
<file path=[Content_Types].xml><?xml version="1.0" encoding="utf-8"?>
<Types xmlns="http://schemas.openxmlformats.org/package/2006/content-types">
  <Default Extension="bin" ContentType="application/vnd.openxmlformats-officedocument.oleObject"/>
  <Default Extension="gif" ContentType="image/gi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header4.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header5.xml" ContentType="application/vnd.openxmlformats-officedocument.wordprocessingml.header+xml"/>
  <Override PartName="/word/footer17.xml" ContentType="application/vnd.openxmlformats-officedocument.wordprocessingml.footer+xml"/>
  <Override PartName="/word/header6.xml" ContentType="application/vnd.openxmlformats-officedocument.wordprocessingml.header+xml"/>
  <Override PartName="/word/footer18.xml" ContentType="application/vnd.openxmlformats-officedocument.wordprocessingml.footer+xml"/>
  <Override PartName="/word/header7.xml" ContentType="application/vnd.openxmlformats-officedocument.wordprocessingml.header+xml"/>
  <Override PartName="/word/footer19.xml" ContentType="application/vnd.openxmlformats-officedocument.wordprocessingml.footer+xml"/>
  <Override PartName="/word/header8.xml" ContentType="application/vnd.openxmlformats-officedocument.wordprocessingml.header+xml"/>
  <Override PartName="/word/footer20.xml" ContentType="application/vnd.openxmlformats-officedocument.wordprocessingml.footer+xml"/>
  <Override PartName="/word/header9.xml" ContentType="application/vnd.openxmlformats-officedocument.wordprocessingml.header+xml"/>
  <Override PartName="/word/footer21.xml" ContentType="application/vnd.openxmlformats-officedocument.wordprocessingml.footer+xml"/>
  <Override PartName="/word/header10.xml" ContentType="application/vnd.openxmlformats-officedocument.wordprocessingml.header+xml"/>
  <Override PartName="/word/footer22.xml" ContentType="application/vnd.openxmlformats-officedocument.wordprocessingml.footer+xml"/>
  <Override PartName="/word/header11.xml" ContentType="application/vnd.openxmlformats-officedocument.wordprocessingml.header+xml"/>
  <Override PartName="/word/footer23.xml" ContentType="application/vnd.openxmlformats-officedocument.wordprocessingml.footer+xml"/>
  <Override PartName="/word/header12.xml" ContentType="application/vnd.openxmlformats-officedocument.wordprocessingml.header+xml"/>
  <Override PartName="/word/footer24.xml" ContentType="application/vnd.openxmlformats-officedocument.wordprocessingml.footer+xml"/>
  <Override PartName="/word/header13.xml" ContentType="application/vnd.openxmlformats-officedocument.wordprocessingml.header+xml"/>
  <Override PartName="/word/footer25.xml" ContentType="application/vnd.openxmlformats-officedocument.wordprocessingml.footer+xml"/>
  <Override PartName="/word/header14.xml" ContentType="application/vnd.openxmlformats-officedocument.wordprocessingml.header+xml"/>
  <Override PartName="/word/footer26.xml" ContentType="application/vnd.openxmlformats-officedocument.wordprocessingml.footer+xml"/>
  <Override PartName="/word/header15.xml" ContentType="application/vnd.openxmlformats-officedocument.wordprocessingml.header+xml"/>
  <Override PartName="/word/footer27.xml" ContentType="application/vnd.openxmlformats-officedocument.wordprocessingml.footer+xml"/>
  <Override PartName="/word/header16.xml" ContentType="application/vnd.openxmlformats-officedocument.wordprocessingml.header+xml"/>
  <Override PartName="/word/footer28.xml" ContentType="application/vnd.openxmlformats-officedocument.wordprocessingml.footer+xml"/>
  <Override PartName="/word/header17.xml" ContentType="application/vnd.openxmlformats-officedocument.wordprocessingml.header+xml"/>
  <Override PartName="/word/footer29.xml" ContentType="application/vnd.openxmlformats-officedocument.wordprocessingml.footer+xml"/>
  <Override PartName="/word/header18.xml" ContentType="application/vnd.openxmlformats-officedocument.wordprocessingml.header+xml"/>
  <Override PartName="/word/footer30.xml" ContentType="application/vnd.openxmlformats-officedocument.wordprocessingml.footer+xml"/>
  <Override PartName="/word/header19.xml" ContentType="application/vnd.openxmlformats-officedocument.wordprocessingml.header+xml"/>
  <Override PartName="/word/footer31.xml" ContentType="application/vnd.openxmlformats-officedocument.wordprocessingml.footer+xml"/>
  <Override PartName="/word/header20.xml" ContentType="application/vnd.openxmlformats-officedocument.wordprocessingml.header+xml"/>
  <Override PartName="/word/footer32.xml" ContentType="application/vnd.openxmlformats-officedocument.wordprocessingml.footer+xml"/>
  <Override PartName="/word/footer3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C90767F" w14:textId="77777777" w:rsidR="00D16BE9" w:rsidRDefault="00D16BE9">
      <w:pPr>
        <w:spacing w:line="300" w:lineRule="auto"/>
        <w:ind w:firstLine="420"/>
        <w:jc w:val="left"/>
        <w:rPr>
          <w:rFonts w:eastAsia="宋体"/>
        </w:rPr>
      </w:pPr>
    </w:p>
    <w:p w14:paraId="0D1EABAC" w14:textId="77777777" w:rsidR="00D16BE9" w:rsidRDefault="00D16BE9">
      <w:pPr>
        <w:spacing w:line="300" w:lineRule="auto"/>
        <w:ind w:firstLine="420"/>
        <w:jc w:val="left"/>
        <w:rPr>
          <w:rFonts w:eastAsia="宋体"/>
        </w:rPr>
      </w:pPr>
    </w:p>
    <w:p w14:paraId="6CACAE89" w14:textId="77777777" w:rsidR="00D16BE9" w:rsidRDefault="00D16BE9">
      <w:pPr>
        <w:spacing w:line="300" w:lineRule="auto"/>
        <w:ind w:firstLine="420"/>
        <w:jc w:val="left"/>
        <w:rPr>
          <w:rFonts w:eastAsia="宋体"/>
        </w:rPr>
      </w:pPr>
    </w:p>
    <w:p w14:paraId="37B0C1CB" w14:textId="77777777" w:rsidR="00D16BE9" w:rsidRDefault="00D16BE9">
      <w:pPr>
        <w:spacing w:line="300" w:lineRule="auto"/>
        <w:ind w:firstLine="420"/>
        <w:jc w:val="left"/>
        <w:rPr>
          <w:rFonts w:eastAsia="宋体"/>
        </w:rPr>
      </w:pPr>
    </w:p>
    <w:p w14:paraId="130764B0" w14:textId="77777777" w:rsidR="00D16BE9" w:rsidRDefault="00D16BE9">
      <w:pPr>
        <w:spacing w:line="300" w:lineRule="auto"/>
        <w:ind w:firstLine="420"/>
        <w:jc w:val="left"/>
        <w:rPr>
          <w:rFonts w:eastAsia="宋体"/>
        </w:rPr>
      </w:pPr>
    </w:p>
    <w:p w14:paraId="1DAE628C" w14:textId="77777777" w:rsidR="00D16BE9" w:rsidRDefault="00D16BE9">
      <w:pPr>
        <w:spacing w:line="300" w:lineRule="auto"/>
        <w:ind w:firstLine="420"/>
        <w:jc w:val="left"/>
        <w:rPr>
          <w:rFonts w:eastAsia="宋体"/>
        </w:rPr>
      </w:pPr>
    </w:p>
    <w:p w14:paraId="46074796" w14:textId="77777777" w:rsidR="00D16BE9" w:rsidRDefault="00D16BE9">
      <w:pPr>
        <w:spacing w:line="300" w:lineRule="auto"/>
        <w:ind w:firstLine="420"/>
        <w:jc w:val="left"/>
        <w:rPr>
          <w:rFonts w:eastAsia="宋体"/>
        </w:rPr>
      </w:pPr>
    </w:p>
    <w:p w14:paraId="20521E36" w14:textId="77777777" w:rsidR="00D16BE9" w:rsidRDefault="00D16BE9">
      <w:pPr>
        <w:spacing w:line="300" w:lineRule="auto"/>
        <w:ind w:firstLine="420"/>
        <w:jc w:val="left"/>
        <w:rPr>
          <w:rFonts w:eastAsia="宋体"/>
        </w:rPr>
      </w:pPr>
    </w:p>
    <w:p w14:paraId="095DB37F" w14:textId="77777777" w:rsidR="00D16BE9" w:rsidRDefault="00D16BE9">
      <w:pPr>
        <w:spacing w:line="300" w:lineRule="auto"/>
        <w:ind w:firstLine="420"/>
        <w:jc w:val="left"/>
        <w:rPr>
          <w:rFonts w:eastAsia="宋体"/>
        </w:rPr>
      </w:pPr>
    </w:p>
    <w:p w14:paraId="6ABBB340" w14:textId="77777777" w:rsidR="00D16BE9" w:rsidRDefault="00AC4FA2">
      <w:pPr>
        <w:spacing w:line="300" w:lineRule="auto"/>
        <w:ind w:firstLine="800"/>
        <w:jc w:val="center"/>
        <w:rPr>
          <w:rFonts w:eastAsia="宋体"/>
          <w:sz w:val="40"/>
          <w:szCs w:val="44"/>
        </w:rPr>
      </w:pPr>
      <w:r>
        <w:rPr>
          <w:rFonts w:eastAsia="宋体" w:hint="eastAsia"/>
          <w:sz w:val="40"/>
          <w:szCs w:val="44"/>
        </w:rPr>
        <w:t>ILCD</w:t>
      </w:r>
      <w:r>
        <w:rPr>
          <w:rFonts w:eastAsia="宋体" w:hint="eastAsia"/>
          <w:sz w:val="40"/>
          <w:szCs w:val="44"/>
        </w:rPr>
        <w:t>手册</w:t>
      </w:r>
    </w:p>
    <w:p w14:paraId="3DD88D38" w14:textId="69FE1A13" w:rsidR="00D16BE9" w:rsidRDefault="00AC4FA2">
      <w:pPr>
        <w:spacing w:line="300" w:lineRule="auto"/>
        <w:ind w:firstLine="800"/>
        <w:jc w:val="center"/>
        <w:rPr>
          <w:rFonts w:eastAsia="宋体"/>
          <w:sz w:val="40"/>
          <w:szCs w:val="44"/>
        </w:rPr>
      </w:pPr>
      <w:r>
        <w:rPr>
          <w:rFonts w:eastAsia="宋体" w:hint="eastAsia"/>
          <w:sz w:val="40"/>
          <w:szCs w:val="44"/>
        </w:rPr>
        <w:t>生命周期评估的通用</w:t>
      </w:r>
      <w:r w:rsidR="00D24408">
        <w:rPr>
          <w:rFonts w:eastAsia="宋体" w:hint="eastAsia"/>
          <w:sz w:val="40"/>
          <w:szCs w:val="44"/>
        </w:rPr>
        <w:t>指南</w:t>
      </w:r>
    </w:p>
    <w:p w14:paraId="37AE778F" w14:textId="7D81F5B6" w:rsidR="00D16BE9" w:rsidRDefault="00AC4FA2">
      <w:pPr>
        <w:pStyle w:val="afc"/>
        <w:numPr>
          <w:ilvl w:val="0"/>
          <w:numId w:val="5"/>
        </w:numPr>
        <w:spacing w:line="300" w:lineRule="auto"/>
        <w:ind w:left="0" w:firstLine="800"/>
        <w:jc w:val="center"/>
        <w:rPr>
          <w:rFonts w:eastAsia="宋体"/>
          <w:sz w:val="40"/>
          <w:szCs w:val="44"/>
        </w:rPr>
      </w:pPr>
      <w:r>
        <w:rPr>
          <w:rFonts w:eastAsia="宋体" w:hint="eastAsia"/>
          <w:sz w:val="40"/>
          <w:szCs w:val="44"/>
        </w:rPr>
        <w:t>详细</w:t>
      </w:r>
      <w:r w:rsidR="00D24408">
        <w:rPr>
          <w:rFonts w:eastAsia="宋体" w:hint="eastAsia"/>
          <w:sz w:val="40"/>
          <w:szCs w:val="44"/>
        </w:rPr>
        <w:t>指南</w:t>
      </w:r>
    </w:p>
    <w:p w14:paraId="3B2D771A" w14:textId="77777777" w:rsidR="00D16BE9" w:rsidRDefault="00D16BE9">
      <w:pPr>
        <w:spacing w:line="300" w:lineRule="auto"/>
        <w:ind w:firstLine="800"/>
        <w:jc w:val="center"/>
        <w:rPr>
          <w:rFonts w:eastAsia="宋体"/>
          <w:sz w:val="40"/>
          <w:szCs w:val="44"/>
        </w:rPr>
      </w:pPr>
    </w:p>
    <w:p w14:paraId="5A3EE53A" w14:textId="77777777" w:rsidR="00D16BE9" w:rsidRDefault="00AC4FA2">
      <w:pPr>
        <w:spacing w:line="300" w:lineRule="auto"/>
        <w:ind w:firstLine="800"/>
        <w:jc w:val="center"/>
        <w:rPr>
          <w:rFonts w:eastAsia="宋体"/>
          <w:sz w:val="40"/>
          <w:szCs w:val="44"/>
        </w:rPr>
      </w:pPr>
      <w:r>
        <w:rPr>
          <w:rFonts w:eastAsia="宋体" w:hint="eastAsia"/>
          <w:sz w:val="40"/>
          <w:szCs w:val="44"/>
        </w:rPr>
        <w:t>ILCD</w:t>
      </w:r>
      <w:r>
        <w:rPr>
          <w:rFonts w:eastAsia="宋体"/>
          <w:sz w:val="40"/>
          <w:szCs w:val="44"/>
        </w:rPr>
        <w:t xml:space="preserve"> </w:t>
      </w:r>
      <w:r>
        <w:rPr>
          <w:rFonts w:eastAsia="宋体" w:hint="eastAsia"/>
          <w:sz w:val="40"/>
          <w:szCs w:val="44"/>
        </w:rPr>
        <w:t>Handbook</w:t>
      </w:r>
    </w:p>
    <w:p w14:paraId="39ECD888" w14:textId="77777777" w:rsidR="00D16BE9" w:rsidRDefault="00AC4FA2">
      <w:pPr>
        <w:spacing w:line="300" w:lineRule="auto"/>
        <w:ind w:firstLine="800"/>
        <w:jc w:val="center"/>
        <w:rPr>
          <w:rFonts w:eastAsia="宋体"/>
          <w:sz w:val="40"/>
          <w:szCs w:val="44"/>
        </w:rPr>
      </w:pPr>
      <w:r>
        <w:rPr>
          <w:rFonts w:eastAsia="宋体" w:hint="eastAsia"/>
          <w:sz w:val="40"/>
          <w:szCs w:val="44"/>
        </w:rPr>
        <w:t>General</w:t>
      </w:r>
      <w:r>
        <w:rPr>
          <w:rFonts w:eastAsia="宋体"/>
          <w:sz w:val="40"/>
          <w:szCs w:val="44"/>
        </w:rPr>
        <w:t xml:space="preserve"> guide for Life Cycle Assessment</w:t>
      </w:r>
    </w:p>
    <w:p w14:paraId="4E3BB9EA" w14:textId="77777777" w:rsidR="00D16BE9" w:rsidRDefault="00AC4FA2">
      <w:pPr>
        <w:pStyle w:val="afc"/>
        <w:numPr>
          <w:ilvl w:val="0"/>
          <w:numId w:val="6"/>
        </w:numPr>
        <w:spacing w:line="300" w:lineRule="auto"/>
        <w:ind w:left="0" w:firstLine="800"/>
        <w:jc w:val="center"/>
        <w:rPr>
          <w:rFonts w:eastAsia="宋体"/>
          <w:sz w:val="40"/>
          <w:szCs w:val="44"/>
        </w:rPr>
      </w:pPr>
      <w:r>
        <w:rPr>
          <w:rFonts w:eastAsia="宋体" w:hint="eastAsia"/>
          <w:sz w:val="40"/>
          <w:szCs w:val="44"/>
        </w:rPr>
        <w:t>D</w:t>
      </w:r>
      <w:r>
        <w:rPr>
          <w:rFonts w:eastAsia="宋体"/>
          <w:sz w:val="40"/>
          <w:szCs w:val="44"/>
        </w:rPr>
        <w:t>etailed guidance</w:t>
      </w:r>
    </w:p>
    <w:p w14:paraId="64581E0C" w14:textId="77777777" w:rsidR="00D16BE9" w:rsidRDefault="00D16BE9">
      <w:pPr>
        <w:spacing w:line="300" w:lineRule="auto"/>
        <w:ind w:firstLine="800"/>
        <w:jc w:val="center"/>
        <w:rPr>
          <w:rFonts w:eastAsia="宋体"/>
          <w:sz w:val="40"/>
          <w:szCs w:val="44"/>
        </w:rPr>
      </w:pPr>
    </w:p>
    <w:p w14:paraId="23859C9C" w14:textId="77777777" w:rsidR="00D16BE9" w:rsidRDefault="00D16BE9">
      <w:pPr>
        <w:spacing w:line="300" w:lineRule="auto"/>
        <w:ind w:firstLine="800"/>
        <w:jc w:val="center"/>
        <w:rPr>
          <w:rFonts w:eastAsia="宋体"/>
          <w:sz w:val="40"/>
          <w:szCs w:val="44"/>
        </w:rPr>
      </w:pPr>
    </w:p>
    <w:p w14:paraId="57D5D5E0" w14:textId="77777777" w:rsidR="00D16BE9" w:rsidRDefault="00D16BE9">
      <w:pPr>
        <w:spacing w:line="300" w:lineRule="auto"/>
        <w:ind w:firstLine="800"/>
        <w:jc w:val="center"/>
        <w:rPr>
          <w:rFonts w:eastAsia="宋体"/>
          <w:sz w:val="40"/>
          <w:szCs w:val="44"/>
        </w:rPr>
      </w:pPr>
    </w:p>
    <w:p w14:paraId="417ADDF9" w14:textId="77777777" w:rsidR="00D16BE9" w:rsidRDefault="00D16BE9">
      <w:pPr>
        <w:spacing w:line="300" w:lineRule="auto"/>
        <w:ind w:firstLine="800"/>
        <w:jc w:val="center"/>
        <w:rPr>
          <w:rFonts w:eastAsia="宋体"/>
          <w:sz w:val="40"/>
          <w:szCs w:val="44"/>
        </w:rPr>
      </w:pPr>
    </w:p>
    <w:p w14:paraId="21A26D01" w14:textId="77777777" w:rsidR="00D16BE9" w:rsidRDefault="00D16BE9">
      <w:pPr>
        <w:spacing w:line="300" w:lineRule="auto"/>
        <w:ind w:firstLine="800"/>
        <w:jc w:val="center"/>
        <w:rPr>
          <w:rFonts w:eastAsia="宋体"/>
          <w:sz w:val="40"/>
          <w:szCs w:val="44"/>
        </w:rPr>
      </w:pPr>
    </w:p>
    <w:p w14:paraId="6F3C8724" w14:textId="77777777" w:rsidR="00D16BE9" w:rsidRDefault="00D16BE9">
      <w:pPr>
        <w:spacing w:line="300" w:lineRule="auto"/>
        <w:ind w:firstLine="800"/>
        <w:jc w:val="center"/>
        <w:rPr>
          <w:rFonts w:eastAsia="宋体"/>
          <w:sz w:val="40"/>
          <w:szCs w:val="44"/>
        </w:rPr>
      </w:pPr>
    </w:p>
    <w:p w14:paraId="001970BC" w14:textId="77777777" w:rsidR="00D16BE9" w:rsidRDefault="00D16BE9">
      <w:pPr>
        <w:spacing w:line="300" w:lineRule="auto"/>
        <w:ind w:firstLine="640"/>
        <w:jc w:val="left"/>
        <w:rPr>
          <w:rFonts w:eastAsia="宋体"/>
          <w:sz w:val="32"/>
          <w:szCs w:val="32"/>
        </w:rPr>
        <w:sectPr w:rsidR="00D16BE9">
          <w:headerReference w:type="even" r:id="rId9"/>
          <w:headerReference w:type="default" r:id="rId10"/>
          <w:footerReference w:type="even" r:id="rId11"/>
          <w:footerReference w:type="default" r:id="rId12"/>
          <w:headerReference w:type="first" r:id="rId13"/>
          <w:footerReference w:type="first" r:id="rId14"/>
          <w:pgSz w:w="11906" w:h="16838"/>
          <w:pgMar w:top="1440" w:right="1800" w:bottom="1440" w:left="1800" w:header="851" w:footer="992" w:gutter="0"/>
          <w:cols w:space="425"/>
          <w:docGrid w:type="lines" w:linePitch="312"/>
        </w:sectPr>
      </w:pPr>
    </w:p>
    <w:p w14:paraId="6B068B20" w14:textId="77777777" w:rsidR="00D16BE9" w:rsidRDefault="00AC4FA2">
      <w:pPr>
        <w:pStyle w:val="32"/>
        <w:spacing w:beforeLines="0" w:before="0" w:afterLines="0" w:after="0" w:line="300" w:lineRule="auto"/>
        <w:ind w:firstLineChars="200" w:firstLine="643"/>
      </w:pPr>
      <w:bookmarkStart w:id="0" w:name="_Toc175603909"/>
      <w:r>
        <w:rPr>
          <w:rFonts w:hint="eastAsia"/>
        </w:rPr>
        <w:lastRenderedPageBreak/>
        <w:t>前言</w:t>
      </w:r>
      <w:bookmarkEnd w:id="0"/>
    </w:p>
    <w:p w14:paraId="7514389E" w14:textId="77777777" w:rsidR="00D16BE9" w:rsidRDefault="00AC4FA2" w:rsidP="00E17E5C">
      <w:pPr>
        <w:pStyle w:val="0"/>
        <w:ind w:firstLineChars="200" w:firstLine="420"/>
      </w:pPr>
      <w:r>
        <w:rPr>
          <w:rFonts w:hint="eastAsia"/>
        </w:rPr>
        <w:t>为了实现更可持续的生产和消费模式，我们必须考虑产品整个供应链的环境影响，包括商品和服务的使用以及废物管理，即从“摇篮到坟墓”的整个生命周期。</w:t>
      </w:r>
    </w:p>
    <w:p w14:paraId="23CD05E7" w14:textId="77777777" w:rsidR="00D16BE9" w:rsidRDefault="00AC4FA2" w:rsidP="00E17E5C">
      <w:pPr>
        <w:pStyle w:val="0"/>
        <w:ind w:firstLineChars="200" w:firstLine="420"/>
      </w:pPr>
      <w:r>
        <w:rPr>
          <w:rFonts w:hint="eastAsia"/>
        </w:rPr>
        <w:t>在综合产品政策（</w:t>
      </w:r>
      <w:r>
        <w:rPr>
          <w:rFonts w:hint="eastAsia"/>
        </w:rPr>
        <w:t>IPP</w:t>
      </w:r>
      <w:r>
        <w:rPr>
          <w:rFonts w:hint="eastAsia"/>
        </w:rPr>
        <w:t>）的通讯中，欧盟委员会承诺编写一本关于生命周期评估（</w:t>
      </w:r>
      <w:r>
        <w:rPr>
          <w:rFonts w:hint="eastAsia"/>
        </w:rPr>
        <w:t>LCA</w:t>
      </w:r>
      <w:r>
        <w:rPr>
          <w:rFonts w:hint="eastAsia"/>
        </w:rPr>
        <w:t>）最佳实践的手册。可持续消费和生产行动计划（</w:t>
      </w:r>
      <w:r>
        <w:rPr>
          <w:rFonts w:hint="eastAsia"/>
        </w:rPr>
        <w:t>SCP</w:t>
      </w:r>
      <w:r>
        <w:rPr>
          <w:rFonts w:hint="eastAsia"/>
        </w:rPr>
        <w:t>）确认</w:t>
      </w:r>
      <w:r>
        <w:rPr>
          <w:rFonts w:hint="eastAsia"/>
          <w:i/>
          <w:iCs/>
        </w:rPr>
        <w:t>“（</w:t>
      </w:r>
      <w:r>
        <w:rPr>
          <w:rFonts w:hint="eastAsia"/>
          <w:i/>
          <w:iCs/>
        </w:rPr>
        <w:t>...</w:t>
      </w:r>
      <w:r>
        <w:rPr>
          <w:rFonts w:hint="eastAsia"/>
          <w:i/>
          <w:iCs/>
        </w:rPr>
        <w:t>）需要一致和可靠的数据和方法来评估产品的整体环境性能（</w:t>
      </w:r>
      <w:r>
        <w:rPr>
          <w:rFonts w:hint="eastAsia"/>
          <w:i/>
          <w:iCs/>
        </w:rPr>
        <w:t>...</w:t>
      </w:r>
      <w:r>
        <w:rPr>
          <w:rFonts w:hint="eastAsia"/>
          <w:i/>
          <w:iCs/>
        </w:rPr>
        <w:t>）”</w:t>
      </w:r>
      <w:r>
        <w:rPr>
          <w:rFonts w:hint="eastAsia"/>
        </w:rPr>
        <w:t>。国际参考生命周期数据系统（</w:t>
      </w:r>
      <w:r>
        <w:rPr>
          <w:rFonts w:hint="eastAsia"/>
        </w:rPr>
        <w:t>ILCD</w:t>
      </w:r>
      <w:r>
        <w:rPr>
          <w:rFonts w:hint="eastAsia"/>
        </w:rPr>
        <w:t>）手册为政府和企业提供了确保生命周期数据、方法和评估的质量和一致性的基础。</w:t>
      </w:r>
    </w:p>
    <w:p w14:paraId="37F32C39" w14:textId="06BC05AE" w:rsidR="00D16BE9" w:rsidRDefault="00AC4FA2" w:rsidP="00E17E5C">
      <w:pPr>
        <w:pStyle w:val="0"/>
        <w:ind w:firstLineChars="200" w:firstLine="420"/>
      </w:pPr>
      <w:r>
        <w:rPr>
          <w:rFonts w:hint="eastAsia"/>
        </w:rPr>
        <w:t>本文件为详细的生命周期评估（</w:t>
      </w:r>
      <w:r>
        <w:rPr>
          <w:rFonts w:hint="eastAsia"/>
        </w:rPr>
        <w:t>LCA</w:t>
      </w:r>
      <w:r>
        <w:rPr>
          <w:rFonts w:hint="eastAsia"/>
        </w:rPr>
        <w:t>）研究提供技术指导，并为制定产品特定标准、指南和简化工具提供技术基础。本指南的主要目标受众是</w:t>
      </w:r>
      <w:r>
        <w:rPr>
          <w:rFonts w:hint="eastAsia"/>
        </w:rPr>
        <w:t>LCA</w:t>
      </w:r>
      <w:r>
        <w:rPr>
          <w:rFonts w:hint="eastAsia"/>
        </w:rPr>
        <w:t>从业者以及处理与产品、资源和废物管理相关的环境决策支持的公共和私营部门的技术专家。</w:t>
      </w:r>
    </w:p>
    <w:p w14:paraId="06F45250" w14:textId="77777777" w:rsidR="00D16BE9" w:rsidRDefault="00D16BE9">
      <w:pPr>
        <w:spacing w:line="300" w:lineRule="auto"/>
        <w:ind w:firstLine="640"/>
        <w:jc w:val="left"/>
        <w:rPr>
          <w:rFonts w:eastAsia="宋体"/>
          <w:sz w:val="32"/>
          <w:szCs w:val="32"/>
        </w:rPr>
      </w:pPr>
    </w:p>
    <w:p w14:paraId="6606851A" w14:textId="77777777" w:rsidR="00D16BE9" w:rsidRDefault="00D16BE9">
      <w:pPr>
        <w:pStyle w:val="0"/>
        <w:ind w:firstLineChars="200" w:firstLine="420"/>
        <w:sectPr w:rsidR="00D16BE9">
          <w:footerReference w:type="default" r:id="rId15"/>
          <w:pgSz w:w="11906" w:h="16838"/>
          <w:pgMar w:top="1440" w:right="1800" w:bottom="1440" w:left="1800" w:header="851" w:footer="992" w:gutter="0"/>
          <w:pgNumType w:start="1"/>
          <w:cols w:space="425"/>
          <w:docGrid w:type="lines" w:linePitch="312"/>
        </w:sectPr>
      </w:pPr>
    </w:p>
    <w:p w14:paraId="232D1F92" w14:textId="77777777" w:rsidR="00D16BE9" w:rsidRDefault="00AC4FA2">
      <w:pPr>
        <w:pStyle w:val="32"/>
        <w:spacing w:beforeLines="0" w:before="0" w:afterLines="0" w:after="0" w:line="300" w:lineRule="auto"/>
        <w:ind w:firstLineChars="200" w:firstLine="643"/>
      </w:pPr>
      <w:bookmarkStart w:id="1" w:name="_Toc175603910"/>
      <w:r>
        <w:rPr>
          <w:rFonts w:hint="eastAsia"/>
        </w:rPr>
        <w:lastRenderedPageBreak/>
        <w:t>执行摘要</w:t>
      </w:r>
      <w:bookmarkEnd w:id="1"/>
    </w:p>
    <w:p w14:paraId="1520F7D0" w14:textId="77777777" w:rsidR="00D16BE9" w:rsidRDefault="00AC4FA2">
      <w:pPr>
        <w:pStyle w:val="0"/>
        <w:ind w:firstLineChars="200" w:firstLine="422"/>
        <w:rPr>
          <w:b/>
          <w:bCs/>
        </w:rPr>
      </w:pPr>
      <w:r>
        <w:rPr>
          <w:rFonts w:hint="eastAsia"/>
          <w:b/>
          <w:bCs/>
        </w:rPr>
        <w:t>概述</w:t>
      </w:r>
    </w:p>
    <w:p w14:paraId="2CCF9CE3" w14:textId="77777777" w:rsidR="00D16BE9" w:rsidRDefault="00AC4FA2" w:rsidP="00D24408">
      <w:pPr>
        <w:pStyle w:val="0"/>
        <w:ind w:firstLineChars="200" w:firstLine="420"/>
      </w:pPr>
      <w:r>
        <w:rPr>
          <w:rFonts w:hint="eastAsia"/>
        </w:rPr>
        <w:t>生命周期思维（</w:t>
      </w:r>
      <w:r>
        <w:rPr>
          <w:rFonts w:hint="eastAsia"/>
        </w:rPr>
        <w:t>LCT</w:t>
      </w:r>
      <w:r>
        <w:rPr>
          <w:rFonts w:hint="eastAsia"/>
        </w:rPr>
        <w:t>）和生命周期评估（</w:t>
      </w:r>
      <w:r>
        <w:rPr>
          <w:rFonts w:hint="eastAsia"/>
        </w:rPr>
        <w:t>LCA</w:t>
      </w:r>
      <w:r>
        <w:rPr>
          <w:rFonts w:hint="eastAsia"/>
        </w:rPr>
        <w:t>）是现代环境政策和与可持续消费和生产（</w:t>
      </w:r>
      <w:r>
        <w:rPr>
          <w:rFonts w:hint="eastAsia"/>
        </w:rPr>
        <w:t>SCP</w:t>
      </w:r>
      <w:r>
        <w:rPr>
          <w:rFonts w:hint="eastAsia"/>
        </w:rPr>
        <w:t>）相关的商业决策支持背后的科学方法。</w:t>
      </w:r>
    </w:p>
    <w:p w14:paraId="33C27E64" w14:textId="5EE191D7" w:rsidR="00D16BE9" w:rsidRDefault="00AC4FA2" w:rsidP="00D24408">
      <w:pPr>
        <w:pStyle w:val="0"/>
        <w:ind w:firstLineChars="200" w:firstLine="420"/>
      </w:pPr>
      <w:r>
        <w:rPr>
          <w:rFonts w:hint="eastAsia"/>
        </w:rPr>
        <w:t>国际参考生命周期数据系统（</w:t>
      </w:r>
      <w:r>
        <w:rPr>
          <w:rFonts w:hint="eastAsia"/>
        </w:rPr>
        <w:t>ILCD</w:t>
      </w:r>
      <w:r>
        <w:rPr>
          <w:rFonts w:hint="eastAsia"/>
        </w:rPr>
        <w:t>）</w:t>
      </w:r>
      <w:proofErr w:type="gramStart"/>
      <w:r>
        <w:rPr>
          <w:rFonts w:hint="eastAsia"/>
        </w:rPr>
        <w:t>为一致</w:t>
      </w:r>
      <w:proofErr w:type="gramEnd"/>
      <w:r>
        <w:rPr>
          <w:rFonts w:hint="eastAsia"/>
        </w:rPr>
        <w:t>的、健全的和</w:t>
      </w:r>
      <w:r w:rsidR="005409D7">
        <w:rPr>
          <w:rFonts w:hint="eastAsia"/>
        </w:rPr>
        <w:t>有</w:t>
      </w:r>
      <w:r>
        <w:rPr>
          <w:rFonts w:hint="eastAsia"/>
        </w:rPr>
        <w:t>质量保证的生命周期数据和研究提供了共同基础。这些数据和研究支持连贯的</w:t>
      </w:r>
      <w:r>
        <w:rPr>
          <w:rFonts w:hint="eastAsia"/>
        </w:rPr>
        <w:t>SCP</w:t>
      </w:r>
      <w:r>
        <w:rPr>
          <w:rFonts w:hint="eastAsia"/>
        </w:rPr>
        <w:t>工具，如生态标签、生态设计、碳足迹计算和绿色公共采购。</w:t>
      </w:r>
    </w:p>
    <w:p w14:paraId="47779892" w14:textId="77777777" w:rsidR="00D16BE9" w:rsidRDefault="00AC4FA2" w:rsidP="00D24408">
      <w:pPr>
        <w:pStyle w:val="0"/>
        <w:ind w:firstLineChars="200" w:firstLine="420"/>
      </w:pPr>
      <w:r>
        <w:rPr>
          <w:rFonts w:hint="eastAsia"/>
        </w:rPr>
        <w:t>本指南是国际参考生命周期数据系统（</w:t>
      </w:r>
      <w:r>
        <w:rPr>
          <w:rFonts w:hint="eastAsia"/>
        </w:rPr>
        <w:t>ILCD</w:t>
      </w:r>
      <w:r>
        <w:rPr>
          <w:rFonts w:hint="eastAsia"/>
        </w:rPr>
        <w:t>）手册的一个组成部分。它为详细的生命周期评估（</w:t>
      </w:r>
      <w:r>
        <w:rPr>
          <w:rFonts w:hint="eastAsia"/>
        </w:rPr>
        <w:t>LCA</w:t>
      </w:r>
      <w:r>
        <w:rPr>
          <w:rFonts w:hint="eastAsia"/>
        </w:rPr>
        <w:t>）研究提供技术指导，并为制定产品特定标准、指南和简化工具提供技术基础。它基于并符合有关</w:t>
      </w:r>
      <w:r>
        <w:rPr>
          <w:rFonts w:hint="eastAsia"/>
        </w:rPr>
        <w:t>LCA</w:t>
      </w:r>
      <w:r>
        <w:rPr>
          <w:rFonts w:hint="eastAsia"/>
        </w:rPr>
        <w:t>的</w:t>
      </w:r>
      <w:r>
        <w:rPr>
          <w:rFonts w:hint="eastAsia"/>
        </w:rPr>
        <w:t>ISO 14040</w:t>
      </w:r>
      <w:r>
        <w:rPr>
          <w:rFonts w:hint="eastAsia"/>
        </w:rPr>
        <w:t>和</w:t>
      </w:r>
      <w:r>
        <w:rPr>
          <w:rFonts w:hint="eastAsia"/>
        </w:rPr>
        <w:t>14044</w:t>
      </w:r>
      <w:r>
        <w:rPr>
          <w:rFonts w:hint="eastAsia"/>
        </w:rPr>
        <w:t>标准。</w:t>
      </w:r>
    </w:p>
    <w:p w14:paraId="5224F580" w14:textId="77777777" w:rsidR="00D16BE9" w:rsidRDefault="00AC4FA2" w:rsidP="00D24408">
      <w:pPr>
        <w:pStyle w:val="0"/>
        <w:ind w:firstLineChars="200" w:firstLine="420"/>
      </w:pPr>
      <w:r>
        <w:rPr>
          <w:rFonts w:hint="eastAsia"/>
        </w:rPr>
        <w:t>本指南的主要目标受众是</w:t>
      </w:r>
      <w:r>
        <w:rPr>
          <w:rFonts w:hint="eastAsia"/>
        </w:rPr>
        <w:t>LCA</w:t>
      </w:r>
      <w:r>
        <w:rPr>
          <w:rFonts w:hint="eastAsia"/>
        </w:rPr>
        <w:t>从业者以及处理与产品、资源和废物管理相关的环境决策支持的公共和私营部门的技术专家。</w:t>
      </w:r>
    </w:p>
    <w:p w14:paraId="6EEB0EE2" w14:textId="77777777" w:rsidR="00D16BE9" w:rsidRDefault="00AC4FA2">
      <w:pPr>
        <w:pStyle w:val="0"/>
        <w:ind w:firstLineChars="200" w:firstLine="422"/>
        <w:rPr>
          <w:b/>
          <w:bCs/>
        </w:rPr>
      </w:pPr>
      <w:r>
        <w:rPr>
          <w:rFonts w:hint="eastAsia"/>
          <w:b/>
          <w:bCs/>
        </w:rPr>
        <w:t>关于生命周期评估（</w:t>
      </w:r>
      <w:r>
        <w:rPr>
          <w:rFonts w:hint="eastAsia"/>
          <w:b/>
          <w:bCs/>
        </w:rPr>
        <w:t>LCA</w:t>
      </w:r>
      <w:r>
        <w:rPr>
          <w:rFonts w:hint="eastAsia"/>
          <w:b/>
          <w:bCs/>
        </w:rPr>
        <w:t>）</w:t>
      </w:r>
    </w:p>
    <w:p w14:paraId="4AA6D6B5" w14:textId="77777777" w:rsidR="00D16BE9" w:rsidRDefault="00AC4FA2">
      <w:pPr>
        <w:pStyle w:val="0"/>
        <w:ind w:firstLineChars="200" w:firstLine="420"/>
      </w:pPr>
      <w:r>
        <w:rPr>
          <w:rFonts w:hint="eastAsia"/>
        </w:rPr>
        <w:t>生命周期评估（</w:t>
      </w:r>
      <w:r>
        <w:rPr>
          <w:rFonts w:hint="eastAsia"/>
        </w:rPr>
        <w:t>LCA</w:t>
      </w:r>
      <w:r>
        <w:rPr>
          <w:rFonts w:hint="eastAsia"/>
        </w:rPr>
        <w:t>）是一种结构化、全面和国际标准化的方法。它量化了与任何商品或服务（“产品”）相关的所有相关排放和资源消耗，以及相关的环境和健康影响和资源枯竭问题。</w:t>
      </w:r>
    </w:p>
    <w:p w14:paraId="7D87B917" w14:textId="337F3F78" w:rsidR="00D16BE9" w:rsidRDefault="00AC4FA2">
      <w:pPr>
        <w:pStyle w:val="0"/>
        <w:ind w:firstLineChars="200" w:firstLine="420"/>
      </w:pPr>
      <w:r>
        <w:rPr>
          <w:rFonts w:hint="eastAsia"/>
        </w:rPr>
        <w:t>生命周期评估考虑了产品的整个生命周期：从资源开采、生产、使用、回收到剩余废物的处理。至关重要的是，</w:t>
      </w:r>
      <w:r>
        <w:rPr>
          <w:rFonts w:hint="eastAsia"/>
        </w:rPr>
        <w:t>LCA</w:t>
      </w:r>
      <w:r>
        <w:rPr>
          <w:rFonts w:hint="eastAsia"/>
        </w:rPr>
        <w:t>研究因此有助于避免解决一个环境问题的同时创造其他问题：这种不想要的“负担转移”是指你在生命周期的一个点减少环境影响，</w:t>
      </w:r>
      <w:r w:rsidR="005409D7">
        <w:rPr>
          <w:rFonts w:hint="eastAsia"/>
        </w:rPr>
        <w:t>而</w:t>
      </w:r>
      <w:r>
        <w:rPr>
          <w:rFonts w:hint="eastAsia"/>
        </w:rPr>
        <w:t>在另一个点增加它。因此</w:t>
      </w:r>
      <w:r w:rsidR="005409D7">
        <w:rPr>
          <w:rFonts w:hint="eastAsia"/>
        </w:rPr>
        <w:t>LCA</w:t>
      </w:r>
      <w:r w:rsidR="005409D7">
        <w:rPr>
          <w:rFonts w:hint="eastAsia"/>
        </w:rPr>
        <w:t>有助于避免</w:t>
      </w:r>
      <w:r>
        <w:rPr>
          <w:rFonts w:hint="eastAsia"/>
        </w:rPr>
        <w:t>，例如，在改进生产技术时引起与废物相关的问题</w:t>
      </w:r>
      <w:r w:rsidR="005409D7">
        <w:rPr>
          <w:rFonts w:hint="eastAsia"/>
        </w:rPr>
        <w:t>；</w:t>
      </w:r>
      <w:r>
        <w:rPr>
          <w:rFonts w:hint="eastAsia"/>
        </w:rPr>
        <w:t>在减少温室气体的同时增加土地使用或酸雨</w:t>
      </w:r>
      <w:r w:rsidR="005409D7">
        <w:rPr>
          <w:rFonts w:hint="eastAsia"/>
        </w:rPr>
        <w:t>；</w:t>
      </w:r>
      <w:r>
        <w:rPr>
          <w:rFonts w:hint="eastAsia"/>
        </w:rPr>
        <w:t>或在一个国家增加排放而在另一个国家减少它们。</w:t>
      </w:r>
    </w:p>
    <w:p w14:paraId="5AD4914E" w14:textId="77777777" w:rsidR="00D16BE9" w:rsidRDefault="00AC4FA2">
      <w:pPr>
        <w:pStyle w:val="0"/>
        <w:ind w:firstLineChars="200" w:firstLine="420"/>
      </w:pPr>
      <w:r>
        <w:rPr>
          <w:rFonts w:hint="eastAsia"/>
        </w:rPr>
        <w:t>因此，生命周期评估是一种至关重要且强大的决策支持工具，补充了其他同样必要的方法，这些方法有助于有效和高效地使消费和生产更加可持续。</w:t>
      </w:r>
    </w:p>
    <w:p w14:paraId="27D7312F" w14:textId="77777777" w:rsidR="00D16BE9" w:rsidRDefault="00AC4FA2">
      <w:pPr>
        <w:pStyle w:val="0"/>
        <w:ind w:firstLineChars="200" w:firstLine="422"/>
        <w:rPr>
          <w:b/>
          <w:bCs/>
        </w:rPr>
      </w:pPr>
      <w:r>
        <w:rPr>
          <w:rFonts w:hint="eastAsia"/>
          <w:b/>
          <w:bCs/>
        </w:rPr>
        <w:t>关于国际参考生命周期数据系统（</w:t>
      </w:r>
      <w:r>
        <w:rPr>
          <w:rFonts w:hint="eastAsia"/>
          <w:b/>
          <w:bCs/>
        </w:rPr>
        <w:t>ILCD</w:t>
      </w:r>
      <w:r>
        <w:rPr>
          <w:rFonts w:hint="eastAsia"/>
          <w:b/>
          <w:bCs/>
        </w:rPr>
        <w:t>）</w:t>
      </w:r>
    </w:p>
    <w:p w14:paraId="0586955F" w14:textId="77777777" w:rsidR="00D16BE9" w:rsidRDefault="00AC4FA2">
      <w:pPr>
        <w:pStyle w:val="0"/>
        <w:ind w:firstLineChars="200" w:firstLine="420"/>
      </w:pPr>
      <w:r>
        <w:rPr>
          <w:rFonts w:hint="eastAsia"/>
        </w:rPr>
        <w:t>ISO 14040</w:t>
      </w:r>
      <w:r>
        <w:rPr>
          <w:rFonts w:hint="eastAsia"/>
        </w:rPr>
        <w:t>和</w:t>
      </w:r>
      <w:r>
        <w:rPr>
          <w:rFonts w:hint="eastAsia"/>
        </w:rPr>
        <w:t>14044</w:t>
      </w:r>
      <w:r>
        <w:rPr>
          <w:rFonts w:hint="eastAsia"/>
        </w:rPr>
        <w:t>标准为生命周期评估（</w:t>
      </w:r>
      <w:r>
        <w:rPr>
          <w:rFonts w:hint="eastAsia"/>
        </w:rPr>
        <w:t>LCA</w:t>
      </w:r>
      <w:r>
        <w:rPr>
          <w:rFonts w:hint="eastAsia"/>
        </w:rPr>
        <w:t>）提供了不可或缺的框架。然而，这个框架留给个别从业者一系列选择，这些选择可能影响</w:t>
      </w:r>
      <w:r>
        <w:rPr>
          <w:rFonts w:hint="eastAsia"/>
        </w:rPr>
        <w:t>LCA</w:t>
      </w:r>
      <w:r>
        <w:rPr>
          <w:rFonts w:hint="eastAsia"/>
        </w:rPr>
        <w:t>研究结果的合法性。</w:t>
      </w:r>
    </w:p>
    <w:p w14:paraId="171D00F5" w14:textId="77777777" w:rsidR="00D16BE9" w:rsidRDefault="00AC4FA2">
      <w:pPr>
        <w:pStyle w:val="0"/>
        <w:ind w:firstLineChars="200" w:firstLine="420"/>
      </w:pPr>
      <w:r>
        <w:rPr>
          <w:rFonts w:hint="eastAsia"/>
        </w:rPr>
        <w:t>尽管在应对大量问题时灵活性至关重要，但需要进一步的指导来支持一致性和质量保证。因此，国际参考生命周期数据系统（</w:t>
      </w:r>
      <w:r>
        <w:rPr>
          <w:rFonts w:hint="eastAsia"/>
        </w:rPr>
        <w:t>ILCD</w:t>
      </w:r>
      <w:r>
        <w:rPr>
          <w:rFonts w:hint="eastAsia"/>
        </w:rPr>
        <w:t>）已被开发出来，以提供一致性和质量保证的生命周期评估数据和研究的指导。</w:t>
      </w:r>
    </w:p>
    <w:p w14:paraId="4EBA6742" w14:textId="77777777" w:rsidR="00D16BE9" w:rsidRDefault="00AC4FA2">
      <w:pPr>
        <w:pStyle w:val="0"/>
        <w:ind w:firstLineChars="200" w:firstLine="420"/>
      </w:pPr>
      <w:r>
        <w:rPr>
          <w:rFonts w:hint="eastAsia"/>
        </w:rPr>
        <w:t>ILCD</w:t>
      </w:r>
      <w:r>
        <w:rPr>
          <w:rFonts w:hint="eastAsia"/>
        </w:rPr>
        <w:t>主要由</w:t>
      </w:r>
      <w:r>
        <w:rPr>
          <w:rFonts w:hint="eastAsia"/>
        </w:rPr>
        <w:t>ILCD</w:t>
      </w:r>
      <w:r>
        <w:rPr>
          <w:rFonts w:hint="eastAsia"/>
        </w:rPr>
        <w:t>手册和</w:t>
      </w:r>
      <w:r>
        <w:rPr>
          <w:rFonts w:hint="eastAsia"/>
        </w:rPr>
        <w:t>ILCD</w:t>
      </w:r>
      <w:r>
        <w:rPr>
          <w:rFonts w:hint="eastAsia"/>
        </w:rPr>
        <w:t>数据网络组成。您正在阅读的这份文件是</w:t>
      </w:r>
      <w:r>
        <w:rPr>
          <w:rFonts w:hint="eastAsia"/>
        </w:rPr>
        <w:t>ILCD</w:t>
      </w:r>
      <w:r>
        <w:rPr>
          <w:rFonts w:hint="eastAsia"/>
        </w:rPr>
        <w:t>手册的一部分：</w:t>
      </w:r>
      <w:r>
        <w:rPr>
          <w:rFonts w:hint="eastAsia"/>
        </w:rPr>
        <w:t>ILCD</w:t>
      </w:r>
      <w:r>
        <w:rPr>
          <w:rFonts w:hint="eastAsia"/>
        </w:rPr>
        <w:t>手册是一系列技术文件，为商业和政府中生命周期评估的</w:t>
      </w:r>
      <w:proofErr w:type="gramStart"/>
      <w:r>
        <w:rPr>
          <w:rFonts w:hint="eastAsia"/>
        </w:rPr>
        <w:t>良好实践</w:t>
      </w:r>
      <w:proofErr w:type="gramEnd"/>
      <w:r>
        <w:rPr>
          <w:rFonts w:hint="eastAsia"/>
        </w:rPr>
        <w:t>提供指导。它由模板、工具和其他组件支持。</w:t>
      </w:r>
    </w:p>
    <w:p w14:paraId="601827EA" w14:textId="77777777" w:rsidR="00D16BE9" w:rsidRDefault="00AC4FA2">
      <w:pPr>
        <w:pStyle w:val="0"/>
        <w:ind w:firstLineChars="200" w:firstLine="420"/>
      </w:pPr>
      <w:r>
        <w:rPr>
          <w:rFonts w:hint="eastAsia"/>
        </w:rPr>
        <w:t>ILCD</w:t>
      </w:r>
      <w:r>
        <w:rPr>
          <w:rFonts w:hint="eastAsia"/>
        </w:rPr>
        <w:t>手册同样作为开发行业和产品组特定指导文件、标准和简化的生态设计型工具的</w:t>
      </w:r>
      <w:r>
        <w:rPr>
          <w:rFonts w:hint="eastAsia"/>
        </w:rPr>
        <w:t>"</w:t>
      </w:r>
      <w:r>
        <w:rPr>
          <w:rFonts w:hint="eastAsia"/>
        </w:rPr>
        <w:t>父</w:t>
      </w:r>
      <w:r>
        <w:rPr>
          <w:rFonts w:hint="eastAsia"/>
        </w:rPr>
        <w:t>"</w:t>
      </w:r>
      <w:r>
        <w:rPr>
          <w:rFonts w:hint="eastAsia"/>
        </w:rPr>
        <w:t>文档。这些被视为使中小企业（</w:t>
      </w:r>
      <w:r>
        <w:rPr>
          <w:rFonts w:hint="eastAsia"/>
        </w:rPr>
        <w:t>SME</w:t>
      </w:r>
      <w:r>
        <w:rPr>
          <w:rFonts w:hint="eastAsia"/>
        </w:rPr>
        <w:t>）有效使用可靠和健全的生命周期方法的最适当解决方案。</w:t>
      </w:r>
    </w:p>
    <w:p w14:paraId="19C02D27" w14:textId="77777777" w:rsidR="00D16BE9" w:rsidRDefault="00AC4FA2">
      <w:pPr>
        <w:pStyle w:val="0"/>
        <w:ind w:firstLineChars="200" w:firstLine="420"/>
      </w:pPr>
      <w:r>
        <w:rPr>
          <w:rFonts w:hint="eastAsia"/>
        </w:rPr>
        <w:lastRenderedPageBreak/>
        <w:t>ILCD</w:t>
      </w:r>
      <w:r>
        <w:rPr>
          <w:rFonts w:hint="eastAsia"/>
        </w:rPr>
        <w:t>的发展由欧盟委员会协调，并通过与专家、利益相关者和公众的广泛国际咨询过程进行。</w:t>
      </w:r>
    </w:p>
    <w:p w14:paraId="7C90EF48" w14:textId="77777777" w:rsidR="00D16BE9" w:rsidRDefault="00AC4FA2">
      <w:pPr>
        <w:pStyle w:val="0"/>
        <w:ind w:firstLineChars="200" w:firstLine="422"/>
        <w:rPr>
          <w:b/>
          <w:bCs/>
        </w:rPr>
      </w:pPr>
      <w:r>
        <w:rPr>
          <w:rFonts w:hint="eastAsia"/>
          <w:b/>
          <w:bCs/>
        </w:rPr>
        <w:t>本文档在</w:t>
      </w:r>
      <w:r>
        <w:rPr>
          <w:rFonts w:hint="eastAsia"/>
          <w:b/>
          <w:bCs/>
        </w:rPr>
        <w:t>ILCD</w:t>
      </w:r>
      <w:r>
        <w:rPr>
          <w:rFonts w:hint="eastAsia"/>
          <w:b/>
          <w:bCs/>
        </w:rPr>
        <w:t>手册中的作用</w:t>
      </w:r>
    </w:p>
    <w:p w14:paraId="5F388D3F" w14:textId="77777777" w:rsidR="00D16BE9" w:rsidRDefault="00AC4FA2">
      <w:pPr>
        <w:pStyle w:val="0"/>
        <w:ind w:firstLineChars="200" w:firstLine="420"/>
      </w:pPr>
      <w:r>
        <w:rPr>
          <w:rFonts w:hint="eastAsia"/>
        </w:rPr>
        <w:t>本文档提供了规划、开发和报告生命周期排放和资源消耗清单（</w:t>
      </w:r>
      <w:r>
        <w:rPr>
          <w:rFonts w:hint="eastAsia"/>
        </w:rPr>
        <w:t>LCI</w:t>
      </w:r>
      <w:r>
        <w:rPr>
          <w:rFonts w:hint="eastAsia"/>
        </w:rPr>
        <w:t>）数据集以及生命周期评估（</w:t>
      </w:r>
      <w:r>
        <w:rPr>
          <w:rFonts w:hint="eastAsia"/>
        </w:rPr>
        <w:t>LCA</w:t>
      </w:r>
      <w:r>
        <w:rPr>
          <w:rFonts w:hint="eastAsia"/>
        </w:rPr>
        <w:t>）研究的详细指导。确切的规定在各章节末尾给出。这些“规定”也可在单独的“食谱式”指南中找到，</w:t>
      </w:r>
      <w:proofErr w:type="gramStart"/>
      <w:r>
        <w:rPr>
          <w:rFonts w:hint="eastAsia"/>
        </w:rPr>
        <w:t>供更有经验</w:t>
      </w:r>
      <w:proofErr w:type="gramEnd"/>
      <w:r>
        <w:rPr>
          <w:rFonts w:hint="eastAsia"/>
        </w:rPr>
        <w:t>的从业者和审稿人日常参考使用。</w:t>
      </w:r>
    </w:p>
    <w:p w14:paraId="178F9FE7" w14:textId="77777777" w:rsidR="00D16BE9" w:rsidRDefault="00AC4FA2">
      <w:pPr>
        <w:pStyle w:val="0"/>
        <w:ind w:firstLineChars="200" w:firstLine="420"/>
      </w:pPr>
      <w:r>
        <w:rPr>
          <w:rFonts w:hint="eastAsia"/>
        </w:rPr>
        <w:t>本文档还作为生命周期评估主要原则和概念的介绍。然而，它并不打算成为初学者的全面和详细的介绍或培训手册。</w:t>
      </w:r>
    </w:p>
    <w:p w14:paraId="7BF6179D" w14:textId="77777777" w:rsidR="00D16BE9" w:rsidRDefault="00AC4FA2">
      <w:pPr>
        <w:pStyle w:val="0"/>
        <w:ind w:firstLineChars="200" w:firstLine="420"/>
      </w:pPr>
      <w:r>
        <w:rPr>
          <w:rFonts w:hint="eastAsia"/>
        </w:rPr>
        <w:t>在</w:t>
      </w:r>
      <w:r>
        <w:rPr>
          <w:rFonts w:hint="eastAsia"/>
        </w:rPr>
        <w:t>ILCD</w:t>
      </w:r>
      <w:r>
        <w:rPr>
          <w:rFonts w:hint="eastAsia"/>
        </w:rPr>
        <w:t>手册中，本文档的作用是提供详细的生命周期评估的一般性、总体指导（见图示）。</w:t>
      </w:r>
    </w:p>
    <w:p w14:paraId="2AF4D2CE" w14:textId="77777777" w:rsidR="00D16BE9" w:rsidRDefault="00AC4FA2">
      <w:pPr>
        <w:pStyle w:val="0"/>
        <w:ind w:firstLineChars="200" w:firstLine="420"/>
      </w:pPr>
      <w:r>
        <w:rPr>
          <w:rFonts w:hint="eastAsia"/>
        </w:rPr>
        <w:t>它由关于生命周期清单（</w:t>
      </w:r>
      <w:r>
        <w:rPr>
          <w:rFonts w:hint="eastAsia"/>
        </w:rPr>
        <w:t>LCI</w:t>
      </w:r>
      <w:r>
        <w:rPr>
          <w:rFonts w:hint="eastAsia"/>
        </w:rPr>
        <w:t>）数据集开发、生命周期影响评估模型和指标的开发，以及对</w:t>
      </w:r>
      <w:r>
        <w:rPr>
          <w:rFonts w:hint="eastAsia"/>
        </w:rPr>
        <w:t>LCI</w:t>
      </w:r>
      <w:r>
        <w:rPr>
          <w:rFonts w:hint="eastAsia"/>
        </w:rPr>
        <w:t>数据集、</w:t>
      </w:r>
      <w:r>
        <w:rPr>
          <w:rFonts w:hint="eastAsia"/>
        </w:rPr>
        <w:t>LCA</w:t>
      </w:r>
      <w:r>
        <w:rPr>
          <w:rFonts w:hint="eastAsia"/>
        </w:rPr>
        <w:t>研究和特定指南和简化方法的审查的具体指南补充。</w:t>
      </w:r>
    </w:p>
    <w:p w14:paraId="0D47EA8D" w14:textId="77777777" w:rsidR="00D16BE9" w:rsidRDefault="00AC4FA2">
      <w:pPr>
        <w:pStyle w:val="0"/>
        <w:ind w:firstLineChars="200" w:firstLine="420"/>
      </w:pPr>
      <w:r>
        <w:rPr>
          <w:rFonts w:hint="eastAsia"/>
        </w:rPr>
        <w:t>本指南还得到了</w:t>
      </w:r>
      <w:r>
        <w:rPr>
          <w:rFonts w:hint="eastAsia"/>
        </w:rPr>
        <w:t>LCA</w:t>
      </w:r>
      <w:r>
        <w:rPr>
          <w:rFonts w:hint="eastAsia"/>
        </w:rPr>
        <w:t>研究报告模板、</w:t>
      </w:r>
      <w:r>
        <w:rPr>
          <w:rFonts w:hint="eastAsia"/>
        </w:rPr>
        <w:t>LCI</w:t>
      </w:r>
      <w:r>
        <w:rPr>
          <w:rFonts w:hint="eastAsia"/>
        </w:rPr>
        <w:t>数据</w:t>
      </w:r>
      <w:proofErr w:type="gramStart"/>
      <w:r>
        <w:rPr>
          <w:rFonts w:hint="eastAsia"/>
        </w:rPr>
        <w:t>集文件</w:t>
      </w:r>
      <w:proofErr w:type="gramEnd"/>
      <w:r>
        <w:rPr>
          <w:rFonts w:hint="eastAsia"/>
        </w:rPr>
        <w:t>格式、命名法和其他惯例的文件以及术语表的进一步支持。这些支持性文件和应用程序可单独获取。</w:t>
      </w:r>
    </w:p>
    <w:p w14:paraId="1AFDE22A" w14:textId="77777777" w:rsidR="00D16BE9" w:rsidRDefault="00AC4FA2">
      <w:pPr>
        <w:pStyle w:val="0"/>
        <w:ind w:firstLineChars="200" w:firstLine="420"/>
      </w:pPr>
      <w:r>
        <w:rPr>
          <w:noProof/>
        </w:rPr>
        <w:drawing>
          <wp:inline distT="0" distB="0" distL="0" distR="0" wp14:anchorId="06D9B20E" wp14:editId="68906DA5">
            <wp:extent cx="5274310" cy="3637915"/>
            <wp:effectExtent l="0" t="0" r="2540" b="63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6"/>
                    <a:stretch>
                      <a:fillRect/>
                    </a:stretch>
                  </pic:blipFill>
                  <pic:spPr>
                    <a:xfrm>
                      <a:off x="0" y="0"/>
                      <a:ext cx="5274310" cy="3637915"/>
                    </a:xfrm>
                    <a:prstGeom prst="rect">
                      <a:avLst/>
                    </a:prstGeom>
                  </pic:spPr>
                </pic:pic>
              </a:graphicData>
            </a:graphic>
          </wp:inline>
        </w:drawing>
      </w:r>
    </w:p>
    <w:p w14:paraId="18DA2EEA" w14:textId="77777777" w:rsidR="00D16BE9" w:rsidRDefault="00AC4FA2">
      <w:pPr>
        <w:pStyle w:val="0"/>
        <w:ind w:firstLineChars="200" w:firstLine="422"/>
        <w:rPr>
          <w:b/>
          <w:bCs/>
        </w:rPr>
      </w:pPr>
      <w:r>
        <w:rPr>
          <w:rFonts w:hint="eastAsia"/>
          <w:b/>
          <w:bCs/>
        </w:rPr>
        <w:t>本文档采取的方法和解决的关键问题</w:t>
      </w:r>
    </w:p>
    <w:p w14:paraId="05468FB1" w14:textId="77777777" w:rsidR="00D16BE9" w:rsidRDefault="00AC4FA2">
      <w:pPr>
        <w:pStyle w:val="0"/>
        <w:ind w:firstLineChars="200" w:firstLine="420"/>
      </w:pPr>
      <w:r>
        <w:rPr>
          <w:rFonts w:hint="eastAsia"/>
        </w:rPr>
        <w:t>本文档进一步详细阐述了</w:t>
      </w:r>
      <w:r>
        <w:rPr>
          <w:rFonts w:hint="eastAsia"/>
        </w:rPr>
        <w:t>ISO 14044</w:t>
      </w:r>
      <w:r>
        <w:rPr>
          <w:rFonts w:hint="eastAsia"/>
        </w:rPr>
        <w:t>的规定，并将其区分为</w:t>
      </w:r>
      <w:r>
        <w:rPr>
          <w:rFonts w:hint="eastAsia"/>
        </w:rPr>
        <w:t>LCA</w:t>
      </w:r>
      <w:r>
        <w:rPr>
          <w:rFonts w:hint="eastAsia"/>
        </w:rPr>
        <w:t>研究解决的三种主要类型的问题：</w:t>
      </w:r>
    </w:p>
    <w:p w14:paraId="7F03341E" w14:textId="77777777" w:rsidR="00D16BE9" w:rsidRDefault="00AC4FA2">
      <w:pPr>
        <w:pStyle w:val="0"/>
        <w:numPr>
          <w:ilvl w:val="0"/>
          <w:numId w:val="7"/>
        </w:numPr>
        <w:ind w:left="0" w:firstLineChars="200" w:firstLine="422"/>
      </w:pPr>
      <w:r>
        <w:rPr>
          <w:rFonts w:hint="eastAsia"/>
          <w:b/>
          <w:bCs/>
        </w:rPr>
        <w:t>"</w:t>
      </w:r>
      <w:r>
        <w:rPr>
          <w:rFonts w:hint="eastAsia"/>
          <w:b/>
          <w:bCs/>
        </w:rPr>
        <w:t>微观层面决策支持</w:t>
      </w:r>
      <w:r>
        <w:rPr>
          <w:rFonts w:hint="eastAsia"/>
          <w:b/>
          <w:bCs/>
        </w:rPr>
        <w:t>"</w:t>
      </w:r>
      <w:r>
        <w:rPr>
          <w:rFonts w:hint="eastAsia"/>
          <w:b/>
          <w:bCs/>
        </w:rPr>
        <w:t>：</w:t>
      </w:r>
      <w:r>
        <w:rPr>
          <w:rFonts w:hint="eastAsia"/>
        </w:rPr>
        <w:t>基于生命周期的微观层面决策支持，即通常与特定产品相关的问题。</w:t>
      </w:r>
      <w:r>
        <w:rPr>
          <w:rFonts w:hint="eastAsia"/>
        </w:rPr>
        <w:t>"</w:t>
      </w:r>
      <w:r>
        <w:rPr>
          <w:rFonts w:hint="eastAsia"/>
        </w:rPr>
        <w:t>微观层面决策</w:t>
      </w:r>
      <w:r>
        <w:rPr>
          <w:rFonts w:hint="eastAsia"/>
        </w:rPr>
        <w:t>"</w:t>
      </w:r>
      <w:r>
        <w:rPr>
          <w:rFonts w:hint="eastAsia"/>
        </w:rPr>
        <w:t>被假定为在决策背景之外具有有限的和无结构性后果，即它们不应改变可用的生产能力。</w:t>
      </w:r>
    </w:p>
    <w:p w14:paraId="38F3534B" w14:textId="77777777" w:rsidR="00D16BE9" w:rsidRDefault="00AC4FA2">
      <w:pPr>
        <w:pStyle w:val="0"/>
        <w:numPr>
          <w:ilvl w:val="0"/>
          <w:numId w:val="7"/>
        </w:numPr>
        <w:ind w:left="0" w:firstLineChars="200" w:firstLine="422"/>
      </w:pPr>
      <w:r>
        <w:rPr>
          <w:rFonts w:hint="eastAsia"/>
          <w:b/>
          <w:bCs/>
        </w:rPr>
        <w:lastRenderedPageBreak/>
        <w:t>"</w:t>
      </w:r>
      <w:r>
        <w:rPr>
          <w:rFonts w:hint="eastAsia"/>
          <w:b/>
          <w:bCs/>
        </w:rPr>
        <w:t>中观</w:t>
      </w:r>
      <w:r>
        <w:rPr>
          <w:rFonts w:hint="eastAsia"/>
          <w:b/>
          <w:bCs/>
        </w:rPr>
        <w:t>/</w:t>
      </w:r>
      <w:r>
        <w:rPr>
          <w:rFonts w:hint="eastAsia"/>
          <w:b/>
          <w:bCs/>
        </w:rPr>
        <w:t>宏观层面决策支持</w:t>
      </w:r>
      <w:r>
        <w:rPr>
          <w:rFonts w:hint="eastAsia"/>
          <w:b/>
          <w:bCs/>
        </w:rPr>
        <w:t>"</w:t>
      </w:r>
      <w:r>
        <w:rPr>
          <w:rFonts w:hint="eastAsia"/>
          <w:b/>
          <w:bCs/>
        </w:rPr>
        <w:t>：</w:t>
      </w:r>
      <w:r>
        <w:rPr>
          <w:rFonts w:hint="eastAsia"/>
        </w:rPr>
        <w:t>在战略层面上基于生命周期的决策支持（例如，原材料战略、技术情景、政策选择）。</w:t>
      </w:r>
      <w:r>
        <w:rPr>
          <w:rFonts w:hint="eastAsia"/>
        </w:rPr>
        <w:t>"</w:t>
      </w:r>
      <w:r>
        <w:rPr>
          <w:rFonts w:hint="eastAsia"/>
        </w:rPr>
        <w:t>中观</w:t>
      </w:r>
      <w:r>
        <w:rPr>
          <w:rFonts w:hint="eastAsia"/>
        </w:rPr>
        <w:t>/</w:t>
      </w:r>
      <w:r>
        <w:rPr>
          <w:rFonts w:hint="eastAsia"/>
        </w:rPr>
        <w:t>宏观层面决策</w:t>
      </w:r>
      <w:r>
        <w:rPr>
          <w:rFonts w:hint="eastAsia"/>
        </w:rPr>
        <w:t>"</w:t>
      </w:r>
      <w:r>
        <w:rPr>
          <w:rFonts w:hint="eastAsia"/>
        </w:rPr>
        <w:t>被假定为在决策背景之外具有结构性后果，即它们应改变可用的生产能力。</w:t>
      </w:r>
    </w:p>
    <w:p w14:paraId="69CF2967" w14:textId="77777777" w:rsidR="00D16BE9" w:rsidRDefault="00AC4FA2">
      <w:pPr>
        <w:pStyle w:val="0"/>
        <w:numPr>
          <w:ilvl w:val="0"/>
          <w:numId w:val="7"/>
        </w:numPr>
        <w:ind w:left="0" w:firstLineChars="200" w:firstLine="422"/>
      </w:pPr>
      <w:r>
        <w:rPr>
          <w:rFonts w:hint="eastAsia"/>
          <w:b/>
          <w:bCs/>
        </w:rPr>
        <w:t>"</w:t>
      </w:r>
      <w:r>
        <w:rPr>
          <w:rFonts w:hint="eastAsia"/>
          <w:b/>
          <w:bCs/>
        </w:rPr>
        <w:t>核算</w:t>
      </w:r>
      <w:r>
        <w:rPr>
          <w:rFonts w:hint="eastAsia"/>
          <w:b/>
          <w:bCs/>
        </w:rPr>
        <w:t>"</w:t>
      </w:r>
      <w:r>
        <w:rPr>
          <w:rFonts w:hint="eastAsia"/>
          <w:b/>
          <w:bCs/>
        </w:rPr>
        <w:t>：</w:t>
      </w:r>
      <w:r>
        <w:rPr>
          <w:rFonts w:hint="eastAsia"/>
        </w:rPr>
        <w:t>纯粹描述性地记录分析中的系统生命周期（例如，一个产品、部门或国家），而不关心对经济其他部分可能产生的任何额外影响。</w:t>
      </w:r>
    </w:p>
    <w:p w14:paraId="4B74475C" w14:textId="77777777" w:rsidR="00D16BE9" w:rsidRDefault="00AC4FA2">
      <w:pPr>
        <w:pStyle w:val="0"/>
        <w:ind w:firstLineChars="200" w:firstLine="420"/>
      </w:pPr>
      <w:r>
        <w:rPr>
          <w:rFonts w:hint="eastAsia"/>
        </w:rPr>
        <w:t>重点放在导致当前开发生命周期清单数据集和执行</w:t>
      </w:r>
      <w:r>
        <w:rPr>
          <w:rFonts w:hint="eastAsia"/>
        </w:rPr>
        <w:t>LCA</w:t>
      </w:r>
      <w:r>
        <w:rPr>
          <w:rFonts w:hint="eastAsia"/>
        </w:rPr>
        <w:t>研究实践中相关差异的方法论问题上。</w:t>
      </w:r>
    </w:p>
    <w:p w14:paraId="46E26053" w14:textId="77777777" w:rsidR="00D16BE9" w:rsidRDefault="00D16BE9">
      <w:pPr>
        <w:pStyle w:val="0"/>
        <w:ind w:firstLineChars="200" w:firstLine="420"/>
      </w:pPr>
    </w:p>
    <w:p w14:paraId="75962A10" w14:textId="77777777" w:rsidR="00D16BE9" w:rsidRDefault="00D16BE9">
      <w:pPr>
        <w:pStyle w:val="0"/>
        <w:ind w:firstLineChars="200" w:firstLine="420"/>
      </w:pPr>
    </w:p>
    <w:p w14:paraId="1CD8A6D2" w14:textId="77777777" w:rsidR="00D16BE9" w:rsidRDefault="00AC4FA2">
      <w:pPr>
        <w:spacing w:line="300" w:lineRule="auto"/>
        <w:ind w:firstLine="640"/>
        <w:jc w:val="left"/>
        <w:rPr>
          <w:rFonts w:eastAsia="宋体"/>
          <w:sz w:val="32"/>
          <w:szCs w:val="32"/>
        </w:rPr>
      </w:pPr>
      <w:r>
        <w:rPr>
          <w:rFonts w:eastAsia="宋体"/>
          <w:sz w:val="32"/>
          <w:szCs w:val="32"/>
        </w:rPr>
        <w:br w:type="page"/>
      </w:r>
    </w:p>
    <w:p w14:paraId="3E847545" w14:textId="77777777" w:rsidR="00D16BE9" w:rsidRDefault="00D16BE9">
      <w:pPr>
        <w:pStyle w:val="af3"/>
        <w:spacing w:before="0" w:beforeAutospacing="0" w:after="0" w:afterAutospacing="0" w:line="300" w:lineRule="auto"/>
        <w:ind w:firstLine="480"/>
        <w:rPr>
          <w:rFonts w:ascii="Times New Roman" w:hAnsi="Times New Roman"/>
          <w:color w:val="111111"/>
        </w:rPr>
        <w:sectPr w:rsidR="00D16BE9">
          <w:footerReference w:type="default" r:id="rId17"/>
          <w:pgSz w:w="11906" w:h="16838"/>
          <w:pgMar w:top="1440" w:right="1800" w:bottom="1440" w:left="1800" w:header="851" w:footer="992" w:gutter="0"/>
          <w:pgNumType w:start="1"/>
          <w:cols w:space="425"/>
          <w:docGrid w:type="lines" w:linePitch="312"/>
        </w:sectPr>
      </w:pPr>
    </w:p>
    <w:sdt>
      <w:sdtPr>
        <w:rPr>
          <w:rFonts w:ascii="宋体" w:eastAsia="宋体" w:hAnsi="宋体" w:cs="宋体"/>
          <w:kern w:val="0"/>
          <w:sz w:val="24"/>
          <w:szCs w:val="24"/>
        </w:rPr>
        <w:id w:val="147461769"/>
        <w15:color w:val="DBDBDB"/>
        <w:docPartObj>
          <w:docPartGallery w:val="Table of Contents"/>
          <w:docPartUnique/>
        </w:docPartObj>
      </w:sdtPr>
      <w:sdtEndPr>
        <w:rPr>
          <w:rFonts w:hint="eastAsia"/>
          <w:color w:val="111111"/>
        </w:rPr>
      </w:sdtEndPr>
      <w:sdtContent>
        <w:p w14:paraId="7A93ADA2" w14:textId="77777777" w:rsidR="00D16BE9" w:rsidRDefault="00AC4FA2">
          <w:pPr>
            <w:spacing w:line="300" w:lineRule="auto"/>
            <w:ind w:firstLine="480"/>
            <w:jc w:val="center"/>
            <w:rPr>
              <w:rFonts w:eastAsia="宋体"/>
              <w:b/>
              <w:bCs/>
              <w:kern w:val="44"/>
              <w:sz w:val="32"/>
              <w:szCs w:val="44"/>
            </w:rPr>
          </w:pPr>
          <w:r>
            <w:rPr>
              <w:rFonts w:eastAsia="宋体" w:hint="eastAsia"/>
              <w:b/>
              <w:bCs/>
              <w:kern w:val="44"/>
              <w:sz w:val="32"/>
              <w:szCs w:val="44"/>
            </w:rPr>
            <w:t>目录</w:t>
          </w:r>
        </w:p>
        <w:p w14:paraId="0E790A54" w14:textId="77777777" w:rsidR="00D16BE9" w:rsidRDefault="00AC4FA2">
          <w:pPr>
            <w:pStyle w:val="TOC1"/>
            <w:tabs>
              <w:tab w:val="right" w:leader="dot" w:pos="8296"/>
            </w:tabs>
            <w:spacing w:line="300" w:lineRule="auto"/>
            <w:ind w:firstLine="420"/>
            <w:rPr>
              <w:sz w:val="22"/>
              <w:szCs w:val="24"/>
              <w14:ligatures w14:val="standardContextual"/>
            </w:rPr>
          </w:pPr>
          <w:r>
            <w:rPr>
              <w:rFonts w:eastAsia="宋体" w:hint="eastAsia"/>
              <w:color w:val="111111"/>
            </w:rPr>
            <w:fldChar w:fldCharType="begin"/>
          </w:r>
          <w:r>
            <w:rPr>
              <w:rFonts w:eastAsia="宋体" w:hint="eastAsia"/>
              <w:color w:val="111111"/>
            </w:rPr>
            <w:instrText xml:space="preserve">TOC \o "1-3" \h \u </w:instrText>
          </w:r>
          <w:r>
            <w:rPr>
              <w:rFonts w:eastAsia="宋体" w:hint="eastAsia"/>
              <w:color w:val="111111"/>
            </w:rPr>
            <w:fldChar w:fldCharType="separate"/>
          </w:r>
          <w:hyperlink w:anchor="_Toc175603909" w:history="1">
            <w:r>
              <w:rPr>
                <w:rStyle w:val="af9"/>
                <w:rFonts w:hint="eastAsia"/>
                <w:b/>
                <w:bCs/>
              </w:rPr>
              <w:t>前言</w:t>
            </w:r>
            <w:r>
              <w:rPr>
                <w:rFonts w:hint="eastAsia"/>
                <w:b/>
                <w:bCs/>
              </w:rPr>
              <w:tab/>
            </w:r>
            <w:r>
              <w:rPr>
                <w:rFonts w:hint="eastAsia"/>
                <w:b/>
                <w:bCs/>
              </w:rPr>
              <w:fldChar w:fldCharType="begin"/>
            </w:r>
            <w:r>
              <w:rPr>
                <w:rFonts w:hint="eastAsia"/>
                <w:b/>
                <w:bCs/>
              </w:rPr>
              <w:instrText xml:space="preserve"> </w:instrText>
            </w:r>
            <w:r>
              <w:rPr>
                <w:b/>
                <w:bCs/>
              </w:rPr>
              <w:instrText>PAGEREF _Toc175603909 \h</w:instrText>
            </w:r>
            <w:r>
              <w:rPr>
                <w:rFonts w:hint="eastAsia"/>
                <w:b/>
                <w:bCs/>
              </w:rPr>
              <w:instrText xml:space="preserve"> </w:instrText>
            </w:r>
            <w:r>
              <w:rPr>
                <w:rFonts w:hint="eastAsia"/>
                <w:b/>
                <w:bCs/>
              </w:rPr>
            </w:r>
            <w:r>
              <w:rPr>
                <w:rFonts w:hint="eastAsia"/>
                <w:b/>
                <w:bCs/>
              </w:rPr>
              <w:fldChar w:fldCharType="separate"/>
            </w:r>
            <w:r>
              <w:rPr>
                <w:b/>
                <w:bCs/>
              </w:rPr>
              <w:t>1</w:t>
            </w:r>
            <w:r>
              <w:rPr>
                <w:rFonts w:hint="eastAsia"/>
                <w:b/>
                <w:bCs/>
              </w:rPr>
              <w:fldChar w:fldCharType="end"/>
            </w:r>
          </w:hyperlink>
        </w:p>
        <w:p w14:paraId="548DF056" w14:textId="77777777" w:rsidR="00D16BE9" w:rsidRDefault="00000000">
          <w:pPr>
            <w:pStyle w:val="TOC1"/>
            <w:tabs>
              <w:tab w:val="right" w:leader="dot" w:pos="8296"/>
            </w:tabs>
            <w:spacing w:line="300" w:lineRule="auto"/>
            <w:ind w:firstLine="420"/>
            <w:rPr>
              <w:b/>
              <w:bCs/>
              <w:sz w:val="22"/>
              <w:szCs w:val="24"/>
              <w14:ligatures w14:val="standardContextual"/>
            </w:rPr>
          </w:pPr>
          <w:hyperlink w:anchor="_Toc175603910" w:history="1">
            <w:r w:rsidR="00AC4FA2">
              <w:rPr>
                <w:rStyle w:val="af9"/>
                <w:rFonts w:hint="eastAsia"/>
                <w:b/>
                <w:bCs/>
              </w:rPr>
              <w:t>执行摘要</w:t>
            </w:r>
            <w:r w:rsidR="00AC4FA2">
              <w:rPr>
                <w:rStyle w:val="af9"/>
                <w:rFonts w:hint="eastAsia"/>
                <w:b/>
                <w:bCs/>
              </w:rPr>
              <w:t>....................................................................................................................................</w:t>
            </w:r>
            <w:r w:rsidR="00AC4FA2">
              <w:rPr>
                <w:rFonts w:hint="eastAsia"/>
                <w:b/>
                <w:bCs/>
              </w:rPr>
              <w:fldChar w:fldCharType="begin"/>
            </w:r>
            <w:r w:rsidR="00AC4FA2">
              <w:rPr>
                <w:rFonts w:hint="eastAsia"/>
                <w:b/>
                <w:bCs/>
              </w:rPr>
              <w:instrText xml:space="preserve"> </w:instrText>
            </w:r>
            <w:r w:rsidR="00AC4FA2">
              <w:rPr>
                <w:b/>
                <w:bCs/>
              </w:rPr>
              <w:instrText>PAGEREF _Toc175603910 \h</w:instrText>
            </w:r>
            <w:r w:rsidR="00AC4FA2">
              <w:rPr>
                <w:rFonts w:hint="eastAsia"/>
                <w:b/>
                <w:bCs/>
              </w:rPr>
              <w:instrText xml:space="preserve"> </w:instrText>
            </w:r>
            <w:r w:rsidR="00AC4FA2">
              <w:rPr>
                <w:rFonts w:hint="eastAsia"/>
                <w:b/>
                <w:bCs/>
              </w:rPr>
            </w:r>
            <w:r w:rsidR="00AC4FA2">
              <w:rPr>
                <w:rFonts w:hint="eastAsia"/>
                <w:b/>
                <w:bCs/>
              </w:rPr>
              <w:fldChar w:fldCharType="separate"/>
            </w:r>
            <w:r w:rsidR="00AC4FA2">
              <w:rPr>
                <w:b/>
                <w:bCs/>
              </w:rPr>
              <w:t>1</w:t>
            </w:r>
            <w:r w:rsidR="00AC4FA2">
              <w:rPr>
                <w:rFonts w:hint="eastAsia"/>
                <w:b/>
                <w:bCs/>
              </w:rPr>
              <w:fldChar w:fldCharType="end"/>
            </w:r>
          </w:hyperlink>
        </w:p>
        <w:p w14:paraId="6449F971" w14:textId="77777777" w:rsidR="00D16BE9" w:rsidRDefault="00AC4FA2">
          <w:pPr>
            <w:pStyle w:val="TOC1"/>
            <w:tabs>
              <w:tab w:val="right" w:leader="dot" w:pos="8296"/>
            </w:tabs>
            <w:spacing w:line="300" w:lineRule="auto"/>
            <w:ind w:firstLine="422"/>
            <w:rPr>
              <w:b/>
              <w:bCs/>
              <w:sz w:val="22"/>
              <w:szCs w:val="24"/>
              <w14:ligatures w14:val="standardContextual"/>
            </w:rPr>
          </w:pPr>
          <w:r>
            <w:rPr>
              <w:rFonts w:hint="eastAsia"/>
              <w:b/>
              <w:bCs/>
            </w:rPr>
            <w:t>1</w:t>
          </w:r>
          <w:hyperlink w:anchor="_Toc175603911" w:history="1">
            <w:r>
              <w:rPr>
                <w:rStyle w:val="af9"/>
                <w:rFonts w:hint="eastAsia"/>
                <w:b/>
                <w:bCs/>
              </w:rPr>
              <w:t>引言和概述</w:t>
            </w:r>
            <w:r>
              <w:rPr>
                <w:rFonts w:hint="eastAsia"/>
                <w:b/>
                <w:bCs/>
              </w:rPr>
              <w:tab/>
            </w:r>
            <w:r>
              <w:rPr>
                <w:rFonts w:hint="eastAsia"/>
                <w:b/>
                <w:bCs/>
              </w:rPr>
              <w:fldChar w:fldCharType="begin"/>
            </w:r>
            <w:r>
              <w:rPr>
                <w:rFonts w:hint="eastAsia"/>
                <w:b/>
                <w:bCs/>
              </w:rPr>
              <w:instrText xml:space="preserve"> </w:instrText>
            </w:r>
            <w:r>
              <w:rPr>
                <w:b/>
                <w:bCs/>
              </w:rPr>
              <w:instrText>PAGEREF _Toc175603911 \h</w:instrText>
            </w:r>
            <w:r>
              <w:rPr>
                <w:rFonts w:hint="eastAsia"/>
                <w:b/>
                <w:bCs/>
              </w:rPr>
              <w:instrText xml:space="preserve"> </w:instrText>
            </w:r>
            <w:r>
              <w:rPr>
                <w:rFonts w:hint="eastAsia"/>
                <w:b/>
                <w:bCs/>
              </w:rPr>
            </w:r>
            <w:r>
              <w:rPr>
                <w:rFonts w:hint="eastAsia"/>
                <w:b/>
                <w:bCs/>
              </w:rPr>
              <w:fldChar w:fldCharType="separate"/>
            </w:r>
            <w:r>
              <w:rPr>
                <w:b/>
                <w:bCs/>
              </w:rPr>
              <w:t>1</w:t>
            </w:r>
            <w:r>
              <w:rPr>
                <w:rFonts w:hint="eastAsia"/>
                <w:b/>
                <w:bCs/>
              </w:rPr>
              <w:fldChar w:fldCharType="end"/>
            </w:r>
          </w:hyperlink>
        </w:p>
        <w:p w14:paraId="04F35AF7" w14:textId="77777777" w:rsidR="00D16BE9" w:rsidRDefault="00AC4FA2">
          <w:pPr>
            <w:pStyle w:val="TOC1"/>
            <w:tabs>
              <w:tab w:val="right" w:leader="dot" w:pos="8296"/>
            </w:tabs>
            <w:spacing w:line="300" w:lineRule="auto"/>
            <w:ind w:firstLine="422"/>
            <w:rPr>
              <w:b/>
              <w:bCs/>
              <w:sz w:val="22"/>
              <w:szCs w:val="24"/>
              <w14:ligatures w14:val="standardContextual"/>
            </w:rPr>
          </w:pPr>
          <w:r>
            <w:rPr>
              <w:rFonts w:hint="eastAsia"/>
              <w:b/>
              <w:bCs/>
            </w:rPr>
            <w:t>2</w:t>
          </w:r>
          <w:hyperlink w:anchor="_Toc175603912" w:history="1">
            <w:r>
              <w:rPr>
                <w:rStyle w:val="af9"/>
                <w:rFonts w:hint="eastAsia"/>
                <w:b/>
                <w:bCs/>
              </w:rPr>
              <w:t>如何使用本文档</w:t>
            </w:r>
            <w:r>
              <w:rPr>
                <w:rFonts w:hint="eastAsia"/>
                <w:b/>
                <w:bCs/>
              </w:rPr>
              <w:tab/>
            </w:r>
            <w:r>
              <w:rPr>
                <w:rFonts w:hint="eastAsia"/>
                <w:b/>
                <w:bCs/>
              </w:rPr>
              <w:fldChar w:fldCharType="begin"/>
            </w:r>
            <w:r>
              <w:rPr>
                <w:rFonts w:hint="eastAsia"/>
                <w:b/>
                <w:bCs/>
              </w:rPr>
              <w:instrText xml:space="preserve"> </w:instrText>
            </w:r>
            <w:r>
              <w:rPr>
                <w:b/>
                <w:bCs/>
              </w:rPr>
              <w:instrText>PAGEREF _Toc175603912 \h</w:instrText>
            </w:r>
            <w:r>
              <w:rPr>
                <w:rFonts w:hint="eastAsia"/>
                <w:b/>
                <w:bCs/>
              </w:rPr>
              <w:instrText xml:space="preserve"> </w:instrText>
            </w:r>
            <w:r>
              <w:rPr>
                <w:rFonts w:hint="eastAsia"/>
                <w:b/>
                <w:bCs/>
              </w:rPr>
            </w:r>
            <w:r>
              <w:rPr>
                <w:rFonts w:hint="eastAsia"/>
                <w:b/>
                <w:bCs/>
              </w:rPr>
              <w:fldChar w:fldCharType="separate"/>
            </w:r>
            <w:r>
              <w:rPr>
                <w:b/>
                <w:bCs/>
              </w:rPr>
              <w:t>5</w:t>
            </w:r>
            <w:r>
              <w:rPr>
                <w:rFonts w:hint="eastAsia"/>
                <w:b/>
                <w:bCs/>
              </w:rPr>
              <w:fldChar w:fldCharType="end"/>
            </w:r>
          </w:hyperlink>
        </w:p>
        <w:p w14:paraId="06F57353" w14:textId="77777777" w:rsidR="00D16BE9" w:rsidRDefault="00000000">
          <w:pPr>
            <w:pStyle w:val="TOC2"/>
            <w:tabs>
              <w:tab w:val="right" w:leader="dot" w:pos="8296"/>
            </w:tabs>
            <w:spacing w:line="300" w:lineRule="auto"/>
            <w:ind w:leftChars="0" w:left="0" w:firstLine="420"/>
            <w:rPr>
              <w:b/>
              <w:bCs/>
              <w:sz w:val="22"/>
              <w:szCs w:val="24"/>
              <w14:ligatures w14:val="standardContextual"/>
            </w:rPr>
          </w:pPr>
          <w:hyperlink w:anchor="_Toc175603913" w:history="1">
            <w:r w:rsidR="00AC4FA2">
              <w:rPr>
                <w:rStyle w:val="af9"/>
                <w:rFonts w:hint="eastAsia"/>
                <w:b/>
                <w:bCs/>
              </w:rPr>
              <w:t xml:space="preserve">2.1 </w:t>
            </w:r>
            <w:r w:rsidR="00AC4FA2">
              <w:rPr>
                <w:rStyle w:val="af9"/>
                <w:rFonts w:hint="eastAsia"/>
                <w:b/>
                <w:bCs/>
              </w:rPr>
              <w:t>文档结构</w:t>
            </w:r>
            <w:r w:rsidR="00AC4FA2">
              <w:rPr>
                <w:rFonts w:hint="eastAsia"/>
                <w:b/>
                <w:bCs/>
              </w:rPr>
              <w:tab/>
            </w:r>
            <w:r w:rsidR="00AC4FA2">
              <w:rPr>
                <w:rFonts w:hint="eastAsia"/>
                <w:b/>
                <w:bCs/>
              </w:rPr>
              <w:fldChar w:fldCharType="begin"/>
            </w:r>
            <w:r w:rsidR="00AC4FA2">
              <w:rPr>
                <w:rFonts w:hint="eastAsia"/>
                <w:b/>
                <w:bCs/>
              </w:rPr>
              <w:instrText xml:space="preserve"> </w:instrText>
            </w:r>
            <w:r w:rsidR="00AC4FA2">
              <w:rPr>
                <w:b/>
                <w:bCs/>
              </w:rPr>
              <w:instrText>PAGEREF _Toc175603913 \h</w:instrText>
            </w:r>
            <w:r w:rsidR="00AC4FA2">
              <w:rPr>
                <w:rFonts w:hint="eastAsia"/>
                <w:b/>
                <w:bCs/>
              </w:rPr>
              <w:instrText xml:space="preserve"> </w:instrText>
            </w:r>
            <w:r w:rsidR="00AC4FA2">
              <w:rPr>
                <w:rFonts w:hint="eastAsia"/>
                <w:b/>
                <w:bCs/>
              </w:rPr>
            </w:r>
            <w:r w:rsidR="00AC4FA2">
              <w:rPr>
                <w:rFonts w:hint="eastAsia"/>
                <w:b/>
                <w:bCs/>
              </w:rPr>
              <w:fldChar w:fldCharType="separate"/>
            </w:r>
            <w:r w:rsidR="00AC4FA2">
              <w:rPr>
                <w:b/>
                <w:bCs/>
              </w:rPr>
              <w:t>5</w:t>
            </w:r>
            <w:r w:rsidR="00AC4FA2">
              <w:rPr>
                <w:rFonts w:hint="eastAsia"/>
                <w:b/>
                <w:bCs/>
              </w:rPr>
              <w:fldChar w:fldCharType="end"/>
            </w:r>
          </w:hyperlink>
        </w:p>
        <w:p w14:paraId="1155F678" w14:textId="77777777" w:rsidR="00D16BE9" w:rsidRDefault="00000000">
          <w:pPr>
            <w:pStyle w:val="TOC2"/>
            <w:tabs>
              <w:tab w:val="right" w:leader="dot" w:pos="8296"/>
            </w:tabs>
            <w:spacing w:line="300" w:lineRule="auto"/>
            <w:ind w:leftChars="0" w:left="0" w:firstLine="420"/>
            <w:rPr>
              <w:sz w:val="22"/>
              <w:szCs w:val="24"/>
              <w14:ligatures w14:val="standardContextual"/>
            </w:rPr>
          </w:pPr>
          <w:hyperlink w:anchor="_Toc175603914" w:history="1">
            <w:r w:rsidR="00AC4FA2">
              <w:rPr>
                <w:rStyle w:val="af9"/>
                <w:rFonts w:hint="eastAsia"/>
                <w:b/>
                <w:bCs/>
              </w:rPr>
              <w:t xml:space="preserve">2.2 </w:t>
            </w:r>
            <w:r w:rsidR="00AC4FA2">
              <w:rPr>
                <w:rStyle w:val="af9"/>
                <w:rFonts w:hint="eastAsia"/>
                <w:b/>
                <w:bCs/>
              </w:rPr>
              <w:t>如何使用本文档</w:t>
            </w:r>
            <w:r w:rsidR="00AC4FA2">
              <w:rPr>
                <w:rFonts w:hint="eastAsia"/>
                <w:b/>
                <w:bCs/>
              </w:rPr>
              <w:tab/>
            </w:r>
            <w:r w:rsidR="00AC4FA2">
              <w:rPr>
                <w:rFonts w:hint="eastAsia"/>
                <w:b/>
                <w:bCs/>
              </w:rPr>
              <w:fldChar w:fldCharType="begin"/>
            </w:r>
            <w:r w:rsidR="00AC4FA2">
              <w:rPr>
                <w:rFonts w:hint="eastAsia"/>
                <w:b/>
                <w:bCs/>
              </w:rPr>
              <w:instrText xml:space="preserve"> </w:instrText>
            </w:r>
            <w:r w:rsidR="00AC4FA2">
              <w:rPr>
                <w:b/>
                <w:bCs/>
              </w:rPr>
              <w:instrText>PAGEREF _Toc175603914 \h</w:instrText>
            </w:r>
            <w:r w:rsidR="00AC4FA2">
              <w:rPr>
                <w:rFonts w:hint="eastAsia"/>
                <w:b/>
                <w:bCs/>
              </w:rPr>
              <w:instrText xml:space="preserve"> </w:instrText>
            </w:r>
            <w:r w:rsidR="00AC4FA2">
              <w:rPr>
                <w:rFonts w:hint="eastAsia"/>
                <w:b/>
                <w:bCs/>
              </w:rPr>
            </w:r>
            <w:r w:rsidR="00AC4FA2">
              <w:rPr>
                <w:rFonts w:hint="eastAsia"/>
                <w:b/>
                <w:bCs/>
              </w:rPr>
              <w:fldChar w:fldCharType="separate"/>
            </w:r>
            <w:r w:rsidR="00AC4FA2">
              <w:rPr>
                <w:b/>
                <w:bCs/>
              </w:rPr>
              <w:t>7</w:t>
            </w:r>
            <w:r w:rsidR="00AC4FA2">
              <w:rPr>
                <w:rFonts w:hint="eastAsia"/>
                <w:b/>
                <w:bCs/>
              </w:rPr>
              <w:fldChar w:fldCharType="end"/>
            </w:r>
          </w:hyperlink>
        </w:p>
        <w:p w14:paraId="29DD1FBA" w14:textId="77777777" w:rsidR="00D16BE9" w:rsidRDefault="00000000">
          <w:pPr>
            <w:pStyle w:val="TOC3"/>
            <w:spacing w:line="300" w:lineRule="auto"/>
            <w:ind w:leftChars="0" w:left="0" w:firstLine="422"/>
            <w:rPr>
              <w:rFonts w:ascii="Times New Roman" w:hAnsi="Times New Roman" w:cstheme="minorBidi"/>
              <w:b w:val="0"/>
              <w:bCs w:val="0"/>
              <w:sz w:val="22"/>
              <w:szCs w:val="24"/>
              <w14:ligatures w14:val="standardContextual"/>
            </w:rPr>
          </w:pPr>
          <w:hyperlink w:anchor="_Toc175603915" w:history="1">
            <w:r w:rsidR="00AC4FA2">
              <w:rPr>
                <w:rStyle w:val="af9"/>
                <w:rFonts w:ascii="Times New Roman" w:hAnsi="Times New Roman" w:hint="eastAsia"/>
                <w:b w:val="0"/>
                <w:bCs w:val="0"/>
              </w:rPr>
              <w:t xml:space="preserve">2.2.1 </w:t>
            </w:r>
            <w:r w:rsidR="00AC4FA2">
              <w:rPr>
                <w:rStyle w:val="af9"/>
                <w:rFonts w:ascii="Times New Roman" w:hAnsi="Times New Roman" w:hint="eastAsia"/>
                <w:b w:val="0"/>
                <w:bCs w:val="0"/>
              </w:rPr>
              <w:t>概述</w:t>
            </w:r>
            <w:r w:rsidR="00AC4FA2">
              <w:rPr>
                <w:rStyle w:val="af9"/>
                <w:rFonts w:ascii="Times New Roman" w:hAnsi="Times New Roman" w:hint="eastAsia"/>
                <w:b w:val="0"/>
                <w:bCs w:val="0"/>
              </w:rPr>
              <w:t>..................................................................................................................................</w:t>
            </w:r>
            <w:r w:rsidR="00AC4FA2">
              <w:rPr>
                <w:rFonts w:ascii="Times New Roman" w:hAnsi="Times New Roman" w:hint="eastAsia"/>
                <w:b w:val="0"/>
                <w:bCs w:val="0"/>
              </w:rPr>
              <w:fldChar w:fldCharType="begin"/>
            </w:r>
            <w:r w:rsidR="00AC4FA2">
              <w:rPr>
                <w:rFonts w:ascii="Times New Roman" w:hAnsi="Times New Roman" w:hint="eastAsia"/>
                <w:b w:val="0"/>
                <w:bCs w:val="0"/>
              </w:rPr>
              <w:instrText xml:space="preserve"> </w:instrText>
            </w:r>
            <w:r w:rsidR="00AC4FA2">
              <w:rPr>
                <w:rFonts w:ascii="Times New Roman" w:hAnsi="Times New Roman"/>
                <w:b w:val="0"/>
                <w:bCs w:val="0"/>
              </w:rPr>
              <w:instrText>PAGEREF _Toc175603915 \h</w:instrText>
            </w:r>
            <w:r w:rsidR="00AC4FA2">
              <w:rPr>
                <w:rFonts w:ascii="Times New Roman" w:hAnsi="Times New Roman" w:hint="eastAsia"/>
                <w:b w:val="0"/>
                <w:bCs w:val="0"/>
              </w:rPr>
              <w:instrText xml:space="preserve"> </w:instrText>
            </w:r>
            <w:r w:rsidR="00AC4FA2">
              <w:rPr>
                <w:rFonts w:ascii="Times New Roman" w:hAnsi="Times New Roman" w:hint="eastAsia"/>
                <w:b w:val="0"/>
                <w:bCs w:val="0"/>
              </w:rPr>
            </w:r>
            <w:r w:rsidR="00AC4FA2">
              <w:rPr>
                <w:rFonts w:ascii="Times New Roman" w:hAnsi="Times New Roman" w:hint="eastAsia"/>
                <w:b w:val="0"/>
                <w:bCs w:val="0"/>
              </w:rPr>
              <w:fldChar w:fldCharType="separate"/>
            </w:r>
            <w:r w:rsidR="00AC4FA2">
              <w:rPr>
                <w:rFonts w:ascii="Times New Roman" w:hAnsi="Times New Roman"/>
                <w:b w:val="0"/>
                <w:bCs w:val="0"/>
              </w:rPr>
              <w:t>7</w:t>
            </w:r>
            <w:r w:rsidR="00AC4FA2">
              <w:rPr>
                <w:rFonts w:ascii="Times New Roman" w:hAnsi="Times New Roman" w:hint="eastAsia"/>
                <w:b w:val="0"/>
                <w:bCs w:val="0"/>
              </w:rPr>
              <w:fldChar w:fldCharType="end"/>
            </w:r>
          </w:hyperlink>
        </w:p>
        <w:p w14:paraId="2316FD03" w14:textId="77777777" w:rsidR="00D16BE9" w:rsidRDefault="00000000">
          <w:pPr>
            <w:pStyle w:val="TOC3"/>
            <w:spacing w:line="300" w:lineRule="auto"/>
            <w:ind w:leftChars="0" w:left="0" w:firstLine="422"/>
            <w:rPr>
              <w:rFonts w:ascii="Times New Roman" w:hAnsi="Times New Roman" w:cstheme="minorBidi"/>
              <w:b w:val="0"/>
              <w:bCs w:val="0"/>
              <w:sz w:val="22"/>
              <w:szCs w:val="24"/>
              <w14:ligatures w14:val="standardContextual"/>
            </w:rPr>
          </w:pPr>
          <w:hyperlink w:anchor="_Toc175603916" w:history="1">
            <w:r w:rsidR="00AC4FA2">
              <w:rPr>
                <w:rStyle w:val="af9"/>
                <w:rFonts w:ascii="Times New Roman" w:hAnsi="Times New Roman" w:hint="eastAsia"/>
                <w:b w:val="0"/>
                <w:bCs w:val="0"/>
                <w:lang w:bidi="ar"/>
              </w:rPr>
              <w:t xml:space="preserve">2.2.2 </w:t>
            </w:r>
            <w:r w:rsidR="00AC4FA2">
              <w:rPr>
                <w:rStyle w:val="af9"/>
                <w:rFonts w:ascii="Times New Roman" w:hAnsi="Times New Roman" w:hint="eastAsia"/>
                <w:b w:val="0"/>
                <w:bCs w:val="0"/>
                <w:lang w:bidi="ar"/>
              </w:rPr>
              <w:t>理论方法和简化措施</w:t>
            </w:r>
            <w:r w:rsidR="00AC4FA2">
              <w:rPr>
                <w:rFonts w:ascii="Times New Roman" w:hAnsi="Times New Roman" w:hint="eastAsia"/>
                <w:b w:val="0"/>
                <w:bCs w:val="0"/>
              </w:rPr>
              <w:tab/>
            </w:r>
            <w:r w:rsidR="00AC4FA2">
              <w:rPr>
                <w:rFonts w:ascii="Times New Roman" w:hAnsi="Times New Roman" w:hint="eastAsia"/>
                <w:b w:val="0"/>
                <w:bCs w:val="0"/>
              </w:rPr>
              <w:fldChar w:fldCharType="begin"/>
            </w:r>
            <w:r w:rsidR="00AC4FA2">
              <w:rPr>
                <w:rFonts w:ascii="Times New Roman" w:hAnsi="Times New Roman" w:hint="eastAsia"/>
                <w:b w:val="0"/>
                <w:bCs w:val="0"/>
              </w:rPr>
              <w:instrText xml:space="preserve"> </w:instrText>
            </w:r>
            <w:r w:rsidR="00AC4FA2">
              <w:rPr>
                <w:rFonts w:ascii="Times New Roman" w:hAnsi="Times New Roman"/>
                <w:b w:val="0"/>
                <w:bCs w:val="0"/>
              </w:rPr>
              <w:instrText>PAGEREF _Toc175603916 \h</w:instrText>
            </w:r>
            <w:r w:rsidR="00AC4FA2">
              <w:rPr>
                <w:rFonts w:ascii="Times New Roman" w:hAnsi="Times New Roman" w:hint="eastAsia"/>
                <w:b w:val="0"/>
                <w:bCs w:val="0"/>
              </w:rPr>
              <w:instrText xml:space="preserve"> </w:instrText>
            </w:r>
            <w:r w:rsidR="00AC4FA2">
              <w:rPr>
                <w:rFonts w:ascii="Times New Roman" w:hAnsi="Times New Roman" w:hint="eastAsia"/>
                <w:b w:val="0"/>
                <w:bCs w:val="0"/>
              </w:rPr>
            </w:r>
            <w:r w:rsidR="00AC4FA2">
              <w:rPr>
                <w:rFonts w:ascii="Times New Roman" w:hAnsi="Times New Roman" w:hint="eastAsia"/>
                <w:b w:val="0"/>
                <w:bCs w:val="0"/>
              </w:rPr>
              <w:fldChar w:fldCharType="separate"/>
            </w:r>
            <w:r w:rsidR="00AC4FA2">
              <w:rPr>
                <w:rFonts w:ascii="Times New Roman" w:hAnsi="Times New Roman"/>
                <w:b w:val="0"/>
                <w:bCs w:val="0"/>
              </w:rPr>
              <w:t>7</w:t>
            </w:r>
            <w:r w:rsidR="00AC4FA2">
              <w:rPr>
                <w:rFonts w:ascii="Times New Roman" w:hAnsi="Times New Roman" w:hint="eastAsia"/>
                <w:b w:val="0"/>
                <w:bCs w:val="0"/>
              </w:rPr>
              <w:fldChar w:fldCharType="end"/>
            </w:r>
          </w:hyperlink>
        </w:p>
        <w:p w14:paraId="43F518C8" w14:textId="77777777" w:rsidR="00D16BE9" w:rsidRDefault="00000000">
          <w:pPr>
            <w:pStyle w:val="TOC3"/>
            <w:spacing w:line="300" w:lineRule="auto"/>
            <w:ind w:leftChars="0" w:left="0" w:firstLine="422"/>
            <w:rPr>
              <w:rFonts w:ascii="Times New Roman" w:hAnsi="Times New Roman" w:cstheme="minorBidi"/>
              <w:b w:val="0"/>
              <w:bCs w:val="0"/>
              <w:sz w:val="22"/>
              <w:szCs w:val="24"/>
              <w14:ligatures w14:val="standardContextual"/>
            </w:rPr>
          </w:pPr>
          <w:hyperlink w:anchor="_Toc175603917" w:history="1">
            <w:r w:rsidR="00AC4FA2">
              <w:rPr>
                <w:rStyle w:val="af9"/>
                <w:rFonts w:ascii="Times New Roman" w:hAnsi="Times New Roman" w:hint="eastAsia"/>
                <w:b w:val="0"/>
                <w:bCs w:val="0"/>
              </w:rPr>
              <w:t xml:space="preserve">2.2.3 </w:t>
            </w:r>
            <w:r w:rsidR="00AC4FA2">
              <w:rPr>
                <w:rStyle w:val="af9"/>
                <w:rFonts w:ascii="Times New Roman" w:hAnsi="Times New Roman" w:hint="eastAsia"/>
                <w:b w:val="0"/>
                <w:bCs w:val="0"/>
              </w:rPr>
              <w:t>情况</w:t>
            </w:r>
            <w:r w:rsidR="00AC4FA2">
              <w:rPr>
                <w:rStyle w:val="af9"/>
                <w:rFonts w:ascii="Times New Roman" w:hAnsi="Times New Roman" w:hint="eastAsia"/>
                <w:b w:val="0"/>
                <w:bCs w:val="0"/>
              </w:rPr>
              <w:t>A</w:t>
            </w:r>
            <w:r w:rsidR="00AC4FA2">
              <w:rPr>
                <w:rStyle w:val="af9"/>
                <w:rFonts w:ascii="Times New Roman" w:hAnsi="Times New Roman" w:hint="eastAsia"/>
                <w:b w:val="0"/>
                <w:bCs w:val="0"/>
              </w:rPr>
              <w:t>、</w:t>
            </w:r>
            <w:r w:rsidR="00AC4FA2">
              <w:rPr>
                <w:rStyle w:val="af9"/>
                <w:rFonts w:ascii="Times New Roman" w:hAnsi="Times New Roman" w:hint="eastAsia"/>
                <w:b w:val="0"/>
                <w:bCs w:val="0"/>
              </w:rPr>
              <w:t>B</w:t>
            </w:r>
            <w:r w:rsidR="00AC4FA2">
              <w:rPr>
                <w:rStyle w:val="af9"/>
                <w:rFonts w:ascii="Times New Roman" w:hAnsi="Times New Roman" w:hint="eastAsia"/>
                <w:b w:val="0"/>
                <w:bCs w:val="0"/>
              </w:rPr>
              <w:t>和</w:t>
            </w:r>
            <w:r w:rsidR="00AC4FA2">
              <w:rPr>
                <w:rStyle w:val="af9"/>
                <w:rFonts w:ascii="Times New Roman" w:hAnsi="Times New Roman" w:hint="eastAsia"/>
                <w:b w:val="0"/>
                <w:bCs w:val="0"/>
              </w:rPr>
              <w:t>C</w:t>
            </w:r>
            <w:r w:rsidR="00AC4FA2">
              <w:rPr>
                <w:rStyle w:val="af9"/>
                <w:rFonts w:ascii="Times New Roman" w:hAnsi="Times New Roman" w:hint="eastAsia"/>
                <w:b w:val="0"/>
                <w:bCs w:val="0"/>
              </w:rPr>
              <w:t>条款差异概述</w:t>
            </w:r>
            <w:r w:rsidR="00AC4FA2">
              <w:rPr>
                <w:rFonts w:ascii="Times New Roman" w:hAnsi="Times New Roman" w:hint="eastAsia"/>
                <w:b w:val="0"/>
                <w:bCs w:val="0"/>
              </w:rPr>
              <w:tab/>
            </w:r>
            <w:r w:rsidR="00AC4FA2">
              <w:rPr>
                <w:rFonts w:ascii="Times New Roman" w:hAnsi="Times New Roman" w:hint="eastAsia"/>
                <w:b w:val="0"/>
                <w:bCs w:val="0"/>
              </w:rPr>
              <w:fldChar w:fldCharType="begin"/>
            </w:r>
            <w:r w:rsidR="00AC4FA2">
              <w:rPr>
                <w:rFonts w:ascii="Times New Roman" w:hAnsi="Times New Roman" w:hint="eastAsia"/>
                <w:b w:val="0"/>
                <w:bCs w:val="0"/>
              </w:rPr>
              <w:instrText xml:space="preserve"> </w:instrText>
            </w:r>
            <w:r w:rsidR="00AC4FA2">
              <w:rPr>
                <w:rFonts w:ascii="Times New Roman" w:hAnsi="Times New Roman"/>
                <w:b w:val="0"/>
                <w:bCs w:val="0"/>
              </w:rPr>
              <w:instrText>PAGEREF _Toc175603917 \h</w:instrText>
            </w:r>
            <w:r w:rsidR="00AC4FA2">
              <w:rPr>
                <w:rFonts w:ascii="Times New Roman" w:hAnsi="Times New Roman" w:hint="eastAsia"/>
                <w:b w:val="0"/>
                <w:bCs w:val="0"/>
              </w:rPr>
              <w:instrText xml:space="preserve"> </w:instrText>
            </w:r>
            <w:r w:rsidR="00AC4FA2">
              <w:rPr>
                <w:rFonts w:ascii="Times New Roman" w:hAnsi="Times New Roman" w:hint="eastAsia"/>
                <w:b w:val="0"/>
                <w:bCs w:val="0"/>
              </w:rPr>
            </w:r>
            <w:r w:rsidR="00AC4FA2">
              <w:rPr>
                <w:rFonts w:ascii="Times New Roman" w:hAnsi="Times New Roman" w:hint="eastAsia"/>
                <w:b w:val="0"/>
                <w:bCs w:val="0"/>
              </w:rPr>
              <w:fldChar w:fldCharType="separate"/>
            </w:r>
            <w:r w:rsidR="00AC4FA2">
              <w:rPr>
                <w:rFonts w:ascii="Times New Roman" w:hAnsi="Times New Roman"/>
                <w:b w:val="0"/>
                <w:bCs w:val="0"/>
              </w:rPr>
              <w:t>7</w:t>
            </w:r>
            <w:r w:rsidR="00AC4FA2">
              <w:rPr>
                <w:rFonts w:ascii="Times New Roman" w:hAnsi="Times New Roman" w:hint="eastAsia"/>
                <w:b w:val="0"/>
                <w:bCs w:val="0"/>
              </w:rPr>
              <w:fldChar w:fldCharType="end"/>
            </w:r>
          </w:hyperlink>
        </w:p>
        <w:p w14:paraId="2CC48F71" w14:textId="77777777" w:rsidR="00D16BE9" w:rsidRDefault="00000000">
          <w:pPr>
            <w:pStyle w:val="TOC3"/>
            <w:spacing w:line="300" w:lineRule="auto"/>
            <w:ind w:leftChars="0" w:left="0" w:firstLine="422"/>
            <w:rPr>
              <w:rFonts w:ascii="Times New Roman" w:hAnsi="Times New Roman" w:cstheme="minorBidi"/>
              <w:b w:val="0"/>
              <w:bCs w:val="0"/>
              <w:sz w:val="22"/>
              <w:szCs w:val="24"/>
              <w14:ligatures w14:val="standardContextual"/>
            </w:rPr>
          </w:pPr>
          <w:hyperlink w:anchor="_Toc175603918" w:history="1">
            <w:r w:rsidR="00AC4FA2">
              <w:rPr>
                <w:rStyle w:val="af9"/>
                <w:rFonts w:ascii="Times New Roman" w:hAnsi="Times New Roman" w:hint="eastAsia"/>
                <w:b w:val="0"/>
                <w:bCs w:val="0"/>
              </w:rPr>
              <w:t xml:space="preserve">2.2.4 </w:t>
            </w:r>
            <w:r w:rsidR="00AC4FA2">
              <w:rPr>
                <w:rStyle w:val="af9"/>
                <w:rFonts w:ascii="Times New Roman" w:hAnsi="Times New Roman" w:hint="eastAsia"/>
                <w:b w:val="0"/>
                <w:bCs w:val="0"/>
              </w:rPr>
              <w:t>如何根据本文件进行生命周期清单（</w:t>
            </w:r>
            <w:r w:rsidR="00AC4FA2">
              <w:rPr>
                <w:rStyle w:val="af9"/>
                <w:rFonts w:ascii="Times New Roman" w:hAnsi="Times New Roman" w:hint="eastAsia"/>
                <w:b w:val="0"/>
                <w:bCs w:val="0"/>
              </w:rPr>
              <w:t>LCI</w:t>
            </w:r>
            <w:r w:rsidR="00AC4FA2">
              <w:rPr>
                <w:rStyle w:val="af9"/>
                <w:rFonts w:ascii="Times New Roman" w:hAnsi="Times New Roman" w:hint="eastAsia"/>
                <w:b w:val="0"/>
                <w:bCs w:val="0"/>
              </w:rPr>
              <w:t>）或生命周期评估（</w:t>
            </w:r>
            <w:r w:rsidR="00AC4FA2">
              <w:rPr>
                <w:rStyle w:val="af9"/>
                <w:rFonts w:ascii="Times New Roman" w:hAnsi="Times New Roman" w:hint="eastAsia"/>
                <w:b w:val="0"/>
                <w:bCs w:val="0"/>
              </w:rPr>
              <w:t>LCA</w:t>
            </w:r>
            <w:r w:rsidR="00AC4FA2">
              <w:rPr>
                <w:rStyle w:val="af9"/>
                <w:rFonts w:ascii="Times New Roman" w:hAnsi="Times New Roman" w:hint="eastAsia"/>
                <w:b w:val="0"/>
                <w:bCs w:val="0"/>
              </w:rPr>
              <w:t>）研究</w:t>
            </w:r>
            <w:r w:rsidR="00AC4FA2">
              <w:rPr>
                <w:rFonts w:ascii="Times New Roman" w:hAnsi="Times New Roman" w:hint="eastAsia"/>
                <w:b w:val="0"/>
                <w:bCs w:val="0"/>
              </w:rPr>
              <w:tab/>
            </w:r>
            <w:r w:rsidR="00AC4FA2">
              <w:rPr>
                <w:rFonts w:ascii="Times New Roman" w:hAnsi="Times New Roman" w:hint="eastAsia"/>
                <w:b w:val="0"/>
                <w:bCs w:val="0"/>
              </w:rPr>
              <w:fldChar w:fldCharType="begin"/>
            </w:r>
            <w:r w:rsidR="00AC4FA2">
              <w:rPr>
                <w:rFonts w:ascii="Times New Roman" w:hAnsi="Times New Roman" w:hint="eastAsia"/>
                <w:b w:val="0"/>
                <w:bCs w:val="0"/>
              </w:rPr>
              <w:instrText xml:space="preserve"> </w:instrText>
            </w:r>
            <w:r w:rsidR="00AC4FA2">
              <w:rPr>
                <w:rFonts w:ascii="Times New Roman" w:hAnsi="Times New Roman"/>
                <w:b w:val="0"/>
                <w:bCs w:val="0"/>
              </w:rPr>
              <w:instrText>PAGEREF _Toc175603918 \h</w:instrText>
            </w:r>
            <w:r w:rsidR="00AC4FA2">
              <w:rPr>
                <w:rFonts w:ascii="Times New Roman" w:hAnsi="Times New Roman" w:hint="eastAsia"/>
                <w:b w:val="0"/>
                <w:bCs w:val="0"/>
              </w:rPr>
              <w:instrText xml:space="preserve"> </w:instrText>
            </w:r>
            <w:r w:rsidR="00AC4FA2">
              <w:rPr>
                <w:rFonts w:ascii="Times New Roman" w:hAnsi="Times New Roman" w:hint="eastAsia"/>
                <w:b w:val="0"/>
                <w:bCs w:val="0"/>
              </w:rPr>
            </w:r>
            <w:r w:rsidR="00AC4FA2">
              <w:rPr>
                <w:rFonts w:ascii="Times New Roman" w:hAnsi="Times New Roman" w:hint="eastAsia"/>
                <w:b w:val="0"/>
                <w:bCs w:val="0"/>
              </w:rPr>
              <w:fldChar w:fldCharType="separate"/>
            </w:r>
            <w:r w:rsidR="00AC4FA2">
              <w:rPr>
                <w:rFonts w:ascii="Times New Roman" w:hAnsi="Times New Roman"/>
                <w:b w:val="0"/>
                <w:bCs w:val="0"/>
              </w:rPr>
              <w:t>9</w:t>
            </w:r>
            <w:r w:rsidR="00AC4FA2">
              <w:rPr>
                <w:rFonts w:ascii="Times New Roman" w:hAnsi="Times New Roman" w:hint="eastAsia"/>
                <w:b w:val="0"/>
                <w:bCs w:val="0"/>
              </w:rPr>
              <w:fldChar w:fldCharType="end"/>
            </w:r>
          </w:hyperlink>
        </w:p>
        <w:p w14:paraId="0BBFB347" w14:textId="77777777" w:rsidR="00D16BE9" w:rsidRDefault="00000000">
          <w:pPr>
            <w:pStyle w:val="TOC2"/>
            <w:tabs>
              <w:tab w:val="right" w:leader="dot" w:pos="8296"/>
            </w:tabs>
            <w:spacing w:line="300" w:lineRule="auto"/>
            <w:ind w:leftChars="0" w:left="0" w:firstLine="420"/>
            <w:rPr>
              <w:b/>
              <w:bCs/>
              <w:sz w:val="22"/>
              <w:szCs w:val="24"/>
              <w14:ligatures w14:val="standardContextual"/>
            </w:rPr>
          </w:pPr>
          <w:hyperlink w:anchor="_Toc175603919" w:history="1">
            <w:r w:rsidR="00AC4FA2">
              <w:rPr>
                <w:rStyle w:val="af9"/>
                <w:rFonts w:hint="eastAsia"/>
                <w:b/>
                <w:bCs/>
              </w:rPr>
              <w:t xml:space="preserve">2.3 ILCD </w:t>
            </w:r>
            <w:r w:rsidR="00AC4FA2">
              <w:rPr>
                <w:rStyle w:val="af9"/>
                <w:rFonts w:hint="eastAsia"/>
                <w:b/>
                <w:bCs/>
              </w:rPr>
              <w:t>合规性和本文中的“规定”</w:t>
            </w:r>
            <w:r w:rsidR="00AC4FA2">
              <w:rPr>
                <w:rFonts w:hint="eastAsia"/>
                <w:b/>
                <w:bCs/>
              </w:rPr>
              <w:tab/>
            </w:r>
            <w:r w:rsidR="00AC4FA2">
              <w:rPr>
                <w:rFonts w:hint="eastAsia"/>
                <w:b/>
                <w:bCs/>
              </w:rPr>
              <w:fldChar w:fldCharType="begin"/>
            </w:r>
            <w:r w:rsidR="00AC4FA2">
              <w:rPr>
                <w:rFonts w:hint="eastAsia"/>
                <w:b/>
                <w:bCs/>
              </w:rPr>
              <w:instrText xml:space="preserve"> </w:instrText>
            </w:r>
            <w:r w:rsidR="00AC4FA2">
              <w:rPr>
                <w:b/>
                <w:bCs/>
              </w:rPr>
              <w:instrText>PAGEREF _Toc175603919 \h</w:instrText>
            </w:r>
            <w:r w:rsidR="00AC4FA2">
              <w:rPr>
                <w:rFonts w:hint="eastAsia"/>
                <w:b/>
                <w:bCs/>
              </w:rPr>
              <w:instrText xml:space="preserve"> </w:instrText>
            </w:r>
            <w:r w:rsidR="00AC4FA2">
              <w:rPr>
                <w:rFonts w:hint="eastAsia"/>
                <w:b/>
                <w:bCs/>
              </w:rPr>
            </w:r>
            <w:r w:rsidR="00AC4FA2">
              <w:rPr>
                <w:rFonts w:hint="eastAsia"/>
                <w:b/>
                <w:bCs/>
              </w:rPr>
              <w:fldChar w:fldCharType="separate"/>
            </w:r>
            <w:r w:rsidR="00AC4FA2">
              <w:rPr>
                <w:b/>
                <w:bCs/>
              </w:rPr>
              <w:t>14</w:t>
            </w:r>
            <w:r w:rsidR="00AC4FA2">
              <w:rPr>
                <w:rFonts w:hint="eastAsia"/>
                <w:b/>
                <w:bCs/>
              </w:rPr>
              <w:fldChar w:fldCharType="end"/>
            </w:r>
          </w:hyperlink>
        </w:p>
        <w:p w14:paraId="544D5A5F" w14:textId="77777777" w:rsidR="00D16BE9" w:rsidRDefault="00000000">
          <w:pPr>
            <w:pStyle w:val="TOC2"/>
            <w:tabs>
              <w:tab w:val="right" w:leader="dot" w:pos="8296"/>
            </w:tabs>
            <w:spacing w:line="300" w:lineRule="auto"/>
            <w:ind w:leftChars="0" w:left="0" w:firstLine="420"/>
            <w:rPr>
              <w:sz w:val="22"/>
              <w:szCs w:val="24"/>
              <w14:ligatures w14:val="standardContextual"/>
            </w:rPr>
          </w:pPr>
          <w:hyperlink w:anchor="_Toc175603920" w:history="1">
            <w:r w:rsidR="00AC4FA2">
              <w:rPr>
                <w:rStyle w:val="af9"/>
                <w:rFonts w:hint="eastAsia"/>
                <w:b/>
                <w:bCs/>
              </w:rPr>
              <w:t xml:space="preserve">2.4 </w:t>
            </w:r>
            <w:r w:rsidR="00AC4FA2">
              <w:rPr>
                <w:rStyle w:val="af9"/>
                <w:rFonts w:hint="eastAsia"/>
                <w:b/>
                <w:bCs/>
              </w:rPr>
              <w:t>处理</w:t>
            </w:r>
            <w:r w:rsidR="00AC4FA2">
              <w:rPr>
                <w:rStyle w:val="af9"/>
                <w:rFonts w:hint="eastAsia"/>
                <w:b/>
                <w:bCs/>
              </w:rPr>
              <w:t>ILCD</w:t>
            </w:r>
            <w:r w:rsidR="00AC4FA2">
              <w:rPr>
                <w:rStyle w:val="af9"/>
                <w:rFonts w:hint="eastAsia"/>
                <w:b/>
                <w:bCs/>
              </w:rPr>
              <w:t>手册中的潜在遗漏和矛盾</w:t>
            </w:r>
            <w:r w:rsidR="00AC4FA2">
              <w:rPr>
                <w:rFonts w:hint="eastAsia"/>
                <w:b/>
                <w:bCs/>
              </w:rPr>
              <w:tab/>
            </w:r>
            <w:r w:rsidR="00AC4FA2">
              <w:rPr>
                <w:rFonts w:hint="eastAsia"/>
                <w:b/>
                <w:bCs/>
              </w:rPr>
              <w:fldChar w:fldCharType="begin"/>
            </w:r>
            <w:r w:rsidR="00AC4FA2">
              <w:rPr>
                <w:rFonts w:hint="eastAsia"/>
                <w:b/>
                <w:bCs/>
              </w:rPr>
              <w:instrText xml:space="preserve"> </w:instrText>
            </w:r>
            <w:r w:rsidR="00AC4FA2">
              <w:rPr>
                <w:b/>
                <w:bCs/>
              </w:rPr>
              <w:instrText>PAGEREF _Toc175603920 \h</w:instrText>
            </w:r>
            <w:r w:rsidR="00AC4FA2">
              <w:rPr>
                <w:rFonts w:hint="eastAsia"/>
                <w:b/>
                <w:bCs/>
              </w:rPr>
              <w:instrText xml:space="preserve"> </w:instrText>
            </w:r>
            <w:r w:rsidR="00AC4FA2">
              <w:rPr>
                <w:rFonts w:hint="eastAsia"/>
                <w:b/>
                <w:bCs/>
              </w:rPr>
            </w:r>
            <w:r w:rsidR="00AC4FA2">
              <w:rPr>
                <w:rFonts w:hint="eastAsia"/>
                <w:b/>
                <w:bCs/>
              </w:rPr>
              <w:fldChar w:fldCharType="separate"/>
            </w:r>
            <w:r w:rsidR="00AC4FA2">
              <w:rPr>
                <w:b/>
                <w:bCs/>
              </w:rPr>
              <w:t>15</w:t>
            </w:r>
            <w:r w:rsidR="00AC4FA2">
              <w:rPr>
                <w:rFonts w:hint="eastAsia"/>
                <w:b/>
                <w:bCs/>
              </w:rPr>
              <w:fldChar w:fldCharType="end"/>
            </w:r>
          </w:hyperlink>
        </w:p>
        <w:p w14:paraId="3690D577" w14:textId="77777777" w:rsidR="00D16BE9" w:rsidRDefault="00AC4FA2">
          <w:pPr>
            <w:pStyle w:val="TOC1"/>
            <w:tabs>
              <w:tab w:val="right" w:leader="dot" w:pos="8296"/>
            </w:tabs>
            <w:spacing w:line="300" w:lineRule="auto"/>
            <w:ind w:firstLine="422"/>
            <w:rPr>
              <w:b/>
              <w:bCs/>
              <w:sz w:val="22"/>
              <w:szCs w:val="24"/>
              <w14:ligatures w14:val="standardContextual"/>
            </w:rPr>
          </w:pPr>
          <w:r>
            <w:rPr>
              <w:rFonts w:hint="eastAsia"/>
              <w:b/>
              <w:bCs/>
            </w:rPr>
            <w:t>3</w:t>
          </w:r>
          <w:hyperlink w:anchor="_Toc175603921" w:history="1">
            <w:r>
              <w:rPr>
                <w:rStyle w:val="af9"/>
                <w:rFonts w:hint="eastAsia"/>
                <w:b/>
                <w:bCs/>
              </w:rPr>
              <w:t>关键定义</w:t>
            </w:r>
            <w:r>
              <w:rPr>
                <w:rFonts w:hint="eastAsia"/>
                <w:b/>
                <w:bCs/>
              </w:rPr>
              <w:tab/>
            </w:r>
            <w:r>
              <w:rPr>
                <w:rFonts w:hint="eastAsia"/>
                <w:b/>
                <w:bCs/>
              </w:rPr>
              <w:fldChar w:fldCharType="begin"/>
            </w:r>
            <w:r>
              <w:rPr>
                <w:rFonts w:hint="eastAsia"/>
                <w:b/>
                <w:bCs/>
              </w:rPr>
              <w:instrText xml:space="preserve"> </w:instrText>
            </w:r>
            <w:r>
              <w:rPr>
                <w:b/>
                <w:bCs/>
              </w:rPr>
              <w:instrText>PAGEREF _Toc175603921 \h</w:instrText>
            </w:r>
            <w:r>
              <w:rPr>
                <w:rFonts w:hint="eastAsia"/>
                <w:b/>
                <w:bCs/>
              </w:rPr>
              <w:instrText xml:space="preserve"> </w:instrText>
            </w:r>
            <w:r>
              <w:rPr>
                <w:rFonts w:hint="eastAsia"/>
                <w:b/>
                <w:bCs/>
              </w:rPr>
            </w:r>
            <w:r>
              <w:rPr>
                <w:rFonts w:hint="eastAsia"/>
                <w:b/>
                <w:bCs/>
              </w:rPr>
              <w:fldChar w:fldCharType="separate"/>
            </w:r>
            <w:r>
              <w:rPr>
                <w:b/>
                <w:bCs/>
              </w:rPr>
              <w:t>18</w:t>
            </w:r>
            <w:r>
              <w:rPr>
                <w:rFonts w:hint="eastAsia"/>
                <w:b/>
                <w:bCs/>
              </w:rPr>
              <w:fldChar w:fldCharType="end"/>
            </w:r>
          </w:hyperlink>
        </w:p>
        <w:p w14:paraId="6D59FFBC" w14:textId="77777777" w:rsidR="00D16BE9" w:rsidRDefault="00AC4FA2">
          <w:pPr>
            <w:pStyle w:val="TOC1"/>
            <w:tabs>
              <w:tab w:val="right" w:leader="dot" w:pos="8296"/>
            </w:tabs>
            <w:spacing w:line="300" w:lineRule="auto"/>
            <w:ind w:firstLine="422"/>
            <w:rPr>
              <w:b/>
              <w:bCs/>
              <w:sz w:val="22"/>
              <w:szCs w:val="24"/>
              <w14:ligatures w14:val="standardContextual"/>
            </w:rPr>
          </w:pPr>
          <w:r>
            <w:rPr>
              <w:rFonts w:hint="eastAsia"/>
              <w:b/>
              <w:bCs/>
            </w:rPr>
            <w:t>4</w:t>
          </w:r>
          <w:hyperlink w:anchor="_Toc175603922" w:history="1">
            <w:r>
              <w:rPr>
                <w:rStyle w:val="af9"/>
                <w:rFonts w:hint="eastAsia"/>
                <w:b/>
                <w:bCs/>
              </w:rPr>
              <w:t>递归方法对</w:t>
            </w:r>
            <w:r>
              <w:rPr>
                <w:rStyle w:val="af9"/>
                <w:rFonts w:hint="eastAsia"/>
                <w:b/>
                <w:bCs/>
              </w:rPr>
              <w:t>LCA</w:t>
            </w:r>
            <w:r>
              <w:rPr>
                <w:rStyle w:val="af9"/>
                <w:rFonts w:hint="eastAsia"/>
                <w:b/>
                <w:bCs/>
              </w:rPr>
              <w:t>的应用</w:t>
            </w:r>
            <w:r>
              <w:rPr>
                <w:rFonts w:hint="eastAsia"/>
                <w:b/>
                <w:bCs/>
              </w:rPr>
              <w:tab/>
            </w:r>
            <w:r>
              <w:rPr>
                <w:rFonts w:hint="eastAsia"/>
                <w:b/>
                <w:bCs/>
              </w:rPr>
              <w:fldChar w:fldCharType="begin"/>
            </w:r>
            <w:r>
              <w:rPr>
                <w:rFonts w:hint="eastAsia"/>
                <w:b/>
                <w:bCs/>
              </w:rPr>
              <w:instrText xml:space="preserve"> </w:instrText>
            </w:r>
            <w:r>
              <w:rPr>
                <w:b/>
                <w:bCs/>
              </w:rPr>
              <w:instrText>PAGEREF _Toc175603922 \h</w:instrText>
            </w:r>
            <w:r>
              <w:rPr>
                <w:rFonts w:hint="eastAsia"/>
                <w:b/>
                <w:bCs/>
              </w:rPr>
              <w:instrText xml:space="preserve"> </w:instrText>
            </w:r>
            <w:r>
              <w:rPr>
                <w:rFonts w:hint="eastAsia"/>
                <w:b/>
                <w:bCs/>
              </w:rPr>
            </w:r>
            <w:r>
              <w:rPr>
                <w:rFonts w:hint="eastAsia"/>
                <w:b/>
                <w:bCs/>
              </w:rPr>
              <w:fldChar w:fldCharType="separate"/>
            </w:r>
            <w:r>
              <w:rPr>
                <w:b/>
                <w:bCs/>
              </w:rPr>
              <w:t>21</w:t>
            </w:r>
            <w:r>
              <w:rPr>
                <w:rFonts w:hint="eastAsia"/>
                <w:b/>
                <w:bCs/>
              </w:rPr>
              <w:fldChar w:fldCharType="end"/>
            </w:r>
          </w:hyperlink>
        </w:p>
        <w:p w14:paraId="30B4B068" w14:textId="77777777" w:rsidR="00D16BE9" w:rsidRDefault="00AC4FA2">
          <w:pPr>
            <w:pStyle w:val="TOC1"/>
            <w:tabs>
              <w:tab w:val="right" w:leader="dot" w:pos="8296"/>
            </w:tabs>
            <w:spacing w:line="300" w:lineRule="auto"/>
            <w:ind w:firstLine="422"/>
            <w:rPr>
              <w:b/>
              <w:bCs/>
              <w:sz w:val="22"/>
              <w:szCs w:val="24"/>
              <w14:ligatures w14:val="standardContextual"/>
            </w:rPr>
          </w:pPr>
          <w:r>
            <w:rPr>
              <w:rFonts w:hint="eastAsia"/>
              <w:b/>
              <w:bCs/>
            </w:rPr>
            <w:t>5</w:t>
          </w:r>
          <w:hyperlink w:anchor="_Toc175603923" w:history="1">
            <w:r>
              <w:rPr>
                <w:rStyle w:val="af9"/>
                <w:rFonts w:hint="eastAsia"/>
                <w:b/>
                <w:bCs/>
              </w:rPr>
              <w:t>目标定义</w:t>
            </w:r>
            <w:r>
              <w:rPr>
                <w:rStyle w:val="af9"/>
                <w:rFonts w:hint="eastAsia"/>
                <w:b/>
                <w:bCs/>
              </w:rPr>
              <w:t xml:space="preserve"> </w:t>
            </w:r>
            <w:r>
              <w:rPr>
                <w:rStyle w:val="af9"/>
                <w:rFonts w:hint="eastAsia"/>
                <w:b/>
                <w:bCs/>
              </w:rPr>
              <w:t>–</w:t>
            </w:r>
            <w:r>
              <w:rPr>
                <w:rStyle w:val="af9"/>
                <w:rFonts w:hint="eastAsia"/>
                <w:b/>
                <w:bCs/>
              </w:rPr>
              <w:t xml:space="preserve"> </w:t>
            </w:r>
            <w:r>
              <w:rPr>
                <w:rStyle w:val="af9"/>
                <w:rFonts w:hint="eastAsia"/>
                <w:b/>
                <w:bCs/>
              </w:rPr>
              <w:t>确定目的和目标受众</w:t>
            </w:r>
            <w:r>
              <w:rPr>
                <w:rFonts w:hint="eastAsia"/>
                <w:b/>
                <w:bCs/>
              </w:rPr>
              <w:tab/>
            </w:r>
            <w:r>
              <w:rPr>
                <w:rFonts w:hint="eastAsia"/>
                <w:b/>
                <w:bCs/>
              </w:rPr>
              <w:fldChar w:fldCharType="begin"/>
            </w:r>
            <w:r>
              <w:rPr>
                <w:rFonts w:hint="eastAsia"/>
                <w:b/>
                <w:bCs/>
              </w:rPr>
              <w:instrText xml:space="preserve"> </w:instrText>
            </w:r>
            <w:r>
              <w:rPr>
                <w:b/>
                <w:bCs/>
              </w:rPr>
              <w:instrText>PAGEREF _Toc175603923 \h</w:instrText>
            </w:r>
            <w:r>
              <w:rPr>
                <w:rFonts w:hint="eastAsia"/>
                <w:b/>
                <w:bCs/>
              </w:rPr>
              <w:instrText xml:space="preserve"> </w:instrText>
            </w:r>
            <w:r>
              <w:rPr>
                <w:rFonts w:hint="eastAsia"/>
                <w:b/>
                <w:bCs/>
              </w:rPr>
            </w:r>
            <w:r>
              <w:rPr>
                <w:rFonts w:hint="eastAsia"/>
                <w:b/>
                <w:bCs/>
              </w:rPr>
              <w:fldChar w:fldCharType="separate"/>
            </w:r>
            <w:r>
              <w:rPr>
                <w:b/>
                <w:bCs/>
              </w:rPr>
              <w:t>25</w:t>
            </w:r>
            <w:r>
              <w:rPr>
                <w:rFonts w:hint="eastAsia"/>
                <w:b/>
                <w:bCs/>
              </w:rPr>
              <w:fldChar w:fldCharType="end"/>
            </w:r>
          </w:hyperlink>
        </w:p>
        <w:p w14:paraId="1EE048D8" w14:textId="77777777" w:rsidR="00D16BE9" w:rsidRDefault="00000000">
          <w:pPr>
            <w:pStyle w:val="TOC2"/>
            <w:tabs>
              <w:tab w:val="right" w:leader="dot" w:pos="8296"/>
            </w:tabs>
            <w:spacing w:line="300" w:lineRule="auto"/>
            <w:ind w:leftChars="0" w:left="0" w:firstLine="420"/>
            <w:rPr>
              <w:sz w:val="22"/>
              <w:szCs w:val="24"/>
              <w14:ligatures w14:val="standardContextual"/>
            </w:rPr>
          </w:pPr>
          <w:hyperlink w:anchor="_Toc175603924" w:history="1">
            <w:r w:rsidR="00AC4FA2">
              <w:rPr>
                <w:rStyle w:val="af9"/>
                <w:rFonts w:hint="eastAsia"/>
                <w:b/>
                <w:bCs/>
              </w:rPr>
              <w:t xml:space="preserve">5.1 </w:t>
            </w:r>
            <w:r w:rsidR="00AC4FA2">
              <w:rPr>
                <w:rStyle w:val="af9"/>
                <w:rFonts w:hint="eastAsia"/>
                <w:b/>
                <w:bCs/>
              </w:rPr>
              <w:t>引言与概述</w:t>
            </w:r>
            <w:r w:rsidR="00AC4FA2">
              <w:rPr>
                <w:rFonts w:hint="eastAsia"/>
                <w:b/>
                <w:bCs/>
              </w:rPr>
              <w:tab/>
            </w:r>
            <w:r w:rsidR="00AC4FA2">
              <w:rPr>
                <w:rFonts w:hint="eastAsia"/>
                <w:b/>
                <w:bCs/>
              </w:rPr>
              <w:fldChar w:fldCharType="begin"/>
            </w:r>
            <w:r w:rsidR="00AC4FA2">
              <w:rPr>
                <w:rFonts w:hint="eastAsia"/>
                <w:b/>
                <w:bCs/>
              </w:rPr>
              <w:instrText xml:space="preserve"> </w:instrText>
            </w:r>
            <w:r w:rsidR="00AC4FA2">
              <w:rPr>
                <w:b/>
                <w:bCs/>
              </w:rPr>
              <w:instrText>PAGEREF _Toc175603924 \h</w:instrText>
            </w:r>
            <w:r w:rsidR="00AC4FA2">
              <w:rPr>
                <w:rFonts w:hint="eastAsia"/>
                <w:b/>
                <w:bCs/>
              </w:rPr>
              <w:instrText xml:space="preserve"> </w:instrText>
            </w:r>
            <w:r w:rsidR="00AC4FA2">
              <w:rPr>
                <w:rFonts w:hint="eastAsia"/>
                <w:b/>
                <w:bCs/>
              </w:rPr>
            </w:r>
            <w:r w:rsidR="00AC4FA2">
              <w:rPr>
                <w:rFonts w:hint="eastAsia"/>
                <w:b/>
                <w:bCs/>
              </w:rPr>
              <w:fldChar w:fldCharType="separate"/>
            </w:r>
            <w:r w:rsidR="00AC4FA2">
              <w:rPr>
                <w:b/>
                <w:bCs/>
              </w:rPr>
              <w:t>25</w:t>
            </w:r>
            <w:r w:rsidR="00AC4FA2">
              <w:rPr>
                <w:rFonts w:hint="eastAsia"/>
                <w:b/>
                <w:bCs/>
              </w:rPr>
              <w:fldChar w:fldCharType="end"/>
            </w:r>
          </w:hyperlink>
        </w:p>
        <w:p w14:paraId="1D574FC0" w14:textId="77777777" w:rsidR="00D16BE9" w:rsidRDefault="00000000">
          <w:pPr>
            <w:pStyle w:val="TOC3"/>
            <w:spacing w:line="300" w:lineRule="auto"/>
            <w:ind w:leftChars="0" w:left="0" w:firstLine="422"/>
            <w:rPr>
              <w:rFonts w:ascii="Times New Roman" w:hAnsi="Times New Roman" w:cstheme="minorBidi"/>
              <w:b w:val="0"/>
              <w:bCs w:val="0"/>
              <w:sz w:val="22"/>
              <w:szCs w:val="24"/>
              <w14:ligatures w14:val="standardContextual"/>
            </w:rPr>
          </w:pPr>
          <w:hyperlink w:anchor="_Toc175603925" w:history="1">
            <w:r w:rsidR="00AC4FA2">
              <w:rPr>
                <w:rStyle w:val="af9"/>
                <w:rFonts w:ascii="Times New Roman" w:hAnsi="Times New Roman" w:hint="eastAsia"/>
              </w:rPr>
              <w:t xml:space="preserve">5.2 </w:t>
            </w:r>
            <w:r w:rsidR="00AC4FA2">
              <w:rPr>
                <w:rStyle w:val="af9"/>
                <w:rFonts w:ascii="Times New Roman" w:hAnsi="Times New Roman" w:hint="eastAsia"/>
              </w:rPr>
              <w:t>目标定义的六个方面</w:t>
            </w:r>
            <w:r w:rsidR="00AC4FA2">
              <w:rPr>
                <w:rFonts w:ascii="Times New Roman" w:hAnsi="Times New Roman" w:hint="eastAsia"/>
              </w:rPr>
              <w:tab/>
            </w:r>
            <w:r w:rsidR="00AC4FA2">
              <w:rPr>
                <w:rFonts w:ascii="Times New Roman" w:hAnsi="Times New Roman" w:hint="eastAsia"/>
              </w:rPr>
              <w:fldChar w:fldCharType="begin"/>
            </w:r>
            <w:r w:rsidR="00AC4FA2">
              <w:rPr>
                <w:rFonts w:ascii="Times New Roman" w:hAnsi="Times New Roman" w:hint="eastAsia"/>
              </w:rPr>
              <w:instrText xml:space="preserve"> </w:instrText>
            </w:r>
            <w:r w:rsidR="00AC4FA2">
              <w:rPr>
                <w:rFonts w:ascii="Times New Roman" w:hAnsi="Times New Roman"/>
              </w:rPr>
              <w:instrText>PAGEREF _Toc175603925 \h</w:instrText>
            </w:r>
            <w:r w:rsidR="00AC4FA2">
              <w:rPr>
                <w:rFonts w:ascii="Times New Roman" w:hAnsi="Times New Roman" w:hint="eastAsia"/>
              </w:rPr>
              <w:instrText xml:space="preserve"> </w:instrText>
            </w:r>
            <w:r w:rsidR="00AC4FA2">
              <w:rPr>
                <w:rFonts w:ascii="Times New Roman" w:hAnsi="Times New Roman" w:hint="eastAsia"/>
              </w:rPr>
            </w:r>
            <w:r w:rsidR="00AC4FA2">
              <w:rPr>
                <w:rFonts w:ascii="Times New Roman" w:hAnsi="Times New Roman" w:hint="eastAsia"/>
              </w:rPr>
              <w:fldChar w:fldCharType="separate"/>
            </w:r>
            <w:r w:rsidR="00AC4FA2">
              <w:rPr>
                <w:rFonts w:ascii="Times New Roman" w:hAnsi="Times New Roman"/>
              </w:rPr>
              <w:t>26</w:t>
            </w:r>
            <w:r w:rsidR="00AC4FA2">
              <w:rPr>
                <w:rFonts w:ascii="Times New Roman" w:hAnsi="Times New Roman" w:hint="eastAsia"/>
              </w:rPr>
              <w:fldChar w:fldCharType="end"/>
            </w:r>
          </w:hyperlink>
        </w:p>
        <w:p w14:paraId="399B44F4" w14:textId="77777777" w:rsidR="00D16BE9" w:rsidRDefault="00000000">
          <w:pPr>
            <w:pStyle w:val="TOC3"/>
            <w:spacing w:line="300" w:lineRule="auto"/>
            <w:ind w:leftChars="0" w:left="0" w:firstLine="422"/>
            <w:rPr>
              <w:rFonts w:ascii="Times New Roman" w:hAnsi="Times New Roman" w:cstheme="minorBidi"/>
              <w:b w:val="0"/>
              <w:bCs w:val="0"/>
              <w:sz w:val="22"/>
              <w:szCs w:val="24"/>
              <w14:ligatures w14:val="standardContextual"/>
            </w:rPr>
          </w:pPr>
          <w:hyperlink w:anchor="_Toc175603926" w:history="1">
            <w:r w:rsidR="00AC4FA2">
              <w:rPr>
                <w:rStyle w:val="af9"/>
                <w:rFonts w:ascii="Times New Roman" w:hAnsi="Times New Roman" w:hint="eastAsia"/>
                <w:b w:val="0"/>
                <w:bCs w:val="0"/>
              </w:rPr>
              <w:t xml:space="preserve">5.2.1 </w:t>
            </w:r>
            <w:r w:rsidR="00AC4FA2">
              <w:rPr>
                <w:rStyle w:val="af9"/>
                <w:rFonts w:ascii="Times New Roman" w:hAnsi="Times New Roman" w:hint="eastAsia"/>
                <w:b w:val="0"/>
                <w:bCs w:val="0"/>
              </w:rPr>
              <w:t>预期应用</w:t>
            </w:r>
            <w:r w:rsidR="00AC4FA2">
              <w:rPr>
                <w:rFonts w:ascii="Times New Roman" w:hAnsi="Times New Roman" w:hint="eastAsia"/>
                <w:b w:val="0"/>
                <w:bCs w:val="0"/>
              </w:rPr>
              <w:tab/>
            </w:r>
            <w:r w:rsidR="00AC4FA2">
              <w:rPr>
                <w:rFonts w:ascii="Times New Roman" w:hAnsi="Times New Roman" w:hint="eastAsia"/>
                <w:b w:val="0"/>
                <w:bCs w:val="0"/>
              </w:rPr>
              <w:fldChar w:fldCharType="begin"/>
            </w:r>
            <w:r w:rsidR="00AC4FA2">
              <w:rPr>
                <w:rFonts w:ascii="Times New Roman" w:hAnsi="Times New Roman" w:hint="eastAsia"/>
                <w:b w:val="0"/>
                <w:bCs w:val="0"/>
              </w:rPr>
              <w:instrText xml:space="preserve"> </w:instrText>
            </w:r>
            <w:r w:rsidR="00AC4FA2">
              <w:rPr>
                <w:rFonts w:ascii="Times New Roman" w:hAnsi="Times New Roman"/>
                <w:b w:val="0"/>
                <w:bCs w:val="0"/>
              </w:rPr>
              <w:instrText>PAGEREF _Toc175603926 \h</w:instrText>
            </w:r>
            <w:r w:rsidR="00AC4FA2">
              <w:rPr>
                <w:rFonts w:ascii="Times New Roman" w:hAnsi="Times New Roman" w:hint="eastAsia"/>
                <w:b w:val="0"/>
                <w:bCs w:val="0"/>
              </w:rPr>
              <w:instrText xml:space="preserve"> </w:instrText>
            </w:r>
            <w:r w:rsidR="00AC4FA2">
              <w:rPr>
                <w:rFonts w:ascii="Times New Roman" w:hAnsi="Times New Roman" w:hint="eastAsia"/>
                <w:b w:val="0"/>
                <w:bCs w:val="0"/>
              </w:rPr>
            </w:r>
            <w:r w:rsidR="00AC4FA2">
              <w:rPr>
                <w:rFonts w:ascii="Times New Roman" w:hAnsi="Times New Roman" w:hint="eastAsia"/>
                <w:b w:val="0"/>
                <w:bCs w:val="0"/>
              </w:rPr>
              <w:fldChar w:fldCharType="separate"/>
            </w:r>
            <w:r w:rsidR="00AC4FA2">
              <w:rPr>
                <w:rFonts w:ascii="Times New Roman" w:hAnsi="Times New Roman"/>
                <w:b w:val="0"/>
                <w:bCs w:val="0"/>
              </w:rPr>
              <w:t>26</w:t>
            </w:r>
            <w:r w:rsidR="00AC4FA2">
              <w:rPr>
                <w:rFonts w:ascii="Times New Roman" w:hAnsi="Times New Roman" w:hint="eastAsia"/>
                <w:b w:val="0"/>
                <w:bCs w:val="0"/>
              </w:rPr>
              <w:fldChar w:fldCharType="end"/>
            </w:r>
          </w:hyperlink>
        </w:p>
        <w:p w14:paraId="14B11411" w14:textId="77777777" w:rsidR="00D16BE9" w:rsidRDefault="00000000">
          <w:pPr>
            <w:pStyle w:val="TOC3"/>
            <w:spacing w:line="300" w:lineRule="auto"/>
            <w:ind w:leftChars="0" w:left="0" w:firstLine="422"/>
            <w:rPr>
              <w:rFonts w:ascii="Times New Roman" w:hAnsi="Times New Roman" w:cstheme="minorBidi"/>
              <w:b w:val="0"/>
              <w:bCs w:val="0"/>
              <w:sz w:val="22"/>
              <w:szCs w:val="24"/>
              <w14:ligatures w14:val="standardContextual"/>
            </w:rPr>
          </w:pPr>
          <w:hyperlink w:anchor="_Toc175603927" w:history="1">
            <w:r w:rsidR="00AC4FA2">
              <w:rPr>
                <w:rStyle w:val="af9"/>
                <w:rFonts w:ascii="Times New Roman" w:hAnsi="Times New Roman" w:hint="eastAsia"/>
                <w:b w:val="0"/>
                <w:bCs w:val="0"/>
              </w:rPr>
              <w:t xml:space="preserve">5.2.2 </w:t>
            </w:r>
            <w:r w:rsidR="00AC4FA2">
              <w:rPr>
                <w:rStyle w:val="af9"/>
                <w:rFonts w:ascii="Times New Roman" w:hAnsi="Times New Roman" w:hint="eastAsia"/>
                <w:b w:val="0"/>
                <w:bCs w:val="0"/>
              </w:rPr>
              <w:t>方法、假设和影响限制（例如，碳足迹）</w:t>
            </w:r>
            <w:r w:rsidR="00AC4FA2">
              <w:rPr>
                <w:rFonts w:ascii="Times New Roman" w:hAnsi="Times New Roman" w:hint="eastAsia"/>
                <w:b w:val="0"/>
                <w:bCs w:val="0"/>
              </w:rPr>
              <w:tab/>
            </w:r>
            <w:r w:rsidR="00AC4FA2">
              <w:rPr>
                <w:rFonts w:ascii="Times New Roman" w:hAnsi="Times New Roman" w:hint="eastAsia"/>
                <w:b w:val="0"/>
                <w:bCs w:val="0"/>
              </w:rPr>
              <w:fldChar w:fldCharType="begin"/>
            </w:r>
            <w:r w:rsidR="00AC4FA2">
              <w:rPr>
                <w:rFonts w:ascii="Times New Roman" w:hAnsi="Times New Roman" w:hint="eastAsia"/>
                <w:b w:val="0"/>
                <w:bCs w:val="0"/>
              </w:rPr>
              <w:instrText xml:space="preserve"> </w:instrText>
            </w:r>
            <w:r w:rsidR="00AC4FA2">
              <w:rPr>
                <w:rFonts w:ascii="Times New Roman" w:hAnsi="Times New Roman"/>
                <w:b w:val="0"/>
                <w:bCs w:val="0"/>
              </w:rPr>
              <w:instrText>PAGEREF _Toc175603927 \h</w:instrText>
            </w:r>
            <w:r w:rsidR="00AC4FA2">
              <w:rPr>
                <w:rFonts w:ascii="Times New Roman" w:hAnsi="Times New Roman" w:hint="eastAsia"/>
                <w:b w:val="0"/>
                <w:bCs w:val="0"/>
              </w:rPr>
              <w:instrText xml:space="preserve"> </w:instrText>
            </w:r>
            <w:r w:rsidR="00AC4FA2">
              <w:rPr>
                <w:rFonts w:ascii="Times New Roman" w:hAnsi="Times New Roman" w:hint="eastAsia"/>
                <w:b w:val="0"/>
                <w:bCs w:val="0"/>
              </w:rPr>
            </w:r>
            <w:r w:rsidR="00AC4FA2">
              <w:rPr>
                <w:rFonts w:ascii="Times New Roman" w:hAnsi="Times New Roman" w:hint="eastAsia"/>
                <w:b w:val="0"/>
                <w:bCs w:val="0"/>
              </w:rPr>
              <w:fldChar w:fldCharType="separate"/>
            </w:r>
            <w:r w:rsidR="00AC4FA2">
              <w:rPr>
                <w:rFonts w:ascii="Times New Roman" w:hAnsi="Times New Roman"/>
                <w:b w:val="0"/>
                <w:bCs w:val="0"/>
              </w:rPr>
              <w:t>27</w:t>
            </w:r>
            <w:r w:rsidR="00AC4FA2">
              <w:rPr>
                <w:rFonts w:ascii="Times New Roman" w:hAnsi="Times New Roman" w:hint="eastAsia"/>
                <w:b w:val="0"/>
                <w:bCs w:val="0"/>
              </w:rPr>
              <w:fldChar w:fldCharType="end"/>
            </w:r>
          </w:hyperlink>
        </w:p>
        <w:p w14:paraId="685B9854" w14:textId="77777777" w:rsidR="00D16BE9" w:rsidRDefault="00000000">
          <w:pPr>
            <w:pStyle w:val="TOC3"/>
            <w:spacing w:line="300" w:lineRule="auto"/>
            <w:ind w:leftChars="0" w:left="0" w:firstLine="422"/>
            <w:rPr>
              <w:rFonts w:ascii="Times New Roman" w:hAnsi="Times New Roman" w:cstheme="minorBidi"/>
              <w:b w:val="0"/>
              <w:bCs w:val="0"/>
              <w:sz w:val="22"/>
              <w:szCs w:val="24"/>
              <w14:ligatures w14:val="standardContextual"/>
            </w:rPr>
          </w:pPr>
          <w:hyperlink w:anchor="_Toc175603928" w:history="1">
            <w:r w:rsidR="00AC4FA2">
              <w:rPr>
                <w:rStyle w:val="af9"/>
                <w:rFonts w:ascii="Times New Roman" w:hAnsi="Times New Roman" w:hint="eastAsia"/>
                <w:b w:val="0"/>
                <w:bCs w:val="0"/>
              </w:rPr>
              <w:t xml:space="preserve">5.2.3 </w:t>
            </w:r>
            <w:r w:rsidR="00AC4FA2">
              <w:rPr>
                <w:rStyle w:val="af9"/>
                <w:rFonts w:ascii="Times New Roman" w:hAnsi="Times New Roman" w:hint="eastAsia"/>
                <w:b w:val="0"/>
                <w:bCs w:val="0"/>
              </w:rPr>
              <w:t>进行研究的理由和决策背景</w:t>
            </w:r>
            <w:r w:rsidR="00AC4FA2">
              <w:rPr>
                <w:rFonts w:ascii="Times New Roman" w:hAnsi="Times New Roman" w:hint="eastAsia"/>
                <w:b w:val="0"/>
                <w:bCs w:val="0"/>
              </w:rPr>
              <w:tab/>
            </w:r>
            <w:r w:rsidR="00AC4FA2">
              <w:rPr>
                <w:rFonts w:ascii="Times New Roman" w:hAnsi="Times New Roman" w:hint="eastAsia"/>
                <w:b w:val="0"/>
                <w:bCs w:val="0"/>
              </w:rPr>
              <w:fldChar w:fldCharType="begin"/>
            </w:r>
            <w:r w:rsidR="00AC4FA2">
              <w:rPr>
                <w:rFonts w:ascii="Times New Roman" w:hAnsi="Times New Roman" w:hint="eastAsia"/>
                <w:b w:val="0"/>
                <w:bCs w:val="0"/>
              </w:rPr>
              <w:instrText xml:space="preserve"> </w:instrText>
            </w:r>
            <w:r w:rsidR="00AC4FA2">
              <w:rPr>
                <w:rFonts w:ascii="Times New Roman" w:hAnsi="Times New Roman"/>
                <w:b w:val="0"/>
                <w:bCs w:val="0"/>
              </w:rPr>
              <w:instrText>PAGEREF _Toc175603928 \h</w:instrText>
            </w:r>
            <w:r w:rsidR="00AC4FA2">
              <w:rPr>
                <w:rFonts w:ascii="Times New Roman" w:hAnsi="Times New Roman" w:hint="eastAsia"/>
                <w:b w:val="0"/>
                <w:bCs w:val="0"/>
              </w:rPr>
              <w:instrText xml:space="preserve"> </w:instrText>
            </w:r>
            <w:r w:rsidR="00AC4FA2">
              <w:rPr>
                <w:rFonts w:ascii="Times New Roman" w:hAnsi="Times New Roman" w:hint="eastAsia"/>
                <w:b w:val="0"/>
                <w:bCs w:val="0"/>
              </w:rPr>
            </w:r>
            <w:r w:rsidR="00AC4FA2">
              <w:rPr>
                <w:rFonts w:ascii="Times New Roman" w:hAnsi="Times New Roman" w:hint="eastAsia"/>
                <w:b w:val="0"/>
                <w:bCs w:val="0"/>
              </w:rPr>
              <w:fldChar w:fldCharType="separate"/>
            </w:r>
            <w:r w:rsidR="00AC4FA2">
              <w:rPr>
                <w:rFonts w:ascii="Times New Roman" w:hAnsi="Times New Roman"/>
                <w:b w:val="0"/>
                <w:bCs w:val="0"/>
              </w:rPr>
              <w:t>28</w:t>
            </w:r>
            <w:r w:rsidR="00AC4FA2">
              <w:rPr>
                <w:rFonts w:ascii="Times New Roman" w:hAnsi="Times New Roman" w:hint="eastAsia"/>
                <w:b w:val="0"/>
                <w:bCs w:val="0"/>
              </w:rPr>
              <w:fldChar w:fldCharType="end"/>
            </w:r>
          </w:hyperlink>
        </w:p>
        <w:p w14:paraId="1CEFCBA6" w14:textId="77777777" w:rsidR="00D16BE9" w:rsidRDefault="00000000">
          <w:pPr>
            <w:pStyle w:val="TOC3"/>
            <w:spacing w:line="300" w:lineRule="auto"/>
            <w:ind w:leftChars="0" w:left="0" w:firstLine="422"/>
            <w:rPr>
              <w:rFonts w:ascii="Times New Roman" w:hAnsi="Times New Roman" w:cstheme="minorBidi"/>
              <w:b w:val="0"/>
              <w:bCs w:val="0"/>
              <w:sz w:val="22"/>
              <w:szCs w:val="24"/>
              <w14:ligatures w14:val="standardContextual"/>
            </w:rPr>
          </w:pPr>
          <w:hyperlink w:anchor="_Toc175603929" w:history="1">
            <w:r w:rsidR="00AC4FA2">
              <w:rPr>
                <w:rStyle w:val="af9"/>
                <w:rFonts w:ascii="Times New Roman" w:hAnsi="Times New Roman" w:hint="eastAsia"/>
                <w:b w:val="0"/>
                <w:bCs w:val="0"/>
              </w:rPr>
              <w:t xml:space="preserve">5.2.4 </w:t>
            </w:r>
            <w:r w:rsidR="00AC4FA2">
              <w:rPr>
                <w:rStyle w:val="af9"/>
                <w:rFonts w:ascii="Times New Roman" w:hAnsi="Times New Roman" w:hint="eastAsia"/>
                <w:b w:val="0"/>
                <w:bCs w:val="0"/>
              </w:rPr>
              <w:t>目标受众</w:t>
            </w:r>
            <w:r w:rsidR="00AC4FA2">
              <w:rPr>
                <w:rFonts w:ascii="Times New Roman" w:hAnsi="Times New Roman" w:hint="eastAsia"/>
                <w:b w:val="0"/>
                <w:bCs w:val="0"/>
              </w:rPr>
              <w:tab/>
            </w:r>
            <w:r w:rsidR="00AC4FA2">
              <w:rPr>
                <w:rFonts w:ascii="Times New Roman" w:hAnsi="Times New Roman" w:hint="eastAsia"/>
                <w:b w:val="0"/>
                <w:bCs w:val="0"/>
              </w:rPr>
              <w:fldChar w:fldCharType="begin"/>
            </w:r>
            <w:r w:rsidR="00AC4FA2">
              <w:rPr>
                <w:rFonts w:ascii="Times New Roman" w:hAnsi="Times New Roman" w:hint="eastAsia"/>
                <w:b w:val="0"/>
                <w:bCs w:val="0"/>
              </w:rPr>
              <w:instrText xml:space="preserve"> </w:instrText>
            </w:r>
            <w:r w:rsidR="00AC4FA2">
              <w:rPr>
                <w:rFonts w:ascii="Times New Roman" w:hAnsi="Times New Roman"/>
                <w:b w:val="0"/>
                <w:bCs w:val="0"/>
              </w:rPr>
              <w:instrText>PAGEREF _Toc175603929 \h</w:instrText>
            </w:r>
            <w:r w:rsidR="00AC4FA2">
              <w:rPr>
                <w:rFonts w:ascii="Times New Roman" w:hAnsi="Times New Roman" w:hint="eastAsia"/>
                <w:b w:val="0"/>
                <w:bCs w:val="0"/>
              </w:rPr>
              <w:instrText xml:space="preserve"> </w:instrText>
            </w:r>
            <w:r w:rsidR="00AC4FA2">
              <w:rPr>
                <w:rFonts w:ascii="Times New Roman" w:hAnsi="Times New Roman" w:hint="eastAsia"/>
                <w:b w:val="0"/>
                <w:bCs w:val="0"/>
              </w:rPr>
            </w:r>
            <w:r w:rsidR="00AC4FA2">
              <w:rPr>
                <w:rFonts w:ascii="Times New Roman" w:hAnsi="Times New Roman" w:hint="eastAsia"/>
                <w:b w:val="0"/>
                <w:bCs w:val="0"/>
              </w:rPr>
              <w:fldChar w:fldCharType="separate"/>
            </w:r>
            <w:r w:rsidR="00AC4FA2">
              <w:rPr>
                <w:rFonts w:ascii="Times New Roman" w:hAnsi="Times New Roman"/>
                <w:b w:val="0"/>
                <w:bCs w:val="0"/>
              </w:rPr>
              <w:t>29</w:t>
            </w:r>
            <w:r w:rsidR="00AC4FA2">
              <w:rPr>
                <w:rFonts w:ascii="Times New Roman" w:hAnsi="Times New Roman" w:hint="eastAsia"/>
                <w:b w:val="0"/>
                <w:bCs w:val="0"/>
              </w:rPr>
              <w:fldChar w:fldCharType="end"/>
            </w:r>
          </w:hyperlink>
        </w:p>
        <w:p w14:paraId="36645FD2" w14:textId="77777777" w:rsidR="00D16BE9" w:rsidRDefault="00000000">
          <w:pPr>
            <w:pStyle w:val="TOC3"/>
            <w:spacing w:line="300" w:lineRule="auto"/>
            <w:ind w:leftChars="0" w:left="0" w:firstLine="422"/>
            <w:rPr>
              <w:rFonts w:ascii="Times New Roman" w:hAnsi="Times New Roman" w:cstheme="minorBidi"/>
              <w:b w:val="0"/>
              <w:bCs w:val="0"/>
              <w:sz w:val="22"/>
              <w:szCs w:val="24"/>
              <w14:ligatures w14:val="standardContextual"/>
            </w:rPr>
          </w:pPr>
          <w:hyperlink w:anchor="_Toc175603930" w:history="1">
            <w:r w:rsidR="00AC4FA2">
              <w:rPr>
                <w:rStyle w:val="af9"/>
                <w:rFonts w:ascii="Times New Roman" w:hAnsi="Times New Roman" w:hint="eastAsia"/>
                <w:b w:val="0"/>
                <w:bCs w:val="0"/>
              </w:rPr>
              <w:t xml:space="preserve">5.2.5 </w:t>
            </w:r>
            <w:r w:rsidR="00AC4FA2">
              <w:rPr>
                <w:rStyle w:val="af9"/>
                <w:rFonts w:ascii="Times New Roman" w:hAnsi="Times New Roman" w:hint="eastAsia"/>
                <w:b w:val="0"/>
                <w:bCs w:val="0"/>
              </w:rPr>
              <w:t>计划向公众公开的比较</w:t>
            </w:r>
            <w:r w:rsidR="00AC4FA2">
              <w:rPr>
                <w:rFonts w:ascii="Times New Roman" w:hAnsi="Times New Roman" w:hint="eastAsia"/>
                <w:b w:val="0"/>
                <w:bCs w:val="0"/>
              </w:rPr>
              <w:tab/>
            </w:r>
            <w:r w:rsidR="00AC4FA2">
              <w:rPr>
                <w:rFonts w:ascii="Times New Roman" w:hAnsi="Times New Roman" w:hint="eastAsia"/>
                <w:b w:val="0"/>
                <w:bCs w:val="0"/>
              </w:rPr>
              <w:fldChar w:fldCharType="begin"/>
            </w:r>
            <w:r w:rsidR="00AC4FA2">
              <w:rPr>
                <w:rFonts w:ascii="Times New Roman" w:hAnsi="Times New Roman" w:hint="eastAsia"/>
                <w:b w:val="0"/>
                <w:bCs w:val="0"/>
              </w:rPr>
              <w:instrText xml:space="preserve"> </w:instrText>
            </w:r>
            <w:r w:rsidR="00AC4FA2">
              <w:rPr>
                <w:rFonts w:ascii="Times New Roman" w:hAnsi="Times New Roman"/>
                <w:b w:val="0"/>
                <w:bCs w:val="0"/>
              </w:rPr>
              <w:instrText>PAGEREF _Toc175603930 \h</w:instrText>
            </w:r>
            <w:r w:rsidR="00AC4FA2">
              <w:rPr>
                <w:rFonts w:ascii="Times New Roman" w:hAnsi="Times New Roman" w:hint="eastAsia"/>
                <w:b w:val="0"/>
                <w:bCs w:val="0"/>
              </w:rPr>
              <w:instrText xml:space="preserve"> </w:instrText>
            </w:r>
            <w:r w:rsidR="00AC4FA2">
              <w:rPr>
                <w:rFonts w:ascii="Times New Roman" w:hAnsi="Times New Roman" w:hint="eastAsia"/>
                <w:b w:val="0"/>
                <w:bCs w:val="0"/>
              </w:rPr>
            </w:r>
            <w:r w:rsidR="00AC4FA2">
              <w:rPr>
                <w:rFonts w:ascii="Times New Roman" w:hAnsi="Times New Roman" w:hint="eastAsia"/>
                <w:b w:val="0"/>
                <w:bCs w:val="0"/>
              </w:rPr>
              <w:fldChar w:fldCharType="separate"/>
            </w:r>
            <w:r w:rsidR="00AC4FA2">
              <w:rPr>
                <w:rFonts w:ascii="Times New Roman" w:hAnsi="Times New Roman"/>
                <w:b w:val="0"/>
                <w:bCs w:val="0"/>
              </w:rPr>
              <w:t>29</w:t>
            </w:r>
            <w:r w:rsidR="00AC4FA2">
              <w:rPr>
                <w:rFonts w:ascii="Times New Roman" w:hAnsi="Times New Roman" w:hint="eastAsia"/>
                <w:b w:val="0"/>
                <w:bCs w:val="0"/>
              </w:rPr>
              <w:fldChar w:fldCharType="end"/>
            </w:r>
          </w:hyperlink>
        </w:p>
        <w:p w14:paraId="43BCBDD3" w14:textId="77777777" w:rsidR="00D16BE9" w:rsidRDefault="00000000">
          <w:pPr>
            <w:pStyle w:val="TOC3"/>
            <w:spacing w:line="300" w:lineRule="auto"/>
            <w:ind w:leftChars="0" w:left="0" w:firstLine="422"/>
            <w:rPr>
              <w:rFonts w:ascii="Times New Roman" w:hAnsi="Times New Roman" w:cstheme="minorBidi"/>
              <w:b w:val="0"/>
              <w:bCs w:val="0"/>
              <w:sz w:val="22"/>
              <w:szCs w:val="24"/>
              <w14:ligatures w14:val="standardContextual"/>
            </w:rPr>
          </w:pPr>
          <w:hyperlink w:anchor="_Toc175603931" w:history="1">
            <w:r w:rsidR="00AC4FA2">
              <w:rPr>
                <w:rStyle w:val="af9"/>
                <w:rFonts w:ascii="Times New Roman" w:hAnsi="Times New Roman" w:hint="eastAsia"/>
                <w:b w:val="0"/>
                <w:bCs w:val="0"/>
              </w:rPr>
              <w:t xml:space="preserve">5.2.6 </w:t>
            </w:r>
            <w:r w:rsidR="00AC4FA2">
              <w:rPr>
                <w:rStyle w:val="af9"/>
                <w:rFonts w:ascii="Times New Roman" w:hAnsi="Times New Roman" w:hint="eastAsia"/>
                <w:b w:val="0"/>
                <w:bCs w:val="0"/>
              </w:rPr>
              <w:t>研究委托方及其他影响者</w:t>
            </w:r>
            <w:r w:rsidR="00AC4FA2">
              <w:rPr>
                <w:rFonts w:ascii="Times New Roman" w:hAnsi="Times New Roman" w:hint="eastAsia"/>
                <w:b w:val="0"/>
                <w:bCs w:val="0"/>
              </w:rPr>
              <w:tab/>
            </w:r>
            <w:r w:rsidR="00AC4FA2">
              <w:rPr>
                <w:rFonts w:ascii="Times New Roman" w:hAnsi="Times New Roman" w:hint="eastAsia"/>
                <w:b w:val="0"/>
                <w:bCs w:val="0"/>
              </w:rPr>
              <w:fldChar w:fldCharType="begin"/>
            </w:r>
            <w:r w:rsidR="00AC4FA2">
              <w:rPr>
                <w:rFonts w:ascii="Times New Roman" w:hAnsi="Times New Roman" w:hint="eastAsia"/>
                <w:b w:val="0"/>
                <w:bCs w:val="0"/>
              </w:rPr>
              <w:instrText xml:space="preserve"> </w:instrText>
            </w:r>
            <w:r w:rsidR="00AC4FA2">
              <w:rPr>
                <w:rFonts w:ascii="Times New Roman" w:hAnsi="Times New Roman"/>
                <w:b w:val="0"/>
                <w:bCs w:val="0"/>
              </w:rPr>
              <w:instrText>PAGEREF _Toc175603931 \h</w:instrText>
            </w:r>
            <w:r w:rsidR="00AC4FA2">
              <w:rPr>
                <w:rFonts w:ascii="Times New Roman" w:hAnsi="Times New Roman" w:hint="eastAsia"/>
                <w:b w:val="0"/>
                <w:bCs w:val="0"/>
              </w:rPr>
              <w:instrText xml:space="preserve"> </w:instrText>
            </w:r>
            <w:r w:rsidR="00AC4FA2">
              <w:rPr>
                <w:rFonts w:ascii="Times New Roman" w:hAnsi="Times New Roman" w:hint="eastAsia"/>
                <w:b w:val="0"/>
                <w:bCs w:val="0"/>
              </w:rPr>
            </w:r>
            <w:r w:rsidR="00AC4FA2">
              <w:rPr>
                <w:rFonts w:ascii="Times New Roman" w:hAnsi="Times New Roman" w:hint="eastAsia"/>
                <w:b w:val="0"/>
                <w:bCs w:val="0"/>
              </w:rPr>
              <w:fldChar w:fldCharType="separate"/>
            </w:r>
            <w:r w:rsidR="00AC4FA2">
              <w:rPr>
                <w:rFonts w:ascii="Times New Roman" w:hAnsi="Times New Roman"/>
                <w:b w:val="0"/>
                <w:bCs w:val="0"/>
              </w:rPr>
              <w:t>30</w:t>
            </w:r>
            <w:r w:rsidR="00AC4FA2">
              <w:rPr>
                <w:rFonts w:ascii="Times New Roman" w:hAnsi="Times New Roman" w:hint="eastAsia"/>
                <w:b w:val="0"/>
                <w:bCs w:val="0"/>
              </w:rPr>
              <w:fldChar w:fldCharType="end"/>
            </w:r>
          </w:hyperlink>
        </w:p>
        <w:p w14:paraId="3ACB2CE2" w14:textId="77777777" w:rsidR="00D16BE9" w:rsidRDefault="00000000">
          <w:pPr>
            <w:pStyle w:val="TOC2"/>
            <w:tabs>
              <w:tab w:val="right" w:leader="dot" w:pos="8296"/>
            </w:tabs>
            <w:spacing w:line="300" w:lineRule="auto"/>
            <w:ind w:leftChars="0" w:left="0" w:firstLine="420"/>
            <w:rPr>
              <w:sz w:val="22"/>
              <w:szCs w:val="24"/>
              <w14:ligatures w14:val="standardContextual"/>
            </w:rPr>
          </w:pPr>
          <w:hyperlink w:anchor="_Toc175603932" w:history="1">
            <w:r w:rsidR="00AC4FA2">
              <w:rPr>
                <w:rStyle w:val="af9"/>
                <w:rFonts w:hint="eastAsia"/>
                <w:b/>
                <w:bCs/>
              </w:rPr>
              <w:t xml:space="preserve">5.3 </w:t>
            </w:r>
            <w:r w:rsidR="00AC4FA2">
              <w:rPr>
                <w:rStyle w:val="af9"/>
                <w:rFonts w:hint="eastAsia"/>
                <w:b/>
                <w:bCs/>
              </w:rPr>
              <w:t>将决策背景分类为情况</w:t>
            </w:r>
            <w:r w:rsidR="00AC4FA2">
              <w:rPr>
                <w:rStyle w:val="af9"/>
                <w:rFonts w:hint="eastAsia"/>
                <w:b/>
                <w:bCs/>
              </w:rPr>
              <w:t xml:space="preserve"> A</w:t>
            </w:r>
            <w:r w:rsidR="00AC4FA2">
              <w:rPr>
                <w:rStyle w:val="af9"/>
                <w:rFonts w:hint="eastAsia"/>
                <w:b/>
                <w:bCs/>
              </w:rPr>
              <w:t>、</w:t>
            </w:r>
            <w:r w:rsidR="00AC4FA2">
              <w:rPr>
                <w:rStyle w:val="af9"/>
                <w:rFonts w:hint="eastAsia"/>
                <w:b/>
                <w:bCs/>
              </w:rPr>
              <w:t xml:space="preserve">B </w:t>
            </w:r>
            <w:r w:rsidR="00AC4FA2">
              <w:rPr>
                <w:rStyle w:val="af9"/>
                <w:rFonts w:hint="eastAsia"/>
                <w:b/>
                <w:bCs/>
              </w:rPr>
              <w:t>或</w:t>
            </w:r>
            <w:r w:rsidR="00AC4FA2">
              <w:rPr>
                <w:rStyle w:val="af9"/>
                <w:rFonts w:hint="eastAsia"/>
                <w:b/>
                <w:bCs/>
              </w:rPr>
              <w:t xml:space="preserve"> C</w:t>
            </w:r>
            <w:r w:rsidR="00AC4FA2">
              <w:rPr>
                <w:rFonts w:hint="eastAsia"/>
                <w:b/>
                <w:bCs/>
              </w:rPr>
              <w:tab/>
            </w:r>
            <w:r w:rsidR="00AC4FA2">
              <w:rPr>
                <w:rFonts w:hint="eastAsia"/>
                <w:b/>
                <w:bCs/>
              </w:rPr>
              <w:fldChar w:fldCharType="begin"/>
            </w:r>
            <w:r w:rsidR="00AC4FA2">
              <w:rPr>
                <w:rFonts w:hint="eastAsia"/>
                <w:b/>
                <w:bCs/>
              </w:rPr>
              <w:instrText xml:space="preserve"> </w:instrText>
            </w:r>
            <w:r w:rsidR="00AC4FA2">
              <w:rPr>
                <w:b/>
                <w:bCs/>
              </w:rPr>
              <w:instrText>PAGEREF _Toc175603932 \h</w:instrText>
            </w:r>
            <w:r w:rsidR="00AC4FA2">
              <w:rPr>
                <w:rFonts w:hint="eastAsia"/>
                <w:b/>
                <w:bCs/>
              </w:rPr>
              <w:instrText xml:space="preserve"> </w:instrText>
            </w:r>
            <w:r w:rsidR="00AC4FA2">
              <w:rPr>
                <w:rFonts w:hint="eastAsia"/>
                <w:b/>
                <w:bCs/>
              </w:rPr>
            </w:r>
            <w:r w:rsidR="00AC4FA2">
              <w:rPr>
                <w:rFonts w:hint="eastAsia"/>
                <w:b/>
                <w:bCs/>
              </w:rPr>
              <w:fldChar w:fldCharType="separate"/>
            </w:r>
            <w:r w:rsidR="00AC4FA2">
              <w:rPr>
                <w:b/>
                <w:bCs/>
              </w:rPr>
              <w:t>31</w:t>
            </w:r>
            <w:r w:rsidR="00AC4FA2">
              <w:rPr>
                <w:rFonts w:hint="eastAsia"/>
                <w:b/>
                <w:bCs/>
              </w:rPr>
              <w:fldChar w:fldCharType="end"/>
            </w:r>
          </w:hyperlink>
        </w:p>
        <w:p w14:paraId="1F859CCA" w14:textId="77777777" w:rsidR="00D16BE9" w:rsidRDefault="00000000">
          <w:pPr>
            <w:pStyle w:val="TOC3"/>
            <w:spacing w:line="300" w:lineRule="auto"/>
            <w:ind w:leftChars="0" w:left="0" w:firstLine="422"/>
            <w:rPr>
              <w:rFonts w:ascii="Times New Roman" w:hAnsi="Times New Roman" w:cstheme="minorBidi"/>
              <w:b w:val="0"/>
              <w:bCs w:val="0"/>
              <w:sz w:val="22"/>
              <w:szCs w:val="24"/>
              <w14:ligatures w14:val="standardContextual"/>
            </w:rPr>
          </w:pPr>
          <w:hyperlink w:anchor="_Toc175603933" w:history="1">
            <w:r w:rsidR="00AC4FA2">
              <w:rPr>
                <w:rStyle w:val="af9"/>
                <w:rFonts w:ascii="Times New Roman" w:hAnsi="Times New Roman" w:hint="eastAsia"/>
                <w:b w:val="0"/>
                <w:bCs w:val="0"/>
              </w:rPr>
              <w:t xml:space="preserve">5.3.1 </w:t>
            </w:r>
            <w:r w:rsidR="00AC4FA2">
              <w:rPr>
                <w:rStyle w:val="af9"/>
                <w:rFonts w:ascii="Times New Roman" w:hAnsi="Times New Roman" w:hint="eastAsia"/>
                <w:b w:val="0"/>
                <w:bCs w:val="0"/>
              </w:rPr>
              <w:t>可能的决策背景情况</w:t>
            </w:r>
            <w:r w:rsidR="00AC4FA2">
              <w:rPr>
                <w:rFonts w:ascii="Times New Roman" w:hAnsi="Times New Roman" w:hint="eastAsia"/>
                <w:b w:val="0"/>
                <w:bCs w:val="0"/>
              </w:rPr>
              <w:tab/>
            </w:r>
            <w:r w:rsidR="00AC4FA2">
              <w:rPr>
                <w:rFonts w:ascii="Times New Roman" w:hAnsi="Times New Roman" w:hint="eastAsia"/>
                <w:b w:val="0"/>
                <w:bCs w:val="0"/>
              </w:rPr>
              <w:fldChar w:fldCharType="begin"/>
            </w:r>
            <w:r w:rsidR="00AC4FA2">
              <w:rPr>
                <w:rFonts w:ascii="Times New Roman" w:hAnsi="Times New Roman" w:hint="eastAsia"/>
                <w:b w:val="0"/>
                <w:bCs w:val="0"/>
              </w:rPr>
              <w:instrText xml:space="preserve"> </w:instrText>
            </w:r>
            <w:r w:rsidR="00AC4FA2">
              <w:rPr>
                <w:rFonts w:ascii="Times New Roman" w:hAnsi="Times New Roman"/>
                <w:b w:val="0"/>
                <w:bCs w:val="0"/>
              </w:rPr>
              <w:instrText>PAGEREF _Toc175603933 \h</w:instrText>
            </w:r>
            <w:r w:rsidR="00AC4FA2">
              <w:rPr>
                <w:rFonts w:ascii="Times New Roman" w:hAnsi="Times New Roman" w:hint="eastAsia"/>
                <w:b w:val="0"/>
                <w:bCs w:val="0"/>
              </w:rPr>
              <w:instrText xml:space="preserve"> </w:instrText>
            </w:r>
            <w:r w:rsidR="00AC4FA2">
              <w:rPr>
                <w:rFonts w:ascii="Times New Roman" w:hAnsi="Times New Roman" w:hint="eastAsia"/>
                <w:b w:val="0"/>
                <w:bCs w:val="0"/>
              </w:rPr>
            </w:r>
            <w:r w:rsidR="00AC4FA2">
              <w:rPr>
                <w:rFonts w:ascii="Times New Roman" w:hAnsi="Times New Roman" w:hint="eastAsia"/>
                <w:b w:val="0"/>
                <w:bCs w:val="0"/>
              </w:rPr>
              <w:fldChar w:fldCharType="separate"/>
            </w:r>
            <w:r w:rsidR="00AC4FA2">
              <w:rPr>
                <w:rFonts w:ascii="Times New Roman" w:hAnsi="Times New Roman"/>
                <w:b w:val="0"/>
                <w:bCs w:val="0"/>
              </w:rPr>
              <w:t>31</w:t>
            </w:r>
            <w:r w:rsidR="00AC4FA2">
              <w:rPr>
                <w:rFonts w:ascii="Times New Roman" w:hAnsi="Times New Roman" w:hint="eastAsia"/>
                <w:b w:val="0"/>
                <w:bCs w:val="0"/>
              </w:rPr>
              <w:fldChar w:fldCharType="end"/>
            </w:r>
          </w:hyperlink>
        </w:p>
        <w:p w14:paraId="63DCBE2F" w14:textId="77777777" w:rsidR="00D16BE9" w:rsidRDefault="00000000">
          <w:pPr>
            <w:pStyle w:val="TOC3"/>
            <w:spacing w:line="300" w:lineRule="auto"/>
            <w:ind w:leftChars="0" w:left="0" w:firstLine="422"/>
            <w:rPr>
              <w:rFonts w:ascii="Times New Roman" w:hAnsi="Times New Roman" w:cstheme="minorBidi"/>
              <w:b w:val="0"/>
              <w:bCs w:val="0"/>
              <w:sz w:val="22"/>
              <w:szCs w:val="24"/>
              <w14:ligatures w14:val="standardContextual"/>
            </w:rPr>
          </w:pPr>
          <w:hyperlink w:anchor="_Toc175603934" w:history="1">
            <w:r w:rsidR="00AC4FA2">
              <w:rPr>
                <w:rStyle w:val="af9"/>
                <w:rFonts w:ascii="Times New Roman" w:hAnsi="Times New Roman" w:hint="eastAsia"/>
                <w:b w:val="0"/>
                <w:bCs w:val="0"/>
              </w:rPr>
              <w:t xml:space="preserve">5.3.2 </w:t>
            </w:r>
            <w:r w:rsidR="00AC4FA2">
              <w:rPr>
                <w:rStyle w:val="af9"/>
                <w:rFonts w:ascii="Times New Roman" w:hAnsi="Times New Roman" w:hint="eastAsia"/>
                <w:b w:val="0"/>
                <w:bCs w:val="0"/>
              </w:rPr>
              <w:t>决策相关研究</w:t>
            </w:r>
            <w:r w:rsidR="00AC4FA2">
              <w:rPr>
                <w:rFonts w:ascii="Times New Roman" w:hAnsi="Times New Roman" w:hint="eastAsia"/>
                <w:b w:val="0"/>
                <w:bCs w:val="0"/>
              </w:rPr>
              <w:tab/>
            </w:r>
            <w:r w:rsidR="00AC4FA2">
              <w:rPr>
                <w:rFonts w:ascii="Times New Roman" w:hAnsi="Times New Roman" w:hint="eastAsia"/>
                <w:b w:val="0"/>
                <w:bCs w:val="0"/>
              </w:rPr>
              <w:fldChar w:fldCharType="begin"/>
            </w:r>
            <w:r w:rsidR="00AC4FA2">
              <w:rPr>
                <w:rFonts w:ascii="Times New Roman" w:hAnsi="Times New Roman" w:hint="eastAsia"/>
                <w:b w:val="0"/>
                <w:bCs w:val="0"/>
              </w:rPr>
              <w:instrText xml:space="preserve"> </w:instrText>
            </w:r>
            <w:r w:rsidR="00AC4FA2">
              <w:rPr>
                <w:rFonts w:ascii="Times New Roman" w:hAnsi="Times New Roman"/>
                <w:b w:val="0"/>
                <w:bCs w:val="0"/>
              </w:rPr>
              <w:instrText>PAGEREF _Toc175603934 \h</w:instrText>
            </w:r>
            <w:r w:rsidR="00AC4FA2">
              <w:rPr>
                <w:rFonts w:ascii="Times New Roman" w:hAnsi="Times New Roman" w:hint="eastAsia"/>
                <w:b w:val="0"/>
                <w:bCs w:val="0"/>
              </w:rPr>
              <w:instrText xml:space="preserve"> </w:instrText>
            </w:r>
            <w:r w:rsidR="00AC4FA2">
              <w:rPr>
                <w:rFonts w:ascii="Times New Roman" w:hAnsi="Times New Roman" w:hint="eastAsia"/>
                <w:b w:val="0"/>
                <w:bCs w:val="0"/>
              </w:rPr>
            </w:r>
            <w:r w:rsidR="00AC4FA2">
              <w:rPr>
                <w:rFonts w:ascii="Times New Roman" w:hAnsi="Times New Roman" w:hint="eastAsia"/>
                <w:b w:val="0"/>
                <w:bCs w:val="0"/>
              </w:rPr>
              <w:fldChar w:fldCharType="separate"/>
            </w:r>
            <w:r w:rsidR="00AC4FA2">
              <w:rPr>
                <w:rFonts w:ascii="Times New Roman" w:hAnsi="Times New Roman"/>
                <w:b w:val="0"/>
                <w:bCs w:val="0"/>
              </w:rPr>
              <w:t>31</w:t>
            </w:r>
            <w:r w:rsidR="00AC4FA2">
              <w:rPr>
                <w:rFonts w:ascii="Times New Roman" w:hAnsi="Times New Roman" w:hint="eastAsia"/>
                <w:b w:val="0"/>
                <w:bCs w:val="0"/>
              </w:rPr>
              <w:fldChar w:fldCharType="end"/>
            </w:r>
          </w:hyperlink>
        </w:p>
        <w:p w14:paraId="2678F1E2" w14:textId="77777777" w:rsidR="00D16BE9" w:rsidRDefault="00000000">
          <w:pPr>
            <w:pStyle w:val="TOC3"/>
            <w:spacing w:line="300" w:lineRule="auto"/>
            <w:ind w:leftChars="0" w:left="0" w:firstLine="422"/>
            <w:rPr>
              <w:rFonts w:ascii="Times New Roman" w:hAnsi="Times New Roman" w:cstheme="minorBidi"/>
              <w:b w:val="0"/>
              <w:bCs w:val="0"/>
              <w:sz w:val="22"/>
              <w:szCs w:val="24"/>
              <w14:ligatures w14:val="standardContextual"/>
            </w:rPr>
          </w:pPr>
          <w:hyperlink w:anchor="_Toc175603935" w:history="1">
            <w:r w:rsidR="00AC4FA2">
              <w:rPr>
                <w:rStyle w:val="af9"/>
                <w:rFonts w:ascii="Times New Roman" w:hAnsi="Times New Roman" w:hint="eastAsia"/>
                <w:b w:val="0"/>
                <w:bCs w:val="0"/>
              </w:rPr>
              <w:t xml:space="preserve">5.3.3 </w:t>
            </w:r>
            <w:r w:rsidR="00AC4FA2">
              <w:rPr>
                <w:rStyle w:val="af9"/>
                <w:rFonts w:ascii="Times New Roman" w:hAnsi="Times New Roman" w:hint="eastAsia"/>
                <w:b w:val="0"/>
                <w:bCs w:val="0"/>
              </w:rPr>
              <w:t>描述性研究</w:t>
            </w:r>
            <w:r w:rsidR="00AC4FA2">
              <w:rPr>
                <w:rFonts w:ascii="Times New Roman" w:hAnsi="Times New Roman" w:hint="eastAsia"/>
                <w:b w:val="0"/>
                <w:bCs w:val="0"/>
              </w:rPr>
              <w:tab/>
            </w:r>
            <w:r w:rsidR="00AC4FA2">
              <w:rPr>
                <w:rFonts w:ascii="Times New Roman" w:hAnsi="Times New Roman" w:hint="eastAsia"/>
                <w:b w:val="0"/>
                <w:bCs w:val="0"/>
              </w:rPr>
              <w:fldChar w:fldCharType="begin"/>
            </w:r>
            <w:r w:rsidR="00AC4FA2">
              <w:rPr>
                <w:rFonts w:ascii="Times New Roman" w:hAnsi="Times New Roman" w:hint="eastAsia"/>
                <w:b w:val="0"/>
                <w:bCs w:val="0"/>
              </w:rPr>
              <w:instrText xml:space="preserve"> </w:instrText>
            </w:r>
            <w:r w:rsidR="00AC4FA2">
              <w:rPr>
                <w:rFonts w:ascii="Times New Roman" w:hAnsi="Times New Roman"/>
                <w:b w:val="0"/>
                <w:bCs w:val="0"/>
              </w:rPr>
              <w:instrText>PAGEREF _Toc175603935 \h</w:instrText>
            </w:r>
            <w:r w:rsidR="00AC4FA2">
              <w:rPr>
                <w:rFonts w:ascii="Times New Roman" w:hAnsi="Times New Roman" w:hint="eastAsia"/>
                <w:b w:val="0"/>
                <w:bCs w:val="0"/>
              </w:rPr>
              <w:instrText xml:space="preserve"> </w:instrText>
            </w:r>
            <w:r w:rsidR="00AC4FA2">
              <w:rPr>
                <w:rFonts w:ascii="Times New Roman" w:hAnsi="Times New Roman" w:hint="eastAsia"/>
                <w:b w:val="0"/>
                <w:bCs w:val="0"/>
              </w:rPr>
            </w:r>
            <w:r w:rsidR="00AC4FA2">
              <w:rPr>
                <w:rFonts w:ascii="Times New Roman" w:hAnsi="Times New Roman" w:hint="eastAsia"/>
                <w:b w:val="0"/>
                <w:bCs w:val="0"/>
              </w:rPr>
              <w:fldChar w:fldCharType="separate"/>
            </w:r>
            <w:r w:rsidR="00AC4FA2">
              <w:rPr>
                <w:rFonts w:ascii="Times New Roman" w:hAnsi="Times New Roman"/>
                <w:b w:val="0"/>
                <w:bCs w:val="0"/>
              </w:rPr>
              <w:t>32</w:t>
            </w:r>
            <w:r w:rsidR="00AC4FA2">
              <w:rPr>
                <w:rFonts w:ascii="Times New Roman" w:hAnsi="Times New Roman" w:hint="eastAsia"/>
                <w:b w:val="0"/>
                <w:bCs w:val="0"/>
              </w:rPr>
              <w:fldChar w:fldCharType="end"/>
            </w:r>
          </w:hyperlink>
        </w:p>
        <w:p w14:paraId="08E438A8" w14:textId="77777777" w:rsidR="00D16BE9" w:rsidRDefault="00000000">
          <w:pPr>
            <w:pStyle w:val="TOC3"/>
            <w:spacing w:line="300" w:lineRule="auto"/>
            <w:ind w:leftChars="0" w:left="0" w:firstLine="422"/>
            <w:rPr>
              <w:rFonts w:ascii="Times New Roman" w:hAnsi="Times New Roman" w:cstheme="minorBidi"/>
              <w:b w:val="0"/>
              <w:bCs w:val="0"/>
              <w:sz w:val="22"/>
              <w:szCs w:val="24"/>
              <w14:ligatures w14:val="standardContextual"/>
            </w:rPr>
          </w:pPr>
          <w:hyperlink w:anchor="_Toc175603936" w:history="1">
            <w:r w:rsidR="00AC4FA2">
              <w:rPr>
                <w:rStyle w:val="af9"/>
                <w:rFonts w:ascii="Times New Roman" w:hAnsi="Times New Roman" w:hint="eastAsia"/>
                <w:b w:val="0"/>
                <w:bCs w:val="0"/>
              </w:rPr>
              <w:t xml:space="preserve">5.3.4 </w:t>
            </w:r>
            <w:r w:rsidR="00AC4FA2">
              <w:rPr>
                <w:rStyle w:val="af9"/>
                <w:rFonts w:ascii="Times New Roman" w:hAnsi="Times New Roman" w:hint="eastAsia"/>
                <w:b w:val="0"/>
                <w:bCs w:val="0"/>
              </w:rPr>
              <w:t>情况</w:t>
            </w:r>
            <w:r w:rsidR="00AC4FA2">
              <w:rPr>
                <w:rStyle w:val="af9"/>
                <w:rFonts w:ascii="Times New Roman" w:hAnsi="Times New Roman" w:hint="eastAsia"/>
                <w:b w:val="0"/>
                <w:bCs w:val="0"/>
              </w:rPr>
              <w:t>A............................................................................................................................</w:t>
            </w:r>
            <w:r w:rsidR="00AC4FA2">
              <w:rPr>
                <w:rFonts w:ascii="Times New Roman" w:hAnsi="Times New Roman" w:hint="eastAsia"/>
                <w:b w:val="0"/>
                <w:bCs w:val="0"/>
              </w:rPr>
              <w:fldChar w:fldCharType="begin"/>
            </w:r>
            <w:r w:rsidR="00AC4FA2">
              <w:rPr>
                <w:rFonts w:ascii="Times New Roman" w:hAnsi="Times New Roman" w:hint="eastAsia"/>
                <w:b w:val="0"/>
                <w:bCs w:val="0"/>
              </w:rPr>
              <w:instrText xml:space="preserve"> </w:instrText>
            </w:r>
            <w:r w:rsidR="00AC4FA2">
              <w:rPr>
                <w:rFonts w:ascii="Times New Roman" w:hAnsi="Times New Roman"/>
                <w:b w:val="0"/>
                <w:bCs w:val="0"/>
              </w:rPr>
              <w:instrText>PAGEREF _Toc175603936 \h</w:instrText>
            </w:r>
            <w:r w:rsidR="00AC4FA2">
              <w:rPr>
                <w:rFonts w:ascii="Times New Roman" w:hAnsi="Times New Roman" w:hint="eastAsia"/>
                <w:b w:val="0"/>
                <w:bCs w:val="0"/>
              </w:rPr>
              <w:instrText xml:space="preserve"> </w:instrText>
            </w:r>
            <w:r w:rsidR="00AC4FA2">
              <w:rPr>
                <w:rFonts w:ascii="Times New Roman" w:hAnsi="Times New Roman" w:hint="eastAsia"/>
                <w:b w:val="0"/>
                <w:bCs w:val="0"/>
              </w:rPr>
            </w:r>
            <w:r w:rsidR="00AC4FA2">
              <w:rPr>
                <w:rFonts w:ascii="Times New Roman" w:hAnsi="Times New Roman" w:hint="eastAsia"/>
                <w:b w:val="0"/>
                <w:bCs w:val="0"/>
              </w:rPr>
              <w:fldChar w:fldCharType="separate"/>
            </w:r>
            <w:r w:rsidR="00AC4FA2">
              <w:rPr>
                <w:rFonts w:ascii="Times New Roman" w:hAnsi="Times New Roman"/>
                <w:b w:val="0"/>
                <w:bCs w:val="0"/>
              </w:rPr>
              <w:t>32</w:t>
            </w:r>
            <w:r w:rsidR="00AC4FA2">
              <w:rPr>
                <w:rFonts w:ascii="Times New Roman" w:hAnsi="Times New Roman" w:hint="eastAsia"/>
                <w:b w:val="0"/>
                <w:bCs w:val="0"/>
              </w:rPr>
              <w:fldChar w:fldCharType="end"/>
            </w:r>
          </w:hyperlink>
        </w:p>
        <w:p w14:paraId="365E386F" w14:textId="77777777" w:rsidR="00D16BE9" w:rsidRDefault="00000000">
          <w:pPr>
            <w:pStyle w:val="TOC3"/>
            <w:spacing w:line="300" w:lineRule="auto"/>
            <w:ind w:leftChars="0" w:left="0" w:firstLine="422"/>
            <w:rPr>
              <w:rFonts w:ascii="Times New Roman" w:hAnsi="Times New Roman" w:cstheme="minorBidi"/>
              <w:b w:val="0"/>
              <w:bCs w:val="0"/>
              <w:sz w:val="22"/>
              <w:szCs w:val="24"/>
              <w14:ligatures w14:val="standardContextual"/>
            </w:rPr>
          </w:pPr>
          <w:hyperlink w:anchor="_Toc175603937" w:history="1">
            <w:r w:rsidR="00AC4FA2">
              <w:rPr>
                <w:rStyle w:val="af9"/>
                <w:rFonts w:ascii="Times New Roman" w:hAnsi="Times New Roman" w:hint="eastAsia"/>
                <w:b w:val="0"/>
                <w:bCs w:val="0"/>
              </w:rPr>
              <w:t xml:space="preserve">5.3.5 </w:t>
            </w:r>
            <w:r w:rsidR="00AC4FA2">
              <w:rPr>
                <w:rStyle w:val="af9"/>
                <w:rFonts w:ascii="Times New Roman" w:hAnsi="Times New Roman" w:hint="eastAsia"/>
                <w:b w:val="0"/>
                <w:bCs w:val="0"/>
              </w:rPr>
              <w:t>情况</w:t>
            </w:r>
            <w:r w:rsidR="00AC4FA2">
              <w:rPr>
                <w:rStyle w:val="af9"/>
                <w:rFonts w:ascii="Times New Roman" w:hAnsi="Times New Roman" w:hint="eastAsia"/>
                <w:b w:val="0"/>
                <w:bCs w:val="0"/>
              </w:rPr>
              <w:t>B.............................................................................................................................</w:t>
            </w:r>
            <w:r w:rsidR="00AC4FA2">
              <w:rPr>
                <w:rFonts w:ascii="Times New Roman" w:hAnsi="Times New Roman" w:hint="eastAsia"/>
                <w:b w:val="0"/>
                <w:bCs w:val="0"/>
              </w:rPr>
              <w:fldChar w:fldCharType="begin"/>
            </w:r>
            <w:r w:rsidR="00AC4FA2">
              <w:rPr>
                <w:rFonts w:ascii="Times New Roman" w:hAnsi="Times New Roman" w:hint="eastAsia"/>
                <w:b w:val="0"/>
                <w:bCs w:val="0"/>
              </w:rPr>
              <w:instrText xml:space="preserve"> </w:instrText>
            </w:r>
            <w:r w:rsidR="00AC4FA2">
              <w:rPr>
                <w:rFonts w:ascii="Times New Roman" w:hAnsi="Times New Roman"/>
                <w:b w:val="0"/>
                <w:bCs w:val="0"/>
              </w:rPr>
              <w:instrText>PAGEREF _Toc175603937 \h</w:instrText>
            </w:r>
            <w:r w:rsidR="00AC4FA2">
              <w:rPr>
                <w:rFonts w:ascii="Times New Roman" w:hAnsi="Times New Roman" w:hint="eastAsia"/>
                <w:b w:val="0"/>
                <w:bCs w:val="0"/>
              </w:rPr>
              <w:instrText xml:space="preserve"> </w:instrText>
            </w:r>
            <w:r w:rsidR="00AC4FA2">
              <w:rPr>
                <w:rFonts w:ascii="Times New Roman" w:hAnsi="Times New Roman" w:hint="eastAsia"/>
                <w:b w:val="0"/>
                <w:bCs w:val="0"/>
              </w:rPr>
            </w:r>
            <w:r w:rsidR="00AC4FA2">
              <w:rPr>
                <w:rFonts w:ascii="Times New Roman" w:hAnsi="Times New Roman" w:hint="eastAsia"/>
                <w:b w:val="0"/>
                <w:bCs w:val="0"/>
              </w:rPr>
              <w:fldChar w:fldCharType="separate"/>
            </w:r>
            <w:r w:rsidR="00AC4FA2">
              <w:rPr>
                <w:rFonts w:ascii="Times New Roman" w:hAnsi="Times New Roman"/>
                <w:b w:val="0"/>
                <w:bCs w:val="0"/>
              </w:rPr>
              <w:t>34</w:t>
            </w:r>
            <w:r w:rsidR="00AC4FA2">
              <w:rPr>
                <w:rFonts w:ascii="Times New Roman" w:hAnsi="Times New Roman" w:hint="eastAsia"/>
                <w:b w:val="0"/>
                <w:bCs w:val="0"/>
              </w:rPr>
              <w:fldChar w:fldCharType="end"/>
            </w:r>
          </w:hyperlink>
        </w:p>
        <w:p w14:paraId="57A7C507" w14:textId="77777777" w:rsidR="00D16BE9" w:rsidRDefault="00000000">
          <w:pPr>
            <w:pStyle w:val="TOC3"/>
            <w:spacing w:line="300" w:lineRule="auto"/>
            <w:ind w:leftChars="0" w:left="0" w:firstLine="422"/>
            <w:rPr>
              <w:rFonts w:ascii="Times New Roman" w:hAnsi="Times New Roman" w:cstheme="minorBidi"/>
              <w:b w:val="0"/>
              <w:bCs w:val="0"/>
              <w:sz w:val="22"/>
              <w:szCs w:val="24"/>
              <w14:ligatures w14:val="standardContextual"/>
            </w:rPr>
          </w:pPr>
          <w:hyperlink w:anchor="_Toc175603938" w:history="1">
            <w:r w:rsidR="00AC4FA2">
              <w:rPr>
                <w:rStyle w:val="af9"/>
                <w:rFonts w:ascii="Times New Roman" w:hAnsi="Times New Roman" w:hint="eastAsia"/>
                <w:b w:val="0"/>
                <w:bCs w:val="0"/>
              </w:rPr>
              <w:t xml:space="preserve">5.3.6 </w:t>
            </w:r>
            <w:r w:rsidR="00AC4FA2">
              <w:rPr>
                <w:rStyle w:val="af9"/>
                <w:rFonts w:ascii="Times New Roman" w:hAnsi="Times New Roman" w:hint="eastAsia"/>
                <w:b w:val="0"/>
                <w:bCs w:val="0"/>
              </w:rPr>
              <w:t>区分情况</w:t>
            </w:r>
            <w:r w:rsidR="00AC4FA2">
              <w:rPr>
                <w:rStyle w:val="af9"/>
                <w:rFonts w:ascii="Times New Roman" w:hAnsi="Times New Roman" w:hint="eastAsia"/>
                <w:b w:val="0"/>
                <w:bCs w:val="0"/>
              </w:rPr>
              <w:t xml:space="preserve"> A </w:t>
            </w:r>
            <w:r w:rsidR="00AC4FA2">
              <w:rPr>
                <w:rStyle w:val="af9"/>
                <w:rFonts w:ascii="Times New Roman" w:hAnsi="Times New Roman" w:hint="eastAsia"/>
                <w:b w:val="0"/>
                <w:bCs w:val="0"/>
              </w:rPr>
              <w:t>和</w:t>
            </w:r>
            <w:r w:rsidR="00AC4FA2">
              <w:rPr>
                <w:rStyle w:val="af9"/>
                <w:rFonts w:ascii="Times New Roman" w:hAnsi="Times New Roman" w:hint="eastAsia"/>
                <w:b w:val="0"/>
                <w:bCs w:val="0"/>
              </w:rPr>
              <w:t xml:space="preserve"> B </w:t>
            </w:r>
            <w:r w:rsidR="00AC4FA2">
              <w:rPr>
                <w:rStyle w:val="af9"/>
                <w:rFonts w:ascii="Times New Roman" w:hAnsi="Times New Roman" w:hint="eastAsia"/>
                <w:b w:val="0"/>
                <w:bCs w:val="0"/>
              </w:rPr>
              <w:t>的指导原则</w:t>
            </w:r>
            <w:r w:rsidR="00AC4FA2">
              <w:rPr>
                <w:rFonts w:ascii="Times New Roman" w:hAnsi="Times New Roman" w:hint="eastAsia"/>
                <w:b w:val="0"/>
                <w:bCs w:val="0"/>
              </w:rPr>
              <w:tab/>
            </w:r>
            <w:r w:rsidR="00AC4FA2">
              <w:rPr>
                <w:rFonts w:ascii="Times New Roman" w:hAnsi="Times New Roman" w:hint="eastAsia"/>
                <w:b w:val="0"/>
                <w:bCs w:val="0"/>
              </w:rPr>
              <w:fldChar w:fldCharType="begin"/>
            </w:r>
            <w:r w:rsidR="00AC4FA2">
              <w:rPr>
                <w:rFonts w:ascii="Times New Roman" w:hAnsi="Times New Roman" w:hint="eastAsia"/>
                <w:b w:val="0"/>
                <w:bCs w:val="0"/>
              </w:rPr>
              <w:instrText xml:space="preserve"> </w:instrText>
            </w:r>
            <w:r w:rsidR="00AC4FA2">
              <w:rPr>
                <w:rFonts w:ascii="Times New Roman" w:hAnsi="Times New Roman"/>
                <w:b w:val="0"/>
                <w:bCs w:val="0"/>
              </w:rPr>
              <w:instrText>PAGEREF _Toc175603938 \h</w:instrText>
            </w:r>
            <w:r w:rsidR="00AC4FA2">
              <w:rPr>
                <w:rFonts w:ascii="Times New Roman" w:hAnsi="Times New Roman" w:hint="eastAsia"/>
                <w:b w:val="0"/>
                <w:bCs w:val="0"/>
              </w:rPr>
              <w:instrText xml:space="preserve"> </w:instrText>
            </w:r>
            <w:r w:rsidR="00AC4FA2">
              <w:rPr>
                <w:rFonts w:ascii="Times New Roman" w:hAnsi="Times New Roman" w:hint="eastAsia"/>
                <w:b w:val="0"/>
                <w:bCs w:val="0"/>
              </w:rPr>
            </w:r>
            <w:r w:rsidR="00AC4FA2">
              <w:rPr>
                <w:rFonts w:ascii="Times New Roman" w:hAnsi="Times New Roman" w:hint="eastAsia"/>
                <w:b w:val="0"/>
                <w:bCs w:val="0"/>
              </w:rPr>
              <w:fldChar w:fldCharType="separate"/>
            </w:r>
            <w:r w:rsidR="00AC4FA2">
              <w:rPr>
                <w:rFonts w:ascii="Times New Roman" w:hAnsi="Times New Roman"/>
                <w:b w:val="0"/>
                <w:bCs w:val="0"/>
              </w:rPr>
              <w:t>35</w:t>
            </w:r>
            <w:r w:rsidR="00AC4FA2">
              <w:rPr>
                <w:rFonts w:ascii="Times New Roman" w:hAnsi="Times New Roman" w:hint="eastAsia"/>
                <w:b w:val="0"/>
                <w:bCs w:val="0"/>
              </w:rPr>
              <w:fldChar w:fldCharType="end"/>
            </w:r>
          </w:hyperlink>
        </w:p>
        <w:p w14:paraId="5A3E7B0D" w14:textId="77777777" w:rsidR="00D16BE9" w:rsidRDefault="00000000">
          <w:pPr>
            <w:pStyle w:val="TOC3"/>
            <w:spacing w:line="300" w:lineRule="auto"/>
            <w:ind w:leftChars="0" w:left="0" w:firstLine="422"/>
            <w:rPr>
              <w:rFonts w:ascii="Times New Roman" w:hAnsi="Times New Roman" w:cstheme="minorBidi"/>
              <w:b w:val="0"/>
              <w:bCs w:val="0"/>
              <w:sz w:val="22"/>
              <w:szCs w:val="24"/>
              <w14:ligatures w14:val="standardContextual"/>
            </w:rPr>
          </w:pPr>
          <w:hyperlink w:anchor="_Toc175603939" w:history="1">
            <w:r w:rsidR="00AC4FA2">
              <w:rPr>
                <w:rStyle w:val="af9"/>
                <w:rFonts w:ascii="Times New Roman" w:hAnsi="Times New Roman" w:hint="eastAsia"/>
                <w:b w:val="0"/>
                <w:bCs w:val="0"/>
              </w:rPr>
              <w:t xml:space="preserve">5.3.7 </w:t>
            </w:r>
            <w:r w:rsidR="00AC4FA2">
              <w:rPr>
                <w:rStyle w:val="af9"/>
                <w:rFonts w:ascii="Times New Roman" w:hAnsi="Times New Roman" w:hint="eastAsia"/>
                <w:b w:val="0"/>
                <w:bCs w:val="0"/>
              </w:rPr>
              <w:t>情况</w:t>
            </w:r>
            <w:r w:rsidR="00AC4FA2">
              <w:rPr>
                <w:rStyle w:val="af9"/>
                <w:rFonts w:ascii="Times New Roman" w:hAnsi="Times New Roman" w:hint="eastAsia"/>
                <w:b w:val="0"/>
                <w:bCs w:val="0"/>
              </w:rPr>
              <w:t>C.............................................................................................................................</w:t>
            </w:r>
            <w:r w:rsidR="00AC4FA2">
              <w:rPr>
                <w:rFonts w:ascii="Times New Roman" w:hAnsi="Times New Roman" w:hint="eastAsia"/>
                <w:b w:val="0"/>
                <w:bCs w:val="0"/>
              </w:rPr>
              <w:fldChar w:fldCharType="begin"/>
            </w:r>
            <w:r w:rsidR="00AC4FA2">
              <w:rPr>
                <w:rFonts w:ascii="Times New Roman" w:hAnsi="Times New Roman" w:hint="eastAsia"/>
                <w:b w:val="0"/>
                <w:bCs w:val="0"/>
              </w:rPr>
              <w:instrText xml:space="preserve"> </w:instrText>
            </w:r>
            <w:r w:rsidR="00AC4FA2">
              <w:rPr>
                <w:rFonts w:ascii="Times New Roman" w:hAnsi="Times New Roman"/>
                <w:b w:val="0"/>
                <w:bCs w:val="0"/>
              </w:rPr>
              <w:instrText>PAGEREF _Toc175603939 \h</w:instrText>
            </w:r>
            <w:r w:rsidR="00AC4FA2">
              <w:rPr>
                <w:rFonts w:ascii="Times New Roman" w:hAnsi="Times New Roman" w:hint="eastAsia"/>
                <w:b w:val="0"/>
                <w:bCs w:val="0"/>
              </w:rPr>
              <w:instrText xml:space="preserve"> </w:instrText>
            </w:r>
            <w:r w:rsidR="00AC4FA2">
              <w:rPr>
                <w:rFonts w:ascii="Times New Roman" w:hAnsi="Times New Roman" w:hint="eastAsia"/>
                <w:b w:val="0"/>
                <w:bCs w:val="0"/>
              </w:rPr>
            </w:r>
            <w:r w:rsidR="00AC4FA2">
              <w:rPr>
                <w:rFonts w:ascii="Times New Roman" w:hAnsi="Times New Roman" w:hint="eastAsia"/>
                <w:b w:val="0"/>
                <w:bCs w:val="0"/>
              </w:rPr>
              <w:fldChar w:fldCharType="separate"/>
            </w:r>
            <w:r w:rsidR="00AC4FA2">
              <w:rPr>
                <w:rFonts w:ascii="Times New Roman" w:hAnsi="Times New Roman"/>
                <w:b w:val="0"/>
                <w:bCs w:val="0"/>
              </w:rPr>
              <w:t>36</w:t>
            </w:r>
            <w:r w:rsidR="00AC4FA2">
              <w:rPr>
                <w:rFonts w:ascii="Times New Roman" w:hAnsi="Times New Roman" w:hint="eastAsia"/>
                <w:b w:val="0"/>
                <w:bCs w:val="0"/>
              </w:rPr>
              <w:fldChar w:fldCharType="end"/>
            </w:r>
          </w:hyperlink>
        </w:p>
        <w:p w14:paraId="2A0395F0" w14:textId="77777777" w:rsidR="00D16BE9" w:rsidRDefault="00000000">
          <w:pPr>
            <w:pStyle w:val="TOC2"/>
            <w:tabs>
              <w:tab w:val="right" w:leader="dot" w:pos="8296"/>
            </w:tabs>
            <w:spacing w:line="300" w:lineRule="auto"/>
            <w:ind w:leftChars="0" w:left="0" w:firstLine="420"/>
            <w:rPr>
              <w:b/>
              <w:bCs/>
              <w:sz w:val="22"/>
              <w:szCs w:val="24"/>
              <w14:ligatures w14:val="standardContextual"/>
            </w:rPr>
          </w:pPr>
          <w:hyperlink w:anchor="_Toc175603940" w:history="1">
            <w:r w:rsidR="00AC4FA2">
              <w:rPr>
                <w:rStyle w:val="af9"/>
                <w:rFonts w:hint="eastAsia"/>
                <w:b/>
                <w:bCs/>
              </w:rPr>
              <w:t xml:space="preserve">5.4 </w:t>
            </w:r>
            <w:r w:rsidR="00AC4FA2">
              <w:rPr>
                <w:rStyle w:val="af9"/>
                <w:rFonts w:hint="eastAsia"/>
                <w:b/>
                <w:bCs/>
              </w:rPr>
              <w:t>灵活性需求与严格性</w:t>
            </w:r>
            <w:r w:rsidR="00AC4FA2">
              <w:rPr>
                <w:rFonts w:hint="eastAsia"/>
                <w:b/>
                <w:bCs/>
              </w:rPr>
              <w:tab/>
            </w:r>
            <w:r w:rsidR="00AC4FA2">
              <w:rPr>
                <w:rFonts w:hint="eastAsia"/>
                <w:b/>
                <w:bCs/>
              </w:rPr>
              <w:fldChar w:fldCharType="begin"/>
            </w:r>
            <w:r w:rsidR="00AC4FA2">
              <w:rPr>
                <w:rFonts w:hint="eastAsia"/>
                <w:b/>
                <w:bCs/>
              </w:rPr>
              <w:instrText xml:space="preserve"> </w:instrText>
            </w:r>
            <w:r w:rsidR="00AC4FA2">
              <w:rPr>
                <w:b/>
                <w:bCs/>
              </w:rPr>
              <w:instrText>PAGEREF _Toc175603940 \h</w:instrText>
            </w:r>
            <w:r w:rsidR="00AC4FA2">
              <w:rPr>
                <w:rFonts w:hint="eastAsia"/>
                <w:b/>
                <w:bCs/>
              </w:rPr>
              <w:instrText xml:space="preserve"> </w:instrText>
            </w:r>
            <w:r w:rsidR="00AC4FA2">
              <w:rPr>
                <w:rFonts w:hint="eastAsia"/>
                <w:b/>
                <w:bCs/>
              </w:rPr>
            </w:r>
            <w:r w:rsidR="00AC4FA2">
              <w:rPr>
                <w:rFonts w:hint="eastAsia"/>
                <w:b/>
                <w:bCs/>
              </w:rPr>
              <w:fldChar w:fldCharType="separate"/>
            </w:r>
            <w:r w:rsidR="00AC4FA2">
              <w:rPr>
                <w:b/>
                <w:bCs/>
              </w:rPr>
              <w:t>42</w:t>
            </w:r>
            <w:r w:rsidR="00AC4FA2">
              <w:rPr>
                <w:rFonts w:hint="eastAsia"/>
                <w:b/>
                <w:bCs/>
              </w:rPr>
              <w:fldChar w:fldCharType="end"/>
            </w:r>
          </w:hyperlink>
        </w:p>
        <w:p w14:paraId="669BE776" w14:textId="77777777" w:rsidR="00D16BE9" w:rsidRDefault="00000000">
          <w:pPr>
            <w:pStyle w:val="TOC2"/>
            <w:tabs>
              <w:tab w:val="right" w:leader="dot" w:pos="8296"/>
            </w:tabs>
            <w:spacing w:line="300" w:lineRule="auto"/>
            <w:ind w:leftChars="0" w:left="0" w:firstLine="420"/>
            <w:rPr>
              <w:sz w:val="22"/>
              <w:szCs w:val="24"/>
              <w14:ligatures w14:val="standardContextual"/>
            </w:rPr>
          </w:pPr>
          <w:hyperlink w:anchor="_Toc175603941" w:history="1">
            <w:r w:rsidR="00AC4FA2">
              <w:rPr>
                <w:rStyle w:val="af9"/>
                <w:rFonts w:hint="eastAsia"/>
                <w:b/>
                <w:bCs/>
              </w:rPr>
              <w:t xml:space="preserve">5.5 </w:t>
            </w:r>
            <w:r w:rsidR="00AC4FA2">
              <w:rPr>
                <w:rStyle w:val="af9"/>
                <w:rFonts w:hint="eastAsia"/>
                <w:b/>
                <w:bCs/>
              </w:rPr>
              <w:t>选项性扩展目标</w:t>
            </w:r>
            <w:r w:rsidR="00AC4FA2">
              <w:rPr>
                <w:rFonts w:hint="eastAsia"/>
                <w:b/>
                <w:bCs/>
              </w:rPr>
              <w:tab/>
            </w:r>
            <w:r w:rsidR="00AC4FA2">
              <w:rPr>
                <w:rFonts w:hint="eastAsia"/>
                <w:b/>
                <w:bCs/>
              </w:rPr>
              <w:fldChar w:fldCharType="begin"/>
            </w:r>
            <w:r w:rsidR="00AC4FA2">
              <w:rPr>
                <w:rFonts w:hint="eastAsia"/>
                <w:b/>
                <w:bCs/>
              </w:rPr>
              <w:instrText xml:space="preserve"> </w:instrText>
            </w:r>
            <w:r w:rsidR="00AC4FA2">
              <w:rPr>
                <w:b/>
                <w:bCs/>
              </w:rPr>
              <w:instrText>PAGEREF _Toc175603941 \h</w:instrText>
            </w:r>
            <w:r w:rsidR="00AC4FA2">
              <w:rPr>
                <w:rFonts w:hint="eastAsia"/>
                <w:b/>
                <w:bCs/>
              </w:rPr>
              <w:instrText xml:space="preserve"> </w:instrText>
            </w:r>
            <w:r w:rsidR="00AC4FA2">
              <w:rPr>
                <w:rFonts w:hint="eastAsia"/>
                <w:b/>
                <w:bCs/>
              </w:rPr>
            </w:r>
            <w:r w:rsidR="00AC4FA2">
              <w:rPr>
                <w:rFonts w:hint="eastAsia"/>
                <w:b/>
                <w:bCs/>
              </w:rPr>
              <w:fldChar w:fldCharType="separate"/>
            </w:r>
            <w:r w:rsidR="00AC4FA2">
              <w:rPr>
                <w:b/>
                <w:bCs/>
              </w:rPr>
              <w:t>42</w:t>
            </w:r>
            <w:r w:rsidR="00AC4FA2">
              <w:rPr>
                <w:rFonts w:hint="eastAsia"/>
                <w:b/>
                <w:bCs/>
              </w:rPr>
              <w:fldChar w:fldCharType="end"/>
            </w:r>
          </w:hyperlink>
        </w:p>
        <w:p w14:paraId="060B7A74" w14:textId="77777777" w:rsidR="00D16BE9" w:rsidRDefault="00AC4FA2">
          <w:pPr>
            <w:pStyle w:val="TOC1"/>
            <w:tabs>
              <w:tab w:val="right" w:leader="dot" w:pos="8296"/>
            </w:tabs>
            <w:spacing w:line="300" w:lineRule="auto"/>
            <w:ind w:firstLine="422"/>
            <w:rPr>
              <w:sz w:val="22"/>
              <w:szCs w:val="24"/>
              <w14:ligatures w14:val="standardContextual"/>
            </w:rPr>
          </w:pPr>
          <w:r>
            <w:rPr>
              <w:rFonts w:hint="eastAsia"/>
              <w:b/>
              <w:bCs/>
            </w:rPr>
            <w:t>6</w:t>
          </w:r>
          <w:hyperlink w:anchor="_Toc175603942" w:history="1">
            <w:r>
              <w:rPr>
                <w:rStyle w:val="af9"/>
                <w:rFonts w:hint="eastAsia"/>
                <w:b/>
                <w:bCs/>
              </w:rPr>
              <w:t>范围定义</w:t>
            </w:r>
            <w:r>
              <w:rPr>
                <w:rStyle w:val="af9"/>
                <w:rFonts w:hint="eastAsia"/>
                <w:b/>
                <w:bCs/>
              </w:rPr>
              <w:t xml:space="preserve"> - </w:t>
            </w:r>
            <w:r>
              <w:rPr>
                <w:rStyle w:val="af9"/>
                <w:rFonts w:hint="eastAsia"/>
                <w:b/>
                <w:bCs/>
              </w:rPr>
              <w:t>分析内容及方法</w:t>
            </w:r>
            <w:r>
              <w:rPr>
                <w:rFonts w:hint="eastAsia"/>
                <w:b/>
                <w:bCs/>
              </w:rPr>
              <w:tab/>
            </w:r>
            <w:r>
              <w:rPr>
                <w:rFonts w:hint="eastAsia"/>
                <w:b/>
                <w:bCs/>
              </w:rPr>
              <w:fldChar w:fldCharType="begin"/>
            </w:r>
            <w:r>
              <w:rPr>
                <w:rFonts w:hint="eastAsia"/>
                <w:b/>
                <w:bCs/>
              </w:rPr>
              <w:instrText xml:space="preserve"> </w:instrText>
            </w:r>
            <w:r>
              <w:rPr>
                <w:b/>
                <w:bCs/>
              </w:rPr>
              <w:instrText>PAGEREF _Toc175603942 \h</w:instrText>
            </w:r>
            <w:r>
              <w:rPr>
                <w:rFonts w:hint="eastAsia"/>
                <w:b/>
                <w:bCs/>
              </w:rPr>
              <w:instrText xml:space="preserve"> </w:instrText>
            </w:r>
            <w:r>
              <w:rPr>
                <w:rFonts w:hint="eastAsia"/>
                <w:b/>
                <w:bCs/>
              </w:rPr>
            </w:r>
            <w:r>
              <w:rPr>
                <w:rFonts w:hint="eastAsia"/>
                <w:b/>
                <w:bCs/>
              </w:rPr>
              <w:fldChar w:fldCharType="separate"/>
            </w:r>
            <w:r>
              <w:rPr>
                <w:b/>
                <w:bCs/>
              </w:rPr>
              <w:t>44</w:t>
            </w:r>
            <w:r>
              <w:rPr>
                <w:rFonts w:hint="eastAsia"/>
                <w:b/>
                <w:bCs/>
              </w:rPr>
              <w:fldChar w:fldCharType="end"/>
            </w:r>
          </w:hyperlink>
        </w:p>
        <w:p w14:paraId="01656CCA" w14:textId="77777777" w:rsidR="00D16BE9" w:rsidRDefault="00000000">
          <w:pPr>
            <w:pStyle w:val="TOC2"/>
            <w:tabs>
              <w:tab w:val="right" w:leader="dot" w:pos="8296"/>
            </w:tabs>
            <w:spacing w:line="300" w:lineRule="auto"/>
            <w:ind w:leftChars="0" w:left="0" w:firstLine="420"/>
            <w:rPr>
              <w:b/>
              <w:bCs/>
              <w:sz w:val="22"/>
              <w:szCs w:val="24"/>
              <w14:ligatures w14:val="standardContextual"/>
            </w:rPr>
          </w:pPr>
          <w:hyperlink w:anchor="_Toc175603943" w:history="1">
            <w:r w:rsidR="00AC4FA2">
              <w:rPr>
                <w:rStyle w:val="af9"/>
                <w:rFonts w:hint="eastAsia"/>
                <w:b/>
                <w:bCs/>
              </w:rPr>
              <w:t xml:space="preserve">6.1 </w:t>
            </w:r>
            <w:r w:rsidR="00AC4FA2">
              <w:rPr>
                <w:rStyle w:val="af9"/>
                <w:rFonts w:hint="eastAsia"/>
                <w:b/>
                <w:bCs/>
              </w:rPr>
              <w:t>引言和概述</w:t>
            </w:r>
            <w:r w:rsidR="00AC4FA2">
              <w:rPr>
                <w:rFonts w:hint="eastAsia"/>
                <w:b/>
                <w:bCs/>
              </w:rPr>
              <w:tab/>
            </w:r>
            <w:r w:rsidR="00AC4FA2">
              <w:rPr>
                <w:rFonts w:hint="eastAsia"/>
                <w:b/>
                <w:bCs/>
              </w:rPr>
              <w:fldChar w:fldCharType="begin"/>
            </w:r>
            <w:r w:rsidR="00AC4FA2">
              <w:rPr>
                <w:rFonts w:hint="eastAsia"/>
                <w:b/>
                <w:bCs/>
              </w:rPr>
              <w:instrText xml:space="preserve"> </w:instrText>
            </w:r>
            <w:r w:rsidR="00AC4FA2">
              <w:rPr>
                <w:b/>
                <w:bCs/>
              </w:rPr>
              <w:instrText>PAGEREF _Toc175603943 \h</w:instrText>
            </w:r>
            <w:r w:rsidR="00AC4FA2">
              <w:rPr>
                <w:rFonts w:hint="eastAsia"/>
                <w:b/>
                <w:bCs/>
              </w:rPr>
              <w:instrText xml:space="preserve"> </w:instrText>
            </w:r>
            <w:r w:rsidR="00AC4FA2">
              <w:rPr>
                <w:rFonts w:hint="eastAsia"/>
                <w:b/>
                <w:bCs/>
              </w:rPr>
            </w:r>
            <w:r w:rsidR="00AC4FA2">
              <w:rPr>
                <w:rFonts w:hint="eastAsia"/>
                <w:b/>
                <w:bCs/>
              </w:rPr>
              <w:fldChar w:fldCharType="separate"/>
            </w:r>
            <w:r w:rsidR="00AC4FA2">
              <w:rPr>
                <w:b/>
                <w:bCs/>
              </w:rPr>
              <w:t>44</w:t>
            </w:r>
            <w:r w:rsidR="00AC4FA2">
              <w:rPr>
                <w:rFonts w:hint="eastAsia"/>
                <w:b/>
                <w:bCs/>
              </w:rPr>
              <w:fldChar w:fldCharType="end"/>
            </w:r>
          </w:hyperlink>
        </w:p>
        <w:p w14:paraId="2B0B4126" w14:textId="77777777" w:rsidR="00D16BE9" w:rsidRDefault="00000000">
          <w:pPr>
            <w:pStyle w:val="TOC2"/>
            <w:tabs>
              <w:tab w:val="right" w:leader="dot" w:pos="8296"/>
            </w:tabs>
            <w:spacing w:line="300" w:lineRule="auto"/>
            <w:ind w:leftChars="0" w:left="0" w:firstLine="420"/>
            <w:rPr>
              <w:sz w:val="22"/>
              <w:szCs w:val="24"/>
              <w14:ligatures w14:val="standardContextual"/>
            </w:rPr>
          </w:pPr>
          <w:hyperlink w:anchor="_Toc175603944" w:history="1">
            <w:r w:rsidR="00AC4FA2">
              <w:rPr>
                <w:rStyle w:val="af9"/>
                <w:rFonts w:hint="eastAsia"/>
                <w:b/>
                <w:bCs/>
              </w:rPr>
              <w:t xml:space="preserve">6.2 </w:t>
            </w:r>
            <w:r w:rsidR="00AC4FA2">
              <w:rPr>
                <w:rStyle w:val="af9"/>
                <w:rFonts w:hint="eastAsia"/>
                <w:b/>
                <w:bCs/>
              </w:rPr>
              <w:t>概述与基本要求</w:t>
            </w:r>
            <w:r w:rsidR="00AC4FA2">
              <w:rPr>
                <w:rFonts w:hint="eastAsia"/>
                <w:b/>
                <w:bCs/>
              </w:rPr>
              <w:tab/>
            </w:r>
            <w:r w:rsidR="00AC4FA2">
              <w:rPr>
                <w:rFonts w:hint="eastAsia"/>
                <w:b/>
                <w:bCs/>
              </w:rPr>
              <w:fldChar w:fldCharType="begin"/>
            </w:r>
            <w:r w:rsidR="00AC4FA2">
              <w:rPr>
                <w:rFonts w:hint="eastAsia"/>
                <w:b/>
                <w:bCs/>
              </w:rPr>
              <w:instrText xml:space="preserve"> </w:instrText>
            </w:r>
            <w:r w:rsidR="00AC4FA2">
              <w:rPr>
                <w:b/>
                <w:bCs/>
              </w:rPr>
              <w:instrText>PAGEREF _Toc175603944 \h</w:instrText>
            </w:r>
            <w:r w:rsidR="00AC4FA2">
              <w:rPr>
                <w:rFonts w:hint="eastAsia"/>
                <w:b/>
                <w:bCs/>
              </w:rPr>
              <w:instrText xml:space="preserve"> </w:instrText>
            </w:r>
            <w:r w:rsidR="00AC4FA2">
              <w:rPr>
                <w:rFonts w:hint="eastAsia"/>
                <w:b/>
                <w:bCs/>
              </w:rPr>
            </w:r>
            <w:r w:rsidR="00AC4FA2">
              <w:rPr>
                <w:rFonts w:hint="eastAsia"/>
                <w:b/>
                <w:bCs/>
              </w:rPr>
              <w:fldChar w:fldCharType="separate"/>
            </w:r>
            <w:r w:rsidR="00AC4FA2">
              <w:rPr>
                <w:b/>
                <w:bCs/>
              </w:rPr>
              <w:t>44</w:t>
            </w:r>
            <w:r w:rsidR="00AC4FA2">
              <w:rPr>
                <w:rFonts w:hint="eastAsia"/>
                <w:b/>
                <w:bCs/>
              </w:rPr>
              <w:fldChar w:fldCharType="end"/>
            </w:r>
          </w:hyperlink>
        </w:p>
        <w:p w14:paraId="69CF1862" w14:textId="77777777" w:rsidR="00D16BE9" w:rsidRDefault="00000000">
          <w:pPr>
            <w:pStyle w:val="TOC3"/>
            <w:spacing w:line="300" w:lineRule="auto"/>
            <w:ind w:leftChars="0" w:left="0" w:firstLine="422"/>
            <w:rPr>
              <w:rFonts w:ascii="Times New Roman" w:hAnsi="Times New Roman" w:cstheme="minorBidi"/>
              <w:b w:val="0"/>
              <w:bCs w:val="0"/>
              <w:sz w:val="22"/>
              <w:szCs w:val="24"/>
              <w14:ligatures w14:val="standardContextual"/>
            </w:rPr>
          </w:pPr>
          <w:hyperlink w:anchor="_Toc175603945" w:history="1">
            <w:r w:rsidR="00AC4FA2">
              <w:rPr>
                <w:rStyle w:val="af9"/>
                <w:rFonts w:ascii="Times New Roman" w:hAnsi="Times New Roman" w:hint="eastAsia"/>
                <w:b w:val="0"/>
                <w:bCs w:val="0"/>
              </w:rPr>
              <w:t xml:space="preserve">6.2.1 </w:t>
            </w:r>
            <w:r w:rsidR="00AC4FA2">
              <w:rPr>
                <w:rStyle w:val="af9"/>
                <w:rFonts w:ascii="Times New Roman" w:hAnsi="Times New Roman" w:hint="eastAsia"/>
                <w:b w:val="0"/>
                <w:bCs w:val="0"/>
              </w:rPr>
              <w:t>方法、假设和数据的一致性</w:t>
            </w:r>
            <w:r w:rsidR="00AC4FA2">
              <w:rPr>
                <w:rFonts w:ascii="Times New Roman" w:hAnsi="Times New Roman" w:hint="eastAsia"/>
                <w:b w:val="0"/>
                <w:bCs w:val="0"/>
              </w:rPr>
              <w:tab/>
            </w:r>
            <w:r w:rsidR="00AC4FA2">
              <w:rPr>
                <w:rFonts w:ascii="Times New Roman" w:hAnsi="Times New Roman" w:hint="eastAsia"/>
                <w:b w:val="0"/>
                <w:bCs w:val="0"/>
              </w:rPr>
              <w:fldChar w:fldCharType="begin"/>
            </w:r>
            <w:r w:rsidR="00AC4FA2">
              <w:rPr>
                <w:rFonts w:ascii="Times New Roman" w:hAnsi="Times New Roman" w:hint="eastAsia"/>
                <w:b w:val="0"/>
                <w:bCs w:val="0"/>
              </w:rPr>
              <w:instrText xml:space="preserve"> </w:instrText>
            </w:r>
            <w:r w:rsidR="00AC4FA2">
              <w:rPr>
                <w:rFonts w:ascii="Times New Roman" w:hAnsi="Times New Roman"/>
                <w:b w:val="0"/>
                <w:bCs w:val="0"/>
              </w:rPr>
              <w:instrText>PAGEREF _Toc175603945 \h</w:instrText>
            </w:r>
            <w:r w:rsidR="00AC4FA2">
              <w:rPr>
                <w:rFonts w:ascii="Times New Roman" w:hAnsi="Times New Roman" w:hint="eastAsia"/>
                <w:b w:val="0"/>
                <w:bCs w:val="0"/>
              </w:rPr>
              <w:instrText xml:space="preserve"> </w:instrText>
            </w:r>
            <w:r w:rsidR="00AC4FA2">
              <w:rPr>
                <w:rFonts w:ascii="Times New Roman" w:hAnsi="Times New Roman" w:hint="eastAsia"/>
                <w:b w:val="0"/>
                <w:bCs w:val="0"/>
              </w:rPr>
            </w:r>
            <w:r w:rsidR="00AC4FA2">
              <w:rPr>
                <w:rFonts w:ascii="Times New Roman" w:hAnsi="Times New Roman" w:hint="eastAsia"/>
                <w:b w:val="0"/>
                <w:bCs w:val="0"/>
              </w:rPr>
              <w:fldChar w:fldCharType="separate"/>
            </w:r>
            <w:r w:rsidR="00AC4FA2">
              <w:rPr>
                <w:rFonts w:ascii="Times New Roman" w:hAnsi="Times New Roman"/>
                <w:b w:val="0"/>
                <w:bCs w:val="0"/>
              </w:rPr>
              <w:t>45</w:t>
            </w:r>
            <w:r w:rsidR="00AC4FA2">
              <w:rPr>
                <w:rFonts w:ascii="Times New Roman" w:hAnsi="Times New Roman" w:hint="eastAsia"/>
                <w:b w:val="0"/>
                <w:bCs w:val="0"/>
              </w:rPr>
              <w:fldChar w:fldCharType="end"/>
            </w:r>
          </w:hyperlink>
        </w:p>
        <w:p w14:paraId="48E75B2E" w14:textId="77777777" w:rsidR="00D16BE9" w:rsidRDefault="00000000">
          <w:pPr>
            <w:pStyle w:val="TOC3"/>
            <w:spacing w:line="300" w:lineRule="auto"/>
            <w:ind w:leftChars="0" w:left="0" w:firstLine="422"/>
            <w:rPr>
              <w:rFonts w:ascii="Times New Roman" w:hAnsi="Times New Roman" w:cstheme="minorBidi"/>
              <w:b w:val="0"/>
              <w:bCs w:val="0"/>
              <w:sz w:val="22"/>
              <w:szCs w:val="24"/>
              <w14:ligatures w14:val="standardContextual"/>
            </w:rPr>
          </w:pPr>
          <w:hyperlink w:anchor="_Toc175603946" w:history="1">
            <w:r w:rsidR="00AC4FA2">
              <w:rPr>
                <w:rStyle w:val="af9"/>
                <w:rFonts w:ascii="Times New Roman" w:hAnsi="Times New Roman" w:hint="eastAsia"/>
                <w:b w:val="0"/>
                <w:bCs w:val="0"/>
              </w:rPr>
              <w:t xml:space="preserve">6.2.2 </w:t>
            </w:r>
            <w:r w:rsidR="00AC4FA2">
              <w:rPr>
                <w:rStyle w:val="af9"/>
                <w:rFonts w:ascii="Times New Roman" w:hAnsi="Times New Roman" w:hint="eastAsia"/>
                <w:b w:val="0"/>
                <w:bCs w:val="0"/>
              </w:rPr>
              <w:t>可重复性</w:t>
            </w:r>
            <w:r w:rsidR="00AC4FA2">
              <w:rPr>
                <w:rFonts w:ascii="Times New Roman" w:hAnsi="Times New Roman" w:hint="eastAsia"/>
                <w:b w:val="0"/>
                <w:bCs w:val="0"/>
              </w:rPr>
              <w:tab/>
            </w:r>
            <w:r w:rsidR="00AC4FA2">
              <w:rPr>
                <w:rFonts w:ascii="Times New Roman" w:hAnsi="Times New Roman" w:hint="eastAsia"/>
                <w:b w:val="0"/>
                <w:bCs w:val="0"/>
              </w:rPr>
              <w:fldChar w:fldCharType="begin"/>
            </w:r>
            <w:r w:rsidR="00AC4FA2">
              <w:rPr>
                <w:rFonts w:ascii="Times New Roman" w:hAnsi="Times New Roman" w:hint="eastAsia"/>
                <w:b w:val="0"/>
                <w:bCs w:val="0"/>
              </w:rPr>
              <w:instrText xml:space="preserve"> </w:instrText>
            </w:r>
            <w:r w:rsidR="00AC4FA2">
              <w:rPr>
                <w:rFonts w:ascii="Times New Roman" w:hAnsi="Times New Roman"/>
                <w:b w:val="0"/>
                <w:bCs w:val="0"/>
              </w:rPr>
              <w:instrText>PAGEREF _Toc175603946 \h</w:instrText>
            </w:r>
            <w:r w:rsidR="00AC4FA2">
              <w:rPr>
                <w:rFonts w:ascii="Times New Roman" w:hAnsi="Times New Roman" w:hint="eastAsia"/>
                <w:b w:val="0"/>
                <w:bCs w:val="0"/>
              </w:rPr>
              <w:instrText xml:space="preserve"> </w:instrText>
            </w:r>
            <w:r w:rsidR="00AC4FA2">
              <w:rPr>
                <w:rFonts w:ascii="Times New Roman" w:hAnsi="Times New Roman" w:hint="eastAsia"/>
                <w:b w:val="0"/>
                <w:bCs w:val="0"/>
              </w:rPr>
            </w:r>
            <w:r w:rsidR="00AC4FA2">
              <w:rPr>
                <w:rFonts w:ascii="Times New Roman" w:hAnsi="Times New Roman" w:hint="eastAsia"/>
                <w:b w:val="0"/>
                <w:bCs w:val="0"/>
              </w:rPr>
              <w:fldChar w:fldCharType="separate"/>
            </w:r>
            <w:r w:rsidR="00AC4FA2">
              <w:rPr>
                <w:rFonts w:ascii="Times New Roman" w:hAnsi="Times New Roman"/>
                <w:b w:val="0"/>
                <w:bCs w:val="0"/>
              </w:rPr>
              <w:t>46</w:t>
            </w:r>
            <w:r w:rsidR="00AC4FA2">
              <w:rPr>
                <w:rFonts w:ascii="Times New Roman" w:hAnsi="Times New Roman" w:hint="eastAsia"/>
                <w:b w:val="0"/>
                <w:bCs w:val="0"/>
              </w:rPr>
              <w:fldChar w:fldCharType="end"/>
            </w:r>
          </w:hyperlink>
        </w:p>
        <w:p w14:paraId="6EA1C156" w14:textId="77777777" w:rsidR="00D16BE9" w:rsidRDefault="00000000">
          <w:pPr>
            <w:pStyle w:val="TOC2"/>
            <w:tabs>
              <w:tab w:val="right" w:leader="dot" w:pos="8296"/>
            </w:tabs>
            <w:spacing w:line="300" w:lineRule="auto"/>
            <w:ind w:leftChars="0" w:left="0" w:firstLine="420"/>
            <w:rPr>
              <w:b/>
              <w:bCs/>
              <w:sz w:val="22"/>
              <w:szCs w:val="24"/>
              <w14:ligatures w14:val="standardContextual"/>
            </w:rPr>
          </w:pPr>
          <w:hyperlink w:anchor="_Toc175603947" w:history="1">
            <w:r w:rsidR="00AC4FA2">
              <w:rPr>
                <w:rStyle w:val="af9"/>
                <w:rFonts w:hint="eastAsia"/>
                <w:b/>
                <w:bCs/>
              </w:rPr>
              <w:t>6.3 LCI</w:t>
            </w:r>
            <w:r w:rsidR="00AC4FA2">
              <w:rPr>
                <w:rStyle w:val="af9"/>
                <w:rFonts w:hint="eastAsia"/>
                <w:b/>
                <w:bCs/>
              </w:rPr>
              <w:t>和</w:t>
            </w:r>
            <w:r w:rsidR="00AC4FA2">
              <w:rPr>
                <w:rStyle w:val="af9"/>
                <w:rFonts w:hint="eastAsia"/>
                <w:b/>
                <w:bCs/>
              </w:rPr>
              <w:t>LCA</w:t>
            </w:r>
            <w:r w:rsidR="00AC4FA2">
              <w:rPr>
                <w:rStyle w:val="af9"/>
                <w:rFonts w:hint="eastAsia"/>
                <w:b/>
                <w:bCs/>
              </w:rPr>
              <w:t>交付成果的类型及其预期应用</w:t>
            </w:r>
            <w:r w:rsidR="00AC4FA2">
              <w:rPr>
                <w:rFonts w:hint="eastAsia"/>
                <w:b/>
                <w:bCs/>
              </w:rPr>
              <w:tab/>
            </w:r>
            <w:r w:rsidR="00AC4FA2">
              <w:rPr>
                <w:rFonts w:hint="eastAsia"/>
                <w:b/>
                <w:bCs/>
              </w:rPr>
              <w:fldChar w:fldCharType="begin"/>
            </w:r>
            <w:r w:rsidR="00AC4FA2">
              <w:rPr>
                <w:rFonts w:hint="eastAsia"/>
                <w:b/>
                <w:bCs/>
              </w:rPr>
              <w:instrText xml:space="preserve"> </w:instrText>
            </w:r>
            <w:r w:rsidR="00AC4FA2">
              <w:rPr>
                <w:b/>
                <w:bCs/>
              </w:rPr>
              <w:instrText>PAGEREF _Toc175603947 \h</w:instrText>
            </w:r>
            <w:r w:rsidR="00AC4FA2">
              <w:rPr>
                <w:rFonts w:hint="eastAsia"/>
                <w:b/>
                <w:bCs/>
              </w:rPr>
              <w:instrText xml:space="preserve"> </w:instrText>
            </w:r>
            <w:r w:rsidR="00AC4FA2">
              <w:rPr>
                <w:rFonts w:hint="eastAsia"/>
                <w:b/>
                <w:bCs/>
              </w:rPr>
            </w:r>
            <w:r w:rsidR="00AC4FA2">
              <w:rPr>
                <w:rFonts w:hint="eastAsia"/>
                <w:b/>
                <w:bCs/>
              </w:rPr>
              <w:fldChar w:fldCharType="separate"/>
            </w:r>
            <w:r w:rsidR="00AC4FA2">
              <w:rPr>
                <w:b/>
                <w:bCs/>
              </w:rPr>
              <w:t>46</w:t>
            </w:r>
            <w:r w:rsidR="00AC4FA2">
              <w:rPr>
                <w:rFonts w:hint="eastAsia"/>
                <w:b/>
                <w:bCs/>
              </w:rPr>
              <w:fldChar w:fldCharType="end"/>
            </w:r>
          </w:hyperlink>
        </w:p>
        <w:p w14:paraId="4E82E0F9" w14:textId="77777777" w:rsidR="00D16BE9" w:rsidRDefault="00000000">
          <w:pPr>
            <w:pStyle w:val="TOC2"/>
            <w:tabs>
              <w:tab w:val="right" w:leader="dot" w:pos="8296"/>
            </w:tabs>
            <w:spacing w:line="300" w:lineRule="auto"/>
            <w:ind w:leftChars="0" w:left="0" w:firstLine="420"/>
            <w:rPr>
              <w:sz w:val="22"/>
              <w:szCs w:val="24"/>
              <w14:ligatures w14:val="standardContextual"/>
            </w:rPr>
          </w:pPr>
          <w:hyperlink w:anchor="_Toc175603948" w:history="1">
            <w:r w:rsidR="00AC4FA2">
              <w:rPr>
                <w:rStyle w:val="af9"/>
                <w:rFonts w:hint="eastAsia"/>
                <w:b/>
                <w:bCs/>
              </w:rPr>
              <w:t xml:space="preserve">6.4 </w:t>
            </w:r>
            <w:r w:rsidR="00AC4FA2">
              <w:rPr>
                <w:rStyle w:val="af9"/>
                <w:rFonts w:hint="eastAsia"/>
                <w:b/>
                <w:bCs/>
              </w:rPr>
              <w:t>功能、功能单位和参考流</w:t>
            </w:r>
            <w:r w:rsidR="00AC4FA2">
              <w:rPr>
                <w:rFonts w:hint="eastAsia"/>
                <w:b/>
                <w:bCs/>
              </w:rPr>
              <w:tab/>
            </w:r>
            <w:r w:rsidR="00AC4FA2">
              <w:rPr>
                <w:rFonts w:hint="eastAsia"/>
                <w:b/>
                <w:bCs/>
              </w:rPr>
              <w:fldChar w:fldCharType="begin"/>
            </w:r>
            <w:r w:rsidR="00AC4FA2">
              <w:rPr>
                <w:rFonts w:hint="eastAsia"/>
                <w:b/>
                <w:bCs/>
              </w:rPr>
              <w:instrText xml:space="preserve"> </w:instrText>
            </w:r>
            <w:r w:rsidR="00AC4FA2">
              <w:rPr>
                <w:b/>
                <w:bCs/>
              </w:rPr>
              <w:instrText>PAGEREF _Toc175603948 \h</w:instrText>
            </w:r>
            <w:r w:rsidR="00AC4FA2">
              <w:rPr>
                <w:rFonts w:hint="eastAsia"/>
                <w:b/>
                <w:bCs/>
              </w:rPr>
              <w:instrText xml:space="preserve"> </w:instrText>
            </w:r>
            <w:r w:rsidR="00AC4FA2">
              <w:rPr>
                <w:rFonts w:hint="eastAsia"/>
                <w:b/>
                <w:bCs/>
              </w:rPr>
            </w:r>
            <w:r w:rsidR="00AC4FA2">
              <w:rPr>
                <w:rFonts w:hint="eastAsia"/>
                <w:b/>
                <w:bCs/>
              </w:rPr>
              <w:fldChar w:fldCharType="separate"/>
            </w:r>
            <w:r w:rsidR="00AC4FA2">
              <w:rPr>
                <w:b/>
                <w:bCs/>
              </w:rPr>
              <w:t>51</w:t>
            </w:r>
            <w:r w:rsidR="00AC4FA2">
              <w:rPr>
                <w:rFonts w:hint="eastAsia"/>
                <w:b/>
                <w:bCs/>
              </w:rPr>
              <w:fldChar w:fldCharType="end"/>
            </w:r>
          </w:hyperlink>
        </w:p>
        <w:p w14:paraId="0DFD9D7B" w14:textId="77777777" w:rsidR="00D16BE9" w:rsidRDefault="00000000">
          <w:pPr>
            <w:pStyle w:val="TOC3"/>
            <w:spacing w:line="300" w:lineRule="auto"/>
            <w:ind w:leftChars="0" w:left="0" w:firstLine="422"/>
            <w:rPr>
              <w:rFonts w:ascii="Times New Roman" w:hAnsi="Times New Roman" w:cstheme="minorBidi"/>
              <w:b w:val="0"/>
              <w:bCs w:val="0"/>
              <w:sz w:val="22"/>
              <w:szCs w:val="24"/>
              <w14:ligatures w14:val="standardContextual"/>
            </w:rPr>
          </w:pPr>
          <w:hyperlink w:anchor="_Toc175603949" w:history="1">
            <w:r w:rsidR="00AC4FA2">
              <w:rPr>
                <w:rStyle w:val="af9"/>
                <w:rFonts w:ascii="Times New Roman" w:hAnsi="Times New Roman" w:hint="eastAsia"/>
                <w:b w:val="0"/>
                <w:bCs w:val="0"/>
              </w:rPr>
              <w:t xml:space="preserve">6.4.1 </w:t>
            </w:r>
            <w:r w:rsidR="00AC4FA2">
              <w:rPr>
                <w:rStyle w:val="af9"/>
                <w:rFonts w:ascii="Times New Roman" w:hAnsi="Times New Roman" w:hint="eastAsia"/>
                <w:b w:val="0"/>
                <w:bCs w:val="0"/>
              </w:rPr>
              <w:t>需要分析的过程或系统的详细识别</w:t>
            </w:r>
            <w:r w:rsidR="00AC4FA2">
              <w:rPr>
                <w:rFonts w:ascii="Times New Roman" w:hAnsi="Times New Roman" w:hint="eastAsia"/>
                <w:b w:val="0"/>
                <w:bCs w:val="0"/>
              </w:rPr>
              <w:tab/>
            </w:r>
            <w:r w:rsidR="00AC4FA2">
              <w:rPr>
                <w:rFonts w:ascii="Times New Roman" w:hAnsi="Times New Roman" w:hint="eastAsia"/>
                <w:b w:val="0"/>
                <w:bCs w:val="0"/>
              </w:rPr>
              <w:fldChar w:fldCharType="begin"/>
            </w:r>
            <w:r w:rsidR="00AC4FA2">
              <w:rPr>
                <w:rFonts w:ascii="Times New Roman" w:hAnsi="Times New Roman" w:hint="eastAsia"/>
                <w:b w:val="0"/>
                <w:bCs w:val="0"/>
              </w:rPr>
              <w:instrText xml:space="preserve"> </w:instrText>
            </w:r>
            <w:r w:rsidR="00AC4FA2">
              <w:rPr>
                <w:rFonts w:ascii="Times New Roman" w:hAnsi="Times New Roman"/>
                <w:b w:val="0"/>
                <w:bCs w:val="0"/>
              </w:rPr>
              <w:instrText>PAGEREF _Toc175603949 \h</w:instrText>
            </w:r>
            <w:r w:rsidR="00AC4FA2">
              <w:rPr>
                <w:rFonts w:ascii="Times New Roman" w:hAnsi="Times New Roman" w:hint="eastAsia"/>
                <w:b w:val="0"/>
                <w:bCs w:val="0"/>
              </w:rPr>
              <w:instrText xml:space="preserve"> </w:instrText>
            </w:r>
            <w:r w:rsidR="00AC4FA2">
              <w:rPr>
                <w:rFonts w:ascii="Times New Roman" w:hAnsi="Times New Roman" w:hint="eastAsia"/>
                <w:b w:val="0"/>
                <w:bCs w:val="0"/>
              </w:rPr>
            </w:r>
            <w:r w:rsidR="00AC4FA2">
              <w:rPr>
                <w:rFonts w:ascii="Times New Roman" w:hAnsi="Times New Roman" w:hint="eastAsia"/>
                <w:b w:val="0"/>
                <w:bCs w:val="0"/>
              </w:rPr>
              <w:fldChar w:fldCharType="separate"/>
            </w:r>
            <w:r w:rsidR="00AC4FA2">
              <w:rPr>
                <w:rFonts w:ascii="Times New Roman" w:hAnsi="Times New Roman"/>
                <w:b w:val="0"/>
                <w:bCs w:val="0"/>
              </w:rPr>
              <w:t>51</w:t>
            </w:r>
            <w:r w:rsidR="00AC4FA2">
              <w:rPr>
                <w:rFonts w:ascii="Times New Roman" w:hAnsi="Times New Roman" w:hint="eastAsia"/>
                <w:b w:val="0"/>
                <w:bCs w:val="0"/>
              </w:rPr>
              <w:fldChar w:fldCharType="end"/>
            </w:r>
          </w:hyperlink>
        </w:p>
        <w:p w14:paraId="558F362C" w14:textId="77777777" w:rsidR="00D16BE9" w:rsidRDefault="00000000">
          <w:pPr>
            <w:pStyle w:val="TOC3"/>
            <w:spacing w:line="300" w:lineRule="auto"/>
            <w:ind w:leftChars="0" w:left="0" w:firstLine="422"/>
            <w:rPr>
              <w:rFonts w:ascii="Times New Roman" w:hAnsi="Times New Roman" w:cstheme="minorBidi"/>
              <w:b w:val="0"/>
              <w:bCs w:val="0"/>
              <w:sz w:val="22"/>
              <w:szCs w:val="24"/>
              <w14:ligatures w14:val="standardContextual"/>
            </w:rPr>
          </w:pPr>
          <w:hyperlink w:anchor="_Toc175603950" w:history="1">
            <w:r w:rsidR="00AC4FA2">
              <w:rPr>
                <w:rStyle w:val="af9"/>
                <w:rFonts w:ascii="Times New Roman" w:hAnsi="Times New Roman" w:hint="eastAsia"/>
                <w:b w:val="0"/>
                <w:bCs w:val="0"/>
              </w:rPr>
              <w:t xml:space="preserve">6.4.2 </w:t>
            </w:r>
            <w:r w:rsidR="00AC4FA2">
              <w:rPr>
                <w:rStyle w:val="af9"/>
                <w:rFonts w:ascii="Times New Roman" w:hAnsi="Times New Roman" w:hint="eastAsia"/>
                <w:b w:val="0"/>
                <w:bCs w:val="0"/>
              </w:rPr>
              <w:t>功能单元的定量方面</w:t>
            </w:r>
            <w:r w:rsidR="00AC4FA2">
              <w:rPr>
                <w:rFonts w:ascii="Times New Roman" w:hAnsi="Times New Roman" w:hint="eastAsia"/>
                <w:b w:val="0"/>
                <w:bCs w:val="0"/>
              </w:rPr>
              <w:tab/>
            </w:r>
            <w:r w:rsidR="00AC4FA2">
              <w:rPr>
                <w:rFonts w:ascii="Times New Roman" w:hAnsi="Times New Roman" w:hint="eastAsia"/>
                <w:b w:val="0"/>
                <w:bCs w:val="0"/>
              </w:rPr>
              <w:fldChar w:fldCharType="begin"/>
            </w:r>
            <w:r w:rsidR="00AC4FA2">
              <w:rPr>
                <w:rFonts w:ascii="Times New Roman" w:hAnsi="Times New Roman" w:hint="eastAsia"/>
                <w:b w:val="0"/>
                <w:bCs w:val="0"/>
              </w:rPr>
              <w:instrText xml:space="preserve"> </w:instrText>
            </w:r>
            <w:r w:rsidR="00AC4FA2">
              <w:rPr>
                <w:rFonts w:ascii="Times New Roman" w:hAnsi="Times New Roman"/>
                <w:b w:val="0"/>
                <w:bCs w:val="0"/>
              </w:rPr>
              <w:instrText>PAGEREF _Toc175603950 \h</w:instrText>
            </w:r>
            <w:r w:rsidR="00AC4FA2">
              <w:rPr>
                <w:rFonts w:ascii="Times New Roman" w:hAnsi="Times New Roman" w:hint="eastAsia"/>
                <w:b w:val="0"/>
                <w:bCs w:val="0"/>
              </w:rPr>
              <w:instrText xml:space="preserve"> </w:instrText>
            </w:r>
            <w:r w:rsidR="00AC4FA2">
              <w:rPr>
                <w:rFonts w:ascii="Times New Roman" w:hAnsi="Times New Roman" w:hint="eastAsia"/>
                <w:b w:val="0"/>
                <w:bCs w:val="0"/>
              </w:rPr>
            </w:r>
            <w:r w:rsidR="00AC4FA2">
              <w:rPr>
                <w:rFonts w:ascii="Times New Roman" w:hAnsi="Times New Roman" w:hint="eastAsia"/>
                <w:b w:val="0"/>
                <w:bCs w:val="0"/>
              </w:rPr>
              <w:fldChar w:fldCharType="separate"/>
            </w:r>
            <w:r w:rsidR="00AC4FA2">
              <w:rPr>
                <w:rFonts w:ascii="Times New Roman" w:hAnsi="Times New Roman"/>
                <w:b w:val="0"/>
                <w:bCs w:val="0"/>
              </w:rPr>
              <w:t>53</w:t>
            </w:r>
            <w:r w:rsidR="00AC4FA2">
              <w:rPr>
                <w:rFonts w:ascii="Times New Roman" w:hAnsi="Times New Roman" w:hint="eastAsia"/>
                <w:b w:val="0"/>
                <w:bCs w:val="0"/>
              </w:rPr>
              <w:fldChar w:fldCharType="end"/>
            </w:r>
          </w:hyperlink>
        </w:p>
        <w:p w14:paraId="721E228E" w14:textId="77777777" w:rsidR="00D16BE9" w:rsidRDefault="00000000">
          <w:pPr>
            <w:pStyle w:val="TOC3"/>
            <w:spacing w:line="300" w:lineRule="auto"/>
            <w:ind w:leftChars="0" w:left="0" w:firstLine="422"/>
            <w:rPr>
              <w:rFonts w:ascii="Times New Roman" w:hAnsi="Times New Roman" w:cstheme="minorBidi"/>
              <w:b w:val="0"/>
              <w:bCs w:val="0"/>
              <w:sz w:val="22"/>
              <w:szCs w:val="24"/>
              <w14:ligatures w14:val="standardContextual"/>
            </w:rPr>
          </w:pPr>
          <w:hyperlink w:anchor="_Toc175603951" w:history="1">
            <w:r w:rsidR="00AC4FA2">
              <w:rPr>
                <w:rStyle w:val="af9"/>
                <w:rFonts w:ascii="Times New Roman" w:hAnsi="Times New Roman" w:hint="eastAsia"/>
                <w:b w:val="0"/>
                <w:bCs w:val="0"/>
              </w:rPr>
              <w:t xml:space="preserve">6.4.3 </w:t>
            </w:r>
            <w:r w:rsidR="00AC4FA2">
              <w:rPr>
                <w:rStyle w:val="af9"/>
                <w:rFonts w:ascii="Times New Roman" w:hAnsi="Times New Roman" w:hint="eastAsia"/>
                <w:b w:val="0"/>
                <w:bCs w:val="0"/>
              </w:rPr>
              <w:t>功能单元的定性方面</w:t>
            </w:r>
            <w:r w:rsidR="00AC4FA2">
              <w:rPr>
                <w:rFonts w:ascii="Times New Roman" w:hAnsi="Times New Roman" w:hint="eastAsia"/>
                <w:b w:val="0"/>
                <w:bCs w:val="0"/>
              </w:rPr>
              <w:tab/>
            </w:r>
            <w:r w:rsidR="00AC4FA2">
              <w:rPr>
                <w:rFonts w:ascii="Times New Roman" w:hAnsi="Times New Roman" w:hint="eastAsia"/>
                <w:b w:val="0"/>
                <w:bCs w:val="0"/>
              </w:rPr>
              <w:fldChar w:fldCharType="begin"/>
            </w:r>
            <w:r w:rsidR="00AC4FA2">
              <w:rPr>
                <w:rFonts w:ascii="Times New Roman" w:hAnsi="Times New Roman" w:hint="eastAsia"/>
                <w:b w:val="0"/>
                <w:bCs w:val="0"/>
              </w:rPr>
              <w:instrText xml:space="preserve"> </w:instrText>
            </w:r>
            <w:r w:rsidR="00AC4FA2">
              <w:rPr>
                <w:rFonts w:ascii="Times New Roman" w:hAnsi="Times New Roman"/>
                <w:b w:val="0"/>
                <w:bCs w:val="0"/>
              </w:rPr>
              <w:instrText>PAGEREF _Toc175603951 \h</w:instrText>
            </w:r>
            <w:r w:rsidR="00AC4FA2">
              <w:rPr>
                <w:rFonts w:ascii="Times New Roman" w:hAnsi="Times New Roman" w:hint="eastAsia"/>
                <w:b w:val="0"/>
                <w:bCs w:val="0"/>
              </w:rPr>
              <w:instrText xml:space="preserve"> </w:instrText>
            </w:r>
            <w:r w:rsidR="00AC4FA2">
              <w:rPr>
                <w:rFonts w:ascii="Times New Roman" w:hAnsi="Times New Roman" w:hint="eastAsia"/>
                <w:b w:val="0"/>
                <w:bCs w:val="0"/>
              </w:rPr>
            </w:r>
            <w:r w:rsidR="00AC4FA2">
              <w:rPr>
                <w:rFonts w:ascii="Times New Roman" w:hAnsi="Times New Roman" w:hint="eastAsia"/>
                <w:b w:val="0"/>
                <w:bCs w:val="0"/>
              </w:rPr>
              <w:fldChar w:fldCharType="separate"/>
            </w:r>
            <w:r w:rsidR="00AC4FA2">
              <w:rPr>
                <w:rFonts w:ascii="Times New Roman" w:hAnsi="Times New Roman"/>
                <w:b w:val="0"/>
                <w:bCs w:val="0"/>
              </w:rPr>
              <w:t>54</w:t>
            </w:r>
            <w:r w:rsidR="00AC4FA2">
              <w:rPr>
                <w:rFonts w:ascii="Times New Roman" w:hAnsi="Times New Roman" w:hint="eastAsia"/>
                <w:b w:val="0"/>
                <w:bCs w:val="0"/>
              </w:rPr>
              <w:fldChar w:fldCharType="end"/>
            </w:r>
          </w:hyperlink>
        </w:p>
        <w:p w14:paraId="092082FF" w14:textId="77777777" w:rsidR="00D16BE9" w:rsidRDefault="00000000">
          <w:pPr>
            <w:pStyle w:val="TOC3"/>
            <w:spacing w:line="300" w:lineRule="auto"/>
            <w:ind w:leftChars="0" w:left="0" w:firstLine="422"/>
            <w:rPr>
              <w:rFonts w:ascii="Times New Roman" w:hAnsi="Times New Roman" w:cstheme="minorBidi"/>
              <w:b w:val="0"/>
              <w:bCs w:val="0"/>
              <w:sz w:val="22"/>
              <w:szCs w:val="24"/>
              <w14:ligatures w14:val="standardContextual"/>
            </w:rPr>
          </w:pPr>
          <w:hyperlink w:anchor="_Toc175603952" w:history="1">
            <w:r w:rsidR="00AC4FA2">
              <w:rPr>
                <w:rStyle w:val="af9"/>
                <w:rFonts w:ascii="Times New Roman" w:hAnsi="Times New Roman" w:hint="eastAsia"/>
                <w:b w:val="0"/>
                <w:bCs w:val="0"/>
              </w:rPr>
              <w:t xml:space="preserve">6.4.4 </w:t>
            </w:r>
            <w:r w:rsidR="00AC4FA2">
              <w:rPr>
                <w:rStyle w:val="af9"/>
                <w:rFonts w:ascii="Times New Roman" w:hAnsi="Times New Roman" w:hint="eastAsia"/>
                <w:b w:val="0"/>
                <w:bCs w:val="0"/>
              </w:rPr>
              <w:t>使用必需属性和定位属性</w:t>
            </w:r>
            <w:r w:rsidR="00AC4FA2">
              <w:rPr>
                <w:rFonts w:ascii="Times New Roman" w:hAnsi="Times New Roman" w:hint="eastAsia"/>
                <w:b w:val="0"/>
                <w:bCs w:val="0"/>
              </w:rPr>
              <w:tab/>
            </w:r>
            <w:r w:rsidR="00AC4FA2">
              <w:rPr>
                <w:rFonts w:ascii="Times New Roman" w:hAnsi="Times New Roman" w:hint="eastAsia"/>
                <w:b w:val="0"/>
                <w:bCs w:val="0"/>
              </w:rPr>
              <w:fldChar w:fldCharType="begin"/>
            </w:r>
            <w:r w:rsidR="00AC4FA2">
              <w:rPr>
                <w:rFonts w:ascii="Times New Roman" w:hAnsi="Times New Roman" w:hint="eastAsia"/>
                <w:b w:val="0"/>
                <w:bCs w:val="0"/>
              </w:rPr>
              <w:instrText xml:space="preserve"> </w:instrText>
            </w:r>
            <w:r w:rsidR="00AC4FA2">
              <w:rPr>
                <w:rFonts w:ascii="Times New Roman" w:hAnsi="Times New Roman"/>
                <w:b w:val="0"/>
                <w:bCs w:val="0"/>
              </w:rPr>
              <w:instrText>PAGEREF _Toc175603952 \h</w:instrText>
            </w:r>
            <w:r w:rsidR="00AC4FA2">
              <w:rPr>
                <w:rFonts w:ascii="Times New Roman" w:hAnsi="Times New Roman" w:hint="eastAsia"/>
                <w:b w:val="0"/>
                <w:bCs w:val="0"/>
              </w:rPr>
              <w:instrText xml:space="preserve"> </w:instrText>
            </w:r>
            <w:r w:rsidR="00AC4FA2">
              <w:rPr>
                <w:rFonts w:ascii="Times New Roman" w:hAnsi="Times New Roman" w:hint="eastAsia"/>
                <w:b w:val="0"/>
                <w:bCs w:val="0"/>
              </w:rPr>
            </w:r>
            <w:r w:rsidR="00AC4FA2">
              <w:rPr>
                <w:rFonts w:ascii="Times New Roman" w:hAnsi="Times New Roman" w:hint="eastAsia"/>
                <w:b w:val="0"/>
                <w:bCs w:val="0"/>
              </w:rPr>
              <w:fldChar w:fldCharType="separate"/>
            </w:r>
            <w:r w:rsidR="00AC4FA2">
              <w:rPr>
                <w:rFonts w:ascii="Times New Roman" w:hAnsi="Times New Roman"/>
                <w:b w:val="0"/>
                <w:bCs w:val="0"/>
              </w:rPr>
              <w:t>55</w:t>
            </w:r>
            <w:r w:rsidR="00AC4FA2">
              <w:rPr>
                <w:rFonts w:ascii="Times New Roman" w:hAnsi="Times New Roman" w:hint="eastAsia"/>
                <w:b w:val="0"/>
                <w:bCs w:val="0"/>
              </w:rPr>
              <w:fldChar w:fldCharType="end"/>
            </w:r>
          </w:hyperlink>
        </w:p>
        <w:p w14:paraId="3F4E2935" w14:textId="77777777" w:rsidR="00D16BE9" w:rsidRDefault="00000000">
          <w:pPr>
            <w:pStyle w:val="TOC3"/>
            <w:spacing w:line="300" w:lineRule="auto"/>
            <w:ind w:leftChars="0" w:left="0" w:firstLine="422"/>
            <w:rPr>
              <w:rFonts w:ascii="Times New Roman" w:hAnsi="Times New Roman" w:cstheme="minorBidi"/>
              <w:b w:val="0"/>
              <w:bCs w:val="0"/>
              <w:sz w:val="22"/>
              <w:szCs w:val="24"/>
              <w14:ligatures w14:val="standardContextual"/>
            </w:rPr>
          </w:pPr>
          <w:hyperlink w:anchor="_Toc175603953" w:history="1">
            <w:r w:rsidR="00AC4FA2">
              <w:rPr>
                <w:rStyle w:val="af9"/>
                <w:rFonts w:ascii="Times New Roman" w:hAnsi="Times New Roman" w:hint="eastAsia"/>
                <w:b w:val="0"/>
                <w:bCs w:val="0"/>
              </w:rPr>
              <w:t xml:space="preserve">6.4.5 </w:t>
            </w:r>
            <w:r w:rsidR="00AC4FA2">
              <w:rPr>
                <w:rStyle w:val="af9"/>
                <w:rFonts w:ascii="Times New Roman" w:hAnsi="Times New Roman" w:hint="eastAsia"/>
                <w:b w:val="0"/>
                <w:bCs w:val="0"/>
              </w:rPr>
              <w:t>使用技术标准定义功能和功能单元</w:t>
            </w:r>
            <w:r w:rsidR="00AC4FA2">
              <w:rPr>
                <w:rFonts w:ascii="Times New Roman" w:hAnsi="Times New Roman" w:hint="eastAsia"/>
                <w:b w:val="0"/>
                <w:bCs w:val="0"/>
              </w:rPr>
              <w:tab/>
            </w:r>
            <w:r w:rsidR="00AC4FA2">
              <w:rPr>
                <w:rFonts w:ascii="Times New Roman" w:hAnsi="Times New Roman" w:hint="eastAsia"/>
                <w:b w:val="0"/>
                <w:bCs w:val="0"/>
              </w:rPr>
              <w:fldChar w:fldCharType="begin"/>
            </w:r>
            <w:r w:rsidR="00AC4FA2">
              <w:rPr>
                <w:rFonts w:ascii="Times New Roman" w:hAnsi="Times New Roman" w:hint="eastAsia"/>
                <w:b w:val="0"/>
                <w:bCs w:val="0"/>
              </w:rPr>
              <w:instrText xml:space="preserve"> </w:instrText>
            </w:r>
            <w:r w:rsidR="00AC4FA2">
              <w:rPr>
                <w:rFonts w:ascii="Times New Roman" w:hAnsi="Times New Roman"/>
                <w:b w:val="0"/>
                <w:bCs w:val="0"/>
              </w:rPr>
              <w:instrText>PAGEREF _Toc175603953 \h</w:instrText>
            </w:r>
            <w:r w:rsidR="00AC4FA2">
              <w:rPr>
                <w:rFonts w:ascii="Times New Roman" w:hAnsi="Times New Roman" w:hint="eastAsia"/>
                <w:b w:val="0"/>
                <w:bCs w:val="0"/>
              </w:rPr>
              <w:instrText xml:space="preserve"> </w:instrText>
            </w:r>
            <w:r w:rsidR="00AC4FA2">
              <w:rPr>
                <w:rFonts w:ascii="Times New Roman" w:hAnsi="Times New Roman" w:hint="eastAsia"/>
                <w:b w:val="0"/>
                <w:bCs w:val="0"/>
              </w:rPr>
            </w:r>
            <w:r w:rsidR="00AC4FA2">
              <w:rPr>
                <w:rFonts w:ascii="Times New Roman" w:hAnsi="Times New Roman" w:hint="eastAsia"/>
                <w:b w:val="0"/>
                <w:bCs w:val="0"/>
              </w:rPr>
              <w:fldChar w:fldCharType="separate"/>
            </w:r>
            <w:r w:rsidR="00AC4FA2">
              <w:rPr>
                <w:rFonts w:ascii="Times New Roman" w:hAnsi="Times New Roman"/>
                <w:b w:val="0"/>
                <w:bCs w:val="0"/>
              </w:rPr>
              <w:t>55</w:t>
            </w:r>
            <w:r w:rsidR="00AC4FA2">
              <w:rPr>
                <w:rFonts w:ascii="Times New Roman" w:hAnsi="Times New Roman" w:hint="eastAsia"/>
                <w:b w:val="0"/>
                <w:bCs w:val="0"/>
              </w:rPr>
              <w:fldChar w:fldCharType="end"/>
            </w:r>
          </w:hyperlink>
        </w:p>
        <w:p w14:paraId="348FB56A" w14:textId="77777777" w:rsidR="00D16BE9" w:rsidRDefault="00000000">
          <w:pPr>
            <w:pStyle w:val="TOC3"/>
            <w:spacing w:line="300" w:lineRule="auto"/>
            <w:ind w:leftChars="0" w:left="0" w:firstLine="422"/>
            <w:rPr>
              <w:rFonts w:ascii="Times New Roman" w:hAnsi="Times New Roman" w:cstheme="minorBidi"/>
              <w:b w:val="0"/>
              <w:bCs w:val="0"/>
              <w:sz w:val="22"/>
              <w:szCs w:val="24"/>
              <w14:ligatures w14:val="standardContextual"/>
            </w:rPr>
          </w:pPr>
          <w:hyperlink w:anchor="_Toc175603954" w:history="1">
            <w:r w:rsidR="00AC4FA2">
              <w:rPr>
                <w:rStyle w:val="af9"/>
                <w:rFonts w:ascii="Times New Roman" w:hAnsi="Times New Roman" w:hint="eastAsia"/>
                <w:b w:val="0"/>
                <w:bCs w:val="0"/>
              </w:rPr>
              <w:t xml:space="preserve">6.4.6 </w:t>
            </w:r>
            <w:r w:rsidR="00AC4FA2">
              <w:rPr>
                <w:rStyle w:val="af9"/>
                <w:rFonts w:ascii="Times New Roman" w:hAnsi="Times New Roman" w:hint="eastAsia"/>
                <w:b w:val="0"/>
                <w:bCs w:val="0"/>
              </w:rPr>
              <w:t>功能单元和</w:t>
            </w:r>
            <w:r w:rsidR="00AC4FA2">
              <w:rPr>
                <w:rStyle w:val="af9"/>
                <w:rFonts w:ascii="Times New Roman" w:hAnsi="Times New Roman" w:hint="eastAsia"/>
                <w:b w:val="0"/>
                <w:bCs w:val="0"/>
              </w:rPr>
              <w:t>/</w:t>
            </w:r>
            <w:r w:rsidR="00AC4FA2">
              <w:rPr>
                <w:rStyle w:val="af9"/>
                <w:rFonts w:ascii="Times New Roman" w:hAnsi="Times New Roman" w:hint="eastAsia"/>
                <w:b w:val="0"/>
                <w:bCs w:val="0"/>
              </w:rPr>
              <w:t>或参考流</w:t>
            </w:r>
            <w:r w:rsidR="00AC4FA2">
              <w:rPr>
                <w:rStyle w:val="af9"/>
                <w:rFonts w:ascii="Times New Roman" w:hAnsi="Times New Roman" w:hint="eastAsia"/>
                <w:b w:val="0"/>
                <w:bCs w:val="0"/>
              </w:rPr>
              <w:t>?</w:t>
            </w:r>
            <w:r w:rsidR="00AC4FA2">
              <w:rPr>
                <w:rFonts w:ascii="Times New Roman" w:hAnsi="Times New Roman" w:hint="eastAsia"/>
                <w:b w:val="0"/>
                <w:bCs w:val="0"/>
              </w:rPr>
              <w:tab/>
            </w:r>
            <w:r w:rsidR="00AC4FA2">
              <w:rPr>
                <w:rFonts w:ascii="Times New Roman" w:hAnsi="Times New Roman" w:hint="eastAsia"/>
                <w:b w:val="0"/>
                <w:bCs w:val="0"/>
              </w:rPr>
              <w:fldChar w:fldCharType="begin"/>
            </w:r>
            <w:r w:rsidR="00AC4FA2">
              <w:rPr>
                <w:rFonts w:ascii="Times New Roman" w:hAnsi="Times New Roman" w:hint="eastAsia"/>
                <w:b w:val="0"/>
                <w:bCs w:val="0"/>
              </w:rPr>
              <w:instrText xml:space="preserve"> </w:instrText>
            </w:r>
            <w:r w:rsidR="00AC4FA2">
              <w:rPr>
                <w:rFonts w:ascii="Times New Roman" w:hAnsi="Times New Roman"/>
                <w:b w:val="0"/>
                <w:bCs w:val="0"/>
              </w:rPr>
              <w:instrText>PAGEREF _Toc175603954 \h</w:instrText>
            </w:r>
            <w:r w:rsidR="00AC4FA2">
              <w:rPr>
                <w:rFonts w:ascii="Times New Roman" w:hAnsi="Times New Roman" w:hint="eastAsia"/>
                <w:b w:val="0"/>
                <w:bCs w:val="0"/>
              </w:rPr>
              <w:instrText xml:space="preserve"> </w:instrText>
            </w:r>
            <w:r w:rsidR="00AC4FA2">
              <w:rPr>
                <w:rFonts w:ascii="Times New Roman" w:hAnsi="Times New Roman" w:hint="eastAsia"/>
                <w:b w:val="0"/>
                <w:bCs w:val="0"/>
              </w:rPr>
            </w:r>
            <w:r w:rsidR="00AC4FA2">
              <w:rPr>
                <w:rFonts w:ascii="Times New Roman" w:hAnsi="Times New Roman" w:hint="eastAsia"/>
                <w:b w:val="0"/>
                <w:bCs w:val="0"/>
              </w:rPr>
              <w:fldChar w:fldCharType="separate"/>
            </w:r>
            <w:r w:rsidR="00AC4FA2">
              <w:rPr>
                <w:rFonts w:ascii="Times New Roman" w:hAnsi="Times New Roman"/>
                <w:b w:val="0"/>
                <w:bCs w:val="0"/>
              </w:rPr>
              <w:t>56</w:t>
            </w:r>
            <w:r w:rsidR="00AC4FA2">
              <w:rPr>
                <w:rFonts w:ascii="Times New Roman" w:hAnsi="Times New Roman" w:hint="eastAsia"/>
                <w:b w:val="0"/>
                <w:bCs w:val="0"/>
              </w:rPr>
              <w:fldChar w:fldCharType="end"/>
            </w:r>
          </w:hyperlink>
        </w:p>
        <w:p w14:paraId="082F7136" w14:textId="77777777" w:rsidR="00D16BE9" w:rsidRDefault="00000000">
          <w:pPr>
            <w:pStyle w:val="TOC3"/>
            <w:spacing w:line="300" w:lineRule="auto"/>
            <w:ind w:leftChars="0" w:left="0" w:firstLine="422"/>
            <w:rPr>
              <w:rFonts w:ascii="Times New Roman" w:hAnsi="Times New Roman" w:cstheme="minorBidi"/>
              <w:b w:val="0"/>
              <w:bCs w:val="0"/>
              <w:sz w:val="22"/>
              <w:szCs w:val="24"/>
              <w14:ligatures w14:val="standardContextual"/>
            </w:rPr>
          </w:pPr>
          <w:hyperlink w:anchor="_Toc175603955" w:history="1">
            <w:r w:rsidR="00AC4FA2">
              <w:rPr>
                <w:rStyle w:val="af9"/>
                <w:rFonts w:ascii="Times New Roman" w:hAnsi="Times New Roman" w:hint="eastAsia"/>
                <w:b w:val="0"/>
                <w:bCs w:val="0"/>
              </w:rPr>
              <w:t xml:space="preserve">6.4.7 </w:t>
            </w:r>
            <w:r w:rsidR="00AC4FA2">
              <w:rPr>
                <w:rStyle w:val="af9"/>
                <w:rFonts w:ascii="Times New Roman" w:hAnsi="Times New Roman" w:hint="eastAsia"/>
                <w:b w:val="0"/>
                <w:bCs w:val="0"/>
              </w:rPr>
              <w:t>系统比较与功能单元</w:t>
            </w:r>
            <w:r w:rsidR="00AC4FA2">
              <w:rPr>
                <w:rFonts w:ascii="Times New Roman" w:hAnsi="Times New Roman" w:hint="eastAsia"/>
                <w:b w:val="0"/>
                <w:bCs w:val="0"/>
              </w:rPr>
              <w:tab/>
            </w:r>
            <w:r w:rsidR="00AC4FA2">
              <w:rPr>
                <w:rFonts w:ascii="Times New Roman" w:hAnsi="Times New Roman" w:hint="eastAsia"/>
                <w:b w:val="0"/>
                <w:bCs w:val="0"/>
              </w:rPr>
              <w:fldChar w:fldCharType="begin"/>
            </w:r>
            <w:r w:rsidR="00AC4FA2">
              <w:rPr>
                <w:rFonts w:ascii="Times New Roman" w:hAnsi="Times New Roman" w:hint="eastAsia"/>
                <w:b w:val="0"/>
                <w:bCs w:val="0"/>
              </w:rPr>
              <w:instrText xml:space="preserve"> </w:instrText>
            </w:r>
            <w:r w:rsidR="00AC4FA2">
              <w:rPr>
                <w:rFonts w:ascii="Times New Roman" w:hAnsi="Times New Roman"/>
                <w:b w:val="0"/>
                <w:bCs w:val="0"/>
              </w:rPr>
              <w:instrText>PAGEREF _Toc175603955 \h</w:instrText>
            </w:r>
            <w:r w:rsidR="00AC4FA2">
              <w:rPr>
                <w:rFonts w:ascii="Times New Roman" w:hAnsi="Times New Roman" w:hint="eastAsia"/>
                <w:b w:val="0"/>
                <w:bCs w:val="0"/>
              </w:rPr>
              <w:instrText xml:space="preserve"> </w:instrText>
            </w:r>
            <w:r w:rsidR="00AC4FA2">
              <w:rPr>
                <w:rFonts w:ascii="Times New Roman" w:hAnsi="Times New Roman" w:hint="eastAsia"/>
                <w:b w:val="0"/>
                <w:bCs w:val="0"/>
              </w:rPr>
            </w:r>
            <w:r w:rsidR="00AC4FA2">
              <w:rPr>
                <w:rFonts w:ascii="Times New Roman" w:hAnsi="Times New Roman" w:hint="eastAsia"/>
                <w:b w:val="0"/>
                <w:bCs w:val="0"/>
              </w:rPr>
              <w:fldChar w:fldCharType="separate"/>
            </w:r>
            <w:r w:rsidR="00AC4FA2">
              <w:rPr>
                <w:rFonts w:ascii="Times New Roman" w:hAnsi="Times New Roman"/>
                <w:b w:val="0"/>
                <w:bCs w:val="0"/>
              </w:rPr>
              <w:t>58</w:t>
            </w:r>
            <w:r w:rsidR="00AC4FA2">
              <w:rPr>
                <w:rFonts w:ascii="Times New Roman" w:hAnsi="Times New Roman" w:hint="eastAsia"/>
                <w:b w:val="0"/>
                <w:bCs w:val="0"/>
              </w:rPr>
              <w:fldChar w:fldCharType="end"/>
            </w:r>
          </w:hyperlink>
        </w:p>
        <w:p w14:paraId="1F16E5F5" w14:textId="77777777" w:rsidR="00D16BE9" w:rsidRDefault="00000000">
          <w:pPr>
            <w:pStyle w:val="TOC2"/>
            <w:tabs>
              <w:tab w:val="right" w:leader="dot" w:pos="8296"/>
            </w:tabs>
            <w:spacing w:line="300" w:lineRule="auto"/>
            <w:ind w:leftChars="0" w:left="0" w:firstLine="420"/>
            <w:rPr>
              <w:sz w:val="22"/>
              <w:szCs w:val="24"/>
              <w14:ligatures w14:val="standardContextual"/>
            </w:rPr>
          </w:pPr>
          <w:hyperlink w:anchor="_Toc175603956" w:history="1">
            <w:r w:rsidR="00AC4FA2">
              <w:rPr>
                <w:rStyle w:val="af9"/>
                <w:rFonts w:hint="eastAsia"/>
                <w:b/>
                <w:bCs/>
              </w:rPr>
              <w:t xml:space="preserve">6.5 </w:t>
            </w:r>
            <w:r w:rsidR="00AC4FA2">
              <w:rPr>
                <w:rStyle w:val="af9"/>
                <w:rFonts w:hint="eastAsia"/>
                <w:b/>
                <w:bCs/>
              </w:rPr>
              <w:t>生命周期清单（</w:t>
            </w:r>
            <w:r w:rsidR="00AC4FA2">
              <w:rPr>
                <w:rStyle w:val="af9"/>
                <w:rFonts w:hint="eastAsia"/>
                <w:b/>
                <w:bCs/>
              </w:rPr>
              <w:t>LCI</w:t>
            </w:r>
            <w:r w:rsidR="00AC4FA2">
              <w:rPr>
                <w:rStyle w:val="af9"/>
                <w:rFonts w:hint="eastAsia"/>
                <w:b/>
                <w:bCs/>
              </w:rPr>
              <w:t>）建模框架</w:t>
            </w:r>
            <w:r w:rsidR="00AC4FA2">
              <w:rPr>
                <w:rFonts w:hint="eastAsia"/>
                <w:b/>
                <w:bCs/>
              </w:rPr>
              <w:tab/>
            </w:r>
            <w:r w:rsidR="00AC4FA2">
              <w:rPr>
                <w:rFonts w:hint="eastAsia"/>
                <w:b/>
                <w:bCs/>
              </w:rPr>
              <w:fldChar w:fldCharType="begin"/>
            </w:r>
            <w:r w:rsidR="00AC4FA2">
              <w:rPr>
                <w:rFonts w:hint="eastAsia"/>
                <w:b/>
                <w:bCs/>
              </w:rPr>
              <w:instrText xml:space="preserve"> </w:instrText>
            </w:r>
            <w:r w:rsidR="00AC4FA2">
              <w:rPr>
                <w:b/>
                <w:bCs/>
              </w:rPr>
              <w:instrText>PAGEREF _Toc175603956 \h</w:instrText>
            </w:r>
            <w:r w:rsidR="00AC4FA2">
              <w:rPr>
                <w:rFonts w:hint="eastAsia"/>
                <w:b/>
                <w:bCs/>
              </w:rPr>
              <w:instrText xml:space="preserve"> </w:instrText>
            </w:r>
            <w:r w:rsidR="00AC4FA2">
              <w:rPr>
                <w:rFonts w:hint="eastAsia"/>
                <w:b/>
                <w:bCs/>
              </w:rPr>
            </w:r>
            <w:r w:rsidR="00AC4FA2">
              <w:rPr>
                <w:rFonts w:hint="eastAsia"/>
                <w:b/>
                <w:bCs/>
              </w:rPr>
              <w:fldChar w:fldCharType="separate"/>
            </w:r>
            <w:r w:rsidR="00AC4FA2">
              <w:rPr>
                <w:b/>
                <w:bCs/>
              </w:rPr>
              <w:t>60</w:t>
            </w:r>
            <w:r w:rsidR="00AC4FA2">
              <w:rPr>
                <w:rFonts w:hint="eastAsia"/>
                <w:b/>
                <w:bCs/>
              </w:rPr>
              <w:fldChar w:fldCharType="end"/>
            </w:r>
          </w:hyperlink>
        </w:p>
        <w:p w14:paraId="4C80AA77" w14:textId="77777777" w:rsidR="00D16BE9" w:rsidRDefault="00000000">
          <w:pPr>
            <w:pStyle w:val="TOC3"/>
            <w:spacing w:line="300" w:lineRule="auto"/>
            <w:ind w:leftChars="0" w:left="0" w:firstLine="422"/>
            <w:rPr>
              <w:rFonts w:ascii="Times New Roman" w:hAnsi="Times New Roman" w:cstheme="minorBidi"/>
              <w:b w:val="0"/>
              <w:bCs w:val="0"/>
              <w:sz w:val="22"/>
              <w:szCs w:val="24"/>
              <w14:ligatures w14:val="standardContextual"/>
            </w:rPr>
          </w:pPr>
          <w:hyperlink w:anchor="_Toc175603957" w:history="1">
            <w:r w:rsidR="00AC4FA2">
              <w:rPr>
                <w:rStyle w:val="af9"/>
                <w:rFonts w:ascii="Times New Roman" w:hAnsi="Times New Roman" w:hint="eastAsia"/>
                <w:b w:val="0"/>
                <w:bCs w:val="0"/>
              </w:rPr>
              <w:t xml:space="preserve">6.5.1 </w:t>
            </w:r>
            <w:r w:rsidR="00AC4FA2">
              <w:rPr>
                <w:rStyle w:val="af9"/>
                <w:rFonts w:ascii="Times New Roman" w:hAnsi="Times New Roman" w:hint="eastAsia"/>
                <w:b w:val="0"/>
                <w:bCs w:val="0"/>
              </w:rPr>
              <w:t>引言和概述</w:t>
            </w:r>
            <w:r w:rsidR="00AC4FA2">
              <w:rPr>
                <w:rFonts w:ascii="Times New Roman" w:hAnsi="Times New Roman" w:hint="eastAsia"/>
                <w:b w:val="0"/>
                <w:bCs w:val="0"/>
              </w:rPr>
              <w:tab/>
            </w:r>
            <w:r w:rsidR="00AC4FA2">
              <w:rPr>
                <w:rFonts w:ascii="Times New Roman" w:hAnsi="Times New Roman" w:hint="eastAsia"/>
                <w:b w:val="0"/>
                <w:bCs w:val="0"/>
              </w:rPr>
              <w:fldChar w:fldCharType="begin"/>
            </w:r>
            <w:r w:rsidR="00AC4FA2">
              <w:rPr>
                <w:rFonts w:ascii="Times New Roman" w:hAnsi="Times New Roman" w:hint="eastAsia"/>
                <w:b w:val="0"/>
                <w:bCs w:val="0"/>
              </w:rPr>
              <w:instrText xml:space="preserve"> </w:instrText>
            </w:r>
            <w:r w:rsidR="00AC4FA2">
              <w:rPr>
                <w:rFonts w:ascii="Times New Roman" w:hAnsi="Times New Roman"/>
                <w:b w:val="0"/>
                <w:bCs w:val="0"/>
              </w:rPr>
              <w:instrText>PAGEREF _Toc175603957 \h</w:instrText>
            </w:r>
            <w:r w:rsidR="00AC4FA2">
              <w:rPr>
                <w:rFonts w:ascii="Times New Roman" w:hAnsi="Times New Roman" w:hint="eastAsia"/>
                <w:b w:val="0"/>
                <w:bCs w:val="0"/>
              </w:rPr>
              <w:instrText xml:space="preserve"> </w:instrText>
            </w:r>
            <w:r w:rsidR="00AC4FA2">
              <w:rPr>
                <w:rFonts w:ascii="Times New Roman" w:hAnsi="Times New Roman" w:hint="eastAsia"/>
                <w:b w:val="0"/>
                <w:bCs w:val="0"/>
              </w:rPr>
            </w:r>
            <w:r w:rsidR="00AC4FA2">
              <w:rPr>
                <w:rFonts w:ascii="Times New Roman" w:hAnsi="Times New Roman" w:hint="eastAsia"/>
                <w:b w:val="0"/>
                <w:bCs w:val="0"/>
              </w:rPr>
              <w:fldChar w:fldCharType="separate"/>
            </w:r>
            <w:r w:rsidR="00AC4FA2">
              <w:rPr>
                <w:rFonts w:ascii="Times New Roman" w:hAnsi="Times New Roman"/>
                <w:b w:val="0"/>
                <w:bCs w:val="0"/>
              </w:rPr>
              <w:t>60</w:t>
            </w:r>
            <w:r w:rsidR="00AC4FA2">
              <w:rPr>
                <w:rFonts w:ascii="Times New Roman" w:hAnsi="Times New Roman" w:hint="eastAsia"/>
                <w:b w:val="0"/>
                <w:bCs w:val="0"/>
              </w:rPr>
              <w:fldChar w:fldCharType="end"/>
            </w:r>
          </w:hyperlink>
        </w:p>
        <w:p w14:paraId="7F18757D" w14:textId="77777777" w:rsidR="00D16BE9" w:rsidRDefault="00000000">
          <w:pPr>
            <w:pStyle w:val="TOC3"/>
            <w:spacing w:line="300" w:lineRule="auto"/>
            <w:ind w:leftChars="0" w:left="0" w:firstLine="422"/>
            <w:rPr>
              <w:rFonts w:ascii="Times New Roman" w:hAnsi="Times New Roman" w:cstheme="minorBidi"/>
              <w:b w:val="0"/>
              <w:bCs w:val="0"/>
              <w:sz w:val="22"/>
              <w:szCs w:val="24"/>
              <w14:ligatures w14:val="standardContextual"/>
            </w:rPr>
          </w:pPr>
          <w:hyperlink w:anchor="_Toc175603958" w:history="1">
            <w:r w:rsidR="00AC4FA2">
              <w:rPr>
                <w:rStyle w:val="af9"/>
                <w:rFonts w:ascii="Times New Roman" w:hAnsi="Times New Roman" w:hint="eastAsia"/>
                <w:b w:val="0"/>
                <w:bCs w:val="0"/>
              </w:rPr>
              <w:t xml:space="preserve">6.5.2 </w:t>
            </w:r>
            <w:r w:rsidR="00AC4FA2">
              <w:rPr>
                <w:rStyle w:val="af9"/>
                <w:rFonts w:ascii="Times New Roman" w:hAnsi="Times New Roman" w:hint="eastAsia"/>
                <w:b w:val="0"/>
                <w:bCs w:val="0"/>
              </w:rPr>
              <w:t>两个主要的</w:t>
            </w:r>
            <w:r w:rsidR="00AC4FA2">
              <w:rPr>
                <w:rStyle w:val="af9"/>
                <w:rFonts w:ascii="Times New Roman" w:hAnsi="Times New Roman" w:hint="eastAsia"/>
                <w:b w:val="0"/>
                <w:bCs w:val="0"/>
              </w:rPr>
              <w:t>LCI</w:t>
            </w:r>
            <w:r w:rsidR="00AC4FA2">
              <w:rPr>
                <w:rStyle w:val="af9"/>
                <w:rFonts w:ascii="Times New Roman" w:hAnsi="Times New Roman" w:hint="eastAsia"/>
                <w:b w:val="0"/>
                <w:bCs w:val="0"/>
              </w:rPr>
              <w:t>建模原则</w:t>
            </w:r>
            <w:r w:rsidR="00AC4FA2">
              <w:rPr>
                <w:rFonts w:ascii="Times New Roman" w:hAnsi="Times New Roman" w:hint="eastAsia"/>
                <w:b w:val="0"/>
                <w:bCs w:val="0"/>
              </w:rPr>
              <w:tab/>
            </w:r>
            <w:r w:rsidR="00AC4FA2">
              <w:rPr>
                <w:rFonts w:ascii="Times New Roman" w:hAnsi="Times New Roman" w:hint="eastAsia"/>
                <w:b w:val="0"/>
                <w:bCs w:val="0"/>
              </w:rPr>
              <w:fldChar w:fldCharType="begin"/>
            </w:r>
            <w:r w:rsidR="00AC4FA2">
              <w:rPr>
                <w:rFonts w:ascii="Times New Roman" w:hAnsi="Times New Roman" w:hint="eastAsia"/>
                <w:b w:val="0"/>
                <w:bCs w:val="0"/>
              </w:rPr>
              <w:instrText xml:space="preserve"> </w:instrText>
            </w:r>
            <w:r w:rsidR="00AC4FA2">
              <w:rPr>
                <w:rFonts w:ascii="Times New Roman" w:hAnsi="Times New Roman"/>
                <w:b w:val="0"/>
                <w:bCs w:val="0"/>
              </w:rPr>
              <w:instrText>PAGEREF _Toc175603958 \h</w:instrText>
            </w:r>
            <w:r w:rsidR="00AC4FA2">
              <w:rPr>
                <w:rFonts w:ascii="Times New Roman" w:hAnsi="Times New Roman" w:hint="eastAsia"/>
                <w:b w:val="0"/>
                <w:bCs w:val="0"/>
              </w:rPr>
              <w:instrText xml:space="preserve"> </w:instrText>
            </w:r>
            <w:r w:rsidR="00AC4FA2">
              <w:rPr>
                <w:rFonts w:ascii="Times New Roman" w:hAnsi="Times New Roman" w:hint="eastAsia"/>
                <w:b w:val="0"/>
                <w:bCs w:val="0"/>
              </w:rPr>
            </w:r>
            <w:r w:rsidR="00AC4FA2">
              <w:rPr>
                <w:rFonts w:ascii="Times New Roman" w:hAnsi="Times New Roman" w:hint="eastAsia"/>
                <w:b w:val="0"/>
                <w:bCs w:val="0"/>
              </w:rPr>
              <w:fldChar w:fldCharType="separate"/>
            </w:r>
            <w:r w:rsidR="00AC4FA2">
              <w:rPr>
                <w:rFonts w:ascii="Times New Roman" w:hAnsi="Times New Roman"/>
                <w:b w:val="0"/>
                <w:bCs w:val="0"/>
              </w:rPr>
              <w:t>60</w:t>
            </w:r>
            <w:r w:rsidR="00AC4FA2">
              <w:rPr>
                <w:rFonts w:ascii="Times New Roman" w:hAnsi="Times New Roman" w:hint="eastAsia"/>
                <w:b w:val="0"/>
                <w:bCs w:val="0"/>
              </w:rPr>
              <w:fldChar w:fldCharType="end"/>
            </w:r>
          </w:hyperlink>
        </w:p>
        <w:p w14:paraId="68602994" w14:textId="77777777" w:rsidR="00D16BE9" w:rsidRDefault="00000000">
          <w:pPr>
            <w:pStyle w:val="TOC3"/>
            <w:spacing w:line="300" w:lineRule="auto"/>
            <w:ind w:leftChars="0" w:left="0" w:firstLine="422"/>
            <w:rPr>
              <w:rFonts w:ascii="Times New Roman" w:hAnsi="Times New Roman" w:cstheme="minorBidi"/>
              <w:b w:val="0"/>
              <w:bCs w:val="0"/>
              <w:sz w:val="22"/>
              <w:szCs w:val="24"/>
              <w14:ligatures w14:val="standardContextual"/>
            </w:rPr>
          </w:pPr>
          <w:hyperlink w:anchor="_Toc175603959" w:history="1">
            <w:r w:rsidR="00AC4FA2">
              <w:rPr>
                <w:rStyle w:val="af9"/>
                <w:rFonts w:ascii="Times New Roman" w:hAnsi="Times New Roman" w:hint="eastAsia"/>
                <w:b w:val="0"/>
                <w:bCs w:val="0"/>
              </w:rPr>
              <w:t xml:space="preserve">6.5.3 </w:t>
            </w:r>
            <w:r w:rsidR="00AC4FA2">
              <w:rPr>
                <w:rStyle w:val="af9"/>
                <w:rFonts w:ascii="Times New Roman" w:hAnsi="Times New Roman" w:hint="eastAsia"/>
                <w:b w:val="0"/>
                <w:bCs w:val="0"/>
              </w:rPr>
              <w:t>解决多功能性的</w:t>
            </w:r>
            <w:r w:rsidR="00AC4FA2">
              <w:rPr>
                <w:rStyle w:val="af9"/>
                <w:rFonts w:ascii="Times New Roman" w:hAnsi="Times New Roman" w:hint="eastAsia"/>
                <w:b w:val="0"/>
                <w:bCs w:val="0"/>
              </w:rPr>
              <w:t>LCI</w:t>
            </w:r>
            <w:r w:rsidR="00AC4FA2">
              <w:rPr>
                <w:rStyle w:val="af9"/>
                <w:rFonts w:ascii="Times New Roman" w:hAnsi="Times New Roman" w:hint="eastAsia"/>
                <w:b w:val="0"/>
                <w:bCs w:val="0"/>
              </w:rPr>
              <w:t>方法</w:t>
            </w:r>
            <w:r w:rsidR="00AC4FA2">
              <w:rPr>
                <w:rFonts w:ascii="Times New Roman" w:hAnsi="Times New Roman" w:hint="eastAsia"/>
                <w:b w:val="0"/>
                <w:bCs w:val="0"/>
              </w:rPr>
              <w:tab/>
            </w:r>
            <w:r w:rsidR="00AC4FA2">
              <w:rPr>
                <w:rFonts w:ascii="Times New Roman" w:hAnsi="Times New Roman" w:hint="eastAsia"/>
                <w:b w:val="0"/>
                <w:bCs w:val="0"/>
              </w:rPr>
              <w:fldChar w:fldCharType="begin"/>
            </w:r>
            <w:r w:rsidR="00AC4FA2">
              <w:rPr>
                <w:rFonts w:ascii="Times New Roman" w:hAnsi="Times New Roman" w:hint="eastAsia"/>
                <w:b w:val="0"/>
                <w:bCs w:val="0"/>
              </w:rPr>
              <w:instrText xml:space="preserve"> </w:instrText>
            </w:r>
            <w:r w:rsidR="00AC4FA2">
              <w:rPr>
                <w:rFonts w:ascii="Times New Roman" w:hAnsi="Times New Roman"/>
                <w:b w:val="0"/>
                <w:bCs w:val="0"/>
              </w:rPr>
              <w:instrText>PAGEREF _Toc175603959 \h</w:instrText>
            </w:r>
            <w:r w:rsidR="00AC4FA2">
              <w:rPr>
                <w:rFonts w:ascii="Times New Roman" w:hAnsi="Times New Roman" w:hint="eastAsia"/>
                <w:b w:val="0"/>
                <w:bCs w:val="0"/>
              </w:rPr>
              <w:instrText xml:space="preserve"> </w:instrText>
            </w:r>
            <w:r w:rsidR="00AC4FA2">
              <w:rPr>
                <w:rFonts w:ascii="Times New Roman" w:hAnsi="Times New Roman" w:hint="eastAsia"/>
                <w:b w:val="0"/>
                <w:bCs w:val="0"/>
              </w:rPr>
            </w:r>
            <w:r w:rsidR="00AC4FA2">
              <w:rPr>
                <w:rFonts w:ascii="Times New Roman" w:hAnsi="Times New Roman" w:hint="eastAsia"/>
                <w:b w:val="0"/>
                <w:bCs w:val="0"/>
              </w:rPr>
              <w:fldChar w:fldCharType="separate"/>
            </w:r>
            <w:r w:rsidR="00AC4FA2">
              <w:rPr>
                <w:rFonts w:ascii="Times New Roman" w:hAnsi="Times New Roman"/>
                <w:b w:val="0"/>
                <w:bCs w:val="0"/>
              </w:rPr>
              <w:t>62</w:t>
            </w:r>
            <w:r w:rsidR="00AC4FA2">
              <w:rPr>
                <w:rFonts w:ascii="Times New Roman" w:hAnsi="Times New Roman" w:hint="eastAsia"/>
                <w:b w:val="0"/>
                <w:bCs w:val="0"/>
              </w:rPr>
              <w:fldChar w:fldCharType="end"/>
            </w:r>
          </w:hyperlink>
        </w:p>
        <w:p w14:paraId="4C2805A1" w14:textId="77777777" w:rsidR="00D16BE9" w:rsidRDefault="00000000">
          <w:pPr>
            <w:pStyle w:val="TOC3"/>
            <w:spacing w:line="300" w:lineRule="auto"/>
            <w:ind w:leftChars="0" w:left="0" w:firstLine="422"/>
            <w:rPr>
              <w:rFonts w:ascii="Times New Roman" w:hAnsi="Times New Roman" w:cstheme="minorBidi"/>
              <w:b w:val="0"/>
              <w:bCs w:val="0"/>
              <w:sz w:val="22"/>
              <w:szCs w:val="24"/>
              <w14:ligatures w14:val="standardContextual"/>
            </w:rPr>
          </w:pPr>
          <w:hyperlink w:anchor="_Toc175603960" w:history="1">
            <w:r w:rsidR="00AC4FA2">
              <w:rPr>
                <w:rStyle w:val="af9"/>
                <w:rFonts w:ascii="Times New Roman" w:hAnsi="Times New Roman" w:hint="eastAsia"/>
                <w:b w:val="0"/>
                <w:bCs w:val="0"/>
              </w:rPr>
              <w:t>6.5.4 LCI</w:t>
            </w:r>
            <w:r w:rsidR="00AC4FA2">
              <w:rPr>
                <w:rStyle w:val="af9"/>
                <w:rFonts w:ascii="Times New Roman" w:hAnsi="Times New Roman" w:hint="eastAsia"/>
                <w:b w:val="0"/>
                <w:bCs w:val="0"/>
              </w:rPr>
              <w:t>建模规定：情况</w:t>
            </w:r>
            <w:r w:rsidR="00AC4FA2">
              <w:rPr>
                <w:rStyle w:val="af9"/>
                <w:rFonts w:ascii="Times New Roman" w:hAnsi="Times New Roman" w:hint="eastAsia"/>
                <w:b w:val="0"/>
                <w:bCs w:val="0"/>
              </w:rPr>
              <w:t>A</w:t>
            </w:r>
            <w:r w:rsidR="00AC4FA2">
              <w:rPr>
                <w:rStyle w:val="af9"/>
                <w:rFonts w:ascii="Times New Roman" w:hAnsi="Times New Roman" w:hint="eastAsia"/>
                <w:b w:val="0"/>
                <w:bCs w:val="0"/>
              </w:rPr>
              <w:t>、</w:t>
            </w:r>
            <w:r w:rsidR="00AC4FA2">
              <w:rPr>
                <w:rStyle w:val="af9"/>
                <w:rFonts w:ascii="Times New Roman" w:hAnsi="Times New Roman" w:hint="eastAsia"/>
                <w:b w:val="0"/>
                <w:bCs w:val="0"/>
              </w:rPr>
              <w:t>B</w:t>
            </w:r>
            <w:r w:rsidR="00AC4FA2">
              <w:rPr>
                <w:rStyle w:val="af9"/>
                <w:rFonts w:ascii="Times New Roman" w:hAnsi="Times New Roman" w:hint="eastAsia"/>
                <w:b w:val="0"/>
                <w:bCs w:val="0"/>
              </w:rPr>
              <w:t>和</w:t>
            </w:r>
            <w:r w:rsidR="00AC4FA2">
              <w:rPr>
                <w:rStyle w:val="af9"/>
                <w:rFonts w:ascii="Times New Roman" w:hAnsi="Times New Roman" w:hint="eastAsia"/>
                <w:b w:val="0"/>
                <w:bCs w:val="0"/>
              </w:rPr>
              <w:t>C</w:t>
            </w:r>
            <w:r w:rsidR="00AC4FA2">
              <w:rPr>
                <w:rFonts w:ascii="Times New Roman" w:hAnsi="Times New Roman" w:hint="eastAsia"/>
                <w:b w:val="0"/>
                <w:bCs w:val="0"/>
              </w:rPr>
              <w:tab/>
            </w:r>
            <w:r w:rsidR="00AC4FA2">
              <w:rPr>
                <w:rFonts w:ascii="Times New Roman" w:hAnsi="Times New Roman" w:hint="eastAsia"/>
                <w:b w:val="0"/>
                <w:bCs w:val="0"/>
              </w:rPr>
              <w:fldChar w:fldCharType="begin"/>
            </w:r>
            <w:r w:rsidR="00AC4FA2">
              <w:rPr>
                <w:rFonts w:ascii="Times New Roman" w:hAnsi="Times New Roman" w:hint="eastAsia"/>
                <w:b w:val="0"/>
                <w:bCs w:val="0"/>
              </w:rPr>
              <w:instrText xml:space="preserve"> </w:instrText>
            </w:r>
            <w:r w:rsidR="00AC4FA2">
              <w:rPr>
                <w:rFonts w:ascii="Times New Roman" w:hAnsi="Times New Roman"/>
                <w:b w:val="0"/>
                <w:bCs w:val="0"/>
              </w:rPr>
              <w:instrText>PAGEREF _Toc175603960 \h</w:instrText>
            </w:r>
            <w:r w:rsidR="00AC4FA2">
              <w:rPr>
                <w:rFonts w:ascii="Times New Roman" w:hAnsi="Times New Roman" w:hint="eastAsia"/>
                <w:b w:val="0"/>
                <w:bCs w:val="0"/>
              </w:rPr>
              <w:instrText xml:space="preserve"> </w:instrText>
            </w:r>
            <w:r w:rsidR="00AC4FA2">
              <w:rPr>
                <w:rFonts w:ascii="Times New Roman" w:hAnsi="Times New Roman" w:hint="eastAsia"/>
                <w:b w:val="0"/>
                <w:bCs w:val="0"/>
              </w:rPr>
            </w:r>
            <w:r w:rsidR="00AC4FA2">
              <w:rPr>
                <w:rFonts w:ascii="Times New Roman" w:hAnsi="Times New Roman" w:hint="eastAsia"/>
                <w:b w:val="0"/>
                <w:bCs w:val="0"/>
              </w:rPr>
              <w:fldChar w:fldCharType="separate"/>
            </w:r>
            <w:r w:rsidR="00AC4FA2">
              <w:rPr>
                <w:rFonts w:ascii="Times New Roman" w:hAnsi="Times New Roman"/>
                <w:b w:val="0"/>
                <w:bCs w:val="0"/>
              </w:rPr>
              <w:t>70</w:t>
            </w:r>
            <w:r w:rsidR="00AC4FA2">
              <w:rPr>
                <w:rFonts w:ascii="Times New Roman" w:hAnsi="Times New Roman" w:hint="eastAsia"/>
                <w:b w:val="0"/>
                <w:bCs w:val="0"/>
              </w:rPr>
              <w:fldChar w:fldCharType="end"/>
            </w:r>
          </w:hyperlink>
        </w:p>
        <w:p w14:paraId="366CDCC9" w14:textId="77777777" w:rsidR="00D16BE9" w:rsidRDefault="00000000">
          <w:pPr>
            <w:pStyle w:val="TOC2"/>
            <w:tabs>
              <w:tab w:val="right" w:leader="dot" w:pos="8296"/>
            </w:tabs>
            <w:spacing w:line="300" w:lineRule="auto"/>
            <w:ind w:leftChars="0" w:left="0" w:firstLine="420"/>
            <w:rPr>
              <w:sz w:val="22"/>
              <w:szCs w:val="24"/>
              <w14:ligatures w14:val="standardContextual"/>
            </w:rPr>
          </w:pPr>
          <w:hyperlink w:anchor="_Toc175603961" w:history="1">
            <w:r w:rsidR="00AC4FA2">
              <w:rPr>
                <w:rStyle w:val="af9"/>
                <w:rFonts w:hint="eastAsia"/>
                <w:b/>
                <w:bCs/>
              </w:rPr>
              <w:t xml:space="preserve">6.6 </w:t>
            </w:r>
            <w:r w:rsidR="00AC4FA2">
              <w:rPr>
                <w:rStyle w:val="af9"/>
                <w:rFonts w:hint="eastAsia"/>
                <w:b/>
                <w:bCs/>
              </w:rPr>
              <w:t>确定系统边界和截断标准（完整性）</w:t>
            </w:r>
            <w:r w:rsidR="00AC4FA2">
              <w:rPr>
                <w:rFonts w:hint="eastAsia"/>
                <w:b/>
                <w:bCs/>
              </w:rPr>
              <w:tab/>
            </w:r>
            <w:r w:rsidR="00AC4FA2">
              <w:rPr>
                <w:rFonts w:hint="eastAsia"/>
                <w:b/>
                <w:bCs/>
              </w:rPr>
              <w:fldChar w:fldCharType="begin"/>
            </w:r>
            <w:r w:rsidR="00AC4FA2">
              <w:rPr>
                <w:rFonts w:hint="eastAsia"/>
                <w:b/>
                <w:bCs/>
              </w:rPr>
              <w:instrText xml:space="preserve"> </w:instrText>
            </w:r>
            <w:r w:rsidR="00AC4FA2">
              <w:rPr>
                <w:b/>
                <w:bCs/>
              </w:rPr>
              <w:instrText>PAGEREF _Toc175603961 \h</w:instrText>
            </w:r>
            <w:r w:rsidR="00AC4FA2">
              <w:rPr>
                <w:rFonts w:hint="eastAsia"/>
                <w:b/>
                <w:bCs/>
              </w:rPr>
              <w:instrText xml:space="preserve"> </w:instrText>
            </w:r>
            <w:r w:rsidR="00AC4FA2">
              <w:rPr>
                <w:rFonts w:hint="eastAsia"/>
                <w:b/>
                <w:bCs/>
              </w:rPr>
            </w:r>
            <w:r w:rsidR="00AC4FA2">
              <w:rPr>
                <w:rFonts w:hint="eastAsia"/>
                <w:b/>
                <w:bCs/>
              </w:rPr>
              <w:fldChar w:fldCharType="separate"/>
            </w:r>
            <w:r w:rsidR="00AC4FA2">
              <w:rPr>
                <w:b/>
                <w:bCs/>
              </w:rPr>
              <w:t>80</w:t>
            </w:r>
            <w:r w:rsidR="00AC4FA2">
              <w:rPr>
                <w:rFonts w:hint="eastAsia"/>
                <w:b/>
                <w:bCs/>
              </w:rPr>
              <w:fldChar w:fldCharType="end"/>
            </w:r>
          </w:hyperlink>
        </w:p>
        <w:p w14:paraId="095EE90F" w14:textId="77777777" w:rsidR="00D16BE9" w:rsidRDefault="00000000">
          <w:pPr>
            <w:pStyle w:val="TOC3"/>
            <w:spacing w:line="300" w:lineRule="auto"/>
            <w:ind w:leftChars="0" w:left="0" w:firstLine="422"/>
            <w:rPr>
              <w:rFonts w:ascii="Times New Roman" w:hAnsi="Times New Roman" w:cstheme="minorBidi"/>
              <w:b w:val="0"/>
              <w:bCs w:val="0"/>
              <w:sz w:val="22"/>
              <w:szCs w:val="24"/>
              <w14:ligatures w14:val="standardContextual"/>
            </w:rPr>
          </w:pPr>
          <w:hyperlink w:anchor="_Toc175603962" w:history="1">
            <w:r w:rsidR="00AC4FA2">
              <w:rPr>
                <w:rStyle w:val="af9"/>
                <w:rFonts w:ascii="Times New Roman" w:hAnsi="Times New Roman" w:hint="eastAsia"/>
                <w:b w:val="0"/>
                <w:bCs w:val="0"/>
              </w:rPr>
              <w:t xml:space="preserve">6.6.1 </w:t>
            </w:r>
            <w:r w:rsidR="00AC4FA2">
              <w:rPr>
                <w:rStyle w:val="af9"/>
                <w:rFonts w:ascii="Times New Roman" w:hAnsi="Times New Roman" w:hint="eastAsia"/>
                <w:b w:val="0"/>
                <w:bCs w:val="0"/>
              </w:rPr>
              <w:t>引言和概述</w:t>
            </w:r>
            <w:r w:rsidR="00AC4FA2">
              <w:rPr>
                <w:rFonts w:ascii="Times New Roman" w:hAnsi="Times New Roman" w:hint="eastAsia"/>
                <w:b w:val="0"/>
                <w:bCs w:val="0"/>
              </w:rPr>
              <w:tab/>
            </w:r>
            <w:r w:rsidR="00AC4FA2">
              <w:rPr>
                <w:rFonts w:ascii="Times New Roman" w:hAnsi="Times New Roman" w:hint="eastAsia"/>
                <w:b w:val="0"/>
                <w:bCs w:val="0"/>
              </w:rPr>
              <w:fldChar w:fldCharType="begin"/>
            </w:r>
            <w:r w:rsidR="00AC4FA2">
              <w:rPr>
                <w:rFonts w:ascii="Times New Roman" w:hAnsi="Times New Roman" w:hint="eastAsia"/>
                <w:b w:val="0"/>
                <w:bCs w:val="0"/>
              </w:rPr>
              <w:instrText xml:space="preserve"> </w:instrText>
            </w:r>
            <w:r w:rsidR="00AC4FA2">
              <w:rPr>
                <w:rFonts w:ascii="Times New Roman" w:hAnsi="Times New Roman"/>
                <w:b w:val="0"/>
                <w:bCs w:val="0"/>
              </w:rPr>
              <w:instrText>PAGEREF _Toc175603962 \h</w:instrText>
            </w:r>
            <w:r w:rsidR="00AC4FA2">
              <w:rPr>
                <w:rFonts w:ascii="Times New Roman" w:hAnsi="Times New Roman" w:hint="eastAsia"/>
                <w:b w:val="0"/>
                <w:bCs w:val="0"/>
              </w:rPr>
              <w:instrText xml:space="preserve"> </w:instrText>
            </w:r>
            <w:r w:rsidR="00AC4FA2">
              <w:rPr>
                <w:rFonts w:ascii="Times New Roman" w:hAnsi="Times New Roman" w:hint="eastAsia"/>
                <w:b w:val="0"/>
                <w:bCs w:val="0"/>
              </w:rPr>
            </w:r>
            <w:r w:rsidR="00AC4FA2">
              <w:rPr>
                <w:rFonts w:ascii="Times New Roman" w:hAnsi="Times New Roman" w:hint="eastAsia"/>
                <w:b w:val="0"/>
                <w:bCs w:val="0"/>
              </w:rPr>
              <w:fldChar w:fldCharType="separate"/>
            </w:r>
            <w:r w:rsidR="00AC4FA2">
              <w:rPr>
                <w:rFonts w:ascii="Times New Roman" w:hAnsi="Times New Roman"/>
                <w:b w:val="0"/>
                <w:bCs w:val="0"/>
              </w:rPr>
              <w:t>80</w:t>
            </w:r>
            <w:r w:rsidR="00AC4FA2">
              <w:rPr>
                <w:rFonts w:ascii="Times New Roman" w:hAnsi="Times New Roman" w:hint="eastAsia"/>
                <w:b w:val="0"/>
                <w:bCs w:val="0"/>
              </w:rPr>
              <w:fldChar w:fldCharType="end"/>
            </w:r>
          </w:hyperlink>
        </w:p>
        <w:p w14:paraId="191F965B" w14:textId="77777777" w:rsidR="00D16BE9" w:rsidRDefault="00000000">
          <w:pPr>
            <w:pStyle w:val="TOC3"/>
            <w:spacing w:line="300" w:lineRule="auto"/>
            <w:ind w:leftChars="0" w:left="0" w:firstLine="422"/>
            <w:rPr>
              <w:rFonts w:ascii="Times New Roman" w:hAnsi="Times New Roman" w:cstheme="minorBidi"/>
              <w:b w:val="0"/>
              <w:bCs w:val="0"/>
              <w:sz w:val="22"/>
              <w:szCs w:val="24"/>
              <w14:ligatures w14:val="standardContextual"/>
            </w:rPr>
          </w:pPr>
          <w:hyperlink w:anchor="_Toc175603963" w:history="1">
            <w:r w:rsidR="00AC4FA2">
              <w:rPr>
                <w:rStyle w:val="af9"/>
                <w:rFonts w:ascii="Times New Roman" w:hAnsi="Times New Roman" w:hint="eastAsia"/>
                <w:b w:val="0"/>
                <w:bCs w:val="0"/>
              </w:rPr>
              <w:t xml:space="preserve">6.6.2 </w:t>
            </w:r>
            <w:r w:rsidR="00AC4FA2">
              <w:rPr>
                <w:rStyle w:val="af9"/>
                <w:rFonts w:ascii="Times New Roman" w:hAnsi="Times New Roman" w:hint="eastAsia"/>
                <w:b w:val="0"/>
                <w:bCs w:val="0"/>
              </w:rPr>
              <w:t>系统边界的定性定义</w:t>
            </w:r>
            <w:r w:rsidR="00AC4FA2">
              <w:rPr>
                <w:rFonts w:ascii="Times New Roman" w:hAnsi="Times New Roman" w:hint="eastAsia"/>
                <w:b w:val="0"/>
                <w:bCs w:val="0"/>
              </w:rPr>
              <w:tab/>
            </w:r>
            <w:r w:rsidR="00AC4FA2">
              <w:rPr>
                <w:rFonts w:ascii="Times New Roman" w:hAnsi="Times New Roman" w:hint="eastAsia"/>
                <w:b w:val="0"/>
                <w:bCs w:val="0"/>
              </w:rPr>
              <w:fldChar w:fldCharType="begin"/>
            </w:r>
            <w:r w:rsidR="00AC4FA2">
              <w:rPr>
                <w:rFonts w:ascii="Times New Roman" w:hAnsi="Times New Roman" w:hint="eastAsia"/>
                <w:b w:val="0"/>
                <w:bCs w:val="0"/>
              </w:rPr>
              <w:instrText xml:space="preserve"> </w:instrText>
            </w:r>
            <w:r w:rsidR="00AC4FA2">
              <w:rPr>
                <w:rFonts w:ascii="Times New Roman" w:hAnsi="Times New Roman"/>
                <w:b w:val="0"/>
                <w:bCs w:val="0"/>
              </w:rPr>
              <w:instrText>PAGEREF _Toc175603963 \h</w:instrText>
            </w:r>
            <w:r w:rsidR="00AC4FA2">
              <w:rPr>
                <w:rFonts w:ascii="Times New Roman" w:hAnsi="Times New Roman" w:hint="eastAsia"/>
                <w:b w:val="0"/>
                <w:bCs w:val="0"/>
              </w:rPr>
              <w:instrText xml:space="preserve"> </w:instrText>
            </w:r>
            <w:r w:rsidR="00AC4FA2">
              <w:rPr>
                <w:rFonts w:ascii="Times New Roman" w:hAnsi="Times New Roman" w:hint="eastAsia"/>
                <w:b w:val="0"/>
                <w:bCs w:val="0"/>
              </w:rPr>
            </w:r>
            <w:r w:rsidR="00AC4FA2">
              <w:rPr>
                <w:rFonts w:ascii="Times New Roman" w:hAnsi="Times New Roman" w:hint="eastAsia"/>
                <w:b w:val="0"/>
                <w:bCs w:val="0"/>
              </w:rPr>
              <w:fldChar w:fldCharType="separate"/>
            </w:r>
            <w:r w:rsidR="00AC4FA2">
              <w:rPr>
                <w:rFonts w:ascii="Times New Roman" w:hAnsi="Times New Roman"/>
                <w:b w:val="0"/>
                <w:bCs w:val="0"/>
              </w:rPr>
              <w:t>85</w:t>
            </w:r>
            <w:r w:rsidR="00AC4FA2">
              <w:rPr>
                <w:rFonts w:ascii="Times New Roman" w:hAnsi="Times New Roman" w:hint="eastAsia"/>
                <w:b w:val="0"/>
                <w:bCs w:val="0"/>
              </w:rPr>
              <w:fldChar w:fldCharType="end"/>
            </w:r>
          </w:hyperlink>
        </w:p>
        <w:p w14:paraId="6BD7D37C" w14:textId="77777777" w:rsidR="00D16BE9" w:rsidRDefault="00000000">
          <w:pPr>
            <w:pStyle w:val="TOC3"/>
            <w:spacing w:line="300" w:lineRule="auto"/>
            <w:ind w:leftChars="0" w:left="0" w:firstLine="422"/>
            <w:rPr>
              <w:rFonts w:ascii="Times New Roman" w:hAnsi="Times New Roman" w:cstheme="minorBidi"/>
              <w:b w:val="0"/>
              <w:bCs w:val="0"/>
              <w:sz w:val="22"/>
              <w:szCs w:val="24"/>
              <w14:ligatures w14:val="standardContextual"/>
            </w:rPr>
          </w:pPr>
          <w:hyperlink w:anchor="_Toc175603964" w:history="1">
            <w:r w:rsidR="00AC4FA2">
              <w:rPr>
                <w:rStyle w:val="af9"/>
                <w:rFonts w:ascii="Times New Roman" w:hAnsi="Times New Roman" w:hint="eastAsia"/>
                <w:b w:val="0"/>
                <w:bCs w:val="0"/>
              </w:rPr>
              <w:t xml:space="preserve">6.6.3 </w:t>
            </w:r>
            <w:r w:rsidR="00AC4FA2">
              <w:rPr>
                <w:rStyle w:val="af9"/>
                <w:rFonts w:ascii="Times New Roman" w:hAnsi="Times New Roman" w:hint="eastAsia"/>
                <w:b w:val="0"/>
                <w:bCs w:val="0"/>
              </w:rPr>
              <w:t>系统边界的定量定义——切割标准</w:t>
            </w:r>
            <w:r w:rsidR="00AC4FA2">
              <w:rPr>
                <w:rFonts w:ascii="Times New Roman" w:hAnsi="Times New Roman" w:hint="eastAsia"/>
                <w:b w:val="0"/>
                <w:bCs w:val="0"/>
              </w:rPr>
              <w:tab/>
            </w:r>
            <w:r w:rsidR="00AC4FA2">
              <w:rPr>
                <w:rFonts w:ascii="Times New Roman" w:hAnsi="Times New Roman" w:hint="eastAsia"/>
                <w:b w:val="0"/>
                <w:bCs w:val="0"/>
              </w:rPr>
              <w:fldChar w:fldCharType="begin"/>
            </w:r>
            <w:r w:rsidR="00AC4FA2">
              <w:rPr>
                <w:rFonts w:ascii="Times New Roman" w:hAnsi="Times New Roman" w:hint="eastAsia"/>
                <w:b w:val="0"/>
                <w:bCs w:val="0"/>
              </w:rPr>
              <w:instrText xml:space="preserve"> </w:instrText>
            </w:r>
            <w:r w:rsidR="00AC4FA2">
              <w:rPr>
                <w:rFonts w:ascii="Times New Roman" w:hAnsi="Times New Roman"/>
                <w:b w:val="0"/>
                <w:bCs w:val="0"/>
              </w:rPr>
              <w:instrText>PAGEREF _Toc175603964 \h</w:instrText>
            </w:r>
            <w:r w:rsidR="00AC4FA2">
              <w:rPr>
                <w:rFonts w:ascii="Times New Roman" w:hAnsi="Times New Roman" w:hint="eastAsia"/>
                <w:b w:val="0"/>
                <w:bCs w:val="0"/>
              </w:rPr>
              <w:instrText xml:space="preserve"> </w:instrText>
            </w:r>
            <w:r w:rsidR="00AC4FA2">
              <w:rPr>
                <w:rFonts w:ascii="Times New Roman" w:hAnsi="Times New Roman" w:hint="eastAsia"/>
                <w:b w:val="0"/>
                <w:bCs w:val="0"/>
              </w:rPr>
            </w:r>
            <w:r w:rsidR="00AC4FA2">
              <w:rPr>
                <w:rFonts w:ascii="Times New Roman" w:hAnsi="Times New Roman" w:hint="eastAsia"/>
                <w:b w:val="0"/>
                <w:bCs w:val="0"/>
              </w:rPr>
              <w:fldChar w:fldCharType="separate"/>
            </w:r>
            <w:r w:rsidR="00AC4FA2">
              <w:rPr>
                <w:rFonts w:ascii="Times New Roman" w:hAnsi="Times New Roman"/>
                <w:b w:val="0"/>
                <w:bCs w:val="0"/>
              </w:rPr>
              <w:t>87</w:t>
            </w:r>
            <w:r w:rsidR="00AC4FA2">
              <w:rPr>
                <w:rFonts w:ascii="Times New Roman" w:hAnsi="Times New Roman" w:hint="eastAsia"/>
                <w:b w:val="0"/>
                <w:bCs w:val="0"/>
              </w:rPr>
              <w:fldChar w:fldCharType="end"/>
            </w:r>
          </w:hyperlink>
        </w:p>
        <w:p w14:paraId="51D91F40" w14:textId="77777777" w:rsidR="00D16BE9" w:rsidRDefault="00AC4FA2">
          <w:pPr>
            <w:pStyle w:val="TOC2"/>
            <w:tabs>
              <w:tab w:val="right" w:leader="dot" w:pos="8296"/>
            </w:tabs>
            <w:spacing w:line="300" w:lineRule="auto"/>
            <w:ind w:leftChars="0" w:left="0" w:firstLine="422"/>
            <w:rPr>
              <w:sz w:val="22"/>
              <w:szCs w:val="24"/>
              <w14:ligatures w14:val="standardContextual"/>
            </w:rPr>
          </w:pPr>
          <w:r>
            <w:rPr>
              <w:rStyle w:val="af9"/>
              <w:rFonts w:hint="eastAsia"/>
              <w:b/>
              <w:bCs/>
            </w:rPr>
            <w:t xml:space="preserve">6.7 </w:t>
          </w:r>
          <w:r>
            <w:rPr>
              <w:rStyle w:val="af9"/>
              <w:rFonts w:hint="eastAsia"/>
              <w:b/>
              <w:bCs/>
            </w:rPr>
            <w:t>准备影响评估的基础</w:t>
          </w:r>
          <w:r>
            <w:rPr>
              <w:rFonts w:hint="eastAsia"/>
              <w:b/>
              <w:bCs/>
            </w:rPr>
            <w:tab/>
          </w:r>
          <w:hyperlink w:anchor="_Toc175603965" w:history="1">
            <w:r>
              <w:rPr>
                <w:rFonts w:hint="eastAsia"/>
                <w:b/>
                <w:bCs/>
              </w:rPr>
              <w:fldChar w:fldCharType="begin"/>
            </w:r>
            <w:r>
              <w:rPr>
                <w:rFonts w:hint="eastAsia"/>
                <w:b/>
                <w:bCs/>
              </w:rPr>
              <w:instrText xml:space="preserve"> </w:instrText>
            </w:r>
            <w:r>
              <w:rPr>
                <w:b/>
                <w:bCs/>
              </w:rPr>
              <w:instrText>PAGEREF _Toc175603965 \h</w:instrText>
            </w:r>
            <w:r>
              <w:rPr>
                <w:rFonts w:hint="eastAsia"/>
                <w:b/>
                <w:bCs/>
              </w:rPr>
              <w:instrText xml:space="preserve"> </w:instrText>
            </w:r>
            <w:r>
              <w:rPr>
                <w:rFonts w:hint="eastAsia"/>
                <w:b/>
                <w:bCs/>
              </w:rPr>
            </w:r>
            <w:r>
              <w:rPr>
                <w:rFonts w:hint="eastAsia"/>
                <w:b/>
                <w:bCs/>
              </w:rPr>
              <w:fldChar w:fldCharType="separate"/>
            </w:r>
            <w:r>
              <w:rPr>
                <w:b/>
                <w:bCs/>
              </w:rPr>
              <w:t>91</w:t>
            </w:r>
            <w:r>
              <w:rPr>
                <w:rFonts w:hint="eastAsia"/>
                <w:b/>
                <w:bCs/>
              </w:rPr>
              <w:fldChar w:fldCharType="end"/>
            </w:r>
          </w:hyperlink>
        </w:p>
        <w:p w14:paraId="1190C6F9" w14:textId="77777777" w:rsidR="00D16BE9" w:rsidRDefault="00000000">
          <w:pPr>
            <w:pStyle w:val="TOC3"/>
            <w:spacing w:line="300" w:lineRule="auto"/>
            <w:ind w:leftChars="0" w:left="0" w:firstLine="422"/>
            <w:rPr>
              <w:rFonts w:ascii="Times New Roman" w:hAnsi="Times New Roman" w:cstheme="minorBidi"/>
              <w:b w:val="0"/>
              <w:bCs w:val="0"/>
              <w:sz w:val="22"/>
              <w:szCs w:val="24"/>
              <w14:ligatures w14:val="standardContextual"/>
            </w:rPr>
          </w:pPr>
          <w:hyperlink w:anchor="_Toc175603966" w:history="1">
            <w:r w:rsidR="00AC4FA2">
              <w:rPr>
                <w:rStyle w:val="af9"/>
                <w:rFonts w:ascii="Times New Roman" w:hAnsi="Times New Roman" w:hint="eastAsia"/>
                <w:b w:val="0"/>
                <w:bCs w:val="0"/>
              </w:rPr>
              <w:t xml:space="preserve">6.7.1 </w:t>
            </w:r>
            <w:r w:rsidR="00AC4FA2">
              <w:rPr>
                <w:rStyle w:val="af9"/>
                <w:rFonts w:ascii="Times New Roman" w:hAnsi="Times New Roman" w:hint="eastAsia"/>
                <w:b w:val="0"/>
                <w:bCs w:val="0"/>
              </w:rPr>
              <w:t>引言和概述</w:t>
            </w:r>
            <w:r w:rsidR="00AC4FA2">
              <w:rPr>
                <w:rFonts w:ascii="Times New Roman" w:hAnsi="Times New Roman" w:hint="eastAsia"/>
                <w:b w:val="0"/>
                <w:bCs w:val="0"/>
              </w:rPr>
              <w:tab/>
            </w:r>
            <w:r w:rsidR="00AC4FA2">
              <w:rPr>
                <w:rFonts w:ascii="Times New Roman" w:hAnsi="Times New Roman" w:hint="eastAsia"/>
                <w:b w:val="0"/>
                <w:bCs w:val="0"/>
              </w:rPr>
              <w:fldChar w:fldCharType="begin"/>
            </w:r>
            <w:r w:rsidR="00AC4FA2">
              <w:rPr>
                <w:rFonts w:ascii="Times New Roman" w:hAnsi="Times New Roman" w:hint="eastAsia"/>
                <w:b w:val="0"/>
                <w:bCs w:val="0"/>
              </w:rPr>
              <w:instrText xml:space="preserve"> </w:instrText>
            </w:r>
            <w:r w:rsidR="00AC4FA2">
              <w:rPr>
                <w:rFonts w:ascii="Times New Roman" w:hAnsi="Times New Roman"/>
                <w:b w:val="0"/>
                <w:bCs w:val="0"/>
              </w:rPr>
              <w:instrText>PAGEREF _Toc175603966 \h</w:instrText>
            </w:r>
            <w:r w:rsidR="00AC4FA2">
              <w:rPr>
                <w:rFonts w:ascii="Times New Roman" w:hAnsi="Times New Roman" w:hint="eastAsia"/>
                <w:b w:val="0"/>
                <w:bCs w:val="0"/>
              </w:rPr>
              <w:instrText xml:space="preserve"> </w:instrText>
            </w:r>
            <w:r w:rsidR="00AC4FA2">
              <w:rPr>
                <w:rFonts w:ascii="Times New Roman" w:hAnsi="Times New Roman" w:hint="eastAsia"/>
                <w:b w:val="0"/>
                <w:bCs w:val="0"/>
              </w:rPr>
            </w:r>
            <w:r w:rsidR="00AC4FA2">
              <w:rPr>
                <w:rFonts w:ascii="Times New Roman" w:hAnsi="Times New Roman" w:hint="eastAsia"/>
                <w:b w:val="0"/>
                <w:bCs w:val="0"/>
              </w:rPr>
              <w:fldChar w:fldCharType="separate"/>
            </w:r>
            <w:r w:rsidR="00AC4FA2">
              <w:rPr>
                <w:rFonts w:ascii="Times New Roman" w:hAnsi="Times New Roman"/>
                <w:b w:val="0"/>
                <w:bCs w:val="0"/>
              </w:rPr>
              <w:t>91</w:t>
            </w:r>
            <w:r w:rsidR="00AC4FA2">
              <w:rPr>
                <w:rFonts w:ascii="Times New Roman" w:hAnsi="Times New Roman" w:hint="eastAsia"/>
                <w:b w:val="0"/>
                <w:bCs w:val="0"/>
              </w:rPr>
              <w:fldChar w:fldCharType="end"/>
            </w:r>
          </w:hyperlink>
        </w:p>
        <w:p w14:paraId="7A2E076F" w14:textId="77777777" w:rsidR="00D16BE9" w:rsidRDefault="00000000">
          <w:pPr>
            <w:pStyle w:val="TOC3"/>
            <w:spacing w:line="300" w:lineRule="auto"/>
            <w:ind w:leftChars="0" w:left="0" w:firstLine="422"/>
            <w:rPr>
              <w:rFonts w:ascii="Times New Roman" w:hAnsi="Times New Roman" w:cstheme="minorBidi"/>
              <w:b w:val="0"/>
              <w:bCs w:val="0"/>
              <w:sz w:val="22"/>
              <w:szCs w:val="24"/>
              <w14:ligatures w14:val="standardContextual"/>
            </w:rPr>
          </w:pPr>
          <w:hyperlink w:anchor="_Toc175603967" w:history="1">
            <w:r w:rsidR="00AC4FA2">
              <w:rPr>
                <w:rStyle w:val="af9"/>
                <w:rFonts w:ascii="Times New Roman" w:hAnsi="Times New Roman" w:hint="eastAsia"/>
                <w:b w:val="0"/>
                <w:bCs w:val="0"/>
              </w:rPr>
              <w:t xml:space="preserve">6.7.2 </w:t>
            </w:r>
            <w:r w:rsidR="00AC4FA2">
              <w:rPr>
                <w:rStyle w:val="af9"/>
                <w:rFonts w:ascii="Times New Roman" w:hAnsi="Times New Roman" w:hint="eastAsia"/>
                <w:b w:val="0"/>
                <w:bCs w:val="0"/>
              </w:rPr>
              <w:t>确定要应用的</w:t>
            </w:r>
            <w:r w:rsidR="00AC4FA2">
              <w:rPr>
                <w:rStyle w:val="af9"/>
                <w:rFonts w:ascii="Times New Roman" w:hAnsi="Times New Roman" w:hint="eastAsia"/>
                <w:b w:val="0"/>
                <w:bCs w:val="0"/>
              </w:rPr>
              <w:t>LCIA</w:t>
            </w:r>
            <w:r w:rsidR="00AC4FA2">
              <w:rPr>
                <w:rStyle w:val="af9"/>
                <w:rFonts w:ascii="Times New Roman" w:hAnsi="Times New Roman" w:hint="eastAsia"/>
                <w:b w:val="0"/>
                <w:bCs w:val="0"/>
              </w:rPr>
              <w:t>方法</w:t>
            </w:r>
            <w:r w:rsidR="00AC4FA2">
              <w:rPr>
                <w:rFonts w:ascii="Times New Roman" w:hAnsi="Times New Roman" w:hint="eastAsia"/>
                <w:b w:val="0"/>
                <w:bCs w:val="0"/>
              </w:rPr>
              <w:tab/>
            </w:r>
            <w:r w:rsidR="00AC4FA2">
              <w:rPr>
                <w:rFonts w:ascii="Times New Roman" w:hAnsi="Times New Roman" w:hint="eastAsia"/>
                <w:b w:val="0"/>
                <w:bCs w:val="0"/>
              </w:rPr>
              <w:fldChar w:fldCharType="begin"/>
            </w:r>
            <w:r w:rsidR="00AC4FA2">
              <w:rPr>
                <w:rFonts w:ascii="Times New Roman" w:hAnsi="Times New Roman" w:hint="eastAsia"/>
                <w:b w:val="0"/>
                <w:bCs w:val="0"/>
              </w:rPr>
              <w:instrText xml:space="preserve"> </w:instrText>
            </w:r>
            <w:r w:rsidR="00AC4FA2">
              <w:rPr>
                <w:rFonts w:ascii="Times New Roman" w:hAnsi="Times New Roman"/>
                <w:b w:val="0"/>
                <w:bCs w:val="0"/>
              </w:rPr>
              <w:instrText>PAGEREF _Toc175603967 \h</w:instrText>
            </w:r>
            <w:r w:rsidR="00AC4FA2">
              <w:rPr>
                <w:rFonts w:ascii="Times New Roman" w:hAnsi="Times New Roman" w:hint="eastAsia"/>
                <w:b w:val="0"/>
                <w:bCs w:val="0"/>
              </w:rPr>
              <w:instrText xml:space="preserve"> </w:instrText>
            </w:r>
            <w:r w:rsidR="00AC4FA2">
              <w:rPr>
                <w:rFonts w:ascii="Times New Roman" w:hAnsi="Times New Roman" w:hint="eastAsia"/>
                <w:b w:val="0"/>
                <w:bCs w:val="0"/>
              </w:rPr>
            </w:r>
            <w:r w:rsidR="00AC4FA2">
              <w:rPr>
                <w:rFonts w:ascii="Times New Roman" w:hAnsi="Times New Roman" w:hint="eastAsia"/>
                <w:b w:val="0"/>
                <w:bCs w:val="0"/>
              </w:rPr>
              <w:fldChar w:fldCharType="separate"/>
            </w:r>
            <w:r w:rsidR="00AC4FA2">
              <w:rPr>
                <w:rFonts w:ascii="Times New Roman" w:hAnsi="Times New Roman"/>
                <w:b w:val="0"/>
                <w:bCs w:val="0"/>
              </w:rPr>
              <w:t>92</w:t>
            </w:r>
            <w:r w:rsidR="00AC4FA2">
              <w:rPr>
                <w:rFonts w:ascii="Times New Roman" w:hAnsi="Times New Roman" w:hint="eastAsia"/>
                <w:b w:val="0"/>
                <w:bCs w:val="0"/>
              </w:rPr>
              <w:fldChar w:fldCharType="end"/>
            </w:r>
          </w:hyperlink>
        </w:p>
        <w:p w14:paraId="52E02A61" w14:textId="77777777" w:rsidR="00D16BE9" w:rsidRDefault="00000000">
          <w:pPr>
            <w:pStyle w:val="TOC3"/>
            <w:spacing w:line="300" w:lineRule="auto"/>
            <w:ind w:leftChars="0" w:left="0" w:firstLine="422"/>
            <w:rPr>
              <w:rFonts w:ascii="Times New Roman" w:hAnsi="Times New Roman" w:cstheme="minorBidi"/>
              <w:b w:val="0"/>
              <w:bCs w:val="0"/>
              <w:sz w:val="22"/>
              <w:szCs w:val="24"/>
              <w14:ligatures w14:val="standardContextual"/>
            </w:rPr>
          </w:pPr>
          <w:hyperlink w:anchor="_Toc175603968" w:history="1">
            <w:r w:rsidR="00AC4FA2">
              <w:rPr>
                <w:rStyle w:val="af9"/>
                <w:rFonts w:ascii="Times New Roman" w:hAnsi="Times New Roman" w:hint="eastAsia"/>
                <w:b w:val="0"/>
                <w:bCs w:val="0"/>
              </w:rPr>
              <w:t xml:space="preserve">6.7.3 </w:t>
            </w:r>
            <w:r w:rsidR="00AC4FA2">
              <w:rPr>
                <w:rStyle w:val="af9"/>
                <w:rFonts w:ascii="Times New Roman" w:hAnsi="Times New Roman" w:hint="eastAsia"/>
                <w:b w:val="0"/>
                <w:bCs w:val="0"/>
              </w:rPr>
              <w:t>碳足迹和其他选择的指标</w:t>
            </w:r>
            <w:r w:rsidR="00AC4FA2">
              <w:rPr>
                <w:rFonts w:ascii="Times New Roman" w:hAnsi="Times New Roman" w:hint="eastAsia"/>
                <w:b w:val="0"/>
                <w:bCs w:val="0"/>
              </w:rPr>
              <w:tab/>
            </w:r>
            <w:r w:rsidR="00AC4FA2">
              <w:rPr>
                <w:rFonts w:ascii="Times New Roman" w:hAnsi="Times New Roman" w:hint="eastAsia"/>
                <w:b w:val="0"/>
                <w:bCs w:val="0"/>
              </w:rPr>
              <w:fldChar w:fldCharType="begin"/>
            </w:r>
            <w:r w:rsidR="00AC4FA2">
              <w:rPr>
                <w:rFonts w:ascii="Times New Roman" w:hAnsi="Times New Roman" w:hint="eastAsia"/>
                <w:b w:val="0"/>
                <w:bCs w:val="0"/>
              </w:rPr>
              <w:instrText xml:space="preserve"> </w:instrText>
            </w:r>
            <w:r w:rsidR="00AC4FA2">
              <w:rPr>
                <w:rFonts w:ascii="Times New Roman" w:hAnsi="Times New Roman"/>
                <w:b w:val="0"/>
                <w:bCs w:val="0"/>
              </w:rPr>
              <w:instrText>PAGEREF _Toc175603968 \h</w:instrText>
            </w:r>
            <w:r w:rsidR="00AC4FA2">
              <w:rPr>
                <w:rFonts w:ascii="Times New Roman" w:hAnsi="Times New Roman" w:hint="eastAsia"/>
                <w:b w:val="0"/>
                <w:bCs w:val="0"/>
              </w:rPr>
              <w:instrText xml:space="preserve"> </w:instrText>
            </w:r>
            <w:r w:rsidR="00AC4FA2">
              <w:rPr>
                <w:rFonts w:ascii="Times New Roman" w:hAnsi="Times New Roman" w:hint="eastAsia"/>
                <w:b w:val="0"/>
                <w:bCs w:val="0"/>
              </w:rPr>
            </w:r>
            <w:r w:rsidR="00AC4FA2">
              <w:rPr>
                <w:rFonts w:ascii="Times New Roman" w:hAnsi="Times New Roman" w:hint="eastAsia"/>
                <w:b w:val="0"/>
                <w:bCs w:val="0"/>
              </w:rPr>
              <w:fldChar w:fldCharType="separate"/>
            </w:r>
            <w:r w:rsidR="00AC4FA2">
              <w:rPr>
                <w:rFonts w:ascii="Times New Roman" w:hAnsi="Times New Roman"/>
                <w:b w:val="0"/>
                <w:bCs w:val="0"/>
              </w:rPr>
              <w:t>94</w:t>
            </w:r>
            <w:r w:rsidR="00AC4FA2">
              <w:rPr>
                <w:rFonts w:ascii="Times New Roman" w:hAnsi="Times New Roman" w:hint="eastAsia"/>
                <w:b w:val="0"/>
                <w:bCs w:val="0"/>
              </w:rPr>
              <w:fldChar w:fldCharType="end"/>
            </w:r>
          </w:hyperlink>
        </w:p>
        <w:p w14:paraId="7CC6AB38" w14:textId="77777777" w:rsidR="00D16BE9" w:rsidRDefault="00000000">
          <w:pPr>
            <w:pStyle w:val="TOC3"/>
            <w:spacing w:line="300" w:lineRule="auto"/>
            <w:ind w:leftChars="0" w:left="0" w:firstLine="422"/>
            <w:rPr>
              <w:rFonts w:ascii="Times New Roman" w:hAnsi="Times New Roman" w:cstheme="minorBidi"/>
              <w:b w:val="0"/>
              <w:bCs w:val="0"/>
              <w:sz w:val="22"/>
              <w:szCs w:val="24"/>
              <w14:ligatures w14:val="standardContextual"/>
            </w:rPr>
          </w:pPr>
          <w:hyperlink w:anchor="_Toc175603969" w:history="1">
            <w:r w:rsidR="00AC4FA2">
              <w:rPr>
                <w:rStyle w:val="af9"/>
                <w:rFonts w:ascii="Times New Roman" w:hAnsi="Times New Roman" w:hint="eastAsia"/>
                <w:b w:val="0"/>
                <w:bCs w:val="0"/>
              </w:rPr>
              <w:t xml:space="preserve">6.7.4 </w:t>
            </w:r>
            <w:r w:rsidR="00AC4FA2">
              <w:rPr>
                <w:rStyle w:val="af9"/>
                <w:rFonts w:ascii="Times New Roman" w:hAnsi="Times New Roman" w:hint="eastAsia"/>
                <w:b w:val="0"/>
                <w:bCs w:val="0"/>
              </w:rPr>
              <w:t>包括非标准影响和非标准基本流</w:t>
            </w:r>
            <w:r w:rsidR="00AC4FA2">
              <w:rPr>
                <w:rFonts w:ascii="Times New Roman" w:hAnsi="Times New Roman" w:hint="eastAsia"/>
                <w:b w:val="0"/>
                <w:bCs w:val="0"/>
              </w:rPr>
              <w:tab/>
            </w:r>
            <w:r w:rsidR="00AC4FA2">
              <w:rPr>
                <w:rFonts w:ascii="Times New Roman" w:hAnsi="Times New Roman" w:hint="eastAsia"/>
                <w:b w:val="0"/>
                <w:bCs w:val="0"/>
              </w:rPr>
              <w:fldChar w:fldCharType="begin"/>
            </w:r>
            <w:r w:rsidR="00AC4FA2">
              <w:rPr>
                <w:rFonts w:ascii="Times New Roman" w:hAnsi="Times New Roman" w:hint="eastAsia"/>
                <w:b w:val="0"/>
                <w:bCs w:val="0"/>
              </w:rPr>
              <w:instrText xml:space="preserve"> </w:instrText>
            </w:r>
            <w:r w:rsidR="00AC4FA2">
              <w:rPr>
                <w:rFonts w:ascii="Times New Roman" w:hAnsi="Times New Roman"/>
                <w:b w:val="0"/>
                <w:bCs w:val="0"/>
              </w:rPr>
              <w:instrText>PAGEREF _Toc175603969 \h</w:instrText>
            </w:r>
            <w:r w:rsidR="00AC4FA2">
              <w:rPr>
                <w:rFonts w:ascii="Times New Roman" w:hAnsi="Times New Roman" w:hint="eastAsia"/>
                <w:b w:val="0"/>
                <w:bCs w:val="0"/>
              </w:rPr>
              <w:instrText xml:space="preserve"> </w:instrText>
            </w:r>
            <w:r w:rsidR="00AC4FA2">
              <w:rPr>
                <w:rFonts w:ascii="Times New Roman" w:hAnsi="Times New Roman" w:hint="eastAsia"/>
                <w:b w:val="0"/>
                <w:bCs w:val="0"/>
              </w:rPr>
            </w:r>
            <w:r w:rsidR="00AC4FA2">
              <w:rPr>
                <w:rFonts w:ascii="Times New Roman" w:hAnsi="Times New Roman" w:hint="eastAsia"/>
                <w:b w:val="0"/>
                <w:bCs w:val="0"/>
              </w:rPr>
              <w:fldChar w:fldCharType="separate"/>
            </w:r>
            <w:r w:rsidR="00AC4FA2">
              <w:rPr>
                <w:rFonts w:ascii="Times New Roman" w:hAnsi="Times New Roman"/>
                <w:b w:val="0"/>
                <w:bCs w:val="0"/>
              </w:rPr>
              <w:t>94</w:t>
            </w:r>
            <w:r w:rsidR="00AC4FA2">
              <w:rPr>
                <w:rFonts w:ascii="Times New Roman" w:hAnsi="Times New Roman" w:hint="eastAsia"/>
                <w:b w:val="0"/>
                <w:bCs w:val="0"/>
              </w:rPr>
              <w:fldChar w:fldCharType="end"/>
            </w:r>
          </w:hyperlink>
        </w:p>
        <w:p w14:paraId="6CA37755" w14:textId="77777777" w:rsidR="00D16BE9" w:rsidRDefault="00000000">
          <w:pPr>
            <w:pStyle w:val="TOC3"/>
            <w:spacing w:line="300" w:lineRule="auto"/>
            <w:ind w:leftChars="0" w:left="0" w:firstLine="422"/>
            <w:rPr>
              <w:rFonts w:ascii="Times New Roman" w:hAnsi="Times New Roman" w:cstheme="minorBidi"/>
              <w:b w:val="0"/>
              <w:bCs w:val="0"/>
              <w:sz w:val="22"/>
              <w:szCs w:val="24"/>
              <w14:ligatures w14:val="standardContextual"/>
            </w:rPr>
          </w:pPr>
          <w:hyperlink w:anchor="_Toc175603970" w:history="1">
            <w:r w:rsidR="00AC4FA2">
              <w:rPr>
                <w:rStyle w:val="af9"/>
                <w:rFonts w:ascii="Times New Roman" w:hAnsi="Times New Roman" w:hint="eastAsia"/>
                <w:b w:val="0"/>
                <w:bCs w:val="0"/>
              </w:rPr>
              <w:t xml:space="preserve">6.7.5 </w:t>
            </w:r>
            <w:r w:rsidR="00AC4FA2">
              <w:rPr>
                <w:rStyle w:val="af9"/>
                <w:rFonts w:ascii="Times New Roman" w:hAnsi="Times New Roman" w:hint="eastAsia"/>
                <w:b w:val="0"/>
                <w:bCs w:val="0"/>
              </w:rPr>
              <w:t>空间和其他影响因素的差异化</w:t>
            </w:r>
            <w:r w:rsidR="00AC4FA2">
              <w:rPr>
                <w:rStyle w:val="af9"/>
                <w:rFonts w:ascii="Times New Roman" w:hAnsi="Times New Roman" w:hint="eastAsia"/>
                <w:b w:val="0"/>
                <w:bCs w:val="0"/>
              </w:rPr>
              <w:t>/</w:t>
            </w:r>
            <w:r w:rsidR="00AC4FA2">
              <w:rPr>
                <w:rStyle w:val="af9"/>
                <w:rFonts w:ascii="Times New Roman" w:hAnsi="Times New Roman" w:hint="eastAsia"/>
                <w:b w:val="0"/>
                <w:bCs w:val="0"/>
              </w:rPr>
              <w:t>修改</w:t>
            </w:r>
            <w:r w:rsidR="00AC4FA2">
              <w:rPr>
                <w:rFonts w:ascii="Times New Roman" w:hAnsi="Times New Roman" w:hint="eastAsia"/>
                <w:b w:val="0"/>
                <w:bCs w:val="0"/>
              </w:rPr>
              <w:tab/>
            </w:r>
            <w:r w:rsidR="00AC4FA2">
              <w:rPr>
                <w:rFonts w:ascii="Times New Roman" w:hAnsi="Times New Roman" w:hint="eastAsia"/>
                <w:b w:val="0"/>
                <w:bCs w:val="0"/>
              </w:rPr>
              <w:fldChar w:fldCharType="begin"/>
            </w:r>
            <w:r w:rsidR="00AC4FA2">
              <w:rPr>
                <w:rFonts w:ascii="Times New Roman" w:hAnsi="Times New Roman" w:hint="eastAsia"/>
                <w:b w:val="0"/>
                <w:bCs w:val="0"/>
              </w:rPr>
              <w:instrText xml:space="preserve"> </w:instrText>
            </w:r>
            <w:r w:rsidR="00AC4FA2">
              <w:rPr>
                <w:rFonts w:ascii="Times New Roman" w:hAnsi="Times New Roman"/>
                <w:b w:val="0"/>
                <w:bCs w:val="0"/>
              </w:rPr>
              <w:instrText>PAGEREF _Toc175603970 \h</w:instrText>
            </w:r>
            <w:r w:rsidR="00AC4FA2">
              <w:rPr>
                <w:rFonts w:ascii="Times New Roman" w:hAnsi="Times New Roman" w:hint="eastAsia"/>
                <w:b w:val="0"/>
                <w:bCs w:val="0"/>
              </w:rPr>
              <w:instrText xml:space="preserve"> </w:instrText>
            </w:r>
            <w:r w:rsidR="00AC4FA2">
              <w:rPr>
                <w:rFonts w:ascii="Times New Roman" w:hAnsi="Times New Roman" w:hint="eastAsia"/>
                <w:b w:val="0"/>
                <w:bCs w:val="0"/>
              </w:rPr>
            </w:r>
            <w:r w:rsidR="00AC4FA2">
              <w:rPr>
                <w:rFonts w:ascii="Times New Roman" w:hAnsi="Times New Roman" w:hint="eastAsia"/>
                <w:b w:val="0"/>
                <w:bCs w:val="0"/>
              </w:rPr>
              <w:fldChar w:fldCharType="separate"/>
            </w:r>
            <w:r w:rsidR="00AC4FA2">
              <w:rPr>
                <w:rFonts w:ascii="Times New Roman" w:hAnsi="Times New Roman"/>
                <w:b w:val="0"/>
                <w:bCs w:val="0"/>
              </w:rPr>
              <w:t>95</w:t>
            </w:r>
            <w:r w:rsidR="00AC4FA2">
              <w:rPr>
                <w:rFonts w:ascii="Times New Roman" w:hAnsi="Times New Roman" w:hint="eastAsia"/>
                <w:b w:val="0"/>
                <w:bCs w:val="0"/>
              </w:rPr>
              <w:fldChar w:fldCharType="end"/>
            </w:r>
          </w:hyperlink>
        </w:p>
        <w:p w14:paraId="5625D89C" w14:textId="77777777" w:rsidR="00D16BE9" w:rsidRDefault="00000000">
          <w:pPr>
            <w:pStyle w:val="TOC3"/>
            <w:spacing w:line="300" w:lineRule="auto"/>
            <w:ind w:leftChars="0" w:left="0" w:firstLine="422"/>
            <w:rPr>
              <w:rFonts w:ascii="Times New Roman" w:hAnsi="Times New Roman" w:cstheme="minorBidi"/>
              <w:b w:val="0"/>
              <w:bCs w:val="0"/>
              <w:sz w:val="22"/>
              <w:szCs w:val="24"/>
              <w14:ligatures w14:val="standardContextual"/>
            </w:rPr>
          </w:pPr>
          <w:hyperlink w:anchor="_Toc175603971" w:history="1">
            <w:r w:rsidR="00AC4FA2">
              <w:rPr>
                <w:rStyle w:val="af9"/>
                <w:rFonts w:ascii="Times New Roman" w:hAnsi="Times New Roman" w:hint="eastAsia"/>
                <w:b w:val="0"/>
                <w:bCs w:val="0"/>
              </w:rPr>
              <w:t xml:space="preserve">6.7.6 </w:t>
            </w:r>
            <w:r w:rsidR="00AC4FA2">
              <w:rPr>
                <w:rStyle w:val="af9"/>
                <w:rFonts w:ascii="Times New Roman" w:hAnsi="Times New Roman" w:hint="eastAsia"/>
                <w:b w:val="0"/>
                <w:bCs w:val="0"/>
              </w:rPr>
              <w:t>选择归一化基础和权重集</w:t>
            </w:r>
            <w:r w:rsidR="00AC4FA2">
              <w:rPr>
                <w:rFonts w:ascii="Times New Roman" w:hAnsi="Times New Roman" w:hint="eastAsia"/>
                <w:b w:val="0"/>
                <w:bCs w:val="0"/>
              </w:rPr>
              <w:tab/>
            </w:r>
            <w:r w:rsidR="00AC4FA2">
              <w:rPr>
                <w:rFonts w:ascii="Times New Roman" w:hAnsi="Times New Roman" w:hint="eastAsia"/>
                <w:b w:val="0"/>
                <w:bCs w:val="0"/>
              </w:rPr>
              <w:fldChar w:fldCharType="begin"/>
            </w:r>
            <w:r w:rsidR="00AC4FA2">
              <w:rPr>
                <w:rFonts w:ascii="Times New Roman" w:hAnsi="Times New Roman" w:hint="eastAsia"/>
                <w:b w:val="0"/>
                <w:bCs w:val="0"/>
              </w:rPr>
              <w:instrText xml:space="preserve"> </w:instrText>
            </w:r>
            <w:r w:rsidR="00AC4FA2">
              <w:rPr>
                <w:rFonts w:ascii="Times New Roman" w:hAnsi="Times New Roman"/>
                <w:b w:val="0"/>
                <w:bCs w:val="0"/>
              </w:rPr>
              <w:instrText>PAGEREF _Toc175603971 \h</w:instrText>
            </w:r>
            <w:r w:rsidR="00AC4FA2">
              <w:rPr>
                <w:rFonts w:ascii="Times New Roman" w:hAnsi="Times New Roman" w:hint="eastAsia"/>
                <w:b w:val="0"/>
                <w:bCs w:val="0"/>
              </w:rPr>
              <w:instrText xml:space="preserve"> </w:instrText>
            </w:r>
            <w:r w:rsidR="00AC4FA2">
              <w:rPr>
                <w:rFonts w:ascii="Times New Roman" w:hAnsi="Times New Roman" w:hint="eastAsia"/>
                <w:b w:val="0"/>
                <w:bCs w:val="0"/>
              </w:rPr>
            </w:r>
            <w:r w:rsidR="00AC4FA2">
              <w:rPr>
                <w:rFonts w:ascii="Times New Roman" w:hAnsi="Times New Roman" w:hint="eastAsia"/>
                <w:b w:val="0"/>
                <w:bCs w:val="0"/>
              </w:rPr>
              <w:fldChar w:fldCharType="separate"/>
            </w:r>
            <w:r w:rsidR="00AC4FA2">
              <w:rPr>
                <w:rFonts w:ascii="Times New Roman" w:hAnsi="Times New Roman"/>
                <w:b w:val="0"/>
                <w:bCs w:val="0"/>
              </w:rPr>
              <w:t>96</w:t>
            </w:r>
            <w:r w:rsidR="00AC4FA2">
              <w:rPr>
                <w:rFonts w:ascii="Times New Roman" w:hAnsi="Times New Roman" w:hint="eastAsia"/>
                <w:b w:val="0"/>
                <w:bCs w:val="0"/>
              </w:rPr>
              <w:fldChar w:fldCharType="end"/>
            </w:r>
          </w:hyperlink>
        </w:p>
        <w:p w14:paraId="04F3C5B2" w14:textId="77777777" w:rsidR="00D16BE9" w:rsidRDefault="00000000">
          <w:pPr>
            <w:pStyle w:val="TOC2"/>
            <w:tabs>
              <w:tab w:val="right" w:leader="dot" w:pos="8296"/>
            </w:tabs>
            <w:spacing w:line="300" w:lineRule="auto"/>
            <w:ind w:leftChars="0" w:left="0" w:firstLine="420"/>
            <w:rPr>
              <w:sz w:val="22"/>
              <w:szCs w:val="24"/>
              <w14:ligatures w14:val="standardContextual"/>
            </w:rPr>
          </w:pPr>
          <w:hyperlink w:anchor="_Toc175603972" w:history="1">
            <w:r w:rsidR="00AC4FA2">
              <w:rPr>
                <w:rStyle w:val="af9"/>
                <w:rFonts w:hint="eastAsia"/>
                <w:b/>
                <w:bCs/>
              </w:rPr>
              <w:t>6.8 LCI</w:t>
            </w:r>
            <w:r w:rsidR="00AC4FA2">
              <w:rPr>
                <w:rStyle w:val="af9"/>
                <w:rFonts w:hint="eastAsia"/>
                <w:b/>
                <w:bCs/>
              </w:rPr>
              <w:t>数据的代表性和适宜性</w:t>
            </w:r>
            <w:r w:rsidR="00AC4FA2">
              <w:rPr>
                <w:rFonts w:hint="eastAsia"/>
                <w:b/>
                <w:bCs/>
              </w:rPr>
              <w:tab/>
            </w:r>
            <w:r w:rsidR="00AC4FA2">
              <w:rPr>
                <w:rFonts w:hint="eastAsia"/>
                <w:b/>
                <w:bCs/>
              </w:rPr>
              <w:fldChar w:fldCharType="begin"/>
            </w:r>
            <w:r w:rsidR="00AC4FA2">
              <w:rPr>
                <w:rFonts w:hint="eastAsia"/>
                <w:b/>
                <w:bCs/>
              </w:rPr>
              <w:instrText xml:space="preserve"> </w:instrText>
            </w:r>
            <w:r w:rsidR="00AC4FA2">
              <w:rPr>
                <w:b/>
                <w:bCs/>
              </w:rPr>
              <w:instrText>PAGEREF _Toc175603972 \h</w:instrText>
            </w:r>
            <w:r w:rsidR="00AC4FA2">
              <w:rPr>
                <w:rFonts w:hint="eastAsia"/>
                <w:b/>
                <w:bCs/>
              </w:rPr>
              <w:instrText xml:space="preserve"> </w:instrText>
            </w:r>
            <w:r w:rsidR="00AC4FA2">
              <w:rPr>
                <w:rFonts w:hint="eastAsia"/>
                <w:b/>
                <w:bCs/>
              </w:rPr>
            </w:r>
            <w:r w:rsidR="00AC4FA2">
              <w:rPr>
                <w:rFonts w:hint="eastAsia"/>
                <w:b/>
                <w:bCs/>
              </w:rPr>
              <w:fldChar w:fldCharType="separate"/>
            </w:r>
            <w:r w:rsidR="00AC4FA2">
              <w:rPr>
                <w:b/>
                <w:bCs/>
              </w:rPr>
              <w:t>103</w:t>
            </w:r>
            <w:r w:rsidR="00AC4FA2">
              <w:rPr>
                <w:rFonts w:hint="eastAsia"/>
                <w:b/>
                <w:bCs/>
              </w:rPr>
              <w:fldChar w:fldCharType="end"/>
            </w:r>
          </w:hyperlink>
        </w:p>
        <w:p w14:paraId="16F3FC28" w14:textId="77777777" w:rsidR="00D16BE9" w:rsidRDefault="00000000">
          <w:pPr>
            <w:pStyle w:val="TOC3"/>
            <w:spacing w:line="300" w:lineRule="auto"/>
            <w:ind w:leftChars="0" w:left="0" w:firstLine="422"/>
            <w:rPr>
              <w:rFonts w:ascii="Times New Roman" w:hAnsi="Times New Roman" w:cstheme="minorBidi"/>
              <w:b w:val="0"/>
              <w:bCs w:val="0"/>
              <w:sz w:val="22"/>
              <w:szCs w:val="24"/>
              <w14:ligatures w14:val="standardContextual"/>
            </w:rPr>
          </w:pPr>
          <w:hyperlink w:anchor="_Toc175603973" w:history="1">
            <w:r w:rsidR="00AC4FA2">
              <w:rPr>
                <w:rStyle w:val="af9"/>
                <w:rFonts w:ascii="Times New Roman" w:hAnsi="Times New Roman" w:hint="eastAsia"/>
                <w:b w:val="0"/>
                <w:bCs w:val="0"/>
              </w:rPr>
              <w:t xml:space="preserve">6.8.1 </w:t>
            </w:r>
            <w:r w:rsidR="00AC4FA2">
              <w:rPr>
                <w:rStyle w:val="af9"/>
                <w:rFonts w:ascii="Times New Roman" w:hAnsi="Times New Roman" w:hint="eastAsia"/>
                <w:b w:val="0"/>
                <w:bCs w:val="0"/>
              </w:rPr>
              <w:t>引言和概述</w:t>
            </w:r>
            <w:r w:rsidR="00AC4FA2">
              <w:rPr>
                <w:rFonts w:ascii="Times New Roman" w:hAnsi="Times New Roman" w:hint="eastAsia"/>
                <w:b w:val="0"/>
                <w:bCs w:val="0"/>
              </w:rPr>
              <w:tab/>
            </w:r>
            <w:r w:rsidR="00AC4FA2">
              <w:rPr>
                <w:rFonts w:ascii="Times New Roman" w:hAnsi="Times New Roman" w:hint="eastAsia"/>
                <w:b w:val="0"/>
                <w:bCs w:val="0"/>
              </w:rPr>
              <w:fldChar w:fldCharType="begin"/>
            </w:r>
            <w:r w:rsidR="00AC4FA2">
              <w:rPr>
                <w:rFonts w:ascii="Times New Roman" w:hAnsi="Times New Roman" w:hint="eastAsia"/>
                <w:b w:val="0"/>
                <w:bCs w:val="0"/>
              </w:rPr>
              <w:instrText xml:space="preserve"> </w:instrText>
            </w:r>
            <w:r w:rsidR="00AC4FA2">
              <w:rPr>
                <w:rFonts w:ascii="Times New Roman" w:hAnsi="Times New Roman"/>
                <w:b w:val="0"/>
                <w:bCs w:val="0"/>
              </w:rPr>
              <w:instrText>PAGEREF _Toc175603973 \h</w:instrText>
            </w:r>
            <w:r w:rsidR="00AC4FA2">
              <w:rPr>
                <w:rFonts w:ascii="Times New Roman" w:hAnsi="Times New Roman" w:hint="eastAsia"/>
                <w:b w:val="0"/>
                <w:bCs w:val="0"/>
              </w:rPr>
              <w:instrText xml:space="preserve"> </w:instrText>
            </w:r>
            <w:r w:rsidR="00AC4FA2">
              <w:rPr>
                <w:rFonts w:ascii="Times New Roman" w:hAnsi="Times New Roman" w:hint="eastAsia"/>
                <w:b w:val="0"/>
                <w:bCs w:val="0"/>
              </w:rPr>
            </w:r>
            <w:r w:rsidR="00AC4FA2">
              <w:rPr>
                <w:rFonts w:ascii="Times New Roman" w:hAnsi="Times New Roman" w:hint="eastAsia"/>
                <w:b w:val="0"/>
                <w:bCs w:val="0"/>
              </w:rPr>
              <w:fldChar w:fldCharType="separate"/>
            </w:r>
            <w:r w:rsidR="00AC4FA2">
              <w:rPr>
                <w:rFonts w:ascii="Times New Roman" w:hAnsi="Times New Roman"/>
                <w:b w:val="0"/>
                <w:bCs w:val="0"/>
              </w:rPr>
              <w:t>103</w:t>
            </w:r>
            <w:r w:rsidR="00AC4FA2">
              <w:rPr>
                <w:rFonts w:ascii="Times New Roman" w:hAnsi="Times New Roman" w:hint="eastAsia"/>
                <w:b w:val="0"/>
                <w:bCs w:val="0"/>
              </w:rPr>
              <w:fldChar w:fldCharType="end"/>
            </w:r>
          </w:hyperlink>
        </w:p>
        <w:p w14:paraId="291D50BE" w14:textId="77777777" w:rsidR="00D16BE9" w:rsidRDefault="00000000">
          <w:pPr>
            <w:pStyle w:val="TOC3"/>
            <w:spacing w:line="300" w:lineRule="auto"/>
            <w:ind w:leftChars="0" w:left="0" w:firstLine="422"/>
            <w:rPr>
              <w:rFonts w:ascii="Times New Roman" w:hAnsi="Times New Roman" w:cstheme="minorBidi"/>
              <w:b w:val="0"/>
              <w:bCs w:val="0"/>
              <w:sz w:val="22"/>
              <w:szCs w:val="24"/>
              <w14:ligatures w14:val="standardContextual"/>
            </w:rPr>
          </w:pPr>
          <w:hyperlink w:anchor="_Toc175603974" w:history="1">
            <w:r w:rsidR="00AC4FA2">
              <w:rPr>
                <w:rStyle w:val="af9"/>
                <w:rFonts w:ascii="Times New Roman" w:hAnsi="Times New Roman" w:hint="eastAsia"/>
                <w:b w:val="0"/>
                <w:bCs w:val="0"/>
              </w:rPr>
              <w:t xml:space="preserve">6.8.2 </w:t>
            </w:r>
            <w:r w:rsidR="00AC4FA2">
              <w:rPr>
                <w:rStyle w:val="af9"/>
                <w:rFonts w:ascii="Times New Roman" w:hAnsi="Times New Roman" w:hint="eastAsia"/>
                <w:b w:val="0"/>
                <w:bCs w:val="0"/>
              </w:rPr>
              <w:t>技术代表性</w:t>
            </w:r>
            <w:r w:rsidR="00AC4FA2">
              <w:rPr>
                <w:rFonts w:ascii="Times New Roman" w:hAnsi="Times New Roman" w:hint="eastAsia"/>
                <w:b w:val="0"/>
                <w:bCs w:val="0"/>
              </w:rPr>
              <w:tab/>
            </w:r>
            <w:r w:rsidR="00AC4FA2">
              <w:rPr>
                <w:rFonts w:ascii="Times New Roman" w:hAnsi="Times New Roman" w:hint="eastAsia"/>
                <w:b w:val="0"/>
                <w:bCs w:val="0"/>
              </w:rPr>
              <w:fldChar w:fldCharType="begin"/>
            </w:r>
            <w:r w:rsidR="00AC4FA2">
              <w:rPr>
                <w:rFonts w:ascii="Times New Roman" w:hAnsi="Times New Roman" w:hint="eastAsia"/>
                <w:b w:val="0"/>
                <w:bCs w:val="0"/>
              </w:rPr>
              <w:instrText xml:space="preserve"> </w:instrText>
            </w:r>
            <w:r w:rsidR="00AC4FA2">
              <w:rPr>
                <w:rFonts w:ascii="Times New Roman" w:hAnsi="Times New Roman"/>
                <w:b w:val="0"/>
                <w:bCs w:val="0"/>
              </w:rPr>
              <w:instrText>PAGEREF _Toc175603974 \h</w:instrText>
            </w:r>
            <w:r w:rsidR="00AC4FA2">
              <w:rPr>
                <w:rFonts w:ascii="Times New Roman" w:hAnsi="Times New Roman" w:hint="eastAsia"/>
                <w:b w:val="0"/>
                <w:bCs w:val="0"/>
              </w:rPr>
              <w:instrText xml:space="preserve"> </w:instrText>
            </w:r>
            <w:r w:rsidR="00AC4FA2">
              <w:rPr>
                <w:rFonts w:ascii="Times New Roman" w:hAnsi="Times New Roman" w:hint="eastAsia"/>
                <w:b w:val="0"/>
                <w:bCs w:val="0"/>
              </w:rPr>
            </w:r>
            <w:r w:rsidR="00AC4FA2">
              <w:rPr>
                <w:rFonts w:ascii="Times New Roman" w:hAnsi="Times New Roman" w:hint="eastAsia"/>
                <w:b w:val="0"/>
                <w:bCs w:val="0"/>
              </w:rPr>
              <w:fldChar w:fldCharType="separate"/>
            </w:r>
            <w:r w:rsidR="00AC4FA2">
              <w:rPr>
                <w:rFonts w:ascii="Times New Roman" w:hAnsi="Times New Roman"/>
                <w:b w:val="0"/>
                <w:bCs w:val="0"/>
              </w:rPr>
              <w:t>104</w:t>
            </w:r>
            <w:r w:rsidR="00AC4FA2">
              <w:rPr>
                <w:rFonts w:ascii="Times New Roman" w:hAnsi="Times New Roman" w:hint="eastAsia"/>
                <w:b w:val="0"/>
                <w:bCs w:val="0"/>
              </w:rPr>
              <w:fldChar w:fldCharType="end"/>
            </w:r>
          </w:hyperlink>
        </w:p>
        <w:p w14:paraId="64AF4411" w14:textId="77777777" w:rsidR="00D16BE9" w:rsidRDefault="00000000">
          <w:pPr>
            <w:pStyle w:val="TOC3"/>
            <w:spacing w:line="300" w:lineRule="auto"/>
            <w:ind w:leftChars="0" w:left="0" w:firstLine="422"/>
            <w:rPr>
              <w:rFonts w:ascii="Times New Roman" w:hAnsi="Times New Roman" w:cstheme="minorBidi"/>
              <w:b w:val="0"/>
              <w:bCs w:val="0"/>
              <w:sz w:val="22"/>
              <w:szCs w:val="24"/>
              <w14:ligatures w14:val="standardContextual"/>
            </w:rPr>
          </w:pPr>
          <w:hyperlink w:anchor="_Toc175603975" w:history="1">
            <w:r w:rsidR="00AC4FA2">
              <w:rPr>
                <w:rStyle w:val="af9"/>
                <w:rFonts w:ascii="Times New Roman" w:hAnsi="Times New Roman" w:hint="eastAsia"/>
                <w:b w:val="0"/>
                <w:bCs w:val="0"/>
              </w:rPr>
              <w:t xml:space="preserve">6.8.3 </w:t>
            </w:r>
            <w:r w:rsidR="00AC4FA2">
              <w:rPr>
                <w:rStyle w:val="af9"/>
                <w:rFonts w:ascii="Times New Roman" w:hAnsi="Times New Roman" w:hint="eastAsia"/>
                <w:b w:val="0"/>
                <w:bCs w:val="0"/>
              </w:rPr>
              <w:t>地理代表性</w:t>
            </w:r>
            <w:r w:rsidR="00AC4FA2">
              <w:rPr>
                <w:rFonts w:ascii="Times New Roman" w:hAnsi="Times New Roman" w:hint="eastAsia"/>
                <w:b w:val="0"/>
                <w:bCs w:val="0"/>
              </w:rPr>
              <w:tab/>
            </w:r>
            <w:r w:rsidR="00AC4FA2">
              <w:rPr>
                <w:rFonts w:ascii="Times New Roman" w:hAnsi="Times New Roman" w:hint="eastAsia"/>
                <w:b w:val="0"/>
                <w:bCs w:val="0"/>
              </w:rPr>
              <w:fldChar w:fldCharType="begin"/>
            </w:r>
            <w:r w:rsidR="00AC4FA2">
              <w:rPr>
                <w:rFonts w:ascii="Times New Roman" w:hAnsi="Times New Roman" w:hint="eastAsia"/>
                <w:b w:val="0"/>
                <w:bCs w:val="0"/>
              </w:rPr>
              <w:instrText xml:space="preserve"> </w:instrText>
            </w:r>
            <w:r w:rsidR="00AC4FA2">
              <w:rPr>
                <w:rFonts w:ascii="Times New Roman" w:hAnsi="Times New Roman"/>
                <w:b w:val="0"/>
                <w:bCs w:val="0"/>
              </w:rPr>
              <w:instrText>PAGEREF _Toc175603975 \h</w:instrText>
            </w:r>
            <w:r w:rsidR="00AC4FA2">
              <w:rPr>
                <w:rFonts w:ascii="Times New Roman" w:hAnsi="Times New Roman" w:hint="eastAsia"/>
                <w:b w:val="0"/>
                <w:bCs w:val="0"/>
              </w:rPr>
              <w:instrText xml:space="preserve"> </w:instrText>
            </w:r>
            <w:r w:rsidR="00AC4FA2">
              <w:rPr>
                <w:rFonts w:ascii="Times New Roman" w:hAnsi="Times New Roman" w:hint="eastAsia"/>
                <w:b w:val="0"/>
                <w:bCs w:val="0"/>
              </w:rPr>
            </w:r>
            <w:r w:rsidR="00AC4FA2">
              <w:rPr>
                <w:rFonts w:ascii="Times New Roman" w:hAnsi="Times New Roman" w:hint="eastAsia"/>
                <w:b w:val="0"/>
                <w:bCs w:val="0"/>
              </w:rPr>
              <w:fldChar w:fldCharType="separate"/>
            </w:r>
            <w:r w:rsidR="00AC4FA2">
              <w:rPr>
                <w:rFonts w:ascii="Times New Roman" w:hAnsi="Times New Roman"/>
                <w:b w:val="0"/>
                <w:bCs w:val="0"/>
              </w:rPr>
              <w:t>108</w:t>
            </w:r>
            <w:r w:rsidR="00AC4FA2">
              <w:rPr>
                <w:rFonts w:ascii="Times New Roman" w:hAnsi="Times New Roman" w:hint="eastAsia"/>
                <w:b w:val="0"/>
                <w:bCs w:val="0"/>
              </w:rPr>
              <w:fldChar w:fldCharType="end"/>
            </w:r>
          </w:hyperlink>
        </w:p>
        <w:p w14:paraId="32D31F1C" w14:textId="77777777" w:rsidR="00D16BE9" w:rsidRDefault="00000000">
          <w:pPr>
            <w:pStyle w:val="TOC3"/>
            <w:spacing w:line="300" w:lineRule="auto"/>
            <w:ind w:leftChars="0" w:left="0" w:firstLine="422"/>
            <w:rPr>
              <w:rFonts w:ascii="Times New Roman" w:hAnsi="Times New Roman" w:cstheme="minorBidi"/>
              <w:b w:val="0"/>
              <w:bCs w:val="0"/>
              <w:sz w:val="22"/>
              <w:szCs w:val="24"/>
              <w14:ligatures w14:val="standardContextual"/>
            </w:rPr>
          </w:pPr>
          <w:hyperlink w:anchor="_Toc175603976" w:history="1">
            <w:r w:rsidR="00AC4FA2">
              <w:rPr>
                <w:rStyle w:val="af9"/>
                <w:rFonts w:ascii="Times New Roman" w:hAnsi="Times New Roman" w:hint="eastAsia"/>
                <w:b w:val="0"/>
                <w:bCs w:val="0"/>
              </w:rPr>
              <w:t xml:space="preserve">6.8.4 </w:t>
            </w:r>
            <w:r w:rsidR="00AC4FA2">
              <w:rPr>
                <w:rStyle w:val="af9"/>
                <w:rFonts w:ascii="Times New Roman" w:hAnsi="Times New Roman" w:hint="eastAsia"/>
                <w:b w:val="0"/>
                <w:bCs w:val="0"/>
              </w:rPr>
              <w:t>时间相关代表性</w:t>
            </w:r>
            <w:r w:rsidR="00AC4FA2">
              <w:rPr>
                <w:rFonts w:ascii="Times New Roman" w:hAnsi="Times New Roman" w:hint="eastAsia"/>
                <w:b w:val="0"/>
                <w:bCs w:val="0"/>
              </w:rPr>
              <w:tab/>
            </w:r>
            <w:r w:rsidR="00AC4FA2">
              <w:rPr>
                <w:rFonts w:ascii="Times New Roman" w:hAnsi="Times New Roman" w:hint="eastAsia"/>
                <w:b w:val="0"/>
                <w:bCs w:val="0"/>
              </w:rPr>
              <w:fldChar w:fldCharType="begin"/>
            </w:r>
            <w:r w:rsidR="00AC4FA2">
              <w:rPr>
                <w:rFonts w:ascii="Times New Roman" w:hAnsi="Times New Roman" w:hint="eastAsia"/>
                <w:b w:val="0"/>
                <w:bCs w:val="0"/>
              </w:rPr>
              <w:instrText xml:space="preserve"> </w:instrText>
            </w:r>
            <w:r w:rsidR="00AC4FA2">
              <w:rPr>
                <w:rFonts w:ascii="Times New Roman" w:hAnsi="Times New Roman"/>
                <w:b w:val="0"/>
                <w:bCs w:val="0"/>
              </w:rPr>
              <w:instrText>PAGEREF _Toc175603976 \h</w:instrText>
            </w:r>
            <w:r w:rsidR="00AC4FA2">
              <w:rPr>
                <w:rFonts w:ascii="Times New Roman" w:hAnsi="Times New Roman" w:hint="eastAsia"/>
                <w:b w:val="0"/>
                <w:bCs w:val="0"/>
              </w:rPr>
              <w:instrText xml:space="preserve"> </w:instrText>
            </w:r>
            <w:r w:rsidR="00AC4FA2">
              <w:rPr>
                <w:rFonts w:ascii="Times New Roman" w:hAnsi="Times New Roman" w:hint="eastAsia"/>
                <w:b w:val="0"/>
                <w:bCs w:val="0"/>
              </w:rPr>
            </w:r>
            <w:r w:rsidR="00AC4FA2">
              <w:rPr>
                <w:rFonts w:ascii="Times New Roman" w:hAnsi="Times New Roman" w:hint="eastAsia"/>
                <w:b w:val="0"/>
                <w:bCs w:val="0"/>
              </w:rPr>
              <w:fldChar w:fldCharType="separate"/>
            </w:r>
            <w:r w:rsidR="00AC4FA2">
              <w:rPr>
                <w:rFonts w:ascii="Times New Roman" w:hAnsi="Times New Roman"/>
                <w:b w:val="0"/>
                <w:bCs w:val="0"/>
              </w:rPr>
              <w:t>111</w:t>
            </w:r>
            <w:r w:rsidR="00AC4FA2">
              <w:rPr>
                <w:rFonts w:ascii="Times New Roman" w:hAnsi="Times New Roman" w:hint="eastAsia"/>
                <w:b w:val="0"/>
                <w:bCs w:val="0"/>
              </w:rPr>
              <w:fldChar w:fldCharType="end"/>
            </w:r>
          </w:hyperlink>
        </w:p>
        <w:p w14:paraId="685D5454" w14:textId="77777777" w:rsidR="00D16BE9" w:rsidRDefault="00000000">
          <w:pPr>
            <w:pStyle w:val="TOC2"/>
            <w:tabs>
              <w:tab w:val="right" w:leader="dot" w:pos="8296"/>
            </w:tabs>
            <w:spacing w:line="300" w:lineRule="auto"/>
            <w:ind w:leftChars="0" w:left="0" w:firstLine="420"/>
            <w:rPr>
              <w:sz w:val="22"/>
              <w:szCs w:val="24"/>
              <w14:ligatures w14:val="standardContextual"/>
            </w:rPr>
          </w:pPr>
          <w:hyperlink w:anchor="_Toc175603977" w:history="1">
            <w:r w:rsidR="00AC4FA2">
              <w:rPr>
                <w:rStyle w:val="af9"/>
                <w:rFonts w:hint="eastAsia"/>
                <w:b/>
                <w:bCs/>
              </w:rPr>
              <w:t xml:space="preserve">6.9 </w:t>
            </w:r>
            <w:r w:rsidR="00AC4FA2">
              <w:rPr>
                <w:rStyle w:val="af9"/>
                <w:rFonts w:hint="eastAsia"/>
                <w:b/>
                <w:bCs/>
              </w:rPr>
              <w:t>数据和信息的类型、质量与来源</w:t>
            </w:r>
            <w:r w:rsidR="00AC4FA2">
              <w:rPr>
                <w:rFonts w:hint="eastAsia"/>
                <w:b/>
                <w:bCs/>
              </w:rPr>
              <w:tab/>
            </w:r>
            <w:r w:rsidR="00AC4FA2">
              <w:rPr>
                <w:rFonts w:hint="eastAsia"/>
                <w:b/>
                <w:bCs/>
              </w:rPr>
              <w:fldChar w:fldCharType="begin"/>
            </w:r>
            <w:r w:rsidR="00AC4FA2">
              <w:rPr>
                <w:rFonts w:hint="eastAsia"/>
                <w:b/>
                <w:bCs/>
              </w:rPr>
              <w:instrText xml:space="preserve"> </w:instrText>
            </w:r>
            <w:r w:rsidR="00AC4FA2">
              <w:rPr>
                <w:b/>
                <w:bCs/>
              </w:rPr>
              <w:instrText>PAGEREF _Toc175603977 \h</w:instrText>
            </w:r>
            <w:r w:rsidR="00AC4FA2">
              <w:rPr>
                <w:rFonts w:hint="eastAsia"/>
                <w:b/>
                <w:bCs/>
              </w:rPr>
              <w:instrText xml:space="preserve"> </w:instrText>
            </w:r>
            <w:r w:rsidR="00AC4FA2">
              <w:rPr>
                <w:rFonts w:hint="eastAsia"/>
                <w:b/>
                <w:bCs/>
              </w:rPr>
            </w:r>
            <w:r w:rsidR="00AC4FA2">
              <w:rPr>
                <w:rFonts w:hint="eastAsia"/>
                <w:b/>
                <w:bCs/>
              </w:rPr>
              <w:fldChar w:fldCharType="separate"/>
            </w:r>
            <w:r w:rsidR="00AC4FA2">
              <w:rPr>
                <w:b/>
                <w:bCs/>
              </w:rPr>
              <w:t>114</w:t>
            </w:r>
            <w:r w:rsidR="00AC4FA2">
              <w:rPr>
                <w:rFonts w:hint="eastAsia"/>
                <w:b/>
                <w:bCs/>
              </w:rPr>
              <w:fldChar w:fldCharType="end"/>
            </w:r>
          </w:hyperlink>
        </w:p>
        <w:p w14:paraId="5F790E94" w14:textId="77777777" w:rsidR="00D16BE9" w:rsidRDefault="00000000">
          <w:pPr>
            <w:pStyle w:val="TOC3"/>
            <w:spacing w:line="300" w:lineRule="auto"/>
            <w:ind w:leftChars="0" w:left="0" w:firstLine="422"/>
            <w:rPr>
              <w:rFonts w:ascii="Times New Roman" w:hAnsi="Times New Roman" w:cstheme="minorBidi"/>
              <w:b w:val="0"/>
              <w:bCs w:val="0"/>
              <w:sz w:val="22"/>
              <w:szCs w:val="24"/>
              <w14:ligatures w14:val="standardContextual"/>
            </w:rPr>
          </w:pPr>
          <w:hyperlink w:anchor="_Toc175603978" w:history="1">
            <w:r w:rsidR="00AC4FA2">
              <w:rPr>
                <w:rStyle w:val="af9"/>
                <w:rFonts w:ascii="Times New Roman" w:hAnsi="Times New Roman" w:hint="eastAsia"/>
                <w:b w:val="0"/>
                <w:bCs w:val="0"/>
              </w:rPr>
              <w:t xml:space="preserve">6.9.1 </w:t>
            </w:r>
            <w:r w:rsidR="00AC4FA2">
              <w:rPr>
                <w:rStyle w:val="af9"/>
                <w:rFonts w:ascii="Times New Roman" w:hAnsi="Times New Roman" w:hint="eastAsia"/>
                <w:b w:val="0"/>
                <w:bCs w:val="0"/>
              </w:rPr>
              <w:t>引言与概述</w:t>
            </w:r>
            <w:r w:rsidR="00AC4FA2">
              <w:rPr>
                <w:rFonts w:ascii="Times New Roman" w:hAnsi="Times New Roman" w:hint="eastAsia"/>
                <w:b w:val="0"/>
                <w:bCs w:val="0"/>
              </w:rPr>
              <w:tab/>
            </w:r>
            <w:r w:rsidR="00AC4FA2">
              <w:rPr>
                <w:rFonts w:ascii="Times New Roman" w:hAnsi="Times New Roman" w:hint="eastAsia"/>
                <w:b w:val="0"/>
                <w:bCs w:val="0"/>
              </w:rPr>
              <w:fldChar w:fldCharType="begin"/>
            </w:r>
            <w:r w:rsidR="00AC4FA2">
              <w:rPr>
                <w:rFonts w:ascii="Times New Roman" w:hAnsi="Times New Roman" w:hint="eastAsia"/>
                <w:b w:val="0"/>
                <w:bCs w:val="0"/>
              </w:rPr>
              <w:instrText xml:space="preserve"> </w:instrText>
            </w:r>
            <w:r w:rsidR="00AC4FA2">
              <w:rPr>
                <w:rFonts w:ascii="Times New Roman" w:hAnsi="Times New Roman"/>
                <w:b w:val="0"/>
                <w:bCs w:val="0"/>
              </w:rPr>
              <w:instrText>PAGEREF _Toc175603978 \h</w:instrText>
            </w:r>
            <w:r w:rsidR="00AC4FA2">
              <w:rPr>
                <w:rFonts w:ascii="Times New Roman" w:hAnsi="Times New Roman" w:hint="eastAsia"/>
                <w:b w:val="0"/>
                <w:bCs w:val="0"/>
              </w:rPr>
              <w:instrText xml:space="preserve"> </w:instrText>
            </w:r>
            <w:r w:rsidR="00AC4FA2">
              <w:rPr>
                <w:rFonts w:ascii="Times New Roman" w:hAnsi="Times New Roman" w:hint="eastAsia"/>
                <w:b w:val="0"/>
                <w:bCs w:val="0"/>
              </w:rPr>
            </w:r>
            <w:r w:rsidR="00AC4FA2">
              <w:rPr>
                <w:rFonts w:ascii="Times New Roman" w:hAnsi="Times New Roman" w:hint="eastAsia"/>
                <w:b w:val="0"/>
                <w:bCs w:val="0"/>
              </w:rPr>
              <w:fldChar w:fldCharType="separate"/>
            </w:r>
            <w:r w:rsidR="00AC4FA2">
              <w:rPr>
                <w:rFonts w:ascii="Times New Roman" w:hAnsi="Times New Roman"/>
                <w:b w:val="0"/>
                <w:bCs w:val="0"/>
              </w:rPr>
              <w:t>114</w:t>
            </w:r>
            <w:r w:rsidR="00AC4FA2">
              <w:rPr>
                <w:rFonts w:ascii="Times New Roman" w:hAnsi="Times New Roman" w:hint="eastAsia"/>
                <w:b w:val="0"/>
                <w:bCs w:val="0"/>
              </w:rPr>
              <w:fldChar w:fldCharType="end"/>
            </w:r>
          </w:hyperlink>
        </w:p>
        <w:p w14:paraId="42312B77" w14:textId="77777777" w:rsidR="00D16BE9" w:rsidRDefault="00000000">
          <w:pPr>
            <w:pStyle w:val="TOC3"/>
            <w:spacing w:line="300" w:lineRule="auto"/>
            <w:ind w:leftChars="0" w:left="0" w:firstLine="422"/>
            <w:rPr>
              <w:rFonts w:ascii="Times New Roman" w:hAnsi="Times New Roman" w:cstheme="minorBidi"/>
              <w:b w:val="0"/>
              <w:bCs w:val="0"/>
              <w:sz w:val="22"/>
              <w:szCs w:val="24"/>
              <w14:ligatures w14:val="standardContextual"/>
            </w:rPr>
          </w:pPr>
          <w:hyperlink w:anchor="_Toc175603979" w:history="1">
            <w:r w:rsidR="00AC4FA2">
              <w:rPr>
                <w:rStyle w:val="af9"/>
                <w:rFonts w:ascii="Times New Roman" w:hAnsi="Times New Roman" w:hint="eastAsia"/>
                <w:b w:val="0"/>
                <w:bCs w:val="0"/>
              </w:rPr>
              <w:t xml:space="preserve">6.9.2 </w:t>
            </w:r>
            <w:r w:rsidR="00AC4FA2">
              <w:rPr>
                <w:rStyle w:val="af9"/>
                <w:rFonts w:ascii="Times New Roman" w:hAnsi="Times New Roman" w:hint="eastAsia"/>
                <w:b w:val="0"/>
                <w:bCs w:val="0"/>
              </w:rPr>
              <w:t>根据预期应用的数据质量需求</w:t>
            </w:r>
            <w:r w:rsidR="00AC4FA2">
              <w:rPr>
                <w:rFonts w:ascii="Times New Roman" w:hAnsi="Times New Roman" w:hint="eastAsia"/>
                <w:b w:val="0"/>
                <w:bCs w:val="0"/>
              </w:rPr>
              <w:tab/>
            </w:r>
            <w:r w:rsidR="00AC4FA2">
              <w:rPr>
                <w:rFonts w:ascii="Times New Roman" w:hAnsi="Times New Roman" w:hint="eastAsia"/>
                <w:b w:val="0"/>
                <w:bCs w:val="0"/>
              </w:rPr>
              <w:fldChar w:fldCharType="begin"/>
            </w:r>
            <w:r w:rsidR="00AC4FA2">
              <w:rPr>
                <w:rFonts w:ascii="Times New Roman" w:hAnsi="Times New Roman" w:hint="eastAsia"/>
                <w:b w:val="0"/>
                <w:bCs w:val="0"/>
              </w:rPr>
              <w:instrText xml:space="preserve"> </w:instrText>
            </w:r>
            <w:r w:rsidR="00AC4FA2">
              <w:rPr>
                <w:rFonts w:ascii="Times New Roman" w:hAnsi="Times New Roman"/>
                <w:b w:val="0"/>
                <w:bCs w:val="0"/>
              </w:rPr>
              <w:instrText>PAGEREF _Toc175603979 \h</w:instrText>
            </w:r>
            <w:r w:rsidR="00AC4FA2">
              <w:rPr>
                <w:rFonts w:ascii="Times New Roman" w:hAnsi="Times New Roman" w:hint="eastAsia"/>
                <w:b w:val="0"/>
                <w:bCs w:val="0"/>
              </w:rPr>
              <w:instrText xml:space="preserve"> </w:instrText>
            </w:r>
            <w:r w:rsidR="00AC4FA2">
              <w:rPr>
                <w:rFonts w:ascii="Times New Roman" w:hAnsi="Times New Roman" w:hint="eastAsia"/>
                <w:b w:val="0"/>
                <w:bCs w:val="0"/>
              </w:rPr>
            </w:r>
            <w:r w:rsidR="00AC4FA2">
              <w:rPr>
                <w:rFonts w:ascii="Times New Roman" w:hAnsi="Times New Roman" w:hint="eastAsia"/>
                <w:b w:val="0"/>
                <w:bCs w:val="0"/>
              </w:rPr>
              <w:fldChar w:fldCharType="separate"/>
            </w:r>
            <w:r w:rsidR="00AC4FA2">
              <w:rPr>
                <w:rFonts w:ascii="Times New Roman" w:hAnsi="Times New Roman"/>
                <w:b w:val="0"/>
                <w:bCs w:val="0"/>
              </w:rPr>
              <w:t>114</w:t>
            </w:r>
            <w:r w:rsidR="00AC4FA2">
              <w:rPr>
                <w:rFonts w:ascii="Times New Roman" w:hAnsi="Times New Roman" w:hint="eastAsia"/>
                <w:b w:val="0"/>
                <w:bCs w:val="0"/>
              </w:rPr>
              <w:fldChar w:fldCharType="end"/>
            </w:r>
          </w:hyperlink>
        </w:p>
        <w:p w14:paraId="735D5D0D" w14:textId="77777777" w:rsidR="00D16BE9" w:rsidRDefault="00000000">
          <w:pPr>
            <w:pStyle w:val="TOC3"/>
            <w:spacing w:line="300" w:lineRule="auto"/>
            <w:ind w:leftChars="0" w:left="0" w:firstLine="422"/>
            <w:rPr>
              <w:rFonts w:ascii="Times New Roman" w:hAnsi="Times New Roman" w:cstheme="minorBidi"/>
              <w:b w:val="0"/>
              <w:bCs w:val="0"/>
              <w:sz w:val="22"/>
              <w:szCs w:val="24"/>
              <w14:ligatures w14:val="standardContextual"/>
            </w:rPr>
          </w:pPr>
          <w:hyperlink w:anchor="_Toc175603980" w:history="1">
            <w:r w:rsidR="00AC4FA2">
              <w:rPr>
                <w:rStyle w:val="af9"/>
                <w:rFonts w:ascii="Times New Roman" w:hAnsi="Times New Roman" w:hint="eastAsia"/>
                <w:b w:val="0"/>
                <w:bCs w:val="0"/>
              </w:rPr>
              <w:t xml:space="preserve">6.9.3 </w:t>
            </w:r>
            <w:r w:rsidR="00AC4FA2">
              <w:rPr>
                <w:rStyle w:val="af9"/>
                <w:rFonts w:ascii="Times New Roman" w:hAnsi="Times New Roman" w:hint="eastAsia"/>
                <w:b w:val="0"/>
                <w:bCs w:val="0"/>
              </w:rPr>
              <w:t>库存数据需求和来源</w:t>
            </w:r>
            <w:r w:rsidR="00AC4FA2">
              <w:rPr>
                <w:rFonts w:ascii="Times New Roman" w:hAnsi="Times New Roman" w:hint="eastAsia"/>
                <w:b w:val="0"/>
                <w:bCs w:val="0"/>
              </w:rPr>
              <w:tab/>
            </w:r>
            <w:r w:rsidR="00AC4FA2">
              <w:rPr>
                <w:rFonts w:ascii="Times New Roman" w:hAnsi="Times New Roman" w:hint="eastAsia"/>
                <w:b w:val="0"/>
                <w:bCs w:val="0"/>
              </w:rPr>
              <w:fldChar w:fldCharType="begin"/>
            </w:r>
            <w:r w:rsidR="00AC4FA2">
              <w:rPr>
                <w:rFonts w:ascii="Times New Roman" w:hAnsi="Times New Roman" w:hint="eastAsia"/>
                <w:b w:val="0"/>
                <w:bCs w:val="0"/>
              </w:rPr>
              <w:instrText xml:space="preserve"> </w:instrText>
            </w:r>
            <w:r w:rsidR="00AC4FA2">
              <w:rPr>
                <w:rFonts w:ascii="Times New Roman" w:hAnsi="Times New Roman"/>
                <w:b w:val="0"/>
                <w:bCs w:val="0"/>
              </w:rPr>
              <w:instrText>PAGEREF _Toc175603980 \h</w:instrText>
            </w:r>
            <w:r w:rsidR="00AC4FA2">
              <w:rPr>
                <w:rFonts w:ascii="Times New Roman" w:hAnsi="Times New Roman" w:hint="eastAsia"/>
                <w:b w:val="0"/>
                <w:bCs w:val="0"/>
              </w:rPr>
              <w:instrText xml:space="preserve"> </w:instrText>
            </w:r>
            <w:r w:rsidR="00AC4FA2">
              <w:rPr>
                <w:rFonts w:ascii="Times New Roman" w:hAnsi="Times New Roman" w:hint="eastAsia"/>
                <w:b w:val="0"/>
                <w:bCs w:val="0"/>
              </w:rPr>
            </w:r>
            <w:r w:rsidR="00AC4FA2">
              <w:rPr>
                <w:rFonts w:ascii="Times New Roman" w:hAnsi="Times New Roman" w:hint="eastAsia"/>
                <w:b w:val="0"/>
                <w:bCs w:val="0"/>
              </w:rPr>
              <w:fldChar w:fldCharType="separate"/>
            </w:r>
            <w:r w:rsidR="00AC4FA2">
              <w:rPr>
                <w:rFonts w:ascii="Times New Roman" w:hAnsi="Times New Roman"/>
                <w:b w:val="0"/>
                <w:bCs w:val="0"/>
              </w:rPr>
              <w:t>115</w:t>
            </w:r>
            <w:r w:rsidR="00AC4FA2">
              <w:rPr>
                <w:rFonts w:ascii="Times New Roman" w:hAnsi="Times New Roman" w:hint="eastAsia"/>
                <w:b w:val="0"/>
                <w:bCs w:val="0"/>
              </w:rPr>
              <w:fldChar w:fldCharType="end"/>
            </w:r>
          </w:hyperlink>
        </w:p>
        <w:p w14:paraId="5FC7C058" w14:textId="77777777" w:rsidR="00D16BE9" w:rsidRDefault="00000000">
          <w:pPr>
            <w:pStyle w:val="TOC3"/>
            <w:spacing w:line="300" w:lineRule="auto"/>
            <w:ind w:leftChars="0" w:left="0" w:firstLine="422"/>
            <w:rPr>
              <w:rFonts w:ascii="Times New Roman" w:hAnsi="Times New Roman" w:cstheme="minorBidi"/>
              <w:b w:val="0"/>
              <w:bCs w:val="0"/>
              <w:sz w:val="22"/>
              <w:szCs w:val="24"/>
              <w14:ligatures w14:val="standardContextual"/>
            </w:rPr>
          </w:pPr>
          <w:hyperlink w:anchor="_Toc175603981" w:history="1">
            <w:r w:rsidR="00AC4FA2">
              <w:rPr>
                <w:rStyle w:val="af9"/>
                <w:rFonts w:ascii="Times New Roman" w:hAnsi="Times New Roman" w:hint="eastAsia"/>
                <w:b w:val="0"/>
                <w:bCs w:val="0"/>
              </w:rPr>
              <w:t xml:space="preserve">6.9.4 </w:t>
            </w:r>
            <w:r w:rsidR="00AC4FA2">
              <w:rPr>
                <w:rStyle w:val="af9"/>
                <w:rFonts w:ascii="Times New Roman" w:hAnsi="Times New Roman" w:hint="eastAsia"/>
                <w:b w:val="0"/>
                <w:bCs w:val="0"/>
              </w:rPr>
              <w:t>其他与清单相关的数据和信息需求及来源</w:t>
            </w:r>
            <w:r w:rsidR="00AC4FA2">
              <w:rPr>
                <w:rFonts w:ascii="Times New Roman" w:hAnsi="Times New Roman" w:hint="eastAsia"/>
                <w:b w:val="0"/>
                <w:bCs w:val="0"/>
              </w:rPr>
              <w:tab/>
            </w:r>
            <w:r w:rsidR="00AC4FA2">
              <w:rPr>
                <w:rFonts w:ascii="Times New Roman" w:hAnsi="Times New Roman" w:hint="eastAsia"/>
                <w:b w:val="0"/>
                <w:bCs w:val="0"/>
              </w:rPr>
              <w:fldChar w:fldCharType="begin"/>
            </w:r>
            <w:r w:rsidR="00AC4FA2">
              <w:rPr>
                <w:rFonts w:ascii="Times New Roman" w:hAnsi="Times New Roman" w:hint="eastAsia"/>
                <w:b w:val="0"/>
                <w:bCs w:val="0"/>
              </w:rPr>
              <w:instrText xml:space="preserve"> </w:instrText>
            </w:r>
            <w:r w:rsidR="00AC4FA2">
              <w:rPr>
                <w:rFonts w:ascii="Times New Roman" w:hAnsi="Times New Roman"/>
                <w:b w:val="0"/>
                <w:bCs w:val="0"/>
              </w:rPr>
              <w:instrText>PAGEREF _Toc175603981 \h</w:instrText>
            </w:r>
            <w:r w:rsidR="00AC4FA2">
              <w:rPr>
                <w:rFonts w:ascii="Times New Roman" w:hAnsi="Times New Roman" w:hint="eastAsia"/>
                <w:b w:val="0"/>
                <w:bCs w:val="0"/>
              </w:rPr>
              <w:instrText xml:space="preserve"> </w:instrText>
            </w:r>
            <w:r w:rsidR="00AC4FA2">
              <w:rPr>
                <w:rFonts w:ascii="Times New Roman" w:hAnsi="Times New Roman" w:hint="eastAsia"/>
                <w:b w:val="0"/>
                <w:bCs w:val="0"/>
              </w:rPr>
            </w:r>
            <w:r w:rsidR="00AC4FA2">
              <w:rPr>
                <w:rFonts w:ascii="Times New Roman" w:hAnsi="Times New Roman" w:hint="eastAsia"/>
                <w:b w:val="0"/>
                <w:bCs w:val="0"/>
              </w:rPr>
              <w:fldChar w:fldCharType="separate"/>
            </w:r>
            <w:r w:rsidR="00AC4FA2">
              <w:rPr>
                <w:rFonts w:ascii="Times New Roman" w:hAnsi="Times New Roman"/>
                <w:b w:val="0"/>
                <w:bCs w:val="0"/>
              </w:rPr>
              <w:t>116</w:t>
            </w:r>
            <w:r w:rsidR="00AC4FA2">
              <w:rPr>
                <w:rFonts w:ascii="Times New Roman" w:hAnsi="Times New Roman" w:hint="eastAsia"/>
                <w:b w:val="0"/>
                <w:bCs w:val="0"/>
              </w:rPr>
              <w:fldChar w:fldCharType="end"/>
            </w:r>
          </w:hyperlink>
        </w:p>
        <w:p w14:paraId="0D2ADD4B" w14:textId="77777777" w:rsidR="00D16BE9" w:rsidRDefault="00000000">
          <w:pPr>
            <w:pStyle w:val="TOC3"/>
            <w:spacing w:line="300" w:lineRule="auto"/>
            <w:ind w:leftChars="0" w:left="0" w:firstLine="422"/>
            <w:rPr>
              <w:rFonts w:ascii="Times New Roman" w:hAnsi="Times New Roman" w:cstheme="minorBidi"/>
              <w:b w:val="0"/>
              <w:bCs w:val="0"/>
              <w:sz w:val="22"/>
              <w:szCs w:val="24"/>
              <w14:ligatures w14:val="standardContextual"/>
            </w:rPr>
          </w:pPr>
          <w:hyperlink w:anchor="_Toc175603982" w:history="1">
            <w:r w:rsidR="00AC4FA2">
              <w:rPr>
                <w:rStyle w:val="af9"/>
                <w:rFonts w:ascii="Times New Roman" w:hAnsi="Times New Roman" w:hint="eastAsia"/>
                <w:b w:val="0"/>
                <w:bCs w:val="0"/>
              </w:rPr>
              <w:t xml:space="preserve">6.9.5 </w:t>
            </w:r>
            <w:r w:rsidR="00AC4FA2">
              <w:rPr>
                <w:rStyle w:val="af9"/>
                <w:rFonts w:ascii="Times New Roman" w:hAnsi="Times New Roman" w:hint="eastAsia"/>
                <w:b w:val="0"/>
                <w:bCs w:val="0"/>
              </w:rPr>
              <w:t>影响评估模型和因素、标准化基础及权重集需求</w:t>
            </w:r>
            <w:r w:rsidR="00AC4FA2">
              <w:rPr>
                <w:rFonts w:ascii="Times New Roman" w:hAnsi="Times New Roman" w:hint="eastAsia"/>
                <w:b w:val="0"/>
                <w:bCs w:val="0"/>
              </w:rPr>
              <w:tab/>
            </w:r>
            <w:r w:rsidR="00AC4FA2">
              <w:rPr>
                <w:rFonts w:ascii="Times New Roman" w:hAnsi="Times New Roman" w:hint="eastAsia"/>
                <w:b w:val="0"/>
                <w:bCs w:val="0"/>
              </w:rPr>
              <w:fldChar w:fldCharType="begin"/>
            </w:r>
            <w:r w:rsidR="00AC4FA2">
              <w:rPr>
                <w:rFonts w:ascii="Times New Roman" w:hAnsi="Times New Roman" w:hint="eastAsia"/>
                <w:b w:val="0"/>
                <w:bCs w:val="0"/>
              </w:rPr>
              <w:instrText xml:space="preserve"> </w:instrText>
            </w:r>
            <w:r w:rsidR="00AC4FA2">
              <w:rPr>
                <w:rFonts w:ascii="Times New Roman" w:hAnsi="Times New Roman"/>
                <w:b w:val="0"/>
                <w:bCs w:val="0"/>
              </w:rPr>
              <w:instrText>PAGEREF _Toc175603982 \h</w:instrText>
            </w:r>
            <w:r w:rsidR="00AC4FA2">
              <w:rPr>
                <w:rFonts w:ascii="Times New Roman" w:hAnsi="Times New Roman" w:hint="eastAsia"/>
                <w:b w:val="0"/>
                <w:bCs w:val="0"/>
              </w:rPr>
              <w:instrText xml:space="preserve"> </w:instrText>
            </w:r>
            <w:r w:rsidR="00AC4FA2">
              <w:rPr>
                <w:rFonts w:ascii="Times New Roman" w:hAnsi="Times New Roman" w:hint="eastAsia"/>
                <w:b w:val="0"/>
                <w:bCs w:val="0"/>
              </w:rPr>
            </w:r>
            <w:r w:rsidR="00AC4FA2">
              <w:rPr>
                <w:rFonts w:ascii="Times New Roman" w:hAnsi="Times New Roman" w:hint="eastAsia"/>
                <w:b w:val="0"/>
                <w:bCs w:val="0"/>
              </w:rPr>
              <w:fldChar w:fldCharType="separate"/>
            </w:r>
            <w:r w:rsidR="00AC4FA2">
              <w:rPr>
                <w:rFonts w:ascii="Times New Roman" w:hAnsi="Times New Roman"/>
                <w:b w:val="0"/>
                <w:bCs w:val="0"/>
              </w:rPr>
              <w:t>116</w:t>
            </w:r>
            <w:r w:rsidR="00AC4FA2">
              <w:rPr>
                <w:rFonts w:ascii="Times New Roman" w:hAnsi="Times New Roman" w:hint="eastAsia"/>
                <w:b w:val="0"/>
                <w:bCs w:val="0"/>
              </w:rPr>
              <w:fldChar w:fldCharType="end"/>
            </w:r>
          </w:hyperlink>
        </w:p>
        <w:p w14:paraId="40783A3F" w14:textId="77777777" w:rsidR="00D16BE9" w:rsidRDefault="00000000">
          <w:pPr>
            <w:pStyle w:val="TOC2"/>
            <w:tabs>
              <w:tab w:val="right" w:leader="dot" w:pos="8296"/>
            </w:tabs>
            <w:spacing w:line="300" w:lineRule="auto"/>
            <w:ind w:leftChars="0" w:left="0" w:firstLine="420"/>
            <w:rPr>
              <w:b/>
              <w:bCs/>
              <w:sz w:val="22"/>
              <w:szCs w:val="24"/>
              <w14:ligatures w14:val="standardContextual"/>
            </w:rPr>
          </w:pPr>
          <w:hyperlink w:anchor="_Toc175603983" w:history="1">
            <w:r w:rsidR="00AC4FA2">
              <w:rPr>
                <w:rStyle w:val="af9"/>
                <w:rFonts w:hint="eastAsia"/>
                <w:b/>
                <w:bCs/>
              </w:rPr>
              <w:t xml:space="preserve">6.10 </w:t>
            </w:r>
            <w:r w:rsidR="00AC4FA2">
              <w:rPr>
                <w:rStyle w:val="af9"/>
                <w:rFonts w:hint="eastAsia"/>
                <w:b/>
                <w:bCs/>
              </w:rPr>
              <w:t>系统比较</w:t>
            </w:r>
            <w:r w:rsidR="00AC4FA2">
              <w:rPr>
                <w:rFonts w:hint="eastAsia"/>
                <w:b/>
                <w:bCs/>
              </w:rPr>
              <w:tab/>
            </w:r>
            <w:r w:rsidR="00AC4FA2">
              <w:rPr>
                <w:rFonts w:hint="eastAsia"/>
                <w:b/>
                <w:bCs/>
              </w:rPr>
              <w:fldChar w:fldCharType="begin"/>
            </w:r>
            <w:r w:rsidR="00AC4FA2">
              <w:rPr>
                <w:rFonts w:hint="eastAsia"/>
                <w:b/>
                <w:bCs/>
              </w:rPr>
              <w:instrText xml:space="preserve"> </w:instrText>
            </w:r>
            <w:r w:rsidR="00AC4FA2">
              <w:rPr>
                <w:b/>
                <w:bCs/>
              </w:rPr>
              <w:instrText>PAGEREF _Toc175603983 \h</w:instrText>
            </w:r>
            <w:r w:rsidR="00AC4FA2">
              <w:rPr>
                <w:rFonts w:hint="eastAsia"/>
                <w:b/>
                <w:bCs/>
              </w:rPr>
              <w:instrText xml:space="preserve"> </w:instrText>
            </w:r>
            <w:r w:rsidR="00AC4FA2">
              <w:rPr>
                <w:rFonts w:hint="eastAsia"/>
                <w:b/>
                <w:bCs/>
              </w:rPr>
            </w:r>
            <w:r w:rsidR="00AC4FA2">
              <w:rPr>
                <w:rFonts w:hint="eastAsia"/>
                <w:b/>
                <w:bCs/>
              </w:rPr>
              <w:fldChar w:fldCharType="separate"/>
            </w:r>
            <w:r w:rsidR="00AC4FA2">
              <w:rPr>
                <w:b/>
                <w:bCs/>
              </w:rPr>
              <w:t>117</w:t>
            </w:r>
            <w:r w:rsidR="00AC4FA2">
              <w:rPr>
                <w:rFonts w:hint="eastAsia"/>
                <w:b/>
                <w:bCs/>
              </w:rPr>
              <w:fldChar w:fldCharType="end"/>
            </w:r>
          </w:hyperlink>
        </w:p>
        <w:p w14:paraId="5F5F5EF9" w14:textId="77777777" w:rsidR="00D16BE9" w:rsidRDefault="00000000">
          <w:pPr>
            <w:pStyle w:val="TOC3"/>
            <w:spacing w:line="300" w:lineRule="auto"/>
            <w:ind w:leftChars="0" w:left="0" w:firstLine="422"/>
            <w:rPr>
              <w:rFonts w:ascii="Times New Roman" w:hAnsi="Times New Roman" w:cstheme="minorBidi"/>
              <w:b w:val="0"/>
              <w:bCs w:val="0"/>
              <w:sz w:val="22"/>
              <w:szCs w:val="24"/>
              <w14:ligatures w14:val="standardContextual"/>
            </w:rPr>
          </w:pPr>
          <w:hyperlink w:anchor="_Toc175603984" w:history="1">
            <w:r w:rsidR="00AC4FA2">
              <w:rPr>
                <w:rStyle w:val="af9"/>
                <w:rFonts w:ascii="Times New Roman" w:hAnsi="Times New Roman" w:hint="eastAsia"/>
                <w:b w:val="0"/>
                <w:bCs w:val="0"/>
              </w:rPr>
              <w:t xml:space="preserve">6.10.1 </w:t>
            </w:r>
            <w:r w:rsidR="00AC4FA2">
              <w:rPr>
                <w:rStyle w:val="af9"/>
                <w:rFonts w:ascii="Times New Roman" w:hAnsi="Times New Roman" w:hint="eastAsia"/>
                <w:b w:val="0"/>
                <w:bCs w:val="0"/>
              </w:rPr>
              <w:t>引言与概述</w:t>
            </w:r>
            <w:r w:rsidR="00AC4FA2">
              <w:rPr>
                <w:rFonts w:ascii="Times New Roman" w:hAnsi="Times New Roman" w:hint="eastAsia"/>
                <w:b w:val="0"/>
                <w:bCs w:val="0"/>
              </w:rPr>
              <w:tab/>
            </w:r>
            <w:r w:rsidR="00AC4FA2">
              <w:rPr>
                <w:rFonts w:ascii="Times New Roman" w:hAnsi="Times New Roman" w:hint="eastAsia"/>
                <w:b w:val="0"/>
                <w:bCs w:val="0"/>
              </w:rPr>
              <w:fldChar w:fldCharType="begin"/>
            </w:r>
            <w:r w:rsidR="00AC4FA2">
              <w:rPr>
                <w:rFonts w:ascii="Times New Roman" w:hAnsi="Times New Roman" w:hint="eastAsia"/>
                <w:b w:val="0"/>
                <w:bCs w:val="0"/>
              </w:rPr>
              <w:instrText xml:space="preserve"> </w:instrText>
            </w:r>
            <w:r w:rsidR="00AC4FA2">
              <w:rPr>
                <w:rFonts w:ascii="Times New Roman" w:hAnsi="Times New Roman"/>
                <w:b w:val="0"/>
                <w:bCs w:val="0"/>
              </w:rPr>
              <w:instrText>PAGEREF _Toc175603984 \h</w:instrText>
            </w:r>
            <w:r w:rsidR="00AC4FA2">
              <w:rPr>
                <w:rFonts w:ascii="Times New Roman" w:hAnsi="Times New Roman" w:hint="eastAsia"/>
                <w:b w:val="0"/>
                <w:bCs w:val="0"/>
              </w:rPr>
              <w:instrText xml:space="preserve"> </w:instrText>
            </w:r>
            <w:r w:rsidR="00AC4FA2">
              <w:rPr>
                <w:rFonts w:ascii="Times New Roman" w:hAnsi="Times New Roman" w:hint="eastAsia"/>
                <w:b w:val="0"/>
                <w:bCs w:val="0"/>
              </w:rPr>
            </w:r>
            <w:r w:rsidR="00AC4FA2">
              <w:rPr>
                <w:rFonts w:ascii="Times New Roman" w:hAnsi="Times New Roman" w:hint="eastAsia"/>
                <w:b w:val="0"/>
                <w:bCs w:val="0"/>
              </w:rPr>
              <w:fldChar w:fldCharType="separate"/>
            </w:r>
            <w:r w:rsidR="00AC4FA2">
              <w:rPr>
                <w:rFonts w:ascii="Times New Roman" w:hAnsi="Times New Roman"/>
                <w:b w:val="0"/>
                <w:bCs w:val="0"/>
              </w:rPr>
              <w:t>118</w:t>
            </w:r>
            <w:r w:rsidR="00AC4FA2">
              <w:rPr>
                <w:rFonts w:ascii="Times New Roman" w:hAnsi="Times New Roman" w:hint="eastAsia"/>
                <w:b w:val="0"/>
                <w:bCs w:val="0"/>
              </w:rPr>
              <w:fldChar w:fldCharType="end"/>
            </w:r>
          </w:hyperlink>
        </w:p>
        <w:p w14:paraId="68CB595C" w14:textId="77777777" w:rsidR="00D16BE9" w:rsidRDefault="00000000">
          <w:pPr>
            <w:pStyle w:val="TOC3"/>
            <w:spacing w:line="300" w:lineRule="auto"/>
            <w:ind w:leftChars="0" w:left="0" w:firstLine="422"/>
            <w:rPr>
              <w:rFonts w:ascii="Times New Roman" w:hAnsi="Times New Roman" w:cstheme="minorBidi"/>
              <w:b w:val="0"/>
              <w:bCs w:val="0"/>
              <w:sz w:val="22"/>
              <w:szCs w:val="24"/>
              <w14:ligatures w14:val="standardContextual"/>
            </w:rPr>
          </w:pPr>
          <w:hyperlink w:anchor="_Toc175603985" w:history="1">
            <w:r w:rsidR="00AC4FA2">
              <w:rPr>
                <w:rStyle w:val="af9"/>
                <w:rFonts w:ascii="Times New Roman" w:hAnsi="Times New Roman" w:hint="eastAsia"/>
                <w:b w:val="0"/>
                <w:bCs w:val="0"/>
              </w:rPr>
              <w:t xml:space="preserve">6.10.2 </w:t>
            </w:r>
            <w:r w:rsidR="00AC4FA2">
              <w:rPr>
                <w:rStyle w:val="af9"/>
                <w:rFonts w:ascii="Times New Roman" w:hAnsi="Times New Roman" w:hint="eastAsia"/>
                <w:b w:val="0"/>
                <w:bCs w:val="0"/>
              </w:rPr>
              <w:t>在非声明性比较和多系统类型研究中加强受影响利益相关者的保护</w:t>
            </w:r>
            <w:r w:rsidR="00AC4FA2">
              <w:rPr>
                <w:rFonts w:ascii="Times New Roman" w:hAnsi="Times New Roman" w:hint="eastAsia"/>
                <w:b w:val="0"/>
                <w:bCs w:val="0"/>
              </w:rPr>
              <w:tab/>
            </w:r>
            <w:r w:rsidR="00AC4FA2">
              <w:rPr>
                <w:rFonts w:ascii="Times New Roman" w:hAnsi="Times New Roman" w:hint="eastAsia"/>
                <w:b w:val="0"/>
                <w:bCs w:val="0"/>
              </w:rPr>
              <w:fldChar w:fldCharType="begin"/>
            </w:r>
            <w:r w:rsidR="00AC4FA2">
              <w:rPr>
                <w:rFonts w:ascii="Times New Roman" w:hAnsi="Times New Roman" w:hint="eastAsia"/>
                <w:b w:val="0"/>
                <w:bCs w:val="0"/>
              </w:rPr>
              <w:instrText xml:space="preserve"> </w:instrText>
            </w:r>
            <w:r w:rsidR="00AC4FA2">
              <w:rPr>
                <w:rFonts w:ascii="Times New Roman" w:hAnsi="Times New Roman"/>
                <w:b w:val="0"/>
                <w:bCs w:val="0"/>
              </w:rPr>
              <w:instrText>PAGEREF _Toc175603985 \h</w:instrText>
            </w:r>
            <w:r w:rsidR="00AC4FA2">
              <w:rPr>
                <w:rFonts w:ascii="Times New Roman" w:hAnsi="Times New Roman" w:hint="eastAsia"/>
                <w:b w:val="0"/>
                <w:bCs w:val="0"/>
              </w:rPr>
              <w:instrText xml:space="preserve"> </w:instrText>
            </w:r>
            <w:r w:rsidR="00AC4FA2">
              <w:rPr>
                <w:rFonts w:ascii="Times New Roman" w:hAnsi="Times New Roman" w:hint="eastAsia"/>
                <w:b w:val="0"/>
                <w:bCs w:val="0"/>
              </w:rPr>
            </w:r>
            <w:r w:rsidR="00AC4FA2">
              <w:rPr>
                <w:rFonts w:ascii="Times New Roman" w:hAnsi="Times New Roman" w:hint="eastAsia"/>
                <w:b w:val="0"/>
                <w:bCs w:val="0"/>
              </w:rPr>
              <w:fldChar w:fldCharType="separate"/>
            </w:r>
            <w:r w:rsidR="00AC4FA2">
              <w:rPr>
                <w:rFonts w:ascii="Times New Roman" w:hAnsi="Times New Roman"/>
                <w:b w:val="0"/>
                <w:bCs w:val="0"/>
              </w:rPr>
              <w:t>118</w:t>
            </w:r>
            <w:r w:rsidR="00AC4FA2">
              <w:rPr>
                <w:rFonts w:ascii="Times New Roman" w:hAnsi="Times New Roman" w:hint="eastAsia"/>
                <w:b w:val="0"/>
                <w:bCs w:val="0"/>
              </w:rPr>
              <w:fldChar w:fldCharType="end"/>
            </w:r>
          </w:hyperlink>
        </w:p>
        <w:p w14:paraId="5C3015A2" w14:textId="77777777" w:rsidR="00D16BE9" w:rsidRDefault="00000000">
          <w:pPr>
            <w:pStyle w:val="TOC3"/>
            <w:spacing w:line="300" w:lineRule="auto"/>
            <w:ind w:leftChars="0" w:left="0" w:firstLine="422"/>
            <w:rPr>
              <w:rFonts w:ascii="Times New Roman" w:hAnsi="Times New Roman" w:cstheme="minorBidi"/>
              <w:b w:val="0"/>
              <w:bCs w:val="0"/>
              <w:sz w:val="22"/>
              <w:szCs w:val="24"/>
              <w14:ligatures w14:val="standardContextual"/>
            </w:rPr>
          </w:pPr>
          <w:hyperlink w:anchor="_Toc175603986" w:history="1">
            <w:r w:rsidR="00AC4FA2">
              <w:rPr>
                <w:rStyle w:val="af9"/>
                <w:rFonts w:ascii="Times New Roman" w:hAnsi="Times New Roman" w:hint="eastAsia"/>
                <w:b w:val="0"/>
                <w:bCs w:val="0"/>
              </w:rPr>
              <w:t xml:space="preserve">6.10.3 </w:t>
            </w:r>
            <w:r w:rsidR="00AC4FA2">
              <w:rPr>
                <w:rStyle w:val="af9"/>
                <w:rFonts w:ascii="Times New Roman" w:hAnsi="Times New Roman" w:hint="eastAsia"/>
                <w:b w:val="0"/>
                <w:bCs w:val="0"/>
              </w:rPr>
              <w:t>考虑的替代方案、功能单元和假设</w:t>
            </w:r>
            <w:r w:rsidR="00AC4FA2">
              <w:rPr>
                <w:rFonts w:ascii="Times New Roman" w:hAnsi="Times New Roman" w:hint="eastAsia"/>
                <w:b w:val="0"/>
                <w:bCs w:val="0"/>
              </w:rPr>
              <w:tab/>
            </w:r>
            <w:r w:rsidR="00AC4FA2">
              <w:rPr>
                <w:rFonts w:ascii="Times New Roman" w:hAnsi="Times New Roman" w:hint="eastAsia"/>
                <w:b w:val="0"/>
                <w:bCs w:val="0"/>
              </w:rPr>
              <w:fldChar w:fldCharType="begin"/>
            </w:r>
            <w:r w:rsidR="00AC4FA2">
              <w:rPr>
                <w:rFonts w:ascii="Times New Roman" w:hAnsi="Times New Roman" w:hint="eastAsia"/>
                <w:b w:val="0"/>
                <w:bCs w:val="0"/>
              </w:rPr>
              <w:instrText xml:space="preserve"> </w:instrText>
            </w:r>
            <w:r w:rsidR="00AC4FA2">
              <w:rPr>
                <w:rFonts w:ascii="Times New Roman" w:hAnsi="Times New Roman"/>
                <w:b w:val="0"/>
                <w:bCs w:val="0"/>
              </w:rPr>
              <w:instrText>PAGEREF _Toc175603986 \h</w:instrText>
            </w:r>
            <w:r w:rsidR="00AC4FA2">
              <w:rPr>
                <w:rFonts w:ascii="Times New Roman" w:hAnsi="Times New Roman" w:hint="eastAsia"/>
                <w:b w:val="0"/>
                <w:bCs w:val="0"/>
              </w:rPr>
              <w:instrText xml:space="preserve"> </w:instrText>
            </w:r>
            <w:r w:rsidR="00AC4FA2">
              <w:rPr>
                <w:rFonts w:ascii="Times New Roman" w:hAnsi="Times New Roman" w:hint="eastAsia"/>
                <w:b w:val="0"/>
                <w:bCs w:val="0"/>
              </w:rPr>
            </w:r>
            <w:r w:rsidR="00AC4FA2">
              <w:rPr>
                <w:rFonts w:ascii="Times New Roman" w:hAnsi="Times New Roman" w:hint="eastAsia"/>
                <w:b w:val="0"/>
                <w:bCs w:val="0"/>
              </w:rPr>
              <w:fldChar w:fldCharType="separate"/>
            </w:r>
            <w:r w:rsidR="00AC4FA2">
              <w:rPr>
                <w:rFonts w:ascii="Times New Roman" w:hAnsi="Times New Roman"/>
                <w:b w:val="0"/>
                <w:bCs w:val="0"/>
              </w:rPr>
              <w:t>119</w:t>
            </w:r>
            <w:r w:rsidR="00AC4FA2">
              <w:rPr>
                <w:rFonts w:ascii="Times New Roman" w:hAnsi="Times New Roman" w:hint="eastAsia"/>
                <w:b w:val="0"/>
                <w:bCs w:val="0"/>
              </w:rPr>
              <w:fldChar w:fldCharType="end"/>
            </w:r>
          </w:hyperlink>
        </w:p>
        <w:p w14:paraId="3BBAC151" w14:textId="77777777" w:rsidR="00D16BE9" w:rsidRDefault="00000000">
          <w:pPr>
            <w:pStyle w:val="TOC3"/>
            <w:spacing w:line="300" w:lineRule="auto"/>
            <w:ind w:leftChars="0" w:left="0" w:firstLine="422"/>
            <w:rPr>
              <w:rFonts w:ascii="Times New Roman" w:hAnsi="Times New Roman" w:cstheme="minorBidi"/>
              <w:b w:val="0"/>
              <w:bCs w:val="0"/>
              <w:sz w:val="22"/>
              <w:szCs w:val="24"/>
              <w14:ligatures w14:val="standardContextual"/>
            </w:rPr>
          </w:pPr>
          <w:hyperlink w:anchor="_Toc175603987" w:history="1">
            <w:r w:rsidR="00AC4FA2">
              <w:rPr>
                <w:rStyle w:val="af9"/>
                <w:rFonts w:ascii="Times New Roman" w:hAnsi="Times New Roman" w:hint="eastAsia"/>
                <w:b w:val="0"/>
                <w:bCs w:val="0"/>
              </w:rPr>
              <w:t xml:space="preserve">6.10.4 </w:t>
            </w:r>
            <w:r w:rsidR="00AC4FA2">
              <w:rPr>
                <w:rStyle w:val="af9"/>
                <w:rFonts w:ascii="Times New Roman" w:hAnsi="Times New Roman" w:hint="eastAsia"/>
                <w:b w:val="0"/>
                <w:bCs w:val="0"/>
              </w:rPr>
              <w:t>方法学、一致性假设和数据</w:t>
            </w:r>
            <w:r w:rsidR="00AC4FA2">
              <w:rPr>
                <w:rFonts w:ascii="Times New Roman" w:hAnsi="Times New Roman" w:hint="eastAsia"/>
                <w:b w:val="0"/>
                <w:bCs w:val="0"/>
              </w:rPr>
              <w:tab/>
            </w:r>
            <w:r w:rsidR="00AC4FA2">
              <w:rPr>
                <w:rFonts w:ascii="Times New Roman" w:hAnsi="Times New Roman" w:hint="eastAsia"/>
                <w:b w:val="0"/>
                <w:bCs w:val="0"/>
              </w:rPr>
              <w:fldChar w:fldCharType="begin"/>
            </w:r>
            <w:r w:rsidR="00AC4FA2">
              <w:rPr>
                <w:rFonts w:ascii="Times New Roman" w:hAnsi="Times New Roman" w:hint="eastAsia"/>
                <w:b w:val="0"/>
                <w:bCs w:val="0"/>
              </w:rPr>
              <w:instrText xml:space="preserve"> </w:instrText>
            </w:r>
            <w:r w:rsidR="00AC4FA2">
              <w:rPr>
                <w:rFonts w:ascii="Times New Roman" w:hAnsi="Times New Roman"/>
                <w:b w:val="0"/>
                <w:bCs w:val="0"/>
              </w:rPr>
              <w:instrText>PAGEREF _Toc175603987 \h</w:instrText>
            </w:r>
            <w:r w:rsidR="00AC4FA2">
              <w:rPr>
                <w:rFonts w:ascii="Times New Roman" w:hAnsi="Times New Roman" w:hint="eastAsia"/>
                <w:b w:val="0"/>
                <w:bCs w:val="0"/>
              </w:rPr>
              <w:instrText xml:space="preserve"> </w:instrText>
            </w:r>
            <w:r w:rsidR="00AC4FA2">
              <w:rPr>
                <w:rFonts w:ascii="Times New Roman" w:hAnsi="Times New Roman" w:hint="eastAsia"/>
                <w:b w:val="0"/>
                <w:bCs w:val="0"/>
              </w:rPr>
            </w:r>
            <w:r w:rsidR="00AC4FA2">
              <w:rPr>
                <w:rFonts w:ascii="Times New Roman" w:hAnsi="Times New Roman" w:hint="eastAsia"/>
                <w:b w:val="0"/>
                <w:bCs w:val="0"/>
              </w:rPr>
              <w:fldChar w:fldCharType="separate"/>
            </w:r>
            <w:r w:rsidR="00AC4FA2">
              <w:rPr>
                <w:rFonts w:ascii="Times New Roman" w:hAnsi="Times New Roman"/>
                <w:b w:val="0"/>
                <w:bCs w:val="0"/>
              </w:rPr>
              <w:t>120</w:t>
            </w:r>
            <w:r w:rsidR="00AC4FA2">
              <w:rPr>
                <w:rFonts w:ascii="Times New Roman" w:hAnsi="Times New Roman" w:hint="eastAsia"/>
                <w:b w:val="0"/>
                <w:bCs w:val="0"/>
              </w:rPr>
              <w:fldChar w:fldCharType="end"/>
            </w:r>
          </w:hyperlink>
        </w:p>
        <w:p w14:paraId="069715A0" w14:textId="77777777" w:rsidR="00D16BE9" w:rsidRDefault="00000000">
          <w:pPr>
            <w:pStyle w:val="TOC3"/>
            <w:spacing w:line="300" w:lineRule="auto"/>
            <w:ind w:leftChars="0" w:left="0" w:firstLine="422"/>
            <w:rPr>
              <w:rFonts w:ascii="Times New Roman" w:hAnsi="Times New Roman" w:cstheme="minorBidi"/>
              <w:b w:val="0"/>
              <w:bCs w:val="0"/>
              <w:sz w:val="22"/>
              <w:szCs w:val="24"/>
              <w14:ligatures w14:val="standardContextual"/>
            </w:rPr>
          </w:pPr>
          <w:hyperlink w:anchor="_Toc175603988" w:history="1">
            <w:r w:rsidR="00AC4FA2">
              <w:rPr>
                <w:rStyle w:val="af9"/>
                <w:rFonts w:ascii="Times New Roman" w:hAnsi="Times New Roman" w:hint="eastAsia"/>
                <w:b w:val="0"/>
                <w:bCs w:val="0"/>
              </w:rPr>
              <w:t xml:space="preserve">6.10.5 </w:t>
            </w:r>
            <w:r w:rsidR="00AC4FA2">
              <w:rPr>
                <w:rStyle w:val="af9"/>
                <w:rFonts w:ascii="Times New Roman" w:hAnsi="Times New Roman" w:hint="eastAsia"/>
                <w:b w:val="0"/>
                <w:bCs w:val="0"/>
              </w:rPr>
              <w:t>数据质量要求</w:t>
            </w:r>
            <w:r w:rsidR="00AC4FA2">
              <w:rPr>
                <w:rFonts w:ascii="Times New Roman" w:hAnsi="Times New Roman" w:hint="eastAsia"/>
                <w:b w:val="0"/>
                <w:bCs w:val="0"/>
              </w:rPr>
              <w:tab/>
            </w:r>
            <w:r w:rsidR="00AC4FA2">
              <w:rPr>
                <w:rFonts w:ascii="Times New Roman" w:hAnsi="Times New Roman" w:hint="eastAsia"/>
                <w:b w:val="0"/>
                <w:bCs w:val="0"/>
              </w:rPr>
              <w:fldChar w:fldCharType="begin"/>
            </w:r>
            <w:r w:rsidR="00AC4FA2">
              <w:rPr>
                <w:rFonts w:ascii="Times New Roman" w:hAnsi="Times New Roman" w:hint="eastAsia"/>
                <w:b w:val="0"/>
                <w:bCs w:val="0"/>
              </w:rPr>
              <w:instrText xml:space="preserve"> </w:instrText>
            </w:r>
            <w:r w:rsidR="00AC4FA2">
              <w:rPr>
                <w:rFonts w:ascii="Times New Roman" w:hAnsi="Times New Roman"/>
                <w:b w:val="0"/>
                <w:bCs w:val="0"/>
              </w:rPr>
              <w:instrText>PAGEREF _Toc175603988 \h</w:instrText>
            </w:r>
            <w:r w:rsidR="00AC4FA2">
              <w:rPr>
                <w:rFonts w:ascii="Times New Roman" w:hAnsi="Times New Roman" w:hint="eastAsia"/>
                <w:b w:val="0"/>
                <w:bCs w:val="0"/>
              </w:rPr>
              <w:instrText xml:space="preserve"> </w:instrText>
            </w:r>
            <w:r w:rsidR="00AC4FA2">
              <w:rPr>
                <w:rFonts w:ascii="Times New Roman" w:hAnsi="Times New Roman" w:hint="eastAsia"/>
                <w:b w:val="0"/>
                <w:bCs w:val="0"/>
              </w:rPr>
            </w:r>
            <w:r w:rsidR="00AC4FA2">
              <w:rPr>
                <w:rFonts w:ascii="Times New Roman" w:hAnsi="Times New Roman" w:hint="eastAsia"/>
                <w:b w:val="0"/>
                <w:bCs w:val="0"/>
              </w:rPr>
              <w:fldChar w:fldCharType="separate"/>
            </w:r>
            <w:r w:rsidR="00AC4FA2">
              <w:rPr>
                <w:rFonts w:ascii="Times New Roman" w:hAnsi="Times New Roman"/>
                <w:b w:val="0"/>
                <w:bCs w:val="0"/>
              </w:rPr>
              <w:t>120</w:t>
            </w:r>
            <w:r w:rsidR="00AC4FA2">
              <w:rPr>
                <w:rFonts w:ascii="Times New Roman" w:hAnsi="Times New Roman" w:hint="eastAsia"/>
                <w:b w:val="0"/>
                <w:bCs w:val="0"/>
              </w:rPr>
              <w:fldChar w:fldCharType="end"/>
            </w:r>
          </w:hyperlink>
        </w:p>
        <w:p w14:paraId="6D253C64" w14:textId="77777777" w:rsidR="00D16BE9" w:rsidRDefault="00000000">
          <w:pPr>
            <w:pStyle w:val="TOC3"/>
            <w:spacing w:line="300" w:lineRule="auto"/>
            <w:ind w:leftChars="0" w:left="0" w:firstLine="422"/>
            <w:rPr>
              <w:rFonts w:ascii="Times New Roman" w:hAnsi="Times New Roman" w:cstheme="minorBidi"/>
              <w:b w:val="0"/>
              <w:bCs w:val="0"/>
              <w:sz w:val="22"/>
              <w:szCs w:val="24"/>
              <w14:ligatures w14:val="standardContextual"/>
            </w:rPr>
          </w:pPr>
          <w:hyperlink w:anchor="_Toc175603989" w:history="1">
            <w:r w:rsidR="00AC4FA2">
              <w:rPr>
                <w:rStyle w:val="af9"/>
                <w:rFonts w:ascii="Times New Roman" w:hAnsi="Times New Roman" w:hint="eastAsia"/>
                <w:b w:val="0"/>
                <w:bCs w:val="0"/>
              </w:rPr>
              <w:t xml:space="preserve">6.10.6 </w:t>
            </w:r>
            <w:r w:rsidR="00AC4FA2">
              <w:rPr>
                <w:rStyle w:val="af9"/>
                <w:rFonts w:ascii="Times New Roman" w:hAnsi="Times New Roman" w:hint="eastAsia"/>
                <w:b w:val="0"/>
                <w:bCs w:val="0"/>
              </w:rPr>
              <w:t>比较系统的相同部分</w:t>
            </w:r>
            <w:r w:rsidR="00AC4FA2">
              <w:rPr>
                <w:rFonts w:ascii="Times New Roman" w:hAnsi="Times New Roman" w:hint="eastAsia"/>
                <w:b w:val="0"/>
                <w:bCs w:val="0"/>
              </w:rPr>
              <w:tab/>
            </w:r>
            <w:r w:rsidR="00AC4FA2">
              <w:rPr>
                <w:rFonts w:ascii="Times New Roman" w:hAnsi="Times New Roman" w:hint="eastAsia"/>
                <w:b w:val="0"/>
                <w:bCs w:val="0"/>
              </w:rPr>
              <w:fldChar w:fldCharType="begin"/>
            </w:r>
            <w:r w:rsidR="00AC4FA2">
              <w:rPr>
                <w:rFonts w:ascii="Times New Roman" w:hAnsi="Times New Roman" w:hint="eastAsia"/>
                <w:b w:val="0"/>
                <w:bCs w:val="0"/>
              </w:rPr>
              <w:instrText xml:space="preserve"> </w:instrText>
            </w:r>
            <w:r w:rsidR="00AC4FA2">
              <w:rPr>
                <w:rFonts w:ascii="Times New Roman" w:hAnsi="Times New Roman"/>
                <w:b w:val="0"/>
                <w:bCs w:val="0"/>
              </w:rPr>
              <w:instrText>PAGEREF _Toc175603989 \h</w:instrText>
            </w:r>
            <w:r w:rsidR="00AC4FA2">
              <w:rPr>
                <w:rFonts w:ascii="Times New Roman" w:hAnsi="Times New Roman" w:hint="eastAsia"/>
                <w:b w:val="0"/>
                <w:bCs w:val="0"/>
              </w:rPr>
              <w:instrText xml:space="preserve"> </w:instrText>
            </w:r>
            <w:r w:rsidR="00AC4FA2">
              <w:rPr>
                <w:rFonts w:ascii="Times New Roman" w:hAnsi="Times New Roman" w:hint="eastAsia"/>
                <w:b w:val="0"/>
                <w:bCs w:val="0"/>
              </w:rPr>
            </w:r>
            <w:r w:rsidR="00AC4FA2">
              <w:rPr>
                <w:rFonts w:ascii="Times New Roman" w:hAnsi="Times New Roman" w:hint="eastAsia"/>
                <w:b w:val="0"/>
                <w:bCs w:val="0"/>
              </w:rPr>
              <w:fldChar w:fldCharType="separate"/>
            </w:r>
            <w:r w:rsidR="00AC4FA2">
              <w:rPr>
                <w:rFonts w:ascii="Times New Roman" w:hAnsi="Times New Roman"/>
                <w:b w:val="0"/>
                <w:bCs w:val="0"/>
              </w:rPr>
              <w:t>121</w:t>
            </w:r>
            <w:r w:rsidR="00AC4FA2">
              <w:rPr>
                <w:rFonts w:ascii="Times New Roman" w:hAnsi="Times New Roman" w:hint="eastAsia"/>
                <w:b w:val="0"/>
                <w:bCs w:val="0"/>
              </w:rPr>
              <w:fldChar w:fldCharType="end"/>
            </w:r>
          </w:hyperlink>
        </w:p>
        <w:p w14:paraId="488ABB0B" w14:textId="77777777" w:rsidR="00D16BE9" w:rsidRDefault="00000000">
          <w:pPr>
            <w:pStyle w:val="TOC3"/>
            <w:spacing w:line="300" w:lineRule="auto"/>
            <w:ind w:leftChars="0" w:left="0" w:firstLine="422"/>
            <w:rPr>
              <w:rFonts w:ascii="Times New Roman" w:hAnsi="Times New Roman" w:cstheme="minorBidi"/>
              <w:b w:val="0"/>
              <w:bCs w:val="0"/>
              <w:sz w:val="22"/>
              <w:szCs w:val="24"/>
              <w14:ligatures w14:val="standardContextual"/>
            </w:rPr>
          </w:pPr>
          <w:hyperlink w:anchor="_Toc175603990" w:history="1">
            <w:r w:rsidR="00AC4FA2">
              <w:rPr>
                <w:rStyle w:val="af9"/>
                <w:rFonts w:ascii="Times New Roman" w:hAnsi="Times New Roman" w:hint="eastAsia"/>
                <w:b w:val="0"/>
                <w:bCs w:val="0"/>
              </w:rPr>
              <w:t xml:space="preserve">6.10.7 </w:t>
            </w:r>
            <w:r w:rsidR="00AC4FA2">
              <w:rPr>
                <w:rStyle w:val="af9"/>
                <w:rFonts w:ascii="Times New Roman" w:hAnsi="Times New Roman" w:hint="eastAsia"/>
                <w:b w:val="0"/>
                <w:bCs w:val="0"/>
              </w:rPr>
              <w:t>支持比较的情景</w:t>
            </w:r>
            <w:r w:rsidR="00AC4FA2">
              <w:rPr>
                <w:rFonts w:ascii="Times New Roman" w:hAnsi="Times New Roman" w:hint="eastAsia"/>
                <w:b w:val="0"/>
                <w:bCs w:val="0"/>
              </w:rPr>
              <w:tab/>
            </w:r>
            <w:r w:rsidR="00AC4FA2">
              <w:rPr>
                <w:rFonts w:ascii="Times New Roman" w:hAnsi="Times New Roman" w:hint="eastAsia"/>
                <w:b w:val="0"/>
                <w:bCs w:val="0"/>
              </w:rPr>
              <w:fldChar w:fldCharType="begin"/>
            </w:r>
            <w:r w:rsidR="00AC4FA2">
              <w:rPr>
                <w:rFonts w:ascii="Times New Roman" w:hAnsi="Times New Roman" w:hint="eastAsia"/>
                <w:b w:val="0"/>
                <w:bCs w:val="0"/>
              </w:rPr>
              <w:instrText xml:space="preserve"> </w:instrText>
            </w:r>
            <w:r w:rsidR="00AC4FA2">
              <w:rPr>
                <w:rFonts w:ascii="Times New Roman" w:hAnsi="Times New Roman"/>
                <w:b w:val="0"/>
                <w:bCs w:val="0"/>
              </w:rPr>
              <w:instrText>PAGEREF _Toc175603990 \h</w:instrText>
            </w:r>
            <w:r w:rsidR="00AC4FA2">
              <w:rPr>
                <w:rFonts w:ascii="Times New Roman" w:hAnsi="Times New Roman" w:hint="eastAsia"/>
                <w:b w:val="0"/>
                <w:bCs w:val="0"/>
              </w:rPr>
              <w:instrText xml:space="preserve"> </w:instrText>
            </w:r>
            <w:r w:rsidR="00AC4FA2">
              <w:rPr>
                <w:rFonts w:ascii="Times New Roman" w:hAnsi="Times New Roman" w:hint="eastAsia"/>
                <w:b w:val="0"/>
                <w:bCs w:val="0"/>
              </w:rPr>
            </w:r>
            <w:r w:rsidR="00AC4FA2">
              <w:rPr>
                <w:rFonts w:ascii="Times New Roman" w:hAnsi="Times New Roman" w:hint="eastAsia"/>
                <w:b w:val="0"/>
                <w:bCs w:val="0"/>
              </w:rPr>
              <w:fldChar w:fldCharType="separate"/>
            </w:r>
            <w:r w:rsidR="00AC4FA2">
              <w:rPr>
                <w:rFonts w:ascii="Times New Roman" w:hAnsi="Times New Roman"/>
                <w:b w:val="0"/>
                <w:bCs w:val="0"/>
              </w:rPr>
              <w:t>121</w:t>
            </w:r>
            <w:r w:rsidR="00AC4FA2">
              <w:rPr>
                <w:rFonts w:ascii="Times New Roman" w:hAnsi="Times New Roman" w:hint="eastAsia"/>
                <w:b w:val="0"/>
                <w:bCs w:val="0"/>
              </w:rPr>
              <w:fldChar w:fldCharType="end"/>
            </w:r>
          </w:hyperlink>
        </w:p>
        <w:p w14:paraId="0D36726F" w14:textId="77777777" w:rsidR="00D16BE9" w:rsidRDefault="00000000">
          <w:pPr>
            <w:pStyle w:val="TOC3"/>
            <w:spacing w:line="300" w:lineRule="auto"/>
            <w:ind w:leftChars="0" w:left="0" w:firstLine="422"/>
            <w:rPr>
              <w:rFonts w:ascii="Times New Roman" w:hAnsi="Times New Roman" w:cstheme="minorBidi"/>
              <w:b w:val="0"/>
              <w:bCs w:val="0"/>
              <w:sz w:val="22"/>
              <w:szCs w:val="24"/>
              <w14:ligatures w14:val="standardContextual"/>
            </w:rPr>
          </w:pPr>
          <w:hyperlink w:anchor="_Toc175603991" w:history="1">
            <w:r w:rsidR="00AC4FA2">
              <w:rPr>
                <w:rStyle w:val="af9"/>
                <w:rFonts w:ascii="Times New Roman" w:hAnsi="Times New Roman" w:hint="eastAsia"/>
                <w:b w:val="0"/>
                <w:bCs w:val="0"/>
              </w:rPr>
              <w:t xml:space="preserve">6.10.8 </w:t>
            </w:r>
            <w:r w:rsidR="00AC4FA2">
              <w:rPr>
                <w:rStyle w:val="af9"/>
                <w:rFonts w:ascii="Times New Roman" w:hAnsi="Times New Roman" w:hint="eastAsia"/>
                <w:b w:val="0"/>
                <w:bCs w:val="0"/>
              </w:rPr>
              <w:t>碳足迹研究及其他特定比较</w:t>
            </w:r>
            <w:r w:rsidR="00AC4FA2">
              <w:rPr>
                <w:rFonts w:ascii="Times New Roman" w:hAnsi="Times New Roman" w:hint="eastAsia"/>
                <w:b w:val="0"/>
                <w:bCs w:val="0"/>
              </w:rPr>
              <w:tab/>
            </w:r>
            <w:r w:rsidR="00AC4FA2">
              <w:rPr>
                <w:rFonts w:ascii="Times New Roman" w:hAnsi="Times New Roman" w:hint="eastAsia"/>
                <w:b w:val="0"/>
                <w:bCs w:val="0"/>
              </w:rPr>
              <w:fldChar w:fldCharType="begin"/>
            </w:r>
            <w:r w:rsidR="00AC4FA2">
              <w:rPr>
                <w:rFonts w:ascii="Times New Roman" w:hAnsi="Times New Roman" w:hint="eastAsia"/>
                <w:b w:val="0"/>
                <w:bCs w:val="0"/>
              </w:rPr>
              <w:instrText xml:space="preserve"> </w:instrText>
            </w:r>
            <w:r w:rsidR="00AC4FA2">
              <w:rPr>
                <w:rFonts w:ascii="Times New Roman" w:hAnsi="Times New Roman"/>
                <w:b w:val="0"/>
                <w:bCs w:val="0"/>
              </w:rPr>
              <w:instrText>PAGEREF _Toc175603991 \h</w:instrText>
            </w:r>
            <w:r w:rsidR="00AC4FA2">
              <w:rPr>
                <w:rFonts w:ascii="Times New Roman" w:hAnsi="Times New Roman" w:hint="eastAsia"/>
                <w:b w:val="0"/>
                <w:bCs w:val="0"/>
              </w:rPr>
              <w:instrText xml:space="preserve"> </w:instrText>
            </w:r>
            <w:r w:rsidR="00AC4FA2">
              <w:rPr>
                <w:rFonts w:ascii="Times New Roman" w:hAnsi="Times New Roman" w:hint="eastAsia"/>
                <w:b w:val="0"/>
                <w:bCs w:val="0"/>
              </w:rPr>
            </w:r>
            <w:r w:rsidR="00AC4FA2">
              <w:rPr>
                <w:rFonts w:ascii="Times New Roman" w:hAnsi="Times New Roman" w:hint="eastAsia"/>
                <w:b w:val="0"/>
                <w:bCs w:val="0"/>
              </w:rPr>
              <w:fldChar w:fldCharType="separate"/>
            </w:r>
            <w:r w:rsidR="00AC4FA2">
              <w:rPr>
                <w:rFonts w:ascii="Times New Roman" w:hAnsi="Times New Roman"/>
                <w:b w:val="0"/>
                <w:bCs w:val="0"/>
              </w:rPr>
              <w:t>121</w:t>
            </w:r>
            <w:r w:rsidR="00AC4FA2">
              <w:rPr>
                <w:rFonts w:ascii="Times New Roman" w:hAnsi="Times New Roman" w:hint="eastAsia"/>
                <w:b w:val="0"/>
                <w:bCs w:val="0"/>
              </w:rPr>
              <w:fldChar w:fldCharType="end"/>
            </w:r>
          </w:hyperlink>
        </w:p>
        <w:p w14:paraId="7CD0D334" w14:textId="77777777" w:rsidR="00D16BE9" w:rsidRDefault="00000000">
          <w:pPr>
            <w:pStyle w:val="TOC2"/>
            <w:tabs>
              <w:tab w:val="right" w:leader="dot" w:pos="8296"/>
            </w:tabs>
            <w:spacing w:line="300" w:lineRule="auto"/>
            <w:ind w:leftChars="0" w:left="0" w:firstLine="420"/>
            <w:rPr>
              <w:b/>
              <w:bCs/>
              <w:sz w:val="22"/>
              <w:szCs w:val="24"/>
              <w14:ligatures w14:val="standardContextual"/>
            </w:rPr>
          </w:pPr>
          <w:hyperlink w:anchor="_Toc175603992" w:history="1">
            <w:r w:rsidR="00AC4FA2">
              <w:rPr>
                <w:rStyle w:val="af9"/>
                <w:rFonts w:hint="eastAsia"/>
                <w:b/>
                <w:bCs/>
              </w:rPr>
              <w:t xml:space="preserve">6.11 </w:t>
            </w:r>
            <w:r w:rsidR="00AC4FA2">
              <w:rPr>
                <w:rStyle w:val="af9"/>
                <w:rFonts w:hint="eastAsia"/>
                <w:b/>
                <w:bCs/>
              </w:rPr>
              <w:t>确定关键审查需求</w:t>
            </w:r>
            <w:r w:rsidR="00AC4FA2">
              <w:rPr>
                <w:rFonts w:hint="eastAsia"/>
                <w:b/>
                <w:bCs/>
              </w:rPr>
              <w:tab/>
            </w:r>
            <w:r w:rsidR="00AC4FA2">
              <w:rPr>
                <w:rFonts w:hint="eastAsia"/>
                <w:b/>
                <w:bCs/>
              </w:rPr>
              <w:fldChar w:fldCharType="begin"/>
            </w:r>
            <w:r w:rsidR="00AC4FA2">
              <w:rPr>
                <w:rFonts w:hint="eastAsia"/>
                <w:b/>
                <w:bCs/>
              </w:rPr>
              <w:instrText xml:space="preserve"> </w:instrText>
            </w:r>
            <w:r w:rsidR="00AC4FA2">
              <w:rPr>
                <w:b/>
                <w:bCs/>
              </w:rPr>
              <w:instrText>PAGEREF _Toc175603992 \h</w:instrText>
            </w:r>
            <w:r w:rsidR="00AC4FA2">
              <w:rPr>
                <w:rFonts w:hint="eastAsia"/>
                <w:b/>
                <w:bCs/>
              </w:rPr>
              <w:instrText xml:space="preserve"> </w:instrText>
            </w:r>
            <w:r w:rsidR="00AC4FA2">
              <w:rPr>
                <w:rFonts w:hint="eastAsia"/>
                <w:b/>
                <w:bCs/>
              </w:rPr>
            </w:r>
            <w:r w:rsidR="00AC4FA2">
              <w:rPr>
                <w:rFonts w:hint="eastAsia"/>
                <w:b/>
                <w:bCs/>
              </w:rPr>
              <w:fldChar w:fldCharType="separate"/>
            </w:r>
            <w:r w:rsidR="00AC4FA2">
              <w:rPr>
                <w:b/>
                <w:bCs/>
              </w:rPr>
              <w:t>124</w:t>
            </w:r>
            <w:r w:rsidR="00AC4FA2">
              <w:rPr>
                <w:rFonts w:hint="eastAsia"/>
                <w:b/>
                <w:bCs/>
              </w:rPr>
              <w:fldChar w:fldCharType="end"/>
            </w:r>
          </w:hyperlink>
        </w:p>
        <w:p w14:paraId="72436BA5" w14:textId="77777777" w:rsidR="00D16BE9" w:rsidRDefault="00000000">
          <w:pPr>
            <w:pStyle w:val="TOC2"/>
            <w:tabs>
              <w:tab w:val="right" w:leader="dot" w:pos="8296"/>
            </w:tabs>
            <w:spacing w:line="300" w:lineRule="auto"/>
            <w:ind w:leftChars="0" w:left="0" w:firstLine="420"/>
            <w:rPr>
              <w:sz w:val="22"/>
              <w:szCs w:val="24"/>
              <w14:ligatures w14:val="standardContextual"/>
            </w:rPr>
          </w:pPr>
          <w:hyperlink w:anchor="_Toc175603993" w:history="1">
            <w:r w:rsidR="00AC4FA2">
              <w:rPr>
                <w:rStyle w:val="af9"/>
                <w:rFonts w:hint="eastAsia"/>
                <w:b/>
                <w:bCs/>
              </w:rPr>
              <w:t xml:space="preserve">6.12 </w:t>
            </w:r>
            <w:r w:rsidR="00AC4FA2">
              <w:rPr>
                <w:rStyle w:val="af9"/>
                <w:rFonts w:hint="eastAsia"/>
                <w:b/>
                <w:bCs/>
              </w:rPr>
              <w:t>规划报告</w:t>
            </w:r>
            <w:r w:rsidR="00AC4FA2">
              <w:rPr>
                <w:rFonts w:hint="eastAsia"/>
                <w:b/>
                <w:bCs/>
              </w:rPr>
              <w:tab/>
            </w:r>
            <w:r w:rsidR="00AC4FA2">
              <w:rPr>
                <w:rFonts w:hint="eastAsia"/>
                <w:b/>
                <w:bCs/>
              </w:rPr>
              <w:fldChar w:fldCharType="begin"/>
            </w:r>
            <w:r w:rsidR="00AC4FA2">
              <w:rPr>
                <w:rFonts w:hint="eastAsia"/>
                <w:b/>
                <w:bCs/>
              </w:rPr>
              <w:instrText xml:space="preserve"> </w:instrText>
            </w:r>
            <w:r w:rsidR="00AC4FA2">
              <w:rPr>
                <w:b/>
                <w:bCs/>
              </w:rPr>
              <w:instrText>PAGEREF _Toc175603993 \h</w:instrText>
            </w:r>
            <w:r w:rsidR="00AC4FA2">
              <w:rPr>
                <w:rFonts w:hint="eastAsia"/>
                <w:b/>
                <w:bCs/>
              </w:rPr>
              <w:instrText xml:space="preserve"> </w:instrText>
            </w:r>
            <w:r w:rsidR="00AC4FA2">
              <w:rPr>
                <w:rFonts w:hint="eastAsia"/>
                <w:b/>
                <w:bCs/>
              </w:rPr>
            </w:r>
            <w:r w:rsidR="00AC4FA2">
              <w:rPr>
                <w:rFonts w:hint="eastAsia"/>
                <w:b/>
                <w:bCs/>
              </w:rPr>
              <w:fldChar w:fldCharType="separate"/>
            </w:r>
            <w:r w:rsidR="00AC4FA2">
              <w:rPr>
                <w:b/>
                <w:bCs/>
              </w:rPr>
              <w:t>125</w:t>
            </w:r>
            <w:r w:rsidR="00AC4FA2">
              <w:rPr>
                <w:rFonts w:hint="eastAsia"/>
                <w:b/>
                <w:bCs/>
              </w:rPr>
              <w:fldChar w:fldCharType="end"/>
            </w:r>
          </w:hyperlink>
        </w:p>
        <w:p w14:paraId="1F859F97" w14:textId="77777777" w:rsidR="00D16BE9" w:rsidRDefault="00AC4FA2">
          <w:pPr>
            <w:pStyle w:val="TOC1"/>
            <w:tabs>
              <w:tab w:val="right" w:leader="dot" w:pos="8296"/>
            </w:tabs>
            <w:spacing w:line="300" w:lineRule="auto"/>
            <w:ind w:firstLine="422"/>
            <w:rPr>
              <w:sz w:val="22"/>
              <w:szCs w:val="24"/>
              <w14:ligatures w14:val="standardContextual"/>
            </w:rPr>
          </w:pPr>
          <w:r>
            <w:rPr>
              <w:rFonts w:hint="eastAsia"/>
              <w:b/>
              <w:bCs/>
            </w:rPr>
            <w:t>7</w:t>
          </w:r>
          <w:hyperlink w:anchor="_Toc175603994" w:history="1">
            <w:r>
              <w:rPr>
                <w:rStyle w:val="af9"/>
                <w:rFonts w:hint="eastAsia"/>
                <w:b/>
                <w:bCs/>
              </w:rPr>
              <w:t>生命周期清单分析</w:t>
            </w:r>
            <w:r>
              <w:rPr>
                <w:rStyle w:val="af9"/>
                <w:rFonts w:hint="eastAsia"/>
                <w:b/>
                <w:bCs/>
              </w:rPr>
              <w:t xml:space="preserve"> - </w:t>
            </w:r>
            <w:r>
              <w:rPr>
                <w:rStyle w:val="af9"/>
                <w:rFonts w:hint="eastAsia"/>
                <w:b/>
                <w:bCs/>
              </w:rPr>
              <w:t>收集数据、建模系统、计算结果</w:t>
            </w:r>
            <w:r>
              <w:rPr>
                <w:rFonts w:hint="eastAsia"/>
                <w:b/>
                <w:bCs/>
              </w:rPr>
              <w:tab/>
            </w:r>
            <w:r>
              <w:rPr>
                <w:rFonts w:hint="eastAsia"/>
                <w:b/>
                <w:bCs/>
              </w:rPr>
              <w:fldChar w:fldCharType="begin"/>
            </w:r>
            <w:r>
              <w:rPr>
                <w:rFonts w:hint="eastAsia"/>
                <w:b/>
                <w:bCs/>
              </w:rPr>
              <w:instrText xml:space="preserve"> </w:instrText>
            </w:r>
            <w:r>
              <w:rPr>
                <w:b/>
                <w:bCs/>
              </w:rPr>
              <w:instrText>PAGEREF _Toc175603994 \h</w:instrText>
            </w:r>
            <w:r>
              <w:rPr>
                <w:rFonts w:hint="eastAsia"/>
                <w:b/>
                <w:bCs/>
              </w:rPr>
              <w:instrText xml:space="preserve"> </w:instrText>
            </w:r>
            <w:r>
              <w:rPr>
                <w:rFonts w:hint="eastAsia"/>
                <w:b/>
                <w:bCs/>
              </w:rPr>
            </w:r>
            <w:r>
              <w:rPr>
                <w:rFonts w:hint="eastAsia"/>
                <w:b/>
                <w:bCs/>
              </w:rPr>
              <w:fldChar w:fldCharType="separate"/>
            </w:r>
            <w:r>
              <w:rPr>
                <w:b/>
                <w:bCs/>
              </w:rPr>
              <w:t>128</w:t>
            </w:r>
            <w:r>
              <w:rPr>
                <w:rFonts w:hint="eastAsia"/>
                <w:b/>
                <w:bCs/>
              </w:rPr>
              <w:fldChar w:fldCharType="end"/>
            </w:r>
          </w:hyperlink>
        </w:p>
        <w:p w14:paraId="64482710" w14:textId="77777777" w:rsidR="00D16BE9" w:rsidRDefault="00000000">
          <w:pPr>
            <w:pStyle w:val="TOC2"/>
            <w:tabs>
              <w:tab w:val="right" w:leader="dot" w:pos="8296"/>
            </w:tabs>
            <w:spacing w:line="300" w:lineRule="auto"/>
            <w:ind w:leftChars="0" w:left="0" w:firstLine="420"/>
            <w:rPr>
              <w:b/>
              <w:bCs/>
              <w:sz w:val="22"/>
              <w:szCs w:val="24"/>
              <w14:ligatures w14:val="standardContextual"/>
            </w:rPr>
          </w:pPr>
          <w:hyperlink w:anchor="_Toc175603995" w:history="1">
            <w:r w:rsidR="00AC4FA2">
              <w:rPr>
                <w:rStyle w:val="af9"/>
                <w:rFonts w:hint="eastAsia"/>
                <w:b/>
                <w:bCs/>
              </w:rPr>
              <w:t xml:space="preserve">7.1 </w:t>
            </w:r>
            <w:r w:rsidR="00AC4FA2">
              <w:rPr>
                <w:rStyle w:val="af9"/>
                <w:rFonts w:hint="eastAsia"/>
                <w:b/>
                <w:bCs/>
              </w:rPr>
              <w:t>引言和概述</w:t>
            </w:r>
            <w:r w:rsidR="00AC4FA2">
              <w:rPr>
                <w:rFonts w:hint="eastAsia"/>
                <w:b/>
                <w:bCs/>
              </w:rPr>
              <w:tab/>
            </w:r>
            <w:r w:rsidR="00AC4FA2">
              <w:rPr>
                <w:rFonts w:hint="eastAsia"/>
                <w:b/>
                <w:bCs/>
              </w:rPr>
              <w:fldChar w:fldCharType="begin"/>
            </w:r>
            <w:r w:rsidR="00AC4FA2">
              <w:rPr>
                <w:rFonts w:hint="eastAsia"/>
                <w:b/>
                <w:bCs/>
              </w:rPr>
              <w:instrText xml:space="preserve"> </w:instrText>
            </w:r>
            <w:r w:rsidR="00AC4FA2">
              <w:rPr>
                <w:b/>
                <w:bCs/>
              </w:rPr>
              <w:instrText>PAGEREF _Toc175603995 \h</w:instrText>
            </w:r>
            <w:r w:rsidR="00AC4FA2">
              <w:rPr>
                <w:rFonts w:hint="eastAsia"/>
                <w:b/>
                <w:bCs/>
              </w:rPr>
              <w:instrText xml:space="preserve"> </w:instrText>
            </w:r>
            <w:r w:rsidR="00AC4FA2">
              <w:rPr>
                <w:rFonts w:hint="eastAsia"/>
                <w:b/>
                <w:bCs/>
              </w:rPr>
            </w:r>
            <w:r w:rsidR="00AC4FA2">
              <w:rPr>
                <w:rFonts w:hint="eastAsia"/>
                <w:b/>
                <w:bCs/>
              </w:rPr>
              <w:fldChar w:fldCharType="separate"/>
            </w:r>
            <w:r w:rsidR="00AC4FA2">
              <w:rPr>
                <w:b/>
                <w:bCs/>
              </w:rPr>
              <w:t>128</w:t>
            </w:r>
            <w:r w:rsidR="00AC4FA2">
              <w:rPr>
                <w:rFonts w:hint="eastAsia"/>
                <w:b/>
                <w:bCs/>
              </w:rPr>
              <w:fldChar w:fldCharType="end"/>
            </w:r>
          </w:hyperlink>
        </w:p>
        <w:p w14:paraId="3F0F8E65" w14:textId="77777777" w:rsidR="00D16BE9" w:rsidRDefault="00000000">
          <w:pPr>
            <w:pStyle w:val="TOC2"/>
            <w:tabs>
              <w:tab w:val="right" w:leader="dot" w:pos="8296"/>
            </w:tabs>
            <w:spacing w:line="300" w:lineRule="auto"/>
            <w:ind w:leftChars="0" w:left="0" w:firstLine="420"/>
            <w:rPr>
              <w:sz w:val="22"/>
              <w:szCs w:val="24"/>
              <w14:ligatures w14:val="standardContextual"/>
            </w:rPr>
          </w:pPr>
          <w:hyperlink w:anchor="_Toc175603996" w:history="1">
            <w:r w:rsidR="00AC4FA2">
              <w:rPr>
                <w:rStyle w:val="af9"/>
                <w:rFonts w:hint="eastAsia"/>
                <w:b/>
                <w:bCs/>
              </w:rPr>
              <w:t xml:space="preserve">7.2 </w:t>
            </w:r>
            <w:r w:rsidR="00AC4FA2">
              <w:rPr>
                <w:rStyle w:val="af9"/>
                <w:rFonts w:hint="eastAsia"/>
                <w:b/>
                <w:bCs/>
              </w:rPr>
              <w:t>确定系统边界内的过程</w:t>
            </w:r>
            <w:r w:rsidR="00AC4FA2">
              <w:rPr>
                <w:rFonts w:hint="eastAsia"/>
                <w:b/>
                <w:bCs/>
              </w:rPr>
              <w:tab/>
            </w:r>
            <w:r w:rsidR="00AC4FA2">
              <w:rPr>
                <w:rFonts w:hint="eastAsia"/>
                <w:b/>
                <w:bCs/>
              </w:rPr>
              <w:fldChar w:fldCharType="begin"/>
            </w:r>
            <w:r w:rsidR="00AC4FA2">
              <w:rPr>
                <w:rFonts w:hint="eastAsia"/>
                <w:b/>
                <w:bCs/>
              </w:rPr>
              <w:instrText xml:space="preserve"> </w:instrText>
            </w:r>
            <w:r w:rsidR="00AC4FA2">
              <w:rPr>
                <w:b/>
                <w:bCs/>
              </w:rPr>
              <w:instrText>PAGEREF _Toc175603996 \h</w:instrText>
            </w:r>
            <w:r w:rsidR="00AC4FA2">
              <w:rPr>
                <w:rFonts w:hint="eastAsia"/>
                <w:b/>
                <w:bCs/>
              </w:rPr>
              <w:instrText xml:space="preserve"> </w:instrText>
            </w:r>
            <w:r w:rsidR="00AC4FA2">
              <w:rPr>
                <w:rFonts w:hint="eastAsia"/>
                <w:b/>
                <w:bCs/>
              </w:rPr>
            </w:r>
            <w:r w:rsidR="00AC4FA2">
              <w:rPr>
                <w:rFonts w:hint="eastAsia"/>
                <w:b/>
                <w:bCs/>
              </w:rPr>
              <w:fldChar w:fldCharType="separate"/>
            </w:r>
            <w:r w:rsidR="00AC4FA2">
              <w:rPr>
                <w:b/>
                <w:bCs/>
              </w:rPr>
              <w:t>129</w:t>
            </w:r>
            <w:r w:rsidR="00AC4FA2">
              <w:rPr>
                <w:rFonts w:hint="eastAsia"/>
                <w:b/>
                <w:bCs/>
              </w:rPr>
              <w:fldChar w:fldCharType="end"/>
            </w:r>
          </w:hyperlink>
        </w:p>
        <w:p w14:paraId="52D67CA7" w14:textId="77777777" w:rsidR="00D16BE9" w:rsidRDefault="00000000">
          <w:pPr>
            <w:pStyle w:val="TOC3"/>
            <w:spacing w:line="300" w:lineRule="auto"/>
            <w:ind w:leftChars="0" w:left="0" w:firstLine="422"/>
            <w:rPr>
              <w:rFonts w:ascii="Times New Roman" w:hAnsi="Times New Roman" w:cstheme="minorBidi"/>
              <w:b w:val="0"/>
              <w:bCs w:val="0"/>
              <w:sz w:val="22"/>
              <w:szCs w:val="24"/>
              <w14:ligatures w14:val="standardContextual"/>
            </w:rPr>
          </w:pPr>
          <w:hyperlink w:anchor="_Toc175603997" w:history="1">
            <w:r w:rsidR="00AC4FA2">
              <w:rPr>
                <w:rStyle w:val="af9"/>
                <w:rFonts w:ascii="Times New Roman" w:hAnsi="Times New Roman" w:hint="eastAsia"/>
                <w:b w:val="0"/>
                <w:bCs w:val="0"/>
              </w:rPr>
              <w:t xml:space="preserve">7.2.1 </w:t>
            </w:r>
            <w:r w:rsidR="00AC4FA2">
              <w:rPr>
                <w:rStyle w:val="af9"/>
                <w:rFonts w:ascii="Times New Roman" w:hAnsi="Times New Roman" w:hint="eastAsia"/>
                <w:b w:val="0"/>
                <w:bCs w:val="0"/>
              </w:rPr>
              <w:t>引言和概述</w:t>
            </w:r>
            <w:r w:rsidR="00AC4FA2">
              <w:rPr>
                <w:rFonts w:ascii="Times New Roman" w:hAnsi="Times New Roman" w:hint="eastAsia"/>
                <w:b w:val="0"/>
                <w:bCs w:val="0"/>
              </w:rPr>
              <w:tab/>
            </w:r>
            <w:r w:rsidR="00AC4FA2">
              <w:rPr>
                <w:rFonts w:ascii="Times New Roman" w:hAnsi="Times New Roman" w:hint="eastAsia"/>
                <w:b w:val="0"/>
                <w:bCs w:val="0"/>
              </w:rPr>
              <w:fldChar w:fldCharType="begin"/>
            </w:r>
            <w:r w:rsidR="00AC4FA2">
              <w:rPr>
                <w:rFonts w:ascii="Times New Roman" w:hAnsi="Times New Roman" w:hint="eastAsia"/>
                <w:b w:val="0"/>
                <w:bCs w:val="0"/>
              </w:rPr>
              <w:instrText xml:space="preserve"> </w:instrText>
            </w:r>
            <w:r w:rsidR="00AC4FA2">
              <w:rPr>
                <w:rFonts w:ascii="Times New Roman" w:hAnsi="Times New Roman"/>
                <w:b w:val="0"/>
                <w:bCs w:val="0"/>
              </w:rPr>
              <w:instrText>PAGEREF _Toc175603997 \h</w:instrText>
            </w:r>
            <w:r w:rsidR="00AC4FA2">
              <w:rPr>
                <w:rFonts w:ascii="Times New Roman" w:hAnsi="Times New Roman" w:hint="eastAsia"/>
                <w:b w:val="0"/>
                <w:bCs w:val="0"/>
              </w:rPr>
              <w:instrText xml:space="preserve"> </w:instrText>
            </w:r>
            <w:r w:rsidR="00AC4FA2">
              <w:rPr>
                <w:rFonts w:ascii="Times New Roman" w:hAnsi="Times New Roman" w:hint="eastAsia"/>
                <w:b w:val="0"/>
                <w:bCs w:val="0"/>
              </w:rPr>
            </w:r>
            <w:r w:rsidR="00AC4FA2">
              <w:rPr>
                <w:rFonts w:ascii="Times New Roman" w:hAnsi="Times New Roman" w:hint="eastAsia"/>
                <w:b w:val="0"/>
                <w:bCs w:val="0"/>
              </w:rPr>
              <w:fldChar w:fldCharType="separate"/>
            </w:r>
            <w:r w:rsidR="00AC4FA2">
              <w:rPr>
                <w:rFonts w:ascii="Times New Roman" w:hAnsi="Times New Roman"/>
                <w:b w:val="0"/>
                <w:bCs w:val="0"/>
              </w:rPr>
              <w:t>129</w:t>
            </w:r>
            <w:r w:rsidR="00AC4FA2">
              <w:rPr>
                <w:rFonts w:ascii="Times New Roman" w:hAnsi="Times New Roman" w:hint="eastAsia"/>
                <w:b w:val="0"/>
                <w:bCs w:val="0"/>
              </w:rPr>
              <w:fldChar w:fldCharType="end"/>
            </w:r>
          </w:hyperlink>
        </w:p>
        <w:p w14:paraId="0978E2D8" w14:textId="77777777" w:rsidR="00D16BE9" w:rsidRDefault="00000000">
          <w:pPr>
            <w:pStyle w:val="TOC3"/>
            <w:spacing w:line="300" w:lineRule="auto"/>
            <w:ind w:leftChars="0" w:left="0" w:firstLine="422"/>
            <w:rPr>
              <w:rFonts w:ascii="Times New Roman" w:hAnsi="Times New Roman" w:cstheme="minorBidi"/>
              <w:b w:val="0"/>
              <w:bCs w:val="0"/>
              <w:sz w:val="22"/>
              <w:szCs w:val="24"/>
              <w14:ligatures w14:val="standardContextual"/>
            </w:rPr>
          </w:pPr>
          <w:hyperlink w:anchor="_Toc175603998" w:history="1">
            <w:r w:rsidR="00AC4FA2">
              <w:rPr>
                <w:rStyle w:val="af9"/>
                <w:rFonts w:ascii="Times New Roman" w:hAnsi="Times New Roman" w:hint="eastAsia"/>
                <w:b w:val="0"/>
                <w:bCs w:val="0"/>
              </w:rPr>
              <w:t xml:space="preserve">7.2.2 </w:t>
            </w:r>
            <w:r w:rsidR="00AC4FA2">
              <w:rPr>
                <w:rStyle w:val="af9"/>
                <w:rFonts w:ascii="Times New Roman" w:hAnsi="Times New Roman" w:hint="eastAsia"/>
                <w:b w:val="0"/>
                <w:bCs w:val="0"/>
              </w:rPr>
              <w:t>部分系统与系统</w:t>
            </w:r>
            <w:r w:rsidR="00AC4FA2">
              <w:rPr>
                <w:rStyle w:val="af9"/>
                <w:rFonts w:ascii="Times New Roman" w:hAnsi="Times New Roman" w:hint="eastAsia"/>
                <w:b w:val="0"/>
                <w:bCs w:val="0"/>
              </w:rPr>
              <w:t>-</w:t>
            </w:r>
            <w:r w:rsidR="00AC4FA2">
              <w:rPr>
                <w:rStyle w:val="af9"/>
                <w:rFonts w:ascii="Times New Roman" w:hAnsi="Times New Roman" w:hint="eastAsia"/>
                <w:b w:val="0"/>
                <w:bCs w:val="0"/>
              </w:rPr>
              <w:t>系统关系</w:t>
            </w:r>
            <w:r w:rsidR="00AC4FA2">
              <w:rPr>
                <w:rFonts w:ascii="Times New Roman" w:hAnsi="Times New Roman" w:hint="eastAsia"/>
                <w:b w:val="0"/>
                <w:bCs w:val="0"/>
              </w:rPr>
              <w:tab/>
            </w:r>
            <w:r w:rsidR="00AC4FA2">
              <w:rPr>
                <w:rFonts w:ascii="Times New Roman" w:hAnsi="Times New Roman" w:hint="eastAsia"/>
                <w:b w:val="0"/>
                <w:bCs w:val="0"/>
              </w:rPr>
              <w:fldChar w:fldCharType="begin"/>
            </w:r>
            <w:r w:rsidR="00AC4FA2">
              <w:rPr>
                <w:rFonts w:ascii="Times New Roman" w:hAnsi="Times New Roman" w:hint="eastAsia"/>
                <w:b w:val="0"/>
                <w:bCs w:val="0"/>
              </w:rPr>
              <w:instrText xml:space="preserve"> </w:instrText>
            </w:r>
            <w:r w:rsidR="00AC4FA2">
              <w:rPr>
                <w:rFonts w:ascii="Times New Roman" w:hAnsi="Times New Roman"/>
                <w:b w:val="0"/>
                <w:bCs w:val="0"/>
              </w:rPr>
              <w:instrText>PAGEREF _Toc175603998 \h</w:instrText>
            </w:r>
            <w:r w:rsidR="00AC4FA2">
              <w:rPr>
                <w:rFonts w:ascii="Times New Roman" w:hAnsi="Times New Roman" w:hint="eastAsia"/>
                <w:b w:val="0"/>
                <w:bCs w:val="0"/>
              </w:rPr>
              <w:instrText xml:space="preserve"> </w:instrText>
            </w:r>
            <w:r w:rsidR="00AC4FA2">
              <w:rPr>
                <w:rFonts w:ascii="Times New Roman" w:hAnsi="Times New Roman" w:hint="eastAsia"/>
                <w:b w:val="0"/>
                <w:bCs w:val="0"/>
              </w:rPr>
            </w:r>
            <w:r w:rsidR="00AC4FA2">
              <w:rPr>
                <w:rFonts w:ascii="Times New Roman" w:hAnsi="Times New Roman" w:hint="eastAsia"/>
                <w:b w:val="0"/>
                <w:bCs w:val="0"/>
              </w:rPr>
              <w:fldChar w:fldCharType="separate"/>
            </w:r>
            <w:r w:rsidR="00AC4FA2">
              <w:rPr>
                <w:rFonts w:ascii="Times New Roman" w:hAnsi="Times New Roman"/>
                <w:b w:val="0"/>
                <w:bCs w:val="0"/>
              </w:rPr>
              <w:t>129</w:t>
            </w:r>
            <w:r w:rsidR="00AC4FA2">
              <w:rPr>
                <w:rFonts w:ascii="Times New Roman" w:hAnsi="Times New Roman" w:hint="eastAsia"/>
                <w:b w:val="0"/>
                <w:bCs w:val="0"/>
              </w:rPr>
              <w:fldChar w:fldCharType="end"/>
            </w:r>
          </w:hyperlink>
        </w:p>
        <w:p w14:paraId="7DA33994" w14:textId="77777777" w:rsidR="00D16BE9" w:rsidRDefault="00000000">
          <w:pPr>
            <w:pStyle w:val="TOC3"/>
            <w:spacing w:line="300" w:lineRule="auto"/>
            <w:ind w:leftChars="0" w:left="0" w:firstLine="422"/>
            <w:rPr>
              <w:rFonts w:ascii="Times New Roman" w:hAnsi="Times New Roman" w:cstheme="minorBidi"/>
              <w:b w:val="0"/>
              <w:bCs w:val="0"/>
              <w:sz w:val="22"/>
              <w:szCs w:val="24"/>
              <w14:ligatures w14:val="standardContextual"/>
            </w:rPr>
          </w:pPr>
          <w:hyperlink w:anchor="_Toc175603999" w:history="1">
            <w:r w:rsidR="00AC4FA2">
              <w:rPr>
                <w:rStyle w:val="af9"/>
                <w:rFonts w:ascii="Times New Roman" w:hAnsi="Times New Roman" w:hint="eastAsia"/>
                <w:b w:val="0"/>
                <w:bCs w:val="0"/>
              </w:rPr>
              <w:t xml:space="preserve">7.2.3 </w:t>
            </w:r>
            <w:r w:rsidR="00AC4FA2">
              <w:rPr>
                <w:rStyle w:val="af9"/>
                <w:rFonts w:ascii="Times New Roman" w:hAnsi="Times New Roman" w:hint="eastAsia"/>
                <w:b w:val="0"/>
                <w:bCs w:val="0"/>
              </w:rPr>
              <w:t>归因建模中的过程识别</w:t>
            </w:r>
            <w:r w:rsidR="00AC4FA2">
              <w:rPr>
                <w:rFonts w:ascii="Times New Roman" w:hAnsi="Times New Roman" w:hint="eastAsia"/>
                <w:b w:val="0"/>
                <w:bCs w:val="0"/>
              </w:rPr>
              <w:tab/>
            </w:r>
            <w:r w:rsidR="00AC4FA2">
              <w:rPr>
                <w:rFonts w:ascii="Times New Roman" w:hAnsi="Times New Roman" w:hint="eastAsia"/>
                <w:b w:val="0"/>
                <w:bCs w:val="0"/>
              </w:rPr>
              <w:fldChar w:fldCharType="begin"/>
            </w:r>
            <w:r w:rsidR="00AC4FA2">
              <w:rPr>
                <w:rFonts w:ascii="Times New Roman" w:hAnsi="Times New Roman" w:hint="eastAsia"/>
                <w:b w:val="0"/>
                <w:bCs w:val="0"/>
              </w:rPr>
              <w:instrText xml:space="preserve"> </w:instrText>
            </w:r>
            <w:r w:rsidR="00AC4FA2">
              <w:rPr>
                <w:rFonts w:ascii="Times New Roman" w:hAnsi="Times New Roman"/>
                <w:b w:val="0"/>
                <w:bCs w:val="0"/>
              </w:rPr>
              <w:instrText>PAGEREF _Toc175603999 \h</w:instrText>
            </w:r>
            <w:r w:rsidR="00AC4FA2">
              <w:rPr>
                <w:rFonts w:ascii="Times New Roman" w:hAnsi="Times New Roman" w:hint="eastAsia"/>
                <w:b w:val="0"/>
                <w:bCs w:val="0"/>
              </w:rPr>
              <w:instrText xml:space="preserve"> </w:instrText>
            </w:r>
            <w:r w:rsidR="00AC4FA2">
              <w:rPr>
                <w:rFonts w:ascii="Times New Roman" w:hAnsi="Times New Roman" w:hint="eastAsia"/>
                <w:b w:val="0"/>
                <w:bCs w:val="0"/>
              </w:rPr>
            </w:r>
            <w:r w:rsidR="00AC4FA2">
              <w:rPr>
                <w:rFonts w:ascii="Times New Roman" w:hAnsi="Times New Roman" w:hint="eastAsia"/>
                <w:b w:val="0"/>
                <w:bCs w:val="0"/>
              </w:rPr>
              <w:fldChar w:fldCharType="separate"/>
            </w:r>
            <w:r w:rsidR="00AC4FA2">
              <w:rPr>
                <w:rFonts w:ascii="Times New Roman" w:hAnsi="Times New Roman"/>
                <w:b w:val="0"/>
                <w:bCs w:val="0"/>
              </w:rPr>
              <w:t>132</w:t>
            </w:r>
            <w:r w:rsidR="00AC4FA2">
              <w:rPr>
                <w:rFonts w:ascii="Times New Roman" w:hAnsi="Times New Roman" w:hint="eastAsia"/>
                <w:b w:val="0"/>
                <w:bCs w:val="0"/>
              </w:rPr>
              <w:fldChar w:fldCharType="end"/>
            </w:r>
          </w:hyperlink>
        </w:p>
        <w:p w14:paraId="79E4DD0C" w14:textId="77777777" w:rsidR="00D16BE9" w:rsidRDefault="00000000">
          <w:pPr>
            <w:pStyle w:val="TOC3"/>
            <w:spacing w:line="300" w:lineRule="auto"/>
            <w:ind w:leftChars="0" w:left="0" w:firstLine="422"/>
            <w:rPr>
              <w:rFonts w:ascii="Times New Roman" w:hAnsi="Times New Roman" w:cstheme="minorBidi"/>
              <w:b w:val="0"/>
              <w:bCs w:val="0"/>
              <w:sz w:val="22"/>
              <w:szCs w:val="24"/>
              <w14:ligatures w14:val="standardContextual"/>
            </w:rPr>
          </w:pPr>
          <w:hyperlink w:anchor="_Toc175604000" w:history="1">
            <w:r w:rsidR="00AC4FA2">
              <w:rPr>
                <w:rStyle w:val="af9"/>
                <w:rFonts w:ascii="Times New Roman" w:hAnsi="Times New Roman" w:hint="eastAsia"/>
                <w:b w:val="0"/>
                <w:bCs w:val="0"/>
              </w:rPr>
              <w:t xml:space="preserve">7.2.4 </w:t>
            </w:r>
            <w:r w:rsidR="00AC4FA2">
              <w:rPr>
                <w:rStyle w:val="af9"/>
                <w:rFonts w:ascii="Times New Roman" w:hAnsi="Times New Roman" w:hint="eastAsia"/>
                <w:b w:val="0"/>
                <w:bCs w:val="0"/>
              </w:rPr>
              <w:t>识别归因建模中的过程</w:t>
            </w:r>
            <w:r w:rsidR="00AC4FA2">
              <w:rPr>
                <w:rFonts w:ascii="Times New Roman" w:hAnsi="Times New Roman" w:hint="eastAsia"/>
                <w:b w:val="0"/>
                <w:bCs w:val="0"/>
              </w:rPr>
              <w:tab/>
            </w:r>
            <w:r w:rsidR="00AC4FA2">
              <w:rPr>
                <w:rFonts w:ascii="Times New Roman" w:hAnsi="Times New Roman" w:hint="eastAsia"/>
                <w:b w:val="0"/>
                <w:bCs w:val="0"/>
              </w:rPr>
              <w:fldChar w:fldCharType="begin"/>
            </w:r>
            <w:r w:rsidR="00AC4FA2">
              <w:rPr>
                <w:rFonts w:ascii="Times New Roman" w:hAnsi="Times New Roman" w:hint="eastAsia"/>
                <w:b w:val="0"/>
                <w:bCs w:val="0"/>
              </w:rPr>
              <w:instrText xml:space="preserve"> </w:instrText>
            </w:r>
            <w:r w:rsidR="00AC4FA2">
              <w:rPr>
                <w:rFonts w:ascii="Times New Roman" w:hAnsi="Times New Roman"/>
                <w:b w:val="0"/>
                <w:bCs w:val="0"/>
              </w:rPr>
              <w:instrText>PAGEREF _Toc175604000 \h</w:instrText>
            </w:r>
            <w:r w:rsidR="00AC4FA2">
              <w:rPr>
                <w:rFonts w:ascii="Times New Roman" w:hAnsi="Times New Roman" w:hint="eastAsia"/>
                <w:b w:val="0"/>
                <w:bCs w:val="0"/>
              </w:rPr>
              <w:instrText xml:space="preserve"> </w:instrText>
            </w:r>
            <w:r w:rsidR="00AC4FA2">
              <w:rPr>
                <w:rFonts w:ascii="Times New Roman" w:hAnsi="Times New Roman" w:hint="eastAsia"/>
                <w:b w:val="0"/>
                <w:bCs w:val="0"/>
              </w:rPr>
            </w:r>
            <w:r w:rsidR="00AC4FA2">
              <w:rPr>
                <w:rFonts w:ascii="Times New Roman" w:hAnsi="Times New Roman" w:hint="eastAsia"/>
                <w:b w:val="0"/>
                <w:bCs w:val="0"/>
              </w:rPr>
              <w:fldChar w:fldCharType="separate"/>
            </w:r>
            <w:r w:rsidR="00AC4FA2">
              <w:rPr>
                <w:rFonts w:ascii="Times New Roman" w:hAnsi="Times New Roman"/>
                <w:b w:val="0"/>
                <w:bCs w:val="0"/>
              </w:rPr>
              <w:t>137</w:t>
            </w:r>
            <w:r w:rsidR="00AC4FA2">
              <w:rPr>
                <w:rFonts w:ascii="Times New Roman" w:hAnsi="Times New Roman" w:hint="eastAsia"/>
                <w:b w:val="0"/>
                <w:bCs w:val="0"/>
              </w:rPr>
              <w:fldChar w:fldCharType="end"/>
            </w:r>
          </w:hyperlink>
        </w:p>
        <w:p w14:paraId="5C00FFFB" w14:textId="77777777" w:rsidR="00D16BE9" w:rsidRDefault="00000000">
          <w:pPr>
            <w:pStyle w:val="TOC2"/>
            <w:tabs>
              <w:tab w:val="right" w:leader="dot" w:pos="8296"/>
            </w:tabs>
            <w:spacing w:line="300" w:lineRule="auto"/>
            <w:ind w:leftChars="0" w:left="0" w:firstLine="420"/>
            <w:rPr>
              <w:sz w:val="22"/>
              <w:szCs w:val="24"/>
              <w14:ligatures w14:val="standardContextual"/>
            </w:rPr>
          </w:pPr>
          <w:hyperlink w:anchor="_Toc175604001" w:history="1">
            <w:r w:rsidR="00AC4FA2">
              <w:rPr>
                <w:rStyle w:val="af9"/>
                <w:rFonts w:hint="eastAsia"/>
                <w:b/>
                <w:bCs/>
              </w:rPr>
              <w:t xml:space="preserve">7.3 </w:t>
            </w:r>
            <w:r w:rsidR="00AC4FA2">
              <w:rPr>
                <w:rStyle w:val="af9"/>
                <w:rFonts w:hint="eastAsia"/>
                <w:b/>
                <w:bCs/>
              </w:rPr>
              <w:t>数据收集规划</w:t>
            </w:r>
            <w:r w:rsidR="00AC4FA2">
              <w:rPr>
                <w:rFonts w:hint="eastAsia"/>
                <w:b/>
                <w:bCs/>
              </w:rPr>
              <w:tab/>
            </w:r>
            <w:r w:rsidR="00AC4FA2">
              <w:rPr>
                <w:rFonts w:hint="eastAsia"/>
                <w:b/>
                <w:bCs/>
              </w:rPr>
              <w:fldChar w:fldCharType="begin"/>
            </w:r>
            <w:r w:rsidR="00AC4FA2">
              <w:rPr>
                <w:rFonts w:hint="eastAsia"/>
                <w:b/>
                <w:bCs/>
              </w:rPr>
              <w:instrText xml:space="preserve"> </w:instrText>
            </w:r>
            <w:r w:rsidR="00AC4FA2">
              <w:rPr>
                <w:b/>
                <w:bCs/>
              </w:rPr>
              <w:instrText>PAGEREF _Toc175604001 \h</w:instrText>
            </w:r>
            <w:r w:rsidR="00AC4FA2">
              <w:rPr>
                <w:rFonts w:hint="eastAsia"/>
                <w:b/>
                <w:bCs/>
              </w:rPr>
              <w:instrText xml:space="preserve"> </w:instrText>
            </w:r>
            <w:r w:rsidR="00AC4FA2">
              <w:rPr>
                <w:rFonts w:hint="eastAsia"/>
                <w:b/>
                <w:bCs/>
              </w:rPr>
            </w:r>
            <w:r w:rsidR="00AC4FA2">
              <w:rPr>
                <w:rFonts w:hint="eastAsia"/>
                <w:b/>
                <w:bCs/>
              </w:rPr>
              <w:fldChar w:fldCharType="separate"/>
            </w:r>
            <w:r w:rsidR="00AC4FA2">
              <w:rPr>
                <w:b/>
                <w:bCs/>
              </w:rPr>
              <w:t>152</w:t>
            </w:r>
            <w:r w:rsidR="00AC4FA2">
              <w:rPr>
                <w:rFonts w:hint="eastAsia"/>
                <w:b/>
                <w:bCs/>
              </w:rPr>
              <w:fldChar w:fldCharType="end"/>
            </w:r>
          </w:hyperlink>
        </w:p>
        <w:p w14:paraId="2D692C4E" w14:textId="77777777" w:rsidR="00D16BE9" w:rsidRDefault="00000000">
          <w:pPr>
            <w:pStyle w:val="TOC3"/>
            <w:spacing w:line="300" w:lineRule="auto"/>
            <w:ind w:leftChars="0" w:left="0" w:firstLine="422"/>
            <w:rPr>
              <w:rFonts w:ascii="Times New Roman" w:hAnsi="Times New Roman" w:cstheme="minorBidi"/>
              <w:b w:val="0"/>
              <w:bCs w:val="0"/>
              <w:sz w:val="22"/>
              <w:szCs w:val="24"/>
              <w14:ligatures w14:val="standardContextual"/>
            </w:rPr>
          </w:pPr>
          <w:hyperlink w:anchor="_Toc175604002" w:history="1">
            <w:r w:rsidR="00AC4FA2">
              <w:rPr>
                <w:rStyle w:val="af9"/>
                <w:rFonts w:ascii="Times New Roman" w:hAnsi="Times New Roman" w:hint="eastAsia"/>
                <w:b w:val="0"/>
                <w:bCs w:val="0"/>
              </w:rPr>
              <w:t xml:space="preserve">7.3.1 </w:t>
            </w:r>
            <w:r w:rsidR="00AC4FA2">
              <w:rPr>
                <w:rStyle w:val="af9"/>
                <w:rFonts w:ascii="Times New Roman" w:hAnsi="Times New Roman" w:hint="eastAsia"/>
                <w:b w:val="0"/>
                <w:bCs w:val="0"/>
              </w:rPr>
              <w:t>概述</w:t>
            </w:r>
            <w:r w:rsidR="00AC4FA2">
              <w:rPr>
                <w:rStyle w:val="af9"/>
                <w:rFonts w:ascii="Times New Roman" w:hAnsi="Times New Roman" w:hint="eastAsia"/>
                <w:b w:val="0"/>
                <w:bCs w:val="0"/>
              </w:rPr>
              <w:t>..............................................................................................................................</w:t>
            </w:r>
            <w:r w:rsidR="00AC4FA2">
              <w:rPr>
                <w:rFonts w:ascii="Times New Roman" w:hAnsi="Times New Roman" w:hint="eastAsia"/>
                <w:b w:val="0"/>
                <w:bCs w:val="0"/>
              </w:rPr>
              <w:fldChar w:fldCharType="begin"/>
            </w:r>
            <w:r w:rsidR="00AC4FA2">
              <w:rPr>
                <w:rFonts w:ascii="Times New Roman" w:hAnsi="Times New Roman" w:hint="eastAsia"/>
                <w:b w:val="0"/>
                <w:bCs w:val="0"/>
              </w:rPr>
              <w:instrText xml:space="preserve"> </w:instrText>
            </w:r>
            <w:r w:rsidR="00AC4FA2">
              <w:rPr>
                <w:rFonts w:ascii="Times New Roman" w:hAnsi="Times New Roman"/>
                <w:b w:val="0"/>
                <w:bCs w:val="0"/>
              </w:rPr>
              <w:instrText>PAGEREF _Toc175604002 \h</w:instrText>
            </w:r>
            <w:r w:rsidR="00AC4FA2">
              <w:rPr>
                <w:rFonts w:ascii="Times New Roman" w:hAnsi="Times New Roman" w:hint="eastAsia"/>
                <w:b w:val="0"/>
                <w:bCs w:val="0"/>
              </w:rPr>
              <w:instrText xml:space="preserve"> </w:instrText>
            </w:r>
            <w:r w:rsidR="00AC4FA2">
              <w:rPr>
                <w:rFonts w:ascii="Times New Roman" w:hAnsi="Times New Roman" w:hint="eastAsia"/>
                <w:b w:val="0"/>
                <w:bCs w:val="0"/>
              </w:rPr>
            </w:r>
            <w:r w:rsidR="00AC4FA2">
              <w:rPr>
                <w:rFonts w:ascii="Times New Roman" w:hAnsi="Times New Roman" w:hint="eastAsia"/>
                <w:b w:val="0"/>
                <w:bCs w:val="0"/>
              </w:rPr>
              <w:fldChar w:fldCharType="separate"/>
            </w:r>
            <w:r w:rsidR="00AC4FA2">
              <w:rPr>
                <w:rFonts w:ascii="Times New Roman" w:hAnsi="Times New Roman"/>
                <w:b w:val="0"/>
                <w:bCs w:val="0"/>
              </w:rPr>
              <w:t>152</w:t>
            </w:r>
            <w:r w:rsidR="00AC4FA2">
              <w:rPr>
                <w:rFonts w:ascii="Times New Roman" w:hAnsi="Times New Roman" w:hint="eastAsia"/>
                <w:b w:val="0"/>
                <w:bCs w:val="0"/>
              </w:rPr>
              <w:fldChar w:fldCharType="end"/>
            </w:r>
          </w:hyperlink>
        </w:p>
        <w:p w14:paraId="36D58A4C" w14:textId="77777777" w:rsidR="00D16BE9" w:rsidRDefault="00000000">
          <w:pPr>
            <w:pStyle w:val="TOC3"/>
            <w:spacing w:line="300" w:lineRule="auto"/>
            <w:ind w:leftChars="0" w:left="0" w:firstLine="422"/>
            <w:rPr>
              <w:rFonts w:ascii="Times New Roman" w:hAnsi="Times New Roman" w:cstheme="minorBidi"/>
              <w:b w:val="0"/>
              <w:bCs w:val="0"/>
              <w:sz w:val="22"/>
              <w:szCs w:val="24"/>
              <w14:ligatures w14:val="standardContextual"/>
            </w:rPr>
          </w:pPr>
          <w:hyperlink w:anchor="_Toc175604003" w:history="1">
            <w:r w:rsidR="00AC4FA2">
              <w:rPr>
                <w:rStyle w:val="af9"/>
                <w:rFonts w:ascii="Times New Roman" w:hAnsi="Times New Roman" w:hint="eastAsia"/>
                <w:b w:val="0"/>
                <w:bCs w:val="0"/>
              </w:rPr>
              <w:t xml:space="preserve">7.3.2 </w:t>
            </w:r>
            <w:r w:rsidR="00AC4FA2">
              <w:rPr>
                <w:rStyle w:val="af9"/>
                <w:rFonts w:ascii="Times New Roman" w:hAnsi="Times New Roman" w:hint="eastAsia"/>
                <w:b w:val="0"/>
                <w:bCs w:val="0"/>
              </w:rPr>
              <w:t>前景系统数据</w:t>
            </w:r>
            <w:r w:rsidR="00AC4FA2">
              <w:rPr>
                <w:rStyle w:val="af9"/>
                <w:rFonts w:ascii="Times New Roman" w:hAnsi="Times New Roman" w:hint="eastAsia"/>
                <w:b w:val="0"/>
                <w:bCs w:val="0"/>
              </w:rPr>
              <w:t xml:space="preserve"> - </w:t>
            </w:r>
            <w:r w:rsidR="00AC4FA2">
              <w:rPr>
                <w:rStyle w:val="af9"/>
                <w:rFonts w:ascii="Times New Roman" w:hAnsi="Times New Roman" w:hint="eastAsia"/>
                <w:b w:val="0"/>
                <w:bCs w:val="0"/>
              </w:rPr>
              <w:t>特定的、平均的或通用的</w:t>
            </w:r>
            <w:r w:rsidR="00AC4FA2">
              <w:rPr>
                <w:rFonts w:ascii="Times New Roman" w:hAnsi="Times New Roman" w:hint="eastAsia"/>
                <w:b w:val="0"/>
                <w:bCs w:val="0"/>
              </w:rPr>
              <w:tab/>
            </w:r>
            <w:r w:rsidR="00AC4FA2">
              <w:rPr>
                <w:rFonts w:ascii="Times New Roman" w:hAnsi="Times New Roman" w:hint="eastAsia"/>
                <w:b w:val="0"/>
                <w:bCs w:val="0"/>
              </w:rPr>
              <w:fldChar w:fldCharType="begin"/>
            </w:r>
            <w:r w:rsidR="00AC4FA2">
              <w:rPr>
                <w:rFonts w:ascii="Times New Roman" w:hAnsi="Times New Roman" w:hint="eastAsia"/>
                <w:b w:val="0"/>
                <w:bCs w:val="0"/>
              </w:rPr>
              <w:instrText xml:space="preserve"> </w:instrText>
            </w:r>
            <w:r w:rsidR="00AC4FA2">
              <w:rPr>
                <w:rFonts w:ascii="Times New Roman" w:hAnsi="Times New Roman"/>
                <w:b w:val="0"/>
                <w:bCs w:val="0"/>
              </w:rPr>
              <w:instrText>PAGEREF _Toc175604003 \h</w:instrText>
            </w:r>
            <w:r w:rsidR="00AC4FA2">
              <w:rPr>
                <w:rFonts w:ascii="Times New Roman" w:hAnsi="Times New Roman" w:hint="eastAsia"/>
                <w:b w:val="0"/>
                <w:bCs w:val="0"/>
              </w:rPr>
              <w:instrText xml:space="preserve"> </w:instrText>
            </w:r>
            <w:r w:rsidR="00AC4FA2">
              <w:rPr>
                <w:rFonts w:ascii="Times New Roman" w:hAnsi="Times New Roman" w:hint="eastAsia"/>
                <w:b w:val="0"/>
                <w:bCs w:val="0"/>
              </w:rPr>
            </w:r>
            <w:r w:rsidR="00AC4FA2">
              <w:rPr>
                <w:rFonts w:ascii="Times New Roman" w:hAnsi="Times New Roman" w:hint="eastAsia"/>
                <w:b w:val="0"/>
                <w:bCs w:val="0"/>
              </w:rPr>
              <w:fldChar w:fldCharType="separate"/>
            </w:r>
            <w:r w:rsidR="00AC4FA2">
              <w:rPr>
                <w:rFonts w:ascii="Times New Roman" w:hAnsi="Times New Roman"/>
                <w:b w:val="0"/>
                <w:bCs w:val="0"/>
              </w:rPr>
              <w:t>152</w:t>
            </w:r>
            <w:r w:rsidR="00AC4FA2">
              <w:rPr>
                <w:rFonts w:ascii="Times New Roman" w:hAnsi="Times New Roman" w:hint="eastAsia"/>
                <w:b w:val="0"/>
                <w:bCs w:val="0"/>
              </w:rPr>
              <w:fldChar w:fldCharType="end"/>
            </w:r>
          </w:hyperlink>
        </w:p>
        <w:p w14:paraId="392756E8" w14:textId="77777777" w:rsidR="00D16BE9" w:rsidRDefault="00000000">
          <w:pPr>
            <w:pStyle w:val="TOC3"/>
            <w:spacing w:line="300" w:lineRule="auto"/>
            <w:ind w:leftChars="0" w:left="0" w:firstLine="422"/>
            <w:rPr>
              <w:rFonts w:ascii="Times New Roman" w:hAnsi="Times New Roman" w:cstheme="minorBidi"/>
              <w:b w:val="0"/>
              <w:bCs w:val="0"/>
              <w:sz w:val="22"/>
              <w:szCs w:val="24"/>
              <w14:ligatures w14:val="standardContextual"/>
            </w:rPr>
          </w:pPr>
          <w:hyperlink w:anchor="_Toc175604004" w:history="1">
            <w:r w:rsidR="00AC4FA2">
              <w:rPr>
                <w:rStyle w:val="af9"/>
                <w:rFonts w:ascii="Times New Roman" w:hAnsi="Times New Roman" w:hint="eastAsia"/>
                <w:b w:val="0"/>
                <w:bCs w:val="0"/>
              </w:rPr>
              <w:t xml:space="preserve">7.3.3 </w:t>
            </w:r>
            <w:r w:rsidR="00AC4FA2">
              <w:rPr>
                <w:rStyle w:val="af9"/>
                <w:rFonts w:ascii="Times New Roman" w:hAnsi="Times New Roman" w:hint="eastAsia"/>
                <w:b w:val="0"/>
                <w:bCs w:val="0"/>
              </w:rPr>
              <w:t>背景数据用于归因和因果模型</w:t>
            </w:r>
            <w:r w:rsidR="00AC4FA2">
              <w:rPr>
                <w:rFonts w:ascii="Times New Roman" w:hAnsi="Times New Roman" w:hint="eastAsia"/>
                <w:b w:val="0"/>
                <w:bCs w:val="0"/>
              </w:rPr>
              <w:tab/>
            </w:r>
            <w:r w:rsidR="00AC4FA2">
              <w:rPr>
                <w:rFonts w:ascii="Times New Roman" w:hAnsi="Times New Roman" w:hint="eastAsia"/>
                <w:b w:val="0"/>
                <w:bCs w:val="0"/>
              </w:rPr>
              <w:fldChar w:fldCharType="begin"/>
            </w:r>
            <w:r w:rsidR="00AC4FA2">
              <w:rPr>
                <w:rFonts w:ascii="Times New Roman" w:hAnsi="Times New Roman" w:hint="eastAsia"/>
                <w:b w:val="0"/>
                <w:bCs w:val="0"/>
              </w:rPr>
              <w:instrText xml:space="preserve"> </w:instrText>
            </w:r>
            <w:r w:rsidR="00AC4FA2">
              <w:rPr>
                <w:rFonts w:ascii="Times New Roman" w:hAnsi="Times New Roman"/>
                <w:b w:val="0"/>
                <w:bCs w:val="0"/>
              </w:rPr>
              <w:instrText>PAGEREF _Toc175604004 \h</w:instrText>
            </w:r>
            <w:r w:rsidR="00AC4FA2">
              <w:rPr>
                <w:rFonts w:ascii="Times New Roman" w:hAnsi="Times New Roman" w:hint="eastAsia"/>
                <w:b w:val="0"/>
                <w:bCs w:val="0"/>
              </w:rPr>
              <w:instrText xml:space="preserve"> </w:instrText>
            </w:r>
            <w:r w:rsidR="00AC4FA2">
              <w:rPr>
                <w:rFonts w:ascii="Times New Roman" w:hAnsi="Times New Roman" w:hint="eastAsia"/>
                <w:b w:val="0"/>
                <w:bCs w:val="0"/>
              </w:rPr>
            </w:r>
            <w:r w:rsidR="00AC4FA2">
              <w:rPr>
                <w:rFonts w:ascii="Times New Roman" w:hAnsi="Times New Roman" w:hint="eastAsia"/>
                <w:b w:val="0"/>
                <w:bCs w:val="0"/>
              </w:rPr>
              <w:fldChar w:fldCharType="separate"/>
            </w:r>
            <w:r w:rsidR="00AC4FA2">
              <w:rPr>
                <w:rFonts w:ascii="Times New Roman" w:hAnsi="Times New Roman"/>
                <w:b w:val="0"/>
                <w:bCs w:val="0"/>
              </w:rPr>
              <w:t>153</w:t>
            </w:r>
            <w:r w:rsidR="00AC4FA2">
              <w:rPr>
                <w:rFonts w:ascii="Times New Roman" w:hAnsi="Times New Roman" w:hint="eastAsia"/>
                <w:b w:val="0"/>
                <w:bCs w:val="0"/>
              </w:rPr>
              <w:fldChar w:fldCharType="end"/>
            </w:r>
          </w:hyperlink>
        </w:p>
        <w:p w14:paraId="353DDF31" w14:textId="77777777" w:rsidR="00D16BE9" w:rsidRDefault="00000000">
          <w:pPr>
            <w:pStyle w:val="TOC3"/>
            <w:spacing w:line="300" w:lineRule="auto"/>
            <w:ind w:leftChars="0" w:left="0" w:firstLine="422"/>
            <w:rPr>
              <w:rFonts w:ascii="Times New Roman" w:hAnsi="Times New Roman" w:cstheme="minorBidi"/>
              <w:b w:val="0"/>
              <w:bCs w:val="0"/>
              <w:sz w:val="22"/>
              <w:szCs w:val="24"/>
              <w14:ligatures w14:val="standardContextual"/>
            </w:rPr>
          </w:pPr>
          <w:hyperlink w:anchor="_Toc175604005" w:history="1">
            <w:r w:rsidR="00AC4FA2">
              <w:rPr>
                <w:rStyle w:val="af9"/>
                <w:rFonts w:ascii="Times New Roman" w:hAnsi="Times New Roman" w:hint="eastAsia"/>
                <w:b w:val="0"/>
                <w:bCs w:val="0"/>
              </w:rPr>
              <w:t xml:space="preserve">7.3.4 </w:t>
            </w:r>
            <w:r w:rsidR="00AC4FA2">
              <w:rPr>
                <w:rStyle w:val="af9"/>
                <w:rFonts w:ascii="Times New Roman" w:hAnsi="Times New Roman" w:hint="eastAsia"/>
                <w:b w:val="0"/>
                <w:bCs w:val="0"/>
              </w:rPr>
              <w:t>需要多年平均数据或通用数据</w:t>
            </w:r>
            <w:r w:rsidR="00AC4FA2">
              <w:rPr>
                <w:rFonts w:ascii="Times New Roman" w:hAnsi="Times New Roman" w:hint="eastAsia"/>
                <w:b w:val="0"/>
                <w:bCs w:val="0"/>
              </w:rPr>
              <w:tab/>
            </w:r>
            <w:r w:rsidR="00AC4FA2">
              <w:rPr>
                <w:rFonts w:ascii="Times New Roman" w:hAnsi="Times New Roman" w:hint="eastAsia"/>
                <w:b w:val="0"/>
                <w:bCs w:val="0"/>
              </w:rPr>
              <w:fldChar w:fldCharType="begin"/>
            </w:r>
            <w:r w:rsidR="00AC4FA2">
              <w:rPr>
                <w:rFonts w:ascii="Times New Roman" w:hAnsi="Times New Roman" w:hint="eastAsia"/>
                <w:b w:val="0"/>
                <w:bCs w:val="0"/>
              </w:rPr>
              <w:instrText xml:space="preserve"> </w:instrText>
            </w:r>
            <w:r w:rsidR="00AC4FA2">
              <w:rPr>
                <w:rFonts w:ascii="Times New Roman" w:hAnsi="Times New Roman"/>
                <w:b w:val="0"/>
                <w:bCs w:val="0"/>
              </w:rPr>
              <w:instrText>PAGEREF _Toc175604005 \h</w:instrText>
            </w:r>
            <w:r w:rsidR="00AC4FA2">
              <w:rPr>
                <w:rFonts w:ascii="Times New Roman" w:hAnsi="Times New Roman" w:hint="eastAsia"/>
                <w:b w:val="0"/>
                <w:bCs w:val="0"/>
              </w:rPr>
              <w:instrText xml:space="preserve"> </w:instrText>
            </w:r>
            <w:r w:rsidR="00AC4FA2">
              <w:rPr>
                <w:rFonts w:ascii="Times New Roman" w:hAnsi="Times New Roman" w:hint="eastAsia"/>
                <w:b w:val="0"/>
                <w:bCs w:val="0"/>
              </w:rPr>
            </w:r>
            <w:r w:rsidR="00AC4FA2">
              <w:rPr>
                <w:rFonts w:ascii="Times New Roman" w:hAnsi="Times New Roman" w:hint="eastAsia"/>
                <w:b w:val="0"/>
                <w:bCs w:val="0"/>
              </w:rPr>
              <w:fldChar w:fldCharType="separate"/>
            </w:r>
            <w:r w:rsidR="00AC4FA2">
              <w:rPr>
                <w:rFonts w:ascii="Times New Roman" w:hAnsi="Times New Roman"/>
                <w:b w:val="0"/>
                <w:bCs w:val="0"/>
              </w:rPr>
              <w:t>154</w:t>
            </w:r>
            <w:r w:rsidR="00AC4FA2">
              <w:rPr>
                <w:rFonts w:ascii="Times New Roman" w:hAnsi="Times New Roman" w:hint="eastAsia"/>
                <w:b w:val="0"/>
                <w:bCs w:val="0"/>
              </w:rPr>
              <w:fldChar w:fldCharType="end"/>
            </w:r>
          </w:hyperlink>
        </w:p>
        <w:p w14:paraId="21A83DA2" w14:textId="77777777" w:rsidR="00D16BE9" w:rsidRDefault="00000000">
          <w:pPr>
            <w:pStyle w:val="TOC3"/>
            <w:spacing w:line="300" w:lineRule="auto"/>
            <w:ind w:leftChars="0" w:left="0" w:firstLine="422"/>
            <w:rPr>
              <w:rFonts w:ascii="Times New Roman" w:hAnsi="Times New Roman" w:cstheme="minorBidi"/>
              <w:b w:val="0"/>
              <w:bCs w:val="0"/>
              <w:sz w:val="22"/>
              <w:szCs w:val="24"/>
              <w14:ligatures w14:val="standardContextual"/>
            </w:rPr>
          </w:pPr>
          <w:hyperlink w:anchor="_Toc175604006" w:history="1">
            <w:r w:rsidR="00AC4FA2">
              <w:rPr>
                <w:rStyle w:val="af9"/>
                <w:rFonts w:ascii="Times New Roman" w:hAnsi="Times New Roman" w:hint="eastAsia"/>
                <w:b w:val="0"/>
                <w:bCs w:val="0"/>
              </w:rPr>
              <w:t xml:space="preserve">7.3.5 </w:t>
            </w:r>
            <w:r w:rsidR="00AC4FA2">
              <w:rPr>
                <w:rStyle w:val="af9"/>
                <w:rFonts w:ascii="Times New Roman" w:hAnsi="Times New Roman" w:hint="eastAsia"/>
                <w:b w:val="0"/>
                <w:bCs w:val="0"/>
              </w:rPr>
              <w:t>主要和次要数据来源</w:t>
            </w:r>
            <w:r w:rsidR="00AC4FA2">
              <w:rPr>
                <w:rFonts w:ascii="Times New Roman" w:hAnsi="Times New Roman" w:hint="eastAsia"/>
                <w:b w:val="0"/>
                <w:bCs w:val="0"/>
              </w:rPr>
              <w:tab/>
            </w:r>
            <w:r w:rsidR="00AC4FA2">
              <w:rPr>
                <w:rFonts w:ascii="Times New Roman" w:hAnsi="Times New Roman" w:hint="eastAsia"/>
                <w:b w:val="0"/>
                <w:bCs w:val="0"/>
              </w:rPr>
              <w:fldChar w:fldCharType="begin"/>
            </w:r>
            <w:r w:rsidR="00AC4FA2">
              <w:rPr>
                <w:rFonts w:ascii="Times New Roman" w:hAnsi="Times New Roman" w:hint="eastAsia"/>
                <w:b w:val="0"/>
                <w:bCs w:val="0"/>
              </w:rPr>
              <w:instrText xml:space="preserve"> </w:instrText>
            </w:r>
            <w:r w:rsidR="00AC4FA2">
              <w:rPr>
                <w:rFonts w:ascii="Times New Roman" w:hAnsi="Times New Roman"/>
                <w:b w:val="0"/>
                <w:bCs w:val="0"/>
              </w:rPr>
              <w:instrText>PAGEREF _Toc175604006 \h</w:instrText>
            </w:r>
            <w:r w:rsidR="00AC4FA2">
              <w:rPr>
                <w:rFonts w:ascii="Times New Roman" w:hAnsi="Times New Roman" w:hint="eastAsia"/>
                <w:b w:val="0"/>
                <w:bCs w:val="0"/>
              </w:rPr>
              <w:instrText xml:space="preserve"> </w:instrText>
            </w:r>
            <w:r w:rsidR="00AC4FA2">
              <w:rPr>
                <w:rFonts w:ascii="Times New Roman" w:hAnsi="Times New Roman" w:hint="eastAsia"/>
                <w:b w:val="0"/>
                <w:bCs w:val="0"/>
              </w:rPr>
            </w:r>
            <w:r w:rsidR="00AC4FA2">
              <w:rPr>
                <w:rFonts w:ascii="Times New Roman" w:hAnsi="Times New Roman" w:hint="eastAsia"/>
                <w:b w:val="0"/>
                <w:bCs w:val="0"/>
              </w:rPr>
              <w:fldChar w:fldCharType="separate"/>
            </w:r>
            <w:r w:rsidR="00AC4FA2">
              <w:rPr>
                <w:rFonts w:ascii="Times New Roman" w:hAnsi="Times New Roman"/>
                <w:b w:val="0"/>
                <w:bCs w:val="0"/>
              </w:rPr>
              <w:t>155</w:t>
            </w:r>
            <w:r w:rsidR="00AC4FA2">
              <w:rPr>
                <w:rFonts w:ascii="Times New Roman" w:hAnsi="Times New Roman" w:hint="eastAsia"/>
                <w:b w:val="0"/>
                <w:bCs w:val="0"/>
              </w:rPr>
              <w:fldChar w:fldCharType="end"/>
            </w:r>
          </w:hyperlink>
        </w:p>
        <w:p w14:paraId="4E5139BB" w14:textId="77777777" w:rsidR="00D16BE9" w:rsidRDefault="00000000">
          <w:pPr>
            <w:pStyle w:val="TOC3"/>
            <w:spacing w:line="300" w:lineRule="auto"/>
            <w:ind w:leftChars="0" w:left="0" w:firstLine="422"/>
            <w:rPr>
              <w:rFonts w:ascii="Times New Roman" w:hAnsi="Times New Roman" w:cstheme="minorBidi"/>
              <w:b w:val="0"/>
              <w:bCs w:val="0"/>
              <w:sz w:val="22"/>
              <w:szCs w:val="24"/>
              <w14:ligatures w14:val="standardContextual"/>
            </w:rPr>
          </w:pPr>
          <w:hyperlink w:anchor="_Toc175604007" w:history="1">
            <w:r w:rsidR="00AC4FA2">
              <w:rPr>
                <w:rStyle w:val="af9"/>
                <w:rFonts w:ascii="Times New Roman" w:hAnsi="Times New Roman" w:hint="eastAsia"/>
                <w:b w:val="0"/>
                <w:bCs w:val="0"/>
              </w:rPr>
              <w:t xml:space="preserve">7.3.6 </w:t>
            </w:r>
            <w:r w:rsidR="00AC4FA2">
              <w:rPr>
                <w:rStyle w:val="af9"/>
                <w:rFonts w:ascii="Times New Roman" w:hAnsi="Times New Roman" w:hint="eastAsia"/>
                <w:b w:val="0"/>
                <w:bCs w:val="0"/>
              </w:rPr>
              <w:t>关注最相关的数据和信息</w:t>
            </w:r>
            <w:r w:rsidR="00AC4FA2">
              <w:rPr>
                <w:rFonts w:ascii="Times New Roman" w:hAnsi="Times New Roman" w:hint="eastAsia"/>
                <w:b w:val="0"/>
                <w:bCs w:val="0"/>
              </w:rPr>
              <w:tab/>
            </w:r>
            <w:r w:rsidR="00AC4FA2">
              <w:rPr>
                <w:rFonts w:ascii="Times New Roman" w:hAnsi="Times New Roman" w:hint="eastAsia"/>
                <w:b w:val="0"/>
                <w:bCs w:val="0"/>
              </w:rPr>
              <w:fldChar w:fldCharType="begin"/>
            </w:r>
            <w:r w:rsidR="00AC4FA2">
              <w:rPr>
                <w:rFonts w:ascii="Times New Roman" w:hAnsi="Times New Roman" w:hint="eastAsia"/>
                <w:b w:val="0"/>
                <w:bCs w:val="0"/>
              </w:rPr>
              <w:instrText xml:space="preserve"> </w:instrText>
            </w:r>
            <w:r w:rsidR="00AC4FA2">
              <w:rPr>
                <w:rFonts w:ascii="Times New Roman" w:hAnsi="Times New Roman"/>
                <w:b w:val="0"/>
                <w:bCs w:val="0"/>
              </w:rPr>
              <w:instrText>PAGEREF _Toc175604007 \h</w:instrText>
            </w:r>
            <w:r w:rsidR="00AC4FA2">
              <w:rPr>
                <w:rFonts w:ascii="Times New Roman" w:hAnsi="Times New Roman" w:hint="eastAsia"/>
                <w:b w:val="0"/>
                <w:bCs w:val="0"/>
              </w:rPr>
              <w:instrText xml:space="preserve"> </w:instrText>
            </w:r>
            <w:r w:rsidR="00AC4FA2">
              <w:rPr>
                <w:rFonts w:ascii="Times New Roman" w:hAnsi="Times New Roman" w:hint="eastAsia"/>
                <w:b w:val="0"/>
                <w:bCs w:val="0"/>
              </w:rPr>
            </w:r>
            <w:r w:rsidR="00AC4FA2">
              <w:rPr>
                <w:rFonts w:ascii="Times New Roman" w:hAnsi="Times New Roman" w:hint="eastAsia"/>
                <w:b w:val="0"/>
                <w:bCs w:val="0"/>
              </w:rPr>
              <w:fldChar w:fldCharType="separate"/>
            </w:r>
            <w:r w:rsidR="00AC4FA2">
              <w:rPr>
                <w:rFonts w:ascii="Times New Roman" w:hAnsi="Times New Roman"/>
                <w:b w:val="0"/>
                <w:bCs w:val="0"/>
              </w:rPr>
              <w:t>155</w:t>
            </w:r>
            <w:r w:rsidR="00AC4FA2">
              <w:rPr>
                <w:rFonts w:ascii="Times New Roman" w:hAnsi="Times New Roman" w:hint="eastAsia"/>
                <w:b w:val="0"/>
                <w:bCs w:val="0"/>
              </w:rPr>
              <w:fldChar w:fldCharType="end"/>
            </w:r>
          </w:hyperlink>
        </w:p>
        <w:p w14:paraId="1D209885" w14:textId="77777777" w:rsidR="00D16BE9" w:rsidRDefault="00000000">
          <w:pPr>
            <w:pStyle w:val="TOC2"/>
            <w:tabs>
              <w:tab w:val="right" w:leader="dot" w:pos="8296"/>
            </w:tabs>
            <w:spacing w:line="300" w:lineRule="auto"/>
            <w:ind w:leftChars="0" w:left="0" w:firstLine="420"/>
            <w:rPr>
              <w:sz w:val="22"/>
              <w:szCs w:val="24"/>
              <w14:ligatures w14:val="standardContextual"/>
            </w:rPr>
          </w:pPr>
          <w:hyperlink w:anchor="_Toc175604008" w:history="1">
            <w:r w:rsidR="00AC4FA2">
              <w:rPr>
                <w:rStyle w:val="af9"/>
                <w:rFonts w:hint="eastAsia"/>
                <w:b/>
                <w:bCs/>
              </w:rPr>
              <w:t xml:space="preserve">7.4 </w:t>
            </w:r>
            <w:r w:rsidR="00AC4FA2">
              <w:rPr>
                <w:rStyle w:val="af9"/>
                <w:rFonts w:hint="eastAsia"/>
                <w:b/>
                <w:bCs/>
              </w:rPr>
              <w:t>收集单元过程</w:t>
            </w:r>
            <w:r w:rsidR="00AC4FA2">
              <w:rPr>
                <w:rStyle w:val="af9"/>
                <w:rFonts w:hint="eastAsia"/>
                <w:b/>
                <w:bCs/>
              </w:rPr>
              <w:t xml:space="preserve"> LCI </w:t>
            </w:r>
            <w:r w:rsidR="00AC4FA2">
              <w:rPr>
                <w:rStyle w:val="af9"/>
                <w:rFonts w:hint="eastAsia"/>
                <w:b/>
                <w:bCs/>
              </w:rPr>
              <w:t>数据</w:t>
            </w:r>
            <w:r w:rsidR="00AC4FA2">
              <w:rPr>
                <w:rFonts w:hint="eastAsia"/>
                <w:b/>
                <w:bCs/>
              </w:rPr>
              <w:tab/>
            </w:r>
            <w:r w:rsidR="00AC4FA2">
              <w:rPr>
                <w:rFonts w:hint="eastAsia"/>
                <w:b/>
                <w:bCs/>
              </w:rPr>
              <w:fldChar w:fldCharType="begin"/>
            </w:r>
            <w:r w:rsidR="00AC4FA2">
              <w:rPr>
                <w:rFonts w:hint="eastAsia"/>
                <w:b/>
                <w:bCs/>
              </w:rPr>
              <w:instrText xml:space="preserve"> </w:instrText>
            </w:r>
            <w:r w:rsidR="00AC4FA2">
              <w:rPr>
                <w:b/>
                <w:bCs/>
              </w:rPr>
              <w:instrText>PAGEREF _Toc175604008 \h</w:instrText>
            </w:r>
            <w:r w:rsidR="00AC4FA2">
              <w:rPr>
                <w:rFonts w:hint="eastAsia"/>
                <w:b/>
                <w:bCs/>
              </w:rPr>
              <w:instrText xml:space="preserve"> </w:instrText>
            </w:r>
            <w:r w:rsidR="00AC4FA2">
              <w:rPr>
                <w:rFonts w:hint="eastAsia"/>
                <w:b/>
                <w:bCs/>
              </w:rPr>
            </w:r>
            <w:r w:rsidR="00AC4FA2">
              <w:rPr>
                <w:rFonts w:hint="eastAsia"/>
                <w:b/>
                <w:bCs/>
              </w:rPr>
              <w:fldChar w:fldCharType="separate"/>
            </w:r>
            <w:r w:rsidR="00AC4FA2">
              <w:rPr>
                <w:b/>
                <w:bCs/>
              </w:rPr>
              <w:t>157</w:t>
            </w:r>
            <w:r w:rsidR="00AC4FA2">
              <w:rPr>
                <w:rFonts w:hint="eastAsia"/>
                <w:b/>
                <w:bCs/>
              </w:rPr>
              <w:fldChar w:fldCharType="end"/>
            </w:r>
          </w:hyperlink>
        </w:p>
        <w:p w14:paraId="0687FB24" w14:textId="77777777" w:rsidR="00D16BE9" w:rsidRDefault="00000000">
          <w:pPr>
            <w:pStyle w:val="TOC3"/>
            <w:spacing w:line="300" w:lineRule="auto"/>
            <w:ind w:leftChars="0" w:left="0" w:firstLine="422"/>
            <w:rPr>
              <w:rFonts w:ascii="Times New Roman" w:hAnsi="Times New Roman" w:cstheme="minorBidi"/>
              <w:b w:val="0"/>
              <w:bCs w:val="0"/>
              <w:sz w:val="22"/>
              <w:szCs w:val="24"/>
              <w14:ligatures w14:val="standardContextual"/>
            </w:rPr>
          </w:pPr>
          <w:hyperlink w:anchor="_Toc175604009" w:history="1">
            <w:r w:rsidR="00AC4FA2">
              <w:rPr>
                <w:rStyle w:val="af9"/>
                <w:rFonts w:ascii="Times New Roman" w:hAnsi="Times New Roman" w:hint="eastAsia"/>
                <w:b w:val="0"/>
                <w:bCs w:val="0"/>
              </w:rPr>
              <w:t xml:space="preserve">7.4.1 </w:t>
            </w:r>
            <w:r w:rsidR="00AC4FA2">
              <w:rPr>
                <w:rStyle w:val="af9"/>
                <w:rFonts w:ascii="Times New Roman" w:hAnsi="Times New Roman" w:hint="eastAsia"/>
                <w:b w:val="0"/>
                <w:bCs w:val="0"/>
              </w:rPr>
              <w:t>引言和概述</w:t>
            </w:r>
            <w:r w:rsidR="00AC4FA2">
              <w:rPr>
                <w:rFonts w:ascii="Times New Roman" w:hAnsi="Times New Roman" w:hint="eastAsia"/>
                <w:b w:val="0"/>
                <w:bCs w:val="0"/>
              </w:rPr>
              <w:tab/>
            </w:r>
            <w:r w:rsidR="00AC4FA2">
              <w:rPr>
                <w:rFonts w:ascii="Times New Roman" w:hAnsi="Times New Roman" w:hint="eastAsia"/>
                <w:b w:val="0"/>
                <w:bCs w:val="0"/>
              </w:rPr>
              <w:fldChar w:fldCharType="begin"/>
            </w:r>
            <w:r w:rsidR="00AC4FA2">
              <w:rPr>
                <w:rFonts w:ascii="Times New Roman" w:hAnsi="Times New Roman" w:hint="eastAsia"/>
                <w:b w:val="0"/>
                <w:bCs w:val="0"/>
              </w:rPr>
              <w:instrText xml:space="preserve"> </w:instrText>
            </w:r>
            <w:r w:rsidR="00AC4FA2">
              <w:rPr>
                <w:rFonts w:ascii="Times New Roman" w:hAnsi="Times New Roman"/>
                <w:b w:val="0"/>
                <w:bCs w:val="0"/>
              </w:rPr>
              <w:instrText>PAGEREF _Toc175604009 \h</w:instrText>
            </w:r>
            <w:r w:rsidR="00AC4FA2">
              <w:rPr>
                <w:rFonts w:ascii="Times New Roman" w:hAnsi="Times New Roman" w:hint="eastAsia"/>
                <w:b w:val="0"/>
                <w:bCs w:val="0"/>
              </w:rPr>
              <w:instrText xml:space="preserve"> </w:instrText>
            </w:r>
            <w:r w:rsidR="00AC4FA2">
              <w:rPr>
                <w:rFonts w:ascii="Times New Roman" w:hAnsi="Times New Roman" w:hint="eastAsia"/>
                <w:b w:val="0"/>
                <w:bCs w:val="0"/>
              </w:rPr>
            </w:r>
            <w:r w:rsidR="00AC4FA2">
              <w:rPr>
                <w:rFonts w:ascii="Times New Roman" w:hAnsi="Times New Roman" w:hint="eastAsia"/>
                <w:b w:val="0"/>
                <w:bCs w:val="0"/>
              </w:rPr>
              <w:fldChar w:fldCharType="separate"/>
            </w:r>
            <w:r w:rsidR="00AC4FA2">
              <w:rPr>
                <w:rFonts w:ascii="Times New Roman" w:hAnsi="Times New Roman"/>
                <w:b w:val="0"/>
                <w:bCs w:val="0"/>
              </w:rPr>
              <w:t>157</w:t>
            </w:r>
            <w:r w:rsidR="00AC4FA2">
              <w:rPr>
                <w:rFonts w:ascii="Times New Roman" w:hAnsi="Times New Roman" w:hint="eastAsia"/>
                <w:b w:val="0"/>
                <w:bCs w:val="0"/>
              </w:rPr>
              <w:fldChar w:fldCharType="end"/>
            </w:r>
          </w:hyperlink>
        </w:p>
        <w:p w14:paraId="29BA38DF" w14:textId="77777777" w:rsidR="00D16BE9" w:rsidRDefault="00000000">
          <w:pPr>
            <w:pStyle w:val="TOC3"/>
            <w:spacing w:line="300" w:lineRule="auto"/>
            <w:ind w:leftChars="0" w:left="0" w:firstLine="422"/>
            <w:rPr>
              <w:rFonts w:ascii="Times New Roman" w:hAnsi="Times New Roman" w:cstheme="minorBidi"/>
              <w:b w:val="0"/>
              <w:bCs w:val="0"/>
              <w:sz w:val="22"/>
              <w:szCs w:val="24"/>
              <w14:ligatures w14:val="standardContextual"/>
            </w:rPr>
          </w:pPr>
          <w:hyperlink w:anchor="_Toc175604010" w:history="1">
            <w:r w:rsidR="00AC4FA2">
              <w:rPr>
                <w:rStyle w:val="af9"/>
                <w:rFonts w:ascii="Times New Roman" w:hAnsi="Times New Roman" w:hint="eastAsia"/>
                <w:b w:val="0"/>
                <w:bCs w:val="0"/>
              </w:rPr>
              <w:t xml:space="preserve">7.4.2 </w:t>
            </w:r>
            <w:r w:rsidR="00AC4FA2">
              <w:rPr>
                <w:rStyle w:val="af9"/>
                <w:rFonts w:ascii="Times New Roman" w:hAnsi="Times New Roman" w:hint="eastAsia"/>
                <w:b w:val="0"/>
                <w:bCs w:val="0"/>
              </w:rPr>
              <w:t>单元过程的基本数据收集</w:t>
            </w:r>
            <w:r w:rsidR="00AC4FA2">
              <w:rPr>
                <w:rFonts w:ascii="Times New Roman" w:hAnsi="Times New Roman" w:hint="eastAsia"/>
                <w:b w:val="0"/>
                <w:bCs w:val="0"/>
              </w:rPr>
              <w:tab/>
            </w:r>
            <w:r w:rsidR="00AC4FA2">
              <w:rPr>
                <w:rFonts w:ascii="Times New Roman" w:hAnsi="Times New Roman" w:hint="eastAsia"/>
                <w:b w:val="0"/>
                <w:bCs w:val="0"/>
              </w:rPr>
              <w:fldChar w:fldCharType="begin"/>
            </w:r>
            <w:r w:rsidR="00AC4FA2">
              <w:rPr>
                <w:rFonts w:ascii="Times New Roman" w:hAnsi="Times New Roman" w:hint="eastAsia"/>
                <w:b w:val="0"/>
                <w:bCs w:val="0"/>
              </w:rPr>
              <w:instrText xml:space="preserve"> </w:instrText>
            </w:r>
            <w:r w:rsidR="00AC4FA2">
              <w:rPr>
                <w:rFonts w:ascii="Times New Roman" w:hAnsi="Times New Roman"/>
                <w:b w:val="0"/>
                <w:bCs w:val="0"/>
              </w:rPr>
              <w:instrText>PAGEREF _Toc175604010 \h</w:instrText>
            </w:r>
            <w:r w:rsidR="00AC4FA2">
              <w:rPr>
                <w:rFonts w:ascii="Times New Roman" w:hAnsi="Times New Roman" w:hint="eastAsia"/>
                <w:b w:val="0"/>
                <w:bCs w:val="0"/>
              </w:rPr>
              <w:instrText xml:space="preserve"> </w:instrText>
            </w:r>
            <w:r w:rsidR="00AC4FA2">
              <w:rPr>
                <w:rFonts w:ascii="Times New Roman" w:hAnsi="Times New Roman" w:hint="eastAsia"/>
                <w:b w:val="0"/>
                <w:bCs w:val="0"/>
              </w:rPr>
            </w:r>
            <w:r w:rsidR="00AC4FA2">
              <w:rPr>
                <w:rFonts w:ascii="Times New Roman" w:hAnsi="Times New Roman" w:hint="eastAsia"/>
                <w:b w:val="0"/>
                <w:bCs w:val="0"/>
              </w:rPr>
              <w:fldChar w:fldCharType="separate"/>
            </w:r>
            <w:r w:rsidR="00AC4FA2">
              <w:rPr>
                <w:rFonts w:ascii="Times New Roman" w:hAnsi="Times New Roman"/>
                <w:b w:val="0"/>
                <w:bCs w:val="0"/>
              </w:rPr>
              <w:t>158</w:t>
            </w:r>
            <w:r w:rsidR="00AC4FA2">
              <w:rPr>
                <w:rFonts w:ascii="Times New Roman" w:hAnsi="Times New Roman" w:hint="eastAsia"/>
                <w:b w:val="0"/>
                <w:bCs w:val="0"/>
              </w:rPr>
              <w:fldChar w:fldCharType="end"/>
            </w:r>
          </w:hyperlink>
        </w:p>
        <w:p w14:paraId="68247D9B" w14:textId="77777777" w:rsidR="00D16BE9" w:rsidRDefault="00000000">
          <w:pPr>
            <w:pStyle w:val="TOC3"/>
            <w:spacing w:line="300" w:lineRule="auto"/>
            <w:ind w:leftChars="0" w:left="0" w:firstLine="422"/>
            <w:rPr>
              <w:rFonts w:ascii="Times New Roman" w:hAnsi="Times New Roman"/>
              <w:b w:val="0"/>
              <w:bCs w:val="0"/>
            </w:rPr>
          </w:pPr>
          <w:hyperlink w:anchor="_Toc175604011" w:history="1">
            <w:r w:rsidR="00AC4FA2">
              <w:rPr>
                <w:rStyle w:val="af9"/>
                <w:rFonts w:ascii="Times New Roman" w:hAnsi="Times New Roman" w:hint="eastAsia"/>
                <w:b w:val="0"/>
                <w:bCs w:val="0"/>
              </w:rPr>
              <w:t xml:space="preserve">7.4.3 </w:t>
            </w:r>
            <w:r w:rsidR="00AC4FA2">
              <w:rPr>
                <w:rStyle w:val="af9"/>
                <w:rFonts w:ascii="Times New Roman" w:hAnsi="Times New Roman" w:hint="eastAsia"/>
                <w:b w:val="0"/>
                <w:bCs w:val="0"/>
              </w:rPr>
              <w:t>具体基本流动类型的总体方法规定</w:t>
            </w:r>
            <w:r w:rsidR="00AC4FA2">
              <w:rPr>
                <w:rFonts w:ascii="Times New Roman" w:hAnsi="Times New Roman" w:hint="eastAsia"/>
                <w:b w:val="0"/>
                <w:bCs w:val="0"/>
              </w:rPr>
              <w:tab/>
            </w:r>
            <w:r w:rsidR="00AC4FA2">
              <w:rPr>
                <w:rFonts w:ascii="Times New Roman" w:hAnsi="Times New Roman" w:hint="eastAsia"/>
                <w:b w:val="0"/>
                <w:bCs w:val="0"/>
              </w:rPr>
              <w:fldChar w:fldCharType="begin"/>
            </w:r>
            <w:r w:rsidR="00AC4FA2">
              <w:rPr>
                <w:rFonts w:ascii="Times New Roman" w:hAnsi="Times New Roman" w:hint="eastAsia"/>
                <w:b w:val="0"/>
                <w:bCs w:val="0"/>
              </w:rPr>
              <w:instrText xml:space="preserve"> </w:instrText>
            </w:r>
            <w:r w:rsidR="00AC4FA2">
              <w:rPr>
                <w:rFonts w:ascii="Times New Roman" w:hAnsi="Times New Roman"/>
                <w:b w:val="0"/>
                <w:bCs w:val="0"/>
              </w:rPr>
              <w:instrText>PAGEREF _Toc175604011 \h</w:instrText>
            </w:r>
            <w:r w:rsidR="00AC4FA2">
              <w:rPr>
                <w:rFonts w:ascii="Times New Roman" w:hAnsi="Times New Roman" w:hint="eastAsia"/>
                <w:b w:val="0"/>
                <w:bCs w:val="0"/>
              </w:rPr>
              <w:instrText xml:space="preserve"> </w:instrText>
            </w:r>
            <w:r w:rsidR="00AC4FA2">
              <w:rPr>
                <w:rFonts w:ascii="Times New Roman" w:hAnsi="Times New Roman" w:hint="eastAsia"/>
                <w:b w:val="0"/>
                <w:bCs w:val="0"/>
              </w:rPr>
            </w:r>
            <w:r w:rsidR="00AC4FA2">
              <w:rPr>
                <w:rFonts w:ascii="Times New Roman" w:hAnsi="Times New Roman" w:hint="eastAsia"/>
                <w:b w:val="0"/>
                <w:bCs w:val="0"/>
              </w:rPr>
              <w:fldChar w:fldCharType="separate"/>
            </w:r>
            <w:r w:rsidR="00AC4FA2">
              <w:rPr>
                <w:rFonts w:ascii="Times New Roman" w:hAnsi="Times New Roman"/>
                <w:b w:val="0"/>
                <w:bCs w:val="0"/>
              </w:rPr>
              <w:t>178</w:t>
            </w:r>
            <w:r w:rsidR="00AC4FA2">
              <w:rPr>
                <w:rFonts w:ascii="Times New Roman" w:hAnsi="Times New Roman" w:hint="eastAsia"/>
                <w:b w:val="0"/>
                <w:bCs w:val="0"/>
              </w:rPr>
              <w:fldChar w:fldCharType="end"/>
            </w:r>
          </w:hyperlink>
        </w:p>
        <w:p w14:paraId="5AF37ECB" w14:textId="77777777" w:rsidR="00D16BE9" w:rsidRDefault="00AC4FA2">
          <w:pPr>
            <w:ind w:firstLine="420"/>
          </w:pPr>
          <w:r>
            <w:rPr>
              <w:rFonts w:hint="eastAsia"/>
            </w:rPr>
            <w:t>7.4.4</w:t>
          </w:r>
          <w:r>
            <w:rPr>
              <w:rFonts w:hint="eastAsia"/>
            </w:rPr>
            <w:t>针对具体工艺类型的总体方法规定</w:t>
          </w:r>
          <w:r>
            <w:rPr>
              <w:rFonts w:hint="eastAsia"/>
            </w:rPr>
            <w:t>...........................................................................180</w:t>
          </w:r>
        </w:p>
        <w:p w14:paraId="4A5429A2" w14:textId="77777777" w:rsidR="00D16BE9" w:rsidRDefault="00AC4FA2">
          <w:pPr>
            <w:ind w:firstLine="420"/>
          </w:pPr>
          <w:r>
            <w:rPr>
              <w:rFonts w:hint="eastAsia"/>
            </w:rPr>
            <w:t>7.4.5</w:t>
          </w:r>
          <w:r>
            <w:rPr>
              <w:rFonts w:hint="eastAsia"/>
            </w:rPr>
            <w:t>命名和其他惯例</w:t>
          </w:r>
          <w:r>
            <w:rPr>
              <w:rFonts w:hint="eastAsia"/>
            </w:rPr>
            <w:t>...........................................................................................................190</w:t>
          </w:r>
        </w:p>
        <w:p w14:paraId="19CDF74F" w14:textId="77777777" w:rsidR="00D16BE9" w:rsidRDefault="00AC4FA2">
          <w:pPr>
            <w:ind w:firstLine="422"/>
            <w:rPr>
              <w:b/>
              <w:bCs/>
            </w:rPr>
          </w:pPr>
          <w:r>
            <w:rPr>
              <w:rFonts w:hint="eastAsia"/>
              <w:b/>
              <w:bCs/>
            </w:rPr>
            <w:lastRenderedPageBreak/>
            <w:t>7.5</w:t>
          </w:r>
          <w:r>
            <w:rPr>
              <w:rFonts w:hint="eastAsia"/>
              <w:b/>
              <w:bCs/>
            </w:rPr>
            <w:t>开发通用的</w:t>
          </w:r>
          <w:r>
            <w:rPr>
              <w:rFonts w:hint="eastAsia"/>
              <w:b/>
              <w:bCs/>
            </w:rPr>
            <w:t xml:space="preserve"> LCI </w:t>
          </w:r>
          <w:r>
            <w:rPr>
              <w:rFonts w:hint="eastAsia"/>
              <w:b/>
              <w:bCs/>
            </w:rPr>
            <w:t>数据</w:t>
          </w:r>
          <w:r>
            <w:rPr>
              <w:rFonts w:hint="eastAsia"/>
              <w:b/>
              <w:bCs/>
            </w:rPr>
            <w:t>...................................................................................................191</w:t>
          </w:r>
        </w:p>
        <w:p w14:paraId="0D9541CE" w14:textId="77777777" w:rsidR="00D16BE9" w:rsidRDefault="00AC4FA2">
          <w:pPr>
            <w:ind w:firstLine="422"/>
            <w:rPr>
              <w:b/>
              <w:bCs/>
            </w:rPr>
          </w:pPr>
          <w:r>
            <w:rPr>
              <w:rFonts w:hint="eastAsia"/>
              <w:b/>
              <w:bCs/>
            </w:rPr>
            <w:t>7.6</w:t>
          </w:r>
          <w:r>
            <w:rPr>
              <w:rFonts w:hint="eastAsia"/>
              <w:b/>
              <w:bCs/>
            </w:rPr>
            <w:t>选择次级</w:t>
          </w:r>
          <w:r>
            <w:rPr>
              <w:rFonts w:hint="eastAsia"/>
              <w:b/>
              <w:bCs/>
            </w:rPr>
            <w:t xml:space="preserve"> LCI </w:t>
          </w:r>
          <w:r>
            <w:rPr>
              <w:rFonts w:hint="eastAsia"/>
              <w:b/>
              <w:bCs/>
            </w:rPr>
            <w:t>数据集</w:t>
          </w:r>
          <w:r>
            <w:rPr>
              <w:rFonts w:hint="eastAsia"/>
              <w:b/>
              <w:bCs/>
            </w:rPr>
            <w:t>...................................................................................................192</w:t>
          </w:r>
        </w:p>
        <w:p w14:paraId="320A46D7" w14:textId="77777777" w:rsidR="00D16BE9" w:rsidRDefault="00AC4FA2">
          <w:pPr>
            <w:ind w:firstLine="422"/>
            <w:rPr>
              <w:b/>
              <w:bCs/>
            </w:rPr>
          </w:pPr>
          <w:r>
            <w:rPr>
              <w:rFonts w:hint="eastAsia"/>
              <w:b/>
              <w:bCs/>
            </w:rPr>
            <w:t>7.7</w:t>
          </w:r>
          <w:r>
            <w:rPr>
              <w:rFonts w:hint="eastAsia"/>
              <w:b/>
              <w:bCs/>
            </w:rPr>
            <w:t>平均</w:t>
          </w:r>
          <w:r>
            <w:rPr>
              <w:rFonts w:hint="eastAsia"/>
              <w:b/>
              <w:bCs/>
            </w:rPr>
            <w:t xml:space="preserve"> LCI </w:t>
          </w:r>
          <w:r>
            <w:rPr>
              <w:rFonts w:hint="eastAsia"/>
              <w:b/>
              <w:bCs/>
            </w:rPr>
            <w:t>数据</w:t>
          </w:r>
          <w:r>
            <w:rPr>
              <w:rFonts w:hint="eastAsia"/>
              <w:b/>
              <w:bCs/>
            </w:rPr>
            <w:t>...............................................................................................................193</w:t>
          </w:r>
        </w:p>
        <w:p w14:paraId="4F4C7920" w14:textId="77777777" w:rsidR="00D16BE9" w:rsidRDefault="00AC4FA2">
          <w:pPr>
            <w:ind w:firstLine="422"/>
            <w:rPr>
              <w:b/>
              <w:bCs/>
            </w:rPr>
          </w:pPr>
          <w:r>
            <w:rPr>
              <w:rFonts w:hint="eastAsia"/>
              <w:b/>
              <w:bCs/>
            </w:rPr>
            <w:t>7.8</w:t>
          </w:r>
          <w:r>
            <w:rPr>
              <w:rFonts w:hint="eastAsia"/>
              <w:b/>
              <w:bCs/>
            </w:rPr>
            <w:t>系统建模</w:t>
          </w:r>
          <w:r>
            <w:rPr>
              <w:rFonts w:hint="eastAsia"/>
              <w:b/>
              <w:bCs/>
            </w:rPr>
            <w:t>..........................................................................................................................194</w:t>
          </w:r>
        </w:p>
        <w:p w14:paraId="43CFA45B" w14:textId="77777777" w:rsidR="00D16BE9" w:rsidRDefault="00AC4FA2">
          <w:pPr>
            <w:ind w:firstLine="422"/>
            <w:rPr>
              <w:b/>
              <w:bCs/>
            </w:rPr>
          </w:pPr>
          <w:r>
            <w:rPr>
              <w:rFonts w:hint="eastAsia"/>
              <w:b/>
              <w:bCs/>
            </w:rPr>
            <w:t>7.9</w:t>
          </w:r>
          <w:r>
            <w:rPr>
              <w:rFonts w:hint="eastAsia"/>
              <w:b/>
              <w:bCs/>
            </w:rPr>
            <w:t>解决归因建模过程中的多功能性问题</w:t>
          </w:r>
          <w:r>
            <w:rPr>
              <w:rFonts w:hint="eastAsia"/>
              <w:b/>
              <w:bCs/>
            </w:rPr>
            <w:t>..........................................................................196</w:t>
          </w:r>
        </w:p>
        <w:p w14:paraId="0FE107D6" w14:textId="77777777" w:rsidR="00D16BE9" w:rsidRDefault="00AC4FA2">
          <w:pPr>
            <w:ind w:firstLine="420"/>
          </w:pPr>
          <w:r>
            <w:rPr>
              <w:rFonts w:hint="eastAsia"/>
            </w:rPr>
            <w:t>7.9.1</w:t>
          </w:r>
          <w:r>
            <w:rPr>
              <w:rFonts w:hint="eastAsia"/>
            </w:rPr>
            <w:t>导言和概述</w:t>
          </w:r>
          <w:r>
            <w:rPr>
              <w:rFonts w:hint="eastAsia"/>
            </w:rPr>
            <w:t>...................................................................................................................197</w:t>
          </w:r>
        </w:p>
        <w:p w14:paraId="46F648E0" w14:textId="77777777" w:rsidR="00D16BE9" w:rsidRDefault="00AC4FA2">
          <w:pPr>
            <w:ind w:firstLine="420"/>
          </w:pPr>
          <w:r>
            <w:rPr>
              <w:rFonts w:hint="eastAsia"/>
            </w:rPr>
            <w:t>7.9.2</w:t>
          </w:r>
          <w:r>
            <w:rPr>
              <w:rFonts w:hint="eastAsia"/>
            </w:rPr>
            <w:t>通过虚拟细分避免分配</w:t>
          </w:r>
          <w:r>
            <w:rPr>
              <w:rFonts w:hint="eastAsia"/>
            </w:rPr>
            <w:t>...............................................................................................198</w:t>
          </w:r>
        </w:p>
        <w:p w14:paraId="715692B0" w14:textId="77777777" w:rsidR="00D16BE9" w:rsidRDefault="00AC4FA2">
          <w:pPr>
            <w:ind w:firstLine="420"/>
          </w:pPr>
          <w:r>
            <w:rPr>
              <w:rFonts w:hint="eastAsia"/>
            </w:rPr>
            <w:t>7.9.3</w:t>
          </w:r>
          <w:r>
            <w:rPr>
              <w:rFonts w:hint="eastAsia"/>
            </w:rPr>
            <w:t>通过分配解决多功能性问题</w:t>
          </w:r>
          <w:r>
            <w:rPr>
              <w:rFonts w:hint="eastAsia"/>
            </w:rPr>
            <w:t>.......................................................................................199</w:t>
          </w:r>
        </w:p>
        <w:p w14:paraId="2146578F" w14:textId="77777777" w:rsidR="00D16BE9" w:rsidRDefault="00AC4FA2">
          <w:pPr>
            <w:ind w:firstLine="422"/>
          </w:pPr>
          <w:r>
            <w:rPr>
              <w:rFonts w:hint="eastAsia"/>
              <w:b/>
              <w:bCs/>
            </w:rPr>
            <w:t>7.10</w:t>
          </w:r>
          <w:r>
            <w:rPr>
              <w:rFonts w:hint="eastAsia"/>
              <w:b/>
              <w:bCs/>
            </w:rPr>
            <w:tab/>
          </w:r>
          <w:r>
            <w:rPr>
              <w:rFonts w:hint="eastAsia"/>
              <w:b/>
              <w:bCs/>
            </w:rPr>
            <w:t>计算</w:t>
          </w:r>
          <w:r>
            <w:rPr>
              <w:rFonts w:hint="eastAsia"/>
              <w:b/>
              <w:bCs/>
            </w:rPr>
            <w:t xml:space="preserve"> LCI </w:t>
          </w:r>
          <w:r>
            <w:rPr>
              <w:rFonts w:hint="eastAsia"/>
              <w:b/>
              <w:bCs/>
            </w:rPr>
            <w:t>结果</w:t>
          </w:r>
          <w:r>
            <w:rPr>
              <w:rFonts w:hint="eastAsia"/>
              <w:b/>
              <w:bCs/>
            </w:rPr>
            <w:t>.............................................................................................................200</w:t>
          </w:r>
        </w:p>
        <w:p w14:paraId="2299D8E6" w14:textId="77777777" w:rsidR="00D16BE9" w:rsidRDefault="00AC4FA2">
          <w:pPr>
            <w:ind w:firstLine="422"/>
            <w:rPr>
              <w:b/>
              <w:bCs/>
            </w:rPr>
          </w:pPr>
          <w:r>
            <w:rPr>
              <w:rFonts w:hint="eastAsia"/>
              <w:b/>
              <w:bCs/>
            </w:rPr>
            <w:t>8</w:t>
          </w:r>
          <w:r>
            <w:rPr>
              <w:rFonts w:hint="eastAsia"/>
              <w:b/>
              <w:bCs/>
            </w:rPr>
            <w:t>生命周期影响评估</w:t>
          </w:r>
          <w:r>
            <w:rPr>
              <w:rFonts w:hint="eastAsia"/>
              <w:b/>
              <w:bCs/>
            </w:rPr>
            <w:t>--</w:t>
          </w:r>
          <w:r>
            <w:rPr>
              <w:rFonts w:hint="eastAsia"/>
              <w:b/>
              <w:bCs/>
            </w:rPr>
            <w:t>计算</w:t>
          </w:r>
          <w:r>
            <w:rPr>
              <w:rFonts w:hint="eastAsia"/>
              <w:b/>
              <w:bCs/>
            </w:rPr>
            <w:t xml:space="preserve"> LCIA </w:t>
          </w:r>
          <w:r>
            <w:rPr>
              <w:rFonts w:hint="eastAsia"/>
              <w:b/>
              <w:bCs/>
            </w:rPr>
            <w:t>结果</w:t>
          </w:r>
          <w:r>
            <w:rPr>
              <w:rFonts w:hint="eastAsia"/>
              <w:b/>
              <w:bCs/>
            </w:rPr>
            <w:t>.............................................................................210</w:t>
          </w:r>
        </w:p>
        <w:p w14:paraId="0322C221" w14:textId="77777777" w:rsidR="00D16BE9" w:rsidRDefault="00AC4FA2">
          <w:pPr>
            <w:ind w:firstLine="422"/>
            <w:rPr>
              <w:b/>
              <w:bCs/>
            </w:rPr>
          </w:pPr>
          <w:r>
            <w:rPr>
              <w:rFonts w:hint="eastAsia"/>
              <w:b/>
              <w:bCs/>
            </w:rPr>
            <w:t>8.1</w:t>
          </w:r>
          <w:r>
            <w:rPr>
              <w:rFonts w:hint="eastAsia"/>
              <w:b/>
              <w:bCs/>
            </w:rPr>
            <w:t>导言和概述</w:t>
          </w:r>
          <w:r>
            <w:rPr>
              <w:rFonts w:hint="eastAsia"/>
              <w:b/>
              <w:bCs/>
            </w:rPr>
            <w:t>......................................................................................................................220</w:t>
          </w:r>
        </w:p>
        <w:p w14:paraId="677E25E8" w14:textId="77777777" w:rsidR="00D16BE9" w:rsidRDefault="00AC4FA2">
          <w:pPr>
            <w:ind w:firstLine="422"/>
            <w:rPr>
              <w:b/>
              <w:bCs/>
            </w:rPr>
          </w:pPr>
          <w:r>
            <w:rPr>
              <w:rFonts w:hint="eastAsia"/>
              <w:b/>
              <w:bCs/>
            </w:rPr>
            <w:t xml:space="preserve">8.2LCIA </w:t>
          </w:r>
          <w:r>
            <w:rPr>
              <w:rFonts w:hint="eastAsia"/>
              <w:b/>
              <w:bCs/>
            </w:rPr>
            <w:t>结果的计算</w:t>
          </w:r>
          <w:r>
            <w:rPr>
              <w:rFonts w:hint="eastAsia"/>
              <w:b/>
              <w:bCs/>
            </w:rPr>
            <w:t>...........................................................................................................230</w:t>
          </w:r>
        </w:p>
        <w:p w14:paraId="6D811EC8" w14:textId="77777777" w:rsidR="00D16BE9" w:rsidRDefault="00AC4FA2">
          <w:pPr>
            <w:ind w:firstLine="422"/>
            <w:rPr>
              <w:b/>
              <w:bCs/>
            </w:rPr>
          </w:pPr>
          <w:r>
            <w:rPr>
              <w:rFonts w:hint="eastAsia"/>
              <w:b/>
              <w:bCs/>
            </w:rPr>
            <w:t>8.3</w:t>
          </w:r>
          <w:r>
            <w:rPr>
              <w:rFonts w:hint="eastAsia"/>
              <w:b/>
              <w:bCs/>
            </w:rPr>
            <w:t>归一化</w:t>
          </w:r>
          <w:r>
            <w:rPr>
              <w:rFonts w:hint="eastAsia"/>
              <w:b/>
              <w:bCs/>
            </w:rPr>
            <w:t>..............................................................................................................................240</w:t>
          </w:r>
        </w:p>
        <w:p w14:paraId="0D86C5E9" w14:textId="77777777" w:rsidR="00D16BE9" w:rsidRDefault="00AC4FA2">
          <w:pPr>
            <w:ind w:firstLine="422"/>
            <w:rPr>
              <w:b/>
              <w:bCs/>
            </w:rPr>
          </w:pPr>
          <w:r>
            <w:rPr>
              <w:rFonts w:hint="eastAsia"/>
              <w:b/>
              <w:bCs/>
            </w:rPr>
            <w:t>8.4</w:t>
          </w:r>
          <w:r>
            <w:rPr>
              <w:rFonts w:hint="eastAsia"/>
              <w:b/>
              <w:bCs/>
            </w:rPr>
            <w:t>加权</w:t>
          </w:r>
          <w:r>
            <w:rPr>
              <w:rFonts w:hint="eastAsia"/>
              <w:b/>
              <w:bCs/>
            </w:rPr>
            <w:t>..................................................................................................................................250</w:t>
          </w:r>
        </w:p>
        <w:p w14:paraId="06633AD0" w14:textId="77777777" w:rsidR="00D16BE9" w:rsidRDefault="00AC4FA2">
          <w:pPr>
            <w:ind w:firstLine="422"/>
            <w:rPr>
              <w:b/>
              <w:bCs/>
            </w:rPr>
          </w:pPr>
          <w:r>
            <w:rPr>
              <w:rFonts w:hint="eastAsia"/>
              <w:b/>
              <w:bCs/>
            </w:rPr>
            <w:t>9</w:t>
          </w:r>
          <w:r>
            <w:rPr>
              <w:rFonts w:hint="eastAsia"/>
              <w:b/>
              <w:bCs/>
            </w:rPr>
            <w:t>生命周期解释</w:t>
          </w:r>
          <w:r>
            <w:rPr>
              <w:rFonts w:hint="eastAsia"/>
              <w:b/>
              <w:bCs/>
            </w:rPr>
            <w:t>.....................................................................................................................300</w:t>
          </w:r>
        </w:p>
        <w:p w14:paraId="27D3F5C3" w14:textId="77777777" w:rsidR="00D16BE9" w:rsidRDefault="00AC4FA2">
          <w:pPr>
            <w:ind w:firstLine="422"/>
            <w:rPr>
              <w:b/>
              <w:bCs/>
            </w:rPr>
          </w:pPr>
          <w:r>
            <w:rPr>
              <w:rFonts w:hint="eastAsia"/>
              <w:b/>
              <w:bCs/>
            </w:rPr>
            <w:t>9.1</w:t>
          </w:r>
          <w:r>
            <w:rPr>
              <w:rFonts w:hint="eastAsia"/>
              <w:b/>
              <w:bCs/>
            </w:rPr>
            <w:t>导言和概述</w:t>
          </w:r>
          <w:r>
            <w:rPr>
              <w:rFonts w:hint="eastAsia"/>
              <w:b/>
              <w:bCs/>
            </w:rPr>
            <w:t>......................................................................................................................320</w:t>
          </w:r>
        </w:p>
        <w:p w14:paraId="0987F629" w14:textId="77777777" w:rsidR="00D16BE9" w:rsidRDefault="00AC4FA2">
          <w:pPr>
            <w:ind w:firstLine="422"/>
            <w:rPr>
              <w:b/>
              <w:bCs/>
            </w:rPr>
          </w:pPr>
          <w:r>
            <w:rPr>
              <w:rFonts w:hint="eastAsia"/>
              <w:b/>
              <w:bCs/>
            </w:rPr>
            <w:t xml:space="preserve">9.2 </w:t>
          </w:r>
          <w:r>
            <w:rPr>
              <w:rFonts w:hint="eastAsia"/>
              <w:b/>
              <w:bCs/>
            </w:rPr>
            <w:t>确定重大问题</w:t>
          </w:r>
          <w:r>
            <w:rPr>
              <w:rFonts w:hint="eastAsia"/>
              <w:b/>
              <w:bCs/>
            </w:rPr>
            <w:t>.................................................................................................................330</w:t>
          </w:r>
        </w:p>
        <w:p w14:paraId="3FFB3ED6" w14:textId="77777777" w:rsidR="00D16BE9" w:rsidRDefault="00AC4FA2">
          <w:pPr>
            <w:ind w:firstLine="422"/>
            <w:rPr>
              <w:b/>
              <w:bCs/>
            </w:rPr>
          </w:pPr>
          <w:r>
            <w:rPr>
              <w:rFonts w:hint="eastAsia"/>
              <w:b/>
              <w:bCs/>
            </w:rPr>
            <w:t>9.3</w:t>
          </w:r>
          <w:r>
            <w:rPr>
              <w:rFonts w:hint="eastAsia"/>
              <w:b/>
              <w:bCs/>
            </w:rPr>
            <w:t>评估</w:t>
          </w:r>
          <w:r>
            <w:rPr>
              <w:rFonts w:hint="eastAsia"/>
              <w:b/>
              <w:bCs/>
            </w:rPr>
            <w:t>..................................................................................................................................340</w:t>
          </w:r>
        </w:p>
        <w:p w14:paraId="24A67D92" w14:textId="77777777" w:rsidR="00D16BE9" w:rsidRDefault="00AC4FA2">
          <w:pPr>
            <w:ind w:firstLine="420"/>
          </w:pPr>
          <w:r>
            <w:rPr>
              <w:rFonts w:hint="eastAsia"/>
            </w:rPr>
            <w:t>9.3.1</w:t>
          </w:r>
          <w:r>
            <w:rPr>
              <w:rFonts w:hint="eastAsia"/>
            </w:rPr>
            <w:t>导言和概述</w:t>
          </w:r>
          <w:r>
            <w:rPr>
              <w:rFonts w:hint="eastAsia"/>
            </w:rPr>
            <w:t>...................................................................................................................350</w:t>
          </w:r>
        </w:p>
        <w:p w14:paraId="222C1E1C" w14:textId="77777777" w:rsidR="00D16BE9" w:rsidRDefault="00AC4FA2">
          <w:pPr>
            <w:ind w:firstLine="420"/>
          </w:pPr>
          <w:r>
            <w:rPr>
              <w:rFonts w:hint="eastAsia"/>
            </w:rPr>
            <w:t>9.3.2</w:t>
          </w:r>
          <w:r>
            <w:rPr>
              <w:rFonts w:hint="eastAsia"/>
            </w:rPr>
            <w:t>完整性检查</w:t>
          </w:r>
          <w:r>
            <w:rPr>
              <w:rFonts w:hint="eastAsia"/>
            </w:rPr>
            <w:t>...................................................................................................................350</w:t>
          </w:r>
        </w:p>
        <w:p w14:paraId="118BEA5F" w14:textId="77777777" w:rsidR="00D16BE9" w:rsidRDefault="00AC4FA2">
          <w:pPr>
            <w:ind w:firstLine="420"/>
          </w:pPr>
          <w:r>
            <w:rPr>
              <w:rFonts w:hint="eastAsia"/>
            </w:rPr>
            <w:t>9.3.3</w:t>
          </w:r>
          <w:r>
            <w:rPr>
              <w:rFonts w:hint="eastAsia"/>
            </w:rPr>
            <w:t>灵敏度检查（实现的准确度和精确度）</w:t>
          </w:r>
          <w:r>
            <w:rPr>
              <w:rFonts w:hint="eastAsia"/>
            </w:rPr>
            <w:t>...................................................................360</w:t>
          </w:r>
        </w:p>
        <w:p w14:paraId="3FAAFBF4" w14:textId="77777777" w:rsidR="00D16BE9" w:rsidRDefault="00AC4FA2">
          <w:pPr>
            <w:ind w:firstLine="420"/>
          </w:pPr>
          <w:r>
            <w:rPr>
              <w:rFonts w:hint="eastAsia"/>
            </w:rPr>
            <w:t>9.3.4</w:t>
          </w:r>
          <w:r>
            <w:rPr>
              <w:rFonts w:hint="eastAsia"/>
            </w:rPr>
            <w:t>一致性检查</w:t>
          </w:r>
          <w:r>
            <w:rPr>
              <w:rFonts w:hint="eastAsia"/>
            </w:rPr>
            <w:t>...................................................................................................................370</w:t>
          </w:r>
        </w:p>
        <w:p w14:paraId="1D909762" w14:textId="77777777" w:rsidR="00D16BE9" w:rsidRDefault="00AC4FA2">
          <w:pPr>
            <w:ind w:firstLine="422"/>
            <w:rPr>
              <w:b/>
              <w:bCs/>
            </w:rPr>
          </w:pPr>
          <w:r>
            <w:rPr>
              <w:rFonts w:hint="eastAsia"/>
              <w:b/>
              <w:bCs/>
            </w:rPr>
            <w:t>9.4</w:t>
          </w:r>
          <w:r>
            <w:rPr>
              <w:rFonts w:hint="eastAsia"/>
              <w:b/>
              <w:bCs/>
            </w:rPr>
            <w:t>结论、局限性和建议</w:t>
          </w:r>
          <w:r>
            <w:rPr>
              <w:rFonts w:hint="eastAsia"/>
              <w:b/>
              <w:bCs/>
            </w:rPr>
            <w:t>......................................................................................................380</w:t>
          </w:r>
        </w:p>
        <w:p w14:paraId="4F0C58FA" w14:textId="77777777" w:rsidR="00D16BE9" w:rsidRDefault="00AC4FA2">
          <w:pPr>
            <w:ind w:firstLine="422"/>
            <w:rPr>
              <w:b/>
              <w:bCs/>
            </w:rPr>
          </w:pPr>
          <w:r>
            <w:rPr>
              <w:rFonts w:hint="eastAsia"/>
              <w:b/>
              <w:bCs/>
            </w:rPr>
            <w:t>10</w:t>
          </w:r>
          <w:r>
            <w:rPr>
              <w:rFonts w:hint="eastAsia"/>
              <w:b/>
              <w:bCs/>
            </w:rPr>
            <w:t>报告</w:t>
          </w:r>
          <w:r>
            <w:rPr>
              <w:rFonts w:hint="eastAsia"/>
              <w:b/>
              <w:bCs/>
            </w:rPr>
            <w:t>...................................................................................................................................390</w:t>
          </w:r>
        </w:p>
        <w:p w14:paraId="27BE4883" w14:textId="77777777" w:rsidR="00D16BE9" w:rsidRDefault="00AC4FA2">
          <w:pPr>
            <w:ind w:firstLine="422"/>
            <w:rPr>
              <w:b/>
              <w:bCs/>
            </w:rPr>
          </w:pPr>
          <w:r>
            <w:rPr>
              <w:rFonts w:hint="eastAsia"/>
              <w:b/>
              <w:bCs/>
            </w:rPr>
            <w:t>10.1</w:t>
          </w:r>
          <w:r>
            <w:rPr>
              <w:rFonts w:hint="eastAsia"/>
              <w:b/>
              <w:bCs/>
            </w:rPr>
            <w:tab/>
          </w:r>
          <w:r>
            <w:rPr>
              <w:rFonts w:hint="eastAsia"/>
              <w:b/>
              <w:bCs/>
            </w:rPr>
            <w:t>导言和概述</w:t>
          </w:r>
          <w:r>
            <w:rPr>
              <w:rFonts w:hint="eastAsia"/>
              <w:b/>
              <w:bCs/>
            </w:rPr>
            <w:t>....................................................................................................................391</w:t>
          </w:r>
        </w:p>
        <w:p w14:paraId="49F08D53" w14:textId="77777777" w:rsidR="00D16BE9" w:rsidRDefault="00AC4FA2">
          <w:pPr>
            <w:ind w:firstLine="422"/>
            <w:rPr>
              <w:b/>
              <w:bCs/>
            </w:rPr>
          </w:pPr>
          <w:r>
            <w:rPr>
              <w:rFonts w:hint="eastAsia"/>
              <w:b/>
              <w:bCs/>
            </w:rPr>
            <w:t>10.2</w:t>
          </w:r>
          <w:r>
            <w:rPr>
              <w:rFonts w:hint="eastAsia"/>
              <w:b/>
              <w:bCs/>
            </w:rPr>
            <w:tab/>
          </w:r>
          <w:r>
            <w:rPr>
              <w:rFonts w:hint="eastAsia"/>
              <w:b/>
              <w:bCs/>
            </w:rPr>
            <w:t>报告原则</w:t>
          </w:r>
          <w:r>
            <w:rPr>
              <w:rFonts w:hint="eastAsia"/>
              <w:b/>
              <w:bCs/>
            </w:rPr>
            <w:t>........................................................................................................................397</w:t>
          </w:r>
        </w:p>
        <w:p w14:paraId="2C6A8AC9" w14:textId="77777777" w:rsidR="00D16BE9" w:rsidRDefault="00AC4FA2">
          <w:pPr>
            <w:ind w:firstLine="422"/>
            <w:rPr>
              <w:b/>
              <w:bCs/>
            </w:rPr>
          </w:pPr>
          <w:r>
            <w:rPr>
              <w:rFonts w:hint="eastAsia"/>
              <w:b/>
              <w:bCs/>
            </w:rPr>
            <w:t>10.3</w:t>
          </w:r>
          <w:r>
            <w:rPr>
              <w:rFonts w:hint="eastAsia"/>
              <w:b/>
              <w:bCs/>
            </w:rPr>
            <w:tab/>
          </w:r>
          <w:r>
            <w:rPr>
              <w:rFonts w:hint="eastAsia"/>
              <w:b/>
              <w:bCs/>
            </w:rPr>
            <w:t>三级报告要求</w:t>
          </w:r>
          <w:r>
            <w:rPr>
              <w:rFonts w:hint="eastAsia"/>
              <w:b/>
              <w:bCs/>
            </w:rPr>
            <w:t>................................................................................................................399</w:t>
          </w:r>
        </w:p>
        <w:p w14:paraId="0E5B0E80" w14:textId="77777777" w:rsidR="00D16BE9" w:rsidRDefault="00AC4FA2">
          <w:pPr>
            <w:ind w:firstLine="420"/>
          </w:pPr>
          <w:r>
            <w:rPr>
              <w:rFonts w:hint="eastAsia"/>
            </w:rPr>
            <w:t>10.3.1</w:t>
          </w:r>
          <w:r>
            <w:rPr>
              <w:rFonts w:hint="eastAsia"/>
            </w:rPr>
            <w:t>内部使用报告</w:t>
          </w:r>
          <w:r>
            <w:rPr>
              <w:rFonts w:hint="eastAsia"/>
            </w:rPr>
            <w:t>.............................................................................................................400</w:t>
          </w:r>
        </w:p>
        <w:p w14:paraId="5647F0EE" w14:textId="77777777" w:rsidR="00D16BE9" w:rsidRDefault="00AC4FA2">
          <w:pPr>
            <w:ind w:firstLine="420"/>
          </w:pPr>
          <w:r>
            <w:rPr>
              <w:rFonts w:hint="eastAsia"/>
            </w:rPr>
            <w:t>10.3.2</w:t>
          </w:r>
          <w:r>
            <w:rPr>
              <w:rFonts w:hint="eastAsia"/>
            </w:rPr>
            <w:t>第三方报告</w:t>
          </w:r>
          <w:r>
            <w:rPr>
              <w:rFonts w:hint="eastAsia"/>
            </w:rPr>
            <w:t>.................................................................................................................420</w:t>
          </w:r>
        </w:p>
        <w:p w14:paraId="20F2CFA7" w14:textId="77777777" w:rsidR="00D16BE9" w:rsidRDefault="00AC4FA2">
          <w:pPr>
            <w:ind w:firstLine="420"/>
          </w:pPr>
          <w:r>
            <w:rPr>
              <w:rFonts w:hint="eastAsia"/>
            </w:rPr>
            <w:t>10.3.3</w:t>
          </w:r>
          <w:r>
            <w:rPr>
              <w:rFonts w:hint="eastAsia"/>
            </w:rPr>
            <w:t>向公众披露的比较研究报告</w:t>
          </w:r>
          <w:r>
            <w:rPr>
              <w:rFonts w:hint="eastAsia"/>
            </w:rPr>
            <w:t>.....................................................................................430</w:t>
          </w:r>
        </w:p>
        <w:p w14:paraId="1E14F071" w14:textId="77777777" w:rsidR="00D16BE9" w:rsidRDefault="00AC4FA2">
          <w:pPr>
            <w:ind w:firstLine="420"/>
          </w:pPr>
          <w:r>
            <w:rPr>
              <w:rFonts w:hint="eastAsia"/>
            </w:rPr>
            <w:t>10.3.4</w:t>
          </w:r>
          <w:r>
            <w:rPr>
              <w:rFonts w:hint="eastAsia"/>
            </w:rPr>
            <w:t>报告要素</w:t>
          </w:r>
          <w:r>
            <w:rPr>
              <w:rFonts w:hint="eastAsia"/>
            </w:rPr>
            <w:t>.....................................................................................................................440</w:t>
          </w:r>
        </w:p>
        <w:p w14:paraId="2458F06D" w14:textId="77777777" w:rsidR="00D16BE9" w:rsidRDefault="00AC4FA2">
          <w:pPr>
            <w:spacing w:line="300" w:lineRule="auto"/>
            <w:ind w:firstLine="422"/>
            <w:rPr>
              <w:rFonts w:cstheme="minorEastAsia"/>
              <w:b/>
              <w:bCs/>
            </w:rPr>
          </w:pPr>
          <w:r>
            <w:rPr>
              <w:rFonts w:cstheme="minorEastAsia" w:hint="eastAsia"/>
              <w:b/>
              <w:bCs/>
            </w:rPr>
            <w:t>11</w:t>
          </w:r>
          <w:r>
            <w:rPr>
              <w:rFonts w:cstheme="minorEastAsia" w:hint="eastAsia"/>
              <w:b/>
              <w:bCs/>
            </w:rPr>
            <w:t>重要审查</w:t>
          </w:r>
          <w:r>
            <w:rPr>
              <w:rFonts w:cs="Times New Roman"/>
              <w:b/>
              <w:bCs/>
            </w:rPr>
            <w:t>...........................................................................................................................</w:t>
          </w:r>
          <w:r>
            <w:rPr>
              <w:rFonts w:cs="Times New Roman" w:hint="eastAsia"/>
              <w:b/>
              <w:bCs/>
            </w:rPr>
            <w:t>450</w:t>
          </w:r>
        </w:p>
        <w:p w14:paraId="030C431E" w14:textId="77777777" w:rsidR="00D16BE9" w:rsidRDefault="00AC4FA2">
          <w:pPr>
            <w:spacing w:line="300" w:lineRule="auto"/>
            <w:ind w:firstLine="422"/>
            <w:rPr>
              <w:rFonts w:cstheme="minorEastAsia"/>
              <w:b/>
              <w:bCs/>
            </w:rPr>
          </w:pPr>
          <w:r>
            <w:rPr>
              <w:rFonts w:cstheme="minorEastAsia" w:hint="eastAsia"/>
              <w:b/>
              <w:bCs/>
            </w:rPr>
            <w:t>12</w:t>
          </w:r>
          <w:r>
            <w:rPr>
              <w:rFonts w:cstheme="minorEastAsia" w:hint="eastAsia"/>
              <w:b/>
              <w:bCs/>
            </w:rPr>
            <w:t>附录</w:t>
          </w:r>
          <w:r>
            <w:rPr>
              <w:rFonts w:cstheme="minorEastAsia" w:hint="eastAsia"/>
              <w:b/>
              <w:bCs/>
            </w:rPr>
            <w:t>A</w:t>
          </w:r>
          <w:r>
            <w:rPr>
              <w:rFonts w:cstheme="minorEastAsia" w:hint="eastAsia"/>
              <w:b/>
              <w:bCs/>
            </w:rPr>
            <w:t>数据质量概念和方法</w:t>
          </w:r>
          <w:r>
            <w:rPr>
              <w:rFonts w:cs="Times New Roman"/>
              <w:b/>
              <w:bCs/>
            </w:rPr>
            <w:t>...................................................................................</w:t>
          </w:r>
          <w:r>
            <w:rPr>
              <w:rFonts w:cs="Times New Roman" w:hint="eastAsia"/>
              <w:b/>
              <w:bCs/>
            </w:rPr>
            <w:t>.</w:t>
          </w:r>
          <w:r>
            <w:rPr>
              <w:rFonts w:cs="Times New Roman"/>
              <w:b/>
              <w:bCs/>
            </w:rPr>
            <w:t>...</w:t>
          </w:r>
          <w:r>
            <w:rPr>
              <w:rFonts w:cs="Times New Roman" w:hint="eastAsia"/>
              <w:b/>
              <w:bCs/>
            </w:rPr>
            <w:t>...460</w:t>
          </w:r>
        </w:p>
        <w:p w14:paraId="08778E40" w14:textId="77777777" w:rsidR="00D16BE9" w:rsidRDefault="00AC4FA2">
          <w:pPr>
            <w:spacing w:line="300" w:lineRule="auto"/>
            <w:ind w:firstLine="422"/>
            <w:rPr>
              <w:rFonts w:cs="Times New Roman"/>
              <w:b/>
              <w:bCs/>
            </w:rPr>
          </w:pPr>
          <w:r>
            <w:rPr>
              <w:rFonts w:cstheme="minorEastAsia" w:hint="eastAsia"/>
              <w:b/>
              <w:bCs/>
            </w:rPr>
            <w:t>13</w:t>
          </w:r>
          <w:r>
            <w:rPr>
              <w:rFonts w:cstheme="minorEastAsia" w:hint="eastAsia"/>
              <w:b/>
              <w:bCs/>
            </w:rPr>
            <w:t>附件</w:t>
          </w:r>
          <w:r>
            <w:rPr>
              <w:rFonts w:cstheme="minorEastAsia" w:hint="eastAsia"/>
              <w:b/>
              <w:bCs/>
            </w:rPr>
            <w:t>B</w:t>
          </w:r>
          <w:r>
            <w:rPr>
              <w:rFonts w:cstheme="minorEastAsia" w:hint="eastAsia"/>
              <w:b/>
              <w:bCs/>
            </w:rPr>
            <w:t>土地改造产生的</w:t>
          </w:r>
          <w:r>
            <w:rPr>
              <w:rFonts w:cstheme="minorEastAsia" w:hint="eastAsia"/>
              <w:b/>
              <w:bCs/>
            </w:rPr>
            <w:t>CO2</w:t>
          </w:r>
          <w:r>
            <w:rPr>
              <w:rFonts w:cstheme="minorEastAsia" w:hint="eastAsia"/>
              <w:b/>
              <w:bCs/>
            </w:rPr>
            <w:t>排放量的计算</w:t>
          </w:r>
          <w:r>
            <w:rPr>
              <w:rFonts w:cs="Times New Roman"/>
              <w:b/>
              <w:bCs/>
            </w:rPr>
            <w:t>....</w:t>
          </w:r>
          <w:r>
            <w:rPr>
              <w:rFonts w:cs="Times New Roman" w:hint="eastAsia"/>
              <w:b/>
              <w:bCs/>
            </w:rPr>
            <w:t>............................................................470</w:t>
          </w:r>
        </w:p>
        <w:p w14:paraId="6D98D124" w14:textId="77777777" w:rsidR="00D16BE9" w:rsidRDefault="00AC4FA2">
          <w:pPr>
            <w:spacing w:line="300" w:lineRule="auto"/>
            <w:ind w:firstLine="422"/>
            <w:rPr>
              <w:rFonts w:eastAsia="仿宋" w:cs="宋体"/>
              <w:b/>
              <w:bCs/>
              <w:spacing w:val="-2"/>
            </w:rPr>
          </w:pPr>
          <w:r>
            <w:rPr>
              <w:rFonts w:eastAsia="仿宋" w:cs="宋体" w:hint="eastAsia"/>
              <w:b/>
              <w:bCs/>
            </w:rPr>
            <w:t>14</w:t>
          </w:r>
          <w:r>
            <w:rPr>
              <w:rFonts w:eastAsia="仿宋" w:cs="宋体" w:hint="eastAsia"/>
              <w:b/>
              <w:bCs/>
            </w:rPr>
            <w:t>附录</w:t>
          </w:r>
          <w:r>
            <w:rPr>
              <w:rFonts w:eastAsia="仿宋" w:cs="宋体" w:hint="eastAsia"/>
              <w:b/>
              <w:bCs/>
            </w:rPr>
            <w:t>C</w:t>
          </w:r>
          <w:r>
            <w:rPr>
              <w:rFonts w:eastAsia="仿宋" w:cs="宋体" w:hint="eastAsia"/>
              <w:b/>
              <w:bCs/>
              <w:spacing w:val="-2"/>
            </w:rPr>
            <w:t>再利用、再循环和能源回收建模</w:t>
          </w:r>
          <w:r>
            <w:rPr>
              <w:rFonts w:eastAsia="仿宋" w:cs="Times New Roman"/>
              <w:b/>
              <w:bCs/>
              <w:spacing w:val="-2"/>
            </w:rPr>
            <w:t>....</w:t>
          </w:r>
          <w:r>
            <w:rPr>
              <w:rFonts w:eastAsia="仿宋" w:cs="Times New Roman" w:hint="eastAsia"/>
              <w:b/>
              <w:bCs/>
              <w:spacing w:val="-2"/>
            </w:rPr>
            <w:t>......................................................................480</w:t>
          </w:r>
        </w:p>
        <w:p w14:paraId="1A9C4323" w14:textId="77777777" w:rsidR="00D16BE9" w:rsidRDefault="00AC4FA2">
          <w:pPr>
            <w:spacing w:line="300" w:lineRule="auto"/>
            <w:ind w:firstLine="414"/>
            <w:rPr>
              <w:rFonts w:eastAsia="仿宋" w:cs="Times New Roman"/>
              <w:b/>
              <w:bCs/>
              <w:spacing w:val="-2"/>
            </w:rPr>
          </w:pPr>
          <w:r>
            <w:rPr>
              <w:rFonts w:eastAsia="仿宋" w:cs="Times New Roman" w:hint="eastAsia"/>
              <w:b/>
              <w:bCs/>
              <w:spacing w:val="-2"/>
            </w:rPr>
            <w:t>15</w:t>
          </w:r>
          <w:r>
            <w:rPr>
              <w:rFonts w:eastAsia="仿宋" w:cs="Times New Roman" w:hint="eastAsia"/>
              <w:b/>
              <w:bCs/>
              <w:spacing w:val="-2"/>
            </w:rPr>
            <w:t>附录</w:t>
          </w:r>
          <w:r>
            <w:rPr>
              <w:rFonts w:eastAsia="仿宋" w:cs="Times New Roman" w:hint="eastAsia"/>
              <w:b/>
              <w:bCs/>
              <w:spacing w:val="-2"/>
            </w:rPr>
            <w:t>D:</w:t>
          </w:r>
          <w:r>
            <w:rPr>
              <w:rFonts w:eastAsia="仿宋" w:cs="Times New Roman" w:hint="eastAsia"/>
              <w:b/>
              <w:bCs/>
              <w:spacing w:val="-2"/>
            </w:rPr>
            <w:t>避免误导目标和范围定义以及结果解释</w:t>
          </w:r>
          <w:r>
            <w:rPr>
              <w:rFonts w:eastAsia="仿宋" w:cs="Times New Roman" w:hint="eastAsia"/>
              <w:b/>
              <w:bCs/>
              <w:spacing w:val="-2"/>
            </w:rPr>
            <w:t>..............................................................490</w:t>
          </w:r>
        </w:p>
        <w:p w14:paraId="77C86403" w14:textId="77777777" w:rsidR="00D16BE9" w:rsidRDefault="00AC4FA2">
          <w:pPr>
            <w:spacing w:line="300" w:lineRule="auto"/>
            <w:ind w:firstLine="414"/>
            <w:rPr>
              <w:rFonts w:eastAsia="仿宋" w:cs="Times New Roman"/>
              <w:b/>
              <w:bCs/>
              <w:spacing w:val="-2"/>
            </w:rPr>
          </w:pPr>
          <w:r>
            <w:rPr>
              <w:rFonts w:eastAsia="仿宋" w:cs="Times New Roman" w:hint="eastAsia"/>
              <w:b/>
              <w:bCs/>
              <w:spacing w:val="-2"/>
            </w:rPr>
            <w:t>16</w:t>
          </w:r>
          <w:r>
            <w:rPr>
              <w:rFonts w:eastAsia="仿宋" w:cs="Times New Roman" w:hint="eastAsia"/>
              <w:b/>
              <w:bCs/>
              <w:spacing w:val="-2"/>
            </w:rPr>
            <w:t>附件</w:t>
          </w:r>
          <w:r>
            <w:rPr>
              <w:rFonts w:eastAsia="仿宋" w:cs="Times New Roman" w:hint="eastAsia"/>
              <w:b/>
              <w:bCs/>
              <w:spacing w:val="-2"/>
            </w:rPr>
            <w:t>E:</w:t>
          </w:r>
          <w:r>
            <w:rPr>
              <w:rFonts w:eastAsia="仿宋" w:cs="Times New Roman" w:hint="eastAsia"/>
              <w:b/>
              <w:bCs/>
              <w:spacing w:val="-2"/>
            </w:rPr>
            <w:t>解决生命周期评估中的不确定性</w:t>
          </w:r>
          <w:r>
            <w:rPr>
              <w:rFonts w:eastAsia="仿宋" w:cs="Times New Roman" w:hint="eastAsia"/>
              <w:b/>
              <w:bCs/>
              <w:spacing w:val="-2"/>
            </w:rPr>
            <w:t>..........................................................................500</w:t>
          </w:r>
        </w:p>
        <w:p w14:paraId="5DB1C02C" w14:textId="77777777" w:rsidR="00D16BE9" w:rsidRDefault="00AC4FA2">
          <w:pPr>
            <w:spacing w:line="300" w:lineRule="auto"/>
            <w:ind w:firstLine="414"/>
            <w:rPr>
              <w:rFonts w:eastAsia="仿宋" w:cs="Times New Roman"/>
              <w:b/>
              <w:bCs/>
              <w:spacing w:val="-2"/>
            </w:rPr>
          </w:pPr>
          <w:r>
            <w:rPr>
              <w:rFonts w:eastAsia="仿宋" w:cs="Times New Roman" w:hint="eastAsia"/>
              <w:b/>
              <w:bCs/>
              <w:spacing w:val="-2"/>
            </w:rPr>
            <w:lastRenderedPageBreak/>
            <w:t>17</w:t>
          </w:r>
          <w:r>
            <w:rPr>
              <w:rFonts w:eastAsia="仿宋" w:cs="Times New Roman" w:hint="eastAsia"/>
              <w:b/>
              <w:bCs/>
              <w:spacing w:val="-2"/>
            </w:rPr>
            <w:t>附件</w:t>
          </w:r>
          <w:r>
            <w:rPr>
              <w:rFonts w:eastAsia="仿宋" w:cs="Times New Roman" w:hint="eastAsia"/>
              <w:b/>
              <w:bCs/>
              <w:spacing w:val="-2"/>
            </w:rPr>
            <w:t>F:</w:t>
          </w:r>
          <w:r>
            <w:rPr>
              <w:rFonts w:eastAsia="仿宋" w:cs="Times New Roman" w:hint="eastAsia"/>
              <w:b/>
              <w:bCs/>
              <w:spacing w:val="-2"/>
            </w:rPr>
            <w:t>系统边界模板</w:t>
          </w:r>
          <w:r>
            <w:rPr>
              <w:rFonts w:eastAsia="仿宋" w:cs="Times New Roman" w:hint="eastAsia"/>
              <w:b/>
              <w:bCs/>
              <w:spacing w:val="-2"/>
            </w:rPr>
            <w:t>............................................................................................................510</w:t>
          </w:r>
        </w:p>
        <w:p w14:paraId="07264635" w14:textId="77777777" w:rsidR="00D16BE9" w:rsidRDefault="00AC4FA2">
          <w:pPr>
            <w:spacing w:line="300" w:lineRule="auto"/>
            <w:ind w:firstLine="414"/>
            <w:rPr>
              <w:rFonts w:eastAsia="仿宋" w:cs="Times New Roman"/>
              <w:b/>
              <w:bCs/>
              <w:spacing w:val="-2"/>
            </w:rPr>
          </w:pPr>
          <w:r>
            <w:rPr>
              <w:rFonts w:eastAsia="仿宋" w:cs="Times New Roman" w:hint="eastAsia"/>
              <w:b/>
              <w:bCs/>
              <w:spacing w:val="-2"/>
            </w:rPr>
            <w:t>18</w:t>
          </w:r>
          <w:r>
            <w:rPr>
              <w:rFonts w:eastAsia="仿宋" w:cs="Times New Roman" w:hint="eastAsia"/>
              <w:b/>
              <w:bCs/>
              <w:spacing w:val="-2"/>
            </w:rPr>
            <w:t>附录</w:t>
          </w:r>
          <w:r>
            <w:rPr>
              <w:rFonts w:eastAsia="仿宋" w:cs="Times New Roman" w:hint="eastAsia"/>
              <w:b/>
              <w:bCs/>
              <w:spacing w:val="-2"/>
            </w:rPr>
            <w:t>G:</w:t>
          </w:r>
          <w:r>
            <w:rPr>
              <w:rFonts w:eastAsia="仿宋" w:cs="Times New Roman" w:hint="eastAsia"/>
              <w:b/>
              <w:bCs/>
              <w:spacing w:val="-2"/>
            </w:rPr>
            <w:t>本文件的发展</w:t>
          </w:r>
          <w:r>
            <w:rPr>
              <w:rFonts w:eastAsia="仿宋" w:cs="Times New Roman" w:hint="eastAsia"/>
              <w:b/>
              <w:bCs/>
              <w:spacing w:val="-2"/>
            </w:rPr>
            <w:t>...........................................................................................................520</w:t>
          </w:r>
        </w:p>
        <w:p w14:paraId="62601A25" w14:textId="77777777" w:rsidR="00D16BE9" w:rsidRDefault="00D16BE9">
          <w:pPr>
            <w:spacing w:line="300" w:lineRule="auto"/>
            <w:ind w:firstLine="414"/>
            <w:rPr>
              <w:rFonts w:eastAsia="宋体" w:cs="Times New Roman"/>
              <w:b/>
              <w:bCs/>
              <w:spacing w:val="-2"/>
            </w:rPr>
          </w:pPr>
        </w:p>
        <w:p w14:paraId="1BD7F4CE" w14:textId="77777777" w:rsidR="00D16BE9" w:rsidRDefault="00AC4FA2">
          <w:pPr>
            <w:pStyle w:val="af3"/>
            <w:adjustRightInd w:val="0"/>
            <w:snapToGrid w:val="0"/>
            <w:spacing w:before="0" w:beforeAutospacing="0" w:after="0" w:afterAutospacing="0" w:line="300" w:lineRule="auto"/>
            <w:ind w:firstLine="420"/>
            <w:rPr>
              <w:rFonts w:ascii="Times New Roman" w:hAnsi="Times New Roman"/>
              <w:color w:val="111111"/>
            </w:rPr>
          </w:pPr>
          <w:r>
            <w:rPr>
              <w:rFonts w:ascii="Times New Roman" w:hAnsi="Times New Roman" w:hint="eastAsia"/>
              <w:color w:val="111111"/>
              <w:sz w:val="21"/>
            </w:rPr>
            <w:fldChar w:fldCharType="end"/>
          </w:r>
        </w:p>
      </w:sdtContent>
    </w:sdt>
    <w:p w14:paraId="46D743E0" w14:textId="77777777" w:rsidR="00D16BE9" w:rsidRDefault="00D16BE9">
      <w:pPr>
        <w:pStyle w:val="af3"/>
        <w:spacing w:before="0" w:beforeAutospacing="0" w:after="0" w:afterAutospacing="0" w:line="300" w:lineRule="auto"/>
        <w:ind w:firstLine="480"/>
        <w:rPr>
          <w:rFonts w:ascii="Times New Roman" w:hAnsi="Times New Roman"/>
          <w:color w:val="111111"/>
        </w:rPr>
      </w:pPr>
    </w:p>
    <w:p w14:paraId="4B53B553" w14:textId="77777777" w:rsidR="00D16BE9" w:rsidRDefault="00D16BE9">
      <w:pPr>
        <w:spacing w:line="300" w:lineRule="auto"/>
        <w:ind w:firstLine="420"/>
        <w:jc w:val="left"/>
        <w:rPr>
          <w:rFonts w:eastAsia="宋体"/>
        </w:rPr>
        <w:sectPr w:rsidR="00D16BE9">
          <w:footerReference w:type="default" r:id="rId18"/>
          <w:pgSz w:w="11906" w:h="16838"/>
          <w:pgMar w:top="1440" w:right="1800" w:bottom="1440" w:left="1800" w:header="851" w:footer="992" w:gutter="0"/>
          <w:cols w:space="425"/>
          <w:docGrid w:type="lines" w:linePitch="312"/>
        </w:sectPr>
      </w:pPr>
    </w:p>
    <w:p w14:paraId="65601FE5" w14:textId="77777777" w:rsidR="00D16BE9" w:rsidRDefault="00AC4FA2">
      <w:pPr>
        <w:pStyle w:val="32"/>
        <w:spacing w:beforeLines="0" w:before="0" w:afterLines="0" w:after="0" w:line="300" w:lineRule="auto"/>
        <w:ind w:firstLineChars="200" w:firstLine="643"/>
      </w:pPr>
      <w:bookmarkStart w:id="2" w:name="_Toc175603911"/>
      <w:r>
        <w:rPr>
          <w:rFonts w:hint="eastAsia"/>
        </w:rPr>
        <w:lastRenderedPageBreak/>
        <w:t>1</w:t>
      </w:r>
      <w:r>
        <w:rPr>
          <w:rFonts w:hint="eastAsia"/>
        </w:rPr>
        <w:t>引言和概述</w:t>
      </w:r>
      <w:bookmarkEnd w:id="2"/>
    </w:p>
    <w:p w14:paraId="33B47FDD" w14:textId="77777777" w:rsidR="00D16BE9" w:rsidRDefault="00AC4FA2">
      <w:pPr>
        <w:pStyle w:val="0"/>
        <w:ind w:firstLineChars="200" w:firstLine="422"/>
        <w:rPr>
          <w:b/>
          <w:bCs/>
        </w:rPr>
      </w:pPr>
      <w:r>
        <w:rPr>
          <w:rFonts w:hint="eastAsia"/>
          <w:b/>
          <w:bCs/>
        </w:rPr>
        <w:t>概览</w:t>
      </w:r>
    </w:p>
    <w:p w14:paraId="2E9A1BCD" w14:textId="77777777" w:rsidR="00D16BE9" w:rsidRDefault="00AC4FA2">
      <w:pPr>
        <w:pStyle w:val="0"/>
        <w:ind w:firstLineChars="200" w:firstLine="420"/>
      </w:pPr>
      <w:r>
        <w:rPr>
          <w:rFonts w:hint="eastAsia"/>
        </w:rPr>
        <w:t>本指南是国际参考生命周期数据系统（</w:t>
      </w:r>
      <w:r>
        <w:rPr>
          <w:rFonts w:hint="eastAsia"/>
        </w:rPr>
        <w:t>ILCD</w:t>
      </w:r>
      <w:r>
        <w:rPr>
          <w:rFonts w:hint="eastAsia"/>
        </w:rPr>
        <w:t>）手册的一个组成部分。它为</w:t>
      </w:r>
      <w:r>
        <w:rPr>
          <w:rFonts w:hint="eastAsia"/>
        </w:rPr>
        <w:t>ISO 14040</w:t>
      </w:r>
      <w:r>
        <w:rPr>
          <w:rFonts w:hint="eastAsia"/>
        </w:rPr>
        <w:t>和</w:t>
      </w:r>
      <w:r>
        <w:rPr>
          <w:rFonts w:hint="eastAsia"/>
        </w:rPr>
        <w:t>14044:2006</w:t>
      </w:r>
      <w:r>
        <w:rPr>
          <w:rFonts w:hint="eastAsia"/>
        </w:rPr>
        <w:t>关于生命周期评估（</w:t>
      </w:r>
      <w:r>
        <w:rPr>
          <w:rFonts w:hint="eastAsia"/>
        </w:rPr>
        <w:t>LCA</w:t>
      </w:r>
      <w:r>
        <w:rPr>
          <w:rFonts w:hint="eastAsia"/>
        </w:rPr>
        <w:t>）的标准提供了详细的技术指导。</w:t>
      </w:r>
    </w:p>
    <w:p w14:paraId="69294B21" w14:textId="77777777" w:rsidR="00D16BE9" w:rsidRDefault="00AC4FA2">
      <w:pPr>
        <w:pStyle w:val="0"/>
        <w:ind w:firstLineChars="200" w:firstLine="420"/>
      </w:pPr>
      <w:r>
        <w:rPr>
          <w:rFonts w:hint="eastAsia"/>
        </w:rPr>
        <w:t>ILCD</w:t>
      </w:r>
      <w:r>
        <w:rPr>
          <w:rFonts w:hint="eastAsia"/>
        </w:rPr>
        <w:t>手册的总体目标是提供一个共同的基础，以支持一致性和质量保证的生命周期数据以及稳健的研究。这些数据和研究支持连贯可靠的可持续消费和生产（</w:t>
      </w:r>
      <w:r>
        <w:rPr>
          <w:rFonts w:hint="eastAsia"/>
        </w:rPr>
        <w:t>SCP</w:t>
      </w:r>
      <w:r>
        <w:rPr>
          <w:rFonts w:hint="eastAsia"/>
        </w:rPr>
        <w:t>）政策，并在公共和私营部门与产品、资源和废物管理相关的坚实决策支持。</w:t>
      </w:r>
    </w:p>
    <w:p w14:paraId="70343203" w14:textId="77777777" w:rsidR="00D16BE9" w:rsidRDefault="00AC4FA2">
      <w:pPr>
        <w:pStyle w:val="0"/>
        <w:ind w:firstLineChars="200" w:firstLine="422"/>
        <w:rPr>
          <w:b/>
          <w:bCs/>
        </w:rPr>
      </w:pPr>
      <w:r>
        <w:rPr>
          <w:rFonts w:hint="eastAsia"/>
          <w:b/>
          <w:bCs/>
        </w:rPr>
        <w:t>本文档的范围</w:t>
      </w:r>
    </w:p>
    <w:p w14:paraId="1D6F950D" w14:textId="77777777" w:rsidR="00D16BE9" w:rsidRDefault="00AC4FA2">
      <w:pPr>
        <w:pStyle w:val="0"/>
        <w:ind w:firstLineChars="200" w:firstLine="420"/>
      </w:pPr>
      <w:r>
        <w:rPr>
          <w:rFonts w:hint="eastAsia"/>
        </w:rPr>
        <w:t>本通用指南为生命周期清单（</w:t>
      </w:r>
      <w:r>
        <w:rPr>
          <w:rFonts w:hint="eastAsia"/>
        </w:rPr>
        <w:t>LCI</w:t>
      </w:r>
      <w:r>
        <w:rPr>
          <w:rFonts w:hint="eastAsia"/>
        </w:rPr>
        <w:t>）和生命周期评估（</w:t>
      </w:r>
      <w:r>
        <w:rPr>
          <w:rFonts w:hint="eastAsia"/>
        </w:rPr>
        <w:t>LCA</w:t>
      </w:r>
      <w:r>
        <w:rPr>
          <w:rFonts w:hint="eastAsia"/>
        </w:rPr>
        <w:t>）研究提供了全面和详细的方法规定，这些研究涵盖了</w:t>
      </w:r>
      <w:r>
        <w:rPr>
          <w:rFonts w:hint="eastAsia"/>
        </w:rPr>
        <w:t>ISO 14040</w:t>
      </w:r>
      <w:r>
        <w:rPr>
          <w:rFonts w:hint="eastAsia"/>
        </w:rPr>
        <w:t>和</w:t>
      </w:r>
      <w:r>
        <w:rPr>
          <w:rFonts w:hint="eastAsia"/>
        </w:rPr>
        <w:t>14044:2006</w:t>
      </w:r>
      <w:r>
        <w:rPr>
          <w:rFonts w:hint="eastAsia"/>
        </w:rPr>
        <w:t>标准。</w:t>
      </w:r>
    </w:p>
    <w:p w14:paraId="5CB5E638" w14:textId="77777777" w:rsidR="00D16BE9" w:rsidRDefault="00AC4FA2">
      <w:pPr>
        <w:pStyle w:val="0"/>
        <w:ind w:firstLineChars="200" w:firstLine="420"/>
      </w:pPr>
      <w:r>
        <w:rPr>
          <w:rFonts w:hint="eastAsia"/>
        </w:rPr>
        <w:t>LCI</w:t>
      </w:r>
      <w:r>
        <w:rPr>
          <w:rFonts w:hint="eastAsia"/>
        </w:rPr>
        <w:t>和</w:t>
      </w:r>
      <w:r>
        <w:rPr>
          <w:rFonts w:hint="eastAsia"/>
        </w:rPr>
        <w:t>LCA</w:t>
      </w:r>
      <w:r>
        <w:rPr>
          <w:rFonts w:hint="eastAsia"/>
        </w:rPr>
        <w:t>研究的结果是</w:t>
      </w:r>
      <w:r>
        <w:rPr>
          <w:rFonts w:hint="eastAsia"/>
        </w:rPr>
        <w:t>LCA</w:t>
      </w:r>
      <w:r>
        <w:rPr>
          <w:rFonts w:hint="eastAsia"/>
        </w:rPr>
        <w:t>所有应用类型的基础。</w:t>
      </w:r>
      <w:r>
        <w:rPr>
          <w:rFonts w:hint="eastAsia"/>
        </w:rPr>
        <w:t xml:space="preserve"> </w:t>
      </w:r>
      <w:r>
        <w:rPr>
          <w:rFonts w:hint="eastAsia"/>
        </w:rPr>
        <w:t>图</w:t>
      </w:r>
      <w:r>
        <w:rPr>
          <w:rFonts w:hint="eastAsia"/>
        </w:rPr>
        <w:t>1</w:t>
      </w:r>
      <w:r>
        <w:rPr>
          <w:rFonts w:hint="eastAsia"/>
        </w:rPr>
        <w:t>展示了生命周期评估框架。</w:t>
      </w:r>
    </w:p>
    <w:p w14:paraId="494DCBA8" w14:textId="77777777" w:rsidR="00D16BE9" w:rsidRDefault="00AC4FA2">
      <w:pPr>
        <w:pStyle w:val="0"/>
        <w:ind w:firstLineChars="200" w:firstLine="420"/>
      </w:pPr>
      <w:r>
        <w:rPr>
          <w:noProof/>
        </w:rPr>
        <w:drawing>
          <wp:inline distT="0" distB="0" distL="0" distR="0" wp14:anchorId="07CB3361" wp14:editId="197EBAF3">
            <wp:extent cx="5274310" cy="3271520"/>
            <wp:effectExtent l="0" t="0" r="2540" b="508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9"/>
                    <a:stretch>
                      <a:fillRect/>
                    </a:stretch>
                  </pic:blipFill>
                  <pic:spPr>
                    <a:xfrm>
                      <a:off x="0" y="0"/>
                      <a:ext cx="5274310" cy="3271520"/>
                    </a:xfrm>
                    <a:prstGeom prst="rect">
                      <a:avLst/>
                    </a:prstGeom>
                  </pic:spPr>
                </pic:pic>
              </a:graphicData>
            </a:graphic>
          </wp:inline>
        </w:drawing>
      </w:r>
    </w:p>
    <w:p w14:paraId="488AD9A7" w14:textId="77777777" w:rsidR="00D16BE9" w:rsidRDefault="00AC4FA2">
      <w:pPr>
        <w:pStyle w:val="11"/>
        <w:spacing w:line="300" w:lineRule="auto"/>
        <w:ind w:left="0" w:firstLineChars="200" w:firstLine="422"/>
      </w:pPr>
      <w:r>
        <w:rPr>
          <w:rFonts w:hint="eastAsia"/>
        </w:rPr>
        <w:t>生命周期评估框架（根据</w:t>
      </w:r>
      <w:r>
        <w:rPr>
          <w:rFonts w:hint="eastAsia"/>
        </w:rPr>
        <w:t>ISO 14040:2006</w:t>
      </w:r>
      <w:r>
        <w:rPr>
          <w:rFonts w:hint="eastAsia"/>
        </w:rPr>
        <w:t>；修改版）</w:t>
      </w:r>
    </w:p>
    <w:p w14:paraId="11CCAB8B" w14:textId="77777777" w:rsidR="00D16BE9" w:rsidRDefault="00AC4FA2">
      <w:pPr>
        <w:pStyle w:val="0"/>
        <w:ind w:firstLineChars="200" w:firstLine="420"/>
      </w:pPr>
      <w:r>
        <w:rPr>
          <w:rFonts w:hint="eastAsia"/>
        </w:rPr>
        <w:t>表</w:t>
      </w:r>
      <w:r>
        <w:rPr>
          <w:rFonts w:hint="eastAsia"/>
        </w:rPr>
        <w:t>3</w:t>
      </w:r>
      <w:r>
        <w:rPr>
          <w:rFonts w:hint="eastAsia"/>
        </w:rPr>
        <w:t>列出了最广泛使用的</w:t>
      </w:r>
      <w:r>
        <w:rPr>
          <w:rFonts w:hint="eastAsia"/>
        </w:rPr>
        <w:t>LCA</w:t>
      </w:r>
      <w:r>
        <w:rPr>
          <w:rFonts w:hint="eastAsia"/>
        </w:rPr>
        <w:t>应用及其与本文档提供的指导之间的关系。</w:t>
      </w:r>
      <w:r>
        <w:rPr>
          <w:rFonts w:hint="eastAsia"/>
        </w:rPr>
        <w:t>LCI</w:t>
      </w:r>
      <w:r>
        <w:rPr>
          <w:rFonts w:hint="eastAsia"/>
        </w:rPr>
        <w:t>数据在其它</w:t>
      </w:r>
      <w:r>
        <w:rPr>
          <w:rFonts w:hint="eastAsia"/>
        </w:rPr>
        <w:t>LCA</w:t>
      </w:r>
      <w:r>
        <w:rPr>
          <w:rFonts w:hint="eastAsia"/>
        </w:rPr>
        <w:t>应用中的后续使用以及</w:t>
      </w:r>
      <w:r>
        <w:rPr>
          <w:rFonts w:hint="eastAsia"/>
        </w:rPr>
        <w:t>LCA</w:t>
      </w:r>
      <w:r>
        <w:rPr>
          <w:rFonts w:hint="eastAsia"/>
        </w:rPr>
        <w:t>研究不在本文档的范围之内；这类似于</w:t>
      </w:r>
      <w:r>
        <w:rPr>
          <w:rFonts w:hint="eastAsia"/>
        </w:rPr>
        <w:t>ISO 14044:2006</w:t>
      </w:r>
      <w:r>
        <w:rPr>
          <w:rFonts w:hint="eastAsia"/>
        </w:rPr>
        <w:t>的规定。</w:t>
      </w:r>
      <w:r>
        <w:rPr>
          <w:rFonts w:hint="eastAsia"/>
        </w:rPr>
        <w:t xml:space="preserve"> </w:t>
      </w:r>
      <w:r>
        <w:rPr>
          <w:rFonts w:hint="eastAsia"/>
        </w:rPr>
        <w:t>由于本通用指导文件适用于广泛的不同决策环境和部门，它不能直接提供量身定制、特定的规定，例如产品组特定的指导。然而，它可以作为特定指导文件的“母”文件，例如产品类别规则（</w:t>
      </w:r>
      <w:r>
        <w:rPr>
          <w:rFonts w:hint="eastAsia"/>
        </w:rPr>
        <w:t>PCR</w:t>
      </w:r>
      <w:r>
        <w:rPr>
          <w:rFonts w:hint="eastAsia"/>
        </w:rPr>
        <w:t>）和其他产品组特定的指导文件，以及简化但可靠的工具，如生态设计类型工具。</w:t>
      </w:r>
    </w:p>
    <w:p w14:paraId="73DDBF19" w14:textId="77777777" w:rsidR="00D16BE9" w:rsidRDefault="00AC4FA2">
      <w:pPr>
        <w:pStyle w:val="0"/>
        <w:ind w:firstLineChars="200" w:firstLine="420"/>
      </w:pPr>
      <w:r>
        <w:rPr>
          <w:rFonts w:hint="eastAsia"/>
        </w:rPr>
        <w:t>筛选或简化的生命周期评估研究通常不符合</w:t>
      </w:r>
      <w:r>
        <w:rPr>
          <w:rFonts w:hint="eastAsia"/>
        </w:rPr>
        <w:t>ISO 14044:2006</w:t>
      </w:r>
      <w:r>
        <w:rPr>
          <w:rFonts w:hint="eastAsia"/>
        </w:rPr>
        <w:t>的要求，因此在本文档中并未作为单独的方法明确提及。它们在本文档中只是作为</w:t>
      </w:r>
      <w:r>
        <w:rPr>
          <w:rFonts w:hint="eastAsia"/>
        </w:rPr>
        <w:t>LCA</w:t>
      </w:r>
      <w:r>
        <w:rPr>
          <w:rFonts w:hint="eastAsia"/>
        </w:rPr>
        <w:t>的第一个迭代步骤隐含地被提及。</w:t>
      </w:r>
    </w:p>
    <w:p w14:paraId="1CF9067D" w14:textId="77777777" w:rsidR="00D16BE9" w:rsidRDefault="00AC4FA2">
      <w:pPr>
        <w:pStyle w:val="0"/>
        <w:ind w:firstLineChars="200" w:firstLine="420"/>
      </w:pPr>
      <w:r>
        <w:rPr>
          <w:rFonts w:hint="eastAsia"/>
        </w:rPr>
        <w:lastRenderedPageBreak/>
        <w:t>纯粹方法学上的</w:t>
      </w:r>
      <w:r>
        <w:rPr>
          <w:rFonts w:hint="eastAsia"/>
        </w:rPr>
        <w:t>LCA</w:t>
      </w:r>
      <w:r>
        <w:rPr>
          <w:rFonts w:hint="eastAsia"/>
        </w:rPr>
        <w:t>研究可能无法符合</w:t>
      </w:r>
      <w:r>
        <w:rPr>
          <w:rFonts w:hint="eastAsia"/>
        </w:rPr>
        <w:t>ILCD</w:t>
      </w:r>
      <w:r>
        <w:rPr>
          <w:rFonts w:hint="eastAsia"/>
        </w:rPr>
        <w:t>手册以及</w:t>
      </w:r>
      <w:r>
        <w:rPr>
          <w:rFonts w:hint="eastAsia"/>
        </w:rPr>
        <w:t>ISO 14040</w:t>
      </w:r>
      <w:r>
        <w:rPr>
          <w:rFonts w:hint="eastAsia"/>
        </w:rPr>
        <w:t>和</w:t>
      </w:r>
      <w:r>
        <w:rPr>
          <w:rFonts w:hint="eastAsia"/>
        </w:rPr>
        <w:t>14044:2006</w:t>
      </w:r>
      <w:r>
        <w:rPr>
          <w:rFonts w:hint="eastAsia"/>
        </w:rPr>
        <w:t>的要求，因为分析的方法学选项可能偏离</w:t>
      </w:r>
      <w:r>
        <w:rPr>
          <w:rFonts w:hint="eastAsia"/>
        </w:rPr>
        <w:t>ILCD</w:t>
      </w:r>
      <w:r>
        <w:rPr>
          <w:rFonts w:hint="eastAsia"/>
        </w:rPr>
        <w:t>的规定。此类研究可能会借鉴</w:t>
      </w:r>
      <w:r>
        <w:rPr>
          <w:rFonts w:hint="eastAsia"/>
        </w:rPr>
        <w:t>ILCD</w:t>
      </w:r>
      <w:r>
        <w:rPr>
          <w:rFonts w:hint="eastAsia"/>
        </w:rPr>
        <w:t>手册，但不能声称符合</w:t>
      </w:r>
      <w:r>
        <w:rPr>
          <w:rFonts w:hint="eastAsia"/>
        </w:rPr>
        <w:t>ILCD</w:t>
      </w:r>
      <w:r>
        <w:rPr>
          <w:rFonts w:hint="eastAsia"/>
        </w:rPr>
        <w:t>手册，也应避免给人这样的印象。</w:t>
      </w:r>
    </w:p>
    <w:p w14:paraId="187AAC2D" w14:textId="77777777" w:rsidR="00D16BE9" w:rsidRDefault="00AC4FA2">
      <w:pPr>
        <w:pStyle w:val="0"/>
        <w:ind w:firstLineChars="200" w:firstLine="422"/>
        <w:rPr>
          <w:b/>
          <w:bCs/>
        </w:rPr>
      </w:pPr>
      <w:r>
        <w:rPr>
          <w:rFonts w:hint="eastAsia"/>
          <w:b/>
          <w:bCs/>
        </w:rPr>
        <w:t>本文档的方法和与</w:t>
      </w:r>
      <w:r>
        <w:rPr>
          <w:rFonts w:hint="eastAsia"/>
          <w:b/>
          <w:bCs/>
        </w:rPr>
        <w:t>ISO 14044</w:t>
      </w:r>
      <w:r>
        <w:rPr>
          <w:rFonts w:hint="eastAsia"/>
          <w:b/>
          <w:bCs/>
        </w:rPr>
        <w:t>相比的附加值</w:t>
      </w:r>
    </w:p>
    <w:p w14:paraId="352BE7C1" w14:textId="77777777" w:rsidR="00D16BE9" w:rsidRDefault="00AC4FA2">
      <w:pPr>
        <w:pStyle w:val="0"/>
        <w:ind w:firstLineChars="200" w:firstLine="420"/>
      </w:pPr>
      <w:r>
        <w:rPr>
          <w:rFonts w:hint="eastAsia"/>
        </w:rPr>
        <w:t>迄今为止，还没有普遍接受的指导方针能够补充</w:t>
      </w:r>
      <w:r>
        <w:rPr>
          <w:rFonts w:hint="eastAsia"/>
        </w:rPr>
        <w:t>ISO 14040</w:t>
      </w:r>
      <w:r>
        <w:rPr>
          <w:rFonts w:hint="eastAsia"/>
        </w:rPr>
        <w:t>和</w:t>
      </w:r>
      <w:r>
        <w:rPr>
          <w:rFonts w:hint="eastAsia"/>
        </w:rPr>
        <w:t>14044:2006</w:t>
      </w:r>
      <w:r>
        <w:rPr>
          <w:rFonts w:hint="eastAsia"/>
        </w:rPr>
        <w:t>提供的一般框架。</w:t>
      </w:r>
      <w:r>
        <w:rPr>
          <w:rFonts w:hint="eastAsia"/>
        </w:rPr>
        <w:t>ILCD</w:t>
      </w:r>
      <w:r>
        <w:rPr>
          <w:rFonts w:hint="eastAsia"/>
        </w:rPr>
        <w:t>的开发旨在填补这一空白，因为政府、公共行政和企业中的决策者依赖于一致性和质量保证的生命周期数据以及可持续消费和生产背景下的稳健评估。</w:t>
      </w:r>
    </w:p>
    <w:p w14:paraId="7066B3CC" w14:textId="77777777" w:rsidR="00D16BE9" w:rsidRDefault="00AC4FA2">
      <w:pPr>
        <w:pStyle w:val="0"/>
        <w:ind w:firstLineChars="200" w:firstLine="420"/>
      </w:pPr>
      <w:r>
        <w:rPr>
          <w:rFonts w:hint="eastAsia"/>
        </w:rPr>
        <w:t>相关</w:t>
      </w:r>
      <w:r>
        <w:rPr>
          <w:rFonts w:hint="eastAsia"/>
        </w:rPr>
        <w:t>ISO 14040</w:t>
      </w:r>
      <w:r>
        <w:rPr>
          <w:rFonts w:hint="eastAsia"/>
        </w:rPr>
        <w:t>和</w:t>
      </w:r>
      <w:r>
        <w:rPr>
          <w:rFonts w:hint="eastAsia"/>
        </w:rPr>
        <w:t>14044:2006</w:t>
      </w:r>
      <w:r>
        <w:rPr>
          <w:rFonts w:hint="eastAsia"/>
        </w:rPr>
        <w:t>标准、一系列生命周期评估手册以及一般的</w:t>
      </w:r>
      <w:r>
        <w:rPr>
          <w:rFonts w:hint="eastAsia"/>
        </w:rPr>
        <w:t>LCA</w:t>
      </w:r>
      <w:r>
        <w:rPr>
          <w:rFonts w:hint="eastAsia"/>
        </w:rPr>
        <w:t>文献已被分析，以确定“指导需求”并获得良好实践方法和论点的输入。在</w:t>
      </w:r>
      <w:proofErr w:type="gramStart"/>
      <w:r>
        <w:rPr>
          <w:rFonts w:hint="eastAsia"/>
        </w:rPr>
        <w:t>与邀请</w:t>
      </w:r>
      <w:proofErr w:type="gramEnd"/>
      <w:r>
        <w:rPr>
          <w:rFonts w:hint="eastAsia"/>
        </w:rPr>
        <w:t>的公众咨询、研讨会和其他会议中收到的广泛和详细的输入和反馈一起，这种分析为这本指南提供了证据基础。图</w:t>
      </w:r>
      <w:r>
        <w:rPr>
          <w:rFonts w:hint="eastAsia"/>
        </w:rPr>
        <w:t>2</w:t>
      </w:r>
      <w:r>
        <w:rPr>
          <w:rFonts w:hint="eastAsia"/>
        </w:rPr>
        <w:t>说明了这种方法。</w:t>
      </w:r>
    </w:p>
    <w:p w14:paraId="2F0C8D66" w14:textId="77777777" w:rsidR="00D16BE9" w:rsidRDefault="00AC4FA2">
      <w:pPr>
        <w:pStyle w:val="0"/>
        <w:ind w:firstLineChars="200" w:firstLine="420"/>
      </w:pPr>
      <w:r>
        <w:rPr>
          <w:rFonts w:hint="eastAsia"/>
        </w:rPr>
        <w:t>贡献者和咨询的来源记录在附录</w:t>
      </w:r>
      <w:r>
        <w:rPr>
          <w:rFonts w:hint="eastAsia"/>
        </w:rPr>
        <w:t>18</w:t>
      </w:r>
      <w:r>
        <w:rPr>
          <w:rFonts w:hint="eastAsia"/>
        </w:rPr>
        <w:t>中。解释性备忘录可单独获取。</w:t>
      </w:r>
    </w:p>
    <w:p w14:paraId="0F99584D" w14:textId="77777777" w:rsidR="00D16BE9" w:rsidRDefault="00AC4FA2">
      <w:pPr>
        <w:pStyle w:val="0"/>
        <w:ind w:firstLineChars="200" w:firstLine="420"/>
      </w:pPr>
      <w:r>
        <w:rPr>
          <w:noProof/>
        </w:rPr>
        <w:drawing>
          <wp:inline distT="0" distB="0" distL="0" distR="0" wp14:anchorId="2DD6C449" wp14:editId="2334ED5A">
            <wp:extent cx="5274310" cy="2985770"/>
            <wp:effectExtent l="0" t="0" r="2540" b="508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20"/>
                    <a:stretch>
                      <a:fillRect/>
                    </a:stretch>
                  </pic:blipFill>
                  <pic:spPr>
                    <a:xfrm>
                      <a:off x="0" y="0"/>
                      <a:ext cx="5274310" cy="2985770"/>
                    </a:xfrm>
                    <a:prstGeom prst="rect">
                      <a:avLst/>
                    </a:prstGeom>
                  </pic:spPr>
                </pic:pic>
              </a:graphicData>
            </a:graphic>
          </wp:inline>
        </w:drawing>
      </w:r>
    </w:p>
    <w:p w14:paraId="08DD3813" w14:textId="77777777" w:rsidR="00D16BE9" w:rsidRDefault="00AC4FA2">
      <w:pPr>
        <w:pStyle w:val="11"/>
        <w:spacing w:line="300" w:lineRule="auto"/>
        <w:ind w:left="0" w:firstLineChars="200" w:firstLine="422"/>
      </w:pPr>
      <w:r>
        <w:rPr>
          <w:rFonts w:hint="eastAsia"/>
        </w:rPr>
        <w:t>ILCD</w:t>
      </w:r>
      <w:r>
        <w:rPr>
          <w:rFonts w:hint="eastAsia"/>
        </w:rPr>
        <w:t>手册方法，旨在与</w:t>
      </w:r>
      <w:r>
        <w:rPr>
          <w:rFonts w:hint="eastAsia"/>
        </w:rPr>
        <w:t>ISO 14040</w:t>
      </w:r>
      <w:r>
        <w:rPr>
          <w:rFonts w:hint="eastAsia"/>
        </w:rPr>
        <w:t>和</w:t>
      </w:r>
      <w:r>
        <w:rPr>
          <w:rFonts w:hint="eastAsia"/>
        </w:rPr>
        <w:t>14044:2006</w:t>
      </w:r>
      <w:r>
        <w:rPr>
          <w:rFonts w:hint="eastAsia"/>
        </w:rPr>
        <w:t>标准相一致，协调现有实践</w:t>
      </w:r>
    </w:p>
    <w:p w14:paraId="29BCE9ED" w14:textId="77777777" w:rsidR="00D16BE9" w:rsidRDefault="00AC4FA2">
      <w:pPr>
        <w:pStyle w:val="0"/>
        <w:ind w:firstLineChars="200" w:firstLine="422"/>
        <w:rPr>
          <w:b/>
          <w:bCs/>
        </w:rPr>
      </w:pPr>
      <w:r>
        <w:rPr>
          <w:rFonts w:hint="eastAsia"/>
          <w:b/>
          <w:bCs/>
        </w:rPr>
        <w:t>在制定本文档规定时遵循的原则</w:t>
      </w:r>
    </w:p>
    <w:p w14:paraId="4F66E557" w14:textId="77777777" w:rsidR="00D16BE9" w:rsidRDefault="00AC4FA2">
      <w:pPr>
        <w:pStyle w:val="0"/>
        <w:ind w:firstLineChars="200" w:firstLine="420"/>
      </w:pPr>
      <w:r>
        <w:rPr>
          <w:rFonts w:hint="eastAsia"/>
        </w:rPr>
        <w:t>以下原则已被应用：</w:t>
      </w:r>
    </w:p>
    <w:p w14:paraId="397915F2" w14:textId="77777777" w:rsidR="00D16BE9" w:rsidRDefault="00AC4FA2">
      <w:pPr>
        <w:pStyle w:val="0"/>
        <w:numPr>
          <w:ilvl w:val="0"/>
          <w:numId w:val="8"/>
        </w:numPr>
        <w:ind w:left="0" w:firstLineChars="200" w:firstLine="422"/>
      </w:pPr>
      <w:r>
        <w:rPr>
          <w:rFonts w:hint="eastAsia"/>
          <w:b/>
          <w:bCs/>
        </w:rPr>
        <w:t>ISO</w:t>
      </w:r>
      <w:r>
        <w:rPr>
          <w:rFonts w:hint="eastAsia"/>
          <w:b/>
          <w:bCs/>
        </w:rPr>
        <w:t>合</w:t>
      </w:r>
      <w:proofErr w:type="gramStart"/>
      <w:r>
        <w:rPr>
          <w:rFonts w:hint="eastAsia"/>
          <w:b/>
          <w:bCs/>
        </w:rPr>
        <w:t>规</w:t>
      </w:r>
      <w:proofErr w:type="gramEnd"/>
      <w:r>
        <w:rPr>
          <w:rFonts w:hint="eastAsia"/>
          <w:b/>
          <w:bCs/>
        </w:rPr>
        <w:t>性：</w:t>
      </w:r>
      <w:r>
        <w:rPr>
          <w:rFonts w:hint="eastAsia"/>
        </w:rPr>
        <w:t>符合</w:t>
      </w:r>
      <w:r>
        <w:rPr>
          <w:rFonts w:hint="eastAsia"/>
        </w:rPr>
        <w:t>ISO 14040</w:t>
      </w:r>
      <w:r>
        <w:rPr>
          <w:rFonts w:hint="eastAsia"/>
        </w:rPr>
        <w:t>和</w:t>
      </w:r>
      <w:r>
        <w:rPr>
          <w:rFonts w:hint="eastAsia"/>
        </w:rPr>
        <w:t>14044:2006</w:t>
      </w:r>
      <w:r>
        <w:rPr>
          <w:rFonts w:hint="eastAsia"/>
        </w:rPr>
        <w:t>的要求。</w:t>
      </w:r>
    </w:p>
    <w:p w14:paraId="754BA87F" w14:textId="77777777" w:rsidR="00D16BE9" w:rsidRDefault="00AC4FA2">
      <w:pPr>
        <w:pStyle w:val="0"/>
        <w:numPr>
          <w:ilvl w:val="0"/>
          <w:numId w:val="8"/>
        </w:numPr>
        <w:ind w:left="0" w:firstLineChars="200" w:firstLine="422"/>
      </w:pPr>
      <w:r>
        <w:rPr>
          <w:rFonts w:hint="eastAsia"/>
          <w:b/>
          <w:bCs/>
        </w:rPr>
        <w:t>最佳实践：</w:t>
      </w:r>
      <w:r>
        <w:rPr>
          <w:rFonts w:hint="eastAsia"/>
        </w:rPr>
        <w:t>代表或建立在工业、政府、研究和咨询领域的当前</w:t>
      </w:r>
      <w:r>
        <w:rPr>
          <w:rFonts w:hint="eastAsia"/>
        </w:rPr>
        <w:t>LCA</w:t>
      </w:r>
      <w:r>
        <w:rPr>
          <w:rFonts w:hint="eastAsia"/>
        </w:rPr>
        <w:t>最佳实践之上。</w:t>
      </w:r>
    </w:p>
    <w:p w14:paraId="728C0A31" w14:textId="77777777" w:rsidR="00D16BE9" w:rsidRDefault="00AC4FA2">
      <w:pPr>
        <w:pStyle w:val="0"/>
        <w:numPr>
          <w:ilvl w:val="0"/>
          <w:numId w:val="8"/>
        </w:numPr>
        <w:ind w:left="0" w:firstLineChars="200" w:firstLine="422"/>
      </w:pPr>
      <w:r>
        <w:rPr>
          <w:rFonts w:hint="eastAsia"/>
          <w:b/>
          <w:bCs/>
        </w:rPr>
        <w:t>可靠性：</w:t>
      </w:r>
      <w:r>
        <w:rPr>
          <w:rFonts w:hint="eastAsia"/>
        </w:rPr>
        <w:t>为基于生命周期的稳健决策支持提供一个可靠的基础，提高</w:t>
      </w:r>
      <w:r>
        <w:rPr>
          <w:rFonts w:hint="eastAsia"/>
        </w:rPr>
        <w:t>LCI</w:t>
      </w:r>
      <w:r>
        <w:rPr>
          <w:rFonts w:hint="eastAsia"/>
        </w:rPr>
        <w:t>研究和数据集的可重复性和质量，以及为连贯的、符合</w:t>
      </w:r>
      <w:r>
        <w:rPr>
          <w:rFonts w:hint="eastAsia"/>
        </w:rPr>
        <w:t>ILCD</w:t>
      </w:r>
      <w:r>
        <w:rPr>
          <w:rFonts w:hint="eastAsia"/>
        </w:rPr>
        <w:t>的产品组特定指南和简化的方法和工具。</w:t>
      </w:r>
      <w:r>
        <w:rPr>
          <w:rFonts w:hint="eastAsia"/>
        </w:rPr>
        <w:t xml:space="preserve"> </w:t>
      </w:r>
    </w:p>
    <w:p w14:paraId="016FF5F6" w14:textId="77777777" w:rsidR="00D16BE9" w:rsidRDefault="00AC4FA2">
      <w:pPr>
        <w:pStyle w:val="0"/>
        <w:numPr>
          <w:ilvl w:val="0"/>
          <w:numId w:val="8"/>
        </w:numPr>
        <w:ind w:left="0" w:firstLineChars="200" w:firstLine="422"/>
      </w:pPr>
      <w:r>
        <w:rPr>
          <w:rFonts w:hint="eastAsia"/>
          <w:b/>
          <w:bCs/>
        </w:rPr>
        <w:t>效率：</w:t>
      </w:r>
      <w:r>
        <w:rPr>
          <w:rFonts w:hint="eastAsia"/>
        </w:rPr>
        <w:t>平衡理论、实用性和成本效率。</w:t>
      </w:r>
    </w:p>
    <w:p w14:paraId="3F3B9118" w14:textId="77777777" w:rsidR="00D16BE9" w:rsidRDefault="00AC4FA2">
      <w:pPr>
        <w:pStyle w:val="0"/>
        <w:numPr>
          <w:ilvl w:val="0"/>
          <w:numId w:val="8"/>
        </w:numPr>
        <w:ind w:left="0" w:firstLineChars="200" w:firstLine="422"/>
      </w:pPr>
      <w:r>
        <w:rPr>
          <w:rFonts w:hint="eastAsia"/>
          <w:b/>
          <w:bCs/>
        </w:rPr>
        <w:t>灵活性：</w:t>
      </w:r>
      <w:r>
        <w:rPr>
          <w:rFonts w:hint="eastAsia"/>
        </w:rPr>
        <w:t>允许根据</w:t>
      </w:r>
      <w:r>
        <w:rPr>
          <w:rFonts w:hint="eastAsia"/>
        </w:rPr>
        <w:t>LCA</w:t>
      </w:r>
      <w:r>
        <w:rPr>
          <w:rFonts w:hint="eastAsia"/>
        </w:rPr>
        <w:t>处理的不同问题和分析的不同过程、产品和系统所需，灵活地例外规定。偏差需要被记录，并在结果解释中明确考虑。</w:t>
      </w:r>
    </w:p>
    <w:p w14:paraId="6B3A1E6F" w14:textId="4AB3BBC1" w:rsidR="00D16BE9" w:rsidRDefault="00AC4FA2">
      <w:pPr>
        <w:pStyle w:val="0"/>
        <w:numPr>
          <w:ilvl w:val="0"/>
          <w:numId w:val="8"/>
        </w:numPr>
        <w:ind w:left="0" w:firstLineChars="200" w:firstLine="422"/>
      </w:pPr>
      <w:r>
        <w:rPr>
          <w:rFonts w:hint="eastAsia"/>
          <w:b/>
          <w:bCs/>
        </w:rPr>
        <w:lastRenderedPageBreak/>
        <w:t>公平性和接受度：</w:t>
      </w:r>
      <w:r>
        <w:rPr>
          <w:rFonts w:hint="eastAsia"/>
        </w:rPr>
        <w:t>为竞争产品、过程和行业提供一个公平的竞争环境。</w:t>
      </w:r>
      <w:ins w:id="3" w:author="yijia zhang" w:date="2024-08-28T20:15:00Z">
        <w:r w:rsidR="00A36624">
          <w:rPr>
            <w:rFonts w:hint="eastAsia"/>
          </w:rPr>
          <w:t>所排除的例外情况不应</w:t>
        </w:r>
      </w:ins>
      <w:ins w:id="4" w:author="yijia zhang" w:date="2024-08-28T20:33:00Z">
        <w:r w:rsidR="00766CFF">
          <w:rPr>
            <w:rFonts w:hint="eastAsia"/>
          </w:rPr>
          <w:t>仅</w:t>
        </w:r>
      </w:ins>
      <w:ins w:id="5" w:author="yijia zhang" w:date="2024-08-28T20:15:00Z">
        <w:r w:rsidR="00A36624">
          <w:rPr>
            <w:rFonts w:hint="eastAsia"/>
          </w:rPr>
          <w:t>有利于自己而不利于</w:t>
        </w:r>
      </w:ins>
      <w:del w:id="6" w:author="yijia zhang" w:date="2024-08-28T20:15:00Z">
        <w:r w:rsidDel="00A36624">
          <w:rPr>
            <w:rFonts w:hint="eastAsia"/>
          </w:rPr>
          <w:delText>例外情况</w:delText>
        </w:r>
      </w:del>
      <w:del w:id="7" w:author="yijia zhang" w:date="2024-08-28T20:14:00Z">
        <w:r w:rsidDel="00A36624">
          <w:rPr>
            <w:rFonts w:hint="eastAsia"/>
          </w:rPr>
          <w:delText>不得</w:delText>
        </w:r>
      </w:del>
      <w:del w:id="8" w:author="yijia zhang" w:date="2024-08-28T20:15:00Z">
        <w:r w:rsidDel="00A36624">
          <w:rPr>
            <w:rFonts w:hint="eastAsia"/>
          </w:rPr>
          <w:delText>相对不利于</w:delText>
        </w:r>
      </w:del>
      <w:r>
        <w:rPr>
          <w:rFonts w:hint="eastAsia"/>
        </w:rPr>
        <w:t>竞争对手。加强利益相关方和审查的角色，以实现广泛的利益相关方接受。在仅对关键审查者提供的机密报告中保护机密和专有信息。</w:t>
      </w:r>
    </w:p>
    <w:p w14:paraId="2FAE7007" w14:textId="77777777" w:rsidR="00D16BE9" w:rsidRDefault="00AC4FA2">
      <w:pPr>
        <w:pStyle w:val="0"/>
        <w:numPr>
          <w:ilvl w:val="0"/>
          <w:numId w:val="8"/>
        </w:numPr>
        <w:ind w:left="0" w:firstLineChars="200" w:firstLine="422"/>
      </w:pPr>
      <w:r>
        <w:rPr>
          <w:rFonts w:hint="eastAsia"/>
          <w:b/>
          <w:bCs/>
        </w:rPr>
        <w:t>透明性和可重复性：</w:t>
      </w:r>
      <w:r>
        <w:rPr>
          <w:rFonts w:hint="eastAsia"/>
        </w:rPr>
        <w:t>要求全面的文档和机制，允许审查者验证</w:t>
      </w:r>
      <w:r>
        <w:rPr>
          <w:rFonts w:hint="eastAsia"/>
        </w:rPr>
        <w:t>/</w:t>
      </w:r>
      <w:r>
        <w:rPr>
          <w:rFonts w:hint="eastAsia"/>
        </w:rPr>
        <w:t>审查所有数据、计算和假设。</w:t>
      </w:r>
    </w:p>
    <w:p w14:paraId="520C7F01" w14:textId="77777777" w:rsidR="00D16BE9" w:rsidRDefault="00AC4FA2">
      <w:pPr>
        <w:pStyle w:val="0"/>
        <w:numPr>
          <w:ilvl w:val="0"/>
          <w:numId w:val="8"/>
        </w:numPr>
        <w:ind w:left="0" w:firstLineChars="200" w:firstLine="422"/>
      </w:pPr>
      <w:r>
        <w:rPr>
          <w:rFonts w:hint="eastAsia"/>
          <w:b/>
          <w:bCs/>
        </w:rPr>
        <w:t>质量保证：</w:t>
      </w:r>
      <w:r>
        <w:rPr>
          <w:rFonts w:hint="eastAsia"/>
        </w:rPr>
        <w:t>根据研究类型和目标受众（详细规定在单独的文档中）要求合格、独立和</w:t>
      </w:r>
      <w:r>
        <w:rPr>
          <w:rFonts w:hint="eastAsia"/>
        </w:rPr>
        <w:t>/</w:t>
      </w:r>
      <w:r>
        <w:rPr>
          <w:rFonts w:hint="eastAsia"/>
        </w:rPr>
        <w:t>或外部审查。</w:t>
      </w:r>
      <w:r>
        <w:rPr>
          <w:rFonts w:hint="eastAsia"/>
        </w:rPr>
        <w:t xml:space="preserve"> </w:t>
      </w:r>
    </w:p>
    <w:p w14:paraId="447127A0" w14:textId="77777777" w:rsidR="00D16BE9" w:rsidRDefault="00AC4FA2">
      <w:pPr>
        <w:pStyle w:val="0"/>
        <w:ind w:firstLineChars="200" w:firstLine="422"/>
        <w:rPr>
          <w:b/>
          <w:bCs/>
        </w:rPr>
      </w:pPr>
      <w:r>
        <w:rPr>
          <w:rFonts w:hint="eastAsia"/>
          <w:b/>
          <w:bCs/>
        </w:rPr>
        <w:t>为</w:t>
      </w:r>
      <w:r>
        <w:rPr>
          <w:rFonts w:hint="eastAsia"/>
          <w:b/>
          <w:bCs/>
        </w:rPr>
        <w:t>LCA</w:t>
      </w:r>
      <w:r>
        <w:rPr>
          <w:rFonts w:hint="eastAsia"/>
          <w:b/>
          <w:bCs/>
        </w:rPr>
        <w:t>实践中遇到的主要目标情况提供差异化指导</w:t>
      </w:r>
    </w:p>
    <w:p w14:paraId="4409EBEF" w14:textId="78280F7E" w:rsidR="00D16BE9" w:rsidRDefault="00AC4FA2">
      <w:pPr>
        <w:pStyle w:val="0"/>
        <w:ind w:firstLineChars="200" w:firstLine="420"/>
      </w:pPr>
      <w:r>
        <w:rPr>
          <w:rFonts w:hint="eastAsia"/>
        </w:rPr>
        <w:t>基于最佳实践的最新分析，本文档</w:t>
      </w:r>
      <w:del w:id="9" w:author="yijia zhang" w:date="2024-08-28T20:16:00Z">
        <w:r w:rsidDel="00A36624">
          <w:rPr>
            <w:rFonts w:hint="eastAsia"/>
          </w:rPr>
          <w:delText>已开发为</w:delText>
        </w:r>
      </w:del>
      <w:ins w:id="10" w:author="yijia zhang" w:date="2024-08-28T20:16:00Z">
        <w:r w:rsidR="00A36624">
          <w:rPr>
            <w:rFonts w:hint="eastAsia"/>
          </w:rPr>
          <w:t>旨在</w:t>
        </w:r>
      </w:ins>
      <w:r>
        <w:rPr>
          <w:rFonts w:hint="eastAsia"/>
        </w:rPr>
        <w:t>提供全面、普遍适用且实用的指导。这包括从</w:t>
      </w:r>
      <w:r>
        <w:rPr>
          <w:rFonts w:hint="eastAsia"/>
        </w:rPr>
        <w:t>LCA</w:t>
      </w:r>
      <w:r>
        <w:rPr>
          <w:rFonts w:hint="eastAsia"/>
        </w:rPr>
        <w:t>研究中遇到的三种主要目标情况的角度添加实质性细节，进一步具体化和澄清</w:t>
      </w:r>
      <w:r>
        <w:rPr>
          <w:rFonts w:hint="eastAsia"/>
        </w:rPr>
        <w:t>ISO</w:t>
      </w:r>
      <w:r>
        <w:rPr>
          <w:rFonts w:hint="eastAsia"/>
        </w:rPr>
        <w:t>规定：</w:t>
      </w:r>
    </w:p>
    <w:p w14:paraId="4BACFC40" w14:textId="77777777" w:rsidR="00D16BE9" w:rsidRDefault="00AC4FA2">
      <w:pPr>
        <w:pStyle w:val="0"/>
        <w:numPr>
          <w:ilvl w:val="0"/>
          <w:numId w:val="9"/>
        </w:numPr>
        <w:ind w:left="0" w:firstLineChars="200" w:firstLine="422"/>
      </w:pPr>
      <w:r>
        <w:rPr>
          <w:rFonts w:hint="eastAsia"/>
          <w:b/>
          <w:bCs/>
        </w:rPr>
        <w:t>情况</w:t>
      </w:r>
      <w:r>
        <w:rPr>
          <w:rFonts w:hint="eastAsia"/>
          <w:b/>
          <w:bCs/>
        </w:rPr>
        <w:t>A</w:t>
      </w:r>
      <w:r>
        <w:rPr>
          <w:rFonts w:hint="eastAsia"/>
          <w:b/>
          <w:bCs/>
        </w:rPr>
        <w:t>（“微观层面决策支持”）：</w:t>
      </w:r>
      <w:r>
        <w:rPr>
          <w:rFonts w:hint="eastAsia"/>
        </w:rPr>
        <w:t>微观层面的决策支持，通常针对产品相关的问题。</w:t>
      </w:r>
      <w:r>
        <w:rPr>
          <w:rFonts w:hint="eastAsia"/>
        </w:rPr>
        <w:t>"</w:t>
      </w:r>
      <w:r>
        <w:rPr>
          <w:rFonts w:hint="eastAsia"/>
        </w:rPr>
        <w:t>微观层面决策</w:t>
      </w:r>
      <w:r>
        <w:rPr>
          <w:rFonts w:hint="eastAsia"/>
        </w:rPr>
        <w:t>"</w:t>
      </w:r>
      <w:r>
        <w:rPr>
          <w:rFonts w:hint="eastAsia"/>
        </w:rPr>
        <w:t>被认为只在决策情境内具有有限的影响，且不会对决策情境之外产生结构性后果，即不会改变可用的生产能力。这些影响太小，无法超过阈值，从而在背景系统或其他技术领域部分引起所谓的广泛后果。</w:t>
      </w:r>
    </w:p>
    <w:p w14:paraId="46560794" w14:textId="77777777" w:rsidR="00D16BE9" w:rsidRDefault="00AC4FA2">
      <w:pPr>
        <w:pStyle w:val="0"/>
        <w:numPr>
          <w:ilvl w:val="0"/>
          <w:numId w:val="9"/>
        </w:numPr>
        <w:ind w:left="0" w:firstLineChars="200" w:firstLine="422"/>
      </w:pPr>
      <w:r>
        <w:rPr>
          <w:rFonts w:hint="eastAsia"/>
          <w:b/>
          <w:bCs/>
        </w:rPr>
        <w:t>情况</w:t>
      </w:r>
      <w:r>
        <w:rPr>
          <w:rFonts w:hint="eastAsia"/>
          <w:b/>
          <w:bCs/>
        </w:rPr>
        <w:t>B</w:t>
      </w:r>
      <w:r>
        <w:rPr>
          <w:rFonts w:hint="eastAsia"/>
          <w:b/>
          <w:bCs/>
        </w:rPr>
        <w:t>（“中观</w:t>
      </w:r>
      <w:r>
        <w:rPr>
          <w:rFonts w:hint="eastAsia"/>
          <w:b/>
          <w:bCs/>
        </w:rPr>
        <w:t>/</w:t>
      </w:r>
      <w:r>
        <w:rPr>
          <w:rFonts w:hint="eastAsia"/>
          <w:b/>
          <w:bCs/>
        </w:rPr>
        <w:t>宏观层面决策支持”）：</w:t>
      </w:r>
      <w:r>
        <w:rPr>
          <w:rFonts w:hint="eastAsia"/>
        </w:rPr>
        <w:t>在战略层面（例如原材料战略、技术场景、政策选项等）的决策支持。</w:t>
      </w:r>
      <w:r>
        <w:rPr>
          <w:rFonts w:hint="eastAsia"/>
        </w:rPr>
        <w:t>"</w:t>
      </w:r>
      <w:r>
        <w:rPr>
          <w:rFonts w:hint="eastAsia"/>
        </w:rPr>
        <w:t>中观</w:t>
      </w:r>
      <w:r>
        <w:rPr>
          <w:rFonts w:hint="eastAsia"/>
        </w:rPr>
        <w:t>/</w:t>
      </w:r>
      <w:r>
        <w:rPr>
          <w:rFonts w:hint="eastAsia"/>
        </w:rPr>
        <w:t>宏观层面决策</w:t>
      </w:r>
      <w:r>
        <w:rPr>
          <w:rFonts w:hint="eastAsia"/>
        </w:rPr>
        <w:t>"</w:t>
      </w:r>
      <w:r>
        <w:rPr>
          <w:rFonts w:hint="eastAsia"/>
        </w:rPr>
        <w:t>也被认为会对决策情境之外产生结构性后果，即会改变可用的生产能力。分析的决定本身就会在背景系统或其他技术领域部分引起广泛后果。</w:t>
      </w:r>
    </w:p>
    <w:p w14:paraId="6D6D9AEB" w14:textId="77777777" w:rsidR="00D16BE9" w:rsidRDefault="00AC4FA2">
      <w:pPr>
        <w:pStyle w:val="0"/>
        <w:numPr>
          <w:ilvl w:val="0"/>
          <w:numId w:val="9"/>
        </w:numPr>
        <w:ind w:left="0" w:firstLineChars="200" w:firstLine="422"/>
      </w:pPr>
      <w:r>
        <w:rPr>
          <w:rFonts w:hint="eastAsia"/>
          <w:b/>
          <w:bCs/>
        </w:rPr>
        <w:t>情况</w:t>
      </w:r>
      <w:r>
        <w:rPr>
          <w:rFonts w:hint="eastAsia"/>
          <w:b/>
          <w:bCs/>
        </w:rPr>
        <w:t>C</w:t>
      </w:r>
      <w:r>
        <w:rPr>
          <w:rFonts w:hint="eastAsia"/>
          <w:b/>
          <w:bCs/>
        </w:rPr>
        <w:t>（“核算”）：</w:t>
      </w:r>
      <w:r>
        <w:rPr>
          <w:rFonts w:hint="eastAsia"/>
        </w:rPr>
        <w:t>纯粹描述性记录分析的系统（例如一个产品、部门或国家），不关心对经济其他部分可能产生的任何潜在后果。情况</w:t>
      </w:r>
      <w:r>
        <w:rPr>
          <w:rFonts w:hint="eastAsia"/>
        </w:rPr>
        <w:t>C</w:t>
      </w:r>
      <w:r>
        <w:rPr>
          <w:rFonts w:hint="eastAsia"/>
        </w:rPr>
        <w:t>有两个子类型：情况</w:t>
      </w:r>
      <w:r>
        <w:rPr>
          <w:rFonts w:hint="eastAsia"/>
        </w:rPr>
        <w:t>C1</w:t>
      </w:r>
      <w:r>
        <w:rPr>
          <w:rFonts w:hint="eastAsia"/>
        </w:rPr>
        <w:t>包括分析系统外部的现有利益（例如，现有回收利益的信用），而情况</w:t>
      </w:r>
      <w:r>
        <w:rPr>
          <w:rFonts w:hint="eastAsia"/>
        </w:rPr>
        <w:t>C2</w:t>
      </w:r>
      <w:r>
        <w:rPr>
          <w:rFonts w:hint="eastAsia"/>
        </w:rPr>
        <w:t>则不包括。</w:t>
      </w:r>
    </w:p>
    <w:p w14:paraId="20DD27A1" w14:textId="77777777" w:rsidR="00D16BE9" w:rsidRDefault="00AC4FA2">
      <w:pPr>
        <w:pStyle w:val="0"/>
        <w:ind w:firstLineChars="200" w:firstLine="422"/>
        <w:rPr>
          <w:b/>
          <w:bCs/>
        </w:rPr>
      </w:pPr>
      <w:r>
        <w:rPr>
          <w:rFonts w:hint="eastAsia"/>
          <w:b/>
          <w:bCs/>
        </w:rPr>
        <w:t>本文档中解决的主要方法论问题</w:t>
      </w:r>
    </w:p>
    <w:p w14:paraId="5F460183" w14:textId="77777777" w:rsidR="00D16BE9" w:rsidRDefault="00AC4FA2">
      <w:pPr>
        <w:pStyle w:val="0"/>
        <w:ind w:firstLineChars="200" w:firstLine="420"/>
      </w:pPr>
      <w:r>
        <w:rPr>
          <w:rFonts w:hint="eastAsia"/>
        </w:rPr>
        <w:t>在</w:t>
      </w:r>
      <w:r>
        <w:rPr>
          <w:rFonts w:hint="eastAsia"/>
        </w:rPr>
        <w:t>ISO14044:2006</w:t>
      </w:r>
      <w:r>
        <w:rPr>
          <w:rFonts w:hint="eastAsia"/>
        </w:rPr>
        <w:t>范围之内，因此也在本文档范围内的</w:t>
      </w:r>
      <w:r>
        <w:rPr>
          <w:rFonts w:hint="eastAsia"/>
        </w:rPr>
        <w:t>LCA</w:t>
      </w:r>
      <w:r>
        <w:rPr>
          <w:rFonts w:hint="eastAsia"/>
        </w:rPr>
        <w:t>关键问题通常被认为是以下问题：</w:t>
      </w:r>
    </w:p>
    <w:p w14:paraId="1BB4D702" w14:textId="77777777" w:rsidR="00D16BE9" w:rsidRDefault="00AC4FA2">
      <w:pPr>
        <w:pStyle w:val="0"/>
        <w:numPr>
          <w:ilvl w:val="0"/>
          <w:numId w:val="10"/>
        </w:numPr>
        <w:ind w:left="0" w:firstLineChars="200" w:firstLine="422"/>
      </w:pPr>
      <w:r>
        <w:rPr>
          <w:rFonts w:hint="eastAsia"/>
          <w:b/>
          <w:bCs/>
        </w:rPr>
        <w:t>遵循哪种</w:t>
      </w:r>
      <w:r>
        <w:rPr>
          <w:rFonts w:hint="eastAsia"/>
          <w:b/>
          <w:bCs/>
        </w:rPr>
        <w:t>LCI</w:t>
      </w:r>
      <w:r>
        <w:rPr>
          <w:rFonts w:hint="eastAsia"/>
          <w:b/>
          <w:bCs/>
        </w:rPr>
        <w:t>建模原则</w:t>
      </w:r>
      <w:r>
        <w:rPr>
          <w:rFonts w:hint="eastAsia"/>
        </w:rPr>
        <w:t>（即归因性还是结果性）？</w:t>
      </w:r>
    </w:p>
    <w:p w14:paraId="03A92818" w14:textId="77777777" w:rsidR="00D16BE9" w:rsidRDefault="00AC4FA2">
      <w:pPr>
        <w:pStyle w:val="0"/>
        <w:numPr>
          <w:ilvl w:val="0"/>
          <w:numId w:val="10"/>
        </w:numPr>
        <w:ind w:left="0" w:firstLineChars="200" w:firstLine="420"/>
      </w:pPr>
      <w:r>
        <w:rPr>
          <w:rFonts w:hint="eastAsia"/>
        </w:rPr>
        <w:t>采用哪种</w:t>
      </w:r>
      <w:r>
        <w:rPr>
          <w:rFonts w:hint="eastAsia"/>
        </w:rPr>
        <w:t>LCI</w:t>
      </w:r>
      <w:r>
        <w:rPr>
          <w:rFonts w:hint="eastAsia"/>
        </w:rPr>
        <w:t>方法来解决过程的多功能性（即分配还是系统扩展</w:t>
      </w:r>
      <w:r>
        <w:rPr>
          <w:rFonts w:hint="eastAsia"/>
        </w:rPr>
        <w:t>/</w:t>
      </w:r>
      <w:r>
        <w:rPr>
          <w:rFonts w:hint="eastAsia"/>
        </w:rPr>
        <w:t>替代）？</w:t>
      </w:r>
    </w:p>
    <w:p w14:paraId="0B73D552" w14:textId="77777777" w:rsidR="00D16BE9" w:rsidRDefault="00AC4FA2">
      <w:pPr>
        <w:pStyle w:val="0"/>
        <w:ind w:firstLineChars="200" w:firstLine="420"/>
      </w:pPr>
      <w:r>
        <w:rPr>
          <w:rFonts w:hint="eastAsia"/>
        </w:rPr>
        <w:t>这些问题是在</w:t>
      </w:r>
      <w:r>
        <w:rPr>
          <w:rFonts w:hint="eastAsia"/>
        </w:rPr>
        <w:t>LCI</w:t>
      </w:r>
      <w:r>
        <w:rPr>
          <w:rFonts w:hint="eastAsia"/>
        </w:rPr>
        <w:t>方法规定方面三种目标情况差异最大的问题。</w:t>
      </w:r>
    </w:p>
    <w:p w14:paraId="75CB71E5" w14:textId="77777777" w:rsidR="00D16BE9" w:rsidRDefault="00AC4FA2">
      <w:pPr>
        <w:pStyle w:val="0"/>
        <w:ind w:firstLineChars="200" w:firstLine="420"/>
      </w:pPr>
      <w:r>
        <w:rPr>
          <w:rFonts w:hint="eastAsia"/>
        </w:rPr>
        <w:t>此外，以下主要问题需要指导，因此本文档详细阐述了这些问题：</w:t>
      </w:r>
    </w:p>
    <w:p w14:paraId="18DD467F" w14:textId="77777777" w:rsidR="00D16BE9" w:rsidRDefault="00AC4FA2">
      <w:pPr>
        <w:pStyle w:val="0"/>
        <w:numPr>
          <w:ilvl w:val="0"/>
          <w:numId w:val="11"/>
        </w:numPr>
        <w:ind w:left="0" w:firstLineChars="200" w:firstLine="422"/>
      </w:pPr>
      <w:r>
        <w:rPr>
          <w:rFonts w:hint="eastAsia"/>
          <w:b/>
          <w:bCs/>
        </w:rPr>
        <w:t>系统边界：</w:t>
      </w:r>
      <w:r>
        <w:rPr>
          <w:rFonts w:hint="eastAsia"/>
        </w:rPr>
        <w:t>系统边界的定义和应用，以及定量截止标准的定义（包括在</w:t>
      </w:r>
      <w:r>
        <w:rPr>
          <w:rFonts w:hint="eastAsia"/>
        </w:rPr>
        <w:t>LCA</w:t>
      </w:r>
      <w:r>
        <w:rPr>
          <w:rFonts w:hint="eastAsia"/>
        </w:rPr>
        <w:t>中包含哪些活动的问题）；</w:t>
      </w:r>
    </w:p>
    <w:p w14:paraId="7BE6239D" w14:textId="77777777" w:rsidR="00D16BE9" w:rsidRDefault="00AC4FA2">
      <w:pPr>
        <w:pStyle w:val="0"/>
        <w:numPr>
          <w:ilvl w:val="0"/>
          <w:numId w:val="11"/>
        </w:numPr>
        <w:ind w:left="0" w:firstLineChars="200" w:firstLine="422"/>
      </w:pPr>
      <w:r>
        <w:rPr>
          <w:rFonts w:hint="eastAsia"/>
          <w:b/>
          <w:bCs/>
        </w:rPr>
        <w:t>避免误导性的</w:t>
      </w:r>
      <w:r>
        <w:rPr>
          <w:rFonts w:hint="eastAsia"/>
          <w:b/>
          <w:bCs/>
        </w:rPr>
        <w:t>LCA</w:t>
      </w:r>
      <w:r>
        <w:rPr>
          <w:rFonts w:hint="eastAsia"/>
          <w:b/>
          <w:bCs/>
        </w:rPr>
        <w:t>研究：</w:t>
      </w:r>
      <w:r>
        <w:rPr>
          <w:rFonts w:hint="eastAsia"/>
        </w:rPr>
        <w:t>如何避免误导性的目标与范围定义、结果解释和报告（与一系列更具体的问题相关）；</w:t>
      </w:r>
    </w:p>
    <w:p w14:paraId="46F1480E" w14:textId="77777777" w:rsidR="00D16BE9" w:rsidRDefault="00AC4FA2">
      <w:pPr>
        <w:pStyle w:val="0"/>
        <w:numPr>
          <w:ilvl w:val="0"/>
          <w:numId w:val="11"/>
        </w:numPr>
        <w:ind w:left="0" w:firstLineChars="200" w:firstLine="422"/>
      </w:pPr>
      <w:r>
        <w:rPr>
          <w:rFonts w:hint="eastAsia"/>
          <w:b/>
          <w:bCs/>
        </w:rPr>
        <w:t>透明度：</w:t>
      </w:r>
      <w:r>
        <w:rPr>
          <w:rFonts w:hint="eastAsia"/>
        </w:rPr>
        <w:t>在可能涉及敏感或专有过程数据和信息的情况下，如何满足透明度原则；</w:t>
      </w:r>
    </w:p>
    <w:p w14:paraId="31660B0B" w14:textId="77777777" w:rsidR="00D16BE9" w:rsidRDefault="00AC4FA2">
      <w:pPr>
        <w:pStyle w:val="0"/>
        <w:numPr>
          <w:ilvl w:val="0"/>
          <w:numId w:val="11"/>
        </w:numPr>
        <w:ind w:left="0" w:firstLineChars="200" w:firstLine="422"/>
      </w:pPr>
      <w:r>
        <w:rPr>
          <w:rFonts w:hint="eastAsia"/>
          <w:b/>
          <w:bCs/>
        </w:rPr>
        <w:lastRenderedPageBreak/>
        <w:t>可重复性和稳健性：</w:t>
      </w:r>
      <w:r>
        <w:rPr>
          <w:rFonts w:hint="eastAsia"/>
        </w:rPr>
        <w:t>如何提高数据收集和建模的可重复性，以及</w:t>
      </w:r>
      <w:r>
        <w:rPr>
          <w:rFonts w:hint="eastAsia"/>
        </w:rPr>
        <w:t>LCI</w:t>
      </w:r>
      <w:r>
        <w:rPr>
          <w:rFonts w:hint="eastAsia"/>
        </w:rPr>
        <w:t>数据集的文档化，以及</w:t>
      </w:r>
      <w:r>
        <w:rPr>
          <w:rFonts w:hint="eastAsia"/>
        </w:rPr>
        <w:t>LCA</w:t>
      </w:r>
      <w:r>
        <w:rPr>
          <w:rFonts w:hint="eastAsia"/>
        </w:rPr>
        <w:t>研究的结论和建议的稳健性；</w:t>
      </w:r>
    </w:p>
    <w:p w14:paraId="32C26330" w14:textId="77777777" w:rsidR="00D16BE9" w:rsidRDefault="00AC4FA2">
      <w:pPr>
        <w:pStyle w:val="0"/>
        <w:numPr>
          <w:ilvl w:val="0"/>
          <w:numId w:val="11"/>
        </w:numPr>
        <w:ind w:left="0" w:firstLineChars="200" w:firstLine="422"/>
      </w:pPr>
      <w:r>
        <w:rPr>
          <w:rFonts w:hint="eastAsia"/>
          <w:b/>
          <w:bCs/>
        </w:rPr>
        <w:t>原始数据和次级数据：</w:t>
      </w:r>
      <w:r>
        <w:rPr>
          <w:rFonts w:hint="eastAsia"/>
        </w:rPr>
        <w:t>何时使用原始数据，何时可以使用次级数据（以及对于前台和后台系统什么是合适的概念）；</w:t>
      </w:r>
    </w:p>
    <w:p w14:paraId="6663F922" w14:textId="77777777" w:rsidR="00D16BE9" w:rsidRDefault="00AC4FA2">
      <w:pPr>
        <w:pStyle w:val="0"/>
        <w:numPr>
          <w:ilvl w:val="0"/>
          <w:numId w:val="11"/>
        </w:numPr>
        <w:ind w:left="0" w:firstLineChars="200" w:firstLine="422"/>
      </w:pPr>
      <w:r>
        <w:rPr>
          <w:rFonts w:hint="eastAsia"/>
          <w:b/>
          <w:bCs/>
        </w:rPr>
        <w:t>质量：</w:t>
      </w:r>
      <w:r>
        <w:rPr>
          <w:rFonts w:hint="eastAsia"/>
        </w:rPr>
        <w:t>如何捕捉</w:t>
      </w:r>
      <w:r>
        <w:rPr>
          <w:rFonts w:hint="eastAsia"/>
        </w:rPr>
        <w:t>LCI</w:t>
      </w:r>
      <w:r>
        <w:rPr>
          <w:rFonts w:hint="eastAsia"/>
        </w:rPr>
        <w:t>数据和各种质量方面的</w:t>
      </w:r>
      <w:r>
        <w:rPr>
          <w:rFonts w:hint="eastAsia"/>
        </w:rPr>
        <w:t>LCA</w:t>
      </w:r>
      <w:r>
        <w:rPr>
          <w:rFonts w:hint="eastAsia"/>
        </w:rPr>
        <w:t>结果。</w:t>
      </w:r>
    </w:p>
    <w:p w14:paraId="24597F3F" w14:textId="77777777" w:rsidR="00D16BE9" w:rsidRDefault="00AC4FA2">
      <w:pPr>
        <w:pStyle w:val="0"/>
        <w:ind w:firstLineChars="200" w:firstLine="422"/>
        <w:rPr>
          <w:b/>
          <w:bCs/>
        </w:rPr>
      </w:pPr>
      <w:r>
        <w:rPr>
          <w:rFonts w:hint="eastAsia"/>
          <w:b/>
          <w:bCs/>
        </w:rPr>
        <w:t>进一步关注的主题</w:t>
      </w:r>
    </w:p>
    <w:p w14:paraId="18734AF6" w14:textId="77777777" w:rsidR="00D16BE9" w:rsidRDefault="00AC4FA2">
      <w:pPr>
        <w:pStyle w:val="0"/>
        <w:ind w:firstLineChars="200" w:firstLine="420"/>
      </w:pPr>
      <w:r>
        <w:rPr>
          <w:rFonts w:hint="eastAsia"/>
        </w:rPr>
        <w:t>产品组和行业特定指导超出了本文档的范围，并将需要开发产品组特定的指南。然而，对于某些类型的过程，应用</w:t>
      </w:r>
      <w:r>
        <w:rPr>
          <w:rFonts w:hint="eastAsia"/>
        </w:rPr>
        <w:t>LCA</w:t>
      </w:r>
      <w:r>
        <w:rPr>
          <w:rFonts w:hint="eastAsia"/>
        </w:rPr>
        <w:t>不那么直接，实践中已经发展出了不同的方法。这些类型主要是农业和类似过程、废物处置、消费品的使用阶段和服务（与商品相对）。前两个有自己的章节。消费品的使用阶段作为一个较小的子章节涵盖。服务通常在整本文档中涉及，明确地或在示例中；然而，更多的指导被认为对服务有益。</w:t>
      </w:r>
    </w:p>
    <w:p w14:paraId="1A0F8641" w14:textId="77777777" w:rsidR="00D16BE9" w:rsidRDefault="00AC4FA2">
      <w:pPr>
        <w:pStyle w:val="0"/>
        <w:ind w:firstLineChars="200" w:firstLine="420"/>
      </w:pPr>
      <w:r>
        <w:rPr>
          <w:rFonts w:hint="eastAsia"/>
        </w:rPr>
        <w:t>在方法论上较为复杂的话题之一通常被认为是废旧产品和生产废物中二次商品的再利用、回收和恢复的建模。虽然从方法论上讲这些都是多功能性的案例，但这个问题在附录中有一个专门的较长章节。</w:t>
      </w:r>
    </w:p>
    <w:p w14:paraId="609E18A5" w14:textId="77777777" w:rsidR="00D16BE9" w:rsidRDefault="00AC4FA2">
      <w:pPr>
        <w:pStyle w:val="0"/>
        <w:ind w:firstLineChars="200" w:firstLine="420"/>
      </w:pPr>
      <w:r>
        <w:rPr>
          <w:rFonts w:hint="eastAsia"/>
        </w:rPr>
        <w:t>最后，“</w:t>
      </w:r>
      <w:r>
        <w:rPr>
          <w:rFonts w:hint="eastAsia"/>
        </w:rPr>
        <w:t>LCA</w:t>
      </w:r>
      <w:r>
        <w:rPr>
          <w:rFonts w:hint="eastAsia"/>
        </w:rPr>
        <w:t>中的时间”是最近在</w:t>
      </w:r>
      <w:r>
        <w:rPr>
          <w:rFonts w:hint="eastAsia"/>
        </w:rPr>
        <w:t>LCA</w:t>
      </w:r>
      <w:r>
        <w:rPr>
          <w:rFonts w:hint="eastAsia"/>
        </w:rPr>
        <w:t>实践中越来越受到关注的话题之一，各种方法正在出现。因此，本文档详细讨论了长期排放、临时和永久碳储存以及温室气体的延迟排放等问题。</w:t>
      </w:r>
    </w:p>
    <w:p w14:paraId="2C245227" w14:textId="77777777" w:rsidR="00D16BE9" w:rsidRDefault="00D16BE9">
      <w:pPr>
        <w:pStyle w:val="6"/>
        <w:spacing w:line="300" w:lineRule="auto"/>
        <w:ind w:left="0" w:firstLineChars="200" w:firstLine="420"/>
        <w:sectPr w:rsidR="00D16BE9">
          <w:headerReference w:type="default" r:id="rId21"/>
          <w:footerReference w:type="default" r:id="rId22"/>
          <w:footnotePr>
            <w:numRestart w:val="eachPage"/>
          </w:footnotePr>
          <w:pgSz w:w="11906" w:h="16838"/>
          <w:pgMar w:top="1440" w:right="1800" w:bottom="1440" w:left="1800" w:header="851" w:footer="992" w:gutter="0"/>
          <w:pgNumType w:start="1"/>
          <w:cols w:space="425"/>
          <w:docGrid w:type="lines" w:linePitch="312"/>
        </w:sectPr>
      </w:pPr>
    </w:p>
    <w:p w14:paraId="08705E57" w14:textId="77777777" w:rsidR="00D16BE9" w:rsidRDefault="00AC4FA2">
      <w:pPr>
        <w:pStyle w:val="6"/>
        <w:spacing w:line="300" w:lineRule="auto"/>
        <w:ind w:left="0" w:firstLineChars="200" w:firstLine="420"/>
        <w:sectPr w:rsidR="00D16BE9">
          <w:footnotePr>
            <w:numRestart w:val="eachPage"/>
          </w:footnotePr>
          <w:type w:val="continuous"/>
          <w:pgSz w:w="11906" w:h="16838"/>
          <w:pgMar w:top="1440" w:right="1800" w:bottom="1440" w:left="1800" w:header="851" w:footer="992" w:gutter="0"/>
          <w:pgNumType w:start="1"/>
          <w:cols w:space="425"/>
          <w:docGrid w:type="lines" w:linePitch="312"/>
        </w:sectPr>
      </w:pPr>
      <w:r>
        <w:rPr>
          <w:rFonts w:hint="eastAsia"/>
        </w:rPr>
        <w:br w:type="page"/>
      </w:r>
      <w:bookmarkStart w:id="11" w:name="_Toc175603912"/>
    </w:p>
    <w:p w14:paraId="59DFDD9C" w14:textId="77777777" w:rsidR="00D16BE9" w:rsidRDefault="00AC4FA2">
      <w:pPr>
        <w:pStyle w:val="32"/>
        <w:spacing w:beforeLines="0" w:before="0" w:afterLines="0" w:after="0" w:line="300" w:lineRule="auto"/>
        <w:ind w:firstLineChars="200" w:firstLine="643"/>
      </w:pPr>
      <w:r>
        <w:rPr>
          <w:rFonts w:hint="eastAsia"/>
        </w:rPr>
        <w:lastRenderedPageBreak/>
        <w:t>2</w:t>
      </w:r>
      <w:r>
        <w:rPr>
          <w:rFonts w:hint="eastAsia"/>
        </w:rPr>
        <w:t>如何使用本文档</w:t>
      </w:r>
      <w:bookmarkEnd w:id="11"/>
    </w:p>
    <w:p w14:paraId="7C4597BD" w14:textId="77777777" w:rsidR="00D16BE9" w:rsidRDefault="00AC4FA2">
      <w:pPr>
        <w:pStyle w:val="2"/>
        <w:spacing w:beforeLines="0" w:before="0" w:afterLines="0" w:after="0"/>
        <w:ind w:firstLineChars="200" w:firstLine="562"/>
        <w:rPr>
          <w:sz w:val="28"/>
          <w:szCs w:val="36"/>
        </w:rPr>
      </w:pPr>
      <w:bookmarkStart w:id="12" w:name="_Toc175603913"/>
      <w:r>
        <w:rPr>
          <w:sz w:val="28"/>
          <w:szCs w:val="36"/>
        </w:rPr>
        <w:t xml:space="preserve">2.1 </w:t>
      </w:r>
      <w:r>
        <w:rPr>
          <w:rFonts w:hint="eastAsia"/>
          <w:sz w:val="28"/>
          <w:szCs w:val="36"/>
        </w:rPr>
        <w:t>文档结构</w:t>
      </w:r>
      <w:bookmarkEnd w:id="12"/>
    </w:p>
    <w:p w14:paraId="14DB2759" w14:textId="77777777" w:rsidR="00D16BE9" w:rsidRDefault="00AC4FA2">
      <w:pPr>
        <w:pStyle w:val="0"/>
        <w:ind w:firstLineChars="200" w:firstLine="422"/>
        <w:rPr>
          <w:b/>
          <w:bCs/>
        </w:rPr>
      </w:pPr>
      <w:r>
        <w:rPr>
          <w:rFonts w:hint="eastAsia"/>
          <w:b/>
          <w:bCs/>
        </w:rPr>
        <w:t>基于</w:t>
      </w:r>
      <w:r>
        <w:rPr>
          <w:rFonts w:hint="eastAsia"/>
          <w:b/>
          <w:bCs/>
        </w:rPr>
        <w:t>ISO 14044</w:t>
      </w:r>
      <w:r>
        <w:rPr>
          <w:rFonts w:hint="eastAsia"/>
          <w:b/>
          <w:bCs/>
        </w:rPr>
        <w:t>的范围和结构</w:t>
      </w:r>
    </w:p>
    <w:p w14:paraId="36813436" w14:textId="77777777" w:rsidR="00D16BE9" w:rsidRDefault="00AC4FA2">
      <w:pPr>
        <w:pStyle w:val="0"/>
        <w:ind w:firstLineChars="200" w:firstLine="420"/>
      </w:pPr>
      <w:r>
        <w:rPr>
          <w:rFonts w:hint="eastAsia"/>
        </w:rPr>
        <w:t>本文档遵循</w:t>
      </w:r>
      <w:r>
        <w:rPr>
          <w:rFonts w:hint="eastAsia"/>
        </w:rPr>
        <w:t>ISO 14044:2006</w:t>
      </w:r>
      <w:r>
        <w:rPr>
          <w:rFonts w:hint="eastAsia"/>
        </w:rPr>
        <w:t>的主要结构。在</w:t>
      </w:r>
      <w:r>
        <w:rPr>
          <w:rFonts w:hint="eastAsia"/>
        </w:rPr>
        <w:t>ILCD</w:t>
      </w:r>
      <w:r>
        <w:rPr>
          <w:rFonts w:hint="eastAsia"/>
        </w:rPr>
        <w:t>手册中，生命周期评估（</w:t>
      </w:r>
      <w:r>
        <w:rPr>
          <w:rFonts w:hint="eastAsia"/>
        </w:rPr>
        <w:t>LCA</w:t>
      </w:r>
      <w:r>
        <w:rPr>
          <w:rFonts w:hint="eastAsia"/>
        </w:rPr>
        <w:t>）的五个主要阶段（目标定义、范围定义、清单分析、影响评估和解释）每个都有自己的章节</w:t>
      </w:r>
      <w:r>
        <w:rPr>
          <w:rStyle w:val="afb"/>
        </w:rPr>
        <w:footnoteReference w:id="1"/>
      </w:r>
      <w:r>
        <w:rPr>
          <w:rFonts w:hint="eastAsia"/>
        </w:rPr>
        <w:t>；请参见图</w:t>
      </w:r>
      <w:r>
        <w:rPr>
          <w:rFonts w:hint="eastAsia"/>
        </w:rPr>
        <w:t>1</w:t>
      </w:r>
      <w:r>
        <w:rPr>
          <w:rFonts w:hint="eastAsia"/>
        </w:rPr>
        <w:t>。</w:t>
      </w:r>
      <w:r>
        <w:rPr>
          <w:rFonts w:hint="eastAsia"/>
        </w:rPr>
        <w:t xml:space="preserve"> </w:t>
      </w:r>
      <w:r>
        <w:rPr>
          <w:rFonts w:hint="eastAsia"/>
        </w:rPr>
        <w:t>与</w:t>
      </w:r>
      <w:r>
        <w:rPr>
          <w:rFonts w:hint="eastAsia"/>
        </w:rPr>
        <w:t>ISO 14044:2006</w:t>
      </w:r>
      <w:r>
        <w:rPr>
          <w:rFonts w:hint="eastAsia"/>
        </w:rPr>
        <w:t>一样，额外的章节主要涉及报告和关键审查。</w:t>
      </w:r>
    </w:p>
    <w:p w14:paraId="15BCBBE9" w14:textId="77777777" w:rsidR="00D16BE9" w:rsidRDefault="00AC4FA2">
      <w:pPr>
        <w:pStyle w:val="0"/>
        <w:ind w:firstLineChars="200" w:firstLine="420"/>
      </w:pPr>
      <w:r>
        <w:rPr>
          <w:rFonts w:hint="eastAsia"/>
        </w:rPr>
        <w:t>一些在</w:t>
      </w:r>
      <w:r>
        <w:rPr>
          <w:rFonts w:hint="eastAsia"/>
        </w:rPr>
        <w:t>ISO 14044:2006</w:t>
      </w:r>
      <w:r>
        <w:rPr>
          <w:rFonts w:hint="eastAsia"/>
        </w:rPr>
        <w:t>中没有涉及或仅有限程度涉及的问题已被添加或扩展，通常以独立章节的形式，例如关于选择适当的</w:t>
      </w:r>
      <w:r>
        <w:rPr>
          <w:rFonts w:hint="eastAsia"/>
        </w:rPr>
        <w:t>LCI</w:t>
      </w:r>
      <w:r>
        <w:rPr>
          <w:rFonts w:hint="eastAsia"/>
        </w:rPr>
        <w:t>建模框架。</w:t>
      </w:r>
      <w:r>
        <w:rPr>
          <w:rFonts w:hint="eastAsia"/>
        </w:rPr>
        <w:t>ISO 14044:2006</w:t>
      </w:r>
      <w:r>
        <w:rPr>
          <w:rFonts w:hint="eastAsia"/>
        </w:rPr>
        <w:t>中的几个关键问题，如</w:t>
      </w:r>
      <w:r>
        <w:rPr>
          <w:rFonts w:hint="eastAsia"/>
        </w:rPr>
        <w:t>LCA</w:t>
      </w:r>
      <w:r>
        <w:rPr>
          <w:rFonts w:hint="eastAsia"/>
        </w:rPr>
        <w:t>的迭代性质及其最佳实施方式，已被合并成单独的章节。</w:t>
      </w:r>
    </w:p>
    <w:p w14:paraId="04818748" w14:textId="77777777" w:rsidR="00D16BE9" w:rsidRDefault="00AC4FA2">
      <w:pPr>
        <w:pStyle w:val="0"/>
        <w:ind w:firstLineChars="200" w:firstLine="420"/>
      </w:pPr>
      <w:r>
        <w:rPr>
          <w:rFonts w:hint="eastAsia"/>
        </w:rPr>
        <w:t>LCA</w:t>
      </w:r>
      <w:r>
        <w:rPr>
          <w:rFonts w:hint="eastAsia"/>
        </w:rPr>
        <w:t>的几个关键概念被更详细地探讨，特别是在不同的含义或术语被使用的地方。在各自的章节中识别了</w:t>
      </w:r>
      <w:r>
        <w:rPr>
          <w:rFonts w:hint="eastAsia"/>
        </w:rPr>
        <w:t>LCA</w:t>
      </w:r>
      <w:r>
        <w:rPr>
          <w:rFonts w:hint="eastAsia"/>
        </w:rPr>
        <w:t>实践中常犯的错误，以帮助避免和克服它们。</w:t>
      </w:r>
    </w:p>
    <w:p w14:paraId="782F7A05" w14:textId="77777777" w:rsidR="00D16BE9" w:rsidRDefault="00AC4FA2">
      <w:pPr>
        <w:pStyle w:val="0"/>
        <w:ind w:firstLineChars="200" w:firstLine="420"/>
      </w:pPr>
      <w:r>
        <w:rPr>
          <w:rFonts w:hint="eastAsia"/>
        </w:rPr>
        <w:t>LCI</w:t>
      </w:r>
      <w:r>
        <w:rPr>
          <w:rFonts w:hint="eastAsia"/>
        </w:rPr>
        <w:t>或</w:t>
      </w:r>
      <w:r>
        <w:rPr>
          <w:rFonts w:hint="eastAsia"/>
        </w:rPr>
        <w:t>LCA</w:t>
      </w:r>
      <w:r>
        <w:rPr>
          <w:rFonts w:hint="eastAsia"/>
        </w:rPr>
        <w:t>研究的范围定义阶段的重要性在今天的实践中常常被忽视。在范围阶段，为整个</w:t>
      </w:r>
      <w:r>
        <w:rPr>
          <w:rFonts w:hint="eastAsia"/>
        </w:rPr>
        <w:t>LCI</w:t>
      </w:r>
      <w:r>
        <w:rPr>
          <w:rFonts w:hint="eastAsia"/>
        </w:rPr>
        <w:t>或</w:t>
      </w:r>
      <w:r>
        <w:rPr>
          <w:rFonts w:hint="eastAsia"/>
        </w:rPr>
        <w:t>LCA</w:t>
      </w:r>
      <w:r>
        <w:rPr>
          <w:rFonts w:hint="eastAsia"/>
        </w:rPr>
        <w:t>研究做出关键决策；这些决策源于目标定义。这些决策包括已经提到的</w:t>
      </w:r>
      <w:r>
        <w:rPr>
          <w:rFonts w:hint="eastAsia"/>
        </w:rPr>
        <w:t>LCI</w:t>
      </w:r>
      <w:r>
        <w:rPr>
          <w:rFonts w:hint="eastAsia"/>
        </w:rPr>
        <w:t>建模框架的识别，生命周期影响评估（</w:t>
      </w:r>
      <w:r>
        <w:rPr>
          <w:rFonts w:hint="eastAsia"/>
        </w:rPr>
        <w:t>LCIA</w:t>
      </w:r>
      <w:r>
        <w:rPr>
          <w:rFonts w:hint="eastAsia"/>
        </w:rPr>
        <w:t>）方法的选择以及（如果包括）标准化基础和权重集的确定，以及识别审查和报告要求。实际的</w:t>
      </w:r>
      <w:r>
        <w:rPr>
          <w:rFonts w:hint="eastAsia"/>
        </w:rPr>
        <w:t>LCI</w:t>
      </w:r>
      <w:r>
        <w:rPr>
          <w:rFonts w:hint="eastAsia"/>
        </w:rPr>
        <w:t>数据收集和建模在</w:t>
      </w:r>
      <w:r>
        <w:rPr>
          <w:rFonts w:hint="eastAsia"/>
        </w:rPr>
        <w:t>LCI</w:t>
      </w:r>
      <w:r>
        <w:rPr>
          <w:rFonts w:hint="eastAsia"/>
        </w:rPr>
        <w:t>阶段进行处理。</w:t>
      </w:r>
      <w:r>
        <w:rPr>
          <w:rFonts w:hint="eastAsia"/>
        </w:rPr>
        <w:t>LCIA</w:t>
      </w:r>
      <w:r>
        <w:rPr>
          <w:rFonts w:hint="eastAsia"/>
        </w:rPr>
        <w:t>阶段用于计算</w:t>
      </w:r>
      <w:r>
        <w:rPr>
          <w:rFonts w:hint="eastAsia"/>
        </w:rPr>
        <w:t>LCIA</w:t>
      </w:r>
      <w:r>
        <w:rPr>
          <w:rFonts w:hint="eastAsia"/>
        </w:rPr>
        <w:t>结果以及（如果包括）标准化和加权结果。</w:t>
      </w:r>
    </w:p>
    <w:p w14:paraId="5068F9BE" w14:textId="77777777" w:rsidR="00D16BE9" w:rsidRDefault="00AC4FA2">
      <w:pPr>
        <w:pStyle w:val="0"/>
        <w:ind w:firstLineChars="200" w:firstLine="420"/>
      </w:pPr>
      <w:r>
        <w:rPr>
          <w:rFonts w:hint="eastAsia"/>
        </w:rPr>
        <w:t>与</w:t>
      </w:r>
      <w:r>
        <w:rPr>
          <w:rFonts w:hint="eastAsia"/>
        </w:rPr>
        <w:t>ISO 14044:2006</w:t>
      </w:r>
      <w:r>
        <w:rPr>
          <w:rFonts w:hint="eastAsia"/>
        </w:rPr>
        <w:t>相比，本文档的结构已进行调整，以更好地反映执行</w:t>
      </w:r>
      <w:r>
        <w:rPr>
          <w:rFonts w:hint="eastAsia"/>
        </w:rPr>
        <w:t>LCA</w:t>
      </w:r>
      <w:r>
        <w:rPr>
          <w:rFonts w:hint="eastAsia"/>
        </w:rPr>
        <w:t>时的流程步骤。每个章节都给出了与</w:t>
      </w:r>
      <w:r>
        <w:rPr>
          <w:rFonts w:hint="eastAsia"/>
        </w:rPr>
        <w:t>ISO 14044:2006</w:t>
      </w:r>
      <w:r>
        <w:rPr>
          <w:rFonts w:hint="eastAsia"/>
        </w:rPr>
        <w:t>标准相应章节的引用。</w:t>
      </w:r>
    </w:p>
    <w:p w14:paraId="6641C576" w14:textId="77777777" w:rsidR="00D16BE9" w:rsidRDefault="00AC4FA2">
      <w:pPr>
        <w:pStyle w:val="0"/>
        <w:ind w:firstLineChars="200" w:firstLine="422"/>
        <w:rPr>
          <w:b/>
          <w:bCs/>
        </w:rPr>
      </w:pPr>
      <w:r>
        <w:rPr>
          <w:rFonts w:hint="eastAsia"/>
          <w:b/>
          <w:bCs/>
        </w:rPr>
        <w:t>格式元素</w:t>
      </w:r>
    </w:p>
    <w:p w14:paraId="04413F19" w14:textId="77777777" w:rsidR="00D16BE9" w:rsidRDefault="00AC4FA2">
      <w:pPr>
        <w:pStyle w:val="0"/>
        <w:ind w:firstLineChars="200" w:firstLine="420"/>
      </w:pPr>
      <w:r>
        <w:rPr>
          <w:rFonts w:hint="eastAsia"/>
        </w:rPr>
        <w:t>本文档使用了五种格式元素来处理不同的方面：</w:t>
      </w:r>
    </w:p>
    <w:tbl>
      <w:tblPr>
        <w:tblStyle w:val="af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3"/>
        <w:gridCol w:w="4153"/>
      </w:tblGrid>
      <w:tr w:rsidR="00D16BE9" w14:paraId="61777950" w14:textId="77777777">
        <w:tc>
          <w:tcPr>
            <w:tcW w:w="4148" w:type="dxa"/>
            <w:vAlign w:val="center"/>
          </w:tcPr>
          <w:p w14:paraId="561E65E4" w14:textId="77777777" w:rsidR="00D16BE9" w:rsidRDefault="00AC4FA2">
            <w:pPr>
              <w:pStyle w:val="0"/>
              <w:ind w:firstLineChars="200" w:firstLine="422"/>
              <w:rPr>
                <w:b/>
                <w:bCs/>
              </w:rPr>
            </w:pPr>
            <w:r>
              <w:rPr>
                <w:rFonts w:hint="eastAsia"/>
                <w:b/>
                <w:bCs/>
              </w:rPr>
              <w:t>主体文本：</w:t>
            </w:r>
            <w:r>
              <w:rPr>
                <w:rFonts w:hint="eastAsia"/>
              </w:rPr>
              <w:t>提供对指南的详细解释。简短的行内示例使用灰色字体，以最小化对阅读流程的干扰。</w:t>
            </w:r>
          </w:p>
        </w:tc>
        <w:tc>
          <w:tcPr>
            <w:tcW w:w="4148" w:type="dxa"/>
            <w:vAlign w:val="center"/>
          </w:tcPr>
          <w:p w14:paraId="6737C46D" w14:textId="77777777" w:rsidR="00D16BE9" w:rsidRDefault="00AC4FA2">
            <w:pPr>
              <w:pStyle w:val="0"/>
              <w:ind w:firstLineChars="200" w:firstLine="420"/>
            </w:pPr>
            <w:r>
              <w:rPr>
                <w:noProof/>
              </w:rPr>
              <w:drawing>
                <wp:inline distT="0" distB="0" distL="0" distR="0" wp14:anchorId="40825E73" wp14:editId="646E49ED">
                  <wp:extent cx="2339975" cy="1064895"/>
                  <wp:effectExtent l="0" t="0" r="3175" b="190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23"/>
                          <a:stretch>
                            <a:fillRect/>
                          </a:stretch>
                        </pic:blipFill>
                        <pic:spPr>
                          <a:xfrm>
                            <a:off x="0" y="0"/>
                            <a:ext cx="2340000" cy="1065198"/>
                          </a:xfrm>
                          <a:prstGeom prst="rect">
                            <a:avLst/>
                          </a:prstGeom>
                        </pic:spPr>
                      </pic:pic>
                    </a:graphicData>
                  </a:graphic>
                </wp:inline>
              </w:drawing>
            </w:r>
          </w:p>
        </w:tc>
      </w:tr>
      <w:tr w:rsidR="00D16BE9" w14:paraId="7B8D27FE" w14:textId="77777777">
        <w:tc>
          <w:tcPr>
            <w:tcW w:w="4148" w:type="dxa"/>
            <w:vAlign w:val="center"/>
          </w:tcPr>
          <w:p w14:paraId="3F75EB99" w14:textId="77777777" w:rsidR="00D16BE9" w:rsidRDefault="00AC4FA2">
            <w:pPr>
              <w:pStyle w:val="0"/>
              <w:ind w:firstLineChars="200" w:firstLine="420"/>
            </w:pPr>
            <w:r>
              <w:rPr>
                <w:noProof/>
              </w:rPr>
              <w:drawing>
                <wp:inline distT="0" distB="0" distL="0" distR="0" wp14:anchorId="7616F55E" wp14:editId="69D0030B">
                  <wp:extent cx="2339975" cy="968375"/>
                  <wp:effectExtent l="0" t="0" r="3175" b="317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24"/>
                          <a:stretch>
                            <a:fillRect/>
                          </a:stretch>
                        </pic:blipFill>
                        <pic:spPr>
                          <a:xfrm>
                            <a:off x="0" y="0"/>
                            <a:ext cx="2340000" cy="968567"/>
                          </a:xfrm>
                          <a:prstGeom prst="rect">
                            <a:avLst/>
                          </a:prstGeom>
                        </pic:spPr>
                      </pic:pic>
                    </a:graphicData>
                  </a:graphic>
                </wp:inline>
              </w:drawing>
            </w:r>
          </w:p>
        </w:tc>
        <w:tc>
          <w:tcPr>
            <w:tcW w:w="4148" w:type="dxa"/>
            <w:vAlign w:val="center"/>
          </w:tcPr>
          <w:p w14:paraId="29DC17E3" w14:textId="77777777" w:rsidR="00D16BE9" w:rsidRDefault="00AC4FA2">
            <w:pPr>
              <w:pStyle w:val="0"/>
              <w:ind w:firstLineChars="200" w:firstLine="422"/>
              <w:rPr>
                <w:b/>
                <w:bCs/>
              </w:rPr>
            </w:pPr>
            <w:r>
              <w:rPr>
                <w:rFonts w:hint="eastAsia"/>
                <w:b/>
                <w:bCs/>
              </w:rPr>
              <w:t>规定：</w:t>
            </w:r>
            <w:r>
              <w:rPr>
                <w:rFonts w:hint="eastAsia"/>
              </w:rPr>
              <w:t>设置在虚线绿色边框内，</w:t>
            </w:r>
            <w:r>
              <w:rPr>
                <w:rFonts w:hint="eastAsia"/>
              </w:rPr>
              <w:t>"</w:t>
            </w:r>
            <w:r>
              <w:rPr>
                <w:rFonts w:hint="eastAsia"/>
              </w:rPr>
              <w:t>规定</w:t>
            </w:r>
            <w:r>
              <w:rPr>
                <w:rFonts w:hint="eastAsia"/>
              </w:rPr>
              <w:t>"</w:t>
            </w:r>
            <w:r>
              <w:rPr>
                <w:rFonts w:hint="eastAsia"/>
              </w:rPr>
              <w:t>概述了</w:t>
            </w:r>
            <w:r>
              <w:rPr>
                <w:rFonts w:hint="eastAsia"/>
              </w:rPr>
              <w:t>ILCD</w:t>
            </w:r>
            <w:r>
              <w:rPr>
                <w:rFonts w:hint="eastAsia"/>
              </w:rPr>
              <w:t>合</w:t>
            </w:r>
            <w:proofErr w:type="gramStart"/>
            <w:r>
              <w:rPr>
                <w:rFonts w:hint="eastAsia"/>
              </w:rPr>
              <w:t>规</w:t>
            </w:r>
            <w:proofErr w:type="gramEnd"/>
            <w:r>
              <w:rPr>
                <w:rFonts w:hint="eastAsia"/>
              </w:rPr>
              <w:t>研究的条款，作为全面而简洁的日常参考清单。合并的“规定”也可作为单独的文档提供。</w:t>
            </w:r>
          </w:p>
        </w:tc>
      </w:tr>
      <w:tr w:rsidR="00D16BE9" w14:paraId="64956CE6" w14:textId="77777777">
        <w:tc>
          <w:tcPr>
            <w:tcW w:w="4148" w:type="dxa"/>
            <w:vAlign w:val="center"/>
          </w:tcPr>
          <w:p w14:paraId="714434E1" w14:textId="77777777" w:rsidR="00D16BE9" w:rsidRDefault="00AC4FA2">
            <w:pPr>
              <w:pStyle w:val="0"/>
              <w:ind w:firstLineChars="200" w:firstLine="422"/>
              <w:rPr>
                <w:b/>
                <w:bCs/>
              </w:rPr>
            </w:pPr>
            <w:r>
              <w:rPr>
                <w:rFonts w:hint="eastAsia"/>
                <w:b/>
                <w:bCs/>
              </w:rPr>
              <w:t>术语和概念：</w:t>
            </w:r>
            <w:r>
              <w:rPr>
                <w:rFonts w:hint="eastAsia"/>
              </w:rPr>
              <w:t>在突出显示的蓝色框中，解释并说明了</w:t>
            </w:r>
            <w:r>
              <w:rPr>
                <w:rFonts w:hint="eastAsia"/>
              </w:rPr>
              <w:t>LCA</w:t>
            </w:r>
            <w:r>
              <w:rPr>
                <w:rFonts w:hint="eastAsia"/>
              </w:rPr>
              <w:t>实践中经常出现分歧使</w:t>
            </w:r>
            <w:r>
              <w:rPr>
                <w:rFonts w:hint="eastAsia"/>
              </w:rPr>
              <w:lastRenderedPageBreak/>
              <w:t>用的更复杂的术语和概念；通常伴有图形支持。</w:t>
            </w:r>
          </w:p>
        </w:tc>
        <w:tc>
          <w:tcPr>
            <w:tcW w:w="4148" w:type="dxa"/>
            <w:vAlign w:val="center"/>
          </w:tcPr>
          <w:p w14:paraId="60AD9472" w14:textId="77777777" w:rsidR="00D16BE9" w:rsidRDefault="00AC4FA2">
            <w:pPr>
              <w:pStyle w:val="0"/>
              <w:ind w:firstLineChars="200" w:firstLine="420"/>
            </w:pPr>
            <w:r>
              <w:rPr>
                <w:noProof/>
              </w:rPr>
              <w:lastRenderedPageBreak/>
              <w:drawing>
                <wp:inline distT="0" distB="0" distL="0" distR="0" wp14:anchorId="6C11AC69" wp14:editId="7D103C2A">
                  <wp:extent cx="2339975" cy="407670"/>
                  <wp:effectExtent l="0" t="0" r="317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25"/>
                          <a:stretch>
                            <a:fillRect/>
                          </a:stretch>
                        </pic:blipFill>
                        <pic:spPr>
                          <a:xfrm>
                            <a:off x="0" y="0"/>
                            <a:ext cx="2340000" cy="408218"/>
                          </a:xfrm>
                          <a:prstGeom prst="rect">
                            <a:avLst/>
                          </a:prstGeom>
                        </pic:spPr>
                      </pic:pic>
                    </a:graphicData>
                  </a:graphic>
                </wp:inline>
              </w:drawing>
            </w:r>
          </w:p>
          <w:p w14:paraId="7E24CB3A" w14:textId="77777777" w:rsidR="00D16BE9" w:rsidRDefault="00AC4FA2">
            <w:pPr>
              <w:pStyle w:val="0"/>
              <w:ind w:firstLineChars="200" w:firstLine="420"/>
            </w:pPr>
            <w:r>
              <w:rPr>
                <w:noProof/>
              </w:rPr>
              <w:lastRenderedPageBreak/>
              <w:drawing>
                <wp:inline distT="0" distB="0" distL="0" distR="0" wp14:anchorId="72E1198E" wp14:editId="409E57FE">
                  <wp:extent cx="2339975" cy="1157605"/>
                  <wp:effectExtent l="0" t="0" r="3175" b="444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26"/>
                          <a:stretch>
                            <a:fillRect/>
                          </a:stretch>
                        </pic:blipFill>
                        <pic:spPr>
                          <a:xfrm>
                            <a:off x="0" y="0"/>
                            <a:ext cx="2340000" cy="1157788"/>
                          </a:xfrm>
                          <a:prstGeom prst="rect">
                            <a:avLst/>
                          </a:prstGeom>
                        </pic:spPr>
                      </pic:pic>
                    </a:graphicData>
                  </a:graphic>
                </wp:inline>
              </w:drawing>
            </w:r>
          </w:p>
        </w:tc>
      </w:tr>
      <w:tr w:rsidR="00D16BE9" w14:paraId="26A3D7A0" w14:textId="77777777">
        <w:tc>
          <w:tcPr>
            <w:tcW w:w="4148" w:type="dxa"/>
            <w:vAlign w:val="center"/>
          </w:tcPr>
          <w:p w14:paraId="537FA512" w14:textId="77777777" w:rsidR="00D16BE9" w:rsidRDefault="00AC4FA2">
            <w:pPr>
              <w:pStyle w:val="0"/>
              <w:ind w:firstLineChars="200" w:firstLine="420"/>
            </w:pPr>
            <w:r>
              <w:rPr>
                <w:noProof/>
              </w:rPr>
              <w:lastRenderedPageBreak/>
              <w:drawing>
                <wp:inline distT="0" distB="0" distL="0" distR="0" wp14:anchorId="15A28B69" wp14:editId="17CAF059">
                  <wp:extent cx="2339975" cy="781050"/>
                  <wp:effectExtent l="0" t="0" r="317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27"/>
                          <a:stretch>
                            <a:fillRect/>
                          </a:stretch>
                        </pic:blipFill>
                        <pic:spPr>
                          <a:xfrm>
                            <a:off x="0" y="0"/>
                            <a:ext cx="2340000" cy="781649"/>
                          </a:xfrm>
                          <a:prstGeom prst="rect">
                            <a:avLst/>
                          </a:prstGeom>
                        </pic:spPr>
                      </pic:pic>
                    </a:graphicData>
                  </a:graphic>
                </wp:inline>
              </w:drawing>
            </w:r>
          </w:p>
        </w:tc>
        <w:tc>
          <w:tcPr>
            <w:tcW w:w="4148" w:type="dxa"/>
            <w:vAlign w:val="center"/>
          </w:tcPr>
          <w:p w14:paraId="62EC847F" w14:textId="77777777" w:rsidR="00D16BE9" w:rsidRDefault="00AC4FA2">
            <w:pPr>
              <w:pStyle w:val="0"/>
              <w:ind w:firstLineChars="200" w:firstLine="422"/>
              <w:rPr>
                <w:b/>
                <w:bCs/>
              </w:rPr>
            </w:pPr>
            <w:r>
              <w:rPr>
                <w:rFonts w:hint="eastAsia"/>
                <w:b/>
                <w:bCs/>
              </w:rPr>
              <w:t>常见错误：</w:t>
            </w:r>
            <w:r>
              <w:rPr>
                <w:rFonts w:hint="eastAsia"/>
              </w:rPr>
              <w:t>在突出显示的紫色框中处理</w:t>
            </w:r>
            <w:r>
              <w:rPr>
                <w:rFonts w:hint="eastAsia"/>
              </w:rPr>
              <w:t>LCA</w:t>
            </w:r>
            <w:r>
              <w:rPr>
                <w:rFonts w:hint="eastAsia"/>
              </w:rPr>
              <w:t>实践中常见的错误，以帮助避免和克服它们。</w:t>
            </w:r>
          </w:p>
        </w:tc>
      </w:tr>
    </w:tbl>
    <w:p w14:paraId="7693E6A5" w14:textId="77777777" w:rsidR="00D16BE9" w:rsidRDefault="00AC4FA2">
      <w:pPr>
        <w:pStyle w:val="0"/>
        <w:ind w:firstLineChars="200" w:firstLine="422"/>
      </w:pPr>
      <w:r>
        <w:rPr>
          <w:rFonts w:hint="eastAsia"/>
          <w:b/>
          <w:bCs/>
        </w:rPr>
        <w:t>附录：</w:t>
      </w:r>
      <w:r>
        <w:rPr>
          <w:rFonts w:hint="eastAsia"/>
        </w:rPr>
        <w:t>附录提供了与主要文本相关但若保留在正文中将干扰阅读流程的更广泛问题的详细信息。附录例如提供了</w:t>
      </w:r>
      <w:r>
        <w:rPr>
          <w:rFonts w:hint="eastAsia"/>
        </w:rPr>
        <w:t>ILCD</w:t>
      </w:r>
      <w:r>
        <w:rPr>
          <w:rFonts w:hint="eastAsia"/>
        </w:rPr>
        <w:t>的数据质量概念、废物与寿命终止产品再利用、回收和能量回收的建模，以及如何避免误导性的</w:t>
      </w:r>
      <w:r>
        <w:rPr>
          <w:rFonts w:hint="eastAsia"/>
        </w:rPr>
        <w:t>LCA</w:t>
      </w:r>
      <w:r>
        <w:rPr>
          <w:rFonts w:hint="eastAsia"/>
        </w:rPr>
        <w:t>研究。</w:t>
      </w:r>
      <w:r>
        <w:rPr>
          <w:rFonts w:hint="eastAsia"/>
        </w:rPr>
        <w:t xml:space="preserve"> </w:t>
      </w:r>
    </w:p>
    <w:p w14:paraId="230439C2" w14:textId="77777777" w:rsidR="00D16BE9" w:rsidRDefault="00AC4FA2">
      <w:pPr>
        <w:pStyle w:val="0"/>
        <w:ind w:firstLineChars="200" w:firstLine="422"/>
        <w:rPr>
          <w:b/>
          <w:bCs/>
        </w:rPr>
      </w:pPr>
      <w:r>
        <w:rPr>
          <w:rFonts w:hint="eastAsia"/>
          <w:b/>
          <w:bCs/>
        </w:rPr>
        <w:t>在其他</w:t>
      </w:r>
      <w:r>
        <w:rPr>
          <w:rFonts w:hint="eastAsia"/>
          <w:b/>
          <w:bCs/>
        </w:rPr>
        <w:t>ILCD</w:t>
      </w:r>
      <w:r>
        <w:rPr>
          <w:rFonts w:hint="eastAsia"/>
          <w:b/>
          <w:bCs/>
        </w:rPr>
        <w:t>手册组件中处理的相关主题</w:t>
      </w:r>
    </w:p>
    <w:p w14:paraId="74289E04" w14:textId="77777777" w:rsidR="00D16BE9" w:rsidRDefault="00AC4FA2">
      <w:pPr>
        <w:pStyle w:val="0"/>
        <w:ind w:firstLineChars="200" w:firstLine="420"/>
      </w:pPr>
      <w:r>
        <w:rPr>
          <w:rFonts w:hint="eastAsia"/>
        </w:rPr>
        <w:t>一系列命名和其他惯例有助于提高本文档开发的数据集的兼容性，并有助于理解不同专家开发的</w:t>
      </w:r>
      <w:r>
        <w:rPr>
          <w:rFonts w:hint="eastAsia"/>
        </w:rPr>
        <w:t>LCA</w:t>
      </w:r>
      <w:r>
        <w:rPr>
          <w:rFonts w:hint="eastAsia"/>
        </w:rPr>
        <w:t>研究报告。（更多细节在单独的文档“命名和其他惯例”中提供）。</w:t>
      </w:r>
      <w:r>
        <w:rPr>
          <w:rFonts w:hint="eastAsia"/>
        </w:rPr>
        <w:t xml:space="preserve"> </w:t>
      </w:r>
    </w:p>
    <w:p w14:paraId="5542F7C9" w14:textId="77777777" w:rsidR="00D16BE9" w:rsidRDefault="00AC4FA2">
      <w:pPr>
        <w:pStyle w:val="0"/>
        <w:ind w:firstLineChars="200" w:firstLine="420"/>
      </w:pPr>
      <w:r>
        <w:rPr>
          <w:rFonts w:hint="eastAsia"/>
        </w:rPr>
        <w:t>电子</w:t>
      </w:r>
      <w:r>
        <w:rPr>
          <w:rFonts w:hint="eastAsia"/>
        </w:rPr>
        <w:t>LCA</w:t>
      </w:r>
      <w:r>
        <w:rPr>
          <w:rFonts w:hint="eastAsia"/>
        </w:rPr>
        <w:t>报告模板支持</w:t>
      </w:r>
      <w:r>
        <w:rPr>
          <w:rFonts w:hint="eastAsia"/>
        </w:rPr>
        <w:t>LCA</w:t>
      </w:r>
      <w:r>
        <w:rPr>
          <w:rFonts w:hint="eastAsia"/>
        </w:rPr>
        <w:t>研究的有效和兼容报告。电子</w:t>
      </w:r>
      <w:r>
        <w:rPr>
          <w:rFonts w:hint="eastAsia"/>
        </w:rPr>
        <w:t>LCI</w:t>
      </w:r>
      <w:r>
        <w:rPr>
          <w:rFonts w:hint="eastAsia"/>
        </w:rPr>
        <w:t>数据集格式支持</w:t>
      </w:r>
      <w:r>
        <w:rPr>
          <w:rFonts w:hint="eastAsia"/>
        </w:rPr>
        <w:t>LCI</w:t>
      </w:r>
      <w:r>
        <w:rPr>
          <w:rFonts w:hint="eastAsia"/>
        </w:rPr>
        <w:t>数据集的有效和兼容报告。它由数据集编辑器应用程序和完整的参考基本流、流量属性和单位支持。报告模板和数据集格式在章节</w:t>
      </w:r>
      <w:r>
        <w:rPr>
          <w:rFonts w:hint="eastAsia"/>
        </w:rPr>
        <w:t>6.12</w:t>
      </w:r>
      <w:r>
        <w:rPr>
          <w:rFonts w:hint="eastAsia"/>
        </w:rPr>
        <w:t>和</w:t>
      </w:r>
      <w:r>
        <w:rPr>
          <w:rFonts w:hint="eastAsia"/>
        </w:rPr>
        <w:t>10</w:t>
      </w:r>
      <w:r>
        <w:rPr>
          <w:rFonts w:hint="eastAsia"/>
        </w:rPr>
        <w:t>中有所引用。</w:t>
      </w:r>
      <w:r>
        <w:rPr>
          <w:rFonts w:hint="eastAsia"/>
        </w:rPr>
        <w:t xml:space="preserve"> </w:t>
      </w:r>
    </w:p>
    <w:p w14:paraId="0528CF70" w14:textId="77777777" w:rsidR="00D16BE9" w:rsidRDefault="00AC4FA2">
      <w:pPr>
        <w:pStyle w:val="0"/>
        <w:ind w:firstLineChars="200" w:firstLine="420"/>
      </w:pPr>
      <w:r>
        <w:rPr>
          <w:rFonts w:hint="eastAsia"/>
        </w:rPr>
        <w:t>为生命周期影响评估（</w:t>
      </w:r>
      <w:r>
        <w:rPr>
          <w:rFonts w:hint="eastAsia"/>
        </w:rPr>
        <w:t>LCIA</w:t>
      </w:r>
      <w:r>
        <w:rPr>
          <w:rFonts w:hint="eastAsia"/>
        </w:rPr>
        <w:t>）模型、方法和指标的开发者提供的指导在单独的文档“生命周期影响评估（</w:t>
      </w:r>
      <w:r>
        <w:rPr>
          <w:rFonts w:hint="eastAsia"/>
        </w:rPr>
        <w:t>LCIA</w:t>
      </w:r>
      <w:r>
        <w:rPr>
          <w:rFonts w:hint="eastAsia"/>
        </w:rPr>
        <w:t>）模型和指标框架及要求”中给出。在本指南中，章节</w:t>
      </w:r>
      <w:r>
        <w:rPr>
          <w:rFonts w:hint="eastAsia"/>
        </w:rPr>
        <w:t>6.7</w:t>
      </w:r>
      <w:r>
        <w:rPr>
          <w:rFonts w:hint="eastAsia"/>
        </w:rPr>
        <w:t>指向该文档。这个主题得到了背景文档“用于生命周期评估（</w:t>
      </w:r>
      <w:r>
        <w:rPr>
          <w:rFonts w:hint="eastAsia"/>
        </w:rPr>
        <w:t>LCA</w:t>
      </w:r>
      <w:r>
        <w:rPr>
          <w:rFonts w:hint="eastAsia"/>
        </w:rPr>
        <w:t>）的环境影响评估方法分析”的支持。</w:t>
      </w:r>
      <w:r>
        <w:rPr>
          <w:rFonts w:hint="eastAsia"/>
        </w:rPr>
        <w:t xml:space="preserve"> </w:t>
      </w:r>
    </w:p>
    <w:p w14:paraId="09AAA101" w14:textId="77777777" w:rsidR="00D16BE9" w:rsidRDefault="00AC4FA2">
      <w:pPr>
        <w:pStyle w:val="0"/>
        <w:ind w:firstLineChars="200" w:firstLine="420"/>
      </w:pPr>
      <w:r>
        <w:rPr>
          <w:rFonts w:hint="eastAsia"/>
        </w:rPr>
        <w:t>审查</w:t>
      </w:r>
      <w:r>
        <w:rPr>
          <w:rFonts w:hint="eastAsia"/>
        </w:rPr>
        <w:t>LCI</w:t>
      </w:r>
      <w:r>
        <w:rPr>
          <w:rFonts w:hint="eastAsia"/>
        </w:rPr>
        <w:t>和</w:t>
      </w:r>
      <w:r>
        <w:rPr>
          <w:rFonts w:hint="eastAsia"/>
        </w:rPr>
        <w:t>LCA</w:t>
      </w:r>
      <w:r>
        <w:rPr>
          <w:rFonts w:hint="eastAsia"/>
        </w:rPr>
        <w:t>研究及数据集的详细规定在单独的指导文件“生命周期评估（</w:t>
      </w:r>
      <w:r>
        <w:rPr>
          <w:rFonts w:hint="eastAsia"/>
        </w:rPr>
        <w:t>LCA</w:t>
      </w:r>
      <w:r>
        <w:rPr>
          <w:rFonts w:hint="eastAsia"/>
        </w:rPr>
        <w:t>）审查方案”中给出。“审查者资质”和“审查范围、方法和文件记录”。在本文档中，第</w:t>
      </w:r>
      <w:r>
        <w:rPr>
          <w:rFonts w:hint="eastAsia"/>
        </w:rPr>
        <w:t>6.11</w:t>
      </w:r>
      <w:r>
        <w:rPr>
          <w:rFonts w:hint="eastAsia"/>
        </w:rPr>
        <w:t>章和第</w:t>
      </w:r>
      <w:r>
        <w:rPr>
          <w:rFonts w:hint="eastAsia"/>
        </w:rPr>
        <w:t>11</w:t>
      </w:r>
      <w:r>
        <w:rPr>
          <w:rFonts w:hint="eastAsia"/>
        </w:rPr>
        <w:t>章提到了这些文件。</w:t>
      </w:r>
    </w:p>
    <w:p w14:paraId="71EF685F" w14:textId="77777777" w:rsidR="00D16BE9" w:rsidRDefault="00D16BE9">
      <w:pPr>
        <w:pStyle w:val="0"/>
        <w:ind w:firstLineChars="200" w:firstLine="420"/>
      </w:pPr>
    </w:p>
    <w:p w14:paraId="0883E985" w14:textId="77777777" w:rsidR="00D16BE9" w:rsidRDefault="00AC4FA2">
      <w:pPr>
        <w:pStyle w:val="0"/>
        <w:ind w:firstLineChars="200" w:firstLine="422"/>
        <w:rPr>
          <w:b/>
          <w:bCs/>
        </w:rPr>
      </w:pPr>
      <w:r>
        <w:rPr>
          <w:rFonts w:hint="eastAsia"/>
          <w:b/>
          <w:bCs/>
        </w:rPr>
        <w:t>指导的一般适用性</w:t>
      </w:r>
    </w:p>
    <w:p w14:paraId="47A24119" w14:textId="77777777" w:rsidR="00D16BE9" w:rsidRDefault="00AC4FA2">
      <w:pPr>
        <w:pStyle w:val="0"/>
        <w:ind w:firstLineChars="200" w:firstLine="420"/>
      </w:pPr>
      <w:r>
        <w:rPr>
          <w:rFonts w:hint="eastAsia"/>
        </w:rPr>
        <w:t>生命周期评估（</w:t>
      </w:r>
      <w:r>
        <w:rPr>
          <w:rFonts w:hint="eastAsia"/>
        </w:rPr>
        <w:t>LCA</w:t>
      </w:r>
      <w:r>
        <w:rPr>
          <w:rFonts w:hint="eastAsia"/>
        </w:rPr>
        <w:t>）的成果在复杂性和范围上可以从单一操作单元过程到两个或更多产品或策略的比较性声明不等（完整</w:t>
      </w:r>
      <w:proofErr w:type="gramStart"/>
      <w:r>
        <w:rPr>
          <w:rFonts w:hint="eastAsia"/>
        </w:rPr>
        <w:t>列表见</w:t>
      </w:r>
      <w:proofErr w:type="gramEnd"/>
      <w:r>
        <w:rPr>
          <w:rFonts w:hint="eastAsia"/>
        </w:rPr>
        <w:t>第</w:t>
      </w:r>
      <w:r>
        <w:rPr>
          <w:rFonts w:hint="eastAsia"/>
        </w:rPr>
        <w:t>6.3</w:t>
      </w:r>
      <w:r>
        <w:rPr>
          <w:rFonts w:hint="eastAsia"/>
        </w:rPr>
        <w:t>章）。一些规定只适用于更复杂的成果，而对于更基本的成果则不适用。这一点在各自的“规定”开头都有强调。然而，这个一般性的指导需要适用于广泛的成果，针对不同的研究对象（例如，过程步骤、产品、国家等），以及研究中提出的各种问题。这使得规定必须以相当通用的方式制定。具体针对所有特殊案例的方法是不切实际的。然而，对于关键类型的成果，认为提供特定的指导文件是有益的。为此，“生命周期清单（</w:t>
      </w:r>
      <w:r>
        <w:rPr>
          <w:rFonts w:hint="eastAsia"/>
        </w:rPr>
        <w:t>LCI</w:t>
      </w:r>
      <w:r>
        <w:rPr>
          <w:rFonts w:hint="eastAsia"/>
        </w:rPr>
        <w:t>）数据集的开发”提供了一个单独的文件。</w:t>
      </w:r>
    </w:p>
    <w:p w14:paraId="36A8353F" w14:textId="77777777" w:rsidR="00D16BE9" w:rsidRDefault="00D16BE9">
      <w:pPr>
        <w:pStyle w:val="0"/>
        <w:ind w:firstLineChars="200" w:firstLine="420"/>
      </w:pPr>
    </w:p>
    <w:p w14:paraId="6E0F9191" w14:textId="77777777" w:rsidR="00D16BE9" w:rsidRDefault="00AC4FA2">
      <w:pPr>
        <w:pStyle w:val="0"/>
        <w:ind w:firstLineChars="200" w:firstLine="422"/>
        <w:rPr>
          <w:b/>
          <w:bCs/>
        </w:rPr>
      </w:pPr>
      <w:r>
        <w:rPr>
          <w:rFonts w:hint="eastAsia"/>
          <w:b/>
          <w:bCs/>
        </w:rPr>
        <w:t>LCA</w:t>
      </w:r>
      <w:r>
        <w:rPr>
          <w:rFonts w:hint="eastAsia"/>
          <w:b/>
          <w:bCs/>
        </w:rPr>
        <w:t>作为迭代过程</w:t>
      </w:r>
    </w:p>
    <w:p w14:paraId="66506627" w14:textId="77777777" w:rsidR="00D16BE9" w:rsidRDefault="00AC4FA2">
      <w:pPr>
        <w:pStyle w:val="0"/>
        <w:ind w:firstLineChars="200" w:firstLine="420"/>
      </w:pPr>
      <w:r>
        <w:rPr>
          <w:rFonts w:hint="eastAsia"/>
        </w:rPr>
        <w:lastRenderedPageBreak/>
        <w:t>进行</w:t>
      </w:r>
      <w:r>
        <w:rPr>
          <w:rFonts w:hint="eastAsia"/>
        </w:rPr>
        <w:t>LCA</w:t>
      </w:r>
      <w:r>
        <w:rPr>
          <w:rFonts w:hint="eastAsia"/>
        </w:rPr>
        <w:t>的工作是一个系统化的过程，涉及迭代：一些问题最初无法解决，或者只能触及。然而，它们将在几乎所有</w:t>
      </w:r>
      <w:r>
        <w:rPr>
          <w:rFonts w:hint="eastAsia"/>
        </w:rPr>
        <w:t>LCA</w:t>
      </w:r>
      <w:r>
        <w:rPr>
          <w:rFonts w:hint="eastAsia"/>
        </w:rPr>
        <w:t>或</w:t>
      </w:r>
      <w:r>
        <w:rPr>
          <w:rFonts w:hint="eastAsia"/>
        </w:rPr>
        <w:t>LCA</w:t>
      </w:r>
      <w:r>
        <w:rPr>
          <w:rFonts w:hint="eastAsia"/>
        </w:rPr>
        <w:t>研究的典型</w:t>
      </w:r>
      <w:r>
        <w:rPr>
          <w:rFonts w:hint="eastAsia"/>
        </w:rPr>
        <w:t>2</w:t>
      </w:r>
      <w:r>
        <w:rPr>
          <w:rFonts w:hint="eastAsia"/>
        </w:rPr>
        <w:t>到</w:t>
      </w:r>
      <w:r>
        <w:rPr>
          <w:rFonts w:hint="eastAsia"/>
        </w:rPr>
        <w:t>3</w:t>
      </w:r>
      <w:r>
        <w:rPr>
          <w:rFonts w:hint="eastAsia"/>
        </w:rPr>
        <w:t>次迭代中得到解决、改进或修订。第</w:t>
      </w:r>
      <w:r>
        <w:rPr>
          <w:rFonts w:hint="eastAsia"/>
        </w:rPr>
        <w:t>4</w:t>
      </w:r>
      <w:proofErr w:type="gramStart"/>
      <w:r>
        <w:rPr>
          <w:rFonts w:hint="eastAsia"/>
        </w:rPr>
        <w:t>章对此</w:t>
      </w:r>
      <w:proofErr w:type="gramEnd"/>
      <w:r>
        <w:rPr>
          <w:rFonts w:hint="eastAsia"/>
        </w:rPr>
        <w:t>有更多的说明。为了简化工作流程，“规定”中通常明确指出在最初轮次应该做什么，以及在后续迭代中应该做什么。这些迭代依赖于研究早期执行的步骤。例如，收集更好数据的迭代依赖于在前一次迭代中基于前一个</w:t>
      </w:r>
      <w:r>
        <w:rPr>
          <w:rFonts w:hint="eastAsia"/>
        </w:rPr>
        <w:t>LCI</w:t>
      </w:r>
      <w:r>
        <w:rPr>
          <w:rFonts w:hint="eastAsia"/>
        </w:rPr>
        <w:t>模型进行的显著问题识别。然而，相应的规定，例如关于识别显著问题的规定，必然在文档的后面找到。在执行前一步时需要理解和考虑后续步骤，这可能会使经验较少的从业者难以找到进行</w:t>
      </w:r>
      <w:r>
        <w:rPr>
          <w:rFonts w:hint="eastAsia"/>
        </w:rPr>
        <w:t>LCA</w:t>
      </w:r>
      <w:r>
        <w:rPr>
          <w:rFonts w:hint="eastAsia"/>
        </w:rPr>
        <w:t>研究的有效方法。因此，在许多情况下都设置了交叉引用。</w:t>
      </w:r>
    </w:p>
    <w:p w14:paraId="356BD763" w14:textId="77777777" w:rsidR="00D16BE9" w:rsidRDefault="00AC4FA2">
      <w:pPr>
        <w:pStyle w:val="2"/>
        <w:spacing w:beforeLines="0" w:before="0" w:afterLines="0" w:after="0"/>
        <w:ind w:firstLineChars="200" w:firstLine="562"/>
        <w:rPr>
          <w:sz w:val="28"/>
          <w:szCs w:val="36"/>
        </w:rPr>
      </w:pPr>
      <w:bookmarkStart w:id="13" w:name="_Toc175603914"/>
      <w:r>
        <w:rPr>
          <w:sz w:val="28"/>
          <w:szCs w:val="36"/>
        </w:rPr>
        <w:t xml:space="preserve">2.2 </w:t>
      </w:r>
      <w:r>
        <w:rPr>
          <w:rFonts w:hint="eastAsia"/>
          <w:sz w:val="28"/>
          <w:szCs w:val="36"/>
        </w:rPr>
        <w:t>如何使用本文档</w:t>
      </w:r>
      <w:bookmarkEnd w:id="13"/>
    </w:p>
    <w:p w14:paraId="0532B60D" w14:textId="77777777" w:rsidR="00D16BE9" w:rsidRDefault="00AC4FA2">
      <w:pPr>
        <w:pStyle w:val="affd"/>
        <w:spacing w:beforeLines="0" w:before="0" w:afterLines="0" w:after="0"/>
        <w:ind w:firstLineChars="200" w:firstLine="482"/>
        <w:rPr>
          <w:sz w:val="24"/>
          <w:szCs w:val="40"/>
        </w:rPr>
      </w:pPr>
      <w:bookmarkStart w:id="14" w:name="_Toc175603915"/>
      <w:r>
        <w:rPr>
          <w:sz w:val="24"/>
          <w:szCs w:val="40"/>
        </w:rPr>
        <w:t xml:space="preserve">2.2.1 </w:t>
      </w:r>
      <w:bookmarkStart w:id="15" w:name="_Toc135740461"/>
      <w:r>
        <w:rPr>
          <w:rFonts w:hint="eastAsia"/>
          <w:sz w:val="24"/>
          <w:szCs w:val="40"/>
        </w:rPr>
        <w:t>概述</w:t>
      </w:r>
      <w:bookmarkEnd w:id="14"/>
    </w:p>
    <w:bookmarkEnd w:id="15"/>
    <w:p w14:paraId="057ED656" w14:textId="77777777" w:rsidR="00D16BE9" w:rsidRDefault="00AC4FA2">
      <w:pPr>
        <w:pStyle w:val="0"/>
        <w:ind w:firstLineChars="200" w:firstLine="420"/>
        <w:rPr>
          <w:lang w:bidi="ar"/>
        </w:rPr>
      </w:pPr>
      <w:r>
        <w:rPr>
          <w:rFonts w:hint="eastAsia"/>
          <w:lang w:bidi="ar"/>
        </w:rPr>
        <w:t>本文件的主旨是帮助从业人员按照</w:t>
      </w:r>
      <w:r>
        <w:rPr>
          <w:rFonts w:hint="eastAsia"/>
          <w:lang w:bidi="ar"/>
        </w:rPr>
        <w:t>LCA</w:t>
      </w:r>
      <w:r>
        <w:rPr>
          <w:rFonts w:hint="eastAsia"/>
          <w:lang w:bidi="ar"/>
        </w:rPr>
        <w:t>实践中遇到的三种主要目标情况进行</w:t>
      </w:r>
      <w:r>
        <w:rPr>
          <w:rFonts w:hint="eastAsia"/>
          <w:lang w:bidi="ar"/>
        </w:rPr>
        <w:t>LCI</w:t>
      </w:r>
      <w:r>
        <w:rPr>
          <w:rFonts w:hint="eastAsia"/>
          <w:lang w:bidi="ar"/>
        </w:rPr>
        <w:t>和</w:t>
      </w:r>
      <w:r>
        <w:rPr>
          <w:rFonts w:hint="eastAsia"/>
          <w:lang w:bidi="ar"/>
        </w:rPr>
        <w:t>LCA</w:t>
      </w:r>
      <w:r>
        <w:rPr>
          <w:rFonts w:hint="eastAsia"/>
          <w:lang w:bidi="ar"/>
        </w:rPr>
        <w:t>研究。</w:t>
      </w:r>
    </w:p>
    <w:p w14:paraId="6DF14AE6" w14:textId="77777777" w:rsidR="00D16BE9" w:rsidRDefault="00AC4FA2">
      <w:pPr>
        <w:pStyle w:val="0"/>
        <w:ind w:firstLineChars="200" w:firstLine="420"/>
        <w:rPr>
          <w:lang w:bidi="ar"/>
        </w:rPr>
      </w:pPr>
      <w:r>
        <w:rPr>
          <w:rFonts w:hint="eastAsia"/>
          <w:lang w:bidi="ar"/>
        </w:rPr>
        <w:t>本章旨在支持高效和有效的工作流程，重点关注给定研究所需的步骤。它提供了“指南的指导”，通过概述关键条款，告知文件在三种典型目标情况下的不同之处，并解释如何高效地处理这些“条款”。</w:t>
      </w:r>
    </w:p>
    <w:p w14:paraId="5CD35975" w14:textId="77777777" w:rsidR="00D16BE9" w:rsidRDefault="00AC4FA2">
      <w:pPr>
        <w:pStyle w:val="0"/>
        <w:ind w:firstLineChars="200" w:firstLine="420"/>
        <w:rPr>
          <w:lang w:bidi="ar"/>
        </w:rPr>
      </w:pPr>
      <w:r>
        <w:rPr>
          <w:rFonts w:hint="eastAsia"/>
          <w:lang w:bidi="ar"/>
        </w:rPr>
        <w:t>为了便于识别给定案例所需的章节，在相应的“条款”开头放置了注释，并加入了交叉引用。</w:t>
      </w:r>
    </w:p>
    <w:p w14:paraId="331BB9BE" w14:textId="77777777" w:rsidR="00D16BE9" w:rsidRDefault="00AC4FA2">
      <w:pPr>
        <w:pStyle w:val="affd"/>
        <w:spacing w:beforeLines="0" w:before="0" w:afterLines="0" w:after="0"/>
        <w:ind w:firstLineChars="200" w:firstLine="482"/>
        <w:rPr>
          <w:sz w:val="24"/>
          <w:szCs w:val="40"/>
          <w:lang w:bidi="ar"/>
        </w:rPr>
      </w:pPr>
      <w:bookmarkStart w:id="16" w:name="_Toc175603916"/>
      <w:r>
        <w:rPr>
          <w:rFonts w:hint="eastAsia"/>
          <w:sz w:val="24"/>
          <w:szCs w:val="40"/>
          <w:lang w:bidi="ar"/>
        </w:rPr>
        <w:t xml:space="preserve">2.2.2 </w:t>
      </w:r>
      <w:r>
        <w:rPr>
          <w:rFonts w:hint="eastAsia"/>
          <w:sz w:val="24"/>
          <w:szCs w:val="40"/>
          <w:lang w:bidi="ar"/>
        </w:rPr>
        <w:t>理论方法和简化措施</w:t>
      </w:r>
      <w:bookmarkEnd w:id="16"/>
    </w:p>
    <w:p w14:paraId="49B17880" w14:textId="77777777" w:rsidR="00D16BE9" w:rsidRDefault="00AC4FA2">
      <w:pPr>
        <w:pStyle w:val="0"/>
        <w:ind w:firstLineChars="200" w:firstLine="420"/>
      </w:pPr>
      <w:r>
        <w:rPr>
          <w:rFonts w:hint="eastAsia"/>
        </w:rPr>
        <w:t>在大多数情况下，使用本文件开发符合</w:t>
      </w:r>
      <w:r>
        <w:rPr>
          <w:rFonts w:hint="eastAsia"/>
        </w:rPr>
        <w:t>ILCD</w:t>
      </w:r>
      <w:r>
        <w:rPr>
          <w:rFonts w:hint="eastAsia"/>
        </w:rPr>
        <w:t>标准的</w:t>
      </w:r>
      <w:r>
        <w:rPr>
          <w:rFonts w:hint="eastAsia"/>
        </w:rPr>
        <w:t>LCI</w:t>
      </w:r>
      <w:r>
        <w:rPr>
          <w:rFonts w:hint="eastAsia"/>
        </w:rPr>
        <w:t>数据集或</w:t>
      </w:r>
      <w:r>
        <w:rPr>
          <w:rFonts w:hint="eastAsia"/>
        </w:rPr>
        <w:t>LCA</w:t>
      </w:r>
      <w:r>
        <w:rPr>
          <w:rFonts w:hint="eastAsia"/>
        </w:rPr>
        <w:t>研究是相当简单的。</w:t>
      </w:r>
    </w:p>
    <w:p w14:paraId="3868B578" w14:textId="77777777" w:rsidR="00D16BE9" w:rsidRDefault="00AC4FA2">
      <w:pPr>
        <w:pStyle w:val="0"/>
        <w:ind w:firstLineChars="200" w:firstLine="420"/>
      </w:pPr>
      <w:r>
        <w:rPr>
          <w:rFonts w:hint="eastAsia"/>
        </w:rPr>
        <w:t>这是因为采用了一些简化措施，避免了应用一些更复杂的程序，例如在后果建模中识别包括次生影响和市场约束的过程。这些稍微简化的条款大大减少了工作量，同时不会显著影响结果的准确性或稳健性。它们甚至进一步提高了研究的可重复性，并更好地反映了行业中已建立的实践。</w:t>
      </w:r>
    </w:p>
    <w:p w14:paraId="240696CF" w14:textId="77777777" w:rsidR="00D16BE9" w:rsidRDefault="00AC4FA2">
      <w:pPr>
        <w:pStyle w:val="0"/>
        <w:ind w:firstLineChars="200" w:firstLine="420"/>
      </w:pPr>
      <w:r>
        <w:rPr>
          <w:rFonts w:hint="eastAsia"/>
        </w:rPr>
        <w:t>这些简化措施借鉴了详细和差异化的方法条款，这些条款在某些情况下是必要的，并且必须完全应用。在这些情况下，这些详细条款是必不可少的；因此，详细条款仍需保留。</w:t>
      </w:r>
    </w:p>
    <w:p w14:paraId="2BD4515A" w14:textId="77777777" w:rsidR="00D16BE9" w:rsidRDefault="00AC4FA2">
      <w:pPr>
        <w:pStyle w:val="0"/>
        <w:ind w:firstLineChars="200" w:firstLine="420"/>
      </w:pPr>
      <w:r>
        <w:rPr>
          <w:rFonts w:hint="eastAsia"/>
        </w:rPr>
        <w:t>进行</w:t>
      </w:r>
      <w:r>
        <w:rPr>
          <w:rFonts w:hint="eastAsia"/>
        </w:rPr>
        <w:t>LCA</w:t>
      </w:r>
      <w:r>
        <w:rPr>
          <w:rFonts w:hint="eastAsia"/>
        </w:rPr>
        <w:t>的大多数方面在所有目标情况下都是相同的。其中包括那些始终需要遵循或检查的方面。相反，也有一些非常具体的方面只适用于少数情况。由于</w:t>
      </w:r>
      <w:r>
        <w:rPr>
          <w:rFonts w:hint="eastAsia"/>
        </w:rPr>
        <w:t>LCA</w:t>
      </w:r>
      <w:r>
        <w:rPr>
          <w:rFonts w:hint="eastAsia"/>
        </w:rPr>
        <w:t>可能包含许多过程，一些特定条款通常在每项研究中都是必需的，但仅适用于选定的过程。</w:t>
      </w:r>
    </w:p>
    <w:p w14:paraId="0B41AE7C" w14:textId="77777777" w:rsidR="00D16BE9" w:rsidRDefault="00AC4FA2">
      <w:pPr>
        <w:pStyle w:val="0"/>
        <w:ind w:firstLineChars="200" w:firstLine="420"/>
      </w:pPr>
      <w:r>
        <w:rPr>
          <w:rFonts w:hint="eastAsia"/>
        </w:rPr>
        <w:t>还需要注意的是，单元过程清单在所有情况下基本上是相同的，但在特定“情况”的背景下使用时需要一些特定的附加信息（例如，涉及的产品数量和相应市场的规模）。情况</w:t>
      </w:r>
      <w:r>
        <w:rPr>
          <w:rFonts w:hint="eastAsia"/>
        </w:rPr>
        <w:t>A</w:t>
      </w:r>
      <w:r>
        <w:rPr>
          <w:rFonts w:hint="eastAsia"/>
        </w:rPr>
        <w:t>、</w:t>
      </w:r>
      <w:r>
        <w:rPr>
          <w:rFonts w:hint="eastAsia"/>
        </w:rPr>
        <w:t>B</w:t>
      </w:r>
      <w:r>
        <w:rPr>
          <w:rFonts w:hint="eastAsia"/>
        </w:rPr>
        <w:t>和</w:t>
      </w:r>
      <w:r>
        <w:rPr>
          <w:rFonts w:hint="eastAsia"/>
        </w:rPr>
        <w:t>C</w:t>
      </w:r>
      <w:r>
        <w:rPr>
          <w:rFonts w:hint="eastAsia"/>
        </w:rPr>
        <w:t>之间的主要区别在于系统边界内包含的过程选择以及通过连接这些过程来建模生命周期的方式。</w:t>
      </w:r>
    </w:p>
    <w:p w14:paraId="71CF74C7" w14:textId="77777777" w:rsidR="00D16BE9" w:rsidRDefault="00AC4FA2">
      <w:pPr>
        <w:pStyle w:val="affd"/>
        <w:spacing w:beforeLines="0" w:before="0" w:afterLines="0" w:after="0"/>
        <w:ind w:firstLineChars="200" w:firstLine="482"/>
        <w:rPr>
          <w:sz w:val="24"/>
          <w:szCs w:val="40"/>
        </w:rPr>
      </w:pPr>
      <w:bookmarkStart w:id="17" w:name="_Toc175603917"/>
      <w:r>
        <w:rPr>
          <w:rFonts w:hint="eastAsia"/>
          <w:sz w:val="24"/>
          <w:szCs w:val="40"/>
        </w:rPr>
        <w:t xml:space="preserve">2.2.3 </w:t>
      </w:r>
      <w:r>
        <w:rPr>
          <w:rFonts w:hint="eastAsia"/>
          <w:sz w:val="24"/>
          <w:szCs w:val="40"/>
        </w:rPr>
        <w:t>情况</w:t>
      </w:r>
      <w:r>
        <w:rPr>
          <w:rFonts w:hint="eastAsia"/>
          <w:sz w:val="24"/>
          <w:szCs w:val="40"/>
        </w:rPr>
        <w:t>A</w:t>
      </w:r>
      <w:r>
        <w:rPr>
          <w:rFonts w:hint="eastAsia"/>
          <w:sz w:val="24"/>
          <w:szCs w:val="40"/>
        </w:rPr>
        <w:t>、</w:t>
      </w:r>
      <w:r>
        <w:rPr>
          <w:rFonts w:hint="eastAsia"/>
          <w:sz w:val="24"/>
          <w:szCs w:val="40"/>
        </w:rPr>
        <w:t>B</w:t>
      </w:r>
      <w:r>
        <w:rPr>
          <w:rFonts w:hint="eastAsia"/>
          <w:sz w:val="24"/>
          <w:szCs w:val="40"/>
        </w:rPr>
        <w:t>和</w:t>
      </w:r>
      <w:r>
        <w:rPr>
          <w:rFonts w:hint="eastAsia"/>
          <w:sz w:val="24"/>
          <w:szCs w:val="40"/>
        </w:rPr>
        <w:t>C</w:t>
      </w:r>
      <w:r>
        <w:rPr>
          <w:rFonts w:hint="eastAsia"/>
          <w:sz w:val="24"/>
          <w:szCs w:val="40"/>
        </w:rPr>
        <w:t>条款差异概述</w:t>
      </w:r>
      <w:bookmarkEnd w:id="17"/>
    </w:p>
    <w:p w14:paraId="3EBFFD2A" w14:textId="77777777" w:rsidR="00D16BE9" w:rsidRDefault="00AC4FA2">
      <w:pPr>
        <w:pStyle w:val="0"/>
        <w:ind w:firstLineChars="200" w:firstLine="422"/>
        <w:rPr>
          <w:b/>
          <w:bCs/>
        </w:rPr>
      </w:pPr>
      <w:r>
        <w:rPr>
          <w:rFonts w:hint="eastAsia"/>
          <w:b/>
          <w:bCs/>
        </w:rPr>
        <w:t>概述</w:t>
      </w:r>
    </w:p>
    <w:p w14:paraId="66600C4C" w14:textId="77777777" w:rsidR="00D16BE9" w:rsidRDefault="00AC4FA2">
      <w:pPr>
        <w:pStyle w:val="0"/>
        <w:ind w:firstLineChars="200" w:firstLine="420"/>
      </w:pPr>
      <w:r>
        <w:rPr>
          <w:rFonts w:hint="eastAsia"/>
        </w:rPr>
        <w:lastRenderedPageBreak/>
        <w:t>本章提供了对适用于三种目标情况</w:t>
      </w:r>
      <w:r>
        <w:rPr>
          <w:rFonts w:hint="eastAsia"/>
        </w:rPr>
        <w:t>A</w:t>
      </w:r>
      <w:r>
        <w:rPr>
          <w:rFonts w:hint="eastAsia"/>
        </w:rPr>
        <w:t>、</w:t>
      </w:r>
      <w:r>
        <w:rPr>
          <w:rFonts w:hint="eastAsia"/>
        </w:rPr>
        <w:t>B</w:t>
      </w:r>
      <w:r>
        <w:rPr>
          <w:rFonts w:hint="eastAsia"/>
        </w:rPr>
        <w:t>和</w:t>
      </w:r>
      <w:r>
        <w:rPr>
          <w:rFonts w:hint="eastAsia"/>
        </w:rPr>
        <w:t>C</w:t>
      </w:r>
      <w:r>
        <w:rPr>
          <w:rFonts w:hint="eastAsia"/>
        </w:rPr>
        <w:t>条款差异的简要概述。</w:t>
      </w:r>
    </w:p>
    <w:p w14:paraId="0DC4A9DC" w14:textId="77777777" w:rsidR="00D16BE9" w:rsidRDefault="00AC4FA2">
      <w:pPr>
        <w:pStyle w:val="0"/>
        <w:ind w:firstLineChars="200" w:firstLine="420"/>
      </w:pPr>
      <w:r>
        <w:rPr>
          <w:rFonts w:hint="eastAsia"/>
        </w:rPr>
        <w:t>图</w:t>
      </w:r>
      <w:r>
        <w:rPr>
          <w:rFonts w:hint="eastAsia"/>
        </w:rPr>
        <w:t>3</w:t>
      </w:r>
      <w:r>
        <w:rPr>
          <w:rFonts w:hint="eastAsia"/>
        </w:rPr>
        <w:t>的</w:t>
      </w:r>
      <w:proofErr w:type="gramStart"/>
      <w:r>
        <w:rPr>
          <w:rFonts w:hint="eastAsia"/>
        </w:rPr>
        <w:t>概览图</w:t>
      </w:r>
      <w:proofErr w:type="gramEnd"/>
      <w:r>
        <w:rPr>
          <w:rFonts w:hint="eastAsia"/>
        </w:rPr>
        <w:t>标识了各个目标情况</w:t>
      </w:r>
      <w:r>
        <w:rPr>
          <w:rFonts w:hint="eastAsia"/>
        </w:rPr>
        <w:t>A</w:t>
      </w:r>
      <w:r>
        <w:rPr>
          <w:rFonts w:hint="eastAsia"/>
        </w:rPr>
        <w:t>、</w:t>
      </w:r>
      <w:r>
        <w:rPr>
          <w:rFonts w:hint="eastAsia"/>
        </w:rPr>
        <w:t>B</w:t>
      </w:r>
      <w:r>
        <w:rPr>
          <w:rFonts w:hint="eastAsia"/>
        </w:rPr>
        <w:t>和</w:t>
      </w:r>
      <w:r>
        <w:rPr>
          <w:rFonts w:hint="eastAsia"/>
        </w:rPr>
        <w:t>C</w:t>
      </w:r>
      <w:r>
        <w:rPr>
          <w:rFonts w:hint="eastAsia"/>
        </w:rPr>
        <w:t>有实质性差异的章节。请注意，一些适用于所有情况的章节中也包含了针对三种目标情况的单一差异方面。</w:t>
      </w:r>
    </w:p>
    <w:p w14:paraId="4CB52620" w14:textId="77777777" w:rsidR="00D16BE9" w:rsidRDefault="00AC4FA2">
      <w:pPr>
        <w:pStyle w:val="0"/>
        <w:ind w:firstLineChars="200" w:firstLine="420"/>
      </w:pPr>
      <w:r>
        <w:rPr>
          <w:rFonts w:hint="eastAsia"/>
        </w:rPr>
        <w:t>关于差异化的典型目标情况</w:t>
      </w:r>
      <w:r>
        <w:rPr>
          <w:rFonts w:hint="eastAsia"/>
        </w:rPr>
        <w:t>A</w:t>
      </w:r>
      <w:r>
        <w:rPr>
          <w:rFonts w:hint="eastAsia"/>
        </w:rPr>
        <w:t>、</w:t>
      </w:r>
      <w:r>
        <w:rPr>
          <w:rFonts w:hint="eastAsia"/>
        </w:rPr>
        <w:t>B</w:t>
      </w:r>
      <w:r>
        <w:rPr>
          <w:rFonts w:hint="eastAsia"/>
        </w:rPr>
        <w:t>和</w:t>
      </w:r>
      <w:r>
        <w:rPr>
          <w:rFonts w:hint="eastAsia"/>
        </w:rPr>
        <w:t>C</w:t>
      </w:r>
      <w:r>
        <w:rPr>
          <w:rFonts w:hint="eastAsia"/>
        </w:rPr>
        <w:t>的详细方法条款以及解释和示例，请参阅各自的章节。</w:t>
      </w:r>
    </w:p>
    <w:p w14:paraId="5C848538" w14:textId="77777777" w:rsidR="00D16BE9" w:rsidRDefault="00AC4FA2">
      <w:pPr>
        <w:pStyle w:val="0"/>
        <w:ind w:firstLineChars="200" w:firstLine="422"/>
        <w:rPr>
          <w:b/>
          <w:bCs/>
        </w:rPr>
      </w:pPr>
      <w:r>
        <w:rPr>
          <w:rFonts w:hint="eastAsia"/>
          <w:b/>
          <w:bCs/>
        </w:rPr>
        <w:t>专家指南：情况</w:t>
      </w:r>
      <w:r>
        <w:rPr>
          <w:rFonts w:hint="eastAsia"/>
          <w:b/>
          <w:bCs/>
        </w:rPr>
        <w:t>A</w:t>
      </w:r>
      <w:r>
        <w:rPr>
          <w:rFonts w:hint="eastAsia"/>
          <w:b/>
          <w:bCs/>
        </w:rPr>
        <w:t>、</w:t>
      </w:r>
      <w:r>
        <w:rPr>
          <w:rFonts w:hint="eastAsia"/>
          <w:b/>
          <w:bCs/>
        </w:rPr>
        <w:t>B</w:t>
      </w:r>
      <w:r>
        <w:rPr>
          <w:rFonts w:hint="eastAsia"/>
          <w:b/>
          <w:bCs/>
        </w:rPr>
        <w:t>和</w:t>
      </w:r>
      <w:r>
        <w:rPr>
          <w:rFonts w:hint="eastAsia"/>
          <w:b/>
          <w:bCs/>
        </w:rPr>
        <w:t>C</w:t>
      </w:r>
      <w:r>
        <w:rPr>
          <w:rFonts w:hint="eastAsia"/>
          <w:b/>
          <w:bCs/>
        </w:rPr>
        <w:t>的差异化</w:t>
      </w:r>
      <w:r>
        <w:rPr>
          <w:rFonts w:hint="eastAsia"/>
          <w:b/>
          <w:bCs/>
        </w:rPr>
        <w:t>LCI</w:t>
      </w:r>
      <w:r>
        <w:rPr>
          <w:rFonts w:hint="eastAsia"/>
          <w:b/>
          <w:bCs/>
        </w:rPr>
        <w:t>建模条款</w:t>
      </w:r>
    </w:p>
    <w:p w14:paraId="62F7AF40" w14:textId="77777777" w:rsidR="00D16BE9" w:rsidRDefault="00AC4FA2">
      <w:pPr>
        <w:pStyle w:val="0"/>
        <w:ind w:firstLineChars="200" w:firstLine="420"/>
      </w:pPr>
      <w:r>
        <w:rPr>
          <w:rFonts w:hint="eastAsia"/>
        </w:rPr>
        <w:t>典型目标情况</w:t>
      </w:r>
      <w:r>
        <w:rPr>
          <w:rFonts w:hint="eastAsia"/>
        </w:rPr>
        <w:t>A</w:t>
      </w:r>
      <w:r>
        <w:rPr>
          <w:rFonts w:hint="eastAsia"/>
        </w:rPr>
        <w:t>、</w:t>
      </w:r>
      <w:r>
        <w:rPr>
          <w:rFonts w:hint="eastAsia"/>
        </w:rPr>
        <w:t>B</w:t>
      </w:r>
      <w:r>
        <w:rPr>
          <w:rFonts w:hint="eastAsia"/>
        </w:rPr>
        <w:t>和</w:t>
      </w:r>
      <w:r>
        <w:rPr>
          <w:rFonts w:hint="eastAsia"/>
        </w:rPr>
        <w:t>C</w:t>
      </w:r>
      <w:r>
        <w:rPr>
          <w:rFonts w:hint="eastAsia"/>
        </w:rPr>
        <w:t>之间的主要区别在于</w:t>
      </w:r>
      <w:r>
        <w:rPr>
          <w:rFonts w:hint="eastAsia"/>
        </w:rPr>
        <w:t>LCI</w:t>
      </w:r>
      <w:r>
        <w:rPr>
          <w:rFonts w:hint="eastAsia"/>
        </w:rPr>
        <w:t>建模。本文件以简明的形式概述了以下具体条款。实际上，这些情况的条款之间只有少数几个但非常重要和必要的区别。（注：如果您不熟悉所用的术语和概念，请参阅后续章节。）</w:t>
      </w:r>
    </w:p>
    <w:p w14:paraId="530B1865" w14:textId="77777777" w:rsidR="00D16BE9" w:rsidRDefault="00AC4FA2">
      <w:pPr>
        <w:pStyle w:val="0"/>
        <w:ind w:firstLineChars="200" w:firstLine="422"/>
      </w:pPr>
      <w:r>
        <w:rPr>
          <w:rFonts w:hint="eastAsia"/>
          <w:b/>
          <w:bCs/>
        </w:rPr>
        <w:t>情况</w:t>
      </w:r>
      <w:r>
        <w:rPr>
          <w:rFonts w:hint="eastAsia"/>
          <w:b/>
          <w:bCs/>
        </w:rPr>
        <w:t xml:space="preserve"> A</w:t>
      </w:r>
      <w:r>
        <w:rPr>
          <w:rFonts w:hint="eastAsia"/>
          <w:b/>
          <w:bCs/>
        </w:rPr>
        <w:t>：</w:t>
      </w:r>
      <w:r>
        <w:rPr>
          <w:rFonts w:hint="eastAsia"/>
        </w:rPr>
        <w:t>这包括微观层面、产品或过程相关的决策支持研究。生命周期通过描绘现有供应链进行建模，即归因建模。前景系统应尽量使用来自生产者</w:t>
      </w:r>
      <w:r>
        <w:rPr>
          <w:rFonts w:hint="eastAsia"/>
        </w:rPr>
        <w:t>/</w:t>
      </w:r>
      <w:r>
        <w:rPr>
          <w:rFonts w:hint="eastAsia"/>
        </w:rPr>
        <w:t>操作员的原始数据和来自供应商及下游用户</w:t>
      </w:r>
      <w:r>
        <w:rPr>
          <w:rFonts w:hint="eastAsia"/>
        </w:rPr>
        <w:t>/</w:t>
      </w:r>
      <w:r>
        <w:rPr>
          <w:rFonts w:hint="eastAsia"/>
        </w:rPr>
        <w:t>客户的次级数据。背景过程应代表平均市场消费混合。来自第三方数据提供者的一般数据可以用于背景系统。如果这些数据在整体质量上优于来自直接供应商或下游操作员的可用原始或次级数据，也可以用于前景系统。一般多功能性、回收以及再利用和回收的情况最好通过细分或虚拟细分来解决。如果这不可行或不切实际，则应作为第二种选择，通过替代不需要的共同功能的市场混合来解决（从此混合中排除被替代的共同功能）。如果这也不可行或不切实际，则分配是第三种替代解决方案。对于这三种选项有详细的指导。如果使用第二种或第三种替代方案，需</w:t>
      </w:r>
      <w:proofErr w:type="gramStart"/>
      <w:r>
        <w:rPr>
          <w:rFonts w:hint="eastAsia"/>
        </w:rPr>
        <w:t>明确报告</w:t>
      </w:r>
      <w:proofErr w:type="gramEnd"/>
      <w:r>
        <w:rPr>
          <w:rFonts w:hint="eastAsia"/>
        </w:rPr>
        <w:t>并在结果解释中考虑由此产生的准确性不足。比较</w:t>
      </w:r>
      <w:r>
        <w:rPr>
          <w:rFonts w:hint="eastAsia"/>
        </w:rPr>
        <w:t xml:space="preserve"> LCA </w:t>
      </w:r>
      <w:r>
        <w:rPr>
          <w:rFonts w:hint="eastAsia"/>
        </w:rPr>
        <w:t>研究应进行“假设场景”数据、参数和方法假设；在这些场景中，排除“应”规定是不允许的。不确定性计算可以支持结果的稳健性分析。</w:t>
      </w:r>
    </w:p>
    <w:p w14:paraId="6BB3B4FA" w14:textId="77777777" w:rsidR="00D16BE9" w:rsidRDefault="00AC4FA2">
      <w:pPr>
        <w:pStyle w:val="0"/>
        <w:ind w:firstLineChars="200" w:firstLine="422"/>
      </w:pPr>
      <w:r>
        <w:rPr>
          <w:rFonts w:hint="eastAsia"/>
          <w:b/>
          <w:bCs/>
        </w:rPr>
        <w:t>情况</w:t>
      </w:r>
      <w:r>
        <w:rPr>
          <w:rFonts w:hint="eastAsia"/>
          <w:b/>
          <w:bCs/>
        </w:rPr>
        <w:t>B</w:t>
      </w:r>
      <w:r>
        <w:rPr>
          <w:rFonts w:hint="eastAsia"/>
          <w:b/>
          <w:bCs/>
        </w:rPr>
        <w:t>：</w:t>
      </w:r>
      <w:r>
        <w:rPr>
          <w:rFonts w:hint="eastAsia"/>
        </w:rPr>
        <w:t>这包括中观层面和宏观层面的战略（“政策”）决策支持研究。分析的系统应与情况</w:t>
      </w:r>
      <w:r>
        <w:rPr>
          <w:rFonts w:hint="eastAsia"/>
        </w:rPr>
        <w:t xml:space="preserve"> A </w:t>
      </w:r>
      <w:r>
        <w:rPr>
          <w:rFonts w:hint="eastAsia"/>
        </w:rPr>
        <w:t>中的建模方式相同，除了那些</w:t>
      </w:r>
      <w:proofErr w:type="gramStart"/>
      <w:r>
        <w:rPr>
          <w:rFonts w:hint="eastAsia"/>
        </w:rPr>
        <w:t>受分析</w:t>
      </w:r>
      <w:proofErr w:type="gramEnd"/>
      <w:r>
        <w:rPr>
          <w:rFonts w:hint="eastAsia"/>
        </w:rPr>
        <w:t>决策的大规模后果影响的背景系统中的过程。这些过程采用长期边际过程</w:t>
      </w:r>
      <w:r>
        <w:rPr>
          <w:rFonts w:hint="eastAsia"/>
        </w:rPr>
        <w:t>/</w:t>
      </w:r>
      <w:r>
        <w:rPr>
          <w:rFonts w:hint="eastAsia"/>
        </w:rPr>
        <w:t>系统的混合建模方式。与情况</w:t>
      </w:r>
      <w:r>
        <w:rPr>
          <w:rFonts w:hint="eastAsia"/>
        </w:rPr>
        <w:t xml:space="preserve"> A </w:t>
      </w:r>
      <w:r>
        <w:rPr>
          <w:rFonts w:hint="eastAsia"/>
        </w:rPr>
        <w:t>相对的是，假设场景也可以变化“应”规定；假设场景和不确定性计算应通过相关方之间的最佳可达共识来定义。</w:t>
      </w:r>
    </w:p>
    <w:p w14:paraId="6832D64D" w14:textId="77777777" w:rsidR="00D16BE9" w:rsidRDefault="00AC4FA2">
      <w:pPr>
        <w:pStyle w:val="0"/>
        <w:ind w:firstLineChars="200" w:firstLine="422"/>
      </w:pPr>
      <w:r>
        <w:rPr>
          <w:rFonts w:hint="eastAsia"/>
          <w:b/>
          <w:bCs/>
        </w:rPr>
        <w:t>情况</w:t>
      </w:r>
      <w:r>
        <w:rPr>
          <w:rFonts w:hint="eastAsia"/>
          <w:b/>
          <w:bCs/>
        </w:rPr>
        <w:t xml:space="preserve"> C</w:t>
      </w:r>
      <w:r>
        <w:rPr>
          <w:rFonts w:hint="eastAsia"/>
          <w:b/>
          <w:bCs/>
        </w:rPr>
        <w:t>：</w:t>
      </w:r>
      <w:r>
        <w:rPr>
          <w:rFonts w:hint="eastAsia"/>
        </w:rPr>
        <w:t>大多数监测类型的研究属于情况</w:t>
      </w:r>
      <w:r>
        <w:rPr>
          <w:rFonts w:hint="eastAsia"/>
        </w:rPr>
        <w:t xml:space="preserve"> C1</w:t>
      </w:r>
      <w:r>
        <w:rPr>
          <w:rFonts w:hint="eastAsia"/>
        </w:rPr>
        <w:t>；情况</w:t>
      </w:r>
      <w:r>
        <w:rPr>
          <w:rFonts w:hint="eastAsia"/>
        </w:rPr>
        <w:t xml:space="preserve"> C2 </w:t>
      </w:r>
      <w:r>
        <w:rPr>
          <w:rFonts w:hint="eastAsia"/>
        </w:rPr>
        <w:t>研究则较少见。对于情况</w:t>
      </w:r>
      <w:r>
        <w:rPr>
          <w:rFonts w:hint="eastAsia"/>
        </w:rPr>
        <w:t xml:space="preserve"> C1</w:t>
      </w:r>
      <w:r>
        <w:rPr>
          <w:rFonts w:hint="eastAsia"/>
        </w:rPr>
        <w:t>，生命周期和所有多功能性的情况均与情况</w:t>
      </w:r>
      <w:r>
        <w:rPr>
          <w:rFonts w:hint="eastAsia"/>
        </w:rPr>
        <w:t xml:space="preserve"> A </w:t>
      </w:r>
      <w:r>
        <w:rPr>
          <w:rFonts w:hint="eastAsia"/>
        </w:rPr>
        <w:t>中的建模方式相同。与情况</w:t>
      </w:r>
      <w:r>
        <w:rPr>
          <w:rFonts w:hint="eastAsia"/>
        </w:rPr>
        <w:t xml:space="preserve"> A </w:t>
      </w:r>
      <w:r>
        <w:rPr>
          <w:rFonts w:hint="eastAsia"/>
        </w:rPr>
        <w:t>相对的是，这同样适用于情况</w:t>
      </w:r>
      <w:r>
        <w:rPr>
          <w:rFonts w:hint="eastAsia"/>
        </w:rPr>
        <w:t xml:space="preserve"> C1 </w:t>
      </w:r>
      <w:r>
        <w:rPr>
          <w:rFonts w:hint="eastAsia"/>
        </w:rPr>
        <w:t>下的宏观层面监测研究，即与系统的绝对规模（例如，</w:t>
      </w:r>
      <w:r>
        <w:rPr>
          <w:rFonts w:hint="eastAsia"/>
        </w:rPr>
        <w:t xml:space="preserve">1 </w:t>
      </w:r>
      <w:r>
        <w:rPr>
          <w:rFonts w:hint="eastAsia"/>
        </w:rPr>
        <w:t>吨或</w:t>
      </w:r>
      <w:r>
        <w:rPr>
          <w:rFonts w:hint="eastAsia"/>
        </w:rPr>
        <w:t xml:space="preserve"> 100 </w:t>
      </w:r>
      <w:r>
        <w:rPr>
          <w:rFonts w:hint="eastAsia"/>
        </w:rPr>
        <w:t>万吨材料</w:t>
      </w:r>
      <w:r>
        <w:rPr>
          <w:rFonts w:hint="eastAsia"/>
        </w:rPr>
        <w:t xml:space="preserve"> X </w:t>
      </w:r>
      <w:r>
        <w:rPr>
          <w:rFonts w:hint="eastAsia"/>
        </w:rPr>
        <w:t>消耗）无关。这意味着，情况</w:t>
      </w:r>
      <w:r>
        <w:rPr>
          <w:rFonts w:hint="eastAsia"/>
        </w:rPr>
        <w:t xml:space="preserve"> A </w:t>
      </w:r>
      <w:r>
        <w:rPr>
          <w:rFonts w:hint="eastAsia"/>
        </w:rPr>
        <w:t>下进行的研究的数据和模型可以直接用于推导情况</w:t>
      </w:r>
      <w:r>
        <w:rPr>
          <w:rFonts w:hint="eastAsia"/>
        </w:rPr>
        <w:t xml:space="preserve"> C1 </w:t>
      </w:r>
      <w:r>
        <w:rPr>
          <w:rFonts w:hint="eastAsia"/>
        </w:rPr>
        <w:t>下的监测指标。对于情况</w:t>
      </w:r>
      <w:r>
        <w:rPr>
          <w:rFonts w:hint="eastAsia"/>
        </w:rPr>
        <w:t xml:space="preserve"> C2</w:t>
      </w:r>
      <w:r>
        <w:rPr>
          <w:rFonts w:hint="eastAsia"/>
        </w:rPr>
        <w:t>，生命周期的建模方式与情况</w:t>
      </w:r>
      <w:r>
        <w:rPr>
          <w:rFonts w:hint="eastAsia"/>
        </w:rPr>
        <w:t xml:space="preserve"> A </w:t>
      </w:r>
      <w:r>
        <w:rPr>
          <w:rFonts w:hint="eastAsia"/>
        </w:rPr>
        <w:t>相同，但多功能性应通过分配来解决，依据详细的分配指导方针进行。</w:t>
      </w:r>
    </w:p>
    <w:p w14:paraId="01542F01" w14:textId="77777777" w:rsidR="00D16BE9" w:rsidRDefault="00AC4FA2">
      <w:pPr>
        <w:pStyle w:val="0"/>
        <w:ind w:firstLineChars="200" w:firstLine="420"/>
      </w:pPr>
      <w:r>
        <w:rPr>
          <w:rFonts w:hint="eastAsia"/>
        </w:rPr>
        <w:t>请注意，在所有目标情况中，基本上可以使用相同的生命周期模型，除了多功能性需要根据适用情况在替代和分配之间切换的情况。此外，在情况</w:t>
      </w:r>
      <w:r>
        <w:rPr>
          <w:rFonts w:hint="eastAsia"/>
        </w:rPr>
        <w:t xml:space="preserve"> B </w:t>
      </w:r>
      <w:r>
        <w:rPr>
          <w:rFonts w:hint="eastAsia"/>
        </w:rPr>
        <w:t>下，通常受大规模后果影响的极少数过程需要不同的建模：这些过程需要使用长期边际混合建模（请注意，对于这些过程，上游或下游的生命周期也会不同）。</w:t>
      </w:r>
    </w:p>
    <w:p w14:paraId="159BE37A" w14:textId="77777777" w:rsidR="00D16BE9" w:rsidRDefault="00AC4FA2">
      <w:pPr>
        <w:pStyle w:val="0"/>
        <w:ind w:firstLineChars="200" w:firstLine="422"/>
        <w:rPr>
          <w:b/>
          <w:bCs/>
        </w:rPr>
      </w:pPr>
      <w:r>
        <w:rPr>
          <w:rFonts w:hint="eastAsia"/>
          <w:b/>
          <w:bCs/>
        </w:rPr>
        <w:t>情况</w:t>
      </w:r>
      <w:r>
        <w:rPr>
          <w:rFonts w:hint="eastAsia"/>
          <w:b/>
          <w:bCs/>
        </w:rPr>
        <w:t xml:space="preserve"> A</w:t>
      </w:r>
      <w:r>
        <w:rPr>
          <w:rFonts w:hint="eastAsia"/>
          <w:b/>
          <w:bCs/>
        </w:rPr>
        <w:t>、</w:t>
      </w:r>
      <w:r>
        <w:rPr>
          <w:rFonts w:hint="eastAsia"/>
          <w:b/>
          <w:bCs/>
        </w:rPr>
        <w:t xml:space="preserve">B </w:t>
      </w:r>
      <w:r>
        <w:rPr>
          <w:rFonts w:hint="eastAsia"/>
          <w:b/>
          <w:bCs/>
        </w:rPr>
        <w:t>和</w:t>
      </w:r>
      <w:r>
        <w:rPr>
          <w:rFonts w:hint="eastAsia"/>
          <w:b/>
          <w:bCs/>
        </w:rPr>
        <w:t xml:space="preserve"> C </w:t>
      </w:r>
      <w:r>
        <w:rPr>
          <w:rFonts w:hint="eastAsia"/>
          <w:b/>
          <w:bCs/>
        </w:rPr>
        <w:t>的指导原则差异主要体现在以下几个方面：</w:t>
      </w:r>
    </w:p>
    <w:p w14:paraId="187275F2" w14:textId="77777777" w:rsidR="00D16BE9" w:rsidRDefault="00AC4FA2">
      <w:pPr>
        <w:pStyle w:val="0"/>
        <w:ind w:firstLineChars="200" w:firstLine="420"/>
      </w:pPr>
      <w:r>
        <w:rPr>
          <w:rFonts w:hint="eastAsia"/>
        </w:rPr>
        <w:lastRenderedPageBreak/>
        <w:t>ISO 14040</w:t>
      </w:r>
      <w:r>
        <w:rPr>
          <w:rFonts w:hint="eastAsia"/>
        </w:rPr>
        <w:t>和</w:t>
      </w:r>
      <w:r>
        <w:rPr>
          <w:rFonts w:hint="eastAsia"/>
        </w:rPr>
        <w:t>14044</w:t>
      </w:r>
      <w:r>
        <w:rPr>
          <w:rFonts w:hint="eastAsia"/>
        </w:rPr>
        <w:t>的一般</w:t>
      </w:r>
      <w:r>
        <w:rPr>
          <w:rFonts w:hint="eastAsia"/>
          <w:b/>
          <w:bCs/>
        </w:rPr>
        <w:t>关键审查</w:t>
      </w:r>
      <w:r>
        <w:rPr>
          <w:rFonts w:hint="eastAsia"/>
        </w:rPr>
        <w:t>要求在《生命周期评估（</w:t>
      </w:r>
      <w:r>
        <w:rPr>
          <w:rFonts w:hint="eastAsia"/>
        </w:rPr>
        <w:t>LCA</w:t>
      </w:r>
      <w:r>
        <w:rPr>
          <w:rFonts w:hint="eastAsia"/>
        </w:rPr>
        <w:t>）审查方案》、《审查员资格》和《审查范围、方法和文档》这几份独立文件中进行了规定。这些规定包括了不同类型的研究和受众适用的审查类型、审查员的资格要求以及审查的内容和方式。</w:t>
      </w:r>
    </w:p>
    <w:p w14:paraId="7A2393D9" w14:textId="77777777" w:rsidR="00D16BE9" w:rsidRDefault="00AC4FA2">
      <w:pPr>
        <w:pStyle w:val="0"/>
        <w:ind w:firstLineChars="200" w:firstLine="420"/>
      </w:pPr>
      <w:r>
        <w:rPr>
          <w:rFonts w:hint="eastAsia"/>
        </w:rPr>
        <w:t>最后，作为进一步规格化的一个关键项目，</w:t>
      </w:r>
      <w:r>
        <w:rPr>
          <w:rFonts w:hint="eastAsia"/>
        </w:rPr>
        <w:t>ISO 14044</w:t>
      </w:r>
      <w:r>
        <w:rPr>
          <w:rFonts w:hint="eastAsia"/>
        </w:rPr>
        <w:t>关于“向公众公开的</w:t>
      </w:r>
      <w:r>
        <w:rPr>
          <w:rFonts w:hint="eastAsia"/>
          <w:b/>
          <w:bCs/>
        </w:rPr>
        <w:t>比较声明</w:t>
      </w:r>
      <w:r>
        <w:rPr>
          <w:rFonts w:hint="eastAsia"/>
        </w:rPr>
        <w:t>”的规定也扩展到了大多数非声明性的但具有比较性的</w:t>
      </w:r>
      <w:r>
        <w:rPr>
          <w:rFonts w:hint="eastAsia"/>
        </w:rPr>
        <w:t>LCA</w:t>
      </w:r>
      <w:r>
        <w:rPr>
          <w:rFonts w:hint="eastAsia"/>
        </w:rPr>
        <w:t>研究。</w:t>
      </w:r>
    </w:p>
    <w:p w14:paraId="41EBE69A" w14:textId="77777777" w:rsidR="00D16BE9" w:rsidRDefault="00AC4FA2">
      <w:pPr>
        <w:pStyle w:val="0"/>
        <w:ind w:firstLineChars="200" w:firstLine="420"/>
      </w:pPr>
      <w:r>
        <w:rPr>
          <w:noProof/>
        </w:rPr>
        <w:drawing>
          <wp:inline distT="0" distB="0" distL="0" distR="0" wp14:anchorId="5F733875" wp14:editId="6249CE32">
            <wp:extent cx="4488815" cy="5251450"/>
            <wp:effectExtent l="0" t="0" r="6985" b="6350"/>
            <wp:docPr id="14186165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616531" name="图片 1"/>
                    <pic:cNvPicPr>
                      <a:picLocks noChangeAspect="1"/>
                    </pic:cNvPicPr>
                  </pic:nvPicPr>
                  <pic:blipFill>
                    <a:blip r:embed="rId28"/>
                    <a:stretch>
                      <a:fillRect/>
                    </a:stretch>
                  </pic:blipFill>
                  <pic:spPr>
                    <a:xfrm>
                      <a:off x="0" y="0"/>
                      <a:ext cx="4504222" cy="5269931"/>
                    </a:xfrm>
                    <a:prstGeom prst="rect">
                      <a:avLst/>
                    </a:prstGeom>
                  </pic:spPr>
                </pic:pic>
              </a:graphicData>
            </a:graphic>
          </wp:inline>
        </w:drawing>
      </w:r>
    </w:p>
    <w:p w14:paraId="11FA806F" w14:textId="77777777" w:rsidR="00D16BE9" w:rsidRDefault="00AC4FA2">
      <w:pPr>
        <w:pStyle w:val="0"/>
        <w:ind w:firstLineChars="200" w:firstLine="422"/>
        <w:rPr>
          <w:b/>
          <w:bCs/>
        </w:rPr>
      </w:pPr>
      <w:r>
        <w:rPr>
          <w:rFonts w:hint="eastAsia"/>
          <w:b/>
          <w:bCs/>
        </w:rPr>
        <w:t>图</w:t>
      </w:r>
      <w:r>
        <w:rPr>
          <w:rFonts w:hint="eastAsia"/>
          <w:b/>
          <w:bCs/>
        </w:rPr>
        <w:t xml:space="preserve">3 </w:t>
      </w:r>
      <w:r>
        <w:rPr>
          <w:rFonts w:hint="eastAsia"/>
          <w:b/>
          <w:bCs/>
        </w:rPr>
        <w:t>目标情况</w:t>
      </w:r>
      <w:r>
        <w:rPr>
          <w:rFonts w:hint="eastAsia"/>
          <w:b/>
          <w:bCs/>
        </w:rPr>
        <w:t>A</w:t>
      </w:r>
      <w:r>
        <w:rPr>
          <w:rFonts w:hint="eastAsia"/>
          <w:b/>
          <w:bCs/>
        </w:rPr>
        <w:t>、</w:t>
      </w:r>
      <w:r>
        <w:rPr>
          <w:rFonts w:hint="eastAsia"/>
          <w:b/>
          <w:bCs/>
        </w:rPr>
        <w:t>B</w:t>
      </w:r>
      <w:r>
        <w:rPr>
          <w:rFonts w:hint="eastAsia"/>
          <w:b/>
          <w:bCs/>
        </w:rPr>
        <w:t>和</w:t>
      </w:r>
      <w:r>
        <w:rPr>
          <w:rFonts w:hint="eastAsia"/>
          <w:b/>
          <w:bCs/>
        </w:rPr>
        <w:t>C</w:t>
      </w:r>
      <w:r>
        <w:rPr>
          <w:rFonts w:hint="eastAsia"/>
          <w:b/>
          <w:bCs/>
        </w:rPr>
        <w:t>的文件主要差异（仅供参考；还存在其他少量差异）</w:t>
      </w:r>
    </w:p>
    <w:p w14:paraId="521DD7AC" w14:textId="77777777" w:rsidR="00D16BE9" w:rsidRDefault="00AC4FA2">
      <w:pPr>
        <w:pStyle w:val="affd"/>
        <w:spacing w:beforeLines="0" w:before="0" w:afterLines="0" w:after="0"/>
        <w:ind w:firstLineChars="200" w:firstLine="482"/>
        <w:rPr>
          <w:sz w:val="24"/>
          <w:szCs w:val="40"/>
        </w:rPr>
      </w:pPr>
      <w:bookmarkStart w:id="18" w:name="_Toc175603918"/>
      <w:r>
        <w:rPr>
          <w:rFonts w:hint="eastAsia"/>
          <w:sz w:val="24"/>
          <w:szCs w:val="40"/>
        </w:rPr>
        <w:t xml:space="preserve">2.2.4 </w:t>
      </w:r>
      <w:r>
        <w:rPr>
          <w:rFonts w:hint="eastAsia"/>
          <w:sz w:val="24"/>
          <w:szCs w:val="40"/>
        </w:rPr>
        <w:t>如何根据本文件进行生命周期清单（</w:t>
      </w:r>
      <w:r>
        <w:rPr>
          <w:rFonts w:hint="eastAsia"/>
          <w:sz w:val="24"/>
          <w:szCs w:val="40"/>
        </w:rPr>
        <w:t>LCI</w:t>
      </w:r>
      <w:r>
        <w:rPr>
          <w:rFonts w:hint="eastAsia"/>
          <w:sz w:val="24"/>
          <w:szCs w:val="40"/>
        </w:rPr>
        <w:t>）或生命周期评估（</w:t>
      </w:r>
      <w:r>
        <w:rPr>
          <w:rFonts w:hint="eastAsia"/>
          <w:sz w:val="24"/>
          <w:szCs w:val="40"/>
        </w:rPr>
        <w:t>LCA</w:t>
      </w:r>
      <w:r>
        <w:rPr>
          <w:rFonts w:hint="eastAsia"/>
          <w:sz w:val="24"/>
          <w:szCs w:val="40"/>
        </w:rPr>
        <w:t>）研究</w:t>
      </w:r>
      <w:bookmarkEnd w:id="18"/>
    </w:p>
    <w:p w14:paraId="5DE7C7E9" w14:textId="77777777" w:rsidR="00D16BE9" w:rsidRDefault="00AC4FA2">
      <w:pPr>
        <w:pStyle w:val="0"/>
        <w:ind w:firstLineChars="200" w:firstLine="420"/>
      </w:pPr>
      <w:r>
        <w:rPr>
          <w:rFonts w:hint="eastAsia"/>
        </w:rPr>
        <w:t>本指南的结构一般上是按照生命周期评估（</w:t>
      </w:r>
      <w:r>
        <w:rPr>
          <w:rFonts w:hint="eastAsia"/>
        </w:rPr>
        <w:t>LCA</w:t>
      </w:r>
      <w:r>
        <w:rPr>
          <w:rFonts w:hint="eastAsia"/>
        </w:rPr>
        <w:t>）中遇到的工作流程进行的。然而，由于</w:t>
      </w:r>
      <w:r>
        <w:rPr>
          <w:rFonts w:hint="eastAsia"/>
        </w:rPr>
        <w:t>LCA</w:t>
      </w:r>
      <w:r>
        <w:rPr>
          <w:rFonts w:hint="eastAsia"/>
        </w:rPr>
        <w:t>的阶段在形式逻辑上并不严格线性，因此本指南不能在严格意义上完全按照这种工作流程进行。执行</w:t>
      </w:r>
      <w:r>
        <w:rPr>
          <w:rFonts w:hint="eastAsia"/>
        </w:rPr>
        <w:t>LCA</w:t>
      </w:r>
      <w:r>
        <w:rPr>
          <w:rFonts w:hint="eastAsia"/>
        </w:rPr>
        <w:t>研究是一个迭代过程，这给基于工作流程的结构带来了额外的挑战。</w:t>
      </w:r>
    </w:p>
    <w:p w14:paraId="1FED1B1A" w14:textId="77777777" w:rsidR="00D16BE9" w:rsidRDefault="00AC4FA2">
      <w:pPr>
        <w:pStyle w:val="0"/>
        <w:ind w:firstLineChars="200" w:firstLine="420"/>
      </w:pPr>
      <w:r>
        <w:rPr>
          <w:rFonts w:hint="eastAsia"/>
        </w:rPr>
        <w:t>以下步骤考虑到了这一点，并建议了一种有效执行生命周期清单（</w:t>
      </w:r>
      <w:r>
        <w:rPr>
          <w:rFonts w:hint="eastAsia"/>
        </w:rPr>
        <w:t>LCI</w:t>
      </w:r>
      <w:r>
        <w:rPr>
          <w:rFonts w:hint="eastAsia"/>
        </w:rPr>
        <w:t>）或生命周期评估（</w:t>
      </w:r>
      <w:r>
        <w:rPr>
          <w:rFonts w:hint="eastAsia"/>
        </w:rPr>
        <w:t>LCA</w:t>
      </w:r>
      <w:r>
        <w:rPr>
          <w:rFonts w:hint="eastAsia"/>
        </w:rPr>
        <w:t>）研究的方法，以符合本文件及</w:t>
      </w:r>
      <w:r>
        <w:rPr>
          <w:rFonts w:hint="eastAsia"/>
        </w:rPr>
        <w:t>ISO 14044</w:t>
      </w:r>
      <w:r>
        <w:rPr>
          <w:rFonts w:hint="eastAsia"/>
        </w:rPr>
        <w:t>的总体框架：</w:t>
      </w:r>
    </w:p>
    <w:p w14:paraId="663565AC" w14:textId="77777777" w:rsidR="00D16BE9" w:rsidRDefault="00AC4FA2">
      <w:pPr>
        <w:pStyle w:val="0"/>
        <w:numPr>
          <w:ilvl w:val="0"/>
          <w:numId w:val="12"/>
        </w:numPr>
        <w:ind w:left="0" w:firstLineChars="200" w:firstLine="422"/>
      </w:pPr>
      <w:r>
        <w:rPr>
          <w:rFonts w:hint="eastAsia"/>
          <w:b/>
          <w:bCs/>
        </w:rPr>
        <w:lastRenderedPageBreak/>
        <w:t>本章内容：</w:t>
      </w:r>
      <w:r>
        <w:rPr>
          <w:rFonts w:hint="eastAsia"/>
        </w:rPr>
        <w:t>阅读本章的“规定”部分；这些内容将告知你本文件中“规定”的具体特点及其与</w:t>
      </w:r>
      <w:r>
        <w:rPr>
          <w:rFonts w:hint="eastAsia"/>
        </w:rPr>
        <w:t>ILCD</w:t>
      </w:r>
      <w:r>
        <w:rPr>
          <w:rFonts w:hint="eastAsia"/>
        </w:rPr>
        <w:t>兼容研究的关系。</w:t>
      </w:r>
    </w:p>
    <w:p w14:paraId="298A5E4A" w14:textId="77777777" w:rsidR="00D16BE9" w:rsidRDefault="00AC4FA2">
      <w:pPr>
        <w:pStyle w:val="0"/>
        <w:numPr>
          <w:ilvl w:val="0"/>
          <w:numId w:val="12"/>
        </w:numPr>
        <w:ind w:left="0" w:firstLineChars="200" w:firstLine="422"/>
      </w:pPr>
      <w:r>
        <w:rPr>
          <w:rFonts w:hint="eastAsia"/>
          <w:b/>
          <w:bCs/>
        </w:rPr>
        <w:t>生命周期评估（</w:t>
      </w:r>
      <w:r>
        <w:rPr>
          <w:rFonts w:hint="eastAsia"/>
          <w:b/>
          <w:bCs/>
        </w:rPr>
        <w:t>LCA</w:t>
      </w:r>
      <w:r>
        <w:rPr>
          <w:rFonts w:hint="eastAsia"/>
          <w:b/>
          <w:bCs/>
        </w:rPr>
        <w:t>）是一个迭代过程：</w:t>
      </w:r>
      <w:r>
        <w:rPr>
          <w:rFonts w:hint="eastAsia"/>
        </w:rPr>
        <w:t>如果你对这一点不完全熟悉，请阅读第</w:t>
      </w:r>
      <w:r>
        <w:rPr>
          <w:rFonts w:hint="eastAsia"/>
        </w:rPr>
        <w:t>4</w:t>
      </w:r>
      <w:r>
        <w:rPr>
          <w:rFonts w:hint="eastAsia"/>
        </w:rPr>
        <w:t>章关于</w:t>
      </w:r>
      <w:r>
        <w:rPr>
          <w:rFonts w:hint="eastAsia"/>
        </w:rPr>
        <w:t>LCA</w:t>
      </w:r>
      <w:r>
        <w:rPr>
          <w:rFonts w:hint="eastAsia"/>
        </w:rPr>
        <w:t>迭代特性的内容。第</w:t>
      </w:r>
      <w:r>
        <w:rPr>
          <w:rFonts w:hint="eastAsia"/>
        </w:rPr>
        <w:t>4</w:t>
      </w:r>
      <w:r>
        <w:rPr>
          <w:rFonts w:hint="eastAsia"/>
        </w:rPr>
        <w:t>章中有两个图示详细说明了这些步骤。</w:t>
      </w:r>
    </w:p>
    <w:p w14:paraId="3C4FF874" w14:textId="77777777" w:rsidR="00D16BE9" w:rsidRDefault="00AC4FA2">
      <w:pPr>
        <w:pStyle w:val="0"/>
        <w:numPr>
          <w:ilvl w:val="0"/>
          <w:numId w:val="12"/>
        </w:numPr>
        <w:ind w:left="0" w:firstLineChars="200" w:firstLine="422"/>
      </w:pPr>
      <w:r>
        <w:rPr>
          <w:rFonts w:hint="eastAsia"/>
          <w:b/>
          <w:bCs/>
        </w:rPr>
        <w:t>准备文档：</w:t>
      </w:r>
      <w:r>
        <w:rPr>
          <w:rFonts w:hint="eastAsia"/>
        </w:rPr>
        <w:t>准备记录所有相关步骤、决策和假设、数据来源、计算等。这是正确和高效报告的宝贵基础。虽然这是生命周期清单（</w:t>
      </w:r>
      <w:r>
        <w:rPr>
          <w:rFonts w:hint="eastAsia"/>
        </w:rPr>
        <w:t>LCI</w:t>
      </w:r>
      <w:r>
        <w:rPr>
          <w:rFonts w:hint="eastAsia"/>
        </w:rPr>
        <w:t>）或</w:t>
      </w:r>
      <w:r>
        <w:rPr>
          <w:rFonts w:hint="eastAsia"/>
        </w:rPr>
        <w:t>LCA</w:t>
      </w:r>
      <w:r>
        <w:rPr>
          <w:rFonts w:hint="eastAsia"/>
        </w:rPr>
        <w:t>研究在关键审查前的最后一步（如果需要进行审查），但报告实际上应从过程一开始就开始进行。报告方面提供了</w:t>
      </w:r>
      <w:r>
        <w:rPr>
          <w:rFonts w:hint="eastAsia"/>
        </w:rPr>
        <w:t>LCI</w:t>
      </w:r>
      <w:r>
        <w:rPr>
          <w:rFonts w:hint="eastAsia"/>
        </w:rPr>
        <w:t>和</w:t>
      </w:r>
      <w:r>
        <w:rPr>
          <w:rFonts w:hint="eastAsia"/>
        </w:rPr>
        <w:t>LCA</w:t>
      </w:r>
      <w:r>
        <w:rPr>
          <w:rFonts w:hint="eastAsia"/>
        </w:rPr>
        <w:t>研究报告的模板，以及</w:t>
      </w:r>
      <w:r>
        <w:rPr>
          <w:rFonts w:hint="eastAsia"/>
        </w:rPr>
        <w:t>LCI</w:t>
      </w:r>
      <w:r>
        <w:rPr>
          <w:rFonts w:hint="eastAsia"/>
        </w:rPr>
        <w:t>数据集的数据格式，这些文件和支持编辑工具可供使用。</w:t>
      </w:r>
    </w:p>
    <w:p w14:paraId="62FB3D20" w14:textId="77777777" w:rsidR="00D16BE9" w:rsidRDefault="00AC4FA2">
      <w:pPr>
        <w:pStyle w:val="0"/>
        <w:numPr>
          <w:ilvl w:val="0"/>
          <w:numId w:val="12"/>
        </w:numPr>
        <w:ind w:left="0" w:firstLineChars="200" w:firstLine="422"/>
      </w:pPr>
      <w:r>
        <w:rPr>
          <w:rFonts w:hint="eastAsia"/>
          <w:b/>
          <w:bCs/>
        </w:rPr>
        <w:t>目标定义，关键方面：</w:t>
      </w:r>
      <w:r>
        <w:rPr>
          <w:rFonts w:hint="eastAsia"/>
        </w:rPr>
        <w:t>定义你研究的目标方面，包括决策背景、预期应用和目标受众（参见第</w:t>
      </w:r>
      <w:r>
        <w:rPr>
          <w:rFonts w:hint="eastAsia"/>
        </w:rPr>
        <w:t>5.2.1</w:t>
      </w:r>
      <w:r>
        <w:rPr>
          <w:rFonts w:hint="eastAsia"/>
        </w:rPr>
        <w:t>、</w:t>
      </w:r>
      <w:r>
        <w:rPr>
          <w:rFonts w:hint="eastAsia"/>
        </w:rPr>
        <w:t>5.2.3</w:t>
      </w:r>
      <w:r>
        <w:rPr>
          <w:rFonts w:hint="eastAsia"/>
        </w:rPr>
        <w:t>和</w:t>
      </w:r>
      <w:r>
        <w:rPr>
          <w:rFonts w:hint="eastAsia"/>
        </w:rPr>
        <w:t>5.2.4</w:t>
      </w:r>
      <w:r>
        <w:rPr>
          <w:rFonts w:hint="eastAsia"/>
        </w:rPr>
        <w:t>章）。</w:t>
      </w:r>
    </w:p>
    <w:p w14:paraId="5B64DD4C" w14:textId="77777777" w:rsidR="00D16BE9" w:rsidRDefault="00AC4FA2">
      <w:pPr>
        <w:pStyle w:val="0"/>
        <w:numPr>
          <w:ilvl w:val="0"/>
          <w:numId w:val="12"/>
        </w:numPr>
        <w:ind w:left="0" w:firstLineChars="200" w:firstLine="422"/>
      </w:pPr>
      <w:r>
        <w:rPr>
          <w:rFonts w:hint="eastAsia"/>
          <w:b/>
          <w:bCs/>
        </w:rPr>
        <w:t>范围定义</w:t>
      </w:r>
      <w:r>
        <w:rPr>
          <w:rFonts w:hint="eastAsia"/>
          <w:b/>
          <w:bCs/>
        </w:rPr>
        <w:t xml:space="preserve"> - </w:t>
      </w:r>
      <w:r>
        <w:rPr>
          <w:rFonts w:hint="eastAsia"/>
          <w:b/>
          <w:bCs/>
        </w:rPr>
        <w:t>研究对象：</w:t>
      </w:r>
      <w:r>
        <w:rPr>
          <w:rFonts w:hint="eastAsia"/>
        </w:rPr>
        <w:t>如果你在目标定义中没有明确界定研究对象，现在应尽可能明确地识别它（例如，一个特定品牌的产品或商品，一个加工步骤，一个政策选项等），并指定它在</w:t>
      </w:r>
      <w:r>
        <w:rPr>
          <w:rFonts w:hint="eastAsia"/>
        </w:rPr>
        <w:t>LCA</w:t>
      </w:r>
      <w:r>
        <w:rPr>
          <w:rFonts w:hint="eastAsia"/>
        </w:rPr>
        <w:t>中的功能（如果不清楚，请参见第</w:t>
      </w:r>
      <w:r>
        <w:rPr>
          <w:rFonts w:hint="eastAsia"/>
        </w:rPr>
        <w:t>6.4</w:t>
      </w:r>
      <w:r>
        <w:rPr>
          <w:rFonts w:hint="eastAsia"/>
        </w:rPr>
        <w:t>章及“功能、功能单元和参考流”相关框）。</w:t>
      </w:r>
    </w:p>
    <w:p w14:paraId="478AA34C" w14:textId="77777777" w:rsidR="00D16BE9" w:rsidRDefault="00AC4FA2">
      <w:pPr>
        <w:pStyle w:val="0"/>
        <w:numPr>
          <w:ilvl w:val="0"/>
          <w:numId w:val="12"/>
        </w:numPr>
        <w:ind w:left="0" w:firstLineChars="200" w:firstLine="422"/>
      </w:pPr>
      <w:r>
        <w:rPr>
          <w:rFonts w:hint="eastAsia"/>
          <w:b/>
          <w:bCs/>
        </w:rPr>
        <w:t>范围定义</w:t>
      </w:r>
      <w:r>
        <w:rPr>
          <w:rFonts w:hint="eastAsia"/>
          <w:b/>
          <w:bCs/>
        </w:rPr>
        <w:t xml:space="preserve"> - </w:t>
      </w:r>
      <w:r>
        <w:rPr>
          <w:rFonts w:hint="eastAsia"/>
          <w:b/>
          <w:bCs/>
        </w:rPr>
        <w:t>归类适用的目标情况</w:t>
      </w:r>
      <w:r>
        <w:rPr>
          <w:rFonts w:hint="eastAsia"/>
          <w:b/>
          <w:bCs/>
        </w:rPr>
        <w:t>A</w:t>
      </w:r>
      <w:r>
        <w:rPr>
          <w:rFonts w:hint="eastAsia"/>
          <w:b/>
          <w:bCs/>
        </w:rPr>
        <w:t>、</w:t>
      </w:r>
      <w:r>
        <w:rPr>
          <w:rFonts w:hint="eastAsia"/>
          <w:b/>
          <w:bCs/>
        </w:rPr>
        <w:t>B</w:t>
      </w:r>
      <w:r>
        <w:rPr>
          <w:rFonts w:hint="eastAsia"/>
          <w:b/>
          <w:bCs/>
        </w:rPr>
        <w:t>或</w:t>
      </w:r>
      <w:r>
        <w:rPr>
          <w:rFonts w:hint="eastAsia"/>
          <w:b/>
          <w:bCs/>
        </w:rPr>
        <w:t>C</w:t>
      </w:r>
      <w:r>
        <w:rPr>
          <w:rFonts w:hint="eastAsia"/>
          <w:b/>
          <w:bCs/>
        </w:rPr>
        <w:t>：</w:t>
      </w:r>
      <w:r>
        <w:rPr>
          <w:rFonts w:hint="eastAsia"/>
        </w:rPr>
        <w:t>在表</w:t>
      </w:r>
      <w:r>
        <w:rPr>
          <w:rFonts w:hint="eastAsia"/>
        </w:rPr>
        <w:t>3</w:t>
      </w:r>
      <w:r>
        <w:rPr>
          <w:rFonts w:hint="eastAsia"/>
        </w:rPr>
        <w:t>中检查你的研究属于哪个典型的目标情况</w:t>
      </w:r>
      <w:r>
        <w:rPr>
          <w:rFonts w:hint="eastAsia"/>
        </w:rPr>
        <w:t>A</w:t>
      </w:r>
      <w:r>
        <w:rPr>
          <w:rFonts w:hint="eastAsia"/>
        </w:rPr>
        <w:t>、</w:t>
      </w:r>
      <w:r>
        <w:rPr>
          <w:rFonts w:hint="eastAsia"/>
        </w:rPr>
        <w:t>B</w:t>
      </w:r>
      <w:r>
        <w:rPr>
          <w:rFonts w:hint="eastAsia"/>
        </w:rPr>
        <w:t>、</w:t>
      </w:r>
      <w:r>
        <w:rPr>
          <w:rFonts w:hint="eastAsia"/>
        </w:rPr>
        <w:t>C1</w:t>
      </w:r>
      <w:r>
        <w:rPr>
          <w:rFonts w:hint="eastAsia"/>
        </w:rPr>
        <w:t>或</w:t>
      </w:r>
      <w:r>
        <w:rPr>
          <w:rFonts w:hint="eastAsia"/>
        </w:rPr>
        <w:t>C2</w:t>
      </w:r>
      <w:r>
        <w:rPr>
          <w:rFonts w:hint="eastAsia"/>
        </w:rPr>
        <w:t>。如果有疑问，第</w:t>
      </w:r>
      <w:r>
        <w:rPr>
          <w:rFonts w:hint="eastAsia"/>
        </w:rPr>
        <w:t>5.3</w:t>
      </w:r>
      <w:r>
        <w:rPr>
          <w:rFonts w:hint="eastAsia"/>
        </w:rPr>
        <w:t>章提供了详细的指导，解释了每个类别</w:t>
      </w:r>
      <w:r>
        <w:rPr>
          <w:rFonts w:hint="eastAsia"/>
        </w:rPr>
        <w:t>A</w:t>
      </w:r>
      <w:r>
        <w:rPr>
          <w:rFonts w:hint="eastAsia"/>
        </w:rPr>
        <w:t>、</w:t>
      </w:r>
      <w:r>
        <w:rPr>
          <w:rFonts w:hint="eastAsia"/>
        </w:rPr>
        <w:t>B</w:t>
      </w:r>
      <w:r>
        <w:rPr>
          <w:rFonts w:hint="eastAsia"/>
        </w:rPr>
        <w:t>、</w:t>
      </w:r>
      <w:r>
        <w:rPr>
          <w:rFonts w:hint="eastAsia"/>
        </w:rPr>
        <w:t>C1</w:t>
      </w:r>
      <w:r>
        <w:rPr>
          <w:rFonts w:hint="eastAsia"/>
        </w:rPr>
        <w:t>和</w:t>
      </w:r>
      <w:r>
        <w:rPr>
          <w:rFonts w:hint="eastAsia"/>
        </w:rPr>
        <w:t>C2</w:t>
      </w:r>
      <w:r>
        <w:rPr>
          <w:rFonts w:hint="eastAsia"/>
        </w:rPr>
        <w:t>的含义。同时，在表</w:t>
      </w:r>
      <w:r>
        <w:rPr>
          <w:rFonts w:hint="eastAsia"/>
        </w:rPr>
        <w:t>3</w:t>
      </w:r>
      <w:r>
        <w:rPr>
          <w:rFonts w:hint="eastAsia"/>
        </w:rPr>
        <w:t>中检查</w:t>
      </w:r>
      <w:r>
        <w:rPr>
          <w:rFonts w:hint="eastAsia"/>
        </w:rPr>
        <w:t>LCA</w:t>
      </w:r>
      <w:r>
        <w:rPr>
          <w:rFonts w:hint="eastAsia"/>
        </w:rPr>
        <w:t>研究通常可以为你的预期应用提供哪些类型的交付物，除非你在目标定义中已决定。</w:t>
      </w:r>
    </w:p>
    <w:p w14:paraId="2CA769A9" w14:textId="77777777" w:rsidR="00D16BE9" w:rsidRDefault="00AC4FA2">
      <w:pPr>
        <w:pStyle w:val="0"/>
        <w:numPr>
          <w:ilvl w:val="0"/>
          <w:numId w:val="12"/>
        </w:numPr>
        <w:ind w:left="0" w:firstLineChars="200" w:firstLine="422"/>
      </w:pPr>
      <w:r>
        <w:rPr>
          <w:rFonts w:hint="eastAsia"/>
          <w:b/>
          <w:bCs/>
        </w:rPr>
        <w:t>完成目标定义的初始阶段：</w:t>
      </w:r>
      <w:r>
        <w:rPr>
          <w:rFonts w:hint="eastAsia"/>
        </w:rPr>
        <w:t>根据手头的信息，执行目标阶段的所有未完成步骤。这意味着需要完成以下所有事项：</w:t>
      </w:r>
    </w:p>
    <w:p w14:paraId="2D8D4413" w14:textId="77777777" w:rsidR="00D16BE9" w:rsidRDefault="00AC4FA2">
      <w:pPr>
        <w:pStyle w:val="0"/>
        <w:ind w:firstLineChars="200" w:firstLine="420"/>
      </w:pPr>
      <w:r>
        <w:rPr>
          <w:rFonts w:hint="eastAsia"/>
        </w:rPr>
        <w:t xml:space="preserve">- </w:t>
      </w:r>
      <w:r>
        <w:rPr>
          <w:rFonts w:hint="eastAsia"/>
        </w:rPr>
        <w:t>确定</w:t>
      </w:r>
      <w:r>
        <w:rPr>
          <w:rFonts w:hint="eastAsia"/>
          <w:b/>
          <w:bCs/>
        </w:rPr>
        <w:t>由于方法选择、假设或影响覆盖范围</w:t>
      </w:r>
      <w:r>
        <w:rPr>
          <w:rFonts w:hint="eastAsia"/>
        </w:rPr>
        <w:t>（例如碳足迹研究）</w:t>
      </w:r>
      <w:r>
        <w:rPr>
          <w:rFonts w:hint="eastAsia"/>
          <w:b/>
          <w:bCs/>
        </w:rPr>
        <w:t>而预设的限制</w:t>
      </w:r>
      <w:r>
        <w:rPr>
          <w:rFonts w:hint="eastAsia"/>
        </w:rPr>
        <w:t>（参见第</w:t>
      </w:r>
      <w:r>
        <w:rPr>
          <w:rFonts w:hint="eastAsia"/>
        </w:rPr>
        <w:t>5.2.2</w:t>
      </w:r>
      <w:r>
        <w:rPr>
          <w:rFonts w:hint="eastAsia"/>
        </w:rPr>
        <w:t>章）</w:t>
      </w:r>
    </w:p>
    <w:p w14:paraId="1F7951EA" w14:textId="77777777" w:rsidR="00D16BE9" w:rsidRDefault="00AC4FA2">
      <w:pPr>
        <w:pStyle w:val="0"/>
        <w:ind w:firstLineChars="200" w:firstLine="420"/>
      </w:pPr>
      <w:r>
        <w:rPr>
          <w:rFonts w:hint="eastAsia"/>
        </w:rPr>
        <w:t xml:space="preserve">- </w:t>
      </w:r>
      <w:r>
        <w:rPr>
          <w:rFonts w:hint="eastAsia"/>
        </w:rPr>
        <w:t>说明</w:t>
      </w:r>
      <w:r>
        <w:rPr>
          <w:rFonts w:hint="eastAsia"/>
          <w:b/>
          <w:bCs/>
        </w:rPr>
        <w:t>进行研究的原因</w:t>
      </w:r>
      <w:r>
        <w:rPr>
          <w:rFonts w:hint="eastAsia"/>
        </w:rPr>
        <w:t>（参见第</w:t>
      </w:r>
      <w:r>
        <w:rPr>
          <w:rFonts w:hint="eastAsia"/>
        </w:rPr>
        <w:t>5.2.3</w:t>
      </w:r>
      <w:r>
        <w:rPr>
          <w:rFonts w:hint="eastAsia"/>
        </w:rPr>
        <w:t>章）</w:t>
      </w:r>
    </w:p>
    <w:p w14:paraId="0C483CA7" w14:textId="77777777" w:rsidR="00D16BE9" w:rsidRDefault="00AC4FA2">
      <w:pPr>
        <w:pStyle w:val="0"/>
        <w:ind w:firstLineChars="200" w:firstLine="420"/>
      </w:pPr>
      <w:r>
        <w:rPr>
          <w:rFonts w:hint="eastAsia"/>
        </w:rPr>
        <w:t xml:space="preserve">- </w:t>
      </w:r>
      <w:r>
        <w:rPr>
          <w:rFonts w:hint="eastAsia"/>
        </w:rPr>
        <w:t>澄清</w:t>
      </w:r>
      <w:r>
        <w:rPr>
          <w:rFonts w:hint="eastAsia"/>
          <w:b/>
          <w:bCs/>
        </w:rPr>
        <w:t>研究是否涉及比较</w:t>
      </w:r>
      <w:r>
        <w:rPr>
          <w:rFonts w:hint="eastAsia"/>
        </w:rPr>
        <w:t>及其是否打算</w:t>
      </w:r>
      <w:r>
        <w:rPr>
          <w:rFonts w:hint="eastAsia"/>
          <w:b/>
          <w:bCs/>
        </w:rPr>
        <w:t>向公众披露</w:t>
      </w:r>
      <w:r>
        <w:rPr>
          <w:rFonts w:hint="eastAsia"/>
        </w:rPr>
        <w:t>（参见第</w:t>
      </w:r>
      <w:r>
        <w:rPr>
          <w:rFonts w:hint="eastAsia"/>
        </w:rPr>
        <w:t>5.2.5</w:t>
      </w:r>
      <w:r>
        <w:rPr>
          <w:rFonts w:hint="eastAsia"/>
        </w:rPr>
        <w:t>章）</w:t>
      </w:r>
    </w:p>
    <w:p w14:paraId="4A4B8073" w14:textId="77777777" w:rsidR="00D16BE9" w:rsidRDefault="00AC4FA2">
      <w:pPr>
        <w:pStyle w:val="0"/>
        <w:ind w:firstLineChars="200" w:firstLine="420"/>
      </w:pPr>
      <w:r>
        <w:rPr>
          <w:rFonts w:hint="eastAsia"/>
        </w:rPr>
        <w:t xml:space="preserve">- </w:t>
      </w:r>
      <w:r>
        <w:rPr>
          <w:rFonts w:hint="eastAsia"/>
        </w:rPr>
        <w:t>确定</w:t>
      </w:r>
      <w:r>
        <w:rPr>
          <w:rFonts w:hint="eastAsia"/>
          <w:b/>
          <w:bCs/>
        </w:rPr>
        <w:t>委托人和其他在研究中积极参与的</w:t>
      </w:r>
      <w:proofErr w:type="gramStart"/>
      <w:r>
        <w:rPr>
          <w:rFonts w:hint="eastAsia"/>
        </w:rPr>
        <w:t>潜在有</w:t>
      </w:r>
      <w:proofErr w:type="gramEnd"/>
      <w:r>
        <w:rPr>
          <w:rFonts w:hint="eastAsia"/>
        </w:rPr>
        <w:t>影响力的行为者（参见第</w:t>
      </w:r>
      <w:r>
        <w:rPr>
          <w:rFonts w:hint="eastAsia"/>
        </w:rPr>
        <w:t>5.2.6</w:t>
      </w:r>
      <w:r>
        <w:rPr>
          <w:rFonts w:hint="eastAsia"/>
        </w:rPr>
        <w:t>章）</w:t>
      </w:r>
    </w:p>
    <w:p w14:paraId="4D8B94F1" w14:textId="77777777" w:rsidR="00D16BE9" w:rsidRDefault="00AC4FA2">
      <w:pPr>
        <w:pStyle w:val="0"/>
        <w:numPr>
          <w:ilvl w:val="0"/>
          <w:numId w:val="12"/>
        </w:numPr>
        <w:ind w:left="0" w:firstLineChars="200" w:firstLine="422"/>
      </w:pPr>
      <w:r>
        <w:rPr>
          <w:rFonts w:hint="eastAsia"/>
          <w:b/>
          <w:bCs/>
        </w:rPr>
        <w:t>完成范围定义的初始阶段：</w:t>
      </w:r>
      <w:r>
        <w:rPr>
          <w:rFonts w:hint="eastAsia"/>
        </w:rPr>
        <w:t>根据详细的目标定义，执行范围阶段的所有未完成步骤。请注意，范围阶段的许多章节提供的规定仅在后续的生命周期清单（</w:t>
      </w:r>
      <w:r>
        <w:rPr>
          <w:rFonts w:hint="eastAsia"/>
        </w:rPr>
        <w:t>LCI</w:t>
      </w:r>
      <w:r>
        <w:rPr>
          <w:rFonts w:hint="eastAsia"/>
        </w:rPr>
        <w:t>）阶段应用，因此这些规定是在那时需要的要求，而不是立即需要采取的行动。然而，建议对所需内容有一个大致了解，因为这也会影响到随后的某些范围定义步骤。现在在此范围阶段需要积极执行的是：</w:t>
      </w:r>
    </w:p>
    <w:p w14:paraId="7EDDC13B" w14:textId="77777777" w:rsidR="00D16BE9" w:rsidRDefault="00AC4FA2">
      <w:pPr>
        <w:pStyle w:val="0"/>
        <w:ind w:firstLineChars="200" w:firstLine="420"/>
      </w:pPr>
      <w:r>
        <w:rPr>
          <w:rFonts w:hint="eastAsia"/>
        </w:rPr>
        <w:t xml:space="preserve">- </w:t>
      </w:r>
      <w:r>
        <w:rPr>
          <w:rFonts w:hint="eastAsia"/>
          <w:b/>
          <w:bCs/>
        </w:rPr>
        <w:t>详细定义功能单元和参考流</w:t>
      </w:r>
      <w:r>
        <w:rPr>
          <w:rFonts w:hint="eastAsia"/>
        </w:rPr>
        <w:t>（第</w:t>
      </w:r>
      <w:r>
        <w:rPr>
          <w:rFonts w:hint="eastAsia"/>
        </w:rPr>
        <w:t>6.4</w:t>
      </w:r>
      <w:r>
        <w:rPr>
          <w:rFonts w:hint="eastAsia"/>
        </w:rPr>
        <w:t>章）：定量和定性地详细说明研究对象的功能单元和</w:t>
      </w:r>
      <w:r>
        <w:rPr>
          <w:rFonts w:hint="eastAsia"/>
        </w:rPr>
        <w:t>/</w:t>
      </w:r>
      <w:r>
        <w:rPr>
          <w:rFonts w:hint="eastAsia"/>
        </w:rPr>
        <w:t>或参考流（并根据研究对象的类型提供技术规范等信息）。这些信息通常会在后续阶段有所修订。</w:t>
      </w:r>
    </w:p>
    <w:p w14:paraId="1C4AF2EA" w14:textId="77777777" w:rsidR="00D16BE9" w:rsidRDefault="00AC4FA2">
      <w:pPr>
        <w:pStyle w:val="0"/>
        <w:ind w:firstLineChars="200" w:firstLine="420"/>
      </w:pPr>
      <w:r>
        <w:rPr>
          <w:rFonts w:hint="eastAsia"/>
        </w:rPr>
        <w:t xml:space="preserve">- </w:t>
      </w:r>
      <w:r>
        <w:rPr>
          <w:rFonts w:hint="eastAsia"/>
          <w:b/>
          <w:bCs/>
        </w:rPr>
        <w:t>定义系统边界</w:t>
      </w:r>
      <w:r>
        <w:rPr>
          <w:rFonts w:hint="eastAsia"/>
        </w:rPr>
        <w:t>（第</w:t>
      </w:r>
      <w:r>
        <w:rPr>
          <w:rFonts w:hint="eastAsia"/>
        </w:rPr>
        <w:t>6.6</w:t>
      </w:r>
      <w:r>
        <w:rPr>
          <w:rFonts w:hint="eastAsia"/>
        </w:rPr>
        <w:t>章，特别是第</w:t>
      </w:r>
      <w:r>
        <w:rPr>
          <w:rFonts w:hint="eastAsia"/>
        </w:rPr>
        <w:t>6.6.2</w:t>
      </w:r>
      <w:r>
        <w:rPr>
          <w:rFonts w:hint="eastAsia"/>
        </w:rPr>
        <w:t>章）：提供初步的系统边界定义，并列出可能被排除的生命周期阶段、活动类型、过程和基础流（如果有）。这个初步设定通常会在后</w:t>
      </w:r>
      <w:r>
        <w:rPr>
          <w:rFonts w:hint="eastAsia"/>
        </w:rPr>
        <w:lastRenderedPageBreak/>
        <w:t>续阶段进行广泛修订。请注意，在此阶段不会识别具体过程；这是后续生命周期清单工作的第一步。</w:t>
      </w:r>
    </w:p>
    <w:p w14:paraId="0255C5DE" w14:textId="77777777" w:rsidR="00D16BE9" w:rsidRDefault="00AC4FA2">
      <w:pPr>
        <w:pStyle w:val="0"/>
        <w:ind w:firstLineChars="200" w:firstLine="420"/>
      </w:pPr>
      <w:r>
        <w:rPr>
          <w:rFonts w:hint="eastAsia"/>
        </w:rPr>
        <w:t xml:space="preserve">- </w:t>
      </w:r>
      <w:r>
        <w:rPr>
          <w:rFonts w:hint="eastAsia"/>
          <w:b/>
          <w:bCs/>
        </w:rPr>
        <w:t>定义截止标准</w:t>
      </w:r>
      <w:r>
        <w:rPr>
          <w:rFonts w:hint="eastAsia"/>
        </w:rPr>
        <w:t>（第</w:t>
      </w:r>
      <w:r>
        <w:rPr>
          <w:rFonts w:hint="eastAsia"/>
        </w:rPr>
        <w:t>6.6.3</w:t>
      </w:r>
      <w:r>
        <w:rPr>
          <w:rFonts w:hint="eastAsia"/>
        </w:rPr>
        <w:t>章）：定义目标的定量截止标准，除非在目标定义中已经明确。这个初步目标通常会在后续阶段广泛修订，特别是如果研究是比较性的。如果由于数据获取有限或资源不足导致无法达到目标完整性，后续可能会进行一定程度的修订。请注意，这在少数情况下可能意味着研究的总体目标无法实现，需要进行修订。</w:t>
      </w:r>
    </w:p>
    <w:p w14:paraId="2F94745F" w14:textId="77777777" w:rsidR="00D16BE9" w:rsidRDefault="00AC4FA2">
      <w:pPr>
        <w:pStyle w:val="0"/>
        <w:ind w:firstLineChars="200" w:firstLine="420"/>
      </w:pPr>
      <w:r>
        <w:rPr>
          <w:rFonts w:hint="eastAsia"/>
        </w:rPr>
        <w:t xml:space="preserve">- </w:t>
      </w:r>
      <w:r>
        <w:rPr>
          <w:rFonts w:hint="eastAsia"/>
          <w:b/>
          <w:bCs/>
        </w:rPr>
        <w:t>为生命周期影响评估（</w:t>
      </w:r>
      <w:r>
        <w:rPr>
          <w:rFonts w:hint="eastAsia"/>
          <w:b/>
          <w:bCs/>
        </w:rPr>
        <w:t>LCIA</w:t>
      </w:r>
      <w:r>
        <w:rPr>
          <w:rFonts w:hint="eastAsia"/>
          <w:b/>
          <w:bCs/>
        </w:rPr>
        <w:t>）准备基础</w:t>
      </w:r>
      <w:r>
        <w:rPr>
          <w:rFonts w:hint="eastAsia"/>
        </w:rPr>
        <w:t>（第</w:t>
      </w:r>
      <w:r>
        <w:rPr>
          <w:rFonts w:hint="eastAsia"/>
        </w:rPr>
        <w:t>6.7</w:t>
      </w:r>
      <w:r>
        <w:rPr>
          <w:rFonts w:hint="eastAsia"/>
        </w:rPr>
        <w:t>章）：确定要包括的影响类别、将使用的生命周期影响评估（</w:t>
      </w:r>
      <w:r>
        <w:rPr>
          <w:rFonts w:hint="eastAsia"/>
        </w:rPr>
        <w:t>LCIA</w:t>
      </w:r>
      <w:r>
        <w:rPr>
          <w:rFonts w:hint="eastAsia"/>
        </w:rPr>
        <w:t>）方法、将分析的影响水平，以及是否在截止和</w:t>
      </w:r>
      <w:r>
        <w:rPr>
          <w:rFonts w:hint="eastAsia"/>
        </w:rPr>
        <w:t>/</w:t>
      </w:r>
      <w:r>
        <w:rPr>
          <w:rFonts w:hint="eastAsia"/>
        </w:rPr>
        <w:t>或支持结果解释时使用归一化和加权。这个决定以后不应被根本性修订。然而，根据下一轮迭代的结果，可以排除无关的影响类别，需要添加默认列表外的新类别，可能需要修改</w:t>
      </w:r>
      <w:r>
        <w:rPr>
          <w:rFonts w:hint="eastAsia"/>
        </w:rPr>
        <w:t>LCIA</w:t>
      </w:r>
      <w:r>
        <w:rPr>
          <w:rFonts w:hint="eastAsia"/>
        </w:rPr>
        <w:t>方法以适应特定地点，并且归一化基础和加权</w:t>
      </w:r>
      <w:proofErr w:type="gramStart"/>
      <w:r>
        <w:rPr>
          <w:rFonts w:hint="eastAsia"/>
        </w:rPr>
        <w:t>集可能</w:t>
      </w:r>
      <w:proofErr w:type="gramEnd"/>
      <w:r>
        <w:rPr>
          <w:rFonts w:hint="eastAsia"/>
        </w:rPr>
        <w:t>会根据上述调整进行一些调整。</w:t>
      </w:r>
    </w:p>
    <w:p w14:paraId="6D41261F" w14:textId="77777777" w:rsidR="00D16BE9" w:rsidRDefault="00AC4FA2">
      <w:pPr>
        <w:pStyle w:val="0"/>
        <w:ind w:firstLineChars="200" w:firstLine="420"/>
      </w:pPr>
      <w:r>
        <w:rPr>
          <w:rFonts w:hint="eastAsia"/>
        </w:rPr>
        <w:t xml:space="preserve">- </w:t>
      </w:r>
      <w:r>
        <w:rPr>
          <w:rFonts w:hint="eastAsia"/>
          <w:b/>
          <w:bCs/>
        </w:rPr>
        <w:t>确定数据质量需求</w:t>
      </w:r>
      <w:r>
        <w:rPr>
          <w:rFonts w:hint="eastAsia"/>
        </w:rPr>
        <w:t>（第</w:t>
      </w:r>
      <w:r>
        <w:rPr>
          <w:rFonts w:hint="eastAsia"/>
        </w:rPr>
        <w:t>6.9</w:t>
      </w:r>
      <w:r>
        <w:rPr>
          <w:rFonts w:hint="eastAsia"/>
        </w:rPr>
        <w:t>章）：除截止标准外，定义其他数据质量需求，即研究相关的数据准确性和精确度要求，尽可能在初期明确。与初步截止设置类似，如果研究是比较性的，这些需求在后续阶段将会有更大程度的修订。最后，如果由于缺乏数据访问或资源不足而无法满足清单数据质量要求，通常需要进行一些修订。</w:t>
      </w:r>
    </w:p>
    <w:p w14:paraId="77605A49" w14:textId="77777777" w:rsidR="00D16BE9" w:rsidRDefault="00AC4FA2">
      <w:pPr>
        <w:pStyle w:val="0"/>
        <w:ind w:firstLineChars="200" w:firstLine="420"/>
      </w:pPr>
      <w:r>
        <w:rPr>
          <w:rFonts w:hint="eastAsia"/>
        </w:rPr>
        <w:t xml:space="preserve">- </w:t>
      </w:r>
      <w:r>
        <w:rPr>
          <w:rFonts w:hint="eastAsia"/>
          <w:b/>
          <w:bCs/>
        </w:rPr>
        <w:t>初步筛选信息来源</w:t>
      </w:r>
      <w:r>
        <w:rPr>
          <w:rFonts w:hint="eastAsia"/>
        </w:rPr>
        <w:t>（第</w:t>
      </w:r>
      <w:r>
        <w:rPr>
          <w:rFonts w:hint="eastAsia"/>
        </w:rPr>
        <w:t>6.9</w:t>
      </w:r>
      <w:r>
        <w:rPr>
          <w:rFonts w:hint="eastAsia"/>
        </w:rPr>
        <w:t>章）：现在可以初步筛选主要的数据和信息来源。这一步也可以在后续的计划数据收集步骤中进行（第</w:t>
      </w:r>
      <w:r>
        <w:rPr>
          <w:rFonts w:hint="eastAsia"/>
        </w:rPr>
        <w:t>7.3</w:t>
      </w:r>
      <w:r>
        <w:rPr>
          <w:rFonts w:hint="eastAsia"/>
        </w:rPr>
        <w:t>章）。</w:t>
      </w:r>
    </w:p>
    <w:p w14:paraId="4674996E" w14:textId="77777777" w:rsidR="00D16BE9" w:rsidRDefault="00AC4FA2">
      <w:pPr>
        <w:pStyle w:val="0"/>
        <w:ind w:firstLineChars="200" w:firstLine="420"/>
      </w:pPr>
      <w:r>
        <w:rPr>
          <w:rFonts w:hint="eastAsia"/>
        </w:rPr>
        <w:t xml:space="preserve">- </w:t>
      </w:r>
      <w:r>
        <w:rPr>
          <w:rFonts w:hint="eastAsia"/>
          <w:b/>
          <w:bCs/>
        </w:rPr>
        <w:t>计划报告</w:t>
      </w:r>
      <w:r>
        <w:rPr>
          <w:rFonts w:hint="eastAsia"/>
        </w:rPr>
        <w:t>（第</w:t>
      </w:r>
      <w:r>
        <w:rPr>
          <w:rFonts w:hint="eastAsia"/>
        </w:rPr>
        <w:t>6.12</w:t>
      </w:r>
      <w:r>
        <w:rPr>
          <w:rFonts w:hint="eastAsia"/>
        </w:rPr>
        <w:t>章）：根据研究类型和交付物以及预期受众，计划报告的内容和形式。</w:t>
      </w:r>
    </w:p>
    <w:p w14:paraId="022EF4FF" w14:textId="77777777" w:rsidR="00D16BE9" w:rsidRDefault="00AC4FA2">
      <w:pPr>
        <w:pStyle w:val="0"/>
        <w:ind w:firstLineChars="200" w:firstLine="420"/>
      </w:pPr>
      <w:r>
        <w:rPr>
          <w:rFonts w:hint="eastAsia"/>
        </w:rPr>
        <w:t xml:space="preserve">- </w:t>
      </w:r>
      <w:r>
        <w:rPr>
          <w:rFonts w:hint="eastAsia"/>
          <w:b/>
          <w:bCs/>
        </w:rPr>
        <w:t>计划审查</w:t>
      </w:r>
      <w:r>
        <w:rPr>
          <w:rFonts w:hint="eastAsia"/>
        </w:rPr>
        <w:t>（第</w:t>
      </w:r>
      <w:r>
        <w:rPr>
          <w:rFonts w:hint="eastAsia"/>
        </w:rPr>
        <w:t>6.11</w:t>
      </w:r>
      <w:r>
        <w:rPr>
          <w:rFonts w:hint="eastAsia"/>
        </w:rPr>
        <w:t>章）：确定适用的审查类型，最好已经确定审查员。审查类型和审查员的选择都取决于研究类型和目标受众。请注意，对于情况</w:t>
      </w:r>
      <w:r>
        <w:rPr>
          <w:rFonts w:hint="eastAsia"/>
        </w:rPr>
        <w:t>B</w:t>
      </w:r>
      <w:r>
        <w:rPr>
          <w:rFonts w:hint="eastAsia"/>
        </w:rPr>
        <w:t>，要求在研究的一些初步步骤中涉及相关方。</w:t>
      </w:r>
    </w:p>
    <w:p w14:paraId="5E797A8E" w14:textId="77777777" w:rsidR="00D16BE9" w:rsidRDefault="00AC4FA2">
      <w:pPr>
        <w:pStyle w:val="0"/>
        <w:numPr>
          <w:ilvl w:val="0"/>
          <w:numId w:val="12"/>
        </w:numPr>
        <w:ind w:left="0" w:firstLineChars="200" w:firstLine="422"/>
      </w:pPr>
      <w:r>
        <w:rPr>
          <w:rFonts w:hint="eastAsia"/>
          <w:b/>
          <w:bCs/>
        </w:rPr>
        <w:t>生命周期清单（</w:t>
      </w:r>
      <w:r>
        <w:rPr>
          <w:rFonts w:hint="eastAsia"/>
          <w:b/>
          <w:bCs/>
        </w:rPr>
        <w:t>LCI</w:t>
      </w:r>
      <w:r>
        <w:rPr>
          <w:rFonts w:hint="eastAsia"/>
          <w:b/>
          <w:bCs/>
        </w:rPr>
        <w:t>）工作：</w:t>
      </w:r>
      <w:r>
        <w:rPr>
          <w:rFonts w:hint="eastAsia"/>
        </w:rPr>
        <w:t>生命周期评估（</w:t>
      </w:r>
      <w:r>
        <w:rPr>
          <w:rFonts w:hint="eastAsia"/>
        </w:rPr>
        <w:t>LCA</w:t>
      </w:r>
      <w:r>
        <w:rPr>
          <w:rFonts w:hint="eastAsia"/>
        </w:rPr>
        <w:t>）的主要部分通常是清单工作，这部分在持续时间和资源使用方面都是主要的：</w:t>
      </w:r>
    </w:p>
    <w:p w14:paraId="755F81F6" w14:textId="77777777" w:rsidR="00D16BE9" w:rsidRDefault="00AC4FA2">
      <w:pPr>
        <w:pStyle w:val="0"/>
        <w:ind w:firstLineChars="200" w:firstLine="420"/>
      </w:pPr>
      <w:r>
        <w:rPr>
          <w:rFonts w:hint="eastAsia"/>
        </w:rPr>
        <w:t xml:space="preserve"> - </w:t>
      </w:r>
      <w:r>
        <w:rPr>
          <w:rFonts w:hint="eastAsia"/>
        </w:rPr>
        <w:t>识别系统边界内的过程：作为生命周期清单（</w:t>
      </w:r>
      <w:r>
        <w:rPr>
          <w:rFonts w:hint="eastAsia"/>
        </w:rPr>
        <w:t>LCI</w:t>
      </w:r>
      <w:r>
        <w:rPr>
          <w:rFonts w:hint="eastAsia"/>
        </w:rPr>
        <w:t>）阶段的第一步，并根据适用的目标情况，识别系统边界内需包括的过程。请注意，此步骤仅涉及前景系统的过程，以及连接前景系统和背景系统的产品和废物流。第</w:t>
      </w:r>
      <w:r>
        <w:rPr>
          <w:rFonts w:hint="eastAsia"/>
        </w:rPr>
        <w:t>7.2.3</w:t>
      </w:r>
      <w:r>
        <w:rPr>
          <w:rFonts w:hint="eastAsia"/>
        </w:rPr>
        <w:t>章规定了所有情况的规定，除了情况</w:t>
      </w:r>
      <w:r>
        <w:rPr>
          <w:rFonts w:hint="eastAsia"/>
        </w:rPr>
        <w:t>B</w:t>
      </w:r>
      <w:r>
        <w:rPr>
          <w:rFonts w:hint="eastAsia"/>
        </w:rPr>
        <w:t>中受大规模后果影响的过程以及情况</w:t>
      </w:r>
      <w:r>
        <w:rPr>
          <w:rFonts w:hint="eastAsia"/>
        </w:rPr>
        <w:t>B</w:t>
      </w:r>
      <w:r>
        <w:rPr>
          <w:rFonts w:hint="eastAsia"/>
        </w:rPr>
        <w:t>下的假设场景（如果这些场景包括完整的结果性建模元素）。第</w:t>
      </w:r>
      <w:r>
        <w:rPr>
          <w:rFonts w:hint="eastAsia"/>
        </w:rPr>
        <w:t>7.2.4</w:t>
      </w:r>
      <w:r>
        <w:rPr>
          <w:rFonts w:hint="eastAsia"/>
        </w:rPr>
        <w:t>章则为这些特定目的提供了规定。为了识别</w:t>
      </w:r>
      <w:proofErr w:type="gramStart"/>
      <w:r>
        <w:rPr>
          <w:rFonts w:hint="eastAsia"/>
        </w:rPr>
        <w:t>需包括</w:t>
      </w:r>
      <w:proofErr w:type="gramEnd"/>
      <w:r>
        <w:rPr>
          <w:rFonts w:hint="eastAsia"/>
        </w:rPr>
        <w:t>的过程，建议仅借鉴已有的高质量、详细研究的经验，这些研究应与研究对象足够相似，或遵循</w:t>
      </w:r>
      <w:r>
        <w:rPr>
          <w:rFonts w:hint="eastAsia"/>
        </w:rPr>
        <w:t>ILCD</w:t>
      </w:r>
      <w:r>
        <w:rPr>
          <w:rFonts w:hint="eastAsia"/>
        </w:rPr>
        <w:t>兼容的特定产品组指南或产品类别规则（</w:t>
      </w:r>
      <w:r>
        <w:rPr>
          <w:rFonts w:hint="eastAsia"/>
        </w:rPr>
        <w:t>PCRs</w:t>
      </w:r>
      <w:r>
        <w:rPr>
          <w:rFonts w:hint="eastAsia"/>
        </w:rPr>
        <w:t>）。</w:t>
      </w:r>
    </w:p>
    <w:p w14:paraId="6C09AC2E" w14:textId="77777777" w:rsidR="00D16BE9" w:rsidRDefault="00AC4FA2">
      <w:pPr>
        <w:pStyle w:val="0"/>
        <w:numPr>
          <w:ilvl w:val="0"/>
          <w:numId w:val="12"/>
        </w:numPr>
        <w:ind w:left="0" w:firstLineChars="200" w:firstLine="422"/>
      </w:pPr>
      <w:r>
        <w:rPr>
          <w:rFonts w:hint="eastAsia"/>
          <w:b/>
          <w:bCs/>
        </w:rPr>
        <w:t>执行筛选性生命周期评估（</w:t>
      </w:r>
      <w:r>
        <w:rPr>
          <w:rFonts w:hint="eastAsia"/>
          <w:b/>
          <w:bCs/>
        </w:rPr>
        <w:t>LCA</w:t>
      </w:r>
      <w:r>
        <w:rPr>
          <w:rFonts w:hint="eastAsia"/>
          <w:b/>
          <w:bCs/>
        </w:rPr>
        <w:t>）：</w:t>
      </w:r>
      <w:r>
        <w:rPr>
          <w:rFonts w:hint="eastAsia"/>
        </w:rPr>
        <w:t>如果已经识别出</w:t>
      </w:r>
      <w:proofErr w:type="gramStart"/>
      <w:r>
        <w:rPr>
          <w:rFonts w:hint="eastAsia"/>
        </w:rPr>
        <w:t>需包括</w:t>
      </w:r>
      <w:proofErr w:type="gramEnd"/>
      <w:r>
        <w:rPr>
          <w:rFonts w:hint="eastAsia"/>
        </w:rPr>
        <w:t>的过程，建议首先执行筛选性</w:t>
      </w:r>
      <w:r>
        <w:rPr>
          <w:rFonts w:hint="eastAsia"/>
        </w:rPr>
        <w:t>LCA</w:t>
      </w:r>
      <w:r>
        <w:rPr>
          <w:rFonts w:hint="eastAsia"/>
        </w:rPr>
        <w:t>。通过建立一个初步的、粗略的生命周期清单系统模型，进行影响评估计算和分析，有助于识别那些对分析过程或系统的环境影响有较大贡献或影响的“关键”过程、参</w:t>
      </w:r>
      <w:r>
        <w:rPr>
          <w:rFonts w:hint="eastAsia"/>
        </w:rPr>
        <w:lastRenderedPageBreak/>
        <w:t>数、基础流、假设、</w:t>
      </w:r>
      <w:r>
        <w:rPr>
          <w:rFonts w:hint="eastAsia"/>
        </w:rPr>
        <w:t>LCIA</w:t>
      </w:r>
      <w:r>
        <w:rPr>
          <w:rFonts w:hint="eastAsia"/>
        </w:rPr>
        <w:t>表征因子等。这将以迭代的方式帮助以最小必要的努力达到最低要求的数据质量。筛选性</w:t>
      </w:r>
      <w:r>
        <w:rPr>
          <w:rFonts w:hint="eastAsia"/>
        </w:rPr>
        <w:t>LCA</w:t>
      </w:r>
      <w:r>
        <w:rPr>
          <w:rFonts w:hint="eastAsia"/>
        </w:rPr>
        <w:t>的具体步骤包括：</w:t>
      </w:r>
    </w:p>
    <w:p w14:paraId="4A1F5D9E" w14:textId="77777777" w:rsidR="00D16BE9" w:rsidRDefault="00AC4FA2">
      <w:pPr>
        <w:pStyle w:val="0"/>
        <w:ind w:firstLineChars="200" w:firstLine="420"/>
      </w:pPr>
      <w:r>
        <w:rPr>
          <w:rFonts w:hint="eastAsia"/>
        </w:rPr>
        <w:t xml:space="preserve"> - </w:t>
      </w:r>
      <w:r>
        <w:rPr>
          <w:rFonts w:hint="eastAsia"/>
          <w:b/>
          <w:bCs/>
        </w:rPr>
        <w:t>编制初始可用的生命周期清单（</w:t>
      </w:r>
      <w:r>
        <w:rPr>
          <w:rFonts w:hint="eastAsia"/>
          <w:b/>
          <w:bCs/>
        </w:rPr>
        <w:t>LCI</w:t>
      </w:r>
      <w:r>
        <w:rPr>
          <w:rFonts w:hint="eastAsia"/>
          <w:b/>
          <w:bCs/>
        </w:rPr>
        <w:t>）数据：</w:t>
      </w:r>
      <w:r>
        <w:rPr>
          <w:rFonts w:hint="eastAsia"/>
        </w:rPr>
        <w:t>补充任何初始可用的具体前景数据与次级数据，最好来自供应商和</w:t>
      </w:r>
      <w:r>
        <w:rPr>
          <w:rFonts w:hint="eastAsia"/>
        </w:rPr>
        <w:t>/</w:t>
      </w:r>
      <w:r>
        <w:rPr>
          <w:rFonts w:hint="eastAsia"/>
        </w:rPr>
        <w:t>或下游用户（如适用）。这些数据可以是原始数据、单位过程、</w:t>
      </w:r>
      <w:r>
        <w:rPr>
          <w:rFonts w:hint="eastAsia"/>
        </w:rPr>
        <w:t>LCI</w:t>
      </w:r>
      <w:r>
        <w:rPr>
          <w:rFonts w:hint="eastAsia"/>
        </w:rPr>
        <w:t>结果等。关于开发新单位过程的规定，见第</w:t>
      </w:r>
      <w:r>
        <w:rPr>
          <w:rFonts w:hint="eastAsia"/>
        </w:rPr>
        <w:t>7.4.2</w:t>
      </w:r>
      <w:r>
        <w:rPr>
          <w:rFonts w:hint="eastAsia"/>
        </w:rPr>
        <w:t>章。初筛模型前景数据的替代来源可以是具有充分代表性、方法</w:t>
      </w:r>
      <w:proofErr w:type="gramStart"/>
      <w:r>
        <w:rPr>
          <w:rFonts w:hint="eastAsia"/>
        </w:rPr>
        <w:t>学一致</w:t>
      </w:r>
      <w:proofErr w:type="gramEnd"/>
      <w:r>
        <w:rPr>
          <w:rFonts w:hint="eastAsia"/>
        </w:rPr>
        <w:t>的通用或平均背景数据集的第三方数据提供者。对于初始缺失的数据，使用专家判断来估算合理的最坏情况数据（见第</w:t>
      </w:r>
      <w:r>
        <w:rPr>
          <w:rFonts w:hint="eastAsia"/>
        </w:rPr>
        <w:t>7.6</w:t>
      </w:r>
      <w:r>
        <w:rPr>
          <w:rFonts w:hint="eastAsia"/>
        </w:rPr>
        <w:t>和</w:t>
      </w:r>
      <w:r>
        <w:rPr>
          <w:rFonts w:hint="eastAsia"/>
        </w:rPr>
        <w:t>7.8</w:t>
      </w:r>
      <w:r>
        <w:rPr>
          <w:rFonts w:hint="eastAsia"/>
        </w:rPr>
        <w:t>章）。第</w:t>
      </w:r>
      <w:r>
        <w:rPr>
          <w:rFonts w:hint="eastAsia"/>
        </w:rPr>
        <w:t>7.4.3</w:t>
      </w:r>
      <w:r>
        <w:rPr>
          <w:rFonts w:hint="eastAsia"/>
        </w:rPr>
        <w:t>章和第</w:t>
      </w:r>
      <w:r>
        <w:rPr>
          <w:rFonts w:hint="eastAsia"/>
        </w:rPr>
        <w:t>7.4.5</w:t>
      </w:r>
      <w:r>
        <w:rPr>
          <w:rFonts w:hint="eastAsia"/>
        </w:rPr>
        <w:t>章的各个子章节提供了关于数据、清单编制、命名法等的具体要求。关于农业系统和废物管理的具体规定见第</w:t>
      </w:r>
      <w:r>
        <w:rPr>
          <w:rFonts w:hint="eastAsia"/>
        </w:rPr>
        <w:t>7.4.4</w:t>
      </w:r>
      <w:r>
        <w:rPr>
          <w:rFonts w:hint="eastAsia"/>
        </w:rPr>
        <w:t>章。建议在所有</w:t>
      </w:r>
      <w:r>
        <w:rPr>
          <w:rFonts w:hint="eastAsia"/>
        </w:rPr>
        <w:t>LCI</w:t>
      </w:r>
      <w:r>
        <w:rPr>
          <w:rFonts w:hint="eastAsia"/>
        </w:rPr>
        <w:t>步骤中伴随进行中期质量控制，这通常基于解释阶段的元素，但不涉及同样详细的程度（见第</w:t>
      </w:r>
      <w:r>
        <w:rPr>
          <w:rFonts w:hint="eastAsia"/>
        </w:rPr>
        <w:t>7.4.2.11</w:t>
      </w:r>
      <w:r>
        <w:rPr>
          <w:rFonts w:hint="eastAsia"/>
        </w:rPr>
        <w:t>章）。</w:t>
      </w:r>
    </w:p>
    <w:p w14:paraId="30574872" w14:textId="77777777" w:rsidR="00D16BE9" w:rsidRDefault="00AC4FA2">
      <w:pPr>
        <w:pStyle w:val="0"/>
        <w:ind w:firstLineChars="200" w:firstLine="420"/>
      </w:pPr>
      <w:r>
        <w:rPr>
          <w:rFonts w:hint="eastAsia"/>
        </w:rPr>
        <w:t xml:space="preserve">- </w:t>
      </w:r>
      <w:r>
        <w:rPr>
          <w:rFonts w:hint="eastAsia"/>
          <w:b/>
          <w:bCs/>
        </w:rPr>
        <w:t>开发初始生命周期模型：</w:t>
      </w:r>
      <w:r>
        <w:rPr>
          <w:rFonts w:hint="eastAsia"/>
        </w:rPr>
        <w:t>接下来，建模所分析系统的生命周期（见第</w:t>
      </w:r>
      <w:r>
        <w:rPr>
          <w:rFonts w:hint="eastAsia"/>
        </w:rPr>
        <w:t>7.8</w:t>
      </w:r>
      <w:r>
        <w:rPr>
          <w:rFonts w:hint="eastAsia"/>
        </w:rPr>
        <w:t>章）。有关特定类型系统建模、多功能</w:t>
      </w:r>
      <w:proofErr w:type="gramStart"/>
      <w:r>
        <w:rPr>
          <w:rFonts w:hint="eastAsia"/>
        </w:rPr>
        <w:t>性解决</w:t>
      </w:r>
      <w:proofErr w:type="gramEnd"/>
      <w:r>
        <w:rPr>
          <w:rFonts w:hint="eastAsia"/>
        </w:rPr>
        <w:t>方法等的具体详细规定见第</w:t>
      </w:r>
      <w:r>
        <w:rPr>
          <w:rFonts w:hint="eastAsia"/>
        </w:rPr>
        <w:t>7.9</w:t>
      </w:r>
      <w:r>
        <w:rPr>
          <w:rFonts w:hint="eastAsia"/>
        </w:rPr>
        <w:t>章的子章节，但请注意第</w:t>
      </w:r>
      <w:r>
        <w:rPr>
          <w:rFonts w:hint="eastAsia"/>
        </w:rPr>
        <w:t>6.5.4</w:t>
      </w:r>
      <w:r>
        <w:rPr>
          <w:rFonts w:hint="eastAsia"/>
        </w:rPr>
        <w:t>章中关于解决多功能性的简化要求。有关再利用、回收和回收的建模详细信息见附录</w:t>
      </w:r>
      <w:r>
        <w:rPr>
          <w:rFonts w:hint="eastAsia"/>
        </w:rPr>
        <w:t>14</w:t>
      </w:r>
      <w:r>
        <w:rPr>
          <w:rFonts w:hint="eastAsia"/>
        </w:rPr>
        <w:t>；这些也适用于简化。请注意，如果</w:t>
      </w:r>
      <w:r>
        <w:rPr>
          <w:rFonts w:hint="eastAsia"/>
        </w:rPr>
        <w:t>LCI</w:t>
      </w:r>
      <w:r>
        <w:rPr>
          <w:rFonts w:hint="eastAsia"/>
        </w:rPr>
        <w:t>研究的交付物是单位过程，此步骤也是必须的，因为需要从系统的角度判断其达到的质量（即完整性、准确性和精确性）。当然，重点和主要努力应放在所分析的单位过程中。</w:t>
      </w:r>
    </w:p>
    <w:p w14:paraId="1F831349" w14:textId="77777777" w:rsidR="00D16BE9" w:rsidRDefault="00AC4FA2">
      <w:pPr>
        <w:pStyle w:val="0"/>
        <w:ind w:firstLineChars="200" w:firstLine="420"/>
      </w:pPr>
      <w:r>
        <w:rPr>
          <w:rFonts w:hint="eastAsia"/>
        </w:rPr>
        <w:t xml:space="preserve">- </w:t>
      </w:r>
      <w:r>
        <w:rPr>
          <w:rFonts w:hint="eastAsia"/>
          <w:b/>
          <w:bCs/>
        </w:rPr>
        <w:t>计算初始生命周期清单（</w:t>
      </w:r>
      <w:r>
        <w:rPr>
          <w:rFonts w:hint="eastAsia"/>
          <w:b/>
          <w:bCs/>
        </w:rPr>
        <w:t>LCI</w:t>
      </w:r>
      <w:r>
        <w:rPr>
          <w:rFonts w:hint="eastAsia"/>
          <w:b/>
          <w:bCs/>
        </w:rPr>
        <w:t>）结果：</w:t>
      </w:r>
      <w:r>
        <w:rPr>
          <w:rFonts w:hint="eastAsia"/>
        </w:rPr>
        <w:t>接下来，对初始的、粗略的生命周期模型进行第一次</w:t>
      </w:r>
      <w:r>
        <w:rPr>
          <w:rFonts w:hint="eastAsia"/>
        </w:rPr>
        <w:t>LCI</w:t>
      </w:r>
      <w:r>
        <w:rPr>
          <w:rFonts w:hint="eastAsia"/>
        </w:rPr>
        <w:t>结果计算（见第</w:t>
      </w:r>
      <w:r>
        <w:rPr>
          <w:rFonts w:hint="eastAsia"/>
        </w:rPr>
        <w:t>7.10</w:t>
      </w:r>
      <w:r>
        <w:rPr>
          <w:rFonts w:hint="eastAsia"/>
        </w:rPr>
        <w:t>章）。</w:t>
      </w:r>
    </w:p>
    <w:p w14:paraId="02879125" w14:textId="77777777" w:rsidR="00D16BE9" w:rsidRDefault="00AC4FA2">
      <w:pPr>
        <w:pStyle w:val="0"/>
        <w:ind w:firstLineChars="200" w:firstLine="420"/>
      </w:pPr>
      <w:r>
        <w:rPr>
          <w:rFonts w:hint="eastAsia"/>
        </w:rPr>
        <w:t xml:space="preserve">- </w:t>
      </w:r>
      <w:r>
        <w:rPr>
          <w:rFonts w:hint="eastAsia"/>
          <w:b/>
          <w:bCs/>
        </w:rPr>
        <w:t>计算初始生命周期影响评估（</w:t>
      </w:r>
      <w:r>
        <w:rPr>
          <w:rFonts w:hint="eastAsia"/>
          <w:b/>
          <w:bCs/>
        </w:rPr>
        <w:t>LCIA</w:t>
      </w:r>
      <w:r>
        <w:rPr>
          <w:rFonts w:hint="eastAsia"/>
          <w:b/>
          <w:bCs/>
        </w:rPr>
        <w:t>）结果：</w:t>
      </w:r>
      <w:r>
        <w:rPr>
          <w:rFonts w:hint="eastAsia"/>
        </w:rPr>
        <w:t>然后，计算初始的</w:t>
      </w:r>
      <w:r>
        <w:rPr>
          <w:rFonts w:hint="eastAsia"/>
        </w:rPr>
        <w:t>LCIA</w:t>
      </w:r>
      <w:r>
        <w:rPr>
          <w:rFonts w:hint="eastAsia"/>
        </w:rPr>
        <w:t>结果（可能包括归一化和加权）（见第</w:t>
      </w:r>
      <w:r>
        <w:rPr>
          <w:rFonts w:hint="eastAsia"/>
        </w:rPr>
        <w:t>8</w:t>
      </w:r>
      <w:r>
        <w:rPr>
          <w:rFonts w:hint="eastAsia"/>
        </w:rPr>
        <w:t>章）。</w:t>
      </w:r>
    </w:p>
    <w:p w14:paraId="25D7DFB5" w14:textId="77777777" w:rsidR="00D16BE9" w:rsidRDefault="00AC4FA2">
      <w:pPr>
        <w:pStyle w:val="0"/>
        <w:ind w:firstLineChars="200" w:firstLine="420"/>
      </w:pPr>
      <w:r>
        <w:rPr>
          <w:rFonts w:hint="eastAsia"/>
        </w:rPr>
        <w:t xml:space="preserve">- </w:t>
      </w:r>
      <w:r>
        <w:rPr>
          <w:rFonts w:hint="eastAsia"/>
          <w:b/>
          <w:bCs/>
        </w:rPr>
        <w:t>识别重要问题：</w:t>
      </w:r>
      <w:r>
        <w:rPr>
          <w:rFonts w:hint="eastAsia"/>
        </w:rPr>
        <w:t>作为解释阶段的第一步，识别重要问题，即对整体环境影响贡献最大或最相关的关键过程、参数、基本流、假设等，或分别对每个影响类别进行识别（见第</w:t>
      </w:r>
      <w:r>
        <w:rPr>
          <w:rFonts w:hint="eastAsia"/>
        </w:rPr>
        <w:t>9.2</w:t>
      </w:r>
      <w:r>
        <w:rPr>
          <w:rFonts w:hint="eastAsia"/>
        </w:rPr>
        <w:t>章）。</w:t>
      </w:r>
    </w:p>
    <w:p w14:paraId="65ADDD20" w14:textId="77777777" w:rsidR="00D16BE9" w:rsidRDefault="00AC4FA2">
      <w:pPr>
        <w:pStyle w:val="0"/>
        <w:ind w:firstLineChars="200" w:firstLine="420"/>
      </w:pPr>
      <w:r>
        <w:rPr>
          <w:rFonts w:hint="eastAsia"/>
        </w:rPr>
        <w:t xml:space="preserve">- </w:t>
      </w:r>
      <w:r>
        <w:rPr>
          <w:rFonts w:hint="eastAsia"/>
          <w:b/>
          <w:bCs/>
        </w:rPr>
        <w:t>敏感性、完整性、一致性检查：</w:t>
      </w:r>
      <w:r>
        <w:rPr>
          <w:rFonts w:hint="eastAsia"/>
        </w:rPr>
        <w:t>最后，进行初步的敏感性检查（第</w:t>
      </w:r>
      <w:r>
        <w:rPr>
          <w:rFonts w:hint="eastAsia"/>
        </w:rPr>
        <w:t>9.3.3</w:t>
      </w:r>
      <w:r>
        <w:rPr>
          <w:rFonts w:hint="eastAsia"/>
        </w:rPr>
        <w:t>章）、完整性检查（第</w:t>
      </w:r>
      <w:r>
        <w:rPr>
          <w:rFonts w:hint="eastAsia"/>
        </w:rPr>
        <w:t>9.3.2</w:t>
      </w:r>
      <w:r>
        <w:rPr>
          <w:rFonts w:hint="eastAsia"/>
        </w:rPr>
        <w:t>章）和一致性检查（第</w:t>
      </w:r>
      <w:r>
        <w:rPr>
          <w:rFonts w:hint="eastAsia"/>
        </w:rPr>
        <w:t>9.3.4</w:t>
      </w:r>
      <w:r>
        <w:rPr>
          <w:rFonts w:hint="eastAsia"/>
        </w:rPr>
        <w:t>章）。</w:t>
      </w:r>
    </w:p>
    <w:p w14:paraId="5A08F236" w14:textId="77777777" w:rsidR="00D16BE9" w:rsidRDefault="00AC4FA2">
      <w:pPr>
        <w:pStyle w:val="0"/>
        <w:numPr>
          <w:ilvl w:val="0"/>
          <w:numId w:val="12"/>
        </w:numPr>
        <w:ind w:left="0" w:firstLineChars="200" w:firstLine="422"/>
      </w:pPr>
      <w:r>
        <w:rPr>
          <w:rFonts w:hint="eastAsia"/>
          <w:b/>
          <w:bCs/>
        </w:rPr>
        <w:t>进行第二轮迭代：</w:t>
      </w:r>
      <w:r>
        <w:rPr>
          <w:rFonts w:hint="eastAsia"/>
        </w:rPr>
        <w:t>利用解释</w:t>
      </w:r>
      <w:r>
        <w:rPr>
          <w:rFonts w:hint="eastAsia"/>
        </w:rPr>
        <w:t>/</w:t>
      </w:r>
      <w:r>
        <w:rPr>
          <w:rFonts w:hint="eastAsia"/>
        </w:rPr>
        <w:t>质量检查的见解提高</w:t>
      </w:r>
      <w:r>
        <w:rPr>
          <w:rFonts w:hint="eastAsia"/>
        </w:rPr>
        <w:t>LCI</w:t>
      </w:r>
      <w:r>
        <w:rPr>
          <w:rFonts w:hint="eastAsia"/>
        </w:rPr>
        <w:t>模型的整体质量。这是通过范围、清单、影响评估和解释</w:t>
      </w:r>
      <w:r>
        <w:rPr>
          <w:rFonts w:hint="eastAsia"/>
        </w:rPr>
        <w:t>/</w:t>
      </w:r>
      <w:r>
        <w:rPr>
          <w:rFonts w:hint="eastAsia"/>
        </w:rPr>
        <w:t>质量控制的迭代循环进行的，直到</w:t>
      </w:r>
      <w:r>
        <w:rPr>
          <w:rFonts w:hint="eastAsia"/>
        </w:rPr>
        <w:t>LCI/LCA</w:t>
      </w:r>
      <w:r>
        <w:rPr>
          <w:rFonts w:hint="eastAsia"/>
        </w:rPr>
        <w:t>研究的准确性、精确性和完整性满足结果预期应用的要求。请注意，迭代过程中获得的见解也可能导致对研究目标的必要修订，例如，如果数据限制无法克服。特别是：</w:t>
      </w:r>
    </w:p>
    <w:p w14:paraId="2440D670" w14:textId="77777777" w:rsidR="00D16BE9" w:rsidRDefault="00AC4FA2">
      <w:pPr>
        <w:pStyle w:val="0"/>
        <w:ind w:firstLineChars="200" w:firstLine="422"/>
      </w:pPr>
      <w:r>
        <w:rPr>
          <w:rFonts w:hint="eastAsia"/>
          <w:b/>
          <w:bCs/>
        </w:rPr>
        <w:t>-</w:t>
      </w:r>
      <w:r>
        <w:rPr>
          <w:rFonts w:hint="eastAsia"/>
        </w:rPr>
        <w:t xml:space="preserve"> </w:t>
      </w:r>
      <w:r>
        <w:rPr>
          <w:rFonts w:hint="eastAsia"/>
          <w:b/>
          <w:bCs/>
        </w:rPr>
        <w:t>目标和范围修订是否需要？：</w:t>
      </w:r>
      <w:r>
        <w:rPr>
          <w:rFonts w:hint="eastAsia"/>
        </w:rPr>
        <w:t>检查目标要求是否仍然可以满足，以及范围设置是否仍然完全适用。如有必要，进行细化或修订（参见第</w:t>
      </w:r>
      <w:r>
        <w:rPr>
          <w:rFonts w:hint="eastAsia"/>
        </w:rPr>
        <w:t>6</w:t>
      </w:r>
      <w:r>
        <w:rPr>
          <w:rFonts w:hint="eastAsia"/>
        </w:rPr>
        <w:t>章）。关键步骤是调整初始系统边界（参见第</w:t>
      </w:r>
      <w:r>
        <w:rPr>
          <w:rFonts w:hint="eastAsia"/>
        </w:rPr>
        <w:t>6.6</w:t>
      </w:r>
      <w:r>
        <w:rPr>
          <w:rFonts w:hint="eastAsia"/>
        </w:rPr>
        <w:t>章），确定哪些</w:t>
      </w:r>
      <w:proofErr w:type="gramStart"/>
      <w:r>
        <w:rPr>
          <w:rFonts w:hint="eastAsia"/>
        </w:rPr>
        <w:t>共功能</w:t>
      </w:r>
      <w:proofErr w:type="gramEnd"/>
      <w:r>
        <w:rPr>
          <w:rFonts w:hint="eastAsia"/>
        </w:rPr>
        <w:t>已被排除在系统边界之外，或通过系统扩展</w:t>
      </w:r>
      <w:r>
        <w:rPr>
          <w:rFonts w:hint="eastAsia"/>
        </w:rPr>
        <w:t>/</w:t>
      </w:r>
      <w:r>
        <w:rPr>
          <w:rFonts w:hint="eastAsia"/>
        </w:rPr>
        <w:t>替代或分配（参</w:t>
      </w:r>
      <w:r>
        <w:rPr>
          <w:rFonts w:hint="eastAsia"/>
        </w:rPr>
        <w:lastRenderedPageBreak/>
        <w:t>见第</w:t>
      </w:r>
      <w:r>
        <w:rPr>
          <w:rFonts w:hint="eastAsia"/>
        </w:rPr>
        <w:t>7.2.4.6</w:t>
      </w:r>
      <w:r>
        <w:rPr>
          <w:rFonts w:hint="eastAsia"/>
        </w:rPr>
        <w:t>章或第</w:t>
      </w:r>
      <w:r>
        <w:rPr>
          <w:rFonts w:hint="eastAsia"/>
        </w:rPr>
        <w:t>7.9</w:t>
      </w:r>
      <w:r>
        <w:rPr>
          <w:rFonts w:hint="eastAsia"/>
        </w:rPr>
        <w:t>章）后来被添加到系统边界内</w:t>
      </w:r>
      <w:r>
        <w:rPr>
          <w:rStyle w:val="afb"/>
        </w:rPr>
        <w:footnoteReference w:id="2"/>
      </w:r>
      <w:r>
        <w:rPr>
          <w:rFonts w:hint="eastAsia"/>
        </w:rPr>
        <w:t>。其他范围项目也可能需要修订，如上所述。</w:t>
      </w:r>
    </w:p>
    <w:p w14:paraId="666F51D7" w14:textId="77777777" w:rsidR="00D16BE9" w:rsidRDefault="00AC4FA2">
      <w:pPr>
        <w:pStyle w:val="0"/>
        <w:ind w:firstLineChars="200" w:firstLine="422"/>
      </w:pPr>
      <w:r>
        <w:rPr>
          <w:rFonts w:hint="eastAsia"/>
          <w:b/>
          <w:bCs/>
        </w:rPr>
        <w:t>-</w:t>
      </w:r>
      <w:r>
        <w:rPr>
          <w:rFonts w:hint="eastAsia"/>
        </w:rPr>
        <w:t xml:space="preserve"> </w:t>
      </w:r>
      <w:r>
        <w:rPr>
          <w:rFonts w:hint="eastAsia"/>
          <w:b/>
          <w:bCs/>
        </w:rPr>
        <w:t>改进关键</w:t>
      </w:r>
      <w:r>
        <w:rPr>
          <w:rFonts w:hint="eastAsia"/>
          <w:b/>
          <w:bCs/>
        </w:rPr>
        <w:t>LCI</w:t>
      </w:r>
      <w:r>
        <w:rPr>
          <w:rFonts w:hint="eastAsia"/>
          <w:b/>
          <w:bCs/>
        </w:rPr>
        <w:t>数据：</w:t>
      </w:r>
      <w:r>
        <w:rPr>
          <w:rFonts w:hint="eastAsia"/>
        </w:rPr>
        <w:t>对于关键过程、参数和基本流，通常引入或改进前景系统，使用直接收集或计算的产品和生产者特定的主要和次要</w:t>
      </w:r>
      <w:r>
        <w:rPr>
          <w:rFonts w:hint="eastAsia"/>
        </w:rPr>
        <w:t>LCI</w:t>
      </w:r>
      <w:r>
        <w:rPr>
          <w:rFonts w:hint="eastAsia"/>
        </w:rPr>
        <w:t>数据（参见第</w:t>
      </w:r>
      <w:r>
        <w:rPr>
          <w:rFonts w:hint="eastAsia"/>
        </w:rPr>
        <w:t>7.4</w:t>
      </w:r>
      <w:r>
        <w:rPr>
          <w:rFonts w:hint="eastAsia"/>
        </w:rPr>
        <w:t>章）。对于背景系统，使用更准确、精确和完整的通用或平均数据集（参见第</w:t>
      </w:r>
      <w:r>
        <w:rPr>
          <w:rFonts w:hint="eastAsia"/>
        </w:rPr>
        <w:t>7.5</w:t>
      </w:r>
      <w:r>
        <w:rPr>
          <w:rFonts w:hint="eastAsia"/>
        </w:rPr>
        <w:t>、</w:t>
      </w:r>
      <w:r>
        <w:rPr>
          <w:rFonts w:hint="eastAsia"/>
        </w:rPr>
        <w:t>7.6</w:t>
      </w:r>
      <w:r>
        <w:rPr>
          <w:rFonts w:hint="eastAsia"/>
        </w:rPr>
        <w:t>和</w:t>
      </w:r>
      <w:r>
        <w:rPr>
          <w:rFonts w:hint="eastAsia"/>
        </w:rPr>
        <w:t>7.7</w:t>
      </w:r>
      <w:r>
        <w:rPr>
          <w:rFonts w:hint="eastAsia"/>
        </w:rPr>
        <w:t>章）</w:t>
      </w:r>
      <w:r>
        <w:rPr>
          <w:rStyle w:val="afb"/>
        </w:rPr>
        <w:footnoteReference w:id="3"/>
      </w:r>
      <w:r>
        <w:rPr>
          <w:rFonts w:hint="eastAsia"/>
        </w:rPr>
        <w:t>。如果现有的第三方数据质量或一致性不足，需准备好为背景系统中的关键过程收集特定于研究的</w:t>
      </w:r>
      <w:r>
        <w:rPr>
          <w:rFonts w:hint="eastAsia"/>
        </w:rPr>
        <w:t>LCI</w:t>
      </w:r>
      <w:r>
        <w:rPr>
          <w:rFonts w:hint="eastAsia"/>
        </w:rPr>
        <w:t>数据。</w:t>
      </w:r>
    </w:p>
    <w:p w14:paraId="57A38610" w14:textId="77777777" w:rsidR="00D16BE9" w:rsidRDefault="00AC4FA2">
      <w:pPr>
        <w:pStyle w:val="0"/>
        <w:ind w:firstLineChars="200" w:firstLine="422"/>
      </w:pPr>
      <w:r>
        <w:rPr>
          <w:rFonts w:hint="eastAsia"/>
          <w:b/>
          <w:bCs/>
        </w:rPr>
        <w:t>-</w:t>
      </w:r>
      <w:r>
        <w:rPr>
          <w:rFonts w:hint="eastAsia"/>
        </w:rPr>
        <w:t xml:space="preserve"> </w:t>
      </w:r>
      <w:r>
        <w:rPr>
          <w:rFonts w:hint="eastAsia"/>
          <w:b/>
          <w:bCs/>
        </w:rPr>
        <w:t>改进其他</w:t>
      </w:r>
      <w:r>
        <w:rPr>
          <w:rFonts w:hint="eastAsia"/>
          <w:b/>
          <w:bCs/>
        </w:rPr>
        <w:t>LCI</w:t>
      </w:r>
      <w:r>
        <w:rPr>
          <w:rFonts w:hint="eastAsia"/>
          <w:b/>
          <w:bCs/>
        </w:rPr>
        <w:t>数据：</w:t>
      </w:r>
      <w:r>
        <w:rPr>
          <w:rFonts w:hint="eastAsia"/>
        </w:rPr>
        <w:t>提高那些在初始系统边界设置中被认为不太重要，但敏感性分析已显示其相关性的生命周期阶段、活动类型、过程或基本流的</w:t>
      </w:r>
      <w:r>
        <w:rPr>
          <w:rFonts w:hint="eastAsia"/>
        </w:rPr>
        <w:t>LCI</w:t>
      </w:r>
      <w:r>
        <w:rPr>
          <w:rFonts w:hint="eastAsia"/>
        </w:rPr>
        <w:t>数据质量。使用符合范围定义中设定的截断标准和（在进行比较时）被比较系统之间差异范围的足够一致且质量足够的</w:t>
      </w:r>
      <w:r>
        <w:rPr>
          <w:rFonts w:hint="eastAsia"/>
        </w:rPr>
        <w:t>LCI</w:t>
      </w:r>
      <w:r>
        <w:rPr>
          <w:rFonts w:hint="eastAsia"/>
        </w:rPr>
        <w:t>数据。当没有足够好的数据时，完全排除相关过程和流，并记录缺口（参见第</w:t>
      </w:r>
      <w:r>
        <w:rPr>
          <w:rFonts w:hint="eastAsia"/>
        </w:rPr>
        <w:t>7.4.2.11</w:t>
      </w:r>
      <w:r>
        <w:rPr>
          <w:rFonts w:hint="eastAsia"/>
        </w:rPr>
        <w:t>章）。</w:t>
      </w:r>
    </w:p>
    <w:p w14:paraId="375AEF4D" w14:textId="77777777" w:rsidR="00D16BE9" w:rsidRDefault="00AC4FA2">
      <w:pPr>
        <w:pStyle w:val="0"/>
        <w:ind w:firstLineChars="200" w:firstLine="422"/>
      </w:pPr>
      <w:r>
        <w:rPr>
          <w:rFonts w:hint="eastAsia"/>
          <w:b/>
          <w:bCs/>
        </w:rPr>
        <w:t>-</w:t>
      </w:r>
      <w:r>
        <w:rPr>
          <w:rFonts w:hint="eastAsia"/>
        </w:rPr>
        <w:t xml:space="preserve"> </w:t>
      </w:r>
      <w:r>
        <w:rPr>
          <w:rFonts w:hint="eastAsia"/>
          <w:b/>
          <w:bCs/>
        </w:rPr>
        <w:t>改进方法和假设相关的数据和信息：</w:t>
      </w:r>
      <w:r>
        <w:rPr>
          <w:rFonts w:hint="eastAsia"/>
        </w:rPr>
        <w:t>提高用于方法设置和假设的数据和信息的质量，例如分配标准、回收中的替代过程的类型和数量、识别的长期边际过程（情况</w:t>
      </w:r>
      <w:r>
        <w:rPr>
          <w:rFonts w:hint="eastAsia"/>
        </w:rPr>
        <w:t>B</w:t>
      </w:r>
      <w:r>
        <w:rPr>
          <w:rFonts w:hint="eastAsia"/>
        </w:rPr>
        <w:t>）等。</w:t>
      </w:r>
    </w:p>
    <w:p w14:paraId="369B2E7F" w14:textId="77777777" w:rsidR="00D16BE9" w:rsidRDefault="00AC4FA2">
      <w:pPr>
        <w:pStyle w:val="0"/>
        <w:ind w:firstLineChars="200" w:firstLine="422"/>
      </w:pPr>
      <w:r>
        <w:rPr>
          <w:rFonts w:hint="eastAsia"/>
          <w:b/>
          <w:bCs/>
        </w:rPr>
        <w:t>-</w:t>
      </w:r>
      <w:r>
        <w:rPr>
          <w:rFonts w:hint="eastAsia"/>
        </w:rPr>
        <w:t xml:space="preserve"> </w:t>
      </w:r>
      <w:r>
        <w:rPr>
          <w:rFonts w:hint="eastAsia"/>
          <w:b/>
          <w:bCs/>
        </w:rPr>
        <w:t>改进</w:t>
      </w:r>
      <w:r>
        <w:rPr>
          <w:rFonts w:hint="eastAsia"/>
          <w:b/>
          <w:bCs/>
        </w:rPr>
        <w:t>LCIA</w:t>
      </w:r>
      <w:r>
        <w:rPr>
          <w:rFonts w:hint="eastAsia"/>
          <w:b/>
          <w:bCs/>
        </w:rPr>
        <w:t>因素：</w:t>
      </w:r>
      <w:r>
        <w:rPr>
          <w:rFonts w:hint="eastAsia"/>
        </w:rPr>
        <w:t>提高关键</w:t>
      </w:r>
      <w:r>
        <w:rPr>
          <w:rFonts w:hint="eastAsia"/>
        </w:rPr>
        <w:t>LCIA</w:t>
      </w:r>
      <w:r>
        <w:rPr>
          <w:rFonts w:hint="eastAsia"/>
        </w:rPr>
        <w:t>特征因素的质量（如果可行）。如果需要使用非通用的</w:t>
      </w:r>
      <w:r>
        <w:rPr>
          <w:rFonts w:hint="eastAsia"/>
        </w:rPr>
        <w:t>LCIA</w:t>
      </w:r>
      <w:r>
        <w:rPr>
          <w:rFonts w:hint="eastAsia"/>
        </w:rPr>
        <w:t>因素或在无法获取所需因素时考虑其准确性降低，可能会出现这种需求。</w:t>
      </w:r>
    </w:p>
    <w:p w14:paraId="7A538996" w14:textId="77777777" w:rsidR="00D16BE9" w:rsidRDefault="00AC4FA2">
      <w:pPr>
        <w:pStyle w:val="0"/>
        <w:ind w:firstLineChars="200" w:firstLine="422"/>
      </w:pPr>
      <w:r>
        <w:rPr>
          <w:rFonts w:hint="eastAsia"/>
          <w:b/>
          <w:bCs/>
        </w:rPr>
        <w:t>-</w:t>
      </w:r>
      <w:r>
        <w:rPr>
          <w:rFonts w:hint="eastAsia"/>
        </w:rPr>
        <w:t xml:space="preserve"> </w:t>
      </w:r>
      <w:r>
        <w:rPr>
          <w:rFonts w:hint="eastAsia"/>
          <w:b/>
          <w:bCs/>
        </w:rPr>
        <w:t>计算</w:t>
      </w:r>
      <w:r>
        <w:rPr>
          <w:rFonts w:hint="eastAsia"/>
          <w:b/>
          <w:bCs/>
        </w:rPr>
        <w:t>LCIA</w:t>
      </w:r>
      <w:r>
        <w:rPr>
          <w:rFonts w:hint="eastAsia"/>
          <w:b/>
          <w:bCs/>
        </w:rPr>
        <w:t>结果并再次进行完整性、敏感性和一致性检查：</w:t>
      </w:r>
      <w:r>
        <w:rPr>
          <w:rFonts w:hint="eastAsia"/>
        </w:rPr>
        <w:t>计算改进后的</w:t>
      </w:r>
      <w:r>
        <w:rPr>
          <w:rFonts w:hint="eastAsia"/>
        </w:rPr>
        <w:t>LCIA</w:t>
      </w:r>
      <w:r>
        <w:rPr>
          <w:rFonts w:hint="eastAsia"/>
        </w:rPr>
        <w:t>结果，检查显著问题是否发生了相关变化，并作为第三轮迭代的基础，重新进行完整性、敏感性和一致性检查。</w:t>
      </w:r>
    </w:p>
    <w:p w14:paraId="71D23C52" w14:textId="77777777" w:rsidR="00D16BE9" w:rsidRDefault="00AC4FA2">
      <w:pPr>
        <w:pStyle w:val="0"/>
        <w:numPr>
          <w:ilvl w:val="0"/>
          <w:numId w:val="12"/>
        </w:numPr>
        <w:ind w:left="0" w:firstLineChars="200" w:firstLine="422"/>
      </w:pPr>
      <w:r>
        <w:rPr>
          <w:rFonts w:hint="eastAsia"/>
          <w:b/>
          <w:bCs/>
        </w:rPr>
        <w:t>是否需要更多迭代？：</w:t>
      </w:r>
      <w:r>
        <w:rPr>
          <w:rFonts w:hint="eastAsia"/>
        </w:rPr>
        <w:t>通常，预计总共需要两到四轮迭代才能完成研究。这个数量主要取决于质量需求或目标、分析过程或系统的复杂性、具体分析的问题，以及数据的可用性和质量。如果需要进行另一轮迭代，重新开始检查目标要求是否仍然可以满足、范围设置是否需要修订或细化等。</w:t>
      </w:r>
    </w:p>
    <w:p w14:paraId="2961074F" w14:textId="77777777" w:rsidR="00D16BE9" w:rsidRDefault="00AC4FA2">
      <w:pPr>
        <w:pStyle w:val="0"/>
        <w:numPr>
          <w:ilvl w:val="0"/>
          <w:numId w:val="12"/>
        </w:numPr>
        <w:ind w:left="0" w:firstLineChars="200" w:firstLine="422"/>
      </w:pPr>
      <w:r>
        <w:rPr>
          <w:rFonts w:hint="eastAsia"/>
          <w:b/>
          <w:bCs/>
        </w:rPr>
        <w:t>结果解释：</w:t>
      </w:r>
      <w:r>
        <w:rPr>
          <w:rFonts w:hint="eastAsia"/>
        </w:rPr>
        <w:t>如果</w:t>
      </w:r>
      <w:r>
        <w:rPr>
          <w:rFonts w:hint="eastAsia"/>
        </w:rPr>
        <w:t>LCI</w:t>
      </w:r>
      <w:r>
        <w:rPr>
          <w:rFonts w:hint="eastAsia"/>
        </w:rPr>
        <w:t>数据和模型已达到预期或要求的质量，正式的结果解释是下一步（第</w:t>
      </w:r>
      <w:r>
        <w:rPr>
          <w:rFonts w:hint="eastAsia"/>
        </w:rPr>
        <w:t>9</w:t>
      </w:r>
      <w:r>
        <w:rPr>
          <w:rFonts w:hint="eastAsia"/>
        </w:rPr>
        <w:t>章）。在这一阶段，仅针对</w:t>
      </w:r>
      <w:r>
        <w:rPr>
          <w:rFonts w:hint="eastAsia"/>
        </w:rPr>
        <w:t>LCA</w:t>
      </w:r>
      <w:r>
        <w:rPr>
          <w:rFonts w:hint="eastAsia"/>
        </w:rPr>
        <w:t>研究，还包括得出结论和可能的建议，并强调适用的任何限制。部分内容——即识别显著问题和进行</w:t>
      </w:r>
      <w:r>
        <w:rPr>
          <w:rFonts w:hint="eastAsia"/>
        </w:rPr>
        <w:t>/</w:t>
      </w:r>
      <w:r>
        <w:rPr>
          <w:rFonts w:hint="eastAsia"/>
        </w:rPr>
        <w:t>报告敏感性检查、完整性检查和一致性检查——也可以应用于</w:t>
      </w:r>
      <w:r>
        <w:rPr>
          <w:rFonts w:hint="eastAsia"/>
        </w:rPr>
        <w:t>LCI</w:t>
      </w:r>
      <w:r>
        <w:rPr>
          <w:rFonts w:hint="eastAsia"/>
        </w:rPr>
        <w:t>数据集和研究。</w:t>
      </w:r>
    </w:p>
    <w:p w14:paraId="0A621C5F" w14:textId="77777777" w:rsidR="00D16BE9" w:rsidRDefault="00AC4FA2">
      <w:pPr>
        <w:pStyle w:val="0"/>
        <w:numPr>
          <w:ilvl w:val="0"/>
          <w:numId w:val="12"/>
        </w:numPr>
        <w:ind w:left="0" w:firstLineChars="200" w:firstLine="422"/>
      </w:pPr>
      <w:r>
        <w:rPr>
          <w:rFonts w:hint="eastAsia"/>
          <w:b/>
          <w:bCs/>
        </w:rPr>
        <w:t>报告：</w:t>
      </w:r>
      <w:r>
        <w:rPr>
          <w:rFonts w:hint="eastAsia"/>
        </w:rPr>
        <w:t>作为潜在的关键审查前的最后一步，编制研究报告（第</w:t>
      </w:r>
      <w:r>
        <w:rPr>
          <w:rFonts w:hint="eastAsia"/>
        </w:rPr>
        <w:t>10</w:t>
      </w:r>
      <w:r>
        <w:rPr>
          <w:rFonts w:hint="eastAsia"/>
        </w:rPr>
        <w:t>章）。它可以是数据集的一部分和</w:t>
      </w:r>
      <w:r>
        <w:rPr>
          <w:rFonts w:hint="eastAsia"/>
        </w:rPr>
        <w:t>/</w:t>
      </w:r>
      <w:r>
        <w:rPr>
          <w:rFonts w:hint="eastAsia"/>
        </w:rPr>
        <w:t>或是经典的报告。两者都将基于在</w:t>
      </w:r>
      <w:r>
        <w:rPr>
          <w:rFonts w:hint="eastAsia"/>
        </w:rPr>
        <w:t>LCA</w:t>
      </w:r>
      <w:r>
        <w:rPr>
          <w:rFonts w:hint="eastAsia"/>
        </w:rPr>
        <w:t>工作迭代过程中记录和修订</w:t>
      </w:r>
      <w:r>
        <w:rPr>
          <w:rFonts w:hint="eastAsia"/>
        </w:rPr>
        <w:t>/</w:t>
      </w:r>
      <w:r>
        <w:rPr>
          <w:rFonts w:hint="eastAsia"/>
        </w:rPr>
        <w:t>调整的详细笔记。报告的原则是可重复性和透明性。机密和专有数据及信息应在单独的机密报告中记录，并仅向关键审查员提供。对于</w:t>
      </w:r>
      <w:r>
        <w:rPr>
          <w:rFonts w:hint="eastAsia"/>
        </w:rPr>
        <w:t>LCA</w:t>
      </w:r>
      <w:r>
        <w:rPr>
          <w:rFonts w:hint="eastAsia"/>
        </w:rPr>
        <w:t>研究，如果目标受众是外部的，则需要第三方研究报告（参见第</w:t>
      </w:r>
      <w:r>
        <w:rPr>
          <w:rFonts w:hint="eastAsia"/>
        </w:rPr>
        <w:t>10.3.2</w:t>
      </w:r>
      <w:r>
        <w:rPr>
          <w:rFonts w:hint="eastAsia"/>
        </w:rPr>
        <w:t>章）。对于</w:t>
      </w:r>
      <w:r>
        <w:rPr>
          <w:rFonts w:hint="eastAsia"/>
        </w:rPr>
        <w:t>LCI</w:t>
      </w:r>
      <w:r>
        <w:rPr>
          <w:rFonts w:hint="eastAsia"/>
        </w:rPr>
        <w:t>数据集，推荐编制</w:t>
      </w:r>
      <w:r>
        <w:rPr>
          <w:rFonts w:hint="eastAsia"/>
        </w:rPr>
        <w:t>LCI</w:t>
      </w:r>
      <w:r>
        <w:rPr>
          <w:rFonts w:hint="eastAsia"/>
        </w:rPr>
        <w:t>研究报告。如果数据旨</w:t>
      </w:r>
      <w:r>
        <w:rPr>
          <w:rFonts w:hint="eastAsia"/>
        </w:rPr>
        <w:lastRenderedPageBreak/>
        <w:t>在用于支持比较（例如作为背景数据集），则</w:t>
      </w:r>
      <w:r>
        <w:rPr>
          <w:rFonts w:hint="eastAsia"/>
        </w:rPr>
        <w:t>LCI</w:t>
      </w:r>
      <w:r>
        <w:rPr>
          <w:rFonts w:hint="eastAsia"/>
        </w:rPr>
        <w:t>数据集的文档应满足比较声明的报告要求；否则，数据在用于比较时必须重新审视以完成文档，这通常是不可能的（详细信息参见第</w:t>
      </w:r>
      <w:r>
        <w:rPr>
          <w:rFonts w:hint="eastAsia"/>
        </w:rPr>
        <w:t>10.3.3</w:t>
      </w:r>
      <w:r>
        <w:rPr>
          <w:rFonts w:hint="eastAsia"/>
        </w:rPr>
        <w:t>章）。</w:t>
      </w:r>
    </w:p>
    <w:p w14:paraId="70E7249A" w14:textId="77777777" w:rsidR="00D16BE9" w:rsidRDefault="00AC4FA2">
      <w:pPr>
        <w:pStyle w:val="0"/>
        <w:numPr>
          <w:ilvl w:val="0"/>
          <w:numId w:val="12"/>
        </w:numPr>
        <w:ind w:left="0" w:firstLineChars="200" w:firstLine="422"/>
      </w:pPr>
      <w:r>
        <w:rPr>
          <w:rFonts w:hint="eastAsia"/>
          <w:b/>
          <w:bCs/>
        </w:rPr>
        <w:t>审查：</w:t>
      </w:r>
      <w:r>
        <w:rPr>
          <w:rFonts w:hint="eastAsia"/>
        </w:rPr>
        <w:t>如果您的</w:t>
      </w:r>
      <w:r>
        <w:rPr>
          <w:rFonts w:hint="eastAsia"/>
        </w:rPr>
        <w:t>LCI / LCA</w:t>
      </w:r>
      <w:r>
        <w:rPr>
          <w:rFonts w:hint="eastAsia"/>
        </w:rPr>
        <w:t>研究类型和目标受众要求，或出于一般质量保证原因，进行关键审查是</w:t>
      </w:r>
      <w:r>
        <w:rPr>
          <w:rFonts w:hint="eastAsia"/>
        </w:rPr>
        <w:t>LCI</w:t>
      </w:r>
      <w:r>
        <w:rPr>
          <w:rFonts w:hint="eastAsia"/>
        </w:rPr>
        <w:t>或</w:t>
      </w:r>
      <w:r>
        <w:rPr>
          <w:rFonts w:hint="eastAsia"/>
        </w:rPr>
        <w:t>LCA</w:t>
      </w:r>
      <w:r>
        <w:rPr>
          <w:rFonts w:hint="eastAsia"/>
        </w:rPr>
        <w:t>研究的最后一个正式步骤（第</w:t>
      </w:r>
      <w:r>
        <w:rPr>
          <w:rFonts w:hint="eastAsia"/>
        </w:rPr>
        <w:t>11</w:t>
      </w:r>
      <w:r>
        <w:rPr>
          <w:rFonts w:hint="eastAsia"/>
        </w:rPr>
        <w:t>章）。现在需要确定审查类型和审查员，除非这已在相关范围章节中完成。</w:t>
      </w:r>
    </w:p>
    <w:p w14:paraId="6E741BB5" w14:textId="77777777" w:rsidR="00D16BE9" w:rsidRDefault="00AC4FA2">
      <w:pPr>
        <w:pStyle w:val="0"/>
        <w:numPr>
          <w:ilvl w:val="0"/>
          <w:numId w:val="12"/>
        </w:numPr>
        <w:ind w:left="0" w:firstLineChars="200" w:firstLine="422"/>
      </w:pPr>
      <w:r>
        <w:rPr>
          <w:rFonts w:hint="eastAsia"/>
          <w:b/>
          <w:bCs/>
        </w:rPr>
        <w:t>基于审查结果的修正</w:t>
      </w:r>
      <w:r>
        <w:rPr>
          <w:rFonts w:hint="eastAsia"/>
          <w:b/>
          <w:bCs/>
        </w:rPr>
        <w:t>/</w:t>
      </w:r>
      <w:r>
        <w:rPr>
          <w:rFonts w:hint="eastAsia"/>
          <w:b/>
          <w:bCs/>
        </w:rPr>
        <w:t>改进需求：</w:t>
      </w:r>
      <w:r>
        <w:rPr>
          <w:rFonts w:hint="eastAsia"/>
        </w:rPr>
        <w:t>审查本身通常会导致对</w:t>
      </w:r>
      <w:r>
        <w:rPr>
          <w:rFonts w:hint="eastAsia"/>
        </w:rPr>
        <w:t>LCI</w:t>
      </w:r>
      <w:r>
        <w:rPr>
          <w:rFonts w:hint="eastAsia"/>
        </w:rPr>
        <w:t>模型或其他方面以及相关报告进行某些修正。它甚至可能导致对研究范围或目标的更根本性修订。因此，在研究结束时进行的审查可能会导致显著的延迟和额外工作。伴随的审查可以帮助避免这些问题或至少更早地识别它们。</w:t>
      </w:r>
    </w:p>
    <w:p w14:paraId="7757E104" w14:textId="77777777" w:rsidR="00D16BE9" w:rsidRDefault="00AC4FA2">
      <w:pPr>
        <w:pStyle w:val="0"/>
        <w:numPr>
          <w:ilvl w:val="0"/>
          <w:numId w:val="12"/>
        </w:numPr>
        <w:ind w:left="0" w:firstLineChars="200" w:firstLine="422"/>
      </w:pPr>
      <w:r>
        <w:rPr>
          <w:rFonts w:hint="eastAsia"/>
          <w:b/>
          <w:bCs/>
        </w:rPr>
        <w:t>任务完成：</w:t>
      </w:r>
      <w:r>
        <w:rPr>
          <w:rFonts w:hint="eastAsia"/>
        </w:rPr>
        <w:t>修订后的</w:t>
      </w:r>
      <w:r>
        <w:rPr>
          <w:rFonts w:hint="eastAsia"/>
        </w:rPr>
        <w:t>LCI</w:t>
      </w:r>
      <w:r>
        <w:rPr>
          <w:rFonts w:hint="eastAsia"/>
        </w:rPr>
        <w:t>或</w:t>
      </w:r>
      <w:r>
        <w:rPr>
          <w:rFonts w:hint="eastAsia"/>
        </w:rPr>
        <w:t>LCA</w:t>
      </w:r>
      <w:r>
        <w:rPr>
          <w:rFonts w:hint="eastAsia"/>
        </w:rPr>
        <w:t>研究最终交付成果，可能与研究报告和审查报告一起，最终可以分发给目标受众，并支持预期的应用。</w:t>
      </w:r>
    </w:p>
    <w:p w14:paraId="016056CF" w14:textId="77777777" w:rsidR="00D16BE9" w:rsidRDefault="00AC4FA2">
      <w:pPr>
        <w:pStyle w:val="2"/>
        <w:spacing w:beforeLines="0" w:before="0" w:afterLines="0" w:after="0"/>
        <w:ind w:firstLineChars="200" w:firstLine="562"/>
        <w:rPr>
          <w:sz w:val="28"/>
          <w:szCs w:val="36"/>
        </w:rPr>
      </w:pPr>
      <w:bookmarkStart w:id="19" w:name="_Toc175603919"/>
      <w:r>
        <w:rPr>
          <w:rFonts w:hint="eastAsia"/>
          <w:sz w:val="28"/>
          <w:szCs w:val="36"/>
        </w:rPr>
        <w:t xml:space="preserve">2.3 ILCD </w:t>
      </w:r>
      <w:r>
        <w:rPr>
          <w:rFonts w:hint="eastAsia"/>
          <w:sz w:val="28"/>
          <w:szCs w:val="36"/>
        </w:rPr>
        <w:t>合</w:t>
      </w:r>
      <w:proofErr w:type="gramStart"/>
      <w:r>
        <w:rPr>
          <w:rFonts w:hint="eastAsia"/>
          <w:sz w:val="28"/>
          <w:szCs w:val="36"/>
        </w:rPr>
        <w:t>规</w:t>
      </w:r>
      <w:proofErr w:type="gramEnd"/>
      <w:r>
        <w:rPr>
          <w:rFonts w:hint="eastAsia"/>
          <w:sz w:val="28"/>
          <w:szCs w:val="36"/>
        </w:rPr>
        <w:t>性和本文中的“规定”</w:t>
      </w:r>
      <w:bookmarkEnd w:id="19"/>
    </w:p>
    <w:p w14:paraId="67EEFC84" w14:textId="77777777" w:rsidR="00D16BE9" w:rsidRDefault="00AC4FA2">
      <w:pPr>
        <w:pStyle w:val="0"/>
        <w:ind w:firstLineChars="200" w:firstLine="422"/>
        <w:rPr>
          <w:b/>
          <w:bCs/>
        </w:rPr>
      </w:pPr>
      <w:r>
        <w:rPr>
          <w:rFonts w:hint="eastAsia"/>
          <w:b/>
          <w:bCs/>
        </w:rPr>
        <w:t>概述</w:t>
      </w:r>
    </w:p>
    <w:p w14:paraId="565A526F" w14:textId="77777777" w:rsidR="00D16BE9" w:rsidRDefault="00AC4FA2">
      <w:pPr>
        <w:pStyle w:val="0"/>
        <w:ind w:firstLineChars="200" w:firstLine="420"/>
      </w:pPr>
      <w:r>
        <w:rPr>
          <w:rFonts w:hint="eastAsia"/>
        </w:rPr>
        <w:t>本指南的实际规定和建议列在本文的“规定”部分，其中一些规定在</w:t>
      </w:r>
      <w:r>
        <w:rPr>
          <w:rFonts w:hint="eastAsia"/>
        </w:rPr>
        <w:t>ILCD</w:t>
      </w:r>
      <w:r>
        <w:rPr>
          <w:rFonts w:hint="eastAsia"/>
        </w:rPr>
        <w:t>手册的单独参考文献中概述（例如，关于审查的规定）。主要文本中还提供了相关的概念、解释和示例，它们可能是理解</w:t>
      </w:r>
      <w:proofErr w:type="gramStart"/>
      <w:r>
        <w:rPr>
          <w:rFonts w:hint="eastAsia"/>
        </w:rPr>
        <w:t>各个规定</w:t>
      </w:r>
      <w:proofErr w:type="gramEnd"/>
      <w:r>
        <w:rPr>
          <w:rFonts w:hint="eastAsia"/>
        </w:rPr>
        <w:t>中使用的术语和概念所必需的。</w:t>
      </w:r>
    </w:p>
    <w:p w14:paraId="621942A4" w14:textId="77777777" w:rsidR="00D16BE9" w:rsidRDefault="00AC4FA2">
      <w:pPr>
        <w:pStyle w:val="0"/>
        <w:ind w:firstLineChars="200" w:firstLine="422"/>
        <w:rPr>
          <w:b/>
          <w:bCs/>
        </w:rPr>
      </w:pPr>
      <w:r>
        <w:rPr>
          <w:rFonts w:hint="eastAsia"/>
          <w:b/>
          <w:bCs/>
        </w:rPr>
        <w:t>合</w:t>
      </w:r>
      <w:proofErr w:type="gramStart"/>
      <w:r>
        <w:rPr>
          <w:rFonts w:hint="eastAsia"/>
          <w:b/>
          <w:bCs/>
        </w:rPr>
        <w:t>规</w:t>
      </w:r>
      <w:proofErr w:type="gramEnd"/>
      <w:r>
        <w:rPr>
          <w:rFonts w:hint="eastAsia"/>
          <w:b/>
          <w:bCs/>
        </w:rPr>
        <w:t>声明</w:t>
      </w:r>
    </w:p>
    <w:p w14:paraId="7E1E7101" w14:textId="77777777" w:rsidR="00D16BE9" w:rsidRDefault="00AC4FA2">
      <w:pPr>
        <w:pStyle w:val="0"/>
        <w:ind w:firstLineChars="200" w:firstLine="420"/>
      </w:pPr>
      <w:r>
        <w:rPr>
          <w:rFonts w:hint="eastAsia"/>
        </w:rPr>
        <w:t>按照本文规定开发的生命周期清单和评估研究以及直接应用，可以发布为“符合</w:t>
      </w:r>
      <w:r>
        <w:rPr>
          <w:rFonts w:hint="eastAsia"/>
        </w:rPr>
        <w:t>ILCD</w:t>
      </w:r>
      <w:r>
        <w:rPr>
          <w:rFonts w:hint="eastAsia"/>
        </w:rPr>
        <w:t>手册”标准的研究</w:t>
      </w:r>
      <w:r>
        <w:rPr>
          <w:rFonts w:hint="eastAsia"/>
        </w:rPr>
        <w:t>/</w:t>
      </w:r>
      <w:r>
        <w:rPr>
          <w:rFonts w:hint="eastAsia"/>
        </w:rPr>
        <w:t>文档。</w:t>
      </w:r>
    </w:p>
    <w:p w14:paraId="70E234FD" w14:textId="77777777" w:rsidR="00D16BE9" w:rsidRDefault="00AC4FA2">
      <w:pPr>
        <w:pStyle w:val="0"/>
        <w:ind w:firstLineChars="200" w:firstLine="420"/>
      </w:pPr>
      <w:r>
        <w:rPr>
          <w:rFonts w:hint="eastAsia"/>
        </w:rPr>
        <w:t>特定的</w:t>
      </w:r>
      <w:r>
        <w:rPr>
          <w:rFonts w:hint="eastAsia"/>
        </w:rPr>
        <w:t>LCI / LCA</w:t>
      </w:r>
      <w:r>
        <w:rPr>
          <w:rFonts w:hint="eastAsia"/>
        </w:rPr>
        <w:t>指导文件（例如特定产品组指南）和产品类别规则（</w:t>
      </w:r>
      <w:r>
        <w:rPr>
          <w:rFonts w:hint="eastAsia"/>
        </w:rPr>
        <w:t>PCR</w:t>
      </w:r>
      <w:r>
        <w:rPr>
          <w:rFonts w:hint="eastAsia"/>
        </w:rPr>
        <w:t>）如果其规定符合</w:t>
      </w:r>
      <w:r>
        <w:rPr>
          <w:rFonts w:hint="eastAsia"/>
        </w:rPr>
        <w:t>ILCD</w:t>
      </w:r>
      <w:r>
        <w:rPr>
          <w:rFonts w:hint="eastAsia"/>
        </w:rPr>
        <w:t>手册的规定，并且经过了《</w:t>
      </w:r>
      <w:r>
        <w:rPr>
          <w:rFonts w:hint="eastAsia"/>
        </w:rPr>
        <w:t>LCA</w:t>
      </w:r>
      <w:r>
        <w:rPr>
          <w:rFonts w:hint="eastAsia"/>
        </w:rPr>
        <w:t>审查方案》文件中指定的</w:t>
      </w:r>
      <w:r>
        <w:rPr>
          <w:rFonts w:hint="eastAsia"/>
        </w:rPr>
        <w:t>ILCD</w:t>
      </w:r>
      <w:r>
        <w:rPr>
          <w:rFonts w:hint="eastAsia"/>
        </w:rPr>
        <w:t>合</w:t>
      </w:r>
      <w:proofErr w:type="gramStart"/>
      <w:r>
        <w:rPr>
          <w:rFonts w:hint="eastAsia"/>
        </w:rPr>
        <w:t>规</w:t>
      </w:r>
      <w:proofErr w:type="gramEnd"/>
      <w:r>
        <w:rPr>
          <w:rFonts w:hint="eastAsia"/>
        </w:rPr>
        <w:t>审查，可以声称符合</w:t>
      </w:r>
      <w:r>
        <w:rPr>
          <w:rFonts w:hint="eastAsia"/>
        </w:rPr>
        <w:t>ILCD</w:t>
      </w:r>
      <w:r>
        <w:rPr>
          <w:rFonts w:hint="eastAsia"/>
        </w:rPr>
        <w:t>标准。</w:t>
      </w:r>
    </w:p>
    <w:p w14:paraId="3117B10B" w14:textId="77777777" w:rsidR="00D16BE9" w:rsidRDefault="00AC4FA2">
      <w:pPr>
        <w:pStyle w:val="0"/>
        <w:ind w:firstLineChars="200" w:firstLine="420"/>
      </w:pPr>
      <w:r>
        <w:rPr>
          <w:rFonts w:hint="eastAsia"/>
        </w:rPr>
        <w:t>合</w:t>
      </w:r>
      <w:proofErr w:type="gramStart"/>
      <w:r>
        <w:rPr>
          <w:rFonts w:hint="eastAsia"/>
        </w:rPr>
        <w:t>规</w:t>
      </w:r>
      <w:proofErr w:type="gramEnd"/>
      <w:r>
        <w:rPr>
          <w:rFonts w:hint="eastAsia"/>
        </w:rPr>
        <w:t>声明应引用适用的情况</w:t>
      </w:r>
      <w:r>
        <w:rPr>
          <w:rFonts w:hint="eastAsia"/>
        </w:rPr>
        <w:t>A</w:t>
      </w:r>
      <w:r>
        <w:rPr>
          <w:rFonts w:hint="eastAsia"/>
        </w:rPr>
        <w:t>、</w:t>
      </w:r>
      <w:r>
        <w:rPr>
          <w:rFonts w:hint="eastAsia"/>
        </w:rPr>
        <w:t>B</w:t>
      </w:r>
      <w:r>
        <w:rPr>
          <w:rFonts w:hint="eastAsia"/>
        </w:rPr>
        <w:t>、</w:t>
      </w:r>
      <w:r>
        <w:rPr>
          <w:rFonts w:hint="eastAsia"/>
        </w:rPr>
        <w:t>C1</w:t>
      </w:r>
      <w:r>
        <w:rPr>
          <w:rFonts w:hint="eastAsia"/>
        </w:rPr>
        <w:t>和</w:t>
      </w:r>
      <w:r>
        <w:rPr>
          <w:rFonts w:hint="eastAsia"/>
        </w:rPr>
        <w:t>/</w:t>
      </w:r>
      <w:r>
        <w:rPr>
          <w:rFonts w:hint="eastAsia"/>
        </w:rPr>
        <w:t>或</w:t>
      </w:r>
      <w:r>
        <w:rPr>
          <w:rFonts w:hint="eastAsia"/>
        </w:rPr>
        <w:t>C2</w:t>
      </w:r>
      <w:r>
        <w:rPr>
          <w:rFonts w:hint="eastAsia"/>
        </w:rPr>
        <w:t>。</w:t>
      </w:r>
      <w:r>
        <w:rPr>
          <w:rFonts w:hint="eastAsia"/>
        </w:rPr>
        <w:t>ILCD</w:t>
      </w:r>
      <w:r>
        <w:rPr>
          <w:rFonts w:hint="eastAsia"/>
        </w:rPr>
        <w:t>合</w:t>
      </w:r>
      <w:proofErr w:type="gramStart"/>
      <w:r>
        <w:rPr>
          <w:rFonts w:hint="eastAsia"/>
        </w:rPr>
        <w:t>规</w:t>
      </w:r>
      <w:proofErr w:type="gramEnd"/>
      <w:r>
        <w:rPr>
          <w:rFonts w:hint="eastAsia"/>
        </w:rPr>
        <w:t>性结构化为五个必须全部满足的合</w:t>
      </w:r>
      <w:proofErr w:type="gramStart"/>
      <w:r>
        <w:rPr>
          <w:rFonts w:hint="eastAsia"/>
        </w:rPr>
        <w:t>规</w:t>
      </w:r>
      <w:proofErr w:type="gramEnd"/>
      <w:r>
        <w:rPr>
          <w:rFonts w:hint="eastAsia"/>
        </w:rPr>
        <w:t>方面：数据质量、方法、命名法、审查和文档（第</w:t>
      </w:r>
      <w:r>
        <w:rPr>
          <w:rFonts w:hint="eastAsia"/>
        </w:rPr>
        <w:t>12.4</w:t>
      </w:r>
      <w:r>
        <w:rPr>
          <w:rFonts w:hint="eastAsia"/>
        </w:rPr>
        <w:t>章提供了详细信息）。</w:t>
      </w:r>
    </w:p>
    <w:p w14:paraId="74EFB275" w14:textId="77777777" w:rsidR="00D16BE9" w:rsidRDefault="00AC4FA2">
      <w:pPr>
        <w:pStyle w:val="0"/>
        <w:ind w:firstLineChars="200" w:firstLine="420"/>
      </w:pPr>
      <w:r>
        <w:rPr>
          <w:rFonts w:hint="eastAsia"/>
        </w:rPr>
        <w:t>可以通过引用上述五个方面中的任何一个以结构化方式声称部分合</w:t>
      </w:r>
      <w:proofErr w:type="gramStart"/>
      <w:r>
        <w:rPr>
          <w:rFonts w:hint="eastAsia"/>
        </w:rPr>
        <w:t>规</w:t>
      </w:r>
      <w:proofErr w:type="gramEnd"/>
      <w:r>
        <w:rPr>
          <w:rFonts w:hint="eastAsia"/>
        </w:rPr>
        <w:t>，但在这种情况下应明确传达未达到完全合</w:t>
      </w:r>
      <w:proofErr w:type="gramStart"/>
      <w:r>
        <w:rPr>
          <w:rFonts w:hint="eastAsia"/>
        </w:rPr>
        <w:t>规</w:t>
      </w:r>
      <w:proofErr w:type="gramEnd"/>
      <w:r>
        <w:rPr>
          <w:rFonts w:hint="eastAsia"/>
        </w:rPr>
        <w:t>。</w:t>
      </w:r>
    </w:p>
    <w:p w14:paraId="2A9E2CF0" w14:textId="77777777" w:rsidR="00D16BE9" w:rsidRDefault="00AC4FA2">
      <w:pPr>
        <w:pStyle w:val="0"/>
        <w:ind w:firstLineChars="200" w:firstLine="420"/>
      </w:pPr>
      <w:r>
        <w:rPr>
          <w:rFonts w:hint="eastAsia"/>
        </w:rPr>
        <w:t>纯粹的方法学</w:t>
      </w:r>
      <w:r>
        <w:rPr>
          <w:rFonts w:hint="eastAsia"/>
        </w:rPr>
        <w:t>LCA</w:t>
      </w:r>
      <w:r>
        <w:rPr>
          <w:rFonts w:hint="eastAsia"/>
        </w:rPr>
        <w:t>研究可能无法符合</w:t>
      </w:r>
      <w:r>
        <w:rPr>
          <w:rFonts w:hint="eastAsia"/>
        </w:rPr>
        <w:t>ILCD</w:t>
      </w:r>
      <w:r>
        <w:rPr>
          <w:rFonts w:hint="eastAsia"/>
        </w:rPr>
        <w:t>手册和</w:t>
      </w:r>
      <w:r>
        <w:rPr>
          <w:rFonts w:hint="eastAsia"/>
        </w:rPr>
        <w:t>ISO 14040</w:t>
      </w:r>
      <w:r>
        <w:rPr>
          <w:rFonts w:hint="eastAsia"/>
        </w:rPr>
        <w:t>与</w:t>
      </w:r>
      <w:r>
        <w:rPr>
          <w:rFonts w:hint="eastAsia"/>
        </w:rPr>
        <w:t>14044</w:t>
      </w:r>
      <w:r>
        <w:rPr>
          <w:rFonts w:hint="eastAsia"/>
        </w:rPr>
        <w:t>的规定，因为所分析的方法学选项可能与规定有所偏离。这类研究可以参考</w:t>
      </w:r>
      <w:r>
        <w:rPr>
          <w:rFonts w:hint="eastAsia"/>
        </w:rPr>
        <w:t>ILCD</w:t>
      </w:r>
      <w:r>
        <w:rPr>
          <w:rFonts w:hint="eastAsia"/>
        </w:rPr>
        <w:t>规定，但不能声称符合</w:t>
      </w:r>
      <w:r>
        <w:rPr>
          <w:rFonts w:hint="eastAsia"/>
        </w:rPr>
        <w:t>ILCD</w:t>
      </w:r>
      <w:r>
        <w:rPr>
          <w:rFonts w:hint="eastAsia"/>
        </w:rPr>
        <w:t>手册，也应避免给人以存在此类合</w:t>
      </w:r>
      <w:proofErr w:type="gramStart"/>
      <w:r>
        <w:rPr>
          <w:rFonts w:hint="eastAsia"/>
        </w:rPr>
        <w:t>规</w:t>
      </w:r>
      <w:proofErr w:type="gramEnd"/>
      <w:r>
        <w:rPr>
          <w:rFonts w:hint="eastAsia"/>
        </w:rPr>
        <w:t>性的误导性印象。然而，可以报告部分合</w:t>
      </w:r>
      <w:proofErr w:type="gramStart"/>
      <w:r>
        <w:rPr>
          <w:rFonts w:hint="eastAsia"/>
        </w:rPr>
        <w:t>规</w:t>
      </w:r>
      <w:proofErr w:type="gramEnd"/>
      <w:r>
        <w:rPr>
          <w:rFonts w:hint="eastAsia"/>
        </w:rPr>
        <w:t>性（见上文）。</w:t>
      </w:r>
    </w:p>
    <w:p w14:paraId="112EC589" w14:textId="77777777" w:rsidR="00D16BE9" w:rsidRDefault="00AC4FA2">
      <w:pPr>
        <w:pStyle w:val="0"/>
        <w:ind w:firstLineChars="200" w:firstLine="420"/>
      </w:pPr>
      <w:r>
        <w:rPr>
          <w:rFonts w:hint="eastAsia"/>
        </w:rPr>
        <w:t>此外，对于</w:t>
      </w:r>
      <w:r>
        <w:rPr>
          <w:rFonts w:hint="eastAsia"/>
        </w:rPr>
        <w:t>LCI</w:t>
      </w:r>
      <w:r>
        <w:rPr>
          <w:rFonts w:hint="eastAsia"/>
        </w:rPr>
        <w:t>数据集，应在数据集中记录所达到的整体数据质量水平（详见第</w:t>
      </w:r>
      <w:r>
        <w:rPr>
          <w:rFonts w:hint="eastAsia"/>
        </w:rPr>
        <w:t>12.3</w:t>
      </w:r>
      <w:r>
        <w:rPr>
          <w:rFonts w:hint="eastAsia"/>
        </w:rPr>
        <w:t>章），以及所执行的审查类型和审查员。</w:t>
      </w:r>
    </w:p>
    <w:p w14:paraId="4A5CE426" w14:textId="77777777" w:rsidR="00D16BE9" w:rsidRDefault="00AC4FA2">
      <w:pPr>
        <w:pStyle w:val="0"/>
        <w:ind w:firstLineChars="200" w:firstLine="420"/>
      </w:pPr>
      <w:r>
        <w:rPr>
          <w:rFonts w:hint="eastAsia"/>
        </w:rPr>
        <w:t>在声称合</w:t>
      </w:r>
      <w:proofErr w:type="gramStart"/>
      <w:r>
        <w:rPr>
          <w:rFonts w:hint="eastAsia"/>
        </w:rPr>
        <w:t>规</w:t>
      </w:r>
      <w:proofErr w:type="gramEnd"/>
      <w:r>
        <w:rPr>
          <w:rFonts w:hint="eastAsia"/>
        </w:rPr>
        <w:t>时，应在声明中标明所应用的</w:t>
      </w:r>
      <w:r>
        <w:rPr>
          <w:rFonts w:hint="eastAsia"/>
        </w:rPr>
        <w:t>ILCD</w:t>
      </w:r>
      <w:r>
        <w:rPr>
          <w:rFonts w:hint="eastAsia"/>
        </w:rPr>
        <w:t>《</w:t>
      </w:r>
      <w:r>
        <w:rPr>
          <w:rFonts w:hint="eastAsia"/>
        </w:rPr>
        <w:t>LCA</w:t>
      </w:r>
      <w:r>
        <w:rPr>
          <w:rFonts w:hint="eastAsia"/>
        </w:rPr>
        <w:t>通用指南》的版本或版次。当</w:t>
      </w:r>
      <w:r>
        <w:rPr>
          <w:rFonts w:hint="eastAsia"/>
        </w:rPr>
        <w:t>ILCD</w:t>
      </w:r>
      <w:r>
        <w:rPr>
          <w:rFonts w:hint="eastAsia"/>
        </w:rPr>
        <w:t>手册的某个组件发布了新版本时，</w:t>
      </w:r>
      <w:proofErr w:type="gramStart"/>
      <w:r>
        <w:rPr>
          <w:rFonts w:hint="eastAsia"/>
        </w:rPr>
        <w:t>应应用</w:t>
      </w:r>
      <w:proofErr w:type="gramEnd"/>
      <w:r>
        <w:rPr>
          <w:rFonts w:hint="eastAsia"/>
        </w:rPr>
        <w:t>该新版本的规定，以取代前一版本的规定。</w:t>
      </w:r>
      <w:r>
        <w:rPr>
          <w:rFonts w:hint="eastAsia"/>
        </w:rPr>
        <w:lastRenderedPageBreak/>
        <w:t>默认情况下，前一版本的规定仍可适用于正在进行的研究，最多可持续</w:t>
      </w:r>
      <w:r>
        <w:rPr>
          <w:rFonts w:hint="eastAsia"/>
        </w:rPr>
        <w:t>6</w:t>
      </w:r>
      <w:r>
        <w:rPr>
          <w:rFonts w:hint="eastAsia"/>
        </w:rPr>
        <w:t>个月，这</w:t>
      </w:r>
      <w:r>
        <w:rPr>
          <w:rFonts w:hint="eastAsia"/>
        </w:rPr>
        <w:t>6</w:t>
      </w:r>
      <w:r>
        <w:rPr>
          <w:rFonts w:hint="eastAsia"/>
        </w:rPr>
        <w:t>个月的期限可以由</w:t>
      </w:r>
      <w:r>
        <w:rPr>
          <w:rFonts w:hint="eastAsia"/>
        </w:rPr>
        <w:t>ILCD</w:t>
      </w:r>
      <w:r>
        <w:rPr>
          <w:rFonts w:hint="eastAsia"/>
        </w:rPr>
        <w:t>系统运营商的不同规定进行修改和取代。如果已发布了适用的</w:t>
      </w:r>
      <w:r>
        <w:rPr>
          <w:rFonts w:hint="eastAsia"/>
        </w:rPr>
        <w:t>ILCD</w:t>
      </w:r>
      <w:r>
        <w:rPr>
          <w:rFonts w:hint="eastAsia"/>
        </w:rPr>
        <w:t>组件的新版本，但仍使用旧版本，则应在声称合</w:t>
      </w:r>
      <w:proofErr w:type="gramStart"/>
      <w:r>
        <w:rPr>
          <w:rFonts w:hint="eastAsia"/>
        </w:rPr>
        <w:t>规</w:t>
      </w:r>
      <w:proofErr w:type="gramEnd"/>
      <w:r>
        <w:rPr>
          <w:rFonts w:hint="eastAsia"/>
        </w:rPr>
        <w:t>的研究或其他交付成果中清楚标明该组件的名称及新版本的发布日期。</w:t>
      </w:r>
    </w:p>
    <w:p w14:paraId="68A9554D" w14:textId="77777777" w:rsidR="00D16BE9" w:rsidRDefault="00AC4FA2">
      <w:pPr>
        <w:pStyle w:val="0"/>
        <w:ind w:firstLineChars="200" w:firstLine="422"/>
        <w:rPr>
          <w:b/>
          <w:bCs/>
        </w:rPr>
      </w:pPr>
      <w:r>
        <w:rPr>
          <w:rFonts w:hint="eastAsia"/>
          <w:b/>
          <w:bCs/>
        </w:rPr>
        <w:t>规定</w:t>
      </w:r>
    </w:p>
    <w:p w14:paraId="433A6076" w14:textId="77777777" w:rsidR="00D16BE9" w:rsidRDefault="00AC4FA2">
      <w:pPr>
        <w:pStyle w:val="0"/>
        <w:ind w:firstLineChars="200" w:firstLine="420"/>
      </w:pPr>
      <w:r>
        <w:rPr>
          <w:rFonts w:hint="eastAsia"/>
        </w:rPr>
        <w:t>为了便于开发符合</w:t>
      </w:r>
      <w:r>
        <w:rPr>
          <w:rFonts w:hint="eastAsia"/>
        </w:rPr>
        <w:t>ILCD</w:t>
      </w:r>
      <w:r>
        <w:rPr>
          <w:rFonts w:hint="eastAsia"/>
        </w:rPr>
        <w:t>标准的研究，所有“规定”都被标记为“应当”（</w:t>
      </w:r>
      <w:r>
        <w:rPr>
          <w:rFonts w:hint="eastAsia"/>
        </w:rPr>
        <w:t>"shall"</w:t>
      </w:r>
      <w:r>
        <w:rPr>
          <w:rFonts w:hint="eastAsia"/>
        </w:rPr>
        <w:t>）、“应”（</w:t>
      </w:r>
      <w:r>
        <w:rPr>
          <w:rFonts w:hint="eastAsia"/>
        </w:rPr>
        <w:t>"should"</w:t>
      </w:r>
      <w:r>
        <w:rPr>
          <w:rFonts w:hint="eastAsia"/>
        </w:rPr>
        <w:t>）或“可以”（</w:t>
      </w:r>
      <w:r>
        <w:rPr>
          <w:rFonts w:hint="eastAsia"/>
        </w:rPr>
        <w:t>"may"</w:t>
      </w:r>
      <w:r>
        <w:rPr>
          <w:rFonts w:hint="eastAsia"/>
        </w:rPr>
        <w:t>），以标明该规定的要求状态：</w:t>
      </w:r>
    </w:p>
    <w:p w14:paraId="31936184" w14:textId="77777777" w:rsidR="00D16BE9" w:rsidRDefault="00AC4FA2">
      <w:pPr>
        <w:pStyle w:val="0"/>
        <w:numPr>
          <w:ilvl w:val="0"/>
          <w:numId w:val="13"/>
        </w:numPr>
        <w:ind w:left="0" w:firstLineChars="200" w:firstLine="420"/>
      </w:pPr>
      <w:r>
        <w:rPr>
          <w:rFonts w:hint="eastAsia"/>
        </w:rPr>
        <w:t>“应当”</w:t>
      </w:r>
      <w:r>
        <w:rPr>
          <w:rFonts w:hint="eastAsia"/>
        </w:rPr>
        <w:t xml:space="preserve"> ("SHALL")</w:t>
      </w:r>
      <w:r>
        <w:rPr>
          <w:rFonts w:hint="eastAsia"/>
        </w:rPr>
        <w:t>：该规定为强制性要求，必须始终遵循，除非有明确列出的例外情况（如果有）。</w:t>
      </w:r>
    </w:p>
    <w:p w14:paraId="7E10C5D6" w14:textId="77777777" w:rsidR="00D16BE9" w:rsidRDefault="00AC4FA2">
      <w:pPr>
        <w:pStyle w:val="0"/>
        <w:numPr>
          <w:ilvl w:val="0"/>
          <w:numId w:val="13"/>
        </w:numPr>
        <w:ind w:left="0" w:firstLineChars="200" w:firstLine="420"/>
      </w:pPr>
      <w:r>
        <w:rPr>
          <w:rFonts w:hint="eastAsia"/>
        </w:rPr>
        <w:t>“应”</w:t>
      </w:r>
      <w:r>
        <w:rPr>
          <w:rFonts w:hint="eastAsia"/>
        </w:rPr>
        <w:t xml:space="preserve"> ("SHOULD")</w:t>
      </w:r>
      <w:r>
        <w:rPr>
          <w:rFonts w:hint="eastAsia"/>
        </w:rPr>
        <w:t>：该规定必须遵循，但如果在特定情况下能够提供书面的明确理由，并给出适当的细节，则允许偏离。偏离的理由可能是相关规定或其部分内容不适用，或者另一种解决方案明显更为合适。如果允许的偏离和理由有限制条件，则会在规定的上下文中标明。</w:t>
      </w:r>
    </w:p>
    <w:p w14:paraId="6482AE7B" w14:textId="77777777" w:rsidR="00D16BE9" w:rsidRDefault="00AC4FA2">
      <w:pPr>
        <w:pStyle w:val="0"/>
        <w:numPr>
          <w:ilvl w:val="0"/>
          <w:numId w:val="13"/>
        </w:numPr>
        <w:ind w:left="0" w:firstLineChars="200" w:firstLine="420"/>
      </w:pPr>
      <w:r>
        <w:rPr>
          <w:rFonts w:hint="eastAsia"/>
        </w:rPr>
        <w:t>“可以”</w:t>
      </w:r>
      <w:r>
        <w:rPr>
          <w:rFonts w:hint="eastAsia"/>
        </w:rPr>
        <w:t xml:space="preserve"> ("MAY")</w:t>
      </w:r>
      <w:r>
        <w:rPr>
          <w:rFonts w:hint="eastAsia"/>
        </w:rPr>
        <w:t>：该规定仅为方法或程序上的建议。可以忽略该规定或以其他方式处理问题，而无需提供任何理由或解释。</w:t>
      </w:r>
      <w:r>
        <w:rPr>
          <w:rFonts w:hint="eastAsia"/>
        </w:rPr>
        <w:t>**</w:t>
      </w:r>
      <w:r>
        <w:rPr>
          <w:rFonts w:hint="eastAsia"/>
        </w:rPr>
        <w:t>注意</w:t>
      </w:r>
      <w:r>
        <w:rPr>
          <w:rFonts w:hint="eastAsia"/>
        </w:rPr>
        <w:t>**</w:t>
      </w:r>
      <w:r>
        <w:rPr>
          <w:rFonts w:hint="eastAsia"/>
        </w:rPr>
        <w:t>：有时“可以”</w:t>
      </w:r>
      <w:r>
        <w:rPr>
          <w:rFonts w:hint="eastAsia"/>
        </w:rPr>
        <w:t xml:space="preserve"> ("may") </w:t>
      </w:r>
      <w:r>
        <w:rPr>
          <w:rFonts w:hint="eastAsia"/>
        </w:rPr>
        <w:t>会被“推荐”</w:t>
      </w:r>
      <w:r>
        <w:rPr>
          <w:rFonts w:hint="eastAsia"/>
        </w:rPr>
        <w:t xml:space="preserve"> ("recommended") </w:t>
      </w:r>
      <w:r>
        <w:rPr>
          <w:rFonts w:hint="eastAsia"/>
        </w:rPr>
        <w:t>一词代替，两者是等效的。</w:t>
      </w:r>
    </w:p>
    <w:p w14:paraId="046C9BC0" w14:textId="77777777" w:rsidR="00D16BE9" w:rsidRDefault="00AC4FA2">
      <w:pPr>
        <w:pStyle w:val="0"/>
        <w:ind w:firstLineChars="200" w:firstLine="420"/>
      </w:pPr>
      <w:r>
        <w:rPr>
          <w:rFonts w:hint="eastAsia"/>
        </w:rPr>
        <w:t>这一要求状态也适用于所有较低层级的子规定。然而，当某项规定因降低要求状态（例如在“应当”规定下的“应”或“可以”规定）而有所区分时，规定文本中会明确表达。在这种情况下，较宽松的要求状态适用于该层级</w:t>
      </w:r>
      <w:r>
        <w:rPr>
          <w:rFonts w:hint="eastAsia"/>
        </w:rPr>
        <w:t>/</w:t>
      </w:r>
      <w:r>
        <w:rPr>
          <w:rFonts w:hint="eastAsia"/>
        </w:rPr>
        <w:t>特定子规定。</w:t>
      </w:r>
    </w:p>
    <w:p w14:paraId="559FB9EA" w14:textId="77777777" w:rsidR="00D16BE9" w:rsidRDefault="00AC4FA2">
      <w:pPr>
        <w:pStyle w:val="0"/>
        <w:ind w:firstLineChars="200" w:firstLine="422"/>
        <w:rPr>
          <w:b/>
          <w:bCs/>
        </w:rPr>
      </w:pPr>
      <w:r>
        <w:rPr>
          <w:rFonts w:hint="eastAsia"/>
          <w:b/>
          <w:bCs/>
        </w:rPr>
        <w:t>与</w:t>
      </w:r>
      <w:r>
        <w:rPr>
          <w:rFonts w:hint="eastAsia"/>
          <w:b/>
          <w:bCs/>
        </w:rPr>
        <w:t>ISO 14040</w:t>
      </w:r>
      <w:r>
        <w:rPr>
          <w:rFonts w:hint="eastAsia"/>
          <w:b/>
          <w:bCs/>
        </w:rPr>
        <w:t>和</w:t>
      </w:r>
      <w:r>
        <w:rPr>
          <w:rFonts w:hint="eastAsia"/>
          <w:b/>
          <w:bCs/>
        </w:rPr>
        <w:t>14044</w:t>
      </w:r>
      <w:r>
        <w:rPr>
          <w:rFonts w:hint="eastAsia"/>
          <w:b/>
          <w:bCs/>
        </w:rPr>
        <w:t>的符合性</w:t>
      </w:r>
    </w:p>
    <w:p w14:paraId="6BAC2371" w14:textId="77777777" w:rsidR="00D16BE9" w:rsidRDefault="00AC4FA2">
      <w:pPr>
        <w:pStyle w:val="0"/>
        <w:ind w:firstLineChars="200" w:firstLine="420"/>
      </w:pPr>
      <w:r>
        <w:rPr>
          <w:rFonts w:hint="eastAsia"/>
        </w:rPr>
        <w:t>本文件的制定旨在与</w:t>
      </w:r>
      <w:r>
        <w:rPr>
          <w:rFonts w:hint="eastAsia"/>
        </w:rPr>
        <w:t>ISO 14040</w:t>
      </w:r>
      <w:r>
        <w:rPr>
          <w:rFonts w:hint="eastAsia"/>
        </w:rPr>
        <w:t>和</w:t>
      </w:r>
      <w:r>
        <w:rPr>
          <w:rFonts w:hint="eastAsia"/>
        </w:rPr>
        <w:t>14044:2006</w:t>
      </w:r>
      <w:r>
        <w:rPr>
          <w:rFonts w:hint="eastAsia"/>
        </w:rPr>
        <w:t>保持一致（即</w:t>
      </w:r>
      <w:proofErr w:type="gramStart"/>
      <w:r>
        <w:rPr>
          <w:rFonts w:hint="eastAsia"/>
        </w:rPr>
        <w:t>不</w:t>
      </w:r>
      <w:proofErr w:type="gramEnd"/>
      <w:r>
        <w:rPr>
          <w:rFonts w:hint="eastAsia"/>
        </w:rPr>
        <w:t>与其相矛盾）。这意味着，符合</w:t>
      </w:r>
      <w:r>
        <w:rPr>
          <w:rFonts w:hint="eastAsia"/>
        </w:rPr>
        <w:t>ILCD</w:t>
      </w:r>
      <w:r>
        <w:rPr>
          <w:rFonts w:hint="eastAsia"/>
        </w:rPr>
        <w:t>标准的研究也将符合</w:t>
      </w:r>
      <w:r>
        <w:rPr>
          <w:rFonts w:hint="eastAsia"/>
        </w:rPr>
        <w:t>ISO 14040</w:t>
      </w:r>
      <w:r>
        <w:rPr>
          <w:rFonts w:hint="eastAsia"/>
        </w:rPr>
        <w:t>和</w:t>
      </w:r>
      <w:r>
        <w:rPr>
          <w:rFonts w:hint="eastAsia"/>
        </w:rPr>
        <w:t>14044:2006</w:t>
      </w:r>
      <w:r>
        <w:rPr>
          <w:rFonts w:hint="eastAsia"/>
        </w:rPr>
        <w:t>（但反之不一定，因为本文件更为具体）。如果</w:t>
      </w:r>
      <w:r>
        <w:rPr>
          <w:rFonts w:hint="eastAsia"/>
        </w:rPr>
        <w:t>LCI</w:t>
      </w:r>
      <w:r>
        <w:rPr>
          <w:rFonts w:hint="eastAsia"/>
        </w:rPr>
        <w:t>或</w:t>
      </w:r>
      <w:r>
        <w:rPr>
          <w:rFonts w:hint="eastAsia"/>
        </w:rPr>
        <w:t>LCA</w:t>
      </w:r>
      <w:r>
        <w:rPr>
          <w:rFonts w:hint="eastAsia"/>
        </w:rPr>
        <w:t>研究旨在符合</w:t>
      </w:r>
      <w:r>
        <w:rPr>
          <w:rFonts w:hint="eastAsia"/>
        </w:rPr>
        <w:t>ISO 14040</w:t>
      </w:r>
      <w:r>
        <w:rPr>
          <w:rFonts w:hint="eastAsia"/>
        </w:rPr>
        <w:t>和</w:t>
      </w:r>
      <w:r>
        <w:rPr>
          <w:rFonts w:hint="eastAsia"/>
        </w:rPr>
        <w:t>14044:2006</w:t>
      </w:r>
      <w:r>
        <w:rPr>
          <w:rFonts w:hint="eastAsia"/>
        </w:rPr>
        <w:t>的要求，仍建议在关键审查中对此进行确认。</w:t>
      </w:r>
    </w:p>
    <w:p w14:paraId="45D8934C" w14:textId="77777777" w:rsidR="00D16BE9" w:rsidRDefault="00AC4FA2">
      <w:pPr>
        <w:pStyle w:val="0"/>
        <w:ind w:firstLineChars="200" w:firstLine="420"/>
      </w:pPr>
      <w:r>
        <w:rPr>
          <w:rFonts w:hint="eastAsia"/>
        </w:rPr>
        <w:t>为了便于识别，本文件中标记为</w:t>
      </w:r>
      <w:r>
        <w:rPr>
          <w:rFonts w:hint="eastAsia"/>
        </w:rPr>
        <w:t>"[ISO!]"</w:t>
      </w:r>
      <w:r>
        <w:rPr>
          <w:rFonts w:hint="eastAsia"/>
        </w:rPr>
        <w:t>的规定比</w:t>
      </w:r>
      <w:r>
        <w:rPr>
          <w:rFonts w:hint="eastAsia"/>
        </w:rPr>
        <w:t>ISO 14040</w:t>
      </w:r>
      <w:r>
        <w:rPr>
          <w:rFonts w:hint="eastAsia"/>
        </w:rPr>
        <w:t>和</w:t>
      </w:r>
      <w:r>
        <w:rPr>
          <w:rFonts w:hint="eastAsia"/>
        </w:rPr>
        <w:t>14044:2006</w:t>
      </w:r>
      <w:r>
        <w:rPr>
          <w:rFonts w:hint="eastAsia"/>
        </w:rPr>
        <w:t>更为严格；此外，在这些规定右侧的框线是实心红线（而不是默认的虚实相间绿线）。对于</w:t>
      </w:r>
      <w:r>
        <w:rPr>
          <w:rFonts w:hint="eastAsia"/>
        </w:rPr>
        <w:t>ISO 14040</w:t>
      </w:r>
      <w:r>
        <w:rPr>
          <w:rFonts w:hint="eastAsia"/>
        </w:rPr>
        <w:t>和</w:t>
      </w:r>
      <w:r>
        <w:rPr>
          <w:rFonts w:hint="eastAsia"/>
        </w:rPr>
        <w:t>14044:2006</w:t>
      </w:r>
      <w:r>
        <w:rPr>
          <w:rFonts w:hint="eastAsia"/>
        </w:rPr>
        <w:t>中未明确提及的附加规定，标记为</w:t>
      </w:r>
      <w:r>
        <w:rPr>
          <w:rFonts w:hint="eastAsia"/>
        </w:rPr>
        <w:t>"[ISO+]"</w:t>
      </w:r>
      <w:r>
        <w:rPr>
          <w:rFonts w:hint="eastAsia"/>
        </w:rPr>
        <w:t>；在这种情况下，右侧的框线为橙色虚线。这些标记仅用于指导，因为对于某些规定，是否属于附加或更严格的要求，或是否已在</w:t>
      </w:r>
      <w:r>
        <w:rPr>
          <w:rFonts w:hint="eastAsia"/>
        </w:rPr>
        <w:t>ISO</w:t>
      </w:r>
      <w:r>
        <w:rPr>
          <w:rFonts w:hint="eastAsia"/>
        </w:rPr>
        <w:t>标准中隐含涵盖，是一个解释问题。此外，一些规定结合了附加要求和更严格要求的两个方面。</w:t>
      </w:r>
    </w:p>
    <w:p w14:paraId="20979E28" w14:textId="77777777" w:rsidR="00D16BE9" w:rsidRDefault="00AC4FA2">
      <w:pPr>
        <w:pStyle w:val="2"/>
        <w:spacing w:beforeLines="0" w:before="0" w:afterLines="0" w:after="0"/>
        <w:ind w:firstLineChars="200" w:firstLine="562"/>
        <w:rPr>
          <w:sz w:val="28"/>
          <w:szCs w:val="36"/>
        </w:rPr>
      </w:pPr>
      <w:bookmarkStart w:id="20" w:name="_Toc175603920"/>
      <w:r>
        <w:rPr>
          <w:rFonts w:hint="eastAsia"/>
          <w:sz w:val="28"/>
          <w:szCs w:val="36"/>
        </w:rPr>
        <w:t xml:space="preserve">2.4 </w:t>
      </w:r>
      <w:r>
        <w:rPr>
          <w:rFonts w:hint="eastAsia"/>
          <w:sz w:val="28"/>
          <w:szCs w:val="36"/>
        </w:rPr>
        <w:t>处理</w:t>
      </w:r>
      <w:r>
        <w:rPr>
          <w:rFonts w:hint="eastAsia"/>
          <w:sz w:val="28"/>
          <w:szCs w:val="36"/>
        </w:rPr>
        <w:t>ILCD</w:t>
      </w:r>
      <w:r>
        <w:rPr>
          <w:rFonts w:hint="eastAsia"/>
          <w:sz w:val="28"/>
          <w:szCs w:val="36"/>
        </w:rPr>
        <w:t>手册中的潜在遗漏和矛盾</w:t>
      </w:r>
      <w:bookmarkEnd w:id="20"/>
    </w:p>
    <w:p w14:paraId="739B2C4F" w14:textId="77777777" w:rsidR="00D16BE9" w:rsidRDefault="00AC4FA2">
      <w:pPr>
        <w:pStyle w:val="0"/>
        <w:ind w:firstLineChars="200" w:firstLine="420"/>
      </w:pPr>
      <w:r>
        <w:rPr>
          <w:rFonts w:hint="eastAsia"/>
        </w:rPr>
        <w:t>鉴于生命周期评估的复杂性、</w:t>
      </w:r>
      <w:r>
        <w:rPr>
          <w:rFonts w:hint="eastAsia"/>
        </w:rPr>
        <w:t>LCA</w:t>
      </w:r>
      <w:r>
        <w:rPr>
          <w:rFonts w:hint="eastAsia"/>
        </w:rPr>
        <w:t>可以解决的广泛具体问题以及本文档的详细程度，遗漏和矛盾是无法完全排除的。为避免在应用中出现问题，在此类情况下适用以下总体规定：</w:t>
      </w:r>
    </w:p>
    <w:p w14:paraId="22FFD35A" w14:textId="77777777" w:rsidR="00D16BE9" w:rsidRDefault="00AC4FA2">
      <w:pPr>
        <w:pStyle w:val="0"/>
        <w:ind w:firstLineChars="200" w:firstLine="420"/>
      </w:pPr>
      <w:r>
        <w:rPr>
          <w:rFonts w:hint="eastAsia"/>
        </w:rPr>
        <w:t>如果在</w:t>
      </w:r>
      <w:r>
        <w:rPr>
          <w:rFonts w:hint="eastAsia"/>
        </w:rPr>
        <w:t>ILCD</w:t>
      </w:r>
      <w:r>
        <w:rPr>
          <w:rFonts w:hint="eastAsia"/>
        </w:rPr>
        <w:t>手册（即本文档及其他</w:t>
      </w:r>
      <w:r>
        <w:rPr>
          <w:rFonts w:hint="eastAsia"/>
        </w:rPr>
        <w:t>ILCD</w:t>
      </w:r>
      <w:r>
        <w:rPr>
          <w:rFonts w:hint="eastAsia"/>
        </w:rPr>
        <w:t>手册文档）中的规定之间存在矛盾或任何规定不适用，则</w:t>
      </w:r>
      <w:r>
        <w:rPr>
          <w:rFonts w:hint="eastAsia"/>
        </w:rPr>
        <w:t>LCI</w:t>
      </w:r>
      <w:r>
        <w:rPr>
          <w:rFonts w:hint="eastAsia"/>
        </w:rPr>
        <w:t>或</w:t>
      </w:r>
      <w:r>
        <w:rPr>
          <w:rFonts w:hint="eastAsia"/>
        </w:rPr>
        <w:t>LCA</w:t>
      </w:r>
      <w:r>
        <w:rPr>
          <w:rFonts w:hint="eastAsia"/>
        </w:rPr>
        <w:t>研究在满足以下三个要求的情况下可以声称符合</w:t>
      </w:r>
      <w:r>
        <w:rPr>
          <w:rFonts w:hint="eastAsia"/>
        </w:rPr>
        <w:t>ILCD</w:t>
      </w:r>
      <w:r>
        <w:rPr>
          <w:rFonts w:hint="eastAsia"/>
        </w:rPr>
        <w:t>手册：</w:t>
      </w:r>
    </w:p>
    <w:p w14:paraId="4B5BF8E3" w14:textId="77777777" w:rsidR="00D16BE9" w:rsidRDefault="00AC4FA2">
      <w:pPr>
        <w:pStyle w:val="0"/>
        <w:ind w:firstLineChars="200" w:firstLine="420"/>
      </w:pPr>
      <w:r>
        <w:rPr>
          <w:rFonts w:hint="eastAsia"/>
        </w:rPr>
        <w:lastRenderedPageBreak/>
        <w:t xml:space="preserve">a) </w:t>
      </w:r>
      <w:r>
        <w:rPr>
          <w:rFonts w:hint="eastAsia"/>
        </w:rPr>
        <w:t>已应用</w:t>
      </w:r>
      <w:r>
        <w:rPr>
          <w:rFonts w:hint="eastAsia"/>
        </w:rPr>
        <w:t>ILCD</w:t>
      </w:r>
      <w:r>
        <w:rPr>
          <w:rFonts w:hint="eastAsia"/>
        </w:rPr>
        <w:t>手册文档中的所有其他未受影响的规定。</w:t>
      </w:r>
    </w:p>
    <w:p w14:paraId="22680A76" w14:textId="77777777" w:rsidR="00D16BE9" w:rsidRDefault="00AC4FA2">
      <w:pPr>
        <w:pStyle w:val="0"/>
        <w:ind w:firstLineChars="200" w:firstLine="420"/>
      </w:pPr>
      <w:r>
        <w:rPr>
          <w:rFonts w:hint="eastAsia"/>
        </w:rPr>
        <w:t xml:space="preserve">b) </w:t>
      </w:r>
      <w:r>
        <w:rPr>
          <w:rFonts w:hint="eastAsia"/>
        </w:rPr>
        <w:t>明确识别并证明了普遍或特定情况下的矛盾或不适用性。在这种情况下，应使用最符合</w:t>
      </w:r>
      <w:r>
        <w:rPr>
          <w:rFonts w:hint="eastAsia"/>
        </w:rPr>
        <w:t>ISO 14040</w:t>
      </w:r>
      <w:r>
        <w:rPr>
          <w:rFonts w:hint="eastAsia"/>
        </w:rPr>
        <w:t>和</w:t>
      </w:r>
      <w:r>
        <w:rPr>
          <w:rFonts w:hint="eastAsia"/>
        </w:rPr>
        <w:t>14044:2006</w:t>
      </w:r>
      <w:r>
        <w:rPr>
          <w:rFonts w:hint="eastAsia"/>
        </w:rPr>
        <w:t>要求的规定。</w:t>
      </w:r>
    </w:p>
    <w:p w14:paraId="0C661D39" w14:textId="77777777" w:rsidR="00D16BE9" w:rsidRDefault="00AC4FA2">
      <w:pPr>
        <w:pStyle w:val="0"/>
        <w:ind w:firstLineChars="200" w:firstLine="420"/>
      </w:pPr>
      <w:r>
        <w:rPr>
          <w:rFonts w:hint="eastAsia"/>
        </w:rPr>
        <w:t xml:space="preserve">c) </w:t>
      </w:r>
      <w:r>
        <w:rPr>
          <w:rFonts w:hint="eastAsia"/>
        </w:rPr>
        <w:t>如果需要关键审查：审查员确认研究或其他交付成果符合上述</w:t>
      </w:r>
      <w:r>
        <w:rPr>
          <w:rFonts w:hint="eastAsia"/>
        </w:rPr>
        <w:t>a)</w:t>
      </w:r>
      <w:r>
        <w:rPr>
          <w:rFonts w:hint="eastAsia"/>
        </w:rPr>
        <w:t>和</w:t>
      </w:r>
      <w:r>
        <w:rPr>
          <w:rFonts w:hint="eastAsia"/>
        </w:rPr>
        <w:t>b)</w:t>
      </w:r>
      <w:r>
        <w:rPr>
          <w:rFonts w:hint="eastAsia"/>
        </w:rPr>
        <w:t>两项要求。</w:t>
      </w:r>
    </w:p>
    <w:tbl>
      <w:tblPr>
        <w:tblStyle w:val="af6"/>
        <w:tblW w:w="0" w:type="auto"/>
        <w:tblLook w:val="04A0" w:firstRow="1" w:lastRow="0" w:firstColumn="1" w:lastColumn="0" w:noHBand="0" w:noVBand="1"/>
      </w:tblPr>
      <w:tblGrid>
        <w:gridCol w:w="8260"/>
      </w:tblGrid>
      <w:tr w:rsidR="00D16BE9" w14:paraId="231294A1" w14:textId="77777777">
        <w:tc>
          <w:tcPr>
            <w:tcW w:w="8296" w:type="dxa"/>
            <w:tcBorders>
              <w:top w:val="dotDash" w:sz="18" w:space="0" w:color="76923C" w:themeColor="accent3" w:themeShade="BF"/>
              <w:left w:val="dotDash" w:sz="18" w:space="0" w:color="76923C" w:themeColor="accent3" w:themeShade="BF"/>
              <w:bottom w:val="dotDash" w:sz="18" w:space="0" w:color="76923C" w:themeColor="accent3" w:themeShade="BF"/>
              <w:right w:val="dotDash" w:sz="18" w:space="0" w:color="76923C" w:themeColor="accent3" w:themeShade="BF"/>
            </w:tcBorders>
          </w:tcPr>
          <w:p w14:paraId="447BCAB4" w14:textId="77777777" w:rsidR="00D16BE9" w:rsidRDefault="00AC4FA2">
            <w:pPr>
              <w:pStyle w:val="0"/>
              <w:ind w:firstLineChars="200" w:firstLine="422"/>
              <w:jc w:val="center"/>
              <w:rPr>
                <w:b/>
                <w:bCs/>
              </w:rPr>
            </w:pPr>
            <w:r>
              <w:rPr>
                <w:rFonts w:hint="eastAsia"/>
                <w:b/>
                <w:bCs/>
              </w:rPr>
              <w:t>规定：</w:t>
            </w:r>
            <w:r>
              <w:rPr>
                <w:rFonts w:hint="eastAsia"/>
                <w:b/>
                <w:bCs/>
              </w:rPr>
              <w:t xml:space="preserve">2 </w:t>
            </w:r>
            <w:r>
              <w:rPr>
                <w:rFonts w:hint="eastAsia"/>
                <w:b/>
                <w:bCs/>
              </w:rPr>
              <w:t>如何使用本文档</w:t>
            </w:r>
          </w:p>
          <w:p w14:paraId="5C1C41AB" w14:textId="77777777" w:rsidR="00D16BE9" w:rsidRDefault="00AC4FA2">
            <w:pPr>
              <w:pStyle w:val="0"/>
              <w:ind w:firstLineChars="200" w:firstLine="420"/>
            </w:pPr>
            <w:r>
              <w:rPr>
                <w:rFonts w:hint="eastAsia"/>
              </w:rPr>
              <w:t xml:space="preserve">I) </w:t>
            </w:r>
            <w:r>
              <w:rPr>
                <w:rFonts w:hint="eastAsia"/>
              </w:rPr>
              <w:t>应当</w:t>
            </w:r>
            <w:r>
              <w:rPr>
                <w:rStyle w:val="afb"/>
              </w:rPr>
              <w:footnoteReference w:id="4"/>
            </w:r>
            <w:r>
              <w:rPr>
                <w:rFonts w:hint="eastAsia"/>
              </w:rPr>
              <w:t xml:space="preserve"> (SHALL) - </w:t>
            </w:r>
            <w:r>
              <w:rPr>
                <w:rFonts w:hint="eastAsia"/>
                <w:b/>
                <w:bCs/>
              </w:rPr>
              <w:t xml:space="preserve">ILCD </w:t>
            </w:r>
            <w:r>
              <w:rPr>
                <w:rFonts w:hint="eastAsia"/>
                <w:b/>
                <w:bCs/>
              </w:rPr>
              <w:t>手册合</w:t>
            </w:r>
            <w:proofErr w:type="gramStart"/>
            <w:r>
              <w:rPr>
                <w:rFonts w:hint="eastAsia"/>
                <w:b/>
                <w:bCs/>
              </w:rPr>
              <w:t>规</w:t>
            </w:r>
            <w:proofErr w:type="gramEnd"/>
            <w:r>
              <w:rPr>
                <w:rFonts w:hint="eastAsia"/>
                <w:b/>
                <w:bCs/>
              </w:rPr>
              <w:t>性</w:t>
            </w:r>
            <w:r>
              <w:rPr>
                <w:rFonts w:hint="eastAsia"/>
              </w:rPr>
              <w:t>：一个</w:t>
            </w:r>
            <w:r>
              <w:rPr>
                <w:rFonts w:hint="eastAsia"/>
              </w:rPr>
              <w:t>LCI</w:t>
            </w:r>
            <w:r>
              <w:rPr>
                <w:rFonts w:hint="eastAsia"/>
              </w:rPr>
              <w:t>或</w:t>
            </w:r>
            <w:r>
              <w:rPr>
                <w:rFonts w:hint="eastAsia"/>
              </w:rPr>
              <w:t>LCA</w:t>
            </w:r>
            <w:r>
              <w:rPr>
                <w:rFonts w:hint="eastAsia"/>
              </w:rPr>
              <w:t>研究或数据集以及直接</w:t>
            </w:r>
            <w:r>
              <w:rPr>
                <w:rFonts w:hint="eastAsia"/>
              </w:rPr>
              <w:t>LCA</w:t>
            </w:r>
            <w:r>
              <w:rPr>
                <w:rFonts w:hint="eastAsia"/>
              </w:rPr>
              <w:t>应用可以声称符合</w:t>
            </w:r>
            <w:r>
              <w:rPr>
                <w:rFonts w:hint="eastAsia"/>
              </w:rPr>
              <w:t>ILCD</w:t>
            </w:r>
            <w:r>
              <w:rPr>
                <w:rFonts w:hint="eastAsia"/>
              </w:rPr>
              <w:t>手册。为此，它们应当按照本文档的“规定”中指定的要求进行开发，包括参考文件中的规定以及本文档主体部分可能提供的补充信息，例如支持表格或“术语和概念”框中的信息。特定的</w:t>
            </w:r>
            <w:r>
              <w:rPr>
                <w:rFonts w:hint="eastAsia"/>
              </w:rPr>
              <w:t>LCI / LCA</w:t>
            </w:r>
            <w:r>
              <w:rPr>
                <w:rFonts w:hint="eastAsia"/>
              </w:rPr>
              <w:t>指导文件（例如产品组、行业或过程类型的特定指南）和产品类别规则（</w:t>
            </w:r>
            <w:r>
              <w:rPr>
                <w:rFonts w:hint="eastAsia"/>
              </w:rPr>
              <w:t>PCR</w:t>
            </w:r>
            <w:r>
              <w:rPr>
                <w:rFonts w:hint="eastAsia"/>
              </w:rPr>
              <w:t>）也可以声称符合</w:t>
            </w:r>
            <w:r>
              <w:rPr>
                <w:rFonts w:hint="eastAsia"/>
              </w:rPr>
              <w:t>ILCD</w:t>
            </w:r>
            <w:r>
              <w:rPr>
                <w:rFonts w:hint="eastAsia"/>
              </w:rPr>
              <w:t>标准。这适用于其规定与</w:t>
            </w:r>
            <w:r>
              <w:rPr>
                <w:rFonts w:hint="eastAsia"/>
              </w:rPr>
              <w:t>ILCD</w:t>
            </w:r>
            <w:r>
              <w:rPr>
                <w:rFonts w:hint="eastAsia"/>
              </w:rPr>
              <w:t>手册的更广泛规定一致，并且已按照《</w:t>
            </w:r>
            <w:r>
              <w:rPr>
                <w:rFonts w:hint="eastAsia"/>
              </w:rPr>
              <w:t>LCA</w:t>
            </w:r>
            <w:r>
              <w:rPr>
                <w:rFonts w:hint="eastAsia"/>
              </w:rPr>
              <w:t>审查方案》文件中的规定进行了</w:t>
            </w:r>
            <w:r>
              <w:rPr>
                <w:rFonts w:hint="eastAsia"/>
              </w:rPr>
              <w:t>ILCD</w:t>
            </w:r>
            <w:r>
              <w:rPr>
                <w:rFonts w:hint="eastAsia"/>
              </w:rPr>
              <w:t>合</w:t>
            </w:r>
            <w:proofErr w:type="gramStart"/>
            <w:r>
              <w:rPr>
                <w:rFonts w:hint="eastAsia"/>
              </w:rPr>
              <w:t>规</w:t>
            </w:r>
            <w:proofErr w:type="gramEnd"/>
            <w:r>
              <w:rPr>
                <w:rFonts w:hint="eastAsia"/>
              </w:rPr>
              <w:t>审查的情况。以下规定适用于合</w:t>
            </w:r>
            <w:proofErr w:type="gramStart"/>
            <w:r>
              <w:rPr>
                <w:rFonts w:hint="eastAsia"/>
              </w:rPr>
              <w:t>规</w:t>
            </w:r>
            <w:proofErr w:type="gramEnd"/>
            <w:r>
              <w:rPr>
                <w:rFonts w:hint="eastAsia"/>
              </w:rPr>
              <w:t>声明</w:t>
            </w:r>
            <w:r>
              <w:rPr>
                <w:rFonts w:hint="eastAsia"/>
              </w:rPr>
              <w:t xml:space="preserve"> (2.3</w:t>
            </w:r>
            <w:r>
              <w:rPr>
                <w:rStyle w:val="afb"/>
              </w:rPr>
              <w:footnoteReference w:id="5"/>
            </w:r>
            <w:r>
              <w:rPr>
                <w:rFonts w:hint="eastAsia"/>
              </w:rPr>
              <w:t>)</w:t>
            </w:r>
            <w:r>
              <w:rPr>
                <w:rFonts w:hint="eastAsia"/>
              </w:rPr>
              <w:t>：</w:t>
            </w:r>
            <w:r>
              <w:rPr>
                <w:rFonts w:hint="eastAsia"/>
              </w:rPr>
              <w:t>[ISO+]</w:t>
            </w:r>
            <w:r>
              <w:rPr>
                <w:rStyle w:val="afb"/>
              </w:rPr>
              <w:footnoteReference w:id="6"/>
            </w:r>
          </w:p>
          <w:p w14:paraId="431014A3" w14:textId="77777777" w:rsidR="00D16BE9" w:rsidRDefault="00AC4FA2">
            <w:pPr>
              <w:pStyle w:val="0"/>
              <w:ind w:firstLineChars="200" w:firstLine="420"/>
            </w:pPr>
            <w:proofErr w:type="spellStart"/>
            <w:r>
              <w:rPr>
                <w:rFonts w:hint="eastAsia"/>
              </w:rPr>
              <w:t>I.a</w:t>
            </w:r>
            <w:proofErr w:type="spellEnd"/>
            <w:r>
              <w:rPr>
                <w:rFonts w:hint="eastAsia"/>
              </w:rPr>
              <w:t xml:space="preserve">) </w:t>
            </w:r>
            <w:r>
              <w:rPr>
                <w:rFonts w:hint="eastAsia"/>
              </w:rPr>
              <w:t>合</w:t>
            </w:r>
            <w:proofErr w:type="gramStart"/>
            <w:r>
              <w:rPr>
                <w:rFonts w:hint="eastAsia"/>
              </w:rPr>
              <w:t>规</w:t>
            </w:r>
            <w:proofErr w:type="gramEnd"/>
            <w:r>
              <w:rPr>
                <w:rFonts w:hint="eastAsia"/>
              </w:rPr>
              <w:t>声明应当引用适用的情况</w:t>
            </w:r>
            <w:r>
              <w:rPr>
                <w:rFonts w:hint="eastAsia"/>
              </w:rPr>
              <w:t>A</w:t>
            </w:r>
            <w:r>
              <w:rPr>
                <w:rFonts w:hint="eastAsia"/>
              </w:rPr>
              <w:t>、</w:t>
            </w:r>
            <w:r>
              <w:rPr>
                <w:rFonts w:hint="eastAsia"/>
              </w:rPr>
              <w:t>B</w:t>
            </w:r>
            <w:r>
              <w:rPr>
                <w:rFonts w:hint="eastAsia"/>
              </w:rPr>
              <w:t>、</w:t>
            </w:r>
            <w:r>
              <w:rPr>
                <w:rFonts w:hint="eastAsia"/>
              </w:rPr>
              <w:t>C1</w:t>
            </w:r>
            <w:r>
              <w:rPr>
                <w:rFonts w:hint="eastAsia"/>
              </w:rPr>
              <w:t>和</w:t>
            </w:r>
            <w:r>
              <w:rPr>
                <w:rFonts w:hint="eastAsia"/>
              </w:rPr>
              <w:t>/</w:t>
            </w:r>
            <w:r>
              <w:rPr>
                <w:rFonts w:hint="eastAsia"/>
              </w:rPr>
              <w:t>或</w:t>
            </w:r>
            <w:r>
              <w:rPr>
                <w:rFonts w:hint="eastAsia"/>
              </w:rPr>
              <w:t>C2</w:t>
            </w:r>
            <w:r>
              <w:rPr>
                <w:rFonts w:hint="eastAsia"/>
              </w:rPr>
              <w:t>。</w:t>
            </w:r>
          </w:p>
          <w:p w14:paraId="5AF4910C" w14:textId="77777777" w:rsidR="00D16BE9" w:rsidRDefault="00AC4FA2">
            <w:pPr>
              <w:pStyle w:val="0"/>
              <w:ind w:firstLineChars="200" w:firstLine="420"/>
            </w:pPr>
            <w:proofErr w:type="spellStart"/>
            <w:r>
              <w:rPr>
                <w:rFonts w:hint="eastAsia"/>
              </w:rPr>
              <w:t>I.b</w:t>
            </w:r>
            <w:proofErr w:type="spellEnd"/>
            <w:r>
              <w:rPr>
                <w:rFonts w:hint="eastAsia"/>
              </w:rPr>
              <w:t>) ILCD</w:t>
            </w:r>
            <w:r>
              <w:rPr>
                <w:rFonts w:hint="eastAsia"/>
              </w:rPr>
              <w:t>合</w:t>
            </w:r>
            <w:proofErr w:type="gramStart"/>
            <w:r>
              <w:rPr>
                <w:rFonts w:hint="eastAsia"/>
              </w:rPr>
              <w:t>规</w:t>
            </w:r>
            <w:proofErr w:type="gramEnd"/>
            <w:r>
              <w:rPr>
                <w:rFonts w:hint="eastAsia"/>
              </w:rPr>
              <w:t>性分为五个方面，所有这些方面都应当满足才能实现完全合</w:t>
            </w:r>
            <w:proofErr w:type="gramStart"/>
            <w:r>
              <w:rPr>
                <w:rFonts w:hint="eastAsia"/>
              </w:rPr>
              <w:t>规</w:t>
            </w:r>
            <w:proofErr w:type="gramEnd"/>
            <w:r>
              <w:rPr>
                <w:rFonts w:hint="eastAsia"/>
              </w:rPr>
              <w:t>：数据质量、方法、命名法、审查和文档（第</w:t>
            </w:r>
            <w:r>
              <w:rPr>
                <w:rFonts w:hint="eastAsia"/>
              </w:rPr>
              <w:t>12.4</w:t>
            </w:r>
            <w:r>
              <w:rPr>
                <w:rFonts w:hint="eastAsia"/>
              </w:rPr>
              <w:t>章提供了详细信息）。</w:t>
            </w:r>
          </w:p>
          <w:p w14:paraId="736D5F69" w14:textId="77777777" w:rsidR="00D16BE9" w:rsidRDefault="00AC4FA2">
            <w:pPr>
              <w:pStyle w:val="0"/>
              <w:ind w:firstLineChars="200" w:firstLine="420"/>
            </w:pPr>
            <w:proofErr w:type="spellStart"/>
            <w:r>
              <w:rPr>
                <w:rFonts w:hint="eastAsia"/>
              </w:rPr>
              <w:t>I.c</w:t>
            </w:r>
            <w:proofErr w:type="spellEnd"/>
            <w:r>
              <w:rPr>
                <w:rFonts w:hint="eastAsia"/>
              </w:rPr>
              <w:t xml:space="preserve">) </w:t>
            </w:r>
            <w:r>
              <w:rPr>
                <w:rFonts w:hint="eastAsia"/>
              </w:rPr>
              <w:t>可以通过引用上述五个方面中的任何一个以结构化方式声称部分合</w:t>
            </w:r>
            <w:proofErr w:type="gramStart"/>
            <w:r>
              <w:rPr>
                <w:rFonts w:hint="eastAsia"/>
              </w:rPr>
              <w:t>规</w:t>
            </w:r>
            <w:proofErr w:type="gramEnd"/>
            <w:r>
              <w:rPr>
                <w:rFonts w:hint="eastAsia"/>
              </w:rPr>
              <w:t>，但在这种情况下应当明确传达未达到完全合</w:t>
            </w:r>
            <w:proofErr w:type="gramStart"/>
            <w:r>
              <w:rPr>
                <w:rFonts w:hint="eastAsia"/>
              </w:rPr>
              <w:t>规</w:t>
            </w:r>
            <w:proofErr w:type="gramEnd"/>
            <w:r>
              <w:rPr>
                <w:rFonts w:hint="eastAsia"/>
              </w:rPr>
              <w:t>。</w:t>
            </w:r>
          </w:p>
          <w:p w14:paraId="45F2281E" w14:textId="77777777" w:rsidR="00D16BE9" w:rsidRDefault="00AC4FA2">
            <w:pPr>
              <w:pStyle w:val="0"/>
              <w:ind w:firstLineChars="200" w:firstLine="420"/>
            </w:pPr>
            <w:proofErr w:type="spellStart"/>
            <w:r>
              <w:rPr>
                <w:rFonts w:hint="eastAsia"/>
              </w:rPr>
              <w:t>I.d</w:t>
            </w:r>
            <w:proofErr w:type="spellEnd"/>
            <w:r>
              <w:rPr>
                <w:rFonts w:hint="eastAsia"/>
              </w:rPr>
              <w:t xml:space="preserve">) </w:t>
            </w:r>
            <w:r>
              <w:rPr>
                <w:rFonts w:hint="eastAsia"/>
              </w:rPr>
              <w:t>纯粹的方法学</w:t>
            </w:r>
            <w:r>
              <w:rPr>
                <w:rFonts w:hint="eastAsia"/>
              </w:rPr>
              <w:t>LCA</w:t>
            </w:r>
            <w:r>
              <w:rPr>
                <w:rFonts w:hint="eastAsia"/>
              </w:rPr>
              <w:t>研究可能无法符合</w:t>
            </w:r>
            <w:r>
              <w:rPr>
                <w:rFonts w:hint="eastAsia"/>
              </w:rPr>
              <w:t>ILCD</w:t>
            </w:r>
            <w:r>
              <w:rPr>
                <w:rFonts w:hint="eastAsia"/>
              </w:rPr>
              <w:t>手册和</w:t>
            </w:r>
            <w:r>
              <w:rPr>
                <w:rFonts w:hint="eastAsia"/>
              </w:rPr>
              <w:t>ISO 14040</w:t>
            </w:r>
            <w:r>
              <w:rPr>
                <w:rFonts w:hint="eastAsia"/>
              </w:rPr>
              <w:t>及</w:t>
            </w:r>
            <w:r>
              <w:rPr>
                <w:rFonts w:hint="eastAsia"/>
              </w:rPr>
              <w:t>14044</w:t>
            </w:r>
            <w:r>
              <w:rPr>
                <w:rFonts w:hint="eastAsia"/>
              </w:rPr>
              <w:t>的要求，因为所分析的方法学选项可能必然与规定有所偏离。这类研究可以参考</w:t>
            </w:r>
            <w:r>
              <w:rPr>
                <w:rFonts w:hint="eastAsia"/>
              </w:rPr>
              <w:t>ILCD</w:t>
            </w:r>
            <w:r>
              <w:rPr>
                <w:rFonts w:hint="eastAsia"/>
              </w:rPr>
              <w:t>规定，但在这种情况下不能声称符合</w:t>
            </w:r>
            <w:r>
              <w:rPr>
                <w:rFonts w:hint="eastAsia"/>
              </w:rPr>
              <w:t>ILCD</w:t>
            </w:r>
            <w:r>
              <w:rPr>
                <w:rFonts w:hint="eastAsia"/>
              </w:rPr>
              <w:t>手册，并应尽量避免给人以合</w:t>
            </w:r>
            <w:proofErr w:type="gramStart"/>
            <w:r>
              <w:rPr>
                <w:rFonts w:hint="eastAsia"/>
              </w:rPr>
              <w:t>规</w:t>
            </w:r>
            <w:proofErr w:type="gramEnd"/>
            <w:r>
              <w:rPr>
                <w:rFonts w:hint="eastAsia"/>
              </w:rPr>
              <w:t>的印象。部分合</w:t>
            </w:r>
            <w:proofErr w:type="gramStart"/>
            <w:r>
              <w:rPr>
                <w:rFonts w:hint="eastAsia"/>
              </w:rPr>
              <w:t>规</w:t>
            </w:r>
            <w:proofErr w:type="gramEnd"/>
            <w:r>
              <w:rPr>
                <w:rFonts w:hint="eastAsia"/>
              </w:rPr>
              <w:t>可以如上所述报告。</w:t>
            </w:r>
          </w:p>
          <w:p w14:paraId="75F9F32B" w14:textId="77777777" w:rsidR="00D16BE9" w:rsidRDefault="00AC4FA2">
            <w:pPr>
              <w:pStyle w:val="0"/>
              <w:ind w:firstLineChars="200" w:firstLine="420"/>
            </w:pPr>
            <w:proofErr w:type="spellStart"/>
            <w:r>
              <w:rPr>
                <w:rFonts w:hint="eastAsia"/>
              </w:rPr>
              <w:t>I.e</w:t>
            </w:r>
            <w:proofErr w:type="spellEnd"/>
            <w:r>
              <w:rPr>
                <w:rFonts w:hint="eastAsia"/>
              </w:rPr>
              <w:t xml:space="preserve">) </w:t>
            </w:r>
            <w:r>
              <w:rPr>
                <w:rFonts w:hint="eastAsia"/>
              </w:rPr>
              <w:t>此外，对于</w:t>
            </w:r>
            <w:r>
              <w:rPr>
                <w:rFonts w:hint="eastAsia"/>
              </w:rPr>
              <w:t>LCI</w:t>
            </w:r>
            <w:r>
              <w:rPr>
                <w:rFonts w:hint="eastAsia"/>
              </w:rPr>
              <w:t>数据集，所达到的整体数据质量水平应当在数据集中记录为“高质量”、“基本质量”或“数据估算”（有关详细信息和定义，请参见第</w:t>
            </w:r>
            <w:r>
              <w:rPr>
                <w:rFonts w:hint="eastAsia"/>
              </w:rPr>
              <w:t>12.3</w:t>
            </w:r>
            <w:r>
              <w:rPr>
                <w:rFonts w:hint="eastAsia"/>
              </w:rPr>
              <w:t>章及该章中的表格）。所执行的审查类型和审查员（如果有的话）也应当在数据集中标明。</w:t>
            </w:r>
          </w:p>
          <w:p w14:paraId="10F2A485" w14:textId="77777777" w:rsidR="00D16BE9" w:rsidRDefault="00AC4FA2">
            <w:pPr>
              <w:pStyle w:val="0"/>
              <w:ind w:firstLineChars="200" w:firstLine="420"/>
            </w:pPr>
            <w:proofErr w:type="spellStart"/>
            <w:r>
              <w:rPr>
                <w:rFonts w:hint="eastAsia"/>
              </w:rPr>
              <w:t>I.f</w:t>
            </w:r>
            <w:proofErr w:type="spellEnd"/>
            <w:r>
              <w:rPr>
                <w:rFonts w:hint="eastAsia"/>
              </w:rPr>
              <w:t xml:space="preserve">) </w:t>
            </w:r>
            <w:r>
              <w:rPr>
                <w:rFonts w:hint="eastAsia"/>
              </w:rPr>
              <w:t>在声称合</w:t>
            </w:r>
            <w:proofErr w:type="gramStart"/>
            <w:r>
              <w:rPr>
                <w:rFonts w:hint="eastAsia"/>
              </w:rPr>
              <w:t>规</w:t>
            </w:r>
            <w:proofErr w:type="gramEnd"/>
            <w:r>
              <w:rPr>
                <w:rFonts w:hint="eastAsia"/>
              </w:rPr>
              <w:t>时，应当标明所应用的</w:t>
            </w:r>
            <w:r>
              <w:rPr>
                <w:rFonts w:hint="eastAsia"/>
              </w:rPr>
              <w:t>ILCD</w:t>
            </w:r>
            <w:r>
              <w:rPr>
                <w:rFonts w:hint="eastAsia"/>
              </w:rPr>
              <w:t>《</w:t>
            </w:r>
            <w:r>
              <w:rPr>
                <w:rFonts w:hint="eastAsia"/>
              </w:rPr>
              <w:t>LCA</w:t>
            </w:r>
            <w:r>
              <w:rPr>
                <w:rFonts w:hint="eastAsia"/>
              </w:rPr>
              <w:t>通用指南》的版本或版次。</w:t>
            </w:r>
          </w:p>
          <w:p w14:paraId="479E4B5F" w14:textId="77777777" w:rsidR="00D16BE9" w:rsidRDefault="00AC4FA2">
            <w:pPr>
              <w:pStyle w:val="0"/>
              <w:ind w:firstLineChars="200" w:firstLine="420"/>
            </w:pPr>
            <w:proofErr w:type="spellStart"/>
            <w:r>
              <w:rPr>
                <w:rFonts w:hint="eastAsia"/>
              </w:rPr>
              <w:t>I.g</w:t>
            </w:r>
            <w:proofErr w:type="spellEnd"/>
            <w:r>
              <w:rPr>
                <w:rFonts w:hint="eastAsia"/>
              </w:rPr>
              <w:t xml:space="preserve">) </w:t>
            </w:r>
            <w:r>
              <w:rPr>
                <w:rFonts w:hint="eastAsia"/>
              </w:rPr>
              <w:t>当</w:t>
            </w:r>
            <w:r>
              <w:rPr>
                <w:rFonts w:hint="eastAsia"/>
              </w:rPr>
              <w:t>ILCD</w:t>
            </w:r>
            <w:r>
              <w:rPr>
                <w:rFonts w:hint="eastAsia"/>
              </w:rPr>
              <w:t>手册组件发布新版本时，应当应用该新版本的规定，取代前一版本的规定。默认情况下，前一版本的规定仍可用于正在进行的研究，最多可在新版本发布后</w:t>
            </w:r>
            <w:r>
              <w:rPr>
                <w:rFonts w:hint="eastAsia"/>
              </w:rPr>
              <w:t>9</w:t>
            </w:r>
            <w:r>
              <w:rPr>
                <w:rFonts w:hint="eastAsia"/>
              </w:rPr>
              <w:t>个月内继续使用。这</w:t>
            </w:r>
            <w:r>
              <w:rPr>
                <w:rFonts w:hint="eastAsia"/>
              </w:rPr>
              <w:t>9</w:t>
            </w:r>
            <w:r>
              <w:rPr>
                <w:rFonts w:hint="eastAsia"/>
              </w:rPr>
              <w:t>个月的期限可以由</w:t>
            </w:r>
            <w:r>
              <w:rPr>
                <w:rFonts w:hint="eastAsia"/>
              </w:rPr>
              <w:t>ILCD</w:t>
            </w:r>
            <w:r>
              <w:rPr>
                <w:rFonts w:hint="eastAsia"/>
              </w:rPr>
              <w:t>系统运营商的不同规定进行修改和取代。如果已发布了适用的</w:t>
            </w:r>
            <w:r>
              <w:rPr>
                <w:rFonts w:hint="eastAsia"/>
              </w:rPr>
              <w:t>ILCD</w:t>
            </w:r>
            <w:r>
              <w:rPr>
                <w:rFonts w:hint="eastAsia"/>
              </w:rPr>
              <w:t>组件的新版本，但仍使用旧版本，则应当在声称合</w:t>
            </w:r>
            <w:proofErr w:type="gramStart"/>
            <w:r>
              <w:rPr>
                <w:rFonts w:hint="eastAsia"/>
              </w:rPr>
              <w:t>规</w:t>
            </w:r>
            <w:proofErr w:type="gramEnd"/>
            <w:r>
              <w:rPr>
                <w:rFonts w:hint="eastAsia"/>
              </w:rPr>
              <w:t>的研究报告或其他交付成果中明确</w:t>
            </w:r>
            <w:proofErr w:type="gramStart"/>
            <w:r>
              <w:rPr>
                <w:rFonts w:hint="eastAsia"/>
              </w:rPr>
              <w:t>且显著</w:t>
            </w:r>
            <w:proofErr w:type="gramEnd"/>
            <w:r>
              <w:rPr>
                <w:rFonts w:hint="eastAsia"/>
              </w:rPr>
              <w:t>地标明该组件的名称及新版本的发布日期。</w:t>
            </w:r>
          </w:p>
          <w:p w14:paraId="1EBE592D" w14:textId="77777777" w:rsidR="00D16BE9" w:rsidRDefault="00AC4FA2">
            <w:pPr>
              <w:pStyle w:val="0"/>
              <w:ind w:firstLineChars="200" w:firstLine="420"/>
            </w:pPr>
            <w:r>
              <w:rPr>
                <w:rFonts w:hint="eastAsia"/>
              </w:rPr>
              <w:lastRenderedPageBreak/>
              <w:t xml:space="preserve">II) </w:t>
            </w:r>
            <w:r>
              <w:rPr>
                <w:rFonts w:hint="eastAsia"/>
              </w:rPr>
              <w:t>应当</w:t>
            </w:r>
            <w:r>
              <w:rPr>
                <w:rFonts w:hint="eastAsia"/>
              </w:rPr>
              <w:t xml:space="preserve"> (SHALL) - </w:t>
            </w:r>
            <w:r>
              <w:rPr>
                <w:rFonts w:hint="eastAsia"/>
                <w:b/>
                <w:bCs/>
              </w:rPr>
              <w:t>应当</w:t>
            </w:r>
            <w:r>
              <w:rPr>
                <w:rFonts w:hint="eastAsia"/>
                <w:b/>
                <w:bCs/>
              </w:rPr>
              <w:t xml:space="preserve"> (Shall), </w:t>
            </w:r>
            <w:r>
              <w:rPr>
                <w:rFonts w:hint="eastAsia"/>
                <w:b/>
                <w:bCs/>
              </w:rPr>
              <w:t>应</w:t>
            </w:r>
            <w:r>
              <w:rPr>
                <w:rFonts w:hint="eastAsia"/>
                <w:b/>
                <w:bCs/>
              </w:rPr>
              <w:t xml:space="preserve"> (Should), </w:t>
            </w:r>
            <w:r>
              <w:rPr>
                <w:rFonts w:hint="eastAsia"/>
                <w:b/>
                <w:bCs/>
              </w:rPr>
              <w:t>可以</w:t>
            </w:r>
            <w:r>
              <w:rPr>
                <w:rFonts w:hint="eastAsia"/>
                <w:b/>
                <w:bCs/>
              </w:rPr>
              <w:t xml:space="preserve"> (May)</w:t>
            </w:r>
            <w:r>
              <w:rPr>
                <w:rFonts w:hint="eastAsia"/>
              </w:rPr>
              <w:t>：在（主要）规定前使用“应当”</w:t>
            </w:r>
            <w:r>
              <w:rPr>
                <w:rFonts w:hint="eastAsia"/>
              </w:rPr>
              <w:t xml:space="preserve"> ("SHALL")</w:t>
            </w:r>
            <w:r>
              <w:rPr>
                <w:rFonts w:hint="eastAsia"/>
              </w:rPr>
              <w:t>、“应”</w:t>
            </w:r>
            <w:r>
              <w:rPr>
                <w:rFonts w:hint="eastAsia"/>
              </w:rPr>
              <w:t xml:space="preserve"> ("SHOULD") </w:t>
            </w:r>
            <w:r>
              <w:rPr>
                <w:rFonts w:hint="eastAsia"/>
              </w:rPr>
              <w:t>和“可以”</w:t>
            </w:r>
            <w:r>
              <w:rPr>
                <w:rFonts w:hint="eastAsia"/>
              </w:rPr>
              <w:t xml:space="preserve"> ("MAY") </w:t>
            </w:r>
            <w:r>
              <w:rPr>
                <w:rFonts w:hint="eastAsia"/>
              </w:rPr>
              <w:t>表示其要求状态</w:t>
            </w:r>
            <w:r>
              <w:rPr>
                <w:rFonts w:hint="eastAsia"/>
              </w:rPr>
              <w:t xml:space="preserve"> (2.3)</w:t>
            </w:r>
            <w:r>
              <w:rPr>
                <w:rFonts w:hint="eastAsia"/>
              </w:rPr>
              <w:t>：</w:t>
            </w:r>
            <w:r>
              <w:rPr>
                <w:rFonts w:hint="eastAsia"/>
              </w:rPr>
              <w:t>(ISO!)</w:t>
            </w:r>
          </w:p>
          <w:p w14:paraId="076FC8C6" w14:textId="77777777" w:rsidR="00D16BE9" w:rsidRDefault="00AC4FA2">
            <w:pPr>
              <w:pStyle w:val="0"/>
              <w:ind w:firstLineChars="200" w:firstLine="420"/>
            </w:pPr>
            <w:proofErr w:type="spellStart"/>
            <w:r>
              <w:rPr>
                <w:rFonts w:hint="eastAsia"/>
              </w:rPr>
              <w:t>II.a</w:t>
            </w:r>
            <w:proofErr w:type="spellEnd"/>
            <w:r>
              <w:rPr>
                <w:rFonts w:hint="eastAsia"/>
              </w:rPr>
              <w:t>)</w:t>
            </w:r>
            <w:r>
              <w:rPr>
                <w:rFonts w:hint="eastAsia"/>
              </w:rPr>
              <w:t>“应当”</w:t>
            </w:r>
            <w:r>
              <w:rPr>
                <w:rFonts w:hint="eastAsia"/>
              </w:rPr>
              <w:t xml:space="preserve"> ("SHALL")**</w:t>
            </w:r>
            <w:r>
              <w:rPr>
                <w:rFonts w:hint="eastAsia"/>
              </w:rPr>
              <w:t>：该规定为强制性要求，必须始终遵循，除非有明确列出的例外情况（如果有的话）。</w:t>
            </w:r>
          </w:p>
          <w:p w14:paraId="66761AF6" w14:textId="77777777" w:rsidR="00D16BE9" w:rsidRDefault="00AC4FA2">
            <w:pPr>
              <w:pStyle w:val="0"/>
              <w:ind w:firstLineChars="200" w:firstLine="420"/>
            </w:pPr>
            <w:proofErr w:type="spellStart"/>
            <w:r>
              <w:rPr>
                <w:rFonts w:hint="eastAsia"/>
              </w:rPr>
              <w:t>II.b</w:t>
            </w:r>
            <w:proofErr w:type="spellEnd"/>
            <w:r>
              <w:rPr>
                <w:rFonts w:hint="eastAsia"/>
              </w:rPr>
              <w:t>)</w:t>
            </w:r>
            <w:r>
              <w:rPr>
                <w:rFonts w:hint="eastAsia"/>
              </w:rPr>
              <w:t>“应”</w:t>
            </w:r>
            <w:r>
              <w:rPr>
                <w:rFonts w:hint="eastAsia"/>
              </w:rPr>
              <w:t xml:space="preserve"> ("SHOULD")**</w:t>
            </w:r>
            <w:r>
              <w:rPr>
                <w:rFonts w:hint="eastAsia"/>
              </w:rPr>
              <w:t>：该规定必须遵循；如果能够为特定情况提供书面的明确理由并给出适当的细节，则允许偏离。偏离的理由可能是相关规定或其部分内容不适用，或者另一种解决方案明显更为合适。如果允许的偏离和理由有限制条件，这些将在规定的上下文中标明。</w:t>
            </w:r>
          </w:p>
          <w:p w14:paraId="5BF530B3" w14:textId="77777777" w:rsidR="00D16BE9" w:rsidRDefault="00AC4FA2">
            <w:pPr>
              <w:pStyle w:val="0"/>
              <w:ind w:firstLineChars="200" w:firstLine="420"/>
            </w:pPr>
            <w:proofErr w:type="spellStart"/>
            <w:r>
              <w:rPr>
                <w:rFonts w:hint="eastAsia"/>
              </w:rPr>
              <w:t>II.c</w:t>
            </w:r>
            <w:proofErr w:type="spellEnd"/>
            <w:r>
              <w:rPr>
                <w:rFonts w:hint="eastAsia"/>
              </w:rPr>
              <w:t>)</w:t>
            </w:r>
            <w:r>
              <w:rPr>
                <w:rFonts w:hint="eastAsia"/>
              </w:rPr>
              <w:t>“可以”</w:t>
            </w:r>
            <w:r>
              <w:rPr>
                <w:rFonts w:hint="eastAsia"/>
              </w:rPr>
              <w:t xml:space="preserve"> ("MAY")**</w:t>
            </w:r>
            <w:r>
              <w:rPr>
                <w:rFonts w:hint="eastAsia"/>
              </w:rPr>
              <w:t>：该规定仅为方法或程序上的建议。可以忽略该规定或以其他方式处理问题，而无需提供任何理由或解释。</w:t>
            </w:r>
            <w:r>
              <w:rPr>
                <w:rFonts w:hint="eastAsia"/>
              </w:rPr>
              <w:t>**</w:t>
            </w:r>
            <w:r>
              <w:rPr>
                <w:rFonts w:hint="eastAsia"/>
              </w:rPr>
              <w:t>注意</w:t>
            </w:r>
            <w:r>
              <w:rPr>
                <w:rFonts w:hint="eastAsia"/>
              </w:rPr>
              <w:t>**</w:t>
            </w:r>
            <w:r>
              <w:rPr>
                <w:rFonts w:hint="eastAsia"/>
              </w:rPr>
              <w:t>：有时“可以”</w:t>
            </w:r>
            <w:r>
              <w:rPr>
                <w:rFonts w:hint="eastAsia"/>
              </w:rPr>
              <w:t xml:space="preserve"> ("may") </w:t>
            </w:r>
            <w:r>
              <w:rPr>
                <w:rFonts w:hint="eastAsia"/>
              </w:rPr>
              <w:t>一词会被等效的“推荐”</w:t>
            </w:r>
            <w:r>
              <w:rPr>
                <w:rFonts w:hint="eastAsia"/>
              </w:rPr>
              <w:t xml:space="preserve"> ("recommended") </w:t>
            </w:r>
            <w:r>
              <w:rPr>
                <w:rFonts w:hint="eastAsia"/>
              </w:rPr>
              <w:t>一词代替。</w:t>
            </w:r>
          </w:p>
          <w:p w14:paraId="685A1AFE" w14:textId="77777777" w:rsidR="00D16BE9" w:rsidRDefault="00AC4FA2">
            <w:pPr>
              <w:pStyle w:val="0"/>
              <w:ind w:firstLineChars="200" w:firstLine="420"/>
            </w:pPr>
            <w:proofErr w:type="spellStart"/>
            <w:r>
              <w:rPr>
                <w:rFonts w:hint="eastAsia"/>
              </w:rPr>
              <w:t>II.d</w:t>
            </w:r>
            <w:proofErr w:type="spellEnd"/>
            <w:r>
              <w:rPr>
                <w:rFonts w:hint="eastAsia"/>
              </w:rPr>
              <w:t xml:space="preserve">) </w:t>
            </w:r>
            <w:r>
              <w:rPr>
                <w:rFonts w:hint="eastAsia"/>
              </w:rPr>
              <w:t>这一要求状态也适用于所有较低层级的规定（例如，在规定“</w:t>
            </w:r>
            <w:r>
              <w:rPr>
                <w:rFonts w:hint="eastAsia"/>
              </w:rPr>
              <w:t>II</w:t>
            </w:r>
            <w:r>
              <w:rPr>
                <w:rFonts w:hint="eastAsia"/>
              </w:rPr>
              <w:t>”下的所有</w:t>
            </w:r>
            <w:proofErr w:type="gramStart"/>
            <w:r>
              <w:rPr>
                <w:rFonts w:hint="eastAsia"/>
              </w:rPr>
              <w:t>子规定</w:t>
            </w:r>
            <w:proofErr w:type="gramEnd"/>
            <w:r>
              <w:rPr>
                <w:rFonts w:hint="eastAsia"/>
              </w:rPr>
              <w:t>“</w:t>
            </w:r>
            <w:proofErr w:type="spellStart"/>
            <w:r>
              <w:rPr>
                <w:rFonts w:hint="eastAsia"/>
              </w:rPr>
              <w:t>II.a</w:t>
            </w:r>
            <w:proofErr w:type="spellEnd"/>
            <w:r>
              <w:rPr>
                <w:rFonts w:hint="eastAsia"/>
              </w:rPr>
              <w:t>”、“</w:t>
            </w:r>
            <w:proofErr w:type="spellStart"/>
            <w:r>
              <w:rPr>
                <w:rFonts w:hint="eastAsia"/>
              </w:rPr>
              <w:t>II.b</w:t>
            </w:r>
            <w:proofErr w:type="spellEnd"/>
            <w:r>
              <w:rPr>
                <w:rFonts w:hint="eastAsia"/>
              </w:rPr>
              <w:t>”等）。如果某项规定因要求状态的降低而有所区分（例如在“应当”规定下的“应”或“可以”规定），这些将在规定文本中明确表达。</w:t>
            </w:r>
          </w:p>
          <w:p w14:paraId="63CA658D" w14:textId="77777777" w:rsidR="00D16BE9" w:rsidRDefault="00AC4FA2">
            <w:pPr>
              <w:pStyle w:val="0"/>
              <w:ind w:firstLineChars="200" w:firstLine="420"/>
            </w:pPr>
            <w:r>
              <w:rPr>
                <w:rFonts w:hint="eastAsia"/>
              </w:rPr>
              <w:t>III)</w:t>
            </w:r>
            <w:r>
              <w:rPr>
                <w:rFonts w:hint="eastAsia"/>
                <w:b/>
                <w:bCs/>
              </w:rPr>
              <w:t>仅供参考</w:t>
            </w:r>
            <w:r>
              <w:rPr>
                <w:rFonts w:hint="eastAsia"/>
                <w:b/>
                <w:bCs/>
              </w:rPr>
              <w:t>/</w:t>
            </w:r>
            <w:r>
              <w:rPr>
                <w:rFonts w:hint="eastAsia"/>
                <w:b/>
                <w:bCs/>
              </w:rPr>
              <w:t>定位</w:t>
            </w:r>
            <w:r>
              <w:rPr>
                <w:rFonts w:hint="eastAsia"/>
                <w:b/>
                <w:bCs/>
              </w:rPr>
              <w:t xml:space="preserve"> - ISO</w:t>
            </w:r>
            <w:r>
              <w:rPr>
                <w:rFonts w:hint="eastAsia"/>
                <w:b/>
                <w:bCs/>
              </w:rPr>
              <w:t>规范和补充：</w:t>
            </w:r>
            <w:r>
              <w:rPr>
                <w:rFonts w:hint="eastAsia"/>
              </w:rPr>
              <w:t>涉及未在</w:t>
            </w:r>
            <w:r>
              <w:rPr>
                <w:rFonts w:hint="eastAsia"/>
              </w:rPr>
              <w:t>ISO 14044:2006</w:t>
            </w:r>
            <w:r>
              <w:rPr>
                <w:rFonts w:hint="eastAsia"/>
              </w:rPr>
              <w:t>中涵盖的项目的单项规定通常标记为“</w:t>
            </w:r>
            <w:r>
              <w:rPr>
                <w:rFonts w:hint="eastAsia"/>
              </w:rPr>
              <w:t>[ISO+]</w:t>
            </w:r>
            <w:r>
              <w:rPr>
                <w:rFonts w:hint="eastAsia"/>
              </w:rPr>
              <w:t>”；此外，该规定旁边框的右边界为虚线橙色线（而不是默认的点划绿色线）。</w:t>
            </w:r>
            <w:r>
              <w:rPr>
                <w:rFonts w:hint="eastAsia"/>
              </w:rPr>
              <w:t>ILCD</w:t>
            </w:r>
            <w:r>
              <w:rPr>
                <w:rFonts w:hint="eastAsia"/>
              </w:rPr>
              <w:t>规定比</w:t>
            </w:r>
            <w:r>
              <w:rPr>
                <w:rFonts w:hint="eastAsia"/>
              </w:rPr>
              <w:t>ISO 14044:2006</w:t>
            </w:r>
            <w:r>
              <w:rPr>
                <w:rFonts w:hint="eastAsia"/>
              </w:rPr>
              <w:t>更严格或更具体的规定通常标记为“</w:t>
            </w:r>
            <w:r>
              <w:rPr>
                <w:rFonts w:hint="eastAsia"/>
              </w:rPr>
              <w:t>[ISO!]</w:t>
            </w:r>
            <w:r>
              <w:rPr>
                <w:rFonts w:hint="eastAsia"/>
              </w:rPr>
              <w:t>”；此外，该规定旁边框的右边界为实线红色线。</w:t>
            </w:r>
            <w:r>
              <w:rPr>
                <w:rFonts w:hint="eastAsia"/>
              </w:rPr>
              <w:t>[ISO+]</w:t>
            </w:r>
          </w:p>
          <w:p w14:paraId="66A6C5E9" w14:textId="77777777" w:rsidR="00D16BE9" w:rsidRDefault="00AC4FA2">
            <w:pPr>
              <w:pStyle w:val="0"/>
              <w:ind w:firstLineChars="200" w:firstLine="420"/>
            </w:pPr>
            <w:r>
              <w:rPr>
                <w:rFonts w:hint="eastAsia"/>
              </w:rPr>
              <w:t>IV)</w:t>
            </w:r>
            <w:r>
              <w:rPr>
                <w:rFonts w:hint="eastAsia"/>
              </w:rPr>
              <w:t>可以</w:t>
            </w:r>
            <w:r>
              <w:rPr>
                <w:rFonts w:hint="eastAsia"/>
              </w:rPr>
              <w:t xml:space="preserve"> (MAY) -</w:t>
            </w:r>
            <w:r>
              <w:rPr>
                <w:rFonts w:hint="eastAsia"/>
                <w:b/>
                <w:bCs/>
              </w:rPr>
              <w:t xml:space="preserve"> ISO</w:t>
            </w:r>
            <w:r>
              <w:rPr>
                <w:rFonts w:hint="eastAsia"/>
                <w:b/>
                <w:bCs/>
              </w:rPr>
              <w:t>一致性：</w:t>
            </w:r>
            <w:r>
              <w:rPr>
                <w:rFonts w:hint="eastAsia"/>
              </w:rPr>
              <w:t>本文档的开发目标是与</w:t>
            </w:r>
            <w:r>
              <w:rPr>
                <w:rFonts w:hint="eastAsia"/>
              </w:rPr>
              <w:t>ISO 14040</w:t>
            </w:r>
            <w:r>
              <w:rPr>
                <w:rFonts w:hint="eastAsia"/>
              </w:rPr>
              <w:t>和</w:t>
            </w:r>
            <w:r>
              <w:rPr>
                <w:rFonts w:hint="eastAsia"/>
              </w:rPr>
              <w:t>14044:2006</w:t>
            </w:r>
            <w:r>
              <w:rPr>
                <w:rFonts w:hint="eastAsia"/>
              </w:rPr>
              <w:t>保持一致，意味着符合</w:t>
            </w:r>
            <w:r>
              <w:rPr>
                <w:rFonts w:hint="eastAsia"/>
              </w:rPr>
              <w:t>ILCD</w:t>
            </w:r>
            <w:r>
              <w:rPr>
                <w:rFonts w:hint="eastAsia"/>
              </w:rPr>
              <w:t>的研究也将符合</w:t>
            </w:r>
            <w:r>
              <w:rPr>
                <w:rFonts w:hint="eastAsia"/>
              </w:rPr>
              <w:t>ISO 14040</w:t>
            </w:r>
            <w:r>
              <w:rPr>
                <w:rFonts w:hint="eastAsia"/>
              </w:rPr>
              <w:t>和</w:t>
            </w:r>
            <w:r>
              <w:rPr>
                <w:rFonts w:hint="eastAsia"/>
              </w:rPr>
              <w:t>14044:2006</w:t>
            </w:r>
            <w:r>
              <w:rPr>
                <w:rFonts w:hint="eastAsia"/>
              </w:rPr>
              <w:t>的要求。如果</w:t>
            </w:r>
            <w:r>
              <w:rPr>
                <w:rFonts w:hint="eastAsia"/>
              </w:rPr>
              <w:t>LCI</w:t>
            </w:r>
            <w:r>
              <w:rPr>
                <w:rFonts w:hint="eastAsia"/>
              </w:rPr>
              <w:t>或</w:t>
            </w:r>
            <w:r>
              <w:rPr>
                <w:rFonts w:hint="eastAsia"/>
              </w:rPr>
              <w:t>LCA</w:t>
            </w:r>
            <w:r>
              <w:rPr>
                <w:rFonts w:hint="eastAsia"/>
              </w:rPr>
              <w:t>研究旨在与</w:t>
            </w:r>
            <w:r>
              <w:rPr>
                <w:rFonts w:hint="eastAsia"/>
              </w:rPr>
              <w:t>ISO 14040</w:t>
            </w:r>
            <w:r>
              <w:rPr>
                <w:rFonts w:hint="eastAsia"/>
              </w:rPr>
              <w:t>和</w:t>
            </w:r>
            <w:r>
              <w:rPr>
                <w:rFonts w:hint="eastAsia"/>
              </w:rPr>
              <w:t>14044:2006</w:t>
            </w:r>
            <w:r>
              <w:rPr>
                <w:rFonts w:hint="eastAsia"/>
              </w:rPr>
              <w:t>一致，仍然建议将此作为关键审查的一部分进行确认。</w:t>
            </w:r>
          </w:p>
          <w:p w14:paraId="270366DE" w14:textId="77777777" w:rsidR="00D16BE9" w:rsidRDefault="00AC4FA2">
            <w:pPr>
              <w:pStyle w:val="0"/>
              <w:ind w:firstLineChars="200" w:firstLine="420"/>
            </w:pPr>
            <w:r>
              <w:rPr>
                <w:rFonts w:hint="eastAsia"/>
              </w:rPr>
              <w:t>V)</w:t>
            </w:r>
            <w:r>
              <w:rPr>
                <w:rFonts w:hint="eastAsia"/>
              </w:rPr>
              <w:t>应当</w:t>
            </w:r>
            <w:r>
              <w:rPr>
                <w:rFonts w:hint="eastAsia"/>
              </w:rPr>
              <w:t xml:space="preserve"> (SHALL) - </w:t>
            </w:r>
            <w:r>
              <w:rPr>
                <w:rFonts w:hint="eastAsia"/>
                <w:b/>
                <w:bCs/>
              </w:rPr>
              <w:t>矛盾或不适用情况：</w:t>
            </w:r>
            <w:r>
              <w:rPr>
                <w:rFonts w:hint="eastAsia"/>
              </w:rPr>
              <w:t>在规定之间存在矛盾或</w:t>
            </w:r>
            <w:r>
              <w:rPr>
                <w:rFonts w:hint="eastAsia"/>
              </w:rPr>
              <w:t>ILCD</w:t>
            </w:r>
            <w:r>
              <w:rPr>
                <w:rFonts w:hint="eastAsia"/>
              </w:rPr>
              <w:t>手册（即本文档及其他</w:t>
            </w:r>
            <w:r>
              <w:rPr>
                <w:rFonts w:hint="eastAsia"/>
              </w:rPr>
              <w:t>ILCD</w:t>
            </w:r>
            <w:r>
              <w:rPr>
                <w:rFonts w:hint="eastAsia"/>
              </w:rPr>
              <w:t>手册文档）中的任何规定不适用的情况下，</w:t>
            </w:r>
            <w:r>
              <w:rPr>
                <w:rFonts w:hint="eastAsia"/>
              </w:rPr>
              <w:t>LCI</w:t>
            </w:r>
            <w:r>
              <w:rPr>
                <w:rFonts w:hint="eastAsia"/>
              </w:rPr>
              <w:t>或</w:t>
            </w:r>
            <w:r>
              <w:rPr>
                <w:rFonts w:hint="eastAsia"/>
              </w:rPr>
              <w:t>LCA</w:t>
            </w:r>
            <w:r>
              <w:rPr>
                <w:rFonts w:hint="eastAsia"/>
              </w:rPr>
              <w:t>研究在满足以下三个要求的情况下可以声称符合</w:t>
            </w:r>
            <w:r>
              <w:rPr>
                <w:rFonts w:hint="eastAsia"/>
              </w:rPr>
              <w:t>ILCD</w:t>
            </w:r>
            <w:r>
              <w:rPr>
                <w:rFonts w:hint="eastAsia"/>
              </w:rPr>
              <w:t>手册</w:t>
            </w:r>
            <w:r>
              <w:rPr>
                <w:rFonts w:hint="eastAsia"/>
              </w:rPr>
              <w:t xml:space="preserve"> (2.4)</w:t>
            </w:r>
            <w:r>
              <w:rPr>
                <w:rFonts w:hint="eastAsia"/>
              </w:rPr>
              <w:t>：</w:t>
            </w:r>
          </w:p>
          <w:p w14:paraId="488E29B7" w14:textId="77777777" w:rsidR="00D16BE9" w:rsidRDefault="00AC4FA2">
            <w:pPr>
              <w:pStyle w:val="0"/>
              <w:ind w:firstLineChars="200" w:firstLine="420"/>
            </w:pPr>
            <w:proofErr w:type="spellStart"/>
            <w:r>
              <w:rPr>
                <w:rFonts w:hint="eastAsia"/>
              </w:rPr>
              <w:t>V.a</w:t>
            </w:r>
            <w:proofErr w:type="spellEnd"/>
            <w:r>
              <w:rPr>
                <w:rFonts w:hint="eastAsia"/>
              </w:rPr>
              <w:t xml:space="preserve">) </w:t>
            </w:r>
            <w:r>
              <w:rPr>
                <w:rFonts w:hint="eastAsia"/>
              </w:rPr>
              <w:t>所有其他未受影响的</w:t>
            </w:r>
            <w:r>
              <w:rPr>
                <w:rFonts w:hint="eastAsia"/>
              </w:rPr>
              <w:t>ILCD</w:t>
            </w:r>
            <w:r>
              <w:rPr>
                <w:rFonts w:hint="eastAsia"/>
              </w:rPr>
              <w:t>手册文档规定已被应用。</w:t>
            </w:r>
          </w:p>
          <w:p w14:paraId="10E32DDF" w14:textId="77777777" w:rsidR="00D16BE9" w:rsidRDefault="00AC4FA2">
            <w:pPr>
              <w:pStyle w:val="0"/>
              <w:ind w:firstLineChars="200" w:firstLine="420"/>
            </w:pPr>
            <w:proofErr w:type="spellStart"/>
            <w:r>
              <w:rPr>
                <w:rFonts w:hint="eastAsia"/>
              </w:rPr>
              <w:t>V.b</w:t>
            </w:r>
            <w:proofErr w:type="spellEnd"/>
            <w:r>
              <w:rPr>
                <w:rFonts w:hint="eastAsia"/>
              </w:rPr>
              <w:t xml:space="preserve">) </w:t>
            </w:r>
            <w:r>
              <w:rPr>
                <w:rFonts w:hint="eastAsia"/>
              </w:rPr>
              <w:t>已明确识别并证明了普遍或特定情况下的矛盾或不适用性。在这种情况下，应使用最符合</w:t>
            </w:r>
            <w:r>
              <w:rPr>
                <w:rFonts w:hint="eastAsia"/>
              </w:rPr>
              <w:t>ISO 14040</w:t>
            </w:r>
            <w:r>
              <w:rPr>
                <w:rFonts w:hint="eastAsia"/>
              </w:rPr>
              <w:t>和</w:t>
            </w:r>
            <w:r>
              <w:rPr>
                <w:rFonts w:hint="eastAsia"/>
              </w:rPr>
              <w:t>14044:2006</w:t>
            </w:r>
            <w:r>
              <w:rPr>
                <w:rFonts w:hint="eastAsia"/>
              </w:rPr>
              <w:t>要求的规定。</w:t>
            </w:r>
          </w:p>
          <w:p w14:paraId="76637610" w14:textId="77777777" w:rsidR="00D16BE9" w:rsidRDefault="00AC4FA2">
            <w:pPr>
              <w:pStyle w:val="0"/>
              <w:ind w:firstLineChars="200" w:firstLine="420"/>
            </w:pPr>
            <w:proofErr w:type="spellStart"/>
            <w:r>
              <w:rPr>
                <w:rFonts w:hint="eastAsia"/>
              </w:rPr>
              <w:t>V.c</w:t>
            </w:r>
            <w:proofErr w:type="spellEnd"/>
            <w:r>
              <w:rPr>
                <w:rFonts w:hint="eastAsia"/>
              </w:rPr>
              <w:t xml:space="preserve">) </w:t>
            </w:r>
            <w:r>
              <w:rPr>
                <w:rFonts w:hint="eastAsia"/>
              </w:rPr>
              <w:t>如果需要关键审查：审查员确认研究或其他交付成果符合上述两个要求</w:t>
            </w:r>
            <w:r>
              <w:rPr>
                <w:rFonts w:hint="eastAsia"/>
              </w:rPr>
              <w:t>a)</w:t>
            </w:r>
            <w:r>
              <w:rPr>
                <w:rFonts w:hint="eastAsia"/>
              </w:rPr>
              <w:t>和</w:t>
            </w:r>
            <w:r>
              <w:rPr>
                <w:rFonts w:hint="eastAsia"/>
              </w:rPr>
              <w:t>b)</w:t>
            </w:r>
            <w:r>
              <w:rPr>
                <w:rFonts w:hint="eastAsia"/>
              </w:rPr>
              <w:t>。</w:t>
            </w:r>
          </w:p>
          <w:p w14:paraId="60B52A8A" w14:textId="77777777" w:rsidR="00D16BE9" w:rsidRDefault="00AC4FA2">
            <w:pPr>
              <w:pStyle w:val="0"/>
              <w:ind w:firstLineChars="200" w:firstLine="420"/>
            </w:pPr>
            <w:r>
              <w:rPr>
                <w:rFonts w:hint="eastAsia"/>
              </w:rPr>
              <w:t xml:space="preserve">VI) </w:t>
            </w:r>
            <w:r>
              <w:rPr>
                <w:rFonts w:hint="eastAsia"/>
              </w:rPr>
              <w:t>可以</w:t>
            </w:r>
            <w:r>
              <w:rPr>
                <w:rFonts w:hint="eastAsia"/>
              </w:rPr>
              <w:t xml:space="preserve"> (MAY) - </w:t>
            </w:r>
            <w:r>
              <w:rPr>
                <w:rFonts w:hint="eastAsia"/>
                <w:b/>
                <w:bCs/>
              </w:rPr>
              <w:t>如何使用本文档：</w:t>
            </w:r>
            <w:r>
              <w:rPr>
                <w:rFonts w:hint="eastAsia"/>
              </w:rPr>
              <w:t>本文档和</w:t>
            </w:r>
            <w:r>
              <w:rPr>
                <w:rFonts w:hint="eastAsia"/>
              </w:rPr>
              <w:t>ISO 14044</w:t>
            </w:r>
            <w:r>
              <w:rPr>
                <w:rFonts w:hint="eastAsia"/>
              </w:rPr>
              <w:t>的总体框架提供了逐步建议，帮助有效地执行</w:t>
            </w:r>
            <w:r>
              <w:rPr>
                <w:rFonts w:hint="eastAsia"/>
              </w:rPr>
              <w:t>LCI</w:t>
            </w:r>
            <w:r>
              <w:rPr>
                <w:rFonts w:hint="eastAsia"/>
              </w:rPr>
              <w:t>或</w:t>
            </w:r>
            <w:r>
              <w:rPr>
                <w:rFonts w:hint="eastAsia"/>
              </w:rPr>
              <w:t>LCA</w:t>
            </w:r>
            <w:r>
              <w:rPr>
                <w:rFonts w:hint="eastAsia"/>
              </w:rPr>
              <w:t>研究</w:t>
            </w:r>
            <w:r>
              <w:rPr>
                <w:rFonts w:hint="eastAsia"/>
              </w:rPr>
              <w:t xml:space="preserve"> (2.2.4)</w:t>
            </w:r>
            <w:r>
              <w:rPr>
                <w:rFonts w:hint="eastAsia"/>
              </w:rPr>
              <w:t>。</w:t>
            </w:r>
            <w:r>
              <w:rPr>
                <w:rFonts w:hint="eastAsia"/>
              </w:rPr>
              <w:t>[ISO+]</w:t>
            </w:r>
          </w:p>
          <w:p w14:paraId="212DCB2C" w14:textId="77777777" w:rsidR="00D16BE9" w:rsidRDefault="00D16BE9">
            <w:pPr>
              <w:pStyle w:val="0"/>
              <w:ind w:firstLineChars="200" w:firstLine="420"/>
            </w:pPr>
          </w:p>
          <w:p w14:paraId="74D8250F" w14:textId="77777777" w:rsidR="00D16BE9" w:rsidRDefault="00AC4FA2">
            <w:pPr>
              <w:pStyle w:val="0"/>
              <w:ind w:firstLineChars="200" w:firstLine="420"/>
            </w:pPr>
            <w:r>
              <w:rPr>
                <w:rFonts w:hint="eastAsia"/>
              </w:rPr>
              <w:t>VII)</w:t>
            </w:r>
            <w:r>
              <w:rPr>
                <w:rFonts w:hint="eastAsia"/>
              </w:rPr>
              <w:t>可以</w:t>
            </w:r>
            <w:r>
              <w:rPr>
                <w:rFonts w:hint="eastAsia"/>
              </w:rPr>
              <w:t xml:space="preserve"> (MAY) - </w:t>
            </w:r>
            <w:r>
              <w:rPr>
                <w:rFonts w:hint="eastAsia"/>
                <w:b/>
                <w:bCs/>
              </w:rPr>
              <w:t>情况</w:t>
            </w:r>
            <w:r>
              <w:rPr>
                <w:rFonts w:hint="eastAsia"/>
                <w:b/>
                <w:bCs/>
              </w:rPr>
              <w:t>A</w:t>
            </w:r>
            <w:r>
              <w:rPr>
                <w:rFonts w:hint="eastAsia"/>
                <w:b/>
                <w:bCs/>
              </w:rPr>
              <w:t>、</w:t>
            </w:r>
            <w:r>
              <w:rPr>
                <w:rFonts w:hint="eastAsia"/>
                <w:b/>
                <w:bCs/>
              </w:rPr>
              <w:t>B</w:t>
            </w:r>
            <w:r>
              <w:rPr>
                <w:rFonts w:hint="eastAsia"/>
                <w:b/>
                <w:bCs/>
              </w:rPr>
              <w:t>、</w:t>
            </w:r>
            <w:r>
              <w:rPr>
                <w:rFonts w:hint="eastAsia"/>
                <w:b/>
                <w:bCs/>
              </w:rPr>
              <w:t>C1</w:t>
            </w:r>
            <w:r>
              <w:rPr>
                <w:rFonts w:hint="eastAsia"/>
                <w:b/>
                <w:bCs/>
              </w:rPr>
              <w:t>、</w:t>
            </w:r>
            <w:r>
              <w:rPr>
                <w:rFonts w:hint="eastAsia"/>
                <w:b/>
                <w:bCs/>
              </w:rPr>
              <w:t>C2</w:t>
            </w:r>
            <w:r>
              <w:rPr>
                <w:rFonts w:hint="eastAsia"/>
                <w:b/>
                <w:bCs/>
              </w:rPr>
              <w:t>的差异：</w:t>
            </w:r>
            <w:r>
              <w:rPr>
                <w:rFonts w:hint="eastAsia"/>
              </w:rPr>
              <w:t>简要概述了目标情况下</w:t>
            </w:r>
            <w:r>
              <w:rPr>
                <w:rFonts w:hint="eastAsia"/>
              </w:rPr>
              <w:t>A</w:t>
            </w:r>
            <w:r>
              <w:rPr>
                <w:rFonts w:hint="eastAsia"/>
              </w:rPr>
              <w:t>、</w:t>
            </w:r>
            <w:r>
              <w:rPr>
                <w:rFonts w:hint="eastAsia"/>
              </w:rPr>
              <w:t>B</w:t>
            </w:r>
            <w:r>
              <w:rPr>
                <w:rFonts w:hint="eastAsia"/>
              </w:rPr>
              <w:t>、</w:t>
            </w:r>
            <w:r>
              <w:rPr>
                <w:rFonts w:hint="eastAsia"/>
              </w:rPr>
              <w:t>C1</w:t>
            </w:r>
            <w:r>
              <w:rPr>
                <w:rFonts w:hint="eastAsia"/>
              </w:rPr>
              <w:t>和</w:t>
            </w:r>
            <w:r>
              <w:rPr>
                <w:rFonts w:hint="eastAsia"/>
              </w:rPr>
              <w:t>C2</w:t>
            </w:r>
            <w:r>
              <w:rPr>
                <w:rFonts w:hint="eastAsia"/>
              </w:rPr>
              <w:t>之间主要</w:t>
            </w:r>
            <w:r>
              <w:rPr>
                <w:rFonts w:hint="eastAsia"/>
              </w:rPr>
              <w:t>LCI</w:t>
            </w:r>
            <w:r>
              <w:rPr>
                <w:rFonts w:hint="eastAsia"/>
              </w:rPr>
              <w:t>建模差异的指示性概览</w:t>
            </w:r>
            <w:r>
              <w:rPr>
                <w:rFonts w:hint="eastAsia"/>
              </w:rPr>
              <w:t xml:space="preserve"> (2.2.3)</w:t>
            </w:r>
            <w:r>
              <w:rPr>
                <w:rFonts w:hint="eastAsia"/>
              </w:rPr>
              <w:t>。</w:t>
            </w:r>
            <w:r>
              <w:rPr>
                <w:rFonts w:hint="eastAsia"/>
              </w:rPr>
              <w:t>[ISO+]</w:t>
            </w:r>
          </w:p>
        </w:tc>
      </w:tr>
    </w:tbl>
    <w:p w14:paraId="1ADCB8C9" w14:textId="77777777" w:rsidR="00D16BE9" w:rsidRDefault="00D16BE9">
      <w:pPr>
        <w:pStyle w:val="0"/>
        <w:ind w:firstLineChars="200" w:firstLine="420"/>
        <w:sectPr w:rsidR="00D16BE9">
          <w:footerReference w:type="default" r:id="rId29"/>
          <w:footnotePr>
            <w:numRestart w:val="eachPage"/>
          </w:footnotePr>
          <w:pgSz w:w="11906" w:h="16838"/>
          <w:pgMar w:top="1440" w:right="1800" w:bottom="1440" w:left="1800" w:header="851" w:footer="992" w:gutter="0"/>
          <w:pgNumType w:start="5"/>
          <w:cols w:space="425"/>
          <w:docGrid w:type="lines" w:linePitch="312"/>
        </w:sectPr>
      </w:pPr>
    </w:p>
    <w:p w14:paraId="20A9B7C3" w14:textId="77777777" w:rsidR="00D16BE9" w:rsidRDefault="00D16BE9">
      <w:pPr>
        <w:pStyle w:val="0"/>
        <w:ind w:firstLineChars="200" w:firstLine="420"/>
        <w:sectPr w:rsidR="00D16BE9">
          <w:footerReference w:type="default" r:id="rId30"/>
          <w:footnotePr>
            <w:numRestart w:val="eachPage"/>
          </w:footnotePr>
          <w:type w:val="continuous"/>
          <w:pgSz w:w="11906" w:h="16838"/>
          <w:pgMar w:top="1440" w:right="1800" w:bottom="1440" w:left="1800" w:header="851" w:footer="992" w:gutter="0"/>
          <w:pgNumType w:start="18"/>
          <w:cols w:space="425"/>
          <w:docGrid w:type="lines" w:linePitch="312"/>
        </w:sectPr>
      </w:pPr>
    </w:p>
    <w:p w14:paraId="29FB64EB" w14:textId="77777777" w:rsidR="00D16BE9" w:rsidRDefault="00D16BE9">
      <w:pPr>
        <w:pStyle w:val="0"/>
        <w:ind w:firstLineChars="200" w:firstLine="420"/>
      </w:pPr>
    </w:p>
    <w:p w14:paraId="2C5B643D" w14:textId="77777777" w:rsidR="00D16BE9" w:rsidRDefault="00D16BE9">
      <w:pPr>
        <w:pStyle w:val="32"/>
        <w:spacing w:beforeLines="0" w:before="0" w:afterLines="0" w:after="0" w:line="300" w:lineRule="auto"/>
        <w:ind w:firstLineChars="200" w:firstLine="643"/>
        <w:sectPr w:rsidR="00D16BE9">
          <w:footnotePr>
            <w:numRestart w:val="eachPage"/>
          </w:footnotePr>
          <w:type w:val="continuous"/>
          <w:pgSz w:w="11906" w:h="16838"/>
          <w:pgMar w:top="1440" w:right="1800" w:bottom="1440" w:left="1800" w:header="851" w:footer="992" w:gutter="0"/>
          <w:pgNumType w:start="18"/>
          <w:cols w:space="425"/>
          <w:docGrid w:type="lines" w:linePitch="312"/>
        </w:sectPr>
      </w:pPr>
    </w:p>
    <w:p w14:paraId="49213BF8" w14:textId="77777777" w:rsidR="00D16BE9" w:rsidRDefault="00AC4FA2">
      <w:pPr>
        <w:pStyle w:val="32"/>
        <w:spacing w:beforeLines="0" w:before="0" w:afterLines="0" w:after="0" w:line="300" w:lineRule="auto"/>
        <w:ind w:firstLineChars="200" w:firstLine="643"/>
      </w:pPr>
      <w:r>
        <w:rPr>
          <w:rFonts w:hint="eastAsia"/>
        </w:rPr>
        <w:lastRenderedPageBreak/>
        <w:t xml:space="preserve"> </w:t>
      </w:r>
      <w:bookmarkStart w:id="21" w:name="_Toc175603921"/>
      <w:r>
        <w:rPr>
          <w:rFonts w:hint="eastAsia"/>
        </w:rPr>
        <w:t>3</w:t>
      </w:r>
      <w:r>
        <w:rPr>
          <w:rFonts w:hint="eastAsia"/>
        </w:rPr>
        <w:t>关键定义</w:t>
      </w:r>
      <w:bookmarkEnd w:id="21"/>
    </w:p>
    <w:p w14:paraId="1B0681B2" w14:textId="77777777" w:rsidR="00D16BE9" w:rsidRDefault="00AC4FA2">
      <w:pPr>
        <w:pStyle w:val="0"/>
        <w:ind w:firstLineChars="200" w:firstLine="420"/>
      </w:pPr>
      <w:r>
        <w:rPr>
          <w:rFonts w:hint="eastAsia"/>
        </w:rPr>
        <w:t>以下关键定义是新引入的术语或由不同的</w:t>
      </w:r>
      <w:r>
        <w:rPr>
          <w:rFonts w:hint="eastAsia"/>
        </w:rPr>
        <w:t>LCA</w:t>
      </w:r>
      <w:r>
        <w:rPr>
          <w:rFonts w:hint="eastAsia"/>
        </w:rPr>
        <w:t>从业者以不同含义使用的</w:t>
      </w:r>
      <w:r>
        <w:rPr>
          <w:rFonts w:hint="eastAsia"/>
        </w:rPr>
        <w:t>ISO</w:t>
      </w:r>
      <w:r>
        <w:rPr>
          <w:rFonts w:hint="eastAsia"/>
        </w:rPr>
        <w:t>术语。为更清楚地理解本文档，建议首先阅读这些定义。</w:t>
      </w:r>
    </w:p>
    <w:p w14:paraId="63AA5304" w14:textId="77777777" w:rsidR="00D16BE9" w:rsidRDefault="00AC4FA2">
      <w:pPr>
        <w:pStyle w:val="0"/>
        <w:ind w:firstLineChars="200" w:firstLine="422"/>
        <w:rPr>
          <w:b/>
          <w:bCs/>
        </w:rPr>
      </w:pPr>
      <w:r>
        <w:rPr>
          <w:rFonts w:hint="eastAsia"/>
          <w:b/>
          <w:bCs/>
        </w:rPr>
        <w:t>表</w:t>
      </w:r>
      <w:r>
        <w:rPr>
          <w:rFonts w:hint="eastAsia"/>
          <w:b/>
          <w:bCs/>
        </w:rPr>
        <w:t xml:space="preserve"> 1 </w:t>
      </w:r>
      <w:r>
        <w:rPr>
          <w:rFonts w:hint="eastAsia"/>
          <w:b/>
          <w:bCs/>
        </w:rPr>
        <w:t>关键术语和定义</w:t>
      </w:r>
    </w:p>
    <w:tbl>
      <w:tblPr>
        <w:tblStyle w:val="af6"/>
        <w:tblW w:w="0" w:type="auto"/>
        <w:tblLook w:val="04A0" w:firstRow="1" w:lastRow="0" w:firstColumn="1" w:lastColumn="0" w:noHBand="0" w:noVBand="1"/>
      </w:tblPr>
      <w:tblGrid>
        <w:gridCol w:w="2122"/>
        <w:gridCol w:w="6174"/>
      </w:tblGrid>
      <w:tr w:rsidR="00D16BE9" w14:paraId="1FFC0883" w14:textId="77777777">
        <w:tc>
          <w:tcPr>
            <w:tcW w:w="2122" w:type="dxa"/>
          </w:tcPr>
          <w:p w14:paraId="183FB9FD" w14:textId="77777777" w:rsidR="00D16BE9" w:rsidRDefault="00AC4FA2">
            <w:pPr>
              <w:pStyle w:val="0"/>
              <w:ind w:firstLineChars="200" w:firstLine="422"/>
              <w:rPr>
                <w:b/>
                <w:bCs/>
              </w:rPr>
            </w:pPr>
            <w:r>
              <w:rPr>
                <w:rFonts w:hint="eastAsia"/>
                <w:b/>
                <w:bCs/>
              </w:rPr>
              <w:t>术语</w:t>
            </w:r>
          </w:p>
        </w:tc>
        <w:tc>
          <w:tcPr>
            <w:tcW w:w="6174" w:type="dxa"/>
          </w:tcPr>
          <w:p w14:paraId="5FCEEA36" w14:textId="77777777" w:rsidR="00D16BE9" w:rsidRDefault="00AC4FA2">
            <w:pPr>
              <w:pStyle w:val="0"/>
              <w:ind w:firstLineChars="200" w:firstLine="422"/>
              <w:rPr>
                <w:b/>
                <w:bCs/>
              </w:rPr>
            </w:pPr>
            <w:r>
              <w:rPr>
                <w:rFonts w:hint="eastAsia"/>
                <w:b/>
                <w:bCs/>
              </w:rPr>
              <w:t>定义</w:t>
            </w:r>
          </w:p>
        </w:tc>
      </w:tr>
      <w:tr w:rsidR="00D16BE9" w14:paraId="107F6DDE" w14:textId="77777777">
        <w:tc>
          <w:tcPr>
            <w:tcW w:w="2122" w:type="dxa"/>
          </w:tcPr>
          <w:p w14:paraId="22DF5CD6" w14:textId="77777777" w:rsidR="00D16BE9" w:rsidRDefault="00AC4FA2">
            <w:pPr>
              <w:pStyle w:val="0"/>
              <w:ind w:firstLineChars="200" w:firstLine="420"/>
            </w:pPr>
            <w:r>
              <w:rPr>
                <w:rFonts w:hint="eastAsia"/>
              </w:rPr>
              <w:t>分配</w:t>
            </w:r>
            <w:r>
              <w:rPr>
                <w:rFonts w:hint="eastAsia"/>
              </w:rPr>
              <w:t xml:space="preserve"> [</w:t>
            </w:r>
            <w:r>
              <w:rPr>
                <w:rFonts w:hint="eastAsia"/>
              </w:rPr>
              <w:t>或：划分</w:t>
            </w:r>
            <w:r>
              <w:rPr>
                <w:rFonts w:hint="eastAsia"/>
              </w:rPr>
              <w:t>]</w:t>
            </w:r>
          </w:p>
        </w:tc>
        <w:tc>
          <w:tcPr>
            <w:tcW w:w="6174" w:type="dxa"/>
          </w:tcPr>
          <w:p w14:paraId="6DF95003" w14:textId="77777777" w:rsidR="00D16BE9" w:rsidRDefault="00AC4FA2">
            <w:pPr>
              <w:pStyle w:val="0"/>
              <w:ind w:firstLineChars="200" w:firstLine="420"/>
            </w:pPr>
            <w:r>
              <w:rPr>
                <w:rFonts w:hint="eastAsia"/>
              </w:rPr>
              <w:t>将一个过程或产品系统的输入或输出流划分到正在研究的产品系统和一个或多个其他产品系统中。</w:t>
            </w:r>
            <w:r>
              <w:rPr>
                <w:rFonts w:hint="eastAsia"/>
              </w:rPr>
              <w:t>[</w:t>
            </w:r>
            <w:r>
              <w:rPr>
                <w:rFonts w:hint="eastAsia"/>
              </w:rPr>
              <w:t>来源：</w:t>
            </w:r>
            <w:r>
              <w:rPr>
                <w:rFonts w:hint="eastAsia"/>
              </w:rPr>
              <w:t>ISO 14044:2006]</w:t>
            </w:r>
          </w:p>
        </w:tc>
      </w:tr>
      <w:tr w:rsidR="00D16BE9" w14:paraId="18BD609A" w14:textId="77777777">
        <w:tc>
          <w:tcPr>
            <w:tcW w:w="2122" w:type="dxa"/>
          </w:tcPr>
          <w:p w14:paraId="03A68AFC" w14:textId="77777777" w:rsidR="00D16BE9" w:rsidRDefault="00AC4FA2">
            <w:pPr>
              <w:pStyle w:val="0"/>
              <w:ind w:firstLineChars="200" w:firstLine="420"/>
            </w:pPr>
            <w:r>
              <w:rPr>
                <w:rFonts w:hint="eastAsia"/>
              </w:rPr>
              <w:t>被分析的决策</w:t>
            </w:r>
          </w:p>
        </w:tc>
        <w:tc>
          <w:tcPr>
            <w:tcW w:w="6174" w:type="dxa"/>
          </w:tcPr>
          <w:p w14:paraId="272E94E7" w14:textId="77777777" w:rsidR="00D16BE9" w:rsidRDefault="00AC4FA2">
            <w:pPr>
              <w:pStyle w:val="0"/>
              <w:ind w:firstLineChars="200" w:firstLine="420"/>
            </w:pPr>
            <w:r>
              <w:rPr>
                <w:rFonts w:hint="eastAsia"/>
              </w:rPr>
              <w:t>指的是受到</w:t>
            </w:r>
            <w:r>
              <w:rPr>
                <w:rFonts w:hint="eastAsia"/>
              </w:rPr>
              <w:t>LCA</w:t>
            </w:r>
            <w:r>
              <w:rPr>
                <w:rFonts w:hint="eastAsia"/>
              </w:rPr>
              <w:t>研究影响的决策。与</w:t>
            </w:r>
            <w:r>
              <w:rPr>
                <w:rFonts w:hint="eastAsia"/>
              </w:rPr>
              <w:t>LCI</w:t>
            </w:r>
            <w:r>
              <w:rPr>
                <w:rFonts w:hint="eastAsia"/>
              </w:rPr>
              <w:t>研究和大多数</w:t>
            </w:r>
            <w:proofErr w:type="gramStart"/>
            <w:r>
              <w:rPr>
                <w:rFonts w:hint="eastAsia"/>
              </w:rPr>
              <w:t>非比较</w:t>
            </w:r>
            <w:proofErr w:type="gramEnd"/>
            <w:r>
              <w:rPr>
                <w:rFonts w:hint="eastAsia"/>
              </w:rPr>
              <w:t>性</w:t>
            </w:r>
            <w:r>
              <w:rPr>
                <w:rFonts w:hint="eastAsia"/>
              </w:rPr>
              <w:t>LCA</w:t>
            </w:r>
            <w:r>
              <w:rPr>
                <w:rFonts w:hint="eastAsia"/>
              </w:rPr>
              <w:t>研究不同，直接涉及决策情境的比较性</w:t>
            </w:r>
            <w:r>
              <w:rPr>
                <w:rFonts w:hint="eastAsia"/>
              </w:rPr>
              <w:t>LCA</w:t>
            </w:r>
            <w:r>
              <w:rPr>
                <w:rFonts w:hint="eastAsia"/>
              </w:rPr>
              <w:t>研究则分析的是决策，而非单一过程或系统。</w:t>
            </w:r>
          </w:p>
          <w:p w14:paraId="411333F7" w14:textId="77777777" w:rsidR="00D16BE9" w:rsidRDefault="00AC4FA2">
            <w:pPr>
              <w:pStyle w:val="0"/>
              <w:ind w:firstLineChars="200" w:firstLine="420"/>
            </w:pPr>
            <w:r>
              <w:rPr>
                <w:rFonts w:hint="eastAsia"/>
              </w:rPr>
              <w:t>这类决策例如评估用于产品的替代材料的选择、比较购买替代产品的选择、或分析某一政策选项对环境影响的决策等。</w:t>
            </w:r>
          </w:p>
        </w:tc>
      </w:tr>
      <w:tr w:rsidR="00D16BE9" w14:paraId="55FBA7B4" w14:textId="77777777">
        <w:tc>
          <w:tcPr>
            <w:tcW w:w="2122" w:type="dxa"/>
          </w:tcPr>
          <w:p w14:paraId="342FAD91" w14:textId="77777777" w:rsidR="00D16BE9" w:rsidRDefault="00AC4FA2">
            <w:pPr>
              <w:pStyle w:val="0"/>
              <w:ind w:firstLineChars="200" w:firstLine="420"/>
            </w:pPr>
            <w:r>
              <w:t>假设情景</w:t>
            </w:r>
          </w:p>
        </w:tc>
        <w:tc>
          <w:tcPr>
            <w:tcW w:w="6174" w:type="dxa"/>
          </w:tcPr>
          <w:p w14:paraId="2422614E" w14:textId="77777777" w:rsidR="00D16BE9" w:rsidRDefault="00AC4FA2">
            <w:pPr>
              <w:pStyle w:val="0"/>
              <w:ind w:firstLineChars="200" w:firstLine="420"/>
            </w:pPr>
            <w:r>
              <w:t>指的是针对被分析的过程或系统设置的情景，通过改变数据和方法假设来评估研究结果和结论的稳健性。如果比较多个替代系统或选项，每个系统或选项都会有其自己的假设情景。</w:t>
            </w:r>
          </w:p>
        </w:tc>
      </w:tr>
      <w:tr w:rsidR="00D16BE9" w14:paraId="1496B252" w14:textId="77777777">
        <w:tc>
          <w:tcPr>
            <w:tcW w:w="2122" w:type="dxa"/>
          </w:tcPr>
          <w:p w14:paraId="325D9156" w14:textId="77777777" w:rsidR="00D16BE9" w:rsidRDefault="00AC4FA2">
            <w:pPr>
              <w:pStyle w:val="0"/>
              <w:ind w:firstLineChars="200" w:firstLine="420"/>
            </w:pPr>
            <w:r>
              <w:t>归因建模</w:t>
            </w:r>
            <w:r>
              <w:t xml:space="preserve"> [</w:t>
            </w:r>
            <w:r>
              <w:t>或：描述性、记账式建模</w:t>
            </w:r>
            <w:r>
              <w:t>]</w:t>
            </w:r>
          </w:p>
        </w:tc>
        <w:tc>
          <w:tcPr>
            <w:tcW w:w="6174" w:type="dxa"/>
          </w:tcPr>
          <w:p w14:paraId="4A9D6E21" w14:textId="77777777" w:rsidR="00D16BE9" w:rsidRDefault="00AC4FA2">
            <w:pPr>
              <w:pStyle w:val="0"/>
              <w:ind w:firstLineChars="200" w:firstLine="420"/>
            </w:pPr>
            <w:r>
              <w:t>一种</w:t>
            </w:r>
            <w:r>
              <w:t>LCI</w:t>
            </w:r>
            <w:r>
              <w:t>建模框架，记录系统中所有过程的输入和输出流，按照实际发生的情况进行清单编制。</w:t>
            </w:r>
            <w:proofErr w:type="gramStart"/>
            <w:r>
              <w:t>沿现有</w:t>
            </w:r>
            <w:proofErr w:type="gramEnd"/>
            <w:r>
              <w:t>供应链的建模过程属于此类型。</w:t>
            </w:r>
          </w:p>
        </w:tc>
      </w:tr>
      <w:tr w:rsidR="00D16BE9" w14:paraId="0B93CAEC" w14:textId="77777777">
        <w:tc>
          <w:tcPr>
            <w:tcW w:w="2122" w:type="dxa"/>
          </w:tcPr>
          <w:p w14:paraId="7443AE74" w14:textId="77777777" w:rsidR="00D16BE9" w:rsidRDefault="00AC4FA2">
            <w:pPr>
              <w:pStyle w:val="0"/>
              <w:ind w:firstLineChars="200" w:firstLine="420"/>
            </w:pPr>
            <w:r>
              <w:t>最佳可达共识</w:t>
            </w:r>
          </w:p>
        </w:tc>
        <w:tc>
          <w:tcPr>
            <w:tcW w:w="6174" w:type="dxa"/>
          </w:tcPr>
          <w:p w14:paraId="6388A0F5" w14:textId="77777777" w:rsidR="00D16BE9" w:rsidRDefault="00AC4FA2">
            <w:pPr>
              <w:pStyle w:val="0"/>
              <w:ind w:firstLineChars="200" w:firstLine="420"/>
            </w:pPr>
            <w:r>
              <w:t>指的是在相关各方之间达成部分或完全一致的意见，由主持人或协调员引导，旨在就所涉及问题达成尽可能广泛的共识。与完全开放结果的过程不同，这里需要找到符合预设要求的解决方案（例如，</w:t>
            </w:r>
            <w:r>
              <w:t>“</w:t>
            </w:r>
            <w:r>
              <w:t>定义一个合理的最坏情况情景</w:t>
            </w:r>
            <w:r>
              <w:t>”</w:t>
            </w:r>
            <w:r>
              <w:t>），即</w:t>
            </w:r>
            <w:r>
              <w:t>“</w:t>
            </w:r>
            <w:r>
              <w:t>零选项</w:t>
            </w:r>
            <w:r>
              <w:t>”</w:t>
            </w:r>
            <w:r>
              <w:t>并不是一个选择。</w:t>
            </w:r>
          </w:p>
        </w:tc>
      </w:tr>
      <w:tr w:rsidR="00D16BE9" w14:paraId="4FFD7662" w14:textId="77777777">
        <w:tc>
          <w:tcPr>
            <w:tcW w:w="2122" w:type="dxa"/>
          </w:tcPr>
          <w:p w14:paraId="3FDC7323" w14:textId="77777777" w:rsidR="00D16BE9" w:rsidRDefault="00AC4FA2">
            <w:pPr>
              <w:pStyle w:val="0"/>
              <w:ind w:firstLineChars="200" w:firstLine="420"/>
            </w:pPr>
            <w:proofErr w:type="gramStart"/>
            <w:r>
              <w:t>共功能</w:t>
            </w:r>
            <w:proofErr w:type="gramEnd"/>
          </w:p>
        </w:tc>
        <w:tc>
          <w:tcPr>
            <w:tcW w:w="6174" w:type="dxa"/>
          </w:tcPr>
          <w:p w14:paraId="0739D06C" w14:textId="77777777" w:rsidR="00D16BE9" w:rsidRDefault="00AC4FA2">
            <w:pPr>
              <w:pStyle w:val="0"/>
              <w:ind w:firstLineChars="200" w:firstLine="420"/>
            </w:pPr>
            <w:r>
              <w:t>由同一个单元过程或系统提供的两个或多个功能中的任何一个。</w:t>
            </w:r>
          </w:p>
        </w:tc>
      </w:tr>
      <w:tr w:rsidR="00D16BE9" w14:paraId="1D5C0318" w14:textId="77777777">
        <w:tc>
          <w:tcPr>
            <w:tcW w:w="2122" w:type="dxa"/>
          </w:tcPr>
          <w:p w14:paraId="49B35B74" w14:textId="77777777" w:rsidR="00D16BE9" w:rsidRDefault="00AC4FA2">
            <w:pPr>
              <w:pStyle w:val="0"/>
              <w:ind w:firstLineChars="200" w:firstLine="420"/>
            </w:pPr>
            <w:proofErr w:type="gramStart"/>
            <w:r>
              <w:t>共产品</w:t>
            </w:r>
            <w:proofErr w:type="gramEnd"/>
          </w:p>
        </w:tc>
        <w:tc>
          <w:tcPr>
            <w:tcW w:w="6174" w:type="dxa"/>
          </w:tcPr>
          <w:p w14:paraId="00C8406B" w14:textId="77777777" w:rsidR="00D16BE9" w:rsidRDefault="00AC4FA2">
            <w:pPr>
              <w:pStyle w:val="0"/>
              <w:ind w:firstLineChars="200" w:firstLine="420"/>
            </w:pPr>
            <w:r>
              <w:t>来自同一个单元过程或系统的两个或多个产品中的任何一个。</w:t>
            </w:r>
            <w:r>
              <w:t>[</w:t>
            </w:r>
            <w:r>
              <w:t>来源</w:t>
            </w:r>
            <w:r>
              <w:t>: ISO 14044:2006]</w:t>
            </w:r>
          </w:p>
        </w:tc>
      </w:tr>
      <w:tr w:rsidR="00D16BE9" w14:paraId="1A071FDA" w14:textId="77777777">
        <w:tc>
          <w:tcPr>
            <w:tcW w:w="2122" w:type="dxa"/>
          </w:tcPr>
          <w:p w14:paraId="6DEF685D" w14:textId="77777777" w:rsidR="00D16BE9" w:rsidRDefault="00AC4FA2">
            <w:pPr>
              <w:pStyle w:val="0"/>
              <w:ind w:firstLineChars="200" w:firstLine="420"/>
            </w:pPr>
            <w:r>
              <w:t>比较</w:t>
            </w:r>
            <w:proofErr w:type="gramStart"/>
            <w:r>
              <w:t>性主张</w:t>
            </w:r>
            <w:proofErr w:type="gramEnd"/>
          </w:p>
        </w:tc>
        <w:tc>
          <w:tcPr>
            <w:tcW w:w="6174" w:type="dxa"/>
          </w:tcPr>
          <w:p w14:paraId="1483A96B" w14:textId="77777777" w:rsidR="00D16BE9" w:rsidRDefault="00AC4FA2">
            <w:pPr>
              <w:pStyle w:val="0"/>
              <w:ind w:firstLineChars="200" w:firstLine="420"/>
            </w:pPr>
            <w:r>
              <w:t>关于一种产品在环境表现上优于或等同于另一种执行相同功能的竞争产品的环境声明。</w:t>
            </w:r>
            <w:r>
              <w:t>[</w:t>
            </w:r>
            <w:r>
              <w:t>来源</w:t>
            </w:r>
            <w:r>
              <w:t>: ISO 14040:2006, ISO 14025:2006]</w:t>
            </w:r>
          </w:p>
        </w:tc>
      </w:tr>
      <w:tr w:rsidR="00D16BE9" w14:paraId="50C32648" w14:textId="77777777">
        <w:tc>
          <w:tcPr>
            <w:tcW w:w="2122" w:type="dxa"/>
          </w:tcPr>
          <w:p w14:paraId="1E5DA798" w14:textId="77777777" w:rsidR="00D16BE9" w:rsidRDefault="00AC4FA2">
            <w:pPr>
              <w:pStyle w:val="0"/>
              <w:ind w:firstLineChars="200" w:firstLine="420"/>
            </w:pPr>
            <w:r>
              <w:t>比较生命周期评估</w:t>
            </w:r>
          </w:p>
        </w:tc>
        <w:tc>
          <w:tcPr>
            <w:tcW w:w="6174" w:type="dxa"/>
          </w:tcPr>
          <w:p w14:paraId="09F32AF1" w14:textId="77777777" w:rsidR="00D16BE9" w:rsidRDefault="00AC4FA2">
            <w:pPr>
              <w:pStyle w:val="0"/>
              <w:ind w:firstLineChars="200" w:firstLine="420"/>
            </w:pPr>
            <w:r>
              <w:t>对不同产品、系统或服务的</w:t>
            </w:r>
            <w:r>
              <w:t>LCA</w:t>
            </w:r>
            <w:r>
              <w:t>结果进行比较，通常这些产品、系统或服务执行相同或类似的功能。</w:t>
            </w:r>
          </w:p>
        </w:tc>
      </w:tr>
      <w:tr w:rsidR="00D16BE9" w14:paraId="233B96DA" w14:textId="77777777">
        <w:tc>
          <w:tcPr>
            <w:tcW w:w="2122" w:type="dxa"/>
          </w:tcPr>
          <w:p w14:paraId="69A083FA" w14:textId="77777777" w:rsidR="00D16BE9" w:rsidRDefault="00AC4FA2">
            <w:pPr>
              <w:pStyle w:val="0"/>
              <w:ind w:firstLineChars="200" w:firstLine="420"/>
            </w:pPr>
            <w:r>
              <w:t>因果建模</w:t>
            </w:r>
          </w:p>
        </w:tc>
        <w:tc>
          <w:tcPr>
            <w:tcW w:w="6174" w:type="dxa"/>
          </w:tcPr>
          <w:p w14:paraId="4DF3F645" w14:textId="77777777" w:rsidR="00D16BE9" w:rsidRDefault="00AC4FA2">
            <w:pPr>
              <w:pStyle w:val="0"/>
              <w:ind w:firstLineChars="200" w:firstLine="420"/>
            </w:pPr>
            <w:r>
              <w:t>一种</w:t>
            </w:r>
            <w:r>
              <w:t>LCI</w:t>
            </w:r>
            <w:r>
              <w:t>建模原则，该原则识别并</w:t>
            </w:r>
            <w:proofErr w:type="gramStart"/>
            <w:r>
              <w:t>模拟因前景</w:t>
            </w:r>
            <w:proofErr w:type="gramEnd"/>
            <w:r>
              <w:t>系统中做出的决策而在背景系统中产生的所有过程。</w:t>
            </w:r>
          </w:p>
        </w:tc>
      </w:tr>
      <w:tr w:rsidR="00D16BE9" w14:paraId="14CD7BA1" w14:textId="77777777">
        <w:tc>
          <w:tcPr>
            <w:tcW w:w="2122" w:type="dxa"/>
          </w:tcPr>
          <w:p w14:paraId="4016DE3F" w14:textId="77777777" w:rsidR="00D16BE9" w:rsidRDefault="00AC4FA2">
            <w:pPr>
              <w:pStyle w:val="0"/>
              <w:ind w:firstLineChars="200" w:firstLine="420"/>
            </w:pPr>
            <w:r>
              <w:lastRenderedPageBreak/>
              <w:t>向公众披露</w:t>
            </w:r>
          </w:p>
        </w:tc>
        <w:tc>
          <w:tcPr>
            <w:tcW w:w="6174" w:type="dxa"/>
          </w:tcPr>
          <w:p w14:paraId="4858E171" w14:textId="77777777" w:rsidR="00D16BE9" w:rsidRDefault="00AC4FA2">
            <w:pPr>
              <w:pStyle w:val="0"/>
              <w:ind w:firstLineChars="200" w:firstLine="420"/>
            </w:pPr>
            <w:r>
              <w:t>受</w:t>
            </w:r>
            <w:proofErr w:type="gramStart"/>
            <w:r>
              <w:t>众没有</w:t>
            </w:r>
            <w:proofErr w:type="gramEnd"/>
            <w:r>
              <w:t>特别限制，因此包括非技术性和外部受众，如消费者。</w:t>
            </w:r>
          </w:p>
        </w:tc>
      </w:tr>
      <w:tr w:rsidR="00D16BE9" w14:paraId="15E00D47" w14:textId="77777777">
        <w:tc>
          <w:tcPr>
            <w:tcW w:w="2122" w:type="dxa"/>
          </w:tcPr>
          <w:p w14:paraId="2A0C7F38" w14:textId="77777777" w:rsidR="00D16BE9" w:rsidRDefault="00AC4FA2">
            <w:pPr>
              <w:pStyle w:val="0"/>
              <w:ind w:firstLineChars="200" w:firstLine="420"/>
            </w:pPr>
            <w:r>
              <w:t>报废产品</w:t>
            </w:r>
          </w:p>
        </w:tc>
        <w:tc>
          <w:tcPr>
            <w:tcW w:w="6174" w:type="dxa"/>
          </w:tcPr>
          <w:p w14:paraId="3C7955DF" w14:textId="77777777" w:rsidR="00D16BE9" w:rsidRDefault="00AC4FA2">
            <w:pPr>
              <w:pStyle w:val="0"/>
              <w:ind w:firstLineChars="200" w:firstLine="420"/>
            </w:pPr>
            <w:r>
              <w:t>指已达到使用寿命终点的产品，可能会经历再利用、回收或资源回收等处理过程。</w:t>
            </w:r>
          </w:p>
        </w:tc>
      </w:tr>
      <w:tr w:rsidR="00D16BE9" w14:paraId="1207865B" w14:textId="77777777">
        <w:tc>
          <w:tcPr>
            <w:tcW w:w="2122" w:type="dxa"/>
          </w:tcPr>
          <w:p w14:paraId="4F6A1849" w14:textId="77777777" w:rsidR="00D16BE9" w:rsidRDefault="00AC4FA2">
            <w:pPr>
              <w:pStyle w:val="0"/>
              <w:ind w:firstLineChars="200" w:firstLine="420"/>
            </w:pPr>
            <w:r>
              <w:t>环境影响</w:t>
            </w:r>
          </w:p>
        </w:tc>
        <w:tc>
          <w:tcPr>
            <w:tcW w:w="6174" w:type="dxa"/>
          </w:tcPr>
          <w:p w14:paraId="34328AE7" w14:textId="77777777" w:rsidR="00D16BE9" w:rsidRDefault="00AC4FA2">
            <w:pPr>
              <w:pStyle w:val="0"/>
              <w:ind w:firstLineChars="200" w:firstLine="420"/>
            </w:pPr>
            <w:r>
              <w:t>指技术圈与生态圈之间的干预行为可能对自然环境、人类健康或自然资源消耗产生的潜在影响，这些行为包括排放、资源开采、土地使用等，均涵盖在生命周期评估（</w:t>
            </w:r>
            <w:r>
              <w:t>LCA</w:t>
            </w:r>
            <w:r>
              <w:t>）中。</w:t>
            </w:r>
          </w:p>
        </w:tc>
      </w:tr>
      <w:tr w:rsidR="00D16BE9" w14:paraId="1D23A7E0" w14:textId="77777777">
        <w:tc>
          <w:tcPr>
            <w:tcW w:w="2122" w:type="dxa"/>
          </w:tcPr>
          <w:p w14:paraId="45B9FAA5" w14:textId="77777777" w:rsidR="00D16BE9" w:rsidRDefault="00AC4FA2">
            <w:pPr>
              <w:pStyle w:val="0"/>
              <w:ind w:firstLineChars="200" w:firstLine="420"/>
            </w:pPr>
            <w:r>
              <w:t>功能流</w:t>
            </w:r>
          </w:p>
        </w:tc>
        <w:tc>
          <w:tcPr>
            <w:tcW w:w="6174" w:type="dxa"/>
          </w:tcPr>
          <w:p w14:paraId="0AD15E84" w14:textId="77777777" w:rsidR="00D16BE9" w:rsidRDefault="00AC4FA2">
            <w:pPr>
              <w:pStyle w:val="0"/>
              <w:ind w:firstLineChars="200" w:firstLine="420"/>
            </w:pPr>
            <w:r>
              <w:t>在某个过程或系统的清单中，能够实现该过程</w:t>
            </w:r>
            <w:r>
              <w:t>/</w:t>
            </w:r>
            <w:r>
              <w:t>系统功能的（共同）产品流之一。</w:t>
            </w:r>
            <w:r>
              <w:t xml:space="preserve"> </w:t>
            </w:r>
            <w:r>
              <w:t>参考：非功能流</w:t>
            </w:r>
          </w:p>
        </w:tc>
      </w:tr>
      <w:tr w:rsidR="00D16BE9" w14:paraId="0F4A4444" w14:textId="77777777">
        <w:tc>
          <w:tcPr>
            <w:tcW w:w="2122" w:type="dxa"/>
          </w:tcPr>
          <w:p w14:paraId="7BEBFF82" w14:textId="77777777" w:rsidR="00D16BE9" w:rsidRDefault="00AC4FA2">
            <w:pPr>
              <w:pStyle w:val="0"/>
              <w:ind w:firstLineChars="200" w:firstLine="420"/>
            </w:pPr>
            <w:r>
              <w:t>单一功能过程</w:t>
            </w:r>
          </w:p>
        </w:tc>
        <w:tc>
          <w:tcPr>
            <w:tcW w:w="6174" w:type="dxa"/>
          </w:tcPr>
          <w:p w14:paraId="27B614D7" w14:textId="77777777" w:rsidR="00D16BE9" w:rsidRDefault="00AC4FA2">
            <w:pPr>
              <w:pStyle w:val="0"/>
              <w:ind w:firstLineChars="200" w:firstLine="420"/>
            </w:pPr>
            <w:r>
              <w:t>仅执行一个功能的过程或系统。</w:t>
            </w:r>
          </w:p>
        </w:tc>
      </w:tr>
      <w:tr w:rsidR="00D16BE9" w14:paraId="59E20979" w14:textId="77777777">
        <w:tc>
          <w:tcPr>
            <w:tcW w:w="2122" w:type="dxa"/>
          </w:tcPr>
          <w:p w14:paraId="2F29951C" w14:textId="77777777" w:rsidR="00D16BE9" w:rsidRDefault="00AC4FA2">
            <w:pPr>
              <w:pStyle w:val="0"/>
              <w:ind w:firstLineChars="200" w:firstLine="420"/>
            </w:pPr>
            <w:r>
              <w:t>非功能流</w:t>
            </w:r>
          </w:p>
        </w:tc>
        <w:tc>
          <w:tcPr>
            <w:tcW w:w="6174" w:type="dxa"/>
          </w:tcPr>
          <w:p w14:paraId="694A13AF" w14:textId="77777777" w:rsidR="00D16BE9" w:rsidRDefault="00AC4FA2">
            <w:pPr>
              <w:pStyle w:val="0"/>
              <w:ind w:firstLineChars="200" w:firstLine="420"/>
            </w:pPr>
            <w:r>
              <w:t>清单中的任何非（共同）产品流项。例如，所有的排放、废物、资源以及加工品和服务的输入流。</w:t>
            </w:r>
          </w:p>
        </w:tc>
      </w:tr>
      <w:tr w:rsidR="00D16BE9" w14:paraId="1782E86E" w14:textId="77777777">
        <w:tc>
          <w:tcPr>
            <w:tcW w:w="2122" w:type="dxa"/>
          </w:tcPr>
          <w:p w14:paraId="4F924C2F" w14:textId="77777777" w:rsidR="00D16BE9" w:rsidRDefault="00AC4FA2">
            <w:pPr>
              <w:pStyle w:val="0"/>
              <w:ind w:firstLineChars="200" w:firstLine="420"/>
            </w:pPr>
            <w:r>
              <w:t>多功能过程</w:t>
            </w:r>
          </w:p>
        </w:tc>
        <w:tc>
          <w:tcPr>
            <w:tcW w:w="6174" w:type="dxa"/>
          </w:tcPr>
          <w:p w14:paraId="3A819020" w14:textId="77777777" w:rsidR="00D16BE9" w:rsidRDefault="00AC4FA2">
            <w:pPr>
              <w:pStyle w:val="0"/>
              <w:ind w:firstLineChars="200" w:firstLine="420"/>
            </w:pPr>
            <w:proofErr w:type="gramStart"/>
            <w:r>
              <w:t>指执行</w:t>
            </w:r>
            <w:proofErr w:type="gramEnd"/>
            <w:r>
              <w:t>多个功能的过程或系统。</w:t>
            </w:r>
            <w:r>
              <w:t xml:space="preserve"> </w:t>
            </w:r>
            <w:r>
              <w:t>例子：产出多个产品的过程（例如，通过氯碱电解法生产</w:t>
            </w:r>
            <w:r>
              <w:t>NaOH</w:t>
            </w:r>
            <w:r>
              <w:t>、</w:t>
            </w:r>
            <w:r>
              <w:t>Cl2</w:t>
            </w:r>
            <w:r>
              <w:t>和</w:t>
            </w:r>
            <w:r>
              <w:t>H2</w:t>
            </w:r>
            <w:r>
              <w:t>）或联合处理多个废物的过程（例如，混合家庭垃圾焚烧及能源回收）。</w:t>
            </w:r>
            <w:r>
              <w:t xml:space="preserve"> </w:t>
            </w:r>
            <w:r>
              <w:t>参考：</w:t>
            </w:r>
            <w:r>
              <w:t>“</w:t>
            </w:r>
            <w:r>
              <w:t>分配</w:t>
            </w:r>
            <w:r>
              <w:t>”</w:t>
            </w:r>
            <w:r>
              <w:t>和</w:t>
            </w:r>
            <w:r>
              <w:t>“</w:t>
            </w:r>
            <w:r>
              <w:t>系统扩展</w:t>
            </w:r>
            <w:r>
              <w:t>”</w:t>
            </w:r>
          </w:p>
        </w:tc>
      </w:tr>
      <w:tr w:rsidR="00D16BE9" w14:paraId="42B77BA5" w14:textId="77777777">
        <w:tc>
          <w:tcPr>
            <w:tcW w:w="2122" w:type="dxa"/>
          </w:tcPr>
          <w:p w14:paraId="141B7E68" w14:textId="77777777" w:rsidR="00D16BE9" w:rsidRDefault="00AC4FA2">
            <w:pPr>
              <w:pStyle w:val="0"/>
              <w:ind w:firstLineChars="200" w:firstLine="420"/>
            </w:pPr>
            <w:r>
              <w:t>生命周期清单（</w:t>
            </w:r>
            <w:r>
              <w:t>LCI</w:t>
            </w:r>
            <w:r>
              <w:t>）数据集</w:t>
            </w:r>
          </w:p>
        </w:tc>
        <w:tc>
          <w:tcPr>
            <w:tcW w:w="6174" w:type="dxa"/>
          </w:tcPr>
          <w:p w14:paraId="7DCD2954" w14:textId="77777777" w:rsidR="00D16BE9" w:rsidRDefault="00AC4FA2">
            <w:pPr>
              <w:pStyle w:val="0"/>
              <w:ind w:firstLineChars="200" w:firstLine="420"/>
            </w:pPr>
            <w:r>
              <w:t>包含一个过程或系统清单的数据集。可以是单元过程数据和</w:t>
            </w:r>
            <w:r>
              <w:t>LCI</w:t>
            </w:r>
            <w:r>
              <w:t>结果及其变体。</w:t>
            </w:r>
          </w:p>
        </w:tc>
      </w:tr>
      <w:tr w:rsidR="00D16BE9" w14:paraId="6E52E9C5" w14:textId="77777777">
        <w:tc>
          <w:tcPr>
            <w:tcW w:w="2122" w:type="dxa"/>
          </w:tcPr>
          <w:p w14:paraId="140F33CC" w14:textId="77777777" w:rsidR="00D16BE9" w:rsidRDefault="00AC4FA2">
            <w:pPr>
              <w:pStyle w:val="0"/>
              <w:ind w:firstLineChars="200" w:firstLine="420"/>
            </w:pPr>
            <w:r>
              <w:t>生命周期清单（</w:t>
            </w:r>
            <w:r>
              <w:t>LCI</w:t>
            </w:r>
            <w:r>
              <w:t>）研究</w:t>
            </w:r>
          </w:p>
        </w:tc>
        <w:tc>
          <w:tcPr>
            <w:tcW w:w="6174" w:type="dxa"/>
          </w:tcPr>
          <w:p w14:paraId="2642DE32" w14:textId="77777777" w:rsidR="00D16BE9" w:rsidRDefault="00AC4FA2">
            <w:pPr>
              <w:pStyle w:val="0"/>
              <w:ind w:firstLineChars="200" w:firstLine="420"/>
            </w:pPr>
            <w:r>
              <w:t>提供一个过程或系统生命周期清单数据的生命周期研究。</w:t>
            </w:r>
          </w:p>
        </w:tc>
      </w:tr>
      <w:tr w:rsidR="00D16BE9" w14:paraId="409362F3" w14:textId="77777777">
        <w:tc>
          <w:tcPr>
            <w:tcW w:w="2122" w:type="dxa"/>
          </w:tcPr>
          <w:p w14:paraId="7DDF20F3" w14:textId="77777777" w:rsidR="00D16BE9" w:rsidRDefault="00AC4FA2">
            <w:pPr>
              <w:pStyle w:val="0"/>
              <w:ind w:firstLineChars="200" w:firstLine="420"/>
            </w:pPr>
            <w:r>
              <w:t>生命周期清单分析结果（</w:t>
            </w:r>
            <w:r>
              <w:t>LCI</w:t>
            </w:r>
            <w:r>
              <w:t>结果）</w:t>
            </w:r>
          </w:p>
        </w:tc>
        <w:tc>
          <w:tcPr>
            <w:tcW w:w="6174" w:type="dxa"/>
          </w:tcPr>
          <w:p w14:paraId="74000A2D" w14:textId="77777777" w:rsidR="00D16BE9" w:rsidRDefault="00AC4FA2">
            <w:pPr>
              <w:pStyle w:val="0"/>
              <w:ind w:firstLineChars="200" w:firstLine="420"/>
            </w:pPr>
            <w:r>
              <w:t>生命周期清单分析的结果，记录系统边界内的流量，并为生命周期影响评估提供起点。</w:t>
            </w:r>
            <w:r>
              <w:t>[</w:t>
            </w:r>
            <w:r>
              <w:t>来源：</w:t>
            </w:r>
            <w:r>
              <w:t>ISO 14040]</w:t>
            </w:r>
          </w:p>
        </w:tc>
      </w:tr>
      <w:tr w:rsidR="00D16BE9" w14:paraId="4483B6E2" w14:textId="77777777">
        <w:tc>
          <w:tcPr>
            <w:tcW w:w="2122" w:type="dxa"/>
          </w:tcPr>
          <w:p w14:paraId="7147CED4" w14:textId="77777777" w:rsidR="00D16BE9" w:rsidRDefault="00AC4FA2">
            <w:pPr>
              <w:pStyle w:val="0"/>
              <w:ind w:firstLineChars="200" w:firstLine="420"/>
            </w:pPr>
            <w:r>
              <w:t>总体环境影响</w:t>
            </w:r>
          </w:p>
        </w:tc>
        <w:tc>
          <w:tcPr>
            <w:tcW w:w="6174" w:type="dxa"/>
          </w:tcPr>
          <w:p w14:paraId="6AD690F3" w14:textId="77777777" w:rsidR="00D16BE9" w:rsidRDefault="00AC4FA2">
            <w:pPr>
              <w:pStyle w:val="0"/>
              <w:ind w:firstLineChars="200" w:firstLine="420"/>
            </w:pPr>
            <w:r>
              <w:t>考虑的影响类别对人类健康、自然环境和资源消耗的总影响。可以通过对分析过程</w:t>
            </w:r>
            <w:r>
              <w:t>/</w:t>
            </w:r>
            <w:r>
              <w:t>系统的</w:t>
            </w:r>
            <w:r>
              <w:t>LCIA</w:t>
            </w:r>
            <w:r>
              <w:t>结果进行归一化和加权计算，或者假设</w:t>
            </w:r>
            <w:proofErr w:type="gramStart"/>
            <w:r>
              <w:t>各影响</w:t>
            </w:r>
            <w:proofErr w:type="gramEnd"/>
            <w:r>
              <w:t>类别的加权均等，即每一个影响类别。</w:t>
            </w:r>
          </w:p>
        </w:tc>
      </w:tr>
      <w:tr w:rsidR="00D16BE9" w14:paraId="5DC85829" w14:textId="77777777">
        <w:tc>
          <w:tcPr>
            <w:tcW w:w="2122" w:type="dxa"/>
          </w:tcPr>
          <w:p w14:paraId="0C0BD8A4" w14:textId="77777777" w:rsidR="00D16BE9" w:rsidRDefault="00AC4FA2">
            <w:pPr>
              <w:pStyle w:val="0"/>
              <w:ind w:firstLineChars="200" w:firstLine="420"/>
            </w:pPr>
            <w:r>
              <w:t>产品</w:t>
            </w:r>
          </w:p>
        </w:tc>
        <w:tc>
          <w:tcPr>
            <w:tcW w:w="6174" w:type="dxa"/>
          </w:tcPr>
          <w:p w14:paraId="3D82CB91" w14:textId="77777777" w:rsidR="00D16BE9" w:rsidRDefault="00AC4FA2">
            <w:pPr>
              <w:pStyle w:val="0"/>
              <w:ind w:firstLineChars="200" w:firstLine="420"/>
            </w:pPr>
            <w:r>
              <w:t>任何商品或服务；参见</w:t>
            </w:r>
            <w:r>
              <w:t>“</w:t>
            </w:r>
            <w:r>
              <w:t>系统</w:t>
            </w:r>
            <w:r>
              <w:t>”</w:t>
            </w:r>
            <w:r>
              <w:t>。</w:t>
            </w:r>
          </w:p>
        </w:tc>
      </w:tr>
      <w:tr w:rsidR="00D16BE9" w14:paraId="77EEC27D" w14:textId="77777777">
        <w:tc>
          <w:tcPr>
            <w:tcW w:w="2122" w:type="dxa"/>
          </w:tcPr>
          <w:p w14:paraId="69EAF89B" w14:textId="77777777" w:rsidR="00D16BE9" w:rsidRDefault="00AC4FA2">
            <w:pPr>
              <w:pStyle w:val="0"/>
              <w:ind w:firstLineChars="200" w:firstLine="420"/>
            </w:pPr>
            <w:r>
              <w:t>回收、再利用、资源回收</w:t>
            </w:r>
          </w:p>
        </w:tc>
        <w:tc>
          <w:tcPr>
            <w:tcW w:w="6174" w:type="dxa"/>
          </w:tcPr>
          <w:p w14:paraId="765038BC" w14:textId="77777777" w:rsidR="00D16BE9" w:rsidRDefault="00AC4FA2">
            <w:pPr>
              <w:pStyle w:val="0"/>
              <w:ind w:firstLineChars="200" w:firstLine="420"/>
            </w:pPr>
            <w:r>
              <w:t>注：由于缺乏共同的上位术语，本文中使用这三个术语来指代这些及类似的活动，例如翻新、进一步使用等。在具体情况下，</w:t>
            </w:r>
            <w:r>
              <w:t>“</w:t>
            </w:r>
            <w:r>
              <w:t>回收</w:t>
            </w:r>
            <w:r>
              <w:t>”</w:t>
            </w:r>
            <w:r>
              <w:t>一词也单独使用，旨在涵盖这些活动的整体。</w:t>
            </w:r>
          </w:p>
          <w:p w14:paraId="7E9D69BF" w14:textId="77777777" w:rsidR="00D16BE9" w:rsidRDefault="00AC4FA2">
            <w:pPr>
              <w:pStyle w:val="0"/>
              <w:ind w:firstLineChars="200" w:firstLine="420"/>
            </w:pPr>
            <w:r>
              <w:t>参见</w:t>
            </w:r>
            <w:r>
              <w:t>“</w:t>
            </w:r>
            <w:r>
              <w:t>次级产品</w:t>
            </w:r>
            <w:r>
              <w:t>”</w:t>
            </w:r>
            <w:r>
              <w:t>。</w:t>
            </w:r>
          </w:p>
        </w:tc>
      </w:tr>
      <w:tr w:rsidR="00D16BE9" w14:paraId="59B6BABC" w14:textId="77777777">
        <w:tc>
          <w:tcPr>
            <w:tcW w:w="2122" w:type="dxa"/>
          </w:tcPr>
          <w:p w14:paraId="1DA82A3A" w14:textId="77777777" w:rsidR="00D16BE9" w:rsidRDefault="00AC4FA2">
            <w:pPr>
              <w:pStyle w:val="0"/>
              <w:ind w:firstLineChars="200" w:firstLine="420"/>
            </w:pPr>
            <w:r>
              <w:t>相关</w:t>
            </w:r>
          </w:p>
        </w:tc>
        <w:tc>
          <w:tcPr>
            <w:tcW w:w="6174" w:type="dxa"/>
          </w:tcPr>
          <w:p w14:paraId="5768AD70" w14:textId="77777777" w:rsidR="00D16BE9" w:rsidRDefault="00AC4FA2">
            <w:pPr>
              <w:pStyle w:val="0"/>
              <w:ind w:firstLineChars="200" w:firstLine="420"/>
            </w:pPr>
            <w:r>
              <w:t>对于</w:t>
            </w:r>
            <w:r>
              <w:t>LCI</w:t>
            </w:r>
            <w:r>
              <w:t>数据集：对分析的过程或系统的整体环境影响有显著影响或贡献，导致不同的质量水平。</w:t>
            </w:r>
          </w:p>
          <w:p w14:paraId="65D28EA2" w14:textId="77777777" w:rsidR="00D16BE9" w:rsidRDefault="00AC4FA2">
            <w:pPr>
              <w:pStyle w:val="0"/>
              <w:ind w:firstLineChars="200" w:firstLine="420"/>
            </w:pPr>
            <w:r>
              <w:t>对于</w:t>
            </w:r>
            <w:r>
              <w:t>LCA</w:t>
            </w:r>
            <w:r>
              <w:t>研究：对分析的过程或系统的整体环境影响有显著影响或贡献，导致不同的结论或建议。</w:t>
            </w:r>
          </w:p>
        </w:tc>
      </w:tr>
      <w:tr w:rsidR="00D16BE9" w14:paraId="67750001" w14:textId="77777777">
        <w:tc>
          <w:tcPr>
            <w:tcW w:w="2122" w:type="dxa"/>
          </w:tcPr>
          <w:p w14:paraId="5226AEFD" w14:textId="77777777" w:rsidR="00D16BE9" w:rsidRDefault="00AC4FA2">
            <w:pPr>
              <w:pStyle w:val="0"/>
              <w:ind w:firstLineChars="200" w:firstLine="420"/>
            </w:pPr>
            <w:r>
              <w:lastRenderedPageBreak/>
              <w:t>次级产品</w:t>
            </w:r>
          </w:p>
        </w:tc>
        <w:tc>
          <w:tcPr>
            <w:tcW w:w="6174" w:type="dxa"/>
          </w:tcPr>
          <w:p w14:paraId="311400F2" w14:textId="77777777" w:rsidR="00D16BE9" w:rsidRDefault="00AC4FA2">
            <w:pPr>
              <w:pStyle w:val="0"/>
              <w:ind w:firstLineChars="200" w:firstLine="420"/>
            </w:pPr>
            <w:r>
              <w:t>二次材料、回收能量、再利用部件或类似的产品，作为回收、再利用、资源回收、翻新或类似过程的结果。</w:t>
            </w:r>
          </w:p>
        </w:tc>
      </w:tr>
      <w:tr w:rsidR="00D16BE9" w14:paraId="4F7037DF" w14:textId="77777777">
        <w:tc>
          <w:tcPr>
            <w:tcW w:w="2122" w:type="dxa"/>
          </w:tcPr>
          <w:p w14:paraId="0E8E1A21" w14:textId="77777777" w:rsidR="00D16BE9" w:rsidRDefault="00AC4FA2">
            <w:pPr>
              <w:pStyle w:val="0"/>
              <w:ind w:firstLineChars="200" w:firstLine="420"/>
            </w:pPr>
            <w:r>
              <w:t>替代</w:t>
            </w:r>
          </w:p>
        </w:tc>
        <w:tc>
          <w:tcPr>
            <w:tcW w:w="6174" w:type="dxa"/>
          </w:tcPr>
          <w:p w14:paraId="7C8D2FD0" w14:textId="77777777" w:rsidR="00D16BE9" w:rsidRDefault="00AC4FA2">
            <w:pPr>
              <w:pStyle w:val="0"/>
              <w:ind w:firstLineChars="200" w:firstLine="420"/>
            </w:pPr>
            <w:r>
              <w:t>通过扩展系统边界并用提供所需功能的替代方式替代不需要的功能，即替代的过程或产品，来解决多功能性的问题。实际上，将被替代的过程或产品的生命周期清单从分析的系统中减去，即</w:t>
            </w:r>
            <w:r>
              <w:t>“</w:t>
            </w:r>
            <w:r>
              <w:t>抵消</w:t>
            </w:r>
            <w:r>
              <w:t>”</w:t>
            </w:r>
            <w:r>
              <w:t>。替代是应用系统扩展原则的一个特殊（减法）情况。</w:t>
            </w:r>
          </w:p>
        </w:tc>
      </w:tr>
      <w:tr w:rsidR="00D16BE9" w14:paraId="3ECD2CAA" w14:textId="77777777">
        <w:tc>
          <w:tcPr>
            <w:tcW w:w="2122" w:type="dxa"/>
          </w:tcPr>
          <w:p w14:paraId="1F1C42DA" w14:textId="77777777" w:rsidR="00D16BE9" w:rsidRDefault="00AC4FA2">
            <w:pPr>
              <w:pStyle w:val="0"/>
              <w:ind w:firstLineChars="200" w:firstLine="420"/>
            </w:pPr>
            <w:r>
              <w:t>系统</w:t>
            </w:r>
          </w:p>
        </w:tc>
        <w:tc>
          <w:tcPr>
            <w:tcW w:w="6174" w:type="dxa"/>
          </w:tcPr>
          <w:p w14:paraId="1A3D5AB2" w14:textId="77777777" w:rsidR="00D16BE9" w:rsidRDefault="00AC4FA2">
            <w:pPr>
              <w:pStyle w:val="0"/>
              <w:ind w:firstLineChars="200" w:firstLine="420"/>
            </w:pPr>
            <w:r>
              <w:t>在</w:t>
            </w:r>
            <w:r>
              <w:t>LCA</w:t>
            </w:r>
            <w:r>
              <w:t>研究中分析的任何商品、服务、事件、产品篮子、公民的平均消费或类似对象。</w:t>
            </w:r>
            <w:r>
              <w:br/>
            </w:r>
            <w:r>
              <w:t>请注意，</w:t>
            </w:r>
            <w:r>
              <w:t>ISO 14044:2006</w:t>
            </w:r>
            <w:r>
              <w:t>通常指的是</w:t>
            </w:r>
            <w:r>
              <w:t>“</w:t>
            </w:r>
            <w:r>
              <w:t>产品系统</w:t>
            </w:r>
            <w:r>
              <w:t>”</w:t>
            </w:r>
            <w:r>
              <w:t>，而</w:t>
            </w:r>
            <w:r>
              <w:t>LCA</w:t>
            </w:r>
            <w:r>
              <w:t>研究可以分析比单一产品更广泛的系统；因此，这里使用了</w:t>
            </w:r>
            <w:r>
              <w:t>“</w:t>
            </w:r>
            <w:r>
              <w:t>系统</w:t>
            </w:r>
            <w:r>
              <w:t>”</w:t>
            </w:r>
            <w:r>
              <w:t>一词。在许多情况下，这个术语将指代产品，具体取决于研究对象。</w:t>
            </w:r>
            <w:r>
              <w:br/>
            </w:r>
            <w:r>
              <w:t>此外，由于</w:t>
            </w:r>
            <w:r>
              <w:t>LCI</w:t>
            </w:r>
            <w:r>
              <w:t>研究可以限制为作为系统一部分的单个单元过程，因此在本文中，研究对象也被一般性地称为</w:t>
            </w:r>
            <w:r>
              <w:t>“</w:t>
            </w:r>
            <w:r>
              <w:t>过程</w:t>
            </w:r>
            <w:r>
              <w:t>/</w:t>
            </w:r>
            <w:r>
              <w:t>系统</w:t>
            </w:r>
            <w:r>
              <w:t>”</w:t>
            </w:r>
            <w:r>
              <w:t>。</w:t>
            </w:r>
          </w:p>
        </w:tc>
      </w:tr>
      <w:tr w:rsidR="00D16BE9" w14:paraId="798D9E14" w14:textId="77777777">
        <w:tc>
          <w:tcPr>
            <w:tcW w:w="2122" w:type="dxa"/>
          </w:tcPr>
          <w:p w14:paraId="603752F8" w14:textId="77777777" w:rsidR="00D16BE9" w:rsidRDefault="00AC4FA2">
            <w:pPr>
              <w:pStyle w:val="0"/>
              <w:ind w:firstLineChars="200" w:firstLine="420"/>
            </w:pPr>
            <w:r>
              <w:rPr>
                <w:rFonts w:hint="eastAsia"/>
              </w:rPr>
              <w:t>系统扩展</w:t>
            </w:r>
          </w:p>
        </w:tc>
        <w:tc>
          <w:tcPr>
            <w:tcW w:w="6174" w:type="dxa"/>
          </w:tcPr>
          <w:p w14:paraId="4576CC6F" w14:textId="77777777" w:rsidR="00D16BE9" w:rsidRDefault="00AC4FA2">
            <w:pPr>
              <w:pStyle w:val="0"/>
              <w:ind w:firstLineChars="200" w:firstLine="420"/>
            </w:pPr>
            <w:r>
              <w:t>将特定过程或产品及相关生命周期清单添加到分析的系统中。用于在</w:t>
            </w:r>
            <w:r>
              <w:t>LCA</w:t>
            </w:r>
            <w:r>
              <w:t>中使具有部分等效功能的多个多功能系统可比。</w:t>
            </w:r>
          </w:p>
        </w:tc>
      </w:tr>
      <w:tr w:rsidR="00D16BE9" w14:paraId="3BFFA44F" w14:textId="77777777">
        <w:tc>
          <w:tcPr>
            <w:tcW w:w="2122" w:type="dxa"/>
          </w:tcPr>
          <w:p w14:paraId="48F66AB6" w14:textId="77777777" w:rsidR="00D16BE9" w:rsidRDefault="00AC4FA2">
            <w:pPr>
              <w:pStyle w:val="0"/>
              <w:ind w:firstLineChars="200" w:firstLine="420"/>
            </w:pPr>
            <w:r>
              <w:t>系统视角</w:t>
            </w:r>
          </w:p>
        </w:tc>
        <w:tc>
          <w:tcPr>
            <w:tcW w:w="6174" w:type="dxa"/>
          </w:tcPr>
          <w:p w14:paraId="3068B54A" w14:textId="77777777" w:rsidR="00D16BE9" w:rsidRDefault="00AC4FA2">
            <w:pPr>
              <w:pStyle w:val="0"/>
              <w:ind w:firstLineChars="200" w:firstLine="420"/>
            </w:pPr>
            <w:r>
              <w:t>与单元过程或生命周期的一部分不同，系统视角涉及对分析系统或过程的整个生命周期的</w:t>
            </w:r>
            <w:proofErr w:type="gramStart"/>
            <w:r>
              <w:t>考量</w:t>
            </w:r>
            <w:proofErr w:type="gramEnd"/>
            <w:r>
              <w:t>。对于过程而言，这意味着生命周期已经完成。</w:t>
            </w:r>
            <w:r>
              <w:br/>
            </w:r>
            <w:r>
              <w:t>这个术语主要用于识别显著问题和量化库存完整性</w:t>
            </w:r>
            <w:r>
              <w:t>/</w:t>
            </w:r>
            <w:r>
              <w:t>截断的上下文中。</w:t>
            </w:r>
          </w:p>
        </w:tc>
      </w:tr>
      <w:tr w:rsidR="00D16BE9" w14:paraId="1E2327EC" w14:textId="77777777">
        <w:tc>
          <w:tcPr>
            <w:tcW w:w="2122" w:type="dxa"/>
          </w:tcPr>
          <w:p w14:paraId="594F4F07" w14:textId="77777777" w:rsidR="00D16BE9" w:rsidRDefault="00AC4FA2">
            <w:pPr>
              <w:pStyle w:val="0"/>
              <w:ind w:firstLineChars="200" w:firstLine="420"/>
            </w:pPr>
            <w:r>
              <w:t>单元过程</w:t>
            </w:r>
          </w:p>
        </w:tc>
        <w:tc>
          <w:tcPr>
            <w:tcW w:w="6174" w:type="dxa"/>
          </w:tcPr>
          <w:p w14:paraId="5297A1B3" w14:textId="77777777" w:rsidR="00D16BE9" w:rsidRDefault="00AC4FA2">
            <w:pPr>
              <w:pStyle w:val="0"/>
              <w:ind w:firstLineChars="200" w:firstLine="420"/>
            </w:pPr>
            <w:r>
              <w:t>生命周期清单分析中考虑的最小元素，对其输入和输出数据进行量化。（来源：</w:t>
            </w:r>
            <w:r>
              <w:t>ISO 14040</w:t>
            </w:r>
            <w:r>
              <w:t>）</w:t>
            </w:r>
            <w:r>
              <w:br/>
            </w:r>
            <w:r>
              <w:t>在</w:t>
            </w:r>
            <w:r>
              <w:t>LCA</w:t>
            </w:r>
            <w:r>
              <w:t>实践中，</w:t>
            </w:r>
            <w:r>
              <w:t>“</w:t>
            </w:r>
            <w:r>
              <w:t>单元过程</w:t>
            </w:r>
            <w:r>
              <w:t>”</w:t>
            </w:r>
            <w:r>
              <w:t>包括那些物理上不可进一步分离的过程（例如生产厂中的单元操作），以及整个生产场地。另见</w:t>
            </w:r>
            <w:r>
              <w:t>“</w:t>
            </w:r>
            <w:r>
              <w:t>单元过程，黑箱</w:t>
            </w:r>
            <w:r>
              <w:t>”</w:t>
            </w:r>
            <w:r>
              <w:t>，</w:t>
            </w:r>
            <w:r>
              <w:t>“</w:t>
            </w:r>
            <w:r>
              <w:t>单元过程，单一操作</w:t>
            </w:r>
            <w:r>
              <w:t>”</w:t>
            </w:r>
            <w:r>
              <w:t>，和</w:t>
            </w:r>
            <w:r>
              <w:t>“</w:t>
            </w:r>
            <w:r>
              <w:t>系统</w:t>
            </w:r>
            <w:r>
              <w:t>”</w:t>
            </w:r>
            <w:r>
              <w:t>。</w:t>
            </w:r>
          </w:p>
        </w:tc>
      </w:tr>
      <w:tr w:rsidR="00D16BE9" w14:paraId="79CC57A9" w14:textId="77777777">
        <w:tc>
          <w:tcPr>
            <w:tcW w:w="2122" w:type="dxa"/>
          </w:tcPr>
          <w:p w14:paraId="45BF3EAF" w14:textId="77777777" w:rsidR="00D16BE9" w:rsidRDefault="00AC4FA2">
            <w:pPr>
              <w:pStyle w:val="0"/>
              <w:ind w:firstLineChars="200" w:firstLine="420"/>
            </w:pPr>
            <w:r>
              <w:t>单元过程，黑箱</w:t>
            </w:r>
          </w:p>
        </w:tc>
        <w:tc>
          <w:tcPr>
            <w:tcW w:w="6174" w:type="dxa"/>
          </w:tcPr>
          <w:p w14:paraId="54D49105" w14:textId="77777777" w:rsidR="00D16BE9" w:rsidRDefault="00AC4FA2">
            <w:pPr>
              <w:pStyle w:val="0"/>
              <w:ind w:firstLineChars="200" w:firstLine="420"/>
            </w:pPr>
            <w:r>
              <w:t>包含一个或多个单一操作单元过程的单元过程。</w:t>
            </w:r>
          </w:p>
        </w:tc>
      </w:tr>
      <w:tr w:rsidR="00D16BE9" w14:paraId="5783DAC7" w14:textId="77777777">
        <w:tc>
          <w:tcPr>
            <w:tcW w:w="2122" w:type="dxa"/>
          </w:tcPr>
          <w:p w14:paraId="2F4BEF59" w14:textId="77777777" w:rsidR="00D16BE9" w:rsidRDefault="00AC4FA2">
            <w:pPr>
              <w:pStyle w:val="0"/>
              <w:ind w:firstLineChars="200" w:firstLine="420"/>
            </w:pPr>
            <w:r>
              <w:t>单元过程，单一操作</w:t>
            </w:r>
          </w:p>
        </w:tc>
        <w:tc>
          <w:tcPr>
            <w:tcW w:w="6174" w:type="dxa"/>
          </w:tcPr>
          <w:p w14:paraId="0F29F40A" w14:textId="77777777" w:rsidR="00D16BE9" w:rsidRDefault="00AC4FA2">
            <w:pPr>
              <w:pStyle w:val="0"/>
              <w:ind w:firstLineChars="200" w:firstLine="420"/>
            </w:pPr>
            <w:r>
              <w:t>无法进一步细分为包含过程的单元过程。</w:t>
            </w:r>
          </w:p>
        </w:tc>
      </w:tr>
    </w:tbl>
    <w:p w14:paraId="786CF881" w14:textId="77777777" w:rsidR="00D16BE9" w:rsidRDefault="00AC4FA2">
      <w:pPr>
        <w:pStyle w:val="0"/>
        <w:ind w:firstLineChars="200" w:firstLine="420"/>
        <w:sectPr w:rsidR="00D16BE9">
          <w:footerReference w:type="default" r:id="rId31"/>
          <w:footnotePr>
            <w:numRestart w:val="eachPage"/>
          </w:footnotePr>
          <w:pgSz w:w="11906" w:h="16838"/>
          <w:pgMar w:top="1440" w:right="1800" w:bottom="1440" w:left="1800" w:header="851" w:footer="992" w:gutter="0"/>
          <w:pgNumType w:start="18"/>
          <w:cols w:space="425"/>
          <w:docGrid w:type="lines" w:linePitch="312"/>
        </w:sectPr>
      </w:pPr>
      <w:r>
        <w:rPr>
          <w:rFonts w:hint="eastAsia"/>
        </w:rPr>
        <w:t>一些更复杂的术语和概念在文档中的框中进行了更详细的解释。请查看文档“内容”后的“术语和概念”部分。</w:t>
      </w:r>
    </w:p>
    <w:p w14:paraId="07866281" w14:textId="77777777" w:rsidR="00D16BE9" w:rsidRDefault="00D16BE9">
      <w:pPr>
        <w:pStyle w:val="0"/>
        <w:ind w:firstLineChars="200" w:firstLine="420"/>
        <w:sectPr w:rsidR="00D16BE9">
          <w:footnotePr>
            <w:numRestart w:val="eachPage"/>
          </w:footnotePr>
          <w:type w:val="continuous"/>
          <w:pgSz w:w="11906" w:h="16838"/>
          <w:pgMar w:top="1440" w:right="1800" w:bottom="1440" w:left="1800" w:header="851" w:footer="992" w:gutter="0"/>
          <w:pgNumType w:start="18"/>
          <w:cols w:space="425"/>
          <w:docGrid w:type="lines" w:linePitch="312"/>
        </w:sectPr>
      </w:pPr>
    </w:p>
    <w:p w14:paraId="497DA93B" w14:textId="77777777" w:rsidR="00D16BE9" w:rsidRDefault="00D16BE9">
      <w:pPr>
        <w:pStyle w:val="32"/>
        <w:spacing w:beforeLines="0" w:before="0" w:afterLines="0" w:after="0" w:line="300" w:lineRule="auto"/>
        <w:ind w:firstLineChars="200" w:firstLine="643"/>
        <w:sectPr w:rsidR="00D16BE9">
          <w:footnotePr>
            <w:numRestart w:val="eachPage"/>
          </w:footnotePr>
          <w:type w:val="continuous"/>
          <w:pgSz w:w="11906" w:h="16838"/>
          <w:pgMar w:top="1440" w:right="1800" w:bottom="1440" w:left="1800" w:header="851" w:footer="992" w:gutter="0"/>
          <w:pgNumType w:start="18"/>
          <w:cols w:space="425"/>
          <w:docGrid w:type="lines" w:linePitch="312"/>
        </w:sectPr>
      </w:pPr>
      <w:bookmarkStart w:id="22" w:name="_Toc175603922"/>
    </w:p>
    <w:p w14:paraId="74D22960" w14:textId="77777777" w:rsidR="00D16BE9" w:rsidRDefault="00AC4FA2">
      <w:pPr>
        <w:pStyle w:val="32"/>
        <w:spacing w:beforeLines="0" w:before="0" w:afterLines="0" w:after="0" w:line="300" w:lineRule="auto"/>
        <w:ind w:firstLineChars="200" w:firstLine="643"/>
      </w:pPr>
      <w:r>
        <w:rPr>
          <w:rFonts w:hint="eastAsia"/>
        </w:rPr>
        <w:lastRenderedPageBreak/>
        <w:t>4</w:t>
      </w:r>
      <w:r>
        <w:rPr>
          <w:rFonts w:hint="eastAsia"/>
        </w:rPr>
        <w:t>递归方法对</w:t>
      </w:r>
      <w:r>
        <w:rPr>
          <w:rFonts w:hint="eastAsia"/>
        </w:rPr>
        <w:t>LCA</w:t>
      </w:r>
      <w:r>
        <w:rPr>
          <w:rFonts w:hint="eastAsia"/>
        </w:rPr>
        <w:t>的应用</w:t>
      </w:r>
      <w:bookmarkEnd w:id="22"/>
    </w:p>
    <w:p w14:paraId="3D8A4C20" w14:textId="77777777" w:rsidR="00D16BE9" w:rsidRDefault="00AC4FA2">
      <w:pPr>
        <w:pStyle w:val="0"/>
        <w:ind w:firstLineChars="200" w:firstLine="420"/>
      </w:pPr>
      <w:r>
        <w:rPr>
          <w:rFonts w:hint="eastAsia"/>
        </w:rPr>
        <w:t>（没有对应的</w:t>
      </w:r>
      <w:r>
        <w:rPr>
          <w:rFonts w:hint="eastAsia"/>
        </w:rPr>
        <w:t>ISO 14044:2006</w:t>
      </w:r>
      <w:r>
        <w:rPr>
          <w:rFonts w:hint="eastAsia"/>
        </w:rPr>
        <w:t>章节，但在多个章节中提到）</w:t>
      </w:r>
    </w:p>
    <w:p w14:paraId="7D973206" w14:textId="77777777" w:rsidR="00D16BE9" w:rsidRDefault="00AC4FA2">
      <w:pPr>
        <w:pStyle w:val="0"/>
        <w:ind w:firstLineChars="200" w:firstLine="422"/>
        <w:rPr>
          <w:b/>
          <w:bCs/>
        </w:rPr>
      </w:pPr>
      <w:r>
        <w:rPr>
          <w:rFonts w:hint="eastAsia"/>
          <w:b/>
          <w:bCs/>
        </w:rPr>
        <w:t>概述</w:t>
      </w:r>
    </w:p>
    <w:p w14:paraId="2C671E8C" w14:textId="77777777" w:rsidR="00D16BE9" w:rsidRDefault="00AC4FA2">
      <w:pPr>
        <w:pStyle w:val="0"/>
        <w:ind w:firstLineChars="200" w:firstLine="420"/>
      </w:pPr>
      <w:r>
        <w:rPr>
          <w:rFonts w:hint="eastAsia"/>
        </w:rPr>
        <w:t>在开始进行目标定义的指导，即执行</w:t>
      </w:r>
      <w:r>
        <w:rPr>
          <w:rFonts w:hint="eastAsia"/>
        </w:rPr>
        <w:t>LCI</w:t>
      </w:r>
      <w:r>
        <w:rPr>
          <w:rFonts w:hint="eastAsia"/>
        </w:rPr>
        <w:t>或</w:t>
      </w:r>
      <w:r>
        <w:rPr>
          <w:rFonts w:hint="eastAsia"/>
        </w:rPr>
        <w:t>LCA</w:t>
      </w:r>
      <w:r>
        <w:rPr>
          <w:rFonts w:hint="eastAsia"/>
        </w:rPr>
        <w:t>研究的第一阶段之前，本章将解释</w:t>
      </w:r>
      <w:r>
        <w:rPr>
          <w:rFonts w:hint="eastAsia"/>
        </w:rPr>
        <w:t>LCA</w:t>
      </w:r>
      <w:r>
        <w:rPr>
          <w:rFonts w:hint="eastAsia"/>
        </w:rPr>
        <w:t>的迭代方法。</w:t>
      </w:r>
    </w:p>
    <w:p w14:paraId="0B0B98D6" w14:textId="77777777" w:rsidR="00D16BE9" w:rsidRDefault="00AC4FA2">
      <w:pPr>
        <w:pStyle w:val="0"/>
        <w:ind w:firstLineChars="200" w:firstLine="422"/>
        <w:rPr>
          <w:b/>
          <w:bCs/>
        </w:rPr>
      </w:pPr>
      <w:r>
        <w:rPr>
          <w:b/>
          <w:bCs/>
        </w:rPr>
        <w:t>LCA</w:t>
      </w:r>
      <w:r>
        <w:rPr>
          <w:b/>
          <w:bCs/>
        </w:rPr>
        <w:t>是迭代性的</w:t>
      </w:r>
    </w:p>
    <w:p w14:paraId="56F2F127" w14:textId="77777777" w:rsidR="00D16BE9" w:rsidRDefault="00AC4FA2">
      <w:pPr>
        <w:pStyle w:val="0"/>
        <w:ind w:firstLineChars="200" w:firstLine="420"/>
      </w:pPr>
      <w:r>
        <w:t>进行</w:t>
      </w:r>
      <w:r>
        <w:t>LCI</w:t>
      </w:r>
      <w:r>
        <w:t>或</w:t>
      </w:r>
      <w:r>
        <w:t>LCA</w:t>
      </w:r>
      <w:r>
        <w:t>研究几乎总是一个迭代过程：一旦定义了工作的目标，就会得出初步的范围设置，这些设置定义了后续工作的要求。然而，随着生命周期清单阶段的数据收集以及随后的影响评估和解释中更多信息的出现，初步的范围设置通常需要细化，有时也需要修订（见图</w:t>
      </w:r>
      <w:r>
        <w:t>4</w:t>
      </w:r>
      <w:r>
        <w:t>）。图</w:t>
      </w:r>
      <w:r>
        <w:t>5</w:t>
      </w:r>
      <w:r>
        <w:t>提供了更详细的迭代概述。</w:t>
      </w:r>
    </w:p>
    <w:p w14:paraId="411A53D6" w14:textId="77777777" w:rsidR="00D16BE9" w:rsidRDefault="00AC4FA2">
      <w:pPr>
        <w:pStyle w:val="0"/>
        <w:ind w:firstLineChars="200" w:firstLine="420"/>
      </w:pPr>
      <w:r>
        <w:rPr>
          <w:noProof/>
        </w:rPr>
        <w:drawing>
          <wp:inline distT="0" distB="0" distL="0" distR="0" wp14:anchorId="4478515F" wp14:editId="56D670FE">
            <wp:extent cx="5274310" cy="2893695"/>
            <wp:effectExtent l="0" t="0" r="2540" b="1905"/>
            <wp:docPr id="14409385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938507" name="图片 1"/>
                    <pic:cNvPicPr>
                      <a:picLocks noChangeAspect="1"/>
                    </pic:cNvPicPr>
                  </pic:nvPicPr>
                  <pic:blipFill>
                    <a:blip r:embed="rId32"/>
                    <a:stretch>
                      <a:fillRect/>
                    </a:stretch>
                  </pic:blipFill>
                  <pic:spPr>
                    <a:xfrm>
                      <a:off x="0" y="0"/>
                      <a:ext cx="5274310" cy="2893695"/>
                    </a:xfrm>
                    <a:prstGeom prst="rect">
                      <a:avLst/>
                    </a:prstGeom>
                  </pic:spPr>
                </pic:pic>
              </a:graphicData>
            </a:graphic>
          </wp:inline>
        </w:drawing>
      </w:r>
    </w:p>
    <w:p w14:paraId="2A0F1D73" w14:textId="77777777" w:rsidR="00D16BE9" w:rsidRDefault="00AC4FA2">
      <w:pPr>
        <w:pStyle w:val="0"/>
        <w:ind w:firstLineChars="200" w:firstLine="422"/>
        <w:rPr>
          <w:b/>
          <w:bCs/>
        </w:rPr>
      </w:pPr>
      <w:r>
        <w:rPr>
          <w:b/>
          <w:bCs/>
        </w:rPr>
        <w:t>图</w:t>
      </w:r>
      <w:r>
        <w:rPr>
          <w:b/>
          <w:bCs/>
        </w:rPr>
        <w:t xml:space="preserve">4 </w:t>
      </w:r>
      <w:r>
        <w:rPr>
          <w:rFonts w:hint="eastAsia"/>
          <w:b/>
          <w:bCs/>
        </w:rPr>
        <w:t xml:space="preserve"> </w:t>
      </w:r>
      <w:r>
        <w:rPr>
          <w:b/>
          <w:bCs/>
        </w:rPr>
        <w:t>LCA</w:t>
      </w:r>
      <w:r>
        <w:rPr>
          <w:b/>
          <w:bCs/>
        </w:rPr>
        <w:t>的迭代性质（示意图）。生命周期评估（</w:t>
      </w:r>
      <w:r>
        <w:rPr>
          <w:b/>
          <w:bCs/>
        </w:rPr>
        <w:t>LCA</w:t>
      </w:r>
      <w:r>
        <w:rPr>
          <w:b/>
          <w:bCs/>
        </w:rPr>
        <w:t>）是在目标和范围定义、库存数据收集与建模（</w:t>
      </w:r>
      <w:r>
        <w:rPr>
          <w:b/>
          <w:bCs/>
        </w:rPr>
        <w:t>LCI</w:t>
      </w:r>
      <w:r>
        <w:rPr>
          <w:b/>
          <w:bCs/>
        </w:rPr>
        <w:t>）、影响评估（</w:t>
      </w:r>
      <w:r>
        <w:rPr>
          <w:b/>
          <w:bCs/>
        </w:rPr>
        <w:t>LCIA</w:t>
      </w:r>
      <w:r>
        <w:rPr>
          <w:b/>
          <w:bCs/>
        </w:rPr>
        <w:t>），以及完整性、敏感性和一致性检查（评估）等迭代循环中进行的，评估作为指导工具。这个过程会在可能有限地修订目标和范围的情况下进行，直到系统模型和过程的所需准确度以及库存结果的所需完整性和精确度达到为止。</w:t>
      </w:r>
    </w:p>
    <w:p w14:paraId="20E97D0D" w14:textId="77777777" w:rsidR="00D16BE9" w:rsidRDefault="00AC4FA2">
      <w:pPr>
        <w:pStyle w:val="0"/>
        <w:ind w:firstLineChars="200" w:firstLine="420"/>
      </w:pPr>
      <w:r>
        <w:t>为了在最低必要的努力下实现所需的精度，建议以迭代方式收集数据并选择外部数据源。尤其对于完全新技术和复杂的产品系统（在这些系统上经验较少），第一次迭代可以使用背景数据中的通用或平均数据，同时也适用于前景系统中的许多部分（参见第</w:t>
      </w:r>
      <w:r>
        <w:t>6.6.1</w:t>
      </w:r>
      <w:r>
        <w:t>章</w:t>
      </w:r>
      <w:r>
        <w:t>“</w:t>
      </w:r>
      <w:r>
        <w:t>前景系统与背景系统</w:t>
      </w:r>
      <w:r>
        <w:t>”</w:t>
      </w:r>
      <w:r>
        <w:t>术语和概念框）。这可以结合专家判断来识别产品系统的关键过程和基本流。这样，数据收集和获取的主要工作可以集中在系统的相关部分。</w:t>
      </w:r>
    </w:p>
    <w:p w14:paraId="386F1F02" w14:textId="77777777" w:rsidR="00D16BE9" w:rsidRDefault="00AC4FA2">
      <w:pPr>
        <w:pStyle w:val="0"/>
        <w:ind w:firstLineChars="200" w:firstLine="422"/>
        <w:rPr>
          <w:b/>
          <w:bCs/>
        </w:rPr>
      </w:pPr>
      <w:r>
        <w:rPr>
          <w:rFonts w:hint="eastAsia"/>
          <w:b/>
          <w:bCs/>
        </w:rPr>
        <w:t>平行工作的文档记录</w:t>
      </w:r>
    </w:p>
    <w:p w14:paraId="1A056DEA" w14:textId="77777777" w:rsidR="00D16BE9" w:rsidRDefault="00D16BE9">
      <w:pPr>
        <w:pStyle w:val="0"/>
        <w:ind w:firstLineChars="200" w:firstLine="420"/>
      </w:pPr>
    </w:p>
    <w:p w14:paraId="5D5669D8" w14:textId="77777777" w:rsidR="00D16BE9" w:rsidRDefault="00AC4FA2">
      <w:pPr>
        <w:pStyle w:val="0"/>
        <w:ind w:firstLineChars="200" w:firstLine="420"/>
      </w:pPr>
      <w:r>
        <w:rPr>
          <w:rFonts w:hint="eastAsia"/>
        </w:rPr>
        <w:lastRenderedPageBreak/>
        <w:t>建议记录初步目标和范围定义的详细信息、关键</w:t>
      </w:r>
      <w:r>
        <w:rPr>
          <w:rFonts w:hint="eastAsia"/>
        </w:rPr>
        <w:t>LCI</w:t>
      </w:r>
      <w:r>
        <w:rPr>
          <w:rFonts w:hint="eastAsia"/>
        </w:rPr>
        <w:t>（生命周期清单）和</w:t>
      </w:r>
      <w:r>
        <w:rPr>
          <w:rFonts w:hint="eastAsia"/>
        </w:rPr>
        <w:t>LCIA</w:t>
      </w:r>
      <w:r>
        <w:rPr>
          <w:rFonts w:hint="eastAsia"/>
        </w:rPr>
        <w:t>（生命周期影响评估）项目，以及灵敏度、一致性和完整性检查的初步关键结果，按照交付成果所需的报告规定进行记录。保持对数据来源和初步计算的跟踪，可以是纸质的或数字化的。</w:t>
      </w:r>
    </w:p>
    <w:p w14:paraId="57277A61" w14:textId="77777777" w:rsidR="00D16BE9" w:rsidRDefault="00AC4FA2">
      <w:pPr>
        <w:pStyle w:val="0"/>
        <w:ind w:firstLineChars="200" w:firstLine="420"/>
      </w:pPr>
      <w:r>
        <w:rPr>
          <w:rFonts w:hint="eastAsia"/>
        </w:rPr>
        <w:t>在后续工作过程中，将此初步报告作为一个活文档参考，并在迭代过程中不断修订和调整，直到最终报告（数据集和</w:t>
      </w:r>
      <w:r>
        <w:rPr>
          <w:rFonts w:hint="eastAsia"/>
        </w:rPr>
        <w:t>/</w:t>
      </w:r>
      <w:r>
        <w:rPr>
          <w:rFonts w:hint="eastAsia"/>
        </w:rPr>
        <w:t>或研究报告）完成为止。</w:t>
      </w:r>
    </w:p>
    <w:p w14:paraId="208EBF32" w14:textId="77777777" w:rsidR="00D16BE9" w:rsidRDefault="00AC4FA2">
      <w:pPr>
        <w:pStyle w:val="0"/>
        <w:ind w:firstLineChars="200" w:firstLine="422"/>
        <w:rPr>
          <w:b/>
          <w:bCs/>
        </w:rPr>
      </w:pPr>
      <w:r>
        <w:rPr>
          <w:rFonts w:hint="eastAsia"/>
          <w:b/>
          <w:bCs/>
        </w:rPr>
        <w:t>迭代过程</w:t>
      </w:r>
    </w:p>
    <w:p w14:paraId="1F49A07B" w14:textId="77777777" w:rsidR="00D16BE9" w:rsidRDefault="00AC4FA2">
      <w:pPr>
        <w:pStyle w:val="0"/>
        <w:ind w:firstLineChars="200" w:firstLine="420"/>
      </w:pPr>
      <w:r>
        <w:rPr>
          <w:rFonts w:hint="eastAsia"/>
        </w:rPr>
        <w:t>清单阶段基于目标和范围定义阶段所做的决定。这一阶段为影响评估和解释阶段准备输入，无论是作为</w:t>
      </w:r>
      <w:r>
        <w:rPr>
          <w:rFonts w:hint="eastAsia"/>
        </w:rPr>
        <w:t>LCA</w:t>
      </w:r>
      <w:r>
        <w:rPr>
          <w:rFonts w:hint="eastAsia"/>
        </w:rPr>
        <w:t>（生命周期评估）研究中的一个步骤，还是在</w:t>
      </w:r>
      <w:proofErr w:type="gramStart"/>
      <w:r>
        <w:rPr>
          <w:rFonts w:hint="eastAsia"/>
        </w:rPr>
        <w:t>其他利用</w:t>
      </w:r>
      <w:proofErr w:type="gramEnd"/>
      <w:r>
        <w:rPr>
          <w:rFonts w:hint="eastAsia"/>
        </w:rPr>
        <w:t>结果清单数据的研究中。影响评估、灵敏度和贡献分析的结果，以及解释过程中进行的检查，有助于识别系统中最具相关性的（“关键”）过程和基本流。完整性和一致性检查则对此进行补充。</w:t>
      </w:r>
    </w:p>
    <w:p w14:paraId="669E54D0" w14:textId="77777777" w:rsidR="00D16BE9" w:rsidRDefault="00AC4FA2">
      <w:pPr>
        <w:pStyle w:val="0"/>
        <w:ind w:firstLineChars="200" w:firstLine="420"/>
      </w:pPr>
      <w:r>
        <w:rPr>
          <w:rFonts w:hint="eastAsia"/>
        </w:rPr>
        <w:t>在初步的生命周期清单（</w:t>
      </w:r>
      <w:r>
        <w:rPr>
          <w:rFonts w:hint="eastAsia"/>
        </w:rPr>
        <w:t>LCI</w:t>
      </w:r>
      <w:r>
        <w:rPr>
          <w:rFonts w:hint="eastAsia"/>
        </w:rPr>
        <w:t>）筛选之后，某些关键过程、参数和基本流的完整性、准确性和精确度可能不足以满足生命周期清单</w:t>
      </w:r>
      <w:r>
        <w:rPr>
          <w:rFonts w:hint="eastAsia"/>
        </w:rPr>
        <w:t>/</w:t>
      </w:r>
      <w:r>
        <w:rPr>
          <w:rFonts w:hint="eastAsia"/>
        </w:rPr>
        <w:t>生命周期评估（</w:t>
      </w:r>
      <w:r>
        <w:rPr>
          <w:rFonts w:hint="eastAsia"/>
        </w:rPr>
        <w:t>LCA</w:t>
      </w:r>
      <w:r>
        <w:rPr>
          <w:rFonts w:hint="eastAsia"/>
        </w:rPr>
        <w:t>）研究的总体要求（这些要求来源于目标定义和预期应用）。这些关键过程、参数和基本流将成为下一轮迭代的重点：通过进一步收集前景数据或使用更好、更合适的通用数据或平均数据，改进清单，以达到整体数据和结果所需的完整性、准确性和精确度。第二轮数据收集所得到的清单将再次接受影响评估、敏感性和贡献分析以及完整性和一致性检查，以提供反馈，进行可能的额外迭代，直到达到所需的总体准确性、精确度和完整性为止。</w:t>
      </w:r>
    </w:p>
    <w:p w14:paraId="6328B05D" w14:textId="77777777" w:rsidR="00D16BE9" w:rsidRDefault="00AC4FA2">
      <w:pPr>
        <w:pStyle w:val="0"/>
        <w:ind w:firstLineChars="200" w:firstLine="420"/>
      </w:pPr>
      <w:r>
        <w:rPr>
          <w:rFonts w:hint="eastAsia"/>
        </w:rPr>
        <w:t>对于最初假设重要性不大的数据，但敏感性分析显示其具有相关性的，要提高这些数据的质量。对这些生命周期阶段、活动类型、过程或特定基本</w:t>
      </w:r>
      <w:proofErr w:type="gramStart"/>
      <w:r>
        <w:rPr>
          <w:rFonts w:hint="eastAsia"/>
        </w:rPr>
        <w:t>流使用</w:t>
      </w:r>
      <w:proofErr w:type="gramEnd"/>
      <w:r>
        <w:rPr>
          <w:rFonts w:hint="eastAsia"/>
        </w:rPr>
        <w:t>足够好的数据估计。如果没有足够好的数据估计，则完全排除相应的过程和流，并记录这一缺口。</w:t>
      </w:r>
    </w:p>
    <w:p w14:paraId="2B02C2D8" w14:textId="77777777" w:rsidR="00D16BE9" w:rsidRDefault="00AC4FA2">
      <w:pPr>
        <w:pStyle w:val="0"/>
        <w:ind w:firstLineChars="200" w:firstLine="420"/>
      </w:pPr>
      <w:r>
        <w:rPr>
          <w:rFonts w:hint="eastAsia"/>
        </w:rPr>
        <w:t>这种清单的迭代改进伴随着每次迭代开始时的范围定义的前期微调。要提到的一些通常受影响的相关范围方面包括：</w:t>
      </w:r>
    </w:p>
    <w:p w14:paraId="23F990E4" w14:textId="77777777" w:rsidR="00D16BE9" w:rsidRDefault="00AC4FA2">
      <w:pPr>
        <w:pStyle w:val="0"/>
        <w:numPr>
          <w:ilvl w:val="0"/>
          <w:numId w:val="14"/>
        </w:numPr>
        <w:ind w:left="0" w:firstLineChars="200" w:firstLine="420"/>
      </w:pPr>
      <w:r>
        <w:rPr>
          <w:rFonts w:hint="eastAsia"/>
        </w:rPr>
        <w:t>先前包含和排除的活动、过程和基本</w:t>
      </w:r>
      <w:proofErr w:type="gramStart"/>
      <w:r>
        <w:rPr>
          <w:rFonts w:hint="eastAsia"/>
        </w:rPr>
        <w:t>流可能</w:t>
      </w:r>
      <w:proofErr w:type="gramEnd"/>
      <w:r>
        <w:rPr>
          <w:rFonts w:hint="eastAsia"/>
        </w:rPr>
        <w:t>需要调整。</w:t>
      </w:r>
    </w:p>
    <w:p w14:paraId="38384C0D" w14:textId="77777777" w:rsidR="00D16BE9" w:rsidRDefault="00AC4FA2">
      <w:pPr>
        <w:pStyle w:val="0"/>
        <w:numPr>
          <w:ilvl w:val="0"/>
          <w:numId w:val="14"/>
        </w:numPr>
        <w:ind w:left="0" w:firstLineChars="200" w:firstLine="420"/>
      </w:pPr>
      <w:r>
        <w:rPr>
          <w:rFonts w:hint="eastAsia"/>
        </w:rPr>
        <w:t>此外，初步解决多功能性的问题的具体规定可能需要进一步详细说明或修订。</w:t>
      </w:r>
    </w:p>
    <w:p w14:paraId="62CA64AA" w14:textId="77777777" w:rsidR="00D16BE9" w:rsidRDefault="00AC4FA2">
      <w:pPr>
        <w:pStyle w:val="0"/>
        <w:numPr>
          <w:ilvl w:val="0"/>
          <w:numId w:val="14"/>
        </w:numPr>
        <w:ind w:left="0" w:firstLineChars="200" w:firstLine="420"/>
      </w:pPr>
      <w:r>
        <w:rPr>
          <w:rFonts w:hint="eastAsia"/>
        </w:rPr>
        <w:t>在比较研究中，最初定义的情景可能需要根据数据收集和建模过程中获得的新见解（例如产品使用模式）进行修订或扩展。</w:t>
      </w:r>
    </w:p>
    <w:p w14:paraId="0984B4B7" w14:textId="77777777" w:rsidR="00D16BE9" w:rsidRDefault="00AC4FA2">
      <w:pPr>
        <w:pStyle w:val="0"/>
        <w:numPr>
          <w:ilvl w:val="0"/>
          <w:numId w:val="14"/>
        </w:numPr>
        <w:ind w:left="0" w:firstLineChars="200" w:firstLine="420"/>
      </w:pPr>
      <w:r>
        <w:rPr>
          <w:rFonts w:hint="eastAsia"/>
        </w:rPr>
        <w:t>在少数情况下，新识别出的潜在相关基本</w:t>
      </w:r>
      <w:proofErr w:type="gramStart"/>
      <w:r>
        <w:rPr>
          <w:rFonts w:hint="eastAsia"/>
        </w:rPr>
        <w:t>流可能</w:t>
      </w:r>
      <w:proofErr w:type="gramEnd"/>
      <w:r>
        <w:rPr>
          <w:rFonts w:hint="eastAsia"/>
        </w:rPr>
        <w:t>需要开发额外的影响表征因素。</w:t>
      </w:r>
    </w:p>
    <w:p w14:paraId="4315739F" w14:textId="77777777" w:rsidR="00D16BE9" w:rsidRDefault="00AC4FA2">
      <w:pPr>
        <w:pStyle w:val="0"/>
        <w:numPr>
          <w:ilvl w:val="0"/>
          <w:numId w:val="14"/>
        </w:numPr>
        <w:ind w:left="0" w:firstLineChars="200" w:firstLine="420"/>
      </w:pPr>
      <w:r>
        <w:rPr>
          <w:rFonts w:hint="eastAsia"/>
        </w:rPr>
        <w:t>在极少数情况下，新识别出的相关环境影响类型甚至可能需要增加新的影响类别和模型。</w:t>
      </w:r>
    </w:p>
    <w:p w14:paraId="29017BDF" w14:textId="77777777" w:rsidR="00D16BE9" w:rsidRDefault="00AC4FA2">
      <w:pPr>
        <w:pStyle w:val="0"/>
        <w:ind w:firstLineChars="200" w:firstLine="420"/>
      </w:pPr>
      <w:r>
        <w:t>图</w:t>
      </w:r>
      <w:r>
        <w:t xml:space="preserve">5 </w:t>
      </w:r>
      <w:r>
        <w:t>提供了更详细的概述。</w:t>
      </w:r>
    </w:p>
    <w:p w14:paraId="38F9DD13" w14:textId="77777777" w:rsidR="00D16BE9" w:rsidRDefault="00AC4FA2">
      <w:pPr>
        <w:pStyle w:val="0"/>
        <w:ind w:firstLineChars="200" w:firstLine="420"/>
      </w:pPr>
      <w:r>
        <w:rPr>
          <w:noProof/>
        </w:rPr>
        <w:lastRenderedPageBreak/>
        <w:drawing>
          <wp:inline distT="0" distB="0" distL="0" distR="0" wp14:anchorId="7BB9A50C" wp14:editId="1BFDC954">
            <wp:extent cx="5274310" cy="4893310"/>
            <wp:effectExtent l="0" t="0" r="2540" b="2540"/>
            <wp:docPr id="11485901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590131" name="图片 1"/>
                    <pic:cNvPicPr>
                      <a:picLocks noChangeAspect="1"/>
                    </pic:cNvPicPr>
                  </pic:nvPicPr>
                  <pic:blipFill>
                    <a:blip r:embed="rId33"/>
                    <a:stretch>
                      <a:fillRect/>
                    </a:stretch>
                  </pic:blipFill>
                  <pic:spPr>
                    <a:xfrm>
                      <a:off x="0" y="0"/>
                      <a:ext cx="5274310" cy="4893310"/>
                    </a:xfrm>
                    <a:prstGeom prst="rect">
                      <a:avLst/>
                    </a:prstGeom>
                  </pic:spPr>
                </pic:pic>
              </a:graphicData>
            </a:graphic>
          </wp:inline>
        </w:drawing>
      </w:r>
    </w:p>
    <w:p w14:paraId="64A2EB2E" w14:textId="77777777" w:rsidR="00D16BE9" w:rsidRDefault="00AC4FA2">
      <w:pPr>
        <w:pStyle w:val="0"/>
        <w:ind w:firstLineChars="200" w:firstLine="422"/>
        <w:rPr>
          <w:b/>
          <w:bCs/>
        </w:rPr>
      </w:pPr>
      <w:r>
        <w:rPr>
          <w:b/>
          <w:bCs/>
        </w:rPr>
        <w:t>图</w:t>
      </w:r>
      <w:r>
        <w:rPr>
          <w:b/>
          <w:bCs/>
        </w:rPr>
        <w:t xml:space="preserve">5 </w:t>
      </w:r>
      <w:r>
        <w:rPr>
          <w:b/>
          <w:bCs/>
        </w:rPr>
        <w:t>详细描述了生命周期评估（</w:t>
      </w:r>
      <w:r>
        <w:rPr>
          <w:b/>
          <w:bCs/>
        </w:rPr>
        <w:t>LCA</w:t>
      </w:r>
      <w:r>
        <w:rPr>
          <w:b/>
          <w:bCs/>
        </w:rPr>
        <w:t>）的迭代方法，重点是清单数据收集和建模（来源于</w:t>
      </w:r>
      <w:r>
        <w:rPr>
          <w:b/>
          <w:bCs/>
        </w:rPr>
        <w:t>ISO 14044:2006</w:t>
      </w:r>
      <w:r>
        <w:rPr>
          <w:b/>
          <w:bCs/>
        </w:rPr>
        <w:t>，经过修改）。</w:t>
      </w:r>
    </w:p>
    <w:p w14:paraId="59253646" w14:textId="77777777" w:rsidR="00D16BE9" w:rsidRDefault="00AC4FA2">
      <w:pPr>
        <w:pStyle w:val="0"/>
        <w:ind w:firstLineChars="200" w:firstLine="422"/>
        <w:rPr>
          <w:b/>
          <w:bCs/>
        </w:rPr>
      </w:pPr>
      <w:r>
        <w:rPr>
          <w:b/>
          <w:bCs/>
        </w:rPr>
        <w:t>批判性审查</w:t>
      </w:r>
    </w:p>
    <w:p w14:paraId="03A01139" w14:textId="77777777" w:rsidR="00D16BE9" w:rsidRDefault="00AC4FA2">
      <w:pPr>
        <w:pStyle w:val="0"/>
        <w:ind w:firstLineChars="200" w:firstLine="420"/>
      </w:pPr>
      <w:r>
        <w:t>建议从研究开始时就识别并涉及批判性审查者，包括在定义目标和范围时。审查要求在第</w:t>
      </w:r>
      <w:r>
        <w:t>6.11</w:t>
      </w:r>
      <w:r>
        <w:t>章中有详细说明。</w:t>
      </w:r>
    </w:p>
    <w:p w14:paraId="2EC15980" w14:textId="77777777" w:rsidR="00D16BE9" w:rsidRDefault="00AC4FA2">
      <w:pPr>
        <w:pStyle w:val="0"/>
        <w:ind w:firstLineChars="200" w:firstLine="422"/>
        <w:rPr>
          <w:b/>
          <w:bCs/>
        </w:rPr>
      </w:pPr>
      <w:r>
        <w:rPr>
          <w:rFonts w:hint="eastAsia"/>
          <w:b/>
          <w:bCs/>
        </w:rPr>
        <w:t>达到所需总体准确性、精确度和完整性的局限性</w:t>
      </w:r>
    </w:p>
    <w:p w14:paraId="4A935A44" w14:textId="77777777" w:rsidR="00D16BE9" w:rsidRDefault="00AC4FA2">
      <w:pPr>
        <w:pStyle w:val="0"/>
        <w:ind w:firstLineChars="200" w:firstLine="420"/>
      </w:pPr>
      <w:r>
        <w:rPr>
          <w:rFonts w:hint="eastAsia"/>
        </w:rPr>
        <w:t>根据具体研究情况，即使经过三轮甚至四轮迭代，仍可能无法达到所需的精确度。在比较研究中，可能出现这样的问题：</w:t>
      </w:r>
      <w:proofErr w:type="gramStart"/>
      <w:r>
        <w:rPr>
          <w:rFonts w:hint="eastAsia"/>
        </w:rPr>
        <w:t>当比较</w:t>
      </w:r>
      <w:proofErr w:type="gramEnd"/>
      <w:r>
        <w:rPr>
          <w:rFonts w:hint="eastAsia"/>
        </w:rPr>
        <w:t>的替代方案具有非常相似的环境表现时，由于基本的不确定性，无法确定一个在环境上显著“更好”的替代方案。每次迭代所需的相对</w:t>
      </w:r>
      <w:proofErr w:type="gramStart"/>
      <w:r>
        <w:rPr>
          <w:rFonts w:hint="eastAsia"/>
        </w:rPr>
        <w:t>额外努力</w:t>
      </w:r>
      <w:proofErr w:type="gramEnd"/>
      <w:r>
        <w:rPr>
          <w:rFonts w:hint="eastAsia"/>
        </w:rPr>
        <w:t>会增加，而不确定性无法减少到零，因此在这种情况下，实际上很难得出有意义的差异。这也意味着总体环境影响的实际差异并不大，而只有略微更好的替代方案在环境上相较于较差的方案并没有显著的优势。</w:t>
      </w:r>
    </w:p>
    <w:p w14:paraId="11FAC995" w14:textId="77777777" w:rsidR="00D16BE9" w:rsidRDefault="00AC4FA2">
      <w:pPr>
        <w:pStyle w:val="0"/>
        <w:ind w:firstLineChars="200" w:firstLine="420"/>
      </w:pPr>
      <w:r>
        <w:rPr>
          <w:rFonts w:hint="eastAsia"/>
        </w:rPr>
        <w:t>特别是对于那些主要部分位于较远未来的系统，或关键过程涉及新技术的研究，高不确定性可能使得即使是那些在环境影响上可能存在重要差异的选项，也难以明确区分。</w:t>
      </w:r>
    </w:p>
    <w:p w14:paraId="5D141BAA" w14:textId="77777777" w:rsidR="00D16BE9" w:rsidRDefault="00AC4FA2">
      <w:pPr>
        <w:pStyle w:val="0"/>
        <w:ind w:firstLineChars="200" w:firstLine="420"/>
      </w:pPr>
      <w:r>
        <w:rPr>
          <w:rFonts w:hint="eastAsia"/>
        </w:rPr>
        <w:lastRenderedPageBreak/>
        <w:t>在其他情况下，可能由于对关键数据的</w:t>
      </w:r>
      <w:proofErr w:type="gramStart"/>
      <w:r>
        <w:rPr>
          <w:rFonts w:hint="eastAsia"/>
        </w:rPr>
        <w:t>有限访问</w:t>
      </w:r>
      <w:proofErr w:type="gramEnd"/>
      <w:r>
        <w:rPr>
          <w:rFonts w:hint="eastAsia"/>
        </w:rPr>
        <w:t>或缺乏资源和资金，进一步提高整体数据质量可能会受到阻碍。这种情况特别不应被用来得出显著差异不存在的结论（参见附录</w:t>
      </w:r>
      <w:r>
        <w:rPr>
          <w:rFonts w:hint="eastAsia"/>
        </w:rPr>
        <w:t>15.3</w:t>
      </w:r>
      <w:r>
        <w:rPr>
          <w:rFonts w:hint="eastAsia"/>
        </w:rPr>
        <w:t>，关于防止误导性结果解释）。</w:t>
      </w:r>
    </w:p>
    <w:p w14:paraId="67762DFC" w14:textId="77777777" w:rsidR="00D16BE9" w:rsidRDefault="00AC4FA2">
      <w:pPr>
        <w:pStyle w:val="0"/>
        <w:ind w:firstLineChars="200" w:firstLine="420"/>
      </w:pPr>
      <w:r>
        <w:rPr>
          <w:rFonts w:hint="eastAsia"/>
        </w:rPr>
        <w:t>有时，迭代过程会导致识别出一些无法解决的问题，这些问题需要对生命周期清单（</w:t>
      </w:r>
      <w:r>
        <w:rPr>
          <w:rFonts w:hint="eastAsia"/>
        </w:rPr>
        <w:t>LCI</w:t>
      </w:r>
      <w:r>
        <w:rPr>
          <w:rFonts w:hint="eastAsia"/>
        </w:rPr>
        <w:t>）</w:t>
      </w:r>
      <w:r>
        <w:rPr>
          <w:rFonts w:hint="eastAsia"/>
        </w:rPr>
        <w:t>/</w:t>
      </w:r>
      <w:r>
        <w:rPr>
          <w:rFonts w:hint="eastAsia"/>
        </w:rPr>
        <w:t>生命周期评估（</w:t>
      </w:r>
      <w:r>
        <w:rPr>
          <w:rFonts w:hint="eastAsia"/>
        </w:rPr>
        <w:t>LCA</w:t>
      </w:r>
      <w:r>
        <w:rPr>
          <w:rFonts w:hint="eastAsia"/>
        </w:rPr>
        <w:t>）研究的目标或范围定义进行更为实质性的修订。这应在报告中进行记录。</w:t>
      </w:r>
    </w:p>
    <w:tbl>
      <w:tblPr>
        <w:tblStyle w:val="af6"/>
        <w:tblW w:w="0" w:type="auto"/>
        <w:tblLook w:val="04A0" w:firstRow="1" w:lastRow="0" w:firstColumn="1" w:lastColumn="0" w:noHBand="0" w:noVBand="1"/>
      </w:tblPr>
      <w:tblGrid>
        <w:gridCol w:w="8260"/>
      </w:tblGrid>
      <w:tr w:rsidR="00D16BE9" w14:paraId="640E0922" w14:textId="77777777">
        <w:tc>
          <w:tcPr>
            <w:tcW w:w="8296" w:type="dxa"/>
            <w:tcBorders>
              <w:top w:val="dotDash" w:sz="18" w:space="0" w:color="76923C" w:themeColor="accent3" w:themeShade="BF"/>
              <w:left w:val="dotDash" w:sz="18" w:space="0" w:color="76923C" w:themeColor="accent3" w:themeShade="BF"/>
              <w:bottom w:val="dotDash" w:sz="18" w:space="0" w:color="76923C" w:themeColor="accent3" w:themeShade="BF"/>
              <w:right w:val="dotDash" w:sz="18" w:space="0" w:color="76923C" w:themeColor="accent3" w:themeShade="BF"/>
            </w:tcBorders>
          </w:tcPr>
          <w:p w14:paraId="3BCF0599" w14:textId="77777777" w:rsidR="00D16BE9" w:rsidRDefault="00AC4FA2">
            <w:pPr>
              <w:spacing w:line="300" w:lineRule="auto"/>
              <w:ind w:firstLine="422"/>
              <w:jc w:val="center"/>
              <w:rPr>
                <w:b/>
                <w:bCs/>
                <w:color w:val="000000" w:themeColor="text1"/>
              </w:rPr>
            </w:pPr>
            <w:r>
              <w:rPr>
                <w:rFonts w:hint="eastAsia"/>
                <w:b/>
                <w:bCs/>
                <w:color w:val="000000" w:themeColor="text1"/>
              </w:rPr>
              <w:t>条款：</w:t>
            </w:r>
            <w:r>
              <w:rPr>
                <w:rFonts w:hint="eastAsia"/>
                <w:b/>
                <w:bCs/>
                <w:color w:val="000000" w:themeColor="text1"/>
              </w:rPr>
              <w:t xml:space="preserve">4 </w:t>
            </w:r>
            <w:r>
              <w:rPr>
                <w:rFonts w:hint="eastAsia"/>
                <w:b/>
                <w:bCs/>
                <w:color w:val="000000" w:themeColor="text1"/>
              </w:rPr>
              <w:t>生命周期评估（</w:t>
            </w:r>
            <w:r>
              <w:rPr>
                <w:rFonts w:hint="eastAsia"/>
                <w:b/>
                <w:bCs/>
                <w:color w:val="000000" w:themeColor="text1"/>
              </w:rPr>
              <w:t>LCA</w:t>
            </w:r>
            <w:r>
              <w:rPr>
                <w:rFonts w:hint="eastAsia"/>
                <w:b/>
                <w:bCs/>
                <w:color w:val="000000" w:themeColor="text1"/>
              </w:rPr>
              <w:t>）的迭代方法</w:t>
            </w:r>
          </w:p>
          <w:p w14:paraId="10168B63" w14:textId="77777777" w:rsidR="00D16BE9" w:rsidRDefault="00AC4FA2">
            <w:pPr>
              <w:spacing w:line="300" w:lineRule="auto"/>
              <w:ind w:firstLine="420"/>
              <w:rPr>
                <w:color w:val="000000" w:themeColor="text1"/>
              </w:rPr>
            </w:pPr>
            <w:r>
              <w:rPr>
                <w:rFonts w:hint="eastAsia"/>
                <w:color w:val="000000" w:themeColor="text1"/>
              </w:rPr>
              <w:t xml:space="preserve">I) </w:t>
            </w:r>
            <w:r>
              <w:rPr>
                <w:rFonts w:hint="eastAsia"/>
                <w:color w:val="000000" w:themeColor="text1"/>
              </w:rPr>
              <w:t>推荐的迭代方法概述</w:t>
            </w:r>
            <w:r>
              <w:rPr>
                <w:rFonts w:hint="eastAsia"/>
                <w:color w:val="000000" w:themeColor="text1"/>
              </w:rPr>
              <w:t>**</w:t>
            </w:r>
            <w:r>
              <w:rPr>
                <w:rFonts w:hint="eastAsia"/>
                <w:color w:val="000000" w:themeColor="text1"/>
              </w:rPr>
              <w:t>：建议对生命周期清单（</w:t>
            </w:r>
            <w:r>
              <w:rPr>
                <w:rFonts w:hint="eastAsia"/>
                <w:color w:val="000000" w:themeColor="text1"/>
              </w:rPr>
              <w:t>LCI</w:t>
            </w:r>
            <w:r>
              <w:rPr>
                <w:rFonts w:hint="eastAsia"/>
                <w:color w:val="000000" w:themeColor="text1"/>
              </w:rPr>
              <w:t>）</w:t>
            </w:r>
            <w:r>
              <w:rPr>
                <w:rFonts w:hint="eastAsia"/>
                <w:color w:val="000000" w:themeColor="text1"/>
              </w:rPr>
              <w:t>/</w:t>
            </w:r>
            <w:r>
              <w:rPr>
                <w:rFonts w:hint="eastAsia"/>
                <w:color w:val="000000" w:themeColor="text1"/>
              </w:rPr>
              <w:t>生命周期评估（</w:t>
            </w:r>
            <w:r>
              <w:rPr>
                <w:rFonts w:hint="eastAsia"/>
                <w:color w:val="000000" w:themeColor="text1"/>
              </w:rPr>
              <w:t>LCA</w:t>
            </w:r>
            <w:r>
              <w:rPr>
                <w:rFonts w:hint="eastAsia"/>
                <w:color w:val="000000" w:themeColor="text1"/>
              </w:rPr>
              <w:t>）研究采取迭代方法（详细内容见第</w:t>
            </w:r>
            <w:r>
              <w:rPr>
                <w:rFonts w:hint="eastAsia"/>
                <w:color w:val="000000" w:themeColor="text1"/>
              </w:rPr>
              <w:t>2.2.4</w:t>
            </w:r>
            <w:r>
              <w:rPr>
                <w:rFonts w:hint="eastAsia"/>
                <w:color w:val="000000" w:themeColor="text1"/>
              </w:rPr>
              <w:t>章）：</w:t>
            </w:r>
          </w:p>
          <w:p w14:paraId="4BEE0F69" w14:textId="77777777" w:rsidR="00D16BE9" w:rsidRDefault="00AC4FA2">
            <w:pPr>
              <w:spacing w:line="300" w:lineRule="auto"/>
              <w:ind w:firstLine="420"/>
              <w:rPr>
                <w:color w:val="000000" w:themeColor="text1"/>
              </w:rPr>
            </w:pPr>
            <w:proofErr w:type="spellStart"/>
            <w:r>
              <w:rPr>
                <w:rFonts w:hint="eastAsia"/>
                <w:color w:val="000000" w:themeColor="text1"/>
              </w:rPr>
              <w:t>I.a</w:t>
            </w:r>
            <w:proofErr w:type="spellEnd"/>
            <w:r>
              <w:rPr>
                <w:rFonts w:hint="eastAsia"/>
                <w:color w:val="000000" w:themeColor="text1"/>
              </w:rPr>
              <w:t xml:space="preserve">) </w:t>
            </w:r>
            <w:r>
              <w:rPr>
                <w:rFonts w:hint="eastAsia"/>
                <w:color w:val="000000" w:themeColor="text1"/>
              </w:rPr>
              <w:t>在研究开始时尽可能精确地定义目标方面（见第</w:t>
            </w:r>
            <w:r>
              <w:rPr>
                <w:rFonts w:hint="eastAsia"/>
                <w:color w:val="000000" w:themeColor="text1"/>
              </w:rPr>
              <w:t>5.2</w:t>
            </w:r>
            <w:r>
              <w:rPr>
                <w:rFonts w:hint="eastAsia"/>
                <w:color w:val="000000" w:themeColor="text1"/>
              </w:rPr>
              <w:t>章）。</w:t>
            </w:r>
          </w:p>
          <w:p w14:paraId="06D1FCB3" w14:textId="77777777" w:rsidR="00D16BE9" w:rsidRDefault="00AC4FA2">
            <w:pPr>
              <w:spacing w:line="300" w:lineRule="auto"/>
              <w:ind w:firstLine="420"/>
              <w:rPr>
                <w:color w:val="000000" w:themeColor="text1"/>
              </w:rPr>
            </w:pPr>
            <w:proofErr w:type="spellStart"/>
            <w:r>
              <w:rPr>
                <w:rFonts w:hint="eastAsia"/>
                <w:color w:val="000000" w:themeColor="text1"/>
              </w:rPr>
              <w:t>I.b</w:t>
            </w:r>
            <w:proofErr w:type="spellEnd"/>
            <w:r>
              <w:rPr>
                <w:rFonts w:hint="eastAsia"/>
                <w:color w:val="000000" w:themeColor="text1"/>
              </w:rPr>
              <w:t xml:space="preserve">) </w:t>
            </w:r>
            <w:r>
              <w:rPr>
                <w:rFonts w:hint="eastAsia"/>
                <w:color w:val="000000" w:themeColor="text1"/>
              </w:rPr>
              <w:t>根据目标定义，从初步知识中推导出初始范围定义（见第</w:t>
            </w:r>
            <w:r>
              <w:rPr>
                <w:rFonts w:hint="eastAsia"/>
                <w:color w:val="000000" w:themeColor="text1"/>
              </w:rPr>
              <w:t>6</w:t>
            </w:r>
            <w:r>
              <w:rPr>
                <w:rFonts w:hint="eastAsia"/>
                <w:color w:val="000000" w:themeColor="text1"/>
              </w:rPr>
              <w:t>章）。</w:t>
            </w:r>
          </w:p>
          <w:p w14:paraId="40D8126E" w14:textId="77777777" w:rsidR="00D16BE9" w:rsidRDefault="00AC4FA2">
            <w:pPr>
              <w:spacing w:line="300" w:lineRule="auto"/>
              <w:ind w:firstLine="420"/>
              <w:rPr>
                <w:color w:val="000000" w:themeColor="text1"/>
              </w:rPr>
            </w:pPr>
            <w:proofErr w:type="spellStart"/>
            <w:r>
              <w:rPr>
                <w:rFonts w:hint="eastAsia"/>
                <w:color w:val="000000" w:themeColor="text1"/>
              </w:rPr>
              <w:t>I.c</w:t>
            </w:r>
            <w:proofErr w:type="spellEnd"/>
            <w:r>
              <w:rPr>
                <w:rFonts w:hint="eastAsia"/>
                <w:color w:val="000000" w:themeColor="text1"/>
              </w:rPr>
              <w:t xml:space="preserve">) </w:t>
            </w:r>
            <w:r>
              <w:rPr>
                <w:rFonts w:hint="eastAsia"/>
                <w:color w:val="000000" w:themeColor="text1"/>
              </w:rPr>
              <w:t>编制前景和背景系统的易得生命周期清单数据。根据初步信息和数据建模过程或系统（例如产品）（见第</w:t>
            </w:r>
            <w:r>
              <w:rPr>
                <w:rFonts w:hint="eastAsia"/>
                <w:color w:val="000000" w:themeColor="text1"/>
              </w:rPr>
              <w:t>7</w:t>
            </w:r>
            <w:r>
              <w:rPr>
                <w:rFonts w:hint="eastAsia"/>
                <w:color w:val="000000" w:themeColor="text1"/>
              </w:rPr>
              <w:t>章）。</w:t>
            </w:r>
          </w:p>
          <w:p w14:paraId="3C47D0AA" w14:textId="77777777" w:rsidR="00D16BE9" w:rsidRDefault="00AC4FA2">
            <w:pPr>
              <w:spacing w:line="300" w:lineRule="auto"/>
              <w:ind w:firstLine="420"/>
              <w:rPr>
                <w:color w:val="000000" w:themeColor="text1"/>
              </w:rPr>
            </w:pPr>
            <w:proofErr w:type="spellStart"/>
            <w:r>
              <w:rPr>
                <w:rFonts w:hint="eastAsia"/>
                <w:color w:val="000000" w:themeColor="text1"/>
              </w:rPr>
              <w:t>I.d</w:t>
            </w:r>
            <w:proofErr w:type="spellEnd"/>
            <w:r>
              <w:rPr>
                <w:rFonts w:hint="eastAsia"/>
                <w:color w:val="000000" w:themeColor="text1"/>
              </w:rPr>
              <w:t xml:space="preserve">) </w:t>
            </w:r>
            <w:r>
              <w:rPr>
                <w:rFonts w:hint="eastAsia"/>
                <w:color w:val="000000" w:themeColor="text1"/>
              </w:rPr>
              <w:t>计算生命周期影响评估（</w:t>
            </w:r>
            <w:r>
              <w:rPr>
                <w:rFonts w:hint="eastAsia"/>
                <w:color w:val="000000" w:themeColor="text1"/>
              </w:rPr>
              <w:t>LCIA</w:t>
            </w:r>
            <w:r>
              <w:rPr>
                <w:rFonts w:hint="eastAsia"/>
                <w:color w:val="000000" w:themeColor="text1"/>
              </w:rPr>
              <w:t>）结果（见第</w:t>
            </w:r>
            <w:r>
              <w:rPr>
                <w:rFonts w:hint="eastAsia"/>
                <w:color w:val="000000" w:themeColor="text1"/>
              </w:rPr>
              <w:t>8</w:t>
            </w:r>
            <w:r>
              <w:rPr>
                <w:rFonts w:hint="eastAsia"/>
                <w:color w:val="000000" w:themeColor="text1"/>
              </w:rPr>
              <w:t>章）。</w:t>
            </w:r>
          </w:p>
          <w:p w14:paraId="2A1CE745" w14:textId="77777777" w:rsidR="00D16BE9" w:rsidRDefault="00AC4FA2">
            <w:pPr>
              <w:spacing w:line="300" w:lineRule="auto"/>
              <w:ind w:firstLine="420"/>
              <w:rPr>
                <w:color w:val="000000" w:themeColor="text1"/>
              </w:rPr>
            </w:pPr>
            <w:proofErr w:type="spellStart"/>
            <w:r>
              <w:rPr>
                <w:rFonts w:hint="eastAsia"/>
                <w:color w:val="000000" w:themeColor="text1"/>
              </w:rPr>
              <w:t>I.e</w:t>
            </w:r>
            <w:proofErr w:type="spellEnd"/>
            <w:r>
              <w:rPr>
                <w:rFonts w:hint="eastAsia"/>
                <w:color w:val="000000" w:themeColor="text1"/>
              </w:rPr>
              <w:t xml:space="preserve">) </w:t>
            </w:r>
            <w:r>
              <w:rPr>
                <w:rFonts w:hint="eastAsia"/>
                <w:color w:val="000000" w:themeColor="text1"/>
              </w:rPr>
              <w:t>识别重要问题，并对初始模型进行第一次敏感性、一致性和完整性检查</w:t>
            </w:r>
            <w:r>
              <w:rPr>
                <w:rFonts w:hint="eastAsia"/>
                <w:color w:val="000000" w:themeColor="text1"/>
              </w:rPr>
              <w:t>**</w:t>
            </w:r>
            <w:r>
              <w:rPr>
                <w:rFonts w:hint="eastAsia"/>
                <w:color w:val="000000" w:themeColor="text1"/>
              </w:rPr>
              <w:t>（见第</w:t>
            </w:r>
            <w:r>
              <w:rPr>
                <w:rFonts w:hint="eastAsia"/>
                <w:color w:val="000000" w:themeColor="text1"/>
              </w:rPr>
              <w:t>9</w:t>
            </w:r>
            <w:r>
              <w:rPr>
                <w:rFonts w:hint="eastAsia"/>
                <w:color w:val="000000" w:themeColor="text1"/>
              </w:rPr>
              <w:t>章）。</w:t>
            </w:r>
          </w:p>
          <w:p w14:paraId="31E10FEB" w14:textId="77777777" w:rsidR="00D16BE9" w:rsidRDefault="00AC4FA2">
            <w:pPr>
              <w:spacing w:line="300" w:lineRule="auto"/>
              <w:ind w:firstLine="420"/>
              <w:rPr>
                <w:color w:val="000000" w:themeColor="text1"/>
              </w:rPr>
            </w:pPr>
            <w:proofErr w:type="spellStart"/>
            <w:r>
              <w:rPr>
                <w:rFonts w:hint="eastAsia"/>
                <w:color w:val="000000" w:themeColor="text1"/>
              </w:rPr>
              <w:t>I.f</w:t>
            </w:r>
            <w:proofErr w:type="spellEnd"/>
            <w:r>
              <w:rPr>
                <w:rFonts w:hint="eastAsia"/>
                <w:color w:val="000000" w:themeColor="text1"/>
              </w:rPr>
              <w:t xml:space="preserve">) </w:t>
            </w:r>
            <w:r>
              <w:rPr>
                <w:rFonts w:hint="eastAsia"/>
                <w:color w:val="000000" w:themeColor="text1"/>
              </w:rPr>
              <w:t>根据这些结果进入下一轮迭代：从微调或修订范围（在某些情况下甚至是目标）开始，相应改进生命周期模型等。</w:t>
            </w:r>
          </w:p>
          <w:p w14:paraId="222C79A6" w14:textId="77777777" w:rsidR="00D16BE9" w:rsidRDefault="00AC4FA2">
            <w:pPr>
              <w:spacing w:line="300" w:lineRule="auto"/>
              <w:ind w:firstLine="420"/>
              <w:rPr>
                <w:color w:val="000000" w:themeColor="text1"/>
              </w:rPr>
            </w:pPr>
            <w:proofErr w:type="spellStart"/>
            <w:r>
              <w:rPr>
                <w:rFonts w:hint="eastAsia"/>
                <w:color w:val="000000" w:themeColor="text1"/>
              </w:rPr>
              <w:t>I.g</w:t>
            </w:r>
            <w:proofErr w:type="spellEnd"/>
            <w:r>
              <w:rPr>
                <w:rFonts w:hint="eastAsia"/>
                <w:color w:val="000000" w:themeColor="text1"/>
              </w:rPr>
              <w:t xml:space="preserve">) </w:t>
            </w:r>
            <w:r>
              <w:rPr>
                <w:rFonts w:hint="eastAsia"/>
                <w:color w:val="000000" w:themeColor="text1"/>
              </w:rPr>
              <w:t>预计需要两到四轮迭代才能完成研究。这主要取决于质量需求或目标、分析的过程或系统的复杂性、特定分析问题以及数据的可用性和质量。</w:t>
            </w:r>
            <w:r>
              <w:rPr>
                <w:rFonts w:hint="eastAsia"/>
                <w:color w:val="000000" w:themeColor="text1"/>
              </w:rPr>
              <w:t>[ISO+]</w:t>
            </w:r>
          </w:p>
          <w:p w14:paraId="1F438F87" w14:textId="77777777" w:rsidR="00D16BE9" w:rsidRDefault="00AC4FA2">
            <w:pPr>
              <w:spacing w:line="300" w:lineRule="auto"/>
              <w:ind w:firstLine="420"/>
              <w:rPr>
                <w:color w:val="000000" w:themeColor="text1"/>
              </w:rPr>
            </w:pPr>
            <w:proofErr w:type="spellStart"/>
            <w:r>
              <w:rPr>
                <w:rFonts w:hint="eastAsia"/>
                <w:color w:val="000000" w:themeColor="text1"/>
              </w:rPr>
              <w:t>I.h</w:t>
            </w:r>
            <w:proofErr w:type="spellEnd"/>
            <w:r>
              <w:rPr>
                <w:rFonts w:hint="eastAsia"/>
                <w:color w:val="000000" w:themeColor="text1"/>
              </w:rPr>
              <w:t xml:space="preserve">) </w:t>
            </w:r>
            <w:r>
              <w:rPr>
                <w:rFonts w:hint="eastAsia"/>
                <w:color w:val="000000" w:themeColor="text1"/>
              </w:rPr>
              <w:t>从研究开始时记录初始目标和范围定义的详细信息、关键的</w:t>
            </w:r>
            <w:r>
              <w:rPr>
                <w:rFonts w:hint="eastAsia"/>
                <w:color w:val="000000" w:themeColor="text1"/>
              </w:rPr>
              <w:t>LCI</w:t>
            </w:r>
            <w:r>
              <w:rPr>
                <w:rFonts w:hint="eastAsia"/>
                <w:color w:val="000000" w:themeColor="text1"/>
              </w:rPr>
              <w:t>和</w:t>
            </w:r>
            <w:r>
              <w:rPr>
                <w:rFonts w:hint="eastAsia"/>
                <w:color w:val="000000" w:themeColor="text1"/>
              </w:rPr>
              <w:t>LCIA</w:t>
            </w:r>
            <w:r>
              <w:rPr>
                <w:rFonts w:hint="eastAsia"/>
                <w:color w:val="000000" w:themeColor="text1"/>
              </w:rPr>
              <w:t>项目以及敏感性、一致性和完整性检查的关键初步结果。根据交付成果所需的主要报告条款进行指导。在后续迭代过程中，使用此初步核心报告作为进展中的工作，并不断修订、微调和完善，直至最终报告（包括数据集和</w:t>
            </w:r>
            <w:r>
              <w:rPr>
                <w:rFonts w:hint="eastAsia"/>
                <w:color w:val="000000" w:themeColor="text1"/>
              </w:rPr>
              <w:t>/</w:t>
            </w:r>
            <w:r>
              <w:rPr>
                <w:rFonts w:hint="eastAsia"/>
                <w:color w:val="000000" w:themeColor="text1"/>
              </w:rPr>
              <w:t>或研究报告）</w:t>
            </w:r>
            <w:r>
              <w:rPr>
                <w:rFonts w:hint="eastAsia"/>
                <w:color w:val="000000" w:themeColor="text1"/>
              </w:rPr>
              <w:t>[ISO+]</w:t>
            </w:r>
            <w:r>
              <w:rPr>
                <w:rFonts w:hint="eastAsia"/>
                <w:color w:val="000000" w:themeColor="text1"/>
              </w:rPr>
              <w:t>。</w:t>
            </w:r>
          </w:p>
          <w:p w14:paraId="7DE5E6AF" w14:textId="77777777" w:rsidR="00D16BE9" w:rsidRDefault="00AC4FA2">
            <w:pPr>
              <w:spacing w:line="300" w:lineRule="auto"/>
              <w:ind w:firstLine="420"/>
              <w:rPr>
                <w:color w:val="000000" w:themeColor="text1"/>
              </w:rPr>
            </w:pPr>
            <w:r>
              <w:rPr>
                <w:rFonts w:hint="eastAsia"/>
                <w:color w:val="000000" w:themeColor="text1"/>
              </w:rPr>
              <w:t xml:space="preserve">II) </w:t>
            </w:r>
            <w:r>
              <w:rPr>
                <w:rFonts w:hint="eastAsia"/>
                <w:color w:val="000000" w:themeColor="text1"/>
              </w:rPr>
              <w:t>建议早期识别审查人员：从研究开始时，建议识别并涉及批判性审查者，并在需要或期望的情况下，邀请感兴趣的各方，包括在定义目标和范围时。</w:t>
            </w:r>
            <w:r>
              <w:rPr>
                <w:rFonts w:hint="eastAsia"/>
                <w:color w:val="000000" w:themeColor="text1"/>
              </w:rPr>
              <w:t>[ISO+]</w:t>
            </w:r>
          </w:p>
          <w:p w14:paraId="77CFD410" w14:textId="77777777" w:rsidR="00D16BE9" w:rsidRDefault="00AC4FA2">
            <w:pPr>
              <w:spacing w:line="300" w:lineRule="auto"/>
              <w:ind w:firstLine="420"/>
              <w:rPr>
                <w:color w:val="000000" w:themeColor="text1"/>
              </w:rPr>
            </w:pPr>
            <w:r>
              <w:rPr>
                <w:rFonts w:hint="eastAsia"/>
                <w:color w:val="000000" w:themeColor="text1"/>
              </w:rPr>
              <w:t>所有这些条款特别适用于在情况</w:t>
            </w:r>
            <w:r>
              <w:rPr>
                <w:rFonts w:hint="eastAsia"/>
                <w:color w:val="000000" w:themeColor="text1"/>
              </w:rPr>
              <w:t>B</w:t>
            </w:r>
            <w:r>
              <w:rPr>
                <w:rFonts w:hint="eastAsia"/>
                <w:color w:val="000000" w:themeColor="text1"/>
              </w:rPr>
              <w:t>下建模的系统（即用于中观</w:t>
            </w:r>
            <w:r>
              <w:rPr>
                <w:rFonts w:hint="eastAsia"/>
                <w:color w:val="000000" w:themeColor="text1"/>
              </w:rPr>
              <w:t>/</w:t>
            </w:r>
            <w:r>
              <w:rPr>
                <w:rFonts w:hint="eastAsia"/>
                <w:color w:val="000000" w:themeColor="text1"/>
              </w:rPr>
              <w:t>宏观层级决策支持研究）。</w:t>
            </w:r>
          </w:p>
          <w:p w14:paraId="7B0759D4" w14:textId="77777777" w:rsidR="00D16BE9" w:rsidRDefault="00D16BE9">
            <w:pPr>
              <w:pStyle w:val="0"/>
              <w:ind w:firstLineChars="200" w:firstLine="420"/>
            </w:pPr>
          </w:p>
        </w:tc>
      </w:tr>
    </w:tbl>
    <w:p w14:paraId="09814595" w14:textId="77777777" w:rsidR="00D16BE9" w:rsidRDefault="00D16BE9">
      <w:pPr>
        <w:pStyle w:val="0"/>
        <w:ind w:firstLineChars="200" w:firstLine="420"/>
        <w:sectPr w:rsidR="00D16BE9">
          <w:footerReference w:type="default" r:id="rId34"/>
          <w:footnotePr>
            <w:numRestart w:val="eachPage"/>
          </w:footnotePr>
          <w:pgSz w:w="11906" w:h="16838"/>
          <w:pgMar w:top="1440" w:right="1800" w:bottom="1440" w:left="1800" w:header="851" w:footer="992" w:gutter="0"/>
          <w:cols w:space="425"/>
          <w:docGrid w:type="lines" w:linePitch="312"/>
        </w:sectPr>
      </w:pPr>
    </w:p>
    <w:p w14:paraId="3F570BA4" w14:textId="77777777" w:rsidR="00D16BE9" w:rsidRDefault="00D16BE9">
      <w:pPr>
        <w:pStyle w:val="0"/>
        <w:ind w:firstLineChars="200" w:firstLine="420"/>
        <w:sectPr w:rsidR="00D16BE9">
          <w:footnotePr>
            <w:numRestart w:val="eachPage"/>
          </w:footnotePr>
          <w:type w:val="continuous"/>
          <w:pgSz w:w="11906" w:h="16838"/>
          <w:pgMar w:top="1440" w:right="1800" w:bottom="1440" w:left="1800" w:header="851" w:footer="992" w:gutter="0"/>
          <w:cols w:space="425"/>
          <w:docGrid w:type="lines" w:linePitch="312"/>
        </w:sectPr>
      </w:pPr>
    </w:p>
    <w:p w14:paraId="09667A5C" w14:textId="77777777" w:rsidR="00D16BE9" w:rsidRDefault="00D16BE9">
      <w:pPr>
        <w:pStyle w:val="0"/>
        <w:ind w:firstLineChars="200" w:firstLine="420"/>
        <w:sectPr w:rsidR="00D16BE9">
          <w:footnotePr>
            <w:numRestart w:val="eachPage"/>
          </w:footnotePr>
          <w:type w:val="continuous"/>
          <w:pgSz w:w="11906" w:h="16838"/>
          <w:pgMar w:top="1440" w:right="1800" w:bottom="1440" w:left="1800" w:header="851" w:footer="992" w:gutter="0"/>
          <w:cols w:space="425"/>
          <w:docGrid w:type="lines" w:linePitch="312"/>
        </w:sectPr>
      </w:pPr>
    </w:p>
    <w:p w14:paraId="3B70BE7D" w14:textId="77777777" w:rsidR="00D16BE9" w:rsidRDefault="00D16BE9">
      <w:pPr>
        <w:pStyle w:val="0"/>
        <w:ind w:firstLineChars="200" w:firstLine="420"/>
      </w:pPr>
    </w:p>
    <w:p w14:paraId="6F489B8C" w14:textId="77777777" w:rsidR="00D16BE9" w:rsidRDefault="00D16BE9">
      <w:pPr>
        <w:pStyle w:val="0"/>
        <w:ind w:firstLineChars="200" w:firstLine="420"/>
      </w:pPr>
    </w:p>
    <w:p w14:paraId="4F843767" w14:textId="77777777" w:rsidR="00D16BE9" w:rsidRDefault="00D16BE9">
      <w:pPr>
        <w:pStyle w:val="0"/>
        <w:ind w:firstLineChars="200" w:firstLine="420"/>
        <w:sectPr w:rsidR="00D16BE9">
          <w:footnotePr>
            <w:numRestart w:val="eachPage"/>
          </w:footnotePr>
          <w:type w:val="continuous"/>
          <w:pgSz w:w="11906" w:h="16838"/>
          <w:pgMar w:top="1440" w:right="1800" w:bottom="1440" w:left="1800" w:header="851" w:footer="992" w:gutter="0"/>
          <w:cols w:space="425"/>
          <w:docGrid w:type="lines" w:linePitch="312"/>
        </w:sectPr>
      </w:pPr>
    </w:p>
    <w:p w14:paraId="1E4E59D7" w14:textId="77777777" w:rsidR="00D16BE9" w:rsidRDefault="00AC4FA2">
      <w:pPr>
        <w:pStyle w:val="0"/>
        <w:ind w:firstLineChars="200" w:firstLine="420"/>
      </w:pPr>
      <w:r>
        <w:br w:type="page"/>
      </w:r>
    </w:p>
    <w:p w14:paraId="3ED94467" w14:textId="77777777" w:rsidR="00D16BE9" w:rsidRDefault="00D16BE9">
      <w:pPr>
        <w:pStyle w:val="32"/>
        <w:spacing w:beforeLines="0" w:before="0" w:afterLines="0" w:after="0" w:line="300" w:lineRule="auto"/>
        <w:ind w:firstLineChars="200" w:firstLine="643"/>
        <w:sectPr w:rsidR="00D16BE9">
          <w:footnotePr>
            <w:numRestart w:val="eachPage"/>
          </w:footnotePr>
          <w:type w:val="continuous"/>
          <w:pgSz w:w="11906" w:h="16838"/>
          <w:pgMar w:top="1440" w:right="1800" w:bottom="1440" w:left="1800" w:header="851" w:footer="992" w:gutter="0"/>
          <w:cols w:space="425"/>
          <w:docGrid w:type="lines" w:linePitch="312"/>
        </w:sectPr>
      </w:pPr>
      <w:bookmarkStart w:id="23" w:name="_Toc175603923"/>
    </w:p>
    <w:p w14:paraId="3021FF35" w14:textId="77777777" w:rsidR="00D16BE9" w:rsidRDefault="00AC4FA2">
      <w:pPr>
        <w:pStyle w:val="32"/>
        <w:spacing w:beforeLines="0" w:before="0" w:afterLines="0" w:after="0" w:line="300" w:lineRule="auto"/>
        <w:ind w:firstLineChars="200" w:firstLine="643"/>
      </w:pPr>
      <w:r>
        <w:rPr>
          <w:rFonts w:hint="eastAsia"/>
        </w:rPr>
        <w:lastRenderedPageBreak/>
        <w:t>5</w:t>
      </w:r>
      <w:r>
        <w:rPr>
          <w:rFonts w:hint="eastAsia"/>
        </w:rPr>
        <w:t>目标定义</w:t>
      </w:r>
      <w:r>
        <w:rPr>
          <w:rFonts w:hint="eastAsia"/>
        </w:rPr>
        <w:t xml:space="preserve"> </w:t>
      </w:r>
      <w:r>
        <w:rPr>
          <w:rFonts w:hint="eastAsia"/>
        </w:rPr>
        <w:t>–</w:t>
      </w:r>
      <w:r>
        <w:rPr>
          <w:rFonts w:hint="eastAsia"/>
        </w:rPr>
        <w:t xml:space="preserve"> </w:t>
      </w:r>
      <w:r>
        <w:rPr>
          <w:rFonts w:hint="eastAsia"/>
        </w:rPr>
        <w:t>确定目的和目标受众</w:t>
      </w:r>
      <w:bookmarkEnd w:id="23"/>
    </w:p>
    <w:p w14:paraId="23485B4A" w14:textId="77777777" w:rsidR="00D16BE9" w:rsidRDefault="00AC4FA2">
      <w:pPr>
        <w:pStyle w:val="0"/>
        <w:ind w:firstLineChars="200" w:firstLine="420"/>
      </w:pPr>
      <w:r>
        <w:rPr>
          <w:rFonts w:hint="eastAsia"/>
        </w:rPr>
        <w:t>（参见</w:t>
      </w:r>
      <w:r>
        <w:rPr>
          <w:rFonts w:hint="eastAsia"/>
        </w:rPr>
        <w:t>ISO 14044:2006</w:t>
      </w:r>
      <w:r>
        <w:rPr>
          <w:rFonts w:hint="eastAsia"/>
        </w:rPr>
        <w:t>第</w:t>
      </w:r>
      <w:r>
        <w:rPr>
          <w:rFonts w:hint="eastAsia"/>
        </w:rPr>
        <w:t>4.2.2</w:t>
      </w:r>
      <w:r>
        <w:rPr>
          <w:rFonts w:hint="eastAsia"/>
        </w:rPr>
        <w:t>章）</w:t>
      </w:r>
    </w:p>
    <w:p w14:paraId="29E2E0DA" w14:textId="77777777" w:rsidR="00D16BE9" w:rsidRDefault="00AC4FA2">
      <w:pPr>
        <w:pStyle w:val="2"/>
        <w:spacing w:beforeLines="0" w:before="0" w:afterLines="0" w:after="0"/>
        <w:ind w:firstLineChars="200" w:firstLine="562"/>
        <w:rPr>
          <w:sz w:val="28"/>
          <w:szCs w:val="36"/>
        </w:rPr>
      </w:pPr>
      <w:bookmarkStart w:id="24" w:name="_Toc175603924"/>
      <w:r>
        <w:rPr>
          <w:rFonts w:hint="eastAsia"/>
          <w:sz w:val="28"/>
          <w:szCs w:val="36"/>
        </w:rPr>
        <w:t xml:space="preserve">5.1 </w:t>
      </w:r>
      <w:r>
        <w:rPr>
          <w:rFonts w:hint="eastAsia"/>
          <w:sz w:val="28"/>
          <w:szCs w:val="36"/>
        </w:rPr>
        <w:t>引言与概述</w:t>
      </w:r>
      <w:bookmarkEnd w:id="24"/>
    </w:p>
    <w:p w14:paraId="7FD8E328" w14:textId="77777777" w:rsidR="00D16BE9" w:rsidRDefault="00AC4FA2">
      <w:pPr>
        <w:pStyle w:val="0"/>
        <w:ind w:firstLineChars="200" w:firstLine="420"/>
      </w:pPr>
      <w:r>
        <w:rPr>
          <w:rFonts w:hint="eastAsia"/>
        </w:rPr>
        <w:t>（参见</w:t>
      </w:r>
      <w:r>
        <w:rPr>
          <w:rFonts w:hint="eastAsia"/>
        </w:rPr>
        <w:t>ISO 14044:2006</w:t>
      </w:r>
      <w:r>
        <w:rPr>
          <w:rFonts w:hint="eastAsia"/>
        </w:rPr>
        <w:t>第</w:t>
      </w:r>
      <w:r>
        <w:rPr>
          <w:rFonts w:hint="eastAsia"/>
        </w:rPr>
        <w:t>4.2.2</w:t>
      </w:r>
      <w:r>
        <w:rPr>
          <w:rFonts w:hint="eastAsia"/>
        </w:rPr>
        <w:t>章的相关内容）</w:t>
      </w:r>
    </w:p>
    <w:p w14:paraId="3E8F7F2D" w14:textId="77777777" w:rsidR="00D16BE9" w:rsidRDefault="00AC4FA2">
      <w:pPr>
        <w:pStyle w:val="0"/>
        <w:ind w:firstLineChars="200" w:firstLine="422"/>
        <w:rPr>
          <w:b/>
          <w:bCs/>
        </w:rPr>
      </w:pPr>
      <w:r>
        <w:rPr>
          <w:rFonts w:hint="eastAsia"/>
          <w:b/>
          <w:bCs/>
        </w:rPr>
        <w:t>引言</w:t>
      </w:r>
    </w:p>
    <w:p w14:paraId="220EAEC0" w14:textId="77777777" w:rsidR="00D16BE9" w:rsidRDefault="00AC4FA2">
      <w:pPr>
        <w:pStyle w:val="0"/>
        <w:ind w:firstLineChars="200" w:firstLine="420"/>
      </w:pPr>
      <w:r>
        <w:rPr>
          <w:rFonts w:hint="eastAsia"/>
        </w:rPr>
        <w:t>目标定义是任何生命周期评估（</w:t>
      </w:r>
      <w:r>
        <w:rPr>
          <w:rFonts w:hint="eastAsia"/>
        </w:rPr>
        <w:t>LCA</w:t>
      </w:r>
      <w:r>
        <w:rPr>
          <w:rFonts w:hint="eastAsia"/>
        </w:rPr>
        <w:t>）的第一阶段，无论是生命周期清单（</w:t>
      </w:r>
      <w:r>
        <w:rPr>
          <w:rFonts w:hint="eastAsia"/>
        </w:rPr>
        <w:t>LCI</w:t>
      </w:r>
      <w:r>
        <w:rPr>
          <w:rFonts w:hint="eastAsia"/>
        </w:rPr>
        <w:t>）</w:t>
      </w:r>
      <w:r>
        <w:rPr>
          <w:rFonts w:hint="eastAsia"/>
        </w:rPr>
        <w:t>/LCA</w:t>
      </w:r>
      <w:r>
        <w:rPr>
          <w:rFonts w:hint="eastAsia"/>
        </w:rPr>
        <w:t>研究</w:t>
      </w:r>
      <w:r>
        <w:rPr>
          <w:rStyle w:val="afb"/>
        </w:rPr>
        <w:footnoteReference w:id="7"/>
      </w:r>
      <w:r>
        <w:rPr>
          <w:rFonts w:hint="eastAsia"/>
        </w:rPr>
        <w:t>限于开发单一单元过程数据集，还是一个完整的比较声明的</w:t>
      </w:r>
      <w:r>
        <w:rPr>
          <w:rFonts w:hint="eastAsia"/>
        </w:rPr>
        <w:t>LCA</w:t>
      </w:r>
      <w:r>
        <w:rPr>
          <w:rFonts w:hint="eastAsia"/>
        </w:rPr>
        <w:t>研究要发布。</w:t>
      </w:r>
    </w:p>
    <w:p w14:paraId="2852C794" w14:textId="77777777" w:rsidR="00D16BE9" w:rsidRDefault="00AC4FA2">
      <w:pPr>
        <w:pStyle w:val="0"/>
        <w:ind w:firstLineChars="200" w:firstLine="420"/>
      </w:pPr>
      <w:r>
        <w:rPr>
          <w:rFonts w:hint="eastAsia"/>
        </w:rPr>
        <w:t>在目标定义过程中，需要确定研究的决策背景和预期应用，并明确目标受众。</w:t>
      </w:r>
    </w:p>
    <w:p w14:paraId="0ABF4BB7" w14:textId="77777777" w:rsidR="00D16BE9" w:rsidRDefault="00AC4FA2">
      <w:pPr>
        <w:pStyle w:val="0"/>
        <w:ind w:firstLineChars="200" w:firstLine="420"/>
      </w:pPr>
      <w:r>
        <w:rPr>
          <w:rFonts w:hint="eastAsia"/>
        </w:rPr>
        <w:t>目标定义对</w:t>
      </w:r>
      <w:r>
        <w:rPr>
          <w:rFonts w:hint="eastAsia"/>
        </w:rPr>
        <w:t>LCA</w:t>
      </w:r>
      <w:r>
        <w:rPr>
          <w:rFonts w:hint="eastAsia"/>
        </w:rPr>
        <w:t>的所有其他阶段具有决定性影响：</w:t>
      </w:r>
    </w:p>
    <w:p w14:paraId="67C861E0" w14:textId="77777777" w:rsidR="00D16BE9" w:rsidRDefault="00AC4FA2">
      <w:pPr>
        <w:pStyle w:val="0"/>
        <w:numPr>
          <w:ilvl w:val="0"/>
          <w:numId w:val="15"/>
        </w:numPr>
        <w:ind w:left="0" w:firstLineChars="200" w:firstLine="420"/>
      </w:pPr>
      <w:r>
        <w:rPr>
          <w:rFonts w:hint="eastAsia"/>
        </w:rPr>
        <w:t>目标定义指导了范围定义的所有详细方面，而范围定义又为</w:t>
      </w:r>
      <w:r>
        <w:rPr>
          <w:rFonts w:hint="eastAsia"/>
        </w:rPr>
        <w:t>LCI</w:t>
      </w:r>
      <w:r>
        <w:rPr>
          <w:rFonts w:hint="eastAsia"/>
        </w:rPr>
        <w:t>工作和</w:t>
      </w:r>
      <w:r>
        <w:rPr>
          <w:rFonts w:hint="eastAsia"/>
        </w:rPr>
        <w:t>LCIA</w:t>
      </w:r>
      <w:r>
        <w:rPr>
          <w:rFonts w:hint="eastAsia"/>
        </w:rPr>
        <w:t>工作设定了框架。</w:t>
      </w:r>
    </w:p>
    <w:p w14:paraId="0D5FC9A3" w14:textId="77777777" w:rsidR="00D16BE9" w:rsidRDefault="00AC4FA2">
      <w:pPr>
        <w:pStyle w:val="0"/>
        <w:numPr>
          <w:ilvl w:val="0"/>
          <w:numId w:val="15"/>
        </w:numPr>
        <w:ind w:left="0" w:firstLineChars="200" w:firstLine="420"/>
      </w:pPr>
      <w:r>
        <w:rPr>
          <w:rFonts w:hint="eastAsia"/>
        </w:rPr>
        <w:t>工作的质量控制是依据从工作目标中得出的要求来进行的。</w:t>
      </w:r>
    </w:p>
    <w:p w14:paraId="2EC71DF9" w14:textId="77777777" w:rsidR="00D16BE9" w:rsidRDefault="00AC4FA2">
      <w:pPr>
        <w:pStyle w:val="0"/>
        <w:numPr>
          <w:ilvl w:val="0"/>
          <w:numId w:val="15"/>
        </w:numPr>
        <w:ind w:left="0" w:firstLineChars="200" w:firstLine="420"/>
      </w:pPr>
      <w:r>
        <w:rPr>
          <w:rFonts w:hint="eastAsia"/>
        </w:rPr>
        <w:t>如果工作超出了</w:t>
      </w:r>
      <w:r>
        <w:rPr>
          <w:rFonts w:hint="eastAsia"/>
        </w:rPr>
        <w:t>LCI</w:t>
      </w:r>
      <w:r>
        <w:rPr>
          <w:rFonts w:hint="eastAsia"/>
        </w:rPr>
        <w:t>研究的范围，</w:t>
      </w:r>
      <w:r>
        <w:rPr>
          <w:rFonts w:hint="eastAsia"/>
        </w:rPr>
        <w:t>LCA</w:t>
      </w:r>
      <w:r>
        <w:rPr>
          <w:rFonts w:hint="eastAsia"/>
        </w:rPr>
        <w:t>的最终结果将进行评估和解释，并且这些也需要与工作的目标紧密相关。</w:t>
      </w:r>
    </w:p>
    <w:p w14:paraId="27D5B64C" w14:textId="77777777" w:rsidR="00D16BE9" w:rsidRDefault="00AC4FA2">
      <w:pPr>
        <w:pStyle w:val="0"/>
        <w:ind w:firstLineChars="200" w:firstLine="420"/>
      </w:pPr>
      <w:r>
        <w:rPr>
          <w:rFonts w:hint="eastAsia"/>
        </w:rPr>
        <w:t>因此，明确的初步目标定义对于后续结果的正确解释至关重要。这包括尽可能确保</w:t>
      </w:r>
      <w:r>
        <w:rPr>
          <w:rFonts w:hint="eastAsia"/>
        </w:rPr>
        <w:t>LCI/LCA</w:t>
      </w:r>
      <w:r>
        <w:rPr>
          <w:rFonts w:hint="eastAsia"/>
        </w:rPr>
        <w:t>研究的交付成果不会被无意中或错误地用于超出初始目标和范围的解释或使用。</w:t>
      </w:r>
    </w:p>
    <w:p w14:paraId="4CBF371C" w14:textId="77777777" w:rsidR="00D16BE9" w:rsidRDefault="00AC4FA2">
      <w:pPr>
        <w:pStyle w:val="0"/>
        <w:ind w:firstLineChars="200" w:firstLine="420"/>
      </w:pPr>
      <w:r>
        <w:rPr>
          <w:rFonts w:hint="eastAsia"/>
        </w:rPr>
        <w:t>附录</w:t>
      </w:r>
      <w:r>
        <w:rPr>
          <w:rFonts w:hint="eastAsia"/>
        </w:rPr>
        <w:t>15</w:t>
      </w:r>
      <w:r>
        <w:rPr>
          <w:rFonts w:hint="eastAsia"/>
        </w:rPr>
        <w:t>示例性地识别和说明了必须避免的、与目标和范围定义以及结果解释相关的问题，以避免误导性。</w:t>
      </w:r>
    </w:p>
    <w:p w14:paraId="5EB1FB2C" w14:textId="77777777" w:rsidR="00D16BE9" w:rsidRDefault="00AC4FA2">
      <w:pPr>
        <w:pStyle w:val="0"/>
        <w:ind w:firstLineChars="200" w:firstLine="422"/>
        <w:rPr>
          <w:b/>
          <w:bCs/>
        </w:rPr>
      </w:pPr>
      <w:r>
        <w:rPr>
          <w:rFonts w:hint="eastAsia"/>
          <w:b/>
          <w:bCs/>
        </w:rPr>
        <w:t>概述</w:t>
      </w:r>
    </w:p>
    <w:p w14:paraId="6CFDA431" w14:textId="77777777" w:rsidR="00D16BE9" w:rsidRDefault="00AC4FA2">
      <w:pPr>
        <w:pStyle w:val="0"/>
        <w:ind w:firstLineChars="200" w:firstLine="420"/>
      </w:pPr>
      <w:r>
        <w:rPr>
          <w:rFonts w:hint="eastAsia"/>
        </w:rPr>
        <w:t>在目标定义阶段，应处理和记录以下六个方面：</w:t>
      </w:r>
    </w:p>
    <w:p w14:paraId="5990EA81" w14:textId="77777777" w:rsidR="00D16BE9" w:rsidRDefault="00AC4FA2">
      <w:pPr>
        <w:pStyle w:val="0"/>
        <w:numPr>
          <w:ilvl w:val="0"/>
          <w:numId w:val="16"/>
        </w:numPr>
        <w:ind w:left="0" w:firstLineChars="200" w:firstLine="420"/>
      </w:pPr>
      <w:r>
        <w:rPr>
          <w:rFonts w:hint="eastAsia"/>
        </w:rPr>
        <w:t>交付成果</w:t>
      </w:r>
      <w:r>
        <w:rPr>
          <w:rFonts w:hint="eastAsia"/>
        </w:rPr>
        <w:t>/</w:t>
      </w:r>
      <w:r>
        <w:rPr>
          <w:rFonts w:hint="eastAsia"/>
        </w:rPr>
        <w:t>结果的预期应用</w:t>
      </w:r>
      <w:r>
        <w:rPr>
          <w:rFonts w:hint="eastAsia"/>
        </w:rPr>
        <w:t>**</w:t>
      </w:r>
      <w:r>
        <w:rPr>
          <w:rFonts w:hint="eastAsia"/>
        </w:rPr>
        <w:t>（第</w:t>
      </w:r>
      <w:r>
        <w:rPr>
          <w:rFonts w:hint="eastAsia"/>
        </w:rPr>
        <w:t>5.2.1</w:t>
      </w:r>
      <w:r>
        <w:rPr>
          <w:rFonts w:hint="eastAsia"/>
        </w:rPr>
        <w:t>章）</w:t>
      </w:r>
    </w:p>
    <w:p w14:paraId="278136B3" w14:textId="77777777" w:rsidR="00D16BE9" w:rsidRDefault="00AC4FA2">
      <w:pPr>
        <w:pStyle w:val="0"/>
        <w:numPr>
          <w:ilvl w:val="0"/>
          <w:numId w:val="16"/>
        </w:numPr>
        <w:ind w:left="0" w:firstLineChars="200" w:firstLine="420"/>
      </w:pPr>
      <w:r>
        <w:rPr>
          <w:rFonts w:hint="eastAsia"/>
        </w:rPr>
        <w:t>由于方法、假设和影响覆盖范围所造成的限制</w:t>
      </w:r>
      <w:r>
        <w:rPr>
          <w:rFonts w:hint="eastAsia"/>
        </w:rPr>
        <w:t>**</w:t>
      </w:r>
      <w:r>
        <w:rPr>
          <w:rFonts w:hint="eastAsia"/>
        </w:rPr>
        <w:t>（第</w:t>
      </w:r>
      <w:r>
        <w:rPr>
          <w:rFonts w:hint="eastAsia"/>
        </w:rPr>
        <w:t>5.2.2</w:t>
      </w:r>
      <w:r>
        <w:rPr>
          <w:rFonts w:hint="eastAsia"/>
        </w:rPr>
        <w:t>章）</w:t>
      </w:r>
    </w:p>
    <w:p w14:paraId="231C30B8" w14:textId="77777777" w:rsidR="00D16BE9" w:rsidRDefault="00AC4FA2">
      <w:pPr>
        <w:pStyle w:val="0"/>
        <w:numPr>
          <w:ilvl w:val="0"/>
          <w:numId w:val="16"/>
        </w:numPr>
        <w:ind w:left="0" w:firstLineChars="200" w:firstLine="420"/>
      </w:pPr>
      <w:r>
        <w:rPr>
          <w:rFonts w:hint="eastAsia"/>
        </w:rPr>
        <w:t>进行研究的理由和决策背景</w:t>
      </w:r>
      <w:r>
        <w:rPr>
          <w:rFonts w:hint="eastAsia"/>
        </w:rPr>
        <w:t>**</w:t>
      </w:r>
      <w:r>
        <w:rPr>
          <w:rFonts w:hint="eastAsia"/>
        </w:rPr>
        <w:t>（第</w:t>
      </w:r>
      <w:r>
        <w:rPr>
          <w:rFonts w:hint="eastAsia"/>
        </w:rPr>
        <w:t>5.2.3</w:t>
      </w:r>
      <w:r>
        <w:rPr>
          <w:rFonts w:hint="eastAsia"/>
        </w:rPr>
        <w:t>章）</w:t>
      </w:r>
    </w:p>
    <w:p w14:paraId="0B85C575" w14:textId="77777777" w:rsidR="00D16BE9" w:rsidRDefault="00AC4FA2">
      <w:pPr>
        <w:pStyle w:val="0"/>
        <w:numPr>
          <w:ilvl w:val="0"/>
          <w:numId w:val="16"/>
        </w:numPr>
        <w:ind w:left="0" w:firstLineChars="200" w:firstLine="420"/>
      </w:pPr>
      <w:r>
        <w:rPr>
          <w:rFonts w:hint="eastAsia"/>
        </w:rPr>
        <w:t>交付成果</w:t>
      </w:r>
      <w:r>
        <w:rPr>
          <w:rFonts w:hint="eastAsia"/>
        </w:rPr>
        <w:t>/</w:t>
      </w:r>
      <w:r>
        <w:rPr>
          <w:rFonts w:hint="eastAsia"/>
        </w:rPr>
        <w:t>结果的目标受众</w:t>
      </w:r>
      <w:r>
        <w:rPr>
          <w:rFonts w:hint="eastAsia"/>
        </w:rPr>
        <w:t>**</w:t>
      </w:r>
      <w:r>
        <w:rPr>
          <w:rFonts w:hint="eastAsia"/>
        </w:rPr>
        <w:t>（第</w:t>
      </w:r>
      <w:r>
        <w:rPr>
          <w:rFonts w:hint="eastAsia"/>
        </w:rPr>
        <w:t>5.2.4</w:t>
      </w:r>
      <w:r>
        <w:rPr>
          <w:rFonts w:hint="eastAsia"/>
        </w:rPr>
        <w:t>章）</w:t>
      </w:r>
    </w:p>
    <w:p w14:paraId="25F4DF57" w14:textId="77777777" w:rsidR="00D16BE9" w:rsidRDefault="00AC4FA2">
      <w:pPr>
        <w:pStyle w:val="0"/>
        <w:numPr>
          <w:ilvl w:val="0"/>
          <w:numId w:val="16"/>
        </w:numPr>
        <w:ind w:left="0" w:firstLineChars="200" w:firstLine="420"/>
      </w:pPr>
      <w:r>
        <w:rPr>
          <w:rFonts w:hint="eastAsia"/>
        </w:rPr>
        <w:t>公开披露的比较研究</w:t>
      </w:r>
      <w:r>
        <w:rPr>
          <w:rFonts w:hint="eastAsia"/>
        </w:rPr>
        <w:t>**</w:t>
      </w:r>
      <w:r>
        <w:rPr>
          <w:rFonts w:hint="eastAsia"/>
        </w:rPr>
        <w:t>（第</w:t>
      </w:r>
      <w:r>
        <w:rPr>
          <w:rFonts w:hint="eastAsia"/>
        </w:rPr>
        <w:t>5.2.5</w:t>
      </w:r>
      <w:r>
        <w:rPr>
          <w:rFonts w:hint="eastAsia"/>
        </w:rPr>
        <w:t>章）</w:t>
      </w:r>
    </w:p>
    <w:p w14:paraId="3E28CB2C" w14:textId="77777777" w:rsidR="00D16BE9" w:rsidRDefault="00AC4FA2">
      <w:pPr>
        <w:pStyle w:val="0"/>
        <w:numPr>
          <w:ilvl w:val="0"/>
          <w:numId w:val="16"/>
        </w:numPr>
        <w:ind w:left="0" w:firstLineChars="200" w:firstLine="420"/>
      </w:pPr>
      <w:r>
        <w:rPr>
          <w:rFonts w:hint="eastAsia"/>
        </w:rPr>
        <w:t>研究委托方和其他影响相关方</w:t>
      </w:r>
      <w:r>
        <w:rPr>
          <w:rFonts w:hint="eastAsia"/>
        </w:rPr>
        <w:t>**</w:t>
      </w:r>
      <w:r>
        <w:rPr>
          <w:rFonts w:hint="eastAsia"/>
        </w:rPr>
        <w:t>（第</w:t>
      </w:r>
      <w:r>
        <w:rPr>
          <w:rFonts w:hint="eastAsia"/>
        </w:rPr>
        <w:t>5.2.6</w:t>
      </w:r>
      <w:r>
        <w:rPr>
          <w:rFonts w:hint="eastAsia"/>
        </w:rPr>
        <w:t>章）</w:t>
      </w:r>
    </w:p>
    <w:p w14:paraId="3E072429" w14:textId="77777777" w:rsidR="00D16BE9" w:rsidRDefault="00AC4FA2">
      <w:pPr>
        <w:pStyle w:val="0"/>
        <w:ind w:firstLineChars="200" w:firstLine="420"/>
      </w:pPr>
      <w:r>
        <w:rPr>
          <w:rFonts w:hint="eastAsia"/>
        </w:rPr>
        <w:t>这些具体方面对方法、文档、审查等的详细影响将在本文档中进行处理。</w:t>
      </w:r>
    </w:p>
    <w:p w14:paraId="3303162E" w14:textId="77777777" w:rsidR="00D16BE9" w:rsidRDefault="00AC4FA2">
      <w:pPr>
        <w:pStyle w:val="0"/>
        <w:ind w:firstLineChars="200" w:firstLine="420"/>
      </w:pPr>
      <w:r>
        <w:rPr>
          <w:rFonts w:hint="eastAsia"/>
        </w:rPr>
        <w:t>最后，为了帮助后续的范围定义，特别是在确定合适的生命周期清单（</w:t>
      </w:r>
      <w:r>
        <w:rPr>
          <w:rFonts w:hint="eastAsia"/>
        </w:rPr>
        <w:t>LCI</w:t>
      </w:r>
      <w:r>
        <w:rPr>
          <w:rFonts w:hint="eastAsia"/>
        </w:rPr>
        <w:t>）建模框架和</w:t>
      </w:r>
      <w:proofErr w:type="gramStart"/>
      <w:r>
        <w:rPr>
          <w:rFonts w:hint="eastAsia"/>
        </w:rPr>
        <w:t>方法方法</w:t>
      </w:r>
      <w:proofErr w:type="gramEnd"/>
      <w:r>
        <w:rPr>
          <w:rFonts w:hint="eastAsia"/>
        </w:rPr>
        <w:t>时：</w:t>
      </w:r>
    </w:p>
    <w:p w14:paraId="1876C206" w14:textId="77777777" w:rsidR="00D16BE9" w:rsidRDefault="00AC4FA2">
      <w:pPr>
        <w:pStyle w:val="0"/>
        <w:numPr>
          <w:ilvl w:val="0"/>
          <w:numId w:val="17"/>
        </w:numPr>
        <w:ind w:left="0" w:firstLineChars="200" w:firstLine="420"/>
      </w:pPr>
      <w:r>
        <w:rPr>
          <w:rFonts w:hint="eastAsia"/>
        </w:rPr>
        <w:t>需要对</w:t>
      </w:r>
      <w:r>
        <w:rPr>
          <w:rFonts w:hint="eastAsia"/>
        </w:rPr>
        <w:t>LCI/LCA</w:t>
      </w:r>
      <w:r>
        <w:rPr>
          <w:rFonts w:hint="eastAsia"/>
        </w:rPr>
        <w:t>研究的决策背景进行分类（第</w:t>
      </w:r>
      <w:r>
        <w:rPr>
          <w:rFonts w:hint="eastAsia"/>
        </w:rPr>
        <w:t>5.3</w:t>
      </w:r>
      <w:r>
        <w:rPr>
          <w:rFonts w:hint="eastAsia"/>
        </w:rPr>
        <w:t>章）。</w:t>
      </w:r>
    </w:p>
    <w:p w14:paraId="1EFE1575" w14:textId="77777777" w:rsidR="00D16BE9" w:rsidRDefault="00AC4FA2">
      <w:pPr>
        <w:pStyle w:val="0"/>
        <w:ind w:firstLineChars="200" w:firstLine="420"/>
      </w:pPr>
      <w:r>
        <w:rPr>
          <w:rFonts w:hint="eastAsia"/>
        </w:rPr>
        <w:t>不同决策背景的研究方法条款以及将要得出的典型目标情况在第</w:t>
      </w:r>
      <w:r>
        <w:rPr>
          <w:rFonts w:hint="eastAsia"/>
        </w:rPr>
        <w:t>6.5.4</w:t>
      </w:r>
      <w:r>
        <w:rPr>
          <w:rFonts w:hint="eastAsia"/>
        </w:rPr>
        <w:t>章中进行了详细说明。</w:t>
      </w:r>
    </w:p>
    <w:p w14:paraId="1489E29A" w14:textId="77777777" w:rsidR="00D16BE9" w:rsidRDefault="00AC4FA2">
      <w:pPr>
        <w:pStyle w:val="affd"/>
        <w:spacing w:beforeLines="0" w:before="0" w:afterLines="0" w:after="0"/>
        <w:ind w:firstLineChars="200" w:firstLine="562"/>
        <w:rPr>
          <w:sz w:val="28"/>
          <w:szCs w:val="44"/>
        </w:rPr>
      </w:pPr>
      <w:bookmarkStart w:id="25" w:name="_Toc175603925"/>
      <w:r>
        <w:rPr>
          <w:rFonts w:hint="eastAsia"/>
          <w:sz w:val="28"/>
          <w:szCs w:val="44"/>
        </w:rPr>
        <w:lastRenderedPageBreak/>
        <w:t xml:space="preserve">5.2 </w:t>
      </w:r>
      <w:r>
        <w:rPr>
          <w:rFonts w:hint="eastAsia"/>
          <w:sz w:val="28"/>
          <w:szCs w:val="44"/>
        </w:rPr>
        <w:t>目标定义的六个方面</w:t>
      </w:r>
      <w:bookmarkEnd w:id="25"/>
      <w:r>
        <w:rPr>
          <w:rFonts w:hint="eastAsia"/>
          <w:sz w:val="28"/>
          <w:szCs w:val="44"/>
        </w:rPr>
        <w:t xml:space="preserve">  </w:t>
      </w:r>
    </w:p>
    <w:p w14:paraId="08C6F129" w14:textId="77777777" w:rsidR="00D16BE9" w:rsidRDefault="00AC4FA2">
      <w:pPr>
        <w:pStyle w:val="0"/>
        <w:ind w:firstLineChars="200" w:firstLine="420"/>
      </w:pPr>
      <w:r>
        <w:rPr>
          <w:rFonts w:hint="eastAsia"/>
        </w:rPr>
        <w:t>（参见</w:t>
      </w:r>
      <w:r>
        <w:rPr>
          <w:rFonts w:hint="eastAsia"/>
        </w:rPr>
        <w:t>ISO 14044:2006</w:t>
      </w:r>
      <w:r>
        <w:rPr>
          <w:rFonts w:hint="eastAsia"/>
        </w:rPr>
        <w:t>第</w:t>
      </w:r>
      <w:r>
        <w:rPr>
          <w:rFonts w:hint="eastAsia"/>
        </w:rPr>
        <w:t>4.2.2</w:t>
      </w:r>
      <w:r>
        <w:rPr>
          <w:rFonts w:hint="eastAsia"/>
        </w:rPr>
        <w:t>章）</w:t>
      </w:r>
      <w:r>
        <w:rPr>
          <w:rFonts w:hint="eastAsia"/>
        </w:rPr>
        <w:t xml:space="preserve">  </w:t>
      </w:r>
    </w:p>
    <w:p w14:paraId="531E62BF" w14:textId="77777777" w:rsidR="00D16BE9" w:rsidRDefault="00AC4FA2">
      <w:pPr>
        <w:pStyle w:val="affd"/>
        <w:spacing w:beforeLines="0" w:before="0" w:afterLines="0" w:after="0"/>
        <w:ind w:firstLineChars="200" w:firstLine="482"/>
        <w:rPr>
          <w:sz w:val="22"/>
          <w:szCs w:val="36"/>
        </w:rPr>
      </w:pPr>
      <w:bookmarkStart w:id="26" w:name="_Toc175603926"/>
      <w:r>
        <w:rPr>
          <w:rFonts w:hint="eastAsia"/>
          <w:sz w:val="24"/>
          <w:szCs w:val="40"/>
        </w:rPr>
        <w:t xml:space="preserve">5.2.1 </w:t>
      </w:r>
      <w:r>
        <w:rPr>
          <w:rFonts w:hint="eastAsia"/>
          <w:sz w:val="24"/>
          <w:szCs w:val="40"/>
        </w:rPr>
        <w:t>预期应用</w:t>
      </w:r>
      <w:bookmarkEnd w:id="26"/>
      <w:r>
        <w:rPr>
          <w:rFonts w:hint="eastAsia"/>
          <w:sz w:val="24"/>
          <w:szCs w:val="40"/>
        </w:rPr>
        <w:t xml:space="preserve"> </w:t>
      </w:r>
      <w:r>
        <w:rPr>
          <w:rFonts w:hint="eastAsia"/>
          <w:sz w:val="22"/>
          <w:szCs w:val="36"/>
        </w:rPr>
        <w:t xml:space="preserve"> </w:t>
      </w:r>
    </w:p>
    <w:p w14:paraId="4FBF23B6" w14:textId="77777777" w:rsidR="00D16BE9" w:rsidRDefault="00AC4FA2">
      <w:pPr>
        <w:pStyle w:val="0"/>
        <w:ind w:firstLineChars="200" w:firstLine="420"/>
      </w:pPr>
      <w:r>
        <w:rPr>
          <w:rFonts w:hint="eastAsia"/>
        </w:rPr>
        <w:t>（参见</w:t>
      </w:r>
      <w:r>
        <w:rPr>
          <w:rFonts w:hint="eastAsia"/>
        </w:rPr>
        <w:t>ISO 14044:2006</w:t>
      </w:r>
      <w:r>
        <w:rPr>
          <w:rFonts w:hint="eastAsia"/>
        </w:rPr>
        <w:t>第</w:t>
      </w:r>
      <w:r>
        <w:rPr>
          <w:rFonts w:hint="eastAsia"/>
        </w:rPr>
        <w:t>4.2.2</w:t>
      </w:r>
      <w:r>
        <w:rPr>
          <w:rFonts w:hint="eastAsia"/>
        </w:rPr>
        <w:t>章的方面）</w:t>
      </w:r>
      <w:r>
        <w:rPr>
          <w:rFonts w:hint="eastAsia"/>
        </w:rPr>
        <w:t xml:space="preserve">  </w:t>
      </w:r>
    </w:p>
    <w:p w14:paraId="72C9CD4A" w14:textId="77777777" w:rsidR="00D16BE9" w:rsidRDefault="00AC4FA2">
      <w:pPr>
        <w:pStyle w:val="0"/>
        <w:ind w:firstLineChars="200" w:firstLine="422"/>
        <w:rPr>
          <w:b/>
          <w:bCs/>
        </w:rPr>
      </w:pPr>
      <w:r>
        <w:rPr>
          <w:rFonts w:hint="eastAsia"/>
          <w:b/>
          <w:bCs/>
        </w:rPr>
        <w:t>与决策支持和会计</w:t>
      </w:r>
      <w:r>
        <w:rPr>
          <w:rFonts w:hint="eastAsia"/>
          <w:b/>
          <w:bCs/>
        </w:rPr>
        <w:t>/</w:t>
      </w:r>
      <w:r>
        <w:rPr>
          <w:rFonts w:hint="eastAsia"/>
          <w:b/>
          <w:bCs/>
        </w:rPr>
        <w:t>监控相关的研究</w:t>
      </w:r>
    </w:p>
    <w:p w14:paraId="42D5775C" w14:textId="77777777" w:rsidR="00D16BE9" w:rsidRDefault="00AC4FA2">
      <w:pPr>
        <w:pStyle w:val="0"/>
        <w:ind w:firstLineChars="200" w:firstLine="420"/>
      </w:pPr>
      <w:r>
        <w:rPr>
          <w:rFonts w:hint="eastAsia"/>
        </w:rPr>
        <w:t>目标定义应首先明确并清晰地陈述</w:t>
      </w:r>
      <w:r>
        <w:rPr>
          <w:rFonts w:hint="eastAsia"/>
        </w:rPr>
        <w:t>LCA</w:t>
      </w:r>
      <w:r>
        <w:rPr>
          <w:rFonts w:hint="eastAsia"/>
        </w:rPr>
        <w:t>结果的预期应用（例如：“对澳大利亚全国范围内回收（选项</w:t>
      </w:r>
      <w:r>
        <w:rPr>
          <w:rFonts w:hint="eastAsia"/>
        </w:rPr>
        <w:t>I</w:t>
      </w:r>
      <w:r>
        <w:rPr>
          <w:rFonts w:hint="eastAsia"/>
        </w:rPr>
        <w:t>）或焚烧（选项</w:t>
      </w:r>
      <w:r>
        <w:rPr>
          <w:rFonts w:hint="eastAsia"/>
        </w:rPr>
        <w:t>II</w:t>
      </w:r>
      <w:r>
        <w:rPr>
          <w:rFonts w:hint="eastAsia"/>
        </w:rPr>
        <w:t>）所有使用过的办公纸张的整体环境影响进行比较断言”）</w:t>
      </w:r>
      <w:r>
        <w:rPr>
          <w:rStyle w:val="afb"/>
        </w:rPr>
        <w:footnoteReference w:id="8"/>
      </w:r>
    </w:p>
    <w:p w14:paraId="1250D86B" w14:textId="77777777" w:rsidR="00D16BE9" w:rsidRDefault="00AC4FA2">
      <w:pPr>
        <w:pStyle w:val="0"/>
        <w:ind w:firstLineChars="200" w:firstLine="420"/>
      </w:pPr>
      <w:r>
        <w:rPr>
          <w:rFonts w:hint="eastAsia"/>
        </w:rPr>
        <w:t>以下</w:t>
      </w:r>
      <w:r>
        <w:rPr>
          <w:rFonts w:hint="eastAsia"/>
        </w:rPr>
        <w:t>LCA</w:t>
      </w:r>
      <w:r>
        <w:rPr>
          <w:rFonts w:hint="eastAsia"/>
        </w:rPr>
        <w:t>应用是最常用的，但也可以识别并使用其他应用：</w:t>
      </w:r>
    </w:p>
    <w:p w14:paraId="428B4C19" w14:textId="77777777" w:rsidR="00D16BE9" w:rsidRDefault="00AC4FA2">
      <w:pPr>
        <w:pStyle w:val="0"/>
        <w:numPr>
          <w:ilvl w:val="0"/>
          <w:numId w:val="18"/>
        </w:numPr>
        <w:ind w:left="0" w:firstLineChars="200" w:firstLine="420"/>
      </w:pPr>
      <w:r>
        <w:rPr>
          <w:rFonts w:hint="eastAsia"/>
        </w:rPr>
        <w:t>识别产品组的关键环境绩效指标（</w:t>
      </w:r>
      <w:r>
        <w:rPr>
          <w:rFonts w:hint="eastAsia"/>
        </w:rPr>
        <w:t>KEPI</w:t>
      </w:r>
      <w:r>
        <w:rPr>
          <w:rFonts w:hint="eastAsia"/>
        </w:rPr>
        <w:t>）用于生态设计</w:t>
      </w:r>
      <w:r>
        <w:rPr>
          <w:rFonts w:hint="eastAsia"/>
        </w:rPr>
        <w:t>/</w:t>
      </w:r>
      <w:r>
        <w:rPr>
          <w:rFonts w:hint="eastAsia"/>
        </w:rPr>
        <w:t>简化生命周期评价（</w:t>
      </w:r>
      <w:r>
        <w:rPr>
          <w:rFonts w:hint="eastAsia"/>
        </w:rPr>
        <w:t>LCA</w:t>
      </w:r>
      <w:r>
        <w:rPr>
          <w:rFonts w:hint="eastAsia"/>
        </w:rPr>
        <w:t>）</w:t>
      </w:r>
    </w:p>
    <w:p w14:paraId="74F34301" w14:textId="77777777" w:rsidR="00D16BE9" w:rsidRDefault="00AC4FA2">
      <w:pPr>
        <w:pStyle w:val="0"/>
        <w:numPr>
          <w:ilvl w:val="0"/>
          <w:numId w:val="18"/>
        </w:numPr>
        <w:ind w:left="0" w:firstLineChars="200" w:firstLine="420"/>
      </w:pPr>
      <w:r>
        <w:rPr>
          <w:rFonts w:hint="eastAsia"/>
        </w:rPr>
        <w:t>对特定产品进行弱点分析</w:t>
      </w:r>
    </w:p>
    <w:p w14:paraId="335E7B18" w14:textId="77777777" w:rsidR="00D16BE9" w:rsidRDefault="00AC4FA2">
      <w:pPr>
        <w:pStyle w:val="0"/>
        <w:numPr>
          <w:ilvl w:val="0"/>
          <w:numId w:val="18"/>
        </w:numPr>
        <w:ind w:left="0" w:firstLineChars="200" w:firstLine="420"/>
      </w:pPr>
      <w:r>
        <w:rPr>
          <w:rFonts w:hint="eastAsia"/>
        </w:rPr>
        <w:t>详细的生态设计</w:t>
      </w:r>
      <w:r>
        <w:rPr>
          <w:rFonts w:hint="eastAsia"/>
        </w:rPr>
        <w:t>/</w:t>
      </w:r>
      <w:r>
        <w:rPr>
          <w:rFonts w:hint="eastAsia"/>
        </w:rPr>
        <w:t>可回收设计</w:t>
      </w:r>
    </w:p>
    <w:p w14:paraId="4AA519C4" w14:textId="77777777" w:rsidR="00D16BE9" w:rsidRDefault="00AC4FA2">
      <w:pPr>
        <w:pStyle w:val="0"/>
        <w:numPr>
          <w:ilvl w:val="0"/>
          <w:numId w:val="18"/>
        </w:numPr>
        <w:ind w:left="0" w:firstLineChars="200" w:firstLine="420"/>
      </w:pPr>
      <w:r>
        <w:rPr>
          <w:rFonts w:hint="eastAsia"/>
        </w:rPr>
        <w:t>进行简化的</w:t>
      </w:r>
      <w:r>
        <w:rPr>
          <w:rFonts w:hint="eastAsia"/>
        </w:rPr>
        <w:t>KEPI</w:t>
      </w:r>
      <w:r>
        <w:rPr>
          <w:rFonts w:hint="eastAsia"/>
        </w:rPr>
        <w:t>类型生命周期评价（</w:t>
      </w:r>
      <w:r>
        <w:rPr>
          <w:rFonts w:hint="eastAsia"/>
        </w:rPr>
        <w:t>LCA</w:t>
      </w:r>
      <w:r>
        <w:rPr>
          <w:rFonts w:hint="eastAsia"/>
        </w:rPr>
        <w:t>）</w:t>
      </w:r>
      <w:r>
        <w:rPr>
          <w:rFonts w:hint="eastAsia"/>
        </w:rPr>
        <w:t>/</w:t>
      </w:r>
      <w:r>
        <w:rPr>
          <w:rFonts w:hint="eastAsia"/>
        </w:rPr>
        <w:t>生态设计研究</w:t>
      </w:r>
    </w:p>
    <w:p w14:paraId="3ADA4A12" w14:textId="77777777" w:rsidR="00D16BE9" w:rsidRDefault="00AC4FA2">
      <w:pPr>
        <w:pStyle w:val="0"/>
        <w:numPr>
          <w:ilvl w:val="0"/>
          <w:numId w:val="18"/>
        </w:numPr>
        <w:ind w:left="0" w:firstLineChars="200" w:firstLine="420"/>
      </w:pPr>
      <w:r>
        <w:rPr>
          <w:rFonts w:hint="eastAsia"/>
        </w:rPr>
        <w:t>比较特定商品或服务</w:t>
      </w:r>
    </w:p>
    <w:p w14:paraId="63587485" w14:textId="77777777" w:rsidR="00D16BE9" w:rsidRDefault="00AC4FA2">
      <w:pPr>
        <w:pStyle w:val="0"/>
        <w:numPr>
          <w:ilvl w:val="0"/>
          <w:numId w:val="18"/>
        </w:numPr>
        <w:ind w:left="0" w:firstLineChars="200" w:firstLine="420"/>
      </w:pPr>
      <w:r>
        <w:rPr>
          <w:rFonts w:hint="eastAsia"/>
        </w:rPr>
        <w:t>将特定产品与产品组平均水平进行基准测试</w:t>
      </w:r>
    </w:p>
    <w:p w14:paraId="537B064E" w14:textId="77777777" w:rsidR="00D16BE9" w:rsidRDefault="00AC4FA2">
      <w:pPr>
        <w:pStyle w:val="0"/>
        <w:numPr>
          <w:ilvl w:val="0"/>
          <w:numId w:val="18"/>
        </w:numPr>
        <w:ind w:left="0" w:firstLineChars="200" w:firstLine="420"/>
      </w:pPr>
      <w:r>
        <w:rPr>
          <w:rFonts w:hint="eastAsia"/>
        </w:rPr>
        <w:t>绿色公共或私人采购（</w:t>
      </w:r>
      <w:r>
        <w:rPr>
          <w:rFonts w:hint="eastAsia"/>
        </w:rPr>
        <w:t>GPP</w:t>
      </w:r>
      <w:r>
        <w:rPr>
          <w:rFonts w:hint="eastAsia"/>
        </w:rPr>
        <w:t>）</w:t>
      </w:r>
    </w:p>
    <w:p w14:paraId="31ADBF12" w14:textId="77777777" w:rsidR="00D16BE9" w:rsidRDefault="00AC4FA2">
      <w:pPr>
        <w:pStyle w:val="0"/>
        <w:numPr>
          <w:ilvl w:val="0"/>
          <w:numId w:val="18"/>
        </w:numPr>
        <w:ind w:left="0" w:firstLineChars="200" w:firstLine="420"/>
      </w:pPr>
      <w:r>
        <w:rPr>
          <w:rFonts w:hint="eastAsia"/>
        </w:rPr>
        <w:t>制定基于生命周期的</w:t>
      </w:r>
      <w:r>
        <w:rPr>
          <w:rFonts w:hint="eastAsia"/>
        </w:rPr>
        <w:t>I</w:t>
      </w:r>
      <w:r>
        <w:rPr>
          <w:rFonts w:hint="eastAsia"/>
        </w:rPr>
        <w:t>类生态标签标准</w:t>
      </w:r>
    </w:p>
    <w:p w14:paraId="7187DC1E" w14:textId="77777777" w:rsidR="00D16BE9" w:rsidRDefault="00AC4FA2">
      <w:pPr>
        <w:pStyle w:val="0"/>
        <w:numPr>
          <w:ilvl w:val="0"/>
          <w:numId w:val="18"/>
        </w:numPr>
        <w:ind w:left="0" w:firstLineChars="200" w:firstLine="420"/>
      </w:pPr>
      <w:r>
        <w:rPr>
          <w:rFonts w:hint="eastAsia"/>
        </w:rPr>
        <w:t>制定产品类别规则（</w:t>
      </w:r>
      <w:r>
        <w:rPr>
          <w:rFonts w:hint="eastAsia"/>
        </w:rPr>
        <w:t>PCR</w:t>
      </w:r>
      <w:r>
        <w:rPr>
          <w:rFonts w:hint="eastAsia"/>
        </w:rPr>
        <w:t>）或类似的特定产品组指南</w:t>
      </w:r>
    </w:p>
    <w:p w14:paraId="04146F27" w14:textId="77777777" w:rsidR="00D16BE9" w:rsidRDefault="00AC4FA2">
      <w:pPr>
        <w:pStyle w:val="0"/>
        <w:numPr>
          <w:ilvl w:val="0"/>
          <w:numId w:val="18"/>
        </w:numPr>
        <w:ind w:left="0" w:firstLineChars="200" w:firstLine="420"/>
      </w:pPr>
      <w:r>
        <w:rPr>
          <w:rFonts w:hint="eastAsia"/>
        </w:rPr>
        <w:t>为特定商品或服务制定基于生命周期的</w:t>
      </w:r>
      <w:r>
        <w:rPr>
          <w:rFonts w:hint="eastAsia"/>
        </w:rPr>
        <w:t>III</w:t>
      </w:r>
      <w:r>
        <w:rPr>
          <w:rFonts w:hint="eastAsia"/>
        </w:rPr>
        <w:t>类环境声明（如环境产品声明（</w:t>
      </w:r>
      <w:r>
        <w:rPr>
          <w:rFonts w:hint="eastAsia"/>
        </w:rPr>
        <w:t>EPD</w:t>
      </w:r>
      <w:r>
        <w:rPr>
          <w:rFonts w:hint="eastAsia"/>
        </w:rPr>
        <w:t>））</w:t>
      </w:r>
    </w:p>
    <w:p w14:paraId="1EF8CF36" w14:textId="77777777" w:rsidR="00D16BE9" w:rsidRDefault="00AC4FA2">
      <w:pPr>
        <w:pStyle w:val="0"/>
        <w:numPr>
          <w:ilvl w:val="0"/>
          <w:numId w:val="18"/>
        </w:numPr>
        <w:ind w:left="0" w:firstLineChars="200" w:firstLine="420"/>
      </w:pPr>
      <w:r>
        <w:rPr>
          <w:rFonts w:hint="eastAsia"/>
        </w:rPr>
        <w:t>开发“碳足迹”、“初级能源消耗”或类似的指标用于特定产品</w:t>
      </w:r>
    </w:p>
    <w:p w14:paraId="4A320C41" w14:textId="77777777" w:rsidR="00D16BE9" w:rsidRDefault="00AC4FA2">
      <w:pPr>
        <w:pStyle w:val="0"/>
        <w:numPr>
          <w:ilvl w:val="0"/>
          <w:numId w:val="18"/>
        </w:numPr>
        <w:ind w:left="0" w:firstLineChars="200" w:firstLine="420"/>
      </w:pPr>
      <w:r>
        <w:rPr>
          <w:rFonts w:hint="eastAsia"/>
        </w:rPr>
        <w:t>供应链绿色化</w:t>
      </w:r>
    </w:p>
    <w:p w14:paraId="7D0CF7F2" w14:textId="77777777" w:rsidR="00D16BE9" w:rsidRDefault="00AC4FA2">
      <w:pPr>
        <w:pStyle w:val="0"/>
        <w:numPr>
          <w:ilvl w:val="0"/>
          <w:numId w:val="18"/>
        </w:numPr>
        <w:ind w:left="0" w:firstLineChars="200" w:firstLine="420"/>
      </w:pPr>
      <w:r>
        <w:rPr>
          <w:rFonts w:hint="eastAsia"/>
        </w:rPr>
        <w:t>提供量化的生命周期数据作为环境技术验证（</w:t>
      </w:r>
      <w:r>
        <w:rPr>
          <w:rFonts w:hint="eastAsia"/>
        </w:rPr>
        <w:t>ETV</w:t>
      </w:r>
      <w:r>
        <w:rPr>
          <w:rFonts w:hint="eastAsia"/>
        </w:rPr>
        <w:t>）的附录，以</w:t>
      </w:r>
      <w:proofErr w:type="gramStart"/>
      <w:r>
        <w:rPr>
          <w:rFonts w:hint="eastAsia"/>
        </w:rPr>
        <w:t>供比较</w:t>
      </w:r>
      <w:proofErr w:type="gramEnd"/>
      <w:r>
        <w:rPr>
          <w:rFonts w:hint="eastAsia"/>
        </w:rPr>
        <w:t>使用</w:t>
      </w:r>
    </w:p>
    <w:p w14:paraId="7590F30D" w14:textId="77777777" w:rsidR="00D16BE9" w:rsidRDefault="00AC4FA2">
      <w:pPr>
        <w:pStyle w:val="0"/>
        <w:numPr>
          <w:ilvl w:val="0"/>
          <w:numId w:val="18"/>
        </w:numPr>
        <w:ind w:left="0" w:firstLineChars="200" w:firstLine="420"/>
      </w:pPr>
      <w:proofErr w:type="gramStart"/>
      <w:r>
        <w:rPr>
          <w:rFonts w:hint="eastAsia"/>
        </w:rPr>
        <w:t>清洁发展</w:t>
      </w:r>
      <w:proofErr w:type="gramEnd"/>
      <w:r>
        <w:rPr>
          <w:rFonts w:hint="eastAsia"/>
        </w:rPr>
        <w:t>机制（</w:t>
      </w:r>
      <w:r>
        <w:rPr>
          <w:rFonts w:hint="eastAsia"/>
        </w:rPr>
        <w:t>CDM</w:t>
      </w:r>
      <w:r>
        <w:rPr>
          <w:rFonts w:hint="eastAsia"/>
        </w:rPr>
        <w:t>）和联合实施（</w:t>
      </w:r>
      <w:r>
        <w:rPr>
          <w:rFonts w:hint="eastAsia"/>
        </w:rPr>
        <w:t>JI</w:t>
      </w:r>
      <w:r>
        <w:rPr>
          <w:rFonts w:hint="eastAsia"/>
        </w:rPr>
        <w:t>）</w:t>
      </w:r>
    </w:p>
    <w:p w14:paraId="54C9288A" w14:textId="77777777" w:rsidR="00D16BE9" w:rsidRDefault="00AC4FA2">
      <w:pPr>
        <w:pStyle w:val="0"/>
        <w:numPr>
          <w:ilvl w:val="0"/>
          <w:numId w:val="18"/>
        </w:numPr>
        <w:ind w:left="0" w:firstLineChars="200" w:firstLine="420"/>
      </w:pPr>
      <w:r>
        <w:rPr>
          <w:rFonts w:hint="eastAsia"/>
        </w:rPr>
        <w:t>政策发展：预测和分析普遍技术、原材料战略等的环境影响，以及相关政策的发展</w:t>
      </w:r>
    </w:p>
    <w:p w14:paraId="442528D9" w14:textId="77777777" w:rsidR="00D16BE9" w:rsidRDefault="00AC4FA2">
      <w:pPr>
        <w:pStyle w:val="0"/>
        <w:numPr>
          <w:ilvl w:val="0"/>
          <w:numId w:val="18"/>
        </w:numPr>
        <w:ind w:left="0" w:firstLineChars="200" w:firstLine="420"/>
      </w:pPr>
      <w:r>
        <w:rPr>
          <w:rFonts w:hint="eastAsia"/>
        </w:rPr>
        <w:t>政策信息：产品篮子（或产品组）类型的研究</w:t>
      </w:r>
    </w:p>
    <w:p w14:paraId="609CEA31" w14:textId="77777777" w:rsidR="00D16BE9" w:rsidRDefault="00AC4FA2">
      <w:pPr>
        <w:pStyle w:val="0"/>
        <w:numPr>
          <w:ilvl w:val="0"/>
          <w:numId w:val="18"/>
        </w:numPr>
        <w:ind w:left="0" w:firstLineChars="200" w:firstLine="420"/>
      </w:pPr>
      <w:r>
        <w:rPr>
          <w:rFonts w:hint="eastAsia"/>
        </w:rPr>
        <w:t>政策信息：识别环境影响最大的产品组</w:t>
      </w:r>
    </w:p>
    <w:p w14:paraId="7ED14013" w14:textId="77777777" w:rsidR="00D16BE9" w:rsidRDefault="00AC4FA2">
      <w:pPr>
        <w:pStyle w:val="0"/>
        <w:numPr>
          <w:ilvl w:val="0"/>
          <w:numId w:val="18"/>
        </w:numPr>
        <w:ind w:left="0" w:firstLineChars="200" w:firstLine="420"/>
      </w:pPr>
      <w:r>
        <w:rPr>
          <w:rFonts w:hint="eastAsia"/>
        </w:rPr>
        <w:t>政策信息：识别环境改进潜力最大的产品组</w:t>
      </w:r>
    </w:p>
    <w:p w14:paraId="3C9416C8" w14:textId="77777777" w:rsidR="00D16BE9" w:rsidRDefault="00AC4FA2">
      <w:pPr>
        <w:pStyle w:val="0"/>
        <w:numPr>
          <w:ilvl w:val="0"/>
          <w:numId w:val="18"/>
        </w:numPr>
        <w:ind w:left="0" w:firstLineChars="200" w:firstLine="420"/>
      </w:pPr>
      <w:r>
        <w:rPr>
          <w:rFonts w:hint="eastAsia"/>
        </w:rPr>
        <w:t>监测国家、行业部门、产品组或产品的环境影响</w:t>
      </w:r>
    </w:p>
    <w:p w14:paraId="183AD67E" w14:textId="77777777" w:rsidR="00D16BE9" w:rsidRDefault="00AC4FA2">
      <w:pPr>
        <w:pStyle w:val="0"/>
        <w:numPr>
          <w:ilvl w:val="0"/>
          <w:numId w:val="18"/>
        </w:numPr>
        <w:ind w:left="0" w:firstLineChars="200" w:firstLine="420"/>
      </w:pPr>
      <w:r>
        <w:rPr>
          <w:rFonts w:hint="eastAsia"/>
        </w:rPr>
        <w:t>企业或场所环境报告，包括在环境管理系统（</w:t>
      </w:r>
      <w:r>
        <w:rPr>
          <w:rFonts w:hint="eastAsia"/>
        </w:rPr>
        <w:t>EMS</w:t>
      </w:r>
      <w:r>
        <w:rPr>
          <w:rFonts w:hint="eastAsia"/>
        </w:rPr>
        <w:t>）中计算间接效应</w:t>
      </w:r>
    </w:p>
    <w:p w14:paraId="24435F77" w14:textId="77777777" w:rsidR="00D16BE9" w:rsidRDefault="00AC4FA2">
      <w:pPr>
        <w:pStyle w:val="0"/>
        <w:numPr>
          <w:ilvl w:val="0"/>
          <w:numId w:val="18"/>
        </w:numPr>
        <w:ind w:left="0" w:firstLineChars="200" w:firstLine="420"/>
      </w:pPr>
      <w:r>
        <w:rPr>
          <w:rFonts w:hint="eastAsia"/>
        </w:rPr>
        <w:t>有固定保证的认证供应类型研究或分析系统的部分</w:t>
      </w:r>
    </w:p>
    <w:p w14:paraId="47B21AD7" w14:textId="77777777" w:rsidR="00D16BE9" w:rsidRDefault="00AC4FA2">
      <w:pPr>
        <w:pStyle w:val="0"/>
        <w:numPr>
          <w:ilvl w:val="0"/>
          <w:numId w:val="18"/>
        </w:numPr>
        <w:ind w:left="0" w:firstLineChars="200" w:firstLine="420"/>
      </w:pPr>
      <w:r>
        <w:rPr>
          <w:rFonts w:hint="eastAsia"/>
        </w:rPr>
        <w:t>根据其目标定义不涉及与其他系统互动的会计研究</w:t>
      </w:r>
    </w:p>
    <w:p w14:paraId="16BC964E" w14:textId="77777777" w:rsidR="00D16BE9" w:rsidRDefault="00AC4FA2">
      <w:pPr>
        <w:pStyle w:val="0"/>
        <w:numPr>
          <w:ilvl w:val="0"/>
          <w:numId w:val="18"/>
        </w:numPr>
        <w:ind w:left="0" w:firstLineChars="200" w:firstLine="420"/>
      </w:pPr>
      <w:r>
        <w:rPr>
          <w:rFonts w:hint="eastAsia"/>
        </w:rPr>
        <w:lastRenderedPageBreak/>
        <w:t>开发特定、平均或通用的单元过程或生命周期清单（</w:t>
      </w:r>
      <w:r>
        <w:rPr>
          <w:rFonts w:hint="eastAsia"/>
        </w:rPr>
        <w:t>LCI</w:t>
      </w:r>
      <w:r>
        <w:rPr>
          <w:rFonts w:hint="eastAsia"/>
        </w:rPr>
        <w:t>）结果数据集，用于指定类型的</w:t>
      </w:r>
      <w:r>
        <w:rPr>
          <w:rFonts w:hint="eastAsia"/>
        </w:rPr>
        <w:t>LCA</w:t>
      </w:r>
      <w:r>
        <w:rPr>
          <w:rFonts w:hint="eastAsia"/>
        </w:rPr>
        <w:t>应用</w:t>
      </w:r>
      <w:r>
        <w:rPr>
          <w:rStyle w:val="afb"/>
        </w:rPr>
        <w:footnoteReference w:id="9"/>
      </w:r>
    </w:p>
    <w:p w14:paraId="5BDEECE6" w14:textId="77777777" w:rsidR="00D16BE9" w:rsidRDefault="00AC4FA2">
      <w:pPr>
        <w:pStyle w:val="0"/>
        <w:ind w:firstLineChars="200" w:firstLine="420"/>
      </w:pPr>
      <w:r>
        <w:rPr>
          <w:rFonts w:hint="eastAsia"/>
        </w:rPr>
        <w:t>请注意，研究通常涉及多个独立的应用（例如，开发环境产品声明（</w:t>
      </w:r>
      <w:r>
        <w:rPr>
          <w:rFonts w:hint="eastAsia"/>
        </w:rPr>
        <w:t>EPD</w:t>
      </w:r>
      <w:r>
        <w:rPr>
          <w:rFonts w:hint="eastAsia"/>
        </w:rPr>
        <w:t>）和进行内部基准测试）。或者，应用可能与成本、社会或其他补充环境信息相结合（例如，在进行生态效率分析时，将基于环境生命周期评价（</w:t>
      </w:r>
      <w:r>
        <w:rPr>
          <w:rFonts w:hint="eastAsia"/>
        </w:rPr>
        <w:t>LCA</w:t>
      </w:r>
      <w:r>
        <w:rPr>
          <w:rFonts w:hint="eastAsia"/>
        </w:rPr>
        <w:t>）结果的产品比较与生命周期成本信息结合起来）。</w:t>
      </w:r>
    </w:p>
    <w:p w14:paraId="12332719" w14:textId="77777777" w:rsidR="00D16BE9" w:rsidRDefault="00AC4FA2">
      <w:pPr>
        <w:pStyle w:val="0"/>
        <w:ind w:firstLineChars="200" w:firstLine="420"/>
      </w:pPr>
      <w:r>
        <w:rPr>
          <w:rFonts w:hint="eastAsia"/>
        </w:rPr>
        <w:t>同时注意，某些应用在</w:t>
      </w:r>
      <w:r>
        <w:rPr>
          <w:rFonts w:hint="eastAsia"/>
        </w:rPr>
        <w:t>ISO 14040</w:t>
      </w:r>
      <w:r>
        <w:rPr>
          <w:rFonts w:hint="eastAsia"/>
        </w:rPr>
        <w:t>和</w:t>
      </w:r>
      <w:r>
        <w:rPr>
          <w:rFonts w:hint="eastAsia"/>
        </w:rPr>
        <w:t>14044:2006</w:t>
      </w:r>
      <w:r>
        <w:rPr>
          <w:rFonts w:hint="eastAsia"/>
        </w:rPr>
        <w:t>下有特定要求，例如关于对公众披露的比较声明的审核和报告。此外，用于</w:t>
      </w:r>
      <w:r>
        <w:rPr>
          <w:rFonts w:hint="eastAsia"/>
        </w:rPr>
        <w:t>EPD</w:t>
      </w:r>
      <w:r>
        <w:rPr>
          <w:rFonts w:hint="eastAsia"/>
        </w:rPr>
        <w:t>和比较背景的生命周期清单（</w:t>
      </w:r>
      <w:r>
        <w:rPr>
          <w:rFonts w:hint="eastAsia"/>
        </w:rPr>
        <w:t>LCI</w:t>
      </w:r>
      <w:r>
        <w:rPr>
          <w:rFonts w:hint="eastAsia"/>
        </w:rPr>
        <w:t>）和生命周期影响评估（</w:t>
      </w:r>
      <w:r>
        <w:rPr>
          <w:rFonts w:hint="eastAsia"/>
        </w:rPr>
        <w:t>LCIA</w:t>
      </w:r>
      <w:r>
        <w:rPr>
          <w:rFonts w:hint="eastAsia"/>
        </w:rPr>
        <w:t>）数据集也有额外要求。第</w:t>
      </w:r>
      <w:r>
        <w:rPr>
          <w:rFonts w:hint="eastAsia"/>
        </w:rPr>
        <w:t>6.3</w:t>
      </w:r>
      <w:r>
        <w:rPr>
          <w:rFonts w:hint="eastAsia"/>
        </w:rPr>
        <w:t>章的表</w:t>
      </w:r>
      <w:r>
        <w:rPr>
          <w:rFonts w:hint="eastAsia"/>
        </w:rPr>
        <w:t>3</w:t>
      </w:r>
      <w:r>
        <w:rPr>
          <w:rFonts w:hint="eastAsia"/>
        </w:rPr>
        <w:t>提供了更多信息。</w:t>
      </w:r>
    </w:p>
    <w:p w14:paraId="4F6FA101" w14:textId="77777777" w:rsidR="00D16BE9" w:rsidRDefault="00AC4FA2">
      <w:pPr>
        <w:pStyle w:val="0"/>
        <w:ind w:firstLineChars="200" w:firstLine="420"/>
      </w:pPr>
      <w:r>
        <w:rPr>
          <w:rFonts w:hint="eastAsia"/>
        </w:rPr>
        <w:t>还要注意，不同的应用需要不同的方法学方法来进行生命周期清单（</w:t>
      </w:r>
      <w:r>
        <w:rPr>
          <w:rFonts w:hint="eastAsia"/>
        </w:rPr>
        <w:t>LCI</w:t>
      </w:r>
      <w:r>
        <w:rPr>
          <w:rFonts w:hint="eastAsia"/>
        </w:rPr>
        <w:t>）建模；与之直接相关的三种典型目标情境的详细信息在第</w:t>
      </w:r>
      <w:r>
        <w:rPr>
          <w:rFonts w:hint="eastAsia"/>
        </w:rPr>
        <w:t>5.3</w:t>
      </w:r>
      <w:r>
        <w:rPr>
          <w:rFonts w:hint="eastAsia"/>
        </w:rPr>
        <w:t>章中给出。这意味着，对于不同决策背景下的应用，可能需要不同的背景数据。</w:t>
      </w:r>
    </w:p>
    <w:p w14:paraId="088082AD" w14:textId="77777777" w:rsidR="00D16BE9" w:rsidRDefault="00AC4FA2">
      <w:pPr>
        <w:pStyle w:val="0"/>
        <w:ind w:firstLineChars="200" w:firstLine="420"/>
      </w:pPr>
      <w:r>
        <w:rPr>
          <w:rFonts w:hint="eastAsia"/>
        </w:rPr>
        <w:t>最后，研究的主题通常在目标定义阶段被明确提及，以便于清晰说明，尽管这在正式上是一个范围界定问题。如果目标定义在更一般的层面上，具体的主题只能在范围界定阶段确定。</w:t>
      </w:r>
    </w:p>
    <w:p w14:paraId="4521DC1F" w14:textId="77777777" w:rsidR="00D16BE9" w:rsidRDefault="00AC4FA2">
      <w:pPr>
        <w:pStyle w:val="0"/>
        <w:ind w:firstLineChars="200" w:firstLine="422"/>
        <w:rPr>
          <w:b/>
          <w:bCs/>
        </w:rPr>
      </w:pPr>
      <w:r>
        <w:rPr>
          <w:rFonts w:hint="eastAsia"/>
          <w:b/>
          <w:bCs/>
        </w:rPr>
        <w:t>纯粹的方法学研究与决策支持及会计</w:t>
      </w:r>
      <w:r>
        <w:rPr>
          <w:rFonts w:hint="eastAsia"/>
          <w:b/>
          <w:bCs/>
        </w:rPr>
        <w:t>/</w:t>
      </w:r>
      <w:r>
        <w:rPr>
          <w:rFonts w:hint="eastAsia"/>
          <w:b/>
          <w:bCs/>
        </w:rPr>
        <w:t>监测对象无关</w:t>
      </w:r>
    </w:p>
    <w:p w14:paraId="3F0670B9" w14:textId="77777777" w:rsidR="00D16BE9" w:rsidRDefault="00AC4FA2">
      <w:pPr>
        <w:pStyle w:val="0"/>
        <w:ind w:firstLineChars="200" w:firstLine="420"/>
      </w:pPr>
      <w:r>
        <w:rPr>
          <w:rFonts w:hint="eastAsia"/>
        </w:rPr>
        <w:t>那些不以提供分析对象决策支持或会计</w:t>
      </w:r>
      <w:r>
        <w:rPr>
          <w:rFonts w:hint="eastAsia"/>
        </w:rPr>
        <w:t>/</w:t>
      </w:r>
      <w:r>
        <w:rPr>
          <w:rFonts w:hint="eastAsia"/>
        </w:rPr>
        <w:t>监测信息为目标的研究，而是用于分析方法学问题的生命周期评价（</w:t>
      </w:r>
      <w:r>
        <w:rPr>
          <w:rFonts w:hint="eastAsia"/>
        </w:rPr>
        <w:t>LCA</w:t>
      </w:r>
      <w:r>
        <w:rPr>
          <w:rFonts w:hint="eastAsia"/>
        </w:rPr>
        <w:t>）研究，必须能够自由地调整所有方法学问题。因此，这些研究可能无法满足</w:t>
      </w:r>
      <w:r>
        <w:rPr>
          <w:rFonts w:hint="eastAsia"/>
        </w:rPr>
        <w:t>ILCD</w:t>
      </w:r>
      <w:r>
        <w:rPr>
          <w:rFonts w:hint="eastAsia"/>
        </w:rPr>
        <w:t>要求或</w:t>
      </w:r>
      <w:r>
        <w:rPr>
          <w:rFonts w:hint="eastAsia"/>
        </w:rPr>
        <w:t>ISO 14040</w:t>
      </w:r>
      <w:r>
        <w:rPr>
          <w:rFonts w:hint="eastAsia"/>
        </w:rPr>
        <w:t>和</w:t>
      </w:r>
      <w:r>
        <w:rPr>
          <w:rFonts w:hint="eastAsia"/>
        </w:rPr>
        <w:t>14044</w:t>
      </w:r>
      <w:r>
        <w:rPr>
          <w:rFonts w:hint="eastAsia"/>
        </w:rPr>
        <w:t>的要求。</w:t>
      </w:r>
    </w:p>
    <w:p w14:paraId="751F2C6A" w14:textId="77777777" w:rsidR="00D16BE9" w:rsidRDefault="00AC4FA2">
      <w:pPr>
        <w:pStyle w:val="affd"/>
        <w:spacing w:beforeLines="0" w:before="0" w:afterLines="0" w:after="0"/>
        <w:ind w:firstLineChars="200" w:firstLine="482"/>
        <w:rPr>
          <w:sz w:val="24"/>
          <w:szCs w:val="40"/>
        </w:rPr>
      </w:pPr>
      <w:bookmarkStart w:id="27" w:name="_Toc175603927"/>
      <w:r>
        <w:rPr>
          <w:rFonts w:hint="eastAsia"/>
          <w:sz w:val="24"/>
          <w:szCs w:val="40"/>
        </w:rPr>
        <w:t xml:space="preserve">5.2.2 </w:t>
      </w:r>
      <w:r>
        <w:rPr>
          <w:rFonts w:hint="eastAsia"/>
          <w:sz w:val="24"/>
          <w:szCs w:val="40"/>
        </w:rPr>
        <w:t>方法、假设和影响限制（例如，碳足迹）</w:t>
      </w:r>
      <w:bookmarkEnd w:id="27"/>
    </w:p>
    <w:p w14:paraId="47F7DC16" w14:textId="77777777" w:rsidR="00D16BE9" w:rsidRDefault="00AC4FA2">
      <w:pPr>
        <w:pStyle w:val="0"/>
        <w:ind w:firstLineChars="200" w:firstLine="420"/>
      </w:pPr>
      <w:r>
        <w:rPr>
          <w:rFonts w:hint="eastAsia"/>
        </w:rPr>
        <w:t>（无对应</w:t>
      </w:r>
      <w:r>
        <w:rPr>
          <w:rFonts w:hint="eastAsia"/>
        </w:rPr>
        <w:t>ISO 14044:2006</w:t>
      </w:r>
      <w:r>
        <w:rPr>
          <w:rFonts w:hint="eastAsia"/>
        </w:rPr>
        <w:t>章节；隐含在各章节中）</w:t>
      </w:r>
    </w:p>
    <w:p w14:paraId="0AC32252" w14:textId="77777777" w:rsidR="00D16BE9" w:rsidRDefault="00AC4FA2">
      <w:pPr>
        <w:pStyle w:val="0"/>
        <w:ind w:firstLineChars="200" w:firstLine="422"/>
        <w:rPr>
          <w:b/>
          <w:bCs/>
        </w:rPr>
      </w:pPr>
      <w:r>
        <w:rPr>
          <w:rFonts w:hint="eastAsia"/>
          <w:b/>
          <w:bCs/>
        </w:rPr>
        <w:t>引言</w:t>
      </w:r>
    </w:p>
    <w:p w14:paraId="7B084D99" w14:textId="77777777" w:rsidR="00D16BE9" w:rsidRDefault="00AC4FA2">
      <w:pPr>
        <w:pStyle w:val="0"/>
        <w:ind w:firstLineChars="200" w:firstLine="420"/>
      </w:pPr>
      <w:r>
        <w:rPr>
          <w:rFonts w:hint="eastAsia"/>
        </w:rPr>
        <w:t>如果目标定义暗示由于应用的方法论、所作的假设或有限的影响覆盖范围而限制了生命周期评估（</w:t>
      </w:r>
      <w:r>
        <w:rPr>
          <w:rFonts w:hint="eastAsia"/>
        </w:rPr>
        <w:t>LCA</w:t>
      </w:r>
      <w:r>
        <w:rPr>
          <w:rFonts w:hint="eastAsia"/>
        </w:rPr>
        <w:t>）结果的可用性，这些限制也应被清晰识别并在后续报告中显著展示（见第</w:t>
      </w:r>
      <w:r>
        <w:rPr>
          <w:rFonts w:hint="eastAsia"/>
        </w:rPr>
        <w:t>10</w:t>
      </w:r>
      <w:r>
        <w:rPr>
          <w:rFonts w:hint="eastAsia"/>
        </w:rPr>
        <w:t>章）。识别和理解这些限制需要相关的专业知识和经验。通常，这些限制在研究过程中需要进行调整或扩展。</w:t>
      </w:r>
    </w:p>
    <w:p w14:paraId="0895CE10" w14:textId="77777777" w:rsidR="00D16BE9" w:rsidRDefault="00AC4FA2">
      <w:pPr>
        <w:pStyle w:val="0"/>
        <w:ind w:firstLineChars="200" w:firstLine="422"/>
        <w:rPr>
          <w:b/>
          <w:bCs/>
        </w:rPr>
      </w:pPr>
      <w:r>
        <w:rPr>
          <w:rFonts w:hint="eastAsia"/>
          <w:b/>
          <w:bCs/>
        </w:rPr>
        <w:t>碳足迹和其他影响覆盖有限的研究</w:t>
      </w:r>
    </w:p>
    <w:p w14:paraId="760EE971" w14:textId="77777777" w:rsidR="00D16BE9" w:rsidRDefault="00AC4FA2">
      <w:pPr>
        <w:pStyle w:val="0"/>
        <w:ind w:firstLineChars="200" w:firstLine="420"/>
      </w:pPr>
      <w:r>
        <w:rPr>
          <w:rFonts w:hint="eastAsia"/>
        </w:rPr>
        <w:t>一个明显的影响覆盖相关限制的例子是碳足迹计算，其中仅考虑气候变化相关的温室气体排放。如果分析的产品（及其竞争产品）的整体环境影响主要由气候变化影响主导，或者其他单独相关的影响，如富营养化和酸化，与气候变化有很强的正相关性，那么这种初步限制是完全可以合理化的。否则，在初始设置中的这种限制可能导致比较的不适用性（例如，如果两个被比较的产品在其他影响类别中的环境影响有明显差异）。同样的情况适用于只包括与能源消耗相关的资源流的初级能源消耗研究或其他类似的限制。</w:t>
      </w:r>
    </w:p>
    <w:p w14:paraId="351E85A5" w14:textId="77777777" w:rsidR="00D16BE9" w:rsidRDefault="00AC4FA2">
      <w:pPr>
        <w:pStyle w:val="0"/>
        <w:ind w:firstLineChars="200" w:firstLine="422"/>
        <w:rPr>
          <w:b/>
          <w:bCs/>
        </w:rPr>
      </w:pPr>
      <w:r>
        <w:rPr>
          <w:rFonts w:hint="eastAsia"/>
          <w:b/>
          <w:bCs/>
        </w:rPr>
        <w:lastRenderedPageBreak/>
        <w:t>方法相关限制</w:t>
      </w:r>
    </w:p>
    <w:p w14:paraId="6EF9CC80" w14:textId="77777777" w:rsidR="00D16BE9" w:rsidRDefault="00AC4FA2">
      <w:pPr>
        <w:pStyle w:val="0"/>
        <w:ind w:firstLineChars="200" w:firstLine="420"/>
      </w:pPr>
      <w:r>
        <w:rPr>
          <w:rFonts w:hint="eastAsia"/>
        </w:rPr>
        <w:t>方法论上的限制也可能限制得出普遍结论的可能性或在其他研究中使用结果的能力。方法论限制指的</w:t>
      </w:r>
      <w:proofErr w:type="gramStart"/>
      <w:r>
        <w:rPr>
          <w:rFonts w:hint="eastAsia"/>
        </w:rPr>
        <w:t>是例如</w:t>
      </w:r>
      <w:proofErr w:type="gramEnd"/>
      <w:r>
        <w:rPr>
          <w:rFonts w:hint="eastAsia"/>
        </w:rPr>
        <w:t>固有的传统、现场非特定的生命周期影响评估（</w:t>
      </w:r>
      <w:r>
        <w:rPr>
          <w:rFonts w:hint="eastAsia"/>
        </w:rPr>
        <w:t>LCIA</w:t>
      </w:r>
      <w:r>
        <w:rPr>
          <w:rFonts w:hint="eastAsia"/>
        </w:rPr>
        <w:t>）限制：如果这样的研究结果意图用于对具有特殊特征（例如，位于岛上的特性）的特定地点进行决策，则这些结果不适用。其他方法相关的限制可能由所选的特定生命周期清单（</w:t>
      </w:r>
      <w:r>
        <w:rPr>
          <w:rFonts w:hint="eastAsia"/>
        </w:rPr>
        <w:t>LCI</w:t>
      </w:r>
      <w:r>
        <w:rPr>
          <w:rFonts w:hint="eastAsia"/>
        </w:rPr>
        <w:t>）方法引起。例如，基于市场价格的分配方法的使用可能部分或完全阻碍结果在生态效率研究中的应用，因为环境结果与市场价格相关。</w:t>
      </w:r>
    </w:p>
    <w:p w14:paraId="0027483C" w14:textId="77777777" w:rsidR="00D16BE9" w:rsidRDefault="00AC4FA2">
      <w:pPr>
        <w:pStyle w:val="0"/>
        <w:ind w:firstLineChars="200" w:firstLine="422"/>
        <w:rPr>
          <w:b/>
          <w:bCs/>
        </w:rPr>
      </w:pPr>
      <w:r>
        <w:rPr>
          <w:rFonts w:hint="eastAsia"/>
          <w:b/>
          <w:bCs/>
        </w:rPr>
        <w:t>假设相关的局限性</w:t>
      </w:r>
    </w:p>
    <w:p w14:paraId="7E0AD17A" w14:textId="77777777" w:rsidR="00D16BE9" w:rsidRDefault="00AC4FA2">
      <w:pPr>
        <w:pStyle w:val="0"/>
        <w:ind w:firstLineChars="200" w:firstLine="420"/>
      </w:pPr>
      <w:r>
        <w:rPr>
          <w:rFonts w:hint="eastAsia"/>
        </w:rPr>
        <w:t>对所分析系统特征或特定情境的假设可能限制结果的适用性和</w:t>
      </w:r>
      <w:proofErr w:type="gramStart"/>
      <w:r>
        <w:rPr>
          <w:rFonts w:hint="eastAsia"/>
        </w:rPr>
        <w:t>可</w:t>
      </w:r>
      <w:proofErr w:type="gramEnd"/>
      <w:r>
        <w:rPr>
          <w:rFonts w:hint="eastAsia"/>
        </w:rPr>
        <w:t>转移性</w:t>
      </w:r>
      <w:r>
        <w:rPr>
          <w:rStyle w:val="afb"/>
        </w:rPr>
        <w:footnoteReference w:id="10"/>
      </w:r>
      <w:r>
        <w:rPr>
          <w:rFonts w:hint="eastAsia"/>
        </w:rPr>
        <w:t>。例如，如果分析的产品情境在时间代表性（如“峰值电力供应”）、地点（如在产品</w:t>
      </w:r>
      <w:proofErr w:type="gramStart"/>
      <w:r>
        <w:rPr>
          <w:rFonts w:hint="eastAsia"/>
        </w:rPr>
        <w:t>未设计</w:t>
      </w:r>
      <w:proofErr w:type="gramEnd"/>
      <w:r>
        <w:rPr>
          <w:rFonts w:hint="eastAsia"/>
        </w:rPr>
        <w:t>的气候区域的国家）、使用模式（如超出产品主要用途）等方面非常具体，即以一种对分析系统来说不典型的方式进行，这可能会限制结果的适用性和</w:t>
      </w:r>
      <w:proofErr w:type="gramStart"/>
      <w:r>
        <w:rPr>
          <w:rFonts w:hint="eastAsia"/>
        </w:rPr>
        <w:t>可</w:t>
      </w:r>
      <w:proofErr w:type="gramEnd"/>
      <w:r>
        <w:rPr>
          <w:rFonts w:hint="eastAsia"/>
        </w:rPr>
        <w:t>转移性。</w:t>
      </w:r>
    </w:p>
    <w:p w14:paraId="0013318F" w14:textId="77777777" w:rsidR="00D16BE9" w:rsidRDefault="00AC4FA2">
      <w:pPr>
        <w:pStyle w:val="0"/>
        <w:ind w:firstLineChars="200" w:firstLine="422"/>
        <w:rPr>
          <w:b/>
          <w:bCs/>
        </w:rPr>
      </w:pPr>
      <w:r>
        <w:rPr>
          <w:rFonts w:hint="eastAsia"/>
          <w:b/>
          <w:bCs/>
        </w:rPr>
        <w:t>利基市场</w:t>
      </w:r>
    </w:p>
    <w:p w14:paraId="7B60DC97" w14:textId="77777777" w:rsidR="00D16BE9" w:rsidRDefault="00AC4FA2">
      <w:pPr>
        <w:pStyle w:val="0"/>
        <w:ind w:firstLineChars="200" w:firstLine="420"/>
      </w:pPr>
      <w:r>
        <w:rPr>
          <w:rFonts w:hint="eastAsia"/>
        </w:rPr>
        <w:t>在这个背景下，一个特殊的情况是由于分析“利基市场”而产生的限制。市场利基是市场细分中的</w:t>
      </w:r>
      <w:proofErr w:type="gramStart"/>
      <w:r>
        <w:rPr>
          <w:rFonts w:hint="eastAsia"/>
        </w:rPr>
        <w:t>一</w:t>
      </w:r>
      <w:proofErr w:type="gramEnd"/>
      <w:r>
        <w:rPr>
          <w:rFonts w:hint="eastAsia"/>
        </w:rPr>
        <w:t>个子类别，其中一部分客户只考虑具有特定属性的产品作为替代品（即那些定义特定利基的属性，如“可再填充包装”在“包装”市场中），尽管大多数消费者将利基产品与细分市场中的其他产品（如“不可再填充包装”）视为可以比较的。将利基市场与主要市场区分开的方面包括：</w:t>
      </w:r>
    </w:p>
    <w:p w14:paraId="4DFB7C0D" w14:textId="77777777" w:rsidR="00D16BE9" w:rsidRDefault="00AC4FA2">
      <w:pPr>
        <w:pStyle w:val="0"/>
        <w:numPr>
          <w:ilvl w:val="0"/>
          <w:numId w:val="19"/>
        </w:numPr>
        <w:ind w:left="0" w:firstLineChars="200" w:firstLine="420"/>
      </w:pPr>
      <w:r>
        <w:rPr>
          <w:rFonts w:hint="eastAsia"/>
        </w:rPr>
        <w:t>价格（即商品的投资成本或生命周期成本</w:t>
      </w:r>
      <w:r>
        <w:rPr>
          <w:rFonts w:hint="eastAsia"/>
        </w:rPr>
        <w:t>/</w:t>
      </w:r>
      <w:proofErr w:type="gramStart"/>
      <w:r>
        <w:rPr>
          <w:rFonts w:hint="eastAsia"/>
        </w:rPr>
        <w:t>总拥有</w:t>
      </w:r>
      <w:proofErr w:type="gramEnd"/>
      <w:r>
        <w:rPr>
          <w:rFonts w:hint="eastAsia"/>
        </w:rPr>
        <w:t>成本），</w:t>
      </w:r>
    </w:p>
    <w:p w14:paraId="43D2D544" w14:textId="77777777" w:rsidR="00D16BE9" w:rsidRDefault="00AC4FA2">
      <w:pPr>
        <w:pStyle w:val="0"/>
        <w:numPr>
          <w:ilvl w:val="0"/>
          <w:numId w:val="19"/>
        </w:numPr>
        <w:ind w:left="0" w:firstLineChars="200" w:firstLine="420"/>
      </w:pPr>
      <w:r>
        <w:rPr>
          <w:rFonts w:hint="eastAsia"/>
        </w:rPr>
        <w:t>生活方式和价值观相关问题（如一般性的“绿色”形象，或更具体的“本地生产”、“生物基”、“回收”、“可回收”、“环保标签”等，或一般性的“社会”形象，如“公平贸易”、“无童工”等，或如“时尚”、“现代”、“声望”、“年轻”等方面），</w:t>
      </w:r>
    </w:p>
    <w:p w14:paraId="0A4C63AE" w14:textId="77777777" w:rsidR="00D16BE9" w:rsidRDefault="00AC4FA2">
      <w:pPr>
        <w:pStyle w:val="0"/>
        <w:numPr>
          <w:ilvl w:val="0"/>
          <w:numId w:val="19"/>
        </w:numPr>
        <w:ind w:left="0" w:firstLineChars="200" w:firstLine="420"/>
      </w:pPr>
      <w:r>
        <w:rPr>
          <w:rFonts w:hint="eastAsia"/>
        </w:rPr>
        <w:t>高质量、耐用性</w:t>
      </w:r>
      <w:r>
        <w:rPr>
          <w:rFonts w:hint="eastAsia"/>
        </w:rPr>
        <w:t>/</w:t>
      </w:r>
      <w:r>
        <w:rPr>
          <w:rFonts w:hint="eastAsia"/>
        </w:rPr>
        <w:t>持久性，</w:t>
      </w:r>
    </w:p>
    <w:p w14:paraId="2F98B2C0" w14:textId="77777777" w:rsidR="00D16BE9" w:rsidRDefault="00AC4FA2">
      <w:pPr>
        <w:pStyle w:val="0"/>
        <w:numPr>
          <w:ilvl w:val="0"/>
          <w:numId w:val="19"/>
        </w:numPr>
        <w:ind w:left="0" w:firstLineChars="200" w:firstLine="420"/>
      </w:pPr>
      <w:r>
        <w:rPr>
          <w:rFonts w:hint="eastAsia"/>
        </w:rPr>
        <w:t>实用性和</w:t>
      </w:r>
      <w:r>
        <w:rPr>
          <w:rFonts w:hint="eastAsia"/>
        </w:rPr>
        <w:t>/</w:t>
      </w:r>
      <w:r>
        <w:rPr>
          <w:rFonts w:hint="eastAsia"/>
        </w:rPr>
        <w:t>或节省时间。</w:t>
      </w:r>
    </w:p>
    <w:p w14:paraId="100E2D7F" w14:textId="77777777" w:rsidR="00D16BE9" w:rsidRDefault="00AC4FA2">
      <w:pPr>
        <w:pStyle w:val="0"/>
        <w:ind w:firstLineChars="200" w:firstLine="420"/>
      </w:pPr>
      <w:r>
        <w:rPr>
          <w:rFonts w:hint="eastAsia"/>
        </w:rPr>
        <w:t>因此，对利基市场的研究</w:t>
      </w:r>
      <w:proofErr w:type="gramStart"/>
      <w:r>
        <w:rPr>
          <w:rFonts w:hint="eastAsia"/>
        </w:rPr>
        <w:t>最初会</w:t>
      </w:r>
      <w:proofErr w:type="gramEnd"/>
      <w:r>
        <w:rPr>
          <w:rFonts w:hint="eastAsia"/>
        </w:rPr>
        <w:t>限制待纳入的产品类型，尽管从纯技术角度来看，为避免潜在的误导性比较，也需要包括特定利基之外的产品。在这种研究的解释阶段，应明确并显著地突出有限的结论。</w:t>
      </w:r>
    </w:p>
    <w:p w14:paraId="0AF40807" w14:textId="77777777" w:rsidR="00D16BE9" w:rsidRDefault="00AC4FA2">
      <w:pPr>
        <w:pStyle w:val="affd"/>
        <w:spacing w:beforeLines="0" w:before="0" w:afterLines="0" w:after="0"/>
        <w:ind w:firstLineChars="200" w:firstLine="482"/>
        <w:rPr>
          <w:sz w:val="24"/>
          <w:szCs w:val="40"/>
        </w:rPr>
      </w:pPr>
      <w:bookmarkStart w:id="28" w:name="_Toc175603928"/>
      <w:r>
        <w:rPr>
          <w:rFonts w:hint="eastAsia"/>
          <w:sz w:val="24"/>
          <w:szCs w:val="40"/>
        </w:rPr>
        <w:t xml:space="preserve">5.2.3 </w:t>
      </w:r>
      <w:r>
        <w:rPr>
          <w:rFonts w:hint="eastAsia"/>
          <w:sz w:val="24"/>
          <w:szCs w:val="40"/>
        </w:rPr>
        <w:t>进行研究的理由和决策背景</w:t>
      </w:r>
      <w:bookmarkEnd w:id="28"/>
    </w:p>
    <w:p w14:paraId="4EE4B26F" w14:textId="77777777" w:rsidR="00D16BE9" w:rsidRDefault="00AC4FA2">
      <w:pPr>
        <w:pStyle w:val="0"/>
        <w:ind w:firstLineChars="200" w:firstLine="420"/>
      </w:pPr>
      <w:r>
        <w:rPr>
          <w:rFonts w:hint="eastAsia"/>
        </w:rPr>
        <w:t>（参见</w:t>
      </w:r>
      <w:r>
        <w:rPr>
          <w:rFonts w:hint="eastAsia"/>
        </w:rPr>
        <w:t>ISO 14044:2006</w:t>
      </w:r>
      <w:r>
        <w:rPr>
          <w:rFonts w:hint="eastAsia"/>
        </w:rPr>
        <w:t>第</w:t>
      </w:r>
      <w:r>
        <w:rPr>
          <w:rFonts w:hint="eastAsia"/>
        </w:rPr>
        <w:t>4.2.2</w:t>
      </w:r>
      <w:r>
        <w:rPr>
          <w:rFonts w:hint="eastAsia"/>
        </w:rPr>
        <w:t>章）</w:t>
      </w:r>
    </w:p>
    <w:p w14:paraId="369E2783" w14:textId="77777777" w:rsidR="00D16BE9" w:rsidRDefault="00AC4FA2">
      <w:pPr>
        <w:pStyle w:val="0"/>
        <w:ind w:firstLineChars="200" w:firstLine="420"/>
      </w:pPr>
      <w:r>
        <w:rPr>
          <w:rFonts w:hint="eastAsia"/>
        </w:rPr>
        <w:t>目标定义应解释进行生命周期清单</w:t>
      </w:r>
      <w:r>
        <w:rPr>
          <w:rFonts w:hint="eastAsia"/>
        </w:rPr>
        <w:t>/</w:t>
      </w:r>
      <w:r>
        <w:rPr>
          <w:rFonts w:hint="eastAsia"/>
        </w:rPr>
        <w:t>生命周期评估（</w:t>
      </w:r>
      <w:r>
        <w:rPr>
          <w:rFonts w:hint="eastAsia"/>
        </w:rPr>
        <w:t>LCI/LCA</w:t>
      </w:r>
      <w:r>
        <w:rPr>
          <w:rFonts w:hint="eastAsia"/>
        </w:rPr>
        <w:t>）研究的理由，指出推动因素和动机，特别是明确决策背景（例如：支持政府关于环保建议的决策</w:t>
      </w:r>
      <w:r>
        <w:rPr>
          <w:rStyle w:val="afb"/>
        </w:rPr>
        <w:footnoteReference w:id="11"/>
      </w:r>
      <w:r>
        <w:rPr>
          <w:rFonts w:hint="eastAsia"/>
        </w:rPr>
        <w:t>，涉及澳大利亚商业和政府办公室纸张废弃物的未来处理方式）。</w:t>
      </w:r>
    </w:p>
    <w:p w14:paraId="6C5EA899" w14:textId="77777777" w:rsidR="00D16BE9" w:rsidRDefault="00AC4FA2">
      <w:pPr>
        <w:pStyle w:val="0"/>
        <w:ind w:firstLineChars="200" w:firstLine="420"/>
      </w:pPr>
      <w:r>
        <w:rPr>
          <w:rFonts w:hint="eastAsia"/>
        </w:rPr>
        <w:lastRenderedPageBreak/>
        <w:t>决策背景是确定最合适的</w:t>
      </w:r>
      <w:r>
        <w:rPr>
          <w:rFonts w:hint="eastAsia"/>
        </w:rPr>
        <w:t>LCI</w:t>
      </w:r>
      <w:r>
        <w:rPr>
          <w:rFonts w:hint="eastAsia"/>
        </w:rPr>
        <w:t>模型方法的关键标准，即</w:t>
      </w:r>
      <w:r>
        <w:rPr>
          <w:rFonts w:hint="eastAsia"/>
        </w:rPr>
        <w:t>LCI</w:t>
      </w:r>
      <w:r>
        <w:rPr>
          <w:rFonts w:hint="eastAsia"/>
        </w:rPr>
        <w:t>建模框架（如“归因型”或“后果型”）以及相关的</w:t>
      </w:r>
      <w:r>
        <w:rPr>
          <w:rFonts w:hint="eastAsia"/>
        </w:rPr>
        <w:t>LCI</w:t>
      </w:r>
      <w:r>
        <w:rPr>
          <w:rFonts w:hint="eastAsia"/>
        </w:rPr>
        <w:t>方法（如“分配”或“替代”）的应用方法。第</w:t>
      </w:r>
      <w:r>
        <w:rPr>
          <w:rFonts w:hint="eastAsia"/>
        </w:rPr>
        <w:t>5.3</w:t>
      </w:r>
      <w:r>
        <w:rPr>
          <w:rFonts w:hint="eastAsia"/>
        </w:rPr>
        <w:t>章提供了从预期应用和一般决策背景中导出适用目标情境的正式方法的详细信息。</w:t>
      </w:r>
    </w:p>
    <w:p w14:paraId="0676F7E3" w14:textId="77777777" w:rsidR="00D16BE9" w:rsidRDefault="00AC4FA2">
      <w:pPr>
        <w:pStyle w:val="0"/>
        <w:ind w:firstLineChars="200" w:firstLine="420"/>
      </w:pPr>
      <w:r>
        <w:rPr>
          <w:rFonts w:hint="eastAsia"/>
        </w:rPr>
        <w:t>决策背景还直接决定了范围定义的其他关键方面，包括在库存数据收集和建模过程中需要做出的决策、影响评估结果的计算，最终对</w:t>
      </w:r>
      <w:r>
        <w:rPr>
          <w:rFonts w:hint="eastAsia"/>
        </w:rPr>
        <w:t>LCA</w:t>
      </w:r>
      <w:r>
        <w:rPr>
          <w:rFonts w:hint="eastAsia"/>
        </w:rPr>
        <w:t>研究结果的解释。</w:t>
      </w:r>
    </w:p>
    <w:p w14:paraId="1D106E26" w14:textId="77777777" w:rsidR="00D16BE9" w:rsidRDefault="00AC4FA2">
      <w:pPr>
        <w:pStyle w:val="0"/>
        <w:ind w:firstLineChars="200" w:firstLine="420"/>
      </w:pPr>
      <w:r>
        <w:rPr>
          <w:rFonts w:hint="eastAsia"/>
        </w:rPr>
        <w:t>研究的陈述理由表明了质量目标，并为判断数据质量需求以及潜在的特殊审查需求（超出最低要求）提供了基础。例如，如果计划中的国家立法希望在审查过程中引入贸易伙伴，以提高国际接受度，可能会需要特别审查。</w:t>
      </w:r>
    </w:p>
    <w:p w14:paraId="1A5E6181" w14:textId="77777777" w:rsidR="00D16BE9" w:rsidRDefault="00AC4FA2">
      <w:pPr>
        <w:pStyle w:val="affd"/>
        <w:spacing w:beforeLines="0" w:before="0" w:afterLines="0" w:after="0"/>
        <w:ind w:firstLineChars="200" w:firstLine="482"/>
        <w:rPr>
          <w:sz w:val="24"/>
          <w:szCs w:val="40"/>
        </w:rPr>
      </w:pPr>
      <w:bookmarkStart w:id="29" w:name="_Toc175603929"/>
      <w:r>
        <w:rPr>
          <w:rFonts w:hint="eastAsia"/>
          <w:sz w:val="24"/>
          <w:szCs w:val="40"/>
        </w:rPr>
        <w:t xml:space="preserve">5.2.4 </w:t>
      </w:r>
      <w:r>
        <w:rPr>
          <w:rFonts w:hint="eastAsia"/>
          <w:sz w:val="24"/>
          <w:szCs w:val="40"/>
        </w:rPr>
        <w:t>目标受众</w:t>
      </w:r>
      <w:bookmarkEnd w:id="29"/>
    </w:p>
    <w:p w14:paraId="31CF4018" w14:textId="77777777" w:rsidR="00D16BE9" w:rsidRDefault="00AC4FA2">
      <w:pPr>
        <w:pStyle w:val="0"/>
        <w:ind w:firstLineChars="200" w:firstLine="420"/>
      </w:pPr>
      <w:r>
        <w:rPr>
          <w:rFonts w:hint="eastAsia"/>
        </w:rPr>
        <w:t>（参见</w:t>
      </w:r>
      <w:r>
        <w:rPr>
          <w:rFonts w:hint="eastAsia"/>
        </w:rPr>
        <w:t>ISO 14044:2006</w:t>
      </w:r>
      <w:r>
        <w:rPr>
          <w:rFonts w:hint="eastAsia"/>
        </w:rPr>
        <w:t>第</w:t>
      </w:r>
      <w:r>
        <w:rPr>
          <w:rFonts w:hint="eastAsia"/>
        </w:rPr>
        <w:t>4.2.2</w:t>
      </w:r>
      <w:r>
        <w:rPr>
          <w:rFonts w:hint="eastAsia"/>
        </w:rPr>
        <w:t>章）</w:t>
      </w:r>
    </w:p>
    <w:p w14:paraId="76DAB554" w14:textId="77777777" w:rsidR="00D16BE9" w:rsidRDefault="00AC4FA2">
      <w:pPr>
        <w:pStyle w:val="0"/>
        <w:ind w:firstLineChars="200" w:firstLine="420"/>
      </w:pPr>
      <w:r>
        <w:rPr>
          <w:rFonts w:hint="eastAsia"/>
        </w:rPr>
        <w:t>目标定义应确定研究的目标受众，即研究结果预期传达给谁。这有助于确定关键的审查需求以及适当的报告形式和技术水平。例如，对于上述例子，目标受</w:t>
      </w:r>
      <w:proofErr w:type="gramStart"/>
      <w:r>
        <w:rPr>
          <w:rFonts w:hint="eastAsia"/>
        </w:rPr>
        <w:t>众可以</w:t>
      </w:r>
      <w:proofErr w:type="gramEnd"/>
      <w:r>
        <w:rPr>
          <w:rFonts w:hint="eastAsia"/>
        </w:rPr>
        <w:t>是“澳大利亚的政府决策者和纸张生产及废物管理部门的主要利益相关者，以及私营部门和政府部门的办公室运营者”。</w:t>
      </w:r>
    </w:p>
    <w:p w14:paraId="3F6B44D6" w14:textId="77777777" w:rsidR="00D16BE9" w:rsidRDefault="00AC4FA2">
      <w:pPr>
        <w:pStyle w:val="0"/>
        <w:ind w:firstLineChars="200" w:firstLine="420"/>
      </w:pPr>
      <w:r>
        <w:rPr>
          <w:rFonts w:hint="eastAsia"/>
        </w:rPr>
        <w:t>不同类型的目标受众（即“内部”与“外部”，以及“技术性”与“非技术性”）通常意味着在文档编制、审查、保密性及其他问题上的不同范围要求，这些要求源于受众的需求。因此，目标</w:t>
      </w:r>
      <w:proofErr w:type="gramStart"/>
      <w:r>
        <w:rPr>
          <w:rFonts w:hint="eastAsia"/>
        </w:rPr>
        <w:t>受众应在</w:t>
      </w:r>
      <w:proofErr w:type="gramEnd"/>
      <w:r>
        <w:rPr>
          <w:rFonts w:hint="eastAsia"/>
        </w:rPr>
        <w:t>目标定义阶段就明确识别。</w:t>
      </w:r>
    </w:p>
    <w:p w14:paraId="113CA02F" w14:textId="77777777" w:rsidR="00D16BE9" w:rsidRDefault="00AC4FA2">
      <w:pPr>
        <w:pStyle w:val="affd"/>
        <w:spacing w:beforeLines="0" w:before="0" w:afterLines="0" w:after="0"/>
        <w:ind w:firstLineChars="200" w:firstLine="482"/>
        <w:rPr>
          <w:sz w:val="24"/>
          <w:szCs w:val="40"/>
        </w:rPr>
      </w:pPr>
      <w:bookmarkStart w:id="30" w:name="_Toc175603930"/>
      <w:r>
        <w:rPr>
          <w:rFonts w:hint="eastAsia"/>
          <w:sz w:val="24"/>
          <w:szCs w:val="40"/>
        </w:rPr>
        <w:t xml:space="preserve">5.2.5 </w:t>
      </w:r>
      <w:r>
        <w:rPr>
          <w:rFonts w:hint="eastAsia"/>
          <w:sz w:val="24"/>
          <w:szCs w:val="40"/>
        </w:rPr>
        <w:t>计划向公众公开的比较</w:t>
      </w:r>
      <w:bookmarkEnd w:id="30"/>
    </w:p>
    <w:p w14:paraId="5DD9E7C4" w14:textId="77777777" w:rsidR="00D16BE9" w:rsidRDefault="00AC4FA2">
      <w:pPr>
        <w:pStyle w:val="0"/>
        <w:ind w:firstLineChars="200" w:firstLine="420"/>
      </w:pPr>
      <w:r>
        <w:rPr>
          <w:rFonts w:hint="eastAsia"/>
        </w:rPr>
        <w:t>（参见</w:t>
      </w:r>
      <w:r>
        <w:rPr>
          <w:rFonts w:hint="eastAsia"/>
        </w:rPr>
        <w:t>ISO 14044:2006</w:t>
      </w:r>
      <w:r>
        <w:rPr>
          <w:rFonts w:hint="eastAsia"/>
        </w:rPr>
        <w:t>第</w:t>
      </w:r>
      <w:r>
        <w:rPr>
          <w:rFonts w:hint="eastAsia"/>
        </w:rPr>
        <w:t>4.2.2</w:t>
      </w:r>
      <w:r>
        <w:rPr>
          <w:rFonts w:hint="eastAsia"/>
        </w:rPr>
        <w:t>章）</w:t>
      </w:r>
    </w:p>
    <w:p w14:paraId="0B9D28FE" w14:textId="77777777" w:rsidR="00D16BE9" w:rsidRDefault="00AC4FA2">
      <w:pPr>
        <w:pStyle w:val="0"/>
        <w:ind w:firstLineChars="200" w:firstLine="420"/>
      </w:pPr>
      <w:r>
        <w:rPr>
          <w:rFonts w:hint="eastAsia"/>
        </w:rPr>
        <w:t>目标定义还应明确说明生命周期评估（</w:t>
      </w:r>
      <w:r>
        <w:rPr>
          <w:rFonts w:hint="eastAsia"/>
        </w:rPr>
        <w:t>LCA</w:t>
      </w:r>
      <w:r>
        <w:rPr>
          <w:rFonts w:hint="eastAsia"/>
        </w:rPr>
        <w:t>）研究是否包括计划向公众公开的比较声明</w:t>
      </w:r>
      <w:r>
        <w:rPr>
          <w:rStyle w:val="afb"/>
        </w:rPr>
        <w:footnoteReference w:id="12"/>
      </w:r>
      <w:r>
        <w:rPr>
          <w:rFonts w:hint="eastAsia"/>
        </w:rPr>
        <w:t>。在上述纸张管理生命周期末期的例子中，应表述为：“该研究包括一个比较声明，并计划向公众公开。”</w:t>
      </w:r>
    </w:p>
    <w:p w14:paraId="273A4322" w14:textId="77777777" w:rsidR="00D16BE9" w:rsidRDefault="00AC4FA2">
      <w:pPr>
        <w:pStyle w:val="0"/>
        <w:ind w:firstLineChars="200" w:firstLine="420"/>
      </w:pPr>
      <w:r>
        <w:rPr>
          <w:rFonts w:hint="eastAsia"/>
        </w:rPr>
        <w:t>这一方面涉及</w:t>
      </w:r>
      <w:r>
        <w:rPr>
          <w:rFonts w:hint="eastAsia"/>
        </w:rPr>
        <w:t>ISO 14040</w:t>
      </w:r>
      <w:r>
        <w:rPr>
          <w:rFonts w:hint="eastAsia"/>
        </w:rPr>
        <w:t>和</w:t>
      </w:r>
      <w:r>
        <w:rPr>
          <w:rFonts w:hint="eastAsia"/>
        </w:rPr>
        <w:t>14044:2006</w:t>
      </w:r>
      <w:r>
        <w:rPr>
          <w:rFonts w:hint="eastAsia"/>
        </w:rPr>
        <w:t>对</w:t>
      </w:r>
      <w:r>
        <w:rPr>
          <w:rFonts w:hint="eastAsia"/>
        </w:rPr>
        <w:t>LCA</w:t>
      </w:r>
      <w:r>
        <w:rPr>
          <w:rFonts w:hint="eastAsia"/>
        </w:rPr>
        <w:t>研究执行、文档记录、审查和报告的若干额外强制性要求，因这些结果可能对外部公司、机构、消费者等产生潜在影响。</w:t>
      </w:r>
    </w:p>
    <w:p w14:paraId="012E454C" w14:textId="77777777" w:rsidR="00D16BE9" w:rsidRDefault="00AC4FA2">
      <w:pPr>
        <w:pStyle w:val="0"/>
        <w:ind w:firstLineChars="200" w:firstLine="420"/>
      </w:pPr>
      <w:r>
        <w:rPr>
          <w:rFonts w:hint="eastAsia"/>
        </w:rPr>
        <w:t>为了避免通过发布产品比较（例如，通过数字或图表显示被比较产品的环境绩效但未明确声明优越性或等同性）来绕过</w:t>
      </w:r>
      <w:r>
        <w:rPr>
          <w:rFonts w:hint="eastAsia"/>
        </w:rPr>
        <w:t>ISO</w:t>
      </w:r>
      <w:r>
        <w:rPr>
          <w:rFonts w:hint="eastAsia"/>
        </w:rPr>
        <w:t>要求，即使是比较但不</w:t>
      </w:r>
      <w:proofErr w:type="gramStart"/>
      <w:r>
        <w:rPr>
          <w:rFonts w:hint="eastAsia"/>
        </w:rPr>
        <w:t>作主</w:t>
      </w:r>
      <w:proofErr w:type="gramEnd"/>
      <w:r>
        <w:rPr>
          <w:rFonts w:hint="eastAsia"/>
        </w:rPr>
        <w:t>张的</w:t>
      </w:r>
      <w:r>
        <w:rPr>
          <w:rFonts w:hint="eastAsia"/>
        </w:rPr>
        <w:t>LCA</w:t>
      </w:r>
      <w:r>
        <w:rPr>
          <w:rFonts w:hint="eastAsia"/>
        </w:rPr>
        <w:t>研究，也应满足这些要求，适用时亦应遵守。请注意，“比较”指的是系统（例如产品）之间的比较，而不是同一系统内部的比较（即不涉及贡献或弱点分析）。</w:t>
      </w:r>
    </w:p>
    <w:p w14:paraId="67253532" w14:textId="77777777" w:rsidR="00D16BE9" w:rsidRDefault="00AC4FA2">
      <w:pPr>
        <w:pStyle w:val="0"/>
        <w:ind w:firstLineChars="200" w:firstLine="420"/>
      </w:pPr>
      <w:r>
        <w:rPr>
          <w:rFonts w:hint="eastAsia"/>
        </w:rPr>
        <w:t>另外，根据</w:t>
      </w:r>
      <w:r>
        <w:rPr>
          <w:rFonts w:hint="eastAsia"/>
        </w:rPr>
        <w:t>ISO 14044:2006</w:t>
      </w:r>
      <w:r>
        <w:rPr>
          <w:rFonts w:hint="eastAsia"/>
        </w:rPr>
        <w:t>，单独的生命周期清单（</w:t>
      </w:r>
      <w:r>
        <w:rPr>
          <w:rFonts w:hint="eastAsia"/>
        </w:rPr>
        <w:t>LCI</w:t>
      </w:r>
      <w:r>
        <w:rPr>
          <w:rFonts w:hint="eastAsia"/>
        </w:rPr>
        <w:t>）研究不得用于计划向公众公开的比较声明，即还需进行生命周期影响评估以及评价</w:t>
      </w:r>
      <w:r>
        <w:rPr>
          <w:rFonts w:hint="eastAsia"/>
        </w:rPr>
        <w:t>/</w:t>
      </w:r>
      <w:r>
        <w:rPr>
          <w:rFonts w:hint="eastAsia"/>
        </w:rPr>
        <w:t>解释。</w:t>
      </w:r>
    </w:p>
    <w:p w14:paraId="1976AF09" w14:textId="77777777" w:rsidR="00D16BE9" w:rsidRDefault="00AC4FA2">
      <w:pPr>
        <w:pStyle w:val="0"/>
        <w:ind w:firstLineChars="200" w:firstLine="420"/>
      </w:pPr>
      <w:r>
        <w:rPr>
          <w:rFonts w:hint="eastAsia"/>
        </w:rPr>
        <w:lastRenderedPageBreak/>
        <w:t>最后，计划被其他参与者用作比较或比较声明的背景数据或前景数据的</w:t>
      </w:r>
      <w:r>
        <w:rPr>
          <w:rFonts w:hint="eastAsia"/>
        </w:rPr>
        <w:t>LCI</w:t>
      </w:r>
      <w:r>
        <w:rPr>
          <w:rFonts w:hint="eastAsia"/>
        </w:rPr>
        <w:t>数据集，也应满足适用的这些要求</w:t>
      </w:r>
      <w:r>
        <w:rPr>
          <w:rStyle w:val="afb"/>
        </w:rPr>
        <w:footnoteReference w:id="13"/>
      </w:r>
      <w:r>
        <w:rPr>
          <w:rFonts w:hint="eastAsia"/>
        </w:rPr>
        <w:t>。在这种情况下，数据集开发者需要确保这些要求（包括审查）得到满足。这将产生“已预先验证的比较声明数据”。否则，使用这些数据进行比较研究</w:t>
      </w:r>
      <w:r>
        <w:rPr>
          <w:rFonts w:hint="eastAsia"/>
        </w:rPr>
        <w:t>/</w:t>
      </w:r>
      <w:r>
        <w:rPr>
          <w:rFonts w:hint="eastAsia"/>
        </w:rPr>
        <w:t>声明的其他参与者必须采取措施以满足缺失或更严格的要求（例如，进行小组审查而不是单一的独立外部审查）。</w:t>
      </w:r>
    </w:p>
    <w:p w14:paraId="7925B279" w14:textId="77777777" w:rsidR="00D16BE9" w:rsidRDefault="00AC4FA2">
      <w:pPr>
        <w:pStyle w:val="affd"/>
        <w:spacing w:beforeLines="0" w:before="0" w:afterLines="0" w:after="0"/>
        <w:ind w:firstLineChars="200" w:firstLine="482"/>
      </w:pPr>
      <w:bookmarkStart w:id="31" w:name="_Toc175603931"/>
      <w:r>
        <w:rPr>
          <w:rFonts w:hint="eastAsia"/>
          <w:sz w:val="24"/>
          <w:szCs w:val="40"/>
        </w:rPr>
        <w:t xml:space="preserve">5.2.6 </w:t>
      </w:r>
      <w:r>
        <w:rPr>
          <w:rFonts w:hint="eastAsia"/>
          <w:sz w:val="24"/>
          <w:szCs w:val="40"/>
        </w:rPr>
        <w:t>研究委托方及其他影响者</w:t>
      </w:r>
      <w:bookmarkEnd w:id="31"/>
    </w:p>
    <w:p w14:paraId="363CD3BA" w14:textId="77777777" w:rsidR="00D16BE9" w:rsidRDefault="00AC4FA2">
      <w:pPr>
        <w:pStyle w:val="0"/>
        <w:ind w:firstLineChars="200" w:firstLine="420"/>
      </w:pPr>
      <w:r>
        <w:rPr>
          <w:rFonts w:hint="eastAsia"/>
        </w:rPr>
        <w:t>（</w:t>
      </w:r>
      <w:r>
        <w:rPr>
          <w:rFonts w:hint="eastAsia"/>
        </w:rPr>
        <w:t>ISO 14044:2006</w:t>
      </w:r>
      <w:r>
        <w:rPr>
          <w:rFonts w:hint="eastAsia"/>
        </w:rPr>
        <w:t>中没有对应章节；隐含在各章节中）</w:t>
      </w:r>
    </w:p>
    <w:p w14:paraId="56936581" w14:textId="77777777" w:rsidR="00D16BE9" w:rsidRDefault="00AC4FA2">
      <w:pPr>
        <w:pStyle w:val="0"/>
        <w:ind w:firstLineChars="200" w:firstLine="420"/>
      </w:pPr>
      <w:r>
        <w:rPr>
          <w:rFonts w:hint="eastAsia"/>
        </w:rPr>
        <w:t>最后，目标定义应确定谁委托了生命周期清单</w:t>
      </w:r>
      <w:r>
        <w:rPr>
          <w:rFonts w:hint="eastAsia"/>
        </w:rPr>
        <w:t>/</w:t>
      </w:r>
      <w:r>
        <w:rPr>
          <w:rFonts w:hint="eastAsia"/>
        </w:rPr>
        <w:t>生命周期评估（</w:t>
      </w:r>
      <w:r>
        <w:rPr>
          <w:rFonts w:hint="eastAsia"/>
        </w:rPr>
        <w:t>LCI/LCA</w:t>
      </w:r>
      <w:r>
        <w:rPr>
          <w:rFonts w:hint="eastAsia"/>
        </w:rPr>
        <w:t>）研究（例如，对于上述例子：“该研究由澳大利亚环境保护局委托，澳大利亚造纸生产者协会共同资助”）</w:t>
      </w:r>
      <w:r>
        <w:rPr>
          <w:rStyle w:val="afb"/>
        </w:rPr>
        <w:footnoteReference w:id="14"/>
      </w:r>
      <w:r>
        <w:rPr>
          <w:rFonts w:hint="eastAsia"/>
        </w:rPr>
        <w:t>。还应列出所有对研究具有相关影响的（共同）融资或其他组织，特别是执行</w:t>
      </w:r>
      <w:r>
        <w:rPr>
          <w:rFonts w:hint="eastAsia"/>
        </w:rPr>
        <w:t>LCI/LCA</w:t>
      </w:r>
      <w:r>
        <w:rPr>
          <w:rFonts w:hint="eastAsia"/>
        </w:rPr>
        <w:t>研究的</w:t>
      </w:r>
      <w:r>
        <w:rPr>
          <w:rFonts w:hint="eastAsia"/>
        </w:rPr>
        <w:t>LCA</w:t>
      </w:r>
      <w:r>
        <w:rPr>
          <w:rFonts w:hint="eastAsia"/>
        </w:rPr>
        <w:t>专家（及其所属组织）。</w:t>
      </w:r>
    </w:p>
    <w:tbl>
      <w:tblPr>
        <w:tblStyle w:val="af6"/>
        <w:tblW w:w="0" w:type="auto"/>
        <w:tblLook w:val="04A0" w:firstRow="1" w:lastRow="0" w:firstColumn="1" w:lastColumn="0" w:noHBand="0" w:noVBand="1"/>
      </w:tblPr>
      <w:tblGrid>
        <w:gridCol w:w="8260"/>
      </w:tblGrid>
      <w:tr w:rsidR="00D16BE9" w14:paraId="7EC79FF8" w14:textId="77777777">
        <w:tc>
          <w:tcPr>
            <w:tcW w:w="8296" w:type="dxa"/>
            <w:tcBorders>
              <w:top w:val="dotDash" w:sz="18" w:space="0" w:color="76923C" w:themeColor="accent3" w:themeShade="BF"/>
              <w:left w:val="dotDash" w:sz="18" w:space="0" w:color="76923C" w:themeColor="accent3" w:themeShade="BF"/>
              <w:bottom w:val="dotDash" w:sz="18" w:space="0" w:color="76923C" w:themeColor="accent3" w:themeShade="BF"/>
              <w:right w:val="dotDash" w:sz="18" w:space="0" w:color="76923C" w:themeColor="accent3" w:themeShade="BF"/>
            </w:tcBorders>
          </w:tcPr>
          <w:p w14:paraId="6FA9E505" w14:textId="77777777" w:rsidR="00D16BE9" w:rsidRDefault="00AC4FA2">
            <w:pPr>
              <w:spacing w:line="300" w:lineRule="auto"/>
              <w:ind w:firstLine="422"/>
              <w:jc w:val="center"/>
              <w:rPr>
                <w:b/>
                <w:bCs/>
              </w:rPr>
            </w:pPr>
            <w:r>
              <w:rPr>
                <w:rFonts w:hint="eastAsia"/>
                <w:b/>
                <w:bCs/>
              </w:rPr>
              <w:t>规定：</w:t>
            </w:r>
            <w:r>
              <w:rPr>
                <w:rFonts w:hint="eastAsia"/>
                <w:b/>
                <w:bCs/>
              </w:rPr>
              <w:t xml:space="preserve">5.2 </w:t>
            </w:r>
            <w:r>
              <w:rPr>
                <w:rFonts w:hint="eastAsia"/>
                <w:b/>
                <w:bCs/>
              </w:rPr>
              <w:t>目标定义的六个方面</w:t>
            </w:r>
          </w:p>
          <w:p w14:paraId="63C3E4E1" w14:textId="77777777" w:rsidR="00D16BE9" w:rsidRDefault="00AC4FA2">
            <w:pPr>
              <w:spacing w:line="300" w:lineRule="auto"/>
              <w:ind w:firstLine="420"/>
            </w:pPr>
            <w:r>
              <w:rPr>
                <w:rFonts w:hint="eastAsia"/>
              </w:rPr>
              <w:t xml:space="preserve">I) </w:t>
            </w:r>
            <w:r>
              <w:rPr>
                <w:rFonts w:hint="eastAsia"/>
              </w:rPr>
              <w:t>必须</w:t>
            </w:r>
            <w:r>
              <w:rPr>
                <w:rFonts w:hint="eastAsia"/>
              </w:rPr>
              <w:t xml:space="preserve"> - </w:t>
            </w:r>
            <w:r>
              <w:rPr>
                <w:rFonts w:hint="eastAsia"/>
              </w:rPr>
              <w:t>预期应用：明确识别</w:t>
            </w:r>
            <w:r>
              <w:rPr>
                <w:rFonts w:hint="eastAsia"/>
              </w:rPr>
              <w:t>LCI</w:t>
            </w:r>
            <w:r>
              <w:rPr>
                <w:rFonts w:hint="eastAsia"/>
              </w:rPr>
              <w:t>或</w:t>
            </w:r>
            <w:r>
              <w:rPr>
                <w:rFonts w:hint="eastAsia"/>
              </w:rPr>
              <w:t>LCA</w:t>
            </w:r>
            <w:r>
              <w:rPr>
                <w:rFonts w:hint="eastAsia"/>
              </w:rPr>
              <w:t>研究成果的预期应用（</w:t>
            </w:r>
            <w:r>
              <w:rPr>
                <w:rFonts w:hint="eastAsia"/>
              </w:rPr>
              <w:t>5.2.1</w:t>
            </w:r>
            <w:r>
              <w:rPr>
                <w:rFonts w:hint="eastAsia"/>
              </w:rPr>
              <w:t>）。</w:t>
            </w:r>
          </w:p>
          <w:p w14:paraId="6D307383" w14:textId="77777777" w:rsidR="00D16BE9" w:rsidRDefault="00AC4FA2">
            <w:pPr>
              <w:spacing w:line="300" w:lineRule="auto"/>
              <w:ind w:firstLine="420"/>
            </w:pPr>
            <w:r>
              <w:rPr>
                <w:rFonts w:hint="eastAsia"/>
              </w:rPr>
              <w:t xml:space="preserve">II) </w:t>
            </w:r>
            <w:r>
              <w:rPr>
                <w:rFonts w:hint="eastAsia"/>
              </w:rPr>
              <w:t>必须</w:t>
            </w:r>
            <w:r>
              <w:rPr>
                <w:rFonts w:hint="eastAsia"/>
              </w:rPr>
              <w:t xml:space="preserve"> - </w:t>
            </w:r>
            <w:r>
              <w:rPr>
                <w:rFonts w:hint="eastAsia"/>
              </w:rPr>
              <w:t>研究的局限性：明确识别和详细说明任何初始设定的</w:t>
            </w:r>
            <w:r>
              <w:rPr>
                <w:rFonts w:hint="eastAsia"/>
              </w:rPr>
              <w:t>LCI/LCA</w:t>
            </w:r>
            <w:r>
              <w:rPr>
                <w:rFonts w:hint="eastAsia"/>
              </w:rPr>
              <w:t>研究使用局限性。这些局限性可能由以下原因引起（</w:t>
            </w:r>
            <w:r>
              <w:rPr>
                <w:rFonts w:hint="eastAsia"/>
              </w:rPr>
              <w:t>5.2.2</w:t>
            </w:r>
            <w:r>
              <w:rPr>
                <w:rFonts w:hint="eastAsia"/>
              </w:rPr>
              <w:t>）：</w:t>
            </w:r>
          </w:p>
          <w:p w14:paraId="76CC5861" w14:textId="77777777" w:rsidR="00D16BE9" w:rsidRDefault="00AC4FA2">
            <w:pPr>
              <w:spacing w:line="300" w:lineRule="auto"/>
              <w:ind w:firstLine="420"/>
            </w:pPr>
            <w:proofErr w:type="spellStart"/>
            <w:r>
              <w:rPr>
                <w:rFonts w:hint="eastAsia"/>
              </w:rPr>
              <w:t>II.a</w:t>
            </w:r>
            <w:proofErr w:type="spellEnd"/>
            <w:r>
              <w:rPr>
                <w:rFonts w:hint="eastAsia"/>
              </w:rPr>
              <w:t xml:space="preserve">) </w:t>
            </w:r>
            <w:r>
              <w:rPr>
                <w:rFonts w:hint="eastAsia"/>
              </w:rPr>
              <w:t>影响范围的局限性，例如碳足迹计算中的局限性</w:t>
            </w:r>
          </w:p>
          <w:p w14:paraId="186781BE" w14:textId="77777777" w:rsidR="00D16BE9" w:rsidRDefault="00AC4FA2">
            <w:pPr>
              <w:spacing w:line="300" w:lineRule="auto"/>
              <w:ind w:firstLine="420"/>
            </w:pPr>
            <w:proofErr w:type="spellStart"/>
            <w:r>
              <w:rPr>
                <w:rFonts w:hint="eastAsia"/>
              </w:rPr>
              <w:t>II.b</w:t>
            </w:r>
            <w:proofErr w:type="spellEnd"/>
            <w:r>
              <w:rPr>
                <w:rFonts w:hint="eastAsia"/>
              </w:rPr>
              <w:t>) LCA</w:t>
            </w:r>
            <w:r>
              <w:rPr>
                <w:rFonts w:hint="eastAsia"/>
              </w:rPr>
              <w:t>的一般方法学局限性或特定方法应用的局限性</w:t>
            </w:r>
          </w:p>
          <w:p w14:paraId="55E91D47" w14:textId="77777777" w:rsidR="00D16BE9" w:rsidRDefault="00AC4FA2">
            <w:pPr>
              <w:spacing w:line="300" w:lineRule="auto"/>
              <w:ind w:firstLine="420"/>
            </w:pPr>
            <w:proofErr w:type="spellStart"/>
            <w:r>
              <w:rPr>
                <w:rFonts w:hint="eastAsia"/>
              </w:rPr>
              <w:t>II.c</w:t>
            </w:r>
            <w:proofErr w:type="spellEnd"/>
            <w:r>
              <w:rPr>
                <w:rFonts w:hint="eastAsia"/>
              </w:rPr>
              <w:t xml:space="preserve">) </w:t>
            </w:r>
            <w:r>
              <w:rPr>
                <w:rFonts w:hint="eastAsia"/>
              </w:rPr>
              <w:t>假设的局限性：针对分析系统建模的特定或不常见假设</w:t>
            </w:r>
            <w:r>
              <w:rPr>
                <w:rFonts w:hint="eastAsia"/>
              </w:rPr>
              <w:t>/</w:t>
            </w:r>
            <w:r>
              <w:rPr>
                <w:rFonts w:hint="eastAsia"/>
              </w:rPr>
              <w:t>情境</w:t>
            </w:r>
            <w:r>
              <w:rPr>
                <w:rFonts w:hint="eastAsia"/>
              </w:rPr>
              <w:t xml:space="preserve"> [ISO+]</w:t>
            </w:r>
          </w:p>
          <w:p w14:paraId="6B152307" w14:textId="77777777" w:rsidR="00D16BE9" w:rsidRDefault="00AC4FA2">
            <w:pPr>
              <w:spacing w:line="300" w:lineRule="auto"/>
              <w:ind w:firstLine="420"/>
            </w:pPr>
            <w:r>
              <w:rPr>
                <w:rFonts w:hint="eastAsia"/>
              </w:rPr>
              <w:t>请注意，初始识别的局限性可能需要在后续</w:t>
            </w:r>
            <w:r>
              <w:rPr>
                <w:rFonts w:hint="eastAsia"/>
              </w:rPr>
              <w:t>LCA</w:t>
            </w:r>
            <w:r>
              <w:rPr>
                <w:rFonts w:hint="eastAsia"/>
              </w:rPr>
              <w:t>阶段根据所有相关细节的明确情况进行调整。由于</w:t>
            </w:r>
            <w:r>
              <w:rPr>
                <w:rFonts w:hint="eastAsia"/>
              </w:rPr>
              <w:t>LCI</w:t>
            </w:r>
            <w:r>
              <w:rPr>
                <w:rFonts w:hint="eastAsia"/>
              </w:rPr>
              <w:t>数据质量未达标所导致的其他可能限制也可能限制适用性；这些限制在研究的后期解释阶段中被识别。</w:t>
            </w:r>
          </w:p>
          <w:p w14:paraId="24EDB583" w14:textId="77777777" w:rsidR="00D16BE9" w:rsidRDefault="00AC4FA2">
            <w:pPr>
              <w:spacing w:line="300" w:lineRule="auto"/>
              <w:ind w:firstLine="420"/>
            </w:pPr>
            <w:r>
              <w:rPr>
                <w:rFonts w:hint="eastAsia"/>
              </w:rPr>
              <w:t xml:space="preserve">III) </w:t>
            </w:r>
            <w:r>
              <w:rPr>
                <w:rFonts w:hint="eastAsia"/>
              </w:rPr>
              <w:t>必须</w:t>
            </w:r>
            <w:r>
              <w:rPr>
                <w:rFonts w:hint="eastAsia"/>
              </w:rPr>
              <w:t xml:space="preserve"> - </w:t>
            </w:r>
            <w:r>
              <w:rPr>
                <w:rFonts w:hint="eastAsia"/>
              </w:rPr>
              <w:t>研究的理由：</w:t>
            </w:r>
            <w:r>
              <w:rPr>
                <w:rFonts w:hint="eastAsia"/>
              </w:rPr>
              <w:t xml:space="preserve"> </w:t>
            </w:r>
            <w:r>
              <w:rPr>
                <w:rFonts w:hint="eastAsia"/>
              </w:rPr>
              <w:t>明确识别进行研究的内部或外部原因以及研究结果希望支持的具体决策（如适用）（</w:t>
            </w:r>
            <w:r>
              <w:rPr>
                <w:rFonts w:hint="eastAsia"/>
              </w:rPr>
              <w:t>5.2.3</w:t>
            </w:r>
            <w:r>
              <w:rPr>
                <w:rFonts w:hint="eastAsia"/>
              </w:rPr>
              <w:t>）。</w:t>
            </w:r>
          </w:p>
          <w:p w14:paraId="4E5920B4" w14:textId="77777777" w:rsidR="00D16BE9" w:rsidRDefault="00AC4FA2">
            <w:pPr>
              <w:spacing w:line="300" w:lineRule="auto"/>
              <w:ind w:firstLine="420"/>
            </w:pPr>
            <w:r>
              <w:rPr>
                <w:rFonts w:hint="eastAsia"/>
              </w:rPr>
              <w:t xml:space="preserve">IV) </w:t>
            </w:r>
            <w:r>
              <w:rPr>
                <w:rFonts w:hint="eastAsia"/>
              </w:rPr>
              <w:t>必须</w:t>
            </w:r>
            <w:r>
              <w:rPr>
                <w:rFonts w:hint="eastAsia"/>
              </w:rPr>
              <w:t xml:space="preserve"> - </w:t>
            </w:r>
            <w:r>
              <w:rPr>
                <w:rFonts w:hint="eastAsia"/>
              </w:rPr>
              <w:t>研究的目标受众：</w:t>
            </w:r>
            <w:r>
              <w:rPr>
                <w:rFonts w:hint="eastAsia"/>
              </w:rPr>
              <w:t xml:space="preserve"> </w:t>
            </w:r>
            <w:r>
              <w:rPr>
                <w:rFonts w:hint="eastAsia"/>
              </w:rPr>
              <w:t>明确识别研究结果预期传达给的受众（</w:t>
            </w:r>
            <w:r>
              <w:rPr>
                <w:rFonts w:hint="eastAsia"/>
              </w:rPr>
              <w:t>5.2.4</w:t>
            </w:r>
            <w:r>
              <w:rPr>
                <w:rFonts w:hint="eastAsia"/>
              </w:rPr>
              <w:t>）。</w:t>
            </w:r>
          </w:p>
          <w:p w14:paraId="4C48897C" w14:textId="77777777" w:rsidR="00D16BE9" w:rsidRDefault="00AC4FA2">
            <w:pPr>
              <w:spacing w:line="300" w:lineRule="auto"/>
              <w:ind w:firstLine="420"/>
            </w:pPr>
            <w:r>
              <w:rPr>
                <w:rFonts w:hint="eastAsia"/>
              </w:rPr>
              <w:t xml:space="preserve">V) </w:t>
            </w:r>
            <w:r>
              <w:rPr>
                <w:rFonts w:hint="eastAsia"/>
              </w:rPr>
              <w:t>必须</w:t>
            </w:r>
            <w:r>
              <w:rPr>
                <w:rFonts w:hint="eastAsia"/>
              </w:rPr>
              <w:t xml:space="preserve"> - </w:t>
            </w:r>
            <w:r>
              <w:rPr>
                <w:rFonts w:hint="eastAsia"/>
              </w:rPr>
              <w:t>受众类型：</w:t>
            </w:r>
            <w:r>
              <w:rPr>
                <w:rFonts w:hint="eastAsia"/>
              </w:rPr>
              <w:t xml:space="preserve"> </w:t>
            </w:r>
            <w:r>
              <w:rPr>
                <w:rFonts w:hint="eastAsia"/>
              </w:rPr>
              <w:t>将目标受众分类为“内部”、“受限外部”（例如，特定的业务对业务客户）或“公众”。还需区分“技术性”与“非技术性”受众（</w:t>
            </w:r>
            <w:r>
              <w:rPr>
                <w:rFonts w:hint="eastAsia"/>
              </w:rPr>
              <w:t>5.2.4</w:t>
            </w:r>
            <w:r>
              <w:rPr>
                <w:rFonts w:hint="eastAsia"/>
              </w:rPr>
              <w:t>）。</w:t>
            </w:r>
            <w:r>
              <w:rPr>
                <w:rFonts w:hint="eastAsia"/>
              </w:rPr>
              <w:t xml:space="preserve"> [ISO+]</w:t>
            </w:r>
          </w:p>
          <w:p w14:paraId="15CF29B3" w14:textId="77777777" w:rsidR="00D16BE9" w:rsidRDefault="00AC4FA2">
            <w:pPr>
              <w:spacing w:line="300" w:lineRule="auto"/>
              <w:ind w:firstLine="420"/>
            </w:pPr>
            <w:r>
              <w:rPr>
                <w:rFonts w:hint="eastAsia"/>
              </w:rPr>
              <w:t xml:space="preserve">VI) </w:t>
            </w:r>
            <w:r>
              <w:rPr>
                <w:rFonts w:hint="eastAsia"/>
              </w:rPr>
              <w:t>必须</w:t>
            </w:r>
            <w:r>
              <w:rPr>
                <w:rFonts w:hint="eastAsia"/>
              </w:rPr>
              <w:t xml:space="preserve"> - </w:t>
            </w:r>
            <w:r>
              <w:rPr>
                <w:rFonts w:hint="eastAsia"/>
              </w:rPr>
              <w:t>涉及比较：</w:t>
            </w:r>
            <w:r>
              <w:rPr>
                <w:rFonts w:hint="eastAsia"/>
              </w:rPr>
              <w:t xml:space="preserve">** </w:t>
            </w:r>
            <w:r>
              <w:rPr>
                <w:rFonts w:hint="eastAsia"/>
              </w:rPr>
              <w:t>明确说明研究是否涉及系统（例如产品）之间的比较或比较声明，以及这些比较是否计划向公众公开（</w:t>
            </w:r>
            <w:r>
              <w:rPr>
                <w:rFonts w:hint="eastAsia"/>
              </w:rPr>
              <w:t>5.2.5</w:t>
            </w:r>
            <w:r>
              <w:rPr>
                <w:rFonts w:hint="eastAsia"/>
              </w:rPr>
              <w:t>）。</w:t>
            </w:r>
            <w:r>
              <w:rPr>
                <w:rFonts w:hint="eastAsia"/>
              </w:rPr>
              <w:t xml:space="preserve"> [ISO!]</w:t>
            </w:r>
          </w:p>
          <w:p w14:paraId="477F6EBA" w14:textId="77777777" w:rsidR="00D16BE9" w:rsidRDefault="00AC4FA2">
            <w:pPr>
              <w:spacing w:line="300" w:lineRule="auto"/>
              <w:ind w:firstLine="420"/>
            </w:pPr>
            <w:r>
              <w:rPr>
                <w:rFonts w:hint="eastAsia"/>
              </w:rPr>
              <w:t xml:space="preserve">VII) </w:t>
            </w:r>
            <w:r>
              <w:rPr>
                <w:rFonts w:hint="eastAsia"/>
              </w:rPr>
              <w:t>必须</w:t>
            </w:r>
            <w:r>
              <w:rPr>
                <w:rFonts w:hint="eastAsia"/>
              </w:rPr>
              <w:t xml:space="preserve"> - </w:t>
            </w:r>
            <w:r>
              <w:rPr>
                <w:rFonts w:hint="eastAsia"/>
              </w:rPr>
              <w:t>委托方：</w:t>
            </w:r>
            <w:r>
              <w:rPr>
                <w:rFonts w:hint="eastAsia"/>
              </w:rPr>
              <w:t xml:space="preserve">** </w:t>
            </w:r>
            <w:r>
              <w:rPr>
                <w:rFonts w:hint="eastAsia"/>
              </w:rPr>
              <w:t>确定研究的委托方及所有其他影响者，如共同资助者、参与的</w:t>
            </w:r>
            <w:r>
              <w:rPr>
                <w:rFonts w:hint="eastAsia"/>
              </w:rPr>
              <w:t>LCA</w:t>
            </w:r>
            <w:r>
              <w:rPr>
                <w:rFonts w:hint="eastAsia"/>
              </w:rPr>
              <w:t>专家等（</w:t>
            </w:r>
            <w:r>
              <w:rPr>
                <w:rFonts w:hint="eastAsia"/>
              </w:rPr>
              <w:t>5.2.6</w:t>
            </w:r>
            <w:r>
              <w:rPr>
                <w:rFonts w:hint="eastAsia"/>
              </w:rPr>
              <w:t>）。</w:t>
            </w:r>
          </w:p>
        </w:tc>
      </w:tr>
    </w:tbl>
    <w:p w14:paraId="4B50FB75" w14:textId="77777777" w:rsidR="00D16BE9" w:rsidRDefault="00D16BE9">
      <w:pPr>
        <w:pStyle w:val="0"/>
        <w:ind w:firstLineChars="200" w:firstLine="420"/>
      </w:pPr>
    </w:p>
    <w:p w14:paraId="7CCB95D6" w14:textId="77777777" w:rsidR="00D16BE9" w:rsidRDefault="00AC4FA2">
      <w:pPr>
        <w:pStyle w:val="2"/>
        <w:spacing w:beforeLines="0" w:before="0" w:afterLines="0" w:after="0"/>
        <w:ind w:firstLineChars="200" w:firstLine="562"/>
        <w:rPr>
          <w:sz w:val="28"/>
          <w:szCs w:val="36"/>
        </w:rPr>
      </w:pPr>
      <w:bookmarkStart w:id="32" w:name="_Toc175603932"/>
      <w:r>
        <w:rPr>
          <w:rFonts w:hint="eastAsia"/>
          <w:sz w:val="28"/>
          <w:szCs w:val="36"/>
        </w:rPr>
        <w:lastRenderedPageBreak/>
        <w:t xml:space="preserve">5.3 </w:t>
      </w:r>
      <w:r>
        <w:rPr>
          <w:rFonts w:hint="eastAsia"/>
          <w:sz w:val="28"/>
          <w:szCs w:val="36"/>
        </w:rPr>
        <w:t>将决策背景分类为情况</w:t>
      </w:r>
      <w:r>
        <w:rPr>
          <w:rFonts w:hint="eastAsia"/>
          <w:sz w:val="28"/>
          <w:szCs w:val="36"/>
        </w:rPr>
        <w:t xml:space="preserve"> A</w:t>
      </w:r>
      <w:r>
        <w:rPr>
          <w:rFonts w:hint="eastAsia"/>
          <w:sz w:val="28"/>
          <w:szCs w:val="36"/>
        </w:rPr>
        <w:t>、</w:t>
      </w:r>
      <w:r>
        <w:rPr>
          <w:rFonts w:hint="eastAsia"/>
          <w:sz w:val="28"/>
          <w:szCs w:val="36"/>
        </w:rPr>
        <w:t xml:space="preserve">B </w:t>
      </w:r>
      <w:r>
        <w:rPr>
          <w:rFonts w:hint="eastAsia"/>
          <w:sz w:val="28"/>
          <w:szCs w:val="36"/>
        </w:rPr>
        <w:t>或</w:t>
      </w:r>
      <w:r>
        <w:rPr>
          <w:rFonts w:hint="eastAsia"/>
          <w:sz w:val="28"/>
          <w:szCs w:val="36"/>
        </w:rPr>
        <w:t xml:space="preserve"> C</w:t>
      </w:r>
      <w:bookmarkEnd w:id="32"/>
    </w:p>
    <w:p w14:paraId="294026E2" w14:textId="77777777" w:rsidR="00D16BE9" w:rsidRDefault="00AC4FA2">
      <w:pPr>
        <w:pStyle w:val="0"/>
        <w:ind w:firstLineChars="200" w:firstLine="420"/>
      </w:pPr>
      <w:r>
        <w:rPr>
          <w:rFonts w:hint="eastAsia"/>
        </w:rPr>
        <w:t>（与</w:t>
      </w:r>
      <w:r>
        <w:rPr>
          <w:rFonts w:hint="eastAsia"/>
        </w:rPr>
        <w:t xml:space="preserve"> ISO 14044:2006 </w:t>
      </w:r>
      <w:r>
        <w:rPr>
          <w:rFonts w:hint="eastAsia"/>
        </w:rPr>
        <w:t>没有对应章节）</w:t>
      </w:r>
    </w:p>
    <w:p w14:paraId="1D20748F" w14:textId="77777777" w:rsidR="00D16BE9" w:rsidRDefault="00AC4FA2">
      <w:pPr>
        <w:pStyle w:val="affd"/>
        <w:spacing w:beforeLines="0" w:before="0" w:afterLines="0" w:after="0"/>
        <w:ind w:firstLineChars="200" w:firstLine="482"/>
        <w:rPr>
          <w:sz w:val="24"/>
          <w:szCs w:val="40"/>
        </w:rPr>
      </w:pPr>
      <w:bookmarkStart w:id="33" w:name="_Toc175603933"/>
      <w:r>
        <w:rPr>
          <w:rFonts w:hint="eastAsia"/>
          <w:sz w:val="24"/>
          <w:szCs w:val="40"/>
        </w:rPr>
        <w:t xml:space="preserve">5.3.1 </w:t>
      </w:r>
      <w:r>
        <w:rPr>
          <w:rFonts w:hint="eastAsia"/>
          <w:sz w:val="24"/>
          <w:szCs w:val="40"/>
        </w:rPr>
        <w:t>可能的决策背景情况</w:t>
      </w:r>
      <w:bookmarkEnd w:id="33"/>
    </w:p>
    <w:p w14:paraId="01245E3B" w14:textId="77777777" w:rsidR="00D16BE9" w:rsidRDefault="00AC4FA2">
      <w:pPr>
        <w:pStyle w:val="0"/>
        <w:ind w:firstLineChars="200" w:firstLine="420"/>
      </w:pPr>
      <w:r>
        <w:rPr>
          <w:rFonts w:hint="eastAsia"/>
        </w:rPr>
        <w:t>在目标定义阶段，需要明确决策背景。在生命周期评估（</w:t>
      </w:r>
      <w:r>
        <w:rPr>
          <w:rFonts w:hint="eastAsia"/>
        </w:rPr>
        <w:t>LCA</w:t>
      </w:r>
      <w:r>
        <w:rPr>
          <w:rFonts w:hint="eastAsia"/>
        </w:rPr>
        <w:t>）中，可以区分出三种具有实际相关性的决策背景情况。它们在两个方面</w:t>
      </w:r>
      <w:r>
        <w:rPr>
          <w:rStyle w:val="afb"/>
        </w:rPr>
        <w:footnoteReference w:id="15"/>
      </w:r>
      <w:r>
        <w:rPr>
          <w:rFonts w:hint="eastAsia"/>
        </w:rPr>
        <w:t>有所不同：</w:t>
      </w:r>
    </w:p>
    <w:p w14:paraId="6B3FAD76" w14:textId="77777777" w:rsidR="00D16BE9" w:rsidRDefault="00AC4FA2">
      <w:pPr>
        <w:pStyle w:val="0"/>
        <w:numPr>
          <w:ilvl w:val="0"/>
          <w:numId w:val="20"/>
        </w:numPr>
        <w:ind w:left="0" w:firstLineChars="200" w:firstLine="420"/>
      </w:pPr>
      <w:r>
        <w:rPr>
          <w:rFonts w:hint="eastAsia"/>
        </w:rPr>
        <w:t>首先是</w:t>
      </w:r>
      <w:r>
        <w:rPr>
          <w:rFonts w:hint="eastAsia"/>
        </w:rPr>
        <w:t xml:space="preserve"> LCI/LCA </w:t>
      </w:r>
      <w:r>
        <w:rPr>
          <w:rFonts w:hint="eastAsia"/>
        </w:rPr>
        <w:t>研究是否用于支持对分析系统（如产品或策略）的决策，</w:t>
      </w:r>
      <w:r>
        <w:rPr>
          <w:rFonts w:hint="eastAsia"/>
        </w:rPr>
        <w:t xml:space="preserve">  </w:t>
      </w:r>
    </w:p>
    <w:p w14:paraId="04EE7245" w14:textId="77777777" w:rsidR="00D16BE9" w:rsidRDefault="00AC4FA2">
      <w:pPr>
        <w:pStyle w:val="0"/>
        <w:ind w:firstLineChars="200" w:firstLine="420"/>
      </w:pPr>
      <w:r>
        <w:rPr>
          <w:rFonts w:hint="eastAsia"/>
        </w:rPr>
        <w:t xml:space="preserve">- </w:t>
      </w:r>
      <w:r>
        <w:rPr>
          <w:rFonts w:hint="eastAsia"/>
        </w:rPr>
        <w:t>如果是：决策在背景系统及其他系统中引起的变化程度，通过市场机制导致的变化可以是“小的”（小规模的、非结构性的）或“大的”（大规模的、结构性的）。</w:t>
      </w:r>
      <w:r>
        <w:rPr>
          <w:rFonts w:hint="eastAsia"/>
        </w:rPr>
        <w:t xml:space="preserve">  </w:t>
      </w:r>
    </w:p>
    <w:p w14:paraId="4AA27D62" w14:textId="77777777" w:rsidR="00D16BE9" w:rsidRDefault="00AC4FA2">
      <w:pPr>
        <w:pStyle w:val="0"/>
        <w:ind w:firstLineChars="200" w:firstLine="420"/>
      </w:pPr>
      <w:r>
        <w:rPr>
          <w:rFonts w:hint="eastAsia"/>
        </w:rPr>
        <w:t xml:space="preserve">- </w:t>
      </w:r>
      <w:r>
        <w:rPr>
          <w:rFonts w:hint="eastAsia"/>
        </w:rPr>
        <w:t>如果不是：研究是否关注所描绘系统与其他系统的交互（如回收信用）或不关注。</w:t>
      </w:r>
    </w:p>
    <w:p w14:paraId="56B0FAE8" w14:textId="77777777" w:rsidR="00D16BE9" w:rsidRDefault="00AC4FA2">
      <w:pPr>
        <w:pStyle w:val="0"/>
        <w:ind w:firstLineChars="200" w:firstLine="420"/>
      </w:pPr>
      <w:r>
        <w:rPr>
          <w:rFonts w:hint="eastAsia"/>
        </w:rPr>
        <w:t>这种区分背后的</w:t>
      </w:r>
      <w:r>
        <w:rPr>
          <w:rFonts w:hint="eastAsia"/>
        </w:rPr>
        <w:t xml:space="preserve"> LCI </w:t>
      </w:r>
      <w:r>
        <w:rPr>
          <w:rFonts w:hint="eastAsia"/>
        </w:rPr>
        <w:t>建模逻辑将在后续章节中解释，这些章节在介绍了归因建模和后果建模以及短期和长期边际过程的相关概念之后会有所涉及。不过，为了便于理解这种分类的影响，以下简要概述了原则性考虑。</w:t>
      </w:r>
    </w:p>
    <w:p w14:paraId="5E967C1B" w14:textId="77777777" w:rsidR="00D16BE9" w:rsidRDefault="00AC4FA2">
      <w:pPr>
        <w:pStyle w:val="affd"/>
        <w:spacing w:beforeLines="0" w:before="0" w:afterLines="0" w:after="0"/>
        <w:ind w:firstLineChars="200" w:firstLine="482"/>
        <w:rPr>
          <w:sz w:val="24"/>
          <w:szCs w:val="40"/>
        </w:rPr>
      </w:pPr>
      <w:bookmarkStart w:id="34" w:name="_Toc175603934"/>
      <w:r>
        <w:rPr>
          <w:rFonts w:hint="eastAsia"/>
          <w:sz w:val="24"/>
          <w:szCs w:val="40"/>
        </w:rPr>
        <w:t xml:space="preserve">5.3.2 </w:t>
      </w:r>
      <w:r>
        <w:rPr>
          <w:rFonts w:hint="eastAsia"/>
          <w:sz w:val="24"/>
          <w:szCs w:val="40"/>
        </w:rPr>
        <w:t>决策相关研究</w:t>
      </w:r>
      <w:bookmarkEnd w:id="34"/>
    </w:p>
    <w:p w14:paraId="4E24123E" w14:textId="77777777" w:rsidR="00D16BE9" w:rsidRDefault="00AC4FA2">
      <w:pPr>
        <w:pStyle w:val="0"/>
        <w:ind w:firstLineChars="200" w:firstLine="420"/>
      </w:pPr>
      <w:r>
        <w:rPr>
          <w:rFonts w:hint="eastAsia"/>
        </w:rPr>
        <w:t>第一个方面——是否需要支持决策——涉及研究是否关注该决策的潜在后果（例如，分析的决策是选择材料</w:t>
      </w:r>
      <w:r>
        <w:rPr>
          <w:rFonts w:hint="eastAsia"/>
        </w:rPr>
        <w:t xml:space="preserve"> X </w:t>
      </w:r>
      <w:r>
        <w:rPr>
          <w:rFonts w:hint="eastAsia"/>
        </w:rPr>
        <w:t>还是</w:t>
      </w:r>
      <w:r>
        <w:rPr>
          <w:rFonts w:hint="eastAsia"/>
        </w:rPr>
        <w:t xml:space="preserve"> Y </w:t>
      </w:r>
      <w:r>
        <w:rPr>
          <w:rFonts w:hint="eastAsia"/>
        </w:rPr>
        <w:t>是否会导致生产额外的材料</w:t>
      </w:r>
      <w:r>
        <w:rPr>
          <w:rFonts w:hint="eastAsia"/>
        </w:rPr>
        <w:t xml:space="preserve"> X </w:t>
      </w:r>
      <w:r>
        <w:rPr>
          <w:rFonts w:hint="eastAsia"/>
        </w:rPr>
        <w:t>或</w:t>
      </w:r>
      <w:r>
        <w:rPr>
          <w:rFonts w:hint="eastAsia"/>
        </w:rPr>
        <w:t xml:space="preserve"> Y</w:t>
      </w:r>
      <w:r>
        <w:rPr>
          <w:rFonts w:hint="eastAsia"/>
        </w:rPr>
        <w:t>）。如果是这样，</w:t>
      </w:r>
      <w:r>
        <w:rPr>
          <w:rFonts w:hint="eastAsia"/>
        </w:rPr>
        <w:t xml:space="preserve">LCI </w:t>
      </w:r>
      <w:r>
        <w:rPr>
          <w:rFonts w:hint="eastAsia"/>
        </w:rPr>
        <w:t>模型应尽可能准确地反映这些后果，例如额外需要的材料是如何生产的？是否需要建立新的生产设施并采用不同的技术？相反，如果不涉及决策支持，则</w:t>
      </w:r>
      <w:r>
        <w:rPr>
          <w:rFonts w:hint="eastAsia"/>
        </w:rPr>
        <w:t xml:space="preserve"> LCI </w:t>
      </w:r>
      <w:r>
        <w:rPr>
          <w:rFonts w:hint="eastAsia"/>
        </w:rPr>
        <w:t>模型应描述分析系统本身，而不包括任何市场后果（因为没有与决策相关的后果）。</w:t>
      </w:r>
    </w:p>
    <w:p w14:paraId="58DCA6B8" w14:textId="77777777" w:rsidR="00D16BE9" w:rsidRDefault="00AC4FA2">
      <w:pPr>
        <w:pStyle w:val="0"/>
        <w:ind w:firstLineChars="200" w:firstLine="420"/>
      </w:pPr>
      <w:r>
        <w:rPr>
          <w:rFonts w:hint="eastAsia"/>
        </w:rPr>
        <w:t>第二个方面——变化的程度——进一步区分了决策支持的情况：首先，存在仅在背景系统及经济中其他系统上产生小规模、非结构性后果的情况。这些情况意味着只是改变了现有设备（例如生产设施的设备）的使用程度（例如，现有技术生产材料</w:t>
      </w:r>
      <w:r>
        <w:rPr>
          <w:rFonts w:hint="eastAsia"/>
        </w:rPr>
        <w:t xml:space="preserve"> X</w:t>
      </w:r>
      <w:r>
        <w:rPr>
          <w:rFonts w:hint="eastAsia"/>
        </w:rPr>
        <w:t>）。在</w:t>
      </w:r>
      <w:r>
        <w:rPr>
          <w:rFonts w:hint="eastAsia"/>
        </w:rPr>
        <w:t xml:space="preserve"> LCI </w:t>
      </w:r>
      <w:r>
        <w:rPr>
          <w:rFonts w:hint="eastAsia"/>
        </w:rPr>
        <w:t>模型中，额外需求将通过现有设备</w:t>
      </w:r>
      <w:r>
        <w:rPr>
          <w:rFonts w:hint="eastAsia"/>
        </w:rPr>
        <w:t>/</w:t>
      </w:r>
      <w:r>
        <w:rPr>
          <w:rFonts w:hint="eastAsia"/>
        </w:rPr>
        <w:t>技术的过程进行建模</w:t>
      </w:r>
      <w:r>
        <w:rPr>
          <w:rStyle w:val="afb"/>
        </w:rPr>
        <w:footnoteReference w:id="16"/>
      </w:r>
      <w:r>
        <w:rPr>
          <w:rFonts w:hint="eastAsia"/>
        </w:rPr>
        <w:t>。其次，存在大规模、结构性影响的情况。这些情况意味着分析的决策导致了额外设备的安装或其正常退役之外的退役（例如，为材料</w:t>
      </w:r>
      <w:r>
        <w:rPr>
          <w:rFonts w:hint="eastAsia"/>
        </w:rPr>
        <w:t xml:space="preserve"> X </w:t>
      </w:r>
      <w:r>
        <w:rPr>
          <w:rFonts w:hint="eastAsia"/>
        </w:rPr>
        <w:t>安装新的生产厂</w:t>
      </w:r>
      <w:r>
        <w:rPr>
          <w:rFonts w:hint="eastAsia"/>
        </w:rPr>
        <w:t>/</w:t>
      </w:r>
      <w:r>
        <w:rPr>
          <w:rFonts w:hint="eastAsia"/>
        </w:rPr>
        <w:t>技术，或在直接市场后果中停用旧设备）。也就是说，背景系统和</w:t>
      </w:r>
      <w:r>
        <w:rPr>
          <w:rFonts w:hint="eastAsia"/>
        </w:rPr>
        <w:t>/</w:t>
      </w:r>
      <w:r>
        <w:rPr>
          <w:rFonts w:hint="eastAsia"/>
        </w:rPr>
        <w:t>或经济中的其他系统的部分技术</w:t>
      </w:r>
      <w:r>
        <w:rPr>
          <w:rFonts w:hint="eastAsia"/>
        </w:rPr>
        <w:t>/</w:t>
      </w:r>
      <w:r>
        <w:rPr>
          <w:rFonts w:hint="eastAsia"/>
        </w:rPr>
        <w:t>设备会因分析的决策而发生变化。通常只有少数几个过程实际上具有这些大规模的影响，这些过程需要相应的建模；背景系统的大部分仅有小规模的影响。然而，对于受影响的过程，“大”与“小”情况之间的差异可能非常显著，因为新安装的技术（例如第二代生物燃料生产厂）可能与在小规模后果情况下建模的当前技术根本不同。</w:t>
      </w:r>
    </w:p>
    <w:p w14:paraId="23F4C4A6" w14:textId="77777777" w:rsidR="00D16BE9" w:rsidRDefault="00AC4FA2">
      <w:pPr>
        <w:pStyle w:val="0"/>
        <w:ind w:firstLineChars="200" w:firstLine="420"/>
      </w:pPr>
      <w:r>
        <w:rPr>
          <w:rFonts w:hint="eastAsia"/>
        </w:rPr>
        <w:lastRenderedPageBreak/>
        <w:t>重要的是要强调，上述内容指的是通过市场机制引起的背景系统或其他系统的变化，即对由分析的决策引起的需求和供应变化的反应。在两种情况下，前景系统的直接变化（例如，分析或要求在生产者现场安装的新技术）应作为明确的情景进行建模。</w:t>
      </w:r>
    </w:p>
    <w:p w14:paraId="0028EC0D" w14:textId="77777777" w:rsidR="00D16BE9" w:rsidRDefault="00AC4FA2">
      <w:pPr>
        <w:pStyle w:val="affd"/>
        <w:spacing w:beforeLines="0" w:before="0" w:afterLines="0" w:after="0"/>
        <w:ind w:firstLineChars="200" w:firstLine="482"/>
        <w:rPr>
          <w:sz w:val="24"/>
          <w:szCs w:val="40"/>
        </w:rPr>
      </w:pPr>
      <w:bookmarkStart w:id="35" w:name="_Toc175603935"/>
      <w:r>
        <w:rPr>
          <w:rFonts w:hint="eastAsia"/>
          <w:sz w:val="24"/>
          <w:szCs w:val="40"/>
        </w:rPr>
        <w:t xml:space="preserve">5.3.3 </w:t>
      </w:r>
      <w:r>
        <w:rPr>
          <w:rFonts w:hint="eastAsia"/>
          <w:sz w:val="24"/>
          <w:szCs w:val="40"/>
        </w:rPr>
        <w:t>描述性研究</w:t>
      </w:r>
      <w:bookmarkEnd w:id="35"/>
    </w:p>
    <w:p w14:paraId="3CF456BC" w14:textId="77777777" w:rsidR="00D16BE9" w:rsidRDefault="00AC4FA2">
      <w:pPr>
        <w:pStyle w:val="0"/>
        <w:ind w:firstLineChars="200" w:firstLine="420"/>
      </w:pPr>
      <w:r>
        <w:rPr>
          <w:rFonts w:hint="eastAsia"/>
        </w:rPr>
        <w:t>回到不涉及直接决策支持的研究，即</w:t>
      </w:r>
      <w:proofErr w:type="gramStart"/>
      <w:r>
        <w:rPr>
          <w:rFonts w:hint="eastAsia"/>
        </w:rPr>
        <w:t>不</w:t>
      </w:r>
      <w:proofErr w:type="gramEnd"/>
      <w:r>
        <w:rPr>
          <w:rFonts w:hint="eastAsia"/>
        </w:rPr>
        <w:t>导致额外生产，而是具有会计</w:t>
      </w:r>
      <w:r>
        <w:rPr>
          <w:rFonts w:hint="eastAsia"/>
        </w:rPr>
        <w:t>/</w:t>
      </w:r>
      <w:r>
        <w:rPr>
          <w:rFonts w:hint="eastAsia"/>
        </w:rPr>
        <w:t>监测性质的研究：在这种情况下，</w:t>
      </w:r>
      <w:r>
        <w:rPr>
          <w:rFonts w:hint="eastAsia"/>
        </w:rPr>
        <w:t xml:space="preserve">LCI </w:t>
      </w:r>
      <w:r>
        <w:rPr>
          <w:rFonts w:hint="eastAsia"/>
        </w:rPr>
        <w:t>模型将描述系统的可测量部分。然而，在这种情况下，可以区分出两种子类型的研究：首先是那些关注包括分析系统在其系统之外可能具有的任何现有效益的研究（例如，回收的好处或副产品的好处，这些副产品如果不以其他方式生产将被避免）。其次是那些旨在孤立地分析系统而不考虑这种交互的研究。</w:t>
      </w:r>
    </w:p>
    <w:p w14:paraId="04B043FE" w14:textId="77777777" w:rsidR="00D16BE9" w:rsidRDefault="00AC4FA2">
      <w:pPr>
        <w:pStyle w:val="0"/>
        <w:ind w:firstLineChars="200" w:firstLine="420"/>
      </w:pPr>
      <w:r>
        <w:rPr>
          <w:rFonts w:hint="eastAsia"/>
        </w:rPr>
        <w:t>表</w:t>
      </w:r>
      <w:r>
        <w:rPr>
          <w:rFonts w:hint="eastAsia"/>
        </w:rPr>
        <w:t xml:space="preserve"> 2 </w:t>
      </w:r>
      <w:r>
        <w:rPr>
          <w:rFonts w:hint="eastAsia"/>
        </w:rPr>
        <w:t>提供了三个具有实际相关性的典型目标情况的概述，这些情况将在整个文档中提及，以提供所需的、差异化的方法指导：</w:t>
      </w:r>
    </w:p>
    <w:p w14:paraId="792D1307" w14:textId="77777777" w:rsidR="00D16BE9" w:rsidRDefault="00AC4FA2">
      <w:pPr>
        <w:pStyle w:val="0"/>
        <w:ind w:firstLineChars="200" w:firstLine="422"/>
        <w:rPr>
          <w:b/>
          <w:bCs/>
        </w:rPr>
      </w:pPr>
      <w:r>
        <w:rPr>
          <w:rFonts w:hint="eastAsia"/>
          <w:b/>
          <w:bCs/>
        </w:rPr>
        <w:t>表</w:t>
      </w:r>
      <w:r>
        <w:rPr>
          <w:rFonts w:hint="eastAsia"/>
          <w:b/>
          <w:bCs/>
        </w:rPr>
        <w:t xml:space="preserve"> 2 </w:t>
      </w:r>
      <w:r>
        <w:rPr>
          <w:rFonts w:hint="eastAsia"/>
          <w:b/>
          <w:bCs/>
        </w:rPr>
        <w:t>决策背景的两个主要方面的组合：决策导向和背景系统或其他系统中的后果类型。</w:t>
      </w:r>
    </w:p>
    <w:tbl>
      <w:tblPr>
        <w:tblStyle w:val="af6"/>
        <w:tblW w:w="0" w:type="auto"/>
        <w:jc w:val="center"/>
        <w:tblLook w:val="04A0" w:firstRow="1" w:lastRow="0" w:firstColumn="1" w:lastColumn="0" w:noHBand="0" w:noVBand="1"/>
      </w:tblPr>
      <w:tblGrid>
        <w:gridCol w:w="849"/>
        <w:gridCol w:w="849"/>
        <w:gridCol w:w="4622"/>
        <w:gridCol w:w="1976"/>
      </w:tblGrid>
      <w:tr w:rsidR="00D16BE9" w14:paraId="2F7A2855" w14:textId="77777777">
        <w:trPr>
          <w:jc w:val="center"/>
        </w:trPr>
        <w:tc>
          <w:tcPr>
            <w:tcW w:w="562" w:type="dxa"/>
            <w:vMerge w:val="restart"/>
          </w:tcPr>
          <w:p w14:paraId="513FF6BE" w14:textId="77777777" w:rsidR="00D16BE9" w:rsidRDefault="00AC4FA2">
            <w:pPr>
              <w:pStyle w:val="0"/>
              <w:ind w:firstLineChars="200" w:firstLine="422"/>
              <w:jc w:val="center"/>
              <w:rPr>
                <w:b/>
                <w:bCs/>
              </w:rPr>
            </w:pPr>
            <w:r>
              <w:rPr>
                <w:rFonts w:hint="eastAsia"/>
                <w:b/>
                <w:bCs/>
              </w:rPr>
              <w:t>决策支持</w:t>
            </w:r>
          </w:p>
        </w:tc>
        <w:tc>
          <w:tcPr>
            <w:tcW w:w="709" w:type="dxa"/>
            <w:vMerge w:val="restart"/>
          </w:tcPr>
          <w:p w14:paraId="1DE9B2F6" w14:textId="77777777" w:rsidR="00D16BE9" w:rsidRDefault="00AC4FA2">
            <w:pPr>
              <w:pStyle w:val="0"/>
              <w:ind w:firstLineChars="200" w:firstLine="422"/>
              <w:jc w:val="center"/>
              <w:rPr>
                <w:b/>
                <w:bCs/>
              </w:rPr>
            </w:pPr>
            <w:r>
              <w:rPr>
                <w:rFonts w:hint="eastAsia"/>
                <w:b/>
                <w:bCs/>
              </w:rPr>
              <w:t>是</w:t>
            </w:r>
          </w:p>
        </w:tc>
        <w:tc>
          <w:tcPr>
            <w:tcW w:w="7025" w:type="dxa"/>
            <w:gridSpan w:val="2"/>
          </w:tcPr>
          <w:p w14:paraId="29835C56" w14:textId="77777777" w:rsidR="00D16BE9" w:rsidRDefault="00AC4FA2">
            <w:pPr>
              <w:pStyle w:val="0"/>
              <w:ind w:firstLineChars="200" w:firstLine="422"/>
              <w:jc w:val="center"/>
              <w:rPr>
                <w:b/>
                <w:bCs/>
              </w:rPr>
            </w:pPr>
            <w:r>
              <w:rPr>
                <w:b/>
                <w:bCs/>
              </w:rPr>
              <w:t>后台系统</w:t>
            </w:r>
            <w:r>
              <w:rPr>
                <w:b/>
                <w:bCs/>
              </w:rPr>
              <w:t>/</w:t>
            </w:r>
            <w:r>
              <w:rPr>
                <w:b/>
                <w:bCs/>
              </w:rPr>
              <w:t>其他系统中的过程变更</w:t>
            </w:r>
          </w:p>
        </w:tc>
      </w:tr>
      <w:tr w:rsidR="00D16BE9" w14:paraId="632D366C" w14:textId="77777777">
        <w:trPr>
          <w:jc w:val="center"/>
        </w:trPr>
        <w:tc>
          <w:tcPr>
            <w:tcW w:w="562" w:type="dxa"/>
            <w:vMerge/>
          </w:tcPr>
          <w:p w14:paraId="7C6A1D97" w14:textId="77777777" w:rsidR="00D16BE9" w:rsidRDefault="00D16BE9">
            <w:pPr>
              <w:pStyle w:val="0"/>
              <w:ind w:firstLineChars="200" w:firstLine="422"/>
              <w:jc w:val="center"/>
              <w:rPr>
                <w:b/>
                <w:bCs/>
              </w:rPr>
            </w:pPr>
          </w:p>
        </w:tc>
        <w:tc>
          <w:tcPr>
            <w:tcW w:w="709" w:type="dxa"/>
            <w:vMerge/>
          </w:tcPr>
          <w:p w14:paraId="0DFE2C75" w14:textId="77777777" w:rsidR="00D16BE9" w:rsidRDefault="00D16BE9">
            <w:pPr>
              <w:pStyle w:val="0"/>
              <w:ind w:firstLineChars="200" w:firstLine="422"/>
              <w:jc w:val="center"/>
              <w:rPr>
                <w:b/>
                <w:bCs/>
              </w:rPr>
            </w:pPr>
          </w:p>
        </w:tc>
        <w:tc>
          <w:tcPr>
            <w:tcW w:w="4951" w:type="dxa"/>
          </w:tcPr>
          <w:p w14:paraId="6AFC4F0E" w14:textId="77777777" w:rsidR="00D16BE9" w:rsidRDefault="00AC4FA2">
            <w:pPr>
              <w:pStyle w:val="0"/>
              <w:ind w:firstLineChars="200" w:firstLine="422"/>
              <w:jc w:val="center"/>
              <w:rPr>
                <w:b/>
                <w:bCs/>
              </w:rPr>
            </w:pPr>
            <w:r>
              <w:rPr>
                <w:b/>
                <w:bCs/>
              </w:rPr>
              <w:t>无或小规模</w:t>
            </w:r>
          </w:p>
        </w:tc>
        <w:tc>
          <w:tcPr>
            <w:tcW w:w="2074" w:type="dxa"/>
          </w:tcPr>
          <w:p w14:paraId="6C71C205" w14:textId="77777777" w:rsidR="00D16BE9" w:rsidRDefault="00AC4FA2">
            <w:pPr>
              <w:pStyle w:val="0"/>
              <w:ind w:firstLineChars="200" w:firstLine="422"/>
              <w:jc w:val="center"/>
              <w:rPr>
                <w:b/>
                <w:bCs/>
              </w:rPr>
            </w:pPr>
            <w:r>
              <w:rPr>
                <w:rFonts w:hint="eastAsia"/>
                <w:b/>
                <w:bCs/>
              </w:rPr>
              <w:t>大规模</w:t>
            </w:r>
          </w:p>
        </w:tc>
      </w:tr>
      <w:tr w:rsidR="00D16BE9" w14:paraId="0CB0A37F" w14:textId="77777777">
        <w:trPr>
          <w:jc w:val="center"/>
        </w:trPr>
        <w:tc>
          <w:tcPr>
            <w:tcW w:w="562" w:type="dxa"/>
            <w:vMerge/>
          </w:tcPr>
          <w:p w14:paraId="588DA9C5" w14:textId="77777777" w:rsidR="00D16BE9" w:rsidRDefault="00D16BE9">
            <w:pPr>
              <w:pStyle w:val="0"/>
              <w:ind w:firstLineChars="200" w:firstLine="422"/>
              <w:jc w:val="center"/>
              <w:rPr>
                <w:b/>
                <w:bCs/>
              </w:rPr>
            </w:pPr>
          </w:p>
        </w:tc>
        <w:tc>
          <w:tcPr>
            <w:tcW w:w="709" w:type="dxa"/>
            <w:vMerge/>
          </w:tcPr>
          <w:p w14:paraId="4DB6D0EB" w14:textId="77777777" w:rsidR="00D16BE9" w:rsidRDefault="00D16BE9">
            <w:pPr>
              <w:pStyle w:val="0"/>
              <w:ind w:firstLineChars="200" w:firstLine="422"/>
              <w:jc w:val="center"/>
              <w:rPr>
                <w:b/>
                <w:bCs/>
              </w:rPr>
            </w:pPr>
          </w:p>
        </w:tc>
        <w:tc>
          <w:tcPr>
            <w:tcW w:w="4951" w:type="dxa"/>
            <w:shd w:val="clear" w:color="auto" w:fill="548DD4" w:themeFill="text2" w:themeFillTint="99"/>
          </w:tcPr>
          <w:p w14:paraId="7979A5DA" w14:textId="77777777" w:rsidR="00D16BE9" w:rsidRDefault="00AC4FA2">
            <w:pPr>
              <w:pStyle w:val="0"/>
              <w:ind w:firstLineChars="200" w:firstLine="422"/>
              <w:jc w:val="center"/>
              <w:rPr>
                <w:b/>
                <w:bCs/>
              </w:rPr>
            </w:pPr>
            <w:r>
              <w:rPr>
                <w:b/>
                <w:bCs/>
              </w:rPr>
              <w:t>情况</w:t>
            </w:r>
            <w:r>
              <w:rPr>
                <w:b/>
                <w:bCs/>
              </w:rPr>
              <w:t xml:space="preserve"> A</w:t>
            </w:r>
            <w:r>
              <w:rPr>
                <w:b/>
                <w:bCs/>
              </w:rPr>
              <w:br/>
              <w:t>“</w:t>
            </w:r>
            <w:r>
              <w:rPr>
                <w:b/>
                <w:bCs/>
              </w:rPr>
              <w:t>微观层级的决策支持</w:t>
            </w:r>
            <w:r>
              <w:rPr>
                <w:b/>
                <w:bCs/>
              </w:rPr>
              <w:t>”</w:t>
            </w:r>
          </w:p>
        </w:tc>
        <w:tc>
          <w:tcPr>
            <w:tcW w:w="2074" w:type="dxa"/>
            <w:shd w:val="clear" w:color="auto" w:fill="FFC000"/>
          </w:tcPr>
          <w:p w14:paraId="4ADC9E45" w14:textId="77777777" w:rsidR="00D16BE9" w:rsidRDefault="00AC4FA2">
            <w:pPr>
              <w:pStyle w:val="0"/>
              <w:ind w:firstLineChars="200" w:firstLine="422"/>
              <w:jc w:val="center"/>
              <w:rPr>
                <w:b/>
                <w:bCs/>
              </w:rPr>
            </w:pPr>
            <w:r>
              <w:rPr>
                <w:b/>
                <w:bCs/>
              </w:rPr>
              <w:t>情况</w:t>
            </w:r>
            <w:r>
              <w:rPr>
                <w:b/>
                <w:bCs/>
              </w:rPr>
              <w:t xml:space="preserve"> B</w:t>
            </w:r>
            <w:r>
              <w:rPr>
                <w:b/>
                <w:bCs/>
              </w:rPr>
              <w:br/>
              <w:t>“</w:t>
            </w:r>
            <w:r>
              <w:rPr>
                <w:b/>
                <w:bCs/>
              </w:rPr>
              <w:t>中观</w:t>
            </w:r>
            <w:r>
              <w:rPr>
                <w:b/>
                <w:bCs/>
              </w:rPr>
              <w:t>/</w:t>
            </w:r>
            <w:r>
              <w:rPr>
                <w:b/>
                <w:bCs/>
              </w:rPr>
              <w:t>宏观层级的决策支持</w:t>
            </w:r>
            <w:r>
              <w:rPr>
                <w:b/>
                <w:bCs/>
              </w:rPr>
              <w:t>”</w:t>
            </w:r>
          </w:p>
        </w:tc>
      </w:tr>
      <w:tr w:rsidR="00D16BE9" w14:paraId="73C70FF7" w14:textId="77777777">
        <w:trPr>
          <w:jc w:val="center"/>
        </w:trPr>
        <w:tc>
          <w:tcPr>
            <w:tcW w:w="562" w:type="dxa"/>
            <w:vMerge/>
          </w:tcPr>
          <w:p w14:paraId="6F7CFE39" w14:textId="77777777" w:rsidR="00D16BE9" w:rsidRDefault="00D16BE9">
            <w:pPr>
              <w:pStyle w:val="0"/>
              <w:ind w:firstLineChars="200" w:firstLine="422"/>
              <w:jc w:val="center"/>
              <w:rPr>
                <w:b/>
                <w:bCs/>
              </w:rPr>
            </w:pPr>
          </w:p>
        </w:tc>
        <w:tc>
          <w:tcPr>
            <w:tcW w:w="709" w:type="dxa"/>
          </w:tcPr>
          <w:p w14:paraId="2931CEAA" w14:textId="77777777" w:rsidR="00D16BE9" w:rsidRDefault="00AC4FA2">
            <w:pPr>
              <w:pStyle w:val="0"/>
              <w:ind w:firstLineChars="200" w:firstLine="422"/>
              <w:jc w:val="center"/>
              <w:rPr>
                <w:b/>
                <w:bCs/>
              </w:rPr>
            </w:pPr>
            <w:r>
              <w:rPr>
                <w:rFonts w:hint="eastAsia"/>
                <w:b/>
                <w:bCs/>
              </w:rPr>
              <w:t>否</w:t>
            </w:r>
          </w:p>
        </w:tc>
        <w:tc>
          <w:tcPr>
            <w:tcW w:w="7025" w:type="dxa"/>
            <w:gridSpan w:val="2"/>
            <w:shd w:val="clear" w:color="auto" w:fill="92D050"/>
          </w:tcPr>
          <w:p w14:paraId="76D21045" w14:textId="77777777" w:rsidR="00D16BE9" w:rsidRDefault="00AC4FA2">
            <w:pPr>
              <w:pStyle w:val="0"/>
              <w:ind w:firstLineChars="200" w:firstLine="422"/>
              <w:jc w:val="center"/>
              <w:rPr>
                <w:b/>
                <w:bCs/>
              </w:rPr>
            </w:pPr>
            <w:r>
              <w:rPr>
                <w:b/>
                <w:bCs/>
              </w:rPr>
              <w:t>情况</w:t>
            </w:r>
            <w:r>
              <w:rPr>
                <w:b/>
                <w:bCs/>
              </w:rPr>
              <w:t xml:space="preserve"> C</w:t>
            </w:r>
            <w:r>
              <w:rPr>
                <w:b/>
                <w:bCs/>
              </w:rPr>
              <w:br/>
              <w:t>“</w:t>
            </w:r>
            <w:r>
              <w:rPr>
                <w:rFonts w:hint="eastAsia"/>
                <w:b/>
                <w:bCs/>
              </w:rPr>
              <w:t>统计</w:t>
            </w:r>
            <w:r>
              <w:rPr>
                <w:b/>
                <w:bCs/>
              </w:rPr>
              <w:t>”</w:t>
            </w:r>
            <w:r>
              <w:rPr>
                <w:b/>
                <w:bCs/>
              </w:rPr>
              <w:br/>
            </w:r>
            <w:r>
              <w:rPr>
                <w:b/>
                <w:bCs/>
              </w:rPr>
              <w:t>（</w:t>
            </w:r>
            <w:r>
              <w:rPr>
                <w:b/>
                <w:bCs/>
              </w:rPr>
              <w:t xml:space="preserve">C1: </w:t>
            </w:r>
            <w:r>
              <w:rPr>
                <w:b/>
                <w:bCs/>
              </w:rPr>
              <w:t>包括与其他系统的互动，</w:t>
            </w:r>
            <w:r>
              <w:rPr>
                <w:b/>
                <w:bCs/>
              </w:rPr>
              <w:t xml:space="preserve">C2: </w:t>
            </w:r>
            <w:r>
              <w:rPr>
                <w:b/>
                <w:bCs/>
              </w:rPr>
              <w:t>排除与其他系统的互动）</w:t>
            </w:r>
          </w:p>
        </w:tc>
      </w:tr>
    </w:tbl>
    <w:p w14:paraId="36BC5BF6" w14:textId="77777777" w:rsidR="00D16BE9" w:rsidRDefault="00AC4FA2">
      <w:pPr>
        <w:pStyle w:val="affd"/>
        <w:spacing w:beforeLines="0" w:before="0" w:afterLines="0" w:after="0"/>
        <w:ind w:firstLineChars="200" w:firstLine="482"/>
        <w:rPr>
          <w:sz w:val="24"/>
          <w:szCs w:val="40"/>
        </w:rPr>
      </w:pPr>
      <w:bookmarkStart w:id="36" w:name="_Toc175603936"/>
      <w:r>
        <w:rPr>
          <w:rFonts w:hint="eastAsia"/>
          <w:sz w:val="24"/>
          <w:szCs w:val="40"/>
        </w:rPr>
        <w:t xml:space="preserve">5.3.4 </w:t>
      </w:r>
      <w:r>
        <w:rPr>
          <w:rFonts w:hint="eastAsia"/>
          <w:sz w:val="24"/>
          <w:szCs w:val="40"/>
        </w:rPr>
        <w:t>情况</w:t>
      </w:r>
      <w:r>
        <w:rPr>
          <w:rFonts w:hint="eastAsia"/>
          <w:sz w:val="24"/>
          <w:szCs w:val="40"/>
        </w:rPr>
        <w:t>A</w:t>
      </w:r>
      <w:bookmarkEnd w:id="36"/>
    </w:p>
    <w:tbl>
      <w:tblPr>
        <w:tblStyle w:val="af6"/>
        <w:tblW w:w="0" w:type="auto"/>
        <w:tblBorders>
          <w:top w:val="single" w:sz="12" w:space="0" w:color="0070C0"/>
          <w:left w:val="single" w:sz="12" w:space="0" w:color="0070C0"/>
          <w:bottom w:val="single" w:sz="12" w:space="0" w:color="0070C0"/>
          <w:right w:val="single" w:sz="12" w:space="0" w:color="0070C0"/>
          <w:insideH w:val="none" w:sz="0" w:space="0" w:color="auto"/>
          <w:insideV w:val="none" w:sz="0" w:space="0" w:color="auto"/>
        </w:tblBorders>
        <w:shd w:val="clear" w:color="auto" w:fill="DBE5F1" w:themeFill="accent1" w:themeFillTint="33"/>
        <w:tblLook w:val="04A0" w:firstRow="1" w:lastRow="0" w:firstColumn="1" w:lastColumn="0" w:noHBand="0" w:noVBand="1"/>
      </w:tblPr>
      <w:tblGrid>
        <w:gridCol w:w="8276"/>
      </w:tblGrid>
      <w:tr w:rsidR="00D16BE9" w14:paraId="48242884" w14:textId="77777777">
        <w:tc>
          <w:tcPr>
            <w:tcW w:w="8296" w:type="dxa"/>
            <w:shd w:val="clear" w:color="auto" w:fill="DBE5F1" w:themeFill="accent1" w:themeFillTint="33"/>
          </w:tcPr>
          <w:p w14:paraId="7320AF20" w14:textId="77777777" w:rsidR="00D16BE9" w:rsidRDefault="00AC4FA2">
            <w:pPr>
              <w:pStyle w:val="0"/>
              <w:ind w:firstLineChars="200" w:firstLine="422"/>
              <w:rPr>
                <w:b/>
                <w:bCs/>
              </w:rPr>
            </w:pPr>
            <w:r>
              <w:rPr>
                <w:rFonts w:hint="eastAsia"/>
                <w:b/>
                <w:bCs/>
              </w:rPr>
              <w:t>术语和概念：情况</w:t>
            </w:r>
            <w:r>
              <w:rPr>
                <w:rFonts w:hint="eastAsia"/>
                <w:b/>
                <w:bCs/>
              </w:rPr>
              <w:t xml:space="preserve"> A (</w:t>
            </w:r>
            <w:r>
              <w:rPr>
                <w:rFonts w:hint="eastAsia"/>
                <w:b/>
                <w:bCs/>
              </w:rPr>
              <w:t>“微观层级的决策支持”</w:t>
            </w:r>
            <w:r>
              <w:rPr>
                <w:rFonts w:hint="eastAsia"/>
                <w:b/>
                <w:bCs/>
              </w:rPr>
              <w:t xml:space="preserve">) </w:t>
            </w:r>
          </w:p>
          <w:p w14:paraId="47EB58C2" w14:textId="77777777" w:rsidR="00D16BE9" w:rsidRDefault="00AC4FA2">
            <w:pPr>
              <w:pStyle w:val="0"/>
              <w:ind w:firstLineChars="200" w:firstLine="420"/>
            </w:pPr>
            <w:r>
              <w:rPr>
                <w:rFonts w:hint="eastAsia"/>
              </w:rPr>
              <w:t>微观层级的决策支持（例如，针对产品相关问题）。</w:t>
            </w:r>
            <w:r>
              <w:rPr>
                <w:rFonts w:hint="eastAsia"/>
              </w:rPr>
              <w:t xml:space="preserve">  </w:t>
            </w:r>
          </w:p>
          <w:p w14:paraId="2AB8E750" w14:textId="77777777" w:rsidR="00D16BE9" w:rsidRDefault="00AC4FA2">
            <w:pPr>
              <w:pStyle w:val="0"/>
              <w:ind w:firstLineChars="200" w:firstLine="420"/>
            </w:pPr>
            <w:r>
              <w:rPr>
                <w:rFonts w:hint="eastAsia"/>
              </w:rPr>
              <w:t>该目标情况最相关的应用包括：</w:t>
            </w:r>
          </w:p>
          <w:p w14:paraId="128EC3ED" w14:textId="77777777" w:rsidR="00D16BE9" w:rsidRDefault="00AC4FA2">
            <w:pPr>
              <w:pStyle w:val="0"/>
              <w:ind w:firstLineChars="200" w:firstLine="420"/>
            </w:pPr>
            <w:r>
              <w:rPr>
                <w:rFonts w:hint="eastAsia"/>
              </w:rPr>
              <w:t xml:space="preserve">- </w:t>
            </w:r>
            <w:r>
              <w:rPr>
                <w:rFonts w:hint="eastAsia"/>
              </w:rPr>
              <w:t>识别产品组的关键环境绩效指标</w:t>
            </w:r>
            <w:r>
              <w:rPr>
                <w:rFonts w:hint="eastAsia"/>
              </w:rPr>
              <w:t xml:space="preserve"> (KEPI) </w:t>
            </w:r>
            <w:r>
              <w:rPr>
                <w:rFonts w:hint="eastAsia"/>
              </w:rPr>
              <w:t>用于生态设计</w:t>
            </w:r>
            <w:r>
              <w:rPr>
                <w:rFonts w:hint="eastAsia"/>
              </w:rPr>
              <w:t xml:space="preserve"> / </w:t>
            </w:r>
            <w:r>
              <w:rPr>
                <w:rFonts w:hint="eastAsia"/>
              </w:rPr>
              <w:t>简化</w:t>
            </w:r>
            <w:r>
              <w:rPr>
                <w:rFonts w:hint="eastAsia"/>
              </w:rPr>
              <w:t xml:space="preserve"> LCA</w:t>
            </w:r>
          </w:p>
          <w:p w14:paraId="09FF291A" w14:textId="77777777" w:rsidR="00D16BE9" w:rsidRDefault="00AC4FA2">
            <w:pPr>
              <w:pStyle w:val="0"/>
              <w:ind w:firstLineChars="200" w:firstLine="420"/>
            </w:pPr>
            <w:r>
              <w:rPr>
                <w:rFonts w:hint="eastAsia"/>
              </w:rPr>
              <w:t xml:space="preserve">- </w:t>
            </w:r>
            <w:r>
              <w:rPr>
                <w:rFonts w:hint="eastAsia"/>
              </w:rPr>
              <w:t>针对特定产品的薄弱点分析</w:t>
            </w:r>
          </w:p>
          <w:p w14:paraId="1CD8814C" w14:textId="77777777" w:rsidR="00D16BE9" w:rsidRDefault="00AC4FA2">
            <w:pPr>
              <w:pStyle w:val="0"/>
              <w:ind w:firstLineChars="200" w:firstLine="420"/>
            </w:pPr>
            <w:r>
              <w:rPr>
                <w:rFonts w:hint="eastAsia"/>
              </w:rPr>
              <w:t xml:space="preserve">- </w:t>
            </w:r>
            <w:r>
              <w:rPr>
                <w:rFonts w:hint="eastAsia"/>
              </w:rPr>
              <w:t>详细的生态设计</w:t>
            </w:r>
            <w:r>
              <w:rPr>
                <w:rFonts w:hint="eastAsia"/>
              </w:rPr>
              <w:t xml:space="preserve"> / </w:t>
            </w:r>
            <w:r>
              <w:rPr>
                <w:rFonts w:hint="eastAsia"/>
              </w:rPr>
              <w:t>设计可回收性</w:t>
            </w:r>
          </w:p>
          <w:p w14:paraId="38E4F296" w14:textId="77777777" w:rsidR="00D16BE9" w:rsidRDefault="00AC4FA2">
            <w:pPr>
              <w:pStyle w:val="0"/>
              <w:ind w:firstLineChars="200" w:firstLine="420"/>
            </w:pPr>
            <w:r>
              <w:rPr>
                <w:rFonts w:hint="eastAsia"/>
              </w:rPr>
              <w:t xml:space="preserve">- </w:t>
            </w:r>
            <w:r>
              <w:rPr>
                <w:rFonts w:hint="eastAsia"/>
              </w:rPr>
              <w:t>执行简化的</w:t>
            </w:r>
            <w:r>
              <w:rPr>
                <w:rFonts w:hint="eastAsia"/>
              </w:rPr>
              <w:t xml:space="preserve"> KEPI </w:t>
            </w:r>
            <w:r>
              <w:rPr>
                <w:rFonts w:hint="eastAsia"/>
              </w:rPr>
              <w:t>型</w:t>
            </w:r>
            <w:r>
              <w:rPr>
                <w:rFonts w:hint="eastAsia"/>
              </w:rPr>
              <w:t xml:space="preserve"> LCA / </w:t>
            </w:r>
            <w:r>
              <w:rPr>
                <w:rFonts w:hint="eastAsia"/>
              </w:rPr>
              <w:t>生态设计研究</w:t>
            </w:r>
          </w:p>
          <w:p w14:paraId="423B4440" w14:textId="77777777" w:rsidR="00D16BE9" w:rsidRDefault="00AC4FA2">
            <w:pPr>
              <w:pStyle w:val="0"/>
              <w:ind w:firstLineChars="200" w:firstLine="420"/>
            </w:pPr>
            <w:r>
              <w:rPr>
                <w:rFonts w:hint="eastAsia"/>
              </w:rPr>
              <w:t xml:space="preserve">- </w:t>
            </w:r>
            <w:r>
              <w:rPr>
                <w:rFonts w:hint="eastAsia"/>
              </w:rPr>
              <w:t>比较特定的商品或服务</w:t>
            </w:r>
          </w:p>
          <w:p w14:paraId="76B62A55" w14:textId="77777777" w:rsidR="00D16BE9" w:rsidRDefault="00AC4FA2">
            <w:pPr>
              <w:pStyle w:val="0"/>
              <w:ind w:firstLineChars="200" w:firstLine="420"/>
            </w:pPr>
            <w:r>
              <w:rPr>
                <w:rFonts w:hint="eastAsia"/>
              </w:rPr>
              <w:t xml:space="preserve">- </w:t>
            </w:r>
            <w:r>
              <w:rPr>
                <w:rFonts w:hint="eastAsia"/>
              </w:rPr>
              <w:t>将特定产品与产品组的平均水平进行基准对比</w:t>
            </w:r>
          </w:p>
          <w:p w14:paraId="4582EBF9" w14:textId="77777777" w:rsidR="00D16BE9" w:rsidRDefault="00AC4FA2">
            <w:pPr>
              <w:pStyle w:val="0"/>
              <w:ind w:firstLineChars="200" w:firstLine="420"/>
            </w:pPr>
            <w:r>
              <w:rPr>
                <w:rFonts w:hint="eastAsia"/>
              </w:rPr>
              <w:t xml:space="preserve">- </w:t>
            </w:r>
            <w:r>
              <w:rPr>
                <w:rFonts w:hint="eastAsia"/>
              </w:rPr>
              <w:t>绿色公共或私人采购</w:t>
            </w:r>
            <w:r>
              <w:rPr>
                <w:rFonts w:hint="eastAsia"/>
              </w:rPr>
              <w:t xml:space="preserve"> (GPP)</w:t>
            </w:r>
          </w:p>
          <w:p w14:paraId="4AA39B47" w14:textId="77777777" w:rsidR="00D16BE9" w:rsidRDefault="00AC4FA2">
            <w:pPr>
              <w:pStyle w:val="0"/>
              <w:ind w:firstLineChars="200" w:firstLine="420"/>
            </w:pPr>
            <w:r>
              <w:rPr>
                <w:rFonts w:hint="eastAsia"/>
              </w:rPr>
              <w:t xml:space="preserve">- </w:t>
            </w:r>
            <w:r>
              <w:rPr>
                <w:rFonts w:hint="eastAsia"/>
              </w:rPr>
              <w:t>开发基于生命周期的</w:t>
            </w:r>
            <w:r>
              <w:rPr>
                <w:rFonts w:hint="eastAsia"/>
              </w:rPr>
              <w:t xml:space="preserve"> I </w:t>
            </w:r>
            <w:r>
              <w:rPr>
                <w:rFonts w:hint="eastAsia"/>
              </w:rPr>
              <w:t>类环保标签标准</w:t>
            </w:r>
          </w:p>
          <w:p w14:paraId="0188DB3F" w14:textId="77777777" w:rsidR="00D16BE9" w:rsidRDefault="00AC4FA2">
            <w:pPr>
              <w:pStyle w:val="0"/>
              <w:ind w:firstLineChars="200" w:firstLine="420"/>
            </w:pPr>
            <w:r>
              <w:rPr>
                <w:rFonts w:hint="eastAsia"/>
              </w:rPr>
              <w:t xml:space="preserve">- </w:t>
            </w:r>
            <w:r>
              <w:rPr>
                <w:rFonts w:hint="eastAsia"/>
              </w:rPr>
              <w:t>为产品组开发产品类别规则</w:t>
            </w:r>
            <w:r>
              <w:rPr>
                <w:rFonts w:hint="eastAsia"/>
              </w:rPr>
              <w:t xml:space="preserve"> (PCR) </w:t>
            </w:r>
            <w:r>
              <w:rPr>
                <w:rFonts w:hint="eastAsia"/>
              </w:rPr>
              <w:t>或类似的具体指南</w:t>
            </w:r>
          </w:p>
          <w:p w14:paraId="7A4FBB4D" w14:textId="77777777" w:rsidR="00D16BE9" w:rsidRDefault="00AC4FA2">
            <w:pPr>
              <w:pStyle w:val="0"/>
              <w:ind w:firstLineChars="200" w:firstLine="420"/>
            </w:pPr>
            <w:r>
              <w:rPr>
                <w:rFonts w:hint="eastAsia"/>
              </w:rPr>
              <w:t xml:space="preserve">- </w:t>
            </w:r>
            <w:r>
              <w:rPr>
                <w:rFonts w:hint="eastAsia"/>
              </w:rPr>
              <w:t>为特定商品或服务开发基于生命周期的</w:t>
            </w:r>
            <w:r>
              <w:rPr>
                <w:rFonts w:hint="eastAsia"/>
              </w:rPr>
              <w:t xml:space="preserve"> III </w:t>
            </w:r>
            <w:r>
              <w:rPr>
                <w:rFonts w:hint="eastAsia"/>
              </w:rPr>
              <w:t>类环境声明（例如，环境产品声明（</w:t>
            </w:r>
            <w:r>
              <w:rPr>
                <w:rFonts w:hint="eastAsia"/>
              </w:rPr>
              <w:t>EPD</w:t>
            </w:r>
            <w:r>
              <w:rPr>
                <w:rFonts w:hint="eastAsia"/>
              </w:rPr>
              <w:t>））</w:t>
            </w:r>
          </w:p>
          <w:p w14:paraId="5FD17ABF" w14:textId="77777777" w:rsidR="00D16BE9" w:rsidRDefault="00AC4FA2">
            <w:pPr>
              <w:pStyle w:val="0"/>
              <w:ind w:firstLineChars="200" w:firstLine="420"/>
            </w:pPr>
            <w:r>
              <w:rPr>
                <w:rFonts w:hint="eastAsia"/>
              </w:rPr>
              <w:lastRenderedPageBreak/>
              <w:t xml:space="preserve">- </w:t>
            </w:r>
            <w:r>
              <w:rPr>
                <w:rFonts w:hint="eastAsia"/>
              </w:rPr>
              <w:t>开发“碳足迹”、“主要能源消耗”或类似指标用于特定产品</w:t>
            </w:r>
          </w:p>
          <w:p w14:paraId="025EEDD9" w14:textId="77777777" w:rsidR="00D16BE9" w:rsidRDefault="00AC4FA2">
            <w:pPr>
              <w:pStyle w:val="0"/>
              <w:ind w:firstLineChars="200" w:firstLine="420"/>
            </w:pPr>
            <w:r>
              <w:rPr>
                <w:rFonts w:hint="eastAsia"/>
              </w:rPr>
              <w:t xml:space="preserve">- </w:t>
            </w:r>
            <w:r>
              <w:rPr>
                <w:rFonts w:hint="eastAsia"/>
              </w:rPr>
              <w:t>供应链绿色化</w:t>
            </w:r>
          </w:p>
          <w:p w14:paraId="0ED745FF" w14:textId="77777777" w:rsidR="00D16BE9" w:rsidRDefault="00AC4FA2">
            <w:pPr>
              <w:pStyle w:val="0"/>
              <w:ind w:firstLineChars="200" w:firstLine="420"/>
            </w:pPr>
            <w:r>
              <w:rPr>
                <w:rFonts w:hint="eastAsia"/>
              </w:rPr>
              <w:t xml:space="preserve">- </w:t>
            </w:r>
            <w:r>
              <w:rPr>
                <w:rFonts w:hint="eastAsia"/>
              </w:rPr>
              <w:t>提供定量的生命周期数据作为环境技术验证</w:t>
            </w:r>
            <w:r>
              <w:rPr>
                <w:rFonts w:hint="eastAsia"/>
              </w:rPr>
              <w:t xml:space="preserve"> (ETV) </w:t>
            </w:r>
            <w:r>
              <w:rPr>
                <w:rFonts w:hint="eastAsia"/>
              </w:rPr>
              <w:t>的附录以用于比较</w:t>
            </w:r>
          </w:p>
          <w:p w14:paraId="73A508E6" w14:textId="77777777" w:rsidR="00D16BE9" w:rsidRDefault="00AC4FA2">
            <w:pPr>
              <w:pStyle w:val="0"/>
              <w:ind w:firstLineChars="200" w:firstLine="420"/>
            </w:pPr>
            <w:r>
              <w:rPr>
                <w:rFonts w:hint="eastAsia"/>
              </w:rPr>
              <w:t xml:space="preserve">- </w:t>
            </w:r>
            <w:proofErr w:type="gramStart"/>
            <w:r>
              <w:rPr>
                <w:rFonts w:hint="eastAsia"/>
              </w:rPr>
              <w:t>清洁发展</w:t>
            </w:r>
            <w:proofErr w:type="gramEnd"/>
            <w:r>
              <w:rPr>
                <w:rFonts w:hint="eastAsia"/>
              </w:rPr>
              <w:t>机制</w:t>
            </w:r>
            <w:r>
              <w:rPr>
                <w:rFonts w:hint="eastAsia"/>
              </w:rPr>
              <w:t xml:space="preserve"> (CDM) </w:t>
            </w:r>
            <w:r>
              <w:rPr>
                <w:rFonts w:hint="eastAsia"/>
              </w:rPr>
              <w:t>和共同实施</w:t>
            </w:r>
            <w:r>
              <w:rPr>
                <w:rFonts w:hint="eastAsia"/>
              </w:rPr>
              <w:t xml:space="preserve"> (JI)</w:t>
            </w:r>
          </w:p>
          <w:p w14:paraId="1D53586B" w14:textId="77777777" w:rsidR="00D16BE9" w:rsidRDefault="00AC4FA2">
            <w:pPr>
              <w:pStyle w:val="0"/>
              <w:ind w:firstLineChars="200" w:firstLine="420"/>
            </w:pPr>
            <w:r>
              <w:rPr>
                <w:rFonts w:hint="eastAsia"/>
              </w:rPr>
              <w:t xml:space="preserve">- </w:t>
            </w:r>
            <w:r>
              <w:rPr>
                <w:rFonts w:hint="eastAsia"/>
              </w:rPr>
              <w:t>为情况</w:t>
            </w:r>
            <w:r>
              <w:rPr>
                <w:rFonts w:hint="eastAsia"/>
              </w:rPr>
              <w:t xml:space="preserve"> A </w:t>
            </w:r>
            <w:r>
              <w:rPr>
                <w:rFonts w:hint="eastAsia"/>
              </w:rPr>
              <w:t>开发特定的、平均的或通用的单位过程或</w:t>
            </w:r>
            <w:r>
              <w:rPr>
                <w:rFonts w:hint="eastAsia"/>
              </w:rPr>
              <w:t xml:space="preserve"> LCI </w:t>
            </w:r>
            <w:r>
              <w:rPr>
                <w:rFonts w:hint="eastAsia"/>
              </w:rPr>
              <w:t>结果数据集</w:t>
            </w:r>
          </w:p>
          <w:p w14:paraId="2173B3E6" w14:textId="77777777" w:rsidR="00D16BE9" w:rsidRDefault="00AC4FA2">
            <w:pPr>
              <w:pStyle w:val="0"/>
              <w:ind w:firstLineChars="200" w:firstLine="420"/>
            </w:pPr>
            <w:r>
              <w:rPr>
                <w:rFonts w:hint="eastAsia"/>
              </w:rPr>
              <w:t>情况</w:t>
            </w:r>
            <w:r>
              <w:rPr>
                <w:rFonts w:hint="eastAsia"/>
              </w:rPr>
              <w:t xml:space="preserve"> A </w:t>
            </w:r>
            <w:r>
              <w:rPr>
                <w:rFonts w:hint="eastAsia"/>
              </w:rPr>
              <w:t>指的是直接或间接与以下内容相关的决策支持：即支持市场上已有产品的采购决策，或支持预计将进入市场的产品的设计</w:t>
            </w:r>
            <w:r>
              <w:rPr>
                <w:rFonts w:hint="eastAsia"/>
              </w:rPr>
              <w:t>/</w:t>
            </w:r>
            <w:r>
              <w:rPr>
                <w:rFonts w:hint="eastAsia"/>
              </w:rPr>
              <w:t>开发。因此，可以假设产品的生产只是由于需要</w:t>
            </w:r>
            <w:r>
              <w:rPr>
                <w:rFonts w:hint="eastAsia"/>
              </w:rPr>
              <w:t xml:space="preserve"> LC I/LCA </w:t>
            </w:r>
            <w:r>
              <w:rPr>
                <w:rFonts w:hint="eastAsia"/>
              </w:rPr>
              <w:t>研究支持的决策而产生的，即为附加生产。请注意，这些“产品”可以是任何商品或服务（包括材料、能源载体、机器、复杂的消费品、事件、个人服务、清洁等），无论是作为研究的直接对象，还是间接受到所分析决策影响的（例如，选择一种在后台系统中生产的材料）</w:t>
            </w:r>
            <w:r>
              <w:rPr>
                <w:rStyle w:val="afb"/>
              </w:rPr>
              <w:footnoteReference w:id="17"/>
            </w:r>
            <w:r>
              <w:rPr>
                <w:rFonts w:hint="eastAsia"/>
              </w:rPr>
              <w:t>。</w:t>
            </w:r>
          </w:p>
          <w:p w14:paraId="6EC94CC7" w14:textId="77777777" w:rsidR="00D16BE9" w:rsidRDefault="00AC4FA2">
            <w:pPr>
              <w:pStyle w:val="0"/>
              <w:ind w:firstLineChars="200" w:firstLine="420"/>
            </w:pPr>
            <w:r>
              <w:rPr>
                <w:rFonts w:hint="eastAsia"/>
              </w:rPr>
              <w:t>鉴于任何单一产品在工业部门中的总生产份额有限，其生产、使用和生命周期结束预计不会对背景系统或经济的其他系统造成直接或间接的结构性变化</w:t>
            </w:r>
            <w:r>
              <w:rPr>
                <w:rStyle w:val="afb"/>
              </w:rPr>
              <w:footnoteReference w:id="18"/>
            </w:r>
            <w:r>
              <w:rPr>
                <w:rFonts w:hint="eastAsia"/>
              </w:rPr>
              <w:t>。结构性变化包括例如新生产设施或新技术的安装。因此，“微观层级”指的是通过市场机制引起的变化，但这些变化在前景系统之外只产生小规模的后果。这些小规模的后果可能会改变现有设备</w:t>
            </w:r>
            <w:r>
              <w:rPr>
                <w:rFonts w:hint="eastAsia"/>
              </w:rPr>
              <w:t>/</w:t>
            </w:r>
            <w:r>
              <w:rPr>
                <w:rFonts w:hint="eastAsia"/>
              </w:rPr>
              <w:t>产能的使用程度，但不会导致额外安装或拆除设备</w:t>
            </w:r>
            <w:r>
              <w:rPr>
                <w:rFonts w:hint="eastAsia"/>
              </w:rPr>
              <w:t>/</w:t>
            </w:r>
            <w:r>
              <w:rPr>
                <w:rFonts w:hint="eastAsia"/>
              </w:rPr>
              <w:t>产能，超出独立进行的安装和拆除。仅有的小规模边际后果不足以突破阈值并引发市场的大规模后果。</w:t>
            </w:r>
          </w:p>
          <w:p w14:paraId="3B936069" w14:textId="77777777" w:rsidR="00D16BE9" w:rsidRDefault="00AC4FA2">
            <w:pPr>
              <w:pStyle w:val="0"/>
              <w:ind w:firstLineChars="200" w:firstLine="420"/>
            </w:pPr>
            <w:r>
              <w:rPr>
                <w:rFonts w:hint="eastAsia"/>
              </w:rPr>
              <w:t>典型的情况</w:t>
            </w:r>
            <w:r>
              <w:rPr>
                <w:rFonts w:hint="eastAsia"/>
              </w:rPr>
              <w:t xml:space="preserve"> A LCI/LCA </w:t>
            </w:r>
            <w:r>
              <w:rPr>
                <w:rFonts w:hint="eastAsia"/>
              </w:rPr>
              <w:t>研究的关键词包括“决策支持”相关的“产品比较”、“比较声明”、“产品前期开发”、“产品开发”、“产品设计”、“薄弱点分析”、“产品基准测试”、“面貌改造”等。</w:t>
            </w:r>
          </w:p>
          <w:p w14:paraId="1FE66833" w14:textId="77777777" w:rsidR="00D16BE9" w:rsidRDefault="00AC4FA2">
            <w:pPr>
              <w:pStyle w:val="0"/>
              <w:ind w:firstLineChars="200" w:firstLine="420"/>
            </w:pPr>
            <w:r>
              <w:rPr>
                <w:rFonts w:hint="eastAsia"/>
              </w:rPr>
              <w:t>因此，情况</w:t>
            </w:r>
            <w:r>
              <w:rPr>
                <w:rFonts w:hint="eastAsia"/>
              </w:rPr>
              <w:t xml:space="preserve"> A </w:t>
            </w:r>
            <w:r>
              <w:rPr>
                <w:rFonts w:hint="eastAsia"/>
              </w:rPr>
              <w:t>涵盖了所有旨在支持任何形式的产品</w:t>
            </w:r>
            <w:r>
              <w:rPr>
                <w:rFonts w:hint="eastAsia"/>
              </w:rPr>
              <w:t>/</w:t>
            </w:r>
            <w:r>
              <w:rPr>
                <w:rFonts w:hint="eastAsia"/>
              </w:rPr>
              <w:t>微观层级比较和比较声明的研究。</w:t>
            </w:r>
          </w:p>
          <w:p w14:paraId="65382E03" w14:textId="77777777" w:rsidR="00D16BE9" w:rsidRDefault="00AC4FA2">
            <w:pPr>
              <w:pStyle w:val="0"/>
              <w:ind w:firstLineChars="200" w:firstLine="420"/>
            </w:pPr>
            <w:r>
              <w:rPr>
                <w:rFonts w:hint="eastAsia"/>
              </w:rPr>
              <w:t>情况</w:t>
            </w:r>
            <w:r>
              <w:rPr>
                <w:rFonts w:hint="eastAsia"/>
              </w:rPr>
              <w:t xml:space="preserve"> A </w:t>
            </w:r>
            <w:r>
              <w:rPr>
                <w:rFonts w:hint="eastAsia"/>
              </w:rPr>
              <w:t>研究的一个典型例子是采购决策支持：“在五种技术上适合的复印机型号中，哪一种在其生命周期内环境表现最佳？”</w:t>
            </w:r>
          </w:p>
          <w:p w14:paraId="374A1FDA" w14:textId="77777777" w:rsidR="00D16BE9" w:rsidRDefault="00AC4FA2">
            <w:pPr>
              <w:pStyle w:val="0"/>
              <w:ind w:firstLineChars="200" w:firstLine="420"/>
            </w:pPr>
            <w:r>
              <w:rPr>
                <w:rFonts w:hint="eastAsia"/>
              </w:rPr>
              <w:t>一个内部决策支持的例子是生态设计研究，建模一种新型计算机鼠标，比较不同的塑料材料用于外壳。</w:t>
            </w:r>
          </w:p>
          <w:p w14:paraId="31B4C437" w14:textId="77777777" w:rsidR="00D16BE9" w:rsidRDefault="00AC4FA2">
            <w:pPr>
              <w:pStyle w:val="0"/>
              <w:ind w:firstLineChars="200" w:firstLine="420"/>
            </w:pPr>
            <w:r>
              <w:rPr>
                <w:rFonts w:hint="eastAsia"/>
              </w:rPr>
              <w:t>同样，为产品开发环境产品声明</w:t>
            </w:r>
            <w:r>
              <w:rPr>
                <w:rFonts w:hint="eastAsia"/>
              </w:rPr>
              <w:t xml:space="preserve"> (EPD) </w:t>
            </w:r>
            <w:proofErr w:type="gramStart"/>
            <w:r>
              <w:rPr>
                <w:rFonts w:hint="eastAsia"/>
              </w:rPr>
              <w:t>或碳足迹</w:t>
            </w:r>
            <w:proofErr w:type="gramEnd"/>
            <w:r>
              <w:rPr>
                <w:rFonts w:hint="eastAsia"/>
              </w:rPr>
              <w:t>数据以告知潜在客户的案例也是情况</w:t>
            </w:r>
            <w:r>
              <w:rPr>
                <w:rFonts w:hint="eastAsia"/>
              </w:rPr>
              <w:t xml:space="preserve"> A </w:t>
            </w:r>
            <w:r>
              <w:rPr>
                <w:rFonts w:hint="eastAsia"/>
              </w:rPr>
              <w:t>研究的例子。</w:t>
            </w:r>
          </w:p>
          <w:p w14:paraId="7ED83989" w14:textId="77777777" w:rsidR="00D16BE9" w:rsidRDefault="00AC4FA2">
            <w:pPr>
              <w:pStyle w:val="0"/>
              <w:ind w:firstLineChars="200" w:firstLine="420"/>
            </w:pPr>
            <w:r>
              <w:rPr>
                <w:rFonts w:hint="eastAsia"/>
              </w:rPr>
              <w:lastRenderedPageBreak/>
              <w:t>情况</w:t>
            </w:r>
            <w:r>
              <w:rPr>
                <w:rFonts w:hint="eastAsia"/>
              </w:rPr>
              <w:t xml:space="preserve"> A </w:t>
            </w:r>
            <w:r>
              <w:rPr>
                <w:rFonts w:hint="eastAsia"/>
              </w:rPr>
              <w:t>还包括用于</w:t>
            </w:r>
            <w:r>
              <w:rPr>
                <w:rFonts w:hint="eastAsia"/>
              </w:rPr>
              <w:t xml:space="preserve"> LCA </w:t>
            </w:r>
            <w:r>
              <w:rPr>
                <w:rFonts w:hint="eastAsia"/>
              </w:rPr>
              <w:t>基于决策支持的</w:t>
            </w:r>
            <w:r>
              <w:rPr>
                <w:rFonts w:hint="eastAsia"/>
              </w:rPr>
              <w:t xml:space="preserve"> LCI </w:t>
            </w:r>
            <w:r>
              <w:rPr>
                <w:rFonts w:hint="eastAsia"/>
              </w:rPr>
              <w:t>和</w:t>
            </w:r>
            <w:r>
              <w:rPr>
                <w:rFonts w:hint="eastAsia"/>
              </w:rPr>
              <w:t xml:space="preserve"> LCIA </w:t>
            </w:r>
            <w:r>
              <w:rPr>
                <w:rFonts w:hint="eastAsia"/>
              </w:rPr>
              <w:t>数据的开发（例如，生产者特定的</w:t>
            </w:r>
            <w:r>
              <w:rPr>
                <w:rFonts w:hint="eastAsia"/>
              </w:rPr>
              <w:t xml:space="preserve"> LCI </w:t>
            </w:r>
            <w:r>
              <w:rPr>
                <w:rFonts w:hint="eastAsia"/>
              </w:rPr>
              <w:t>数据集、</w:t>
            </w:r>
            <w:r>
              <w:rPr>
                <w:rFonts w:hint="eastAsia"/>
              </w:rPr>
              <w:t xml:space="preserve">LCIA </w:t>
            </w:r>
            <w:r>
              <w:rPr>
                <w:rFonts w:hint="eastAsia"/>
              </w:rPr>
              <w:t>结果数据集、用于背景的通用和平均</w:t>
            </w:r>
            <w:r>
              <w:rPr>
                <w:rFonts w:hint="eastAsia"/>
              </w:rPr>
              <w:t xml:space="preserve"> LCI </w:t>
            </w:r>
            <w:r>
              <w:rPr>
                <w:rFonts w:hint="eastAsia"/>
              </w:rPr>
              <w:t>数据集等）。</w:t>
            </w:r>
          </w:p>
        </w:tc>
      </w:tr>
    </w:tbl>
    <w:p w14:paraId="2E333196" w14:textId="77777777" w:rsidR="00D16BE9" w:rsidRDefault="00AC4FA2">
      <w:pPr>
        <w:pStyle w:val="affd"/>
        <w:spacing w:beforeLines="0" w:before="0" w:afterLines="0" w:after="0"/>
        <w:ind w:firstLineChars="200" w:firstLine="482"/>
        <w:rPr>
          <w:sz w:val="24"/>
          <w:szCs w:val="40"/>
        </w:rPr>
      </w:pPr>
      <w:bookmarkStart w:id="37" w:name="_Toc175603937"/>
      <w:r>
        <w:rPr>
          <w:rFonts w:hint="eastAsia"/>
          <w:sz w:val="24"/>
          <w:szCs w:val="40"/>
        </w:rPr>
        <w:lastRenderedPageBreak/>
        <w:t xml:space="preserve">5.3.5 </w:t>
      </w:r>
      <w:r>
        <w:rPr>
          <w:rFonts w:hint="eastAsia"/>
          <w:sz w:val="24"/>
          <w:szCs w:val="40"/>
        </w:rPr>
        <w:t>情况</w:t>
      </w:r>
      <w:r>
        <w:rPr>
          <w:rFonts w:hint="eastAsia"/>
          <w:sz w:val="24"/>
          <w:szCs w:val="40"/>
        </w:rPr>
        <w:t>B</w:t>
      </w:r>
      <w:bookmarkEnd w:id="37"/>
    </w:p>
    <w:tbl>
      <w:tblPr>
        <w:tblStyle w:val="af6"/>
        <w:tblW w:w="0" w:type="auto"/>
        <w:shd w:val="clear" w:color="auto" w:fill="E5DFEC" w:themeFill="accent4" w:themeFillTint="33"/>
        <w:tblLook w:val="04A0" w:firstRow="1" w:lastRow="0" w:firstColumn="1" w:lastColumn="0" w:noHBand="0" w:noVBand="1"/>
      </w:tblPr>
      <w:tblGrid>
        <w:gridCol w:w="8260"/>
      </w:tblGrid>
      <w:tr w:rsidR="00D16BE9" w14:paraId="6D1EFA65" w14:textId="77777777">
        <w:tc>
          <w:tcPr>
            <w:tcW w:w="8296" w:type="dxa"/>
            <w:tcBorders>
              <w:top w:val="single" w:sz="18" w:space="0" w:color="8064A2" w:themeColor="accent4"/>
              <w:left w:val="single" w:sz="18" w:space="0" w:color="8064A2" w:themeColor="accent4"/>
              <w:bottom w:val="single" w:sz="18" w:space="0" w:color="8064A2" w:themeColor="accent4"/>
              <w:right w:val="single" w:sz="18" w:space="0" w:color="8064A2" w:themeColor="accent4"/>
            </w:tcBorders>
            <w:shd w:val="clear" w:color="auto" w:fill="E5DFEC" w:themeFill="accent4" w:themeFillTint="33"/>
          </w:tcPr>
          <w:p w14:paraId="7D0214F7" w14:textId="77777777" w:rsidR="00D16BE9" w:rsidRDefault="00AC4FA2">
            <w:pPr>
              <w:spacing w:line="300" w:lineRule="auto"/>
              <w:ind w:firstLine="422"/>
              <w:rPr>
                <w:b/>
                <w:bCs/>
              </w:rPr>
            </w:pPr>
            <w:r>
              <w:rPr>
                <w:rFonts w:hint="eastAsia"/>
                <w:b/>
                <w:bCs/>
              </w:rPr>
              <w:t>术语和概念：情况</w:t>
            </w:r>
            <w:r>
              <w:rPr>
                <w:rFonts w:hint="eastAsia"/>
                <w:b/>
                <w:bCs/>
              </w:rPr>
              <w:t xml:space="preserve"> B (</w:t>
            </w:r>
            <w:r>
              <w:rPr>
                <w:rFonts w:hint="eastAsia"/>
                <w:b/>
                <w:bCs/>
              </w:rPr>
              <w:t>“中观</w:t>
            </w:r>
            <w:r>
              <w:rPr>
                <w:rFonts w:hint="eastAsia"/>
                <w:b/>
                <w:bCs/>
              </w:rPr>
              <w:t>/</w:t>
            </w:r>
            <w:r>
              <w:rPr>
                <w:rFonts w:hint="eastAsia"/>
                <w:b/>
                <w:bCs/>
              </w:rPr>
              <w:t>宏观层级的决策支持”</w:t>
            </w:r>
            <w:r>
              <w:rPr>
                <w:rFonts w:hint="eastAsia"/>
                <w:b/>
                <w:bCs/>
              </w:rPr>
              <w:t xml:space="preserve">) </w:t>
            </w:r>
          </w:p>
          <w:p w14:paraId="53EB40E3" w14:textId="77777777" w:rsidR="00D16BE9" w:rsidRDefault="00AC4FA2">
            <w:pPr>
              <w:spacing w:line="300" w:lineRule="auto"/>
              <w:ind w:firstLine="420"/>
            </w:pPr>
            <w:r>
              <w:rPr>
                <w:rFonts w:hint="eastAsia"/>
              </w:rPr>
              <w:t>中观或宏观层级的决策支持，例如针对策略（如原材料策略、技术情景、政策选项等）。</w:t>
            </w:r>
            <w:r>
              <w:rPr>
                <w:rFonts w:hint="eastAsia"/>
              </w:rPr>
              <w:t xml:space="preserve">  </w:t>
            </w:r>
          </w:p>
          <w:p w14:paraId="032539BB" w14:textId="77777777" w:rsidR="00D16BE9" w:rsidRDefault="00AC4FA2">
            <w:pPr>
              <w:spacing w:line="300" w:lineRule="auto"/>
              <w:ind w:firstLine="420"/>
            </w:pPr>
            <w:r>
              <w:rPr>
                <w:rFonts w:hint="eastAsia"/>
              </w:rPr>
              <w:t>该目标情况最相关的应用包括：</w:t>
            </w:r>
          </w:p>
          <w:p w14:paraId="462478AD" w14:textId="77777777" w:rsidR="00D16BE9" w:rsidRDefault="00AC4FA2">
            <w:pPr>
              <w:spacing w:line="300" w:lineRule="auto"/>
              <w:ind w:firstLine="420"/>
            </w:pPr>
            <w:r>
              <w:rPr>
                <w:rFonts w:hint="eastAsia"/>
              </w:rPr>
              <w:t xml:space="preserve">- </w:t>
            </w:r>
            <w:r>
              <w:rPr>
                <w:rFonts w:hint="eastAsia"/>
              </w:rPr>
              <w:t>政策发展：预测和分析广泛技术、原材料策略等的环境影响，</w:t>
            </w:r>
            <w:proofErr w:type="gramStart"/>
            <w:r>
              <w:rPr>
                <w:rFonts w:hint="eastAsia"/>
              </w:rPr>
              <w:t>并相关</w:t>
            </w:r>
            <w:proofErr w:type="gramEnd"/>
            <w:r>
              <w:rPr>
                <w:rFonts w:hint="eastAsia"/>
              </w:rPr>
              <w:t>政策的制定</w:t>
            </w:r>
          </w:p>
          <w:p w14:paraId="0036521B" w14:textId="77777777" w:rsidR="00D16BE9" w:rsidRDefault="00AC4FA2">
            <w:pPr>
              <w:spacing w:line="300" w:lineRule="auto"/>
              <w:ind w:firstLine="420"/>
            </w:pPr>
            <w:r>
              <w:rPr>
                <w:rFonts w:hint="eastAsia"/>
              </w:rPr>
              <w:t xml:space="preserve">- </w:t>
            </w:r>
            <w:r>
              <w:rPr>
                <w:rFonts w:hint="eastAsia"/>
              </w:rPr>
              <w:t>政策信息：识别具有最大环境改善潜力的产品组</w:t>
            </w:r>
          </w:p>
          <w:p w14:paraId="3EF88457" w14:textId="77777777" w:rsidR="00D16BE9" w:rsidRDefault="00AC4FA2">
            <w:pPr>
              <w:spacing w:line="300" w:lineRule="auto"/>
              <w:ind w:firstLine="420"/>
            </w:pPr>
            <w:r>
              <w:rPr>
                <w:rFonts w:hint="eastAsia"/>
              </w:rPr>
              <w:t xml:space="preserve">- </w:t>
            </w:r>
            <w:r>
              <w:rPr>
                <w:rFonts w:hint="eastAsia"/>
              </w:rPr>
              <w:t>开发用于情况</w:t>
            </w:r>
            <w:r>
              <w:rPr>
                <w:rFonts w:hint="eastAsia"/>
              </w:rPr>
              <w:t xml:space="preserve"> B </w:t>
            </w:r>
            <w:r>
              <w:rPr>
                <w:rFonts w:hint="eastAsia"/>
              </w:rPr>
              <w:t>的特定、平均或通用单位过程或</w:t>
            </w:r>
            <w:r>
              <w:rPr>
                <w:rFonts w:hint="eastAsia"/>
              </w:rPr>
              <w:t xml:space="preserve"> LCI </w:t>
            </w:r>
            <w:r>
              <w:rPr>
                <w:rFonts w:hint="eastAsia"/>
              </w:rPr>
              <w:t>结果数据集</w:t>
            </w:r>
          </w:p>
          <w:p w14:paraId="5EF9CFBA" w14:textId="77777777" w:rsidR="00D16BE9" w:rsidRDefault="00AC4FA2">
            <w:pPr>
              <w:spacing w:line="300" w:lineRule="auto"/>
              <w:ind w:firstLine="420"/>
            </w:pPr>
            <w:r>
              <w:rPr>
                <w:rFonts w:hint="eastAsia"/>
              </w:rPr>
              <w:t>情况</w:t>
            </w:r>
            <w:r>
              <w:rPr>
                <w:rFonts w:hint="eastAsia"/>
              </w:rPr>
              <w:t xml:space="preserve"> B </w:t>
            </w:r>
            <w:r>
              <w:rPr>
                <w:rFonts w:hint="eastAsia"/>
              </w:rPr>
              <w:t>指的是基于生命周期的决策支持，其后果广泛到足以突破阈值，并导致在分析系统的前景系统之外额外安装或拆除设备</w:t>
            </w:r>
            <w:r>
              <w:rPr>
                <w:rFonts w:hint="eastAsia"/>
              </w:rPr>
              <w:t>/</w:t>
            </w:r>
            <w:r>
              <w:rPr>
                <w:rFonts w:hint="eastAsia"/>
              </w:rPr>
              <w:t>产能（例如生产基础设施）。也就是说，分析的决策和相关的生产、使用及生命周期结束活动，通过市场机制将对经济的其他部分产生大规模的结构性影响</w:t>
            </w:r>
            <w:r>
              <w:rPr>
                <w:rStyle w:val="afb"/>
              </w:rPr>
              <w:footnoteReference w:id="19"/>
            </w:r>
            <w:r>
              <w:rPr>
                <w:rFonts w:hint="eastAsia"/>
              </w:rPr>
              <w:t>。仅有的小规模边际后果不足以产生大规模后果，因为它们太小，无法突破阈值。</w:t>
            </w:r>
          </w:p>
          <w:p w14:paraId="30A2FDCB" w14:textId="77777777" w:rsidR="00D16BE9" w:rsidRDefault="00AC4FA2">
            <w:pPr>
              <w:spacing w:line="300" w:lineRule="auto"/>
              <w:ind w:firstLine="420"/>
            </w:pPr>
            <w:r>
              <w:rPr>
                <w:rFonts w:hint="eastAsia"/>
              </w:rPr>
              <w:t>作为纯粹的示例，与自主发展的基准情景相比，可能分析对所有俄罗斯消费后废弃物进行焚烧的环境影响，将能量回收并用于电力生产。这将对俄罗斯的整体电力生产和其他电力生产技术的投资产生大规模影响，并会影响废物的其他用途（例如，回收纸张和塑料包装及其他产品，作为基准情景的一部分）。这将导致行业层面的回收能力变化。然而，需要注意的是，大多数背景过程通常只会受到小规模后果的影响。</w:t>
            </w:r>
          </w:p>
          <w:p w14:paraId="77EF2BCF" w14:textId="77777777" w:rsidR="00D16BE9" w:rsidRDefault="00AC4FA2">
            <w:pPr>
              <w:spacing w:line="300" w:lineRule="auto"/>
              <w:ind w:firstLine="420"/>
            </w:pPr>
            <w:r>
              <w:rPr>
                <w:rFonts w:hint="eastAsia"/>
              </w:rPr>
              <w:t>另一个例子是分析例如到</w:t>
            </w:r>
            <w:r>
              <w:rPr>
                <w:rFonts w:hint="eastAsia"/>
              </w:rPr>
              <w:t>2025</w:t>
            </w:r>
            <w:r>
              <w:rPr>
                <w:rFonts w:hint="eastAsia"/>
              </w:rPr>
              <w:t>年在美国强制用作物基生物柴油替代</w:t>
            </w:r>
            <w:r>
              <w:rPr>
                <w:rFonts w:hint="eastAsia"/>
              </w:rPr>
              <w:t>50%</w:t>
            </w:r>
            <w:r>
              <w:rPr>
                <w:rFonts w:hint="eastAsia"/>
              </w:rPr>
              <w:t>柴油的研究，这将对美国甚至全球的农业、石油炼制厂和其他部门产生重大影响</w:t>
            </w:r>
            <w:r>
              <w:rPr>
                <w:rStyle w:val="afb"/>
              </w:rPr>
              <w:footnoteReference w:id="20"/>
            </w:r>
            <w:r>
              <w:rPr>
                <w:rFonts w:hint="eastAsia"/>
              </w:rPr>
              <w:t>。</w:t>
            </w:r>
          </w:p>
          <w:p w14:paraId="2D70A6F3" w14:textId="77777777" w:rsidR="00D16BE9" w:rsidRDefault="00AC4FA2">
            <w:pPr>
              <w:spacing w:line="300" w:lineRule="auto"/>
              <w:ind w:firstLine="420"/>
            </w:pPr>
            <w:r>
              <w:rPr>
                <w:rFonts w:hint="eastAsia"/>
              </w:rPr>
              <w:t>因此，我们关注的是超出前景系统的结构性市场影响变化。这种情况涵盖了诸如“哪个广泛技术系统、原材料基础等在其生命周期内环境更优？”等问题的情景。这些研究通</w:t>
            </w:r>
            <w:r>
              <w:rPr>
                <w:rFonts w:hint="eastAsia"/>
              </w:rPr>
              <w:lastRenderedPageBreak/>
              <w:t>常是战略性政策研究或</w:t>
            </w:r>
            <w:r>
              <w:rPr>
                <w:rFonts w:hint="eastAsia"/>
              </w:rPr>
              <w:t xml:space="preserve"> LCA </w:t>
            </w:r>
            <w:r>
              <w:rPr>
                <w:rFonts w:hint="eastAsia"/>
              </w:rPr>
              <w:t>支持的战略研究研究，由于后果的范围，它们对社会具有很高的相关性，并且除了适当的</w:t>
            </w:r>
            <w:r>
              <w:rPr>
                <w:rFonts w:hint="eastAsia"/>
              </w:rPr>
              <w:t xml:space="preserve"> LCI </w:t>
            </w:r>
            <w:r>
              <w:rPr>
                <w:rFonts w:hint="eastAsia"/>
              </w:rPr>
              <w:t>建模外，还需要特别关注审查。</w:t>
            </w:r>
          </w:p>
          <w:p w14:paraId="55C190C4" w14:textId="77777777" w:rsidR="00D16BE9" w:rsidRDefault="00AC4FA2">
            <w:pPr>
              <w:spacing w:line="300" w:lineRule="auto"/>
              <w:ind w:firstLine="420"/>
            </w:pPr>
            <w:r>
              <w:rPr>
                <w:rFonts w:hint="eastAsia"/>
              </w:rPr>
              <w:t>需要注意的是，即使是这种研究，并非所有分析系统生命周期中的过程都显示出这些大规模效应。例如，仅需少量消耗品的过程仅受到小规模后果的影响。实际上，在情况</w:t>
            </w:r>
            <w:r>
              <w:rPr>
                <w:rFonts w:hint="eastAsia"/>
              </w:rPr>
              <w:t xml:space="preserve"> B </w:t>
            </w:r>
            <w:r>
              <w:rPr>
                <w:rFonts w:hint="eastAsia"/>
              </w:rPr>
              <w:t>下，大多数过程往往只有小规模效应，相应的过程将根据情况</w:t>
            </w:r>
            <w:r>
              <w:rPr>
                <w:rFonts w:hint="eastAsia"/>
              </w:rPr>
              <w:t xml:space="preserve"> A </w:t>
            </w:r>
            <w:r>
              <w:rPr>
                <w:rFonts w:hint="eastAsia"/>
              </w:rPr>
              <w:t>进行建模。情况</w:t>
            </w:r>
            <w:r>
              <w:rPr>
                <w:rFonts w:hint="eastAsia"/>
              </w:rPr>
              <w:t xml:space="preserve"> A </w:t>
            </w:r>
            <w:r>
              <w:rPr>
                <w:rFonts w:hint="eastAsia"/>
              </w:rPr>
              <w:t>和</w:t>
            </w:r>
            <w:r>
              <w:rPr>
                <w:rFonts w:hint="eastAsia"/>
              </w:rPr>
              <w:t xml:space="preserve"> B </w:t>
            </w:r>
            <w:r>
              <w:rPr>
                <w:rFonts w:hint="eastAsia"/>
              </w:rPr>
              <w:t>的关键区别在于，在情况</w:t>
            </w:r>
            <w:r>
              <w:rPr>
                <w:rFonts w:hint="eastAsia"/>
              </w:rPr>
              <w:t xml:space="preserve"> B </w:t>
            </w:r>
            <w:r>
              <w:rPr>
                <w:rFonts w:hint="eastAsia"/>
              </w:rPr>
              <w:t>下，背景系统或其他系统中的至少一个过程会显示出这些大规模的结构性后果。只有这些过程需要不同的建模。情况</w:t>
            </w:r>
            <w:r>
              <w:rPr>
                <w:rFonts w:hint="eastAsia"/>
              </w:rPr>
              <w:t xml:space="preserve"> B </w:t>
            </w:r>
            <w:r>
              <w:rPr>
                <w:rFonts w:hint="eastAsia"/>
              </w:rPr>
              <w:t>的典型关键词包括“战略分析”、“政策发展”、“概念开发”、“广泛技术”等，通常与“原材料</w:t>
            </w:r>
            <w:r>
              <w:rPr>
                <w:rFonts w:hint="eastAsia"/>
              </w:rPr>
              <w:t>/</w:t>
            </w:r>
            <w:r>
              <w:rPr>
                <w:rFonts w:hint="eastAsia"/>
              </w:rPr>
              <w:t>能源</w:t>
            </w:r>
            <w:r>
              <w:rPr>
                <w:rFonts w:hint="eastAsia"/>
              </w:rPr>
              <w:t xml:space="preserve">/XY </w:t>
            </w:r>
            <w:r>
              <w:rPr>
                <w:rFonts w:hint="eastAsia"/>
              </w:rPr>
              <w:t>基础</w:t>
            </w:r>
            <w:r>
              <w:rPr>
                <w:rFonts w:hint="eastAsia"/>
              </w:rPr>
              <w:t>/</w:t>
            </w:r>
            <w:r>
              <w:rPr>
                <w:rFonts w:hint="eastAsia"/>
              </w:rPr>
              <w:t>技术”等组合出现。</w:t>
            </w:r>
          </w:p>
          <w:p w14:paraId="7DDB9CE5" w14:textId="77777777" w:rsidR="00D16BE9" w:rsidRDefault="00D16BE9">
            <w:pPr>
              <w:pStyle w:val="0"/>
              <w:ind w:firstLineChars="200" w:firstLine="420"/>
            </w:pPr>
          </w:p>
        </w:tc>
      </w:tr>
    </w:tbl>
    <w:p w14:paraId="5878E29C" w14:textId="77777777" w:rsidR="00D16BE9" w:rsidRDefault="00D16BE9">
      <w:pPr>
        <w:pStyle w:val="0"/>
        <w:ind w:firstLineChars="200" w:firstLine="420"/>
      </w:pPr>
    </w:p>
    <w:p w14:paraId="309A667F" w14:textId="77777777" w:rsidR="00D16BE9" w:rsidRDefault="00D16BE9">
      <w:pPr>
        <w:pStyle w:val="0"/>
        <w:ind w:firstLineChars="200" w:firstLine="420"/>
      </w:pPr>
    </w:p>
    <w:p w14:paraId="2E5AD83A" w14:textId="77777777" w:rsidR="00D16BE9" w:rsidRDefault="00AC4FA2">
      <w:pPr>
        <w:pStyle w:val="affd"/>
        <w:spacing w:beforeLines="0" w:before="0" w:afterLines="0" w:after="0"/>
        <w:ind w:firstLineChars="200" w:firstLine="482"/>
      </w:pPr>
      <w:bookmarkStart w:id="38" w:name="_Toc175603938"/>
      <w:r>
        <w:rPr>
          <w:rFonts w:hint="eastAsia"/>
          <w:sz w:val="24"/>
          <w:szCs w:val="40"/>
        </w:rPr>
        <w:t xml:space="preserve">5.3.6 </w:t>
      </w:r>
      <w:r>
        <w:rPr>
          <w:rFonts w:hint="eastAsia"/>
          <w:sz w:val="24"/>
          <w:szCs w:val="40"/>
        </w:rPr>
        <w:t>区分情况</w:t>
      </w:r>
      <w:r>
        <w:rPr>
          <w:rFonts w:hint="eastAsia"/>
          <w:sz w:val="24"/>
          <w:szCs w:val="40"/>
        </w:rPr>
        <w:t xml:space="preserve"> A </w:t>
      </w:r>
      <w:r>
        <w:rPr>
          <w:rFonts w:hint="eastAsia"/>
          <w:sz w:val="24"/>
          <w:szCs w:val="40"/>
        </w:rPr>
        <w:t>和</w:t>
      </w:r>
      <w:r>
        <w:rPr>
          <w:rFonts w:hint="eastAsia"/>
          <w:sz w:val="24"/>
          <w:szCs w:val="40"/>
        </w:rPr>
        <w:t xml:space="preserve"> B </w:t>
      </w:r>
      <w:r>
        <w:rPr>
          <w:rFonts w:hint="eastAsia"/>
          <w:sz w:val="24"/>
          <w:szCs w:val="40"/>
        </w:rPr>
        <w:t>的指导原则</w:t>
      </w:r>
      <w:bookmarkEnd w:id="38"/>
    </w:p>
    <w:p w14:paraId="6E25E47C" w14:textId="77777777" w:rsidR="00D16BE9" w:rsidRDefault="00AC4FA2">
      <w:pPr>
        <w:pStyle w:val="0"/>
        <w:ind w:firstLineChars="200" w:firstLine="420"/>
      </w:pPr>
      <w:r>
        <w:rPr>
          <w:rFonts w:hint="eastAsia"/>
        </w:rPr>
        <w:t>在某些情况下，研究可能难以明确归类为情况</w:t>
      </w:r>
      <w:r>
        <w:rPr>
          <w:rFonts w:hint="eastAsia"/>
        </w:rPr>
        <w:t xml:space="preserve"> A </w:t>
      </w:r>
      <w:r>
        <w:rPr>
          <w:rFonts w:hint="eastAsia"/>
        </w:rPr>
        <w:t>或</w:t>
      </w:r>
      <w:r>
        <w:rPr>
          <w:rFonts w:hint="eastAsia"/>
        </w:rPr>
        <w:t xml:space="preserve"> B</w:t>
      </w:r>
      <w:r>
        <w:rPr>
          <w:rFonts w:hint="eastAsia"/>
        </w:rPr>
        <w:t>。这种情况一方面出现在中观层级的战略性研究影响了市场的一部分，未能引发背景系统或其他系统的大规模结构性后果。另一方面，也可能存在关于“产品”的研究，实际上与更广泛的技术、产品范围或产品组相关，这些技术或产品组都在进一步发展和实施，从而在中观层级（例如行业）引发大规模变化。这种情况尤其发生在较为“狭窄”的行业，如基础材料或能源载体行业，其中不同产品（即品牌）的数量远低于大多数消费品的情况。</w:t>
      </w:r>
    </w:p>
    <w:p w14:paraId="3EBB6AD3" w14:textId="77777777" w:rsidR="00D16BE9" w:rsidRDefault="00AC4FA2">
      <w:pPr>
        <w:pStyle w:val="0"/>
        <w:ind w:firstLineChars="200" w:firstLine="420"/>
      </w:pPr>
      <w:r>
        <w:rPr>
          <w:rFonts w:hint="eastAsia"/>
        </w:rPr>
        <w:t>为了决定这样的研究属于情况</w:t>
      </w:r>
      <w:r>
        <w:rPr>
          <w:rFonts w:hint="eastAsia"/>
        </w:rPr>
        <w:t xml:space="preserve"> A </w:t>
      </w:r>
      <w:r>
        <w:rPr>
          <w:rFonts w:hint="eastAsia"/>
        </w:rPr>
        <w:t>还是情况</w:t>
      </w:r>
      <w:r>
        <w:rPr>
          <w:rFonts w:hint="eastAsia"/>
        </w:rPr>
        <w:t xml:space="preserve"> B</w:t>
      </w:r>
      <w:r>
        <w:rPr>
          <w:rFonts w:hint="eastAsia"/>
        </w:rPr>
        <w:t>，指导标准应为分析的决策是否会在背景系统之外的已安装设备</w:t>
      </w:r>
      <w:r>
        <w:rPr>
          <w:rFonts w:hint="eastAsia"/>
        </w:rPr>
        <w:t>/</w:t>
      </w:r>
      <w:r>
        <w:rPr>
          <w:rFonts w:hint="eastAsia"/>
        </w:rPr>
        <w:t>产能中引发大规模的后果，这些后果通过需求和供应的市场机制出现。在这种情况下，适用情况</w:t>
      </w:r>
      <w:r>
        <w:rPr>
          <w:rFonts w:hint="eastAsia"/>
        </w:rPr>
        <w:t xml:space="preserve"> B</w:t>
      </w:r>
      <w:r>
        <w:rPr>
          <w:rFonts w:hint="eastAsia"/>
        </w:rPr>
        <w:t>。如果只有对现有产能使用程度的小规模后果，则适用情况</w:t>
      </w:r>
      <w:r>
        <w:rPr>
          <w:rFonts w:hint="eastAsia"/>
        </w:rPr>
        <w:t xml:space="preserve"> A</w:t>
      </w:r>
      <w:r>
        <w:rPr>
          <w:rFonts w:hint="eastAsia"/>
        </w:rPr>
        <w:t>。</w:t>
      </w:r>
    </w:p>
    <w:p w14:paraId="36FDEB35" w14:textId="77777777" w:rsidR="00D16BE9" w:rsidRDefault="00AC4FA2">
      <w:pPr>
        <w:pStyle w:val="0"/>
        <w:ind w:firstLineChars="200" w:firstLine="420"/>
      </w:pPr>
      <w:r>
        <w:rPr>
          <w:rFonts w:hint="eastAsia"/>
        </w:rPr>
        <w:t>如果分析的决策引发的年度额外需求或供应超过了年更换已安装产能的能力，这通常被认为是大规模（“重大”）后果。如果这一百分比超过</w:t>
      </w:r>
      <w:r>
        <w:rPr>
          <w:rFonts w:hint="eastAsia"/>
        </w:rPr>
        <w:t xml:space="preserve"> 5%</w:t>
      </w:r>
      <w:r>
        <w:rPr>
          <w:rFonts w:hint="eastAsia"/>
        </w:rPr>
        <w:t>，应假设为</w:t>
      </w:r>
      <w:r>
        <w:rPr>
          <w:rFonts w:hint="eastAsia"/>
        </w:rPr>
        <w:t xml:space="preserve"> 5%</w:t>
      </w:r>
      <w:r>
        <w:rPr>
          <w:rStyle w:val="afb"/>
        </w:rPr>
        <w:footnoteReference w:id="21"/>
      </w:r>
      <w:r>
        <w:rPr>
          <w:rFonts w:hint="eastAsia"/>
        </w:rPr>
        <w:t>。例如：全球贸易的材料</w:t>
      </w:r>
      <w:r>
        <w:rPr>
          <w:rFonts w:hint="eastAsia"/>
        </w:rPr>
        <w:t xml:space="preserve"> X </w:t>
      </w:r>
      <w:r>
        <w:rPr>
          <w:rFonts w:hint="eastAsia"/>
        </w:rPr>
        <w:t>的安装产能可能为</w:t>
      </w:r>
      <w:r>
        <w:rPr>
          <w:rFonts w:hint="eastAsia"/>
        </w:rPr>
        <w:t xml:space="preserve"> 1000 </w:t>
      </w:r>
      <w:r>
        <w:rPr>
          <w:rFonts w:hint="eastAsia"/>
        </w:rPr>
        <w:t>万吨。如果由于分析</w:t>
      </w:r>
      <w:r>
        <w:rPr>
          <w:rStyle w:val="afb"/>
        </w:rPr>
        <w:footnoteReference w:id="22"/>
      </w:r>
      <w:r>
        <w:rPr>
          <w:rFonts w:hint="eastAsia"/>
        </w:rPr>
        <w:t>决策生产产品</w:t>
      </w:r>
      <w:r>
        <w:rPr>
          <w:rFonts w:hint="eastAsia"/>
        </w:rPr>
        <w:t xml:space="preserve"> Y</w:t>
      </w:r>
      <w:r>
        <w:rPr>
          <w:rFonts w:hint="eastAsia"/>
        </w:rPr>
        <w:t>，材料</w:t>
      </w:r>
      <w:r>
        <w:rPr>
          <w:rFonts w:hint="eastAsia"/>
        </w:rPr>
        <w:t xml:space="preserve"> X </w:t>
      </w:r>
      <w:r>
        <w:rPr>
          <w:rFonts w:hint="eastAsia"/>
        </w:rPr>
        <w:t>的生产设施的寿命为</w:t>
      </w:r>
      <w:r>
        <w:rPr>
          <w:rFonts w:hint="eastAsia"/>
        </w:rPr>
        <w:t xml:space="preserve"> 25 </w:t>
      </w:r>
      <w:r>
        <w:rPr>
          <w:rFonts w:hint="eastAsia"/>
        </w:rPr>
        <w:t>年（即每年平均更换</w:t>
      </w:r>
      <w:r>
        <w:rPr>
          <w:rFonts w:hint="eastAsia"/>
        </w:rPr>
        <w:t xml:space="preserve"> 4%</w:t>
      </w:r>
      <w:r>
        <w:rPr>
          <w:rFonts w:hint="eastAsia"/>
        </w:rPr>
        <w:t>），那么年需求超过</w:t>
      </w:r>
      <w:r>
        <w:rPr>
          <w:rFonts w:hint="eastAsia"/>
        </w:rPr>
        <w:t xml:space="preserve"> 0.04*10*10^6 </w:t>
      </w:r>
      <w:r>
        <w:rPr>
          <w:rFonts w:hint="eastAsia"/>
        </w:rPr>
        <w:t>吨</w:t>
      </w:r>
      <w:r>
        <w:rPr>
          <w:rFonts w:hint="eastAsia"/>
        </w:rPr>
        <w:t xml:space="preserve"> = 400,000 </w:t>
      </w:r>
      <w:r>
        <w:rPr>
          <w:rFonts w:hint="eastAsia"/>
        </w:rPr>
        <w:t>吨的材料</w:t>
      </w:r>
      <w:r>
        <w:rPr>
          <w:rFonts w:hint="eastAsia"/>
        </w:rPr>
        <w:t xml:space="preserve"> X </w:t>
      </w:r>
      <w:r>
        <w:rPr>
          <w:rFonts w:hint="eastAsia"/>
        </w:rPr>
        <w:t>应视为具有大规模后果，触发了超过旧工厂更换的额外产能安装。这种情况同样适用于市场急剧下降的情况，因为设备自然淘汰的速度也由其寿命决定。</w:t>
      </w:r>
    </w:p>
    <w:p w14:paraId="46351FD4" w14:textId="77777777" w:rsidR="00D16BE9" w:rsidRDefault="00AC4FA2">
      <w:pPr>
        <w:pStyle w:val="0"/>
        <w:ind w:firstLineChars="200" w:firstLine="420"/>
      </w:pPr>
      <w:r>
        <w:rPr>
          <w:rFonts w:hint="eastAsia"/>
        </w:rPr>
        <w:t>除了额外需求外，额外供应（例如作为分析系统过程的副产品）也可能产生大规模后果。上述解释和规定也适用于多功能性</w:t>
      </w:r>
      <w:proofErr w:type="gramStart"/>
      <w:r>
        <w:rPr>
          <w:rFonts w:hint="eastAsia"/>
        </w:rPr>
        <w:t>和例如</w:t>
      </w:r>
      <w:proofErr w:type="gramEnd"/>
      <w:r>
        <w:rPr>
          <w:rFonts w:hint="eastAsia"/>
        </w:rPr>
        <w:t>向市场提供额外商品或服务的情况：如果年度提供的数量大于替代商品或服务的安装产能的平均更换率，则属于情况</w:t>
      </w:r>
      <w:r>
        <w:rPr>
          <w:rFonts w:hint="eastAsia"/>
        </w:rPr>
        <w:t xml:space="preserve"> B</w:t>
      </w:r>
      <w:r>
        <w:rPr>
          <w:rFonts w:hint="eastAsia"/>
        </w:rPr>
        <w:t>，并需要不同的建模。</w:t>
      </w:r>
      <w:r>
        <w:rPr>
          <w:rFonts w:hint="eastAsia"/>
        </w:rPr>
        <w:lastRenderedPageBreak/>
        <w:t>情况</w:t>
      </w:r>
      <w:r>
        <w:rPr>
          <w:rFonts w:hint="eastAsia"/>
        </w:rPr>
        <w:t xml:space="preserve"> A </w:t>
      </w:r>
      <w:r>
        <w:rPr>
          <w:rFonts w:hint="eastAsia"/>
        </w:rPr>
        <w:t>不适用，因为如此大数量的供应会在市场上产生其他后果，而不仅仅是替代生产；市场无法在没有结构性变化的情况下吸收这些供应。例如，菜籽基生物柴油的生产会产生大量的甘油作为副产品，这可能会导致其他系统的大规模后果，例如现有的甘油生产能力会减少，超出甘油工厂的年龄相关退役</w:t>
      </w:r>
      <w:r>
        <w:rPr>
          <w:rStyle w:val="afb"/>
        </w:rPr>
        <w:footnoteReference w:id="23"/>
      </w:r>
      <w:r>
        <w:rPr>
          <w:rFonts w:hint="eastAsia"/>
        </w:rPr>
        <w:t>。这与额外需求有所不同，这仅涉及提供替代功能的替代路线</w:t>
      </w:r>
      <w:r>
        <w:rPr>
          <w:rFonts w:hint="eastAsia"/>
        </w:rPr>
        <w:t>/</w:t>
      </w:r>
      <w:r>
        <w:rPr>
          <w:rFonts w:hint="eastAsia"/>
        </w:rPr>
        <w:t>过程。</w:t>
      </w:r>
    </w:p>
    <w:p w14:paraId="7F12DE1B" w14:textId="77777777" w:rsidR="00D16BE9" w:rsidRDefault="00AC4FA2">
      <w:pPr>
        <w:pStyle w:val="0"/>
        <w:ind w:firstLineChars="200" w:firstLine="420"/>
      </w:pPr>
      <w:r>
        <w:rPr>
          <w:rFonts w:hint="eastAsia"/>
        </w:rPr>
        <w:t>如果额外需求或供应不是针对特定过程或产品（例如稻米生产的副产品稻草），而是针对更广泛的功能（例如干燥木质纤维素生物质），上述情况同样适用，但包括所有相关的替代过程</w:t>
      </w:r>
      <w:r>
        <w:rPr>
          <w:rFonts w:hint="eastAsia"/>
        </w:rPr>
        <w:t>/</w:t>
      </w:r>
      <w:r>
        <w:rPr>
          <w:rFonts w:hint="eastAsia"/>
        </w:rPr>
        <w:t>产品，这些过程</w:t>
      </w:r>
      <w:r>
        <w:rPr>
          <w:rFonts w:hint="eastAsia"/>
        </w:rPr>
        <w:t>/</w:t>
      </w:r>
      <w:r>
        <w:rPr>
          <w:rFonts w:hint="eastAsia"/>
        </w:rPr>
        <w:t>产品提供该功能。</w:t>
      </w:r>
    </w:p>
    <w:p w14:paraId="11DFA6B3" w14:textId="77777777" w:rsidR="00D16BE9" w:rsidRDefault="00AC4FA2">
      <w:pPr>
        <w:pStyle w:val="0"/>
        <w:ind w:firstLineChars="200" w:firstLine="420"/>
      </w:pPr>
      <w:r>
        <w:rPr>
          <w:rFonts w:hint="eastAsia"/>
        </w:rPr>
        <w:t>再次强调，上述内容指的是背景系统和其他系统中的额外需求。前景系统中任何新安装的产能不需要不同的</w:t>
      </w:r>
      <w:r>
        <w:rPr>
          <w:rFonts w:hint="eastAsia"/>
        </w:rPr>
        <w:t xml:space="preserve"> LCI </w:t>
      </w:r>
      <w:r>
        <w:rPr>
          <w:rFonts w:hint="eastAsia"/>
        </w:rPr>
        <w:t>模型，因为前景系统需要明确建模（通过测量或明确场景；这对所有情况都是相同的）。市场机制只能作用于背景系统中的过程。</w:t>
      </w:r>
      <w:bookmarkStart w:id="39" w:name="_Toc175603939"/>
    </w:p>
    <w:p w14:paraId="4C0AE24A" w14:textId="77777777" w:rsidR="00D16BE9" w:rsidRDefault="00D16BE9">
      <w:pPr>
        <w:pStyle w:val="0"/>
        <w:ind w:firstLineChars="200" w:firstLine="422"/>
        <w:rPr>
          <w:b/>
          <w:bCs/>
        </w:rPr>
      </w:pPr>
    </w:p>
    <w:p w14:paraId="589812BD" w14:textId="77777777" w:rsidR="00D16BE9" w:rsidRDefault="00AC4FA2">
      <w:pPr>
        <w:pStyle w:val="0"/>
        <w:ind w:firstLineChars="200" w:firstLine="482"/>
        <w:rPr>
          <w:b/>
          <w:bCs/>
          <w:sz w:val="24"/>
          <w:szCs w:val="24"/>
        </w:rPr>
      </w:pPr>
      <w:r>
        <w:rPr>
          <w:rFonts w:hint="eastAsia"/>
          <w:b/>
          <w:bCs/>
          <w:sz w:val="24"/>
          <w:szCs w:val="24"/>
        </w:rPr>
        <w:t xml:space="preserve">5.3.7 </w:t>
      </w:r>
      <w:r>
        <w:rPr>
          <w:rFonts w:hint="eastAsia"/>
          <w:b/>
          <w:bCs/>
          <w:sz w:val="24"/>
          <w:szCs w:val="24"/>
        </w:rPr>
        <w:t>情况</w:t>
      </w:r>
      <w:r>
        <w:rPr>
          <w:rFonts w:hint="eastAsia"/>
          <w:b/>
          <w:bCs/>
          <w:sz w:val="24"/>
          <w:szCs w:val="24"/>
        </w:rPr>
        <w:t>C</w:t>
      </w:r>
      <w:bookmarkEnd w:id="39"/>
    </w:p>
    <w:tbl>
      <w:tblPr>
        <w:tblStyle w:val="af6"/>
        <w:tblW w:w="0" w:type="auto"/>
        <w:tblLook w:val="04A0" w:firstRow="1" w:lastRow="0" w:firstColumn="1" w:lastColumn="0" w:noHBand="0" w:noVBand="1"/>
      </w:tblPr>
      <w:tblGrid>
        <w:gridCol w:w="8260"/>
      </w:tblGrid>
      <w:tr w:rsidR="00D16BE9" w14:paraId="0046BE82" w14:textId="77777777">
        <w:tc>
          <w:tcPr>
            <w:tcW w:w="8296" w:type="dxa"/>
            <w:tcBorders>
              <w:top w:val="single" w:sz="18" w:space="0" w:color="8064A2" w:themeColor="accent4"/>
              <w:left w:val="single" w:sz="18" w:space="0" w:color="8064A2" w:themeColor="accent4"/>
              <w:bottom w:val="single" w:sz="18" w:space="0" w:color="8064A2" w:themeColor="accent4"/>
              <w:right w:val="single" w:sz="18" w:space="0" w:color="8064A2" w:themeColor="accent4"/>
            </w:tcBorders>
            <w:shd w:val="clear" w:color="auto" w:fill="E5DFEC" w:themeFill="accent4" w:themeFillTint="33"/>
          </w:tcPr>
          <w:p w14:paraId="5D13BF0A" w14:textId="77777777" w:rsidR="00D16BE9" w:rsidRDefault="00AC4FA2">
            <w:pPr>
              <w:spacing w:line="300" w:lineRule="auto"/>
              <w:ind w:firstLine="420"/>
            </w:pPr>
            <w:r>
              <w:rPr>
                <w:rFonts w:hint="eastAsia"/>
              </w:rPr>
              <w:t>术语和概念：情况</w:t>
            </w:r>
            <w:r>
              <w:rPr>
                <w:rFonts w:hint="eastAsia"/>
              </w:rPr>
              <w:t xml:space="preserve"> C (</w:t>
            </w:r>
            <w:r>
              <w:rPr>
                <w:rFonts w:hint="eastAsia"/>
              </w:rPr>
              <w:t>“统计”）</w:t>
            </w:r>
          </w:p>
          <w:p w14:paraId="5994CF6D" w14:textId="77777777" w:rsidR="00D16BE9" w:rsidRDefault="00AC4FA2">
            <w:pPr>
              <w:spacing w:line="300" w:lineRule="auto"/>
              <w:ind w:firstLine="420"/>
            </w:pPr>
            <w:r>
              <w:rPr>
                <w:rFonts w:hint="eastAsia"/>
              </w:rPr>
              <w:t>情况</w:t>
            </w:r>
            <w:r>
              <w:rPr>
                <w:rFonts w:hint="eastAsia"/>
              </w:rPr>
              <w:t xml:space="preserve"> C </w:t>
            </w:r>
            <w:r>
              <w:rPr>
                <w:rFonts w:hint="eastAsia"/>
              </w:rPr>
              <w:t>涉及对分析系统（例如产品、需求满足、部门、国家等）的纯粹描述性会计</w:t>
            </w:r>
            <w:r>
              <w:rPr>
                <w:rFonts w:hint="eastAsia"/>
              </w:rPr>
              <w:t>/</w:t>
            </w:r>
            <w:r>
              <w:rPr>
                <w:rFonts w:hint="eastAsia"/>
              </w:rPr>
              <w:t>文档记录，无需考虑可能对其他系统产生的额外后果。</w:t>
            </w:r>
          </w:p>
          <w:p w14:paraId="3CE67EE9" w14:textId="77777777" w:rsidR="00D16BE9" w:rsidRDefault="00AC4FA2">
            <w:pPr>
              <w:spacing w:line="300" w:lineRule="auto"/>
              <w:ind w:firstLine="420"/>
            </w:pPr>
            <w:r>
              <w:rPr>
                <w:rFonts w:hint="eastAsia"/>
              </w:rPr>
              <w:t>情况</w:t>
            </w:r>
            <w:r>
              <w:rPr>
                <w:rFonts w:hint="eastAsia"/>
              </w:rPr>
              <w:t xml:space="preserve"> C </w:t>
            </w:r>
            <w:r>
              <w:rPr>
                <w:rFonts w:hint="eastAsia"/>
              </w:rPr>
              <w:t>需要区分两个子情况：情况</w:t>
            </w:r>
            <w:r>
              <w:rPr>
                <w:rFonts w:hint="eastAsia"/>
              </w:rPr>
              <w:t xml:space="preserve"> C1("</w:t>
            </w:r>
            <w:r>
              <w:rPr>
                <w:rFonts w:hint="eastAsia"/>
              </w:rPr>
              <w:t>统计，包括系统外部互动</w:t>
            </w:r>
            <w:r>
              <w:rPr>
                <w:rFonts w:hint="eastAsia"/>
              </w:rPr>
              <w:t>")</w:t>
            </w:r>
            <w:r>
              <w:rPr>
                <w:rFonts w:hint="eastAsia"/>
              </w:rPr>
              <w:t>：在</w:t>
            </w:r>
            <w:r>
              <w:rPr>
                <w:rFonts w:hint="eastAsia"/>
              </w:rPr>
              <w:t xml:space="preserve"> LCI </w:t>
            </w:r>
            <w:r>
              <w:rPr>
                <w:rFonts w:hint="eastAsia"/>
              </w:rPr>
              <w:t>模型中包括与其他系统的现有互动（例如考虑回收收益或副产品避免生产）。这些“互动”仅指与其他系统的现有互动。这与情况</w:t>
            </w:r>
            <w:r>
              <w:rPr>
                <w:rFonts w:hint="eastAsia"/>
              </w:rPr>
              <w:t xml:space="preserve"> A </w:t>
            </w:r>
            <w:r>
              <w:rPr>
                <w:rFonts w:hint="eastAsia"/>
              </w:rPr>
              <w:t>和</w:t>
            </w:r>
            <w:r>
              <w:rPr>
                <w:rFonts w:hint="eastAsia"/>
              </w:rPr>
              <w:t xml:space="preserve"> B </w:t>
            </w:r>
            <w:r>
              <w:rPr>
                <w:rFonts w:hint="eastAsia"/>
              </w:rPr>
              <w:t>下假设发生的额外后果不同</w:t>
            </w:r>
            <w:r>
              <w:rPr>
                <w:rStyle w:val="afb"/>
              </w:rPr>
              <w:footnoteReference w:id="24"/>
            </w:r>
            <w:r>
              <w:rPr>
                <w:rFonts w:hint="eastAsia"/>
              </w:rPr>
              <w:t>，后者是由分析决策引起的。情况</w:t>
            </w:r>
            <w:r>
              <w:rPr>
                <w:rFonts w:hint="eastAsia"/>
              </w:rPr>
              <w:t xml:space="preserve"> C2("</w:t>
            </w:r>
            <w:r>
              <w:rPr>
                <w:rFonts w:hint="eastAsia"/>
              </w:rPr>
              <w:t>统计，不包括系统外部互动</w:t>
            </w:r>
            <w:r>
              <w:rPr>
                <w:rFonts w:hint="eastAsia"/>
              </w:rPr>
              <w:t>")</w:t>
            </w:r>
            <w:r>
              <w:rPr>
                <w:rFonts w:hint="eastAsia"/>
              </w:rPr>
              <w:t>：在模型中不考虑与其他系统的互动，而是通过系统模型内部的分配来解决回收和共生产的情况</w:t>
            </w:r>
            <w:r>
              <w:rPr>
                <w:rStyle w:val="afb"/>
              </w:rPr>
              <w:footnoteReference w:id="25"/>
            </w:r>
            <w:r>
              <w:rPr>
                <w:rFonts w:hint="eastAsia"/>
              </w:rPr>
              <w:t>。</w:t>
            </w:r>
          </w:p>
          <w:p w14:paraId="719F8336" w14:textId="77777777" w:rsidR="00D16BE9" w:rsidRDefault="00D16BE9">
            <w:pPr>
              <w:spacing w:line="300" w:lineRule="auto"/>
              <w:ind w:firstLine="420"/>
            </w:pPr>
          </w:p>
          <w:p w14:paraId="0F79B544" w14:textId="77777777" w:rsidR="00D16BE9" w:rsidRDefault="00AC4FA2">
            <w:pPr>
              <w:spacing w:line="300" w:lineRule="auto"/>
              <w:ind w:firstLine="420"/>
            </w:pPr>
            <w:r>
              <w:rPr>
                <w:rFonts w:hint="eastAsia"/>
              </w:rPr>
              <w:t>情况</w:t>
            </w:r>
            <w:r>
              <w:rPr>
                <w:rFonts w:hint="eastAsia"/>
              </w:rPr>
              <w:t xml:space="preserve"> C1</w:t>
            </w:r>
            <w:r>
              <w:rPr>
                <w:rFonts w:hint="eastAsia"/>
              </w:rPr>
              <w:t>：</w:t>
            </w:r>
          </w:p>
          <w:p w14:paraId="4B2BB4EA" w14:textId="77777777" w:rsidR="00D16BE9" w:rsidRDefault="00AC4FA2">
            <w:pPr>
              <w:spacing w:line="300" w:lineRule="auto"/>
              <w:ind w:firstLine="420"/>
            </w:pPr>
            <w:r>
              <w:rPr>
                <w:rFonts w:hint="eastAsia"/>
              </w:rPr>
              <w:t xml:space="preserve">- </w:t>
            </w:r>
            <w:r>
              <w:rPr>
                <w:rFonts w:hint="eastAsia"/>
              </w:rPr>
              <w:t>监测国家、行业部门、产品组或产品的环境影响</w:t>
            </w:r>
          </w:p>
          <w:p w14:paraId="66C84C39" w14:textId="77777777" w:rsidR="00D16BE9" w:rsidRDefault="00AC4FA2">
            <w:pPr>
              <w:spacing w:line="300" w:lineRule="auto"/>
              <w:ind w:firstLine="420"/>
            </w:pPr>
            <w:r>
              <w:rPr>
                <w:rFonts w:hint="eastAsia"/>
              </w:rPr>
              <w:t xml:space="preserve">- </w:t>
            </w:r>
            <w:r>
              <w:rPr>
                <w:rFonts w:hint="eastAsia"/>
              </w:rPr>
              <w:t>政策信息：产品篮子（或产品组）类型的研究</w:t>
            </w:r>
          </w:p>
          <w:p w14:paraId="2D211108" w14:textId="77777777" w:rsidR="00D16BE9" w:rsidRDefault="00AC4FA2">
            <w:pPr>
              <w:spacing w:line="300" w:lineRule="auto"/>
              <w:ind w:firstLine="420"/>
            </w:pPr>
            <w:r>
              <w:rPr>
                <w:rFonts w:hint="eastAsia"/>
              </w:rPr>
              <w:t xml:space="preserve">- </w:t>
            </w:r>
            <w:r>
              <w:rPr>
                <w:rFonts w:hint="eastAsia"/>
              </w:rPr>
              <w:t>政策信息：识别具有最大环境影响的产品组</w:t>
            </w:r>
          </w:p>
          <w:p w14:paraId="68973014" w14:textId="77777777" w:rsidR="00D16BE9" w:rsidRDefault="00AC4FA2">
            <w:pPr>
              <w:spacing w:line="300" w:lineRule="auto"/>
              <w:ind w:firstLine="420"/>
            </w:pPr>
            <w:r>
              <w:rPr>
                <w:rFonts w:hint="eastAsia"/>
              </w:rPr>
              <w:t xml:space="preserve">- </w:t>
            </w:r>
            <w:r>
              <w:rPr>
                <w:rFonts w:hint="eastAsia"/>
              </w:rPr>
              <w:t>企业或现场环境报告，包括在环境管理系统（</w:t>
            </w:r>
            <w:r>
              <w:rPr>
                <w:rFonts w:hint="eastAsia"/>
              </w:rPr>
              <w:t>EMS</w:t>
            </w:r>
            <w:r>
              <w:rPr>
                <w:rFonts w:hint="eastAsia"/>
              </w:rPr>
              <w:t>）下的间接效应</w:t>
            </w:r>
          </w:p>
          <w:p w14:paraId="0B1C56BF" w14:textId="77777777" w:rsidR="00D16BE9" w:rsidRDefault="00AC4FA2">
            <w:pPr>
              <w:spacing w:line="300" w:lineRule="auto"/>
              <w:ind w:firstLine="420"/>
            </w:pPr>
            <w:r>
              <w:rPr>
                <w:rFonts w:hint="eastAsia"/>
              </w:rPr>
              <w:t xml:space="preserve">- </w:t>
            </w:r>
            <w:r>
              <w:rPr>
                <w:rFonts w:hint="eastAsia"/>
              </w:rPr>
              <w:t>具有固定保证的供应链类型研究或分析系统的部分</w:t>
            </w:r>
          </w:p>
          <w:p w14:paraId="59388AF1" w14:textId="77777777" w:rsidR="00D16BE9" w:rsidRDefault="00AC4FA2">
            <w:pPr>
              <w:spacing w:line="300" w:lineRule="auto"/>
              <w:ind w:firstLine="420"/>
            </w:pPr>
            <w:r>
              <w:rPr>
                <w:rFonts w:hint="eastAsia"/>
              </w:rPr>
              <w:t xml:space="preserve">- </w:t>
            </w:r>
            <w:r>
              <w:rPr>
                <w:rFonts w:hint="eastAsia"/>
              </w:rPr>
              <w:t>开发用于情况</w:t>
            </w:r>
            <w:r>
              <w:rPr>
                <w:rFonts w:hint="eastAsia"/>
              </w:rPr>
              <w:t xml:space="preserve"> C1 </w:t>
            </w:r>
            <w:r>
              <w:rPr>
                <w:rFonts w:hint="eastAsia"/>
              </w:rPr>
              <w:t>的特定、平均或通用单位过程或</w:t>
            </w:r>
            <w:r>
              <w:rPr>
                <w:rFonts w:hint="eastAsia"/>
              </w:rPr>
              <w:t xml:space="preserve"> LCI </w:t>
            </w:r>
            <w:r>
              <w:rPr>
                <w:rFonts w:hint="eastAsia"/>
              </w:rPr>
              <w:t>结果数据集</w:t>
            </w:r>
          </w:p>
          <w:p w14:paraId="69372A2C" w14:textId="77777777" w:rsidR="00D16BE9" w:rsidRDefault="00AC4FA2">
            <w:pPr>
              <w:spacing w:line="300" w:lineRule="auto"/>
              <w:ind w:firstLine="420"/>
            </w:pPr>
            <w:r>
              <w:rPr>
                <w:rFonts w:hint="eastAsia"/>
              </w:rPr>
              <w:lastRenderedPageBreak/>
              <w:t>情况</w:t>
            </w:r>
            <w:r>
              <w:rPr>
                <w:rFonts w:hint="eastAsia"/>
              </w:rPr>
              <w:t xml:space="preserve"> C2 </w:t>
            </w:r>
            <w:r>
              <w:rPr>
                <w:rFonts w:hint="eastAsia"/>
              </w:rPr>
              <w:t>的主要应用包括：</w:t>
            </w:r>
          </w:p>
          <w:p w14:paraId="0459C609" w14:textId="77777777" w:rsidR="00D16BE9" w:rsidRDefault="00AC4FA2">
            <w:pPr>
              <w:spacing w:line="300" w:lineRule="auto"/>
              <w:ind w:firstLine="420"/>
            </w:pPr>
            <w:r>
              <w:rPr>
                <w:rFonts w:hint="eastAsia"/>
              </w:rPr>
              <w:t xml:space="preserve">- </w:t>
            </w:r>
            <w:r>
              <w:rPr>
                <w:rFonts w:hint="eastAsia"/>
              </w:rPr>
              <w:t>统计研究，其目标定义中不包括与其他系统的任何互动</w:t>
            </w:r>
          </w:p>
          <w:p w14:paraId="030EF7E7" w14:textId="77777777" w:rsidR="00D16BE9" w:rsidRDefault="00AC4FA2">
            <w:pPr>
              <w:spacing w:line="300" w:lineRule="auto"/>
              <w:ind w:firstLine="420"/>
            </w:pPr>
            <w:r>
              <w:rPr>
                <w:rFonts w:hint="eastAsia"/>
              </w:rPr>
              <w:t xml:space="preserve">- </w:t>
            </w:r>
            <w:r>
              <w:rPr>
                <w:rFonts w:hint="eastAsia"/>
              </w:rPr>
              <w:t>开发用于情况</w:t>
            </w:r>
            <w:r>
              <w:rPr>
                <w:rFonts w:hint="eastAsia"/>
              </w:rPr>
              <w:t xml:space="preserve"> C2 </w:t>
            </w:r>
            <w:r>
              <w:rPr>
                <w:rFonts w:hint="eastAsia"/>
              </w:rPr>
              <w:t>的特定、平均或通用单位过程或</w:t>
            </w:r>
            <w:r>
              <w:rPr>
                <w:rFonts w:hint="eastAsia"/>
              </w:rPr>
              <w:t xml:space="preserve"> LCI </w:t>
            </w:r>
            <w:r>
              <w:rPr>
                <w:rFonts w:hint="eastAsia"/>
              </w:rPr>
              <w:t>结果数据集</w:t>
            </w:r>
          </w:p>
          <w:p w14:paraId="704907F8" w14:textId="77777777" w:rsidR="00D16BE9" w:rsidRDefault="00AC4FA2">
            <w:pPr>
              <w:spacing w:line="300" w:lineRule="auto"/>
              <w:ind w:firstLine="420"/>
            </w:pPr>
            <w:r>
              <w:rPr>
                <w:rFonts w:hint="eastAsia"/>
              </w:rPr>
              <w:t>在情况</w:t>
            </w:r>
            <w:r>
              <w:rPr>
                <w:rFonts w:hint="eastAsia"/>
              </w:rPr>
              <w:t xml:space="preserve"> C </w:t>
            </w:r>
            <w:r>
              <w:rPr>
                <w:rFonts w:hint="eastAsia"/>
              </w:rPr>
              <w:t>中，无法基于</w:t>
            </w:r>
            <w:r>
              <w:rPr>
                <w:rFonts w:hint="eastAsia"/>
              </w:rPr>
              <w:t xml:space="preserve"> LCA </w:t>
            </w:r>
            <w:r>
              <w:rPr>
                <w:rFonts w:hint="eastAsia"/>
              </w:rPr>
              <w:t>结果做出直接决策，因为整个生命周期已经在分析之前确定了。也就是说，</w:t>
            </w:r>
            <w:r>
              <w:rPr>
                <w:rFonts w:hint="eastAsia"/>
              </w:rPr>
              <w:t xml:space="preserve">LCI </w:t>
            </w:r>
            <w:r>
              <w:rPr>
                <w:rFonts w:hint="eastAsia"/>
              </w:rPr>
              <w:t>模型仅记录已发生的事情（或将在未来发生的事情，例如在已经生产的长寿命产品使用过程中）</w:t>
            </w:r>
            <w:r>
              <w:rPr>
                <w:rStyle w:val="afb"/>
              </w:rPr>
              <w:footnoteReference w:id="26"/>
            </w:r>
            <w:r>
              <w:rPr>
                <w:rFonts w:hint="eastAsia"/>
              </w:rPr>
              <w:t>。从决策角度来看，</w:t>
            </w:r>
            <w:r>
              <w:rPr>
                <w:rFonts w:hint="eastAsia"/>
              </w:rPr>
              <w:t xml:space="preserve">LCI/LCA </w:t>
            </w:r>
            <w:r>
              <w:rPr>
                <w:rFonts w:hint="eastAsia"/>
              </w:rPr>
              <w:t>研究纯粹是回顾性的，结果仅用于会计类型的目的。因此，这些研究不能直接用于支持例如采购决策或回答政治上的“如果”情景。一个例子是分析各种消费后塑料包装废弃物处理技术在过去的表现；这可以在情况</w:t>
            </w:r>
            <w:r>
              <w:rPr>
                <w:rFonts w:hint="eastAsia"/>
              </w:rPr>
              <w:t xml:space="preserve"> C1 </w:t>
            </w:r>
            <w:r>
              <w:rPr>
                <w:rFonts w:hint="eastAsia"/>
              </w:rPr>
              <w:t>或</w:t>
            </w:r>
            <w:r>
              <w:rPr>
                <w:rFonts w:hint="eastAsia"/>
              </w:rPr>
              <w:t xml:space="preserve"> C2 </w:t>
            </w:r>
            <w:r>
              <w:rPr>
                <w:rFonts w:hint="eastAsia"/>
              </w:rPr>
              <w:t>下进行分析。然而，这些技术的未来表现——即使使用相同的技术——也取决于例如技术产生的再生塑料量以及这些再生塑料的用途。因此，对于这种类型的决策支持，应适用情况</w:t>
            </w:r>
            <w:r>
              <w:rPr>
                <w:rFonts w:hint="eastAsia"/>
              </w:rPr>
              <w:t xml:space="preserve"> A </w:t>
            </w:r>
            <w:r>
              <w:rPr>
                <w:rFonts w:hint="eastAsia"/>
              </w:rPr>
              <w:t>或</w:t>
            </w:r>
            <w:r>
              <w:rPr>
                <w:rFonts w:hint="eastAsia"/>
              </w:rPr>
              <w:t xml:space="preserve"> B</w:t>
            </w:r>
            <w:r>
              <w:rPr>
                <w:rFonts w:hint="eastAsia"/>
              </w:rPr>
              <w:t>。</w:t>
            </w:r>
          </w:p>
          <w:p w14:paraId="3CC3B7FF" w14:textId="77777777" w:rsidR="00D16BE9" w:rsidRDefault="00AC4FA2">
            <w:pPr>
              <w:spacing w:line="300" w:lineRule="auto"/>
              <w:ind w:firstLine="420"/>
            </w:pPr>
            <w:r>
              <w:rPr>
                <w:rFonts w:hint="eastAsia"/>
              </w:rPr>
              <w:t>在情况</w:t>
            </w:r>
            <w:r>
              <w:rPr>
                <w:rFonts w:hint="eastAsia"/>
              </w:rPr>
              <w:t xml:space="preserve"> C </w:t>
            </w:r>
            <w:r>
              <w:rPr>
                <w:rFonts w:hint="eastAsia"/>
              </w:rPr>
              <w:t>的会计</w:t>
            </w:r>
            <w:r>
              <w:rPr>
                <w:rFonts w:hint="eastAsia"/>
              </w:rPr>
              <w:t>/</w:t>
            </w:r>
            <w:r>
              <w:rPr>
                <w:rFonts w:hint="eastAsia"/>
              </w:rPr>
              <w:t>监测</w:t>
            </w:r>
            <w:proofErr w:type="gramStart"/>
            <w:r>
              <w:rPr>
                <w:rFonts w:hint="eastAsia"/>
              </w:rPr>
              <w:t>型研究</w:t>
            </w:r>
            <w:proofErr w:type="gramEnd"/>
            <w:r>
              <w:rPr>
                <w:rFonts w:hint="eastAsia"/>
              </w:rPr>
              <w:t>中，需要区分两种情况</w:t>
            </w:r>
            <w:r>
              <w:rPr>
                <w:rFonts w:hint="eastAsia"/>
              </w:rPr>
              <w:t xml:space="preserve"> C1 </w:t>
            </w:r>
            <w:r>
              <w:rPr>
                <w:rFonts w:hint="eastAsia"/>
              </w:rPr>
              <w:t>和</w:t>
            </w:r>
            <w:r>
              <w:rPr>
                <w:rFonts w:hint="eastAsia"/>
              </w:rPr>
              <w:t xml:space="preserve"> C2</w:t>
            </w:r>
            <w:r>
              <w:rPr>
                <w:rFonts w:hint="eastAsia"/>
              </w:rPr>
              <w:t>，这要求不同的</w:t>
            </w:r>
            <w:r>
              <w:rPr>
                <w:rFonts w:hint="eastAsia"/>
              </w:rPr>
              <w:t xml:space="preserve"> LCI </w:t>
            </w:r>
            <w:r>
              <w:rPr>
                <w:rFonts w:hint="eastAsia"/>
              </w:rPr>
              <w:t>建模：</w:t>
            </w:r>
          </w:p>
          <w:p w14:paraId="3B7688A1" w14:textId="77777777" w:rsidR="00D16BE9" w:rsidRDefault="00AC4FA2">
            <w:pPr>
              <w:spacing w:line="300" w:lineRule="auto"/>
              <w:ind w:firstLine="420"/>
            </w:pPr>
            <w:r>
              <w:rPr>
                <w:rFonts w:hint="eastAsia"/>
              </w:rPr>
              <w:t>C1</w:t>
            </w:r>
            <w:r>
              <w:rPr>
                <w:rFonts w:hint="eastAsia"/>
              </w:rPr>
              <w:t>：对于生命周期基于的监测，例如在特定时间范围内（例如某一年）生产的某一产品组的所有产品，对该时间范围内生产的产品的“正常”完整生命周期进行会计，即包括这些产品在后续使用和生命周期结束阶段的测量或预测生命周期清单。一个例子是监测例如法国每年生产的所有汽车（或：平均汽车）的生命周期清单时间序列。这种类型的研究属于情况</w:t>
            </w:r>
            <w:r>
              <w:rPr>
                <w:rFonts w:hint="eastAsia"/>
              </w:rPr>
              <w:t xml:space="preserve"> C1</w:t>
            </w:r>
            <w:r>
              <w:rPr>
                <w:rFonts w:hint="eastAsia"/>
              </w:rPr>
              <w:t>。情况</w:t>
            </w:r>
            <w:r>
              <w:rPr>
                <w:rFonts w:hint="eastAsia"/>
              </w:rPr>
              <w:t xml:space="preserve"> C1 </w:t>
            </w:r>
            <w:r>
              <w:rPr>
                <w:rFonts w:hint="eastAsia"/>
              </w:rPr>
              <w:t>的研究可以用于比较替代系统的过去表现，指出最有利的替代方案。然而，这并不意味着如果在未来需要在替代方案之间做出比较决策，即购买一个替代方案或在政治上推广一个而</w:t>
            </w:r>
            <w:proofErr w:type="gramStart"/>
            <w:r>
              <w:rPr>
                <w:rFonts w:hint="eastAsia"/>
              </w:rPr>
              <w:t>不推广</w:t>
            </w:r>
            <w:proofErr w:type="gramEnd"/>
            <w:r>
              <w:rPr>
                <w:rFonts w:hint="eastAsia"/>
              </w:rPr>
              <w:t>另一个，结果会相同</w:t>
            </w:r>
            <w:r>
              <w:rPr>
                <w:rStyle w:val="afb"/>
              </w:rPr>
              <w:footnoteReference w:id="27"/>
            </w:r>
            <w:r>
              <w:rPr>
                <w:rFonts w:hint="eastAsia"/>
              </w:rPr>
              <w:t>。</w:t>
            </w:r>
          </w:p>
          <w:p w14:paraId="4D645DE8" w14:textId="77777777" w:rsidR="00D16BE9" w:rsidRDefault="00AC4FA2">
            <w:pPr>
              <w:spacing w:line="300" w:lineRule="auto"/>
              <w:ind w:firstLine="420"/>
            </w:pPr>
            <w:r>
              <w:rPr>
                <w:rFonts w:hint="eastAsia"/>
              </w:rPr>
              <w:t>C2</w:t>
            </w:r>
            <w:r>
              <w:rPr>
                <w:rFonts w:hint="eastAsia"/>
              </w:rPr>
              <w:t>：对于监测，例如对系统边界严格指向特定时间框架（例如某一年）的产品组，只会考虑该时间框架内发生的干预。一个例子是监测某一年在法国所有汽车相关活动（例如汽车生产、汽车使用、汽车回收等）的时间序列。这必然会导致长寿命商品（例如汽车）生命周期的扭曲，因为在参考年份生产的商品会被纳入清单，而清单中的使用阶段排放则是当年使用的汽车的排放，包括所有仍在使用的旧车，这些旧车可能具有较低的排放标准。同时，这种库存方式并未考虑在给定时间框架内运营的汽车的过去生产情况，也未考虑在该年生产的汽车的未来使用和回收能力。除了解释这些指标结果的困难之外，这种类型的研究属于情况</w:t>
            </w:r>
            <w:r>
              <w:rPr>
                <w:rFonts w:hint="eastAsia"/>
              </w:rPr>
              <w:t xml:space="preserve"> C2</w:t>
            </w:r>
            <w:r>
              <w:rPr>
                <w:rFonts w:hint="eastAsia"/>
              </w:rPr>
              <w:t>。</w:t>
            </w:r>
          </w:p>
          <w:p w14:paraId="1E7369D2" w14:textId="77777777" w:rsidR="00D16BE9" w:rsidRDefault="00AC4FA2">
            <w:pPr>
              <w:spacing w:line="300" w:lineRule="auto"/>
              <w:ind w:firstLine="420"/>
            </w:pPr>
            <w:r>
              <w:rPr>
                <w:rFonts w:hint="eastAsia"/>
              </w:rPr>
              <w:lastRenderedPageBreak/>
              <w:t>另一个例子是那些旨在提供会计类型信息的研究，其中需求变化不会以具有后果的方式影响背景系统，而是通过既定的供应</w:t>
            </w:r>
            <w:proofErr w:type="gramStart"/>
            <w:r>
              <w:rPr>
                <w:rFonts w:hint="eastAsia"/>
              </w:rPr>
              <w:t>链协议</w:t>
            </w:r>
            <w:proofErr w:type="gramEnd"/>
            <w:r>
              <w:rPr>
                <w:rFonts w:hint="eastAsia"/>
              </w:rPr>
              <w:t>进行建模，这需要将供应链建模为情况</w:t>
            </w:r>
            <w:r>
              <w:rPr>
                <w:rFonts w:hint="eastAsia"/>
              </w:rPr>
              <w:t xml:space="preserve"> C1</w:t>
            </w:r>
            <w:r>
              <w:rPr>
                <w:rFonts w:hint="eastAsia"/>
              </w:rPr>
              <w:t>。例如，木材产品的认证就是一个例子，其中使用</w:t>
            </w:r>
            <w:r>
              <w:rPr>
                <w:rFonts w:hint="eastAsia"/>
              </w:rPr>
              <w:t xml:space="preserve"> XY </w:t>
            </w:r>
            <w:r>
              <w:rPr>
                <w:rFonts w:hint="eastAsia"/>
              </w:rPr>
              <w:t>认证木材的供应链步骤会被固定</w:t>
            </w:r>
            <w:r>
              <w:rPr>
                <w:rFonts w:hint="eastAsia"/>
              </w:rPr>
              <w:t>/</w:t>
            </w:r>
            <w:r>
              <w:rPr>
                <w:rFonts w:hint="eastAsia"/>
              </w:rPr>
              <w:t>保证</w:t>
            </w:r>
            <w:r>
              <w:rPr>
                <w:rStyle w:val="afb"/>
              </w:rPr>
              <w:footnoteReference w:id="28"/>
            </w:r>
            <w:r>
              <w:rPr>
                <w:rFonts w:hint="eastAsia"/>
              </w:rPr>
              <w:t>，包括背景系统中的步骤</w:t>
            </w:r>
            <w:r>
              <w:rPr>
                <w:rStyle w:val="afb"/>
              </w:rPr>
              <w:footnoteReference w:id="29"/>
            </w:r>
            <w:r>
              <w:rPr>
                <w:rFonts w:hint="eastAsia"/>
              </w:rPr>
              <w:t>。</w:t>
            </w:r>
          </w:p>
          <w:p w14:paraId="4CAF5D47" w14:textId="77777777" w:rsidR="00D16BE9" w:rsidRDefault="00AC4FA2">
            <w:pPr>
              <w:spacing w:line="300" w:lineRule="auto"/>
              <w:ind w:firstLine="420"/>
            </w:pPr>
            <w:r>
              <w:rPr>
                <w:rFonts w:hint="eastAsia"/>
              </w:rPr>
              <w:t>同时，统计数据，特别是在情况</w:t>
            </w:r>
            <w:r>
              <w:rPr>
                <w:rFonts w:hint="eastAsia"/>
              </w:rPr>
              <w:t xml:space="preserve"> C1 </w:t>
            </w:r>
            <w:r>
              <w:rPr>
                <w:rFonts w:hint="eastAsia"/>
              </w:rPr>
              <w:t>下，能够向决策者和政策制定者提供有关地区整体或特定服务</w:t>
            </w:r>
            <w:r>
              <w:rPr>
                <w:rFonts w:hint="eastAsia"/>
              </w:rPr>
              <w:t>/</w:t>
            </w:r>
            <w:r>
              <w:rPr>
                <w:rFonts w:hint="eastAsia"/>
              </w:rPr>
              <w:t>活动组（例如住房、个人交通、食品等）的发展信息。这也可以以比较的方式进行（例如，比较不同国家的平均公民的环境影响潜力）。例如，这些数据可以显示不同的住房类型（例如高层建筑中的公寓、独立式住宅等）在全国住房</w:t>
            </w:r>
            <w:proofErr w:type="gramStart"/>
            <w:r>
              <w:rPr>
                <w:rFonts w:hint="eastAsia"/>
              </w:rPr>
              <w:t>总影响</w:t>
            </w:r>
            <w:proofErr w:type="gramEnd"/>
            <w:r>
              <w:rPr>
                <w:rFonts w:hint="eastAsia"/>
              </w:rPr>
              <w:t>中的份额，每平方米或每位公民的份额。因此，会计研究可以识别出不希望出现的发展趋势或显示出已实施决策或政策的成果。然而，为了制定政策措施或支持其他决策，需要采用其他</w:t>
            </w:r>
            <w:r>
              <w:rPr>
                <w:rFonts w:hint="eastAsia"/>
              </w:rPr>
              <w:t xml:space="preserve"> LCI </w:t>
            </w:r>
            <w:r>
              <w:rPr>
                <w:rFonts w:hint="eastAsia"/>
              </w:rPr>
              <w:t>建模方法：</w:t>
            </w:r>
            <w:proofErr w:type="gramStart"/>
            <w:r>
              <w:rPr>
                <w:rFonts w:hint="eastAsia"/>
              </w:rPr>
              <w:t>即情况</w:t>
            </w:r>
            <w:proofErr w:type="gramEnd"/>
            <w:r>
              <w:rPr>
                <w:rFonts w:hint="eastAsia"/>
              </w:rPr>
              <w:t xml:space="preserve"> A </w:t>
            </w:r>
            <w:r>
              <w:rPr>
                <w:rFonts w:hint="eastAsia"/>
              </w:rPr>
              <w:t>或</w:t>
            </w:r>
            <w:r>
              <w:rPr>
                <w:rFonts w:hint="eastAsia"/>
              </w:rPr>
              <w:t xml:space="preserve"> B </w:t>
            </w:r>
            <w:r>
              <w:rPr>
                <w:rFonts w:hint="eastAsia"/>
              </w:rPr>
              <w:t>中使用的方法。</w:t>
            </w:r>
          </w:p>
          <w:p w14:paraId="7E9A4B46" w14:textId="77777777" w:rsidR="00D16BE9" w:rsidRDefault="00AC4FA2">
            <w:pPr>
              <w:spacing w:line="300" w:lineRule="auto"/>
              <w:ind w:firstLine="420"/>
            </w:pPr>
            <w:r>
              <w:rPr>
                <w:rFonts w:hint="eastAsia"/>
              </w:rPr>
              <w:t>典型的情况</w:t>
            </w:r>
            <w:r>
              <w:rPr>
                <w:rFonts w:hint="eastAsia"/>
              </w:rPr>
              <w:t xml:space="preserve"> C LCI/LCA </w:t>
            </w:r>
            <w:r>
              <w:rPr>
                <w:rFonts w:hint="eastAsia"/>
              </w:rPr>
              <w:t>研究关键词包括“统计”、“监测”、“回顾性”、“文档记录”等，涉及“产品”、“产品篮子”、“需求满足”、“部门”、“国家”、“平均公民”等。</w:t>
            </w:r>
          </w:p>
        </w:tc>
      </w:tr>
    </w:tbl>
    <w:p w14:paraId="3507414B" w14:textId="77777777" w:rsidR="00D16BE9" w:rsidRDefault="00D16BE9">
      <w:pPr>
        <w:pStyle w:val="0"/>
        <w:ind w:firstLineChars="200" w:firstLine="420"/>
      </w:pPr>
    </w:p>
    <w:p w14:paraId="72609956" w14:textId="77777777" w:rsidR="00D16BE9" w:rsidRDefault="00AC4FA2">
      <w:pPr>
        <w:pStyle w:val="affd"/>
        <w:spacing w:beforeLines="0" w:before="0" w:afterLines="0" w:after="0"/>
        <w:ind w:firstLineChars="200" w:firstLine="482"/>
        <w:rPr>
          <w:sz w:val="24"/>
          <w:szCs w:val="40"/>
        </w:rPr>
      </w:pPr>
      <w:r>
        <w:rPr>
          <w:rFonts w:hint="eastAsia"/>
          <w:sz w:val="24"/>
          <w:szCs w:val="40"/>
        </w:rPr>
        <w:t>5.3.8</w:t>
      </w:r>
      <w:r>
        <w:rPr>
          <w:rFonts w:hint="eastAsia"/>
          <w:sz w:val="24"/>
          <w:szCs w:val="40"/>
        </w:rPr>
        <w:t>明确区分情形</w:t>
      </w:r>
      <w:r>
        <w:rPr>
          <w:rFonts w:hint="eastAsia"/>
          <w:sz w:val="24"/>
          <w:szCs w:val="40"/>
        </w:rPr>
        <w:t>C</w:t>
      </w:r>
      <w:r>
        <w:rPr>
          <w:rFonts w:hint="eastAsia"/>
          <w:sz w:val="24"/>
          <w:szCs w:val="40"/>
        </w:rPr>
        <w:t>和情形</w:t>
      </w:r>
      <w:r>
        <w:rPr>
          <w:rFonts w:hint="eastAsia"/>
          <w:sz w:val="24"/>
          <w:szCs w:val="40"/>
        </w:rPr>
        <w:t>A / B</w:t>
      </w:r>
      <w:r>
        <w:rPr>
          <w:rFonts w:hint="eastAsia"/>
          <w:sz w:val="24"/>
          <w:szCs w:val="40"/>
        </w:rPr>
        <w:t>的指导意见</w:t>
      </w:r>
    </w:p>
    <w:p w14:paraId="7EE75E37" w14:textId="77777777" w:rsidR="00D16BE9" w:rsidRDefault="00AC4FA2">
      <w:pPr>
        <w:pStyle w:val="0"/>
        <w:ind w:firstLineChars="200" w:firstLine="420"/>
      </w:pPr>
      <w:r>
        <w:rPr>
          <w:rFonts w:hint="eastAsia"/>
        </w:rPr>
        <w:t>重要的是要明确区分研究是否支持比较决策支持，即研究和数据是否应告知由于环境表现较好而选择哪种比较方案。</w:t>
      </w:r>
    </w:p>
    <w:p w14:paraId="0D166C6E" w14:textId="77777777" w:rsidR="00D16BE9" w:rsidRDefault="00AC4FA2">
      <w:pPr>
        <w:pStyle w:val="0"/>
        <w:ind w:firstLineChars="200" w:firstLine="420"/>
      </w:pPr>
      <w:r>
        <w:rPr>
          <w:rFonts w:hint="eastAsia"/>
        </w:rPr>
        <w:t>研究通常被称为“监测”，但它们涉及支持决策的问题，并直接暗示建议和</w:t>
      </w:r>
      <w:r>
        <w:rPr>
          <w:rFonts w:hint="eastAsia"/>
        </w:rPr>
        <w:t>/</w:t>
      </w:r>
      <w:r>
        <w:rPr>
          <w:rFonts w:hint="eastAsia"/>
        </w:rPr>
        <w:t>或政策措施，因此属于情况</w:t>
      </w:r>
      <w:r>
        <w:rPr>
          <w:rFonts w:hint="eastAsia"/>
        </w:rPr>
        <w:t>A</w:t>
      </w:r>
      <w:r>
        <w:rPr>
          <w:rFonts w:hint="eastAsia"/>
        </w:rPr>
        <w:t>或</w:t>
      </w:r>
      <w:r>
        <w:rPr>
          <w:rFonts w:hint="eastAsia"/>
        </w:rPr>
        <w:t>B</w:t>
      </w:r>
      <w:r>
        <w:rPr>
          <w:rFonts w:hint="eastAsia"/>
        </w:rPr>
        <w:t>。</w:t>
      </w:r>
    </w:p>
    <w:p w14:paraId="304A6299" w14:textId="77777777" w:rsidR="00D16BE9" w:rsidRDefault="00AC4FA2">
      <w:pPr>
        <w:pStyle w:val="0"/>
        <w:ind w:firstLineChars="200" w:firstLine="420"/>
      </w:pPr>
      <w:r>
        <w:rPr>
          <w:rFonts w:hint="eastAsia"/>
        </w:rPr>
        <w:t>其他研究旨在描述系统，包括其外部利益，但不打算提出建议，支持购买决策，或直接从中得出政策措施。“监测不同东欧国家的废物管理系统”的目的可能是查明哪些废物管理系统对环境最有利或最不利。这个问题意味着，例如，应将回收能源和再循环材料的积分给予所分析的系统，以获得它们的比较性能。然而，这项研究并不自动暗示直接的政策措施，因此属于情况</w:t>
      </w:r>
      <w:r>
        <w:rPr>
          <w:rFonts w:hint="eastAsia"/>
        </w:rPr>
        <w:t>C1</w:t>
      </w:r>
      <w:r>
        <w:rPr>
          <w:rFonts w:hint="eastAsia"/>
        </w:rPr>
        <w:t>。</w:t>
      </w:r>
    </w:p>
    <w:p w14:paraId="30B5489F" w14:textId="77777777" w:rsidR="00D16BE9" w:rsidRDefault="00AC4FA2">
      <w:pPr>
        <w:pStyle w:val="0"/>
        <w:ind w:firstLineChars="200" w:firstLine="420"/>
      </w:pPr>
      <w:r>
        <w:rPr>
          <w:rFonts w:hint="eastAsia"/>
        </w:rPr>
        <w:t>因此，情况</w:t>
      </w:r>
      <w:r>
        <w:rPr>
          <w:rFonts w:hint="eastAsia"/>
        </w:rPr>
        <w:t>C1</w:t>
      </w:r>
      <w:r>
        <w:rPr>
          <w:rFonts w:hint="eastAsia"/>
        </w:rPr>
        <w:t>位于</w:t>
      </w:r>
      <w:r>
        <w:rPr>
          <w:rFonts w:hint="eastAsia"/>
        </w:rPr>
        <w:t>A/B</w:t>
      </w:r>
      <w:r>
        <w:rPr>
          <w:rFonts w:hint="eastAsia"/>
        </w:rPr>
        <w:t>和</w:t>
      </w:r>
      <w:r>
        <w:rPr>
          <w:rFonts w:hint="eastAsia"/>
        </w:rPr>
        <w:t>C2</w:t>
      </w:r>
      <w:r>
        <w:rPr>
          <w:rFonts w:hint="eastAsia"/>
        </w:rPr>
        <w:t>之间，具有追溯性，但考虑到其他系统的利益，例如通过副产品和回收。在实践中，可以发现更多的会计类型的研究属于情况</w:t>
      </w:r>
      <w:r>
        <w:rPr>
          <w:rFonts w:hint="eastAsia"/>
        </w:rPr>
        <w:t>C1</w:t>
      </w:r>
      <w:r>
        <w:rPr>
          <w:rFonts w:hint="eastAsia"/>
        </w:rPr>
        <w:t>。</w:t>
      </w:r>
    </w:p>
    <w:p w14:paraId="35AFC8B7" w14:textId="77777777" w:rsidR="00D16BE9" w:rsidRDefault="00AC4FA2">
      <w:pPr>
        <w:pStyle w:val="0"/>
        <w:ind w:firstLineChars="200" w:firstLine="420"/>
      </w:pPr>
      <w:r>
        <w:rPr>
          <w:rFonts w:hint="eastAsia"/>
        </w:rPr>
        <w:t>在其他情况下，提供会计类型生命周期信息</w:t>
      </w:r>
      <w:r>
        <w:rPr>
          <w:rFonts w:hint="eastAsia"/>
        </w:rPr>
        <w:t>(</w:t>
      </w:r>
      <w:r>
        <w:rPr>
          <w:rFonts w:hint="eastAsia"/>
        </w:rPr>
        <w:t>例如产品、站点等</w:t>
      </w:r>
      <w:r>
        <w:rPr>
          <w:rFonts w:hint="eastAsia"/>
        </w:rPr>
        <w:t>)</w:t>
      </w:r>
      <w:r>
        <w:rPr>
          <w:rFonts w:hint="eastAsia"/>
        </w:rPr>
        <w:t>可能是明确的兴趣，而不包括与其他系统的现有交互。在这种情况下，情况</w:t>
      </w:r>
      <w:r>
        <w:rPr>
          <w:rFonts w:hint="eastAsia"/>
        </w:rPr>
        <w:t>C1</w:t>
      </w:r>
      <w:r>
        <w:rPr>
          <w:rFonts w:hint="eastAsia"/>
        </w:rPr>
        <w:t>适用。这些研究的会计性质应在研究目标中明确说明，并在报告中澄清研究对决策支持和比较的限制。</w:t>
      </w:r>
    </w:p>
    <w:p w14:paraId="33B3DCDD" w14:textId="77777777" w:rsidR="00D16BE9" w:rsidRDefault="00D16BE9">
      <w:pPr>
        <w:pStyle w:val="0"/>
        <w:ind w:firstLineChars="200" w:firstLine="420"/>
      </w:pPr>
    </w:p>
    <w:tbl>
      <w:tblPr>
        <w:tblStyle w:val="af6"/>
        <w:tblW w:w="0" w:type="auto"/>
        <w:tblLook w:val="04A0" w:firstRow="1" w:lastRow="0" w:firstColumn="1" w:lastColumn="0" w:noHBand="0" w:noVBand="1"/>
      </w:tblPr>
      <w:tblGrid>
        <w:gridCol w:w="8260"/>
      </w:tblGrid>
      <w:tr w:rsidR="00D16BE9" w14:paraId="663681FC" w14:textId="77777777">
        <w:tc>
          <w:tcPr>
            <w:tcW w:w="8296" w:type="dxa"/>
            <w:tcBorders>
              <w:top w:val="dotDash" w:sz="18" w:space="0" w:color="76923C" w:themeColor="accent3" w:themeShade="BF"/>
              <w:left w:val="dotDash" w:sz="18" w:space="0" w:color="76923C" w:themeColor="accent3" w:themeShade="BF"/>
              <w:bottom w:val="dotDash" w:sz="18" w:space="0" w:color="76923C" w:themeColor="accent3" w:themeShade="BF"/>
              <w:right w:val="dotDash" w:sz="18" w:space="0" w:color="76923C" w:themeColor="accent3" w:themeShade="BF"/>
            </w:tcBorders>
          </w:tcPr>
          <w:p w14:paraId="162CCF99" w14:textId="77777777" w:rsidR="00D16BE9" w:rsidRDefault="00AC4FA2">
            <w:pPr>
              <w:spacing w:line="300" w:lineRule="auto"/>
              <w:ind w:firstLine="422"/>
              <w:jc w:val="center"/>
              <w:rPr>
                <w:b/>
                <w:bCs/>
              </w:rPr>
            </w:pPr>
            <w:r>
              <w:rPr>
                <w:rFonts w:hint="eastAsia"/>
                <w:b/>
                <w:bCs/>
              </w:rPr>
              <w:lastRenderedPageBreak/>
              <w:t>规定</w:t>
            </w:r>
            <w:r>
              <w:rPr>
                <w:rFonts w:hint="eastAsia"/>
                <w:b/>
                <w:bCs/>
              </w:rPr>
              <w:t xml:space="preserve">5.3 </w:t>
            </w:r>
            <w:r>
              <w:rPr>
                <w:rFonts w:hint="eastAsia"/>
                <w:b/>
                <w:bCs/>
              </w:rPr>
              <w:t>归类决策背景</w:t>
            </w:r>
          </w:p>
          <w:p w14:paraId="5024D4BB" w14:textId="77777777" w:rsidR="00D16BE9" w:rsidRDefault="00AC4FA2">
            <w:pPr>
              <w:spacing w:line="300" w:lineRule="auto"/>
              <w:ind w:firstLine="420"/>
            </w:pPr>
            <w:r>
              <w:rPr>
                <w:rFonts w:hint="eastAsia"/>
              </w:rPr>
              <w:t>适用于情况</w:t>
            </w:r>
            <w:r>
              <w:rPr>
                <w:rFonts w:hint="eastAsia"/>
              </w:rPr>
              <w:t xml:space="preserve"> A</w:t>
            </w:r>
            <w:r>
              <w:rPr>
                <w:rFonts w:hint="eastAsia"/>
              </w:rPr>
              <w:t>、</w:t>
            </w:r>
            <w:r>
              <w:rPr>
                <w:rFonts w:hint="eastAsia"/>
              </w:rPr>
              <w:t xml:space="preserve">B </w:t>
            </w:r>
            <w:r>
              <w:rPr>
                <w:rFonts w:hint="eastAsia"/>
              </w:rPr>
              <w:t>和</w:t>
            </w:r>
            <w:r>
              <w:rPr>
                <w:rFonts w:hint="eastAsia"/>
              </w:rPr>
              <w:t xml:space="preserve"> C </w:t>
            </w:r>
            <w:r>
              <w:rPr>
                <w:rFonts w:hint="eastAsia"/>
              </w:rPr>
              <w:t>的分类要求如下：</w:t>
            </w:r>
          </w:p>
          <w:p w14:paraId="3001F3F5" w14:textId="77777777" w:rsidR="00D16BE9" w:rsidRDefault="00AC4FA2">
            <w:pPr>
              <w:spacing w:line="300" w:lineRule="auto"/>
              <w:ind w:firstLine="420"/>
            </w:pPr>
            <w:r>
              <w:rPr>
                <w:rFonts w:hint="eastAsia"/>
              </w:rPr>
              <w:t xml:space="preserve">I) </w:t>
            </w:r>
            <w:r>
              <w:rPr>
                <w:rFonts w:hint="eastAsia"/>
              </w:rPr>
              <w:t>必须</w:t>
            </w:r>
            <w:r>
              <w:rPr>
                <w:rFonts w:hint="eastAsia"/>
              </w:rPr>
              <w:t xml:space="preserve"> - </w:t>
            </w:r>
            <w:r>
              <w:rPr>
                <w:rFonts w:hint="eastAsia"/>
                <w:b/>
                <w:bCs/>
              </w:rPr>
              <w:t>确定适用的目标情况</w:t>
            </w:r>
            <w:r>
              <w:rPr>
                <w:rFonts w:hint="eastAsia"/>
              </w:rPr>
              <w:t>：</w:t>
            </w:r>
            <w:r>
              <w:rPr>
                <w:rFonts w:hint="eastAsia"/>
              </w:rPr>
              <w:t xml:space="preserve"> </w:t>
            </w:r>
            <w:r>
              <w:rPr>
                <w:rFonts w:hint="eastAsia"/>
              </w:rPr>
              <w:t>确定</w:t>
            </w:r>
            <w:r>
              <w:rPr>
                <w:rFonts w:hint="eastAsia"/>
              </w:rPr>
              <w:t xml:space="preserve"> LCI/LCA </w:t>
            </w:r>
            <w:r>
              <w:rPr>
                <w:rFonts w:hint="eastAsia"/>
              </w:rPr>
              <w:t>研究的决策背景类型，即研究属于哪种典型的目标情况</w:t>
            </w:r>
            <w:r>
              <w:rPr>
                <w:rFonts w:hint="eastAsia"/>
              </w:rPr>
              <w:t xml:space="preserve"> A</w:t>
            </w:r>
            <w:r>
              <w:rPr>
                <w:rFonts w:hint="eastAsia"/>
              </w:rPr>
              <w:t>、</w:t>
            </w:r>
            <w:r>
              <w:rPr>
                <w:rFonts w:hint="eastAsia"/>
              </w:rPr>
              <w:t>B</w:t>
            </w:r>
            <w:r>
              <w:rPr>
                <w:rFonts w:hint="eastAsia"/>
              </w:rPr>
              <w:t>、</w:t>
            </w:r>
            <w:r>
              <w:rPr>
                <w:rFonts w:hint="eastAsia"/>
              </w:rPr>
              <w:t xml:space="preserve">C1 </w:t>
            </w:r>
            <w:r>
              <w:rPr>
                <w:rFonts w:hint="eastAsia"/>
              </w:rPr>
              <w:t>或</w:t>
            </w:r>
            <w:r>
              <w:rPr>
                <w:rFonts w:hint="eastAsia"/>
              </w:rPr>
              <w:t xml:space="preserve"> C2</w:t>
            </w:r>
            <w:r>
              <w:rPr>
                <w:rFonts w:hint="eastAsia"/>
              </w:rPr>
              <w:t>。根据以下目标方面来进行区分：“预期应用”</w:t>
            </w:r>
            <w:r>
              <w:rPr>
                <w:rFonts w:hint="eastAsia"/>
              </w:rPr>
              <w:t xml:space="preserve"> </w:t>
            </w:r>
            <w:r>
              <w:rPr>
                <w:rFonts w:hint="eastAsia"/>
              </w:rPr>
              <w:t>（第</w:t>
            </w:r>
            <w:r>
              <w:rPr>
                <w:rFonts w:hint="eastAsia"/>
              </w:rPr>
              <w:t xml:space="preserve"> 5.2.1 </w:t>
            </w:r>
            <w:r>
              <w:rPr>
                <w:rFonts w:hint="eastAsia"/>
              </w:rPr>
              <w:t>节）和“需要支持的具体决策”</w:t>
            </w:r>
            <w:r>
              <w:rPr>
                <w:rFonts w:hint="eastAsia"/>
              </w:rPr>
              <w:t xml:space="preserve"> </w:t>
            </w:r>
            <w:r>
              <w:rPr>
                <w:rFonts w:hint="eastAsia"/>
              </w:rPr>
              <w:t>（第</w:t>
            </w:r>
            <w:r>
              <w:rPr>
                <w:rFonts w:hint="eastAsia"/>
              </w:rPr>
              <w:t xml:space="preserve"> 5.2.3 </w:t>
            </w:r>
            <w:r>
              <w:rPr>
                <w:rFonts w:hint="eastAsia"/>
              </w:rPr>
              <w:t>节），如下所述：</w:t>
            </w:r>
          </w:p>
          <w:p w14:paraId="55F8D8AB" w14:textId="77777777" w:rsidR="00D16BE9" w:rsidRDefault="00AC4FA2">
            <w:pPr>
              <w:spacing w:line="300" w:lineRule="auto"/>
              <w:ind w:firstLine="420"/>
            </w:pPr>
            <w:proofErr w:type="spellStart"/>
            <w:r>
              <w:rPr>
                <w:rFonts w:hint="eastAsia"/>
              </w:rPr>
              <w:t>I.a</w:t>
            </w:r>
            <w:proofErr w:type="spellEnd"/>
            <w:r>
              <w:rPr>
                <w:rFonts w:hint="eastAsia"/>
              </w:rPr>
              <w:t xml:space="preserve">) </w:t>
            </w:r>
            <w:r>
              <w:rPr>
                <w:rFonts w:hint="eastAsia"/>
                <w:b/>
                <w:bCs/>
              </w:rPr>
              <w:t>情况</w:t>
            </w:r>
            <w:r>
              <w:rPr>
                <w:rFonts w:hint="eastAsia"/>
                <w:b/>
                <w:bCs/>
              </w:rPr>
              <w:t xml:space="preserve"> A - "</w:t>
            </w:r>
            <w:r>
              <w:rPr>
                <w:rFonts w:hint="eastAsia"/>
                <w:b/>
                <w:bCs/>
              </w:rPr>
              <w:t>微观层面决策支持</w:t>
            </w:r>
            <w:r>
              <w:rPr>
                <w:rFonts w:hint="eastAsia"/>
                <w:b/>
                <w:bCs/>
              </w:rPr>
              <w:t>"</w:t>
            </w:r>
            <w:r>
              <w:rPr>
                <w:rFonts w:hint="eastAsia"/>
              </w:rPr>
              <w:t xml:space="preserve">: </w:t>
            </w:r>
            <w:r>
              <w:rPr>
                <w:rFonts w:hint="eastAsia"/>
              </w:rPr>
              <w:t>决策支持，通常在产品层面，也包括单个过程步骤、地点</w:t>
            </w:r>
            <w:r>
              <w:rPr>
                <w:rFonts w:hint="eastAsia"/>
              </w:rPr>
              <w:t>/</w:t>
            </w:r>
            <w:r>
              <w:rPr>
                <w:rFonts w:hint="eastAsia"/>
              </w:rPr>
              <w:t>公司和其他系统，对背景系统或其他系统没有或仅有小规模的影响。即分析决策的后果本身太小，无法突破阈值并通过市场机制触发其他地方的结构性变化</w:t>
            </w:r>
            <w:r>
              <w:rPr>
                <w:rStyle w:val="afb"/>
              </w:rPr>
              <w:footnoteReference w:id="30"/>
            </w:r>
            <w:r>
              <w:rPr>
                <w:rFonts w:hint="eastAsia"/>
              </w:rPr>
              <w:t>。情况</w:t>
            </w:r>
            <w:r>
              <w:rPr>
                <w:rFonts w:hint="eastAsia"/>
              </w:rPr>
              <w:t xml:space="preserve"> A </w:t>
            </w:r>
            <w:r>
              <w:rPr>
                <w:rFonts w:hint="eastAsia"/>
              </w:rPr>
              <w:t>包括以下</w:t>
            </w:r>
            <w:r>
              <w:rPr>
                <w:rFonts w:hint="eastAsia"/>
              </w:rPr>
              <w:t xml:space="preserve"> LCA </w:t>
            </w:r>
            <w:r>
              <w:rPr>
                <w:rFonts w:hint="eastAsia"/>
              </w:rPr>
              <w:t>应用；任何与情况</w:t>
            </w:r>
            <w:r>
              <w:rPr>
                <w:rFonts w:hint="eastAsia"/>
              </w:rPr>
              <w:t xml:space="preserve"> A </w:t>
            </w:r>
            <w:r>
              <w:rPr>
                <w:rFonts w:hint="eastAsia"/>
              </w:rPr>
              <w:t>不符的分配都应当有充分的理由，并且与上述规定一致（另见下文关于区分情况</w:t>
            </w:r>
            <w:r>
              <w:rPr>
                <w:rFonts w:hint="eastAsia"/>
              </w:rPr>
              <w:t xml:space="preserve"> A </w:t>
            </w:r>
            <w:r>
              <w:rPr>
                <w:rFonts w:hint="eastAsia"/>
              </w:rPr>
              <w:t>和</w:t>
            </w:r>
            <w:r>
              <w:rPr>
                <w:rFonts w:hint="eastAsia"/>
              </w:rPr>
              <w:t xml:space="preserve"> B </w:t>
            </w:r>
            <w:r>
              <w:rPr>
                <w:rFonts w:hint="eastAsia"/>
              </w:rPr>
              <w:t>以及情况</w:t>
            </w:r>
            <w:r>
              <w:rPr>
                <w:rFonts w:hint="eastAsia"/>
              </w:rPr>
              <w:t xml:space="preserve"> C </w:t>
            </w:r>
            <w:r>
              <w:rPr>
                <w:rFonts w:hint="eastAsia"/>
              </w:rPr>
              <w:t>和</w:t>
            </w:r>
            <w:r>
              <w:rPr>
                <w:rFonts w:hint="eastAsia"/>
              </w:rPr>
              <w:t xml:space="preserve"> A/B </w:t>
            </w:r>
            <w:r>
              <w:rPr>
                <w:rFonts w:hint="eastAsia"/>
              </w:rPr>
              <w:t>的具体规定）：</w:t>
            </w:r>
          </w:p>
          <w:p w14:paraId="469CE9B8" w14:textId="77777777" w:rsidR="00D16BE9" w:rsidRDefault="00AC4FA2">
            <w:pPr>
              <w:pStyle w:val="afc"/>
              <w:numPr>
                <w:ilvl w:val="0"/>
                <w:numId w:val="21"/>
              </w:numPr>
              <w:spacing w:line="300" w:lineRule="auto"/>
              <w:ind w:left="0" w:firstLine="420"/>
            </w:pPr>
            <w:r>
              <w:rPr>
                <w:rFonts w:hint="eastAsia"/>
              </w:rPr>
              <w:t>识别产品组的关键环境绩效指标（</w:t>
            </w:r>
            <w:r>
              <w:rPr>
                <w:rFonts w:hint="eastAsia"/>
              </w:rPr>
              <w:t>KEPI</w:t>
            </w:r>
            <w:r>
              <w:rPr>
                <w:rFonts w:hint="eastAsia"/>
              </w:rPr>
              <w:t>）</w:t>
            </w:r>
            <w:r>
              <w:rPr>
                <w:rFonts w:hint="eastAsia"/>
              </w:rPr>
              <w:t xml:space="preserve">** </w:t>
            </w:r>
            <w:r>
              <w:rPr>
                <w:rFonts w:hint="eastAsia"/>
              </w:rPr>
              <w:t>用于生态设计</w:t>
            </w:r>
            <w:r>
              <w:rPr>
                <w:rFonts w:hint="eastAsia"/>
              </w:rPr>
              <w:t>/</w:t>
            </w:r>
            <w:r>
              <w:rPr>
                <w:rFonts w:hint="eastAsia"/>
              </w:rPr>
              <w:t>简化</w:t>
            </w:r>
            <w:r>
              <w:rPr>
                <w:rFonts w:hint="eastAsia"/>
              </w:rPr>
              <w:t xml:space="preserve"> LCA</w:t>
            </w:r>
          </w:p>
          <w:p w14:paraId="0CBF0A45" w14:textId="77777777" w:rsidR="00D16BE9" w:rsidRDefault="00AC4FA2">
            <w:pPr>
              <w:pStyle w:val="afc"/>
              <w:numPr>
                <w:ilvl w:val="0"/>
                <w:numId w:val="21"/>
              </w:numPr>
              <w:spacing w:line="300" w:lineRule="auto"/>
              <w:ind w:left="0" w:firstLine="420"/>
            </w:pPr>
            <w:r>
              <w:rPr>
                <w:rFonts w:hint="eastAsia"/>
              </w:rPr>
              <w:t>特定产品的弱点分析</w:t>
            </w:r>
            <w:r>
              <w:rPr>
                <w:rFonts w:hint="eastAsia"/>
              </w:rPr>
              <w:t>**</w:t>
            </w:r>
          </w:p>
          <w:p w14:paraId="17F9A50D" w14:textId="77777777" w:rsidR="00D16BE9" w:rsidRDefault="00AC4FA2">
            <w:pPr>
              <w:pStyle w:val="afc"/>
              <w:numPr>
                <w:ilvl w:val="0"/>
                <w:numId w:val="21"/>
              </w:numPr>
              <w:spacing w:line="300" w:lineRule="auto"/>
              <w:ind w:left="0" w:firstLine="420"/>
            </w:pPr>
            <w:r>
              <w:rPr>
                <w:rFonts w:hint="eastAsia"/>
              </w:rPr>
              <w:t>详细生态设计</w:t>
            </w:r>
            <w:r>
              <w:rPr>
                <w:rFonts w:hint="eastAsia"/>
              </w:rPr>
              <w:t>/</w:t>
            </w:r>
            <w:r>
              <w:rPr>
                <w:rFonts w:hint="eastAsia"/>
              </w:rPr>
              <w:t>设计以便回收</w:t>
            </w:r>
            <w:r>
              <w:rPr>
                <w:rFonts w:hint="eastAsia"/>
              </w:rPr>
              <w:t>**</w:t>
            </w:r>
          </w:p>
          <w:p w14:paraId="5F3DAF19" w14:textId="77777777" w:rsidR="00D16BE9" w:rsidRDefault="00AC4FA2">
            <w:pPr>
              <w:pStyle w:val="afc"/>
              <w:numPr>
                <w:ilvl w:val="0"/>
                <w:numId w:val="21"/>
              </w:numPr>
              <w:spacing w:line="300" w:lineRule="auto"/>
              <w:ind w:left="0" w:firstLine="420"/>
            </w:pPr>
            <w:r>
              <w:rPr>
                <w:rFonts w:hint="eastAsia"/>
              </w:rPr>
              <w:t>执行简化的</w:t>
            </w:r>
            <w:r>
              <w:rPr>
                <w:rFonts w:hint="eastAsia"/>
              </w:rPr>
              <w:t xml:space="preserve"> KEPI </w:t>
            </w:r>
            <w:r>
              <w:rPr>
                <w:rFonts w:hint="eastAsia"/>
              </w:rPr>
              <w:t>型</w:t>
            </w:r>
            <w:r>
              <w:rPr>
                <w:rFonts w:hint="eastAsia"/>
              </w:rPr>
              <w:t xml:space="preserve"> LCA/</w:t>
            </w:r>
            <w:r>
              <w:rPr>
                <w:rFonts w:hint="eastAsia"/>
              </w:rPr>
              <w:t>生态设计研究</w:t>
            </w:r>
            <w:r>
              <w:rPr>
                <w:rFonts w:hint="eastAsia"/>
              </w:rPr>
              <w:t>**</w:t>
            </w:r>
          </w:p>
          <w:p w14:paraId="5C7347F1" w14:textId="77777777" w:rsidR="00D16BE9" w:rsidRDefault="00AC4FA2">
            <w:pPr>
              <w:pStyle w:val="afc"/>
              <w:numPr>
                <w:ilvl w:val="0"/>
                <w:numId w:val="21"/>
              </w:numPr>
              <w:spacing w:line="300" w:lineRule="auto"/>
              <w:ind w:left="0" w:firstLine="420"/>
            </w:pPr>
            <w:r>
              <w:rPr>
                <w:rFonts w:hint="eastAsia"/>
              </w:rPr>
              <w:t>比较特定的商品或服务</w:t>
            </w:r>
            <w:r>
              <w:rPr>
                <w:rFonts w:hint="eastAsia"/>
              </w:rPr>
              <w:t>**</w:t>
            </w:r>
          </w:p>
          <w:p w14:paraId="4D9BDE0A" w14:textId="77777777" w:rsidR="00D16BE9" w:rsidRDefault="00AC4FA2">
            <w:pPr>
              <w:pStyle w:val="afc"/>
              <w:numPr>
                <w:ilvl w:val="0"/>
                <w:numId w:val="21"/>
              </w:numPr>
              <w:spacing w:line="300" w:lineRule="auto"/>
              <w:ind w:left="0" w:firstLine="420"/>
            </w:pPr>
            <w:r>
              <w:t>对特定产品进行基准比较</w:t>
            </w:r>
            <w:r>
              <w:t xml:space="preserve"> </w:t>
            </w:r>
            <w:r>
              <w:t>相对于产品组的平均水平</w:t>
            </w:r>
          </w:p>
          <w:p w14:paraId="6FA1F847" w14:textId="77777777" w:rsidR="00D16BE9" w:rsidRDefault="00AC4FA2">
            <w:pPr>
              <w:pStyle w:val="afc"/>
              <w:numPr>
                <w:ilvl w:val="0"/>
                <w:numId w:val="21"/>
              </w:numPr>
              <w:spacing w:line="300" w:lineRule="auto"/>
              <w:ind w:left="0" w:firstLine="420"/>
            </w:pPr>
            <w:r>
              <w:t>绿色公共或私人采购（</w:t>
            </w:r>
            <w:r>
              <w:t>GPP</w:t>
            </w:r>
            <w:r>
              <w:t>）</w:t>
            </w:r>
          </w:p>
          <w:p w14:paraId="33BEA30C" w14:textId="77777777" w:rsidR="00D16BE9" w:rsidRDefault="00AC4FA2">
            <w:pPr>
              <w:pStyle w:val="afc"/>
              <w:numPr>
                <w:ilvl w:val="0"/>
                <w:numId w:val="21"/>
              </w:numPr>
              <w:spacing w:line="300" w:lineRule="auto"/>
              <w:ind w:left="0" w:firstLine="420"/>
            </w:pPr>
            <w:r>
              <w:t>开发基于生命周期的第一类生态标签标准</w:t>
            </w:r>
          </w:p>
          <w:p w14:paraId="3381C286" w14:textId="77777777" w:rsidR="00D16BE9" w:rsidRDefault="00AC4FA2">
            <w:pPr>
              <w:pStyle w:val="afc"/>
              <w:numPr>
                <w:ilvl w:val="0"/>
                <w:numId w:val="21"/>
              </w:numPr>
              <w:spacing w:line="300" w:lineRule="auto"/>
              <w:ind w:left="0" w:firstLine="420"/>
            </w:pPr>
            <w:r>
              <w:t>制定产品类别规则（</w:t>
            </w:r>
            <w:r>
              <w:t>PCR</w:t>
            </w:r>
            <w:r>
              <w:t>）</w:t>
            </w:r>
            <w:r>
              <w:t xml:space="preserve"> </w:t>
            </w:r>
            <w:r>
              <w:t>或类似的针对产品组的特定指南</w:t>
            </w:r>
          </w:p>
          <w:p w14:paraId="14106D3E" w14:textId="77777777" w:rsidR="00D16BE9" w:rsidRDefault="00AC4FA2">
            <w:pPr>
              <w:pStyle w:val="afc"/>
              <w:numPr>
                <w:ilvl w:val="0"/>
                <w:numId w:val="21"/>
              </w:numPr>
              <w:spacing w:line="300" w:lineRule="auto"/>
              <w:ind w:left="0" w:firstLine="420"/>
            </w:pPr>
            <w:r>
              <w:t>开发基于生命周期的第三类环境声明（例如，环境产品声明（</w:t>
            </w:r>
            <w:r>
              <w:t>EPD</w:t>
            </w:r>
            <w:r>
              <w:t>））</w:t>
            </w:r>
            <w:r>
              <w:t xml:space="preserve"> </w:t>
            </w:r>
            <w:r>
              <w:t>用于特定的商品或服务</w:t>
            </w:r>
          </w:p>
          <w:p w14:paraId="553B9FD7" w14:textId="77777777" w:rsidR="00D16BE9" w:rsidRDefault="00AC4FA2">
            <w:pPr>
              <w:pStyle w:val="afc"/>
              <w:numPr>
                <w:ilvl w:val="0"/>
                <w:numId w:val="21"/>
              </w:numPr>
              <w:spacing w:line="300" w:lineRule="auto"/>
              <w:ind w:left="0" w:firstLine="420"/>
            </w:pPr>
            <w:r>
              <w:t>开发</w:t>
            </w:r>
            <w:r>
              <w:t>“</w:t>
            </w:r>
            <w:r>
              <w:t>碳足迹</w:t>
            </w:r>
            <w:r>
              <w:t>”</w:t>
            </w:r>
            <w:r>
              <w:t>、</w:t>
            </w:r>
            <w:r>
              <w:t>“</w:t>
            </w:r>
            <w:r>
              <w:t>原始能源消耗</w:t>
            </w:r>
            <w:r>
              <w:t xml:space="preserve">” </w:t>
            </w:r>
            <w:r>
              <w:t>或类似指标用于特定产品</w:t>
            </w:r>
          </w:p>
          <w:p w14:paraId="6B6FDD69" w14:textId="77777777" w:rsidR="00D16BE9" w:rsidRDefault="00AC4FA2">
            <w:pPr>
              <w:pStyle w:val="afc"/>
              <w:numPr>
                <w:ilvl w:val="0"/>
                <w:numId w:val="21"/>
              </w:numPr>
              <w:spacing w:line="300" w:lineRule="auto"/>
              <w:ind w:left="0" w:firstLine="420"/>
            </w:pPr>
            <w:r>
              <w:t>绿色供应链管理</w:t>
            </w:r>
          </w:p>
          <w:p w14:paraId="3D8DEAF9" w14:textId="77777777" w:rsidR="00D16BE9" w:rsidRDefault="00AC4FA2">
            <w:pPr>
              <w:pStyle w:val="afc"/>
              <w:numPr>
                <w:ilvl w:val="0"/>
                <w:numId w:val="21"/>
              </w:numPr>
              <w:spacing w:line="300" w:lineRule="auto"/>
              <w:ind w:left="0" w:firstLine="420"/>
            </w:pPr>
            <w:r>
              <w:t>提供定量生命周期数据</w:t>
            </w:r>
            <w:r>
              <w:t xml:space="preserve"> </w:t>
            </w:r>
            <w:r>
              <w:t>作为环境技术验证（</w:t>
            </w:r>
            <w:r>
              <w:t>ETV</w:t>
            </w:r>
            <w:r>
              <w:t>）的附录，用于比较</w:t>
            </w:r>
          </w:p>
          <w:p w14:paraId="087C269B" w14:textId="77777777" w:rsidR="00D16BE9" w:rsidRDefault="00AC4FA2">
            <w:pPr>
              <w:pStyle w:val="afc"/>
              <w:numPr>
                <w:ilvl w:val="0"/>
                <w:numId w:val="21"/>
              </w:numPr>
              <w:spacing w:line="300" w:lineRule="auto"/>
              <w:ind w:left="0" w:firstLine="420"/>
            </w:pPr>
            <w:proofErr w:type="gramStart"/>
            <w:r>
              <w:t>清洁发展</w:t>
            </w:r>
            <w:proofErr w:type="gramEnd"/>
            <w:r>
              <w:t>机制（</w:t>
            </w:r>
            <w:r>
              <w:t>CDM</w:t>
            </w:r>
            <w:r>
              <w:t>）和联合实施（</w:t>
            </w:r>
            <w:r>
              <w:t>JI</w:t>
            </w:r>
            <w:r>
              <w:t>）</w:t>
            </w:r>
          </w:p>
          <w:p w14:paraId="1DE1BB1D" w14:textId="77777777" w:rsidR="00D16BE9" w:rsidRDefault="00AC4FA2">
            <w:pPr>
              <w:pStyle w:val="afc"/>
              <w:numPr>
                <w:ilvl w:val="0"/>
                <w:numId w:val="21"/>
              </w:numPr>
              <w:spacing w:line="300" w:lineRule="auto"/>
              <w:ind w:left="0" w:firstLine="420"/>
            </w:pPr>
            <w:r>
              <w:t>开发特定的、平均的或通用的单元过程或</w:t>
            </w:r>
            <w:r>
              <w:t xml:space="preserve"> LCI </w:t>
            </w:r>
            <w:r>
              <w:t>结果数据集</w:t>
            </w:r>
            <w:r>
              <w:t xml:space="preserve"> </w:t>
            </w:r>
            <w:r>
              <w:t>用于情况</w:t>
            </w:r>
            <w:r>
              <w:t xml:space="preserve"> A</w:t>
            </w:r>
          </w:p>
          <w:p w14:paraId="77D400DA" w14:textId="77777777" w:rsidR="00D16BE9" w:rsidRDefault="00AC4FA2">
            <w:pPr>
              <w:spacing w:line="300" w:lineRule="auto"/>
              <w:ind w:firstLine="420"/>
            </w:pPr>
            <w:proofErr w:type="spellStart"/>
            <w:r>
              <w:t>I.b</w:t>
            </w:r>
            <w:proofErr w:type="spellEnd"/>
            <w:r>
              <w:t xml:space="preserve">) </w:t>
            </w:r>
            <w:r>
              <w:rPr>
                <w:b/>
                <w:bCs/>
              </w:rPr>
              <w:t>情况</w:t>
            </w:r>
            <w:r>
              <w:rPr>
                <w:b/>
                <w:bCs/>
              </w:rPr>
              <w:t xml:space="preserve"> B - "</w:t>
            </w:r>
            <w:r>
              <w:rPr>
                <w:b/>
                <w:bCs/>
              </w:rPr>
              <w:t>中观</w:t>
            </w:r>
            <w:r>
              <w:rPr>
                <w:b/>
                <w:bCs/>
              </w:rPr>
              <w:t>/</w:t>
            </w:r>
            <w:r>
              <w:rPr>
                <w:b/>
                <w:bCs/>
              </w:rPr>
              <w:t>宏观层面决策支持</w:t>
            </w:r>
            <w:r>
              <w:rPr>
                <w:b/>
                <w:bCs/>
              </w:rPr>
              <w:t>"</w:t>
            </w:r>
            <w:r>
              <w:t xml:space="preserve">: </w:t>
            </w:r>
            <w:r>
              <w:t>针对具有大规模影响的策略提供决策支持。这种分析的决策足够大，通过市场机制可以导致至少一个背景系统或其他系统中的已安装产能发生结构性变化。情况</w:t>
            </w:r>
            <w:r>
              <w:t xml:space="preserve"> B </w:t>
            </w:r>
            <w:r>
              <w:t>包括以下</w:t>
            </w:r>
            <w:r>
              <w:t xml:space="preserve"> LCA </w:t>
            </w:r>
            <w:r>
              <w:t>应用；任何与情况</w:t>
            </w:r>
            <w:r>
              <w:t xml:space="preserve"> B </w:t>
            </w:r>
            <w:r>
              <w:t>不符的分配都应当有充分的理由，并且与上述规定一致（另见下文关于区分情况</w:t>
            </w:r>
            <w:r>
              <w:t xml:space="preserve"> A </w:t>
            </w:r>
            <w:r>
              <w:t>和</w:t>
            </w:r>
            <w:r>
              <w:t xml:space="preserve"> B </w:t>
            </w:r>
            <w:r>
              <w:t>以及情况</w:t>
            </w:r>
            <w:r>
              <w:t xml:space="preserve"> C </w:t>
            </w:r>
            <w:r>
              <w:t>和</w:t>
            </w:r>
            <w:r>
              <w:t xml:space="preserve"> A/B </w:t>
            </w:r>
            <w:r>
              <w:t>的具体规定）：</w:t>
            </w:r>
          </w:p>
          <w:p w14:paraId="1B31A9AD" w14:textId="77777777" w:rsidR="00D16BE9" w:rsidRDefault="00AC4FA2">
            <w:pPr>
              <w:numPr>
                <w:ilvl w:val="0"/>
                <w:numId w:val="22"/>
              </w:numPr>
              <w:spacing w:line="300" w:lineRule="auto"/>
              <w:ind w:left="0" w:firstLine="420"/>
            </w:pPr>
            <w:r>
              <w:t>政策发展</w:t>
            </w:r>
            <w:r>
              <w:t xml:space="preserve">: </w:t>
            </w:r>
            <w:r>
              <w:t>预测和分析普遍技术、原材料策略的环境影响，并制定相关政策</w:t>
            </w:r>
          </w:p>
          <w:p w14:paraId="5B471CB3" w14:textId="77777777" w:rsidR="00D16BE9" w:rsidRDefault="00AC4FA2">
            <w:pPr>
              <w:numPr>
                <w:ilvl w:val="0"/>
                <w:numId w:val="22"/>
              </w:numPr>
              <w:spacing w:line="300" w:lineRule="auto"/>
              <w:ind w:left="0" w:firstLine="420"/>
            </w:pPr>
            <w:r>
              <w:t>政策信息</w:t>
            </w:r>
            <w:r>
              <w:t xml:space="preserve">: </w:t>
            </w:r>
            <w:r>
              <w:t>确定具有最大环境改善潜力的产品组</w:t>
            </w:r>
          </w:p>
          <w:p w14:paraId="5224EA79" w14:textId="77777777" w:rsidR="00D16BE9" w:rsidRDefault="00AC4FA2">
            <w:pPr>
              <w:numPr>
                <w:ilvl w:val="0"/>
                <w:numId w:val="22"/>
              </w:numPr>
              <w:spacing w:line="300" w:lineRule="auto"/>
              <w:ind w:left="0" w:firstLine="420"/>
            </w:pPr>
            <w:r>
              <w:lastRenderedPageBreak/>
              <w:t>开发特定的、平均的或通用的单元过程或</w:t>
            </w:r>
            <w:r>
              <w:t xml:space="preserve"> LCI </w:t>
            </w:r>
            <w:r>
              <w:t>结果数据</w:t>
            </w:r>
            <w:proofErr w:type="gramStart"/>
            <w:r>
              <w:t>集用于</w:t>
            </w:r>
            <w:proofErr w:type="gramEnd"/>
            <w:r>
              <w:t>情况</w:t>
            </w:r>
            <w:r>
              <w:t xml:space="preserve"> B</w:t>
            </w:r>
          </w:p>
          <w:p w14:paraId="6D440FED" w14:textId="77777777" w:rsidR="00D16BE9" w:rsidRDefault="00AC4FA2">
            <w:pPr>
              <w:spacing w:line="300" w:lineRule="auto"/>
              <w:ind w:firstLine="420"/>
            </w:pPr>
            <w:r>
              <w:t>需要注意的是，情况</w:t>
            </w:r>
            <w:r>
              <w:t xml:space="preserve"> B </w:t>
            </w:r>
            <w:r>
              <w:t>的</w:t>
            </w:r>
            <w:r>
              <w:t xml:space="preserve"> LCI </w:t>
            </w:r>
            <w:r>
              <w:t>建模规定（见第</w:t>
            </w:r>
            <w:r>
              <w:t xml:space="preserve"> 6.5.4.3 </w:t>
            </w:r>
            <w:r>
              <w:t>节）仅适用于那些受到这些大规模后果影响的过程。生命周期模型的其他部分将在后续被建模为</w:t>
            </w:r>
            <w:r>
              <w:t>“</w:t>
            </w:r>
            <w:r>
              <w:t>情况</w:t>
            </w:r>
            <w:r>
              <w:t xml:space="preserve"> A”</w:t>
            </w:r>
            <w:r>
              <w:t>，即通常是所有对总体结果贡献较小的过程。</w:t>
            </w:r>
          </w:p>
          <w:p w14:paraId="6723ED7B" w14:textId="77777777" w:rsidR="00D16BE9" w:rsidRDefault="00AC4FA2">
            <w:pPr>
              <w:spacing w:line="300" w:lineRule="auto"/>
              <w:ind w:firstLine="420"/>
            </w:pPr>
            <w:proofErr w:type="spellStart"/>
            <w:r>
              <w:t>I.c</w:t>
            </w:r>
            <w:proofErr w:type="spellEnd"/>
            <w:r>
              <w:t xml:space="preserve">) </w:t>
            </w:r>
            <w:r>
              <w:rPr>
                <w:b/>
                <w:bCs/>
              </w:rPr>
              <w:t>情况</w:t>
            </w:r>
            <w:r>
              <w:rPr>
                <w:b/>
                <w:bCs/>
              </w:rPr>
              <w:t xml:space="preserve"> C - "</w:t>
            </w:r>
            <w:r>
              <w:rPr>
                <w:rFonts w:hint="eastAsia"/>
                <w:b/>
                <w:bCs/>
              </w:rPr>
              <w:t>统计</w:t>
            </w:r>
            <w:r>
              <w:rPr>
                <w:b/>
                <w:bCs/>
              </w:rPr>
              <w:t>"</w:t>
            </w:r>
            <w:r>
              <w:t xml:space="preserve">: </w:t>
            </w:r>
            <w:r>
              <w:t>从决策角度看，是对已发生（或将来发生的）情况的回顾性会计</w:t>
            </w:r>
            <w:r>
              <w:t>/</w:t>
            </w:r>
            <w:r>
              <w:t>文档记录，不涉及分析系统可能对背景系统或其他系统产生的任何额外后果。情况</w:t>
            </w:r>
            <w:r>
              <w:t xml:space="preserve"> C </w:t>
            </w:r>
            <w:r>
              <w:t>有两个子类型：</w:t>
            </w:r>
            <w:r>
              <w:t xml:space="preserve">C1 </w:t>
            </w:r>
            <w:r>
              <w:t>和</w:t>
            </w:r>
            <w:r>
              <w:t xml:space="preserve"> C2</w:t>
            </w:r>
            <w:r>
              <w:t>。</w:t>
            </w:r>
            <w:r>
              <w:t xml:space="preserve">C1 </w:t>
            </w:r>
            <w:r>
              <w:t>描述了一个现有系统，但计算了它与其他系统的交互（例如，回收的现有避免负担）。</w:t>
            </w:r>
            <w:r>
              <w:t xml:space="preserve">C2 </w:t>
            </w:r>
            <w:r>
              <w:t>描述了一个孤立的现有系统，不计算与其他系统的交互。此情况包括以下</w:t>
            </w:r>
            <w:r>
              <w:t xml:space="preserve"> LCA </w:t>
            </w:r>
            <w:r>
              <w:t>应用；任何与情况</w:t>
            </w:r>
            <w:r>
              <w:t xml:space="preserve"> C1 </w:t>
            </w:r>
            <w:r>
              <w:t>或</w:t>
            </w:r>
            <w:r>
              <w:t xml:space="preserve"> C2 </w:t>
            </w:r>
            <w:r>
              <w:t>不符的分配都应当有充分的理由，并且与上述规定一致（另见下文关于区分情况</w:t>
            </w:r>
            <w:r>
              <w:t xml:space="preserve"> C </w:t>
            </w:r>
            <w:r>
              <w:t>和</w:t>
            </w:r>
            <w:r>
              <w:t xml:space="preserve"> A/B </w:t>
            </w:r>
            <w:r>
              <w:t>的具体规定）。</w:t>
            </w:r>
          </w:p>
          <w:p w14:paraId="685A8796" w14:textId="77777777" w:rsidR="00D16BE9" w:rsidRDefault="00AC4FA2">
            <w:pPr>
              <w:spacing w:line="300" w:lineRule="auto"/>
              <w:ind w:firstLine="422"/>
            </w:pPr>
            <w:proofErr w:type="spellStart"/>
            <w:r>
              <w:rPr>
                <w:b/>
                <w:bCs/>
              </w:rPr>
              <w:t>I.c.i</w:t>
            </w:r>
            <w:proofErr w:type="spellEnd"/>
            <w:r>
              <w:rPr>
                <w:b/>
                <w:bCs/>
              </w:rPr>
              <w:t xml:space="preserve">) </w:t>
            </w:r>
            <w:r>
              <w:rPr>
                <w:b/>
                <w:bCs/>
              </w:rPr>
              <w:t>情况</w:t>
            </w:r>
            <w:r>
              <w:rPr>
                <w:b/>
                <w:bCs/>
              </w:rPr>
              <w:t xml:space="preserve"> C1 - "</w:t>
            </w:r>
            <w:r>
              <w:rPr>
                <w:b/>
                <w:bCs/>
              </w:rPr>
              <w:t>带有交互的会计</w:t>
            </w:r>
            <w:r>
              <w:rPr>
                <w:b/>
                <w:bCs/>
              </w:rPr>
              <w:t>"</w:t>
            </w:r>
            <w:r>
              <w:t>:</w:t>
            </w:r>
          </w:p>
          <w:p w14:paraId="741061A7" w14:textId="77777777" w:rsidR="00D16BE9" w:rsidRDefault="00AC4FA2">
            <w:pPr>
              <w:numPr>
                <w:ilvl w:val="0"/>
                <w:numId w:val="23"/>
              </w:numPr>
              <w:spacing w:line="300" w:lineRule="auto"/>
              <w:ind w:left="0" w:firstLine="420"/>
            </w:pPr>
            <w:r>
              <w:t>监测</w:t>
            </w:r>
            <w:r>
              <w:t xml:space="preserve"> </w:t>
            </w:r>
            <w:r>
              <w:t>国家、行业部门、产品组或产品的环境影响</w:t>
            </w:r>
          </w:p>
          <w:p w14:paraId="337F2D8B" w14:textId="77777777" w:rsidR="00D16BE9" w:rsidRDefault="00AC4FA2">
            <w:pPr>
              <w:numPr>
                <w:ilvl w:val="0"/>
                <w:numId w:val="23"/>
              </w:numPr>
              <w:spacing w:line="300" w:lineRule="auto"/>
              <w:ind w:left="0" w:firstLine="420"/>
            </w:pPr>
            <w:r>
              <w:t>政策信息</w:t>
            </w:r>
            <w:r>
              <w:t xml:space="preserve">: </w:t>
            </w:r>
            <w:r>
              <w:t>产品篮子（或产品组）类型的研究</w:t>
            </w:r>
          </w:p>
          <w:p w14:paraId="3102FA4D" w14:textId="77777777" w:rsidR="00D16BE9" w:rsidRDefault="00AC4FA2">
            <w:pPr>
              <w:numPr>
                <w:ilvl w:val="0"/>
                <w:numId w:val="23"/>
              </w:numPr>
              <w:spacing w:line="300" w:lineRule="auto"/>
              <w:ind w:left="0" w:firstLine="420"/>
            </w:pPr>
            <w:r>
              <w:t>政策信息</w:t>
            </w:r>
            <w:r>
              <w:t xml:space="preserve">: </w:t>
            </w:r>
            <w:r>
              <w:t>确定具有最大环境影响的产品组</w:t>
            </w:r>
          </w:p>
          <w:p w14:paraId="5A49166A" w14:textId="77777777" w:rsidR="00D16BE9" w:rsidRDefault="00AC4FA2">
            <w:pPr>
              <w:numPr>
                <w:ilvl w:val="0"/>
                <w:numId w:val="23"/>
              </w:numPr>
              <w:spacing w:line="300" w:lineRule="auto"/>
              <w:ind w:left="0" w:firstLine="420"/>
            </w:pPr>
            <w:r>
              <w:t>企业或现场环境报告</w:t>
            </w:r>
            <w:r>
              <w:t xml:space="preserve"> </w:t>
            </w:r>
            <w:r>
              <w:t>包括环境管理体系（</w:t>
            </w:r>
            <w:r>
              <w:t>EMS</w:t>
            </w:r>
            <w:r>
              <w:t>）下的间接影响</w:t>
            </w:r>
          </w:p>
          <w:p w14:paraId="40EDD46C" w14:textId="77777777" w:rsidR="00D16BE9" w:rsidRDefault="00AC4FA2">
            <w:pPr>
              <w:numPr>
                <w:ilvl w:val="0"/>
                <w:numId w:val="23"/>
              </w:numPr>
              <w:spacing w:line="300" w:lineRule="auto"/>
              <w:ind w:left="0" w:firstLine="420"/>
            </w:pPr>
            <w:r>
              <w:t>认证供应类型的研究</w:t>
            </w:r>
            <w:r>
              <w:t xml:space="preserve"> </w:t>
            </w:r>
            <w:r>
              <w:t>或具有固定保证的供应链部分</w:t>
            </w:r>
          </w:p>
          <w:p w14:paraId="7EFB0CFF" w14:textId="77777777" w:rsidR="00D16BE9" w:rsidRDefault="00AC4FA2">
            <w:pPr>
              <w:numPr>
                <w:ilvl w:val="0"/>
                <w:numId w:val="23"/>
              </w:numPr>
              <w:spacing w:line="300" w:lineRule="auto"/>
              <w:ind w:left="0" w:firstLine="420"/>
            </w:pPr>
            <w:r>
              <w:t>开发特定的、平均的或通用的单元过程或</w:t>
            </w:r>
            <w:r>
              <w:t xml:space="preserve"> LCI </w:t>
            </w:r>
            <w:r>
              <w:t>结果数据集</w:t>
            </w:r>
            <w:r>
              <w:t xml:space="preserve"> </w:t>
            </w:r>
            <w:r>
              <w:t>用于情况</w:t>
            </w:r>
            <w:r>
              <w:t xml:space="preserve"> C1</w:t>
            </w:r>
          </w:p>
          <w:p w14:paraId="002E83B5" w14:textId="77777777" w:rsidR="00D16BE9" w:rsidRDefault="00AC4FA2">
            <w:pPr>
              <w:spacing w:line="300" w:lineRule="auto"/>
              <w:ind w:firstLine="422"/>
            </w:pPr>
            <w:proofErr w:type="spellStart"/>
            <w:r>
              <w:rPr>
                <w:b/>
                <w:bCs/>
              </w:rPr>
              <w:t>I.c.ii</w:t>
            </w:r>
            <w:proofErr w:type="spellEnd"/>
            <w:r>
              <w:rPr>
                <w:b/>
                <w:bCs/>
              </w:rPr>
              <w:t xml:space="preserve">) </w:t>
            </w:r>
            <w:r>
              <w:rPr>
                <w:b/>
                <w:bCs/>
              </w:rPr>
              <w:t>情况</w:t>
            </w:r>
            <w:r>
              <w:rPr>
                <w:b/>
                <w:bCs/>
              </w:rPr>
              <w:t xml:space="preserve"> C2 - "</w:t>
            </w:r>
            <w:r>
              <w:rPr>
                <w:b/>
                <w:bCs/>
              </w:rPr>
              <w:t>不带交互的会计</w:t>
            </w:r>
            <w:r>
              <w:rPr>
                <w:b/>
                <w:bCs/>
              </w:rPr>
              <w:t>"</w:t>
            </w:r>
            <w:r>
              <w:t>:</w:t>
            </w:r>
          </w:p>
          <w:p w14:paraId="137F6DFB" w14:textId="77777777" w:rsidR="00D16BE9" w:rsidRDefault="00AC4FA2">
            <w:pPr>
              <w:numPr>
                <w:ilvl w:val="0"/>
                <w:numId w:val="24"/>
              </w:numPr>
              <w:spacing w:line="300" w:lineRule="auto"/>
              <w:ind w:left="0" w:firstLine="420"/>
            </w:pPr>
            <w:r>
              <w:t>会计研究</w:t>
            </w:r>
            <w:r>
              <w:t xml:space="preserve"> </w:t>
            </w:r>
            <w:r>
              <w:t>根据其目标定义，不包括任何与其他系统的交互</w:t>
            </w:r>
          </w:p>
          <w:p w14:paraId="1AAAE4A5" w14:textId="77777777" w:rsidR="00D16BE9" w:rsidRDefault="00AC4FA2">
            <w:pPr>
              <w:numPr>
                <w:ilvl w:val="0"/>
                <w:numId w:val="24"/>
              </w:numPr>
              <w:spacing w:line="300" w:lineRule="auto"/>
              <w:ind w:left="0" w:firstLine="420"/>
            </w:pPr>
            <w:r>
              <w:t>开发特定的、平均的或通用的单元过程或</w:t>
            </w:r>
            <w:r>
              <w:t xml:space="preserve"> LCI </w:t>
            </w:r>
            <w:r>
              <w:t>结果数据集</w:t>
            </w:r>
            <w:r>
              <w:t xml:space="preserve"> </w:t>
            </w:r>
            <w:r>
              <w:t>用于情况</w:t>
            </w:r>
            <w:r>
              <w:t xml:space="preserve"> C2</w:t>
            </w:r>
          </w:p>
          <w:p w14:paraId="2912411A" w14:textId="77777777" w:rsidR="00D16BE9" w:rsidRDefault="00AC4FA2">
            <w:pPr>
              <w:spacing w:line="300" w:lineRule="auto"/>
              <w:ind w:firstLine="420"/>
            </w:pPr>
            <w:r>
              <w:t>注意：任何需要决策支持的研究应采用情况</w:t>
            </w:r>
            <w:r>
              <w:t xml:space="preserve"> A </w:t>
            </w:r>
            <w:r>
              <w:t>或</w:t>
            </w:r>
            <w:r>
              <w:t xml:space="preserve"> B </w:t>
            </w:r>
            <w:r>
              <w:t>下的方法，而情况</w:t>
            </w:r>
            <w:r>
              <w:t xml:space="preserve"> C </w:t>
            </w:r>
            <w:r>
              <w:t>仅用于准备工作。然而，由于本文件的简化规定，情况</w:t>
            </w:r>
            <w:r>
              <w:t xml:space="preserve"> A </w:t>
            </w:r>
            <w:r>
              <w:t>研究（微观层面决策支持）的建模与情况</w:t>
            </w:r>
            <w:r>
              <w:t xml:space="preserve"> C1 </w:t>
            </w:r>
            <w:r>
              <w:t>研究相同，但情况</w:t>
            </w:r>
            <w:r>
              <w:t xml:space="preserve"> C1 </w:t>
            </w:r>
            <w:r>
              <w:t>研究的建模不适用</w:t>
            </w:r>
            <w:proofErr w:type="gramStart"/>
            <w:r>
              <w:t>于情况</w:t>
            </w:r>
            <w:proofErr w:type="gramEnd"/>
            <w:r>
              <w:t xml:space="preserve"> A</w:t>
            </w:r>
            <w:r>
              <w:t>。</w:t>
            </w:r>
          </w:p>
          <w:p w14:paraId="3C584018" w14:textId="77777777" w:rsidR="00D16BE9" w:rsidRDefault="00AC4FA2">
            <w:pPr>
              <w:spacing w:line="300" w:lineRule="auto"/>
              <w:ind w:firstLine="420"/>
            </w:pPr>
            <w:r>
              <w:t xml:space="preserve">II) </w:t>
            </w:r>
            <w:r>
              <w:t>必须</w:t>
            </w:r>
            <w:r>
              <w:t xml:space="preserve"> </w:t>
            </w:r>
            <w:r>
              <w:rPr>
                <w:b/>
                <w:bCs/>
              </w:rPr>
              <w:t xml:space="preserve">- </w:t>
            </w:r>
            <w:r>
              <w:rPr>
                <w:b/>
                <w:bCs/>
              </w:rPr>
              <w:t>情况</w:t>
            </w:r>
            <w:r>
              <w:rPr>
                <w:b/>
                <w:bCs/>
              </w:rPr>
              <w:t xml:space="preserve"> A </w:t>
            </w:r>
            <w:r>
              <w:rPr>
                <w:b/>
                <w:bCs/>
              </w:rPr>
              <w:t>或</w:t>
            </w:r>
            <w:r>
              <w:rPr>
                <w:b/>
                <w:bCs/>
              </w:rPr>
              <w:t xml:space="preserve"> B:</w:t>
            </w:r>
            <w:r>
              <w:t xml:space="preserve"> </w:t>
            </w:r>
            <w:r>
              <w:t>如果研究最初无法明确分配到情况</w:t>
            </w:r>
            <w:r>
              <w:t xml:space="preserve"> A </w:t>
            </w:r>
            <w:r>
              <w:t>或</w:t>
            </w:r>
            <w:r>
              <w:t xml:space="preserve"> B</w:t>
            </w:r>
            <w:r>
              <w:t>，例如在分析市场主导公司的主要策略或与市场主导产品相关的产品问题时。在这种情况下，指导标准应为分析决策的后果是否足够大，能否突破相关阈值并</w:t>
            </w:r>
            <w:r>
              <w:t>/</w:t>
            </w:r>
            <w:r>
              <w:t>或其他约束，并导致背景系统中已安装生产能力的大规模后果。如果是：情况</w:t>
            </w:r>
            <w:r>
              <w:t xml:space="preserve"> B</w:t>
            </w:r>
            <w:r>
              <w:t>。如果不是：情况</w:t>
            </w:r>
            <w:r>
              <w:t xml:space="preserve"> A</w:t>
            </w:r>
            <w:r>
              <w:t>。一般而言，假设大规模后果的标准是，分析决策触发的年度额外需求或供应超过每年更换的已安装产能的容量。如果这一百分比大于</w:t>
            </w:r>
            <w:r>
              <w:t xml:space="preserve"> 5%</w:t>
            </w:r>
            <w:r>
              <w:t>，应使用</w:t>
            </w:r>
            <w:r>
              <w:t xml:space="preserve"> 5% </w:t>
            </w:r>
            <w:r>
              <w:t>作为标准。</w:t>
            </w:r>
          </w:p>
          <w:p w14:paraId="209FA6DF" w14:textId="77777777" w:rsidR="00D16BE9" w:rsidRDefault="00AC4FA2">
            <w:pPr>
              <w:spacing w:line="300" w:lineRule="auto"/>
              <w:ind w:firstLine="420"/>
            </w:pPr>
            <w:r>
              <w:t xml:space="preserve">III) </w:t>
            </w:r>
            <w:r>
              <w:t>必须</w:t>
            </w:r>
            <w:r>
              <w:rPr>
                <w:b/>
                <w:bCs/>
              </w:rPr>
              <w:t xml:space="preserve"> - </w:t>
            </w:r>
            <w:r>
              <w:rPr>
                <w:b/>
                <w:bCs/>
              </w:rPr>
              <w:t>情况</w:t>
            </w:r>
            <w:r>
              <w:rPr>
                <w:b/>
                <w:bCs/>
              </w:rPr>
              <w:t xml:space="preserve"> C1 </w:t>
            </w:r>
            <w:r>
              <w:rPr>
                <w:b/>
                <w:bCs/>
              </w:rPr>
              <w:t>或</w:t>
            </w:r>
            <w:r>
              <w:rPr>
                <w:b/>
                <w:bCs/>
              </w:rPr>
              <w:t xml:space="preserve"> A/B:</w:t>
            </w:r>
            <w:r>
              <w:t xml:space="preserve"> </w:t>
            </w:r>
            <w:r>
              <w:t>如果研究最初无法明确分配到情况</w:t>
            </w:r>
            <w:r>
              <w:t xml:space="preserve"> C1 </w:t>
            </w:r>
            <w:r>
              <w:t>或</w:t>
            </w:r>
            <w:r>
              <w:t xml:space="preserve"> A/B</w:t>
            </w:r>
            <w:r>
              <w:t>，例如当它是一个监测研究但涉及比较决策支持时。在这种情况下，指导标准应为是否需要通过</w:t>
            </w:r>
            <w:r>
              <w:t xml:space="preserve"> LCI/LCA </w:t>
            </w:r>
            <w:r>
              <w:t>研究提供比较决策支持，即研究是否用于支持有关具有更好或更差环境绩效的替代方案的决策。如果是：则适用情况</w:t>
            </w:r>
            <w:r>
              <w:t xml:space="preserve"> A </w:t>
            </w:r>
            <w:r>
              <w:t>或</w:t>
            </w:r>
            <w:r>
              <w:t xml:space="preserve"> B</w:t>
            </w:r>
            <w:r>
              <w:t>，根据小规模或大规模后果来确定；参见相关规定。如果不是，即研究仅用于回顾过去的更好绩效，则适用情况</w:t>
            </w:r>
            <w:r>
              <w:t xml:space="preserve"> C</w:t>
            </w:r>
            <w:r>
              <w:t>。</w:t>
            </w:r>
          </w:p>
          <w:p w14:paraId="27D17DCC" w14:textId="77777777" w:rsidR="00D16BE9" w:rsidRDefault="00AC4FA2">
            <w:pPr>
              <w:spacing w:line="300" w:lineRule="auto"/>
              <w:ind w:firstLine="420"/>
            </w:pPr>
            <w:r>
              <w:rPr>
                <w:rFonts w:hint="eastAsia"/>
              </w:rPr>
              <w:lastRenderedPageBreak/>
              <w:t>表</w:t>
            </w:r>
            <w:r>
              <w:rPr>
                <w:rFonts w:hint="eastAsia"/>
              </w:rPr>
              <w:t xml:space="preserve">3 </w:t>
            </w:r>
            <w:r>
              <w:rPr>
                <w:rFonts w:hint="eastAsia"/>
              </w:rPr>
              <w:t>映射了广泛使用的</w:t>
            </w:r>
            <w:r>
              <w:rPr>
                <w:rFonts w:hint="eastAsia"/>
              </w:rPr>
              <w:t>LCA</w:t>
            </w:r>
            <w:r>
              <w:rPr>
                <w:rFonts w:hint="eastAsia"/>
              </w:rPr>
              <w:t>应用程序与所需的研究成果及相应的目标情况</w:t>
            </w:r>
            <w:r>
              <w:rPr>
                <w:rFonts w:hint="eastAsia"/>
              </w:rPr>
              <w:t>A</w:t>
            </w:r>
            <w:r>
              <w:rPr>
                <w:rFonts w:hint="eastAsia"/>
              </w:rPr>
              <w:t>、</w:t>
            </w:r>
            <w:r>
              <w:rPr>
                <w:rFonts w:hint="eastAsia"/>
              </w:rPr>
              <w:t>B</w:t>
            </w:r>
            <w:r>
              <w:rPr>
                <w:rFonts w:hint="eastAsia"/>
              </w:rPr>
              <w:t>或</w:t>
            </w:r>
            <w:r>
              <w:rPr>
                <w:rFonts w:hint="eastAsia"/>
              </w:rPr>
              <w:t>C</w:t>
            </w:r>
            <w:r>
              <w:rPr>
                <w:rFonts w:hint="eastAsia"/>
              </w:rPr>
              <w:t>。</w:t>
            </w:r>
          </w:p>
          <w:p w14:paraId="2AD3CB36" w14:textId="77777777" w:rsidR="00D16BE9" w:rsidRDefault="00AC4FA2">
            <w:pPr>
              <w:spacing w:line="300" w:lineRule="auto"/>
              <w:ind w:firstLine="420"/>
            </w:pPr>
            <w:r>
              <w:rPr>
                <w:rFonts w:hint="eastAsia"/>
              </w:rPr>
              <w:t>第</w:t>
            </w:r>
            <w:r>
              <w:rPr>
                <w:rFonts w:hint="eastAsia"/>
              </w:rPr>
              <w:t>6.5.4</w:t>
            </w:r>
            <w:r>
              <w:rPr>
                <w:rFonts w:hint="eastAsia"/>
              </w:rPr>
              <w:t>章提供了情况</w:t>
            </w:r>
            <w:r>
              <w:rPr>
                <w:rFonts w:hint="eastAsia"/>
              </w:rPr>
              <w:t>A</w:t>
            </w:r>
            <w:r>
              <w:rPr>
                <w:rFonts w:hint="eastAsia"/>
              </w:rPr>
              <w:t>、</w:t>
            </w:r>
            <w:r>
              <w:rPr>
                <w:rFonts w:hint="eastAsia"/>
              </w:rPr>
              <w:t>B</w:t>
            </w:r>
            <w:r>
              <w:rPr>
                <w:rFonts w:hint="eastAsia"/>
              </w:rPr>
              <w:t>和</w:t>
            </w:r>
            <w:r>
              <w:rPr>
                <w:rFonts w:hint="eastAsia"/>
              </w:rPr>
              <w:t>C</w:t>
            </w:r>
            <w:r>
              <w:rPr>
                <w:rFonts w:hint="eastAsia"/>
              </w:rPr>
              <w:t>的</w:t>
            </w:r>
            <w:r>
              <w:rPr>
                <w:rFonts w:hint="eastAsia"/>
              </w:rPr>
              <w:t>LCI</w:t>
            </w:r>
            <w:r>
              <w:rPr>
                <w:rFonts w:hint="eastAsia"/>
              </w:rPr>
              <w:t>建模规定的概述。</w:t>
            </w:r>
          </w:p>
          <w:p w14:paraId="1A2790C4" w14:textId="77777777" w:rsidR="00D16BE9" w:rsidRDefault="00AC4FA2">
            <w:pPr>
              <w:spacing w:line="300" w:lineRule="auto"/>
              <w:ind w:firstLine="420"/>
            </w:pPr>
            <w:r>
              <w:rPr>
                <w:rFonts w:hint="eastAsia"/>
              </w:rPr>
              <w:t>图</w:t>
            </w:r>
            <w:r>
              <w:rPr>
                <w:rFonts w:hint="eastAsia"/>
              </w:rPr>
              <w:t xml:space="preserve">3 </w:t>
            </w:r>
            <w:r>
              <w:rPr>
                <w:rFonts w:hint="eastAsia"/>
              </w:rPr>
              <w:t>提供了本文档中哪些章节识别情况</w:t>
            </w:r>
            <w:r>
              <w:rPr>
                <w:rFonts w:hint="eastAsia"/>
              </w:rPr>
              <w:t>A</w:t>
            </w:r>
            <w:r>
              <w:rPr>
                <w:rFonts w:hint="eastAsia"/>
              </w:rPr>
              <w:t>、</w:t>
            </w:r>
            <w:r>
              <w:rPr>
                <w:rFonts w:hint="eastAsia"/>
              </w:rPr>
              <w:t>B</w:t>
            </w:r>
            <w:r>
              <w:rPr>
                <w:rFonts w:hint="eastAsia"/>
              </w:rPr>
              <w:t>和</w:t>
            </w:r>
            <w:r>
              <w:rPr>
                <w:rFonts w:hint="eastAsia"/>
              </w:rPr>
              <w:t>C</w:t>
            </w:r>
            <w:r>
              <w:rPr>
                <w:rFonts w:hint="eastAsia"/>
              </w:rPr>
              <w:t>的详细建模差异的概述。</w:t>
            </w:r>
          </w:p>
          <w:p w14:paraId="7AE960E1" w14:textId="77777777" w:rsidR="00D16BE9" w:rsidRDefault="00D16BE9">
            <w:pPr>
              <w:pStyle w:val="0"/>
              <w:ind w:firstLineChars="200" w:firstLine="420"/>
            </w:pPr>
          </w:p>
        </w:tc>
      </w:tr>
    </w:tbl>
    <w:p w14:paraId="54259044" w14:textId="77777777" w:rsidR="00D16BE9" w:rsidRDefault="00D16BE9">
      <w:pPr>
        <w:pStyle w:val="0"/>
        <w:ind w:firstLineChars="200" w:firstLine="420"/>
      </w:pPr>
    </w:p>
    <w:p w14:paraId="401C53E0" w14:textId="77777777" w:rsidR="00D16BE9" w:rsidRDefault="00AC4FA2">
      <w:pPr>
        <w:pStyle w:val="2"/>
        <w:spacing w:beforeLines="0" w:before="0" w:afterLines="0" w:after="0"/>
        <w:ind w:firstLineChars="200" w:firstLine="562"/>
        <w:rPr>
          <w:sz w:val="28"/>
          <w:szCs w:val="36"/>
        </w:rPr>
      </w:pPr>
      <w:bookmarkStart w:id="40" w:name="_Toc175603940"/>
      <w:r>
        <w:rPr>
          <w:rFonts w:hint="eastAsia"/>
          <w:sz w:val="28"/>
          <w:szCs w:val="36"/>
        </w:rPr>
        <w:t xml:space="preserve">5.4 </w:t>
      </w:r>
      <w:r>
        <w:rPr>
          <w:rFonts w:hint="eastAsia"/>
          <w:sz w:val="28"/>
          <w:szCs w:val="36"/>
        </w:rPr>
        <w:t>灵活性需求与严格性</w:t>
      </w:r>
      <w:bookmarkEnd w:id="40"/>
    </w:p>
    <w:p w14:paraId="19CA83AE" w14:textId="77777777" w:rsidR="00D16BE9" w:rsidRDefault="00AC4FA2">
      <w:pPr>
        <w:pStyle w:val="0"/>
        <w:ind w:firstLineChars="200" w:firstLine="420"/>
      </w:pPr>
      <w:r>
        <w:rPr>
          <w:rFonts w:hint="eastAsia"/>
        </w:rPr>
        <w:t>无论具体的目标情况如何，意图应用的其他方面决定了是否需要更多的方法灵活性，还是严格性</w:t>
      </w:r>
      <w:r>
        <w:rPr>
          <w:rFonts w:hint="eastAsia"/>
        </w:rPr>
        <w:t>/</w:t>
      </w:r>
      <w:r>
        <w:rPr>
          <w:rFonts w:hint="eastAsia"/>
        </w:rPr>
        <w:t>可重复性是关键：例如，在情况</w:t>
      </w:r>
      <w:r>
        <w:rPr>
          <w:rFonts w:hint="eastAsia"/>
        </w:rPr>
        <w:t>A</w:t>
      </w:r>
      <w:r>
        <w:rPr>
          <w:rFonts w:hint="eastAsia"/>
        </w:rPr>
        <w:t>中，开发环境产品声明（</w:t>
      </w:r>
      <w:r>
        <w:rPr>
          <w:rFonts w:hint="eastAsia"/>
        </w:rPr>
        <w:t>EPD</w:t>
      </w:r>
      <w:r>
        <w:rPr>
          <w:rFonts w:hint="eastAsia"/>
        </w:rPr>
        <w:t>）</w:t>
      </w:r>
      <w:proofErr w:type="gramStart"/>
      <w:r>
        <w:rPr>
          <w:rFonts w:hint="eastAsia"/>
        </w:rPr>
        <w:t>或碳足迹</w:t>
      </w:r>
      <w:proofErr w:type="gramEnd"/>
      <w:r>
        <w:rPr>
          <w:rFonts w:hint="eastAsia"/>
        </w:rPr>
        <w:t>指标需要非常高的严格性，以实现高度的可重复性，从而确保竞争产品结果的充分可比性。而在情况</w:t>
      </w:r>
      <w:r>
        <w:rPr>
          <w:rFonts w:hint="eastAsia"/>
        </w:rPr>
        <w:t>B</w:t>
      </w:r>
      <w:r>
        <w:rPr>
          <w:rFonts w:hint="eastAsia"/>
        </w:rPr>
        <w:t>中，对于不同未来原材料策略（如生物燃料与化石燃料）的政策选项的比较声明，则需要进行广泛的情景分析，包括</w:t>
      </w:r>
      <w:r>
        <w:rPr>
          <w:rFonts w:hint="eastAsia"/>
        </w:rPr>
        <w:t>LCI</w:t>
      </w:r>
      <w:r>
        <w:rPr>
          <w:rFonts w:hint="eastAsia"/>
        </w:rPr>
        <w:t>方法原则和方法，以确保结论和建议的稳健性。</w:t>
      </w:r>
    </w:p>
    <w:p w14:paraId="092A72BF" w14:textId="77777777" w:rsidR="00D16BE9" w:rsidRDefault="00AC4FA2">
      <w:pPr>
        <w:pStyle w:val="0"/>
        <w:ind w:firstLineChars="200" w:firstLine="420"/>
      </w:pPr>
      <w:r>
        <w:rPr>
          <w:rFonts w:hint="eastAsia"/>
        </w:rPr>
        <w:t>这意味着，尤其是对于情况</w:t>
      </w:r>
      <w:r>
        <w:rPr>
          <w:rFonts w:hint="eastAsia"/>
        </w:rPr>
        <w:t>A</w:t>
      </w:r>
      <w:r>
        <w:rPr>
          <w:rFonts w:hint="eastAsia"/>
        </w:rPr>
        <w:t>，进一步狭窄和具体化的指导将是有益的。这些指导需要从被建模的过程和产品类型的角度来解释本文档中列出的通用指导。它将通用规定转化为更具体的规定。</w:t>
      </w:r>
    </w:p>
    <w:p w14:paraId="3C80B645" w14:textId="77777777" w:rsidR="00D16BE9" w:rsidRDefault="00AC4FA2">
      <w:pPr>
        <w:pStyle w:val="0"/>
        <w:ind w:firstLineChars="200" w:firstLine="420"/>
      </w:pPr>
      <w:r>
        <w:rPr>
          <w:rFonts w:hint="eastAsia"/>
        </w:rPr>
        <w:t>因此，针对产品组或过程类型的具体指导文件，例如以产品类别规则（</w:t>
      </w:r>
      <w:r>
        <w:rPr>
          <w:rFonts w:hint="eastAsia"/>
        </w:rPr>
        <w:t>PCRs</w:t>
      </w:r>
      <w:r>
        <w:rPr>
          <w:rFonts w:hint="eastAsia"/>
        </w:rPr>
        <w:t>）形式呈现，被认为有助于进一步提高在情况</w:t>
      </w:r>
      <w:r>
        <w:rPr>
          <w:rFonts w:hint="eastAsia"/>
        </w:rPr>
        <w:t>A</w:t>
      </w:r>
      <w:r>
        <w:rPr>
          <w:rFonts w:hint="eastAsia"/>
        </w:rPr>
        <w:t>下进行的研究的可重复性。开发这种</w:t>
      </w:r>
      <w:r>
        <w:rPr>
          <w:rFonts w:hint="eastAsia"/>
        </w:rPr>
        <w:t>PCR</w:t>
      </w:r>
      <w:r>
        <w:rPr>
          <w:rFonts w:hint="eastAsia"/>
        </w:rPr>
        <w:t>类型的指导文件是后续步骤，可能由相关行业部门主导。</w:t>
      </w:r>
    </w:p>
    <w:p w14:paraId="30DD4757" w14:textId="77777777" w:rsidR="00D16BE9" w:rsidRDefault="00AC4FA2">
      <w:pPr>
        <w:pStyle w:val="0"/>
        <w:ind w:firstLineChars="200" w:firstLine="420"/>
      </w:pPr>
      <w:r>
        <w:rPr>
          <w:rFonts w:hint="eastAsia"/>
        </w:rPr>
        <w:t>为了确保与本指导和其他</w:t>
      </w:r>
      <w:r>
        <w:rPr>
          <w:rFonts w:hint="eastAsia"/>
        </w:rPr>
        <w:t>ILCD</w:t>
      </w:r>
      <w:r>
        <w:rPr>
          <w:rFonts w:hint="eastAsia"/>
        </w:rPr>
        <w:t>指导文件的规定一致，对这种</w:t>
      </w:r>
      <w:r>
        <w:rPr>
          <w:rFonts w:hint="eastAsia"/>
        </w:rPr>
        <w:t>PCR</w:t>
      </w:r>
      <w:r>
        <w:rPr>
          <w:rFonts w:hint="eastAsia"/>
        </w:rPr>
        <w:t>类型文件的关键审查涵盖在单独的文件《</w:t>
      </w:r>
      <w:r>
        <w:rPr>
          <w:rFonts w:hint="eastAsia"/>
        </w:rPr>
        <w:t>LCA</w:t>
      </w:r>
      <w:r>
        <w:rPr>
          <w:rFonts w:hint="eastAsia"/>
        </w:rPr>
        <w:t>审查方案》中。</w:t>
      </w:r>
    </w:p>
    <w:tbl>
      <w:tblPr>
        <w:tblStyle w:val="af6"/>
        <w:tblW w:w="0" w:type="auto"/>
        <w:tblLook w:val="04A0" w:firstRow="1" w:lastRow="0" w:firstColumn="1" w:lastColumn="0" w:noHBand="0" w:noVBand="1"/>
      </w:tblPr>
      <w:tblGrid>
        <w:gridCol w:w="8260"/>
      </w:tblGrid>
      <w:tr w:rsidR="00D16BE9" w14:paraId="7F2AD731" w14:textId="77777777">
        <w:tc>
          <w:tcPr>
            <w:tcW w:w="8296" w:type="dxa"/>
            <w:tcBorders>
              <w:top w:val="dotDash" w:sz="18" w:space="0" w:color="76923C" w:themeColor="accent3" w:themeShade="BF"/>
              <w:left w:val="dotDash" w:sz="18" w:space="0" w:color="76923C" w:themeColor="accent3" w:themeShade="BF"/>
              <w:bottom w:val="dotDash" w:sz="18" w:space="0" w:color="76923C" w:themeColor="accent3" w:themeShade="BF"/>
              <w:right w:val="dotDash" w:sz="18" w:space="0" w:color="76923C" w:themeColor="accent3" w:themeShade="BF"/>
            </w:tcBorders>
          </w:tcPr>
          <w:p w14:paraId="34069904" w14:textId="77777777" w:rsidR="00D16BE9" w:rsidRDefault="00AC4FA2">
            <w:pPr>
              <w:spacing w:line="300" w:lineRule="auto"/>
              <w:ind w:firstLine="422"/>
              <w:jc w:val="center"/>
              <w:rPr>
                <w:b/>
                <w:bCs/>
              </w:rPr>
            </w:pPr>
            <w:r>
              <w:rPr>
                <w:rFonts w:hint="eastAsia"/>
                <w:b/>
                <w:bCs/>
              </w:rPr>
              <w:t>规定：</w:t>
            </w:r>
            <w:r>
              <w:rPr>
                <w:rFonts w:hint="eastAsia"/>
                <w:b/>
                <w:bCs/>
              </w:rPr>
              <w:t xml:space="preserve">5.4 </w:t>
            </w:r>
            <w:r>
              <w:rPr>
                <w:rFonts w:hint="eastAsia"/>
                <w:b/>
                <w:bCs/>
              </w:rPr>
              <w:t>灵活性需求与严格性</w:t>
            </w:r>
          </w:p>
          <w:p w14:paraId="7C290212" w14:textId="77777777" w:rsidR="00D16BE9" w:rsidRDefault="00AC4FA2">
            <w:pPr>
              <w:spacing w:line="300" w:lineRule="auto"/>
              <w:ind w:firstLine="420"/>
            </w:pPr>
            <w:r>
              <w:rPr>
                <w:rFonts w:hint="eastAsia"/>
              </w:rPr>
              <w:t xml:space="preserve">I) </w:t>
            </w:r>
            <w:r>
              <w:rPr>
                <w:rFonts w:hint="eastAsia"/>
              </w:rPr>
              <w:t>必须</w:t>
            </w:r>
            <w:r>
              <w:rPr>
                <w:rFonts w:hint="eastAsia"/>
              </w:rPr>
              <w:t xml:space="preserve"> - </w:t>
            </w:r>
            <w:r>
              <w:rPr>
                <w:rFonts w:hint="eastAsia"/>
                <w:b/>
                <w:bCs/>
              </w:rPr>
              <w:t>产品组和过程类型的具体指南及</w:t>
            </w:r>
            <w:r>
              <w:rPr>
                <w:rFonts w:hint="eastAsia"/>
                <w:b/>
                <w:bCs/>
              </w:rPr>
              <w:t>PCRs</w:t>
            </w:r>
            <w:r>
              <w:rPr>
                <w:rFonts w:hint="eastAsia"/>
                <w:b/>
                <w:bCs/>
              </w:rPr>
              <w:t>：</w:t>
            </w:r>
            <w:r>
              <w:rPr>
                <w:rFonts w:hint="eastAsia"/>
              </w:rPr>
              <w:t>[ISO+]</w:t>
            </w:r>
          </w:p>
          <w:p w14:paraId="4C4161A7" w14:textId="77777777" w:rsidR="00D16BE9" w:rsidRDefault="00AC4FA2">
            <w:pPr>
              <w:spacing w:line="300" w:lineRule="auto"/>
              <w:ind w:firstLine="420"/>
            </w:pPr>
            <w:proofErr w:type="spellStart"/>
            <w:r>
              <w:rPr>
                <w:rFonts w:hint="eastAsia"/>
              </w:rPr>
              <w:t>I.a</w:t>
            </w:r>
            <w:proofErr w:type="spellEnd"/>
            <w:r>
              <w:rPr>
                <w:rFonts w:hint="eastAsia"/>
              </w:rPr>
              <w:t xml:space="preserve">) </w:t>
            </w:r>
            <w:r>
              <w:rPr>
                <w:rFonts w:hint="eastAsia"/>
                <w:b/>
                <w:bCs/>
              </w:rPr>
              <w:t>需要具体指南和</w:t>
            </w:r>
            <w:r>
              <w:rPr>
                <w:rFonts w:hint="eastAsia"/>
                <w:b/>
                <w:bCs/>
              </w:rPr>
              <w:t>PCRs</w:t>
            </w:r>
            <w:r>
              <w:rPr>
                <w:rFonts w:hint="eastAsia"/>
                <w:b/>
                <w:bCs/>
              </w:rPr>
              <w:t>：</w:t>
            </w:r>
            <w:r>
              <w:rPr>
                <w:rFonts w:hint="eastAsia"/>
              </w:rPr>
              <w:t>为了进一步提高</w:t>
            </w:r>
            <w:r>
              <w:rPr>
                <w:rFonts w:hint="eastAsia"/>
              </w:rPr>
              <w:t>LCI/LCA</w:t>
            </w:r>
            <w:r>
              <w:rPr>
                <w:rFonts w:hint="eastAsia"/>
              </w:rPr>
              <w:t>研究的可重复性，建议开发符合</w:t>
            </w:r>
            <w:r>
              <w:rPr>
                <w:rFonts w:hint="eastAsia"/>
              </w:rPr>
              <w:t>ILCD</w:t>
            </w:r>
            <w:r>
              <w:rPr>
                <w:rFonts w:hint="eastAsia"/>
              </w:rPr>
              <w:t>的行业、产品组或过程类型的具体指导文件和</w:t>
            </w:r>
            <w:r>
              <w:rPr>
                <w:rFonts w:hint="eastAsia"/>
              </w:rPr>
              <w:t>/</w:t>
            </w:r>
            <w:r>
              <w:rPr>
                <w:rFonts w:hint="eastAsia"/>
              </w:rPr>
              <w:t>或产品类别规则（</w:t>
            </w:r>
            <w:r>
              <w:rPr>
                <w:rFonts w:hint="eastAsia"/>
              </w:rPr>
              <w:t>PCR</w:t>
            </w:r>
            <w:r>
              <w:rPr>
                <w:rFonts w:hint="eastAsia"/>
              </w:rPr>
              <w:t>）。如果这些指导或</w:t>
            </w:r>
            <w:r>
              <w:rPr>
                <w:rFonts w:hint="eastAsia"/>
              </w:rPr>
              <w:t>PCR</w:t>
            </w:r>
            <w:r>
              <w:rPr>
                <w:rFonts w:hint="eastAsia"/>
              </w:rPr>
              <w:t>的规定与本文档及其他引用的</w:t>
            </w:r>
            <w:r>
              <w:rPr>
                <w:rFonts w:hint="eastAsia"/>
              </w:rPr>
              <w:t>ILCD</w:t>
            </w:r>
            <w:r>
              <w:rPr>
                <w:rFonts w:hint="eastAsia"/>
              </w:rPr>
              <w:t>手册文件的规定一致（即不相矛盾），则这些具体指南或</w:t>
            </w:r>
            <w:r>
              <w:rPr>
                <w:rFonts w:hint="eastAsia"/>
              </w:rPr>
              <w:t>PCR</w:t>
            </w:r>
            <w:r>
              <w:rPr>
                <w:rFonts w:hint="eastAsia"/>
              </w:rPr>
              <w:t>被认为是符合</w:t>
            </w:r>
            <w:r>
              <w:rPr>
                <w:rFonts w:hint="eastAsia"/>
              </w:rPr>
              <w:t>ILCD</w:t>
            </w:r>
            <w:r>
              <w:rPr>
                <w:rFonts w:hint="eastAsia"/>
              </w:rPr>
              <w:t>要求的。因此，它们可以更严格或更具体，但不能更宽松。</w:t>
            </w:r>
          </w:p>
          <w:p w14:paraId="034C19EA" w14:textId="77777777" w:rsidR="00D16BE9" w:rsidRDefault="00AC4FA2">
            <w:pPr>
              <w:spacing w:line="300" w:lineRule="auto"/>
              <w:ind w:firstLine="420"/>
            </w:pPr>
            <w:proofErr w:type="spellStart"/>
            <w:r>
              <w:rPr>
                <w:rFonts w:hint="eastAsia"/>
              </w:rPr>
              <w:t>I.b</w:t>
            </w:r>
            <w:proofErr w:type="spellEnd"/>
            <w:r>
              <w:rPr>
                <w:rFonts w:hint="eastAsia"/>
              </w:rPr>
              <w:t xml:space="preserve">) </w:t>
            </w:r>
            <w:r>
              <w:rPr>
                <w:rFonts w:hint="eastAsia"/>
                <w:b/>
                <w:bCs/>
              </w:rPr>
              <w:t>具体指南和</w:t>
            </w:r>
            <w:r>
              <w:rPr>
                <w:rFonts w:hint="eastAsia"/>
                <w:b/>
                <w:bCs/>
              </w:rPr>
              <w:t>PCRs</w:t>
            </w:r>
            <w:r>
              <w:rPr>
                <w:rFonts w:hint="eastAsia"/>
                <w:b/>
                <w:bCs/>
              </w:rPr>
              <w:t>优于</w:t>
            </w:r>
            <w:r>
              <w:rPr>
                <w:rFonts w:hint="eastAsia"/>
                <w:b/>
                <w:bCs/>
              </w:rPr>
              <w:t>ILCD</w:t>
            </w:r>
            <w:r>
              <w:rPr>
                <w:rFonts w:hint="eastAsia"/>
                <w:b/>
                <w:bCs/>
              </w:rPr>
              <w:t>手册：</w:t>
            </w:r>
            <w:r>
              <w:rPr>
                <w:rFonts w:hint="eastAsia"/>
              </w:rPr>
              <w:t>如果这些指南或</w:t>
            </w:r>
            <w:r>
              <w:rPr>
                <w:rFonts w:hint="eastAsia"/>
              </w:rPr>
              <w:t>PCR</w:t>
            </w:r>
            <w:r>
              <w:rPr>
                <w:rFonts w:hint="eastAsia"/>
              </w:rPr>
              <w:t>已在符合</w:t>
            </w:r>
            <w:r>
              <w:rPr>
                <w:rFonts w:hint="eastAsia"/>
              </w:rPr>
              <w:t>ILCD</w:t>
            </w:r>
            <w:r>
              <w:rPr>
                <w:rFonts w:hint="eastAsia"/>
              </w:rPr>
              <w:t>要求的审查过程中开发并批准，则</w:t>
            </w:r>
            <w:proofErr w:type="gramStart"/>
            <w:r>
              <w:rPr>
                <w:rFonts w:hint="eastAsia"/>
              </w:rPr>
              <w:t>应应用</w:t>
            </w:r>
            <w:proofErr w:type="gramEnd"/>
            <w:r>
              <w:rPr>
                <w:rFonts w:hint="eastAsia"/>
              </w:rPr>
              <w:t>这些指南或</w:t>
            </w:r>
            <w:r>
              <w:rPr>
                <w:rFonts w:hint="eastAsia"/>
              </w:rPr>
              <w:t>PCR</w:t>
            </w:r>
            <w:r>
              <w:rPr>
                <w:rFonts w:hint="eastAsia"/>
              </w:rPr>
              <w:t>中包含的规定，适用于它们涵盖的产品组和过程类型。因此，它们优先于</w:t>
            </w:r>
            <w:r>
              <w:rPr>
                <w:rFonts w:hint="eastAsia"/>
              </w:rPr>
              <w:t>ILCD</w:t>
            </w:r>
            <w:r>
              <w:rPr>
                <w:rFonts w:hint="eastAsia"/>
              </w:rPr>
              <w:t>手册中的更广泛规定。另见第</w:t>
            </w:r>
            <w:r>
              <w:rPr>
                <w:rFonts w:hint="eastAsia"/>
              </w:rPr>
              <w:t>2.3</w:t>
            </w:r>
            <w:r>
              <w:rPr>
                <w:rFonts w:hint="eastAsia"/>
              </w:rPr>
              <w:t>章。</w:t>
            </w:r>
          </w:p>
          <w:p w14:paraId="198ADC1C" w14:textId="77777777" w:rsidR="00D16BE9" w:rsidRDefault="00AC4FA2">
            <w:pPr>
              <w:spacing w:line="300" w:lineRule="auto"/>
              <w:ind w:firstLine="420"/>
            </w:pPr>
            <w:r>
              <w:rPr>
                <w:rFonts w:hint="eastAsia"/>
              </w:rPr>
              <w:t>文件《</w:t>
            </w:r>
            <w:r>
              <w:rPr>
                <w:rFonts w:hint="eastAsia"/>
              </w:rPr>
              <w:t>LCA</w:t>
            </w:r>
            <w:r>
              <w:rPr>
                <w:rFonts w:hint="eastAsia"/>
              </w:rPr>
              <w:t>审查方案》提供了适用的审查类型信息。即将发布的关于“审查员资格”和“审查范围、方法及文件”方面的具体文件，将提供产品组和过程类型具体指南及</w:t>
            </w:r>
            <w:r>
              <w:rPr>
                <w:rFonts w:hint="eastAsia"/>
              </w:rPr>
              <w:t>PCRs</w:t>
            </w:r>
            <w:r>
              <w:rPr>
                <w:rFonts w:hint="eastAsia"/>
              </w:rPr>
              <w:t>的补充要求。</w:t>
            </w:r>
          </w:p>
        </w:tc>
      </w:tr>
    </w:tbl>
    <w:p w14:paraId="298E6C69" w14:textId="77777777" w:rsidR="00D16BE9" w:rsidRDefault="00D16BE9">
      <w:pPr>
        <w:pStyle w:val="0"/>
        <w:ind w:firstLineChars="200" w:firstLine="420"/>
      </w:pPr>
    </w:p>
    <w:p w14:paraId="57E1CA7D" w14:textId="77777777" w:rsidR="00D16BE9" w:rsidRDefault="00AC4FA2">
      <w:pPr>
        <w:pStyle w:val="2"/>
        <w:spacing w:beforeLines="0" w:before="0" w:afterLines="0" w:after="0"/>
        <w:ind w:firstLineChars="200" w:firstLine="562"/>
      </w:pPr>
      <w:bookmarkStart w:id="41" w:name="_Toc175603941"/>
      <w:r>
        <w:rPr>
          <w:rFonts w:hint="eastAsia"/>
          <w:sz w:val="28"/>
          <w:szCs w:val="36"/>
        </w:rPr>
        <w:lastRenderedPageBreak/>
        <w:t xml:space="preserve">5.5 </w:t>
      </w:r>
      <w:r>
        <w:rPr>
          <w:rFonts w:hint="eastAsia"/>
          <w:sz w:val="28"/>
          <w:szCs w:val="36"/>
        </w:rPr>
        <w:t>选项性扩展目标</w:t>
      </w:r>
      <w:bookmarkEnd w:id="41"/>
      <w:r>
        <w:rPr>
          <w:rFonts w:hint="eastAsia"/>
          <w:sz w:val="28"/>
          <w:szCs w:val="36"/>
        </w:rPr>
        <w:t xml:space="preserve">  </w:t>
      </w:r>
    </w:p>
    <w:p w14:paraId="0C220F28" w14:textId="77777777" w:rsidR="00D16BE9" w:rsidRDefault="00AC4FA2">
      <w:pPr>
        <w:pStyle w:val="0"/>
        <w:ind w:firstLineChars="200" w:firstLine="420"/>
      </w:pPr>
      <w:r>
        <w:rPr>
          <w:rFonts w:hint="eastAsia"/>
        </w:rPr>
        <w:t>（无对应</w:t>
      </w:r>
      <w:r>
        <w:rPr>
          <w:rFonts w:hint="eastAsia"/>
        </w:rPr>
        <w:t>ISO 14044:2006</w:t>
      </w:r>
      <w:r>
        <w:rPr>
          <w:rFonts w:hint="eastAsia"/>
        </w:rPr>
        <w:t>章节）</w:t>
      </w:r>
    </w:p>
    <w:p w14:paraId="11AC1AAC" w14:textId="77777777" w:rsidR="00D16BE9" w:rsidRDefault="00AC4FA2">
      <w:pPr>
        <w:pStyle w:val="0"/>
        <w:ind w:firstLineChars="200" w:firstLine="420"/>
      </w:pPr>
      <w:r>
        <w:rPr>
          <w:rFonts w:hint="eastAsia"/>
        </w:rPr>
        <w:t>LCI/LCA</w:t>
      </w:r>
      <w:r>
        <w:rPr>
          <w:rFonts w:hint="eastAsia"/>
        </w:rPr>
        <w:t>研究的预定目标可以扩展，以包括额外的次要应用，例如，使用为内部基准测试、弱点分析和</w:t>
      </w:r>
      <w:r>
        <w:rPr>
          <w:rFonts w:hint="eastAsia"/>
        </w:rPr>
        <w:t>/</w:t>
      </w:r>
      <w:r>
        <w:rPr>
          <w:rFonts w:hint="eastAsia"/>
        </w:rPr>
        <w:t>或产品改进</w:t>
      </w:r>
      <w:r>
        <w:rPr>
          <w:rFonts w:hint="eastAsia"/>
        </w:rPr>
        <w:t>/</w:t>
      </w:r>
      <w:r>
        <w:rPr>
          <w:rFonts w:hint="eastAsia"/>
        </w:rPr>
        <w:t>生态设计等开发的相同生命周期模型，为商业客户开发环境产品声明（</w:t>
      </w:r>
      <w:r>
        <w:rPr>
          <w:rFonts w:hint="eastAsia"/>
        </w:rPr>
        <w:t>EPD</w:t>
      </w:r>
      <w:r>
        <w:rPr>
          <w:rFonts w:hint="eastAsia"/>
        </w:rPr>
        <w:t>），或反之亦然。这种目标的扩展应尽早进行，因为这通常意味着很少的额外工作，而后期扩展可能需要大量额外资源来收集缺失或过于粗略的数据，或需要以不同的方式重新建模系统（例如，使用参数）。</w:t>
      </w:r>
    </w:p>
    <w:tbl>
      <w:tblPr>
        <w:tblStyle w:val="af6"/>
        <w:tblW w:w="0" w:type="auto"/>
        <w:tblLook w:val="04A0" w:firstRow="1" w:lastRow="0" w:firstColumn="1" w:lastColumn="0" w:noHBand="0" w:noVBand="1"/>
      </w:tblPr>
      <w:tblGrid>
        <w:gridCol w:w="8260"/>
      </w:tblGrid>
      <w:tr w:rsidR="00D16BE9" w14:paraId="7CF648A7" w14:textId="77777777">
        <w:tc>
          <w:tcPr>
            <w:tcW w:w="8296" w:type="dxa"/>
            <w:tcBorders>
              <w:top w:val="dotDash" w:sz="18" w:space="0" w:color="76923C" w:themeColor="accent3" w:themeShade="BF"/>
              <w:left w:val="dotDash" w:sz="18" w:space="0" w:color="76923C" w:themeColor="accent3" w:themeShade="BF"/>
              <w:bottom w:val="dotDash" w:sz="18" w:space="0" w:color="76923C" w:themeColor="accent3" w:themeShade="BF"/>
              <w:right w:val="dotDash" w:sz="18" w:space="0" w:color="76923C" w:themeColor="accent3" w:themeShade="BF"/>
            </w:tcBorders>
          </w:tcPr>
          <w:p w14:paraId="1287E140" w14:textId="77777777" w:rsidR="00D16BE9" w:rsidRDefault="00AC4FA2">
            <w:pPr>
              <w:spacing w:line="300" w:lineRule="auto"/>
              <w:ind w:firstLine="422"/>
              <w:jc w:val="center"/>
              <w:rPr>
                <w:b/>
                <w:bCs/>
              </w:rPr>
            </w:pPr>
            <w:r>
              <w:rPr>
                <w:rFonts w:hint="eastAsia"/>
                <w:b/>
                <w:bCs/>
              </w:rPr>
              <w:t>规定：</w:t>
            </w:r>
            <w:r>
              <w:rPr>
                <w:rFonts w:hint="eastAsia"/>
                <w:b/>
                <w:bCs/>
              </w:rPr>
              <w:t xml:space="preserve">5.5 </w:t>
            </w:r>
            <w:r>
              <w:rPr>
                <w:rFonts w:hint="eastAsia"/>
                <w:b/>
                <w:bCs/>
              </w:rPr>
              <w:t>选项性扩展目标</w:t>
            </w:r>
          </w:p>
          <w:p w14:paraId="01D90089" w14:textId="77777777" w:rsidR="00D16BE9" w:rsidRDefault="00AC4FA2">
            <w:pPr>
              <w:spacing w:line="300" w:lineRule="auto"/>
              <w:ind w:firstLine="420"/>
            </w:pPr>
            <w:r>
              <w:rPr>
                <w:rFonts w:hint="eastAsia"/>
              </w:rPr>
              <w:t xml:space="preserve">I) </w:t>
            </w:r>
            <w:r>
              <w:rPr>
                <w:rFonts w:hint="eastAsia"/>
              </w:rPr>
              <w:t>可选</w:t>
            </w:r>
            <w:r>
              <w:rPr>
                <w:rFonts w:hint="eastAsia"/>
              </w:rPr>
              <w:t xml:space="preserve"> - </w:t>
            </w:r>
            <w:r>
              <w:rPr>
                <w:rFonts w:hint="eastAsia"/>
                <w:b/>
                <w:bCs/>
              </w:rPr>
              <w:t>扩展目标？：</w:t>
            </w:r>
            <w:r>
              <w:rPr>
                <w:rFonts w:hint="eastAsia"/>
              </w:rPr>
              <w:t>考虑扩展目标以进一步利用</w:t>
            </w:r>
            <w:r>
              <w:rPr>
                <w:rFonts w:hint="eastAsia"/>
              </w:rPr>
              <w:t>LCI/LCA</w:t>
            </w:r>
            <w:r>
              <w:rPr>
                <w:rFonts w:hint="eastAsia"/>
              </w:rPr>
              <w:t>研究的其他用途</w:t>
            </w:r>
            <w:r>
              <w:rPr>
                <w:rFonts w:hint="eastAsia"/>
              </w:rPr>
              <w:t>/</w:t>
            </w:r>
            <w:r>
              <w:rPr>
                <w:rFonts w:hint="eastAsia"/>
              </w:rPr>
              <w:t>应用，以便从协同效应中受益。</w:t>
            </w:r>
            <w:r>
              <w:rPr>
                <w:rFonts w:hint="eastAsia"/>
              </w:rPr>
              <w:t>[ISO+]</w:t>
            </w:r>
          </w:p>
        </w:tc>
      </w:tr>
    </w:tbl>
    <w:p w14:paraId="0F4E3A6A" w14:textId="77777777" w:rsidR="00D16BE9" w:rsidRDefault="00D16BE9">
      <w:pPr>
        <w:pStyle w:val="0"/>
        <w:ind w:firstLineChars="200" w:firstLine="420"/>
      </w:pPr>
    </w:p>
    <w:p w14:paraId="4723B5C5" w14:textId="77777777" w:rsidR="00D16BE9" w:rsidRDefault="00D16BE9">
      <w:pPr>
        <w:pStyle w:val="0"/>
        <w:ind w:firstLineChars="200" w:firstLine="420"/>
        <w:sectPr w:rsidR="00D16BE9">
          <w:footerReference w:type="default" r:id="rId35"/>
          <w:footnotePr>
            <w:numRestart w:val="eachPage"/>
          </w:footnotePr>
          <w:type w:val="continuous"/>
          <w:pgSz w:w="11906" w:h="16838"/>
          <w:pgMar w:top="1440" w:right="1800" w:bottom="1440" w:left="1800" w:header="851" w:footer="992" w:gutter="0"/>
          <w:cols w:space="425"/>
          <w:docGrid w:type="lines" w:linePitch="312"/>
        </w:sectPr>
      </w:pPr>
    </w:p>
    <w:p w14:paraId="4001286C" w14:textId="77777777" w:rsidR="00D16BE9" w:rsidRDefault="00AC4FA2">
      <w:pPr>
        <w:pStyle w:val="0"/>
        <w:ind w:firstLineChars="200" w:firstLine="420"/>
      </w:pPr>
      <w:r>
        <w:br w:type="page"/>
      </w:r>
    </w:p>
    <w:p w14:paraId="0778999E" w14:textId="77777777" w:rsidR="00D16BE9" w:rsidRDefault="00D16BE9">
      <w:pPr>
        <w:pStyle w:val="0"/>
        <w:ind w:firstLineChars="200" w:firstLine="420"/>
      </w:pPr>
    </w:p>
    <w:p w14:paraId="38AA08D5" w14:textId="77777777" w:rsidR="00D16BE9" w:rsidRDefault="00AC4FA2">
      <w:pPr>
        <w:pStyle w:val="32"/>
        <w:spacing w:beforeLines="0" w:before="0" w:afterLines="0" w:after="0" w:line="300" w:lineRule="auto"/>
        <w:ind w:firstLineChars="200" w:firstLine="643"/>
      </w:pPr>
      <w:bookmarkStart w:id="42" w:name="_Toc175603942"/>
      <w:r>
        <w:rPr>
          <w:rFonts w:hint="eastAsia"/>
        </w:rPr>
        <w:t>6</w:t>
      </w:r>
      <w:r>
        <w:rPr>
          <w:rFonts w:hint="eastAsia"/>
        </w:rPr>
        <w:t>范围定义</w:t>
      </w:r>
      <w:r>
        <w:rPr>
          <w:rFonts w:hint="eastAsia"/>
        </w:rPr>
        <w:t xml:space="preserve"> - </w:t>
      </w:r>
      <w:r>
        <w:rPr>
          <w:rFonts w:hint="eastAsia"/>
        </w:rPr>
        <w:t>分析内容及方法</w:t>
      </w:r>
      <w:bookmarkEnd w:id="42"/>
      <w:r>
        <w:rPr>
          <w:rFonts w:hint="eastAsia"/>
        </w:rPr>
        <w:t xml:space="preserve">  </w:t>
      </w:r>
    </w:p>
    <w:p w14:paraId="6E21A353" w14:textId="77777777" w:rsidR="00D16BE9" w:rsidRDefault="00AC4FA2">
      <w:pPr>
        <w:pStyle w:val="0"/>
        <w:ind w:firstLineChars="200" w:firstLine="420"/>
      </w:pPr>
      <w:r>
        <w:rPr>
          <w:rFonts w:hint="eastAsia"/>
        </w:rPr>
        <w:t>（参考</w:t>
      </w:r>
      <w:r>
        <w:rPr>
          <w:rFonts w:hint="eastAsia"/>
        </w:rPr>
        <w:t>ISO 14044:2006</w:t>
      </w:r>
      <w:r>
        <w:rPr>
          <w:rFonts w:hint="eastAsia"/>
        </w:rPr>
        <w:t>第</w:t>
      </w:r>
      <w:r>
        <w:rPr>
          <w:rFonts w:hint="eastAsia"/>
        </w:rPr>
        <w:t>4.2.3</w:t>
      </w:r>
      <w:r>
        <w:rPr>
          <w:rFonts w:hint="eastAsia"/>
        </w:rPr>
        <w:t>章）</w:t>
      </w:r>
    </w:p>
    <w:p w14:paraId="1B83A017" w14:textId="77777777" w:rsidR="00D16BE9" w:rsidRDefault="00AC4FA2">
      <w:pPr>
        <w:pStyle w:val="2"/>
        <w:spacing w:beforeLines="0" w:before="0" w:afterLines="0" w:after="0"/>
        <w:ind w:firstLineChars="200" w:firstLine="562"/>
      </w:pPr>
      <w:bookmarkStart w:id="43" w:name="_Toc175603943"/>
      <w:r>
        <w:rPr>
          <w:rFonts w:hint="eastAsia"/>
          <w:sz w:val="28"/>
          <w:szCs w:val="36"/>
        </w:rPr>
        <w:t xml:space="preserve">6.1 </w:t>
      </w:r>
      <w:r>
        <w:rPr>
          <w:rFonts w:hint="eastAsia"/>
          <w:sz w:val="28"/>
          <w:szCs w:val="36"/>
        </w:rPr>
        <w:t>引言和概述</w:t>
      </w:r>
      <w:bookmarkEnd w:id="43"/>
      <w:r>
        <w:rPr>
          <w:rFonts w:hint="eastAsia"/>
          <w:sz w:val="28"/>
          <w:szCs w:val="36"/>
        </w:rPr>
        <w:t xml:space="preserve"> </w:t>
      </w:r>
      <w:r>
        <w:rPr>
          <w:rFonts w:hint="eastAsia"/>
        </w:rPr>
        <w:t xml:space="preserve"> </w:t>
      </w:r>
    </w:p>
    <w:p w14:paraId="23A14C6D" w14:textId="77777777" w:rsidR="00D16BE9" w:rsidRDefault="00AC4FA2">
      <w:pPr>
        <w:pStyle w:val="0"/>
        <w:ind w:firstLineChars="200" w:firstLine="420"/>
      </w:pPr>
      <w:r>
        <w:rPr>
          <w:rFonts w:hint="eastAsia"/>
        </w:rPr>
        <w:t>（参考</w:t>
      </w:r>
      <w:r>
        <w:rPr>
          <w:rFonts w:hint="eastAsia"/>
        </w:rPr>
        <w:t>ISO 14044:2006</w:t>
      </w:r>
      <w:r>
        <w:rPr>
          <w:rFonts w:hint="eastAsia"/>
        </w:rPr>
        <w:t>第</w:t>
      </w:r>
      <w:r>
        <w:rPr>
          <w:rFonts w:hint="eastAsia"/>
        </w:rPr>
        <w:t>4.2.3.1</w:t>
      </w:r>
      <w:r>
        <w:rPr>
          <w:rFonts w:hint="eastAsia"/>
        </w:rPr>
        <w:t>章）</w:t>
      </w:r>
    </w:p>
    <w:p w14:paraId="7DFDC2AB" w14:textId="77777777" w:rsidR="00D16BE9" w:rsidRDefault="00AC4FA2">
      <w:pPr>
        <w:pStyle w:val="0"/>
        <w:ind w:firstLineChars="200" w:firstLine="420"/>
      </w:pPr>
      <w:r>
        <w:rPr>
          <w:rFonts w:hint="eastAsia"/>
        </w:rPr>
        <w:t>在范围定义阶段，需要识别并详细定义</w:t>
      </w:r>
      <w:r>
        <w:rPr>
          <w:rFonts w:hint="eastAsia"/>
        </w:rPr>
        <w:t>LCI/LCA</w:t>
      </w:r>
      <w:r>
        <w:rPr>
          <w:rFonts w:hint="eastAsia"/>
        </w:rPr>
        <w:t>研究的对象（即确切的产品或其他系统）。这应与目标定义相一致。接下来，范围定义的主要部分是根据研究目标（即基于研究原因、决策背景、预期应用和结果的受众）推导出方法学、质量、报告和审查的要求。</w:t>
      </w:r>
    </w:p>
    <w:p w14:paraId="0B22087E" w14:textId="77777777" w:rsidR="00D16BE9" w:rsidRDefault="00AC4FA2">
      <w:pPr>
        <w:pStyle w:val="0"/>
        <w:ind w:firstLineChars="200" w:firstLine="420"/>
      </w:pPr>
      <w:r>
        <w:rPr>
          <w:rFonts w:hint="eastAsia"/>
        </w:rPr>
        <w:t>在从目标推导</w:t>
      </w:r>
      <w:r>
        <w:rPr>
          <w:rFonts w:hint="eastAsia"/>
        </w:rPr>
        <w:t>LCI/LCA</w:t>
      </w:r>
      <w:r>
        <w:rPr>
          <w:rFonts w:hint="eastAsia"/>
        </w:rPr>
        <w:t>研究的范围时，以下范围项目应明确描述和</w:t>
      </w:r>
      <w:r>
        <w:rPr>
          <w:rFonts w:hint="eastAsia"/>
        </w:rPr>
        <w:t>/</w:t>
      </w:r>
      <w:r>
        <w:rPr>
          <w:rFonts w:hint="eastAsia"/>
        </w:rPr>
        <w:t>或定义：</w:t>
      </w:r>
    </w:p>
    <w:p w14:paraId="33AC92AE" w14:textId="77777777" w:rsidR="00D16BE9" w:rsidRDefault="00AC4FA2">
      <w:pPr>
        <w:pStyle w:val="0"/>
        <w:numPr>
          <w:ilvl w:val="0"/>
          <w:numId w:val="25"/>
        </w:numPr>
        <w:ind w:left="0" w:firstLineChars="200" w:firstLine="420"/>
      </w:pPr>
      <w:r>
        <w:rPr>
          <w:rFonts w:hint="eastAsia"/>
        </w:rPr>
        <w:t>LCI/LCA</w:t>
      </w:r>
      <w:r>
        <w:rPr>
          <w:rFonts w:hint="eastAsia"/>
        </w:rPr>
        <w:t>研究的交付成果类型，与预期应用相一致（第</w:t>
      </w:r>
      <w:r>
        <w:rPr>
          <w:rFonts w:hint="eastAsia"/>
        </w:rPr>
        <w:t>6.3</w:t>
      </w:r>
      <w:r>
        <w:rPr>
          <w:rFonts w:hint="eastAsia"/>
        </w:rPr>
        <w:t>章）</w:t>
      </w:r>
    </w:p>
    <w:p w14:paraId="7E83ECEE" w14:textId="77777777" w:rsidR="00D16BE9" w:rsidRDefault="00AC4FA2">
      <w:pPr>
        <w:pStyle w:val="0"/>
        <w:numPr>
          <w:ilvl w:val="0"/>
          <w:numId w:val="25"/>
        </w:numPr>
        <w:ind w:left="0" w:firstLineChars="200" w:firstLine="420"/>
      </w:pPr>
      <w:r>
        <w:rPr>
          <w:rFonts w:hint="eastAsia"/>
        </w:rPr>
        <w:t>被研究的系统或过程及其功能、功能单位和参考流（第</w:t>
      </w:r>
      <w:r>
        <w:rPr>
          <w:rFonts w:hint="eastAsia"/>
        </w:rPr>
        <w:t>6.4</w:t>
      </w:r>
      <w:r>
        <w:rPr>
          <w:rFonts w:hint="eastAsia"/>
        </w:rPr>
        <w:t>章，命名了案例特定规定）</w:t>
      </w:r>
    </w:p>
    <w:p w14:paraId="262570DB" w14:textId="77777777" w:rsidR="00D16BE9" w:rsidRDefault="00AC4FA2">
      <w:pPr>
        <w:pStyle w:val="0"/>
        <w:numPr>
          <w:ilvl w:val="0"/>
          <w:numId w:val="25"/>
        </w:numPr>
        <w:ind w:left="0" w:firstLineChars="200" w:firstLine="420"/>
      </w:pPr>
      <w:r>
        <w:rPr>
          <w:rFonts w:hint="eastAsia"/>
        </w:rPr>
        <w:t>LCI</w:t>
      </w:r>
      <w:r>
        <w:rPr>
          <w:rFonts w:hint="eastAsia"/>
        </w:rPr>
        <w:t>建模框架和多功能过程及产品的处理（第</w:t>
      </w:r>
      <w:r>
        <w:rPr>
          <w:rFonts w:hint="eastAsia"/>
        </w:rPr>
        <w:t>6.5</w:t>
      </w:r>
      <w:r>
        <w:rPr>
          <w:rFonts w:hint="eastAsia"/>
        </w:rPr>
        <w:t>章）</w:t>
      </w:r>
    </w:p>
    <w:p w14:paraId="056747EC" w14:textId="77777777" w:rsidR="00D16BE9" w:rsidRDefault="00AC4FA2">
      <w:pPr>
        <w:pStyle w:val="0"/>
        <w:numPr>
          <w:ilvl w:val="0"/>
          <w:numId w:val="25"/>
        </w:numPr>
        <w:ind w:left="0" w:firstLineChars="200" w:firstLine="420"/>
      </w:pPr>
      <w:r>
        <w:rPr>
          <w:rFonts w:hint="eastAsia"/>
        </w:rPr>
        <w:t>系统边界、完整性要求和相关的切割规则（第</w:t>
      </w:r>
      <w:r>
        <w:rPr>
          <w:rFonts w:hint="eastAsia"/>
        </w:rPr>
        <w:t>6.6</w:t>
      </w:r>
      <w:r>
        <w:rPr>
          <w:rFonts w:hint="eastAsia"/>
        </w:rPr>
        <w:t>章）</w:t>
      </w:r>
    </w:p>
    <w:p w14:paraId="663ECB59" w14:textId="77777777" w:rsidR="00D16BE9" w:rsidRDefault="00AC4FA2">
      <w:pPr>
        <w:pStyle w:val="0"/>
        <w:numPr>
          <w:ilvl w:val="0"/>
          <w:numId w:val="25"/>
        </w:numPr>
        <w:ind w:left="0" w:firstLineChars="200" w:firstLine="420"/>
      </w:pPr>
      <w:r>
        <w:rPr>
          <w:rFonts w:hint="eastAsia"/>
        </w:rPr>
        <w:t>要覆盖的</w:t>
      </w:r>
      <w:r>
        <w:rPr>
          <w:rFonts w:hint="eastAsia"/>
        </w:rPr>
        <w:t>LCIA</w:t>
      </w:r>
      <w:r>
        <w:rPr>
          <w:rFonts w:hint="eastAsia"/>
        </w:rPr>
        <w:t>影响类别和选择应用的特定</w:t>
      </w:r>
      <w:r>
        <w:rPr>
          <w:rFonts w:hint="eastAsia"/>
        </w:rPr>
        <w:t>LCIA</w:t>
      </w:r>
      <w:r>
        <w:rPr>
          <w:rFonts w:hint="eastAsia"/>
        </w:rPr>
        <w:t>方法，以及如包含的，归一化数据和权重集（第</w:t>
      </w:r>
      <w:r>
        <w:rPr>
          <w:rFonts w:hint="eastAsia"/>
        </w:rPr>
        <w:t>6.7</w:t>
      </w:r>
      <w:r>
        <w:rPr>
          <w:rFonts w:hint="eastAsia"/>
        </w:rPr>
        <w:t>章）</w:t>
      </w:r>
    </w:p>
    <w:p w14:paraId="120C1264" w14:textId="77777777" w:rsidR="00D16BE9" w:rsidRDefault="00AC4FA2">
      <w:pPr>
        <w:pStyle w:val="0"/>
        <w:numPr>
          <w:ilvl w:val="0"/>
          <w:numId w:val="25"/>
        </w:numPr>
        <w:ind w:left="0" w:firstLineChars="200" w:firstLine="420"/>
      </w:pPr>
      <w:r>
        <w:rPr>
          <w:rFonts w:hint="eastAsia"/>
        </w:rPr>
        <w:t>关于技术、地理和时间相关的代表性和适当性的其他</w:t>
      </w:r>
      <w:r>
        <w:rPr>
          <w:rFonts w:hint="eastAsia"/>
        </w:rPr>
        <w:t>LCI</w:t>
      </w:r>
      <w:r>
        <w:rPr>
          <w:rFonts w:hint="eastAsia"/>
        </w:rPr>
        <w:t>数据质量要求（第</w:t>
      </w:r>
      <w:r>
        <w:rPr>
          <w:rFonts w:hint="eastAsia"/>
        </w:rPr>
        <w:t>6.8</w:t>
      </w:r>
      <w:r>
        <w:rPr>
          <w:rFonts w:hint="eastAsia"/>
        </w:rPr>
        <w:t>章）</w:t>
      </w:r>
    </w:p>
    <w:p w14:paraId="742A3FDF" w14:textId="77777777" w:rsidR="00D16BE9" w:rsidRDefault="00AC4FA2">
      <w:pPr>
        <w:pStyle w:val="0"/>
        <w:numPr>
          <w:ilvl w:val="0"/>
          <w:numId w:val="25"/>
        </w:numPr>
        <w:ind w:left="0" w:firstLineChars="200" w:firstLine="420"/>
      </w:pPr>
      <w:r>
        <w:rPr>
          <w:rFonts w:hint="eastAsia"/>
        </w:rPr>
        <w:t>所需数据和信息的类型、质量和来源（第</w:t>
      </w:r>
      <w:r>
        <w:rPr>
          <w:rFonts w:hint="eastAsia"/>
        </w:rPr>
        <w:t>6.9</w:t>
      </w:r>
      <w:r>
        <w:rPr>
          <w:rFonts w:hint="eastAsia"/>
        </w:rPr>
        <w:t>章），特别是所需的精度和最大允许的不确定性（第</w:t>
      </w:r>
      <w:r>
        <w:rPr>
          <w:rFonts w:hint="eastAsia"/>
        </w:rPr>
        <w:t>6.9.2</w:t>
      </w:r>
      <w:r>
        <w:rPr>
          <w:rFonts w:hint="eastAsia"/>
        </w:rPr>
        <w:t>章）</w:t>
      </w:r>
    </w:p>
    <w:p w14:paraId="13E13B09" w14:textId="77777777" w:rsidR="00D16BE9" w:rsidRDefault="00AC4FA2">
      <w:pPr>
        <w:pStyle w:val="0"/>
        <w:numPr>
          <w:ilvl w:val="0"/>
          <w:numId w:val="25"/>
        </w:numPr>
        <w:ind w:left="0" w:firstLineChars="200" w:firstLine="420"/>
      </w:pPr>
      <w:r>
        <w:rPr>
          <w:rFonts w:hint="eastAsia"/>
        </w:rPr>
        <w:t>系统间比较的特殊要求（第</w:t>
      </w:r>
      <w:r>
        <w:rPr>
          <w:rFonts w:hint="eastAsia"/>
        </w:rPr>
        <w:t>6.10</w:t>
      </w:r>
      <w:r>
        <w:rPr>
          <w:rFonts w:hint="eastAsia"/>
        </w:rPr>
        <w:t>章）</w:t>
      </w:r>
    </w:p>
    <w:p w14:paraId="42A286D6" w14:textId="77777777" w:rsidR="00D16BE9" w:rsidRDefault="00AC4FA2">
      <w:pPr>
        <w:pStyle w:val="0"/>
        <w:numPr>
          <w:ilvl w:val="0"/>
          <w:numId w:val="25"/>
        </w:numPr>
        <w:ind w:left="0" w:firstLineChars="200" w:firstLine="420"/>
      </w:pPr>
      <w:r>
        <w:rPr>
          <w:rFonts w:hint="eastAsia"/>
        </w:rPr>
        <w:t>确定关键审查需求（第</w:t>
      </w:r>
      <w:r>
        <w:rPr>
          <w:rFonts w:hint="eastAsia"/>
        </w:rPr>
        <w:t>6.11</w:t>
      </w:r>
      <w:r>
        <w:rPr>
          <w:rFonts w:hint="eastAsia"/>
        </w:rPr>
        <w:t>章）</w:t>
      </w:r>
    </w:p>
    <w:p w14:paraId="701B8CEA" w14:textId="77777777" w:rsidR="00D16BE9" w:rsidRDefault="00AC4FA2">
      <w:pPr>
        <w:pStyle w:val="0"/>
        <w:numPr>
          <w:ilvl w:val="0"/>
          <w:numId w:val="25"/>
        </w:numPr>
        <w:ind w:left="0" w:firstLineChars="200" w:firstLine="420"/>
      </w:pPr>
      <w:r>
        <w:rPr>
          <w:rFonts w:hint="eastAsia"/>
        </w:rPr>
        <w:t>结果报告的计划（第</w:t>
      </w:r>
      <w:r>
        <w:rPr>
          <w:rFonts w:hint="eastAsia"/>
        </w:rPr>
        <w:t>6.12</w:t>
      </w:r>
      <w:r>
        <w:rPr>
          <w:rFonts w:hint="eastAsia"/>
        </w:rPr>
        <w:t>章）</w:t>
      </w:r>
    </w:p>
    <w:p w14:paraId="6BF9F0A8" w14:textId="77777777" w:rsidR="00D16BE9" w:rsidRDefault="00AC4FA2">
      <w:pPr>
        <w:pStyle w:val="0"/>
        <w:ind w:firstLineChars="200" w:firstLine="420"/>
      </w:pPr>
      <w:r>
        <w:rPr>
          <w:rFonts w:hint="eastAsia"/>
        </w:rPr>
        <w:t>程序在后续子章节中有更详细的描述。</w:t>
      </w:r>
    </w:p>
    <w:p w14:paraId="6E923C6A" w14:textId="77777777" w:rsidR="00D16BE9" w:rsidRDefault="00AC4FA2">
      <w:pPr>
        <w:pStyle w:val="0"/>
        <w:ind w:firstLineChars="200" w:firstLine="420"/>
      </w:pPr>
      <w:r>
        <w:rPr>
          <w:rFonts w:hint="eastAsia"/>
        </w:rPr>
        <w:t>子章节的顺序遵循主要的</w:t>
      </w:r>
      <w:r>
        <w:rPr>
          <w:rFonts w:hint="eastAsia"/>
        </w:rPr>
        <w:t>LCA</w:t>
      </w:r>
      <w:r>
        <w:rPr>
          <w:rFonts w:hint="eastAsia"/>
        </w:rPr>
        <w:t>工作流程逻辑。与此同时，某些项目之间的相互关联性和</w:t>
      </w:r>
      <w:r>
        <w:rPr>
          <w:rFonts w:hint="eastAsia"/>
        </w:rPr>
        <w:t>LCA</w:t>
      </w:r>
      <w:r>
        <w:rPr>
          <w:rFonts w:hint="eastAsia"/>
        </w:rPr>
        <w:t>的迭代特性在一定程度上限制了这一点。</w:t>
      </w:r>
    </w:p>
    <w:p w14:paraId="7B24912F" w14:textId="77777777" w:rsidR="00D16BE9" w:rsidRDefault="00AC4FA2">
      <w:pPr>
        <w:pStyle w:val="0"/>
        <w:ind w:firstLineChars="200" w:firstLine="420"/>
      </w:pPr>
      <w:r>
        <w:rPr>
          <w:rFonts w:hint="eastAsia"/>
        </w:rPr>
        <w:t>在后续的迭代中，由于不可预见的限制或约束，或者由于其他附加信息，</w:t>
      </w:r>
      <w:r>
        <w:rPr>
          <w:rFonts w:hint="eastAsia"/>
        </w:rPr>
        <w:t>LCI/LCA</w:t>
      </w:r>
      <w:r>
        <w:rPr>
          <w:rFonts w:hint="eastAsia"/>
        </w:rPr>
        <w:t>研究的初步范围定义（在某些情况下甚至目标）通常需要进行微调或修订。最终的</w:t>
      </w:r>
      <w:r>
        <w:rPr>
          <w:rFonts w:hint="eastAsia"/>
        </w:rPr>
        <w:t>LCI/LCA</w:t>
      </w:r>
      <w:r>
        <w:rPr>
          <w:rFonts w:hint="eastAsia"/>
        </w:rPr>
        <w:t>研究文档应反映这些变化，包括对完成度、精确度、准确度等方面的影响及预期应用。</w:t>
      </w:r>
    </w:p>
    <w:p w14:paraId="44E2C0D2" w14:textId="77777777" w:rsidR="00D16BE9" w:rsidRDefault="00AC4FA2">
      <w:pPr>
        <w:pStyle w:val="0"/>
        <w:ind w:firstLineChars="200" w:firstLine="420"/>
      </w:pPr>
      <w:r>
        <w:rPr>
          <w:rFonts w:hint="eastAsia"/>
        </w:rPr>
        <w:t>在更详细地讨论范围定义的不同方面之前，将简要介绍两个与</w:t>
      </w:r>
      <w:r>
        <w:rPr>
          <w:rFonts w:hint="eastAsia"/>
        </w:rPr>
        <w:t>LCA</w:t>
      </w:r>
      <w:r>
        <w:rPr>
          <w:rFonts w:hint="eastAsia"/>
        </w:rPr>
        <w:t>相关的跨领域要求。请注意，这些要求需要在后续工作中明确检查和引用，并加以记录：</w:t>
      </w:r>
    </w:p>
    <w:p w14:paraId="4A0BFECC" w14:textId="77777777" w:rsidR="00D16BE9" w:rsidRDefault="00AC4FA2">
      <w:pPr>
        <w:pStyle w:val="0"/>
        <w:numPr>
          <w:ilvl w:val="0"/>
          <w:numId w:val="26"/>
        </w:numPr>
        <w:ind w:left="0" w:firstLineChars="200" w:firstLine="420"/>
      </w:pPr>
      <w:r>
        <w:rPr>
          <w:rFonts w:hint="eastAsia"/>
        </w:rPr>
        <w:t>方法、假设和数据的一致性（第</w:t>
      </w:r>
      <w:r>
        <w:rPr>
          <w:rFonts w:hint="eastAsia"/>
        </w:rPr>
        <w:t>6.2.1</w:t>
      </w:r>
      <w:r>
        <w:rPr>
          <w:rFonts w:hint="eastAsia"/>
        </w:rPr>
        <w:t>章）</w:t>
      </w:r>
    </w:p>
    <w:p w14:paraId="493AAF07" w14:textId="77777777" w:rsidR="00D16BE9" w:rsidRDefault="00AC4FA2">
      <w:pPr>
        <w:pStyle w:val="0"/>
        <w:numPr>
          <w:ilvl w:val="0"/>
          <w:numId w:val="26"/>
        </w:numPr>
        <w:ind w:left="0" w:firstLineChars="200" w:firstLine="420"/>
      </w:pPr>
      <w:r>
        <w:rPr>
          <w:rFonts w:hint="eastAsia"/>
        </w:rPr>
        <w:t>可重复性（第</w:t>
      </w:r>
      <w:r>
        <w:rPr>
          <w:rFonts w:hint="eastAsia"/>
        </w:rPr>
        <w:t>6.2.2</w:t>
      </w:r>
      <w:r>
        <w:rPr>
          <w:rFonts w:hint="eastAsia"/>
        </w:rPr>
        <w:t>章）</w:t>
      </w:r>
    </w:p>
    <w:p w14:paraId="6B596DFE" w14:textId="77777777" w:rsidR="00D16BE9" w:rsidRDefault="00AC4FA2">
      <w:pPr>
        <w:pStyle w:val="2"/>
        <w:spacing w:beforeLines="0" w:before="0" w:afterLines="0" w:after="0"/>
        <w:ind w:firstLineChars="200" w:firstLine="562"/>
      </w:pPr>
      <w:bookmarkStart w:id="44" w:name="_Toc175603944"/>
      <w:r>
        <w:rPr>
          <w:rFonts w:hint="eastAsia"/>
          <w:sz w:val="28"/>
          <w:szCs w:val="36"/>
        </w:rPr>
        <w:t xml:space="preserve">6.2 </w:t>
      </w:r>
      <w:r>
        <w:rPr>
          <w:rFonts w:hint="eastAsia"/>
          <w:sz w:val="28"/>
          <w:szCs w:val="36"/>
        </w:rPr>
        <w:t>概述与基本要求</w:t>
      </w:r>
      <w:bookmarkEnd w:id="44"/>
      <w:r>
        <w:rPr>
          <w:rFonts w:hint="eastAsia"/>
          <w:sz w:val="28"/>
          <w:szCs w:val="36"/>
        </w:rPr>
        <w:t xml:space="preserve"> </w:t>
      </w:r>
      <w:r>
        <w:rPr>
          <w:rFonts w:hint="eastAsia"/>
        </w:rPr>
        <w:t xml:space="preserve"> </w:t>
      </w:r>
    </w:p>
    <w:p w14:paraId="60DD89EE" w14:textId="77777777" w:rsidR="00D16BE9" w:rsidRDefault="00AC4FA2">
      <w:pPr>
        <w:pStyle w:val="0"/>
        <w:ind w:firstLineChars="200" w:firstLine="420"/>
      </w:pPr>
      <w:r>
        <w:rPr>
          <w:rFonts w:hint="eastAsia"/>
        </w:rPr>
        <w:t>（参考</w:t>
      </w:r>
      <w:r>
        <w:rPr>
          <w:rFonts w:hint="eastAsia"/>
        </w:rPr>
        <w:t>ISO 14044:2006</w:t>
      </w:r>
      <w:r>
        <w:rPr>
          <w:rFonts w:hint="eastAsia"/>
        </w:rPr>
        <w:t>第</w:t>
      </w:r>
      <w:r>
        <w:rPr>
          <w:rFonts w:hint="eastAsia"/>
        </w:rPr>
        <w:t>4.2.3.1</w:t>
      </w:r>
      <w:r>
        <w:rPr>
          <w:rFonts w:hint="eastAsia"/>
        </w:rPr>
        <w:t>章）</w:t>
      </w:r>
    </w:p>
    <w:p w14:paraId="2E015597" w14:textId="77777777" w:rsidR="00D16BE9" w:rsidRDefault="00AC4FA2">
      <w:pPr>
        <w:pStyle w:val="affd"/>
        <w:spacing w:beforeLines="0" w:before="0" w:afterLines="0" w:after="0"/>
        <w:ind w:firstLineChars="200" w:firstLine="482"/>
      </w:pPr>
      <w:bookmarkStart w:id="45" w:name="_Toc175603945"/>
      <w:r>
        <w:rPr>
          <w:rFonts w:hint="eastAsia"/>
          <w:sz w:val="24"/>
          <w:szCs w:val="40"/>
        </w:rPr>
        <w:lastRenderedPageBreak/>
        <w:t xml:space="preserve">6.2.1 </w:t>
      </w:r>
      <w:r>
        <w:rPr>
          <w:rFonts w:hint="eastAsia"/>
          <w:sz w:val="24"/>
          <w:szCs w:val="40"/>
        </w:rPr>
        <w:t>方法、假设和数据的一致性</w:t>
      </w:r>
      <w:bookmarkEnd w:id="45"/>
      <w:r>
        <w:rPr>
          <w:rFonts w:hint="eastAsia"/>
        </w:rPr>
        <w:t xml:space="preserve">  </w:t>
      </w:r>
    </w:p>
    <w:p w14:paraId="043D4B70" w14:textId="77777777" w:rsidR="00D16BE9" w:rsidRDefault="00AC4FA2">
      <w:pPr>
        <w:pStyle w:val="0"/>
        <w:ind w:firstLineChars="200" w:firstLine="420"/>
      </w:pPr>
      <w:r>
        <w:rPr>
          <w:rFonts w:hint="eastAsia"/>
        </w:rPr>
        <w:t>（参考</w:t>
      </w:r>
      <w:r>
        <w:rPr>
          <w:rFonts w:hint="eastAsia"/>
        </w:rPr>
        <w:t>ISO 14044:2006</w:t>
      </w:r>
      <w:r>
        <w:rPr>
          <w:rFonts w:hint="eastAsia"/>
        </w:rPr>
        <w:t>第</w:t>
      </w:r>
      <w:r>
        <w:rPr>
          <w:rFonts w:hint="eastAsia"/>
        </w:rPr>
        <w:t>4.2.3.6.2</w:t>
      </w:r>
      <w:r>
        <w:rPr>
          <w:rFonts w:hint="eastAsia"/>
        </w:rPr>
        <w:t>章）</w:t>
      </w:r>
    </w:p>
    <w:p w14:paraId="3E83C966" w14:textId="77777777" w:rsidR="00D16BE9" w:rsidRDefault="00AC4FA2">
      <w:pPr>
        <w:pStyle w:val="0"/>
        <w:ind w:firstLineChars="200" w:firstLine="420"/>
      </w:pPr>
      <w:r>
        <w:rPr>
          <w:rFonts w:hint="eastAsia"/>
        </w:rPr>
        <w:t>LCA</w:t>
      </w:r>
      <w:r>
        <w:rPr>
          <w:rFonts w:hint="eastAsia"/>
        </w:rPr>
        <w:t>中的一个重要基本要求是确保在整个</w:t>
      </w:r>
      <w:r>
        <w:rPr>
          <w:rFonts w:hint="eastAsia"/>
        </w:rPr>
        <w:t>LCI/LCA</w:t>
      </w:r>
      <w:r>
        <w:rPr>
          <w:rFonts w:hint="eastAsia"/>
        </w:rPr>
        <w:t>研究过程中方法、假设和数据的一致性。这涉及</w:t>
      </w:r>
      <w:r>
        <w:rPr>
          <w:rFonts w:hint="eastAsia"/>
        </w:rPr>
        <w:t>LCA</w:t>
      </w:r>
      <w:r>
        <w:rPr>
          <w:rFonts w:hint="eastAsia"/>
        </w:rPr>
        <w:t>工作的所有阶段和方面，是结果有效性和比较适当性的前提条件。</w:t>
      </w:r>
    </w:p>
    <w:p w14:paraId="60D2335B" w14:textId="77777777" w:rsidR="00D16BE9" w:rsidRDefault="00AC4FA2">
      <w:pPr>
        <w:pStyle w:val="0"/>
        <w:ind w:firstLineChars="200" w:firstLine="420"/>
      </w:pPr>
      <w:r>
        <w:rPr>
          <w:rFonts w:hint="eastAsia"/>
        </w:rPr>
        <w:t>在范围定义阶段的所有步骤中，需要注意以下几点：</w:t>
      </w:r>
    </w:p>
    <w:p w14:paraId="7B091A13" w14:textId="77777777" w:rsidR="00D16BE9" w:rsidRDefault="00AC4FA2">
      <w:pPr>
        <w:pStyle w:val="0"/>
        <w:numPr>
          <w:ilvl w:val="0"/>
          <w:numId w:val="27"/>
        </w:numPr>
        <w:ind w:left="0" w:firstLineChars="200" w:firstLine="420"/>
      </w:pPr>
      <w:r>
        <w:rPr>
          <w:rFonts w:hint="eastAsia"/>
        </w:rPr>
        <w:t>为确保结果质量，对不同部分的分析系统做出的所有假设必须保持一致（例如，能量计算是否使用高热值或低热值）。使用的</w:t>
      </w:r>
      <w:r>
        <w:rPr>
          <w:rFonts w:hint="eastAsia"/>
        </w:rPr>
        <w:t>LCI</w:t>
      </w:r>
      <w:r>
        <w:rPr>
          <w:rFonts w:hint="eastAsia"/>
        </w:rPr>
        <w:t>数据也必须在系统中保持一致，以满足研究所需的整体准确性、完整性和精度（详见第</w:t>
      </w:r>
      <w:r>
        <w:rPr>
          <w:rFonts w:hint="eastAsia"/>
        </w:rPr>
        <w:t>6.9.2</w:t>
      </w:r>
      <w:r>
        <w:rPr>
          <w:rFonts w:hint="eastAsia"/>
        </w:rPr>
        <w:t>章）。例如，产品比较时，这意味着假设相同的产品使用模式，包含相同的生命周期阶段，库存数据的准确性和精度大致相同等。</w:t>
      </w:r>
    </w:p>
    <w:p w14:paraId="273A39F3" w14:textId="77777777" w:rsidR="00D16BE9" w:rsidRDefault="00AC4FA2">
      <w:pPr>
        <w:pStyle w:val="0"/>
        <w:numPr>
          <w:ilvl w:val="0"/>
          <w:numId w:val="27"/>
        </w:numPr>
        <w:ind w:left="0" w:firstLineChars="200" w:firstLine="420"/>
      </w:pPr>
      <w:r>
        <w:rPr>
          <w:rFonts w:hint="eastAsia"/>
        </w:rPr>
        <w:t>同样，所有方法的应用（例如，从单元过程估算排放或从这些排放计算影响）应在整个研究中以统一的方式进行，并与目标和范围定义一致。特别是应确保生命周期建模应用相同的方法规定（例如，定义为情况</w:t>
      </w:r>
      <w:r>
        <w:rPr>
          <w:rFonts w:hint="eastAsia"/>
        </w:rPr>
        <w:t>A</w:t>
      </w:r>
      <w:r>
        <w:rPr>
          <w:rFonts w:hint="eastAsia"/>
        </w:rPr>
        <w:t>的规定），并在整个系统模型中以及比较研究中的所有比较系统中使用相同的基本流命名法。这适用于所有的背景数据集和将收集的具体前景数据（见第</w:t>
      </w:r>
      <w:r>
        <w:rPr>
          <w:rFonts w:hint="eastAsia"/>
        </w:rPr>
        <w:t>6.9</w:t>
      </w:r>
      <w:r>
        <w:rPr>
          <w:rFonts w:hint="eastAsia"/>
        </w:rPr>
        <w:t>章）。这同样意味着，在比较研究中，所有系统</w:t>
      </w:r>
      <w:proofErr w:type="gramStart"/>
      <w:r>
        <w:rPr>
          <w:rFonts w:hint="eastAsia"/>
        </w:rPr>
        <w:t>应应用</w:t>
      </w:r>
      <w:proofErr w:type="gramEnd"/>
      <w:r>
        <w:rPr>
          <w:rFonts w:hint="eastAsia"/>
        </w:rPr>
        <w:t>相同的</w:t>
      </w:r>
      <w:r>
        <w:rPr>
          <w:rFonts w:hint="eastAsia"/>
        </w:rPr>
        <w:t>LCIA</w:t>
      </w:r>
      <w:r>
        <w:rPr>
          <w:rFonts w:hint="eastAsia"/>
        </w:rPr>
        <w:t>方法（例如，影响指标、空间和</w:t>
      </w:r>
      <w:r>
        <w:rPr>
          <w:rFonts w:hint="eastAsia"/>
        </w:rPr>
        <w:t>/</w:t>
      </w:r>
      <w:r>
        <w:rPr>
          <w:rFonts w:hint="eastAsia"/>
        </w:rPr>
        <w:t>或时间差异等，见第</w:t>
      </w:r>
      <w:r>
        <w:rPr>
          <w:rFonts w:hint="eastAsia"/>
        </w:rPr>
        <w:t>6.7</w:t>
      </w:r>
      <w:r>
        <w:rPr>
          <w:rFonts w:hint="eastAsia"/>
        </w:rPr>
        <w:t>章）。</w:t>
      </w:r>
    </w:p>
    <w:p w14:paraId="7FCDDA3E" w14:textId="77777777" w:rsidR="00D16BE9" w:rsidRDefault="00AC4FA2">
      <w:pPr>
        <w:pStyle w:val="0"/>
        <w:numPr>
          <w:ilvl w:val="0"/>
          <w:numId w:val="27"/>
        </w:numPr>
        <w:ind w:left="0" w:firstLineChars="200" w:firstLine="420"/>
      </w:pPr>
      <w:r>
        <w:rPr>
          <w:rFonts w:hint="eastAsia"/>
        </w:rPr>
        <w:t>预见到上述任何不一致应被记录，并应证明</w:t>
      </w:r>
      <w:r>
        <w:rPr>
          <w:rFonts w:hint="eastAsia"/>
        </w:rPr>
        <w:t>/</w:t>
      </w:r>
      <w:r>
        <w:rPr>
          <w:rFonts w:hint="eastAsia"/>
        </w:rPr>
        <w:t>证明对系统的环境影响结果不重要。如果无法证明这种</w:t>
      </w:r>
      <w:proofErr w:type="gramStart"/>
      <w:r>
        <w:rPr>
          <w:rFonts w:hint="eastAsia"/>
        </w:rPr>
        <w:t>不</w:t>
      </w:r>
      <w:proofErr w:type="gramEnd"/>
      <w:r>
        <w:rPr>
          <w:rFonts w:hint="eastAsia"/>
        </w:rPr>
        <w:t>重要性，则在陈述已实现的质量（在</w:t>
      </w:r>
      <w:r>
        <w:rPr>
          <w:rFonts w:hint="eastAsia"/>
        </w:rPr>
        <w:t>LCI</w:t>
      </w:r>
      <w:r>
        <w:rPr>
          <w:rFonts w:hint="eastAsia"/>
        </w:rPr>
        <w:t>或</w:t>
      </w:r>
      <w:r>
        <w:rPr>
          <w:rFonts w:hint="eastAsia"/>
        </w:rPr>
        <w:t>LCIA</w:t>
      </w:r>
      <w:r>
        <w:rPr>
          <w:rFonts w:hint="eastAsia"/>
        </w:rPr>
        <w:t>数据集或研究的情况下）或得出结论和建议（在</w:t>
      </w:r>
      <w:r>
        <w:rPr>
          <w:rFonts w:hint="eastAsia"/>
        </w:rPr>
        <w:t>LCA</w:t>
      </w:r>
      <w:r>
        <w:rPr>
          <w:rFonts w:hint="eastAsia"/>
        </w:rPr>
        <w:t>研究的情况下）时，应明确考虑这一点。</w:t>
      </w:r>
    </w:p>
    <w:p w14:paraId="173A7ADB" w14:textId="77777777" w:rsidR="00D16BE9" w:rsidRDefault="00AC4FA2">
      <w:pPr>
        <w:pStyle w:val="0"/>
        <w:ind w:firstLineChars="200" w:firstLine="420"/>
      </w:pPr>
      <w:r>
        <w:rPr>
          <w:rFonts w:hint="eastAsia"/>
        </w:rPr>
        <w:t>总之：在范围定义阶段以及后续的库存和影响评估阶段，必须努力确保</w:t>
      </w:r>
      <w:r>
        <w:rPr>
          <w:rFonts w:hint="eastAsia"/>
        </w:rPr>
        <w:t>LCA</w:t>
      </w:r>
      <w:r>
        <w:rPr>
          <w:rFonts w:hint="eastAsia"/>
        </w:rPr>
        <w:t>的所有重要方法学和数据方面的一致性，以及系统中所有相关贡献过程的一致性。实际达到的一致性应在解释阶段的评估步骤中检查（见第</w:t>
      </w:r>
      <w:r>
        <w:rPr>
          <w:rFonts w:hint="eastAsia"/>
        </w:rPr>
        <w:t>9.3</w:t>
      </w:r>
      <w:r>
        <w:rPr>
          <w:rFonts w:hint="eastAsia"/>
        </w:rPr>
        <w:t>章），并在得出结论和建议以及沟通时考虑。</w:t>
      </w:r>
    </w:p>
    <w:tbl>
      <w:tblPr>
        <w:tblStyle w:val="af6"/>
        <w:tblW w:w="0" w:type="auto"/>
        <w:tblLook w:val="04A0" w:firstRow="1" w:lastRow="0" w:firstColumn="1" w:lastColumn="0" w:noHBand="0" w:noVBand="1"/>
      </w:tblPr>
      <w:tblGrid>
        <w:gridCol w:w="8260"/>
      </w:tblGrid>
      <w:tr w:rsidR="00D16BE9" w14:paraId="0648185D" w14:textId="77777777">
        <w:tc>
          <w:tcPr>
            <w:tcW w:w="8296" w:type="dxa"/>
            <w:tcBorders>
              <w:top w:val="dotDash" w:sz="18" w:space="0" w:color="76923C" w:themeColor="accent3" w:themeShade="BF"/>
              <w:left w:val="dotDash" w:sz="18" w:space="0" w:color="76923C" w:themeColor="accent3" w:themeShade="BF"/>
              <w:bottom w:val="dotDash" w:sz="18" w:space="0" w:color="76923C" w:themeColor="accent3" w:themeShade="BF"/>
              <w:right w:val="dotDash" w:sz="18" w:space="0" w:color="76923C" w:themeColor="accent3" w:themeShade="BF"/>
            </w:tcBorders>
          </w:tcPr>
          <w:p w14:paraId="3987E0A0" w14:textId="77777777" w:rsidR="00D16BE9" w:rsidRDefault="00AC4FA2">
            <w:pPr>
              <w:spacing w:line="300" w:lineRule="auto"/>
              <w:ind w:firstLine="422"/>
              <w:jc w:val="center"/>
              <w:rPr>
                <w:b/>
                <w:bCs/>
              </w:rPr>
            </w:pPr>
            <w:r>
              <w:rPr>
                <w:rFonts w:hint="eastAsia"/>
                <w:b/>
                <w:bCs/>
              </w:rPr>
              <w:t>规定：</w:t>
            </w:r>
            <w:r>
              <w:rPr>
                <w:rFonts w:hint="eastAsia"/>
                <w:b/>
                <w:bCs/>
              </w:rPr>
              <w:t xml:space="preserve">6.2.1 </w:t>
            </w:r>
            <w:r>
              <w:rPr>
                <w:rFonts w:hint="eastAsia"/>
                <w:b/>
                <w:bCs/>
              </w:rPr>
              <w:t>方法、假设和数据的一致性</w:t>
            </w:r>
          </w:p>
          <w:p w14:paraId="2CC13564" w14:textId="77777777" w:rsidR="00D16BE9" w:rsidRDefault="00AC4FA2">
            <w:pPr>
              <w:spacing w:line="300" w:lineRule="auto"/>
              <w:ind w:firstLine="420"/>
            </w:pPr>
            <w:r>
              <w:rPr>
                <w:rFonts w:hint="eastAsia"/>
              </w:rPr>
              <w:t>适用于所有类型的交付成果，隐含区分。</w:t>
            </w:r>
          </w:p>
          <w:p w14:paraId="0B29F9F3" w14:textId="77777777" w:rsidR="00D16BE9" w:rsidRDefault="00AC4FA2">
            <w:pPr>
              <w:spacing w:line="300" w:lineRule="auto"/>
              <w:ind w:firstLine="420"/>
            </w:pPr>
            <w:r>
              <w:rPr>
                <w:rFonts w:hint="eastAsia"/>
              </w:rPr>
              <w:t xml:space="preserve">I) </w:t>
            </w:r>
            <w:r>
              <w:rPr>
                <w:rFonts w:hint="eastAsia"/>
              </w:rPr>
              <w:t>必须</w:t>
            </w:r>
            <w:r>
              <w:rPr>
                <w:rFonts w:hint="eastAsia"/>
              </w:rPr>
              <w:t xml:space="preserve"> - </w:t>
            </w:r>
            <w:r>
              <w:rPr>
                <w:rFonts w:hint="eastAsia"/>
                <w:b/>
                <w:bCs/>
              </w:rPr>
              <w:t>方法和假设的一致性：</w:t>
            </w:r>
            <w:r>
              <w:rPr>
                <w:rFonts w:hint="eastAsia"/>
              </w:rPr>
              <w:t>所有方法和假设必须在对分析系统的所有生命周期阶段、过程、参数和流中充分一致地应用，包括前景系统和背景系统（根据研究目标的要求）。这也适用于</w:t>
            </w:r>
            <w:r>
              <w:rPr>
                <w:rFonts w:hint="eastAsia"/>
              </w:rPr>
              <w:t>LCIA</w:t>
            </w:r>
            <w:r>
              <w:rPr>
                <w:rFonts w:hint="eastAsia"/>
              </w:rPr>
              <w:t>方法和因素，以及归一化和权重，如果包括的话。</w:t>
            </w:r>
          </w:p>
          <w:p w14:paraId="646690BA" w14:textId="77777777" w:rsidR="00D16BE9" w:rsidRDefault="00AC4FA2">
            <w:pPr>
              <w:spacing w:line="300" w:lineRule="auto"/>
              <w:ind w:firstLine="420"/>
            </w:pPr>
            <w:r>
              <w:rPr>
                <w:rFonts w:hint="eastAsia"/>
              </w:rPr>
              <w:t xml:space="preserve">II) </w:t>
            </w:r>
            <w:r>
              <w:rPr>
                <w:rFonts w:hint="eastAsia"/>
              </w:rPr>
              <w:t>必须</w:t>
            </w:r>
            <w:r>
              <w:rPr>
                <w:rFonts w:hint="eastAsia"/>
              </w:rPr>
              <w:t xml:space="preserve"> - </w:t>
            </w:r>
            <w:r>
              <w:rPr>
                <w:rFonts w:hint="eastAsia"/>
                <w:b/>
                <w:bCs/>
              </w:rPr>
              <w:t>数据一致性：</w:t>
            </w:r>
            <w:r>
              <w:rPr>
                <w:rFonts w:hint="eastAsia"/>
              </w:rPr>
              <w:t>所有</w:t>
            </w:r>
            <w:r>
              <w:rPr>
                <w:rFonts w:hint="eastAsia"/>
              </w:rPr>
              <w:t>LCI</w:t>
            </w:r>
            <w:r>
              <w:rPr>
                <w:rFonts w:hint="eastAsia"/>
              </w:rPr>
              <w:t>数据在准确性、精确度和完整性方面必须与研究目标相一致，达到足够的一致性。</w:t>
            </w:r>
          </w:p>
          <w:p w14:paraId="4DCB2B47" w14:textId="77777777" w:rsidR="00D16BE9" w:rsidRDefault="00AC4FA2">
            <w:pPr>
              <w:spacing w:line="300" w:lineRule="auto"/>
              <w:ind w:firstLine="420"/>
            </w:pPr>
            <w:r>
              <w:rPr>
                <w:rFonts w:hint="eastAsia"/>
              </w:rPr>
              <w:t xml:space="preserve">III) </w:t>
            </w:r>
            <w:r>
              <w:rPr>
                <w:rFonts w:hint="eastAsia"/>
              </w:rPr>
              <w:t>必须</w:t>
            </w:r>
            <w:r>
              <w:rPr>
                <w:rFonts w:hint="eastAsia"/>
              </w:rPr>
              <w:t xml:space="preserve"> - </w:t>
            </w:r>
            <w:r>
              <w:rPr>
                <w:rFonts w:hint="eastAsia"/>
                <w:b/>
                <w:bCs/>
              </w:rPr>
              <w:t>处理不一致：</w:t>
            </w:r>
            <w:r>
              <w:rPr>
                <w:rFonts w:hint="eastAsia"/>
              </w:rPr>
              <w:t>上述任何不一致必须被记录。不一致应对分析系统的环境影响结果不重要，或者对于</w:t>
            </w:r>
            <w:r>
              <w:rPr>
                <w:rFonts w:hint="eastAsia"/>
              </w:rPr>
              <w:t>LCA</w:t>
            </w:r>
            <w:r>
              <w:rPr>
                <w:rFonts w:hint="eastAsia"/>
              </w:rPr>
              <w:t>研究，不影响得出的结论和建议。否则，这应导致修订目标设置，或者在后续报告已实现的质量（在</w:t>
            </w:r>
            <w:r>
              <w:rPr>
                <w:rFonts w:hint="eastAsia"/>
              </w:rPr>
              <w:t>LCI</w:t>
            </w:r>
            <w:r>
              <w:rPr>
                <w:rFonts w:hint="eastAsia"/>
              </w:rPr>
              <w:t>或</w:t>
            </w:r>
            <w:r>
              <w:rPr>
                <w:rFonts w:hint="eastAsia"/>
              </w:rPr>
              <w:t>LCIA</w:t>
            </w:r>
            <w:r>
              <w:rPr>
                <w:rFonts w:hint="eastAsia"/>
              </w:rPr>
              <w:t>数据集或研究的情况下</w:t>
            </w:r>
            <w:r>
              <w:rPr>
                <w:rStyle w:val="afb"/>
              </w:rPr>
              <w:footnoteReference w:id="31"/>
            </w:r>
            <w:r>
              <w:rPr>
                <w:rFonts w:hint="eastAsia"/>
              </w:rPr>
              <w:t>）或得出结论和建议（在</w:t>
            </w:r>
            <w:r>
              <w:rPr>
                <w:rFonts w:hint="eastAsia"/>
              </w:rPr>
              <w:t>LCA</w:t>
            </w:r>
            <w:r>
              <w:rPr>
                <w:rFonts w:hint="eastAsia"/>
              </w:rPr>
              <w:t>研究的情况下）时，明确考虑这些不一致。</w:t>
            </w:r>
          </w:p>
        </w:tc>
      </w:tr>
    </w:tbl>
    <w:p w14:paraId="16DB6BE6" w14:textId="77777777" w:rsidR="00D16BE9" w:rsidRDefault="00D16BE9">
      <w:pPr>
        <w:pStyle w:val="0"/>
        <w:ind w:firstLineChars="200" w:firstLine="420"/>
      </w:pPr>
    </w:p>
    <w:p w14:paraId="7AC70E4C" w14:textId="77777777" w:rsidR="00D16BE9" w:rsidRDefault="00D16BE9">
      <w:pPr>
        <w:pStyle w:val="0"/>
        <w:ind w:firstLineChars="200" w:firstLine="420"/>
      </w:pPr>
    </w:p>
    <w:p w14:paraId="417C7F35" w14:textId="77777777" w:rsidR="00D16BE9" w:rsidRDefault="00AC4FA2">
      <w:pPr>
        <w:pStyle w:val="affd"/>
        <w:spacing w:beforeLines="0" w:before="0" w:afterLines="0" w:after="0"/>
        <w:ind w:firstLineChars="200" w:firstLine="482"/>
        <w:rPr>
          <w:sz w:val="24"/>
          <w:szCs w:val="40"/>
        </w:rPr>
      </w:pPr>
      <w:bookmarkStart w:id="46" w:name="_Toc175603946"/>
      <w:r>
        <w:rPr>
          <w:rFonts w:hint="eastAsia"/>
          <w:sz w:val="24"/>
          <w:szCs w:val="40"/>
        </w:rPr>
        <w:lastRenderedPageBreak/>
        <w:t xml:space="preserve">6.2.2 </w:t>
      </w:r>
      <w:r>
        <w:rPr>
          <w:rFonts w:hint="eastAsia"/>
          <w:sz w:val="24"/>
          <w:szCs w:val="40"/>
        </w:rPr>
        <w:t>可重复性</w:t>
      </w:r>
      <w:bookmarkEnd w:id="46"/>
      <w:r>
        <w:rPr>
          <w:rFonts w:hint="eastAsia"/>
          <w:sz w:val="24"/>
          <w:szCs w:val="40"/>
        </w:rPr>
        <w:t xml:space="preserve">  </w:t>
      </w:r>
    </w:p>
    <w:p w14:paraId="6028E8FF" w14:textId="77777777" w:rsidR="00D16BE9" w:rsidRDefault="00AC4FA2">
      <w:pPr>
        <w:pStyle w:val="0"/>
        <w:ind w:firstLineChars="200" w:firstLine="420"/>
      </w:pPr>
      <w:r>
        <w:rPr>
          <w:rFonts w:hint="eastAsia"/>
        </w:rPr>
        <w:t>（参考</w:t>
      </w:r>
      <w:r>
        <w:rPr>
          <w:rFonts w:hint="eastAsia"/>
        </w:rPr>
        <w:t>ISO 14044:2006</w:t>
      </w:r>
      <w:r>
        <w:rPr>
          <w:rFonts w:hint="eastAsia"/>
        </w:rPr>
        <w:t>第</w:t>
      </w:r>
      <w:r>
        <w:rPr>
          <w:rFonts w:hint="eastAsia"/>
        </w:rPr>
        <w:t>4.2.3.6.2</w:t>
      </w:r>
      <w:r>
        <w:rPr>
          <w:rFonts w:hint="eastAsia"/>
        </w:rPr>
        <w:t>章）</w:t>
      </w:r>
    </w:p>
    <w:p w14:paraId="1C7F6930" w14:textId="77777777" w:rsidR="00D16BE9" w:rsidRDefault="00AC4FA2">
      <w:pPr>
        <w:pStyle w:val="0"/>
        <w:ind w:firstLineChars="200" w:firstLine="420"/>
      </w:pPr>
      <w:r>
        <w:rPr>
          <w:rFonts w:hint="eastAsia"/>
        </w:rPr>
        <w:t>可重复性是</w:t>
      </w:r>
      <w:r>
        <w:rPr>
          <w:rFonts w:hint="eastAsia"/>
        </w:rPr>
        <w:t>LCA</w:t>
      </w:r>
      <w:r>
        <w:rPr>
          <w:rFonts w:hint="eastAsia"/>
        </w:rPr>
        <w:t>中的另一个重要要求：</w:t>
      </w:r>
      <w:r>
        <w:rPr>
          <w:rFonts w:hint="eastAsia"/>
        </w:rPr>
        <w:t>LCI/LCA</w:t>
      </w:r>
      <w:r>
        <w:rPr>
          <w:rFonts w:hint="eastAsia"/>
        </w:rPr>
        <w:t>研究的可重复性是对记录的方法、假设和数据</w:t>
      </w:r>
      <w:r>
        <w:rPr>
          <w:rFonts w:hint="eastAsia"/>
        </w:rPr>
        <w:t>/</w:t>
      </w:r>
      <w:r>
        <w:rPr>
          <w:rFonts w:hint="eastAsia"/>
        </w:rPr>
        <w:t>数据来源是否允许独立从业者充分重现</w:t>
      </w:r>
      <w:r>
        <w:rPr>
          <w:rFonts w:hint="eastAsia"/>
        </w:rPr>
        <w:t>LCI/LCA</w:t>
      </w:r>
      <w:r>
        <w:rPr>
          <w:rFonts w:hint="eastAsia"/>
        </w:rPr>
        <w:t>研究结果及得出的结论或建议的定性评估。这对于</w:t>
      </w:r>
      <w:r>
        <w:rPr>
          <w:rFonts w:hint="eastAsia"/>
        </w:rPr>
        <w:t>LCI/LCA</w:t>
      </w:r>
      <w:r>
        <w:rPr>
          <w:rFonts w:hint="eastAsia"/>
        </w:rPr>
        <w:t>研究的可信度至关重要，也是审查的重要内容。</w:t>
      </w:r>
    </w:p>
    <w:p w14:paraId="5EF31527" w14:textId="77777777" w:rsidR="00D16BE9" w:rsidRDefault="00AC4FA2">
      <w:pPr>
        <w:pStyle w:val="0"/>
        <w:ind w:firstLineChars="200" w:firstLine="420"/>
      </w:pPr>
      <w:r>
        <w:rPr>
          <w:rFonts w:hint="eastAsia"/>
        </w:rPr>
        <w:t>良好的</w:t>
      </w:r>
      <w:r>
        <w:rPr>
          <w:rFonts w:hint="eastAsia"/>
        </w:rPr>
        <w:t>LCI/LCA</w:t>
      </w:r>
      <w:r>
        <w:rPr>
          <w:rFonts w:hint="eastAsia"/>
        </w:rPr>
        <w:t>研究的可重复性依赖于明确的</w:t>
      </w:r>
      <w:r>
        <w:rPr>
          <w:rFonts w:hint="eastAsia"/>
        </w:rPr>
        <w:t>LCA</w:t>
      </w:r>
      <w:r>
        <w:rPr>
          <w:rFonts w:hint="eastAsia"/>
        </w:rPr>
        <w:t>工作指导（例如</w:t>
      </w:r>
      <w:r>
        <w:rPr>
          <w:rFonts w:hint="eastAsia"/>
        </w:rPr>
        <w:t>ILCD</w:t>
      </w:r>
      <w:r>
        <w:rPr>
          <w:rFonts w:hint="eastAsia"/>
        </w:rPr>
        <w:t>手册中定义的指导），以一致和透明的方式应用这些指导，并在研究和</w:t>
      </w:r>
      <w:r>
        <w:rPr>
          <w:rFonts w:hint="eastAsia"/>
        </w:rPr>
        <w:t>/</w:t>
      </w:r>
      <w:r>
        <w:rPr>
          <w:rFonts w:hint="eastAsia"/>
        </w:rPr>
        <w:t>或数据集的报告中适当地记录。这种指导有助于为专家用户和审查员提供适当和高效的技术文档，并作为开发面向非技术受众的沟通手段的起点和参考。</w:t>
      </w:r>
    </w:p>
    <w:p w14:paraId="2E7F5448" w14:textId="77777777" w:rsidR="00D16BE9" w:rsidRDefault="00AC4FA2">
      <w:pPr>
        <w:pStyle w:val="0"/>
        <w:ind w:firstLineChars="200" w:firstLine="420"/>
      </w:pPr>
      <w:r>
        <w:rPr>
          <w:rFonts w:hint="eastAsia"/>
        </w:rPr>
        <w:t>在许多已发布的</w:t>
      </w:r>
      <w:r>
        <w:rPr>
          <w:rFonts w:hint="eastAsia"/>
        </w:rPr>
        <w:t>LCI/LCA</w:t>
      </w:r>
      <w:r>
        <w:rPr>
          <w:rFonts w:hint="eastAsia"/>
        </w:rPr>
        <w:t>研究中，需要平衡可重复性和保密性。对数据进行独立和外部的关键审查是保证</w:t>
      </w:r>
      <w:r>
        <w:rPr>
          <w:rFonts w:hint="eastAsia"/>
        </w:rPr>
        <w:t>LCI</w:t>
      </w:r>
      <w:r>
        <w:rPr>
          <w:rFonts w:hint="eastAsia"/>
        </w:rPr>
        <w:t>数据集的数据质量和比较</w:t>
      </w:r>
      <w:r>
        <w:rPr>
          <w:rFonts w:hint="eastAsia"/>
        </w:rPr>
        <w:t>LCA</w:t>
      </w:r>
      <w:r>
        <w:rPr>
          <w:rFonts w:hint="eastAsia"/>
        </w:rPr>
        <w:t>研究结果的稳健性</w:t>
      </w:r>
      <w:r>
        <w:rPr>
          <w:rFonts w:hint="eastAsia"/>
        </w:rPr>
        <w:t>/</w:t>
      </w:r>
      <w:r>
        <w:rPr>
          <w:rFonts w:hint="eastAsia"/>
        </w:rPr>
        <w:t>可重复性的合适手段，同时满足保密需求：在保密允许的范围内，应提供所有数据和参数的公开透明。如果无法实现公开透明，应通过向关键审查员提供对保密信息（通常是单元过程和</w:t>
      </w:r>
      <w:r>
        <w:rPr>
          <w:rFonts w:hint="eastAsia"/>
        </w:rPr>
        <w:t>/</w:t>
      </w:r>
      <w:r>
        <w:rPr>
          <w:rFonts w:hint="eastAsia"/>
        </w:rPr>
        <w:t>或原始数据以及相关假设和参数）的</w:t>
      </w:r>
      <w:proofErr w:type="gramStart"/>
      <w:r>
        <w:rPr>
          <w:rFonts w:hint="eastAsia"/>
        </w:rPr>
        <w:t>机密访问</w:t>
      </w:r>
      <w:proofErr w:type="gramEnd"/>
      <w:r>
        <w:rPr>
          <w:rFonts w:hint="eastAsia"/>
        </w:rPr>
        <w:t>来支持可重复性评估。无论如何，模型系统的适当元文档，包括应用的</w:t>
      </w:r>
      <w:r>
        <w:rPr>
          <w:rFonts w:hint="eastAsia"/>
        </w:rPr>
        <w:t>LCI</w:t>
      </w:r>
      <w:r>
        <w:rPr>
          <w:rFonts w:hint="eastAsia"/>
        </w:rPr>
        <w:t>和</w:t>
      </w:r>
      <w:r>
        <w:rPr>
          <w:rFonts w:hint="eastAsia"/>
        </w:rPr>
        <w:t>LCIA</w:t>
      </w:r>
      <w:r>
        <w:rPr>
          <w:rFonts w:hint="eastAsia"/>
        </w:rPr>
        <w:t>方法、主要数据来源、相关假设和限制等，应公开提供。</w:t>
      </w:r>
    </w:p>
    <w:p w14:paraId="65D12333" w14:textId="77777777" w:rsidR="00D16BE9" w:rsidRDefault="00AC4FA2">
      <w:pPr>
        <w:pStyle w:val="0"/>
        <w:ind w:firstLineChars="200" w:firstLine="420"/>
      </w:pPr>
      <w:r>
        <w:rPr>
          <w:rFonts w:hint="eastAsia"/>
        </w:rPr>
        <w:t>对于比较</w:t>
      </w:r>
      <w:r>
        <w:rPr>
          <w:rFonts w:hint="eastAsia"/>
        </w:rPr>
        <w:t>LCA</w:t>
      </w:r>
      <w:r>
        <w:rPr>
          <w:rFonts w:hint="eastAsia"/>
        </w:rPr>
        <w:t>研究，</w:t>
      </w:r>
      <w:r>
        <w:rPr>
          <w:rFonts w:hint="eastAsia"/>
        </w:rPr>
        <w:t>LCI</w:t>
      </w:r>
      <w:r>
        <w:rPr>
          <w:rFonts w:hint="eastAsia"/>
        </w:rPr>
        <w:t>结果和</w:t>
      </w:r>
      <w:r>
        <w:rPr>
          <w:rFonts w:hint="eastAsia"/>
        </w:rPr>
        <w:t>LCIA</w:t>
      </w:r>
      <w:r>
        <w:rPr>
          <w:rFonts w:hint="eastAsia"/>
        </w:rPr>
        <w:t>结果应始终公开，即不能仅放入保密报告中。</w:t>
      </w:r>
    </w:p>
    <w:tbl>
      <w:tblPr>
        <w:tblStyle w:val="af6"/>
        <w:tblW w:w="0" w:type="auto"/>
        <w:tblLook w:val="04A0" w:firstRow="1" w:lastRow="0" w:firstColumn="1" w:lastColumn="0" w:noHBand="0" w:noVBand="1"/>
      </w:tblPr>
      <w:tblGrid>
        <w:gridCol w:w="8260"/>
      </w:tblGrid>
      <w:tr w:rsidR="00D16BE9" w14:paraId="21C1A0BD" w14:textId="77777777">
        <w:tc>
          <w:tcPr>
            <w:tcW w:w="8296" w:type="dxa"/>
            <w:tcBorders>
              <w:top w:val="dotDash" w:sz="18" w:space="0" w:color="76923C" w:themeColor="accent3" w:themeShade="BF"/>
              <w:left w:val="dotDash" w:sz="18" w:space="0" w:color="76923C" w:themeColor="accent3" w:themeShade="BF"/>
              <w:bottom w:val="dotDash" w:sz="18" w:space="0" w:color="76923C" w:themeColor="accent3" w:themeShade="BF"/>
              <w:right w:val="dotDash" w:sz="18" w:space="0" w:color="76923C" w:themeColor="accent3" w:themeShade="BF"/>
            </w:tcBorders>
          </w:tcPr>
          <w:p w14:paraId="23403B96" w14:textId="77777777" w:rsidR="00D16BE9" w:rsidRDefault="00AC4FA2">
            <w:pPr>
              <w:spacing w:line="300" w:lineRule="auto"/>
              <w:ind w:firstLine="422"/>
              <w:jc w:val="center"/>
              <w:rPr>
                <w:b/>
                <w:bCs/>
              </w:rPr>
            </w:pPr>
            <w:r>
              <w:rPr>
                <w:rFonts w:hint="eastAsia"/>
                <w:b/>
                <w:bCs/>
              </w:rPr>
              <w:t>规定：</w:t>
            </w:r>
            <w:r>
              <w:rPr>
                <w:rFonts w:hint="eastAsia"/>
                <w:b/>
                <w:bCs/>
              </w:rPr>
              <w:t xml:space="preserve">6.2.2 </w:t>
            </w:r>
            <w:r>
              <w:rPr>
                <w:rFonts w:hint="eastAsia"/>
                <w:b/>
                <w:bCs/>
              </w:rPr>
              <w:t>可重复性</w:t>
            </w:r>
          </w:p>
          <w:p w14:paraId="723ABE15" w14:textId="77777777" w:rsidR="00D16BE9" w:rsidRDefault="00AC4FA2">
            <w:pPr>
              <w:spacing w:line="300" w:lineRule="auto"/>
              <w:ind w:firstLine="420"/>
            </w:pPr>
            <w:r>
              <w:rPr>
                <w:rFonts w:hint="eastAsia"/>
              </w:rPr>
              <w:t xml:space="preserve">I) </w:t>
            </w:r>
            <w:r>
              <w:rPr>
                <w:rFonts w:hint="eastAsia"/>
              </w:rPr>
              <w:t>必须</w:t>
            </w:r>
            <w:r>
              <w:rPr>
                <w:rFonts w:hint="eastAsia"/>
              </w:rPr>
              <w:t xml:space="preserve"> - </w:t>
            </w:r>
            <w:r>
              <w:rPr>
                <w:rFonts w:hint="eastAsia"/>
                <w:b/>
                <w:bCs/>
              </w:rPr>
              <w:t>可重复性的文档：</w:t>
            </w:r>
            <w:r>
              <w:rPr>
                <w:rFonts w:hint="eastAsia"/>
              </w:rPr>
              <w:t>LCI/LCA</w:t>
            </w:r>
            <w:r>
              <w:rPr>
                <w:rFonts w:hint="eastAsia"/>
              </w:rPr>
              <w:t>研究中所用的方法、假设和数据</w:t>
            </w:r>
            <w:r>
              <w:rPr>
                <w:rFonts w:hint="eastAsia"/>
              </w:rPr>
              <w:t>/</w:t>
            </w:r>
            <w:r>
              <w:rPr>
                <w:rFonts w:hint="eastAsia"/>
              </w:rPr>
              <w:t>数据来源的文档（见第</w:t>
            </w:r>
            <w:r>
              <w:rPr>
                <w:rFonts w:hint="eastAsia"/>
              </w:rPr>
              <w:t>10</w:t>
            </w:r>
            <w:r>
              <w:rPr>
                <w:rFonts w:hint="eastAsia"/>
              </w:rPr>
              <w:t>章）应适当且透明，以使其他</w:t>
            </w:r>
            <w:r>
              <w:rPr>
                <w:rFonts w:hint="eastAsia"/>
              </w:rPr>
              <w:t>LCA</w:t>
            </w:r>
            <w:r>
              <w:rPr>
                <w:rFonts w:hint="eastAsia"/>
              </w:rPr>
              <w:t>从业者能够充分重现结果。</w:t>
            </w:r>
          </w:p>
          <w:p w14:paraId="529B2E9A" w14:textId="77777777" w:rsidR="00D16BE9" w:rsidRDefault="00AC4FA2">
            <w:pPr>
              <w:spacing w:line="300" w:lineRule="auto"/>
              <w:ind w:firstLine="420"/>
            </w:pPr>
            <w:proofErr w:type="spellStart"/>
            <w:r>
              <w:rPr>
                <w:rFonts w:hint="eastAsia"/>
              </w:rPr>
              <w:t>I.a</w:t>
            </w:r>
            <w:proofErr w:type="spellEnd"/>
            <w:r>
              <w:rPr>
                <w:rFonts w:hint="eastAsia"/>
              </w:rPr>
              <w:t xml:space="preserve">) </w:t>
            </w:r>
            <w:r>
              <w:rPr>
                <w:rFonts w:hint="eastAsia"/>
              </w:rPr>
              <w:t>对于</w:t>
            </w:r>
            <w:r>
              <w:rPr>
                <w:rFonts w:hint="eastAsia"/>
              </w:rPr>
              <w:t>LCI</w:t>
            </w:r>
            <w:r>
              <w:rPr>
                <w:rFonts w:hint="eastAsia"/>
              </w:rPr>
              <w:t>或</w:t>
            </w:r>
            <w:r>
              <w:rPr>
                <w:rFonts w:hint="eastAsia"/>
              </w:rPr>
              <w:t>LCIA</w:t>
            </w:r>
            <w:r>
              <w:rPr>
                <w:rFonts w:hint="eastAsia"/>
              </w:rPr>
              <w:t>数据集或研究，这指的是</w:t>
            </w:r>
            <w:r>
              <w:rPr>
                <w:rFonts w:hint="eastAsia"/>
              </w:rPr>
              <w:t>LCIA</w:t>
            </w:r>
            <w:r>
              <w:rPr>
                <w:rFonts w:hint="eastAsia"/>
              </w:rPr>
              <w:t>结果。</w:t>
            </w:r>
          </w:p>
          <w:p w14:paraId="2657B745" w14:textId="77777777" w:rsidR="00D16BE9" w:rsidRDefault="00AC4FA2">
            <w:pPr>
              <w:spacing w:line="300" w:lineRule="auto"/>
              <w:ind w:firstLine="420"/>
            </w:pPr>
            <w:proofErr w:type="spellStart"/>
            <w:r>
              <w:rPr>
                <w:rFonts w:hint="eastAsia"/>
              </w:rPr>
              <w:t>I.b</w:t>
            </w:r>
            <w:proofErr w:type="spellEnd"/>
            <w:r>
              <w:rPr>
                <w:rFonts w:hint="eastAsia"/>
              </w:rPr>
              <w:t xml:space="preserve">) </w:t>
            </w:r>
            <w:r>
              <w:rPr>
                <w:rFonts w:hint="eastAsia"/>
              </w:rPr>
              <w:t>对于</w:t>
            </w:r>
            <w:r>
              <w:rPr>
                <w:rFonts w:hint="eastAsia"/>
              </w:rPr>
              <w:t>LCA</w:t>
            </w:r>
            <w:r>
              <w:rPr>
                <w:rFonts w:hint="eastAsia"/>
              </w:rPr>
              <w:t>研究，这指的是得出的任何结论或建议。</w:t>
            </w:r>
          </w:p>
          <w:p w14:paraId="0E1E8612" w14:textId="77777777" w:rsidR="00D16BE9" w:rsidRDefault="00AC4FA2">
            <w:pPr>
              <w:spacing w:line="300" w:lineRule="auto"/>
              <w:ind w:firstLine="420"/>
            </w:pPr>
            <w:r>
              <w:rPr>
                <w:rFonts w:hint="eastAsia"/>
              </w:rPr>
              <w:t xml:space="preserve">II) </w:t>
            </w:r>
            <w:r>
              <w:rPr>
                <w:rFonts w:hint="eastAsia"/>
              </w:rPr>
              <w:t>可选</w:t>
            </w:r>
            <w:r>
              <w:rPr>
                <w:rFonts w:hint="eastAsia"/>
              </w:rPr>
              <w:t xml:space="preserve"> - </w:t>
            </w:r>
            <w:r>
              <w:rPr>
                <w:rFonts w:hint="eastAsia"/>
                <w:b/>
                <w:bCs/>
              </w:rPr>
              <w:t>附随文档过程：</w:t>
            </w:r>
            <w:r>
              <w:rPr>
                <w:rFonts w:hint="eastAsia"/>
              </w:rPr>
              <w:t>建议从项目开始时就开始记录文档，无论是电子方式还是纸质文件，并根据最终报告的需求进行修订</w:t>
            </w:r>
            <w:r>
              <w:rPr>
                <w:rFonts w:hint="eastAsia"/>
              </w:rPr>
              <w:t>/</w:t>
            </w:r>
            <w:r>
              <w:rPr>
                <w:rFonts w:hint="eastAsia"/>
              </w:rPr>
              <w:t>微调文档。</w:t>
            </w:r>
            <w:r>
              <w:rPr>
                <w:rFonts w:hint="eastAsia"/>
              </w:rPr>
              <w:t xml:space="preserve"> [ISO+]</w:t>
            </w:r>
          </w:p>
          <w:p w14:paraId="440A1643" w14:textId="77777777" w:rsidR="00D16BE9" w:rsidRDefault="00AC4FA2">
            <w:pPr>
              <w:spacing w:line="300" w:lineRule="auto"/>
              <w:ind w:firstLine="420"/>
            </w:pPr>
            <w:r>
              <w:rPr>
                <w:rFonts w:hint="eastAsia"/>
              </w:rPr>
              <w:t xml:space="preserve">III) </w:t>
            </w:r>
            <w:r>
              <w:rPr>
                <w:rFonts w:hint="eastAsia"/>
              </w:rPr>
              <w:t>必须</w:t>
            </w:r>
            <w:r>
              <w:rPr>
                <w:rFonts w:hint="eastAsia"/>
              </w:rPr>
              <w:t xml:space="preserve"> - </w:t>
            </w:r>
            <w:r>
              <w:rPr>
                <w:rFonts w:hint="eastAsia"/>
                <w:b/>
                <w:bCs/>
              </w:rPr>
              <w:t>保密信息：</w:t>
            </w:r>
            <w:r>
              <w:rPr>
                <w:rFonts w:hint="eastAsia"/>
              </w:rPr>
              <w:t>对于无法公开的机密或专有数据和信息，可以预见到需要单独的保密报告。此报告应在保密条件下提供给关键审查员（如果需要或预计需要进行关键审查）。另见第</w:t>
            </w:r>
            <w:r>
              <w:rPr>
                <w:rFonts w:hint="eastAsia"/>
              </w:rPr>
              <w:t>10.3.4</w:t>
            </w:r>
            <w:r>
              <w:rPr>
                <w:rFonts w:hint="eastAsia"/>
              </w:rPr>
              <w:t>章。</w:t>
            </w:r>
          </w:p>
          <w:p w14:paraId="5204EB3F" w14:textId="77777777" w:rsidR="00D16BE9" w:rsidRDefault="00AC4FA2">
            <w:pPr>
              <w:spacing w:line="300" w:lineRule="auto"/>
              <w:ind w:firstLine="420"/>
            </w:pPr>
            <w:r>
              <w:rPr>
                <w:rFonts w:hint="eastAsia"/>
              </w:rPr>
              <w:t>注：单独提供的</w:t>
            </w:r>
            <w:r>
              <w:rPr>
                <w:rFonts w:hint="eastAsia"/>
              </w:rPr>
              <w:t>LCA</w:t>
            </w:r>
            <w:r>
              <w:rPr>
                <w:rFonts w:hint="eastAsia"/>
              </w:rPr>
              <w:t>报告模板和</w:t>
            </w:r>
            <w:r>
              <w:rPr>
                <w:rFonts w:hint="eastAsia"/>
              </w:rPr>
              <w:t>LCI</w:t>
            </w:r>
            <w:r>
              <w:rPr>
                <w:rFonts w:hint="eastAsia"/>
              </w:rPr>
              <w:t>数据集格式支持为专家用户和审查员提供适当和高效的技术文档。这些模板和格式是开发面向非技术受众的沟通手段的起点和参考。</w:t>
            </w:r>
            <w:r>
              <w:rPr>
                <w:rFonts w:hint="eastAsia"/>
              </w:rPr>
              <w:t>[ISO+]</w:t>
            </w:r>
          </w:p>
        </w:tc>
      </w:tr>
    </w:tbl>
    <w:p w14:paraId="1C4025C4" w14:textId="77777777" w:rsidR="00D16BE9" w:rsidRDefault="00AC4FA2">
      <w:pPr>
        <w:pStyle w:val="2"/>
        <w:spacing w:beforeLines="0" w:before="0" w:afterLines="0" w:after="0"/>
        <w:ind w:firstLineChars="200" w:firstLine="562"/>
        <w:rPr>
          <w:sz w:val="28"/>
          <w:szCs w:val="36"/>
        </w:rPr>
      </w:pPr>
      <w:bookmarkStart w:id="47" w:name="_Toc175603947"/>
      <w:r>
        <w:rPr>
          <w:rFonts w:hint="eastAsia"/>
          <w:sz w:val="28"/>
          <w:szCs w:val="36"/>
        </w:rPr>
        <w:t>6.3 LCI</w:t>
      </w:r>
      <w:r>
        <w:rPr>
          <w:rFonts w:hint="eastAsia"/>
          <w:sz w:val="28"/>
          <w:szCs w:val="36"/>
        </w:rPr>
        <w:t>和</w:t>
      </w:r>
      <w:r>
        <w:rPr>
          <w:rFonts w:hint="eastAsia"/>
          <w:sz w:val="28"/>
          <w:szCs w:val="36"/>
        </w:rPr>
        <w:t>LCA</w:t>
      </w:r>
      <w:r>
        <w:rPr>
          <w:rFonts w:hint="eastAsia"/>
          <w:sz w:val="28"/>
          <w:szCs w:val="36"/>
        </w:rPr>
        <w:t>交付成果的类型及其预期应用</w:t>
      </w:r>
      <w:bookmarkEnd w:id="47"/>
      <w:r>
        <w:rPr>
          <w:rFonts w:hint="eastAsia"/>
          <w:sz w:val="28"/>
          <w:szCs w:val="36"/>
        </w:rPr>
        <w:t xml:space="preserve">  </w:t>
      </w:r>
    </w:p>
    <w:p w14:paraId="63F57F08" w14:textId="77777777" w:rsidR="00D16BE9" w:rsidRDefault="00AC4FA2">
      <w:pPr>
        <w:pStyle w:val="0"/>
        <w:ind w:firstLineChars="200" w:firstLine="420"/>
      </w:pPr>
      <w:r>
        <w:rPr>
          <w:rFonts w:hint="eastAsia"/>
        </w:rPr>
        <w:t>（无对应</w:t>
      </w:r>
      <w:r>
        <w:rPr>
          <w:rFonts w:hint="eastAsia"/>
        </w:rPr>
        <w:t>ISO 14044:2006</w:t>
      </w:r>
      <w:r>
        <w:rPr>
          <w:rFonts w:hint="eastAsia"/>
        </w:rPr>
        <w:t>章节）</w:t>
      </w:r>
    </w:p>
    <w:p w14:paraId="5C1743E6" w14:textId="77777777" w:rsidR="00D16BE9" w:rsidRDefault="00AC4FA2">
      <w:pPr>
        <w:pStyle w:val="0"/>
        <w:ind w:firstLineChars="200" w:firstLine="420"/>
      </w:pPr>
      <w:r>
        <w:rPr>
          <w:rFonts w:hint="eastAsia"/>
        </w:rPr>
        <w:t>适当的交付成果类型由</w:t>
      </w:r>
      <w:r>
        <w:rPr>
          <w:rFonts w:hint="eastAsia"/>
        </w:rPr>
        <w:t>LCI/LCA</w:t>
      </w:r>
      <w:r>
        <w:rPr>
          <w:rFonts w:hint="eastAsia"/>
        </w:rPr>
        <w:t>研究的目标，特别是预期应用，决定。除非目标中已经直接指定了类型。此步骤通常在范围定义的早期进行，因为</w:t>
      </w:r>
      <w:r>
        <w:rPr>
          <w:rFonts w:hint="eastAsia"/>
        </w:rPr>
        <w:t>LCI/LCA</w:t>
      </w:r>
      <w:r>
        <w:rPr>
          <w:rFonts w:hint="eastAsia"/>
        </w:rPr>
        <w:t>研究所需的深度和广度在不同类型之间可能差异很大。在</w:t>
      </w:r>
      <w:r>
        <w:rPr>
          <w:rFonts w:hint="eastAsia"/>
        </w:rPr>
        <w:t>ISO 14044:2006</w:t>
      </w:r>
      <w:r>
        <w:rPr>
          <w:rFonts w:hint="eastAsia"/>
        </w:rPr>
        <w:t>中，这个问题仅隐含地在标准中讨论，因此没有明确对应的章节。</w:t>
      </w:r>
    </w:p>
    <w:p w14:paraId="0394C146" w14:textId="77777777" w:rsidR="00D16BE9" w:rsidRDefault="00AC4FA2">
      <w:pPr>
        <w:pStyle w:val="0"/>
        <w:numPr>
          <w:ilvl w:val="0"/>
          <w:numId w:val="28"/>
        </w:numPr>
        <w:ind w:left="0" w:firstLineChars="200" w:firstLine="420"/>
      </w:pPr>
      <w:r>
        <w:rPr>
          <w:rFonts w:hint="eastAsia"/>
        </w:rPr>
        <w:lastRenderedPageBreak/>
        <w:t>最常见的交付成果类型如下，从基本到更全面的类型：</w:t>
      </w:r>
    </w:p>
    <w:p w14:paraId="7CC7516C" w14:textId="77777777" w:rsidR="00D16BE9" w:rsidRDefault="00AC4FA2">
      <w:pPr>
        <w:pStyle w:val="0"/>
        <w:ind w:firstLineChars="200" w:firstLine="420"/>
      </w:pPr>
      <w:r>
        <w:rPr>
          <w:rFonts w:hint="eastAsia"/>
        </w:rPr>
        <w:t xml:space="preserve">- </w:t>
      </w:r>
      <w:r>
        <w:rPr>
          <w:rFonts w:hint="eastAsia"/>
        </w:rPr>
        <w:t>生命周期库存（</w:t>
      </w:r>
      <w:r>
        <w:rPr>
          <w:rFonts w:hint="eastAsia"/>
        </w:rPr>
        <w:t>"LCI"</w:t>
      </w:r>
      <w:r>
        <w:rPr>
          <w:rFonts w:hint="eastAsia"/>
        </w:rPr>
        <w:t>）研究和</w:t>
      </w:r>
      <w:r>
        <w:rPr>
          <w:rFonts w:hint="eastAsia"/>
        </w:rPr>
        <w:t>/</w:t>
      </w:r>
      <w:r>
        <w:rPr>
          <w:rFonts w:hint="eastAsia"/>
        </w:rPr>
        <w:t>或数据集，以下几种变体：</w:t>
      </w:r>
    </w:p>
    <w:p w14:paraId="058BA8E1" w14:textId="77777777" w:rsidR="00D16BE9" w:rsidRDefault="00AC4FA2">
      <w:pPr>
        <w:pStyle w:val="0"/>
        <w:ind w:firstLineChars="200" w:firstLine="420"/>
      </w:pPr>
      <w:r>
        <w:rPr>
          <w:rFonts w:hint="eastAsia"/>
        </w:rPr>
        <w:t xml:space="preserve">  - </w:t>
      </w:r>
      <w:r>
        <w:rPr>
          <w:rFonts w:hint="eastAsia"/>
        </w:rPr>
        <w:t>单元过程研究和</w:t>
      </w:r>
      <w:r>
        <w:rPr>
          <w:rFonts w:hint="eastAsia"/>
        </w:rPr>
        <w:t>/</w:t>
      </w:r>
      <w:r>
        <w:rPr>
          <w:rFonts w:hint="eastAsia"/>
        </w:rPr>
        <w:t>或数据集，具有两个子类型（概念见图</w:t>
      </w:r>
      <w:r>
        <w:rPr>
          <w:rFonts w:hint="eastAsia"/>
        </w:rPr>
        <w:t>7</w:t>
      </w:r>
      <w:r>
        <w:rPr>
          <w:rFonts w:hint="eastAsia"/>
        </w:rPr>
        <w:t>）：</w:t>
      </w:r>
    </w:p>
    <w:p w14:paraId="59DA70F7" w14:textId="77777777" w:rsidR="00D16BE9" w:rsidRDefault="00AC4FA2">
      <w:pPr>
        <w:pStyle w:val="0"/>
        <w:ind w:firstLineChars="200" w:firstLine="420"/>
      </w:pPr>
      <w:r>
        <w:rPr>
          <w:rFonts w:hint="eastAsia"/>
        </w:rPr>
        <w:t xml:space="preserve">    </w:t>
      </w:r>
      <w:r>
        <w:rPr>
          <w:rFonts w:hint="eastAsia"/>
        </w:rPr>
        <w:t>°</w:t>
      </w:r>
      <w:r>
        <w:rPr>
          <w:rFonts w:hint="eastAsia"/>
        </w:rPr>
        <w:t xml:space="preserve"> </w:t>
      </w:r>
      <w:r>
        <w:rPr>
          <w:rFonts w:hint="eastAsia"/>
        </w:rPr>
        <w:t>单一操作单元过程（变体：固定或参数化）</w:t>
      </w:r>
    </w:p>
    <w:p w14:paraId="2C2C9A89" w14:textId="77777777" w:rsidR="00D16BE9" w:rsidRDefault="00AC4FA2">
      <w:pPr>
        <w:pStyle w:val="0"/>
        <w:ind w:firstLineChars="200" w:firstLine="420"/>
      </w:pPr>
      <w:r>
        <w:rPr>
          <w:rFonts w:hint="eastAsia"/>
        </w:rPr>
        <w:t xml:space="preserve">    </w:t>
      </w:r>
      <w:r>
        <w:rPr>
          <w:rFonts w:hint="eastAsia"/>
        </w:rPr>
        <w:t>°</w:t>
      </w:r>
      <w:r>
        <w:rPr>
          <w:rFonts w:hint="eastAsia"/>
        </w:rPr>
        <w:t xml:space="preserve"> </w:t>
      </w:r>
      <w:r>
        <w:rPr>
          <w:rFonts w:hint="eastAsia"/>
        </w:rPr>
        <w:t>黑箱单元过程（变体：固定或参数化）</w:t>
      </w:r>
    </w:p>
    <w:p w14:paraId="46313556" w14:textId="77777777" w:rsidR="00D16BE9" w:rsidRDefault="00AC4FA2">
      <w:pPr>
        <w:pStyle w:val="0"/>
        <w:ind w:firstLineChars="200" w:firstLine="420"/>
      </w:pPr>
      <w:r>
        <w:rPr>
          <w:rFonts w:hint="eastAsia"/>
        </w:rPr>
        <w:t xml:space="preserve">  - </w:t>
      </w:r>
      <w:r>
        <w:rPr>
          <w:rFonts w:hint="eastAsia"/>
        </w:rPr>
        <w:t>部分终止系统数据集（变体：固定或参数化）</w:t>
      </w:r>
    </w:p>
    <w:p w14:paraId="68D80D97" w14:textId="77777777" w:rsidR="00D16BE9" w:rsidRDefault="00AC4FA2">
      <w:pPr>
        <w:pStyle w:val="0"/>
        <w:ind w:firstLineChars="200" w:firstLine="420"/>
      </w:pPr>
      <w:r>
        <w:rPr>
          <w:rFonts w:hint="eastAsia"/>
        </w:rPr>
        <w:t xml:space="preserve">  - </w:t>
      </w:r>
      <w:r>
        <w:rPr>
          <w:rFonts w:hint="eastAsia"/>
        </w:rPr>
        <w:t>生命周期库存结果（</w:t>
      </w:r>
      <w:r>
        <w:rPr>
          <w:rFonts w:hint="eastAsia"/>
        </w:rPr>
        <w:t>"LCI</w:t>
      </w:r>
      <w:r>
        <w:rPr>
          <w:rFonts w:hint="eastAsia"/>
        </w:rPr>
        <w:t>结果</w:t>
      </w:r>
      <w:r>
        <w:rPr>
          <w:rFonts w:hint="eastAsia"/>
        </w:rPr>
        <w:t>"</w:t>
      </w:r>
      <w:r>
        <w:rPr>
          <w:rFonts w:hint="eastAsia"/>
        </w:rPr>
        <w:t>）研究和</w:t>
      </w:r>
      <w:r>
        <w:rPr>
          <w:rFonts w:hint="eastAsia"/>
        </w:rPr>
        <w:t>/</w:t>
      </w:r>
      <w:r>
        <w:rPr>
          <w:rFonts w:hint="eastAsia"/>
        </w:rPr>
        <w:t>或数据集</w:t>
      </w:r>
    </w:p>
    <w:p w14:paraId="438E4288" w14:textId="77777777" w:rsidR="00D16BE9" w:rsidRDefault="00AC4FA2">
      <w:pPr>
        <w:pStyle w:val="0"/>
        <w:numPr>
          <w:ilvl w:val="0"/>
          <w:numId w:val="29"/>
        </w:numPr>
        <w:ind w:left="0" w:firstLineChars="200" w:firstLine="420"/>
      </w:pPr>
      <w:r>
        <w:rPr>
          <w:rFonts w:hint="eastAsia"/>
        </w:rPr>
        <w:t>生命周期影响评估结果（</w:t>
      </w:r>
      <w:r>
        <w:rPr>
          <w:rFonts w:hint="eastAsia"/>
        </w:rPr>
        <w:t>"LCIA</w:t>
      </w:r>
      <w:r>
        <w:rPr>
          <w:rFonts w:hint="eastAsia"/>
        </w:rPr>
        <w:t>结果</w:t>
      </w:r>
      <w:r>
        <w:rPr>
          <w:rFonts w:hint="eastAsia"/>
        </w:rPr>
        <w:t>"</w:t>
      </w:r>
      <w:r>
        <w:rPr>
          <w:rFonts w:hint="eastAsia"/>
        </w:rPr>
        <w:t>）研究和</w:t>
      </w:r>
      <w:r>
        <w:rPr>
          <w:rFonts w:hint="eastAsia"/>
        </w:rPr>
        <w:t>/</w:t>
      </w:r>
      <w:r>
        <w:rPr>
          <w:rFonts w:hint="eastAsia"/>
        </w:rPr>
        <w:t>或数据集</w:t>
      </w:r>
    </w:p>
    <w:p w14:paraId="439B2BBB" w14:textId="77777777" w:rsidR="00D16BE9" w:rsidRDefault="00AC4FA2">
      <w:pPr>
        <w:pStyle w:val="0"/>
        <w:ind w:firstLineChars="200" w:firstLine="420"/>
      </w:pPr>
      <w:r>
        <w:rPr>
          <w:rFonts w:hint="eastAsia"/>
        </w:rPr>
        <w:t xml:space="preserve">  - </w:t>
      </w:r>
      <w:proofErr w:type="gramStart"/>
      <w:r>
        <w:rPr>
          <w:rFonts w:hint="eastAsia"/>
        </w:rPr>
        <w:t>非比较</w:t>
      </w:r>
      <w:proofErr w:type="gramEnd"/>
      <w:r>
        <w:rPr>
          <w:rFonts w:hint="eastAsia"/>
        </w:rPr>
        <w:t>生命周期评估研究（</w:t>
      </w:r>
      <w:r>
        <w:rPr>
          <w:rFonts w:hint="eastAsia"/>
        </w:rPr>
        <w:t>"LCA</w:t>
      </w:r>
      <w:r>
        <w:rPr>
          <w:rFonts w:hint="eastAsia"/>
        </w:rPr>
        <w:t>研究</w:t>
      </w:r>
      <w:r>
        <w:rPr>
          <w:rFonts w:hint="eastAsia"/>
        </w:rPr>
        <w:t>"</w:t>
      </w:r>
      <w:r>
        <w:rPr>
          <w:rFonts w:hint="eastAsia"/>
        </w:rPr>
        <w:t>），即包括影响评估和解释</w:t>
      </w:r>
    </w:p>
    <w:p w14:paraId="32E973FC" w14:textId="77777777" w:rsidR="00D16BE9" w:rsidRDefault="00AC4FA2">
      <w:pPr>
        <w:pStyle w:val="0"/>
        <w:ind w:firstLineChars="200" w:firstLine="420"/>
      </w:pPr>
      <w:r>
        <w:rPr>
          <w:rFonts w:hint="eastAsia"/>
        </w:rPr>
        <w:t xml:space="preserve">  - </w:t>
      </w:r>
      <w:r>
        <w:rPr>
          <w:rFonts w:hint="eastAsia"/>
        </w:rPr>
        <w:t>比较生命周期评估研究（</w:t>
      </w:r>
      <w:r>
        <w:rPr>
          <w:rFonts w:hint="eastAsia"/>
        </w:rPr>
        <w:t>"</w:t>
      </w:r>
      <w:r>
        <w:rPr>
          <w:rFonts w:hint="eastAsia"/>
        </w:rPr>
        <w:t>比较</w:t>
      </w:r>
      <w:r>
        <w:rPr>
          <w:rFonts w:hint="eastAsia"/>
        </w:rPr>
        <w:t>LCA</w:t>
      </w:r>
      <w:r>
        <w:rPr>
          <w:rFonts w:hint="eastAsia"/>
        </w:rPr>
        <w:t>研究</w:t>
      </w:r>
      <w:r>
        <w:rPr>
          <w:rFonts w:hint="eastAsia"/>
        </w:rPr>
        <w:t>"</w:t>
      </w:r>
      <w:r>
        <w:rPr>
          <w:rFonts w:hint="eastAsia"/>
        </w:rPr>
        <w:t>），具有以下几种变体：</w:t>
      </w:r>
    </w:p>
    <w:p w14:paraId="4113563A" w14:textId="77777777" w:rsidR="00D16BE9" w:rsidRDefault="00AC4FA2">
      <w:pPr>
        <w:pStyle w:val="0"/>
        <w:ind w:firstLineChars="200" w:firstLine="420"/>
      </w:pPr>
      <w:r>
        <w:rPr>
          <w:rFonts w:hint="eastAsia"/>
        </w:rPr>
        <w:t xml:space="preserve">    </w:t>
      </w:r>
      <w:r>
        <w:rPr>
          <w:rFonts w:hint="eastAsia"/>
        </w:rPr>
        <w:t>°</w:t>
      </w:r>
      <w:r>
        <w:rPr>
          <w:rFonts w:hint="eastAsia"/>
        </w:rPr>
        <w:t xml:space="preserve"> </w:t>
      </w:r>
      <w:proofErr w:type="gramStart"/>
      <w:r>
        <w:rPr>
          <w:rFonts w:hint="eastAsia"/>
        </w:rPr>
        <w:t>非主张</w:t>
      </w:r>
      <w:proofErr w:type="gramEnd"/>
      <w:r>
        <w:rPr>
          <w:rFonts w:hint="eastAsia"/>
        </w:rPr>
        <w:t>比较生命周期评估研究（</w:t>
      </w:r>
      <w:r>
        <w:rPr>
          <w:rFonts w:hint="eastAsia"/>
        </w:rPr>
        <w:t>"</w:t>
      </w:r>
      <w:proofErr w:type="gramStart"/>
      <w:r>
        <w:rPr>
          <w:rFonts w:hint="eastAsia"/>
        </w:rPr>
        <w:t>非主张</w:t>
      </w:r>
      <w:proofErr w:type="gramEnd"/>
      <w:r>
        <w:rPr>
          <w:rFonts w:hint="eastAsia"/>
        </w:rPr>
        <w:t>比较</w:t>
      </w:r>
      <w:r>
        <w:rPr>
          <w:rFonts w:hint="eastAsia"/>
        </w:rPr>
        <w:t>LCA</w:t>
      </w:r>
      <w:r>
        <w:rPr>
          <w:rFonts w:hint="eastAsia"/>
        </w:rPr>
        <w:t>研究</w:t>
      </w:r>
      <w:r>
        <w:rPr>
          <w:rFonts w:hint="eastAsia"/>
        </w:rPr>
        <w:t>"</w:t>
      </w:r>
      <w:r>
        <w:rPr>
          <w:rFonts w:hint="eastAsia"/>
        </w:rPr>
        <w:t>）</w:t>
      </w:r>
    </w:p>
    <w:p w14:paraId="1DDFB415" w14:textId="77777777" w:rsidR="00D16BE9" w:rsidRDefault="00AC4FA2">
      <w:pPr>
        <w:pStyle w:val="0"/>
        <w:ind w:firstLineChars="200" w:firstLine="420"/>
      </w:pPr>
      <w:r>
        <w:rPr>
          <w:rFonts w:hint="eastAsia"/>
        </w:rPr>
        <w:t xml:space="preserve">    </w:t>
      </w:r>
      <w:r>
        <w:rPr>
          <w:rFonts w:hint="eastAsia"/>
        </w:rPr>
        <w:t>°</w:t>
      </w:r>
      <w:r>
        <w:rPr>
          <w:rFonts w:hint="eastAsia"/>
        </w:rPr>
        <w:t xml:space="preserve"> </w:t>
      </w:r>
      <w:r>
        <w:rPr>
          <w:rFonts w:hint="eastAsia"/>
        </w:rPr>
        <w:t>比较主张生命周期评估研究（</w:t>
      </w:r>
      <w:r>
        <w:rPr>
          <w:rFonts w:hint="eastAsia"/>
        </w:rPr>
        <w:t>"</w:t>
      </w:r>
      <w:r>
        <w:rPr>
          <w:rFonts w:hint="eastAsia"/>
        </w:rPr>
        <w:t>比较主张</w:t>
      </w:r>
      <w:r>
        <w:rPr>
          <w:rFonts w:hint="eastAsia"/>
        </w:rPr>
        <w:t>LCA</w:t>
      </w:r>
      <w:r>
        <w:rPr>
          <w:rFonts w:hint="eastAsia"/>
        </w:rPr>
        <w:t>研究</w:t>
      </w:r>
      <w:r>
        <w:rPr>
          <w:rFonts w:hint="eastAsia"/>
        </w:rPr>
        <w:t>"</w:t>
      </w:r>
      <w:r>
        <w:rPr>
          <w:rFonts w:hint="eastAsia"/>
        </w:rPr>
        <w:t>），明确得出任何比较替代方案的优越性、劣势或平等性</w:t>
      </w:r>
    </w:p>
    <w:p w14:paraId="2A0C4845" w14:textId="77777777" w:rsidR="00D16BE9" w:rsidRDefault="00AC4FA2">
      <w:pPr>
        <w:pStyle w:val="0"/>
        <w:numPr>
          <w:ilvl w:val="0"/>
          <w:numId w:val="30"/>
        </w:numPr>
        <w:ind w:left="0" w:firstLineChars="200" w:firstLine="420"/>
      </w:pPr>
      <w:r>
        <w:rPr>
          <w:rFonts w:hint="eastAsia"/>
        </w:rPr>
        <w:t>被分析系统的详细</w:t>
      </w:r>
      <w:r>
        <w:rPr>
          <w:rFonts w:hint="eastAsia"/>
        </w:rPr>
        <w:t>LCI</w:t>
      </w:r>
      <w:r>
        <w:rPr>
          <w:rFonts w:hint="eastAsia"/>
        </w:rPr>
        <w:t>模型（如果计划进行更详细的情景分析，例如在详细的生态设计中）。</w:t>
      </w:r>
    </w:p>
    <w:p w14:paraId="343D5336" w14:textId="77777777" w:rsidR="00D16BE9" w:rsidRDefault="00AC4FA2">
      <w:pPr>
        <w:pStyle w:val="0"/>
        <w:ind w:firstLineChars="200" w:firstLine="420"/>
      </w:pPr>
      <w:r>
        <w:rPr>
          <w:rFonts w:hint="eastAsia"/>
        </w:rPr>
        <w:t>注：对于开发</w:t>
      </w:r>
      <w:r>
        <w:rPr>
          <w:rFonts w:hint="eastAsia"/>
        </w:rPr>
        <w:t>LCIA</w:t>
      </w:r>
      <w:r>
        <w:rPr>
          <w:rFonts w:hint="eastAsia"/>
        </w:rPr>
        <w:t>模型、方法和因素的研究，请参见单独的指导文件《生命周期影响评估（</w:t>
      </w:r>
      <w:r>
        <w:rPr>
          <w:rFonts w:hint="eastAsia"/>
        </w:rPr>
        <w:t>LCIA</w:t>
      </w:r>
      <w:r>
        <w:rPr>
          <w:rFonts w:hint="eastAsia"/>
        </w:rPr>
        <w:t>）模型和指标的框架和要求》。</w:t>
      </w:r>
    </w:p>
    <w:p w14:paraId="2FAE17C8" w14:textId="77777777" w:rsidR="00D16BE9" w:rsidRDefault="00AC4FA2">
      <w:pPr>
        <w:pStyle w:val="0"/>
        <w:ind w:firstLineChars="200" w:firstLine="420"/>
      </w:pPr>
      <w:r>
        <w:rPr>
          <w:rFonts w:hint="eastAsia"/>
        </w:rPr>
        <w:t>表</w:t>
      </w:r>
      <w:r>
        <w:rPr>
          <w:rFonts w:hint="eastAsia"/>
        </w:rPr>
        <w:t>3</w:t>
      </w:r>
      <w:r>
        <w:rPr>
          <w:rFonts w:hint="eastAsia"/>
        </w:rPr>
        <w:t>概述了</w:t>
      </w:r>
      <w:r>
        <w:rPr>
          <w:rFonts w:hint="eastAsia"/>
        </w:rPr>
        <w:t>LCI/LCA</w:t>
      </w:r>
      <w:r>
        <w:rPr>
          <w:rFonts w:hint="eastAsia"/>
        </w:rPr>
        <w:t>研究的哪些交付成果类型是每种预期应用所需的输入</w:t>
      </w:r>
      <w:r>
        <w:rPr>
          <w:rStyle w:val="afb"/>
        </w:rPr>
        <w:footnoteReference w:id="32"/>
      </w:r>
      <w:r>
        <w:rPr>
          <w:rFonts w:hint="eastAsia"/>
        </w:rPr>
        <w:t>。它还显示了每种预期应用通常属于哪种三种原型目标情况，以及与该交付成果类型相关的具体</w:t>
      </w:r>
      <w:r>
        <w:rPr>
          <w:rFonts w:hint="eastAsia"/>
        </w:rPr>
        <w:t>ISO</w:t>
      </w:r>
      <w:r>
        <w:rPr>
          <w:rFonts w:hint="eastAsia"/>
        </w:rPr>
        <w:t>标准（如有）。</w:t>
      </w:r>
    </w:p>
    <w:p w14:paraId="44D33357" w14:textId="77777777" w:rsidR="00D16BE9" w:rsidRDefault="00AC4FA2">
      <w:pPr>
        <w:pStyle w:val="0"/>
        <w:ind w:firstLineChars="200" w:firstLine="420"/>
      </w:pPr>
      <w:r>
        <w:rPr>
          <w:rFonts w:hint="eastAsia"/>
        </w:rPr>
        <w:t>报告的要求形式取决于多个因素；除了交付成果类型和预期应用外，受众等也会影响这些要求；相关详细规定见第</w:t>
      </w:r>
      <w:r>
        <w:rPr>
          <w:rFonts w:hint="eastAsia"/>
        </w:rPr>
        <w:t>10</w:t>
      </w:r>
      <w:r>
        <w:rPr>
          <w:rFonts w:hint="eastAsia"/>
        </w:rPr>
        <w:t>章。</w:t>
      </w:r>
    </w:p>
    <w:p w14:paraId="756568B8" w14:textId="77777777" w:rsidR="00D16BE9" w:rsidRDefault="00D16BE9">
      <w:pPr>
        <w:pStyle w:val="0"/>
        <w:ind w:firstLineChars="200" w:firstLine="422"/>
        <w:rPr>
          <w:b/>
          <w:bCs/>
        </w:rPr>
      </w:pPr>
    </w:p>
    <w:p w14:paraId="4E6F4C0F" w14:textId="77777777" w:rsidR="00D16BE9" w:rsidRDefault="00AC4FA2">
      <w:pPr>
        <w:pStyle w:val="0"/>
        <w:ind w:firstLineChars="200" w:firstLine="422"/>
        <w:rPr>
          <w:b/>
          <w:bCs/>
        </w:rPr>
      </w:pPr>
      <w:r>
        <w:rPr>
          <w:rFonts w:hint="eastAsia"/>
          <w:b/>
          <w:bCs/>
        </w:rPr>
        <w:t>表</w:t>
      </w:r>
      <w:r>
        <w:rPr>
          <w:rFonts w:hint="eastAsia"/>
          <w:b/>
          <w:bCs/>
        </w:rPr>
        <w:t xml:space="preserve">3 </w:t>
      </w:r>
      <w:r>
        <w:rPr>
          <w:rFonts w:hint="eastAsia"/>
          <w:b/>
          <w:bCs/>
        </w:rPr>
        <w:t>常见的</w:t>
      </w:r>
      <w:r>
        <w:rPr>
          <w:rFonts w:hint="eastAsia"/>
          <w:b/>
          <w:bCs/>
        </w:rPr>
        <w:t>LCI/LCA</w:t>
      </w:r>
      <w:r>
        <w:rPr>
          <w:rFonts w:hint="eastAsia"/>
          <w:b/>
          <w:bCs/>
        </w:rPr>
        <w:t>研究交付成果类型，针对特定</w:t>
      </w:r>
      <w:r>
        <w:rPr>
          <w:rFonts w:hint="eastAsia"/>
          <w:b/>
          <w:bCs/>
        </w:rPr>
        <w:t>LCA</w:t>
      </w:r>
      <w:r>
        <w:rPr>
          <w:rFonts w:hint="eastAsia"/>
          <w:b/>
          <w:bCs/>
        </w:rPr>
        <w:t>应用（指示性概述）。最合适的类型需根据具体情况决定。</w:t>
      </w:r>
    </w:p>
    <w:tbl>
      <w:tblPr>
        <w:tblStyle w:val="af6"/>
        <w:tblW w:w="0" w:type="auto"/>
        <w:tblLook w:val="04A0" w:firstRow="1" w:lastRow="0" w:firstColumn="1" w:lastColumn="0" w:noHBand="0" w:noVBand="1"/>
      </w:tblPr>
      <w:tblGrid>
        <w:gridCol w:w="1435"/>
        <w:gridCol w:w="1898"/>
        <w:gridCol w:w="1858"/>
        <w:gridCol w:w="1539"/>
        <w:gridCol w:w="8"/>
        <w:gridCol w:w="1558"/>
      </w:tblGrid>
      <w:tr w:rsidR="00D16BE9" w14:paraId="4C18D06F" w14:textId="77777777">
        <w:tc>
          <w:tcPr>
            <w:tcW w:w="1567" w:type="dxa"/>
          </w:tcPr>
          <w:p w14:paraId="1EC5C6F9" w14:textId="77777777" w:rsidR="00D16BE9" w:rsidRDefault="00AC4FA2">
            <w:pPr>
              <w:pStyle w:val="0"/>
              <w:ind w:firstLineChars="200" w:firstLine="420"/>
            </w:pPr>
            <w:r>
              <w:t>应用领域</w:t>
            </w:r>
            <w:r>
              <w:t>/</w:t>
            </w:r>
            <w:r>
              <w:t>目的</w:t>
            </w:r>
          </w:p>
        </w:tc>
        <w:tc>
          <w:tcPr>
            <w:tcW w:w="2038" w:type="dxa"/>
          </w:tcPr>
          <w:p w14:paraId="246F0B09" w14:textId="77777777" w:rsidR="00D16BE9" w:rsidRDefault="00AC4FA2">
            <w:pPr>
              <w:pStyle w:val="0"/>
              <w:ind w:firstLineChars="200" w:firstLine="420"/>
            </w:pPr>
            <w:r>
              <w:t>LCA</w:t>
            </w:r>
            <w:r>
              <w:t>应用</w:t>
            </w:r>
            <w:r>
              <w:br/>
            </w:r>
            <w:r>
              <w:t>（从生命周期信息用户或提供者的角度）</w:t>
            </w:r>
          </w:p>
        </w:tc>
        <w:tc>
          <w:tcPr>
            <w:tcW w:w="1992" w:type="dxa"/>
          </w:tcPr>
          <w:p w14:paraId="5307242C" w14:textId="77777777" w:rsidR="00D16BE9" w:rsidRDefault="00AC4FA2">
            <w:pPr>
              <w:pStyle w:val="0"/>
              <w:ind w:firstLineChars="200" w:firstLine="420"/>
            </w:pPr>
            <w:r>
              <w:t>LCI / LCA</w:t>
            </w:r>
            <w:r>
              <w:t>类型的交付成果和</w:t>
            </w:r>
            <w:r>
              <w:t>/</w:t>
            </w:r>
            <w:r>
              <w:t>或应用要求作为</w:t>
            </w:r>
            <w:r>
              <w:lastRenderedPageBreak/>
              <w:t>“LCA</w:t>
            </w:r>
            <w:r>
              <w:t>应用</w:t>
            </w:r>
            <w:r>
              <w:t>”</w:t>
            </w:r>
            <w:r>
              <w:t>的直接输入</w:t>
            </w:r>
            <w:r>
              <w:rPr>
                <w:rStyle w:val="afb"/>
              </w:rPr>
              <w:footnoteReference w:id="33"/>
            </w:r>
            <w:r>
              <w:rPr>
                <w:rFonts w:hint="eastAsia"/>
              </w:rPr>
              <w:t>,</w:t>
            </w:r>
            <w:r>
              <w:rPr>
                <w:rStyle w:val="afb"/>
              </w:rPr>
              <w:footnoteReference w:id="34"/>
            </w:r>
            <w:r>
              <w:rPr>
                <w:rFonts w:hint="eastAsia"/>
              </w:rPr>
              <w:t>,</w:t>
            </w:r>
            <w:r>
              <w:rPr>
                <w:rStyle w:val="afb"/>
              </w:rPr>
              <w:footnoteReference w:id="35"/>
            </w:r>
          </w:p>
        </w:tc>
        <w:tc>
          <w:tcPr>
            <w:tcW w:w="1095" w:type="dxa"/>
            <w:gridSpan w:val="2"/>
          </w:tcPr>
          <w:p w14:paraId="540385E6" w14:textId="77777777" w:rsidR="00D16BE9" w:rsidRDefault="00AC4FA2">
            <w:pPr>
              <w:pStyle w:val="0"/>
              <w:ind w:firstLineChars="200" w:firstLine="420"/>
            </w:pPr>
            <w:r>
              <w:rPr>
                <w:rFonts w:hint="eastAsia"/>
              </w:rPr>
              <w:lastRenderedPageBreak/>
              <w:t>适用的目标情境</w:t>
            </w:r>
          </w:p>
        </w:tc>
        <w:tc>
          <w:tcPr>
            <w:tcW w:w="1604" w:type="dxa"/>
          </w:tcPr>
          <w:p w14:paraId="2634A132" w14:textId="77777777" w:rsidR="00D16BE9" w:rsidRDefault="00AC4FA2">
            <w:pPr>
              <w:pStyle w:val="0"/>
              <w:ind w:firstLineChars="200" w:firstLine="420"/>
            </w:pPr>
            <w:r>
              <w:rPr>
                <w:rFonts w:hint="eastAsia"/>
              </w:rPr>
              <w:t>相关的</w:t>
            </w:r>
            <w:r>
              <w:rPr>
                <w:rFonts w:hint="eastAsia"/>
              </w:rPr>
              <w:t>ISO</w:t>
            </w:r>
            <w:r>
              <w:rPr>
                <w:rFonts w:hint="eastAsia"/>
              </w:rPr>
              <w:t>标准（除了</w:t>
            </w:r>
            <w:r>
              <w:rPr>
                <w:rFonts w:hint="eastAsia"/>
              </w:rPr>
              <w:t>14040</w:t>
            </w:r>
            <w:r>
              <w:rPr>
                <w:rFonts w:hint="eastAsia"/>
              </w:rPr>
              <w:t>和</w:t>
            </w:r>
            <w:r>
              <w:rPr>
                <w:rFonts w:hint="eastAsia"/>
              </w:rPr>
              <w:t>14044:2006</w:t>
            </w:r>
            <w:r>
              <w:rPr>
                <w:rFonts w:hint="eastAsia"/>
              </w:rPr>
              <w:t>之外）</w:t>
            </w:r>
          </w:p>
        </w:tc>
      </w:tr>
      <w:tr w:rsidR="00D16BE9" w14:paraId="68E3DBEB" w14:textId="77777777">
        <w:trPr>
          <w:trHeight w:val="294"/>
        </w:trPr>
        <w:tc>
          <w:tcPr>
            <w:tcW w:w="1567" w:type="dxa"/>
            <w:vMerge w:val="restart"/>
          </w:tcPr>
          <w:p w14:paraId="6F0100EC" w14:textId="77777777" w:rsidR="00D16BE9" w:rsidRDefault="00AC4FA2">
            <w:pPr>
              <w:pStyle w:val="0"/>
              <w:ind w:firstLineChars="200" w:firstLine="420"/>
            </w:pPr>
            <w:r>
              <w:t>产品改进</w:t>
            </w:r>
          </w:p>
        </w:tc>
        <w:tc>
          <w:tcPr>
            <w:tcW w:w="2038" w:type="dxa"/>
          </w:tcPr>
          <w:p w14:paraId="148D4C55" w14:textId="77777777" w:rsidR="00D16BE9" w:rsidRDefault="00AC4FA2">
            <w:pPr>
              <w:pStyle w:val="0"/>
              <w:ind w:firstLineChars="200" w:firstLine="422"/>
              <w:rPr>
                <w:b/>
                <w:bCs/>
              </w:rPr>
            </w:pPr>
            <w:r>
              <w:rPr>
                <w:b/>
                <w:bCs/>
              </w:rPr>
              <w:t>识别产品组的关键环境绩效指标（</w:t>
            </w:r>
            <w:r>
              <w:rPr>
                <w:b/>
                <w:bCs/>
              </w:rPr>
              <w:t>KEPI</w:t>
            </w:r>
            <w:r>
              <w:rPr>
                <w:b/>
                <w:bCs/>
              </w:rPr>
              <w:t>）用于生态设计</w:t>
            </w:r>
            <w:r>
              <w:rPr>
                <w:b/>
                <w:bCs/>
              </w:rPr>
              <w:t>/</w:t>
            </w:r>
            <w:r>
              <w:rPr>
                <w:b/>
                <w:bCs/>
              </w:rPr>
              <w:t>简化</w:t>
            </w:r>
            <w:r>
              <w:rPr>
                <w:b/>
                <w:bCs/>
              </w:rPr>
              <w:t>LCA</w:t>
            </w:r>
          </w:p>
        </w:tc>
        <w:tc>
          <w:tcPr>
            <w:tcW w:w="1992" w:type="dxa"/>
          </w:tcPr>
          <w:p w14:paraId="0BB61041" w14:textId="77777777" w:rsidR="00D16BE9" w:rsidRDefault="00AC4FA2">
            <w:pPr>
              <w:pStyle w:val="0"/>
              <w:ind w:firstLineChars="200" w:firstLine="422"/>
              <w:rPr>
                <w:b/>
                <w:bCs/>
              </w:rPr>
            </w:pPr>
            <w:r>
              <w:rPr>
                <w:rFonts w:hint="eastAsia"/>
                <w:b/>
                <w:bCs/>
              </w:rPr>
              <w:t xml:space="preserve">d </w:t>
            </w:r>
            <w:r>
              <w:rPr>
                <w:rFonts w:hint="eastAsia"/>
                <w:b/>
                <w:bCs/>
              </w:rPr>
              <w:t>或</w:t>
            </w:r>
            <w:r>
              <w:rPr>
                <w:rFonts w:hint="eastAsia"/>
                <w:b/>
                <w:bCs/>
              </w:rPr>
              <w:t>e</w:t>
            </w:r>
            <w:r>
              <w:rPr>
                <w:rFonts w:hint="eastAsia"/>
                <w:b/>
                <w:bCs/>
              </w:rPr>
              <w:t>或</w:t>
            </w:r>
            <w:r>
              <w:rPr>
                <w:rFonts w:hint="eastAsia"/>
                <w:b/>
                <w:bCs/>
              </w:rPr>
              <w:t>iii;</w:t>
            </w:r>
            <w:r>
              <w:rPr>
                <w:rFonts w:hint="eastAsia"/>
                <w:b/>
                <w:bCs/>
              </w:rPr>
              <w:t>和</w:t>
            </w:r>
            <w:r>
              <w:rPr>
                <w:rFonts w:hint="eastAsia"/>
                <w:b/>
                <w:bCs/>
              </w:rPr>
              <w:t>f</w:t>
            </w:r>
          </w:p>
        </w:tc>
        <w:tc>
          <w:tcPr>
            <w:tcW w:w="1095" w:type="dxa"/>
            <w:gridSpan w:val="2"/>
          </w:tcPr>
          <w:p w14:paraId="629A4A01" w14:textId="77777777" w:rsidR="00D16BE9" w:rsidRDefault="00AC4FA2">
            <w:pPr>
              <w:pStyle w:val="0"/>
              <w:ind w:firstLineChars="200" w:firstLine="422"/>
              <w:rPr>
                <w:b/>
                <w:bCs/>
              </w:rPr>
            </w:pPr>
            <w:r>
              <w:rPr>
                <w:rFonts w:hint="eastAsia"/>
                <w:b/>
                <w:bCs/>
              </w:rPr>
              <w:t>A</w:t>
            </w:r>
          </w:p>
        </w:tc>
        <w:tc>
          <w:tcPr>
            <w:tcW w:w="1604" w:type="dxa"/>
          </w:tcPr>
          <w:p w14:paraId="5415F1A3" w14:textId="77777777" w:rsidR="00D16BE9" w:rsidRDefault="00D16BE9">
            <w:pPr>
              <w:pStyle w:val="0"/>
              <w:ind w:firstLineChars="200" w:firstLine="422"/>
              <w:rPr>
                <w:b/>
                <w:bCs/>
              </w:rPr>
            </w:pPr>
          </w:p>
        </w:tc>
      </w:tr>
      <w:tr w:rsidR="00D16BE9" w14:paraId="5526EDE8" w14:textId="77777777">
        <w:trPr>
          <w:trHeight w:val="292"/>
        </w:trPr>
        <w:tc>
          <w:tcPr>
            <w:tcW w:w="1567" w:type="dxa"/>
            <w:vMerge/>
          </w:tcPr>
          <w:p w14:paraId="0878C12F" w14:textId="77777777" w:rsidR="00D16BE9" w:rsidRDefault="00D16BE9">
            <w:pPr>
              <w:pStyle w:val="0"/>
              <w:ind w:firstLineChars="200" w:firstLine="420"/>
            </w:pPr>
          </w:p>
        </w:tc>
        <w:tc>
          <w:tcPr>
            <w:tcW w:w="2038" w:type="dxa"/>
          </w:tcPr>
          <w:p w14:paraId="1B97D063" w14:textId="77777777" w:rsidR="00D16BE9" w:rsidRDefault="00AC4FA2">
            <w:pPr>
              <w:pStyle w:val="0"/>
              <w:ind w:firstLineChars="200" w:firstLine="422"/>
              <w:rPr>
                <w:b/>
                <w:bCs/>
              </w:rPr>
            </w:pPr>
            <w:r>
              <w:rPr>
                <w:b/>
                <w:bCs/>
              </w:rPr>
              <w:t>特定产品的弱点分析</w:t>
            </w:r>
          </w:p>
        </w:tc>
        <w:tc>
          <w:tcPr>
            <w:tcW w:w="1992" w:type="dxa"/>
          </w:tcPr>
          <w:p w14:paraId="2A22352A" w14:textId="77777777" w:rsidR="00D16BE9" w:rsidRDefault="00AC4FA2">
            <w:pPr>
              <w:pStyle w:val="0"/>
              <w:ind w:firstLineChars="200" w:firstLine="422"/>
              <w:rPr>
                <w:b/>
                <w:bCs/>
              </w:rPr>
            </w:pPr>
            <w:r>
              <w:rPr>
                <w:rFonts w:hint="eastAsia"/>
                <w:b/>
                <w:bCs/>
              </w:rPr>
              <w:t xml:space="preserve">f </w:t>
            </w:r>
            <w:r>
              <w:rPr>
                <w:rFonts w:hint="eastAsia"/>
                <w:b/>
                <w:bCs/>
              </w:rPr>
              <w:t>和</w:t>
            </w:r>
            <w:r>
              <w:rPr>
                <w:rFonts w:hint="eastAsia"/>
                <w:b/>
                <w:bCs/>
              </w:rPr>
              <w:t xml:space="preserve"> d</w:t>
            </w:r>
          </w:p>
        </w:tc>
        <w:tc>
          <w:tcPr>
            <w:tcW w:w="1095" w:type="dxa"/>
            <w:gridSpan w:val="2"/>
          </w:tcPr>
          <w:p w14:paraId="7D5E65DE" w14:textId="77777777" w:rsidR="00D16BE9" w:rsidRDefault="00AC4FA2">
            <w:pPr>
              <w:pStyle w:val="0"/>
              <w:ind w:firstLineChars="200" w:firstLine="422"/>
              <w:rPr>
                <w:b/>
                <w:bCs/>
              </w:rPr>
            </w:pPr>
            <w:r>
              <w:rPr>
                <w:rFonts w:hint="eastAsia"/>
                <w:b/>
                <w:bCs/>
              </w:rPr>
              <w:t>A</w:t>
            </w:r>
          </w:p>
        </w:tc>
        <w:tc>
          <w:tcPr>
            <w:tcW w:w="1604" w:type="dxa"/>
          </w:tcPr>
          <w:p w14:paraId="2976FF25" w14:textId="77777777" w:rsidR="00D16BE9" w:rsidRDefault="00AC4FA2">
            <w:pPr>
              <w:pStyle w:val="0"/>
              <w:ind w:firstLineChars="200" w:firstLine="422"/>
              <w:rPr>
                <w:b/>
                <w:bCs/>
              </w:rPr>
            </w:pPr>
            <w:r>
              <w:rPr>
                <w:b/>
                <w:bCs/>
              </w:rPr>
              <w:t>ISO/TR 14062</w:t>
            </w:r>
          </w:p>
        </w:tc>
      </w:tr>
      <w:tr w:rsidR="00D16BE9" w14:paraId="243D20E9" w14:textId="77777777">
        <w:trPr>
          <w:trHeight w:val="292"/>
        </w:trPr>
        <w:tc>
          <w:tcPr>
            <w:tcW w:w="1567" w:type="dxa"/>
            <w:vMerge/>
          </w:tcPr>
          <w:p w14:paraId="5181B15A" w14:textId="77777777" w:rsidR="00D16BE9" w:rsidRDefault="00D16BE9">
            <w:pPr>
              <w:pStyle w:val="0"/>
              <w:ind w:firstLineChars="200" w:firstLine="420"/>
            </w:pPr>
          </w:p>
        </w:tc>
        <w:tc>
          <w:tcPr>
            <w:tcW w:w="2038" w:type="dxa"/>
          </w:tcPr>
          <w:p w14:paraId="777D9BE3" w14:textId="77777777" w:rsidR="00D16BE9" w:rsidRDefault="00AC4FA2">
            <w:pPr>
              <w:pStyle w:val="0"/>
              <w:ind w:firstLineChars="200" w:firstLine="422"/>
              <w:rPr>
                <w:b/>
                <w:bCs/>
              </w:rPr>
            </w:pPr>
            <w:r>
              <w:rPr>
                <w:b/>
                <w:bCs/>
              </w:rPr>
              <w:t>详细的生态设计</w:t>
            </w:r>
            <w:r>
              <w:rPr>
                <w:b/>
                <w:bCs/>
              </w:rPr>
              <w:t>/</w:t>
            </w:r>
            <w:r>
              <w:rPr>
                <w:b/>
                <w:bCs/>
              </w:rPr>
              <w:t>设计可回收性</w:t>
            </w:r>
          </w:p>
        </w:tc>
        <w:tc>
          <w:tcPr>
            <w:tcW w:w="1992" w:type="dxa"/>
          </w:tcPr>
          <w:p w14:paraId="28D25DA2" w14:textId="77777777" w:rsidR="00D16BE9" w:rsidRDefault="00AC4FA2">
            <w:pPr>
              <w:pStyle w:val="0"/>
              <w:ind w:firstLineChars="200" w:firstLine="422"/>
              <w:rPr>
                <w:b/>
                <w:bCs/>
              </w:rPr>
            </w:pPr>
            <w:r>
              <w:rPr>
                <w:rFonts w:hint="eastAsia"/>
                <w:b/>
                <w:bCs/>
              </w:rPr>
              <w:t>f</w:t>
            </w:r>
          </w:p>
        </w:tc>
        <w:tc>
          <w:tcPr>
            <w:tcW w:w="1095" w:type="dxa"/>
            <w:gridSpan w:val="2"/>
          </w:tcPr>
          <w:p w14:paraId="295EE798" w14:textId="77777777" w:rsidR="00D16BE9" w:rsidRDefault="00AC4FA2">
            <w:pPr>
              <w:pStyle w:val="0"/>
              <w:ind w:firstLineChars="200" w:firstLine="422"/>
              <w:rPr>
                <w:b/>
                <w:bCs/>
              </w:rPr>
            </w:pPr>
            <w:r>
              <w:rPr>
                <w:rFonts w:hint="eastAsia"/>
                <w:b/>
                <w:bCs/>
              </w:rPr>
              <w:t>A</w:t>
            </w:r>
          </w:p>
        </w:tc>
        <w:tc>
          <w:tcPr>
            <w:tcW w:w="1604" w:type="dxa"/>
          </w:tcPr>
          <w:p w14:paraId="38E78098" w14:textId="77777777" w:rsidR="00D16BE9" w:rsidRDefault="00AC4FA2">
            <w:pPr>
              <w:pStyle w:val="0"/>
              <w:ind w:firstLineChars="200" w:firstLine="422"/>
              <w:rPr>
                <w:b/>
                <w:bCs/>
              </w:rPr>
            </w:pPr>
            <w:r>
              <w:rPr>
                <w:b/>
                <w:bCs/>
              </w:rPr>
              <w:t>ISO/TR 14062</w:t>
            </w:r>
          </w:p>
        </w:tc>
      </w:tr>
      <w:tr w:rsidR="00D16BE9" w14:paraId="0B48F268" w14:textId="77777777">
        <w:trPr>
          <w:trHeight w:val="292"/>
        </w:trPr>
        <w:tc>
          <w:tcPr>
            <w:tcW w:w="1567" w:type="dxa"/>
            <w:vMerge/>
          </w:tcPr>
          <w:p w14:paraId="58244E61" w14:textId="77777777" w:rsidR="00D16BE9" w:rsidRDefault="00D16BE9">
            <w:pPr>
              <w:pStyle w:val="0"/>
              <w:ind w:firstLineChars="200" w:firstLine="420"/>
            </w:pPr>
          </w:p>
        </w:tc>
        <w:tc>
          <w:tcPr>
            <w:tcW w:w="2038" w:type="dxa"/>
          </w:tcPr>
          <w:p w14:paraId="03DFC0E0" w14:textId="77777777" w:rsidR="00D16BE9" w:rsidRDefault="00AC4FA2">
            <w:pPr>
              <w:pStyle w:val="0"/>
              <w:ind w:firstLineChars="200" w:firstLine="422"/>
              <w:rPr>
                <w:b/>
                <w:bCs/>
              </w:rPr>
            </w:pPr>
            <w:r>
              <w:rPr>
                <w:b/>
                <w:bCs/>
              </w:rPr>
              <w:t>进行简化的</w:t>
            </w:r>
            <w:r>
              <w:rPr>
                <w:b/>
                <w:bCs/>
              </w:rPr>
              <w:t>KEPI</w:t>
            </w:r>
            <w:r>
              <w:rPr>
                <w:b/>
                <w:bCs/>
              </w:rPr>
              <w:t>类型</w:t>
            </w:r>
            <w:r>
              <w:rPr>
                <w:b/>
                <w:bCs/>
              </w:rPr>
              <w:t>LCA/</w:t>
            </w:r>
            <w:r>
              <w:rPr>
                <w:b/>
                <w:bCs/>
              </w:rPr>
              <w:t>生态设计研究</w:t>
            </w:r>
          </w:p>
        </w:tc>
        <w:tc>
          <w:tcPr>
            <w:tcW w:w="1992" w:type="dxa"/>
          </w:tcPr>
          <w:p w14:paraId="39F6F87D" w14:textId="77777777" w:rsidR="00D16BE9" w:rsidRDefault="00AC4FA2">
            <w:pPr>
              <w:pStyle w:val="0"/>
              <w:ind w:firstLineChars="200" w:firstLine="422"/>
              <w:rPr>
                <w:b/>
                <w:bCs/>
              </w:rPr>
            </w:pPr>
            <w:r>
              <w:rPr>
                <w:rFonts w:hint="eastAsia"/>
                <w:b/>
                <w:bCs/>
              </w:rPr>
              <w:t>i</w:t>
            </w:r>
          </w:p>
        </w:tc>
        <w:tc>
          <w:tcPr>
            <w:tcW w:w="1095" w:type="dxa"/>
            <w:gridSpan w:val="2"/>
          </w:tcPr>
          <w:p w14:paraId="52A7A635" w14:textId="77777777" w:rsidR="00D16BE9" w:rsidRDefault="00AC4FA2">
            <w:pPr>
              <w:pStyle w:val="0"/>
              <w:ind w:firstLineChars="200" w:firstLine="422"/>
              <w:rPr>
                <w:b/>
                <w:bCs/>
              </w:rPr>
            </w:pPr>
            <w:r>
              <w:rPr>
                <w:rFonts w:hint="eastAsia"/>
                <w:b/>
                <w:bCs/>
              </w:rPr>
              <w:t>A</w:t>
            </w:r>
          </w:p>
        </w:tc>
        <w:tc>
          <w:tcPr>
            <w:tcW w:w="1604" w:type="dxa"/>
          </w:tcPr>
          <w:p w14:paraId="04A00E15" w14:textId="77777777" w:rsidR="00D16BE9" w:rsidRDefault="00D16BE9">
            <w:pPr>
              <w:pStyle w:val="0"/>
              <w:ind w:firstLineChars="200" w:firstLine="422"/>
              <w:rPr>
                <w:b/>
                <w:bCs/>
              </w:rPr>
            </w:pPr>
          </w:p>
        </w:tc>
      </w:tr>
      <w:tr w:rsidR="00D16BE9" w14:paraId="6CD3388C" w14:textId="77777777">
        <w:trPr>
          <w:trHeight w:val="260"/>
        </w:trPr>
        <w:tc>
          <w:tcPr>
            <w:tcW w:w="1567" w:type="dxa"/>
            <w:vMerge w:val="restart"/>
          </w:tcPr>
          <w:p w14:paraId="08882ACB" w14:textId="77777777" w:rsidR="00D16BE9" w:rsidRDefault="00AC4FA2">
            <w:pPr>
              <w:pStyle w:val="0"/>
              <w:ind w:firstLineChars="200" w:firstLine="420"/>
            </w:pPr>
            <w:r>
              <w:t>产品比较和采购</w:t>
            </w:r>
          </w:p>
        </w:tc>
        <w:tc>
          <w:tcPr>
            <w:tcW w:w="2038" w:type="dxa"/>
          </w:tcPr>
          <w:p w14:paraId="6ADE6B43" w14:textId="77777777" w:rsidR="00D16BE9" w:rsidRDefault="00AC4FA2">
            <w:pPr>
              <w:pStyle w:val="0"/>
              <w:ind w:firstLineChars="200" w:firstLine="422"/>
              <w:rPr>
                <w:b/>
                <w:bCs/>
              </w:rPr>
            </w:pPr>
            <w:r>
              <w:rPr>
                <w:b/>
                <w:bCs/>
              </w:rPr>
              <w:t>特定商品或服务的比较</w:t>
            </w:r>
          </w:p>
        </w:tc>
        <w:tc>
          <w:tcPr>
            <w:tcW w:w="1992" w:type="dxa"/>
          </w:tcPr>
          <w:p w14:paraId="71C5C80C" w14:textId="77777777" w:rsidR="00D16BE9" w:rsidRDefault="00AC4FA2">
            <w:pPr>
              <w:pStyle w:val="0"/>
              <w:ind w:firstLineChars="200" w:firstLine="422"/>
              <w:rPr>
                <w:b/>
                <w:bCs/>
              </w:rPr>
            </w:pPr>
            <w:proofErr w:type="spellStart"/>
            <w:proofErr w:type="gramStart"/>
            <w:r>
              <w:rPr>
                <w:rFonts w:hint="eastAsia"/>
                <w:b/>
                <w:bCs/>
              </w:rPr>
              <w:t>e,ii</w:t>
            </w:r>
            <w:proofErr w:type="gramEnd"/>
            <w:r>
              <w:rPr>
                <w:rFonts w:hint="eastAsia"/>
                <w:b/>
                <w:bCs/>
              </w:rPr>
              <w:t>,or</w:t>
            </w:r>
            <w:proofErr w:type="spellEnd"/>
            <w:r>
              <w:rPr>
                <w:rFonts w:hint="eastAsia"/>
                <w:b/>
                <w:bCs/>
              </w:rPr>
              <w:t xml:space="preserve"> iv</w:t>
            </w:r>
          </w:p>
        </w:tc>
        <w:tc>
          <w:tcPr>
            <w:tcW w:w="1095" w:type="dxa"/>
            <w:gridSpan w:val="2"/>
          </w:tcPr>
          <w:p w14:paraId="4B9864FA" w14:textId="77777777" w:rsidR="00D16BE9" w:rsidRDefault="00AC4FA2">
            <w:pPr>
              <w:pStyle w:val="0"/>
              <w:ind w:firstLineChars="200" w:firstLine="422"/>
              <w:rPr>
                <w:b/>
                <w:bCs/>
              </w:rPr>
            </w:pPr>
            <w:r>
              <w:rPr>
                <w:rFonts w:hint="eastAsia"/>
                <w:b/>
                <w:bCs/>
              </w:rPr>
              <w:t>A</w:t>
            </w:r>
          </w:p>
        </w:tc>
        <w:tc>
          <w:tcPr>
            <w:tcW w:w="1604" w:type="dxa"/>
          </w:tcPr>
          <w:p w14:paraId="3066A4F6" w14:textId="77777777" w:rsidR="00D16BE9" w:rsidRDefault="00D16BE9">
            <w:pPr>
              <w:pStyle w:val="0"/>
              <w:ind w:firstLineChars="200" w:firstLine="422"/>
              <w:rPr>
                <w:b/>
                <w:bCs/>
              </w:rPr>
            </w:pPr>
          </w:p>
        </w:tc>
      </w:tr>
      <w:tr w:rsidR="00D16BE9" w14:paraId="1AD7B19C" w14:textId="77777777">
        <w:trPr>
          <w:trHeight w:val="260"/>
        </w:trPr>
        <w:tc>
          <w:tcPr>
            <w:tcW w:w="1567" w:type="dxa"/>
            <w:vMerge/>
          </w:tcPr>
          <w:p w14:paraId="7E2D4220" w14:textId="77777777" w:rsidR="00D16BE9" w:rsidRDefault="00D16BE9">
            <w:pPr>
              <w:pStyle w:val="0"/>
              <w:ind w:firstLineChars="200" w:firstLine="420"/>
            </w:pPr>
          </w:p>
        </w:tc>
        <w:tc>
          <w:tcPr>
            <w:tcW w:w="2038" w:type="dxa"/>
          </w:tcPr>
          <w:p w14:paraId="294EBBCA" w14:textId="77777777" w:rsidR="00D16BE9" w:rsidRDefault="00AC4FA2">
            <w:pPr>
              <w:pStyle w:val="0"/>
              <w:ind w:firstLineChars="200" w:firstLine="422"/>
              <w:rPr>
                <w:b/>
                <w:bCs/>
              </w:rPr>
            </w:pPr>
            <w:r>
              <w:rPr>
                <w:b/>
                <w:bCs/>
              </w:rPr>
              <w:t>特定产品与产品组平均值的基准测试</w:t>
            </w:r>
          </w:p>
        </w:tc>
        <w:tc>
          <w:tcPr>
            <w:tcW w:w="1992" w:type="dxa"/>
          </w:tcPr>
          <w:p w14:paraId="4C86F917" w14:textId="77777777" w:rsidR="00D16BE9" w:rsidRDefault="00AC4FA2">
            <w:pPr>
              <w:pStyle w:val="0"/>
              <w:ind w:firstLineChars="200" w:firstLine="422"/>
              <w:rPr>
                <w:b/>
                <w:bCs/>
              </w:rPr>
            </w:pPr>
            <w:r>
              <w:rPr>
                <w:rFonts w:hint="eastAsia"/>
                <w:b/>
                <w:bCs/>
              </w:rPr>
              <w:t>e</w:t>
            </w:r>
          </w:p>
        </w:tc>
        <w:tc>
          <w:tcPr>
            <w:tcW w:w="1095" w:type="dxa"/>
            <w:gridSpan w:val="2"/>
          </w:tcPr>
          <w:p w14:paraId="710ED6D9" w14:textId="77777777" w:rsidR="00D16BE9" w:rsidRDefault="00AC4FA2">
            <w:pPr>
              <w:pStyle w:val="0"/>
              <w:ind w:firstLineChars="200" w:firstLine="422"/>
              <w:rPr>
                <w:b/>
                <w:bCs/>
              </w:rPr>
            </w:pPr>
            <w:r>
              <w:rPr>
                <w:rFonts w:hint="eastAsia"/>
                <w:b/>
                <w:bCs/>
              </w:rPr>
              <w:t>A</w:t>
            </w:r>
          </w:p>
        </w:tc>
        <w:tc>
          <w:tcPr>
            <w:tcW w:w="1604" w:type="dxa"/>
          </w:tcPr>
          <w:p w14:paraId="61552776" w14:textId="77777777" w:rsidR="00D16BE9" w:rsidRDefault="00D16BE9">
            <w:pPr>
              <w:pStyle w:val="0"/>
              <w:ind w:firstLineChars="200" w:firstLine="422"/>
              <w:rPr>
                <w:b/>
                <w:bCs/>
              </w:rPr>
            </w:pPr>
          </w:p>
        </w:tc>
      </w:tr>
      <w:tr w:rsidR="00D16BE9" w14:paraId="2FAAA099" w14:textId="77777777">
        <w:trPr>
          <w:trHeight w:val="260"/>
        </w:trPr>
        <w:tc>
          <w:tcPr>
            <w:tcW w:w="1567" w:type="dxa"/>
            <w:vMerge/>
          </w:tcPr>
          <w:p w14:paraId="5FC57C0C" w14:textId="77777777" w:rsidR="00D16BE9" w:rsidRDefault="00D16BE9">
            <w:pPr>
              <w:pStyle w:val="0"/>
              <w:ind w:firstLineChars="200" w:firstLine="420"/>
            </w:pPr>
          </w:p>
        </w:tc>
        <w:tc>
          <w:tcPr>
            <w:tcW w:w="2038" w:type="dxa"/>
          </w:tcPr>
          <w:p w14:paraId="3634B20D" w14:textId="77777777" w:rsidR="00D16BE9" w:rsidRDefault="00AC4FA2">
            <w:pPr>
              <w:pStyle w:val="0"/>
              <w:ind w:firstLineChars="200" w:firstLine="422"/>
              <w:rPr>
                <w:b/>
                <w:bCs/>
              </w:rPr>
            </w:pPr>
            <w:r>
              <w:rPr>
                <w:b/>
                <w:bCs/>
              </w:rPr>
              <w:t>绿色公共或私人采购（</w:t>
            </w:r>
            <w:r>
              <w:rPr>
                <w:b/>
                <w:bCs/>
              </w:rPr>
              <w:t>GPP</w:t>
            </w:r>
            <w:r>
              <w:rPr>
                <w:b/>
                <w:bCs/>
              </w:rPr>
              <w:t>）</w:t>
            </w:r>
          </w:p>
        </w:tc>
        <w:tc>
          <w:tcPr>
            <w:tcW w:w="1992" w:type="dxa"/>
          </w:tcPr>
          <w:p w14:paraId="1E9F6076" w14:textId="77777777" w:rsidR="00D16BE9" w:rsidRDefault="00AC4FA2">
            <w:pPr>
              <w:pStyle w:val="0"/>
              <w:ind w:firstLineChars="200" w:firstLine="422"/>
              <w:rPr>
                <w:b/>
                <w:bCs/>
              </w:rPr>
            </w:pPr>
            <w:proofErr w:type="spellStart"/>
            <w:proofErr w:type="gramStart"/>
            <w:r>
              <w:rPr>
                <w:rFonts w:hint="eastAsia"/>
                <w:b/>
                <w:bCs/>
              </w:rPr>
              <w:t>e,ii</w:t>
            </w:r>
            <w:proofErr w:type="gramEnd"/>
            <w:r>
              <w:rPr>
                <w:rFonts w:hint="eastAsia"/>
                <w:b/>
                <w:bCs/>
              </w:rPr>
              <w:t>,or</w:t>
            </w:r>
            <w:proofErr w:type="spellEnd"/>
            <w:r>
              <w:rPr>
                <w:rFonts w:hint="eastAsia"/>
                <w:b/>
                <w:bCs/>
              </w:rPr>
              <w:t xml:space="preserve"> iv</w:t>
            </w:r>
          </w:p>
        </w:tc>
        <w:tc>
          <w:tcPr>
            <w:tcW w:w="1095" w:type="dxa"/>
            <w:gridSpan w:val="2"/>
          </w:tcPr>
          <w:p w14:paraId="63444A22" w14:textId="77777777" w:rsidR="00D16BE9" w:rsidRDefault="00AC4FA2">
            <w:pPr>
              <w:pStyle w:val="0"/>
              <w:ind w:firstLineChars="200" w:firstLine="422"/>
              <w:rPr>
                <w:b/>
                <w:bCs/>
              </w:rPr>
            </w:pPr>
            <w:r>
              <w:rPr>
                <w:rFonts w:hint="eastAsia"/>
                <w:b/>
                <w:bCs/>
              </w:rPr>
              <w:t>A</w:t>
            </w:r>
          </w:p>
        </w:tc>
        <w:tc>
          <w:tcPr>
            <w:tcW w:w="1604" w:type="dxa"/>
          </w:tcPr>
          <w:p w14:paraId="4DDCEE31" w14:textId="77777777" w:rsidR="00D16BE9" w:rsidRDefault="00AC4FA2">
            <w:pPr>
              <w:pStyle w:val="0"/>
              <w:ind w:firstLineChars="200" w:firstLine="422"/>
              <w:rPr>
                <w:b/>
                <w:bCs/>
              </w:rPr>
            </w:pPr>
            <w:r>
              <w:rPr>
                <w:b/>
                <w:bCs/>
              </w:rPr>
              <w:t>ISO 14015</w:t>
            </w:r>
          </w:p>
        </w:tc>
      </w:tr>
      <w:tr w:rsidR="00D16BE9" w14:paraId="124818BF" w14:textId="77777777">
        <w:tc>
          <w:tcPr>
            <w:tcW w:w="1567" w:type="dxa"/>
          </w:tcPr>
          <w:p w14:paraId="3FDFDC68" w14:textId="77777777" w:rsidR="00D16BE9" w:rsidRDefault="00AC4FA2">
            <w:pPr>
              <w:pStyle w:val="0"/>
              <w:ind w:firstLineChars="200" w:firstLine="420"/>
            </w:pPr>
            <w:r>
              <w:t>沟通</w:t>
            </w:r>
          </w:p>
        </w:tc>
        <w:tc>
          <w:tcPr>
            <w:tcW w:w="2038" w:type="dxa"/>
          </w:tcPr>
          <w:p w14:paraId="0A175EEC" w14:textId="77777777" w:rsidR="00D16BE9" w:rsidRDefault="00AC4FA2">
            <w:pPr>
              <w:pStyle w:val="0"/>
              <w:ind w:firstLineChars="200" w:firstLine="422"/>
              <w:rPr>
                <w:b/>
                <w:bCs/>
              </w:rPr>
            </w:pPr>
            <w:r>
              <w:rPr>
                <w:b/>
                <w:bCs/>
              </w:rPr>
              <w:t>制定基于生命周期的</w:t>
            </w:r>
            <w:r>
              <w:rPr>
                <w:b/>
                <w:bCs/>
              </w:rPr>
              <w:t>I</w:t>
            </w:r>
            <w:r>
              <w:rPr>
                <w:b/>
                <w:bCs/>
              </w:rPr>
              <w:t>型环境标签标准</w:t>
            </w:r>
          </w:p>
        </w:tc>
        <w:tc>
          <w:tcPr>
            <w:tcW w:w="1992" w:type="dxa"/>
          </w:tcPr>
          <w:p w14:paraId="3DA12EBE" w14:textId="77777777" w:rsidR="00D16BE9" w:rsidRDefault="00AC4FA2">
            <w:pPr>
              <w:pStyle w:val="0"/>
              <w:ind w:firstLineChars="200" w:firstLine="422"/>
              <w:rPr>
                <w:b/>
                <w:bCs/>
              </w:rPr>
            </w:pPr>
            <w:proofErr w:type="spellStart"/>
            <w:proofErr w:type="gramStart"/>
            <w:r>
              <w:rPr>
                <w:rFonts w:hint="eastAsia"/>
                <w:b/>
                <w:bCs/>
              </w:rPr>
              <w:t>d,e</w:t>
            </w:r>
            <w:proofErr w:type="gramEnd"/>
            <w:r>
              <w:rPr>
                <w:rFonts w:hint="eastAsia"/>
                <w:b/>
                <w:bCs/>
              </w:rPr>
              <w:t>,i,or</w:t>
            </w:r>
            <w:proofErr w:type="spellEnd"/>
            <w:r>
              <w:rPr>
                <w:rFonts w:hint="eastAsia"/>
                <w:b/>
                <w:bCs/>
              </w:rPr>
              <w:t xml:space="preserve"> ii</w:t>
            </w:r>
          </w:p>
        </w:tc>
        <w:tc>
          <w:tcPr>
            <w:tcW w:w="1095" w:type="dxa"/>
            <w:gridSpan w:val="2"/>
          </w:tcPr>
          <w:p w14:paraId="6B8B12E7" w14:textId="77777777" w:rsidR="00D16BE9" w:rsidRDefault="00AC4FA2">
            <w:pPr>
              <w:pStyle w:val="0"/>
              <w:ind w:firstLineChars="200" w:firstLine="422"/>
              <w:rPr>
                <w:b/>
                <w:bCs/>
              </w:rPr>
            </w:pPr>
            <w:r>
              <w:rPr>
                <w:rFonts w:hint="eastAsia"/>
                <w:b/>
                <w:bCs/>
              </w:rPr>
              <w:t>A</w:t>
            </w:r>
          </w:p>
        </w:tc>
        <w:tc>
          <w:tcPr>
            <w:tcW w:w="1604" w:type="dxa"/>
          </w:tcPr>
          <w:p w14:paraId="516106A0" w14:textId="77777777" w:rsidR="00D16BE9" w:rsidRDefault="00AC4FA2">
            <w:pPr>
              <w:pStyle w:val="0"/>
              <w:ind w:firstLineChars="200" w:firstLine="422"/>
              <w:rPr>
                <w:b/>
                <w:bCs/>
              </w:rPr>
            </w:pPr>
            <w:r>
              <w:rPr>
                <w:b/>
                <w:bCs/>
              </w:rPr>
              <w:t>ISO 140</w:t>
            </w:r>
            <w:r>
              <w:rPr>
                <w:rFonts w:hint="eastAsia"/>
                <w:b/>
                <w:bCs/>
              </w:rPr>
              <w:t>24</w:t>
            </w:r>
          </w:p>
        </w:tc>
      </w:tr>
      <w:tr w:rsidR="00D16BE9" w14:paraId="7BB76885" w14:textId="77777777">
        <w:trPr>
          <w:trHeight w:val="60"/>
        </w:trPr>
        <w:tc>
          <w:tcPr>
            <w:tcW w:w="1567" w:type="dxa"/>
            <w:vMerge w:val="restart"/>
          </w:tcPr>
          <w:p w14:paraId="72EA0B16" w14:textId="77777777" w:rsidR="00D16BE9" w:rsidRDefault="00AC4FA2">
            <w:pPr>
              <w:pStyle w:val="0"/>
              <w:ind w:firstLineChars="200" w:firstLine="420"/>
            </w:pPr>
            <w:r>
              <w:t>应用领域</w:t>
            </w:r>
            <w:r>
              <w:t xml:space="preserve"> / </w:t>
            </w:r>
            <w:r>
              <w:t>目的</w:t>
            </w:r>
          </w:p>
        </w:tc>
        <w:tc>
          <w:tcPr>
            <w:tcW w:w="2038" w:type="dxa"/>
          </w:tcPr>
          <w:p w14:paraId="17B83192" w14:textId="77777777" w:rsidR="00D16BE9" w:rsidRDefault="00AC4FA2">
            <w:pPr>
              <w:pStyle w:val="0"/>
              <w:ind w:firstLineChars="200" w:firstLine="422"/>
              <w:rPr>
                <w:b/>
                <w:bCs/>
              </w:rPr>
            </w:pPr>
            <w:r>
              <w:rPr>
                <w:b/>
                <w:bCs/>
              </w:rPr>
              <w:t>LCA</w:t>
            </w:r>
            <w:r>
              <w:rPr>
                <w:b/>
                <w:bCs/>
              </w:rPr>
              <w:t>应用</w:t>
            </w:r>
            <w:r>
              <w:rPr>
                <w:b/>
                <w:bCs/>
              </w:rPr>
              <w:br/>
            </w:r>
            <w:r>
              <w:rPr>
                <w:b/>
                <w:bCs/>
              </w:rPr>
              <w:t>（从生命周期信息使用者或提供者的角度）</w:t>
            </w:r>
          </w:p>
        </w:tc>
        <w:tc>
          <w:tcPr>
            <w:tcW w:w="1992" w:type="dxa"/>
          </w:tcPr>
          <w:p w14:paraId="10527B25" w14:textId="77777777" w:rsidR="00D16BE9" w:rsidRDefault="00AC4FA2">
            <w:pPr>
              <w:pStyle w:val="0"/>
              <w:ind w:firstLineChars="200" w:firstLine="422"/>
              <w:rPr>
                <w:b/>
                <w:bCs/>
              </w:rPr>
            </w:pPr>
            <w:r>
              <w:rPr>
                <w:b/>
                <w:bCs/>
              </w:rPr>
              <w:t>LCI / LCA</w:t>
            </w:r>
            <w:r>
              <w:rPr>
                <w:b/>
                <w:bCs/>
              </w:rPr>
              <w:t>类型的交付成果和</w:t>
            </w:r>
            <w:r>
              <w:rPr>
                <w:b/>
                <w:bCs/>
              </w:rPr>
              <w:t>/</w:t>
            </w:r>
            <w:r>
              <w:rPr>
                <w:b/>
                <w:bCs/>
              </w:rPr>
              <w:t>或应用要求作为</w:t>
            </w:r>
            <w:r>
              <w:rPr>
                <w:b/>
                <w:bCs/>
              </w:rPr>
              <w:lastRenderedPageBreak/>
              <w:t>“LCA</w:t>
            </w:r>
            <w:r>
              <w:rPr>
                <w:b/>
                <w:bCs/>
              </w:rPr>
              <w:t>应用</w:t>
            </w:r>
            <w:r>
              <w:rPr>
                <w:b/>
                <w:bCs/>
              </w:rPr>
              <w:t>”</w:t>
            </w:r>
            <w:r>
              <w:rPr>
                <w:b/>
                <w:bCs/>
              </w:rPr>
              <w:t>的直接输入：</w:t>
            </w:r>
          </w:p>
        </w:tc>
        <w:tc>
          <w:tcPr>
            <w:tcW w:w="1086" w:type="dxa"/>
          </w:tcPr>
          <w:p w14:paraId="474AEA65" w14:textId="77777777" w:rsidR="00D16BE9" w:rsidRDefault="00AC4FA2">
            <w:pPr>
              <w:pStyle w:val="0"/>
              <w:ind w:firstLineChars="200" w:firstLine="422"/>
              <w:rPr>
                <w:b/>
                <w:bCs/>
              </w:rPr>
            </w:pPr>
            <w:r>
              <w:rPr>
                <w:rFonts w:hint="eastAsia"/>
                <w:b/>
                <w:bCs/>
              </w:rPr>
              <w:lastRenderedPageBreak/>
              <w:t>适用的目标情境</w:t>
            </w:r>
          </w:p>
        </w:tc>
        <w:tc>
          <w:tcPr>
            <w:tcW w:w="1613" w:type="dxa"/>
            <w:gridSpan w:val="2"/>
          </w:tcPr>
          <w:p w14:paraId="200F0820" w14:textId="77777777" w:rsidR="00D16BE9" w:rsidRDefault="00AC4FA2">
            <w:pPr>
              <w:pStyle w:val="0"/>
              <w:ind w:firstLineChars="200" w:firstLine="422"/>
              <w:rPr>
                <w:b/>
                <w:bCs/>
              </w:rPr>
            </w:pPr>
            <w:r>
              <w:rPr>
                <w:rFonts w:hint="eastAsia"/>
                <w:b/>
                <w:bCs/>
              </w:rPr>
              <w:t>相关的</w:t>
            </w:r>
            <w:r>
              <w:rPr>
                <w:rFonts w:hint="eastAsia"/>
                <w:b/>
                <w:bCs/>
              </w:rPr>
              <w:t>ISO</w:t>
            </w:r>
            <w:r>
              <w:rPr>
                <w:rFonts w:hint="eastAsia"/>
                <w:b/>
                <w:bCs/>
              </w:rPr>
              <w:t>标准（除了</w:t>
            </w:r>
            <w:r>
              <w:rPr>
                <w:rFonts w:hint="eastAsia"/>
                <w:b/>
                <w:bCs/>
              </w:rPr>
              <w:t>14040</w:t>
            </w:r>
            <w:r>
              <w:rPr>
                <w:rFonts w:hint="eastAsia"/>
                <w:b/>
                <w:bCs/>
              </w:rPr>
              <w:t>和</w:t>
            </w:r>
            <w:r>
              <w:rPr>
                <w:rFonts w:hint="eastAsia"/>
                <w:b/>
                <w:bCs/>
              </w:rPr>
              <w:lastRenderedPageBreak/>
              <w:t>14044:2006</w:t>
            </w:r>
            <w:r>
              <w:rPr>
                <w:rFonts w:hint="eastAsia"/>
                <w:b/>
                <w:bCs/>
              </w:rPr>
              <w:t>之外）</w:t>
            </w:r>
          </w:p>
        </w:tc>
      </w:tr>
      <w:tr w:rsidR="00D16BE9" w14:paraId="363133F6" w14:textId="77777777">
        <w:trPr>
          <w:trHeight w:val="55"/>
        </w:trPr>
        <w:tc>
          <w:tcPr>
            <w:tcW w:w="1567" w:type="dxa"/>
            <w:vMerge/>
          </w:tcPr>
          <w:p w14:paraId="4631BFA9" w14:textId="77777777" w:rsidR="00D16BE9" w:rsidRDefault="00D16BE9">
            <w:pPr>
              <w:pStyle w:val="0"/>
              <w:ind w:firstLineChars="200" w:firstLine="420"/>
            </w:pPr>
          </w:p>
        </w:tc>
        <w:tc>
          <w:tcPr>
            <w:tcW w:w="2038" w:type="dxa"/>
          </w:tcPr>
          <w:p w14:paraId="7D928E48" w14:textId="77777777" w:rsidR="00D16BE9" w:rsidRDefault="00AC4FA2">
            <w:pPr>
              <w:pStyle w:val="0"/>
              <w:ind w:firstLineChars="200" w:firstLine="422"/>
              <w:rPr>
                <w:b/>
                <w:bCs/>
              </w:rPr>
            </w:pPr>
            <w:r>
              <w:rPr>
                <w:b/>
                <w:bCs/>
              </w:rPr>
              <w:t>为产品组开发产品类别规则（</w:t>
            </w:r>
            <w:r>
              <w:rPr>
                <w:b/>
                <w:bCs/>
              </w:rPr>
              <w:t>PCR</w:t>
            </w:r>
            <w:r>
              <w:rPr>
                <w:b/>
                <w:bCs/>
              </w:rPr>
              <w:t>）或类似的特定指南</w:t>
            </w:r>
          </w:p>
        </w:tc>
        <w:tc>
          <w:tcPr>
            <w:tcW w:w="1992" w:type="dxa"/>
          </w:tcPr>
          <w:p w14:paraId="7A6962D4" w14:textId="77777777" w:rsidR="00D16BE9" w:rsidRDefault="00AC4FA2">
            <w:pPr>
              <w:pStyle w:val="0"/>
              <w:ind w:firstLineChars="200" w:firstLine="422"/>
              <w:rPr>
                <w:b/>
                <w:bCs/>
              </w:rPr>
            </w:pPr>
            <w:r>
              <w:rPr>
                <w:b/>
                <w:bCs/>
              </w:rPr>
              <w:t>e or d; and f</w:t>
            </w:r>
          </w:p>
        </w:tc>
        <w:tc>
          <w:tcPr>
            <w:tcW w:w="1086" w:type="dxa"/>
          </w:tcPr>
          <w:p w14:paraId="380156D4" w14:textId="77777777" w:rsidR="00D16BE9" w:rsidRDefault="00AC4FA2">
            <w:pPr>
              <w:pStyle w:val="0"/>
              <w:ind w:firstLineChars="200" w:firstLine="422"/>
              <w:rPr>
                <w:b/>
                <w:bCs/>
              </w:rPr>
            </w:pPr>
            <w:r>
              <w:rPr>
                <w:rFonts w:hint="eastAsia"/>
                <w:b/>
                <w:bCs/>
              </w:rPr>
              <w:t>A</w:t>
            </w:r>
          </w:p>
        </w:tc>
        <w:tc>
          <w:tcPr>
            <w:tcW w:w="1613" w:type="dxa"/>
            <w:gridSpan w:val="2"/>
          </w:tcPr>
          <w:p w14:paraId="266CC794" w14:textId="77777777" w:rsidR="00D16BE9" w:rsidRDefault="00AC4FA2">
            <w:pPr>
              <w:pStyle w:val="0"/>
              <w:ind w:firstLineChars="200" w:firstLine="422"/>
              <w:rPr>
                <w:b/>
                <w:bCs/>
              </w:rPr>
            </w:pPr>
            <w:r>
              <w:rPr>
                <w:b/>
                <w:bCs/>
              </w:rPr>
              <w:t>ISO 14025</w:t>
            </w:r>
          </w:p>
        </w:tc>
      </w:tr>
      <w:tr w:rsidR="00D16BE9" w14:paraId="54222136" w14:textId="77777777">
        <w:trPr>
          <w:trHeight w:val="55"/>
        </w:trPr>
        <w:tc>
          <w:tcPr>
            <w:tcW w:w="1567" w:type="dxa"/>
            <w:vMerge/>
          </w:tcPr>
          <w:p w14:paraId="18A32AE1" w14:textId="77777777" w:rsidR="00D16BE9" w:rsidRDefault="00D16BE9">
            <w:pPr>
              <w:pStyle w:val="0"/>
              <w:ind w:firstLineChars="200" w:firstLine="420"/>
            </w:pPr>
          </w:p>
        </w:tc>
        <w:tc>
          <w:tcPr>
            <w:tcW w:w="2038" w:type="dxa"/>
          </w:tcPr>
          <w:p w14:paraId="46B0AA4B" w14:textId="77777777" w:rsidR="00D16BE9" w:rsidRDefault="00AC4FA2">
            <w:pPr>
              <w:pStyle w:val="0"/>
              <w:ind w:firstLineChars="200" w:firstLine="422"/>
              <w:rPr>
                <w:b/>
                <w:bCs/>
              </w:rPr>
            </w:pPr>
            <w:r>
              <w:rPr>
                <w:b/>
                <w:bCs/>
              </w:rPr>
              <w:t>为特定的商品或服务开发基于生命周期的第三类环境声明（例如，环境产品声明（</w:t>
            </w:r>
            <w:r>
              <w:rPr>
                <w:b/>
                <w:bCs/>
              </w:rPr>
              <w:t>EPD</w:t>
            </w:r>
            <w:r>
              <w:rPr>
                <w:b/>
                <w:bCs/>
              </w:rPr>
              <w:t>））</w:t>
            </w:r>
          </w:p>
        </w:tc>
        <w:tc>
          <w:tcPr>
            <w:tcW w:w="1992" w:type="dxa"/>
          </w:tcPr>
          <w:p w14:paraId="0281CDB3" w14:textId="77777777" w:rsidR="00D16BE9" w:rsidRDefault="00AC4FA2">
            <w:pPr>
              <w:pStyle w:val="0"/>
              <w:ind w:firstLineChars="200" w:firstLine="422"/>
              <w:rPr>
                <w:b/>
                <w:bCs/>
              </w:rPr>
            </w:pPr>
            <w:r>
              <w:rPr>
                <w:b/>
                <w:bCs/>
              </w:rPr>
              <w:t>d or i; and f</w:t>
            </w:r>
          </w:p>
        </w:tc>
        <w:tc>
          <w:tcPr>
            <w:tcW w:w="1086" w:type="dxa"/>
          </w:tcPr>
          <w:p w14:paraId="48BD0652" w14:textId="77777777" w:rsidR="00D16BE9" w:rsidRDefault="00AC4FA2">
            <w:pPr>
              <w:pStyle w:val="0"/>
              <w:ind w:firstLineChars="200" w:firstLine="422"/>
              <w:rPr>
                <w:b/>
                <w:bCs/>
              </w:rPr>
            </w:pPr>
            <w:r>
              <w:rPr>
                <w:rFonts w:hint="eastAsia"/>
                <w:b/>
                <w:bCs/>
              </w:rPr>
              <w:t>A</w:t>
            </w:r>
          </w:p>
        </w:tc>
        <w:tc>
          <w:tcPr>
            <w:tcW w:w="1613" w:type="dxa"/>
            <w:gridSpan w:val="2"/>
          </w:tcPr>
          <w:p w14:paraId="16A85DC6" w14:textId="77777777" w:rsidR="00D16BE9" w:rsidRDefault="00AC4FA2">
            <w:pPr>
              <w:pStyle w:val="0"/>
              <w:ind w:firstLineChars="200" w:firstLine="422"/>
              <w:rPr>
                <w:b/>
                <w:bCs/>
              </w:rPr>
            </w:pPr>
            <w:r>
              <w:rPr>
                <w:b/>
                <w:bCs/>
              </w:rPr>
              <w:t>ISO 14025</w:t>
            </w:r>
          </w:p>
        </w:tc>
      </w:tr>
      <w:tr w:rsidR="00D16BE9" w14:paraId="5A3D6B93" w14:textId="77777777">
        <w:trPr>
          <w:trHeight w:val="55"/>
        </w:trPr>
        <w:tc>
          <w:tcPr>
            <w:tcW w:w="1567" w:type="dxa"/>
            <w:vMerge/>
          </w:tcPr>
          <w:p w14:paraId="3C60FBDE" w14:textId="77777777" w:rsidR="00D16BE9" w:rsidRDefault="00D16BE9">
            <w:pPr>
              <w:pStyle w:val="0"/>
              <w:ind w:firstLineChars="200" w:firstLine="420"/>
            </w:pPr>
          </w:p>
        </w:tc>
        <w:tc>
          <w:tcPr>
            <w:tcW w:w="2038" w:type="dxa"/>
          </w:tcPr>
          <w:p w14:paraId="6FAB5906" w14:textId="77777777" w:rsidR="00D16BE9" w:rsidRDefault="00AC4FA2">
            <w:pPr>
              <w:pStyle w:val="0"/>
              <w:ind w:firstLineChars="200" w:firstLine="422"/>
              <w:rPr>
                <w:b/>
                <w:bCs/>
              </w:rPr>
            </w:pPr>
            <w:r>
              <w:rPr>
                <w:b/>
                <w:bCs/>
              </w:rPr>
              <w:t>为特定产品开发</w:t>
            </w:r>
            <w:r>
              <w:rPr>
                <w:b/>
                <w:bCs/>
              </w:rPr>
              <w:t>“</w:t>
            </w:r>
            <w:r>
              <w:rPr>
                <w:b/>
                <w:bCs/>
              </w:rPr>
              <w:t>碳足迹</w:t>
            </w:r>
            <w:r>
              <w:rPr>
                <w:b/>
                <w:bCs/>
              </w:rPr>
              <w:t>”</w:t>
            </w:r>
            <w:r>
              <w:rPr>
                <w:b/>
                <w:bCs/>
              </w:rPr>
              <w:t>、</w:t>
            </w:r>
            <w:r>
              <w:rPr>
                <w:b/>
                <w:bCs/>
              </w:rPr>
              <w:t>“</w:t>
            </w:r>
            <w:r>
              <w:rPr>
                <w:b/>
                <w:bCs/>
              </w:rPr>
              <w:t>初级能源消耗</w:t>
            </w:r>
            <w:r>
              <w:rPr>
                <w:b/>
                <w:bCs/>
              </w:rPr>
              <w:t>”</w:t>
            </w:r>
            <w:r>
              <w:rPr>
                <w:b/>
                <w:bCs/>
              </w:rPr>
              <w:t>或类似指标</w:t>
            </w:r>
          </w:p>
        </w:tc>
        <w:tc>
          <w:tcPr>
            <w:tcW w:w="1992" w:type="dxa"/>
          </w:tcPr>
          <w:p w14:paraId="1B83322B" w14:textId="77777777" w:rsidR="00D16BE9" w:rsidRDefault="00AC4FA2">
            <w:pPr>
              <w:pStyle w:val="0"/>
              <w:ind w:firstLineChars="200" w:firstLine="422"/>
              <w:rPr>
                <w:b/>
                <w:bCs/>
              </w:rPr>
            </w:pPr>
            <w:r>
              <w:rPr>
                <w:b/>
                <w:bCs/>
              </w:rPr>
              <w:t>d, i, or f</w:t>
            </w:r>
          </w:p>
        </w:tc>
        <w:tc>
          <w:tcPr>
            <w:tcW w:w="1086" w:type="dxa"/>
          </w:tcPr>
          <w:p w14:paraId="1328602F" w14:textId="77777777" w:rsidR="00D16BE9" w:rsidRDefault="00AC4FA2">
            <w:pPr>
              <w:pStyle w:val="0"/>
              <w:ind w:firstLineChars="200" w:firstLine="422"/>
              <w:rPr>
                <w:b/>
                <w:bCs/>
              </w:rPr>
            </w:pPr>
            <w:r>
              <w:rPr>
                <w:rFonts w:hint="eastAsia"/>
                <w:b/>
                <w:bCs/>
              </w:rPr>
              <w:t>A</w:t>
            </w:r>
          </w:p>
        </w:tc>
        <w:tc>
          <w:tcPr>
            <w:tcW w:w="1613" w:type="dxa"/>
            <w:gridSpan w:val="2"/>
          </w:tcPr>
          <w:p w14:paraId="0EFEA645" w14:textId="77777777" w:rsidR="00D16BE9" w:rsidRDefault="00AC4FA2">
            <w:pPr>
              <w:pStyle w:val="0"/>
              <w:ind w:firstLineChars="200" w:firstLine="422"/>
              <w:rPr>
                <w:b/>
                <w:bCs/>
              </w:rPr>
            </w:pPr>
            <w:r>
              <w:rPr>
                <w:b/>
                <w:bCs/>
              </w:rPr>
              <w:t>ISO 14025</w:t>
            </w:r>
          </w:p>
        </w:tc>
      </w:tr>
      <w:tr w:rsidR="00D16BE9" w14:paraId="55C93334" w14:textId="77777777">
        <w:trPr>
          <w:trHeight w:val="55"/>
        </w:trPr>
        <w:tc>
          <w:tcPr>
            <w:tcW w:w="1567" w:type="dxa"/>
            <w:vMerge/>
          </w:tcPr>
          <w:p w14:paraId="0154BD53" w14:textId="77777777" w:rsidR="00D16BE9" w:rsidRDefault="00D16BE9">
            <w:pPr>
              <w:pStyle w:val="0"/>
              <w:ind w:firstLineChars="200" w:firstLine="420"/>
            </w:pPr>
          </w:p>
        </w:tc>
        <w:tc>
          <w:tcPr>
            <w:tcW w:w="2038" w:type="dxa"/>
          </w:tcPr>
          <w:p w14:paraId="2AEFC13E" w14:textId="77777777" w:rsidR="00D16BE9" w:rsidRDefault="00AC4FA2">
            <w:pPr>
              <w:pStyle w:val="0"/>
              <w:ind w:firstLineChars="200" w:firstLine="422"/>
              <w:rPr>
                <w:b/>
                <w:bCs/>
              </w:rPr>
            </w:pPr>
            <w:r>
              <w:rPr>
                <w:b/>
                <w:bCs/>
              </w:rPr>
              <w:t>在环境管理系统（</w:t>
            </w:r>
            <w:r>
              <w:rPr>
                <w:b/>
                <w:bCs/>
              </w:rPr>
              <w:t>EMS</w:t>
            </w:r>
            <w:r>
              <w:rPr>
                <w:b/>
                <w:bCs/>
              </w:rPr>
              <w:t>）中计算间接效应</w:t>
            </w:r>
          </w:p>
        </w:tc>
        <w:tc>
          <w:tcPr>
            <w:tcW w:w="1992" w:type="dxa"/>
          </w:tcPr>
          <w:p w14:paraId="4AD521D2" w14:textId="77777777" w:rsidR="00D16BE9" w:rsidRDefault="00AC4FA2">
            <w:pPr>
              <w:pStyle w:val="0"/>
              <w:ind w:firstLineChars="200" w:firstLine="422"/>
              <w:rPr>
                <w:b/>
                <w:bCs/>
              </w:rPr>
            </w:pPr>
            <w:r>
              <w:rPr>
                <w:b/>
                <w:bCs/>
              </w:rPr>
              <w:t>b or d</w:t>
            </w:r>
          </w:p>
        </w:tc>
        <w:tc>
          <w:tcPr>
            <w:tcW w:w="1086" w:type="dxa"/>
          </w:tcPr>
          <w:p w14:paraId="6D7F4067" w14:textId="77777777" w:rsidR="00D16BE9" w:rsidRDefault="00AC4FA2">
            <w:pPr>
              <w:pStyle w:val="0"/>
              <w:ind w:firstLineChars="200" w:firstLine="422"/>
              <w:rPr>
                <w:b/>
                <w:bCs/>
              </w:rPr>
            </w:pPr>
            <w:r>
              <w:rPr>
                <w:rFonts w:hint="eastAsia"/>
                <w:b/>
                <w:bCs/>
              </w:rPr>
              <w:t>C1</w:t>
            </w:r>
          </w:p>
        </w:tc>
        <w:tc>
          <w:tcPr>
            <w:tcW w:w="1613" w:type="dxa"/>
            <w:gridSpan w:val="2"/>
          </w:tcPr>
          <w:p w14:paraId="45D6A01C" w14:textId="77777777" w:rsidR="00D16BE9" w:rsidRDefault="00AC4FA2">
            <w:pPr>
              <w:pStyle w:val="0"/>
              <w:ind w:firstLineChars="200" w:firstLine="422"/>
              <w:rPr>
                <w:b/>
                <w:bCs/>
              </w:rPr>
            </w:pPr>
            <w:r>
              <w:rPr>
                <w:b/>
                <w:bCs/>
              </w:rPr>
              <w:t>ISO 140</w:t>
            </w:r>
            <w:r>
              <w:rPr>
                <w:rFonts w:hint="eastAsia"/>
                <w:b/>
                <w:bCs/>
              </w:rPr>
              <w:t>01</w:t>
            </w:r>
          </w:p>
        </w:tc>
      </w:tr>
      <w:tr w:rsidR="00D16BE9" w14:paraId="6991D35D" w14:textId="77777777">
        <w:trPr>
          <w:trHeight w:val="55"/>
        </w:trPr>
        <w:tc>
          <w:tcPr>
            <w:tcW w:w="1567" w:type="dxa"/>
            <w:vMerge/>
          </w:tcPr>
          <w:p w14:paraId="22BE3459" w14:textId="77777777" w:rsidR="00D16BE9" w:rsidRDefault="00D16BE9">
            <w:pPr>
              <w:pStyle w:val="0"/>
              <w:ind w:firstLineChars="200" w:firstLine="420"/>
            </w:pPr>
          </w:p>
        </w:tc>
        <w:tc>
          <w:tcPr>
            <w:tcW w:w="2038" w:type="dxa"/>
          </w:tcPr>
          <w:p w14:paraId="75EB07BB" w14:textId="77777777" w:rsidR="00D16BE9" w:rsidRDefault="00AC4FA2">
            <w:pPr>
              <w:pStyle w:val="0"/>
              <w:ind w:firstLineChars="200" w:firstLine="422"/>
              <w:rPr>
                <w:b/>
                <w:bCs/>
              </w:rPr>
            </w:pPr>
            <w:r>
              <w:rPr>
                <w:b/>
                <w:bCs/>
              </w:rPr>
              <w:t>使供应链绿色化</w:t>
            </w:r>
          </w:p>
        </w:tc>
        <w:tc>
          <w:tcPr>
            <w:tcW w:w="1992" w:type="dxa"/>
          </w:tcPr>
          <w:p w14:paraId="54948320" w14:textId="77777777" w:rsidR="00D16BE9" w:rsidRDefault="00AC4FA2">
            <w:pPr>
              <w:pStyle w:val="0"/>
              <w:ind w:firstLineChars="200" w:firstLine="422"/>
              <w:rPr>
                <w:b/>
                <w:bCs/>
              </w:rPr>
            </w:pPr>
            <w:r>
              <w:rPr>
                <w:b/>
                <w:bCs/>
              </w:rPr>
              <w:t>ii, iv, or e</w:t>
            </w:r>
          </w:p>
        </w:tc>
        <w:tc>
          <w:tcPr>
            <w:tcW w:w="1086" w:type="dxa"/>
          </w:tcPr>
          <w:p w14:paraId="60773592" w14:textId="77777777" w:rsidR="00D16BE9" w:rsidRDefault="00AC4FA2">
            <w:pPr>
              <w:pStyle w:val="0"/>
              <w:ind w:firstLineChars="200" w:firstLine="422"/>
              <w:rPr>
                <w:b/>
                <w:bCs/>
              </w:rPr>
            </w:pPr>
            <w:r>
              <w:rPr>
                <w:rFonts w:hint="eastAsia"/>
                <w:b/>
                <w:bCs/>
              </w:rPr>
              <w:t>A</w:t>
            </w:r>
          </w:p>
        </w:tc>
        <w:tc>
          <w:tcPr>
            <w:tcW w:w="1613" w:type="dxa"/>
            <w:gridSpan w:val="2"/>
          </w:tcPr>
          <w:p w14:paraId="584EFECD" w14:textId="77777777" w:rsidR="00D16BE9" w:rsidRDefault="00AC4FA2">
            <w:pPr>
              <w:pStyle w:val="0"/>
              <w:ind w:firstLineChars="200" w:firstLine="422"/>
              <w:rPr>
                <w:b/>
                <w:bCs/>
              </w:rPr>
            </w:pPr>
            <w:r>
              <w:rPr>
                <w:b/>
                <w:bCs/>
              </w:rPr>
              <w:t>ISO 140</w:t>
            </w:r>
            <w:r>
              <w:rPr>
                <w:rFonts w:hint="eastAsia"/>
                <w:b/>
                <w:bCs/>
              </w:rPr>
              <w:t>15</w:t>
            </w:r>
          </w:p>
        </w:tc>
      </w:tr>
      <w:tr w:rsidR="00D16BE9" w14:paraId="3D9571CC" w14:textId="77777777">
        <w:trPr>
          <w:trHeight w:val="55"/>
        </w:trPr>
        <w:tc>
          <w:tcPr>
            <w:tcW w:w="1567" w:type="dxa"/>
            <w:vMerge/>
          </w:tcPr>
          <w:p w14:paraId="1A668F46" w14:textId="77777777" w:rsidR="00D16BE9" w:rsidRDefault="00D16BE9">
            <w:pPr>
              <w:pStyle w:val="0"/>
              <w:ind w:firstLineChars="200" w:firstLine="420"/>
            </w:pPr>
          </w:p>
        </w:tc>
        <w:tc>
          <w:tcPr>
            <w:tcW w:w="2038" w:type="dxa"/>
          </w:tcPr>
          <w:p w14:paraId="6B9326E6" w14:textId="77777777" w:rsidR="00D16BE9" w:rsidRDefault="00AC4FA2">
            <w:pPr>
              <w:pStyle w:val="0"/>
              <w:ind w:firstLineChars="200" w:firstLine="422"/>
              <w:rPr>
                <w:b/>
                <w:bCs/>
              </w:rPr>
            </w:pPr>
            <w:r>
              <w:rPr>
                <w:b/>
                <w:bCs/>
              </w:rPr>
              <w:t>提供定量生命周期数据作为环境技术验证（</w:t>
            </w:r>
            <w:r>
              <w:rPr>
                <w:b/>
                <w:bCs/>
              </w:rPr>
              <w:t>ETV</w:t>
            </w:r>
            <w:r>
              <w:rPr>
                <w:b/>
                <w:bCs/>
              </w:rPr>
              <w:t>）的附录以</w:t>
            </w:r>
            <w:proofErr w:type="gramStart"/>
            <w:r>
              <w:rPr>
                <w:b/>
                <w:bCs/>
              </w:rPr>
              <w:t>供比较</w:t>
            </w:r>
            <w:proofErr w:type="gramEnd"/>
            <w:r>
              <w:rPr>
                <w:b/>
                <w:bCs/>
              </w:rPr>
              <w:t>使用</w:t>
            </w:r>
          </w:p>
        </w:tc>
        <w:tc>
          <w:tcPr>
            <w:tcW w:w="1992" w:type="dxa"/>
          </w:tcPr>
          <w:p w14:paraId="074847C9" w14:textId="77777777" w:rsidR="00D16BE9" w:rsidRDefault="00AC4FA2">
            <w:pPr>
              <w:pStyle w:val="0"/>
              <w:ind w:firstLineChars="200" w:firstLine="422"/>
              <w:rPr>
                <w:b/>
                <w:bCs/>
              </w:rPr>
            </w:pPr>
            <w:r>
              <w:rPr>
                <w:b/>
                <w:bCs/>
              </w:rPr>
              <w:t>ii, d, or i</w:t>
            </w:r>
          </w:p>
        </w:tc>
        <w:tc>
          <w:tcPr>
            <w:tcW w:w="1086" w:type="dxa"/>
          </w:tcPr>
          <w:p w14:paraId="7AF691CE" w14:textId="77777777" w:rsidR="00D16BE9" w:rsidRDefault="00AC4FA2">
            <w:pPr>
              <w:pStyle w:val="0"/>
              <w:ind w:firstLineChars="200" w:firstLine="422"/>
              <w:rPr>
                <w:b/>
                <w:bCs/>
              </w:rPr>
            </w:pPr>
            <w:r>
              <w:rPr>
                <w:rFonts w:hint="eastAsia"/>
                <w:b/>
                <w:bCs/>
              </w:rPr>
              <w:t>A</w:t>
            </w:r>
          </w:p>
        </w:tc>
        <w:tc>
          <w:tcPr>
            <w:tcW w:w="1613" w:type="dxa"/>
            <w:gridSpan w:val="2"/>
          </w:tcPr>
          <w:p w14:paraId="604476FB" w14:textId="77777777" w:rsidR="00D16BE9" w:rsidRDefault="00D16BE9">
            <w:pPr>
              <w:pStyle w:val="0"/>
              <w:ind w:firstLineChars="200" w:firstLine="422"/>
              <w:rPr>
                <w:b/>
                <w:bCs/>
              </w:rPr>
            </w:pPr>
          </w:p>
        </w:tc>
      </w:tr>
      <w:tr w:rsidR="00D16BE9" w14:paraId="17BB8826" w14:textId="77777777">
        <w:trPr>
          <w:trHeight w:val="195"/>
        </w:trPr>
        <w:tc>
          <w:tcPr>
            <w:tcW w:w="1567" w:type="dxa"/>
            <w:vMerge w:val="restart"/>
          </w:tcPr>
          <w:p w14:paraId="293B6731" w14:textId="77777777" w:rsidR="00D16BE9" w:rsidRDefault="00AC4FA2">
            <w:pPr>
              <w:pStyle w:val="0"/>
              <w:ind w:firstLineChars="200" w:firstLine="420"/>
            </w:pPr>
            <w:r>
              <w:t>跨多个领域</w:t>
            </w:r>
          </w:p>
        </w:tc>
        <w:tc>
          <w:tcPr>
            <w:tcW w:w="2038" w:type="dxa"/>
          </w:tcPr>
          <w:p w14:paraId="66F29299" w14:textId="77777777" w:rsidR="00D16BE9" w:rsidRDefault="00AC4FA2">
            <w:pPr>
              <w:pStyle w:val="0"/>
              <w:ind w:firstLineChars="200" w:firstLine="422"/>
              <w:rPr>
                <w:b/>
                <w:bCs/>
              </w:rPr>
            </w:pPr>
            <w:r>
              <w:rPr>
                <w:b/>
                <w:bCs/>
              </w:rPr>
              <w:t>为不同应用开发特定、平均或通用的单元过程或生命周期清单（</w:t>
            </w:r>
            <w:r>
              <w:rPr>
                <w:b/>
                <w:bCs/>
              </w:rPr>
              <w:t>LCI</w:t>
            </w:r>
            <w:r>
              <w:rPr>
                <w:b/>
                <w:bCs/>
              </w:rPr>
              <w:t>）结果数据集</w:t>
            </w:r>
          </w:p>
        </w:tc>
        <w:tc>
          <w:tcPr>
            <w:tcW w:w="1992" w:type="dxa"/>
          </w:tcPr>
          <w:p w14:paraId="02EEE295" w14:textId="77777777" w:rsidR="00D16BE9" w:rsidRDefault="00AC4FA2">
            <w:pPr>
              <w:pStyle w:val="0"/>
              <w:ind w:firstLineChars="200" w:firstLine="422"/>
              <w:rPr>
                <w:b/>
                <w:bCs/>
              </w:rPr>
            </w:pPr>
            <w:r>
              <w:rPr>
                <w:b/>
                <w:bCs/>
              </w:rPr>
              <w:t>a or b</w:t>
            </w:r>
          </w:p>
        </w:tc>
        <w:tc>
          <w:tcPr>
            <w:tcW w:w="1086" w:type="dxa"/>
          </w:tcPr>
          <w:p w14:paraId="2177304B" w14:textId="77777777" w:rsidR="00D16BE9" w:rsidRDefault="00AC4FA2">
            <w:pPr>
              <w:pStyle w:val="0"/>
              <w:ind w:firstLineChars="200" w:firstLine="422"/>
              <w:rPr>
                <w:b/>
                <w:bCs/>
              </w:rPr>
            </w:pPr>
            <w:proofErr w:type="gramStart"/>
            <w:r>
              <w:rPr>
                <w:rFonts w:hint="eastAsia"/>
                <w:b/>
                <w:bCs/>
              </w:rPr>
              <w:t>A,B</w:t>
            </w:r>
            <w:proofErr w:type="gramEnd"/>
            <w:r>
              <w:rPr>
                <w:rFonts w:hint="eastAsia"/>
                <w:b/>
                <w:bCs/>
              </w:rPr>
              <w:t>,C1,or C2</w:t>
            </w:r>
          </w:p>
        </w:tc>
        <w:tc>
          <w:tcPr>
            <w:tcW w:w="1613" w:type="dxa"/>
            <w:gridSpan w:val="2"/>
          </w:tcPr>
          <w:p w14:paraId="74846FA2" w14:textId="77777777" w:rsidR="00D16BE9" w:rsidRDefault="00D16BE9">
            <w:pPr>
              <w:pStyle w:val="0"/>
              <w:ind w:firstLineChars="200" w:firstLine="422"/>
              <w:rPr>
                <w:b/>
                <w:bCs/>
              </w:rPr>
            </w:pPr>
          </w:p>
        </w:tc>
      </w:tr>
      <w:tr w:rsidR="00D16BE9" w14:paraId="33370EB3" w14:textId="77777777">
        <w:trPr>
          <w:trHeight w:val="195"/>
        </w:trPr>
        <w:tc>
          <w:tcPr>
            <w:tcW w:w="1567" w:type="dxa"/>
            <w:vMerge/>
          </w:tcPr>
          <w:p w14:paraId="1062DBAB" w14:textId="77777777" w:rsidR="00D16BE9" w:rsidRDefault="00D16BE9">
            <w:pPr>
              <w:pStyle w:val="0"/>
              <w:ind w:firstLineChars="200" w:firstLine="420"/>
            </w:pPr>
          </w:p>
        </w:tc>
        <w:tc>
          <w:tcPr>
            <w:tcW w:w="2038" w:type="dxa"/>
          </w:tcPr>
          <w:p w14:paraId="3B91FC00" w14:textId="77777777" w:rsidR="00D16BE9" w:rsidRDefault="00AC4FA2">
            <w:pPr>
              <w:pStyle w:val="0"/>
              <w:ind w:firstLineChars="200" w:firstLine="422"/>
              <w:rPr>
                <w:b/>
                <w:bCs/>
              </w:rPr>
            </w:pPr>
            <w:proofErr w:type="gramStart"/>
            <w:r>
              <w:rPr>
                <w:b/>
                <w:bCs/>
              </w:rPr>
              <w:t>清洁发展</w:t>
            </w:r>
            <w:proofErr w:type="gramEnd"/>
            <w:r>
              <w:rPr>
                <w:b/>
                <w:bCs/>
              </w:rPr>
              <w:t>机制（</w:t>
            </w:r>
            <w:r>
              <w:rPr>
                <w:b/>
                <w:bCs/>
              </w:rPr>
              <w:t>CDM</w:t>
            </w:r>
            <w:r>
              <w:rPr>
                <w:b/>
                <w:bCs/>
              </w:rPr>
              <w:t>）和联合履行（</w:t>
            </w:r>
            <w:r>
              <w:rPr>
                <w:b/>
                <w:bCs/>
              </w:rPr>
              <w:t>JI</w:t>
            </w:r>
            <w:r>
              <w:rPr>
                <w:b/>
                <w:bCs/>
              </w:rPr>
              <w:t>）</w:t>
            </w:r>
          </w:p>
        </w:tc>
        <w:tc>
          <w:tcPr>
            <w:tcW w:w="1992" w:type="dxa"/>
          </w:tcPr>
          <w:p w14:paraId="6A7D4D69" w14:textId="77777777" w:rsidR="00D16BE9" w:rsidRDefault="00AC4FA2">
            <w:pPr>
              <w:pStyle w:val="0"/>
              <w:ind w:firstLineChars="200" w:firstLine="422"/>
              <w:rPr>
                <w:b/>
                <w:bCs/>
              </w:rPr>
            </w:pPr>
            <w:r>
              <w:rPr>
                <w:b/>
                <w:bCs/>
              </w:rPr>
              <w:t>d, ii, i, or f</w:t>
            </w:r>
          </w:p>
        </w:tc>
        <w:tc>
          <w:tcPr>
            <w:tcW w:w="1086" w:type="dxa"/>
          </w:tcPr>
          <w:p w14:paraId="640FA4F0" w14:textId="77777777" w:rsidR="00D16BE9" w:rsidRDefault="00AC4FA2">
            <w:pPr>
              <w:pStyle w:val="0"/>
              <w:ind w:firstLineChars="200" w:firstLine="422"/>
              <w:rPr>
                <w:b/>
                <w:bCs/>
              </w:rPr>
            </w:pPr>
            <w:r>
              <w:rPr>
                <w:rFonts w:hint="eastAsia"/>
                <w:b/>
                <w:bCs/>
              </w:rPr>
              <w:t>A</w:t>
            </w:r>
          </w:p>
        </w:tc>
        <w:tc>
          <w:tcPr>
            <w:tcW w:w="1613" w:type="dxa"/>
            <w:gridSpan w:val="2"/>
          </w:tcPr>
          <w:p w14:paraId="47376553" w14:textId="77777777" w:rsidR="00D16BE9" w:rsidRDefault="00D16BE9">
            <w:pPr>
              <w:pStyle w:val="0"/>
              <w:ind w:firstLineChars="200" w:firstLine="422"/>
              <w:rPr>
                <w:b/>
                <w:bCs/>
              </w:rPr>
            </w:pPr>
          </w:p>
        </w:tc>
      </w:tr>
      <w:tr w:rsidR="00D16BE9" w14:paraId="186D136B" w14:textId="77777777">
        <w:trPr>
          <w:trHeight w:val="195"/>
        </w:trPr>
        <w:tc>
          <w:tcPr>
            <w:tcW w:w="1567" w:type="dxa"/>
            <w:vMerge w:val="restart"/>
          </w:tcPr>
          <w:p w14:paraId="623BB1EE" w14:textId="77777777" w:rsidR="00D16BE9" w:rsidRDefault="00AC4FA2">
            <w:pPr>
              <w:pStyle w:val="0"/>
              <w:ind w:firstLineChars="200" w:firstLine="420"/>
            </w:pPr>
            <w:r>
              <w:lastRenderedPageBreak/>
              <w:t>战略决策支持</w:t>
            </w:r>
          </w:p>
        </w:tc>
        <w:tc>
          <w:tcPr>
            <w:tcW w:w="2038" w:type="dxa"/>
          </w:tcPr>
          <w:p w14:paraId="2725ED8D" w14:textId="77777777" w:rsidR="00D16BE9" w:rsidRDefault="00AC4FA2">
            <w:pPr>
              <w:pStyle w:val="0"/>
              <w:ind w:firstLineChars="200" w:firstLine="422"/>
              <w:rPr>
                <w:b/>
                <w:bCs/>
              </w:rPr>
            </w:pPr>
            <w:r>
              <w:rPr>
                <w:b/>
                <w:bCs/>
              </w:rPr>
              <w:t>政策发展：预测和分析普遍技术、原材料战略等的环境影响，以及相关政策的发展</w:t>
            </w:r>
          </w:p>
        </w:tc>
        <w:tc>
          <w:tcPr>
            <w:tcW w:w="1992" w:type="dxa"/>
          </w:tcPr>
          <w:p w14:paraId="7516F7E3" w14:textId="77777777" w:rsidR="00D16BE9" w:rsidRDefault="00AC4FA2">
            <w:pPr>
              <w:pStyle w:val="0"/>
              <w:ind w:firstLineChars="200" w:firstLine="422"/>
              <w:rPr>
                <w:b/>
                <w:bCs/>
              </w:rPr>
            </w:pPr>
            <w:r>
              <w:rPr>
                <w:rFonts w:hint="eastAsia"/>
                <w:b/>
                <w:bCs/>
              </w:rPr>
              <w:t>e</w:t>
            </w:r>
          </w:p>
        </w:tc>
        <w:tc>
          <w:tcPr>
            <w:tcW w:w="1086" w:type="dxa"/>
          </w:tcPr>
          <w:p w14:paraId="0D30AC1D" w14:textId="77777777" w:rsidR="00D16BE9" w:rsidRDefault="00AC4FA2">
            <w:pPr>
              <w:pStyle w:val="0"/>
              <w:ind w:firstLineChars="200" w:firstLine="422"/>
              <w:rPr>
                <w:b/>
                <w:bCs/>
              </w:rPr>
            </w:pPr>
            <w:r>
              <w:rPr>
                <w:rFonts w:hint="eastAsia"/>
                <w:b/>
                <w:bCs/>
              </w:rPr>
              <w:t>B</w:t>
            </w:r>
          </w:p>
        </w:tc>
        <w:tc>
          <w:tcPr>
            <w:tcW w:w="1613" w:type="dxa"/>
            <w:gridSpan w:val="2"/>
          </w:tcPr>
          <w:p w14:paraId="1F4796B3" w14:textId="77777777" w:rsidR="00D16BE9" w:rsidRDefault="00D16BE9">
            <w:pPr>
              <w:pStyle w:val="0"/>
              <w:ind w:firstLineChars="200" w:firstLine="422"/>
              <w:rPr>
                <w:b/>
                <w:bCs/>
              </w:rPr>
            </w:pPr>
          </w:p>
        </w:tc>
      </w:tr>
      <w:tr w:rsidR="00D16BE9" w14:paraId="7247A7A7" w14:textId="77777777">
        <w:trPr>
          <w:trHeight w:val="195"/>
        </w:trPr>
        <w:tc>
          <w:tcPr>
            <w:tcW w:w="1567" w:type="dxa"/>
            <w:vMerge/>
          </w:tcPr>
          <w:p w14:paraId="2B8EA0CD" w14:textId="77777777" w:rsidR="00D16BE9" w:rsidRDefault="00D16BE9">
            <w:pPr>
              <w:pStyle w:val="0"/>
              <w:ind w:firstLineChars="200" w:firstLine="420"/>
            </w:pPr>
          </w:p>
        </w:tc>
        <w:tc>
          <w:tcPr>
            <w:tcW w:w="2038" w:type="dxa"/>
          </w:tcPr>
          <w:p w14:paraId="19BBA367" w14:textId="77777777" w:rsidR="00D16BE9" w:rsidRDefault="00AC4FA2">
            <w:pPr>
              <w:pStyle w:val="0"/>
              <w:ind w:firstLineChars="200" w:firstLine="422"/>
              <w:rPr>
                <w:b/>
                <w:bCs/>
              </w:rPr>
            </w:pPr>
            <w:r>
              <w:rPr>
                <w:b/>
                <w:bCs/>
              </w:rPr>
              <w:t>政策信息：识别具有最大环境改善潜力的产品组</w:t>
            </w:r>
          </w:p>
        </w:tc>
        <w:tc>
          <w:tcPr>
            <w:tcW w:w="1992" w:type="dxa"/>
          </w:tcPr>
          <w:p w14:paraId="4E787278" w14:textId="77777777" w:rsidR="00D16BE9" w:rsidRDefault="00AC4FA2">
            <w:pPr>
              <w:pStyle w:val="0"/>
              <w:ind w:firstLineChars="200" w:firstLine="422"/>
              <w:rPr>
                <w:b/>
                <w:bCs/>
              </w:rPr>
            </w:pPr>
            <w:r>
              <w:rPr>
                <w:rFonts w:hint="eastAsia"/>
                <w:b/>
                <w:bCs/>
              </w:rPr>
              <w:t>e</w:t>
            </w:r>
          </w:p>
        </w:tc>
        <w:tc>
          <w:tcPr>
            <w:tcW w:w="1086" w:type="dxa"/>
          </w:tcPr>
          <w:p w14:paraId="7DCC4D71" w14:textId="77777777" w:rsidR="00D16BE9" w:rsidRDefault="00AC4FA2">
            <w:pPr>
              <w:pStyle w:val="0"/>
              <w:ind w:firstLineChars="200" w:firstLine="422"/>
              <w:rPr>
                <w:b/>
                <w:bCs/>
              </w:rPr>
            </w:pPr>
            <w:r>
              <w:rPr>
                <w:rFonts w:hint="eastAsia"/>
                <w:b/>
                <w:bCs/>
              </w:rPr>
              <w:t>B</w:t>
            </w:r>
          </w:p>
        </w:tc>
        <w:tc>
          <w:tcPr>
            <w:tcW w:w="1613" w:type="dxa"/>
            <w:gridSpan w:val="2"/>
          </w:tcPr>
          <w:p w14:paraId="21C3DED0" w14:textId="77777777" w:rsidR="00D16BE9" w:rsidRDefault="00D16BE9">
            <w:pPr>
              <w:pStyle w:val="0"/>
              <w:ind w:firstLineChars="200" w:firstLine="422"/>
              <w:rPr>
                <w:b/>
                <w:bCs/>
              </w:rPr>
            </w:pPr>
          </w:p>
        </w:tc>
      </w:tr>
      <w:tr w:rsidR="00D16BE9" w14:paraId="61263FB3" w14:textId="77777777">
        <w:trPr>
          <w:trHeight w:val="195"/>
        </w:trPr>
        <w:tc>
          <w:tcPr>
            <w:tcW w:w="1567" w:type="dxa"/>
          </w:tcPr>
          <w:p w14:paraId="41F7A68E" w14:textId="77777777" w:rsidR="00D16BE9" w:rsidRDefault="00AC4FA2">
            <w:pPr>
              <w:pStyle w:val="0"/>
              <w:ind w:firstLineChars="200" w:firstLine="420"/>
            </w:pPr>
            <w:r>
              <w:t>应用领域</w:t>
            </w:r>
            <w:r>
              <w:t xml:space="preserve"> / </w:t>
            </w:r>
            <w:r>
              <w:t>目的</w:t>
            </w:r>
          </w:p>
        </w:tc>
        <w:tc>
          <w:tcPr>
            <w:tcW w:w="2038" w:type="dxa"/>
          </w:tcPr>
          <w:p w14:paraId="54BD7D36" w14:textId="77777777" w:rsidR="00D16BE9" w:rsidRDefault="00AC4FA2">
            <w:pPr>
              <w:pStyle w:val="0"/>
              <w:ind w:firstLineChars="200" w:firstLine="422"/>
              <w:rPr>
                <w:b/>
                <w:bCs/>
              </w:rPr>
            </w:pPr>
            <w:r>
              <w:rPr>
                <w:rFonts w:hint="eastAsia"/>
                <w:b/>
                <w:bCs/>
              </w:rPr>
              <w:t>LCA</w:t>
            </w:r>
            <w:r>
              <w:rPr>
                <w:rFonts w:hint="eastAsia"/>
                <w:b/>
                <w:bCs/>
              </w:rPr>
              <w:t>应用</w:t>
            </w:r>
            <w:r>
              <w:rPr>
                <w:rFonts w:hint="eastAsia"/>
                <w:b/>
                <w:bCs/>
              </w:rPr>
              <w:t xml:space="preserve">  </w:t>
            </w:r>
          </w:p>
          <w:p w14:paraId="0479627A" w14:textId="77777777" w:rsidR="00D16BE9" w:rsidRDefault="00AC4FA2">
            <w:pPr>
              <w:pStyle w:val="0"/>
              <w:ind w:firstLineChars="200" w:firstLine="422"/>
              <w:rPr>
                <w:b/>
                <w:bCs/>
              </w:rPr>
            </w:pPr>
            <w:r>
              <w:rPr>
                <w:rFonts w:hint="eastAsia"/>
                <w:b/>
                <w:bCs/>
              </w:rPr>
              <w:t>（从生命周期信息使用者或提供者的角度）</w:t>
            </w:r>
          </w:p>
        </w:tc>
        <w:tc>
          <w:tcPr>
            <w:tcW w:w="1992" w:type="dxa"/>
          </w:tcPr>
          <w:p w14:paraId="3FC39E57" w14:textId="77777777" w:rsidR="00D16BE9" w:rsidRDefault="00AC4FA2">
            <w:pPr>
              <w:pStyle w:val="0"/>
              <w:ind w:firstLineChars="200" w:firstLine="422"/>
              <w:rPr>
                <w:b/>
                <w:bCs/>
              </w:rPr>
            </w:pPr>
            <w:r>
              <w:rPr>
                <w:b/>
                <w:bCs/>
              </w:rPr>
              <w:t>LCI / LCA</w:t>
            </w:r>
            <w:r>
              <w:rPr>
                <w:b/>
                <w:bCs/>
              </w:rPr>
              <w:t>类型的交付成果和</w:t>
            </w:r>
            <w:r>
              <w:rPr>
                <w:b/>
                <w:bCs/>
              </w:rPr>
              <w:t>/</w:t>
            </w:r>
            <w:r>
              <w:rPr>
                <w:b/>
                <w:bCs/>
              </w:rPr>
              <w:t>或应用要求作为</w:t>
            </w:r>
            <w:r>
              <w:rPr>
                <w:b/>
                <w:bCs/>
              </w:rPr>
              <w:t>“LCA</w:t>
            </w:r>
            <w:r>
              <w:rPr>
                <w:b/>
                <w:bCs/>
              </w:rPr>
              <w:t>应用</w:t>
            </w:r>
            <w:r>
              <w:rPr>
                <w:b/>
                <w:bCs/>
              </w:rPr>
              <w:t>”</w:t>
            </w:r>
            <w:r>
              <w:rPr>
                <w:b/>
                <w:bCs/>
              </w:rPr>
              <w:t>的直接输入：</w:t>
            </w:r>
          </w:p>
        </w:tc>
        <w:tc>
          <w:tcPr>
            <w:tcW w:w="1086" w:type="dxa"/>
          </w:tcPr>
          <w:p w14:paraId="4E9E360A" w14:textId="77777777" w:rsidR="00D16BE9" w:rsidRDefault="00AC4FA2">
            <w:pPr>
              <w:pStyle w:val="0"/>
              <w:ind w:firstLineChars="200" w:firstLine="422"/>
              <w:rPr>
                <w:b/>
                <w:bCs/>
              </w:rPr>
            </w:pPr>
            <w:r>
              <w:rPr>
                <w:rFonts w:hint="eastAsia"/>
                <w:b/>
                <w:bCs/>
              </w:rPr>
              <w:t>适用的目标情境</w:t>
            </w:r>
          </w:p>
        </w:tc>
        <w:tc>
          <w:tcPr>
            <w:tcW w:w="1613" w:type="dxa"/>
            <w:gridSpan w:val="2"/>
          </w:tcPr>
          <w:p w14:paraId="268BED95" w14:textId="77777777" w:rsidR="00D16BE9" w:rsidRDefault="00AC4FA2">
            <w:pPr>
              <w:pStyle w:val="0"/>
              <w:ind w:firstLineChars="200" w:firstLine="422"/>
              <w:rPr>
                <w:b/>
                <w:bCs/>
              </w:rPr>
            </w:pPr>
            <w:r>
              <w:rPr>
                <w:rFonts w:hint="eastAsia"/>
                <w:b/>
                <w:bCs/>
              </w:rPr>
              <w:t>相关的</w:t>
            </w:r>
            <w:r>
              <w:rPr>
                <w:rFonts w:hint="eastAsia"/>
                <w:b/>
                <w:bCs/>
              </w:rPr>
              <w:t>ISO</w:t>
            </w:r>
            <w:r>
              <w:rPr>
                <w:rFonts w:hint="eastAsia"/>
                <w:b/>
                <w:bCs/>
              </w:rPr>
              <w:t>标准（除了</w:t>
            </w:r>
            <w:r>
              <w:rPr>
                <w:rFonts w:hint="eastAsia"/>
                <w:b/>
                <w:bCs/>
              </w:rPr>
              <w:t>14040</w:t>
            </w:r>
            <w:r>
              <w:rPr>
                <w:rFonts w:hint="eastAsia"/>
                <w:b/>
                <w:bCs/>
              </w:rPr>
              <w:t>和</w:t>
            </w:r>
            <w:r>
              <w:rPr>
                <w:rFonts w:hint="eastAsia"/>
                <w:b/>
                <w:bCs/>
              </w:rPr>
              <w:t>14044:2006</w:t>
            </w:r>
            <w:r>
              <w:rPr>
                <w:rFonts w:hint="eastAsia"/>
                <w:b/>
                <w:bCs/>
              </w:rPr>
              <w:t>之外）</w:t>
            </w:r>
          </w:p>
        </w:tc>
      </w:tr>
      <w:tr w:rsidR="00D16BE9" w14:paraId="1E34BE7D" w14:textId="77777777">
        <w:trPr>
          <w:trHeight w:val="65"/>
        </w:trPr>
        <w:tc>
          <w:tcPr>
            <w:tcW w:w="1567" w:type="dxa"/>
            <w:vMerge w:val="restart"/>
          </w:tcPr>
          <w:p w14:paraId="13669650" w14:textId="77777777" w:rsidR="00D16BE9" w:rsidRDefault="00AC4FA2">
            <w:pPr>
              <w:pStyle w:val="0"/>
              <w:ind w:firstLineChars="200" w:firstLine="420"/>
            </w:pPr>
            <w:r>
              <w:rPr>
                <w:rFonts w:hint="eastAsia"/>
              </w:rPr>
              <w:t>统计</w:t>
            </w:r>
          </w:p>
        </w:tc>
        <w:tc>
          <w:tcPr>
            <w:tcW w:w="2038" w:type="dxa"/>
          </w:tcPr>
          <w:p w14:paraId="61A13E32" w14:textId="77777777" w:rsidR="00D16BE9" w:rsidRDefault="00AC4FA2">
            <w:pPr>
              <w:pStyle w:val="0"/>
              <w:ind w:firstLineChars="200" w:firstLine="422"/>
              <w:rPr>
                <w:b/>
                <w:bCs/>
              </w:rPr>
            </w:pPr>
            <w:r>
              <w:rPr>
                <w:b/>
                <w:bCs/>
              </w:rPr>
              <w:t>监测国家、行业部门、产品组或产品的环境影响</w:t>
            </w:r>
          </w:p>
        </w:tc>
        <w:tc>
          <w:tcPr>
            <w:tcW w:w="1992" w:type="dxa"/>
          </w:tcPr>
          <w:p w14:paraId="01DBFAC8" w14:textId="77777777" w:rsidR="00D16BE9" w:rsidRDefault="00AC4FA2">
            <w:pPr>
              <w:pStyle w:val="0"/>
              <w:ind w:firstLineChars="200" w:firstLine="422"/>
              <w:rPr>
                <w:b/>
                <w:bCs/>
              </w:rPr>
            </w:pPr>
            <w:r>
              <w:rPr>
                <w:b/>
                <w:bCs/>
              </w:rPr>
              <w:t>D</w:t>
            </w:r>
            <w:r>
              <w:rPr>
                <w:rFonts w:hint="eastAsia"/>
                <w:b/>
                <w:bCs/>
              </w:rPr>
              <w:t xml:space="preserve"> or b</w:t>
            </w:r>
          </w:p>
        </w:tc>
        <w:tc>
          <w:tcPr>
            <w:tcW w:w="1086" w:type="dxa"/>
          </w:tcPr>
          <w:p w14:paraId="6F306C5F" w14:textId="77777777" w:rsidR="00D16BE9" w:rsidRDefault="00AC4FA2">
            <w:pPr>
              <w:pStyle w:val="0"/>
              <w:ind w:firstLineChars="200" w:firstLine="422"/>
              <w:rPr>
                <w:b/>
                <w:bCs/>
              </w:rPr>
            </w:pPr>
            <w:r>
              <w:rPr>
                <w:rFonts w:hint="eastAsia"/>
                <w:b/>
                <w:bCs/>
              </w:rPr>
              <w:t>C1</w:t>
            </w:r>
          </w:p>
        </w:tc>
        <w:tc>
          <w:tcPr>
            <w:tcW w:w="1613" w:type="dxa"/>
            <w:gridSpan w:val="2"/>
          </w:tcPr>
          <w:p w14:paraId="2FBA6EAD" w14:textId="77777777" w:rsidR="00D16BE9" w:rsidRDefault="00D16BE9">
            <w:pPr>
              <w:pStyle w:val="0"/>
              <w:ind w:firstLineChars="200" w:firstLine="422"/>
              <w:rPr>
                <w:b/>
                <w:bCs/>
              </w:rPr>
            </w:pPr>
          </w:p>
        </w:tc>
      </w:tr>
      <w:tr w:rsidR="00D16BE9" w14:paraId="49AA7924" w14:textId="77777777">
        <w:trPr>
          <w:trHeight w:val="65"/>
        </w:trPr>
        <w:tc>
          <w:tcPr>
            <w:tcW w:w="1567" w:type="dxa"/>
            <w:vMerge/>
          </w:tcPr>
          <w:p w14:paraId="687C7A81" w14:textId="77777777" w:rsidR="00D16BE9" w:rsidRDefault="00D16BE9">
            <w:pPr>
              <w:pStyle w:val="0"/>
              <w:ind w:firstLineChars="200" w:firstLine="420"/>
            </w:pPr>
          </w:p>
        </w:tc>
        <w:tc>
          <w:tcPr>
            <w:tcW w:w="2038" w:type="dxa"/>
          </w:tcPr>
          <w:p w14:paraId="0A749071" w14:textId="77777777" w:rsidR="00D16BE9" w:rsidRDefault="00AC4FA2">
            <w:pPr>
              <w:pStyle w:val="0"/>
              <w:ind w:firstLineChars="200" w:firstLine="422"/>
              <w:rPr>
                <w:b/>
                <w:bCs/>
              </w:rPr>
            </w:pPr>
            <w:r>
              <w:rPr>
                <w:b/>
                <w:bCs/>
              </w:rPr>
              <w:t>政策信息：产品篮子（或产品组）类型的研究</w:t>
            </w:r>
          </w:p>
        </w:tc>
        <w:tc>
          <w:tcPr>
            <w:tcW w:w="1992" w:type="dxa"/>
          </w:tcPr>
          <w:p w14:paraId="34D5EFE8" w14:textId="77777777" w:rsidR="00D16BE9" w:rsidRDefault="00AC4FA2">
            <w:pPr>
              <w:pStyle w:val="0"/>
              <w:ind w:firstLineChars="200" w:firstLine="422"/>
              <w:rPr>
                <w:b/>
                <w:bCs/>
              </w:rPr>
            </w:pPr>
            <w:r>
              <w:rPr>
                <w:rFonts w:hint="eastAsia"/>
                <w:b/>
                <w:bCs/>
              </w:rPr>
              <w:t>e</w:t>
            </w:r>
          </w:p>
        </w:tc>
        <w:tc>
          <w:tcPr>
            <w:tcW w:w="1086" w:type="dxa"/>
          </w:tcPr>
          <w:p w14:paraId="0E615B3F" w14:textId="77777777" w:rsidR="00D16BE9" w:rsidRDefault="00AC4FA2">
            <w:pPr>
              <w:pStyle w:val="0"/>
              <w:ind w:firstLineChars="200" w:firstLine="422"/>
              <w:rPr>
                <w:b/>
                <w:bCs/>
              </w:rPr>
            </w:pPr>
            <w:r>
              <w:rPr>
                <w:rFonts w:hint="eastAsia"/>
                <w:b/>
                <w:bCs/>
              </w:rPr>
              <w:t>C1</w:t>
            </w:r>
          </w:p>
        </w:tc>
        <w:tc>
          <w:tcPr>
            <w:tcW w:w="1613" w:type="dxa"/>
            <w:gridSpan w:val="2"/>
          </w:tcPr>
          <w:p w14:paraId="47F629B2" w14:textId="77777777" w:rsidR="00D16BE9" w:rsidRDefault="00D16BE9">
            <w:pPr>
              <w:pStyle w:val="0"/>
              <w:ind w:firstLineChars="200" w:firstLine="422"/>
              <w:rPr>
                <w:b/>
                <w:bCs/>
              </w:rPr>
            </w:pPr>
          </w:p>
        </w:tc>
      </w:tr>
      <w:tr w:rsidR="00D16BE9" w14:paraId="7B95F3F3" w14:textId="77777777">
        <w:trPr>
          <w:trHeight w:val="65"/>
        </w:trPr>
        <w:tc>
          <w:tcPr>
            <w:tcW w:w="1567" w:type="dxa"/>
            <w:vMerge/>
          </w:tcPr>
          <w:p w14:paraId="2BF62E00" w14:textId="77777777" w:rsidR="00D16BE9" w:rsidRDefault="00D16BE9">
            <w:pPr>
              <w:pStyle w:val="0"/>
              <w:ind w:firstLineChars="200" w:firstLine="420"/>
            </w:pPr>
          </w:p>
        </w:tc>
        <w:tc>
          <w:tcPr>
            <w:tcW w:w="2038" w:type="dxa"/>
          </w:tcPr>
          <w:p w14:paraId="1E4F7A43" w14:textId="77777777" w:rsidR="00D16BE9" w:rsidRDefault="00AC4FA2">
            <w:pPr>
              <w:pStyle w:val="0"/>
              <w:ind w:firstLineChars="200" w:firstLine="422"/>
              <w:rPr>
                <w:b/>
                <w:bCs/>
              </w:rPr>
            </w:pPr>
            <w:r>
              <w:rPr>
                <w:b/>
                <w:bCs/>
              </w:rPr>
              <w:t>政策信息：识别具有最大环境影响的产品组</w:t>
            </w:r>
          </w:p>
        </w:tc>
        <w:tc>
          <w:tcPr>
            <w:tcW w:w="1992" w:type="dxa"/>
          </w:tcPr>
          <w:p w14:paraId="6A122205" w14:textId="77777777" w:rsidR="00D16BE9" w:rsidRDefault="00AC4FA2">
            <w:pPr>
              <w:pStyle w:val="0"/>
              <w:ind w:firstLineChars="200" w:firstLine="422"/>
              <w:rPr>
                <w:b/>
                <w:bCs/>
              </w:rPr>
            </w:pPr>
            <w:r>
              <w:rPr>
                <w:rFonts w:hint="eastAsia"/>
                <w:b/>
                <w:bCs/>
              </w:rPr>
              <w:t>e</w:t>
            </w:r>
          </w:p>
        </w:tc>
        <w:tc>
          <w:tcPr>
            <w:tcW w:w="1086" w:type="dxa"/>
          </w:tcPr>
          <w:p w14:paraId="54B0172C" w14:textId="77777777" w:rsidR="00D16BE9" w:rsidRDefault="00AC4FA2">
            <w:pPr>
              <w:pStyle w:val="0"/>
              <w:ind w:firstLineChars="200" w:firstLine="422"/>
              <w:rPr>
                <w:b/>
                <w:bCs/>
              </w:rPr>
            </w:pPr>
            <w:r>
              <w:rPr>
                <w:rFonts w:hint="eastAsia"/>
                <w:b/>
                <w:bCs/>
              </w:rPr>
              <w:t>C1</w:t>
            </w:r>
          </w:p>
        </w:tc>
        <w:tc>
          <w:tcPr>
            <w:tcW w:w="1613" w:type="dxa"/>
            <w:gridSpan w:val="2"/>
          </w:tcPr>
          <w:p w14:paraId="0275C868" w14:textId="77777777" w:rsidR="00D16BE9" w:rsidRDefault="00D16BE9">
            <w:pPr>
              <w:pStyle w:val="0"/>
              <w:ind w:firstLineChars="200" w:firstLine="422"/>
              <w:rPr>
                <w:b/>
                <w:bCs/>
              </w:rPr>
            </w:pPr>
          </w:p>
        </w:tc>
      </w:tr>
      <w:tr w:rsidR="00D16BE9" w14:paraId="49355B0D" w14:textId="77777777">
        <w:trPr>
          <w:trHeight w:val="65"/>
        </w:trPr>
        <w:tc>
          <w:tcPr>
            <w:tcW w:w="1567" w:type="dxa"/>
            <w:vMerge/>
          </w:tcPr>
          <w:p w14:paraId="42BCBDFF" w14:textId="77777777" w:rsidR="00D16BE9" w:rsidRDefault="00D16BE9">
            <w:pPr>
              <w:pStyle w:val="0"/>
              <w:ind w:firstLineChars="200" w:firstLine="420"/>
            </w:pPr>
          </w:p>
        </w:tc>
        <w:tc>
          <w:tcPr>
            <w:tcW w:w="2038" w:type="dxa"/>
          </w:tcPr>
          <w:p w14:paraId="5DD1AED6" w14:textId="77777777" w:rsidR="00D16BE9" w:rsidRDefault="00AC4FA2">
            <w:pPr>
              <w:pStyle w:val="0"/>
              <w:ind w:firstLineChars="200" w:firstLine="422"/>
              <w:rPr>
                <w:b/>
                <w:bCs/>
              </w:rPr>
            </w:pPr>
            <w:r>
              <w:rPr>
                <w:b/>
                <w:bCs/>
              </w:rPr>
              <w:t>具有固定供应</w:t>
            </w:r>
            <w:proofErr w:type="gramStart"/>
            <w:r>
              <w:rPr>
                <w:b/>
                <w:bCs/>
              </w:rPr>
              <w:t>链保证</w:t>
            </w:r>
            <w:proofErr w:type="gramEnd"/>
            <w:r>
              <w:rPr>
                <w:b/>
                <w:bCs/>
              </w:rPr>
              <w:t>的认证供应类型研究或分析系统的部分</w:t>
            </w:r>
          </w:p>
        </w:tc>
        <w:tc>
          <w:tcPr>
            <w:tcW w:w="1992" w:type="dxa"/>
          </w:tcPr>
          <w:p w14:paraId="502D215B" w14:textId="77777777" w:rsidR="00D16BE9" w:rsidRDefault="00AC4FA2">
            <w:pPr>
              <w:pStyle w:val="0"/>
              <w:ind w:firstLineChars="200" w:firstLine="422"/>
              <w:rPr>
                <w:b/>
                <w:bCs/>
              </w:rPr>
            </w:pPr>
            <w:r>
              <w:rPr>
                <w:b/>
                <w:bCs/>
              </w:rPr>
              <w:t>b, d, e, or ii</w:t>
            </w:r>
          </w:p>
        </w:tc>
        <w:tc>
          <w:tcPr>
            <w:tcW w:w="1086" w:type="dxa"/>
          </w:tcPr>
          <w:p w14:paraId="6E658330" w14:textId="77777777" w:rsidR="00D16BE9" w:rsidRDefault="00AC4FA2">
            <w:pPr>
              <w:pStyle w:val="0"/>
              <w:ind w:firstLineChars="200" w:firstLine="422"/>
              <w:rPr>
                <w:b/>
                <w:bCs/>
              </w:rPr>
            </w:pPr>
            <w:r>
              <w:rPr>
                <w:rFonts w:hint="eastAsia"/>
                <w:b/>
                <w:bCs/>
              </w:rPr>
              <w:t>C1</w:t>
            </w:r>
          </w:p>
        </w:tc>
        <w:tc>
          <w:tcPr>
            <w:tcW w:w="1613" w:type="dxa"/>
            <w:gridSpan w:val="2"/>
          </w:tcPr>
          <w:p w14:paraId="4766AE31" w14:textId="77777777" w:rsidR="00D16BE9" w:rsidRDefault="00D16BE9">
            <w:pPr>
              <w:pStyle w:val="0"/>
              <w:ind w:firstLineChars="200" w:firstLine="422"/>
              <w:rPr>
                <w:b/>
                <w:bCs/>
              </w:rPr>
            </w:pPr>
          </w:p>
        </w:tc>
      </w:tr>
      <w:tr w:rsidR="00D16BE9" w14:paraId="78D82D2E" w14:textId="77777777">
        <w:trPr>
          <w:trHeight w:val="65"/>
        </w:trPr>
        <w:tc>
          <w:tcPr>
            <w:tcW w:w="1567" w:type="dxa"/>
            <w:vMerge/>
          </w:tcPr>
          <w:p w14:paraId="1EF2E5FB" w14:textId="77777777" w:rsidR="00D16BE9" w:rsidRDefault="00D16BE9">
            <w:pPr>
              <w:pStyle w:val="0"/>
              <w:ind w:firstLineChars="200" w:firstLine="420"/>
            </w:pPr>
          </w:p>
        </w:tc>
        <w:tc>
          <w:tcPr>
            <w:tcW w:w="2038" w:type="dxa"/>
          </w:tcPr>
          <w:p w14:paraId="676D8302" w14:textId="77777777" w:rsidR="00D16BE9" w:rsidRDefault="00AC4FA2">
            <w:pPr>
              <w:pStyle w:val="0"/>
              <w:ind w:firstLineChars="200" w:firstLine="422"/>
              <w:rPr>
                <w:b/>
                <w:bCs/>
              </w:rPr>
            </w:pPr>
            <w:r>
              <w:rPr>
                <w:b/>
                <w:bCs/>
              </w:rPr>
              <w:t>企业或现场环境报告</w:t>
            </w:r>
          </w:p>
        </w:tc>
        <w:tc>
          <w:tcPr>
            <w:tcW w:w="1992" w:type="dxa"/>
          </w:tcPr>
          <w:p w14:paraId="6F47BFBC" w14:textId="77777777" w:rsidR="00D16BE9" w:rsidRDefault="00AC4FA2">
            <w:pPr>
              <w:pStyle w:val="0"/>
              <w:ind w:firstLineChars="200" w:firstLine="422"/>
              <w:rPr>
                <w:b/>
                <w:bCs/>
              </w:rPr>
            </w:pPr>
            <w:r>
              <w:rPr>
                <w:b/>
                <w:bCs/>
              </w:rPr>
              <w:t>D</w:t>
            </w:r>
          </w:p>
        </w:tc>
        <w:tc>
          <w:tcPr>
            <w:tcW w:w="1086" w:type="dxa"/>
          </w:tcPr>
          <w:p w14:paraId="2E939199" w14:textId="77777777" w:rsidR="00D16BE9" w:rsidRDefault="00AC4FA2">
            <w:pPr>
              <w:pStyle w:val="0"/>
              <w:ind w:firstLineChars="200" w:firstLine="422"/>
              <w:rPr>
                <w:b/>
                <w:bCs/>
              </w:rPr>
            </w:pPr>
            <w:r>
              <w:rPr>
                <w:rFonts w:hint="eastAsia"/>
                <w:b/>
                <w:bCs/>
              </w:rPr>
              <w:t>C1</w:t>
            </w:r>
          </w:p>
        </w:tc>
        <w:tc>
          <w:tcPr>
            <w:tcW w:w="1613" w:type="dxa"/>
            <w:gridSpan w:val="2"/>
          </w:tcPr>
          <w:p w14:paraId="6E456FA0" w14:textId="77777777" w:rsidR="00D16BE9" w:rsidRDefault="00AC4FA2">
            <w:pPr>
              <w:pStyle w:val="0"/>
              <w:ind w:firstLineChars="200" w:firstLine="422"/>
              <w:rPr>
                <w:b/>
                <w:bCs/>
              </w:rPr>
            </w:pPr>
            <w:r>
              <w:rPr>
                <w:b/>
                <w:bCs/>
              </w:rPr>
              <w:t>ISO 14015, ISO 14031</w:t>
            </w:r>
          </w:p>
        </w:tc>
      </w:tr>
      <w:tr w:rsidR="00D16BE9" w14:paraId="069F0427" w14:textId="77777777">
        <w:trPr>
          <w:trHeight w:val="65"/>
        </w:trPr>
        <w:tc>
          <w:tcPr>
            <w:tcW w:w="1567" w:type="dxa"/>
            <w:vMerge/>
          </w:tcPr>
          <w:p w14:paraId="184A38D2" w14:textId="77777777" w:rsidR="00D16BE9" w:rsidRDefault="00D16BE9">
            <w:pPr>
              <w:pStyle w:val="0"/>
              <w:ind w:firstLineChars="200" w:firstLine="420"/>
            </w:pPr>
          </w:p>
        </w:tc>
        <w:tc>
          <w:tcPr>
            <w:tcW w:w="2038" w:type="dxa"/>
          </w:tcPr>
          <w:p w14:paraId="7272948C" w14:textId="77777777" w:rsidR="00D16BE9" w:rsidRDefault="00AC4FA2">
            <w:pPr>
              <w:pStyle w:val="0"/>
              <w:ind w:firstLineChars="200" w:firstLine="422"/>
              <w:rPr>
                <w:b/>
                <w:bCs/>
              </w:rPr>
            </w:pPr>
            <w:r>
              <w:rPr>
                <w:b/>
                <w:bCs/>
              </w:rPr>
              <w:t>根据其目标定义不包括与其他系统交互的会计研究</w:t>
            </w:r>
          </w:p>
        </w:tc>
        <w:tc>
          <w:tcPr>
            <w:tcW w:w="1992" w:type="dxa"/>
          </w:tcPr>
          <w:p w14:paraId="30B9AAE8" w14:textId="77777777" w:rsidR="00D16BE9" w:rsidRDefault="00AC4FA2">
            <w:pPr>
              <w:pStyle w:val="0"/>
              <w:ind w:firstLineChars="200" w:firstLine="422"/>
              <w:rPr>
                <w:b/>
                <w:bCs/>
              </w:rPr>
            </w:pPr>
            <w:r>
              <w:rPr>
                <w:rFonts w:hint="eastAsia"/>
                <w:b/>
                <w:bCs/>
              </w:rPr>
              <w:t>d</w:t>
            </w:r>
          </w:p>
        </w:tc>
        <w:tc>
          <w:tcPr>
            <w:tcW w:w="1086" w:type="dxa"/>
          </w:tcPr>
          <w:p w14:paraId="5DDE5D6C" w14:textId="77777777" w:rsidR="00D16BE9" w:rsidRDefault="00AC4FA2">
            <w:pPr>
              <w:pStyle w:val="0"/>
              <w:ind w:firstLineChars="200" w:firstLine="422"/>
              <w:rPr>
                <w:b/>
                <w:bCs/>
              </w:rPr>
            </w:pPr>
            <w:r>
              <w:rPr>
                <w:rFonts w:hint="eastAsia"/>
                <w:b/>
                <w:bCs/>
              </w:rPr>
              <w:t>C2</w:t>
            </w:r>
          </w:p>
        </w:tc>
        <w:tc>
          <w:tcPr>
            <w:tcW w:w="1613" w:type="dxa"/>
            <w:gridSpan w:val="2"/>
          </w:tcPr>
          <w:p w14:paraId="36B2DB97" w14:textId="77777777" w:rsidR="00D16BE9" w:rsidRDefault="00D16BE9">
            <w:pPr>
              <w:pStyle w:val="0"/>
              <w:ind w:firstLineChars="200" w:firstLine="422"/>
              <w:rPr>
                <w:b/>
                <w:bCs/>
              </w:rPr>
            </w:pPr>
          </w:p>
        </w:tc>
      </w:tr>
    </w:tbl>
    <w:p w14:paraId="1D6F0CE9" w14:textId="77777777" w:rsidR="00D16BE9" w:rsidRDefault="00D16BE9">
      <w:pPr>
        <w:pStyle w:val="0"/>
        <w:ind w:firstLineChars="200" w:firstLine="420"/>
      </w:pPr>
    </w:p>
    <w:tbl>
      <w:tblPr>
        <w:tblStyle w:val="af6"/>
        <w:tblW w:w="0" w:type="auto"/>
        <w:tblLook w:val="04A0" w:firstRow="1" w:lastRow="0" w:firstColumn="1" w:lastColumn="0" w:noHBand="0" w:noVBand="1"/>
      </w:tblPr>
      <w:tblGrid>
        <w:gridCol w:w="8260"/>
      </w:tblGrid>
      <w:tr w:rsidR="00D16BE9" w14:paraId="65B0B1C8" w14:textId="77777777">
        <w:tc>
          <w:tcPr>
            <w:tcW w:w="8296" w:type="dxa"/>
            <w:tcBorders>
              <w:top w:val="dotDash" w:sz="18" w:space="0" w:color="76923C" w:themeColor="accent3" w:themeShade="BF"/>
              <w:left w:val="dotDash" w:sz="18" w:space="0" w:color="76923C" w:themeColor="accent3" w:themeShade="BF"/>
              <w:bottom w:val="dotDash" w:sz="18" w:space="0" w:color="76923C" w:themeColor="accent3" w:themeShade="BF"/>
              <w:right w:val="dotDash" w:sz="18" w:space="0" w:color="76923C" w:themeColor="accent3" w:themeShade="BF"/>
            </w:tcBorders>
          </w:tcPr>
          <w:p w14:paraId="484EF7B9" w14:textId="77777777" w:rsidR="00D16BE9" w:rsidRDefault="00AC4FA2">
            <w:pPr>
              <w:spacing w:line="300" w:lineRule="auto"/>
              <w:ind w:firstLine="420"/>
              <w:jc w:val="center"/>
            </w:pPr>
            <w:r>
              <w:lastRenderedPageBreak/>
              <w:t>条款：</w:t>
            </w:r>
            <w:r>
              <w:t>6.3 LCA</w:t>
            </w:r>
            <w:r>
              <w:t>交付成果类型及其预期应用</w:t>
            </w:r>
          </w:p>
          <w:p w14:paraId="18824D13" w14:textId="77777777" w:rsidR="00D16BE9" w:rsidRDefault="00AC4FA2">
            <w:pPr>
              <w:spacing w:line="300" w:lineRule="auto"/>
              <w:ind w:firstLine="420"/>
            </w:pPr>
            <w:r>
              <w:t>适用于情况</w:t>
            </w:r>
            <w:r>
              <w:t>A</w:t>
            </w:r>
            <w:r>
              <w:t>、</w:t>
            </w:r>
            <w:r>
              <w:t>B</w:t>
            </w:r>
            <w:r>
              <w:t>和</w:t>
            </w:r>
            <w:r>
              <w:t>C</w:t>
            </w:r>
            <w:r>
              <w:t>，并有所区分。</w:t>
            </w:r>
          </w:p>
          <w:p w14:paraId="59D395B6" w14:textId="77777777" w:rsidR="00D16BE9" w:rsidRDefault="00AC4FA2">
            <w:pPr>
              <w:spacing w:line="300" w:lineRule="auto"/>
              <w:ind w:firstLine="420"/>
            </w:pPr>
            <w:r>
              <w:rPr>
                <w:rFonts w:hint="eastAsia"/>
              </w:rPr>
              <w:t xml:space="preserve">I) </w:t>
            </w:r>
            <w:r>
              <w:rPr>
                <w:rFonts w:hint="eastAsia"/>
              </w:rPr>
              <w:t>应提供的</w:t>
            </w:r>
            <w:r>
              <w:rPr>
                <w:rFonts w:hint="eastAsia"/>
                <w:b/>
                <w:bCs/>
              </w:rPr>
              <w:t>交付成果类型：</w:t>
            </w:r>
            <w:r>
              <w:rPr>
                <w:rFonts w:hint="eastAsia"/>
              </w:rPr>
              <w:t>应从目标定义中识别的预期应用（参见第</w:t>
            </w:r>
            <w:r>
              <w:rPr>
                <w:rFonts w:hint="eastAsia"/>
              </w:rPr>
              <w:t>5.2.1</w:t>
            </w:r>
            <w:r>
              <w:rPr>
                <w:rFonts w:hint="eastAsia"/>
              </w:rPr>
              <w:t>章）及任何潜在的预设条件中推导出</w:t>
            </w:r>
            <w:r>
              <w:rPr>
                <w:rFonts w:hint="eastAsia"/>
              </w:rPr>
              <w:t>LCI/LCA</w:t>
            </w:r>
            <w:r>
              <w:rPr>
                <w:rFonts w:hint="eastAsia"/>
              </w:rPr>
              <w:t>研究应提供的适当交付成果类型。表</w:t>
            </w:r>
            <w:r>
              <w:rPr>
                <w:rFonts w:hint="eastAsia"/>
              </w:rPr>
              <w:t>3</w:t>
            </w:r>
            <w:r>
              <w:rPr>
                <w:rFonts w:hint="eastAsia"/>
              </w:rPr>
              <w:t>提供了概述。以下类型最为常见，按综合性和</w:t>
            </w:r>
            <w:r>
              <w:rPr>
                <w:rFonts w:hint="eastAsia"/>
              </w:rPr>
              <w:t>/</w:t>
            </w:r>
            <w:r>
              <w:rPr>
                <w:rFonts w:hint="eastAsia"/>
              </w:rPr>
              <w:t>或复杂性的递增顺序列出：</w:t>
            </w:r>
            <w:r>
              <w:rPr>
                <w:rFonts w:hint="eastAsia"/>
              </w:rPr>
              <w:t>[ISO!]</w:t>
            </w:r>
          </w:p>
          <w:p w14:paraId="25234FB8" w14:textId="77777777" w:rsidR="00D16BE9" w:rsidRDefault="00AC4FA2">
            <w:pPr>
              <w:spacing w:line="300" w:lineRule="auto"/>
              <w:ind w:firstLine="420"/>
            </w:pPr>
            <w:proofErr w:type="spellStart"/>
            <w:r>
              <w:rPr>
                <w:rFonts w:hint="eastAsia"/>
              </w:rPr>
              <w:t>I.a</w:t>
            </w:r>
            <w:proofErr w:type="spellEnd"/>
            <w:r>
              <w:rPr>
                <w:rFonts w:hint="eastAsia"/>
              </w:rPr>
              <w:t xml:space="preserve">) </w:t>
            </w:r>
            <w:r>
              <w:rPr>
                <w:rFonts w:hint="eastAsia"/>
              </w:rPr>
              <w:t>生命周期清单（“</w:t>
            </w:r>
            <w:r>
              <w:rPr>
                <w:rFonts w:hint="eastAsia"/>
              </w:rPr>
              <w:t>LCI</w:t>
            </w:r>
            <w:r>
              <w:rPr>
                <w:rFonts w:hint="eastAsia"/>
              </w:rPr>
              <w:t>”）研究和</w:t>
            </w:r>
            <w:r>
              <w:rPr>
                <w:rFonts w:hint="eastAsia"/>
              </w:rPr>
              <w:t>/</w:t>
            </w:r>
            <w:r>
              <w:rPr>
                <w:rFonts w:hint="eastAsia"/>
              </w:rPr>
              <w:t>或数据集，具有以下变体：</w:t>
            </w:r>
            <w:r>
              <w:rPr>
                <w:rFonts w:hint="eastAsia"/>
              </w:rPr>
              <w:t xml:space="preserve">  </w:t>
            </w:r>
          </w:p>
          <w:p w14:paraId="56B60F33" w14:textId="77777777" w:rsidR="00D16BE9" w:rsidRDefault="00AC4FA2">
            <w:pPr>
              <w:spacing w:line="300" w:lineRule="auto"/>
              <w:ind w:firstLine="420"/>
            </w:pPr>
            <w:proofErr w:type="spellStart"/>
            <w:r>
              <w:rPr>
                <w:rFonts w:hint="eastAsia"/>
              </w:rPr>
              <w:t>I.a.i</w:t>
            </w:r>
            <w:proofErr w:type="spellEnd"/>
            <w:r>
              <w:rPr>
                <w:rFonts w:hint="eastAsia"/>
              </w:rPr>
              <w:t xml:space="preserve">) </w:t>
            </w:r>
            <w:r>
              <w:rPr>
                <w:rFonts w:hint="eastAsia"/>
              </w:rPr>
              <w:t>单元过程研究和</w:t>
            </w:r>
            <w:r>
              <w:rPr>
                <w:rFonts w:hint="eastAsia"/>
              </w:rPr>
              <w:t>/</w:t>
            </w:r>
            <w:r>
              <w:rPr>
                <w:rFonts w:hint="eastAsia"/>
              </w:rPr>
              <w:t>或数据集，具有两个子类型：</w:t>
            </w:r>
            <w:r>
              <w:rPr>
                <w:rFonts w:hint="eastAsia"/>
              </w:rPr>
              <w:t xml:space="preserve">  </w:t>
            </w:r>
          </w:p>
          <w:p w14:paraId="2171EAB3" w14:textId="77777777" w:rsidR="00D16BE9" w:rsidRDefault="00AC4FA2">
            <w:pPr>
              <w:spacing w:line="300" w:lineRule="auto"/>
              <w:ind w:firstLine="420"/>
            </w:pPr>
            <w:r>
              <w:rPr>
                <w:rFonts w:hint="eastAsia"/>
              </w:rPr>
              <w:t xml:space="preserve">I.a.i.1) </w:t>
            </w:r>
            <w:r>
              <w:rPr>
                <w:rFonts w:hint="eastAsia"/>
              </w:rPr>
              <w:t>单一操作单元过程（变体：固定或参数化）</w:t>
            </w:r>
            <w:r>
              <w:rPr>
                <w:rFonts w:hint="eastAsia"/>
              </w:rPr>
              <w:t xml:space="preserve">  </w:t>
            </w:r>
          </w:p>
          <w:p w14:paraId="2A45A055" w14:textId="77777777" w:rsidR="00D16BE9" w:rsidRDefault="00AC4FA2">
            <w:pPr>
              <w:spacing w:line="300" w:lineRule="auto"/>
              <w:ind w:firstLine="420"/>
            </w:pPr>
            <w:r>
              <w:rPr>
                <w:rFonts w:hint="eastAsia"/>
              </w:rPr>
              <w:t xml:space="preserve">I.a.i.2) </w:t>
            </w:r>
            <w:r>
              <w:rPr>
                <w:rFonts w:hint="eastAsia"/>
              </w:rPr>
              <w:t>黑箱单元过程（变体：固定或参数化）</w:t>
            </w:r>
            <w:r>
              <w:rPr>
                <w:rFonts w:hint="eastAsia"/>
              </w:rPr>
              <w:t xml:space="preserve">  </w:t>
            </w:r>
          </w:p>
          <w:p w14:paraId="4C24A569" w14:textId="77777777" w:rsidR="00D16BE9" w:rsidRDefault="00AC4FA2">
            <w:pPr>
              <w:spacing w:line="300" w:lineRule="auto"/>
              <w:ind w:firstLine="420"/>
            </w:pPr>
            <w:proofErr w:type="spellStart"/>
            <w:r>
              <w:rPr>
                <w:rFonts w:hint="eastAsia"/>
              </w:rPr>
              <w:t>I.a.ii</w:t>
            </w:r>
            <w:proofErr w:type="spellEnd"/>
            <w:r>
              <w:rPr>
                <w:rFonts w:hint="eastAsia"/>
              </w:rPr>
              <w:t xml:space="preserve">) </w:t>
            </w:r>
            <w:r>
              <w:rPr>
                <w:rFonts w:hint="eastAsia"/>
              </w:rPr>
              <w:t>部分终止系统数据集（变体：固定或参数化）</w:t>
            </w:r>
            <w:r>
              <w:rPr>
                <w:rFonts w:hint="eastAsia"/>
              </w:rPr>
              <w:t xml:space="preserve">  </w:t>
            </w:r>
          </w:p>
          <w:p w14:paraId="34EA8064" w14:textId="77777777" w:rsidR="00D16BE9" w:rsidRDefault="00AC4FA2">
            <w:pPr>
              <w:spacing w:line="300" w:lineRule="auto"/>
              <w:ind w:firstLine="420"/>
            </w:pPr>
            <w:proofErr w:type="spellStart"/>
            <w:r>
              <w:rPr>
                <w:rFonts w:hint="eastAsia"/>
              </w:rPr>
              <w:t>I.a.iii</w:t>
            </w:r>
            <w:proofErr w:type="spellEnd"/>
            <w:r>
              <w:rPr>
                <w:rFonts w:hint="eastAsia"/>
              </w:rPr>
              <w:t xml:space="preserve">) </w:t>
            </w:r>
            <w:r>
              <w:rPr>
                <w:rFonts w:hint="eastAsia"/>
              </w:rPr>
              <w:t>生命周期清单结果（“</w:t>
            </w:r>
            <w:r>
              <w:rPr>
                <w:rFonts w:hint="eastAsia"/>
              </w:rPr>
              <w:t>LCI</w:t>
            </w:r>
            <w:r>
              <w:rPr>
                <w:rFonts w:hint="eastAsia"/>
              </w:rPr>
              <w:t>结果”）研究和</w:t>
            </w:r>
            <w:r>
              <w:rPr>
                <w:rFonts w:hint="eastAsia"/>
              </w:rPr>
              <w:t>/</w:t>
            </w:r>
            <w:r>
              <w:rPr>
                <w:rFonts w:hint="eastAsia"/>
              </w:rPr>
              <w:t>或数据集</w:t>
            </w:r>
            <w:r>
              <w:rPr>
                <w:rFonts w:hint="eastAsia"/>
              </w:rPr>
              <w:t xml:space="preserve">  </w:t>
            </w:r>
          </w:p>
          <w:p w14:paraId="234C4E9A" w14:textId="77777777" w:rsidR="00D16BE9" w:rsidRDefault="00AC4FA2">
            <w:pPr>
              <w:spacing w:line="300" w:lineRule="auto"/>
              <w:ind w:firstLine="420"/>
            </w:pPr>
            <w:proofErr w:type="spellStart"/>
            <w:r>
              <w:rPr>
                <w:rFonts w:hint="eastAsia"/>
              </w:rPr>
              <w:t>I.b</w:t>
            </w:r>
            <w:proofErr w:type="spellEnd"/>
            <w:r>
              <w:rPr>
                <w:rFonts w:hint="eastAsia"/>
              </w:rPr>
              <w:t xml:space="preserve">) </w:t>
            </w:r>
            <w:r>
              <w:rPr>
                <w:rFonts w:hint="eastAsia"/>
              </w:rPr>
              <w:t>生命周期影响评估结果（“</w:t>
            </w:r>
            <w:r>
              <w:rPr>
                <w:rFonts w:hint="eastAsia"/>
              </w:rPr>
              <w:t>LCIA</w:t>
            </w:r>
            <w:r>
              <w:rPr>
                <w:rFonts w:hint="eastAsia"/>
              </w:rPr>
              <w:t>结果”）研究和</w:t>
            </w:r>
            <w:r>
              <w:rPr>
                <w:rFonts w:hint="eastAsia"/>
              </w:rPr>
              <w:t>/</w:t>
            </w:r>
            <w:r>
              <w:rPr>
                <w:rFonts w:hint="eastAsia"/>
              </w:rPr>
              <w:t>或数据集</w:t>
            </w:r>
            <w:r>
              <w:rPr>
                <w:rFonts w:hint="eastAsia"/>
              </w:rPr>
              <w:t xml:space="preserve">  </w:t>
            </w:r>
          </w:p>
          <w:p w14:paraId="41702E5B" w14:textId="77777777" w:rsidR="00D16BE9" w:rsidRDefault="00AC4FA2">
            <w:pPr>
              <w:spacing w:line="300" w:lineRule="auto"/>
              <w:ind w:firstLine="420"/>
            </w:pPr>
            <w:proofErr w:type="spellStart"/>
            <w:r>
              <w:rPr>
                <w:rFonts w:hint="eastAsia"/>
              </w:rPr>
              <w:t>I.c</w:t>
            </w:r>
            <w:proofErr w:type="spellEnd"/>
            <w:r>
              <w:rPr>
                <w:rFonts w:hint="eastAsia"/>
              </w:rPr>
              <w:t xml:space="preserve">) </w:t>
            </w:r>
            <w:proofErr w:type="gramStart"/>
            <w:r>
              <w:rPr>
                <w:rFonts w:hint="eastAsia"/>
              </w:rPr>
              <w:t>非比较</w:t>
            </w:r>
            <w:proofErr w:type="gramEnd"/>
            <w:r>
              <w:rPr>
                <w:rFonts w:hint="eastAsia"/>
              </w:rPr>
              <w:t>生命周期评估研究（“</w:t>
            </w:r>
            <w:r>
              <w:rPr>
                <w:rFonts w:hint="eastAsia"/>
              </w:rPr>
              <w:t>LCA</w:t>
            </w:r>
            <w:r>
              <w:rPr>
                <w:rFonts w:hint="eastAsia"/>
              </w:rPr>
              <w:t>研究”），即包括影响评估和解释</w:t>
            </w:r>
            <w:r>
              <w:rPr>
                <w:rFonts w:hint="eastAsia"/>
              </w:rPr>
              <w:t xml:space="preserve">  </w:t>
            </w:r>
          </w:p>
          <w:p w14:paraId="07AF2CAF" w14:textId="77777777" w:rsidR="00D16BE9" w:rsidRDefault="00AC4FA2">
            <w:pPr>
              <w:spacing w:line="300" w:lineRule="auto"/>
              <w:ind w:firstLine="420"/>
            </w:pPr>
            <w:proofErr w:type="spellStart"/>
            <w:r>
              <w:rPr>
                <w:rFonts w:hint="eastAsia"/>
              </w:rPr>
              <w:t>I.d</w:t>
            </w:r>
            <w:proofErr w:type="spellEnd"/>
            <w:r>
              <w:rPr>
                <w:rFonts w:hint="eastAsia"/>
              </w:rPr>
              <w:t xml:space="preserve">) </w:t>
            </w:r>
            <w:r>
              <w:rPr>
                <w:rFonts w:hint="eastAsia"/>
              </w:rPr>
              <w:t>比较生命周期评估研究（“比较</w:t>
            </w:r>
            <w:r>
              <w:rPr>
                <w:rFonts w:hint="eastAsia"/>
              </w:rPr>
              <w:t>LCA</w:t>
            </w:r>
            <w:r>
              <w:rPr>
                <w:rFonts w:hint="eastAsia"/>
              </w:rPr>
              <w:t>研究”），具有以下变体：</w:t>
            </w:r>
            <w:r>
              <w:rPr>
                <w:rFonts w:hint="eastAsia"/>
              </w:rPr>
              <w:t xml:space="preserve">  </w:t>
            </w:r>
          </w:p>
          <w:p w14:paraId="6651DDF5" w14:textId="77777777" w:rsidR="00D16BE9" w:rsidRDefault="00AC4FA2">
            <w:pPr>
              <w:spacing w:line="300" w:lineRule="auto"/>
              <w:ind w:firstLine="420"/>
            </w:pPr>
            <w:proofErr w:type="spellStart"/>
            <w:r>
              <w:rPr>
                <w:rFonts w:hint="eastAsia"/>
              </w:rPr>
              <w:t>I.d.i</w:t>
            </w:r>
            <w:proofErr w:type="spellEnd"/>
            <w:r>
              <w:rPr>
                <w:rFonts w:hint="eastAsia"/>
              </w:rPr>
              <w:t xml:space="preserve">) </w:t>
            </w:r>
            <w:r>
              <w:rPr>
                <w:rFonts w:hint="eastAsia"/>
              </w:rPr>
              <w:t>非断言比较生命周期评估研究（“非断言比较</w:t>
            </w:r>
            <w:r>
              <w:rPr>
                <w:rFonts w:hint="eastAsia"/>
              </w:rPr>
              <w:t>LCA</w:t>
            </w:r>
            <w:r>
              <w:rPr>
                <w:rFonts w:hint="eastAsia"/>
              </w:rPr>
              <w:t>研究”）</w:t>
            </w:r>
            <w:r>
              <w:rPr>
                <w:rFonts w:hint="eastAsia"/>
              </w:rPr>
              <w:t xml:space="preserve">  </w:t>
            </w:r>
          </w:p>
          <w:p w14:paraId="6DBCFC88" w14:textId="77777777" w:rsidR="00D16BE9" w:rsidRDefault="00AC4FA2">
            <w:pPr>
              <w:spacing w:line="300" w:lineRule="auto"/>
              <w:ind w:firstLine="420"/>
            </w:pPr>
            <w:proofErr w:type="spellStart"/>
            <w:r>
              <w:rPr>
                <w:rFonts w:hint="eastAsia"/>
              </w:rPr>
              <w:t>I.d.ii</w:t>
            </w:r>
            <w:proofErr w:type="spellEnd"/>
            <w:r>
              <w:rPr>
                <w:rFonts w:hint="eastAsia"/>
              </w:rPr>
              <w:t xml:space="preserve">) </w:t>
            </w:r>
            <w:r>
              <w:rPr>
                <w:rFonts w:hint="eastAsia"/>
              </w:rPr>
              <w:t>比较断言生命周期评估研究（“比较断言</w:t>
            </w:r>
            <w:r>
              <w:rPr>
                <w:rFonts w:hint="eastAsia"/>
              </w:rPr>
              <w:t>LCA</w:t>
            </w:r>
            <w:r>
              <w:rPr>
                <w:rFonts w:hint="eastAsia"/>
              </w:rPr>
              <w:t>研究”），明确得出任何比较替代方案的优越性、劣势或相等性</w:t>
            </w:r>
            <w:r>
              <w:rPr>
                <w:rFonts w:hint="eastAsia"/>
              </w:rPr>
              <w:t xml:space="preserve">  </w:t>
            </w:r>
          </w:p>
          <w:p w14:paraId="0630E944" w14:textId="77777777" w:rsidR="00D16BE9" w:rsidRDefault="00D16BE9">
            <w:pPr>
              <w:spacing w:line="300" w:lineRule="auto"/>
              <w:ind w:firstLine="420"/>
            </w:pPr>
          </w:p>
          <w:p w14:paraId="1D7192EC" w14:textId="77777777" w:rsidR="00D16BE9" w:rsidRDefault="00AC4FA2">
            <w:pPr>
              <w:spacing w:line="300" w:lineRule="auto"/>
              <w:ind w:firstLine="420"/>
            </w:pPr>
            <w:proofErr w:type="spellStart"/>
            <w:r>
              <w:rPr>
                <w:rFonts w:hint="eastAsia"/>
              </w:rPr>
              <w:t>I.e</w:t>
            </w:r>
            <w:proofErr w:type="spellEnd"/>
            <w:r>
              <w:rPr>
                <w:rFonts w:hint="eastAsia"/>
              </w:rPr>
              <w:t xml:space="preserve">) </w:t>
            </w:r>
            <w:r>
              <w:rPr>
                <w:rFonts w:hint="eastAsia"/>
              </w:rPr>
              <w:t>分析系统的详细</w:t>
            </w:r>
            <w:r>
              <w:rPr>
                <w:rFonts w:hint="eastAsia"/>
              </w:rPr>
              <w:t>LCI</w:t>
            </w:r>
            <w:r>
              <w:rPr>
                <w:rFonts w:hint="eastAsia"/>
              </w:rPr>
              <w:t>模型</w:t>
            </w:r>
            <w:r>
              <w:rPr>
                <w:rFonts w:hint="eastAsia"/>
              </w:rPr>
              <w:t xml:space="preserve">  </w:t>
            </w:r>
          </w:p>
          <w:p w14:paraId="291E2A92" w14:textId="77777777" w:rsidR="00D16BE9" w:rsidRDefault="00D16BE9">
            <w:pPr>
              <w:spacing w:line="300" w:lineRule="auto"/>
              <w:ind w:firstLine="420"/>
            </w:pPr>
          </w:p>
          <w:p w14:paraId="0553FDC8" w14:textId="77777777" w:rsidR="00D16BE9" w:rsidRDefault="00AC4FA2">
            <w:pPr>
              <w:spacing w:line="300" w:lineRule="auto"/>
              <w:ind w:firstLine="420"/>
            </w:pPr>
            <w:r>
              <w:rPr>
                <w:rFonts w:hint="eastAsia"/>
              </w:rPr>
              <w:t>请注意，不同类型的交付成果意味着不同的要求，例如关于报告和审查。</w:t>
            </w:r>
            <w:r>
              <w:rPr>
                <w:rFonts w:hint="eastAsia"/>
              </w:rPr>
              <w:t xml:space="preserve">  </w:t>
            </w:r>
          </w:p>
          <w:p w14:paraId="023B93DD" w14:textId="77777777" w:rsidR="00D16BE9" w:rsidRDefault="00AC4FA2">
            <w:pPr>
              <w:spacing w:line="300" w:lineRule="auto"/>
              <w:ind w:firstLine="420"/>
            </w:pPr>
            <w:r>
              <w:rPr>
                <w:rFonts w:hint="eastAsia"/>
              </w:rPr>
              <w:t>注：有关</w:t>
            </w:r>
            <w:r>
              <w:rPr>
                <w:rFonts w:hint="eastAsia"/>
              </w:rPr>
              <w:t>LCIA</w:t>
            </w:r>
            <w:r>
              <w:rPr>
                <w:rFonts w:hint="eastAsia"/>
              </w:rPr>
              <w:t>模型、方法和因素的开发作为一种特殊的</w:t>
            </w:r>
            <w:r>
              <w:rPr>
                <w:rFonts w:hint="eastAsia"/>
              </w:rPr>
              <w:t>LCA</w:t>
            </w:r>
            <w:r>
              <w:rPr>
                <w:rFonts w:hint="eastAsia"/>
              </w:rPr>
              <w:t>交付成果，请参见单独的指导文件《生命周期影响评估（</w:t>
            </w:r>
            <w:r>
              <w:rPr>
                <w:rFonts w:hint="eastAsia"/>
              </w:rPr>
              <w:t>LCIA</w:t>
            </w:r>
            <w:r>
              <w:rPr>
                <w:rFonts w:hint="eastAsia"/>
              </w:rPr>
              <w:t>）模型和指标的框架与要求》。</w:t>
            </w:r>
            <w:r>
              <w:rPr>
                <w:rFonts w:hint="eastAsia"/>
              </w:rPr>
              <w:t xml:space="preserve"> [ISO+]</w:t>
            </w:r>
          </w:p>
          <w:p w14:paraId="42A42D39" w14:textId="77777777" w:rsidR="00D16BE9" w:rsidRDefault="00AC4FA2">
            <w:pPr>
              <w:spacing w:line="300" w:lineRule="auto"/>
              <w:ind w:firstLine="420"/>
            </w:pPr>
            <w:proofErr w:type="spellStart"/>
            <w:r>
              <w:rPr>
                <w:rFonts w:hint="eastAsia"/>
              </w:rPr>
              <w:t>I.d.i</w:t>
            </w:r>
            <w:proofErr w:type="spellEnd"/>
            <w:r>
              <w:rPr>
                <w:rFonts w:hint="eastAsia"/>
              </w:rPr>
              <w:t xml:space="preserve">) </w:t>
            </w:r>
            <w:r>
              <w:rPr>
                <w:rFonts w:hint="eastAsia"/>
              </w:rPr>
              <w:t>非断言比较生命周期评估研究（“非断言比较</w:t>
            </w:r>
            <w:r>
              <w:rPr>
                <w:rFonts w:hint="eastAsia"/>
              </w:rPr>
              <w:t>LCA</w:t>
            </w:r>
            <w:r>
              <w:rPr>
                <w:rFonts w:hint="eastAsia"/>
              </w:rPr>
              <w:t>研究”）</w:t>
            </w:r>
            <w:r>
              <w:rPr>
                <w:rFonts w:hint="eastAsia"/>
              </w:rPr>
              <w:t xml:space="preserve">  </w:t>
            </w:r>
          </w:p>
          <w:p w14:paraId="2F67B66E" w14:textId="77777777" w:rsidR="00D16BE9" w:rsidRDefault="00AC4FA2">
            <w:pPr>
              <w:spacing w:line="300" w:lineRule="auto"/>
              <w:ind w:firstLine="420"/>
            </w:pPr>
            <w:proofErr w:type="spellStart"/>
            <w:r>
              <w:rPr>
                <w:rFonts w:hint="eastAsia"/>
              </w:rPr>
              <w:t>I.d.ii</w:t>
            </w:r>
            <w:proofErr w:type="spellEnd"/>
            <w:r>
              <w:rPr>
                <w:rFonts w:hint="eastAsia"/>
              </w:rPr>
              <w:t xml:space="preserve">) </w:t>
            </w:r>
            <w:r>
              <w:rPr>
                <w:rFonts w:hint="eastAsia"/>
              </w:rPr>
              <w:t>比较断言生命周期评估研究（“比较断言</w:t>
            </w:r>
            <w:r>
              <w:rPr>
                <w:rFonts w:hint="eastAsia"/>
              </w:rPr>
              <w:t>LCA</w:t>
            </w:r>
            <w:r>
              <w:rPr>
                <w:rFonts w:hint="eastAsia"/>
              </w:rPr>
              <w:t>研究”），明确得出任何比较替代方案的优越性、劣势或相等性</w:t>
            </w:r>
            <w:r>
              <w:rPr>
                <w:rFonts w:hint="eastAsia"/>
              </w:rPr>
              <w:t xml:space="preserve">  </w:t>
            </w:r>
          </w:p>
          <w:p w14:paraId="38CE78D2" w14:textId="77777777" w:rsidR="00D16BE9" w:rsidRDefault="00AC4FA2">
            <w:pPr>
              <w:spacing w:line="300" w:lineRule="auto"/>
              <w:ind w:firstLine="420"/>
            </w:pPr>
            <w:proofErr w:type="spellStart"/>
            <w:r>
              <w:rPr>
                <w:rFonts w:hint="eastAsia"/>
              </w:rPr>
              <w:t>I.e</w:t>
            </w:r>
            <w:proofErr w:type="spellEnd"/>
            <w:r>
              <w:rPr>
                <w:rFonts w:hint="eastAsia"/>
              </w:rPr>
              <w:t xml:space="preserve">) </w:t>
            </w:r>
            <w:r>
              <w:rPr>
                <w:rFonts w:hint="eastAsia"/>
              </w:rPr>
              <w:t>分析系统的详细</w:t>
            </w:r>
            <w:r>
              <w:rPr>
                <w:rFonts w:hint="eastAsia"/>
              </w:rPr>
              <w:t>LCI</w:t>
            </w:r>
            <w:r>
              <w:rPr>
                <w:rFonts w:hint="eastAsia"/>
              </w:rPr>
              <w:t>模型</w:t>
            </w:r>
            <w:r>
              <w:rPr>
                <w:rFonts w:hint="eastAsia"/>
              </w:rPr>
              <w:t xml:space="preserve">  </w:t>
            </w:r>
          </w:p>
          <w:p w14:paraId="63FDE87A" w14:textId="77777777" w:rsidR="00D16BE9" w:rsidRDefault="00AC4FA2">
            <w:pPr>
              <w:spacing w:line="300" w:lineRule="auto"/>
              <w:ind w:firstLine="420"/>
            </w:pPr>
            <w:r>
              <w:rPr>
                <w:rFonts w:hint="eastAsia"/>
              </w:rPr>
              <w:t>请注意，不同类型的交付成果意味着不同的要求，例如关于报告和审查。</w:t>
            </w:r>
            <w:r>
              <w:rPr>
                <w:rFonts w:hint="eastAsia"/>
              </w:rPr>
              <w:t xml:space="preserve">  </w:t>
            </w:r>
          </w:p>
          <w:p w14:paraId="1ECC8882" w14:textId="77777777" w:rsidR="00D16BE9" w:rsidRDefault="00AC4FA2">
            <w:pPr>
              <w:spacing w:line="300" w:lineRule="auto"/>
              <w:ind w:firstLine="420"/>
            </w:pPr>
            <w:r>
              <w:rPr>
                <w:rFonts w:hint="eastAsia"/>
              </w:rPr>
              <w:t>注：有关</w:t>
            </w:r>
            <w:r>
              <w:rPr>
                <w:rFonts w:hint="eastAsia"/>
              </w:rPr>
              <w:t>LCIA</w:t>
            </w:r>
            <w:r>
              <w:rPr>
                <w:rFonts w:hint="eastAsia"/>
              </w:rPr>
              <w:t>模型、方法和因素的开发作为一种特殊的</w:t>
            </w:r>
            <w:r>
              <w:rPr>
                <w:rFonts w:hint="eastAsia"/>
              </w:rPr>
              <w:t>LCA</w:t>
            </w:r>
            <w:r>
              <w:rPr>
                <w:rFonts w:hint="eastAsia"/>
              </w:rPr>
              <w:t>交付成果，请参见单独的指导文件《生命周期影响评估（</w:t>
            </w:r>
            <w:r>
              <w:rPr>
                <w:rFonts w:hint="eastAsia"/>
              </w:rPr>
              <w:t>LCIA</w:t>
            </w:r>
            <w:r>
              <w:rPr>
                <w:rFonts w:hint="eastAsia"/>
              </w:rPr>
              <w:t>）模型和指标的框架与要求》。</w:t>
            </w:r>
            <w:r>
              <w:rPr>
                <w:rFonts w:hint="eastAsia"/>
              </w:rPr>
              <w:t xml:space="preserve"> [ISO+]</w:t>
            </w:r>
          </w:p>
          <w:p w14:paraId="279DA431" w14:textId="77777777" w:rsidR="00D16BE9" w:rsidRDefault="00D16BE9">
            <w:pPr>
              <w:spacing w:line="300" w:lineRule="auto"/>
              <w:ind w:firstLine="420"/>
            </w:pPr>
          </w:p>
        </w:tc>
      </w:tr>
    </w:tbl>
    <w:p w14:paraId="46A13885" w14:textId="77777777" w:rsidR="00D16BE9" w:rsidRDefault="00D16BE9">
      <w:pPr>
        <w:pStyle w:val="0"/>
        <w:ind w:firstLineChars="200" w:firstLine="420"/>
      </w:pPr>
    </w:p>
    <w:p w14:paraId="3202319D" w14:textId="77777777" w:rsidR="00D16BE9" w:rsidRDefault="00AC4FA2">
      <w:pPr>
        <w:pStyle w:val="2"/>
        <w:spacing w:beforeLines="0" w:before="0" w:afterLines="0" w:after="0"/>
        <w:ind w:firstLineChars="200" w:firstLine="562"/>
      </w:pPr>
      <w:bookmarkStart w:id="48" w:name="_Toc175603948"/>
      <w:r>
        <w:rPr>
          <w:rFonts w:hint="eastAsia"/>
          <w:sz w:val="28"/>
          <w:szCs w:val="36"/>
        </w:rPr>
        <w:lastRenderedPageBreak/>
        <w:t xml:space="preserve">6.4 </w:t>
      </w:r>
      <w:r>
        <w:rPr>
          <w:rFonts w:hint="eastAsia"/>
          <w:sz w:val="28"/>
          <w:szCs w:val="36"/>
        </w:rPr>
        <w:t>功能、功能单位和参考流</w:t>
      </w:r>
      <w:r>
        <w:rPr>
          <w:rStyle w:val="afb"/>
          <w:sz w:val="28"/>
          <w:szCs w:val="36"/>
        </w:rPr>
        <w:footnoteReference w:id="36"/>
      </w:r>
      <w:bookmarkEnd w:id="48"/>
      <w:r>
        <w:rPr>
          <w:rFonts w:hint="eastAsia"/>
          <w:sz w:val="28"/>
          <w:szCs w:val="36"/>
        </w:rPr>
        <w:t xml:space="preserve"> </w:t>
      </w:r>
      <w:r>
        <w:rPr>
          <w:rFonts w:hint="eastAsia"/>
        </w:rPr>
        <w:t xml:space="preserve"> </w:t>
      </w:r>
    </w:p>
    <w:p w14:paraId="19363213" w14:textId="77777777" w:rsidR="00D16BE9" w:rsidRDefault="00AC4FA2">
      <w:pPr>
        <w:pStyle w:val="0"/>
        <w:ind w:firstLineChars="200" w:firstLine="420"/>
      </w:pPr>
      <w:r>
        <w:rPr>
          <w:rFonts w:hint="eastAsia"/>
        </w:rPr>
        <w:t>（参见</w:t>
      </w:r>
      <w:r>
        <w:rPr>
          <w:rFonts w:hint="eastAsia"/>
        </w:rPr>
        <w:t>ISO 14044:2006</w:t>
      </w:r>
      <w:r>
        <w:rPr>
          <w:rFonts w:hint="eastAsia"/>
        </w:rPr>
        <w:t>第</w:t>
      </w:r>
      <w:r>
        <w:rPr>
          <w:rFonts w:hint="eastAsia"/>
        </w:rPr>
        <w:t>4.2.3.2</w:t>
      </w:r>
      <w:r>
        <w:rPr>
          <w:rFonts w:hint="eastAsia"/>
        </w:rPr>
        <w:t>章及第</w:t>
      </w:r>
      <w:r>
        <w:rPr>
          <w:rFonts w:hint="eastAsia"/>
        </w:rPr>
        <w:t>4.2.3.3.1</w:t>
      </w:r>
      <w:r>
        <w:rPr>
          <w:rFonts w:hint="eastAsia"/>
        </w:rPr>
        <w:t>章的相关内容）</w:t>
      </w:r>
    </w:p>
    <w:p w14:paraId="4F2BB4CE" w14:textId="77777777" w:rsidR="00D16BE9" w:rsidRDefault="00AC4FA2">
      <w:pPr>
        <w:pStyle w:val="affd"/>
        <w:spacing w:beforeLines="0" w:before="0" w:afterLines="0" w:after="0"/>
        <w:ind w:firstLineChars="200" w:firstLine="482"/>
      </w:pPr>
      <w:bookmarkStart w:id="49" w:name="_Toc175603949"/>
      <w:r>
        <w:rPr>
          <w:rFonts w:hint="eastAsia"/>
          <w:sz w:val="24"/>
          <w:szCs w:val="40"/>
        </w:rPr>
        <w:t xml:space="preserve">6.4.1 </w:t>
      </w:r>
      <w:r>
        <w:rPr>
          <w:rFonts w:hint="eastAsia"/>
          <w:sz w:val="24"/>
          <w:szCs w:val="40"/>
        </w:rPr>
        <w:t>需要分析的过程或系统的详细识别</w:t>
      </w:r>
      <w:bookmarkEnd w:id="49"/>
      <w:r>
        <w:rPr>
          <w:rFonts w:hint="eastAsia"/>
          <w:sz w:val="24"/>
          <w:szCs w:val="40"/>
        </w:rPr>
        <w:t xml:space="preserve"> </w:t>
      </w:r>
      <w:r>
        <w:rPr>
          <w:rFonts w:hint="eastAsia"/>
          <w:sz w:val="22"/>
          <w:szCs w:val="36"/>
        </w:rPr>
        <w:t xml:space="preserve"> </w:t>
      </w:r>
    </w:p>
    <w:p w14:paraId="5AC41BA0" w14:textId="77777777" w:rsidR="00D16BE9" w:rsidRDefault="00AC4FA2">
      <w:pPr>
        <w:pStyle w:val="0"/>
        <w:ind w:firstLineChars="200" w:firstLine="420"/>
      </w:pPr>
      <w:r>
        <w:rPr>
          <w:rFonts w:hint="eastAsia"/>
        </w:rPr>
        <w:t>（参见</w:t>
      </w:r>
      <w:r>
        <w:rPr>
          <w:rFonts w:hint="eastAsia"/>
        </w:rPr>
        <w:t>ISO 14044:2006</w:t>
      </w:r>
      <w:r>
        <w:rPr>
          <w:rFonts w:hint="eastAsia"/>
        </w:rPr>
        <w:t>第</w:t>
      </w:r>
      <w:r>
        <w:rPr>
          <w:rFonts w:hint="eastAsia"/>
        </w:rPr>
        <w:t>4.2.3.2</w:t>
      </w:r>
      <w:r>
        <w:rPr>
          <w:rFonts w:hint="eastAsia"/>
        </w:rPr>
        <w:t>章及第</w:t>
      </w:r>
      <w:r>
        <w:rPr>
          <w:rFonts w:hint="eastAsia"/>
        </w:rPr>
        <w:t>4.2.3.3.1</w:t>
      </w:r>
      <w:r>
        <w:rPr>
          <w:rFonts w:hint="eastAsia"/>
        </w:rPr>
        <w:t>章的相关内容）</w:t>
      </w:r>
    </w:p>
    <w:p w14:paraId="3064AC55" w14:textId="77777777" w:rsidR="00D16BE9" w:rsidRDefault="00AC4FA2">
      <w:pPr>
        <w:pStyle w:val="0"/>
        <w:ind w:firstLineChars="200" w:firstLine="420"/>
      </w:pPr>
      <w:r>
        <w:rPr>
          <w:rFonts w:hint="eastAsia"/>
        </w:rPr>
        <w:t>根据目标定义中提供的有关需要分析的过程或系统的初步信息，通常需要在范围定义中添加详细信息。特别是当</w:t>
      </w:r>
      <w:r>
        <w:rPr>
          <w:rFonts w:hint="eastAsia"/>
        </w:rPr>
        <w:t>LCI/LCA</w:t>
      </w:r>
      <w:r>
        <w:rPr>
          <w:rFonts w:hint="eastAsia"/>
        </w:rPr>
        <w:t>研究的目标不够明确时（例如，“对英国市场上常见的鲜菜包装选项进行比较断言”），需要分析和比较的系统（在此为特定的包装选项）仍需详细识别和明确。这应在</w:t>
      </w:r>
      <w:r>
        <w:rPr>
          <w:rFonts w:hint="eastAsia"/>
        </w:rPr>
        <w:t>LCI/LCA</w:t>
      </w:r>
      <w:r>
        <w:rPr>
          <w:rFonts w:hint="eastAsia"/>
        </w:rPr>
        <w:t>研究的范围阶段完成。当目标涉及如“通用”、“平均”、“概念”或其他需要解释的定义不充分的特征时，总是需要在范围定义中进行更好的规范化。</w:t>
      </w:r>
    </w:p>
    <w:p w14:paraId="2133FF3D" w14:textId="77777777" w:rsidR="00D16BE9" w:rsidRDefault="00AC4FA2">
      <w:pPr>
        <w:pStyle w:val="0"/>
        <w:ind w:firstLineChars="200" w:firstLine="420"/>
      </w:pPr>
      <w:r>
        <w:rPr>
          <w:rFonts w:hint="eastAsia"/>
        </w:rPr>
        <w:t>该系统规范化与系统的功能、功能单位和参考流密切相关：</w:t>
      </w:r>
    </w:p>
    <w:tbl>
      <w:tblPr>
        <w:tblStyle w:val="af6"/>
        <w:tblW w:w="0" w:type="auto"/>
        <w:shd w:val="clear" w:color="auto" w:fill="E5DFEC" w:themeFill="accent4" w:themeFillTint="33"/>
        <w:tblLook w:val="04A0" w:firstRow="1" w:lastRow="0" w:firstColumn="1" w:lastColumn="0" w:noHBand="0" w:noVBand="1"/>
      </w:tblPr>
      <w:tblGrid>
        <w:gridCol w:w="8260"/>
      </w:tblGrid>
      <w:tr w:rsidR="00D16BE9" w14:paraId="418475AD" w14:textId="77777777">
        <w:tc>
          <w:tcPr>
            <w:tcW w:w="8296" w:type="dxa"/>
            <w:tcBorders>
              <w:top w:val="single" w:sz="18" w:space="0" w:color="5F497A" w:themeColor="accent4" w:themeShade="BF"/>
              <w:left w:val="single" w:sz="18" w:space="0" w:color="5F497A" w:themeColor="accent4" w:themeShade="BF"/>
              <w:bottom w:val="single" w:sz="18" w:space="0" w:color="5F497A" w:themeColor="accent4" w:themeShade="BF"/>
              <w:right w:val="single" w:sz="18" w:space="0" w:color="5F497A" w:themeColor="accent4" w:themeShade="BF"/>
            </w:tcBorders>
            <w:shd w:val="clear" w:color="auto" w:fill="E5DFEC" w:themeFill="accent4" w:themeFillTint="33"/>
          </w:tcPr>
          <w:p w14:paraId="62D39023" w14:textId="77777777" w:rsidR="00D16BE9" w:rsidRDefault="00AC4FA2">
            <w:pPr>
              <w:spacing w:line="300" w:lineRule="auto"/>
              <w:ind w:firstLine="422"/>
              <w:rPr>
                <w:rFonts w:eastAsia="宋体"/>
                <w:b/>
                <w:bCs/>
              </w:rPr>
            </w:pPr>
            <w:r>
              <w:rPr>
                <w:rFonts w:eastAsia="宋体" w:hint="eastAsia"/>
                <w:b/>
                <w:bCs/>
              </w:rPr>
              <w:t>术语和概念：功能、功能单元和参考流</w:t>
            </w:r>
          </w:p>
          <w:p w14:paraId="694D8BC5" w14:textId="77777777" w:rsidR="00D16BE9" w:rsidRDefault="00AC4FA2">
            <w:pPr>
              <w:spacing w:line="300" w:lineRule="auto"/>
              <w:ind w:firstLine="420"/>
              <w:rPr>
                <w:rFonts w:eastAsia="宋体"/>
              </w:rPr>
            </w:pPr>
            <w:r>
              <w:rPr>
                <w:rFonts w:eastAsia="宋体" w:hint="eastAsia"/>
              </w:rPr>
              <w:t>系统的功能和功能单元是生命周期评估（</w:t>
            </w:r>
            <w:r>
              <w:rPr>
                <w:rFonts w:eastAsia="宋体" w:hint="eastAsia"/>
              </w:rPr>
              <w:t>LCA</w:t>
            </w:r>
            <w:r>
              <w:rPr>
                <w:rFonts w:eastAsia="宋体" w:hint="eastAsia"/>
              </w:rPr>
              <w:t>）的核心要素。没有它们，特别是产品的有意义和有效比较是不可能的：</w:t>
            </w:r>
            <w:r>
              <w:rPr>
                <w:rFonts w:eastAsia="宋体" w:hint="eastAsia"/>
              </w:rPr>
              <w:t>LCA</w:t>
            </w:r>
            <w:r>
              <w:rPr>
                <w:rFonts w:eastAsia="宋体" w:hint="eastAsia"/>
              </w:rPr>
              <w:t>总是基于对分析系统提供的功能（例如“保护户外墙免受天气影响”等）的精确定量描述。注意，像分析的政策选项、战略或使用</w:t>
            </w:r>
            <w:r>
              <w:rPr>
                <w:rFonts w:eastAsia="宋体" w:hint="eastAsia"/>
              </w:rPr>
              <w:t>LCA</w:t>
            </w:r>
            <w:r>
              <w:rPr>
                <w:rFonts w:eastAsia="宋体" w:hint="eastAsia"/>
              </w:rPr>
              <w:t>指标监测的整个国家等研究对象也具有“功能”；在</w:t>
            </w:r>
            <w:r>
              <w:rPr>
                <w:rFonts w:eastAsia="宋体" w:hint="eastAsia"/>
              </w:rPr>
              <w:t>LCA</w:t>
            </w:r>
            <w:r>
              <w:rPr>
                <w:rFonts w:eastAsia="宋体" w:hint="eastAsia"/>
              </w:rPr>
              <w:t>的意义上，功能意味着定量和定性地指定被分析对象：这通常通过使用功能单元来完成，功能单元命名和量化功能的定性和定量方面，回答“什么”、“多少”、“多好”和“多长时间”这些问题。对于产品，这可以是例如“在</w:t>
            </w:r>
            <w:r>
              <w:rPr>
                <w:rFonts w:eastAsia="宋体" w:hint="eastAsia"/>
              </w:rPr>
              <w:t>99.9%</w:t>
            </w:r>
            <w:r>
              <w:rPr>
                <w:rFonts w:eastAsia="宋体" w:hint="eastAsia"/>
              </w:rPr>
              <w:t>不透明度下，完整覆盖</w:t>
            </w:r>
            <w:r>
              <w:rPr>
                <w:rFonts w:eastAsia="宋体" w:hint="eastAsia"/>
              </w:rPr>
              <w:t>1</w:t>
            </w:r>
            <w:r>
              <w:rPr>
                <w:rFonts w:eastAsia="宋体" w:hint="eastAsia"/>
              </w:rPr>
              <w:t>平方米的底漆户外墙，使用寿命为</w:t>
            </w:r>
            <w:r>
              <w:rPr>
                <w:rFonts w:eastAsia="宋体" w:hint="eastAsia"/>
              </w:rPr>
              <w:t>10</w:t>
            </w:r>
            <w:r>
              <w:rPr>
                <w:rFonts w:eastAsia="宋体" w:hint="eastAsia"/>
              </w:rPr>
              <w:t>年”。对于政策选项，这同样适用。为了更清楚，以下例子将四个方面分开：例如，某产品政策对在美国市场销售的</w:t>
            </w:r>
            <w:r>
              <w:rPr>
                <w:rFonts w:eastAsia="宋体" w:hint="eastAsia"/>
              </w:rPr>
              <w:t>X</w:t>
            </w:r>
            <w:r>
              <w:rPr>
                <w:rFonts w:eastAsia="宋体" w:hint="eastAsia"/>
              </w:rPr>
              <w:t>类产品设定最低要求（即“多少”和“多好”），自</w:t>
            </w:r>
            <w:r>
              <w:rPr>
                <w:rFonts w:eastAsia="宋体" w:hint="eastAsia"/>
              </w:rPr>
              <w:t>2012</w:t>
            </w:r>
            <w:r>
              <w:rPr>
                <w:rFonts w:eastAsia="宋体" w:hint="eastAsia"/>
              </w:rPr>
              <w:t>年起，直至</w:t>
            </w:r>
            <w:r>
              <w:rPr>
                <w:rFonts w:eastAsia="宋体" w:hint="eastAsia"/>
              </w:rPr>
              <w:t>5</w:t>
            </w:r>
            <w:r>
              <w:rPr>
                <w:rFonts w:eastAsia="宋体" w:hint="eastAsia"/>
              </w:rPr>
              <w:t>年后的政策修订（即“多长时间”）。对于国家指标，例如，所有在</w:t>
            </w:r>
            <w:r>
              <w:rPr>
                <w:rFonts w:eastAsia="宋体" w:hint="eastAsia"/>
              </w:rPr>
              <w:t>2006</w:t>
            </w:r>
            <w:r>
              <w:rPr>
                <w:rFonts w:eastAsia="宋体" w:hint="eastAsia"/>
              </w:rPr>
              <w:t>年基准年为韩国（即“多少”）提供流动性的商品和服务（即“什么”），为期一年（即“多长时间”）。其中的“多好”将是流动性定义的一部分（例如，是否包括步行）。关键是功能单元允许进行有效的比较，因为比较的对象（或相同对象的时间序列数据）是可比较的。这些定义和功能单元的量化通常依赖于技术测量标准。</w:t>
            </w:r>
          </w:p>
          <w:p w14:paraId="5EF7E479" w14:textId="77777777" w:rsidR="00D16BE9" w:rsidRDefault="00AC4FA2">
            <w:pPr>
              <w:spacing w:line="300" w:lineRule="auto"/>
              <w:ind w:firstLine="420"/>
              <w:rPr>
                <w:rFonts w:eastAsia="宋体"/>
              </w:rPr>
            </w:pPr>
            <w:r>
              <w:rPr>
                <w:rFonts w:eastAsia="宋体"/>
              </w:rPr>
              <w:t>最后，参考流是所有其他输入和输出流（即所有基本流和非参考产品及废物流）定量相关的流（或在多功能过程中为多个流）。它实现了功能单元：参考流可以直接与功能单元相关（例如，</w:t>
            </w:r>
            <w:r>
              <w:rPr>
                <w:rFonts w:eastAsia="宋体"/>
              </w:rPr>
              <w:t>“</w:t>
            </w:r>
            <w:r>
              <w:rPr>
                <w:rFonts w:eastAsia="宋体"/>
              </w:rPr>
              <w:t>使用</w:t>
            </w:r>
            <w:r>
              <w:rPr>
                <w:rFonts w:eastAsia="宋体"/>
              </w:rPr>
              <w:t>A</w:t>
            </w:r>
            <w:r>
              <w:rPr>
                <w:rFonts w:eastAsia="宋体"/>
              </w:rPr>
              <w:t>型涂料在</w:t>
            </w:r>
            <w:r>
              <w:rPr>
                <w:rFonts w:eastAsia="宋体"/>
              </w:rPr>
              <w:t>99.9%</w:t>
            </w:r>
            <w:r>
              <w:rPr>
                <w:rFonts w:eastAsia="宋体"/>
              </w:rPr>
              <w:t>不透明度下，完整覆盖</w:t>
            </w:r>
            <w:r>
              <w:rPr>
                <w:rFonts w:eastAsia="宋体"/>
              </w:rPr>
              <w:t>1</w:t>
            </w:r>
            <w:r>
              <w:rPr>
                <w:rFonts w:eastAsia="宋体"/>
              </w:rPr>
              <w:t>平方米的底漆户外墙，使用寿命为</w:t>
            </w:r>
            <w:r>
              <w:rPr>
                <w:rFonts w:eastAsia="宋体"/>
              </w:rPr>
              <w:t>10</w:t>
            </w:r>
            <w:r>
              <w:rPr>
                <w:rFonts w:eastAsia="宋体"/>
              </w:rPr>
              <w:t>年</w:t>
            </w:r>
            <w:r>
              <w:rPr>
                <w:rFonts w:eastAsia="宋体"/>
              </w:rPr>
              <w:t>”</w:t>
            </w:r>
            <w:r>
              <w:rPr>
                <w:rFonts w:eastAsia="宋体"/>
              </w:rPr>
              <w:t>）或以更面向产品的方式表达（例如，</w:t>
            </w:r>
            <w:r>
              <w:rPr>
                <w:rFonts w:eastAsia="宋体"/>
              </w:rPr>
              <w:t>“0.67</w:t>
            </w:r>
            <w:r>
              <w:rPr>
                <w:rFonts w:eastAsia="宋体"/>
              </w:rPr>
              <w:t>升</w:t>
            </w:r>
            <w:r>
              <w:rPr>
                <w:rFonts w:eastAsia="宋体"/>
              </w:rPr>
              <w:t>A</w:t>
            </w:r>
            <w:r>
              <w:rPr>
                <w:rFonts w:eastAsia="宋体"/>
              </w:rPr>
              <w:t>型涂料</w:t>
            </w:r>
            <w:r>
              <w:rPr>
                <w:rFonts w:eastAsia="宋体"/>
              </w:rPr>
              <w:t>”</w:t>
            </w:r>
            <w:r>
              <w:rPr>
                <w:rFonts w:eastAsia="宋体"/>
              </w:rPr>
              <w:t>）。首选参考流的类型主要取决于产品的类型：对于只有一个相关功能的产品，两种选项都是可能的。对于具有多个替代功能的产品（例如</w:t>
            </w:r>
            <w:r>
              <w:rPr>
                <w:rFonts w:eastAsia="宋体"/>
              </w:rPr>
              <w:t>“1</w:t>
            </w:r>
            <w:r>
              <w:rPr>
                <w:rFonts w:eastAsia="宋体"/>
              </w:rPr>
              <w:t>公斤钢板；类型</w:t>
            </w:r>
            <w:r>
              <w:rPr>
                <w:rFonts w:eastAsia="宋体"/>
              </w:rPr>
              <w:t>XY...”</w:t>
            </w:r>
            <w:r>
              <w:rPr>
                <w:rFonts w:eastAsia="宋体"/>
              </w:rPr>
              <w:t>），使用带有技术规格的产品的测量</w:t>
            </w:r>
            <w:proofErr w:type="gramStart"/>
            <w:r>
              <w:rPr>
                <w:rFonts w:eastAsia="宋体"/>
              </w:rPr>
              <w:t>量</w:t>
            </w:r>
            <w:proofErr w:type="gramEnd"/>
            <w:r>
              <w:rPr>
                <w:rFonts w:eastAsia="宋体"/>
              </w:rPr>
              <w:t>（例如以公斤为单位的质量）作为参考</w:t>
            </w:r>
            <w:proofErr w:type="gramStart"/>
            <w:r>
              <w:rPr>
                <w:rFonts w:eastAsia="宋体"/>
              </w:rPr>
              <w:t>流更为</w:t>
            </w:r>
            <w:proofErr w:type="gramEnd"/>
            <w:r>
              <w:rPr>
                <w:rFonts w:eastAsia="宋体"/>
              </w:rPr>
              <w:t>有用，而不是与特定功能单元相关的参考流，例如以平方米为单位的测量，这可能会使数据集的其他使用变得复杂。</w:t>
            </w:r>
            <w:r>
              <w:rPr>
                <w:rFonts w:eastAsia="宋体"/>
              </w:rPr>
              <w:lastRenderedPageBreak/>
              <w:t>注意，所使用的</w:t>
            </w:r>
            <w:r>
              <w:rPr>
                <w:rFonts w:eastAsia="宋体"/>
              </w:rPr>
              <w:t>LCA</w:t>
            </w:r>
            <w:r>
              <w:rPr>
                <w:rFonts w:eastAsia="宋体"/>
              </w:rPr>
              <w:t>软件的建模逻辑也可能需要或更喜欢使用其中一种，具体取决于其连接具有不同名称参考流的过程的灵活性。</w:t>
            </w:r>
          </w:p>
          <w:p w14:paraId="6704E2FA" w14:textId="77777777" w:rsidR="00D16BE9" w:rsidRDefault="00AC4FA2">
            <w:pPr>
              <w:spacing w:line="300" w:lineRule="auto"/>
              <w:ind w:firstLine="420"/>
              <w:rPr>
                <w:rFonts w:eastAsia="宋体"/>
              </w:rPr>
            </w:pPr>
            <w:r>
              <w:rPr>
                <w:rFonts w:eastAsia="宋体" w:hint="eastAsia"/>
              </w:rPr>
              <w:t>注意，功能单元和参考流的一个方面是产品的可用位置（及位置类型）。例如，“在德国”</w:t>
            </w:r>
            <w:r>
              <w:rPr>
                <w:rFonts w:eastAsia="宋体" w:hint="eastAsia"/>
              </w:rPr>
              <w:t>/</w:t>
            </w:r>
            <w:r>
              <w:rPr>
                <w:rFonts w:eastAsia="宋体" w:hint="eastAsia"/>
              </w:rPr>
              <w:t>“</w:t>
            </w:r>
            <w:r>
              <w:rPr>
                <w:rFonts w:eastAsia="宋体" w:hint="eastAsia"/>
              </w:rPr>
              <w:t>DE</w:t>
            </w:r>
            <w:r>
              <w:rPr>
                <w:rFonts w:eastAsia="宋体" w:hint="eastAsia"/>
              </w:rPr>
              <w:t>”和“</w:t>
            </w:r>
            <w:r>
              <w:rPr>
                <w:rFonts w:eastAsia="宋体" w:hint="eastAsia"/>
              </w:rPr>
              <w:t>1</w:t>
            </w:r>
            <w:r>
              <w:rPr>
                <w:rFonts w:eastAsia="宋体" w:hint="eastAsia"/>
              </w:rPr>
              <w:t>升饮料纸箱包装鲜奶在销售点”或“……到消费者”，即确定位置类型以识别哪些运输和</w:t>
            </w:r>
            <w:r>
              <w:rPr>
                <w:rFonts w:eastAsia="宋体" w:hint="eastAsia"/>
              </w:rPr>
              <w:t>/</w:t>
            </w:r>
            <w:r>
              <w:rPr>
                <w:rFonts w:eastAsia="宋体" w:hint="eastAsia"/>
              </w:rPr>
              <w:t>或储存步骤包含在清单中。这应作为参考流名称的一部分来识别，除非</w:t>
            </w:r>
            <w:proofErr w:type="gramStart"/>
            <w:r>
              <w:rPr>
                <w:rFonts w:eastAsia="宋体" w:hint="eastAsia"/>
              </w:rPr>
              <w:t>数据集指的</w:t>
            </w:r>
            <w:proofErr w:type="gramEnd"/>
            <w:r>
              <w:rPr>
                <w:rFonts w:eastAsia="宋体" w:hint="eastAsia"/>
              </w:rPr>
              <w:t>是位置不特定的过程步骤（例如“</w:t>
            </w:r>
            <w:r>
              <w:rPr>
                <w:rFonts w:eastAsia="宋体" w:hint="eastAsia"/>
              </w:rPr>
              <w:t>HD-PE</w:t>
            </w:r>
            <w:r>
              <w:rPr>
                <w:rFonts w:eastAsia="宋体" w:hint="eastAsia"/>
              </w:rPr>
              <w:t>高压注塑机”等）。</w:t>
            </w:r>
            <w:r>
              <w:rPr>
                <w:rFonts w:eastAsia="宋体"/>
              </w:rPr>
              <w:br/>
            </w:r>
            <w:r>
              <w:rPr>
                <w:rFonts w:eastAsia="宋体" w:hint="eastAsia"/>
              </w:rPr>
              <w:t>有关功能单元的定量和定性方面的更多信息，请参见第</w:t>
            </w:r>
            <w:r>
              <w:rPr>
                <w:rFonts w:eastAsia="宋体" w:hint="eastAsia"/>
              </w:rPr>
              <w:t>6.4.2</w:t>
            </w:r>
            <w:r>
              <w:rPr>
                <w:rFonts w:eastAsia="宋体" w:hint="eastAsia"/>
              </w:rPr>
              <w:t>和</w:t>
            </w:r>
            <w:r>
              <w:rPr>
                <w:rFonts w:eastAsia="宋体" w:hint="eastAsia"/>
              </w:rPr>
              <w:t>6.4.3</w:t>
            </w:r>
            <w:r>
              <w:rPr>
                <w:rFonts w:eastAsia="宋体" w:hint="eastAsia"/>
              </w:rPr>
              <w:t>章以及第</w:t>
            </w:r>
            <w:r>
              <w:rPr>
                <w:rFonts w:eastAsia="宋体" w:hint="eastAsia"/>
              </w:rPr>
              <w:t>6.4.4</w:t>
            </w:r>
            <w:r>
              <w:rPr>
                <w:rFonts w:eastAsia="宋体" w:hint="eastAsia"/>
              </w:rPr>
              <w:t>章中的示例。</w:t>
            </w:r>
          </w:p>
        </w:tc>
      </w:tr>
    </w:tbl>
    <w:p w14:paraId="11A3340F" w14:textId="77777777" w:rsidR="00D16BE9" w:rsidRDefault="00AC4FA2">
      <w:pPr>
        <w:pStyle w:val="0"/>
        <w:ind w:firstLineChars="200" w:firstLine="420"/>
      </w:pPr>
      <w:r>
        <w:rPr>
          <w:rFonts w:hint="eastAsia"/>
        </w:rPr>
        <w:lastRenderedPageBreak/>
        <w:t>建议提供详细的分析系统描述以及照片（尤其是针对消费品的情况）。</w:t>
      </w:r>
    </w:p>
    <w:p w14:paraId="3D10DE7E" w14:textId="77777777" w:rsidR="00D16BE9" w:rsidRDefault="00AC4FA2">
      <w:pPr>
        <w:pStyle w:val="0"/>
        <w:ind w:firstLineChars="200" w:firstLine="420"/>
      </w:pPr>
      <w:r>
        <w:rPr>
          <w:rFonts w:hint="eastAsia"/>
        </w:rPr>
        <w:t>通常，</w:t>
      </w:r>
      <w:r>
        <w:rPr>
          <w:rFonts w:hint="eastAsia"/>
        </w:rPr>
        <w:t>LCA/LCI</w:t>
      </w:r>
      <w:r>
        <w:rPr>
          <w:rFonts w:hint="eastAsia"/>
        </w:rPr>
        <w:t>研究的目标决定了重点关注的单一功能和分析对象，或者是否将整个系统作为分析对象。例如，废物焚烧厂可以从废物管理的角度进行分析，将单个家庭废物组成部分（例如聚合物成分、惰性材料、有机生物质成分等）作为参考流和功能单元</w:t>
      </w:r>
      <w:r>
        <w:rPr>
          <w:rStyle w:val="afb"/>
        </w:rPr>
        <w:footnoteReference w:id="37"/>
      </w:r>
      <w:r>
        <w:rPr>
          <w:rFonts w:hint="eastAsia"/>
        </w:rPr>
        <w:t>。如果需要数据集“来自家庭废物焚烧的电力”，则产生的电力将作为参考流。如果从第三个角度来看，</w:t>
      </w:r>
      <w:r>
        <w:rPr>
          <w:rFonts w:hint="eastAsia"/>
        </w:rPr>
        <w:t>LCA/LCI</w:t>
      </w:r>
      <w:r>
        <w:rPr>
          <w:rFonts w:hint="eastAsia"/>
        </w:rPr>
        <w:t>研究的目标是对焚烧厂进行详细分析，则将以整个厂为目标，进行技术规格说明和可能的参数化，而不是定义任何特定的功能单元。</w:t>
      </w:r>
    </w:p>
    <w:p w14:paraId="4B3466B5" w14:textId="77777777" w:rsidR="00D16BE9" w:rsidRDefault="00AC4FA2">
      <w:pPr>
        <w:pStyle w:val="affd"/>
        <w:spacing w:beforeLines="0" w:before="0" w:afterLines="0" w:after="0"/>
        <w:ind w:firstLineChars="200" w:firstLine="482"/>
        <w:rPr>
          <w:sz w:val="24"/>
          <w:szCs w:val="40"/>
        </w:rPr>
      </w:pPr>
      <w:bookmarkStart w:id="50" w:name="_Toc175603950"/>
      <w:r>
        <w:rPr>
          <w:rFonts w:hint="eastAsia"/>
          <w:sz w:val="24"/>
          <w:szCs w:val="40"/>
        </w:rPr>
        <w:t xml:space="preserve">6.4.2 </w:t>
      </w:r>
      <w:r>
        <w:rPr>
          <w:rFonts w:hint="eastAsia"/>
          <w:sz w:val="24"/>
          <w:szCs w:val="40"/>
        </w:rPr>
        <w:t>功能单元的定量方面</w:t>
      </w:r>
      <w:bookmarkEnd w:id="50"/>
      <w:r>
        <w:rPr>
          <w:rFonts w:hint="eastAsia"/>
          <w:sz w:val="24"/>
          <w:szCs w:val="40"/>
        </w:rPr>
        <w:t xml:space="preserve">  </w:t>
      </w:r>
    </w:p>
    <w:p w14:paraId="34550CEA" w14:textId="77777777" w:rsidR="00D16BE9" w:rsidRDefault="00AC4FA2">
      <w:pPr>
        <w:pStyle w:val="0"/>
        <w:ind w:firstLineChars="200" w:firstLine="420"/>
      </w:pPr>
      <w:r>
        <w:rPr>
          <w:rFonts w:hint="eastAsia"/>
        </w:rPr>
        <w:t>（参见</w:t>
      </w:r>
      <w:r>
        <w:rPr>
          <w:rFonts w:hint="eastAsia"/>
        </w:rPr>
        <w:t>ISO 14044:2006</w:t>
      </w:r>
      <w:r>
        <w:rPr>
          <w:rFonts w:hint="eastAsia"/>
        </w:rPr>
        <w:t>第</w:t>
      </w:r>
      <w:r>
        <w:rPr>
          <w:rFonts w:hint="eastAsia"/>
        </w:rPr>
        <w:t>4.2.3.2</w:t>
      </w:r>
      <w:r>
        <w:rPr>
          <w:rFonts w:hint="eastAsia"/>
        </w:rPr>
        <w:t>章）</w:t>
      </w:r>
    </w:p>
    <w:p w14:paraId="3DDD3AB5" w14:textId="77777777" w:rsidR="00D16BE9" w:rsidRDefault="00AC4FA2">
      <w:pPr>
        <w:pStyle w:val="0"/>
        <w:ind w:firstLineChars="200" w:firstLine="420"/>
      </w:pPr>
      <w:r>
        <w:rPr>
          <w:rFonts w:hint="eastAsia"/>
        </w:rPr>
        <w:t>定义功能单元的第一步是识别和量化系统的相关可量化属性以及技术</w:t>
      </w:r>
      <w:r>
        <w:rPr>
          <w:rFonts w:hint="eastAsia"/>
        </w:rPr>
        <w:t>/</w:t>
      </w:r>
      <w:r>
        <w:rPr>
          <w:rFonts w:hint="eastAsia"/>
        </w:rPr>
        <w:t>功能性能。举例来说，对于一个购物袋，其强度、容量和其他属性是相关的定量方面。但袋子可以使用的频率（或根据调查使用的频率）也是重要的。对于服务，例如清洁服务，地板类型和清洁面积（根据指定的清洁标准）是重要的。尽管在此讨论了定量属性，但这些属性总是与某种质量相关；它们是可以量化的。</w:t>
      </w:r>
    </w:p>
    <w:p w14:paraId="6B221974" w14:textId="77777777" w:rsidR="00D16BE9" w:rsidRDefault="00AC4FA2">
      <w:pPr>
        <w:pStyle w:val="0"/>
        <w:ind w:firstLineChars="200" w:firstLine="420"/>
      </w:pPr>
      <w:r>
        <w:rPr>
          <w:rFonts w:hint="eastAsia"/>
        </w:rPr>
        <w:t>对于许多产品的功能单元量化，需要区分提供功能的两个方面：使用持续时间（时间）和实际提供功能的程度</w:t>
      </w:r>
      <w:r>
        <w:rPr>
          <w:rFonts w:hint="eastAsia"/>
        </w:rPr>
        <w:t>/</w:t>
      </w:r>
      <w:r>
        <w:rPr>
          <w:rFonts w:hint="eastAsia"/>
        </w:rPr>
        <w:t>数量。例如，一辆车的平均使用寿命可能是</w:t>
      </w:r>
      <w:r>
        <w:rPr>
          <w:rFonts w:hint="eastAsia"/>
        </w:rPr>
        <w:t>12</w:t>
      </w:r>
      <w:r>
        <w:rPr>
          <w:rFonts w:hint="eastAsia"/>
        </w:rPr>
        <w:t>年。然而，为了与其他车型进行比较，以驾驶公里数衡量的使用寿命更为合适，即功能信息。对于持续功能的产品（如住房、冰箱），这种情况不常见，但在使用强度占主导地位的情况下，选择合适的功能单元变得至关重要。对于衣物、手机、电视机等，产品在被丢弃之前持有的时间不适合进行比较。虽然这些信息可能对碳储存问题或确定回收发生的时间范围（例如，手机通常在使用结束后被保留多年，因为废物管理要求不明确且产品不占用太多空间）很重要。</w:t>
      </w:r>
    </w:p>
    <w:p w14:paraId="16375FF8" w14:textId="77777777" w:rsidR="00D16BE9" w:rsidRDefault="00AC4FA2">
      <w:pPr>
        <w:pStyle w:val="0"/>
        <w:ind w:firstLineChars="200" w:firstLine="420"/>
      </w:pPr>
      <w:r>
        <w:rPr>
          <w:rFonts w:hint="eastAsia"/>
        </w:rPr>
        <w:t>还需强调的是，对于许多服务以及复杂的多功能商品（例如个人电脑），功能单元的识别和量化并非简单直接，而是取决于特定使用情况的组合。</w:t>
      </w:r>
    </w:p>
    <w:p w14:paraId="65696510" w14:textId="77777777" w:rsidR="00D16BE9" w:rsidRDefault="00AC4FA2">
      <w:pPr>
        <w:pStyle w:val="0"/>
        <w:ind w:firstLineChars="200" w:firstLine="420"/>
      </w:pPr>
      <w:r>
        <w:rPr>
          <w:rFonts w:hint="eastAsia"/>
        </w:rPr>
        <w:lastRenderedPageBreak/>
        <w:t>附加的质量方面在第</w:t>
      </w:r>
      <w:r>
        <w:rPr>
          <w:rFonts w:hint="eastAsia"/>
        </w:rPr>
        <w:t>6.9.2</w:t>
      </w:r>
      <w:r>
        <w:rPr>
          <w:rFonts w:hint="eastAsia"/>
        </w:rPr>
        <w:t>章中讨论。</w:t>
      </w:r>
    </w:p>
    <w:tbl>
      <w:tblPr>
        <w:tblStyle w:val="af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DBDB" w:themeFill="accent2" w:themeFillTint="33"/>
        <w:tblLook w:val="04A0" w:firstRow="1" w:lastRow="0" w:firstColumn="1" w:lastColumn="0" w:noHBand="0" w:noVBand="1"/>
      </w:tblPr>
      <w:tblGrid>
        <w:gridCol w:w="8296"/>
      </w:tblGrid>
      <w:tr w:rsidR="00D16BE9" w14:paraId="6A295E08" w14:textId="77777777">
        <w:tc>
          <w:tcPr>
            <w:tcW w:w="8296" w:type="dxa"/>
            <w:shd w:val="clear" w:color="auto" w:fill="F2DBDB" w:themeFill="accent2" w:themeFillTint="33"/>
          </w:tcPr>
          <w:p w14:paraId="17570AF4" w14:textId="77777777" w:rsidR="00D16BE9" w:rsidRDefault="00AC4FA2">
            <w:pPr>
              <w:spacing w:line="300" w:lineRule="auto"/>
              <w:ind w:firstLine="422"/>
              <w:rPr>
                <w:rFonts w:eastAsia="宋体"/>
                <w:b/>
                <w:bCs/>
              </w:rPr>
            </w:pPr>
            <w:r>
              <w:rPr>
                <w:rFonts w:eastAsia="宋体" w:hint="eastAsia"/>
                <w:b/>
                <w:bCs/>
              </w:rPr>
              <w:t>常见错误：基于不相关的功能单元进行比较</w:t>
            </w:r>
          </w:p>
          <w:p w14:paraId="014BFAF3" w14:textId="77777777" w:rsidR="00D16BE9" w:rsidRDefault="00AC4FA2">
            <w:pPr>
              <w:spacing w:line="300" w:lineRule="auto"/>
              <w:ind w:firstLine="420"/>
              <w:rPr>
                <w:rFonts w:eastAsia="宋体"/>
              </w:rPr>
            </w:pPr>
            <w:r>
              <w:rPr>
                <w:rFonts w:eastAsia="宋体" w:hint="eastAsia"/>
              </w:rPr>
              <w:t>比较不应基于任何其他参考，而应基于等效功能单元。不同材料之间的质量基础比较（例如“</w:t>
            </w:r>
            <w:r>
              <w:rPr>
                <w:rFonts w:eastAsia="宋体" w:hint="eastAsia"/>
              </w:rPr>
              <w:t>1</w:t>
            </w:r>
            <w:r>
              <w:rPr>
                <w:rFonts w:eastAsia="宋体" w:hint="eastAsia"/>
              </w:rPr>
              <w:t>公斤玻璃”对比“</w:t>
            </w:r>
            <w:r>
              <w:rPr>
                <w:rFonts w:eastAsia="宋体" w:hint="eastAsia"/>
              </w:rPr>
              <w:t>1</w:t>
            </w:r>
            <w:r>
              <w:rPr>
                <w:rFonts w:eastAsia="宋体" w:hint="eastAsia"/>
              </w:rPr>
              <w:t>公斤</w:t>
            </w:r>
            <w:r>
              <w:rPr>
                <w:rFonts w:eastAsia="宋体" w:hint="eastAsia"/>
              </w:rPr>
              <w:t>PET</w:t>
            </w:r>
            <w:r>
              <w:rPr>
                <w:rFonts w:eastAsia="宋体" w:hint="eastAsia"/>
              </w:rPr>
              <w:t>”）是毫无意义且具有误导性的。材料比较只能在其使用的产品背景下进行。这需要通过在功能单元中指定和量化它们来考虑其功能（例如“</w:t>
            </w:r>
            <w:r>
              <w:rPr>
                <w:rFonts w:eastAsia="宋体" w:hint="eastAsia"/>
              </w:rPr>
              <w:t>1</w:t>
            </w:r>
            <w:r>
              <w:rPr>
                <w:rFonts w:eastAsia="宋体" w:hint="eastAsia"/>
              </w:rPr>
              <w:t>升一次性玻璃瓶”对比“</w:t>
            </w:r>
            <w:r>
              <w:rPr>
                <w:rFonts w:eastAsia="宋体" w:hint="eastAsia"/>
              </w:rPr>
              <w:t>1</w:t>
            </w:r>
            <w:r>
              <w:rPr>
                <w:rFonts w:eastAsia="宋体" w:hint="eastAsia"/>
              </w:rPr>
              <w:t>升一次性</w:t>
            </w:r>
            <w:r>
              <w:rPr>
                <w:rFonts w:eastAsia="宋体" w:hint="eastAsia"/>
              </w:rPr>
              <w:t>PET</w:t>
            </w:r>
            <w:r>
              <w:rPr>
                <w:rFonts w:eastAsia="宋体" w:hint="eastAsia"/>
              </w:rPr>
              <w:t>瓶”，且：“……均用于向最终消费者配送静水”）</w:t>
            </w:r>
            <w:r>
              <w:rPr>
                <w:rStyle w:val="afb"/>
                <w:rFonts w:eastAsia="宋体" w:hint="eastAsia"/>
              </w:rPr>
              <w:footnoteReference w:id="38"/>
            </w:r>
            <w:r>
              <w:rPr>
                <w:rFonts w:eastAsia="宋体" w:hint="eastAsia"/>
              </w:rPr>
              <w:t>。关于利基市场产品的有限替代性，请参见第</w:t>
            </w:r>
            <w:r>
              <w:rPr>
                <w:rFonts w:eastAsia="宋体" w:hint="eastAsia"/>
              </w:rPr>
              <w:t>5.2.2</w:t>
            </w:r>
            <w:r>
              <w:rPr>
                <w:rFonts w:eastAsia="宋体" w:hint="eastAsia"/>
              </w:rPr>
              <w:t>章。</w:t>
            </w:r>
          </w:p>
          <w:p w14:paraId="5AE6FA9E" w14:textId="77777777" w:rsidR="00D16BE9" w:rsidRDefault="00AC4FA2">
            <w:pPr>
              <w:spacing w:line="300" w:lineRule="auto"/>
              <w:ind w:firstLine="420"/>
              <w:rPr>
                <w:rFonts w:eastAsia="宋体"/>
              </w:rPr>
            </w:pPr>
            <w:r>
              <w:rPr>
                <w:rFonts w:eastAsia="宋体" w:hint="eastAsia"/>
              </w:rPr>
              <w:t>在材料层面进行比较只有在比较相同材料的不同技术或生产路线时才有意义（例如“</w:t>
            </w:r>
            <w:r>
              <w:rPr>
                <w:rFonts w:eastAsia="宋体" w:hint="eastAsia"/>
              </w:rPr>
              <w:t>1</w:t>
            </w:r>
            <w:r>
              <w:rPr>
                <w:rFonts w:eastAsia="宋体" w:hint="eastAsia"/>
              </w:rPr>
              <w:t>公斤</w:t>
            </w:r>
            <w:r>
              <w:rPr>
                <w:rFonts w:eastAsia="宋体" w:hint="eastAsia"/>
              </w:rPr>
              <w:t>6.6</w:t>
            </w:r>
            <w:r>
              <w:rPr>
                <w:rFonts w:eastAsia="宋体" w:hint="eastAsia"/>
              </w:rPr>
              <w:t>聚酰胺通过传统化学路线从原油中获得”对比“</w:t>
            </w:r>
            <w:r>
              <w:rPr>
                <w:rFonts w:eastAsia="宋体" w:hint="eastAsia"/>
              </w:rPr>
              <w:t>1</w:t>
            </w:r>
            <w:r>
              <w:rPr>
                <w:rFonts w:eastAsia="宋体" w:hint="eastAsia"/>
              </w:rPr>
              <w:t>公斤</w:t>
            </w:r>
            <w:r>
              <w:rPr>
                <w:rFonts w:eastAsia="宋体" w:hint="eastAsia"/>
              </w:rPr>
              <w:t>6.6</w:t>
            </w:r>
            <w:r>
              <w:rPr>
                <w:rFonts w:eastAsia="宋体" w:hint="eastAsia"/>
              </w:rPr>
              <w:t>聚酰胺通过联合生物技术</w:t>
            </w:r>
            <w:r>
              <w:rPr>
                <w:rFonts w:eastAsia="宋体" w:hint="eastAsia"/>
              </w:rPr>
              <w:t>/</w:t>
            </w:r>
            <w:r>
              <w:rPr>
                <w:rFonts w:eastAsia="宋体" w:hint="eastAsia"/>
              </w:rPr>
              <w:t>化学路线从玉米秸秆中获得”）。在这个例子中，比较实际上是在不同技术</w:t>
            </w:r>
            <w:r>
              <w:rPr>
                <w:rFonts w:eastAsia="宋体" w:hint="eastAsia"/>
              </w:rPr>
              <w:t>/</w:t>
            </w:r>
            <w:r>
              <w:rPr>
                <w:rFonts w:eastAsia="宋体" w:hint="eastAsia"/>
              </w:rPr>
              <w:t>路线之间（功能单元为“</w:t>
            </w:r>
            <w:r>
              <w:rPr>
                <w:rFonts w:eastAsia="宋体" w:hint="eastAsia"/>
              </w:rPr>
              <w:t>1</w:t>
            </w:r>
            <w:r>
              <w:rPr>
                <w:rFonts w:eastAsia="宋体" w:hint="eastAsia"/>
              </w:rPr>
              <w:t>公斤</w:t>
            </w:r>
            <w:r>
              <w:rPr>
                <w:rFonts w:eastAsia="宋体" w:hint="eastAsia"/>
              </w:rPr>
              <w:t>6.6</w:t>
            </w:r>
            <w:r>
              <w:rPr>
                <w:rFonts w:eastAsia="宋体" w:hint="eastAsia"/>
              </w:rPr>
              <w:t>聚酰胺的产量”），而不是在材料之间进行比较。注意，对于这样的比较，必须确保两种</w:t>
            </w:r>
            <w:r>
              <w:rPr>
                <w:rFonts w:eastAsia="宋体" w:hint="eastAsia"/>
              </w:rPr>
              <w:t>6.6</w:t>
            </w:r>
            <w:r>
              <w:rPr>
                <w:rFonts w:eastAsia="宋体" w:hint="eastAsia"/>
              </w:rPr>
              <w:t>聚酰胺变体具有相同的定量和定性属性，例如摩尔质量、颜色等，以保证比较的有效性和公平性。</w:t>
            </w:r>
          </w:p>
        </w:tc>
      </w:tr>
    </w:tbl>
    <w:p w14:paraId="50094E05" w14:textId="77777777" w:rsidR="00D16BE9" w:rsidRDefault="00D16BE9">
      <w:pPr>
        <w:pStyle w:val="0"/>
        <w:ind w:firstLineChars="200" w:firstLine="420"/>
      </w:pPr>
    </w:p>
    <w:p w14:paraId="1002EBFD" w14:textId="77777777" w:rsidR="00D16BE9" w:rsidRDefault="00AC4FA2">
      <w:pPr>
        <w:pStyle w:val="affd"/>
        <w:spacing w:beforeLines="0" w:before="0" w:afterLines="0" w:after="0"/>
        <w:ind w:firstLineChars="200" w:firstLine="482"/>
      </w:pPr>
      <w:bookmarkStart w:id="51" w:name="_Toc175603951"/>
      <w:r>
        <w:rPr>
          <w:rFonts w:hint="eastAsia"/>
          <w:sz w:val="24"/>
          <w:szCs w:val="40"/>
        </w:rPr>
        <w:t xml:space="preserve">6.4.3 </w:t>
      </w:r>
      <w:r>
        <w:rPr>
          <w:rFonts w:hint="eastAsia"/>
          <w:sz w:val="24"/>
          <w:szCs w:val="40"/>
        </w:rPr>
        <w:t>功能单元的定性方面</w:t>
      </w:r>
      <w:bookmarkEnd w:id="51"/>
      <w:r>
        <w:rPr>
          <w:rFonts w:hint="eastAsia"/>
          <w:sz w:val="24"/>
          <w:szCs w:val="40"/>
        </w:rPr>
        <w:t xml:space="preserve"> </w:t>
      </w:r>
      <w:r>
        <w:rPr>
          <w:rFonts w:hint="eastAsia"/>
        </w:rPr>
        <w:t xml:space="preserve"> </w:t>
      </w:r>
    </w:p>
    <w:p w14:paraId="5B23F80A" w14:textId="77777777" w:rsidR="00D16BE9" w:rsidRDefault="00AC4FA2">
      <w:pPr>
        <w:pStyle w:val="0"/>
        <w:ind w:firstLineChars="200" w:firstLine="420"/>
      </w:pPr>
      <w:r>
        <w:rPr>
          <w:rFonts w:hint="eastAsia"/>
        </w:rPr>
        <w:t>（参见</w:t>
      </w:r>
      <w:r>
        <w:rPr>
          <w:rFonts w:hint="eastAsia"/>
        </w:rPr>
        <w:t>ISO 14044:2006</w:t>
      </w:r>
      <w:r>
        <w:rPr>
          <w:rFonts w:hint="eastAsia"/>
        </w:rPr>
        <w:t>第</w:t>
      </w:r>
      <w:r>
        <w:rPr>
          <w:rFonts w:hint="eastAsia"/>
        </w:rPr>
        <w:t>4.2.3.2</w:t>
      </w:r>
      <w:r>
        <w:rPr>
          <w:rFonts w:hint="eastAsia"/>
        </w:rPr>
        <w:t>章）</w:t>
      </w:r>
    </w:p>
    <w:p w14:paraId="0DEF7B24" w14:textId="77777777" w:rsidR="00D16BE9" w:rsidRDefault="00AC4FA2">
      <w:pPr>
        <w:pStyle w:val="0"/>
        <w:ind w:firstLineChars="200" w:firstLine="422"/>
        <w:rPr>
          <w:b/>
          <w:bCs/>
        </w:rPr>
      </w:pPr>
      <w:r>
        <w:rPr>
          <w:rFonts w:hint="eastAsia"/>
          <w:b/>
          <w:bCs/>
        </w:rPr>
        <w:t>定量和定性方面的区别</w:t>
      </w:r>
      <w:r>
        <w:rPr>
          <w:rFonts w:hint="eastAsia"/>
          <w:b/>
          <w:bCs/>
        </w:rPr>
        <w:t xml:space="preserve">  </w:t>
      </w:r>
    </w:p>
    <w:p w14:paraId="3753CFF2" w14:textId="77777777" w:rsidR="00D16BE9" w:rsidRDefault="00AC4FA2">
      <w:pPr>
        <w:pStyle w:val="0"/>
        <w:ind w:firstLineChars="200" w:firstLine="420"/>
      </w:pPr>
      <w:r>
        <w:rPr>
          <w:rFonts w:hint="eastAsia"/>
        </w:rPr>
        <w:t>系统功能的定性定义是对功能提供方式及其他产品质量的描述。这些定性方面包括那些不易量化的方面。例如，购物袋的抗湿性或与用户对等效性和</w:t>
      </w:r>
      <w:proofErr w:type="gramStart"/>
      <w:r>
        <w:rPr>
          <w:rFonts w:hint="eastAsia"/>
        </w:rPr>
        <w:t>可</w:t>
      </w:r>
      <w:proofErr w:type="gramEnd"/>
      <w:r>
        <w:rPr>
          <w:rFonts w:hint="eastAsia"/>
        </w:rPr>
        <w:t>替代性感知相关的方面，这些方面对确保公平比较至关重要。感知方面可以是，例如，产品被认为时尚或具有特定设计特征（如形状、触感等）。</w:t>
      </w:r>
    </w:p>
    <w:p w14:paraId="255D55C6" w14:textId="77777777" w:rsidR="00D16BE9" w:rsidRDefault="00AC4FA2">
      <w:pPr>
        <w:pStyle w:val="0"/>
        <w:ind w:firstLineChars="200" w:firstLine="422"/>
        <w:rPr>
          <w:b/>
          <w:bCs/>
        </w:rPr>
      </w:pPr>
      <w:r>
        <w:rPr>
          <w:rFonts w:hint="eastAsia"/>
          <w:b/>
          <w:bCs/>
        </w:rPr>
        <w:t>使用定性方面进行更好的信息化比较</w:t>
      </w:r>
      <w:r>
        <w:rPr>
          <w:rFonts w:hint="eastAsia"/>
          <w:b/>
          <w:bCs/>
        </w:rPr>
        <w:t xml:space="preserve">  </w:t>
      </w:r>
    </w:p>
    <w:p w14:paraId="08B06520" w14:textId="77777777" w:rsidR="00D16BE9" w:rsidRDefault="00AC4FA2">
      <w:pPr>
        <w:pStyle w:val="0"/>
        <w:ind w:firstLineChars="200" w:firstLine="420"/>
      </w:pPr>
      <w:r>
        <w:rPr>
          <w:rFonts w:hint="eastAsia"/>
        </w:rPr>
        <w:t>相关的定性方面应加以记录，因为它们对用户接受产品可能具有决定性作用。这是为了确保比较的产品确实是可比的——对于用户而言。最终，研究的主要利益相关者（例如客户、竞争者等）决定需要记录哪些定性方面，以支持公平比较。因此，功能单元的定义必须包括定量和关键的定性方面，以避免在随后定义等效性时的主观性。特别是对于可能在多个定性方面存在差异的复杂产品（例如两款不同舒适度的汽车），必须仔细确保“功能单元”的等效性，以确保有效且可辩护的比较，更不用说公开披露的比较声明。应在解释中强调替代方案在何种定性方面存在差异，并澄清等效性接受的唯一</w:t>
      </w:r>
      <w:proofErr w:type="gramStart"/>
      <w:r>
        <w:rPr>
          <w:rFonts w:hint="eastAsia"/>
        </w:rPr>
        <w:t>权在于</w:t>
      </w:r>
      <w:proofErr w:type="gramEnd"/>
      <w:r>
        <w:rPr>
          <w:rFonts w:hint="eastAsia"/>
        </w:rPr>
        <w:t>用户，即替代方案在技术上是等效的，可以进行技术比较。</w:t>
      </w:r>
    </w:p>
    <w:p w14:paraId="72242815" w14:textId="77777777" w:rsidR="00D16BE9" w:rsidRDefault="00D16BE9">
      <w:pPr>
        <w:pStyle w:val="0"/>
        <w:ind w:firstLineChars="200" w:firstLine="420"/>
      </w:pPr>
    </w:p>
    <w:p w14:paraId="702294F4" w14:textId="77777777" w:rsidR="00D16BE9" w:rsidRDefault="00AC4FA2">
      <w:pPr>
        <w:pStyle w:val="0"/>
        <w:ind w:firstLineChars="200" w:firstLine="420"/>
      </w:pPr>
      <w:r>
        <w:rPr>
          <w:rFonts w:hint="eastAsia"/>
        </w:rPr>
        <w:t>使用质量功能展开（</w:t>
      </w:r>
      <w:r>
        <w:rPr>
          <w:rFonts w:hint="eastAsia"/>
        </w:rPr>
        <w:t>QFD</w:t>
      </w:r>
      <w:r>
        <w:rPr>
          <w:rFonts w:hint="eastAsia"/>
        </w:rPr>
        <w:t>）方法可以帮助提高替代方案的可比性；更多信息请参见第</w:t>
      </w:r>
      <w:r>
        <w:rPr>
          <w:rFonts w:hint="eastAsia"/>
        </w:rPr>
        <w:t>7.9.3.3</w:t>
      </w:r>
      <w:r>
        <w:rPr>
          <w:rFonts w:hint="eastAsia"/>
        </w:rPr>
        <w:t>章。</w:t>
      </w:r>
    </w:p>
    <w:p w14:paraId="79B9410F" w14:textId="77777777" w:rsidR="00D16BE9" w:rsidRDefault="00AC4FA2">
      <w:pPr>
        <w:pStyle w:val="0"/>
        <w:ind w:firstLineChars="200" w:firstLine="422"/>
        <w:rPr>
          <w:b/>
          <w:bCs/>
        </w:rPr>
      </w:pPr>
      <w:r>
        <w:rPr>
          <w:rFonts w:hint="eastAsia"/>
          <w:b/>
          <w:bCs/>
        </w:rPr>
        <w:lastRenderedPageBreak/>
        <w:t>不可完全比较的系统比较</w:t>
      </w:r>
    </w:p>
    <w:p w14:paraId="5301D65B" w14:textId="77777777" w:rsidR="00D16BE9" w:rsidRDefault="00AC4FA2">
      <w:pPr>
        <w:pStyle w:val="0"/>
        <w:ind w:firstLineChars="200" w:firstLine="420"/>
      </w:pPr>
      <w:r>
        <w:rPr>
          <w:rFonts w:hint="eastAsia"/>
        </w:rPr>
        <w:t>上述内容可以扩展到比较替代方案的研究，其中等效性和可比性主要是客户感知的问题。对于这些情况，可比</w:t>
      </w:r>
      <w:proofErr w:type="gramStart"/>
      <w:r>
        <w:rPr>
          <w:rFonts w:hint="eastAsia"/>
        </w:rPr>
        <w:t>性无法</w:t>
      </w:r>
      <w:proofErr w:type="gramEnd"/>
      <w:r>
        <w:rPr>
          <w:rFonts w:hint="eastAsia"/>
        </w:rPr>
        <w:t>客观衡量。例如，对于许多服务来说：对于一个客户来说，两家四星级酒店可能不可比较，而对于其他人，四星级酒店可能与三星级酒店可比较（或者更倾向于私人宾馆），具体取决于特定的特点、位置等。一个人认为看电视一小时与读书一小时等效，而另一个人则不然（参见第</w:t>
      </w:r>
      <w:r>
        <w:rPr>
          <w:rFonts w:hint="eastAsia"/>
        </w:rPr>
        <w:t>6.4.6</w:t>
      </w:r>
      <w:r>
        <w:rPr>
          <w:rFonts w:hint="eastAsia"/>
        </w:rPr>
        <w:t>章中的“非技术功能和功能单元”）。因此，此类比</w:t>
      </w:r>
      <w:proofErr w:type="gramStart"/>
      <w:r>
        <w:rPr>
          <w:rFonts w:hint="eastAsia"/>
        </w:rPr>
        <w:t>较研究</w:t>
      </w:r>
      <w:proofErr w:type="gramEnd"/>
      <w:r>
        <w:rPr>
          <w:rFonts w:hint="eastAsia"/>
        </w:rPr>
        <w:t>的结果应明确声明，不假设可比性，而是依赖于个人的偏好和判断。</w:t>
      </w:r>
    </w:p>
    <w:p w14:paraId="08894F48" w14:textId="77777777" w:rsidR="00D16BE9" w:rsidRDefault="00AC4FA2">
      <w:pPr>
        <w:pStyle w:val="0"/>
        <w:ind w:firstLineChars="200" w:firstLine="422"/>
        <w:rPr>
          <w:b/>
          <w:bCs/>
        </w:rPr>
      </w:pPr>
      <w:r>
        <w:rPr>
          <w:rFonts w:hint="eastAsia"/>
          <w:b/>
          <w:bCs/>
        </w:rPr>
        <w:t>技术圈内与产品属性相关的影响分离</w:t>
      </w:r>
    </w:p>
    <w:p w14:paraId="16B3380E" w14:textId="77777777" w:rsidR="00D16BE9" w:rsidRDefault="00AC4FA2">
      <w:pPr>
        <w:pStyle w:val="0"/>
        <w:ind w:firstLineChars="200" w:firstLine="420"/>
      </w:pPr>
      <w:r>
        <w:rPr>
          <w:rFonts w:hint="eastAsia"/>
        </w:rPr>
        <w:t>在产品对人类在技术圈内直接产生相关影响的特殊情况下（例如食品、饮料、烟草产品等），而不是通过环境排放，这些影响应在产品描述中一般性地识别和记录，或者在单独的清单中列入，并进行特定的单独影响评估。这些影响不应与生命周期清单中的生态圈干预合并（见第</w:t>
      </w:r>
      <w:r>
        <w:rPr>
          <w:rFonts w:hint="eastAsia"/>
        </w:rPr>
        <w:t>7.1</w:t>
      </w:r>
      <w:r>
        <w:rPr>
          <w:rFonts w:hint="eastAsia"/>
        </w:rPr>
        <w:t>章）。这些补充信息应在</w:t>
      </w:r>
      <w:r>
        <w:rPr>
          <w:rFonts w:hint="eastAsia"/>
        </w:rPr>
        <w:t>LCA</w:t>
      </w:r>
      <w:r>
        <w:rPr>
          <w:rFonts w:hint="eastAsia"/>
        </w:rPr>
        <w:t>结果解释中明确考虑，以避免误导性解释。其他工具，如风险评估，可用于以模块化方式适当地捕捉和评估这些属性，与</w:t>
      </w:r>
      <w:r>
        <w:rPr>
          <w:rFonts w:hint="eastAsia"/>
        </w:rPr>
        <w:t>LCA</w:t>
      </w:r>
      <w:r>
        <w:rPr>
          <w:rFonts w:hint="eastAsia"/>
        </w:rPr>
        <w:t>涵盖的生态圈干预一起考虑。</w:t>
      </w:r>
    </w:p>
    <w:p w14:paraId="747A1BB8" w14:textId="77777777" w:rsidR="00D16BE9" w:rsidRDefault="00AC4FA2">
      <w:pPr>
        <w:pStyle w:val="affd"/>
        <w:spacing w:beforeLines="0" w:before="0" w:afterLines="0" w:after="0"/>
        <w:ind w:firstLineChars="200" w:firstLine="482"/>
        <w:rPr>
          <w:sz w:val="24"/>
          <w:szCs w:val="40"/>
        </w:rPr>
      </w:pPr>
      <w:bookmarkStart w:id="52" w:name="_Toc175603952"/>
      <w:r>
        <w:rPr>
          <w:rFonts w:hint="eastAsia"/>
          <w:sz w:val="24"/>
          <w:szCs w:val="40"/>
        </w:rPr>
        <w:t xml:space="preserve">6.4.4 </w:t>
      </w:r>
      <w:r>
        <w:rPr>
          <w:rFonts w:hint="eastAsia"/>
          <w:sz w:val="24"/>
          <w:szCs w:val="40"/>
        </w:rPr>
        <w:t>使用必需属性和定位属性</w:t>
      </w:r>
      <w:bookmarkEnd w:id="52"/>
      <w:r>
        <w:rPr>
          <w:rFonts w:hint="eastAsia"/>
          <w:sz w:val="24"/>
          <w:szCs w:val="40"/>
        </w:rPr>
        <w:t xml:space="preserve">  </w:t>
      </w:r>
    </w:p>
    <w:p w14:paraId="0B864940" w14:textId="77777777" w:rsidR="00D16BE9" w:rsidRDefault="00AC4FA2">
      <w:pPr>
        <w:pStyle w:val="0"/>
        <w:ind w:firstLineChars="200" w:firstLine="420"/>
      </w:pPr>
      <w:r>
        <w:rPr>
          <w:rFonts w:hint="eastAsia"/>
        </w:rPr>
        <w:t>（无相应</w:t>
      </w:r>
      <w:r>
        <w:rPr>
          <w:rFonts w:hint="eastAsia"/>
        </w:rPr>
        <w:t>ISO 14044:2006</w:t>
      </w:r>
      <w:r>
        <w:rPr>
          <w:rFonts w:hint="eastAsia"/>
        </w:rPr>
        <w:t>章节）</w:t>
      </w:r>
    </w:p>
    <w:p w14:paraId="39B4C2D7" w14:textId="77777777" w:rsidR="00D16BE9" w:rsidRDefault="00AC4FA2">
      <w:pPr>
        <w:pStyle w:val="0"/>
        <w:ind w:firstLineChars="200" w:firstLine="420"/>
      </w:pPr>
      <w:r>
        <w:rPr>
          <w:rFonts w:hint="eastAsia"/>
        </w:rPr>
        <w:t>在产品开发中，有时会使用“必需属性”和“定位属性”这两个概念。在</w:t>
      </w:r>
      <w:r>
        <w:rPr>
          <w:rFonts w:hint="eastAsia"/>
        </w:rPr>
        <w:t>LCA</w:t>
      </w:r>
      <w:r>
        <w:rPr>
          <w:rFonts w:hint="eastAsia"/>
        </w:rPr>
        <w:t>中，确定产品的功能单元时，可以使用这些属性（如适用）。</w:t>
      </w:r>
    </w:p>
    <w:p w14:paraId="66A37A7C" w14:textId="77777777" w:rsidR="00D16BE9" w:rsidRDefault="00AC4FA2">
      <w:pPr>
        <w:pStyle w:val="0"/>
        <w:ind w:firstLineChars="200" w:firstLine="420"/>
      </w:pPr>
      <w:r>
        <w:rPr>
          <w:rFonts w:hint="eastAsia"/>
        </w:rPr>
        <w:t>必需属性是指产品必须具备的特征，以便用户将其视为功能上有用的产品（例如，对于外墙涂料，这将包括覆盖和保护墙体免受天气影响的能力）。所有法律要求也属于必需属性（例如涂料中的有毒化合物限制</w:t>
      </w:r>
      <w:r>
        <w:rPr>
          <w:rFonts w:hint="eastAsia"/>
        </w:rPr>
        <w:t>/</w:t>
      </w:r>
      <w:r>
        <w:rPr>
          <w:rFonts w:hint="eastAsia"/>
        </w:rPr>
        <w:t>禁令）。</w:t>
      </w:r>
    </w:p>
    <w:p w14:paraId="289ED2B8" w14:textId="77777777" w:rsidR="00D16BE9" w:rsidRDefault="00AC4FA2">
      <w:pPr>
        <w:pStyle w:val="0"/>
        <w:ind w:firstLineChars="200" w:firstLine="420"/>
      </w:pPr>
      <w:r>
        <w:rPr>
          <w:rFonts w:hint="eastAsia"/>
        </w:rPr>
        <w:t>而定位属性是指可选特征，这些特征可用于在市场上使产品比其他类似产品更具吸引力（例如，对于上述涂料示例：无滴落应用、大量不同颜色选择、保证未来</w:t>
      </w:r>
      <w:r>
        <w:rPr>
          <w:rFonts w:hint="eastAsia"/>
        </w:rPr>
        <w:t>10</w:t>
      </w:r>
      <w:r>
        <w:rPr>
          <w:rFonts w:hint="eastAsia"/>
        </w:rPr>
        <w:t>年可订购等）。例如，舒适性、形象和美学方面的内容。完整的示例见表</w:t>
      </w:r>
      <w:r>
        <w:rPr>
          <w:rFonts w:hint="eastAsia"/>
        </w:rPr>
        <w:t>4</w:t>
      </w:r>
      <w:r>
        <w:rPr>
          <w:rFonts w:hint="eastAsia"/>
        </w:rPr>
        <w:t>。</w:t>
      </w:r>
    </w:p>
    <w:p w14:paraId="7006B75B" w14:textId="77777777" w:rsidR="00D16BE9" w:rsidRDefault="00AC4FA2">
      <w:pPr>
        <w:pStyle w:val="0"/>
        <w:ind w:firstLineChars="200" w:firstLine="420"/>
      </w:pPr>
      <w:r>
        <w:rPr>
          <w:rFonts w:hint="eastAsia"/>
        </w:rPr>
        <w:t>对于利基市场产品的有限替代性，请参见第</w:t>
      </w:r>
      <w:r>
        <w:rPr>
          <w:rFonts w:hint="eastAsia"/>
        </w:rPr>
        <w:t>5.2.2</w:t>
      </w:r>
      <w:r>
        <w:rPr>
          <w:rFonts w:hint="eastAsia"/>
        </w:rPr>
        <w:t>章。</w:t>
      </w:r>
    </w:p>
    <w:p w14:paraId="4CB50815" w14:textId="77777777" w:rsidR="00D16BE9" w:rsidRDefault="00AC4FA2">
      <w:pPr>
        <w:pStyle w:val="0"/>
        <w:ind w:firstLineChars="200" w:firstLine="420"/>
      </w:pPr>
      <w:r>
        <w:rPr>
          <w:rFonts w:hint="eastAsia"/>
        </w:rPr>
        <w:t>产品功能的定量定义和一些关键的定性方面通常基于产品的必需属性，而其他通常与用户感知相关的定性方面可能在定位属性中识别。</w:t>
      </w:r>
    </w:p>
    <w:p w14:paraId="5803E85E" w14:textId="77777777" w:rsidR="00D16BE9" w:rsidRDefault="00AC4FA2">
      <w:pPr>
        <w:pStyle w:val="0"/>
        <w:ind w:firstLineChars="200" w:firstLine="422"/>
        <w:rPr>
          <w:b/>
          <w:bCs/>
        </w:rPr>
      </w:pPr>
      <w:r>
        <w:rPr>
          <w:rFonts w:hint="eastAsia"/>
          <w:b/>
          <w:bCs/>
        </w:rPr>
        <w:t>表</w:t>
      </w:r>
      <w:r>
        <w:rPr>
          <w:rFonts w:hint="eastAsia"/>
          <w:b/>
          <w:bCs/>
        </w:rPr>
        <w:t xml:space="preserve">4 </w:t>
      </w:r>
      <w:r>
        <w:rPr>
          <w:rFonts w:hint="eastAsia"/>
          <w:b/>
          <w:bCs/>
        </w:rPr>
        <w:t>比较案例中的功能、功能单元和参考流示例：户外墙面涂料比较（</w:t>
      </w:r>
      <w:r>
        <w:rPr>
          <w:rFonts w:hint="eastAsia"/>
          <w:b/>
          <w:bCs/>
        </w:rPr>
        <w:t>2</w:t>
      </w:r>
      <w:r>
        <w:rPr>
          <w:rFonts w:hint="eastAsia"/>
          <w:b/>
          <w:bCs/>
        </w:rPr>
        <w:t>个替代方案）</w:t>
      </w:r>
    </w:p>
    <w:tbl>
      <w:tblPr>
        <w:tblStyle w:val="af6"/>
        <w:tblW w:w="0" w:type="auto"/>
        <w:tblLook w:val="04A0" w:firstRow="1" w:lastRow="0" w:firstColumn="1" w:lastColumn="0" w:noHBand="0" w:noVBand="1"/>
      </w:tblPr>
      <w:tblGrid>
        <w:gridCol w:w="4148"/>
        <w:gridCol w:w="4148"/>
      </w:tblGrid>
      <w:tr w:rsidR="00D16BE9" w14:paraId="2A924361" w14:textId="77777777">
        <w:tc>
          <w:tcPr>
            <w:tcW w:w="4148" w:type="dxa"/>
          </w:tcPr>
          <w:p w14:paraId="28F636B7" w14:textId="77777777" w:rsidR="00D16BE9" w:rsidRDefault="00AC4FA2">
            <w:pPr>
              <w:pStyle w:val="0"/>
              <w:ind w:firstLineChars="200" w:firstLine="422"/>
              <w:rPr>
                <w:b/>
                <w:bCs/>
              </w:rPr>
            </w:pPr>
            <w:r>
              <w:rPr>
                <w:b/>
                <w:bCs/>
              </w:rPr>
              <w:t>必需属性</w:t>
            </w:r>
            <w:r>
              <w:rPr>
                <w:b/>
                <w:bCs/>
              </w:rPr>
              <w:t xml:space="preserve"> → </w:t>
            </w:r>
            <w:r>
              <w:rPr>
                <w:b/>
                <w:bCs/>
              </w:rPr>
              <w:t>在功能单元中量化</w:t>
            </w:r>
          </w:p>
        </w:tc>
        <w:tc>
          <w:tcPr>
            <w:tcW w:w="4148" w:type="dxa"/>
          </w:tcPr>
          <w:p w14:paraId="089DD8C9" w14:textId="77777777" w:rsidR="00D16BE9" w:rsidRDefault="00AC4FA2">
            <w:pPr>
              <w:pStyle w:val="0"/>
              <w:ind w:firstLineChars="200" w:firstLine="422"/>
              <w:rPr>
                <w:b/>
                <w:bCs/>
              </w:rPr>
            </w:pPr>
            <w:r>
              <w:rPr>
                <w:b/>
                <w:bCs/>
              </w:rPr>
              <w:t>定位属性</w:t>
            </w:r>
            <w:r>
              <w:rPr>
                <w:b/>
                <w:bCs/>
              </w:rPr>
              <w:t xml:space="preserve"> → </w:t>
            </w:r>
            <w:r>
              <w:rPr>
                <w:b/>
                <w:bCs/>
              </w:rPr>
              <w:t>记录文档</w:t>
            </w:r>
          </w:p>
        </w:tc>
      </w:tr>
      <w:tr w:rsidR="00D16BE9" w14:paraId="50E077C5" w14:textId="77777777">
        <w:tc>
          <w:tcPr>
            <w:tcW w:w="4148" w:type="dxa"/>
          </w:tcPr>
          <w:p w14:paraId="482FA818" w14:textId="77777777" w:rsidR="00D16BE9" w:rsidRDefault="00AC4FA2">
            <w:pPr>
              <w:pStyle w:val="0"/>
              <w:numPr>
                <w:ilvl w:val="0"/>
                <w:numId w:val="31"/>
              </w:numPr>
              <w:ind w:left="0" w:firstLineChars="200" w:firstLine="420"/>
            </w:pPr>
            <w:r>
              <w:t>覆盖</w:t>
            </w:r>
            <w:r>
              <w:rPr>
                <w:rFonts w:hint="eastAsia"/>
              </w:rPr>
              <w:t>壁面</w:t>
            </w:r>
            <w:r>
              <w:t>以均匀的颜色</w:t>
            </w:r>
          </w:p>
          <w:p w14:paraId="675081F9" w14:textId="77777777" w:rsidR="00D16BE9" w:rsidRDefault="00AC4FA2">
            <w:pPr>
              <w:pStyle w:val="0"/>
              <w:numPr>
                <w:ilvl w:val="0"/>
                <w:numId w:val="31"/>
              </w:numPr>
              <w:ind w:left="0" w:firstLineChars="200" w:firstLine="420"/>
            </w:pPr>
            <w:r>
              <w:t>保护</w:t>
            </w:r>
            <w:r>
              <w:rPr>
                <w:rFonts w:hint="eastAsia"/>
              </w:rPr>
              <w:t>壁面</w:t>
            </w:r>
            <w:r>
              <w:t>免受雨水、阳光</w:t>
            </w:r>
            <w:proofErr w:type="gramStart"/>
            <w:r>
              <w:t>和微藻的</w:t>
            </w:r>
            <w:proofErr w:type="gramEnd"/>
            <w:r>
              <w:t>破坏</w:t>
            </w:r>
          </w:p>
          <w:p w14:paraId="169724D2" w14:textId="77777777" w:rsidR="00D16BE9" w:rsidRDefault="00AC4FA2">
            <w:pPr>
              <w:pStyle w:val="0"/>
              <w:numPr>
                <w:ilvl w:val="0"/>
                <w:numId w:val="31"/>
              </w:numPr>
              <w:ind w:left="0" w:firstLineChars="200" w:firstLine="420"/>
            </w:pPr>
            <w:r>
              <w:t>提供易于清洁的表面</w:t>
            </w:r>
          </w:p>
          <w:p w14:paraId="3F6C4D54" w14:textId="77777777" w:rsidR="00D16BE9" w:rsidRDefault="00AC4FA2">
            <w:pPr>
              <w:pStyle w:val="0"/>
              <w:numPr>
                <w:ilvl w:val="0"/>
                <w:numId w:val="31"/>
              </w:numPr>
              <w:ind w:left="0" w:firstLineChars="200" w:firstLine="420"/>
            </w:pPr>
            <w:r>
              <w:t>在涂布过程中符合健康要求</w:t>
            </w:r>
          </w:p>
          <w:p w14:paraId="38DF5C78" w14:textId="77777777" w:rsidR="00D16BE9" w:rsidRDefault="00AC4FA2">
            <w:pPr>
              <w:pStyle w:val="0"/>
              <w:numPr>
                <w:ilvl w:val="0"/>
                <w:numId w:val="31"/>
              </w:numPr>
              <w:ind w:left="0" w:firstLineChars="200" w:firstLine="420"/>
            </w:pPr>
            <w:r>
              <w:t>……</w:t>
            </w:r>
          </w:p>
        </w:tc>
        <w:tc>
          <w:tcPr>
            <w:tcW w:w="4148" w:type="dxa"/>
          </w:tcPr>
          <w:p w14:paraId="6BEB2FF9" w14:textId="77777777" w:rsidR="00D16BE9" w:rsidRDefault="00AC4FA2">
            <w:pPr>
              <w:pStyle w:val="afc"/>
              <w:numPr>
                <w:ilvl w:val="0"/>
                <w:numId w:val="30"/>
              </w:numPr>
              <w:spacing w:line="300" w:lineRule="auto"/>
              <w:ind w:left="0" w:firstLine="420"/>
              <w:jc w:val="left"/>
              <w:rPr>
                <w:rFonts w:eastAsia="宋体" w:cs="宋体"/>
                <w:kern w:val="0"/>
                <w:szCs w:val="21"/>
              </w:rPr>
            </w:pPr>
            <w:r>
              <w:rPr>
                <w:rFonts w:eastAsia="宋体" w:cs="宋体"/>
                <w:kern w:val="0"/>
                <w:szCs w:val="21"/>
              </w:rPr>
              <w:t>无滴落应用</w:t>
            </w:r>
          </w:p>
          <w:p w14:paraId="389C4F21" w14:textId="77777777" w:rsidR="00D16BE9" w:rsidRDefault="00AC4FA2">
            <w:pPr>
              <w:pStyle w:val="afc"/>
              <w:numPr>
                <w:ilvl w:val="0"/>
                <w:numId w:val="30"/>
              </w:numPr>
              <w:spacing w:line="300" w:lineRule="auto"/>
              <w:ind w:left="0" w:firstLine="420"/>
              <w:jc w:val="left"/>
              <w:rPr>
                <w:rFonts w:eastAsia="宋体" w:cs="宋体"/>
                <w:kern w:val="0"/>
                <w:szCs w:val="21"/>
              </w:rPr>
            </w:pPr>
            <w:r>
              <w:rPr>
                <w:rFonts w:eastAsia="宋体" w:cs="宋体"/>
                <w:kern w:val="0"/>
                <w:szCs w:val="21"/>
              </w:rPr>
              <w:t>可选择多种颜色</w:t>
            </w:r>
          </w:p>
          <w:p w14:paraId="5F947F93" w14:textId="77777777" w:rsidR="00D16BE9" w:rsidRDefault="00AC4FA2">
            <w:pPr>
              <w:pStyle w:val="afc"/>
              <w:numPr>
                <w:ilvl w:val="0"/>
                <w:numId w:val="30"/>
              </w:numPr>
              <w:spacing w:line="300" w:lineRule="auto"/>
              <w:ind w:left="0" w:firstLine="420"/>
              <w:jc w:val="left"/>
              <w:rPr>
                <w:rFonts w:eastAsia="宋体" w:cs="宋体"/>
                <w:kern w:val="0"/>
                <w:szCs w:val="21"/>
              </w:rPr>
            </w:pPr>
            <w:r>
              <w:rPr>
                <w:rFonts w:eastAsia="宋体" w:cs="宋体"/>
                <w:kern w:val="0"/>
                <w:szCs w:val="21"/>
              </w:rPr>
              <w:t>水性系统</w:t>
            </w:r>
          </w:p>
          <w:p w14:paraId="5EEF1B65" w14:textId="77777777" w:rsidR="00D16BE9" w:rsidRDefault="00AC4FA2">
            <w:pPr>
              <w:pStyle w:val="0"/>
              <w:numPr>
                <w:ilvl w:val="0"/>
                <w:numId w:val="30"/>
              </w:numPr>
              <w:ind w:left="0" w:firstLineChars="200" w:firstLine="420"/>
            </w:pPr>
            <w:r>
              <w:t>快速涂布（只需涂布一次即可完全覆盖，或涂层非常粘稠）</w:t>
            </w:r>
          </w:p>
          <w:p w14:paraId="15FAC83D" w14:textId="77777777" w:rsidR="00D16BE9" w:rsidRDefault="00AC4FA2">
            <w:pPr>
              <w:pStyle w:val="0"/>
              <w:numPr>
                <w:ilvl w:val="0"/>
                <w:numId w:val="30"/>
              </w:numPr>
              <w:ind w:left="0" w:firstLineChars="200" w:firstLine="420"/>
            </w:pPr>
            <w:r>
              <w:t>……</w:t>
            </w:r>
          </w:p>
        </w:tc>
      </w:tr>
      <w:tr w:rsidR="00D16BE9" w14:paraId="31A01EF2" w14:textId="77777777">
        <w:tc>
          <w:tcPr>
            <w:tcW w:w="8296" w:type="dxa"/>
            <w:gridSpan w:val="2"/>
          </w:tcPr>
          <w:p w14:paraId="4E5F8F77" w14:textId="77777777" w:rsidR="00D16BE9" w:rsidRDefault="00AC4FA2">
            <w:pPr>
              <w:pStyle w:val="0"/>
              <w:ind w:firstLineChars="200" w:firstLine="422"/>
              <w:rPr>
                <w:b/>
                <w:bCs/>
              </w:rPr>
            </w:pPr>
            <w:r>
              <w:rPr>
                <w:rFonts w:hint="eastAsia"/>
                <w:b/>
                <w:bCs/>
              </w:rPr>
              <w:lastRenderedPageBreak/>
              <w:t>功能单元</w:t>
            </w:r>
            <w:r>
              <w:rPr>
                <w:rFonts w:hint="eastAsia"/>
                <w:b/>
                <w:bCs/>
              </w:rPr>
              <w:t xml:space="preserve"> </w:t>
            </w:r>
          </w:p>
          <w:p w14:paraId="430FAC56" w14:textId="77777777" w:rsidR="00D16BE9" w:rsidRDefault="00AC4FA2">
            <w:pPr>
              <w:pStyle w:val="0"/>
              <w:ind w:firstLineChars="200" w:firstLine="420"/>
            </w:pPr>
            <w:r>
              <w:rPr>
                <w:rFonts w:hint="eastAsia"/>
              </w:rPr>
              <w:t>根据标准</w:t>
            </w:r>
            <w:r>
              <w:rPr>
                <w:rFonts w:hint="eastAsia"/>
              </w:rPr>
              <w:t>XYZ</w:t>
            </w:r>
            <w:r>
              <w:rPr>
                <w:rFonts w:hint="eastAsia"/>
              </w:rPr>
              <w:t>（在定义的（例如，潮湿热带）气候条件下）涂刷和覆盖</w:t>
            </w:r>
            <w:r>
              <w:rPr>
                <w:rFonts w:hint="eastAsia"/>
              </w:rPr>
              <w:t>1</w:t>
            </w:r>
            <w:r>
              <w:rPr>
                <w:rFonts w:hint="eastAsia"/>
              </w:rPr>
              <w:t>平方米的户外墙面，使用红色（颜色代码</w:t>
            </w:r>
            <w:r>
              <w:rPr>
                <w:rFonts w:hint="eastAsia"/>
              </w:rPr>
              <w:t>XYZ</w:t>
            </w:r>
            <w:r>
              <w:rPr>
                <w:rFonts w:hint="eastAsia"/>
              </w:rPr>
              <w:t>），持续</w:t>
            </w:r>
            <w:r>
              <w:rPr>
                <w:rFonts w:hint="eastAsia"/>
              </w:rPr>
              <w:t>10</w:t>
            </w:r>
            <w:r>
              <w:rPr>
                <w:rFonts w:hint="eastAsia"/>
              </w:rPr>
              <w:t>年。</w:t>
            </w:r>
          </w:p>
          <w:p w14:paraId="4B532C7E" w14:textId="77777777" w:rsidR="00D16BE9" w:rsidRDefault="00AC4FA2">
            <w:pPr>
              <w:pStyle w:val="0"/>
              <w:ind w:firstLineChars="200" w:firstLine="422"/>
              <w:rPr>
                <w:b/>
                <w:bCs/>
              </w:rPr>
            </w:pPr>
            <w:r>
              <w:rPr>
                <w:rFonts w:hint="eastAsia"/>
                <w:b/>
                <w:bCs/>
              </w:rPr>
              <w:t>参考流</w:t>
            </w:r>
            <w:r>
              <w:rPr>
                <w:rFonts w:hint="eastAsia"/>
                <w:b/>
                <w:bCs/>
              </w:rPr>
              <w:t xml:space="preserve"> </w:t>
            </w:r>
          </w:p>
          <w:p w14:paraId="50DEC207" w14:textId="77777777" w:rsidR="00D16BE9" w:rsidRDefault="00AC4FA2">
            <w:pPr>
              <w:pStyle w:val="0"/>
              <w:ind w:firstLineChars="200" w:firstLine="420"/>
            </w:pPr>
            <w:r>
              <w:rPr>
                <w:rFonts w:hint="eastAsia"/>
              </w:rPr>
              <w:t xml:space="preserve">- </w:t>
            </w:r>
            <w:r>
              <w:rPr>
                <w:rFonts w:hint="eastAsia"/>
              </w:rPr>
              <w:t>涂料</w:t>
            </w:r>
            <w:r>
              <w:rPr>
                <w:rFonts w:hint="eastAsia"/>
              </w:rPr>
              <w:t>A</w:t>
            </w:r>
            <w:r>
              <w:rPr>
                <w:rFonts w:hint="eastAsia"/>
              </w:rPr>
              <w:t>：</w:t>
            </w:r>
            <w:r>
              <w:rPr>
                <w:rFonts w:hint="eastAsia"/>
              </w:rPr>
              <w:t>6.5</w:t>
            </w:r>
            <w:r>
              <w:rPr>
                <w:rFonts w:hint="eastAsia"/>
              </w:rPr>
              <w:t>升溶剂型涂料</w:t>
            </w:r>
            <w:r>
              <w:rPr>
                <w:rFonts w:hint="eastAsia"/>
              </w:rPr>
              <w:t>A</w:t>
            </w:r>
            <w:r>
              <w:rPr>
                <w:rFonts w:hint="eastAsia"/>
              </w:rPr>
              <w:t>（需要涂刷两遍，并且在</w:t>
            </w:r>
            <w:r>
              <w:rPr>
                <w:rFonts w:hint="eastAsia"/>
              </w:rPr>
              <w:t>5</w:t>
            </w:r>
            <w:r>
              <w:rPr>
                <w:rFonts w:hint="eastAsia"/>
              </w:rPr>
              <w:t>年后重新涂刷一次</w:t>
            </w:r>
            <w:r>
              <w:rPr>
                <w:rStyle w:val="afb"/>
              </w:rPr>
              <w:footnoteReference w:id="39"/>
            </w:r>
            <w:r>
              <w:rPr>
                <w:rFonts w:hint="eastAsia"/>
              </w:rPr>
              <w:t>，即两次</w:t>
            </w:r>
            <w:r>
              <w:rPr>
                <w:rFonts w:hint="eastAsia"/>
              </w:rPr>
              <w:t>3.25</w:t>
            </w:r>
            <w:r>
              <w:rPr>
                <w:rFonts w:hint="eastAsia"/>
              </w:rPr>
              <w:t>升）</w:t>
            </w:r>
            <w:r>
              <w:rPr>
                <w:rFonts w:hint="eastAsia"/>
              </w:rPr>
              <w:t xml:space="preserve">  </w:t>
            </w:r>
          </w:p>
          <w:p w14:paraId="0CC661BC" w14:textId="77777777" w:rsidR="00D16BE9" w:rsidRDefault="00AC4FA2">
            <w:pPr>
              <w:pStyle w:val="0"/>
              <w:ind w:firstLineChars="200" w:firstLine="420"/>
            </w:pPr>
            <w:r>
              <w:rPr>
                <w:rFonts w:hint="eastAsia"/>
              </w:rPr>
              <w:t xml:space="preserve">- </w:t>
            </w:r>
            <w:r>
              <w:rPr>
                <w:rFonts w:hint="eastAsia"/>
              </w:rPr>
              <w:t>涂料</w:t>
            </w:r>
            <w:r>
              <w:rPr>
                <w:rFonts w:hint="eastAsia"/>
              </w:rPr>
              <w:t>B</w:t>
            </w:r>
            <w:r>
              <w:rPr>
                <w:rFonts w:hint="eastAsia"/>
              </w:rPr>
              <w:t>：</w:t>
            </w:r>
            <w:r>
              <w:rPr>
                <w:rFonts w:hint="eastAsia"/>
              </w:rPr>
              <w:t>3.8</w:t>
            </w:r>
            <w:r>
              <w:rPr>
                <w:rFonts w:hint="eastAsia"/>
              </w:rPr>
              <w:t>升水性涂料</w:t>
            </w:r>
            <w:r>
              <w:rPr>
                <w:rFonts w:hint="eastAsia"/>
              </w:rPr>
              <w:t>B</w:t>
            </w:r>
            <w:r>
              <w:rPr>
                <w:rFonts w:hint="eastAsia"/>
              </w:rPr>
              <w:t>（无滴落，只需涂刷一次，使用寿命</w:t>
            </w:r>
            <w:r>
              <w:rPr>
                <w:rFonts w:hint="eastAsia"/>
              </w:rPr>
              <w:t>10</w:t>
            </w:r>
            <w:r>
              <w:rPr>
                <w:rFonts w:hint="eastAsia"/>
              </w:rPr>
              <w:t>年）</w:t>
            </w:r>
          </w:p>
        </w:tc>
      </w:tr>
    </w:tbl>
    <w:p w14:paraId="66D005D9" w14:textId="77777777" w:rsidR="00D16BE9" w:rsidRDefault="00D16BE9">
      <w:pPr>
        <w:pStyle w:val="0"/>
        <w:ind w:firstLineChars="200" w:firstLine="420"/>
      </w:pPr>
    </w:p>
    <w:p w14:paraId="557D512A" w14:textId="77777777" w:rsidR="00D16BE9" w:rsidRDefault="00AC4FA2">
      <w:pPr>
        <w:pStyle w:val="affd"/>
        <w:spacing w:beforeLines="0" w:before="0" w:afterLines="0" w:after="0"/>
        <w:ind w:firstLineChars="200" w:firstLine="482"/>
      </w:pPr>
      <w:bookmarkStart w:id="53" w:name="_Toc175603953"/>
      <w:r>
        <w:rPr>
          <w:rFonts w:hint="eastAsia"/>
          <w:sz w:val="24"/>
          <w:szCs w:val="40"/>
        </w:rPr>
        <w:t xml:space="preserve">6.4.5 </w:t>
      </w:r>
      <w:r>
        <w:rPr>
          <w:rFonts w:hint="eastAsia"/>
          <w:sz w:val="24"/>
          <w:szCs w:val="40"/>
        </w:rPr>
        <w:t>使用技术标准定义功能和功能单元</w:t>
      </w:r>
      <w:bookmarkEnd w:id="53"/>
      <w:r>
        <w:rPr>
          <w:rFonts w:hint="eastAsia"/>
          <w:sz w:val="24"/>
          <w:szCs w:val="40"/>
        </w:rPr>
        <w:t xml:space="preserve"> </w:t>
      </w:r>
      <w:r>
        <w:rPr>
          <w:rFonts w:hint="eastAsia"/>
        </w:rPr>
        <w:t xml:space="preserve"> </w:t>
      </w:r>
    </w:p>
    <w:p w14:paraId="439F9159" w14:textId="77777777" w:rsidR="00D16BE9" w:rsidRDefault="00AC4FA2">
      <w:pPr>
        <w:pStyle w:val="0"/>
        <w:ind w:firstLineChars="200" w:firstLine="420"/>
      </w:pPr>
      <w:r>
        <w:rPr>
          <w:rFonts w:hint="eastAsia"/>
        </w:rPr>
        <w:t>（无相应</w:t>
      </w:r>
      <w:r>
        <w:rPr>
          <w:rFonts w:hint="eastAsia"/>
        </w:rPr>
        <w:t>ISO 14044:2006</w:t>
      </w:r>
      <w:r>
        <w:rPr>
          <w:rFonts w:hint="eastAsia"/>
        </w:rPr>
        <w:t>章节）</w:t>
      </w:r>
    </w:p>
    <w:p w14:paraId="5B97DC0C" w14:textId="77777777" w:rsidR="00D16BE9" w:rsidRDefault="00AC4FA2">
      <w:pPr>
        <w:pStyle w:val="0"/>
        <w:ind w:firstLineChars="200" w:firstLine="420"/>
      </w:pPr>
      <w:r>
        <w:rPr>
          <w:rFonts w:hint="eastAsia"/>
        </w:rPr>
        <w:t>产品功能单元的定量定义应尽可能和适当地参考技术标准（例如，确定外墙保温材料的保温能力的热导率标准；或确定墙面涂料遮盖度的遮盖度测量标准）。标准是否适用取决于它是否以</w:t>
      </w:r>
      <w:r>
        <w:rPr>
          <w:rFonts w:hint="eastAsia"/>
        </w:rPr>
        <w:t>LCA</w:t>
      </w:r>
      <w:r>
        <w:rPr>
          <w:rFonts w:hint="eastAsia"/>
        </w:rPr>
        <w:t>所需的方式捕捉功能单元，即以可比较、差异化的方式，涵盖不同的工艺操作周期等。</w:t>
      </w:r>
    </w:p>
    <w:tbl>
      <w:tblPr>
        <w:tblStyle w:val="af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DBDB" w:themeFill="accent2" w:themeFillTint="33"/>
        <w:tblLook w:val="04A0" w:firstRow="1" w:lastRow="0" w:firstColumn="1" w:lastColumn="0" w:noHBand="0" w:noVBand="1"/>
      </w:tblPr>
      <w:tblGrid>
        <w:gridCol w:w="8296"/>
      </w:tblGrid>
      <w:tr w:rsidR="00D16BE9" w14:paraId="3C8845D2" w14:textId="77777777">
        <w:tc>
          <w:tcPr>
            <w:tcW w:w="8296" w:type="dxa"/>
            <w:shd w:val="clear" w:color="auto" w:fill="F2DBDB" w:themeFill="accent2" w:themeFillTint="33"/>
          </w:tcPr>
          <w:p w14:paraId="6BE19498" w14:textId="77777777" w:rsidR="00D16BE9" w:rsidRDefault="00AC4FA2">
            <w:pPr>
              <w:spacing w:line="300" w:lineRule="auto"/>
              <w:ind w:firstLine="422"/>
              <w:rPr>
                <w:b/>
                <w:bCs/>
              </w:rPr>
            </w:pPr>
            <w:r>
              <w:rPr>
                <w:rFonts w:hint="eastAsia"/>
                <w:b/>
                <w:bCs/>
              </w:rPr>
              <w:t>常见错误：使用不适当的技术标准量化功能单元</w:t>
            </w:r>
          </w:p>
          <w:p w14:paraId="480E7C10" w14:textId="77777777" w:rsidR="00D16BE9" w:rsidRDefault="00AC4FA2">
            <w:pPr>
              <w:spacing w:line="300" w:lineRule="auto"/>
              <w:ind w:firstLine="420"/>
            </w:pPr>
            <w:r>
              <w:rPr>
                <w:rFonts w:hint="eastAsia"/>
              </w:rPr>
              <w:t>标准化的测量协议是提高产品可比性的不可或缺的手段。然而，并非所有技术标准都直接适用于</w:t>
            </w:r>
            <w:r>
              <w:rPr>
                <w:rFonts w:hint="eastAsia"/>
              </w:rPr>
              <w:t>LCA</w:t>
            </w:r>
            <w:r>
              <w:rPr>
                <w:rFonts w:hint="eastAsia"/>
              </w:rPr>
              <w:t>。以下是一些负面示例：</w:t>
            </w:r>
          </w:p>
          <w:p w14:paraId="6EBA3A91" w14:textId="77777777" w:rsidR="00D16BE9" w:rsidRDefault="00AC4FA2">
            <w:pPr>
              <w:spacing w:line="300" w:lineRule="auto"/>
              <w:ind w:firstLine="420"/>
            </w:pPr>
            <w:r>
              <w:rPr>
                <w:rFonts w:hint="eastAsia"/>
              </w:rPr>
              <w:t xml:space="preserve">- </w:t>
            </w:r>
            <w:r>
              <w:rPr>
                <w:rFonts w:hint="eastAsia"/>
              </w:rPr>
              <w:t>直接使用</w:t>
            </w:r>
            <w:r>
              <w:rPr>
                <w:rFonts w:hint="eastAsia"/>
              </w:rPr>
              <w:t>5</w:t>
            </w:r>
            <w:r>
              <w:rPr>
                <w:rFonts w:hint="eastAsia"/>
              </w:rPr>
              <w:t>分钟的排放平均峰值测量数据，而不是质量流量平均数据</w:t>
            </w:r>
          </w:p>
          <w:p w14:paraId="7965B4D3" w14:textId="77777777" w:rsidR="00D16BE9" w:rsidRDefault="00AC4FA2">
            <w:pPr>
              <w:spacing w:line="300" w:lineRule="auto"/>
              <w:ind w:firstLine="420"/>
            </w:pPr>
            <w:r>
              <w:rPr>
                <w:rFonts w:hint="eastAsia"/>
              </w:rPr>
              <w:t xml:space="preserve">- </w:t>
            </w:r>
            <w:r>
              <w:rPr>
                <w:rFonts w:hint="eastAsia"/>
              </w:rPr>
              <w:t>使用排除启动</w:t>
            </w:r>
            <w:r>
              <w:rPr>
                <w:rFonts w:hint="eastAsia"/>
              </w:rPr>
              <w:t>/</w:t>
            </w:r>
            <w:r>
              <w:rPr>
                <w:rFonts w:hint="eastAsia"/>
              </w:rPr>
              <w:t>停机周期的基础负荷测量，而不是覆盖整个周期的数据（参见第</w:t>
            </w:r>
            <w:r>
              <w:rPr>
                <w:rFonts w:hint="eastAsia"/>
              </w:rPr>
              <w:t>7.4.2.7</w:t>
            </w:r>
            <w:r>
              <w:rPr>
                <w:rFonts w:hint="eastAsia"/>
              </w:rPr>
              <w:t>章）</w:t>
            </w:r>
          </w:p>
          <w:p w14:paraId="4DD6EF13" w14:textId="77777777" w:rsidR="00D16BE9" w:rsidRDefault="00AC4FA2">
            <w:pPr>
              <w:spacing w:line="300" w:lineRule="auto"/>
              <w:ind w:firstLine="420"/>
            </w:pPr>
            <w:r>
              <w:rPr>
                <w:rFonts w:hint="eastAsia"/>
              </w:rPr>
              <w:t xml:space="preserve">- </w:t>
            </w:r>
            <w:r>
              <w:rPr>
                <w:rFonts w:hint="eastAsia"/>
              </w:rPr>
              <w:t>直接使用能耗设备的最大电力需求信息，而不是实际消耗（例如，“</w:t>
            </w:r>
            <w:r>
              <w:rPr>
                <w:rFonts w:hint="eastAsia"/>
              </w:rPr>
              <w:t>2</w:t>
            </w:r>
            <w:r>
              <w:rPr>
                <w:rFonts w:hint="eastAsia"/>
              </w:rPr>
              <w:t>千瓦”用于冷却风扇，但实际上可能仅在其容量的</w:t>
            </w:r>
            <w:r>
              <w:rPr>
                <w:rFonts w:hint="eastAsia"/>
              </w:rPr>
              <w:t>80%</w:t>
            </w:r>
            <w:r>
              <w:rPr>
                <w:rFonts w:hint="eastAsia"/>
              </w:rPr>
              <w:t>上运行，并且仅在部分时间内）</w:t>
            </w:r>
          </w:p>
          <w:p w14:paraId="499E7F72" w14:textId="77777777" w:rsidR="00D16BE9" w:rsidRDefault="00AC4FA2">
            <w:pPr>
              <w:spacing w:line="300" w:lineRule="auto"/>
              <w:ind w:firstLine="420"/>
            </w:pPr>
            <w:r>
              <w:rPr>
                <w:rFonts w:hint="eastAsia"/>
              </w:rPr>
              <w:t xml:space="preserve">- </w:t>
            </w:r>
            <w:r>
              <w:rPr>
                <w:rFonts w:hint="eastAsia"/>
              </w:rPr>
              <w:t>报告的“驾驶周期混合”车辆燃油消耗可能未必反映正常使用中的平均消耗，而只是用于一般可比性</w:t>
            </w:r>
            <w:r>
              <w:rPr>
                <w:rFonts w:hint="eastAsia"/>
              </w:rPr>
              <w:t>/</w:t>
            </w:r>
            <w:r>
              <w:rPr>
                <w:rFonts w:hint="eastAsia"/>
              </w:rPr>
              <w:t>法律目的</w:t>
            </w:r>
          </w:p>
          <w:p w14:paraId="608C268F" w14:textId="77777777" w:rsidR="00D16BE9" w:rsidRDefault="00AC4FA2">
            <w:pPr>
              <w:spacing w:line="300" w:lineRule="auto"/>
              <w:ind w:firstLine="420"/>
            </w:pPr>
            <w:r>
              <w:rPr>
                <w:rFonts w:hint="eastAsia"/>
              </w:rPr>
              <w:t xml:space="preserve">- </w:t>
            </w:r>
            <w:r>
              <w:rPr>
                <w:rFonts w:hint="eastAsia"/>
              </w:rPr>
              <w:t>启动电池的初始容量会随着老化而减少；更重要的是，这种老化在不同电池概念之间可能存在差异</w:t>
            </w:r>
          </w:p>
          <w:p w14:paraId="7BB0163C" w14:textId="77777777" w:rsidR="00D16BE9" w:rsidRDefault="00AC4FA2">
            <w:pPr>
              <w:spacing w:line="300" w:lineRule="auto"/>
              <w:ind w:firstLine="420"/>
            </w:pPr>
            <w:r>
              <w:rPr>
                <w:rFonts w:hint="eastAsia"/>
              </w:rPr>
              <w:t xml:space="preserve">- </w:t>
            </w:r>
            <w:r>
              <w:t>卤素灯泡的初始光强度未考虑使用阶段后的老化所导致的特定减少值</w:t>
            </w:r>
          </w:p>
          <w:p w14:paraId="2D51F748" w14:textId="77777777" w:rsidR="00D16BE9" w:rsidRDefault="00AC4FA2">
            <w:pPr>
              <w:spacing w:line="300" w:lineRule="auto"/>
              <w:ind w:firstLine="420"/>
            </w:pPr>
            <w:r>
              <w:t>关键问题是测量方法是否适用于比较分析系统的生命周期性能。分析技术或服务操作的技术理解与</w:t>
            </w:r>
            <w:r>
              <w:t>LCA</w:t>
            </w:r>
            <w:r>
              <w:t>专业知识的结合，是适当地量化产品功能单元以便在</w:t>
            </w:r>
            <w:r>
              <w:t>LCA</w:t>
            </w:r>
            <w:r>
              <w:t>中进行比较所必需的。</w:t>
            </w:r>
          </w:p>
        </w:tc>
      </w:tr>
    </w:tbl>
    <w:p w14:paraId="52EB59C3" w14:textId="77777777" w:rsidR="00D16BE9" w:rsidRDefault="00AC4FA2">
      <w:pPr>
        <w:pStyle w:val="affd"/>
        <w:spacing w:beforeLines="0" w:before="0" w:afterLines="0" w:after="0"/>
        <w:ind w:firstLineChars="200" w:firstLine="482"/>
        <w:rPr>
          <w:sz w:val="24"/>
          <w:szCs w:val="40"/>
        </w:rPr>
      </w:pPr>
      <w:bookmarkStart w:id="54" w:name="_Toc175603954"/>
      <w:r>
        <w:rPr>
          <w:rFonts w:hint="eastAsia"/>
          <w:sz w:val="24"/>
          <w:szCs w:val="40"/>
        </w:rPr>
        <w:t xml:space="preserve">6.4.6 </w:t>
      </w:r>
      <w:r>
        <w:rPr>
          <w:rFonts w:hint="eastAsia"/>
          <w:sz w:val="24"/>
          <w:szCs w:val="40"/>
        </w:rPr>
        <w:t>功能单元和</w:t>
      </w:r>
      <w:r>
        <w:rPr>
          <w:rFonts w:hint="eastAsia"/>
          <w:sz w:val="24"/>
          <w:szCs w:val="40"/>
        </w:rPr>
        <w:t>/</w:t>
      </w:r>
      <w:r>
        <w:rPr>
          <w:rFonts w:hint="eastAsia"/>
          <w:sz w:val="24"/>
          <w:szCs w:val="40"/>
        </w:rPr>
        <w:t>或参考流</w:t>
      </w:r>
      <w:r>
        <w:rPr>
          <w:rFonts w:hint="eastAsia"/>
          <w:sz w:val="24"/>
          <w:szCs w:val="40"/>
        </w:rPr>
        <w:t>?</w:t>
      </w:r>
      <w:bookmarkEnd w:id="54"/>
    </w:p>
    <w:p w14:paraId="29DF6AD4" w14:textId="77777777" w:rsidR="00D16BE9" w:rsidRDefault="00AC4FA2">
      <w:pPr>
        <w:pStyle w:val="0"/>
        <w:ind w:firstLineChars="200" w:firstLine="420"/>
      </w:pPr>
      <w:r>
        <w:rPr>
          <w:rFonts w:hint="eastAsia"/>
        </w:rPr>
        <w:t>（参见</w:t>
      </w:r>
      <w:r>
        <w:rPr>
          <w:rFonts w:hint="eastAsia"/>
        </w:rPr>
        <w:t>ISO 14044:2006</w:t>
      </w:r>
      <w:r>
        <w:rPr>
          <w:rFonts w:hint="eastAsia"/>
        </w:rPr>
        <w:t>第</w:t>
      </w:r>
      <w:r>
        <w:rPr>
          <w:rFonts w:hint="eastAsia"/>
        </w:rPr>
        <w:t>4.2.3.2</w:t>
      </w:r>
      <w:r>
        <w:rPr>
          <w:rFonts w:hint="eastAsia"/>
        </w:rPr>
        <w:t>章）</w:t>
      </w:r>
    </w:p>
    <w:p w14:paraId="7B120A73" w14:textId="77777777" w:rsidR="00D16BE9" w:rsidRDefault="00AC4FA2">
      <w:pPr>
        <w:pStyle w:val="0"/>
        <w:ind w:firstLineChars="200" w:firstLine="422"/>
        <w:rPr>
          <w:b/>
          <w:bCs/>
        </w:rPr>
      </w:pPr>
      <w:r>
        <w:rPr>
          <w:rFonts w:hint="eastAsia"/>
          <w:b/>
          <w:bCs/>
        </w:rPr>
        <w:lastRenderedPageBreak/>
        <w:t>应用不特定产品：参考</w:t>
      </w:r>
      <w:proofErr w:type="gramStart"/>
      <w:r>
        <w:rPr>
          <w:rFonts w:hint="eastAsia"/>
          <w:b/>
          <w:bCs/>
        </w:rPr>
        <w:t>流作为</w:t>
      </w:r>
      <w:proofErr w:type="gramEnd"/>
      <w:r>
        <w:rPr>
          <w:rFonts w:hint="eastAsia"/>
          <w:b/>
          <w:bCs/>
        </w:rPr>
        <w:t>“声明单位”和产品规格，而非功能单元</w:t>
      </w:r>
    </w:p>
    <w:p w14:paraId="7E27C9E5" w14:textId="77777777" w:rsidR="00D16BE9" w:rsidRDefault="00AC4FA2">
      <w:pPr>
        <w:pStyle w:val="0"/>
        <w:ind w:firstLineChars="200" w:firstLine="420"/>
      </w:pPr>
      <w:r>
        <w:rPr>
          <w:rFonts w:hint="eastAsia"/>
        </w:rPr>
        <w:t>需要注意的是，并非所有系统都有明确或唯一的功能单元：</w:t>
      </w:r>
    </w:p>
    <w:p w14:paraId="57795A97" w14:textId="77777777" w:rsidR="00D16BE9" w:rsidRDefault="00AC4FA2">
      <w:pPr>
        <w:pStyle w:val="0"/>
        <w:ind w:firstLineChars="200" w:firstLine="420"/>
      </w:pPr>
      <w:r>
        <w:rPr>
          <w:rFonts w:hint="eastAsia"/>
        </w:rPr>
        <w:t>对于应用不特定的材料，如钢铁、石膏等，或者用于多种用途的机器，如卡车、垃圾焚烧炉等，其可能的应用数量和功能单元通常非常庞大，几乎无法确定。在这种情况下，</w:t>
      </w:r>
      <w:proofErr w:type="gramStart"/>
      <w:r>
        <w:rPr>
          <w:rFonts w:hint="eastAsia"/>
        </w:rPr>
        <w:t>当无法</w:t>
      </w:r>
      <w:proofErr w:type="gramEnd"/>
      <w:r>
        <w:rPr>
          <w:rFonts w:hint="eastAsia"/>
        </w:rPr>
        <w:t>提供一个或几个相关的功能单元时，必须明确且定量和定性地识别参考流，即产品的详细名称以及进一步识别其相关特性和位置类型的信息。这有助于在其他系统中正确选择和使用数据。</w:t>
      </w:r>
    </w:p>
    <w:p w14:paraId="65952B32" w14:textId="77777777" w:rsidR="00D16BE9" w:rsidRDefault="00AC4FA2">
      <w:pPr>
        <w:pStyle w:val="0"/>
        <w:ind w:firstLineChars="200" w:firstLine="420"/>
      </w:pPr>
      <w:r>
        <w:rPr>
          <w:rFonts w:hint="eastAsia"/>
        </w:rPr>
        <w:t>例如，摇篮到工厂的钢材数据集会得到详细的参考流：</w:t>
      </w:r>
      <w:r>
        <w:rPr>
          <w:rFonts w:hint="eastAsia"/>
        </w:rPr>
        <w:t>1</w:t>
      </w:r>
      <w:r>
        <w:rPr>
          <w:rFonts w:hint="eastAsia"/>
        </w:rPr>
        <w:t>千克“热轧不锈钢卷材，退火和酸洗；电弧炉工艺；生产混合，工厂；</w:t>
      </w:r>
      <w:r>
        <w:rPr>
          <w:rFonts w:hint="eastAsia"/>
        </w:rPr>
        <w:t>304</w:t>
      </w:r>
      <w:r>
        <w:rPr>
          <w:rFonts w:hint="eastAsia"/>
        </w:rPr>
        <w:t>等级（奥氏体，</w:t>
      </w:r>
      <w:r>
        <w:rPr>
          <w:rFonts w:hint="eastAsia"/>
        </w:rPr>
        <w:t>18%</w:t>
      </w:r>
      <w:r>
        <w:rPr>
          <w:rFonts w:hint="eastAsia"/>
        </w:rPr>
        <w:t>铬，</w:t>
      </w:r>
      <w:r>
        <w:rPr>
          <w:rFonts w:hint="eastAsia"/>
        </w:rPr>
        <w:t>10%</w:t>
      </w:r>
      <w:r>
        <w:rPr>
          <w:rFonts w:hint="eastAsia"/>
        </w:rPr>
        <w:t>镍）”。这也被称为“声明单元”，因为无法给出通用功能单元，而是使用更简单的质量、体积、面积、件数或类似单位。关于该钢材的技术适用性的额外信息进一步指导数据集的正确使用。在数据集的后续使用中，会指定确切所需的数量（例如“热轧不锈钢卷材</w:t>
      </w:r>
      <w:r>
        <w:rPr>
          <w:rFonts w:hint="eastAsia"/>
        </w:rPr>
        <w:t>0.753</w:t>
      </w:r>
      <w:r>
        <w:rPr>
          <w:rFonts w:hint="eastAsia"/>
        </w:rPr>
        <w:t>千克”），确保通过参考</w:t>
      </w:r>
      <w:proofErr w:type="gramStart"/>
      <w:r>
        <w:rPr>
          <w:rFonts w:hint="eastAsia"/>
        </w:rPr>
        <w:t>流正确</w:t>
      </w:r>
      <w:proofErr w:type="gramEnd"/>
      <w:r>
        <w:rPr>
          <w:rFonts w:hint="eastAsia"/>
        </w:rPr>
        <w:t>识别和量化过程。</w:t>
      </w:r>
    </w:p>
    <w:p w14:paraId="26A6FCED" w14:textId="77777777" w:rsidR="00D16BE9" w:rsidRDefault="00AC4FA2">
      <w:pPr>
        <w:pStyle w:val="0"/>
        <w:ind w:firstLineChars="200" w:firstLine="420"/>
      </w:pPr>
      <w:r>
        <w:rPr>
          <w:rFonts w:hint="eastAsia"/>
        </w:rPr>
        <w:t>在卡车的例子中，研究中会定义一个特定的运输情景，使用特定卡车的数据集，从而确保明确识别和量化。例如，运输情景“</w:t>
      </w:r>
      <w:r>
        <w:rPr>
          <w:rFonts w:hint="eastAsia"/>
        </w:rPr>
        <w:t>150</w:t>
      </w:r>
      <w:r>
        <w:rPr>
          <w:rFonts w:hint="eastAsia"/>
        </w:rPr>
        <w:t>公里的散装沙子运输，负荷因子</w:t>
      </w:r>
      <w:r>
        <w:rPr>
          <w:rFonts w:hint="eastAsia"/>
        </w:rPr>
        <w:t>90%</w:t>
      </w:r>
      <w:r>
        <w:rPr>
          <w:rFonts w:hint="eastAsia"/>
        </w:rPr>
        <w:t>”，数量和单位例如</w:t>
      </w:r>
      <w:r>
        <w:rPr>
          <w:rFonts w:hint="eastAsia"/>
        </w:rPr>
        <w:t>1</w:t>
      </w:r>
      <w:r>
        <w:rPr>
          <w:rFonts w:hint="eastAsia"/>
        </w:rPr>
        <w:t>吨</w:t>
      </w:r>
      <w:r>
        <w:rPr>
          <w:rFonts w:hint="eastAsia"/>
        </w:rPr>
        <w:t>*</w:t>
      </w:r>
      <w:r>
        <w:rPr>
          <w:rFonts w:hint="eastAsia"/>
        </w:rPr>
        <w:t>公里，数据集为“卡车散装运输；</w:t>
      </w:r>
      <w:r>
        <w:rPr>
          <w:rFonts w:hint="eastAsia"/>
        </w:rPr>
        <w:t>Euro 0</w:t>
      </w:r>
      <w:r>
        <w:rPr>
          <w:rFonts w:hint="eastAsia"/>
        </w:rPr>
        <w:t>、</w:t>
      </w:r>
      <w:r>
        <w:rPr>
          <w:rFonts w:hint="eastAsia"/>
        </w:rPr>
        <w:t>1</w:t>
      </w:r>
      <w:r>
        <w:rPr>
          <w:rFonts w:hint="eastAsia"/>
        </w:rPr>
        <w:t>、</w:t>
      </w:r>
      <w:r>
        <w:rPr>
          <w:rFonts w:hint="eastAsia"/>
        </w:rPr>
        <w:t>2</w:t>
      </w:r>
      <w:r>
        <w:rPr>
          <w:rFonts w:hint="eastAsia"/>
        </w:rPr>
        <w:t>、</w:t>
      </w:r>
      <w:r>
        <w:rPr>
          <w:rFonts w:hint="eastAsia"/>
        </w:rPr>
        <w:t>3</w:t>
      </w:r>
      <w:r>
        <w:rPr>
          <w:rFonts w:hint="eastAsia"/>
        </w:rPr>
        <w:t>、</w:t>
      </w:r>
      <w:r>
        <w:rPr>
          <w:rFonts w:hint="eastAsia"/>
        </w:rPr>
        <w:t>4</w:t>
      </w:r>
      <w:r>
        <w:rPr>
          <w:rFonts w:hint="eastAsia"/>
        </w:rPr>
        <w:t>运输混合；</w:t>
      </w:r>
      <w:r>
        <w:rPr>
          <w:rFonts w:hint="eastAsia"/>
        </w:rPr>
        <w:t>22</w:t>
      </w:r>
      <w:r>
        <w:rPr>
          <w:rFonts w:hint="eastAsia"/>
        </w:rPr>
        <w:t>吨总重量，</w:t>
      </w:r>
      <w:r>
        <w:rPr>
          <w:rFonts w:hint="eastAsia"/>
        </w:rPr>
        <w:t>17.3</w:t>
      </w:r>
      <w:r>
        <w:rPr>
          <w:rFonts w:hint="eastAsia"/>
        </w:rPr>
        <w:t>吨最大有效载荷”。</w:t>
      </w:r>
    </w:p>
    <w:p w14:paraId="6F41C8D1" w14:textId="77777777" w:rsidR="00D16BE9" w:rsidRDefault="00AC4FA2">
      <w:pPr>
        <w:pStyle w:val="0"/>
        <w:ind w:firstLineChars="200" w:firstLine="422"/>
        <w:rPr>
          <w:b/>
          <w:bCs/>
        </w:rPr>
      </w:pPr>
      <w:r>
        <w:rPr>
          <w:rFonts w:hint="eastAsia"/>
          <w:b/>
          <w:bCs/>
        </w:rPr>
        <w:t>多功能过程：功能单元和参考流</w:t>
      </w:r>
    </w:p>
    <w:p w14:paraId="49C1E705" w14:textId="77777777" w:rsidR="00D16BE9" w:rsidRDefault="00AC4FA2">
      <w:pPr>
        <w:pStyle w:val="0"/>
        <w:ind w:firstLineChars="200" w:firstLine="420"/>
      </w:pPr>
      <w:r>
        <w:rPr>
          <w:rFonts w:hint="eastAsia"/>
        </w:rPr>
        <w:t>如果一个过程有多个产品作为输出（例如，合成过程中的不同化学品与有价值的副产品），或处理多个废料（例如，合作服务），则称为多功能过程（见图</w:t>
      </w:r>
      <w:r>
        <w:rPr>
          <w:rFonts w:hint="eastAsia"/>
        </w:rPr>
        <w:t>6</w:t>
      </w:r>
      <w:r>
        <w:rPr>
          <w:rFonts w:hint="eastAsia"/>
        </w:rPr>
        <w:t>）。因此，它具有多个参考流，所有这些</w:t>
      </w:r>
      <w:proofErr w:type="gramStart"/>
      <w:r>
        <w:rPr>
          <w:rFonts w:hint="eastAsia"/>
        </w:rPr>
        <w:t>参考流都应得</w:t>
      </w:r>
      <w:proofErr w:type="gramEnd"/>
      <w:r>
        <w:rPr>
          <w:rFonts w:hint="eastAsia"/>
        </w:rPr>
        <w:t>到良好定义和说明。</w:t>
      </w:r>
    </w:p>
    <w:p w14:paraId="2EC896A4" w14:textId="77777777" w:rsidR="00D16BE9" w:rsidRDefault="00AC4FA2">
      <w:pPr>
        <w:pStyle w:val="0"/>
        <w:ind w:firstLineChars="200" w:firstLine="420"/>
      </w:pPr>
      <w:r>
        <w:rPr>
          <w:rFonts w:hint="eastAsia"/>
        </w:rPr>
        <w:t>是否所有的参考流都有一个（或多个）对应的功能单元，取决于功能或产品的类型（参见本小节的前述和后述规定）。</w:t>
      </w:r>
    </w:p>
    <w:p w14:paraId="6047D3AA" w14:textId="77777777" w:rsidR="00D16BE9" w:rsidRDefault="00AC4FA2">
      <w:pPr>
        <w:pStyle w:val="0"/>
        <w:ind w:firstLineChars="200" w:firstLine="420"/>
      </w:pPr>
      <w:r>
        <w:rPr>
          <w:rFonts w:hint="eastAsia"/>
        </w:rPr>
        <w:t>具有附加</w:t>
      </w:r>
      <w:r>
        <w:rPr>
          <w:rFonts w:hint="eastAsia"/>
        </w:rPr>
        <w:t>/</w:t>
      </w:r>
      <w:r>
        <w:rPr>
          <w:rFonts w:hint="eastAsia"/>
        </w:rPr>
        <w:t>并行功能的多功能产品：需要一个参考流（或根据模型需求每个功能一个参考流），详细技术规格，附加</w:t>
      </w:r>
      <w:r>
        <w:rPr>
          <w:rFonts w:hint="eastAsia"/>
        </w:rPr>
        <w:t>/</w:t>
      </w:r>
      <w:r>
        <w:rPr>
          <w:rFonts w:hint="eastAsia"/>
        </w:rPr>
        <w:t>并行功能单元应根据具体情况适当定义。</w:t>
      </w:r>
    </w:p>
    <w:p w14:paraId="3E90028A" w14:textId="77777777" w:rsidR="00D16BE9" w:rsidRDefault="00AC4FA2">
      <w:pPr>
        <w:pStyle w:val="0"/>
        <w:ind w:firstLineChars="200" w:firstLine="420"/>
      </w:pPr>
      <w:r>
        <w:rPr>
          <w:rFonts w:hint="eastAsia"/>
        </w:rPr>
        <w:t>多功能产品与多功能过程方法学上类似，但通常需要不同的规格方式：一个产品可能具有几个功能单元，这些功能可能被顺序或并行使用（例如，一个手机可以用于通话、存储和播放音乐、接收短信、作为闹钟等）。</w:t>
      </w:r>
    </w:p>
    <w:p w14:paraId="35BE438C" w14:textId="77777777" w:rsidR="00D16BE9" w:rsidRDefault="00D16BE9">
      <w:pPr>
        <w:pStyle w:val="0"/>
        <w:ind w:firstLineChars="200" w:firstLine="420"/>
      </w:pPr>
    </w:p>
    <w:p w14:paraId="5F321C69" w14:textId="77777777" w:rsidR="00D16BE9" w:rsidRDefault="00AC4FA2">
      <w:pPr>
        <w:pStyle w:val="0"/>
        <w:ind w:firstLineChars="200" w:firstLine="420"/>
      </w:pPr>
      <w:r>
        <w:rPr>
          <w:rFonts w:hint="eastAsia"/>
        </w:rPr>
        <w:t>实际使用的功能和使用程度取决于个体用户。然而，至少应提供代表典型或平均使用情况的功能单元，并考虑技术使用寿命。额外或替代的技术产品规格应记录在数据集文档中，以便通知数据集用户。在产品比较中，典型或平均使用情况或特定使用情景将被定义并比较，结合各种定量产品规格方面。</w:t>
      </w:r>
    </w:p>
    <w:p w14:paraId="2078DE15" w14:textId="77777777" w:rsidR="00D16BE9" w:rsidRDefault="00AC4FA2">
      <w:pPr>
        <w:pStyle w:val="0"/>
        <w:ind w:firstLineChars="200" w:firstLine="422"/>
        <w:rPr>
          <w:b/>
          <w:bCs/>
        </w:rPr>
      </w:pPr>
      <w:r>
        <w:rPr>
          <w:rFonts w:hint="eastAsia"/>
          <w:b/>
          <w:bCs/>
        </w:rPr>
        <w:t>具有替代功能的系统：</w:t>
      </w:r>
      <w:r>
        <w:rPr>
          <w:rFonts w:hint="eastAsia"/>
          <w:b/>
          <w:bCs/>
        </w:rPr>
        <w:t xml:space="preserve"> </w:t>
      </w:r>
      <w:r>
        <w:rPr>
          <w:rFonts w:hint="eastAsia"/>
          <w:b/>
          <w:bCs/>
        </w:rPr>
        <w:t>需要一个参考流，详细技术规格，替代功能单元应根据具体情况适当定义。</w:t>
      </w:r>
    </w:p>
    <w:p w14:paraId="57ECA1B8" w14:textId="77777777" w:rsidR="00D16BE9" w:rsidRDefault="00AC4FA2">
      <w:pPr>
        <w:pStyle w:val="0"/>
        <w:ind w:firstLineChars="200" w:firstLine="420"/>
      </w:pPr>
      <w:r>
        <w:rPr>
          <w:rFonts w:hint="eastAsia"/>
        </w:rPr>
        <w:lastRenderedPageBreak/>
        <w:t>除了提供多个功能的多功能产品或过程（例如手机）或生产多个产品的过程（例如小麦与稻草的共生产），一些系统可以根据使用上下文具有几个替代功能单元（例如，既用于室内又用于室外的特定涂料，具有不同的使用寿命</w:t>
      </w:r>
      <w:r>
        <w:rPr>
          <w:rFonts w:hint="eastAsia"/>
        </w:rPr>
        <w:t>/</w:t>
      </w:r>
      <w:r>
        <w:rPr>
          <w:rFonts w:hint="eastAsia"/>
        </w:rPr>
        <w:t>耐受性）。</w:t>
      </w:r>
    </w:p>
    <w:p w14:paraId="2C0504BC" w14:textId="77777777" w:rsidR="00D16BE9" w:rsidRDefault="00AC4FA2">
      <w:pPr>
        <w:pStyle w:val="0"/>
        <w:ind w:firstLineChars="200" w:firstLine="420"/>
      </w:pPr>
      <w:r>
        <w:rPr>
          <w:rFonts w:hint="eastAsia"/>
        </w:rPr>
        <w:t>这些产品在</w:t>
      </w:r>
      <w:r>
        <w:rPr>
          <w:rFonts w:hint="eastAsia"/>
        </w:rPr>
        <w:t>LCA</w:t>
      </w:r>
      <w:r>
        <w:rPr>
          <w:rFonts w:hint="eastAsia"/>
        </w:rPr>
        <w:t>的意义上并非多功能，因为它们只能执行一个替代功能。在这种情况下，如果比较是预期的应用，则应记录主要或应用不特定的功能单元作为默认。建议额外记录和定义主要其他功能单元，以便于后续比较，并提供技术产品规格。</w:t>
      </w:r>
    </w:p>
    <w:p w14:paraId="5793618F" w14:textId="77777777" w:rsidR="00D16BE9" w:rsidRDefault="00AC4FA2">
      <w:pPr>
        <w:pStyle w:val="0"/>
        <w:ind w:firstLineChars="200" w:firstLine="422"/>
        <w:rPr>
          <w:b/>
          <w:bCs/>
        </w:rPr>
      </w:pPr>
      <w:r>
        <w:rPr>
          <w:rFonts w:hint="eastAsia"/>
          <w:b/>
          <w:bCs/>
        </w:rPr>
        <w:t>高度可变功能的过程和产品：参数</w:t>
      </w:r>
      <w:proofErr w:type="gramStart"/>
      <w:r>
        <w:rPr>
          <w:rFonts w:hint="eastAsia"/>
          <w:b/>
          <w:bCs/>
        </w:rPr>
        <w:t>化数据</w:t>
      </w:r>
      <w:proofErr w:type="gramEnd"/>
      <w:r>
        <w:rPr>
          <w:rFonts w:hint="eastAsia"/>
          <w:b/>
          <w:bCs/>
        </w:rPr>
        <w:t>集。</w:t>
      </w:r>
    </w:p>
    <w:p w14:paraId="4C128CCE" w14:textId="77777777" w:rsidR="00D16BE9" w:rsidRDefault="00AC4FA2">
      <w:pPr>
        <w:pStyle w:val="0"/>
        <w:ind w:firstLineChars="200" w:firstLine="420"/>
      </w:pPr>
      <w:r>
        <w:rPr>
          <w:rFonts w:hint="eastAsia"/>
        </w:rPr>
        <w:t>使用参数</w:t>
      </w:r>
      <w:proofErr w:type="gramStart"/>
      <w:r>
        <w:rPr>
          <w:rFonts w:hint="eastAsia"/>
        </w:rPr>
        <w:t>化数据</w:t>
      </w:r>
      <w:proofErr w:type="gramEnd"/>
      <w:r>
        <w:rPr>
          <w:rFonts w:hint="eastAsia"/>
        </w:rPr>
        <w:t>集或系统模型可以提供对高度可变功能的定量信息。这种情况发生在不同的使用模式导致</w:t>
      </w:r>
      <w:r>
        <w:rPr>
          <w:rFonts w:hint="eastAsia"/>
        </w:rPr>
        <w:t>LCI</w:t>
      </w:r>
      <w:r>
        <w:rPr>
          <w:rFonts w:hint="eastAsia"/>
        </w:rPr>
        <w:t>数据显著变化时，例如，对于许多灵活的机器和过程（如废物处理（废物成分变化）、运输（不同负荷因子和道路类型））。这支持更准确的后续使用。</w:t>
      </w:r>
    </w:p>
    <w:p w14:paraId="7EB09D37" w14:textId="77777777" w:rsidR="00D16BE9" w:rsidRDefault="00AC4FA2">
      <w:pPr>
        <w:pStyle w:val="0"/>
        <w:ind w:firstLineChars="200" w:firstLine="420"/>
      </w:pPr>
      <w:r>
        <w:rPr>
          <w:rFonts w:hint="eastAsia"/>
        </w:rPr>
        <w:t>有关功能单元、参考流等的建议，请参见本小节的其他内容。</w:t>
      </w:r>
    </w:p>
    <w:p w14:paraId="588C33C6" w14:textId="77777777" w:rsidR="00D16BE9" w:rsidRDefault="00AC4FA2">
      <w:pPr>
        <w:pStyle w:val="0"/>
        <w:ind w:firstLineChars="200" w:firstLine="422"/>
        <w:rPr>
          <w:b/>
          <w:bCs/>
        </w:rPr>
      </w:pPr>
      <w:r>
        <w:rPr>
          <w:rFonts w:hint="eastAsia"/>
          <w:b/>
          <w:bCs/>
        </w:rPr>
        <w:t>非技术功能和功能单元</w:t>
      </w:r>
    </w:p>
    <w:p w14:paraId="15AB293F" w14:textId="77777777" w:rsidR="00D16BE9" w:rsidRDefault="00AC4FA2">
      <w:pPr>
        <w:pStyle w:val="0"/>
        <w:ind w:firstLineChars="200" w:firstLine="420"/>
      </w:pPr>
      <w:r>
        <w:rPr>
          <w:rFonts w:hint="eastAsia"/>
        </w:rPr>
        <w:t>除了产品和服务的具体技术功能，它们通常还具备其他非技术功能，这在生活方式研究中可能具有兴趣。例如，个人娱乐功能：</w:t>
      </w:r>
    </w:p>
    <w:p w14:paraId="625A0218" w14:textId="77777777" w:rsidR="00D16BE9" w:rsidRDefault="00AC4FA2">
      <w:pPr>
        <w:pStyle w:val="0"/>
        <w:ind w:firstLineChars="200" w:firstLine="420"/>
      </w:pPr>
      <w:r>
        <w:rPr>
          <w:rFonts w:hint="eastAsia"/>
        </w:rPr>
        <w:t>许多产品和个人服务（如看电视、按摩、骑自行车等）与我们在闲暇时间的持续使用有关。因此，从个人时间占用的角度来看，即使技术功能完全不同的产品，也可以进行有意义的比较。这种比较可以用于生活方式分析或环境优化休闲导向商品和服务。“填充个人（闲暇）时间的持续时长”因此成为一种特殊的额外属性，可以作为功能单元。进行这类比较时，需要谨慎观察结果解释和活动等效性。然而，认为在这种特定情况下误导的风险较低：与比较其他类型的产品（在功能单元的定性方面差异明显）不同，这里显然各项活动在技术功能上有所不同。最终，由消费者决定是否认为一小时的电视娱乐等同于一小时的读书或下棋。这方面的定位原则已经被讨论。</w:t>
      </w:r>
    </w:p>
    <w:p w14:paraId="320F3301" w14:textId="77777777" w:rsidR="00D16BE9" w:rsidRDefault="00AC4FA2">
      <w:pPr>
        <w:pStyle w:val="0"/>
        <w:ind w:firstLineChars="200" w:firstLine="420"/>
      </w:pPr>
      <w:r>
        <w:rPr>
          <w:rFonts w:hint="eastAsia"/>
        </w:rPr>
        <w:t>进一步的工作，以提供更全面的指导，将在非技术功能及相关研究领域是有益的。</w:t>
      </w:r>
    </w:p>
    <w:p w14:paraId="0C247081" w14:textId="77777777" w:rsidR="00D16BE9" w:rsidRDefault="00AC4FA2">
      <w:pPr>
        <w:pStyle w:val="affd"/>
        <w:spacing w:beforeLines="0" w:before="0" w:afterLines="0" w:after="0"/>
        <w:ind w:firstLineChars="200" w:firstLine="482"/>
        <w:rPr>
          <w:sz w:val="24"/>
          <w:szCs w:val="40"/>
        </w:rPr>
      </w:pPr>
      <w:bookmarkStart w:id="55" w:name="_Toc175603955"/>
      <w:r>
        <w:rPr>
          <w:rFonts w:hint="eastAsia"/>
          <w:sz w:val="24"/>
          <w:szCs w:val="40"/>
        </w:rPr>
        <w:t xml:space="preserve">6.4.7 </w:t>
      </w:r>
      <w:r>
        <w:rPr>
          <w:rFonts w:hint="eastAsia"/>
          <w:sz w:val="24"/>
          <w:szCs w:val="40"/>
        </w:rPr>
        <w:t>系统比较与功能单元</w:t>
      </w:r>
      <w:bookmarkEnd w:id="55"/>
    </w:p>
    <w:p w14:paraId="6CFCAEBF" w14:textId="77777777" w:rsidR="00D16BE9" w:rsidRDefault="00AC4FA2">
      <w:pPr>
        <w:pStyle w:val="0"/>
        <w:ind w:firstLineChars="200" w:firstLine="420"/>
      </w:pPr>
      <w:r>
        <w:rPr>
          <w:rFonts w:hint="eastAsia"/>
        </w:rPr>
        <w:t>（参考</w:t>
      </w:r>
      <w:r>
        <w:rPr>
          <w:rFonts w:hint="eastAsia"/>
        </w:rPr>
        <w:t>ISO 14044:2006</w:t>
      </w:r>
      <w:r>
        <w:rPr>
          <w:rFonts w:hint="eastAsia"/>
        </w:rPr>
        <w:t>第</w:t>
      </w:r>
      <w:r>
        <w:rPr>
          <w:rFonts w:hint="eastAsia"/>
        </w:rPr>
        <w:t>4.2.3.2</w:t>
      </w:r>
      <w:r>
        <w:rPr>
          <w:rFonts w:hint="eastAsia"/>
        </w:rPr>
        <w:t>章）</w:t>
      </w:r>
    </w:p>
    <w:p w14:paraId="34C8C3D5" w14:textId="77777777" w:rsidR="00D16BE9" w:rsidRDefault="00AC4FA2">
      <w:pPr>
        <w:pStyle w:val="0"/>
        <w:ind w:firstLineChars="200" w:firstLine="420"/>
      </w:pPr>
      <w:r>
        <w:rPr>
          <w:rFonts w:hint="eastAsia"/>
        </w:rPr>
        <w:t>特殊的功能单元规定适用于系统比较，特别是公开披露的比较声明；详细信息见第</w:t>
      </w:r>
      <w:r>
        <w:rPr>
          <w:rFonts w:hint="eastAsia"/>
        </w:rPr>
        <w:t>6.10.3</w:t>
      </w:r>
      <w:r>
        <w:rPr>
          <w:rFonts w:hint="eastAsia"/>
        </w:rPr>
        <w:t>章。</w:t>
      </w:r>
    </w:p>
    <w:p w14:paraId="150D9255" w14:textId="77777777" w:rsidR="00D16BE9" w:rsidRDefault="00AC4FA2">
      <w:pPr>
        <w:pStyle w:val="0"/>
        <w:ind w:firstLineChars="200" w:firstLine="420"/>
      </w:pPr>
      <w:r>
        <w:rPr>
          <w:rFonts w:hint="eastAsia"/>
        </w:rPr>
        <w:t>在仅部分等效的情况下，存在机制可以使它们在许多情况下具有可比性。具体细节取决于适用的生命周期清单（</w:t>
      </w:r>
      <w:r>
        <w:rPr>
          <w:rFonts w:hint="eastAsia"/>
        </w:rPr>
        <w:t>LCI</w:t>
      </w:r>
      <w:r>
        <w:rPr>
          <w:rFonts w:hint="eastAsia"/>
        </w:rPr>
        <w:t>）建模原则和方法，这些仍需确定；有关使系统可比的详细信息，参见第</w:t>
      </w:r>
      <w:r>
        <w:rPr>
          <w:rFonts w:hint="eastAsia"/>
        </w:rPr>
        <w:t>7.9.3</w:t>
      </w:r>
      <w:r>
        <w:rPr>
          <w:rFonts w:hint="eastAsia"/>
        </w:rPr>
        <w:t>章（归因建模）和第</w:t>
      </w:r>
      <w:r>
        <w:rPr>
          <w:rFonts w:hint="eastAsia"/>
        </w:rPr>
        <w:t>7.2.4.6</w:t>
      </w:r>
      <w:r>
        <w:rPr>
          <w:rFonts w:hint="eastAsia"/>
        </w:rPr>
        <w:t>章（后果建模）；第</w:t>
      </w:r>
      <w:r>
        <w:rPr>
          <w:rFonts w:hint="eastAsia"/>
        </w:rPr>
        <w:t>6.5.4</w:t>
      </w:r>
      <w:r>
        <w:rPr>
          <w:rFonts w:hint="eastAsia"/>
        </w:rPr>
        <w:t>章中提供了简化的</w:t>
      </w:r>
      <w:r>
        <w:rPr>
          <w:rFonts w:hint="eastAsia"/>
        </w:rPr>
        <w:t>A</w:t>
      </w:r>
      <w:r>
        <w:rPr>
          <w:rFonts w:hint="eastAsia"/>
        </w:rPr>
        <w:t>、</w:t>
      </w:r>
      <w:r>
        <w:rPr>
          <w:rFonts w:hint="eastAsia"/>
        </w:rPr>
        <w:t>B</w:t>
      </w:r>
      <w:r>
        <w:rPr>
          <w:rFonts w:hint="eastAsia"/>
        </w:rPr>
        <w:t>和</w:t>
      </w:r>
      <w:r>
        <w:rPr>
          <w:rFonts w:hint="eastAsia"/>
        </w:rPr>
        <w:t>C</w:t>
      </w:r>
      <w:r>
        <w:rPr>
          <w:rFonts w:hint="eastAsia"/>
        </w:rPr>
        <w:t>情况规定。</w:t>
      </w:r>
    </w:p>
    <w:tbl>
      <w:tblPr>
        <w:tblStyle w:val="af6"/>
        <w:tblW w:w="0" w:type="auto"/>
        <w:tblLook w:val="04A0" w:firstRow="1" w:lastRow="0" w:firstColumn="1" w:lastColumn="0" w:noHBand="0" w:noVBand="1"/>
      </w:tblPr>
      <w:tblGrid>
        <w:gridCol w:w="8260"/>
      </w:tblGrid>
      <w:tr w:rsidR="00D16BE9" w14:paraId="6202A591" w14:textId="77777777">
        <w:tc>
          <w:tcPr>
            <w:tcW w:w="8296" w:type="dxa"/>
            <w:tcBorders>
              <w:top w:val="dotDash" w:sz="18" w:space="0" w:color="76923C" w:themeColor="accent3" w:themeShade="BF"/>
              <w:left w:val="dotDash" w:sz="18" w:space="0" w:color="76923C" w:themeColor="accent3" w:themeShade="BF"/>
              <w:bottom w:val="dotDash" w:sz="18" w:space="0" w:color="76923C" w:themeColor="accent3" w:themeShade="BF"/>
              <w:right w:val="dotDash" w:sz="18" w:space="0" w:color="76923C" w:themeColor="accent3" w:themeShade="BF"/>
            </w:tcBorders>
          </w:tcPr>
          <w:p w14:paraId="44B37316" w14:textId="77777777" w:rsidR="00D16BE9" w:rsidRDefault="00AC4FA2">
            <w:pPr>
              <w:spacing w:line="300" w:lineRule="auto"/>
              <w:ind w:firstLine="422"/>
              <w:jc w:val="center"/>
              <w:rPr>
                <w:b/>
                <w:bCs/>
              </w:rPr>
            </w:pPr>
            <w:r>
              <w:rPr>
                <w:rFonts w:hint="eastAsia"/>
                <w:b/>
                <w:bCs/>
              </w:rPr>
              <w:t>规定：</w:t>
            </w:r>
            <w:r>
              <w:rPr>
                <w:rFonts w:hint="eastAsia"/>
                <w:b/>
                <w:bCs/>
              </w:rPr>
              <w:t xml:space="preserve">6.4 </w:t>
            </w:r>
            <w:r>
              <w:rPr>
                <w:rFonts w:hint="eastAsia"/>
                <w:b/>
                <w:bCs/>
              </w:rPr>
              <w:t>功能、功能单元和参考流</w:t>
            </w:r>
          </w:p>
          <w:p w14:paraId="3352F347" w14:textId="77777777" w:rsidR="00D16BE9" w:rsidRDefault="00AC4FA2">
            <w:pPr>
              <w:spacing w:line="300" w:lineRule="auto"/>
              <w:ind w:firstLine="420"/>
            </w:pPr>
            <w:r>
              <w:rPr>
                <w:rFonts w:hint="eastAsia"/>
              </w:rPr>
              <w:t>请注意，对于在生命周期模型中识别出的进一步过程（这些过程超出了初步范围阶段中识别的核心过程），这些规定仅在后续迭代和</w:t>
            </w:r>
            <w:r>
              <w:rPr>
                <w:rFonts w:hint="eastAsia"/>
              </w:rPr>
              <w:t>LCI</w:t>
            </w:r>
            <w:r>
              <w:rPr>
                <w:rFonts w:hint="eastAsia"/>
              </w:rPr>
              <w:t>阶段应用。</w:t>
            </w:r>
          </w:p>
          <w:p w14:paraId="104BADEF" w14:textId="77777777" w:rsidR="00D16BE9" w:rsidRDefault="00AC4FA2">
            <w:pPr>
              <w:spacing w:line="300" w:lineRule="auto"/>
              <w:ind w:firstLine="420"/>
            </w:pPr>
            <w:r>
              <w:rPr>
                <w:rFonts w:hint="eastAsia"/>
              </w:rPr>
              <w:lastRenderedPageBreak/>
              <w:t xml:space="preserve">I) </w:t>
            </w:r>
            <w:r>
              <w:rPr>
                <w:rFonts w:hint="eastAsia"/>
              </w:rPr>
              <w:t>必须</w:t>
            </w:r>
            <w:r>
              <w:rPr>
                <w:rFonts w:hint="eastAsia"/>
              </w:rPr>
              <w:t xml:space="preserve"> - </w:t>
            </w:r>
            <w:r>
              <w:rPr>
                <w:rFonts w:hint="eastAsia"/>
                <w:b/>
                <w:bCs/>
              </w:rPr>
              <w:t>识别系统或过程：</w:t>
            </w:r>
            <w:r>
              <w:rPr>
                <w:rFonts w:hint="eastAsia"/>
              </w:rPr>
              <w:t>根据目标和其他范围设置，识别</w:t>
            </w:r>
            <w:proofErr w:type="gramStart"/>
            <w:r>
              <w:rPr>
                <w:rFonts w:hint="eastAsia"/>
              </w:rPr>
              <w:t>待分析</w:t>
            </w:r>
            <w:proofErr w:type="gramEnd"/>
            <w:r>
              <w:rPr>
                <w:rFonts w:hint="eastAsia"/>
              </w:rPr>
              <w:t>的系统或过程</w:t>
            </w:r>
            <w:r>
              <w:rPr>
                <w:rStyle w:val="afb"/>
              </w:rPr>
              <w:footnoteReference w:id="40"/>
            </w:r>
            <w:r>
              <w:rPr>
                <w:rFonts w:hint="eastAsia"/>
              </w:rPr>
              <w:t>（例如：产品、服务、技术、策略、国家等），并以明确的方式描述这些系统或过程（</w:t>
            </w:r>
            <w:r>
              <w:rPr>
                <w:rFonts w:hint="eastAsia"/>
              </w:rPr>
              <w:t>6.4.1</w:t>
            </w:r>
            <w:r>
              <w:rPr>
                <w:rFonts w:hint="eastAsia"/>
              </w:rPr>
              <w:t>）。</w:t>
            </w:r>
          </w:p>
          <w:p w14:paraId="425C53B6" w14:textId="77777777" w:rsidR="00D16BE9" w:rsidRDefault="00AC4FA2">
            <w:pPr>
              <w:spacing w:line="300" w:lineRule="auto"/>
              <w:ind w:firstLine="420"/>
            </w:pPr>
            <w:r>
              <w:rPr>
                <w:rFonts w:hint="eastAsia"/>
              </w:rPr>
              <w:t xml:space="preserve">II) </w:t>
            </w:r>
            <w:r>
              <w:rPr>
                <w:rFonts w:hint="eastAsia"/>
              </w:rPr>
              <w:t>可以</w:t>
            </w:r>
            <w:r>
              <w:rPr>
                <w:rFonts w:hint="eastAsia"/>
              </w:rPr>
              <w:t xml:space="preserve"> - </w:t>
            </w:r>
            <w:r>
              <w:rPr>
                <w:rFonts w:hint="eastAsia"/>
                <w:b/>
                <w:bCs/>
              </w:rPr>
              <w:t>照片、规格：</w:t>
            </w:r>
            <w:r>
              <w:rPr>
                <w:rFonts w:hint="eastAsia"/>
              </w:rPr>
              <w:t>根据需要和适用性，提供系统的照片、技术规格和</w:t>
            </w:r>
            <w:r>
              <w:rPr>
                <w:rFonts w:hint="eastAsia"/>
              </w:rPr>
              <w:t>/</w:t>
            </w:r>
            <w:r>
              <w:rPr>
                <w:rFonts w:hint="eastAsia"/>
              </w:rPr>
              <w:t>或描述（</w:t>
            </w:r>
            <w:r>
              <w:rPr>
                <w:rFonts w:hint="eastAsia"/>
              </w:rPr>
              <w:t>6.4.1</w:t>
            </w:r>
            <w:r>
              <w:rPr>
                <w:rFonts w:hint="eastAsia"/>
              </w:rPr>
              <w:t>）。</w:t>
            </w:r>
            <w:r>
              <w:rPr>
                <w:rFonts w:hint="eastAsia"/>
              </w:rPr>
              <w:t xml:space="preserve"> [ISO+]</w:t>
            </w:r>
          </w:p>
          <w:p w14:paraId="6B043532" w14:textId="77777777" w:rsidR="00D16BE9" w:rsidRDefault="00AC4FA2">
            <w:pPr>
              <w:spacing w:line="300" w:lineRule="auto"/>
              <w:ind w:firstLine="420"/>
            </w:pPr>
            <w:r>
              <w:rPr>
                <w:rFonts w:hint="eastAsia"/>
              </w:rPr>
              <w:t xml:space="preserve">III) </w:t>
            </w:r>
            <w:r>
              <w:rPr>
                <w:rFonts w:hint="eastAsia"/>
              </w:rPr>
              <w:t>必须</w:t>
            </w:r>
            <w:r>
              <w:rPr>
                <w:rFonts w:hint="eastAsia"/>
              </w:rPr>
              <w:t xml:space="preserve"> - </w:t>
            </w:r>
            <w:r>
              <w:rPr>
                <w:rFonts w:hint="eastAsia"/>
                <w:b/>
                <w:bCs/>
              </w:rPr>
              <w:t>识别功能和功能单元：</w:t>
            </w:r>
            <w:r>
              <w:rPr>
                <w:rFonts w:hint="eastAsia"/>
              </w:rPr>
              <w:t>每个系统的一个或多个功能和</w:t>
            </w:r>
            <w:proofErr w:type="gramStart"/>
            <w:r>
              <w:rPr>
                <w:rFonts w:hint="eastAsia"/>
              </w:rPr>
              <w:t>可</w:t>
            </w:r>
            <w:proofErr w:type="gramEnd"/>
            <w:r>
              <w:rPr>
                <w:rFonts w:hint="eastAsia"/>
              </w:rPr>
              <w:t>量化、可测量的功能单元必须清晰识别，适用于系统类型（具体情况见</w:t>
            </w:r>
            <w:r>
              <w:rPr>
                <w:rFonts w:hint="eastAsia"/>
              </w:rPr>
              <w:t>6.4.6</w:t>
            </w:r>
            <w:r>
              <w:rPr>
                <w:rFonts w:hint="eastAsia"/>
              </w:rPr>
              <w:t>节的例外情况）（</w:t>
            </w:r>
            <w:r>
              <w:rPr>
                <w:rFonts w:hint="eastAsia"/>
              </w:rPr>
              <w:t>6.4.2</w:t>
            </w:r>
            <w:r>
              <w:rPr>
                <w:rFonts w:hint="eastAsia"/>
              </w:rPr>
              <w:t>）。</w:t>
            </w:r>
          </w:p>
          <w:p w14:paraId="1B79B554" w14:textId="77777777" w:rsidR="00D16BE9" w:rsidRDefault="00AC4FA2">
            <w:pPr>
              <w:spacing w:line="300" w:lineRule="auto"/>
              <w:ind w:firstLine="420"/>
            </w:pPr>
            <w:r>
              <w:rPr>
                <w:rFonts w:hint="eastAsia"/>
              </w:rPr>
              <w:t xml:space="preserve">IV) </w:t>
            </w:r>
            <w:r>
              <w:rPr>
                <w:rFonts w:hint="eastAsia"/>
              </w:rPr>
              <w:t>必须</w:t>
            </w:r>
            <w:r>
              <w:rPr>
                <w:rFonts w:hint="eastAsia"/>
              </w:rPr>
              <w:t xml:space="preserve"> - </w:t>
            </w:r>
            <w:r>
              <w:rPr>
                <w:rFonts w:hint="eastAsia"/>
                <w:b/>
                <w:bCs/>
              </w:rPr>
              <w:t>功能单元，详细信息：</w:t>
            </w:r>
            <w:r>
              <w:rPr>
                <w:rFonts w:hint="eastAsia"/>
              </w:rPr>
              <w:t>功能单元必须在以下各方面进行详细识别和说明（</w:t>
            </w:r>
            <w:r>
              <w:rPr>
                <w:rFonts w:hint="eastAsia"/>
              </w:rPr>
              <w:t>6.4.2, 6.4.3</w:t>
            </w:r>
            <w:r>
              <w:rPr>
                <w:rFonts w:hint="eastAsia"/>
              </w:rPr>
              <w:t>）：</w:t>
            </w:r>
          </w:p>
          <w:p w14:paraId="272E1C3A" w14:textId="77777777" w:rsidR="00D16BE9" w:rsidRDefault="00AC4FA2">
            <w:pPr>
              <w:spacing w:line="300" w:lineRule="auto"/>
              <w:ind w:firstLine="420"/>
            </w:pPr>
            <w:r>
              <w:rPr>
                <w:rFonts w:hint="eastAsia"/>
              </w:rPr>
              <w:t xml:space="preserve">   </w:t>
            </w:r>
            <w:proofErr w:type="spellStart"/>
            <w:r>
              <w:rPr>
                <w:rFonts w:hint="eastAsia"/>
              </w:rPr>
              <w:t>IV.a</w:t>
            </w:r>
            <w:proofErr w:type="spellEnd"/>
            <w:r>
              <w:rPr>
                <w:rFonts w:hint="eastAsia"/>
              </w:rPr>
              <w:t xml:space="preserve">) </w:t>
            </w:r>
            <w:r>
              <w:rPr>
                <w:rFonts w:hint="eastAsia"/>
              </w:rPr>
              <w:t>提供的功能（什么），</w:t>
            </w:r>
          </w:p>
          <w:p w14:paraId="2EFDA634" w14:textId="77777777" w:rsidR="00D16BE9" w:rsidRDefault="00AC4FA2">
            <w:pPr>
              <w:spacing w:line="300" w:lineRule="auto"/>
              <w:ind w:firstLine="420"/>
            </w:pPr>
            <w:r>
              <w:rPr>
                <w:rFonts w:hint="eastAsia"/>
              </w:rPr>
              <w:t xml:space="preserve">   </w:t>
            </w:r>
            <w:proofErr w:type="spellStart"/>
            <w:r>
              <w:rPr>
                <w:rFonts w:hint="eastAsia"/>
              </w:rPr>
              <w:t>IV.b</w:t>
            </w:r>
            <w:proofErr w:type="spellEnd"/>
            <w:r>
              <w:rPr>
                <w:rFonts w:hint="eastAsia"/>
              </w:rPr>
              <w:t xml:space="preserve">) </w:t>
            </w:r>
            <w:r>
              <w:rPr>
                <w:rFonts w:hint="eastAsia"/>
              </w:rPr>
              <w:t>数量（多少），注意，即使“多长时间”信息也很重要，但使用强度和最终的整体功能量对有效比较至关重要，</w:t>
            </w:r>
          </w:p>
          <w:p w14:paraId="53DDD728" w14:textId="77777777" w:rsidR="00D16BE9" w:rsidRDefault="00AC4FA2">
            <w:pPr>
              <w:spacing w:line="300" w:lineRule="auto"/>
              <w:ind w:firstLine="420"/>
            </w:pPr>
            <w:r>
              <w:rPr>
                <w:rFonts w:hint="eastAsia"/>
              </w:rPr>
              <w:t xml:space="preserve">   </w:t>
            </w:r>
            <w:proofErr w:type="spellStart"/>
            <w:r>
              <w:rPr>
                <w:rFonts w:hint="eastAsia"/>
              </w:rPr>
              <w:t>IV.c</w:t>
            </w:r>
            <w:proofErr w:type="spellEnd"/>
            <w:r>
              <w:rPr>
                <w:rFonts w:hint="eastAsia"/>
              </w:rPr>
              <w:t xml:space="preserve">) </w:t>
            </w:r>
            <w:r>
              <w:rPr>
                <w:rFonts w:hint="eastAsia"/>
              </w:rPr>
              <w:t>持续时间（多久），</w:t>
            </w:r>
          </w:p>
          <w:p w14:paraId="0093F134" w14:textId="77777777" w:rsidR="00D16BE9" w:rsidRDefault="00AC4FA2">
            <w:pPr>
              <w:spacing w:line="300" w:lineRule="auto"/>
              <w:ind w:firstLine="420"/>
            </w:pPr>
            <w:r>
              <w:rPr>
                <w:rFonts w:hint="eastAsia"/>
              </w:rPr>
              <w:t xml:space="preserve">   </w:t>
            </w:r>
            <w:proofErr w:type="spellStart"/>
            <w:r>
              <w:rPr>
                <w:rFonts w:hint="eastAsia"/>
              </w:rPr>
              <w:t>IV.d</w:t>
            </w:r>
            <w:proofErr w:type="spellEnd"/>
            <w:r>
              <w:rPr>
                <w:rFonts w:hint="eastAsia"/>
              </w:rPr>
              <w:t xml:space="preserve">) </w:t>
            </w:r>
            <w:r>
              <w:rPr>
                <w:rFonts w:hint="eastAsia"/>
              </w:rPr>
              <w:t>质量（以何种方式和程度提供功能），</w:t>
            </w:r>
          </w:p>
          <w:p w14:paraId="4698F8EF" w14:textId="77777777" w:rsidR="00D16BE9" w:rsidRDefault="00AC4FA2">
            <w:pPr>
              <w:spacing w:line="300" w:lineRule="auto"/>
              <w:ind w:firstLine="420"/>
            </w:pPr>
            <w:r>
              <w:rPr>
                <w:rFonts w:hint="eastAsia"/>
              </w:rPr>
              <w:t xml:space="preserve">   </w:t>
            </w:r>
            <w:proofErr w:type="spellStart"/>
            <w:r>
              <w:rPr>
                <w:rFonts w:hint="eastAsia"/>
              </w:rPr>
              <w:t>IV.e</w:t>
            </w:r>
            <w:proofErr w:type="spellEnd"/>
            <w:r>
              <w:rPr>
                <w:rFonts w:hint="eastAsia"/>
              </w:rPr>
              <w:t xml:space="preserve">) </w:t>
            </w:r>
            <w:r>
              <w:rPr>
                <w:rFonts w:hint="eastAsia"/>
              </w:rPr>
              <w:t>随时间变化的功能性能（例如由于产品老化）必须明确考虑和量化，尽可能做到（</w:t>
            </w:r>
            <w:r>
              <w:rPr>
                <w:rFonts w:hint="eastAsia"/>
              </w:rPr>
              <w:t>ISO+</w:t>
            </w:r>
            <w:r>
              <w:rPr>
                <w:rFonts w:hint="eastAsia"/>
              </w:rPr>
              <w:t>）。</w:t>
            </w:r>
          </w:p>
          <w:p w14:paraId="7592C6A2" w14:textId="77777777" w:rsidR="00D16BE9" w:rsidRDefault="00AC4FA2">
            <w:pPr>
              <w:spacing w:line="300" w:lineRule="auto"/>
              <w:ind w:firstLine="420"/>
            </w:pPr>
            <w:r>
              <w:rPr>
                <w:rFonts w:hint="eastAsia"/>
              </w:rPr>
              <w:t xml:space="preserve">V) </w:t>
            </w:r>
            <w:r>
              <w:rPr>
                <w:rFonts w:hint="eastAsia"/>
              </w:rPr>
              <w:t>可以</w:t>
            </w:r>
            <w:r>
              <w:rPr>
                <w:rFonts w:hint="eastAsia"/>
              </w:rPr>
              <w:t xml:space="preserve">- </w:t>
            </w:r>
            <w:r>
              <w:rPr>
                <w:rFonts w:hint="eastAsia"/>
                <w:b/>
                <w:bCs/>
              </w:rPr>
              <w:t>必要和定位属性：</w:t>
            </w:r>
            <w:r>
              <w:rPr>
                <w:rFonts w:hint="eastAsia"/>
              </w:rPr>
              <w:t>如果分析产品系统，建议使用必要属性和定位属性分别对其功能的定量和定性方面进行描述（</w:t>
            </w:r>
            <w:r>
              <w:rPr>
                <w:rFonts w:hint="eastAsia"/>
              </w:rPr>
              <w:t>6.4.4</w:t>
            </w:r>
            <w:r>
              <w:rPr>
                <w:rFonts w:hint="eastAsia"/>
              </w:rPr>
              <w:t>）。</w:t>
            </w:r>
            <w:r>
              <w:rPr>
                <w:rFonts w:hint="eastAsia"/>
              </w:rPr>
              <w:t xml:space="preserve"> [ISO+]</w:t>
            </w:r>
          </w:p>
          <w:p w14:paraId="1ADB2A0B" w14:textId="77777777" w:rsidR="00D16BE9" w:rsidRDefault="00AC4FA2">
            <w:pPr>
              <w:spacing w:line="300" w:lineRule="auto"/>
              <w:ind w:firstLine="420"/>
            </w:pPr>
            <w:r>
              <w:rPr>
                <w:rFonts w:hint="eastAsia"/>
              </w:rPr>
              <w:t xml:space="preserve">VI) </w:t>
            </w:r>
            <w:r>
              <w:rPr>
                <w:rFonts w:hint="eastAsia"/>
              </w:rPr>
              <w:t>必须</w:t>
            </w:r>
            <w:r>
              <w:rPr>
                <w:rFonts w:hint="eastAsia"/>
              </w:rPr>
              <w:t xml:space="preserve"> - </w:t>
            </w:r>
            <w:r>
              <w:rPr>
                <w:rFonts w:hint="eastAsia"/>
                <w:b/>
                <w:bCs/>
              </w:rPr>
              <w:t>测量方法：</w:t>
            </w:r>
            <w:r>
              <w:rPr>
                <w:rFonts w:hint="eastAsia"/>
              </w:rPr>
              <w:t>应尽可能使用</w:t>
            </w:r>
            <w:r>
              <w:rPr>
                <w:rFonts w:hint="eastAsia"/>
              </w:rPr>
              <w:t>ISO</w:t>
            </w:r>
            <w:r>
              <w:rPr>
                <w:rFonts w:hint="eastAsia"/>
              </w:rPr>
              <w:t>或国家标准化标准作为测量方法，在</w:t>
            </w:r>
            <w:r>
              <w:rPr>
                <w:rFonts w:hint="eastAsia"/>
              </w:rPr>
              <w:t>LCI/LCA</w:t>
            </w:r>
            <w:r>
              <w:rPr>
                <w:rFonts w:hint="eastAsia"/>
              </w:rPr>
              <w:t>背景下，如果</w:t>
            </w:r>
            <w:proofErr w:type="gramStart"/>
            <w:r>
              <w:rPr>
                <w:rFonts w:hint="eastAsia"/>
              </w:rPr>
              <w:t>可用且</w:t>
            </w:r>
            <w:proofErr w:type="gramEnd"/>
            <w:r>
              <w:rPr>
                <w:rFonts w:hint="eastAsia"/>
              </w:rPr>
              <w:t>适用。仅在没有或不适用标准的情况下才使用自有测量方法。这些方法必须清楚地说明和记录，并在后续进行批判性审查（</w:t>
            </w:r>
            <w:r>
              <w:rPr>
                <w:rFonts w:hint="eastAsia"/>
              </w:rPr>
              <w:t>6.4.5</w:t>
            </w:r>
            <w:r>
              <w:rPr>
                <w:rFonts w:hint="eastAsia"/>
              </w:rPr>
              <w:t>）。</w:t>
            </w:r>
          </w:p>
          <w:p w14:paraId="64E89EC4" w14:textId="77777777" w:rsidR="00D16BE9" w:rsidRDefault="00AC4FA2">
            <w:pPr>
              <w:spacing w:line="300" w:lineRule="auto"/>
              <w:ind w:firstLine="420"/>
            </w:pPr>
            <w:r>
              <w:rPr>
                <w:rFonts w:hint="eastAsia"/>
              </w:rPr>
              <w:t xml:space="preserve">VII) </w:t>
            </w:r>
            <w:r>
              <w:rPr>
                <w:rFonts w:hint="eastAsia"/>
              </w:rPr>
              <w:t>应</w:t>
            </w:r>
            <w:r>
              <w:rPr>
                <w:rFonts w:hint="eastAsia"/>
              </w:rPr>
              <w:t xml:space="preserve"> - </w:t>
            </w:r>
            <w:r>
              <w:rPr>
                <w:rFonts w:hint="eastAsia"/>
                <w:b/>
                <w:bCs/>
              </w:rPr>
              <w:t>功能单元的替代和补充：</w:t>
            </w:r>
            <w:r>
              <w:rPr>
                <w:rFonts w:hint="eastAsia"/>
              </w:rPr>
              <w:t>注意，并非所有情况都适合提供功能单元。在这种情况下，应使用其他清晰定义、量化和可测量的项目作为替代或补充，如下所述；偏差应简明扼要地说明（</w:t>
            </w:r>
            <w:r>
              <w:rPr>
                <w:rFonts w:hint="eastAsia"/>
              </w:rPr>
              <w:t>6.4.6</w:t>
            </w:r>
            <w:r>
              <w:rPr>
                <w:rFonts w:hint="eastAsia"/>
              </w:rPr>
              <w:t>）</w:t>
            </w:r>
            <w:r>
              <w:rPr>
                <w:rFonts w:hint="eastAsia"/>
              </w:rPr>
              <w:t>:[ISO!]</w:t>
            </w:r>
          </w:p>
          <w:p w14:paraId="4B1FBCF0" w14:textId="77777777" w:rsidR="00D16BE9" w:rsidRDefault="00AC4FA2">
            <w:pPr>
              <w:spacing w:line="300" w:lineRule="auto"/>
              <w:ind w:firstLine="420"/>
            </w:pPr>
            <w:r>
              <w:rPr>
                <w:rFonts w:hint="eastAsia"/>
              </w:rPr>
              <w:t xml:space="preserve">   </w:t>
            </w:r>
            <w:proofErr w:type="spellStart"/>
            <w:r>
              <w:t>VII.a</w:t>
            </w:r>
            <w:proofErr w:type="spellEnd"/>
            <w:r>
              <w:t xml:space="preserve">) </w:t>
            </w:r>
            <w:r>
              <w:rPr>
                <w:b/>
                <w:bCs/>
              </w:rPr>
              <w:t>材料和其他应用不特定产品</w:t>
            </w:r>
            <w:r>
              <w:t>：通常无法给出功能单元。应仅提供包括主要技术规格的参考流。在这种情况下，参考流也是声明单元，但不是功能单元。</w:t>
            </w:r>
          </w:p>
          <w:p w14:paraId="1BA02712" w14:textId="77777777" w:rsidR="00D16BE9" w:rsidRDefault="00AC4FA2">
            <w:pPr>
              <w:spacing w:line="300" w:lineRule="auto"/>
              <w:ind w:firstLine="420"/>
            </w:pPr>
            <w:proofErr w:type="spellStart"/>
            <w:r>
              <w:rPr>
                <w:rFonts w:hint="eastAsia"/>
              </w:rPr>
              <w:t>VII.b</w:t>
            </w:r>
            <w:proofErr w:type="spellEnd"/>
            <w:r>
              <w:rPr>
                <w:rFonts w:hint="eastAsia"/>
              </w:rPr>
              <w:t>) **</w:t>
            </w:r>
            <w:r>
              <w:rPr>
                <w:rFonts w:hint="eastAsia"/>
              </w:rPr>
              <w:t>多功能过程</w:t>
            </w:r>
            <w:r>
              <w:rPr>
                <w:rFonts w:hint="eastAsia"/>
              </w:rPr>
              <w:t>**</w:t>
            </w:r>
            <w:r>
              <w:rPr>
                <w:rFonts w:hint="eastAsia"/>
              </w:rPr>
              <w:t>：对于每个功能，应提供一个功能单元和</w:t>
            </w:r>
            <w:r>
              <w:rPr>
                <w:rFonts w:hint="eastAsia"/>
              </w:rPr>
              <w:t>/</w:t>
            </w:r>
            <w:r>
              <w:rPr>
                <w:rFonts w:hint="eastAsia"/>
              </w:rPr>
              <w:t>或参考流，具体取决于共同功能</w:t>
            </w:r>
            <w:r>
              <w:rPr>
                <w:rFonts w:hint="eastAsia"/>
              </w:rPr>
              <w:t>/</w:t>
            </w:r>
            <w:r>
              <w:rPr>
                <w:rFonts w:hint="eastAsia"/>
              </w:rPr>
              <w:t>副产品的类型（</w:t>
            </w:r>
            <w:proofErr w:type="gramStart"/>
            <w:r>
              <w:rPr>
                <w:rFonts w:hint="eastAsia"/>
              </w:rPr>
              <w:t>见子列表</w:t>
            </w:r>
            <w:proofErr w:type="gramEnd"/>
            <w:r>
              <w:rPr>
                <w:rFonts w:hint="eastAsia"/>
              </w:rPr>
              <w:t>中的其他条目）。否则，技术规格应在附带文档中提供。</w:t>
            </w:r>
          </w:p>
          <w:p w14:paraId="6A0795E2" w14:textId="77777777" w:rsidR="00D16BE9" w:rsidRDefault="00AC4FA2">
            <w:pPr>
              <w:spacing w:line="300" w:lineRule="auto"/>
              <w:ind w:firstLine="420"/>
            </w:pPr>
            <w:proofErr w:type="spellStart"/>
            <w:r>
              <w:rPr>
                <w:rFonts w:hint="eastAsia"/>
              </w:rPr>
              <w:t>VII.c</w:t>
            </w:r>
            <w:proofErr w:type="spellEnd"/>
            <w:r>
              <w:rPr>
                <w:rFonts w:hint="eastAsia"/>
              </w:rPr>
              <w:t>) **</w:t>
            </w:r>
            <w:r>
              <w:rPr>
                <w:rFonts w:hint="eastAsia"/>
              </w:rPr>
              <w:t>单功能系统</w:t>
            </w:r>
            <w:r>
              <w:rPr>
                <w:rFonts w:hint="eastAsia"/>
              </w:rPr>
              <w:t>**</w:t>
            </w:r>
            <w:r>
              <w:rPr>
                <w:rFonts w:hint="eastAsia"/>
              </w:rPr>
              <w:t>：对于仅具有一个相关功能或功能组合的系统（例如产品），应指定功能单元。另需提供一个清晰且详细的系统名称的参考流。功能相关的技术规格应作为参考流名称的一部分和</w:t>
            </w:r>
            <w:r>
              <w:rPr>
                <w:rFonts w:hint="eastAsia"/>
              </w:rPr>
              <w:t>/</w:t>
            </w:r>
            <w:r>
              <w:rPr>
                <w:rFonts w:hint="eastAsia"/>
              </w:rPr>
              <w:t>或在附带文档中提供。</w:t>
            </w:r>
          </w:p>
          <w:p w14:paraId="400DEFB8" w14:textId="77777777" w:rsidR="00D16BE9" w:rsidRDefault="00D16BE9">
            <w:pPr>
              <w:spacing w:line="300" w:lineRule="auto"/>
              <w:ind w:firstLine="420"/>
            </w:pPr>
          </w:p>
          <w:p w14:paraId="71B23FE8" w14:textId="77777777" w:rsidR="00D16BE9" w:rsidRDefault="00AC4FA2">
            <w:pPr>
              <w:spacing w:line="300" w:lineRule="auto"/>
              <w:ind w:firstLine="420"/>
            </w:pPr>
            <w:proofErr w:type="spellStart"/>
            <w:r>
              <w:rPr>
                <w:rFonts w:hint="eastAsia"/>
              </w:rPr>
              <w:t>VII.d</w:t>
            </w:r>
            <w:proofErr w:type="spellEnd"/>
            <w:r>
              <w:rPr>
                <w:rFonts w:hint="eastAsia"/>
              </w:rPr>
              <w:t>) **</w:t>
            </w:r>
            <w:r>
              <w:rPr>
                <w:rFonts w:hint="eastAsia"/>
              </w:rPr>
              <w:t>多功能系统</w:t>
            </w:r>
            <w:r>
              <w:rPr>
                <w:rFonts w:hint="eastAsia"/>
              </w:rPr>
              <w:t>**</w:t>
            </w:r>
            <w:r>
              <w:rPr>
                <w:rFonts w:hint="eastAsia"/>
              </w:rPr>
              <w:t>：对于具有多个平行功能的多功能系统，应提供详细的技术规格。此外，应根据具体情况提供相应的功能单元。需提供一个清晰且详细的系统名称的参</w:t>
            </w:r>
            <w:r>
              <w:rPr>
                <w:rFonts w:hint="eastAsia"/>
              </w:rPr>
              <w:lastRenderedPageBreak/>
              <w:t>考流。（如果数据</w:t>
            </w:r>
            <w:proofErr w:type="gramStart"/>
            <w:r>
              <w:rPr>
                <w:rFonts w:hint="eastAsia"/>
              </w:rPr>
              <w:t>集直接</w:t>
            </w:r>
            <w:proofErr w:type="gramEnd"/>
            <w:r>
              <w:rPr>
                <w:rFonts w:hint="eastAsia"/>
              </w:rPr>
              <w:t>用于比较研究，可以将此参考流拆分为每个功能一个参考流，以便替代单一功能实现比较的等效性。）</w:t>
            </w:r>
          </w:p>
          <w:p w14:paraId="5E4A8DDB" w14:textId="77777777" w:rsidR="00D16BE9" w:rsidRDefault="00AC4FA2">
            <w:pPr>
              <w:spacing w:line="300" w:lineRule="auto"/>
              <w:ind w:firstLine="420"/>
            </w:pPr>
            <w:proofErr w:type="spellStart"/>
            <w:r>
              <w:rPr>
                <w:rFonts w:hint="eastAsia"/>
              </w:rPr>
              <w:t>VII.e</w:t>
            </w:r>
            <w:proofErr w:type="spellEnd"/>
            <w:r>
              <w:rPr>
                <w:rFonts w:hint="eastAsia"/>
              </w:rPr>
              <w:t>) **</w:t>
            </w:r>
            <w:r>
              <w:rPr>
                <w:rFonts w:hint="eastAsia"/>
              </w:rPr>
              <w:t>具有替代功能的系统</w:t>
            </w:r>
            <w:r>
              <w:rPr>
                <w:rFonts w:hint="eastAsia"/>
              </w:rPr>
              <w:t>**</w:t>
            </w:r>
            <w:r>
              <w:rPr>
                <w:rFonts w:hint="eastAsia"/>
              </w:rPr>
              <w:t>：对于具有替代功能的系统，应指定最相关的替代功能和功能单元。此外，必须提供一个清晰且详细的系统名称的参考流。功能相关的技术规格应作为参考流名称的一部分和</w:t>
            </w:r>
            <w:r>
              <w:rPr>
                <w:rFonts w:hint="eastAsia"/>
              </w:rPr>
              <w:t>/</w:t>
            </w:r>
            <w:r>
              <w:rPr>
                <w:rFonts w:hint="eastAsia"/>
              </w:rPr>
              <w:t>或在附带文档中提供。</w:t>
            </w:r>
          </w:p>
          <w:p w14:paraId="6D30FE05" w14:textId="77777777" w:rsidR="00D16BE9" w:rsidRDefault="00AC4FA2">
            <w:pPr>
              <w:spacing w:line="300" w:lineRule="auto"/>
              <w:ind w:firstLine="420"/>
            </w:pPr>
            <w:r>
              <w:rPr>
                <w:rFonts w:hint="eastAsia"/>
              </w:rPr>
              <w:t>VIII) **</w:t>
            </w:r>
            <w:r>
              <w:rPr>
                <w:rFonts w:hint="eastAsia"/>
              </w:rPr>
              <w:t>应</w:t>
            </w:r>
            <w:r>
              <w:rPr>
                <w:rFonts w:hint="eastAsia"/>
              </w:rPr>
              <w:t>** - **</w:t>
            </w:r>
            <w:r>
              <w:rPr>
                <w:rFonts w:hint="eastAsia"/>
              </w:rPr>
              <w:t>高度可变的功能</w:t>
            </w:r>
            <w:r>
              <w:rPr>
                <w:rFonts w:hint="eastAsia"/>
              </w:rPr>
              <w:t>**</w:t>
            </w:r>
            <w:r>
              <w:rPr>
                <w:rFonts w:hint="eastAsia"/>
              </w:rPr>
              <w:t>：对于具有高度可变功能的过程和系统，应记录变量和参数与系统性能及其清单的关系。这应以数学关系或其他合适形式进行记录。建议使用参数</w:t>
            </w:r>
            <w:proofErr w:type="gramStart"/>
            <w:r>
              <w:rPr>
                <w:rFonts w:hint="eastAsia"/>
              </w:rPr>
              <w:t>化数据</w:t>
            </w:r>
            <w:proofErr w:type="gramEnd"/>
            <w:r>
              <w:rPr>
                <w:rFonts w:hint="eastAsia"/>
              </w:rPr>
              <w:t>集以支持适当的文档编制和高效使用。</w:t>
            </w:r>
          </w:p>
          <w:p w14:paraId="0B8E0280" w14:textId="77777777" w:rsidR="00D16BE9" w:rsidRDefault="00AC4FA2">
            <w:pPr>
              <w:spacing w:line="300" w:lineRule="auto"/>
              <w:ind w:firstLine="420"/>
            </w:pPr>
            <w:r>
              <w:rPr>
                <w:rFonts w:hint="eastAsia"/>
              </w:rPr>
              <w:t>IX) **</w:t>
            </w:r>
            <w:r>
              <w:rPr>
                <w:rFonts w:hint="eastAsia"/>
              </w:rPr>
              <w:t>必须</w:t>
            </w:r>
            <w:r>
              <w:rPr>
                <w:rFonts w:hint="eastAsia"/>
              </w:rPr>
              <w:t>** - **</w:t>
            </w:r>
            <w:r>
              <w:rPr>
                <w:rFonts w:hint="eastAsia"/>
              </w:rPr>
              <w:t>比较研究</w:t>
            </w:r>
            <w:r>
              <w:rPr>
                <w:rFonts w:hint="eastAsia"/>
              </w:rPr>
              <w:t>**</w:t>
            </w:r>
            <w:r>
              <w:rPr>
                <w:rFonts w:hint="eastAsia"/>
              </w:rPr>
              <w:t>：有关比较研究的额外特殊规定，请参见第</w:t>
            </w:r>
            <w:r>
              <w:rPr>
                <w:rFonts w:hint="eastAsia"/>
              </w:rPr>
              <w:t>6.10.3</w:t>
            </w:r>
            <w:r>
              <w:rPr>
                <w:rFonts w:hint="eastAsia"/>
              </w:rPr>
              <w:t>章（</w:t>
            </w:r>
            <w:r>
              <w:rPr>
                <w:rFonts w:hint="eastAsia"/>
              </w:rPr>
              <w:t>6.4.7</w:t>
            </w:r>
            <w:r>
              <w:rPr>
                <w:rFonts w:hint="eastAsia"/>
              </w:rPr>
              <w:t>）。其中，比较应基于其参考流进行。有关产品和废物流的流动属性和单位的详细建议，请参见《命名法及其他约定》文档。</w:t>
            </w:r>
          </w:p>
        </w:tc>
      </w:tr>
    </w:tbl>
    <w:p w14:paraId="1A9686F1" w14:textId="77777777" w:rsidR="00D16BE9" w:rsidRDefault="00D16BE9">
      <w:pPr>
        <w:pStyle w:val="0"/>
        <w:ind w:firstLineChars="200" w:firstLine="420"/>
      </w:pPr>
    </w:p>
    <w:p w14:paraId="1BC3882C" w14:textId="77777777" w:rsidR="00D16BE9" w:rsidRDefault="00AC4FA2">
      <w:pPr>
        <w:pStyle w:val="2"/>
        <w:spacing w:beforeLines="0" w:before="0" w:afterLines="0" w:after="0"/>
        <w:ind w:firstLineChars="200" w:firstLine="562"/>
        <w:rPr>
          <w:sz w:val="28"/>
          <w:szCs w:val="36"/>
        </w:rPr>
      </w:pPr>
      <w:bookmarkStart w:id="56" w:name="_Toc175603956"/>
      <w:r>
        <w:rPr>
          <w:rFonts w:hint="eastAsia"/>
          <w:sz w:val="28"/>
          <w:szCs w:val="36"/>
        </w:rPr>
        <w:t xml:space="preserve">6.5 </w:t>
      </w:r>
      <w:r>
        <w:rPr>
          <w:rFonts w:hint="eastAsia"/>
          <w:sz w:val="28"/>
          <w:szCs w:val="36"/>
        </w:rPr>
        <w:t>生命周期清单（</w:t>
      </w:r>
      <w:r>
        <w:rPr>
          <w:rFonts w:hint="eastAsia"/>
          <w:sz w:val="28"/>
          <w:szCs w:val="36"/>
        </w:rPr>
        <w:t>LCI</w:t>
      </w:r>
      <w:r>
        <w:rPr>
          <w:rFonts w:hint="eastAsia"/>
          <w:sz w:val="28"/>
          <w:szCs w:val="36"/>
        </w:rPr>
        <w:t>）建模框架</w:t>
      </w:r>
      <w:bookmarkEnd w:id="56"/>
    </w:p>
    <w:p w14:paraId="374BB170" w14:textId="77777777" w:rsidR="00D16BE9" w:rsidRDefault="00AC4FA2">
      <w:pPr>
        <w:pStyle w:val="0"/>
        <w:ind w:firstLineChars="200" w:firstLine="420"/>
      </w:pPr>
      <w:r>
        <w:rPr>
          <w:rFonts w:hint="eastAsia"/>
        </w:rPr>
        <w:t>（没有直接对应的</w:t>
      </w:r>
      <w:r>
        <w:rPr>
          <w:rFonts w:hint="eastAsia"/>
        </w:rPr>
        <w:t>ISO 14044:2006</w:t>
      </w:r>
      <w:r>
        <w:rPr>
          <w:rFonts w:hint="eastAsia"/>
        </w:rPr>
        <w:t>章节</w:t>
      </w:r>
      <w:r>
        <w:rPr>
          <w:rStyle w:val="afb"/>
        </w:rPr>
        <w:footnoteReference w:id="41"/>
      </w:r>
      <w:r>
        <w:rPr>
          <w:rFonts w:hint="eastAsia"/>
        </w:rPr>
        <w:t>；子章节涉及多个</w:t>
      </w:r>
      <w:r>
        <w:rPr>
          <w:rFonts w:hint="eastAsia"/>
        </w:rPr>
        <w:t>ISO 14044:2006</w:t>
      </w:r>
      <w:r>
        <w:rPr>
          <w:rFonts w:hint="eastAsia"/>
        </w:rPr>
        <w:t>章节的方面）</w:t>
      </w:r>
    </w:p>
    <w:p w14:paraId="6DE2EB07" w14:textId="77777777" w:rsidR="00D16BE9" w:rsidRDefault="00AC4FA2">
      <w:pPr>
        <w:pStyle w:val="affd"/>
        <w:spacing w:beforeLines="0" w:before="0" w:afterLines="0" w:after="0"/>
        <w:ind w:firstLineChars="200" w:firstLine="482"/>
        <w:rPr>
          <w:sz w:val="24"/>
          <w:szCs w:val="40"/>
        </w:rPr>
      </w:pPr>
      <w:bookmarkStart w:id="57" w:name="_Toc175603957"/>
      <w:r>
        <w:rPr>
          <w:rFonts w:hint="eastAsia"/>
          <w:sz w:val="24"/>
          <w:szCs w:val="40"/>
        </w:rPr>
        <w:t xml:space="preserve">6.5.1 </w:t>
      </w:r>
      <w:r>
        <w:rPr>
          <w:rFonts w:hint="eastAsia"/>
          <w:sz w:val="24"/>
          <w:szCs w:val="40"/>
        </w:rPr>
        <w:t>引言和概述</w:t>
      </w:r>
      <w:bookmarkEnd w:id="57"/>
    </w:p>
    <w:p w14:paraId="355F677A" w14:textId="77777777" w:rsidR="00D16BE9" w:rsidRDefault="00AC4FA2">
      <w:pPr>
        <w:pStyle w:val="0"/>
        <w:ind w:firstLineChars="200" w:firstLine="420"/>
      </w:pPr>
      <w:r>
        <w:rPr>
          <w:rFonts w:hint="eastAsia"/>
        </w:rPr>
        <w:t>（没有对应的</w:t>
      </w:r>
      <w:r>
        <w:rPr>
          <w:rFonts w:hint="eastAsia"/>
        </w:rPr>
        <w:t>ISO 14044:2006</w:t>
      </w:r>
      <w:r>
        <w:rPr>
          <w:rFonts w:hint="eastAsia"/>
        </w:rPr>
        <w:t>章节）</w:t>
      </w:r>
    </w:p>
    <w:p w14:paraId="28117795" w14:textId="77777777" w:rsidR="00D16BE9" w:rsidRDefault="00AC4FA2">
      <w:pPr>
        <w:pStyle w:val="0"/>
        <w:ind w:firstLineChars="200" w:firstLine="422"/>
        <w:rPr>
          <w:b/>
          <w:bCs/>
        </w:rPr>
      </w:pPr>
      <w:r>
        <w:rPr>
          <w:rFonts w:hint="eastAsia"/>
          <w:b/>
          <w:bCs/>
        </w:rPr>
        <w:t>引言</w:t>
      </w:r>
    </w:p>
    <w:p w14:paraId="412554D0" w14:textId="77777777" w:rsidR="00D16BE9" w:rsidRDefault="00AC4FA2">
      <w:pPr>
        <w:pStyle w:val="0"/>
        <w:ind w:firstLineChars="200" w:firstLine="420"/>
      </w:pPr>
      <w:r>
        <w:rPr>
          <w:rFonts w:hint="eastAsia"/>
        </w:rPr>
        <w:t>在范围定义的早期，必须对生命周期清单建模原则和方法进行重要决策，这些原则和方法将用于系统建模：归因建模或后果建模，以及分配或系统扩展</w:t>
      </w:r>
      <w:r>
        <w:rPr>
          <w:rFonts w:hint="eastAsia"/>
        </w:rPr>
        <w:t>/</w:t>
      </w:r>
      <w:r>
        <w:rPr>
          <w:rFonts w:hint="eastAsia"/>
        </w:rPr>
        <w:t>替代方法。这对许多后续选择有影响，包括要收集或获取哪些清单数据。</w:t>
      </w:r>
    </w:p>
    <w:p w14:paraId="5033868E" w14:textId="77777777" w:rsidR="00D16BE9" w:rsidRDefault="00AC4FA2">
      <w:pPr>
        <w:pStyle w:val="0"/>
        <w:ind w:firstLineChars="200" w:firstLine="420"/>
      </w:pPr>
      <w:r>
        <w:rPr>
          <w:rFonts w:hint="eastAsia"/>
        </w:rPr>
        <w:t>这一决策应根据</w:t>
      </w:r>
      <w:r>
        <w:rPr>
          <w:rFonts w:hint="eastAsia"/>
        </w:rPr>
        <w:t>LCI/LCA</w:t>
      </w:r>
      <w:r>
        <w:rPr>
          <w:rFonts w:hint="eastAsia"/>
        </w:rPr>
        <w:t>研究的目标</w:t>
      </w:r>
      <w:proofErr w:type="gramStart"/>
      <w:r>
        <w:rPr>
          <w:rFonts w:hint="eastAsia"/>
        </w:rPr>
        <w:t>作出</w:t>
      </w:r>
      <w:proofErr w:type="gramEnd"/>
      <w:r>
        <w:rPr>
          <w:rFonts w:hint="eastAsia"/>
        </w:rPr>
        <w:t>。特别是，它取决于</w:t>
      </w:r>
      <w:r>
        <w:rPr>
          <w:rFonts w:hint="eastAsia"/>
        </w:rPr>
        <w:t>LCI/LCA</w:t>
      </w:r>
      <w:r>
        <w:rPr>
          <w:rFonts w:hint="eastAsia"/>
        </w:rPr>
        <w:t>研究的决策背景以及其他一些标准，如可重复性和稳健性、实际可行性、利益相关者接受度等。因此，</w:t>
      </w:r>
      <w:r>
        <w:rPr>
          <w:rFonts w:hint="eastAsia"/>
        </w:rPr>
        <w:t>LCI</w:t>
      </w:r>
      <w:r>
        <w:rPr>
          <w:rFonts w:hint="eastAsia"/>
        </w:rPr>
        <w:t>建模框架和方法的选择不是独立的，而是根据研究的目标为每项研究单独确定。</w:t>
      </w:r>
    </w:p>
    <w:tbl>
      <w:tblPr>
        <w:tblStyle w:val="af6"/>
        <w:tblW w:w="0" w:type="auto"/>
        <w:tblLook w:val="04A0" w:firstRow="1" w:lastRow="0" w:firstColumn="1" w:lastColumn="0" w:noHBand="0" w:noVBand="1"/>
      </w:tblPr>
      <w:tblGrid>
        <w:gridCol w:w="8296"/>
      </w:tblGrid>
      <w:tr w:rsidR="00D16BE9" w14:paraId="632FF4C4" w14:textId="77777777">
        <w:tc>
          <w:tcPr>
            <w:tcW w:w="8296" w:type="dxa"/>
            <w:tcBorders>
              <w:top w:val="nil"/>
              <w:left w:val="nil"/>
              <w:bottom w:val="nil"/>
              <w:right w:val="nil"/>
            </w:tcBorders>
            <w:shd w:val="clear" w:color="auto" w:fill="F2DBDB" w:themeFill="accent2" w:themeFillTint="33"/>
          </w:tcPr>
          <w:p w14:paraId="63BDCB01" w14:textId="77777777" w:rsidR="00D16BE9" w:rsidRDefault="00AC4FA2">
            <w:pPr>
              <w:spacing w:line="300" w:lineRule="auto"/>
              <w:ind w:firstLine="420"/>
            </w:pPr>
            <w:r>
              <w:rPr>
                <w:rFonts w:hint="eastAsia"/>
              </w:rPr>
              <w:t>常见错误：主观或无系统的</w:t>
            </w:r>
            <w:r>
              <w:rPr>
                <w:rFonts w:hint="eastAsia"/>
              </w:rPr>
              <w:t>LCI</w:t>
            </w:r>
            <w:r>
              <w:rPr>
                <w:rFonts w:hint="eastAsia"/>
              </w:rPr>
              <w:t>建模原则和方法选择</w:t>
            </w:r>
            <w:r>
              <w:rPr>
                <w:rFonts w:hint="eastAsia"/>
              </w:rPr>
              <w:t xml:space="preserve"> </w:t>
            </w:r>
          </w:p>
          <w:p w14:paraId="0321C1E7" w14:textId="77777777" w:rsidR="00D16BE9" w:rsidRDefault="00AC4FA2">
            <w:pPr>
              <w:spacing w:line="300" w:lineRule="auto"/>
              <w:ind w:firstLine="420"/>
            </w:pPr>
            <w:r>
              <w:rPr>
                <w:rFonts w:hint="eastAsia"/>
              </w:rPr>
              <w:t>在</w:t>
            </w:r>
            <w:r>
              <w:rPr>
                <w:rFonts w:hint="eastAsia"/>
              </w:rPr>
              <w:t>LCA</w:t>
            </w:r>
            <w:r>
              <w:rPr>
                <w:rFonts w:hint="eastAsia"/>
              </w:rPr>
              <w:t>实践中，常见且严重的错误是“总是进行归因性（或后果性）</w:t>
            </w:r>
            <w:r>
              <w:rPr>
                <w:rFonts w:hint="eastAsia"/>
              </w:rPr>
              <w:t>LCA</w:t>
            </w:r>
            <w:r>
              <w:rPr>
                <w:rFonts w:hint="eastAsia"/>
              </w:rPr>
              <w:t>”以及“总是进行分配”（或“进行替代”）。同样，将归因性和后果性建模无系统地组合在同一系统模型中，例如对一个多功能过程的副产品进行分配，而对另一个过程的副产品进行替代，也是错误的。应采取系统的方法；第</w:t>
            </w:r>
            <w:r>
              <w:rPr>
                <w:rFonts w:hint="eastAsia"/>
              </w:rPr>
              <w:t>6.5.4</w:t>
            </w:r>
            <w:r>
              <w:rPr>
                <w:rFonts w:hint="eastAsia"/>
              </w:rPr>
              <w:t>章提供了相关指导。</w:t>
            </w:r>
          </w:p>
          <w:p w14:paraId="41187AE8" w14:textId="77777777" w:rsidR="00D16BE9" w:rsidRDefault="00D16BE9">
            <w:pPr>
              <w:pStyle w:val="0"/>
              <w:ind w:firstLineChars="200" w:firstLine="420"/>
            </w:pPr>
          </w:p>
        </w:tc>
      </w:tr>
    </w:tbl>
    <w:p w14:paraId="41CDF5EB" w14:textId="77777777" w:rsidR="00D16BE9" w:rsidRDefault="00AC4FA2">
      <w:pPr>
        <w:pStyle w:val="0"/>
        <w:ind w:firstLineChars="200" w:firstLine="422"/>
        <w:rPr>
          <w:b/>
          <w:bCs/>
        </w:rPr>
      </w:pPr>
      <w:r>
        <w:rPr>
          <w:rFonts w:hint="eastAsia"/>
          <w:b/>
          <w:bCs/>
        </w:rPr>
        <w:t>概述</w:t>
      </w:r>
    </w:p>
    <w:p w14:paraId="156015BC" w14:textId="77777777" w:rsidR="00D16BE9" w:rsidRDefault="00AC4FA2">
      <w:pPr>
        <w:pStyle w:val="0"/>
        <w:ind w:firstLineChars="200" w:firstLine="420"/>
      </w:pPr>
      <w:r>
        <w:rPr>
          <w:rFonts w:hint="eastAsia"/>
        </w:rPr>
        <w:lastRenderedPageBreak/>
        <w:t>在介绍了两个主要的</w:t>
      </w:r>
      <w:r>
        <w:rPr>
          <w:rFonts w:hint="eastAsia"/>
        </w:rPr>
        <w:t>LCI</w:t>
      </w:r>
      <w:r>
        <w:rPr>
          <w:rFonts w:hint="eastAsia"/>
        </w:rPr>
        <w:t>建模原则（归因性和后果性）及相关的主要</w:t>
      </w:r>
      <w:r>
        <w:rPr>
          <w:rFonts w:hint="eastAsia"/>
        </w:rPr>
        <w:t>LCI</w:t>
      </w:r>
      <w:r>
        <w:rPr>
          <w:rFonts w:hint="eastAsia"/>
        </w:rPr>
        <w:t>方法（分配和系统扩展</w:t>
      </w:r>
      <w:r>
        <w:rPr>
          <w:rFonts w:hint="eastAsia"/>
        </w:rPr>
        <w:t>/</w:t>
      </w:r>
      <w:r>
        <w:rPr>
          <w:rFonts w:hint="eastAsia"/>
        </w:rPr>
        <w:t>替代）之后，详细说明了针对三个早期识别的典型目标情况</w:t>
      </w:r>
      <w:r>
        <w:rPr>
          <w:rFonts w:hint="eastAsia"/>
        </w:rPr>
        <w:t>A</w:t>
      </w:r>
      <w:r>
        <w:rPr>
          <w:rFonts w:hint="eastAsia"/>
        </w:rPr>
        <w:t>、</w:t>
      </w:r>
      <w:r>
        <w:rPr>
          <w:rFonts w:hint="eastAsia"/>
        </w:rPr>
        <w:t>B</w:t>
      </w:r>
      <w:r>
        <w:rPr>
          <w:rFonts w:hint="eastAsia"/>
        </w:rPr>
        <w:t>、</w:t>
      </w:r>
      <w:r>
        <w:rPr>
          <w:rFonts w:hint="eastAsia"/>
        </w:rPr>
        <w:t>C</w:t>
      </w:r>
      <w:r>
        <w:rPr>
          <w:rFonts w:hint="eastAsia"/>
        </w:rPr>
        <w:t>的</w:t>
      </w:r>
      <w:r>
        <w:rPr>
          <w:rFonts w:hint="eastAsia"/>
        </w:rPr>
        <w:t>LCI</w:t>
      </w:r>
      <w:r>
        <w:rPr>
          <w:rFonts w:hint="eastAsia"/>
        </w:rPr>
        <w:t>方法规定。</w:t>
      </w:r>
    </w:p>
    <w:p w14:paraId="222E8D36" w14:textId="77777777" w:rsidR="00D16BE9" w:rsidRDefault="00AC4FA2">
      <w:pPr>
        <w:pStyle w:val="0"/>
        <w:ind w:firstLineChars="200" w:firstLine="420"/>
      </w:pPr>
      <w:r>
        <w:rPr>
          <w:rFonts w:hint="eastAsia"/>
        </w:rPr>
        <w:t>实践中如何识别用于归因性或后果性建模的过程，见于第</w:t>
      </w:r>
      <w:r>
        <w:rPr>
          <w:rFonts w:hint="eastAsia"/>
        </w:rPr>
        <w:t>7.2.3</w:t>
      </w:r>
      <w:r>
        <w:rPr>
          <w:rFonts w:hint="eastAsia"/>
        </w:rPr>
        <w:t>章和</w:t>
      </w:r>
      <w:r>
        <w:rPr>
          <w:rFonts w:hint="eastAsia"/>
        </w:rPr>
        <w:t>7.2.4</w:t>
      </w:r>
      <w:r>
        <w:rPr>
          <w:rFonts w:hint="eastAsia"/>
        </w:rPr>
        <w:t>章。关于如何解决回收</w:t>
      </w:r>
      <w:r>
        <w:rPr>
          <w:rFonts w:hint="eastAsia"/>
        </w:rPr>
        <w:t>/</w:t>
      </w:r>
      <w:r>
        <w:rPr>
          <w:rFonts w:hint="eastAsia"/>
        </w:rPr>
        <w:t>生命周期结束处理的特定多功能性问题，详细说明在附录</w:t>
      </w:r>
      <w:r>
        <w:rPr>
          <w:rFonts w:hint="eastAsia"/>
        </w:rPr>
        <w:t>14.4</w:t>
      </w:r>
      <w:r>
        <w:rPr>
          <w:rFonts w:hint="eastAsia"/>
        </w:rPr>
        <w:t>（归因性建模）和</w:t>
      </w:r>
      <w:r>
        <w:rPr>
          <w:rFonts w:hint="eastAsia"/>
        </w:rPr>
        <w:t>14.5</w:t>
      </w:r>
      <w:r>
        <w:rPr>
          <w:rFonts w:hint="eastAsia"/>
        </w:rPr>
        <w:t>（后果性建模）中。情况</w:t>
      </w:r>
      <w:r>
        <w:rPr>
          <w:rFonts w:hint="eastAsia"/>
        </w:rPr>
        <w:t>A</w:t>
      </w:r>
      <w:r>
        <w:rPr>
          <w:rFonts w:hint="eastAsia"/>
        </w:rPr>
        <w:t>、</w:t>
      </w:r>
      <w:r>
        <w:rPr>
          <w:rFonts w:hint="eastAsia"/>
        </w:rPr>
        <w:t>B</w:t>
      </w:r>
      <w:r>
        <w:rPr>
          <w:rFonts w:hint="eastAsia"/>
        </w:rPr>
        <w:t>和</w:t>
      </w:r>
      <w:r>
        <w:rPr>
          <w:rFonts w:hint="eastAsia"/>
        </w:rPr>
        <w:t>C</w:t>
      </w:r>
      <w:r>
        <w:rPr>
          <w:rFonts w:hint="eastAsia"/>
        </w:rPr>
        <w:t>的简化规定见于第</w:t>
      </w:r>
      <w:r>
        <w:rPr>
          <w:rFonts w:hint="eastAsia"/>
        </w:rPr>
        <w:t>6.5.4</w:t>
      </w:r>
      <w:r>
        <w:rPr>
          <w:rFonts w:hint="eastAsia"/>
        </w:rPr>
        <w:t>章。</w:t>
      </w:r>
    </w:p>
    <w:p w14:paraId="6EEC2822" w14:textId="77777777" w:rsidR="00D16BE9" w:rsidRDefault="00AC4FA2">
      <w:pPr>
        <w:pStyle w:val="affd"/>
        <w:spacing w:beforeLines="0" w:before="0" w:afterLines="0" w:after="0"/>
        <w:ind w:firstLineChars="200" w:firstLine="482"/>
      </w:pPr>
      <w:bookmarkStart w:id="58" w:name="_Toc175603958"/>
      <w:r>
        <w:rPr>
          <w:rFonts w:hint="eastAsia"/>
          <w:sz w:val="24"/>
          <w:szCs w:val="40"/>
        </w:rPr>
        <w:t xml:space="preserve">6.5.2 </w:t>
      </w:r>
      <w:r>
        <w:rPr>
          <w:rFonts w:hint="eastAsia"/>
          <w:sz w:val="24"/>
          <w:szCs w:val="40"/>
        </w:rPr>
        <w:t>两个主要的</w:t>
      </w:r>
      <w:r>
        <w:rPr>
          <w:rFonts w:hint="eastAsia"/>
          <w:sz w:val="24"/>
          <w:szCs w:val="40"/>
        </w:rPr>
        <w:t>LCI</w:t>
      </w:r>
      <w:r>
        <w:rPr>
          <w:rFonts w:hint="eastAsia"/>
          <w:sz w:val="24"/>
          <w:szCs w:val="40"/>
        </w:rPr>
        <w:t>建模原则</w:t>
      </w:r>
      <w:bookmarkEnd w:id="58"/>
    </w:p>
    <w:p w14:paraId="74CC802F" w14:textId="77777777" w:rsidR="00D16BE9" w:rsidRDefault="00AC4FA2">
      <w:pPr>
        <w:pStyle w:val="0"/>
        <w:ind w:firstLineChars="200" w:firstLine="420"/>
      </w:pPr>
      <w:r>
        <w:rPr>
          <w:rFonts w:hint="eastAsia"/>
        </w:rPr>
        <w:t>（没有对应的</w:t>
      </w:r>
      <w:r>
        <w:rPr>
          <w:rFonts w:hint="eastAsia"/>
        </w:rPr>
        <w:t>ISO 14044:2006</w:t>
      </w:r>
      <w:r>
        <w:rPr>
          <w:rFonts w:hint="eastAsia"/>
        </w:rPr>
        <w:t>章节）</w:t>
      </w:r>
    </w:p>
    <w:p w14:paraId="645E7133" w14:textId="77777777" w:rsidR="00D16BE9" w:rsidRDefault="00AC4FA2">
      <w:pPr>
        <w:pStyle w:val="0"/>
        <w:ind w:firstLineChars="200" w:firstLine="420"/>
      </w:pPr>
      <w:r>
        <w:rPr>
          <w:rFonts w:hint="eastAsia"/>
        </w:rPr>
        <w:t>在</w:t>
      </w:r>
      <w:r>
        <w:rPr>
          <w:rFonts w:hint="eastAsia"/>
        </w:rPr>
        <w:t>LCA</w:t>
      </w:r>
      <w:r>
        <w:rPr>
          <w:rFonts w:hint="eastAsia"/>
        </w:rPr>
        <w:t>实践中使用了两个主要的</w:t>
      </w:r>
      <w:r>
        <w:rPr>
          <w:rFonts w:hint="eastAsia"/>
        </w:rPr>
        <w:t>LCI</w:t>
      </w:r>
      <w:r>
        <w:rPr>
          <w:rFonts w:hint="eastAsia"/>
        </w:rPr>
        <w:t>建模原则：归因性和后果性建模，前者由于历史和实践原因更为广泛使用。它们代表了分析系统（例如一个产品）建模的两种基本不同情况：</w:t>
      </w:r>
    </w:p>
    <w:p w14:paraId="1629A18C" w14:textId="77777777" w:rsidR="00D16BE9" w:rsidRDefault="00AC4FA2">
      <w:pPr>
        <w:pStyle w:val="0"/>
        <w:numPr>
          <w:ilvl w:val="0"/>
          <w:numId w:val="32"/>
        </w:numPr>
        <w:ind w:left="0" w:firstLineChars="200" w:firstLine="420"/>
      </w:pPr>
      <w:r>
        <w:rPr>
          <w:rFonts w:hint="eastAsia"/>
        </w:rPr>
        <w:t>归因性生命周期模型描述了其实际或预测的特定或平均供应链，以及其使用和生命周期结束的价值链。现有或预测的系统嵌入到一个静态的技术圈中。</w:t>
      </w:r>
    </w:p>
    <w:p w14:paraId="5627408A" w14:textId="77777777" w:rsidR="00D16BE9" w:rsidRDefault="00AC4FA2">
      <w:pPr>
        <w:pStyle w:val="0"/>
        <w:numPr>
          <w:ilvl w:val="0"/>
          <w:numId w:val="32"/>
        </w:numPr>
        <w:ind w:left="0" w:firstLineChars="200" w:firstLine="420"/>
      </w:pPr>
      <w:r>
        <w:rPr>
          <w:rFonts w:hint="eastAsia"/>
        </w:rPr>
        <w:t>后果性生命周期模型描述了理论上因分析决策而预期的通用</w:t>
      </w:r>
      <w:r>
        <w:rPr>
          <w:rStyle w:val="afb"/>
        </w:rPr>
        <w:footnoteReference w:id="42"/>
      </w:r>
      <w:r>
        <w:rPr>
          <w:rFonts w:hint="eastAsia"/>
        </w:rPr>
        <w:t>供应链。系统与市场互动，并描绘出预期分析系统的额外需求在响应这种额外需求的动态技术圈中的变化</w:t>
      </w:r>
      <w:r>
        <w:rPr>
          <w:rStyle w:val="afb"/>
        </w:rPr>
        <w:footnoteReference w:id="43"/>
      </w:r>
      <w:r>
        <w:rPr>
          <w:rFonts w:hint="eastAsia"/>
        </w:rPr>
        <w:t>。</w:t>
      </w:r>
    </w:p>
    <w:p w14:paraId="3AE3CF51" w14:textId="77777777" w:rsidR="00D16BE9" w:rsidRDefault="00AC4FA2">
      <w:pPr>
        <w:pStyle w:val="0"/>
        <w:ind w:firstLineChars="200" w:firstLine="420"/>
      </w:pPr>
      <w:r>
        <w:rPr>
          <w:rFonts w:hint="eastAsia"/>
        </w:rPr>
        <w:t>以下框框对这两个原则进行了更详细的解释和说明：</w:t>
      </w:r>
    </w:p>
    <w:tbl>
      <w:tblPr>
        <w:tblStyle w:val="af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E5DFEC" w:themeFill="accent4" w:themeFillTint="33"/>
        <w:tblLook w:val="04A0" w:firstRow="1" w:lastRow="0" w:firstColumn="1" w:lastColumn="0" w:noHBand="0" w:noVBand="1"/>
      </w:tblPr>
      <w:tblGrid>
        <w:gridCol w:w="8296"/>
      </w:tblGrid>
      <w:tr w:rsidR="00D16BE9" w14:paraId="12D59E4D" w14:textId="77777777">
        <w:tc>
          <w:tcPr>
            <w:tcW w:w="8296" w:type="dxa"/>
            <w:shd w:val="clear" w:color="auto" w:fill="E5DFEC" w:themeFill="accent4" w:themeFillTint="33"/>
          </w:tcPr>
          <w:p w14:paraId="50952074" w14:textId="77777777" w:rsidR="00D16BE9" w:rsidRDefault="00AC4FA2">
            <w:pPr>
              <w:spacing w:line="300" w:lineRule="auto"/>
              <w:ind w:firstLine="422"/>
              <w:rPr>
                <w:rFonts w:eastAsia="宋体"/>
                <w:b/>
                <w:bCs/>
              </w:rPr>
            </w:pPr>
            <w:r>
              <w:rPr>
                <w:rFonts w:eastAsia="宋体" w:hint="eastAsia"/>
                <w:b/>
                <w:bCs/>
              </w:rPr>
              <w:t>术语和概念：归因性建模</w:t>
            </w:r>
          </w:p>
          <w:p w14:paraId="040AEDAB" w14:textId="77777777" w:rsidR="00D16BE9" w:rsidRDefault="00AC4FA2">
            <w:pPr>
              <w:spacing w:line="300" w:lineRule="auto"/>
              <w:ind w:firstLine="420"/>
              <w:rPr>
                <w:rFonts w:eastAsia="宋体"/>
              </w:rPr>
            </w:pPr>
            <w:r>
              <w:rPr>
                <w:rFonts w:eastAsia="宋体" w:hint="eastAsia"/>
              </w:rPr>
              <w:t>归因性生命周期清单建模原则也称为“会计”、“记账”、“回顾性”或“描述性”（有时可能令人困惑地称为“平均”或“非边际”）。它描绘了可以归因于系统（例如一个产品）生命周期中的潜在环境影响，即</w:t>
            </w:r>
            <w:proofErr w:type="gramStart"/>
            <w:r>
              <w:rPr>
                <w:rFonts w:eastAsia="宋体" w:hint="eastAsia"/>
              </w:rPr>
              <w:t>沿供应</w:t>
            </w:r>
            <w:proofErr w:type="gramEnd"/>
            <w:r>
              <w:rPr>
                <w:rFonts w:eastAsia="宋体" w:hint="eastAsia"/>
              </w:rPr>
              <w:t>链的上游和系统使用及生命周期结束的价值链的下游。归因性建模利用了历史、基于事实、可测量的数据，这些数据具有已知（或至少可以知道）的不确定性，并包括所有被识别为对所研究系统相关贡献的过程。</w:t>
            </w:r>
          </w:p>
          <w:p w14:paraId="324C5F56" w14:textId="77777777" w:rsidR="00D16BE9" w:rsidRDefault="00AC4FA2">
            <w:pPr>
              <w:spacing w:line="300" w:lineRule="auto"/>
              <w:ind w:firstLine="420"/>
              <w:rPr>
                <w:rFonts w:eastAsia="宋体"/>
              </w:rPr>
            </w:pPr>
            <w:r>
              <w:rPr>
                <w:rFonts w:eastAsia="宋体" w:hint="eastAsia"/>
              </w:rPr>
              <w:t>因此，在归因性建模中，系统按照其实际状态或历史状态（或预测状态）进行建模。这同样适用于其背景过程：作为背景数据时，理想情况下使用特定生产商提供的</w:t>
            </w:r>
            <w:r>
              <w:rPr>
                <w:rFonts w:eastAsia="宋体" w:hint="eastAsia"/>
              </w:rPr>
              <w:t>LCI</w:t>
            </w:r>
            <w:r>
              <w:rPr>
                <w:rFonts w:eastAsia="宋体" w:hint="eastAsia"/>
              </w:rPr>
              <w:t>数据，例如一个二级供应商为大型办公楼生产所需的砖块。在生产商或技术来源广泛的情况下，通常使用平均或通用数据，例如，对于奥地利消费产品的电力，使用奥地利的电力消费组合</w:t>
            </w:r>
            <w:r>
              <w:rPr>
                <w:rFonts w:eastAsia="宋体" w:hint="eastAsia"/>
              </w:rPr>
              <w:t xml:space="preserve">, </w:t>
            </w:r>
            <w:r>
              <w:rPr>
                <w:rFonts w:eastAsia="宋体" w:hint="eastAsia"/>
              </w:rPr>
              <w:t>具体包括水电、天然气、硬煤、燃油、核电、生物质等发电厂的实际定量份额，以及对</w:t>
            </w:r>
          </w:p>
          <w:p w14:paraId="36F23225" w14:textId="77777777" w:rsidR="00D16BE9" w:rsidRDefault="00AC4FA2">
            <w:pPr>
              <w:spacing w:line="300" w:lineRule="auto"/>
              <w:ind w:firstLine="420"/>
              <w:rPr>
                <w:rFonts w:eastAsia="宋体"/>
              </w:rPr>
            </w:pPr>
            <w:r>
              <w:rPr>
                <w:rFonts w:eastAsia="宋体" w:hint="eastAsia"/>
              </w:rPr>
              <w:t>章和第</w:t>
            </w:r>
            <w:r>
              <w:rPr>
                <w:rFonts w:eastAsia="宋体" w:hint="eastAsia"/>
              </w:rPr>
              <w:t>7.8</w:t>
            </w:r>
            <w:r>
              <w:rPr>
                <w:rFonts w:eastAsia="宋体" w:hint="eastAsia"/>
              </w:rPr>
              <w:t>章。</w:t>
            </w:r>
          </w:p>
          <w:p w14:paraId="047A8F5C" w14:textId="77777777" w:rsidR="00D16BE9" w:rsidRDefault="00AC4FA2">
            <w:pPr>
              <w:spacing w:line="300" w:lineRule="auto"/>
              <w:ind w:firstLine="420"/>
              <w:rPr>
                <w:rFonts w:eastAsia="宋体"/>
              </w:rPr>
            </w:pPr>
            <w:r>
              <w:rPr>
                <w:rFonts w:eastAsia="宋体" w:hint="eastAsia"/>
              </w:rPr>
              <w:t>奥地利市场的电力进口和出口。特定数据转为平均或通用数据仅出于实用考虑，这种简化是合理的，因为通常在供应链和价值链的多个步骤中会发生平均效应。</w:t>
            </w:r>
          </w:p>
          <w:p w14:paraId="6CDA6EB2" w14:textId="77777777" w:rsidR="00D16BE9" w:rsidRDefault="00AC4FA2">
            <w:pPr>
              <w:spacing w:line="300" w:lineRule="auto"/>
              <w:ind w:firstLine="420"/>
              <w:rPr>
                <w:rFonts w:eastAsia="宋体"/>
              </w:rPr>
            </w:pPr>
            <w:r>
              <w:rPr>
                <w:rFonts w:eastAsia="宋体" w:hint="eastAsia"/>
              </w:rPr>
              <w:t>有关如何使用归因性建模原则建模系统的更多细节，请参见第</w:t>
            </w:r>
            <w:r>
              <w:rPr>
                <w:rFonts w:eastAsia="宋体" w:hint="eastAsia"/>
              </w:rPr>
              <w:t>7.2</w:t>
            </w:r>
            <w:r>
              <w:rPr>
                <w:rFonts w:eastAsia="宋体" w:hint="eastAsia"/>
              </w:rPr>
              <w:t>章和第</w:t>
            </w:r>
            <w:r>
              <w:rPr>
                <w:rFonts w:eastAsia="宋体" w:hint="eastAsia"/>
              </w:rPr>
              <w:t>7.8</w:t>
            </w:r>
            <w:r>
              <w:rPr>
                <w:rFonts w:eastAsia="宋体" w:hint="eastAsia"/>
              </w:rPr>
              <w:t>章。</w:t>
            </w:r>
          </w:p>
        </w:tc>
      </w:tr>
    </w:tbl>
    <w:p w14:paraId="2826985C" w14:textId="77777777" w:rsidR="00D16BE9" w:rsidRDefault="00D16BE9">
      <w:pPr>
        <w:pStyle w:val="0"/>
        <w:ind w:firstLineChars="200" w:firstLine="420"/>
      </w:pPr>
    </w:p>
    <w:tbl>
      <w:tblPr>
        <w:tblStyle w:val="af6"/>
        <w:tblW w:w="0" w:type="auto"/>
        <w:tblLook w:val="04A0" w:firstRow="1" w:lastRow="0" w:firstColumn="1" w:lastColumn="0" w:noHBand="0" w:noVBand="1"/>
      </w:tblPr>
      <w:tblGrid>
        <w:gridCol w:w="8296"/>
      </w:tblGrid>
      <w:tr w:rsidR="00D16BE9" w14:paraId="572CFC73" w14:textId="77777777">
        <w:tc>
          <w:tcPr>
            <w:tcW w:w="8296" w:type="dxa"/>
            <w:tcBorders>
              <w:top w:val="nil"/>
              <w:left w:val="nil"/>
              <w:bottom w:val="nil"/>
              <w:right w:val="nil"/>
            </w:tcBorders>
            <w:shd w:val="clear" w:color="auto" w:fill="E5DFEC" w:themeFill="accent4" w:themeFillTint="33"/>
          </w:tcPr>
          <w:p w14:paraId="6BAFD796" w14:textId="77777777" w:rsidR="00D16BE9" w:rsidRDefault="00AC4FA2">
            <w:pPr>
              <w:spacing w:line="300" w:lineRule="auto"/>
              <w:ind w:firstLine="422"/>
              <w:rPr>
                <w:rFonts w:eastAsia="宋体"/>
                <w:b/>
                <w:bCs/>
              </w:rPr>
            </w:pPr>
            <w:r>
              <w:rPr>
                <w:rFonts w:eastAsia="宋体" w:hint="eastAsia"/>
                <w:b/>
                <w:bCs/>
              </w:rPr>
              <w:t>术语和概念：后果性建模</w:t>
            </w:r>
          </w:p>
          <w:p w14:paraId="53EE9159" w14:textId="77777777" w:rsidR="00D16BE9" w:rsidRDefault="00AC4FA2">
            <w:pPr>
              <w:spacing w:line="300" w:lineRule="auto"/>
              <w:ind w:firstLine="420"/>
              <w:rPr>
                <w:rFonts w:eastAsia="宋体"/>
              </w:rPr>
            </w:pPr>
            <w:r>
              <w:rPr>
                <w:rFonts w:eastAsia="宋体" w:hint="eastAsia"/>
              </w:rPr>
              <w:lastRenderedPageBreak/>
              <w:t>后果性生命周期清单建模原则也称为“变化导向”、“效果导向”、“决策基础”、“市场基础”，以及（较旧且不完全</w:t>
            </w:r>
            <w:r>
              <w:rPr>
                <w:rFonts w:eastAsia="宋体" w:hint="eastAsia"/>
              </w:rPr>
              <w:t>/</w:t>
            </w:r>
            <w:r>
              <w:rPr>
                <w:rFonts w:eastAsia="宋体" w:hint="eastAsia"/>
              </w:rPr>
              <w:t>误导性的）“边际”或“前瞻性”。它旨在识别前景系统中的决策对经济中其他过程和系统的影响，包括分析系统的背景系统和其他系统。它围绕这些后果建模分析系统。因此，后果性生命周期模型并不反映实际（或预测的）特定或平均供应链，而是建模一个假设的通用供应链，该供应链通过市场机制进行预测，可能还包括政治互动和消费者行为变化。</w:t>
            </w:r>
          </w:p>
          <w:p w14:paraId="024AE6EA" w14:textId="77777777" w:rsidR="00D16BE9" w:rsidRDefault="00AC4FA2">
            <w:pPr>
              <w:spacing w:line="300" w:lineRule="auto"/>
              <w:ind w:firstLine="420"/>
              <w:rPr>
                <w:rFonts w:eastAsia="宋体"/>
              </w:rPr>
            </w:pPr>
            <w:r>
              <w:rPr>
                <w:rFonts w:eastAsia="宋体" w:hint="eastAsia"/>
              </w:rPr>
              <w:t>为了更好地反映市场约束和供应</w:t>
            </w:r>
            <w:proofErr w:type="gramStart"/>
            <w:r>
              <w:rPr>
                <w:rFonts w:eastAsia="宋体" w:hint="eastAsia"/>
              </w:rPr>
              <w:t>商相关</w:t>
            </w:r>
            <w:proofErr w:type="gramEnd"/>
            <w:r>
              <w:rPr>
                <w:rFonts w:eastAsia="宋体" w:hint="eastAsia"/>
              </w:rPr>
              <w:t>的明确决策，一些研究人员通过明确考虑现有供应合同和计划中的未来供应商来限制市场机制模型。其他使用的约束包括现有或预期的政策措施，例如绿色税收</w:t>
            </w:r>
            <w:r>
              <w:rPr>
                <w:rFonts w:eastAsia="宋体" w:hint="eastAsia"/>
              </w:rPr>
              <w:t>/</w:t>
            </w:r>
            <w:r>
              <w:rPr>
                <w:rFonts w:eastAsia="宋体" w:hint="eastAsia"/>
              </w:rPr>
              <w:t>激励和材料禁令。</w:t>
            </w:r>
          </w:p>
          <w:p w14:paraId="0E8961D9" w14:textId="77777777" w:rsidR="00D16BE9" w:rsidRDefault="00AC4FA2">
            <w:pPr>
              <w:spacing w:line="300" w:lineRule="auto"/>
              <w:ind w:firstLine="420"/>
              <w:rPr>
                <w:rFonts w:eastAsia="宋体"/>
              </w:rPr>
            </w:pPr>
            <w:r>
              <w:rPr>
                <w:rFonts w:eastAsia="宋体" w:hint="eastAsia"/>
              </w:rPr>
              <w:t>后果性建模的关键步骤是识别边际过程，即从决策出发的通用供应链，并围绕其构建过程链生命周期模型（详细信息见第</w:t>
            </w:r>
            <w:r>
              <w:rPr>
                <w:rFonts w:eastAsia="宋体" w:hint="eastAsia"/>
              </w:rPr>
              <w:t>7.2.4</w:t>
            </w:r>
            <w:r>
              <w:rPr>
                <w:rFonts w:eastAsia="宋体" w:hint="eastAsia"/>
              </w:rPr>
              <w:t>章）。一些专家识别每一个单独的边际过程，另一些专家识别多个最可能的边际过程的组合，以获得更稳健的估计。</w:t>
            </w:r>
          </w:p>
          <w:p w14:paraId="477B7636" w14:textId="77777777" w:rsidR="00D16BE9" w:rsidRDefault="00AC4FA2">
            <w:pPr>
              <w:spacing w:line="300" w:lineRule="auto"/>
              <w:ind w:firstLine="420"/>
              <w:rPr>
                <w:rFonts w:eastAsia="宋体"/>
              </w:rPr>
            </w:pPr>
            <w:r>
              <w:rPr>
                <w:rFonts w:eastAsia="宋体" w:hint="eastAsia"/>
              </w:rPr>
              <w:t>在</w:t>
            </w:r>
            <w:r>
              <w:rPr>
                <w:rFonts w:eastAsia="宋体" w:hint="eastAsia"/>
              </w:rPr>
              <w:t>LCA</w:t>
            </w:r>
            <w:r>
              <w:rPr>
                <w:rFonts w:eastAsia="宋体" w:hint="eastAsia"/>
              </w:rPr>
              <w:t>实践者中，讨论了多种机制如何影响其他过程和产品，以及随之而来的后果类型：这些机制包括引发新生产设施的需求（或停用现有设施）、市场对竞争产品的替代、消费者行为变化等。次要后果可能会与主要后果相反（称为“反弹效应”）或进一步增强先前的后果。</w:t>
            </w:r>
          </w:p>
          <w:p w14:paraId="6672BED2" w14:textId="77777777" w:rsidR="00D16BE9" w:rsidRDefault="00AC4FA2">
            <w:pPr>
              <w:spacing w:line="300" w:lineRule="auto"/>
              <w:ind w:firstLine="420"/>
              <w:rPr>
                <w:rFonts w:eastAsia="宋体"/>
              </w:rPr>
            </w:pPr>
            <w:r>
              <w:rPr>
                <w:rFonts w:eastAsia="宋体" w:hint="eastAsia"/>
              </w:rPr>
              <w:t>关于建模主要市场后果，采用了一般（和在某些情况下部分）均衡模型的组件。建模市场后果的核心是对市场的定量理解，以及分析的商品或服务的供需直接和间接变化如何在市场中作用，导致其他商品和服务的需求和供应发生特定变化。</w:t>
            </w:r>
          </w:p>
          <w:p w14:paraId="5B0F69E2" w14:textId="77777777" w:rsidR="00D16BE9" w:rsidRDefault="00AC4FA2">
            <w:pPr>
              <w:spacing w:line="300" w:lineRule="auto"/>
              <w:ind w:firstLine="420"/>
              <w:rPr>
                <w:rFonts w:eastAsia="宋体"/>
              </w:rPr>
            </w:pPr>
            <w:r>
              <w:rPr>
                <w:rFonts w:eastAsia="宋体" w:hint="eastAsia"/>
              </w:rPr>
              <w:t>有关如何使用后果性方法原则建模系统的更多细节，请参见第</w:t>
            </w:r>
            <w:r>
              <w:rPr>
                <w:rFonts w:eastAsia="宋体" w:hint="eastAsia"/>
              </w:rPr>
              <w:t>7.2.4</w:t>
            </w:r>
            <w:r>
              <w:rPr>
                <w:rFonts w:eastAsia="宋体" w:hint="eastAsia"/>
              </w:rPr>
              <w:t>章和第</w:t>
            </w:r>
            <w:r>
              <w:rPr>
                <w:rFonts w:eastAsia="宋体" w:hint="eastAsia"/>
              </w:rPr>
              <w:t>7.8</w:t>
            </w:r>
            <w:r>
              <w:rPr>
                <w:rFonts w:eastAsia="宋体" w:hint="eastAsia"/>
              </w:rPr>
              <w:t>章。额，以及对</w:t>
            </w:r>
          </w:p>
          <w:p w14:paraId="795DFD02" w14:textId="77777777" w:rsidR="00D16BE9" w:rsidRDefault="00AC4FA2">
            <w:pPr>
              <w:spacing w:line="300" w:lineRule="auto"/>
              <w:ind w:firstLine="420"/>
              <w:rPr>
                <w:rFonts w:eastAsia="宋体"/>
              </w:rPr>
            </w:pPr>
            <w:r>
              <w:rPr>
                <w:rFonts w:eastAsia="宋体" w:hint="eastAsia"/>
              </w:rPr>
              <w:t>章和第</w:t>
            </w:r>
            <w:r>
              <w:rPr>
                <w:rFonts w:eastAsia="宋体" w:hint="eastAsia"/>
              </w:rPr>
              <w:t>7.8</w:t>
            </w:r>
            <w:r>
              <w:rPr>
                <w:rFonts w:eastAsia="宋体" w:hint="eastAsia"/>
              </w:rPr>
              <w:t>章。</w:t>
            </w:r>
          </w:p>
          <w:p w14:paraId="25C023E0" w14:textId="77777777" w:rsidR="00D16BE9" w:rsidRDefault="00D16BE9">
            <w:pPr>
              <w:pStyle w:val="0"/>
              <w:ind w:firstLineChars="200" w:firstLine="420"/>
            </w:pPr>
          </w:p>
        </w:tc>
      </w:tr>
    </w:tbl>
    <w:p w14:paraId="73DDAAD4" w14:textId="77777777" w:rsidR="00D16BE9" w:rsidRDefault="00AC4FA2">
      <w:pPr>
        <w:pStyle w:val="0"/>
        <w:ind w:firstLineChars="200" w:firstLine="420"/>
      </w:pPr>
      <w:r>
        <w:rPr>
          <w:rFonts w:hint="eastAsia"/>
        </w:rPr>
        <w:lastRenderedPageBreak/>
        <w:t>与选择适当的</w:t>
      </w:r>
      <w:r>
        <w:rPr>
          <w:rFonts w:hint="eastAsia"/>
        </w:rPr>
        <w:t>LCI</w:t>
      </w:r>
      <w:r>
        <w:rPr>
          <w:rFonts w:hint="eastAsia"/>
        </w:rPr>
        <w:t>建模框架密切相关的是如何解决过程和产品的多功能性问题（在</w:t>
      </w:r>
      <w:r>
        <w:rPr>
          <w:rFonts w:hint="eastAsia"/>
        </w:rPr>
        <w:t>ISO 14044:2006</w:t>
      </w:r>
      <w:r>
        <w:rPr>
          <w:rFonts w:hint="eastAsia"/>
        </w:rPr>
        <w:t>中归为“分配”）。因此，这个问题在详细说明</w:t>
      </w:r>
      <w:r>
        <w:rPr>
          <w:rFonts w:hint="eastAsia"/>
        </w:rPr>
        <w:t>LCI</w:t>
      </w:r>
      <w:r>
        <w:rPr>
          <w:rFonts w:hint="eastAsia"/>
        </w:rPr>
        <w:t>建模框架的规定和如何处理目标情况</w:t>
      </w:r>
      <w:r>
        <w:rPr>
          <w:rFonts w:hint="eastAsia"/>
        </w:rPr>
        <w:t>A</w:t>
      </w:r>
      <w:r>
        <w:rPr>
          <w:rFonts w:hint="eastAsia"/>
        </w:rPr>
        <w:t>、</w:t>
      </w:r>
      <w:r>
        <w:rPr>
          <w:rFonts w:hint="eastAsia"/>
        </w:rPr>
        <w:t>B</w:t>
      </w:r>
      <w:r>
        <w:rPr>
          <w:rFonts w:hint="eastAsia"/>
        </w:rPr>
        <w:t>和</w:t>
      </w:r>
      <w:r>
        <w:rPr>
          <w:rFonts w:hint="eastAsia"/>
        </w:rPr>
        <w:t>C</w:t>
      </w:r>
      <w:r>
        <w:rPr>
          <w:rFonts w:hint="eastAsia"/>
        </w:rPr>
        <w:t>的多功能</w:t>
      </w:r>
      <w:proofErr w:type="gramStart"/>
      <w:r>
        <w:rPr>
          <w:rFonts w:hint="eastAsia"/>
        </w:rPr>
        <w:t>性之前</w:t>
      </w:r>
      <w:proofErr w:type="gramEnd"/>
      <w:r>
        <w:rPr>
          <w:rFonts w:hint="eastAsia"/>
        </w:rPr>
        <w:t>进行了解释和说明。</w:t>
      </w:r>
    </w:p>
    <w:p w14:paraId="19EF8C2A" w14:textId="77777777" w:rsidR="00D16BE9" w:rsidRDefault="00AC4FA2">
      <w:pPr>
        <w:pStyle w:val="affd"/>
        <w:spacing w:beforeLines="0" w:before="0" w:afterLines="0" w:after="0"/>
        <w:ind w:firstLineChars="200" w:firstLine="482"/>
      </w:pPr>
      <w:bookmarkStart w:id="59" w:name="_Toc175603959"/>
      <w:r>
        <w:rPr>
          <w:rFonts w:hint="eastAsia"/>
          <w:sz w:val="24"/>
          <w:szCs w:val="40"/>
        </w:rPr>
        <w:t xml:space="preserve">6.5.3 </w:t>
      </w:r>
      <w:r>
        <w:rPr>
          <w:rFonts w:hint="eastAsia"/>
          <w:sz w:val="24"/>
          <w:szCs w:val="40"/>
        </w:rPr>
        <w:t>解决多功能性的</w:t>
      </w:r>
      <w:r>
        <w:rPr>
          <w:rFonts w:hint="eastAsia"/>
          <w:sz w:val="24"/>
          <w:szCs w:val="40"/>
        </w:rPr>
        <w:t>LCI</w:t>
      </w:r>
      <w:r>
        <w:rPr>
          <w:rFonts w:hint="eastAsia"/>
          <w:sz w:val="24"/>
          <w:szCs w:val="40"/>
        </w:rPr>
        <w:t>方法</w:t>
      </w:r>
      <w:bookmarkEnd w:id="59"/>
    </w:p>
    <w:p w14:paraId="15E0F88F" w14:textId="77777777" w:rsidR="00D16BE9" w:rsidRDefault="00AC4FA2">
      <w:pPr>
        <w:pStyle w:val="0"/>
        <w:ind w:firstLineChars="200" w:firstLine="420"/>
      </w:pPr>
      <w:r>
        <w:rPr>
          <w:rFonts w:hint="eastAsia"/>
        </w:rPr>
        <w:t>（参考</w:t>
      </w:r>
      <w:r>
        <w:rPr>
          <w:rFonts w:hint="eastAsia"/>
        </w:rPr>
        <w:t>ISO 14040</w:t>
      </w:r>
      <w:r>
        <w:rPr>
          <w:rFonts w:hint="eastAsia"/>
        </w:rPr>
        <w:t>第</w:t>
      </w:r>
      <w:r>
        <w:rPr>
          <w:rFonts w:hint="eastAsia"/>
        </w:rPr>
        <w:t>4.2.3.1</w:t>
      </w:r>
      <w:r>
        <w:rPr>
          <w:rFonts w:hint="eastAsia"/>
        </w:rPr>
        <w:t>章）</w:t>
      </w:r>
    </w:p>
    <w:p w14:paraId="72AC3C7F" w14:textId="77777777" w:rsidR="00D16BE9" w:rsidRDefault="00AC4FA2">
      <w:pPr>
        <w:pStyle w:val="0"/>
        <w:ind w:firstLineChars="200" w:firstLine="420"/>
      </w:pPr>
      <w:r>
        <w:rPr>
          <w:rFonts w:hint="eastAsia"/>
        </w:rPr>
        <w:t xml:space="preserve">6.5.3.1 </w:t>
      </w:r>
      <w:r>
        <w:rPr>
          <w:rFonts w:hint="eastAsia"/>
        </w:rPr>
        <w:t>引言</w:t>
      </w:r>
    </w:p>
    <w:p w14:paraId="5499B6F7" w14:textId="77777777" w:rsidR="00D16BE9" w:rsidRDefault="00AC4FA2">
      <w:pPr>
        <w:pStyle w:val="0"/>
        <w:ind w:firstLineChars="200" w:firstLine="422"/>
        <w:rPr>
          <w:b/>
          <w:bCs/>
        </w:rPr>
      </w:pPr>
      <w:r>
        <w:rPr>
          <w:rFonts w:hint="eastAsia"/>
          <w:b/>
          <w:bCs/>
        </w:rPr>
        <w:t>多功能过程</w:t>
      </w:r>
    </w:p>
    <w:p w14:paraId="280D120D" w14:textId="77777777" w:rsidR="00D16BE9" w:rsidRDefault="00AC4FA2">
      <w:pPr>
        <w:pStyle w:val="0"/>
        <w:ind w:firstLineChars="200" w:firstLine="420"/>
      </w:pPr>
      <w:r>
        <w:rPr>
          <w:rFonts w:hint="eastAsia"/>
        </w:rPr>
        <w:t>如果一个过程提供多个功能，即提供多个商品和</w:t>
      </w:r>
      <w:r>
        <w:rPr>
          <w:rFonts w:hint="eastAsia"/>
        </w:rPr>
        <w:t>/</w:t>
      </w:r>
      <w:r>
        <w:rPr>
          <w:rFonts w:hint="eastAsia"/>
        </w:rPr>
        <w:t>或服务（通常也称为简化的“副产品”），则称其为“多功能”的（见图</w:t>
      </w:r>
      <w:r>
        <w:rPr>
          <w:rFonts w:hint="eastAsia"/>
        </w:rPr>
        <w:t>6</w:t>
      </w:r>
      <w:r>
        <w:rPr>
          <w:rFonts w:hint="eastAsia"/>
        </w:rPr>
        <w:t>）。</w:t>
      </w:r>
    </w:p>
    <w:p w14:paraId="187A3AEA" w14:textId="77777777" w:rsidR="00D16BE9" w:rsidRDefault="00AC4FA2">
      <w:pPr>
        <w:pStyle w:val="0"/>
        <w:ind w:firstLineChars="200" w:firstLine="420"/>
      </w:pPr>
      <w:r>
        <w:rPr>
          <w:rFonts w:hint="eastAsia"/>
        </w:rPr>
        <w:t>一个经典的例子是氯化钠溶液的电解，生成副产品氢氧化钠溶液、氯气和氢气。废物焚烧炉中处理不同废物的过程是另一个例子；在这种情况下，该过程提供了处理不同废物的多个共服务。</w:t>
      </w:r>
    </w:p>
    <w:p w14:paraId="2432F3B5" w14:textId="77777777" w:rsidR="00D16BE9" w:rsidRDefault="00AC4FA2">
      <w:pPr>
        <w:pStyle w:val="0"/>
        <w:ind w:firstLineChars="200" w:firstLine="420"/>
      </w:pPr>
      <w:r>
        <w:rPr>
          <w:rFonts w:hint="eastAsia"/>
        </w:rPr>
        <w:lastRenderedPageBreak/>
        <w:t>在大多数简单商品和服务的</w:t>
      </w:r>
      <w:r>
        <w:rPr>
          <w:rFonts w:hint="eastAsia"/>
        </w:rPr>
        <w:t>LCI/LCA</w:t>
      </w:r>
      <w:r>
        <w:rPr>
          <w:rFonts w:hint="eastAsia"/>
        </w:rPr>
        <w:t>研究中，人们关注的是仅一个</w:t>
      </w:r>
      <w:proofErr w:type="gramStart"/>
      <w:r>
        <w:rPr>
          <w:rFonts w:hint="eastAsia"/>
        </w:rPr>
        <w:t>共功能</w:t>
      </w:r>
      <w:proofErr w:type="gramEnd"/>
      <w:r>
        <w:rPr>
          <w:rFonts w:hint="eastAsia"/>
        </w:rPr>
        <w:t>的具体生命周期</w:t>
      </w:r>
      <w:r>
        <w:rPr>
          <w:rStyle w:val="afb"/>
        </w:rPr>
        <w:footnoteReference w:id="44"/>
      </w:r>
      <w:r>
        <w:rPr>
          <w:rFonts w:hint="eastAsia"/>
        </w:rPr>
        <w:t>清单（例如上例中的氢氧化钠溶液或氯气）。为实现这一点，仅计入该分析功能的适当输入和输出（即消耗的材料、能源载体和部件、资源流、排放、废物等）。即，特定功能的清单应被隔离。</w:t>
      </w:r>
    </w:p>
    <w:p w14:paraId="51BC3248" w14:textId="77777777" w:rsidR="00D16BE9" w:rsidRDefault="00AC4FA2">
      <w:pPr>
        <w:pStyle w:val="0"/>
        <w:ind w:firstLineChars="200" w:firstLine="420"/>
      </w:pPr>
      <w:r>
        <w:rPr>
          <w:noProof/>
        </w:rPr>
        <w:drawing>
          <wp:inline distT="0" distB="0" distL="0" distR="0" wp14:anchorId="72215AAD" wp14:editId="04A0A3C6">
            <wp:extent cx="5274310" cy="2801620"/>
            <wp:effectExtent l="0" t="0" r="2540" b="0"/>
            <wp:docPr id="9718743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874370" name="图片 1"/>
                    <pic:cNvPicPr>
                      <a:picLocks noChangeAspect="1"/>
                    </pic:cNvPicPr>
                  </pic:nvPicPr>
                  <pic:blipFill>
                    <a:blip r:embed="rId36"/>
                    <a:stretch>
                      <a:fillRect/>
                    </a:stretch>
                  </pic:blipFill>
                  <pic:spPr>
                    <a:xfrm>
                      <a:off x="0" y="0"/>
                      <a:ext cx="5274310" cy="2801620"/>
                    </a:xfrm>
                    <a:prstGeom prst="rect">
                      <a:avLst/>
                    </a:prstGeom>
                  </pic:spPr>
                </pic:pic>
              </a:graphicData>
            </a:graphic>
          </wp:inline>
        </w:drawing>
      </w:r>
    </w:p>
    <w:p w14:paraId="3BE1D198" w14:textId="77777777" w:rsidR="00D16BE9" w:rsidRDefault="00AC4FA2">
      <w:pPr>
        <w:pStyle w:val="0"/>
        <w:ind w:firstLineChars="200" w:firstLine="422"/>
        <w:rPr>
          <w:b/>
          <w:bCs/>
        </w:rPr>
      </w:pPr>
      <w:r>
        <w:rPr>
          <w:rFonts w:hint="eastAsia"/>
          <w:b/>
          <w:bCs/>
        </w:rPr>
        <w:t>图</w:t>
      </w:r>
      <w:r>
        <w:rPr>
          <w:rFonts w:hint="eastAsia"/>
          <w:b/>
          <w:bCs/>
        </w:rPr>
        <w:t xml:space="preserve">6 </w:t>
      </w:r>
      <w:r>
        <w:rPr>
          <w:rFonts w:hint="eastAsia"/>
          <w:b/>
          <w:bCs/>
        </w:rPr>
        <w:t>多功能过程，涉及多个输入产品和消耗资源，同时生成各种废物和排放，并提供两个副产品</w:t>
      </w:r>
      <w:r>
        <w:rPr>
          <w:rFonts w:hint="eastAsia"/>
          <w:b/>
          <w:bCs/>
        </w:rPr>
        <w:t>1</w:t>
      </w:r>
      <w:r>
        <w:rPr>
          <w:rFonts w:hint="eastAsia"/>
          <w:b/>
          <w:bCs/>
        </w:rPr>
        <w:t>和</w:t>
      </w:r>
      <w:r>
        <w:rPr>
          <w:rFonts w:hint="eastAsia"/>
          <w:b/>
          <w:bCs/>
        </w:rPr>
        <w:t>2</w:t>
      </w:r>
      <w:r>
        <w:rPr>
          <w:rFonts w:hint="eastAsia"/>
          <w:b/>
          <w:bCs/>
        </w:rPr>
        <w:t>。</w:t>
      </w:r>
    </w:p>
    <w:p w14:paraId="61327B19" w14:textId="77777777" w:rsidR="00D16BE9" w:rsidRDefault="00AC4FA2">
      <w:pPr>
        <w:pStyle w:val="0"/>
        <w:ind w:firstLineChars="200" w:firstLine="422"/>
        <w:rPr>
          <w:b/>
          <w:bCs/>
        </w:rPr>
      </w:pPr>
      <w:r>
        <w:rPr>
          <w:rFonts w:hint="eastAsia"/>
          <w:b/>
          <w:bCs/>
        </w:rPr>
        <w:t>多功能过程具有多个</w:t>
      </w:r>
      <w:proofErr w:type="gramStart"/>
      <w:r>
        <w:rPr>
          <w:rFonts w:hint="eastAsia"/>
          <w:b/>
          <w:bCs/>
        </w:rPr>
        <w:t>共功能</w:t>
      </w:r>
      <w:proofErr w:type="gramEnd"/>
      <w:r>
        <w:rPr>
          <w:rFonts w:hint="eastAsia"/>
          <w:b/>
          <w:bCs/>
        </w:rPr>
        <w:t>集</w:t>
      </w:r>
    </w:p>
    <w:p w14:paraId="68A967D7" w14:textId="77777777" w:rsidR="00D16BE9" w:rsidRDefault="00AC4FA2">
      <w:pPr>
        <w:pStyle w:val="0"/>
        <w:ind w:firstLineChars="200" w:firstLine="420"/>
      </w:pPr>
      <w:r>
        <w:rPr>
          <w:rFonts w:hint="eastAsia"/>
        </w:rPr>
        <w:t>在少数情况下，多功能过程可能具有多个</w:t>
      </w:r>
      <w:proofErr w:type="gramStart"/>
      <w:r>
        <w:rPr>
          <w:rFonts w:hint="eastAsia"/>
        </w:rPr>
        <w:t>共功能</w:t>
      </w:r>
      <w:proofErr w:type="gramEnd"/>
      <w:r>
        <w:rPr>
          <w:rFonts w:hint="eastAsia"/>
        </w:rPr>
        <w:t>集。例如，不同废物的焚烧会产生电力和蒸汽作为副产品。具体考虑哪一组</w:t>
      </w:r>
      <w:proofErr w:type="gramStart"/>
      <w:r>
        <w:rPr>
          <w:rFonts w:hint="eastAsia"/>
        </w:rPr>
        <w:t>共功能</w:t>
      </w:r>
      <w:proofErr w:type="gramEnd"/>
      <w:r>
        <w:rPr>
          <w:rFonts w:hint="eastAsia"/>
        </w:rPr>
        <w:t>取决于研究的视角，即研究提出的问题：如果研究旨在计算其中一个废物的清单，则废物处理服务是共功能。如果研究旨在计算电力或蒸汽的清单，则这两者是相关的共功能。在后者的例子中，如果采用分配方法，清单将仅在这两者之间分配，所有其他流，包括废物处理服务，仅视为非功能性产品流。在替代方法中，仅会替代不需要的共功能（即蒸汽或电力，取决于哪个是所需的共功能）。</w:t>
      </w:r>
    </w:p>
    <w:p w14:paraId="46018350" w14:textId="77777777" w:rsidR="00D16BE9" w:rsidRDefault="00AC4FA2">
      <w:pPr>
        <w:pStyle w:val="0"/>
        <w:ind w:firstLineChars="200" w:firstLine="422"/>
        <w:rPr>
          <w:b/>
          <w:bCs/>
        </w:rPr>
      </w:pPr>
      <w:r>
        <w:rPr>
          <w:rFonts w:hint="eastAsia"/>
          <w:b/>
          <w:bCs/>
        </w:rPr>
        <w:t>多功能产品</w:t>
      </w:r>
    </w:p>
    <w:p w14:paraId="43177698" w14:textId="77777777" w:rsidR="00D16BE9" w:rsidRDefault="00AC4FA2">
      <w:pPr>
        <w:pStyle w:val="0"/>
        <w:ind w:firstLineChars="200" w:firstLine="420"/>
      </w:pPr>
      <w:r>
        <w:rPr>
          <w:rFonts w:hint="eastAsia"/>
        </w:rPr>
        <w:t>多功能产品（例如手机）是多功能过程的一种变体，其方法学上相同，但在</w:t>
      </w:r>
      <w:r>
        <w:rPr>
          <w:rFonts w:hint="eastAsia"/>
        </w:rPr>
        <w:t>LCI</w:t>
      </w:r>
      <w:r>
        <w:rPr>
          <w:rFonts w:hint="eastAsia"/>
        </w:rPr>
        <w:t>数据集中通常以不同的方式建模：虽然前述多功能过程的每个</w:t>
      </w:r>
      <w:proofErr w:type="gramStart"/>
      <w:r>
        <w:rPr>
          <w:rFonts w:hint="eastAsia"/>
        </w:rPr>
        <w:t>共功能</w:t>
      </w:r>
      <w:proofErr w:type="gramEnd"/>
      <w:r>
        <w:rPr>
          <w:rFonts w:hint="eastAsia"/>
        </w:rPr>
        <w:t>都有单独的参考流，但在这种情况下，通常仅使用一个参考流。这不仅因为用户将手机视为一个产品，而且因为它作为一个整体进行管理（例如包装）、运输、使用和处置，即与其他具有物理上不同商品（或服务）的情况不同。</w:t>
      </w:r>
    </w:p>
    <w:p w14:paraId="762D7996" w14:textId="77777777" w:rsidR="00D16BE9" w:rsidRDefault="00AC4FA2">
      <w:pPr>
        <w:pStyle w:val="0"/>
        <w:ind w:firstLineChars="200" w:firstLine="420"/>
      </w:pPr>
      <w:r>
        <w:rPr>
          <w:rFonts w:hint="eastAsia"/>
        </w:rPr>
        <w:t>对于涉及复杂商品和服务的</w:t>
      </w:r>
      <w:r>
        <w:rPr>
          <w:rFonts w:hint="eastAsia"/>
        </w:rPr>
        <w:t>LCI/LCA</w:t>
      </w:r>
      <w:r>
        <w:rPr>
          <w:rFonts w:hint="eastAsia"/>
        </w:rPr>
        <w:t>研究（例如手机），通常关注的是整个产品及其所有功能。然而，在与类似产品进行比较时，必须使备选产品完全可比，例如，被比较的手</w:t>
      </w:r>
      <w:r>
        <w:rPr>
          <w:rFonts w:hint="eastAsia"/>
        </w:rPr>
        <w:lastRenderedPageBreak/>
        <w:t>机型号可能缺少至少一个功能（例如</w:t>
      </w:r>
      <w:r>
        <w:rPr>
          <w:rFonts w:hint="eastAsia"/>
        </w:rPr>
        <w:t>MMS</w:t>
      </w:r>
      <w:r>
        <w:rPr>
          <w:rFonts w:hint="eastAsia"/>
        </w:rPr>
        <w:t>），或在至少一个功能的定量方面存在差异（例如存储空间）。</w:t>
      </w:r>
    </w:p>
    <w:p w14:paraId="499E5D90" w14:textId="77777777" w:rsidR="00D16BE9" w:rsidRDefault="00AC4FA2">
      <w:pPr>
        <w:pStyle w:val="0"/>
        <w:ind w:firstLineChars="200" w:firstLine="422"/>
        <w:rPr>
          <w:b/>
          <w:bCs/>
        </w:rPr>
      </w:pPr>
      <w:r>
        <w:rPr>
          <w:rFonts w:hint="eastAsia"/>
          <w:b/>
          <w:bCs/>
        </w:rPr>
        <w:t>解决多功能性</w:t>
      </w:r>
    </w:p>
    <w:p w14:paraId="5B7830B5" w14:textId="77777777" w:rsidR="00D16BE9" w:rsidRDefault="00AC4FA2">
      <w:pPr>
        <w:pStyle w:val="0"/>
        <w:ind w:firstLineChars="200" w:firstLine="420"/>
      </w:pPr>
      <w:r>
        <w:rPr>
          <w:rFonts w:hint="eastAsia"/>
        </w:rPr>
        <w:t>解决多功能性有不同的方法。选择最合适的方法取决于研究的目标情况、可用的数据和信息以及多功能过程或产品的特性。</w:t>
      </w:r>
    </w:p>
    <w:p w14:paraId="2CF16FF7" w14:textId="77777777" w:rsidR="00D16BE9" w:rsidRDefault="00AC4FA2">
      <w:pPr>
        <w:pStyle w:val="0"/>
        <w:ind w:firstLineChars="200" w:firstLine="420"/>
      </w:pPr>
      <w:r>
        <w:rPr>
          <w:rFonts w:hint="eastAsia"/>
        </w:rPr>
        <w:t>最合适的解决多功能性的方法应在</w:t>
      </w:r>
      <w:r>
        <w:rPr>
          <w:rFonts w:hint="eastAsia"/>
        </w:rPr>
        <w:t>LCA</w:t>
      </w:r>
      <w:r>
        <w:rPr>
          <w:rFonts w:hint="eastAsia"/>
        </w:rPr>
        <w:t>的范围阶段（或至少在计划数据收集的清单阶段）确定，因为它会影响所需的清单数据和其他信息。本章的剩余部分介绍了这一主题及相关概念，这些概念也作为后续应用这些方法的基础。</w:t>
      </w:r>
    </w:p>
    <w:p w14:paraId="456112E6" w14:textId="77777777" w:rsidR="00D16BE9" w:rsidRDefault="00AC4FA2">
      <w:pPr>
        <w:pStyle w:val="afff"/>
        <w:spacing w:before="0" w:after="0"/>
        <w:ind w:firstLineChars="200" w:firstLine="422"/>
      </w:pPr>
      <w:r>
        <w:rPr>
          <w:rFonts w:hint="eastAsia"/>
        </w:rPr>
        <w:t>6.5.3.2 ISO</w:t>
      </w:r>
      <w:r>
        <w:rPr>
          <w:rFonts w:hint="eastAsia"/>
        </w:rPr>
        <w:t>解决多功能性的层级结构</w:t>
      </w:r>
    </w:p>
    <w:p w14:paraId="381ED5ED" w14:textId="77777777" w:rsidR="00D16BE9" w:rsidRDefault="00AC4FA2">
      <w:pPr>
        <w:pStyle w:val="0"/>
        <w:ind w:firstLineChars="200" w:firstLine="422"/>
        <w:rPr>
          <w:b/>
          <w:bCs/>
        </w:rPr>
      </w:pPr>
      <w:r>
        <w:rPr>
          <w:rFonts w:hint="eastAsia"/>
          <w:b/>
          <w:bCs/>
        </w:rPr>
        <w:t>引言</w:t>
      </w:r>
    </w:p>
    <w:p w14:paraId="1201ACCF" w14:textId="77777777" w:rsidR="00D16BE9" w:rsidRDefault="00AC4FA2">
      <w:pPr>
        <w:pStyle w:val="0"/>
        <w:ind w:firstLineChars="200" w:firstLine="420"/>
      </w:pPr>
      <w:r>
        <w:rPr>
          <w:rFonts w:hint="eastAsia"/>
        </w:rPr>
        <w:t>在“分配”这一标题下，</w:t>
      </w:r>
      <w:r>
        <w:rPr>
          <w:rFonts w:hint="eastAsia"/>
        </w:rPr>
        <w:t>ISO 14044:2006</w:t>
      </w:r>
      <w:r>
        <w:rPr>
          <w:rFonts w:hint="eastAsia"/>
        </w:rPr>
        <w:t>提出了针对这一多功能性问题的不同方法的层级结构</w:t>
      </w:r>
      <w:r>
        <w:rPr>
          <w:rStyle w:val="afb"/>
        </w:rPr>
        <w:footnoteReference w:id="45"/>
      </w:r>
      <w:r>
        <w:rPr>
          <w:rFonts w:hint="eastAsia"/>
        </w:rPr>
        <w:t>。该层级结构是制定</w:t>
      </w:r>
      <w:r>
        <w:rPr>
          <w:rFonts w:hint="eastAsia"/>
        </w:rPr>
        <w:t>ILCD</w:t>
      </w:r>
      <w:r>
        <w:rPr>
          <w:rFonts w:hint="eastAsia"/>
        </w:rPr>
        <w:t>指导的起点，详细指导分别在第</w:t>
      </w:r>
      <w:r>
        <w:rPr>
          <w:rFonts w:hint="eastAsia"/>
        </w:rPr>
        <w:t>7.9</w:t>
      </w:r>
      <w:r>
        <w:rPr>
          <w:rFonts w:hint="eastAsia"/>
        </w:rPr>
        <w:t>章（完全归因性建模）和第</w:t>
      </w:r>
      <w:r>
        <w:rPr>
          <w:rFonts w:hint="eastAsia"/>
        </w:rPr>
        <w:t>7.2.4.6</w:t>
      </w:r>
      <w:r>
        <w:rPr>
          <w:rFonts w:hint="eastAsia"/>
        </w:rPr>
        <w:t>章（完全后果性建模）中提供。第</w:t>
      </w:r>
      <w:r>
        <w:rPr>
          <w:rFonts w:hint="eastAsia"/>
        </w:rPr>
        <w:t>6.5.4</w:t>
      </w:r>
      <w:r>
        <w:rPr>
          <w:rFonts w:hint="eastAsia"/>
        </w:rPr>
        <w:t>章提供了</w:t>
      </w:r>
      <w:r>
        <w:rPr>
          <w:rFonts w:hint="eastAsia"/>
        </w:rPr>
        <w:t>LCA</w:t>
      </w:r>
      <w:r>
        <w:rPr>
          <w:rFonts w:hint="eastAsia"/>
        </w:rPr>
        <w:t>实践中遇到的主要三种目标情况</w:t>
      </w:r>
      <w:r>
        <w:rPr>
          <w:rFonts w:hint="eastAsia"/>
        </w:rPr>
        <w:t>A</w:t>
      </w:r>
      <w:r>
        <w:rPr>
          <w:rFonts w:hint="eastAsia"/>
        </w:rPr>
        <w:t>、</w:t>
      </w:r>
      <w:r>
        <w:rPr>
          <w:rFonts w:hint="eastAsia"/>
        </w:rPr>
        <w:t>B</w:t>
      </w:r>
      <w:r>
        <w:rPr>
          <w:rFonts w:hint="eastAsia"/>
        </w:rPr>
        <w:t>和</w:t>
      </w:r>
      <w:r>
        <w:rPr>
          <w:rFonts w:hint="eastAsia"/>
        </w:rPr>
        <w:t>C</w:t>
      </w:r>
      <w:r>
        <w:rPr>
          <w:rFonts w:hint="eastAsia"/>
        </w:rPr>
        <w:t>的系统化和简化规定。</w:t>
      </w:r>
    </w:p>
    <w:p w14:paraId="654F2E27" w14:textId="77777777" w:rsidR="00D16BE9" w:rsidRDefault="00AC4FA2">
      <w:pPr>
        <w:pStyle w:val="0"/>
        <w:ind w:firstLineChars="200" w:firstLine="422"/>
        <w:rPr>
          <w:b/>
          <w:bCs/>
        </w:rPr>
      </w:pPr>
      <w:r>
        <w:rPr>
          <w:rFonts w:hint="eastAsia"/>
          <w:b/>
          <w:bCs/>
        </w:rPr>
        <w:t>第一种方法：多功能过程的细分</w:t>
      </w:r>
    </w:p>
    <w:p w14:paraId="29AA8DC6" w14:textId="77777777" w:rsidR="00D16BE9" w:rsidRDefault="00AC4FA2">
      <w:pPr>
        <w:pStyle w:val="0"/>
        <w:ind w:firstLineChars="200" w:firstLine="420"/>
      </w:pPr>
      <w:r>
        <w:rPr>
          <w:rFonts w:hint="eastAsia"/>
        </w:rPr>
        <w:t>ISO</w:t>
      </w:r>
      <w:r>
        <w:rPr>
          <w:rFonts w:hint="eastAsia"/>
        </w:rPr>
        <w:t>层级结构的起点是将多功能黑箱单元过程细分为单一功能的操作单元过程</w:t>
      </w:r>
      <w:r>
        <w:rPr>
          <w:rStyle w:val="afb"/>
        </w:rPr>
        <w:footnoteReference w:id="46"/>
      </w:r>
      <w:r>
        <w:rPr>
          <w:rFonts w:hint="eastAsia"/>
        </w:rPr>
        <w:t>，从而解放出实际需要的过程，避免了分配的需要（见图</w:t>
      </w:r>
      <w:r>
        <w:rPr>
          <w:rFonts w:hint="eastAsia"/>
        </w:rPr>
        <w:t>7</w:t>
      </w:r>
      <w:r>
        <w:rPr>
          <w:rFonts w:hint="eastAsia"/>
        </w:rPr>
        <w:t>和图</w:t>
      </w:r>
      <w:r>
        <w:rPr>
          <w:rFonts w:hint="eastAsia"/>
        </w:rPr>
        <w:t>8</w:t>
      </w:r>
      <w:r>
        <w:rPr>
          <w:rFonts w:hint="eastAsia"/>
        </w:rPr>
        <w:t>）。</w:t>
      </w:r>
    </w:p>
    <w:p w14:paraId="0F0DA539" w14:textId="77777777" w:rsidR="00D16BE9" w:rsidRDefault="00AC4FA2">
      <w:pPr>
        <w:pStyle w:val="0"/>
        <w:ind w:firstLineChars="200" w:firstLine="420"/>
      </w:pPr>
      <w:r>
        <w:rPr>
          <w:noProof/>
        </w:rPr>
        <w:drawing>
          <wp:inline distT="0" distB="0" distL="0" distR="0" wp14:anchorId="21B79F66" wp14:editId="1C6AD5F0">
            <wp:extent cx="5274310" cy="2647315"/>
            <wp:effectExtent l="0" t="0" r="2540" b="635"/>
            <wp:docPr id="9328446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844610" name="图片 1"/>
                    <pic:cNvPicPr>
                      <a:picLocks noChangeAspect="1"/>
                    </pic:cNvPicPr>
                  </pic:nvPicPr>
                  <pic:blipFill>
                    <a:blip r:embed="rId37"/>
                    <a:stretch>
                      <a:fillRect/>
                    </a:stretch>
                  </pic:blipFill>
                  <pic:spPr>
                    <a:xfrm>
                      <a:off x="0" y="0"/>
                      <a:ext cx="5274310" cy="2647315"/>
                    </a:xfrm>
                    <a:prstGeom prst="rect">
                      <a:avLst/>
                    </a:prstGeom>
                  </pic:spPr>
                </pic:pic>
              </a:graphicData>
            </a:graphic>
          </wp:inline>
        </w:drawing>
      </w:r>
    </w:p>
    <w:p w14:paraId="19882957" w14:textId="77777777" w:rsidR="00D16BE9" w:rsidRDefault="00AC4FA2">
      <w:pPr>
        <w:pStyle w:val="0"/>
        <w:ind w:firstLineChars="200" w:firstLine="422"/>
        <w:rPr>
          <w:b/>
          <w:bCs/>
        </w:rPr>
      </w:pPr>
      <w:r>
        <w:rPr>
          <w:rFonts w:hint="eastAsia"/>
          <w:b/>
          <w:bCs/>
        </w:rPr>
        <w:t>图</w:t>
      </w:r>
      <w:r>
        <w:rPr>
          <w:rFonts w:hint="eastAsia"/>
          <w:b/>
          <w:bCs/>
        </w:rPr>
        <w:t xml:space="preserve">7 </w:t>
      </w:r>
      <w:r>
        <w:rPr>
          <w:rFonts w:hint="eastAsia"/>
          <w:b/>
          <w:bCs/>
        </w:rPr>
        <w:t>黑箱单元过程和单一操作单元过程。两者可以有一个或多个（共）功能（例如，如图所示的副产品）。</w:t>
      </w:r>
    </w:p>
    <w:tbl>
      <w:tblPr>
        <w:tblStyle w:val="af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E5DFEC" w:themeFill="accent4" w:themeFillTint="33"/>
        <w:tblLook w:val="04A0" w:firstRow="1" w:lastRow="0" w:firstColumn="1" w:lastColumn="0" w:noHBand="0" w:noVBand="1"/>
      </w:tblPr>
      <w:tblGrid>
        <w:gridCol w:w="8296"/>
      </w:tblGrid>
      <w:tr w:rsidR="00D16BE9" w14:paraId="241B1B92" w14:textId="77777777">
        <w:tc>
          <w:tcPr>
            <w:tcW w:w="8296" w:type="dxa"/>
            <w:shd w:val="clear" w:color="auto" w:fill="E5DFEC" w:themeFill="accent4" w:themeFillTint="33"/>
          </w:tcPr>
          <w:p w14:paraId="17A6B9D6" w14:textId="77777777" w:rsidR="00D16BE9" w:rsidRDefault="00AC4FA2">
            <w:pPr>
              <w:spacing w:line="300" w:lineRule="auto"/>
              <w:ind w:firstLine="422"/>
              <w:rPr>
                <w:rFonts w:eastAsia="宋体"/>
                <w:b/>
                <w:bCs/>
              </w:rPr>
            </w:pPr>
            <w:r>
              <w:rPr>
                <w:rFonts w:eastAsia="宋体" w:hint="eastAsia"/>
                <w:b/>
                <w:bCs/>
              </w:rPr>
              <w:t>术语和概念：多功能过程的细分</w:t>
            </w:r>
          </w:p>
          <w:p w14:paraId="7234084D" w14:textId="77777777" w:rsidR="00D16BE9" w:rsidRDefault="00AC4FA2">
            <w:pPr>
              <w:spacing w:line="300" w:lineRule="auto"/>
              <w:ind w:firstLine="420"/>
              <w:rPr>
                <w:rFonts w:eastAsia="宋体"/>
              </w:rPr>
            </w:pPr>
            <w:r>
              <w:rPr>
                <w:rFonts w:eastAsia="宋体" w:hint="eastAsia"/>
              </w:rPr>
              <w:lastRenderedPageBreak/>
              <w:t>“细分”多功能过程指的是对与分析系统相关且包含在多功能过程中的单一功能过程单独收集数据。细分通常但不是总是可以避免对黑箱单元过程的分配；见图</w:t>
            </w:r>
            <w:r>
              <w:rPr>
                <w:rFonts w:eastAsia="宋体" w:hint="eastAsia"/>
              </w:rPr>
              <w:t>7</w:t>
            </w:r>
            <w:r>
              <w:rPr>
                <w:rFonts w:eastAsia="宋体" w:hint="eastAsia"/>
              </w:rPr>
              <w:t>。</w:t>
            </w:r>
          </w:p>
          <w:p w14:paraId="512F6FB4" w14:textId="77777777" w:rsidR="00D16BE9" w:rsidRDefault="00AC4FA2">
            <w:pPr>
              <w:spacing w:line="300" w:lineRule="auto"/>
              <w:ind w:firstLine="420"/>
              <w:rPr>
                <w:rFonts w:eastAsia="宋体"/>
              </w:rPr>
            </w:pPr>
            <w:r>
              <w:rPr>
                <w:rFonts w:eastAsia="宋体" w:hint="eastAsia"/>
              </w:rPr>
              <w:t>这样，实际需要的过程被解放出来，解决了多功能性问题。除非其中任何单一操作单元过程仍然是多功能的。然而，即使如此，数据准确性也通常得到了显著提升。请注意，细分是归因性建模下解决进一步可细分过程的多功能性的唯一正确</w:t>
            </w:r>
            <w:r>
              <w:rPr>
                <w:rFonts w:eastAsia="宋体" w:hint="eastAsia"/>
              </w:rPr>
              <w:t>/</w:t>
            </w:r>
            <w:r>
              <w:rPr>
                <w:rFonts w:eastAsia="宋体" w:hint="eastAsia"/>
              </w:rPr>
              <w:t>准确的方法；对黑箱单元过程的“快捷方式”分配通常会导致清单失真，如文本中所述。</w:t>
            </w:r>
          </w:p>
          <w:p w14:paraId="23DD1E70" w14:textId="77777777" w:rsidR="00D16BE9" w:rsidRDefault="00AC4FA2">
            <w:pPr>
              <w:spacing w:line="300" w:lineRule="auto"/>
              <w:ind w:firstLine="420"/>
              <w:rPr>
                <w:rFonts w:eastAsia="宋体"/>
              </w:rPr>
            </w:pPr>
            <w:r>
              <w:rPr>
                <w:rFonts w:eastAsia="宋体" w:hint="eastAsia"/>
              </w:rPr>
              <w:t>在后果性建模中，细分也是适用的。</w:t>
            </w:r>
            <w:r>
              <w:rPr>
                <w:rStyle w:val="afb"/>
                <w:rFonts w:eastAsia="宋体" w:hint="eastAsia"/>
              </w:rPr>
              <w:footnoteReference w:id="47"/>
            </w:r>
          </w:p>
          <w:p w14:paraId="74E5848D" w14:textId="77777777" w:rsidR="00D16BE9" w:rsidRDefault="00AC4FA2">
            <w:pPr>
              <w:spacing w:line="300" w:lineRule="auto"/>
              <w:ind w:firstLine="420"/>
              <w:rPr>
                <w:rFonts w:eastAsia="宋体"/>
              </w:rPr>
            </w:pPr>
            <w:r>
              <w:rPr>
                <w:rFonts w:eastAsia="宋体" w:hint="eastAsia"/>
              </w:rPr>
              <w:t>有关细分、部分细分和虚拟细分的更多细节，请参见第</w:t>
            </w:r>
            <w:r>
              <w:rPr>
                <w:rFonts w:eastAsia="宋体" w:hint="eastAsia"/>
              </w:rPr>
              <w:t>7.4.2.2</w:t>
            </w:r>
            <w:r>
              <w:rPr>
                <w:rFonts w:eastAsia="宋体" w:hint="eastAsia"/>
              </w:rPr>
              <w:t>章。</w:t>
            </w:r>
          </w:p>
        </w:tc>
      </w:tr>
    </w:tbl>
    <w:p w14:paraId="3EFD7DBD" w14:textId="77777777" w:rsidR="00D16BE9" w:rsidRDefault="00D16BE9">
      <w:pPr>
        <w:pStyle w:val="0"/>
        <w:ind w:firstLineChars="200" w:firstLine="420"/>
      </w:pPr>
    </w:p>
    <w:p w14:paraId="1DCDA35D" w14:textId="77777777" w:rsidR="00D16BE9" w:rsidRDefault="00AC4FA2">
      <w:pPr>
        <w:pStyle w:val="0"/>
        <w:ind w:firstLineChars="200" w:firstLine="420"/>
      </w:pPr>
      <w:r>
        <w:rPr>
          <w:noProof/>
        </w:rPr>
        <w:drawing>
          <wp:inline distT="0" distB="0" distL="0" distR="0" wp14:anchorId="499E0F69" wp14:editId="4FC203F6">
            <wp:extent cx="5274310" cy="2584450"/>
            <wp:effectExtent l="0" t="0" r="2540" b="6350"/>
            <wp:docPr id="11616870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687072" name="图片 1"/>
                    <pic:cNvPicPr>
                      <a:picLocks noChangeAspect="1"/>
                    </pic:cNvPicPr>
                  </pic:nvPicPr>
                  <pic:blipFill>
                    <a:blip r:embed="rId38"/>
                    <a:stretch>
                      <a:fillRect/>
                    </a:stretch>
                  </pic:blipFill>
                  <pic:spPr>
                    <a:xfrm>
                      <a:off x="0" y="0"/>
                      <a:ext cx="5274310" cy="2584450"/>
                    </a:xfrm>
                    <a:prstGeom prst="rect">
                      <a:avLst/>
                    </a:prstGeom>
                  </pic:spPr>
                </pic:pic>
              </a:graphicData>
            </a:graphic>
          </wp:inline>
        </w:drawing>
      </w:r>
    </w:p>
    <w:p w14:paraId="7500E93E" w14:textId="77777777" w:rsidR="00D16BE9" w:rsidRDefault="00AC4FA2">
      <w:pPr>
        <w:pStyle w:val="0"/>
        <w:ind w:firstLineChars="200" w:firstLine="422"/>
        <w:rPr>
          <w:b/>
          <w:bCs/>
        </w:rPr>
      </w:pPr>
      <w:r>
        <w:rPr>
          <w:rFonts w:hint="eastAsia"/>
          <w:b/>
          <w:bCs/>
        </w:rPr>
        <w:t>图</w:t>
      </w:r>
      <w:r>
        <w:rPr>
          <w:rFonts w:hint="eastAsia"/>
          <w:b/>
          <w:bCs/>
        </w:rPr>
        <w:t xml:space="preserve">8 </w:t>
      </w:r>
      <w:r>
        <w:rPr>
          <w:rFonts w:hint="eastAsia"/>
          <w:b/>
          <w:bCs/>
        </w:rPr>
        <w:t>通过细分黑箱单元过程解决多功能性问题（见图</w:t>
      </w:r>
      <w:r>
        <w:rPr>
          <w:rFonts w:hint="eastAsia"/>
          <w:b/>
          <w:bCs/>
        </w:rPr>
        <w:t>6</w:t>
      </w:r>
      <w:r>
        <w:rPr>
          <w:rFonts w:hint="eastAsia"/>
          <w:b/>
          <w:bCs/>
        </w:rPr>
        <w:t>）。细分产生了单一功能单元过程链“</w:t>
      </w:r>
      <w:r>
        <w:rPr>
          <w:rFonts w:hint="eastAsia"/>
          <w:b/>
          <w:bCs/>
        </w:rPr>
        <w:t>P1</w:t>
      </w:r>
      <w:r>
        <w:rPr>
          <w:rFonts w:hint="eastAsia"/>
          <w:b/>
          <w:bCs/>
        </w:rPr>
        <w:t>”到“</w:t>
      </w:r>
      <w:r>
        <w:rPr>
          <w:rFonts w:hint="eastAsia"/>
          <w:b/>
          <w:bCs/>
        </w:rPr>
        <w:t>P3</w:t>
      </w:r>
      <w:r>
        <w:rPr>
          <w:rFonts w:hint="eastAsia"/>
          <w:b/>
          <w:bCs/>
        </w:rPr>
        <w:t>”，这些过程</w:t>
      </w:r>
      <w:proofErr w:type="gramStart"/>
      <w:r>
        <w:rPr>
          <w:rFonts w:hint="eastAsia"/>
          <w:b/>
          <w:bCs/>
        </w:rPr>
        <w:t>链产生</w:t>
      </w:r>
      <w:proofErr w:type="gramEnd"/>
      <w:r>
        <w:rPr>
          <w:rFonts w:hint="eastAsia"/>
          <w:b/>
          <w:bCs/>
        </w:rPr>
        <w:t>了分析的“产品</w:t>
      </w:r>
      <w:r>
        <w:rPr>
          <w:rFonts w:hint="eastAsia"/>
          <w:b/>
          <w:bCs/>
        </w:rPr>
        <w:t>1</w:t>
      </w:r>
      <w:r>
        <w:rPr>
          <w:rFonts w:hint="eastAsia"/>
          <w:b/>
          <w:bCs/>
        </w:rPr>
        <w:t>”。</w:t>
      </w:r>
    </w:p>
    <w:p w14:paraId="3F00F426" w14:textId="77777777" w:rsidR="00D16BE9" w:rsidRDefault="00AC4FA2">
      <w:pPr>
        <w:pStyle w:val="0"/>
        <w:ind w:firstLineChars="200" w:firstLine="420"/>
      </w:pPr>
      <w:r>
        <w:rPr>
          <w:rFonts w:hint="eastAsia"/>
        </w:rPr>
        <w:t>细分仅在分离的单元过程也不是多功能的情况下才能实现这一目的（如图</w:t>
      </w:r>
      <w:r>
        <w:rPr>
          <w:rFonts w:hint="eastAsia"/>
        </w:rPr>
        <w:t>8</w:t>
      </w:r>
      <w:r>
        <w:rPr>
          <w:rFonts w:hint="eastAsia"/>
        </w:rPr>
        <w:t>中的示例）。然而，除了可能解决多功能性问题之外，单独识别“真实”的单元过程还具有其他质量控制和审查的优势，因为清单不会将多个过程或整个站点合并到一个“黑箱”中。还需要注意的是，如果在黑箱单元过程上进行分配，结果通常会失真</w:t>
      </w:r>
      <w:r>
        <w:rPr>
          <w:rFonts w:hint="eastAsia"/>
        </w:rPr>
        <w:t>/</w:t>
      </w:r>
      <w:r>
        <w:rPr>
          <w:rFonts w:hint="eastAsia"/>
        </w:rPr>
        <w:t>不正确，因为黑箱单元过程中的所有过程通常不会以相同的程度与所有</w:t>
      </w:r>
      <w:proofErr w:type="gramStart"/>
      <w:r>
        <w:rPr>
          <w:rFonts w:hint="eastAsia"/>
        </w:rPr>
        <w:t>共功能</w:t>
      </w:r>
      <w:proofErr w:type="gramEnd"/>
      <w:r>
        <w:rPr>
          <w:rFonts w:hint="eastAsia"/>
        </w:rPr>
        <w:t>相关（例如见图</w:t>
      </w:r>
      <w:r>
        <w:rPr>
          <w:rFonts w:hint="eastAsia"/>
        </w:rPr>
        <w:t>7</w:t>
      </w:r>
      <w:r>
        <w:rPr>
          <w:rFonts w:hint="eastAsia"/>
        </w:rPr>
        <w:t>）。</w:t>
      </w:r>
    </w:p>
    <w:p w14:paraId="22A31CC4" w14:textId="77777777" w:rsidR="00D16BE9" w:rsidRDefault="00AC4FA2">
      <w:pPr>
        <w:pStyle w:val="0"/>
        <w:ind w:firstLineChars="200" w:firstLine="420"/>
      </w:pPr>
      <w:r>
        <w:rPr>
          <w:rFonts w:hint="eastAsia"/>
        </w:rPr>
        <w:t>除了</w:t>
      </w:r>
      <w:r>
        <w:rPr>
          <w:rFonts w:hint="eastAsia"/>
        </w:rPr>
        <w:t>ISO</w:t>
      </w:r>
      <w:r>
        <w:rPr>
          <w:rFonts w:hint="eastAsia"/>
        </w:rPr>
        <w:t>对一般情况的说明外，还需要注意，在后果性建模中，原则上可细分单元过程的</w:t>
      </w:r>
      <w:proofErr w:type="gramStart"/>
      <w:r>
        <w:rPr>
          <w:rFonts w:hint="eastAsia"/>
        </w:rPr>
        <w:t>共功能</w:t>
      </w:r>
      <w:proofErr w:type="gramEnd"/>
      <w:r>
        <w:rPr>
          <w:rFonts w:hint="eastAsia"/>
        </w:rPr>
        <w:t>替代也会扭曲结果，因此，细分或虚拟细分应该被优先考虑。</w:t>
      </w:r>
    </w:p>
    <w:p w14:paraId="66933F34" w14:textId="77777777" w:rsidR="00D16BE9" w:rsidRDefault="00AC4FA2">
      <w:pPr>
        <w:pStyle w:val="0"/>
        <w:ind w:firstLineChars="200" w:firstLine="420"/>
      </w:pPr>
      <w:r>
        <w:rPr>
          <w:rFonts w:hint="eastAsia"/>
        </w:rPr>
        <w:t>即使细分无法解决多功能性问题，也应对黑箱单元过程进行细分，因为这会将问题缩小并且通常更易解决，同时提高了审查性</w:t>
      </w:r>
      <w:r>
        <w:rPr>
          <w:rStyle w:val="afb"/>
        </w:rPr>
        <w:footnoteReference w:id="48"/>
      </w:r>
      <w:r>
        <w:rPr>
          <w:rFonts w:hint="eastAsia"/>
        </w:rPr>
        <w:t>。否则，在陈述结果的准确性以及得出结论和建议</w:t>
      </w:r>
      <w:r>
        <w:rPr>
          <w:rFonts w:hint="eastAsia"/>
        </w:rPr>
        <w:lastRenderedPageBreak/>
        <w:t>时，应明确考虑潜在的扭曲效应。请注意，尽管细分需要收集更多的具体数据，但它通常可以避免其他需要的数据：在图</w:t>
      </w:r>
      <w:r>
        <w:rPr>
          <w:rFonts w:hint="eastAsia"/>
        </w:rPr>
        <w:t>8</w:t>
      </w:r>
      <w:r>
        <w:rPr>
          <w:rFonts w:hint="eastAsia"/>
        </w:rPr>
        <w:t>中，这是废物</w:t>
      </w:r>
      <w:r>
        <w:rPr>
          <w:rFonts w:hint="eastAsia"/>
        </w:rPr>
        <w:t>A</w:t>
      </w:r>
      <w:r>
        <w:rPr>
          <w:rFonts w:hint="eastAsia"/>
        </w:rPr>
        <w:t>和</w:t>
      </w:r>
      <w:r>
        <w:rPr>
          <w:rFonts w:hint="eastAsia"/>
        </w:rPr>
        <w:t>C</w:t>
      </w:r>
      <w:r>
        <w:rPr>
          <w:rFonts w:hint="eastAsia"/>
        </w:rPr>
        <w:t>的处理数据，如果选择分配，则是分配标准信息（例如，物理属性、市场价格等）。</w:t>
      </w:r>
    </w:p>
    <w:p w14:paraId="39EC89FA" w14:textId="77777777" w:rsidR="00D16BE9" w:rsidRDefault="00AC4FA2">
      <w:pPr>
        <w:pStyle w:val="0"/>
        <w:ind w:firstLineChars="200" w:firstLine="422"/>
        <w:rPr>
          <w:b/>
          <w:bCs/>
        </w:rPr>
      </w:pPr>
      <w:r>
        <w:rPr>
          <w:rFonts w:hint="eastAsia"/>
          <w:b/>
          <w:bCs/>
        </w:rPr>
        <w:t>第二种方法：系统扩展（包括替代）</w:t>
      </w:r>
    </w:p>
    <w:p w14:paraId="42761EBA" w14:textId="77777777" w:rsidR="00D16BE9" w:rsidRDefault="00AC4FA2">
      <w:pPr>
        <w:pStyle w:val="0"/>
        <w:ind w:firstLineChars="200" w:firstLine="420"/>
      </w:pPr>
      <w:r>
        <w:rPr>
          <w:rFonts w:hint="eastAsia"/>
        </w:rPr>
        <w:t>作为避免分配需求的第二种选择，</w:t>
      </w:r>
      <w:r>
        <w:rPr>
          <w:rFonts w:hint="eastAsia"/>
        </w:rPr>
        <w:t>ISO</w:t>
      </w:r>
      <w:r>
        <w:rPr>
          <w:rFonts w:hint="eastAsia"/>
        </w:rPr>
        <w:t>层级结构提出了系统扩展的方法。这可以意味着添加一个未提供的功能以使系统可比（即在更严格意义上的系统扩展），或去除不需要的功能，替代以被取代</w:t>
      </w:r>
      <w:r>
        <w:rPr>
          <w:rFonts w:hint="eastAsia"/>
        </w:rPr>
        <w:t>/</w:t>
      </w:r>
      <w:r>
        <w:rPr>
          <w:rFonts w:hint="eastAsia"/>
        </w:rPr>
        <w:t>替换的功能（即通过系统扩展进行替代）。</w:t>
      </w:r>
    </w:p>
    <w:tbl>
      <w:tblPr>
        <w:tblStyle w:val="af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E5DFEC" w:themeFill="accent4" w:themeFillTint="33"/>
        <w:tblLook w:val="04A0" w:firstRow="1" w:lastRow="0" w:firstColumn="1" w:lastColumn="0" w:noHBand="0" w:noVBand="1"/>
      </w:tblPr>
      <w:tblGrid>
        <w:gridCol w:w="8260"/>
      </w:tblGrid>
      <w:tr w:rsidR="00D16BE9" w14:paraId="544A4DE7" w14:textId="77777777">
        <w:tc>
          <w:tcPr>
            <w:tcW w:w="8296" w:type="dxa"/>
            <w:tcBorders>
              <w:top w:val="single" w:sz="18" w:space="0" w:color="5F497A" w:themeColor="accent4" w:themeShade="BF"/>
              <w:left w:val="single" w:sz="18" w:space="0" w:color="5F497A" w:themeColor="accent4" w:themeShade="BF"/>
              <w:bottom w:val="single" w:sz="18" w:space="0" w:color="5F497A" w:themeColor="accent4" w:themeShade="BF"/>
              <w:right w:val="single" w:sz="18" w:space="0" w:color="5F497A" w:themeColor="accent4" w:themeShade="BF"/>
            </w:tcBorders>
            <w:shd w:val="clear" w:color="auto" w:fill="E5DFEC" w:themeFill="accent4" w:themeFillTint="33"/>
          </w:tcPr>
          <w:p w14:paraId="4885966B" w14:textId="77777777" w:rsidR="00D16BE9" w:rsidRDefault="00AC4FA2">
            <w:pPr>
              <w:spacing w:line="300" w:lineRule="auto"/>
              <w:ind w:firstLine="422"/>
              <w:rPr>
                <w:rFonts w:eastAsia="宋体"/>
                <w:b/>
                <w:bCs/>
              </w:rPr>
            </w:pPr>
            <w:r>
              <w:rPr>
                <w:rFonts w:eastAsia="宋体" w:hint="eastAsia"/>
                <w:b/>
                <w:bCs/>
              </w:rPr>
              <w:t>术语和概念：系统扩展</w:t>
            </w:r>
            <w:r>
              <w:rPr>
                <w:rFonts w:eastAsia="宋体" w:hint="eastAsia"/>
                <w:b/>
                <w:bCs/>
              </w:rPr>
              <w:t>/</w:t>
            </w:r>
            <w:r>
              <w:rPr>
                <w:rFonts w:eastAsia="宋体" w:hint="eastAsia"/>
                <w:b/>
                <w:bCs/>
              </w:rPr>
              <w:t>替代</w:t>
            </w:r>
          </w:p>
          <w:p w14:paraId="47E86056" w14:textId="77777777" w:rsidR="00D16BE9" w:rsidRDefault="00AC4FA2">
            <w:pPr>
              <w:spacing w:line="300" w:lineRule="auto"/>
              <w:ind w:firstLine="420"/>
              <w:rPr>
                <w:rFonts w:eastAsia="宋体"/>
              </w:rPr>
            </w:pPr>
            <w:r>
              <w:rPr>
                <w:rFonts w:eastAsia="宋体" w:hint="eastAsia"/>
              </w:rPr>
              <w:t>“系统扩展”及其变体“替代”也称为“系统扩大”和“信用”</w:t>
            </w:r>
            <w:r>
              <w:rPr>
                <w:rFonts w:eastAsia="宋体" w:hint="eastAsia"/>
              </w:rPr>
              <w:t>/</w:t>
            </w:r>
            <w:r>
              <w:rPr>
                <w:rFonts w:eastAsia="宋体" w:hint="eastAsia"/>
              </w:rPr>
              <w:t>“避免负担方法”。这是确保多功能系统之间相等的综合概念。</w:t>
            </w:r>
          </w:p>
          <w:p w14:paraId="38C49870" w14:textId="77777777" w:rsidR="00D16BE9" w:rsidRDefault="00AC4FA2">
            <w:pPr>
              <w:spacing w:line="300" w:lineRule="auto"/>
              <w:ind w:firstLine="420"/>
              <w:rPr>
                <w:rFonts w:eastAsia="宋体"/>
              </w:rPr>
            </w:pPr>
            <w:r>
              <w:rPr>
                <w:rFonts w:eastAsia="宋体" w:hint="eastAsia"/>
              </w:rPr>
              <w:t>在实践中可能遇到两种不同情况：</w:t>
            </w:r>
          </w:p>
          <w:p w14:paraId="6918C851" w14:textId="77777777" w:rsidR="00D16BE9" w:rsidRDefault="00AC4FA2">
            <w:pPr>
              <w:spacing w:line="300" w:lineRule="auto"/>
              <w:ind w:firstLine="420"/>
              <w:rPr>
                <w:rFonts w:eastAsia="宋体"/>
              </w:rPr>
            </w:pPr>
            <w:r>
              <w:rPr>
                <w:rFonts w:eastAsia="宋体" w:hint="eastAsia"/>
              </w:rPr>
              <w:t>第一种情况是通过扩展系统边界并用提供该功能的替代方式来替代不需要的功能，即替代不需要的功能的过程（“替代”）。例如，炼钢产生的高炉渣是一个共同副产品（通常每千克热金属约为</w:t>
            </w:r>
            <w:r>
              <w:rPr>
                <w:rFonts w:eastAsia="宋体" w:hint="eastAsia"/>
              </w:rPr>
              <w:t>0.2</w:t>
            </w:r>
            <w:r>
              <w:rPr>
                <w:rFonts w:eastAsia="宋体" w:hint="eastAsia"/>
              </w:rPr>
              <w:t>到</w:t>
            </w:r>
            <w:r>
              <w:rPr>
                <w:rFonts w:eastAsia="宋体" w:hint="eastAsia"/>
              </w:rPr>
              <w:t>0.35</w:t>
            </w:r>
            <w:r>
              <w:rPr>
                <w:rFonts w:eastAsia="宋体" w:hint="eastAsia"/>
              </w:rPr>
              <w:t>千克）。它主要用于水泥生产（替代波特兰水泥）和道路建筑（替代原料集料），而</w:t>
            </w:r>
            <w:proofErr w:type="gramStart"/>
            <w:r>
              <w:rPr>
                <w:rFonts w:eastAsia="宋体" w:hint="eastAsia"/>
              </w:rPr>
              <w:t>一</w:t>
            </w:r>
            <w:proofErr w:type="gramEnd"/>
            <w:r>
              <w:rPr>
                <w:rFonts w:eastAsia="宋体" w:hint="eastAsia"/>
              </w:rPr>
              <w:t>小部分未使用，即被沉积。如果我们想要获得仅针对高炉钢生产的生命周期清单，可以通过从过程</w:t>
            </w:r>
            <w:r>
              <w:rPr>
                <w:rFonts w:eastAsia="宋体" w:hint="eastAsia"/>
              </w:rPr>
              <w:t>/</w:t>
            </w:r>
            <w:r>
              <w:rPr>
                <w:rFonts w:eastAsia="宋体" w:hint="eastAsia"/>
              </w:rPr>
              <w:t>系统中减去被替代过程的清单来消除</w:t>
            </w:r>
            <w:proofErr w:type="gramStart"/>
            <w:r>
              <w:rPr>
                <w:rFonts w:eastAsia="宋体" w:hint="eastAsia"/>
              </w:rPr>
              <w:t>副功能</w:t>
            </w:r>
            <w:proofErr w:type="gramEnd"/>
            <w:r>
              <w:rPr>
                <w:rFonts w:eastAsia="宋体" w:hint="eastAsia"/>
              </w:rPr>
              <w:t>高炉渣的清单。这样，我们可以获得仅针对该过程</w:t>
            </w:r>
            <w:r>
              <w:rPr>
                <w:rFonts w:eastAsia="宋体" w:hint="eastAsia"/>
              </w:rPr>
              <w:t>/</w:t>
            </w:r>
            <w:r>
              <w:rPr>
                <w:rFonts w:eastAsia="宋体" w:hint="eastAsia"/>
              </w:rPr>
              <w:t>工厂的钢生产的</w:t>
            </w:r>
            <w:r>
              <w:rPr>
                <w:rFonts w:eastAsia="宋体" w:hint="eastAsia"/>
              </w:rPr>
              <w:t>LCI</w:t>
            </w:r>
            <w:r>
              <w:rPr>
                <w:rFonts w:eastAsia="宋体" w:hint="eastAsia"/>
              </w:rPr>
              <w:t>数据集</w:t>
            </w:r>
            <w:r>
              <w:rPr>
                <w:rStyle w:val="afb"/>
                <w:rFonts w:eastAsia="宋体" w:hint="eastAsia"/>
              </w:rPr>
              <w:footnoteReference w:id="49"/>
            </w:r>
            <w:r>
              <w:rPr>
                <w:rFonts w:eastAsia="宋体" w:hint="eastAsia"/>
              </w:rPr>
              <w:t>。这里，我们通过减去不需要的功能并使用替代方法提供它来扩展系统视角。见图</w:t>
            </w:r>
            <w:r>
              <w:rPr>
                <w:rFonts w:eastAsia="宋体" w:hint="eastAsia"/>
              </w:rPr>
              <w:t>9</w:t>
            </w:r>
            <w:r>
              <w:rPr>
                <w:rFonts w:eastAsia="宋体" w:hint="eastAsia"/>
              </w:rPr>
              <w:t>的示意图。</w:t>
            </w:r>
          </w:p>
          <w:p w14:paraId="76C9BE23" w14:textId="77777777" w:rsidR="00D16BE9" w:rsidRDefault="00AC4FA2">
            <w:pPr>
              <w:spacing w:line="300" w:lineRule="auto"/>
              <w:ind w:firstLine="420"/>
              <w:rPr>
                <w:rFonts w:eastAsia="宋体"/>
              </w:rPr>
            </w:pPr>
            <w:r>
              <w:rPr>
                <w:rFonts w:eastAsia="宋体" w:hint="eastAsia"/>
              </w:rPr>
              <w:t>另一种情况是在比较研究中使多个多功能系统（例如，不同品牌的复杂消费产品）可比。这可以通过扩展系统边界并为给定情况添加缺失的功能和相应单一功能产品的清单来完成。例如，在比较一个复合复印机、打印机、扫描仪、传真机与一个复合复印机、扫描仪、传真机时，缺失的功能“打印机”将被添加到第二个产品系统的清单中；见图</w:t>
            </w:r>
            <w:r>
              <w:rPr>
                <w:rFonts w:eastAsia="宋体" w:hint="eastAsia"/>
              </w:rPr>
              <w:t>10</w:t>
            </w:r>
            <w:r>
              <w:rPr>
                <w:rFonts w:eastAsia="宋体" w:hint="eastAsia"/>
              </w:rPr>
              <w:t>的上部示意图。</w:t>
            </w:r>
          </w:p>
          <w:p w14:paraId="34904871" w14:textId="77777777" w:rsidR="00D16BE9" w:rsidRDefault="00AC4FA2">
            <w:pPr>
              <w:spacing w:line="300" w:lineRule="auto"/>
              <w:ind w:firstLine="420"/>
              <w:rPr>
                <w:rFonts w:eastAsia="宋体"/>
              </w:rPr>
            </w:pPr>
            <w:r>
              <w:rPr>
                <w:rFonts w:eastAsia="宋体" w:hint="eastAsia"/>
              </w:rPr>
              <w:t>在第二种情况中，术语系统扩展更具说明性，因为我们添加一个或多个缺失的功能。注意，这两种用途在数学上是等效的，如图</w:t>
            </w:r>
            <w:r>
              <w:rPr>
                <w:rFonts w:eastAsia="宋体" w:hint="eastAsia"/>
              </w:rPr>
              <w:t>10</w:t>
            </w:r>
            <w:r>
              <w:rPr>
                <w:rFonts w:eastAsia="宋体" w:hint="eastAsia"/>
              </w:rPr>
              <w:t>所示（尽管在意义和解释上不一定如此）。</w:t>
            </w:r>
          </w:p>
          <w:p w14:paraId="1E37D71E" w14:textId="77777777" w:rsidR="00D16BE9" w:rsidRDefault="00AC4FA2">
            <w:pPr>
              <w:spacing w:line="300" w:lineRule="auto"/>
              <w:ind w:firstLine="420"/>
              <w:rPr>
                <w:rFonts w:eastAsia="宋体"/>
              </w:rPr>
            </w:pPr>
            <w:r>
              <w:rPr>
                <w:rFonts w:eastAsia="宋体" w:hint="eastAsia"/>
              </w:rPr>
              <w:t>系统扩展和替代是后果性建模下解决多功能性的相应方法。替代也适用于归因性建模，旨在包括与其他系统的现有互动（例如，对现有</w:t>
            </w:r>
            <w:r>
              <w:rPr>
                <w:rFonts w:eastAsia="宋体" w:hint="eastAsia"/>
              </w:rPr>
              <w:t>/</w:t>
            </w:r>
            <w:r>
              <w:rPr>
                <w:rFonts w:eastAsia="宋体" w:hint="eastAsia"/>
              </w:rPr>
              <w:t>过去回收操作的信用以避免初级生产），即在情况</w:t>
            </w:r>
            <w:r>
              <w:rPr>
                <w:rFonts w:eastAsia="宋体" w:hint="eastAsia"/>
              </w:rPr>
              <w:t>C1</w:t>
            </w:r>
            <w:r>
              <w:rPr>
                <w:rFonts w:eastAsia="宋体" w:hint="eastAsia"/>
              </w:rPr>
              <w:t>下。</w:t>
            </w:r>
          </w:p>
          <w:p w14:paraId="5F4458FD" w14:textId="77777777" w:rsidR="00D16BE9" w:rsidRDefault="00AC4FA2">
            <w:pPr>
              <w:spacing w:line="300" w:lineRule="auto"/>
              <w:ind w:firstLine="420"/>
              <w:rPr>
                <w:rFonts w:eastAsia="宋体"/>
              </w:rPr>
            </w:pPr>
            <w:r>
              <w:rPr>
                <w:rFonts w:eastAsia="宋体"/>
              </w:rPr>
              <w:t>替代意味着从分析系统中减去另一个系统的清单。这通常会导致负的清单流量，甚至可能导致分析系统的整体环境影响为负。这意味着生产分析系统有一个净效益，因为</w:t>
            </w:r>
            <w:r>
              <w:rPr>
                <w:rFonts w:eastAsia="宋体"/>
              </w:rPr>
              <w:lastRenderedPageBreak/>
              <w:t>整体影响被其他地方</w:t>
            </w:r>
            <w:proofErr w:type="gramStart"/>
            <w:r>
              <w:rPr>
                <w:rFonts w:eastAsia="宋体"/>
              </w:rPr>
              <w:t>共功能</w:t>
            </w:r>
            <w:proofErr w:type="gramEnd"/>
            <w:r>
              <w:rPr>
                <w:rFonts w:eastAsia="宋体"/>
              </w:rPr>
              <w:t>所避免的影响所超过。如果在研究假设范围内进行，这种解释是正确的，包括</w:t>
            </w:r>
            <w:proofErr w:type="gramStart"/>
            <w:r>
              <w:rPr>
                <w:rFonts w:eastAsia="宋体"/>
              </w:rPr>
              <w:t>共功能</w:t>
            </w:r>
            <w:proofErr w:type="gramEnd"/>
            <w:r>
              <w:rPr>
                <w:rFonts w:eastAsia="宋体"/>
              </w:rPr>
              <w:t>的生产量。</w:t>
            </w:r>
            <w:r>
              <w:rPr>
                <w:rStyle w:val="afb"/>
                <w:rFonts w:eastAsia="宋体" w:hint="eastAsia"/>
              </w:rPr>
              <w:footnoteReference w:id="50"/>
            </w:r>
          </w:p>
          <w:p w14:paraId="5C16B980" w14:textId="77777777" w:rsidR="00D16BE9" w:rsidRDefault="00AC4FA2">
            <w:pPr>
              <w:spacing w:line="300" w:lineRule="auto"/>
              <w:ind w:firstLine="420"/>
              <w:rPr>
                <w:rFonts w:eastAsia="宋体"/>
              </w:rPr>
            </w:pPr>
            <w:r>
              <w:rPr>
                <w:rFonts w:eastAsia="宋体"/>
              </w:rPr>
              <w:t>然而，这往往会导致沟通问题，尤其是对非专家，因为负排放和负影响并不直接直观。如果发生这种情况，需要特别关注，包括在结果报告中。</w:t>
            </w:r>
          </w:p>
          <w:p w14:paraId="6ED74A4D" w14:textId="77777777" w:rsidR="00D16BE9" w:rsidRDefault="00AC4FA2">
            <w:pPr>
              <w:spacing w:line="300" w:lineRule="auto"/>
              <w:ind w:firstLine="420"/>
              <w:rPr>
                <w:rFonts w:eastAsia="宋体"/>
              </w:rPr>
            </w:pPr>
            <w:r>
              <w:rPr>
                <w:rFonts w:eastAsia="宋体"/>
              </w:rPr>
              <w:t>同时，这些结果也可能具有误导性，如果错误地解释为无限制生产分析系统将导致无限制的利益。这忽略了一个不断增加的生产量会产生大量的共功能，而最初建模的被替代过程的市场可能要小得多。即，如果生产量增加，建模需要进行调整，以反映市场是否能够接收更大的数量，并且这些数量是否仍能真正替代任何其他过程或系统。这意味着在情况</w:t>
            </w:r>
            <w:r>
              <w:rPr>
                <w:rFonts w:eastAsia="宋体"/>
              </w:rPr>
              <w:t>A</w:t>
            </w:r>
            <w:r>
              <w:rPr>
                <w:rFonts w:eastAsia="宋体"/>
              </w:rPr>
              <w:t>下的研究只能在原始假设下提供决策支持，即不需要的</w:t>
            </w:r>
            <w:proofErr w:type="gramStart"/>
            <w:r>
              <w:rPr>
                <w:rFonts w:eastAsia="宋体"/>
              </w:rPr>
              <w:t>共功能</w:t>
            </w:r>
            <w:proofErr w:type="gramEnd"/>
            <w:r>
              <w:rPr>
                <w:rFonts w:eastAsia="宋体"/>
              </w:rPr>
              <w:t>被市场吸收并替代已识别的替代过程</w:t>
            </w:r>
            <w:r>
              <w:rPr>
                <w:rFonts w:eastAsia="宋体"/>
              </w:rPr>
              <w:t>/</w:t>
            </w:r>
            <w:r>
              <w:rPr>
                <w:rFonts w:eastAsia="宋体"/>
              </w:rPr>
              <w:t>系统，并且没有大规模的后果。否则，对于更大的量，可能需要替代其他过程</w:t>
            </w:r>
            <w:r>
              <w:rPr>
                <w:rFonts w:eastAsia="宋体"/>
              </w:rPr>
              <w:t>/</w:t>
            </w:r>
            <w:r>
              <w:rPr>
                <w:rFonts w:eastAsia="宋体"/>
              </w:rPr>
              <w:t>系统，或系统甚至需要在情况</w:t>
            </w:r>
            <w:r>
              <w:rPr>
                <w:rFonts w:eastAsia="宋体"/>
              </w:rPr>
              <w:t>B</w:t>
            </w:r>
            <w:r>
              <w:rPr>
                <w:rFonts w:eastAsia="宋体"/>
              </w:rPr>
              <w:t>下进行建模。同样，在情况</w:t>
            </w:r>
            <w:r>
              <w:rPr>
                <w:rFonts w:eastAsia="宋体"/>
              </w:rPr>
              <w:t>B</w:t>
            </w:r>
            <w:r>
              <w:rPr>
                <w:rFonts w:eastAsia="宋体"/>
              </w:rPr>
              <w:t>下的研究，例如</w:t>
            </w:r>
            <w:r>
              <w:rPr>
                <w:rFonts w:eastAsia="宋体"/>
              </w:rPr>
              <w:t>“10%</w:t>
            </w:r>
            <w:r>
              <w:rPr>
                <w:rFonts w:eastAsia="宋体"/>
              </w:rPr>
              <w:t>生物燃料在中国</w:t>
            </w:r>
            <w:r>
              <w:rPr>
                <w:rFonts w:eastAsia="宋体"/>
              </w:rPr>
              <w:t>”</w:t>
            </w:r>
            <w:r>
              <w:rPr>
                <w:rFonts w:eastAsia="宋体"/>
              </w:rPr>
              <w:t>，不能用于支持例如</w:t>
            </w:r>
            <w:r>
              <w:rPr>
                <w:rFonts w:eastAsia="宋体"/>
              </w:rPr>
              <w:t>“50%</w:t>
            </w:r>
            <w:r>
              <w:rPr>
                <w:rFonts w:eastAsia="宋体"/>
              </w:rPr>
              <w:t>生物燃料在中国</w:t>
            </w:r>
            <w:r>
              <w:rPr>
                <w:rFonts w:eastAsia="宋体"/>
              </w:rPr>
              <w:t>”</w:t>
            </w:r>
            <w:r>
              <w:rPr>
                <w:rFonts w:eastAsia="宋体"/>
              </w:rPr>
              <w:t>的决策，因为社会和工业中可能会发生其他大规模后果，这些后果在初始研究中没有考虑，但会改变结果。</w:t>
            </w:r>
          </w:p>
        </w:tc>
      </w:tr>
    </w:tbl>
    <w:p w14:paraId="419B8058" w14:textId="77777777" w:rsidR="00D16BE9" w:rsidRDefault="00D16BE9">
      <w:pPr>
        <w:pStyle w:val="0"/>
        <w:ind w:firstLineChars="200" w:firstLine="420"/>
      </w:pPr>
    </w:p>
    <w:p w14:paraId="05977941" w14:textId="77777777" w:rsidR="00D16BE9" w:rsidRDefault="00AC4FA2">
      <w:pPr>
        <w:pStyle w:val="0"/>
        <w:ind w:firstLineChars="200" w:firstLine="420"/>
      </w:pPr>
      <w:r>
        <w:rPr>
          <w:noProof/>
        </w:rPr>
        <w:drawing>
          <wp:inline distT="0" distB="0" distL="0" distR="0" wp14:anchorId="611EE5E2" wp14:editId="7965F00E">
            <wp:extent cx="5391785" cy="1657350"/>
            <wp:effectExtent l="0" t="0" r="0" b="0"/>
            <wp:docPr id="11107328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732890" name="图片 1"/>
                    <pic:cNvPicPr>
                      <a:picLocks noChangeAspect="1"/>
                    </pic:cNvPicPr>
                  </pic:nvPicPr>
                  <pic:blipFill>
                    <a:blip r:embed="rId39"/>
                    <a:stretch>
                      <a:fillRect/>
                    </a:stretch>
                  </pic:blipFill>
                  <pic:spPr>
                    <a:xfrm>
                      <a:off x="0" y="0"/>
                      <a:ext cx="5408706" cy="1662464"/>
                    </a:xfrm>
                    <a:prstGeom prst="rect">
                      <a:avLst/>
                    </a:prstGeom>
                  </pic:spPr>
                </pic:pic>
              </a:graphicData>
            </a:graphic>
          </wp:inline>
        </w:drawing>
      </w:r>
    </w:p>
    <w:p w14:paraId="1F135874" w14:textId="77777777" w:rsidR="00D16BE9" w:rsidRDefault="00AC4FA2">
      <w:pPr>
        <w:pStyle w:val="0"/>
        <w:ind w:firstLineChars="200" w:firstLine="422"/>
        <w:rPr>
          <w:b/>
          <w:bCs/>
        </w:rPr>
      </w:pPr>
      <w:r>
        <w:rPr>
          <w:rFonts w:hint="eastAsia"/>
          <w:b/>
          <w:bCs/>
        </w:rPr>
        <w:t>图</w:t>
      </w:r>
      <w:r>
        <w:rPr>
          <w:rFonts w:hint="eastAsia"/>
          <w:b/>
          <w:bCs/>
        </w:rPr>
        <w:t xml:space="preserve">9 </w:t>
      </w:r>
      <w:r>
        <w:rPr>
          <w:rFonts w:hint="eastAsia"/>
          <w:b/>
          <w:bCs/>
        </w:rPr>
        <w:t>通过替代不需要的</w:t>
      </w:r>
      <w:proofErr w:type="gramStart"/>
      <w:r>
        <w:rPr>
          <w:rFonts w:hint="eastAsia"/>
          <w:b/>
          <w:bCs/>
        </w:rPr>
        <w:t>共功能</w:t>
      </w:r>
      <w:proofErr w:type="gramEnd"/>
      <w:r>
        <w:rPr>
          <w:rFonts w:hint="eastAsia"/>
          <w:b/>
          <w:bCs/>
        </w:rPr>
        <w:t>来解决多功能性问题，示意图。</w:t>
      </w:r>
    </w:p>
    <w:p w14:paraId="44352991" w14:textId="77777777" w:rsidR="00D16BE9" w:rsidRDefault="00AC4FA2">
      <w:pPr>
        <w:pStyle w:val="0"/>
        <w:ind w:firstLineChars="200" w:firstLine="420"/>
      </w:pPr>
      <w:r>
        <w:rPr>
          <w:rFonts w:hint="eastAsia"/>
        </w:rPr>
        <w:t>在实践中，系统扩展可能会导致需要进一步扩展系统，因为额外包含的系统通常也是多功能的。许多情况下可以通过截止规则来解决。然而，有些系统没有完全相同功能的替代生产</w:t>
      </w:r>
      <w:r>
        <w:rPr>
          <w:rFonts w:hint="eastAsia"/>
        </w:rPr>
        <w:t>/</w:t>
      </w:r>
      <w:r>
        <w:rPr>
          <w:rFonts w:hint="eastAsia"/>
        </w:rPr>
        <w:t>过程（例如，稻谷和稻草总是一起生长，即没有替代稻谷的生产）。不过，可以替代稻谷所提供的功能，即其他谷物和主食可以被假定为被替代。根据具体情况，这可能需要大量被替代的系统，因此在努力和准确性之间的平衡中，需要务实但系统的方法。</w:t>
      </w:r>
    </w:p>
    <w:p w14:paraId="468867D5" w14:textId="77777777" w:rsidR="00D16BE9" w:rsidRDefault="00AC4FA2">
      <w:pPr>
        <w:pStyle w:val="0"/>
        <w:ind w:firstLineChars="200" w:firstLine="420"/>
      </w:pPr>
      <w:r>
        <w:rPr>
          <w:rFonts w:hint="eastAsia"/>
        </w:rPr>
        <w:t>在其他情况下，替代过程仅在理论上存在，或在实践中没有定量相关性（例如，氢氧化钠基本上是通过氯化钠电解生产的，因此没有真正的工业相关被替代过程）。另一个挑战是识别一个或多个应集成到扩展系统中的被替代过程；这种复杂的方法在第</w:t>
      </w:r>
      <w:r>
        <w:rPr>
          <w:rFonts w:hint="eastAsia"/>
        </w:rPr>
        <w:t>7.2.4</w:t>
      </w:r>
      <w:r>
        <w:rPr>
          <w:rFonts w:hint="eastAsia"/>
        </w:rPr>
        <w:t>章中详细说明。</w:t>
      </w:r>
    </w:p>
    <w:p w14:paraId="7A042D25" w14:textId="77777777" w:rsidR="00D16BE9" w:rsidRDefault="00AC4FA2">
      <w:pPr>
        <w:pStyle w:val="0"/>
        <w:ind w:firstLineChars="200" w:firstLine="420"/>
      </w:pPr>
      <w:r>
        <w:rPr>
          <w:noProof/>
        </w:rPr>
        <w:lastRenderedPageBreak/>
        <w:drawing>
          <wp:inline distT="0" distB="0" distL="0" distR="0" wp14:anchorId="56B74AF0" wp14:editId="50C2AAC9">
            <wp:extent cx="4740910" cy="3460750"/>
            <wp:effectExtent l="0" t="0" r="2540" b="6350"/>
            <wp:docPr id="9518241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824118" name="图片 1"/>
                    <pic:cNvPicPr>
                      <a:picLocks noChangeAspect="1"/>
                    </pic:cNvPicPr>
                  </pic:nvPicPr>
                  <pic:blipFill>
                    <a:blip r:embed="rId40"/>
                    <a:stretch>
                      <a:fillRect/>
                    </a:stretch>
                  </pic:blipFill>
                  <pic:spPr>
                    <a:xfrm>
                      <a:off x="0" y="0"/>
                      <a:ext cx="4759189" cy="3473991"/>
                    </a:xfrm>
                    <a:prstGeom prst="rect">
                      <a:avLst/>
                    </a:prstGeom>
                  </pic:spPr>
                </pic:pic>
              </a:graphicData>
            </a:graphic>
          </wp:inline>
        </w:drawing>
      </w:r>
    </w:p>
    <w:p w14:paraId="0D44CB52" w14:textId="77777777" w:rsidR="00D16BE9" w:rsidRDefault="00AC4FA2">
      <w:pPr>
        <w:pStyle w:val="0"/>
        <w:ind w:firstLineChars="200" w:firstLine="422"/>
        <w:rPr>
          <w:b/>
          <w:bCs/>
        </w:rPr>
      </w:pPr>
      <w:r>
        <w:rPr>
          <w:rFonts w:hint="eastAsia"/>
          <w:b/>
          <w:bCs/>
        </w:rPr>
        <w:t>图</w:t>
      </w:r>
      <w:r>
        <w:rPr>
          <w:rFonts w:hint="eastAsia"/>
          <w:b/>
          <w:bCs/>
        </w:rPr>
        <w:t xml:space="preserve">10 </w:t>
      </w:r>
      <w:r>
        <w:rPr>
          <w:rFonts w:hint="eastAsia"/>
          <w:b/>
          <w:bCs/>
        </w:rPr>
        <w:t>加法和减法（“替代”）系统扩展的等效性：通过添加功能（系统扩展，上部）或减去功能（下部）实现比较系统的功能等效性。</w:t>
      </w:r>
    </w:p>
    <w:p w14:paraId="2338CB67" w14:textId="77777777" w:rsidR="00D16BE9" w:rsidRDefault="00AC4FA2">
      <w:pPr>
        <w:pStyle w:val="0"/>
        <w:ind w:firstLineChars="200" w:firstLine="422"/>
        <w:rPr>
          <w:b/>
          <w:bCs/>
        </w:rPr>
      </w:pPr>
      <w:r>
        <w:rPr>
          <w:rFonts w:hint="eastAsia"/>
          <w:b/>
          <w:bCs/>
        </w:rPr>
        <w:t>第三种方法：分配</w:t>
      </w:r>
    </w:p>
    <w:p w14:paraId="54DFF440" w14:textId="77777777" w:rsidR="00D16BE9" w:rsidRDefault="00AC4FA2">
      <w:pPr>
        <w:pStyle w:val="0"/>
        <w:ind w:firstLineChars="200" w:firstLine="420"/>
      </w:pPr>
      <w:r>
        <w:rPr>
          <w:rFonts w:hint="eastAsia"/>
        </w:rPr>
        <w:t>作为</w:t>
      </w:r>
      <w:r>
        <w:rPr>
          <w:rFonts w:hint="eastAsia"/>
        </w:rPr>
        <w:t>ISO</w:t>
      </w:r>
      <w:r>
        <w:rPr>
          <w:rFonts w:hint="eastAsia"/>
        </w:rPr>
        <w:t>等级中的最后一步，分配被提及，即根据某些分配标准将输入和输出在</w:t>
      </w:r>
      <w:proofErr w:type="gramStart"/>
      <w:r>
        <w:rPr>
          <w:rFonts w:hint="eastAsia"/>
        </w:rPr>
        <w:t>共功能</w:t>
      </w:r>
      <w:proofErr w:type="gramEnd"/>
      <w:r>
        <w:rPr>
          <w:rFonts w:hint="eastAsia"/>
        </w:rPr>
        <w:t>之间进行划分。</w:t>
      </w:r>
      <w:r>
        <w:rPr>
          <w:rFonts w:hint="eastAsia"/>
        </w:rPr>
        <w:t>ISO</w:t>
      </w:r>
      <w:r>
        <w:rPr>
          <w:rFonts w:hint="eastAsia"/>
        </w:rPr>
        <w:t>提供了一些潜在标准的优先顺序；见下框。</w:t>
      </w:r>
    </w:p>
    <w:tbl>
      <w:tblPr>
        <w:tblStyle w:val="af6"/>
        <w:tblW w:w="0" w:type="auto"/>
        <w:shd w:val="clear" w:color="auto" w:fill="E5DFEC" w:themeFill="accent4" w:themeFillTint="33"/>
        <w:tblLook w:val="04A0" w:firstRow="1" w:lastRow="0" w:firstColumn="1" w:lastColumn="0" w:noHBand="0" w:noVBand="1"/>
      </w:tblPr>
      <w:tblGrid>
        <w:gridCol w:w="8260"/>
      </w:tblGrid>
      <w:tr w:rsidR="00D16BE9" w14:paraId="53084A16" w14:textId="77777777">
        <w:tc>
          <w:tcPr>
            <w:tcW w:w="8296" w:type="dxa"/>
            <w:tcBorders>
              <w:top w:val="single" w:sz="18" w:space="0" w:color="5F497A" w:themeColor="accent4" w:themeShade="BF"/>
              <w:left w:val="single" w:sz="18" w:space="0" w:color="5F497A" w:themeColor="accent4" w:themeShade="BF"/>
              <w:bottom w:val="single" w:sz="18" w:space="0" w:color="5F497A" w:themeColor="accent4" w:themeShade="BF"/>
              <w:right w:val="single" w:sz="18" w:space="0" w:color="5F497A" w:themeColor="accent4" w:themeShade="BF"/>
            </w:tcBorders>
            <w:shd w:val="clear" w:color="auto" w:fill="E5DFEC" w:themeFill="accent4" w:themeFillTint="33"/>
          </w:tcPr>
          <w:p w14:paraId="2EAA202E" w14:textId="77777777" w:rsidR="00D16BE9" w:rsidRDefault="00AC4FA2">
            <w:pPr>
              <w:spacing w:line="300" w:lineRule="auto"/>
              <w:ind w:firstLine="422"/>
              <w:rPr>
                <w:rFonts w:eastAsia="宋体"/>
                <w:b/>
                <w:bCs/>
              </w:rPr>
            </w:pPr>
            <w:r>
              <w:rPr>
                <w:rFonts w:eastAsia="宋体" w:hint="eastAsia"/>
                <w:b/>
                <w:bCs/>
              </w:rPr>
              <w:t>术语和概念：分配</w:t>
            </w:r>
          </w:p>
          <w:p w14:paraId="4FA151E3" w14:textId="77777777" w:rsidR="00D16BE9" w:rsidRDefault="00AC4FA2">
            <w:pPr>
              <w:spacing w:line="300" w:lineRule="auto"/>
              <w:ind w:firstLine="420"/>
              <w:rPr>
                <w:rFonts w:eastAsia="宋体"/>
              </w:rPr>
            </w:pPr>
            <w:r>
              <w:rPr>
                <w:rFonts w:eastAsia="宋体" w:hint="eastAsia"/>
              </w:rPr>
              <w:t>“分配”，也称为“划分”，通过根据某些分配标准（如元素含量、能量含量、质量、市场价格等）将单个输入和输出的数量在</w:t>
            </w:r>
            <w:proofErr w:type="gramStart"/>
            <w:r>
              <w:rPr>
                <w:rFonts w:eastAsia="宋体" w:hint="eastAsia"/>
              </w:rPr>
              <w:t>共功能</w:t>
            </w:r>
            <w:proofErr w:type="gramEnd"/>
            <w:r>
              <w:rPr>
                <w:rFonts w:eastAsia="宋体" w:hint="eastAsia"/>
              </w:rPr>
              <w:t>之间进行拆分来解决多功能性问题；见图</w:t>
            </w:r>
            <w:r>
              <w:rPr>
                <w:rFonts w:eastAsia="宋体" w:hint="eastAsia"/>
              </w:rPr>
              <w:t>11</w:t>
            </w:r>
            <w:r>
              <w:rPr>
                <w:rFonts w:eastAsia="宋体" w:hint="eastAsia"/>
              </w:rPr>
              <w:t>。</w:t>
            </w:r>
          </w:p>
          <w:p w14:paraId="7ACF4EBF" w14:textId="77777777" w:rsidR="00D16BE9" w:rsidRDefault="00AC4FA2">
            <w:pPr>
              <w:spacing w:line="300" w:lineRule="auto"/>
              <w:ind w:firstLine="420"/>
              <w:rPr>
                <w:rFonts w:eastAsia="宋体"/>
              </w:rPr>
            </w:pPr>
            <w:r>
              <w:rPr>
                <w:rFonts w:eastAsia="宋体" w:hint="eastAsia"/>
              </w:rPr>
              <w:t>如果可能，根据</w:t>
            </w:r>
            <w:r>
              <w:rPr>
                <w:rFonts w:eastAsia="宋体" w:hint="eastAsia"/>
              </w:rPr>
              <w:t>ISO 14044:2006</w:t>
            </w:r>
            <w:r>
              <w:rPr>
                <w:rFonts w:eastAsia="宋体" w:hint="eastAsia"/>
              </w:rPr>
              <w:t>，分配应根据不同产品或功能之间的基本因果物理关系（也隐含包括化学和生物关系）进行。这应反映单个输入和输出如何</w:t>
            </w:r>
            <w:proofErr w:type="gramStart"/>
            <w:r>
              <w:rPr>
                <w:rFonts w:eastAsia="宋体" w:hint="eastAsia"/>
              </w:rPr>
              <w:t>因过程</w:t>
            </w:r>
            <w:proofErr w:type="gramEnd"/>
            <w:r>
              <w:rPr>
                <w:rFonts w:eastAsia="宋体" w:hint="eastAsia"/>
              </w:rPr>
              <w:t>或系统所提供的多重功能的定量变化而发生定量变化。</w:t>
            </w:r>
            <w:proofErr w:type="gramStart"/>
            <w:r>
              <w:rPr>
                <w:rFonts w:eastAsia="宋体" w:hint="eastAsia"/>
              </w:rPr>
              <w:t>当无法</w:t>
            </w:r>
            <w:proofErr w:type="gramEnd"/>
            <w:r>
              <w:rPr>
                <w:rFonts w:eastAsia="宋体" w:hint="eastAsia"/>
              </w:rPr>
              <w:t>找到明确的共同物理因果关系时，</w:t>
            </w:r>
            <w:r>
              <w:rPr>
                <w:rFonts w:eastAsia="宋体" w:hint="eastAsia"/>
              </w:rPr>
              <w:t>ISO 14044:2006</w:t>
            </w:r>
            <w:r>
              <w:rPr>
                <w:rFonts w:eastAsia="宋体" w:hint="eastAsia"/>
              </w:rPr>
              <w:t>建议根据其他关系进行分配。这可能是经济关系或</w:t>
            </w:r>
            <w:proofErr w:type="gramStart"/>
            <w:r>
              <w:rPr>
                <w:rFonts w:eastAsia="宋体" w:hint="eastAsia"/>
              </w:rPr>
              <w:t>共功能</w:t>
            </w:r>
            <w:proofErr w:type="gramEnd"/>
            <w:r>
              <w:rPr>
                <w:rFonts w:eastAsia="宋体" w:hint="eastAsia"/>
              </w:rPr>
              <w:t>的其他（例如非因果物理）属性之间的关系，例如在炼油厂中常用于不同燃料共生</w:t>
            </w:r>
            <w:proofErr w:type="gramStart"/>
            <w:r>
              <w:rPr>
                <w:rFonts w:eastAsia="宋体" w:hint="eastAsia"/>
              </w:rPr>
              <w:t>产之间</w:t>
            </w:r>
            <w:proofErr w:type="gramEnd"/>
            <w:r>
              <w:rPr>
                <w:rFonts w:eastAsia="宋体" w:hint="eastAsia"/>
              </w:rPr>
              <w:t>的分配的能量含量。</w:t>
            </w:r>
            <w:r>
              <w:rPr>
                <w:rStyle w:val="afb"/>
                <w:rFonts w:eastAsia="宋体" w:hint="eastAsia"/>
              </w:rPr>
              <w:footnoteReference w:id="51"/>
            </w:r>
          </w:p>
          <w:p w14:paraId="7E0CFB0E" w14:textId="77777777" w:rsidR="00D16BE9" w:rsidRDefault="00AC4FA2">
            <w:pPr>
              <w:spacing w:line="300" w:lineRule="auto"/>
              <w:ind w:firstLine="420"/>
              <w:rPr>
                <w:rFonts w:eastAsia="宋体"/>
              </w:rPr>
            </w:pPr>
            <w:r>
              <w:rPr>
                <w:rFonts w:eastAsia="宋体" w:hint="eastAsia"/>
              </w:rPr>
              <w:t>请注意，如果细分无法提供专门针对分析功能的单功能单元过程，则分配是解决过程多功能性的归因建模下的相应方法。</w:t>
            </w:r>
          </w:p>
        </w:tc>
      </w:tr>
    </w:tbl>
    <w:p w14:paraId="000F0D88" w14:textId="77777777" w:rsidR="00D16BE9" w:rsidRDefault="00D16BE9">
      <w:pPr>
        <w:pStyle w:val="0"/>
        <w:ind w:firstLineChars="200" w:firstLine="420"/>
      </w:pPr>
    </w:p>
    <w:p w14:paraId="5C86BE38" w14:textId="77777777" w:rsidR="00D16BE9" w:rsidRDefault="00AC4FA2">
      <w:pPr>
        <w:pStyle w:val="0"/>
        <w:ind w:firstLineChars="200" w:firstLine="420"/>
      </w:pPr>
      <w:r>
        <w:rPr>
          <w:noProof/>
        </w:rPr>
        <w:lastRenderedPageBreak/>
        <w:drawing>
          <wp:inline distT="0" distB="0" distL="0" distR="0" wp14:anchorId="571EB371" wp14:editId="4FD6C865">
            <wp:extent cx="5274310" cy="2790825"/>
            <wp:effectExtent l="0" t="0" r="2540" b="9525"/>
            <wp:docPr id="17336145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614582" name="图片 1"/>
                    <pic:cNvPicPr>
                      <a:picLocks noChangeAspect="1"/>
                    </pic:cNvPicPr>
                  </pic:nvPicPr>
                  <pic:blipFill>
                    <a:blip r:embed="rId41"/>
                    <a:stretch>
                      <a:fillRect/>
                    </a:stretch>
                  </pic:blipFill>
                  <pic:spPr>
                    <a:xfrm>
                      <a:off x="0" y="0"/>
                      <a:ext cx="5274310" cy="2790825"/>
                    </a:xfrm>
                    <a:prstGeom prst="rect">
                      <a:avLst/>
                    </a:prstGeom>
                  </pic:spPr>
                </pic:pic>
              </a:graphicData>
            </a:graphic>
          </wp:inline>
        </w:drawing>
      </w:r>
    </w:p>
    <w:p w14:paraId="383C63CE" w14:textId="77777777" w:rsidR="00D16BE9" w:rsidRDefault="00AC4FA2">
      <w:pPr>
        <w:pStyle w:val="0"/>
        <w:ind w:firstLineChars="200" w:firstLine="422"/>
        <w:rPr>
          <w:b/>
          <w:bCs/>
        </w:rPr>
      </w:pPr>
      <w:r>
        <w:rPr>
          <w:rFonts w:hint="eastAsia"/>
          <w:b/>
          <w:bCs/>
        </w:rPr>
        <w:t>图</w:t>
      </w:r>
      <w:r>
        <w:rPr>
          <w:rFonts w:hint="eastAsia"/>
          <w:b/>
          <w:bCs/>
        </w:rPr>
        <w:t xml:space="preserve">11 </w:t>
      </w:r>
      <w:r>
        <w:rPr>
          <w:rFonts w:hint="eastAsia"/>
          <w:b/>
          <w:bCs/>
        </w:rPr>
        <w:t>通过将库存分配到</w:t>
      </w:r>
      <w:proofErr w:type="gramStart"/>
      <w:r>
        <w:rPr>
          <w:rFonts w:hint="eastAsia"/>
          <w:b/>
          <w:bCs/>
        </w:rPr>
        <w:t>共功能</w:t>
      </w:r>
      <w:proofErr w:type="gramEnd"/>
      <w:r>
        <w:rPr>
          <w:rFonts w:hint="eastAsia"/>
          <w:b/>
          <w:bCs/>
        </w:rPr>
        <w:t>上来解决多功能性问题（说明性）。图中过程内部的线条粗细表示每种非功能流的份额分配到两个共功能（此处为“产品</w:t>
      </w:r>
      <w:r>
        <w:rPr>
          <w:rFonts w:hint="eastAsia"/>
          <w:b/>
          <w:bCs/>
        </w:rPr>
        <w:t>A</w:t>
      </w:r>
      <w:r>
        <w:rPr>
          <w:rFonts w:hint="eastAsia"/>
          <w:b/>
          <w:bCs/>
        </w:rPr>
        <w:t>”和“产品</w:t>
      </w:r>
      <w:r>
        <w:rPr>
          <w:rFonts w:hint="eastAsia"/>
          <w:b/>
          <w:bCs/>
        </w:rPr>
        <w:t>B</w:t>
      </w:r>
      <w:r>
        <w:rPr>
          <w:rFonts w:hint="eastAsia"/>
          <w:b/>
          <w:bCs/>
        </w:rPr>
        <w:t>”）中的哪一个。流量可以被定量分配到一个（蓝色实线）或多个（红色虚线）</w:t>
      </w:r>
      <w:proofErr w:type="gramStart"/>
      <w:r>
        <w:rPr>
          <w:rFonts w:hint="eastAsia"/>
          <w:b/>
          <w:bCs/>
        </w:rPr>
        <w:t>共功能</w:t>
      </w:r>
      <w:proofErr w:type="gramEnd"/>
      <w:r>
        <w:rPr>
          <w:rFonts w:hint="eastAsia"/>
          <w:b/>
          <w:bCs/>
        </w:rPr>
        <w:t>上。可以应用不同的分配标准，这些标准需要适当识别。分配后的库存流量总和应与过程的未分配库存相同。</w:t>
      </w:r>
    </w:p>
    <w:p w14:paraId="7FCDA7CE" w14:textId="77777777" w:rsidR="00D16BE9" w:rsidRDefault="00AC4FA2">
      <w:pPr>
        <w:pStyle w:val="0"/>
        <w:ind w:firstLineChars="200" w:firstLine="420"/>
      </w:pPr>
      <w:r>
        <w:rPr>
          <w:rFonts w:hint="eastAsia"/>
        </w:rPr>
        <w:t>在实践中，常常难以明确识别最合适的分配标准，</w:t>
      </w:r>
      <w:proofErr w:type="gramStart"/>
      <w:r>
        <w:rPr>
          <w:rFonts w:hint="eastAsia"/>
        </w:rPr>
        <w:t>如以下</w:t>
      </w:r>
      <w:proofErr w:type="gramEnd"/>
      <w:r>
        <w:rPr>
          <w:rFonts w:hint="eastAsia"/>
        </w:rPr>
        <w:t>示例所示。数据的缺乏（例如，以上示例中的废物中碳和氯含量变化对二噁</w:t>
      </w:r>
      <w:proofErr w:type="gramStart"/>
      <w:r>
        <w:rPr>
          <w:rFonts w:hint="eastAsia"/>
        </w:rPr>
        <w:t>英形成</w:t>
      </w:r>
      <w:proofErr w:type="gramEnd"/>
      <w:r>
        <w:rPr>
          <w:rFonts w:hint="eastAsia"/>
        </w:rPr>
        <w:t>量的影响）使得将物理因果关系作为唯一的分配标准并不总是可行，或者至少降低了鲁棒性。第</w:t>
      </w:r>
      <w:r>
        <w:rPr>
          <w:rFonts w:hint="eastAsia"/>
        </w:rPr>
        <w:t>7.9.3.2</w:t>
      </w:r>
      <w:r>
        <w:rPr>
          <w:rFonts w:hint="eastAsia"/>
        </w:rPr>
        <w:t>章中提供了一些示例以说明这一点。</w:t>
      </w:r>
    </w:p>
    <w:p w14:paraId="0FAB7F1A" w14:textId="77777777" w:rsidR="00D16BE9" w:rsidRDefault="00AC4FA2">
      <w:pPr>
        <w:pStyle w:val="0"/>
        <w:ind w:firstLineChars="200" w:firstLine="422"/>
        <w:rPr>
          <w:b/>
          <w:bCs/>
        </w:rPr>
      </w:pPr>
      <w:r>
        <w:rPr>
          <w:rFonts w:hint="eastAsia"/>
          <w:b/>
          <w:bCs/>
        </w:rPr>
        <w:t>使用市场价格作为分配标准</w:t>
      </w:r>
    </w:p>
    <w:p w14:paraId="4137C643" w14:textId="77777777" w:rsidR="00D16BE9" w:rsidRDefault="00AC4FA2">
      <w:pPr>
        <w:pStyle w:val="0"/>
        <w:ind w:firstLineChars="200" w:firstLine="420"/>
      </w:pPr>
      <w:r>
        <w:rPr>
          <w:rFonts w:hint="eastAsia"/>
        </w:rPr>
        <w:t>因此，在实践中，市场价格作为分配标准的使用是常见的。然而，在许多情况下，</w:t>
      </w:r>
      <w:proofErr w:type="gramStart"/>
      <w:r>
        <w:rPr>
          <w:rFonts w:hint="eastAsia"/>
        </w:rPr>
        <w:t>共产品</w:t>
      </w:r>
      <w:proofErr w:type="gramEnd"/>
      <w:r>
        <w:rPr>
          <w:rFonts w:hint="eastAsia"/>
        </w:rPr>
        <w:t>并不直接交易，而是先进行内部处理，例如压缩、纯化、包装等。因此，在使用市场价格作为分配标准之前，需要对最终销售产品的市场价格进行调整（即减少），以反映这些额外步骤。一些中间</w:t>
      </w:r>
      <w:proofErr w:type="gramStart"/>
      <w:r>
        <w:rPr>
          <w:rFonts w:hint="eastAsia"/>
        </w:rPr>
        <w:t>共产品</w:t>
      </w:r>
      <w:proofErr w:type="gramEnd"/>
      <w:r>
        <w:rPr>
          <w:rFonts w:hint="eastAsia"/>
        </w:rPr>
        <w:t>根本</w:t>
      </w:r>
      <w:proofErr w:type="gramStart"/>
      <w:r>
        <w:rPr>
          <w:rFonts w:hint="eastAsia"/>
        </w:rPr>
        <w:t>不</w:t>
      </w:r>
      <w:proofErr w:type="gramEnd"/>
      <w:r>
        <w:rPr>
          <w:rFonts w:hint="eastAsia"/>
        </w:rPr>
        <w:t>或很少外部交易（例如炼油气）；在这种情况下，市场价格信息需要近似。基于市场价格的现场级别分配（即黑箱单元过程）忽视了排放控制技术通常只处理与某一个</w:t>
      </w:r>
      <w:proofErr w:type="gramStart"/>
      <w:r>
        <w:rPr>
          <w:rFonts w:hint="eastAsia"/>
        </w:rPr>
        <w:t>共产品</w:t>
      </w:r>
      <w:proofErr w:type="gramEnd"/>
      <w:r>
        <w:rPr>
          <w:rFonts w:hint="eastAsia"/>
        </w:rPr>
        <w:t>相关的排放。使用市场价格分配的一般缺点是它假设影响与市场价格之间存在正相关关系，忽视了环境措施如排放减少技术实际上提高了生产成本，同时减少了环境负担。使用市场价格进行分配也会导致环境影响与产品价格之间存在一定程度的相关性，这限制了在生态效率分析中此类环境影响数据的意义。</w:t>
      </w:r>
    </w:p>
    <w:p w14:paraId="13BDCC90" w14:textId="77777777" w:rsidR="00D16BE9" w:rsidRDefault="00AC4FA2">
      <w:pPr>
        <w:pStyle w:val="0"/>
        <w:ind w:firstLineChars="200" w:firstLine="422"/>
        <w:rPr>
          <w:b/>
          <w:bCs/>
        </w:rPr>
      </w:pPr>
      <w:r>
        <w:rPr>
          <w:rFonts w:hint="eastAsia"/>
          <w:b/>
          <w:bCs/>
        </w:rPr>
        <w:t>ILCD</w:t>
      </w:r>
      <w:r>
        <w:rPr>
          <w:rFonts w:hint="eastAsia"/>
          <w:b/>
          <w:bCs/>
        </w:rPr>
        <w:t>处理多功能性的规定</w:t>
      </w:r>
    </w:p>
    <w:p w14:paraId="735D6A14" w14:textId="77777777" w:rsidR="00D16BE9" w:rsidRDefault="00AC4FA2">
      <w:pPr>
        <w:pStyle w:val="0"/>
        <w:ind w:firstLineChars="200" w:firstLine="420"/>
      </w:pPr>
      <w:r>
        <w:rPr>
          <w:rFonts w:hint="eastAsia"/>
        </w:rPr>
        <w:t>如何识别最合适的具体分配和替代方法将在以下子章节中详细介绍。</w:t>
      </w:r>
    </w:p>
    <w:p w14:paraId="61BB8331" w14:textId="77777777" w:rsidR="00D16BE9" w:rsidRDefault="00AC4FA2">
      <w:pPr>
        <w:pStyle w:val="affd"/>
        <w:spacing w:beforeLines="0" w:before="0" w:afterLines="0" w:after="0"/>
        <w:ind w:firstLineChars="200" w:firstLine="482"/>
        <w:rPr>
          <w:sz w:val="24"/>
          <w:szCs w:val="40"/>
        </w:rPr>
      </w:pPr>
      <w:bookmarkStart w:id="60" w:name="_Toc175603960"/>
      <w:r>
        <w:rPr>
          <w:rFonts w:hint="eastAsia"/>
          <w:sz w:val="24"/>
          <w:szCs w:val="40"/>
        </w:rPr>
        <w:t>6.5.4 LCI</w:t>
      </w:r>
      <w:r>
        <w:rPr>
          <w:rFonts w:hint="eastAsia"/>
          <w:sz w:val="24"/>
          <w:szCs w:val="40"/>
        </w:rPr>
        <w:t>建模规定：情况</w:t>
      </w:r>
      <w:r>
        <w:rPr>
          <w:rFonts w:hint="eastAsia"/>
          <w:sz w:val="24"/>
          <w:szCs w:val="40"/>
        </w:rPr>
        <w:t>A</w:t>
      </w:r>
      <w:r>
        <w:rPr>
          <w:rFonts w:hint="eastAsia"/>
          <w:sz w:val="24"/>
          <w:szCs w:val="40"/>
        </w:rPr>
        <w:t>、</w:t>
      </w:r>
      <w:r>
        <w:rPr>
          <w:rFonts w:hint="eastAsia"/>
          <w:sz w:val="24"/>
          <w:szCs w:val="40"/>
        </w:rPr>
        <w:t>B</w:t>
      </w:r>
      <w:r>
        <w:rPr>
          <w:rFonts w:hint="eastAsia"/>
          <w:sz w:val="24"/>
          <w:szCs w:val="40"/>
        </w:rPr>
        <w:t>和</w:t>
      </w:r>
      <w:r>
        <w:rPr>
          <w:rFonts w:hint="eastAsia"/>
          <w:sz w:val="24"/>
          <w:szCs w:val="40"/>
        </w:rPr>
        <w:t>C</w:t>
      </w:r>
      <w:bookmarkEnd w:id="60"/>
    </w:p>
    <w:p w14:paraId="71A4C770" w14:textId="77777777" w:rsidR="00D16BE9" w:rsidRDefault="00AC4FA2">
      <w:pPr>
        <w:pStyle w:val="0"/>
        <w:ind w:firstLineChars="200" w:firstLine="420"/>
      </w:pPr>
      <w:r>
        <w:rPr>
          <w:rFonts w:hint="eastAsia"/>
        </w:rPr>
        <w:t>（涉及</w:t>
      </w:r>
      <w:r>
        <w:rPr>
          <w:rFonts w:hint="eastAsia"/>
        </w:rPr>
        <w:t>ISO 14044:2006</w:t>
      </w:r>
      <w:r>
        <w:rPr>
          <w:rFonts w:hint="eastAsia"/>
        </w:rPr>
        <w:t>第</w:t>
      </w:r>
      <w:r>
        <w:rPr>
          <w:rFonts w:hint="eastAsia"/>
        </w:rPr>
        <w:t>4.3.4</w:t>
      </w:r>
      <w:r>
        <w:rPr>
          <w:rFonts w:hint="eastAsia"/>
        </w:rPr>
        <w:t>章和</w:t>
      </w:r>
      <w:r>
        <w:rPr>
          <w:rFonts w:hint="eastAsia"/>
        </w:rPr>
        <w:t>4.2.3.6.1</w:t>
      </w:r>
      <w:r>
        <w:rPr>
          <w:rFonts w:hint="eastAsia"/>
        </w:rPr>
        <w:t>节的相关内容）</w:t>
      </w:r>
    </w:p>
    <w:p w14:paraId="59840F51" w14:textId="77777777" w:rsidR="00D16BE9" w:rsidRDefault="00AC4FA2">
      <w:pPr>
        <w:pStyle w:val="afff"/>
        <w:spacing w:before="0" w:after="0"/>
        <w:ind w:firstLineChars="200" w:firstLine="422"/>
      </w:pPr>
      <w:r>
        <w:rPr>
          <w:rFonts w:hint="eastAsia"/>
        </w:rPr>
        <w:lastRenderedPageBreak/>
        <w:t xml:space="preserve">6.5.4.1 </w:t>
      </w:r>
      <w:r>
        <w:rPr>
          <w:rFonts w:hint="eastAsia"/>
        </w:rPr>
        <w:t>介绍和概述</w:t>
      </w:r>
    </w:p>
    <w:p w14:paraId="3A4C8B8A" w14:textId="77777777" w:rsidR="00D16BE9" w:rsidRDefault="00AC4FA2">
      <w:pPr>
        <w:pStyle w:val="0"/>
        <w:ind w:firstLineChars="200" w:firstLine="420"/>
      </w:pPr>
      <w:r>
        <w:rPr>
          <w:rFonts w:hint="eastAsia"/>
        </w:rPr>
        <w:t>为了确定最适合</w:t>
      </w:r>
      <w:r>
        <w:rPr>
          <w:rFonts w:hint="eastAsia"/>
        </w:rPr>
        <w:t>LCI/LCA</w:t>
      </w:r>
      <w:r>
        <w:rPr>
          <w:rFonts w:hint="eastAsia"/>
        </w:rPr>
        <w:t>研究目标的</w:t>
      </w:r>
      <w:r>
        <w:rPr>
          <w:rFonts w:hint="eastAsia"/>
        </w:rPr>
        <w:t>LCI</w:t>
      </w:r>
      <w:r>
        <w:rPr>
          <w:rFonts w:hint="eastAsia"/>
        </w:rPr>
        <w:t>建模原则和方法，在第</w:t>
      </w:r>
      <w:r>
        <w:rPr>
          <w:rFonts w:hint="eastAsia"/>
        </w:rPr>
        <w:t>5.3</w:t>
      </w:r>
      <w:r>
        <w:rPr>
          <w:rFonts w:hint="eastAsia"/>
        </w:rPr>
        <w:t>章中，</w:t>
      </w:r>
      <w:r>
        <w:rPr>
          <w:rFonts w:hint="eastAsia"/>
        </w:rPr>
        <w:t>LCA</w:t>
      </w:r>
      <w:r>
        <w:rPr>
          <w:rFonts w:hint="eastAsia"/>
        </w:rPr>
        <w:t>工作被分类为属于三种不同的决策背景情况</w:t>
      </w:r>
      <w:r>
        <w:rPr>
          <w:rFonts w:hint="eastAsia"/>
        </w:rPr>
        <w:t>A</w:t>
      </w:r>
      <w:r>
        <w:rPr>
          <w:rFonts w:hint="eastAsia"/>
        </w:rPr>
        <w:t>、</w:t>
      </w:r>
      <w:r>
        <w:rPr>
          <w:rFonts w:hint="eastAsia"/>
        </w:rPr>
        <w:t>B</w:t>
      </w:r>
      <w:r>
        <w:rPr>
          <w:rFonts w:hint="eastAsia"/>
        </w:rPr>
        <w:t>或</w:t>
      </w:r>
      <w:r>
        <w:rPr>
          <w:rFonts w:hint="eastAsia"/>
        </w:rPr>
        <w:t>C</w:t>
      </w:r>
      <w:r>
        <w:rPr>
          <w:rFonts w:hint="eastAsia"/>
        </w:rPr>
        <w:t>之一。</w:t>
      </w:r>
    </w:p>
    <w:p w14:paraId="2592034D" w14:textId="77777777" w:rsidR="00D16BE9" w:rsidRDefault="00AC4FA2">
      <w:pPr>
        <w:pStyle w:val="0"/>
        <w:ind w:firstLineChars="200" w:firstLine="420"/>
      </w:pPr>
      <w:r>
        <w:rPr>
          <w:rFonts w:hint="eastAsia"/>
        </w:rPr>
        <w:t>实际上，除了正式的决策背景外，还有许多其他方面决定了最终应用的最合适的</w:t>
      </w:r>
      <w:r>
        <w:rPr>
          <w:rFonts w:hint="eastAsia"/>
        </w:rPr>
        <w:t>LCI</w:t>
      </w:r>
      <w:r>
        <w:rPr>
          <w:rFonts w:hint="eastAsia"/>
        </w:rPr>
        <w:t>建模原则和方法。这些方面包括：可重复性、信息和数据的可获得性、精确性和稳健性、实用性、可沟通性、成本效益、与其他工具的一致性以及利益相关者的接受度。考虑到所有这些方面，情况</w:t>
      </w:r>
      <w:r>
        <w:rPr>
          <w:rFonts w:hint="eastAsia"/>
        </w:rPr>
        <w:t>A</w:t>
      </w:r>
      <w:r>
        <w:rPr>
          <w:rFonts w:hint="eastAsia"/>
        </w:rPr>
        <w:t>、</w:t>
      </w:r>
      <w:r>
        <w:rPr>
          <w:rFonts w:hint="eastAsia"/>
        </w:rPr>
        <w:t>B</w:t>
      </w:r>
      <w:r>
        <w:rPr>
          <w:rFonts w:hint="eastAsia"/>
        </w:rPr>
        <w:t>和</w:t>
      </w:r>
      <w:r>
        <w:rPr>
          <w:rFonts w:hint="eastAsia"/>
        </w:rPr>
        <w:t>C</w:t>
      </w:r>
      <w:r>
        <w:rPr>
          <w:rFonts w:hint="eastAsia"/>
        </w:rPr>
        <w:t>的建模规定如下：</w:t>
      </w:r>
    </w:p>
    <w:p w14:paraId="6D957677" w14:textId="77777777" w:rsidR="00D16BE9" w:rsidRDefault="00AC4FA2">
      <w:pPr>
        <w:pStyle w:val="afff"/>
        <w:spacing w:before="0" w:after="0"/>
        <w:ind w:firstLineChars="200" w:firstLine="422"/>
      </w:pPr>
      <w:r>
        <w:rPr>
          <w:rFonts w:hint="eastAsia"/>
        </w:rPr>
        <w:t xml:space="preserve">6.5.4.2 </w:t>
      </w:r>
      <w:r>
        <w:rPr>
          <w:rFonts w:hint="eastAsia"/>
        </w:rPr>
        <w:t>情况</w:t>
      </w:r>
      <w:r>
        <w:rPr>
          <w:rFonts w:hint="eastAsia"/>
        </w:rPr>
        <w:t>A</w:t>
      </w:r>
      <w:r>
        <w:rPr>
          <w:rFonts w:hint="eastAsia"/>
        </w:rPr>
        <w:t>：“微观层级决策支持”</w:t>
      </w:r>
    </w:p>
    <w:p w14:paraId="19EE96BD" w14:textId="77777777" w:rsidR="00D16BE9" w:rsidRDefault="00AC4FA2">
      <w:pPr>
        <w:pStyle w:val="0"/>
        <w:ind w:firstLineChars="200" w:firstLine="420"/>
      </w:pPr>
      <w:r>
        <w:rPr>
          <w:rFonts w:hint="eastAsia"/>
        </w:rPr>
        <w:t>（涉及</w:t>
      </w:r>
      <w:r>
        <w:rPr>
          <w:rFonts w:hint="eastAsia"/>
        </w:rPr>
        <w:t>ISO 14044:2006</w:t>
      </w:r>
      <w:r>
        <w:rPr>
          <w:rFonts w:hint="eastAsia"/>
        </w:rPr>
        <w:t>第</w:t>
      </w:r>
      <w:r>
        <w:rPr>
          <w:rFonts w:hint="eastAsia"/>
        </w:rPr>
        <w:t>4.3.4</w:t>
      </w:r>
      <w:r>
        <w:rPr>
          <w:rFonts w:hint="eastAsia"/>
        </w:rPr>
        <w:t>章和</w:t>
      </w:r>
      <w:r>
        <w:rPr>
          <w:rFonts w:hint="eastAsia"/>
        </w:rPr>
        <w:t>4.2.3.6.1</w:t>
      </w:r>
      <w:r>
        <w:rPr>
          <w:rFonts w:hint="eastAsia"/>
        </w:rPr>
        <w:t>节的相关内容）</w:t>
      </w:r>
    </w:p>
    <w:p w14:paraId="71198C86" w14:textId="77777777" w:rsidR="00D16BE9" w:rsidRDefault="00AC4FA2">
      <w:pPr>
        <w:pStyle w:val="afff1"/>
        <w:spacing w:before="0" w:after="0"/>
        <w:ind w:firstLineChars="200" w:firstLine="422"/>
      </w:pPr>
      <w:r>
        <w:rPr>
          <w:rFonts w:hint="eastAsia"/>
        </w:rPr>
        <w:t xml:space="preserve">6.5.4.2.1 </w:t>
      </w:r>
      <w:r>
        <w:rPr>
          <w:rFonts w:hint="eastAsia"/>
        </w:rPr>
        <w:t>概述</w:t>
      </w:r>
    </w:p>
    <w:p w14:paraId="7C30F5E6" w14:textId="77777777" w:rsidR="00D16BE9" w:rsidRDefault="00AC4FA2">
      <w:pPr>
        <w:pStyle w:val="0"/>
        <w:ind w:firstLineChars="200" w:firstLine="420"/>
      </w:pPr>
      <w:r>
        <w:rPr>
          <w:rFonts w:hint="eastAsia"/>
        </w:rPr>
        <w:t>情况</w:t>
      </w:r>
      <w:r>
        <w:rPr>
          <w:rFonts w:hint="eastAsia"/>
        </w:rPr>
        <w:t>A</w:t>
      </w:r>
      <w:r>
        <w:rPr>
          <w:rFonts w:hint="eastAsia"/>
        </w:rPr>
        <w:t>涉及基于生命周期的微观层级决策支持（例如，针对与产品相关的问题）。通常，这指的是短期（从现在</w:t>
      </w:r>
      <w:proofErr w:type="gramStart"/>
      <w:r>
        <w:rPr>
          <w:rFonts w:hint="eastAsia"/>
        </w:rPr>
        <w:t>起最多</w:t>
      </w:r>
      <w:proofErr w:type="gramEnd"/>
      <w:r>
        <w:rPr>
          <w:rFonts w:hint="eastAsia"/>
        </w:rPr>
        <w:t>5</w:t>
      </w:r>
      <w:r>
        <w:rPr>
          <w:rFonts w:hint="eastAsia"/>
        </w:rPr>
        <w:t>年）或中期（从现在起</w:t>
      </w:r>
      <w:r>
        <w:rPr>
          <w:rFonts w:hint="eastAsia"/>
        </w:rPr>
        <w:t>5</w:t>
      </w:r>
      <w:r>
        <w:rPr>
          <w:rFonts w:hint="eastAsia"/>
        </w:rPr>
        <w:t>到</w:t>
      </w:r>
      <w:r>
        <w:rPr>
          <w:rFonts w:hint="eastAsia"/>
        </w:rPr>
        <w:t>10</w:t>
      </w:r>
      <w:r>
        <w:rPr>
          <w:rFonts w:hint="eastAsia"/>
        </w:rPr>
        <w:t>年）的未来，但不一定。即，分析的变化直接或间接地涉及通知市场上已提供的产品的购买或预计将进入市场的产品的设计</w:t>
      </w:r>
      <w:r>
        <w:rPr>
          <w:rFonts w:hint="eastAsia"/>
        </w:rPr>
        <w:t>/</w:t>
      </w:r>
      <w:r>
        <w:rPr>
          <w:rFonts w:hint="eastAsia"/>
        </w:rPr>
        <w:t>开发。关键标准是分析的产品在其行业的总生产中占比有限，因此其生产、使用和生命周期末端预计不会在背景系统或其他系统中产生大规模的影响，即不会从根本上改变它。</w:t>
      </w:r>
      <w:r>
        <w:rPr>
          <w:rStyle w:val="afb"/>
        </w:rPr>
        <w:footnoteReference w:id="52"/>
      </w:r>
    </w:p>
    <w:p w14:paraId="7D567741" w14:textId="77777777" w:rsidR="00D16BE9" w:rsidRDefault="00AC4FA2">
      <w:pPr>
        <w:pStyle w:val="0"/>
        <w:ind w:firstLineChars="200" w:firstLine="420"/>
      </w:pPr>
      <w:r>
        <w:rPr>
          <w:rFonts w:hint="eastAsia"/>
        </w:rPr>
        <w:t>以简明形式提供如下指导：情况</w:t>
      </w:r>
      <w:r>
        <w:rPr>
          <w:rFonts w:hint="eastAsia"/>
        </w:rPr>
        <w:t>A</w:t>
      </w:r>
      <w:r>
        <w:rPr>
          <w:rFonts w:hint="eastAsia"/>
        </w:rPr>
        <w:t>最适合的</w:t>
      </w:r>
      <w:r>
        <w:rPr>
          <w:rFonts w:hint="eastAsia"/>
        </w:rPr>
        <w:t>LCI</w:t>
      </w:r>
      <w:r>
        <w:rPr>
          <w:rFonts w:hint="eastAsia"/>
        </w:rPr>
        <w:t>模型应代表所分析系统的供应链，采用归因建模。对于无法通过细分或虚拟细分解决的系统</w:t>
      </w:r>
      <w:r>
        <w:rPr>
          <w:rFonts w:hint="eastAsia"/>
        </w:rPr>
        <w:t>-</w:t>
      </w:r>
      <w:r>
        <w:rPr>
          <w:rFonts w:hint="eastAsia"/>
        </w:rPr>
        <w:t>系统关系和过程及产品的多功能性，应采用系统扩展方法，用市场混合物替代被避免的过程（不包括待替代的功能</w:t>
      </w:r>
      <w:r>
        <w:rPr>
          <w:rFonts w:hint="eastAsia"/>
        </w:rPr>
        <w:t>/</w:t>
      </w:r>
      <w:r>
        <w:rPr>
          <w:rFonts w:hint="eastAsia"/>
        </w:rPr>
        <w:t>路径）。可能需要进行价值修正以调整性能差异。在复杂性较大的情况下，分配是解决多功能性的下一选项。</w:t>
      </w:r>
    </w:p>
    <w:p w14:paraId="7929FECF" w14:textId="77777777" w:rsidR="00D16BE9" w:rsidRDefault="00AC4FA2">
      <w:pPr>
        <w:pStyle w:val="0"/>
        <w:ind w:firstLineChars="200" w:firstLine="420"/>
      </w:pPr>
      <w:r>
        <w:rPr>
          <w:rFonts w:hint="eastAsia"/>
        </w:rPr>
        <w:t>以下段落提供更多细节。建模的详细信息</w:t>
      </w:r>
      <w:proofErr w:type="gramStart"/>
      <w:r>
        <w:rPr>
          <w:rFonts w:hint="eastAsia"/>
        </w:rPr>
        <w:t>见相应</w:t>
      </w:r>
      <w:proofErr w:type="gramEnd"/>
      <w:r>
        <w:rPr>
          <w:rFonts w:hint="eastAsia"/>
        </w:rPr>
        <w:t>的生命周期清单章节。</w:t>
      </w:r>
    </w:p>
    <w:p w14:paraId="5B213153" w14:textId="77777777" w:rsidR="00D16BE9" w:rsidRDefault="00AC4FA2">
      <w:pPr>
        <w:pStyle w:val="afff1"/>
        <w:spacing w:before="0" w:after="0"/>
        <w:ind w:firstLineChars="200" w:firstLine="422"/>
      </w:pPr>
      <w:r>
        <w:rPr>
          <w:rFonts w:hint="eastAsia"/>
        </w:rPr>
        <w:t>6.5.4.2.2 LCI</w:t>
      </w:r>
      <w:r>
        <w:rPr>
          <w:rFonts w:hint="eastAsia"/>
        </w:rPr>
        <w:t>建模规定</w:t>
      </w:r>
    </w:p>
    <w:p w14:paraId="236E2D2C" w14:textId="77777777" w:rsidR="00D16BE9" w:rsidRDefault="00AC4FA2">
      <w:pPr>
        <w:pStyle w:val="0"/>
        <w:ind w:firstLineChars="200" w:firstLine="422"/>
        <w:rPr>
          <w:b/>
          <w:bCs/>
        </w:rPr>
      </w:pPr>
      <w:r>
        <w:rPr>
          <w:rFonts w:hint="eastAsia"/>
          <w:b/>
          <w:bCs/>
        </w:rPr>
        <w:t>通用生命周期模型</w:t>
      </w:r>
    </w:p>
    <w:p w14:paraId="54C7B9AA" w14:textId="77777777" w:rsidR="00D16BE9" w:rsidRDefault="00AC4FA2">
      <w:pPr>
        <w:pStyle w:val="0"/>
        <w:ind w:firstLineChars="200" w:firstLine="420"/>
      </w:pPr>
      <w:r>
        <w:rPr>
          <w:rFonts w:hint="eastAsia"/>
        </w:rPr>
        <w:t>以下通用指导应适用：</w:t>
      </w:r>
    </w:p>
    <w:p w14:paraId="0D2A8FF1" w14:textId="77777777" w:rsidR="00D16BE9" w:rsidRDefault="00AC4FA2">
      <w:pPr>
        <w:pStyle w:val="0"/>
        <w:numPr>
          <w:ilvl w:val="0"/>
          <w:numId w:val="33"/>
        </w:numPr>
        <w:ind w:left="0" w:firstLineChars="200" w:firstLine="420"/>
      </w:pPr>
      <w:r>
        <w:rPr>
          <w:rFonts w:hint="eastAsia"/>
        </w:rPr>
        <w:t>应使用归因建模进行一般系统</w:t>
      </w:r>
      <w:r>
        <w:rPr>
          <w:rFonts w:hint="eastAsia"/>
        </w:rPr>
        <w:t>LCI</w:t>
      </w:r>
      <w:r>
        <w:rPr>
          <w:rFonts w:hint="eastAsia"/>
        </w:rPr>
        <w:t>建模，即描述现有的供应链、使用和生命周期末端下游链条，并将其纳入模型中。</w:t>
      </w:r>
    </w:p>
    <w:p w14:paraId="34E0DA95" w14:textId="77777777" w:rsidR="00D16BE9" w:rsidRDefault="00AC4FA2">
      <w:pPr>
        <w:pStyle w:val="0"/>
        <w:ind w:firstLineChars="200" w:firstLine="422"/>
        <w:rPr>
          <w:b/>
          <w:bCs/>
        </w:rPr>
      </w:pPr>
      <w:r>
        <w:rPr>
          <w:rFonts w:hint="eastAsia"/>
          <w:b/>
          <w:bCs/>
        </w:rPr>
        <w:t>多功能性</w:t>
      </w:r>
    </w:p>
    <w:p w14:paraId="312E4B4A" w14:textId="77777777" w:rsidR="00D16BE9" w:rsidRDefault="00AC4FA2">
      <w:pPr>
        <w:pStyle w:val="0"/>
        <w:ind w:firstLineChars="200" w:firstLine="420"/>
      </w:pPr>
      <w:r>
        <w:rPr>
          <w:rFonts w:hint="eastAsia"/>
        </w:rPr>
        <w:t>为解决多功能性，应以细分或虚拟细分为目标，分离出非多功能过程（参见第</w:t>
      </w:r>
      <w:r>
        <w:rPr>
          <w:rFonts w:hint="eastAsia"/>
        </w:rPr>
        <w:t>6.5.3</w:t>
      </w:r>
      <w:r>
        <w:rPr>
          <w:rFonts w:hint="eastAsia"/>
        </w:rPr>
        <w:t>章）。对于系统</w:t>
      </w:r>
      <w:r>
        <w:rPr>
          <w:rFonts w:hint="eastAsia"/>
        </w:rPr>
        <w:t>-</w:t>
      </w:r>
      <w:r>
        <w:rPr>
          <w:rFonts w:hint="eastAsia"/>
        </w:rPr>
        <w:t>系统关系和在原则上无法解决的多功能性，或者由于数据可获得性或成本考虑等其他原因而受阻的情况，适用的</w:t>
      </w:r>
      <w:r>
        <w:rPr>
          <w:rFonts w:hint="eastAsia"/>
        </w:rPr>
        <w:t>LCI</w:t>
      </w:r>
      <w:r>
        <w:rPr>
          <w:rFonts w:hint="eastAsia"/>
        </w:rPr>
        <w:t>方法如下：</w:t>
      </w:r>
    </w:p>
    <w:p w14:paraId="580B2275" w14:textId="77777777" w:rsidR="00D16BE9" w:rsidRDefault="00AC4FA2">
      <w:pPr>
        <w:pStyle w:val="0"/>
        <w:numPr>
          <w:ilvl w:val="0"/>
          <w:numId w:val="33"/>
        </w:numPr>
        <w:ind w:left="0" w:firstLineChars="200" w:firstLine="420"/>
      </w:pPr>
      <w:r>
        <w:rPr>
          <w:rFonts w:hint="eastAsia"/>
        </w:rPr>
        <w:lastRenderedPageBreak/>
        <w:t>系统</w:t>
      </w:r>
      <w:r>
        <w:rPr>
          <w:rFonts w:hint="eastAsia"/>
        </w:rPr>
        <w:t>-</w:t>
      </w:r>
      <w:r>
        <w:rPr>
          <w:rFonts w:hint="eastAsia"/>
        </w:rPr>
        <w:t>系统关系的情况（参见第</w:t>
      </w:r>
      <w:r>
        <w:rPr>
          <w:rFonts w:hint="eastAsia"/>
        </w:rPr>
        <w:t>7.2.2</w:t>
      </w:r>
      <w:r>
        <w:rPr>
          <w:rFonts w:hint="eastAsia"/>
        </w:rPr>
        <w:t>章的框）：如果次要功能在另一个系统中起作用，仅影响现有过程的操作（并可能影响安装容量，例如因为次要功能在</w:t>
      </w:r>
      <w:proofErr w:type="gramStart"/>
      <w:r>
        <w:rPr>
          <w:rFonts w:hint="eastAsia"/>
        </w:rPr>
        <w:t>规划受</w:t>
      </w:r>
      <w:proofErr w:type="gramEnd"/>
      <w:r>
        <w:rPr>
          <w:rFonts w:hint="eastAsia"/>
        </w:rPr>
        <w:t>影响系统时已考虑在内），应通过短期边际替代进行系统扩展。具体而言：系统</w:t>
      </w:r>
      <w:r>
        <w:rPr>
          <w:rFonts w:hint="eastAsia"/>
        </w:rPr>
        <w:t>-</w:t>
      </w:r>
      <w:r>
        <w:rPr>
          <w:rFonts w:hint="eastAsia"/>
        </w:rPr>
        <w:t>系统关系相关的多功能</w:t>
      </w:r>
      <w:proofErr w:type="gramStart"/>
      <w:r>
        <w:rPr>
          <w:rFonts w:hint="eastAsia"/>
        </w:rPr>
        <w:t>性不会</w:t>
      </w:r>
      <w:proofErr w:type="gramEnd"/>
      <w:r>
        <w:rPr>
          <w:rFonts w:hint="eastAsia"/>
        </w:rPr>
        <w:t>导致新过程的安装或现有过程的停用，只会导致其操作的变化（即“短期边际”后果）。这是针对分析产品的次要功能直接作用于另一个系统的“背景系统”的情况。例如，一台咖啡机作为</w:t>
      </w:r>
      <w:proofErr w:type="gramStart"/>
      <w:r>
        <w:rPr>
          <w:rFonts w:hint="eastAsia"/>
        </w:rPr>
        <w:t>副功能</w:t>
      </w:r>
      <w:proofErr w:type="gramEnd"/>
      <w:r>
        <w:rPr>
          <w:rFonts w:hint="eastAsia"/>
        </w:rPr>
        <w:t>产生热量，从而降低了其所在建筑的供暖需求（和</w:t>
      </w:r>
      <w:r>
        <w:rPr>
          <w:rFonts w:hint="eastAsia"/>
        </w:rPr>
        <w:t>/</w:t>
      </w:r>
      <w:r>
        <w:rPr>
          <w:rFonts w:hint="eastAsia"/>
        </w:rPr>
        <w:t>或增加了冷却需求，具体取决于地区和季节）（详细信息参见第</w:t>
      </w:r>
      <w:r>
        <w:rPr>
          <w:rFonts w:hint="eastAsia"/>
        </w:rPr>
        <w:t>7.2.2</w:t>
      </w:r>
      <w:r>
        <w:rPr>
          <w:rFonts w:hint="eastAsia"/>
        </w:rPr>
        <w:t>章的系统</w:t>
      </w:r>
      <w:r>
        <w:rPr>
          <w:rFonts w:hint="eastAsia"/>
        </w:rPr>
        <w:t>-</w:t>
      </w:r>
      <w:r>
        <w:rPr>
          <w:rFonts w:hint="eastAsia"/>
        </w:rPr>
        <w:t>系统关系框）。因此，取代的过程直接影响其操作（例如在上述示例中是分析国家的平均房屋供暖和冷却系统）。注意，如果咖啡机的存在</w:t>
      </w:r>
      <w:proofErr w:type="gramStart"/>
      <w:r>
        <w:rPr>
          <w:rFonts w:hint="eastAsia"/>
        </w:rPr>
        <w:t>在</w:t>
      </w:r>
      <w:proofErr w:type="gramEnd"/>
      <w:r>
        <w:rPr>
          <w:rFonts w:hint="eastAsia"/>
        </w:rPr>
        <w:t>建筑设计和供暖</w:t>
      </w:r>
      <w:r>
        <w:rPr>
          <w:rFonts w:hint="eastAsia"/>
        </w:rPr>
        <w:t>/</w:t>
      </w:r>
      <w:r>
        <w:rPr>
          <w:rFonts w:hint="eastAsia"/>
        </w:rPr>
        <w:t>冷却容量的安装中已被预期，则</w:t>
      </w:r>
      <w:proofErr w:type="gramStart"/>
      <w:r>
        <w:rPr>
          <w:rFonts w:hint="eastAsia"/>
        </w:rPr>
        <w:t>适用相同</w:t>
      </w:r>
      <w:proofErr w:type="gramEnd"/>
      <w:r>
        <w:rPr>
          <w:rFonts w:hint="eastAsia"/>
        </w:rPr>
        <w:t>的方法，只是其他供暖</w:t>
      </w:r>
      <w:r>
        <w:rPr>
          <w:rFonts w:hint="eastAsia"/>
        </w:rPr>
        <w:t>/</w:t>
      </w:r>
      <w:r>
        <w:rPr>
          <w:rFonts w:hint="eastAsia"/>
        </w:rPr>
        <w:t>冷却系统正在使用并需要建模。</w:t>
      </w:r>
    </w:p>
    <w:p w14:paraId="3E35D4C5" w14:textId="77777777" w:rsidR="00D16BE9" w:rsidRDefault="00AC4FA2">
      <w:pPr>
        <w:pStyle w:val="0"/>
        <w:numPr>
          <w:ilvl w:val="0"/>
          <w:numId w:val="33"/>
        </w:numPr>
        <w:ind w:left="0" w:firstLineChars="200" w:firstLine="420"/>
      </w:pPr>
      <w:r>
        <w:rPr>
          <w:rFonts w:hint="eastAsia"/>
        </w:rPr>
        <w:t>多功能性的情况</w:t>
      </w:r>
      <w:r>
        <w:rPr>
          <w:rFonts w:hint="eastAsia"/>
        </w:rPr>
        <w:t xml:space="preserve"> - </w:t>
      </w:r>
      <w:r>
        <w:rPr>
          <w:rFonts w:hint="eastAsia"/>
        </w:rPr>
        <w:t>一般：</w:t>
      </w:r>
    </w:p>
    <w:p w14:paraId="3230637B" w14:textId="77777777" w:rsidR="00D16BE9" w:rsidRDefault="00AC4FA2">
      <w:pPr>
        <w:pStyle w:val="0"/>
        <w:ind w:firstLineChars="200" w:firstLine="420"/>
      </w:pPr>
      <w:r>
        <w:rPr>
          <w:rFonts w:hint="eastAsia"/>
        </w:rPr>
        <w:t xml:space="preserve">- </w:t>
      </w:r>
      <w:r>
        <w:rPr>
          <w:rFonts w:hint="eastAsia"/>
        </w:rPr>
        <w:t>如果对于不需要的</w:t>
      </w:r>
      <w:proofErr w:type="gramStart"/>
      <w:r>
        <w:rPr>
          <w:rFonts w:hint="eastAsia"/>
        </w:rPr>
        <w:t>副功能</w:t>
      </w:r>
      <w:proofErr w:type="gramEnd"/>
      <w:r>
        <w:rPr>
          <w:rFonts w:hint="eastAsia"/>
        </w:rPr>
        <w:t>存在功能等效的替代过程</w:t>
      </w:r>
      <w:r>
        <w:rPr>
          <w:rFonts w:hint="eastAsia"/>
        </w:rPr>
        <w:t>/</w:t>
      </w:r>
      <w:r>
        <w:rPr>
          <w:rFonts w:hint="eastAsia"/>
        </w:rPr>
        <w:t>产品，并且这些替代过程</w:t>
      </w:r>
      <w:r>
        <w:rPr>
          <w:rFonts w:hint="eastAsia"/>
        </w:rPr>
        <w:t>/</w:t>
      </w:r>
      <w:r>
        <w:rPr>
          <w:rFonts w:hint="eastAsia"/>
        </w:rPr>
        <w:t>产品的运营</w:t>
      </w:r>
      <w:r>
        <w:rPr>
          <w:rFonts w:hint="eastAsia"/>
        </w:rPr>
        <w:t>/</w:t>
      </w:r>
      <w:r>
        <w:rPr>
          <w:rFonts w:hint="eastAsia"/>
        </w:rPr>
        <w:t>生产达到足够的程度，则应使用市场上被取代过程或产品的平均消费混合物来替代不需要的副功能，但从该混合物中排除待替代的过程</w:t>
      </w:r>
      <w:r>
        <w:rPr>
          <w:rFonts w:hint="eastAsia"/>
        </w:rPr>
        <w:t>-</w:t>
      </w:r>
      <w:r>
        <w:rPr>
          <w:rFonts w:hint="eastAsia"/>
        </w:rPr>
        <w:t>路径</w:t>
      </w:r>
      <w:r>
        <w:rPr>
          <w:rFonts w:hint="eastAsia"/>
        </w:rPr>
        <w:t>/</w:t>
      </w:r>
      <w:r>
        <w:rPr>
          <w:rFonts w:hint="eastAsia"/>
        </w:rPr>
        <w:t>产品。与全面的后果建模相比，采用这种简化方法的理由是，识别出最有可能被取代的潜在过程并计算取代的混合物需要大量工作：在全面的后果建模中，需要识别最可能被取代的过程的混合物。对于情况</w:t>
      </w:r>
      <w:r>
        <w:rPr>
          <w:rFonts w:hint="eastAsia"/>
        </w:rPr>
        <w:t>A</w:t>
      </w:r>
      <w:r>
        <w:rPr>
          <w:rFonts w:hint="eastAsia"/>
        </w:rPr>
        <w:t>研究来说，选择潜在的更准确但也更不确定的过程的有限收益是不值得的。市场混合物被用作一个现实和稳健的近似值，另外考虑到各种次要后果和限制，这些限制通常被认为会减少或完全补偿</w:t>
      </w:r>
      <w:r>
        <w:rPr>
          <w:rFonts w:hint="eastAsia"/>
        </w:rPr>
        <w:t>/</w:t>
      </w:r>
      <w:r>
        <w:rPr>
          <w:rFonts w:hint="eastAsia"/>
        </w:rPr>
        <w:t>避免理论上的主要后果。</w:t>
      </w:r>
    </w:p>
    <w:p w14:paraId="05653E54" w14:textId="77777777" w:rsidR="00D16BE9" w:rsidRDefault="00AC4FA2">
      <w:pPr>
        <w:pStyle w:val="0"/>
        <w:ind w:firstLineChars="200" w:firstLine="420"/>
      </w:pPr>
      <w:r>
        <w:rPr>
          <w:rFonts w:hint="eastAsia"/>
        </w:rPr>
        <w:t xml:space="preserve">- </w:t>
      </w:r>
      <w:r>
        <w:rPr>
          <w:rFonts w:hint="eastAsia"/>
        </w:rPr>
        <w:t>如果这样的替代过程</w:t>
      </w:r>
      <w:r>
        <w:rPr>
          <w:rFonts w:hint="eastAsia"/>
        </w:rPr>
        <w:t>/</w:t>
      </w:r>
      <w:r>
        <w:rPr>
          <w:rFonts w:hint="eastAsia"/>
        </w:rPr>
        <w:t>系统不存在或未达到足够的程度，则应使用更广义的不需要</w:t>
      </w:r>
      <w:proofErr w:type="gramStart"/>
      <w:r>
        <w:rPr>
          <w:rFonts w:hint="eastAsia"/>
        </w:rPr>
        <w:t>副功能</w:t>
      </w:r>
      <w:proofErr w:type="gramEnd"/>
      <w:r>
        <w:rPr>
          <w:rFonts w:hint="eastAsia"/>
        </w:rPr>
        <w:t>的替代过程</w:t>
      </w:r>
      <w:r>
        <w:rPr>
          <w:rFonts w:hint="eastAsia"/>
        </w:rPr>
        <w:t>/</w:t>
      </w:r>
      <w:r>
        <w:rPr>
          <w:rFonts w:hint="eastAsia"/>
        </w:rPr>
        <w:t>系统进行替代，按照前述条款的规定进行。</w:t>
      </w:r>
    </w:p>
    <w:p w14:paraId="1814CB6C" w14:textId="77777777" w:rsidR="00D16BE9" w:rsidRDefault="00AC4FA2">
      <w:pPr>
        <w:pStyle w:val="0"/>
        <w:ind w:firstLineChars="200" w:firstLine="420"/>
      </w:pPr>
      <w:r>
        <w:rPr>
          <w:rFonts w:hint="eastAsia"/>
        </w:rPr>
        <w:t xml:space="preserve">- </w:t>
      </w:r>
      <w:r>
        <w:rPr>
          <w:rFonts w:hint="eastAsia"/>
        </w:rPr>
        <w:t>如果更广义的替代过程</w:t>
      </w:r>
      <w:r>
        <w:rPr>
          <w:rFonts w:hint="eastAsia"/>
        </w:rPr>
        <w:t>/</w:t>
      </w:r>
      <w:r>
        <w:rPr>
          <w:rFonts w:hint="eastAsia"/>
        </w:rPr>
        <w:t>系统也不存在或不符合要求，则该研究实际上是情况</w:t>
      </w:r>
      <w:r>
        <w:rPr>
          <w:rFonts w:hint="eastAsia"/>
        </w:rPr>
        <w:t>B</w:t>
      </w:r>
      <w:r>
        <w:rPr>
          <w:rFonts w:hint="eastAsia"/>
        </w:rPr>
        <w:t>类型的研究，因为这意味着对其他系统有大规模的影响：不需要的</w:t>
      </w:r>
      <w:proofErr w:type="gramStart"/>
      <w:r>
        <w:rPr>
          <w:rFonts w:hint="eastAsia"/>
        </w:rPr>
        <w:t>副功能</w:t>
      </w:r>
      <w:proofErr w:type="gramEnd"/>
      <w:r>
        <w:rPr>
          <w:rFonts w:hint="eastAsia"/>
        </w:rPr>
        <w:t>的数量超出了市场能够轻松吸收的范围，而没有结构性变化。</w:t>
      </w:r>
    </w:p>
    <w:p w14:paraId="70CCBCD5" w14:textId="77777777" w:rsidR="00D16BE9" w:rsidRDefault="00AC4FA2">
      <w:pPr>
        <w:pStyle w:val="0"/>
        <w:ind w:firstLineChars="200" w:firstLine="420"/>
      </w:pPr>
      <w:r>
        <w:rPr>
          <w:rFonts w:hint="eastAsia"/>
        </w:rPr>
        <w:t xml:space="preserve">- </w:t>
      </w:r>
      <w:r>
        <w:rPr>
          <w:rFonts w:hint="eastAsia"/>
        </w:rPr>
        <w:t>可能会出现建模替代不可行的情况。例如，当存在许多替代过程</w:t>
      </w:r>
      <w:r>
        <w:rPr>
          <w:rFonts w:hint="eastAsia"/>
        </w:rPr>
        <w:t>/</w:t>
      </w:r>
      <w:r>
        <w:rPr>
          <w:rFonts w:hint="eastAsia"/>
        </w:rPr>
        <w:t>系统或功能的替代品时（例如，超过</w:t>
      </w:r>
      <w:r>
        <w:rPr>
          <w:rFonts w:hint="eastAsia"/>
        </w:rPr>
        <w:t>10</w:t>
      </w:r>
      <w:r>
        <w:rPr>
          <w:rFonts w:hint="eastAsia"/>
        </w:rPr>
        <w:t>种替代过程</w:t>
      </w:r>
      <w:r>
        <w:rPr>
          <w:rFonts w:hint="eastAsia"/>
        </w:rPr>
        <w:t>/</w:t>
      </w:r>
      <w:r>
        <w:rPr>
          <w:rFonts w:hint="eastAsia"/>
        </w:rPr>
        <w:t>系统占待替代功能市场的</w:t>
      </w:r>
      <w:r>
        <w:rPr>
          <w:rFonts w:hint="eastAsia"/>
        </w:rPr>
        <w:t>80%</w:t>
      </w:r>
      <w:r>
        <w:rPr>
          <w:rFonts w:hint="eastAsia"/>
        </w:rPr>
        <w:t>以上和</w:t>
      </w:r>
      <w:r>
        <w:rPr>
          <w:rFonts w:hint="eastAsia"/>
        </w:rPr>
        <w:t>/</w:t>
      </w:r>
      <w:r>
        <w:rPr>
          <w:rFonts w:hint="eastAsia"/>
        </w:rPr>
        <w:t>或被取代的过程</w:t>
      </w:r>
      <w:r>
        <w:rPr>
          <w:rFonts w:hint="eastAsia"/>
        </w:rPr>
        <w:t>/</w:t>
      </w:r>
      <w:r>
        <w:rPr>
          <w:rFonts w:hint="eastAsia"/>
        </w:rPr>
        <w:t>系统本身具有多个副功能）。建模和质量控制这些系统的工作会影响情况</w:t>
      </w:r>
      <w:r>
        <w:rPr>
          <w:rFonts w:hint="eastAsia"/>
        </w:rPr>
        <w:t>A</w:t>
      </w:r>
      <w:r>
        <w:rPr>
          <w:rFonts w:hint="eastAsia"/>
        </w:rPr>
        <w:t>研究的适用性和实用性。因此，在这种情况下，如果其他通用数据不足以准确代表被取代的过程</w:t>
      </w:r>
      <w:r>
        <w:rPr>
          <w:rFonts w:hint="eastAsia"/>
        </w:rPr>
        <w:t>/</w:t>
      </w:r>
      <w:r>
        <w:rPr>
          <w:rFonts w:hint="eastAsia"/>
        </w:rPr>
        <w:t>系统，则可以应用第</w:t>
      </w:r>
      <w:r>
        <w:rPr>
          <w:rFonts w:hint="eastAsia"/>
        </w:rPr>
        <w:t>7.9.3</w:t>
      </w:r>
      <w:r>
        <w:rPr>
          <w:rFonts w:hint="eastAsia"/>
        </w:rPr>
        <w:t>章的两步分配程序。但如果这样做会显著有利于分析的过程</w:t>
      </w:r>
      <w:r>
        <w:rPr>
          <w:rFonts w:hint="eastAsia"/>
        </w:rPr>
        <w:t>/</w:t>
      </w:r>
      <w:r>
        <w:rPr>
          <w:rFonts w:hint="eastAsia"/>
        </w:rPr>
        <w:t>系统，则不应这样做，应进行论证或近似。注意，如果进行分配，则应报告结果的准确性缺失，并在解释时加以考虑。</w:t>
      </w:r>
    </w:p>
    <w:p w14:paraId="797525F8" w14:textId="77777777" w:rsidR="00D16BE9" w:rsidRDefault="00AC4FA2">
      <w:pPr>
        <w:pStyle w:val="0"/>
        <w:ind w:firstLineChars="200" w:firstLine="420"/>
      </w:pPr>
      <w:r>
        <w:rPr>
          <w:rFonts w:hint="eastAsia"/>
        </w:rPr>
        <w:t xml:space="preserve">- </w:t>
      </w:r>
      <w:r>
        <w:rPr>
          <w:rFonts w:hint="eastAsia"/>
        </w:rPr>
        <w:t>与理论上的全面后果模型相比，另一个简化方法是：不应进行决定性</w:t>
      </w:r>
      <w:proofErr w:type="gramStart"/>
      <w:r>
        <w:rPr>
          <w:rFonts w:hint="eastAsia"/>
        </w:rPr>
        <w:t>副功能</w:t>
      </w:r>
      <w:proofErr w:type="gramEnd"/>
      <w:r>
        <w:rPr>
          <w:rFonts w:hint="eastAsia"/>
        </w:rPr>
        <w:t>的替代。如果无法识别，决定性</w:t>
      </w:r>
      <w:proofErr w:type="gramStart"/>
      <w:r>
        <w:rPr>
          <w:rFonts w:hint="eastAsia"/>
        </w:rPr>
        <w:t>副功能</w:t>
      </w:r>
      <w:proofErr w:type="gramEnd"/>
      <w:r>
        <w:rPr>
          <w:rFonts w:hint="eastAsia"/>
        </w:rPr>
        <w:t>应假定为那些共同贡献超过</w:t>
      </w:r>
      <w:r>
        <w:rPr>
          <w:rFonts w:hint="eastAsia"/>
        </w:rPr>
        <w:t>50%</w:t>
      </w:r>
      <w:r>
        <w:rPr>
          <w:rFonts w:hint="eastAsia"/>
        </w:rPr>
        <w:t>到分析的多功能过程或系统的所有</w:t>
      </w:r>
      <w:proofErr w:type="gramStart"/>
      <w:r>
        <w:rPr>
          <w:rFonts w:hint="eastAsia"/>
        </w:rPr>
        <w:t>副功能</w:t>
      </w:r>
      <w:proofErr w:type="gramEnd"/>
      <w:r>
        <w:rPr>
          <w:rFonts w:hint="eastAsia"/>
        </w:rPr>
        <w:t>的市场价值的功能。这意味着实际上是对过程的主要决定性</w:t>
      </w:r>
      <w:proofErr w:type="gramStart"/>
      <w:r>
        <w:rPr>
          <w:rFonts w:hint="eastAsia"/>
        </w:rPr>
        <w:t>副功能</w:t>
      </w:r>
      <w:proofErr w:type="gramEnd"/>
      <w:r>
        <w:rPr>
          <w:rFonts w:hint="eastAsia"/>
        </w:rPr>
        <w:t>进行替代。在这种情况下，</w:t>
      </w:r>
      <w:proofErr w:type="gramStart"/>
      <w:r>
        <w:rPr>
          <w:rFonts w:hint="eastAsia"/>
        </w:rPr>
        <w:t>应应用</w:t>
      </w:r>
      <w:proofErr w:type="gramEnd"/>
      <w:r>
        <w:rPr>
          <w:rFonts w:hint="eastAsia"/>
        </w:rPr>
        <w:t>两步分配程序（见第</w:t>
      </w:r>
      <w:r>
        <w:rPr>
          <w:rFonts w:hint="eastAsia"/>
        </w:rPr>
        <w:t>7.9.3</w:t>
      </w:r>
      <w:r>
        <w:rPr>
          <w:rFonts w:hint="eastAsia"/>
        </w:rPr>
        <w:t>章）。</w:t>
      </w:r>
    </w:p>
    <w:p w14:paraId="1E3E9F32" w14:textId="77777777" w:rsidR="00D16BE9" w:rsidRDefault="00AC4FA2">
      <w:pPr>
        <w:pStyle w:val="0"/>
        <w:ind w:firstLineChars="200" w:firstLine="420"/>
      </w:pPr>
      <w:r>
        <w:rPr>
          <w:rFonts w:hint="eastAsia"/>
        </w:rPr>
        <w:lastRenderedPageBreak/>
        <w:t xml:space="preserve">- </w:t>
      </w:r>
      <w:r>
        <w:rPr>
          <w:rFonts w:hint="eastAsia"/>
        </w:rPr>
        <w:t>应考虑被替代和被取代功能之间的功能差异，最好是通过替代实际被取代的数量（例如，钢铁生产副产品</w:t>
      </w:r>
      <w:r>
        <w:rPr>
          <w:rFonts w:hint="eastAsia"/>
        </w:rPr>
        <w:t>BOF</w:t>
      </w:r>
      <w:proofErr w:type="gramStart"/>
      <w:r>
        <w:rPr>
          <w:rFonts w:hint="eastAsia"/>
        </w:rPr>
        <w:t>渣实际</w:t>
      </w:r>
      <w:proofErr w:type="gramEnd"/>
      <w:r>
        <w:rPr>
          <w:rFonts w:hint="eastAsia"/>
        </w:rPr>
        <w:t>取代的波特兰水泥量）。或者，作为第二优先考虑，通过市场价值修正替代功能及其清单，即</w:t>
      </w:r>
      <w:proofErr w:type="gramStart"/>
      <w:r>
        <w:rPr>
          <w:rFonts w:hint="eastAsia"/>
        </w:rPr>
        <w:t>副功能与其应</w:t>
      </w:r>
      <w:proofErr w:type="gramEnd"/>
      <w:r>
        <w:rPr>
          <w:rFonts w:hint="eastAsia"/>
        </w:rPr>
        <w:t>替代的功能之间的市场价格比率。</w:t>
      </w:r>
    </w:p>
    <w:p w14:paraId="636DFDA1" w14:textId="77777777" w:rsidR="00D16BE9" w:rsidRDefault="00AC4FA2">
      <w:pPr>
        <w:pStyle w:val="0"/>
        <w:ind w:firstLineChars="200" w:firstLine="420"/>
      </w:pPr>
      <w:r>
        <w:rPr>
          <w:rFonts w:hint="eastAsia"/>
        </w:rPr>
        <w:t xml:space="preserve">- </w:t>
      </w:r>
      <w:r>
        <w:rPr>
          <w:rFonts w:hint="eastAsia"/>
        </w:rPr>
        <w:t>作为上述情况的特殊案例，对于废物和生命周期末端处理（对于所有情况，即“闭环”，“开放环</w:t>
      </w:r>
      <w:r>
        <w:rPr>
          <w:rFonts w:hint="eastAsia"/>
        </w:rPr>
        <w:t xml:space="preserve"> - </w:t>
      </w:r>
      <w:r>
        <w:rPr>
          <w:rFonts w:hint="eastAsia"/>
        </w:rPr>
        <w:t>相同主要路径”和“开放环</w:t>
      </w:r>
      <w:r>
        <w:rPr>
          <w:rFonts w:hint="eastAsia"/>
        </w:rPr>
        <w:t xml:space="preserve"> - </w:t>
      </w:r>
      <w:r>
        <w:rPr>
          <w:rFonts w:hint="eastAsia"/>
        </w:rPr>
        <w:t>不同主要路径”）：应进行系统扩展，通过使用回收替代品来替代避免的主要生产，使用市场上生产的次级产品的平均主要路径市场混合物；功能差异应通过替代实际被取代的数量或通过市场价值修正来考虑（详细信息见附录</w:t>
      </w:r>
      <w:r>
        <w:rPr>
          <w:rFonts w:hint="eastAsia"/>
        </w:rPr>
        <w:t>14</w:t>
      </w:r>
      <w:r>
        <w:rPr>
          <w:rFonts w:hint="eastAsia"/>
        </w:rPr>
        <w:t>）。例如：来自建筑废物的回收未处理木材可能会被切碎并在欧洲的刨花板生产中使用</w:t>
      </w:r>
      <w:r>
        <w:rPr>
          <w:rStyle w:val="afb"/>
        </w:rPr>
        <w:footnoteReference w:id="53"/>
      </w:r>
      <w:r>
        <w:rPr>
          <w:rFonts w:hint="eastAsia"/>
        </w:rPr>
        <w:t>。主要生产的木片（欧洲市场消费混合物）将被取代，其清单用于替代。如果次级木片的功能低于主要木片（例如，为了达到相同的性能规格，所需的量更多），则替代量应相应减少。如果这种差异无法识别和量化，但主要木片的市场价值与次级木片不同，则通过市场价格比率来修正替代的清单。建筑木废料的任何分拣、运输、切碎等工作应计入建筑物清单中。主要生产市场混合物的简化替代理由与上述多功能性的一般情况的市场混合物使用相同。例如，来自生产废物或生命周期末端产品焚烧的回收电力。被取代和待替代的过程是市场的电力混合物（例如，国家、地区、子电网），排除待替代的电力来源。</w:t>
      </w:r>
    </w:p>
    <w:p w14:paraId="0DA7F9BC" w14:textId="77777777" w:rsidR="00D16BE9" w:rsidRDefault="00AC4FA2">
      <w:pPr>
        <w:pStyle w:val="0"/>
        <w:ind w:firstLineChars="200" w:firstLine="420"/>
      </w:pPr>
      <w:r>
        <w:rPr>
          <w:rFonts w:hint="eastAsia"/>
        </w:rPr>
        <w:t xml:space="preserve">- </w:t>
      </w:r>
      <w:r>
        <w:rPr>
          <w:rFonts w:hint="eastAsia"/>
        </w:rPr>
        <w:t>特别是对于“开放环</w:t>
      </w:r>
      <w:r>
        <w:rPr>
          <w:rFonts w:hint="eastAsia"/>
        </w:rPr>
        <w:t xml:space="preserve"> - </w:t>
      </w:r>
      <w:r>
        <w:rPr>
          <w:rFonts w:hint="eastAsia"/>
        </w:rPr>
        <w:t>不同主要路径”的情况，还应检查是否对于再利用部分、回收材料或回收能源存在功能等效的替代过程</w:t>
      </w:r>
      <w:r>
        <w:rPr>
          <w:rFonts w:hint="eastAsia"/>
        </w:rPr>
        <w:t>/</w:t>
      </w:r>
      <w:r>
        <w:rPr>
          <w:rFonts w:hint="eastAsia"/>
        </w:rPr>
        <w:t>系统或更广泛意义上的功能等效，并且这些过程</w:t>
      </w:r>
      <w:r>
        <w:rPr>
          <w:rFonts w:hint="eastAsia"/>
        </w:rPr>
        <w:t>/</w:t>
      </w:r>
      <w:r>
        <w:rPr>
          <w:rFonts w:hint="eastAsia"/>
        </w:rPr>
        <w:t>系统的运营程度足够（如上述多功能性的一般情况所述）。否则，该研究实际上是情况</w:t>
      </w:r>
      <w:r>
        <w:rPr>
          <w:rFonts w:hint="eastAsia"/>
        </w:rPr>
        <w:t>B</w:t>
      </w:r>
      <w:r>
        <w:rPr>
          <w:rFonts w:hint="eastAsia"/>
        </w:rPr>
        <w:t>类型的研究，因为这意味着对其他系统有大规模的影响。与多功能性的一般情况类似，提供的次级产品数量如此之高，以至于市场无法在没有结构性变化的情况下吸收。注意，这通常不适用于闭环情况，因为次级产品进入的是同一种系统，即市场总能吸收次级产品。除非其质量过低，无法替代主要产品的功能。</w:t>
      </w:r>
    </w:p>
    <w:p w14:paraId="00245886" w14:textId="77777777" w:rsidR="00D16BE9" w:rsidRDefault="00AC4FA2">
      <w:pPr>
        <w:pStyle w:val="0"/>
        <w:ind w:firstLineChars="200" w:firstLine="420"/>
      </w:pPr>
      <w:r>
        <w:rPr>
          <w:rFonts w:hint="eastAsia"/>
        </w:rPr>
        <w:t xml:space="preserve">- </w:t>
      </w:r>
      <w:r>
        <w:rPr>
          <w:rFonts w:hint="eastAsia"/>
        </w:rPr>
        <w:t>与一般情况类似，非常复杂和扩展的替代系统可能使研究不切实际，因为数据对所有部分</w:t>
      </w:r>
      <w:proofErr w:type="gramStart"/>
      <w:r>
        <w:rPr>
          <w:rFonts w:hint="eastAsia"/>
        </w:rPr>
        <w:t>不</w:t>
      </w:r>
      <w:proofErr w:type="gramEnd"/>
      <w:r>
        <w:rPr>
          <w:rFonts w:hint="eastAsia"/>
        </w:rPr>
        <w:t>可用或无法获取，或者导致不适当的高成本。在这种情况下（见上文），可以进行分配，应用废物</w:t>
      </w:r>
      <w:r>
        <w:rPr>
          <w:rFonts w:hint="eastAsia"/>
        </w:rPr>
        <w:t>/</w:t>
      </w:r>
      <w:r>
        <w:rPr>
          <w:rFonts w:hint="eastAsia"/>
        </w:rPr>
        <w:t>生命周期末端处理多功能性的程序；这在附录</w:t>
      </w:r>
      <w:r>
        <w:rPr>
          <w:rFonts w:hint="eastAsia"/>
        </w:rPr>
        <w:t>14.4</w:t>
      </w:r>
      <w:r>
        <w:rPr>
          <w:rFonts w:hint="eastAsia"/>
        </w:rPr>
        <w:t>和第</w:t>
      </w:r>
      <w:r>
        <w:rPr>
          <w:rFonts w:hint="eastAsia"/>
        </w:rPr>
        <w:t>7.9.3</w:t>
      </w:r>
      <w:r>
        <w:rPr>
          <w:rFonts w:hint="eastAsia"/>
        </w:rPr>
        <w:t>章中详细说明。但如果分配会显著有利于分析的过程</w:t>
      </w:r>
      <w:r>
        <w:rPr>
          <w:rFonts w:hint="eastAsia"/>
        </w:rPr>
        <w:t>/</w:t>
      </w:r>
      <w:r>
        <w:rPr>
          <w:rFonts w:hint="eastAsia"/>
        </w:rPr>
        <w:t>系统，则不应进行分配。这可以通过定性或半定量分析进行论证或近似。如果进行分配，则应报告结果的准确性缺失，并在解释时加以考虑。</w:t>
      </w:r>
    </w:p>
    <w:p w14:paraId="0D64BB23" w14:textId="77777777" w:rsidR="00D16BE9" w:rsidRDefault="00AC4FA2">
      <w:pPr>
        <w:pStyle w:val="0"/>
        <w:ind w:firstLineChars="200" w:firstLine="422"/>
        <w:rPr>
          <w:b/>
          <w:bCs/>
        </w:rPr>
      </w:pPr>
      <w:r>
        <w:rPr>
          <w:rFonts w:hint="eastAsia"/>
          <w:b/>
          <w:bCs/>
        </w:rPr>
        <w:t>比较研究</w:t>
      </w:r>
    </w:p>
    <w:p w14:paraId="6C6BF8DE" w14:textId="77777777" w:rsidR="00D16BE9" w:rsidRDefault="00AC4FA2">
      <w:pPr>
        <w:pStyle w:val="0"/>
        <w:ind w:firstLineChars="200" w:firstLine="420"/>
      </w:pPr>
      <w:r>
        <w:rPr>
          <w:rFonts w:hint="eastAsia"/>
        </w:rPr>
        <w:t>对于情况</w:t>
      </w:r>
      <w:r>
        <w:rPr>
          <w:rFonts w:hint="eastAsia"/>
        </w:rPr>
        <w:t>A</w:t>
      </w:r>
      <w:r>
        <w:rPr>
          <w:rFonts w:hint="eastAsia"/>
        </w:rPr>
        <w:t>的比较研究，每个比较的替代方案的主要模型应补充合理的最佳和合理的最差情况假设场景，以及（可选）在合理的最佳和最差情况范围内的进一步假设场景。除非已经用于推导合理的最佳和最差情况场景，否则应进行不确定性计算。应与相关方共同达成对合理最佳和合理最差假设场景的最佳共识，这些假设场景原则上可以变更所有数据和方法规定及假设，除了“应”规定和假设。</w:t>
      </w:r>
    </w:p>
    <w:p w14:paraId="05374BFA" w14:textId="77777777" w:rsidR="00D16BE9" w:rsidRDefault="00AC4FA2">
      <w:pPr>
        <w:pStyle w:val="0"/>
        <w:ind w:firstLineChars="200" w:firstLine="420"/>
      </w:pPr>
      <w:r>
        <w:rPr>
          <w:rFonts w:hint="eastAsia"/>
        </w:rPr>
        <w:lastRenderedPageBreak/>
        <w:t>请注意，情况</w:t>
      </w:r>
      <w:r>
        <w:rPr>
          <w:rFonts w:hint="eastAsia"/>
        </w:rPr>
        <w:t>A</w:t>
      </w:r>
      <w:r>
        <w:rPr>
          <w:rFonts w:hint="eastAsia"/>
        </w:rPr>
        <w:t>下的比较案例（例如，清洁服务的采购）通常假定将采购其中一个比较的替代方案。因此，基于</w:t>
      </w:r>
      <w:r>
        <w:rPr>
          <w:rFonts w:hint="eastAsia"/>
        </w:rPr>
        <w:t>LCA</w:t>
      </w:r>
      <w:r>
        <w:rPr>
          <w:rFonts w:hint="eastAsia"/>
        </w:rPr>
        <w:t>的决策</w:t>
      </w:r>
      <w:proofErr w:type="gramStart"/>
      <w:r>
        <w:rPr>
          <w:rFonts w:hint="eastAsia"/>
        </w:rPr>
        <w:t>支持仅比较</w:t>
      </w:r>
      <w:proofErr w:type="gramEnd"/>
      <w:r>
        <w:rPr>
          <w:rFonts w:hint="eastAsia"/>
        </w:rPr>
        <w:t>这些替代方案，通常没有“零”选项。</w:t>
      </w:r>
    </w:p>
    <w:p w14:paraId="356A6E18" w14:textId="77777777" w:rsidR="00D16BE9" w:rsidRDefault="00AC4FA2">
      <w:pPr>
        <w:pStyle w:val="0"/>
        <w:ind w:firstLineChars="200" w:firstLine="420"/>
      </w:pPr>
      <w:r>
        <w:rPr>
          <w:rFonts w:hint="eastAsia"/>
        </w:rPr>
        <w:t>如果要比较的系统中有一个或多个系统具有额外的功能单元，则应通过系统扩展来实现可比性。</w:t>
      </w:r>
    </w:p>
    <w:p w14:paraId="4F0E5201" w14:textId="77777777" w:rsidR="00D16BE9" w:rsidRDefault="00AC4FA2">
      <w:pPr>
        <w:pStyle w:val="afff"/>
        <w:spacing w:before="0" w:after="0"/>
        <w:ind w:firstLineChars="200" w:firstLine="422"/>
      </w:pPr>
      <w:r>
        <w:rPr>
          <w:rFonts w:hint="eastAsia"/>
        </w:rPr>
        <w:t xml:space="preserve">6.5.4.3 </w:t>
      </w:r>
      <w:r>
        <w:rPr>
          <w:rFonts w:hint="eastAsia"/>
        </w:rPr>
        <w:t>情况</w:t>
      </w:r>
      <w:r>
        <w:rPr>
          <w:rFonts w:hint="eastAsia"/>
        </w:rPr>
        <w:t>B</w:t>
      </w:r>
      <w:r>
        <w:rPr>
          <w:rFonts w:hint="eastAsia"/>
        </w:rPr>
        <w:t>：“中观</w:t>
      </w:r>
      <w:r>
        <w:rPr>
          <w:rFonts w:hint="eastAsia"/>
        </w:rPr>
        <w:t>/</w:t>
      </w:r>
      <w:r>
        <w:rPr>
          <w:rFonts w:hint="eastAsia"/>
        </w:rPr>
        <w:t>宏观层级决策支持”</w:t>
      </w:r>
    </w:p>
    <w:p w14:paraId="736CCE8C" w14:textId="77777777" w:rsidR="00D16BE9" w:rsidRDefault="00AC4FA2">
      <w:pPr>
        <w:pStyle w:val="0"/>
        <w:ind w:firstLineChars="200" w:firstLine="420"/>
        <w:rPr>
          <w:color w:val="4F81BD" w:themeColor="accent1"/>
        </w:rPr>
      </w:pPr>
      <w:r>
        <w:rPr>
          <w:rFonts w:hint="eastAsia"/>
          <w:color w:val="4F81BD" w:themeColor="accent1"/>
        </w:rPr>
        <w:t>（涉及</w:t>
      </w:r>
      <w:r>
        <w:rPr>
          <w:rFonts w:hint="eastAsia"/>
          <w:color w:val="4F81BD" w:themeColor="accent1"/>
        </w:rPr>
        <w:t>ISO 14044:2006</w:t>
      </w:r>
      <w:r>
        <w:rPr>
          <w:rFonts w:hint="eastAsia"/>
          <w:color w:val="4F81BD" w:themeColor="accent1"/>
        </w:rPr>
        <w:t>第</w:t>
      </w:r>
      <w:r>
        <w:rPr>
          <w:rFonts w:hint="eastAsia"/>
          <w:color w:val="4F81BD" w:themeColor="accent1"/>
        </w:rPr>
        <w:t>4.3.4</w:t>
      </w:r>
      <w:r>
        <w:rPr>
          <w:rFonts w:hint="eastAsia"/>
          <w:color w:val="4F81BD" w:themeColor="accent1"/>
        </w:rPr>
        <w:t>章和</w:t>
      </w:r>
      <w:r>
        <w:rPr>
          <w:rFonts w:hint="eastAsia"/>
          <w:color w:val="4F81BD" w:themeColor="accent1"/>
        </w:rPr>
        <w:t>4.2.3.6.1</w:t>
      </w:r>
      <w:r>
        <w:rPr>
          <w:rFonts w:hint="eastAsia"/>
          <w:color w:val="4F81BD" w:themeColor="accent1"/>
        </w:rPr>
        <w:t>节的相关内容）</w:t>
      </w:r>
    </w:p>
    <w:p w14:paraId="303CB710" w14:textId="77777777" w:rsidR="00D16BE9" w:rsidRDefault="00AC4FA2">
      <w:pPr>
        <w:pStyle w:val="afff1"/>
        <w:spacing w:before="0" w:after="0"/>
        <w:ind w:firstLineChars="200" w:firstLine="422"/>
      </w:pPr>
      <w:r>
        <w:rPr>
          <w:rFonts w:hint="eastAsia"/>
        </w:rPr>
        <w:t xml:space="preserve">6.5.4.3.1 </w:t>
      </w:r>
      <w:r>
        <w:rPr>
          <w:rFonts w:hint="eastAsia"/>
        </w:rPr>
        <w:t>概述</w:t>
      </w:r>
    </w:p>
    <w:p w14:paraId="2447B15D" w14:textId="77777777" w:rsidR="00D16BE9" w:rsidRDefault="00AC4FA2">
      <w:pPr>
        <w:pStyle w:val="0"/>
        <w:ind w:firstLineChars="200" w:firstLine="420"/>
      </w:pPr>
      <w:r>
        <w:rPr>
          <w:rFonts w:hint="eastAsia"/>
        </w:rPr>
        <w:t>情况</w:t>
      </w:r>
      <w:r>
        <w:rPr>
          <w:rFonts w:hint="eastAsia"/>
        </w:rPr>
        <w:t>B</w:t>
      </w:r>
      <w:r>
        <w:rPr>
          <w:rFonts w:hint="eastAsia"/>
        </w:rPr>
        <w:t>涉及生命周期基础上的中观或宏观层级决策支持，例如策略（如原材料策略、技术情景、政策选项等）。通常，这指的是中期（从现在起</w:t>
      </w:r>
      <w:r>
        <w:rPr>
          <w:rFonts w:hint="eastAsia"/>
        </w:rPr>
        <w:t>5</w:t>
      </w:r>
      <w:r>
        <w:rPr>
          <w:rFonts w:hint="eastAsia"/>
        </w:rPr>
        <w:t>到</w:t>
      </w:r>
      <w:r>
        <w:rPr>
          <w:rFonts w:hint="eastAsia"/>
        </w:rPr>
        <w:t>10</w:t>
      </w:r>
      <w:r>
        <w:rPr>
          <w:rFonts w:hint="eastAsia"/>
        </w:rPr>
        <w:t>年）或长期（从现在起超过</w:t>
      </w:r>
      <w:r>
        <w:rPr>
          <w:rFonts w:hint="eastAsia"/>
        </w:rPr>
        <w:t>10</w:t>
      </w:r>
      <w:r>
        <w:rPr>
          <w:rFonts w:hint="eastAsia"/>
        </w:rPr>
        <w:t>年）的未来，取决于研究的性质。关键标准是，所分析的决策会对生产、使用和生命周期末端活动产生影响，这些影响将直接或间接地通过产生大规模的结构性效应改变经济的相关部分。</w:t>
      </w:r>
    </w:p>
    <w:p w14:paraId="6D6BFA60" w14:textId="77777777" w:rsidR="00D16BE9" w:rsidRDefault="00AC4FA2">
      <w:pPr>
        <w:pStyle w:val="0"/>
        <w:ind w:firstLineChars="200" w:firstLine="420"/>
      </w:pPr>
      <w:r>
        <w:rPr>
          <w:rFonts w:hint="eastAsia"/>
        </w:rPr>
        <w:t>以简明形式提供如下指导：分析的系统或替代情景应按照情况</w:t>
      </w:r>
      <w:r>
        <w:rPr>
          <w:rFonts w:hint="eastAsia"/>
        </w:rPr>
        <w:t>A</w:t>
      </w:r>
      <w:r>
        <w:rPr>
          <w:rFonts w:hint="eastAsia"/>
        </w:rPr>
        <w:t>的建模指导进行建模（参见第</w:t>
      </w:r>
      <w:r>
        <w:rPr>
          <w:rFonts w:hint="eastAsia"/>
        </w:rPr>
        <w:t>6.5.4.2</w:t>
      </w:r>
      <w:r>
        <w:rPr>
          <w:rFonts w:hint="eastAsia"/>
        </w:rPr>
        <w:t>章）。那些被确定为由于所分析决策而受到“大规模”结构性变化影响的过程，应建模为长期边际过程的市场混合物（详细信息见第</w:t>
      </w:r>
      <w:r>
        <w:rPr>
          <w:rFonts w:hint="eastAsia"/>
        </w:rPr>
        <w:t>7.2.4</w:t>
      </w:r>
      <w:r>
        <w:rPr>
          <w:rFonts w:hint="eastAsia"/>
        </w:rPr>
        <w:t>章）。这应补充合理的最佳和合理的最差情况假设场景。不确定性计算也可以支持分析。</w:t>
      </w:r>
    </w:p>
    <w:p w14:paraId="62711A8D" w14:textId="77777777" w:rsidR="00D16BE9" w:rsidRDefault="00AC4FA2">
      <w:pPr>
        <w:pStyle w:val="0"/>
        <w:ind w:firstLineChars="200" w:firstLine="420"/>
      </w:pPr>
      <w:r>
        <w:rPr>
          <w:rFonts w:hint="eastAsia"/>
        </w:rPr>
        <w:t>以下段落提供进一步的细节，完整细节</w:t>
      </w:r>
      <w:proofErr w:type="gramStart"/>
      <w:r>
        <w:rPr>
          <w:rFonts w:hint="eastAsia"/>
        </w:rPr>
        <w:t>见相应</w:t>
      </w:r>
      <w:proofErr w:type="gramEnd"/>
      <w:r>
        <w:rPr>
          <w:rFonts w:hint="eastAsia"/>
        </w:rPr>
        <w:t>章节：</w:t>
      </w:r>
    </w:p>
    <w:p w14:paraId="28147FCC" w14:textId="77777777" w:rsidR="00D16BE9" w:rsidRDefault="00AC4FA2">
      <w:pPr>
        <w:pStyle w:val="afff1"/>
        <w:spacing w:before="0" w:after="0"/>
        <w:ind w:firstLineChars="200" w:firstLine="422"/>
      </w:pPr>
      <w:r>
        <w:rPr>
          <w:rFonts w:hint="eastAsia"/>
        </w:rPr>
        <w:t>6.5.4.3.2 LCI</w:t>
      </w:r>
      <w:r>
        <w:rPr>
          <w:rFonts w:hint="eastAsia"/>
        </w:rPr>
        <w:t>建模规定</w:t>
      </w:r>
    </w:p>
    <w:p w14:paraId="35777027" w14:textId="77777777" w:rsidR="00D16BE9" w:rsidRDefault="00AC4FA2">
      <w:pPr>
        <w:pStyle w:val="0"/>
        <w:ind w:firstLineChars="200" w:firstLine="422"/>
        <w:rPr>
          <w:b/>
          <w:bCs/>
        </w:rPr>
      </w:pPr>
      <w:r>
        <w:rPr>
          <w:rFonts w:hint="eastAsia"/>
          <w:b/>
          <w:bCs/>
        </w:rPr>
        <w:t>通用生命周期模型和多功能性</w:t>
      </w:r>
    </w:p>
    <w:p w14:paraId="4216671A" w14:textId="77777777" w:rsidR="00D16BE9" w:rsidRDefault="00AC4FA2">
      <w:pPr>
        <w:pStyle w:val="0"/>
        <w:ind w:firstLineChars="200" w:firstLine="420"/>
      </w:pPr>
      <w:r>
        <w:rPr>
          <w:rFonts w:hint="eastAsia"/>
        </w:rPr>
        <w:t>情况</w:t>
      </w:r>
      <w:r>
        <w:rPr>
          <w:rFonts w:hint="eastAsia"/>
        </w:rPr>
        <w:t>B</w:t>
      </w:r>
      <w:proofErr w:type="gramStart"/>
      <w:r>
        <w:rPr>
          <w:rFonts w:hint="eastAsia"/>
        </w:rPr>
        <w:t>应应用</w:t>
      </w:r>
      <w:proofErr w:type="gramEnd"/>
      <w:r>
        <w:rPr>
          <w:rFonts w:hint="eastAsia"/>
        </w:rPr>
        <w:t>情况</w:t>
      </w:r>
      <w:r>
        <w:rPr>
          <w:rFonts w:hint="eastAsia"/>
        </w:rPr>
        <w:t>A</w:t>
      </w:r>
      <w:r>
        <w:rPr>
          <w:rFonts w:hint="eastAsia"/>
        </w:rPr>
        <w:t>的</w:t>
      </w:r>
      <w:r>
        <w:rPr>
          <w:rFonts w:hint="eastAsia"/>
        </w:rPr>
        <w:t>LCI</w:t>
      </w:r>
      <w:r>
        <w:rPr>
          <w:rFonts w:hint="eastAsia"/>
        </w:rPr>
        <w:t>建模指导，但有一个例外：那些被确定为由于所分析决策而受到大规模</w:t>
      </w:r>
      <w:r>
        <w:rPr>
          <w:rStyle w:val="afb"/>
        </w:rPr>
        <w:footnoteReference w:id="54"/>
      </w:r>
      <w:r>
        <w:rPr>
          <w:rFonts w:hint="eastAsia"/>
        </w:rPr>
        <w:t>变化影响的过程，应建模为长期边际过程的混合物。</w:t>
      </w:r>
    </w:p>
    <w:p w14:paraId="707E2F9A" w14:textId="77777777" w:rsidR="00D16BE9" w:rsidRDefault="00AC4FA2">
      <w:pPr>
        <w:pStyle w:val="0"/>
        <w:ind w:firstLineChars="200" w:firstLine="422"/>
        <w:rPr>
          <w:b/>
          <w:bCs/>
        </w:rPr>
      </w:pPr>
      <w:r>
        <w:rPr>
          <w:rFonts w:hint="eastAsia"/>
          <w:b/>
          <w:bCs/>
        </w:rPr>
        <w:t>比较研究</w:t>
      </w:r>
    </w:p>
    <w:p w14:paraId="33F51B03" w14:textId="77777777" w:rsidR="00D16BE9" w:rsidRDefault="00AC4FA2">
      <w:pPr>
        <w:pStyle w:val="0"/>
        <w:ind w:firstLineChars="200" w:firstLine="420"/>
      </w:pPr>
      <w:r>
        <w:rPr>
          <w:rFonts w:hint="eastAsia"/>
        </w:rPr>
        <w:t>然后将对各种替代方案进行比较，考虑假设场景和不确定性分析（除非这些已被用来推导合理的最佳和最差情况场景）。</w:t>
      </w:r>
    </w:p>
    <w:p w14:paraId="5D1A0380" w14:textId="77777777" w:rsidR="00D16BE9" w:rsidRDefault="00AC4FA2">
      <w:pPr>
        <w:pStyle w:val="0"/>
        <w:ind w:firstLineChars="200" w:firstLine="420"/>
      </w:pPr>
      <w:r>
        <w:rPr>
          <w:rFonts w:hint="eastAsia"/>
        </w:rPr>
        <w:t>请注意，与情况</w:t>
      </w:r>
      <w:r>
        <w:rPr>
          <w:rFonts w:hint="eastAsia"/>
        </w:rPr>
        <w:t>A</w:t>
      </w:r>
      <w:r>
        <w:rPr>
          <w:rFonts w:hint="eastAsia"/>
        </w:rPr>
        <w:t>不同，比较案例（例如回收政策选项）通常也有一个“零”选项，即“业务照旧”，即不实施新政策（或对现有政策不做任何修改）。因此，基于</w:t>
      </w:r>
      <w:r>
        <w:rPr>
          <w:rFonts w:hint="eastAsia"/>
        </w:rPr>
        <w:t>LCA</w:t>
      </w:r>
      <w:r>
        <w:rPr>
          <w:rFonts w:hint="eastAsia"/>
        </w:rPr>
        <w:t>的决策支持通常也包括一个“无行动”场景。</w:t>
      </w:r>
    </w:p>
    <w:p w14:paraId="4A05354B" w14:textId="77777777" w:rsidR="00D16BE9" w:rsidRDefault="00AC4FA2">
      <w:pPr>
        <w:pStyle w:val="0"/>
        <w:ind w:firstLineChars="200" w:firstLine="420"/>
      </w:pPr>
      <w:r>
        <w:rPr>
          <w:rFonts w:hint="eastAsia"/>
        </w:rPr>
        <w:t>对于比较研究，系统或替代情景应补充进一步的场景（此处称为“假设场景”），以提高分析的稳健性，通过改变关键数据相关的假设（例如回收率、使用强度、寿命等）以及可能的相关方法假设来实现。假设场景应结合最有影响力的假设的变动，旨在代表系统（或系统）周围的合理最差和合理最佳情况。</w:t>
      </w:r>
    </w:p>
    <w:p w14:paraId="44DA5863" w14:textId="77777777" w:rsidR="00D16BE9" w:rsidRDefault="00AC4FA2">
      <w:pPr>
        <w:pStyle w:val="0"/>
        <w:ind w:firstLineChars="200" w:firstLine="420"/>
      </w:pPr>
      <w:r>
        <w:rPr>
          <w:rFonts w:hint="eastAsia"/>
        </w:rPr>
        <w:t>这些合理的最差和合理的</w:t>
      </w:r>
      <w:proofErr w:type="gramStart"/>
      <w:r>
        <w:rPr>
          <w:rFonts w:hint="eastAsia"/>
        </w:rPr>
        <w:t>最佳情况</w:t>
      </w:r>
      <w:proofErr w:type="gramEnd"/>
      <w:r>
        <w:rPr>
          <w:rFonts w:hint="eastAsia"/>
        </w:rPr>
        <w:t>应通过专家判断推导，旨在捕捉系统</w:t>
      </w:r>
      <w:r>
        <w:rPr>
          <w:rFonts w:hint="eastAsia"/>
        </w:rPr>
        <w:t>/</w:t>
      </w:r>
      <w:r>
        <w:rPr>
          <w:rFonts w:hint="eastAsia"/>
        </w:rPr>
        <w:t>替代情景周围误差的上、下</w:t>
      </w:r>
      <w:r>
        <w:rPr>
          <w:rFonts w:hint="eastAsia"/>
        </w:rPr>
        <w:t>90</w:t>
      </w:r>
      <w:proofErr w:type="gramStart"/>
      <w:r>
        <w:rPr>
          <w:rFonts w:hint="eastAsia"/>
        </w:rPr>
        <w:t>百</w:t>
      </w:r>
      <w:proofErr w:type="gramEnd"/>
      <w:r>
        <w:rPr>
          <w:rFonts w:hint="eastAsia"/>
        </w:rPr>
        <w:t>分位（包括考虑假设之间的协方差）。这种情景分析应与随机不确定性</w:t>
      </w:r>
      <w:r>
        <w:rPr>
          <w:rFonts w:hint="eastAsia"/>
        </w:rPr>
        <w:lastRenderedPageBreak/>
        <w:t>计算结合或集成，例如应用蒙特卡罗模拟，除非这些已经被用来推导合理的最佳和最差情况场景。</w:t>
      </w:r>
    </w:p>
    <w:p w14:paraId="077D9527" w14:textId="77777777" w:rsidR="00D16BE9" w:rsidRDefault="00AC4FA2">
      <w:pPr>
        <w:pStyle w:val="0"/>
        <w:ind w:firstLineChars="200" w:firstLine="420"/>
      </w:pPr>
      <w:r>
        <w:rPr>
          <w:rFonts w:hint="eastAsia"/>
        </w:rPr>
        <w:t>假设场景可以偏离情况</w:t>
      </w:r>
      <w:r>
        <w:rPr>
          <w:rFonts w:hint="eastAsia"/>
        </w:rPr>
        <w:t>B</w:t>
      </w:r>
      <w:r>
        <w:rPr>
          <w:rFonts w:hint="eastAsia"/>
        </w:rPr>
        <w:t>的所有</w:t>
      </w:r>
      <w:r>
        <w:rPr>
          <w:rFonts w:hint="eastAsia"/>
        </w:rPr>
        <w:t>LCI</w:t>
      </w:r>
      <w:r>
        <w:rPr>
          <w:rFonts w:hint="eastAsia"/>
        </w:rPr>
        <w:t>建模要求，包括“应”要求。必要的合理最差和合理</w:t>
      </w:r>
      <w:proofErr w:type="gramStart"/>
      <w:r>
        <w:rPr>
          <w:rFonts w:hint="eastAsia"/>
        </w:rPr>
        <w:t>最佳情况</w:t>
      </w:r>
      <w:proofErr w:type="gramEnd"/>
      <w:r>
        <w:rPr>
          <w:rFonts w:hint="eastAsia"/>
        </w:rPr>
        <w:t>应在公共利益相关方听证会上与相关方达成一致，旨在获得最佳的可达成共识</w:t>
      </w:r>
      <w:r>
        <w:rPr>
          <w:rStyle w:val="afb"/>
        </w:rPr>
        <w:footnoteReference w:id="55"/>
      </w:r>
      <w:r>
        <w:rPr>
          <w:rFonts w:hint="eastAsia"/>
        </w:rPr>
        <w:t>。这些场景可以包括例如针对整个系统生命周期的全面后果情景和针对多功能性的归因（分配）。关于在进行后果建模时默认应包含哪些后果以及如何确定边际过程的指导见第</w:t>
      </w:r>
      <w:r>
        <w:rPr>
          <w:rFonts w:hint="eastAsia"/>
        </w:rPr>
        <w:t>7.2.4</w:t>
      </w:r>
      <w:r>
        <w:rPr>
          <w:rFonts w:hint="eastAsia"/>
        </w:rPr>
        <w:t>章的简要说明。</w:t>
      </w:r>
    </w:p>
    <w:p w14:paraId="77CF9BB5" w14:textId="77777777" w:rsidR="00D16BE9" w:rsidRDefault="00AC4FA2">
      <w:pPr>
        <w:pStyle w:val="0"/>
        <w:ind w:firstLineChars="200" w:firstLine="420"/>
      </w:pPr>
      <w:r>
        <w:rPr>
          <w:rFonts w:hint="eastAsia"/>
        </w:rPr>
        <w:t>如果</w:t>
      </w:r>
      <w:r>
        <w:rPr>
          <w:rFonts w:hint="eastAsia"/>
        </w:rPr>
        <w:t>LCI</w:t>
      </w:r>
      <w:r>
        <w:rPr>
          <w:rFonts w:hint="eastAsia"/>
        </w:rPr>
        <w:t>数据集是研究的交付成果，建议仅进行假设场景建模。如果进行建模，结果可以与数据</w:t>
      </w:r>
      <w:proofErr w:type="gramStart"/>
      <w:r>
        <w:rPr>
          <w:rFonts w:hint="eastAsia"/>
        </w:rPr>
        <w:t>集一起</w:t>
      </w:r>
      <w:proofErr w:type="gramEnd"/>
      <w:r>
        <w:rPr>
          <w:rFonts w:hint="eastAsia"/>
        </w:rPr>
        <w:t>记录。请注意，如果数据集打算用于后续比较，这是一项“应”要求。</w:t>
      </w:r>
    </w:p>
    <w:p w14:paraId="729564D7" w14:textId="77777777" w:rsidR="00D16BE9" w:rsidRDefault="00AC4FA2">
      <w:pPr>
        <w:pStyle w:val="afff"/>
        <w:spacing w:before="0" w:after="0"/>
        <w:ind w:firstLineChars="200" w:firstLine="422"/>
      </w:pPr>
      <w:r>
        <w:rPr>
          <w:rFonts w:hint="eastAsia"/>
        </w:rPr>
        <w:t xml:space="preserve">6.5.4.4 </w:t>
      </w:r>
      <w:r>
        <w:rPr>
          <w:rFonts w:hint="eastAsia"/>
        </w:rPr>
        <w:t>情况</w:t>
      </w:r>
      <w:r>
        <w:rPr>
          <w:rFonts w:hint="eastAsia"/>
        </w:rPr>
        <w:t>C</w:t>
      </w:r>
      <w:r>
        <w:rPr>
          <w:rFonts w:hint="eastAsia"/>
        </w:rPr>
        <w:t>：“统计”</w:t>
      </w:r>
    </w:p>
    <w:p w14:paraId="684A7022" w14:textId="77777777" w:rsidR="00D16BE9" w:rsidRDefault="00AC4FA2">
      <w:pPr>
        <w:pStyle w:val="0"/>
        <w:ind w:firstLineChars="200" w:firstLine="420"/>
        <w:rPr>
          <w:color w:val="4F81BD" w:themeColor="accent1"/>
        </w:rPr>
      </w:pPr>
      <w:r>
        <w:rPr>
          <w:rFonts w:hint="eastAsia"/>
          <w:color w:val="4F81BD" w:themeColor="accent1"/>
        </w:rPr>
        <w:t>（参照</w:t>
      </w:r>
      <w:r>
        <w:rPr>
          <w:rFonts w:hint="eastAsia"/>
          <w:color w:val="4F81BD" w:themeColor="accent1"/>
        </w:rPr>
        <w:t>ISO 14044:2006</w:t>
      </w:r>
      <w:r>
        <w:rPr>
          <w:rFonts w:hint="eastAsia"/>
          <w:color w:val="4F81BD" w:themeColor="accent1"/>
        </w:rPr>
        <w:t>第</w:t>
      </w:r>
      <w:r>
        <w:rPr>
          <w:rFonts w:hint="eastAsia"/>
          <w:color w:val="4F81BD" w:themeColor="accent1"/>
        </w:rPr>
        <w:t>4.3.4</w:t>
      </w:r>
      <w:r>
        <w:rPr>
          <w:rFonts w:hint="eastAsia"/>
          <w:color w:val="4F81BD" w:themeColor="accent1"/>
        </w:rPr>
        <w:t>章和</w:t>
      </w:r>
      <w:r>
        <w:rPr>
          <w:rFonts w:hint="eastAsia"/>
          <w:color w:val="4F81BD" w:themeColor="accent1"/>
        </w:rPr>
        <w:t>4.2.3.6.1</w:t>
      </w:r>
      <w:r>
        <w:rPr>
          <w:rFonts w:hint="eastAsia"/>
          <w:color w:val="4F81BD" w:themeColor="accent1"/>
        </w:rPr>
        <w:t>节的相关内容）</w:t>
      </w:r>
    </w:p>
    <w:p w14:paraId="0ABCB513" w14:textId="77777777" w:rsidR="00D16BE9" w:rsidRDefault="00AC4FA2">
      <w:pPr>
        <w:pStyle w:val="0"/>
        <w:ind w:firstLineChars="200" w:firstLine="422"/>
        <w:rPr>
          <w:b/>
          <w:bCs/>
        </w:rPr>
      </w:pPr>
      <w:r>
        <w:rPr>
          <w:rFonts w:hint="eastAsia"/>
          <w:b/>
          <w:bCs/>
        </w:rPr>
        <w:t>概述</w:t>
      </w:r>
    </w:p>
    <w:p w14:paraId="047B62E3" w14:textId="77777777" w:rsidR="00D16BE9" w:rsidRDefault="00AC4FA2">
      <w:pPr>
        <w:pStyle w:val="0"/>
        <w:ind w:firstLineChars="200" w:firstLine="420"/>
      </w:pPr>
      <w:r>
        <w:rPr>
          <w:rFonts w:hint="eastAsia"/>
        </w:rPr>
        <w:t>情况</w:t>
      </w:r>
      <w:r>
        <w:rPr>
          <w:rFonts w:hint="eastAsia"/>
        </w:rPr>
        <w:t>C</w:t>
      </w:r>
      <w:r>
        <w:rPr>
          <w:rFonts w:hint="eastAsia"/>
        </w:rPr>
        <w:t>涉及需要完全描述性、会计型生命周期模型的研究，通常指的是过去或现在（也可以通过外推到未来）。分析对象可以是微观层面，也可以是中观或宏观层面；生产或消费量以及</w:t>
      </w:r>
      <w:proofErr w:type="gramStart"/>
      <w:r>
        <w:rPr>
          <w:rFonts w:hint="eastAsia"/>
        </w:rPr>
        <w:t>共功能</w:t>
      </w:r>
      <w:proofErr w:type="gramEnd"/>
      <w:r>
        <w:rPr>
          <w:rFonts w:hint="eastAsia"/>
        </w:rPr>
        <w:t>的多少不影响建模。与情况</w:t>
      </w:r>
      <w:r>
        <w:rPr>
          <w:rFonts w:hint="eastAsia"/>
        </w:rPr>
        <w:t>A</w:t>
      </w:r>
      <w:r>
        <w:rPr>
          <w:rFonts w:hint="eastAsia"/>
        </w:rPr>
        <w:t>和</w:t>
      </w:r>
      <w:r>
        <w:rPr>
          <w:rFonts w:hint="eastAsia"/>
        </w:rPr>
        <w:t>B</w:t>
      </w:r>
      <w:r>
        <w:rPr>
          <w:rFonts w:hint="eastAsia"/>
        </w:rPr>
        <w:t>的主要区别在于，研究关注于记录已经发生（或将要发生）的事情，基于已经做出的决策；因此，背景系统或社会其他系统的规模性影响不在分析范围内。然而，可能存在的利益和负面互动（例如回收信用）可以被纳入分析。这导致了情况</w:t>
      </w:r>
      <w:r>
        <w:rPr>
          <w:rFonts w:hint="eastAsia"/>
        </w:rPr>
        <w:t>C1</w:t>
      </w:r>
      <w:r>
        <w:rPr>
          <w:rFonts w:hint="eastAsia"/>
        </w:rPr>
        <w:t>和</w:t>
      </w:r>
      <w:r>
        <w:rPr>
          <w:rFonts w:hint="eastAsia"/>
        </w:rPr>
        <w:t>C2</w:t>
      </w:r>
      <w:proofErr w:type="gramStart"/>
      <w:r>
        <w:rPr>
          <w:rFonts w:hint="eastAsia"/>
        </w:rPr>
        <w:t>两个</w:t>
      </w:r>
      <w:proofErr w:type="gramEnd"/>
      <w:r>
        <w:rPr>
          <w:rFonts w:hint="eastAsia"/>
        </w:rPr>
        <w:t>不同的案例。</w:t>
      </w:r>
    </w:p>
    <w:p w14:paraId="0C8D4ECC" w14:textId="77777777" w:rsidR="00D16BE9" w:rsidRDefault="00AC4FA2">
      <w:pPr>
        <w:pStyle w:val="0"/>
        <w:ind w:firstLineChars="200" w:firstLine="420"/>
      </w:pPr>
      <w:r>
        <w:rPr>
          <w:rFonts w:hint="eastAsia"/>
        </w:rPr>
        <w:t>对于情况</w:t>
      </w:r>
      <w:r>
        <w:rPr>
          <w:rFonts w:hint="eastAsia"/>
        </w:rPr>
        <w:t>C</w:t>
      </w:r>
      <w:r>
        <w:rPr>
          <w:rFonts w:hint="eastAsia"/>
        </w:rPr>
        <w:t>的两个子类型，关键区别在于是否考虑分析系统外部的现有利益：在情况</w:t>
      </w:r>
      <w:r>
        <w:rPr>
          <w:rFonts w:hint="eastAsia"/>
        </w:rPr>
        <w:t>C1</w:t>
      </w:r>
      <w:r>
        <w:rPr>
          <w:rFonts w:hint="eastAsia"/>
        </w:rPr>
        <w:t>中，考虑了这种利益（例如，分析系统中的一个过程生产了一个共产品，实际取代了另一种产品）。因此，应给予这种利益信用。请注意，与情况</w:t>
      </w:r>
      <w:r>
        <w:rPr>
          <w:rFonts w:hint="eastAsia"/>
        </w:rPr>
        <w:t>A</w:t>
      </w:r>
      <w:r>
        <w:rPr>
          <w:rFonts w:hint="eastAsia"/>
        </w:rPr>
        <w:t>（或</w:t>
      </w:r>
      <w:r>
        <w:rPr>
          <w:rFonts w:hint="eastAsia"/>
        </w:rPr>
        <w:t>B</w:t>
      </w:r>
      <w:r>
        <w:rPr>
          <w:rFonts w:hint="eastAsia"/>
        </w:rPr>
        <w:t>）不同，这里的利益是已存在的（因为描述的是现有系统）。在情况</w:t>
      </w:r>
      <w:r>
        <w:rPr>
          <w:rFonts w:hint="eastAsia"/>
        </w:rPr>
        <w:t>A</w:t>
      </w:r>
      <w:r>
        <w:rPr>
          <w:rFonts w:hint="eastAsia"/>
        </w:rPr>
        <w:t>（或</w:t>
      </w:r>
      <w:r>
        <w:rPr>
          <w:rFonts w:hint="eastAsia"/>
        </w:rPr>
        <w:t>B</w:t>
      </w:r>
      <w:r>
        <w:rPr>
          <w:rFonts w:hint="eastAsia"/>
        </w:rPr>
        <w:t>）中，这种利益假设仅在决策的结果中发生，即作为附加项。这种“附加”是关键：只有当额外的</w:t>
      </w:r>
      <w:proofErr w:type="gramStart"/>
      <w:r>
        <w:rPr>
          <w:rFonts w:hint="eastAsia"/>
        </w:rPr>
        <w:t>共产品</w:t>
      </w:r>
      <w:proofErr w:type="gramEnd"/>
      <w:r>
        <w:rPr>
          <w:rFonts w:hint="eastAsia"/>
        </w:rPr>
        <w:t>可以在市场上使用时，情况</w:t>
      </w:r>
      <w:r>
        <w:rPr>
          <w:rFonts w:hint="eastAsia"/>
        </w:rPr>
        <w:t>A</w:t>
      </w:r>
      <w:r>
        <w:rPr>
          <w:rFonts w:hint="eastAsia"/>
        </w:rPr>
        <w:t>中的信用才是合适的，否则应建模结构性后果（情况</w:t>
      </w:r>
      <w:r>
        <w:rPr>
          <w:rFonts w:hint="eastAsia"/>
        </w:rPr>
        <w:t>B</w:t>
      </w:r>
      <w:r>
        <w:rPr>
          <w:rFonts w:hint="eastAsia"/>
        </w:rPr>
        <w:t>）。因此，在情况</w:t>
      </w:r>
      <w:r>
        <w:rPr>
          <w:rFonts w:hint="eastAsia"/>
        </w:rPr>
        <w:t>A</w:t>
      </w:r>
      <w:r>
        <w:rPr>
          <w:rFonts w:hint="eastAsia"/>
        </w:rPr>
        <w:t>中，只有在能证明实际发生了替代（或由于数量相对较小而可能发生）时才给予信用。在情况</w:t>
      </w:r>
      <w:r>
        <w:rPr>
          <w:rFonts w:hint="eastAsia"/>
        </w:rPr>
        <w:t>C1</w:t>
      </w:r>
      <w:r>
        <w:rPr>
          <w:rFonts w:hint="eastAsia"/>
        </w:rPr>
        <w:t>中，可以通过清点</w:t>
      </w:r>
      <w:proofErr w:type="gramStart"/>
      <w:r>
        <w:rPr>
          <w:rFonts w:hint="eastAsia"/>
        </w:rPr>
        <w:t>共产品</w:t>
      </w:r>
      <w:proofErr w:type="gramEnd"/>
      <w:r>
        <w:rPr>
          <w:rFonts w:hint="eastAsia"/>
        </w:rPr>
        <w:t>的实际使用量及用途来实际测量替代的事实。这导致了以下一般建模规定：</w:t>
      </w:r>
    </w:p>
    <w:p w14:paraId="2414A1A8" w14:textId="77777777" w:rsidR="00D16BE9" w:rsidRDefault="00AC4FA2">
      <w:pPr>
        <w:pStyle w:val="0"/>
        <w:ind w:firstLineChars="200" w:firstLine="422"/>
        <w:rPr>
          <w:b/>
          <w:bCs/>
        </w:rPr>
      </w:pPr>
      <w:r>
        <w:rPr>
          <w:rFonts w:hint="eastAsia"/>
          <w:b/>
          <w:bCs/>
        </w:rPr>
        <w:t>LCI</w:t>
      </w:r>
      <w:r>
        <w:rPr>
          <w:rFonts w:hint="eastAsia"/>
          <w:b/>
          <w:bCs/>
        </w:rPr>
        <w:t>建模规定</w:t>
      </w:r>
    </w:p>
    <w:p w14:paraId="468A70B0" w14:textId="77777777" w:rsidR="00D16BE9" w:rsidRDefault="00AC4FA2">
      <w:pPr>
        <w:pStyle w:val="0"/>
        <w:ind w:firstLineChars="200" w:firstLine="420"/>
      </w:pPr>
      <w:r>
        <w:rPr>
          <w:rFonts w:hint="eastAsia"/>
        </w:rPr>
        <w:t>对于情况</w:t>
      </w:r>
      <w:r>
        <w:rPr>
          <w:rFonts w:hint="eastAsia"/>
        </w:rPr>
        <w:t>C1</w:t>
      </w:r>
      <w:r>
        <w:rPr>
          <w:rFonts w:hint="eastAsia"/>
        </w:rPr>
        <w:t>和</w:t>
      </w:r>
      <w:r>
        <w:rPr>
          <w:rFonts w:hint="eastAsia"/>
        </w:rPr>
        <w:t>C2</w:t>
      </w:r>
      <w:r>
        <w:rPr>
          <w:rFonts w:hint="eastAsia"/>
        </w:rPr>
        <w:t>，分析系统的生命周期应建模为供应链的归因模型，即与情况</w:t>
      </w:r>
      <w:r>
        <w:rPr>
          <w:rFonts w:hint="eastAsia"/>
        </w:rPr>
        <w:t>A</w:t>
      </w:r>
      <w:r>
        <w:rPr>
          <w:rFonts w:hint="eastAsia"/>
        </w:rPr>
        <w:t>相同（详细见第</w:t>
      </w:r>
      <w:r>
        <w:rPr>
          <w:rFonts w:hint="eastAsia"/>
        </w:rPr>
        <w:t>7.2.3</w:t>
      </w:r>
      <w:r>
        <w:rPr>
          <w:rFonts w:hint="eastAsia"/>
        </w:rPr>
        <w:t>章；另见</w:t>
      </w:r>
      <w:r>
        <w:rPr>
          <w:rFonts w:hint="eastAsia"/>
        </w:rPr>
        <w:t>6.5.2</w:t>
      </w:r>
      <w:r>
        <w:rPr>
          <w:rFonts w:hint="eastAsia"/>
        </w:rPr>
        <w:t>章）。</w:t>
      </w:r>
    </w:p>
    <w:p w14:paraId="4811F4CA" w14:textId="77777777" w:rsidR="00D16BE9" w:rsidRDefault="00AC4FA2">
      <w:pPr>
        <w:pStyle w:val="0"/>
        <w:ind w:firstLineChars="200" w:firstLine="422"/>
        <w:rPr>
          <w:b/>
          <w:bCs/>
        </w:rPr>
      </w:pPr>
      <w:r>
        <w:rPr>
          <w:rFonts w:hint="eastAsia"/>
          <w:b/>
          <w:bCs/>
        </w:rPr>
        <w:t>多功能性</w:t>
      </w:r>
    </w:p>
    <w:p w14:paraId="73E8D5F3" w14:textId="77777777" w:rsidR="00D16BE9" w:rsidRDefault="00AC4FA2">
      <w:pPr>
        <w:pStyle w:val="0"/>
        <w:ind w:firstLineChars="200" w:firstLine="420"/>
      </w:pPr>
      <w:r>
        <w:rPr>
          <w:rFonts w:hint="eastAsia"/>
        </w:rPr>
        <w:lastRenderedPageBreak/>
        <w:t>解决多功能性时，应尽量进行细分或虚拟细分，剔除非多功能过程（见第</w:t>
      </w:r>
      <w:r>
        <w:rPr>
          <w:rFonts w:hint="eastAsia"/>
        </w:rPr>
        <w:t>6.5.3</w:t>
      </w:r>
      <w:r>
        <w:rPr>
          <w:rFonts w:hint="eastAsia"/>
        </w:rPr>
        <w:t>章）。对于系统</w:t>
      </w:r>
      <w:r>
        <w:rPr>
          <w:rFonts w:hint="eastAsia"/>
        </w:rPr>
        <w:t>-</w:t>
      </w:r>
      <w:r>
        <w:rPr>
          <w:rFonts w:hint="eastAsia"/>
        </w:rPr>
        <w:t>系统关系和解决多功能性时，如果原则上不可能或由于数据可用性或成本考虑而受阻，则应采用以下</w:t>
      </w:r>
      <w:r>
        <w:rPr>
          <w:rFonts w:hint="eastAsia"/>
        </w:rPr>
        <w:t>LCI</w:t>
      </w:r>
      <w:r>
        <w:rPr>
          <w:rFonts w:hint="eastAsia"/>
        </w:rPr>
        <w:t>方法：</w:t>
      </w:r>
    </w:p>
    <w:p w14:paraId="4664D30C" w14:textId="77777777" w:rsidR="00D16BE9" w:rsidRDefault="00D16BE9">
      <w:pPr>
        <w:pStyle w:val="0"/>
        <w:ind w:firstLineChars="200" w:firstLine="420"/>
      </w:pPr>
    </w:p>
    <w:p w14:paraId="2501524C" w14:textId="77777777" w:rsidR="00D16BE9" w:rsidRDefault="00AC4FA2">
      <w:pPr>
        <w:pStyle w:val="0"/>
        <w:numPr>
          <w:ilvl w:val="0"/>
          <w:numId w:val="34"/>
        </w:numPr>
        <w:ind w:left="0" w:firstLineChars="200" w:firstLine="420"/>
      </w:pPr>
      <w:r>
        <w:rPr>
          <w:rFonts w:hint="eastAsia"/>
        </w:rPr>
        <w:t>对于情况</w:t>
      </w:r>
      <w:r>
        <w:rPr>
          <w:rFonts w:hint="eastAsia"/>
        </w:rPr>
        <w:t>C1</w:t>
      </w:r>
      <w:r>
        <w:rPr>
          <w:rFonts w:hint="eastAsia"/>
        </w:rPr>
        <w:t>，应通过系统扩展和替代解决过程和系统的多功能性，类似于情况</w:t>
      </w:r>
      <w:r>
        <w:rPr>
          <w:rFonts w:hint="eastAsia"/>
        </w:rPr>
        <w:t>A</w:t>
      </w:r>
      <w:r>
        <w:rPr>
          <w:rFonts w:hint="eastAsia"/>
        </w:rPr>
        <w:t>，但不受次要功能量的影响。这意味着情况</w:t>
      </w:r>
      <w:r>
        <w:rPr>
          <w:rFonts w:hint="eastAsia"/>
        </w:rPr>
        <w:t>A</w:t>
      </w:r>
      <w:r>
        <w:rPr>
          <w:rFonts w:hint="eastAsia"/>
        </w:rPr>
        <w:t>下进行的研究与情况</w:t>
      </w:r>
      <w:r>
        <w:rPr>
          <w:rFonts w:hint="eastAsia"/>
        </w:rPr>
        <w:t>C1</w:t>
      </w:r>
      <w:r>
        <w:rPr>
          <w:rFonts w:hint="eastAsia"/>
        </w:rPr>
        <w:t>下进行的研究是相同的（但反之则不然）。</w:t>
      </w:r>
    </w:p>
    <w:p w14:paraId="3EBEE668" w14:textId="77777777" w:rsidR="00D16BE9" w:rsidRDefault="00AC4FA2">
      <w:pPr>
        <w:pStyle w:val="0"/>
        <w:numPr>
          <w:ilvl w:val="0"/>
          <w:numId w:val="34"/>
        </w:numPr>
        <w:ind w:left="0" w:firstLineChars="200" w:firstLine="420"/>
      </w:pPr>
      <w:r>
        <w:rPr>
          <w:rFonts w:hint="eastAsia"/>
        </w:rPr>
        <w:t>对于情况</w:t>
      </w:r>
      <w:r>
        <w:rPr>
          <w:rFonts w:hint="eastAsia"/>
        </w:rPr>
        <w:t>C2</w:t>
      </w:r>
      <w:r>
        <w:rPr>
          <w:rFonts w:hint="eastAsia"/>
        </w:rPr>
        <w:t>，过程和系统的多功能性应通过分配解决。这也适用于所有生命周期末端产品和废物管理，包括材料回收、能源回收、部分再利用、产品进一步使用等。两步分配程序的指导见第</w:t>
      </w:r>
      <w:r>
        <w:rPr>
          <w:rFonts w:hint="eastAsia"/>
        </w:rPr>
        <w:t>7.9.3</w:t>
      </w:r>
      <w:r>
        <w:rPr>
          <w:rFonts w:hint="eastAsia"/>
        </w:rPr>
        <w:t>章。回收建模的详细信息见附录</w:t>
      </w:r>
      <w:r>
        <w:rPr>
          <w:rFonts w:hint="eastAsia"/>
        </w:rPr>
        <w:t>14.4</w:t>
      </w:r>
      <w:r>
        <w:rPr>
          <w:rFonts w:hint="eastAsia"/>
        </w:rPr>
        <w:t>章。</w:t>
      </w:r>
    </w:p>
    <w:p w14:paraId="3C99F17C" w14:textId="77777777" w:rsidR="00D16BE9" w:rsidRDefault="00AC4FA2">
      <w:pPr>
        <w:pStyle w:val="0"/>
        <w:ind w:firstLineChars="200" w:firstLine="420"/>
      </w:pPr>
      <w:r>
        <w:rPr>
          <w:rFonts w:hint="eastAsia"/>
        </w:rPr>
        <w:t>请注意，由于模型的完全描述性，情况</w:t>
      </w:r>
      <w:r>
        <w:rPr>
          <w:rFonts w:hint="eastAsia"/>
        </w:rPr>
        <w:t>C1</w:t>
      </w:r>
      <w:r>
        <w:rPr>
          <w:rFonts w:hint="eastAsia"/>
        </w:rPr>
        <w:t>的会计型数据——虽然可以向决策者提供有关发展和热点的信息——不能直接用于决策支持或比较替代措施：这需要随后使用情况</w:t>
      </w:r>
      <w:r>
        <w:rPr>
          <w:rFonts w:hint="eastAsia"/>
        </w:rPr>
        <w:t>A</w:t>
      </w:r>
      <w:r>
        <w:rPr>
          <w:rFonts w:hint="eastAsia"/>
        </w:rPr>
        <w:t>或</w:t>
      </w:r>
      <w:r>
        <w:rPr>
          <w:rFonts w:hint="eastAsia"/>
        </w:rPr>
        <w:t>B</w:t>
      </w:r>
      <w:r>
        <w:rPr>
          <w:rFonts w:hint="eastAsia"/>
        </w:rPr>
        <w:t>下的建模。</w:t>
      </w:r>
    </w:p>
    <w:tbl>
      <w:tblPr>
        <w:tblStyle w:val="af6"/>
        <w:tblW w:w="0" w:type="auto"/>
        <w:tblLook w:val="04A0" w:firstRow="1" w:lastRow="0" w:firstColumn="1" w:lastColumn="0" w:noHBand="0" w:noVBand="1"/>
      </w:tblPr>
      <w:tblGrid>
        <w:gridCol w:w="8260"/>
      </w:tblGrid>
      <w:tr w:rsidR="00D16BE9" w14:paraId="2CE241F7" w14:textId="77777777">
        <w:tc>
          <w:tcPr>
            <w:tcW w:w="8260" w:type="dxa"/>
            <w:tcBorders>
              <w:top w:val="dotDotDash" w:sz="18" w:space="0" w:color="9BBB59" w:themeColor="accent3"/>
              <w:left w:val="dotDotDash" w:sz="18" w:space="0" w:color="9BBB59" w:themeColor="accent3"/>
              <w:bottom w:val="dotDotDash" w:sz="18" w:space="0" w:color="9BBB59" w:themeColor="accent3"/>
              <w:right w:val="dotDotDash" w:sz="18" w:space="0" w:color="9BBB59" w:themeColor="accent3"/>
            </w:tcBorders>
          </w:tcPr>
          <w:p w14:paraId="78D1E362" w14:textId="77777777" w:rsidR="00D16BE9" w:rsidRDefault="00AC4FA2">
            <w:pPr>
              <w:pStyle w:val="0"/>
              <w:ind w:firstLineChars="200" w:firstLine="422"/>
              <w:jc w:val="center"/>
              <w:rPr>
                <w:b/>
                <w:bCs/>
              </w:rPr>
            </w:pPr>
            <w:r>
              <w:rPr>
                <w:rFonts w:hint="eastAsia"/>
                <w:b/>
                <w:bCs/>
              </w:rPr>
              <w:t>条款：</w:t>
            </w:r>
            <w:r>
              <w:rPr>
                <w:rFonts w:hint="eastAsia"/>
                <w:b/>
                <w:bCs/>
              </w:rPr>
              <w:t>6.5.4 LCI</w:t>
            </w:r>
            <w:r>
              <w:rPr>
                <w:rFonts w:hint="eastAsia"/>
                <w:b/>
                <w:bCs/>
              </w:rPr>
              <w:t>建模条款用于情况</w:t>
            </w:r>
            <w:r>
              <w:rPr>
                <w:rFonts w:hint="eastAsia"/>
                <w:b/>
                <w:bCs/>
              </w:rPr>
              <w:t>A</w:t>
            </w:r>
            <w:r>
              <w:rPr>
                <w:rFonts w:hint="eastAsia"/>
                <w:b/>
                <w:bCs/>
              </w:rPr>
              <w:t>、</w:t>
            </w:r>
            <w:r>
              <w:rPr>
                <w:rFonts w:hint="eastAsia"/>
                <w:b/>
                <w:bCs/>
              </w:rPr>
              <w:t>B</w:t>
            </w:r>
            <w:r>
              <w:rPr>
                <w:rFonts w:hint="eastAsia"/>
                <w:b/>
                <w:bCs/>
              </w:rPr>
              <w:t>和</w:t>
            </w:r>
            <w:r>
              <w:rPr>
                <w:rFonts w:hint="eastAsia"/>
                <w:b/>
                <w:bCs/>
              </w:rPr>
              <w:t>C</w:t>
            </w:r>
          </w:p>
          <w:p w14:paraId="270D0F6E" w14:textId="77777777" w:rsidR="00D16BE9" w:rsidRDefault="00AC4FA2">
            <w:pPr>
              <w:pStyle w:val="0"/>
              <w:ind w:firstLineChars="200" w:firstLine="420"/>
            </w:pPr>
            <w:r>
              <w:rPr>
                <w:rFonts w:hint="eastAsia"/>
              </w:rPr>
              <w:t>以下建模条款仅可在生命周期清单（</w:t>
            </w:r>
            <w:r>
              <w:rPr>
                <w:rFonts w:hint="eastAsia"/>
              </w:rPr>
              <w:t>LCI</w:t>
            </w:r>
            <w:r>
              <w:rPr>
                <w:rFonts w:hint="eastAsia"/>
              </w:rPr>
              <w:t>）阶段应用。然而，由于确定</w:t>
            </w:r>
            <w:r>
              <w:rPr>
                <w:rFonts w:hint="eastAsia"/>
              </w:rPr>
              <w:t>LCI</w:t>
            </w:r>
            <w:r>
              <w:rPr>
                <w:rFonts w:hint="eastAsia"/>
              </w:rPr>
              <w:t>建模和方法步骤是范围定义的一部分，因此在此处给出这些条款。这些条款还需要为范围阶段的某些剩余步骤提供指导。</w:t>
            </w:r>
          </w:p>
          <w:p w14:paraId="3B15A6EF" w14:textId="77777777" w:rsidR="00D16BE9" w:rsidRDefault="00AC4FA2">
            <w:pPr>
              <w:pStyle w:val="0"/>
              <w:ind w:firstLineChars="200" w:firstLine="420"/>
            </w:pPr>
            <w:r>
              <w:rPr>
                <w:rFonts w:hint="eastAsia"/>
              </w:rPr>
              <w:t>请注意，单位过程的清单在情况</w:t>
            </w:r>
            <w:r>
              <w:rPr>
                <w:rFonts w:hint="eastAsia"/>
              </w:rPr>
              <w:t>A</w:t>
            </w:r>
            <w:r>
              <w:rPr>
                <w:rFonts w:hint="eastAsia"/>
              </w:rPr>
              <w:t>、</w:t>
            </w:r>
            <w:r>
              <w:rPr>
                <w:rFonts w:hint="eastAsia"/>
              </w:rPr>
              <w:t>B</w:t>
            </w:r>
            <w:r>
              <w:rPr>
                <w:rFonts w:hint="eastAsia"/>
              </w:rPr>
              <w:t>和</w:t>
            </w:r>
            <w:r>
              <w:rPr>
                <w:rFonts w:hint="eastAsia"/>
              </w:rPr>
              <w:t>C</w:t>
            </w:r>
            <w:r>
              <w:rPr>
                <w:rFonts w:hint="eastAsia"/>
              </w:rPr>
              <w:t>中基本相同，尽管存在一些差异，例如所需的额外信息，例如市场规模。不同的是系统边界内包含哪些过程，特别是在背景系统中（第</w:t>
            </w:r>
            <w:r>
              <w:rPr>
                <w:rFonts w:hint="eastAsia"/>
              </w:rPr>
              <w:t>7.2</w:t>
            </w:r>
            <w:r>
              <w:rPr>
                <w:rFonts w:hint="eastAsia"/>
              </w:rPr>
              <w:t>章所述），以及如何将这些过程组合以代表生命周期模型和如何解决多功能性；这两点在本章中进行了说明。</w:t>
            </w:r>
          </w:p>
          <w:p w14:paraId="48B1EC99" w14:textId="77777777" w:rsidR="00D16BE9" w:rsidRDefault="00AC4FA2">
            <w:pPr>
              <w:pStyle w:val="0"/>
              <w:ind w:firstLineChars="200" w:firstLine="420"/>
            </w:pPr>
            <w:r>
              <w:rPr>
                <w:rFonts w:hint="eastAsia"/>
              </w:rPr>
              <w:t>以下条款基于参考的</w:t>
            </w:r>
            <w:r>
              <w:rPr>
                <w:rFonts w:hint="eastAsia"/>
              </w:rPr>
              <w:t>LCI</w:t>
            </w:r>
            <w:r>
              <w:rPr>
                <w:rFonts w:hint="eastAsia"/>
              </w:rPr>
              <w:t>章节中的条款。与“完整”后果性和归因性建模条款相比，它们进行了简化，以提高实用性和适用性；这一点在各自的条款中得到了强调。</w:t>
            </w:r>
          </w:p>
          <w:p w14:paraId="6CCE9840" w14:textId="77777777" w:rsidR="00D16BE9" w:rsidRDefault="00AC4FA2">
            <w:pPr>
              <w:pStyle w:val="0"/>
              <w:ind w:firstLineChars="200" w:firstLine="420"/>
            </w:pPr>
            <w:r>
              <w:rPr>
                <w:rFonts w:hint="eastAsia"/>
              </w:rPr>
              <w:t xml:space="preserve">I) </w:t>
            </w:r>
            <w:r>
              <w:rPr>
                <w:rFonts w:hint="eastAsia"/>
              </w:rPr>
              <w:t>必须遵守</w:t>
            </w:r>
            <w:r>
              <w:rPr>
                <w:rFonts w:hint="eastAsia"/>
              </w:rPr>
              <w:t xml:space="preserve"> - </w:t>
            </w:r>
            <w:r>
              <w:rPr>
                <w:rFonts w:hint="eastAsia"/>
                <w:b/>
                <w:bCs/>
              </w:rPr>
              <w:t>需要应用的</w:t>
            </w:r>
            <w:r>
              <w:rPr>
                <w:rFonts w:hint="eastAsia"/>
                <w:b/>
                <w:bCs/>
              </w:rPr>
              <w:t>LCI</w:t>
            </w:r>
            <w:r>
              <w:rPr>
                <w:rFonts w:hint="eastAsia"/>
                <w:b/>
                <w:bCs/>
              </w:rPr>
              <w:t>建模条款：</w:t>
            </w:r>
            <w:r>
              <w:rPr>
                <w:rFonts w:hint="eastAsia"/>
              </w:rPr>
              <w:t>为目标情况</w:t>
            </w:r>
            <w:r>
              <w:rPr>
                <w:rFonts w:hint="eastAsia"/>
              </w:rPr>
              <w:t>A</w:t>
            </w:r>
            <w:r>
              <w:rPr>
                <w:rFonts w:hint="eastAsia"/>
              </w:rPr>
              <w:t>、</w:t>
            </w:r>
            <w:r>
              <w:rPr>
                <w:rFonts w:hint="eastAsia"/>
              </w:rPr>
              <w:t>B</w:t>
            </w:r>
            <w:r>
              <w:rPr>
                <w:rFonts w:hint="eastAsia"/>
              </w:rPr>
              <w:t>、</w:t>
            </w:r>
            <w:r>
              <w:rPr>
                <w:rFonts w:hint="eastAsia"/>
              </w:rPr>
              <w:t>C1</w:t>
            </w:r>
            <w:r>
              <w:rPr>
                <w:rFonts w:hint="eastAsia"/>
              </w:rPr>
              <w:t>和</w:t>
            </w:r>
            <w:r>
              <w:rPr>
                <w:rFonts w:hint="eastAsia"/>
              </w:rPr>
              <w:t>C2</w:t>
            </w:r>
            <w:r>
              <w:rPr>
                <w:rFonts w:hint="eastAsia"/>
              </w:rPr>
              <w:t>确定了特定的</w:t>
            </w:r>
            <w:r>
              <w:rPr>
                <w:rFonts w:hint="eastAsia"/>
              </w:rPr>
              <w:t>LCI</w:t>
            </w:r>
            <w:r>
              <w:rPr>
                <w:rFonts w:hint="eastAsia"/>
              </w:rPr>
              <w:t>建模框架（归因性或后果性）和</w:t>
            </w:r>
            <w:r>
              <w:rPr>
                <w:rFonts w:hint="eastAsia"/>
              </w:rPr>
              <w:t>LCI</w:t>
            </w:r>
            <w:r>
              <w:rPr>
                <w:rFonts w:hint="eastAsia"/>
              </w:rPr>
              <w:t>方法（分配或系统扩展</w:t>
            </w:r>
            <w:r>
              <w:rPr>
                <w:rFonts w:hint="eastAsia"/>
              </w:rPr>
              <w:t>/</w:t>
            </w:r>
            <w:r>
              <w:rPr>
                <w:rFonts w:hint="eastAsia"/>
              </w:rPr>
              <w:t>替代）的组合。这些条款涵盖了情景和不确定性计算。条款应按以下方式应用（</w:t>
            </w:r>
            <w:r>
              <w:rPr>
                <w:rFonts w:hint="eastAsia"/>
              </w:rPr>
              <w:t>6.5.4.1</w:t>
            </w:r>
            <w:r>
              <w:rPr>
                <w:rFonts w:hint="eastAsia"/>
              </w:rPr>
              <w:t>）：</w:t>
            </w:r>
            <w:r>
              <w:rPr>
                <w:rFonts w:hint="eastAsia"/>
              </w:rPr>
              <w:t>[ISO!]</w:t>
            </w:r>
          </w:p>
          <w:p w14:paraId="4CB3B3F4" w14:textId="77777777" w:rsidR="00D16BE9" w:rsidRDefault="00AC4FA2">
            <w:pPr>
              <w:pStyle w:val="0"/>
              <w:ind w:firstLineChars="200" w:firstLine="420"/>
            </w:pPr>
            <w:proofErr w:type="spellStart"/>
            <w:r>
              <w:rPr>
                <w:rFonts w:hint="eastAsia"/>
              </w:rPr>
              <w:t>I.a</w:t>
            </w:r>
            <w:proofErr w:type="spellEnd"/>
            <w:r>
              <w:rPr>
                <w:rFonts w:hint="eastAsia"/>
              </w:rPr>
              <w:t xml:space="preserve">) </w:t>
            </w:r>
            <w:r>
              <w:rPr>
                <w:rFonts w:hint="eastAsia"/>
                <w:b/>
                <w:bCs/>
              </w:rPr>
              <w:t>情况</w:t>
            </w:r>
            <w:r>
              <w:rPr>
                <w:rFonts w:hint="eastAsia"/>
                <w:b/>
                <w:bCs/>
              </w:rPr>
              <w:t xml:space="preserve">A - </w:t>
            </w:r>
            <w:r>
              <w:rPr>
                <w:rFonts w:hint="eastAsia"/>
                <w:b/>
                <w:bCs/>
              </w:rPr>
              <w:t>“微观层面决策支持”：</w:t>
            </w:r>
            <w:r>
              <w:rPr>
                <w:rFonts w:hint="eastAsia"/>
              </w:rPr>
              <w:t>(6.5.4.2)</w:t>
            </w:r>
          </w:p>
          <w:p w14:paraId="250B7647" w14:textId="77777777" w:rsidR="00D16BE9" w:rsidRDefault="00AC4FA2">
            <w:pPr>
              <w:pStyle w:val="0"/>
              <w:ind w:firstLineChars="200" w:firstLine="420"/>
            </w:pPr>
            <w:proofErr w:type="spellStart"/>
            <w:r>
              <w:rPr>
                <w:rFonts w:hint="eastAsia"/>
              </w:rPr>
              <w:t>I.a.i</w:t>
            </w:r>
            <w:proofErr w:type="spellEnd"/>
            <w:r>
              <w:rPr>
                <w:rFonts w:hint="eastAsia"/>
              </w:rPr>
              <w:t xml:space="preserve">) </w:t>
            </w:r>
            <w:r>
              <w:rPr>
                <w:rFonts w:hint="eastAsia"/>
                <w:b/>
                <w:bCs/>
              </w:rPr>
              <w:t>生命周期模型：</w:t>
            </w:r>
            <w:r>
              <w:rPr>
                <w:rFonts w:hint="eastAsia"/>
              </w:rPr>
              <w:t>分析的系统的生命周期模型应建模为归因性模型</w:t>
            </w:r>
            <w:r>
              <w:rPr>
                <w:rStyle w:val="afb"/>
              </w:rPr>
              <w:footnoteReference w:id="56"/>
            </w:r>
            <w:r>
              <w:rPr>
                <w:rFonts w:hint="eastAsia"/>
              </w:rPr>
              <w:t>，即描绘现有的供应链过程（详细信息见第</w:t>
            </w:r>
            <w:r>
              <w:rPr>
                <w:rFonts w:hint="eastAsia"/>
              </w:rPr>
              <w:t>7.2.3</w:t>
            </w:r>
            <w:r>
              <w:rPr>
                <w:rFonts w:hint="eastAsia"/>
              </w:rPr>
              <w:t>章）。</w:t>
            </w:r>
          </w:p>
          <w:p w14:paraId="43C54514" w14:textId="77777777" w:rsidR="00D16BE9" w:rsidRDefault="00AC4FA2">
            <w:pPr>
              <w:pStyle w:val="0"/>
              <w:ind w:firstLineChars="200" w:firstLine="420"/>
            </w:pPr>
            <w:proofErr w:type="spellStart"/>
            <w:r>
              <w:rPr>
                <w:rFonts w:hint="eastAsia"/>
              </w:rPr>
              <w:t>I.a.ii</w:t>
            </w:r>
            <w:proofErr w:type="spellEnd"/>
            <w:r>
              <w:rPr>
                <w:rFonts w:hint="eastAsia"/>
              </w:rPr>
              <w:t xml:space="preserve">) </w:t>
            </w:r>
            <w:r>
              <w:rPr>
                <w:rFonts w:hint="eastAsia"/>
                <w:b/>
                <w:bCs/>
              </w:rPr>
              <w:t>黑箱单位过程和多功能性的细分及虚拟细分：</w:t>
            </w:r>
            <w:r>
              <w:rPr>
                <w:rFonts w:hint="eastAsia"/>
              </w:rPr>
              <w:t>应尽量避免黑箱单位过程，并通过细分或虚拟细分解决多功能性（见第</w:t>
            </w:r>
            <w:r>
              <w:rPr>
                <w:rFonts w:hint="eastAsia"/>
              </w:rPr>
              <w:t>7.4.2.2</w:t>
            </w:r>
            <w:r>
              <w:rPr>
                <w:rFonts w:hint="eastAsia"/>
              </w:rPr>
              <w:t>章）。在系统</w:t>
            </w:r>
            <w:r>
              <w:rPr>
                <w:rFonts w:hint="eastAsia"/>
              </w:rPr>
              <w:t>-</w:t>
            </w:r>
            <w:r>
              <w:rPr>
                <w:rFonts w:hint="eastAsia"/>
              </w:rPr>
              <w:t>系统关系和多功能性情况下，如果细分</w:t>
            </w:r>
            <w:r>
              <w:rPr>
                <w:rFonts w:hint="eastAsia"/>
              </w:rPr>
              <w:t>/</w:t>
            </w:r>
            <w:r>
              <w:rPr>
                <w:rFonts w:hint="eastAsia"/>
              </w:rPr>
              <w:t>虚拟细分不可行或不切实际，则适用以下条款：</w:t>
            </w:r>
          </w:p>
          <w:p w14:paraId="01F7EE74" w14:textId="77777777" w:rsidR="00D16BE9" w:rsidRDefault="00AC4FA2">
            <w:pPr>
              <w:pStyle w:val="0"/>
              <w:ind w:firstLineChars="200" w:firstLine="420"/>
            </w:pPr>
            <w:proofErr w:type="spellStart"/>
            <w:r>
              <w:rPr>
                <w:rFonts w:hint="eastAsia"/>
              </w:rPr>
              <w:t>I.a.iii</w:t>
            </w:r>
            <w:proofErr w:type="spellEnd"/>
            <w:r>
              <w:rPr>
                <w:rFonts w:hint="eastAsia"/>
              </w:rPr>
              <w:t xml:space="preserve">) </w:t>
            </w:r>
            <w:r>
              <w:rPr>
                <w:rFonts w:hint="eastAsia"/>
                <w:b/>
                <w:bCs/>
              </w:rPr>
              <w:t>系统</w:t>
            </w:r>
            <w:r>
              <w:rPr>
                <w:rFonts w:hint="eastAsia"/>
                <w:b/>
                <w:bCs/>
              </w:rPr>
              <w:t>-</w:t>
            </w:r>
            <w:r>
              <w:rPr>
                <w:rFonts w:hint="eastAsia"/>
                <w:b/>
                <w:bCs/>
              </w:rPr>
              <w:t>系统关系情况：</w:t>
            </w:r>
            <w:r>
              <w:rPr>
                <w:rFonts w:hint="eastAsia"/>
              </w:rPr>
              <w:t>如果分析的系统的次要功能在一个上下文系统中作用，该系统仅影响现有过程的操作，则应通过用短期边际进行替代来进行系统扩展（术语、概</w:t>
            </w:r>
            <w:r>
              <w:rPr>
                <w:rFonts w:hint="eastAsia"/>
              </w:rPr>
              <w:lastRenderedPageBreak/>
              <w:t>念和细节见第</w:t>
            </w:r>
            <w:r>
              <w:rPr>
                <w:rFonts w:hint="eastAsia"/>
              </w:rPr>
              <w:t>7.2.2</w:t>
            </w:r>
            <w:r>
              <w:rPr>
                <w:rFonts w:hint="eastAsia"/>
              </w:rPr>
              <w:t>章和第</w:t>
            </w:r>
            <w:r>
              <w:rPr>
                <w:rFonts w:hint="eastAsia"/>
              </w:rPr>
              <w:t>7.2.3</w:t>
            </w:r>
            <w:r>
              <w:rPr>
                <w:rFonts w:hint="eastAsia"/>
              </w:rPr>
              <w:t>章中的框）。请注意，如果在规划上下文系统时考虑了分析系统，则该系统可能也影响了上下文系统的装机容量。例如，办公室设备产生的热量可能在办公室建筑的供暖和冷却系统的设计中有所考虑。</w:t>
            </w:r>
          </w:p>
          <w:p w14:paraId="1F8397FB" w14:textId="77777777" w:rsidR="00D16BE9" w:rsidRDefault="00AC4FA2">
            <w:pPr>
              <w:pStyle w:val="0"/>
              <w:ind w:firstLineChars="200" w:firstLine="420"/>
            </w:pPr>
            <w:r>
              <w:rPr>
                <w:rFonts w:hint="eastAsia"/>
              </w:rPr>
              <w:t>部分系统关系不需要特定的建模条款，但需要正确识别系统边界内的过程；见第</w:t>
            </w:r>
            <w:r>
              <w:rPr>
                <w:rFonts w:hint="eastAsia"/>
              </w:rPr>
              <w:t>7.2.2</w:t>
            </w:r>
            <w:r>
              <w:rPr>
                <w:rFonts w:hint="eastAsia"/>
              </w:rPr>
              <w:t>章中的框。</w:t>
            </w:r>
          </w:p>
          <w:p w14:paraId="166A48BD" w14:textId="77777777" w:rsidR="00D16BE9" w:rsidRDefault="00AC4FA2">
            <w:pPr>
              <w:pStyle w:val="0"/>
              <w:ind w:firstLineChars="200" w:firstLine="420"/>
            </w:pPr>
            <w:proofErr w:type="spellStart"/>
            <w:r>
              <w:rPr>
                <w:rFonts w:hint="eastAsia"/>
              </w:rPr>
              <w:t>I.a.iv</w:t>
            </w:r>
            <w:proofErr w:type="spellEnd"/>
            <w:r>
              <w:rPr>
                <w:rFonts w:hint="eastAsia"/>
              </w:rPr>
              <w:t xml:space="preserve">) </w:t>
            </w:r>
            <w:r>
              <w:rPr>
                <w:rFonts w:hint="eastAsia"/>
                <w:b/>
                <w:bCs/>
              </w:rPr>
              <w:t>多功能性情况</w:t>
            </w:r>
            <w:r>
              <w:rPr>
                <w:rFonts w:hint="eastAsia"/>
                <w:b/>
                <w:bCs/>
              </w:rPr>
              <w:t xml:space="preserve"> - </w:t>
            </w:r>
            <w:r>
              <w:rPr>
                <w:rFonts w:hint="eastAsia"/>
                <w:b/>
                <w:bCs/>
              </w:rPr>
              <w:t>一般：</w:t>
            </w:r>
            <w:r>
              <w:rPr>
                <w:rFonts w:hint="eastAsia"/>
              </w:rPr>
              <w:t xml:space="preserve"> </w:t>
            </w:r>
            <w:r>
              <w:rPr>
                <w:rFonts w:hint="eastAsia"/>
              </w:rPr>
              <w:t>（术语、概念和细节见第</w:t>
            </w:r>
            <w:r>
              <w:rPr>
                <w:rFonts w:hint="eastAsia"/>
              </w:rPr>
              <w:t>7.2.4.6</w:t>
            </w:r>
            <w:r>
              <w:rPr>
                <w:rFonts w:hint="eastAsia"/>
              </w:rPr>
              <w:t>章，但注意这里为情况</w:t>
            </w:r>
            <w:r>
              <w:rPr>
                <w:rFonts w:hint="eastAsia"/>
              </w:rPr>
              <w:t>A</w:t>
            </w:r>
            <w:r>
              <w:rPr>
                <w:rFonts w:hint="eastAsia"/>
              </w:rPr>
              <w:t>提供的简化）：</w:t>
            </w:r>
          </w:p>
          <w:p w14:paraId="067528E5" w14:textId="77777777" w:rsidR="00D16BE9" w:rsidRDefault="00AC4FA2">
            <w:pPr>
              <w:pStyle w:val="0"/>
              <w:ind w:firstLineChars="200" w:firstLine="420"/>
            </w:pPr>
            <w:r>
              <w:rPr>
                <w:rFonts w:hint="eastAsia"/>
              </w:rPr>
              <w:t xml:space="preserve">I.a.iv.1) </w:t>
            </w:r>
            <w:r>
              <w:rPr>
                <w:rFonts w:hint="eastAsia"/>
                <w:b/>
                <w:bCs/>
              </w:rPr>
              <w:t>特定替代品的市场组合替代：</w:t>
            </w:r>
            <w:r>
              <w:rPr>
                <w:rFonts w:hint="eastAsia"/>
              </w:rPr>
              <w:t>（相对于完整后果性模型的简化）：如果对不需要的特定</w:t>
            </w:r>
            <w:proofErr w:type="gramStart"/>
            <w:r>
              <w:rPr>
                <w:rFonts w:hint="eastAsia"/>
              </w:rPr>
              <w:t>共功能</w:t>
            </w:r>
            <w:proofErr w:type="gramEnd"/>
            <w:r>
              <w:rPr>
                <w:rStyle w:val="afb"/>
              </w:rPr>
              <w:footnoteReference w:id="57"/>
            </w:r>
            <w:r>
              <w:rPr>
                <w:rFonts w:hint="eastAsia"/>
              </w:rPr>
              <w:t>，功能等效的替代过程</w:t>
            </w:r>
            <w:r>
              <w:rPr>
                <w:rFonts w:hint="eastAsia"/>
              </w:rPr>
              <w:t>/</w:t>
            </w:r>
            <w:r>
              <w:rPr>
                <w:rFonts w:hint="eastAsia"/>
              </w:rPr>
              <w:t>系统以足够</w:t>
            </w:r>
            <w:r>
              <w:rPr>
                <w:rStyle w:val="afb"/>
              </w:rPr>
              <w:footnoteReference w:id="58"/>
            </w:r>
            <w:r>
              <w:rPr>
                <w:rFonts w:hint="eastAsia"/>
              </w:rPr>
              <w:t>的程度进行操作</w:t>
            </w:r>
            <w:r>
              <w:rPr>
                <w:rFonts w:hint="eastAsia"/>
              </w:rPr>
              <w:t>/</w:t>
            </w:r>
            <w:r>
              <w:rPr>
                <w:rFonts w:hint="eastAsia"/>
              </w:rPr>
              <w:t>生产：应尽可能用其替代的过程或系统的市场</w:t>
            </w:r>
            <w:r>
              <w:rPr>
                <w:rStyle w:val="afb"/>
              </w:rPr>
              <w:footnoteReference w:id="59"/>
            </w:r>
            <w:r>
              <w:rPr>
                <w:rFonts w:hint="eastAsia"/>
              </w:rPr>
              <w:t>消费组合替代不需要的共功能，排除待替代功能。如果待替代功能在市场组合的整体环境影响中占比很小，则可以使用市场组合，前提是结果没有显著变化。</w:t>
            </w:r>
          </w:p>
          <w:p w14:paraId="57AE8F70" w14:textId="77777777" w:rsidR="00D16BE9" w:rsidRDefault="00AC4FA2">
            <w:pPr>
              <w:pStyle w:val="0"/>
              <w:ind w:firstLineChars="200" w:firstLine="420"/>
            </w:pPr>
            <w:r>
              <w:rPr>
                <w:rFonts w:hint="eastAsia"/>
              </w:rPr>
              <w:t xml:space="preserve">I.a.iv.2) </w:t>
            </w:r>
            <w:r>
              <w:rPr>
                <w:rFonts w:hint="eastAsia"/>
                <w:b/>
                <w:bCs/>
              </w:rPr>
              <w:t>一般更广泛替代品的市场组合替代：</w:t>
            </w:r>
            <w:r>
              <w:rPr>
                <w:rFonts w:hint="eastAsia"/>
              </w:rPr>
              <w:t>如果不存在</w:t>
            </w:r>
            <w:r>
              <w:rPr>
                <w:rStyle w:val="afb"/>
              </w:rPr>
              <w:footnoteReference w:id="60"/>
            </w:r>
            <w:r>
              <w:rPr>
                <w:rFonts w:hint="eastAsia"/>
              </w:rPr>
              <w:t>或未足够操作的替代过程</w:t>
            </w:r>
            <w:r>
              <w:rPr>
                <w:rFonts w:hint="eastAsia"/>
              </w:rPr>
              <w:t>/</w:t>
            </w:r>
            <w:r>
              <w:rPr>
                <w:rFonts w:hint="eastAsia"/>
              </w:rPr>
              <w:t>系统，应使用广义的替代过程</w:t>
            </w:r>
            <w:r>
              <w:rPr>
                <w:rFonts w:hint="eastAsia"/>
              </w:rPr>
              <w:t>/</w:t>
            </w:r>
            <w:r>
              <w:rPr>
                <w:rFonts w:hint="eastAsia"/>
              </w:rPr>
              <w:t>系统来进行替代</w:t>
            </w:r>
            <w:r>
              <w:rPr>
                <w:rStyle w:val="afb"/>
              </w:rPr>
              <w:footnoteReference w:id="61"/>
            </w:r>
            <w:r>
              <w:rPr>
                <w:rFonts w:hint="eastAsia"/>
              </w:rPr>
              <w:t>，适用与前述子条款相同的条款。</w:t>
            </w:r>
          </w:p>
          <w:p w14:paraId="5EC1A902" w14:textId="77777777" w:rsidR="00D16BE9" w:rsidRDefault="00AC4FA2">
            <w:pPr>
              <w:pStyle w:val="0"/>
              <w:ind w:firstLineChars="200" w:firstLine="420"/>
            </w:pPr>
            <w:r>
              <w:rPr>
                <w:rFonts w:hint="eastAsia"/>
              </w:rPr>
              <w:t xml:space="preserve">I.a.iv.3) </w:t>
            </w:r>
            <w:r>
              <w:rPr>
                <w:rFonts w:hint="eastAsia"/>
                <w:b/>
                <w:bCs/>
              </w:rPr>
              <w:t>情况</w:t>
            </w:r>
            <w:r>
              <w:rPr>
                <w:rFonts w:hint="eastAsia"/>
                <w:b/>
                <w:bCs/>
              </w:rPr>
              <w:t>B</w:t>
            </w:r>
            <w:r>
              <w:rPr>
                <w:rFonts w:hint="eastAsia"/>
                <w:b/>
                <w:bCs/>
              </w:rPr>
              <w:t>？：</w:t>
            </w:r>
            <w:r>
              <w:rPr>
                <w:rFonts w:hint="eastAsia"/>
              </w:rPr>
              <w:t>如果这些更广泛功能的替代过程</w:t>
            </w:r>
            <w:r>
              <w:rPr>
                <w:rFonts w:hint="eastAsia"/>
              </w:rPr>
              <w:t>/</w:t>
            </w:r>
            <w:r>
              <w:rPr>
                <w:rFonts w:hint="eastAsia"/>
              </w:rPr>
              <w:t>系统也不存在或不满足命名要求，则该研究实际上为情况</w:t>
            </w:r>
            <w:r>
              <w:rPr>
                <w:rFonts w:hint="eastAsia"/>
              </w:rPr>
              <w:t>B</w:t>
            </w:r>
            <w:r>
              <w:rPr>
                <w:rFonts w:hint="eastAsia"/>
              </w:rPr>
              <w:t>类型的研究，因为这会对其他系统产生大规模影响。</w:t>
            </w:r>
          </w:p>
          <w:p w14:paraId="467D8C17" w14:textId="77777777" w:rsidR="00D16BE9" w:rsidRDefault="00AC4FA2">
            <w:pPr>
              <w:pStyle w:val="0"/>
              <w:ind w:firstLineChars="200" w:firstLine="420"/>
            </w:pPr>
            <w:r>
              <w:rPr>
                <w:rFonts w:hint="eastAsia"/>
              </w:rPr>
              <w:t xml:space="preserve">I.a.iv.4) </w:t>
            </w:r>
            <w:r>
              <w:rPr>
                <w:rFonts w:hint="eastAsia"/>
                <w:b/>
                <w:bCs/>
              </w:rPr>
              <w:t>分配：</w:t>
            </w:r>
            <w:r>
              <w:rPr>
                <w:rFonts w:hint="eastAsia"/>
              </w:rPr>
              <w:t>（相对于完整后果性模型的简化）：如果替代建模不可行</w:t>
            </w:r>
            <w:r>
              <w:rPr>
                <w:rStyle w:val="afb"/>
              </w:rPr>
              <w:footnoteReference w:id="62"/>
            </w:r>
            <w:r>
              <w:rPr>
                <w:rFonts w:hint="eastAsia"/>
              </w:rPr>
              <w:t>（见脚注</w:t>
            </w:r>
            <w:r>
              <w:rPr>
                <w:rFonts w:hint="eastAsia"/>
              </w:rPr>
              <w:t>62</w:t>
            </w:r>
            <w:r>
              <w:rPr>
                <w:rFonts w:hint="eastAsia"/>
              </w:rPr>
              <w:t>）且通用数据不够</w:t>
            </w:r>
            <w:proofErr w:type="gramStart"/>
            <w:r>
              <w:rPr>
                <w:rFonts w:hint="eastAsia"/>
              </w:rPr>
              <w:t>准确以</w:t>
            </w:r>
            <w:proofErr w:type="gramEnd"/>
            <w:r>
              <w:rPr>
                <w:rFonts w:hint="eastAsia"/>
              </w:rPr>
              <w:t>代表被替代的过程</w:t>
            </w:r>
            <w:r>
              <w:rPr>
                <w:rFonts w:hint="eastAsia"/>
              </w:rPr>
              <w:t>/</w:t>
            </w:r>
            <w:r>
              <w:rPr>
                <w:rFonts w:hint="eastAsia"/>
              </w:rPr>
              <w:t>系统：可以改用第</w:t>
            </w:r>
            <w:r>
              <w:rPr>
                <w:rFonts w:hint="eastAsia"/>
              </w:rPr>
              <w:t>7.9.3</w:t>
            </w:r>
            <w:r>
              <w:rPr>
                <w:rFonts w:hint="eastAsia"/>
              </w:rPr>
              <w:t>章中的两步分配程序。然而，如果分配会显著有利于分析的过程</w:t>
            </w:r>
            <w:r>
              <w:rPr>
                <w:rFonts w:hint="eastAsia"/>
              </w:rPr>
              <w:t>/</w:t>
            </w:r>
            <w:r>
              <w:rPr>
                <w:rFonts w:hint="eastAsia"/>
              </w:rPr>
              <w:t>系统，则不应进行分配。此事实应进行论证或近似。如果进行分配，则应报告结果中的准确性缺失，并在结果解释中明确考虑。对于多</w:t>
            </w:r>
            <w:r>
              <w:rPr>
                <w:rFonts w:hint="eastAsia"/>
              </w:rPr>
              <w:lastRenderedPageBreak/>
              <w:t>功能产品，分配的替代第二步中，质量功能展开（</w:t>
            </w:r>
            <w:r>
              <w:rPr>
                <w:rFonts w:hint="eastAsia"/>
              </w:rPr>
              <w:t>QFD</w:t>
            </w:r>
            <w:r>
              <w:rPr>
                <w:rFonts w:hint="eastAsia"/>
              </w:rPr>
              <w:t>）是市场价格分配的优选替代方案。</w:t>
            </w:r>
          </w:p>
          <w:p w14:paraId="59742A71" w14:textId="77777777" w:rsidR="00D16BE9" w:rsidRDefault="00AC4FA2">
            <w:pPr>
              <w:pStyle w:val="0"/>
              <w:ind w:firstLineChars="200" w:firstLine="420"/>
            </w:pPr>
            <w:r>
              <w:rPr>
                <w:rFonts w:hint="eastAsia"/>
              </w:rPr>
              <w:t xml:space="preserve">I.a.iv.5) </w:t>
            </w:r>
            <w:r>
              <w:rPr>
                <w:rFonts w:hint="eastAsia"/>
                <w:b/>
                <w:bCs/>
              </w:rPr>
              <w:t>不替代主要功能：</w:t>
            </w:r>
            <w:r>
              <w:rPr>
                <w:rFonts w:hint="eastAsia"/>
              </w:rPr>
              <w:t xml:space="preserve"> </w:t>
            </w:r>
            <w:r>
              <w:rPr>
                <w:rFonts w:hint="eastAsia"/>
              </w:rPr>
              <w:t>（相对于完整后果性模型的简化）：确定的</w:t>
            </w:r>
            <w:proofErr w:type="gramStart"/>
            <w:r>
              <w:rPr>
                <w:rFonts w:hint="eastAsia"/>
              </w:rPr>
              <w:t>共功能</w:t>
            </w:r>
            <w:proofErr w:type="gramEnd"/>
            <w:r>
              <w:rPr>
                <w:rFonts w:hint="eastAsia"/>
              </w:rPr>
              <w:t>不应被替代（术语和概念见第</w:t>
            </w:r>
            <w:r>
              <w:rPr>
                <w:rFonts w:hint="eastAsia"/>
              </w:rPr>
              <w:t>7.2.4.3</w:t>
            </w:r>
            <w:r>
              <w:rPr>
                <w:rFonts w:hint="eastAsia"/>
              </w:rPr>
              <w:t>章）。如果无法明确识别确定的和依赖的共功能，则应假定确定的</w:t>
            </w:r>
            <w:proofErr w:type="gramStart"/>
            <w:r>
              <w:rPr>
                <w:rFonts w:hint="eastAsia"/>
              </w:rPr>
              <w:t>共功能</w:t>
            </w:r>
            <w:proofErr w:type="gramEnd"/>
            <w:r>
              <w:rPr>
                <w:rFonts w:hint="eastAsia"/>
              </w:rPr>
              <w:t>是那些对分析的多功能过程或系统</w:t>
            </w:r>
            <w:r>
              <w:rPr>
                <w:rStyle w:val="afb"/>
              </w:rPr>
              <w:footnoteReference w:id="63"/>
            </w:r>
            <w:r>
              <w:rPr>
                <w:rFonts w:hint="eastAsia"/>
              </w:rPr>
              <w:t>的所有</w:t>
            </w:r>
            <w:proofErr w:type="gramStart"/>
            <w:r>
              <w:rPr>
                <w:rFonts w:hint="eastAsia"/>
              </w:rPr>
              <w:t>共功能</w:t>
            </w:r>
            <w:proofErr w:type="gramEnd"/>
            <w:r>
              <w:rPr>
                <w:rFonts w:hint="eastAsia"/>
              </w:rPr>
              <w:t>的综合市场价值贡献超过</w:t>
            </w:r>
            <w:r>
              <w:rPr>
                <w:rFonts w:hint="eastAsia"/>
              </w:rPr>
              <w:t>50%</w:t>
            </w:r>
            <w:r>
              <w:rPr>
                <w:rFonts w:hint="eastAsia"/>
              </w:rPr>
              <w:t>的功能（市场价值为该多功能过程提供的</w:t>
            </w:r>
            <w:proofErr w:type="gramStart"/>
            <w:r>
              <w:rPr>
                <w:rFonts w:hint="eastAsia"/>
              </w:rPr>
              <w:t>共功能</w:t>
            </w:r>
            <w:proofErr w:type="gramEnd"/>
            <w:r>
              <w:rPr>
                <w:rFonts w:hint="eastAsia"/>
              </w:rPr>
              <w:t>的价值，即未经过进一步加工）。在这种情况下，</w:t>
            </w:r>
            <w:proofErr w:type="gramStart"/>
            <w:r>
              <w:rPr>
                <w:rFonts w:hint="eastAsia"/>
              </w:rPr>
              <w:t>应应用</w:t>
            </w:r>
            <w:proofErr w:type="gramEnd"/>
            <w:r>
              <w:rPr>
                <w:rFonts w:hint="eastAsia"/>
              </w:rPr>
              <w:t>两步分配程序（见第</w:t>
            </w:r>
            <w:r>
              <w:rPr>
                <w:rFonts w:hint="eastAsia"/>
              </w:rPr>
              <w:t>7.9.3</w:t>
            </w:r>
            <w:r>
              <w:rPr>
                <w:rFonts w:hint="eastAsia"/>
              </w:rPr>
              <w:t>章）。</w:t>
            </w:r>
          </w:p>
          <w:p w14:paraId="588D13F4" w14:textId="77777777" w:rsidR="00D16BE9" w:rsidRDefault="00AC4FA2">
            <w:pPr>
              <w:pStyle w:val="0"/>
              <w:ind w:firstLineChars="200" w:firstLine="420"/>
            </w:pPr>
            <w:r>
              <w:rPr>
                <w:rFonts w:hint="eastAsia"/>
              </w:rPr>
              <w:t xml:space="preserve">I.a.iv.6) </w:t>
            </w:r>
            <w:r>
              <w:rPr>
                <w:rFonts w:hint="eastAsia"/>
                <w:b/>
                <w:bCs/>
              </w:rPr>
              <w:t>考虑功能差异：</w:t>
            </w:r>
            <w:r>
              <w:rPr>
                <w:rFonts w:hint="eastAsia"/>
              </w:rPr>
              <w:t>替代和被替代功能之间的功能差异应优先通过替代实际被替代的数量来考虑，或通过替代的功能的市场价值修正数量（详见第</w:t>
            </w:r>
            <w:r>
              <w:rPr>
                <w:rFonts w:hint="eastAsia"/>
              </w:rPr>
              <w:t>7.2.4.6</w:t>
            </w:r>
            <w:r>
              <w:rPr>
                <w:rFonts w:hint="eastAsia"/>
              </w:rPr>
              <w:t>章）。</w:t>
            </w:r>
          </w:p>
          <w:p w14:paraId="37436EDA" w14:textId="77777777" w:rsidR="00D16BE9" w:rsidRDefault="00AC4FA2">
            <w:pPr>
              <w:pStyle w:val="0"/>
              <w:ind w:firstLineChars="200" w:firstLine="420"/>
            </w:pPr>
            <w:proofErr w:type="spellStart"/>
            <w:r>
              <w:rPr>
                <w:rFonts w:hint="eastAsia"/>
              </w:rPr>
              <w:t>I.a.v</w:t>
            </w:r>
            <w:proofErr w:type="spellEnd"/>
            <w:r>
              <w:rPr>
                <w:rFonts w:hint="eastAsia"/>
              </w:rPr>
              <w:t xml:space="preserve">) </w:t>
            </w:r>
            <w:r>
              <w:rPr>
                <w:rFonts w:hint="eastAsia"/>
                <w:b/>
                <w:bCs/>
              </w:rPr>
              <w:t>多功能性情况</w:t>
            </w:r>
            <w:r>
              <w:rPr>
                <w:rFonts w:hint="eastAsia"/>
                <w:b/>
                <w:bCs/>
              </w:rPr>
              <w:t xml:space="preserve"> - </w:t>
            </w:r>
            <w:r>
              <w:rPr>
                <w:rFonts w:hint="eastAsia"/>
                <w:b/>
                <w:bCs/>
              </w:rPr>
              <w:t>废物和生命周期末期处理：</w:t>
            </w:r>
            <w:r>
              <w:rPr>
                <w:rFonts w:hint="eastAsia"/>
              </w:rPr>
              <w:t>（术语、概念和细节见第</w:t>
            </w:r>
            <w:r>
              <w:rPr>
                <w:rFonts w:hint="eastAsia"/>
              </w:rPr>
              <w:t>7.2.4.6</w:t>
            </w:r>
            <w:r>
              <w:rPr>
                <w:rFonts w:hint="eastAsia"/>
              </w:rPr>
              <w:t>章和附录</w:t>
            </w:r>
            <w:r>
              <w:rPr>
                <w:rFonts w:hint="eastAsia"/>
              </w:rPr>
              <w:t>14.5</w:t>
            </w:r>
            <w:r>
              <w:rPr>
                <w:rFonts w:hint="eastAsia"/>
              </w:rPr>
              <w:t>，但注意这里为情况</w:t>
            </w:r>
            <w:r>
              <w:rPr>
                <w:rFonts w:hint="eastAsia"/>
              </w:rPr>
              <w:t>A</w:t>
            </w:r>
            <w:r>
              <w:rPr>
                <w:rFonts w:hint="eastAsia"/>
              </w:rPr>
              <w:t>提供的简化）：</w:t>
            </w:r>
          </w:p>
          <w:p w14:paraId="31007AA9" w14:textId="77777777" w:rsidR="00D16BE9" w:rsidRDefault="00AC4FA2">
            <w:pPr>
              <w:pStyle w:val="0"/>
              <w:ind w:firstLineChars="200" w:firstLine="420"/>
            </w:pPr>
            <w:r>
              <w:rPr>
                <w:rFonts w:hint="eastAsia"/>
              </w:rPr>
              <w:t xml:space="preserve">I.a.v.1) </w:t>
            </w:r>
            <w:r>
              <w:rPr>
                <w:rFonts w:hint="eastAsia"/>
                <w:b/>
                <w:bCs/>
              </w:rPr>
              <w:t>主路线市场组合的可回收性替代：</w:t>
            </w:r>
            <w:r>
              <w:rPr>
                <w:rFonts w:hint="eastAsia"/>
              </w:rPr>
              <w:t>（相对于完整后果性模型的简化）：对于作为多功能情况的废物和生命周期末期处理：应根据一般多功能性的条款进行系统扩展。应替代再利用部分、回收物品或回收能量的避免的初级生产。这</w:t>
            </w:r>
            <w:proofErr w:type="gramStart"/>
            <w:r>
              <w:rPr>
                <w:rFonts w:hint="eastAsia"/>
              </w:rPr>
              <w:t>应应用</w:t>
            </w:r>
            <w:proofErr w:type="gramEnd"/>
            <w:r>
              <w:rPr>
                <w:rFonts w:hint="eastAsia"/>
              </w:rPr>
              <w:t>可回收性替代方法，简化为替代生产次级物品的市场的平均初级路线市场消费组合。</w:t>
            </w:r>
          </w:p>
          <w:p w14:paraId="7A6E7A96" w14:textId="77777777" w:rsidR="00D16BE9" w:rsidRDefault="00AC4FA2">
            <w:pPr>
              <w:pStyle w:val="0"/>
              <w:ind w:firstLineChars="200" w:firstLine="420"/>
            </w:pPr>
            <w:r>
              <w:rPr>
                <w:rFonts w:hint="eastAsia"/>
              </w:rPr>
              <w:t xml:space="preserve">I.a.v.2) </w:t>
            </w:r>
            <w:r>
              <w:rPr>
                <w:rFonts w:hint="eastAsia"/>
                <w:b/>
                <w:bCs/>
              </w:rPr>
              <w:t>一般更广泛替代品的可回收性替代：</w:t>
            </w:r>
            <w:r>
              <w:rPr>
                <w:rFonts w:hint="eastAsia"/>
              </w:rPr>
              <w:t>对于“开放循环</w:t>
            </w:r>
            <w:r>
              <w:rPr>
                <w:rFonts w:hint="eastAsia"/>
              </w:rPr>
              <w:t xml:space="preserve"> - </w:t>
            </w:r>
            <w:r>
              <w:rPr>
                <w:rFonts w:hint="eastAsia"/>
              </w:rPr>
              <w:t>不同主路线”情况，应使用更广泛的替代物品的市场消费组合进行替代，按照前述子条款的相同条款。</w:t>
            </w:r>
          </w:p>
          <w:p w14:paraId="7B61BA7C" w14:textId="77777777" w:rsidR="00D16BE9" w:rsidRDefault="00AC4FA2">
            <w:pPr>
              <w:pStyle w:val="0"/>
              <w:ind w:firstLineChars="200" w:firstLine="420"/>
            </w:pPr>
            <w:r>
              <w:rPr>
                <w:rFonts w:hint="eastAsia"/>
              </w:rPr>
              <w:t xml:space="preserve">I.a.v.3) </w:t>
            </w:r>
            <w:r>
              <w:rPr>
                <w:rFonts w:hint="eastAsia"/>
                <w:b/>
                <w:bCs/>
              </w:rPr>
              <w:t>情况</w:t>
            </w:r>
            <w:r>
              <w:rPr>
                <w:rFonts w:hint="eastAsia"/>
                <w:b/>
                <w:bCs/>
              </w:rPr>
              <w:t>B</w:t>
            </w:r>
            <w:r>
              <w:rPr>
                <w:rFonts w:hint="eastAsia"/>
                <w:b/>
                <w:bCs/>
              </w:rPr>
              <w:t>？：</w:t>
            </w:r>
            <w:r>
              <w:rPr>
                <w:rFonts w:hint="eastAsia"/>
              </w:rPr>
              <w:t>特别是对于“开放循环</w:t>
            </w:r>
            <w:r>
              <w:rPr>
                <w:rFonts w:hint="eastAsia"/>
              </w:rPr>
              <w:t xml:space="preserve"> - </w:t>
            </w:r>
            <w:r>
              <w:rPr>
                <w:rFonts w:hint="eastAsia"/>
              </w:rPr>
              <w:t>不同主路线”情况以及具有显著变化</w:t>
            </w:r>
            <w:r>
              <w:rPr>
                <w:rFonts w:hint="eastAsia"/>
              </w:rPr>
              <w:t>/</w:t>
            </w:r>
            <w:r>
              <w:rPr>
                <w:rFonts w:hint="eastAsia"/>
              </w:rPr>
              <w:t>降级属性的次级物品，需要额外验证是否存在功能等效的替代过程或系统，或广义的功能等效物。如果存在，需要额外验证这些是否以足够的程度进行操作（如前述一般多功能性情况的详细说明，也见脚注</w:t>
            </w:r>
            <w:r>
              <w:rPr>
                <w:rFonts w:hint="eastAsia"/>
              </w:rPr>
              <w:t>58</w:t>
            </w:r>
            <w:r>
              <w:rPr>
                <w:rFonts w:hint="eastAsia"/>
              </w:rPr>
              <w:t>）。否则，该研究实际上为情况</w:t>
            </w:r>
            <w:r>
              <w:rPr>
                <w:rFonts w:hint="eastAsia"/>
              </w:rPr>
              <w:t>B</w:t>
            </w:r>
            <w:r>
              <w:rPr>
                <w:rFonts w:hint="eastAsia"/>
              </w:rPr>
              <w:t>类型的研究，因为这会对其他系统产生大规模影响。</w:t>
            </w:r>
          </w:p>
          <w:p w14:paraId="6F3C19C2" w14:textId="77777777" w:rsidR="00D16BE9" w:rsidRDefault="00AC4FA2">
            <w:pPr>
              <w:pStyle w:val="0"/>
              <w:ind w:firstLineChars="200" w:firstLine="420"/>
            </w:pPr>
            <w:r>
              <w:rPr>
                <w:rFonts w:hint="eastAsia"/>
              </w:rPr>
              <w:t xml:space="preserve">I.a.v.4) </w:t>
            </w:r>
            <w:r>
              <w:rPr>
                <w:rFonts w:hint="eastAsia"/>
                <w:b/>
                <w:bCs/>
              </w:rPr>
              <w:t>分配：</w:t>
            </w:r>
            <w:r>
              <w:rPr>
                <w:rFonts w:hint="eastAsia"/>
              </w:rPr>
              <w:t>（相对于完整后果性模型的简化）：如果替代建模不可行（见脚注</w:t>
            </w:r>
            <w:r>
              <w:rPr>
                <w:rFonts w:hint="eastAsia"/>
              </w:rPr>
              <w:t>62</w:t>
            </w:r>
            <w:r>
              <w:rPr>
                <w:rFonts w:hint="eastAsia"/>
              </w:rPr>
              <w:t>）且通用数据不够</w:t>
            </w:r>
            <w:proofErr w:type="gramStart"/>
            <w:r>
              <w:rPr>
                <w:rFonts w:hint="eastAsia"/>
              </w:rPr>
              <w:t>准确以</w:t>
            </w:r>
            <w:proofErr w:type="gramEnd"/>
            <w:r>
              <w:rPr>
                <w:rFonts w:hint="eastAsia"/>
              </w:rPr>
              <w:t>代表被替代的过程</w:t>
            </w:r>
            <w:r>
              <w:rPr>
                <w:rFonts w:hint="eastAsia"/>
              </w:rPr>
              <w:t>/</w:t>
            </w:r>
            <w:r>
              <w:rPr>
                <w:rFonts w:hint="eastAsia"/>
              </w:rPr>
              <w:t>系统，则可以改用附录</w:t>
            </w:r>
            <w:r>
              <w:rPr>
                <w:rFonts w:hint="eastAsia"/>
              </w:rPr>
              <w:t>14.5</w:t>
            </w:r>
            <w:r>
              <w:rPr>
                <w:rFonts w:hint="eastAsia"/>
              </w:rPr>
              <w:t>和第</w:t>
            </w:r>
            <w:r>
              <w:rPr>
                <w:rFonts w:hint="eastAsia"/>
              </w:rPr>
              <w:t>7.9.3</w:t>
            </w:r>
            <w:r>
              <w:rPr>
                <w:rFonts w:hint="eastAsia"/>
              </w:rPr>
              <w:t>章中的废物</w:t>
            </w:r>
            <w:r>
              <w:rPr>
                <w:rFonts w:hint="eastAsia"/>
              </w:rPr>
              <w:t>/</w:t>
            </w:r>
            <w:r>
              <w:rPr>
                <w:rFonts w:hint="eastAsia"/>
              </w:rPr>
              <w:t>生命周期末期的两步分配程序。此程序不得用于显著有利于分析的过程</w:t>
            </w:r>
            <w:r>
              <w:rPr>
                <w:rFonts w:hint="eastAsia"/>
              </w:rPr>
              <w:t>/</w:t>
            </w:r>
            <w:r>
              <w:rPr>
                <w:rFonts w:hint="eastAsia"/>
              </w:rPr>
              <w:t>系统；应进行论证或近似此事实。如果进行分配，应报告结果中的准确性缺失，并在结果解释中明确考虑。</w:t>
            </w:r>
          </w:p>
          <w:p w14:paraId="6FB52B46" w14:textId="77777777" w:rsidR="00D16BE9" w:rsidRDefault="00AC4FA2">
            <w:pPr>
              <w:pStyle w:val="0"/>
              <w:ind w:firstLineChars="200" w:firstLine="420"/>
            </w:pPr>
            <w:r>
              <w:rPr>
                <w:rFonts w:hint="eastAsia"/>
              </w:rPr>
              <w:t xml:space="preserve">I.a.v.5) </w:t>
            </w:r>
            <w:r>
              <w:rPr>
                <w:rFonts w:hint="eastAsia"/>
                <w:b/>
                <w:bCs/>
              </w:rPr>
              <w:t>考虑功能差异：</w:t>
            </w:r>
            <w:r>
              <w:rPr>
                <w:rFonts w:hint="eastAsia"/>
              </w:rPr>
              <w:t>替代和被替代功能之间的功能差异应优先通过替代实际被替代的数量来考虑。如果不知道被替代数量，则应进行市场价值修正。</w:t>
            </w:r>
          </w:p>
          <w:p w14:paraId="144A09C1" w14:textId="77777777" w:rsidR="00D16BE9" w:rsidRDefault="00AC4FA2">
            <w:pPr>
              <w:pStyle w:val="0"/>
              <w:ind w:firstLineChars="200" w:firstLine="420"/>
            </w:pPr>
            <w:r>
              <w:rPr>
                <w:rFonts w:hint="eastAsia"/>
              </w:rPr>
              <w:t>请注意，这适用于所有生成有价值次级物品的废物和生命周期末期处理情况，即“闭环”、“开放循环</w:t>
            </w:r>
            <w:r>
              <w:rPr>
                <w:rFonts w:hint="eastAsia"/>
              </w:rPr>
              <w:t xml:space="preserve"> - </w:t>
            </w:r>
            <w:r>
              <w:rPr>
                <w:rFonts w:hint="eastAsia"/>
              </w:rPr>
              <w:t>相同主路线”和“开放循环</w:t>
            </w:r>
            <w:r>
              <w:rPr>
                <w:rFonts w:hint="eastAsia"/>
              </w:rPr>
              <w:t xml:space="preserve"> - </w:t>
            </w:r>
            <w:r>
              <w:rPr>
                <w:rFonts w:hint="eastAsia"/>
              </w:rPr>
              <w:t>不同主路线”（概念见</w:t>
            </w:r>
            <w:r>
              <w:rPr>
                <w:rFonts w:hint="eastAsia"/>
              </w:rPr>
              <w:t>14.3</w:t>
            </w:r>
            <w:r>
              <w:rPr>
                <w:rFonts w:hint="eastAsia"/>
              </w:rPr>
              <w:t>）。</w:t>
            </w:r>
          </w:p>
          <w:p w14:paraId="7764E52F" w14:textId="77777777" w:rsidR="00D16BE9" w:rsidRDefault="00AC4FA2">
            <w:pPr>
              <w:pStyle w:val="0"/>
              <w:ind w:firstLineChars="200" w:firstLine="420"/>
            </w:pPr>
            <w:r>
              <w:rPr>
                <w:rFonts w:hint="eastAsia"/>
              </w:rPr>
              <w:t xml:space="preserve">I.a.vi) </w:t>
            </w:r>
            <w:r>
              <w:rPr>
                <w:rFonts w:hint="eastAsia"/>
                <w:b/>
                <w:bCs/>
              </w:rPr>
              <w:t>比较研究、情景、不确定性计算：</w:t>
            </w:r>
          </w:p>
          <w:p w14:paraId="74B9457D" w14:textId="77777777" w:rsidR="00D16BE9" w:rsidRDefault="00AC4FA2">
            <w:pPr>
              <w:pStyle w:val="0"/>
              <w:ind w:firstLineChars="200" w:firstLine="420"/>
            </w:pPr>
            <w:r>
              <w:rPr>
                <w:rFonts w:hint="eastAsia"/>
              </w:rPr>
              <w:t xml:space="preserve">I.a.vi.1) </w:t>
            </w:r>
            <w:r>
              <w:rPr>
                <w:rFonts w:hint="eastAsia"/>
              </w:rPr>
              <w:t>如果在要比较的系统中，一个或多个系统具有额外的功能单元，则应通过系统扩展来实现可比性。</w:t>
            </w:r>
          </w:p>
          <w:p w14:paraId="02ABD1B6" w14:textId="77777777" w:rsidR="00D16BE9" w:rsidRDefault="00AC4FA2">
            <w:pPr>
              <w:pStyle w:val="0"/>
              <w:ind w:firstLineChars="200" w:firstLine="420"/>
            </w:pPr>
            <w:r>
              <w:rPr>
                <w:rFonts w:hint="eastAsia"/>
              </w:rPr>
              <w:lastRenderedPageBreak/>
              <w:t xml:space="preserve">I.a.vi.2) </w:t>
            </w:r>
            <w:r>
              <w:rPr>
                <w:rFonts w:hint="eastAsia"/>
              </w:rPr>
              <w:t>对于情况</w:t>
            </w:r>
            <w:r>
              <w:rPr>
                <w:rFonts w:hint="eastAsia"/>
              </w:rPr>
              <w:t>A</w:t>
            </w:r>
            <w:r>
              <w:rPr>
                <w:rFonts w:hint="eastAsia"/>
              </w:rPr>
              <w:t>的比较研究，每个比较的备选方案的主要模型应分别补充合理最佳和合理最差的情景假设。可选择性地可以定义更多假设情景。不确定性计算应进行，</w:t>
            </w:r>
            <w:proofErr w:type="gramStart"/>
            <w:r>
              <w:rPr>
                <w:rFonts w:hint="eastAsia"/>
              </w:rPr>
              <w:t>除非已</w:t>
            </w:r>
            <w:proofErr w:type="gramEnd"/>
            <w:r>
              <w:rPr>
                <w:rFonts w:hint="eastAsia"/>
              </w:rPr>
              <w:t>用于导出合理最佳和最差情况情景。这些情景用于之后的敏感性检查（见第</w:t>
            </w:r>
            <w:r>
              <w:rPr>
                <w:rFonts w:hint="eastAsia"/>
              </w:rPr>
              <w:t>9.3.3</w:t>
            </w:r>
            <w:r>
              <w:rPr>
                <w:rFonts w:hint="eastAsia"/>
              </w:rPr>
              <w:t>章）。相关方应参与以达成对合理最佳和合理最差情况假设（和不确定性计算）的最佳可达共识，这些可以在原则上改变所有数据和方法条款和假设，除了“必须”条款和假设</w:t>
            </w:r>
            <w:r>
              <w:rPr>
                <w:rFonts w:hint="eastAsia"/>
              </w:rPr>
              <w:t>/</w:t>
            </w:r>
            <w:r>
              <w:rPr>
                <w:rFonts w:hint="eastAsia"/>
              </w:rPr>
              <w:t>约定。建议也为</w:t>
            </w:r>
            <w:proofErr w:type="gramStart"/>
            <w:r>
              <w:rPr>
                <w:rFonts w:hint="eastAsia"/>
              </w:rPr>
              <w:t>非比较</w:t>
            </w:r>
            <w:proofErr w:type="gramEnd"/>
            <w:r>
              <w:rPr>
                <w:rFonts w:hint="eastAsia"/>
              </w:rPr>
              <w:t>LCI</w:t>
            </w:r>
            <w:r>
              <w:rPr>
                <w:rFonts w:hint="eastAsia"/>
              </w:rPr>
              <w:t>和</w:t>
            </w:r>
            <w:r>
              <w:rPr>
                <w:rFonts w:hint="eastAsia"/>
              </w:rPr>
              <w:t>LCA</w:t>
            </w:r>
            <w:r>
              <w:rPr>
                <w:rFonts w:hint="eastAsia"/>
              </w:rPr>
              <w:t>研究进行并报告这些假设情景和不确定性计算。</w:t>
            </w:r>
          </w:p>
          <w:p w14:paraId="1498EBFE" w14:textId="77777777" w:rsidR="00D16BE9" w:rsidRDefault="00AC4FA2">
            <w:pPr>
              <w:pStyle w:val="0"/>
              <w:ind w:firstLineChars="200" w:firstLine="420"/>
            </w:pPr>
            <w:r>
              <w:rPr>
                <w:rFonts w:hint="eastAsia"/>
              </w:rPr>
              <w:t>请注意，对于旨在支持比较研究的</w:t>
            </w:r>
            <w:r>
              <w:rPr>
                <w:rFonts w:hint="eastAsia"/>
              </w:rPr>
              <w:t>LCI</w:t>
            </w:r>
            <w:r>
              <w:rPr>
                <w:rFonts w:hint="eastAsia"/>
              </w:rPr>
              <w:t>数据集，合理最佳和最差情况情景可以包含在这些数据集中或作为补充提供。</w:t>
            </w:r>
          </w:p>
          <w:p w14:paraId="49A21D95" w14:textId="77777777" w:rsidR="00D16BE9" w:rsidRDefault="00AC4FA2">
            <w:pPr>
              <w:pStyle w:val="0"/>
              <w:ind w:firstLineChars="200" w:firstLine="420"/>
            </w:pPr>
            <w:proofErr w:type="spellStart"/>
            <w:r>
              <w:rPr>
                <w:rFonts w:hint="eastAsia"/>
              </w:rPr>
              <w:t>I.b</w:t>
            </w:r>
            <w:proofErr w:type="spellEnd"/>
            <w:r>
              <w:rPr>
                <w:rFonts w:hint="eastAsia"/>
              </w:rPr>
              <w:t xml:space="preserve">) </w:t>
            </w:r>
            <w:r>
              <w:rPr>
                <w:rFonts w:hint="eastAsia"/>
                <w:b/>
                <w:bCs/>
              </w:rPr>
              <w:t>情况</w:t>
            </w:r>
            <w:r>
              <w:rPr>
                <w:rFonts w:hint="eastAsia"/>
                <w:b/>
                <w:bCs/>
              </w:rPr>
              <w:t xml:space="preserve">B </w:t>
            </w:r>
            <w:r>
              <w:rPr>
                <w:rFonts w:hint="eastAsia"/>
                <w:b/>
                <w:bCs/>
              </w:rPr>
              <w:t>“中观</w:t>
            </w:r>
            <w:r>
              <w:rPr>
                <w:rFonts w:hint="eastAsia"/>
                <w:b/>
                <w:bCs/>
              </w:rPr>
              <w:t>/</w:t>
            </w:r>
            <w:r>
              <w:rPr>
                <w:rFonts w:hint="eastAsia"/>
                <w:b/>
                <w:bCs/>
              </w:rPr>
              <w:t>宏观层面决策支持”</w:t>
            </w:r>
            <w:r>
              <w:rPr>
                <w:rFonts w:hint="eastAsia"/>
              </w:rPr>
              <w:t>（</w:t>
            </w:r>
            <w:r>
              <w:rPr>
                <w:rFonts w:hint="eastAsia"/>
              </w:rPr>
              <w:t>6.5.4.3</w:t>
            </w:r>
            <w:r>
              <w:rPr>
                <w:rFonts w:hint="eastAsia"/>
              </w:rPr>
              <w:t>）：</w:t>
            </w:r>
          </w:p>
          <w:p w14:paraId="6B55B159" w14:textId="77777777" w:rsidR="00D16BE9" w:rsidRDefault="00AC4FA2">
            <w:pPr>
              <w:pStyle w:val="0"/>
              <w:ind w:firstLineChars="200" w:firstLine="420"/>
            </w:pPr>
            <w:proofErr w:type="spellStart"/>
            <w:r>
              <w:rPr>
                <w:rFonts w:hint="eastAsia"/>
              </w:rPr>
              <w:t>I.b.i</w:t>
            </w:r>
            <w:proofErr w:type="spellEnd"/>
            <w:r>
              <w:rPr>
                <w:rFonts w:hint="eastAsia"/>
              </w:rPr>
              <w:t xml:space="preserve">) </w:t>
            </w:r>
            <w:r>
              <w:rPr>
                <w:rFonts w:hint="eastAsia"/>
                <w:b/>
                <w:bCs/>
              </w:rPr>
              <w:t>与情况</w:t>
            </w:r>
            <w:r>
              <w:rPr>
                <w:rFonts w:hint="eastAsia"/>
                <w:b/>
                <w:bCs/>
              </w:rPr>
              <w:t>A</w:t>
            </w:r>
            <w:r>
              <w:rPr>
                <w:rFonts w:hint="eastAsia"/>
                <w:b/>
                <w:bCs/>
              </w:rPr>
              <w:t>相同的条款，但有两个不同点：</w:t>
            </w:r>
            <w:r>
              <w:rPr>
                <w:rFonts w:hint="eastAsia"/>
              </w:rPr>
              <w:t>上述情况</w:t>
            </w:r>
            <w:r>
              <w:rPr>
                <w:rFonts w:hint="eastAsia"/>
              </w:rPr>
              <w:t>A</w:t>
            </w:r>
            <w:r>
              <w:rPr>
                <w:rFonts w:hint="eastAsia"/>
              </w:rPr>
              <w:t>的条款也应适用于情况</w:t>
            </w:r>
            <w:r>
              <w:rPr>
                <w:rFonts w:hint="eastAsia"/>
              </w:rPr>
              <w:t>B</w:t>
            </w:r>
            <w:r>
              <w:rPr>
                <w:rFonts w:hint="eastAsia"/>
              </w:rPr>
              <w:t>，有两个不同点：</w:t>
            </w:r>
          </w:p>
          <w:p w14:paraId="51818377" w14:textId="77777777" w:rsidR="00D16BE9" w:rsidRDefault="00AC4FA2">
            <w:pPr>
              <w:pStyle w:val="0"/>
              <w:ind w:firstLineChars="200" w:firstLine="420"/>
            </w:pPr>
            <w:r>
              <w:rPr>
                <w:rFonts w:hint="eastAsia"/>
              </w:rPr>
              <w:t xml:space="preserve">I.b.i.1) </w:t>
            </w:r>
            <w:r>
              <w:rPr>
                <w:rFonts w:hint="eastAsia"/>
                <w:b/>
                <w:bCs/>
              </w:rPr>
              <w:t>大规模影响：</w:t>
            </w:r>
            <w:r>
              <w:rPr>
                <w:rFonts w:hint="eastAsia"/>
              </w:rPr>
              <w:t>被识别为</w:t>
            </w:r>
            <w:proofErr w:type="gramStart"/>
            <w:r>
              <w:rPr>
                <w:rFonts w:hint="eastAsia"/>
              </w:rPr>
              <w:t>受分析</w:t>
            </w:r>
            <w:proofErr w:type="gramEnd"/>
            <w:r>
              <w:rPr>
                <w:rFonts w:hint="eastAsia"/>
              </w:rPr>
              <w:t>决策影响的大</w:t>
            </w:r>
            <w:r>
              <w:rPr>
                <w:rStyle w:val="afb"/>
              </w:rPr>
              <w:footnoteReference w:id="64"/>
            </w:r>
            <w:r>
              <w:rPr>
                <w:rFonts w:hint="eastAsia"/>
              </w:rPr>
              <w:t>规模变化的过程应</w:t>
            </w:r>
            <w:proofErr w:type="gramStart"/>
            <w:r>
              <w:rPr>
                <w:rFonts w:hint="eastAsia"/>
              </w:rPr>
              <w:t>按长期</w:t>
            </w:r>
            <w:proofErr w:type="gramEnd"/>
            <w:r>
              <w:rPr>
                <w:rFonts w:hint="eastAsia"/>
              </w:rPr>
              <w:t>边际过程的预期组合进行建模（详细信息见第</w:t>
            </w:r>
            <w:r>
              <w:rPr>
                <w:rFonts w:hint="eastAsia"/>
              </w:rPr>
              <w:t>7.2.4</w:t>
            </w:r>
            <w:r>
              <w:rPr>
                <w:rFonts w:hint="eastAsia"/>
              </w:rPr>
              <w:t>章）。</w:t>
            </w:r>
          </w:p>
          <w:p w14:paraId="709D47DD" w14:textId="77777777" w:rsidR="00D16BE9" w:rsidRDefault="00AC4FA2">
            <w:pPr>
              <w:pStyle w:val="0"/>
              <w:ind w:firstLineChars="200" w:firstLine="420"/>
            </w:pPr>
            <w:r>
              <w:rPr>
                <w:rFonts w:hint="eastAsia"/>
              </w:rPr>
              <w:t xml:space="preserve">I.b.i.2) </w:t>
            </w:r>
            <w:r>
              <w:rPr>
                <w:rFonts w:hint="eastAsia"/>
                <w:b/>
                <w:bCs/>
              </w:rPr>
              <w:t>比较研究、情景、不确定性计算：</w:t>
            </w:r>
            <w:r>
              <w:rPr>
                <w:rFonts w:hint="eastAsia"/>
              </w:rPr>
              <w:t>（假设情景的额外灵活性），对于情况</w:t>
            </w:r>
            <w:r>
              <w:rPr>
                <w:rFonts w:hint="eastAsia"/>
              </w:rPr>
              <w:t>B</w:t>
            </w:r>
            <w:r>
              <w:rPr>
                <w:rFonts w:hint="eastAsia"/>
              </w:rPr>
              <w:t>的比较研究：假设情景和不确定性计算可以原则上改变所有数据和方法条款和假设，包括</w:t>
            </w:r>
            <w:r>
              <w:rPr>
                <w:rFonts w:hint="eastAsia"/>
              </w:rPr>
              <w:t>ILCD</w:t>
            </w:r>
            <w:r>
              <w:rPr>
                <w:rFonts w:hint="eastAsia"/>
              </w:rPr>
              <w:t>手册的“必须”条款和假设</w:t>
            </w:r>
            <w:r>
              <w:rPr>
                <w:rFonts w:hint="eastAsia"/>
              </w:rPr>
              <w:t>/</w:t>
            </w:r>
            <w:r>
              <w:rPr>
                <w:rFonts w:hint="eastAsia"/>
              </w:rPr>
              <w:t>约定，但不包括</w:t>
            </w:r>
            <w:r>
              <w:rPr>
                <w:rFonts w:hint="eastAsia"/>
              </w:rPr>
              <w:t>ISO 14040</w:t>
            </w:r>
            <w:r>
              <w:rPr>
                <w:rFonts w:hint="eastAsia"/>
              </w:rPr>
              <w:t>和</w:t>
            </w:r>
            <w:r>
              <w:rPr>
                <w:rFonts w:hint="eastAsia"/>
              </w:rPr>
              <w:t>14044</w:t>
            </w:r>
            <w:r>
              <w:rPr>
                <w:rFonts w:hint="eastAsia"/>
              </w:rPr>
              <w:t>的条款</w:t>
            </w:r>
            <w:r>
              <w:rPr>
                <w:rStyle w:val="afb"/>
              </w:rPr>
              <w:footnoteReference w:id="65"/>
            </w:r>
            <w:r>
              <w:rPr>
                <w:rFonts w:hint="eastAsia"/>
              </w:rPr>
              <w:t>。</w:t>
            </w:r>
          </w:p>
          <w:p w14:paraId="5CDAEF1B" w14:textId="77777777" w:rsidR="00D16BE9" w:rsidRDefault="00AC4FA2">
            <w:pPr>
              <w:pStyle w:val="0"/>
              <w:ind w:firstLineChars="200" w:firstLine="420"/>
            </w:pPr>
            <w:r>
              <w:rPr>
                <w:rFonts w:hint="eastAsia"/>
              </w:rPr>
              <w:t>请注意，比较情况</w:t>
            </w:r>
            <w:r>
              <w:rPr>
                <w:rFonts w:hint="eastAsia"/>
              </w:rPr>
              <w:t>B</w:t>
            </w:r>
            <w:r>
              <w:rPr>
                <w:rFonts w:hint="eastAsia"/>
              </w:rPr>
              <w:t>的研究通常包括“零”选项，即包括“无行动”情景（例如“现有政策</w:t>
            </w:r>
            <w:r>
              <w:rPr>
                <w:rFonts w:hint="eastAsia"/>
              </w:rPr>
              <w:t>Y</w:t>
            </w:r>
            <w:r>
              <w:rPr>
                <w:rFonts w:hint="eastAsia"/>
              </w:rPr>
              <w:t>无变化”或“对原材料</w:t>
            </w:r>
            <w:r>
              <w:rPr>
                <w:rFonts w:hint="eastAsia"/>
              </w:rPr>
              <w:t>X</w:t>
            </w:r>
            <w:r>
              <w:rPr>
                <w:rFonts w:hint="eastAsia"/>
              </w:rPr>
              <w:t>供应安全无战略措施”）。</w:t>
            </w:r>
          </w:p>
          <w:p w14:paraId="5613C888" w14:textId="77777777" w:rsidR="00D16BE9" w:rsidRDefault="00AC4FA2">
            <w:pPr>
              <w:pStyle w:val="0"/>
              <w:ind w:firstLineChars="200" w:firstLine="420"/>
            </w:pPr>
            <w:proofErr w:type="spellStart"/>
            <w:r>
              <w:rPr>
                <w:rFonts w:hint="eastAsia"/>
              </w:rPr>
              <w:t>I.c</w:t>
            </w:r>
            <w:proofErr w:type="spellEnd"/>
            <w:r>
              <w:rPr>
                <w:rFonts w:hint="eastAsia"/>
              </w:rPr>
              <w:t xml:space="preserve">) </w:t>
            </w:r>
            <w:r>
              <w:rPr>
                <w:rFonts w:hint="eastAsia"/>
                <w:b/>
                <w:bCs/>
              </w:rPr>
              <w:t>情况</w:t>
            </w:r>
            <w:r>
              <w:rPr>
                <w:rFonts w:hint="eastAsia"/>
                <w:b/>
                <w:bCs/>
              </w:rPr>
              <w:t xml:space="preserve">C - </w:t>
            </w:r>
            <w:r>
              <w:rPr>
                <w:rFonts w:hint="eastAsia"/>
                <w:b/>
                <w:bCs/>
              </w:rPr>
              <w:t>“核算”</w:t>
            </w:r>
            <w:r>
              <w:rPr>
                <w:rFonts w:hint="eastAsia"/>
              </w:rPr>
              <w:t>（</w:t>
            </w:r>
            <w:r>
              <w:rPr>
                <w:rFonts w:hint="eastAsia"/>
              </w:rPr>
              <w:t>6.5.4.4</w:t>
            </w:r>
            <w:r>
              <w:rPr>
                <w:rFonts w:hint="eastAsia"/>
              </w:rPr>
              <w:t>）：</w:t>
            </w:r>
          </w:p>
          <w:p w14:paraId="5000EE8F" w14:textId="77777777" w:rsidR="00D16BE9" w:rsidRDefault="00AC4FA2">
            <w:pPr>
              <w:pStyle w:val="0"/>
              <w:ind w:firstLineChars="200" w:firstLine="420"/>
            </w:pPr>
            <w:proofErr w:type="spellStart"/>
            <w:r>
              <w:rPr>
                <w:rFonts w:hint="eastAsia"/>
              </w:rPr>
              <w:t>I.c.i</w:t>
            </w:r>
            <w:proofErr w:type="spellEnd"/>
            <w:r>
              <w:rPr>
                <w:rFonts w:hint="eastAsia"/>
              </w:rPr>
              <w:t xml:space="preserve">) </w:t>
            </w:r>
            <w:r>
              <w:rPr>
                <w:rFonts w:hint="eastAsia"/>
                <w:b/>
                <w:bCs/>
              </w:rPr>
              <w:t>与情况</w:t>
            </w:r>
            <w:r>
              <w:rPr>
                <w:rFonts w:hint="eastAsia"/>
                <w:b/>
                <w:bCs/>
              </w:rPr>
              <w:t>A</w:t>
            </w:r>
            <w:r>
              <w:rPr>
                <w:rFonts w:hint="eastAsia"/>
                <w:b/>
                <w:bCs/>
              </w:rPr>
              <w:t>相同的条款，但有两个不同点：</w:t>
            </w:r>
            <w:r>
              <w:rPr>
                <w:rFonts w:hint="eastAsia"/>
              </w:rPr>
              <w:t>情况</w:t>
            </w:r>
            <w:r>
              <w:rPr>
                <w:rFonts w:hint="eastAsia"/>
              </w:rPr>
              <w:t>A</w:t>
            </w:r>
            <w:r>
              <w:rPr>
                <w:rFonts w:hint="eastAsia"/>
              </w:rPr>
              <w:t>的条款也应适用于情况</w:t>
            </w:r>
            <w:r>
              <w:rPr>
                <w:rFonts w:hint="eastAsia"/>
              </w:rPr>
              <w:t>C</w:t>
            </w:r>
            <w:r>
              <w:rPr>
                <w:rFonts w:hint="eastAsia"/>
              </w:rPr>
              <w:t>，有两个不同点：</w:t>
            </w:r>
          </w:p>
          <w:p w14:paraId="4ECCC608" w14:textId="77777777" w:rsidR="00D16BE9" w:rsidRDefault="00AC4FA2">
            <w:pPr>
              <w:pStyle w:val="0"/>
              <w:ind w:firstLineChars="200" w:firstLine="420"/>
            </w:pPr>
            <w:proofErr w:type="spellStart"/>
            <w:r>
              <w:rPr>
                <w:rFonts w:hint="eastAsia"/>
              </w:rPr>
              <w:t>I.c.ii</w:t>
            </w:r>
            <w:proofErr w:type="spellEnd"/>
            <w:r>
              <w:rPr>
                <w:rFonts w:hint="eastAsia"/>
              </w:rPr>
              <w:t xml:space="preserve">) </w:t>
            </w:r>
            <w:r>
              <w:rPr>
                <w:rFonts w:hint="eastAsia"/>
                <w:b/>
                <w:bCs/>
              </w:rPr>
              <w:t>剩余的多功能性情况：</w:t>
            </w:r>
            <w:r>
              <w:rPr>
                <w:rFonts w:hint="eastAsia"/>
              </w:rPr>
              <w:t>应按以下方式解决：</w:t>
            </w:r>
          </w:p>
          <w:p w14:paraId="20D5F1D5" w14:textId="77777777" w:rsidR="00D16BE9" w:rsidRDefault="00AC4FA2">
            <w:pPr>
              <w:pStyle w:val="0"/>
              <w:ind w:firstLineChars="200" w:firstLine="420"/>
            </w:pPr>
            <w:r>
              <w:rPr>
                <w:rFonts w:hint="eastAsia"/>
              </w:rPr>
              <w:t>I.c.ii.1)</w:t>
            </w:r>
            <w:r>
              <w:rPr>
                <w:rFonts w:hint="eastAsia"/>
                <w:b/>
                <w:bCs/>
              </w:rPr>
              <w:t xml:space="preserve"> </w:t>
            </w:r>
            <w:r>
              <w:rPr>
                <w:rFonts w:hint="eastAsia"/>
                <w:b/>
                <w:bCs/>
              </w:rPr>
              <w:t>情况</w:t>
            </w:r>
            <w:r>
              <w:rPr>
                <w:rFonts w:hint="eastAsia"/>
                <w:b/>
                <w:bCs/>
              </w:rPr>
              <w:t>C1</w:t>
            </w:r>
            <w:r>
              <w:rPr>
                <w:rFonts w:hint="eastAsia"/>
                <w:b/>
                <w:bCs/>
              </w:rPr>
              <w:t>：</w:t>
            </w:r>
            <w:r>
              <w:rPr>
                <w:rFonts w:hint="eastAsia"/>
              </w:rPr>
              <w:t>过程和系统的多功能性应通过系统扩展进行替代，如情况</w:t>
            </w:r>
            <w:r>
              <w:rPr>
                <w:rFonts w:hint="eastAsia"/>
              </w:rPr>
              <w:t>A</w:t>
            </w:r>
            <w:r>
              <w:rPr>
                <w:rFonts w:hint="eastAsia"/>
              </w:rPr>
              <w:t>中所述，但不受待替代的</w:t>
            </w:r>
            <w:proofErr w:type="gramStart"/>
            <w:r>
              <w:rPr>
                <w:rFonts w:hint="eastAsia"/>
              </w:rPr>
              <w:t>共功能</w:t>
            </w:r>
            <w:proofErr w:type="gramEnd"/>
            <w:r>
              <w:rPr>
                <w:rFonts w:hint="eastAsia"/>
              </w:rPr>
              <w:t>绝对数量的影响</w:t>
            </w:r>
            <w:r>
              <w:rPr>
                <w:rStyle w:val="afb"/>
              </w:rPr>
              <w:footnoteReference w:id="66"/>
            </w:r>
            <w:r>
              <w:rPr>
                <w:rFonts w:hint="eastAsia"/>
              </w:rPr>
              <w:t>。其他条款类似适用。</w:t>
            </w:r>
          </w:p>
          <w:p w14:paraId="4AAB3273" w14:textId="77777777" w:rsidR="00D16BE9" w:rsidRDefault="00AC4FA2">
            <w:pPr>
              <w:pStyle w:val="0"/>
              <w:ind w:firstLineChars="200" w:firstLine="420"/>
            </w:pPr>
            <w:r>
              <w:rPr>
                <w:rFonts w:hint="eastAsia"/>
              </w:rPr>
              <w:t xml:space="preserve">I.c.ii.2) </w:t>
            </w:r>
            <w:r>
              <w:rPr>
                <w:rFonts w:hint="eastAsia"/>
                <w:b/>
                <w:bCs/>
              </w:rPr>
              <w:t>情况</w:t>
            </w:r>
            <w:r>
              <w:rPr>
                <w:rFonts w:hint="eastAsia"/>
                <w:b/>
                <w:bCs/>
              </w:rPr>
              <w:t>C2</w:t>
            </w:r>
            <w:r>
              <w:rPr>
                <w:rFonts w:hint="eastAsia"/>
                <w:b/>
                <w:bCs/>
              </w:rPr>
              <w:t>：</w:t>
            </w:r>
            <w:r>
              <w:rPr>
                <w:rFonts w:hint="eastAsia"/>
              </w:rPr>
              <w:t>过程和系统的一般多功能性情况应通过分配解决（即应用两步分配程序；详细信息见第</w:t>
            </w:r>
            <w:r>
              <w:rPr>
                <w:rFonts w:hint="eastAsia"/>
              </w:rPr>
              <w:t>7.9.3</w:t>
            </w:r>
            <w:r>
              <w:rPr>
                <w:rFonts w:hint="eastAsia"/>
              </w:rPr>
              <w:t>章）。废物和生命周期末期处理情况应通过分配解决，如附录</w:t>
            </w:r>
            <w:r>
              <w:rPr>
                <w:rFonts w:hint="eastAsia"/>
              </w:rPr>
              <w:t>14.4.1</w:t>
            </w:r>
            <w:r>
              <w:rPr>
                <w:rFonts w:hint="eastAsia"/>
              </w:rPr>
              <w:t>中所述（条款包含在第</w:t>
            </w:r>
            <w:r>
              <w:rPr>
                <w:rFonts w:hint="eastAsia"/>
              </w:rPr>
              <w:t>7.9.3</w:t>
            </w:r>
            <w:r>
              <w:rPr>
                <w:rFonts w:hint="eastAsia"/>
              </w:rPr>
              <w:t>章的“条款”中）。</w:t>
            </w:r>
          </w:p>
          <w:p w14:paraId="24BB36DA" w14:textId="77777777" w:rsidR="00D16BE9" w:rsidRDefault="00AC4FA2">
            <w:pPr>
              <w:pStyle w:val="0"/>
              <w:ind w:firstLineChars="200" w:firstLine="420"/>
            </w:pPr>
            <w:proofErr w:type="spellStart"/>
            <w:r>
              <w:rPr>
                <w:rFonts w:hint="eastAsia"/>
              </w:rPr>
              <w:t>I.c.iii</w:t>
            </w:r>
            <w:proofErr w:type="spellEnd"/>
            <w:r>
              <w:rPr>
                <w:rFonts w:hint="eastAsia"/>
              </w:rPr>
              <w:t xml:space="preserve">) </w:t>
            </w:r>
            <w:r>
              <w:rPr>
                <w:rFonts w:hint="eastAsia"/>
                <w:b/>
                <w:bCs/>
              </w:rPr>
              <w:t>比较研究：</w:t>
            </w:r>
            <w:r>
              <w:rPr>
                <w:rFonts w:hint="eastAsia"/>
              </w:rPr>
              <w:t>注意核算数据的直接比较决策支持的限制（见第</w:t>
            </w:r>
            <w:r>
              <w:rPr>
                <w:rFonts w:hint="eastAsia"/>
              </w:rPr>
              <w:t>5.3.7</w:t>
            </w:r>
            <w:r>
              <w:rPr>
                <w:rFonts w:hint="eastAsia"/>
              </w:rPr>
              <w:t>章）。</w:t>
            </w:r>
          </w:p>
          <w:p w14:paraId="3D341134" w14:textId="77777777" w:rsidR="00D16BE9" w:rsidRDefault="00AC4FA2">
            <w:pPr>
              <w:pStyle w:val="0"/>
              <w:ind w:firstLineChars="200" w:firstLine="420"/>
            </w:pPr>
            <w:r>
              <w:rPr>
                <w:rFonts w:hint="eastAsia"/>
              </w:rPr>
              <w:t>请注意，情况</w:t>
            </w:r>
            <w:r>
              <w:rPr>
                <w:rFonts w:hint="eastAsia"/>
              </w:rPr>
              <w:t>C1</w:t>
            </w:r>
            <w:r>
              <w:rPr>
                <w:rFonts w:hint="eastAsia"/>
              </w:rPr>
              <w:t>的建模与情况</w:t>
            </w:r>
            <w:r>
              <w:rPr>
                <w:rFonts w:hint="eastAsia"/>
              </w:rPr>
              <w:t>A</w:t>
            </w:r>
            <w:r>
              <w:rPr>
                <w:rFonts w:hint="eastAsia"/>
              </w:rPr>
              <w:t>完全相同，不受系统或过程规模的影响。</w:t>
            </w:r>
          </w:p>
          <w:p w14:paraId="1184C0B9" w14:textId="77777777" w:rsidR="00D16BE9" w:rsidRDefault="00AC4FA2">
            <w:pPr>
              <w:pStyle w:val="0"/>
              <w:ind w:firstLineChars="200" w:firstLine="420"/>
            </w:pPr>
            <w:r>
              <w:rPr>
                <w:rFonts w:hint="eastAsia"/>
              </w:rPr>
              <w:lastRenderedPageBreak/>
              <w:t>请注意，替代可能导致负的基本流或在少数情况下甚至负的整体环境影响。这必须在报告中明确说明，解释所有影响，并帮助避免误解和误导性结论。归因性</w:t>
            </w:r>
            <w:r>
              <w:rPr>
                <w:rFonts w:hint="eastAsia"/>
              </w:rPr>
              <w:t>LCI</w:t>
            </w:r>
            <w:r>
              <w:rPr>
                <w:rFonts w:hint="eastAsia"/>
              </w:rPr>
              <w:t>建模的主要指导见第</w:t>
            </w:r>
            <w:r>
              <w:rPr>
                <w:rFonts w:hint="eastAsia"/>
              </w:rPr>
              <w:t>7.2.3</w:t>
            </w:r>
            <w:r>
              <w:rPr>
                <w:rFonts w:hint="eastAsia"/>
              </w:rPr>
              <w:t>章。两步分配程序的指导见第</w:t>
            </w:r>
            <w:r>
              <w:rPr>
                <w:rFonts w:hint="eastAsia"/>
              </w:rPr>
              <w:t>7.9.3</w:t>
            </w:r>
            <w:r>
              <w:rPr>
                <w:rFonts w:hint="eastAsia"/>
              </w:rPr>
              <w:t>章。后果性</w:t>
            </w:r>
            <w:r>
              <w:rPr>
                <w:rFonts w:hint="eastAsia"/>
              </w:rPr>
              <w:t>LCI</w:t>
            </w:r>
            <w:r>
              <w:rPr>
                <w:rFonts w:hint="eastAsia"/>
              </w:rPr>
              <w:t>建模的主要指导见第</w:t>
            </w:r>
            <w:r>
              <w:rPr>
                <w:rFonts w:hint="eastAsia"/>
              </w:rPr>
              <w:t>7.2.4</w:t>
            </w:r>
            <w:r>
              <w:rPr>
                <w:rFonts w:hint="eastAsia"/>
              </w:rPr>
              <w:t>章。重用</w:t>
            </w:r>
            <w:r>
              <w:rPr>
                <w:rFonts w:hint="eastAsia"/>
              </w:rPr>
              <w:t>/</w:t>
            </w:r>
            <w:r>
              <w:rPr>
                <w:rFonts w:hint="eastAsia"/>
              </w:rPr>
              <w:t>回收</w:t>
            </w:r>
            <w:r>
              <w:rPr>
                <w:rFonts w:hint="eastAsia"/>
              </w:rPr>
              <w:t>/</w:t>
            </w:r>
            <w:r>
              <w:rPr>
                <w:rFonts w:hint="eastAsia"/>
              </w:rPr>
              <w:t>恢复的</w:t>
            </w:r>
            <w:r>
              <w:rPr>
                <w:rFonts w:hint="eastAsia"/>
              </w:rPr>
              <w:t>LCI</w:t>
            </w:r>
            <w:r>
              <w:rPr>
                <w:rFonts w:hint="eastAsia"/>
              </w:rPr>
              <w:t>建模的详细信息见附录</w:t>
            </w:r>
            <w:r>
              <w:rPr>
                <w:rFonts w:hint="eastAsia"/>
              </w:rPr>
              <w:t>14.4</w:t>
            </w:r>
            <w:r>
              <w:rPr>
                <w:rFonts w:hint="eastAsia"/>
              </w:rPr>
              <w:t>（归因性）和附录</w:t>
            </w:r>
            <w:r>
              <w:rPr>
                <w:rFonts w:hint="eastAsia"/>
              </w:rPr>
              <w:t>14.5</w:t>
            </w:r>
            <w:r>
              <w:rPr>
                <w:rFonts w:hint="eastAsia"/>
              </w:rPr>
              <w:t>（后果性）。</w:t>
            </w:r>
          </w:p>
        </w:tc>
      </w:tr>
    </w:tbl>
    <w:p w14:paraId="7F096284" w14:textId="77777777" w:rsidR="00D16BE9" w:rsidRDefault="00AC4FA2">
      <w:pPr>
        <w:pStyle w:val="2"/>
        <w:spacing w:beforeLines="0" w:before="0" w:afterLines="0" w:after="0"/>
        <w:ind w:firstLineChars="200" w:firstLine="562"/>
      </w:pPr>
      <w:bookmarkStart w:id="61" w:name="_Toc175603961"/>
      <w:r>
        <w:rPr>
          <w:rFonts w:hint="eastAsia"/>
          <w:sz w:val="28"/>
          <w:szCs w:val="36"/>
        </w:rPr>
        <w:lastRenderedPageBreak/>
        <w:t xml:space="preserve">6.6 </w:t>
      </w:r>
      <w:r>
        <w:rPr>
          <w:rFonts w:hint="eastAsia"/>
          <w:sz w:val="28"/>
          <w:szCs w:val="36"/>
        </w:rPr>
        <w:t>确定系统边界和截断标准（完整性）</w:t>
      </w:r>
      <w:bookmarkEnd w:id="61"/>
    </w:p>
    <w:p w14:paraId="26154E3A" w14:textId="77777777" w:rsidR="00D16BE9" w:rsidRDefault="00AC4FA2">
      <w:pPr>
        <w:pStyle w:val="0"/>
        <w:ind w:firstLineChars="200" w:firstLine="420"/>
      </w:pPr>
      <w:r>
        <w:rPr>
          <w:rFonts w:hint="eastAsia"/>
        </w:rPr>
        <w:t>（参见</w:t>
      </w:r>
      <w:r>
        <w:rPr>
          <w:rFonts w:hint="eastAsia"/>
        </w:rPr>
        <w:t xml:space="preserve">ISO 14044:2006 </w:t>
      </w:r>
      <w:r>
        <w:rPr>
          <w:rFonts w:hint="eastAsia"/>
        </w:rPr>
        <w:t>第</w:t>
      </w:r>
      <w:r>
        <w:rPr>
          <w:rFonts w:hint="eastAsia"/>
        </w:rPr>
        <w:t>4.2.3.3.1</w:t>
      </w:r>
      <w:r>
        <w:rPr>
          <w:rFonts w:hint="eastAsia"/>
        </w:rPr>
        <w:t>、</w:t>
      </w:r>
      <w:r>
        <w:rPr>
          <w:rFonts w:hint="eastAsia"/>
        </w:rPr>
        <w:t>4.2.3.3.2</w:t>
      </w:r>
      <w:r>
        <w:rPr>
          <w:rFonts w:hint="eastAsia"/>
        </w:rPr>
        <w:t>和</w:t>
      </w:r>
      <w:r>
        <w:rPr>
          <w:rFonts w:hint="eastAsia"/>
        </w:rPr>
        <w:t>4.2.3.3.3</w:t>
      </w:r>
      <w:r>
        <w:rPr>
          <w:rFonts w:hint="eastAsia"/>
        </w:rPr>
        <w:t>章）</w:t>
      </w:r>
    </w:p>
    <w:p w14:paraId="1A66CCAE" w14:textId="77777777" w:rsidR="00D16BE9" w:rsidRDefault="00AC4FA2">
      <w:pPr>
        <w:pStyle w:val="affd"/>
        <w:spacing w:beforeLines="0" w:before="0" w:afterLines="0" w:after="0"/>
        <w:ind w:firstLineChars="200" w:firstLine="482"/>
        <w:rPr>
          <w:sz w:val="24"/>
          <w:szCs w:val="40"/>
        </w:rPr>
      </w:pPr>
      <w:bookmarkStart w:id="62" w:name="_Toc175603962"/>
      <w:r>
        <w:rPr>
          <w:rFonts w:hint="eastAsia"/>
          <w:sz w:val="24"/>
          <w:szCs w:val="40"/>
        </w:rPr>
        <w:t xml:space="preserve">6.6.1 </w:t>
      </w:r>
      <w:r>
        <w:rPr>
          <w:rFonts w:hint="eastAsia"/>
          <w:sz w:val="24"/>
          <w:szCs w:val="40"/>
        </w:rPr>
        <w:t>引言和概述</w:t>
      </w:r>
      <w:bookmarkEnd w:id="62"/>
    </w:p>
    <w:p w14:paraId="74C6FF3B" w14:textId="77777777" w:rsidR="00D16BE9" w:rsidRDefault="00AC4FA2">
      <w:pPr>
        <w:pStyle w:val="0"/>
        <w:ind w:firstLineChars="200" w:firstLine="420"/>
      </w:pPr>
      <w:r>
        <w:rPr>
          <w:rFonts w:hint="eastAsia"/>
        </w:rPr>
        <w:t>（参见</w:t>
      </w:r>
      <w:r>
        <w:rPr>
          <w:rFonts w:hint="eastAsia"/>
        </w:rPr>
        <w:t xml:space="preserve">ISO 14044:2006 </w:t>
      </w:r>
      <w:r>
        <w:rPr>
          <w:rFonts w:hint="eastAsia"/>
        </w:rPr>
        <w:t>第</w:t>
      </w:r>
      <w:r>
        <w:rPr>
          <w:rFonts w:hint="eastAsia"/>
        </w:rPr>
        <w:t>4.2.3.3.1</w:t>
      </w:r>
      <w:r>
        <w:rPr>
          <w:rFonts w:hint="eastAsia"/>
        </w:rPr>
        <w:t>章）</w:t>
      </w:r>
    </w:p>
    <w:p w14:paraId="113A7A57" w14:textId="77777777" w:rsidR="00D16BE9" w:rsidRDefault="00AC4FA2">
      <w:pPr>
        <w:pStyle w:val="0"/>
        <w:ind w:firstLineChars="200" w:firstLine="422"/>
        <w:rPr>
          <w:b/>
          <w:bCs/>
        </w:rPr>
      </w:pPr>
      <w:r>
        <w:rPr>
          <w:rFonts w:hint="eastAsia"/>
          <w:b/>
          <w:bCs/>
        </w:rPr>
        <w:t>概述</w:t>
      </w:r>
    </w:p>
    <w:p w14:paraId="0B74117C" w14:textId="77777777" w:rsidR="00D16BE9" w:rsidRDefault="00AC4FA2">
      <w:pPr>
        <w:pStyle w:val="0"/>
        <w:ind w:firstLineChars="200" w:firstLine="420"/>
      </w:pPr>
      <w:r>
        <w:rPr>
          <w:rFonts w:hint="eastAsia"/>
        </w:rPr>
        <w:t>系统边界定义了生命周期的哪些部分和哪些过程属于分析的系统，即哪些过程是提供其功能所必需的，如其功能单元所定义的。系统边界因此将分析的系统与技术圈的其他部分分开。同时，系统边界也定义了分析系统与生态圈之间的边界，即定义了与自然交换基本流的边界</w:t>
      </w:r>
      <w:r>
        <w:rPr>
          <w:rStyle w:val="afb"/>
        </w:rPr>
        <w:footnoteReference w:id="67"/>
      </w:r>
      <w:r>
        <w:rPr>
          <w:rFonts w:hint="eastAsia"/>
        </w:rPr>
        <w:t>。</w:t>
      </w:r>
    </w:p>
    <w:tbl>
      <w:tblPr>
        <w:tblStyle w:val="af6"/>
        <w:tblW w:w="0" w:type="auto"/>
        <w:tblBorders>
          <w:top w:val="single" w:sz="18" w:space="0" w:color="548DD4" w:themeColor="text2" w:themeTint="99"/>
          <w:left w:val="single" w:sz="18" w:space="0" w:color="548DD4" w:themeColor="text2" w:themeTint="99"/>
          <w:bottom w:val="single" w:sz="18" w:space="0" w:color="548DD4" w:themeColor="text2" w:themeTint="99"/>
          <w:right w:val="single" w:sz="18" w:space="0" w:color="548DD4" w:themeColor="text2" w:themeTint="99"/>
          <w:insideH w:val="single" w:sz="18" w:space="0" w:color="548DD4" w:themeColor="text2" w:themeTint="99"/>
          <w:insideV w:val="single" w:sz="18" w:space="0" w:color="548DD4" w:themeColor="text2" w:themeTint="99"/>
        </w:tblBorders>
        <w:shd w:val="clear" w:color="auto" w:fill="C6D9F1" w:themeFill="text2" w:themeFillTint="33"/>
        <w:tblLook w:val="04A0" w:firstRow="1" w:lastRow="0" w:firstColumn="1" w:lastColumn="0" w:noHBand="0" w:noVBand="1"/>
      </w:tblPr>
      <w:tblGrid>
        <w:gridCol w:w="8260"/>
      </w:tblGrid>
      <w:tr w:rsidR="00D16BE9" w14:paraId="6563DD98" w14:textId="77777777">
        <w:tc>
          <w:tcPr>
            <w:tcW w:w="8260" w:type="dxa"/>
            <w:shd w:val="clear" w:color="auto" w:fill="C6D9F1" w:themeFill="text2" w:themeFillTint="33"/>
          </w:tcPr>
          <w:p w14:paraId="7ECF6629" w14:textId="77777777" w:rsidR="00D16BE9" w:rsidRDefault="00AC4FA2">
            <w:pPr>
              <w:pStyle w:val="0"/>
              <w:ind w:firstLineChars="200" w:firstLine="422"/>
              <w:rPr>
                <w:b/>
                <w:bCs/>
              </w:rPr>
            </w:pPr>
            <w:r>
              <w:rPr>
                <w:rFonts w:hint="eastAsia"/>
                <w:b/>
                <w:bCs/>
              </w:rPr>
              <w:t>术语和概念：技术圈与生态圈——更清晰地定义边界</w:t>
            </w:r>
          </w:p>
          <w:p w14:paraId="758F21DC" w14:textId="77777777" w:rsidR="00D16BE9" w:rsidRDefault="00AC4FA2">
            <w:pPr>
              <w:pStyle w:val="0"/>
              <w:ind w:firstLineChars="200" w:firstLine="420"/>
            </w:pPr>
            <w:r>
              <w:rPr>
                <w:rFonts w:hint="eastAsia"/>
              </w:rPr>
              <w:t>术语“技术圈”和“生态圈”是核心概念，但不同的从业者对这两个术语的解释常常不同：在</w:t>
            </w:r>
            <w:r>
              <w:rPr>
                <w:rFonts w:hint="eastAsia"/>
              </w:rPr>
              <w:t>ISO 14044:2006</w:t>
            </w:r>
            <w:r>
              <w:rPr>
                <w:rFonts w:hint="eastAsia"/>
              </w:rPr>
              <w:t>中，生态圈被称为“环境”，这可能会引起混淆，因为在生命周期评价（</w:t>
            </w:r>
            <w:r>
              <w:rPr>
                <w:rFonts w:hint="eastAsia"/>
              </w:rPr>
              <w:t>LCA</w:t>
            </w:r>
            <w:r>
              <w:rPr>
                <w:rFonts w:hint="eastAsia"/>
              </w:rPr>
              <w:t>）实践中，建筑物和大坝等也被称为“人为环境”。此外，穿越系统边界的</w:t>
            </w:r>
            <w:proofErr w:type="gramStart"/>
            <w:r>
              <w:rPr>
                <w:rFonts w:hint="eastAsia"/>
              </w:rPr>
              <w:t>基本流被定义</w:t>
            </w:r>
            <w:proofErr w:type="gramEnd"/>
            <w:r>
              <w:rPr>
                <w:rFonts w:hint="eastAsia"/>
              </w:rPr>
              <w:t>为“进入研究系统的、未经过人类转化的从环境中提取的材料或能量，或者从研究系统中离开、未经过后续人类转化而释放到环境中的材料或能量”。这种定义在一些情况下会造成歧义，例如矿石开采产生的尾矿、农业施用的肥料以及未管理的垃圾填埋等，因为这些“材料”有时被错误地解释为对环境的基本流。</w:t>
            </w:r>
          </w:p>
          <w:p w14:paraId="0F12F594" w14:textId="77777777" w:rsidR="00D16BE9" w:rsidRDefault="00AC4FA2">
            <w:pPr>
              <w:pStyle w:val="0"/>
              <w:ind w:firstLineChars="200" w:firstLine="420"/>
            </w:pPr>
            <w:r>
              <w:rPr>
                <w:rFonts w:hint="eastAsia"/>
              </w:rPr>
              <w:t>复杂流的影响评估难点在于生命周期影响评估（</w:t>
            </w:r>
            <w:r>
              <w:rPr>
                <w:rFonts w:hint="eastAsia"/>
              </w:rPr>
              <w:t>LCIA</w:t>
            </w:r>
            <w:r>
              <w:rPr>
                <w:rFonts w:hint="eastAsia"/>
              </w:rPr>
              <w:t>）通常涉及单一物质和能量流。为了确保可重复性以及与影响评估的适当和有效的联系，有必要对所述情况进行完整建模，直到单一物质的排放进入自然环境。即，应该对尾矿中的硫酸和特定金属的浸出进行建模和清查，作为“排放到水体”来处理，而不是仅仅清查“尾矿”（后者在实践中含义可能非常不同且没有影响因子）。同样，填埋废物也应对排放进行核算，并考虑操作填埋场所需的资源</w:t>
            </w:r>
            <w:r>
              <w:rPr>
                <w:rFonts w:hint="eastAsia"/>
              </w:rPr>
              <w:t>/</w:t>
            </w:r>
            <w:r>
              <w:rPr>
                <w:rFonts w:hint="eastAsia"/>
              </w:rPr>
              <w:t>产品（如果有的话）。因此，可以通过将基本流定义为“单一物质或能量进入研究系统，这些物质或能量从生态圈中提取且未经过人类转化</w:t>
            </w:r>
            <w:r>
              <w:rPr>
                <w:rStyle w:val="afb"/>
              </w:rPr>
              <w:footnoteReference w:id="68"/>
            </w:r>
            <w:r>
              <w:rPr>
                <w:rFonts w:hint="eastAsia"/>
              </w:rPr>
              <w:t>，或单一物质或能量</w:t>
            </w:r>
            <w:r>
              <w:rPr>
                <w:rFonts w:hint="eastAsia"/>
              </w:rPr>
              <w:lastRenderedPageBreak/>
              <w:t>离开研究系统，且释放到生态圈中未经过后续人类转化”来更合适地定义技术圈</w:t>
            </w:r>
            <w:r>
              <w:rPr>
                <w:rFonts w:hint="eastAsia"/>
              </w:rPr>
              <w:t>/</w:t>
            </w:r>
            <w:r>
              <w:rPr>
                <w:rFonts w:hint="eastAsia"/>
              </w:rPr>
              <w:t>生态圈边界。</w:t>
            </w:r>
          </w:p>
        </w:tc>
      </w:tr>
    </w:tbl>
    <w:p w14:paraId="4338FE37" w14:textId="77777777" w:rsidR="00D16BE9" w:rsidRDefault="00AC4FA2">
      <w:pPr>
        <w:pStyle w:val="0"/>
        <w:ind w:firstLineChars="200" w:firstLine="420"/>
      </w:pPr>
      <w:r>
        <w:rPr>
          <w:rFonts w:hint="eastAsia"/>
        </w:rPr>
        <w:lastRenderedPageBreak/>
        <w:t>精确定义系统边界对于确保所有相关的归因或后果性过程都实际包含在模型中，并且所有相关的潜在环境影响都得到了适当覆盖至关重要。</w:t>
      </w:r>
    </w:p>
    <w:p w14:paraId="7C7D5054" w14:textId="77777777" w:rsidR="00D16BE9" w:rsidRDefault="00AC4FA2">
      <w:pPr>
        <w:pStyle w:val="0"/>
        <w:ind w:firstLineChars="200" w:firstLine="420"/>
      </w:pPr>
      <w:r>
        <w:rPr>
          <w:rFonts w:hint="eastAsia"/>
        </w:rPr>
        <w:t>截断标准的级别和最大允许的不确定性，以及所达到的技术、地理和时间相关的代表性以及方法一致性，是评估</w:t>
      </w:r>
      <w:r>
        <w:rPr>
          <w:rFonts w:hint="eastAsia"/>
        </w:rPr>
        <w:t>LCI/LCA</w:t>
      </w:r>
      <w:r>
        <w:rPr>
          <w:rFonts w:hint="eastAsia"/>
        </w:rPr>
        <w:t>研究结果总体质量（即准确性、完整性和精确性）的关键指标。</w:t>
      </w:r>
    </w:p>
    <w:p w14:paraId="6E7FAA3D" w14:textId="77777777" w:rsidR="00D16BE9" w:rsidRDefault="00AC4FA2">
      <w:pPr>
        <w:pStyle w:val="0"/>
        <w:ind w:firstLineChars="200" w:firstLine="422"/>
        <w:rPr>
          <w:b/>
          <w:bCs/>
        </w:rPr>
      </w:pPr>
      <w:r>
        <w:rPr>
          <w:rFonts w:hint="eastAsia"/>
          <w:b/>
          <w:bCs/>
        </w:rPr>
        <w:t>LCA</w:t>
      </w:r>
      <w:r>
        <w:rPr>
          <w:rFonts w:hint="eastAsia"/>
          <w:b/>
          <w:bCs/>
        </w:rPr>
        <w:t>方法的系统范围限制（事故和其他非</w:t>
      </w:r>
      <w:r>
        <w:rPr>
          <w:rFonts w:hint="eastAsia"/>
          <w:b/>
          <w:bCs/>
        </w:rPr>
        <w:t>LCA</w:t>
      </w:r>
      <w:r>
        <w:rPr>
          <w:rFonts w:hint="eastAsia"/>
          <w:b/>
          <w:bCs/>
        </w:rPr>
        <w:t>影响）</w:t>
      </w:r>
    </w:p>
    <w:p w14:paraId="32B2CC97" w14:textId="77777777" w:rsidR="00D16BE9" w:rsidRDefault="00AC4FA2">
      <w:pPr>
        <w:pStyle w:val="0"/>
        <w:ind w:firstLineChars="200" w:firstLine="420"/>
      </w:pPr>
      <w:r>
        <w:rPr>
          <w:rFonts w:hint="eastAsia"/>
        </w:rPr>
        <w:t>请注意，</w:t>
      </w:r>
      <w:r>
        <w:rPr>
          <w:rFonts w:hint="eastAsia"/>
        </w:rPr>
        <w:t>LCA</w:t>
      </w:r>
      <w:r>
        <w:rPr>
          <w:rFonts w:hint="eastAsia"/>
        </w:rPr>
        <w:t>仅考虑与正常和异常操作相关的影响，但</w:t>
      </w:r>
      <w:proofErr w:type="gramStart"/>
      <w:r>
        <w:rPr>
          <w:rFonts w:hint="eastAsia"/>
        </w:rPr>
        <w:t>不</w:t>
      </w:r>
      <w:proofErr w:type="gramEnd"/>
      <w:r>
        <w:rPr>
          <w:rFonts w:hint="eastAsia"/>
        </w:rPr>
        <w:t>涵盖例如事故、泄漏和类似事件的影响</w:t>
      </w:r>
      <w:r>
        <w:rPr>
          <w:rStyle w:val="afb"/>
        </w:rPr>
        <w:footnoteReference w:id="69"/>
      </w:r>
      <w:r>
        <w:rPr>
          <w:rFonts w:hint="eastAsia"/>
        </w:rPr>
        <w:t>。</w:t>
      </w:r>
    </w:p>
    <w:p w14:paraId="105F7C06" w14:textId="77777777" w:rsidR="00D16BE9" w:rsidRDefault="00AC4FA2">
      <w:pPr>
        <w:pStyle w:val="0"/>
        <w:ind w:firstLineChars="200" w:firstLine="420"/>
      </w:pPr>
      <w:r>
        <w:rPr>
          <w:rFonts w:hint="eastAsia"/>
        </w:rPr>
        <w:t>此外，</w:t>
      </w:r>
      <w:r>
        <w:rPr>
          <w:rFonts w:hint="eastAsia"/>
        </w:rPr>
        <w:t>LCA</w:t>
      </w:r>
      <w:r>
        <w:rPr>
          <w:rFonts w:hint="eastAsia"/>
        </w:rPr>
        <w:t>也未涵盖产品可能对人类直接产生的健康影响（或改善）。这是因为这些影响（或有益效果）发生在技术圈内，不涉及任何环境命运和暴露链。这适用于食品和饮料、个人卫生、医疗保健产品、烟草产品等一系列产品的使用阶段。然而，这些产品通过排放到生态圈（例如烟雾排放到环境中、废水排放）对生态圈产生的影响必须包括在内。</w:t>
      </w:r>
    </w:p>
    <w:p w14:paraId="3A25AA60" w14:textId="77777777" w:rsidR="00D16BE9" w:rsidRDefault="00AC4FA2">
      <w:pPr>
        <w:pStyle w:val="0"/>
        <w:ind w:firstLineChars="200" w:firstLine="420"/>
      </w:pPr>
      <w:r>
        <w:rPr>
          <w:rFonts w:hint="eastAsia"/>
        </w:rPr>
        <w:t>同样，直接发生在技术圈内的影响（例如工作场所暴露）也没有明确处理</w:t>
      </w:r>
      <w:r>
        <w:rPr>
          <w:rStyle w:val="afb"/>
        </w:rPr>
        <w:footnoteReference w:id="70"/>
      </w:r>
      <w:r>
        <w:rPr>
          <w:rFonts w:hint="eastAsia"/>
        </w:rPr>
        <w:t>。总之，事故、社会和其他工作环境方面（包括工作场所暴露）以及室内排放通常不包括在</w:t>
      </w:r>
      <w:r>
        <w:rPr>
          <w:rFonts w:hint="eastAsia"/>
        </w:rPr>
        <w:t>LCA</w:t>
      </w:r>
      <w:r>
        <w:rPr>
          <w:rFonts w:hint="eastAsia"/>
        </w:rPr>
        <w:t>中（并且本指导不涉及这些问题）。</w:t>
      </w:r>
    </w:p>
    <w:p w14:paraId="5206078E" w14:textId="77777777" w:rsidR="00D16BE9" w:rsidRDefault="00AC4FA2">
      <w:pPr>
        <w:pStyle w:val="0"/>
        <w:ind w:firstLineChars="200" w:firstLine="420"/>
      </w:pPr>
      <w:r>
        <w:rPr>
          <w:rFonts w:hint="eastAsia"/>
        </w:rPr>
        <w:t>如果包括这些影响，必须将其清查、汇总并与涉及技术圈和生态圈之间的生命周期清查分开解释，并与相关过程的正常操作相关联。</w:t>
      </w:r>
    </w:p>
    <w:p w14:paraId="4C5CB4E4" w14:textId="77777777" w:rsidR="00D16BE9" w:rsidRDefault="00AC4FA2">
      <w:pPr>
        <w:pStyle w:val="0"/>
        <w:ind w:firstLineChars="200" w:firstLine="422"/>
        <w:rPr>
          <w:b/>
          <w:bCs/>
        </w:rPr>
      </w:pPr>
      <w:r>
        <w:rPr>
          <w:rFonts w:hint="eastAsia"/>
          <w:b/>
          <w:bCs/>
        </w:rPr>
        <w:t>ISO</w:t>
      </w:r>
      <w:r>
        <w:rPr>
          <w:rFonts w:hint="eastAsia"/>
          <w:b/>
          <w:bCs/>
        </w:rPr>
        <w:t>对归因建模中包含的过程类型的指导有限</w:t>
      </w:r>
    </w:p>
    <w:p w14:paraId="1B9474A9" w14:textId="77777777" w:rsidR="00D16BE9" w:rsidRDefault="00AC4FA2">
      <w:pPr>
        <w:pStyle w:val="0"/>
        <w:ind w:firstLineChars="200" w:firstLine="420"/>
      </w:pPr>
      <w:r>
        <w:rPr>
          <w:rFonts w:hint="eastAsia"/>
        </w:rPr>
        <w:t>在</w:t>
      </w:r>
      <w:r>
        <w:rPr>
          <w:rFonts w:hint="eastAsia"/>
        </w:rPr>
        <w:t>ISO</w:t>
      </w:r>
      <w:r>
        <w:rPr>
          <w:rFonts w:hint="eastAsia"/>
        </w:rPr>
        <w:t>中，这一步骤仅隐含地涉及归因建模；没有明确的指导说明哪些活动或过程实际与分析系统相关。虽然普遍认为，提取和直接加工最终进入分析产品的材料是系统的一部分，但投资品、行政活动、市场服务、员工通勤等的普遍包含做法因不同从业者而异。</w:t>
      </w:r>
    </w:p>
    <w:p w14:paraId="294C251A" w14:textId="77777777" w:rsidR="00D16BE9" w:rsidRDefault="00AC4FA2">
      <w:pPr>
        <w:pStyle w:val="0"/>
        <w:ind w:firstLineChars="200" w:firstLine="420"/>
      </w:pPr>
      <w:r>
        <w:rPr>
          <w:rFonts w:hint="eastAsia"/>
        </w:rPr>
        <w:t>无论如何，系统边界的设定取决于</w:t>
      </w:r>
      <w:r>
        <w:rPr>
          <w:rFonts w:hint="eastAsia"/>
        </w:rPr>
        <w:t>LCI</w:t>
      </w:r>
      <w:r>
        <w:rPr>
          <w:rFonts w:hint="eastAsia"/>
        </w:rPr>
        <w:t>建模框架：在归因建模中，系统按照现有或预测的、特定或平均的供应链逻辑进行建模。而在后果性建模中，相反，分析系统对其他系统施加的后果被建模，因此这些理论上建模的供应</w:t>
      </w:r>
      <w:proofErr w:type="gramStart"/>
      <w:r>
        <w:rPr>
          <w:rFonts w:hint="eastAsia"/>
        </w:rPr>
        <w:t>链过程</w:t>
      </w:r>
      <w:proofErr w:type="gramEnd"/>
      <w:r>
        <w:rPr>
          <w:rFonts w:hint="eastAsia"/>
        </w:rPr>
        <w:t>也应包括在系统边界内。对于后果性建模，</w:t>
      </w:r>
      <w:r>
        <w:rPr>
          <w:rFonts w:hint="eastAsia"/>
        </w:rPr>
        <w:t>ISO/TR 14049</w:t>
      </w:r>
      <w:r>
        <w:rPr>
          <w:rFonts w:hint="eastAsia"/>
        </w:rPr>
        <w:t>提供了关于识别这些过程的说明性指导，这为更新和进一步详细的指导提供了起点；见第</w:t>
      </w:r>
      <w:r>
        <w:rPr>
          <w:rFonts w:hint="eastAsia"/>
        </w:rPr>
        <w:t>7.2.4</w:t>
      </w:r>
      <w:r>
        <w:rPr>
          <w:rFonts w:hint="eastAsia"/>
        </w:rPr>
        <w:t>章。</w:t>
      </w:r>
    </w:p>
    <w:p w14:paraId="693828A4" w14:textId="77777777" w:rsidR="00D16BE9" w:rsidRDefault="00AC4FA2">
      <w:pPr>
        <w:pStyle w:val="0"/>
        <w:ind w:firstLineChars="200" w:firstLine="420"/>
      </w:pPr>
      <w:r>
        <w:rPr>
          <w:rFonts w:hint="eastAsia"/>
        </w:rPr>
        <w:lastRenderedPageBreak/>
        <w:t>在更高层次上，关于系统地包含或排除事故、直接摄入食物、涂抹化妆品、工作场所和家庭的室内暴露等方面的实践差异很大。关于哪些活动与产品或过程相关的基本指导分别见</w:t>
      </w:r>
      <w:r>
        <w:rPr>
          <w:rFonts w:hint="eastAsia"/>
        </w:rPr>
        <w:t>LCI</w:t>
      </w:r>
      <w:r>
        <w:rPr>
          <w:rFonts w:hint="eastAsia"/>
        </w:rPr>
        <w:t>工作第</w:t>
      </w:r>
      <w:r>
        <w:rPr>
          <w:rFonts w:hint="eastAsia"/>
        </w:rPr>
        <w:t>7.2.3</w:t>
      </w:r>
      <w:r>
        <w:rPr>
          <w:rFonts w:hint="eastAsia"/>
        </w:rPr>
        <w:t>章和第</w:t>
      </w:r>
      <w:r>
        <w:rPr>
          <w:rFonts w:hint="eastAsia"/>
        </w:rPr>
        <w:t>7.2.4</w:t>
      </w:r>
      <w:r>
        <w:rPr>
          <w:rFonts w:hint="eastAsia"/>
        </w:rPr>
        <w:t>章，归因建模和后果性建模的指导是分开的。这个问题应在范围阶段早期回答，以作为确定基本数据需求的依据。然后，具体过程的识别将在</w:t>
      </w:r>
      <w:r>
        <w:rPr>
          <w:rFonts w:hint="eastAsia"/>
        </w:rPr>
        <w:t>LCA</w:t>
      </w:r>
      <w:r>
        <w:rPr>
          <w:rFonts w:hint="eastAsia"/>
        </w:rPr>
        <w:t>的</w:t>
      </w:r>
      <w:r>
        <w:rPr>
          <w:rFonts w:hint="eastAsia"/>
        </w:rPr>
        <w:t>LCI</w:t>
      </w:r>
      <w:r>
        <w:rPr>
          <w:rFonts w:hint="eastAsia"/>
        </w:rPr>
        <w:t>阶段进行。</w:t>
      </w:r>
    </w:p>
    <w:p w14:paraId="2A7BFF62" w14:textId="77777777" w:rsidR="00D16BE9" w:rsidRDefault="00AC4FA2">
      <w:pPr>
        <w:pStyle w:val="0"/>
        <w:ind w:firstLineChars="200" w:firstLine="422"/>
        <w:rPr>
          <w:b/>
          <w:bCs/>
        </w:rPr>
      </w:pPr>
      <w:r>
        <w:rPr>
          <w:rFonts w:hint="eastAsia"/>
          <w:b/>
          <w:bCs/>
        </w:rPr>
        <w:t>单元过程数据集的系统边界</w:t>
      </w:r>
    </w:p>
    <w:p w14:paraId="72012A57" w14:textId="77777777" w:rsidR="00D16BE9" w:rsidRDefault="00AC4FA2">
      <w:pPr>
        <w:pStyle w:val="0"/>
        <w:ind w:firstLineChars="200" w:firstLine="420"/>
      </w:pPr>
      <w:r>
        <w:rPr>
          <w:rFonts w:hint="eastAsia"/>
        </w:rPr>
        <w:t>对于单元过程数据集及产品和废料流，系统边界是建模过程与技术圈其他部分之间的边界。即，所有进入或离开过程的产品和废料流都会穿越这一边界，因此会出现在其清查中。所有直接从过程流向生态圈或直接从生态圈进入过程的基本流也应当列入清查。</w:t>
      </w:r>
    </w:p>
    <w:p w14:paraId="31C24058" w14:textId="77777777" w:rsidR="00D16BE9" w:rsidRDefault="00AC4FA2">
      <w:pPr>
        <w:pStyle w:val="0"/>
        <w:ind w:firstLineChars="200" w:firstLine="422"/>
        <w:rPr>
          <w:b/>
          <w:bCs/>
        </w:rPr>
      </w:pPr>
      <w:r>
        <w:rPr>
          <w:rFonts w:hint="eastAsia"/>
          <w:b/>
          <w:bCs/>
        </w:rPr>
        <w:t>LCI</w:t>
      </w:r>
      <w:r>
        <w:rPr>
          <w:rFonts w:hint="eastAsia"/>
          <w:b/>
          <w:bCs/>
        </w:rPr>
        <w:t>结果、</w:t>
      </w:r>
      <w:r>
        <w:rPr>
          <w:rFonts w:hint="eastAsia"/>
          <w:b/>
          <w:bCs/>
        </w:rPr>
        <w:t>LCIA</w:t>
      </w:r>
      <w:r>
        <w:rPr>
          <w:rFonts w:hint="eastAsia"/>
          <w:b/>
          <w:bCs/>
        </w:rPr>
        <w:t>结果和</w:t>
      </w:r>
      <w:r>
        <w:rPr>
          <w:rFonts w:hint="eastAsia"/>
          <w:b/>
          <w:bCs/>
        </w:rPr>
        <w:t>LCA</w:t>
      </w:r>
      <w:r>
        <w:rPr>
          <w:rFonts w:hint="eastAsia"/>
          <w:b/>
          <w:bCs/>
        </w:rPr>
        <w:t>研究的系统边界</w:t>
      </w:r>
    </w:p>
    <w:p w14:paraId="042B49D0" w14:textId="77777777" w:rsidR="00D16BE9" w:rsidRDefault="00AC4FA2">
      <w:pPr>
        <w:pStyle w:val="0"/>
        <w:ind w:firstLineChars="200" w:firstLine="420"/>
      </w:pPr>
      <w:r>
        <w:rPr>
          <w:rFonts w:hint="eastAsia"/>
        </w:rPr>
        <w:t>对于</w:t>
      </w:r>
      <w:r>
        <w:rPr>
          <w:rFonts w:hint="eastAsia"/>
        </w:rPr>
        <w:t>LCI</w:t>
      </w:r>
      <w:r>
        <w:rPr>
          <w:rFonts w:hint="eastAsia"/>
        </w:rPr>
        <w:t>结果和</w:t>
      </w:r>
      <w:r>
        <w:rPr>
          <w:rFonts w:hint="eastAsia"/>
        </w:rPr>
        <w:t>LCIA</w:t>
      </w:r>
      <w:r>
        <w:rPr>
          <w:rFonts w:hint="eastAsia"/>
        </w:rPr>
        <w:t>结果数据集以及完整的</w:t>
      </w:r>
      <w:r>
        <w:rPr>
          <w:rFonts w:hint="eastAsia"/>
        </w:rPr>
        <w:t>LCA</w:t>
      </w:r>
      <w:r>
        <w:rPr>
          <w:rFonts w:hint="eastAsia"/>
        </w:rPr>
        <w:t>，理想情况下，系统边界应设置为仅包含基本流和参考（产品）流。换句话说，所有</w:t>
      </w:r>
      <w:r>
        <w:rPr>
          <w:rStyle w:val="afb"/>
        </w:rPr>
        <w:footnoteReference w:id="71"/>
      </w:r>
      <w:r>
        <w:rPr>
          <w:rFonts w:hint="eastAsia"/>
        </w:rPr>
        <w:t>其他产品和废料的输入和输出应完全建模，直到最终清查中仅显示基本流。</w:t>
      </w:r>
    </w:p>
    <w:p w14:paraId="0BBB5BE0" w14:textId="77777777" w:rsidR="00D16BE9" w:rsidRDefault="00AC4FA2">
      <w:pPr>
        <w:pStyle w:val="0"/>
        <w:ind w:firstLineChars="200" w:firstLine="420"/>
      </w:pPr>
      <w:r>
        <w:rPr>
          <w:noProof/>
        </w:rPr>
        <w:drawing>
          <wp:inline distT="0" distB="0" distL="0" distR="0" wp14:anchorId="7DD2BC6E" wp14:editId="1893BDD3">
            <wp:extent cx="5274310" cy="1718310"/>
            <wp:effectExtent l="0" t="0" r="2540" b="0"/>
            <wp:docPr id="18984797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479722" name="图片 1"/>
                    <pic:cNvPicPr>
                      <a:picLocks noChangeAspect="1"/>
                    </pic:cNvPicPr>
                  </pic:nvPicPr>
                  <pic:blipFill>
                    <a:blip r:embed="rId42"/>
                    <a:stretch>
                      <a:fillRect/>
                    </a:stretch>
                  </pic:blipFill>
                  <pic:spPr>
                    <a:xfrm>
                      <a:off x="0" y="0"/>
                      <a:ext cx="5274310" cy="1718310"/>
                    </a:xfrm>
                    <a:prstGeom prst="rect">
                      <a:avLst/>
                    </a:prstGeom>
                  </pic:spPr>
                </pic:pic>
              </a:graphicData>
            </a:graphic>
          </wp:inline>
        </w:drawing>
      </w:r>
    </w:p>
    <w:p w14:paraId="2DC05367" w14:textId="77777777" w:rsidR="00D16BE9" w:rsidRDefault="00AC4FA2">
      <w:pPr>
        <w:pStyle w:val="0"/>
        <w:ind w:firstLineChars="200" w:firstLine="420"/>
      </w:pPr>
      <w:r>
        <w:rPr>
          <w:rFonts w:hint="eastAsia"/>
        </w:rPr>
        <w:t>图</w:t>
      </w:r>
      <w:r>
        <w:rPr>
          <w:rFonts w:hint="eastAsia"/>
        </w:rPr>
        <w:t xml:space="preserve">12 </w:t>
      </w:r>
      <w:r>
        <w:rPr>
          <w:rFonts w:hint="eastAsia"/>
        </w:rPr>
        <w:t>摇篮到坟墓、摇篮到工厂门口和工厂门口到工厂门口的数据集作为完整生命周期的一部分；示意图。每种类型作为模块在其他</w:t>
      </w:r>
      <w:r>
        <w:rPr>
          <w:rFonts w:hint="eastAsia"/>
        </w:rPr>
        <w:t>LCA</w:t>
      </w:r>
      <w:r>
        <w:rPr>
          <w:rFonts w:hint="eastAsia"/>
        </w:rPr>
        <w:t>研究中发挥特定功能。</w:t>
      </w:r>
    </w:p>
    <w:tbl>
      <w:tblPr>
        <w:tblStyle w:val="af6"/>
        <w:tblW w:w="0" w:type="auto"/>
        <w:shd w:val="clear" w:color="auto" w:fill="E5DFEC" w:themeFill="accent4" w:themeFillTint="33"/>
        <w:tblLook w:val="04A0" w:firstRow="1" w:lastRow="0" w:firstColumn="1" w:lastColumn="0" w:noHBand="0" w:noVBand="1"/>
      </w:tblPr>
      <w:tblGrid>
        <w:gridCol w:w="8260"/>
      </w:tblGrid>
      <w:tr w:rsidR="00D16BE9" w14:paraId="61C11A9B" w14:textId="77777777">
        <w:tc>
          <w:tcPr>
            <w:tcW w:w="8260" w:type="dxa"/>
            <w:tcBorders>
              <w:top w:val="single" w:sz="18" w:space="0" w:color="5F497A" w:themeColor="accent4" w:themeShade="BF"/>
              <w:left w:val="single" w:sz="18" w:space="0" w:color="5F497A" w:themeColor="accent4" w:themeShade="BF"/>
              <w:bottom w:val="single" w:sz="18" w:space="0" w:color="5F497A" w:themeColor="accent4" w:themeShade="BF"/>
              <w:right w:val="single" w:sz="18" w:space="0" w:color="5F497A" w:themeColor="accent4" w:themeShade="BF"/>
            </w:tcBorders>
            <w:shd w:val="clear" w:color="auto" w:fill="E5DFEC" w:themeFill="accent4" w:themeFillTint="33"/>
          </w:tcPr>
          <w:p w14:paraId="464C64A5" w14:textId="77777777" w:rsidR="00D16BE9" w:rsidRDefault="00AC4FA2">
            <w:pPr>
              <w:pStyle w:val="0"/>
              <w:ind w:firstLineChars="200" w:firstLine="420"/>
            </w:pPr>
            <w:r>
              <w:rPr>
                <w:rFonts w:hint="eastAsia"/>
              </w:rPr>
              <w:t>术语和概念：前景系统和背景系统</w:t>
            </w:r>
          </w:p>
          <w:p w14:paraId="7BBDD9B1" w14:textId="77777777" w:rsidR="00D16BE9" w:rsidRDefault="00AC4FA2">
            <w:pPr>
              <w:pStyle w:val="0"/>
              <w:ind w:firstLineChars="200" w:firstLine="420"/>
            </w:pPr>
            <w:r>
              <w:rPr>
                <w:rFonts w:hint="eastAsia"/>
              </w:rPr>
              <w:t>分析系统通常被区分为前景系统和背景系统的过程。这种区分有两个不同的目的，从而形成两种不同的概念和用途：第一个目的是确定在哪里使用特定数据，哪里可以默认使用平均或通用背景数据（“特定性视角”）。第二个目的是确定哪些过程可以通过直接控制或决定性影响来管理（“管理视角”）。在本指导中，为了数据收集和编制的目的，应用与“特定性视角”相关的定义。</w:t>
            </w:r>
          </w:p>
          <w:p w14:paraId="3D554DA4" w14:textId="77777777" w:rsidR="00D16BE9" w:rsidRDefault="00AC4FA2">
            <w:pPr>
              <w:pStyle w:val="0"/>
              <w:ind w:firstLineChars="200" w:firstLine="420"/>
            </w:pPr>
            <w:r>
              <w:rPr>
                <w:rFonts w:hint="eastAsia"/>
              </w:rPr>
              <w:t>请注意，与特定性视角相关的</w:t>
            </w:r>
            <w:proofErr w:type="gramStart"/>
            <w:r>
              <w:rPr>
                <w:rFonts w:hint="eastAsia"/>
              </w:rPr>
              <w:t>区分仅</w:t>
            </w:r>
            <w:proofErr w:type="gramEnd"/>
            <w:r>
              <w:rPr>
                <w:rFonts w:hint="eastAsia"/>
              </w:rPr>
              <w:t>为指示性，因为关键在于数据的准确性、精确性和完整性——特别是通用数据在某些情况下可能更适用于前景系统（见第</w:t>
            </w:r>
            <w:r>
              <w:rPr>
                <w:rFonts w:hint="eastAsia"/>
              </w:rPr>
              <w:t>7.4.2.5</w:t>
            </w:r>
            <w:r>
              <w:rPr>
                <w:rFonts w:hint="eastAsia"/>
              </w:rPr>
              <w:t>章）。同样，对于管理视角相关的区分，许多过程不能明确归入前景或背景，因为它们只能部分受影响。</w:t>
            </w:r>
          </w:p>
          <w:p w14:paraId="0C906D9D" w14:textId="77777777" w:rsidR="00D16BE9" w:rsidRDefault="00AC4FA2">
            <w:pPr>
              <w:pStyle w:val="0"/>
              <w:ind w:firstLineChars="200" w:firstLine="420"/>
            </w:pPr>
            <w:r>
              <w:rPr>
                <w:rFonts w:hint="eastAsia"/>
              </w:rPr>
              <w:t>特定性视角</w:t>
            </w:r>
          </w:p>
          <w:p w14:paraId="1BC9DC21" w14:textId="77777777" w:rsidR="00D16BE9" w:rsidRDefault="00AC4FA2">
            <w:pPr>
              <w:pStyle w:val="0"/>
              <w:ind w:firstLineChars="200" w:firstLine="422"/>
            </w:pPr>
            <w:r>
              <w:rPr>
                <w:rFonts w:hint="eastAsia"/>
                <w:b/>
                <w:bCs/>
              </w:rPr>
              <w:lastRenderedPageBreak/>
              <w:t>前景系统定义：</w:t>
            </w:r>
            <w:r>
              <w:rPr>
                <w:rFonts w:hint="eastAsia"/>
              </w:rPr>
              <w:t>在“特定性视角”下，前景系统被定义为系统中那些特定的过程。这意味着，对于特定的技术、供应商等，最合适的是使用具体的数据。例如，在对某一生产商特定产品的研究中，前景系统包括在生产商设施内运行的过程，以及那些仅涉及一个或少数几个运营商的供应商和下游过程，即这些特定过程不能被市场平均供应数据等替代。因此，这通常是一级供应商，但如果存在具体关系，例如使用认证的绿色能源或认证的木材来源，则包括供应链上游的供应商。</w:t>
            </w:r>
          </w:p>
          <w:p w14:paraId="2A0EAB64" w14:textId="77777777" w:rsidR="00D16BE9" w:rsidRDefault="00AC4FA2">
            <w:pPr>
              <w:pStyle w:val="0"/>
              <w:ind w:firstLineChars="200" w:firstLine="422"/>
            </w:pPr>
            <w:r>
              <w:rPr>
                <w:rFonts w:hint="eastAsia"/>
                <w:b/>
                <w:bCs/>
              </w:rPr>
              <w:t>背景系统定义：</w:t>
            </w:r>
            <w:r>
              <w:rPr>
                <w:rFonts w:hint="eastAsia"/>
              </w:rPr>
              <w:t>背景系统是指由于供应商之间的平均效应，可以假设一个具有平均（或等效、通用）数据的均质市场来适当地代表相关过程的系统。从生产商的角度来看，使用阶段和废弃阶段相关的过程属于背景系统，因为平均使用和废弃管理过程需要被描述。然而，使用的产品的特定特性以及废弃处理需要考虑，因此结合特定属性和平均</w:t>
            </w:r>
            <w:r>
              <w:rPr>
                <w:rFonts w:hint="eastAsia"/>
              </w:rPr>
              <w:t>/</w:t>
            </w:r>
            <w:r>
              <w:rPr>
                <w:rFonts w:hint="eastAsia"/>
              </w:rPr>
              <w:t>通用过程。此外，如果调查了使用或废弃处理技术的特定情景，这些将成为分析的前景系统的一部分，优先使用具体数据。</w:t>
            </w:r>
          </w:p>
          <w:p w14:paraId="0FD1E729" w14:textId="77777777" w:rsidR="00D16BE9" w:rsidRDefault="00AC4FA2">
            <w:pPr>
              <w:pStyle w:val="0"/>
              <w:ind w:firstLineChars="200" w:firstLine="420"/>
            </w:pPr>
            <w:r>
              <w:rPr>
                <w:rFonts w:hint="eastAsia"/>
              </w:rPr>
              <w:t>管理视角</w:t>
            </w:r>
          </w:p>
          <w:p w14:paraId="029DBC7B" w14:textId="77777777" w:rsidR="00D16BE9" w:rsidRDefault="00AC4FA2">
            <w:pPr>
              <w:pStyle w:val="0"/>
              <w:ind w:firstLineChars="200" w:firstLine="422"/>
            </w:pPr>
            <w:r>
              <w:rPr>
                <w:rFonts w:hint="eastAsia"/>
                <w:b/>
                <w:bCs/>
              </w:rPr>
              <w:t>前景系统定义：</w:t>
            </w:r>
            <w:r>
              <w:rPr>
                <w:rFonts w:hint="eastAsia"/>
              </w:rPr>
              <w:t>在“管理视角”下，前景系统被定义为那些在选择或操作模式上直接受到研究中分析的决策影响的过程。因此，前景过程是那些由生产商、服务运营商或用户直接控制或有决定性影响的过程。这种前景</w:t>
            </w:r>
            <w:r>
              <w:rPr>
                <w:rFonts w:hint="eastAsia"/>
              </w:rPr>
              <w:t>/</w:t>
            </w:r>
            <w:r>
              <w:rPr>
                <w:rFonts w:hint="eastAsia"/>
              </w:rPr>
              <w:t>背景定义的变体对于生态设计研究是相关的。它首先包括分析系统的生产商或服务运营商的所有内部过程。其次，对于归因模型</w:t>
            </w:r>
            <w:r>
              <w:rPr>
                <w:rStyle w:val="afb"/>
              </w:rPr>
              <w:footnoteReference w:id="72"/>
            </w:r>
            <w:r>
              <w:rPr>
                <w:rFonts w:hint="eastAsia"/>
              </w:rPr>
              <w:t>，仅包括所有定制商品和服务的供应商的过程，即生产商或服务运营商可以通过选择或规范影响的过程</w:t>
            </w:r>
            <w:r>
              <w:rPr>
                <w:rStyle w:val="afb"/>
              </w:rPr>
              <w:footnoteReference w:id="73"/>
            </w:r>
            <w:r>
              <w:rPr>
                <w:rFonts w:hint="eastAsia"/>
              </w:rPr>
              <w:t>。第三，还包括所有跨越系统内部边界到背景系统的产品和废弃物流，因为可以决定购买哪些商品或服务，尽管它们的生产方式可能超出这种影响。接着，从产品开发者的角度来看，使用阶段是前景系统的一部分，因为开发者在设计相关的使用阶段特征上有很大影响。即使批发和零售可能在生产和使用之间的过程，且使用模式影响最终库存，这种影响仍然存在。最后，产品的废弃管理的一些关键方面也属于前景系统，只要设计相关的属性（例如可升级性、可重用性、可拆解性</w:t>
            </w:r>
            <w:r>
              <w:rPr>
                <w:rFonts w:hint="eastAsia"/>
              </w:rPr>
              <w:t>/</w:t>
            </w:r>
            <w:r>
              <w:rPr>
                <w:rFonts w:hint="eastAsia"/>
              </w:rPr>
              <w:t>可回收性等）影响这些过程。对于围绕消费产品使用阶段的归因研究，前景系统相应地是产品使用和初始废弃管理的选择（如果用户有不同的选择）。</w:t>
            </w:r>
          </w:p>
          <w:p w14:paraId="78547114" w14:textId="77777777" w:rsidR="00D16BE9" w:rsidRDefault="00AC4FA2">
            <w:pPr>
              <w:pStyle w:val="0"/>
              <w:ind w:firstLineChars="200" w:firstLine="422"/>
            </w:pPr>
            <w:r>
              <w:rPr>
                <w:rFonts w:hint="eastAsia"/>
                <w:b/>
                <w:bCs/>
              </w:rPr>
              <w:t>背景系统定义：</w:t>
            </w:r>
            <w:r>
              <w:rPr>
                <w:rFonts w:hint="eastAsia"/>
              </w:rPr>
              <w:t>相比之下，背景系统包括那些作为系统的一部分但不在生产商（或服务运营商或用户）直接控制或决定性影响下的过程。对于归因建模，这通常是指二级供应商及更远的供应链上下游的过程。例如，计算机外壳制造商购买的钢部件的钢铁生产，或</w:t>
            </w:r>
            <w:r>
              <w:rPr>
                <w:rFonts w:hint="eastAsia"/>
              </w:rPr>
              <w:lastRenderedPageBreak/>
              <w:t>一级供应商生产的注塑塑料部件所使用的电力。背景过程和系统因此超出了生产商或服务运营商的直接影响或选择范围。这包括那些与生产商或服务运营</w:t>
            </w:r>
            <w:proofErr w:type="gramStart"/>
            <w:r>
              <w:rPr>
                <w:rFonts w:hint="eastAsia"/>
              </w:rPr>
              <w:t>商存在</w:t>
            </w:r>
            <w:proofErr w:type="gramEnd"/>
            <w:r>
              <w:rPr>
                <w:rFonts w:hint="eastAsia"/>
              </w:rPr>
              <w:t>长期合同关系且因此不能更改的一级供应商的过程。</w:t>
            </w:r>
          </w:p>
          <w:p w14:paraId="5A830786" w14:textId="77777777" w:rsidR="00D16BE9" w:rsidRDefault="00AC4FA2">
            <w:pPr>
              <w:pStyle w:val="0"/>
              <w:ind w:firstLineChars="200" w:firstLine="420"/>
            </w:pPr>
            <w:r>
              <w:rPr>
                <w:rFonts w:hint="eastAsia"/>
              </w:rPr>
              <w:t>对于后果建模，背景系统包括除生产商</w:t>
            </w:r>
            <w:r>
              <w:rPr>
                <w:rFonts w:hint="eastAsia"/>
              </w:rPr>
              <w:t>/</w:t>
            </w:r>
            <w:r>
              <w:rPr>
                <w:rFonts w:hint="eastAsia"/>
              </w:rPr>
              <w:t>运营商和与其存在长期合同关系且因此不能更改的一级供应商外的所有内容。前景系统和背景系统通过交换商品或服务直接相互作用。在一个简单的图景中，归因建模中的背景系统在特定市场和时间点（通常是年份）是该市场和时间的加权平均经济混合，分析系统嵌入其中（以及通过需求和供应与不同过程有数量上更多或更少的相关链接）。在后果建模中，特定市场和时间点的背景系统可以理解为该时刻或时间段（例如年份</w:t>
            </w:r>
            <w:r>
              <w:rPr>
                <w:rFonts w:hint="eastAsia"/>
              </w:rPr>
              <w:t>...</w:t>
            </w:r>
            <w:r>
              <w:rPr>
                <w:rFonts w:hint="eastAsia"/>
              </w:rPr>
              <w:t>十年）的加权未来经济转变，即市场中新安装和拆除的容量的定量混合。</w:t>
            </w:r>
          </w:p>
          <w:p w14:paraId="6FC488CD" w14:textId="77777777" w:rsidR="00D16BE9" w:rsidRDefault="00AC4FA2">
            <w:pPr>
              <w:pStyle w:val="0"/>
              <w:ind w:firstLineChars="200" w:firstLine="420"/>
            </w:pPr>
            <w:r>
              <w:rPr>
                <w:rFonts w:hint="eastAsia"/>
              </w:rPr>
              <w:t>图</w:t>
            </w:r>
            <w:r>
              <w:rPr>
                <w:rFonts w:hint="eastAsia"/>
              </w:rPr>
              <w:t xml:space="preserve">13 </w:t>
            </w:r>
            <w:r>
              <w:rPr>
                <w:rFonts w:hint="eastAsia"/>
              </w:rPr>
              <w:t>系统地说明了前景系统和背景系统以及一般系统边界，以及系统内部和跨越这些边界的流动。</w:t>
            </w:r>
          </w:p>
        </w:tc>
      </w:tr>
    </w:tbl>
    <w:p w14:paraId="48268925" w14:textId="77777777" w:rsidR="00D16BE9" w:rsidRDefault="00AC4FA2">
      <w:pPr>
        <w:pStyle w:val="0"/>
        <w:ind w:firstLineChars="200" w:firstLine="420"/>
      </w:pPr>
      <w:r>
        <w:rPr>
          <w:noProof/>
        </w:rPr>
        <w:lastRenderedPageBreak/>
        <w:drawing>
          <wp:inline distT="0" distB="0" distL="0" distR="0" wp14:anchorId="76E616D9" wp14:editId="740782CF">
            <wp:extent cx="5274310" cy="3056255"/>
            <wp:effectExtent l="0" t="0" r="2540" b="0"/>
            <wp:docPr id="13523216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321676" name="图片 1"/>
                    <pic:cNvPicPr>
                      <a:picLocks noChangeAspect="1"/>
                    </pic:cNvPicPr>
                  </pic:nvPicPr>
                  <pic:blipFill>
                    <a:blip r:embed="rId43"/>
                    <a:stretch>
                      <a:fillRect/>
                    </a:stretch>
                  </pic:blipFill>
                  <pic:spPr>
                    <a:xfrm>
                      <a:off x="0" y="0"/>
                      <a:ext cx="5274310" cy="3056255"/>
                    </a:xfrm>
                    <a:prstGeom prst="rect">
                      <a:avLst/>
                    </a:prstGeom>
                  </pic:spPr>
                </pic:pic>
              </a:graphicData>
            </a:graphic>
          </wp:inline>
        </w:drawing>
      </w:r>
    </w:p>
    <w:p w14:paraId="09682C4F" w14:textId="77777777" w:rsidR="00D16BE9" w:rsidRDefault="00AC4FA2">
      <w:pPr>
        <w:pStyle w:val="0"/>
        <w:ind w:firstLineChars="200" w:firstLine="420"/>
      </w:pPr>
      <w:r>
        <w:rPr>
          <w:rFonts w:hint="eastAsia"/>
        </w:rPr>
        <w:t>图</w:t>
      </w:r>
      <w:r>
        <w:rPr>
          <w:rFonts w:hint="eastAsia"/>
        </w:rPr>
        <w:t xml:space="preserve">13 </w:t>
      </w:r>
      <w:r>
        <w:rPr>
          <w:rFonts w:hint="eastAsia"/>
        </w:rPr>
        <w:t>特异性视角中的前景系统和背景系统（参见框）；（示意图）：分析系统具有边界（虚线边框），将其与技术圈的其余部分和生态圈分开。系统可以分为前景系统，即特定于分析系统的过程，如自身操作和固定供应商。背景系统中的过程不是特定的，而是通过（理论上完全同质的）市场购买的。系统是背景系统和前景系统的精确总和。可以排除数量上不相关的流，即“切断”（虚线箭头）。</w:t>
      </w:r>
      <w:r>
        <w:rPr>
          <w:rStyle w:val="afb"/>
        </w:rPr>
        <w:footnoteReference w:id="74"/>
      </w:r>
    </w:p>
    <w:p w14:paraId="7C787A55" w14:textId="77777777" w:rsidR="00D16BE9" w:rsidRDefault="00AC4FA2">
      <w:pPr>
        <w:pStyle w:val="0"/>
        <w:ind w:firstLineChars="200" w:firstLine="422"/>
        <w:rPr>
          <w:b/>
          <w:bCs/>
        </w:rPr>
      </w:pPr>
      <w:r>
        <w:rPr>
          <w:rFonts w:hint="eastAsia"/>
          <w:b/>
          <w:bCs/>
        </w:rPr>
        <w:t>完整性</w:t>
      </w:r>
      <w:r>
        <w:rPr>
          <w:rFonts w:hint="eastAsia"/>
          <w:b/>
          <w:bCs/>
        </w:rPr>
        <w:t>/</w:t>
      </w:r>
      <w:r>
        <w:rPr>
          <w:rFonts w:hint="eastAsia"/>
          <w:b/>
          <w:bCs/>
        </w:rPr>
        <w:t>切断</w:t>
      </w:r>
    </w:p>
    <w:p w14:paraId="34FA1274" w14:textId="77777777" w:rsidR="00D16BE9" w:rsidRDefault="00AC4FA2">
      <w:pPr>
        <w:pStyle w:val="0"/>
        <w:ind w:firstLineChars="200" w:firstLine="420"/>
      </w:pPr>
      <w:r>
        <w:rPr>
          <w:rFonts w:hint="eastAsia"/>
        </w:rPr>
        <w:lastRenderedPageBreak/>
        <w:t>然而，在现实中，即使对于简单的产品，所有全球经济活动都以某种方式成为系统的一部分。然而，数量上对系统有显著贡献的过程通常是相当有限的，这使得这个理论问题在实践中相关性较小：在实践中，所有数量上不相关的非参考产品流、废物流和基本流可以被忽略——它们被“切断”</w:t>
      </w:r>
      <w:r>
        <w:rPr>
          <w:rStyle w:val="afb"/>
        </w:rPr>
        <w:footnoteReference w:id="75"/>
      </w:r>
      <w:r>
        <w:rPr>
          <w:rFonts w:hint="eastAsia"/>
        </w:rPr>
        <w:t>。必须注意不要切断过多的流和相关影响，以确保仍能达到例如比较研究的目标。因此，用于建模系统的数据</w:t>
      </w:r>
      <w:proofErr w:type="gramStart"/>
      <w:r>
        <w:rPr>
          <w:rFonts w:hint="eastAsia"/>
        </w:rPr>
        <w:t>集必须</w:t>
      </w:r>
      <w:proofErr w:type="gramEnd"/>
      <w:r>
        <w:rPr>
          <w:rFonts w:hint="eastAsia"/>
        </w:rPr>
        <w:t>满足完整性的需求。第</w:t>
      </w:r>
      <w:r>
        <w:rPr>
          <w:rFonts w:hint="eastAsia"/>
        </w:rPr>
        <w:t>6.6.3</w:t>
      </w:r>
      <w:r>
        <w:rPr>
          <w:rFonts w:hint="eastAsia"/>
        </w:rPr>
        <w:t>章提供了关于切断的更多细节。</w:t>
      </w:r>
    </w:p>
    <w:p w14:paraId="78A2C47A" w14:textId="77777777" w:rsidR="00D16BE9" w:rsidRDefault="00AC4FA2">
      <w:pPr>
        <w:pStyle w:val="0"/>
        <w:ind w:firstLineChars="200" w:firstLine="422"/>
        <w:rPr>
          <w:b/>
          <w:bCs/>
        </w:rPr>
      </w:pPr>
      <w:r>
        <w:rPr>
          <w:rFonts w:hint="eastAsia"/>
          <w:b/>
          <w:bCs/>
        </w:rPr>
        <w:t>循环</w:t>
      </w:r>
    </w:p>
    <w:p w14:paraId="17588272" w14:textId="77777777" w:rsidR="00D16BE9" w:rsidRDefault="00AC4FA2">
      <w:pPr>
        <w:pStyle w:val="0"/>
        <w:ind w:firstLineChars="200" w:firstLine="420"/>
      </w:pPr>
      <w:r>
        <w:rPr>
          <w:rFonts w:hint="eastAsia"/>
        </w:rPr>
        <w:t>此外，系统模型中存在几乎永恒的循环：例如，钢铁的生产需要煤，而煤的开采需要由钢制成的设备，设备的生产又需要煤，等等。这些循环可以通过</w:t>
      </w:r>
      <w:r>
        <w:rPr>
          <w:rFonts w:hint="eastAsia"/>
        </w:rPr>
        <w:t>LCA</w:t>
      </w:r>
      <w:r>
        <w:rPr>
          <w:rFonts w:hint="eastAsia"/>
        </w:rPr>
        <w:t>软件以数学方式或通过迭代计算库存来解决，可以假定这些计算将</w:t>
      </w:r>
      <w:proofErr w:type="gramStart"/>
      <w:r>
        <w:rPr>
          <w:rFonts w:hint="eastAsia"/>
        </w:rPr>
        <w:t>值快速</w:t>
      </w:r>
      <w:proofErr w:type="gramEnd"/>
      <w:r>
        <w:rPr>
          <w:rFonts w:hint="eastAsia"/>
        </w:rPr>
        <w:t>转换为稳定的数字。</w:t>
      </w:r>
    </w:p>
    <w:p w14:paraId="39910849" w14:textId="77777777" w:rsidR="00D16BE9" w:rsidRDefault="00AC4FA2">
      <w:pPr>
        <w:pStyle w:val="0"/>
        <w:ind w:firstLineChars="200" w:firstLine="420"/>
      </w:pPr>
      <w:r>
        <w:rPr>
          <w:rFonts w:hint="eastAsia"/>
        </w:rPr>
        <w:t>系统边界的系统化定性和定量定义</w:t>
      </w:r>
    </w:p>
    <w:p w14:paraId="0BF7AD31" w14:textId="77777777" w:rsidR="00D16BE9" w:rsidRDefault="00AC4FA2">
      <w:pPr>
        <w:pStyle w:val="0"/>
        <w:ind w:firstLineChars="200" w:firstLine="420"/>
      </w:pPr>
      <w:r>
        <w:rPr>
          <w:rFonts w:hint="eastAsia"/>
        </w:rPr>
        <w:t>设置系统边界意味着决定哪些生命周期阶段、活动类型、特定过程和</w:t>
      </w:r>
      <w:proofErr w:type="gramStart"/>
      <w:r>
        <w:rPr>
          <w:rFonts w:hint="eastAsia"/>
        </w:rPr>
        <w:t>基本流应包括</w:t>
      </w:r>
      <w:proofErr w:type="gramEnd"/>
      <w:r>
        <w:rPr>
          <w:rFonts w:hint="eastAsia"/>
        </w:rPr>
        <w:t>在生命周期模型中，哪些应省略。这有两个方面：一是对获得系统功能单位所需内容的定性定义，二是设置定量切断规则。两者都应从</w:t>
      </w:r>
      <w:r>
        <w:rPr>
          <w:rFonts w:hint="eastAsia"/>
        </w:rPr>
        <w:t>LCI/LCA</w:t>
      </w:r>
      <w:r>
        <w:rPr>
          <w:rFonts w:hint="eastAsia"/>
        </w:rPr>
        <w:t>研究的目标中推导出来。以下小节将解释这些步骤。</w:t>
      </w:r>
    </w:p>
    <w:p w14:paraId="37BBEE05" w14:textId="77777777" w:rsidR="00D16BE9" w:rsidRDefault="00AC4FA2">
      <w:pPr>
        <w:pStyle w:val="affd"/>
        <w:spacing w:beforeLines="0" w:before="0" w:afterLines="0" w:after="0"/>
        <w:ind w:firstLineChars="200" w:firstLine="482"/>
        <w:rPr>
          <w:sz w:val="24"/>
          <w:szCs w:val="40"/>
        </w:rPr>
      </w:pPr>
      <w:bookmarkStart w:id="63" w:name="_Toc175603963"/>
      <w:r>
        <w:rPr>
          <w:rFonts w:hint="eastAsia"/>
          <w:sz w:val="24"/>
          <w:szCs w:val="40"/>
        </w:rPr>
        <w:t xml:space="preserve">6.6.2 </w:t>
      </w:r>
      <w:r>
        <w:rPr>
          <w:rFonts w:hint="eastAsia"/>
          <w:sz w:val="24"/>
          <w:szCs w:val="40"/>
        </w:rPr>
        <w:t>系统边界的定性定义</w:t>
      </w:r>
      <w:bookmarkEnd w:id="63"/>
      <w:r>
        <w:rPr>
          <w:rFonts w:hint="eastAsia"/>
          <w:sz w:val="24"/>
          <w:szCs w:val="40"/>
        </w:rPr>
        <w:t xml:space="preserve">  </w:t>
      </w:r>
    </w:p>
    <w:p w14:paraId="3FA6F8A7" w14:textId="77777777" w:rsidR="00D16BE9" w:rsidRDefault="00AC4FA2">
      <w:pPr>
        <w:pStyle w:val="0"/>
        <w:ind w:firstLineChars="200" w:firstLine="420"/>
      </w:pPr>
      <w:r>
        <w:rPr>
          <w:rFonts w:hint="eastAsia"/>
        </w:rPr>
        <w:t>（参见</w:t>
      </w:r>
      <w:r>
        <w:rPr>
          <w:rFonts w:hint="eastAsia"/>
        </w:rPr>
        <w:t xml:space="preserve"> ISO 14044:2006 </w:t>
      </w:r>
      <w:r>
        <w:rPr>
          <w:rFonts w:hint="eastAsia"/>
        </w:rPr>
        <w:t>第</w:t>
      </w:r>
      <w:r>
        <w:rPr>
          <w:rFonts w:hint="eastAsia"/>
        </w:rPr>
        <w:t xml:space="preserve"> 4.2.3.3.2 </w:t>
      </w:r>
      <w:r>
        <w:rPr>
          <w:rFonts w:hint="eastAsia"/>
        </w:rPr>
        <w:t>章）</w:t>
      </w:r>
    </w:p>
    <w:p w14:paraId="039DF969" w14:textId="77777777" w:rsidR="00D16BE9" w:rsidRDefault="00AC4FA2">
      <w:pPr>
        <w:pStyle w:val="0"/>
        <w:ind w:firstLineChars="200" w:firstLine="422"/>
        <w:rPr>
          <w:b/>
          <w:bCs/>
        </w:rPr>
      </w:pPr>
      <w:r>
        <w:rPr>
          <w:rFonts w:hint="eastAsia"/>
          <w:b/>
          <w:bCs/>
        </w:rPr>
        <w:t>目标导向的系统边界定性定义</w:t>
      </w:r>
      <w:r>
        <w:rPr>
          <w:rFonts w:hint="eastAsia"/>
          <w:b/>
          <w:bCs/>
        </w:rPr>
        <w:t xml:space="preserve">  </w:t>
      </w:r>
    </w:p>
    <w:p w14:paraId="5E75E358" w14:textId="77777777" w:rsidR="00D16BE9" w:rsidRDefault="00AC4FA2">
      <w:pPr>
        <w:pStyle w:val="0"/>
        <w:ind w:firstLineChars="200" w:firstLine="420"/>
      </w:pPr>
      <w:r>
        <w:rPr>
          <w:rFonts w:hint="eastAsia"/>
        </w:rPr>
        <w:t>系统边界的定性定义应确定生命周期中需包含的部分，以提供所需的数据集或确保比较研究中的有效比较。</w:t>
      </w:r>
      <w:r>
        <w:rPr>
          <w:rFonts w:hint="eastAsia"/>
        </w:rPr>
        <w:t xml:space="preserve">  </w:t>
      </w:r>
    </w:p>
    <w:p w14:paraId="6B9F9BA1" w14:textId="77777777" w:rsidR="00D16BE9" w:rsidRDefault="00AC4FA2">
      <w:pPr>
        <w:pStyle w:val="0"/>
        <w:ind w:firstLineChars="200" w:firstLine="420"/>
      </w:pPr>
      <w:r>
        <w:rPr>
          <w:rFonts w:hint="eastAsia"/>
        </w:rPr>
        <w:t>例如，在比较两种不同生产路线以获得“</w:t>
      </w:r>
      <w:r>
        <w:rPr>
          <w:rFonts w:hint="eastAsia"/>
        </w:rPr>
        <w:t xml:space="preserve">1 kg </w:t>
      </w:r>
      <w:r>
        <w:rPr>
          <w:rFonts w:hint="eastAsia"/>
        </w:rPr>
        <w:t>聚酰胺</w:t>
      </w:r>
      <w:r>
        <w:rPr>
          <w:rFonts w:hint="eastAsia"/>
        </w:rPr>
        <w:t xml:space="preserve"> 6.6</w:t>
      </w:r>
      <w:r>
        <w:rPr>
          <w:rFonts w:hint="eastAsia"/>
        </w:rPr>
        <w:t>”的断言中，适合使用从摇篮到门的模型，排除两个比较系统的其他阶段（前提是两个最终产品的技术质量，包括可回收性，没有显著差异）。相比之下，在“</w:t>
      </w:r>
      <w:r>
        <w:rPr>
          <w:rFonts w:hint="eastAsia"/>
        </w:rPr>
        <w:t xml:space="preserve">1 </w:t>
      </w:r>
      <w:r>
        <w:rPr>
          <w:rFonts w:hint="eastAsia"/>
        </w:rPr>
        <w:t>升一次性</w:t>
      </w:r>
      <w:r>
        <w:rPr>
          <w:rFonts w:hint="eastAsia"/>
        </w:rPr>
        <w:t xml:space="preserve"> PET </w:t>
      </w:r>
      <w:r>
        <w:rPr>
          <w:rFonts w:hint="eastAsia"/>
        </w:rPr>
        <w:t>瓶”与“</w:t>
      </w:r>
      <w:r>
        <w:rPr>
          <w:rFonts w:hint="eastAsia"/>
        </w:rPr>
        <w:t xml:space="preserve">1 </w:t>
      </w:r>
      <w:r>
        <w:rPr>
          <w:rFonts w:hint="eastAsia"/>
        </w:rPr>
        <w:t>升一次性玻璃瓶”用于“静水包装以供终端消费者存储和消费”的比较中，还需考虑瓶子的运输及其生命周期管理（即使用后的瓶子的回收或其他处理）。仅涵盖从摇篮到门的瓶子的比较在此情境下将是</w:t>
      </w:r>
      <w:proofErr w:type="gramStart"/>
      <w:r>
        <w:rPr>
          <w:rFonts w:hint="eastAsia"/>
        </w:rPr>
        <w:t>不</w:t>
      </w:r>
      <w:proofErr w:type="gramEnd"/>
      <w:r>
        <w:rPr>
          <w:rFonts w:hint="eastAsia"/>
        </w:rPr>
        <w:t>有效的，因为这无法完整反映两个替代品的不同生命周期影响：它们在运输和生命周期管理上存在差异，需要包括这些因素以提供有效的决策支持。</w:t>
      </w:r>
    </w:p>
    <w:p w14:paraId="65226892" w14:textId="77777777" w:rsidR="00D16BE9" w:rsidRDefault="00AC4FA2">
      <w:pPr>
        <w:pStyle w:val="0"/>
        <w:ind w:firstLineChars="200" w:firstLine="422"/>
        <w:rPr>
          <w:b/>
          <w:bCs/>
        </w:rPr>
      </w:pPr>
      <w:r>
        <w:rPr>
          <w:rFonts w:hint="eastAsia"/>
          <w:b/>
          <w:bCs/>
        </w:rPr>
        <w:t>系统边界</w:t>
      </w:r>
      <w:r>
        <w:rPr>
          <w:rFonts w:hint="eastAsia"/>
          <w:b/>
          <w:bCs/>
        </w:rPr>
        <w:t xml:space="preserve"> - </w:t>
      </w:r>
      <w:r>
        <w:rPr>
          <w:rFonts w:hint="eastAsia"/>
          <w:b/>
          <w:bCs/>
        </w:rPr>
        <w:t>属性建模与因果建模</w:t>
      </w:r>
      <w:r>
        <w:rPr>
          <w:rFonts w:hint="eastAsia"/>
          <w:b/>
          <w:bCs/>
        </w:rPr>
        <w:t xml:space="preserve">  </w:t>
      </w:r>
    </w:p>
    <w:p w14:paraId="74129741" w14:textId="77777777" w:rsidR="00D16BE9" w:rsidRDefault="00AC4FA2">
      <w:pPr>
        <w:pStyle w:val="0"/>
        <w:ind w:firstLineChars="200" w:firstLine="420"/>
      </w:pPr>
      <w:r>
        <w:rPr>
          <w:rFonts w:hint="eastAsia"/>
        </w:rPr>
        <w:t>在属性建模中，系统的生命周期按其实际情况建模，遵循一般的供应链逻辑（如果包括的话，还</w:t>
      </w:r>
      <w:proofErr w:type="gramStart"/>
      <w:r>
        <w:rPr>
          <w:rFonts w:hint="eastAsia"/>
        </w:rPr>
        <w:t>需包括</w:t>
      </w:r>
      <w:proofErr w:type="gramEnd"/>
      <w:r>
        <w:rPr>
          <w:rFonts w:hint="eastAsia"/>
        </w:rPr>
        <w:t>产品的使用和生命周期处理）。基本系统边界和包含的生命周期阶段可以从工作的目标和范围中推导出来。具体过程是从前景系统开始，逐步发展，按照过程链和供应链及使用阶段逐步上游和下游（详见第</w:t>
      </w:r>
      <w:r>
        <w:rPr>
          <w:rFonts w:hint="eastAsia"/>
        </w:rPr>
        <w:t xml:space="preserve"> 7.2.3 </w:t>
      </w:r>
      <w:r>
        <w:rPr>
          <w:rFonts w:hint="eastAsia"/>
        </w:rPr>
        <w:t>章）。</w:t>
      </w:r>
      <w:r>
        <w:rPr>
          <w:rFonts w:hint="eastAsia"/>
        </w:rPr>
        <w:t xml:space="preserve">  </w:t>
      </w:r>
    </w:p>
    <w:p w14:paraId="0841A03D" w14:textId="77777777" w:rsidR="00D16BE9" w:rsidRDefault="00AC4FA2">
      <w:pPr>
        <w:pStyle w:val="0"/>
        <w:ind w:firstLineChars="200" w:firstLine="420"/>
      </w:pPr>
      <w:r>
        <w:rPr>
          <w:rFonts w:hint="eastAsia"/>
        </w:rPr>
        <w:lastRenderedPageBreak/>
        <w:t>与此相对，在因果建模中，建模分析系统前景系统过程的决策对其背景系统和</w:t>
      </w:r>
      <w:r>
        <w:rPr>
          <w:rFonts w:hint="eastAsia"/>
        </w:rPr>
        <w:t>/</w:t>
      </w:r>
      <w:r>
        <w:rPr>
          <w:rFonts w:hint="eastAsia"/>
        </w:rPr>
        <w:t>或其他系统的影响。因此，分析系统的系统边界中</w:t>
      </w:r>
      <w:proofErr w:type="gramStart"/>
      <w:r>
        <w:rPr>
          <w:rFonts w:hint="eastAsia"/>
        </w:rPr>
        <w:t>需包括</w:t>
      </w:r>
      <w:proofErr w:type="gramEnd"/>
      <w:r>
        <w:rPr>
          <w:rFonts w:hint="eastAsia"/>
        </w:rPr>
        <w:t>其他系统的过程。这两个方法中的相同产品的系统边界可能会有很大不同。只有在生产者</w:t>
      </w:r>
      <w:r>
        <w:rPr>
          <w:rFonts w:hint="eastAsia"/>
        </w:rPr>
        <w:t>/</w:t>
      </w:r>
      <w:r>
        <w:rPr>
          <w:rFonts w:hint="eastAsia"/>
        </w:rPr>
        <w:t>运营者直接控制的过程中，才会存在例外。</w:t>
      </w:r>
    </w:p>
    <w:p w14:paraId="58ACEEF1" w14:textId="77777777" w:rsidR="00D16BE9" w:rsidRDefault="00AC4FA2">
      <w:pPr>
        <w:pStyle w:val="0"/>
        <w:ind w:firstLineChars="200" w:firstLine="422"/>
        <w:rPr>
          <w:b/>
          <w:bCs/>
        </w:rPr>
      </w:pPr>
      <w:r>
        <w:rPr>
          <w:rFonts w:hint="eastAsia"/>
          <w:b/>
          <w:bCs/>
        </w:rPr>
        <w:t>系统边界图</w:t>
      </w:r>
      <w:r>
        <w:rPr>
          <w:rFonts w:hint="eastAsia"/>
          <w:b/>
          <w:bCs/>
        </w:rPr>
        <w:t xml:space="preserve">  </w:t>
      </w:r>
    </w:p>
    <w:p w14:paraId="7D5788E3" w14:textId="77777777" w:rsidR="00D16BE9" w:rsidRDefault="00AC4FA2">
      <w:pPr>
        <w:pStyle w:val="0"/>
        <w:ind w:firstLineChars="200" w:firstLine="420"/>
      </w:pPr>
      <w:r>
        <w:rPr>
          <w:rFonts w:hint="eastAsia"/>
        </w:rPr>
        <w:t>系统边界应在半示意图中表示，明确显示哪些部分和生命周期阶段最初打算包括在内，哪些排除在外。</w:t>
      </w:r>
      <w:r>
        <w:rPr>
          <w:rFonts w:hint="eastAsia"/>
        </w:rPr>
        <w:t xml:space="preserve">  </w:t>
      </w:r>
    </w:p>
    <w:p w14:paraId="222B578A" w14:textId="77777777" w:rsidR="00D16BE9" w:rsidRDefault="00AC4FA2">
      <w:pPr>
        <w:pStyle w:val="0"/>
        <w:ind w:firstLineChars="200" w:firstLine="420"/>
      </w:pPr>
      <w:r>
        <w:rPr>
          <w:rFonts w:hint="eastAsia"/>
        </w:rPr>
        <w:t>请注意，在部分终止系统的情况下，选择性地排除某些过程是故意的。相应的产品和</w:t>
      </w:r>
      <w:r>
        <w:rPr>
          <w:rFonts w:hint="eastAsia"/>
        </w:rPr>
        <w:t>/</w:t>
      </w:r>
      <w:r>
        <w:rPr>
          <w:rFonts w:hint="eastAsia"/>
        </w:rPr>
        <w:t>或废物流在聚合后应保留在最终清单中，即在提供的数据集中跨越系统边界</w:t>
      </w:r>
      <w:r>
        <w:rPr>
          <w:rStyle w:val="afb"/>
        </w:rPr>
        <w:footnoteReference w:id="76"/>
      </w:r>
      <w:r>
        <w:rPr>
          <w:rFonts w:hint="eastAsia"/>
        </w:rPr>
        <w:t>。这应在系统边界图中显示。</w:t>
      </w:r>
      <w:r>
        <w:rPr>
          <w:rFonts w:hint="eastAsia"/>
        </w:rPr>
        <w:t xml:space="preserve">  </w:t>
      </w:r>
    </w:p>
    <w:p w14:paraId="73CA1256" w14:textId="77777777" w:rsidR="00D16BE9" w:rsidRDefault="00AC4FA2">
      <w:pPr>
        <w:pStyle w:val="0"/>
        <w:ind w:firstLineChars="200" w:firstLine="420"/>
      </w:pPr>
      <w:r>
        <w:rPr>
          <w:rFonts w:hint="eastAsia"/>
        </w:rPr>
        <w:t>如果项目过程中目标和范围需要调整，应调整初步图示。</w:t>
      </w:r>
      <w:r>
        <w:rPr>
          <w:rFonts w:hint="eastAsia"/>
        </w:rPr>
        <w:t xml:space="preserve">  </w:t>
      </w:r>
    </w:p>
    <w:p w14:paraId="2A2E58D7" w14:textId="77777777" w:rsidR="00D16BE9" w:rsidRDefault="00AC4FA2">
      <w:pPr>
        <w:pStyle w:val="0"/>
        <w:ind w:firstLineChars="200" w:firstLine="420"/>
      </w:pPr>
      <w:r>
        <w:rPr>
          <w:rFonts w:hint="eastAsia"/>
        </w:rPr>
        <w:t>建议的系统边界图示模板见附录中的图</w:t>
      </w:r>
      <w:r>
        <w:rPr>
          <w:rFonts w:hint="eastAsia"/>
        </w:rPr>
        <w:t xml:space="preserve"> 35</w:t>
      </w:r>
      <w:r>
        <w:rPr>
          <w:rFonts w:hint="eastAsia"/>
        </w:rPr>
        <w:t>。</w:t>
      </w:r>
      <w:r>
        <w:rPr>
          <w:rFonts w:hint="eastAsia"/>
        </w:rPr>
        <w:t xml:space="preserve">  </w:t>
      </w:r>
    </w:p>
    <w:p w14:paraId="4F1303A6" w14:textId="77777777" w:rsidR="00D16BE9" w:rsidRDefault="00AC4FA2">
      <w:pPr>
        <w:pStyle w:val="0"/>
        <w:ind w:firstLineChars="200" w:firstLine="420"/>
      </w:pPr>
      <w:r>
        <w:rPr>
          <w:rFonts w:hint="eastAsia"/>
        </w:rPr>
        <w:t>建议为前景系统准备技术流程图。该流程图应显示主要的过程步骤（参见图</w:t>
      </w:r>
      <w:r>
        <w:rPr>
          <w:rFonts w:hint="eastAsia"/>
        </w:rPr>
        <w:t xml:space="preserve"> 14 </w:t>
      </w:r>
      <w:r>
        <w:rPr>
          <w:rFonts w:hint="eastAsia"/>
        </w:rPr>
        <w:t>示例）。在进行数据收集时，可以对其进行进一步完善。</w:t>
      </w:r>
    </w:p>
    <w:p w14:paraId="277FE573" w14:textId="77777777" w:rsidR="00D16BE9" w:rsidRDefault="00AC4FA2">
      <w:pPr>
        <w:pStyle w:val="0"/>
        <w:ind w:firstLineChars="200" w:firstLine="420"/>
      </w:pPr>
      <w:r>
        <w:rPr>
          <w:noProof/>
        </w:rPr>
        <w:drawing>
          <wp:inline distT="0" distB="0" distL="0" distR="0" wp14:anchorId="5F322254" wp14:editId="215BD658">
            <wp:extent cx="5274310" cy="1531620"/>
            <wp:effectExtent l="0" t="0" r="2540" b="0"/>
            <wp:docPr id="13515697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569716" name="图片 1"/>
                    <pic:cNvPicPr>
                      <a:picLocks noChangeAspect="1"/>
                    </pic:cNvPicPr>
                  </pic:nvPicPr>
                  <pic:blipFill>
                    <a:blip r:embed="rId44"/>
                    <a:stretch>
                      <a:fillRect/>
                    </a:stretch>
                  </pic:blipFill>
                  <pic:spPr>
                    <a:xfrm>
                      <a:off x="0" y="0"/>
                      <a:ext cx="5274310" cy="1531620"/>
                    </a:xfrm>
                    <a:prstGeom prst="rect">
                      <a:avLst/>
                    </a:prstGeom>
                  </pic:spPr>
                </pic:pic>
              </a:graphicData>
            </a:graphic>
          </wp:inline>
        </w:drawing>
      </w:r>
    </w:p>
    <w:p w14:paraId="70924710" w14:textId="77777777" w:rsidR="00D16BE9" w:rsidRDefault="00AC4FA2">
      <w:pPr>
        <w:pStyle w:val="0"/>
        <w:ind w:firstLineChars="200" w:firstLine="422"/>
        <w:rPr>
          <w:b/>
          <w:bCs/>
        </w:rPr>
      </w:pPr>
      <w:r>
        <w:rPr>
          <w:rFonts w:hint="eastAsia"/>
          <w:b/>
          <w:bCs/>
        </w:rPr>
        <w:t>图</w:t>
      </w:r>
      <w:r>
        <w:rPr>
          <w:rFonts w:hint="eastAsia"/>
          <w:b/>
          <w:bCs/>
        </w:rPr>
        <w:t xml:space="preserve"> 14 </w:t>
      </w:r>
      <w:r>
        <w:rPr>
          <w:rFonts w:hint="eastAsia"/>
          <w:b/>
          <w:bCs/>
        </w:rPr>
        <w:t>前景系统的流程图。示例展示了一个完整的玻璃门到门的过程链。为了提供总体概述，仅显示了主要的处理步骤；这并不意味着其他活动的数据会被排除。</w:t>
      </w:r>
    </w:p>
    <w:p w14:paraId="36BD2C4C" w14:textId="77777777" w:rsidR="00D16BE9" w:rsidRDefault="00AC4FA2">
      <w:pPr>
        <w:pStyle w:val="0"/>
        <w:ind w:firstLineChars="200" w:firstLine="422"/>
        <w:rPr>
          <w:b/>
          <w:bCs/>
        </w:rPr>
      </w:pPr>
      <w:r>
        <w:rPr>
          <w:rFonts w:hint="eastAsia"/>
          <w:b/>
          <w:bCs/>
        </w:rPr>
        <w:t>部件</w:t>
      </w:r>
      <w:r>
        <w:rPr>
          <w:rFonts w:hint="eastAsia"/>
          <w:b/>
          <w:bCs/>
        </w:rPr>
        <w:t>-</w:t>
      </w:r>
      <w:r>
        <w:rPr>
          <w:rFonts w:hint="eastAsia"/>
          <w:b/>
          <w:bCs/>
        </w:rPr>
        <w:t>系统关系</w:t>
      </w:r>
      <w:r>
        <w:rPr>
          <w:rFonts w:hint="eastAsia"/>
          <w:b/>
          <w:bCs/>
        </w:rPr>
        <w:t xml:space="preserve">  </w:t>
      </w:r>
    </w:p>
    <w:p w14:paraId="12592047" w14:textId="77777777" w:rsidR="00D16BE9" w:rsidRDefault="00AC4FA2">
      <w:pPr>
        <w:pStyle w:val="0"/>
        <w:ind w:firstLineChars="200" w:firstLine="420"/>
      </w:pPr>
      <w:r>
        <w:rPr>
          <w:rFonts w:hint="eastAsia"/>
        </w:rPr>
        <w:t>对部件或复杂产品的</w:t>
      </w:r>
      <w:r>
        <w:rPr>
          <w:rFonts w:hint="eastAsia"/>
        </w:rPr>
        <w:t xml:space="preserve"> LCI </w:t>
      </w:r>
      <w:r>
        <w:rPr>
          <w:rFonts w:hint="eastAsia"/>
        </w:rPr>
        <w:t>或</w:t>
      </w:r>
      <w:r>
        <w:rPr>
          <w:rFonts w:hint="eastAsia"/>
        </w:rPr>
        <w:t xml:space="preserve"> LCA </w:t>
      </w:r>
      <w:r>
        <w:rPr>
          <w:rFonts w:hint="eastAsia"/>
        </w:rPr>
        <w:t>研究需要特别关注，这些产品是更复杂系统的一部分（例如，不同的汽车启动电池技术；使用节水的淋浴头；不同的窗框概念</w:t>
      </w:r>
      <w:r>
        <w:rPr>
          <w:rFonts w:hint="eastAsia"/>
        </w:rPr>
        <w:t>/</w:t>
      </w:r>
      <w:r>
        <w:rPr>
          <w:rFonts w:hint="eastAsia"/>
        </w:rPr>
        <w:t>材料）：分析的部件与系统及其其他部件之间的技术互动需要在系统边界定义中明确考虑。通常，操作在更大系统中的部件不能孤立分析，尤其不能与以其他方式与系统互动的部件进行比较。</w:t>
      </w:r>
      <w:r>
        <w:rPr>
          <w:rFonts w:hint="eastAsia"/>
        </w:rPr>
        <w:t xml:space="preserve">  </w:t>
      </w:r>
    </w:p>
    <w:p w14:paraId="0037EDE8" w14:textId="77777777" w:rsidR="00D16BE9" w:rsidRDefault="00AC4FA2">
      <w:pPr>
        <w:pStyle w:val="0"/>
        <w:ind w:firstLineChars="200" w:firstLine="420"/>
      </w:pPr>
      <w:r>
        <w:rPr>
          <w:rFonts w:hint="eastAsia"/>
        </w:rPr>
        <w:t>这适用于属性建模和因果建模。相关信息在第</w:t>
      </w:r>
      <w:r>
        <w:rPr>
          <w:rFonts w:hint="eastAsia"/>
        </w:rPr>
        <w:t xml:space="preserve"> 7.2.2 </w:t>
      </w:r>
      <w:r>
        <w:rPr>
          <w:rFonts w:hint="eastAsia"/>
        </w:rPr>
        <w:t>章的框中提供。</w:t>
      </w:r>
    </w:p>
    <w:p w14:paraId="7CAE93E7" w14:textId="77777777" w:rsidR="00D16BE9" w:rsidRDefault="00AC4FA2">
      <w:pPr>
        <w:pStyle w:val="0"/>
        <w:ind w:firstLineChars="200" w:firstLine="422"/>
        <w:rPr>
          <w:b/>
          <w:bCs/>
        </w:rPr>
      </w:pPr>
      <w:r>
        <w:rPr>
          <w:rFonts w:hint="eastAsia"/>
          <w:b/>
          <w:bCs/>
        </w:rPr>
        <w:t>系统</w:t>
      </w:r>
      <w:r>
        <w:rPr>
          <w:rFonts w:hint="eastAsia"/>
          <w:b/>
          <w:bCs/>
        </w:rPr>
        <w:t>-</w:t>
      </w:r>
      <w:r>
        <w:rPr>
          <w:rFonts w:hint="eastAsia"/>
          <w:b/>
          <w:bCs/>
        </w:rPr>
        <w:t>系统关系</w:t>
      </w:r>
      <w:r>
        <w:rPr>
          <w:rFonts w:hint="eastAsia"/>
          <w:b/>
          <w:bCs/>
        </w:rPr>
        <w:t xml:space="preserve">  </w:t>
      </w:r>
    </w:p>
    <w:p w14:paraId="506CEEB8" w14:textId="77777777" w:rsidR="00D16BE9" w:rsidRDefault="00AC4FA2">
      <w:pPr>
        <w:pStyle w:val="0"/>
        <w:ind w:firstLineChars="200" w:firstLine="420"/>
      </w:pPr>
      <w:r>
        <w:rPr>
          <w:rFonts w:hint="eastAsia"/>
        </w:rPr>
        <w:t>类似于部件</w:t>
      </w:r>
      <w:r>
        <w:rPr>
          <w:rFonts w:hint="eastAsia"/>
        </w:rPr>
        <w:t>-</w:t>
      </w:r>
      <w:r>
        <w:rPr>
          <w:rFonts w:hint="eastAsia"/>
        </w:rPr>
        <w:t>系统关系，对那些改变其他上下文系统操作的系统的研究（例如，产生热量并改变其操作的计算机或咖啡机）也需考虑这种相互关系。</w:t>
      </w:r>
      <w:r>
        <w:rPr>
          <w:rFonts w:hint="eastAsia"/>
        </w:rPr>
        <w:t xml:space="preserve">  </w:t>
      </w:r>
    </w:p>
    <w:p w14:paraId="7E0EDCFC" w14:textId="77777777" w:rsidR="00D16BE9" w:rsidRDefault="00AC4FA2">
      <w:pPr>
        <w:pStyle w:val="0"/>
        <w:ind w:firstLineChars="200" w:firstLine="420"/>
      </w:pPr>
      <w:r>
        <w:rPr>
          <w:rFonts w:hint="eastAsia"/>
        </w:rPr>
        <w:t>系统</w:t>
      </w:r>
      <w:r>
        <w:rPr>
          <w:rFonts w:hint="eastAsia"/>
        </w:rPr>
        <w:t>-</w:t>
      </w:r>
      <w:r>
        <w:rPr>
          <w:rFonts w:hint="eastAsia"/>
        </w:rPr>
        <w:t>系统关系适用于属性建模和因果建模。相关信息在第</w:t>
      </w:r>
      <w:r>
        <w:rPr>
          <w:rFonts w:hint="eastAsia"/>
        </w:rPr>
        <w:t xml:space="preserve"> 7.2.2 </w:t>
      </w:r>
      <w:r>
        <w:rPr>
          <w:rFonts w:hint="eastAsia"/>
        </w:rPr>
        <w:t>章的框中提供。</w:t>
      </w:r>
    </w:p>
    <w:p w14:paraId="1B40AF14" w14:textId="77777777" w:rsidR="00D16BE9" w:rsidRDefault="00AC4FA2">
      <w:pPr>
        <w:pStyle w:val="0"/>
        <w:ind w:firstLineChars="200" w:firstLine="422"/>
        <w:rPr>
          <w:b/>
          <w:bCs/>
        </w:rPr>
      </w:pPr>
      <w:r>
        <w:rPr>
          <w:rFonts w:hint="eastAsia"/>
          <w:b/>
          <w:bCs/>
        </w:rPr>
        <w:t>活动类型的系统性排除</w:t>
      </w:r>
      <w:r>
        <w:rPr>
          <w:rFonts w:hint="eastAsia"/>
          <w:b/>
          <w:bCs/>
        </w:rPr>
        <w:t xml:space="preserve">  </w:t>
      </w:r>
    </w:p>
    <w:p w14:paraId="1B894BBD" w14:textId="77777777" w:rsidR="00D16BE9" w:rsidRDefault="00AC4FA2">
      <w:pPr>
        <w:pStyle w:val="0"/>
        <w:ind w:firstLineChars="200" w:firstLine="420"/>
      </w:pPr>
      <w:r>
        <w:rPr>
          <w:rFonts w:hint="eastAsia"/>
        </w:rPr>
        <w:lastRenderedPageBreak/>
        <w:t>除非根据</w:t>
      </w:r>
      <w:r>
        <w:rPr>
          <w:rFonts w:hint="eastAsia"/>
        </w:rPr>
        <w:t xml:space="preserve"> LCI/LCA </w:t>
      </w:r>
      <w:r>
        <w:rPr>
          <w:rFonts w:hint="eastAsia"/>
        </w:rPr>
        <w:t>研究的具体目标必要，否则系统性排除如运输、基础设施、服务、行政活动等活动是不合适的（例如，如果要分析这些活动类型的定量相关性，则系统需分别建模一次有这些活动类型，一次没有）：原则上，所有可以归因于系统的定量相关活动（或在因果建模中是结果的活动）应包括在系统边界内，除非它们在定量上不相关，适用切割标准（见下一节）。活动的包含和排除需求只能根据结果所需的完整性和精确性来决定。通常需要包括的活动类型例如：采矿、加工、制造、使用、修理和维护、运输、废物处理及其他购买的服务，如清洁和法律服务、市场营销、资本品的生产和退役、经营场所如零售、仓储、行政办公室等。可以基于对类似系统的经验谨慎地初步排除活动，否则会导致精度降低和结论及建议的局限性。</w:t>
      </w:r>
      <w:r>
        <w:rPr>
          <w:rFonts w:hint="eastAsia"/>
        </w:rPr>
        <w:t xml:space="preserve">  </w:t>
      </w:r>
    </w:p>
    <w:p w14:paraId="7D2B5159" w14:textId="77777777" w:rsidR="00D16BE9" w:rsidRDefault="00AC4FA2">
      <w:pPr>
        <w:pStyle w:val="0"/>
        <w:ind w:firstLineChars="200" w:firstLine="420"/>
      </w:pPr>
      <w:r>
        <w:rPr>
          <w:rFonts w:hint="eastAsia"/>
        </w:rPr>
        <w:t>识别应归因于系统的活动和过程的系统方法在</w:t>
      </w:r>
      <w:r>
        <w:rPr>
          <w:rFonts w:hint="eastAsia"/>
        </w:rPr>
        <w:t xml:space="preserve"> LCI </w:t>
      </w:r>
      <w:r>
        <w:rPr>
          <w:rFonts w:hint="eastAsia"/>
        </w:rPr>
        <w:t>工作章节中给出</w:t>
      </w:r>
      <w:r>
        <w:rPr>
          <w:rFonts w:hint="eastAsia"/>
        </w:rPr>
        <w:t xml:space="preserve"> - </w:t>
      </w:r>
      <w:r>
        <w:rPr>
          <w:rFonts w:hint="eastAsia"/>
        </w:rPr>
        <w:t>见第</w:t>
      </w:r>
      <w:r>
        <w:rPr>
          <w:rFonts w:hint="eastAsia"/>
        </w:rPr>
        <w:t xml:space="preserve"> 7.2.3 </w:t>
      </w:r>
      <w:r>
        <w:rPr>
          <w:rFonts w:hint="eastAsia"/>
        </w:rPr>
        <w:t>章的属性建模和第</w:t>
      </w:r>
      <w:r>
        <w:rPr>
          <w:rFonts w:hint="eastAsia"/>
        </w:rPr>
        <w:t xml:space="preserve"> 7.2.4 </w:t>
      </w:r>
      <w:r>
        <w:rPr>
          <w:rFonts w:hint="eastAsia"/>
        </w:rPr>
        <w:t>章的因果建模。</w:t>
      </w:r>
    </w:p>
    <w:p w14:paraId="01DCAC50" w14:textId="77777777" w:rsidR="00D16BE9" w:rsidRDefault="00AC4FA2">
      <w:pPr>
        <w:pStyle w:val="0"/>
        <w:ind w:firstLineChars="200" w:firstLine="422"/>
        <w:rPr>
          <w:b/>
          <w:bCs/>
        </w:rPr>
      </w:pPr>
      <w:r>
        <w:rPr>
          <w:rFonts w:hint="eastAsia"/>
          <w:b/>
          <w:bCs/>
        </w:rPr>
        <w:t>排放抵消</w:t>
      </w:r>
      <w:r>
        <w:rPr>
          <w:rFonts w:hint="eastAsia"/>
          <w:b/>
          <w:bCs/>
        </w:rPr>
        <w:t xml:space="preserve">  </w:t>
      </w:r>
    </w:p>
    <w:p w14:paraId="09CB189C" w14:textId="77777777" w:rsidR="00D16BE9" w:rsidRDefault="00AC4FA2">
      <w:pPr>
        <w:pStyle w:val="0"/>
        <w:ind w:firstLineChars="200" w:firstLine="420"/>
      </w:pPr>
      <w:r>
        <w:rPr>
          <w:rFonts w:hint="eastAsia"/>
        </w:rPr>
        <w:t>抵消排放（例如，通过</w:t>
      </w:r>
      <w:proofErr w:type="gramStart"/>
      <w:r>
        <w:rPr>
          <w:rFonts w:hint="eastAsia"/>
        </w:rPr>
        <w:t>清洁发展</w:t>
      </w:r>
      <w:proofErr w:type="gramEnd"/>
      <w:r>
        <w:rPr>
          <w:rFonts w:hint="eastAsia"/>
        </w:rPr>
        <w:t>机制、碳信用和其他系统外部抵消）不应包括在系统边界中，相关（减少的）排放也不应整合到清单中或用于</w:t>
      </w:r>
      <w:r>
        <w:rPr>
          <w:rFonts w:hint="eastAsia"/>
        </w:rPr>
        <w:t xml:space="preserve"> LCA </w:t>
      </w:r>
      <w:r>
        <w:rPr>
          <w:rFonts w:hint="eastAsia"/>
        </w:rPr>
        <w:t>结果解释。请注意，例如，碳捕获和储存以及其他属于分析系统的一部分的措施应包括在内；这些不应与始终在分析系统之外的抵消措施混淆。</w:t>
      </w:r>
      <w:r>
        <w:rPr>
          <w:rFonts w:hint="eastAsia"/>
        </w:rPr>
        <w:t xml:space="preserve">  </w:t>
      </w:r>
    </w:p>
    <w:p w14:paraId="4F7BDE35" w14:textId="77777777" w:rsidR="00D16BE9" w:rsidRDefault="00AC4FA2">
      <w:pPr>
        <w:pStyle w:val="0"/>
        <w:ind w:firstLineChars="200" w:firstLine="420"/>
      </w:pPr>
      <w:r>
        <w:rPr>
          <w:rFonts w:hint="eastAsia"/>
        </w:rPr>
        <w:t>此类信息仅可作为附加环境信息报告，例如在环境产品声明（</w:t>
      </w:r>
      <w:r>
        <w:rPr>
          <w:rFonts w:hint="eastAsia"/>
        </w:rPr>
        <w:t>EPD</w:t>
      </w:r>
      <w:r>
        <w:rPr>
          <w:rFonts w:hint="eastAsia"/>
        </w:rPr>
        <w:t>）中。</w:t>
      </w:r>
    </w:p>
    <w:p w14:paraId="5E08774D" w14:textId="77777777" w:rsidR="00D16BE9" w:rsidRDefault="00AC4FA2">
      <w:pPr>
        <w:pStyle w:val="affd"/>
        <w:spacing w:beforeLines="0" w:before="0" w:afterLines="0" w:after="0"/>
        <w:ind w:firstLineChars="200" w:firstLine="482"/>
      </w:pPr>
      <w:bookmarkStart w:id="64" w:name="_Toc175603964"/>
      <w:r>
        <w:rPr>
          <w:rFonts w:hint="eastAsia"/>
          <w:sz w:val="24"/>
          <w:szCs w:val="40"/>
        </w:rPr>
        <w:t xml:space="preserve">6.6.3 </w:t>
      </w:r>
      <w:r>
        <w:rPr>
          <w:rFonts w:hint="eastAsia"/>
          <w:sz w:val="24"/>
          <w:szCs w:val="40"/>
        </w:rPr>
        <w:t>系统边界的定量定义——切割标准</w:t>
      </w:r>
      <w:bookmarkEnd w:id="64"/>
      <w:r>
        <w:rPr>
          <w:rFonts w:hint="eastAsia"/>
          <w:sz w:val="24"/>
          <w:szCs w:val="40"/>
        </w:rPr>
        <w:t xml:space="preserve"> </w:t>
      </w:r>
      <w:r>
        <w:rPr>
          <w:rFonts w:hint="eastAsia"/>
        </w:rPr>
        <w:t xml:space="preserve"> </w:t>
      </w:r>
    </w:p>
    <w:p w14:paraId="05D5B0A6" w14:textId="77777777" w:rsidR="00D16BE9" w:rsidRDefault="00AC4FA2">
      <w:pPr>
        <w:pStyle w:val="0"/>
        <w:ind w:firstLineChars="200" w:firstLine="420"/>
      </w:pPr>
      <w:r>
        <w:rPr>
          <w:rFonts w:hint="eastAsia"/>
        </w:rPr>
        <w:t>（参考</w:t>
      </w:r>
      <w:r>
        <w:rPr>
          <w:rFonts w:hint="eastAsia"/>
        </w:rPr>
        <w:t xml:space="preserve"> ISO 14044:2006 </w:t>
      </w:r>
      <w:r>
        <w:rPr>
          <w:rFonts w:hint="eastAsia"/>
        </w:rPr>
        <w:t>第</w:t>
      </w:r>
      <w:r>
        <w:rPr>
          <w:rFonts w:hint="eastAsia"/>
        </w:rPr>
        <w:t xml:space="preserve"> 4.2.3.3.3 </w:t>
      </w:r>
      <w:r>
        <w:rPr>
          <w:rFonts w:hint="eastAsia"/>
        </w:rPr>
        <w:t>章）</w:t>
      </w:r>
    </w:p>
    <w:p w14:paraId="71E68474" w14:textId="77777777" w:rsidR="00D16BE9" w:rsidRDefault="00AC4FA2">
      <w:pPr>
        <w:pStyle w:val="0"/>
        <w:ind w:firstLineChars="200" w:firstLine="422"/>
        <w:rPr>
          <w:b/>
          <w:bCs/>
        </w:rPr>
      </w:pPr>
      <w:r>
        <w:rPr>
          <w:rFonts w:hint="eastAsia"/>
          <w:b/>
          <w:bCs/>
        </w:rPr>
        <w:t>数据切割</w:t>
      </w:r>
      <w:r>
        <w:rPr>
          <w:rFonts w:hint="eastAsia"/>
          <w:b/>
          <w:bCs/>
        </w:rPr>
        <w:t xml:space="preserve"> vs. </w:t>
      </w:r>
      <w:r>
        <w:rPr>
          <w:rFonts w:hint="eastAsia"/>
          <w:b/>
          <w:bCs/>
        </w:rPr>
        <w:t>使用数据估算</w:t>
      </w:r>
      <w:r>
        <w:rPr>
          <w:rFonts w:hint="eastAsia"/>
          <w:b/>
          <w:bCs/>
        </w:rPr>
        <w:t xml:space="preserve">  </w:t>
      </w:r>
    </w:p>
    <w:p w14:paraId="3374402A" w14:textId="77777777" w:rsidR="00D16BE9" w:rsidRDefault="00AC4FA2">
      <w:pPr>
        <w:pStyle w:val="0"/>
        <w:ind w:firstLineChars="200" w:firstLine="420"/>
      </w:pPr>
      <w:r>
        <w:rPr>
          <w:rFonts w:hint="eastAsia"/>
        </w:rPr>
        <w:t>通常，所有归因于分析系统的过程和流（或在因果建模中受影响的流）都应包括在系统边界内。然而，并非所有这些过程和基本流在定量上都是相关的：对于较少相关的部分，可以使用较低质量的数据（“数据估算”），从而减少收集或获取高质量数据的工作量。在这些中，不相关的部分可以完全切割（而原本需要收集数据的努力可以集中于获取相关过程和基本流的更好数据）。</w:t>
      </w:r>
    </w:p>
    <w:tbl>
      <w:tblPr>
        <w:tblStyle w:val="af6"/>
        <w:tblW w:w="0" w:type="auto"/>
        <w:shd w:val="clear" w:color="auto" w:fill="E5DFEC" w:themeFill="accent4" w:themeFillTint="33"/>
        <w:tblLook w:val="04A0" w:firstRow="1" w:lastRow="0" w:firstColumn="1" w:lastColumn="0" w:noHBand="0" w:noVBand="1"/>
      </w:tblPr>
      <w:tblGrid>
        <w:gridCol w:w="8260"/>
      </w:tblGrid>
      <w:tr w:rsidR="00D16BE9" w14:paraId="2C770C07" w14:textId="77777777">
        <w:tc>
          <w:tcPr>
            <w:tcW w:w="8260" w:type="dxa"/>
            <w:tcBorders>
              <w:top w:val="single" w:sz="18" w:space="0" w:color="5F497A" w:themeColor="accent4" w:themeShade="BF"/>
              <w:left w:val="single" w:sz="18" w:space="0" w:color="5F497A" w:themeColor="accent4" w:themeShade="BF"/>
              <w:bottom w:val="single" w:sz="18" w:space="0" w:color="5F497A" w:themeColor="accent4" w:themeShade="BF"/>
              <w:right w:val="single" w:sz="18" w:space="0" w:color="5F497A" w:themeColor="accent4" w:themeShade="BF"/>
            </w:tcBorders>
            <w:shd w:val="clear" w:color="auto" w:fill="E5DFEC" w:themeFill="accent4" w:themeFillTint="33"/>
          </w:tcPr>
          <w:p w14:paraId="0DCE6600" w14:textId="77777777" w:rsidR="00D16BE9" w:rsidRDefault="00AC4FA2">
            <w:pPr>
              <w:pStyle w:val="0"/>
              <w:ind w:firstLineChars="200" w:firstLine="420"/>
            </w:pPr>
            <w:r>
              <w:rPr>
                <w:rFonts w:hint="eastAsia"/>
              </w:rPr>
              <w:t>术语和概念：切割标准</w:t>
            </w:r>
            <w:r>
              <w:rPr>
                <w:rFonts w:hint="eastAsia"/>
              </w:rPr>
              <w:t xml:space="preserve">  </w:t>
            </w:r>
          </w:p>
          <w:p w14:paraId="422BC034" w14:textId="77777777" w:rsidR="00D16BE9" w:rsidRDefault="00AC4FA2">
            <w:pPr>
              <w:pStyle w:val="0"/>
              <w:ind w:firstLineChars="200" w:firstLine="420"/>
            </w:pPr>
            <w:r>
              <w:rPr>
                <w:rFonts w:hint="eastAsia"/>
              </w:rPr>
              <w:t>“切割”指的是从系统模型中省略不相关的生命周期阶段、活动类型（如投资商品、储存等）、特定过程和产品（如在重新熔化之前对内部回收的聚合物生产废料进行重新颗粒化）以及基本流。</w:t>
            </w:r>
            <w:r>
              <w:rPr>
                <w:rFonts w:hint="eastAsia"/>
              </w:rPr>
              <w:t xml:space="preserve">  </w:t>
            </w:r>
          </w:p>
          <w:p w14:paraId="23795931" w14:textId="77777777" w:rsidR="00D16BE9" w:rsidRDefault="00AC4FA2">
            <w:pPr>
              <w:pStyle w:val="0"/>
              <w:ind w:firstLineChars="200" w:firstLine="420"/>
            </w:pPr>
            <w:r>
              <w:rPr>
                <w:rFonts w:hint="eastAsia"/>
              </w:rPr>
              <w:t>切割的量化是相对于通过切割大致排除的环境影响百分比（例如，“</w:t>
            </w:r>
            <w:r>
              <w:rPr>
                <w:rFonts w:hint="eastAsia"/>
              </w:rPr>
              <w:t>95%</w:t>
            </w:r>
            <w:r>
              <w:rPr>
                <w:rFonts w:hint="eastAsia"/>
              </w:rPr>
              <w:t>”表示切割了大约</w:t>
            </w:r>
            <w:r>
              <w:rPr>
                <w:rFonts w:hint="eastAsia"/>
              </w:rPr>
              <w:t>5%</w:t>
            </w:r>
            <w:r>
              <w:rPr>
                <w:rFonts w:hint="eastAsia"/>
              </w:rPr>
              <w:t>的总环境影响（或选定的影响类别））。显然，了解</w:t>
            </w:r>
            <w:r>
              <w:rPr>
                <w:rFonts w:hint="eastAsia"/>
              </w:rPr>
              <w:t>100%</w:t>
            </w:r>
            <w:r>
              <w:rPr>
                <w:rFonts w:hint="eastAsia"/>
              </w:rPr>
              <w:t>的影响需要进行近似估算，因为如果确切知道总影响，就不需要进行切割。然而，总清单对于所有生命周期方法来说总是未知的——</w:t>
            </w:r>
            <w:r>
              <w:rPr>
                <w:rFonts w:hint="eastAsia"/>
              </w:rPr>
              <w:t>100%</w:t>
            </w:r>
            <w:r>
              <w:rPr>
                <w:rFonts w:hint="eastAsia"/>
              </w:rPr>
              <w:t>总是需要根据测量或计算的数据进行多多少少的近似和推断。</w:t>
            </w:r>
            <w:r>
              <w:rPr>
                <w:rFonts w:hint="eastAsia"/>
              </w:rPr>
              <w:t xml:space="preserve">  </w:t>
            </w:r>
          </w:p>
          <w:p w14:paraId="015F7F87" w14:textId="77777777" w:rsidR="00D16BE9" w:rsidRDefault="00AC4FA2">
            <w:pPr>
              <w:pStyle w:val="0"/>
              <w:ind w:firstLineChars="200" w:firstLine="420"/>
            </w:pPr>
            <w:r>
              <w:rPr>
                <w:rFonts w:hint="eastAsia"/>
              </w:rPr>
              <w:lastRenderedPageBreak/>
              <w:t>重要的是，切割的部分不应过大，因为这首先会导致数据不完整（即较低的环境影响），限制了结果的比较适用性。其次，切割的过程、流等的缺口越大，整体不确定性也越高：切割的影响百分比的定量估算会变得越来越不精确。有关切割的更多细节将在本章中提供。</w:t>
            </w:r>
            <w:r>
              <w:rPr>
                <w:rFonts w:hint="eastAsia"/>
              </w:rPr>
              <w:t xml:space="preserve">  </w:t>
            </w:r>
          </w:p>
          <w:p w14:paraId="47ABFF89" w14:textId="77777777" w:rsidR="00D16BE9" w:rsidRDefault="00AC4FA2">
            <w:pPr>
              <w:pStyle w:val="0"/>
              <w:ind w:firstLineChars="200" w:firstLine="420"/>
            </w:pPr>
            <w:r>
              <w:rPr>
                <w:rFonts w:hint="eastAsia"/>
              </w:rPr>
              <w:t>同样重要的是，切割必须系统地确定，以避免不适当地切割相关部分。</w:t>
            </w:r>
          </w:p>
        </w:tc>
      </w:tr>
    </w:tbl>
    <w:p w14:paraId="6E154501" w14:textId="77777777" w:rsidR="00D16BE9" w:rsidRDefault="00AC4FA2">
      <w:pPr>
        <w:pStyle w:val="0"/>
        <w:ind w:firstLineChars="200" w:firstLine="422"/>
        <w:rPr>
          <w:b/>
          <w:bCs/>
        </w:rPr>
      </w:pPr>
      <w:r>
        <w:rPr>
          <w:rFonts w:hint="eastAsia"/>
          <w:b/>
          <w:bCs/>
        </w:rPr>
        <w:lastRenderedPageBreak/>
        <w:t>结果显著性与切割标准的关系</w:t>
      </w:r>
      <w:r>
        <w:rPr>
          <w:rFonts w:hint="eastAsia"/>
          <w:b/>
          <w:bCs/>
        </w:rPr>
        <w:t xml:space="preserve">  </w:t>
      </w:r>
    </w:p>
    <w:p w14:paraId="410516BF" w14:textId="77777777" w:rsidR="00D16BE9" w:rsidRDefault="00AC4FA2">
      <w:pPr>
        <w:pStyle w:val="0"/>
        <w:ind w:firstLineChars="200" w:firstLine="420"/>
      </w:pPr>
      <w:r>
        <w:rPr>
          <w:rFonts w:hint="eastAsia"/>
        </w:rPr>
        <w:t>系统边界的定量定义涉及允许省略整个生命周期阶段、活动类型、特定过程和产品以及基本流。这些省略（“切割”）仅在对</w:t>
      </w:r>
      <w:r>
        <w:rPr>
          <w:rFonts w:hint="eastAsia"/>
        </w:rPr>
        <w:t>LCI/LCA</w:t>
      </w:r>
      <w:r>
        <w:rPr>
          <w:rFonts w:hint="eastAsia"/>
        </w:rPr>
        <w:t>研究结果不重要的情况下才能被证明是合理的。否则，这些省略必须在解释阶段考虑。对于</w:t>
      </w:r>
      <w:r>
        <w:rPr>
          <w:rFonts w:hint="eastAsia"/>
        </w:rPr>
        <w:t>LCI</w:t>
      </w:r>
      <w:r>
        <w:rPr>
          <w:rFonts w:hint="eastAsia"/>
        </w:rPr>
        <w:t>数据集，切割是数据质量标准之一（见第</w:t>
      </w:r>
      <w:r>
        <w:rPr>
          <w:rFonts w:hint="eastAsia"/>
        </w:rPr>
        <w:t>12</w:t>
      </w:r>
      <w:r>
        <w:rPr>
          <w:rFonts w:hint="eastAsia"/>
        </w:rPr>
        <w:t>章），应加以记录。</w:t>
      </w:r>
      <w:r>
        <w:rPr>
          <w:rFonts w:hint="eastAsia"/>
        </w:rPr>
        <w:t xml:space="preserve">  </w:t>
      </w:r>
    </w:p>
    <w:p w14:paraId="7B468010" w14:textId="77777777" w:rsidR="00D16BE9" w:rsidRDefault="00AC4FA2">
      <w:pPr>
        <w:pStyle w:val="0"/>
        <w:ind w:firstLineChars="200" w:firstLine="420"/>
      </w:pPr>
      <w:r>
        <w:rPr>
          <w:rFonts w:hint="eastAsia"/>
        </w:rPr>
        <w:t>上述“无关紧要”的意义应通过制定定量切割标准来确定。这些标准定义了数据在其最大允许的不确定性、准确性不足和不一致性方面的最低完整性要求，考虑到结果的预期应用。注意，各种数据质量组件始终是相互关联的（例如，</w:t>
      </w:r>
      <w:r>
        <w:rPr>
          <w:rFonts w:hint="eastAsia"/>
        </w:rPr>
        <w:t>90%</w:t>
      </w:r>
      <w:r>
        <w:rPr>
          <w:rFonts w:hint="eastAsia"/>
        </w:rPr>
        <w:t>的完整性是通过“高质量”数据实现，还是通过较低质量的“数据估算”实现；参见附录表</w:t>
      </w:r>
      <w:r>
        <w:rPr>
          <w:rFonts w:hint="eastAsia"/>
        </w:rPr>
        <w:t>6</w:t>
      </w:r>
      <w:r>
        <w:rPr>
          <w:rFonts w:hint="eastAsia"/>
        </w:rPr>
        <w:t>中的数据质量水平）。使用数据估算数据会使得</w:t>
      </w:r>
      <w:r>
        <w:rPr>
          <w:rFonts w:hint="eastAsia"/>
        </w:rPr>
        <w:t>100%</w:t>
      </w:r>
      <w:r>
        <w:rPr>
          <w:rFonts w:hint="eastAsia"/>
        </w:rPr>
        <w:t>作为参考的近似值变得不那么精确，依此类推。还需注意的是，数据质量组件以乘法方式相互作用，通常最弱的数据质量组件会将整体数据质量降低到其水平或以下。在定义切割标准时，应考虑到研究目标和范围下所需的最低质量，以及其他数据质量组件的实现质量。</w:t>
      </w:r>
      <w:r>
        <w:rPr>
          <w:rFonts w:hint="eastAsia"/>
        </w:rPr>
        <w:t xml:space="preserve">  </w:t>
      </w:r>
    </w:p>
    <w:p w14:paraId="5AABEE7B" w14:textId="77777777" w:rsidR="00D16BE9" w:rsidRDefault="00AC4FA2">
      <w:pPr>
        <w:pStyle w:val="0"/>
        <w:ind w:firstLineChars="200" w:firstLine="420"/>
      </w:pPr>
      <w:r>
        <w:rPr>
          <w:rFonts w:hint="eastAsia"/>
        </w:rPr>
        <w:t>例如：在对两个产品系统的比较研究中，可能在迭代分析过程中发现，两种替代方案的环境影响有很大的差异，并且总是有利于同一个产品系统（例如：在各个中点水平影响类别中差异约为</w:t>
      </w:r>
      <w:r>
        <w:rPr>
          <w:rFonts w:hint="eastAsia"/>
        </w:rPr>
        <w:t>60%</w:t>
      </w:r>
      <w:r>
        <w:rPr>
          <w:rFonts w:hint="eastAsia"/>
        </w:rPr>
        <w:t>到</w:t>
      </w:r>
      <w:r>
        <w:rPr>
          <w:rFonts w:hint="eastAsia"/>
        </w:rPr>
        <w:t>90%</w:t>
      </w:r>
      <w:r>
        <w:rPr>
          <w:rFonts w:hint="eastAsia"/>
        </w:rPr>
        <w:t>）。现有的数据可能具有较高到非常高的准确性和精确度，因为大多数关键过程在前景系统中，并且有测量的年度数据。两个产品替代方案的生命周期系统数据的最终完整性最低要求可能被确定为</w:t>
      </w:r>
      <w:r>
        <w:rPr>
          <w:rFonts w:hint="eastAsia"/>
        </w:rPr>
        <w:t>80%</w:t>
      </w:r>
      <w:r>
        <w:rPr>
          <w:rStyle w:val="afb"/>
        </w:rPr>
        <w:footnoteReference w:id="77"/>
      </w:r>
      <w:r>
        <w:rPr>
          <w:rFonts w:hint="eastAsia"/>
        </w:rPr>
        <w:t>，因为这仍然允许展示两个替代方案的显著差异。即，定量切割将设置为“</w:t>
      </w:r>
      <w:r>
        <w:rPr>
          <w:rFonts w:hint="eastAsia"/>
        </w:rPr>
        <w:t>80%</w:t>
      </w:r>
      <w:r>
        <w:rPr>
          <w:rFonts w:hint="eastAsia"/>
        </w:rPr>
        <w:t>最低完整性”，即较低的完整性程度。</w:t>
      </w:r>
      <w:r>
        <w:rPr>
          <w:rFonts w:hint="eastAsia"/>
        </w:rPr>
        <w:t xml:space="preserve">  </w:t>
      </w:r>
    </w:p>
    <w:p w14:paraId="10E8CA84" w14:textId="77777777" w:rsidR="00D16BE9" w:rsidRDefault="00AC4FA2">
      <w:pPr>
        <w:pStyle w:val="0"/>
        <w:ind w:firstLineChars="200" w:firstLine="420"/>
      </w:pPr>
      <w:r>
        <w:rPr>
          <w:rFonts w:hint="eastAsia"/>
        </w:rPr>
        <w:t>对于应用无特定的数据集（例如，背景使用的平均数据在决策背景下的情境</w:t>
      </w:r>
      <w:r>
        <w:rPr>
          <w:rFonts w:hint="eastAsia"/>
        </w:rPr>
        <w:t>A</w:t>
      </w:r>
      <w:r>
        <w:rPr>
          <w:rFonts w:hint="eastAsia"/>
        </w:rPr>
        <w:t>），原则上切割可以自由设置，同时应记录确切的切割标准，以便数据用户评估数据对其特</w:t>
      </w:r>
      <w:r>
        <w:rPr>
          <w:rFonts w:hint="eastAsia"/>
        </w:rPr>
        <w:t>LCI/LCA</w:t>
      </w:r>
      <w:r>
        <w:rPr>
          <w:rFonts w:hint="eastAsia"/>
        </w:rPr>
        <w:t>研究的适用性。</w:t>
      </w:r>
      <w:r>
        <w:rPr>
          <w:rFonts w:hint="eastAsia"/>
        </w:rPr>
        <w:t xml:space="preserve">  </w:t>
      </w:r>
    </w:p>
    <w:p w14:paraId="4DADD7A9" w14:textId="77777777" w:rsidR="00D16BE9" w:rsidRDefault="00AC4FA2">
      <w:pPr>
        <w:pStyle w:val="0"/>
        <w:ind w:firstLineChars="200" w:firstLine="422"/>
        <w:rPr>
          <w:b/>
          <w:bCs/>
        </w:rPr>
      </w:pPr>
      <w:r>
        <w:rPr>
          <w:rFonts w:hint="eastAsia"/>
          <w:b/>
          <w:bCs/>
        </w:rPr>
        <w:t>定义定量切割标准</w:t>
      </w:r>
      <w:r>
        <w:rPr>
          <w:rFonts w:hint="eastAsia"/>
          <w:b/>
          <w:bCs/>
        </w:rPr>
        <w:t xml:space="preserve"> / </w:t>
      </w:r>
      <w:r>
        <w:rPr>
          <w:rFonts w:hint="eastAsia"/>
          <w:b/>
          <w:bCs/>
        </w:rPr>
        <w:t>数据完整性</w:t>
      </w:r>
      <w:r>
        <w:rPr>
          <w:rFonts w:hint="eastAsia"/>
          <w:b/>
          <w:bCs/>
        </w:rPr>
        <w:t xml:space="preserve">  </w:t>
      </w:r>
    </w:p>
    <w:p w14:paraId="21374098" w14:textId="77777777" w:rsidR="00D16BE9" w:rsidRDefault="00AC4FA2">
      <w:pPr>
        <w:pStyle w:val="0"/>
        <w:ind w:firstLineChars="200" w:firstLine="420"/>
      </w:pPr>
      <w:r>
        <w:rPr>
          <w:rFonts w:hint="eastAsia"/>
        </w:rPr>
        <w:t>有效的切割标准应基于产品系统总体环境影响的定量完整度（例如，“覆盖</w:t>
      </w:r>
      <w:r>
        <w:rPr>
          <w:rFonts w:hint="eastAsia"/>
        </w:rPr>
        <w:t>85%</w:t>
      </w:r>
      <w:r>
        <w:rPr>
          <w:rFonts w:hint="eastAsia"/>
        </w:rPr>
        <w:t>的总体环境影响”）进行定义。两种方法是可行的：</w:t>
      </w:r>
      <w:r>
        <w:rPr>
          <w:rFonts w:hint="eastAsia"/>
        </w:rPr>
        <w:t xml:space="preserve">  </w:t>
      </w:r>
    </w:p>
    <w:p w14:paraId="5FB5C4A9" w14:textId="77777777" w:rsidR="00D16BE9" w:rsidRDefault="00AC4FA2">
      <w:pPr>
        <w:pStyle w:val="0"/>
        <w:numPr>
          <w:ilvl w:val="0"/>
          <w:numId w:val="35"/>
        </w:numPr>
        <w:ind w:left="0" w:firstLineChars="200" w:firstLine="420"/>
      </w:pPr>
      <w:r>
        <w:rPr>
          <w:rFonts w:hint="eastAsia"/>
        </w:rPr>
        <w:t>将切割与每一个要包括的影响类别相关联（即“气候变化潜力的</w:t>
      </w:r>
      <w:r>
        <w:rPr>
          <w:rFonts w:hint="eastAsia"/>
        </w:rPr>
        <w:t xml:space="preserve">85% AND </w:t>
      </w:r>
      <w:r>
        <w:rPr>
          <w:rFonts w:hint="eastAsia"/>
        </w:rPr>
        <w:t>酸化潜力的</w:t>
      </w:r>
      <w:r>
        <w:rPr>
          <w:rFonts w:hint="eastAsia"/>
        </w:rPr>
        <w:t xml:space="preserve">85% AND </w:t>
      </w:r>
      <w:r>
        <w:rPr>
          <w:rFonts w:hint="eastAsia"/>
        </w:rPr>
        <w:t>富营养化潜力的</w:t>
      </w:r>
      <w:r>
        <w:rPr>
          <w:rFonts w:hint="eastAsia"/>
        </w:rPr>
        <w:t xml:space="preserve">85% AND </w:t>
      </w:r>
      <w:r>
        <w:rPr>
          <w:rFonts w:hint="eastAsia"/>
        </w:rPr>
        <w:t>等等”）。这要求在那时已识别</w:t>
      </w:r>
      <w:r>
        <w:rPr>
          <w:rFonts w:hint="eastAsia"/>
        </w:rPr>
        <w:t>LCIA</w:t>
      </w:r>
      <w:r>
        <w:rPr>
          <w:rFonts w:hint="eastAsia"/>
        </w:rPr>
        <w:t>方法；见第</w:t>
      </w:r>
      <w:r>
        <w:rPr>
          <w:rFonts w:hint="eastAsia"/>
        </w:rPr>
        <w:t>6.7</w:t>
      </w:r>
      <w:r>
        <w:rPr>
          <w:rFonts w:hint="eastAsia"/>
        </w:rPr>
        <w:t>章。</w:t>
      </w:r>
      <w:r>
        <w:rPr>
          <w:rFonts w:hint="eastAsia"/>
        </w:rPr>
        <w:t xml:space="preserve">  </w:t>
      </w:r>
    </w:p>
    <w:p w14:paraId="5B465F22" w14:textId="77777777" w:rsidR="00D16BE9" w:rsidRDefault="00AC4FA2">
      <w:pPr>
        <w:pStyle w:val="0"/>
        <w:numPr>
          <w:ilvl w:val="0"/>
          <w:numId w:val="35"/>
        </w:numPr>
        <w:ind w:left="0" w:firstLineChars="200" w:firstLine="420"/>
      </w:pPr>
      <w:r>
        <w:rPr>
          <w:rFonts w:hint="eastAsia"/>
        </w:rPr>
        <w:lastRenderedPageBreak/>
        <w:t>将切割与标准化和加权的总体环境影响相关联（即</w:t>
      </w:r>
      <w:r>
        <w:rPr>
          <w:rFonts w:hint="eastAsia"/>
        </w:rPr>
        <w:t>85%</w:t>
      </w:r>
      <w:r>
        <w:rPr>
          <w:rFonts w:hint="eastAsia"/>
        </w:rPr>
        <w:t>的标准化和加权的总体环境影响）。这要求识别和使用标准化基础和加权集，见第</w:t>
      </w:r>
      <w:r>
        <w:rPr>
          <w:rFonts w:hint="eastAsia"/>
        </w:rPr>
        <w:t>6.7.6</w:t>
      </w:r>
      <w:r>
        <w:rPr>
          <w:rFonts w:hint="eastAsia"/>
        </w:rPr>
        <w:t>章。</w:t>
      </w:r>
    </w:p>
    <w:p w14:paraId="35BC9017" w14:textId="77777777" w:rsidR="00D16BE9" w:rsidRDefault="00AC4FA2">
      <w:pPr>
        <w:pStyle w:val="0"/>
        <w:ind w:firstLineChars="200" w:firstLine="420"/>
      </w:pPr>
      <w:r>
        <w:rPr>
          <w:rFonts w:hint="eastAsia"/>
        </w:rPr>
        <w:t>使用第一种方法的优点在于可以在没有标准化和加权数据的情况下进行工作。第二种方法的优点是可以将精力集中在最相关的影响类别上，而在第一种方法中，还需要收集那些与分析过程或系统关系不大的影响类别的数据。</w:t>
      </w:r>
      <w:r>
        <w:rPr>
          <w:rFonts w:hint="eastAsia"/>
        </w:rPr>
        <w:t xml:space="preserve">  </w:t>
      </w:r>
    </w:p>
    <w:p w14:paraId="1DF09C0C" w14:textId="77777777" w:rsidR="00D16BE9" w:rsidRDefault="00AC4FA2">
      <w:pPr>
        <w:pStyle w:val="0"/>
        <w:ind w:firstLineChars="200" w:firstLine="420"/>
      </w:pPr>
      <w:r>
        <w:rPr>
          <w:rFonts w:hint="eastAsia"/>
        </w:rPr>
        <w:t>需要注意的是，对于碳足迹和其他应用有限影响指标的研究，切割将仅与考虑的指标相关（例如，“覆盖</w:t>
      </w:r>
      <w:r>
        <w:rPr>
          <w:rFonts w:hint="eastAsia"/>
        </w:rPr>
        <w:t>90%</w:t>
      </w:r>
      <w:r>
        <w:rPr>
          <w:rFonts w:hint="eastAsia"/>
        </w:rPr>
        <w:t>的气候变化影响”）。</w:t>
      </w:r>
      <w:r>
        <w:rPr>
          <w:rFonts w:hint="eastAsia"/>
        </w:rPr>
        <w:t xml:space="preserve">  </w:t>
      </w:r>
    </w:p>
    <w:p w14:paraId="329F3C18" w14:textId="77777777" w:rsidR="00D16BE9" w:rsidRDefault="00AC4FA2">
      <w:pPr>
        <w:pStyle w:val="0"/>
        <w:ind w:firstLineChars="200" w:firstLine="420"/>
      </w:pPr>
      <w:r>
        <w:rPr>
          <w:rFonts w:hint="eastAsia"/>
        </w:rPr>
        <w:t>一个具体研究或数据集定义标准的示例是：“切割标准是分析产品系统的总体环境影响，由其标准化和加权的</w:t>
      </w:r>
      <w:r>
        <w:rPr>
          <w:rFonts w:hint="eastAsia"/>
        </w:rPr>
        <w:t>LCIA</w:t>
      </w:r>
      <w:r>
        <w:rPr>
          <w:rFonts w:hint="eastAsia"/>
        </w:rPr>
        <w:t>结果给出，应用</w:t>
      </w:r>
      <w:r>
        <w:rPr>
          <w:rFonts w:hint="eastAsia"/>
        </w:rPr>
        <w:t>XY LCIA</w:t>
      </w:r>
      <w:r>
        <w:rPr>
          <w:rFonts w:hint="eastAsia"/>
        </w:rPr>
        <w:t>方法、</w:t>
      </w:r>
      <w:r>
        <w:rPr>
          <w:rFonts w:hint="eastAsia"/>
        </w:rPr>
        <w:t>XY</w:t>
      </w:r>
      <w:r>
        <w:rPr>
          <w:rFonts w:hint="eastAsia"/>
        </w:rPr>
        <w:t>标准化基础和</w:t>
      </w:r>
      <w:r>
        <w:rPr>
          <w:rFonts w:hint="eastAsia"/>
        </w:rPr>
        <w:t>XY</w:t>
      </w:r>
      <w:r>
        <w:rPr>
          <w:rFonts w:hint="eastAsia"/>
        </w:rPr>
        <w:t>加权集</w:t>
      </w:r>
      <w:r>
        <w:rPr>
          <w:rStyle w:val="afb"/>
        </w:rPr>
        <w:footnoteReference w:id="78"/>
      </w:r>
      <w:r>
        <w:rPr>
          <w:rFonts w:hint="eastAsia"/>
        </w:rPr>
        <w:t>。该研究（或数据集）涵盖了至少贡献</w:t>
      </w:r>
      <w:r>
        <w:rPr>
          <w:rFonts w:hint="eastAsia"/>
        </w:rPr>
        <w:t>95%</w:t>
      </w:r>
      <w:r>
        <w:rPr>
          <w:rFonts w:hint="eastAsia"/>
        </w:rPr>
        <w:t>该影响的过程和流量。”百分比（例如“</w:t>
      </w:r>
      <w:r>
        <w:rPr>
          <w:rFonts w:hint="eastAsia"/>
        </w:rPr>
        <w:t>95%</w:t>
      </w:r>
      <w:r>
        <w:rPr>
          <w:rFonts w:hint="eastAsia"/>
        </w:rPr>
        <w:t>”）应根据</w:t>
      </w:r>
      <w:r>
        <w:rPr>
          <w:rFonts w:hint="eastAsia"/>
        </w:rPr>
        <w:t>LCI/LCA</w:t>
      </w:r>
      <w:r>
        <w:rPr>
          <w:rFonts w:hint="eastAsia"/>
        </w:rPr>
        <w:t>研究的目标和范围来确定（或在背景</w:t>
      </w:r>
      <w:r>
        <w:rPr>
          <w:rFonts w:hint="eastAsia"/>
        </w:rPr>
        <w:t>LCI</w:t>
      </w:r>
      <w:r>
        <w:rPr>
          <w:rFonts w:hint="eastAsia"/>
        </w:rPr>
        <w:t>数据集的目标定义中直接设定），如前所述。</w:t>
      </w:r>
      <w:r>
        <w:rPr>
          <w:rFonts w:hint="eastAsia"/>
        </w:rPr>
        <w:t xml:space="preserve">  </w:t>
      </w:r>
    </w:p>
    <w:p w14:paraId="21D1465A" w14:textId="77777777" w:rsidR="00D16BE9" w:rsidRDefault="00AC4FA2">
      <w:pPr>
        <w:pStyle w:val="0"/>
        <w:ind w:firstLineChars="200" w:firstLine="422"/>
        <w:rPr>
          <w:b/>
          <w:bCs/>
        </w:rPr>
      </w:pPr>
      <w:r>
        <w:rPr>
          <w:rFonts w:hint="eastAsia"/>
          <w:b/>
          <w:bCs/>
        </w:rPr>
        <w:t>实践中应用切割标准的前提说明</w:t>
      </w:r>
      <w:r>
        <w:rPr>
          <w:rFonts w:hint="eastAsia"/>
          <w:b/>
          <w:bCs/>
        </w:rPr>
        <w:t xml:space="preserve">  </w:t>
      </w:r>
    </w:p>
    <w:p w14:paraId="7484B82B" w14:textId="77777777" w:rsidR="00D16BE9" w:rsidRDefault="00AC4FA2">
      <w:pPr>
        <w:pStyle w:val="0"/>
        <w:ind w:firstLineChars="200" w:firstLine="420"/>
      </w:pPr>
      <w:r>
        <w:rPr>
          <w:rFonts w:hint="eastAsia"/>
        </w:rPr>
        <w:t>应用切割标准必须考虑两个主要方面：在数据收集过程中将切割标准转化为操作性标准，以及在此之前如何克服明显的悖论问题：</w:t>
      </w:r>
      <w:r>
        <w:rPr>
          <w:rFonts w:hint="eastAsia"/>
        </w:rPr>
        <w:t xml:space="preserve">  </w:t>
      </w:r>
    </w:p>
    <w:p w14:paraId="229A42C8" w14:textId="77777777" w:rsidR="00D16BE9" w:rsidRDefault="00AC4FA2">
      <w:pPr>
        <w:pStyle w:val="0"/>
        <w:ind w:firstLineChars="200" w:firstLine="420"/>
      </w:pPr>
      <w:r>
        <w:rPr>
          <w:rFonts w:hint="eastAsia"/>
        </w:rPr>
        <w:t>显而易见的悖论是，必须知道</w:t>
      </w:r>
      <w:r>
        <w:rPr>
          <w:rFonts w:hint="eastAsia"/>
        </w:rPr>
        <w:t>LCA</w:t>
      </w:r>
      <w:r>
        <w:rPr>
          <w:rFonts w:hint="eastAsia"/>
        </w:rPr>
        <w:t>的最终结果（以便能够显示省略某个过程对整体结果不重要），才能知道哪些过程、基本流等可以被省略。这个悖论通过在执行</w:t>
      </w:r>
      <w:r>
        <w:rPr>
          <w:rFonts w:hint="eastAsia"/>
        </w:rPr>
        <w:t>LCA</w:t>
      </w:r>
      <w:r>
        <w:rPr>
          <w:rFonts w:hint="eastAsia"/>
        </w:rPr>
        <w:t>时使用的迭代方法来解决，如第</w:t>
      </w:r>
      <w:r>
        <w:rPr>
          <w:rFonts w:hint="eastAsia"/>
        </w:rPr>
        <w:t>4</w:t>
      </w:r>
      <w:r>
        <w:rPr>
          <w:rFonts w:hint="eastAsia"/>
        </w:rPr>
        <w:t>章所述，并在图</w:t>
      </w:r>
      <w:r>
        <w:rPr>
          <w:rFonts w:hint="eastAsia"/>
        </w:rPr>
        <w:t>5</w:t>
      </w:r>
      <w:r>
        <w:rPr>
          <w:rFonts w:hint="eastAsia"/>
        </w:rPr>
        <w:t>中的清单部分中提供了更多细节：初始设置需要在后续的</w:t>
      </w:r>
      <w:r>
        <w:rPr>
          <w:rFonts w:hint="eastAsia"/>
        </w:rPr>
        <w:t>LCI</w:t>
      </w:r>
      <w:r>
        <w:rPr>
          <w:rFonts w:hint="eastAsia"/>
        </w:rPr>
        <w:t>数据收集、建模（包括替代情景）、</w:t>
      </w:r>
      <w:r>
        <w:rPr>
          <w:rFonts w:hint="eastAsia"/>
        </w:rPr>
        <w:t>LCIA</w:t>
      </w:r>
      <w:r>
        <w:rPr>
          <w:rFonts w:hint="eastAsia"/>
        </w:rPr>
        <w:t>结果计算和解释（特别是贡献、敏感性、完整性检查和不确定性分析）结果的基础上重新审视和细化。这些迭代步骤应重复进行，直到结果满足</w:t>
      </w:r>
      <w:r>
        <w:rPr>
          <w:rFonts w:hint="eastAsia"/>
        </w:rPr>
        <w:t>LCI/LCA</w:t>
      </w:r>
      <w:r>
        <w:rPr>
          <w:rFonts w:hint="eastAsia"/>
        </w:rPr>
        <w:t>研究的完整性、准确性和精度要求。</w:t>
      </w:r>
      <w:r>
        <w:rPr>
          <w:rFonts w:hint="eastAsia"/>
        </w:rPr>
        <w:t xml:space="preserve">  </w:t>
      </w:r>
    </w:p>
    <w:p w14:paraId="1300C18F" w14:textId="77777777" w:rsidR="00D16BE9" w:rsidRDefault="00AC4FA2">
      <w:pPr>
        <w:pStyle w:val="0"/>
        <w:ind w:firstLineChars="200" w:firstLine="420"/>
      </w:pPr>
      <w:r>
        <w:rPr>
          <w:rFonts w:hint="eastAsia"/>
        </w:rPr>
        <w:t>有关在数据收集和建模中应用切割标准的详细信息，请参见第</w:t>
      </w:r>
      <w:r>
        <w:rPr>
          <w:rFonts w:hint="eastAsia"/>
        </w:rPr>
        <w:t>7.4.2.11</w:t>
      </w:r>
      <w:r>
        <w:rPr>
          <w:rFonts w:hint="eastAsia"/>
        </w:rPr>
        <w:t>和第</w:t>
      </w:r>
      <w:r>
        <w:rPr>
          <w:rFonts w:hint="eastAsia"/>
        </w:rPr>
        <w:t>9.3.2</w:t>
      </w:r>
      <w:r>
        <w:rPr>
          <w:rFonts w:hint="eastAsia"/>
        </w:rPr>
        <w:t>章。</w:t>
      </w:r>
    </w:p>
    <w:tbl>
      <w:tblPr>
        <w:tblStyle w:val="af6"/>
        <w:tblW w:w="0" w:type="auto"/>
        <w:tblLook w:val="04A0" w:firstRow="1" w:lastRow="0" w:firstColumn="1" w:lastColumn="0" w:noHBand="0" w:noVBand="1"/>
      </w:tblPr>
      <w:tblGrid>
        <w:gridCol w:w="8260"/>
      </w:tblGrid>
      <w:tr w:rsidR="00D16BE9" w14:paraId="160E89D7" w14:textId="77777777">
        <w:tc>
          <w:tcPr>
            <w:tcW w:w="8260" w:type="dxa"/>
            <w:tcBorders>
              <w:top w:val="dotDash" w:sz="18" w:space="0" w:color="76923C" w:themeColor="accent3" w:themeShade="BF"/>
              <w:left w:val="dotDash" w:sz="18" w:space="0" w:color="76923C" w:themeColor="accent3" w:themeShade="BF"/>
              <w:bottom w:val="dotDash" w:sz="18" w:space="0" w:color="76923C" w:themeColor="accent3" w:themeShade="BF"/>
              <w:right w:val="dotDash" w:sz="18" w:space="0" w:color="76923C" w:themeColor="accent3" w:themeShade="BF"/>
            </w:tcBorders>
          </w:tcPr>
          <w:p w14:paraId="1F0E48B1" w14:textId="77777777" w:rsidR="00D16BE9" w:rsidRDefault="00AC4FA2">
            <w:pPr>
              <w:pStyle w:val="0"/>
              <w:ind w:firstLineChars="200" w:firstLine="422"/>
              <w:jc w:val="center"/>
              <w:rPr>
                <w:b/>
                <w:bCs/>
              </w:rPr>
            </w:pPr>
            <w:r>
              <w:rPr>
                <w:rFonts w:hint="eastAsia"/>
                <w:b/>
                <w:bCs/>
              </w:rPr>
              <w:t>条款和概念：</w:t>
            </w:r>
            <w:r>
              <w:rPr>
                <w:rFonts w:hint="eastAsia"/>
                <w:b/>
                <w:bCs/>
              </w:rPr>
              <w:t xml:space="preserve">6.6 </w:t>
            </w:r>
            <w:r>
              <w:rPr>
                <w:rFonts w:hint="eastAsia"/>
                <w:b/>
                <w:bCs/>
              </w:rPr>
              <w:t>确定系统边界和切割标准（完整性）</w:t>
            </w:r>
          </w:p>
          <w:p w14:paraId="02077B8E" w14:textId="77777777" w:rsidR="00D16BE9" w:rsidRDefault="00AC4FA2">
            <w:pPr>
              <w:pStyle w:val="0"/>
              <w:ind w:firstLineChars="200" w:firstLine="420"/>
            </w:pPr>
            <w:r>
              <w:rPr>
                <w:rFonts w:hint="eastAsia"/>
              </w:rPr>
              <w:t>对情境</w:t>
            </w:r>
            <w:r>
              <w:rPr>
                <w:rFonts w:hint="eastAsia"/>
              </w:rPr>
              <w:t>A</w:t>
            </w:r>
            <w:r>
              <w:rPr>
                <w:rFonts w:hint="eastAsia"/>
              </w:rPr>
              <w:t>、</w:t>
            </w:r>
            <w:r>
              <w:rPr>
                <w:rFonts w:hint="eastAsia"/>
              </w:rPr>
              <w:t>B</w:t>
            </w:r>
            <w:r>
              <w:rPr>
                <w:rFonts w:hint="eastAsia"/>
              </w:rPr>
              <w:t>和</w:t>
            </w:r>
            <w:r>
              <w:rPr>
                <w:rFonts w:hint="eastAsia"/>
              </w:rPr>
              <w:t>C</w:t>
            </w:r>
            <w:r>
              <w:rPr>
                <w:rFonts w:hint="eastAsia"/>
              </w:rPr>
              <w:t>的差异适用性。</w:t>
            </w:r>
          </w:p>
          <w:p w14:paraId="741BB479" w14:textId="77777777" w:rsidR="00D16BE9" w:rsidRDefault="00AC4FA2">
            <w:pPr>
              <w:pStyle w:val="0"/>
              <w:ind w:firstLineChars="200" w:firstLine="420"/>
            </w:pPr>
            <w:r>
              <w:rPr>
                <w:rFonts w:hint="eastAsia"/>
              </w:rPr>
              <w:t>**</w:t>
            </w:r>
            <w:r>
              <w:rPr>
                <w:rFonts w:hint="eastAsia"/>
              </w:rPr>
              <w:t>对归因建模和因果建模的差异适用性。</w:t>
            </w:r>
            <w:r>
              <w:rPr>
                <w:rFonts w:hint="eastAsia"/>
              </w:rPr>
              <w:t xml:space="preserve">  </w:t>
            </w:r>
          </w:p>
          <w:p w14:paraId="65E78782" w14:textId="77777777" w:rsidR="00D16BE9" w:rsidRDefault="00AC4FA2">
            <w:pPr>
              <w:pStyle w:val="0"/>
              <w:ind w:firstLineChars="200" w:firstLine="420"/>
            </w:pPr>
            <w:r>
              <w:rPr>
                <w:rFonts w:hint="eastAsia"/>
              </w:rPr>
              <w:t>**</w:t>
            </w:r>
            <w:r>
              <w:rPr>
                <w:rFonts w:hint="eastAsia"/>
              </w:rPr>
              <w:t>注意：这些规定仅在</w:t>
            </w:r>
            <w:r>
              <w:rPr>
                <w:rFonts w:hint="eastAsia"/>
              </w:rPr>
              <w:t>LCI</w:t>
            </w:r>
            <w:r>
              <w:rPr>
                <w:rFonts w:hint="eastAsia"/>
              </w:rPr>
              <w:t>阶段应用。</w:t>
            </w:r>
            <w:r>
              <w:rPr>
                <w:rFonts w:hint="eastAsia"/>
              </w:rPr>
              <w:t xml:space="preserve"> </w:t>
            </w:r>
          </w:p>
          <w:p w14:paraId="7E46793D" w14:textId="77777777" w:rsidR="00D16BE9" w:rsidRDefault="00AC4FA2">
            <w:pPr>
              <w:pStyle w:val="0"/>
              <w:ind w:firstLineChars="200" w:firstLine="420"/>
            </w:pPr>
            <w:r>
              <w:rPr>
                <w:rFonts w:hint="eastAsia"/>
              </w:rPr>
              <w:t xml:space="preserve">I) </w:t>
            </w:r>
            <w:r>
              <w:rPr>
                <w:rFonts w:hint="eastAsia"/>
              </w:rPr>
              <w:t>必须</w:t>
            </w:r>
            <w:r>
              <w:rPr>
                <w:rFonts w:hint="eastAsia"/>
              </w:rPr>
              <w:t xml:space="preserve"> - </w:t>
            </w:r>
            <w:r>
              <w:rPr>
                <w:rFonts w:hint="eastAsia"/>
                <w:b/>
                <w:bCs/>
              </w:rPr>
              <w:t>LCA</w:t>
            </w:r>
            <w:r>
              <w:rPr>
                <w:rFonts w:hint="eastAsia"/>
                <w:b/>
                <w:bCs/>
              </w:rPr>
              <w:t>范围</w:t>
            </w:r>
            <w:r>
              <w:rPr>
                <w:rFonts w:hint="eastAsia"/>
                <w:b/>
                <w:bCs/>
              </w:rPr>
              <w:t>:</w:t>
            </w:r>
            <w:r>
              <w:rPr>
                <w:rFonts w:hint="eastAsia"/>
              </w:rPr>
              <w:t xml:space="preserve"> LCI</w:t>
            </w:r>
            <w:r>
              <w:rPr>
                <w:rFonts w:hint="eastAsia"/>
              </w:rPr>
              <w:t>或</w:t>
            </w:r>
            <w:r>
              <w:rPr>
                <w:rFonts w:hint="eastAsia"/>
              </w:rPr>
              <w:t>LCA</w:t>
            </w:r>
            <w:r>
              <w:rPr>
                <w:rFonts w:hint="eastAsia"/>
              </w:rPr>
              <w:t>研究应涵盖以下内容（</w:t>
            </w:r>
            <w:r>
              <w:rPr>
                <w:rFonts w:hint="eastAsia"/>
              </w:rPr>
              <w:t>6.6.1</w:t>
            </w:r>
            <w:r>
              <w:rPr>
                <w:rFonts w:hint="eastAsia"/>
              </w:rPr>
              <w:t>）：</w:t>
            </w:r>
            <w:r>
              <w:rPr>
                <w:rFonts w:hint="eastAsia"/>
              </w:rPr>
              <w:t xml:space="preserve">  </w:t>
            </w:r>
          </w:p>
          <w:p w14:paraId="70A61264" w14:textId="77777777" w:rsidR="00D16BE9" w:rsidRDefault="00AC4FA2">
            <w:pPr>
              <w:pStyle w:val="0"/>
              <w:ind w:firstLineChars="200" w:firstLine="420"/>
            </w:pPr>
            <w:proofErr w:type="spellStart"/>
            <w:r>
              <w:rPr>
                <w:rFonts w:hint="eastAsia"/>
              </w:rPr>
              <w:t>I.a</w:t>
            </w:r>
            <w:proofErr w:type="spellEnd"/>
            <w:r>
              <w:rPr>
                <w:rFonts w:hint="eastAsia"/>
              </w:rPr>
              <w:t xml:space="preserve">) </w:t>
            </w:r>
            <w:r>
              <w:rPr>
                <w:rFonts w:hint="eastAsia"/>
              </w:rPr>
              <w:t>对三大保护领域的潜在影响：人类健康、自然环境和自然资源，</w:t>
            </w:r>
            <w:r>
              <w:rPr>
                <w:rFonts w:hint="eastAsia"/>
              </w:rPr>
              <w:t xml:space="preserve">  </w:t>
            </w:r>
          </w:p>
          <w:p w14:paraId="2E1C82A3" w14:textId="77777777" w:rsidR="00D16BE9" w:rsidRDefault="00AC4FA2">
            <w:pPr>
              <w:pStyle w:val="0"/>
              <w:ind w:firstLineChars="200" w:firstLine="420"/>
            </w:pPr>
            <w:proofErr w:type="spellStart"/>
            <w:r>
              <w:rPr>
                <w:rFonts w:hint="eastAsia"/>
              </w:rPr>
              <w:t>I.b</w:t>
            </w:r>
            <w:proofErr w:type="spellEnd"/>
            <w:r>
              <w:rPr>
                <w:rFonts w:hint="eastAsia"/>
              </w:rPr>
              <w:t xml:space="preserve">) </w:t>
            </w:r>
            <w:r>
              <w:rPr>
                <w:rFonts w:hint="eastAsia"/>
              </w:rPr>
              <w:t>这些影响由技术圈和生态圈之间的干预引起，并且</w:t>
            </w:r>
            <w:r>
              <w:rPr>
                <w:rFonts w:hint="eastAsia"/>
              </w:rPr>
              <w:t xml:space="preserve">  </w:t>
            </w:r>
          </w:p>
          <w:p w14:paraId="16CC67E1" w14:textId="77777777" w:rsidR="00D16BE9" w:rsidRDefault="00AC4FA2">
            <w:pPr>
              <w:pStyle w:val="0"/>
              <w:ind w:firstLineChars="200" w:firstLine="420"/>
            </w:pPr>
            <w:proofErr w:type="spellStart"/>
            <w:r>
              <w:rPr>
                <w:rFonts w:hint="eastAsia"/>
              </w:rPr>
              <w:t>I.c</w:t>
            </w:r>
            <w:proofErr w:type="spellEnd"/>
            <w:r>
              <w:rPr>
                <w:rFonts w:hint="eastAsia"/>
              </w:rPr>
              <w:t xml:space="preserve">) </w:t>
            </w:r>
            <w:r>
              <w:rPr>
                <w:rFonts w:hint="eastAsia"/>
              </w:rPr>
              <w:t>在正常和异常操作期间，但不包括事故、泄漏和类似情况</w:t>
            </w:r>
            <w:r>
              <w:rPr>
                <w:rStyle w:val="afb"/>
              </w:rPr>
              <w:footnoteReference w:id="79"/>
            </w:r>
            <w:r>
              <w:rPr>
                <w:rFonts w:hint="eastAsia"/>
              </w:rPr>
              <w:t>。</w:t>
            </w:r>
            <w:r>
              <w:rPr>
                <w:rFonts w:hint="eastAsia"/>
              </w:rPr>
              <w:t xml:space="preserve">  </w:t>
            </w:r>
          </w:p>
          <w:p w14:paraId="3AB9F336" w14:textId="77777777" w:rsidR="00D16BE9" w:rsidRDefault="00AC4FA2">
            <w:pPr>
              <w:pStyle w:val="0"/>
              <w:ind w:firstLineChars="200" w:firstLine="420"/>
            </w:pPr>
            <w:proofErr w:type="spellStart"/>
            <w:r>
              <w:rPr>
                <w:rFonts w:hint="eastAsia"/>
              </w:rPr>
              <w:lastRenderedPageBreak/>
              <w:t>I.d</w:t>
            </w:r>
            <w:proofErr w:type="spellEnd"/>
            <w:r>
              <w:rPr>
                <w:rFonts w:hint="eastAsia"/>
              </w:rPr>
              <w:t xml:space="preserve">) </w:t>
            </w:r>
            <w:r>
              <w:rPr>
                <w:rFonts w:hint="eastAsia"/>
              </w:rPr>
              <w:t>可能与</w:t>
            </w:r>
            <w:r>
              <w:rPr>
                <w:rFonts w:hint="eastAsia"/>
              </w:rPr>
              <w:t>LCA</w:t>
            </w:r>
            <w:r>
              <w:rPr>
                <w:rFonts w:hint="eastAsia"/>
              </w:rPr>
              <w:t>范围不符的其他影响，如发现对分析或比较的系统相关，可以识别其相关性并加以说明。</w:t>
            </w:r>
            <w:r>
              <w:rPr>
                <w:rFonts w:hint="eastAsia"/>
              </w:rPr>
              <w:t xml:space="preserve">[ISO+]  </w:t>
            </w:r>
          </w:p>
          <w:p w14:paraId="0AB43B9B" w14:textId="77777777" w:rsidR="00D16BE9" w:rsidRDefault="00AC4FA2">
            <w:pPr>
              <w:pStyle w:val="0"/>
              <w:ind w:firstLineChars="200" w:firstLine="420"/>
            </w:pPr>
            <w:r>
              <w:rPr>
                <w:rFonts w:hint="eastAsia"/>
              </w:rPr>
              <w:t xml:space="preserve">II) </w:t>
            </w:r>
            <w:r>
              <w:rPr>
                <w:rFonts w:hint="eastAsia"/>
              </w:rPr>
              <w:t>必须</w:t>
            </w:r>
            <w:r>
              <w:rPr>
                <w:rFonts w:hint="eastAsia"/>
              </w:rPr>
              <w:t xml:space="preserve"> - </w:t>
            </w:r>
            <w:r>
              <w:rPr>
                <w:rFonts w:hint="eastAsia"/>
                <w:b/>
                <w:bCs/>
              </w:rPr>
              <w:t>系统边界内的过程</w:t>
            </w:r>
            <w:r>
              <w:rPr>
                <w:rFonts w:hint="eastAsia"/>
                <w:b/>
                <w:bCs/>
              </w:rPr>
              <w:t>:</w:t>
            </w:r>
            <w:r>
              <w:rPr>
                <w:rFonts w:hint="eastAsia"/>
              </w:rPr>
              <w:t xml:space="preserve"> </w:t>
            </w:r>
            <w:r>
              <w:rPr>
                <w:rFonts w:hint="eastAsia"/>
              </w:rPr>
              <w:t>分析系统的最终系统边界应尽可能包括所有相关的生命周期阶段和过程，这些过程：</w:t>
            </w:r>
            <w:r>
              <w:rPr>
                <w:rFonts w:hint="eastAsia"/>
              </w:rPr>
              <w:t xml:space="preserve">  </w:t>
            </w:r>
          </w:p>
          <w:p w14:paraId="3F5F6CBF" w14:textId="77777777" w:rsidR="00D16BE9" w:rsidRDefault="00AC4FA2">
            <w:pPr>
              <w:pStyle w:val="0"/>
              <w:ind w:firstLineChars="200" w:firstLine="420"/>
            </w:pPr>
            <w:proofErr w:type="spellStart"/>
            <w:r>
              <w:rPr>
                <w:rFonts w:hint="eastAsia"/>
              </w:rPr>
              <w:t>II.a</w:t>
            </w:r>
            <w:proofErr w:type="spellEnd"/>
            <w:r>
              <w:rPr>
                <w:rFonts w:hint="eastAsia"/>
              </w:rPr>
              <w:t xml:space="preserve">) </w:t>
            </w:r>
            <w:r>
              <w:rPr>
                <w:rFonts w:hint="eastAsia"/>
              </w:rPr>
              <w:t>在技术圈内运行，并且</w:t>
            </w:r>
            <w:r>
              <w:rPr>
                <w:rFonts w:hint="eastAsia"/>
              </w:rPr>
              <w:t xml:space="preserve">  </w:t>
            </w:r>
          </w:p>
          <w:p w14:paraId="4ADBA125" w14:textId="77777777" w:rsidR="00D16BE9" w:rsidRDefault="00AC4FA2">
            <w:pPr>
              <w:pStyle w:val="0"/>
              <w:ind w:firstLineChars="200" w:firstLine="420"/>
            </w:pPr>
            <w:proofErr w:type="spellStart"/>
            <w:r>
              <w:rPr>
                <w:rFonts w:hint="eastAsia"/>
              </w:rPr>
              <w:t>II.b</w:t>
            </w:r>
            <w:proofErr w:type="spellEnd"/>
            <w:r>
              <w:rPr>
                <w:rFonts w:hint="eastAsia"/>
              </w:rPr>
              <w:t xml:space="preserve">) </w:t>
            </w:r>
            <w:r>
              <w:rPr>
                <w:rFonts w:hint="eastAsia"/>
              </w:rPr>
              <w:t>根据归因建模或因果建模的规定</w:t>
            </w:r>
            <w:proofErr w:type="gramStart"/>
            <w:r>
              <w:rPr>
                <w:rFonts w:hint="eastAsia"/>
              </w:rPr>
              <w:t>需包括</w:t>
            </w:r>
            <w:proofErr w:type="gramEnd"/>
            <w:r>
              <w:rPr>
                <w:rFonts w:hint="eastAsia"/>
              </w:rPr>
              <w:t>的过程（见第</w:t>
            </w:r>
            <w:r>
              <w:rPr>
                <w:rFonts w:hint="eastAsia"/>
              </w:rPr>
              <w:t>7.2.3</w:t>
            </w:r>
            <w:r>
              <w:rPr>
                <w:rFonts w:hint="eastAsia"/>
              </w:rPr>
              <w:t>章和第</w:t>
            </w:r>
            <w:r>
              <w:rPr>
                <w:rFonts w:hint="eastAsia"/>
              </w:rPr>
              <w:t>7.2.4</w:t>
            </w:r>
            <w:r>
              <w:rPr>
                <w:rFonts w:hint="eastAsia"/>
              </w:rPr>
              <w:t>章），但需按照适用的情境</w:t>
            </w:r>
            <w:r>
              <w:rPr>
                <w:rFonts w:hint="eastAsia"/>
              </w:rPr>
              <w:t>A</w:t>
            </w:r>
            <w:r>
              <w:rPr>
                <w:rFonts w:hint="eastAsia"/>
              </w:rPr>
              <w:t>、</w:t>
            </w:r>
            <w:r>
              <w:rPr>
                <w:rFonts w:hint="eastAsia"/>
              </w:rPr>
              <w:t>B</w:t>
            </w:r>
            <w:r>
              <w:rPr>
                <w:rFonts w:hint="eastAsia"/>
              </w:rPr>
              <w:t>或</w:t>
            </w:r>
            <w:r>
              <w:rPr>
                <w:rFonts w:hint="eastAsia"/>
              </w:rPr>
              <w:t>C</w:t>
            </w:r>
            <w:r>
              <w:rPr>
                <w:rFonts w:hint="eastAsia"/>
              </w:rPr>
              <w:t>的具体规定和简化（详细见第</w:t>
            </w:r>
            <w:r>
              <w:rPr>
                <w:rFonts w:hint="eastAsia"/>
              </w:rPr>
              <w:t>6.5.4</w:t>
            </w:r>
            <w:r>
              <w:rPr>
                <w:rFonts w:hint="eastAsia"/>
              </w:rPr>
              <w:t>章）。</w:t>
            </w:r>
            <w:r>
              <w:rPr>
                <w:rFonts w:hint="eastAsia"/>
              </w:rPr>
              <w:t xml:space="preserve">  </w:t>
            </w:r>
          </w:p>
          <w:p w14:paraId="66C1E666" w14:textId="77777777" w:rsidR="00D16BE9" w:rsidRDefault="00AC4FA2">
            <w:pPr>
              <w:pStyle w:val="0"/>
              <w:ind w:firstLineChars="200" w:firstLine="420"/>
            </w:pPr>
            <w:proofErr w:type="spellStart"/>
            <w:r>
              <w:rPr>
                <w:rFonts w:hint="eastAsia"/>
              </w:rPr>
              <w:t>II.c</w:t>
            </w:r>
            <w:proofErr w:type="spellEnd"/>
            <w:r>
              <w:rPr>
                <w:rFonts w:hint="eastAsia"/>
              </w:rPr>
              <w:t xml:space="preserve">) </w:t>
            </w:r>
            <w:r>
              <w:rPr>
                <w:rFonts w:hint="eastAsia"/>
              </w:rPr>
              <w:t>任何相关的偏差</w:t>
            </w:r>
            <w:r>
              <w:rPr>
                <w:rFonts w:hint="eastAsia"/>
              </w:rPr>
              <w:t>/</w:t>
            </w:r>
            <w:r>
              <w:rPr>
                <w:rFonts w:hint="eastAsia"/>
              </w:rPr>
              <w:t>遗漏应明确记录，并在</w:t>
            </w:r>
            <w:r>
              <w:rPr>
                <w:rFonts w:hint="eastAsia"/>
              </w:rPr>
              <w:t>LCA</w:t>
            </w:r>
            <w:r>
              <w:rPr>
                <w:rFonts w:hint="eastAsia"/>
              </w:rPr>
              <w:t>研究中考虑其解释。（</w:t>
            </w:r>
            <w:r>
              <w:rPr>
                <w:rFonts w:hint="eastAsia"/>
              </w:rPr>
              <w:t>6.6.1</w:t>
            </w:r>
            <w:r>
              <w:rPr>
                <w:rFonts w:hint="eastAsia"/>
              </w:rPr>
              <w:t>）</w:t>
            </w:r>
            <w:r>
              <w:rPr>
                <w:rFonts w:hint="eastAsia"/>
              </w:rPr>
              <w:t xml:space="preserve">  </w:t>
            </w:r>
          </w:p>
          <w:p w14:paraId="37B0CEB7" w14:textId="77777777" w:rsidR="00D16BE9" w:rsidRDefault="00AC4FA2">
            <w:pPr>
              <w:pStyle w:val="0"/>
              <w:ind w:firstLineChars="200" w:firstLine="420"/>
            </w:pPr>
            <w:r>
              <w:rPr>
                <w:rFonts w:hint="eastAsia"/>
              </w:rPr>
              <w:t xml:space="preserve">III) </w:t>
            </w:r>
            <w:r>
              <w:rPr>
                <w:rFonts w:hint="eastAsia"/>
              </w:rPr>
              <w:t>必须</w:t>
            </w:r>
            <w:r>
              <w:rPr>
                <w:rFonts w:hint="eastAsia"/>
              </w:rPr>
              <w:t xml:space="preserve"> - </w:t>
            </w:r>
            <w:r>
              <w:rPr>
                <w:rFonts w:hint="eastAsia"/>
                <w:b/>
                <w:bCs/>
              </w:rPr>
              <w:t>系统边界中的流动</w:t>
            </w:r>
            <w:r>
              <w:rPr>
                <w:rFonts w:hint="eastAsia"/>
                <w:b/>
                <w:bCs/>
              </w:rPr>
              <w:t xml:space="preserve">: </w:t>
            </w:r>
            <w:r>
              <w:rPr>
                <w:rFonts w:hint="eastAsia"/>
              </w:rPr>
              <w:t>除了提供功能单元的参考流量和允许的废物流（见</w:t>
            </w:r>
            <w:r>
              <w:rPr>
                <w:rFonts w:hint="eastAsia"/>
              </w:rPr>
              <w:t>7.4.4.2</w:t>
            </w:r>
            <w:r>
              <w:rPr>
                <w:rFonts w:hint="eastAsia"/>
              </w:rPr>
              <w:t>）外，不应有其他相关流量穿过分析系统与技术圈之间的边界。只有基本流量（包括允许的测量指标和流量组，见</w:t>
            </w:r>
            <w:r>
              <w:rPr>
                <w:rFonts w:hint="eastAsia"/>
              </w:rPr>
              <w:t>7.4.3.2</w:t>
            </w:r>
            <w:r>
              <w:rPr>
                <w:rFonts w:hint="eastAsia"/>
              </w:rPr>
              <w:t>）应穿过分析系统与生态圈之间的边界。任何相关的偏差</w:t>
            </w:r>
            <w:r>
              <w:rPr>
                <w:rFonts w:hint="eastAsia"/>
              </w:rPr>
              <w:t>/</w:t>
            </w:r>
            <w:r>
              <w:rPr>
                <w:rFonts w:hint="eastAsia"/>
              </w:rPr>
              <w:t>遗漏应报告，并在</w:t>
            </w:r>
            <w:r>
              <w:rPr>
                <w:rFonts w:hint="eastAsia"/>
              </w:rPr>
              <w:t>LCA</w:t>
            </w:r>
            <w:r>
              <w:rPr>
                <w:rFonts w:hint="eastAsia"/>
              </w:rPr>
              <w:t>研究中考虑其解释（</w:t>
            </w:r>
            <w:r>
              <w:rPr>
                <w:rFonts w:hint="eastAsia"/>
              </w:rPr>
              <w:t>6.6.1</w:t>
            </w:r>
            <w:r>
              <w:rPr>
                <w:rFonts w:hint="eastAsia"/>
              </w:rPr>
              <w:t>）。</w:t>
            </w:r>
            <w:r>
              <w:rPr>
                <w:rFonts w:hint="eastAsia"/>
              </w:rPr>
              <w:t xml:space="preserve">[ISO!]  </w:t>
            </w:r>
          </w:p>
          <w:p w14:paraId="14F71F65" w14:textId="77777777" w:rsidR="00D16BE9" w:rsidRDefault="00AC4FA2">
            <w:pPr>
              <w:pStyle w:val="0"/>
              <w:ind w:firstLineChars="200" w:firstLine="420"/>
            </w:pPr>
            <w:r>
              <w:rPr>
                <w:rFonts w:hint="eastAsia"/>
              </w:rPr>
              <w:t>注：另见第</w:t>
            </w:r>
            <w:r>
              <w:rPr>
                <w:rFonts w:hint="eastAsia"/>
              </w:rPr>
              <w:t>7.4.4</w:t>
            </w:r>
            <w:r>
              <w:rPr>
                <w:rFonts w:hint="eastAsia"/>
              </w:rPr>
              <w:t>章，涉及特定类型过程的特别规定。</w:t>
            </w:r>
            <w:r>
              <w:rPr>
                <w:rFonts w:hint="eastAsia"/>
              </w:rPr>
              <w:t xml:space="preserve"> </w:t>
            </w:r>
          </w:p>
          <w:p w14:paraId="677C2228" w14:textId="77777777" w:rsidR="00D16BE9" w:rsidRDefault="00AC4FA2">
            <w:pPr>
              <w:pStyle w:val="0"/>
              <w:ind w:firstLineChars="200" w:firstLine="420"/>
            </w:pPr>
            <w:r>
              <w:rPr>
                <w:rFonts w:hint="eastAsia"/>
              </w:rPr>
              <w:t xml:space="preserve">IV) </w:t>
            </w:r>
            <w:r>
              <w:rPr>
                <w:rFonts w:hint="eastAsia"/>
              </w:rPr>
              <w:t>必须</w:t>
            </w:r>
            <w:r>
              <w:rPr>
                <w:rFonts w:hint="eastAsia"/>
              </w:rPr>
              <w:t xml:space="preserve"> - </w:t>
            </w:r>
            <w:r>
              <w:rPr>
                <w:rFonts w:hint="eastAsia"/>
                <w:b/>
                <w:bCs/>
              </w:rPr>
              <w:t>系统边界图</w:t>
            </w:r>
            <w:r>
              <w:rPr>
                <w:rFonts w:hint="eastAsia"/>
                <w:b/>
                <w:bCs/>
              </w:rPr>
              <w:t xml:space="preserve">: </w:t>
            </w:r>
            <w:r>
              <w:rPr>
                <w:rFonts w:hint="eastAsia"/>
              </w:rPr>
              <w:t>应确定系统模型的范围，并准备一个示意性系统边界图</w:t>
            </w:r>
            <w:r>
              <w:rPr>
                <w:rStyle w:val="afb"/>
              </w:rPr>
              <w:footnoteReference w:id="80"/>
            </w:r>
            <w:r>
              <w:rPr>
                <w:rFonts w:hint="eastAsia"/>
              </w:rPr>
              <w:t>,</w:t>
            </w:r>
            <w:r>
              <w:rPr>
                <w:rStyle w:val="afb"/>
              </w:rPr>
              <w:footnoteReference w:id="81"/>
            </w:r>
            <w:r>
              <w:rPr>
                <w:rFonts w:hint="eastAsia"/>
              </w:rPr>
              <w:t>。除了包含的生命周期阶段外，还应提供不同类型交付物的以下内容（</w:t>
            </w:r>
            <w:r>
              <w:rPr>
                <w:rFonts w:hint="eastAsia"/>
              </w:rPr>
              <w:t>6.6.2</w:t>
            </w:r>
            <w:r>
              <w:rPr>
                <w:rFonts w:hint="eastAsia"/>
              </w:rPr>
              <w:t>）：</w:t>
            </w:r>
            <w:r>
              <w:rPr>
                <w:rFonts w:hint="eastAsia"/>
              </w:rPr>
              <w:t xml:space="preserve">[ISO!]  </w:t>
            </w:r>
          </w:p>
          <w:p w14:paraId="203748C7" w14:textId="77777777" w:rsidR="00D16BE9" w:rsidRDefault="00AC4FA2">
            <w:pPr>
              <w:pStyle w:val="0"/>
              <w:ind w:firstLineChars="200" w:firstLine="420"/>
            </w:pPr>
            <w:proofErr w:type="spellStart"/>
            <w:r>
              <w:rPr>
                <w:rFonts w:hint="eastAsia"/>
              </w:rPr>
              <w:t>IV.a</w:t>
            </w:r>
            <w:proofErr w:type="spellEnd"/>
            <w:r>
              <w:rPr>
                <w:rFonts w:hint="eastAsia"/>
              </w:rPr>
              <w:t xml:space="preserve">) </w:t>
            </w:r>
            <w:r>
              <w:rPr>
                <w:rFonts w:hint="eastAsia"/>
              </w:rPr>
              <w:t>对于单一操作单元过程：应表示的过程步骤。</w:t>
            </w:r>
            <w:r>
              <w:rPr>
                <w:rFonts w:hint="eastAsia"/>
              </w:rPr>
              <w:t xml:space="preserve">  </w:t>
            </w:r>
          </w:p>
          <w:p w14:paraId="03EFB185" w14:textId="77777777" w:rsidR="00D16BE9" w:rsidRDefault="00AC4FA2">
            <w:pPr>
              <w:pStyle w:val="0"/>
              <w:ind w:firstLineChars="200" w:firstLine="420"/>
            </w:pPr>
            <w:proofErr w:type="spellStart"/>
            <w:r>
              <w:rPr>
                <w:rFonts w:hint="eastAsia"/>
              </w:rPr>
              <w:t>IV.b</w:t>
            </w:r>
            <w:proofErr w:type="spellEnd"/>
            <w:r>
              <w:rPr>
                <w:rFonts w:hint="eastAsia"/>
              </w:rPr>
              <w:t xml:space="preserve">) </w:t>
            </w:r>
            <w:r>
              <w:rPr>
                <w:rFonts w:hint="eastAsia"/>
              </w:rPr>
              <w:t>对于黑箱单元过程：应表示的过程链、工厂、现场等，以及包括的第一个和最后一个过程步骤。</w:t>
            </w:r>
            <w:r>
              <w:rPr>
                <w:rFonts w:hint="eastAsia"/>
              </w:rPr>
              <w:t xml:space="preserve">  </w:t>
            </w:r>
          </w:p>
          <w:p w14:paraId="1D79E9C6" w14:textId="77777777" w:rsidR="00D16BE9" w:rsidRDefault="00AC4FA2">
            <w:pPr>
              <w:pStyle w:val="0"/>
              <w:ind w:firstLineChars="200" w:firstLine="420"/>
            </w:pPr>
            <w:proofErr w:type="spellStart"/>
            <w:r>
              <w:rPr>
                <w:rFonts w:hint="eastAsia"/>
              </w:rPr>
              <w:t>IV.c</w:t>
            </w:r>
            <w:proofErr w:type="spellEnd"/>
            <w:r>
              <w:rPr>
                <w:rFonts w:hint="eastAsia"/>
              </w:rPr>
              <w:t xml:space="preserve">) </w:t>
            </w:r>
            <w:r>
              <w:rPr>
                <w:rFonts w:hint="eastAsia"/>
              </w:rPr>
              <w:t>对于</w:t>
            </w:r>
            <w:r>
              <w:rPr>
                <w:rFonts w:hint="eastAsia"/>
              </w:rPr>
              <w:t>LCI</w:t>
            </w:r>
            <w:r>
              <w:rPr>
                <w:rFonts w:hint="eastAsia"/>
              </w:rPr>
              <w:t>结果、</w:t>
            </w:r>
            <w:r>
              <w:rPr>
                <w:rFonts w:hint="eastAsia"/>
              </w:rPr>
              <w:t>LCIA</w:t>
            </w:r>
            <w:r>
              <w:rPr>
                <w:rFonts w:hint="eastAsia"/>
              </w:rPr>
              <w:t>结果和</w:t>
            </w:r>
            <w:proofErr w:type="gramStart"/>
            <w:r>
              <w:rPr>
                <w:rFonts w:hint="eastAsia"/>
              </w:rPr>
              <w:t>非比较</w:t>
            </w:r>
            <w:proofErr w:type="gramEnd"/>
            <w:r>
              <w:rPr>
                <w:rFonts w:hint="eastAsia"/>
              </w:rPr>
              <w:t>LCA</w:t>
            </w:r>
            <w:r>
              <w:rPr>
                <w:rFonts w:hint="eastAsia"/>
              </w:rPr>
              <w:t>研究：包含的生命周期阶段。最后，应给出包括的第一个和</w:t>
            </w:r>
            <w:r>
              <w:rPr>
                <w:rFonts w:hint="eastAsia"/>
              </w:rPr>
              <w:t>/</w:t>
            </w:r>
            <w:r>
              <w:rPr>
                <w:rFonts w:hint="eastAsia"/>
              </w:rPr>
              <w:t>或最后一个过程步骤，除非生命周期以摇篮或坟墓开始或结束。</w:t>
            </w:r>
            <w:r>
              <w:rPr>
                <w:rFonts w:hint="eastAsia"/>
              </w:rPr>
              <w:t xml:space="preserve">  </w:t>
            </w:r>
          </w:p>
          <w:p w14:paraId="690A1C15" w14:textId="77777777" w:rsidR="00D16BE9" w:rsidRDefault="00AC4FA2">
            <w:pPr>
              <w:pStyle w:val="0"/>
              <w:ind w:firstLineChars="200" w:firstLine="420"/>
            </w:pPr>
            <w:proofErr w:type="spellStart"/>
            <w:r>
              <w:rPr>
                <w:rFonts w:hint="eastAsia"/>
              </w:rPr>
              <w:t>IV.d</w:t>
            </w:r>
            <w:proofErr w:type="spellEnd"/>
            <w:r>
              <w:rPr>
                <w:rFonts w:hint="eastAsia"/>
              </w:rPr>
              <w:t xml:space="preserve">) </w:t>
            </w:r>
            <w:r>
              <w:rPr>
                <w:rFonts w:hint="eastAsia"/>
              </w:rPr>
              <w:t>对于比较</w:t>
            </w:r>
            <w:r>
              <w:rPr>
                <w:rFonts w:hint="eastAsia"/>
              </w:rPr>
              <w:t>LCA</w:t>
            </w:r>
            <w:r>
              <w:rPr>
                <w:rFonts w:hint="eastAsia"/>
              </w:rPr>
              <w:t>研究：每个比较选项的包含生命周期阶段。此外，应给出每个选项的第一个和</w:t>
            </w:r>
            <w:r>
              <w:rPr>
                <w:rFonts w:hint="eastAsia"/>
              </w:rPr>
              <w:t>/</w:t>
            </w:r>
            <w:r>
              <w:rPr>
                <w:rFonts w:hint="eastAsia"/>
              </w:rPr>
              <w:t>或最后一个过程步骤，除非各自的生命周期以摇篮或坟墓开始或结束。</w:t>
            </w:r>
            <w:r>
              <w:rPr>
                <w:rFonts w:hint="eastAsia"/>
              </w:rPr>
              <w:t xml:space="preserve">  </w:t>
            </w:r>
          </w:p>
          <w:p w14:paraId="43E43296" w14:textId="77777777" w:rsidR="00D16BE9" w:rsidRDefault="00AC4FA2">
            <w:pPr>
              <w:pStyle w:val="0"/>
              <w:ind w:firstLineChars="200" w:firstLine="420"/>
            </w:pPr>
            <w:proofErr w:type="spellStart"/>
            <w:r>
              <w:rPr>
                <w:rFonts w:hint="eastAsia"/>
              </w:rPr>
              <w:t>IV.e</w:t>
            </w:r>
            <w:proofErr w:type="spellEnd"/>
            <w:r>
              <w:rPr>
                <w:rFonts w:hint="eastAsia"/>
              </w:rPr>
              <w:t xml:space="preserve">) </w:t>
            </w:r>
            <w:r>
              <w:rPr>
                <w:rFonts w:hint="eastAsia"/>
              </w:rPr>
              <w:t>流程图：特别是对于前景系统，建议准备主要过程步骤的技术流程图。</w:t>
            </w:r>
            <w:r>
              <w:rPr>
                <w:rFonts w:hint="eastAsia"/>
              </w:rPr>
              <w:t xml:space="preserve">  </w:t>
            </w:r>
          </w:p>
          <w:p w14:paraId="24757FFB" w14:textId="77777777" w:rsidR="00D16BE9" w:rsidRDefault="00AC4FA2">
            <w:pPr>
              <w:pStyle w:val="0"/>
              <w:ind w:firstLineChars="200" w:firstLine="420"/>
            </w:pPr>
            <w:r>
              <w:rPr>
                <w:rFonts w:hint="eastAsia"/>
              </w:rPr>
              <w:t xml:space="preserve">V) </w:t>
            </w:r>
            <w:r>
              <w:rPr>
                <w:rFonts w:hint="eastAsia"/>
              </w:rPr>
              <w:t>必须</w:t>
            </w:r>
            <w:r>
              <w:rPr>
                <w:rFonts w:hint="eastAsia"/>
              </w:rPr>
              <w:t xml:space="preserve"> - </w:t>
            </w:r>
            <w:r>
              <w:rPr>
                <w:rFonts w:hint="eastAsia"/>
                <w:b/>
                <w:bCs/>
              </w:rPr>
              <w:t>排除列表</w:t>
            </w:r>
            <w:r>
              <w:rPr>
                <w:rFonts w:hint="eastAsia"/>
                <w:b/>
                <w:bCs/>
              </w:rPr>
              <w:t xml:space="preserve">: </w:t>
            </w:r>
            <w:r>
              <w:rPr>
                <w:rFonts w:hint="eastAsia"/>
              </w:rPr>
              <w:t>准备初步的排除列表，列出任何类型的活动、特定过程、产品和废物流、基本流量或其他预计将被排除的部分（</w:t>
            </w:r>
            <w:r>
              <w:rPr>
                <w:rFonts w:hint="eastAsia"/>
              </w:rPr>
              <w:t>6.6.2</w:t>
            </w:r>
            <w:r>
              <w:rPr>
                <w:rFonts w:hint="eastAsia"/>
              </w:rPr>
              <w:t>）。</w:t>
            </w:r>
            <w:r>
              <w:rPr>
                <w:rFonts w:hint="eastAsia"/>
              </w:rPr>
              <w:t xml:space="preserve">[ISO+]  </w:t>
            </w:r>
          </w:p>
          <w:p w14:paraId="4ABB91B5" w14:textId="77777777" w:rsidR="00D16BE9" w:rsidRDefault="00AC4FA2">
            <w:pPr>
              <w:pStyle w:val="0"/>
              <w:ind w:firstLineChars="200" w:firstLine="420"/>
            </w:pPr>
            <w:r>
              <w:rPr>
                <w:rFonts w:hint="eastAsia"/>
              </w:rPr>
              <w:t>注：该初步列表应在研究结束时迭代更新以反映情况。</w:t>
            </w:r>
            <w:r>
              <w:rPr>
                <w:rFonts w:hint="eastAsia"/>
              </w:rPr>
              <w:t xml:space="preserve">**  </w:t>
            </w:r>
          </w:p>
          <w:p w14:paraId="18D19836" w14:textId="77777777" w:rsidR="00D16BE9" w:rsidRDefault="00AC4FA2">
            <w:pPr>
              <w:pStyle w:val="0"/>
              <w:ind w:firstLineChars="200" w:firstLine="420"/>
            </w:pPr>
            <w:r>
              <w:rPr>
                <w:rFonts w:hint="eastAsia"/>
              </w:rPr>
              <w:t>注：任何最终排除都需要根据切割标准进行合理化，并可能限制数据集的适用性或从比较研究中得出的结论。</w:t>
            </w:r>
            <w:r>
              <w:rPr>
                <w:rFonts w:hint="eastAsia"/>
              </w:rPr>
              <w:t xml:space="preserve"> </w:t>
            </w:r>
          </w:p>
          <w:p w14:paraId="3BC8FFB9" w14:textId="77777777" w:rsidR="00D16BE9" w:rsidRDefault="00AC4FA2">
            <w:pPr>
              <w:pStyle w:val="0"/>
              <w:ind w:firstLineChars="200" w:firstLine="420"/>
            </w:pPr>
            <w:r>
              <w:rPr>
                <w:rFonts w:hint="eastAsia"/>
              </w:rPr>
              <w:t xml:space="preserve">VI) </w:t>
            </w:r>
            <w:r>
              <w:rPr>
                <w:rFonts w:hint="eastAsia"/>
              </w:rPr>
              <w:t>必须</w:t>
            </w:r>
            <w:r>
              <w:rPr>
                <w:rFonts w:hint="eastAsia"/>
              </w:rPr>
              <w:t xml:space="preserve"> - </w:t>
            </w:r>
            <w:r>
              <w:rPr>
                <w:rFonts w:hint="eastAsia"/>
                <w:b/>
                <w:bCs/>
              </w:rPr>
              <w:t>部分系统和系统</w:t>
            </w:r>
            <w:r>
              <w:rPr>
                <w:rFonts w:hint="eastAsia"/>
                <w:b/>
                <w:bCs/>
              </w:rPr>
              <w:t>-</w:t>
            </w:r>
            <w:r>
              <w:rPr>
                <w:rFonts w:hint="eastAsia"/>
                <w:b/>
                <w:bCs/>
              </w:rPr>
              <w:t>系统关系</w:t>
            </w:r>
            <w:r>
              <w:rPr>
                <w:rFonts w:hint="eastAsia"/>
                <w:b/>
                <w:bCs/>
              </w:rPr>
              <w:t>:</w:t>
            </w:r>
            <w:r>
              <w:rPr>
                <w:rFonts w:hint="eastAsia"/>
              </w:rPr>
              <w:t xml:space="preserve"> </w:t>
            </w:r>
            <w:r>
              <w:rPr>
                <w:rFonts w:hint="eastAsia"/>
              </w:rPr>
              <w:t>对于具有部分系统关系的部分或具有系统</w:t>
            </w:r>
            <w:r>
              <w:rPr>
                <w:rFonts w:hint="eastAsia"/>
              </w:rPr>
              <w:t>-</w:t>
            </w:r>
            <w:r>
              <w:rPr>
                <w:rFonts w:hint="eastAsia"/>
              </w:rPr>
              <w:t>系统关系的系统研究，应获取有关对相关系统及其数据影响的数据，只要这符合研究的目标和范围（</w:t>
            </w:r>
            <w:r>
              <w:rPr>
                <w:rFonts w:hint="eastAsia"/>
              </w:rPr>
              <w:t>6.6.2</w:t>
            </w:r>
            <w:r>
              <w:rPr>
                <w:rFonts w:hint="eastAsia"/>
              </w:rPr>
              <w:t>）。第</w:t>
            </w:r>
            <w:r>
              <w:rPr>
                <w:rFonts w:hint="eastAsia"/>
              </w:rPr>
              <w:t>7.2.2</w:t>
            </w:r>
            <w:r>
              <w:rPr>
                <w:rFonts w:hint="eastAsia"/>
              </w:rPr>
              <w:t>章中的相关框提供了更多信息。</w:t>
            </w:r>
            <w:r>
              <w:rPr>
                <w:rFonts w:hint="eastAsia"/>
              </w:rPr>
              <w:t xml:space="preserve">[ISO!]  </w:t>
            </w:r>
          </w:p>
          <w:p w14:paraId="29072736" w14:textId="77777777" w:rsidR="00D16BE9" w:rsidRDefault="00AC4FA2">
            <w:pPr>
              <w:pStyle w:val="0"/>
              <w:ind w:firstLineChars="200" w:firstLine="420"/>
            </w:pPr>
            <w:r>
              <w:rPr>
                <w:rFonts w:hint="eastAsia"/>
              </w:rPr>
              <w:lastRenderedPageBreak/>
              <w:t xml:space="preserve">VII) </w:t>
            </w:r>
            <w:r>
              <w:rPr>
                <w:rFonts w:hint="eastAsia"/>
              </w:rPr>
              <w:t>必须</w:t>
            </w:r>
            <w:r>
              <w:rPr>
                <w:rFonts w:hint="eastAsia"/>
              </w:rPr>
              <w:t xml:space="preserve"> - </w:t>
            </w:r>
            <w:r>
              <w:rPr>
                <w:rFonts w:hint="eastAsia"/>
                <w:b/>
                <w:bCs/>
              </w:rPr>
              <w:t>系统外部补偿</w:t>
            </w:r>
            <w:r>
              <w:rPr>
                <w:rFonts w:hint="eastAsia"/>
                <w:b/>
                <w:bCs/>
              </w:rPr>
              <w:t xml:space="preserve">: </w:t>
            </w:r>
            <w:r>
              <w:rPr>
                <w:rFonts w:hint="eastAsia"/>
              </w:rPr>
              <w:t>系统外的补偿排放（例如，通过</w:t>
            </w:r>
            <w:proofErr w:type="gramStart"/>
            <w:r>
              <w:rPr>
                <w:rFonts w:hint="eastAsia"/>
              </w:rPr>
              <w:t>清洁发展</w:t>
            </w:r>
            <w:proofErr w:type="gramEnd"/>
            <w:r>
              <w:rPr>
                <w:rFonts w:hint="eastAsia"/>
              </w:rPr>
              <w:t>机制的碳补偿、</w:t>
            </w:r>
            <w:proofErr w:type="gramStart"/>
            <w:r>
              <w:rPr>
                <w:rFonts w:hint="eastAsia"/>
              </w:rPr>
              <w:t>系统外碳信用</w:t>
            </w:r>
            <w:proofErr w:type="gramEnd"/>
            <w:r>
              <w:rPr>
                <w:rFonts w:hint="eastAsia"/>
              </w:rPr>
              <w:t>等）和其他类似措施不得包含在系统边界内，只要这些措施与结果相关。这些相关的（减少的）排放不得整合到清单中或用于</w:t>
            </w:r>
            <w:r>
              <w:rPr>
                <w:rFonts w:hint="eastAsia"/>
              </w:rPr>
              <w:t>LCA</w:t>
            </w:r>
            <w:r>
              <w:rPr>
                <w:rFonts w:hint="eastAsia"/>
              </w:rPr>
              <w:t>结果解释（</w:t>
            </w:r>
            <w:r>
              <w:rPr>
                <w:rFonts w:hint="eastAsia"/>
              </w:rPr>
              <w:t>6.6.2</w:t>
            </w:r>
            <w:r>
              <w:rPr>
                <w:rFonts w:hint="eastAsia"/>
              </w:rPr>
              <w:t>）。</w:t>
            </w:r>
            <w:r>
              <w:rPr>
                <w:rFonts w:hint="eastAsia"/>
              </w:rPr>
              <w:t xml:space="preserve">[ISO+]  </w:t>
            </w:r>
          </w:p>
          <w:p w14:paraId="127815A4" w14:textId="77777777" w:rsidR="00D16BE9" w:rsidRDefault="00AC4FA2">
            <w:pPr>
              <w:pStyle w:val="0"/>
              <w:ind w:firstLineChars="200" w:firstLine="420"/>
            </w:pPr>
            <w:r>
              <w:rPr>
                <w:rFonts w:hint="eastAsia"/>
              </w:rPr>
              <w:t xml:space="preserve">VIII) </w:t>
            </w:r>
            <w:r>
              <w:rPr>
                <w:rFonts w:hint="eastAsia"/>
              </w:rPr>
              <w:t>必须</w:t>
            </w:r>
            <w:r>
              <w:rPr>
                <w:rFonts w:hint="eastAsia"/>
              </w:rPr>
              <w:t xml:space="preserve"> - </w:t>
            </w:r>
            <w:r>
              <w:rPr>
                <w:rFonts w:hint="eastAsia"/>
                <w:b/>
                <w:bCs/>
              </w:rPr>
              <w:t>定量切割标准</w:t>
            </w:r>
            <w:r>
              <w:rPr>
                <w:rFonts w:hint="eastAsia"/>
                <w:b/>
                <w:bCs/>
              </w:rPr>
              <w:t>:</w:t>
            </w:r>
            <w:r>
              <w:rPr>
                <w:rFonts w:hint="eastAsia"/>
              </w:rPr>
              <w:t xml:space="preserve"> </w:t>
            </w:r>
            <w:r>
              <w:rPr>
                <w:rFonts w:hint="eastAsia"/>
              </w:rPr>
              <w:t>确定适用于分析系统的产品、废物和基本流量的切割百分比值，这些流量穿过系统边界，但未在清单中定量</w:t>
            </w:r>
            <w:r>
              <w:rPr>
                <w:rStyle w:val="afb"/>
              </w:rPr>
              <w:footnoteReference w:id="82"/>
            </w:r>
            <w:r>
              <w:rPr>
                <w:rFonts w:hint="eastAsia"/>
              </w:rPr>
              <w:t>包含</w:t>
            </w:r>
            <w:r>
              <w:rPr>
                <w:rStyle w:val="afb"/>
              </w:rPr>
              <w:footnoteReference w:id="83"/>
            </w:r>
            <w:r>
              <w:rPr>
                <w:rFonts w:hint="eastAsia"/>
              </w:rPr>
              <w:t>，如下所示（</w:t>
            </w:r>
            <w:r>
              <w:rPr>
                <w:rFonts w:hint="eastAsia"/>
              </w:rPr>
              <w:t>6.6.3</w:t>
            </w:r>
            <w:r>
              <w:rPr>
                <w:rFonts w:hint="eastAsia"/>
              </w:rPr>
              <w:t>）：</w:t>
            </w:r>
            <w:r>
              <w:rPr>
                <w:rFonts w:hint="eastAsia"/>
              </w:rPr>
              <w:t xml:space="preserve">  </w:t>
            </w:r>
          </w:p>
          <w:p w14:paraId="23E2F1F2" w14:textId="77777777" w:rsidR="00D16BE9" w:rsidRDefault="00AC4FA2">
            <w:pPr>
              <w:pStyle w:val="0"/>
              <w:ind w:firstLineChars="200" w:firstLine="420"/>
            </w:pPr>
            <w:proofErr w:type="spellStart"/>
            <w:r>
              <w:rPr>
                <w:rFonts w:hint="eastAsia"/>
              </w:rPr>
              <w:t>VIII.a</w:t>
            </w:r>
            <w:proofErr w:type="spellEnd"/>
            <w:r>
              <w:rPr>
                <w:rFonts w:hint="eastAsia"/>
              </w:rPr>
              <w:t xml:space="preserve">) </w:t>
            </w:r>
            <w:r>
              <w:rPr>
                <w:rFonts w:hint="eastAsia"/>
              </w:rPr>
              <w:t>总体环境影响：切割百分比值通常应与系统总体环境影响的定量覆盖程度相关</w:t>
            </w:r>
            <w:r>
              <w:rPr>
                <w:rStyle w:val="afb"/>
              </w:rPr>
              <w:footnoteReference w:id="84"/>
            </w:r>
            <w:r>
              <w:rPr>
                <w:rFonts w:hint="eastAsia"/>
              </w:rPr>
              <w:t>。对于比较研究，切割还应始终涉及质量和能量。有两种替代方法可以处理总体环境影响：</w:t>
            </w:r>
            <w:r>
              <w:rPr>
                <w:rFonts w:hint="eastAsia"/>
              </w:rPr>
              <w:t xml:space="preserve">[ISO!]  </w:t>
            </w:r>
          </w:p>
          <w:p w14:paraId="5468A1B0" w14:textId="77777777" w:rsidR="00D16BE9" w:rsidRDefault="00AC4FA2">
            <w:pPr>
              <w:pStyle w:val="0"/>
              <w:ind w:firstLineChars="200" w:firstLine="420"/>
            </w:pPr>
            <w:proofErr w:type="spellStart"/>
            <w:r>
              <w:rPr>
                <w:rFonts w:hint="eastAsia"/>
              </w:rPr>
              <w:t>VIII.a.i</w:t>
            </w:r>
            <w:proofErr w:type="spellEnd"/>
            <w:r>
              <w:rPr>
                <w:rFonts w:hint="eastAsia"/>
              </w:rPr>
              <w:t xml:space="preserve">) a) </w:t>
            </w:r>
            <w:r>
              <w:rPr>
                <w:rFonts w:hint="eastAsia"/>
              </w:rPr>
              <w:t>对</w:t>
            </w:r>
            <w:proofErr w:type="gramStart"/>
            <w:r>
              <w:rPr>
                <w:rFonts w:hint="eastAsia"/>
              </w:rPr>
              <w:t>每个需</w:t>
            </w:r>
            <w:proofErr w:type="gramEnd"/>
            <w:r>
              <w:rPr>
                <w:rFonts w:hint="eastAsia"/>
              </w:rPr>
              <w:t>包含的影响类别单独应用切割</w:t>
            </w:r>
            <w:r>
              <w:rPr>
                <w:rStyle w:val="afb"/>
              </w:rPr>
              <w:footnoteReference w:id="85"/>
            </w:r>
            <w:r>
              <w:rPr>
                <w:rFonts w:hint="eastAsia"/>
              </w:rPr>
              <w:t>。这要求在该点已确定</w:t>
            </w:r>
            <w:r>
              <w:rPr>
                <w:rFonts w:hint="eastAsia"/>
              </w:rPr>
              <w:t>LCIA</w:t>
            </w:r>
            <w:r>
              <w:rPr>
                <w:rFonts w:hint="eastAsia"/>
              </w:rPr>
              <w:t>方法；见第</w:t>
            </w:r>
            <w:r>
              <w:rPr>
                <w:rFonts w:hint="eastAsia"/>
              </w:rPr>
              <w:t>6.7.7</w:t>
            </w:r>
            <w:r>
              <w:rPr>
                <w:rFonts w:hint="eastAsia"/>
              </w:rPr>
              <w:t>章。</w:t>
            </w:r>
            <w:r>
              <w:rPr>
                <w:rFonts w:hint="eastAsia"/>
              </w:rPr>
              <w:t xml:space="preserve">  </w:t>
            </w:r>
          </w:p>
          <w:p w14:paraId="4D0FAF6F" w14:textId="77777777" w:rsidR="00D16BE9" w:rsidRDefault="00AC4FA2">
            <w:pPr>
              <w:pStyle w:val="0"/>
              <w:ind w:firstLineChars="200" w:firstLine="420"/>
            </w:pPr>
            <w:proofErr w:type="spellStart"/>
            <w:r>
              <w:rPr>
                <w:rFonts w:hint="eastAsia"/>
              </w:rPr>
              <w:t>VIII.a.ii</w:t>
            </w:r>
            <w:proofErr w:type="spellEnd"/>
            <w:r>
              <w:rPr>
                <w:rFonts w:hint="eastAsia"/>
              </w:rPr>
              <w:t xml:space="preserve">) b) </w:t>
            </w:r>
            <w:r>
              <w:rPr>
                <w:rFonts w:hint="eastAsia"/>
              </w:rPr>
              <w:t>对标准化和加权的总体环境影响应用切割。这要求在该点已确定</w:t>
            </w:r>
            <w:r>
              <w:rPr>
                <w:rFonts w:hint="eastAsia"/>
              </w:rPr>
              <w:t>LCIA</w:t>
            </w:r>
            <w:r>
              <w:rPr>
                <w:rFonts w:hint="eastAsia"/>
              </w:rPr>
              <w:t>方法、标准化基础和加权集；见第</w:t>
            </w:r>
            <w:r>
              <w:rPr>
                <w:rFonts w:hint="eastAsia"/>
              </w:rPr>
              <w:t>6.7.7</w:t>
            </w:r>
            <w:r>
              <w:rPr>
                <w:rFonts w:hint="eastAsia"/>
              </w:rPr>
              <w:t>章。</w:t>
            </w:r>
            <w:r>
              <w:rPr>
                <w:rFonts w:hint="eastAsia"/>
              </w:rPr>
              <w:t xml:space="preserve">  </w:t>
            </w:r>
          </w:p>
          <w:p w14:paraId="6DCA0EA3" w14:textId="77777777" w:rsidR="00D16BE9" w:rsidRDefault="00AC4FA2">
            <w:pPr>
              <w:pStyle w:val="0"/>
              <w:ind w:firstLineChars="200" w:firstLine="420"/>
            </w:pPr>
            <w:proofErr w:type="spellStart"/>
            <w:r>
              <w:rPr>
                <w:rFonts w:hint="eastAsia"/>
              </w:rPr>
              <w:t>VIII.b</w:t>
            </w:r>
            <w:proofErr w:type="spellEnd"/>
            <w:r>
              <w:rPr>
                <w:rFonts w:hint="eastAsia"/>
              </w:rPr>
              <w:t xml:space="preserve">) </w:t>
            </w:r>
            <w:r>
              <w:rPr>
                <w:rFonts w:hint="eastAsia"/>
              </w:rPr>
              <w:t>确定目标切割百分比：目标定量切割</w:t>
            </w:r>
            <w:r>
              <w:rPr>
                <w:rFonts w:hint="eastAsia"/>
              </w:rPr>
              <w:t>/</w:t>
            </w:r>
            <w:r>
              <w:rPr>
                <w:rFonts w:hint="eastAsia"/>
              </w:rPr>
              <w:t>完整性百分比</w:t>
            </w:r>
            <w:proofErr w:type="gramStart"/>
            <w:r>
              <w:rPr>
                <w:rFonts w:hint="eastAsia"/>
              </w:rPr>
              <w:t>应如下</w:t>
            </w:r>
            <w:proofErr w:type="gramEnd"/>
            <w:r>
              <w:rPr>
                <w:rFonts w:hint="eastAsia"/>
              </w:rPr>
              <w:t>确定：</w:t>
            </w:r>
            <w:r>
              <w:rPr>
                <w:rFonts w:hint="eastAsia"/>
              </w:rPr>
              <w:t xml:space="preserve">  </w:t>
            </w:r>
          </w:p>
          <w:p w14:paraId="7BA070D5" w14:textId="77777777" w:rsidR="00D16BE9" w:rsidRDefault="00AC4FA2">
            <w:pPr>
              <w:pStyle w:val="0"/>
              <w:ind w:firstLineChars="200" w:firstLine="420"/>
            </w:pPr>
            <w:proofErr w:type="spellStart"/>
            <w:r>
              <w:rPr>
                <w:rFonts w:hint="eastAsia"/>
              </w:rPr>
              <w:t>VIII.b.i</w:t>
            </w:r>
            <w:proofErr w:type="spellEnd"/>
            <w:r>
              <w:rPr>
                <w:rFonts w:hint="eastAsia"/>
              </w:rPr>
              <w:t xml:space="preserve">) </w:t>
            </w:r>
            <w:r>
              <w:rPr>
                <w:rFonts w:hint="eastAsia"/>
              </w:rPr>
              <w:t>对于单元过程、</w:t>
            </w:r>
            <w:r>
              <w:rPr>
                <w:rFonts w:hint="eastAsia"/>
              </w:rPr>
              <w:t>LCI</w:t>
            </w:r>
            <w:r>
              <w:rPr>
                <w:rFonts w:hint="eastAsia"/>
              </w:rPr>
              <w:t>结果和</w:t>
            </w:r>
            <w:r>
              <w:rPr>
                <w:rFonts w:hint="eastAsia"/>
              </w:rPr>
              <w:t>LCIA</w:t>
            </w:r>
            <w:r>
              <w:rPr>
                <w:rFonts w:hint="eastAsia"/>
              </w:rPr>
              <w:t>结果：切割值已经在目标阶段定义（例如，“开发</w:t>
            </w:r>
            <w:r>
              <w:rPr>
                <w:rFonts w:hint="eastAsia"/>
              </w:rPr>
              <w:t>95%</w:t>
            </w:r>
            <w:r>
              <w:rPr>
                <w:rFonts w:hint="eastAsia"/>
              </w:rPr>
              <w:t>完整性的单操作单元过程数据集”）或应从迭代范围步骤中的预期应用的完整性需求中推导。</w:t>
            </w:r>
            <w:r>
              <w:rPr>
                <w:rFonts w:hint="eastAsia"/>
              </w:rPr>
              <w:t xml:space="preserve">  </w:t>
            </w:r>
          </w:p>
          <w:p w14:paraId="551591B1" w14:textId="77777777" w:rsidR="00D16BE9" w:rsidRDefault="00AC4FA2">
            <w:pPr>
              <w:pStyle w:val="0"/>
              <w:ind w:firstLineChars="200" w:firstLine="420"/>
            </w:pPr>
            <w:proofErr w:type="spellStart"/>
            <w:r>
              <w:rPr>
                <w:rFonts w:hint="eastAsia"/>
              </w:rPr>
              <w:t>VIII.b.ii</w:t>
            </w:r>
            <w:proofErr w:type="spellEnd"/>
            <w:r>
              <w:rPr>
                <w:rFonts w:hint="eastAsia"/>
              </w:rPr>
              <w:t xml:space="preserve">) </w:t>
            </w:r>
            <w:r>
              <w:rPr>
                <w:rFonts w:hint="eastAsia"/>
              </w:rPr>
              <w:t>对于</w:t>
            </w:r>
            <w:proofErr w:type="gramStart"/>
            <w:r>
              <w:rPr>
                <w:rFonts w:hint="eastAsia"/>
              </w:rPr>
              <w:t>非比较</w:t>
            </w:r>
            <w:proofErr w:type="gramEnd"/>
            <w:r>
              <w:rPr>
                <w:rFonts w:hint="eastAsia"/>
              </w:rPr>
              <w:t>LCA</w:t>
            </w:r>
            <w:r>
              <w:rPr>
                <w:rFonts w:hint="eastAsia"/>
              </w:rPr>
              <w:t>研究：切割值已根据在分析系统中的关键贡献过程和基本流量的兴趣程度确定；这通常在研究目标中定义。</w:t>
            </w:r>
            <w:r>
              <w:rPr>
                <w:rFonts w:hint="eastAsia"/>
              </w:rPr>
              <w:t xml:space="preserve">  </w:t>
            </w:r>
          </w:p>
          <w:p w14:paraId="378305F3" w14:textId="77777777" w:rsidR="00D16BE9" w:rsidRDefault="00AC4FA2">
            <w:pPr>
              <w:pStyle w:val="0"/>
              <w:ind w:firstLineChars="200" w:firstLine="420"/>
            </w:pPr>
            <w:proofErr w:type="spellStart"/>
            <w:r>
              <w:rPr>
                <w:rFonts w:hint="eastAsia"/>
              </w:rPr>
              <w:t>VIII.b.iii</w:t>
            </w:r>
            <w:proofErr w:type="spellEnd"/>
            <w:r>
              <w:rPr>
                <w:rFonts w:hint="eastAsia"/>
              </w:rPr>
              <w:t xml:space="preserve">) </w:t>
            </w:r>
            <w:r>
              <w:rPr>
                <w:rFonts w:hint="eastAsia"/>
              </w:rPr>
              <w:t>对于比较</w:t>
            </w:r>
            <w:r>
              <w:rPr>
                <w:rFonts w:hint="eastAsia"/>
              </w:rPr>
              <w:t>LCA</w:t>
            </w:r>
            <w:r>
              <w:rPr>
                <w:rFonts w:hint="eastAsia"/>
              </w:rPr>
              <w:t>研究：切割</w:t>
            </w:r>
            <w:proofErr w:type="gramStart"/>
            <w:r>
              <w:rPr>
                <w:rFonts w:hint="eastAsia"/>
              </w:rPr>
              <w:t>值根据</w:t>
            </w:r>
            <w:proofErr w:type="gramEnd"/>
            <w:r>
              <w:rPr>
                <w:rFonts w:hint="eastAsia"/>
              </w:rPr>
              <w:t>需要展示比较系统之间显著差异的精度、准确性和完整性确定。这是在</w:t>
            </w:r>
            <w:r>
              <w:rPr>
                <w:rFonts w:hint="eastAsia"/>
              </w:rPr>
              <w:t>LCA</w:t>
            </w:r>
            <w:r>
              <w:rPr>
                <w:rFonts w:hint="eastAsia"/>
              </w:rPr>
              <w:t>工作迭代中完成的，至少在初始</w:t>
            </w:r>
            <w:r>
              <w:rPr>
                <w:rFonts w:hint="eastAsia"/>
              </w:rPr>
              <w:t>LCI</w:t>
            </w:r>
            <w:r>
              <w:rPr>
                <w:rFonts w:hint="eastAsia"/>
              </w:rPr>
              <w:t>模型已建模和分析后进行。</w:t>
            </w:r>
            <w:r>
              <w:rPr>
                <w:rFonts w:hint="eastAsia"/>
              </w:rPr>
              <w:t xml:space="preserve">  </w:t>
            </w:r>
          </w:p>
          <w:p w14:paraId="3887FC2B" w14:textId="77777777" w:rsidR="00D16BE9" w:rsidRDefault="00AC4FA2">
            <w:pPr>
              <w:pStyle w:val="0"/>
              <w:ind w:firstLineChars="200" w:firstLine="420"/>
            </w:pPr>
            <w:r>
              <w:rPr>
                <w:rFonts w:hint="eastAsia"/>
              </w:rPr>
              <w:t>注：除非最初定义，否则切割值只能在初步范围阶段粗略估计，并需迭代调整。</w:t>
            </w:r>
            <w:r>
              <w:rPr>
                <w:rFonts w:hint="eastAsia"/>
              </w:rPr>
              <w:t xml:space="preserve">**  </w:t>
            </w:r>
          </w:p>
          <w:p w14:paraId="53E1BCA3" w14:textId="77777777" w:rsidR="00D16BE9" w:rsidRDefault="00AC4FA2">
            <w:pPr>
              <w:pStyle w:val="0"/>
              <w:ind w:firstLineChars="200" w:firstLine="420"/>
            </w:pPr>
            <w:r>
              <w:rPr>
                <w:rFonts w:hint="eastAsia"/>
              </w:rPr>
              <w:t>注：</w:t>
            </w:r>
            <w:proofErr w:type="gramStart"/>
            <w:r>
              <w:rPr>
                <w:rFonts w:hint="eastAsia"/>
              </w:rPr>
              <w:t>稍后对</w:t>
            </w:r>
            <w:proofErr w:type="gramEnd"/>
            <w:r>
              <w:rPr>
                <w:rFonts w:hint="eastAsia"/>
              </w:rPr>
              <w:t>最初设定的切割标准的任何偏差，例如由于数据缺失（见第</w:t>
            </w:r>
            <w:r>
              <w:rPr>
                <w:rFonts w:hint="eastAsia"/>
              </w:rPr>
              <w:t>7.4.2.11.3</w:t>
            </w:r>
            <w:r>
              <w:rPr>
                <w:rFonts w:hint="eastAsia"/>
              </w:rPr>
              <w:t>章关于处理缺失数据），应在随后的</w:t>
            </w:r>
            <w:r>
              <w:rPr>
                <w:rFonts w:hint="eastAsia"/>
              </w:rPr>
              <w:t>LCI</w:t>
            </w:r>
            <w:r>
              <w:rPr>
                <w:rFonts w:hint="eastAsia"/>
              </w:rPr>
              <w:t>数据收集和建模过程中识别，并在</w:t>
            </w:r>
            <w:r>
              <w:rPr>
                <w:rFonts w:hint="eastAsia"/>
              </w:rPr>
              <w:t>LCI/LCA</w:t>
            </w:r>
            <w:r>
              <w:rPr>
                <w:rFonts w:hint="eastAsia"/>
              </w:rPr>
              <w:t>研究结束时记录。最终实现的切割标准（以及任何可能的偏差）应报告并在解释阶段充分反映。如果是</w:t>
            </w:r>
            <w:r>
              <w:rPr>
                <w:rFonts w:hint="eastAsia"/>
              </w:rPr>
              <w:t>LCA</w:t>
            </w:r>
            <w:r>
              <w:rPr>
                <w:rFonts w:hint="eastAsia"/>
              </w:rPr>
              <w:t>研究，这可能会导致对</w:t>
            </w:r>
            <w:r>
              <w:rPr>
                <w:rFonts w:hint="eastAsia"/>
              </w:rPr>
              <w:t>LCI/LCA</w:t>
            </w:r>
            <w:r>
              <w:rPr>
                <w:rFonts w:hint="eastAsia"/>
              </w:rPr>
              <w:t>研究支持的预期应用进行修订。这些问题需要在</w:t>
            </w:r>
            <w:r>
              <w:rPr>
                <w:rFonts w:hint="eastAsia"/>
              </w:rPr>
              <w:t>LCA</w:t>
            </w:r>
            <w:r>
              <w:rPr>
                <w:rFonts w:hint="eastAsia"/>
              </w:rPr>
              <w:t>工作的相应阶段进行检查。</w:t>
            </w:r>
          </w:p>
        </w:tc>
      </w:tr>
    </w:tbl>
    <w:p w14:paraId="46CAC1AA" w14:textId="77777777" w:rsidR="00D16BE9" w:rsidRDefault="00AC4FA2">
      <w:pPr>
        <w:pStyle w:val="2"/>
        <w:spacing w:beforeLines="0" w:before="0" w:afterLines="0" w:after="0"/>
        <w:ind w:firstLineChars="200" w:firstLine="562"/>
        <w:rPr>
          <w:sz w:val="28"/>
          <w:szCs w:val="36"/>
        </w:rPr>
      </w:pPr>
      <w:bookmarkStart w:id="65" w:name="_Toc175603965"/>
      <w:r>
        <w:rPr>
          <w:rFonts w:hint="eastAsia"/>
          <w:sz w:val="28"/>
          <w:szCs w:val="36"/>
        </w:rPr>
        <w:lastRenderedPageBreak/>
        <w:t xml:space="preserve">6.7 </w:t>
      </w:r>
      <w:r>
        <w:rPr>
          <w:rFonts w:hint="eastAsia"/>
          <w:sz w:val="28"/>
          <w:szCs w:val="36"/>
        </w:rPr>
        <w:t>准备影响评估的基础</w:t>
      </w:r>
      <w:bookmarkEnd w:id="65"/>
    </w:p>
    <w:p w14:paraId="6B747850" w14:textId="77777777" w:rsidR="00D16BE9" w:rsidRDefault="00AC4FA2">
      <w:pPr>
        <w:pStyle w:val="0"/>
        <w:ind w:firstLineChars="200" w:firstLine="420"/>
      </w:pPr>
      <w:r>
        <w:rPr>
          <w:rFonts w:hint="eastAsia"/>
        </w:rPr>
        <w:t>（参见</w:t>
      </w:r>
      <w:r>
        <w:rPr>
          <w:rFonts w:hint="eastAsia"/>
        </w:rPr>
        <w:t xml:space="preserve">ISO 14044:2006 </w:t>
      </w:r>
      <w:r>
        <w:rPr>
          <w:rFonts w:hint="eastAsia"/>
        </w:rPr>
        <w:t>第</w:t>
      </w:r>
      <w:r>
        <w:rPr>
          <w:rFonts w:hint="eastAsia"/>
        </w:rPr>
        <w:t>4.2.3.4</w:t>
      </w:r>
      <w:r>
        <w:rPr>
          <w:rFonts w:hint="eastAsia"/>
        </w:rPr>
        <w:t>、</w:t>
      </w:r>
      <w:r>
        <w:rPr>
          <w:rFonts w:hint="eastAsia"/>
        </w:rPr>
        <w:t xml:space="preserve">4.4.2.2 </w:t>
      </w:r>
      <w:r>
        <w:rPr>
          <w:rFonts w:hint="eastAsia"/>
        </w:rPr>
        <w:t>和</w:t>
      </w:r>
      <w:r>
        <w:rPr>
          <w:rFonts w:hint="eastAsia"/>
        </w:rPr>
        <w:t xml:space="preserve"> 4.4.5</w:t>
      </w:r>
      <w:r>
        <w:rPr>
          <w:rFonts w:hint="eastAsia"/>
        </w:rPr>
        <w:t>章）</w:t>
      </w:r>
    </w:p>
    <w:p w14:paraId="6E3881EE" w14:textId="77777777" w:rsidR="00D16BE9" w:rsidRDefault="00AC4FA2">
      <w:pPr>
        <w:pStyle w:val="affd"/>
        <w:spacing w:beforeLines="0" w:before="0" w:afterLines="0" w:after="0"/>
        <w:ind w:firstLineChars="200" w:firstLine="482"/>
        <w:rPr>
          <w:sz w:val="24"/>
          <w:szCs w:val="40"/>
        </w:rPr>
      </w:pPr>
      <w:bookmarkStart w:id="66" w:name="_Toc175603966"/>
      <w:r>
        <w:rPr>
          <w:rFonts w:hint="eastAsia"/>
          <w:sz w:val="24"/>
          <w:szCs w:val="40"/>
        </w:rPr>
        <w:lastRenderedPageBreak/>
        <w:t xml:space="preserve">6.7.1 </w:t>
      </w:r>
      <w:r>
        <w:rPr>
          <w:rFonts w:hint="eastAsia"/>
          <w:sz w:val="24"/>
          <w:szCs w:val="40"/>
        </w:rPr>
        <w:t>引言和概述</w:t>
      </w:r>
      <w:bookmarkEnd w:id="66"/>
    </w:p>
    <w:p w14:paraId="08DD84D2" w14:textId="77777777" w:rsidR="00D16BE9" w:rsidRDefault="00AC4FA2">
      <w:pPr>
        <w:pStyle w:val="0"/>
        <w:ind w:firstLineChars="200" w:firstLine="420"/>
      </w:pPr>
      <w:r>
        <w:rPr>
          <w:rFonts w:hint="eastAsia"/>
        </w:rPr>
        <w:t>生命周期影响评估旨在聚合清单数据，以支持解释。可选择性地应用归一化和加权，以进一步支持这一过程。另见图</w:t>
      </w:r>
      <w:r>
        <w:rPr>
          <w:rFonts w:hint="eastAsia"/>
        </w:rPr>
        <w:t>15</w:t>
      </w:r>
      <w:r>
        <w:rPr>
          <w:rFonts w:hint="eastAsia"/>
        </w:rPr>
        <w:t>。</w:t>
      </w:r>
    </w:p>
    <w:p w14:paraId="353D1B6C" w14:textId="77777777" w:rsidR="00D16BE9" w:rsidRDefault="00AC4FA2">
      <w:pPr>
        <w:pStyle w:val="0"/>
        <w:ind w:firstLineChars="200" w:firstLine="420"/>
      </w:pPr>
      <w:r>
        <w:rPr>
          <w:noProof/>
        </w:rPr>
        <w:drawing>
          <wp:inline distT="0" distB="0" distL="0" distR="0" wp14:anchorId="5B3AC209" wp14:editId="7832CBD3">
            <wp:extent cx="5274310" cy="2429510"/>
            <wp:effectExtent l="0" t="0" r="2540" b="8890"/>
            <wp:docPr id="15385779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577942" name="图片 1"/>
                    <pic:cNvPicPr>
                      <a:picLocks noChangeAspect="1"/>
                    </pic:cNvPicPr>
                  </pic:nvPicPr>
                  <pic:blipFill>
                    <a:blip r:embed="rId45"/>
                    <a:stretch>
                      <a:fillRect/>
                    </a:stretch>
                  </pic:blipFill>
                  <pic:spPr>
                    <a:xfrm>
                      <a:off x="0" y="0"/>
                      <a:ext cx="5274310" cy="2429510"/>
                    </a:xfrm>
                    <a:prstGeom prst="rect">
                      <a:avLst/>
                    </a:prstGeom>
                  </pic:spPr>
                </pic:pic>
              </a:graphicData>
            </a:graphic>
          </wp:inline>
        </w:drawing>
      </w:r>
    </w:p>
    <w:p w14:paraId="0451BB61" w14:textId="77777777" w:rsidR="00D16BE9" w:rsidRDefault="00AC4FA2">
      <w:pPr>
        <w:pStyle w:val="0"/>
        <w:ind w:firstLineChars="200" w:firstLine="422"/>
        <w:rPr>
          <w:b/>
          <w:bCs/>
        </w:rPr>
      </w:pPr>
      <w:r>
        <w:rPr>
          <w:rFonts w:hint="eastAsia"/>
          <w:b/>
          <w:bCs/>
        </w:rPr>
        <w:t>图</w:t>
      </w:r>
      <w:r>
        <w:rPr>
          <w:rFonts w:hint="eastAsia"/>
          <w:b/>
          <w:bCs/>
        </w:rPr>
        <w:t xml:space="preserve">15 </w:t>
      </w:r>
      <w:r>
        <w:rPr>
          <w:rFonts w:hint="eastAsia"/>
          <w:b/>
          <w:bCs/>
        </w:rPr>
        <w:t>生命周期影响评估。从清单到类别端点的示意步骤。注意，归一化和加权没有显示，并且可以从中点或端点开始。</w:t>
      </w:r>
    </w:p>
    <w:p w14:paraId="4E8E341B" w14:textId="77777777" w:rsidR="00D16BE9" w:rsidRDefault="00AC4FA2">
      <w:pPr>
        <w:pStyle w:val="0"/>
        <w:ind w:firstLineChars="200" w:firstLine="420"/>
      </w:pPr>
      <w:r>
        <w:rPr>
          <w:rFonts w:hint="eastAsia"/>
        </w:rPr>
        <w:t>同时，影响评估（以及可选择的归一化和加权）对于应用切割规则来评估数据完整性是必需的，即对于所有</w:t>
      </w:r>
      <w:r>
        <w:rPr>
          <w:rFonts w:hint="eastAsia"/>
        </w:rPr>
        <w:t>LCA/LCI</w:t>
      </w:r>
      <w:r>
        <w:rPr>
          <w:rFonts w:hint="eastAsia"/>
        </w:rPr>
        <w:t>研究都是必要的。因此，如果研究的成果是</w:t>
      </w:r>
      <w:r>
        <w:rPr>
          <w:rFonts w:hint="eastAsia"/>
        </w:rPr>
        <w:t>LCI</w:t>
      </w:r>
      <w:r>
        <w:rPr>
          <w:rFonts w:hint="eastAsia"/>
        </w:rPr>
        <w:t>数据集，它们是必需的。</w:t>
      </w:r>
    </w:p>
    <w:p w14:paraId="4071CEAB" w14:textId="77777777" w:rsidR="00D16BE9" w:rsidRDefault="00AC4FA2">
      <w:pPr>
        <w:pStyle w:val="0"/>
        <w:ind w:firstLineChars="200" w:firstLine="420"/>
      </w:pPr>
      <w:r>
        <w:rPr>
          <w:rFonts w:hint="eastAsia"/>
        </w:rPr>
        <w:t>生命周期影响评估（第</w:t>
      </w:r>
      <w:r>
        <w:rPr>
          <w:rFonts w:hint="eastAsia"/>
        </w:rPr>
        <w:t>8</w:t>
      </w:r>
      <w:r>
        <w:rPr>
          <w:rFonts w:hint="eastAsia"/>
        </w:rPr>
        <w:t>章</w:t>
      </w:r>
      <w:r>
        <w:rPr>
          <w:rStyle w:val="afb"/>
        </w:rPr>
        <w:footnoteReference w:id="86"/>
      </w:r>
      <w:r>
        <w:rPr>
          <w:rFonts w:hint="eastAsia"/>
        </w:rPr>
        <w:t>）中要涵盖的环境影响类别以及要应用的</w:t>
      </w:r>
      <w:r>
        <w:rPr>
          <w:rFonts w:hint="eastAsia"/>
        </w:rPr>
        <w:t>LCIA</w:t>
      </w:r>
      <w:r>
        <w:rPr>
          <w:rFonts w:hint="eastAsia"/>
        </w:rPr>
        <w:t>方法和归一化、加权集（如果包括）应在初始清单分析之前确定，以确保它们的选择不是基于初步结果的兴趣驱动。这也确保为系统中的过程收集到相关且匹配的清单数据，或能够识别合适的第三</w:t>
      </w:r>
      <w:proofErr w:type="gramStart"/>
      <w:r>
        <w:rPr>
          <w:rFonts w:hint="eastAsia"/>
        </w:rPr>
        <w:t>方背景</w:t>
      </w:r>
      <w:proofErr w:type="gramEnd"/>
      <w:r>
        <w:rPr>
          <w:rFonts w:hint="eastAsia"/>
        </w:rPr>
        <w:t>LCI</w:t>
      </w:r>
      <w:r>
        <w:rPr>
          <w:rFonts w:hint="eastAsia"/>
        </w:rPr>
        <w:t>数据集。</w:t>
      </w:r>
    </w:p>
    <w:p w14:paraId="69124E4F" w14:textId="77777777" w:rsidR="00D16BE9" w:rsidRDefault="00AC4FA2">
      <w:pPr>
        <w:pStyle w:val="0"/>
        <w:ind w:firstLineChars="200" w:firstLine="420"/>
      </w:pPr>
      <w:r>
        <w:rPr>
          <w:rFonts w:hint="eastAsia"/>
        </w:rPr>
        <w:t>影响类别和归一化、加权集的选择应与</w:t>
      </w:r>
      <w:r>
        <w:rPr>
          <w:rFonts w:hint="eastAsia"/>
        </w:rPr>
        <w:t>LCI/LCA</w:t>
      </w:r>
      <w:r>
        <w:rPr>
          <w:rFonts w:hint="eastAsia"/>
        </w:rPr>
        <w:t>研究的目标一致。仅基于</w:t>
      </w:r>
      <w:r>
        <w:rPr>
          <w:rFonts w:hint="eastAsia"/>
        </w:rPr>
        <w:t>LCI</w:t>
      </w:r>
      <w:r>
        <w:rPr>
          <w:rFonts w:hint="eastAsia"/>
        </w:rPr>
        <w:t>的数据分析在某些情况下可能会有合理性，具体取决于</w:t>
      </w:r>
      <w:r>
        <w:rPr>
          <w:rFonts w:hint="eastAsia"/>
        </w:rPr>
        <w:t>LCI/LCA</w:t>
      </w:r>
      <w:r>
        <w:rPr>
          <w:rFonts w:hint="eastAsia"/>
        </w:rPr>
        <w:t>研究的目标，但应注意，这种程序可能会限制结果和比较的有效解释。仅基于</w:t>
      </w:r>
      <w:r>
        <w:rPr>
          <w:rFonts w:hint="eastAsia"/>
        </w:rPr>
        <w:t>LCI</w:t>
      </w:r>
      <w:r>
        <w:rPr>
          <w:rFonts w:hint="eastAsia"/>
        </w:rPr>
        <w:t>结果的比较断言在</w:t>
      </w:r>
      <w:r>
        <w:rPr>
          <w:rFonts w:hint="eastAsia"/>
        </w:rPr>
        <w:t>ISO 14044:2006</w:t>
      </w:r>
      <w:r>
        <w:rPr>
          <w:rFonts w:hint="eastAsia"/>
        </w:rPr>
        <w:t>下是不允许的。</w:t>
      </w:r>
    </w:p>
    <w:p w14:paraId="7E5324E1" w14:textId="77777777" w:rsidR="00D16BE9" w:rsidRDefault="00AC4FA2">
      <w:pPr>
        <w:pStyle w:val="0"/>
        <w:ind w:firstLineChars="200" w:firstLine="420"/>
      </w:pPr>
      <w:r>
        <w:rPr>
          <w:rFonts w:hint="eastAsia"/>
        </w:rPr>
        <w:t>影响类别的选择必须是全面的，涵盖与分析系统（例如产品）相关的所有重要环境问题。这除非在目标定义中设定了限制，例如在碳足迹研究中，仅考虑与气候变化相关的干预措施。对相关影响的初步排除应清楚地记录并在结果解释中考虑，这可能会限制研究的结论和建议。</w:t>
      </w:r>
    </w:p>
    <w:p w14:paraId="56BAD96D" w14:textId="77777777" w:rsidR="00D16BE9" w:rsidRDefault="00AC4FA2">
      <w:pPr>
        <w:pStyle w:val="0"/>
        <w:ind w:firstLineChars="200" w:firstLine="420"/>
      </w:pPr>
      <w:r>
        <w:rPr>
          <w:rFonts w:hint="eastAsia"/>
        </w:rPr>
        <w:lastRenderedPageBreak/>
        <w:t>使用全球通用的</w:t>
      </w:r>
      <w:r>
        <w:rPr>
          <w:rFonts w:hint="eastAsia"/>
        </w:rPr>
        <w:t>LCIA</w:t>
      </w:r>
      <w:r>
        <w:rPr>
          <w:rFonts w:hint="eastAsia"/>
        </w:rPr>
        <w:t>方法和具有全球默认特征的模型，以及（在可用和必要时）具有非通用（例如按地点或时间区分）特征的因素，将大大提高</w:t>
      </w:r>
      <w:r>
        <w:rPr>
          <w:rFonts w:hint="eastAsia"/>
        </w:rPr>
        <w:t>LCA</w:t>
      </w:r>
      <w:r>
        <w:rPr>
          <w:rFonts w:hint="eastAsia"/>
        </w:rPr>
        <w:t>的全球比较性。然而，由于这样的标准尚未广泛达成共识和可用，本指南必须在没有这些条件下操作。以下子章节提供了如何为正确的影响评估准备基础的规定，这将在生命周期清单数据收集和建模后行。</w:t>
      </w:r>
    </w:p>
    <w:p w14:paraId="59341705" w14:textId="77777777" w:rsidR="00D16BE9" w:rsidRDefault="00AC4FA2">
      <w:pPr>
        <w:pStyle w:val="affd"/>
        <w:spacing w:beforeLines="0" w:before="0" w:afterLines="0" w:after="0"/>
        <w:ind w:firstLineChars="200" w:firstLine="482"/>
        <w:rPr>
          <w:sz w:val="24"/>
          <w:szCs w:val="40"/>
        </w:rPr>
      </w:pPr>
      <w:bookmarkStart w:id="67" w:name="_Toc175603967"/>
      <w:r>
        <w:rPr>
          <w:rFonts w:hint="eastAsia"/>
          <w:sz w:val="24"/>
          <w:szCs w:val="40"/>
        </w:rPr>
        <w:t xml:space="preserve">6.7.2 </w:t>
      </w:r>
      <w:r>
        <w:rPr>
          <w:rFonts w:hint="eastAsia"/>
          <w:sz w:val="24"/>
          <w:szCs w:val="40"/>
        </w:rPr>
        <w:t>确定要应用的</w:t>
      </w:r>
      <w:r>
        <w:rPr>
          <w:rFonts w:hint="eastAsia"/>
          <w:sz w:val="24"/>
          <w:szCs w:val="40"/>
        </w:rPr>
        <w:t>LCIA</w:t>
      </w:r>
      <w:r>
        <w:rPr>
          <w:rFonts w:hint="eastAsia"/>
          <w:sz w:val="24"/>
          <w:szCs w:val="40"/>
        </w:rPr>
        <w:t>方法</w:t>
      </w:r>
      <w:bookmarkEnd w:id="67"/>
    </w:p>
    <w:p w14:paraId="3E63EE49" w14:textId="77777777" w:rsidR="00D16BE9" w:rsidRDefault="00AC4FA2">
      <w:pPr>
        <w:pStyle w:val="0"/>
        <w:ind w:firstLineChars="200" w:firstLine="420"/>
      </w:pPr>
      <w:r>
        <w:rPr>
          <w:rFonts w:hint="eastAsia"/>
        </w:rPr>
        <w:t>（参见</w:t>
      </w:r>
      <w:r>
        <w:rPr>
          <w:rFonts w:hint="eastAsia"/>
        </w:rPr>
        <w:t>ISO 14044:2006</w:t>
      </w:r>
      <w:r>
        <w:rPr>
          <w:rFonts w:hint="eastAsia"/>
        </w:rPr>
        <w:t>第</w:t>
      </w:r>
      <w:r>
        <w:rPr>
          <w:rFonts w:hint="eastAsia"/>
        </w:rPr>
        <w:t>4.2.3.4</w:t>
      </w:r>
      <w:r>
        <w:rPr>
          <w:rFonts w:hint="eastAsia"/>
        </w:rPr>
        <w:t>、</w:t>
      </w:r>
      <w:r>
        <w:rPr>
          <w:rFonts w:hint="eastAsia"/>
        </w:rPr>
        <w:t>4.4.2.2</w:t>
      </w:r>
      <w:r>
        <w:rPr>
          <w:rFonts w:hint="eastAsia"/>
        </w:rPr>
        <w:t>和</w:t>
      </w:r>
      <w:r>
        <w:rPr>
          <w:rFonts w:hint="eastAsia"/>
        </w:rPr>
        <w:t>4.4.5</w:t>
      </w:r>
      <w:r>
        <w:rPr>
          <w:rFonts w:hint="eastAsia"/>
        </w:rPr>
        <w:t>章）</w:t>
      </w:r>
    </w:p>
    <w:p w14:paraId="1AB94DB3" w14:textId="77777777" w:rsidR="00D16BE9" w:rsidRDefault="00AC4FA2">
      <w:pPr>
        <w:pStyle w:val="0"/>
        <w:ind w:firstLineChars="200" w:firstLine="422"/>
        <w:rPr>
          <w:b/>
          <w:bCs/>
        </w:rPr>
      </w:pPr>
      <w:r>
        <w:rPr>
          <w:rFonts w:hint="eastAsia"/>
          <w:b/>
          <w:bCs/>
        </w:rPr>
        <w:t>中点和终点级别影响评估</w:t>
      </w:r>
      <w:r>
        <w:rPr>
          <w:rFonts w:hint="eastAsia"/>
          <w:b/>
          <w:bCs/>
        </w:rPr>
        <w:t xml:space="preserve"> - </w:t>
      </w:r>
      <w:r>
        <w:rPr>
          <w:rFonts w:hint="eastAsia"/>
          <w:b/>
          <w:bCs/>
        </w:rPr>
        <w:t>要求</w:t>
      </w:r>
    </w:p>
    <w:p w14:paraId="51E68413" w14:textId="77777777" w:rsidR="00D16BE9" w:rsidRDefault="00AC4FA2">
      <w:pPr>
        <w:pStyle w:val="0"/>
        <w:ind w:firstLineChars="200" w:firstLine="420"/>
      </w:pPr>
      <w:r>
        <w:rPr>
          <w:rFonts w:hint="eastAsia"/>
        </w:rPr>
        <w:t>LCIA</w:t>
      </w:r>
      <w:r>
        <w:rPr>
          <w:rFonts w:hint="eastAsia"/>
        </w:rPr>
        <w:t>方法存在于中点和终点级别，对于两者，也存在集成的</w:t>
      </w:r>
      <w:r>
        <w:rPr>
          <w:rFonts w:hint="eastAsia"/>
        </w:rPr>
        <w:t>LCIA</w:t>
      </w:r>
      <w:r>
        <w:rPr>
          <w:rFonts w:hint="eastAsia"/>
        </w:rPr>
        <w:t>方法（见图</w:t>
      </w:r>
      <w:r>
        <w:rPr>
          <w:rFonts w:hint="eastAsia"/>
        </w:rPr>
        <w:t>15</w:t>
      </w:r>
      <w:r>
        <w:rPr>
          <w:rFonts w:hint="eastAsia"/>
        </w:rPr>
        <w:t>）。这两个级别各有优缺点，详细讨论见单独的指导文件《生命周期影响评估（</w:t>
      </w:r>
      <w:r>
        <w:rPr>
          <w:rFonts w:hint="eastAsia"/>
        </w:rPr>
        <w:t>LCIA</w:t>
      </w:r>
      <w:r>
        <w:rPr>
          <w:rFonts w:hint="eastAsia"/>
        </w:rPr>
        <w:t>）模型和指标的框架与要求》。该文件中也详细介绍了中点和终点的概念。一般而言，中点级别区分的影响类别数量较多（通常约</w:t>
      </w:r>
      <w:r>
        <w:rPr>
          <w:rFonts w:hint="eastAsia"/>
        </w:rPr>
        <w:t>10</w:t>
      </w:r>
      <w:r>
        <w:rPr>
          <w:rFonts w:hint="eastAsia"/>
        </w:rPr>
        <w:t>个），结果相较于常用于终点评估的三大保护领域更准确和精确。</w:t>
      </w:r>
    </w:p>
    <w:p w14:paraId="1365A1A6" w14:textId="77777777" w:rsidR="00D16BE9" w:rsidRDefault="00AC4FA2">
      <w:pPr>
        <w:pStyle w:val="0"/>
        <w:ind w:firstLineChars="200" w:firstLine="420"/>
      </w:pPr>
      <w:r>
        <w:rPr>
          <w:rFonts w:hint="eastAsia"/>
        </w:rPr>
        <w:t>默认情况下，以下中点级别的影响类别和保护领域应检查其相关性，并确定将用于</w:t>
      </w:r>
      <w:r>
        <w:rPr>
          <w:rFonts w:hint="eastAsia"/>
        </w:rPr>
        <w:t>LCA</w:t>
      </w:r>
      <w:r>
        <w:rPr>
          <w:rFonts w:hint="eastAsia"/>
        </w:rPr>
        <w:t>生命周期影响评估阶段的相关</w:t>
      </w:r>
      <w:r>
        <w:rPr>
          <w:rFonts w:hint="eastAsia"/>
        </w:rPr>
        <w:t>LCIA</w:t>
      </w:r>
      <w:r>
        <w:rPr>
          <w:rFonts w:hint="eastAsia"/>
        </w:rPr>
        <w:t>方法：</w:t>
      </w:r>
    </w:p>
    <w:p w14:paraId="3CF7217D" w14:textId="77777777" w:rsidR="00D16BE9" w:rsidRDefault="00AC4FA2">
      <w:pPr>
        <w:pStyle w:val="0"/>
        <w:ind w:firstLineChars="200" w:firstLine="420"/>
      </w:pPr>
      <w:r>
        <w:rPr>
          <w:rFonts w:hint="eastAsia"/>
        </w:rPr>
        <w:t>影响类别：</w:t>
      </w:r>
    </w:p>
    <w:p w14:paraId="6FCC9D7C" w14:textId="77777777" w:rsidR="00D16BE9" w:rsidRDefault="00AC4FA2">
      <w:pPr>
        <w:pStyle w:val="0"/>
        <w:ind w:firstLineChars="200" w:firstLine="420"/>
      </w:pPr>
      <w:r>
        <w:rPr>
          <w:rFonts w:hint="eastAsia"/>
        </w:rPr>
        <w:t xml:space="preserve">- </w:t>
      </w:r>
      <w:r>
        <w:rPr>
          <w:rFonts w:hint="eastAsia"/>
        </w:rPr>
        <w:t>气候变化、（平流层）臭氧耗竭、人类毒性、呼吸性无机物、离子辐射、（地面）光化学臭氧形成、酸化（土地和水）、富营养化（土地和水）、生态毒性、土地使用、资源枯竭（矿物、化石和可再生能源资源、水）。</w:t>
      </w:r>
    </w:p>
    <w:p w14:paraId="17C29F87" w14:textId="77777777" w:rsidR="00D16BE9" w:rsidRDefault="00AC4FA2">
      <w:pPr>
        <w:pStyle w:val="0"/>
        <w:ind w:firstLineChars="200" w:firstLine="420"/>
      </w:pPr>
      <w:r>
        <w:rPr>
          <w:rFonts w:hint="eastAsia"/>
        </w:rPr>
        <w:t>保护领域：</w:t>
      </w:r>
    </w:p>
    <w:p w14:paraId="206EACBA" w14:textId="77777777" w:rsidR="00D16BE9" w:rsidRDefault="00AC4FA2">
      <w:pPr>
        <w:pStyle w:val="0"/>
        <w:ind w:firstLineChars="200" w:firstLine="420"/>
      </w:pPr>
      <w:r>
        <w:rPr>
          <w:rFonts w:hint="eastAsia"/>
        </w:rPr>
        <w:t xml:space="preserve">- </w:t>
      </w:r>
      <w:r>
        <w:rPr>
          <w:rFonts w:hint="eastAsia"/>
        </w:rPr>
        <w:t>人类健康、自然环境、自然资源</w:t>
      </w:r>
    </w:p>
    <w:p w14:paraId="50E51544" w14:textId="77777777" w:rsidR="00D16BE9" w:rsidRDefault="00AC4FA2">
      <w:pPr>
        <w:pStyle w:val="0"/>
        <w:ind w:firstLineChars="200" w:firstLine="420"/>
      </w:pPr>
      <w:r>
        <w:rPr>
          <w:rFonts w:hint="eastAsia"/>
        </w:rPr>
        <w:t>默认情况下，所有上述影响类别应由选择的</w:t>
      </w:r>
      <w:r>
        <w:rPr>
          <w:rFonts w:hint="eastAsia"/>
        </w:rPr>
        <w:t>LCIA</w:t>
      </w:r>
      <w:r>
        <w:rPr>
          <w:rFonts w:hint="eastAsia"/>
        </w:rPr>
        <w:t>方法组合覆盖。如果</w:t>
      </w:r>
      <w:proofErr w:type="gramStart"/>
      <w:r>
        <w:rPr>
          <w:rFonts w:hint="eastAsia"/>
        </w:rPr>
        <w:t>可用且</w:t>
      </w:r>
      <w:proofErr w:type="gramEnd"/>
      <w:r>
        <w:rPr>
          <w:rFonts w:hint="eastAsia"/>
        </w:rPr>
        <w:t>适用（见下文），建议将其与终点级别的一致影响因素一起使用。</w:t>
      </w:r>
    </w:p>
    <w:p w14:paraId="7F6DA64B" w14:textId="77777777" w:rsidR="00D16BE9" w:rsidRDefault="00AC4FA2">
      <w:pPr>
        <w:pStyle w:val="0"/>
        <w:ind w:firstLineChars="200" w:firstLine="420"/>
      </w:pPr>
      <w:r>
        <w:rPr>
          <w:rFonts w:hint="eastAsia"/>
        </w:rPr>
        <w:t>任何</w:t>
      </w:r>
      <w:r>
        <w:rPr>
          <w:rFonts w:hint="eastAsia"/>
        </w:rPr>
        <w:t>LCIA</w:t>
      </w:r>
      <w:r>
        <w:rPr>
          <w:rFonts w:hint="eastAsia"/>
        </w:rPr>
        <w:t>方法的选择或开发应符合以下要求，与</w:t>
      </w:r>
      <w:r>
        <w:rPr>
          <w:rFonts w:hint="eastAsia"/>
        </w:rPr>
        <w:t>ISO 14044:2006</w:t>
      </w:r>
      <w:r>
        <w:rPr>
          <w:rFonts w:hint="eastAsia"/>
        </w:rPr>
        <w:t>一致（</w:t>
      </w:r>
      <w:proofErr w:type="gramStart"/>
      <w:r>
        <w:rPr>
          <w:rFonts w:hint="eastAsia"/>
        </w:rPr>
        <w:t>详细要</w:t>
      </w:r>
      <w:proofErr w:type="gramEnd"/>
      <w:r>
        <w:rPr>
          <w:rFonts w:hint="eastAsia"/>
        </w:rPr>
        <w:t>求见单独的《生命周期影响评估（</w:t>
      </w:r>
      <w:r>
        <w:rPr>
          <w:rFonts w:hint="eastAsia"/>
        </w:rPr>
        <w:t>LCIA</w:t>
      </w:r>
      <w:r>
        <w:rPr>
          <w:rFonts w:hint="eastAsia"/>
        </w:rPr>
        <w:t>）模型和指标的框架与要求》指导文件）。</w:t>
      </w:r>
    </w:p>
    <w:p w14:paraId="2C918E39" w14:textId="77777777" w:rsidR="00D16BE9" w:rsidRDefault="00AC4FA2">
      <w:pPr>
        <w:pStyle w:val="0"/>
        <w:numPr>
          <w:ilvl w:val="0"/>
          <w:numId w:val="36"/>
        </w:numPr>
        <w:ind w:left="0" w:firstLineChars="200" w:firstLine="420"/>
      </w:pPr>
      <w:r>
        <w:rPr>
          <w:rFonts w:hint="eastAsia"/>
        </w:rPr>
        <w:t>影响类别、类别指标和表征模型应获得国际认可。</w:t>
      </w:r>
      <w:r>
        <w:rPr>
          <w:rFonts w:hint="eastAsia"/>
        </w:rPr>
        <w:t>LCIA</w:t>
      </w:r>
      <w:r>
        <w:rPr>
          <w:rFonts w:hint="eastAsia"/>
        </w:rPr>
        <w:t>方法应得到相关地区的政府机构的认可（情况</w:t>
      </w:r>
      <w:r>
        <w:rPr>
          <w:rFonts w:hint="eastAsia"/>
        </w:rPr>
        <w:t>A</w:t>
      </w:r>
      <w:r>
        <w:rPr>
          <w:rFonts w:hint="eastAsia"/>
        </w:rPr>
        <w:t>、</w:t>
      </w:r>
      <w:r>
        <w:rPr>
          <w:rFonts w:hint="eastAsia"/>
        </w:rPr>
        <w:t>B</w:t>
      </w:r>
      <w:r>
        <w:rPr>
          <w:rFonts w:hint="eastAsia"/>
        </w:rPr>
        <w:t>），或应得到参考系统所在地区政府机构的认可（情况</w:t>
      </w:r>
      <w:r>
        <w:rPr>
          <w:rFonts w:hint="eastAsia"/>
        </w:rPr>
        <w:t>C</w:t>
      </w:r>
      <w:r>
        <w:rPr>
          <w:rFonts w:hint="eastAsia"/>
        </w:rPr>
        <w:t>），如果有的话。</w:t>
      </w:r>
      <w:r>
        <w:rPr>
          <w:rFonts w:hint="eastAsia"/>
        </w:rPr>
        <w:t>ILCD</w:t>
      </w:r>
      <w:r>
        <w:rPr>
          <w:rFonts w:hint="eastAsia"/>
        </w:rPr>
        <w:t>系统正在准备关于影响类别、模型、方法及相关表征因素的推荐，这些推荐可能成为此类认可的基础。</w:t>
      </w:r>
    </w:p>
    <w:p w14:paraId="6709E7A9" w14:textId="77777777" w:rsidR="00D16BE9" w:rsidRDefault="00AC4FA2">
      <w:pPr>
        <w:pStyle w:val="0"/>
        <w:numPr>
          <w:ilvl w:val="0"/>
          <w:numId w:val="36"/>
        </w:numPr>
        <w:ind w:left="0" w:firstLineChars="200" w:firstLine="420"/>
      </w:pPr>
      <w:r>
        <w:rPr>
          <w:rFonts w:hint="eastAsia"/>
        </w:rPr>
        <w:t>类别指标应包括对特定</w:t>
      </w:r>
      <w:r>
        <w:rPr>
          <w:rFonts w:hint="eastAsia"/>
        </w:rPr>
        <w:t>LCI/LCA</w:t>
      </w:r>
      <w:r>
        <w:rPr>
          <w:rFonts w:hint="eastAsia"/>
        </w:rPr>
        <w:t>研究相关的指标，尽可能涵盖所有相关类别。任何缺口应被记录，并在结果解释中明确讨论；</w:t>
      </w:r>
    </w:p>
    <w:p w14:paraId="02093F20" w14:textId="77777777" w:rsidR="00D16BE9" w:rsidRDefault="00AC4FA2">
      <w:pPr>
        <w:pStyle w:val="0"/>
        <w:numPr>
          <w:ilvl w:val="0"/>
          <w:numId w:val="36"/>
        </w:numPr>
        <w:ind w:left="0" w:firstLineChars="200" w:firstLine="420"/>
      </w:pPr>
      <w:r>
        <w:rPr>
          <w:rFonts w:hint="eastAsia"/>
        </w:rPr>
        <w:t>每个类别指标的表征模型应在科学和技术上有效，并基于明确可识别的环境机制或可重复的实证观察；</w:t>
      </w:r>
    </w:p>
    <w:p w14:paraId="37C76459" w14:textId="77777777" w:rsidR="00D16BE9" w:rsidRDefault="00AC4FA2">
      <w:pPr>
        <w:pStyle w:val="0"/>
        <w:numPr>
          <w:ilvl w:val="0"/>
          <w:numId w:val="36"/>
        </w:numPr>
        <w:ind w:left="0" w:firstLineChars="200" w:firstLine="420"/>
      </w:pPr>
      <w:r>
        <w:rPr>
          <w:rFonts w:hint="eastAsia"/>
        </w:rPr>
        <w:t>表征因素的整体应尽可能无相关影响类别的覆盖缺口；相关缺口应被估算、报告，并在结果解释中明确考虑；</w:t>
      </w:r>
    </w:p>
    <w:p w14:paraId="77618D3D" w14:textId="77777777" w:rsidR="00D16BE9" w:rsidRDefault="00AC4FA2">
      <w:pPr>
        <w:pStyle w:val="0"/>
        <w:numPr>
          <w:ilvl w:val="0"/>
          <w:numId w:val="36"/>
        </w:numPr>
        <w:ind w:left="0" w:firstLineChars="200" w:firstLine="420"/>
      </w:pPr>
      <w:r>
        <w:rPr>
          <w:rFonts w:hint="eastAsia"/>
        </w:rPr>
        <w:lastRenderedPageBreak/>
        <w:t>类别指标——如果包括终点评估</w:t>
      </w:r>
      <w:r>
        <w:rPr>
          <w:rFonts w:hint="eastAsia"/>
        </w:rPr>
        <w:t>LCIA</w:t>
      </w:r>
      <w:r>
        <w:rPr>
          <w:rFonts w:hint="eastAsia"/>
        </w:rPr>
        <w:t>方法——应表示系统相关输入和输出对类别终点的汇总影响；</w:t>
      </w:r>
    </w:p>
    <w:p w14:paraId="74744502" w14:textId="77777777" w:rsidR="00D16BE9" w:rsidRDefault="00AC4FA2">
      <w:pPr>
        <w:pStyle w:val="0"/>
        <w:numPr>
          <w:ilvl w:val="0"/>
          <w:numId w:val="36"/>
        </w:numPr>
        <w:ind w:left="0" w:firstLineChars="200" w:firstLine="420"/>
      </w:pPr>
      <w:r>
        <w:rPr>
          <w:rFonts w:hint="eastAsia"/>
        </w:rPr>
        <w:t>应尽量避免在包含的表征因素之间的重复计算，除非研究目标另有要求（例如，涵盖同一初级流向多个影响类别的影响，具有不同的影响途径）；</w:t>
      </w:r>
    </w:p>
    <w:p w14:paraId="2B8854A4" w14:textId="77777777" w:rsidR="00D16BE9" w:rsidRDefault="00AC4FA2">
      <w:pPr>
        <w:pStyle w:val="0"/>
        <w:numPr>
          <w:ilvl w:val="0"/>
          <w:numId w:val="36"/>
        </w:numPr>
        <w:ind w:left="0" w:firstLineChars="200" w:firstLine="420"/>
      </w:pPr>
      <w:r>
        <w:rPr>
          <w:rFonts w:hint="eastAsia"/>
        </w:rPr>
        <w:t>在选择影响类别和</w:t>
      </w:r>
      <w:r>
        <w:rPr>
          <w:rFonts w:hint="eastAsia"/>
        </w:rPr>
        <w:t>LCIA</w:t>
      </w:r>
      <w:r>
        <w:rPr>
          <w:rFonts w:hint="eastAsia"/>
        </w:rPr>
        <w:t>方法时做出的价值选择和假设应最小化，并作为</w:t>
      </w:r>
      <w:r>
        <w:rPr>
          <w:rFonts w:hint="eastAsia"/>
        </w:rPr>
        <w:t>LCIA</w:t>
      </w:r>
      <w:r>
        <w:rPr>
          <w:rFonts w:hint="eastAsia"/>
        </w:rPr>
        <w:t>方法数据集文档的一部分记录，并最好在更为详尽的报告中进行记录。</w:t>
      </w:r>
    </w:p>
    <w:p w14:paraId="2823D53F" w14:textId="77777777" w:rsidR="00D16BE9" w:rsidRDefault="00AC4FA2">
      <w:pPr>
        <w:pStyle w:val="0"/>
        <w:ind w:firstLineChars="200" w:firstLine="420"/>
      </w:pPr>
      <w:r>
        <w:rPr>
          <w:rFonts w:hint="eastAsia"/>
        </w:rPr>
        <w:t>符合</w:t>
      </w:r>
      <w:r>
        <w:rPr>
          <w:rFonts w:hint="eastAsia"/>
        </w:rPr>
        <w:t>ILCD</w:t>
      </w:r>
      <w:r>
        <w:rPr>
          <w:rFonts w:hint="eastAsia"/>
        </w:rPr>
        <w:t>标准的</w:t>
      </w:r>
      <w:r>
        <w:rPr>
          <w:rFonts w:hint="eastAsia"/>
        </w:rPr>
        <w:t>LCIA</w:t>
      </w:r>
      <w:r>
        <w:rPr>
          <w:rFonts w:hint="eastAsia"/>
        </w:rPr>
        <w:t>方法可能需要进行审核。这在第</w:t>
      </w:r>
      <w:r>
        <w:rPr>
          <w:rFonts w:hint="eastAsia"/>
        </w:rPr>
        <w:t>11</w:t>
      </w:r>
      <w:r>
        <w:rPr>
          <w:rFonts w:hint="eastAsia"/>
        </w:rPr>
        <w:t>章和独立的</w:t>
      </w:r>
      <w:r>
        <w:rPr>
          <w:rFonts w:hint="eastAsia"/>
        </w:rPr>
        <w:t>ILCD</w:t>
      </w:r>
      <w:r>
        <w:rPr>
          <w:rFonts w:hint="eastAsia"/>
        </w:rPr>
        <w:t>审核指南中有涉及。</w:t>
      </w:r>
    </w:p>
    <w:p w14:paraId="01B8982C" w14:textId="77777777" w:rsidR="00D16BE9" w:rsidRDefault="00AC4FA2">
      <w:pPr>
        <w:pStyle w:val="0"/>
        <w:ind w:firstLineChars="200" w:firstLine="420"/>
      </w:pPr>
      <w:r>
        <w:rPr>
          <w:rFonts w:hint="eastAsia"/>
        </w:rPr>
        <w:t>可以将更多影响类别的</w:t>
      </w:r>
      <w:r>
        <w:rPr>
          <w:rFonts w:hint="eastAsia"/>
        </w:rPr>
        <w:t>LCIA</w:t>
      </w:r>
      <w:r>
        <w:rPr>
          <w:rFonts w:hint="eastAsia"/>
        </w:rPr>
        <w:t>方法整合到分析中（见第</w:t>
      </w:r>
      <w:r>
        <w:rPr>
          <w:rFonts w:hint="eastAsia"/>
        </w:rPr>
        <w:t>6.7.4</w:t>
      </w:r>
      <w:r>
        <w:rPr>
          <w:rFonts w:hint="eastAsia"/>
        </w:rPr>
        <w:t>章）。这可能是为了弥补特定</w:t>
      </w:r>
      <w:r>
        <w:rPr>
          <w:rFonts w:hint="eastAsia"/>
        </w:rPr>
        <w:t>LCI/LCA</w:t>
      </w:r>
      <w:r>
        <w:rPr>
          <w:rFonts w:hint="eastAsia"/>
        </w:rPr>
        <w:t>研究中缺失的影响类别，或为未在应用的</w:t>
      </w:r>
      <w:r>
        <w:rPr>
          <w:rFonts w:hint="eastAsia"/>
        </w:rPr>
        <w:t>LCIA</w:t>
      </w:r>
      <w:r>
        <w:rPr>
          <w:rFonts w:hint="eastAsia"/>
        </w:rPr>
        <w:t>方法中涵盖的研究特定、影响相关的初级</w:t>
      </w:r>
      <w:proofErr w:type="gramStart"/>
      <w:r>
        <w:rPr>
          <w:rFonts w:hint="eastAsia"/>
        </w:rPr>
        <w:t>流设置</w:t>
      </w:r>
      <w:proofErr w:type="gramEnd"/>
      <w:r>
        <w:rPr>
          <w:rFonts w:hint="eastAsia"/>
        </w:rPr>
        <w:t>影响因素。此外，也可能</w:t>
      </w:r>
      <w:proofErr w:type="gramStart"/>
      <w:r>
        <w:rPr>
          <w:rFonts w:hint="eastAsia"/>
        </w:rPr>
        <w:t>需要非</w:t>
      </w:r>
      <w:proofErr w:type="gramEnd"/>
      <w:r>
        <w:rPr>
          <w:rFonts w:hint="eastAsia"/>
        </w:rPr>
        <w:t>通用的，即空间上或其他方式区分的</w:t>
      </w:r>
      <w:r>
        <w:rPr>
          <w:rFonts w:hint="eastAsia"/>
        </w:rPr>
        <w:t>LCIA</w:t>
      </w:r>
      <w:r>
        <w:rPr>
          <w:rFonts w:hint="eastAsia"/>
        </w:rPr>
        <w:t>方法；参见第</w:t>
      </w:r>
      <w:r>
        <w:rPr>
          <w:rFonts w:hint="eastAsia"/>
        </w:rPr>
        <w:t>6.7.5</w:t>
      </w:r>
      <w:r>
        <w:rPr>
          <w:rFonts w:hint="eastAsia"/>
        </w:rPr>
        <w:t>章。</w:t>
      </w:r>
    </w:p>
    <w:p w14:paraId="21B29200" w14:textId="77777777" w:rsidR="00D16BE9" w:rsidRDefault="00AC4FA2">
      <w:pPr>
        <w:pStyle w:val="0"/>
        <w:ind w:firstLineChars="200" w:firstLine="420"/>
      </w:pPr>
      <w:r>
        <w:rPr>
          <w:rFonts w:hint="eastAsia"/>
        </w:rPr>
        <w:t>根据具体系统的情况，基于对足够相似系统的详细和完整研究获得的经验或后续分析，可能会发现一个或多个默认影响类别的总体相关性较低。通过应用切割规则，这些影响可以在后续步骤中排除，但这种排除应在总体环境影响中定量证明其对目标定义和特别是预期应用以及为</w:t>
      </w:r>
      <w:r>
        <w:rPr>
          <w:rFonts w:hint="eastAsia"/>
        </w:rPr>
        <w:t>LCI/LCA</w:t>
      </w:r>
      <w:r>
        <w:rPr>
          <w:rFonts w:hint="eastAsia"/>
        </w:rPr>
        <w:t>研究定义的切割标准的微不足道性。请注意，任何相关的排除在后续解释过程中需要明确考虑，并可能导致结论和建议的限制。</w:t>
      </w:r>
    </w:p>
    <w:p w14:paraId="5A97BE73" w14:textId="77777777" w:rsidR="00D16BE9" w:rsidRDefault="00AC4FA2">
      <w:pPr>
        <w:pStyle w:val="affd"/>
        <w:spacing w:beforeLines="0" w:before="0" w:afterLines="0" w:after="0"/>
        <w:ind w:firstLineChars="200" w:firstLine="482"/>
        <w:rPr>
          <w:sz w:val="24"/>
          <w:szCs w:val="40"/>
        </w:rPr>
      </w:pPr>
      <w:bookmarkStart w:id="68" w:name="_Toc175603968"/>
      <w:r>
        <w:rPr>
          <w:rFonts w:hint="eastAsia"/>
          <w:sz w:val="24"/>
          <w:szCs w:val="40"/>
        </w:rPr>
        <w:t xml:space="preserve">6.7.3 </w:t>
      </w:r>
      <w:r>
        <w:rPr>
          <w:rFonts w:hint="eastAsia"/>
          <w:sz w:val="24"/>
          <w:szCs w:val="40"/>
        </w:rPr>
        <w:t>碳足迹和其他选择的指标</w:t>
      </w:r>
      <w:bookmarkEnd w:id="68"/>
      <w:r>
        <w:rPr>
          <w:rFonts w:hint="eastAsia"/>
          <w:sz w:val="24"/>
          <w:szCs w:val="40"/>
        </w:rPr>
        <w:t xml:space="preserve">  </w:t>
      </w:r>
    </w:p>
    <w:p w14:paraId="0A723851" w14:textId="77777777" w:rsidR="00D16BE9" w:rsidRDefault="00AC4FA2">
      <w:pPr>
        <w:pStyle w:val="0"/>
        <w:ind w:firstLineChars="200" w:firstLine="420"/>
      </w:pPr>
      <w:r>
        <w:rPr>
          <w:rFonts w:hint="eastAsia"/>
        </w:rPr>
        <w:t>（无对应的</w:t>
      </w:r>
      <w:r>
        <w:rPr>
          <w:rFonts w:hint="eastAsia"/>
        </w:rPr>
        <w:t>ISO 14044:2006</w:t>
      </w:r>
      <w:r>
        <w:rPr>
          <w:rFonts w:hint="eastAsia"/>
        </w:rPr>
        <w:t>章节，但与章节</w:t>
      </w:r>
      <w:r>
        <w:rPr>
          <w:rFonts w:hint="eastAsia"/>
        </w:rPr>
        <w:t>4.2.3.4</w:t>
      </w:r>
      <w:r>
        <w:rPr>
          <w:rFonts w:hint="eastAsia"/>
        </w:rPr>
        <w:t>和</w:t>
      </w:r>
      <w:r>
        <w:rPr>
          <w:rFonts w:hint="eastAsia"/>
        </w:rPr>
        <w:t>4.4.2.2</w:t>
      </w:r>
      <w:r>
        <w:rPr>
          <w:rFonts w:hint="eastAsia"/>
        </w:rPr>
        <w:t>相关）</w:t>
      </w:r>
      <w:r>
        <w:rPr>
          <w:rFonts w:hint="eastAsia"/>
        </w:rPr>
        <w:t xml:space="preserve">  </w:t>
      </w:r>
    </w:p>
    <w:p w14:paraId="5AE73C8A" w14:textId="77777777" w:rsidR="00D16BE9" w:rsidRDefault="00AC4FA2">
      <w:pPr>
        <w:pStyle w:val="0"/>
        <w:ind w:firstLineChars="200" w:firstLine="420"/>
      </w:pPr>
      <w:r>
        <w:rPr>
          <w:rFonts w:hint="eastAsia"/>
        </w:rPr>
        <w:t>根据预期应用的不同，在目标定义阶段可能已经计划仅使用有限的环境影响类别（例如，在碳足迹研究中使用“气候变化”或在以主要能源消耗为导向的生命周期研究中使用“能源资源枯竭”）。</w:t>
      </w:r>
      <w:r>
        <w:rPr>
          <w:rFonts w:hint="eastAsia"/>
        </w:rPr>
        <w:t xml:space="preserve">  </w:t>
      </w:r>
    </w:p>
    <w:p w14:paraId="740A4E0D" w14:textId="77777777" w:rsidR="00D16BE9" w:rsidRDefault="00AC4FA2">
      <w:pPr>
        <w:pStyle w:val="0"/>
        <w:ind w:firstLineChars="200" w:firstLine="420"/>
      </w:pPr>
      <w:r>
        <w:rPr>
          <w:rFonts w:hint="eastAsia"/>
        </w:rPr>
        <w:t>如果是这种情况，应在目标和范围定义中突出并加以说明。应在此确定具体的</w:t>
      </w:r>
      <w:r>
        <w:rPr>
          <w:rFonts w:hint="eastAsia"/>
        </w:rPr>
        <w:t>LCIA</w:t>
      </w:r>
      <w:r>
        <w:rPr>
          <w:rFonts w:hint="eastAsia"/>
        </w:rPr>
        <w:t>方法（例如，使用通常用于碳足迹研究的最新政府间气候变化专门委员会（</w:t>
      </w:r>
      <w:r>
        <w:rPr>
          <w:rFonts w:hint="eastAsia"/>
        </w:rPr>
        <w:t>IPCC</w:t>
      </w:r>
      <w:r>
        <w:rPr>
          <w:rFonts w:hint="eastAsia"/>
        </w:rPr>
        <w:t>）因子）。</w:t>
      </w:r>
      <w:r>
        <w:rPr>
          <w:rFonts w:hint="eastAsia"/>
        </w:rPr>
        <w:t xml:space="preserve">  </w:t>
      </w:r>
    </w:p>
    <w:p w14:paraId="4A613358" w14:textId="77777777" w:rsidR="00D16BE9" w:rsidRDefault="00AC4FA2">
      <w:pPr>
        <w:pStyle w:val="0"/>
        <w:ind w:firstLineChars="200" w:firstLine="420"/>
      </w:pPr>
      <w:r>
        <w:rPr>
          <w:rFonts w:hint="eastAsia"/>
        </w:rPr>
        <w:t>相关影响的排除应在</w:t>
      </w:r>
      <w:r>
        <w:rPr>
          <w:rFonts w:hint="eastAsia"/>
        </w:rPr>
        <w:t>LCI</w:t>
      </w:r>
      <w:r>
        <w:rPr>
          <w:rFonts w:hint="eastAsia"/>
        </w:rPr>
        <w:t>研究</w:t>
      </w:r>
      <w:r>
        <w:rPr>
          <w:rFonts w:hint="eastAsia"/>
        </w:rPr>
        <w:t>/</w:t>
      </w:r>
      <w:r>
        <w:rPr>
          <w:rFonts w:hint="eastAsia"/>
        </w:rPr>
        <w:t>数据集和</w:t>
      </w:r>
      <w:r>
        <w:rPr>
          <w:rFonts w:hint="eastAsia"/>
        </w:rPr>
        <w:t>LCA</w:t>
      </w:r>
      <w:r>
        <w:rPr>
          <w:rFonts w:hint="eastAsia"/>
        </w:rPr>
        <w:t>研究的文档中突出显示，包括与其他系统结果的有限可比性的影响。</w:t>
      </w:r>
    </w:p>
    <w:p w14:paraId="0DFBA318" w14:textId="77777777" w:rsidR="00D16BE9" w:rsidRDefault="00AC4FA2">
      <w:pPr>
        <w:pStyle w:val="affd"/>
        <w:spacing w:beforeLines="0" w:before="0" w:afterLines="0" w:after="0"/>
        <w:ind w:firstLineChars="200" w:firstLine="482"/>
      </w:pPr>
      <w:bookmarkStart w:id="69" w:name="_Toc175603969"/>
      <w:r>
        <w:rPr>
          <w:rFonts w:hint="eastAsia"/>
          <w:sz w:val="24"/>
          <w:szCs w:val="40"/>
        </w:rPr>
        <w:t xml:space="preserve">6.7.4 </w:t>
      </w:r>
      <w:r>
        <w:rPr>
          <w:rFonts w:hint="eastAsia"/>
          <w:sz w:val="24"/>
          <w:szCs w:val="40"/>
        </w:rPr>
        <w:t>包括非标准影响和非标准基本流</w:t>
      </w:r>
      <w:bookmarkEnd w:id="69"/>
      <w:r>
        <w:rPr>
          <w:rFonts w:hint="eastAsia"/>
          <w:sz w:val="24"/>
          <w:szCs w:val="40"/>
        </w:rPr>
        <w:t xml:space="preserve"> </w:t>
      </w:r>
      <w:r>
        <w:rPr>
          <w:rFonts w:hint="eastAsia"/>
        </w:rPr>
        <w:t xml:space="preserve"> </w:t>
      </w:r>
    </w:p>
    <w:p w14:paraId="09AC8752" w14:textId="77777777" w:rsidR="00D16BE9" w:rsidRDefault="00AC4FA2">
      <w:pPr>
        <w:pStyle w:val="0"/>
        <w:ind w:firstLineChars="200" w:firstLine="420"/>
      </w:pPr>
      <w:r>
        <w:rPr>
          <w:rFonts w:hint="eastAsia"/>
        </w:rPr>
        <w:t>（无对应的</w:t>
      </w:r>
      <w:r>
        <w:rPr>
          <w:rFonts w:hint="eastAsia"/>
        </w:rPr>
        <w:t>ISO 14044:2006</w:t>
      </w:r>
      <w:r>
        <w:rPr>
          <w:rFonts w:hint="eastAsia"/>
        </w:rPr>
        <w:t>章节，但与章节</w:t>
      </w:r>
      <w:r>
        <w:rPr>
          <w:rFonts w:hint="eastAsia"/>
        </w:rPr>
        <w:t>4.2.3.4</w:t>
      </w:r>
      <w:r>
        <w:rPr>
          <w:rFonts w:hint="eastAsia"/>
        </w:rPr>
        <w:t>和</w:t>
      </w:r>
      <w:r>
        <w:rPr>
          <w:rFonts w:hint="eastAsia"/>
        </w:rPr>
        <w:t>4.4.2.2</w:t>
      </w:r>
      <w:r>
        <w:rPr>
          <w:rFonts w:hint="eastAsia"/>
        </w:rPr>
        <w:t>相关）</w:t>
      </w:r>
      <w:r>
        <w:rPr>
          <w:rFonts w:hint="eastAsia"/>
        </w:rPr>
        <w:t xml:space="preserve">  </w:t>
      </w:r>
    </w:p>
    <w:p w14:paraId="3ACFFFB9" w14:textId="77777777" w:rsidR="00D16BE9" w:rsidRDefault="00AC4FA2">
      <w:pPr>
        <w:pStyle w:val="0"/>
        <w:ind w:firstLineChars="200" w:firstLine="422"/>
        <w:rPr>
          <w:b/>
          <w:bCs/>
        </w:rPr>
      </w:pPr>
      <w:r>
        <w:rPr>
          <w:rFonts w:hint="eastAsia"/>
          <w:b/>
          <w:bCs/>
        </w:rPr>
        <w:t>额外的影响类别</w:t>
      </w:r>
      <w:r>
        <w:rPr>
          <w:rFonts w:hint="eastAsia"/>
          <w:b/>
          <w:bCs/>
        </w:rPr>
        <w:t xml:space="preserve"> </w:t>
      </w:r>
    </w:p>
    <w:p w14:paraId="5892391E" w14:textId="77777777" w:rsidR="00D16BE9" w:rsidRDefault="00AC4FA2">
      <w:pPr>
        <w:pStyle w:val="0"/>
        <w:ind w:firstLineChars="200" w:firstLine="420"/>
      </w:pPr>
      <w:r>
        <w:rPr>
          <w:rFonts w:hint="eastAsia"/>
        </w:rPr>
        <w:t>根据</w:t>
      </w:r>
      <w:r>
        <w:rPr>
          <w:rFonts w:hint="eastAsia"/>
        </w:rPr>
        <w:t>LCI/LCA</w:t>
      </w:r>
      <w:r>
        <w:rPr>
          <w:rFonts w:hint="eastAsia"/>
        </w:rPr>
        <w:t>研究的目标和系统的性质，可能需要解决额外的相关环境问题。根据</w:t>
      </w:r>
      <w:r>
        <w:rPr>
          <w:rFonts w:hint="eastAsia"/>
        </w:rPr>
        <w:t>ISO 14044:2006</w:t>
      </w:r>
      <w:r>
        <w:rPr>
          <w:rFonts w:hint="eastAsia"/>
        </w:rPr>
        <w:t>的要求，应包括对</w:t>
      </w:r>
      <w:r>
        <w:rPr>
          <w:rFonts w:hint="eastAsia"/>
        </w:rPr>
        <w:t>LCI/LCA</w:t>
      </w:r>
      <w:r>
        <w:rPr>
          <w:rFonts w:hint="eastAsia"/>
        </w:rPr>
        <w:t>研究特别相关的缺失影响类别。</w:t>
      </w:r>
      <w:r>
        <w:rPr>
          <w:rFonts w:hint="eastAsia"/>
        </w:rPr>
        <w:t xml:space="preserve">  </w:t>
      </w:r>
    </w:p>
    <w:p w14:paraId="7CA616BA" w14:textId="77777777" w:rsidR="00D16BE9" w:rsidRDefault="00AC4FA2">
      <w:pPr>
        <w:pStyle w:val="0"/>
        <w:ind w:firstLineChars="200" w:firstLine="420"/>
      </w:pPr>
      <w:r>
        <w:rPr>
          <w:rFonts w:hint="eastAsia"/>
        </w:rPr>
        <w:t>如果是这种情况，则应将这些额外的</w:t>
      </w:r>
      <w:r>
        <w:rPr>
          <w:rFonts w:hint="eastAsia"/>
        </w:rPr>
        <w:t>LCIA</w:t>
      </w:r>
      <w:r>
        <w:rPr>
          <w:rFonts w:hint="eastAsia"/>
        </w:rPr>
        <w:t>方法纳入集合中，或在极少数情况下，可能需要开发这些方法。在其他情况下，可能需要用尚未覆盖的基本流的表征因子扩展现有的</w:t>
      </w:r>
      <w:r>
        <w:rPr>
          <w:rFonts w:hint="eastAsia"/>
        </w:rPr>
        <w:t>LCIA</w:t>
      </w:r>
      <w:r>
        <w:rPr>
          <w:rFonts w:hint="eastAsia"/>
        </w:rPr>
        <w:t>方法。如果是这种情况，这一需求应在范围定义中识别，以便在清单分析之前确定对基本流的所需信息。</w:t>
      </w:r>
      <w:r>
        <w:rPr>
          <w:rFonts w:hint="eastAsia"/>
        </w:rPr>
        <w:t xml:space="preserve">  </w:t>
      </w:r>
    </w:p>
    <w:p w14:paraId="0AC2CDD1" w14:textId="77777777" w:rsidR="00D16BE9" w:rsidRDefault="00AC4FA2">
      <w:pPr>
        <w:pStyle w:val="0"/>
        <w:ind w:firstLineChars="200" w:firstLine="420"/>
      </w:pPr>
      <w:r>
        <w:rPr>
          <w:rFonts w:hint="eastAsia"/>
        </w:rPr>
        <w:lastRenderedPageBreak/>
        <w:t>请注意，这可能只能基于在第一次或第二次迭代的</w:t>
      </w:r>
      <w:r>
        <w:rPr>
          <w:rFonts w:hint="eastAsia"/>
        </w:rPr>
        <w:t>LCI</w:t>
      </w:r>
      <w:r>
        <w:rPr>
          <w:rFonts w:hint="eastAsia"/>
        </w:rPr>
        <w:t>数据收集、建模、影响评估和解释后获得的见解。</w:t>
      </w:r>
      <w:r>
        <w:rPr>
          <w:rFonts w:hint="eastAsia"/>
        </w:rPr>
        <w:t xml:space="preserve">  </w:t>
      </w:r>
    </w:p>
    <w:p w14:paraId="6E5E824C" w14:textId="77777777" w:rsidR="00D16BE9" w:rsidRDefault="00AC4FA2">
      <w:pPr>
        <w:pStyle w:val="0"/>
        <w:ind w:firstLineChars="200" w:firstLine="420"/>
      </w:pPr>
      <w:r>
        <w:rPr>
          <w:rFonts w:hint="eastAsia"/>
        </w:rPr>
        <w:t>任何额外的影响类别、</w:t>
      </w:r>
      <w:r>
        <w:rPr>
          <w:rFonts w:hint="eastAsia"/>
        </w:rPr>
        <w:t>LCIA</w:t>
      </w:r>
      <w:r>
        <w:rPr>
          <w:rFonts w:hint="eastAsia"/>
        </w:rPr>
        <w:t>方法和影响因子必须满足与第</w:t>
      </w:r>
      <w:r>
        <w:rPr>
          <w:rFonts w:hint="eastAsia"/>
        </w:rPr>
        <w:t>6.7.2</w:t>
      </w:r>
      <w:r>
        <w:rPr>
          <w:rFonts w:hint="eastAsia"/>
        </w:rPr>
        <w:t>章中列出的默认影响类别相同的条件。</w:t>
      </w:r>
      <w:r>
        <w:rPr>
          <w:rFonts w:hint="eastAsia"/>
        </w:rPr>
        <w:t xml:space="preserve">  </w:t>
      </w:r>
    </w:p>
    <w:p w14:paraId="3AB9805E" w14:textId="77777777" w:rsidR="00D16BE9" w:rsidRDefault="00AC4FA2">
      <w:pPr>
        <w:pStyle w:val="0"/>
        <w:ind w:firstLineChars="200" w:firstLine="422"/>
        <w:rPr>
          <w:b/>
          <w:bCs/>
        </w:rPr>
      </w:pPr>
      <w:r>
        <w:rPr>
          <w:rFonts w:hint="eastAsia"/>
          <w:b/>
          <w:bCs/>
        </w:rPr>
        <w:t>额外的影响因子</w:t>
      </w:r>
      <w:r>
        <w:rPr>
          <w:rFonts w:hint="eastAsia"/>
          <w:b/>
          <w:bCs/>
        </w:rPr>
        <w:t xml:space="preserve"> </w:t>
      </w:r>
    </w:p>
    <w:p w14:paraId="797E5935" w14:textId="77777777" w:rsidR="00D16BE9" w:rsidRDefault="00AC4FA2">
      <w:pPr>
        <w:pStyle w:val="0"/>
        <w:ind w:firstLineChars="200" w:firstLine="420"/>
      </w:pPr>
      <w:r>
        <w:rPr>
          <w:rFonts w:hint="eastAsia"/>
        </w:rPr>
        <w:t>同样，可能发现所选</w:t>
      </w:r>
      <w:r>
        <w:rPr>
          <w:rFonts w:hint="eastAsia"/>
        </w:rPr>
        <w:t>LCIA</w:t>
      </w:r>
      <w:r>
        <w:rPr>
          <w:rFonts w:hint="eastAsia"/>
        </w:rPr>
        <w:t>方法中缺少一个对清单中</w:t>
      </w:r>
      <w:proofErr w:type="gramStart"/>
      <w:r>
        <w:rPr>
          <w:rFonts w:hint="eastAsia"/>
        </w:rPr>
        <w:t>某基本流</w:t>
      </w:r>
      <w:proofErr w:type="gramEnd"/>
      <w:r>
        <w:rPr>
          <w:rFonts w:hint="eastAsia"/>
        </w:rPr>
        <w:t>的表征因子，而该基本流已知对相关影响类别或类别终点有显著贡献。这通常只会在第一次或第二次迭代的</w:t>
      </w:r>
      <w:r>
        <w:rPr>
          <w:rFonts w:hint="eastAsia"/>
        </w:rPr>
        <w:t>LCI</w:t>
      </w:r>
      <w:r>
        <w:rPr>
          <w:rFonts w:hint="eastAsia"/>
        </w:rPr>
        <w:t>数据收集、建模、影响评估和解释后获得的见解中被识别。</w:t>
      </w:r>
      <w:r>
        <w:rPr>
          <w:rFonts w:hint="eastAsia"/>
        </w:rPr>
        <w:t xml:space="preserve">  </w:t>
      </w:r>
    </w:p>
    <w:p w14:paraId="7F3135E5" w14:textId="77777777" w:rsidR="00D16BE9" w:rsidRDefault="00AC4FA2">
      <w:pPr>
        <w:pStyle w:val="0"/>
        <w:ind w:firstLineChars="200" w:firstLine="420"/>
      </w:pPr>
      <w:r>
        <w:rPr>
          <w:rFonts w:hint="eastAsia"/>
        </w:rPr>
        <w:t>应根据以下步骤评估是否需要为该流派生</w:t>
      </w:r>
      <w:r>
        <w:rPr>
          <w:rFonts w:hint="eastAsia"/>
        </w:rPr>
        <w:t>/</w:t>
      </w:r>
      <w:r>
        <w:rPr>
          <w:rFonts w:hint="eastAsia"/>
        </w:rPr>
        <w:t>开发特定的因子：</w:t>
      </w:r>
    </w:p>
    <w:p w14:paraId="1DED84E9" w14:textId="77777777" w:rsidR="00D16BE9" w:rsidRDefault="00AC4FA2">
      <w:pPr>
        <w:pStyle w:val="0"/>
        <w:numPr>
          <w:ilvl w:val="0"/>
          <w:numId w:val="37"/>
        </w:numPr>
        <w:ind w:left="0" w:firstLineChars="200" w:firstLine="420"/>
      </w:pPr>
      <w:r>
        <w:rPr>
          <w:rFonts w:hint="eastAsia"/>
        </w:rPr>
        <w:t>缺失的表征因子的潜在重要性应通过假设</w:t>
      </w:r>
      <w:proofErr w:type="gramStart"/>
      <w:r>
        <w:rPr>
          <w:rFonts w:hint="eastAsia"/>
        </w:rPr>
        <w:t>保守值</w:t>
      </w:r>
      <w:proofErr w:type="gramEnd"/>
      <w:r>
        <w:rPr>
          <w:rFonts w:hint="eastAsia"/>
        </w:rPr>
        <w:t>或现实最坏情况值来评估，例如，基于与同一影响类别的其他基本流的化学、物理和</w:t>
      </w:r>
      <w:r>
        <w:rPr>
          <w:rFonts w:hint="eastAsia"/>
        </w:rPr>
        <w:t>/</w:t>
      </w:r>
      <w:r>
        <w:rPr>
          <w:rFonts w:hint="eastAsia"/>
        </w:rPr>
        <w:t>或其他相似性。例如，对于空气中醋酸这种弱有机酸的缺失“酸化潜力”因子，可以基于醋酸与蚁酸（根据其化学、光化学和物理化学特性，例如水溶性）的相似性来分配一个化学计量调整后的因子。类似地，可以通过将尿素这种快速生物降解的氮含量有机化合物的排放量的富营养化潜力近似为硝酸盐在水中的潜力，经过尿素中的氮含量的化学计量转换。</w:t>
      </w:r>
    </w:p>
    <w:p w14:paraId="3C1095B8" w14:textId="77777777" w:rsidR="00D16BE9" w:rsidRDefault="00AC4FA2">
      <w:pPr>
        <w:pStyle w:val="0"/>
        <w:numPr>
          <w:ilvl w:val="0"/>
          <w:numId w:val="37"/>
        </w:numPr>
        <w:ind w:left="0" w:firstLineChars="200" w:firstLine="420"/>
      </w:pPr>
      <w:r>
        <w:rPr>
          <w:rFonts w:hint="eastAsia"/>
        </w:rPr>
        <w:t>应将假定的表征因子应用于基本流，并调查这一影响类别的总结果是否发生了相关程度的变化（即根据所需的准确性，尤其是从研究目标中得出的完整性要求</w:t>
      </w:r>
      <w:r>
        <w:rPr>
          <w:rFonts w:hint="eastAsia"/>
        </w:rPr>
        <w:t>/</w:t>
      </w:r>
      <w:r>
        <w:rPr>
          <w:rFonts w:hint="eastAsia"/>
        </w:rPr>
        <w:t>切割规则）。</w:t>
      </w:r>
      <w:r>
        <w:rPr>
          <w:rFonts w:hint="eastAsia"/>
        </w:rPr>
        <w:t xml:space="preserve">  </w:t>
      </w:r>
    </w:p>
    <w:p w14:paraId="634C7AB9" w14:textId="77777777" w:rsidR="00D16BE9" w:rsidRDefault="00AC4FA2">
      <w:pPr>
        <w:pStyle w:val="0"/>
        <w:numPr>
          <w:ilvl w:val="0"/>
          <w:numId w:val="37"/>
        </w:numPr>
        <w:ind w:left="0" w:firstLineChars="200" w:firstLine="420"/>
      </w:pPr>
      <w:r>
        <w:rPr>
          <w:rFonts w:hint="eastAsia"/>
        </w:rPr>
        <w:t>如果基于此方法的贡献不能被归类为微不足道，则应尝试获得更准确和精确的缺失表征因子。请注意，这个因子必须满足与相关</w:t>
      </w:r>
      <w:r>
        <w:rPr>
          <w:rFonts w:hint="eastAsia"/>
        </w:rPr>
        <w:t>LCIA</w:t>
      </w:r>
      <w:r>
        <w:rPr>
          <w:rFonts w:hint="eastAsia"/>
        </w:rPr>
        <w:t>方法中其他因子相同的条件。如果无法做到这一点，必须报告缺失的表征因子，并在结果解释中考虑缺失因子的潜在影响。</w:t>
      </w:r>
    </w:p>
    <w:p w14:paraId="080D04F8" w14:textId="77777777" w:rsidR="00D16BE9" w:rsidRDefault="00AC4FA2">
      <w:pPr>
        <w:pStyle w:val="0"/>
        <w:numPr>
          <w:ilvl w:val="0"/>
          <w:numId w:val="37"/>
        </w:numPr>
        <w:ind w:left="0" w:firstLineChars="200" w:firstLine="420"/>
      </w:pPr>
      <w:r>
        <w:rPr>
          <w:rFonts w:hint="eastAsia"/>
        </w:rPr>
        <w:t>相反，如果保守</w:t>
      </w:r>
      <w:r>
        <w:rPr>
          <w:rFonts w:hint="eastAsia"/>
        </w:rPr>
        <w:t>/</w:t>
      </w:r>
      <w:r>
        <w:rPr>
          <w:rFonts w:hint="eastAsia"/>
        </w:rPr>
        <w:t>最坏情况的假设不会导致基本流的显著贡献，则可以忽略缺失的表征因子。建议即使在这些流的相关性不足但并非完全无关的情况下，</w:t>
      </w:r>
      <w:proofErr w:type="gramStart"/>
      <w:r>
        <w:rPr>
          <w:rFonts w:hint="eastAsia"/>
        </w:rPr>
        <w:t>仍报告</w:t>
      </w:r>
      <w:proofErr w:type="gramEnd"/>
      <w:r>
        <w:rPr>
          <w:rFonts w:hint="eastAsia"/>
        </w:rPr>
        <w:t>“缺失因子”的事实。</w:t>
      </w:r>
    </w:p>
    <w:p w14:paraId="768457EF" w14:textId="77777777" w:rsidR="00D16BE9" w:rsidRDefault="00AC4FA2">
      <w:pPr>
        <w:pStyle w:val="0"/>
        <w:ind w:firstLineChars="200" w:firstLine="420"/>
      </w:pPr>
      <w:r>
        <w:rPr>
          <w:rFonts w:hint="eastAsia"/>
        </w:rPr>
        <w:t>请注意，这一过程需要</w:t>
      </w:r>
      <w:r>
        <w:rPr>
          <w:rFonts w:hint="eastAsia"/>
        </w:rPr>
        <w:t>LCIA</w:t>
      </w:r>
      <w:r>
        <w:rPr>
          <w:rFonts w:hint="eastAsia"/>
        </w:rPr>
        <w:t>方法开发者的专家知识，尤其是命运和暴露建模，以及对化学和环境科学的良好理解。</w:t>
      </w:r>
    </w:p>
    <w:p w14:paraId="4E2E74B8" w14:textId="77777777" w:rsidR="00D16BE9" w:rsidRDefault="00AC4FA2">
      <w:pPr>
        <w:pStyle w:val="0"/>
        <w:ind w:firstLineChars="200" w:firstLine="420"/>
      </w:pPr>
      <w:r>
        <w:rPr>
          <w:rFonts w:hint="eastAsia"/>
        </w:rPr>
        <w:t>另请参阅《</w:t>
      </w:r>
      <w:r>
        <w:rPr>
          <w:rFonts w:hint="eastAsia"/>
        </w:rPr>
        <w:t>LCA</w:t>
      </w:r>
      <w:r>
        <w:rPr>
          <w:rFonts w:hint="eastAsia"/>
        </w:rPr>
        <w:t>环境影响评估方法、模型和指标的要求》文档。</w:t>
      </w:r>
    </w:p>
    <w:p w14:paraId="67408B49" w14:textId="77777777" w:rsidR="00D16BE9" w:rsidRDefault="00AC4FA2">
      <w:pPr>
        <w:pStyle w:val="affd"/>
        <w:spacing w:beforeLines="0" w:before="0" w:afterLines="0" w:after="0"/>
        <w:ind w:firstLineChars="200" w:firstLine="482"/>
        <w:rPr>
          <w:sz w:val="24"/>
          <w:szCs w:val="40"/>
        </w:rPr>
      </w:pPr>
      <w:bookmarkStart w:id="70" w:name="_Toc175603970"/>
      <w:r>
        <w:rPr>
          <w:rFonts w:hint="eastAsia"/>
          <w:sz w:val="24"/>
          <w:szCs w:val="40"/>
        </w:rPr>
        <w:t xml:space="preserve">6.7.5 </w:t>
      </w:r>
      <w:r>
        <w:rPr>
          <w:rFonts w:hint="eastAsia"/>
          <w:sz w:val="24"/>
          <w:szCs w:val="40"/>
        </w:rPr>
        <w:t>空间和其他影响因素的差异化</w:t>
      </w:r>
      <w:r>
        <w:rPr>
          <w:rFonts w:hint="eastAsia"/>
          <w:sz w:val="24"/>
          <w:szCs w:val="40"/>
        </w:rPr>
        <w:t>/</w:t>
      </w:r>
      <w:r>
        <w:rPr>
          <w:rFonts w:hint="eastAsia"/>
          <w:sz w:val="24"/>
          <w:szCs w:val="40"/>
        </w:rPr>
        <w:t>修改</w:t>
      </w:r>
      <w:bookmarkEnd w:id="70"/>
      <w:r>
        <w:rPr>
          <w:rFonts w:hint="eastAsia"/>
          <w:sz w:val="24"/>
          <w:szCs w:val="40"/>
        </w:rPr>
        <w:t xml:space="preserve">  </w:t>
      </w:r>
    </w:p>
    <w:p w14:paraId="322C648F" w14:textId="77777777" w:rsidR="00D16BE9" w:rsidRDefault="00AC4FA2">
      <w:pPr>
        <w:pStyle w:val="0"/>
        <w:ind w:firstLineChars="200" w:firstLine="420"/>
      </w:pPr>
      <w:r>
        <w:rPr>
          <w:rFonts w:hint="eastAsia"/>
        </w:rPr>
        <w:t>（没有单独对应的</w:t>
      </w:r>
      <w:r>
        <w:rPr>
          <w:rFonts w:hint="eastAsia"/>
        </w:rPr>
        <w:t>ISO 14044:2006</w:t>
      </w:r>
      <w:r>
        <w:rPr>
          <w:rFonts w:hint="eastAsia"/>
        </w:rPr>
        <w:t>章节，但与章节</w:t>
      </w:r>
      <w:r>
        <w:rPr>
          <w:rFonts w:hint="eastAsia"/>
        </w:rPr>
        <w:t>4.2.3.4</w:t>
      </w:r>
      <w:r>
        <w:rPr>
          <w:rFonts w:hint="eastAsia"/>
        </w:rPr>
        <w:t>和</w:t>
      </w:r>
      <w:r>
        <w:rPr>
          <w:rFonts w:hint="eastAsia"/>
        </w:rPr>
        <w:t>4.4.2.2</w:t>
      </w:r>
      <w:r>
        <w:rPr>
          <w:rFonts w:hint="eastAsia"/>
        </w:rPr>
        <w:t>有关）</w:t>
      </w:r>
    </w:p>
    <w:p w14:paraId="6C1A9125" w14:textId="77777777" w:rsidR="00D16BE9" w:rsidRDefault="00AC4FA2">
      <w:pPr>
        <w:pStyle w:val="0"/>
        <w:ind w:firstLineChars="200" w:firstLine="420"/>
      </w:pPr>
      <w:r>
        <w:rPr>
          <w:rFonts w:hint="eastAsia"/>
        </w:rPr>
        <w:t xml:space="preserve">ISO 14044:2006 </w:t>
      </w:r>
      <w:r>
        <w:rPr>
          <w:rFonts w:hint="eastAsia"/>
        </w:rPr>
        <w:t>规定，“根据环境机制以及目标和范围，应考虑将</w:t>
      </w:r>
      <w:r>
        <w:rPr>
          <w:rFonts w:hint="eastAsia"/>
        </w:rPr>
        <w:t>LCI</w:t>
      </w:r>
      <w:r>
        <w:rPr>
          <w:rFonts w:hint="eastAsia"/>
        </w:rPr>
        <w:t>结果与类别指标相关联的表征模型进行空间和时间差异化。”然而，鉴于目前缺乏空间或时间上差异化的</w:t>
      </w:r>
      <w:r>
        <w:rPr>
          <w:rFonts w:hint="eastAsia"/>
        </w:rPr>
        <w:t>LCI</w:t>
      </w:r>
      <w:r>
        <w:rPr>
          <w:rFonts w:hint="eastAsia"/>
        </w:rPr>
        <w:t>数据，尤其是相应的</w:t>
      </w:r>
      <w:r>
        <w:rPr>
          <w:rFonts w:hint="eastAsia"/>
        </w:rPr>
        <w:t>LCIA</w:t>
      </w:r>
      <w:r>
        <w:rPr>
          <w:rFonts w:hint="eastAsia"/>
        </w:rPr>
        <w:t>方法，实际操作中这种差异化在很大程度上是不切实际的或很少可行。</w:t>
      </w:r>
    </w:p>
    <w:p w14:paraId="523F386B" w14:textId="77777777" w:rsidR="00D16BE9" w:rsidRDefault="00AC4FA2">
      <w:pPr>
        <w:pStyle w:val="0"/>
        <w:ind w:firstLineChars="200" w:firstLine="420"/>
      </w:pPr>
      <w:r>
        <w:rPr>
          <w:rFonts w:hint="eastAsia"/>
        </w:rPr>
        <w:t>如果目标是使用这些非通用（例如，空间上或以其他方式差异化）</w:t>
      </w:r>
      <w:r>
        <w:rPr>
          <w:rFonts w:hint="eastAsia"/>
        </w:rPr>
        <w:t>LCIA</w:t>
      </w:r>
      <w:r>
        <w:rPr>
          <w:rFonts w:hint="eastAsia"/>
        </w:rPr>
        <w:t>方法，则必须科学地证明其结果在</w:t>
      </w:r>
      <w:r>
        <w:rPr>
          <w:rFonts w:hint="eastAsia"/>
        </w:rPr>
        <w:t>LCIA</w:t>
      </w:r>
      <w:r>
        <w:rPr>
          <w:rFonts w:hint="eastAsia"/>
        </w:rPr>
        <w:t>结果中具有显著差异。请注意，无论如何，任何应用的</w:t>
      </w:r>
      <w:r>
        <w:rPr>
          <w:rFonts w:hint="eastAsia"/>
        </w:rPr>
        <w:t>LCIA</w:t>
      </w:r>
      <w:r>
        <w:rPr>
          <w:rFonts w:hint="eastAsia"/>
        </w:rPr>
        <w:t>方</w:t>
      </w:r>
      <w:r>
        <w:rPr>
          <w:rFonts w:hint="eastAsia"/>
        </w:rPr>
        <w:lastRenderedPageBreak/>
        <w:t>法可能需要进行符合</w:t>
      </w:r>
      <w:r>
        <w:rPr>
          <w:rFonts w:hint="eastAsia"/>
        </w:rPr>
        <w:t>ILCD</w:t>
      </w:r>
      <w:r>
        <w:rPr>
          <w:rFonts w:hint="eastAsia"/>
        </w:rPr>
        <w:t>标准的</w:t>
      </w:r>
      <w:r>
        <w:rPr>
          <w:rFonts w:hint="eastAsia"/>
        </w:rPr>
        <w:t>LCIA</w:t>
      </w:r>
      <w:r>
        <w:rPr>
          <w:rFonts w:hint="eastAsia"/>
        </w:rPr>
        <w:t>审查。有关详细信息，请参见第</w:t>
      </w:r>
      <w:r>
        <w:rPr>
          <w:rFonts w:hint="eastAsia"/>
        </w:rPr>
        <w:t>11</w:t>
      </w:r>
      <w:r>
        <w:rPr>
          <w:rFonts w:hint="eastAsia"/>
        </w:rPr>
        <w:t>章和《生命周期评估（</w:t>
      </w:r>
      <w:r>
        <w:rPr>
          <w:rFonts w:hint="eastAsia"/>
        </w:rPr>
        <w:t>LCA</w:t>
      </w:r>
      <w:r>
        <w:rPr>
          <w:rFonts w:hint="eastAsia"/>
        </w:rPr>
        <w:t>）审查方案》的单独指导文件。</w:t>
      </w:r>
    </w:p>
    <w:p w14:paraId="5E644400" w14:textId="77777777" w:rsidR="00D16BE9" w:rsidRDefault="00AC4FA2">
      <w:pPr>
        <w:pStyle w:val="0"/>
        <w:ind w:firstLineChars="200" w:firstLine="420"/>
      </w:pPr>
      <w:r>
        <w:rPr>
          <w:rFonts w:hint="eastAsia"/>
        </w:rPr>
        <w:t>如果应用了非通用的影响评估，则表征步骤将必须在未聚合的库存结果上进行。完成表征步骤后，</w:t>
      </w:r>
      <w:r>
        <w:rPr>
          <w:rFonts w:hint="eastAsia"/>
        </w:rPr>
        <w:t>LCIA</w:t>
      </w:r>
      <w:r>
        <w:rPr>
          <w:rFonts w:hint="eastAsia"/>
        </w:rPr>
        <w:t>结果可以按影响类别汇总，并与相应的聚合</w:t>
      </w:r>
      <w:r>
        <w:rPr>
          <w:rFonts w:hint="eastAsia"/>
        </w:rPr>
        <w:t>LCI</w:t>
      </w:r>
      <w:r>
        <w:rPr>
          <w:rFonts w:hint="eastAsia"/>
        </w:rPr>
        <w:t>结果一起提供。如果这样做，应用非通用</w:t>
      </w:r>
      <w:r>
        <w:rPr>
          <w:rFonts w:hint="eastAsia"/>
        </w:rPr>
        <w:t>LCIA</w:t>
      </w:r>
      <w:r>
        <w:rPr>
          <w:rFonts w:hint="eastAsia"/>
        </w:rPr>
        <w:t>方法获得的</w:t>
      </w:r>
      <w:r>
        <w:rPr>
          <w:rFonts w:hint="eastAsia"/>
        </w:rPr>
        <w:t>LCIA</w:t>
      </w:r>
      <w:r>
        <w:rPr>
          <w:rFonts w:hint="eastAsia"/>
        </w:rPr>
        <w:t>结果应在报告中提供，作为与差异</w:t>
      </w:r>
      <w:proofErr w:type="gramStart"/>
      <w:r>
        <w:rPr>
          <w:rFonts w:hint="eastAsia"/>
        </w:rPr>
        <w:t>化结果</w:t>
      </w:r>
      <w:proofErr w:type="gramEnd"/>
      <w:r>
        <w:rPr>
          <w:rFonts w:hint="eastAsia"/>
        </w:rPr>
        <w:t>相辅相成的信息。</w:t>
      </w:r>
    </w:p>
    <w:p w14:paraId="479199C1" w14:textId="77777777" w:rsidR="00D16BE9" w:rsidRDefault="00AC4FA2">
      <w:pPr>
        <w:pStyle w:val="0"/>
        <w:ind w:firstLineChars="200" w:firstLine="420"/>
      </w:pPr>
      <w:r>
        <w:rPr>
          <w:rFonts w:hint="eastAsia"/>
        </w:rPr>
        <w:t>请注意，这一步骤通常只能在第一次或第二次</w:t>
      </w:r>
      <w:r>
        <w:rPr>
          <w:rFonts w:hint="eastAsia"/>
        </w:rPr>
        <w:t>LCI</w:t>
      </w:r>
      <w:r>
        <w:rPr>
          <w:rFonts w:hint="eastAsia"/>
        </w:rPr>
        <w:t>数据收集和建模迭代之后进行。</w:t>
      </w:r>
    </w:p>
    <w:p w14:paraId="37C44E37" w14:textId="77777777" w:rsidR="00D16BE9" w:rsidRDefault="00AC4FA2">
      <w:pPr>
        <w:pStyle w:val="0"/>
        <w:ind w:firstLineChars="200" w:firstLine="420"/>
      </w:pPr>
      <w:r>
        <w:rPr>
          <w:rFonts w:hint="eastAsia"/>
        </w:rPr>
        <w:t>对于比较</w:t>
      </w:r>
      <w:r>
        <w:rPr>
          <w:rFonts w:hint="eastAsia"/>
        </w:rPr>
        <w:t>LCA</w:t>
      </w:r>
      <w:r>
        <w:rPr>
          <w:rFonts w:hint="eastAsia"/>
        </w:rPr>
        <w:t>研究，还需在研究解释阶段讨论通用</w:t>
      </w:r>
      <w:r>
        <w:rPr>
          <w:rFonts w:hint="eastAsia"/>
        </w:rPr>
        <w:t>LCIA</w:t>
      </w:r>
      <w:r>
        <w:rPr>
          <w:rFonts w:hint="eastAsia"/>
        </w:rPr>
        <w:t>方法的适用性。如果进一步的，尤其是空间或时间上的</w:t>
      </w:r>
      <w:proofErr w:type="gramStart"/>
      <w:r>
        <w:rPr>
          <w:rFonts w:hint="eastAsia"/>
        </w:rPr>
        <w:t>差异化被认为</w:t>
      </w:r>
      <w:proofErr w:type="gramEnd"/>
      <w:r>
        <w:rPr>
          <w:rFonts w:hint="eastAsia"/>
        </w:rPr>
        <w:t>会导致显著不同的结果，那么这一发现可能会限制研究得出的结论和建议。</w:t>
      </w:r>
    </w:p>
    <w:p w14:paraId="00F96A4D" w14:textId="77777777" w:rsidR="00D16BE9" w:rsidRDefault="00AC4FA2">
      <w:pPr>
        <w:pStyle w:val="0"/>
        <w:ind w:firstLineChars="200" w:firstLine="420"/>
      </w:pPr>
      <w:r>
        <w:rPr>
          <w:rFonts w:hint="eastAsia"/>
        </w:rPr>
        <w:t>请注意，从非通用</w:t>
      </w:r>
      <w:r>
        <w:rPr>
          <w:rFonts w:hint="eastAsia"/>
        </w:rPr>
        <w:t>LCIA</w:t>
      </w:r>
      <w:r>
        <w:rPr>
          <w:rFonts w:hint="eastAsia"/>
        </w:rPr>
        <w:t>方法计算的</w:t>
      </w:r>
      <w:r>
        <w:rPr>
          <w:rFonts w:hint="eastAsia"/>
        </w:rPr>
        <w:t>LCIA</w:t>
      </w:r>
      <w:r>
        <w:rPr>
          <w:rFonts w:hint="eastAsia"/>
        </w:rPr>
        <w:t>结果应与默认的通用结果分开呈现和讨论。</w:t>
      </w:r>
    </w:p>
    <w:p w14:paraId="7B6FC909" w14:textId="77777777" w:rsidR="00D16BE9" w:rsidRDefault="00AC4FA2">
      <w:pPr>
        <w:pStyle w:val="affd"/>
        <w:spacing w:beforeLines="0" w:before="0" w:afterLines="0" w:after="0"/>
        <w:ind w:firstLineChars="200" w:firstLine="482"/>
        <w:rPr>
          <w:sz w:val="24"/>
          <w:szCs w:val="40"/>
        </w:rPr>
      </w:pPr>
      <w:bookmarkStart w:id="71" w:name="_Toc175603971"/>
      <w:r>
        <w:rPr>
          <w:rFonts w:hint="eastAsia"/>
          <w:sz w:val="24"/>
          <w:szCs w:val="40"/>
        </w:rPr>
        <w:t xml:space="preserve">6.7.6 </w:t>
      </w:r>
      <w:r>
        <w:rPr>
          <w:rFonts w:hint="eastAsia"/>
          <w:sz w:val="24"/>
          <w:szCs w:val="40"/>
        </w:rPr>
        <w:t>选择归一化基础和权重集</w:t>
      </w:r>
      <w:r>
        <w:rPr>
          <w:rStyle w:val="afb"/>
          <w:sz w:val="24"/>
          <w:szCs w:val="40"/>
        </w:rPr>
        <w:footnoteReference w:id="87"/>
      </w:r>
      <w:bookmarkEnd w:id="71"/>
    </w:p>
    <w:p w14:paraId="0A805FE6" w14:textId="77777777" w:rsidR="00D16BE9" w:rsidRDefault="00AC4FA2">
      <w:pPr>
        <w:pStyle w:val="0"/>
        <w:ind w:firstLineChars="200" w:firstLine="420"/>
      </w:pPr>
      <w:r>
        <w:rPr>
          <w:rFonts w:hint="eastAsia"/>
        </w:rPr>
        <w:t>（没有单独对应的</w:t>
      </w:r>
      <w:r>
        <w:rPr>
          <w:rFonts w:hint="eastAsia"/>
        </w:rPr>
        <w:t>ISO 14044:2006</w:t>
      </w:r>
      <w:r>
        <w:rPr>
          <w:rFonts w:hint="eastAsia"/>
        </w:rPr>
        <w:t>章节，但与章节</w:t>
      </w:r>
      <w:r>
        <w:rPr>
          <w:rFonts w:hint="eastAsia"/>
        </w:rPr>
        <w:t>4.2.3.4</w:t>
      </w:r>
      <w:r>
        <w:rPr>
          <w:rFonts w:hint="eastAsia"/>
        </w:rPr>
        <w:t>中的“环境重要性”方面和章节</w:t>
      </w:r>
      <w:r>
        <w:rPr>
          <w:rFonts w:hint="eastAsia"/>
        </w:rPr>
        <w:t>4.4.3</w:t>
      </w:r>
      <w:r>
        <w:rPr>
          <w:rFonts w:hint="eastAsia"/>
        </w:rPr>
        <w:t>有关）</w:t>
      </w:r>
    </w:p>
    <w:p w14:paraId="79EBC2B5" w14:textId="77777777" w:rsidR="00D16BE9" w:rsidRDefault="00AC4FA2">
      <w:pPr>
        <w:pStyle w:val="0"/>
        <w:ind w:firstLineChars="200" w:firstLine="422"/>
        <w:rPr>
          <w:b/>
          <w:bCs/>
        </w:rPr>
      </w:pPr>
      <w:r>
        <w:rPr>
          <w:rFonts w:hint="eastAsia"/>
          <w:b/>
          <w:bCs/>
        </w:rPr>
        <w:t>引言</w:t>
      </w:r>
      <w:r>
        <w:rPr>
          <w:rFonts w:hint="eastAsia"/>
          <w:b/>
          <w:bCs/>
        </w:rPr>
        <w:t xml:space="preserve">  </w:t>
      </w:r>
    </w:p>
    <w:p w14:paraId="649996E2" w14:textId="77777777" w:rsidR="00D16BE9" w:rsidRDefault="00AC4FA2">
      <w:pPr>
        <w:pStyle w:val="0"/>
        <w:ind w:firstLineChars="200" w:firstLine="420"/>
      </w:pPr>
      <w:r>
        <w:rPr>
          <w:rFonts w:hint="eastAsia"/>
        </w:rPr>
        <w:t>在</w:t>
      </w:r>
      <w:r>
        <w:rPr>
          <w:rFonts w:hint="eastAsia"/>
        </w:rPr>
        <w:t xml:space="preserve"> ISO 14044:2006 </w:t>
      </w:r>
      <w:r>
        <w:rPr>
          <w:rFonts w:hint="eastAsia"/>
        </w:rPr>
        <w:t>中，归一化和权重设置是可选的步骤，用于支持影响特征的解释，并作为完全汇总结果的步骤。请注意，归一化和权重设置也可用于定义定量的截断规则（见第</w:t>
      </w:r>
      <w:r>
        <w:rPr>
          <w:rFonts w:hint="eastAsia"/>
        </w:rPr>
        <w:t>6.6.3</w:t>
      </w:r>
      <w:r>
        <w:rPr>
          <w:rFonts w:hint="eastAsia"/>
        </w:rPr>
        <w:t>章）和检查数据集库存的完成程度。这意味着它们可能是</w:t>
      </w:r>
      <w:r>
        <w:rPr>
          <w:rFonts w:hint="eastAsia"/>
        </w:rPr>
        <w:t xml:space="preserve"> LCI/LCA </w:t>
      </w:r>
      <w:r>
        <w:rPr>
          <w:rFonts w:hint="eastAsia"/>
        </w:rPr>
        <w:t>研究中，无论交付成果类型如何，都可能需要的步骤。</w:t>
      </w:r>
    </w:p>
    <w:p w14:paraId="733E4320" w14:textId="77777777" w:rsidR="00D16BE9" w:rsidRDefault="00AC4FA2">
      <w:pPr>
        <w:pStyle w:val="0"/>
        <w:ind w:firstLineChars="200" w:firstLine="420"/>
      </w:pPr>
      <w:r>
        <w:rPr>
          <w:rFonts w:hint="eastAsia"/>
        </w:rPr>
        <w:t>请注意，并非所有基于端点水平的权重方法都需要归一化步骤：那些将潜在损害表示为一个共同单位（例如，货币方法）的权重方法，在显式归一化的情况下运作。在这种情况下，归一化隐含在端点建模步骤中。因此，对于这些方法，使用额外的归一化步骤将是错误的。相反，对于那些需要先进行归一化的权重方法，没有归一化的权重设置将提供错误的结果。</w:t>
      </w:r>
    </w:p>
    <w:tbl>
      <w:tblPr>
        <w:tblStyle w:val="af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E5B8B7" w:themeFill="accent2" w:themeFillTint="66"/>
        <w:tblLook w:val="04A0" w:firstRow="1" w:lastRow="0" w:firstColumn="1" w:lastColumn="0" w:noHBand="0" w:noVBand="1"/>
      </w:tblPr>
      <w:tblGrid>
        <w:gridCol w:w="8296"/>
      </w:tblGrid>
      <w:tr w:rsidR="00D16BE9" w14:paraId="36A874BC" w14:textId="77777777">
        <w:tc>
          <w:tcPr>
            <w:tcW w:w="8296" w:type="dxa"/>
            <w:shd w:val="clear" w:color="auto" w:fill="E5B8B7" w:themeFill="accent2" w:themeFillTint="66"/>
          </w:tcPr>
          <w:p w14:paraId="36A21976" w14:textId="77777777" w:rsidR="00D16BE9" w:rsidRDefault="00AC4FA2">
            <w:pPr>
              <w:pStyle w:val="0"/>
              <w:ind w:firstLineChars="200" w:firstLine="420"/>
            </w:pPr>
            <w:r>
              <w:rPr>
                <w:rFonts w:hint="eastAsia"/>
              </w:rPr>
              <w:t>常见错误：不兼容的</w:t>
            </w:r>
            <w:r>
              <w:rPr>
                <w:rFonts w:hint="eastAsia"/>
              </w:rPr>
              <w:t>LCIA</w:t>
            </w:r>
            <w:r>
              <w:rPr>
                <w:rFonts w:hint="eastAsia"/>
              </w:rPr>
              <w:t>方法、归一化基础和加权集</w:t>
            </w:r>
            <w:r>
              <w:rPr>
                <w:rFonts w:hint="eastAsia"/>
              </w:rPr>
              <w:t xml:space="preserve">  </w:t>
            </w:r>
          </w:p>
          <w:p w14:paraId="03B7A102" w14:textId="77777777" w:rsidR="00D16BE9" w:rsidRDefault="00AC4FA2">
            <w:pPr>
              <w:pStyle w:val="0"/>
              <w:ind w:firstLineChars="200" w:firstLine="420"/>
            </w:pPr>
            <w:r>
              <w:rPr>
                <w:rFonts w:hint="eastAsia"/>
              </w:rPr>
              <w:t>重要的是要注意，选择的</w:t>
            </w:r>
            <w:r>
              <w:rPr>
                <w:rFonts w:hint="eastAsia"/>
              </w:rPr>
              <w:t>LCIA</w:t>
            </w:r>
            <w:r>
              <w:rPr>
                <w:rFonts w:hint="eastAsia"/>
              </w:rPr>
              <w:t>方法、归一化基础和加权</w:t>
            </w:r>
            <w:proofErr w:type="gramStart"/>
            <w:r>
              <w:rPr>
                <w:rFonts w:hint="eastAsia"/>
              </w:rPr>
              <w:t>集必须</w:t>
            </w:r>
            <w:proofErr w:type="gramEnd"/>
            <w:r>
              <w:rPr>
                <w:rFonts w:hint="eastAsia"/>
              </w:rPr>
              <w:t>仔细选择，并确保它们能够相互配合。即，它们需要与完全相同的中点水平或终点水平类别相关联。有时会将仅部分兼容或完全不兼容的数据进行组合，这会导致扭曲或无意义的结果。此外，地理参考的正确关联对于确保适当的决策支持也很重要。</w:t>
            </w:r>
          </w:p>
        </w:tc>
      </w:tr>
    </w:tbl>
    <w:p w14:paraId="7793342C" w14:textId="77777777" w:rsidR="00D16BE9" w:rsidRDefault="00AC4FA2">
      <w:pPr>
        <w:pStyle w:val="0"/>
        <w:ind w:firstLineChars="200" w:firstLine="420"/>
      </w:pPr>
      <w:r>
        <w:rPr>
          <w:rFonts w:hint="eastAsia"/>
        </w:rPr>
        <w:t>注：由于归一化和加权因子的开发不属于</w:t>
      </w:r>
      <w:r>
        <w:rPr>
          <w:rFonts w:hint="eastAsia"/>
        </w:rPr>
        <w:t>ILCD</w:t>
      </w:r>
      <w:r>
        <w:rPr>
          <w:rFonts w:hint="eastAsia"/>
        </w:rPr>
        <w:t>系统工作的范畴，因此这些主题没有详细讨论，但以下提供了选择和使用它们的基本指导（参见章节</w:t>
      </w:r>
      <w:r>
        <w:rPr>
          <w:rFonts w:hint="eastAsia"/>
        </w:rPr>
        <w:t>8.3</w:t>
      </w:r>
      <w:r>
        <w:rPr>
          <w:rFonts w:hint="eastAsia"/>
        </w:rPr>
        <w:t>和</w:t>
      </w:r>
      <w:r>
        <w:rPr>
          <w:rFonts w:hint="eastAsia"/>
        </w:rPr>
        <w:t>8.4</w:t>
      </w:r>
      <w:r>
        <w:rPr>
          <w:rFonts w:hint="eastAsia"/>
        </w:rPr>
        <w:t>）。</w:t>
      </w:r>
    </w:p>
    <w:p w14:paraId="6545810E" w14:textId="77777777" w:rsidR="00D16BE9" w:rsidRDefault="00AC4FA2">
      <w:pPr>
        <w:pStyle w:val="0"/>
        <w:ind w:firstLineChars="200" w:firstLine="422"/>
        <w:rPr>
          <w:b/>
          <w:bCs/>
        </w:rPr>
      </w:pPr>
      <w:r>
        <w:rPr>
          <w:rFonts w:hint="eastAsia"/>
          <w:b/>
          <w:bCs/>
        </w:rPr>
        <w:t>归一化基础</w:t>
      </w:r>
      <w:r>
        <w:rPr>
          <w:rFonts w:hint="eastAsia"/>
          <w:b/>
          <w:bCs/>
        </w:rPr>
        <w:t xml:space="preserve"> - </w:t>
      </w:r>
      <w:r>
        <w:rPr>
          <w:rFonts w:hint="eastAsia"/>
          <w:b/>
          <w:bCs/>
        </w:rPr>
        <w:t>要求</w:t>
      </w:r>
      <w:r>
        <w:rPr>
          <w:rFonts w:hint="eastAsia"/>
          <w:b/>
          <w:bCs/>
        </w:rPr>
        <w:t xml:space="preserve">  </w:t>
      </w:r>
    </w:p>
    <w:p w14:paraId="3674E6B4" w14:textId="77777777" w:rsidR="00D16BE9" w:rsidRDefault="00AC4FA2">
      <w:pPr>
        <w:pStyle w:val="0"/>
        <w:ind w:firstLineChars="200" w:firstLine="420"/>
      </w:pPr>
      <w:r>
        <w:rPr>
          <w:rFonts w:hint="eastAsia"/>
        </w:rPr>
        <w:t>在归一化过程中，不同中点水平影响类别或终点水平损害的指标结果相对于一个共同的参考进行表示，即通过将指标结果除以相应的参考值来实现。作为参考值，通常使用一个国</w:t>
      </w:r>
      <w:r>
        <w:rPr>
          <w:rFonts w:hint="eastAsia"/>
        </w:rPr>
        <w:lastRenderedPageBreak/>
        <w:t>家、地区、大陆或全球的总年度领域基本流量的影响或损害结果（或每位平均公民，即按人均）</w:t>
      </w:r>
      <w:r>
        <w:rPr>
          <w:rStyle w:val="afb"/>
        </w:rPr>
        <w:footnoteReference w:id="88"/>
      </w:r>
      <w:r>
        <w:rPr>
          <w:rFonts w:hint="eastAsia"/>
        </w:rPr>
        <w:t>。这些参考影响或损害结果称为“归一化基础”。归一化基础是通过与分析系统（例如产品）的生命周期清单相同的方式从库存中计算得出的：对于中点水平结果，归一化基础是从年度领域流量清单中计算出的总体潜在影响；对于终点水平结果，归一化基础是对保护领域的总体损害。</w:t>
      </w:r>
      <w:r>
        <w:rPr>
          <w:rFonts w:hint="eastAsia"/>
        </w:rPr>
        <w:t xml:space="preserve">  </w:t>
      </w:r>
    </w:p>
    <w:p w14:paraId="3DC36174" w14:textId="77777777" w:rsidR="00D16BE9" w:rsidRDefault="00AC4FA2">
      <w:pPr>
        <w:pStyle w:val="0"/>
        <w:ind w:firstLineChars="200" w:firstLine="420"/>
      </w:pPr>
      <w:r>
        <w:rPr>
          <w:rFonts w:hint="eastAsia"/>
        </w:rPr>
        <w:t>为了便于研究之间的沟通（和质量检查），建议使用所选国家</w:t>
      </w:r>
      <w:r>
        <w:rPr>
          <w:rFonts w:hint="eastAsia"/>
        </w:rPr>
        <w:t>/</w:t>
      </w:r>
      <w:r>
        <w:rPr>
          <w:rFonts w:hint="eastAsia"/>
        </w:rPr>
        <w:t>地区</w:t>
      </w:r>
      <w:r>
        <w:rPr>
          <w:rFonts w:hint="eastAsia"/>
        </w:rPr>
        <w:t>/</w:t>
      </w:r>
      <w:r>
        <w:rPr>
          <w:rFonts w:hint="eastAsia"/>
        </w:rPr>
        <w:t>全球每年的按人均计算的领域流量库存作为归一化基础</w:t>
      </w:r>
      <w:r>
        <w:rPr>
          <w:rStyle w:val="afb"/>
        </w:rPr>
        <w:footnoteReference w:id="89"/>
      </w:r>
      <w:r>
        <w:rPr>
          <w:rFonts w:hint="eastAsia"/>
        </w:rPr>
        <w:t>。</w:t>
      </w:r>
    </w:p>
    <w:p w14:paraId="0B7E85B9" w14:textId="77777777" w:rsidR="00D16BE9" w:rsidRDefault="00AC4FA2">
      <w:pPr>
        <w:pStyle w:val="0"/>
        <w:ind w:firstLineChars="200" w:firstLine="420"/>
      </w:pPr>
      <w:r>
        <w:rPr>
          <w:rFonts w:hint="eastAsia"/>
        </w:rPr>
        <w:t>是否使用全球数据或特定国家、地区或大陆的数据的决定应在初步范围定义时做出，并根据以下考虑因素进行合理化：</w:t>
      </w:r>
    </w:p>
    <w:p w14:paraId="0FDCB0E0" w14:textId="77777777" w:rsidR="00D16BE9" w:rsidRDefault="00AC4FA2">
      <w:pPr>
        <w:pStyle w:val="0"/>
        <w:numPr>
          <w:ilvl w:val="0"/>
          <w:numId w:val="38"/>
        </w:numPr>
        <w:ind w:left="0" w:firstLineChars="200" w:firstLine="420"/>
      </w:pPr>
      <w:r>
        <w:rPr>
          <w:rFonts w:hint="eastAsia"/>
        </w:rPr>
        <w:t>支持决策的地点（情况</w:t>
      </w:r>
      <w:r>
        <w:rPr>
          <w:rFonts w:hint="eastAsia"/>
        </w:rPr>
        <w:t>A</w:t>
      </w:r>
      <w:r>
        <w:rPr>
          <w:rFonts w:hint="eastAsia"/>
        </w:rPr>
        <w:t>、</w:t>
      </w:r>
      <w:r>
        <w:rPr>
          <w:rFonts w:hint="eastAsia"/>
        </w:rPr>
        <w:t>B</w:t>
      </w:r>
      <w:r>
        <w:rPr>
          <w:rFonts w:hint="eastAsia"/>
        </w:rPr>
        <w:t>）或会计参考地点（情况</w:t>
      </w:r>
      <w:r>
        <w:rPr>
          <w:rFonts w:hint="eastAsia"/>
        </w:rPr>
        <w:t>C</w:t>
      </w:r>
      <w:r>
        <w:rPr>
          <w:rFonts w:hint="eastAsia"/>
        </w:rPr>
        <w:t>）应考虑？</w:t>
      </w:r>
    </w:p>
    <w:p w14:paraId="207A2A5D" w14:textId="77777777" w:rsidR="00D16BE9" w:rsidRDefault="00AC4FA2">
      <w:pPr>
        <w:pStyle w:val="0"/>
        <w:numPr>
          <w:ilvl w:val="0"/>
          <w:numId w:val="38"/>
        </w:numPr>
        <w:ind w:left="0" w:firstLineChars="200" w:firstLine="420"/>
      </w:pPr>
      <w:r>
        <w:rPr>
          <w:rFonts w:hint="eastAsia"/>
        </w:rPr>
        <w:t>对</w:t>
      </w:r>
      <w:r>
        <w:rPr>
          <w:rFonts w:hint="eastAsia"/>
        </w:rPr>
        <w:t>LCI/LCA</w:t>
      </w:r>
      <w:r>
        <w:rPr>
          <w:rFonts w:hint="eastAsia"/>
        </w:rPr>
        <w:t>研究的预期应用和目标受众的相关性</w:t>
      </w:r>
      <w:r>
        <w:rPr>
          <w:rFonts w:hint="eastAsia"/>
        </w:rPr>
        <w:t xml:space="preserve">  </w:t>
      </w:r>
    </w:p>
    <w:p w14:paraId="09B7F2FA" w14:textId="77777777" w:rsidR="00D16BE9" w:rsidRDefault="00AC4FA2">
      <w:pPr>
        <w:pStyle w:val="0"/>
        <w:numPr>
          <w:ilvl w:val="0"/>
          <w:numId w:val="38"/>
        </w:numPr>
        <w:ind w:left="0" w:firstLineChars="200" w:firstLine="420"/>
      </w:pPr>
      <w:r>
        <w:rPr>
          <w:rFonts w:hint="eastAsia"/>
        </w:rPr>
        <w:t>选择的国家、地区或全球的库存数据必须足够完整，并且所有影响类别</w:t>
      </w:r>
      <w:r>
        <w:rPr>
          <w:rFonts w:hint="eastAsia"/>
        </w:rPr>
        <w:t>/</w:t>
      </w:r>
      <w:r>
        <w:rPr>
          <w:rFonts w:hint="eastAsia"/>
        </w:rPr>
        <w:t>保护领域的完整性应与</w:t>
      </w:r>
      <w:r>
        <w:rPr>
          <w:rFonts w:hint="eastAsia"/>
        </w:rPr>
        <w:t>LCI/LCA</w:t>
      </w:r>
      <w:r>
        <w:rPr>
          <w:rFonts w:hint="eastAsia"/>
        </w:rPr>
        <w:t>研究中考虑的相似。</w:t>
      </w:r>
      <w:r>
        <w:rPr>
          <w:rFonts w:hint="eastAsia"/>
        </w:rPr>
        <w:t xml:space="preserve">  </w:t>
      </w:r>
    </w:p>
    <w:p w14:paraId="70F11558" w14:textId="77777777" w:rsidR="00D16BE9" w:rsidRDefault="00AC4FA2">
      <w:pPr>
        <w:pStyle w:val="0"/>
        <w:numPr>
          <w:ilvl w:val="0"/>
          <w:numId w:val="38"/>
        </w:numPr>
        <w:ind w:left="0" w:firstLineChars="200" w:firstLine="420"/>
      </w:pPr>
      <w:r>
        <w:rPr>
          <w:rFonts w:hint="eastAsia"/>
        </w:rPr>
        <w:t>归一化基础的领域流量必须适用于</w:t>
      </w:r>
      <w:r>
        <w:rPr>
          <w:rFonts w:hint="eastAsia"/>
        </w:rPr>
        <w:t>LCI/LCA</w:t>
      </w:r>
      <w:r>
        <w:rPr>
          <w:rFonts w:hint="eastAsia"/>
        </w:rPr>
        <w:t>研究所使用的</w:t>
      </w:r>
      <w:r>
        <w:rPr>
          <w:rFonts w:hint="eastAsia"/>
        </w:rPr>
        <w:t>LCIA</w:t>
      </w:r>
      <w:r>
        <w:rPr>
          <w:rFonts w:hint="eastAsia"/>
        </w:rPr>
        <w:t>方法，即其分类和特征应与分析系统的相同。</w:t>
      </w:r>
      <w:r>
        <w:rPr>
          <w:rFonts w:hint="eastAsia"/>
        </w:rPr>
        <w:t xml:space="preserve">  </w:t>
      </w:r>
    </w:p>
    <w:p w14:paraId="6BCCB778" w14:textId="77777777" w:rsidR="00D16BE9" w:rsidRDefault="00AC4FA2">
      <w:pPr>
        <w:pStyle w:val="0"/>
        <w:numPr>
          <w:ilvl w:val="0"/>
          <w:numId w:val="38"/>
        </w:numPr>
        <w:ind w:left="0" w:firstLineChars="200" w:firstLine="420"/>
      </w:pPr>
      <w:r>
        <w:rPr>
          <w:rFonts w:hint="eastAsia"/>
        </w:rPr>
        <w:t>与应用的中点影响类别或类别终点以及随后可能应用的加权因子集的兼容性（如下面所述）。</w:t>
      </w:r>
      <w:r>
        <w:rPr>
          <w:rFonts w:hint="eastAsia"/>
        </w:rPr>
        <w:t xml:space="preserve">  </w:t>
      </w:r>
    </w:p>
    <w:p w14:paraId="27A76304" w14:textId="77777777" w:rsidR="00D16BE9" w:rsidRDefault="00AC4FA2">
      <w:pPr>
        <w:pStyle w:val="0"/>
        <w:ind w:firstLineChars="200" w:firstLine="420"/>
      </w:pPr>
      <w:r>
        <w:rPr>
          <w:rFonts w:hint="eastAsia"/>
        </w:rPr>
        <w:t>归一化基础的年份应为最新可靠数据可用的年份。选择的归一化基础在研究后期应保持不变，除非在研究过程中添加了非默认的影响类别，则需要扩展。</w:t>
      </w:r>
    </w:p>
    <w:p w14:paraId="5B8E63FF" w14:textId="77777777" w:rsidR="00D16BE9" w:rsidRDefault="00AC4FA2">
      <w:pPr>
        <w:pStyle w:val="0"/>
        <w:ind w:firstLineChars="200" w:firstLine="422"/>
        <w:rPr>
          <w:b/>
          <w:bCs/>
        </w:rPr>
      </w:pPr>
      <w:r>
        <w:rPr>
          <w:rFonts w:hint="eastAsia"/>
          <w:b/>
          <w:bCs/>
        </w:rPr>
        <w:t>加权因子</w:t>
      </w:r>
      <w:r>
        <w:rPr>
          <w:rFonts w:hint="eastAsia"/>
          <w:b/>
          <w:bCs/>
        </w:rPr>
        <w:t xml:space="preserve"> - </w:t>
      </w:r>
      <w:r>
        <w:rPr>
          <w:rFonts w:hint="eastAsia"/>
          <w:b/>
          <w:bCs/>
        </w:rPr>
        <w:t>要求</w:t>
      </w:r>
      <w:r>
        <w:rPr>
          <w:rFonts w:hint="eastAsia"/>
          <w:b/>
          <w:bCs/>
        </w:rPr>
        <w:t xml:space="preserve">  </w:t>
      </w:r>
    </w:p>
    <w:p w14:paraId="009F1BC9" w14:textId="77777777" w:rsidR="00D16BE9" w:rsidRDefault="00AC4FA2">
      <w:pPr>
        <w:pStyle w:val="0"/>
        <w:ind w:firstLineChars="200" w:firstLine="420"/>
      </w:pPr>
      <w:r>
        <w:rPr>
          <w:rFonts w:hint="eastAsia"/>
        </w:rPr>
        <w:t>在加权过程中，将不同影响类别或损害的（通常是归一化的）指标结果分别乘以特定的加权因子，以反映不同影响类别</w:t>
      </w:r>
      <w:r>
        <w:rPr>
          <w:rFonts w:hint="eastAsia"/>
        </w:rPr>
        <w:t>/</w:t>
      </w:r>
      <w:r>
        <w:rPr>
          <w:rFonts w:hint="eastAsia"/>
        </w:rPr>
        <w:t>类别终点之间的相对重要性。例如，“酸化潜力”类别可能被赋予权重</w:t>
      </w:r>
      <w:r>
        <w:rPr>
          <w:rFonts w:hint="eastAsia"/>
        </w:rPr>
        <w:t>2</w:t>
      </w:r>
      <w:r>
        <w:rPr>
          <w:rFonts w:hint="eastAsia"/>
        </w:rPr>
        <w:t>，“光化学臭氧生成潜力”类别可能被赋予权重</w:t>
      </w:r>
      <w:r>
        <w:rPr>
          <w:rFonts w:hint="eastAsia"/>
        </w:rPr>
        <w:t>3</w:t>
      </w:r>
      <w:r>
        <w:rPr>
          <w:rFonts w:hint="eastAsia"/>
        </w:rPr>
        <w:t>，以此类推，为所有包含的影响类别分配权重。</w:t>
      </w:r>
      <w:r>
        <w:rPr>
          <w:rFonts w:hint="eastAsia"/>
        </w:rPr>
        <w:t xml:space="preserve">  </w:t>
      </w:r>
    </w:p>
    <w:p w14:paraId="72F9A1F1" w14:textId="77777777" w:rsidR="00D16BE9" w:rsidRDefault="00AC4FA2">
      <w:pPr>
        <w:pStyle w:val="0"/>
        <w:ind w:firstLineChars="200" w:firstLine="420"/>
      </w:pPr>
      <w:r>
        <w:rPr>
          <w:rFonts w:hint="eastAsia"/>
        </w:rPr>
        <w:t>加权集可以通过不同机制开发，如由公共政策制定者或行业小组、广泛的利益相关者小组、专家小组等设定。因此，它们可以反映一定范围的科学专业知识，但也可能包括政治和其他基于价值的考虑。需要强调的是，加权因子本质上总是规范性的</w:t>
      </w:r>
      <w:r>
        <w:rPr>
          <w:rFonts w:hint="eastAsia"/>
        </w:rPr>
        <w:t>/</w:t>
      </w:r>
      <w:r>
        <w:rPr>
          <w:rFonts w:hint="eastAsia"/>
        </w:rPr>
        <w:t>主观的，反映了价值假设。</w:t>
      </w:r>
      <w:r>
        <w:rPr>
          <w:rFonts w:hint="eastAsia"/>
        </w:rPr>
        <w:t xml:space="preserve">  </w:t>
      </w:r>
    </w:p>
    <w:p w14:paraId="6DC69608" w14:textId="77777777" w:rsidR="00D16BE9" w:rsidRDefault="00AC4FA2">
      <w:pPr>
        <w:pStyle w:val="0"/>
        <w:ind w:firstLineChars="200" w:firstLine="420"/>
      </w:pPr>
      <w:r>
        <w:rPr>
          <w:rFonts w:hint="eastAsia"/>
        </w:rPr>
        <w:t>合适的</w:t>
      </w:r>
      <w:proofErr w:type="gramStart"/>
      <w:r>
        <w:rPr>
          <w:rFonts w:hint="eastAsia"/>
        </w:rPr>
        <w:t>加权集应在</w:t>
      </w:r>
      <w:proofErr w:type="gramEnd"/>
      <w:r>
        <w:rPr>
          <w:rFonts w:hint="eastAsia"/>
        </w:rPr>
        <w:t>研究的初步范围阶段进行识别、合理化和记录，并与其目标特别是预期应用和目标受众一致。</w:t>
      </w:r>
    </w:p>
    <w:p w14:paraId="7676A378" w14:textId="77777777" w:rsidR="00D16BE9" w:rsidRDefault="00AC4FA2">
      <w:pPr>
        <w:pStyle w:val="0"/>
        <w:ind w:firstLineChars="200" w:firstLine="420"/>
      </w:pPr>
      <w:r>
        <w:rPr>
          <w:rFonts w:hint="eastAsia"/>
        </w:rPr>
        <w:t>以下考虑因素应指导加权因子的选择</w:t>
      </w:r>
      <w:r>
        <w:rPr>
          <w:rFonts w:hint="eastAsia"/>
        </w:rPr>
        <w:t>/</w:t>
      </w:r>
      <w:r>
        <w:rPr>
          <w:rFonts w:hint="eastAsia"/>
        </w:rPr>
        <w:t>识别：</w:t>
      </w:r>
    </w:p>
    <w:p w14:paraId="406A2875" w14:textId="77777777" w:rsidR="00D16BE9" w:rsidRDefault="00AC4FA2">
      <w:pPr>
        <w:pStyle w:val="0"/>
        <w:numPr>
          <w:ilvl w:val="0"/>
          <w:numId w:val="39"/>
        </w:numPr>
        <w:ind w:left="0" w:firstLineChars="200" w:firstLine="420"/>
      </w:pPr>
      <w:r>
        <w:rPr>
          <w:rFonts w:hint="eastAsia"/>
        </w:rPr>
        <w:lastRenderedPageBreak/>
        <w:t>关联到全球或做出支持决策的国家或地区的规范性</w:t>
      </w:r>
      <w:r>
        <w:rPr>
          <w:rFonts w:hint="eastAsia"/>
        </w:rPr>
        <w:t>/</w:t>
      </w:r>
      <w:r>
        <w:rPr>
          <w:rFonts w:hint="eastAsia"/>
        </w:rPr>
        <w:t>文化</w:t>
      </w:r>
      <w:r>
        <w:rPr>
          <w:rFonts w:hint="eastAsia"/>
        </w:rPr>
        <w:t>/</w:t>
      </w:r>
      <w:r>
        <w:rPr>
          <w:rFonts w:hint="eastAsia"/>
        </w:rPr>
        <w:t>宗教或其他社会背景（情况</w:t>
      </w:r>
      <w:r>
        <w:rPr>
          <w:rFonts w:hint="eastAsia"/>
        </w:rPr>
        <w:t>A</w:t>
      </w:r>
      <w:r>
        <w:rPr>
          <w:rFonts w:hint="eastAsia"/>
        </w:rPr>
        <w:t>、</w:t>
      </w:r>
      <w:r>
        <w:rPr>
          <w:rFonts w:hint="eastAsia"/>
        </w:rPr>
        <w:t>B</w:t>
      </w:r>
      <w:r>
        <w:rPr>
          <w:rFonts w:hint="eastAsia"/>
        </w:rPr>
        <w:t>），或会计参考（情况</w:t>
      </w:r>
      <w:r>
        <w:rPr>
          <w:rFonts w:hint="eastAsia"/>
        </w:rPr>
        <w:t>C</w:t>
      </w:r>
      <w:r>
        <w:rPr>
          <w:rFonts w:hint="eastAsia"/>
        </w:rPr>
        <w:t>）。</w:t>
      </w:r>
      <w:r>
        <w:rPr>
          <w:rFonts w:hint="eastAsia"/>
        </w:rPr>
        <w:t xml:space="preserve">  </w:t>
      </w:r>
    </w:p>
    <w:p w14:paraId="439EDFB4" w14:textId="77777777" w:rsidR="00D16BE9" w:rsidRDefault="00AC4FA2">
      <w:pPr>
        <w:pStyle w:val="0"/>
        <w:numPr>
          <w:ilvl w:val="0"/>
          <w:numId w:val="39"/>
        </w:numPr>
        <w:ind w:left="0" w:firstLineChars="200" w:firstLine="420"/>
      </w:pPr>
      <w:r>
        <w:rPr>
          <w:rFonts w:hint="eastAsia"/>
        </w:rPr>
        <w:t>对</w:t>
      </w:r>
      <w:r>
        <w:rPr>
          <w:rFonts w:hint="eastAsia"/>
        </w:rPr>
        <w:t>LCI/LCA</w:t>
      </w:r>
      <w:r>
        <w:rPr>
          <w:rFonts w:hint="eastAsia"/>
        </w:rPr>
        <w:t>研究的预期应用和目标受众的相关性。</w:t>
      </w:r>
      <w:r>
        <w:rPr>
          <w:rFonts w:hint="eastAsia"/>
        </w:rPr>
        <w:t xml:space="preserve">  </w:t>
      </w:r>
    </w:p>
    <w:p w14:paraId="40F8D601" w14:textId="77777777" w:rsidR="00D16BE9" w:rsidRDefault="00AC4FA2">
      <w:pPr>
        <w:pStyle w:val="0"/>
        <w:numPr>
          <w:ilvl w:val="0"/>
          <w:numId w:val="39"/>
        </w:numPr>
        <w:ind w:left="0" w:firstLineChars="200" w:firstLine="420"/>
      </w:pPr>
      <w:r>
        <w:rPr>
          <w:rFonts w:hint="eastAsia"/>
        </w:rPr>
        <w:t>正确参照用于研究的</w:t>
      </w:r>
      <w:r>
        <w:rPr>
          <w:rFonts w:hint="eastAsia"/>
        </w:rPr>
        <w:t>LCIA</w:t>
      </w:r>
      <w:r>
        <w:rPr>
          <w:rFonts w:hint="eastAsia"/>
        </w:rPr>
        <w:t>方法提供的具体中点水平影响类别或终点保护领域。</w:t>
      </w:r>
      <w:r>
        <w:rPr>
          <w:rFonts w:hint="eastAsia"/>
        </w:rPr>
        <w:t xml:space="preserve">  </w:t>
      </w:r>
    </w:p>
    <w:p w14:paraId="2536C77F" w14:textId="77777777" w:rsidR="00D16BE9" w:rsidRDefault="00AC4FA2">
      <w:pPr>
        <w:pStyle w:val="0"/>
        <w:numPr>
          <w:ilvl w:val="0"/>
          <w:numId w:val="39"/>
        </w:numPr>
        <w:ind w:left="0" w:firstLineChars="200" w:firstLine="420"/>
      </w:pPr>
      <w:r>
        <w:rPr>
          <w:rFonts w:hint="eastAsia"/>
        </w:rPr>
        <w:t>在所选国家、地区或全球范围内，与所应用的归一化因子集（如有）兼容。</w:t>
      </w:r>
      <w:r>
        <w:rPr>
          <w:rFonts w:hint="eastAsia"/>
        </w:rPr>
        <w:t xml:space="preserve">  </w:t>
      </w:r>
    </w:p>
    <w:p w14:paraId="41901287" w14:textId="77777777" w:rsidR="00D16BE9" w:rsidRDefault="00AC4FA2">
      <w:pPr>
        <w:pStyle w:val="0"/>
        <w:ind w:firstLineChars="200" w:firstLine="420"/>
      </w:pPr>
      <w:r>
        <w:rPr>
          <w:rFonts w:hint="eastAsia"/>
        </w:rPr>
        <w:t>选择的加权集在研究过程中不应更改，除非在研究过程中添加了非默认的影响类别，则需要扩展。</w:t>
      </w:r>
    </w:p>
    <w:tbl>
      <w:tblPr>
        <w:tblStyle w:val="af6"/>
        <w:tblW w:w="0" w:type="auto"/>
        <w:tblLook w:val="04A0" w:firstRow="1" w:lastRow="0" w:firstColumn="1" w:lastColumn="0" w:noHBand="0" w:noVBand="1"/>
      </w:tblPr>
      <w:tblGrid>
        <w:gridCol w:w="8260"/>
      </w:tblGrid>
      <w:tr w:rsidR="00D16BE9" w14:paraId="4FF8A72A" w14:textId="77777777">
        <w:tc>
          <w:tcPr>
            <w:tcW w:w="8260" w:type="dxa"/>
            <w:tcBorders>
              <w:top w:val="dotDash" w:sz="18" w:space="0" w:color="76923C" w:themeColor="accent3" w:themeShade="BF"/>
              <w:left w:val="dotDash" w:sz="18" w:space="0" w:color="76923C" w:themeColor="accent3" w:themeShade="BF"/>
              <w:bottom w:val="dotDash" w:sz="18" w:space="0" w:color="76923C" w:themeColor="accent3" w:themeShade="BF"/>
              <w:right w:val="dotDash" w:sz="18" w:space="0" w:color="76923C" w:themeColor="accent3" w:themeShade="BF"/>
            </w:tcBorders>
          </w:tcPr>
          <w:p w14:paraId="4F239225" w14:textId="77777777" w:rsidR="00D16BE9" w:rsidRDefault="00AC4FA2">
            <w:pPr>
              <w:pStyle w:val="0"/>
              <w:ind w:firstLineChars="200" w:firstLine="422"/>
              <w:jc w:val="center"/>
              <w:rPr>
                <w:b/>
                <w:bCs/>
              </w:rPr>
            </w:pPr>
            <w:r>
              <w:rPr>
                <w:rFonts w:hint="eastAsia"/>
                <w:b/>
                <w:bCs/>
              </w:rPr>
              <w:t xml:space="preserve">6.7 </w:t>
            </w:r>
            <w:r>
              <w:rPr>
                <w:rFonts w:hint="eastAsia"/>
                <w:b/>
                <w:bCs/>
              </w:rPr>
              <w:t>准备影响评估的基础</w:t>
            </w:r>
          </w:p>
          <w:p w14:paraId="22AA6BC3" w14:textId="77777777" w:rsidR="00D16BE9" w:rsidRDefault="00AC4FA2">
            <w:pPr>
              <w:pStyle w:val="0"/>
              <w:ind w:firstLineChars="200" w:firstLine="420"/>
            </w:pPr>
            <w:r>
              <w:rPr>
                <w:rFonts w:hint="eastAsia"/>
              </w:rPr>
              <w:t>适用于情况</w:t>
            </w:r>
            <w:r>
              <w:rPr>
                <w:rFonts w:hint="eastAsia"/>
              </w:rPr>
              <w:t>A</w:t>
            </w:r>
            <w:r>
              <w:rPr>
                <w:rFonts w:hint="eastAsia"/>
              </w:rPr>
              <w:t>、</w:t>
            </w:r>
            <w:r>
              <w:rPr>
                <w:rFonts w:hint="eastAsia"/>
              </w:rPr>
              <w:t>B</w:t>
            </w:r>
            <w:r>
              <w:rPr>
                <w:rFonts w:hint="eastAsia"/>
              </w:rPr>
              <w:t>和</w:t>
            </w:r>
            <w:r>
              <w:rPr>
                <w:rFonts w:hint="eastAsia"/>
              </w:rPr>
              <w:t>C</w:t>
            </w:r>
            <w:r>
              <w:rPr>
                <w:rFonts w:hint="eastAsia"/>
              </w:rPr>
              <w:t>。</w:t>
            </w:r>
            <w:r>
              <w:rPr>
                <w:rFonts w:hint="eastAsia"/>
              </w:rPr>
              <w:t>A/B</w:t>
            </w:r>
            <w:r>
              <w:rPr>
                <w:rFonts w:hint="eastAsia"/>
              </w:rPr>
              <w:t>与</w:t>
            </w:r>
            <w:r>
              <w:rPr>
                <w:rFonts w:hint="eastAsia"/>
              </w:rPr>
              <w:t>C</w:t>
            </w:r>
            <w:r>
              <w:rPr>
                <w:rFonts w:hint="eastAsia"/>
              </w:rPr>
              <w:t>之间的差异很小。</w:t>
            </w:r>
            <w:r>
              <w:rPr>
                <w:rFonts w:hint="eastAsia"/>
              </w:rPr>
              <w:t xml:space="preserve">  </w:t>
            </w:r>
          </w:p>
          <w:p w14:paraId="7EF4D4E7" w14:textId="77777777" w:rsidR="00D16BE9" w:rsidRDefault="00AC4FA2">
            <w:pPr>
              <w:pStyle w:val="0"/>
              <w:ind w:firstLineChars="200" w:firstLine="420"/>
            </w:pPr>
            <w:r>
              <w:rPr>
                <w:rFonts w:hint="eastAsia"/>
              </w:rPr>
              <w:t>请注意，影响评估对于所有类型的</w:t>
            </w:r>
            <w:r>
              <w:rPr>
                <w:rFonts w:hint="eastAsia"/>
              </w:rPr>
              <w:t>LCI/LCA</w:t>
            </w:r>
            <w:r>
              <w:rPr>
                <w:rFonts w:hint="eastAsia"/>
              </w:rPr>
              <w:t>研究都是必需的，至少用于系统性地评估和改进整体数据质量，包括应用第</w:t>
            </w:r>
            <w:r>
              <w:rPr>
                <w:rFonts w:hint="eastAsia"/>
              </w:rPr>
              <w:t>6.6.3</w:t>
            </w:r>
            <w:r>
              <w:rPr>
                <w:rFonts w:hint="eastAsia"/>
              </w:rPr>
              <w:t>章中描述的切割规则。</w:t>
            </w:r>
            <w:r>
              <w:rPr>
                <w:rFonts w:hint="eastAsia"/>
              </w:rPr>
              <w:t xml:space="preserve">  </w:t>
            </w:r>
          </w:p>
          <w:p w14:paraId="1198A38C" w14:textId="77777777" w:rsidR="00D16BE9" w:rsidRDefault="00AC4FA2">
            <w:pPr>
              <w:pStyle w:val="0"/>
              <w:ind w:firstLineChars="200" w:firstLine="420"/>
            </w:pPr>
            <w:r>
              <w:rPr>
                <w:rFonts w:hint="eastAsia"/>
              </w:rPr>
              <w:t>影响类别和</w:t>
            </w:r>
            <w:r>
              <w:rPr>
                <w:rFonts w:hint="eastAsia"/>
              </w:rPr>
              <w:t>LCIA</w:t>
            </w:r>
            <w:r>
              <w:rPr>
                <w:rFonts w:hint="eastAsia"/>
              </w:rPr>
              <w:t>方法：</w:t>
            </w:r>
            <w:r>
              <w:rPr>
                <w:rFonts w:hint="eastAsia"/>
              </w:rPr>
              <w:t xml:space="preserve">  </w:t>
            </w:r>
          </w:p>
          <w:p w14:paraId="27C6EEA1" w14:textId="77777777" w:rsidR="00D16BE9" w:rsidRDefault="00AC4FA2">
            <w:pPr>
              <w:pStyle w:val="0"/>
              <w:ind w:firstLineChars="200" w:firstLine="420"/>
            </w:pPr>
            <w:r>
              <w:rPr>
                <w:rFonts w:hint="eastAsia"/>
              </w:rPr>
              <w:t xml:space="preserve">I) </w:t>
            </w:r>
            <w:r>
              <w:rPr>
                <w:rFonts w:hint="eastAsia"/>
              </w:rPr>
              <w:t>必须</w:t>
            </w:r>
            <w:r>
              <w:rPr>
                <w:rFonts w:hint="eastAsia"/>
              </w:rPr>
              <w:t xml:space="preserve"> - </w:t>
            </w:r>
            <w:r>
              <w:rPr>
                <w:rFonts w:hint="eastAsia"/>
                <w:b/>
                <w:bCs/>
              </w:rPr>
              <w:t>目标一致的影响类别和</w:t>
            </w:r>
            <w:r>
              <w:rPr>
                <w:rFonts w:hint="eastAsia"/>
                <w:b/>
                <w:bCs/>
              </w:rPr>
              <w:t>LCIA</w:t>
            </w:r>
            <w:r>
              <w:rPr>
                <w:rFonts w:hint="eastAsia"/>
                <w:b/>
                <w:bCs/>
              </w:rPr>
              <w:t>方法选择：</w:t>
            </w:r>
            <w:r>
              <w:rPr>
                <w:rFonts w:hint="eastAsia"/>
              </w:rPr>
              <w:t>根据研究的目标选择要包含的影响类别和相应的</w:t>
            </w:r>
            <w:r>
              <w:rPr>
                <w:rFonts w:hint="eastAsia"/>
              </w:rPr>
              <w:t>LCIA</w:t>
            </w:r>
            <w:r>
              <w:rPr>
                <w:rFonts w:hint="eastAsia"/>
              </w:rPr>
              <w:t>方法。</w:t>
            </w:r>
            <w:r>
              <w:rPr>
                <w:rFonts w:hint="eastAsia"/>
              </w:rPr>
              <w:t xml:space="preserve">[ISO!]  </w:t>
            </w:r>
          </w:p>
          <w:p w14:paraId="15BD55E1" w14:textId="77777777" w:rsidR="00D16BE9" w:rsidRDefault="00AC4FA2">
            <w:pPr>
              <w:pStyle w:val="0"/>
              <w:ind w:firstLineChars="200" w:firstLine="420"/>
            </w:pPr>
            <w:r>
              <w:rPr>
                <w:rFonts w:hint="eastAsia"/>
              </w:rPr>
              <w:t xml:space="preserve">II) </w:t>
            </w:r>
            <w:r>
              <w:rPr>
                <w:rFonts w:hint="eastAsia"/>
              </w:rPr>
              <w:t>应</w:t>
            </w:r>
            <w:r>
              <w:rPr>
                <w:rFonts w:hint="eastAsia"/>
              </w:rPr>
              <w:t xml:space="preserve"> - </w:t>
            </w:r>
            <w:r>
              <w:rPr>
                <w:rFonts w:hint="eastAsia"/>
                <w:b/>
                <w:bCs/>
              </w:rPr>
              <w:t>影响类别要求：</w:t>
            </w:r>
            <w:r>
              <w:rPr>
                <w:rFonts w:hint="eastAsia"/>
              </w:rPr>
              <w:t xml:space="preserve">  </w:t>
            </w:r>
          </w:p>
          <w:p w14:paraId="1B9465D8" w14:textId="77777777" w:rsidR="00D16BE9" w:rsidRDefault="00AC4FA2">
            <w:pPr>
              <w:pStyle w:val="0"/>
              <w:ind w:firstLineChars="200" w:firstLine="420"/>
            </w:pPr>
            <w:proofErr w:type="spellStart"/>
            <w:r>
              <w:rPr>
                <w:rFonts w:hint="eastAsia"/>
              </w:rPr>
              <w:t>II.a</w:t>
            </w:r>
            <w:proofErr w:type="spellEnd"/>
            <w:r>
              <w:rPr>
                <w:rFonts w:hint="eastAsia"/>
              </w:rPr>
              <w:t xml:space="preserve">) </w:t>
            </w:r>
            <w:r>
              <w:rPr>
                <w:rFonts w:hint="eastAsia"/>
              </w:rPr>
              <w:t>所有对</w:t>
            </w:r>
            <w:r>
              <w:rPr>
                <w:rFonts w:hint="eastAsia"/>
              </w:rPr>
              <w:t>LCI/LCA</w:t>
            </w:r>
            <w:r>
              <w:rPr>
                <w:rFonts w:hint="eastAsia"/>
              </w:rPr>
              <w:t>研究环境相关的</w:t>
            </w:r>
            <w:r>
              <w:rPr>
                <w:rStyle w:val="afb"/>
              </w:rPr>
              <w:footnoteReference w:id="90"/>
            </w:r>
            <w:r>
              <w:rPr>
                <w:rFonts w:hint="eastAsia"/>
              </w:rPr>
              <w:t>影响类别应尽可能包括，除非目标定义明确规定排除（例如碳足迹研究）。其他影响类别可以选择性地包含。</w:t>
            </w:r>
            <w:r>
              <w:rPr>
                <w:rFonts w:hint="eastAsia"/>
              </w:rPr>
              <w:t xml:space="preserve">  </w:t>
            </w:r>
          </w:p>
          <w:p w14:paraId="2713BF6D" w14:textId="77777777" w:rsidR="00D16BE9" w:rsidRDefault="00AC4FA2">
            <w:pPr>
              <w:pStyle w:val="0"/>
              <w:ind w:firstLineChars="200" w:firstLine="420"/>
            </w:pPr>
            <w:r>
              <w:rPr>
                <w:rFonts w:hint="eastAsia"/>
              </w:rPr>
              <w:t>请注意，任何相关的排除必须在解释过程中明确考虑，并可能导致数据进一步使用的限制（在</w:t>
            </w:r>
            <w:r>
              <w:rPr>
                <w:rFonts w:hint="eastAsia"/>
              </w:rPr>
              <w:t>LCI</w:t>
            </w:r>
            <w:r>
              <w:rPr>
                <w:rFonts w:hint="eastAsia"/>
              </w:rPr>
              <w:t>研究或数据集的情况下）以及结论和建议的限制（在</w:t>
            </w:r>
            <w:r>
              <w:rPr>
                <w:rFonts w:hint="eastAsia"/>
              </w:rPr>
              <w:t>LCA</w:t>
            </w:r>
            <w:r>
              <w:rPr>
                <w:rFonts w:hint="eastAsia"/>
              </w:rPr>
              <w:t>研究的情况下）。</w:t>
            </w:r>
            <w:r>
              <w:rPr>
                <w:rFonts w:hint="eastAsia"/>
              </w:rPr>
              <w:t xml:space="preserve">  </w:t>
            </w:r>
          </w:p>
          <w:p w14:paraId="3BA375AA" w14:textId="77777777" w:rsidR="00D16BE9" w:rsidRDefault="00AC4FA2">
            <w:pPr>
              <w:pStyle w:val="0"/>
              <w:ind w:firstLineChars="200" w:firstLine="420"/>
            </w:pPr>
            <w:r>
              <w:rPr>
                <w:rFonts w:hint="eastAsia"/>
              </w:rPr>
              <w:t xml:space="preserve">III) </w:t>
            </w:r>
            <w:r>
              <w:rPr>
                <w:rFonts w:hint="eastAsia"/>
              </w:rPr>
              <w:t>必须</w:t>
            </w:r>
            <w:r>
              <w:rPr>
                <w:rFonts w:hint="eastAsia"/>
              </w:rPr>
              <w:t xml:space="preserve"> - </w:t>
            </w:r>
            <w:r>
              <w:rPr>
                <w:rFonts w:hint="eastAsia"/>
                <w:b/>
                <w:bCs/>
              </w:rPr>
              <w:t>LCIA</w:t>
            </w:r>
            <w:r>
              <w:rPr>
                <w:rFonts w:hint="eastAsia"/>
                <w:b/>
                <w:bCs/>
              </w:rPr>
              <w:t>方法要求：</w:t>
            </w:r>
            <w:r>
              <w:rPr>
                <w:rFonts w:hint="eastAsia"/>
              </w:rPr>
              <w:t>所有包含的</w:t>
            </w:r>
            <w:r>
              <w:rPr>
                <w:rFonts w:hint="eastAsia"/>
              </w:rPr>
              <w:t>LCIA</w:t>
            </w:r>
            <w:r>
              <w:rPr>
                <w:rFonts w:hint="eastAsia"/>
              </w:rPr>
              <w:t>方法必须满足以下要求</w:t>
            </w:r>
            <w:r>
              <w:rPr>
                <w:rStyle w:val="afb"/>
              </w:rPr>
              <w:footnoteReference w:id="91"/>
            </w:r>
            <w:r>
              <w:rPr>
                <w:rFonts w:hint="eastAsia"/>
              </w:rPr>
              <w:t>[6.7.2]</w:t>
            </w:r>
            <w:r>
              <w:rPr>
                <w:rFonts w:hint="eastAsia"/>
              </w:rPr>
              <w:t>：</w:t>
            </w:r>
            <w:r>
              <w:rPr>
                <w:rFonts w:hint="eastAsia"/>
              </w:rPr>
              <w:t xml:space="preserve">  </w:t>
            </w:r>
          </w:p>
          <w:p w14:paraId="08E5D606" w14:textId="77777777" w:rsidR="00D16BE9" w:rsidRDefault="00AC4FA2">
            <w:pPr>
              <w:pStyle w:val="0"/>
              <w:ind w:firstLineChars="200" w:firstLine="420"/>
            </w:pPr>
            <w:proofErr w:type="spellStart"/>
            <w:r>
              <w:rPr>
                <w:rFonts w:hint="eastAsia"/>
              </w:rPr>
              <w:t>III.a</w:t>
            </w:r>
            <w:proofErr w:type="spellEnd"/>
            <w:r>
              <w:rPr>
                <w:rFonts w:hint="eastAsia"/>
              </w:rPr>
              <w:t xml:space="preserve">) </w:t>
            </w:r>
            <w:r>
              <w:rPr>
                <w:rFonts w:hint="eastAsia"/>
              </w:rPr>
              <w:t>应国际认可，并且最好由相关地区的政府机构批准（情况</w:t>
            </w:r>
            <w:r>
              <w:rPr>
                <w:rFonts w:hint="eastAsia"/>
              </w:rPr>
              <w:t>A</w:t>
            </w:r>
            <w:r>
              <w:rPr>
                <w:rFonts w:hint="eastAsia"/>
              </w:rPr>
              <w:t>、</w:t>
            </w:r>
            <w:r>
              <w:rPr>
                <w:rFonts w:hint="eastAsia"/>
              </w:rPr>
              <w:t>B</w:t>
            </w:r>
            <w:r>
              <w:rPr>
                <w:rFonts w:hint="eastAsia"/>
              </w:rPr>
              <w:t>）或系统的会计参考地点</w:t>
            </w:r>
            <w:r>
              <w:rPr>
                <w:rStyle w:val="afb"/>
              </w:rPr>
              <w:footnoteReference w:id="92"/>
            </w:r>
            <w:r>
              <w:rPr>
                <w:rFonts w:hint="eastAsia"/>
              </w:rPr>
              <w:t>（情况</w:t>
            </w:r>
            <w:r>
              <w:rPr>
                <w:rFonts w:hint="eastAsia"/>
              </w:rPr>
              <w:t>C</w:t>
            </w:r>
            <w:r>
              <w:rPr>
                <w:rFonts w:hint="eastAsia"/>
              </w:rPr>
              <w:t>）。</w:t>
            </w:r>
            <w:r>
              <w:rPr>
                <w:rFonts w:hint="eastAsia"/>
              </w:rPr>
              <w:t xml:space="preserve">  </w:t>
            </w:r>
          </w:p>
          <w:p w14:paraId="745060CB" w14:textId="77777777" w:rsidR="00D16BE9" w:rsidRDefault="00AC4FA2">
            <w:pPr>
              <w:pStyle w:val="0"/>
              <w:ind w:firstLineChars="200" w:firstLine="420"/>
            </w:pPr>
            <w:proofErr w:type="spellStart"/>
            <w:r>
              <w:rPr>
                <w:rFonts w:hint="eastAsia"/>
              </w:rPr>
              <w:t>III.b</w:t>
            </w:r>
            <w:proofErr w:type="spellEnd"/>
            <w:r>
              <w:rPr>
                <w:rFonts w:hint="eastAsia"/>
              </w:rPr>
              <w:t xml:space="preserve">) </w:t>
            </w:r>
            <w:r>
              <w:rPr>
                <w:rFonts w:hint="eastAsia"/>
              </w:rPr>
              <w:t>应在科学和技术上有效，尽可能；必须记录这一事实的程度。</w:t>
            </w:r>
            <w:r>
              <w:rPr>
                <w:rFonts w:hint="eastAsia"/>
              </w:rPr>
              <w:t xml:space="preserve">  </w:t>
            </w:r>
          </w:p>
          <w:p w14:paraId="4A9E49ED" w14:textId="77777777" w:rsidR="00D16BE9" w:rsidRDefault="00AC4FA2">
            <w:pPr>
              <w:pStyle w:val="0"/>
              <w:ind w:firstLineChars="200" w:firstLine="420"/>
            </w:pPr>
            <w:proofErr w:type="spellStart"/>
            <w:r>
              <w:rPr>
                <w:rFonts w:hint="eastAsia"/>
              </w:rPr>
              <w:t>III.c</w:t>
            </w:r>
            <w:proofErr w:type="spellEnd"/>
            <w:r>
              <w:rPr>
                <w:rFonts w:hint="eastAsia"/>
              </w:rPr>
              <w:t xml:space="preserve">) </w:t>
            </w:r>
            <w:r>
              <w:rPr>
                <w:rFonts w:hint="eastAsia"/>
              </w:rPr>
              <w:t>在可能的情况下，不应在其相关的影响类别中存在重要的覆盖空白；否则，必须近似估算空白、报告并在结果解释中明确考虑。</w:t>
            </w:r>
            <w:r>
              <w:rPr>
                <w:rFonts w:hint="eastAsia"/>
              </w:rPr>
              <w:t xml:space="preserve">  </w:t>
            </w:r>
          </w:p>
          <w:p w14:paraId="3586DE71" w14:textId="77777777" w:rsidR="00D16BE9" w:rsidRDefault="00AC4FA2">
            <w:pPr>
              <w:pStyle w:val="0"/>
              <w:ind w:firstLineChars="200" w:firstLine="420"/>
            </w:pPr>
            <w:proofErr w:type="spellStart"/>
            <w:r>
              <w:rPr>
                <w:rFonts w:hint="eastAsia"/>
              </w:rPr>
              <w:t>III.d</w:t>
            </w:r>
            <w:proofErr w:type="spellEnd"/>
            <w:r>
              <w:rPr>
                <w:rFonts w:hint="eastAsia"/>
              </w:rPr>
              <w:t xml:space="preserve">) </w:t>
            </w:r>
            <w:r>
              <w:rPr>
                <w:rFonts w:hint="eastAsia"/>
              </w:rPr>
              <w:t>应基于明确的环境机制或可重复的实证观察。</w:t>
            </w:r>
            <w:r>
              <w:rPr>
                <w:rFonts w:hint="eastAsia"/>
              </w:rPr>
              <w:t xml:space="preserve">  </w:t>
            </w:r>
          </w:p>
          <w:p w14:paraId="12106A9F" w14:textId="77777777" w:rsidR="00D16BE9" w:rsidRDefault="00AC4FA2">
            <w:pPr>
              <w:pStyle w:val="0"/>
              <w:ind w:firstLineChars="200" w:firstLine="420"/>
            </w:pPr>
            <w:proofErr w:type="spellStart"/>
            <w:r>
              <w:rPr>
                <w:rFonts w:hint="eastAsia"/>
              </w:rPr>
              <w:t>III.e</w:t>
            </w:r>
            <w:proofErr w:type="spellEnd"/>
            <w:r>
              <w:rPr>
                <w:rFonts w:hint="eastAsia"/>
              </w:rPr>
              <w:t xml:space="preserve">) </w:t>
            </w:r>
            <w:r>
              <w:rPr>
                <w:rFonts w:hint="eastAsia"/>
              </w:rPr>
              <w:t>应仅与领域流量（即技术圈和生态圈之间的干预）相关，正常和异常操作条件下，但排除事故、泄漏等。</w:t>
            </w:r>
            <w:r>
              <w:rPr>
                <w:rFonts w:hint="eastAsia"/>
              </w:rPr>
              <w:t xml:space="preserve">[ISO!]  </w:t>
            </w:r>
          </w:p>
          <w:p w14:paraId="1AD719E0" w14:textId="77777777" w:rsidR="00D16BE9" w:rsidRDefault="00AC4FA2">
            <w:pPr>
              <w:pStyle w:val="0"/>
              <w:ind w:firstLineChars="200" w:firstLine="420"/>
            </w:pPr>
            <w:proofErr w:type="spellStart"/>
            <w:r>
              <w:rPr>
                <w:rFonts w:hint="eastAsia"/>
              </w:rPr>
              <w:lastRenderedPageBreak/>
              <w:t>III.f</w:t>
            </w:r>
            <w:proofErr w:type="spellEnd"/>
            <w:r>
              <w:rPr>
                <w:rFonts w:hint="eastAsia"/>
              </w:rPr>
              <w:t xml:space="preserve">) </w:t>
            </w:r>
            <w:r>
              <w:rPr>
                <w:rFonts w:hint="eastAsia"/>
              </w:rPr>
              <w:t>应尽可能避免在包含的表征因子之间的重复计算，除非研究目标另有要求，</w:t>
            </w:r>
            <w:r>
              <w:rPr>
                <w:rFonts w:hint="eastAsia"/>
              </w:rPr>
              <w:t xml:space="preserve">  </w:t>
            </w:r>
          </w:p>
          <w:p w14:paraId="49085E1F" w14:textId="77777777" w:rsidR="00D16BE9" w:rsidRDefault="00AC4FA2">
            <w:pPr>
              <w:pStyle w:val="0"/>
              <w:ind w:firstLineChars="200" w:firstLine="420"/>
            </w:pPr>
            <w:proofErr w:type="spellStart"/>
            <w:r>
              <w:rPr>
                <w:rFonts w:hint="eastAsia"/>
              </w:rPr>
              <w:t>III.g</w:t>
            </w:r>
            <w:proofErr w:type="spellEnd"/>
            <w:r>
              <w:rPr>
                <w:rFonts w:hint="eastAsia"/>
              </w:rPr>
              <w:t xml:space="preserve">) </w:t>
            </w:r>
            <w:r>
              <w:rPr>
                <w:rFonts w:hint="eastAsia"/>
              </w:rPr>
              <w:t>应尽可能避免价值选择和假设；这些应适当记录，如果相关，应在结果解释中明确考虑。</w:t>
            </w:r>
            <w:r>
              <w:rPr>
                <w:rFonts w:hint="eastAsia"/>
              </w:rPr>
              <w:t xml:space="preserve">  </w:t>
            </w:r>
          </w:p>
          <w:p w14:paraId="610FAA7E" w14:textId="77777777" w:rsidR="00D16BE9" w:rsidRDefault="00AC4FA2">
            <w:pPr>
              <w:pStyle w:val="0"/>
              <w:ind w:firstLineChars="200" w:firstLine="420"/>
            </w:pPr>
            <w:r>
              <w:rPr>
                <w:rFonts w:hint="eastAsia"/>
              </w:rPr>
              <w:t>LCIA</w:t>
            </w:r>
            <w:r>
              <w:rPr>
                <w:rFonts w:hint="eastAsia"/>
              </w:rPr>
              <w:t>方法的开发或识别以满足这些要求，参见《生命周期影响评估（</w:t>
            </w:r>
            <w:r>
              <w:rPr>
                <w:rFonts w:hint="eastAsia"/>
              </w:rPr>
              <w:t>LCIA</w:t>
            </w:r>
            <w:r>
              <w:rPr>
                <w:rFonts w:hint="eastAsia"/>
              </w:rPr>
              <w:t>）模型和指标框架及要求》单独的指导文件。</w:t>
            </w:r>
            <w:r>
              <w:rPr>
                <w:rFonts w:hint="eastAsia"/>
              </w:rPr>
              <w:t xml:space="preserve">  </w:t>
            </w:r>
          </w:p>
          <w:p w14:paraId="310C9ECF" w14:textId="77777777" w:rsidR="00D16BE9" w:rsidRDefault="00AC4FA2">
            <w:pPr>
              <w:pStyle w:val="0"/>
              <w:ind w:firstLineChars="200" w:firstLine="420"/>
            </w:pPr>
            <w:r>
              <w:rPr>
                <w:rFonts w:hint="eastAsia"/>
              </w:rPr>
              <w:t>请注意，为了用于比较声明研究，任何使用的</w:t>
            </w:r>
            <w:r>
              <w:rPr>
                <w:rFonts w:hint="eastAsia"/>
              </w:rPr>
              <w:t>LCIA</w:t>
            </w:r>
            <w:r>
              <w:rPr>
                <w:rFonts w:hint="eastAsia"/>
              </w:rPr>
              <w:t>方法和因子可能需要经过</w:t>
            </w:r>
            <w:r>
              <w:rPr>
                <w:rFonts w:hint="eastAsia"/>
              </w:rPr>
              <w:t>ISO</w:t>
            </w:r>
            <w:r>
              <w:rPr>
                <w:rFonts w:hint="eastAsia"/>
              </w:rPr>
              <w:t>审查才能符合资格。</w:t>
            </w:r>
            <w:r>
              <w:rPr>
                <w:rFonts w:hint="eastAsia"/>
              </w:rPr>
              <w:t xml:space="preserve">  </w:t>
            </w:r>
          </w:p>
          <w:p w14:paraId="4C35286A" w14:textId="77777777" w:rsidR="00D16BE9" w:rsidRDefault="00AC4FA2">
            <w:pPr>
              <w:pStyle w:val="0"/>
              <w:ind w:firstLineChars="200" w:firstLine="420"/>
            </w:pPr>
            <w:r>
              <w:rPr>
                <w:rFonts w:hint="eastAsia"/>
              </w:rPr>
              <w:t xml:space="preserve">IV) </w:t>
            </w:r>
            <w:r>
              <w:rPr>
                <w:rFonts w:hint="eastAsia"/>
              </w:rPr>
              <w:t>应</w:t>
            </w:r>
            <w:r>
              <w:rPr>
                <w:rFonts w:hint="eastAsia"/>
              </w:rPr>
              <w:t xml:space="preserve"> - </w:t>
            </w:r>
            <w:r>
              <w:rPr>
                <w:rFonts w:hint="eastAsia"/>
                <w:b/>
                <w:bCs/>
              </w:rPr>
              <w:t>默认影响类别和类别终点：</w:t>
            </w:r>
            <w:r>
              <w:rPr>
                <w:rFonts w:hint="eastAsia"/>
              </w:rPr>
              <w:t>所选</w:t>
            </w:r>
            <w:r>
              <w:rPr>
                <w:rFonts w:hint="eastAsia"/>
              </w:rPr>
              <w:t>LCIA</w:t>
            </w:r>
            <w:r>
              <w:rPr>
                <w:rFonts w:hint="eastAsia"/>
              </w:rPr>
              <w:t>方法应默认覆盖以下所有影响类别，并提供中点水平的表征因子。建议它们还应提供与中点水平一致的建模类别终点因子，并涵盖以下三个保护领域的所有相关损害</w:t>
            </w:r>
            <w:r>
              <w:rPr>
                <w:rFonts w:hint="eastAsia"/>
              </w:rPr>
              <w:t>[6.7.2]</w:t>
            </w:r>
            <w:r>
              <w:rPr>
                <w:rFonts w:hint="eastAsia"/>
              </w:rPr>
              <w:t>：</w:t>
            </w:r>
            <w:r>
              <w:rPr>
                <w:rFonts w:hint="eastAsia"/>
              </w:rPr>
              <w:t xml:space="preserve">  </w:t>
            </w:r>
          </w:p>
          <w:p w14:paraId="2E5C53B5" w14:textId="77777777" w:rsidR="00D16BE9" w:rsidRDefault="00AC4FA2">
            <w:pPr>
              <w:pStyle w:val="0"/>
              <w:ind w:firstLineChars="200" w:firstLine="420"/>
            </w:pPr>
            <w:proofErr w:type="spellStart"/>
            <w:r>
              <w:rPr>
                <w:rFonts w:hint="eastAsia"/>
              </w:rPr>
              <w:t>IV.a</w:t>
            </w:r>
            <w:proofErr w:type="spellEnd"/>
            <w:r>
              <w:rPr>
                <w:rFonts w:hint="eastAsia"/>
              </w:rPr>
              <w:t xml:space="preserve">) </w:t>
            </w:r>
            <w:r>
              <w:rPr>
                <w:rFonts w:hint="eastAsia"/>
              </w:rPr>
              <w:t>影响类别（“中点水平”）：气候变化、（平流层）臭氧耗竭、人类毒性、呼吸无机物、放射性辐射、（地面）光化学臭氧形成、酸化（土地和水体）、富营养化（土地和水体）、生态毒性（淡水、海洋、陆地）、土地使用、资源耗竭（矿物、化石和可再生能源资源、水等）。</w:t>
            </w:r>
            <w:r>
              <w:rPr>
                <w:rFonts w:hint="eastAsia"/>
              </w:rPr>
              <w:t xml:space="preserve">[ISO!]  </w:t>
            </w:r>
          </w:p>
          <w:p w14:paraId="2704217E" w14:textId="77777777" w:rsidR="00D16BE9" w:rsidRDefault="00AC4FA2">
            <w:pPr>
              <w:pStyle w:val="0"/>
              <w:ind w:firstLineChars="200" w:firstLine="420"/>
            </w:pPr>
            <w:proofErr w:type="spellStart"/>
            <w:r>
              <w:rPr>
                <w:rFonts w:hint="eastAsia"/>
              </w:rPr>
              <w:t>IV.b</w:t>
            </w:r>
            <w:proofErr w:type="spellEnd"/>
            <w:r>
              <w:rPr>
                <w:rFonts w:hint="eastAsia"/>
              </w:rPr>
              <w:t xml:space="preserve">) </w:t>
            </w:r>
            <w:r>
              <w:rPr>
                <w:rFonts w:hint="eastAsia"/>
              </w:rPr>
              <w:t>类别终点（“终点水平”）：对人类健康的损害、对生态系统的损害、自然资源的耗竭。这些分别涉及三个保护领域“人类健康”、“自然环境”和“自然资源”。</w:t>
            </w:r>
            <w:r>
              <w:rPr>
                <w:rFonts w:hint="eastAsia"/>
              </w:rPr>
              <w:t xml:space="preserve">[ISO+]  </w:t>
            </w:r>
          </w:p>
          <w:p w14:paraId="6485B756" w14:textId="77777777" w:rsidR="00D16BE9" w:rsidRDefault="00AC4FA2">
            <w:pPr>
              <w:pStyle w:val="0"/>
              <w:ind w:firstLineChars="200" w:firstLine="420"/>
            </w:pPr>
            <w:r>
              <w:rPr>
                <w:rFonts w:hint="eastAsia"/>
              </w:rPr>
              <w:t xml:space="preserve">V) </w:t>
            </w:r>
            <w:r>
              <w:rPr>
                <w:rFonts w:hint="eastAsia"/>
              </w:rPr>
              <w:t>应</w:t>
            </w:r>
            <w:r>
              <w:rPr>
                <w:rFonts w:hint="eastAsia"/>
              </w:rPr>
              <w:t xml:space="preserve"> - </w:t>
            </w:r>
            <w:r>
              <w:rPr>
                <w:rFonts w:hint="eastAsia"/>
                <w:b/>
                <w:bCs/>
              </w:rPr>
              <w:t>地点和时间通用的</w:t>
            </w:r>
            <w:r>
              <w:rPr>
                <w:rFonts w:hint="eastAsia"/>
                <w:b/>
                <w:bCs/>
              </w:rPr>
              <w:t>LCIA</w:t>
            </w:r>
            <w:r>
              <w:rPr>
                <w:rFonts w:hint="eastAsia"/>
                <w:b/>
                <w:bCs/>
              </w:rPr>
              <w:t>：</w:t>
            </w:r>
            <w:r>
              <w:rPr>
                <w:rFonts w:hint="eastAsia"/>
              </w:rPr>
              <w:t>LCIA</w:t>
            </w:r>
            <w:r>
              <w:rPr>
                <w:rFonts w:hint="eastAsia"/>
              </w:rPr>
              <w:t>方法应默认是地点通用和时间通用的（但见下文关于衍生</w:t>
            </w:r>
            <w:r>
              <w:rPr>
                <w:rFonts w:hint="eastAsia"/>
              </w:rPr>
              <w:t>LCIA</w:t>
            </w:r>
            <w:r>
              <w:rPr>
                <w:rFonts w:hint="eastAsia"/>
              </w:rPr>
              <w:t>方法的条款）。</w:t>
            </w:r>
            <w:r>
              <w:rPr>
                <w:rFonts w:hint="eastAsia"/>
              </w:rPr>
              <w:t xml:space="preserve">[ISO!]  </w:t>
            </w:r>
          </w:p>
          <w:p w14:paraId="78D752E7" w14:textId="77777777" w:rsidR="00D16BE9" w:rsidRDefault="00AC4FA2">
            <w:pPr>
              <w:pStyle w:val="0"/>
              <w:ind w:firstLineChars="200" w:firstLine="420"/>
            </w:pPr>
            <w:r>
              <w:rPr>
                <w:rFonts w:hint="eastAsia"/>
              </w:rPr>
              <w:t xml:space="preserve">VI) </w:t>
            </w:r>
            <w:r>
              <w:rPr>
                <w:rFonts w:hint="eastAsia"/>
              </w:rPr>
              <w:t>可以</w:t>
            </w:r>
            <w:r>
              <w:rPr>
                <w:rFonts w:hint="eastAsia"/>
              </w:rPr>
              <w:t xml:space="preserve"> -</w:t>
            </w:r>
            <w:r>
              <w:rPr>
                <w:rFonts w:hint="eastAsia"/>
                <w:b/>
                <w:bCs/>
              </w:rPr>
              <w:t xml:space="preserve"> LCIA</w:t>
            </w:r>
            <w:r>
              <w:rPr>
                <w:rFonts w:hint="eastAsia"/>
                <w:b/>
                <w:bCs/>
              </w:rPr>
              <w:t>方法论：</w:t>
            </w:r>
            <w:r>
              <w:rPr>
                <w:rFonts w:hint="eastAsia"/>
              </w:rPr>
              <w:t>建议选择提供完整单一</w:t>
            </w:r>
            <w:r>
              <w:rPr>
                <w:rFonts w:hint="eastAsia"/>
              </w:rPr>
              <w:t>LCIA</w:t>
            </w:r>
            <w:r>
              <w:rPr>
                <w:rFonts w:hint="eastAsia"/>
              </w:rPr>
              <w:t>方法集的现有</w:t>
            </w:r>
            <w:r>
              <w:rPr>
                <w:rFonts w:hint="eastAsia"/>
              </w:rPr>
              <w:t>LCIA</w:t>
            </w:r>
            <w:r>
              <w:rPr>
                <w:rFonts w:hint="eastAsia"/>
              </w:rPr>
              <w:t>方法，而不是选择和组合个别</w:t>
            </w:r>
            <w:r>
              <w:rPr>
                <w:rFonts w:hint="eastAsia"/>
              </w:rPr>
              <w:t>LCIA</w:t>
            </w:r>
            <w:r>
              <w:rPr>
                <w:rFonts w:hint="eastAsia"/>
              </w:rPr>
              <w:t>方法。</w:t>
            </w:r>
            <w:r>
              <w:rPr>
                <w:rFonts w:hint="eastAsia"/>
              </w:rPr>
              <w:t xml:space="preserve">[ISO!]  </w:t>
            </w:r>
          </w:p>
          <w:p w14:paraId="77946100" w14:textId="77777777" w:rsidR="00D16BE9" w:rsidRDefault="00AC4FA2">
            <w:pPr>
              <w:pStyle w:val="0"/>
              <w:ind w:firstLineChars="200" w:firstLine="420"/>
            </w:pPr>
            <w:r>
              <w:rPr>
                <w:rFonts w:hint="eastAsia"/>
              </w:rPr>
              <w:t xml:space="preserve">VII) </w:t>
            </w:r>
            <w:r>
              <w:rPr>
                <w:rFonts w:hint="eastAsia"/>
              </w:rPr>
              <w:t>应</w:t>
            </w:r>
            <w:r>
              <w:rPr>
                <w:rFonts w:hint="eastAsia"/>
              </w:rPr>
              <w:t xml:space="preserve"> - </w:t>
            </w:r>
            <w:r>
              <w:rPr>
                <w:rFonts w:hint="eastAsia"/>
                <w:b/>
                <w:bCs/>
              </w:rPr>
              <w:t>排除影响类别？：</w:t>
            </w:r>
            <w:r>
              <w:rPr>
                <w:rFonts w:hint="eastAsia"/>
              </w:rPr>
              <w:t>对任何上述影响类别的排除应以对分析系统不相关为理由进行说明。这可以基于对详细、完整的类似系统的经验和</w:t>
            </w:r>
            <w:r>
              <w:rPr>
                <w:rFonts w:hint="eastAsia"/>
              </w:rPr>
              <w:t>/</w:t>
            </w:r>
            <w:r>
              <w:rPr>
                <w:rFonts w:hint="eastAsia"/>
              </w:rPr>
              <w:t>或系统组特定</w:t>
            </w:r>
            <w:r>
              <w:rPr>
                <w:rFonts w:hint="eastAsia"/>
              </w:rPr>
              <w:t>/</w:t>
            </w:r>
            <w:r>
              <w:rPr>
                <w:rFonts w:hint="eastAsia"/>
              </w:rPr>
              <w:t>产品类别规则（</w:t>
            </w:r>
            <w:r>
              <w:rPr>
                <w:rFonts w:hint="eastAsia"/>
              </w:rPr>
              <w:t>PCR</w:t>
            </w:r>
            <w:r>
              <w:rPr>
                <w:rFonts w:hint="eastAsia"/>
              </w:rPr>
              <w:t>）类型的指导文件（</w:t>
            </w:r>
            <w:r>
              <w:rPr>
                <w:rFonts w:hint="eastAsia"/>
              </w:rPr>
              <w:t>6.7.2</w:t>
            </w:r>
            <w:r>
              <w:rPr>
                <w:rFonts w:hint="eastAsia"/>
              </w:rPr>
              <w:t>和</w:t>
            </w:r>
            <w:r>
              <w:rPr>
                <w:rFonts w:hint="eastAsia"/>
              </w:rPr>
              <w:t>6.7.3</w:t>
            </w:r>
            <w:r>
              <w:rPr>
                <w:rFonts w:hint="eastAsia"/>
              </w:rPr>
              <w:t>）进行。</w:t>
            </w:r>
            <w:r>
              <w:rPr>
                <w:rFonts w:hint="eastAsia"/>
              </w:rPr>
              <w:t xml:space="preserve"> [ISO+]  </w:t>
            </w:r>
          </w:p>
          <w:p w14:paraId="125A2B39" w14:textId="77777777" w:rsidR="00D16BE9" w:rsidRDefault="00AC4FA2">
            <w:pPr>
              <w:pStyle w:val="0"/>
              <w:ind w:firstLineChars="200" w:firstLine="420"/>
            </w:pPr>
            <w:r>
              <w:rPr>
                <w:rFonts w:hint="eastAsia"/>
              </w:rPr>
              <w:t xml:space="preserve">VIII) </w:t>
            </w:r>
            <w:r>
              <w:rPr>
                <w:rFonts w:hint="eastAsia"/>
              </w:rPr>
              <w:t>必须</w:t>
            </w:r>
            <w:r>
              <w:rPr>
                <w:rFonts w:hint="eastAsia"/>
              </w:rPr>
              <w:t xml:space="preserve"> - </w:t>
            </w:r>
            <w:r>
              <w:rPr>
                <w:rFonts w:hint="eastAsia"/>
                <w:b/>
                <w:bCs/>
              </w:rPr>
              <w:t>添加影响类别？：</w:t>
            </w:r>
            <w:r>
              <w:rPr>
                <w:rFonts w:hint="eastAsia"/>
              </w:rPr>
              <w:t>检查特定的</w:t>
            </w:r>
            <w:r>
              <w:rPr>
                <w:rFonts w:hint="eastAsia"/>
              </w:rPr>
              <w:t>LCI/LCA</w:t>
            </w:r>
            <w:r>
              <w:rPr>
                <w:rFonts w:hint="eastAsia"/>
              </w:rPr>
              <w:t>研究，除了上述默认的影响类别外，是否需要根据目标和范围添加额外的相关环境影响</w:t>
            </w:r>
            <w:r>
              <w:rPr>
                <w:rStyle w:val="afb"/>
              </w:rPr>
              <w:footnoteReference w:id="93"/>
            </w:r>
            <w:r>
              <w:rPr>
                <w:rFonts w:hint="eastAsia"/>
              </w:rPr>
              <w:t>。如果需要，识别或开发相关的</w:t>
            </w:r>
            <w:r>
              <w:rPr>
                <w:rFonts w:hint="eastAsia"/>
              </w:rPr>
              <w:t>LCIA</w:t>
            </w:r>
            <w:r>
              <w:rPr>
                <w:rFonts w:hint="eastAsia"/>
              </w:rPr>
              <w:t>方法进行应用。请注意，这些方法必须满足与其他包含的</w:t>
            </w:r>
            <w:r>
              <w:rPr>
                <w:rFonts w:hint="eastAsia"/>
              </w:rPr>
              <w:t>LCIA</w:t>
            </w:r>
            <w:r>
              <w:rPr>
                <w:rFonts w:hint="eastAsia"/>
              </w:rPr>
              <w:t>方法相同的要求（见上文）</w:t>
            </w:r>
            <w:r>
              <w:rPr>
                <w:rStyle w:val="afb"/>
              </w:rPr>
              <w:footnoteReference w:id="94"/>
            </w:r>
            <w:r>
              <w:rPr>
                <w:rFonts w:hint="eastAsia"/>
              </w:rPr>
              <w:t>（</w:t>
            </w:r>
            <w:r>
              <w:rPr>
                <w:rFonts w:hint="eastAsia"/>
              </w:rPr>
              <w:t>6.7.4</w:t>
            </w:r>
            <w:r>
              <w:rPr>
                <w:rFonts w:hint="eastAsia"/>
              </w:rPr>
              <w:t>）。</w:t>
            </w:r>
            <w:r>
              <w:rPr>
                <w:rFonts w:hint="eastAsia"/>
              </w:rPr>
              <w:t xml:space="preserve">  </w:t>
            </w:r>
          </w:p>
          <w:p w14:paraId="2838E4AD" w14:textId="77777777" w:rsidR="00D16BE9" w:rsidRDefault="00AC4FA2">
            <w:pPr>
              <w:pStyle w:val="0"/>
              <w:ind w:firstLineChars="200" w:firstLine="420"/>
            </w:pPr>
            <w:r>
              <w:rPr>
                <w:rFonts w:hint="eastAsia"/>
              </w:rPr>
              <w:t xml:space="preserve">IX) </w:t>
            </w:r>
            <w:r>
              <w:rPr>
                <w:rFonts w:hint="eastAsia"/>
              </w:rPr>
              <w:t>应</w:t>
            </w:r>
            <w:r>
              <w:rPr>
                <w:rFonts w:hint="eastAsia"/>
              </w:rPr>
              <w:t xml:space="preserve"> - </w:t>
            </w:r>
            <w:r>
              <w:rPr>
                <w:rFonts w:hint="eastAsia"/>
                <w:b/>
                <w:bCs/>
              </w:rPr>
              <w:t>超出</w:t>
            </w:r>
            <w:r>
              <w:rPr>
                <w:rFonts w:hint="eastAsia"/>
                <w:b/>
                <w:bCs/>
              </w:rPr>
              <w:t>LCA</w:t>
            </w:r>
            <w:r>
              <w:rPr>
                <w:rFonts w:hint="eastAsia"/>
                <w:b/>
                <w:bCs/>
              </w:rPr>
              <w:t>范围的影响：</w:t>
            </w:r>
            <w:r>
              <w:rPr>
                <w:rFonts w:hint="eastAsia"/>
              </w:rPr>
              <w:t>应清晰、单独地识别那些超出</w:t>
            </w:r>
            <w:r>
              <w:rPr>
                <w:rFonts w:hint="eastAsia"/>
              </w:rPr>
              <w:t>LCA</w:t>
            </w:r>
            <w:r>
              <w:rPr>
                <w:rFonts w:hint="eastAsia"/>
              </w:rPr>
              <w:t>框架但有科学证据表明对分析或比较系统相关的影响</w:t>
            </w:r>
            <w:r>
              <w:rPr>
                <w:rStyle w:val="afb"/>
              </w:rPr>
              <w:footnoteReference w:id="95"/>
            </w:r>
            <w:r>
              <w:rPr>
                <w:rFonts w:hint="eastAsia"/>
                <w:vertAlign w:val="superscript"/>
              </w:rPr>
              <w:t>,93</w:t>
            </w:r>
            <w:r>
              <w:rPr>
                <w:rFonts w:hint="eastAsia"/>
              </w:rPr>
              <w:t>，包括在报告</w:t>
            </w:r>
            <w:r>
              <w:rPr>
                <w:rFonts w:hint="eastAsia"/>
              </w:rPr>
              <w:t>/</w:t>
            </w:r>
            <w:r>
              <w:rPr>
                <w:rFonts w:hint="eastAsia"/>
              </w:rPr>
              <w:t>数据集的摘要和执行摘要中。其</w:t>
            </w:r>
            <w:r>
              <w:rPr>
                <w:rFonts w:hint="eastAsia"/>
              </w:rPr>
              <w:lastRenderedPageBreak/>
              <w:t>简要描述应在进一步的文档中预见。如果计划定量包括这些影响，则可能需要不同的建模和分析方法和指导。这应尽可能与</w:t>
            </w:r>
            <w:r>
              <w:rPr>
                <w:rFonts w:hint="eastAsia"/>
              </w:rPr>
              <w:t>LCA</w:t>
            </w:r>
            <w:r>
              <w:rPr>
                <w:rFonts w:hint="eastAsia"/>
              </w:rPr>
              <w:t>研究共同进行，以确保一致性，但库存、影响评估等应保持分开以便清晰解释（</w:t>
            </w:r>
            <w:r>
              <w:rPr>
                <w:rFonts w:hint="eastAsia"/>
              </w:rPr>
              <w:t>6.7.4</w:t>
            </w:r>
            <w:r>
              <w:rPr>
                <w:rFonts w:hint="eastAsia"/>
              </w:rPr>
              <w:t>）。</w:t>
            </w:r>
            <w:r>
              <w:rPr>
                <w:rFonts w:hint="eastAsia"/>
              </w:rPr>
              <w:t xml:space="preserve">[ISO!]  </w:t>
            </w:r>
          </w:p>
          <w:p w14:paraId="29A998D1" w14:textId="77777777" w:rsidR="00D16BE9" w:rsidRDefault="00AC4FA2">
            <w:pPr>
              <w:pStyle w:val="0"/>
              <w:ind w:firstLineChars="200" w:firstLine="420"/>
            </w:pPr>
            <w:r>
              <w:rPr>
                <w:rFonts w:hint="eastAsia"/>
              </w:rPr>
              <w:t>请注意，这一步骤通常只能在第一次或第二次迭代的</w:t>
            </w:r>
            <w:r>
              <w:rPr>
                <w:rFonts w:hint="eastAsia"/>
              </w:rPr>
              <w:t>LCI</w:t>
            </w:r>
            <w:r>
              <w:rPr>
                <w:rFonts w:hint="eastAsia"/>
              </w:rPr>
              <w:t>数据收集和建模、影响评估和解释之后完成。</w:t>
            </w:r>
            <w:r>
              <w:rPr>
                <w:rFonts w:hint="eastAsia"/>
              </w:rPr>
              <w:t xml:space="preserve">  </w:t>
            </w:r>
          </w:p>
          <w:p w14:paraId="6A5846D7" w14:textId="77777777" w:rsidR="00D16BE9" w:rsidRDefault="00AC4FA2">
            <w:pPr>
              <w:pStyle w:val="0"/>
              <w:ind w:firstLineChars="200" w:firstLine="420"/>
            </w:pPr>
            <w:r>
              <w:rPr>
                <w:rFonts w:hint="eastAsia"/>
              </w:rPr>
              <w:t xml:space="preserve">X) </w:t>
            </w:r>
            <w:r>
              <w:rPr>
                <w:rFonts w:hint="eastAsia"/>
              </w:rPr>
              <w:t>应</w:t>
            </w:r>
            <w:r>
              <w:rPr>
                <w:rFonts w:hint="eastAsia"/>
              </w:rPr>
              <w:t xml:space="preserve"> - </w:t>
            </w:r>
            <w:r>
              <w:rPr>
                <w:rFonts w:hint="eastAsia"/>
                <w:b/>
                <w:bCs/>
              </w:rPr>
              <w:t>缺失的表征因子：</w:t>
            </w:r>
            <w:r>
              <w:rPr>
                <w:rFonts w:hint="eastAsia"/>
              </w:rPr>
              <w:t>如果分析库存的领域流量缺少表征因子，并且该流量对一个或多个包含的影响类别有显著贡献，考虑到</w:t>
            </w:r>
            <w:r>
              <w:rPr>
                <w:rFonts w:hint="eastAsia"/>
              </w:rPr>
              <w:t>LCI/LCA</w:t>
            </w:r>
            <w:r>
              <w:rPr>
                <w:rFonts w:hint="eastAsia"/>
              </w:rPr>
              <w:t>研究的目标和范围（</w:t>
            </w:r>
            <w:r>
              <w:rPr>
                <w:rFonts w:hint="eastAsia"/>
              </w:rPr>
              <w:t>6.7.4</w:t>
            </w:r>
            <w:r>
              <w:rPr>
                <w:rFonts w:hint="eastAsia"/>
              </w:rPr>
              <w:t>）：</w:t>
            </w:r>
            <w:r>
              <w:rPr>
                <w:rFonts w:hint="eastAsia"/>
              </w:rPr>
              <w:t xml:space="preserve">[ISO+]  </w:t>
            </w:r>
          </w:p>
          <w:p w14:paraId="57A299CB" w14:textId="77777777" w:rsidR="00D16BE9" w:rsidRDefault="00AC4FA2">
            <w:pPr>
              <w:pStyle w:val="0"/>
              <w:ind w:firstLineChars="200" w:firstLine="420"/>
            </w:pPr>
            <w:proofErr w:type="spellStart"/>
            <w:r>
              <w:rPr>
                <w:rFonts w:hint="eastAsia"/>
              </w:rPr>
              <w:t>X.a</w:t>
            </w:r>
            <w:proofErr w:type="spellEnd"/>
            <w:r>
              <w:rPr>
                <w:rFonts w:hint="eastAsia"/>
              </w:rPr>
              <w:t xml:space="preserve">) </w:t>
            </w:r>
            <w:r>
              <w:rPr>
                <w:rFonts w:hint="eastAsia"/>
              </w:rPr>
              <w:t>通过假设</w:t>
            </w:r>
            <w:proofErr w:type="gramStart"/>
            <w:r>
              <w:rPr>
                <w:rFonts w:hint="eastAsia"/>
              </w:rPr>
              <w:t>保守值</w:t>
            </w:r>
            <w:proofErr w:type="gramEnd"/>
            <w:r>
              <w:rPr>
                <w:rFonts w:hint="eastAsia"/>
              </w:rPr>
              <w:t>或合理的最坏情况值，基于化学、物理、生物学和</w:t>
            </w:r>
            <w:r>
              <w:rPr>
                <w:rFonts w:hint="eastAsia"/>
              </w:rPr>
              <w:t>/</w:t>
            </w:r>
            <w:r>
              <w:rPr>
                <w:rFonts w:hint="eastAsia"/>
              </w:rPr>
              <w:t>或其他类似性，检查缺失表征因子的潜在重要性。请注意，这一过程需要</w:t>
            </w:r>
            <w:r>
              <w:rPr>
                <w:rFonts w:hint="eastAsia"/>
              </w:rPr>
              <w:t>LCIA</w:t>
            </w:r>
            <w:r>
              <w:rPr>
                <w:rFonts w:hint="eastAsia"/>
              </w:rPr>
              <w:t>方法开发者的专业知识，尤其是在命运和暴露建模方面，以便判断应考虑哪些相似性以及如何考虑；同时需要良好的化学和环境科学理解。</w:t>
            </w:r>
            <w:r>
              <w:rPr>
                <w:rFonts w:hint="eastAsia"/>
              </w:rPr>
              <w:t xml:space="preserve">  </w:t>
            </w:r>
          </w:p>
          <w:p w14:paraId="13F2EBF9" w14:textId="77777777" w:rsidR="00D16BE9" w:rsidRDefault="00AC4FA2">
            <w:pPr>
              <w:pStyle w:val="0"/>
              <w:ind w:firstLineChars="200" w:firstLine="420"/>
            </w:pPr>
            <w:proofErr w:type="spellStart"/>
            <w:r>
              <w:rPr>
                <w:rFonts w:hint="eastAsia"/>
              </w:rPr>
              <w:t>X.b</w:t>
            </w:r>
            <w:proofErr w:type="spellEnd"/>
            <w:r>
              <w:rPr>
                <w:rFonts w:hint="eastAsia"/>
              </w:rPr>
              <w:t xml:space="preserve">) </w:t>
            </w:r>
            <w:r>
              <w:rPr>
                <w:rFonts w:hint="eastAsia"/>
              </w:rPr>
              <w:t>将假设的表征因子应用于该领域流量，并调查受影响的影响类别</w:t>
            </w:r>
            <w:r>
              <w:rPr>
                <w:rFonts w:hint="eastAsia"/>
              </w:rPr>
              <w:t>/</w:t>
            </w:r>
            <w:r>
              <w:rPr>
                <w:rFonts w:hint="eastAsia"/>
              </w:rPr>
              <w:t>类别的总结果是否发生了相关程度的变化（即，取决于所需的完整性、准确性和精度）。</w:t>
            </w:r>
            <w:r>
              <w:rPr>
                <w:rFonts w:hint="eastAsia"/>
              </w:rPr>
              <w:t xml:space="preserve">  </w:t>
            </w:r>
          </w:p>
          <w:p w14:paraId="69536029" w14:textId="77777777" w:rsidR="00D16BE9" w:rsidRDefault="00AC4FA2">
            <w:pPr>
              <w:pStyle w:val="0"/>
              <w:ind w:firstLineChars="200" w:firstLine="420"/>
            </w:pPr>
            <w:proofErr w:type="spellStart"/>
            <w:r>
              <w:rPr>
                <w:rFonts w:hint="eastAsia"/>
              </w:rPr>
              <w:t>X.c</w:t>
            </w:r>
            <w:proofErr w:type="spellEnd"/>
            <w:r>
              <w:rPr>
                <w:rFonts w:hint="eastAsia"/>
              </w:rPr>
              <w:t xml:space="preserve">) </w:t>
            </w:r>
            <w:r>
              <w:rPr>
                <w:rFonts w:hint="eastAsia"/>
              </w:rPr>
              <w:t>如果这种方法不能将该领域流量的贡献分类为不相关，则应尝试获取更准确和精确的缺失表征因子的值，并在进一步工作中使用该值。请注意，该因子必须满足与相关影响类别</w:t>
            </w:r>
            <w:r>
              <w:rPr>
                <w:rFonts w:hint="eastAsia"/>
              </w:rPr>
              <w:t>/</w:t>
            </w:r>
            <w:r>
              <w:rPr>
                <w:rFonts w:hint="eastAsia"/>
              </w:rPr>
              <w:t>方法相同的条件。</w:t>
            </w:r>
            <w:r>
              <w:rPr>
                <w:rFonts w:hint="eastAsia"/>
              </w:rPr>
              <w:t xml:space="preserve">  </w:t>
            </w:r>
          </w:p>
          <w:p w14:paraId="3E9CE148" w14:textId="77777777" w:rsidR="00D16BE9" w:rsidRDefault="00AC4FA2">
            <w:pPr>
              <w:pStyle w:val="0"/>
              <w:ind w:firstLineChars="200" w:firstLine="420"/>
            </w:pPr>
            <w:proofErr w:type="spellStart"/>
            <w:r>
              <w:rPr>
                <w:rFonts w:hint="eastAsia"/>
              </w:rPr>
              <w:t>X.d</w:t>
            </w:r>
            <w:proofErr w:type="spellEnd"/>
            <w:r>
              <w:rPr>
                <w:rFonts w:hint="eastAsia"/>
              </w:rPr>
              <w:t xml:space="preserve">) </w:t>
            </w:r>
            <w:r>
              <w:rPr>
                <w:rFonts w:hint="eastAsia"/>
              </w:rPr>
              <w:t>如果后者不可行或整个规定不可行（例如因成本或时间原因），则应报告缺失相关表征因子的事实，并在报告的数据质量和（对于</w:t>
            </w:r>
            <w:r>
              <w:rPr>
                <w:rFonts w:hint="eastAsia"/>
              </w:rPr>
              <w:t>LCA</w:t>
            </w:r>
            <w:r>
              <w:rPr>
                <w:rFonts w:hint="eastAsia"/>
              </w:rPr>
              <w:t>研究）结果解释时考虑缺失因子的潜在影响。</w:t>
            </w:r>
            <w:r>
              <w:rPr>
                <w:rFonts w:hint="eastAsia"/>
              </w:rPr>
              <w:t xml:space="preserve">  </w:t>
            </w:r>
          </w:p>
          <w:p w14:paraId="237B5F93" w14:textId="77777777" w:rsidR="00D16BE9" w:rsidRDefault="00AC4FA2">
            <w:pPr>
              <w:pStyle w:val="0"/>
              <w:ind w:firstLineChars="200" w:firstLine="420"/>
            </w:pPr>
            <w:proofErr w:type="spellStart"/>
            <w:r>
              <w:rPr>
                <w:rFonts w:hint="eastAsia"/>
              </w:rPr>
              <w:t>X.e</w:t>
            </w:r>
            <w:proofErr w:type="spellEnd"/>
            <w:r>
              <w:rPr>
                <w:rFonts w:hint="eastAsia"/>
              </w:rPr>
              <w:t xml:space="preserve">) </w:t>
            </w:r>
            <w:r>
              <w:rPr>
                <w:rFonts w:hint="eastAsia"/>
              </w:rPr>
              <w:t>如果保守或合理的最坏情况值未显示该领域流量的相关贡献，则可以忽略缺失的表征因子。建议尽管如此，</w:t>
            </w:r>
            <w:proofErr w:type="gramStart"/>
            <w:r>
              <w:rPr>
                <w:rFonts w:hint="eastAsia"/>
              </w:rPr>
              <w:t>仍报告</w:t>
            </w:r>
            <w:proofErr w:type="gramEnd"/>
            <w:r>
              <w:rPr>
                <w:rFonts w:hint="eastAsia"/>
              </w:rPr>
              <w:t>“缺失因子”的事实，并标记为“缺失不重要”，至少对于那些缺乏相关性但不完全可以忽略的流量。</w:t>
            </w:r>
            <w:r>
              <w:rPr>
                <w:rFonts w:hint="eastAsia"/>
              </w:rPr>
              <w:t xml:space="preserve">  </w:t>
            </w:r>
          </w:p>
          <w:p w14:paraId="4F0E4AC4" w14:textId="77777777" w:rsidR="00D16BE9" w:rsidRDefault="00AC4FA2">
            <w:pPr>
              <w:pStyle w:val="0"/>
              <w:ind w:firstLineChars="200" w:firstLine="420"/>
            </w:pPr>
            <w:r>
              <w:rPr>
                <w:rFonts w:hint="eastAsia"/>
              </w:rPr>
              <w:t>请注意，这一步骤通常只能在第一次或第二次迭代的</w:t>
            </w:r>
            <w:r>
              <w:rPr>
                <w:rFonts w:hint="eastAsia"/>
              </w:rPr>
              <w:t>LCI</w:t>
            </w:r>
            <w:r>
              <w:rPr>
                <w:rFonts w:hint="eastAsia"/>
              </w:rPr>
              <w:t>数据收集和建模、影响评估和解释之后完成。</w:t>
            </w:r>
            <w:r>
              <w:rPr>
                <w:rFonts w:hint="eastAsia"/>
              </w:rPr>
              <w:t xml:space="preserve">  </w:t>
            </w:r>
          </w:p>
          <w:p w14:paraId="72571C2A" w14:textId="77777777" w:rsidR="00D16BE9" w:rsidRDefault="00D16BE9">
            <w:pPr>
              <w:pStyle w:val="0"/>
              <w:ind w:firstLineChars="200" w:firstLine="420"/>
            </w:pPr>
          </w:p>
          <w:p w14:paraId="12E064BB" w14:textId="77777777" w:rsidR="00D16BE9" w:rsidRDefault="00AC4FA2">
            <w:pPr>
              <w:pStyle w:val="0"/>
              <w:ind w:firstLineChars="200" w:firstLine="420"/>
            </w:pPr>
            <w:r>
              <w:rPr>
                <w:rFonts w:hint="eastAsia"/>
              </w:rPr>
              <w:t xml:space="preserve">XI) </w:t>
            </w:r>
            <w:r>
              <w:rPr>
                <w:rFonts w:hint="eastAsia"/>
              </w:rPr>
              <w:t>必须</w:t>
            </w:r>
            <w:r>
              <w:rPr>
                <w:rFonts w:hint="eastAsia"/>
              </w:rPr>
              <w:t xml:space="preserve"> - </w:t>
            </w:r>
            <w:r>
              <w:rPr>
                <w:rFonts w:hint="eastAsia"/>
                <w:b/>
                <w:bCs/>
              </w:rPr>
              <w:t>地点和时间非通用的</w:t>
            </w:r>
            <w:r>
              <w:rPr>
                <w:rFonts w:hint="eastAsia"/>
                <w:b/>
                <w:bCs/>
              </w:rPr>
              <w:t>LCIA</w:t>
            </w:r>
            <w:r>
              <w:rPr>
                <w:rFonts w:hint="eastAsia"/>
                <w:b/>
                <w:bCs/>
              </w:rPr>
              <w:t>方法：</w:t>
            </w:r>
            <w:r>
              <w:rPr>
                <w:rFonts w:hint="eastAsia"/>
              </w:rPr>
              <w:t>从原始地点通用和时间通用方法衍生出的</w:t>
            </w:r>
            <w:r>
              <w:rPr>
                <w:rFonts w:hint="eastAsia"/>
              </w:rPr>
              <w:t>LCIA</w:t>
            </w:r>
            <w:r>
              <w:rPr>
                <w:rFonts w:hint="eastAsia"/>
              </w:rPr>
              <w:t>方法（即非通用的，</w:t>
            </w:r>
            <w:proofErr w:type="gramStart"/>
            <w:r>
              <w:rPr>
                <w:rFonts w:hint="eastAsia"/>
              </w:rPr>
              <w:t>但例如</w:t>
            </w:r>
            <w:proofErr w:type="gramEnd"/>
            <w:r>
              <w:rPr>
                <w:rFonts w:hint="eastAsia"/>
              </w:rPr>
              <w:t>空间上或其他方式进一步细分或修改的）其潜在使用应根据研究的目标和范围进行说明。必须证明与通用方法相比获得了显著不同的</w:t>
            </w:r>
            <w:r>
              <w:rPr>
                <w:rFonts w:hint="eastAsia"/>
              </w:rPr>
              <w:t>LCIA</w:t>
            </w:r>
            <w:r>
              <w:rPr>
                <w:rFonts w:hint="eastAsia"/>
              </w:rPr>
              <w:t>结果。非通用方法必须满足所选</w:t>
            </w:r>
            <w:r>
              <w:rPr>
                <w:rFonts w:hint="eastAsia"/>
              </w:rPr>
              <w:t>LCIA</w:t>
            </w:r>
            <w:r>
              <w:rPr>
                <w:rFonts w:hint="eastAsia"/>
              </w:rPr>
              <w:t>方法的其他适用要求（</w:t>
            </w:r>
            <w:r>
              <w:rPr>
                <w:rFonts w:hint="eastAsia"/>
              </w:rPr>
              <w:t>6.7.5</w:t>
            </w:r>
            <w:r>
              <w:rPr>
                <w:rFonts w:hint="eastAsia"/>
              </w:rPr>
              <w:t>）。</w:t>
            </w:r>
            <w:r>
              <w:rPr>
                <w:rFonts w:hint="eastAsia"/>
              </w:rPr>
              <w:t xml:space="preserve">[ISO!]  </w:t>
            </w:r>
          </w:p>
          <w:p w14:paraId="45851BF2" w14:textId="77777777" w:rsidR="00D16BE9" w:rsidRDefault="00AC4FA2">
            <w:pPr>
              <w:pStyle w:val="0"/>
              <w:ind w:firstLineChars="200" w:firstLine="420"/>
            </w:pPr>
            <w:r>
              <w:rPr>
                <w:rFonts w:hint="eastAsia"/>
              </w:rPr>
              <w:t>请注意，这一步骤通常只能在第一次或第二次迭代的</w:t>
            </w:r>
            <w:r>
              <w:rPr>
                <w:rFonts w:hint="eastAsia"/>
              </w:rPr>
              <w:t>LCI</w:t>
            </w:r>
            <w:r>
              <w:rPr>
                <w:rFonts w:hint="eastAsia"/>
              </w:rPr>
              <w:t>数据收集和建模、影响评估和解释之后完成。</w:t>
            </w:r>
            <w:r>
              <w:rPr>
                <w:rFonts w:hint="eastAsia"/>
              </w:rPr>
              <w:t xml:space="preserve">  </w:t>
            </w:r>
          </w:p>
          <w:p w14:paraId="1E8DEDBB" w14:textId="77777777" w:rsidR="00D16BE9" w:rsidRDefault="00AC4FA2">
            <w:pPr>
              <w:pStyle w:val="0"/>
              <w:ind w:firstLineChars="200" w:firstLine="420"/>
            </w:pPr>
            <w:r>
              <w:rPr>
                <w:rFonts w:hint="eastAsia"/>
              </w:rPr>
              <w:lastRenderedPageBreak/>
              <w:t>请注意，对于比较</w:t>
            </w:r>
            <w:r>
              <w:rPr>
                <w:rFonts w:hint="eastAsia"/>
              </w:rPr>
              <w:t>LCA</w:t>
            </w:r>
            <w:r>
              <w:rPr>
                <w:rFonts w:hint="eastAsia"/>
              </w:rPr>
              <w:t>研究，通用</w:t>
            </w:r>
            <w:r>
              <w:rPr>
                <w:rFonts w:hint="eastAsia"/>
              </w:rPr>
              <w:t>LCIA</w:t>
            </w:r>
            <w:r>
              <w:rPr>
                <w:rFonts w:hint="eastAsia"/>
              </w:rPr>
              <w:t>方法的适用性也应在研究的解释阶段讨论。如果可以论证或近似进一步细分会导致显著不同的结果，这一发现可能限制了从研究中得出的结论和建议。</w:t>
            </w:r>
            <w:r>
              <w:rPr>
                <w:rFonts w:hint="eastAsia"/>
              </w:rPr>
              <w:t xml:space="preserve">  </w:t>
            </w:r>
          </w:p>
          <w:p w14:paraId="45E5D81B" w14:textId="77777777" w:rsidR="00D16BE9" w:rsidRDefault="00AC4FA2">
            <w:pPr>
              <w:pStyle w:val="0"/>
              <w:ind w:firstLineChars="200" w:firstLine="420"/>
            </w:pPr>
            <w:r>
              <w:rPr>
                <w:rFonts w:hint="eastAsia"/>
              </w:rPr>
              <w:t>请注意，从非通用</w:t>
            </w:r>
            <w:r>
              <w:rPr>
                <w:rFonts w:hint="eastAsia"/>
              </w:rPr>
              <w:t>LCIA</w:t>
            </w:r>
            <w:r>
              <w:rPr>
                <w:rFonts w:hint="eastAsia"/>
              </w:rPr>
              <w:t>方法计算的</w:t>
            </w:r>
            <w:r>
              <w:rPr>
                <w:rFonts w:hint="eastAsia"/>
              </w:rPr>
              <w:t>LCIA</w:t>
            </w:r>
            <w:r>
              <w:rPr>
                <w:rFonts w:hint="eastAsia"/>
              </w:rPr>
              <w:t>结果应与通用结果分开呈现，并共同讨论。</w:t>
            </w:r>
            <w:r>
              <w:rPr>
                <w:rFonts w:hint="eastAsia"/>
              </w:rPr>
              <w:t xml:space="preserve">  </w:t>
            </w:r>
          </w:p>
          <w:p w14:paraId="1DA04DFD" w14:textId="77777777" w:rsidR="00D16BE9" w:rsidRDefault="00AC4FA2">
            <w:pPr>
              <w:pStyle w:val="0"/>
              <w:ind w:firstLineChars="200" w:firstLine="420"/>
            </w:pPr>
            <w:r>
              <w:rPr>
                <w:rFonts w:hint="eastAsia"/>
              </w:rPr>
              <w:t>归一化和加权：</w:t>
            </w:r>
            <w:r>
              <w:rPr>
                <w:rFonts w:hint="eastAsia"/>
              </w:rPr>
              <w:t xml:space="preserve">  </w:t>
            </w:r>
          </w:p>
          <w:p w14:paraId="29DCB602" w14:textId="77777777" w:rsidR="00D16BE9" w:rsidRDefault="00AC4FA2">
            <w:pPr>
              <w:pStyle w:val="0"/>
              <w:ind w:firstLineChars="200" w:firstLine="420"/>
            </w:pPr>
            <w:r>
              <w:rPr>
                <w:rFonts w:hint="eastAsia"/>
              </w:rPr>
              <w:t xml:space="preserve">XII) </w:t>
            </w:r>
            <w:r>
              <w:rPr>
                <w:rFonts w:hint="eastAsia"/>
              </w:rPr>
              <w:t>必须</w:t>
            </w:r>
            <w:r>
              <w:rPr>
                <w:rFonts w:hint="eastAsia"/>
              </w:rPr>
              <w:t xml:space="preserve"> - </w:t>
            </w:r>
            <w:r>
              <w:rPr>
                <w:rFonts w:hint="eastAsia"/>
                <w:b/>
                <w:bCs/>
              </w:rPr>
              <w:t>切割标准：</w:t>
            </w:r>
            <w:r>
              <w:rPr>
                <w:rFonts w:hint="eastAsia"/>
              </w:rPr>
              <w:t>归一化和加权可能已用于定义第</w:t>
            </w:r>
            <w:r>
              <w:rPr>
                <w:rFonts w:hint="eastAsia"/>
              </w:rPr>
              <w:t>6.6.3</w:t>
            </w:r>
            <w:r>
              <w:rPr>
                <w:rFonts w:hint="eastAsia"/>
              </w:rPr>
              <w:t>章中的切割规则（</w:t>
            </w:r>
            <w:r>
              <w:rPr>
                <w:rFonts w:hint="eastAsia"/>
              </w:rPr>
              <w:t>6.7.6</w:t>
            </w:r>
            <w:r>
              <w:rPr>
                <w:rFonts w:hint="eastAsia"/>
              </w:rPr>
              <w:t>）。</w:t>
            </w:r>
            <w:r>
              <w:rPr>
                <w:rFonts w:hint="eastAsia"/>
              </w:rPr>
              <w:t xml:space="preserve">[ISO!]  </w:t>
            </w:r>
          </w:p>
          <w:p w14:paraId="133F2F10" w14:textId="77777777" w:rsidR="00D16BE9" w:rsidRDefault="00AC4FA2">
            <w:pPr>
              <w:pStyle w:val="0"/>
              <w:ind w:firstLineChars="200" w:firstLine="420"/>
            </w:pPr>
            <w:r>
              <w:rPr>
                <w:rFonts w:hint="eastAsia"/>
              </w:rPr>
              <w:t xml:space="preserve">XIII) </w:t>
            </w:r>
            <w:r>
              <w:rPr>
                <w:rFonts w:hint="eastAsia"/>
              </w:rPr>
              <w:t>可以</w:t>
            </w:r>
            <w:r>
              <w:rPr>
                <w:rFonts w:hint="eastAsia"/>
              </w:rPr>
              <w:t xml:space="preserve"> - </w:t>
            </w:r>
            <w:r>
              <w:rPr>
                <w:rFonts w:hint="eastAsia"/>
                <w:b/>
                <w:bCs/>
              </w:rPr>
              <w:t>结果解释：</w:t>
            </w:r>
            <w:r>
              <w:rPr>
                <w:rFonts w:hint="eastAsia"/>
              </w:rPr>
              <w:t>归一化和加权是</w:t>
            </w:r>
            <w:r>
              <w:rPr>
                <w:rFonts w:hint="eastAsia"/>
              </w:rPr>
              <w:t>ISO 14044:2006</w:t>
            </w:r>
            <w:r>
              <w:rPr>
                <w:rFonts w:hint="eastAsia"/>
              </w:rPr>
              <w:t>下的可选步骤，建议用于支持结果解释。（</w:t>
            </w:r>
            <w:r>
              <w:rPr>
                <w:rFonts w:hint="eastAsia"/>
              </w:rPr>
              <w:t>6.7.6</w:t>
            </w:r>
            <w:r>
              <w:rPr>
                <w:rFonts w:hint="eastAsia"/>
              </w:rPr>
              <w:t>）</w:t>
            </w:r>
            <w:r>
              <w:rPr>
                <w:rFonts w:hint="eastAsia"/>
              </w:rPr>
              <w:t xml:space="preserve">  </w:t>
            </w:r>
          </w:p>
          <w:p w14:paraId="79FD4576" w14:textId="77777777" w:rsidR="00D16BE9" w:rsidRDefault="00AC4FA2">
            <w:pPr>
              <w:pStyle w:val="0"/>
              <w:ind w:firstLineChars="200" w:firstLine="420"/>
            </w:pPr>
            <w:r>
              <w:rPr>
                <w:rFonts w:hint="eastAsia"/>
              </w:rPr>
              <w:t>请注意，归一化和加权应根据</w:t>
            </w:r>
            <w:r>
              <w:rPr>
                <w:rFonts w:hint="eastAsia"/>
              </w:rPr>
              <w:t>LCI/LCA</w:t>
            </w:r>
            <w:r>
              <w:rPr>
                <w:rFonts w:hint="eastAsia"/>
              </w:rPr>
              <w:t>研究的预期应用进行。</w:t>
            </w:r>
            <w:r>
              <w:rPr>
                <w:rFonts w:hint="eastAsia"/>
              </w:rPr>
              <w:t xml:space="preserve">  </w:t>
            </w:r>
          </w:p>
          <w:p w14:paraId="045EB91B" w14:textId="77777777" w:rsidR="00D16BE9" w:rsidRDefault="00AC4FA2">
            <w:pPr>
              <w:pStyle w:val="0"/>
              <w:ind w:firstLineChars="200" w:firstLine="420"/>
            </w:pPr>
            <w:r>
              <w:rPr>
                <w:rFonts w:hint="eastAsia"/>
              </w:rPr>
              <w:t>请注意，如果研究包括公开披露的比较声明，则不允许对公布的</w:t>
            </w:r>
          </w:p>
          <w:p w14:paraId="40EFF063" w14:textId="77777777" w:rsidR="00D16BE9" w:rsidRDefault="00AC4FA2">
            <w:pPr>
              <w:pStyle w:val="0"/>
              <w:ind w:firstLineChars="200" w:firstLine="420"/>
            </w:pPr>
            <w:r>
              <w:rPr>
                <w:rFonts w:hint="eastAsia"/>
              </w:rPr>
              <w:t xml:space="preserve">XIV) </w:t>
            </w:r>
            <w:r>
              <w:rPr>
                <w:rFonts w:hint="eastAsia"/>
              </w:rPr>
              <w:t>应</w:t>
            </w:r>
            <w:r>
              <w:rPr>
                <w:rFonts w:hint="eastAsia"/>
              </w:rPr>
              <w:t xml:space="preserve"> - </w:t>
            </w:r>
            <w:r>
              <w:rPr>
                <w:rFonts w:hint="eastAsia"/>
                <w:b/>
                <w:bCs/>
              </w:rPr>
              <w:t>截止值与解释之间的一致性：</w:t>
            </w:r>
            <w:r>
              <w:rPr>
                <w:rFonts w:hint="eastAsia"/>
              </w:rPr>
              <w:t>如果用于支持结果解释，则应使用与截止值规则（</w:t>
            </w:r>
            <w:r>
              <w:rPr>
                <w:rFonts w:hint="eastAsia"/>
              </w:rPr>
              <w:t>6.7.6</w:t>
            </w:r>
            <w:r>
              <w:rPr>
                <w:rFonts w:hint="eastAsia"/>
              </w:rPr>
              <w:t>）相同的规范化和加权集。</w:t>
            </w:r>
            <w:r>
              <w:rPr>
                <w:rFonts w:hint="eastAsia"/>
              </w:rPr>
              <w:t>[ISO!]</w:t>
            </w:r>
          </w:p>
          <w:p w14:paraId="4FE5ECEA" w14:textId="77777777" w:rsidR="00D16BE9" w:rsidRDefault="00AC4FA2">
            <w:pPr>
              <w:pStyle w:val="0"/>
              <w:ind w:firstLineChars="200" w:firstLine="420"/>
            </w:pPr>
            <w:r>
              <w:rPr>
                <w:rFonts w:hint="eastAsia"/>
              </w:rPr>
              <w:t xml:space="preserve">XV) </w:t>
            </w:r>
            <w:r>
              <w:rPr>
                <w:rFonts w:hint="eastAsia"/>
              </w:rPr>
              <w:t>应</w:t>
            </w:r>
            <w:r>
              <w:rPr>
                <w:rFonts w:hint="eastAsia"/>
              </w:rPr>
              <w:t xml:space="preserve"> - </w:t>
            </w:r>
            <w:r>
              <w:rPr>
                <w:rFonts w:hint="eastAsia"/>
                <w:b/>
                <w:bCs/>
              </w:rPr>
              <w:t>选择规范化基础和加权集的要求：</w:t>
            </w:r>
            <w:r>
              <w:rPr>
                <w:rFonts w:hint="eastAsia"/>
              </w:rPr>
              <w:t>如果用于定义截止值和</w:t>
            </w:r>
            <w:r>
              <w:rPr>
                <w:rFonts w:hint="eastAsia"/>
              </w:rPr>
              <w:t>/</w:t>
            </w:r>
            <w:r>
              <w:rPr>
                <w:rFonts w:hint="eastAsia"/>
              </w:rPr>
              <w:t>或支持研究结果的解释，请按照以下规则（</w:t>
            </w:r>
            <w:r>
              <w:rPr>
                <w:rFonts w:hint="eastAsia"/>
              </w:rPr>
              <w:t>6.7.6</w:t>
            </w:r>
            <w:r>
              <w:rPr>
                <w:rFonts w:hint="eastAsia"/>
              </w:rPr>
              <w:t>）选择合适的规范化基础和加权集</w:t>
            </w:r>
            <w:r>
              <w:rPr>
                <w:rStyle w:val="afb"/>
              </w:rPr>
              <w:footnoteReference w:id="96"/>
            </w:r>
            <w:r>
              <w:rPr>
                <w:rFonts w:hint="eastAsia"/>
              </w:rPr>
              <w:t>：</w:t>
            </w:r>
            <w:r>
              <w:rPr>
                <w:rFonts w:hint="eastAsia"/>
              </w:rPr>
              <w:t>[ISO!]</w:t>
            </w:r>
          </w:p>
          <w:p w14:paraId="42BEBCE0" w14:textId="77777777" w:rsidR="00D16BE9" w:rsidRDefault="00AC4FA2">
            <w:pPr>
              <w:pStyle w:val="0"/>
              <w:ind w:firstLineChars="200" w:firstLine="420"/>
            </w:pPr>
            <w:proofErr w:type="spellStart"/>
            <w:r>
              <w:rPr>
                <w:rFonts w:hint="eastAsia"/>
              </w:rPr>
              <w:t>XV.a</w:t>
            </w:r>
            <w:proofErr w:type="spellEnd"/>
            <w:r>
              <w:rPr>
                <w:rFonts w:hint="eastAsia"/>
              </w:rPr>
              <w:t xml:space="preserve">) </w:t>
            </w:r>
            <w:r>
              <w:rPr>
                <w:rFonts w:hint="eastAsia"/>
              </w:rPr>
              <w:t>规范化基础：</w:t>
            </w:r>
          </w:p>
          <w:p w14:paraId="2A60BE7C" w14:textId="77777777" w:rsidR="00D16BE9" w:rsidRDefault="00AC4FA2">
            <w:pPr>
              <w:pStyle w:val="0"/>
              <w:ind w:firstLineChars="200" w:firstLine="420"/>
            </w:pPr>
            <w:proofErr w:type="spellStart"/>
            <w:r>
              <w:rPr>
                <w:rFonts w:hint="eastAsia"/>
              </w:rPr>
              <w:t>XV.a.i</w:t>
            </w:r>
            <w:proofErr w:type="spellEnd"/>
            <w:r>
              <w:rPr>
                <w:rFonts w:hint="eastAsia"/>
              </w:rPr>
              <w:t xml:space="preserve">) </w:t>
            </w:r>
            <w:r>
              <w:rPr>
                <w:rFonts w:hint="eastAsia"/>
              </w:rPr>
              <w:t>作为规范化基础，应优先选择全球年度</w:t>
            </w:r>
            <w:proofErr w:type="gramStart"/>
            <w:r>
              <w:rPr>
                <w:rFonts w:hint="eastAsia"/>
              </w:rPr>
              <w:t>总环境</w:t>
            </w:r>
            <w:proofErr w:type="gramEnd"/>
            <w:r>
              <w:rPr>
                <w:rFonts w:hint="eastAsia"/>
              </w:rPr>
              <w:t>清单。或者，使用做出决策的国家或地区的基于领土或消费的年度</w:t>
            </w:r>
            <w:proofErr w:type="gramStart"/>
            <w:r>
              <w:rPr>
                <w:rFonts w:hint="eastAsia"/>
              </w:rPr>
              <w:t>总环境</w:t>
            </w:r>
            <w:proofErr w:type="gramEnd"/>
            <w:r>
              <w:rPr>
                <w:rFonts w:hint="eastAsia"/>
              </w:rPr>
              <w:t>清单（情况</w:t>
            </w:r>
            <w:r>
              <w:rPr>
                <w:rFonts w:hint="eastAsia"/>
              </w:rPr>
              <w:t>A</w:t>
            </w:r>
            <w:r>
              <w:rPr>
                <w:rFonts w:hint="eastAsia"/>
              </w:rPr>
              <w:t>，</w:t>
            </w:r>
            <w:r>
              <w:rPr>
                <w:rFonts w:hint="eastAsia"/>
              </w:rPr>
              <w:t>B</w:t>
            </w:r>
            <w:r>
              <w:rPr>
                <w:rFonts w:hint="eastAsia"/>
              </w:rPr>
              <w:t>）或会计参考所在的地方（情况</w:t>
            </w:r>
            <w:r>
              <w:rPr>
                <w:rFonts w:hint="eastAsia"/>
              </w:rPr>
              <w:t>C</w:t>
            </w:r>
            <w:r>
              <w:rPr>
                <w:rFonts w:hint="eastAsia"/>
              </w:rPr>
              <w:t>）。建议优先选择平均公民作为规范化基础，而不是全球、地区或国家总数（即全球、地区或国家总数除以公民数量</w:t>
            </w:r>
            <w:r>
              <w:rPr>
                <w:rStyle w:val="afb"/>
              </w:rPr>
              <w:footnoteReference w:id="97"/>
            </w:r>
            <w:r>
              <w:rPr>
                <w:rFonts w:hint="eastAsia"/>
              </w:rPr>
              <w:t>）。</w:t>
            </w:r>
          </w:p>
          <w:p w14:paraId="5C785E1B" w14:textId="77777777" w:rsidR="00D16BE9" w:rsidRDefault="00AC4FA2">
            <w:pPr>
              <w:pStyle w:val="0"/>
              <w:ind w:firstLineChars="200" w:firstLine="420"/>
            </w:pPr>
            <w:proofErr w:type="spellStart"/>
            <w:r>
              <w:rPr>
                <w:rFonts w:hint="eastAsia"/>
              </w:rPr>
              <w:t>XV.a.ii</w:t>
            </w:r>
            <w:proofErr w:type="spellEnd"/>
            <w:r>
              <w:rPr>
                <w:rFonts w:hint="eastAsia"/>
              </w:rPr>
              <w:t xml:space="preserve">) </w:t>
            </w:r>
            <w:r>
              <w:rPr>
                <w:rFonts w:hint="eastAsia"/>
              </w:rPr>
              <w:t>确保所选规范化基础对预期应用和目标受众的相关性。</w:t>
            </w:r>
          </w:p>
          <w:p w14:paraId="10BF2174" w14:textId="77777777" w:rsidR="00D16BE9" w:rsidRDefault="00AC4FA2">
            <w:pPr>
              <w:pStyle w:val="0"/>
              <w:ind w:firstLineChars="200" w:firstLine="420"/>
            </w:pPr>
            <w:proofErr w:type="spellStart"/>
            <w:r>
              <w:rPr>
                <w:rFonts w:hint="eastAsia"/>
              </w:rPr>
              <w:t>XV.a.iii</w:t>
            </w:r>
            <w:proofErr w:type="spellEnd"/>
            <w:r>
              <w:rPr>
                <w:rFonts w:hint="eastAsia"/>
              </w:rPr>
              <w:t xml:space="preserve">) </w:t>
            </w:r>
            <w:r>
              <w:rPr>
                <w:rFonts w:hint="eastAsia"/>
              </w:rPr>
              <w:t>确保所覆盖的整体环境影响具有高完整性和精确性，并且所有覆盖的影响类别具有类似的完整性和精确性。</w:t>
            </w:r>
          </w:p>
          <w:p w14:paraId="0F732B59" w14:textId="77777777" w:rsidR="00D16BE9" w:rsidRDefault="00AC4FA2">
            <w:pPr>
              <w:pStyle w:val="0"/>
              <w:ind w:firstLineChars="200" w:firstLine="420"/>
            </w:pPr>
            <w:proofErr w:type="spellStart"/>
            <w:r>
              <w:rPr>
                <w:rFonts w:hint="eastAsia"/>
              </w:rPr>
              <w:t>XV.a.iv</w:t>
            </w:r>
            <w:proofErr w:type="spellEnd"/>
            <w:r>
              <w:rPr>
                <w:rFonts w:hint="eastAsia"/>
              </w:rPr>
              <w:t xml:space="preserve">) </w:t>
            </w:r>
            <w:r>
              <w:rPr>
                <w:rFonts w:hint="eastAsia"/>
              </w:rPr>
              <w:t>确保与所使用的</w:t>
            </w:r>
            <w:r>
              <w:rPr>
                <w:rFonts w:hint="eastAsia"/>
              </w:rPr>
              <w:t>LCIA</w:t>
            </w:r>
            <w:r>
              <w:rPr>
                <w:rFonts w:hint="eastAsia"/>
              </w:rPr>
              <w:t>方法有适当的联系，即涉及相同的影响类别</w:t>
            </w:r>
            <w:r>
              <w:rPr>
                <w:rFonts w:hint="eastAsia"/>
              </w:rPr>
              <w:t>/</w:t>
            </w:r>
            <w:r>
              <w:rPr>
                <w:rFonts w:hint="eastAsia"/>
              </w:rPr>
              <w:t>保护领域，并在足够程度上使用相同的基本流。</w:t>
            </w:r>
          </w:p>
          <w:p w14:paraId="50529E64" w14:textId="77777777" w:rsidR="00D16BE9" w:rsidRDefault="00AC4FA2">
            <w:pPr>
              <w:pStyle w:val="0"/>
              <w:ind w:firstLineChars="200" w:firstLine="420"/>
            </w:pPr>
            <w:proofErr w:type="spellStart"/>
            <w:r>
              <w:rPr>
                <w:rFonts w:hint="eastAsia"/>
              </w:rPr>
              <w:t>XV.a.v</w:t>
            </w:r>
            <w:proofErr w:type="spellEnd"/>
            <w:r>
              <w:rPr>
                <w:rFonts w:hint="eastAsia"/>
              </w:rPr>
              <w:t xml:space="preserve">) </w:t>
            </w:r>
            <w:r>
              <w:rPr>
                <w:rFonts w:hint="eastAsia"/>
              </w:rPr>
              <w:t>确保与要使用的加权集的技术兼容性，即涉及相同的影响类别</w:t>
            </w:r>
            <w:r>
              <w:rPr>
                <w:rFonts w:hint="eastAsia"/>
              </w:rPr>
              <w:t>/</w:t>
            </w:r>
            <w:r>
              <w:rPr>
                <w:rFonts w:hint="eastAsia"/>
              </w:rPr>
              <w:t>保护领域。</w:t>
            </w:r>
          </w:p>
          <w:p w14:paraId="0C9350DA" w14:textId="77777777" w:rsidR="00D16BE9" w:rsidRDefault="00AC4FA2">
            <w:pPr>
              <w:pStyle w:val="0"/>
              <w:ind w:firstLineChars="200" w:firstLine="420"/>
            </w:pPr>
            <w:r>
              <w:rPr>
                <w:rFonts w:hint="eastAsia"/>
              </w:rPr>
              <w:t xml:space="preserve">XV.a.vi) </w:t>
            </w:r>
            <w:r>
              <w:rPr>
                <w:rFonts w:hint="eastAsia"/>
              </w:rPr>
              <w:t>作为规范化基础的年份应使用最新数据可用的年份，该数据满足上述要求。</w:t>
            </w:r>
          </w:p>
          <w:p w14:paraId="0A916B9A" w14:textId="77777777" w:rsidR="00D16BE9" w:rsidRDefault="00AC4FA2">
            <w:pPr>
              <w:pStyle w:val="0"/>
              <w:ind w:firstLineChars="200" w:firstLine="420"/>
            </w:pPr>
            <w:proofErr w:type="spellStart"/>
            <w:r>
              <w:rPr>
                <w:rFonts w:hint="eastAsia"/>
              </w:rPr>
              <w:t>XV.b</w:t>
            </w:r>
            <w:proofErr w:type="spellEnd"/>
            <w:r>
              <w:rPr>
                <w:rFonts w:hint="eastAsia"/>
              </w:rPr>
              <w:t xml:space="preserve">) </w:t>
            </w:r>
            <w:r>
              <w:rPr>
                <w:rFonts w:hint="eastAsia"/>
              </w:rPr>
              <w:t>加权集：</w:t>
            </w:r>
          </w:p>
          <w:p w14:paraId="07D9B376" w14:textId="77777777" w:rsidR="00D16BE9" w:rsidRDefault="00AC4FA2">
            <w:pPr>
              <w:pStyle w:val="0"/>
              <w:ind w:firstLineChars="200" w:firstLine="420"/>
            </w:pPr>
            <w:proofErr w:type="spellStart"/>
            <w:r>
              <w:rPr>
                <w:rFonts w:hint="eastAsia"/>
              </w:rPr>
              <w:t>XV.b.i</w:t>
            </w:r>
            <w:proofErr w:type="spellEnd"/>
            <w:r>
              <w:rPr>
                <w:rFonts w:hint="eastAsia"/>
              </w:rPr>
              <w:t xml:space="preserve">) </w:t>
            </w:r>
            <w:r>
              <w:rPr>
                <w:rFonts w:hint="eastAsia"/>
              </w:rPr>
              <w:t>加权集应代表全球或做出决策的国家或地区（情况</w:t>
            </w:r>
            <w:r>
              <w:rPr>
                <w:rFonts w:hint="eastAsia"/>
              </w:rPr>
              <w:t>A</w:t>
            </w:r>
            <w:r>
              <w:rPr>
                <w:rFonts w:hint="eastAsia"/>
              </w:rPr>
              <w:t>，</w:t>
            </w:r>
            <w:r>
              <w:rPr>
                <w:rFonts w:hint="eastAsia"/>
              </w:rPr>
              <w:t>B</w:t>
            </w:r>
            <w:r>
              <w:rPr>
                <w:rFonts w:hint="eastAsia"/>
              </w:rPr>
              <w:t>）或会计参考的国家或地区（情况</w:t>
            </w:r>
            <w:r>
              <w:rPr>
                <w:rFonts w:hint="eastAsia"/>
              </w:rPr>
              <w:t>C</w:t>
            </w:r>
            <w:r>
              <w:rPr>
                <w:rFonts w:hint="eastAsia"/>
              </w:rPr>
              <w:t>）的规范性和其他价值。加权</w:t>
            </w:r>
            <w:proofErr w:type="gramStart"/>
            <w:r>
              <w:rPr>
                <w:rFonts w:hint="eastAsia"/>
              </w:rPr>
              <w:t>集应最好</w:t>
            </w:r>
            <w:proofErr w:type="gramEnd"/>
            <w:r>
              <w:rPr>
                <w:rFonts w:hint="eastAsia"/>
              </w:rPr>
              <w:t>得到做出决策的国家或地区的政府机构的认可（情况</w:t>
            </w:r>
            <w:r>
              <w:rPr>
                <w:rFonts w:hint="eastAsia"/>
              </w:rPr>
              <w:t>A</w:t>
            </w:r>
            <w:r>
              <w:rPr>
                <w:rFonts w:hint="eastAsia"/>
              </w:rPr>
              <w:t>，</w:t>
            </w:r>
            <w:r>
              <w:rPr>
                <w:rFonts w:hint="eastAsia"/>
              </w:rPr>
              <w:t>B</w:t>
            </w:r>
            <w:r>
              <w:rPr>
                <w:rFonts w:hint="eastAsia"/>
              </w:rPr>
              <w:t>），或会计系统参考所在的国家或地区（情况</w:t>
            </w:r>
            <w:r>
              <w:rPr>
                <w:rFonts w:hint="eastAsia"/>
              </w:rPr>
              <w:t>C</w:t>
            </w:r>
            <w:r>
              <w:rPr>
                <w:rFonts w:hint="eastAsia"/>
              </w:rPr>
              <w:t>）。</w:t>
            </w:r>
          </w:p>
          <w:p w14:paraId="45C67867" w14:textId="77777777" w:rsidR="00D16BE9" w:rsidRDefault="00AC4FA2">
            <w:pPr>
              <w:pStyle w:val="0"/>
              <w:ind w:firstLineChars="200" w:firstLine="420"/>
            </w:pPr>
            <w:proofErr w:type="spellStart"/>
            <w:r>
              <w:rPr>
                <w:rFonts w:hint="eastAsia"/>
              </w:rPr>
              <w:lastRenderedPageBreak/>
              <w:t>XV.b.ii</w:t>
            </w:r>
            <w:proofErr w:type="spellEnd"/>
            <w:r>
              <w:rPr>
                <w:rFonts w:hint="eastAsia"/>
              </w:rPr>
              <w:t xml:space="preserve">) </w:t>
            </w:r>
            <w:r>
              <w:rPr>
                <w:rFonts w:hint="eastAsia"/>
              </w:rPr>
              <w:t>确保所选加权集对预期应用和目标受众的相关性。</w:t>
            </w:r>
          </w:p>
          <w:p w14:paraId="6A05ECA5" w14:textId="77777777" w:rsidR="00D16BE9" w:rsidRDefault="00AC4FA2">
            <w:pPr>
              <w:pStyle w:val="0"/>
              <w:ind w:firstLineChars="200" w:firstLine="420"/>
            </w:pPr>
            <w:proofErr w:type="spellStart"/>
            <w:r>
              <w:rPr>
                <w:rFonts w:hint="eastAsia"/>
              </w:rPr>
              <w:t>XV.b.iii</w:t>
            </w:r>
            <w:proofErr w:type="spellEnd"/>
            <w:r>
              <w:rPr>
                <w:rFonts w:hint="eastAsia"/>
              </w:rPr>
              <w:t xml:space="preserve">) </w:t>
            </w:r>
            <w:proofErr w:type="gramStart"/>
            <w:r>
              <w:rPr>
                <w:rFonts w:hint="eastAsia"/>
              </w:rPr>
              <w:t>加权集应正确</w:t>
            </w:r>
            <w:proofErr w:type="gramEnd"/>
            <w:r>
              <w:rPr>
                <w:rFonts w:hint="eastAsia"/>
              </w:rPr>
              <w:t>地参考使用的规范化基础和所用</w:t>
            </w:r>
            <w:r>
              <w:rPr>
                <w:rFonts w:hint="eastAsia"/>
              </w:rPr>
              <w:t>LCIA</w:t>
            </w:r>
            <w:r>
              <w:rPr>
                <w:rFonts w:hint="eastAsia"/>
              </w:rPr>
              <w:t>方法的中点水平或终点水平指标，如适用。</w:t>
            </w:r>
          </w:p>
          <w:p w14:paraId="00545EFF" w14:textId="77777777" w:rsidR="00D16BE9" w:rsidRDefault="00AC4FA2">
            <w:pPr>
              <w:pStyle w:val="0"/>
              <w:ind w:firstLineChars="200" w:firstLine="420"/>
            </w:pPr>
            <w:proofErr w:type="spellStart"/>
            <w:r>
              <w:rPr>
                <w:rFonts w:hint="eastAsia"/>
              </w:rPr>
              <w:t>XV.c</w:t>
            </w:r>
            <w:proofErr w:type="spellEnd"/>
            <w:r>
              <w:rPr>
                <w:rFonts w:hint="eastAsia"/>
              </w:rPr>
              <w:t xml:space="preserve">) </w:t>
            </w:r>
            <w:r>
              <w:rPr>
                <w:rFonts w:hint="eastAsia"/>
              </w:rPr>
              <w:t>额外影响类别的扩展：如果在研究过程中额外包含了非默认影响类别，则应额外提供和使用相应的规范化基础数据和加权因子</w:t>
            </w:r>
            <w:r>
              <w:rPr>
                <w:rStyle w:val="afb"/>
              </w:rPr>
              <w:footnoteReference w:id="98"/>
            </w:r>
            <w:r>
              <w:rPr>
                <w:rFonts w:hint="eastAsia"/>
              </w:rPr>
              <w:t>。</w:t>
            </w:r>
          </w:p>
          <w:p w14:paraId="3FCD0313" w14:textId="77777777" w:rsidR="00D16BE9" w:rsidRDefault="00AC4FA2">
            <w:pPr>
              <w:pStyle w:val="0"/>
              <w:ind w:firstLineChars="200" w:firstLine="420"/>
            </w:pPr>
            <w:r>
              <w:rPr>
                <w:rFonts w:hint="eastAsia"/>
              </w:rPr>
              <w:t>LCIA</w:t>
            </w:r>
            <w:r>
              <w:rPr>
                <w:rFonts w:hint="eastAsia"/>
              </w:rPr>
              <w:t>方法的选定、决策和规范化、加权的文档记录：</w:t>
            </w:r>
          </w:p>
          <w:p w14:paraId="36FBD0B6" w14:textId="77777777" w:rsidR="00D16BE9" w:rsidRDefault="00AC4FA2">
            <w:pPr>
              <w:pStyle w:val="0"/>
              <w:ind w:firstLineChars="200" w:firstLine="420"/>
            </w:pPr>
            <w:r>
              <w:rPr>
                <w:rFonts w:hint="eastAsia"/>
              </w:rPr>
              <w:t xml:space="preserve">XVI) </w:t>
            </w:r>
            <w:r>
              <w:rPr>
                <w:rFonts w:hint="eastAsia"/>
              </w:rPr>
              <w:t>应</w:t>
            </w:r>
            <w:r>
              <w:rPr>
                <w:rFonts w:hint="eastAsia"/>
              </w:rPr>
              <w:t xml:space="preserve"> - </w:t>
            </w:r>
            <w:r>
              <w:rPr>
                <w:rFonts w:hint="eastAsia"/>
                <w:b/>
                <w:bCs/>
              </w:rPr>
              <w:t>LCIA</w:t>
            </w:r>
            <w:r>
              <w:rPr>
                <w:rFonts w:hint="eastAsia"/>
                <w:b/>
                <w:bCs/>
              </w:rPr>
              <w:t>方法、影响水平、规范化和加权决策的可验证文档：</w:t>
            </w:r>
            <w:r>
              <w:rPr>
                <w:rFonts w:hint="eastAsia"/>
              </w:rPr>
              <w:t>在初始范围定义时，现阶段</w:t>
            </w:r>
            <w:proofErr w:type="gramStart"/>
            <w:r>
              <w:rPr>
                <w:rFonts w:hint="eastAsia"/>
              </w:rPr>
              <w:t>需决定</w:t>
            </w:r>
            <w:proofErr w:type="gramEnd"/>
            <w:r>
              <w:rPr>
                <w:rFonts w:hint="eastAsia"/>
              </w:rPr>
              <w:t>并记录以下内容（</w:t>
            </w:r>
            <w:r>
              <w:rPr>
                <w:rFonts w:hint="eastAsia"/>
              </w:rPr>
              <w:t>6.7.7</w:t>
            </w:r>
            <w:r>
              <w:rPr>
                <w:rFonts w:hint="eastAsia"/>
              </w:rPr>
              <w:t>）：</w:t>
            </w:r>
            <w:r>
              <w:rPr>
                <w:rFonts w:hint="eastAsia"/>
              </w:rPr>
              <w:t>[ISO!]</w:t>
            </w:r>
          </w:p>
          <w:p w14:paraId="7582B20D" w14:textId="77777777" w:rsidR="00D16BE9" w:rsidRDefault="00AC4FA2">
            <w:pPr>
              <w:pStyle w:val="0"/>
              <w:ind w:firstLineChars="200" w:firstLine="420"/>
            </w:pPr>
            <w:proofErr w:type="spellStart"/>
            <w:r>
              <w:rPr>
                <w:rFonts w:hint="eastAsia"/>
              </w:rPr>
              <w:t>XVI.a</w:t>
            </w:r>
            <w:proofErr w:type="spellEnd"/>
            <w:r>
              <w:rPr>
                <w:rFonts w:hint="eastAsia"/>
              </w:rPr>
              <w:t xml:space="preserve">) </w:t>
            </w:r>
            <w:r>
              <w:rPr>
                <w:rFonts w:hint="eastAsia"/>
              </w:rPr>
              <w:t>默认应用的</w:t>
            </w:r>
            <w:r>
              <w:rPr>
                <w:rFonts w:hint="eastAsia"/>
              </w:rPr>
              <w:t>LCIA</w:t>
            </w:r>
            <w:r>
              <w:rPr>
                <w:rFonts w:hint="eastAsia"/>
              </w:rPr>
              <w:t>方法，</w:t>
            </w:r>
          </w:p>
          <w:p w14:paraId="31F5980E" w14:textId="77777777" w:rsidR="00D16BE9" w:rsidRDefault="00AC4FA2">
            <w:pPr>
              <w:pStyle w:val="0"/>
              <w:ind w:firstLineChars="200" w:firstLine="420"/>
            </w:pPr>
            <w:proofErr w:type="spellStart"/>
            <w:r>
              <w:rPr>
                <w:rFonts w:hint="eastAsia"/>
              </w:rPr>
              <w:t>XVI.b</w:t>
            </w:r>
            <w:proofErr w:type="spellEnd"/>
            <w:r>
              <w:rPr>
                <w:rFonts w:hint="eastAsia"/>
              </w:rPr>
              <w:t xml:space="preserve">) </w:t>
            </w:r>
            <w:r>
              <w:rPr>
                <w:rFonts w:hint="eastAsia"/>
              </w:rPr>
              <w:t>用于报告和解释的选定影响水平（即中点和</w:t>
            </w:r>
            <w:r>
              <w:rPr>
                <w:rFonts w:hint="eastAsia"/>
              </w:rPr>
              <w:t>/</w:t>
            </w:r>
            <w:r>
              <w:rPr>
                <w:rFonts w:hint="eastAsia"/>
              </w:rPr>
              <w:t>或终点水平），以及是否预见要使用，</w:t>
            </w:r>
          </w:p>
          <w:p w14:paraId="35D72A54" w14:textId="77777777" w:rsidR="00D16BE9" w:rsidRDefault="00AC4FA2">
            <w:pPr>
              <w:pStyle w:val="0"/>
              <w:ind w:firstLineChars="200" w:firstLine="420"/>
            </w:pPr>
            <w:proofErr w:type="spellStart"/>
            <w:r>
              <w:rPr>
                <w:rFonts w:hint="eastAsia"/>
              </w:rPr>
              <w:t>XVI.c</w:t>
            </w:r>
            <w:proofErr w:type="spellEnd"/>
            <w:r>
              <w:rPr>
                <w:rFonts w:hint="eastAsia"/>
              </w:rPr>
              <w:t xml:space="preserve">) </w:t>
            </w:r>
            <w:r>
              <w:rPr>
                <w:rFonts w:hint="eastAsia"/>
              </w:rPr>
              <w:t>用于截止值和解释的具体规范化和加权集。</w:t>
            </w:r>
          </w:p>
          <w:p w14:paraId="1A7F98CF" w14:textId="77777777" w:rsidR="00D16BE9" w:rsidRDefault="00AC4FA2">
            <w:pPr>
              <w:pStyle w:val="0"/>
              <w:ind w:firstLineChars="200" w:firstLine="420"/>
            </w:pPr>
            <w:proofErr w:type="spellStart"/>
            <w:r>
              <w:rPr>
                <w:rFonts w:hint="eastAsia"/>
              </w:rPr>
              <w:t>XVI.d</w:t>
            </w:r>
            <w:proofErr w:type="spellEnd"/>
            <w:r>
              <w:rPr>
                <w:rFonts w:hint="eastAsia"/>
              </w:rPr>
              <w:t xml:space="preserve">) </w:t>
            </w:r>
            <w:r>
              <w:rPr>
                <w:rFonts w:hint="eastAsia"/>
              </w:rPr>
              <w:t>这些决策应以适当的形式和方式记录或发布，以便后续的关键审查人员验证这些决策的日期。</w:t>
            </w:r>
          </w:p>
          <w:p w14:paraId="2C15EAD5" w14:textId="77777777" w:rsidR="00D16BE9" w:rsidRDefault="00AC4FA2">
            <w:pPr>
              <w:pStyle w:val="0"/>
              <w:ind w:firstLineChars="200" w:firstLine="420"/>
            </w:pPr>
            <w:proofErr w:type="spellStart"/>
            <w:r>
              <w:rPr>
                <w:rFonts w:hint="eastAsia"/>
              </w:rPr>
              <w:t>XVI.e</w:t>
            </w:r>
            <w:proofErr w:type="spellEnd"/>
            <w:r>
              <w:rPr>
                <w:rFonts w:hint="eastAsia"/>
              </w:rPr>
              <w:t xml:space="preserve">) </w:t>
            </w:r>
            <w:r>
              <w:rPr>
                <w:rFonts w:hint="eastAsia"/>
              </w:rPr>
              <w:t>允许的调整：这些决策的调整仅在以下情况下允许（</w:t>
            </w:r>
            <w:r>
              <w:rPr>
                <w:rFonts w:hint="eastAsia"/>
              </w:rPr>
              <w:t>6.6.7</w:t>
            </w:r>
            <w:r>
              <w:rPr>
                <w:rFonts w:hint="eastAsia"/>
              </w:rPr>
              <w:t>）：</w:t>
            </w:r>
          </w:p>
          <w:p w14:paraId="5FDEB89B" w14:textId="77777777" w:rsidR="00D16BE9" w:rsidRDefault="00AC4FA2">
            <w:pPr>
              <w:pStyle w:val="0"/>
              <w:ind w:firstLineChars="200" w:firstLine="420"/>
            </w:pPr>
            <w:proofErr w:type="spellStart"/>
            <w:r>
              <w:rPr>
                <w:rFonts w:hint="eastAsia"/>
              </w:rPr>
              <w:t>XVI.e.i</w:t>
            </w:r>
            <w:proofErr w:type="spellEnd"/>
            <w:r>
              <w:rPr>
                <w:rFonts w:hint="eastAsia"/>
              </w:rPr>
              <w:t xml:space="preserve">) </w:t>
            </w:r>
            <w:r>
              <w:rPr>
                <w:rFonts w:hint="eastAsia"/>
              </w:rPr>
              <w:t>如果按照研究目标添加影响类别并符合上述添加相关规定。这只能导致对已经选择的</w:t>
            </w:r>
            <w:r>
              <w:rPr>
                <w:rFonts w:hint="eastAsia"/>
              </w:rPr>
              <w:t>LCIA</w:t>
            </w:r>
            <w:r>
              <w:rPr>
                <w:rFonts w:hint="eastAsia"/>
              </w:rPr>
              <w:t>方法、规范化基础和加权集的添加，以适应添加的影响类别。</w:t>
            </w:r>
          </w:p>
          <w:p w14:paraId="7E5CFA3B" w14:textId="77777777" w:rsidR="00D16BE9" w:rsidRDefault="00AC4FA2">
            <w:pPr>
              <w:pStyle w:val="0"/>
              <w:ind w:firstLineChars="200" w:firstLine="420"/>
            </w:pPr>
            <w:proofErr w:type="spellStart"/>
            <w:r>
              <w:rPr>
                <w:rFonts w:hint="eastAsia"/>
              </w:rPr>
              <w:t>XVI.e.ii</w:t>
            </w:r>
            <w:proofErr w:type="spellEnd"/>
            <w:r>
              <w:rPr>
                <w:rFonts w:hint="eastAsia"/>
              </w:rPr>
              <w:t xml:space="preserve">) </w:t>
            </w:r>
            <w:r>
              <w:rPr>
                <w:rFonts w:hint="eastAsia"/>
              </w:rPr>
              <w:t>如果使用非通用</w:t>
            </w:r>
            <w:r>
              <w:rPr>
                <w:rFonts w:hint="eastAsia"/>
              </w:rPr>
              <w:t>LCIA</w:t>
            </w:r>
            <w:r>
              <w:rPr>
                <w:rFonts w:hint="eastAsia"/>
              </w:rPr>
              <w:t>方法，需有理由说明，如上所述。这只能导致对已选择的通用</w:t>
            </w:r>
            <w:r>
              <w:rPr>
                <w:rFonts w:hint="eastAsia"/>
              </w:rPr>
              <w:t>LCIA</w:t>
            </w:r>
            <w:r>
              <w:rPr>
                <w:rFonts w:hint="eastAsia"/>
              </w:rPr>
              <w:t>方法的差异，除非涉及的利益相关者可以就选择另一组已存在的非通用</w:t>
            </w:r>
            <w:r>
              <w:rPr>
                <w:rFonts w:hint="eastAsia"/>
              </w:rPr>
              <w:t>LCIA</w:t>
            </w:r>
            <w:r>
              <w:rPr>
                <w:rFonts w:hint="eastAsia"/>
              </w:rPr>
              <w:t>方法达成最佳的可实现共识。规范化基础和</w:t>
            </w:r>
            <w:proofErr w:type="gramStart"/>
            <w:r>
              <w:rPr>
                <w:rFonts w:hint="eastAsia"/>
              </w:rPr>
              <w:t>加权集应保持</w:t>
            </w:r>
            <w:proofErr w:type="gramEnd"/>
            <w:r>
              <w:rPr>
                <w:rFonts w:hint="eastAsia"/>
              </w:rPr>
              <w:t>不变。</w:t>
            </w:r>
          </w:p>
        </w:tc>
      </w:tr>
    </w:tbl>
    <w:p w14:paraId="1131C84F" w14:textId="77777777" w:rsidR="00D16BE9" w:rsidRDefault="00AC4FA2">
      <w:pPr>
        <w:pStyle w:val="2"/>
        <w:spacing w:beforeLines="0" w:before="0" w:afterLines="0" w:after="0"/>
        <w:ind w:firstLineChars="200" w:firstLine="562"/>
      </w:pPr>
      <w:bookmarkStart w:id="72" w:name="_Toc175603972"/>
      <w:r>
        <w:rPr>
          <w:rFonts w:hint="eastAsia"/>
          <w:sz w:val="28"/>
          <w:szCs w:val="36"/>
        </w:rPr>
        <w:lastRenderedPageBreak/>
        <w:t>6.8 LCI</w:t>
      </w:r>
      <w:r>
        <w:rPr>
          <w:rFonts w:hint="eastAsia"/>
          <w:sz w:val="28"/>
          <w:szCs w:val="36"/>
        </w:rPr>
        <w:t>数据的代表性和适宜性</w:t>
      </w:r>
      <w:bookmarkEnd w:id="72"/>
    </w:p>
    <w:p w14:paraId="3DDE2E34" w14:textId="77777777" w:rsidR="00D16BE9" w:rsidRDefault="00AC4FA2">
      <w:pPr>
        <w:pStyle w:val="0"/>
        <w:ind w:firstLineChars="200" w:firstLine="420"/>
      </w:pPr>
      <w:r>
        <w:rPr>
          <w:rFonts w:hint="eastAsia"/>
        </w:rPr>
        <w:t>（参考</w:t>
      </w:r>
      <w:r>
        <w:rPr>
          <w:rFonts w:hint="eastAsia"/>
        </w:rPr>
        <w:t>ISO 14040</w:t>
      </w:r>
      <w:r>
        <w:rPr>
          <w:rFonts w:hint="eastAsia"/>
        </w:rPr>
        <w:t>第</w:t>
      </w:r>
      <w:r>
        <w:rPr>
          <w:rFonts w:hint="eastAsia"/>
        </w:rPr>
        <w:t>4.2.3.6.2</w:t>
      </w:r>
      <w:r>
        <w:rPr>
          <w:rFonts w:hint="eastAsia"/>
        </w:rPr>
        <w:t>节）</w:t>
      </w:r>
    </w:p>
    <w:p w14:paraId="0F9F60E1" w14:textId="77777777" w:rsidR="00D16BE9" w:rsidRDefault="00AC4FA2">
      <w:pPr>
        <w:pStyle w:val="affd"/>
        <w:spacing w:beforeLines="0" w:before="0" w:afterLines="0" w:after="0"/>
        <w:ind w:firstLineChars="200" w:firstLine="482"/>
        <w:rPr>
          <w:sz w:val="24"/>
          <w:szCs w:val="40"/>
        </w:rPr>
      </w:pPr>
      <w:bookmarkStart w:id="73" w:name="_Toc175603973"/>
      <w:r>
        <w:rPr>
          <w:rFonts w:hint="eastAsia"/>
          <w:sz w:val="24"/>
          <w:szCs w:val="40"/>
        </w:rPr>
        <w:t xml:space="preserve">6.8.1 </w:t>
      </w:r>
      <w:r>
        <w:rPr>
          <w:rFonts w:hint="eastAsia"/>
          <w:sz w:val="24"/>
          <w:szCs w:val="40"/>
        </w:rPr>
        <w:t>引言和概述</w:t>
      </w:r>
      <w:bookmarkEnd w:id="73"/>
    </w:p>
    <w:p w14:paraId="70543F00" w14:textId="77777777" w:rsidR="00D16BE9" w:rsidRDefault="00AC4FA2">
      <w:pPr>
        <w:pStyle w:val="0"/>
        <w:ind w:firstLineChars="200" w:firstLine="420"/>
      </w:pPr>
      <w:r>
        <w:rPr>
          <w:rFonts w:hint="eastAsia"/>
        </w:rPr>
        <w:t>（参考</w:t>
      </w:r>
      <w:r>
        <w:rPr>
          <w:rFonts w:hint="eastAsia"/>
        </w:rPr>
        <w:t>ISO 14044:2006</w:t>
      </w:r>
      <w:r>
        <w:rPr>
          <w:rFonts w:hint="eastAsia"/>
        </w:rPr>
        <w:t>第</w:t>
      </w:r>
      <w:r>
        <w:rPr>
          <w:rFonts w:hint="eastAsia"/>
        </w:rPr>
        <w:t>4.2.3.6.2</w:t>
      </w:r>
      <w:r>
        <w:rPr>
          <w:rFonts w:hint="eastAsia"/>
        </w:rPr>
        <w:t>节）</w:t>
      </w:r>
    </w:p>
    <w:p w14:paraId="6B01C3BB" w14:textId="77777777" w:rsidR="00D16BE9" w:rsidRDefault="00AC4FA2">
      <w:pPr>
        <w:pStyle w:val="0"/>
        <w:ind w:firstLineChars="200" w:firstLine="422"/>
        <w:rPr>
          <w:b/>
          <w:bCs/>
        </w:rPr>
      </w:pPr>
      <w:r>
        <w:rPr>
          <w:rFonts w:hint="eastAsia"/>
          <w:b/>
          <w:bCs/>
        </w:rPr>
        <w:t>引言</w:t>
      </w:r>
    </w:p>
    <w:p w14:paraId="3DBEC9F4" w14:textId="77777777" w:rsidR="00D16BE9" w:rsidRDefault="00AC4FA2">
      <w:pPr>
        <w:pStyle w:val="0"/>
        <w:ind w:firstLineChars="200" w:firstLine="420"/>
      </w:pPr>
      <w:r>
        <w:rPr>
          <w:rFonts w:hint="eastAsia"/>
        </w:rPr>
        <w:t>LCI</w:t>
      </w:r>
      <w:r>
        <w:rPr>
          <w:rFonts w:hint="eastAsia"/>
        </w:rPr>
        <w:t>数据质量可以通过代表性（包括技术、地理和时间相关性）、完整性（影响类别覆盖的清单）、精确性</w:t>
      </w:r>
      <w:r>
        <w:rPr>
          <w:rFonts w:hint="eastAsia"/>
        </w:rPr>
        <w:t>/</w:t>
      </w:r>
      <w:r>
        <w:rPr>
          <w:rFonts w:hint="eastAsia"/>
        </w:rPr>
        <w:t>不确定性（收集或建模的清单数据）以及方法适宜性和一致性来构建。有关详细信息和说明性图示，请参见附录</w:t>
      </w:r>
      <w:r>
        <w:rPr>
          <w:rFonts w:hint="eastAsia"/>
        </w:rPr>
        <w:t>12</w:t>
      </w:r>
      <w:r>
        <w:rPr>
          <w:rFonts w:hint="eastAsia"/>
        </w:rPr>
        <w:t>关于数据质量方面和指标的内容。</w:t>
      </w:r>
    </w:p>
    <w:p w14:paraId="5B567A91" w14:textId="77777777" w:rsidR="00D16BE9" w:rsidRDefault="00AC4FA2">
      <w:pPr>
        <w:pStyle w:val="0"/>
        <w:ind w:firstLineChars="200" w:firstLine="420"/>
      </w:pPr>
      <w:r>
        <w:rPr>
          <w:rFonts w:hint="eastAsia"/>
        </w:rPr>
        <w:t>在“数据质量”概念中，</w:t>
      </w:r>
      <w:r>
        <w:rPr>
          <w:rFonts w:hint="eastAsia"/>
        </w:rPr>
        <w:t>LCI</w:t>
      </w:r>
      <w:r>
        <w:rPr>
          <w:rFonts w:hint="eastAsia"/>
        </w:rPr>
        <w:t>数据的代表性是一个关键组成部分。</w:t>
      </w:r>
      <w:r>
        <w:rPr>
          <w:rFonts w:hint="eastAsia"/>
        </w:rPr>
        <w:t>LCA</w:t>
      </w:r>
      <w:r>
        <w:rPr>
          <w:rFonts w:hint="eastAsia"/>
        </w:rPr>
        <w:t>的目标是反映现有供应链的实际物理现实（归因建模）或由于分析决策所导致的市场机制驱动的理论未来供应链的预测物理现实（后果建模）。这意味着生命周期模型应尽可能与实际发生的或可以预</w:t>
      </w:r>
      <w:r>
        <w:rPr>
          <w:rFonts w:hint="eastAsia"/>
        </w:rPr>
        <w:lastRenderedPageBreak/>
        <w:t>期发生的情况相一致。在系统层面上，清单数据必须代表实际与系统（例如产品）生命周期相关的过程。</w:t>
      </w:r>
    </w:p>
    <w:p w14:paraId="1FA90038" w14:textId="77777777" w:rsidR="00D16BE9" w:rsidRDefault="00AC4FA2">
      <w:pPr>
        <w:pStyle w:val="0"/>
        <w:ind w:firstLineChars="200" w:firstLine="422"/>
        <w:rPr>
          <w:b/>
          <w:bCs/>
        </w:rPr>
      </w:pPr>
      <w:r>
        <w:rPr>
          <w:rFonts w:hint="eastAsia"/>
          <w:b/>
          <w:bCs/>
        </w:rPr>
        <w:t>代表性和适宜性</w:t>
      </w:r>
    </w:p>
    <w:p w14:paraId="317A1B44" w14:textId="77777777" w:rsidR="00D16BE9" w:rsidRDefault="00AC4FA2">
      <w:pPr>
        <w:pStyle w:val="0"/>
        <w:ind w:firstLineChars="200" w:firstLine="420"/>
      </w:pPr>
      <w:r>
        <w:rPr>
          <w:rFonts w:hint="eastAsia"/>
        </w:rPr>
        <w:t>清单数据代表系统环境影响的能力可以分为两个密切相关的方面：代表性和适宜性</w:t>
      </w:r>
      <w:r>
        <w:rPr>
          <w:rStyle w:val="afb"/>
        </w:rPr>
        <w:footnoteReference w:id="99"/>
      </w:r>
      <w:r>
        <w:rPr>
          <w:rFonts w:hint="eastAsia"/>
        </w:rPr>
        <w:t>。第一个方面，即代表性，涉及收集的清单数据在技术、地理和时间上如何准确地代表其所收集过程的“真实”清单。例如，一些</w:t>
      </w:r>
      <w:proofErr w:type="gramStart"/>
      <w:r>
        <w:rPr>
          <w:rFonts w:hint="eastAsia"/>
        </w:rPr>
        <w:t>流信息</w:t>
      </w:r>
      <w:proofErr w:type="gramEnd"/>
      <w:r>
        <w:rPr>
          <w:rFonts w:hint="eastAsia"/>
        </w:rPr>
        <w:t>可能来自类似过程、较旧的数据源、其他国家、估算或缺失等；这些数据在一定程度上缺乏代表性。第二个方面，即适宜性，指的是在系统模型中使用的过程数据集实际代表分析系统的真实过程的程度。例如，当需要</w:t>
      </w:r>
      <w:r>
        <w:rPr>
          <w:rFonts w:hint="eastAsia"/>
        </w:rPr>
        <w:t>2005</w:t>
      </w:r>
      <w:r>
        <w:rPr>
          <w:rFonts w:hint="eastAsia"/>
        </w:rPr>
        <w:t>年的丹麦办公纸作为分析系统的输入时，</w:t>
      </w:r>
      <w:r>
        <w:rPr>
          <w:rFonts w:hint="eastAsia"/>
        </w:rPr>
        <w:t>2006</w:t>
      </w:r>
      <w:r>
        <w:rPr>
          <w:rFonts w:hint="eastAsia"/>
        </w:rPr>
        <w:t>年的“丹麦新闻纸”过程数据集在地理方面完全适宜，但在技术和时间相关性方面则有限。</w:t>
      </w:r>
    </w:p>
    <w:p w14:paraId="3474DF03" w14:textId="77777777" w:rsidR="00D16BE9" w:rsidRDefault="00AC4FA2">
      <w:pPr>
        <w:pStyle w:val="0"/>
        <w:ind w:firstLineChars="200" w:firstLine="420"/>
      </w:pPr>
      <w:r>
        <w:rPr>
          <w:rFonts w:hint="eastAsia"/>
        </w:rPr>
        <w:t>在系统模型中，数据必须在代表性和适宜性上都达到足够的水平。因此，单位过程数据集的代表性涉及所代表的过程，而适宜性则涉及系统级所需功能</w:t>
      </w:r>
      <w:r>
        <w:rPr>
          <w:rFonts w:hint="eastAsia"/>
        </w:rPr>
        <w:t>/</w:t>
      </w:r>
      <w:r>
        <w:rPr>
          <w:rFonts w:hint="eastAsia"/>
        </w:rPr>
        <w:t>产品的数据集。综合起来，这就形成了分析系统的</w:t>
      </w:r>
      <w:r>
        <w:rPr>
          <w:rFonts w:hint="eastAsia"/>
        </w:rPr>
        <w:t>LCI</w:t>
      </w:r>
      <w:r>
        <w:rPr>
          <w:rFonts w:hint="eastAsia"/>
        </w:rPr>
        <w:t>结果清单的整体代表性。</w:t>
      </w:r>
    </w:p>
    <w:p w14:paraId="029C51BB" w14:textId="77777777" w:rsidR="00D16BE9" w:rsidRDefault="00AC4FA2">
      <w:pPr>
        <w:pStyle w:val="0"/>
        <w:ind w:firstLineChars="200" w:firstLine="422"/>
        <w:rPr>
          <w:b/>
          <w:bCs/>
        </w:rPr>
      </w:pPr>
      <w:r>
        <w:rPr>
          <w:rFonts w:hint="eastAsia"/>
          <w:b/>
          <w:bCs/>
        </w:rPr>
        <w:t>概述</w:t>
      </w:r>
    </w:p>
    <w:p w14:paraId="41F82C07" w14:textId="77777777" w:rsidR="00D16BE9" w:rsidRDefault="00AC4FA2">
      <w:pPr>
        <w:pStyle w:val="0"/>
        <w:ind w:firstLineChars="200" w:firstLine="420"/>
      </w:pPr>
      <w:r>
        <w:rPr>
          <w:rFonts w:hint="eastAsia"/>
        </w:rPr>
        <w:t>代表性通常从技术（第</w:t>
      </w:r>
      <w:r>
        <w:rPr>
          <w:rFonts w:hint="eastAsia"/>
        </w:rPr>
        <w:t>6.8.2</w:t>
      </w:r>
      <w:r>
        <w:rPr>
          <w:rFonts w:hint="eastAsia"/>
        </w:rPr>
        <w:t>节）、地理（第</w:t>
      </w:r>
      <w:r>
        <w:rPr>
          <w:rFonts w:hint="eastAsia"/>
        </w:rPr>
        <w:t>6.8.3</w:t>
      </w:r>
      <w:r>
        <w:rPr>
          <w:rFonts w:hint="eastAsia"/>
        </w:rPr>
        <w:t>节）和时间相关性（第</w:t>
      </w:r>
      <w:r>
        <w:rPr>
          <w:rFonts w:hint="eastAsia"/>
        </w:rPr>
        <w:t>6.8.4</w:t>
      </w:r>
      <w:r>
        <w:rPr>
          <w:rFonts w:hint="eastAsia"/>
        </w:rPr>
        <w:t>节）这三个角度来考虑，同时这三者是密切相关的。</w:t>
      </w:r>
    </w:p>
    <w:p w14:paraId="68BDF21E" w14:textId="77777777" w:rsidR="00D16BE9" w:rsidRDefault="00AC4FA2">
      <w:pPr>
        <w:pStyle w:val="0"/>
        <w:ind w:firstLineChars="200" w:firstLine="420"/>
      </w:pPr>
      <w:r>
        <w:rPr>
          <w:rFonts w:hint="eastAsia"/>
        </w:rPr>
        <w:t>具体情况决定了哪个方面最重要：在某些情况下，具有良好地理和技术代表性的数据可能比使用最新数据（时间相关性代表性）更为适宜。这需要针对具体情况进行识别：不同地理情况和不同技术的过程清单有多大差异，以及由于技术进步和背景系统的变化，随着年份的变化这种差异变化的速度有多快？一般来说，正如所有数据质量方面所示，适宜性最弱的组件决定了整体质量（即降低了整体质量）。</w:t>
      </w:r>
    </w:p>
    <w:p w14:paraId="59FE571E" w14:textId="77777777" w:rsidR="00D16BE9" w:rsidRDefault="00AC4FA2">
      <w:pPr>
        <w:pStyle w:val="0"/>
        <w:ind w:firstLineChars="200" w:firstLine="420"/>
      </w:pPr>
      <w:r>
        <w:rPr>
          <w:rFonts w:hint="eastAsia"/>
        </w:rPr>
        <w:t>请注意，在归因建模和后果建模中，代表性涉及不同的技术（有时也包括地理），这一点将在后续说明。</w:t>
      </w:r>
    </w:p>
    <w:p w14:paraId="0D60FB29" w14:textId="77777777" w:rsidR="00D16BE9" w:rsidRDefault="00AC4FA2">
      <w:pPr>
        <w:pStyle w:val="affd"/>
        <w:spacing w:beforeLines="0" w:before="0" w:afterLines="0" w:after="0"/>
        <w:ind w:firstLineChars="200" w:firstLine="482"/>
        <w:rPr>
          <w:sz w:val="24"/>
          <w:szCs w:val="40"/>
        </w:rPr>
      </w:pPr>
      <w:bookmarkStart w:id="74" w:name="_Toc175603974"/>
      <w:r>
        <w:rPr>
          <w:rFonts w:hint="eastAsia"/>
          <w:sz w:val="24"/>
          <w:szCs w:val="40"/>
        </w:rPr>
        <w:t xml:space="preserve">6.8.2 </w:t>
      </w:r>
      <w:r>
        <w:rPr>
          <w:rFonts w:hint="eastAsia"/>
          <w:sz w:val="24"/>
          <w:szCs w:val="40"/>
        </w:rPr>
        <w:t>技术代表性</w:t>
      </w:r>
      <w:bookmarkEnd w:id="74"/>
    </w:p>
    <w:p w14:paraId="5C8FFE87" w14:textId="77777777" w:rsidR="00D16BE9" w:rsidRDefault="00AC4FA2">
      <w:pPr>
        <w:pStyle w:val="0"/>
        <w:ind w:firstLineChars="200" w:firstLine="420"/>
      </w:pPr>
      <w:r>
        <w:rPr>
          <w:rFonts w:hint="eastAsia"/>
        </w:rPr>
        <w:t>（参考</w:t>
      </w:r>
      <w:r>
        <w:rPr>
          <w:rFonts w:hint="eastAsia"/>
        </w:rPr>
        <w:t>ISO 14044:2006</w:t>
      </w:r>
      <w:r>
        <w:rPr>
          <w:rFonts w:hint="eastAsia"/>
        </w:rPr>
        <w:t>第</w:t>
      </w:r>
      <w:r>
        <w:rPr>
          <w:rFonts w:hint="eastAsia"/>
        </w:rPr>
        <w:t>4.2.3.6.2</w:t>
      </w:r>
      <w:r>
        <w:rPr>
          <w:rFonts w:hint="eastAsia"/>
        </w:rPr>
        <w:t>节）</w:t>
      </w:r>
    </w:p>
    <w:p w14:paraId="1B246872" w14:textId="77777777" w:rsidR="00D16BE9" w:rsidRDefault="00AC4FA2">
      <w:pPr>
        <w:pStyle w:val="0"/>
        <w:ind w:firstLineChars="200" w:firstLine="422"/>
        <w:rPr>
          <w:b/>
          <w:bCs/>
        </w:rPr>
      </w:pPr>
      <w:r>
        <w:rPr>
          <w:rFonts w:hint="eastAsia"/>
          <w:b/>
          <w:bCs/>
        </w:rPr>
        <w:t>工艺和产品的技术代表性</w:t>
      </w:r>
    </w:p>
    <w:p w14:paraId="5EC7AA5D" w14:textId="77777777" w:rsidR="00D16BE9" w:rsidRDefault="00AC4FA2">
      <w:pPr>
        <w:pStyle w:val="0"/>
        <w:ind w:firstLineChars="200" w:firstLine="420"/>
      </w:pPr>
      <w:r>
        <w:rPr>
          <w:rFonts w:hint="eastAsia"/>
        </w:rPr>
        <w:t>技术代表性涉及两个相互关联的方面：过程步骤（即活动）和其产品（即代表过程功能单元的活动结果），这两个方面都应被明确考虑。</w:t>
      </w:r>
    </w:p>
    <w:tbl>
      <w:tblPr>
        <w:tblStyle w:val="af6"/>
        <w:tblW w:w="0" w:type="auto"/>
        <w:tblLook w:val="04A0" w:firstRow="1" w:lastRow="0" w:firstColumn="1" w:lastColumn="0" w:noHBand="0" w:noVBand="1"/>
      </w:tblPr>
      <w:tblGrid>
        <w:gridCol w:w="8260"/>
      </w:tblGrid>
      <w:tr w:rsidR="00D16BE9" w14:paraId="405026A7" w14:textId="77777777">
        <w:tc>
          <w:tcPr>
            <w:tcW w:w="8260" w:type="dxa"/>
            <w:tcBorders>
              <w:top w:val="single" w:sz="18" w:space="0" w:color="5F497A" w:themeColor="accent4" w:themeShade="BF"/>
              <w:left w:val="single" w:sz="18" w:space="0" w:color="5F497A" w:themeColor="accent4" w:themeShade="BF"/>
              <w:bottom w:val="single" w:sz="18" w:space="0" w:color="5F497A" w:themeColor="accent4" w:themeShade="BF"/>
              <w:right w:val="single" w:sz="18" w:space="0" w:color="5F497A" w:themeColor="accent4" w:themeShade="BF"/>
            </w:tcBorders>
            <w:shd w:val="clear" w:color="auto" w:fill="E5DFEC" w:themeFill="accent4" w:themeFillTint="33"/>
          </w:tcPr>
          <w:p w14:paraId="2CDFA088" w14:textId="77777777" w:rsidR="00D16BE9" w:rsidRDefault="00AC4FA2">
            <w:pPr>
              <w:pStyle w:val="0"/>
              <w:ind w:firstLineChars="200" w:firstLine="420"/>
            </w:pPr>
            <w:r>
              <w:rPr>
                <w:rFonts w:hint="eastAsia"/>
              </w:rPr>
              <w:t>术语和概念：工艺和产品的技术代表性</w:t>
            </w:r>
          </w:p>
          <w:p w14:paraId="1A1E46B8" w14:textId="77777777" w:rsidR="00D16BE9" w:rsidRDefault="00AC4FA2">
            <w:pPr>
              <w:pStyle w:val="0"/>
              <w:ind w:firstLineChars="200" w:firstLine="420"/>
            </w:pPr>
            <w:r>
              <w:rPr>
                <w:rFonts w:hint="eastAsia"/>
              </w:rPr>
              <w:t>介绍</w:t>
            </w:r>
          </w:p>
          <w:p w14:paraId="168BB4FF" w14:textId="77777777" w:rsidR="00D16BE9" w:rsidRDefault="00AC4FA2">
            <w:pPr>
              <w:pStyle w:val="0"/>
              <w:ind w:firstLineChars="200" w:firstLine="420"/>
            </w:pPr>
            <w:r>
              <w:rPr>
                <w:rFonts w:hint="eastAsia"/>
              </w:rPr>
              <w:t>工艺或系统的技术代表性指的是库存数据在其描述性信息中对其真实技术或技术特征的体现程度。</w:t>
            </w:r>
            <w:r>
              <w:rPr>
                <w:rFonts w:hint="eastAsia"/>
              </w:rPr>
              <w:t xml:space="preserve"> </w:t>
            </w:r>
          </w:p>
          <w:p w14:paraId="08AB5E4D" w14:textId="77777777" w:rsidR="00D16BE9" w:rsidRDefault="00AC4FA2">
            <w:pPr>
              <w:pStyle w:val="0"/>
              <w:ind w:firstLineChars="200" w:firstLine="420"/>
            </w:pPr>
            <w:r>
              <w:rPr>
                <w:rFonts w:hint="eastAsia"/>
              </w:rPr>
              <w:t>工艺的技术代表性方面</w:t>
            </w:r>
          </w:p>
          <w:p w14:paraId="314D6446" w14:textId="77777777" w:rsidR="00D16BE9" w:rsidRDefault="00AC4FA2">
            <w:pPr>
              <w:pStyle w:val="0"/>
              <w:ind w:firstLineChars="200" w:firstLine="420"/>
            </w:pPr>
            <w:r>
              <w:rPr>
                <w:rFonts w:hint="eastAsia"/>
              </w:rPr>
              <w:lastRenderedPageBreak/>
              <w:t>所使用的具体技术及其操作方式对工艺的环境影响有重要影响，这应在其库存中表现出来。这适用于输入（如消耗的能源、材料、使用的服务）和输出（如工艺特定的排放），这些在生产相同产品的技术之间可能有显著差异。这在高度变异的工艺中尤为明显。（有关方差与变异性的区别，请参见附录</w:t>
            </w:r>
            <w:r>
              <w:rPr>
                <w:rFonts w:hint="eastAsia"/>
              </w:rPr>
              <w:t>12.2</w:t>
            </w:r>
            <w:r>
              <w:rPr>
                <w:rFonts w:hint="eastAsia"/>
              </w:rPr>
              <w:t>中的“方差与变异性”）。</w:t>
            </w:r>
            <w:r>
              <w:rPr>
                <w:rFonts w:hint="eastAsia"/>
              </w:rPr>
              <w:t xml:space="preserve"> </w:t>
            </w:r>
          </w:p>
          <w:p w14:paraId="010CA308" w14:textId="77777777" w:rsidR="00D16BE9" w:rsidRDefault="00AC4FA2">
            <w:pPr>
              <w:pStyle w:val="0"/>
              <w:ind w:firstLineChars="200" w:firstLine="420"/>
            </w:pPr>
            <w:r>
              <w:rPr>
                <w:rFonts w:hint="eastAsia"/>
              </w:rPr>
              <w:t>决定库存的方面非常广泛：原料基础、合成路线、使用的中间体、工艺的封闭性、减排技术、服务速度、负荷因子及其他高度变异的工艺参数，如废物处理和运输、内部回收率等。</w:t>
            </w:r>
            <w:r>
              <w:rPr>
                <w:rFonts w:hint="eastAsia"/>
              </w:rPr>
              <w:t xml:space="preserve"> </w:t>
            </w:r>
          </w:p>
          <w:p w14:paraId="5CD715F6" w14:textId="77777777" w:rsidR="00D16BE9" w:rsidRDefault="00AC4FA2">
            <w:pPr>
              <w:pStyle w:val="0"/>
              <w:ind w:firstLineChars="200" w:firstLine="420"/>
            </w:pPr>
            <w:r>
              <w:rPr>
                <w:rFonts w:hint="eastAsia"/>
              </w:rPr>
              <w:t>产品的技术代表性方面</w:t>
            </w:r>
          </w:p>
          <w:p w14:paraId="42727714" w14:textId="77777777" w:rsidR="00D16BE9" w:rsidRDefault="00AC4FA2">
            <w:pPr>
              <w:pStyle w:val="0"/>
              <w:ind w:firstLineChars="200" w:firstLine="420"/>
            </w:pPr>
            <w:r>
              <w:rPr>
                <w:rFonts w:hint="eastAsia"/>
              </w:rPr>
              <w:t>数据集要表示或作为其他系统输入的具体产品（如特定类型的钢材、一种特定的服务）在许多技术和其他方面（即规格）上可能有所不同。产品的适用性（即功能单位的适当性）在看似相似的产品之间通常差异很大。同时，环境影响也可能有很大差异（例如</w:t>
            </w:r>
            <w:proofErr w:type="gramStart"/>
            <w:r>
              <w:rPr>
                <w:rFonts w:hint="eastAsia"/>
              </w:rPr>
              <w:t>技术级硅和</w:t>
            </w:r>
            <w:proofErr w:type="gramEnd"/>
            <w:r>
              <w:rPr>
                <w:rFonts w:hint="eastAsia"/>
              </w:rPr>
              <w:t>芯片</w:t>
            </w:r>
            <w:proofErr w:type="gramStart"/>
            <w:r>
              <w:rPr>
                <w:rFonts w:hint="eastAsia"/>
              </w:rPr>
              <w:t>级硅之间</w:t>
            </w:r>
            <w:proofErr w:type="gramEnd"/>
            <w:r>
              <w:rPr>
                <w:rFonts w:hint="eastAsia"/>
              </w:rPr>
              <w:t>的差异）。</w:t>
            </w:r>
          </w:p>
          <w:p w14:paraId="3C4F111C" w14:textId="77777777" w:rsidR="00D16BE9" w:rsidRDefault="00AC4FA2">
            <w:pPr>
              <w:pStyle w:val="0"/>
              <w:ind w:firstLineChars="200" w:firstLine="420"/>
            </w:pPr>
            <w:r>
              <w:rPr>
                <w:rFonts w:hint="eastAsia"/>
              </w:rPr>
              <w:t>列出所有潜在相关方面似乎不切实际。功能单位和规格的所有定量和定性方面对具体情况可能都有影响。实际中经常被忽略的方面包括但不限于：材料纯度（如技术</w:t>
            </w:r>
            <w:proofErr w:type="gramStart"/>
            <w:r>
              <w:rPr>
                <w:rFonts w:hint="eastAsia"/>
              </w:rPr>
              <w:t>级硅与</w:t>
            </w:r>
            <w:proofErr w:type="gramEnd"/>
            <w:r>
              <w:rPr>
                <w:rFonts w:hint="eastAsia"/>
              </w:rPr>
              <w:t>芯片级硅）、材料的加工深度（如金属条与金属箔）、特定处理（如表面处理、涂层等）、耐久性</w:t>
            </w:r>
            <w:r>
              <w:rPr>
                <w:rFonts w:hint="eastAsia"/>
              </w:rPr>
              <w:t>/</w:t>
            </w:r>
            <w:r>
              <w:rPr>
                <w:rFonts w:hint="eastAsia"/>
              </w:rPr>
              <w:t>使用寿命、服务质量、材料的实际成分（如聚合物配方中不仅包含主要树脂，还包括填料、着色剂、稳定剂、固化剂等）、与材料平均回收率相比产品的实际回收性等。此外，还包括生产该产品的具体工艺或工艺组合及路线（如从天然气蒸汽转化、地热能或太阳能电力中获得的氢气）。因此，产品和工艺的综合代表性需要额外关注。</w:t>
            </w:r>
          </w:p>
        </w:tc>
      </w:tr>
    </w:tbl>
    <w:p w14:paraId="5DE7B972" w14:textId="77777777" w:rsidR="00D16BE9" w:rsidRDefault="00AC4FA2">
      <w:pPr>
        <w:pStyle w:val="0"/>
        <w:ind w:firstLineChars="200" w:firstLine="422"/>
        <w:rPr>
          <w:b/>
          <w:bCs/>
        </w:rPr>
      </w:pPr>
      <w:r>
        <w:rPr>
          <w:rFonts w:hint="eastAsia"/>
          <w:b/>
          <w:bCs/>
        </w:rPr>
        <w:lastRenderedPageBreak/>
        <w:t>背景系统数据：后果性模型与归因性模型</w:t>
      </w:r>
    </w:p>
    <w:p w14:paraId="1DC23005" w14:textId="77777777" w:rsidR="00D16BE9" w:rsidRDefault="00AC4FA2">
      <w:pPr>
        <w:pStyle w:val="0"/>
        <w:ind w:firstLineChars="200" w:firstLine="420"/>
      </w:pPr>
      <w:r>
        <w:rPr>
          <w:rFonts w:hint="eastAsia"/>
        </w:rPr>
        <w:t>背景系统中不同活动的技术代表性是有效生命周期评价（</w:t>
      </w:r>
      <w:r>
        <w:rPr>
          <w:rFonts w:hint="eastAsia"/>
        </w:rPr>
        <w:t>LCA</w:t>
      </w:r>
      <w:r>
        <w:rPr>
          <w:rFonts w:hint="eastAsia"/>
        </w:rPr>
        <w:t>）的关键特征。这适用于归因性和后果性建模。然而，这两种建模原则可能需要在背景系统中代表的过程存在显著差异：</w:t>
      </w:r>
    </w:p>
    <w:p w14:paraId="3DB8EEFB" w14:textId="77777777" w:rsidR="00D16BE9" w:rsidRDefault="00AC4FA2">
      <w:pPr>
        <w:pStyle w:val="0"/>
        <w:ind w:firstLineChars="200" w:firstLine="420"/>
      </w:pPr>
      <w:r>
        <w:rPr>
          <w:rFonts w:hint="eastAsia"/>
        </w:rPr>
        <w:t>对于归因性建模，应为前景系统提供技术特定的数据，并为背景系统提供平均市场消费混合数据。这些理想情况下是供应商和下游用户（如进一步加工者、使用阶段、回收者）的原始数据和次级数据（例如产品，如果系统覆盖了完整生命周期）。</w:t>
      </w:r>
      <w:r>
        <w:rPr>
          <w:rFonts w:hint="eastAsia"/>
        </w:rPr>
        <w:t xml:space="preserve"> </w:t>
      </w:r>
    </w:p>
    <w:p w14:paraId="7AB4F1BD" w14:textId="77777777" w:rsidR="00D16BE9" w:rsidRDefault="00AC4FA2">
      <w:pPr>
        <w:pStyle w:val="0"/>
        <w:ind w:firstLineChars="200" w:firstLine="420"/>
      </w:pPr>
      <w:r>
        <w:rPr>
          <w:rFonts w:hint="eastAsia"/>
        </w:rPr>
        <w:t>次级数据（如第三方数据库提供商的数据，无论是特定的、通用的还是平均的数据）也可以用于前景系统的部分</w:t>
      </w:r>
      <w:r>
        <w:rPr>
          <w:rStyle w:val="afb"/>
        </w:rPr>
        <w:footnoteReference w:id="100"/>
      </w:r>
      <w:r>
        <w:rPr>
          <w:rFonts w:hint="eastAsia"/>
        </w:rPr>
        <w:t>。只有当这些数据在给定情况下更准确、精确和完整时才应使用。这可能是在原始数据和供应商数据不完整或代表性不足的情况下（例如，关于操作条件）。请注意，这只能在</w:t>
      </w:r>
      <w:r>
        <w:rPr>
          <w:rFonts w:hint="eastAsia"/>
        </w:rPr>
        <w:t>LCA</w:t>
      </w:r>
      <w:r>
        <w:rPr>
          <w:rFonts w:hint="eastAsia"/>
        </w:rPr>
        <w:t>工作后续迭代步骤中检查。</w:t>
      </w:r>
    </w:p>
    <w:p w14:paraId="0AAAE8B5" w14:textId="77777777" w:rsidR="00D16BE9" w:rsidRDefault="00AC4FA2">
      <w:pPr>
        <w:pStyle w:val="0"/>
        <w:ind w:firstLineChars="200" w:firstLine="420"/>
      </w:pPr>
      <w:r>
        <w:rPr>
          <w:rFonts w:hint="eastAsia"/>
        </w:rPr>
        <w:t>对于后果性建模，应为前景系统提供相同的数据。这应包括供应商技术特定数据的合同固定或计划供应链链接到前景系统。背景系统应使用适当的短期或长期边际技术混合（见第</w:t>
      </w:r>
      <w:r>
        <w:rPr>
          <w:rFonts w:hint="eastAsia"/>
        </w:rPr>
        <w:lastRenderedPageBreak/>
        <w:t>7.2.4</w:t>
      </w:r>
      <w:r>
        <w:rPr>
          <w:rFonts w:hint="eastAsia"/>
        </w:rPr>
        <w:t>章）。所述长期</w:t>
      </w:r>
      <w:proofErr w:type="gramStart"/>
      <w:r>
        <w:rPr>
          <w:rFonts w:hint="eastAsia"/>
        </w:rPr>
        <w:t>混合仅</w:t>
      </w:r>
      <w:proofErr w:type="gramEnd"/>
      <w:r>
        <w:rPr>
          <w:rFonts w:hint="eastAsia"/>
        </w:rPr>
        <w:t>适用于在分析决策后发生“重大”变化的情况</w:t>
      </w:r>
      <w:r>
        <w:rPr>
          <w:rFonts w:hint="eastAsia"/>
        </w:rPr>
        <w:t>B</w:t>
      </w:r>
      <w:r>
        <w:rPr>
          <w:rFonts w:hint="eastAsia"/>
        </w:rPr>
        <w:t>中的工艺，并可选用于假设情景。边际过程的技术混合应根据市场方向和潜在边际过程的成本竞争力等因素来识别。</w:t>
      </w:r>
    </w:p>
    <w:p w14:paraId="59AE23C5" w14:textId="77777777" w:rsidR="00D16BE9" w:rsidRDefault="00AC4FA2">
      <w:pPr>
        <w:pStyle w:val="0"/>
        <w:ind w:firstLineChars="200" w:firstLine="420"/>
      </w:pPr>
      <w:r>
        <w:rPr>
          <w:rFonts w:hint="eastAsia"/>
        </w:rPr>
        <w:t>识别短期和长期混合并非简单，需要首先引入相关概念。有关详细规定，请参见第</w:t>
      </w:r>
      <w:r>
        <w:rPr>
          <w:rFonts w:hint="eastAsia"/>
        </w:rPr>
        <w:t>7.2.4.4</w:t>
      </w:r>
      <w:r>
        <w:rPr>
          <w:rFonts w:hint="eastAsia"/>
        </w:rPr>
        <w:t>章。</w:t>
      </w:r>
    </w:p>
    <w:p w14:paraId="089F295E" w14:textId="77777777" w:rsidR="00D16BE9" w:rsidRDefault="00AC4FA2">
      <w:pPr>
        <w:pStyle w:val="0"/>
        <w:ind w:firstLineChars="200" w:firstLine="422"/>
        <w:rPr>
          <w:b/>
          <w:bCs/>
        </w:rPr>
      </w:pPr>
      <w:r>
        <w:rPr>
          <w:rFonts w:hint="eastAsia"/>
          <w:b/>
          <w:bCs/>
        </w:rPr>
        <w:t>平均模式与特定操作模式、周期步骤等</w:t>
      </w:r>
    </w:p>
    <w:p w14:paraId="5D02A4BB" w14:textId="77777777" w:rsidR="00D16BE9" w:rsidRDefault="00AC4FA2">
      <w:pPr>
        <w:pStyle w:val="0"/>
        <w:ind w:firstLineChars="200" w:firstLine="420"/>
      </w:pPr>
      <w:r>
        <w:rPr>
          <w:rFonts w:hint="eastAsia"/>
        </w:rPr>
        <w:t>检查研究目标和预期应用，数据是否需要代表特定的操作方式或技术</w:t>
      </w:r>
      <w:r>
        <w:rPr>
          <w:rFonts w:hint="eastAsia"/>
        </w:rPr>
        <w:t>/</w:t>
      </w:r>
      <w:r>
        <w:rPr>
          <w:rFonts w:hint="eastAsia"/>
        </w:rPr>
        <w:t>工艺方面（例如，特定的运输负荷因子或特定的起始、关闭等工艺步骤）。如果目标要求偏离平均、典型或综合技术</w:t>
      </w:r>
      <w:r>
        <w:rPr>
          <w:rFonts w:hint="eastAsia"/>
        </w:rPr>
        <w:t>/</w:t>
      </w:r>
      <w:r>
        <w:rPr>
          <w:rFonts w:hint="eastAsia"/>
        </w:rPr>
        <w:t>工艺操作，则需要考虑这一点。这个方面与上述“术语和概念”框中的解释密切相关。</w:t>
      </w:r>
    </w:p>
    <w:p w14:paraId="497692DE" w14:textId="77777777" w:rsidR="00D16BE9" w:rsidRDefault="00AC4FA2">
      <w:pPr>
        <w:pStyle w:val="0"/>
        <w:ind w:firstLineChars="200" w:firstLine="422"/>
        <w:rPr>
          <w:b/>
          <w:bCs/>
        </w:rPr>
      </w:pPr>
      <w:r>
        <w:rPr>
          <w:rFonts w:hint="eastAsia"/>
          <w:b/>
          <w:bCs/>
        </w:rPr>
        <w:t>不可扩展的过程</w:t>
      </w:r>
      <w:r>
        <w:rPr>
          <w:rFonts w:hint="eastAsia"/>
          <w:b/>
          <w:bCs/>
        </w:rPr>
        <w:t>/</w:t>
      </w:r>
      <w:r>
        <w:rPr>
          <w:rFonts w:hint="eastAsia"/>
          <w:b/>
          <w:bCs/>
        </w:rPr>
        <w:t>系统在情况</w:t>
      </w:r>
      <w:r>
        <w:rPr>
          <w:rFonts w:hint="eastAsia"/>
          <w:b/>
          <w:bCs/>
        </w:rPr>
        <w:t>A</w:t>
      </w:r>
      <w:r>
        <w:rPr>
          <w:rFonts w:hint="eastAsia"/>
          <w:b/>
          <w:bCs/>
        </w:rPr>
        <w:t>和</w:t>
      </w:r>
      <w:r>
        <w:rPr>
          <w:rFonts w:hint="eastAsia"/>
          <w:b/>
          <w:bCs/>
        </w:rPr>
        <w:t>B</w:t>
      </w:r>
      <w:r>
        <w:rPr>
          <w:rFonts w:hint="eastAsia"/>
          <w:b/>
          <w:bCs/>
        </w:rPr>
        <w:t>中的处理</w:t>
      </w:r>
    </w:p>
    <w:p w14:paraId="64ED2EEE" w14:textId="77777777" w:rsidR="00D16BE9" w:rsidRDefault="00AC4FA2">
      <w:pPr>
        <w:pStyle w:val="0"/>
        <w:ind w:firstLineChars="200" w:firstLine="420"/>
      </w:pPr>
      <w:r>
        <w:rPr>
          <w:rFonts w:hint="eastAsia"/>
        </w:rPr>
        <w:t>当在情况</w:t>
      </w:r>
      <w:r>
        <w:rPr>
          <w:rFonts w:hint="eastAsia"/>
        </w:rPr>
        <w:t>A</w:t>
      </w:r>
      <w:r>
        <w:rPr>
          <w:rFonts w:hint="eastAsia"/>
        </w:rPr>
        <w:t>和</w:t>
      </w:r>
      <w:r>
        <w:rPr>
          <w:rFonts w:hint="eastAsia"/>
        </w:rPr>
        <w:t>B</w:t>
      </w:r>
      <w:r>
        <w:rPr>
          <w:rFonts w:hint="eastAsia"/>
        </w:rPr>
        <w:t>中使用归因性建模作为主要系统模型时，必须在技术代表性方面使用后果性方面的具体规定：如果过程</w:t>
      </w:r>
      <w:r>
        <w:rPr>
          <w:rFonts w:hint="eastAsia"/>
        </w:rPr>
        <w:t>/</w:t>
      </w:r>
      <w:r>
        <w:rPr>
          <w:rFonts w:hint="eastAsia"/>
        </w:rPr>
        <w:t>系统不可扩展（例如，许多国家的水电生产），则应使用技术的平均市场混合（此处为电力生产），而非特定供应商</w:t>
      </w:r>
      <w:r>
        <w:rPr>
          <w:rFonts w:hint="eastAsia"/>
        </w:rPr>
        <w:t>/</w:t>
      </w:r>
      <w:r>
        <w:rPr>
          <w:rFonts w:hint="eastAsia"/>
        </w:rPr>
        <w:t>技术（此处为水电）。除非</w:t>
      </w:r>
      <w:proofErr w:type="gramStart"/>
      <w:r>
        <w:rPr>
          <w:rFonts w:hint="eastAsia"/>
        </w:rPr>
        <w:t>该不可</w:t>
      </w:r>
      <w:proofErr w:type="gramEnd"/>
      <w:r>
        <w:rPr>
          <w:rFonts w:hint="eastAsia"/>
        </w:rPr>
        <w:t>自由扩展的过程的用户能够证明其生产确实因其特定需求而在数量上增加，这也可以通过从不受限制供应的进口来实现。如果这种实际增加仅满足部分需求，则仅该部分可以使用特定过程数据进行建模，其余部分应使用市场混合。</w:t>
      </w:r>
    </w:p>
    <w:p w14:paraId="7A2E49F5" w14:textId="77777777" w:rsidR="00D16BE9" w:rsidRDefault="00AC4FA2">
      <w:pPr>
        <w:pStyle w:val="0"/>
        <w:ind w:firstLineChars="200" w:firstLine="420"/>
      </w:pPr>
      <w:r>
        <w:rPr>
          <w:rFonts w:hint="eastAsia"/>
        </w:rPr>
        <w:t>这是必要的，因为在这些条件下，归因性和后果性过程之间通常存在较大差异，而使用市场混合可以系统地和</w:t>
      </w:r>
      <w:proofErr w:type="gramStart"/>
      <w:r>
        <w:rPr>
          <w:rFonts w:hint="eastAsia"/>
        </w:rPr>
        <w:t>可</w:t>
      </w:r>
      <w:proofErr w:type="gramEnd"/>
      <w:r>
        <w:rPr>
          <w:rFonts w:hint="eastAsia"/>
        </w:rPr>
        <w:t>重复地避免这种差异。图</w:t>
      </w:r>
      <w:r>
        <w:rPr>
          <w:rFonts w:hint="eastAsia"/>
        </w:rPr>
        <w:t>16</w:t>
      </w:r>
      <w:r>
        <w:rPr>
          <w:rFonts w:hint="eastAsia"/>
        </w:rPr>
        <w:t>展示了这种有限</w:t>
      </w:r>
      <w:r>
        <w:rPr>
          <w:rFonts w:hint="eastAsia"/>
        </w:rPr>
        <w:t>/</w:t>
      </w:r>
      <w:r>
        <w:rPr>
          <w:rFonts w:hint="eastAsia"/>
        </w:rPr>
        <w:t>不可扩展性的情况。</w:t>
      </w:r>
    </w:p>
    <w:p w14:paraId="5CD8329D" w14:textId="77777777" w:rsidR="00D16BE9" w:rsidRDefault="00AC4FA2">
      <w:pPr>
        <w:pStyle w:val="0"/>
        <w:ind w:firstLineChars="200" w:firstLine="420"/>
      </w:pPr>
      <w:r>
        <w:rPr>
          <w:noProof/>
        </w:rPr>
        <w:drawing>
          <wp:inline distT="0" distB="0" distL="0" distR="0" wp14:anchorId="4FC267D2" wp14:editId="7015BB07">
            <wp:extent cx="5274310" cy="2001520"/>
            <wp:effectExtent l="0" t="0" r="2540" b="0"/>
            <wp:docPr id="14325341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534190" name="图片 1"/>
                    <pic:cNvPicPr>
                      <a:picLocks noChangeAspect="1"/>
                    </pic:cNvPicPr>
                  </pic:nvPicPr>
                  <pic:blipFill>
                    <a:blip r:embed="rId46"/>
                    <a:stretch>
                      <a:fillRect/>
                    </a:stretch>
                  </pic:blipFill>
                  <pic:spPr>
                    <a:xfrm>
                      <a:off x="0" y="0"/>
                      <a:ext cx="5274310" cy="2001520"/>
                    </a:xfrm>
                    <a:prstGeom prst="rect">
                      <a:avLst/>
                    </a:prstGeom>
                  </pic:spPr>
                </pic:pic>
              </a:graphicData>
            </a:graphic>
          </wp:inline>
        </w:drawing>
      </w:r>
    </w:p>
    <w:p w14:paraId="6D1A9F8D" w14:textId="77777777" w:rsidR="00D16BE9" w:rsidRDefault="00AC4FA2">
      <w:pPr>
        <w:pStyle w:val="0"/>
        <w:ind w:firstLineChars="200" w:firstLine="422"/>
        <w:rPr>
          <w:b/>
          <w:bCs/>
        </w:rPr>
      </w:pPr>
      <w:r>
        <w:rPr>
          <w:rFonts w:hint="eastAsia"/>
          <w:b/>
          <w:bCs/>
        </w:rPr>
        <w:t>图</w:t>
      </w:r>
      <w:r>
        <w:rPr>
          <w:rFonts w:hint="eastAsia"/>
          <w:b/>
          <w:bCs/>
        </w:rPr>
        <w:t xml:space="preserve">16 </w:t>
      </w:r>
      <w:r>
        <w:rPr>
          <w:rFonts w:hint="eastAsia"/>
          <w:b/>
          <w:bCs/>
        </w:rPr>
        <w:t>市场中供应的有限性或不可扩展性。以水电为例；如果使用的水电量等于或接近可用量，那么额外的水电需求可以假设不会导致更多的水电生产；在这种情况下，水电的扩展性并不显著。可用量可能会受到除技术因素之外的其他限制，例如自然保护或立法限制。如果这些因素发生变化并变得更严格，可能会导致绝对的不可扩展性，因为使用量会被这些其他因素“冻结”或甚至逐步减少。</w:t>
      </w:r>
    </w:p>
    <w:p w14:paraId="3167E15B" w14:textId="77777777" w:rsidR="00D16BE9" w:rsidRDefault="00AC4FA2">
      <w:pPr>
        <w:pStyle w:val="0"/>
        <w:ind w:firstLineChars="200" w:firstLine="420"/>
      </w:pPr>
      <w:r>
        <w:rPr>
          <w:rFonts w:hint="eastAsia"/>
        </w:rPr>
        <w:t>在电力采购的例子中，后果性建模需要使用边际技术的混合。如果像水电一样，特定采购的水电技术在生产上不可扩展（例如在德国），那么电力的后果性需求不会导致额外的水</w:t>
      </w:r>
      <w:r>
        <w:rPr>
          <w:rFonts w:hint="eastAsia"/>
        </w:rPr>
        <w:lastRenderedPageBreak/>
        <w:t>电装置安装，而只是导致电力市场混合中电子的虚拟转移到特定供应商。使用水电数据会显著改变结果，但在情况</w:t>
      </w:r>
      <w:r>
        <w:rPr>
          <w:rFonts w:hint="eastAsia"/>
        </w:rPr>
        <w:t>A</w:t>
      </w:r>
      <w:r>
        <w:rPr>
          <w:rFonts w:hint="eastAsia"/>
        </w:rPr>
        <w:t>和</w:t>
      </w:r>
      <w:r>
        <w:rPr>
          <w:rFonts w:hint="eastAsia"/>
        </w:rPr>
        <w:t>B</w:t>
      </w:r>
      <w:r>
        <w:rPr>
          <w:rFonts w:hint="eastAsia"/>
        </w:rPr>
        <w:t>的决策背景下并不合理。</w:t>
      </w:r>
    </w:p>
    <w:tbl>
      <w:tblPr>
        <w:tblStyle w:val="af6"/>
        <w:tblW w:w="0" w:type="auto"/>
        <w:tblLook w:val="04A0" w:firstRow="1" w:lastRow="0" w:firstColumn="1" w:lastColumn="0" w:noHBand="0" w:noVBand="1"/>
      </w:tblPr>
      <w:tblGrid>
        <w:gridCol w:w="8260"/>
      </w:tblGrid>
      <w:tr w:rsidR="00D16BE9" w14:paraId="42B001E7" w14:textId="77777777">
        <w:tc>
          <w:tcPr>
            <w:tcW w:w="8260" w:type="dxa"/>
            <w:tcBorders>
              <w:top w:val="dotDash" w:sz="18" w:space="0" w:color="76923C" w:themeColor="accent3" w:themeShade="BF"/>
              <w:left w:val="dotDash" w:sz="18" w:space="0" w:color="76923C" w:themeColor="accent3" w:themeShade="BF"/>
              <w:bottom w:val="dotDash" w:sz="18" w:space="0" w:color="76923C" w:themeColor="accent3" w:themeShade="BF"/>
              <w:right w:val="dotDash" w:sz="18" w:space="0" w:color="76923C" w:themeColor="accent3" w:themeShade="BF"/>
            </w:tcBorders>
          </w:tcPr>
          <w:p w14:paraId="793D20B8" w14:textId="77777777" w:rsidR="00D16BE9" w:rsidRDefault="00AC4FA2">
            <w:pPr>
              <w:pStyle w:val="0"/>
              <w:ind w:firstLineChars="200" w:firstLine="422"/>
              <w:rPr>
                <w:b/>
                <w:bCs/>
              </w:rPr>
            </w:pPr>
            <w:r>
              <w:rPr>
                <w:rFonts w:hint="eastAsia"/>
                <w:b/>
                <w:bCs/>
              </w:rPr>
              <w:t>条款：</w:t>
            </w:r>
            <w:r>
              <w:rPr>
                <w:rFonts w:hint="eastAsia"/>
                <w:b/>
                <w:bCs/>
              </w:rPr>
              <w:t xml:space="preserve">6.8.2 </w:t>
            </w:r>
            <w:r>
              <w:rPr>
                <w:rFonts w:hint="eastAsia"/>
                <w:b/>
                <w:bCs/>
              </w:rPr>
              <w:t>技术代表性</w:t>
            </w:r>
          </w:p>
          <w:p w14:paraId="391D29AE" w14:textId="77777777" w:rsidR="00D16BE9" w:rsidRDefault="00AC4FA2">
            <w:pPr>
              <w:pStyle w:val="0"/>
              <w:ind w:firstLineChars="200" w:firstLine="420"/>
            </w:pPr>
            <w:r>
              <w:rPr>
                <w:rFonts w:hint="eastAsia"/>
              </w:rPr>
              <w:t>适用于情况</w:t>
            </w:r>
            <w:r>
              <w:rPr>
                <w:rFonts w:hint="eastAsia"/>
              </w:rPr>
              <w:t>A</w:t>
            </w:r>
            <w:r>
              <w:rPr>
                <w:rFonts w:hint="eastAsia"/>
              </w:rPr>
              <w:t>、</w:t>
            </w:r>
            <w:r>
              <w:rPr>
                <w:rFonts w:hint="eastAsia"/>
              </w:rPr>
              <w:t>B</w:t>
            </w:r>
            <w:r>
              <w:rPr>
                <w:rFonts w:hint="eastAsia"/>
              </w:rPr>
              <w:t>和</w:t>
            </w:r>
            <w:r>
              <w:rPr>
                <w:rFonts w:hint="eastAsia"/>
              </w:rPr>
              <w:t>C</w:t>
            </w:r>
            <w:r>
              <w:rPr>
                <w:rFonts w:hint="eastAsia"/>
              </w:rPr>
              <w:t>，有所区分。</w:t>
            </w:r>
          </w:p>
          <w:p w14:paraId="2ED4D559" w14:textId="77777777" w:rsidR="00D16BE9" w:rsidRDefault="00AC4FA2">
            <w:pPr>
              <w:pStyle w:val="0"/>
              <w:ind w:firstLineChars="200" w:firstLine="420"/>
            </w:pPr>
            <w:r>
              <w:rPr>
                <w:rFonts w:hint="eastAsia"/>
              </w:rPr>
              <w:t>针对归因和结果建模有所不同。</w:t>
            </w:r>
          </w:p>
          <w:p w14:paraId="360988B5" w14:textId="77777777" w:rsidR="00D16BE9" w:rsidRDefault="00AC4FA2">
            <w:pPr>
              <w:pStyle w:val="0"/>
              <w:ind w:firstLineChars="200" w:firstLine="420"/>
            </w:pPr>
            <w:r>
              <w:rPr>
                <w:rFonts w:hint="eastAsia"/>
              </w:rPr>
              <w:t>完全适用于</w:t>
            </w:r>
            <w:r>
              <w:rPr>
                <w:rFonts w:hint="eastAsia"/>
              </w:rPr>
              <w:t>LCI</w:t>
            </w:r>
            <w:r>
              <w:rPr>
                <w:rFonts w:hint="eastAsia"/>
              </w:rPr>
              <w:t>结果、</w:t>
            </w:r>
            <w:r>
              <w:rPr>
                <w:rFonts w:hint="eastAsia"/>
              </w:rPr>
              <w:t>LCIA</w:t>
            </w:r>
            <w:r>
              <w:rPr>
                <w:rFonts w:hint="eastAsia"/>
              </w:rPr>
              <w:t>结果和</w:t>
            </w:r>
            <w:r>
              <w:rPr>
                <w:rFonts w:hint="eastAsia"/>
              </w:rPr>
              <w:t>LCA</w:t>
            </w:r>
            <w:r>
              <w:rPr>
                <w:rFonts w:hint="eastAsia"/>
              </w:rPr>
              <w:t>研究。对于单元过程，仅要求完成系统模型以进行质量控制。</w:t>
            </w:r>
          </w:p>
          <w:p w14:paraId="26CE4546" w14:textId="77777777" w:rsidR="00D16BE9" w:rsidRDefault="00AC4FA2">
            <w:pPr>
              <w:pStyle w:val="0"/>
              <w:ind w:firstLineChars="200" w:firstLine="420"/>
            </w:pPr>
            <w:r>
              <w:rPr>
                <w:rFonts w:hint="eastAsia"/>
              </w:rPr>
              <w:t>请注意，这些条款仅适用于</w:t>
            </w:r>
            <w:r>
              <w:rPr>
                <w:rFonts w:hint="eastAsia"/>
              </w:rPr>
              <w:t>LCI</w:t>
            </w:r>
            <w:r>
              <w:rPr>
                <w:rFonts w:hint="eastAsia"/>
              </w:rPr>
              <w:t>阶段。</w:t>
            </w:r>
          </w:p>
          <w:p w14:paraId="524446C6" w14:textId="77777777" w:rsidR="00D16BE9" w:rsidRDefault="00AC4FA2">
            <w:pPr>
              <w:pStyle w:val="0"/>
              <w:ind w:firstLineChars="200" w:firstLine="420"/>
            </w:pPr>
            <w:r>
              <w:rPr>
                <w:rFonts w:hint="eastAsia"/>
              </w:rPr>
              <w:t xml:space="preserve">I) </w:t>
            </w:r>
            <w:r>
              <w:rPr>
                <w:rFonts w:hint="eastAsia"/>
              </w:rPr>
              <w:t>必须</w:t>
            </w:r>
            <w:r>
              <w:rPr>
                <w:rFonts w:hint="eastAsia"/>
              </w:rPr>
              <w:t xml:space="preserve"> - </w:t>
            </w:r>
            <w:r>
              <w:rPr>
                <w:rFonts w:hint="eastAsia"/>
                <w:b/>
                <w:bCs/>
              </w:rPr>
              <w:t>良好的技术代表性：</w:t>
            </w:r>
            <w:r>
              <w:rPr>
                <w:rFonts w:hint="eastAsia"/>
              </w:rPr>
              <w:t>总体清单数据必须具有所需的技术代表性，以满足研究目标要求。（参见第</w:t>
            </w:r>
            <w:r>
              <w:rPr>
                <w:rFonts w:hint="eastAsia"/>
              </w:rPr>
              <w:t>6.9.2</w:t>
            </w:r>
            <w:r>
              <w:rPr>
                <w:rFonts w:hint="eastAsia"/>
              </w:rPr>
              <w:t>章中确定的准确性要求；请注意，技术、地理和时间相关的代表性是紧密相关的）。对于分析的过程和系统，这包括功能单元和</w:t>
            </w:r>
            <w:r>
              <w:rPr>
                <w:rFonts w:hint="eastAsia"/>
              </w:rPr>
              <w:t>/</w:t>
            </w:r>
            <w:r>
              <w:rPr>
                <w:rFonts w:hint="eastAsia"/>
              </w:rPr>
              <w:t>或参考流和</w:t>
            </w:r>
            <w:r>
              <w:rPr>
                <w:rFonts w:hint="eastAsia"/>
              </w:rPr>
              <w:t>/</w:t>
            </w:r>
            <w:r>
              <w:rPr>
                <w:rFonts w:hint="eastAsia"/>
              </w:rPr>
              <w:t>或技术规范的所有定量和定性方面。这尤其适用于在</w:t>
            </w:r>
            <w:r>
              <w:rPr>
                <w:rFonts w:hint="eastAsia"/>
              </w:rPr>
              <w:t>LCI</w:t>
            </w:r>
            <w:r>
              <w:rPr>
                <w:rFonts w:hint="eastAsia"/>
              </w:rPr>
              <w:t>数据中导致相关差异的那些方面。</w:t>
            </w:r>
            <w:r>
              <w:rPr>
                <w:rFonts w:hint="eastAsia"/>
              </w:rPr>
              <w:t xml:space="preserve">II) </w:t>
            </w:r>
            <w:r>
              <w:rPr>
                <w:rFonts w:hint="eastAsia"/>
              </w:rPr>
              <w:t>必须</w:t>
            </w:r>
            <w:r>
              <w:rPr>
                <w:rFonts w:hint="eastAsia"/>
              </w:rPr>
              <w:t xml:space="preserve"> - </w:t>
            </w:r>
            <w:r>
              <w:rPr>
                <w:rFonts w:hint="eastAsia"/>
                <w:b/>
                <w:bCs/>
              </w:rPr>
              <w:t>过程的特定方式或模式？：</w:t>
            </w:r>
            <w:r>
              <w:rPr>
                <w:rFonts w:hint="eastAsia"/>
              </w:rPr>
              <w:t>根据研究目标，特别是预期应用，识别数据是否需要代表技术</w:t>
            </w:r>
            <w:r>
              <w:rPr>
                <w:rFonts w:hint="eastAsia"/>
              </w:rPr>
              <w:t>/</w:t>
            </w:r>
            <w:r>
              <w:rPr>
                <w:rFonts w:hint="eastAsia"/>
              </w:rPr>
              <w:t>工艺的特定方式或模式（例如，运输的特定负载因子，或过程的特定启动、关闭等周期步骤），如果这与平均、典型或综合操作有所不同。</w:t>
            </w:r>
            <w:r>
              <w:rPr>
                <w:rFonts w:hint="eastAsia"/>
              </w:rPr>
              <w:t xml:space="preserve">[ISO+] </w:t>
            </w:r>
          </w:p>
          <w:p w14:paraId="205C0A8D" w14:textId="77777777" w:rsidR="00D16BE9" w:rsidRDefault="00AC4FA2">
            <w:pPr>
              <w:pStyle w:val="0"/>
              <w:ind w:firstLineChars="200" w:firstLine="420"/>
            </w:pPr>
            <w:r>
              <w:rPr>
                <w:rFonts w:hint="eastAsia"/>
              </w:rPr>
              <w:t xml:space="preserve">III) </w:t>
            </w:r>
            <w:r>
              <w:rPr>
                <w:rFonts w:hint="eastAsia"/>
              </w:rPr>
              <w:t>必须</w:t>
            </w:r>
            <w:r>
              <w:rPr>
                <w:rFonts w:hint="eastAsia"/>
              </w:rPr>
              <w:t xml:space="preserve"> - </w:t>
            </w:r>
            <w:r>
              <w:rPr>
                <w:rFonts w:hint="eastAsia"/>
                <w:b/>
                <w:bCs/>
              </w:rPr>
              <w:t>归因和结果建模的不同技术：</w:t>
            </w:r>
            <w:r>
              <w:rPr>
                <w:rFonts w:hint="eastAsia"/>
              </w:rPr>
              <w:t>请注意，归因和结果建模通常需要非常不同的过程（在某种程度上也包括系统）作为背景系统。但请参见所有情况的简化规定，除了情况</w:t>
            </w:r>
            <w:r>
              <w:rPr>
                <w:rFonts w:hint="eastAsia"/>
              </w:rPr>
              <w:t>B</w:t>
            </w:r>
            <w:r>
              <w:rPr>
                <w:rFonts w:hint="eastAsia"/>
              </w:rPr>
              <w:t>中面临“大”变化的过程（第</w:t>
            </w:r>
            <w:r>
              <w:rPr>
                <w:rFonts w:hint="eastAsia"/>
              </w:rPr>
              <w:t>6.5.4</w:t>
            </w:r>
            <w:r>
              <w:rPr>
                <w:rFonts w:hint="eastAsia"/>
              </w:rPr>
              <w:t>章）：</w:t>
            </w:r>
            <w:r>
              <w:rPr>
                <w:rFonts w:hint="eastAsia"/>
              </w:rPr>
              <w:t>[ISO!]</w:t>
            </w:r>
          </w:p>
          <w:p w14:paraId="060D76ED" w14:textId="77777777" w:rsidR="00D16BE9" w:rsidRDefault="00AC4FA2">
            <w:pPr>
              <w:pStyle w:val="0"/>
              <w:ind w:firstLineChars="200" w:firstLine="420"/>
            </w:pPr>
            <w:proofErr w:type="spellStart"/>
            <w:r>
              <w:rPr>
                <w:rFonts w:hint="eastAsia"/>
              </w:rPr>
              <w:t>III.a</w:t>
            </w:r>
            <w:proofErr w:type="spellEnd"/>
            <w:r>
              <w:rPr>
                <w:rFonts w:hint="eastAsia"/>
              </w:rPr>
              <w:t xml:space="preserve">) </w:t>
            </w:r>
            <w:r>
              <w:rPr>
                <w:rFonts w:hint="eastAsia"/>
              </w:rPr>
              <w:t>归因建模：应使用以下方法：</w:t>
            </w:r>
          </w:p>
          <w:p w14:paraId="4D982250" w14:textId="77777777" w:rsidR="00D16BE9" w:rsidRDefault="00AC4FA2">
            <w:pPr>
              <w:pStyle w:val="0"/>
              <w:ind w:firstLineChars="200" w:firstLine="420"/>
            </w:pPr>
            <w:proofErr w:type="spellStart"/>
            <w:r>
              <w:rPr>
                <w:rFonts w:hint="eastAsia"/>
              </w:rPr>
              <w:t>III.a.i</w:t>
            </w:r>
            <w:proofErr w:type="spellEnd"/>
            <w:r>
              <w:rPr>
                <w:rFonts w:hint="eastAsia"/>
              </w:rPr>
              <w:t xml:space="preserve">) </w:t>
            </w:r>
            <w:r>
              <w:rPr>
                <w:rFonts w:hint="eastAsia"/>
              </w:rPr>
              <w:t>前景系统：前景系统和连接前景系统与背景系统的产品和废料规格的技术特定原始数据应被使用。实际供应商</w:t>
            </w:r>
            <w:r>
              <w:rPr>
                <w:rFonts w:hint="eastAsia"/>
              </w:rPr>
              <w:t>/</w:t>
            </w:r>
            <w:r>
              <w:rPr>
                <w:rFonts w:hint="eastAsia"/>
              </w:rPr>
              <w:t>下游参与者的二手数据应优先于其他（第三方）二手数据。在前景系统的那些部分中，技术特定的、通用的或来自第三方的平均数据应在质量（即更准确、精确、完整）高于来自供应商</w:t>
            </w:r>
            <w:r>
              <w:rPr>
                <w:rFonts w:hint="eastAsia"/>
              </w:rPr>
              <w:t>/</w:t>
            </w:r>
            <w:r>
              <w:rPr>
                <w:rFonts w:hint="eastAsia"/>
              </w:rPr>
              <w:t>下游参与者的技术特定原始或二手数据的情况下使用。</w:t>
            </w:r>
          </w:p>
          <w:p w14:paraId="60692416" w14:textId="77777777" w:rsidR="00D16BE9" w:rsidRDefault="00AC4FA2">
            <w:pPr>
              <w:pStyle w:val="0"/>
              <w:ind w:firstLineChars="200" w:firstLine="420"/>
            </w:pPr>
            <w:proofErr w:type="spellStart"/>
            <w:r>
              <w:rPr>
                <w:rFonts w:hint="eastAsia"/>
              </w:rPr>
              <w:t>III.a.ii</w:t>
            </w:r>
            <w:proofErr w:type="spellEnd"/>
            <w:r>
              <w:rPr>
                <w:rFonts w:hint="eastAsia"/>
              </w:rPr>
              <w:t xml:space="preserve">) </w:t>
            </w:r>
            <w:r>
              <w:rPr>
                <w:rFonts w:hint="eastAsia"/>
              </w:rPr>
              <w:t>背景系统：应使用市场消费</w:t>
            </w:r>
            <w:r>
              <w:rPr>
                <w:rStyle w:val="afb"/>
              </w:rPr>
              <w:footnoteReference w:id="101"/>
            </w:r>
            <w:r>
              <w:rPr>
                <w:rFonts w:hint="eastAsia"/>
              </w:rPr>
              <w:t>的平均技术混合数据。</w:t>
            </w:r>
          </w:p>
          <w:p w14:paraId="3C9A55B4" w14:textId="77777777" w:rsidR="00D16BE9" w:rsidRDefault="00AC4FA2">
            <w:pPr>
              <w:pStyle w:val="0"/>
              <w:ind w:firstLineChars="200" w:firstLine="420"/>
            </w:pPr>
            <w:proofErr w:type="spellStart"/>
            <w:r>
              <w:rPr>
                <w:rFonts w:hint="eastAsia"/>
              </w:rPr>
              <w:t>III.b</w:t>
            </w:r>
            <w:proofErr w:type="spellEnd"/>
            <w:r>
              <w:rPr>
                <w:rFonts w:hint="eastAsia"/>
              </w:rPr>
              <w:t xml:space="preserve">) </w:t>
            </w:r>
            <w:r>
              <w:rPr>
                <w:rFonts w:hint="eastAsia"/>
              </w:rPr>
              <w:t>结果建模：应使用以下方法：</w:t>
            </w:r>
          </w:p>
          <w:p w14:paraId="07D6C1F2" w14:textId="77777777" w:rsidR="00D16BE9" w:rsidRDefault="00AC4FA2">
            <w:pPr>
              <w:pStyle w:val="0"/>
              <w:ind w:firstLineChars="200" w:firstLine="420"/>
            </w:pPr>
            <w:proofErr w:type="spellStart"/>
            <w:r>
              <w:rPr>
                <w:rFonts w:hint="eastAsia"/>
              </w:rPr>
              <w:t>III.b.i</w:t>
            </w:r>
            <w:proofErr w:type="spellEnd"/>
            <w:r>
              <w:rPr>
                <w:rFonts w:hint="eastAsia"/>
              </w:rPr>
              <w:t xml:space="preserve">) </w:t>
            </w:r>
            <w:r>
              <w:rPr>
                <w:rFonts w:hint="eastAsia"/>
              </w:rPr>
              <w:t>前景系统：适用与归因建模中描述的相同方法。包括供应商</w:t>
            </w:r>
            <w:r>
              <w:rPr>
                <w:rFonts w:hint="eastAsia"/>
              </w:rPr>
              <w:t>/</w:t>
            </w:r>
            <w:r>
              <w:rPr>
                <w:rFonts w:hint="eastAsia"/>
              </w:rPr>
              <w:t>下游参与者的合同固定或计划供应链的技术特定二手数据。</w:t>
            </w:r>
          </w:p>
          <w:p w14:paraId="54DB1570" w14:textId="77777777" w:rsidR="00D16BE9" w:rsidRDefault="00AC4FA2">
            <w:pPr>
              <w:pStyle w:val="0"/>
              <w:ind w:firstLineChars="200" w:firstLine="420"/>
            </w:pPr>
            <w:proofErr w:type="spellStart"/>
            <w:r>
              <w:rPr>
                <w:rFonts w:hint="eastAsia"/>
              </w:rPr>
              <w:t>III.b.ii</w:t>
            </w:r>
            <w:proofErr w:type="spellEnd"/>
            <w:r>
              <w:rPr>
                <w:rFonts w:hint="eastAsia"/>
              </w:rPr>
              <w:t xml:space="preserve">) </w:t>
            </w:r>
            <w:r>
              <w:rPr>
                <w:rFonts w:hint="eastAsia"/>
              </w:rPr>
              <w:t>背景系统：应使用短期或长期边际技术混合，具体取决于适用的情况</w:t>
            </w:r>
            <w:r>
              <w:rPr>
                <w:rFonts w:hint="eastAsia"/>
              </w:rPr>
              <w:t>A</w:t>
            </w:r>
            <w:r>
              <w:rPr>
                <w:rFonts w:hint="eastAsia"/>
              </w:rPr>
              <w:t>、</w:t>
            </w:r>
            <w:r>
              <w:rPr>
                <w:rFonts w:hint="eastAsia"/>
              </w:rPr>
              <w:t>B</w:t>
            </w:r>
            <w:r>
              <w:rPr>
                <w:rFonts w:hint="eastAsia"/>
              </w:rPr>
              <w:t>、</w:t>
            </w:r>
            <w:r>
              <w:rPr>
                <w:rFonts w:hint="eastAsia"/>
              </w:rPr>
              <w:t>C1</w:t>
            </w:r>
            <w:r>
              <w:rPr>
                <w:rFonts w:hint="eastAsia"/>
              </w:rPr>
              <w:t>和</w:t>
            </w:r>
            <w:r>
              <w:rPr>
                <w:rFonts w:hint="eastAsia"/>
              </w:rPr>
              <w:t>C2</w:t>
            </w:r>
            <w:r>
              <w:rPr>
                <w:rFonts w:hint="eastAsia"/>
              </w:rPr>
              <w:t>。其中，所述长期技术</w:t>
            </w:r>
            <w:proofErr w:type="gramStart"/>
            <w:r>
              <w:rPr>
                <w:rFonts w:hint="eastAsia"/>
              </w:rPr>
              <w:t>混合仅</w:t>
            </w:r>
            <w:proofErr w:type="gramEnd"/>
            <w:r>
              <w:rPr>
                <w:rFonts w:hint="eastAsia"/>
              </w:rPr>
              <w:t>适用于情况</w:t>
            </w:r>
            <w:r>
              <w:rPr>
                <w:rFonts w:hint="eastAsia"/>
              </w:rPr>
              <w:t>B</w:t>
            </w:r>
            <w:r>
              <w:rPr>
                <w:rFonts w:hint="eastAsia"/>
              </w:rPr>
              <w:t>中因分析决策而面临“大”变化的过程，以及</w:t>
            </w:r>
            <w:r>
              <w:rPr>
                <w:rFonts w:hint="eastAsia"/>
              </w:rPr>
              <w:t xml:space="preserve"> - </w:t>
            </w:r>
            <w:r>
              <w:rPr>
                <w:rFonts w:hint="eastAsia"/>
              </w:rPr>
              <w:t>可选</w:t>
            </w:r>
            <w:r>
              <w:rPr>
                <w:rFonts w:hint="eastAsia"/>
              </w:rPr>
              <w:t xml:space="preserve"> - </w:t>
            </w:r>
            <w:r>
              <w:rPr>
                <w:rFonts w:hint="eastAsia"/>
              </w:rPr>
              <w:t>假设场景。边际过程的技术混合应根据市场条件和潜在边际过程的成本竞争力等因素确定。</w:t>
            </w:r>
          </w:p>
          <w:p w14:paraId="73D25030" w14:textId="77777777" w:rsidR="00D16BE9" w:rsidRDefault="00AC4FA2">
            <w:pPr>
              <w:pStyle w:val="0"/>
              <w:ind w:firstLineChars="200" w:firstLine="420"/>
            </w:pPr>
            <w:r>
              <w:rPr>
                <w:rFonts w:hint="eastAsia"/>
              </w:rPr>
              <w:lastRenderedPageBreak/>
              <w:t>详细条款和术语</w:t>
            </w:r>
            <w:r>
              <w:rPr>
                <w:rFonts w:hint="eastAsia"/>
              </w:rPr>
              <w:t>/</w:t>
            </w:r>
            <w:r>
              <w:rPr>
                <w:rFonts w:hint="eastAsia"/>
              </w:rPr>
              <w:t>概念见第</w:t>
            </w:r>
            <w:r>
              <w:rPr>
                <w:rFonts w:hint="eastAsia"/>
              </w:rPr>
              <w:t>7.2.4</w:t>
            </w:r>
            <w:r>
              <w:rPr>
                <w:rFonts w:hint="eastAsia"/>
              </w:rPr>
              <w:t>章。</w:t>
            </w:r>
          </w:p>
          <w:p w14:paraId="665B2DDB" w14:textId="77777777" w:rsidR="00D16BE9" w:rsidRDefault="00AC4FA2">
            <w:pPr>
              <w:pStyle w:val="0"/>
              <w:ind w:firstLineChars="200" w:firstLine="420"/>
            </w:pPr>
            <w:proofErr w:type="spellStart"/>
            <w:r>
              <w:rPr>
                <w:rFonts w:hint="eastAsia"/>
              </w:rPr>
              <w:t>III.c</w:t>
            </w:r>
            <w:proofErr w:type="spellEnd"/>
            <w:r>
              <w:rPr>
                <w:rFonts w:hint="eastAsia"/>
              </w:rPr>
              <w:t xml:space="preserve">) </w:t>
            </w:r>
            <w:r>
              <w:rPr>
                <w:rFonts w:hint="eastAsia"/>
              </w:rPr>
              <w:t>使用不完全代表性的数据：对于归因建模和结果建模，不完全技术代表性的数据只能在以下条件下使用：</w:t>
            </w:r>
          </w:p>
          <w:p w14:paraId="52FB2477" w14:textId="77777777" w:rsidR="00D16BE9" w:rsidRDefault="00AC4FA2">
            <w:pPr>
              <w:pStyle w:val="0"/>
              <w:ind w:firstLineChars="200" w:firstLine="420"/>
            </w:pPr>
            <w:proofErr w:type="spellStart"/>
            <w:r>
              <w:rPr>
                <w:rFonts w:hint="eastAsia"/>
              </w:rPr>
              <w:t>III.c.i</w:t>
            </w:r>
            <w:proofErr w:type="spellEnd"/>
            <w:r>
              <w:rPr>
                <w:rFonts w:hint="eastAsia"/>
              </w:rPr>
              <w:t xml:space="preserve">) </w:t>
            </w:r>
            <w:r>
              <w:rPr>
                <w:rFonts w:hint="eastAsia"/>
              </w:rPr>
              <w:t>对于</w:t>
            </w:r>
            <w:r>
              <w:rPr>
                <w:rFonts w:hint="eastAsia"/>
              </w:rPr>
              <w:t>LCI</w:t>
            </w:r>
            <w:r>
              <w:rPr>
                <w:rFonts w:hint="eastAsia"/>
              </w:rPr>
              <w:t>和</w:t>
            </w:r>
            <w:r>
              <w:rPr>
                <w:rFonts w:hint="eastAsia"/>
              </w:rPr>
              <w:t>LCIA</w:t>
            </w:r>
            <w:r>
              <w:rPr>
                <w:rFonts w:hint="eastAsia"/>
              </w:rPr>
              <w:t>数据集</w:t>
            </w:r>
            <w:r>
              <w:rPr>
                <w:rFonts w:hint="eastAsia"/>
              </w:rPr>
              <w:t>/</w:t>
            </w:r>
            <w:proofErr w:type="gramStart"/>
            <w:r>
              <w:rPr>
                <w:rFonts w:hint="eastAsia"/>
              </w:rPr>
              <w:t>非比较</w:t>
            </w:r>
            <w:proofErr w:type="gramEnd"/>
            <w:r>
              <w:rPr>
                <w:rFonts w:hint="eastAsia"/>
              </w:rPr>
              <w:t>LCI/LCA</w:t>
            </w:r>
            <w:r>
              <w:rPr>
                <w:rFonts w:hint="eastAsia"/>
              </w:rPr>
              <w:t>研究：仅当使用不完全技术代表性的数据不会显著改变整体</w:t>
            </w:r>
            <w:r>
              <w:rPr>
                <w:rFonts w:hint="eastAsia"/>
              </w:rPr>
              <w:t>LCIA</w:t>
            </w:r>
            <w:r>
              <w:rPr>
                <w:rFonts w:hint="eastAsia"/>
              </w:rPr>
              <w:t>结果时，才可以使用这些数据；否则，数据集</w:t>
            </w:r>
            <w:r>
              <w:rPr>
                <w:rFonts w:hint="eastAsia"/>
              </w:rPr>
              <w:t>/</w:t>
            </w:r>
            <w:r>
              <w:rPr>
                <w:rFonts w:hint="eastAsia"/>
              </w:rPr>
              <w:t>报告中应记录所达到的较低代表性。对于提供给竞争对手产品的数据，较低的代表性不应导致计算出的该产品的</w:t>
            </w:r>
            <w:r>
              <w:rPr>
                <w:rFonts w:hint="eastAsia"/>
              </w:rPr>
              <w:t>LCIA</w:t>
            </w:r>
            <w:r>
              <w:rPr>
                <w:rFonts w:hint="eastAsia"/>
              </w:rPr>
              <w:t>结果的整体环境影响增加。对于提供的自有产品或没有竞争情况的产品（例如来自顾问或研究项目的用于一般背景的通用数据），较低的代表性不应导致计算出的该产品的整体</w:t>
            </w:r>
            <w:r>
              <w:rPr>
                <w:rFonts w:hint="eastAsia"/>
              </w:rPr>
              <w:t>LCIA</w:t>
            </w:r>
            <w:r>
              <w:rPr>
                <w:rFonts w:hint="eastAsia"/>
              </w:rPr>
              <w:t>结果影响减少。</w:t>
            </w:r>
          </w:p>
          <w:p w14:paraId="07B2D761" w14:textId="77777777" w:rsidR="00D16BE9" w:rsidRDefault="00AC4FA2">
            <w:pPr>
              <w:pStyle w:val="0"/>
              <w:ind w:firstLineChars="200" w:firstLine="420"/>
            </w:pPr>
            <w:proofErr w:type="spellStart"/>
            <w:r>
              <w:rPr>
                <w:rFonts w:hint="eastAsia"/>
              </w:rPr>
              <w:t>III.c.ii</w:t>
            </w:r>
            <w:proofErr w:type="spellEnd"/>
            <w:r>
              <w:rPr>
                <w:rFonts w:hint="eastAsia"/>
              </w:rPr>
              <w:t xml:space="preserve">) </w:t>
            </w:r>
            <w:r>
              <w:rPr>
                <w:rFonts w:hint="eastAsia"/>
              </w:rPr>
              <w:t>对于比较</w:t>
            </w:r>
            <w:r>
              <w:rPr>
                <w:rFonts w:hint="eastAsia"/>
              </w:rPr>
              <w:t>LCA</w:t>
            </w:r>
            <w:r>
              <w:rPr>
                <w:rFonts w:hint="eastAsia"/>
              </w:rPr>
              <w:t>研究：研究的结论或建议应尽可能不受影响。否则，在得出结论和提出建议时，应明确考虑所达到的较低技术代表性。特别是，使用较少代表性的数据不应相对地对任何竞争对手的产品产生显著不利影响。</w:t>
            </w:r>
          </w:p>
          <w:p w14:paraId="72FD5829" w14:textId="77777777" w:rsidR="00D16BE9" w:rsidRDefault="00AC4FA2">
            <w:pPr>
              <w:pStyle w:val="0"/>
              <w:ind w:firstLineChars="200" w:firstLine="420"/>
            </w:pPr>
            <w:r>
              <w:rPr>
                <w:rFonts w:hint="eastAsia"/>
              </w:rPr>
              <w:t>请注意，这只能在</w:t>
            </w:r>
            <w:r>
              <w:rPr>
                <w:rFonts w:hint="eastAsia"/>
              </w:rPr>
              <w:t>LCA</w:t>
            </w:r>
            <w:r>
              <w:rPr>
                <w:rFonts w:hint="eastAsia"/>
              </w:rPr>
              <w:t>工作的后续迭代步骤中实施。</w:t>
            </w:r>
          </w:p>
          <w:p w14:paraId="7C2C185F" w14:textId="77777777" w:rsidR="00D16BE9" w:rsidRDefault="00AC4FA2">
            <w:pPr>
              <w:pStyle w:val="0"/>
              <w:ind w:firstLineChars="200" w:firstLine="420"/>
            </w:pPr>
            <w:r>
              <w:rPr>
                <w:rFonts w:hint="eastAsia"/>
              </w:rPr>
              <w:t xml:space="preserve">IV) </w:t>
            </w:r>
            <w:r>
              <w:rPr>
                <w:rFonts w:hint="eastAsia"/>
              </w:rPr>
              <w:t>必须</w:t>
            </w:r>
            <w:r>
              <w:rPr>
                <w:rFonts w:hint="eastAsia"/>
              </w:rPr>
              <w:t xml:space="preserve"> - </w:t>
            </w:r>
            <w:r>
              <w:rPr>
                <w:rFonts w:hint="eastAsia"/>
                <w:b/>
                <w:bCs/>
              </w:rPr>
              <w:t>不可扩展的供应：</w:t>
            </w:r>
            <w:r>
              <w:rPr>
                <w:rFonts w:hint="eastAsia"/>
              </w:rPr>
              <w:t>对于情况</w:t>
            </w:r>
            <w:r>
              <w:rPr>
                <w:rFonts w:hint="eastAsia"/>
              </w:rPr>
              <w:t>A</w:t>
            </w:r>
            <w:r>
              <w:rPr>
                <w:rFonts w:hint="eastAsia"/>
              </w:rPr>
              <w:t>、</w:t>
            </w:r>
            <w:r>
              <w:rPr>
                <w:rFonts w:hint="eastAsia"/>
              </w:rPr>
              <w:t>B</w:t>
            </w:r>
            <w:r>
              <w:rPr>
                <w:rFonts w:hint="eastAsia"/>
              </w:rPr>
              <w:t>和</w:t>
            </w:r>
            <w:r>
              <w:rPr>
                <w:rFonts w:hint="eastAsia"/>
              </w:rPr>
              <w:t>C1</w:t>
            </w:r>
            <w:r>
              <w:rPr>
                <w:rFonts w:hint="eastAsia"/>
              </w:rPr>
              <w:t>的生命周期模型，</w:t>
            </w:r>
            <w:proofErr w:type="gramStart"/>
            <w:r>
              <w:rPr>
                <w:rFonts w:hint="eastAsia"/>
              </w:rPr>
              <w:t>应应用</w:t>
            </w:r>
            <w:proofErr w:type="gramEnd"/>
            <w:r>
              <w:rPr>
                <w:rFonts w:hint="eastAsia"/>
              </w:rPr>
              <w:t>以下规定：如果在分析市场中无法显著增加对特定所需功能（例如产品）的供应，并且由于固有的限制（例如在许多国家的水电）市场消费混合应尽可能使用产品提供的特定功能（例如上述例子中的电力），而不是特定供应商</w:t>
            </w:r>
            <w:r>
              <w:rPr>
                <w:rFonts w:hint="eastAsia"/>
              </w:rPr>
              <w:t>/</w:t>
            </w:r>
            <w:r>
              <w:rPr>
                <w:rFonts w:hint="eastAsia"/>
              </w:rPr>
              <w:t>产品的数据。为不违反多功能</w:t>
            </w:r>
            <w:proofErr w:type="gramStart"/>
            <w:r>
              <w:rPr>
                <w:rFonts w:hint="eastAsia"/>
              </w:rPr>
              <w:t>性解决</w:t>
            </w:r>
            <w:proofErr w:type="gramEnd"/>
            <w:r>
              <w:rPr>
                <w:rFonts w:hint="eastAsia"/>
              </w:rPr>
              <w:t>方案的规定，此条款不适用于所需的共同功能。</w:t>
            </w:r>
            <w:r>
              <w:rPr>
                <w:rFonts w:hint="eastAsia"/>
              </w:rPr>
              <w:t>[ISO!]</w:t>
            </w:r>
          </w:p>
        </w:tc>
      </w:tr>
    </w:tbl>
    <w:p w14:paraId="7545CB77" w14:textId="77777777" w:rsidR="00D16BE9" w:rsidRDefault="00AC4FA2">
      <w:pPr>
        <w:pStyle w:val="affd"/>
        <w:spacing w:beforeLines="0" w:before="0" w:afterLines="0" w:after="0"/>
        <w:ind w:firstLineChars="200" w:firstLine="482"/>
        <w:rPr>
          <w:sz w:val="24"/>
          <w:szCs w:val="40"/>
        </w:rPr>
      </w:pPr>
      <w:bookmarkStart w:id="75" w:name="_Toc175603975"/>
      <w:r>
        <w:rPr>
          <w:rFonts w:hint="eastAsia"/>
          <w:sz w:val="24"/>
          <w:szCs w:val="40"/>
        </w:rPr>
        <w:lastRenderedPageBreak/>
        <w:t xml:space="preserve">6.8.3 </w:t>
      </w:r>
      <w:r>
        <w:rPr>
          <w:rFonts w:hint="eastAsia"/>
          <w:sz w:val="24"/>
          <w:szCs w:val="40"/>
        </w:rPr>
        <w:t>地理代表性</w:t>
      </w:r>
      <w:bookmarkEnd w:id="75"/>
    </w:p>
    <w:p w14:paraId="119B7830" w14:textId="77777777" w:rsidR="00D16BE9" w:rsidRDefault="00AC4FA2">
      <w:pPr>
        <w:pStyle w:val="0"/>
        <w:ind w:firstLineChars="200" w:firstLine="420"/>
      </w:pPr>
      <w:r>
        <w:rPr>
          <w:rFonts w:hint="eastAsia"/>
        </w:rPr>
        <w:t>（参考</w:t>
      </w:r>
      <w:r>
        <w:rPr>
          <w:rFonts w:hint="eastAsia"/>
        </w:rPr>
        <w:t>ISO 14044:2006</w:t>
      </w:r>
      <w:r>
        <w:rPr>
          <w:rFonts w:hint="eastAsia"/>
        </w:rPr>
        <w:t>第</w:t>
      </w:r>
      <w:r>
        <w:rPr>
          <w:rFonts w:hint="eastAsia"/>
        </w:rPr>
        <w:t>4.2.3.6.2</w:t>
      </w:r>
      <w:r>
        <w:rPr>
          <w:rFonts w:hint="eastAsia"/>
        </w:rPr>
        <w:t>章）</w:t>
      </w:r>
    </w:p>
    <w:p w14:paraId="145E88E8" w14:textId="77777777" w:rsidR="00D16BE9" w:rsidRDefault="00AC4FA2">
      <w:pPr>
        <w:pStyle w:val="0"/>
        <w:ind w:firstLineChars="200" w:firstLine="422"/>
        <w:rPr>
          <w:b/>
          <w:bCs/>
        </w:rPr>
      </w:pPr>
      <w:r>
        <w:rPr>
          <w:rFonts w:hint="eastAsia"/>
          <w:b/>
          <w:bCs/>
        </w:rPr>
        <w:t>引言</w:t>
      </w:r>
    </w:p>
    <w:p w14:paraId="09B6D9FE" w14:textId="77777777" w:rsidR="00D16BE9" w:rsidRDefault="00AC4FA2">
      <w:pPr>
        <w:pStyle w:val="0"/>
        <w:ind w:firstLineChars="200" w:firstLine="420"/>
      </w:pPr>
      <w:r>
        <w:rPr>
          <w:rFonts w:hint="eastAsia"/>
        </w:rPr>
        <w:t>一个过程或系统的地理代表性识别其库存数据在记录的地点（例如市场、地点、地区、国家等）上的代表性，该地点在数据集或报告的描述信息中记录，并且过程在此地点运行、生产或消费。</w:t>
      </w:r>
    </w:p>
    <w:p w14:paraId="46D5911B" w14:textId="77777777" w:rsidR="00D16BE9" w:rsidRDefault="00AC4FA2">
      <w:pPr>
        <w:pStyle w:val="0"/>
        <w:ind w:firstLineChars="200" w:firstLine="422"/>
        <w:rPr>
          <w:b/>
          <w:bCs/>
        </w:rPr>
      </w:pPr>
      <w:r>
        <w:rPr>
          <w:rFonts w:hint="eastAsia"/>
          <w:b/>
          <w:bCs/>
        </w:rPr>
        <w:t>识别</w:t>
      </w:r>
      <w:r>
        <w:rPr>
          <w:rFonts w:hint="eastAsia"/>
          <w:b/>
          <w:bCs/>
        </w:rPr>
        <w:t>LCI</w:t>
      </w:r>
      <w:r>
        <w:rPr>
          <w:rFonts w:hint="eastAsia"/>
          <w:b/>
          <w:bCs/>
        </w:rPr>
        <w:t>数据的适当地理范围</w:t>
      </w:r>
    </w:p>
    <w:p w14:paraId="0A2C9C9E" w14:textId="77777777" w:rsidR="00D16BE9" w:rsidRDefault="00AC4FA2">
      <w:pPr>
        <w:pStyle w:val="0"/>
        <w:ind w:firstLineChars="200" w:firstLine="420"/>
      </w:pPr>
      <w:r>
        <w:rPr>
          <w:rFonts w:hint="eastAsia"/>
        </w:rPr>
        <w:t>应用的技术水平和类型以及运行条件（例如环境气候或国家法律要求的排放限值）受到过程地理位置的影响。为了识别边际过程的混合（用于结果建模）和背景数据（用于归因和结果建模），需要正确识别地理范围。</w:t>
      </w:r>
    </w:p>
    <w:p w14:paraId="6C810AC6" w14:textId="77777777" w:rsidR="00D16BE9" w:rsidRDefault="00AC4FA2">
      <w:pPr>
        <w:pStyle w:val="0"/>
        <w:ind w:firstLineChars="200" w:firstLine="420"/>
      </w:pPr>
      <w:r>
        <w:rPr>
          <w:rFonts w:hint="eastAsia"/>
        </w:rPr>
        <w:t>除非需要特定地点或生产商的数据，否则数据通常与市场相关。下方框中简要介绍了市场概念：</w:t>
      </w:r>
    </w:p>
    <w:tbl>
      <w:tblPr>
        <w:tblStyle w:val="af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CCC0D9" w:themeFill="accent4" w:themeFillTint="66"/>
        <w:tblLook w:val="04A0" w:firstRow="1" w:lastRow="0" w:firstColumn="1" w:lastColumn="0" w:noHBand="0" w:noVBand="1"/>
      </w:tblPr>
      <w:tblGrid>
        <w:gridCol w:w="8296"/>
      </w:tblGrid>
      <w:tr w:rsidR="00D16BE9" w14:paraId="4298DAEF" w14:textId="77777777">
        <w:tc>
          <w:tcPr>
            <w:tcW w:w="8296" w:type="dxa"/>
            <w:shd w:val="clear" w:color="auto" w:fill="CCC0D9" w:themeFill="accent4" w:themeFillTint="66"/>
          </w:tcPr>
          <w:p w14:paraId="2D8742AB" w14:textId="77777777" w:rsidR="00D16BE9" w:rsidRDefault="00AC4FA2">
            <w:pPr>
              <w:pStyle w:val="0"/>
              <w:ind w:firstLineChars="200" w:firstLine="420"/>
            </w:pPr>
            <w:r>
              <w:rPr>
                <w:rFonts w:hint="eastAsia"/>
              </w:rPr>
              <w:t>术语和概念：市场</w:t>
            </w:r>
          </w:p>
          <w:p w14:paraId="391573F6" w14:textId="77777777" w:rsidR="00D16BE9" w:rsidRDefault="00AC4FA2">
            <w:pPr>
              <w:pStyle w:val="0"/>
              <w:ind w:firstLineChars="200" w:firstLine="420"/>
            </w:pPr>
            <w:r>
              <w:rPr>
                <w:rFonts w:hint="eastAsia"/>
              </w:rPr>
              <w:t>市场划定</w:t>
            </w:r>
          </w:p>
          <w:p w14:paraId="070E760B" w14:textId="77777777" w:rsidR="00D16BE9" w:rsidRDefault="00AC4FA2">
            <w:pPr>
              <w:pStyle w:val="0"/>
              <w:ind w:firstLineChars="200" w:firstLine="420"/>
            </w:pPr>
            <w:r>
              <w:rPr>
                <w:rFonts w:hint="eastAsia"/>
              </w:rPr>
              <w:t>与国家或地区等其他地理概念不同，市场通常有不同的划定方式。</w:t>
            </w:r>
            <w:r>
              <w:rPr>
                <w:rFonts w:hint="eastAsia"/>
              </w:rPr>
              <w:t>LCA</w:t>
            </w:r>
            <w:r>
              <w:rPr>
                <w:rFonts w:hint="eastAsia"/>
              </w:rPr>
              <w:t>中的市场是指允许买卖双方交换各种商品和服务的单位。市场可以通过以下方式进行有益区分：</w:t>
            </w:r>
          </w:p>
          <w:p w14:paraId="50D33706" w14:textId="77777777" w:rsidR="00D16BE9" w:rsidRDefault="00AC4FA2">
            <w:pPr>
              <w:pStyle w:val="0"/>
              <w:ind w:firstLineChars="200" w:firstLine="420"/>
            </w:pPr>
            <w:r>
              <w:rPr>
                <w:rFonts w:hint="eastAsia"/>
              </w:rPr>
              <w:t xml:space="preserve">- </w:t>
            </w:r>
            <w:r>
              <w:rPr>
                <w:rFonts w:hint="eastAsia"/>
              </w:rPr>
              <w:t>地理上的</w:t>
            </w:r>
          </w:p>
          <w:p w14:paraId="51F2AF67" w14:textId="77777777" w:rsidR="00D16BE9" w:rsidRDefault="00AC4FA2">
            <w:pPr>
              <w:pStyle w:val="0"/>
              <w:ind w:firstLineChars="200" w:firstLine="420"/>
            </w:pPr>
            <w:r>
              <w:rPr>
                <w:rFonts w:hint="eastAsia"/>
              </w:rPr>
              <w:lastRenderedPageBreak/>
              <w:t xml:space="preserve">- </w:t>
            </w:r>
            <w:r>
              <w:rPr>
                <w:rFonts w:hint="eastAsia"/>
              </w:rPr>
              <w:t>时间上的</w:t>
            </w:r>
          </w:p>
          <w:p w14:paraId="663FF488" w14:textId="77777777" w:rsidR="00D16BE9" w:rsidRDefault="00AC4FA2">
            <w:pPr>
              <w:pStyle w:val="0"/>
              <w:ind w:firstLineChars="200" w:firstLine="420"/>
            </w:pPr>
            <w:r>
              <w:rPr>
                <w:rFonts w:hint="eastAsia"/>
              </w:rPr>
              <w:t xml:space="preserve">- </w:t>
            </w:r>
            <w:r>
              <w:rPr>
                <w:rFonts w:hint="eastAsia"/>
              </w:rPr>
              <w:t>客户细分（有关“细分市场”及其在相关</w:t>
            </w:r>
            <w:r>
              <w:rPr>
                <w:rFonts w:hint="eastAsia"/>
              </w:rPr>
              <w:t>LCA</w:t>
            </w:r>
            <w:r>
              <w:rPr>
                <w:rFonts w:hint="eastAsia"/>
              </w:rPr>
              <w:t>研究结果中的解释限制，请参见第</w:t>
            </w:r>
            <w:r>
              <w:rPr>
                <w:rFonts w:hint="eastAsia"/>
              </w:rPr>
              <w:t>5.2.2</w:t>
            </w:r>
            <w:r>
              <w:rPr>
                <w:rFonts w:hint="eastAsia"/>
              </w:rPr>
              <w:t>章）。</w:t>
            </w:r>
          </w:p>
          <w:p w14:paraId="3E94F7BF" w14:textId="77777777" w:rsidR="00D16BE9" w:rsidRDefault="00AC4FA2">
            <w:pPr>
              <w:pStyle w:val="0"/>
              <w:ind w:firstLineChars="200" w:firstLine="420"/>
            </w:pPr>
            <w:r>
              <w:rPr>
                <w:rFonts w:hint="eastAsia"/>
              </w:rPr>
              <w:t>地理范围通常不精确，因为进出口会跨越市场边界。一个有用的划定是：没有相关量的进出口，或在建模例如特定市场的消费混合时考虑进出口。市场形成的主要原因是：</w:t>
            </w:r>
          </w:p>
          <w:p w14:paraId="73F13B44" w14:textId="77777777" w:rsidR="00D16BE9" w:rsidRDefault="00AC4FA2">
            <w:pPr>
              <w:pStyle w:val="0"/>
              <w:ind w:firstLineChars="200" w:firstLine="420"/>
            </w:pPr>
            <w:r>
              <w:rPr>
                <w:rFonts w:hint="eastAsia"/>
              </w:rPr>
              <w:t xml:space="preserve">- </w:t>
            </w:r>
            <w:r>
              <w:rPr>
                <w:rFonts w:hint="eastAsia"/>
              </w:rPr>
              <w:t>政治因素（特别是竞争和产品要求的立法，如材料禁令、产品安全等，技术和其他标准、税收和补贴）</w:t>
            </w:r>
          </w:p>
          <w:p w14:paraId="087B9A97" w14:textId="77777777" w:rsidR="00D16BE9" w:rsidRDefault="00AC4FA2">
            <w:pPr>
              <w:pStyle w:val="0"/>
              <w:ind w:firstLineChars="200" w:firstLine="420"/>
            </w:pPr>
            <w:r>
              <w:rPr>
                <w:rFonts w:hint="eastAsia"/>
              </w:rPr>
              <w:t xml:space="preserve">- </w:t>
            </w:r>
            <w:r>
              <w:rPr>
                <w:rFonts w:hint="eastAsia"/>
              </w:rPr>
              <w:t>文化因素（生产者和服务提供商认可的市场）</w:t>
            </w:r>
          </w:p>
          <w:p w14:paraId="08E64224" w14:textId="77777777" w:rsidR="00D16BE9" w:rsidRDefault="00AC4FA2">
            <w:pPr>
              <w:pStyle w:val="0"/>
              <w:ind w:firstLineChars="200" w:firstLine="420"/>
            </w:pPr>
            <w:r>
              <w:rPr>
                <w:rFonts w:hint="eastAsia"/>
              </w:rPr>
              <w:t xml:space="preserve">- </w:t>
            </w:r>
            <w:r>
              <w:rPr>
                <w:rFonts w:hint="eastAsia"/>
              </w:rPr>
              <w:t>自然地理因素在通过运输障碍（如岛屿、一般大距离，特别是对低价值</w:t>
            </w:r>
            <w:r>
              <w:rPr>
                <w:rFonts w:hint="eastAsia"/>
              </w:rPr>
              <w:t>/</w:t>
            </w:r>
            <w:r>
              <w:rPr>
                <w:rFonts w:hint="eastAsia"/>
              </w:rPr>
              <w:t>重量商品和需要人力服务的服务）和相关产品的气候方面隔离市场时起作用。</w:t>
            </w:r>
          </w:p>
          <w:p w14:paraId="048403CC" w14:textId="77777777" w:rsidR="00D16BE9" w:rsidRDefault="00AC4FA2">
            <w:pPr>
              <w:pStyle w:val="0"/>
              <w:ind w:firstLineChars="200" w:firstLine="420"/>
            </w:pPr>
            <w:r>
              <w:rPr>
                <w:rFonts w:hint="eastAsia"/>
              </w:rPr>
              <w:t>市场的地理范围可以与一个国家相等、较小或较大。时间上的市场细分对许多服务以及某些商品（例如，日内细分如夜间</w:t>
            </w:r>
            <w:r>
              <w:rPr>
                <w:rFonts w:hint="eastAsia"/>
              </w:rPr>
              <w:t>/</w:t>
            </w:r>
            <w:r>
              <w:rPr>
                <w:rFonts w:hint="eastAsia"/>
              </w:rPr>
              <w:t>基荷电力消费，季节性细分如农业产品和旅游业）具有相关性。时间上的细分也</w:t>
            </w:r>
            <w:proofErr w:type="gramStart"/>
            <w:r>
              <w:rPr>
                <w:rFonts w:hint="eastAsia"/>
              </w:rPr>
              <w:t>不</w:t>
            </w:r>
            <w:proofErr w:type="gramEnd"/>
            <w:r>
              <w:rPr>
                <w:rFonts w:hint="eastAsia"/>
              </w:rPr>
              <w:t>总是精确的，因为一些方面可以通过储存和运输克服（例如，将热带水果运送到温带气候区的寒冷季节，或太阳能储存如氢气）。</w:t>
            </w:r>
          </w:p>
          <w:p w14:paraId="57925CBC" w14:textId="77777777" w:rsidR="00D16BE9" w:rsidRDefault="00AC4FA2">
            <w:pPr>
              <w:pStyle w:val="0"/>
              <w:ind w:firstLineChars="200" w:firstLine="420"/>
            </w:pPr>
            <w:r>
              <w:rPr>
                <w:rFonts w:hint="eastAsia"/>
              </w:rPr>
              <w:t>市场相关的数据集类型</w:t>
            </w:r>
          </w:p>
          <w:p w14:paraId="24FC77E8" w14:textId="77777777" w:rsidR="00D16BE9" w:rsidRDefault="00AC4FA2">
            <w:pPr>
              <w:pStyle w:val="0"/>
              <w:ind w:firstLineChars="200" w:firstLine="420"/>
            </w:pPr>
            <w:r>
              <w:rPr>
                <w:rFonts w:hint="eastAsia"/>
              </w:rPr>
              <w:t>在</w:t>
            </w:r>
            <w:r>
              <w:rPr>
                <w:rFonts w:hint="eastAsia"/>
              </w:rPr>
              <w:t>LCA</w:t>
            </w:r>
            <w:r>
              <w:rPr>
                <w:rFonts w:hint="eastAsia"/>
              </w:rPr>
              <w:t>中，主要的市场相关数据</w:t>
            </w:r>
            <w:proofErr w:type="gramStart"/>
            <w:r>
              <w:rPr>
                <w:rFonts w:hint="eastAsia"/>
              </w:rPr>
              <w:t>集类型</w:t>
            </w:r>
            <w:proofErr w:type="gramEnd"/>
            <w:r>
              <w:rPr>
                <w:rFonts w:hint="eastAsia"/>
              </w:rPr>
              <w:t>包括市场生产混合、市场供应混合和市场消费混合。第</w:t>
            </w:r>
            <w:r>
              <w:rPr>
                <w:rFonts w:hint="eastAsia"/>
              </w:rPr>
              <w:t>7.7</w:t>
            </w:r>
            <w:r>
              <w:rPr>
                <w:rFonts w:hint="eastAsia"/>
              </w:rPr>
              <w:t>章中的相关文本和图形解释了它们的关系。代表消费混合的平均或通用数据是最广泛需要的，而生产混合数据对协会和国家可能具有兴趣。</w:t>
            </w:r>
          </w:p>
          <w:p w14:paraId="0490D06F" w14:textId="77777777" w:rsidR="00D16BE9" w:rsidRDefault="00AC4FA2">
            <w:pPr>
              <w:pStyle w:val="0"/>
              <w:ind w:firstLineChars="200" w:firstLine="420"/>
            </w:pPr>
            <w:r>
              <w:rPr>
                <w:rFonts w:hint="eastAsia"/>
              </w:rPr>
              <w:t>有关细分市场，请参见第</w:t>
            </w:r>
            <w:r>
              <w:rPr>
                <w:rFonts w:hint="eastAsia"/>
              </w:rPr>
              <w:t>5.2.2</w:t>
            </w:r>
            <w:r>
              <w:rPr>
                <w:rFonts w:hint="eastAsia"/>
              </w:rPr>
              <w:t>章。</w:t>
            </w:r>
          </w:p>
        </w:tc>
      </w:tr>
    </w:tbl>
    <w:p w14:paraId="7D13EDE5" w14:textId="77777777" w:rsidR="00D16BE9" w:rsidRDefault="00AC4FA2">
      <w:pPr>
        <w:pStyle w:val="0"/>
        <w:ind w:firstLineChars="200" w:firstLine="420"/>
      </w:pPr>
      <w:r>
        <w:rPr>
          <w:rFonts w:hint="eastAsia"/>
        </w:rPr>
        <w:lastRenderedPageBreak/>
        <w:t>LCI</w:t>
      </w:r>
      <w:r>
        <w:rPr>
          <w:rFonts w:hint="eastAsia"/>
        </w:rPr>
        <w:t>数据的地理覆盖应代表最小的适当地理单位，这取决于</w:t>
      </w:r>
      <w:r>
        <w:rPr>
          <w:rFonts w:hint="eastAsia"/>
        </w:rPr>
        <w:t>LCI/LCA</w:t>
      </w:r>
      <w:r>
        <w:rPr>
          <w:rFonts w:hint="eastAsia"/>
        </w:rPr>
        <w:t>研究的目标和预期应用。例如，如果数据集的范围是法国的能源使用消费产品，则应考虑相应的电力市场消费混合（并非自动为法国</w:t>
      </w:r>
      <w:r>
        <w:rPr>
          <w:rStyle w:val="afb"/>
        </w:rPr>
        <w:footnoteReference w:id="102"/>
      </w:r>
      <w:r>
        <w:rPr>
          <w:rFonts w:hint="eastAsia"/>
        </w:rPr>
        <w:t>）和法国的产品使用条件，而不是欧洲或全球的平均条件。一般来说，地理或供应商数据的差异化程度应考虑决策的相关性以及决策者对市场或特定供应商的了解。</w:t>
      </w:r>
    </w:p>
    <w:p w14:paraId="009A59B0" w14:textId="77777777" w:rsidR="00D16BE9" w:rsidRDefault="00AC4FA2">
      <w:pPr>
        <w:pStyle w:val="0"/>
        <w:ind w:firstLineChars="200" w:firstLine="420"/>
      </w:pPr>
      <w:r>
        <w:rPr>
          <w:rFonts w:hint="eastAsia"/>
        </w:rPr>
        <w:t>在归因建模中，例如，是否需要代表在马来西亚消费的材料的特定生产商，或者是否来自一个未知来源，如电解原铜，在欧洲通常通过伦敦金属交易所交易，具有欧洲平均来源。在这种情况下，对于所有欧洲国家，应用一个平均的欧洲消费市场数据集是最合适的，因为实际上没有国家市场。</w:t>
      </w:r>
    </w:p>
    <w:p w14:paraId="3C6F7334" w14:textId="77777777" w:rsidR="00D16BE9" w:rsidRDefault="00AC4FA2">
      <w:pPr>
        <w:pStyle w:val="0"/>
        <w:ind w:firstLineChars="200" w:firstLine="420"/>
      </w:pPr>
      <w:r>
        <w:rPr>
          <w:rFonts w:hint="eastAsia"/>
        </w:rPr>
        <w:t>在结果建模中，这将是由于决策的结果而操作的（短期或长期）边际消费市场混合。这意味着，即使例如某材料当前主要生产用于国内市场，结果建模也可能会识别一个或多个其他国家作为来源，如果增长的需求通过额外进口得到满足。</w:t>
      </w:r>
    </w:p>
    <w:p w14:paraId="1AA3698F" w14:textId="77777777" w:rsidR="00D16BE9" w:rsidRDefault="00AC4FA2">
      <w:pPr>
        <w:pStyle w:val="0"/>
        <w:ind w:firstLineChars="200" w:firstLine="422"/>
        <w:rPr>
          <w:b/>
          <w:bCs/>
        </w:rPr>
      </w:pPr>
      <w:r>
        <w:rPr>
          <w:rFonts w:hint="eastAsia"/>
          <w:b/>
          <w:bCs/>
        </w:rPr>
        <w:t>从不同地理背景转移库存数据</w:t>
      </w:r>
    </w:p>
    <w:p w14:paraId="0A1565D3" w14:textId="77777777" w:rsidR="00D16BE9" w:rsidRDefault="00AC4FA2">
      <w:pPr>
        <w:pStyle w:val="0"/>
        <w:ind w:firstLineChars="200" w:firstLine="420"/>
      </w:pPr>
      <w:r>
        <w:rPr>
          <w:rFonts w:hint="eastAsia"/>
        </w:rPr>
        <w:lastRenderedPageBreak/>
        <w:t>将来自一个地理区域或特定供应商的数据转移到另一个区域，仅在环境影响的差异对库存的整体代表性没有或只有很小的相关性时才合适。这仅在所应用的技术、操作方式、减</w:t>
      </w:r>
      <w:proofErr w:type="gramStart"/>
      <w:r>
        <w:rPr>
          <w:rFonts w:hint="eastAsia"/>
        </w:rPr>
        <w:t>排技术</w:t>
      </w:r>
      <w:proofErr w:type="gramEnd"/>
      <w:r>
        <w:rPr>
          <w:rFonts w:hint="eastAsia"/>
        </w:rPr>
        <w:t>以及该过程的背景系统（例如原材料路径、废物处理等）非常相似或至少结果非常相似时成立</w:t>
      </w:r>
    </w:p>
    <w:p w14:paraId="71EFFF14" w14:textId="77777777" w:rsidR="00D16BE9" w:rsidRDefault="00AC4FA2">
      <w:pPr>
        <w:pStyle w:val="0"/>
        <w:ind w:firstLineChars="200" w:firstLine="420"/>
      </w:pPr>
      <w:r>
        <w:rPr>
          <w:rFonts w:hint="eastAsia"/>
        </w:rPr>
        <w:t>例如，使用泰国特定技术的单位过程数据用于在另一个国家（如越南）操作的相同处理效率的废水处理过程，只会导致整体系统（例如衣物洗涤）中废水处理过程的库存有微不足道的不同。另一个例子是，消费者产品的生产库存在不同的非洲国家之间可能只存在微小差异，因为它们都从同一生产国（如日本</w:t>
      </w:r>
      <w:r>
        <w:rPr>
          <w:rStyle w:val="afb"/>
        </w:rPr>
        <w:footnoteReference w:id="103"/>
      </w:r>
      <w:r>
        <w:rPr>
          <w:rFonts w:hint="eastAsia"/>
        </w:rPr>
        <w:t>）进口。</w:t>
      </w:r>
    </w:p>
    <w:p w14:paraId="1F19A1A5" w14:textId="77777777" w:rsidR="00D16BE9" w:rsidRDefault="00AC4FA2">
      <w:pPr>
        <w:pStyle w:val="0"/>
        <w:ind w:firstLineChars="200" w:firstLine="420"/>
      </w:pPr>
      <w:r>
        <w:rPr>
          <w:rFonts w:hint="eastAsia"/>
        </w:rPr>
        <w:t>上述示例表明，除了转移的单位过程或</w:t>
      </w:r>
      <w:r>
        <w:rPr>
          <w:rFonts w:hint="eastAsia"/>
        </w:rPr>
        <w:t>LCI</w:t>
      </w:r>
      <w:r>
        <w:rPr>
          <w:rFonts w:hint="eastAsia"/>
        </w:rPr>
        <w:t>结果数据外，过程参数设置也应反映正确的地理范围。这还包括管理参数，如实现的回收率等。</w:t>
      </w:r>
    </w:p>
    <w:tbl>
      <w:tblPr>
        <w:tblStyle w:val="af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99594" w:themeFill="accent2" w:themeFillTint="99"/>
        <w:tblLook w:val="04A0" w:firstRow="1" w:lastRow="0" w:firstColumn="1" w:lastColumn="0" w:noHBand="0" w:noVBand="1"/>
      </w:tblPr>
      <w:tblGrid>
        <w:gridCol w:w="8296"/>
      </w:tblGrid>
      <w:tr w:rsidR="00D16BE9" w14:paraId="4492AC84" w14:textId="77777777">
        <w:tc>
          <w:tcPr>
            <w:tcW w:w="8296" w:type="dxa"/>
            <w:shd w:val="clear" w:color="auto" w:fill="E5B8B7" w:themeFill="accent2" w:themeFillTint="66"/>
          </w:tcPr>
          <w:p w14:paraId="355B08B0" w14:textId="77777777" w:rsidR="00D16BE9" w:rsidRDefault="00AC4FA2">
            <w:pPr>
              <w:pStyle w:val="0"/>
              <w:ind w:firstLineChars="200" w:firstLine="420"/>
            </w:pPr>
            <w:r>
              <w:rPr>
                <w:rFonts w:hint="eastAsia"/>
              </w:rPr>
              <w:t>常见错误：使用具有不同地理范围的</w:t>
            </w:r>
            <w:r>
              <w:rPr>
                <w:rFonts w:hint="eastAsia"/>
              </w:rPr>
              <w:t>LCI</w:t>
            </w:r>
            <w:r>
              <w:rPr>
                <w:rFonts w:hint="eastAsia"/>
              </w:rPr>
              <w:t>数据</w:t>
            </w:r>
          </w:p>
          <w:p w14:paraId="0069284D" w14:textId="77777777" w:rsidR="00D16BE9" w:rsidRDefault="00AC4FA2">
            <w:pPr>
              <w:pStyle w:val="0"/>
              <w:ind w:firstLineChars="200" w:firstLine="420"/>
            </w:pPr>
            <w:r>
              <w:rPr>
                <w:rFonts w:hint="eastAsia"/>
              </w:rPr>
              <w:t>LCI/LCA</w:t>
            </w:r>
            <w:r>
              <w:rPr>
                <w:rFonts w:hint="eastAsia"/>
              </w:rPr>
              <w:t>研究中一个常见错误是将代表一个国家的数据直接用于另一个国家，或仅做有限调整（例如仅替换电力背景数据），而没有分析哪些其他调整可能实际上是相关的。不同市场和国家不仅在能源载体的混合（例如硬煤、天然气、核能等）上有所不同，还在这些能源载体转换为电力的技术、这些技术的操作方式、减</w:t>
            </w:r>
            <w:proofErr w:type="gramStart"/>
            <w:r>
              <w:rPr>
                <w:rFonts w:hint="eastAsia"/>
              </w:rPr>
              <w:t>排技术</w:t>
            </w:r>
            <w:proofErr w:type="gramEnd"/>
            <w:r>
              <w:rPr>
                <w:rFonts w:hint="eastAsia"/>
              </w:rPr>
              <w:t>的安装和操作（如果有的话）、能源载体的来源</w:t>
            </w:r>
            <w:r>
              <w:rPr>
                <w:rFonts w:hint="eastAsia"/>
              </w:rPr>
              <w:t>/</w:t>
            </w:r>
            <w:r>
              <w:rPr>
                <w:rFonts w:hint="eastAsia"/>
              </w:rPr>
              <w:t>路线等方面存在差异。看起来相似的情况往往在实际中有显著不同。必须强调的是，使用不足够代表性的数据会使整个</w:t>
            </w:r>
            <w:r>
              <w:rPr>
                <w:rFonts w:hint="eastAsia"/>
              </w:rPr>
              <w:t>LCI/LCA</w:t>
            </w:r>
            <w:r>
              <w:rPr>
                <w:rFonts w:hint="eastAsia"/>
              </w:rPr>
              <w:t>研究无效和具有误导性。</w:t>
            </w:r>
          </w:p>
          <w:p w14:paraId="5D3BB5B6" w14:textId="77777777" w:rsidR="00D16BE9" w:rsidRDefault="00AC4FA2">
            <w:pPr>
              <w:pStyle w:val="0"/>
              <w:ind w:firstLineChars="200" w:firstLine="420"/>
            </w:pPr>
            <w:r>
              <w:rPr>
                <w:rFonts w:hint="eastAsia"/>
              </w:rPr>
              <w:t>尽管在实践中，数据可用性的限制常常要求进行这种转移</w:t>
            </w:r>
            <w:r>
              <w:rPr>
                <w:rFonts w:hint="eastAsia"/>
              </w:rPr>
              <w:t>/</w:t>
            </w:r>
            <w:r>
              <w:rPr>
                <w:rFonts w:hint="eastAsia"/>
              </w:rPr>
              <w:t>调整，但这只有在结果数据实际代表其意图</w:t>
            </w:r>
            <w:r>
              <w:rPr>
                <w:rFonts w:hint="eastAsia"/>
              </w:rPr>
              <w:t>/</w:t>
            </w:r>
            <w:r>
              <w:rPr>
                <w:rFonts w:hint="eastAsia"/>
              </w:rPr>
              <w:t>声明的内容时才有效和有用。相关风险是，供其他市场使用的数据可能一开始就不完整，即可能会误导自我数据收集的重点。因此，对待被代表过程的深入技术理解对于任何来自其他市场的数据转移和调整至关重要。最后，如果已知差异及主要库存值（这是任何情况下都必不可少的），则几乎没有必要使用其他市场的数据，除非用于粗略的交叉检查。</w:t>
            </w:r>
          </w:p>
          <w:p w14:paraId="56B6F99C" w14:textId="77777777" w:rsidR="00D16BE9" w:rsidRDefault="00AC4FA2">
            <w:pPr>
              <w:pStyle w:val="0"/>
              <w:ind w:firstLineChars="200" w:firstLine="420"/>
            </w:pPr>
            <w:r>
              <w:rPr>
                <w:rFonts w:hint="eastAsia"/>
              </w:rPr>
              <w:t>随着</w:t>
            </w:r>
            <w:r>
              <w:rPr>
                <w:rFonts w:hint="eastAsia"/>
              </w:rPr>
              <w:t>ILCD</w:t>
            </w:r>
            <w:r>
              <w:rPr>
                <w:rFonts w:hint="eastAsia"/>
              </w:rPr>
              <w:t>数据网络中一致和质量保证的</w:t>
            </w:r>
            <w:r>
              <w:rPr>
                <w:rFonts w:hint="eastAsia"/>
              </w:rPr>
              <w:t>LCI</w:t>
            </w:r>
            <w:r>
              <w:rPr>
                <w:rFonts w:hint="eastAsia"/>
              </w:rPr>
              <w:t>数据集的池子扩大，数据的一致性应该逐步和实质性地提高，从而减少使用不够代表性的数据的需求。</w:t>
            </w:r>
          </w:p>
        </w:tc>
      </w:tr>
    </w:tbl>
    <w:p w14:paraId="49F10B6F" w14:textId="77777777" w:rsidR="00D16BE9" w:rsidRDefault="00AC4FA2">
      <w:pPr>
        <w:pStyle w:val="0"/>
        <w:ind w:firstLineChars="200" w:firstLine="422"/>
        <w:rPr>
          <w:b/>
          <w:bCs/>
        </w:rPr>
      </w:pPr>
      <w:r>
        <w:rPr>
          <w:rFonts w:hint="eastAsia"/>
          <w:b/>
          <w:bCs/>
        </w:rPr>
        <w:t>LCI</w:t>
      </w:r>
      <w:r>
        <w:rPr>
          <w:rFonts w:hint="eastAsia"/>
          <w:b/>
          <w:bCs/>
        </w:rPr>
        <w:t>与</w:t>
      </w:r>
      <w:r>
        <w:rPr>
          <w:rFonts w:hint="eastAsia"/>
          <w:b/>
          <w:bCs/>
        </w:rPr>
        <w:t>LCIA</w:t>
      </w:r>
      <w:r>
        <w:rPr>
          <w:rFonts w:hint="eastAsia"/>
          <w:b/>
          <w:bCs/>
        </w:rPr>
        <w:t>的地理关系</w:t>
      </w:r>
    </w:p>
    <w:p w14:paraId="3F50861A" w14:textId="77777777" w:rsidR="00D16BE9" w:rsidRDefault="00AC4FA2">
      <w:pPr>
        <w:pStyle w:val="0"/>
        <w:ind w:firstLineChars="200" w:firstLine="420"/>
      </w:pPr>
      <w:r>
        <w:rPr>
          <w:rFonts w:hint="eastAsia"/>
        </w:rPr>
        <w:t>上述内容涉及到过程操作的一般地理范围，但库存项目通常需要不同的区分（例如，排放到哪些环境介质）。默认的分类在单独的文件《术语和其他约定》中给出，并在</w:t>
      </w:r>
      <w:r>
        <w:rPr>
          <w:rFonts w:hint="eastAsia"/>
        </w:rPr>
        <w:t>ILCD</w:t>
      </w:r>
      <w:r>
        <w:rPr>
          <w:rFonts w:hint="eastAsia"/>
        </w:rPr>
        <w:t>参考基本流中实施。</w:t>
      </w:r>
    </w:p>
    <w:p w14:paraId="0F35790D" w14:textId="77777777" w:rsidR="00D16BE9" w:rsidRDefault="00AC4FA2">
      <w:pPr>
        <w:pStyle w:val="0"/>
        <w:ind w:firstLineChars="200" w:firstLine="420"/>
      </w:pPr>
      <w:r>
        <w:rPr>
          <w:rFonts w:hint="eastAsia"/>
        </w:rPr>
        <w:t>此外，活动关注的环境问题可能因地理环境的不同而有所变化：例如，水和建筑材料的使用通常在地方到区域尺度上提取和使用，因此在不同地区之间的相关性高度可变。影响评估和解释可能需要考虑这一点。这要求对那些根据排放地点而表现不同的基本流（例如，二</w:t>
      </w:r>
      <w:r>
        <w:rPr>
          <w:rFonts w:hint="eastAsia"/>
        </w:rPr>
        <w:lastRenderedPageBreak/>
        <w:t>氧化硫和颗粒物排放，而非二氧化碳）进行空间差异化报告。这将允许使用具有反映空间差异的资源耗竭等特征因素的影响评估方法。</w:t>
      </w:r>
    </w:p>
    <w:p w14:paraId="1171A6E4" w14:textId="77777777" w:rsidR="00D16BE9" w:rsidRDefault="00AC4FA2">
      <w:pPr>
        <w:pStyle w:val="0"/>
        <w:ind w:firstLineChars="200" w:firstLine="420"/>
      </w:pPr>
      <w:r>
        <w:rPr>
          <w:rFonts w:hint="eastAsia"/>
        </w:rPr>
        <w:t>然而，目前仅有有限的空间差异化影响评估模型（例如区分淡水和海水的排放）。在进一步的子分类、排放情况或甚至特定位置的模型和因素开发和实践测试完成之前，不鼓励在数据集库存中直</w:t>
      </w:r>
      <w:proofErr w:type="gramStart"/>
      <w:r>
        <w:rPr>
          <w:rFonts w:hint="eastAsia"/>
        </w:rPr>
        <w:t>接使用</w:t>
      </w:r>
      <w:proofErr w:type="gramEnd"/>
      <w:r>
        <w:rPr>
          <w:rFonts w:hint="eastAsia"/>
        </w:rPr>
        <w:t>空间差异化的基本流。目前，应将空间信息单独保存和记录（例如作为第二个库存集），以便在需要时能够调整数据和数据集。这也类似适用于时间特定的模型、方法和因素。</w:t>
      </w:r>
    </w:p>
    <w:p w14:paraId="501C3106" w14:textId="77777777" w:rsidR="00D16BE9" w:rsidRDefault="00AC4FA2">
      <w:pPr>
        <w:pStyle w:val="0"/>
        <w:ind w:firstLineChars="200" w:firstLine="420"/>
      </w:pPr>
      <w:r>
        <w:rPr>
          <w:rFonts w:hint="eastAsia"/>
        </w:rPr>
        <w:t>还需注意，</w:t>
      </w:r>
      <w:r>
        <w:rPr>
          <w:rFonts w:hint="eastAsia"/>
        </w:rPr>
        <w:t>LCIA</w:t>
      </w:r>
      <w:r>
        <w:rPr>
          <w:rFonts w:hint="eastAsia"/>
        </w:rPr>
        <w:t>背景</w:t>
      </w:r>
      <w:proofErr w:type="gramStart"/>
      <w:r>
        <w:rPr>
          <w:rFonts w:hint="eastAsia"/>
        </w:rPr>
        <w:t>下空间</w:t>
      </w:r>
      <w:proofErr w:type="gramEnd"/>
      <w:r>
        <w:rPr>
          <w:rFonts w:hint="eastAsia"/>
        </w:rPr>
        <w:t>差异化的具体程度和方式仍需确定，即是否按国家边界（国家）、自然地理单元或子单元（大陆和景观区）、环境子分类（例如不同类型的水体）、排放情况（例如高或低人口密度地区）或通过全球影响网格的地理坐标等进行划分。这将需要与数据可用性，特别是工业领域、</w:t>
      </w:r>
      <w:r>
        <w:rPr>
          <w:rFonts w:hint="eastAsia"/>
        </w:rPr>
        <w:t>LCI</w:t>
      </w:r>
      <w:r>
        <w:rPr>
          <w:rFonts w:hint="eastAsia"/>
        </w:rPr>
        <w:t>建模需求、审核问题以及软件和数据库管理的影响紧密协调。</w:t>
      </w:r>
    </w:p>
    <w:tbl>
      <w:tblPr>
        <w:tblStyle w:val="af6"/>
        <w:tblW w:w="0" w:type="auto"/>
        <w:tblLook w:val="04A0" w:firstRow="1" w:lastRow="0" w:firstColumn="1" w:lastColumn="0" w:noHBand="0" w:noVBand="1"/>
      </w:tblPr>
      <w:tblGrid>
        <w:gridCol w:w="8260"/>
      </w:tblGrid>
      <w:tr w:rsidR="00D16BE9" w14:paraId="788A8236" w14:textId="77777777">
        <w:tc>
          <w:tcPr>
            <w:tcW w:w="8260" w:type="dxa"/>
            <w:tcBorders>
              <w:top w:val="dotDash" w:sz="18" w:space="0" w:color="76923C" w:themeColor="accent3" w:themeShade="BF"/>
              <w:left w:val="dotDash" w:sz="18" w:space="0" w:color="76923C" w:themeColor="accent3" w:themeShade="BF"/>
              <w:bottom w:val="dotDash" w:sz="18" w:space="0" w:color="76923C" w:themeColor="accent3" w:themeShade="BF"/>
              <w:right w:val="dotDash" w:sz="18" w:space="0" w:color="76923C" w:themeColor="accent3" w:themeShade="BF"/>
            </w:tcBorders>
          </w:tcPr>
          <w:p w14:paraId="649195DC" w14:textId="77777777" w:rsidR="00D16BE9" w:rsidRDefault="00AC4FA2">
            <w:pPr>
              <w:pStyle w:val="0"/>
              <w:ind w:firstLineChars="200" w:firstLine="422"/>
              <w:jc w:val="center"/>
              <w:rPr>
                <w:b/>
                <w:bCs/>
              </w:rPr>
            </w:pPr>
            <w:r>
              <w:rPr>
                <w:rFonts w:hint="eastAsia"/>
                <w:b/>
                <w:bCs/>
              </w:rPr>
              <w:t>规定：</w:t>
            </w:r>
            <w:r>
              <w:rPr>
                <w:rFonts w:hint="eastAsia"/>
                <w:b/>
                <w:bCs/>
              </w:rPr>
              <w:t xml:space="preserve">6.8.3 </w:t>
            </w:r>
            <w:r>
              <w:rPr>
                <w:rFonts w:hint="eastAsia"/>
                <w:b/>
                <w:bCs/>
              </w:rPr>
              <w:t>地理代表性</w:t>
            </w:r>
          </w:p>
          <w:p w14:paraId="402EFB3A" w14:textId="77777777" w:rsidR="00D16BE9" w:rsidRDefault="00AC4FA2">
            <w:pPr>
              <w:pStyle w:val="0"/>
              <w:ind w:firstLineChars="200" w:firstLine="420"/>
            </w:pPr>
            <w:r>
              <w:rPr>
                <w:rFonts w:hint="eastAsia"/>
              </w:rPr>
              <w:t>适用于情况</w:t>
            </w:r>
            <w:r>
              <w:rPr>
                <w:rFonts w:hint="eastAsia"/>
              </w:rPr>
              <w:t>A</w:t>
            </w:r>
            <w:r>
              <w:rPr>
                <w:rFonts w:hint="eastAsia"/>
              </w:rPr>
              <w:t>、</w:t>
            </w:r>
            <w:r>
              <w:rPr>
                <w:rFonts w:hint="eastAsia"/>
              </w:rPr>
              <w:t>B</w:t>
            </w:r>
            <w:r>
              <w:rPr>
                <w:rFonts w:hint="eastAsia"/>
              </w:rPr>
              <w:t>和</w:t>
            </w:r>
            <w:r>
              <w:rPr>
                <w:rFonts w:hint="eastAsia"/>
              </w:rPr>
              <w:t>C</w:t>
            </w:r>
            <w:r>
              <w:rPr>
                <w:rFonts w:hint="eastAsia"/>
              </w:rPr>
              <w:t>，进行区分。</w:t>
            </w:r>
          </w:p>
          <w:p w14:paraId="6568C5E5" w14:textId="77777777" w:rsidR="00D16BE9" w:rsidRDefault="00AC4FA2">
            <w:pPr>
              <w:pStyle w:val="0"/>
              <w:ind w:firstLineChars="200" w:firstLine="420"/>
            </w:pPr>
            <w:r>
              <w:rPr>
                <w:rFonts w:hint="eastAsia"/>
              </w:rPr>
              <w:t>针对归因建模和结果建模进行区分。</w:t>
            </w:r>
          </w:p>
          <w:p w14:paraId="7F7CDC9F" w14:textId="77777777" w:rsidR="00D16BE9" w:rsidRDefault="00AC4FA2">
            <w:pPr>
              <w:pStyle w:val="0"/>
              <w:ind w:firstLineChars="200" w:firstLine="420"/>
            </w:pPr>
            <w:r>
              <w:rPr>
                <w:rFonts w:hint="eastAsia"/>
              </w:rPr>
              <w:t>完全适用于</w:t>
            </w:r>
            <w:r>
              <w:rPr>
                <w:rFonts w:hint="eastAsia"/>
              </w:rPr>
              <w:t>LCI</w:t>
            </w:r>
            <w:r>
              <w:rPr>
                <w:rFonts w:hint="eastAsia"/>
              </w:rPr>
              <w:t>结果、</w:t>
            </w:r>
            <w:r>
              <w:rPr>
                <w:rFonts w:hint="eastAsia"/>
              </w:rPr>
              <w:t>LCIA</w:t>
            </w:r>
            <w:r>
              <w:rPr>
                <w:rFonts w:hint="eastAsia"/>
              </w:rPr>
              <w:t>结果和</w:t>
            </w:r>
            <w:r>
              <w:rPr>
                <w:rFonts w:hint="eastAsia"/>
              </w:rPr>
              <w:t>LCA</w:t>
            </w:r>
            <w:r>
              <w:rPr>
                <w:rFonts w:hint="eastAsia"/>
              </w:rPr>
              <w:t>研究。对于单位过程，仅在完成系统模型的质量控制时要求。</w:t>
            </w:r>
          </w:p>
          <w:p w14:paraId="7428B852" w14:textId="77777777" w:rsidR="00D16BE9" w:rsidRDefault="00AC4FA2">
            <w:pPr>
              <w:pStyle w:val="0"/>
              <w:ind w:firstLineChars="200" w:firstLine="420"/>
            </w:pPr>
            <w:r>
              <w:rPr>
                <w:rFonts w:hint="eastAsia"/>
              </w:rPr>
              <w:t>对于</w:t>
            </w:r>
            <w:r>
              <w:rPr>
                <w:rFonts w:hint="eastAsia"/>
              </w:rPr>
              <w:t>LCI</w:t>
            </w:r>
            <w:r>
              <w:rPr>
                <w:rFonts w:hint="eastAsia"/>
              </w:rPr>
              <w:t>结果、</w:t>
            </w:r>
            <w:r>
              <w:rPr>
                <w:rFonts w:hint="eastAsia"/>
              </w:rPr>
              <w:t>LCIA</w:t>
            </w:r>
            <w:r>
              <w:rPr>
                <w:rFonts w:hint="eastAsia"/>
              </w:rPr>
              <w:t>结果、</w:t>
            </w:r>
            <w:r>
              <w:rPr>
                <w:rFonts w:hint="eastAsia"/>
              </w:rPr>
              <w:t>LCA</w:t>
            </w:r>
            <w:r>
              <w:rPr>
                <w:rFonts w:hint="eastAsia"/>
              </w:rPr>
              <w:t>研究：请注意，所有后续使用的库存数据的声明地理范围需要能够进行正确的影响评估。如果使用了非通用的影响评估（例如，按国家、地区或甚至地点区分的特征因素），则需特别仔细检查。</w:t>
            </w:r>
          </w:p>
          <w:p w14:paraId="593405AB" w14:textId="77777777" w:rsidR="00D16BE9" w:rsidRDefault="00AC4FA2">
            <w:pPr>
              <w:pStyle w:val="0"/>
              <w:ind w:firstLineChars="200" w:firstLine="420"/>
            </w:pPr>
            <w:r>
              <w:rPr>
                <w:rFonts w:hint="eastAsia"/>
              </w:rPr>
              <w:t>注意，这些规定仅在</w:t>
            </w:r>
            <w:r>
              <w:rPr>
                <w:rFonts w:hint="eastAsia"/>
              </w:rPr>
              <w:t>LCI</w:t>
            </w:r>
            <w:r>
              <w:rPr>
                <w:rFonts w:hint="eastAsia"/>
              </w:rPr>
              <w:t>阶段适用。</w:t>
            </w:r>
          </w:p>
          <w:p w14:paraId="3BCA4FE8" w14:textId="77777777" w:rsidR="00D16BE9" w:rsidRDefault="00AC4FA2">
            <w:pPr>
              <w:pStyle w:val="0"/>
              <w:ind w:firstLineChars="200" w:firstLine="420"/>
            </w:pPr>
            <w:r>
              <w:rPr>
                <w:rFonts w:hint="eastAsia"/>
              </w:rPr>
              <w:t xml:space="preserve">I) </w:t>
            </w:r>
            <w:r>
              <w:rPr>
                <w:rFonts w:hint="eastAsia"/>
              </w:rPr>
              <w:t>必须</w:t>
            </w:r>
            <w:r>
              <w:rPr>
                <w:rFonts w:hint="eastAsia"/>
              </w:rPr>
              <w:t xml:space="preserve"> - </w:t>
            </w:r>
            <w:r>
              <w:rPr>
                <w:rFonts w:hint="eastAsia"/>
                <w:b/>
                <w:bCs/>
              </w:rPr>
              <w:t>良好的地理代表性：</w:t>
            </w:r>
            <w:r>
              <w:rPr>
                <w:rFonts w:hint="eastAsia"/>
              </w:rPr>
              <w:t>整体库存数据应具有所需的地理代表性，符合研究目标（参见第</w:t>
            </w:r>
            <w:r>
              <w:rPr>
                <w:rFonts w:hint="eastAsia"/>
              </w:rPr>
              <w:t>6.9.2</w:t>
            </w:r>
            <w:r>
              <w:rPr>
                <w:rFonts w:hint="eastAsia"/>
              </w:rPr>
              <w:t>章中识别的准确性要求）。特别适用于那些在地理范围不同的</w:t>
            </w:r>
            <w:r>
              <w:rPr>
                <w:rFonts w:hint="eastAsia"/>
              </w:rPr>
              <w:t>LCI</w:t>
            </w:r>
            <w:r>
              <w:rPr>
                <w:rFonts w:hint="eastAsia"/>
              </w:rPr>
              <w:t>数据中具有相关差异的情况。</w:t>
            </w:r>
          </w:p>
          <w:p w14:paraId="5B684881" w14:textId="77777777" w:rsidR="00D16BE9" w:rsidRDefault="00AC4FA2">
            <w:pPr>
              <w:pStyle w:val="0"/>
              <w:ind w:firstLineChars="200" w:firstLine="420"/>
            </w:pPr>
            <w:r>
              <w:rPr>
                <w:rFonts w:hint="eastAsia"/>
              </w:rPr>
              <w:t xml:space="preserve">II) </w:t>
            </w:r>
            <w:r>
              <w:rPr>
                <w:rFonts w:hint="eastAsia"/>
              </w:rPr>
              <w:t>必须</w:t>
            </w:r>
            <w:r>
              <w:rPr>
                <w:rFonts w:hint="eastAsia"/>
              </w:rPr>
              <w:t xml:space="preserve"> - </w:t>
            </w:r>
            <w:r>
              <w:rPr>
                <w:rFonts w:hint="eastAsia"/>
                <w:b/>
                <w:bCs/>
              </w:rPr>
              <w:t>归因建模和结果建模的不同地理范围：</w:t>
            </w:r>
            <w:r>
              <w:rPr>
                <w:rFonts w:hint="eastAsia"/>
              </w:rPr>
              <w:t>请注意，归因建模和结果建模可能需要在背景系统中具有不同地理范围的过程</w:t>
            </w:r>
            <w:r>
              <w:rPr>
                <w:rFonts w:hint="eastAsia"/>
              </w:rPr>
              <w:t>/</w:t>
            </w:r>
            <w:r>
              <w:rPr>
                <w:rFonts w:hint="eastAsia"/>
              </w:rPr>
              <w:t>产品。但请参阅所有情况的简化规定，除了在情况</w:t>
            </w:r>
            <w:r>
              <w:rPr>
                <w:rFonts w:hint="eastAsia"/>
              </w:rPr>
              <w:t>B</w:t>
            </w:r>
            <w:r>
              <w:rPr>
                <w:rFonts w:hint="eastAsia"/>
              </w:rPr>
              <w:t>中面临“重大”变化的过程（第</w:t>
            </w:r>
            <w:r>
              <w:rPr>
                <w:rFonts w:hint="eastAsia"/>
              </w:rPr>
              <w:t>6.5.4</w:t>
            </w:r>
            <w:r>
              <w:rPr>
                <w:rFonts w:hint="eastAsia"/>
              </w:rPr>
              <w:t>章）：</w:t>
            </w:r>
            <w:r>
              <w:rPr>
                <w:rFonts w:hint="eastAsia"/>
              </w:rPr>
              <w:t>[ISO!]</w:t>
            </w:r>
          </w:p>
          <w:p w14:paraId="4AB252CE" w14:textId="77777777" w:rsidR="00D16BE9" w:rsidRDefault="00AC4FA2">
            <w:pPr>
              <w:pStyle w:val="0"/>
              <w:ind w:firstLineChars="200" w:firstLine="420"/>
            </w:pPr>
            <w:proofErr w:type="spellStart"/>
            <w:r>
              <w:rPr>
                <w:rFonts w:hint="eastAsia"/>
              </w:rPr>
              <w:t>II.a</w:t>
            </w:r>
            <w:proofErr w:type="spellEnd"/>
            <w:r>
              <w:rPr>
                <w:rFonts w:hint="eastAsia"/>
              </w:rPr>
              <w:t xml:space="preserve">) </w:t>
            </w:r>
            <w:r>
              <w:rPr>
                <w:rFonts w:hint="eastAsia"/>
                <w:b/>
                <w:bCs/>
              </w:rPr>
              <w:t>归因建模：</w:t>
            </w:r>
            <w:r>
              <w:rPr>
                <w:rFonts w:hint="eastAsia"/>
              </w:rPr>
              <w:t>应使用：</w:t>
            </w:r>
          </w:p>
          <w:p w14:paraId="361F8FCA" w14:textId="77777777" w:rsidR="00D16BE9" w:rsidRDefault="00AC4FA2">
            <w:pPr>
              <w:pStyle w:val="0"/>
              <w:ind w:firstLineChars="200" w:firstLine="420"/>
            </w:pPr>
            <w:proofErr w:type="spellStart"/>
            <w:r>
              <w:rPr>
                <w:rFonts w:hint="eastAsia"/>
              </w:rPr>
              <w:t>II.a.i</w:t>
            </w:r>
            <w:proofErr w:type="spellEnd"/>
            <w:r>
              <w:rPr>
                <w:rFonts w:hint="eastAsia"/>
              </w:rPr>
              <w:t xml:space="preserve">) </w:t>
            </w:r>
            <w:r>
              <w:rPr>
                <w:rFonts w:hint="eastAsia"/>
                <w:b/>
                <w:bCs/>
              </w:rPr>
              <w:t>前景系统：</w:t>
            </w:r>
            <w:r>
              <w:rPr>
                <w:rFonts w:hint="eastAsia"/>
              </w:rPr>
              <w:t>前景系统的场地或生产商</w:t>
            </w:r>
            <w:r>
              <w:rPr>
                <w:rFonts w:hint="eastAsia"/>
              </w:rPr>
              <w:t>/</w:t>
            </w:r>
            <w:r>
              <w:rPr>
                <w:rFonts w:hint="eastAsia"/>
              </w:rPr>
              <w:t>供应商特定数据，与背景系统连接的产品的供应商特定数据。如果在特定情况下，地理混合的通用数据被证明比现有的特定数据（特别是供应商操作的过程）更准确、精确和完整，也可以在前景系统的部分中使用。</w:t>
            </w:r>
          </w:p>
          <w:p w14:paraId="73DC01E2" w14:textId="77777777" w:rsidR="00D16BE9" w:rsidRDefault="00AC4FA2">
            <w:pPr>
              <w:pStyle w:val="0"/>
              <w:ind w:firstLineChars="200" w:firstLine="420"/>
            </w:pPr>
            <w:proofErr w:type="spellStart"/>
            <w:r>
              <w:rPr>
                <w:rFonts w:hint="eastAsia"/>
              </w:rPr>
              <w:t>II.a.ii</w:t>
            </w:r>
            <w:proofErr w:type="spellEnd"/>
            <w:r>
              <w:rPr>
                <w:rFonts w:hint="eastAsia"/>
              </w:rPr>
              <w:t xml:space="preserve">) </w:t>
            </w:r>
            <w:r>
              <w:rPr>
                <w:rFonts w:hint="eastAsia"/>
                <w:b/>
                <w:bCs/>
              </w:rPr>
              <w:t>背景系统：</w:t>
            </w:r>
            <w:r>
              <w:rPr>
                <w:rFonts w:hint="eastAsia"/>
              </w:rPr>
              <w:t>背景系统的平均市场消费混合数据。</w:t>
            </w:r>
          </w:p>
          <w:p w14:paraId="5A414292" w14:textId="77777777" w:rsidR="00D16BE9" w:rsidRDefault="00AC4FA2">
            <w:pPr>
              <w:pStyle w:val="0"/>
              <w:ind w:firstLineChars="200" w:firstLine="420"/>
            </w:pPr>
            <w:proofErr w:type="spellStart"/>
            <w:r>
              <w:rPr>
                <w:rFonts w:hint="eastAsia"/>
              </w:rPr>
              <w:t>II.b</w:t>
            </w:r>
            <w:proofErr w:type="spellEnd"/>
            <w:r>
              <w:rPr>
                <w:rFonts w:hint="eastAsia"/>
              </w:rPr>
              <w:t xml:space="preserve">) </w:t>
            </w:r>
            <w:r>
              <w:rPr>
                <w:rFonts w:hint="eastAsia"/>
                <w:b/>
                <w:bCs/>
              </w:rPr>
              <w:t>结果建模：</w:t>
            </w:r>
            <w:r>
              <w:rPr>
                <w:rFonts w:hint="eastAsia"/>
              </w:rPr>
              <w:t>应使用：</w:t>
            </w:r>
          </w:p>
          <w:p w14:paraId="14A3C477" w14:textId="77777777" w:rsidR="00D16BE9" w:rsidRDefault="00AC4FA2">
            <w:pPr>
              <w:pStyle w:val="0"/>
              <w:ind w:firstLineChars="200" w:firstLine="420"/>
            </w:pPr>
            <w:proofErr w:type="spellStart"/>
            <w:r>
              <w:rPr>
                <w:rFonts w:hint="eastAsia"/>
              </w:rPr>
              <w:t>II.b.i</w:t>
            </w:r>
            <w:proofErr w:type="spellEnd"/>
            <w:r>
              <w:rPr>
                <w:rFonts w:hint="eastAsia"/>
              </w:rPr>
              <w:t xml:space="preserve">) </w:t>
            </w:r>
            <w:r>
              <w:rPr>
                <w:rFonts w:hint="eastAsia"/>
                <w:b/>
                <w:bCs/>
              </w:rPr>
              <w:t>前景系统：</w:t>
            </w:r>
            <w:r>
              <w:rPr>
                <w:rFonts w:hint="eastAsia"/>
              </w:rPr>
              <w:t>前景系统直接控制过程的场地或生产商</w:t>
            </w:r>
            <w:r>
              <w:rPr>
                <w:rFonts w:hint="eastAsia"/>
              </w:rPr>
              <w:t>/</w:t>
            </w:r>
            <w:r>
              <w:rPr>
                <w:rFonts w:hint="eastAsia"/>
              </w:rPr>
              <w:t>供应商特定数据，以及前景系统的合同固定或计划供应链的供应商场地特定数据，以及连接前景与背景系统的产</w:t>
            </w:r>
            <w:r>
              <w:rPr>
                <w:rFonts w:hint="eastAsia"/>
              </w:rPr>
              <w:lastRenderedPageBreak/>
              <w:t>品和废物。如果在特定情况下，地理混合的通用数据被证明比现有的特定数据（特别是供应商操作的过程）更准确、精确和完整，也可以在前景系统的部分中使用。</w:t>
            </w:r>
          </w:p>
          <w:p w14:paraId="69B4D282" w14:textId="77777777" w:rsidR="00D16BE9" w:rsidRDefault="00AC4FA2">
            <w:pPr>
              <w:pStyle w:val="0"/>
              <w:ind w:firstLineChars="200" w:firstLine="420"/>
            </w:pPr>
            <w:proofErr w:type="spellStart"/>
            <w:r>
              <w:rPr>
                <w:rFonts w:hint="eastAsia"/>
              </w:rPr>
              <w:t>II.b.ii</w:t>
            </w:r>
            <w:proofErr w:type="spellEnd"/>
            <w:r>
              <w:rPr>
                <w:rFonts w:hint="eastAsia"/>
              </w:rPr>
              <w:t xml:space="preserve">) </w:t>
            </w:r>
            <w:r>
              <w:rPr>
                <w:rFonts w:hint="eastAsia"/>
                <w:b/>
                <w:bCs/>
              </w:rPr>
              <w:t>背景系统：</w:t>
            </w:r>
            <w:r>
              <w:rPr>
                <w:rFonts w:hint="eastAsia"/>
              </w:rPr>
              <w:t>根据适用的情况</w:t>
            </w:r>
            <w:r>
              <w:rPr>
                <w:rFonts w:hint="eastAsia"/>
              </w:rPr>
              <w:t>A</w:t>
            </w:r>
            <w:r>
              <w:rPr>
                <w:rFonts w:hint="eastAsia"/>
              </w:rPr>
              <w:t>、</w:t>
            </w:r>
            <w:r>
              <w:rPr>
                <w:rFonts w:hint="eastAsia"/>
              </w:rPr>
              <w:t>B</w:t>
            </w:r>
            <w:r>
              <w:rPr>
                <w:rFonts w:hint="eastAsia"/>
              </w:rPr>
              <w:t>、</w:t>
            </w:r>
            <w:r>
              <w:rPr>
                <w:rFonts w:hint="eastAsia"/>
              </w:rPr>
              <w:t>C1</w:t>
            </w:r>
            <w:r>
              <w:rPr>
                <w:rFonts w:hint="eastAsia"/>
              </w:rPr>
              <w:t>和</w:t>
            </w:r>
            <w:r>
              <w:rPr>
                <w:rFonts w:hint="eastAsia"/>
              </w:rPr>
              <w:t>C2</w:t>
            </w:r>
            <w:r>
              <w:rPr>
                <w:rFonts w:hint="eastAsia"/>
              </w:rPr>
              <w:t>，背景系统应使用短期或长期的边际地理混合数据。应根据市场条件和潜在边际过程的成本竞争力确定边际过程的地理混合。</w:t>
            </w:r>
          </w:p>
          <w:p w14:paraId="58FCB7CA" w14:textId="77777777" w:rsidR="00D16BE9" w:rsidRDefault="00AC4FA2">
            <w:pPr>
              <w:pStyle w:val="0"/>
              <w:ind w:firstLineChars="200" w:firstLine="420"/>
            </w:pPr>
            <w:r>
              <w:rPr>
                <w:rFonts w:hint="eastAsia"/>
              </w:rPr>
              <w:t>详细规定和术语</w:t>
            </w:r>
            <w:r>
              <w:rPr>
                <w:rFonts w:hint="eastAsia"/>
              </w:rPr>
              <w:t>/</w:t>
            </w:r>
            <w:r>
              <w:rPr>
                <w:rFonts w:hint="eastAsia"/>
              </w:rPr>
              <w:t>概念在第</w:t>
            </w:r>
            <w:r>
              <w:rPr>
                <w:rFonts w:hint="eastAsia"/>
              </w:rPr>
              <w:t>7.2.4</w:t>
            </w:r>
            <w:r>
              <w:rPr>
                <w:rFonts w:hint="eastAsia"/>
              </w:rPr>
              <w:t>章中给出；但请查看第</w:t>
            </w:r>
            <w:r>
              <w:rPr>
                <w:rFonts w:hint="eastAsia"/>
              </w:rPr>
              <w:t>6.5.4</w:t>
            </w:r>
            <w:r>
              <w:rPr>
                <w:rFonts w:hint="eastAsia"/>
              </w:rPr>
              <w:t>章中适用情况</w:t>
            </w:r>
            <w:r>
              <w:rPr>
                <w:rFonts w:hint="eastAsia"/>
              </w:rPr>
              <w:t>A</w:t>
            </w:r>
            <w:r>
              <w:rPr>
                <w:rFonts w:hint="eastAsia"/>
              </w:rPr>
              <w:t>、</w:t>
            </w:r>
            <w:r>
              <w:rPr>
                <w:rFonts w:hint="eastAsia"/>
              </w:rPr>
              <w:t>B</w:t>
            </w:r>
            <w:r>
              <w:rPr>
                <w:rFonts w:hint="eastAsia"/>
              </w:rPr>
              <w:t>或</w:t>
            </w:r>
            <w:r>
              <w:rPr>
                <w:rFonts w:hint="eastAsia"/>
              </w:rPr>
              <w:t>C</w:t>
            </w:r>
            <w:r>
              <w:rPr>
                <w:rFonts w:hint="eastAsia"/>
              </w:rPr>
              <w:t>的简化规定。</w:t>
            </w:r>
          </w:p>
          <w:p w14:paraId="7223B62B" w14:textId="77777777" w:rsidR="00D16BE9" w:rsidRDefault="00AC4FA2">
            <w:pPr>
              <w:pStyle w:val="0"/>
              <w:ind w:firstLineChars="200" w:firstLine="420"/>
            </w:pPr>
            <w:proofErr w:type="spellStart"/>
            <w:r>
              <w:rPr>
                <w:rFonts w:hint="eastAsia"/>
              </w:rPr>
              <w:t>II.c</w:t>
            </w:r>
            <w:proofErr w:type="spellEnd"/>
            <w:r>
              <w:rPr>
                <w:rFonts w:hint="eastAsia"/>
              </w:rPr>
              <w:t xml:space="preserve">) </w:t>
            </w:r>
            <w:r>
              <w:rPr>
                <w:rFonts w:hint="eastAsia"/>
                <w:b/>
                <w:bCs/>
              </w:rPr>
              <w:t>使用不完全代表性的数据：</w:t>
            </w:r>
            <w:r>
              <w:rPr>
                <w:rFonts w:hint="eastAsia"/>
              </w:rPr>
              <w:t>对于归因建模和结果建模，不完全的地理代表性数据仅在以下条件下可使用：</w:t>
            </w:r>
          </w:p>
          <w:p w14:paraId="5F107E24" w14:textId="77777777" w:rsidR="00D16BE9" w:rsidRDefault="00AC4FA2">
            <w:pPr>
              <w:pStyle w:val="0"/>
              <w:ind w:firstLineChars="200" w:firstLine="420"/>
            </w:pPr>
            <w:proofErr w:type="spellStart"/>
            <w:r>
              <w:rPr>
                <w:rFonts w:hint="eastAsia"/>
              </w:rPr>
              <w:t>II.c.i</w:t>
            </w:r>
            <w:proofErr w:type="spellEnd"/>
            <w:r>
              <w:rPr>
                <w:rFonts w:hint="eastAsia"/>
              </w:rPr>
              <w:t xml:space="preserve">) </w:t>
            </w:r>
            <w:r>
              <w:rPr>
                <w:rFonts w:hint="eastAsia"/>
                <w:b/>
                <w:bCs/>
              </w:rPr>
              <w:t>对于</w:t>
            </w:r>
            <w:r>
              <w:rPr>
                <w:rFonts w:hint="eastAsia"/>
                <w:b/>
                <w:bCs/>
              </w:rPr>
              <w:t>LCI</w:t>
            </w:r>
            <w:r>
              <w:rPr>
                <w:rFonts w:hint="eastAsia"/>
                <w:b/>
                <w:bCs/>
              </w:rPr>
              <w:t>和</w:t>
            </w:r>
            <w:r>
              <w:rPr>
                <w:rFonts w:hint="eastAsia"/>
                <w:b/>
                <w:bCs/>
              </w:rPr>
              <w:t>LCIA</w:t>
            </w:r>
            <w:r>
              <w:rPr>
                <w:rFonts w:hint="eastAsia"/>
                <w:b/>
                <w:bCs/>
              </w:rPr>
              <w:t>数据集</w:t>
            </w:r>
            <w:r>
              <w:rPr>
                <w:rFonts w:hint="eastAsia"/>
                <w:b/>
                <w:bCs/>
              </w:rPr>
              <w:t>/</w:t>
            </w:r>
            <w:proofErr w:type="gramStart"/>
            <w:r>
              <w:rPr>
                <w:rFonts w:hint="eastAsia"/>
                <w:b/>
                <w:bCs/>
              </w:rPr>
              <w:t>非比较</w:t>
            </w:r>
            <w:proofErr w:type="gramEnd"/>
            <w:r>
              <w:rPr>
                <w:rFonts w:hint="eastAsia"/>
                <w:b/>
                <w:bCs/>
              </w:rPr>
              <w:t>LCI/LCA</w:t>
            </w:r>
            <w:r>
              <w:rPr>
                <w:rFonts w:hint="eastAsia"/>
                <w:b/>
                <w:bCs/>
              </w:rPr>
              <w:t>研究：</w:t>
            </w:r>
            <w:r>
              <w:rPr>
                <w:rFonts w:hint="eastAsia"/>
              </w:rPr>
              <w:t>仅在不显著改变总体</w:t>
            </w:r>
            <w:r>
              <w:rPr>
                <w:rFonts w:hint="eastAsia"/>
              </w:rPr>
              <w:t>LCIA</w:t>
            </w:r>
            <w:r>
              <w:rPr>
                <w:rFonts w:hint="eastAsia"/>
              </w:rPr>
              <w:t>结果的情况下，使用不完全地理代表性数据才是合理的；否则，较低的代表性应在数据集</w:t>
            </w:r>
            <w:r>
              <w:rPr>
                <w:rFonts w:hint="eastAsia"/>
              </w:rPr>
              <w:t>/</w:t>
            </w:r>
            <w:r>
              <w:rPr>
                <w:rFonts w:hint="eastAsia"/>
              </w:rPr>
              <w:t>报告中记录。</w:t>
            </w:r>
          </w:p>
          <w:p w14:paraId="16C401EC" w14:textId="77777777" w:rsidR="00D16BE9" w:rsidRDefault="00AC4FA2">
            <w:pPr>
              <w:pStyle w:val="0"/>
              <w:ind w:firstLineChars="200" w:firstLine="420"/>
            </w:pPr>
            <w:proofErr w:type="spellStart"/>
            <w:r>
              <w:rPr>
                <w:rFonts w:hint="eastAsia"/>
              </w:rPr>
              <w:t>II.c.ii</w:t>
            </w:r>
            <w:proofErr w:type="spellEnd"/>
            <w:r>
              <w:rPr>
                <w:rFonts w:hint="eastAsia"/>
              </w:rPr>
              <w:t xml:space="preserve">) </w:t>
            </w:r>
            <w:r>
              <w:rPr>
                <w:rFonts w:hint="eastAsia"/>
                <w:b/>
                <w:bCs/>
              </w:rPr>
              <w:t>对于比较</w:t>
            </w:r>
            <w:r>
              <w:rPr>
                <w:rFonts w:hint="eastAsia"/>
                <w:b/>
                <w:bCs/>
              </w:rPr>
              <w:t>LCA</w:t>
            </w:r>
            <w:r>
              <w:rPr>
                <w:rFonts w:hint="eastAsia"/>
                <w:b/>
                <w:bCs/>
              </w:rPr>
              <w:t>研究：</w:t>
            </w:r>
            <w:r>
              <w:rPr>
                <w:rFonts w:hint="eastAsia"/>
              </w:rPr>
              <w:t>研究的结论或建议不应受到影响；否则，较低的地理代表性应在得出结论和给出建议时明确考虑。特别是，使用较少代表性的数据不应相对不利于任何竞争者的产品。</w:t>
            </w:r>
          </w:p>
        </w:tc>
      </w:tr>
    </w:tbl>
    <w:p w14:paraId="74B25CC2" w14:textId="77777777" w:rsidR="00D16BE9" w:rsidRDefault="00AC4FA2">
      <w:pPr>
        <w:pStyle w:val="affd"/>
        <w:spacing w:beforeLines="0" w:before="0" w:afterLines="0" w:after="0"/>
        <w:ind w:firstLineChars="200" w:firstLine="482"/>
        <w:rPr>
          <w:sz w:val="24"/>
          <w:szCs w:val="40"/>
        </w:rPr>
      </w:pPr>
      <w:bookmarkStart w:id="76" w:name="_Toc175603976"/>
      <w:r>
        <w:rPr>
          <w:rFonts w:hint="eastAsia"/>
          <w:sz w:val="24"/>
          <w:szCs w:val="40"/>
        </w:rPr>
        <w:lastRenderedPageBreak/>
        <w:t xml:space="preserve">6.8.4 </w:t>
      </w:r>
      <w:r>
        <w:rPr>
          <w:rFonts w:hint="eastAsia"/>
          <w:sz w:val="24"/>
          <w:szCs w:val="40"/>
        </w:rPr>
        <w:t>时间相关代表性</w:t>
      </w:r>
      <w:bookmarkEnd w:id="76"/>
    </w:p>
    <w:p w14:paraId="799D6427" w14:textId="77777777" w:rsidR="00D16BE9" w:rsidRDefault="00AC4FA2">
      <w:pPr>
        <w:pStyle w:val="0"/>
        <w:ind w:firstLineChars="200" w:firstLine="420"/>
      </w:pPr>
      <w:r>
        <w:rPr>
          <w:rFonts w:hint="eastAsia"/>
        </w:rPr>
        <w:t>（涉及</w:t>
      </w:r>
      <w:r>
        <w:rPr>
          <w:rFonts w:hint="eastAsia"/>
        </w:rPr>
        <w:t>ISO 14044:2006</w:t>
      </w:r>
      <w:r>
        <w:rPr>
          <w:rFonts w:hint="eastAsia"/>
        </w:rPr>
        <w:t>第</w:t>
      </w:r>
      <w:r>
        <w:rPr>
          <w:rFonts w:hint="eastAsia"/>
        </w:rPr>
        <w:t>4.2.3.6.2</w:t>
      </w:r>
      <w:r>
        <w:rPr>
          <w:rFonts w:hint="eastAsia"/>
        </w:rPr>
        <w:t>和</w:t>
      </w:r>
      <w:r>
        <w:rPr>
          <w:rFonts w:hint="eastAsia"/>
        </w:rPr>
        <w:t>4.3.2.1</w:t>
      </w:r>
      <w:r>
        <w:rPr>
          <w:rFonts w:hint="eastAsia"/>
        </w:rPr>
        <w:t>章）</w:t>
      </w:r>
    </w:p>
    <w:p w14:paraId="261818BE" w14:textId="77777777" w:rsidR="00D16BE9" w:rsidRDefault="00AC4FA2">
      <w:pPr>
        <w:pStyle w:val="0"/>
        <w:ind w:firstLineChars="200" w:firstLine="422"/>
        <w:rPr>
          <w:b/>
          <w:bCs/>
        </w:rPr>
      </w:pPr>
      <w:r>
        <w:rPr>
          <w:rFonts w:hint="eastAsia"/>
          <w:b/>
          <w:bCs/>
        </w:rPr>
        <w:t>介绍与概述</w:t>
      </w:r>
    </w:p>
    <w:p w14:paraId="0579EC25" w14:textId="77777777" w:rsidR="00D16BE9" w:rsidRDefault="00AC4FA2">
      <w:pPr>
        <w:pStyle w:val="0"/>
        <w:ind w:firstLineChars="200" w:firstLine="420"/>
      </w:pPr>
      <w:r>
        <w:rPr>
          <w:rFonts w:hint="eastAsia"/>
        </w:rPr>
        <w:t>技术随着时间而变化。</w:t>
      </w:r>
      <w:r>
        <w:rPr>
          <w:rFonts w:hint="eastAsia"/>
        </w:rPr>
        <w:t>10</w:t>
      </w:r>
      <w:r>
        <w:rPr>
          <w:rFonts w:hint="eastAsia"/>
        </w:rPr>
        <w:t>年前的最佳技术今天可能只是平均水平，或者在技术进步迅速的领域（如</w:t>
      </w:r>
      <w:r>
        <w:rPr>
          <w:rFonts w:hint="eastAsia"/>
        </w:rPr>
        <w:t>IT</w:t>
      </w:r>
      <w:r>
        <w:rPr>
          <w:rFonts w:hint="eastAsia"/>
        </w:rPr>
        <w:t>、太阳能电池系统等）已经过时。</w:t>
      </w:r>
      <w:r>
        <w:rPr>
          <w:rFonts w:hint="eastAsia"/>
        </w:rPr>
        <w:t>10</w:t>
      </w:r>
      <w:r>
        <w:rPr>
          <w:rFonts w:hint="eastAsia"/>
        </w:rPr>
        <w:t>年前的平均技术可能已经停用，或仅</w:t>
      </w:r>
      <w:proofErr w:type="gramStart"/>
      <w:r>
        <w:rPr>
          <w:rFonts w:hint="eastAsia"/>
        </w:rPr>
        <w:t>占当前</w:t>
      </w:r>
      <w:proofErr w:type="gramEnd"/>
      <w:r>
        <w:rPr>
          <w:rFonts w:hint="eastAsia"/>
        </w:rPr>
        <w:t>市场混合的很小份额，除非是在长期运行的生产设施（如许多基础材料、电厂等）中。因此，时间代表性与技术代表性密切相关。</w:t>
      </w:r>
    </w:p>
    <w:p w14:paraId="316506FB" w14:textId="77777777" w:rsidR="00D16BE9" w:rsidRDefault="00AC4FA2">
      <w:pPr>
        <w:pStyle w:val="0"/>
        <w:ind w:firstLineChars="200" w:firstLine="420"/>
      </w:pPr>
      <w:r>
        <w:rPr>
          <w:rFonts w:hint="eastAsia"/>
        </w:rPr>
        <w:t>一个过程或系统的库存要能代表某个特定时间背景（例如当前或近期未来情况、“</w:t>
      </w:r>
      <w:r>
        <w:rPr>
          <w:rFonts w:hint="eastAsia"/>
        </w:rPr>
        <w:t>2025</w:t>
      </w:r>
      <w:r>
        <w:rPr>
          <w:rFonts w:hint="eastAsia"/>
        </w:rPr>
        <w:t>年”或作为基准情景的“</w:t>
      </w:r>
      <w:r>
        <w:rPr>
          <w:rFonts w:hint="eastAsia"/>
        </w:rPr>
        <w:t>1990</w:t>
      </w:r>
      <w:r>
        <w:rPr>
          <w:rFonts w:hint="eastAsia"/>
        </w:rPr>
        <w:t>年”），应基于充分适当的数据。这一点对于对整体环境影响量化最重要的贡献者尤其重要。请注意，所用数据的时间代表性也应与预期应用保持一致。</w:t>
      </w:r>
    </w:p>
    <w:p w14:paraId="0BC9A63A" w14:textId="77777777" w:rsidR="00D16BE9" w:rsidRDefault="00AC4FA2">
      <w:pPr>
        <w:pStyle w:val="0"/>
        <w:ind w:firstLineChars="200" w:firstLine="422"/>
        <w:rPr>
          <w:b/>
          <w:bCs/>
        </w:rPr>
      </w:pPr>
      <w:r>
        <w:rPr>
          <w:rFonts w:hint="eastAsia"/>
          <w:b/>
          <w:bCs/>
        </w:rPr>
        <w:t>系统级别的代表年份</w:t>
      </w:r>
    </w:p>
    <w:p w14:paraId="51FAA6C8" w14:textId="77777777" w:rsidR="00D16BE9" w:rsidRDefault="00AC4FA2">
      <w:pPr>
        <w:pStyle w:val="0"/>
        <w:ind w:firstLineChars="200" w:firstLine="420"/>
      </w:pPr>
      <w:r>
        <w:rPr>
          <w:rFonts w:hint="eastAsia"/>
        </w:rPr>
        <w:t>系统数据集的代表年份并不总是可以直接确定：单个数据值即使是单位过程的，也可能来自不同的来源和年份。在更高的层面上，系统中结合的单位过程数据集通常代表不同的年份。数据</w:t>
      </w:r>
      <w:proofErr w:type="gramStart"/>
      <w:r>
        <w:rPr>
          <w:rFonts w:hint="eastAsia"/>
        </w:rPr>
        <w:t>集代表</w:t>
      </w:r>
      <w:proofErr w:type="gramEnd"/>
      <w:r>
        <w:rPr>
          <w:rFonts w:hint="eastAsia"/>
        </w:rPr>
        <w:t>哪个年份需要通过查看主要贡献数据（对于单位过程）或单位过程（对于</w:t>
      </w:r>
      <w:r>
        <w:rPr>
          <w:rFonts w:hint="eastAsia"/>
        </w:rPr>
        <w:t>LCI</w:t>
      </w:r>
      <w:r>
        <w:rPr>
          <w:rFonts w:hint="eastAsia"/>
        </w:rPr>
        <w:t>结果）的不同年龄来确定。根据它们的贡献和年龄，以及不同技术</w:t>
      </w:r>
      <w:r>
        <w:rPr>
          <w:rFonts w:hint="eastAsia"/>
        </w:rPr>
        <w:t>/</w:t>
      </w:r>
      <w:r>
        <w:rPr>
          <w:rFonts w:hint="eastAsia"/>
        </w:rPr>
        <w:t>方法的变化速度，专家判断可以提供最佳代表年份。图</w:t>
      </w:r>
      <w:r>
        <w:rPr>
          <w:rFonts w:hint="eastAsia"/>
        </w:rPr>
        <w:t>27</w:t>
      </w:r>
      <w:r>
        <w:rPr>
          <w:rFonts w:hint="eastAsia"/>
        </w:rPr>
        <w:t>说明了这一概念。</w:t>
      </w:r>
    </w:p>
    <w:tbl>
      <w:tblPr>
        <w:tblStyle w:val="af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E5B8B7" w:themeFill="accent2" w:themeFillTint="66"/>
        <w:tblLook w:val="04A0" w:firstRow="1" w:lastRow="0" w:firstColumn="1" w:lastColumn="0" w:noHBand="0" w:noVBand="1"/>
      </w:tblPr>
      <w:tblGrid>
        <w:gridCol w:w="8296"/>
      </w:tblGrid>
      <w:tr w:rsidR="00D16BE9" w14:paraId="7F26E87F" w14:textId="77777777">
        <w:tc>
          <w:tcPr>
            <w:tcW w:w="8296" w:type="dxa"/>
            <w:shd w:val="clear" w:color="auto" w:fill="E5B8B7" w:themeFill="accent2" w:themeFillTint="66"/>
          </w:tcPr>
          <w:p w14:paraId="17DD2AD7" w14:textId="77777777" w:rsidR="00D16BE9" w:rsidRDefault="00AC4FA2">
            <w:pPr>
              <w:pStyle w:val="0"/>
              <w:ind w:firstLineChars="200" w:firstLine="420"/>
            </w:pPr>
            <w:r>
              <w:rPr>
                <w:rFonts w:hint="eastAsia"/>
              </w:rPr>
              <w:t>常见错误：误导性</w:t>
            </w:r>
            <w:r>
              <w:rPr>
                <w:rFonts w:hint="eastAsia"/>
              </w:rPr>
              <w:t>/</w:t>
            </w:r>
            <w:r>
              <w:rPr>
                <w:rFonts w:hint="eastAsia"/>
              </w:rPr>
              <w:t>错误使用“时间代表性”</w:t>
            </w:r>
          </w:p>
          <w:p w14:paraId="1AC127F7" w14:textId="77777777" w:rsidR="00D16BE9" w:rsidRDefault="00AC4FA2">
            <w:pPr>
              <w:pStyle w:val="0"/>
              <w:ind w:firstLineChars="200" w:firstLine="420"/>
            </w:pPr>
            <w:r>
              <w:rPr>
                <w:rFonts w:hint="eastAsia"/>
              </w:rPr>
              <w:t>重要的是要注意，时间代表性</w:t>
            </w:r>
            <w:proofErr w:type="gramStart"/>
            <w:r>
              <w:rPr>
                <w:rFonts w:hint="eastAsia"/>
              </w:rPr>
              <w:t>始终指</w:t>
            </w:r>
            <w:proofErr w:type="gramEnd"/>
            <w:r>
              <w:rPr>
                <w:rFonts w:hint="eastAsia"/>
              </w:rPr>
              <w:t>的是实际所代表和确定的时间，例如通过测量得出的时间，而不是使用的二手数据来源的出版时间或单位过程或</w:t>
            </w:r>
            <w:r>
              <w:rPr>
                <w:rFonts w:hint="eastAsia"/>
              </w:rPr>
              <w:t>LCI</w:t>
            </w:r>
            <w:r>
              <w:rPr>
                <w:rFonts w:hint="eastAsia"/>
              </w:rPr>
              <w:t>结果的建模</w:t>
            </w:r>
            <w:r>
              <w:rPr>
                <w:rFonts w:hint="eastAsia"/>
              </w:rPr>
              <w:t>/</w:t>
            </w:r>
            <w:r>
              <w:rPr>
                <w:rFonts w:hint="eastAsia"/>
              </w:rPr>
              <w:t>计算年</w:t>
            </w:r>
            <w:r>
              <w:rPr>
                <w:rFonts w:hint="eastAsia"/>
              </w:rPr>
              <w:lastRenderedPageBreak/>
              <w:t>份。在</w:t>
            </w:r>
            <w:r>
              <w:rPr>
                <w:rFonts w:hint="eastAsia"/>
              </w:rPr>
              <w:t>LCA</w:t>
            </w:r>
            <w:r>
              <w:rPr>
                <w:rFonts w:hint="eastAsia"/>
              </w:rPr>
              <w:t>中，常见的错误是混淆这些基本不同的时间信息，包括在声明分发的</w:t>
            </w:r>
            <w:r>
              <w:rPr>
                <w:rFonts w:hint="eastAsia"/>
              </w:rPr>
              <w:t>LCI</w:t>
            </w:r>
            <w:r>
              <w:rPr>
                <w:rFonts w:hint="eastAsia"/>
              </w:rPr>
              <w:t>数据集的时间代表性时的误导性做法。</w:t>
            </w:r>
          </w:p>
        </w:tc>
      </w:tr>
    </w:tbl>
    <w:p w14:paraId="12B25211" w14:textId="77777777" w:rsidR="00D16BE9" w:rsidRDefault="00AC4FA2">
      <w:pPr>
        <w:pStyle w:val="0"/>
        <w:ind w:firstLineChars="200" w:firstLine="420"/>
      </w:pPr>
      <w:r>
        <w:rPr>
          <w:rFonts w:hint="eastAsia"/>
        </w:rPr>
        <w:lastRenderedPageBreak/>
        <w:t>反映技术发展速度的前述内容，几年的数据仍可能足够具有代表性。因此，数据集应标示一个“过期年份”，此年份之后数据通常需要修订，如果使用了这样的数据，其时间代表性低于声明值，需评估对结果、结论和建议的影响。</w:t>
      </w:r>
    </w:p>
    <w:p w14:paraId="5E030873" w14:textId="77777777" w:rsidR="00D16BE9" w:rsidRDefault="00AC4FA2">
      <w:pPr>
        <w:pStyle w:val="0"/>
        <w:ind w:firstLineChars="200" w:firstLine="422"/>
        <w:rPr>
          <w:b/>
          <w:bCs/>
        </w:rPr>
      </w:pPr>
      <w:r>
        <w:rPr>
          <w:rFonts w:hint="eastAsia"/>
          <w:b/>
          <w:bCs/>
        </w:rPr>
        <w:t>年内和日内变化</w:t>
      </w:r>
    </w:p>
    <w:p w14:paraId="35681F69" w14:textId="77777777" w:rsidR="00D16BE9" w:rsidRDefault="00AC4FA2">
      <w:pPr>
        <w:pStyle w:val="0"/>
        <w:ind w:firstLineChars="200" w:firstLine="420"/>
      </w:pPr>
      <w:r>
        <w:rPr>
          <w:rFonts w:hint="eastAsia"/>
        </w:rPr>
        <w:t>另一个时间方面是数据在一年（尤其是冷热季节）和一天（白天</w:t>
      </w:r>
      <w:r>
        <w:rPr>
          <w:rFonts w:hint="eastAsia"/>
        </w:rPr>
        <w:t>/</w:t>
      </w:r>
      <w:r>
        <w:rPr>
          <w:rFonts w:hint="eastAsia"/>
        </w:rPr>
        <w:t>夜晚）中的差异。需根据研究目标检查是否需要年内或日内特定数据（如夜间电力基荷数据用于电动车充电）。</w:t>
      </w:r>
    </w:p>
    <w:p w14:paraId="7689CDBE" w14:textId="77777777" w:rsidR="00D16BE9" w:rsidRDefault="00AC4FA2">
      <w:pPr>
        <w:pStyle w:val="0"/>
        <w:ind w:firstLineChars="200" w:firstLine="422"/>
        <w:rPr>
          <w:b/>
          <w:bCs/>
        </w:rPr>
      </w:pPr>
      <w:r>
        <w:rPr>
          <w:rFonts w:hint="eastAsia"/>
          <w:b/>
          <w:bCs/>
        </w:rPr>
        <w:t>预期应用与所需时间代表性</w:t>
      </w:r>
    </w:p>
    <w:p w14:paraId="1FA6E09F" w14:textId="77777777" w:rsidR="00D16BE9" w:rsidRDefault="00AC4FA2">
      <w:pPr>
        <w:pStyle w:val="0"/>
        <w:ind w:firstLineChars="200" w:firstLine="420"/>
      </w:pPr>
      <w:r>
        <w:rPr>
          <w:rFonts w:hint="eastAsia"/>
        </w:rPr>
        <w:t>时间相关的代表性需求受到预期应用及其对</w:t>
      </w:r>
      <w:r>
        <w:rPr>
          <w:rFonts w:hint="eastAsia"/>
        </w:rPr>
        <w:t>LCA</w:t>
      </w:r>
      <w:r>
        <w:rPr>
          <w:rFonts w:hint="eastAsia"/>
        </w:rPr>
        <w:t>结果未来有效性的要求影响。例如，支持采购和短生命周期产品的研究，使用有效期</w:t>
      </w:r>
      <w:r>
        <w:rPr>
          <w:rFonts w:hint="eastAsia"/>
        </w:rPr>
        <w:t>1</w:t>
      </w:r>
      <w:r>
        <w:rPr>
          <w:rFonts w:hint="eastAsia"/>
        </w:rPr>
        <w:t>年的数据可能足够。生态标签标准通常定期修订（如每三年），因此数据集的未来有效性需求限制在此时间范围内。针对长生命周期产品的生态设计决策可能有效</w:t>
      </w:r>
      <w:r>
        <w:rPr>
          <w:rFonts w:hint="eastAsia"/>
        </w:rPr>
        <w:t>10</w:t>
      </w:r>
      <w:r>
        <w:rPr>
          <w:rFonts w:hint="eastAsia"/>
        </w:rPr>
        <w:t>年。在极端情况下，支持长生命周期产品（如生产设施、房屋）选择的</w:t>
      </w:r>
      <w:r>
        <w:rPr>
          <w:rFonts w:hint="eastAsia"/>
        </w:rPr>
        <w:t>LCA</w:t>
      </w:r>
      <w:r>
        <w:rPr>
          <w:rFonts w:hint="eastAsia"/>
        </w:rPr>
        <w:t>，或回答战略问题的</w:t>
      </w:r>
      <w:r>
        <w:rPr>
          <w:rFonts w:hint="eastAsia"/>
        </w:rPr>
        <w:t>LCA</w:t>
      </w:r>
      <w:r>
        <w:rPr>
          <w:rFonts w:hint="eastAsia"/>
        </w:rPr>
        <w:t>，可能需要为未来</w:t>
      </w:r>
      <w:r>
        <w:rPr>
          <w:rFonts w:hint="eastAsia"/>
        </w:rPr>
        <w:t>20</w:t>
      </w:r>
      <w:r>
        <w:rPr>
          <w:rFonts w:hint="eastAsia"/>
        </w:rPr>
        <w:t>到</w:t>
      </w:r>
      <w:r>
        <w:rPr>
          <w:rFonts w:hint="eastAsia"/>
        </w:rPr>
        <w:t>30</w:t>
      </w:r>
      <w:r>
        <w:rPr>
          <w:rFonts w:hint="eastAsia"/>
        </w:rPr>
        <w:t>年提供结论和建议。因此，需使用未来相关的前景情景和背景数据，而非当前或近期的数据。</w:t>
      </w:r>
    </w:p>
    <w:p w14:paraId="6003EB22" w14:textId="77777777" w:rsidR="00D16BE9" w:rsidRDefault="00AC4FA2">
      <w:pPr>
        <w:pStyle w:val="0"/>
        <w:ind w:firstLineChars="200" w:firstLine="422"/>
        <w:rPr>
          <w:b/>
          <w:bCs/>
        </w:rPr>
      </w:pPr>
      <w:r>
        <w:rPr>
          <w:rFonts w:hint="eastAsia"/>
          <w:b/>
          <w:bCs/>
        </w:rPr>
        <w:t>未来和过去过程的时间代表性</w:t>
      </w:r>
    </w:p>
    <w:p w14:paraId="11605A1C" w14:textId="77777777" w:rsidR="00D16BE9" w:rsidRDefault="00AC4FA2">
      <w:pPr>
        <w:pStyle w:val="0"/>
        <w:ind w:firstLineChars="200" w:firstLine="420"/>
      </w:pPr>
      <w:r>
        <w:rPr>
          <w:rFonts w:hint="eastAsia"/>
        </w:rPr>
        <w:t>许多高相关性的研究（如情况</w:t>
      </w:r>
      <w:r>
        <w:rPr>
          <w:rFonts w:hint="eastAsia"/>
        </w:rPr>
        <w:t>B</w:t>
      </w:r>
      <w:r>
        <w:rPr>
          <w:rFonts w:hint="eastAsia"/>
        </w:rPr>
        <w:t>下的研究）涉及未来。长生命周期产品的生命周期过程</w:t>
      </w:r>
      <w:proofErr w:type="gramStart"/>
      <w:r>
        <w:rPr>
          <w:rFonts w:hint="eastAsia"/>
        </w:rPr>
        <w:t>和例如</w:t>
      </w:r>
      <w:proofErr w:type="gramEnd"/>
      <w:r>
        <w:rPr>
          <w:rFonts w:hint="eastAsia"/>
        </w:rPr>
        <w:t>情况</w:t>
      </w:r>
      <w:r>
        <w:rPr>
          <w:rFonts w:hint="eastAsia"/>
        </w:rPr>
        <w:t>A</w:t>
      </w:r>
      <w:r>
        <w:rPr>
          <w:rFonts w:hint="eastAsia"/>
        </w:rPr>
        <w:t>下的填埋场干预涉及不同的时间范围，包括长期未来。</w:t>
      </w:r>
    </w:p>
    <w:p w14:paraId="386DA715" w14:textId="77777777" w:rsidR="00D16BE9" w:rsidRDefault="00AC4FA2">
      <w:pPr>
        <w:pStyle w:val="0"/>
        <w:ind w:firstLineChars="200" w:firstLine="420"/>
      </w:pPr>
      <w:r>
        <w:rPr>
          <w:rFonts w:hint="eastAsia"/>
        </w:rPr>
        <w:t>通用规定：数据应尽可能具有时间代表性，任何缺乏代表性应记录并在结果解释中考虑</w:t>
      </w:r>
      <w:r>
        <w:rPr>
          <w:rStyle w:val="afb"/>
        </w:rPr>
        <w:footnoteReference w:id="104"/>
      </w:r>
      <w:r>
        <w:rPr>
          <w:rFonts w:hint="eastAsia"/>
        </w:rPr>
        <w:t>。比较研究中的有限时间代表性不应相对不利于任何竞争对手的产品。这可以按如下方式操作：</w:t>
      </w:r>
    </w:p>
    <w:p w14:paraId="61AFB255" w14:textId="77777777" w:rsidR="00D16BE9" w:rsidRDefault="00AC4FA2">
      <w:pPr>
        <w:pStyle w:val="0"/>
        <w:numPr>
          <w:ilvl w:val="0"/>
          <w:numId w:val="40"/>
        </w:numPr>
        <w:ind w:left="0" w:firstLineChars="200" w:firstLine="420"/>
      </w:pPr>
      <w:r>
        <w:rPr>
          <w:rFonts w:hint="eastAsia"/>
        </w:rPr>
        <w:t>在未来或过去</w:t>
      </w:r>
      <w:r>
        <w:rPr>
          <w:rFonts w:hint="eastAsia"/>
        </w:rPr>
        <w:t xml:space="preserve"> 5 </w:t>
      </w:r>
      <w:r>
        <w:rPr>
          <w:rFonts w:hint="eastAsia"/>
        </w:rPr>
        <w:t>年内运行的过程：</w:t>
      </w:r>
    </w:p>
    <w:p w14:paraId="2C5961B0" w14:textId="77777777" w:rsidR="00D16BE9" w:rsidRDefault="00AC4FA2">
      <w:pPr>
        <w:pStyle w:val="0"/>
        <w:ind w:firstLineChars="200" w:firstLine="420"/>
      </w:pPr>
      <w:r>
        <w:rPr>
          <w:rFonts w:hint="eastAsia"/>
        </w:rPr>
        <w:t xml:space="preserve">- </w:t>
      </w:r>
      <w:r>
        <w:rPr>
          <w:rFonts w:hint="eastAsia"/>
        </w:rPr>
        <w:t>应使用仍然有效的最新数据。如果数据已经过时（例如，在回收年份时不再充分有效），应收集或获得新的数据。</w:t>
      </w:r>
    </w:p>
    <w:p w14:paraId="7C056B9C" w14:textId="77777777" w:rsidR="00D16BE9" w:rsidRDefault="00AC4FA2">
      <w:pPr>
        <w:pStyle w:val="0"/>
        <w:numPr>
          <w:ilvl w:val="0"/>
          <w:numId w:val="40"/>
        </w:numPr>
        <w:ind w:left="0" w:firstLineChars="200" w:firstLine="420"/>
      </w:pPr>
      <w:r>
        <w:rPr>
          <w:rFonts w:hint="eastAsia"/>
        </w:rPr>
        <w:t>在未来或过去超过</w:t>
      </w:r>
      <w:r>
        <w:rPr>
          <w:rFonts w:hint="eastAsia"/>
        </w:rPr>
        <w:t xml:space="preserve"> 5 </w:t>
      </w:r>
      <w:r>
        <w:rPr>
          <w:rFonts w:hint="eastAsia"/>
        </w:rPr>
        <w:t>年的过程：</w:t>
      </w:r>
    </w:p>
    <w:p w14:paraId="76FE353B" w14:textId="77777777" w:rsidR="00D16BE9" w:rsidRDefault="00AC4FA2">
      <w:pPr>
        <w:pStyle w:val="0"/>
        <w:ind w:firstLineChars="200" w:firstLine="420"/>
      </w:pPr>
      <w:r>
        <w:rPr>
          <w:rFonts w:hint="eastAsia"/>
        </w:rPr>
        <w:t xml:space="preserve">- </w:t>
      </w:r>
      <w:r>
        <w:rPr>
          <w:rFonts w:hint="eastAsia"/>
        </w:rPr>
        <w:t>应使用完全时间相关的数据，即预测数据（或者，对于较远过去的过程：历史数据）。</w:t>
      </w:r>
    </w:p>
    <w:p w14:paraId="114D187D" w14:textId="77777777" w:rsidR="00D16BE9" w:rsidRDefault="00AC4FA2">
      <w:pPr>
        <w:pStyle w:val="0"/>
        <w:ind w:firstLineChars="200" w:firstLine="420"/>
      </w:pPr>
      <w:r>
        <w:rPr>
          <w:rFonts w:hint="eastAsia"/>
        </w:rPr>
        <w:t xml:space="preserve">- </w:t>
      </w:r>
      <w:r>
        <w:rPr>
          <w:rFonts w:hint="eastAsia"/>
        </w:rPr>
        <w:t>作为第二选择，尤其是对于归因建模，应使用最佳可用技术（</w:t>
      </w:r>
      <w:r>
        <w:rPr>
          <w:rFonts w:hint="eastAsia"/>
        </w:rPr>
        <w:t>BAT</w:t>
      </w:r>
      <w:r>
        <w:rPr>
          <w:rFonts w:hint="eastAsia"/>
        </w:rPr>
        <w:t>）</w:t>
      </w:r>
      <w:r>
        <w:rPr>
          <w:rStyle w:val="afb"/>
        </w:rPr>
        <w:footnoteReference w:id="105"/>
      </w:r>
      <w:r>
        <w:rPr>
          <w:rFonts w:hint="eastAsia"/>
        </w:rPr>
        <w:t>混合数据。</w:t>
      </w:r>
    </w:p>
    <w:p w14:paraId="55B13738" w14:textId="77777777" w:rsidR="00D16BE9" w:rsidRDefault="00AC4FA2">
      <w:pPr>
        <w:pStyle w:val="0"/>
        <w:ind w:firstLineChars="200" w:firstLine="420"/>
      </w:pPr>
      <w:r>
        <w:rPr>
          <w:rFonts w:hint="eastAsia"/>
        </w:rPr>
        <w:t xml:space="preserve">- </w:t>
      </w:r>
      <w:r>
        <w:rPr>
          <w:rFonts w:hint="eastAsia"/>
        </w:rPr>
        <w:t>作为第三选择，可以使用当前</w:t>
      </w:r>
      <w:r>
        <w:rPr>
          <w:rFonts w:hint="eastAsia"/>
        </w:rPr>
        <w:t>/</w:t>
      </w:r>
      <w:r>
        <w:rPr>
          <w:rFonts w:hint="eastAsia"/>
        </w:rPr>
        <w:t>最新可用数据，但需满足以下条件：</w:t>
      </w:r>
    </w:p>
    <w:p w14:paraId="0AA047F2" w14:textId="77777777" w:rsidR="00D16BE9" w:rsidRDefault="00AC4FA2">
      <w:pPr>
        <w:pStyle w:val="0"/>
        <w:ind w:firstLineChars="200" w:firstLine="420"/>
      </w:pPr>
      <w:r>
        <w:rPr>
          <w:rFonts w:hint="eastAsia"/>
        </w:rPr>
        <w:t xml:space="preserve">  - </w:t>
      </w:r>
      <w:r>
        <w:rPr>
          <w:rFonts w:hint="eastAsia"/>
        </w:rPr>
        <w:t>仅当使用不完全时间相关的数据不会显著改变</w:t>
      </w:r>
      <w:r>
        <w:rPr>
          <w:rFonts w:hint="eastAsia"/>
        </w:rPr>
        <w:t xml:space="preserve"> LCI/LCA </w:t>
      </w:r>
      <w:r>
        <w:rPr>
          <w:rFonts w:hint="eastAsia"/>
        </w:rPr>
        <w:t>研究的</w:t>
      </w:r>
      <w:r>
        <w:rPr>
          <w:rFonts w:hint="eastAsia"/>
        </w:rPr>
        <w:t xml:space="preserve"> LCIA </w:t>
      </w:r>
      <w:r>
        <w:rPr>
          <w:rFonts w:hint="eastAsia"/>
        </w:rPr>
        <w:t>结果时，该数据的使用才是合理的；否则，数据的时间相关性不足应予以记录。</w:t>
      </w:r>
    </w:p>
    <w:p w14:paraId="41F4D845" w14:textId="77777777" w:rsidR="00D16BE9" w:rsidRDefault="00AC4FA2">
      <w:pPr>
        <w:pStyle w:val="0"/>
        <w:ind w:firstLineChars="200" w:firstLine="420"/>
      </w:pPr>
      <w:r>
        <w:rPr>
          <w:rFonts w:hint="eastAsia"/>
        </w:rPr>
        <w:lastRenderedPageBreak/>
        <w:t xml:space="preserve">  - </w:t>
      </w:r>
      <w:r>
        <w:rPr>
          <w:rFonts w:hint="eastAsia"/>
        </w:rPr>
        <w:t>对于比较研究，研究的结论或建议不应受到影响；否则，在解释结果时应明确考虑时间相关性不足的问题。特别是，使用较少时间相关的数据不应相对不利于任何竞争者的产品。</w:t>
      </w:r>
    </w:p>
    <w:p w14:paraId="6919A23C" w14:textId="77777777" w:rsidR="00D16BE9" w:rsidRDefault="00AC4FA2">
      <w:pPr>
        <w:pStyle w:val="0"/>
        <w:ind w:firstLineChars="200" w:firstLine="420"/>
      </w:pPr>
      <w:r>
        <w:rPr>
          <w:rFonts w:hint="eastAsia"/>
        </w:rPr>
        <w:t>相关但不同于过程的时间相关性的问题是如何盘点未来的干预（例如，填埋场的排放）。另一个相关问题是碳储存和延迟排放（例如，在生物</w:t>
      </w:r>
      <w:proofErr w:type="gramStart"/>
      <w:r>
        <w:rPr>
          <w:rFonts w:hint="eastAsia"/>
        </w:rPr>
        <w:t>基产品</w:t>
      </w:r>
      <w:proofErr w:type="gramEnd"/>
      <w:r>
        <w:rPr>
          <w:rFonts w:hint="eastAsia"/>
        </w:rPr>
        <w:t>或长期存在的产品中）。这两个主题在第</w:t>
      </w:r>
      <w:r>
        <w:rPr>
          <w:rFonts w:hint="eastAsia"/>
        </w:rPr>
        <w:t xml:space="preserve"> 7.4.3.7 </w:t>
      </w:r>
      <w:r>
        <w:rPr>
          <w:rFonts w:hint="eastAsia"/>
        </w:rPr>
        <w:t>章中进行了讨论并提供了指导。</w:t>
      </w:r>
    </w:p>
    <w:tbl>
      <w:tblPr>
        <w:tblStyle w:val="af6"/>
        <w:tblW w:w="0" w:type="auto"/>
        <w:tblLook w:val="04A0" w:firstRow="1" w:lastRow="0" w:firstColumn="1" w:lastColumn="0" w:noHBand="0" w:noVBand="1"/>
      </w:tblPr>
      <w:tblGrid>
        <w:gridCol w:w="8260"/>
      </w:tblGrid>
      <w:tr w:rsidR="00D16BE9" w14:paraId="0C5B4B32" w14:textId="77777777">
        <w:tc>
          <w:tcPr>
            <w:tcW w:w="8260" w:type="dxa"/>
            <w:tcBorders>
              <w:top w:val="dotDash" w:sz="18" w:space="0" w:color="76923C" w:themeColor="accent3" w:themeShade="BF"/>
              <w:left w:val="dotDash" w:sz="18" w:space="0" w:color="76923C" w:themeColor="accent3" w:themeShade="BF"/>
              <w:bottom w:val="dotDash" w:sz="18" w:space="0" w:color="76923C" w:themeColor="accent3" w:themeShade="BF"/>
              <w:right w:val="dotDash" w:sz="18" w:space="0" w:color="76923C" w:themeColor="accent3" w:themeShade="BF"/>
            </w:tcBorders>
          </w:tcPr>
          <w:p w14:paraId="1771C977" w14:textId="77777777" w:rsidR="00D16BE9" w:rsidRDefault="00AC4FA2">
            <w:pPr>
              <w:pStyle w:val="0"/>
              <w:ind w:firstLineChars="200" w:firstLine="422"/>
              <w:rPr>
                <w:b/>
                <w:bCs/>
              </w:rPr>
            </w:pPr>
            <w:r>
              <w:rPr>
                <w:rFonts w:hint="eastAsia"/>
                <w:b/>
                <w:bCs/>
              </w:rPr>
              <w:t>规定：</w:t>
            </w:r>
            <w:r>
              <w:rPr>
                <w:rFonts w:hint="eastAsia"/>
                <w:b/>
                <w:bCs/>
              </w:rPr>
              <w:t xml:space="preserve">6.8.4 </w:t>
            </w:r>
            <w:r>
              <w:rPr>
                <w:rFonts w:hint="eastAsia"/>
                <w:b/>
                <w:bCs/>
              </w:rPr>
              <w:t>时间相关的代表性</w:t>
            </w:r>
          </w:p>
          <w:p w14:paraId="034AA2C4" w14:textId="77777777" w:rsidR="00D16BE9" w:rsidRDefault="00AC4FA2">
            <w:pPr>
              <w:pStyle w:val="0"/>
              <w:ind w:firstLineChars="200" w:firstLine="420"/>
            </w:pPr>
            <w:r>
              <w:rPr>
                <w:rFonts w:hint="eastAsia"/>
              </w:rPr>
              <w:t>适用于</w:t>
            </w:r>
            <w:r>
              <w:rPr>
                <w:rFonts w:hint="eastAsia"/>
              </w:rPr>
              <w:t xml:space="preserve"> LCI </w:t>
            </w:r>
            <w:r>
              <w:rPr>
                <w:rFonts w:hint="eastAsia"/>
              </w:rPr>
              <w:t>结果、</w:t>
            </w:r>
            <w:r>
              <w:rPr>
                <w:rFonts w:hint="eastAsia"/>
              </w:rPr>
              <w:t xml:space="preserve">LCIA </w:t>
            </w:r>
            <w:r>
              <w:rPr>
                <w:rFonts w:hint="eastAsia"/>
              </w:rPr>
              <w:t>结果和</w:t>
            </w:r>
            <w:r>
              <w:rPr>
                <w:rFonts w:hint="eastAsia"/>
              </w:rPr>
              <w:t xml:space="preserve"> LCA </w:t>
            </w:r>
            <w:r>
              <w:rPr>
                <w:rFonts w:hint="eastAsia"/>
              </w:rPr>
              <w:t>研究。对于单元过程，仅在完成系统模型时需要进行质量控制。</w:t>
            </w:r>
            <w:r>
              <w:rPr>
                <w:rFonts w:hint="eastAsia"/>
              </w:rPr>
              <w:t xml:space="preserve">  </w:t>
            </w:r>
          </w:p>
          <w:p w14:paraId="6152E615" w14:textId="77777777" w:rsidR="00D16BE9" w:rsidRDefault="00AC4FA2">
            <w:pPr>
              <w:pStyle w:val="0"/>
              <w:ind w:firstLineChars="200" w:firstLine="420"/>
            </w:pPr>
            <w:r>
              <w:rPr>
                <w:rFonts w:hint="eastAsia"/>
              </w:rPr>
              <w:t>请注意，这些规定仅在</w:t>
            </w:r>
            <w:r>
              <w:rPr>
                <w:rFonts w:hint="eastAsia"/>
              </w:rPr>
              <w:t xml:space="preserve"> LCI </w:t>
            </w:r>
            <w:r>
              <w:rPr>
                <w:rFonts w:hint="eastAsia"/>
              </w:rPr>
              <w:t>阶段适用。</w:t>
            </w:r>
          </w:p>
          <w:p w14:paraId="4451AC44" w14:textId="77777777" w:rsidR="00D16BE9" w:rsidRDefault="00AC4FA2">
            <w:pPr>
              <w:pStyle w:val="0"/>
              <w:ind w:firstLineChars="200" w:firstLine="420"/>
            </w:pPr>
            <w:r>
              <w:rPr>
                <w:rFonts w:hint="eastAsia"/>
              </w:rPr>
              <w:t xml:space="preserve">I) </w:t>
            </w:r>
            <w:r>
              <w:rPr>
                <w:rFonts w:hint="eastAsia"/>
              </w:rPr>
              <w:t>必须</w:t>
            </w:r>
            <w:r>
              <w:rPr>
                <w:rFonts w:hint="eastAsia"/>
              </w:rPr>
              <w:t xml:space="preserve"> - </w:t>
            </w:r>
            <w:r>
              <w:rPr>
                <w:rFonts w:hint="eastAsia"/>
                <w:b/>
                <w:bCs/>
              </w:rPr>
              <w:t>良好的时间相关代表性：</w:t>
            </w:r>
            <w:r>
              <w:rPr>
                <w:rFonts w:hint="eastAsia"/>
              </w:rPr>
              <w:t>要求整体库存数据应具有符合研究目标的时间相关代表性（见第</w:t>
            </w:r>
            <w:r>
              <w:rPr>
                <w:rFonts w:hint="eastAsia"/>
              </w:rPr>
              <w:t xml:space="preserve"> 6.9.2 </w:t>
            </w:r>
            <w:r>
              <w:rPr>
                <w:rFonts w:hint="eastAsia"/>
              </w:rPr>
              <w:t>章中的准确性要求）。这在</w:t>
            </w:r>
            <w:r>
              <w:rPr>
                <w:rFonts w:hint="eastAsia"/>
              </w:rPr>
              <w:t xml:space="preserve"> LCI </w:t>
            </w:r>
            <w:r>
              <w:rPr>
                <w:rFonts w:hint="eastAsia"/>
              </w:rPr>
              <w:t>数据在不同时间背景下存在相关差异时尤其重要。</w:t>
            </w:r>
          </w:p>
          <w:p w14:paraId="0C4A881E" w14:textId="77777777" w:rsidR="00D16BE9" w:rsidRDefault="00AC4FA2">
            <w:pPr>
              <w:pStyle w:val="0"/>
              <w:ind w:firstLineChars="200" w:firstLine="420"/>
            </w:pPr>
            <w:r>
              <w:rPr>
                <w:rFonts w:hint="eastAsia"/>
              </w:rPr>
              <w:t>说明：过程或系统的表示年份必须反映实际的表示时间，而不是数据</w:t>
            </w:r>
            <w:proofErr w:type="gramStart"/>
            <w:r>
              <w:rPr>
                <w:rFonts w:hint="eastAsia"/>
              </w:rPr>
              <w:t>集计算</w:t>
            </w:r>
            <w:proofErr w:type="gramEnd"/>
            <w:r>
              <w:rPr>
                <w:rFonts w:hint="eastAsia"/>
              </w:rPr>
              <w:t>或出版的年份。</w:t>
            </w:r>
          </w:p>
          <w:p w14:paraId="2254B174" w14:textId="77777777" w:rsidR="00D16BE9" w:rsidRDefault="00AC4FA2">
            <w:pPr>
              <w:pStyle w:val="0"/>
              <w:ind w:firstLineChars="200" w:firstLine="420"/>
            </w:pPr>
            <w:r>
              <w:rPr>
                <w:rFonts w:hint="eastAsia"/>
              </w:rPr>
              <w:t xml:space="preserve">II) </w:t>
            </w:r>
            <w:r>
              <w:rPr>
                <w:rFonts w:hint="eastAsia"/>
              </w:rPr>
              <w:t>必须</w:t>
            </w:r>
            <w:r>
              <w:rPr>
                <w:rFonts w:hint="eastAsia"/>
              </w:rPr>
              <w:t xml:space="preserve"> - </w:t>
            </w:r>
            <w:r>
              <w:rPr>
                <w:rFonts w:hint="eastAsia"/>
                <w:b/>
                <w:bCs/>
              </w:rPr>
              <w:t>特定的季节性或日间情况：</w:t>
            </w:r>
            <w:r>
              <w:rPr>
                <w:rFonts w:hint="eastAsia"/>
              </w:rPr>
              <w:t>根据研究目标和预期应用，检查数据是否需要代表特定的季节性或日间条件，如果这些条件与平均年度数据不同。</w:t>
            </w:r>
          </w:p>
          <w:p w14:paraId="26287EB7" w14:textId="77777777" w:rsidR="00D16BE9" w:rsidRDefault="00AC4FA2">
            <w:pPr>
              <w:pStyle w:val="0"/>
              <w:ind w:firstLineChars="200" w:firstLine="420"/>
            </w:pPr>
            <w:r>
              <w:rPr>
                <w:rFonts w:hint="eastAsia"/>
              </w:rPr>
              <w:t xml:space="preserve">III) </w:t>
            </w:r>
            <w:r>
              <w:rPr>
                <w:rFonts w:hint="eastAsia"/>
              </w:rPr>
              <w:t>应</w:t>
            </w:r>
            <w:r>
              <w:rPr>
                <w:rFonts w:hint="eastAsia"/>
              </w:rPr>
              <w:t xml:space="preserve"> - </w:t>
            </w:r>
            <w:r>
              <w:rPr>
                <w:rFonts w:hint="eastAsia"/>
                <w:b/>
                <w:bCs/>
              </w:rPr>
              <w:t>未来过程的时间相关代表性：</w:t>
            </w:r>
            <w:r>
              <w:rPr>
                <w:rFonts w:hint="eastAsia"/>
              </w:rPr>
              <w:t>对于在研究时间点之前或之后超过</w:t>
            </w:r>
            <w:r>
              <w:rPr>
                <w:rFonts w:hint="eastAsia"/>
              </w:rPr>
              <w:t xml:space="preserve"> 5 </w:t>
            </w:r>
            <w:r>
              <w:rPr>
                <w:rFonts w:hint="eastAsia"/>
              </w:rPr>
              <w:t>年的过程（例如长期产品的使用和寿命阶段，或回顾性分析），应尽可能使用完全时间相关的未来</w:t>
            </w:r>
            <w:r>
              <w:rPr>
                <w:rFonts w:hint="eastAsia"/>
              </w:rPr>
              <w:t>/</w:t>
            </w:r>
            <w:r>
              <w:rPr>
                <w:rFonts w:hint="eastAsia"/>
              </w:rPr>
              <w:t>过去情景数据。如果这不可行：</w:t>
            </w:r>
          </w:p>
          <w:p w14:paraId="7A920892" w14:textId="77777777" w:rsidR="00D16BE9" w:rsidRDefault="00AC4FA2">
            <w:pPr>
              <w:pStyle w:val="0"/>
              <w:ind w:firstLineChars="200" w:firstLine="420"/>
            </w:pPr>
            <w:r>
              <w:rPr>
                <w:rFonts w:hint="eastAsia"/>
              </w:rPr>
              <w:t xml:space="preserve">  </w:t>
            </w:r>
            <w:proofErr w:type="spellStart"/>
            <w:r>
              <w:rPr>
                <w:rFonts w:hint="eastAsia"/>
              </w:rPr>
              <w:t>III.a</w:t>
            </w:r>
            <w:proofErr w:type="spellEnd"/>
            <w:r>
              <w:rPr>
                <w:rFonts w:hint="eastAsia"/>
              </w:rPr>
              <w:t xml:space="preserve">) </w:t>
            </w:r>
            <w:r>
              <w:rPr>
                <w:rFonts w:hint="eastAsia"/>
                <w:b/>
                <w:bCs/>
              </w:rPr>
              <w:t xml:space="preserve">BAT </w:t>
            </w:r>
            <w:r>
              <w:rPr>
                <w:rFonts w:hint="eastAsia"/>
                <w:b/>
                <w:bCs/>
              </w:rPr>
              <w:t>和最新数据：</w:t>
            </w:r>
            <w:r>
              <w:rPr>
                <w:rFonts w:hint="eastAsia"/>
              </w:rPr>
              <w:t>对于归因建模和后果建模，应使用最佳可用技术（</w:t>
            </w:r>
            <w:r>
              <w:rPr>
                <w:rFonts w:hint="eastAsia"/>
              </w:rPr>
              <w:t>BAT</w:t>
            </w:r>
            <w:r>
              <w:rPr>
                <w:rFonts w:hint="eastAsia"/>
              </w:rPr>
              <w:t>）混合数据作为第二选择，如果</w:t>
            </w:r>
            <w:r>
              <w:rPr>
                <w:rFonts w:hint="eastAsia"/>
              </w:rPr>
              <w:t xml:space="preserve"> BAT </w:t>
            </w:r>
            <w:r>
              <w:rPr>
                <w:rFonts w:hint="eastAsia"/>
              </w:rPr>
              <w:t>数据可以被认为对所需时间足够具代表性。最新数据是第三选择。</w:t>
            </w:r>
          </w:p>
          <w:p w14:paraId="4F5FBDED" w14:textId="77777777" w:rsidR="00D16BE9" w:rsidRDefault="00AC4FA2">
            <w:pPr>
              <w:pStyle w:val="0"/>
              <w:ind w:firstLineChars="200" w:firstLine="420"/>
            </w:pPr>
            <w:r>
              <w:rPr>
                <w:rFonts w:hint="eastAsia"/>
              </w:rPr>
              <w:t xml:space="preserve">  </w:t>
            </w:r>
            <w:proofErr w:type="spellStart"/>
            <w:r>
              <w:rPr>
                <w:rFonts w:hint="eastAsia"/>
              </w:rPr>
              <w:t>III.b</w:t>
            </w:r>
            <w:proofErr w:type="spellEnd"/>
            <w:r>
              <w:rPr>
                <w:rFonts w:hint="eastAsia"/>
              </w:rPr>
              <w:t xml:space="preserve">) </w:t>
            </w:r>
            <w:r>
              <w:rPr>
                <w:rFonts w:hint="eastAsia"/>
                <w:b/>
                <w:bCs/>
              </w:rPr>
              <w:t>使用不完全时间相关的数据：</w:t>
            </w:r>
            <w:r>
              <w:rPr>
                <w:rFonts w:hint="eastAsia"/>
              </w:rPr>
              <w:t xml:space="preserve"> </w:t>
            </w:r>
            <w:r>
              <w:rPr>
                <w:rFonts w:hint="eastAsia"/>
              </w:rPr>
              <w:t>仅在以下条件下可以使用不完全时间相关的数据：</w:t>
            </w:r>
          </w:p>
          <w:p w14:paraId="270614BA" w14:textId="77777777" w:rsidR="00D16BE9" w:rsidRDefault="00AC4FA2">
            <w:pPr>
              <w:pStyle w:val="0"/>
              <w:ind w:firstLineChars="200" w:firstLine="420"/>
            </w:pPr>
            <w:r>
              <w:rPr>
                <w:rFonts w:hint="eastAsia"/>
              </w:rPr>
              <w:t xml:space="preserve">    </w:t>
            </w:r>
            <w:proofErr w:type="spellStart"/>
            <w:r>
              <w:rPr>
                <w:rFonts w:hint="eastAsia"/>
              </w:rPr>
              <w:t>III.b.i</w:t>
            </w:r>
            <w:proofErr w:type="spellEnd"/>
            <w:r>
              <w:rPr>
                <w:rFonts w:hint="eastAsia"/>
              </w:rPr>
              <w:t xml:space="preserve">) </w:t>
            </w:r>
            <w:r>
              <w:rPr>
                <w:rFonts w:hint="eastAsia"/>
                <w:b/>
                <w:bCs/>
              </w:rPr>
              <w:t>对于</w:t>
            </w:r>
            <w:r>
              <w:rPr>
                <w:rFonts w:hint="eastAsia"/>
                <w:b/>
                <w:bCs/>
              </w:rPr>
              <w:t xml:space="preserve"> LCI </w:t>
            </w:r>
            <w:r>
              <w:rPr>
                <w:rFonts w:hint="eastAsia"/>
                <w:b/>
                <w:bCs/>
              </w:rPr>
              <w:t>和</w:t>
            </w:r>
            <w:r>
              <w:rPr>
                <w:rFonts w:hint="eastAsia"/>
                <w:b/>
                <w:bCs/>
              </w:rPr>
              <w:t xml:space="preserve"> LCIA </w:t>
            </w:r>
            <w:r>
              <w:rPr>
                <w:rFonts w:hint="eastAsia"/>
                <w:b/>
                <w:bCs/>
              </w:rPr>
              <w:t>数据集</w:t>
            </w:r>
            <w:r>
              <w:rPr>
                <w:rFonts w:hint="eastAsia"/>
                <w:b/>
                <w:bCs/>
              </w:rPr>
              <w:t>/</w:t>
            </w:r>
            <w:proofErr w:type="gramStart"/>
            <w:r>
              <w:rPr>
                <w:rFonts w:hint="eastAsia"/>
                <w:b/>
                <w:bCs/>
              </w:rPr>
              <w:t>非比较</w:t>
            </w:r>
            <w:proofErr w:type="gramEnd"/>
            <w:r>
              <w:rPr>
                <w:rFonts w:hint="eastAsia"/>
                <w:b/>
                <w:bCs/>
              </w:rPr>
              <w:t xml:space="preserve"> LCI/LCA </w:t>
            </w:r>
            <w:r>
              <w:rPr>
                <w:rFonts w:hint="eastAsia"/>
                <w:b/>
                <w:bCs/>
              </w:rPr>
              <w:t>研究：</w:t>
            </w:r>
            <w:r>
              <w:rPr>
                <w:rFonts w:hint="eastAsia"/>
              </w:rPr>
              <w:t xml:space="preserve"> </w:t>
            </w:r>
            <w:r>
              <w:rPr>
                <w:rFonts w:hint="eastAsia"/>
              </w:rPr>
              <w:t>仅在使用不完全时间相关的数据不会显著改变整体</w:t>
            </w:r>
            <w:r>
              <w:rPr>
                <w:rFonts w:hint="eastAsia"/>
              </w:rPr>
              <w:t xml:space="preserve"> LCIA </w:t>
            </w:r>
            <w:r>
              <w:rPr>
                <w:rFonts w:hint="eastAsia"/>
              </w:rPr>
              <w:t>结果时，才可以使用这些数据；否则，应在数据集</w:t>
            </w:r>
            <w:r>
              <w:rPr>
                <w:rFonts w:hint="eastAsia"/>
              </w:rPr>
              <w:t>/</w:t>
            </w:r>
            <w:r>
              <w:rPr>
                <w:rFonts w:hint="eastAsia"/>
              </w:rPr>
              <w:t>报告中记录所获得的较低时间相关性。</w:t>
            </w:r>
          </w:p>
          <w:p w14:paraId="2F55DF11" w14:textId="77777777" w:rsidR="00D16BE9" w:rsidRDefault="00AC4FA2">
            <w:pPr>
              <w:pStyle w:val="0"/>
              <w:ind w:firstLineChars="200" w:firstLine="420"/>
            </w:pPr>
            <w:r>
              <w:rPr>
                <w:rFonts w:hint="eastAsia"/>
              </w:rPr>
              <w:t xml:space="preserve">    </w:t>
            </w:r>
            <w:proofErr w:type="spellStart"/>
            <w:r>
              <w:rPr>
                <w:rFonts w:hint="eastAsia"/>
              </w:rPr>
              <w:t>III.b.ii</w:t>
            </w:r>
            <w:proofErr w:type="spellEnd"/>
            <w:r>
              <w:rPr>
                <w:rFonts w:hint="eastAsia"/>
              </w:rPr>
              <w:t xml:space="preserve">) </w:t>
            </w:r>
            <w:r>
              <w:rPr>
                <w:rFonts w:hint="eastAsia"/>
                <w:b/>
                <w:bCs/>
              </w:rPr>
              <w:t>对于比较</w:t>
            </w:r>
            <w:r>
              <w:rPr>
                <w:rFonts w:hint="eastAsia"/>
                <w:b/>
                <w:bCs/>
              </w:rPr>
              <w:t xml:space="preserve"> LCA </w:t>
            </w:r>
            <w:r>
              <w:rPr>
                <w:rFonts w:hint="eastAsia"/>
                <w:b/>
                <w:bCs/>
              </w:rPr>
              <w:t>研究：</w:t>
            </w:r>
            <w:r>
              <w:rPr>
                <w:rFonts w:hint="eastAsia"/>
              </w:rPr>
              <w:t xml:space="preserve"> </w:t>
            </w:r>
            <w:r>
              <w:rPr>
                <w:rFonts w:hint="eastAsia"/>
              </w:rPr>
              <w:t>研究的结论或建议不应受到影响；否则，较低的时间相关性应在解释结果时明确考虑。特别是，使用较少时间相关的数据不应以相关程度相对不利于任何竞争者的产品。</w:t>
            </w:r>
            <w:r>
              <w:br/>
            </w:r>
            <w:r>
              <w:rPr>
                <w:rFonts w:hint="eastAsia"/>
              </w:rPr>
              <w:t>请注意，时间相关的盘点问题以及如何盘点碳储存和延迟排放等问题在</w:t>
            </w:r>
            <w:r>
              <w:rPr>
                <w:rFonts w:hint="eastAsia"/>
              </w:rPr>
              <w:t xml:space="preserve"> LCI </w:t>
            </w:r>
            <w:r>
              <w:rPr>
                <w:rFonts w:hint="eastAsia"/>
              </w:rPr>
              <w:t>第</w:t>
            </w:r>
            <w:r>
              <w:rPr>
                <w:rFonts w:hint="eastAsia"/>
              </w:rPr>
              <w:t xml:space="preserve"> 7.4.3.7 </w:t>
            </w:r>
            <w:r>
              <w:rPr>
                <w:rFonts w:hint="eastAsia"/>
              </w:rPr>
              <w:t>章中已作必要的讨论。</w:t>
            </w:r>
          </w:p>
        </w:tc>
      </w:tr>
    </w:tbl>
    <w:p w14:paraId="25608399" w14:textId="77777777" w:rsidR="00D16BE9" w:rsidRDefault="00AC4FA2">
      <w:pPr>
        <w:pStyle w:val="2"/>
        <w:spacing w:beforeLines="0" w:before="0" w:afterLines="0" w:after="0"/>
        <w:ind w:firstLineChars="200" w:firstLine="562"/>
      </w:pPr>
      <w:bookmarkStart w:id="77" w:name="_Toc175603977"/>
      <w:r>
        <w:rPr>
          <w:rFonts w:hint="eastAsia"/>
          <w:sz w:val="28"/>
          <w:szCs w:val="36"/>
        </w:rPr>
        <w:t xml:space="preserve">6.9 </w:t>
      </w:r>
      <w:r>
        <w:rPr>
          <w:rFonts w:hint="eastAsia"/>
          <w:sz w:val="28"/>
          <w:szCs w:val="36"/>
        </w:rPr>
        <w:t>数据和信息的类型、质量与来源</w:t>
      </w:r>
      <w:bookmarkEnd w:id="77"/>
      <w:r>
        <w:rPr>
          <w:rFonts w:hint="eastAsia"/>
          <w:sz w:val="28"/>
          <w:szCs w:val="36"/>
        </w:rPr>
        <w:t xml:space="preserve"> </w:t>
      </w:r>
      <w:r>
        <w:rPr>
          <w:rFonts w:hint="eastAsia"/>
        </w:rPr>
        <w:t xml:space="preserve"> </w:t>
      </w:r>
    </w:p>
    <w:p w14:paraId="02A55489" w14:textId="77777777" w:rsidR="00D16BE9" w:rsidRDefault="00AC4FA2">
      <w:pPr>
        <w:pStyle w:val="0"/>
        <w:ind w:firstLineChars="200" w:firstLine="420"/>
      </w:pPr>
      <w:r>
        <w:rPr>
          <w:rFonts w:hint="eastAsia"/>
        </w:rPr>
        <w:t>（参见</w:t>
      </w:r>
      <w:r>
        <w:rPr>
          <w:rFonts w:hint="eastAsia"/>
        </w:rPr>
        <w:t xml:space="preserve"> ISO 14044:2006 </w:t>
      </w:r>
      <w:r>
        <w:rPr>
          <w:rFonts w:hint="eastAsia"/>
        </w:rPr>
        <w:t>第</w:t>
      </w:r>
      <w:r>
        <w:rPr>
          <w:rFonts w:hint="eastAsia"/>
        </w:rPr>
        <w:t xml:space="preserve"> 4.2.3.6.2 </w:t>
      </w:r>
      <w:r>
        <w:rPr>
          <w:rFonts w:hint="eastAsia"/>
        </w:rPr>
        <w:t>章）</w:t>
      </w:r>
    </w:p>
    <w:p w14:paraId="1BA8B7FB" w14:textId="77777777" w:rsidR="00D16BE9" w:rsidRDefault="00AC4FA2">
      <w:pPr>
        <w:pStyle w:val="affd"/>
        <w:spacing w:beforeLines="0" w:before="0" w:afterLines="0" w:after="0"/>
        <w:ind w:firstLineChars="200" w:firstLine="482"/>
        <w:rPr>
          <w:sz w:val="24"/>
          <w:szCs w:val="40"/>
        </w:rPr>
      </w:pPr>
      <w:bookmarkStart w:id="78" w:name="_Toc175603978"/>
      <w:r>
        <w:rPr>
          <w:rFonts w:hint="eastAsia"/>
          <w:sz w:val="24"/>
          <w:szCs w:val="40"/>
        </w:rPr>
        <w:lastRenderedPageBreak/>
        <w:t xml:space="preserve">6.9.1 </w:t>
      </w:r>
      <w:r>
        <w:rPr>
          <w:rFonts w:hint="eastAsia"/>
          <w:sz w:val="24"/>
          <w:szCs w:val="40"/>
        </w:rPr>
        <w:t>引言与概述</w:t>
      </w:r>
      <w:bookmarkEnd w:id="78"/>
      <w:r>
        <w:rPr>
          <w:rFonts w:hint="eastAsia"/>
          <w:sz w:val="24"/>
          <w:szCs w:val="40"/>
        </w:rPr>
        <w:t xml:space="preserve">  </w:t>
      </w:r>
    </w:p>
    <w:p w14:paraId="32A6D21B" w14:textId="77777777" w:rsidR="00D16BE9" w:rsidRDefault="00AC4FA2">
      <w:pPr>
        <w:pStyle w:val="0"/>
        <w:ind w:firstLineChars="200" w:firstLine="420"/>
      </w:pPr>
      <w:r>
        <w:rPr>
          <w:rFonts w:hint="eastAsia"/>
        </w:rPr>
        <w:t>（参见</w:t>
      </w:r>
      <w:r>
        <w:rPr>
          <w:rFonts w:hint="eastAsia"/>
        </w:rPr>
        <w:t xml:space="preserve"> ISO 14044:2006 </w:t>
      </w:r>
      <w:r>
        <w:rPr>
          <w:rFonts w:hint="eastAsia"/>
        </w:rPr>
        <w:t>第</w:t>
      </w:r>
      <w:r>
        <w:rPr>
          <w:rFonts w:hint="eastAsia"/>
        </w:rPr>
        <w:t xml:space="preserve"> 4.2.3.6.2 </w:t>
      </w:r>
      <w:r>
        <w:rPr>
          <w:rFonts w:hint="eastAsia"/>
        </w:rPr>
        <w:t>章）</w:t>
      </w:r>
    </w:p>
    <w:p w14:paraId="44D72FF3" w14:textId="77777777" w:rsidR="00D16BE9" w:rsidRDefault="00AC4FA2">
      <w:pPr>
        <w:pStyle w:val="0"/>
        <w:ind w:firstLineChars="200" w:firstLine="420"/>
      </w:pPr>
      <w:r>
        <w:rPr>
          <w:rFonts w:hint="eastAsia"/>
        </w:rPr>
        <w:t>在初步范围定义和后续工作的准备阶段，应识别主要的数据和其他信息类型及来源。这些最初识别出的类型和来源将在数据收集、建模、影响评估和解释的迭代过程中得到更详细的说明和修订。</w:t>
      </w:r>
    </w:p>
    <w:p w14:paraId="0E574476" w14:textId="77777777" w:rsidR="00D16BE9" w:rsidRDefault="00AC4FA2">
      <w:pPr>
        <w:pStyle w:val="0"/>
        <w:ind w:firstLineChars="200" w:firstLine="420"/>
      </w:pPr>
      <w:r>
        <w:rPr>
          <w:rFonts w:hint="eastAsia"/>
        </w:rPr>
        <w:t>所需的数据和其他信息类型包括—根据交付物和研究类型—例如，库存信息、统计数据、技术过程</w:t>
      </w:r>
      <w:r>
        <w:rPr>
          <w:rFonts w:hint="eastAsia"/>
        </w:rPr>
        <w:t>/</w:t>
      </w:r>
      <w:r>
        <w:rPr>
          <w:rFonts w:hint="eastAsia"/>
        </w:rPr>
        <w:t>系统信息、市场信息、分配相关信息，以及法律和其他边界条件。请注意，</w:t>
      </w:r>
      <w:r>
        <w:rPr>
          <w:rFonts w:hint="eastAsia"/>
        </w:rPr>
        <w:t xml:space="preserve">LCIA </w:t>
      </w:r>
      <w:r>
        <w:rPr>
          <w:rFonts w:hint="eastAsia"/>
        </w:rPr>
        <w:t>方法是必需的（至少用于支持数据完整性</w:t>
      </w:r>
      <w:r>
        <w:rPr>
          <w:rFonts w:hint="eastAsia"/>
        </w:rPr>
        <w:t>/</w:t>
      </w:r>
      <w:r>
        <w:rPr>
          <w:rFonts w:hint="eastAsia"/>
        </w:rPr>
        <w:t>截断的量化）。此外，可能还需要标准化数据和加权因子。</w:t>
      </w:r>
    </w:p>
    <w:p w14:paraId="44EA2BC6" w14:textId="77777777" w:rsidR="00D16BE9" w:rsidRDefault="00AC4FA2">
      <w:pPr>
        <w:pStyle w:val="0"/>
        <w:ind w:firstLineChars="200" w:firstLine="420"/>
      </w:pPr>
      <w:r>
        <w:rPr>
          <w:rFonts w:hint="eastAsia"/>
        </w:rPr>
        <w:t>识别数据和信息需求及合适来源时，所需的整体数据质量是关键指标。这些要求直接或间接来源于</w:t>
      </w:r>
      <w:r>
        <w:rPr>
          <w:rFonts w:hint="eastAsia"/>
        </w:rPr>
        <w:t xml:space="preserve"> LCI/LCA </w:t>
      </w:r>
      <w:r>
        <w:rPr>
          <w:rFonts w:hint="eastAsia"/>
        </w:rPr>
        <w:t>研究的目标，包括完整性</w:t>
      </w:r>
      <w:r>
        <w:rPr>
          <w:rFonts w:hint="eastAsia"/>
        </w:rPr>
        <w:t>/</w:t>
      </w:r>
      <w:r>
        <w:rPr>
          <w:rFonts w:hint="eastAsia"/>
        </w:rPr>
        <w:t>截断标准（</w:t>
      </w:r>
      <w:r>
        <w:rPr>
          <w:rFonts w:hint="eastAsia"/>
        </w:rPr>
        <w:t>6.6</w:t>
      </w:r>
      <w:r>
        <w:rPr>
          <w:rFonts w:hint="eastAsia"/>
        </w:rPr>
        <w:t>）、代表性（</w:t>
      </w:r>
      <w:r>
        <w:rPr>
          <w:rFonts w:hint="eastAsia"/>
        </w:rPr>
        <w:t>6.8</w:t>
      </w:r>
      <w:r>
        <w:rPr>
          <w:rFonts w:hint="eastAsia"/>
        </w:rPr>
        <w:t>）和精确性（</w:t>
      </w:r>
      <w:r>
        <w:rPr>
          <w:rFonts w:hint="eastAsia"/>
        </w:rPr>
        <w:t>6.9.2</w:t>
      </w:r>
      <w:r>
        <w:rPr>
          <w:rFonts w:hint="eastAsia"/>
        </w:rPr>
        <w:t>）章节。方法上的适当性和一致性与本文件的各个方法相关章节有关。对于可能需要的第三方数据集，额外的质量方面涉及文档、命名规则和审查。</w:t>
      </w:r>
    </w:p>
    <w:p w14:paraId="669E1AA7" w14:textId="77777777" w:rsidR="00D16BE9" w:rsidRDefault="00AC4FA2">
      <w:pPr>
        <w:pStyle w:val="0"/>
        <w:ind w:firstLineChars="200" w:firstLine="420"/>
      </w:pPr>
      <w:r>
        <w:rPr>
          <w:rFonts w:hint="eastAsia"/>
        </w:rPr>
        <w:t>除非目标中直接规定了所需的精确度（例如，“建模高质量</w:t>
      </w:r>
      <w:r>
        <w:rPr>
          <w:rFonts w:hint="eastAsia"/>
        </w:rPr>
        <w:t xml:space="preserve"> LCI </w:t>
      </w:r>
      <w:r>
        <w:rPr>
          <w:rFonts w:hint="eastAsia"/>
        </w:rPr>
        <w:t>数据集，最大</w:t>
      </w:r>
      <w:r>
        <w:rPr>
          <w:rFonts w:hint="eastAsia"/>
        </w:rPr>
        <w:t xml:space="preserve"> XY% </w:t>
      </w:r>
      <w:r>
        <w:rPr>
          <w:rFonts w:hint="eastAsia"/>
        </w:rPr>
        <w:t>总体不确定性（或：每个单独的影响类别）”），或存在特定的先前经验，否则只能在建立生命周期初步模型之后确定库存数据的质量要求。然后在库存迭代改进的背景下进行修订（见图</w:t>
      </w:r>
      <w:r>
        <w:rPr>
          <w:rFonts w:hint="eastAsia"/>
        </w:rPr>
        <w:t xml:space="preserve"> 5</w:t>
      </w:r>
      <w:r>
        <w:rPr>
          <w:rFonts w:hint="eastAsia"/>
        </w:rPr>
        <w:t>）。</w:t>
      </w:r>
    </w:p>
    <w:p w14:paraId="5A715CB2" w14:textId="77777777" w:rsidR="00D16BE9" w:rsidRDefault="00AC4FA2">
      <w:pPr>
        <w:pStyle w:val="affd"/>
        <w:spacing w:beforeLines="0" w:before="0" w:afterLines="0" w:after="0"/>
        <w:ind w:firstLineChars="200" w:firstLine="482"/>
      </w:pPr>
      <w:bookmarkStart w:id="79" w:name="_Toc175603979"/>
      <w:r>
        <w:rPr>
          <w:rFonts w:hint="eastAsia"/>
          <w:sz w:val="24"/>
          <w:szCs w:val="40"/>
        </w:rPr>
        <w:t xml:space="preserve">6.9.2 </w:t>
      </w:r>
      <w:r>
        <w:rPr>
          <w:rFonts w:hint="eastAsia"/>
          <w:sz w:val="24"/>
          <w:szCs w:val="40"/>
        </w:rPr>
        <w:t>根据预期应用的数据质量需求</w:t>
      </w:r>
      <w:bookmarkEnd w:id="79"/>
      <w:r>
        <w:rPr>
          <w:rFonts w:hint="eastAsia"/>
        </w:rPr>
        <w:t xml:space="preserve">  </w:t>
      </w:r>
    </w:p>
    <w:p w14:paraId="49FE054F" w14:textId="77777777" w:rsidR="00D16BE9" w:rsidRDefault="00AC4FA2">
      <w:pPr>
        <w:pStyle w:val="0"/>
        <w:ind w:firstLineChars="200" w:firstLine="420"/>
      </w:pPr>
      <w:r>
        <w:rPr>
          <w:rFonts w:hint="eastAsia"/>
        </w:rPr>
        <w:t>（参见</w:t>
      </w:r>
      <w:r>
        <w:rPr>
          <w:rFonts w:hint="eastAsia"/>
        </w:rPr>
        <w:t xml:space="preserve"> ISO 14044:2006 </w:t>
      </w:r>
      <w:r>
        <w:rPr>
          <w:rFonts w:hint="eastAsia"/>
        </w:rPr>
        <w:t>第</w:t>
      </w:r>
      <w:r>
        <w:rPr>
          <w:rFonts w:hint="eastAsia"/>
        </w:rPr>
        <w:t xml:space="preserve"> 4.2.3.6.2 </w:t>
      </w:r>
      <w:r>
        <w:rPr>
          <w:rFonts w:hint="eastAsia"/>
        </w:rPr>
        <w:t>章和第</w:t>
      </w:r>
      <w:r>
        <w:rPr>
          <w:rFonts w:hint="eastAsia"/>
        </w:rPr>
        <w:t xml:space="preserve"> 4.4.2.2 </w:t>
      </w:r>
      <w:r>
        <w:rPr>
          <w:rFonts w:hint="eastAsia"/>
        </w:rPr>
        <w:t>章）</w:t>
      </w:r>
    </w:p>
    <w:p w14:paraId="311E9013" w14:textId="77777777" w:rsidR="00D16BE9" w:rsidRDefault="00AC4FA2">
      <w:pPr>
        <w:pStyle w:val="0"/>
        <w:ind w:firstLineChars="200" w:firstLine="422"/>
        <w:rPr>
          <w:b/>
          <w:bCs/>
        </w:rPr>
      </w:pPr>
      <w:r>
        <w:rPr>
          <w:rFonts w:hint="eastAsia"/>
          <w:b/>
          <w:bCs/>
        </w:rPr>
        <w:t>准确性、完整性和不确定性</w:t>
      </w:r>
      <w:r>
        <w:rPr>
          <w:rFonts w:hint="eastAsia"/>
          <w:b/>
          <w:bCs/>
        </w:rPr>
        <w:t>/</w:t>
      </w:r>
      <w:r>
        <w:rPr>
          <w:rFonts w:hint="eastAsia"/>
          <w:b/>
          <w:bCs/>
        </w:rPr>
        <w:t>精确性的相对重要性</w:t>
      </w:r>
      <w:r>
        <w:rPr>
          <w:rFonts w:hint="eastAsia"/>
          <w:b/>
          <w:bCs/>
        </w:rPr>
        <w:t xml:space="preserve">  </w:t>
      </w:r>
    </w:p>
    <w:p w14:paraId="7C8A03B6" w14:textId="77777777" w:rsidR="00D16BE9" w:rsidRDefault="00AC4FA2">
      <w:pPr>
        <w:pStyle w:val="0"/>
        <w:ind w:firstLineChars="200" w:firstLine="420"/>
      </w:pPr>
      <w:r>
        <w:rPr>
          <w:rFonts w:hint="eastAsia"/>
        </w:rPr>
        <w:t>数据质量由准确性（即代表性、方法适用性和一致性）、精确性</w:t>
      </w:r>
      <w:r>
        <w:rPr>
          <w:rFonts w:hint="eastAsia"/>
        </w:rPr>
        <w:t>/</w:t>
      </w:r>
      <w:r>
        <w:rPr>
          <w:rFonts w:hint="eastAsia"/>
        </w:rPr>
        <w:t>不确定性和库存的完整性构成</w:t>
      </w:r>
      <w:r>
        <w:rPr>
          <w:rStyle w:val="afb"/>
        </w:rPr>
        <w:footnoteReference w:id="106"/>
      </w:r>
      <w:r>
        <w:rPr>
          <w:rFonts w:hint="eastAsia"/>
        </w:rPr>
        <w:t>。所有这些因素共同决定了总体质量，通常其中最弱的因素决定（降低）了整体数据质量。一般而言，在</w:t>
      </w:r>
      <w:r>
        <w:rPr>
          <w:rFonts w:hint="eastAsia"/>
        </w:rPr>
        <w:t xml:space="preserve"> LCA </w:t>
      </w:r>
      <w:r>
        <w:rPr>
          <w:rFonts w:hint="eastAsia"/>
        </w:rPr>
        <w:t>中，相对最低的质量通常体现在代表性、方法适用性和一致性（特别是在系统层面）以及完整性上。这些方面在</w:t>
      </w:r>
      <w:r>
        <w:rPr>
          <w:rFonts w:hint="eastAsia"/>
        </w:rPr>
        <w:t xml:space="preserve"> LCA </w:t>
      </w:r>
      <w:r>
        <w:rPr>
          <w:rFonts w:hint="eastAsia"/>
        </w:rPr>
        <w:t>实践中需要最大程度的改进。此外，</w:t>
      </w:r>
      <w:r>
        <w:rPr>
          <w:rFonts w:hint="eastAsia"/>
        </w:rPr>
        <w:t xml:space="preserve">LCI </w:t>
      </w:r>
      <w:r>
        <w:rPr>
          <w:rFonts w:hint="eastAsia"/>
        </w:rPr>
        <w:t>相关的信息往往缺乏质量，例如，归因建模中的经济分配中的实际市场价格，以及在影响建模中识别边际过程时的预测市场价格。相较之下，数据的不确定性（与测量的随机不确定性相关）在实践中通常被认为相对不那么重要，尽管它不能被忽视，因为它确实可能降低其他高质量数据的质量。</w:t>
      </w:r>
    </w:p>
    <w:p w14:paraId="55BD6303" w14:textId="77777777" w:rsidR="00D16BE9" w:rsidRDefault="00AC4FA2">
      <w:pPr>
        <w:pStyle w:val="0"/>
        <w:ind w:firstLineChars="200" w:firstLine="422"/>
        <w:rPr>
          <w:b/>
          <w:bCs/>
        </w:rPr>
      </w:pPr>
      <w:r>
        <w:rPr>
          <w:rFonts w:hint="eastAsia"/>
          <w:b/>
          <w:bCs/>
        </w:rPr>
        <w:t>确定单个数据值的数据质量要求以便于聚合</w:t>
      </w:r>
      <w:r>
        <w:rPr>
          <w:rFonts w:hint="eastAsia"/>
          <w:b/>
          <w:bCs/>
        </w:rPr>
        <w:t xml:space="preserve"> LCIA </w:t>
      </w:r>
      <w:r>
        <w:rPr>
          <w:rFonts w:hint="eastAsia"/>
          <w:b/>
          <w:bCs/>
        </w:rPr>
        <w:t>结果</w:t>
      </w:r>
      <w:r>
        <w:rPr>
          <w:rFonts w:hint="eastAsia"/>
          <w:b/>
          <w:bCs/>
        </w:rPr>
        <w:t xml:space="preserve">  </w:t>
      </w:r>
    </w:p>
    <w:p w14:paraId="5D8C5AB5" w14:textId="77777777" w:rsidR="00D16BE9" w:rsidRDefault="00AC4FA2">
      <w:pPr>
        <w:pStyle w:val="0"/>
        <w:ind w:firstLineChars="200" w:firstLine="420"/>
      </w:pPr>
      <w:r>
        <w:rPr>
          <w:rFonts w:hint="eastAsia"/>
        </w:rPr>
        <w:t xml:space="preserve">LCA </w:t>
      </w:r>
      <w:r>
        <w:rPr>
          <w:rFonts w:hint="eastAsia"/>
        </w:rPr>
        <w:t>的数据质量从单个库存数据值的质量开始，甚至回溯到获得的原始数据。单个数据值和单元过程所需的整体质量通常只能从目标和相关的整体质量要求中大致推导出来：首先确定数据集或系统层面的整体质量要求。只有在此之后，这些要求才能转化为收集数据的基本流的层面。这通常只能在</w:t>
      </w:r>
      <w:r>
        <w:rPr>
          <w:rFonts w:hint="eastAsia"/>
        </w:rPr>
        <w:t xml:space="preserve"> LCA </w:t>
      </w:r>
      <w:r>
        <w:rPr>
          <w:rFonts w:hint="eastAsia"/>
        </w:rPr>
        <w:t>的第一次迭代之后完成，即最初无法完成：</w:t>
      </w:r>
    </w:p>
    <w:p w14:paraId="6C80ABD1" w14:textId="77777777" w:rsidR="00D16BE9" w:rsidRDefault="00AC4FA2">
      <w:pPr>
        <w:pStyle w:val="0"/>
        <w:ind w:firstLineChars="200" w:firstLine="420"/>
      </w:pPr>
      <w:r>
        <w:rPr>
          <w:rFonts w:hint="eastAsia"/>
        </w:rPr>
        <w:lastRenderedPageBreak/>
        <w:t>这种转换需要了解不同影响类别的基本</w:t>
      </w:r>
      <w:proofErr w:type="gramStart"/>
      <w:r>
        <w:rPr>
          <w:rFonts w:hint="eastAsia"/>
        </w:rPr>
        <w:t>流特征</w:t>
      </w:r>
      <w:proofErr w:type="gramEnd"/>
      <w:r>
        <w:rPr>
          <w:rFonts w:hint="eastAsia"/>
        </w:rPr>
        <w:t>因子，并将这些信息与库存知识结合起来。例如，气候变化可能是分析系统的重要影响。在贡献分析中，可能发现一个特定的过程由于甲烷的高排放对整体气候变化影响潜力的贡献约为</w:t>
      </w:r>
      <w:r>
        <w:rPr>
          <w:rFonts w:hint="eastAsia"/>
        </w:rPr>
        <w:t xml:space="preserve"> 95%</w:t>
      </w:r>
      <w:r>
        <w:rPr>
          <w:rFonts w:hint="eastAsia"/>
        </w:rPr>
        <w:t>。在这种情况下，对这种排放数据的高质量要求非常重要。相反，同一系统中的运输、能源转换过程等产生的</w:t>
      </w:r>
      <w:r>
        <w:rPr>
          <w:rFonts w:hint="eastAsia"/>
        </w:rPr>
        <w:t xml:space="preserve"> CO2 </w:t>
      </w:r>
      <w:r>
        <w:rPr>
          <w:rFonts w:hint="eastAsia"/>
        </w:rPr>
        <w:t>排放可能可以不那么精确，因为它们对整体影响的贡献相对较小。虽然这需要对生命周期进行初步分析，但在实践中，通常只有数量有限的排放和过程对整体影响有显著贡献。在描述的迭代方法中，正确识别并重点关注这些关键因素是关键；这在第</w:t>
      </w:r>
      <w:r>
        <w:rPr>
          <w:rFonts w:hint="eastAsia"/>
        </w:rPr>
        <w:t xml:space="preserve"> 4 </w:t>
      </w:r>
      <w:r>
        <w:rPr>
          <w:rFonts w:hint="eastAsia"/>
        </w:rPr>
        <w:t>章中有系统的描述。</w:t>
      </w:r>
    </w:p>
    <w:p w14:paraId="1F4C5781" w14:textId="77777777" w:rsidR="00D16BE9" w:rsidRDefault="00AC4FA2">
      <w:pPr>
        <w:pStyle w:val="affd"/>
        <w:spacing w:beforeLines="0" w:before="0" w:afterLines="0" w:after="0"/>
        <w:ind w:firstLineChars="200" w:firstLine="482"/>
        <w:rPr>
          <w:sz w:val="24"/>
          <w:szCs w:val="40"/>
        </w:rPr>
      </w:pPr>
      <w:bookmarkStart w:id="80" w:name="_Toc175603980"/>
      <w:r>
        <w:rPr>
          <w:rFonts w:hint="eastAsia"/>
          <w:sz w:val="24"/>
          <w:szCs w:val="40"/>
        </w:rPr>
        <w:t xml:space="preserve">6.9.3 </w:t>
      </w:r>
      <w:r>
        <w:rPr>
          <w:rFonts w:hint="eastAsia"/>
          <w:sz w:val="24"/>
          <w:szCs w:val="40"/>
        </w:rPr>
        <w:t>库存数据需求和来源</w:t>
      </w:r>
      <w:bookmarkEnd w:id="80"/>
      <w:r>
        <w:rPr>
          <w:rFonts w:hint="eastAsia"/>
          <w:sz w:val="24"/>
          <w:szCs w:val="40"/>
        </w:rPr>
        <w:t xml:space="preserve">  </w:t>
      </w:r>
    </w:p>
    <w:p w14:paraId="4EC5BCF7" w14:textId="77777777" w:rsidR="00D16BE9" w:rsidRDefault="00AC4FA2">
      <w:pPr>
        <w:pStyle w:val="0"/>
        <w:ind w:firstLineChars="200" w:firstLine="420"/>
      </w:pPr>
      <w:r>
        <w:rPr>
          <w:rFonts w:hint="eastAsia"/>
        </w:rPr>
        <w:t>（参见</w:t>
      </w:r>
      <w:r>
        <w:rPr>
          <w:rFonts w:hint="eastAsia"/>
        </w:rPr>
        <w:t xml:space="preserve"> ISO 14044:2006 </w:t>
      </w:r>
      <w:r>
        <w:rPr>
          <w:rFonts w:hint="eastAsia"/>
        </w:rPr>
        <w:t>第</w:t>
      </w:r>
      <w:r>
        <w:rPr>
          <w:rFonts w:hint="eastAsia"/>
        </w:rPr>
        <w:t xml:space="preserve"> 4.2.3.6.2 </w:t>
      </w:r>
      <w:r>
        <w:rPr>
          <w:rFonts w:hint="eastAsia"/>
        </w:rPr>
        <w:t>章）</w:t>
      </w:r>
    </w:p>
    <w:p w14:paraId="12EF260D" w14:textId="77777777" w:rsidR="00D16BE9" w:rsidRDefault="00AC4FA2">
      <w:pPr>
        <w:pStyle w:val="0"/>
        <w:ind w:firstLineChars="200" w:firstLine="422"/>
        <w:rPr>
          <w:b/>
          <w:bCs/>
        </w:rPr>
      </w:pPr>
      <w:r>
        <w:rPr>
          <w:rFonts w:hint="eastAsia"/>
          <w:b/>
          <w:bCs/>
        </w:rPr>
        <w:t>引言</w:t>
      </w:r>
      <w:r>
        <w:rPr>
          <w:rFonts w:hint="eastAsia"/>
          <w:b/>
          <w:bCs/>
        </w:rPr>
        <w:t xml:space="preserve">  </w:t>
      </w:r>
    </w:p>
    <w:p w14:paraId="7B937DC9" w14:textId="77777777" w:rsidR="00D16BE9" w:rsidRDefault="00AC4FA2">
      <w:pPr>
        <w:pStyle w:val="0"/>
        <w:ind w:firstLineChars="200" w:firstLine="420"/>
      </w:pPr>
      <w:r>
        <w:rPr>
          <w:rFonts w:hint="eastAsia"/>
        </w:rPr>
        <w:t>对于</w:t>
      </w:r>
      <w:r>
        <w:rPr>
          <w:rFonts w:hint="eastAsia"/>
        </w:rPr>
        <w:t xml:space="preserve"> LCA </w:t>
      </w:r>
      <w:r>
        <w:rPr>
          <w:rFonts w:hint="eastAsia"/>
        </w:rPr>
        <w:t>研究，通常需要两种类型的数据：</w:t>
      </w:r>
    </w:p>
    <w:p w14:paraId="644D89A5" w14:textId="77777777" w:rsidR="00D16BE9" w:rsidRDefault="00AC4FA2">
      <w:pPr>
        <w:pStyle w:val="0"/>
        <w:numPr>
          <w:ilvl w:val="0"/>
          <w:numId w:val="41"/>
        </w:numPr>
        <w:ind w:left="0" w:firstLineChars="200" w:firstLine="420"/>
      </w:pPr>
      <w:r>
        <w:rPr>
          <w:rFonts w:hint="eastAsia"/>
        </w:rPr>
        <w:t>针对一个或多个新开发过程的具体库存数据，属于前景系统；</w:t>
      </w:r>
    </w:p>
    <w:p w14:paraId="0DA66213" w14:textId="77777777" w:rsidR="00D16BE9" w:rsidRDefault="00AC4FA2">
      <w:pPr>
        <w:pStyle w:val="0"/>
        <w:numPr>
          <w:ilvl w:val="0"/>
          <w:numId w:val="41"/>
        </w:numPr>
        <w:ind w:left="0" w:firstLineChars="200" w:firstLine="420"/>
      </w:pPr>
      <w:r>
        <w:rPr>
          <w:rFonts w:hint="eastAsia"/>
        </w:rPr>
        <w:t>背景系统的平均或通用数据（用于归因建模）或边际过程的数据（用于影响建模）。</w:t>
      </w:r>
    </w:p>
    <w:p w14:paraId="430D324B" w14:textId="77777777" w:rsidR="00D16BE9" w:rsidRDefault="00AC4FA2">
      <w:pPr>
        <w:pStyle w:val="0"/>
        <w:ind w:firstLineChars="200" w:firstLine="420"/>
      </w:pPr>
      <w:r>
        <w:rPr>
          <w:rFonts w:hint="eastAsia"/>
        </w:rPr>
        <w:t>重要的是，</w:t>
      </w:r>
      <w:r>
        <w:rPr>
          <w:rFonts w:hint="eastAsia"/>
        </w:rPr>
        <w:t xml:space="preserve">LCA </w:t>
      </w:r>
      <w:r>
        <w:rPr>
          <w:rFonts w:hint="eastAsia"/>
        </w:rPr>
        <w:t>研究中使用的所有前景和背景数据在方法上必须一致，并且满足所分析系统的整体质量要求。</w:t>
      </w:r>
    </w:p>
    <w:p w14:paraId="6C4F3458" w14:textId="77777777" w:rsidR="00D16BE9" w:rsidRDefault="00AC4FA2">
      <w:pPr>
        <w:pStyle w:val="0"/>
        <w:ind w:firstLineChars="200" w:firstLine="420"/>
      </w:pPr>
      <w:r>
        <w:rPr>
          <w:rFonts w:hint="eastAsia"/>
        </w:rPr>
        <w:t>请注意，归因建模所需的过程和数据集通常不同于影响建模所需的过程和数据集。</w:t>
      </w:r>
    </w:p>
    <w:p w14:paraId="359810A6" w14:textId="77777777" w:rsidR="00D16BE9" w:rsidRDefault="00AC4FA2">
      <w:pPr>
        <w:pStyle w:val="0"/>
        <w:ind w:firstLineChars="200" w:firstLine="422"/>
        <w:rPr>
          <w:b/>
          <w:bCs/>
        </w:rPr>
      </w:pPr>
      <w:r>
        <w:rPr>
          <w:rFonts w:hint="eastAsia"/>
          <w:b/>
          <w:bCs/>
        </w:rPr>
        <w:t>主要数据（用于开发特定单元过程）</w:t>
      </w:r>
    </w:p>
    <w:p w14:paraId="25C393BD" w14:textId="77777777" w:rsidR="00D16BE9" w:rsidRDefault="00AC4FA2">
      <w:pPr>
        <w:pStyle w:val="0"/>
        <w:ind w:firstLineChars="200" w:firstLine="420"/>
      </w:pPr>
      <w:r>
        <w:rPr>
          <w:rFonts w:hint="eastAsia"/>
        </w:rPr>
        <w:t>对于特定单元过程数据，最好是对操作过程进行测量。在实际操作中，其他数据源也是有帮助的（例如用于交叉检查）或甚至是必要的（例如在数据缺失的情况下）。这些数据源包括：专利、过程工程模型、化学计量模型、过程和产品规格及测试报告、法律限制、类似过程的数据、最佳可用技术（</w:t>
      </w:r>
      <w:r>
        <w:rPr>
          <w:rFonts w:hint="eastAsia"/>
        </w:rPr>
        <w:t>BAT</w:t>
      </w:r>
      <w:r>
        <w:rPr>
          <w:rFonts w:hint="eastAsia"/>
        </w:rPr>
        <w:t>）参考文件等。</w:t>
      </w:r>
    </w:p>
    <w:p w14:paraId="5B076E8F" w14:textId="77777777" w:rsidR="00D16BE9" w:rsidRDefault="00AC4FA2">
      <w:pPr>
        <w:pStyle w:val="0"/>
        <w:ind w:firstLineChars="200" w:firstLine="420"/>
      </w:pPr>
      <w:r>
        <w:rPr>
          <w:rFonts w:hint="eastAsia"/>
        </w:rPr>
        <w:t>由于这是一个操作性和特定案例的问题，相关内容将在</w:t>
      </w:r>
      <w:r>
        <w:rPr>
          <w:rFonts w:hint="eastAsia"/>
        </w:rPr>
        <w:t xml:space="preserve"> LCI </w:t>
      </w:r>
      <w:r>
        <w:rPr>
          <w:rFonts w:hint="eastAsia"/>
        </w:rPr>
        <w:t>第</w:t>
      </w:r>
      <w:r>
        <w:rPr>
          <w:rFonts w:hint="eastAsia"/>
        </w:rPr>
        <w:t xml:space="preserve"> 7.3 </w:t>
      </w:r>
      <w:r>
        <w:rPr>
          <w:rFonts w:hint="eastAsia"/>
        </w:rPr>
        <w:t>章中讨论。</w:t>
      </w:r>
    </w:p>
    <w:p w14:paraId="472946EE" w14:textId="77777777" w:rsidR="00D16BE9" w:rsidRDefault="00AC4FA2">
      <w:pPr>
        <w:pStyle w:val="0"/>
        <w:ind w:firstLineChars="200" w:firstLine="422"/>
        <w:rPr>
          <w:b/>
          <w:bCs/>
        </w:rPr>
      </w:pPr>
      <w:r>
        <w:rPr>
          <w:rFonts w:hint="eastAsia"/>
          <w:b/>
          <w:bCs/>
        </w:rPr>
        <w:t>现有数据集（主要和次要数据）</w:t>
      </w:r>
      <w:r>
        <w:rPr>
          <w:rFonts w:hint="eastAsia"/>
          <w:b/>
          <w:bCs/>
        </w:rPr>
        <w:t xml:space="preserve"> </w:t>
      </w:r>
    </w:p>
    <w:p w14:paraId="1592F048" w14:textId="77777777" w:rsidR="00D16BE9" w:rsidRDefault="00AC4FA2">
      <w:pPr>
        <w:pStyle w:val="0"/>
        <w:ind w:firstLineChars="200" w:firstLine="420"/>
      </w:pPr>
      <w:r>
        <w:rPr>
          <w:rFonts w:hint="eastAsia"/>
        </w:rPr>
        <w:t>建议优先使用文档齐全的第三方数据集，因为良好的文档支持正确使用、质量评估，并简化审查过程。同样，对于次要背景</w:t>
      </w:r>
      <w:r>
        <w:rPr>
          <w:rFonts w:hint="eastAsia"/>
        </w:rPr>
        <w:t xml:space="preserve"> LCI </w:t>
      </w:r>
      <w:r>
        <w:rPr>
          <w:rFonts w:hint="eastAsia"/>
        </w:rPr>
        <w:t>数据集，建议使用预先验证的数据（例如通过</w:t>
      </w:r>
      <w:r>
        <w:rPr>
          <w:rFonts w:hint="eastAsia"/>
        </w:rPr>
        <w:t xml:space="preserve"> ILCD </w:t>
      </w:r>
      <w:r>
        <w:rPr>
          <w:rFonts w:hint="eastAsia"/>
        </w:rPr>
        <w:t>数据网络），因为</w:t>
      </w:r>
      <w:proofErr w:type="gramStart"/>
      <w:r>
        <w:rPr>
          <w:rFonts w:hint="eastAsia"/>
        </w:rPr>
        <w:t>这减少</w:t>
      </w:r>
      <w:proofErr w:type="gramEnd"/>
      <w:r>
        <w:rPr>
          <w:rFonts w:hint="eastAsia"/>
        </w:rPr>
        <w:t>了自我验证</w:t>
      </w:r>
      <w:r>
        <w:rPr>
          <w:rFonts w:hint="eastAsia"/>
        </w:rPr>
        <w:t>/</w:t>
      </w:r>
      <w:r>
        <w:rPr>
          <w:rFonts w:hint="eastAsia"/>
        </w:rPr>
        <w:t>审查的工作：数据本身不需要额外审查，只需审查在分析系统模型中的正确选择和使用。</w:t>
      </w:r>
    </w:p>
    <w:p w14:paraId="4118A923" w14:textId="77777777" w:rsidR="00D16BE9" w:rsidRDefault="00AC4FA2">
      <w:pPr>
        <w:pStyle w:val="0"/>
        <w:ind w:firstLineChars="200" w:firstLine="420"/>
      </w:pPr>
      <w:r>
        <w:rPr>
          <w:rFonts w:hint="eastAsia"/>
        </w:rPr>
        <w:t>请注意，对于已发布的研究，所需的审查级别（例如独立外部审查或独立审查小组）可能因</w:t>
      </w:r>
      <w:proofErr w:type="gramStart"/>
      <w:r>
        <w:rPr>
          <w:rFonts w:hint="eastAsia"/>
        </w:rPr>
        <w:t>非比较</w:t>
      </w:r>
      <w:proofErr w:type="gramEnd"/>
      <w:r>
        <w:rPr>
          <w:rFonts w:hint="eastAsia"/>
        </w:rPr>
        <w:t>性</w:t>
      </w:r>
      <w:r>
        <w:rPr>
          <w:rFonts w:hint="eastAsia"/>
        </w:rPr>
        <w:t xml:space="preserve"> LCA </w:t>
      </w:r>
      <w:r>
        <w:rPr>
          <w:rFonts w:hint="eastAsia"/>
        </w:rPr>
        <w:t>研究和比较性研究而异。</w:t>
      </w:r>
      <w:proofErr w:type="gramStart"/>
      <w:r>
        <w:rPr>
          <w:rFonts w:hint="eastAsia"/>
        </w:rPr>
        <w:t>参见第</w:t>
      </w:r>
      <w:proofErr w:type="gramEnd"/>
      <w:r>
        <w:rPr>
          <w:rFonts w:hint="eastAsia"/>
        </w:rPr>
        <w:t xml:space="preserve"> 6.11 </w:t>
      </w:r>
      <w:r>
        <w:rPr>
          <w:rFonts w:hint="eastAsia"/>
        </w:rPr>
        <w:t>章。</w:t>
      </w:r>
    </w:p>
    <w:p w14:paraId="6A1D7948" w14:textId="77777777" w:rsidR="00D16BE9" w:rsidRDefault="00AC4FA2">
      <w:pPr>
        <w:pStyle w:val="0"/>
        <w:ind w:firstLineChars="200" w:firstLine="420"/>
      </w:pPr>
      <w:r>
        <w:rPr>
          <w:rFonts w:hint="eastAsia"/>
        </w:rPr>
        <w:t>可用库存数据的来源非常多样化：</w:t>
      </w:r>
    </w:p>
    <w:p w14:paraId="07C2A9A2" w14:textId="77777777" w:rsidR="00D16BE9" w:rsidRDefault="00AC4FA2">
      <w:pPr>
        <w:pStyle w:val="0"/>
        <w:numPr>
          <w:ilvl w:val="0"/>
          <w:numId w:val="42"/>
        </w:numPr>
        <w:ind w:left="0" w:firstLineChars="200" w:firstLine="420"/>
      </w:pPr>
      <w:r>
        <w:rPr>
          <w:rFonts w:hint="eastAsia"/>
        </w:rPr>
        <w:t>前景系统的</w:t>
      </w:r>
      <w:r>
        <w:rPr>
          <w:rFonts w:hint="eastAsia"/>
        </w:rPr>
        <w:t xml:space="preserve"> LCI </w:t>
      </w:r>
      <w:r>
        <w:rPr>
          <w:rFonts w:hint="eastAsia"/>
        </w:rPr>
        <w:t>数据提供者通常是分析过程或系统的开发者、生产者和</w:t>
      </w:r>
      <w:r>
        <w:rPr>
          <w:rFonts w:hint="eastAsia"/>
        </w:rPr>
        <w:t>/</w:t>
      </w:r>
      <w:r>
        <w:rPr>
          <w:rFonts w:hint="eastAsia"/>
        </w:rPr>
        <w:t>或操作员及其供应商。市场平均数据通常由商业协会提供，这些数据通常用于背景系统。这些行业来源也被称为“主要数据供应商”。</w:t>
      </w:r>
    </w:p>
    <w:p w14:paraId="51F26399" w14:textId="77777777" w:rsidR="00D16BE9" w:rsidRDefault="00AC4FA2">
      <w:pPr>
        <w:pStyle w:val="0"/>
        <w:numPr>
          <w:ilvl w:val="0"/>
          <w:numId w:val="42"/>
        </w:numPr>
        <w:ind w:left="0" w:firstLineChars="200" w:firstLine="420"/>
      </w:pPr>
      <w:r>
        <w:rPr>
          <w:rFonts w:hint="eastAsia"/>
        </w:rPr>
        <w:t>次要数据提供者，通常用于背景系统，包括国家和国际</w:t>
      </w:r>
      <w:r>
        <w:rPr>
          <w:rFonts w:hint="eastAsia"/>
        </w:rPr>
        <w:t xml:space="preserve"> LCI </w:t>
      </w:r>
      <w:r>
        <w:rPr>
          <w:rFonts w:hint="eastAsia"/>
        </w:rPr>
        <w:t>数据库、咨询公司和研究小组。</w:t>
      </w:r>
      <w:r>
        <w:rPr>
          <w:rFonts w:hint="eastAsia"/>
        </w:rPr>
        <w:t xml:space="preserve"> </w:t>
      </w:r>
    </w:p>
    <w:p w14:paraId="5AE3C3D1" w14:textId="77777777" w:rsidR="00D16BE9" w:rsidRDefault="00AC4FA2">
      <w:pPr>
        <w:pStyle w:val="0"/>
        <w:ind w:firstLineChars="200" w:firstLine="420"/>
      </w:pPr>
      <w:r>
        <w:rPr>
          <w:rFonts w:hint="eastAsia"/>
        </w:rPr>
        <w:lastRenderedPageBreak/>
        <w:t xml:space="preserve">ILCD </w:t>
      </w:r>
      <w:r>
        <w:rPr>
          <w:rFonts w:hint="eastAsia"/>
        </w:rPr>
        <w:t>数据网络提供了所有符合</w:t>
      </w:r>
      <w:r>
        <w:rPr>
          <w:rFonts w:hint="eastAsia"/>
        </w:rPr>
        <w:t xml:space="preserve"> ILCD </w:t>
      </w:r>
      <w:r>
        <w:rPr>
          <w:rFonts w:hint="eastAsia"/>
        </w:rPr>
        <w:t>标准的数据访问，无论数据提供者的类型。通过使用</w:t>
      </w:r>
      <w:r>
        <w:rPr>
          <w:rFonts w:hint="eastAsia"/>
        </w:rPr>
        <w:t xml:space="preserve"> ILCD </w:t>
      </w:r>
      <w:r>
        <w:rPr>
          <w:rFonts w:hint="eastAsia"/>
        </w:rPr>
        <w:t>合</w:t>
      </w:r>
      <w:proofErr w:type="gramStart"/>
      <w:r>
        <w:rPr>
          <w:rFonts w:hint="eastAsia"/>
        </w:rPr>
        <w:t>规</w:t>
      </w:r>
      <w:proofErr w:type="gramEnd"/>
      <w:r>
        <w:rPr>
          <w:rFonts w:hint="eastAsia"/>
        </w:rPr>
        <w:t>的文档，采用相同的术语和基本流等，这些数据可以更容易地与</w:t>
      </w:r>
      <w:r>
        <w:rPr>
          <w:rFonts w:hint="eastAsia"/>
        </w:rPr>
        <w:t xml:space="preserve"> ILCD </w:t>
      </w:r>
      <w:r>
        <w:rPr>
          <w:rFonts w:hint="eastAsia"/>
        </w:rPr>
        <w:t>手册保持一致。</w:t>
      </w:r>
    </w:p>
    <w:p w14:paraId="6EDBFD98" w14:textId="77777777" w:rsidR="00D16BE9" w:rsidRDefault="00AC4FA2">
      <w:pPr>
        <w:pStyle w:val="0"/>
        <w:ind w:firstLineChars="200" w:firstLine="420"/>
      </w:pPr>
      <w:r>
        <w:rPr>
          <w:rFonts w:hint="eastAsia"/>
        </w:rPr>
        <w:t>有关</w:t>
      </w:r>
      <w:r>
        <w:rPr>
          <w:rFonts w:hint="eastAsia"/>
        </w:rPr>
        <w:t xml:space="preserve"> LCI </w:t>
      </w:r>
      <w:r>
        <w:rPr>
          <w:rFonts w:hint="eastAsia"/>
        </w:rPr>
        <w:t>数据和信息收集及建模的更多细节，请参见</w:t>
      </w:r>
      <w:r>
        <w:rPr>
          <w:rFonts w:hint="eastAsia"/>
        </w:rPr>
        <w:t xml:space="preserve"> LCI </w:t>
      </w:r>
      <w:r>
        <w:rPr>
          <w:rFonts w:hint="eastAsia"/>
        </w:rPr>
        <w:t>第</w:t>
      </w:r>
      <w:r>
        <w:rPr>
          <w:rFonts w:hint="eastAsia"/>
        </w:rPr>
        <w:t xml:space="preserve"> 7 </w:t>
      </w:r>
      <w:r>
        <w:rPr>
          <w:rFonts w:hint="eastAsia"/>
        </w:rPr>
        <w:t>章。</w:t>
      </w:r>
    </w:p>
    <w:p w14:paraId="089C93CD" w14:textId="77777777" w:rsidR="00D16BE9" w:rsidRDefault="00AC4FA2">
      <w:pPr>
        <w:pStyle w:val="affd"/>
        <w:spacing w:beforeLines="0" w:before="0" w:afterLines="0" w:after="0"/>
        <w:ind w:firstLineChars="200" w:firstLine="482"/>
      </w:pPr>
      <w:bookmarkStart w:id="81" w:name="_Toc175603981"/>
      <w:r>
        <w:rPr>
          <w:rFonts w:hint="eastAsia"/>
          <w:sz w:val="24"/>
          <w:szCs w:val="40"/>
        </w:rPr>
        <w:t xml:space="preserve">6.9.4 </w:t>
      </w:r>
      <w:r>
        <w:rPr>
          <w:rFonts w:hint="eastAsia"/>
          <w:sz w:val="24"/>
          <w:szCs w:val="40"/>
        </w:rPr>
        <w:t>其他与清单相关的数据和信息需求及来源</w:t>
      </w:r>
      <w:bookmarkEnd w:id="81"/>
      <w:r>
        <w:rPr>
          <w:rFonts w:hint="eastAsia"/>
        </w:rPr>
        <w:t xml:space="preserve">  </w:t>
      </w:r>
    </w:p>
    <w:p w14:paraId="79DEE261" w14:textId="77777777" w:rsidR="00D16BE9" w:rsidRDefault="00AC4FA2">
      <w:pPr>
        <w:pStyle w:val="0"/>
        <w:ind w:firstLineChars="200" w:firstLine="420"/>
      </w:pPr>
      <w:r>
        <w:rPr>
          <w:rFonts w:hint="eastAsia"/>
        </w:rPr>
        <w:t>（参考</w:t>
      </w:r>
      <w:r>
        <w:rPr>
          <w:rFonts w:hint="eastAsia"/>
        </w:rPr>
        <w:t>ISO 14044:2006</w:t>
      </w:r>
      <w:r>
        <w:rPr>
          <w:rFonts w:hint="eastAsia"/>
        </w:rPr>
        <w:t>第</w:t>
      </w:r>
      <w:r>
        <w:rPr>
          <w:rFonts w:hint="eastAsia"/>
        </w:rPr>
        <w:t>4.2.3.5</w:t>
      </w:r>
      <w:r>
        <w:rPr>
          <w:rFonts w:hint="eastAsia"/>
        </w:rPr>
        <w:t>章）</w:t>
      </w:r>
      <w:r>
        <w:rPr>
          <w:rFonts w:hint="eastAsia"/>
        </w:rPr>
        <w:t xml:space="preserve">  </w:t>
      </w:r>
    </w:p>
    <w:p w14:paraId="769FAB4E" w14:textId="77777777" w:rsidR="00D16BE9" w:rsidRDefault="00AC4FA2">
      <w:pPr>
        <w:pStyle w:val="0"/>
        <w:ind w:firstLineChars="200" w:firstLine="420"/>
      </w:pPr>
      <w:r>
        <w:rPr>
          <w:rFonts w:hint="eastAsia"/>
        </w:rPr>
        <w:t>根据是否应用归因或结果建模原则以及相关的分配或替代方法，除了清单数据本身，可能还需要进一步的数据和信息来支持这些方法的应用。所需的数据类型也取决于</w:t>
      </w:r>
      <w:r>
        <w:rPr>
          <w:rFonts w:hint="eastAsia"/>
        </w:rPr>
        <w:t>LCI/LCA</w:t>
      </w:r>
      <w:r>
        <w:rPr>
          <w:rFonts w:hint="eastAsia"/>
        </w:rPr>
        <w:t>研究的交付成果类型和具体情况。示例包括技术的市场混合数据、进出口统计数据和回收率。此外，尤其是对于结果建模：技术的长期经济市场竞争力及相关的未来市场价格情景、用户行为数据</w:t>
      </w:r>
      <w:r>
        <w:rPr>
          <w:rFonts w:hint="eastAsia"/>
        </w:rPr>
        <w:t>/</w:t>
      </w:r>
      <w:r>
        <w:rPr>
          <w:rFonts w:hint="eastAsia"/>
        </w:rPr>
        <w:t>调查和不同消费者群体的反应模型、政策情景及其对未来市场的影响、技术的经验和学习曲线等等。</w:t>
      </w:r>
      <w:r>
        <w:rPr>
          <w:rFonts w:hint="eastAsia"/>
        </w:rPr>
        <w:t xml:space="preserve">  </w:t>
      </w:r>
    </w:p>
    <w:p w14:paraId="667BCA24" w14:textId="77777777" w:rsidR="00D16BE9" w:rsidRDefault="00AC4FA2">
      <w:pPr>
        <w:pStyle w:val="0"/>
        <w:ind w:firstLineChars="200" w:firstLine="420"/>
      </w:pPr>
      <w:r>
        <w:rPr>
          <w:rFonts w:hint="eastAsia"/>
        </w:rPr>
        <w:t>统计机构提供生产、进出口和市场统计数据等。市场组织和商业协会也提供这些统计数据以及其他与产品相关的信息，例如回收率和回收含量。关于市场价格和情景、技术前瞻、政策情景、用户行为等，专门的研究和咨询机构、政府组织和商业组织在这些领域进行工作。</w:t>
      </w:r>
      <w:r>
        <w:rPr>
          <w:rFonts w:hint="eastAsia"/>
        </w:rPr>
        <w:t xml:space="preserve">  </w:t>
      </w:r>
    </w:p>
    <w:p w14:paraId="3606BC31" w14:textId="77777777" w:rsidR="00D16BE9" w:rsidRDefault="00AC4FA2">
      <w:pPr>
        <w:pStyle w:val="0"/>
        <w:ind w:firstLineChars="200" w:firstLine="420"/>
      </w:pPr>
      <w:r>
        <w:rPr>
          <w:rFonts w:hint="eastAsia"/>
        </w:rPr>
        <w:t>最合适的来源应在具体的</w:t>
      </w:r>
      <w:r>
        <w:rPr>
          <w:rFonts w:hint="eastAsia"/>
        </w:rPr>
        <w:t>LCI/LCA</w:t>
      </w:r>
      <w:r>
        <w:rPr>
          <w:rFonts w:hint="eastAsia"/>
        </w:rPr>
        <w:t>研究背景下确定。</w:t>
      </w:r>
    </w:p>
    <w:p w14:paraId="3B6E79F8" w14:textId="77777777" w:rsidR="00D16BE9" w:rsidRDefault="00AC4FA2">
      <w:pPr>
        <w:pStyle w:val="affd"/>
        <w:spacing w:beforeLines="0" w:before="0" w:afterLines="0" w:after="0"/>
        <w:ind w:firstLineChars="200" w:firstLine="482"/>
      </w:pPr>
      <w:bookmarkStart w:id="82" w:name="_Toc175603982"/>
      <w:r>
        <w:rPr>
          <w:rFonts w:hint="eastAsia"/>
          <w:sz w:val="24"/>
          <w:szCs w:val="40"/>
        </w:rPr>
        <w:t xml:space="preserve">6.9.5 </w:t>
      </w:r>
      <w:r>
        <w:rPr>
          <w:rFonts w:hint="eastAsia"/>
          <w:sz w:val="24"/>
          <w:szCs w:val="40"/>
        </w:rPr>
        <w:t>影响评估模型和因素、标准化基础及权重集需求</w:t>
      </w:r>
      <w:bookmarkEnd w:id="82"/>
      <w:r>
        <w:rPr>
          <w:rFonts w:hint="eastAsia"/>
          <w:sz w:val="24"/>
          <w:szCs w:val="40"/>
        </w:rPr>
        <w:t xml:space="preserve"> </w:t>
      </w:r>
      <w:r>
        <w:rPr>
          <w:rFonts w:hint="eastAsia"/>
        </w:rPr>
        <w:t xml:space="preserve"> </w:t>
      </w:r>
    </w:p>
    <w:p w14:paraId="1849F497" w14:textId="77777777" w:rsidR="00D16BE9" w:rsidRDefault="00AC4FA2">
      <w:pPr>
        <w:pStyle w:val="0"/>
        <w:ind w:firstLineChars="200" w:firstLine="420"/>
      </w:pPr>
      <w:r>
        <w:rPr>
          <w:rFonts w:hint="eastAsia"/>
        </w:rPr>
        <w:t>（参考</w:t>
      </w:r>
      <w:r>
        <w:rPr>
          <w:rFonts w:hint="eastAsia"/>
        </w:rPr>
        <w:t>ISO 14044:2006</w:t>
      </w:r>
      <w:r>
        <w:rPr>
          <w:rFonts w:hint="eastAsia"/>
        </w:rPr>
        <w:t>第</w:t>
      </w:r>
      <w:r>
        <w:rPr>
          <w:rFonts w:hint="eastAsia"/>
        </w:rPr>
        <w:t>4.2.3.6.2</w:t>
      </w:r>
      <w:r>
        <w:rPr>
          <w:rFonts w:hint="eastAsia"/>
        </w:rPr>
        <w:t>和</w:t>
      </w:r>
      <w:r>
        <w:rPr>
          <w:rFonts w:hint="eastAsia"/>
        </w:rPr>
        <w:t>4.4.2.2</w:t>
      </w:r>
      <w:r>
        <w:rPr>
          <w:rFonts w:hint="eastAsia"/>
        </w:rPr>
        <w:t>章）</w:t>
      </w:r>
      <w:r>
        <w:rPr>
          <w:rFonts w:hint="eastAsia"/>
        </w:rPr>
        <w:t xml:space="preserve">  </w:t>
      </w:r>
    </w:p>
    <w:p w14:paraId="683901FF" w14:textId="77777777" w:rsidR="00D16BE9" w:rsidRDefault="00AC4FA2">
      <w:pPr>
        <w:pStyle w:val="0"/>
        <w:ind w:firstLineChars="200" w:firstLine="420"/>
      </w:pPr>
      <w:r>
        <w:rPr>
          <w:rFonts w:hint="eastAsia"/>
        </w:rPr>
        <w:t>关于合适的</w:t>
      </w:r>
      <w:r>
        <w:rPr>
          <w:rFonts w:hint="eastAsia"/>
        </w:rPr>
        <w:t>LCIA</w:t>
      </w:r>
      <w:r>
        <w:rPr>
          <w:rFonts w:hint="eastAsia"/>
        </w:rPr>
        <w:t>方法的识别，参见第</w:t>
      </w:r>
      <w:r>
        <w:rPr>
          <w:rFonts w:hint="eastAsia"/>
        </w:rPr>
        <w:t>6.7</w:t>
      </w:r>
      <w:r>
        <w:rPr>
          <w:rFonts w:hint="eastAsia"/>
        </w:rPr>
        <w:t>章。</w:t>
      </w:r>
      <w:r>
        <w:rPr>
          <w:rFonts w:hint="eastAsia"/>
        </w:rPr>
        <w:t>LCIA</w:t>
      </w:r>
      <w:r>
        <w:rPr>
          <w:rFonts w:hint="eastAsia"/>
        </w:rPr>
        <w:t>方法的来源包括专门的</w:t>
      </w:r>
      <w:r>
        <w:rPr>
          <w:rFonts w:hint="eastAsia"/>
        </w:rPr>
        <w:t>LCIA</w:t>
      </w:r>
      <w:r>
        <w:rPr>
          <w:rFonts w:hint="eastAsia"/>
        </w:rPr>
        <w:t>方法开发者或国家和国际</w:t>
      </w:r>
      <w:r>
        <w:rPr>
          <w:rFonts w:hint="eastAsia"/>
        </w:rPr>
        <w:t>LCA</w:t>
      </w:r>
      <w:r>
        <w:rPr>
          <w:rFonts w:hint="eastAsia"/>
        </w:rPr>
        <w:t>项目。</w:t>
      </w:r>
      <w:r>
        <w:rPr>
          <w:rFonts w:hint="eastAsia"/>
        </w:rPr>
        <w:t xml:space="preserve">  </w:t>
      </w:r>
    </w:p>
    <w:p w14:paraId="6E0E75DD" w14:textId="77777777" w:rsidR="00D16BE9" w:rsidRDefault="00AC4FA2">
      <w:pPr>
        <w:pStyle w:val="0"/>
        <w:ind w:firstLineChars="200" w:firstLine="420"/>
      </w:pPr>
      <w:r>
        <w:rPr>
          <w:rFonts w:hint="eastAsia"/>
        </w:rPr>
        <w:t>关于合适的标准化数据和权重集的识别，参见第</w:t>
      </w:r>
      <w:r>
        <w:rPr>
          <w:rFonts w:hint="eastAsia"/>
        </w:rPr>
        <w:t>6.7.6</w:t>
      </w:r>
      <w:r>
        <w:rPr>
          <w:rFonts w:hint="eastAsia"/>
        </w:rPr>
        <w:t>章。标准化和权重数据的来源包括国家</w:t>
      </w:r>
      <w:r>
        <w:rPr>
          <w:rFonts w:hint="eastAsia"/>
        </w:rPr>
        <w:t>LCA</w:t>
      </w:r>
      <w:r>
        <w:rPr>
          <w:rFonts w:hint="eastAsia"/>
        </w:rPr>
        <w:t>项目和政府机构的相关建议。</w:t>
      </w:r>
    </w:p>
    <w:tbl>
      <w:tblPr>
        <w:tblStyle w:val="af6"/>
        <w:tblW w:w="0" w:type="auto"/>
        <w:tblLook w:val="04A0" w:firstRow="1" w:lastRow="0" w:firstColumn="1" w:lastColumn="0" w:noHBand="0" w:noVBand="1"/>
      </w:tblPr>
      <w:tblGrid>
        <w:gridCol w:w="8260"/>
      </w:tblGrid>
      <w:tr w:rsidR="00D16BE9" w14:paraId="3062526B" w14:textId="77777777">
        <w:tc>
          <w:tcPr>
            <w:tcW w:w="8260" w:type="dxa"/>
            <w:tcBorders>
              <w:top w:val="dotDash" w:sz="18" w:space="0" w:color="76923C" w:themeColor="accent3" w:themeShade="BF"/>
              <w:left w:val="dotDash" w:sz="18" w:space="0" w:color="76923C" w:themeColor="accent3" w:themeShade="BF"/>
              <w:bottom w:val="dotDash" w:sz="18" w:space="0" w:color="76923C" w:themeColor="accent3" w:themeShade="BF"/>
              <w:right w:val="dotDash" w:sz="18" w:space="0" w:color="76923C" w:themeColor="accent3" w:themeShade="BF"/>
            </w:tcBorders>
          </w:tcPr>
          <w:p w14:paraId="3BCCA482" w14:textId="77777777" w:rsidR="00D16BE9" w:rsidRDefault="00AC4FA2">
            <w:pPr>
              <w:pStyle w:val="0"/>
              <w:ind w:firstLineChars="200" w:firstLine="422"/>
              <w:rPr>
                <w:b/>
                <w:bCs/>
              </w:rPr>
            </w:pPr>
            <w:r>
              <w:rPr>
                <w:rFonts w:hint="eastAsia"/>
                <w:b/>
                <w:bCs/>
              </w:rPr>
              <w:t>规定：</w:t>
            </w:r>
            <w:r>
              <w:rPr>
                <w:rFonts w:hint="eastAsia"/>
                <w:b/>
                <w:bCs/>
              </w:rPr>
              <w:t xml:space="preserve">6.9 </w:t>
            </w:r>
            <w:r>
              <w:rPr>
                <w:rFonts w:hint="eastAsia"/>
                <w:b/>
                <w:bCs/>
              </w:rPr>
              <w:t>所需数据和信息的类型、质量及来源</w:t>
            </w:r>
          </w:p>
          <w:p w14:paraId="34CFE791" w14:textId="77777777" w:rsidR="00D16BE9" w:rsidRDefault="00AC4FA2">
            <w:pPr>
              <w:pStyle w:val="0"/>
              <w:ind w:firstLineChars="200" w:firstLine="420"/>
            </w:pPr>
            <w:r>
              <w:rPr>
                <w:rFonts w:hint="eastAsia"/>
              </w:rPr>
              <w:t>适用于情况</w:t>
            </w:r>
            <w:r>
              <w:rPr>
                <w:rFonts w:hint="eastAsia"/>
              </w:rPr>
              <w:t>A</w:t>
            </w:r>
            <w:r>
              <w:rPr>
                <w:rFonts w:hint="eastAsia"/>
              </w:rPr>
              <w:t>、</w:t>
            </w:r>
            <w:r>
              <w:rPr>
                <w:rFonts w:hint="eastAsia"/>
              </w:rPr>
              <w:t>B</w:t>
            </w:r>
            <w:r>
              <w:rPr>
                <w:rFonts w:hint="eastAsia"/>
              </w:rPr>
              <w:t>和</w:t>
            </w:r>
            <w:r>
              <w:rPr>
                <w:rFonts w:hint="eastAsia"/>
              </w:rPr>
              <w:t>C</w:t>
            </w:r>
            <w:r>
              <w:rPr>
                <w:rFonts w:hint="eastAsia"/>
              </w:rPr>
              <w:t>，隐含区分。</w:t>
            </w:r>
            <w:r>
              <w:rPr>
                <w:rFonts w:hint="eastAsia"/>
              </w:rPr>
              <w:t xml:space="preserve">  </w:t>
            </w:r>
          </w:p>
          <w:p w14:paraId="26F38570" w14:textId="77777777" w:rsidR="00D16BE9" w:rsidRDefault="00AC4FA2">
            <w:pPr>
              <w:pStyle w:val="0"/>
              <w:ind w:firstLineChars="200" w:firstLine="420"/>
            </w:pPr>
            <w:r>
              <w:rPr>
                <w:rFonts w:hint="eastAsia"/>
              </w:rPr>
              <w:t>对于归因建模和结果建模有不同的要求。</w:t>
            </w:r>
            <w:r>
              <w:rPr>
                <w:rFonts w:hint="eastAsia"/>
              </w:rPr>
              <w:t xml:space="preserve">  </w:t>
            </w:r>
          </w:p>
          <w:p w14:paraId="6752D268" w14:textId="77777777" w:rsidR="00D16BE9" w:rsidRDefault="00AC4FA2">
            <w:pPr>
              <w:pStyle w:val="0"/>
              <w:ind w:firstLineChars="200" w:firstLine="420"/>
            </w:pPr>
            <w:r>
              <w:rPr>
                <w:rFonts w:hint="eastAsia"/>
              </w:rPr>
              <w:t>完全适用于所有类型的交付成果，隐含区分。</w:t>
            </w:r>
            <w:r>
              <w:rPr>
                <w:rFonts w:hint="eastAsia"/>
              </w:rPr>
              <w:t xml:space="preserve">  </w:t>
            </w:r>
          </w:p>
          <w:p w14:paraId="6F5ECCE0" w14:textId="77777777" w:rsidR="00D16BE9" w:rsidRDefault="00AC4FA2">
            <w:pPr>
              <w:pStyle w:val="0"/>
              <w:ind w:firstLineChars="200" w:firstLine="420"/>
            </w:pPr>
            <w:r>
              <w:rPr>
                <w:rFonts w:hint="eastAsia"/>
              </w:rPr>
              <w:t>某些步骤只能在第一次迭代后进行。</w:t>
            </w:r>
            <w:r>
              <w:rPr>
                <w:rFonts w:hint="eastAsia"/>
              </w:rPr>
              <w:t xml:space="preserve">  </w:t>
            </w:r>
          </w:p>
          <w:p w14:paraId="22E69933" w14:textId="77777777" w:rsidR="00D16BE9" w:rsidRDefault="00AC4FA2">
            <w:pPr>
              <w:pStyle w:val="0"/>
              <w:numPr>
                <w:ilvl w:val="0"/>
                <w:numId w:val="43"/>
              </w:numPr>
              <w:ind w:left="0" w:firstLineChars="200" w:firstLine="420"/>
            </w:pPr>
            <w:r>
              <w:rPr>
                <w:rFonts w:hint="eastAsia"/>
              </w:rPr>
              <w:t xml:space="preserve">MAY - </w:t>
            </w:r>
            <w:r>
              <w:rPr>
                <w:rFonts w:hint="eastAsia"/>
                <w:b/>
                <w:bCs/>
              </w:rPr>
              <w:t>数据和信息的基本类型概述：</w:t>
            </w:r>
            <w:r>
              <w:rPr>
                <w:rFonts w:hint="eastAsia"/>
              </w:rPr>
              <w:t>建议准备一个概述，列出根据</w:t>
            </w:r>
            <w:r>
              <w:rPr>
                <w:rFonts w:hint="eastAsia"/>
              </w:rPr>
              <w:t>LCI/LCA</w:t>
            </w:r>
            <w:r>
              <w:rPr>
                <w:rFonts w:hint="eastAsia"/>
              </w:rPr>
              <w:t>研究的交付成果类型所需的基本数据和信息类型，除非在“数据收集计划”（第</w:t>
            </w:r>
            <w:r>
              <w:rPr>
                <w:rFonts w:hint="eastAsia"/>
              </w:rPr>
              <w:t>7.3</w:t>
            </w:r>
            <w:r>
              <w:rPr>
                <w:rFonts w:hint="eastAsia"/>
              </w:rPr>
              <w:t>章）中进行。根据研究，这些可能包括：分析过程或系统的技术信息、使用和生命周期</w:t>
            </w:r>
            <w:proofErr w:type="gramStart"/>
            <w:r>
              <w:rPr>
                <w:rFonts w:hint="eastAsia"/>
              </w:rPr>
              <w:t>末期管理</w:t>
            </w:r>
            <w:proofErr w:type="gramEnd"/>
            <w:r>
              <w:rPr>
                <w:rFonts w:hint="eastAsia"/>
              </w:rPr>
              <w:t>数据</w:t>
            </w:r>
            <w:r>
              <w:rPr>
                <w:rFonts w:hint="eastAsia"/>
              </w:rPr>
              <w:t>/</w:t>
            </w:r>
            <w:r>
              <w:rPr>
                <w:rFonts w:hint="eastAsia"/>
              </w:rPr>
              <w:t>信息、前景过程的原始清单数据、国际贸易的统计数据、市场界定信息和其他市场特征、通用或平均背景</w:t>
            </w:r>
            <w:r>
              <w:rPr>
                <w:rFonts w:hint="eastAsia"/>
              </w:rPr>
              <w:t>LCI</w:t>
            </w:r>
            <w:r>
              <w:rPr>
                <w:rFonts w:hint="eastAsia"/>
              </w:rPr>
              <w:t>数据集、</w:t>
            </w:r>
            <w:r>
              <w:rPr>
                <w:rFonts w:hint="eastAsia"/>
              </w:rPr>
              <w:t>LCIA</w:t>
            </w:r>
            <w:r>
              <w:rPr>
                <w:rFonts w:hint="eastAsia"/>
              </w:rPr>
              <w:t>方法数据集、标准化和权重数据、法律和其他边界条件等。应重新检查前述范围章节，包括对归因建模和结果建模的不同数据代表性需求。（</w:t>
            </w:r>
            <w:r>
              <w:rPr>
                <w:rFonts w:hint="eastAsia"/>
              </w:rPr>
              <w:t>6.9.1</w:t>
            </w:r>
            <w:r>
              <w:rPr>
                <w:rFonts w:hint="eastAsia"/>
              </w:rPr>
              <w:t>）</w:t>
            </w:r>
          </w:p>
          <w:p w14:paraId="038FFBB1" w14:textId="77777777" w:rsidR="00D16BE9" w:rsidRDefault="00AC4FA2">
            <w:pPr>
              <w:pStyle w:val="0"/>
              <w:ind w:firstLineChars="200" w:firstLine="420"/>
            </w:pPr>
            <w:r>
              <w:rPr>
                <w:rFonts w:hint="eastAsia"/>
              </w:rPr>
              <w:t>注意：详细的清单相关数据需求将在生命周期清单工作中确定（参见</w:t>
            </w:r>
            <w:r>
              <w:rPr>
                <w:rFonts w:hint="eastAsia"/>
              </w:rPr>
              <w:t>7.3</w:t>
            </w:r>
            <w:r>
              <w:rPr>
                <w:rFonts w:hint="eastAsia"/>
              </w:rPr>
              <w:t>）。</w:t>
            </w:r>
            <w:r>
              <w:rPr>
                <w:rFonts w:hint="eastAsia"/>
              </w:rPr>
              <w:t xml:space="preserve">  </w:t>
            </w:r>
          </w:p>
          <w:p w14:paraId="45B777B0" w14:textId="77777777" w:rsidR="00D16BE9" w:rsidRDefault="00AC4FA2">
            <w:pPr>
              <w:pStyle w:val="0"/>
              <w:ind w:firstLineChars="200" w:firstLine="420"/>
            </w:pPr>
            <w:r>
              <w:rPr>
                <w:rFonts w:hint="eastAsia"/>
              </w:rPr>
              <w:lastRenderedPageBreak/>
              <w:t xml:space="preserve">II) SHOULD - </w:t>
            </w:r>
            <w:r>
              <w:rPr>
                <w:rFonts w:hint="eastAsia"/>
                <w:b/>
                <w:bCs/>
              </w:rPr>
              <w:t>数据和数据集质量的一般要求：</w:t>
            </w:r>
            <w:r>
              <w:rPr>
                <w:rFonts w:hint="eastAsia"/>
              </w:rPr>
              <w:t>确定数据和数据集质量的一般要求（详细信息、术语和概念见附录</w:t>
            </w:r>
            <w:r>
              <w:rPr>
                <w:rFonts w:hint="eastAsia"/>
              </w:rPr>
              <w:t>12</w:t>
            </w:r>
            <w:r>
              <w:rPr>
                <w:rFonts w:hint="eastAsia"/>
              </w:rPr>
              <w:t>）。对于新收集的</w:t>
            </w:r>
            <w:r>
              <w:rPr>
                <w:rFonts w:hint="eastAsia"/>
              </w:rPr>
              <w:t>LCI</w:t>
            </w:r>
            <w:r>
              <w:rPr>
                <w:rFonts w:hint="eastAsia"/>
              </w:rPr>
              <w:t>数据，这意味着对代表性、完整性和精确性的需求。对于第三方</w:t>
            </w:r>
            <w:r>
              <w:rPr>
                <w:rFonts w:hint="eastAsia"/>
              </w:rPr>
              <w:t>LCI</w:t>
            </w:r>
            <w:r>
              <w:rPr>
                <w:rFonts w:hint="eastAsia"/>
              </w:rPr>
              <w:t>数据集，除了方法的适用性和一致性外，还需要使用</w:t>
            </w:r>
            <w:r>
              <w:rPr>
                <w:rFonts w:hint="eastAsia"/>
              </w:rPr>
              <w:t>ILCD</w:t>
            </w:r>
            <w:r>
              <w:rPr>
                <w:rFonts w:hint="eastAsia"/>
              </w:rPr>
              <w:t>一致的基本流和命名法、适当的文档以及（可能的）外部审查。（</w:t>
            </w:r>
            <w:r>
              <w:rPr>
                <w:rFonts w:hint="eastAsia"/>
              </w:rPr>
              <w:t>6.9.2</w:t>
            </w:r>
            <w:r>
              <w:rPr>
                <w:rFonts w:hint="eastAsia"/>
              </w:rPr>
              <w:t>）注意，除非目标中直接量化了质量要求，否则初步的数据和数据集质量要求只能在第一次数据收集、结果计算、影响评估、识别显著问题和评估之后设定。这在第</w:t>
            </w:r>
            <w:r>
              <w:rPr>
                <w:rFonts w:hint="eastAsia"/>
              </w:rPr>
              <w:t>4</w:t>
            </w:r>
            <w:r>
              <w:rPr>
                <w:rFonts w:hint="eastAsia"/>
              </w:rPr>
              <w:t>章中有更详细的描述。这些要求通常需要在后续迭代中重新审视和完善。</w:t>
            </w:r>
            <w:r>
              <w:rPr>
                <w:rFonts w:hint="eastAsia"/>
              </w:rPr>
              <w:t xml:space="preserve">  </w:t>
            </w:r>
          </w:p>
          <w:p w14:paraId="2A77723B" w14:textId="77777777" w:rsidR="00D16BE9" w:rsidRDefault="00AC4FA2">
            <w:pPr>
              <w:pStyle w:val="0"/>
              <w:ind w:firstLineChars="200" w:firstLine="420"/>
            </w:pPr>
            <w:r>
              <w:rPr>
                <w:rFonts w:hint="eastAsia"/>
              </w:rPr>
              <w:t xml:space="preserve">III) SHOULD - </w:t>
            </w:r>
            <w:r>
              <w:rPr>
                <w:rFonts w:hint="eastAsia"/>
              </w:rPr>
              <w:t>所需数据、数据集和信息的潜在来源：建议尽可能早地识别所需数据、数据集和信息的潜在来源。详细情况在第</w:t>
            </w:r>
            <w:r>
              <w:rPr>
                <w:rFonts w:hint="eastAsia"/>
              </w:rPr>
              <w:t>7.3</w:t>
            </w:r>
            <w:r>
              <w:rPr>
                <w:rFonts w:hint="eastAsia"/>
              </w:rPr>
              <w:t>章“数据收集计划”中决定（</w:t>
            </w:r>
            <w:r>
              <w:rPr>
                <w:rFonts w:hint="eastAsia"/>
              </w:rPr>
              <w:t>6.9.3, 6.9.4</w:t>
            </w:r>
            <w:r>
              <w:rPr>
                <w:rFonts w:hint="eastAsia"/>
              </w:rPr>
              <w:t>）：</w:t>
            </w:r>
            <w:r>
              <w:rPr>
                <w:rFonts w:hint="eastAsia"/>
              </w:rPr>
              <w:t xml:space="preserve">  </w:t>
            </w:r>
          </w:p>
          <w:p w14:paraId="43660C5D" w14:textId="77777777" w:rsidR="00D16BE9" w:rsidRDefault="00AC4FA2">
            <w:pPr>
              <w:pStyle w:val="0"/>
              <w:ind w:firstLineChars="200" w:firstLine="420"/>
            </w:pPr>
            <w:proofErr w:type="spellStart"/>
            <w:r>
              <w:rPr>
                <w:rFonts w:hint="eastAsia"/>
              </w:rPr>
              <w:t>III.a</w:t>
            </w:r>
            <w:proofErr w:type="spellEnd"/>
            <w:r>
              <w:rPr>
                <w:rFonts w:hint="eastAsia"/>
              </w:rPr>
              <w:t xml:space="preserve">) </w:t>
            </w:r>
            <w:r>
              <w:rPr>
                <w:rFonts w:hint="eastAsia"/>
                <w:b/>
                <w:bCs/>
              </w:rPr>
              <w:t>文档完备的数据：</w:t>
            </w:r>
            <w:r>
              <w:rPr>
                <w:rFonts w:hint="eastAsia"/>
              </w:rPr>
              <w:t>应优先选择文档完备的数据和数据集，以便评估数据在所分析系统中的适用性，并使（潜在的）关键审查者能够进行独立验证（</w:t>
            </w:r>
            <w:r>
              <w:rPr>
                <w:rFonts w:hint="eastAsia"/>
              </w:rPr>
              <w:t>6.9.3</w:t>
            </w:r>
            <w:r>
              <w:rPr>
                <w:rFonts w:hint="eastAsia"/>
              </w:rPr>
              <w:t>）。</w:t>
            </w:r>
            <w:r>
              <w:rPr>
                <w:rFonts w:hint="eastAsia"/>
              </w:rPr>
              <w:t xml:space="preserve">[ISO!] </w:t>
            </w:r>
            <w:r>
              <w:rPr>
                <w:rFonts w:hint="eastAsia"/>
              </w:rPr>
              <w:t>注意，如果研究的交付成果旨在支持比较，则规定了最低文档范围；参见第</w:t>
            </w:r>
            <w:r>
              <w:rPr>
                <w:rFonts w:hint="eastAsia"/>
              </w:rPr>
              <w:t>10.3.3</w:t>
            </w:r>
            <w:r>
              <w:rPr>
                <w:rFonts w:hint="eastAsia"/>
              </w:rPr>
              <w:t>章。</w:t>
            </w:r>
            <w:r>
              <w:rPr>
                <w:rFonts w:hint="eastAsia"/>
              </w:rPr>
              <w:t xml:space="preserve">  </w:t>
            </w:r>
          </w:p>
          <w:p w14:paraId="3CF517D6" w14:textId="77777777" w:rsidR="00D16BE9" w:rsidRDefault="00AC4FA2">
            <w:pPr>
              <w:pStyle w:val="0"/>
              <w:ind w:firstLineChars="200" w:firstLine="420"/>
            </w:pPr>
            <w:proofErr w:type="spellStart"/>
            <w:r>
              <w:rPr>
                <w:rFonts w:hint="eastAsia"/>
              </w:rPr>
              <w:t>III.b</w:t>
            </w:r>
            <w:proofErr w:type="spellEnd"/>
            <w:r>
              <w:rPr>
                <w:rFonts w:hint="eastAsia"/>
              </w:rPr>
              <w:t xml:space="preserve">) </w:t>
            </w:r>
            <w:r>
              <w:rPr>
                <w:rFonts w:hint="eastAsia"/>
                <w:b/>
                <w:bCs/>
              </w:rPr>
              <w:t>预验证数据：</w:t>
            </w:r>
            <w:r>
              <w:rPr>
                <w:rFonts w:hint="eastAsia"/>
              </w:rPr>
              <w:t>建议优先使用经过外部和独立预验证的数据和数据集，因为这提供了质量保证，并减少了对</w:t>
            </w:r>
            <w:r>
              <w:rPr>
                <w:rFonts w:hint="eastAsia"/>
              </w:rPr>
              <w:t>LCI/LCA</w:t>
            </w:r>
            <w:r>
              <w:rPr>
                <w:rFonts w:hint="eastAsia"/>
              </w:rPr>
              <w:t>工作的审查努力和成本（</w:t>
            </w:r>
            <w:r>
              <w:rPr>
                <w:rFonts w:hint="eastAsia"/>
              </w:rPr>
              <w:t>6.9.3</w:t>
            </w:r>
            <w:r>
              <w:rPr>
                <w:rFonts w:hint="eastAsia"/>
              </w:rPr>
              <w:t>）。</w:t>
            </w:r>
            <w:r>
              <w:rPr>
                <w:rFonts w:hint="eastAsia"/>
              </w:rPr>
              <w:t xml:space="preserve">[ISO+] </w:t>
            </w:r>
          </w:p>
          <w:p w14:paraId="21A05498" w14:textId="77777777" w:rsidR="00D16BE9" w:rsidRDefault="00AC4FA2">
            <w:pPr>
              <w:pStyle w:val="0"/>
              <w:ind w:firstLineChars="200" w:firstLine="420"/>
            </w:pPr>
            <w:r>
              <w:rPr>
                <w:rFonts w:hint="eastAsia"/>
              </w:rPr>
              <w:t>注意，不同类型的交付成果和应用需要不同类型的关键审查（见</w:t>
            </w:r>
            <w:r>
              <w:rPr>
                <w:rFonts w:hint="eastAsia"/>
              </w:rPr>
              <w:t>6.11</w:t>
            </w:r>
            <w:r>
              <w:rPr>
                <w:rFonts w:hint="eastAsia"/>
              </w:rPr>
              <w:t>）。</w:t>
            </w:r>
            <w:r>
              <w:rPr>
                <w:rFonts w:hint="eastAsia"/>
              </w:rPr>
              <w:t xml:space="preserve">  </w:t>
            </w:r>
          </w:p>
          <w:p w14:paraId="1EDA1B9F" w14:textId="77777777" w:rsidR="00D16BE9" w:rsidRDefault="00AC4FA2">
            <w:pPr>
              <w:pStyle w:val="0"/>
              <w:ind w:firstLineChars="200" w:firstLine="420"/>
            </w:pPr>
            <w:r>
              <w:rPr>
                <w:rFonts w:hint="eastAsia"/>
              </w:rPr>
              <w:t>注意：</w:t>
            </w:r>
            <w:r>
              <w:rPr>
                <w:rFonts w:hint="eastAsia"/>
              </w:rPr>
              <w:t>ILCD</w:t>
            </w:r>
            <w:r>
              <w:rPr>
                <w:rFonts w:hint="eastAsia"/>
              </w:rPr>
              <w:t>数据网络是原始和次级</w:t>
            </w:r>
            <w:r>
              <w:rPr>
                <w:rFonts w:hint="eastAsia"/>
              </w:rPr>
              <w:t>LCI</w:t>
            </w:r>
            <w:r>
              <w:rPr>
                <w:rFonts w:hint="eastAsia"/>
              </w:rPr>
              <w:t>数据集的一个合适来源，也可能适用于</w:t>
            </w:r>
            <w:r>
              <w:rPr>
                <w:rFonts w:hint="eastAsia"/>
              </w:rPr>
              <w:t>LCIA</w:t>
            </w:r>
            <w:r>
              <w:rPr>
                <w:rFonts w:hint="eastAsia"/>
              </w:rPr>
              <w:t>方法。相关要求使这些数据特别适合与</w:t>
            </w:r>
            <w:r>
              <w:rPr>
                <w:rFonts w:hint="eastAsia"/>
              </w:rPr>
              <w:t>ILCD</w:t>
            </w:r>
            <w:r>
              <w:rPr>
                <w:rFonts w:hint="eastAsia"/>
              </w:rPr>
              <w:t>手册对接。统计机构、贸易协会、政府机构、咨询公司和研究小组是潜在的数据、数据集和信息来源。</w:t>
            </w:r>
          </w:p>
        </w:tc>
      </w:tr>
    </w:tbl>
    <w:p w14:paraId="47009A6D" w14:textId="77777777" w:rsidR="00D16BE9" w:rsidRDefault="00AC4FA2">
      <w:pPr>
        <w:pStyle w:val="2"/>
        <w:spacing w:beforeLines="0" w:before="0" w:afterLines="0" w:after="0"/>
        <w:ind w:firstLineChars="200" w:firstLine="562"/>
      </w:pPr>
      <w:bookmarkStart w:id="83" w:name="_Toc175603983"/>
      <w:r>
        <w:rPr>
          <w:rFonts w:hint="eastAsia"/>
          <w:sz w:val="28"/>
          <w:szCs w:val="36"/>
        </w:rPr>
        <w:lastRenderedPageBreak/>
        <w:t xml:space="preserve">6.10 </w:t>
      </w:r>
      <w:r>
        <w:rPr>
          <w:rFonts w:hint="eastAsia"/>
          <w:sz w:val="28"/>
          <w:szCs w:val="36"/>
        </w:rPr>
        <w:t>系统比较</w:t>
      </w:r>
      <w:bookmarkEnd w:id="83"/>
      <w:r>
        <w:rPr>
          <w:rFonts w:hint="eastAsia"/>
        </w:rPr>
        <w:t xml:space="preserve">  </w:t>
      </w:r>
    </w:p>
    <w:p w14:paraId="7D313357" w14:textId="77777777" w:rsidR="00D16BE9" w:rsidRDefault="00AC4FA2">
      <w:pPr>
        <w:pStyle w:val="0"/>
        <w:ind w:firstLineChars="200" w:firstLine="420"/>
      </w:pPr>
      <w:r>
        <w:rPr>
          <w:rFonts w:hint="eastAsia"/>
        </w:rPr>
        <w:t>（参考</w:t>
      </w:r>
      <w:r>
        <w:rPr>
          <w:rFonts w:hint="eastAsia"/>
        </w:rPr>
        <w:t>ISO 14044:2006</w:t>
      </w:r>
      <w:r>
        <w:rPr>
          <w:rFonts w:hint="eastAsia"/>
        </w:rPr>
        <w:t>第</w:t>
      </w:r>
      <w:r>
        <w:rPr>
          <w:rFonts w:hint="eastAsia"/>
        </w:rPr>
        <w:t>4.2.3.7</w:t>
      </w:r>
      <w:r>
        <w:rPr>
          <w:rFonts w:hint="eastAsia"/>
        </w:rPr>
        <w:t>章）</w:t>
      </w:r>
      <w:r>
        <w:rPr>
          <w:rFonts w:hint="eastAsia"/>
        </w:rPr>
        <w:t xml:space="preserve">  </w:t>
      </w:r>
    </w:p>
    <w:p w14:paraId="638B9873" w14:textId="77777777" w:rsidR="00D16BE9" w:rsidRDefault="00AC4FA2">
      <w:pPr>
        <w:pStyle w:val="affd"/>
        <w:spacing w:beforeLines="0" w:before="0" w:afterLines="0" w:after="0"/>
        <w:ind w:firstLineChars="200" w:firstLine="482"/>
        <w:rPr>
          <w:sz w:val="24"/>
          <w:szCs w:val="40"/>
        </w:rPr>
      </w:pPr>
      <w:bookmarkStart w:id="84" w:name="_Toc175603984"/>
      <w:r>
        <w:rPr>
          <w:rFonts w:hint="eastAsia"/>
          <w:sz w:val="24"/>
          <w:szCs w:val="40"/>
        </w:rPr>
        <w:t xml:space="preserve">6.10.1 </w:t>
      </w:r>
      <w:r>
        <w:rPr>
          <w:rFonts w:hint="eastAsia"/>
          <w:sz w:val="24"/>
          <w:szCs w:val="40"/>
        </w:rPr>
        <w:t>引言与概述</w:t>
      </w:r>
      <w:bookmarkEnd w:id="84"/>
      <w:r>
        <w:rPr>
          <w:rFonts w:hint="eastAsia"/>
          <w:sz w:val="24"/>
          <w:szCs w:val="40"/>
        </w:rPr>
        <w:t xml:space="preserve">  </w:t>
      </w:r>
    </w:p>
    <w:p w14:paraId="7D6459C0" w14:textId="77777777" w:rsidR="00D16BE9" w:rsidRDefault="00AC4FA2">
      <w:pPr>
        <w:pStyle w:val="0"/>
        <w:ind w:firstLineChars="200" w:firstLine="420"/>
      </w:pPr>
      <w:r>
        <w:rPr>
          <w:rFonts w:hint="eastAsia"/>
        </w:rPr>
        <w:t>（参考</w:t>
      </w:r>
      <w:r>
        <w:rPr>
          <w:rFonts w:hint="eastAsia"/>
        </w:rPr>
        <w:t>ISO 14044:2006</w:t>
      </w:r>
      <w:r>
        <w:rPr>
          <w:rFonts w:hint="eastAsia"/>
        </w:rPr>
        <w:t>第</w:t>
      </w:r>
      <w:r>
        <w:rPr>
          <w:rFonts w:hint="eastAsia"/>
        </w:rPr>
        <w:t>4.2.3.7</w:t>
      </w:r>
      <w:r>
        <w:rPr>
          <w:rFonts w:hint="eastAsia"/>
        </w:rPr>
        <w:t>章）</w:t>
      </w:r>
      <w:r>
        <w:rPr>
          <w:rFonts w:hint="eastAsia"/>
        </w:rPr>
        <w:t xml:space="preserve">  </w:t>
      </w:r>
    </w:p>
    <w:p w14:paraId="0DD4231F" w14:textId="77777777" w:rsidR="00D16BE9" w:rsidRDefault="00AC4FA2">
      <w:pPr>
        <w:pStyle w:val="0"/>
        <w:ind w:firstLineChars="200" w:firstLine="420"/>
      </w:pPr>
      <w:r>
        <w:rPr>
          <w:rFonts w:hint="eastAsia"/>
        </w:rPr>
        <w:t>对（产品）系统的比较已经是</w:t>
      </w:r>
      <w:r>
        <w:rPr>
          <w:rFonts w:hint="eastAsia"/>
        </w:rPr>
        <w:t>LCA</w:t>
      </w:r>
      <w:r>
        <w:rPr>
          <w:rFonts w:hint="eastAsia"/>
        </w:rPr>
        <w:t>的一种应用，并且在一般</w:t>
      </w:r>
      <w:r>
        <w:rPr>
          <w:rFonts w:hint="eastAsia"/>
        </w:rPr>
        <w:t>LCA</w:t>
      </w:r>
      <w:r>
        <w:rPr>
          <w:rFonts w:hint="eastAsia"/>
        </w:rPr>
        <w:t>标准</w:t>
      </w:r>
      <w:r>
        <w:rPr>
          <w:rFonts w:hint="eastAsia"/>
        </w:rPr>
        <w:t>ISO 14040</w:t>
      </w:r>
      <w:r>
        <w:rPr>
          <w:rFonts w:hint="eastAsia"/>
        </w:rPr>
        <w:t>和</w:t>
      </w:r>
      <w:r>
        <w:rPr>
          <w:rFonts w:hint="eastAsia"/>
        </w:rPr>
        <w:t>14044:2006</w:t>
      </w:r>
      <w:r>
        <w:rPr>
          <w:rFonts w:hint="eastAsia"/>
        </w:rPr>
        <w:t>中有所涵盖。有效的比较需要考虑一些额外的方面。涉及比较声明的研究，如果预计将公布，必须满足额外的要求，以确保其有效、公平，从而避免误导。</w:t>
      </w:r>
      <w:r>
        <w:rPr>
          <w:rFonts w:hint="eastAsia"/>
        </w:rPr>
        <w:t>ISO 14040</w:t>
      </w:r>
      <w:r>
        <w:rPr>
          <w:rFonts w:hint="eastAsia"/>
        </w:rPr>
        <w:t>和</w:t>
      </w:r>
      <w:r>
        <w:rPr>
          <w:rFonts w:hint="eastAsia"/>
        </w:rPr>
        <w:t>14044:2006</w:t>
      </w:r>
      <w:r>
        <w:rPr>
          <w:rFonts w:hint="eastAsia"/>
        </w:rPr>
        <w:t>对这类研究提出了一些进一步的要求。除了本章所涉及的问题外，还涉及审查和报告；参见第</w:t>
      </w:r>
      <w:r>
        <w:rPr>
          <w:rFonts w:hint="eastAsia"/>
        </w:rPr>
        <w:t>11</w:t>
      </w:r>
      <w:r>
        <w:rPr>
          <w:rFonts w:hint="eastAsia"/>
        </w:rPr>
        <w:t>章和</w:t>
      </w:r>
      <w:r>
        <w:rPr>
          <w:rFonts w:hint="eastAsia"/>
        </w:rPr>
        <w:t>10.3.3</w:t>
      </w:r>
      <w:r>
        <w:rPr>
          <w:rFonts w:hint="eastAsia"/>
        </w:rPr>
        <w:t>章。这反映了</w:t>
      </w:r>
      <w:r>
        <w:rPr>
          <w:rFonts w:hint="eastAsia"/>
        </w:rPr>
        <w:t>LCA</w:t>
      </w:r>
      <w:r>
        <w:rPr>
          <w:rFonts w:hint="eastAsia"/>
        </w:rPr>
        <w:t>结果的比较使用可能对其他公司、机构和未直接参与研究的利益相关者产生的后果。</w:t>
      </w:r>
      <w:r>
        <w:rPr>
          <w:rFonts w:hint="eastAsia"/>
        </w:rPr>
        <w:t xml:space="preserve">  </w:t>
      </w:r>
    </w:p>
    <w:p w14:paraId="1E542638" w14:textId="77777777" w:rsidR="00D16BE9" w:rsidRDefault="00AC4FA2">
      <w:pPr>
        <w:pStyle w:val="0"/>
        <w:ind w:firstLineChars="200" w:firstLine="420"/>
      </w:pPr>
      <w:r>
        <w:rPr>
          <w:rFonts w:hint="eastAsia"/>
        </w:rPr>
        <w:t>对于计划用于公开比较声明的研究，必须进行生命周期影响评估。</w:t>
      </w:r>
    </w:p>
    <w:tbl>
      <w:tblPr>
        <w:tblStyle w:val="af6"/>
        <w:tblW w:w="0" w:type="auto"/>
        <w:shd w:val="clear" w:color="auto" w:fill="E5DFEC" w:themeFill="accent4" w:themeFillTint="33"/>
        <w:tblLook w:val="04A0" w:firstRow="1" w:lastRow="0" w:firstColumn="1" w:lastColumn="0" w:noHBand="0" w:noVBand="1"/>
      </w:tblPr>
      <w:tblGrid>
        <w:gridCol w:w="8260"/>
      </w:tblGrid>
      <w:tr w:rsidR="00D16BE9" w14:paraId="07E695B3" w14:textId="77777777">
        <w:tc>
          <w:tcPr>
            <w:tcW w:w="8260" w:type="dxa"/>
            <w:tcBorders>
              <w:top w:val="single" w:sz="18" w:space="0" w:color="8064A2" w:themeColor="accent4"/>
              <w:left w:val="single" w:sz="18" w:space="0" w:color="8064A2" w:themeColor="accent4"/>
              <w:bottom w:val="single" w:sz="18" w:space="0" w:color="8064A2" w:themeColor="accent4"/>
              <w:right w:val="single" w:sz="18" w:space="0" w:color="8064A2" w:themeColor="accent4"/>
            </w:tcBorders>
            <w:shd w:val="clear" w:color="auto" w:fill="E5DFEC" w:themeFill="accent4" w:themeFillTint="33"/>
          </w:tcPr>
          <w:p w14:paraId="1D4AF089" w14:textId="77777777" w:rsidR="00D16BE9" w:rsidRDefault="00AC4FA2">
            <w:pPr>
              <w:pStyle w:val="0"/>
              <w:ind w:firstLineChars="200" w:firstLine="422"/>
              <w:rPr>
                <w:b/>
                <w:bCs/>
              </w:rPr>
            </w:pPr>
            <w:r>
              <w:rPr>
                <w:rFonts w:hint="eastAsia"/>
                <w:b/>
                <w:bCs/>
              </w:rPr>
              <w:t>术语和概念：“比较”与“公开的比较声明”</w:t>
            </w:r>
            <w:r>
              <w:rPr>
                <w:rFonts w:hint="eastAsia"/>
                <w:b/>
                <w:bCs/>
              </w:rPr>
              <w:t xml:space="preserve">  </w:t>
            </w:r>
          </w:p>
          <w:p w14:paraId="5EFA8877" w14:textId="77777777" w:rsidR="00D16BE9" w:rsidRDefault="00AC4FA2">
            <w:pPr>
              <w:pStyle w:val="0"/>
              <w:ind w:firstLineChars="200" w:firstLine="420"/>
            </w:pPr>
            <w:r>
              <w:rPr>
                <w:rFonts w:hint="eastAsia"/>
              </w:rPr>
              <w:t>“比较”涉及基于</w:t>
            </w:r>
            <w:r>
              <w:rPr>
                <w:rFonts w:hint="eastAsia"/>
              </w:rPr>
              <w:t>LCA</w:t>
            </w:r>
            <w:r>
              <w:rPr>
                <w:rFonts w:hint="eastAsia"/>
              </w:rPr>
              <w:t>的两个或多个系统的整体环境影响的比较，这些系统可能提供相同或不同的功能。这类研究可以在</w:t>
            </w:r>
            <w:r>
              <w:rPr>
                <w:rFonts w:hint="eastAsia"/>
              </w:rPr>
              <w:t>LCA</w:t>
            </w:r>
            <w:r>
              <w:rPr>
                <w:rFonts w:hint="eastAsia"/>
              </w:rPr>
              <w:t>研究中按需进行，基于例如现有的</w:t>
            </w:r>
            <w:r>
              <w:rPr>
                <w:rFonts w:hint="eastAsia"/>
              </w:rPr>
              <w:t>EPD</w:t>
            </w:r>
            <w:r>
              <w:rPr>
                <w:rFonts w:hint="eastAsia"/>
              </w:rPr>
              <w:t>（环境产品声明）、应用生态设计工具等。结果可以用于内部决策支持或发布。</w:t>
            </w:r>
            <w:proofErr w:type="gramStart"/>
            <w:r>
              <w:rPr>
                <w:rFonts w:hint="eastAsia"/>
              </w:rPr>
              <w:t>这里关注</w:t>
            </w:r>
            <w:proofErr w:type="gramEnd"/>
            <w:r>
              <w:rPr>
                <w:rFonts w:hint="eastAsia"/>
              </w:rPr>
              <w:t>的是已发布的案例。</w:t>
            </w:r>
            <w:r>
              <w:rPr>
                <w:rFonts w:hint="eastAsia"/>
              </w:rPr>
              <w:t xml:space="preserve">  </w:t>
            </w:r>
          </w:p>
          <w:p w14:paraId="4C522F1F" w14:textId="77777777" w:rsidR="00D16BE9" w:rsidRDefault="00AC4FA2">
            <w:pPr>
              <w:pStyle w:val="0"/>
              <w:ind w:firstLineChars="200" w:firstLine="420"/>
            </w:pPr>
            <w:r>
              <w:rPr>
                <w:rFonts w:hint="eastAsia"/>
              </w:rPr>
              <w:lastRenderedPageBreak/>
              <w:t>“比较声明”则意味着基于</w:t>
            </w:r>
            <w:r>
              <w:rPr>
                <w:rFonts w:hint="eastAsia"/>
              </w:rPr>
              <w:t>LCA</w:t>
            </w:r>
            <w:r>
              <w:rPr>
                <w:rFonts w:hint="eastAsia"/>
              </w:rPr>
              <w:t>声称某些替代方案的优越性、劣势或相等性。附加的“公开”意味着这些优越性或相等性的结论</w:t>
            </w:r>
            <w:proofErr w:type="gramStart"/>
            <w:r>
              <w:rPr>
                <w:rFonts w:hint="eastAsia"/>
              </w:rPr>
              <w:t>被发布</w:t>
            </w:r>
            <w:proofErr w:type="gramEnd"/>
            <w:r>
              <w:rPr>
                <w:rFonts w:hint="eastAsia"/>
              </w:rPr>
              <w:t>给公众（即，向参与</w:t>
            </w:r>
            <w:r>
              <w:rPr>
                <w:rFonts w:hint="eastAsia"/>
              </w:rPr>
              <w:t>LCI/LCA</w:t>
            </w:r>
            <w:r>
              <w:rPr>
                <w:rFonts w:hint="eastAsia"/>
              </w:rPr>
              <w:t>研究的小型和明确的参与者列表之外的公众提供）。本文档中的“比较研究”涵盖这两种情况，即对替代方案进行比较的声明性和非声明性研究。</w:t>
            </w:r>
          </w:p>
        </w:tc>
      </w:tr>
    </w:tbl>
    <w:p w14:paraId="3409BAE9" w14:textId="77777777" w:rsidR="00D16BE9" w:rsidRDefault="00AC4FA2">
      <w:pPr>
        <w:pStyle w:val="affd"/>
        <w:spacing w:beforeLines="0" w:before="0" w:afterLines="0" w:after="0"/>
        <w:ind w:firstLineChars="200" w:firstLine="482"/>
        <w:rPr>
          <w:sz w:val="24"/>
          <w:szCs w:val="40"/>
        </w:rPr>
      </w:pPr>
      <w:bookmarkStart w:id="85" w:name="_Toc175603985"/>
      <w:r>
        <w:rPr>
          <w:rFonts w:hint="eastAsia"/>
          <w:sz w:val="24"/>
          <w:szCs w:val="40"/>
        </w:rPr>
        <w:lastRenderedPageBreak/>
        <w:t xml:space="preserve">6.10.2 </w:t>
      </w:r>
      <w:r>
        <w:rPr>
          <w:rFonts w:hint="eastAsia"/>
          <w:sz w:val="24"/>
          <w:szCs w:val="40"/>
        </w:rPr>
        <w:t>在非声明性比较和多系统类型研究中加强受影响利益相关者的保护</w:t>
      </w:r>
      <w:bookmarkEnd w:id="85"/>
      <w:r>
        <w:rPr>
          <w:rFonts w:hint="eastAsia"/>
          <w:sz w:val="24"/>
          <w:szCs w:val="40"/>
        </w:rPr>
        <w:t xml:space="preserve">  </w:t>
      </w:r>
    </w:p>
    <w:p w14:paraId="74545009" w14:textId="77777777" w:rsidR="00D16BE9" w:rsidRDefault="00AC4FA2">
      <w:pPr>
        <w:pStyle w:val="0"/>
        <w:ind w:firstLineChars="200" w:firstLine="422"/>
        <w:rPr>
          <w:b/>
          <w:bCs/>
        </w:rPr>
      </w:pPr>
      <w:r>
        <w:rPr>
          <w:rFonts w:hint="eastAsia"/>
          <w:b/>
          <w:bCs/>
        </w:rPr>
        <w:t>比较类型及受影响的利益相关者</w:t>
      </w:r>
      <w:r>
        <w:rPr>
          <w:rFonts w:hint="eastAsia"/>
          <w:b/>
          <w:bCs/>
        </w:rPr>
        <w:t xml:space="preserve">  </w:t>
      </w:r>
    </w:p>
    <w:p w14:paraId="618F6FD7" w14:textId="77777777" w:rsidR="00D16BE9" w:rsidRDefault="00AC4FA2">
      <w:pPr>
        <w:pStyle w:val="0"/>
        <w:ind w:firstLineChars="200" w:firstLine="420"/>
      </w:pPr>
      <w:r>
        <w:rPr>
          <w:rFonts w:hint="eastAsia"/>
        </w:rPr>
        <w:t>以下类型的比较在已发布的</w:t>
      </w:r>
      <w:r>
        <w:rPr>
          <w:rFonts w:hint="eastAsia"/>
        </w:rPr>
        <w:t>LCA</w:t>
      </w:r>
      <w:r>
        <w:rPr>
          <w:rFonts w:hint="eastAsia"/>
        </w:rPr>
        <w:t>研究中常见：</w:t>
      </w:r>
      <w:r>
        <w:rPr>
          <w:rFonts w:hint="eastAsia"/>
        </w:rPr>
        <w:t xml:space="preserve">  </w:t>
      </w:r>
    </w:p>
    <w:p w14:paraId="56C26DA3" w14:textId="77777777" w:rsidR="00D16BE9" w:rsidRDefault="00AC4FA2">
      <w:pPr>
        <w:pStyle w:val="0"/>
        <w:numPr>
          <w:ilvl w:val="0"/>
          <w:numId w:val="44"/>
        </w:numPr>
        <w:ind w:left="0" w:firstLineChars="200" w:firstLine="420"/>
      </w:pPr>
      <w:r>
        <w:rPr>
          <w:rFonts w:hint="eastAsia"/>
        </w:rPr>
        <w:t>比较具有相同或相似功能单元的系统或过程（例如，不同品牌的</w:t>
      </w:r>
      <w:r>
        <w:rPr>
          <w:rFonts w:hint="eastAsia"/>
        </w:rPr>
        <w:t>20</w:t>
      </w:r>
      <w:r>
        <w:rPr>
          <w:rFonts w:hint="eastAsia"/>
        </w:rPr>
        <w:t>英寸电视机，或：在国家</w:t>
      </w:r>
      <w:r>
        <w:rPr>
          <w:rFonts w:hint="eastAsia"/>
        </w:rPr>
        <w:t>X</w:t>
      </w:r>
      <w:r>
        <w:rPr>
          <w:rFonts w:hint="eastAsia"/>
        </w:rPr>
        <w:t>中比较综合、传统、生物和低投入的土豆种植）</w:t>
      </w:r>
    </w:p>
    <w:p w14:paraId="7BF4DA95" w14:textId="77777777" w:rsidR="00D16BE9" w:rsidRDefault="00AC4FA2">
      <w:pPr>
        <w:pStyle w:val="0"/>
        <w:numPr>
          <w:ilvl w:val="0"/>
          <w:numId w:val="44"/>
        </w:numPr>
        <w:ind w:left="0" w:firstLineChars="200" w:firstLine="420"/>
      </w:pPr>
      <w:r>
        <w:rPr>
          <w:rFonts w:hint="eastAsia"/>
        </w:rPr>
        <w:t>评估系统的变体（例如，某品牌（非特</w:t>
      </w:r>
      <w:proofErr w:type="gramStart"/>
      <w:r>
        <w:rPr>
          <w:rFonts w:hint="eastAsia"/>
        </w:rPr>
        <w:t>定品牌</w:t>
      </w:r>
      <w:proofErr w:type="gramEnd"/>
      <w:r>
        <w:rPr>
          <w:rFonts w:hint="eastAsia"/>
        </w:rPr>
        <w:t>或品牌</w:t>
      </w:r>
      <w:r>
        <w:rPr>
          <w:rFonts w:hint="eastAsia"/>
        </w:rPr>
        <w:t>X</w:t>
      </w:r>
      <w:r>
        <w:rPr>
          <w:rFonts w:hint="eastAsia"/>
        </w:rPr>
        <w:t>）厨房椅的设计或材料替代方案）</w:t>
      </w:r>
    </w:p>
    <w:p w14:paraId="7B727432" w14:textId="77777777" w:rsidR="00D16BE9" w:rsidRDefault="00AC4FA2">
      <w:pPr>
        <w:pStyle w:val="0"/>
        <w:numPr>
          <w:ilvl w:val="0"/>
          <w:numId w:val="44"/>
        </w:numPr>
        <w:ind w:left="0" w:firstLineChars="200" w:firstLine="420"/>
      </w:pPr>
      <w:r>
        <w:rPr>
          <w:rFonts w:hint="eastAsia"/>
        </w:rPr>
        <w:t>对特定系统进行贡献或弱点分析（例如，分析吸尘器</w:t>
      </w:r>
      <w:r>
        <w:rPr>
          <w:rFonts w:hint="eastAsia"/>
        </w:rPr>
        <w:t>Z</w:t>
      </w:r>
      <w:r>
        <w:rPr>
          <w:rFonts w:hint="eastAsia"/>
        </w:rPr>
        <w:t>的生产阶段、使用阶段和生命周期末期阶段的影响份额，或：主要贡献过程、材料、能源载体或服务等的分析）</w:t>
      </w:r>
    </w:p>
    <w:p w14:paraId="70E09BEB" w14:textId="77777777" w:rsidR="00D16BE9" w:rsidRDefault="00AC4FA2">
      <w:pPr>
        <w:pStyle w:val="0"/>
        <w:numPr>
          <w:ilvl w:val="0"/>
          <w:numId w:val="44"/>
        </w:numPr>
        <w:ind w:left="0" w:firstLineChars="200" w:firstLine="420"/>
      </w:pPr>
      <w:r>
        <w:rPr>
          <w:rFonts w:hint="eastAsia"/>
        </w:rPr>
        <w:t>多系统类型研究分析多个具有不同功能单元或功能的系统（例如，国家</w:t>
      </w:r>
      <w:r>
        <w:rPr>
          <w:rFonts w:hint="eastAsia"/>
        </w:rPr>
        <w:t>A</w:t>
      </w:r>
      <w:r>
        <w:rPr>
          <w:rFonts w:hint="eastAsia"/>
        </w:rPr>
        <w:t>的平均公民的产品篮子类型研究，或：国家</w:t>
      </w:r>
      <w:r>
        <w:rPr>
          <w:rFonts w:hint="eastAsia"/>
        </w:rPr>
        <w:t>B</w:t>
      </w:r>
      <w:r>
        <w:rPr>
          <w:rFonts w:hint="eastAsia"/>
        </w:rPr>
        <w:t>中最具影响力产品的优先级研究，或：比较国家</w:t>
      </w:r>
      <w:r>
        <w:rPr>
          <w:rFonts w:hint="eastAsia"/>
        </w:rPr>
        <w:t>A</w:t>
      </w:r>
      <w:r>
        <w:rPr>
          <w:rFonts w:hint="eastAsia"/>
        </w:rPr>
        <w:t>、</w:t>
      </w:r>
      <w:r>
        <w:rPr>
          <w:rFonts w:hint="eastAsia"/>
        </w:rPr>
        <w:t>B</w:t>
      </w:r>
      <w:r>
        <w:rPr>
          <w:rFonts w:hint="eastAsia"/>
        </w:rPr>
        <w:t>和</w:t>
      </w:r>
      <w:r>
        <w:rPr>
          <w:rFonts w:hint="eastAsia"/>
        </w:rPr>
        <w:t>C</w:t>
      </w:r>
      <w:r>
        <w:rPr>
          <w:rFonts w:hint="eastAsia"/>
        </w:rPr>
        <w:t>的总体环境影响（或：每位平均公民））</w:t>
      </w:r>
    </w:p>
    <w:p w14:paraId="73CA8D04" w14:textId="77777777" w:rsidR="00D16BE9" w:rsidRDefault="00AC4FA2">
      <w:pPr>
        <w:pStyle w:val="0"/>
        <w:ind w:firstLineChars="200" w:firstLine="420"/>
      </w:pPr>
      <w:r>
        <w:rPr>
          <w:rFonts w:hint="eastAsia"/>
        </w:rPr>
        <w:t xml:space="preserve">ISO 14044:2006 </w:t>
      </w:r>
      <w:r>
        <w:rPr>
          <w:rFonts w:hint="eastAsia"/>
        </w:rPr>
        <w:t>对于比较系统并对所比较系统的优越性、劣势（以及隐含的平等性）进行声明的研究有更严格的要求。这旨在加强受影响利益相关者的利益，避免</w:t>
      </w:r>
      <w:r>
        <w:rPr>
          <w:rFonts w:hint="eastAsia"/>
        </w:rPr>
        <w:t>LCA</w:t>
      </w:r>
      <w:r>
        <w:rPr>
          <w:rFonts w:hint="eastAsia"/>
        </w:rPr>
        <w:t>在市场竞争中的误用。在上述例子中，受影响的利益相关者至少包括：</w:t>
      </w:r>
      <w:r>
        <w:rPr>
          <w:rFonts w:hint="eastAsia"/>
        </w:rPr>
        <w:t xml:space="preserve">  </w:t>
      </w:r>
    </w:p>
    <w:p w14:paraId="3C90BC07" w14:textId="77777777" w:rsidR="00D16BE9" w:rsidRDefault="00AC4FA2">
      <w:pPr>
        <w:pStyle w:val="0"/>
        <w:numPr>
          <w:ilvl w:val="0"/>
          <w:numId w:val="45"/>
        </w:numPr>
        <w:ind w:left="0" w:firstLineChars="200" w:firstLine="420"/>
      </w:pPr>
      <w:r>
        <w:rPr>
          <w:rFonts w:hint="eastAsia"/>
        </w:rPr>
        <w:t>不同电视机生产公司（第一点，第一个例子）</w:t>
      </w:r>
    </w:p>
    <w:p w14:paraId="178A2FD6" w14:textId="77777777" w:rsidR="00D16BE9" w:rsidRDefault="00AC4FA2">
      <w:pPr>
        <w:pStyle w:val="0"/>
        <w:numPr>
          <w:ilvl w:val="0"/>
          <w:numId w:val="45"/>
        </w:numPr>
        <w:ind w:left="0" w:firstLineChars="200" w:firstLine="420"/>
      </w:pPr>
      <w:r>
        <w:rPr>
          <w:rFonts w:hint="eastAsia"/>
        </w:rPr>
        <w:t>农民及使用不同种植方法的下游生产链（第一点，第二个例子）</w:t>
      </w:r>
    </w:p>
    <w:p w14:paraId="2B59EFAC" w14:textId="77777777" w:rsidR="00D16BE9" w:rsidRDefault="00AC4FA2">
      <w:pPr>
        <w:pStyle w:val="0"/>
        <w:numPr>
          <w:ilvl w:val="0"/>
          <w:numId w:val="45"/>
        </w:numPr>
        <w:ind w:left="0" w:firstLineChars="200" w:firstLine="420"/>
      </w:pPr>
      <w:r>
        <w:rPr>
          <w:rFonts w:hint="eastAsia"/>
        </w:rPr>
        <w:t>替代材料的生产者（第二点）</w:t>
      </w:r>
    </w:p>
    <w:p w14:paraId="344C658A" w14:textId="77777777" w:rsidR="00D16BE9" w:rsidRDefault="00AC4FA2">
      <w:pPr>
        <w:pStyle w:val="0"/>
        <w:numPr>
          <w:ilvl w:val="0"/>
          <w:numId w:val="45"/>
        </w:numPr>
        <w:ind w:left="0" w:firstLineChars="200" w:firstLine="420"/>
      </w:pPr>
      <w:r>
        <w:rPr>
          <w:rFonts w:hint="eastAsia"/>
        </w:rPr>
        <w:t>在产品篮子和优先级研究中显示出最高影响的产品组的生产者（第四点，第一个和第二个例子）</w:t>
      </w:r>
    </w:p>
    <w:p w14:paraId="71E0209E" w14:textId="77777777" w:rsidR="00D16BE9" w:rsidRDefault="00AC4FA2">
      <w:pPr>
        <w:pStyle w:val="0"/>
        <w:numPr>
          <w:ilvl w:val="0"/>
          <w:numId w:val="45"/>
        </w:numPr>
        <w:ind w:left="0" w:firstLineChars="200" w:firstLine="420"/>
      </w:pPr>
      <w:r>
        <w:rPr>
          <w:rFonts w:hint="eastAsia"/>
        </w:rPr>
        <w:t>比较国家的政府</w:t>
      </w:r>
      <w:r>
        <w:rPr>
          <w:rFonts w:hint="eastAsia"/>
        </w:rPr>
        <w:t>/</w:t>
      </w:r>
      <w:r>
        <w:rPr>
          <w:rFonts w:hint="eastAsia"/>
        </w:rPr>
        <w:t>人民（第四点，最后一个例子）</w:t>
      </w:r>
    </w:p>
    <w:p w14:paraId="3E504429" w14:textId="77777777" w:rsidR="00D16BE9" w:rsidRDefault="00AC4FA2">
      <w:pPr>
        <w:pStyle w:val="0"/>
        <w:numPr>
          <w:ilvl w:val="0"/>
          <w:numId w:val="45"/>
        </w:numPr>
        <w:ind w:left="0" w:firstLineChars="200" w:firstLine="420"/>
      </w:pPr>
      <w:r>
        <w:rPr>
          <w:rFonts w:hint="eastAsia"/>
        </w:rPr>
        <w:t>对于系统内部弱点分析（第三点），认为对生产者</w:t>
      </w:r>
      <w:r>
        <w:rPr>
          <w:rFonts w:hint="eastAsia"/>
        </w:rPr>
        <w:t>/</w:t>
      </w:r>
      <w:r>
        <w:rPr>
          <w:rFonts w:hint="eastAsia"/>
        </w:rPr>
        <w:t>服务提供者的潜在影响有限，因为这涉及一个小市场份额。</w:t>
      </w:r>
    </w:p>
    <w:p w14:paraId="2853AEFD" w14:textId="77777777" w:rsidR="00D16BE9" w:rsidRDefault="00AC4FA2">
      <w:pPr>
        <w:pStyle w:val="0"/>
        <w:ind w:firstLineChars="200" w:firstLine="422"/>
        <w:rPr>
          <w:b/>
          <w:bCs/>
        </w:rPr>
      </w:pPr>
      <w:r>
        <w:rPr>
          <w:rFonts w:hint="eastAsia"/>
          <w:b/>
          <w:bCs/>
        </w:rPr>
        <w:t>加强利益相关者的保护</w:t>
      </w:r>
      <w:r>
        <w:rPr>
          <w:rFonts w:hint="eastAsia"/>
          <w:b/>
          <w:bCs/>
        </w:rPr>
        <w:t xml:space="preserve">  </w:t>
      </w:r>
    </w:p>
    <w:p w14:paraId="2D6CEE70" w14:textId="77777777" w:rsidR="00D16BE9" w:rsidRDefault="00AC4FA2">
      <w:pPr>
        <w:pStyle w:val="0"/>
        <w:ind w:firstLineChars="200" w:firstLine="420"/>
      </w:pPr>
      <w:r>
        <w:rPr>
          <w:rFonts w:hint="eastAsia"/>
        </w:rPr>
        <w:t>在没有声称某一替代方案优越性的情况</w:t>
      </w:r>
      <w:proofErr w:type="gramStart"/>
      <w:r>
        <w:rPr>
          <w:rFonts w:hint="eastAsia"/>
        </w:rPr>
        <w:t>下发布</w:t>
      </w:r>
      <w:proofErr w:type="gramEnd"/>
      <w:r>
        <w:rPr>
          <w:rFonts w:hint="eastAsia"/>
        </w:rPr>
        <w:t>比较研究，而仅展示例如影响指标的结果，会使接收者自行得出优越性</w:t>
      </w:r>
      <w:r>
        <w:rPr>
          <w:rFonts w:hint="eastAsia"/>
        </w:rPr>
        <w:t>/</w:t>
      </w:r>
      <w:r>
        <w:rPr>
          <w:rFonts w:hint="eastAsia"/>
        </w:rPr>
        <w:t>劣势的结论。这可能被理解为对</w:t>
      </w:r>
      <w:r>
        <w:rPr>
          <w:rFonts w:hint="eastAsia"/>
        </w:rPr>
        <w:t>LCA</w:t>
      </w:r>
      <w:r>
        <w:rPr>
          <w:rFonts w:hint="eastAsia"/>
        </w:rPr>
        <w:t>的误用，因为这些结论会影响“失败”实体，即所比较的系统。这可能通过购买决策、对形象的影响、建立在这些研究基础上的政治措施等方式实现。为了保护受影响的利益相关者，这类研究至少应声明研究不支持对任何分析系统的优越性或相等性做出结论或建议。最后，为避免非技术观众或公众的误解，该研究应满足适用于“公开比较声明”的审查和其他要求。</w:t>
      </w:r>
      <w:r>
        <w:rPr>
          <w:rFonts w:hint="eastAsia"/>
        </w:rPr>
        <w:t xml:space="preserve">  </w:t>
      </w:r>
    </w:p>
    <w:p w14:paraId="4703FFF3" w14:textId="77777777" w:rsidR="00D16BE9" w:rsidRDefault="00AC4FA2">
      <w:pPr>
        <w:pStyle w:val="0"/>
        <w:ind w:firstLineChars="200" w:firstLine="420"/>
      </w:pPr>
      <w:r>
        <w:rPr>
          <w:rFonts w:hint="eastAsia"/>
        </w:rPr>
        <w:lastRenderedPageBreak/>
        <w:t>为避免这种情况，应将</w:t>
      </w:r>
      <w:r>
        <w:rPr>
          <w:rFonts w:hint="eastAsia"/>
        </w:rPr>
        <w:t>ISO</w:t>
      </w:r>
      <w:r>
        <w:rPr>
          <w:rFonts w:hint="eastAsia"/>
        </w:rPr>
        <w:t>对“公开比较声明”的要求同样适用于“公开产品比较”。例外的是针对特定产品</w:t>
      </w:r>
      <w:r>
        <w:rPr>
          <w:rFonts w:hint="eastAsia"/>
        </w:rPr>
        <w:t>/</w:t>
      </w:r>
      <w:r>
        <w:rPr>
          <w:rFonts w:hint="eastAsia"/>
        </w:rPr>
        <w:t>品牌的贡献和弱点分析类型研究（见上述类型列表中的第三点例）。</w:t>
      </w:r>
    </w:p>
    <w:p w14:paraId="7F7EEF21" w14:textId="77777777" w:rsidR="00D16BE9" w:rsidRDefault="00AC4FA2">
      <w:pPr>
        <w:pStyle w:val="affd"/>
        <w:spacing w:beforeLines="0" w:before="0" w:afterLines="0" w:after="0"/>
        <w:ind w:firstLineChars="200" w:firstLine="482"/>
        <w:rPr>
          <w:sz w:val="24"/>
          <w:szCs w:val="40"/>
        </w:rPr>
      </w:pPr>
      <w:bookmarkStart w:id="86" w:name="_Toc175603986"/>
      <w:r>
        <w:rPr>
          <w:rFonts w:hint="eastAsia"/>
          <w:sz w:val="24"/>
          <w:szCs w:val="40"/>
        </w:rPr>
        <w:t xml:space="preserve">6.10.3 </w:t>
      </w:r>
      <w:r>
        <w:rPr>
          <w:rFonts w:hint="eastAsia"/>
          <w:sz w:val="24"/>
          <w:szCs w:val="40"/>
        </w:rPr>
        <w:t>考虑的替代方案、功能单元和假设</w:t>
      </w:r>
      <w:bookmarkEnd w:id="86"/>
      <w:r>
        <w:rPr>
          <w:rFonts w:hint="eastAsia"/>
          <w:sz w:val="24"/>
          <w:szCs w:val="40"/>
        </w:rPr>
        <w:t xml:space="preserve">  </w:t>
      </w:r>
    </w:p>
    <w:p w14:paraId="43A8CDBC" w14:textId="77777777" w:rsidR="00D16BE9" w:rsidRDefault="00AC4FA2">
      <w:pPr>
        <w:pStyle w:val="0"/>
        <w:ind w:firstLineChars="200" w:firstLine="420"/>
      </w:pPr>
      <w:r>
        <w:rPr>
          <w:rFonts w:hint="eastAsia"/>
        </w:rPr>
        <w:t>（参考</w:t>
      </w:r>
      <w:r>
        <w:rPr>
          <w:rFonts w:hint="eastAsia"/>
        </w:rPr>
        <w:t>ISO 14044:2006</w:t>
      </w:r>
      <w:r>
        <w:rPr>
          <w:rFonts w:hint="eastAsia"/>
        </w:rPr>
        <w:t>第</w:t>
      </w:r>
      <w:r>
        <w:rPr>
          <w:rFonts w:hint="eastAsia"/>
        </w:rPr>
        <w:t>4.2.3.7</w:t>
      </w:r>
      <w:r>
        <w:rPr>
          <w:rFonts w:hint="eastAsia"/>
        </w:rPr>
        <w:t>章）</w:t>
      </w:r>
      <w:r>
        <w:rPr>
          <w:rFonts w:hint="eastAsia"/>
        </w:rPr>
        <w:t xml:space="preserve">  </w:t>
      </w:r>
    </w:p>
    <w:p w14:paraId="3DE96BCE" w14:textId="77777777" w:rsidR="00D16BE9" w:rsidRDefault="00AC4FA2">
      <w:pPr>
        <w:pStyle w:val="0"/>
        <w:ind w:firstLineChars="200" w:firstLine="422"/>
        <w:rPr>
          <w:b/>
          <w:bCs/>
        </w:rPr>
      </w:pPr>
      <w:r>
        <w:rPr>
          <w:rFonts w:hint="eastAsia"/>
          <w:b/>
          <w:bCs/>
        </w:rPr>
        <w:t>研究那些旨在功能上可比的系统</w:t>
      </w:r>
      <w:r>
        <w:rPr>
          <w:rFonts w:hint="eastAsia"/>
          <w:b/>
          <w:bCs/>
        </w:rPr>
        <w:t xml:space="preserve">  </w:t>
      </w:r>
    </w:p>
    <w:p w14:paraId="3ED994C1" w14:textId="77777777" w:rsidR="00D16BE9" w:rsidRDefault="00AC4FA2">
      <w:pPr>
        <w:pStyle w:val="0"/>
        <w:ind w:firstLineChars="200" w:firstLine="420"/>
      </w:pPr>
      <w:r>
        <w:rPr>
          <w:rFonts w:hint="eastAsia"/>
        </w:rPr>
        <w:t>在经典的比较研究中，目的是得出所比较替代方案的优越性、劣势或相等性，并通常提出建议。</w:t>
      </w:r>
      <w:r>
        <w:rPr>
          <w:rFonts w:hint="eastAsia"/>
        </w:rPr>
        <w:t xml:space="preserve">  </w:t>
      </w:r>
    </w:p>
    <w:p w14:paraId="3C2C7E90" w14:textId="77777777" w:rsidR="00D16BE9" w:rsidRDefault="00AC4FA2">
      <w:pPr>
        <w:pStyle w:val="0"/>
        <w:ind w:firstLineChars="200" w:firstLine="420"/>
      </w:pPr>
      <w:r>
        <w:rPr>
          <w:rFonts w:hint="eastAsia"/>
        </w:rPr>
        <w:t>对于那些研究功能上应可比的系统的研究，有两个与“比较什么”相关的重要方面：比较替代方案的功能单元等效性和</w:t>
      </w:r>
      <w:proofErr w:type="gramStart"/>
      <w:r>
        <w:rPr>
          <w:rFonts w:hint="eastAsia"/>
        </w:rPr>
        <w:t>不</w:t>
      </w:r>
      <w:proofErr w:type="gramEnd"/>
      <w:r>
        <w:rPr>
          <w:rFonts w:hint="eastAsia"/>
        </w:rPr>
        <w:t>误导性的替代方案选择。</w:t>
      </w:r>
      <w:r>
        <w:rPr>
          <w:rFonts w:hint="eastAsia"/>
        </w:rPr>
        <w:t xml:space="preserve">  </w:t>
      </w:r>
    </w:p>
    <w:p w14:paraId="12003AF9" w14:textId="77777777" w:rsidR="00D16BE9" w:rsidRDefault="00AC4FA2">
      <w:pPr>
        <w:pStyle w:val="0"/>
        <w:ind w:firstLineChars="200" w:firstLine="420"/>
      </w:pPr>
      <w:r>
        <w:rPr>
          <w:rFonts w:hint="eastAsia"/>
        </w:rPr>
        <w:t>功能单元的等效性在第</w:t>
      </w:r>
      <w:r>
        <w:rPr>
          <w:rFonts w:hint="eastAsia"/>
        </w:rPr>
        <w:t>6.4.7</w:t>
      </w:r>
      <w:r>
        <w:rPr>
          <w:rFonts w:hint="eastAsia"/>
        </w:rPr>
        <w:t>章中已有讨论。这是对将要发布的比较</w:t>
      </w:r>
      <w:r>
        <w:rPr>
          <w:rFonts w:hint="eastAsia"/>
        </w:rPr>
        <w:t>LCA</w:t>
      </w:r>
      <w:r>
        <w:rPr>
          <w:rFonts w:hint="eastAsia"/>
        </w:rPr>
        <w:t>的要求。如果系统之间的功能单元有显著差异，则必须确保：</w:t>
      </w:r>
    </w:p>
    <w:p w14:paraId="2DE32213" w14:textId="77777777" w:rsidR="00D16BE9" w:rsidRDefault="00AC4FA2">
      <w:pPr>
        <w:pStyle w:val="0"/>
        <w:numPr>
          <w:ilvl w:val="0"/>
          <w:numId w:val="46"/>
        </w:numPr>
        <w:ind w:left="0" w:firstLineChars="200" w:firstLine="420"/>
      </w:pPr>
      <w:r>
        <w:rPr>
          <w:rFonts w:hint="eastAsia"/>
        </w:rPr>
        <w:t>所比较的系统所提供的功能仍被主要受影响利益相关者和产品用户视为足够可比</w:t>
      </w:r>
    </w:p>
    <w:p w14:paraId="7D9EEE8B" w14:textId="77777777" w:rsidR="00D16BE9" w:rsidRDefault="00AC4FA2">
      <w:pPr>
        <w:pStyle w:val="0"/>
        <w:numPr>
          <w:ilvl w:val="0"/>
          <w:numId w:val="46"/>
        </w:numPr>
        <w:ind w:left="0" w:firstLineChars="200" w:firstLine="420"/>
      </w:pPr>
      <w:r>
        <w:rPr>
          <w:rFonts w:hint="eastAsia"/>
        </w:rPr>
        <w:t>或者通过适当的归因建模（通常是分配，但有例外）和结果建模（通常是系统扩展，但有例外）条款来实现足够的可比性。有关情况</w:t>
      </w:r>
      <w:r>
        <w:rPr>
          <w:rFonts w:hint="eastAsia"/>
        </w:rPr>
        <w:t>A</w:t>
      </w:r>
      <w:r>
        <w:rPr>
          <w:rFonts w:hint="eastAsia"/>
        </w:rPr>
        <w:t>、</w:t>
      </w:r>
      <w:r>
        <w:rPr>
          <w:rFonts w:hint="eastAsia"/>
        </w:rPr>
        <w:t>B</w:t>
      </w:r>
      <w:r>
        <w:rPr>
          <w:rFonts w:hint="eastAsia"/>
        </w:rPr>
        <w:t>、</w:t>
      </w:r>
      <w:r>
        <w:rPr>
          <w:rFonts w:hint="eastAsia"/>
        </w:rPr>
        <w:t>C</w:t>
      </w:r>
      <w:r>
        <w:rPr>
          <w:rStyle w:val="afb"/>
        </w:rPr>
        <w:footnoteReference w:id="107"/>
      </w:r>
      <w:r>
        <w:rPr>
          <w:rFonts w:hint="eastAsia"/>
        </w:rPr>
        <w:t>的详细信息，请参见第</w:t>
      </w:r>
      <w:r>
        <w:rPr>
          <w:rFonts w:hint="eastAsia"/>
        </w:rPr>
        <w:t>6.5.4</w:t>
      </w:r>
      <w:r>
        <w:rPr>
          <w:rFonts w:hint="eastAsia"/>
        </w:rPr>
        <w:t>章。</w:t>
      </w:r>
      <w:r>
        <w:rPr>
          <w:rFonts w:hint="eastAsia"/>
        </w:rPr>
        <w:t xml:space="preserve">  </w:t>
      </w:r>
    </w:p>
    <w:p w14:paraId="55323AD0" w14:textId="77777777" w:rsidR="00D16BE9" w:rsidRDefault="00AC4FA2">
      <w:pPr>
        <w:pStyle w:val="0"/>
        <w:ind w:firstLineChars="200" w:firstLine="420"/>
      </w:pPr>
      <w:r>
        <w:rPr>
          <w:rFonts w:hint="eastAsia"/>
        </w:rPr>
        <w:t>对于这两种选项，都需要密切涉及利益相关者和产品用户（或其代表）。</w:t>
      </w:r>
    </w:p>
    <w:p w14:paraId="03072232" w14:textId="77777777" w:rsidR="00D16BE9" w:rsidRDefault="00AC4FA2">
      <w:pPr>
        <w:pStyle w:val="0"/>
        <w:ind w:firstLineChars="200" w:firstLine="422"/>
        <w:rPr>
          <w:b/>
          <w:bCs/>
        </w:rPr>
      </w:pPr>
      <w:r>
        <w:rPr>
          <w:rFonts w:hint="eastAsia"/>
          <w:b/>
          <w:bCs/>
        </w:rPr>
        <w:t>选择比较的替代方案</w:t>
      </w:r>
      <w:r>
        <w:rPr>
          <w:rFonts w:hint="eastAsia"/>
          <w:b/>
          <w:bCs/>
        </w:rPr>
        <w:t xml:space="preserve">  </w:t>
      </w:r>
    </w:p>
    <w:p w14:paraId="43B78978" w14:textId="77777777" w:rsidR="00D16BE9" w:rsidRDefault="00AC4FA2">
      <w:pPr>
        <w:pStyle w:val="0"/>
        <w:ind w:firstLineChars="200" w:firstLine="420"/>
      </w:pPr>
      <w:r>
        <w:rPr>
          <w:rFonts w:hint="eastAsia"/>
        </w:rPr>
        <w:t>在选择包括或排除比较的替代方案时，应确保比较声明不会因遗漏现有或广泛使用的、环境表现明显更好的替代产品而产生误导。如果遗漏了此类替代方案，应在解释中显著指出，包括在得出结论和提出建议时，以及在执行摘要中。</w:t>
      </w:r>
    </w:p>
    <w:p w14:paraId="73218800" w14:textId="77777777" w:rsidR="00D16BE9" w:rsidRDefault="00D16BE9">
      <w:pPr>
        <w:pStyle w:val="0"/>
        <w:ind w:firstLineChars="200" w:firstLine="420"/>
      </w:pPr>
    </w:p>
    <w:p w14:paraId="686B5CD0" w14:textId="77777777" w:rsidR="00D16BE9" w:rsidRDefault="00AC4FA2">
      <w:pPr>
        <w:pStyle w:val="0"/>
        <w:ind w:firstLineChars="200" w:firstLine="422"/>
        <w:rPr>
          <w:b/>
          <w:bCs/>
        </w:rPr>
      </w:pPr>
      <w:r>
        <w:rPr>
          <w:rFonts w:hint="eastAsia"/>
          <w:b/>
          <w:bCs/>
        </w:rPr>
        <w:t>选择要比较的具体情景</w:t>
      </w:r>
      <w:r>
        <w:rPr>
          <w:rFonts w:hint="eastAsia"/>
          <w:b/>
          <w:bCs/>
        </w:rPr>
        <w:t xml:space="preserve"> </w:t>
      </w:r>
    </w:p>
    <w:p w14:paraId="79D4784B" w14:textId="77777777" w:rsidR="00D16BE9" w:rsidRDefault="00AC4FA2">
      <w:pPr>
        <w:pStyle w:val="0"/>
        <w:ind w:firstLineChars="200" w:firstLine="420"/>
      </w:pPr>
      <w:r>
        <w:rPr>
          <w:rFonts w:hint="eastAsia"/>
        </w:rPr>
        <w:t>产品的应用背景通常作为功能单元的一部分需要仔细考虑，因为这可能导致具有相同功能单元的产品表现不同。例如，混合动力车与传统内燃机车相比，可能在平均使用模式下表现更好，但在长途运输中表现较差，而在城市内运输中表现更好。因此，首先需要将这些产品的技术规格转化为考虑平均或特定操作条件的功能单元。然而，对于将被公开的比较声明，选择特定应用背景可能会符合误导性目标定义的标准，例如，使用非常不寻常的应用背景。研究涉及非典型或其他特定情景的情况应在解释中显著指出，包括在得出结论和提出建议时，以及在执行摘要中。</w:t>
      </w:r>
    </w:p>
    <w:p w14:paraId="6717C231" w14:textId="77777777" w:rsidR="00D16BE9" w:rsidRDefault="00AC4FA2">
      <w:pPr>
        <w:pStyle w:val="0"/>
        <w:ind w:firstLineChars="200" w:firstLine="422"/>
        <w:rPr>
          <w:b/>
          <w:bCs/>
        </w:rPr>
      </w:pPr>
      <w:r>
        <w:rPr>
          <w:rFonts w:hint="eastAsia"/>
          <w:b/>
          <w:bCs/>
        </w:rPr>
        <w:t>耐用性</w:t>
      </w:r>
      <w:r>
        <w:rPr>
          <w:rFonts w:hint="eastAsia"/>
          <w:b/>
          <w:bCs/>
        </w:rPr>
        <w:t xml:space="preserve"> </w:t>
      </w:r>
    </w:p>
    <w:p w14:paraId="1581AFD7" w14:textId="77777777" w:rsidR="00D16BE9" w:rsidRDefault="00AC4FA2">
      <w:pPr>
        <w:pStyle w:val="0"/>
        <w:ind w:firstLineChars="200" w:firstLine="420"/>
      </w:pPr>
      <w:r>
        <w:rPr>
          <w:rFonts w:hint="eastAsia"/>
        </w:rPr>
        <w:t>在定位属性中，产品的耐用性扮演了重要角色，因为它直接与产品的功能单元相关联。例如，一个使用</w:t>
      </w:r>
      <w:r>
        <w:rPr>
          <w:rFonts w:hint="eastAsia"/>
        </w:rPr>
        <w:t>40</w:t>
      </w:r>
      <w:r>
        <w:rPr>
          <w:rFonts w:hint="eastAsia"/>
        </w:rPr>
        <w:t>年的墙挂式厨房橱柜比较。如果</w:t>
      </w:r>
      <w:r>
        <w:rPr>
          <w:rFonts w:hint="eastAsia"/>
        </w:rPr>
        <w:t>A</w:t>
      </w:r>
      <w:r>
        <w:rPr>
          <w:rFonts w:hint="eastAsia"/>
        </w:rPr>
        <w:t>替代品的使用寿命为</w:t>
      </w:r>
      <w:r>
        <w:rPr>
          <w:rFonts w:hint="eastAsia"/>
        </w:rPr>
        <w:t>10</w:t>
      </w:r>
      <w:r>
        <w:rPr>
          <w:rFonts w:hint="eastAsia"/>
        </w:rPr>
        <w:t>年，则需要更换三次才能提供与另一个使用寿命为</w:t>
      </w:r>
      <w:r>
        <w:rPr>
          <w:rFonts w:hint="eastAsia"/>
        </w:rPr>
        <w:t>15</w:t>
      </w:r>
      <w:r>
        <w:rPr>
          <w:rFonts w:hint="eastAsia"/>
        </w:rPr>
        <w:t>年的替代品相同的功能单元。这样的情况需要定</w:t>
      </w:r>
      <w:r>
        <w:rPr>
          <w:rFonts w:hint="eastAsia"/>
        </w:rPr>
        <w:lastRenderedPageBreak/>
        <w:t>量考虑，使用替代品的技术寿命作为发布比较声明的基础。上述例子还说明了另一个问题：功能单元的选择（例如，“为</w:t>
      </w:r>
      <w:r>
        <w:rPr>
          <w:rFonts w:hint="eastAsia"/>
        </w:rPr>
        <w:t>40</w:t>
      </w:r>
      <w:r>
        <w:rPr>
          <w:rFonts w:hint="eastAsia"/>
        </w:rPr>
        <w:t>年提供</w:t>
      </w:r>
      <w:r>
        <w:rPr>
          <w:rFonts w:hint="eastAsia"/>
        </w:rPr>
        <w:t>X</w:t>
      </w:r>
      <w:r>
        <w:rPr>
          <w:rFonts w:hint="eastAsia"/>
        </w:rPr>
        <w:t>立方米的墙挂厨房橱柜空间”）可能由于选择的具体值对比较替代品产生优缺点。在上述例子中，</w:t>
      </w:r>
      <w:r>
        <w:rPr>
          <w:rFonts w:hint="eastAsia"/>
        </w:rPr>
        <w:t>40</w:t>
      </w:r>
      <w:r>
        <w:rPr>
          <w:rFonts w:hint="eastAsia"/>
        </w:rPr>
        <w:t>年的使用寿命相对不利于产品</w:t>
      </w:r>
      <w:r>
        <w:rPr>
          <w:rFonts w:hint="eastAsia"/>
        </w:rPr>
        <w:t>B</w:t>
      </w:r>
      <w:r>
        <w:rPr>
          <w:rFonts w:hint="eastAsia"/>
        </w:rPr>
        <w:t>，因为提供</w:t>
      </w:r>
      <w:r>
        <w:rPr>
          <w:rFonts w:hint="eastAsia"/>
        </w:rPr>
        <w:t>40</w:t>
      </w:r>
      <w:r>
        <w:rPr>
          <w:rFonts w:hint="eastAsia"/>
        </w:rPr>
        <w:t>年功能单元的三套产品仍然能使用</w:t>
      </w:r>
      <w:r>
        <w:rPr>
          <w:rFonts w:hint="eastAsia"/>
        </w:rPr>
        <w:t>5</w:t>
      </w:r>
      <w:r>
        <w:rPr>
          <w:rFonts w:hint="eastAsia"/>
        </w:rPr>
        <w:t>年（即三次</w:t>
      </w:r>
      <w:r>
        <w:rPr>
          <w:rFonts w:hint="eastAsia"/>
        </w:rPr>
        <w:t>15</w:t>
      </w:r>
      <w:r>
        <w:rPr>
          <w:rFonts w:hint="eastAsia"/>
        </w:rPr>
        <w:t>年</w:t>
      </w:r>
      <w:r>
        <w:rPr>
          <w:rFonts w:hint="eastAsia"/>
        </w:rPr>
        <w:t>=45</w:t>
      </w:r>
      <w:r>
        <w:rPr>
          <w:rFonts w:hint="eastAsia"/>
        </w:rPr>
        <w:t>年）。类似地，选择的立方米数量也可能对上述例子中的产品产生影响。为了确保公平比较，选择的功能单元应反映充分理由的典型或平均情况，并与受影响的利益相关者达成最佳可达共识。其他寿命相关因素，如时尚寿命、机械完整性寿命、技术创新寿命、重复使用与更换的成本等，也应在情景分析中考虑。法律要求的最低保证通常不适用。还应注意，在比较具有不同寿命的产品替代品时，通常较短寿命的替代品将在更换时由技术上等效的新型号替代。这应在模型中明确考虑，</w:t>
      </w:r>
      <w:proofErr w:type="gramStart"/>
      <w:r>
        <w:rPr>
          <w:rFonts w:hint="eastAsia"/>
        </w:rPr>
        <w:t>除非受</w:t>
      </w:r>
      <w:proofErr w:type="gramEnd"/>
      <w:r>
        <w:rPr>
          <w:rFonts w:hint="eastAsia"/>
        </w:rPr>
        <w:t>影响的利益相关者达成不同的协议。</w:t>
      </w:r>
    </w:p>
    <w:p w14:paraId="2B437D02" w14:textId="77777777" w:rsidR="00D16BE9" w:rsidRDefault="00AC4FA2">
      <w:pPr>
        <w:pStyle w:val="0"/>
        <w:ind w:firstLineChars="200" w:firstLine="422"/>
        <w:rPr>
          <w:b/>
          <w:bCs/>
        </w:rPr>
      </w:pPr>
      <w:r>
        <w:rPr>
          <w:rFonts w:hint="eastAsia"/>
          <w:b/>
          <w:bCs/>
        </w:rPr>
        <w:t>功能单元的其他定性方面</w:t>
      </w:r>
      <w:r>
        <w:rPr>
          <w:rFonts w:hint="eastAsia"/>
          <w:b/>
          <w:bCs/>
        </w:rPr>
        <w:t xml:space="preserve"> </w:t>
      </w:r>
    </w:p>
    <w:p w14:paraId="571F8E84" w14:textId="77777777" w:rsidR="00D16BE9" w:rsidRDefault="00AC4FA2">
      <w:pPr>
        <w:pStyle w:val="0"/>
        <w:ind w:firstLineChars="200" w:firstLine="420"/>
      </w:pPr>
      <w:r>
        <w:rPr>
          <w:rFonts w:hint="eastAsia"/>
        </w:rPr>
        <w:t>根据具体系统，其他一系列定性系统属性也起着相关作用；应根据具体情况进行评估。例如，包括清洁、维修、保养需求等。</w:t>
      </w:r>
    </w:p>
    <w:p w14:paraId="70AB4128" w14:textId="77777777" w:rsidR="00D16BE9" w:rsidRDefault="00AC4FA2">
      <w:pPr>
        <w:pStyle w:val="affd"/>
        <w:spacing w:beforeLines="0" w:before="0" w:afterLines="0" w:after="0"/>
        <w:ind w:firstLineChars="200" w:firstLine="482"/>
        <w:rPr>
          <w:sz w:val="24"/>
          <w:szCs w:val="40"/>
        </w:rPr>
      </w:pPr>
      <w:bookmarkStart w:id="87" w:name="_Toc175603987"/>
      <w:r>
        <w:rPr>
          <w:rFonts w:hint="eastAsia"/>
          <w:sz w:val="24"/>
          <w:szCs w:val="40"/>
        </w:rPr>
        <w:t xml:space="preserve">6.10.4 </w:t>
      </w:r>
      <w:r>
        <w:rPr>
          <w:rFonts w:hint="eastAsia"/>
          <w:sz w:val="24"/>
          <w:szCs w:val="40"/>
        </w:rPr>
        <w:t>方法学、一致性假设和数据</w:t>
      </w:r>
      <w:bookmarkEnd w:id="87"/>
      <w:r>
        <w:rPr>
          <w:rFonts w:hint="eastAsia"/>
          <w:sz w:val="24"/>
          <w:szCs w:val="40"/>
        </w:rPr>
        <w:t xml:space="preserve">  </w:t>
      </w:r>
    </w:p>
    <w:p w14:paraId="74EF8840" w14:textId="77777777" w:rsidR="00D16BE9" w:rsidRDefault="00AC4FA2">
      <w:pPr>
        <w:pStyle w:val="0"/>
        <w:ind w:firstLineChars="200" w:firstLine="420"/>
      </w:pPr>
      <w:r>
        <w:rPr>
          <w:rFonts w:hint="eastAsia"/>
        </w:rPr>
        <w:t>（参考</w:t>
      </w:r>
      <w:r>
        <w:rPr>
          <w:rFonts w:hint="eastAsia"/>
        </w:rPr>
        <w:t>ISO 14044:2006</w:t>
      </w:r>
      <w:r>
        <w:rPr>
          <w:rFonts w:hint="eastAsia"/>
        </w:rPr>
        <w:t>第</w:t>
      </w:r>
      <w:r>
        <w:rPr>
          <w:rFonts w:hint="eastAsia"/>
        </w:rPr>
        <w:t>4.2.3.7</w:t>
      </w:r>
      <w:r>
        <w:rPr>
          <w:rFonts w:hint="eastAsia"/>
        </w:rPr>
        <w:t>章）</w:t>
      </w:r>
      <w:r>
        <w:rPr>
          <w:rFonts w:hint="eastAsia"/>
        </w:rPr>
        <w:t xml:space="preserve">  </w:t>
      </w:r>
    </w:p>
    <w:p w14:paraId="244AEEAC" w14:textId="77777777" w:rsidR="00D16BE9" w:rsidRDefault="00AC4FA2">
      <w:pPr>
        <w:pStyle w:val="0"/>
        <w:ind w:firstLineChars="200" w:firstLine="420"/>
      </w:pPr>
      <w:r>
        <w:rPr>
          <w:rFonts w:hint="eastAsia"/>
        </w:rPr>
        <w:t>确保所有比较系统中的方法、假设和数据的一致性尤为重要。一致性在以下方面至关重要：定义功能、功能单元和参考流、系统边界、代表性要求（时间、地理和技术方面）、</w:t>
      </w:r>
      <w:r>
        <w:rPr>
          <w:rFonts w:hint="eastAsia"/>
        </w:rPr>
        <w:t>LCI</w:t>
      </w:r>
      <w:r>
        <w:rPr>
          <w:rFonts w:hint="eastAsia"/>
        </w:rPr>
        <w:t>数据的完整性和精确性、应用的</w:t>
      </w:r>
      <w:r>
        <w:rPr>
          <w:rFonts w:hint="eastAsia"/>
        </w:rPr>
        <w:t>LCI</w:t>
      </w:r>
      <w:r>
        <w:rPr>
          <w:rFonts w:hint="eastAsia"/>
        </w:rPr>
        <w:t>建模原则和方法，以及应用的</w:t>
      </w:r>
      <w:r>
        <w:rPr>
          <w:rFonts w:hint="eastAsia"/>
        </w:rPr>
        <w:t>LCIA</w:t>
      </w:r>
      <w:r>
        <w:rPr>
          <w:rFonts w:hint="eastAsia"/>
        </w:rPr>
        <w:t>方法。</w:t>
      </w:r>
    </w:p>
    <w:p w14:paraId="69B2F3DB" w14:textId="77777777" w:rsidR="00D16BE9" w:rsidRDefault="00AC4FA2">
      <w:pPr>
        <w:pStyle w:val="affd"/>
        <w:spacing w:beforeLines="0" w:before="0" w:afterLines="0" w:after="0"/>
        <w:ind w:firstLineChars="200" w:firstLine="482"/>
      </w:pPr>
      <w:bookmarkStart w:id="88" w:name="_Toc175603988"/>
      <w:r>
        <w:rPr>
          <w:rFonts w:hint="eastAsia"/>
          <w:sz w:val="24"/>
          <w:szCs w:val="40"/>
        </w:rPr>
        <w:t xml:space="preserve">6.10.5 </w:t>
      </w:r>
      <w:r>
        <w:rPr>
          <w:rFonts w:hint="eastAsia"/>
          <w:sz w:val="24"/>
          <w:szCs w:val="40"/>
        </w:rPr>
        <w:t>数据质量要求</w:t>
      </w:r>
      <w:bookmarkEnd w:id="88"/>
      <w:r>
        <w:rPr>
          <w:rFonts w:hint="eastAsia"/>
        </w:rPr>
        <w:t xml:space="preserve">  </w:t>
      </w:r>
    </w:p>
    <w:p w14:paraId="1141FB51" w14:textId="77777777" w:rsidR="00D16BE9" w:rsidRDefault="00AC4FA2">
      <w:pPr>
        <w:pStyle w:val="0"/>
        <w:ind w:firstLineChars="200" w:firstLine="420"/>
      </w:pPr>
      <w:r>
        <w:rPr>
          <w:rFonts w:hint="eastAsia"/>
        </w:rPr>
        <w:t>（参考</w:t>
      </w:r>
      <w:r>
        <w:rPr>
          <w:rFonts w:hint="eastAsia"/>
        </w:rPr>
        <w:t>ISO 14044:2006</w:t>
      </w:r>
      <w:r>
        <w:rPr>
          <w:rFonts w:hint="eastAsia"/>
        </w:rPr>
        <w:t>第</w:t>
      </w:r>
      <w:r>
        <w:rPr>
          <w:rFonts w:hint="eastAsia"/>
        </w:rPr>
        <w:t>4.2.3.7</w:t>
      </w:r>
      <w:r>
        <w:rPr>
          <w:rFonts w:hint="eastAsia"/>
        </w:rPr>
        <w:t>章）</w:t>
      </w:r>
      <w:r>
        <w:rPr>
          <w:rFonts w:hint="eastAsia"/>
        </w:rPr>
        <w:t xml:space="preserve">  </w:t>
      </w:r>
    </w:p>
    <w:p w14:paraId="2B531557" w14:textId="77777777" w:rsidR="00D16BE9" w:rsidRDefault="00AC4FA2">
      <w:pPr>
        <w:pStyle w:val="0"/>
        <w:ind w:firstLineChars="200" w:firstLine="420"/>
      </w:pPr>
      <w:r>
        <w:rPr>
          <w:rFonts w:hint="eastAsia"/>
        </w:rPr>
        <w:t>在比较系统的研究中，整体数据质量要求取决于比较系统之间总体环境影响的相对差异。例如，在支持生态设计决策的</w:t>
      </w:r>
      <w:r>
        <w:rPr>
          <w:rFonts w:hint="eastAsia"/>
        </w:rPr>
        <w:t>LCA</w:t>
      </w:r>
      <w:r>
        <w:rPr>
          <w:rFonts w:hint="eastAsia"/>
        </w:rPr>
        <w:t>中，比较两种或更多替代设计时，如果其中一种替代方案的环境影响显著低于其他方案，数据质量要求可能较低。因此，初步的整体数据质量要求应在第一次计算库存和影响评估结果后进行修订。对于比较声明，除了整体环境影响外，切割标准也应适用于质量和能源。</w:t>
      </w:r>
    </w:p>
    <w:p w14:paraId="2D6665F3" w14:textId="77777777" w:rsidR="00D16BE9" w:rsidRDefault="00AC4FA2">
      <w:pPr>
        <w:pStyle w:val="affd"/>
        <w:spacing w:beforeLines="0" w:before="0" w:afterLines="0" w:after="0"/>
        <w:ind w:firstLineChars="200" w:firstLine="482"/>
        <w:rPr>
          <w:sz w:val="24"/>
          <w:szCs w:val="40"/>
        </w:rPr>
      </w:pPr>
      <w:bookmarkStart w:id="89" w:name="_Toc175603989"/>
      <w:r>
        <w:rPr>
          <w:rFonts w:hint="eastAsia"/>
          <w:sz w:val="24"/>
          <w:szCs w:val="40"/>
        </w:rPr>
        <w:t xml:space="preserve">6.10.6 </w:t>
      </w:r>
      <w:r>
        <w:rPr>
          <w:rFonts w:hint="eastAsia"/>
          <w:sz w:val="24"/>
          <w:szCs w:val="40"/>
        </w:rPr>
        <w:t>比较系统的相同部分</w:t>
      </w:r>
      <w:bookmarkEnd w:id="89"/>
      <w:r>
        <w:rPr>
          <w:rFonts w:hint="eastAsia"/>
          <w:sz w:val="24"/>
          <w:szCs w:val="40"/>
        </w:rPr>
        <w:t xml:space="preserve"> </w:t>
      </w:r>
    </w:p>
    <w:p w14:paraId="4C61EFB9" w14:textId="77777777" w:rsidR="00D16BE9" w:rsidRDefault="00AC4FA2">
      <w:pPr>
        <w:pStyle w:val="0"/>
        <w:ind w:firstLineChars="200" w:firstLine="420"/>
      </w:pPr>
      <w:r>
        <w:rPr>
          <w:rFonts w:hint="eastAsia"/>
        </w:rPr>
        <w:t>（参考</w:t>
      </w:r>
      <w:r>
        <w:rPr>
          <w:rFonts w:hint="eastAsia"/>
        </w:rPr>
        <w:t>ISO 14044:2006</w:t>
      </w:r>
      <w:r>
        <w:rPr>
          <w:rFonts w:hint="eastAsia"/>
        </w:rPr>
        <w:t>第</w:t>
      </w:r>
      <w:r>
        <w:rPr>
          <w:rFonts w:hint="eastAsia"/>
        </w:rPr>
        <w:t>4.2.3.7</w:t>
      </w:r>
      <w:r>
        <w:rPr>
          <w:rFonts w:hint="eastAsia"/>
        </w:rPr>
        <w:t>章）</w:t>
      </w:r>
      <w:r>
        <w:rPr>
          <w:rFonts w:hint="eastAsia"/>
        </w:rPr>
        <w:t xml:space="preserve">  </w:t>
      </w:r>
    </w:p>
    <w:p w14:paraId="64365AE1" w14:textId="77777777" w:rsidR="00D16BE9" w:rsidRDefault="00AC4FA2">
      <w:pPr>
        <w:pStyle w:val="0"/>
        <w:ind w:firstLineChars="200" w:firstLine="420"/>
      </w:pPr>
      <w:r>
        <w:rPr>
          <w:rFonts w:hint="eastAsia"/>
        </w:rPr>
        <w:t>在比较系统的特定部分时，其他部分通常</w:t>
      </w:r>
      <w:r>
        <w:rPr>
          <w:rStyle w:val="afb"/>
        </w:rPr>
        <w:footnoteReference w:id="108"/>
      </w:r>
      <w:r>
        <w:rPr>
          <w:rFonts w:hint="eastAsia"/>
        </w:rPr>
        <w:t>是相同的。例如，比较产品部件的材料替代方案，或比较电力使用产品在使用阶段的不同电力来源。如果此类比较的唯一目的是决定哪个系统具有最低的环境影响（如在生态设计或采购中的产品改进应用中），则可以在绘制系统边界时忽略这些相同部分。这可以大幅度减少</w:t>
      </w:r>
      <w:r>
        <w:rPr>
          <w:rFonts w:hint="eastAsia"/>
        </w:rPr>
        <w:t>LCA</w:t>
      </w:r>
      <w:r>
        <w:rPr>
          <w:rFonts w:hint="eastAsia"/>
        </w:rPr>
        <w:t>研究的工作量。然而，这仅在这些部分实际相同时适用：即使看似相同的部分也可能实际上不相同。例如，两个替代产品模型中相同部件使用的相同铝合金可能被忽略。如果这些合金在这些模型的不同部件中使用，则不</w:t>
      </w:r>
      <w:r>
        <w:rPr>
          <w:rFonts w:hint="eastAsia"/>
        </w:rPr>
        <w:lastRenderedPageBreak/>
        <w:t>应忽略，因为在这种情况下合金的库存仅部分相关。这些部分应保留在内，并在解释差异时考虑其部分相关性。需要注意的是，某些应用可能不允许忽略相同的部分，例如如果需要总体环境影响或分析各部分对总体影响的份额等。</w:t>
      </w:r>
    </w:p>
    <w:p w14:paraId="14495F4E" w14:textId="77777777" w:rsidR="00D16BE9" w:rsidRDefault="00AC4FA2">
      <w:pPr>
        <w:pStyle w:val="affd"/>
        <w:spacing w:beforeLines="0" w:before="0" w:afterLines="0" w:after="0"/>
        <w:ind w:firstLineChars="200" w:firstLine="482"/>
      </w:pPr>
      <w:bookmarkStart w:id="90" w:name="_Toc175603990"/>
      <w:r>
        <w:rPr>
          <w:rFonts w:hint="eastAsia"/>
          <w:sz w:val="24"/>
          <w:szCs w:val="40"/>
        </w:rPr>
        <w:t xml:space="preserve">6.10.7 </w:t>
      </w:r>
      <w:r>
        <w:rPr>
          <w:rFonts w:hint="eastAsia"/>
          <w:sz w:val="24"/>
          <w:szCs w:val="40"/>
        </w:rPr>
        <w:t>支持比较的情景</w:t>
      </w:r>
      <w:bookmarkEnd w:id="90"/>
      <w:r>
        <w:rPr>
          <w:rFonts w:hint="eastAsia"/>
        </w:rPr>
        <w:t xml:space="preserve">  </w:t>
      </w:r>
    </w:p>
    <w:p w14:paraId="5DD9E696" w14:textId="77777777" w:rsidR="00D16BE9" w:rsidRDefault="00AC4FA2">
      <w:pPr>
        <w:pStyle w:val="0"/>
        <w:ind w:firstLineChars="200" w:firstLine="420"/>
      </w:pPr>
      <w:r>
        <w:rPr>
          <w:rFonts w:hint="eastAsia"/>
        </w:rPr>
        <w:t>（参考</w:t>
      </w:r>
      <w:r>
        <w:rPr>
          <w:rFonts w:hint="eastAsia"/>
        </w:rPr>
        <w:t>ISO 14044:2006</w:t>
      </w:r>
      <w:r>
        <w:rPr>
          <w:rFonts w:hint="eastAsia"/>
        </w:rPr>
        <w:t>第</w:t>
      </w:r>
      <w:r>
        <w:rPr>
          <w:rFonts w:hint="eastAsia"/>
        </w:rPr>
        <w:t>4.2.3.7</w:t>
      </w:r>
      <w:r>
        <w:rPr>
          <w:rFonts w:hint="eastAsia"/>
        </w:rPr>
        <w:t>章）</w:t>
      </w:r>
      <w:r>
        <w:rPr>
          <w:rFonts w:hint="eastAsia"/>
        </w:rPr>
        <w:t xml:space="preserve">  </w:t>
      </w:r>
    </w:p>
    <w:p w14:paraId="0B6FEBA0" w14:textId="77777777" w:rsidR="00D16BE9" w:rsidRDefault="00AC4FA2">
      <w:pPr>
        <w:pStyle w:val="0"/>
        <w:ind w:firstLineChars="200" w:firstLine="420"/>
      </w:pPr>
      <w:r>
        <w:rPr>
          <w:rFonts w:hint="eastAsia"/>
        </w:rPr>
        <w:t>应执行合理的</w:t>
      </w:r>
      <w:proofErr w:type="gramStart"/>
      <w:r>
        <w:rPr>
          <w:rFonts w:hint="eastAsia"/>
        </w:rPr>
        <w:t>最佳情况</w:t>
      </w:r>
      <w:proofErr w:type="gramEnd"/>
      <w:r>
        <w:rPr>
          <w:rFonts w:hint="eastAsia"/>
        </w:rPr>
        <w:t>/</w:t>
      </w:r>
      <w:r>
        <w:rPr>
          <w:rFonts w:hint="eastAsia"/>
        </w:rPr>
        <w:t>最可能情况</w:t>
      </w:r>
      <w:r>
        <w:rPr>
          <w:rFonts w:hint="eastAsia"/>
        </w:rPr>
        <w:t>/</w:t>
      </w:r>
      <w:r>
        <w:rPr>
          <w:rFonts w:hint="eastAsia"/>
        </w:rPr>
        <w:t>合理的最差情况情景（以及可选的其他情景）以比较系统：数据和方法假设被变更以调查结果的稳健性。这些情景支持后续结果的解释。对于比较微观级别的决策支持研究（</w:t>
      </w:r>
      <w:proofErr w:type="gramStart"/>
      <w:r>
        <w:rPr>
          <w:rFonts w:hint="eastAsia"/>
        </w:rPr>
        <w:t>即情况</w:t>
      </w:r>
      <w:proofErr w:type="gramEnd"/>
      <w:r>
        <w:rPr>
          <w:rFonts w:hint="eastAsia"/>
        </w:rPr>
        <w:t>A</w:t>
      </w:r>
      <w:r>
        <w:rPr>
          <w:rFonts w:hint="eastAsia"/>
        </w:rPr>
        <w:t>），这种方法和数据假设的示例包括库存数据值、参数、相关流动特性、功能单元的相关系统属性</w:t>
      </w:r>
      <w:r>
        <w:rPr>
          <w:rFonts w:hint="eastAsia"/>
        </w:rPr>
        <w:t>/</w:t>
      </w:r>
      <w:r>
        <w:rPr>
          <w:rFonts w:hint="eastAsia"/>
        </w:rPr>
        <w:t>方面，还包括方法假设，如分配、替代过程中使用的已淘汰工艺的混合等；这些数据和方法假设需符合文档的“应”条款。这些数据和方法假设应在“重要方面”中确定（参见第</w:t>
      </w:r>
      <w:r>
        <w:rPr>
          <w:rFonts w:hint="eastAsia"/>
        </w:rPr>
        <w:t>9.2</w:t>
      </w:r>
      <w:r>
        <w:rPr>
          <w:rFonts w:hint="eastAsia"/>
        </w:rPr>
        <w:t>章）。</w:t>
      </w:r>
      <w:r>
        <w:rPr>
          <w:rFonts w:hint="eastAsia"/>
        </w:rPr>
        <w:t xml:space="preserve">  </w:t>
      </w:r>
    </w:p>
    <w:p w14:paraId="5FAF1883" w14:textId="77777777" w:rsidR="00D16BE9" w:rsidRDefault="00AC4FA2">
      <w:pPr>
        <w:pStyle w:val="0"/>
        <w:ind w:firstLineChars="200" w:firstLine="420"/>
      </w:pPr>
      <w:r>
        <w:rPr>
          <w:rFonts w:hint="eastAsia"/>
        </w:rPr>
        <w:t>不确定性计算应支持系统比较，特别是确定差异是否被认为是显著的或过小以至于无法证明一个系统优于另一个系统。</w:t>
      </w:r>
      <w:r>
        <w:rPr>
          <w:rFonts w:hint="eastAsia"/>
        </w:rPr>
        <w:t xml:space="preserve">  </w:t>
      </w:r>
    </w:p>
    <w:p w14:paraId="5B4C4D0E" w14:textId="77777777" w:rsidR="00D16BE9" w:rsidRDefault="00AC4FA2">
      <w:pPr>
        <w:pStyle w:val="0"/>
        <w:ind w:firstLineChars="200" w:firstLine="420"/>
      </w:pPr>
      <w:r>
        <w:rPr>
          <w:rFonts w:hint="eastAsia"/>
        </w:rPr>
        <w:t>对于比较中观</w:t>
      </w:r>
      <w:r>
        <w:rPr>
          <w:rFonts w:hint="eastAsia"/>
        </w:rPr>
        <w:t>/</w:t>
      </w:r>
      <w:r>
        <w:rPr>
          <w:rFonts w:hint="eastAsia"/>
        </w:rPr>
        <w:t>宏观级别的决策支持研究（</w:t>
      </w:r>
      <w:proofErr w:type="gramStart"/>
      <w:r>
        <w:rPr>
          <w:rFonts w:hint="eastAsia"/>
        </w:rPr>
        <w:t>即情况</w:t>
      </w:r>
      <w:proofErr w:type="gramEnd"/>
      <w:r>
        <w:rPr>
          <w:rFonts w:hint="eastAsia"/>
        </w:rPr>
        <w:t>B</w:t>
      </w:r>
      <w:r>
        <w:rPr>
          <w:rFonts w:hint="eastAsia"/>
        </w:rPr>
        <w:t>），需要更广泛地使用情景分析，以确保决策支持的稳健性。与情况</w:t>
      </w:r>
      <w:r>
        <w:rPr>
          <w:rFonts w:hint="eastAsia"/>
        </w:rPr>
        <w:t>A</w:t>
      </w:r>
      <w:r>
        <w:rPr>
          <w:rFonts w:hint="eastAsia"/>
        </w:rPr>
        <w:t>不同，在情况</w:t>
      </w:r>
      <w:r>
        <w:rPr>
          <w:rFonts w:hint="eastAsia"/>
        </w:rPr>
        <w:t>B</w:t>
      </w:r>
      <w:r>
        <w:rPr>
          <w:rFonts w:hint="eastAsia"/>
        </w:rPr>
        <w:t>中，假设情景的“应”条款也可以改变。这意味着，例如，完全结果导向或完全归因导向的情景可以被执行，只要受影响的利益相关者对其整合和定义达成最佳可达共识（参见第</w:t>
      </w:r>
      <w:r>
        <w:rPr>
          <w:rFonts w:hint="eastAsia"/>
        </w:rPr>
        <w:t>7.2.4.2</w:t>
      </w:r>
      <w:r>
        <w:rPr>
          <w:rFonts w:hint="eastAsia"/>
        </w:rPr>
        <w:t>章和第</w:t>
      </w:r>
      <w:r>
        <w:rPr>
          <w:rFonts w:hint="eastAsia"/>
        </w:rPr>
        <w:t>7.2.4.3</w:t>
      </w:r>
      <w:r>
        <w:rPr>
          <w:rFonts w:hint="eastAsia"/>
        </w:rPr>
        <w:t>章）。</w:t>
      </w:r>
      <w:r>
        <w:rPr>
          <w:rFonts w:hint="eastAsia"/>
        </w:rPr>
        <w:t xml:space="preserve">  </w:t>
      </w:r>
    </w:p>
    <w:p w14:paraId="1934E868" w14:textId="77777777" w:rsidR="00D16BE9" w:rsidRDefault="00AC4FA2">
      <w:pPr>
        <w:pStyle w:val="0"/>
        <w:ind w:firstLineChars="200" w:firstLine="420"/>
      </w:pPr>
      <w:r>
        <w:rPr>
          <w:rFonts w:hint="eastAsia"/>
        </w:rPr>
        <w:t>除了不确定性计算，情景分析也可以用来帮助捕捉情况</w:t>
      </w:r>
      <w:r>
        <w:rPr>
          <w:rFonts w:hint="eastAsia"/>
        </w:rPr>
        <w:t>C</w:t>
      </w:r>
      <w:r>
        <w:rPr>
          <w:rFonts w:hint="eastAsia"/>
        </w:rPr>
        <w:t>研究数据结果的可靠性。</w:t>
      </w:r>
    </w:p>
    <w:p w14:paraId="1DC49ADA" w14:textId="77777777" w:rsidR="00D16BE9" w:rsidRDefault="00AC4FA2">
      <w:pPr>
        <w:pStyle w:val="affd"/>
        <w:spacing w:beforeLines="0" w:before="0" w:afterLines="0" w:after="0"/>
        <w:ind w:firstLineChars="200" w:firstLine="482"/>
      </w:pPr>
      <w:bookmarkStart w:id="91" w:name="_Toc175603991"/>
      <w:r>
        <w:rPr>
          <w:rFonts w:hint="eastAsia"/>
          <w:sz w:val="24"/>
          <w:szCs w:val="40"/>
        </w:rPr>
        <w:t xml:space="preserve">6.10.8 </w:t>
      </w:r>
      <w:r>
        <w:rPr>
          <w:rFonts w:hint="eastAsia"/>
          <w:sz w:val="24"/>
          <w:szCs w:val="40"/>
        </w:rPr>
        <w:t>碳足迹研究及其他特定比较</w:t>
      </w:r>
      <w:bookmarkEnd w:id="91"/>
      <w:r>
        <w:rPr>
          <w:rFonts w:hint="eastAsia"/>
          <w:sz w:val="24"/>
          <w:szCs w:val="40"/>
        </w:rPr>
        <w:t xml:space="preserve"> </w:t>
      </w:r>
      <w:r>
        <w:rPr>
          <w:rFonts w:hint="eastAsia"/>
        </w:rPr>
        <w:t xml:space="preserve"> </w:t>
      </w:r>
    </w:p>
    <w:p w14:paraId="1A755219" w14:textId="77777777" w:rsidR="00D16BE9" w:rsidRDefault="00AC4FA2">
      <w:pPr>
        <w:pStyle w:val="0"/>
        <w:ind w:firstLineChars="200" w:firstLine="420"/>
      </w:pPr>
      <w:r>
        <w:rPr>
          <w:rFonts w:hint="eastAsia"/>
        </w:rPr>
        <w:t>（无对应</w:t>
      </w:r>
      <w:r>
        <w:rPr>
          <w:rFonts w:hint="eastAsia"/>
        </w:rPr>
        <w:t>ISO 14044:2006</w:t>
      </w:r>
      <w:r>
        <w:rPr>
          <w:rFonts w:hint="eastAsia"/>
        </w:rPr>
        <w:t>章节）</w:t>
      </w:r>
      <w:r>
        <w:rPr>
          <w:rFonts w:hint="eastAsia"/>
        </w:rPr>
        <w:t xml:space="preserve">  </w:t>
      </w:r>
    </w:p>
    <w:p w14:paraId="21DB45B4" w14:textId="77777777" w:rsidR="00D16BE9" w:rsidRDefault="00AC4FA2">
      <w:pPr>
        <w:pStyle w:val="0"/>
        <w:ind w:firstLineChars="200" w:firstLine="420"/>
      </w:pPr>
      <w:r>
        <w:rPr>
          <w:rFonts w:hint="eastAsia"/>
        </w:rPr>
        <w:t>第</w:t>
      </w:r>
      <w:r>
        <w:rPr>
          <w:rFonts w:hint="eastAsia"/>
        </w:rPr>
        <w:t>6.10</w:t>
      </w:r>
      <w:r>
        <w:rPr>
          <w:rFonts w:hint="eastAsia"/>
        </w:rPr>
        <w:t>章中关于系统比较的其余部分同样适用于碳足迹研究，但要将重要性问题限制在气候变化相关的排放上。</w:t>
      </w:r>
      <w:r>
        <w:rPr>
          <w:rFonts w:hint="eastAsia"/>
        </w:rPr>
        <w:t xml:space="preserve">  </w:t>
      </w:r>
    </w:p>
    <w:p w14:paraId="740DBBD7" w14:textId="77777777" w:rsidR="00D16BE9" w:rsidRDefault="00AC4FA2">
      <w:pPr>
        <w:pStyle w:val="0"/>
        <w:ind w:firstLineChars="200" w:firstLine="420"/>
      </w:pPr>
      <w:r>
        <w:rPr>
          <w:rFonts w:hint="eastAsia"/>
        </w:rPr>
        <w:t>但需要注意的是，基于碳足迹或其他特定指标或影响类别的已发布比较或比较声明，应通过证明比较的替代方案在其他相关环境影响方面没有差异到足以改变比较结论和</w:t>
      </w:r>
      <w:r>
        <w:rPr>
          <w:rFonts w:hint="eastAsia"/>
        </w:rPr>
        <w:t>/</w:t>
      </w:r>
      <w:r>
        <w:rPr>
          <w:rFonts w:hint="eastAsia"/>
        </w:rPr>
        <w:t>或建议的程度来进行合理化。否则，此类研究将被视为具有误导性。</w:t>
      </w:r>
    </w:p>
    <w:tbl>
      <w:tblPr>
        <w:tblStyle w:val="af6"/>
        <w:tblW w:w="0" w:type="auto"/>
        <w:tblLook w:val="04A0" w:firstRow="1" w:lastRow="0" w:firstColumn="1" w:lastColumn="0" w:noHBand="0" w:noVBand="1"/>
      </w:tblPr>
      <w:tblGrid>
        <w:gridCol w:w="8260"/>
      </w:tblGrid>
      <w:tr w:rsidR="00D16BE9" w14:paraId="2AE45657" w14:textId="77777777">
        <w:tc>
          <w:tcPr>
            <w:tcW w:w="8260" w:type="dxa"/>
            <w:tcBorders>
              <w:top w:val="dotDash" w:sz="18" w:space="0" w:color="76923C" w:themeColor="accent3" w:themeShade="BF"/>
              <w:left w:val="dotDash" w:sz="18" w:space="0" w:color="76923C" w:themeColor="accent3" w:themeShade="BF"/>
              <w:bottom w:val="dotDash" w:sz="18" w:space="0" w:color="76923C" w:themeColor="accent3" w:themeShade="BF"/>
              <w:right w:val="dotDash" w:sz="18" w:space="0" w:color="76923C" w:themeColor="accent3" w:themeShade="BF"/>
            </w:tcBorders>
          </w:tcPr>
          <w:p w14:paraId="4DEC22D0" w14:textId="77777777" w:rsidR="00D16BE9" w:rsidRDefault="00AC4FA2">
            <w:pPr>
              <w:pStyle w:val="0"/>
              <w:ind w:firstLineChars="200" w:firstLine="422"/>
              <w:jc w:val="center"/>
              <w:rPr>
                <w:b/>
                <w:bCs/>
              </w:rPr>
            </w:pPr>
            <w:r>
              <w:rPr>
                <w:rFonts w:hint="eastAsia"/>
                <w:b/>
                <w:bCs/>
              </w:rPr>
              <w:t xml:space="preserve">6.10 </w:t>
            </w:r>
            <w:r>
              <w:rPr>
                <w:rFonts w:hint="eastAsia"/>
                <w:b/>
                <w:bCs/>
              </w:rPr>
              <w:t>比较系统的规定</w:t>
            </w:r>
          </w:p>
          <w:p w14:paraId="77005B34" w14:textId="77777777" w:rsidR="00D16BE9" w:rsidRDefault="00AC4FA2">
            <w:pPr>
              <w:pStyle w:val="0"/>
              <w:ind w:firstLineChars="200" w:firstLine="420"/>
            </w:pPr>
            <w:r>
              <w:rPr>
                <w:rFonts w:hint="eastAsia"/>
              </w:rPr>
              <w:t>请注意，对于用于决策支持的情况</w:t>
            </w:r>
            <w:r>
              <w:rPr>
                <w:rFonts w:hint="eastAsia"/>
              </w:rPr>
              <w:t>C1</w:t>
            </w:r>
            <w:r>
              <w:rPr>
                <w:rFonts w:hint="eastAsia"/>
              </w:rPr>
              <w:t>和</w:t>
            </w:r>
            <w:r>
              <w:rPr>
                <w:rFonts w:hint="eastAsia"/>
              </w:rPr>
              <w:t>C2</w:t>
            </w:r>
            <w:r>
              <w:rPr>
                <w:rFonts w:hint="eastAsia"/>
              </w:rPr>
              <w:t>，适用限制。</w:t>
            </w:r>
            <w:r>
              <w:rPr>
                <w:rFonts w:hint="eastAsia"/>
              </w:rPr>
              <w:t xml:space="preserve">  </w:t>
            </w:r>
          </w:p>
          <w:p w14:paraId="63B7CB55" w14:textId="77777777" w:rsidR="00D16BE9" w:rsidRDefault="00AC4FA2">
            <w:pPr>
              <w:pStyle w:val="0"/>
              <w:ind w:firstLineChars="200" w:firstLine="420"/>
            </w:pPr>
            <w:r>
              <w:rPr>
                <w:rFonts w:hint="eastAsia"/>
              </w:rPr>
              <w:t>根据归因和后果建模的不同，这些规定有不同的适用要求。</w:t>
            </w:r>
            <w:r>
              <w:rPr>
                <w:rFonts w:hint="eastAsia"/>
              </w:rPr>
              <w:t xml:space="preserve">  </w:t>
            </w:r>
          </w:p>
          <w:p w14:paraId="1D005605" w14:textId="77777777" w:rsidR="00D16BE9" w:rsidRDefault="00AC4FA2">
            <w:pPr>
              <w:pStyle w:val="0"/>
              <w:ind w:firstLineChars="200" w:firstLine="420"/>
            </w:pPr>
            <w:r>
              <w:rPr>
                <w:rFonts w:hint="eastAsia"/>
              </w:rPr>
              <w:t>这些规定仅对分析多个系统或系统变体的比较</w:t>
            </w:r>
            <w:r>
              <w:rPr>
                <w:rFonts w:hint="eastAsia"/>
              </w:rPr>
              <w:t>LCA</w:t>
            </w:r>
            <w:r>
              <w:rPr>
                <w:rFonts w:hint="eastAsia"/>
              </w:rPr>
              <w:t>研究是强制性的（必须遵守）。建议同样以类似方式将其应用于包括系统内部贡献</w:t>
            </w:r>
            <w:r>
              <w:rPr>
                <w:rFonts w:hint="eastAsia"/>
              </w:rPr>
              <w:t>/</w:t>
            </w:r>
            <w:r>
              <w:rPr>
                <w:rFonts w:hint="eastAsia"/>
              </w:rPr>
              <w:t>薄弱点分析的</w:t>
            </w:r>
            <w:proofErr w:type="gramStart"/>
            <w:r>
              <w:rPr>
                <w:rFonts w:hint="eastAsia"/>
              </w:rPr>
              <w:t>非比较</w:t>
            </w:r>
            <w:proofErr w:type="gramEnd"/>
            <w:r>
              <w:rPr>
                <w:rFonts w:hint="eastAsia"/>
              </w:rPr>
              <w:t>LCA</w:t>
            </w:r>
            <w:r>
              <w:rPr>
                <w:rFonts w:hint="eastAsia"/>
              </w:rPr>
              <w:t>研究。</w:t>
            </w:r>
            <w:r>
              <w:rPr>
                <w:rFonts w:hint="eastAsia"/>
              </w:rPr>
              <w:t xml:space="preserve">  </w:t>
            </w:r>
          </w:p>
          <w:p w14:paraId="30F0C500" w14:textId="77777777" w:rsidR="00D16BE9" w:rsidRDefault="00AC4FA2">
            <w:pPr>
              <w:pStyle w:val="0"/>
              <w:ind w:firstLineChars="200" w:firstLine="420"/>
            </w:pPr>
            <w:r>
              <w:rPr>
                <w:rFonts w:hint="eastAsia"/>
              </w:rPr>
              <w:t>这些规定也适用于打算在比较研究背景下使用的</w:t>
            </w:r>
            <w:r>
              <w:rPr>
                <w:rFonts w:hint="eastAsia"/>
              </w:rPr>
              <w:t>LCI</w:t>
            </w:r>
            <w:r>
              <w:rPr>
                <w:rFonts w:hint="eastAsia"/>
              </w:rPr>
              <w:t>研究和数据集（例如，作为背景数据）。</w:t>
            </w:r>
            <w:r>
              <w:rPr>
                <w:rFonts w:hint="eastAsia"/>
              </w:rPr>
              <w:t xml:space="preserve">  </w:t>
            </w:r>
          </w:p>
          <w:p w14:paraId="1FC259E8" w14:textId="77777777" w:rsidR="00D16BE9" w:rsidRDefault="00AC4FA2">
            <w:pPr>
              <w:pStyle w:val="0"/>
              <w:ind w:firstLineChars="200" w:firstLine="420"/>
            </w:pPr>
            <w:r>
              <w:rPr>
                <w:rFonts w:hint="eastAsia"/>
              </w:rPr>
              <w:t>这些规定是规划项目中需要在后续的</w:t>
            </w:r>
            <w:r>
              <w:rPr>
                <w:rFonts w:hint="eastAsia"/>
              </w:rPr>
              <w:t>LCI</w:t>
            </w:r>
            <w:r>
              <w:rPr>
                <w:rFonts w:hint="eastAsia"/>
              </w:rPr>
              <w:t>、</w:t>
            </w:r>
            <w:r>
              <w:rPr>
                <w:rFonts w:hint="eastAsia"/>
              </w:rPr>
              <w:t>LCIA</w:t>
            </w:r>
            <w:r>
              <w:rPr>
                <w:rFonts w:hint="eastAsia"/>
              </w:rPr>
              <w:t>和解释阶段以及报告和审查过程中考虑的事项。</w:t>
            </w:r>
            <w:r>
              <w:rPr>
                <w:rFonts w:hint="eastAsia"/>
              </w:rPr>
              <w:t xml:space="preserve">  </w:t>
            </w:r>
          </w:p>
          <w:p w14:paraId="7DFFE900" w14:textId="77777777" w:rsidR="00D16BE9" w:rsidRDefault="00AC4FA2">
            <w:pPr>
              <w:pStyle w:val="0"/>
              <w:ind w:firstLineChars="200" w:firstLine="420"/>
            </w:pPr>
            <w:r>
              <w:rPr>
                <w:rFonts w:hint="eastAsia"/>
              </w:rPr>
              <w:lastRenderedPageBreak/>
              <w:t>注：这些规定部分汇编了其他章节的规定，并在此以简明方式重述；完整和具有约束力的条件可以在引用的章节中找到。</w:t>
            </w:r>
          </w:p>
          <w:p w14:paraId="5D9AAF64" w14:textId="77777777" w:rsidR="00D16BE9" w:rsidRDefault="00AC4FA2">
            <w:pPr>
              <w:pStyle w:val="0"/>
              <w:ind w:firstLineChars="200" w:firstLine="420"/>
            </w:pPr>
            <w:r>
              <w:rPr>
                <w:rFonts w:hint="eastAsia"/>
              </w:rPr>
              <w:t>对于所有比较研究：</w:t>
            </w:r>
          </w:p>
          <w:p w14:paraId="12477C0D" w14:textId="77777777" w:rsidR="00D16BE9" w:rsidRDefault="00AC4FA2">
            <w:pPr>
              <w:pStyle w:val="0"/>
              <w:ind w:firstLineChars="200" w:firstLine="420"/>
            </w:pPr>
            <w:r>
              <w:rPr>
                <w:rFonts w:hint="eastAsia"/>
              </w:rPr>
              <w:t xml:space="preserve">I) </w:t>
            </w:r>
            <w:r>
              <w:rPr>
                <w:rFonts w:hint="eastAsia"/>
              </w:rPr>
              <w:t>必须</w:t>
            </w:r>
            <w:r>
              <w:rPr>
                <w:rFonts w:hint="eastAsia"/>
              </w:rPr>
              <w:t xml:space="preserve"> - </w:t>
            </w:r>
            <w:r>
              <w:rPr>
                <w:rFonts w:hint="eastAsia"/>
                <w:b/>
                <w:bCs/>
              </w:rPr>
              <w:t>非断言型比较研究</w:t>
            </w:r>
            <w:r>
              <w:rPr>
                <w:rFonts w:hint="eastAsia"/>
                <w:b/>
                <w:bCs/>
              </w:rPr>
              <w:t xml:space="preserve"> </w:t>
            </w:r>
            <w:r>
              <w:rPr>
                <w:rFonts w:hint="eastAsia"/>
                <w:b/>
                <w:bCs/>
              </w:rPr>
              <w:t>：</w:t>
            </w:r>
            <w:r>
              <w:rPr>
                <w:rFonts w:hint="eastAsia"/>
              </w:rPr>
              <w:t>ISO 14044:2006</w:t>
            </w:r>
            <w:r>
              <w:rPr>
                <w:rFonts w:hint="eastAsia"/>
              </w:rPr>
              <w:t>中关于比较断言的规定也应适用于非断言型比较研究。这两类研究在本文档中统称为“比较”。（</w:t>
            </w:r>
            <w:r>
              <w:rPr>
                <w:rFonts w:hint="eastAsia"/>
              </w:rPr>
              <w:t>6.10.2</w:t>
            </w:r>
            <w:r>
              <w:rPr>
                <w:rFonts w:hint="eastAsia"/>
              </w:rPr>
              <w:t>）</w:t>
            </w:r>
            <w:r>
              <w:rPr>
                <w:rFonts w:hint="eastAsia"/>
              </w:rPr>
              <w:t>[ISO</w:t>
            </w:r>
            <w:r>
              <w:rPr>
                <w:rFonts w:hint="eastAsia"/>
              </w:rPr>
              <w:t>！</w:t>
            </w:r>
            <w:r>
              <w:rPr>
                <w:rFonts w:hint="eastAsia"/>
              </w:rPr>
              <w:t>]</w:t>
            </w:r>
          </w:p>
          <w:p w14:paraId="5B6EC7B4" w14:textId="77777777" w:rsidR="00D16BE9" w:rsidRDefault="00AC4FA2">
            <w:pPr>
              <w:pStyle w:val="0"/>
              <w:ind w:firstLineChars="200" w:firstLine="420"/>
            </w:pPr>
            <w:r>
              <w:rPr>
                <w:rFonts w:hint="eastAsia"/>
              </w:rPr>
              <w:t xml:space="preserve">II) </w:t>
            </w:r>
            <w:r>
              <w:rPr>
                <w:rFonts w:hint="eastAsia"/>
              </w:rPr>
              <w:t>必须</w:t>
            </w:r>
            <w:r>
              <w:rPr>
                <w:rFonts w:hint="eastAsia"/>
              </w:rPr>
              <w:t xml:space="preserve"> - </w:t>
            </w:r>
            <w:r>
              <w:rPr>
                <w:rFonts w:hint="eastAsia"/>
                <w:b/>
                <w:bCs/>
              </w:rPr>
              <w:t>一致性：</w:t>
            </w:r>
            <w:r>
              <w:rPr>
                <w:rFonts w:hint="eastAsia"/>
              </w:rPr>
              <w:t>所有系统的范围定义要尽可能一致地处理。否则，应报告缺乏一致性，并在解释结果、得出结论或给出建议时明确考虑这一点。特别是：（</w:t>
            </w:r>
            <w:r>
              <w:rPr>
                <w:rFonts w:hint="eastAsia"/>
              </w:rPr>
              <w:t>6.10.3</w:t>
            </w:r>
            <w:r>
              <w:rPr>
                <w:rFonts w:hint="eastAsia"/>
              </w:rPr>
              <w:t>）</w:t>
            </w:r>
          </w:p>
          <w:p w14:paraId="43F01B15" w14:textId="77777777" w:rsidR="00D16BE9" w:rsidRDefault="00AC4FA2">
            <w:pPr>
              <w:pStyle w:val="0"/>
              <w:ind w:firstLineChars="200" w:firstLine="420"/>
            </w:pPr>
            <w:proofErr w:type="spellStart"/>
            <w:r>
              <w:rPr>
                <w:rFonts w:hint="eastAsia"/>
              </w:rPr>
              <w:t>II.a</w:t>
            </w:r>
            <w:proofErr w:type="spellEnd"/>
            <w:r>
              <w:rPr>
                <w:rFonts w:hint="eastAsia"/>
              </w:rPr>
              <w:t>)</w:t>
            </w:r>
            <w:r>
              <w:rPr>
                <w:rFonts w:hint="eastAsia"/>
                <w:b/>
                <w:bCs/>
              </w:rPr>
              <w:t xml:space="preserve"> LCI</w:t>
            </w:r>
            <w:r>
              <w:rPr>
                <w:rFonts w:hint="eastAsia"/>
                <w:b/>
                <w:bCs/>
              </w:rPr>
              <w:t>模型：</w:t>
            </w:r>
            <w:r>
              <w:rPr>
                <w:rFonts w:hint="eastAsia"/>
              </w:rPr>
              <w:t xml:space="preserve"> </w:t>
            </w:r>
            <w:r>
              <w:rPr>
                <w:rFonts w:hint="eastAsia"/>
              </w:rPr>
              <w:t>比较的系统模型应以相似的方式构建，应用相同的系统边界规则、</w:t>
            </w:r>
            <w:r>
              <w:rPr>
                <w:rFonts w:hint="eastAsia"/>
              </w:rPr>
              <w:t>LCI</w:t>
            </w:r>
            <w:r>
              <w:rPr>
                <w:rFonts w:hint="eastAsia"/>
              </w:rPr>
              <w:t>建模原则和方法。</w:t>
            </w:r>
          </w:p>
          <w:p w14:paraId="6D4BD489" w14:textId="77777777" w:rsidR="00D16BE9" w:rsidRDefault="00AC4FA2">
            <w:pPr>
              <w:pStyle w:val="0"/>
              <w:ind w:firstLineChars="200" w:firstLine="420"/>
            </w:pPr>
            <w:proofErr w:type="spellStart"/>
            <w:r>
              <w:rPr>
                <w:rFonts w:hint="eastAsia"/>
              </w:rPr>
              <w:t>II.b</w:t>
            </w:r>
            <w:proofErr w:type="spellEnd"/>
            <w:r>
              <w:rPr>
                <w:rFonts w:hint="eastAsia"/>
              </w:rPr>
              <w:t xml:space="preserve">) </w:t>
            </w:r>
            <w:r>
              <w:rPr>
                <w:rFonts w:hint="eastAsia"/>
                <w:b/>
                <w:bCs/>
              </w:rPr>
              <w:t>假设：</w:t>
            </w:r>
            <w:r>
              <w:rPr>
                <w:rFonts w:hint="eastAsia"/>
              </w:rPr>
              <w:t xml:space="preserve"> </w:t>
            </w:r>
            <w:r>
              <w:rPr>
                <w:rFonts w:hint="eastAsia"/>
              </w:rPr>
              <w:t>方法学和数据假设应以类似的方式进行。</w:t>
            </w:r>
          </w:p>
          <w:p w14:paraId="112578CB" w14:textId="77777777" w:rsidR="00D16BE9" w:rsidRDefault="00AC4FA2">
            <w:pPr>
              <w:pStyle w:val="0"/>
              <w:ind w:firstLineChars="200" w:firstLine="420"/>
            </w:pPr>
            <w:proofErr w:type="spellStart"/>
            <w:r>
              <w:rPr>
                <w:rFonts w:hint="eastAsia"/>
              </w:rPr>
              <w:t>II.c</w:t>
            </w:r>
            <w:proofErr w:type="spellEnd"/>
            <w:r>
              <w:rPr>
                <w:rFonts w:hint="eastAsia"/>
              </w:rPr>
              <w:t xml:space="preserve">) </w:t>
            </w:r>
            <w:r>
              <w:rPr>
                <w:rFonts w:hint="eastAsia"/>
                <w:b/>
                <w:bCs/>
              </w:rPr>
              <w:t>数据质量：</w:t>
            </w:r>
            <w:r>
              <w:rPr>
                <w:rFonts w:hint="eastAsia"/>
              </w:rPr>
              <w:t xml:space="preserve"> </w:t>
            </w:r>
            <w:r>
              <w:rPr>
                <w:rFonts w:hint="eastAsia"/>
              </w:rPr>
              <w:t>数据的完整性、准确性和精度应在比较系统中保持足够相似。</w:t>
            </w:r>
          </w:p>
          <w:p w14:paraId="6597C24F" w14:textId="77777777" w:rsidR="00D16BE9" w:rsidRDefault="00AC4FA2">
            <w:pPr>
              <w:pStyle w:val="0"/>
              <w:ind w:firstLineChars="200" w:firstLine="420"/>
            </w:pPr>
            <w:r>
              <w:rPr>
                <w:rFonts w:hint="eastAsia"/>
              </w:rPr>
              <w:t xml:space="preserve">III) </w:t>
            </w:r>
            <w:r>
              <w:rPr>
                <w:rFonts w:hint="eastAsia"/>
              </w:rPr>
              <w:t>必须</w:t>
            </w:r>
            <w:r>
              <w:rPr>
                <w:rFonts w:hint="eastAsia"/>
              </w:rPr>
              <w:t xml:space="preserve"> - </w:t>
            </w:r>
            <w:r>
              <w:rPr>
                <w:rFonts w:hint="eastAsia"/>
                <w:b/>
                <w:bCs/>
              </w:rPr>
              <w:t>不确定性和准确性计算：</w:t>
            </w:r>
            <w:r>
              <w:rPr>
                <w:rFonts w:hint="eastAsia"/>
              </w:rPr>
              <w:t>应进行随机不确定性和准确性计算以支持分析。如果不确定性计算已用于得出合理的最佳和最差情况情景，则不需要重复进行。（</w:t>
            </w:r>
            <w:r>
              <w:rPr>
                <w:rFonts w:hint="eastAsia"/>
              </w:rPr>
              <w:t>6.10.4</w:t>
            </w:r>
            <w:r>
              <w:rPr>
                <w:rFonts w:hint="eastAsia"/>
              </w:rPr>
              <w:t>）</w:t>
            </w:r>
          </w:p>
          <w:p w14:paraId="0A06443E" w14:textId="77777777" w:rsidR="00D16BE9" w:rsidRDefault="00AC4FA2">
            <w:pPr>
              <w:pStyle w:val="0"/>
              <w:ind w:firstLineChars="200" w:firstLine="420"/>
            </w:pPr>
            <w:r>
              <w:rPr>
                <w:rFonts w:hint="eastAsia"/>
              </w:rPr>
              <w:t xml:space="preserve">IV) </w:t>
            </w:r>
            <w:r>
              <w:rPr>
                <w:rFonts w:hint="eastAsia"/>
              </w:rPr>
              <w:t>必须</w:t>
            </w:r>
            <w:r>
              <w:rPr>
                <w:rFonts w:hint="eastAsia"/>
              </w:rPr>
              <w:t xml:space="preserve"> - </w:t>
            </w:r>
            <w:r>
              <w:rPr>
                <w:rFonts w:hint="eastAsia"/>
                <w:b/>
                <w:bCs/>
              </w:rPr>
              <w:t>完整性</w:t>
            </w:r>
            <w:r>
              <w:rPr>
                <w:rFonts w:hint="eastAsia"/>
                <w:b/>
                <w:bCs/>
              </w:rPr>
              <w:t>/</w:t>
            </w:r>
            <w:r>
              <w:rPr>
                <w:rFonts w:hint="eastAsia"/>
                <w:b/>
                <w:bCs/>
              </w:rPr>
              <w:t>截断：</w:t>
            </w:r>
            <w:r>
              <w:rPr>
                <w:rFonts w:hint="eastAsia"/>
              </w:rPr>
              <w:t>第</w:t>
            </w:r>
            <w:r>
              <w:rPr>
                <w:rFonts w:hint="eastAsia"/>
              </w:rPr>
              <w:t>6.6.3</w:t>
            </w:r>
            <w:r>
              <w:rPr>
                <w:rFonts w:hint="eastAsia"/>
              </w:rPr>
              <w:t>章中定义的截断百分比也应适用于质量和能源，而不仅仅是整体环境影响。</w:t>
            </w:r>
          </w:p>
          <w:p w14:paraId="2D74B573" w14:textId="77777777" w:rsidR="00D16BE9" w:rsidRDefault="00AC4FA2">
            <w:pPr>
              <w:pStyle w:val="0"/>
              <w:ind w:firstLineChars="200" w:firstLine="420"/>
            </w:pPr>
            <w:r>
              <w:rPr>
                <w:rFonts w:hint="eastAsia"/>
              </w:rPr>
              <w:t xml:space="preserve">V) </w:t>
            </w:r>
            <w:r>
              <w:rPr>
                <w:rFonts w:hint="eastAsia"/>
              </w:rPr>
              <w:t>必须</w:t>
            </w:r>
            <w:r>
              <w:rPr>
                <w:rFonts w:hint="eastAsia"/>
              </w:rPr>
              <w:t xml:space="preserve"> - </w:t>
            </w:r>
            <w:r>
              <w:rPr>
                <w:rFonts w:hint="eastAsia"/>
                <w:b/>
                <w:bCs/>
              </w:rPr>
              <w:t>排除相同部分：</w:t>
            </w:r>
            <w:r>
              <w:rPr>
                <w:rFonts w:hint="eastAsia"/>
              </w:rPr>
              <w:t>如果比较系统中的已包括过程</w:t>
            </w:r>
            <w:r>
              <w:rPr>
                <w:rFonts w:hint="eastAsia"/>
              </w:rPr>
              <w:t>/</w:t>
            </w:r>
            <w:r>
              <w:rPr>
                <w:rFonts w:hint="eastAsia"/>
              </w:rPr>
              <w:t>系统对所有替代方案都是相同的，则可以在所有模型中省略这些部分。相似但不完全相同的部分应保留在模型中，但在解释差异时应考虑其部分相关性。（</w:t>
            </w:r>
            <w:r>
              <w:rPr>
                <w:rFonts w:hint="eastAsia"/>
              </w:rPr>
              <w:t>6.10.5</w:t>
            </w:r>
            <w:r>
              <w:rPr>
                <w:rFonts w:hint="eastAsia"/>
              </w:rPr>
              <w:t>）</w:t>
            </w:r>
          </w:p>
          <w:p w14:paraId="7161B5B8" w14:textId="77777777" w:rsidR="00D16BE9" w:rsidRDefault="00AC4FA2">
            <w:pPr>
              <w:pStyle w:val="0"/>
              <w:ind w:firstLineChars="200" w:firstLine="420"/>
            </w:pPr>
            <w:r>
              <w:rPr>
                <w:rFonts w:hint="eastAsia"/>
              </w:rPr>
              <w:t>请注意，预期的应用可能不允许省略即使是相同的部分。</w:t>
            </w:r>
          </w:p>
          <w:p w14:paraId="4C8555D8" w14:textId="77777777" w:rsidR="00D16BE9" w:rsidRDefault="00AC4FA2">
            <w:pPr>
              <w:pStyle w:val="0"/>
              <w:ind w:firstLineChars="200" w:firstLine="420"/>
            </w:pPr>
            <w:r>
              <w:rPr>
                <w:rFonts w:hint="eastAsia"/>
              </w:rPr>
              <w:t>注意：即使是</w:t>
            </w:r>
            <w:proofErr w:type="gramStart"/>
            <w:r>
              <w:rPr>
                <w:rFonts w:hint="eastAsia"/>
              </w:rPr>
              <w:t>明显相同</w:t>
            </w:r>
            <w:proofErr w:type="gramEnd"/>
            <w:r>
              <w:rPr>
                <w:rFonts w:hint="eastAsia"/>
              </w:rPr>
              <w:t>的部分，也只有在真正相同的情况下才能从比较中省略。例如，两种替代模型中使用的相同数量的相同铝合金可以省略。如果这些合金用于不同的组件，则不应省略，因为这些模型中合金的清单仅在第二种情况下部分相关。</w:t>
            </w:r>
          </w:p>
          <w:p w14:paraId="323B1F01" w14:textId="77777777" w:rsidR="00D16BE9" w:rsidRDefault="00AC4FA2">
            <w:pPr>
              <w:pStyle w:val="0"/>
              <w:ind w:firstLineChars="200" w:firstLine="420"/>
            </w:pPr>
            <w:r>
              <w:rPr>
                <w:rFonts w:hint="eastAsia"/>
              </w:rPr>
              <w:t xml:space="preserve">VI) </w:t>
            </w:r>
            <w:r>
              <w:rPr>
                <w:rFonts w:hint="eastAsia"/>
              </w:rPr>
              <w:t>必须</w:t>
            </w:r>
            <w:r>
              <w:rPr>
                <w:rFonts w:hint="eastAsia"/>
              </w:rPr>
              <w:t xml:space="preserve"> - </w:t>
            </w:r>
            <w:r>
              <w:rPr>
                <w:rFonts w:hint="eastAsia"/>
                <w:b/>
                <w:bCs/>
              </w:rPr>
              <w:t>执行</w:t>
            </w:r>
            <w:r>
              <w:rPr>
                <w:rFonts w:hint="eastAsia"/>
                <w:b/>
                <w:bCs/>
              </w:rPr>
              <w:t>LCIA</w:t>
            </w:r>
            <w:r>
              <w:rPr>
                <w:rFonts w:hint="eastAsia"/>
                <w:b/>
                <w:bCs/>
              </w:rPr>
              <w:t>：</w:t>
            </w:r>
            <w:r>
              <w:rPr>
                <w:rFonts w:hint="eastAsia"/>
              </w:rPr>
              <w:t>对于打算支持公开发布的比较研究的</w:t>
            </w:r>
            <w:r>
              <w:rPr>
                <w:rFonts w:hint="eastAsia"/>
              </w:rPr>
              <w:t>LCI</w:t>
            </w:r>
            <w:r>
              <w:rPr>
                <w:rFonts w:hint="eastAsia"/>
              </w:rPr>
              <w:t>或</w:t>
            </w:r>
            <w:r>
              <w:rPr>
                <w:rFonts w:hint="eastAsia"/>
              </w:rPr>
              <w:t>LCA</w:t>
            </w:r>
            <w:r>
              <w:rPr>
                <w:rFonts w:hint="eastAsia"/>
              </w:rPr>
              <w:t>研究，必须执行生命周期影响评估（</w:t>
            </w:r>
            <w:r>
              <w:rPr>
                <w:rFonts w:hint="eastAsia"/>
              </w:rPr>
              <w:t>LCIA</w:t>
            </w:r>
            <w:r>
              <w:rPr>
                <w:rFonts w:hint="eastAsia"/>
              </w:rPr>
              <w:t>）。</w:t>
            </w:r>
          </w:p>
          <w:p w14:paraId="2121338B" w14:textId="77777777" w:rsidR="00D16BE9" w:rsidRDefault="00AC4FA2">
            <w:pPr>
              <w:pStyle w:val="0"/>
              <w:ind w:firstLineChars="200" w:firstLine="420"/>
            </w:pPr>
            <w:r>
              <w:rPr>
                <w:rFonts w:hint="eastAsia"/>
              </w:rPr>
              <w:t xml:space="preserve">VII) </w:t>
            </w:r>
            <w:r>
              <w:rPr>
                <w:rFonts w:hint="eastAsia"/>
              </w:rPr>
              <w:t>必须</w:t>
            </w:r>
            <w:r>
              <w:rPr>
                <w:rFonts w:hint="eastAsia"/>
              </w:rPr>
              <w:t xml:space="preserve"> - </w:t>
            </w:r>
            <w:r>
              <w:rPr>
                <w:rFonts w:hint="eastAsia"/>
                <w:b/>
                <w:bCs/>
              </w:rPr>
              <w:t>影响覆盖限制（例如碳足迹）：</w:t>
            </w:r>
            <w:r>
              <w:rPr>
                <w:rFonts w:hint="eastAsia"/>
              </w:rPr>
              <w:t xml:space="preserve"> </w:t>
            </w:r>
            <w:r>
              <w:rPr>
                <w:rFonts w:hint="eastAsia"/>
              </w:rPr>
              <w:t>基于选定指标或影响类别（例如碳足迹比较）的比较研究应强调</w:t>
            </w:r>
            <w:proofErr w:type="gramStart"/>
            <w:r>
              <w:rPr>
                <w:rFonts w:hint="eastAsia"/>
              </w:rPr>
              <w:t>该比较</w:t>
            </w:r>
            <w:proofErr w:type="gramEnd"/>
            <w:r>
              <w:rPr>
                <w:rFonts w:hint="eastAsia"/>
              </w:rPr>
              <w:t>不适合识别环境上优选的替代方案，因为它仅涵盖所考虑的影响（例如气候变化）。除非可以充分证明比较的替代方案在其他相关环境影响方面没有差异到足以改变比较结论和</w:t>
            </w:r>
            <w:r>
              <w:rPr>
                <w:rFonts w:hint="eastAsia"/>
              </w:rPr>
              <w:t>/</w:t>
            </w:r>
            <w:r>
              <w:rPr>
                <w:rFonts w:hint="eastAsia"/>
              </w:rPr>
              <w:t>或建议的程度，否则这种证明应基于针对分析系统的稳健近似和</w:t>
            </w:r>
            <w:r>
              <w:rPr>
                <w:rFonts w:hint="eastAsia"/>
              </w:rPr>
              <w:t>/</w:t>
            </w:r>
            <w:r>
              <w:rPr>
                <w:rFonts w:hint="eastAsia"/>
              </w:rPr>
              <w:t>或来自详细且完整的</w:t>
            </w:r>
            <w:r>
              <w:rPr>
                <w:rFonts w:hint="eastAsia"/>
              </w:rPr>
              <w:t>LCA</w:t>
            </w:r>
            <w:r>
              <w:rPr>
                <w:rFonts w:hint="eastAsia"/>
              </w:rPr>
              <w:t>研究的稳健信息。系统</w:t>
            </w:r>
            <w:r>
              <w:rPr>
                <w:rFonts w:hint="eastAsia"/>
              </w:rPr>
              <w:t>/</w:t>
            </w:r>
            <w:r>
              <w:rPr>
                <w:rFonts w:hint="eastAsia"/>
              </w:rPr>
              <w:t>产品组特定的指导文件和产品类别规则（</w:t>
            </w:r>
            <w:r>
              <w:rPr>
                <w:rFonts w:hint="eastAsia"/>
              </w:rPr>
              <w:t>PCR</w:t>
            </w:r>
            <w:r>
              <w:rPr>
                <w:rFonts w:hint="eastAsia"/>
              </w:rPr>
              <w:t>）可以提供这些稳健信息。无论如何，必须调查上述情况中的其他环境影响，如果发现这些影响相关，必须在报告中提及。（</w:t>
            </w:r>
            <w:r>
              <w:rPr>
                <w:rFonts w:hint="eastAsia"/>
              </w:rPr>
              <w:t>6.10.8</w:t>
            </w:r>
            <w:r>
              <w:rPr>
                <w:rFonts w:hint="eastAsia"/>
              </w:rPr>
              <w:t>）</w:t>
            </w:r>
            <w:r>
              <w:rPr>
                <w:rFonts w:hint="eastAsia"/>
              </w:rPr>
              <w:t>[ISO</w:t>
            </w:r>
            <w:r>
              <w:rPr>
                <w:rFonts w:hint="eastAsia"/>
              </w:rPr>
              <w:t>！</w:t>
            </w:r>
            <w:r>
              <w:rPr>
                <w:rFonts w:hint="eastAsia"/>
              </w:rPr>
              <w:t>]</w:t>
            </w:r>
          </w:p>
          <w:p w14:paraId="11C32E98" w14:textId="77777777" w:rsidR="00D16BE9" w:rsidRDefault="00AC4FA2">
            <w:pPr>
              <w:pStyle w:val="0"/>
              <w:ind w:firstLineChars="200" w:firstLine="420"/>
            </w:pPr>
            <w:r>
              <w:rPr>
                <w:rFonts w:hint="eastAsia"/>
              </w:rPr>
              <w:t>对于具有相似功能单元的系统的研究：</w:t>
            </w:r>
          </w:p>
          <w:p w14:paraId="07DF418F" w14:textId="77777777" w:rsidR="00D16BE9" w:rsidRDefault="00AC4FA2">
            <w:pPr>
              <w:pStyle w:val="0"/>
              <w:ind w:firstLineChars="200" w:firstLine="420"/>
            </w:pPr>
            <w:r>
              <w:rPr>
                <w:rFonts w:hint="eastAsia"/>
              </w:rPr>
              <w:t xml:space="preserve">VIII) </w:t>
            </w:r>
            <w:r>
              <w:rPr>
                <w:rFonts w:hint="eastAsia"/>
              </w:rPr>
              <w:t>必须</w:t>
            </w:r>
            <w:r>
              <w:rPr>
                <w:rFonts w:hint="eastAsia"/>
              </w:rPr>
              <w:t xml:space="preserve"> - </w:t>
            </w:r>
            <w:r>
              <w:rPr>
                <w:rFonts w:hint="eastAsia"/>
                <w:b/>
                <w:bCs/>
              </w:rPr>
              <w:t>功能等效性：</w:t>
            </w:r>
            <w:r>
              <w:rPr>
                <w:rFonts w:hint="eastAsia"/>
              </w:rPr>
              <w:t>比较的系统应具有相同（或仅有微小不同）的功能单元，既包括主要功能也包括可能的附加功能。如果系统间功能单元的某些方面差异显著，则必须确保：（</w:t>
            </w:r>
            <w:r>
              <w:rPr>
                <w:rFonts w:hint="eastAsia"/>
              </w:rPr>
              <w:t>6.10.2</w:t>
            </w:r>
            <w:r>
              <w:rPr>
                <w:rFonts w:hint="eastAsia"/>
              </w:rPr>
              <w:t>）</w:t>
            </w:r>
          </w:p>
          <w:p w14:paraId="1AE2B13D" w14:textId="77777777" w:rsidR="00D16BE9" w:rsidRDefault="00AC4FA2">
            <w:pPr>
              <w:pStyle w:val="0"/>
              <w:ind w:firstLineChars="200" w:firstLine="420"/>
            </w:pPr>
            <w:proofErr w:type="spellStart"/>
            <w:r>
              <w:rPr>
                <w:rFonts w:hint="eastAsia"/>
              </w:rPr>
              <w:lastRenderedPageBreak/>
              <w:t>VIII.a</w:t>
            </w:r>
            <w:proofErr w:type="spellEnd"/>
            <w:r>
              <w:rPr>
                <w:rFonts w:hint="eastAsia"/>
              </w:rPr>
              <w:t xml:space="preserve">) </w:t>
            </w:r>
            <w:r>
              <w:rPr>
                <w:rFonts w:hint="eastAsia"/>
              </w:rPr>
              <w:t>比较的系统提供的功能仍然被</w:t>
            </w:r>
            <w:r>
              <w:rPr>
                <w:rFonts w:hint="eastAsia"/>
              </w:rPr>
              <w:t>LCA</w:t>
            </w:r>
            <w:r>
              <w:rPr>
                <w:rFonts w:hint="eastAsia"/>
              </w:rPr>
              <w:t>研究的主要利益相关者视为足够可比，</w:t>
            </w:r>
          </w:p>
          <w:p w14:paraId="05B64409" w14:textId="77777777" w:rsidR="00D16BE9" w:rsidRDefault="00AC4FA2">
            <w:pPr>
              <w:pStyle w:val="0"/>
              <w:ind w:firstLineChars="200" w:firstLine="420"/>
            </w:pPr>
            <w:proofErr w:type="spellStart"/>
            <w:r>
              <w:rPr>
                <w:rFonts w:hint="eastAsia"/>
              </w:rPr>
              <w:t>VIII.b</w:t>
            </w:r>
            <w:proofErr w:type="spellEnd"/>
            <w:r>
              <w:rPr>
                <w:rFonts w:hint="eastAsia"/>
              </w:rPr>
              <w:t xml:space="preserve">) </w:t>
            </w:r>
            <w:r>
              <w:rPr>
                <w:rFonts w:hint="eastAsia"/>
              </w:rPr>
              <w:t>或通过相应的后果建模或归因建模方法（如适用于相应情况的</w:t>
            </w:r>
            <w:r>
              <w:rPr>
                <w:rFonts w:hint="eastAsia"/>
              </w:rPr>
              <w:t>6.5.4</w:t>
            </w:r>
            <w:r>
              <w:rPr>
                <w:rFonts w:hint="eastAsia"/>
              </w:rPr>
              <w:t>章），实现足够的可比性</w:t>
            </w:r>
            <w:r>
              <w:rPr>
                <w:rStyle w:val="afb"/>
              </w:rPr>
              <w:footnoteReference w:id="109"/>
            </w:r>
            <w:r>
              <w:rPr>
                <w:rFonts w:hint="eastAsia"/>
              </w:rPr>
              <w:t>。对于后果建模，这种方法是系统扩展。</w:t>
            </w:r>
          </w:p>
          <w:p w14:paraId="3C5CBCB3" w14:textId="77777777" w:rsidR="00D16BE9" w:rsidRDefault="00AC4FA2">
            <w:pPr>
              <w:pStyle w:val="0"/>
              <w:ind w:firstLineChars="200" w:firstLine="420"/>
            </w:pPr>
            <w:r>
              <w:rPr>
                <w:rFonts w:hint="eastAsia"/>
              </w:rPr>
              <w:t xml:space="preserve">IX) </w:t>
            </w:r>
            <w:r>
              <w:rPr>
                <w:rFonts w:hint="eastAsia"/>
              </w:rPr>
              <w:t>应</w:t>
            </w:r>
            <w:r>
              <w:rPr>
                <w:rFonts w:hint="eastAsia"/>
              </w:rPr>
              <w:t xml:space="preserve"> - </w:t>
            </w:r>
            <w:r>
              <w:rPr>
                <w:rFonts w:hint="eastAsia"/>
                <w:b/>
                <w:bCs/>
              </w:rPr>
              <w:t>比较的替代方案选择：</w:t>
            </w:r>
            <w:r>
              <w:rPr>
                <w:rFonts w:hint="eastAsia"/>
              </w:rPr>
              <w:t>研究应包括除了预期的替代方案外，还可能环保更好的市场相关和可用的替代方案，否则研究将被视为具有误导性。如果这些替代方案未被包括，应在结论和建议的显著位置以及报告的执行摘要和技术摘要章节中突出说明这一事实。（</w:t>
            </w:r>
            <w:r>
              <w:rPr>
                <w:rFonts w:hint="eastAsia"/>
              </w:rPr>
              <w:t>6.10.2</w:t>
            </w:r>
            <w:r>
              <w:rPr>
                <w:rFonts w:hint="eastAsia"/>
              </w:rPr>
              <w:t>）</w:t>
            </w:r>
            <w:r>
              <w:rPr>
                <w:rFonts w:hint="eastAsia"/>
              </w:rPr>
              <w:t>[ISO+]</w:t>
            </w:r>
          </w:p>
          <w:p w14:paraId="4CBFF80B" w14:textId="77777777" w:rsidR="00D16BE9" w:rsidRDefault="00AC4FA2">
            <w:pPr>
              <w:pStyle w:val="0"/>
              <w:ind w:firstLineChars="200" w:firstLine="420"/>
            </w:pPr>
            <w:r>
              <w:rPr>
                <w:rFonts w:hint="eastAsia"/>
              </w:rPr>
              <w:t xml:space="preserve">X) </w:t>
            </w:r>
            <w:r>
              <w:rPr>
                <w:rFonts w:hint="eastAsia"/>
              </w:rPr>
              <w:t>应</w:t>
            </w:r>
            <w:r>
              <w:rPr>
                <w:rFonts w:hint="eastAsia"/>
              </w:rPr>
              <w:t xml:space="preserve"> - </w:t>
            </w:r>
            <w:r>
              <w:rPr>
                <w:rFonts w:hint="eastAsia"/>
                <w:b/>
                <w:bCs/>
              </w:rPr>
              <w:t>生产、操作和使用情景选择：</w:t>
            </w:r>
            <w:r>
              <w:rPr>
                <w:rFonts w:hint="eastAsia"/>
              </w:rPr>
              <w:t>为了确保公平比较，所选功能单元应反映经过充分理由的典型或平均生产</w:t>
            </w:r>
            <w:r>
              <w:rPr>
                <w:rFonts w:hint="eastAsia"/>
              </w:rPr>
              <w:t>/</w:t>
            </w:r>
            <w:r>
              <w:rPr>
                <w:rFonts w:hint="eastAsia"/>
              </w:rPr>
              <w:t>操作</w:t>
            </w:r>
            <w:r>
              <w:rPr>
                <w:rFonts w:hint="eastAsia"/>
              </w:rPr>
              <w:t>/</w:t>
            </w:r>
            <w:r>
              <w:rPr>
                <w:rFonts w:hint="eastAsia"/>
              </w:rPr>
              <w:t>使用情景；应与受影响的利益相关者达成最佳共识。如果需要根据目标定义比较非典型或特定情景，应在结论和建议的显著位置以及报告的执行摘要章节中突出说明这一事实。（</w:t>
            </w:r>
            <w:r>
              <w:rPr>
                <w:rFonts w:hint="eastAsia"/>
              </w:rPr>
              <w:t>6.10.2</w:t>
            </w:r>
            <w:r>
              <w:rPr>
                <w:rFonts w:hint="eastAsia"/>
              </w:rPr>
              <w:t>）</w:t>
            </w:r>
            <w:r>
              <w:rPr>
                <w:rFonts w:hint="eastAsia"/>
              </w:rPr>
              <w:t>[ISO</w:t>
            </w:r>
            <w:r>
              <w:rPr>
                <w:rFonts w:hint="eastAsia"/>
              </w:rPr>
              <w:t>！</w:t>
            </w:r>
            <w:r>
              <w:rPr>
                <w:rFonts w:hint="eastAsia"/>
              </w:rPr>
              <w:t>]</w:t>
            </w:r>
          </w:p>
          <w:p w14:paraId="7B9B8FBD" w14:textId="77777777" w:rsidR="00D16BE9" w:rsidRDefault="00AC4FA2">
            <w:pPr>
              <w:pStyle w:val="0"/>
              <w:ind w:firstLineChars="200" w:firstLine="420"/>
            </w:pPr>
            <w:r>
              <w:rPr>
                <w:rFonts w:hint="eastAsia"/>
              </w:rPr>
              <w:t xml:space="preserve">XI) </w:t>
            </w:r>
            <w:r>
              <w:rPr>
                <w:rFonts w:hint="eastAsia"/>
              </w:rPr>
              <w:t>应</w:t>
            </w:r>
            <w:r>
              <w:rPr>
                <w:rFonts w:hint="eastAsia"/>
              </w:rPr>
              <w:t xml:space="preserve"> - </w:t>
            </w:r>
            <w:r>
              <w:rPr>
                <w:rFonts w:hint="eastAsia"/>
                <w:b/>
                <w:bCs/>
              </w:rPr>
              <w:t>替换建模：</w:t>
            </w:r>
            <w:r>
              <w:rPr>
                <w:rFonts w:hint="eastAsia"/>
              </w:rPr>
              <w:t>对于需要替换系统（例如产品）以满足所需功能单元持续时间的情况，应考虑到可能会用更新的模型或系统来替换最初使用的模型，除非与受影响的利益相关者达成不同的协议。这一规定同样适用于服务的重复需求。</w:t>
            </w:r>
          </w:p>
          <w:p w14:paraId="19E64C62" w14:textId="77777777" w:rsidR="00D16BE9" w:rsidRDefault="00AC4FA2">
            <w:pPr>
              <w:pStyle w:val="0"/>
              <w:ind w:firstLineChars="200" w:firstLine="420"/>
            </w:pPr>
            <w:r>
              <w:rPr>
                <w:rFonts w:hint="eastAsia"/>
              </w:rPr>
              <w:t xml:space="preserve">XII) </w:t>
            </w:r>
            <w:r>
              <w:rPr>
                <w:rFonts w:hint="eastAsia"/>
              </w:rPr>
              <w:t>必须</w:t>
            </w:r>
            <w:r>
              <w:rPr>
                <w:rFonts w:hint="eastAsia"/>
              </w:rPr>
              <w:t xml:space="preserve"> - </w:t>
            </w:r>
            <w:r>
              <w:rPr>
                <w:rFonts w:hint="eastAsia"/>
              </w:rPr>
              <w:t>指示性（具体和完整的规定见第</w:t>
            </w:r>
            <w:r>
              <w:rPr>
                <w:rFonts w:hint="eastAsia"/>
              </w:rPr>
              <w:t>6.5.4.2</w:t>
            </w:r>
            <w:r>
              <w:rPr>
                <w:rFonts w:hint="eastAsia"/>
              </w:rPr>
              <w:t>章）：</w:t>
            </w:r>
            <w:r>
              <w:rPr>
                <w:rFonts w:hint="eastAsia"/>
                <w:b/>
                <w:bCs/>
              </w:rPr>
              <w:t>情况</w:t>
            </w:r>
            <w:r>
              <w:rPr>
                <w:rFonts w:hint="eastAsia"/>
                <w:b/>
                <w:bCs/>
              </w:rPr>
              <w:t xml:space="preserve">A - </w:t>
            </w:r>
            <w:r>
              <w:rPr>
                <w:rFonts w:hint="eastAsia"/>
                <w:b/>
                <w:bCs/>
              </w:rPr>
              <w:t>假设情景和不确定性计算：</w:t>
            </w:r>
            <w:r>
              <w:rPr>
                <w:rFonts w:hint="eastAsia"/>
              </w:rPr>
              <w:t>对于比较微观级别研究（情况</w:t>
            </w:r>
            <w:r>
              <w:rPr>
                <w:rFonts w:hint="eastAsia"/>
              </w:rPr>
              <w:t>A</w:t>
            </w:r>
            <w:r>
              <w:rPr>
                <w:rFonts w:hint="eastAsia"/>
              </w:rPr>
              <w:t>），每个比较情景应补充合理的最佳和合理的最差情况假设情景。这可以选择性地扩展到合理最佳和最差情况下的进一步假设情景。不确定性计算应执行，除非这种计算已用于得出合理的最佳和最差情况情景。利益相关者应参与达成合理的最佳和最差假设情景的共识。假设情景原则上可以变化所有方法、数据和假设，</w:t>
            </w:r>
            <w:r>
              <w:rPr>
                <w:rFonts w:hint="eastAsia"/>
                <w:b/>
                <w:bCs/>
              </w:rPr>
              <w:t>除了</w:t>
            </w:r>
            <w:r>
              <w:rPr>
                <w:rFonts w:hint="eastAsia"/>
              </w:rPr>
              <w:t>“必须”规定。（</w:t>
            </w:r>
            <w:r>
              <w:rPr>
                <w:rFonts w:hint="eastAsia"/>
              </w:rPr>
              <w:t>6.10.7</w:t>
            </w:r>
            <w:r>
              <w:rPr>
                <w:rFonts w:hint="eastAsia"/>
              </w:rPr>
              <w:t>）</w:t>
            </w:r>
          </w:p>
          <w:p w14:paraId="330D15DB" w14:textId="77777777" w:rsidR="00D16BE9" w:rsidRDefault="00AC4FA2">
            <w:pPr>
              <w:pStyle w:val="0"/>
              <w:ind w:firstLineChars="200" w:firstLine="420"/>
            </w:pPr>
            <w:r>
              <w:rPr>
                <w:rFonts w:hint="eastAsia"/>
              </w:rPr>
              <w:t xml:space="preserve">XIII) </w:t>
            </w:r>
            <w:r>
              <w:rPr>
                <w:rFonts w:hint="eastAsia"/>
              </w:rPr>
              <w:t>必须</w:t>
            </w:r>
            <w:r>
              <w:rPr>
                <w:rFonts w:hint="eastAsia"/>
              </w:rPr>
              <w:t xml:space="preserve"> - </w:t>
            </w:r>
            <w:r>
              <w:rPr>
                <w:rFonts w:hint="eastAsia"/>
              </w:rPr>
              <w:t>指示性（具体和完整的规定见第</w:t>
            </w:r>
            <w:r>
              <w:rPr>
                <w:rFonts w:hint="eastAsia"/>
              </w:rPr>
              <w:t>6.5.4.3</w:t>
            </w:r>
            <w:r>
              <w:rPr>
                <w:rFonts w:hint="eastAsia"/>
              </w:rPr>
              <w:t>章）：</w:t>
            </w:r>
            <w:r>
              <w:rPr>
                <w:rFonts w:hint="eastAsia"/>
                <w:b/>
                <w:bCs/>
              </w:rPr>
              <w:t>情况</w:t>
            </w:r>
            <w:r>
              <w:rPr>
                <w:rFonts w:hint="eastAsia"/>
                <w:b/>
                <w:bCs/>
              </w:rPr>
              <w:t xml:space="preserve">B - </w:t>
            </w:r>
            <w:r>
              <w:rPr>
                <w:rFonts w:hint="eastAsia"/>
                <w:b/>
                <w:bCs/>
              </w:rPr>
              <w:t>假设情景和不确定性计算：</w:t>
            </w:r>
            <w:r>
              <w:rPr>
                <w:rFonts w:hint="eastAsia"/>
              </w:rPr>
              <w:t>对于比较中观</w:t>
            </w:r>
            <w:r>
              <w:rPr>
                <w:rFonts w:hint="eastAsia"/>
              </w:rPr>
              <w:t>/</w:t>
            </w:r>
            <w:r>
              <w:rPr>
                <w:rFonts w:hint="eastAsia"/>
              </w:rPr>
              <w:t>宏观级别研究（情况</w:t>
            </w:r>
            <w:r>
              <w:rPr>
                <w:rFonts w:hint="eastAsia"/>
              </w:rPr>
              <w:t>B</w:t>
            </w:r>
            <w:r>
              <w:rPr>
                <w:rFonts w:hint="eastAsia"/>
              </w:rPr>
              <w:t>），每个分析的替代方案的情景</w:t>
            </w:r>
            <w:proofErr w:type="gramStart"/>
            <w:r>
              <w:rPr>
                <w:rFonts w:hint="eastAsia"/>
              </w:rPr>
              <w:t>应应用</w:t>
            </w:r>
            <w:proofErr w:type="gramEnd"/>
            <w:r>
              <w:rPr>
                <w:rFonts w:hint="eastAsia"/>
              </w:rPr>
              <w:t>情况</w:t>
            </w:r>
            <w:r>
              <w:rPr>
                <w:rFonts w:hint="eastAsia"/>
              </w:rPr>
              <w:t>A</w:t>
            </w:r>
            <w:r>
              <w:rPr>
                <w:rFonts w:hint="eastAsia"/>
              </w:rPr>
              <w:t>的建模指导，除了分析决策的大规模后果影响的过程。假设情景原则上可以变化所有方法、数据和假设，包括“必须”规定，但排除</w:t>
            </w:r>
            <w:r>
              <w:rPr>
                <w:rFonts w:hint="eastAsia"/>
              </w:rPr>
              <w:t>ISO 14040</w:t>
            </w:r>
            <w:r>
              <w:rPr>
                <w:rFonts w:hint="eastAsia"/>
              </w:rPr>
              <w:t>和</w:t>
            </w:r>
            <w:r>
              <w:rPr>
                <w:rFonts w:hint="eastAsia"/>
              </w:rPr>
              <w:t>14044</w:t>
            </w:r>
            <w:r>
              <w:rPr>
                <w:rFonts w:hint="eastAsia"/>
              </w:rPr>
              <w:t>的“必须”规定。（</w:t>
            </w:r>
            <w:r>
              <w:rPr>
                <w:rFonts w:hint="eastAsia"/>
              </w:rPr>
              <w:t>6.10.7</w:t>
            </w:r>
            <w:r>
              <w:rPr>
                <w:rFonts w:hint="eastAsia"/>
              </w:rPr>
              <w:t>）</w:t>
            </w:r>
          </w:p>
          <w:p w14:paraId="180C4CA0" w14:textId="77777777" w:rsidR="00D16BE9" w:rsidRDefault="00AC4FA2">
            <w:pPr>
              <w:pStyle w:val="0"/>
              <w:ind w:firstLineChars="200" w:firstLine="420"/>
            </w:pPr>
            <w:r>
              <w:rPr>
                <w:rFonts w:hint="eastAsia"/>
              </w:rPr>
              <w:t xml:space="preserve">XIV) </w:t>
            </w:r>
            <w:r>
              <w:rPr>
                <w:rFonts w:hint="eastAsia"/>
              </w:rPr>
              <w:t>必须</w:t>
            </w:r>
            <w:r>
              <w:rPr>
                <w:rFonts w:hint="eastAsia"/>
              </w:rPr>
              <w:t xml:space="preserve"> - </w:t>
            </w:r>
            <w:r>
              <w:rPr>
                <w:rFonts w:hint="eastAsia"/>
                <w:b/>
                <w:bCs/>
              </w:rPr>
              <w:t>相关方在审查中的参与：</w:t>
            </w:r>
            <w:r>
              <w:rPr>
                <w:rFonts w:hint="eastAsia"/>
              </w:rPr>
              <w:t>有关他们在关键审查中的参与，请参见第</w:t>
            </w:r>
            <w:r>
              <w:rPr>
                <w:rFonts w:hint="eastAsia"/>
              </w:rPr>
              <w:t>6.10</w:t>
            </w:r>
            <w:r>
              <w:rPr>
                <w:rFonts w:hint="eastAsia"/>
              </w:rPr>
              <w:t>章和“</w:t>
            </w:r>
            <w:r>
              <w:rPr>
                <w:rFonts w:hint="eastAsia"/>
              </w:rPr>
              <w:t>LCA</w:t>
            </w:r>
            <w:r>
              <w:rPr>
                <w:rFonts w:hint="eastAsia"/>
              </w:rPr>
              <w:t>审查方案”单独的指导文件。</w:t>
            </w:r>
            <w:r>
              <w:rPr>
                <w:rFonts w:hint="eastAsia"/>
              </w:rPr>
              <w:t>[ISO</w:t>
            </w:r>
            <w:r>
              <w:rPr>
                <w:rFonts w:hint="eastAsia"/>
              </w:rPr>
              <w:t>！</w:t>
            </w:r>
            <w:r>
              <w:rPr>
                <w:rFonts w:hint="eastAsia"/>
              </w:rPr>
              <w:t>]</w:t>
            </w:r>
          </w:p>
        </w:tc>
      </w:tr>
    </w:tbl>
    <w:p w14:paraId="14D114A2" w14:textId="77777777" w:rsidR="00D16BE9" w:rsidRDefault="00AC4FA2">
      <w:pPr>
        <w:pStyle w:val="2"/>
        <w:spacing w:beforeLines="0" w:before="0" w:afterLines="0" w:after="0"/>
        <w:ind w:firstLineChars="200" w:firstLine="562"/>
      </w:pPr>
      <w:bookmarkStart w:id="92" w:name="_Toc175603992"/>
      <w:r>
        <w:rPr>
          <w:rFonts w:hint="eastAsia"/>
          <w:sz w:val="28"/>
          <w:szCs w:val="36"/>
        </w:rPr>
        <w:lastRenderedPageBreak/>
        <w:t xml:space="preserve">6.11 </w:t>
      </w:r>
      <w:r>
        <w:rPr>
          <w:rFonts w:hint="eastAsia"/>
          <w:sz w:val="28"/>
          <w:szCs w:val="36"/>
        </w:rPr>
        <w:t>确定关键审查需求</w:t>
      </w:r>
      <w:bookmarkEnd w:id="92"/>
    </w:p>
    <w:p w14:paraId="34115A34" w14:textId="77777777" w:rsidR="00D16BE9" w:rsidRDefault="00AC4FA2">
      <w:pPr>
        <w:pStyle w:val="0"/>
        <w:ind w:firstLineChars="200" w:firstLine="420"/>
      </w:pPr>
      <w:r>
        <w:rPr>
          <w:rFonts w:hint="eastAsia"/>
        </w:rPr>
        <w:t>（参见</w:t>
      </w:r>
      <w:r>
        <w:rPr>
          <w:rFonts w:hint="eastAsia"/>
        </w:rPr>
        <w:t>ISO 14044:2006</w:t>
      </w:r>
      <w:r>
        <w:rPr>
          <w:rFonts w:hint="eastAsia"/>
        </w:rPr>
        <w:t>第</w:t>
      </w:r>
      <w:r>
        <w:rPr>
          <w:rFonts w:hint="eastAsia"/>
        </w:rPr>
        <w:t>4.2.8.3</w:t>
      </w:r>
      <w:r>
        <w:rPr>
          <w:rFonts w:hint="eastAsia"/>
        </w:rPr>
        <w:t>章）</w:t>
      </w:r>
    </w:p>
    <w:p w14:paraId="18BE3E15" w14:textId="77777777" w:rsidR="00D16BE9" w:rsidRDefault="00AC4FA2">
      <w:pPr>
        <w:pStyle w:val="0"/>
        <w:ind w:firstLineChars="200" w:firstLine="422"/>
        <w:rPr>
          <w:b/>
          <w:bCs/>
        </w:rPr>
      </w:pPr>
      <w:r>
        <w:rPr>
          <w:rFonts w:hint="eastAsia"/>
          <w:b/>
          <w:bCs/>
        </w:rPr>
        <w:t>引言</w:t>
      </w:r>
    </w:p>
    <w:p w14:paraId="55606027" w14:textId="77777777" w:rsidR="00D16BE9" w:rsidRDefault="00AC4FA2">
      <w:pPr>
        <w:pStyle w:val="0"/>
        <w:ind w:firstLineChars="200" w:firstLine="420"/>
      </w:pPr>
      <w:r>
        <w:rPr>
          <w:rFonts w:hint="eastAsia"/>
        </w:rPr>
        <w:t>关键审查应由未参与</w:t>
      </w:r>
      <w:r>
        <w:rPr>
          <w:rFonts w:hint="eastAsia"/>
        </w:rPr>
        <w:t>LCI/LCA</w:t>
      </w:r>
      <w:r>
        <w:rPr>
          <w:rFonts w:hint="eastAsia"/>
        </w:rPr>
        <w:t>研究的专家进行。这通常有利于研究的质量、可信度及其价值。这对于完全内部应用也适用，尽管在这种情况下没有正式的关键审查要求。</w:t>
      </w:r>
    </w:p>
    <w:p w14:paraId="6D559EAB" w14:textId="77777777" w:rsidR="00D16BE9" w:rsidRDefault="00AC4FA2">
      <w:pPr>
        <w:pStyle w:val="0"/>
        <w:ind w:firstLineChars="200" w:firstLine="422"/>
        <w:rPr>
          <w:b/>
          <w:bCs/>
        </w:rPr>
      </w:pPr>
      <w:r>
        <w:rPr>
          <w:rFonts w:hint="eastAsia"/>
          <w:b/>
          <w:bCs/>
        </w:rPr>
        <w:lastRenderedPageBreak/>
        <w:t>审查类型及</w:t>
      </w:r>
      <w:r>
        <w:rPr>
          <w:rFonts w:hint="eastAsia"/>
          <w:b/>
          <w:bCs/>
        </w:rPr>
        <w:t>ILCD</w:t>
      </w:r>
      <w:r>
        <w:rPr>
          <w:rFonts w:hint="eastAsia"/>
          <w:b/>
          <w:bCs/>
        </w:rPr>
        <w:t>合</w:t>
      </w:r>
      <w:proofErr w:type="gramStart"/>
      <w:r>
        <w:rPr>
          <w:rFonts w:hint="eastAsia"/>
          <w:b/>
          <w:bCs/>
        </w:rPr>
        <w:t>规</w:t>
      </w:r>
      <w:proofErr w:type="gramEnd"/>
      <w:r>
        <w:rPr>
          <w:rFonts w:hint="eastAsia"/>
          <w:b/>
          <w:bCs/>
        </w:rPr>
        <w:t>性</w:t>
      </w:r>
    </w:p>
    <w:p w14:paraId="08B4F28C" w14:textId="77777777" w:rsidR="00D16BE9" w:rsidRDefault="00AC4FA2">
      <w:pPr>
        <w:pStyle w:val="0"/>
        <w:ind w:firstLineChars="200" w:firstLine="420"/>
      </w:pPr>
      <w:r>
        <w:rPr>
          <w:rFonts w:hint="eastAsia"/>
        </w:rPr>
        <w:t>所需的关键审查类型（例如，独立内部审查、独立外部审查、（外部）专家组审查等）取决于</w:t>
      </w:r>
      <w:r>
        <w:rPr>
          <w:rFonts w:hint="eastAsia"/>
        </w:rPr>
        <w:t>LCI/LCA</w:t>
      </w:r>
      <w:r>
        <w:rPr>
          <w:rFonts w:hint="eastAsia"/>
        </w:rPr>
        <w:t>研究的预期应用。在</w:t>
      </w:r>
      <w:r>
        <w:rPr>
          <w:rFonts w:hint="eastAsia"/>
        </w:rPr>
        <w:t>ILCD</w:t>
      </w:r>
      <w:r>
        <w:rPr>
          <w:rFonts w:hint="eastAsia"/>
        </w:rPr>
        <w:t>手册中，这在单独的文档“</w:t>
      </w:r>
      <w:r>
        <w:rPr>
          <w:rFonts w:hint="eastAsia"/>
        </w:rPr>
        <w:t>LCA</w:t>
      </w:r>
      <w:r>
        <w:rPr>
          <w:rFonts w:hint="eastAsia"/>
        </w:rPr>
        <w:t>审查方案”中有所定义。</w:t>
      </w:r>
    </w:p>
    <w:p w14:paraId="20C9920B" w14:textId="77777777" w:rsidR="00D16BE9" w:rsidRDefault="00AC4FA2">
      <w:pPr>
        <w:pStyle w:val="0"/>
        <w:ind w:firstLineChars="200" w:firstLine="420"/>
      </w:pPr>
      <w:r>
        <w:rPr>
          <w:rFonts w:hint="eastAsia"/>
        </w:rPr>
        <w:t>符合</w:t>
      </w:r>
      <w:r>
        <w:rPr>
          <w:rFonts w:hint="eastAsia"/>
        </w:rPr>
        <w:t>ILCD</w:t>
      </w:r>
      <w:r>
        <w:rPr>
          <w:rFonts w:hint="eastAsia"/>
        </w:rPr>
        <w:t>最低要求的审查将自动包括</w:t>
      </w:r>
      <w:r>
        <w:rPr>
          <w:rFonts w:hint="eastAsia"/>
        </w:rPr>
        <w:t>ISO 14040</w:t>
      </w:r>
      <w:r>
        <w:rPr>
          <w:rFonts w:hint="eastAsia"/>
        </w:rPr>
        <w:t>和</w:t>
      </w:r>
      <w:r>
        <w:rPr>
          <w:rFonts w:hint="eastAsia"/>
        </w:rPr>
        <w:t>14044:2006</w:t>
      </w:r>
      <w:r>
        <w:rPr>
          <w:rFonts w:hint="eastAsia"/>
        </w:rPr>
        <w:t>（以及环境产品声明（</w:t>
      </w:r>
      <w:r>
        <w:rPr>
          <w:rFonts w:hint="eastAsia"/>
        </w:rPr>
        <w:t>EPDs</w:t>
      </w:r>
      <w:r>
        <w:rPr>
          <w:rFonts w:hint="eastAsia"/>
        </w:rPr>
        <w:t>）的</w:t>
      </w:r>
      <w:r>
        <w:rPr>
          <w:rFonts w:hint="eastAsia"/>
        </w:rPr>
        <w:t>14025</w:t>
      </w:r>
      <w:r>
        <w:rPr>
          <w:rFonts w:hint="eastAsia"/>
        </w:rPr>
        <w:t>）的符合性。请注意，某些</w:t>
      </w:r>
      <w:r>
        <w:rPr>
          <w:rFonts w:hint="eastAsia"/>
        </w:rPr>
        <w:t>LCA</w:t>
      </w:r>
      <w:r>
        <w:rPr>
          <w:rFonts w:hint="eastAsia"/>
        </w:rPr>
        <w:t>应用方案（例如</w:t>
      </w:r>
      <w:r>
        <w:rPr>
          <w:rFonts w:hint="eastAsia"/>
        </w:rPr>
        <w:t>I</w:t>
      </w:r>
      <w:r>
        <w:rPr>
          <w:rFonts w:hint="eastAsia"/>
        </w:rPr>
        <w:t>型生态标签方案）有其自身的审查要求，也必须满足。</w:t>
      </w:r>
    </w:p>
    <w:p w14:paraId="6FF477C6" w14:textId="77777777" w:rsidR="00D16BE9" w:rsidRDefault="00AC4FA2">
      <w:pPr>
        <w:pStyle w:val="0"/>
        <w:ind w:firstLineChars="200" w:firstLine="420"/>
      </w:pPr>
      <w:r>
        <w:rPr>
          <w:rFonts w:hint="eastAsia"/>
        </w:rPr>
        <w:t>审查范围、方法和审查文档的详细信息可以在单独的文档“审查范围、方法和文档”中找到。</w:t>
      </w:r>
    </w:p>
    <w:p w14:paraId="10A3E796" w14:textId="77777777" w:rsidR="00D16BE9" w:rsidRDefault="00AC4FA2">
      <w:pPr>
        <w:pStyle w:val="0"/>
        <w:ind w:firstLineChars="200" w:firstLine="420"/>
      </w:pPr>
      <w:r>
        <w:rPr>
          <w:rFonts w:hint="eastAsia"/>
        </w:rPr>
        <w:t>审查员资格的最低要求见单独的文档“审查员资格”。该资格涵盖</w:t>
      </w:r>
      <w:r>
        <w:rPr>
          <w:rFonts w:hint="eastAsia"/>
        </w:rPr>
        <w:t>LCA</w:t>
      </w:r>
      <w:r>
        <w:rPr>
          <w:rFonts w:hint="eastAsia"/>
        </w:rPr>
        <w:t>方法论、审查过程和已分析过程</w:t>
      </w:r>
      <w:r>
        <w:rPr>
          <w:rFonts w:hint="eastAsia"/>
        </w:rPr>
        <w:t>/</w:t>
      </w:r>
      <w:r>
        <w:rPr>
          <w:rFonts w:hint="eastAsia"/>
        </w:rPr>
        <w:t>部门的知识和经验。</w:t>
      </w:r>
    </w:p>
    <w:p w14:paraId="7AF81452" w14:textId="77777777" w:rsidR="00D16BE9" w:rsidRDefault="00AC4FA2">
      <w:pPr>
        <w:pStyle w:val="0"/>
        <w:ind w:firstLineChars="200" w:firstLine="422"/>
        <w:rPr>
          <w:b/>
          <w:bCs/>
        </w:rPr>
      </w:pPr>
      <w:r>
        <w:rPr>
          <w:rFonts w:hint="eastAsia"/>
          <w:b/>
          <w:bCs/>
        </w:rPr>
        <w:t>审查的早期决策</w:t>
      </w:r>
    </w:p>
    <w:p w14:paraId="1A307BC9" w14:textId="77777777" w:rsidR="00D16BE9" w:rsidRDefault="00AC4FA2">
      <w:pPr>
        <w:pStyle w:val="0"/>
        <w:ind w:firstLineChars="200" w:firstLine="420"/>
      </w:pPr>
      <w:r>
        <w:rPr>
          <w:rFonts w:hint="eastAsia"/>
        </w:rPr>
        <w:t>在定义范围时就决定是否进行关键审查，以及选择何种形式的审查和由谁进行（见第</w:t>
      </w:r>
      <w:r>
        <w:rPr>
          <w:rFonts w:hint="eastAsia"/>
        </w:rPr>
        <w:t>11</w:t>
      </w:r>
      <w:r>
        <w:rPr>
          <w:rFonts w:hint="eastAsia"/>
        </w:rPr>
        <w:t>章及</w:t>
      </w:r>
      <w:r>
        <w:rPr>
          <w:rFonts w:hint="eastAsia"/>
        </w:rPr>
        <w:t>LCA</w:t>
      </w:r>
      <w:r>
        <w:rPr>
          <w:rFonts w:hint="eastAsia"/>
        </w:rPr>
        <w:t>审查的单独指导文档）是有益的。这一早期决定将使数据收集、文档和</w:t>
      </w:r>
      <w:r>
        <w:rPr>
          <w:rFonts w:hint="eastAsia"/>
        </w:rPr>
        <w:t>LCI/LCA</w:t>
      </w:r>
      <w:r>
        <w:rPr>
          <w:rFonts w:hint="eastAsia"/>
        </w:rPr>
        <w:t>研究的报告能够针对审查要求进行调整，通常可以缩短并降低总体工作量。</w:t>
      </w:r>
    </w:p>
    <w:p w14:paraId="51099A5F" w14:textId="77777777" w:rsidR="00D16BE9" w:rsidRDefault="00AC4FA2">
      <w:pPr>
        <w:pStyle w:val="0"/>
        <w:ind w:firstLineChars="200" w:firstLine="420"/>
      </w:pPr>
      <w:r>
        <w:rPr>
          <w:rFonts w:hint="eastAsia"/>
        </w:rPr>
        <w:t>早期决策还允许进行互动的并行审查过程。在并行审查中，审查员有机会在库存分析开始之前对目标和范围定义进行评论，并可能对影响评估和解释的中期结果进行评论，从而引导</w:t>
      </w:r>
      <w:r>
        <w:rPr>
          <w:rFonts w:hint="eastAsia"/>
        </w:rPr>
        <w:t>LCA</w:t>
      </w:r>
      <w:r>
        <w:rPr>
          <w:rFonts w:hint="eastAsia"/>
        </w:rPr>
        <w:t>过程，通常可以避免项目结束时的不愉快惊喜，例如额外的数据需求或不适当的比较，这可能会使比较声明延迟数月。并行审查通常还进一步提高了研究的可信度。</w:t>
      </w:r>
    </w:p>
    <w:p w14:paraId="78740BDF" w14:textId="77777777" w:rsidR="00D16BE9" w:rsidRDefault="00AC4FA2">
      <w:pPr>
        <w:pStyle w:val="0"/>
        <w:ind w:firstLineChars="200" w:firstLine="420"/>
      </w:pPr>
      <w:r>
        <w:rPr>
          <w:rFonts w:hint="eastAsia"/>
        </w:rPr>
        <w:t>对于“</w:t>
      </w:r>
      <w:proofErr w:type="spellStart"/>
      <w:r>
        <w:rPr>
          <w:rFonts w:hint="eastAsia"/>
        </w:rPr>
        <w:t>Meso</w:t>
      </w:r>
      <w:proofErr w:type="spellEnd"/>
      <w:r>
        <w:rPr>
          <w:rFonts w:hint="eastAsia"/>
        </w:rPr>
        <w:t xml:space="preserve"> /</w:t>
      </w:r>
      <w:r>
        <w:rPr>
          <w:rFonts w:hint="eastAsia"/>
        </w:rPr>
        <w:t>宏观级决策支持”</w:t>
      </w:r>
      <w:r>
        <w:rPr>
          <w:rFonts w:hint="eastAsia"/>
        </w:rPr>
        <w:t>LCA</w:t>
      </w:r>
      <w:r>
        <w:rPr>
          <w:rFonts w:hint="eastAsia"/>
        </w:rPr>
        <w:t>（情况</w:t>
      </w:r>
      <w:r>
        <w:rPr>
          <w:rFonts w:hint="eastAsia"/>
        </w:rPr>
        <w:t>B</w:t>
      </w:r>
      <w:r>
        <w:rPr>
          <w:rFonts w:hint="eastAsia"/>
        </w:rPr>
        <w:t>），应涉及相关利益相关者决定假设场景。这可以作为审查的一部分进行；在这种情况下，从研究开始时就启动审查过程是有益的。</w:t>
      </w:r>
    </w:p>
    <w:p w14:paraId="16F8504B" w14:textId="77777777" w:rsidR="00D16BE9" w:rsidRDefault="00AC4FA2">
      <w:pPr>
        <w:pStyle w:val="0"/>
        <w:ind w:firstLineChars="200" w:firstLine="420"/>
      </w:pPr>
      <w:r>
        <w:rPr>
          <w:rFonts w:hint="eastAsia"/>
        </w:rPr>
        <w:t>有关审查范围和方法及其文档的参考，请参见第</w:t>
      </w:r>
      <w:r>
        <w:rPr>
          <w:rFonts w:hint="eastAsia"/>
        </w:rPr>
        <w:t>11</w:t>
      </w:r>
      <w:r>
        <w:rPr>
          <w:rFonts w:hint="eastAsia"/>
        </w:rPr>
        <w:t>章。</w:t>
      </w:r>
    </w:p>
    <w:tbl>
      <w:tblPr>
        <w:tblStyle w:val="af6"/>
        <w:tblW w:w="0" w:type="auto"/>
        <w:tblLook w:val="04A0" w:firstRow="1" w:lastRow="0" w:firstColumn="1" w:lastColumn="0" w:noHBand="0" w:noVBand="1"/>
      </w:tblPr>
      <w:tblGrid>
        <w:gridCol w:w="8260"/>
      </w:tblGrid>
      <w:tr w:rsidR="00D16BE9" w14:paraId="62631A2F" w14:textId="77777777">
        <w:tc>
          <w:tcPr>
            <w:tcW w:w="8260" w:type="dxa"/>
            <w:tcBorders>
              <w:top w:val="dotDash" w:sz="18" w:space="0" w:color="76923C" w:themeColor="accent3" w:themeShade="BF"/>
              <w:left w:val="dotDash" w:sz="18" w:space="0" w:color="76923C" w:themeColor="accent3" w:themeShade="BF"/>
              <w:bottom w:val="dotDash" w:sz="18" w:space="0" w:color="76923C" w:themeColor="accent3" w:themeShade="BF"/>
              <w:right w:val="dotDash" w:sz="18" w:space="0" w:color="76923C" w:themeColor="accent3" w:themeShade="BF"/>
            </w:tcBorders>
          </w:tcPr>
          <w:p w14:paraId="4F2CFE79" w14:textId="77777777" w:rsidR="00D16BE9" w:rsidRDefault="00AC4FA2">
            <w:pPr>
              <w:pStyle w:val="0"/>
              <w:ind w:firstLineChars="200" w:firstLine="422"/>
              <w:rPr>
                <w:b/>
                <w:bCs/>
              </w:rPr>
            </w:pPr>
            <w:r>
              <w:rPr>
                <w:rFonts w:hint="eastAsia"/>
                <w:b/>
                <w:bCs/>
              </w:rPr>
              <w:t>规定：</w:t>
            </w:r>
            <w:r>
              <w:rPr>
                <w:rFonts w:hint="eastAsia"/>
                <w:b/>
                <w:bCs/>
              </w:rPr>
              <w:t xml:space="preserve">6.11 </w:t>
            </w:r>
            <w:r>
              <w:rPr>
                <w:rFonts w:hint="eastAsia"/>
                <w:b/>
                <w:bCs/>
              </w:rPr>
              <w:t>确定关键审查需求</w:t>
            </w:r>
          </w:p>
          <w:p w14:paraId="0C2B4EC3" w14:textId="77777777" w:rsidR="00D16BE9" w:rsidRDefault="00AC4FA2">
            <w:pPr>
              <w:pStyle w:val="0"/>
              <w:ind w:firstLineChars="200" w:firstLine="420"/>
            </w:pPr>
            <w:r>
              <w:rPr>
                <w:rFonts w:hint="eastAsia"/>
              </w:rPr>
              <w:t>适用于情况</w:t>
            </w:r>
            <w:r>
              <w:rPr>
                <w:rFonts w:hint="eastAsia"/>
              </w:rPr>
              <w:t>A</w:t>
            </w:r>
            <w:r>
              <w:rPr>
                <w:rFonts w:hint="eastAsia"/>
              </w:rPr>
              <w:t>、</w:t>
            </w:r>
            <w:r>
              <w:rPr>
                <w:rFonts w:hint="eastAsia"/>
              </w:rPr>
              <w:t>B</w:t>
            </w:r>
            <w:r>
              <w:rPr>
                <w:rFonts w:hint="eastAsia"/>
              </w:rPr>
              <w:t>和</w:t>
            </w:r>
            <w:r>
              <w:rPr>
                <w:rFonts w:hint="eastAsia"/>
              </w:rPr>
              <w:t>C</w:t>
            </w:r>
            <w:r>
              <w:rPr>
                <w:rFonts w:hint="eastAsia"/>
              </w:rPr>
              <w:t>，隐含区分。</w:t>
            </w:r>
            <w:r>
              <w:rPr>
                <w:rFonts w:hint="eastAsia"/>
              </w:rPr>
              <w:t xml:space="preserve">  </w:t>
            </w:r>
          </w:p>
          <w:p w14:paraId="74794A68" w14:textId="77777777" w:rsidR="00D16BE9" w:rsidRDefault="00AC4FA2">
            <w:pPr>
              <w:pStyle w:val="0"/>
              <w:ind w:firstLineChars="200" w:firstLine="420"/>
            </w:pPr>
            <w:r>
              <w:rPr>
                <w:rFonts w:hint="eastAsia"/>
              </w:rPr>
              <w:t>完全适用于所有类型的交付物，隐含区分。</w:t>
            </w:r>
            <w:r>
              <w:rPr>
                <w:rFonts w:hint="eastAsia"/>
              </w:rPr>
              <w:t xml:space="preserve">  </w:t>
            </w:r>
          </w:p>
          <w:p w14:paraId="6C286121" w14:textId="77777777" w:rsidR="00D16BE9" w:rsidRDefault="00AC4FA2">
            <w:pPr>
              <w:pStyle w:val="0"/>
              <w:ind w:firstLineChars="200" w:firstLine="420"/>
            </w:pPr>
            <w:r>
              <w:rPr>
                <w:rFonts w:hint="eastAsia"/>
              </w:rPr>
              <w:t xml:space="preserve">I) </w:t>
            </w:r>
            <w:r>
              <w:rPr>
                <w:rFonts w:hint="eastAsia"/>
              </w:rPr>
              <w:t>必须</w:t>
            </w:r>
            <w:r>
              <w:rPr>
                <w:rFonts w:hint="eastAsia"/>
              </w:rPr>
              <w:t xml:space="preserve"> - </w:t>
            </w:r>
            <w:r>
              <w:rPr>
                <w:rFonts w:hint="eastAsia"/>
                <w:b/>
                <w:bCs/>
              </w:rPr>
              <w:t>审查？：</w:t>
            </w:r>
            <w:r>
              <w:rPr>
                <w:rFonts w:hint="eastAsia"/>
              </w:rPr>
              <w:t>决定是否进行关键审查，如果是的话：</w:t>
            </w:r>
            <w:r>
              <w:rPr>
                <w:rFonts w:hint="eastAsia"/>
              </w:rPr>
              <w:t>[ISO</w:t>
            </w:r>
            <w:r>
              <w:rPr>
                <w:rFonts w:hint="eastAsia"/>
              </w:rPr>
              <w:t>！</w:t>
            </w:r>
            <w:r>
              <w:rPr>
                <w:rFonts w:hint="eastAsia"/>
              </w:rPr>
              <w:t xml:space="preserve">]  </w:t>
            </w:r>
          </w:p>
          <w:p w14:paraId="642317D0" w14:textId="77777777" w:rsidR="00D16BE9" w:rsidRDefault="00AC4FA2">
            <w:pPr>
              <w:pStyle w:val="0"/>
              <w:ind w:firstLineChars="200" w:firstLine="420"/>
            </w:pPr>
            <w:proofErr w:type="spellStart"/>
            <w:r>
              <w:rPr>
                <w:rFonts w:hint="eastAsia"/>
              </w:rPr>
              <w:t>I.a</w:t>
            </w:r>
            <w:proofErr w:type="spellEnd"/>
            <w:r>
              <w:rPr>
                <w:rFonts w:hint="eastAsia"/>
              </w:rPr>
              <w:t xml:space="preserve">) </w:t>
            </w:r>
            <w:r>
              <w:rPr>
                <w:rFonts w:hint="eastAsia"/>
                <w:b/>
                <w:bCs/>
              </w:rPr>
              <w:t>审查类型：</w:t>
            </w:r>
            <w:r>
              <w:rPr>
                <w:rFonts w:hint="eastAsia"/>
              </w:rPr>
              <w:t>根据单独的文档《生命周期评估（</w:t>
            </w:r>
            <w:r>
              <w:rPr>
                <w:rFonts w:hint="eastAsia"/>
              </w:rPr>
              <w:t>LCA</w:t>
            </w:r>
            <w:r>
              <w:rPr>
                <w:rFonts w:hint="eastAsia"/>
              </w:rPr>
              <w:t>）审查方案》决定至少需要进行哪种类型的审查。请注意，附带审查可能是有益的。对于情况</w:t>
            </w:r>
            <w:r>
              <w:rPr>
                <w:rFonts w:hint="eastAsia"/>
              </w:rPr>
              <w:t>B</w:t>
            </w:r>
            <w:r>
              <w:rPr>
                <w:rFonts w:hint="eastAsia"/>
              </w:rPr>
              <w:t>，它还可以帮助在相关方之间组织最佳的共识，这是某些范围决策所要求的（见第</w:t>
            </w:r>
            <w:r>
              <w:rPr>
                <w:rFonts w:hint="eastAsia"/>
              </w:rPr>
              <w:t>6.5.4</w:t>
            </w:r>
            <w:r>
              <w:rPr>
                <w:rFonts w:hint="eastAsia"/>
              </w:rPr>
              <w:t>章的规定）。</w:t>
            </w:r>
            <w:r>
              <w:rPr>
                <w:rFonts w:hint="eastAsia"/>
              </w:rPr>
              <w:t xml:space="preserve">  </w:t>
            </w:r>
          </w:p>
          <w:p w14:paraId="315564E6" w14:textId="77777777" w:rsidR="00D16BE9" w:rsidRDefault="00AC4FA2">
            <w:pPr>
              <w:pStyle w:val="0"/>
              <w:ind w:firstLineChars="200" w:firstLine="420"/>
            </w:pPr>
            <w:proofErr w:type="spellStart"/>
            <w:r>
              <w:rPr>
                <w:rFonts w:hint="eastAsia"/>
              </w:rPr>
              <w:t>I.b</w:t>
            </w:r>
            <w:proofErr w:type="spellEnd"/>
            <w:r>
              <w:rPr>
                <w:rFonts w:hint="eastAsia"/>
              </w:rPr>
              <w:t xml:space="preserve">) </w:t>
            </w:r>
            <w:r>
              <w:rPr>
                <w:rFonts w:hint="eastAsia"/>
                <w:b/>
                <w:bCs/>
              </w:rPr>
              <w:t>审查员：</w:t>
            </w:r>
            <w:r>
              <w:rPr>
                <w:rFonts w:hint="eastAsia"/>
              </w:rPr>
              <w:t>建议在此时决定审查员。审查员资格的最低要求见单独的文档《审查员资格》。</w:t>
            </w:r>
            <w:r>
              <w:rPr>
                <w:rFonts w:hint="eastAsia"/>
              </w:rPr>
              <w:t xml:space="preserve">  </w:t>
            </w:r>
          </w:p>
          <w:p w14:paraId="340C9955" w14:textId="77777777" w:rsidR="00D16BE9" w:rsidRDefault="00AC4FA2">
            <w:pPr>
              <w:pStyle w:val="0"/>
              <w:ind w:firstLineChars="200" w:firstLine="420"/>
            </w:pPr>
            <w:r>
              <w:rPr>
                <w:rFonts w:hint="eastAsia"/>
              </w:rPr>
              <w:t>备注：审查要求的概述以及审查范围、方法和文档要求的参考见第</w:t>
            </w:r>
            <w:r>
              <w:rPr>
                <w:rFonts w:hint="eastAsia"/>
              </w:rPr>
              <w:t>11</w:t>
            </w:r>
            <w:r>
              <w:rPr>
                <w:rFonts w:hint="eastAsia"/>
              </w:rPr>
              <w:t>章。</w:t>
            </w:r>
          </w:p>
        </w:tc>
      </w:tr>
    </w:tbl>
    <w:p w14:paraId="0EF061C8" w14:textId="77777777" w:rsidR="00D16BE9" w:rsidRDefault="00AC4FA2">
      <w:pPr>
        <w:pStyle w:val="2"/>
        <w:spacing w:beforeLines="0" w:before="0" w:afterLines="0" w:after="0"/>
        <w:ind w:firstLineChars="200" w:firstLine="562"/>
        <w:rPr>
          <w:sz w:val="28"/>
          <w:szCs w:val="36"/>
        </w:rPr>
      </w:pPr>
      <w:bookmarkStart w:id="93" w:name="_Toc175603993"/>
      <w:r>
        <w:rPr>
          <w:rFonts w:hint="eastAsia"/>
          <w:sz w:val="28"/>
          <w:szCs w:val="36"/>
        </w:rPr>
        <w:t xml:space="preserve">6.12 </w:t>
      </w:r>
      <w:r>
        <w:rPr>
          <w:rFonts w:hint="eastAsia"/>
          <w:sz w:val="28"/>
          <w:szCs w:val="36"/>
        </w:rPr>
        <w:t>规划报告</w:t>
      </w:r>
      <w:bookmarkEnd w:id="93"/>
      <w:r>
        <w:rPr>
          <w:rFonts w:hint="eastAsia"/>
          <w:sz w:val="28"/>
          <w:szCs w:val="36"/>
        </w:rPr>
        <w:t xml:space="preserve">  </w:t>
      </w:r>
    </w:p>
    <w:p w14:paraId="36E3EDEE" w14:textId="77777777" w:rsidR="00D16BE9" w:rsidRDefault="00AC4FA2">
      <w:pPr>
        <w:pStyle w:val="0"/>
        <w:ind w:firstLineChars="200" w:firstLine="420"/>
      </w:pPr>
      <w:r>
        <w:rPr>
          <w:rFonts w:hint="eastAsia"/>
        </w:rPr>
        <w:t>（参见</w:t>
      </w:r>
      <w:r>
        <w:rPr>
          <w:rFonts w:hint="eastAsia"/>
        </w:rPr>
        <w:t>ISO 14044:2006</w:t>
      </w:r>
      <w:r>
        <w:rPr>
          <w:rFonts w:hint="eastAsia"/>
        </w:rPr>
        <w:t>若干章节相关内容，并涉及第</w:t>
      </w:r>
      <w:r>
        <w:rPr>
          <w:rFonts w:hint="eastAsia"/>
        </w:rPr>
        <w:t>5</w:t>
      </w:r>
      <w:r>
        <w:rPr>
          <w:rFonts w:hint="eastAsia"/>
        </w:rPr>
        <w:t>章）</w:t>
      </w:r>
      <w:r>
        <w:rPr>
          <w:rFonts w:hint="eastAsia"/>
        </w:rPr>
        <w:t xml:space="preserve">  </w:t>
      </w:r>
    </w:p>
    <w:p w14:paraId="612B86BF" w14:textId="77777777" w:rsidR="00D16BE9" w:rsidRDefault="00AC4FA2">
      <w:pPr>
        <w:pStyle w:val="0"/>
        <w:ind w:firstLineChars="200" w:firstLine="422"/>
        <w:rPr>
          <w:b/>
          <w:bCs/>
        </w:rPr>
      </w:pPr>
      <w:r>
        <w:rPr>
          <w:rFonts w:hint="eastAsia"/>
          <w:b/>
          <w:bCs/>
        </w:rPr>
        <w:t>引言</w:t>
      </w:r>
      <w:r>
        <w:rPr>
          <w:rFonts w:hint="eastAsia"/>
          <w:b/>
          <w:bCs/>
        </w:rPr>
        <w:t xml:space="preserve">  </w:t>
      </w:r>
    </w:p>
    <w:p w14:paraId="5DDD2B92" w14:textId="77777777" w:rsidR="00D16BE9" w:rsidRDefault="00AC4FA2">
      <w:pPr>
        <w:pStyle w:val="0"/>
        <w:ind w:firstLineChars="200" w:firstLine="420"/>
      </w:pPr>
      <w:r>
        <w:rPr>
          <w:rFonts w:hint="eastAsia"/>
        </w:rPr>
        <w:lastRenderedPageBreak/>
        <w:t>报告是任何</w:t>
      </w:r>
      <w:r>
        <w:rPr>
          <w:rFonts w:hint="eastAsia"/>
        </w:rPr>
        <w:t>LCA</w:t>
      </w:r>
      <w:r>
        <w:rPr>
          <w:rFonts w:hint="eastAsia"/>
        </w:rPr>
        <w:t>的关键元素。没有清晰有效的文档和与决策者的沟通，</w:t>
      </w:r>
      <w:r>
        <w:rPr>
          <w:rFonts w:hint="eastAsia"/>
        </w:rPr>
        <w:t>LCA</w:t>
      </w:r>
      <w:r>
        <w:rPr>
          <w:rFonts w:hint="eastAsia"/>
        </w:rPr>
        <w:t>可能会被错误和误导地使用，无法有效改善环境绩效。报告应客观透明，应清楚地说明研究中包含了什么和没有包含什么，以及比较研究的结果支持哪些结论和建议。</w:t>
      </w:r>
      <w:r>
        <w:rPr>
          <w:rFonts w:hint="eastAsia"/>
        </w:rPr>
        <w:t xml:space="preserve">  </w:t>
      </w:r>
    </w:p>
    <w:p w14:paraId="08DD663F" w14:textId="77777777" w:rsidR="00D16BE9" w:rsidRDefault="00AC4FA2">
      <w:pPr>
        <w:pStyle w:val="0"/>
        <w:ind w:firstLineChars="200" w:firstLine="420"/>
      </w:pPr>
      <w:r>
        <w:rPr>
          <w:rFonts w:hint="eastAsia"/>
        </w:rPr>
        <w:t>报告的形式和层级主要取决于三个因素：</w:t>
      </w:r>
      <w:r>
        <w:rPr>
          <w:rFonts w:hint="eastAsia"/>
        </w:rPr>
        <w:t xml:space="preserve">  </w:t>
      </w:r>
    </w:p>
    <w:p w14:paraId="30A82913" w14:textId="77777777" w:rsidR="00D16BE9" w:rsidRDefault="00AC4FA2">
      <w:pPr>
        <w:pStyle w:val="0"/>
        <w:numPr>
          <w:ilvl w:val="0"/>
          <w:numId w:val="47"/>
        </w:numPr>
        <w:ind w:left="0" w:firstLineChars="200" w:firstLine="420"/>
      </w:pPr>
      <w:r>
        <w:rPr>
          <w:rFonts w:hint="eastAsia"/>
        </w:rPr>
        <w:t>研究的交付物类型</w:t>
      </w:r>
      <w:r>
        <w:rPr>
          <w:rFonts w:hint="eastAsia"/>
        </w:rPr>
        <w:t xml:space="preserve">  </w:t>
      </w:r>
    </w:p>
    <w:p w14:paraId="3E3C7B7E" w14:textId="77777777" w:rsidR="00D16BE9" w:rsidRDefault="00AC4FA2">
      <w:pPr>
        <w:pStyle w:val="0"/>
        <w:numPr>
          <w:ilvl w:val="0"/>
          <w:numId w:val="47"/>
        </w:numPr>
        <w:ind w:left="0" w:firstLineChars="200" w:firstLine="420"/>
      </w:pPr>
      <w:r>
        <w:rPr>
          <w:rFonts w:hint="eastAsia"/>
        </w:rPr>
        <w:t>研究和报告的目的及预期应用</w:t>
      </w:r>
      <w:r>
        <w:rPr>
          <w:rFonts w:hint="eastAsia"/>
        </w:rPr>
        <w:t xml:space="preserve">  </w:t>
      </w:r>
    </w:p>
    <w:p w14:paraId="315A7674" w14:textId="77777777" w:rsidR="00D16BE9" w:rsidRDefault="00AC4FA2">
      <w:pPr>
        <w:pStyle w:val="0"/>
        <w:numPr>
          <w:ilvl w:val="0"/>
          <w:numId w:val="47"/>
        </w:numPr>
        <w:ind w:left="0" w:firstLineChars="200" w:firstLine="420"/>
      </w:pPr>
      <w:r>
        <w:rPr>
          <w:rFonts w:hint="eastAsia"/>
        </w:rPr>
        <w:t>目标受众（尤其是技术性或非技术性、内部或第三方</w:t>
      </w:r>
      <w:r>
        <w:rPr>
          <w:rFonts w:hint="eastAsia"/>
        </w:rPr>
        <w:t>/</w:t>
      </w:r>
      <w:r>
        <w:rPr>
          <w:rFonts w:hint="eastAsia"/>
        </w:rPr>
        <w:t>公众）</w:t>
      </w:r>
      <w:r>
        <w:rPr>
          <w:rFonts w:hint="eastAsia"/>
        </w:rPr>
        <w:t xml:space="preserve">  </w:t>
      </w:r>
    </w:p>
    <w:p w14:paraId="767F0645" w14:textId="77777777" w:rsidR="00D16BE9" w:rsidRDefault="00AC4FA2">
      <w:pPr>
        <w:pStyle w:val="0"/>
        <w:ind w:firstLineChars="200" w:firstLine="420"/>
      </w:pPr>
      <w:r>
        <w:rPr>
          <w:rFonts w:hint="eastAsia"/>
        </w:rPr>
        <w:t>这确保了在整个项目中将收集到实际所需的文档。</w:t>
      </w:r>
      <w:r>
        <w:rPr>
          <w:rFonts w:hint="eastAsia"/>
        </w:rPr>
        <w:t xml:space="preserve">  </w:t>
      </w:r>
    </w:p>
    <w:p w14:paraId="022085DF" w14:textId="77777777" w:rsidR="00D16BE9" w:rsidRDefault="00AC4FA2">
      <w:pPr>
        <w:pStyle w:val="0"/>
        <w:ind w:firstLineChars="200" w:firstLine="420"/>
      </w:pPr>
      <w:r>
        <w:rPr>
          <w:rFonts w:hint="eastAsia"/>
        </w:rPr>
        <w:t>除了本章和第</w:t>
      </w:r>
      <w:r>
        <w:rPr>
          <w:rFonts w:hint="eastAsia"/>
        </w:rPr>
        <w:t>10.3</w:t>
      </w:r>
      <w:r>
        <w:rPr>
          <w:rFonts w:hint="eastAsia"/>
        </w:rPr>
        <w:t>章中描述的一般目的报告外，各种</w:t>
      </w:r>
      <w:r>
        <w:rPr>
          <w:rFonts w:hint="eastAsia"/>
        </w:rPr>
        <w:t>LCA</w:t>
      </w:r>
      <w:r>
        <w:rPr>
          <w:rFonts w:hint="eastAsia"/>
        </w:rPr>
        <w:t>应用可能具有其特定的报告形式（例如，环境产品声明（</w:t>
      </w:r>
      <w:r>
        <w:rPr>
          <w:rFonts w:hint="eastAsia"/>
        </w:rPr>
        <w:t>EPDs</w:t>
      </w:r>
      <w:r>
        <w:rPr>
          <w:rFonts w:hint="eastAsia"/>
        </w:rPr>
        <w:t>）或环境管理报告中对间接效应的报告等）。这些不在本文档的范围内，请参阅相关应用以确定具体的报告需求。</w:t>
      </w:r>
    </w:p>
    <w:p w14:paraId="34BC78C8" w14:textId="77777777" w:rsidR="00D16BE9" w:rsidRDefault="00AC4FA2">
      <w:pPr>
        <w:pStyle w:val="0"/>
        <w:ind w:firstLineChars="200" w:firstLine="422"/>
        <w:rPr>
          <w:b/>
          <w:bCs/>
        </w:rPr>
      </w:pPr>
      <w:r>
        <w:rPr>
          <w:rFonts w:hint="eastAsia"/>
          <w:b/>
          <w:bCs/>
        </w:rPr>
        <w:t>报告形式</w:t>
      </w:r>
      <w:r>
        <w:rPr>
          <w:rFonts w:hint="eastAsia"/>
          <w:b/>
          <w:bCs/>
        </w:rPr>
        <w:t xml:space="preserve">  </w:t>
      </w:r>
    </w:p>
    <w:p w14:paraId="3D72500C" w14:textId="77777777" w:rsidR="00D16BE9" w:rsidRDefault="00AC4FA2">
      <w:pPr>
        <w:pStyle w:val="0"/>
        <w:ind w:firstLineChars="200" w:firstLine="420"/>
      </w:pPr>
      <w:r>
        <w:rPr>
          <w:rFonts w:hint="eastAsia"/>
        </w:rPr>
        <w:t>三种主要的报告形式通常使用，并且常常组合使用（详细信息见第</w:t>
      </w:r>
      <w:r>
        <w:rPr>
          <w:rFonts w:hint="eastAsia"/>
        </w:rPr>
        <w:t>10.3</w:t>
      </w:r>
      <w:r>
        <w:rPr>
          <w:rFonts w:hint="eastAsia"/>
        </w:rPr>
        <w:t>章）：</w:t>
      </w:r>
      <w:r>
        <w:rPr>
          <w:rFonts w:hint="eastAsia"/>
        </w:rPr>
        <w:t xml:space="preserve">  </w:t>
      </w:r>
    </w:p>
    <w:p w14:paraId="6575C076" w14:textId="77777777" w:rsidR="00D16BE9" w:rsidRDefault="00AC4FA2">
      <w:pPr>
        <w:pStyle w:val="0"/>
        <w:numPr>
          <w:ilvl w:val="0"/>
          <w:numId w:val="48"/>
        </w:numPr>
        <w:ind w:left="0" w:firstLineChars="200" w:firstLine="420"/>
      </w:pPr>
      <w:r>
        <w:rPr>
          <w:rFonts w:hint="eastAsia"/>
        </w:rPr>
        <w:t>“经典”详细项目报告：通常是全面的文本文件，通常包含图形和表格，提供有关分析系统或开发的</w:t>
      </w:r>
      <w:r>
        <w:rPr>
          <w:rFonts w:hint="eastAsia"/>
        </w:rPr>
        <w:t>LCIA</w:t>
      </w:r>
      <w:r>
        <w:rPr>
          <w:rFonts w:hint="eastAsia"/>
        </w:rPr>
        <w:t>方法以及项目的所有相关细节。它面向</w:t>
      </w:r>
      <w:r>
        <w:rPr>
          <w:rFonts w:hint="eastAsia"/>
        </w:rPr>
        <w:t>LCA</w:t>
      </w:r>
      <w:r>
        <w:rPr>
          <w:rFonts w:hint="eastAsia"/>
        </w:rPr>
        <w:t>专家，但应包含一个面向非技术读者的执行摘要。完整的报告提供了关于系统（或</w:t>
      </w:r>
      <w:r>
        <w:rPr>
          <w:rFonts w:hint="eastAsia"/>
        </w:rPr>
        <w:t>LCIA</w:t>
      </w:r>
      <w:r>
        <w:rPr>
          <w:rFonts w:hint="eastAsia"/>
        </w:rPr>
        <w:t>方法）、其建模、假设，特别是在进行比较声明时的解释，包括结论和建议（如有）的详细文档。机密信息可以在一个单独的、补充的报告中记录，该报告不公开，仅提供给审查员，并保密。如果详细报告用于第三方信息，应包含一个参考（最好是超链接），以便</w:t>
      </w:r>
      <w:proofErr w:type="gramStart"/>
      <w:r>
        <w:rPr>
          <w:rFonts w:hint="eastAsia"/>
        </w:rPr>
        <w:t>轻松访问</w:t>
      </w:r>
      <w:proofErr w:type="gramEnd"/>
      <w:r>
        <w:rPr>
          <w:rFonts w:hint="eastAsia"/>
        </w:rPr>
        <w:t>相关的审查报告。</w:t>
      </w:r>
    </w:p>
    <w:p w14:paraId="7165627B" w14:textId="77777777" w:rsidR="00D16BE9" w:rsidRDefault="00AC4FA2">
      <w:pPr>
        <w:pStyle w:val="0"/>
        <w:numPr>
          <w:ilvl w:val="0"/>
          <w:numId w:val="48"/>
        </w:numPr>
        <w:ind w:left="0" w:firstLineChars="200" w:firstLine="420"/>
      </w:pPr>
      <w:r>
        <w:rPr>
          <w:rFonts w:hint="eastAsia"/>
        </w:rPr>
        <w:t>更简洁、正式的电子可交换报告：以数据集的形式呈现。数据集适合记录单个单元过程或系统（作为过程数据集），但不适合记录比较结果。它也适用于</w:t>
      </w:r>
      <w:r>
        <w:rPr>
          <w:rFonts w:hint="eastAsia"/>
        </w:rPr>
        <w:t>LCIA</w:t>
      </w:r>
      <w:r>
        <w:rPr>
          <w:rFonts w:hint="eastAsia"/>
        </w:rPr>
        <w:t>方法（</w:t>
      </w:r>
      <w:r>
        <w:rPr>
          <w:rFonts w:hint="eastAsia"/>
        </w:rPr>
        <w:t>LCIA</w:t>
      </w:r>
      <w:r>
        <w:rPr>
          <w:rFonts w:hint="eastAsia"/>
        </w:rPr>
        <w:t>方法数据集）。这种形式也面向</w:t>
      </w:r>
      <w:r>
        <w:rPr>
          <w:rFonts w:hint="eastAsia"/>
        </w:rPr>
        <w:t>LCA</w:t>
      </w:r>
      <w:r>
        <w:rPr>
          <w:rFonts w:hint="eastAsia"/>
        </w:rPr>
        <w:t>专家，主要作为其他</w:t>
      </w:r>
      <w:r>
        <w:rPr>
          <w:rFonts w:hint="eastAsia"/>
        </w:rPr>
        <w:t>LCA</w:t>
      </w:r>
      <w:r>
        <w:rPr>
          <w:rFonts w:hint="eastAsia"/>
        </w:rPr>
        <w:t>研究的数据输入。作为电子数据集，它允许其他用户将清单和其他技术细节导入，而无需手动转移值到他们的</w:t>
      </w:r>
      <w:r>
        <w:rPr>
          <w:rFonts w:hint="eastAsia"/>
        </w:rPr>
        <w:t>LCA</w:t>
      </w:r>
      <w:r>
        <w:rPr>
          <w:rFonts w:hint="eastAsia"/>
        </w:rPr>
        <w:t>软件中，从而减少错误，并直接使用清单数据（或影响因子）进行建模和分析自己的系统。</w:t>
      </w:r>
    </w:p>
    <w:p w14:paraId="597FECF0" w14:textId="77777777" w:rsidR="00D16BE9" w:rsidRDefault="00AC4FA2">
      <w:pPr>
        <w:pStyle w:val="0"/>
        <w:numPr>
          <w:ilvl w:val="0"/>
          <w:numId w:val="48"/>
        </w:numPr>
        <w:ind w:left="0" w:firstLineChars="200" w:firstLine="420"/>
      </w:pPr>
      <w:r>
        <w:rPr>
          <w:rFonts w:hint="eastAsia"/>
        </w:rPr>
        <w:t>非常简洁的执行摘要报告：例如</w:t>
      </w:r>
      <w:r>
        <w:rPr>
          <w:rFonts w:hint="eastAsia"/>
        </w:rPr>
        <w:t>1</w:t>
      </w:r>
      <w:r>
        <w:rPr>
          <w:rFonts w:hint="eastAsia"/>
        </w:rPr>
        <w:t>至</w:t>
      </w:r>
      <w:r>
        <w:rPr>
          <w:rFonts w:hint="eastAsia"/>
        </w:rPr>
        <w:t>2</w:t>
      </w:r>
      <w:r>
        <w:rPr>
          <w:rFonts w:hint="eastAsia"/>
        </w:rPr>
        <w:t>页，将详细项目报告的要点以非技术语言进行浓缩。注意，这种报告也应该用于详细项目报告中。如果作为单独报告提供给第三方信息，它应包含一个参考（最好是超链接），以便</w:t>
      </w:r>
      <w:proofErr w:type="gramStart"/>
      <w:r>
        <w:rPr>
          <w:rFonts w:hint="eastAsia"/>
        </w:rPr>
        <w:t>轻松访问</w:t>
      </w:r>
      <w:proofErr w:type="gramEnd"/>
      <w:r>
        <w:rPr>
          <w:rFonts w:hint="eastAsia"/>
        </w:rPr>
        <w:t>详细报告和任何相关的审查报告。</w:t>
      </w:r>
    </w:p>
    <w:p w14:paraId="1BB18E87" w14:textId="77777777" w:rsidR="00D16BE9" w:rsidRDefault="00AC4FA2">
      <w:pPr>
        <w:pStyle w:val="0"/>
        <w:ind w:firstLineChars="200" w:firstLine="420"/>
      </w:pPr>
      <w:r>
        <w:rPr>
          <w:rFonts w:hint="eastAsia"/>
        </w:rPr>
        <w:t>每当研究的最终输出类型是数据集，或当数据集被开发并且应保持可用于后续使用时，最有效的报告方式是将一个良好记录的过程数据集或</w:t>
      </w:r>
      <w:r>
        <w:rPr>
          <w:rFonts w:hint="eastAsia"/>
        </w:rPr>
        <w:t>LCIA</w:t>
      </w:r>
      <w:r>
        <w:rPr>
          <w:rFonts w:hint="eastAsia"/>
        </w:rPr>
        <w:t>方法数据集（作为详细报告的简明版本）与详细报告及任何审查报告结合，作为该数据集的电子附件。</w:t>
      </w:r>
      <w:r>
        <w:rPr>
          <w:rFonts w:hint="eastAsia"/>
        </w:rPr>
        <w:t xml:space="preserve">  </w:t>
      </w:r>
    </w:p>
    <w:p w14:paraId="05B594A2" w14:textId="77777777" w:rsidR="00D16BE9" w:rsidRDefault="00AC4FA2">
      <w:pPr>
        <w:pStyle w:val="0"/>
        <w:ind w:firstLineChars="200" w:firstLine="420"/>
      </w:pPr>
      <w:r>
        <w:rPr>
          <w:rFonts w:hint="eastAsia"/>
        </w:rPr>
        <w:t>ILCD</w:t>
      </w:r>
      <w:r>
        <w:rPr>
          <w:rFonts w:hint="eastAsia"/>
        </w:rPr>
        <w:t>手册提供了</w:t>
      </w:r>
      <w:r>
        <w:rPr>
          <w:rFonts w:hint="eastAsia"/>
        </w:rPr>
        <w:t>LCA</w:t>
      </w:r>
      <w:r>
        <w:rPr>
          <w:rFonts w:hint="eastAsia"/>
        </w:rPr>
        <w:t>报告的电子模板和</w:t>
      </w:r>
      <w:r>
        <w:rPr>
          <w:rFonts w:hint="eastAsia"/>
        </w:rPr>
        <w:t>ILCD</w:t>
      </w:r>
      <w:r>
        <w:rPr>
          <w:rFonts w:hint="eastAsia"/>
        </w:rPr>
        <w:t>参考格式的电子数据集格式，两个格式应预计使用（详细信息见第</w:t>
      </w:r>
      <w:r>
        <w:rPr>
          <w:rFonts w:hint="eastAsia"/>
        </w:rPr>
        <w:t>10</w:t>
      </w:r>
      <w:r>
        <w:rPr>
          <w:rFonts w:hint="eastAsia"/>
        </w:rPr>
        <w:t>章）。</w:t>
      </w:r>
      <w:r>
        <w:rPr>
          <w:rFonts w:hint="eastAsia"/>
        </w:rPr>
        <w:t xml:space="preserve">  </w:t>
      </w:r>
    </w:p>
    <w:p w14:paraId="2213B82F" w14:textId="77777777" w:rsidR="00D16BE9" w:rsidRDefault="00AC4FA2">
      <w:pPr>
        <w:pStyle w:val="0"/>
        <w:ind w:firstLineChars="200" w:firstLine="422"/>
        <w:rPr>
          <w:b/>
          <w:bCs/>
        </w:rPr>
      </w:pPr>
      <w:r>
        <w:rPr>
          <w:rFonts w:hint="eastAsia"/>
          <w:b/>
          <w:bCs/>
        </w:rPr>
        <w:t>报告层级</w:t>
      </w:r>
      <w:r>
        <w:rPr>
          <w:rFonts w:hint="eastAsia"/>
          <w:b/>
          <w:bCs/>
        </w:rPr>
        <w:t xml:space="preserve">  </w:t>
      </w:r>
    </w:p>
    <w:p w14:paraId="698DB8CA" w14:textId="77777777" w:rsidR="00D16BE9" w:rsidRDefault="00AC4FA2">
      <w:pPr>
        <w:pStyle w:val="0"/>
        <w:ind w:firstLineChars="200" w:firstLine="420"/>
      </w:pPr>
      <w:r>
        <w:rPr>
          <w:rFonts w:hint="eastAsia"/>
        </w:rPr>
        <w:t>应区分三种报告层级：</w:t>
      </w:r>
      <w:r>
        <w:rPr>
          <w:rFonts w:hint="eastAsia"/>
        </w:rPr>
        <w:t xml:space="preserve">  </w:t>
      </w:r>
    </w:p>
    <w:p w14:paraId="7CF715CA" w14:textId="77777777" w:rsidR="00D16BE9" w:rsidRDefault="00AC4FA2">
      <w:pPr>
        <w:pStyle w:val="0"/>
        <w:numPr>
          <w:ilvl w:val="0"/>
          <w:numId w:val="49"/>
        </w:numPr>
        <w:ind w:left="0" w:firstLineChars="200" w:firstLine="420"/>
      </w:pPr>
      <w:r>
        <w:rPr>
          <w:rFonts w:hint="eastAsia"/>
        </w:rPr>
        <w:t>内部使用的报告或数据集</w:t>
      </w:r>
      <w:r>
        <w:rPr>
          <w:rFonts w:hint="eastAsia"/>
        </w:rPr>
        <w:t xml:space="preserve">  </w:t>
      </w:r>
    </w:p>
    <w:p w14:paraId="2E0BE29E" w14:textId="77777777" w:rsidR="00D16BE9" w:rsidRDefault="00AC4FA2">
      <w:pPr>
        <w:pStyle w:val="0"/>
        <w:numPr>
          <w:ilvl w:val="0"/>
          <w:numId w:val="49"/>
        </w:numPr>
        <w:ind w:left="0" w:firstLineChars="200" w:firstLine="420"/>
      </w:pPr>
      <w:r>
        <w:rPr>
          <w:rFonts w:hint="eastAsia"/>
        </w:rPr>
        <w:lastRenderedPageBreak/>
        <w:t>外部使用的报告或数据集（即提供给有限且明确的接收者名单，其中至少有一个组织未参与</w:t>
      </w:r>
      <w:r>
        <w:rPr>
          <w:rFonts w:hint="eastAsia"/>
        </w:rPr>
        <w:t>LCI/LCA</w:t>
      </w:r>
      <w:r>
        <w:rPr>
          <w:rFonts w:hint="eastAsia"/>
        </w:rPr>
        <w:t>研究）</w:t>
      </w:r>
      <w:r>
        <w:rPr>
          <w:rFonts w:hint="eastAsia"/>
        </w:rPr>
        <w:t xml:space="preserve">  </w:t>
      </w:r>
    </w:p>
    <w:p w14:paraId="1901812C" w14:textId="77777777" w:rsidR="00D16BE9" w:rsidRDefault="00AC4FA2">
      <w:pPr>
        <w:pStyle w:val="0"/>
        <w:numPr>
          <w:ilvl w:val="0"/>
          <w:numId w:val="49"/>
        </w:numPr>
        <w:ind w:left="0" w:firstLineChars="200" w:firstLine="420"/>
      </w:pPr>
      <w:r>
        <w:rPr>
          <w:rFonts w:hint="eastAsia"/>
        </w:rPr>
        <w:t>预计提供给（非技术）公众的比较声明报告</w:t>
      </w:r>
      <w:r>
        <w:rPr>
          <w:rFonts w:hint="eastAsia"/>
        </w:rPr>
        <w:t xml:space="preserve">  </w:t>
      </w:r>
    </w:p>
    <w:p w14:paraId="69C52A2E" w14:textId="77777777" w:rsidR="00D16BE9" w:rsidRDefault="00AC4FA2">
      <w:pPr>
        <w:pStyle w:val="0"/>
        <w:ind w:firstLineChars="200" w:firstLine="420"/>
      </w:pPr>
      <w:r>
        <w:rPr>
          <w:rFonts w:hint="eastAsia"/>
        </w:rPr>
        <w:t>不同层级的报告及其具体要求在第</w:t>
      </w:r>
      <w:r>
        <w:rPr>
          <w:rFonts w:hint="eastAsia"/>
        </w:rPr>
        <w:t>10.3</w:t>
      </w:r>
      <w:r>
        <w:rPr>
          <w:rFonts w:hint="eastAsia"/>
        </w:rPr>
        <w:t>章中进行了介绍。</w:t>
      </w:r>
    </w:p>
    <w:tbl>
      <w:tblPr>
        <w:tblStyle w:val="af6"/>
        <w:tblW w:w="0" w:type="auto"/>
        <w:tblLook w:val="04A0" w:firstRow="1" w:lastRow="0" w:firstColumn="1" w:lastColumn="0" w:noHBand="0" w:noVBand="1"/>
      </w:tblPr>
      <w:tblGrid>
        <w:gridCol w:w="8260"/>
      </w:tblGrid>
      <w:tr w:rsidR="00D16BE9" w14:paraId="2DA54F2B" w14:textId="77777777">
        <w:tc>
          <w:tcPr>
            <w:tcW w:w="8296" w:type="dxa"/>
            <w:tcBorders>
              <w:top w:val="dotDash" w:sz="18" w:space="0" w:color="76923C" w:themeColor="accent3" w:themeShade="BF"/>
              <w:left w:val="dotDash" w:sz="18" w:space="0" w:color="76923C" w:themeColor="accent3" w:themeShade="BF"/>
              <w:bottom w:val="dotDash" w:sz="18" w:space="0" w:color="76923C" w:themeColor="accent3" w:themeShade="BF"/>
              <w:right w:val="dotDash" w:sz="18" w:space="0" w:color="76923C" w:themeColor="accent3" w:themeShade="BF"/>
            </w:tcBorders>
          </w:tcPr>
          <w:p w14:paraId="4BF02590" w14:textId="77777777" w:rsidR="00D16BE9" w:rsidRDefault="00AC4FA2">
            <w:pPr>
              <w:pStyle w:val="0"/>
              <w:ind w:firstLineChars="200" w:firstLine="422"/>
              <w:rPr>
                <w:b/>
                <w:bCs/>
              </w:rPr>
            </w:pPr>
            <w:r>
              <w:rPr>
                <w:rFonts w:hint="eastAsia"/>
                <w:b/>
                <w:bCs/>
              </w:rPr>
              <w:t>规定：</w:t>
            </w:r>
            <w:r>
              <w:rPr>
                <w:rFonts w:hint="eastAsia"/>
                <w:b/>
                <w:bCs/>
              </w:rPr>
              <w:t xml:space="preserve">6.12 </w:t>
            </w:r>
            <w:r>
              <w:rPr>
                <w:rFonts w:hint="eastAsia"/>
                <w:b/>
                <w:bCs/>
              </w:rPr>
              <w:t>规划报告</w:t>
            </w:r>
          </w:p>
          <w:p w14:paraId="56DDF302" w14:textId="77777777" w:rsidR="00D16BE9" w:rsidRDefault="00AC4FA2">
            <w:pPr>
              <w:pStyle w:val="0"/>
              <w:ind w:firstLineChars="200" w:firstLine="420"/>
            </w:pPr>
            <w:r>
              <w:rPr>
                <w:rFonts w:hint="eastAsia"/>
              </w:rPr>
              <w:t>适用于情况</w:t>
            </w:r>
            <w:r>
              <w:rPr>
                <w:rFonts w:hint="eastAsia"/>
              </w:rPr>
              <w:t>A</w:t>
            </w:r>
            <w:r>
              <w:rPr>
                <w:rFonts w:hint="eastAsia"/>
              </w:rPr>
              <w:t>、</w:t>
            </w:r>
            <w:r>
              <w:rPr>
                <w:rFonts w:hint="eastAsia"/>
              </w:rPr>
              <w:t>B</w:t>
            </w:r>
            <w:r>
              <w:rPr>
                <w:rFonts w:hint="eastAsia"/>
              </w:rPr>
              <w:t>和</w:t>
            </w:r>
            <w:r>
              <w:rPr>
                <w:rFonts w:hint="eastAsia"/>
              </w:rPr>
              <w:t>C</w:t>
            </w:r>
            <w:r>
              <w:rPr>
                <w:rFonts w:hint="eastAsia"/>
              </w:rPr>
              <w:t>，隐含区分。</w:t>
            </w:r>
            <w:r>
              <w:rPr>
                <w:rFonts w:hint="eastAsia"/>
              </w:rPr>
              <w:t xml:space="preserve">  </w:t>
            </w:r>
          </w:p>
          <w:p w14:paraId="1BC06A92" w14:textId="77777777" w:rsidR="00D16BE9" w:rsidRDefault="00AC4FA2">
            <w:pPr>
              <w:pStyle w:val="0"/>
              <w:ind w:firstLineChars="200" w:firstLine="420"/>
            </w:pPr>
            <w:r>
              <w:rPr>
                <w:rFonts w:hint="eastAsia"/>
              </w:rPr>
              <w:t>完全适用于所有类型的交付物，区分应用。</w:t>
            </w:r>
            <w:r>
              <w:rPr>
                <w:rFonts w:hint="eastAsia"/>
              </w:rPr>
              <w:t xml:space="preserve">  </w:t>
            </w:r>
          </w:p>
          <w:p w14:paraId="3FC52A85" w14:textId="77777777" w:rsidR="00D16BE9" w:rsidRDefault="00AC4FA2">
            <w:pPr>
              <w:pStyle w:val="0"/>
              <w:ind w:firstLineChars="200" w:firstLine="420"/>
            </w:pPr>
            <w:r>
              <w:rPr>
                <w:rFonts w:hint="eastAsia"/>
              </w:rPr>
              <w:t xml:space="preserve">I) </w:t>
            </w:r>
            <w:r>
              <w:rPr>
                <w:rFonts w:hint="eastAsia"/>
              </w:rPr>
              <w:t>必须</w:t>
            </w:r>
            <w:r>
              <w:rPr>
                <w:rFonts w:hint="eastAsia"/>
              </w:rPr>
              <w:t xml:space="preserve"> - </w:t>
            </w:r>
            <w:r>
              <w:rPr>
                <w:rFonts w:hint="eastAsia"/>
              </w:rPr>
              <w:t>根据主要交付物类型（即研究或数据集）以及针对受众和预期应用的决策（见第</w:t>
            </w:r>
            <w:r>
              <w:rPr>
                <w:rFonts w:hint="eastAsia"/>
              </w:rPr>
              <w:t>5.2</w:t>
            </w:r>
            <w:r>
              <w:rPr>
                <w:rFonts w:hint="eastAsia"/>
              </w:rPr>
              <w:t>章），决定报告的形式和层级：</w:t>
            </w:r>
            <w:r>
              <w:rPr>
                <w:rFonts w:hint="eastAsia"/>
              </w:rPr>
              <w:t xml:space="preserve">  </w:t>
            </w:r>
          </w:p>
          <w:p w14:paraId="09FD1519" w14:textId="77777777" w:rsidR="00D16BE9" w:rsidRDefault="00AC4FA2">
            <w:pPr>
              <w:pStyle w:val="0"/>
              <w:ind w:firstLineChars="200" w:firstLine="420"/>
            </w:pPr>
            <w:proofErr w:type="spellStart"/>
            <w:r>
              <w:rPr>
                <w:rFonts w:hint="eastAsia"/>
              </w:rPr>
              <w:t>I.a</w:t>
            </w:r>
            <w:proofErr w:type="spellEnd"/>
            <w:r>
              <w:rPr>
                <w:rFonts w:hint="eastAsia"/>
              </w:rPr>
              <w:t xml:space="preserve">) </w:t>
            </w:r>
            <w:r>
              <w:rPr>
                <w:rFonts w:hint="eastAsia"/>
                <w:b/>
                <w:bCs/>
              </w:rPr>
              <w:t>报告形式：</w:t>
            </w:r>
            <w:r>
              <w:rPr>
                <w:rFonts w:hint="eastAsia"/>
              </w:rPr>
              <w:t>决定应使用哪些报告形式来满足预期应用和目标受众的需求：</w:t>
            </w:r>
            <w:r>
              <w:rPr>
                <w:rFonts w:hint="eastAsia"/>
              </w:rPr>
              <w:t>[ISO</w:t>
            </w:r>
            <w:r>
              <w:rPr>
                <w:rFonts w:hint="eastAsia"/>
              </w:rPr>
              <w:t>！</w:t>
            </w:r>
            <w:r>
              <w:rPr>
                <w:rFonts w:hint="eastAsia"/>
              </w:rPr>
              <w:t xml:space="preserve">]  </w:t>
            </w:r>
          </w:p>
          <w:p w14:paraId="4D1F1F52" w14:textId="77777777" w:rsidR="00D16BE9" w:rsidRDefault="00AC4FA2">
            <w:pPr>
              <w:pStyle w:val="0"/>
              <w:ind w:firstLineChars="200" w:firstLine="420"/>
            </w:pPr>
            <w:proofErr w:type="spellStart"/>
            <w:r>
              <w:rPr>
                <w:rFonts w:hint="eastAsia"/>
              </w:rPr>
              <w:t>I.a.i</w:t>
            </w:r>
            <w:proofErr w:type="spellEnd"/>
            <w:r>
              <w:rPr>
                <w:rFonts w:hint="eastAsia"/>
              </w:rPr>
              <w:t xml:space="preserve">) </w:t>
            </w:r>
            <w:r>
              <w:rPr>
                <w:rFonts w:hint="eastAsia"/>
              </w:rPr>
              <w:t>详细报告（包括非技术性的执行摘要），</w:t>
            </w:r>
            <w:r>
              <w:rPr>
                <w:rFonts w:hint="eastAsia"/>
              </w:rPr>
              <w:t xml:space="preserve">  </w:t>
            </w:r>
          </w:p>
          <w:p w14:paraId="3E017251" w14:textId="77777777" w:rsidR="00D16BE9" w:rsidRDefault="00AC4FA2">
            <w:pPr>
              <w:pStyle w:val="0"/>
              <w:ind w:firstLineChars="200" w:firstLine="420"/>
            </w:pPr>
            <w:proofErr w:type="spellStart"/>
            <w:r>
              <w:rPr>
                <w:rFonts w:hint="eastAsia"/>
              </w:rPr>
              <w:t>I.a.ii</w:t>
            </w:r>
            <w:proofErr w:type="spellEnd"/>
            <w:r>
              <w:rPr>
                <w:rFonts w:hint="eastAsia"/>
              </w:rPr>
              <w:t xml:space="preserve">) </w:t>
            </w:r>
            <w:r>
              <w:rPr>
                <w:rFonts w:hint="eastAsia"/>
              </w:rPr>
              <w:t>数据集，</w:t>
            </w:r>
            <w:r>
              <w:rPr>
                <w:rFonts w:hint="eastAsia"/>
              </w:rPr>
              <w:t xml:space="preserve">  </w:t>
            </w:r>
          </w:p>
          <w:p w14:paraId="588B6BFC" w14:textId="77777777" w:rsidR="00D16BE9" w:rsidRDefault="00AC4FA2">
            <w:pPr>
              <w:pStyle w:val="0"/>
              <w:ind w:firstLineChars="200" w:firstLine="420"/>
            </w:pPr>
            <w:proofErr w:type="spellStart"/>
            <w:r>
              <w:rPr>
                <w:rFonts w:hint="eastAsia"/>
              </w:rPr>
              <w:t>I.a.iii</w:t>
            </w:r>
            <w:proofErr w:type="spellEnd"/>
            <w:r>
              <w:rPr>
                <w:rFonts w:hint="eastAsia"/>
              </w:rPr>
              <w:t xml:space="preserve">) </w:t>
            </w:r>
            <w:proofErr w:type="gramStart"/>
            <w:r>
              <w:rPr>
                <w:rFonts w:hint="eastAsia"/>
              </w:rPr>
              <w:t>数据集加详细</w:t>
            </w:r>
            <w:proofErr w:type="gramEnd"/>
            <w:r>
              <w:rPr>
                <w:rFonts w:hint="eastAsia"/>
              </w:rPr>
              <w:t>报告，或</w:t>
            </w:r>
            <w:r>
              <w:rPr>
                <w:rFonts w:hint="eastAsia"/>
              </w:rPr>
              <w:t xml:space="preserve">  </w:t>
            </w:r>
          </w:p>
          <w:p w14:paraId="77BA8539" w14:textId="77777777" w:rsidR="00D16BE9" w:rsidRDefault="00AC4FA2">
            <w:pPr>
              <w:pStyle w:val="0"/>
              <w:ind w:firstLineChars="200" w:firstLine="420"/>
            </w:pPr>
            <w:proofErr w:type="spellStart"/>
            <w:r>
              <w:rPr>
                <w:rFonts w:hint="eastAsia"/>
              </w:rPr>
              <w:t>I.a.iv</w:t>
            </w:r>
            <w:proofErr w:type="spellEnd"/>
            <w:r>
              <w:rPr>
                <w:rFonts w:hint="eastAsia"/>
              </w:rPr>
              <w:t xml:space="preserve">) </w:t>
            </w:r>
            <w:r>
              <w:rPr>
                <w:rFonts w:hint="eastAsia"/>
              </w:rPr>
              <w:t>非技术性的执行摘要（如已进行审查，需附有对完整报告和审查报告的引用）。</w:t>
            </w:r>
            <w:r>
              <w:rPr>
                <w:rFonts w:hint="eastAsia"/>
              </w:rPr>
              <w:t xml:space="preserve">  </w:t>
            </w:r>
          </w:p>
          <w:p w14:paraId="4995E460" w14:textId="77777777" w:rsidR="00D16BE9" w:rsidRDefault="00AC4FA2">
            <w:pPr>
              <w:pStyle w:val="0"/>
              <w:ind w:firstLineChars="200" w:firstLine="420"/>
            </w:pPr>
            <w:proofErr w:type="spellStart"/>
            <w:r>
              <w:rPr>
                <w:rFonts w:hint="eastAsia"/>
              </w:rPr>
              <w:t>I.a.v</w:t>
            </w:r>
            <w:proofErr w:type="spellEnd"/>
            <w:r>
              <w:rPr>
                <w:rFonts w:hint="eastAsia"/>
              </w:rPr>
              <w:t xml:space="preserve">) </w:t>
            </w:r>
            <w:r>
              <w:rPr>
                <w:rFonts w:hint="eastAsia"/>
              </w:rPr>
              <w:t>应考虑使用电子</w:t>
            </w:r>
            <w:r>
              <w:rPr>
                <w:rFonts w:hint="eastAsia"/>
              </w:rPr>
              <w:t>ILCD LCA</w:t>
            </w:r>
            <w:r>
              <w:rPr>
                <w:rFonts w:hint="eastAsia"/>
              </w:rPr>
              <w:t>报告模板和</w:t>
            </w:r>
            <w:r>
              <w:rPr>
                <w:rFonts w:hint="eastAsia"/>
              </w:rPr>
              <w:t>LCI</w:t>
            </w:r>
            <w:r>
              <w:rPr>
                <w:rFonts w:hint="eastAsia"/>
              </w:rPr>
              <w:t>数据集格式进行报告。</w:t>
            </w:r>
            <w:r>
              <w:rPr>
                <w:rFonts w:hint="eastAsia"/>
              </w:rPr>
              <w:t xml:space="preserve">  </w:t>
            </w:r>
          </w:p>
          <w:p w14:paraId="16671CB5" w14:textId="77777777" w:rsidR="00D16BE9" w:rsidRDefault="00AC4FA2">
            <w:pPr>
              <w:pStyle w:val="0"/>
              <w:ind w:firstLineChars="200" w:firstLine="420"/>
            </w:pPr>
            <w:r>
              <w:rPr>
                <w:rFonts w:hint="eastAsia"/>
              </w:rPr>
              <w:t>机密信息可以在一个单独的、补充的报告中记录，该报告不公开，仅提供给审查员，并保密。</w:t>
            </w:r>
            <w:r>
              <w:rPr>
                <w:rFonts w:hint="eastAsia"/>
              </w:rPr>
              <w:t xml:space="preserve">  </w:t>
            </w:r>
          </w:p>
          <w:p w14:paraId="0CC4F977" w14:textId="77777777" w:rsidR="00D16BE9" w:rsidRDefault="00AC4FA2">
            <w:pPr>
              <w:pStyle w:val="0"/>
              <w:ind w:firstLineChars="200" w:firstLine="420"/>
            </w:pPr>
            <w:r>
              <w:rPr>
                <w:rFonts w:hint="eastAsia"/>
              </w:rPr>
              <w:t>注意，任何形式的报告，包括更简洁的形式，均应确保所含信息不会被</w:t>
            </w:r>
            <w:proofErr w:type="gramStart"/>
            <w:r>
              <w:rPr>
                <w:rFonts w:hint="eastAsia"/>
              </w:rPr>
              <w:t>轻易或</w:t>
            </w:r>
            <w:proofErr w:type="gramEnd"/>
            <w:r>
              <w:rPr>
                <w:rFonts w:hint="eastAsia"/>
              </w:rPr>
              <w:t>无意间误解或曲解，超出研究所支持的内容。</w:t>
            </w:r>
            <w:r>
              <w:rPr>
                <w:rFonts w:hint="eastAsia"/>
              </w:rPr>
              <w:t xml:space="preserve">  </w:t>
            </w:r>
          </w:p>
          <w:p w14:paraId="7BA2F60F" w14:textId="77777777" w:rsidR="00D16BE9" w:rsidRDefault="00AC4FA2">
            <w:pPr>
              <w:pStyle w:val="0"/>
              <w:ind w:firstLineChars="200" w:firstLine="420"/>
            </w:pPr>
            <w:proofErr w:type="spellStart"/>
            <w:r>
              <w:rPr>
                <w:rFonts w:hint="eastAsia"/>
              </w:rPr>
              <w:t>I.b</w:t>
            </w:r>
            <w:proofErr w:type="spellEnd"/>
            <w:r>
              <w:rPr>
                <w:rFonts w:hint="eastAsia"/>
              </w:rPr>
              <w:t xml:space="preserve">) </w:t>
            </w:r>
            <w:r>
              <w:rPr>
                <w:rFonts w:hint="eastAsia"/>
                <w:b/>
                <w:bCs/>
              </w:rPr>
              <w:t>报告层级：</w:t>
            </w:r>
            <w:r>
              <w:rPr>
                <w:rFonts w:hint="eastAsia"/>
              </w:rPr>
              <w:t>决定应使用哪个层级的报告以符合定义的目标。主要层级为：</w:t>
            </w:r>
            <w:r>
              <w:rPr>
                <w:rFonts w:hint="eastAsia"/>
              </w:rPr>
              <w:t xml:space="preserve">  </w:t>
            </w:r>
          </w:p>
          <w:p w14:paraId="35C6A79E" w14:textId="77777777" w:rsidR="00D16BE9" w:rsidRDefault="00AC4FA2">
            <w:pPr>
              <w:pStyle w:val="0"/>
              <w:ind w:firstLineChars="200" w:firstLine="420"/>
            </w:pPr>
            <w:proofErr w:type="spellStart"/>
            <w:r>
              <w:rPr>
                <w:rFonts w:hint="eastAsia"/>
              </w:rPr>
              <w:t>I.b.i</w:t>
            </w:r>
            <w:proofErr w:type="spellEnd"/>
            <w:r>
              <w:rPr>
                <w:rFonts w:hint="eastAsia"/>
              </w:rPr>
              <w:t xml:space="preserve">) </w:t>
            </w:r>
            <w:r>
              <w:rPr>
                <w:rFonts w:hint="eastAsia"/>
              </w:rPr>
              <w:t>内部</w:t>
            </w:r>
            <w:r>
              <w:rPr>
                <w:rFonts w:hint="eastAsia"/>
              </w:rPr>
              <w:t xml:space="preserve">  </w:t>
            </w:r>
          </w:p>
          <w:p w14:paraId="21193024" w14:textId="77777777" w:rsidR="00D16BE9" w:rsidRDefault="00AC4FA2">
            <w:pPr>
              <w:pStyle w:val="0"/>
              <w:ind w:firstLineChars="200" w:firstLine="420"/>
            </w:pPr>
            <w:proofErr w:type="spellStart"/>
            <w:r>
              <w:rPr>
                <w:rFonts w:hint="eastAsia"/>
              </w:rPr>
              <w:t>I.b.ii</w:t>
            </w:r>
            <w:proofErr w:type="spellEnd"/>
            <w:r>
              <w:rPr>
                <w:rFonts w:hint="eastAsia"/>
              </w:rPr>
              <w:t xml:space="preserve">) </w:t>
            </w:r>
            <w:r>
              <w:rPr>
                <w:rFonts w:hint="eastAsia"/>
              </w:rPr>
              <w:t>外部（但范围有限、定义明确的接收者）</w:t>
            </w:r>
            <w:r>
              <w:rPr>
                <w:rFonts w:hint="eastAsia"/>
              </w:rPr>
              <w:t xml:space="preserve">  </w:t>
            </w:r>
          </w:p>
          <w:p w14:paraId="5E58A374" w14:textId="77777777" w:rsidR="00D16BE9" w:rsidRDefault="00AC4FA2">
            <w:pPr>
              <w:pStyle w:val="0"/>
              <w:ind w:firstLineChars="200" w:firstLine="420"/>
            </w:pPr>
            <w:proofErr w:type="spellStart"/>
            <w:r>
              <w:rPr>
                <w:rFonts w:hint="eastAsia"/>
              </w:rPr>
              <w:t>I.b.iii</w:t>
            </w:r>
            <w:proofErr w:type="spellEnd"/>
            <w:r>
              <w:rPr>
                <w:rFonts w:hint="eastAsia"/>
              </w:rPr>
              <w:t xml:space="preserve">) </w:t>
            </w:r>
            <w:r>
              <w:rPr>
                <w:rFonts w:hint="eastAsia"/>
              </w:rPr>
              <w:t>第三方报告，公开可访问</w:t>
            </w:r>
            <w:r>
              <w:rPr>
                <w:rFonts w:hint="eastAsia"/>
              </w:rPr>
              <w:t xml:space="preserve">  </w:t>
            </w:r>
          </w:p>
          <w:p w14:paraId="098372D5" w14:textId="77777777" w:rsidR="00D16BE9" w:rsidRDefault="00AC4FA2">
            <w:pPr>
              <w:pStyle w:val="0"/>
              <w:ind w:firstLineChars="200" w:firstLine="420"/>
            </w:pPr>
            <w:proofErr w:type="spellStart"/>
            <w:r>
              <w:rPr>
                <w:rFonts w:hint="eastAsia"/>
              </w:rPr>
              <w:t>I.b.iv</w:t>
            </w:r>
            <w:proofErr w:type="spellEnd"/>
            <w:r>
              <w:rPr>
                <w:rFonts w:hint="eastAsia"/>
              </w:rPr>
              <w:t xml:space="preserve">) </w:t>
            </w:r>
            <w:r>
              <w:rPr>
                <w:rFonts w:hint="eastAsia"/>
              </w:rPr>
              <w:t>比较报告，公开可访问</w:t>
            </w:r>
            <w:r>
              <w:rPr>
                <w:rFonts w:hint="eastAsia"/>
              </w:rPr>
              <w:t xml:space="preserve">  </w:t>
            </w:r>
          </w:p>
          <w:p w14:paraId="12D9191E" w14:textId="77777777" w:rsidR="00D16BE9" w:rsidRDefault="00AC4FA2">
            <w:pPr>
              <w:pStyle w:val="0"/>
              <w:ind w:firstLineChars="200" w:firstLine="420"/>
            </w:pPr>
            <w:r>
              <w:rPr>
                <w:rFonts w:hint="eastAsia"/>
              </w:rPr>
              <w:t>有关详细的报告要求，请参见第</w:t>
            </w:r>
            <w:r>
              <w:rPr>
                <w:rFonts w:hint="eastAsia"/>
              </w:rPr>
              <w:t>10</w:t>
            </w:r>
            <w:r>
              <w:rPr>
                <w:rFonts w:hint="eastAsia"/>
              </w:rPr>
              <w:t>章。</w:t>
            </w:r>
          </w:p>
        </w:tc>
      </w:tr>
    </w:tbl>
    <w:p w14:paraId="39DAF219" w14:textId="77777777" w:rsidR="00D16BE9" w:rsidRDefault="00D16BE9">
      <w:pPr>
        <w:pStyle w:val="0"/>
        <w:ind w:firstLineChars="200" w:firstLine="420"/>
      </w:pPr>
    </w:p>
    <w:p w14:paraId="1F867BE1" w14:textId="77777777" w:rsidR="00D16BE9" w:rsidRDefault="00D16BE9">
      <w:pPr>
        <w:pStyle w:val="32"/>
        <w:spacing w:beforeLines="0" w:before="0" w:afterLines="0" w:after="0" w:line="300" w:lineRule="auto"/>
        <w:ind w:firstLineChars="200" w:firstLine="643"/>
        <w:sectPr w:rsidR="00D16BE9">
          <w:footerReference w:type="default" r:id="rId47"/>
          <w:footnotePr>
            <w:numRestart w:val="eachPage"/>
          </w:footnotePr>
          <w:type w:val="continuous"/>
          <w:pgSz w:w="11906" w:h="16838"/>
          <w:pgMar w:top="1440" w:right="1800" w:bottom="1440" w:left="1800" w:header="851" w:footer="992" w:gutter="0"/>
          <w:cols w:space="425"/>
          <w:docGrid w:type="lines" w:linePitch="312"/>
        </w:sectPr>
      </w:pPr>
    </w:p>
    <w:p w14:paraId="054B3591" w14:textId="77777777" w:rsidR="00D16BE9" w:rsidRDefault="00AC4FA2">
      <w:pPr>
        <w:pStyle w:val="32"/>
        <w:spacing w:beforeLines="0" w:before="0" w:afterLines="0" w:after="0" w:line="300" w:lineRule="auto"/>
        <w:ind w:firstLineChars="200" w:firstLine="643"/>
      </w:pPr>
      <w:r>
        <w:br w:type="page"/>
      </w:r>
      <w:bookmarkStart w:id="94" w:name="_Toc175603994"/>
      <w:r>
        <w:rPr>
          <w:rFonts w:hint="eastAsia"/>
        </w:rPr>
        <w:lastRenderedPageBreak/>
        <w:t>7</w:t>
      </w:r>
      <w:r>
        <w:rPr>
          <w:rFonts w:hint="eastAsia"/>
        </w:rPr>
        <w:t>生命周期清单分析</w:t>
      </w:r>
      <w:r>
        <w:rPr>
          <w:rFonts w:hint="eastAsia"/>
        </w:rPr>
        <w:t xml:space="preserve"> - </w:t>
      </w:r>
      <w:r>
        <w:rPr>
          <w:rFonts w:hint="eastAsia"/>
        </w:rPr>
        <w:t>收集数据、建模系统、计算结果</w:t>
      </w:r>
      <w:bookmarkEnd w:id="94"/>
      <w:r>
        <w:rPr>
          <w:rFonts w:hint="eastAsia"/>
        </w:rPr>
        <w:t xml:space="preserve">  </w:t>
      </w:r>
    </w:p>
    <w:p w14:paraId="3152B273" w14:textId="77777777" w:rsidR="00D16BE9" w:rsidRDefault="00AC4FA2">
      <w:pPr>
        <w:pStyle w:val="0"/>
        <w:ind w:firstLineChars="200" w:firstLine="420"/>
      </w:pPr>
      <w:r>
        <w:rPr>
          <w:rFonts w:hint="eastAsia"/>
        </w:rPr>
        <w:t>（参见</w:t>
      </w:r>
      <w:r>
        <w:rPr>
          <w:rFonts w:hint="eastAsia"/>
        </w:rPr>
        <w:t>ISO 14044:2006</w:t>
      </w:r>
      <w:r>
        <w:rPr>
          <w:rFonts w:hint="eastAsia"/>
        </w:rPr>
        <w:t>第</w:t>
      </w:r>
      <w:r>
        <w:rPr>
          <w:rFonts w:hint="eastAsia"/>
        </w:rPr>
        <w:t>4.3</w:t>
      </w:r>
      <w:r>
        <w:rPr>
          <w:rFonts w:hint="eastAsia"/>
        </w:rPr>
        <w:t>章）</w:t>
      </w:r>
    </w:p>
    <w:p w14:paraId="4C94B726" w14:textId="77777777" w:rsidR="00D16BE9" w:rsidRDefault="00AC4FA2">
      <w:pPr>
        <w:pStyle w:val="2"/>
        <w:spacing w:beforeLines="0" w:before="0" w:afterLines="0" w:after="0"/>
        <w:ind w:firstLineChars="200" w:firstLine="562"/>
        <w:rPr>
          <w:sz w:val="28"/>
          <w:szCs w:val="36"/>
        </w:rPr>
      </w:pPr>
      <w:bookmarkStart w:id="95" w:name="_Toc175603995"/>
      <w:r>
        <w:rPr>
          <w:rFonts w:hint="eastAsia"/>
          <w:sz w:val="28"/>
          <w:szCs w:val="36"/>
        </w:rPr>
        <w:t xml:space="preserve">7.1 </w:t>
      </w:r>
      <w:r>
        <w:rPr>
          <w:rFonts w:hint="eastAsia"/>
          <w:sz w:val="28"/>
          <w:szCs w:val="36"/>
        </w:rPr>
        <w:t>引言和概述</w:t>
      </w:r>
      <w:bookmarkEnd w:id="95"/>
      <w:r>
        <w:rPr>
          <w:rFonts w:hint="eastAsia"/>
          <w:sz w:val="28"/>
          <w:szCs w:val="36"/>
        </w:rPr>
        <w:t xml:space="preserve">  </w:t>
      </w:r>
    </w:p>
    <w:p w14:paraId="004310B0" w14:textId="77777777" w:rsidR="00D16BE9" w:rsidRDefault="00AC4FA2">
      <w:pPr>
        <w:pStyle w:val="0"/>
        <w:ind w:firstLineChars="200" w:firstLine="420"/>
      </w:pPr>
      <w:r>
        <w:rPr>
          <w:rFonts w:hint="eastAsia"/>
        </w:rPr>
        <w:t>（参见</w:t>
      </w:r>
      <w:r>
        <w:rPr>
          <w:rFonts w:hint="eastAsia"/>
        </w:rPr>
        <w:t>ISO 14044:2006</w:t>
      </w:r>
      <w:r>
        <w:rPr>
          <w:rFonts w:hint="eastAsia"/>
        </w:rPr>
        <w:t>第</w:t>
      </w:r>
      <w:r>
        <w:rPr>
          <w:rFonts w:hint="eastAsia"/>
        </w:rPr>
        <w:t>4.3.1</w:t>
      </w:r>
      <w:r>
        <w:rPr>
          <w:rFonts w:hint="eastAsia"/>
        </w:rPr>
        <w:t>和</w:t>
      </w:r>
      <w:r>
        <w:rPr>
          <w:rFonts w:hint="eastAsia"/>
        </w:rPr>
        <w:t>4.3.2.3</w:t>
      </w:r>
      <w:r>
        <w:rPr>
          <w:rFonts w:hint="eastAsia"/>
        </w:rPr>
        <w:t>章及</w:t>
      </w:r>
      <w:r>
        <w:rPr>
          <w:rFonts w:hint="eastAsia"/>
        </w:rPr>
        <w:t>ISO 14044:2006</w:t>
      </w:r>
      <w:r>
        <w:rPr>
          <w:rFonts w:hint="eastAsia"/>
        </w:rPr>
        <w:t>第</w:t>
      </w:r>
      <w:r>
        <w:rPr>
          <w:rFonts w:hint="eastAsia"/>
        </w:rPr>
        <w:t>4.3</w:t>
      </w:r>
      <w:r>
        <w:rPr>
          <w:rFonts w:hint="eastAsia"/>
        </w:rPr>
        <w:t>章的其他方面）</w:t>
      </w:r>
    </w:p>
    <w:p w14:paraId="27E3E849" w14:textId="77777777" w:rsidR="00D16BE9" w:rsidRDefault="00AC4FA2">
      <w:pPr>
        <w:pStyle w:val="0"/>
        <w:ind w:firstLineChars="200" w:firstLine="422"/>
        <w:rPr>
          <w:b/>
          <w:bCs/>
        </w:rPr>
      </w:pPr>
      <w:r>
        <w:rPr>
          <w:rFonts w:hint="eastAsia"/>
          <w:b/>
          <w:bCs/>
        </w:rPr>
        <w:t>引言</w:t>
      </w:r>
      <w:r>
        <w:rPr>
          <w:rFonts w:hint="eastAsia"/>
          <w:b/>
          <w:bCs/>
        </w:rPr>
        <w:t xml:space="preserve">  </w:t>
      </w:r>
    </w:p>
    <w:p w14:paraId="6D5302C6" w14:textId="77777777" w:rsidR="00D16BE9" w:rsidRDefault="00AC4FA2">
      <w:pPr>
        <w:pStyle w:val="0"/>
        <w:ind w:firstLineChars="200" w:firstLine="420"/>
      </w:pPr>
      <w:r>
        <w:rPr>
          <w:rFonts w:hint="eastAsia"/>
        </w:rPr>
        <w:t>在生命周期清单阶段，需要实际收集数据和建模系统（例如产品）。这应符合目标定义，并满足范围阶段得出的要求。</w:t>
      </w:r>
      <w:r>
        <w:rPr>
          <w:rFonts w:hint="eastAsia"/>
        </w:rPr>
        <w:t>LCI</w:t>
      </w:r>
      <w:r>
        <w:rPr>
          <w:rFonts w:hint="eastAsia"/>
        </w:rPr>
        <w:t>结果是后续</w:t>
      </w:r>
      <w:r>
        <w:rPr>
          <w:rFonts w:hint="eastAsia"/>
        </w:rPr>
        <w:t>LCIA</w:t>
      </w:r>
      <w:r>
        <w:rPr>
          <w:rFonts w:hint="eastAsia"/>
        </w:rPr>
        <w:t>阶段的输入。</w:t>
      </w:r>
      <w:r>
        <w:rPr>
          <w:rFonts w:hint="eastAsia"/>
        </w:rPr>
        <w:t>LCI</w:t>
      </w:r>
      <w:r>
        <w:rPr>
          <w:rFonts w:hint="eastAsia"/>
        </w:rPr>
        <w:t>工作的结果还会反馈到范围阶段，因为初始范围设置通常需要调整。</w:t>
      </w:r>
    </w:p>
    <w:p w14:paraId="249E4E62" w14:textId="77777777" w:rsidR="00D16BE9" w:rsidRDefault="00AC4FA2">
      <w:pPr>
        <w:pStyle w:val="0"/>
        <w:ind w:firstLineChars="200" w:firstLine="420"/>
      </w:pPr>
      <w:r>
        <w:rPr>
          <w:rFonts w:hint="eastAsia"/>
        </w:rPr>
        <w:t>通常，</w:t>
      </w:r>
      <w:r>
        <w:rPr>
          <w:rFonts w:hint="eastAsia"/>
        </w:rPr>
        <w:t>LCI</w:t>
      </w:r>
      <w:r>
        <w:rPr>
          <w:rFonts w:hint="eastAsia"/>
        </w:rPr>
        <w:t>阶段需要</w:t>
      </w:r>
      <w:r>
        <w:rPr>
          <w:rFonts w:hint="eastAsia"/>
        </w:rPr>
        <w:t>LCA</w:t>
      </w:r>
      <w:r>
        <w:rPr>
          <w:rFonts w:hint="eastAsia"/>
        </w:rPr>
        <w:t>中最高的努力和资源：用于数据收集、获取和建模。</w:t>
      </w:r>
    </w:p>
    <w:p w14:paraId="6831C12B" w14:textId="77777777" w:rsidR="00D16BE9" w:rsidRDefault="00AC4FA2">
      <w:pPr>
        <w:pStyle w:val="0"/>
        <w:ind w:firstLineChars="200" w:firstLine="420"/>
      </w:pPr>
      <w:r>
        <w:rPr>
          <w:rFonts w:hint="eastAsia"/>
        </w:rPr>
        <w:t>注意</w:t>
      </w:r>
      <w:r>
        <w:rPr>
          <w:rFonts w:hint="eastAsia"/>
        </w:rPr>
        <w:t>LCA</w:t>
      </w:r>
      <w:r>
        <w:rPr>
          <w:rFonts w:hint="eastAsia"/>
        </w:rPr>
        <w:t>方法的范围限制：它仅涉及可能由分析系统与生态圈之间的干预引起的影响，并且是在包括的过程的正常和异常操作条件下产生的，但不包括事故、泄漏等。有关信息见第</w:t>
      </w:r>
      <w:r>
        <w:rPr>
          <w:rFonts w:hint="eastAsia"/>
        </w:rPr>
        <w:t>6.8.2</w:t>
      </w:r>
      <w:r>
        <w:rPr>
          <w:rFonts w:hint="eastAsia"/>
        </w:rPr>
        <w:t>章。</w:t>
      </w:r>
    </w:p>
    <w:p w14:paraId="57CC77F8" w14:textId="77777777" w:rsidR="00D16BE9" w:rsidRDefault="00AC4FA2">
      <w:pPr>
        <w:pStyle w:val="0"/>
        <w:ind w:firstLineChars="200" w:firstLine="420"/>
      </w:pPr>
      <w:r>
        <w:rPr>
          <w:rFonts w:hint="eastAsia"/>
        </w:rPr>
        <w:t>如果分析了非</w:t>
      </w:r>
      <w:r>
        <w:rPr>
          <w:rFonts w:hint="eastAsia"/>
        </w:rPr>
        <w:t>LCA</w:t>
      </w:r>
      <w:r>
        <w:rPr>
          <w:rFonts w:hint="eastAsia"/>
        </w:rPr>
        <w:t>影响，它们必须与生命周期清单分开清点、汇总和解释。本文档未明确提供这些方面的指导。虽然它可能有助于确保采取一致的方法，但应咨询或使用专门的指导和工具。</w:t>
      </w:r>
    </w:p>
    <w:p w14:paraId="5A234DC4" w14:textId="77777777" w:rsidR="00D16BE9" w:rsidRDefault="00AC4FA2">
      <w:pPr>
        <w:pStyle w:val="0"/>
        <w:ind w:firstLineChars="200" w:firstLine="422"/>
        <w:rPr>
          <w:b/>
          <w:bCs/>
        </w:rPr>
      </w:pPr>
      <w:r>
        <w:rPr>
          <w:rFonts w:hint="eastAsia"/>
          <w:b/>
          <w:bCs/>
        </w:rPr>
        <w:t>概述</w:t>
      </w:r>
      <w:r>
        <w:rPr>
          <w:rFonts w:hint="eastAsia"/>
          <w:b/>
          <w:bCs/>
        </w:rPr>
        <w:t xml:space="preserve">  </w:t>
      </w:r>
    </w:p>
    <w:p w14:paraId="176B4EE4" w14:textId="77777777" w:rsidR="00D16BE9" w:rsidRDefault="00AC4FA2">
      <w:pPr>
        <w:pStyle w:val="0"/>
        <w:ind w:firstLineChars="200" w:firstLine="420"/>
      </w:pPr>
      <w:r>
        <w:rPr>
          <w:rFonts w:hint="eastAsia"/>
        </w:rPr>
        <w:t>LCI</w:t>
      </w:r>
      <w:r>
        <w:rPr>
          <w:rFonts w:hint="eastAsia"/>
        </w:rPr>
        <w:t>工作的第一步进一步细化和具体化范围阶段得出的要求，例如关于使用的具体数据来源、数据收集计划等。然而，这些要求本身始终应被理解为范围问题。</w:t>
      </w:r>
    </w:p>
    <w:p w14:paraId="0ABE4FE2" w14:textId="77777777" w:rsidR="00D16BE9" w:rsidRDefault="00AC4FA2">
      <w:pPr>
        <w:pStyle w:val="0"/>
        <w:ind w:firstLineChars="200" w:firstLine="420"/>
      </w:pPr>
      <w:r>
        <w:rPr>
          <w:rFonts w:hint="eastAsia"/>
        </w:rPr>
        <w:t>清单阶段包括收集所需数据以涵盖以下内容：</w:t>
      </w:r>
      <w:r>
        <w:rPr>
          <w:rFonts w:hint="eastAsia"/>
        </w:rPr>
        <w:t xml:space="preserve">  </w:t>
      </w:r>
    </w:p>
    <w:p w14:paraId="420B366B" w14:textId="77777777" w:rsidR="00D16BE9" w:rsidRDefault="00AC4FA2">
      <w:pPr>
        <w:pStyle w:val="0"/>
        <w:numPr>
          <w:ilvl w:val="0"/>
          <w:numId w:val="50"/>
        </w:numPr>
        <w:ind w:left="0" w:firstLineChars="200" w:firstLine="420"/>
      </w:pPr>
      <w:r>
        <w:rPr>
          <w:rFonts w:hint="eastAsia"/>
        </w:rPr>
        <w:t>流程的流入和流出</w:t>
      </w:r>
    </w:p>
    <w:p w14:paraId="43336BE1" w14:textId="77777777" w:rsidR="00D16BE9" w:rsidRDefault="00AC4FA2">
      <w:pPr>
        <w:pStyle w:val="0"/>
        <w:ind w:firstLineChars="200" w:firstLine="420"/>
      </w:pPr>
      <w:r>
        <w:rPr>
          <w:rFonts w:hint="eastAsia"/>
        </w:rPr>
        <w:t xml:space="preserve">  - </w:t>
      </w:r>
      <w:r>
        <w:rPr>
          <w:rFonts w:hint="eastAsia"/>
        </w:rPr>
        <w:t>基本流</w:t>
      </w:r>
      <w:r>
        <w:rPr>
          <w:rStyle w:val="afb"/>
        </w:rPr>
        <w:footnoteReference w:id="110"/>
      </w:r>
      <w:r>
        <w:rPr>
          <w:rFonts w:hint="eastAsia"/>
        </w:rPr>
        <w:t>（如资源和排放，还包括对生态圈的其他干预，如土地使用），</w:t>
      </w:r>
      <w:r>
        <w:rPr>
          <w:rFonts w:hint="eastAsia"/>
        </w:rPr>
        <w:t xml:space="preserve">  </w:t>
      </w:r>
    </w:p>
    <w:p w14:paraId="26BE7BBE" w14:textId="77777777" w:rsidR="00D16BE9" w:rsidRDefault="00AC4FA2">
      <w:pPr>
        <w:pStyle w:val="0"/>
        <w:ind w:firstLineChars="200" w:firstLine="420"/>
      </w:pPr>
      <w:r>
        <w:rPr>
          <w:rFonts w:hint="eastAsia"/>
        </w:rPr>
        <w:t xml:space="preserve">  - </w:t>
      </w:r>
      <w:r>
        <w:rPr>
          <w:rFonts w:hint="eastAsia"/>
        </w:rPr>
        <w:t>产品流（即商品和服务，既包括过程的“产品”，也包括作为输入</w:t>
      </w:r>
      <w:r>
        <w:rPr>
          <w:rFonts w:hint="eastAsia"/>
        </w:rPr>
        <w:t>/</w:t>
      </w:r>
      <w:r>
        <w:rPr>
          <w:rFonts w:hint="eastAsia"/>
        </w:rPr>
        <w:t>消耗品的内容），这些将分析过程与其</w:t>
      </w:r>
      <w:proofErr w:type="gramStart"/>
      <w:r>
        <w:rPr>
          <w:rFonts w:hint="eastAsia"/>
        </w:rPr>
        <w:t>他过程</w:t>
      </w:r>
      <w:proofErr w:type="gramEnd"/>
      <w:r>
        <w:rPr>
          <w:rFonts w:hint="eastAsia"/>
        </w:rPr>
        <w:t>连接起来，</w:t>
      </w:r>
      <w:r>
        <w:rPr>
          <w:rFonts w:hint="eastAsia"/>
        </w:rPr>
        <w:t xml:space="preserve">  </w:t>
      </w:r>
    </w:p>
    <w:p w14:paraId="749DFC2A" w14:textId="77777777" w:rsidR="00D16BE9" w:rsidRDefault="00AC4FA2">
      <w:pPr>
        <w:pStyle w:val="0"/>
        <w:ind w:firstLineChars="200" w:firstLine="420"/>
      </w:pPr>
      <w:r>
        <w:rPr>
          <w:rFonts w:hint="eastAsia"/>
        </w:rPr>
        <w:t xml:space="preserve">  - </w:t>
      </w:r>
      <w:r>
        <w:rPr>
          <w:rFonts w:hint="eastAsia"/>
        </w:rPr>
        <w:t>废物流（包括废水和固体</w:t>
      </w:r>
      <w:r>
        <w:rPr>
          <w:rFonts w:hint="eastAsia"/>
        </w:rPr>
        <w:t>/</w:t>
      </w:r>
      <w:r>
        <w:rPr>
          <w:rFonts w:hint="eastAsia"/>
        </w:rPr>
        <w:t>液体废物），这些需要与废物管理过程关联，以确保对相关工作和环境影响的完整建模。</w:t>
      </w:r>
    </w:p>
    <w:p w14:paraId="6BDFD6C9" w14:textId="77777777" w:rsidR="00D16BE9" w:rsidRDefault="00AC4FA2">
      <w:pPr>
        <w:pStyle w:val="0"/>
        <w:numPr>
          <w:ilvl w:val="0"/>
          <w:numId w:val="50"/>
        </w:numPr>
        <w:ind w:left="0" w:firstLineChars="200" w:firstLine="420"/>
      </w:pPr>
      <w:r>
        <w:rPr>
          <w:rFonts w:hint="eastAsia"/>
        </w:rPr>
        <w:t>在范围定义中确定为分析系统相关的其他信息。这包括统计数据（例如市场混合数据）、过程和产品特征（例如功能和功能单位）以及所有其他数据和信息，但不包括与影响评估直接相关的数据。</w:t>
      </w:r>
    </w:p>
    <w:p w14:paraId="053FBCDB" w14:textId="77777777" w:rsidR="00D16BE9" w:rsidRDefault="00AC4FA2">
      <w:pPr>
        <w:pStyle w:val="0"/>
        <w:ind w:firstLineChars="200" w:firstLine="420"/>
      </w:pPr>
      <w:r>
        <w:rPr>
          <w:rFonts w:hint="eastAsia"/>
        </w:rPr>
        <w:t>生命周期清单工作的具体类型取决于研究的交付物；并非所有以下步骤都对所有这些交付物都是必需的。总体而言，生命周期清单工作包括：</w:t>
      </w:r>
    </w:p>
    <w:p w14:paraId="793CDD52" w14:textId="77777777" w:rsidR="00D16BE9" w:rsidRDefault="00AC4FA2">
      <w:pPr>
        <w:pStyle w:val="0"/>
        <w:numPr>
          <w:ilvl w:val="0"/>
          <w:numId w:val="51"/>
        </w:numPr>
        <w:ind w:left="0" w:firstLineChars="200" w:firstLine="420"/>
      </w:pPr>
      <w:r>
        <w:rPr>
          <w:rFonts w:hint="eastAsia"/>
        </w:rPr>
        <w:lastRenderedPageBreak/>
        <w:t>识别系统所需的过程（归因建模见第</w:t>
      </w:r>
      <w:r>
        <w:rPr>
          <w:rFonts w:hint="eastAsia"/>
        </w:rPr>
        <w:t>7.2.3</w:t>
      </w:r>
      <w:r>
        <w:rPr>
          <w:rFonts w:hint="eastAsia"/>
        </w:rPr>
        <w:t>章，后果建模见第</w:t>
      </w:r>
      <w:r>
        <w:rPr>
          <w:rFonts w:hint="eastAsia"/>
        </w:rPr>
        <w:t>7.2.4</w:t>
      </w:r>
      <w:r>
        <w:rPr>
          <w:rFonts w:hint="eastAsia"/>
        </w:rPr>
        <w:t>章），</w:t>
      </w:r>
      <w:r>
        <w:rPr>
          <w:rFonts w:hint="eastAsia"/>
        </w:rPr>
        <w:t xml:space="preserve">  </w:t>
      </w:r>
    </w:p>
    <w:p w14:paraId="2F0382BC" w14:textId="77777777" w:rsidR="00D16BE9" w:rsidRDefault="00AC4FA2">
      <w:pPr>
        <w:pStyle w:val="0"/>
        <w:numPr>
          <w:ilvl w:val="0"/>
          <w:numId w:val="51"/>
        </w:numPr>
        <w:ind w:left="0" w:firstLineChars="200" w:firstLine="420"/>
      </w:pPr>
      <w:r>
        <w:rPr>
          <w:rFonts w:hint="eastAsia"/>
        </w:rPr>
        <w:t>规划原始数据和信息的收集以及来自二手来源的数据集（第</w:t>
      </w:r>
      <w:r>
        <w:rPr>
          <w:rFonts w:hint="eastAsia"/>
        </w:rPr>
        <w:t>7.3</w:t>
      </w:r>
      <w:r>
        <w:rPr>
          <w:rFonts w:hint="eastAsia"/>
        </w:rPr>
        <w:t>章），</w:t>
      </w:r>
      <w:r>
        <w:rPr>
          <w:rFonts w:hint="eastAsia"/>
        </w:rPr>
        <w:t xml:space="preserve">  </w:t>
      </w:r>
    </w:p>
    <w:p w14:paraId="34BB2829" w14:textId="77777777" w:rsidR="00D16BE9" w:rsidRDefault="00AC4FA2">
      <w:pPr>
        <w:pStyle w:val="0"/>
        <w:numPr>
          <w:ilvl w:val="0"/>
          <w:numId w:val="51"/>
        </w:numPr>
        <w:ind w:left="0" w:firstLineChars="200" w:firstLine="420"/>
      </w:pPr>
      <w:r>
        <w:rPr>
          <w:rFonts w:hint="eastAsia"/>
        </w:rPr>
        <w:t>收集（通常是）前景系统单元过程清单数据（第</w:t>
      </w:r>
      <w:r>
        <w:rPr>
          <w:rFonts w:hint="eastAsia"/>
        </w:rPr>
        <w:t>7.4</w:t>
      </w:r>
      <w:r>
        <w:rPr>
          <w:rFonts w:hint="eastAsia"/>
        </w:rPr>
        <w:t>章）。一个重要方面是中期质量控制以及如何处理缺失的清单数据（第</w:t>
      </w:r>
      <w:r>
        <w:rPr>
          <w:rFonts w:hint="eastAsia"/>
        </w:rPr>
        <w:t>7.4.2.11</w:t>
      </w:r>
      <w:r>
        <w:rPr>
          <w:rFonts w:hint="eastAsia"/>
        </w:rPr>
        <w:t>章），</w:t>
      </w:r>
      <w:r>
        <w:rPr>
          <w:rFonts w:hint="eastAsia"/>
        </w:rPr>
        <w:t xml:space="preserve">  </w:t>
      </w:r>
    </w:p>
    <w:p w14:paraId="0B0079C6" w14:textId="77777777" w:rsidR="00D16BE9" w:rsidRDefault="00AC4FA2">
      <w:pPr>
        <w:pStyle w:val="0"/>
        <w:numPr>
          <w:ilvl w:val="0"/>
          <w:numId w:val="51"/>
        </w:numPr>
        <w:ind w:left="0" w:firstLineChars="200" w:firstLine="420"/>
      </w:pPr>
      <w:r>
        <w:rPr>
          <w:rFonts w:hint="eastAsia"/>
        </w:rPr>
        <w:t>开发通用</w:t>
      </w:r>
      <w:r>
        <w:rPr>
          <w:rFonts w:hint="eastAsia"/>
        </w:rPr>
        <w:t>LCI</w:t>
      </w:r>
      <w:r>
        <w:rPr>
          <w:rFonts w:hint="eastAsia"/>
        </w:rPr>
        <w:t>数据，特别是在平均数据或特定数据</w:t>
      </w:r>
      <w:proofErr w:type="gramStart"/>
      <w:r>
        <w:rPr>
          <w:rFonts w:hint="eastAsia"/>
        </w:rPr>
        <w:t>不可用且</w:t>
      </w:r>
      <w:proofErr w:type="gramEnd"/>
      <w:r>
        <w:rPr>
          <w:rFonts w:hint="eastAsia"/>
        </w:rPr>
        <w:t>无法开发的情况下，通常由于数据访问或预算限制（第</w:t>
      </w:r>
      <w:r>
        <w:rPr>
          <w:rFonts w:hint="eastAsia"/>
        </w:rPr>
        <w:t>7.5</w:t>
      </w:r>
      <w:r>
        <w:rPr>
          <w:rFonts w:hint="eastAsia"/>
        </w:rPr>
        <w:t>章），</w:t>
      </w:r>
      <w:r>
        <w:rPr>
          <w:rFonts w:hint="eastAsia"/>
        </w:rPr>
        <w:t xml:space="preserve">  </w:t>
      </w:r>
    </w:p>
    <w:p w14:paraId="2C4C6258" w14:textId="77777777" w:rsidR="00D16BE9" w:rsidRDefault="00AC4FA2">
      <w:pPr>
        <w:pStyle w:val="0"/>
        <w:numPr>
          <w:ilvl w:val="0"/>
          <w:numId w:val="51"/>
        </w:numPr>
        <w:ind w:left="0" w:firstLineChars="200" w:firstLine="420"/>
      </w:pPr>
      <w:r>
        <w:rPr>
          <w:rFonts w:hint="eastAsia"/>
        </w:rPr>
        <w:t>从数据提供者处获取补充背景数据作为单元过程或</w:t>
      </w:r>
      <w:r>
        <w:rPr>
          <w:rFonts w:hint="eastAsia"/>
        </w:rPr>
        <w:t>LCI</w:t>
      </w:r>
      <w:r>
        <w:rPr>
          <w:rFonts w:hint="eastAsia"/>
        </w:rPr>
        <w:t>结果数据集（第</w:t>
      </w:r>
      <w:r>
        <w:rPr>
          <w:rFonts w:hint="eastAsia"/>
        </w:rPr>
        <w:t>7.6</w:t>
      </w:r>
      <w:r>
        <w:rPr>
          <w:rFonts w:hint="eastAsia"/>
        </w:rPr>
        <w:t>章），</w:t>
      </w:r>
      <w:r>
        <w:rPr>
          <w:rFonts w:hint="eastAsia"/>
        </w:rPr>
        <w:t xml:space="preserve">  </w:t>
      </w:r>
    </w:p>
    <w:p w14:paraId="09659367" w14:textId="77777777" w:rsidR="00D16BE9" w:rsidRDefault="00AC4FA2">
      <w:pPr>
        <w:pStyle w:val="0"/>
        <w:numPr>
          <w:ilvl w:val="0"/>
          <w:numId w:val="51"/>
        </w:numPr>
        <w:ind w:left="0" w:firstLineChars="200" w:firstLine="420"/>
      </w:pPr>
      <w:r>
        <w:rPr>
          <w:rFonts w:hint="eastAsia"/>
        </w:rPr>
        <w:t>对过程或产品进行</w:t>
      </w:r>
      <w:r>
        <w:rPr>
          <w:rFonts w:hint="eastAsia"/>
        </w:rPr>
        <w:t>LCI</w:t>
      </w:r>
      <w:r>
        <w:rPr>
          <w:rFonts w:hint="eastAsia"/>
        </w:rPr>
        <w:t>数据平均，包括用于开发生产、供应和消费混合（第</w:t>
      </w:r>
      <w:r>
        <w:rPr>
          <w:rFonts w:hint="eastAsia"/>
        </w:rPr>
        <w:t>7.7</w:t>
      </w:r>
      <w:r>
        <w:rPr>
          <w:rFonts w:hint="eastAsia"/>
        </w:rPr>
        <w:t>章），</w:t>
      </w:r>
      <w:r>
        <w:rPr>
          <w:rFonts w:hint="eastAsia"/>
        </w:rPr>
        <w:t xml:space="preserve">  </w:t>
      </w:r>
    </w:p>
    <w:p w14:paraId="18D48A32" w14:textId="77777777" w:rsidR="00D16BE9" w:rsidRDefault="00AC4FA2">
      <w:pPr>
        <w:pStyle w:val="0"/>
        <w:numPr>
          <w:ilvl w:val="0"/>
          <w:numId w:val="51"/>
        </w:numPr>
        <w:ind w:left="0" w:firstLineChars="200" w:firstLine="420"/>
      </w:pPr>
      <w:r>
        <w:rPr>
          <w:rFonts w:hint="eastAsia"/>
        </w:rPr>
        <w:t>通过正确连接和缩放数据集来建模系统，以便系统提供其功能单位（第</w:t>
      </w:r>
      <w:r>
        <w:rPr>
          <w:rFonts w:hint="eastAsia"/>
        </w:rPr>
        <w:t>7.8</w:t>
      </w:r>
      <w:r>
        <w:rPr>
          <w:rFonts w:hint="eastAsia"/>
        </w:rPr>
        <w:t>章）。</w:t>
      </w:r>
      <w:r>
        <w:rPr>
          <w:rFonts w:hint="eastAsia"/>
        </w:rPr>
        <w:t xml:space="preserve">  </w:t>
      </w:r>
    </w:p>
    <w:p w14:paraId="2CC66759" w14:textId="77777777" w:rsidR="00D16BE9" w:rsidRDefault="00AC4FA2">
      <w:pPr>
        <w:pStyle w:val="0"/>
        <w:numPr>
          <w:ilvl w:val="0"/>
          <w:numId w:val="51"/>
        </w:numPr>
        <w:ind w:left="0" w:firstLineChars="200" w:firstLine="420"/>
      </w:pPr>
      <w:r>
        <w:rPr>
          <w:rFonts w:hint="eastAsia"/>
        </w:rPr>
        <w:t>该建模包括解决系统</w:t>
      </w:r>
      <w:proofErr w:type="gramStart"/>
      <w:r>
        <w:rPr>
          <w:rFonts w:hint="eastAsia"/>
        </w:rPr>
        <w:t>中过程</w:t>
      </w:r>
      <w:proofErr w:type="gramEnd"/>
      <w:r>
        <w:rPr>
          <w:rFonts w:hint="eastAsia"/>
        </w:rPr>
        <w:t>的多功能性。对于此步骤，归因建模见第</w:t>
      </w:r>
      <w:r>
        <w:rPr>
          <w:rFonts w:hint="eastAsia"/>
        </w:rPr>
        <w:t>7.9</w:t>
      </w:r>
      <w:r>
        <w:rPr>
          <w:rFonts w:hint="eastAsia"/>
        </w:rPr>
        <w:t>章，而考虑到不同的建模逻辑，后果建模的相关内容见第</w:t>
      </w:r>
      <w:r>
        <w:rPr>
          <w:rFonts w:hint="eastAsia"/>
        </w:rPr>
        <w:t>7.2.4.6</w:t>
      </w:r>
      <w:r>
        <w:rPr>
          <w:rFonts w:hint="eastAsia"/>
        </w:rPr>
        <w:t>章，这些内容是识别包含的过程的一个组成部分。</w:t>
      </w:r>
      <w:r>
        <w:rPr>
          <w:rFonts w:hint="eastAsia"/>
        </w:rPr>
        <w:t xml:space="preserve">  </w:t>
      </w:r>
    </w:p>
    <w:p w14:paraId="52778A3D" w14:textId="77777777" w:rsidR="00D16BE9" w:rsidRDefault="00AC4FA2">
      <w:pPr>
        <w:pStyle w:val="0"/>
        <w:numPr>
          <w:ilvl w:val="0"/>
          <w:numId w:val="51"/>
        </w:numPr>
        <w:ind w:left="0" w:firstLineChars="200" w:firstLine="420"/>
      </w:pPr>
      <w:r>
        <w:rPr>
          <w:rFonts w:hint="eastAsia"/>
        </w:rPr>
        <w:t>计算</w:t>
      </w:r>
      <w:r>
        <w:rPr>
          <w:rFonts w:hint="eastAsia"/>
        </w:rPr>
        <w:t>LCI</w:t>
      </w:r>
      <w:r>
        <w:rPr>
          <w:rFonts w:hint="eastAsia"/>
        </w:rPr>
        <w:t>结果，即汇总系统边界内所有过程的所有输入和输出。如果完全建模，清单中仅剩参考流（“最终产品”）和基本流（第</w:t>
      </w:r>
      <w:r>
        <w:rPr>
          <w:rFonts w:hint="eastAsia"/>
        </w:rPr>
        <w:t>7.10</w:t>
      </w:r>
      <w:r>
        <w:rPr>
          <w:rFonts w:hint="eastAsia"/>
        </w:rPr>
        <w:t>章）。</w:t>
      </w:r>
      <w:r>
        <w:rPr>
          <w:rFonts w:hint="eastAsia"/>
        </w:rPr>
        <w:t xml:space="preserve">  </w:t>
      </w:r>
    </w:p>
    <w:p w14:paraId="4EFF15E2" w14:textId="77777777" w:rsidR="00D16BE9" w:rsidRDefault="00AC4FA2">
      <w:pPr>
        <w:pStyle w:val="0"/>
        <w:ind w:firstLineChars="200" w:firstLine="420"/>
      </w:pPr>
      <w:r>
        <w:rPr>
          <w:rFonts w:hint="eastAsia"/>
        </w:rPr>
        <w:t>这些步骤是以迭代程序完成的，如第</w:t>
      </w:r>
      <w:r>
        <w:rPr>
          <w:rFonts w:hint="eastAsia"/>
        </w:rPr>
        <w:t>4</w:t>
      </w:r>
      <w:r>
        <w:rPr>
          <w:rFonts w:hint="eastAsia"/>
        </w:rPr>
        <w:t>章所解释，并在图</w:t>
      </w:r>
      <w:r>
        <w:rPr>
          <w:rFonts w:hint="eastAsia"/>
        </w:rPr>
        <w:t>4</w:t>
      </w:r>
      <w:r>
        <w:rPr>
          <w:rFonts w:hint="eastAsia"/>
        </w:rPr>
        <w:t>和图</w:t>
      </w:r>
      <w:r>
        <w:rPr>
          <w:rFonts w:hint="eastAsia"/>
        </w:rPr>
        <w:t>5</w:t>
      </w:r>
      <w:r>
        <w:rPr>
          <w:rFonts w:hint="eastAsia"/>
        </w:rPr>
        <w:t>中进行了说明。</w:t>
      </w:r>
    </w:p>
    <w:p w14:paraId="2AF76322" w14:textId="77777777" w:rsidR="00D16BE9" w:rsidRDefault="00AC4FA2">
      <w:pPr>
        <w:pStyle w:val="2"/>
        <w:spacing w:beforeLines="0" w:before="0" w:afterLines="0" w:after="0"/>
        <w:ind w:firstLineChars="200" w:firstLine="562"/>
      </w:pPr>
      <w:bookmarkStart w:id="96" w:name="_Toc175603996"/>
      <w:r>
        <w:rPr>
          <w:rFonts w:hint="eastAsia"/>
          <w:sz w:val="28"/>
          <w:szCs w:val="36"/>
        </w:rPr>
        <w:t xml:space="preserve">7.2 </w:t>
      </w:r>
      <w:r>
        <w:rPr>
          <w:rFonts w:hint="eastAsia"/>
          <w:sz w:val="28"/>
          <w:szCs w:val="36"/>
        </w:rPr>
        <w:t>确定系统边界内的过程</w:t>
      </w:r>
      <w:bookmarkEnd w:id="96"/>
      <w:r>
        <w:rPr>
          <w:rFonts w:hint="eastAsia"/>
        </w:rPr>
        <w:t xml:space="preserve">  </w:t>
      </w:r>
    </w:p>
    <w:p w14:paraId="6FA2D5A2" w14:textId="77777777" w:rsidR="00D16BE9" w:rsidRDefault="00AC4FA2">
      <w:pPr>
        <w:pStyle w:val="0"/>
        <w:ind w:firstLineChars="200" w:firstLine="420"/>
        <w:rPr>
          <w:color w:val="4F81BD" w:themeColor="accent1"/>
        </w:rPr>
      </w:pPr>
      <w:r>
        <w:rPr>
          <w:rFonts w:hint="eastAsia"/>
          <w:color w:val="4F81BD" w:themeColor="accent1"/>
        </w:rPr>
        <w:t>（参见</w:t>
      </w:r>
      <w:r>
        <w:rPr>
          <w:rFonts w:hint="eastAsia"/>
          <w:color w:val="4F81BD" w:themeColor="accent1"/>
        </w:rPr>
        <w:t>ISO 14044:2006</w:t>
      </w:r>
      <w:r>
        <w:rPr>
          <w:rFonts w:hint="eastAsia"/>
          <w:color w:val="4F81BD" w:themeColor="accent1"/>
        </w:rPr>
        <w:t>第</w:t>
      </w:r>
      <w:r>
        <w:rPr>
          <w:rFonts w:hint="eastAsia"/>
          <w:color w:val="4F81BD" w:themeColor="accent1"/>
        </w:rPr>
        <w:t>4.2.3.3.2</w:t>
      </w:r>
      <w:r>
        <w:rPr>
          <w:rFonts w:hint="eastAsia"/>
          <w:color w:val="4F81BD" w:themeColor="accent1"/>
        </w:rPr>
        <w:t>章和第</w:t>
      </w:r>
      <w:r>
        <w:rPr>
          <w:rFonts w:hint="eastAsia"/>
          <w:color w:val="4F81BD" w:themeColor="accent1"/>
        </w:rPr>
        <w:t>4.3.2.1</w:t>
      </w:r>
      <w:r>
        <w:rPr>
          <w:rFonts w:hint="eastAsia"/>
          <w:color w:val="4F81BD" w:themeColor="accent1"/>
        </w:rPr>
        <w:t>章的相关内容）</w:t>
      </w:r>
    </w:p>
    <w:p w14:paraId="54EA903A" w14:textId="77777777" w:rsidR="00D16BE9" w:rsidRDefault="00AC4FA2">
      <w:pPr>
        <w:pStyle w:val="affd"/>
        <w:spacing w:beforeLines="0" w:before="0" w:afterLines="0" w:after="0"/>
        <w:ind w:firstLineChars="200" w:firstLine="482"/>
      </w:pPr>
      <w:bookmarkStart w:id="97" w:name="_Toc175603997"/>
      <w:r>
        <w:rPr>
          <w:rFonts w:hint="eastAsia"/>
          <w:sz w:val="24"/>
          <w:szCs w:val="40"/>
        </w:rPr>
        <w:t xml:space="preserve">7.2.1 </w:t>
      </w:r>
      <w:r>
        <w:rPr>
          <w:rFonts w:hint="eastAsia"/>
          <w:sz w:val="24"/>
          <w:szCs w:val="40"/>
        </w:rPr>
        <w:t>引言和概述</w:t>
      </w:r>
      <w:bookmarkEnd w:id="97"/>
      <w:r>
        <w:rPr>
          <w:rFonts w:hint="eastAsia"/>
          <w:sz w:val="24"/>
          <w:szCs w:val="40"/>
        </w:rPr>
        <w:t xml:space="preserve"> </w:t>
      </w:r>
      <w:r>
        <w:rPr>
          <w:rFonts w:hint="eastAsia"/>
        </w:rPr>
        <w:t xml:space="preserve"> </w:t>
      </w:r>
    </w:p>
    <w:p w14:paraId="45ABDBF5" w14:textId="77777777" w:rsidR="00D16BE9" w:rsidRDefault="00AC4FA2">
      <w:pPr>
        <w:pStyle w:val="0"/>
        <w:ind w:firstLineChars="200" w:firstLine="420"/>
      </w:pPr>
      <w:r>
        <w:rPr>
          <w:rFonts w:hint="eastAsia"/>
          <w:color w:val="4F81BD" w:themeColor="accent1"/>
        </w:rPr>
        <w:t>（参见</w:t>
      </w:r>
      <w:r>
        <w:rPr>
          <w:rFonts w:hint="eastAsia"/>
          <w:color w:val="4F81BD" w:themeColor="accent1"/>
        </w:rPr>
        <w:t>ISO 14044:2006</w:t>
      </w:r>
      <w:r>
        <w:rPr>
          <w:rFonts w:hint="eastAsia"/>
          <w:color w:val="4F81BD" w:themeColor="accent1"/>
        </w:rPr>
        <w:t>第</w:t>
      </w:r>
      <w:r>
        <w:rPr>
          <w:rFonts w:hint="eastAsia"/>
          <w:color w:val="4F81BD" w:themeColor="accent1"/>
        </w:rPr>
        <w:t>4.2.3.3.2</w:t>
      </w:r>
      <w:r>
        <w:rPr>
          <w:rFonts w:hint="eastAsia"/>
          <w:color w:val="4F81BD" w:themeColor="accent1"/>
        </w:rPr>
        <w:t>章和第</w:t>
      </w:r>
      <w:r>
        <w:rPr>
          <w:rFonts w:hint="eastAsia"/>
          <w:color w:val="4F81BD" w:themeColor="accent1"/>
        </w:rPr>
        <w:t>4.3.2.1</w:t>
      </w:r>
      <w:r>
        <w:rPr>
          <w:rFonts w:hint="eastAsia"/>
          <w:color w:val="4F81BD" w:themeColor="accent1"/>
        </w:rPr>
        <w:t>章的相关内容）</w:t>
      </w:r>
    </w:p>
    <w:p w14:paraId="6D222C81" w14:textId="77777777" w:rsidR="00D16BE9" w:rsidRDefault="00AC4FA2">
      <w:pPr>
        <w:pStyle w:val="0"/>
        <w:ind w:firstLineChars="200" w:firstLine="420"/>
      </w:pPr>
      <w:r>
        <w:rPr>
          <w:rFonts w:hint="eastAsia"/>
        </w:rPr>
        <w:t>如果</w:t>
      </w:r>
      <w:r>
        <w:rPr>
          <w:rFonts w:hint="eastAsia"/>
        </w:rPr>
        <w:t>LCI/LCA</w:t>
      </w:r>
      <w:r>
        <w:rPr>
          <w:rFonts w:hint="eastAsia"/>
        </w:rPr>
        <w:t>研究超出了单一单元过程的分析和建模，并且需要交付例如</w:t>
      </w:r>
      <w:r>
        <w:rPr>
          <w:rFonts w:hint="eastAsia"/>
        </w:rPr>
        <w:t>LCI</w:t>
      </w:r>
      <w:r>
        <w:rPr>
          <w:rFonts w:hint="eastAsia"/>
        </w:rPr>
        <w:t>结果数据集或产品比较报告，则必须分析整个系统：对于系统边界内的所有生命周期阶段，需要识别那些必须通过后续数据收集覆盖的过程。</w:t>
      </w:r>
    </w:p>
    <w:p w14:paraId="53123D49" w14:textId="77777777" w:rsidR="00D16BE9" w:rsidRDefault="00AC4FA2">
      <w:pPr>
        <w:pStyle w:val="0"/>
        <w:ind w:firstLineChars="200" w:firstLine="420"/>
      </w:pPr>
      <w:r>
        <w:rPr>
          <w:rFonts w:hint="eastAsia"/>
        </w:rPr>
        <w:t>在系统边界内识别过程的方式在归因建模和后果建模之间有很大差异。根据建模方法的不同，需要不同的过程和数据；第</w:t>
      </w:r>
      <w:r>
        <w:rPr>
          <w:rFonts w:hint="eastAsia"/>
        </w:rPr>
        <w:t>7.2.3</w:t>
      </w:r>
      <w:r>
        <w:rPr>
          <w:rFonts w:hint="eastAsia"/>
        </w:rPr>
        <w:t>章和第</w:t>
      </w:r>
      <w:r>
        <w:rPr>
          <w:rFonts w:hint="eastAsia"/>
        </w:rPr>
        <w:t>7.2.4</w:t>
      </w:r>
      <w:r>
        <w:rPr>
          <w:rFonts w:hint="eastAsia"/>
        </w:rPr>
        <w:t>章提供了识别这些过程的详细程序。</w:t>
      </w:r>
    </w:p>
    <w:p w14:paraId="7DC5ED10" w14:textId="77777777" w:rsidR="00D16BE9" w:rsidRDefault="00AC4FA2">
      <w:pPr>
        <w:pStyle w:val="0"/>
        <w:ind w:firstLineChars="200" w:firstLine="420"/>
      </w:pPr>
      <w:r>
        <w:rPr>
          <w:rFonts w:hint="eastAsia"/>
        </w:rPr>
        <w:t>在此重申之前在范围章节关于系统边界设置中已强调的内容，以及适用于归因建模和后果建模的要求：通常应包括在正常和异常操作条件下与分析系统相关的所有活动，但不包括事故、泄漏等。</w:t>
      </w:r>
      <w:r>
        <w:rPr>
          <w:rFonts w:hint="eastAsia"/>
        </w:rPr>
        <w:t>LCA</w:t>
      </w:r>
      <w:r>
        <w:rPr>
          <w:rFonts w:hint="eastAsia"/>
        </w:rPr>
        <w:t>的系统边界包括例如采矿、加工、制造、使用、修理和维护过程，以及运输、废物处理和其他采购服务如清洁、法律服务、市场营销、生产和资本货物的退役、零售、储存、行政办公室、员工通勤、商务旅行等的场所运营。简而言之：所有与分析系统相关的非事故活动，无论是归因建模中归属的还是后果建模中预计</w:t>
      </w:r>
      <w:r>
        <w:rPr>
          <w:rFonts w:hint="eastAsia"/>
        </w:rPr>
        <w:t>/</w:t>
      </w:r>
      <w:r>
        <w:rPr>
          <w:rFonts w:hint="eastAsia"/>
        </w:rPr>
        <w:t>建模的，都应包括在内，除非它们在数量上不相关，适用截断标准。其他遗漏应记录并在解释中考虑。</w:t>
      </w:r>
    </w:p>
    <w:p w14:paraId="2D246CF5" w14:textId="77777777" w:rsidR="00D16BE9" w:rsidRDefault="00AC4FA2">
      <w:pPr>
        <w:pStyle w:val="affd"/>
        <w:spacing w:beforeLines="0" w:before="0" w:afterLines="0" w:after="0"/>
        <w:ind w:firstLineChars="200" w:firstLine="482"/>
        <w:rPr>
          <w:sz w:val="24"/>
          <w:szCs w:val="40"/>
        </w:rPr>
      </w:pPr>
      <w:bookmarkStart w:id="98" w:name="_Toc175603998"/>
      <w:r>
        <w:rPr>
          <w:rFonts w:hint="eastAsia"/>
          <w:sz w:val="24"/>
          <w:szCs w:val="40"/>
        </w:rPr>
        <w:t xml:space="preserve">7.2.2 </w:t>
      </w:r>
      <w:r>
        <w:rPr>
          <w:rFonts w:hint="eastAsia"/>
          <w:sz w:val="24"/>
          <w:szCs w:val="40"/>
        </w:rPr>
        <w:t>部分系统与系统</w:t>
      </w:r>
      <w:r>
        <w:rPr>
          <w:rFonts w:hint="eastAsia"/>
          <w:sz w:val="24"/>
          <w:szCs w:val="40"/>
        </w:rPr>
        <w:t>-</w:t>
      </w:r>
      <w:r>
        <w:rPr>
          <w:rFonts w:hint="eastAsia"/>
          <w:sz w:val="24"/>
          <w:szCs w:val="40"/>
        </w:rPr>
        <w:t>系统关系</w:t>
      </w:r>
      <w:bookmarkEnd w:id="98"/>
      <w:r>
        <w:rPr>
          <w:rFonts w:hint="eastAsia"/>
          <w:sz w:val="24"/>
          <w:szCs w:val="40"/>
        </w:rPr>
        <w:t xml:space="preserve">  </w:t>
      </w:r>
    </w:p>
    <w:p w14:paraId="6974CD71" w14:textId="77777777" w:rsidR="00D16BE9" w:rsidRDefault="00AC4FA2">
      <w:pPr>
        <w:pStyle w:val="0"/>
        <w:ind w:firstLineChars="200" w:firstLine="420"/>
      </w:pPr>
      <w:r>
        <w:rPr>
          <w:rFonts w:hint="eastAsia"/>
        </w:rPr>
        <w:t>一个特别的话题是部分系统关系和系统</w:t>
      </w:r>
      <w:r>
        <w:rPr>
          <w:rFonts w:hint="eastAsia"/>
        </w:rPr>
        <w:t>-</w:t>
      </w:r>
      <w:r>
        <w:rPr>
          <w:rFonts w:hint="eastAsia"/>
        </w:rPr>
        <w:t>系统关系，这些关系涉及归因建模和后果建模，并且需要相同的建模解决方案。相关概念在下面的框中进行了说明。</w:t>
      </w:r>
    </w:p>
    <w:tbl>
      <w:tblPr>
        <w:tblStyle w:val="af6"/>
        <w:tblW w:w="0" w:type="auto"/>
        <w:tblLook w:val="04A0" w:firstRow="1" w:lastRow="0" w:firstColumn="1" w:lastColumn="0" w:noHBand="0" w:noVBand="1"/>
      </w:tblPr>
      <w:tblGrid>
        <w:gridCol w:w="8260"/>
      </w:tblGrid>
      <w:tr w:rsidR="00D16BE9" w14:paraId="2BECFDF3" w14:textId="77777777">
        <w:tc>
          <w:tcPr>
            <w:tcW w:w="8296" w:type="dxa"/>
            <w:tcBorders>
              <w:top w:val="single" w:sz="18" w:space="0" w:color="8064A2" w:themeColor="accent4"/>
              <w:left w:val="single" w:sz="18" w:space="0" w:color="8064A2" w:themeColor="accent4"/>
              <w:bottom w:val="single" w:sz="18" w:space="0" w:color="8064A2" w:themeColor="accent4"/>
              <w:right w:val="single" w:sz="18" w:space="0" w:color="8064A2" w:themeColor="accent4"/>
            </w:tcBorders>
            <w:shd w:val="clear" w:color="auto" w:fill="E5DFEC" w:themeFill="accent4" w:themeFillTint="33"/>
          </w:tcPr>
          <w:p w14:paraId="40FA4B1B" w14:textId="77777777" w:rsidR="00D16BE9" w:rsidRDefault="00AC4FA2">
            <w:pPr>
              <w:pStyle w:val="0"/>
              <w:ind w:firstLineChars="200" w:firstLine="422"/>
              <w:rPr>
                <w:b/>
                <w:bCs/>
              </w:rPr>
            </w:pPr>
            <w:r>
              <w:rPr>
                <w:rFonts w:hint="eastAsia"/>
                <w:b/>
                <w:bCs/>
              </w:rPr>
              <w:lastRenderedPageBreak/>
              <w:t>术语和概念：部分系统关系，包括与能源相关的产品</w:t>
            </w:r>
            <w:r>
              <w:rPr>
                <w:rFonts w:hint="eastAsia"/>
                <w:b/>
                <w:bCs/>
              </w:rPr>
              <w:t xml:space="preserve">  </w:t>
            </w:r>
          </w:p>
          <w:p w14:paraId="5D202997" w14:textId="77777777" w:rsidR="00D16BE9" w:rsidRDefault="00AC4FA2">
            <w:pPr>
              <w:pStyle w:val="0"/>
              <w:ind w:firstLineChars="200" w:firstLine="420"/>
            </w:pPr>
            <w:r>
              <w:rPr>
                <w:rFonts w:hint="eastAsia"/>
              </w:rPr>
              <w:t>部分系统关系指的是一个子系统，它是另一个系统的常规部分，并对其功能有所贡献。正确建模这种关系的生命周期可能具有挑战性（通常是商品，例如汽车的起动电池；淋浴的节水喷头；建筑物的窗户等）：分析的部分与整个系统及其其他部分</w:t>
            </w:r>
            <w:r>
              <w:rPr>
                <w:rFonts w:hint="eastAsia"/>
              </w:rPr>
              <w:t>/</w:t>
            </w:r>
            <w:r>
              <w:rPr>
                <w:rFonts w:hint="eastAsia"/>
              </w:rPr>
              <w:t>组件之间的技术互动通常需要在系统边界定义中明确考虑。除非研究的目标和范围要求或至少允许孤立地看待该部分。如果该部分与其他具有不同系统交互的部分进行比较或分析改进选项时，必须考虑这种关系。这也适用于归因建模，因为单独的部分无法孤立地发挥其最终功能，例如在不同模型与其系统具有不同互动的时间序列监测中。如果该部分可以孤立建模</w:t>
            </w:r>
            <w:proofErr w:type="gramStart"/>
            <w:r>
              <w:rPr>
                <w:rFonts w:hint="eastAsia"/>
              </w:rPr>
              <w:t>且数据</w:t>
            </w:r>
            <w:proofErr w:type="gramEnd"/>
            <w:r>
              <w:rPr>
                <w:rFonts w:hint="eastAsia"/>
              </w:rPr>
              <w:t>和</w:t>
            </w:r>
            <w:r>
              <w:rPr>
                <w:rFonts w:hint="eastAsia"/>
              </w:rPr>
              <w:t>/</w:t>
            </w:r>
            <w:r>
              <w:rPr>
                <w:rFonts w:hint="eastAsia"/>
              </w:rPr>
              <w:t>或报告（例如</w:t>
            </w:r>
            <w:r>
              <w:rPr>
                <w:rFonts w:hint="eastAsia"/>
              </w:rPr>
              <w:t>EPD</w:t>
            </w:r>
            <w:r>
              <w:rPr>
                <w:rFonts w:hint="eastAsia"/>
              </w:rPr>
              <w:t>）将公开提供，则仍应明确记录在进一步使用数据时（例如用于比较研究等）是否需要包括部分系统关系。</w:t>
            </w:r>
          </w:p>
          <w:p w14:paraId="35E87D71" w14:textId="77777777" w:rsidR="00D16BE9" w:rsidRDefault="00AC4FA2">
            <w:pPr>
              <w:pStyle w:val="0"/>
              <w:ind w:firstLineChars="200" w:firstLine="420"/>
            </w:pPr>
            <w:r>
              <w:rPr>
                <w:rFonts w:hint="eastAsia"/>
              </w:rPr>
              <w:t>例如，不同重量的汽车起动电池是否会导致电池支架、电线等的变化。这种变化会影响汽车的总重量，从而影响汽车的加速性能。因此，汽车需要配备相应大小的发动机，以保持两个汽车变体功能单位的可比性。图</w:t>
            </w:r>
            <w:r>
              <w:rPr>
                <w:rFonts w:hint="eastAsia"/>
              </w:rPr>
              <w:t>17</w:t>
            </w:r>
            <w:r>
              <w:rPr>
                <w:rFonts w:hint="eastAsia"/>
              </w:rPr>
              <w:t>对此进行了说明。</w:t>
            </w:r>
          </w:p>
          <w:p w14:paraId="33212DFF" w14:textId="77777777" w:rsidR="00D16BE9" w:rsidRDefault="00AC4FA2">
            <w:pPr>
              <w:pStyle w:val="0"/>
              <w:ind w:firstLineChars="200" w:firstLine="420"/>
            </w:pPr>
            <w:r>
              <w:rPr>
                <w:rFonts w:hint="eastAsia"/>
              </w:rPr>
              <w:t>在节水喷头的例子中，较低的水流量允许节省水和能源，同时提供相当的功能单位。因此，在比较不同喷头的使用时，需要考虑使用阶段的水和能源消耗。根据</w:t>
            </w:r>
            <w:r>
              <w:rPr>
                <w:rFonts w:hint="eastAsia"/>
              </w:rPr>
              <w:t>LCI/LCA</w:t>
            </w:r>
            <w:r>
              <w:rPr>
                <w:rFonts w:hint="eastAsia"/>
              </w:rPr>
              <w:t>研究的具体目标（例如，仅用于新房屋的节水器，或在现有房屋中的替换），还需要考虑可能安装的较小的水加热器。这需要不同的情景和不同的过程纳入系统边界。这些与能源相关的产品需要明确关系和效果的现实可测量性</w:t>
            </w:r>
            <w:r>
              <w:rPr>
                <w:rFonts w:hint="eastAsia"/>
              </w:rPr>
              <w:t>/</w:t>
            </w:r>
            <w:r>
              <w:rPr>
                <w:rFonts w:hint="eastAsia"/>
              </w:rPr>
              <w:t>量化性。</w:t>
            </w:r>
          </w:p>
          <w:p w14:paraId="1AEE503A" w14:textId="77777777" w:rsidR="00D16BE9" w:rsidRDefault="00AC4FA2">
            <w:pPr>
              <w:pStyle w:val="0"/>
              <w:ind w:firstLineChars="200" w:firstLine="420"/>
            </w:pPr>
            <w:r>
              <w:rPr>
                <w:rFonts w:hint="eastAsia"/>
              </w:rPr>
              <w:t>意图之间的过程交互也可以理解为部分系统关系的情况：例如，影响被服务商品的服务过程，并改变其性能（例如低摩擦机油）、寿命（例如维护和修理过程或不同侵蚀性清洁剂），或产生特定排放（例如通过侵蚀性清洁剂溶解</w:t>
            </w:r>
            <w:r>
              <w:rPr>
                <w:rFonts w:hint="eastAsia"/>
              </w:rPr>
              <w:t>/</w:t>
            </w:r>
            <w:r>
              <w:rPr>
                <w:rFonts w:hint="eastAsia"/>
              </w:rPr>
              <w:t>磨损的铬）。</w:t>
            </w:r>
          </w:p>
          <w:p w14:paraId="43888A93" w14:textId="77777777" w:rsidR="00D16BE9" w:rsidRDefault="00AC4FA2">
            <w:pPr>
              <w:pStyle w:val="0"/>
              <w:ind w:firstLineChars="200" w:firstLine="420"/>
            </w:pPr>
            <w:r>
              <w:rPr>
                <w:rFonts w:hint="eastAsia"/>
              </w:rPr>
              <w:t>在窗户的早期示例中，它们的性能只能在整个建筑的背景下进行比较，因为必须包括建筑的供暖（和</w:t>
            </w:r>
            <w:r>
              <w:rPr>
                <w:rFonts w:hint="eastAsia"/>
              </w:rPr>
              <w:t>/</w:t>
            </w:r>
            <w:r>
              <w:rPr>
                <w:rFonts w:hint="eastAsia"/>
              </w:rPr>
              <w:t>或制冷）系统、依赖于窗户面积和方向的太阳能增益以及其他方面，以正确评估窗户的使用阶段。如前所述，窗户本身的</w:t>
            </w:r>
            <w:r>
              <w:rPr>
                <w:rFonts w:hint="eastAsia"/>
              </w:rPr>
              <w:t>LCI</w:t>
            </w:r>
            <w:r>
              <w:rPr>
                <w:rFonts w:hint="eastAsia"/>
              </w:rPr>
              <w:t>数据仍然可以开发和提供，但其在决策支持中的使用必须从系统的角度进行。</w:t>
            </w:r>
          </w:p>
          <w:p w14:paraId="68390A82" w14:textId="77777777" w:rsidR="00D16BE9" w:rsidRDefault="00AC4FA2">
            <w:pPr>
              <w:pStyle w:val="0"/>
              <w:ind w:firstLineChars="200" w:firstLine="420"/>
            </w:pPr>
            <w:r>
              <w:rPr>
                <w:rFonts w:hint="eastAsia"/>
              </w:rPr>
              <w:t>这些例子再次表明，对分析产品</w:t>
            </w:r>
            <w:r>
              <w:rPr>
                <w:rFonts w:hint="eastAsia"/>
              </w:rPr>
              <w:t>/</w:t>
            </w:r>
            <w:r>
              <w:rPr>
                <w:rFonts w:hint="eastAsia"/>
              </w:rPr>
              <w:t>部分及相关系统有良好的技术理解是进行有效</w:t>
            </w:r>
            <w:r>
              <w:rPr>
                <w:rFonts w:hint="eastAsia"/>
              </w:rPr>
              <w:t>LCA</w:t>
            </w:r>
            <w:r>
              <w:rPr>
                <w:rFonts w:hint="eastAsia"/>
              </w:rPr>
              <w:t>的基本前提，尤其是对涉及部分系统关系的研究更是如此。</w:t>
            </w:r>
          </w:p>
          <w:p w14:paraId="6F5506A6" w14:textId="77777777" w:rsidR="00D16BE9" w:rsidRDefault="00AC4FA2">
            <w:pPr>
              <w:pStyle w:val="0"/>
              <w:ind w:firstLineChars="200" w:firstLine="420"/>
            </w:pPr>
            <w:r>
              <w:rPr>
                <w:rFonts w:hint="eastAsia"/>
              </w:rPr>
              <w:t>有关系统</w:t>
            </w:r>
            <w:r>
              <w:rPr>
                <w:rFonts w:hint="eastAsia"/>
              </w:rPr>
              <w:t>-</w:t>
            </w:r>
            <w:r>
              <w:rPr>
                <w:rFonts w:hint="eastAsia"/>
              </w:rPr>
              <w:t>系统关系的信息，请参见下一个框。</w:t>
            </w:r>
          </w:p>
        </w:tc>
      </w:tr>
    </w:tbl>
    <w:p w14:paraId="3DD71FA1" w14:textId="77777777" w:rsidR="00D16BE9" w:rsidRDefault="00D16BE9">
      <w:pPr>
        <w:pStyle w:val="0"/>
        <w:ind w:firstLineChars="200" w:firstLine="420"/>
      </w:pPr>
    </w:p>
    <w:p w14:paraId="00E540DA" w14:textId="77777777" w:rsidR="00D16BE9" w:rsidRDefault="00AC4FA2">
      <w:pPr>
        <w:pStyle w:val="0"/>
        <w:ind w:firstLineChars="200" w:firstLine="420"/>
        <w:jc w:val="center"/>
      </w:pPr>
      <w:r>
        <w:rPr>
          <w:noProof/>
        </w:rPr>
        <w:drawing>
          <wp:inline distT="0" distB="0" distL="0" distR="0" wp14:anchorId="0CB4F049" wp14:editId="1472D400">
            <wp:extent cx="5274310" cy="1155065"/>
            <wp:effectExtent l="0" t="0" r="2540" b="6985"/>
            <wp:docPr id="19038660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866063" name="图片 1"/>
                    <pic:cNvPicPr>
                      <a:picLocks noChangeAspect="1"/>
                    </pic:cNvPicPr>
                  </pic:nvPicPr>
                  <pic:blipFill>
                    <a:blip r:embed="rId48"/>
                    <a:stretch>
                      <a:fillRect/>
                    </a:stretch>
                  </pic:blipFill>
                  <pic:spPr>
                    <a:xfrm>
                      <a:off x="0" y="0"/>
                      <a:ext cx="5274310" cy="1155065"/>
                    </a:xfrm>
                    <a:prstGeom prst="rect">
                      <a:avLst/>
                    </a:prstGeom>
                  </pic:spPr>
                </pic:pic>
              </a:graphicData>
            </a:graphic>
          </wp:inline>
        </w:drawing>
      </w:r>
    </w:p>
    <w:p w14:paraId="75F5AB1B" w14:textId="77777777" w:rsidR="00D16BE9" w:rsidRDefault="00AC4FA2">
      <w:pPr>
        <w:pStyle w:val="0"/>
        <w:ind w:firstLineChars="200" w:firstLine="422"/>
        <w:rPr>
          <w:b/>
          <w:bCs/>
        </w:rPr>
      </w:pPr>
      <w:r>
        <w:rPr>
          <w:rFonts w:hint="eastAsia"/>
          <w:b/>
          <w:bCs/>
        </w:rPr>
        <w:lastRenderedPageBreak/>
        <w:t>图</w:t>
      </w:r>
      <w:r>
        <w:rPr>
          <w:rFonts w:hint="eastAsia"/>
          <w:b/>
          <w:bCs/>
        </w:rPr>
        <w:t xml:space="preserve">17 </w:t>
      </w:r>
      <w:r>
        <w:rPr>
          <w:rFonts w:hint="eastAsia"/>
          <w:b/>
          <w:bCs/>
        </w:rPr>
        <w:t>部分系统关系：汽车起动电池的比较研究或时间序列监测示例，不同的电池变体（灰色）需要不同的安装支架和其他零部件（蓝色），并且在使用阶段会导致不同的燃料消耗。如果它们在重量上有显著差异，这甚至会导致不同的发动机尺寸，以保持汽车（即系统）的性能不变，这也需要考虑。</w:t>
      </w:r>
    </w:p>
    <w:p w14:paraId="6CB228B0" w14:textId="77777777" w:rsidR="00D16BE9" w:rsidRDefault="00AC4FA2">
      <w:pPr>
        <w:pStyle w:val="0"/>
        <w:ind w:firstLineChars="200" w:firstLine="420"/>
      </w:pPr>
      <w:r>
        <w:rPr>
          <w:rFonts w:hint="eastAsia"/>
        </w:rPr>
        <w:t>一个明显类似于部分系统关系的情况是系统</w:t>
      </w:r>
      <w:r>
        <w:rPr>
          <w:rFonts w:hint="eastAsia"/>
        </w:rPr>
        <w:t>-</w:t>
      </w:r>
      <w:r>
        <w:rPr>
          <w:rFonts w:hint="eastAsia"/>
        </w:rPr>
        <w:t>系统关系；下方框解释了它们以及对识别过程和建模系统的影响。</w:t>
      </w:r>
    </w:p>
    <w:tbl>
      <w:tblPr>
        <w:tblStyle w:val="af6"/>
        <w:tblW w:w="0" w:type="auto"/>
        <w:shd w:val="clear" w:color="auto" w:fill="E5DFEC" w:themeFill="accent4" w:themeFillTint="33"/>
        <w:tblLook w:val="04A0" w:firstRow="1" w:lastRow="0" w:firstColumn="1" w:lastColumn="0" w:noHBand="0" w:noVBand="1"/>
      </w:tblPr>
      <w:tblGrid>
        <w:gridCol w:w="8260"/>
      </w:tblGrid>
      <w:tr w:rsidR="00D16BE9" w14:paraId="4E033C69" w14:textId="77777777">
        <w:tc>
          <w:tcPr>
            <w:tcW w:w="8260" w:type="dxa"/>
            <w:tcBorders>
              <w:top w:val="single" w:sz="18" w:space="0" w:color="8064A2" w:themeColor="accent4"/>
              <w:left w:val="single" w:sz="18" w:space="0" w:color="8064A2" w:themeColor="accent4"/>
              <w:bottom w:val="single" w:sz="18" w:space="0" w:color="8064A2" w:themeColor="accent4"/>
              <w:right w:val="single" w:sz="18" w:space="0" w:color="8064A2" w:themeColor="accent4"/>
            </w:tcBorders>
            <w:shd w:val="clear" w:color="auto" w:fill="E5DFEC" w:themeFill="accent4" w:themeFillTint="33"/>
          </w:tcPr>
          <w:p w14:paraId="09CFD350" w14:textId="77777777" w:rsidR="00D16BE9" w:rsidRDefault="00AC4FA2">
            <w:pPr>
              <w:pStyle w:val="0"/>
              <w:ind w:firstLineChars="200" w:firstLine="422"/>
              <w:jc w:val="center"/>
              <w:rPr>
                <w:b/>
                <w:bCs/>
              </w:rPr>
            </w:pPr>
            <w:r>
              <w:rPr>
                <w:rFonts w:hint="eastAsia"/>
                <w:b/>
                <w:bCs/>
              </w:rPr>
              <w:t>术语和概念：系统</w:t>
            </w:r>
            <w:r>
              <w:rPr>
                <w:rFonts w:hint="eastAsia"/>
                <w:b/>
                <w:bCs/>
              </w:rPr>
              <w:t>-</w:t>
            </w:r>
            <w:r>
              <w:rPr>
                <w:rFonts w:hint="eastAsia"/>
                <w:b/>
                <w:bCs/>
              </w:rPr>
              <w:t>系统关系</w:t>
            </w:r>
          </w:p>
          <w:p w14:paraId="04EA62C8" w14:textId="77777777" w:rsidR="00D16BE9" w:rsidRDefault="00AC4FA2">
            <w:pPr>
              <w:pStyle w:val="0"/>
              <w:ind w:firstLineChars="200" w:firstLine="420"/>
            </w:pPr>
            <w:r>
              <w:rPr>
                <w:rFonts w:hint="eastAsia"/>
              </w:rPr>
              <w:t>系统</w:t>
            </w:r>
            <w:r>
              <w:rPr>
                <w:rFonts w:hint="eastAsia"/>
              </w:rPr>
              <w:t>-</w:t>
            </w:r>
            <w:r>
              <w:rPr>
                <w:rFonts w:hint="eastAsia"/>
              </w:rPr>
              <w:t>系统关系指的是在一个或多个其他、通常是独立的系统（以下称为“背景系统”）中使用“分析系统”（例如产品）。即，分析系统不是背景系统的常规部分，也</w:t>
            </w:r>
            <w:proofErr w:type="gramStart"/>
            <w:r>
              <w:rPr>
                <w:rFonts w:hint="eastAsia"/>
              </w:rPr>
              <w:t>不贡献</w:t>
            </w:r>
            <w:proofErr w:type="gramEnd"/>
            <w:r>
              <w:rPr>
                <w:rFonts w:hint="eastAsia"/>
              </w:rPr>
              <w:t>于背景系统的功能，但具有其他主要的独特功能。然而，分析系统通过共同功能、产生的废物（例如废热）或特定排放</w:t>
            </w:r>
            <w:r>
              <w:rPr>
                <w:rStyle w:val="afb"/>
              </w:rPr>
              <w:footnoteReference w:id="111"/>
            </w:r>
            <w:r>
              <w:rPr>
                <w:rFonts w:hint="eastAsia"/>
              </w:rPr>
              <w:t>来影响背景系统。这可能会改变背景系统的性能和功能。因此，系统</w:t>
            </w:r>
            <w:r>
              <w:rPr>
                <w:rFonts w:hint="eastAsia"/>
              </w:rPr>
              <w:t>-</w:t>
            </w:r>
            <w:r>
              <w:rPr>
                <w:rFonts w:hint="eastAsia"/>
              </w:rPr>
              <w:t>系统关系在方法上可以视为过程或产品多功能性的特殊情况。在其他情况下，背景系统会在排放离开技术圈之前“处理”这些排放。例如，在办公建筑中使用的计算机或咖啡机作为分析系统，背景系统则为建筑提供热量（在寒冷季节）和废热（在温暖季节）。请注意，除了部分系统关系之外，这两个系统也可以完全独立地有效运作。分析系统和背景系统可以以两种不同的方式互动，这要求不同的建模方法：</w:t>
            </w:r>
          </w:p>
          <w:p w14:paraId="2EDC4768" w14:textId="77777777" w:rsidR="00D16BE9" w:rsidRDefault="00AC4FA2">
            <w:pPr>
              <w:pStyle w:val="0"/>
              <w:ind w:firstLineChars="200" w:firstLine="420"/>
            </w:pPr>
            <w:r>
              <w:rPr>
                <w:rFonts w:hint="eastAsia"/>
              </w:rPr>
              <w:t>在一种情况下，分析系统的一个或多个</w:t>
            </w:r>
            <w:proofErr w:type="gramStart"/>
            <w:r>
              <w:rPr>
                <w:rFonts w:hint="eastAsia"/>
              </w:rPr>
              <w:t>副功能</w:t>
            </w:r>
            <w:proofErr w:type="gramEnd"/>
            <w:r>
              <w:rPr>
                <w:rFonts w:hint="eastAsia"/>
              </w:rPr>
              <w:t>导致背景系统的操作发生变化（例如，对于上述示例，计算机产生的热量导致建筑物的取暖需求减少和</w:t>
            </w:r>
            <w:r>
              <w:rPr>
                <w:rFonts w:hint="eastAsia"/>
              </w:rPr>
              <w:t>/</w:t>
            </w:r>
            <w:r>
              <w:rPr>
                <w:rFonts w:hint="eastAsia"/>
              </w:rPr>
              <w:t>或制冷需求增加——即处理废热——这取决于季节和国家）。</w:t>
            </w:r>
          </w:p>
          <w:p w14:paraId="53AC35D3" w14:textId="77777777" w:rsidR="00D16BE9" w:rsidRDefault="00AC4FA2">
            <w:pPr>
              <w:pStyle w:val="0"/>
              <w:ind w:firstLineChars="200" w:firstLine="420"/>
            </w:pPr>
            <w:r>
              <w:rPr>
                <w:rFonts w:hint="eastAsia"/>
              </w:rPr>
              <w:t>这种情况在方法上与因果建模中的特定短期边际后果非常相似（见第</w:t>
            </w:r>
            <w:r>
              <w:rPr>
                <w:rFonts w:hint="eastAsia"/>
              </w:rPr>
              <w:t>7.2.4.4</w:t>
            </w:r>
            <w:r>
              <w:rPr>
                <w:rFonts w:hint="eastAsia"/>
              </w:rPr>
              <w:t>章），并按此建模；具体细节将在相关章节中说明。主要区别在于，这里的后果直接作用，而不是通过市场机制。</w:t>
            </w:r>
          </w:p>
          <w:p w14:paraId="1099BFB7" w14:textId="77777777" w:rsidR="00D16BE9" w:rsidRDefault="00AC4FA2">
            <w:pPr>
              <w:pStyle w:val="0"/>
              <w:ind w:firstLineChars="200" w:firstLine="420"/>
            </w:pPr>
            <w:r>
              <w:rPr>
                <w:rFonts w:hint="eastAsia"/>
              </w:rPr>
              <w:t>在归因建模中，副功能（例如寒冷季节的热量）需要进行分配，应用第</w:t>
            </w:r>
            <w:r>
              <w:rPr>
                <w:rFonts w:hint="eastAsia"/>
              </w:rPr>
              <w:t>7.9.3</w:t>
            </w:r>
            <w:r>
              <w:rPr>
                <w:rFonts w:hint="eastAsia"/>
              </w:rPr>
              <w:t>章的两步分配程序。对于温暖季节，当共同产生的热量实际上是废热，不能被视为需要分配的有价值副产品时，实际操作的废热处理过程“空调”需要在系统边界内建模</w:t>
            </w:r>
            <w:r>
              <w:rPr>
                <w:rStyle w:val="afb"/>
              </w:rPr>
              <w:footnoteReference w:id="112"/>
            </w:r>
            <w:r>
              <w:rPr>
                <w:rFonts w:hint="eastAsia"/>
              </w:rPr>
              <w:t>。</w:t>
            </w:r>
          </w:p>
          <w:p w14:paraId="755C7DB5" w14:textId="77777777" w:rsidR="00D16BE9" w:rsidRDefault="00AC4FA2">
            <w:pPr>
              <w:pStyle w:val="0"/>
              <w:ind w:firstLineChars="200" w:firstLine="420"/>
            </w:pPr>
            <w:r>
              <w:rPr>
                <w:rFonts w:hint="eastAsia"/>
              </w:rPr>
              <w:t>在另一种情况下，相同的</w:t>
            </w:r>
            <w:proofErr w:type="gramStart"/>
            <w:r>
              <w:rPr>
                <w:rFonts w:hint="eastAsia"/>
              </w:rPr>
              <w:t>副功能</w:t>
            </w:r>
            <w:proofErr w:type="gramEnd"/>
            <w:r>
              <w:rPr>
                <w:rFonts w:hint="eastAsia"/>
              </w:rPr>
              <w:t>可能不仅会改变背景系统的操作，还会改变背景系统本身，例如用于背景系统操作的已安装机器或其他货物。这种情况发生在分析系统的操作被考虑在背景系统的规划中时：例如，在规划办公建筑时，如果考虑到计算机的热量生产，建筑的取暖和</w:t>
            </w:r>
            <w:r>
              <w:rPr>
                <w:rFonts w:hint="eastAsia"/>
              </w:rPr>
              <w:t>/</w:t>
            </w:r>
            <w:r>
              <w:rPr>
                <w:rFonts w:hint="eastAsia"/>
              </w:rPr>
              <w:t>或制冷设备的安装容量可能会有所不同。</w:t>
            </w:r>
          </w:p>
          <w:p w14:paraId="784F8BBA" w14:textId="77777777" w:rsidR="00D16BE9" w:rsidRDefault="00AC4FA2">
            <w:pPr>
              <w:pStyle w:val="0"/>
              <w:ind w:firstLineChars="200" w:firstLine="420"/>
            </w:pPr>
            <w:r>
              <w:rPr>
                <w:rFonts w:hint="eastAsia"/>
              </w:rPr>
              <w:t>对于归因建模，这种情况在未来数据进行归因建模（例如，推断未来几年的会计数据）时是相关的，背景系统是否考虑分析系统的影响。请注意，这不是建模后果的方法论问题，而是预测系统规划的问题。</w:t>
            </w:r>
          </w:p>
          <w:p w14:paraId="1EB04BE5" w14:textId="77777777" w:rsidR="00D16BE9" w:rsidRDefault="00AC4FA2">
            <w:pPr>
              <w:pStyle w:val="0"/>
              <w:ind w:firstLineChars="200" w:firstLine="420"/>
            </w:pPr>
            <w:r>
              <w:rPr>
                <w:rFonts w:hint="eastAsia"/>
              </w:rPr>
              <w:lastRenderedPageBreak/>
              <w:t>对于因果建模，这在方法上等同于特定的长期边际，唯一不同的是，安装容量的变化不是由于市场中效应的规模，而是由于在规划背景系统时的特定且紧密的微观级别系统</w:t>
            </w:r>
            <w:r>
              <w:rPr>
                <w:rFonts w:hint="eastAsia"/>
              </w:rPr>
              <w:t>-</w:t>
            </w:r>
            <w:r>
              <w:rPr>
                <w:rFonts w:hint="eastAsia"/>
              </w:rPr>
              <w:t>系统关系。如果二级后果在背景系统规划中被明确考虑，这种方法是适用的。</w:t>
            </w:r>
          </w:p>
          <w:p w14:paraId="6C5C4444" w14:textId="77777777" w:rsidR="00D16BE9" w:rsidRDefault="00AC4FA2">
            <w:pPr>
              <w:pStyle w:val="0"/>
              <w:ind w:firstLineChars="200" w:firstLine="420"/>
            </w:pPr>
            <w:r>
              <w:rPr>
                <w:rFonts w:hint="eastAsia"/>
              </w:rPr>
              <w:t>这两种情况的适用取决于副功能、废物和排放在设计背景系统时是否已被考虑。</w:t>
            </w:r>
          </w:p>
          <w:p w14:paraId="2AB3C7C3" w14:textId="77777777" w:rsidR="00D16BE9" w:rsidRDefault="00AC4FA2">
            <w:pPr>
              <w:pStyle w:val="0"/>
              <w:ind w:firstLineChars="200" w:firstLine="420"/>
            </w:pPr>
            <w:r>
              <w:rPr>
                <w:rFonts w:hint="eastAsia"/>
              </w:rPr>
              <w:t>因此，系统</w:t>
            </w:r>
            <w:r>
              <w:rPr>
                <w:rFonts w:hint="eastAsia"/>
              </w:rPr>
              <w:t>-</w:t>
            </w:r>
            <w:r>
              <w:rPr>
                <w:rFonts w:hint="eastAsia"/>
              </w:rPr>
              <w:t>系统关系在解决过程和产品的多功能性方面发挥作用，并将在相应章节中再次讨论，提供具体规定。</w:t>
            </w:r>
          </w:p>
        </w:tc>
      </w:tr>
    </w:tbl>
    <w:p w14:paraId="6D31674D" w14:textId="77777777" w:rsidR="00D16BE9" w:rsidRDefault="00AC4FA2">
      <w:pPr>
        <w:pStyle w:val="0"/>
        <w:ind w:firstLineChars="200" w:firstLine="420"/>
        <w:jc w:val="center"/>
      </w:pPr>
      <w:r>
        <w:rPr>
          <w:noProof/>
        </w:rPr>
        <w:lastRenderedPageBreak/>
        <w:drawing>
          <wp:inline distT="0" distB="0" distL="0" distR="0" wp14:anchorId="143BAF50" wp14:editId="50C14317">
            <wp:extent cx="5274310" cy="2061210"/>
            <wp:effectExtent l="0" t="0" r="2540" b="0"/>
            <wp:docPr id="7177690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769009" name="图片 1"/>
                    <pic:cNvPicPr>
                      <a:picLocks noChangeAspect="1"/>
                    </pic:cNvPicPr>
                  </pic:nvPicPr>
                  <pic:blipFill>
                    <a:blip r:embed="rId49"/>
                    <a:stretch>
                      <a:fillRect/>
                    </a:stretch>
                  </pic:blipFill>
                  <pic:spPr>
                    <a:xfrm>
                      <a:off x="0" y="0"/>
                      <a:ext cx="5274310" cy="2061210"/>
                    </a:xfrm>
                    <a:prstGeom prst="rect">
                      <a:avLst/>
                    </a:prstGeom>
                  </pic:spPr>
                </pic:pic>
              </a:graphicData>
            </a:graphic>
          </wp:inline>
        </w:drawing>
      </w:r>
    </w:p>
    <w:p w14:paraId="1B54E90A" w14:textId="77777777" w:rsidR="00D16BE9" w:rsidRDefault="00AC4FA2">
      <w:pPr>
        <w:pStyle w:val="0"/>
        <w:ind w:firstLineChars="200" w:firstLine="422"/>
        <w:rPr>
          <w:b/>
          <w:bCs/>
        </w:rPr>
      </w:pPr>
      <w:r>
        <w:rPr>
          <w:rFonts w:hint="eastAsia"/>
          <w:b/>
          <w:bCs/>
        </w:rPr>
        <w:t>图</w:t>
      </w:r>
      <w:r>
        <w:rPr>
          <w:rFonts w:hint="eastAsia"/>
          <w:b/>
          <w:bCs/>
        </w:rPr>
        <w:t xml:space="preserve">18 </w:t>
      </w:r>
      <w:r>
        <w:rPr>
          <w:rFonts w:hint="eastAsia"/>
          <w:b/>
          <w:bCs/>
        </w:rPr>
        <w:t>系统</w:t>
      </w:r>
      <w:r>
        <w:rPr>
          <w:rFonts w:hint="eastAsia"/>
          <w:b/>
          <w:bCs/>
        </w:rPr>
        <w:t>-</w:t>
      </w:r>
      <w:r>
        <w:rPr>
          <w:rFonts w:hint="eastAsia"/>
          <w:b/>
          <w:bCs/>
        </w:rPr>
        <w:t>系统关系：以电力使用产品（例如计算机、咖啡机、冰箱等）作为分析系统，在一个背景系统（这里是一个私人住宅）中运行。由于其副产品“热量”，它在寒冷季节</w:t>
      </w:r>
      <w:r>
        <w:rPr>
          <w:rFonts w:hint="eastAsia"/>
          <w:b/>
          <w:bCs/>
        </w:rPr>
        <w:t>/</w:t>
      </w:r>
      <w:r>
        <w:rPr>
          <w:rFonts w:hint="eastAsia"/>
          <w:b/>
          <w:bCs/>
        </w:rPr>
        <w:t>高纬度地区降低了取暖需求。同时，这种“废热”在温暖季节</w:t>
      </w:r>
      <w:r>
        <w:rPr>
          <w:rFonts w:hint="eastAsia"/>
          <w:b/>
          <w:bCs/>
        </w:rPr>
        <w:t>/</w:t>
      </w:r>
      <w:r>
        <w:rPr>
          <w:rFonts w:hint="eastAsia"/>
          <w:b/>
          <w:bCs/>
        </w:rPr>
        <w:t>热带气候中增加了空调需求。</w:t>
      </w:r>
    </w:p>
    <w:p w14:paraId="237CE60C" w14:textId="77777777" w:rsidR="00D16BE9" w:rsidRDefault="00AC4FA2">
      <w:pPr>
        <w:pStyle w:val="0"/>
        <w:ind w:firstLineChars="200" w:firstLine="420"/>
      </w:pPr>
      <w:r>
        <w:rPr>
          <w:rFonts w:hint="eastAsia"/>
        </w:rPr>
        <w:t>涉及部分系统和系统</w:t>
      </w:r>
      <w:r>
        <w:rPr>
          <w:rFonts w:hint="eastAsia"/>
        </w:rPr>
        <w:t>-</w:t>
      </w:r>
      <w:r>
        <w:rPr>
          <w:rFonts w:hint="eastAsia"/>
        </w:rPr>
        <w:t>系统关系的规定在多个章节中进行了说明，这些章节提供了</w:t>
      </w:r>
      <w:r>
        <w:rPr>
          <w:rFonts w:hint="eastAsia"/>
        </w:rPr>
        <w:t>LCI</w:t>
      </w:r>
      <w:r>
        <w:rPr>
          <w:rFonts w:hint="eastAsia"/>
        </w:rPr>
        <w:t>建模规定，基于这里详细的概念。</w:t>
      </w:r>
    </w:p>
    <w:p w14:paraId="099223CB" w14:textId="77777777" w:rsidR="00D16BE9" w:rsidRDefault="00AC4FA2">
      <w:pPr>
        <w:pStyle w:val="affd"/>
        <w:spacing w:beforeLines="0" w:before="0" w:afterLines="0" w:after="0"/>
        <w:ind w:firstLineChars="200" w:firstLine="482"/>
        <w:rPr>
          <w:sz w:val="24"/>
          <w:szCs w:val="40"/>
        </w:rPr>
      </w:pPr>
      <w:bookmarkStart w:id="99" w:name="_Toc175603999"/>
      <w:r>
        <w:rPr>
          <w:rFonts w:hint="eastAsia"/>
          <w:sz w:val="24"/>
          <w:szCs w:val="40"/>
        </w:rPr>
        <w:t xml:space="preserve">7.2.3 </w:t>
      </w:r>
      <w:r>
        <w:rPr>
          <w:rFonts w:hint="eastAsia"/>
          <w:sz w:val="24"/>
          <w:szCs w:val="40"/>
        </w:rPr>
        <w:t>归因建模中的过程识别</w:t>
      </w:r>
      <w:bookmarkEnd w:id="99"/>
    </w:p>
    <w:p w14:paraId="4673D685" w14:textId="77777777" w:rsidR="00D16BE9" w:rsidRDefault="00AC4FA2">
      <w:pPr>
        <w:pStyle w:val="0"/>
        <w:ind w:firstLineChars="200" w:firstLine="420"/>
        <w:rPr>
          <w:color w:val="4F81BD" w:themeColor="accent1"/>
        </w:rPr>
      </w:pPr>
      <w:r>
        <w:rPr>
          <w:rFonts w:hint="eastAsia"/>
          <w:color w:val="4F81BD" w:themeColor="accent1"/>
        </w:rPr>
        <w:t>（参见</w:t>
      </w:r>
      <w:r>
        <w:rPr>
          <w:rFonts w:hint="eastAsia"/>
          <w:color w:val="4F81BD" w:themeColor="accent1"/>
        </w:rPr>
        <w:t xml:space="preserve"> ISO 14044:2006 </w:t>
      </w:r>
      <w:r>
        <w:rPr>
          <w:rFonts w:hint="eastAsia"/>
          <w:color w:val="4F81BD" w:themeColor="accent1"/>
        </w:rPr>
        <w:t>第</w:t>
      </w:r>
      <w:r>
        <w:rPr>
          <w:rFonts w:hint="eastAsia"/>
          <w:color w:val="4F81BD" w:themeColor="accent1"/>
        </w:rPr>
        <w:t xml:space="preserve"> 4.2.3.3.2 </w:t>
      </w:r>
      <w:r>
        <w:rPr>
          <w:rFonts w:hint="eastAsia"/>
          <w:color w:val="4F81BD" w:themeColor="accent1"/>
        </w:rPr>
        <w:t>和</w:t>
      </w:r>
      <w:r>
        <w:rPr>
          <w:rFonts w:hint="eastAsia"/>
          <w:color w:val="4F81BD" w:themeColor="accent1"/>
        </w:rPr>
        <w:t xml:space="preserve"> 4.3.2.1 </w:t>
      </w:r>
      <w:r>
        <w:rPr>
          <w:rFonts w:hint="eastAsia"/>
          <w:color w:val="4F81BD" w:themeColor="accent1"/>
        </w:rPr>
        <w:t>章）</w:t>
      </w:r>
    </w:p>
    <w:p w14:paraId="64F999DC" w14:textId="77777777" w:rsidR="00D16BE9" w:rsidRDefault="00AC4FA2">
      <w:pPr>
        <w:pStyle w:val="afff"/>
        <w:spacing w:before="0" w:after="0"/>
        <w:ind w:firstLineChars="200" w:firstLine="422"/>
      </w:pPr>
      <w:r>
        <w:rPr>
          <w:rFonts w:hint="eastAsia"/>
        </w:rPr>
        <w:t xml:space="preserve">7.2.3.1 </w:t>
      </w:r>
      <w:r>
        <w:rPr>
          <w:rFonts w:hint="eastAsia"/>
        </w:rPr>
        <w:t>介绍和概述</w:t>
      </w:r>
    </w:p>
    <w:p w14:paraId="56907C30" w14:textId="77777777" w:rsidR="00D16BE9" w:rsidRDefault="00AC4FA2">
      <w:pPr>
        <w:pStyle w:val="0"/>
        <w:ind w:firstLineChars="200" w:firstLine="420"/>
        <w:rPr>
          <w:color w:val="4F81BD" w:themeColor="accent1"/>
        </w:rPr>
      </w:pPr>
      <w:r>
        <w:rPr>
          <w:rFonts w:hint="eastAsia"/>
          <w:color w:val="4F81BD" w:themeColor="accent1"/>
        </w:rPr>
        <w:t>（参见</w:t>
      </w:r>
      <w:r>
        <w:rPr>
          <w:rFonts w:hint="eastAsia"/>
          <w:color w:val="4F81BD" w:themeColor="accent1"/>
        </w:rPr>
        <w:t xml:space="preserve"> ISO 14044:2006 </w:t>
      </w:r>
      <w:r>
        <w:rPr>
          <w:rFonts w:hint="eastAsia"/>
          <w:color w:val="4F81BD" w:themeColor="accent1"/>
        </w:rPr>
        <w:t>第</w:t>
      </w:r>
      <w:r>
        <w:rPr>
          <w:rFonts w:hint="eastAsia"/>
          <w:color w:val="4F81BD" w:themeColor="accent1"/>
        </w:rPr>
        <w:t xml:space="preserve"> 4.2.3.3.2 </w:t>
      </w:r>
      <w:r>
        <w:rPr>
          <w:rFonts w:hint="eastAsia"/>
          <w:color w:val="4F81BD" w:themeColor="accent1"/>
        </w:rPr>
        <w:t>和</w:t>
      </w:r>
      <w:r>
        <w:rPr>
          <w:rFonts w:hint="eastAsia"/>
          <w:color w:val="4F81BD" w:themeColor="accent1"/>
        </w:rPr>
        <w:t xml:space="preserve"> 4.3.2.1 </w:t>
      </w:r>
      <w:r>
        <w:rPr>
          <w:rFonts w:hint="eastAsia"/>
          <w:color w:val="4F81BD" w:themeColor="accent1"/>
        </w:rPr>
        <w:t>章）</w:t>
      </w:r>
    </w:p>
    <w:p w14:paraId="7FF93385" w14:textId="77777777" w:rsidR="00D16BE9" w:rsidRDefault="00AC4FA2">
      <w:pPr>
        <w:pStyle w:val="0"/>
        <w:ind w:firstLineChars="200" w:firstLine="420"/>
      </w:pPr>
      <w:r>
        <w:rPr>
          <w:rFonts w:hint="eastAsia"/>
        </w:rPr>
        <w:t>归因建模描述了系统的可观察</w:t>
      </w:r>
      <w:r>
        <w:rPr>
          <w:rFonts w:hint="eastAsia"/>
        </w:rPr>
        <w:t>/</w:t>
      </w:r>
      <w:r>
        <w:rPr>
          <w:rFonts w:hint="eastAsia"/>
        </w:rPr>
        <w:t>可测量的状态，沿着物质、能源和服务的流动（即现有的</w:t>
      </w:r>
      <w:r>
        <w:rPr>
          <w:rStyle w:val="afb"/>
        </w:rPr>
        <w:footnoteReference w:id="113"/>
      </w:r>
      <w:r>
        <w:rPr>
          <w:rFonts w:hint="eastAsia"/>
        </w:rPr>
        <w:t>供应链）将单个过程联系起来（见图</w:t>
      </w:r>
      <w:r>
        <w:rPr>
          <w:rFonts w:hint="eastAsia"/>
        </w:rPr>
        <w:t>19</w:t>
      </w:r>
      <w:r>
        <w:rPr>
          <w:rFonts w:hint="eastAsia"/>
        </w:rPr>
        <w:t>，并再次参见第</w:t>
      </w:r>
      <w:r>
        <w:rPr>
          <w:rFonts w:hint="eastAsia"/>
        </w:rPr>
        <w:t>6.5.2</w:t>
      </w:r>
      <w:r>
        <w:rPr>
          <w:rFonts w:hint="eastAsia"/>
        </w:rPr>
        <w:t>章中的框）。</w:t>
      </w:r>
    </w:p>
    <w:p w14:paraId="163A7FB6" w14:textId="77777777" w:rsidR="00D16BE9" w:rsidRDefault="00AC4FA2">
      <w:pPr>
        <w:pStyle w:val="0"/>
        <w:ind w:firstLineChars="200" w:firstLine="420"/>
      </w:pPr>
      <w:r>
        <w:rPr>
          <w:noProof/>
        </w:rPr>
        <w:drawing>
          <wp:inline distT="0" distB="0" distL="0" distR="0" wp14:anchorId="21379795" wp14:editId="6CBEFAE1">
            <wp:extent cx="5274310" cy="1566545"/>
            <wp:effectExtent l="0" t="0" r="2540" b="0"/>
            <wp:docPr id="11669747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974704" name="图片 1"/>
                    <pic:cNvPicPr>
                      <a:picLocks noChangeAspect="1"/>
                    </pic:cNvPicPr>
                  </pic:nvPicPr>
                  <pic:blipFill>
                    <a:blip r:embed="rId50"/>
                    <a:stretch>
                      <a:fillRect/>
                    </a:stretch>
                  </pic:blipFill>
                  <pic:spPr>
                    <a:xfrm>
                      <a:off x="0" y="0"/>
                      <a:ext cx="5274310" cy="1566545"/>
                    </a:xfrm>
                    <a:prstGeom prst="rect">
                      <a:avLst/>
                    </a:prstGeom>
                  </pic:spPr>
                </pic:pic>
              </a:graphicData>
            </a:graphic>
          </wp:inline>
        </w:drawing>
      </w:r>
    </w:p>
    <w:p w14:paraId="5D422F79" w14:textId="77777777" w:rsidR="00D16BE9" w:rsidRDefault="00AC4FA2">
      <w:pPr>
        <w:pStyle w:val="0"/>
        <w:ind w:firstLineChars="200" w:firstLine="422"/>
        <w:rPr>
          <w:b/>
          <w:bCs/>
        </w:rPr>
      </w:pPr>
      <w:r>
        <w:rPr>
          <w:rFonts w:hint="eastAsia"/>
          <w:b/>
          <w:bCs/>
        </w:rPr>
        <w:lastRenderedPageBreak/>
        <w:t>图</w:t>
      </w:r>
      <w:r>
        <w:rPr>
          <w:rFonts w:hint="eastAsia"/>
          <w:b/>
          <w:bCs/>
        </w:rPr>
        <w:t xml:space="preserve">19 </w:t>
      </w:r>
      <w:r>
        <w:rPr>
          <w:rFonts w:hint="eastAsia"/>
          <w:b/>
          <w:bCs/>
        </w:rPr>
        <w:t>产品的供应链生命周期模型示意图。该系统模型描绘了实际的生产供应链、产品使用和废物管理链。图中未显示的是生产废料、回收的废物管理过程，以及运输和其他服务过程，这些过程在实际供应链中被相同地包括在内。</w:t>
      </w:r>
    </w:p>
    <w:p w14:paraId="4F24244D" w14:textId="77777777" w:rsidR="00D16BE9" w:rsidRDefault="00AC4FA2">
      <w:pPr>
        <w:pStyle w:val="0"/>
        <w:ind w:firstLineChars="200" w:firstLine="420"/>
      </w:pPr>
      <w:r>
        <w:rPr>
          <w:rFonts w:hint="eastAsia"/>
        </w:rPr>
        <w:t>这个“归因”步骤至关重要，但在</w:t>
      </w:r>
      <w:r>
        <w:rPr>
          <w:rFonts w:hint="eastAsia"/>
        </w:rPr>
        <w:t>ISO</w:t>
      </w:r>
      <w:r>
        <w:rPr>
          <w:rFonts w:hint="eastAsia"/>
        </w:rPr>
        <w:t>中只隐含地提到。实践中因此发展出了不同的方法，导致系统边界、模型和最终结果的不一致。</w:t>
      </w:r>
    </w:p>
    <w:p w14:paraId="389174AA" w14:textId="77777777" w:rsidR="00D16BE9" w:rsidRDefault="00AC4FA2">
      <w:pPr>
        <w:pStyle w:val="0"/>
        <w:ind w:firstLineChars="200" w:firstLine="420"/>
      </w:pPr>
      <w:r>
        <w:rPr>
          <w:rFonts w:hint="eastAsia"/>
        </w:rPr>
        <w:t>以下子章节提供了在归因建模下识别应归属到分析系统中的过程的逐步指导。</w:t>
      </w:r>
    </w:p>
    <w:p w14:paraId="3F357DAB" w14:textId="77777777" w:rsidR="00D16BE9" w:rsidRDefault="00AC4FA2">
      <w:pPr>
        <w:pStyle w:val="0"/>
        <w:ind w:firstLineChars="200" w:firstLine="420"/>
      </w:pPr>
      <w:r>
        <w:rPr>
          <w:rFonts w:hint="eastAsia"/>
        </w:rPr>
        <w:t>是否应收集特定数据或获取平均或通用数据集，以及是否使用单元过程数据还是</w:t>
      </w:r>
      <w:r>
        <w:rPr>
          <w:rFonts w:hint="eastAsia"/>
        </w:rPr>
        <w:t>LCI</w:t>
      </w:r>
      <w:r>
        <w:rPr>
          <w:rFonts w:hint="eastAsia"/>
        </w:rPr>
        <w:t>结果将在第</w:t>
      </w:r>
      <w:r>
        <w:rPr>
          <w:rFonts w:hint="eastAsia"/>
        </w:rPr>
        <w:t>7.3</w:t>
      </w:r>
      <w:r>
        <w:rPr>
          <w:rFonts w:hint="eastAsia"/>
        </w:rPr>
        <w:t>章中讨论。</w:t>
      </w:r>
    </w:p>
    <w:p w14:paraId="0222CFC8" w14:textId="77777777" w:rsidR="00D16BE9" w:rsidRDefault="00AC4FA2">
      <w:pPr>
        <w:pStyle w:val="afff"/>
        <w:spacing w:before="0" w:after="0"/>
        <w:ind w:firstLineChars="200" w:firstLine="422"/>
      </w:pPr>
      <w:r>
        <w:rPr>
          <w:rFonts w:hint="eastAsia"/>
        </w:rPr>
        <w:t xml:space="preserve">7.2.3.2 </w:t>
      </w:r>
      <w:r>
        <w:rPr>
          <w:rFonts w:hint="eastAsia"/>
        </w:rPr>
        <w:t>需要归属到分析系统中的过程</w:t>
      </w:r>
    </w:p>
    <w:p w14:paraId="0C89EA26" w14:textId="77777777" w:rsidR="00D16BE9" w:rsidRDefault="00AC4FA2">
      <w:pPr>
        <w:pStyle w:val="0"/>
        <w:ind w:firstLineChars="200" w:firstLine="420"/>
        <w:rPr>
          <w:color w:val="4F81BD" w:themeColor="accent1"/>
        </w:rPr>
      </w:pPr>
      <w:r>
        <w:rPr>
          <w:rFonts w:hint="eastAsia"/>
          <w:color w:val="4F81BD" w:themeColor="accent1"/>
        </w:rPr>
        <w:t>（参考</w:t>
      </w:r>
      <w:r>
        <w:rPr>
          <w:rFonts w:hint="eastAsia"/>
          <w:color w:val="4F81BD" w:themeColor="accent1"/>
        </w:rPr>
        <w:t>ISO 14044:2006</w:t>
      </w:r>
      <w:r>
        <w:rPr>
          <w:rFonts w:hint="eastAsia"/>
          <w:color w:val="4F81BD" w:themeColor="accent1"/>
        </w:rPr>
        <w:t>章节</w:t>
      </w:r>
      <w:r>
        <w:rPr>
          <w:rFonts w:hint="eastAsia"/>
          <w:color w:val="4F81BD" w:themeColor="accent1"/>
        </w:rPr>
        <w:t>4.2.3.3.2</w:t>
      </w:r>
      <w:r>
        <w:rPr>
          <w:rFonts w:hint="eastAsia"/>
          <w:color w:val="4F81BD" w:themeColor="accent1"/>
        </w:rPr>
        <w:t>和</w:t>
      </w:r>
      <w:r>
        <w:rPr>
          <w:rFonts w:hint="eastAsia"/>
          <w:color w:val="4F81BD" w:themeColor="accent1"/>
        </w:rPr>
        <w:t>4.3.2.1</w:t>
      </w:r>
      <w:r>
        <w:rPr>
          <w:rFonts w:hint="eastAsia"/>
          <w:color w:val="4F81BD" w:themeColor="accent1"/>
        </w:rPr>
        <w:t>）</w:t>
      </w:r>
    </w:p>
    <w:p w14:paraId="21E87A04" w14:textId="77777777" w:rsidR="00D16BE9" w:rsidRDefault="00AC4FA2">
      <w:pPr>
        <w:pStyle w:val="0"/>
        <w:ind w:firstLineChars="200" w:firstLine="422"/>
        <w:rPr>
          <w:b/>
          <w:bCs/>
        </w:rPr>
      </w:pPr>
      <w:r>
        <w:rPr>
          <w:rFonts w:hint="eastAsia"/>
          <w:b/>
          <w:bCs/>
        </w:rPr>
        <w:t>引言和概述</w:t>
      </w:r>
    </w:p>
    <w:p w14:paraId="6E9DBD7D" w14:textId="77777777" w:rsidR="00D16BE9" w:rsidRDefault="00AC4FA2">
      <w:pPr>
        <w:pStyle w:val="0"/>
        <w:ind w:firstLineChars="200" w:firstLine="420"/>
      </w:pPr>
      <w:r>
        <w:rPr>
          <w:rFonts w:hint="eastAsia"/>
        </w:rPr>
        <w:t>以下文本指导如何可重复地识别应包含在系统边界中的过程。</w:t>
      </w:r>
    </w:p>
    <w:p w14:paraId="347B5165" w14:textId="77777777" w:rsidR="00D16BE9" w:rsidRDefault="00AC4FA2">
      <w:pPr>
        <w:pStyle w:val="0"/>
        <w:ind w:firstLineChars="200" w:firstLine="420"/>
      </w:pPr>
      <w:r>
        <w:rPr>
          <w:rFonts w:hint="eastAsia"/>
        </w:rPr>
        <w:t>作为起点，记住归属模型旨在描绘分析系统的过程和生命周期阶段的现实（根据分析系统的需要），类似于供应链、使用阶段和生命周期结束：因此，任何物理处理分析产品（系统）和生产该产品所使用的物品和服务的过程，或造成生产、使用或废物处理成本的过程，都可能是系统边界的一部分。</w:t>
      </w:r>
    </w:p>
    <w:p w14:paraId="79EE5DFD" w14:textId="77777777" w:rsidR="00D16BE9" w:rsidRDefault="00AC4FA2">
      <w:pPr>
        <w:pStyle w:val="0"/>
        <w:ind w:firstLineChars="200" w:firstLine="420"/>
      </w:pPr>
      <w:r>
        <w:rPr>
          <w:rFonts w:hint="eastAsia"/>
        </w:rPr>
        <w:t>对于商品生产和服务提供以及废物和生命周期结束处理，需归属的过程的识别相对直接。然而，对于最终消费者的使用阶段，则需使用额外的标准。然而，在实践中，这种直观性似乎并不总能导致所需过程的适当识别。因此，需要指导。</w:t>
      </w:r>
    </w:p>
    <w:p w14:paraId="4898ABFE" w14:textId="77777777" w:rsidR="00D16BE9" w:rsidRDefault="00AC4FA2">
      <w:pPr>
        <w:pStyle w:val="0"/>
        <w:ind w:firstLineChars="200" w:firstLine="420"/>
      </w:pPr>
      <w:r>
        <w:rPr>
          <w:rFonts w:hint="eastAsia"/>
        </w:rPr>
        <w:t>概念上，这种指导从系统的功能单元或参考流（即从前景系统的中央过程开始）出发，系统地检查前景系统中需要包含的过程。然后遵循描述性的“供应链</w:t>
      </w:r>
      <w:r>
        <w:rPr>
          <w:rFonts w:hint="eastAsia"/>
        </w:rPr>
        <w:t xml:space="preserve"> - </w:t>
      </w:r>
      <w:r>
        <w:rPr>
          <w:rFonts w:hint="eastAsia"/>
        </w:rPr>
        <w:t>使用</w:t>
      </w:r>
      <w:r>
        <w:rPr>
          <w:rFonts w:hint="eastAsia"/>
        </w:rPr>
        <w:t xml:space="preserve"> - </w:t>
      </w:r>
      <w:r>
        <w:rPr>
          <w:rFonts w:hint="eastAsia"/>
        </w:rPr>
        <w:t>生命周期结束”逻辑，识别所有那些跨越背景系统边界的产品和废物流（或其功能单元）。通过这种方式可以归属并定量相关的所有过程都需要被识别和量化。前景系统过程的技术过程流图，无论是最初可用的还是在后续过程中开发或扩展的，都有助于库存数据收集、临时质量控制和（如有必要）第三方审查。</w:t>
      </w:r>
    </w:p>
    <w:p w14:paraId="240B1D7F" w14:textId="77777777" w:rsidR="00D16BE9" w:rsidRDefault="00AC4FA2">
      <w:pPr>
        <w:pStyle w:val="0"/>
        <w:ind w:firstLineChars="200" w:firstLine="420"/>
      </w:pPr>
      <w:r>
        <w:rPr>
          <w:rFonts w:hint="eastAsia"/>
        </w:rPr>
        <w:t>在工作过程中，建议将前景系统的识别过程及其与背景系统的联系记录在每个分析系统的流程图类型图示中。这个流程图可以从定义系统边界时制作的</w:t>
      </w:r>
      <w:proofErr w:type="gramStart"/>
      <w:r>
        <w:rPr>
          <w:rFonts w:hint="eastAsia"/>
        </w:rPr>
        <w:t>初始图</w:t>
      </w:r>
      <w:proofErr w:type="gramEnd"/>
      <w:r>
        <w:rPr>
          <w:rFonts w:hint="eastAsia"/>
        </w:rPr>
        <w:t>开始开发，并可以作为后续数据收集规划的起点。最终版本的流程图也可以添加到最终数据集或报告的文档中。</w:t>
      </w:r>
    </w:p>
    <w:p w14:paraId="59774C07" w14:textId="77777777" w:rsidR="00D16BE9" w:rsidRDefault="00AC4FA2">
      <w:pPr>
        <w:pStyle w:val="0"/>
        <w:ind w:firstLineChars="200" w:firstLine="420"/>
      </w:pPr>
      <w:r>
        <w:rPr>
          <w:rFonts w:hint="eastAsia"/>
        </w:rPr>
        <w:t>还需注意，实践中不需要识别分析过程的进一步间接层级，如果</w:t>
      </w:r>
    </w:p>
    <w:p w14:paraId="50AC9FE7" w14:textId="77777777" w:rsidR="00D16BE9" w:rsidRDefault="00AC4FA2">
      <w:pPr>
        <w:pStyle w:val="0"/>
        <w:numPr>
          <w:ilvl w:val="0"/>
          <w:numId w:val="52"/>
        </w:numPr>
        <w:ind w:left="0" w:firstLineChars="200" w:firstLine="420"/>
      </w:pPr>
      <w:r>
        <w:rPr>
          <w:rFonts w:hint="eastAsia"/>
        </w:rPr>
        <w:t>如果所识别并需纳入的过程属于背景系统，并且</w:t>
      </w:r>
    </w:p>
    <w:p w14:paraId="097F4853" w14:textId="77777777" w:rsidR="00D16BE9" w:rsidRDefault="00AC4FA2">
      <w:pPr>
        <w:pStyle w:val="0"/>
        <w:numPr>
          <w:ilvl w:val="0"/>
          <w:numId w:val="52"/>
        </w:numPr>
        <w:ind w:left="0" w:firstLineChars="200" w:firstLine="420"/>
      </w:pPr>
      <w:r>
        <w:rPr>
          <w:rFonts w:hint="eastAsia"/>
        </w:rPr>
        <w:t>对于该过程及其进一步（上游或下游）生命周期的</w:t>
      </w:r>
      <w:r>
        <w:rPr>
          <w:rFonts w:hint="eastAsia"/>
        </w:rPr>
        <w:t>LCI</w:t>
      </w:r>
      <w:r>
        <w:rPr>
          <w:rFonts w:hint="eastAsia"/>
        </w:rPr>
        <w:t>数据集的质量足够好，且可以从以前的研究中获得或从第三方数据提供者处获得，则无需识别进一步的间接层级。</w:t>
      </w:r>
    </w:p>
    <w:p w14:paraId="73063EBD" w14:textId="77777777" w:rsidR="00D16BE9" w:rsidRDefault="00AC4FA2">
      <w:pPr>
        <w:pStyle w:val="0"/>
        <w:ind w:firstLineChars="200" w:firstLine="422"/>
        <w:rPr>
          <w:b/>
          <w:bCs/>
        </w:rPr>
      </w:pPr>
      <w:r>
        <w:rPr>
          <w:rFonts w:hint="eastAsia"/>
          <w:b/>
          <w:bCs/>
        </w:rPr>
        <w:t>识别过程</w:t>
      </w:r>
    </w:p>
    <w:p w14:paraId="51A1C767" w14:textId="77777777" w:rsidR="00D16BE9" w:rsidRDefault="00AC4FA2">
      <w:pPr>
        <w:pStyle w:val="0"/>
        <w:ind w:firstLineChars="200" w:firstLine="420"/>
      </w:pPr>
      <w:r>
        <w:rPr>
          <w:rFonts w:hint="eastAsia"/>
        </w:rPr>
        <w:lastRenderedPageBreak/>
        <w:t>从功能</w:t>
      </w:r>
      <w:r>
        <w:rPr>
          <w:rFonts w:hint="eastAsia"/>
        </w:rPr>
        <w:t>/</w:t>
      </w:r>
      <w:r>
        <w:rPr>
          <w:rFonts w:hint="eastAsia"/>
        </w:rPr>
        <w:t>技术角度来看，以下几个层次的过程原则上</w:t>
      </w:r>
      <w:r>
        <w:rPr>
          <w:rStyle w:val="afb"/>
        </w:rPr>
        <w:footnoteReference w:id="114"/>
      </w:r>
      <w:r>
        <w:rPr>
          <w:rFonts w:hint="eastAsia"/>
        </w:rPr>
        <w:t>应归属于分析过程或系统，从系统的功能单位或参考流，即其中央过程（第</w:t>
      </w:r>
      <w:r>
        <w:rPr>
          <w:rFonts w:hint="eastAsia"/>
        </w:rPr>
        <w:t>0</w:t>
      </w:r>
      <w:r>
        <w:rPr>
          <w:rFonts w:hint="eastAsia"/>
        </w:rPr>
        <w:t>层），开始。请注意，以下步骤并不是严格和确切的完整要求，而是帮助结构化识别所需数据的过程（参见图</w:t>
      </w:r>
      <w:r>
        <w:rPr>
          <w:rFonts w:hint="eastAsia"/>
        </w:rPr>
        <w:t>20</w:t>
      </w:r>
      <w:r>
        <w:rPr>
          <w:rFonts w:hint="eastAsia"/>
        </w:rPr>
        <w:t>）：</w:t>
      </w:r>
    </w:p>
    <w:p w14:paraId="466BA63D" w14:textId="77777777" w:rsidR="00D16BE9" w:rsidRDefault="00AC4FA2">
      <w:pPr>
        <w:pStyle w:val="0"/>
        <w:ind w:firstLineChars="200" w:firstLine="422"/>
        <w:rPr>
          <w:b/>
          <w:bCs/>
        </w:rPr>
      </w:pPr>
      <w:r>
        <w:rPr>
          <w:rFonts w:hint="eastAsia"/>
          <w:b/>
          <w:bCs/>
        </w:rPr>
        <w:t>第</w:t>
      </w:r>
      <w:r>
        <w:rPr>
          <w:rFonts w:hint="eastAsia"/>
          <w:b/>
          <w:bCs/>
        </w:rPr>
        <w:t>0</w:t>
      </w:r>
      <w:r>
        <w:rPr>
          <w:rFonts w:hint="eastAsia"/>
          <w:b/>
          <w:bCs/>
        </w:rPr>
        <w:t>层</w:t>
      </w:r>
      <w:r>
        <w:rPr>
          <w:rFonts w:hint="eastAsia"/>
          <w:b/>
          <w:bCs/>
        </w:rPr>
        <w:t xml:space="preserve"> - </w:t>
      </w:r>
      <w:r>
        <w:rPr>
          <w:rFonts w:hint="eastAsia"/>
          <w:b/>
          <w:bCs/>
        </w:rPr>
        <w:t>中央过程或分析系统</w:t>
      </w:r>
    </w:p>
    <w:p w14:paraId="2AD55A9D" w14:textId="77777777" w:rsidR="00D16BE9" w:rsidRDefault="00AC4FA2">
      <w:pPr>
        <w:pStyle w:val="0"/>
        <w:numPr>
          <w:ilvl w:val="0"/>
          <w:numId w:val="53"/>
        </w:numPr>
        <w:ind w:left="0" w:firstLineChars="200" w:firstLine="420"/>
      </w:pPr>
      <w:r>
        <w:rPr>
          <w:rFonts w:hint="eastAsia"/>
        </w:rPr>
        <w:t>第</w:t>
      </w:r>
      <w:r>
        <w:rPr>
          <w:rFonts w:hint="eastAsia"/>
        </w:rPr>
        <w:t>0</w:t>
      </w:r>
      <w:r>
        <w:rPr>
          <w:rFonts w:hint="eastAsia"/>
        </w:rPr>
        <w:t>层</w:t>
      </w:r>
      <w:r>
        <w:rPr>
          <w:rStyle w:val="afb"/>
        </w:rPr>
        <w:footnoteReference w:id="115"/>
      </w:r>
      <w:r>
        <w:rPr>
          <w:rFonts w:hint="eastAsia"/>
        </w:rPr>
        <w:t>是前景系统中的那个过程，它直接提供分析功能单位或参考</w:t>
      </w:r>
      <w:proofErr w:type="gramStart"/>
      <w:r>
        <w:rPr>
          <w:rFonts w:hint="eastAsia"/>
        </w:rPr>
        <w:t>流作为</w:t>
      </w:r>
      <w:proofErr w:type="gramEnd"/>
      <w:r>
        <w:rPr>
          <w:rFonts w:hint="eastAsia"/>
        </w:rPr>
        <w:t>其功能。例如：“注塑机</w:t>
      </w:r>
      <w:r>
        <w:rPr>
          <w:rStyle w:val="afb"/>
        </w:rPr>
        <w:footnoteReference w:id="116"/>
      </w:r>
      <w:r>
        <w:rPr>
          <w:rFonts w:hint="eastAsia"/>
        </w:rPr>
        <w:t>”生产塑料部件作为产品，“卡车”提供运输服务作为其功能，“田地”种植小麦和秸秆作为产品，“灯泡”提供照明服务，“废物焚烧炉”处理废物作为服务，“吸尘器”用于在私人住宅中提供地毯清洁服务等。注意，这些过程中的一些是商品，而另一些是服务或产品</w:t>
      </w:r>
      <w:r>
        <w:rPr>
          <w:rFonts w:hint="eastAsia"/>
        </w:rPr>
        <w:t>-</w:t>
      </w:r>
      <w:r>
        <w:rPr>
          <w:rFonts w:hint="eastAsia"/>
        </w:rPr>
        <w:t>服务系统。一些过程可能被物理感知为人</w:t>
      </w:r>
      <w:r>
        <w:rPr>
          <w:rStyle w:val="afb"/>
        </w:rPr>
        <w:footnoteReference w:id="117"/>
      </w:r>
      <w:r>
        <w:rPr>
          <w:rFonts w:hint="eastAsia"/>
        </w:rPr>
        <w:t>（例如，“画家”</w:t>
      </w:r>
      <w:r>
        <w:rPr>
          <w:rStyle w:val="afb"/>
        </w:rPr>
        <w:footnoteReference w:id="118"/>
      </w:r>
      <w:r>
        <w:rPr>
          <w:rFonts w:hint="eastAsia"/>
        </w:rPr>
        <w:t>涂刷外墙）。此层级也包括产品的使用阶段。对于结合一个或多个过程属性的通用过程也</w:t>
      </w:r>
      <w:proofErr w:type="gramStart"/>
      <w:r>
        <w:rPr>
          <w:rFonts w:hint="eastAsia"/>
        </w:rPr>
        <w:t>适用相同</w:t>
      </w:r>
      <w:proofErr w:type="gramEnd"/>
      <w:r>
        <w:rPr>
          <w:rFonts w:hint="eastAsia"/>
        </w:rPr>
        <w:t>的规则。同样，对于更广泛的系统（例如，一个事件、整个国家的个人出行、或一个国家的总政</w:t>
      </w:r>
      <w:proofErr w:type="gramStart"/>
      <w:r>
        <w:rPr>
          <w:rFonts w:hint="eastAsia"/>
        </w:rPr>
        <w:t>府消费</w:t>
      </w:r>
      <w:proofErr w:type="gramEnd"/>
      <w:r>
        <w:rPr>
          <w:rFonts w:hint="eastAsia"/>
        </w:rPr>
        <w:t>作为会计指标）也适用：区别在于需要识别多个第</w:t>
      </w:r>
      <w:r>
        <w:rPr>
          <w:rFonts w:hint="eastAsia"/>
        </w:rPr>
        <w:t>0</w:t>
      </w:r>
      <w:r>
        <w:rPr>
          <w:rFonts w:hint="eastAsia"/>
        </w:rPr>
        <w:t>层过程，这些过程一起提供系统的功能单位。</w:t>
      </w:r>
    </w:p>
    <w:p w14:paraId="5601F474" w14:textId="77777777" w:rsidR="00D16BE9" w:rsidRDefault="00AC4FA2">
      <w:pPr>
        <w:pStyle w:val="0"/>
        <w:ind w:firstLineChars="200" w:firstLine="422"/>
        <w:rPr>
          <w:b/>
          <w:bCs/>
        </w:rPr>
      </w:pPr>
      <w:r>
        <w:rPr>
          <w:rFonts w:hint="eastAsia"/>
          <w:b/>
          <w:bCs/>
        </w:rPr>
        <w:t>第</w:t>
      </w:r>
      <w:r>
        <w:rPr>
          <w:rFonts w:hint="eastAsia"/>
          <w:b/>
          <w:bCs/>
        </w:rPr>
        <w:t>1</w:t>
      </w:r>
      <w:r>
        <w:rPr>
          <w:rFonts w:hint="eastAsia"/>
          <w:b/>
          <w:bCs/>
        </w:rPr>
        <w:t>层</w:t>
      </w:r>
      <w:r>
        <w:rPr>
          <w:rFonts w:hint="eastAsia"/>
          <w:b/>
          <w:bCs/>
        </w:rPr>
        <w:t xml:space="preserve"> - </w:t>
      </w:r>
      <w:r>
        <w:rPr>
          <w:rFonts w:hint="eastAsia"/>
          <w:b/>
          <w:bCs/>
        </w:rPr>
        <w:t>在商品中的物理体现</w:t>
      </w:r>
      <w:r>
        <w:rPr>
          <w:rStyle w:val="afb"/>
          <w:b/>
          <w:bCs/>
        </w:rPr>
        <w:footnoteReference w:id="119"/>
      </w:r>
    </w:p>
    <w:p w14:paraId="240BE18E" w14:textId="77777777" w:rsidR="00D16BE9" w:rsidRDefault="00AC4FA2">
      <w:pPr>
        <w:pStyle w:val="0"/>
        <w:numPr>
          <w:ilvl w:val="0"/>
          <w:numId w:val="53"/>
        </w:numPr>
        <w:ind w:left="0" w:firstLineChars="200" w:firstLine="420"/>
      </w:pPr>
      <w:r>
        <w:rPr>
          <w:rFonts w:hint="eastAsia"/>
        </w:rPr>
        <w:t>第</w:t>
      </w:r>
      <w:r>
        <w:rPr>
          <w:rFonts w:hint="eastAsia"/>
        </w:rPr>
        <w:t>1</w:t>
      </w:r>
      <w:r>
        <w:rPr>
          <w:rFonts w:hint="eastAsia"/>
        </w:rPr>
        <w:t>层包括那些（部分或全部）物理存在于分析商品或系统中其他商品的商品。例如，前述的“</w:t>
      </w:r>
      <w:r>
        <w:rPr>
          <w:rFonts w:hint="eastAsia"/>
        </w:rPr>
        <w:t>LPPE</w:t>
      </w:r>
      <w:r>
        <w:rPr>
          <w:rFonts w:hint="eastAsia"/>
        </w:rPr>
        <w:t>聚合物”进入注塑机生产塑料部件，或“氮磷钾肥料”部分用于田地中小麦植物的生长。其他示例：组装成复杂产品的“特定不锈钢部件”，“苯”和“氯”进入反应器生产各种氯化</w:t>
      </w:r>
      <w:proofErr w:type="gramStart"/>
      <w:r>
        <w:rPr>
          <w:rFonts w:hint="eastAsia"/>
        </w:rPr>
        <w:t>苯作为</w:t>
      </w:r>
      <w:proofErr w:type="gramEnd"/>
      <w:r>
        <w:rPr>
          <w:rFonts w:hint="eastAsia"/>
        </w:rPr>
        <w:t>共产品，涂刷外墙的“油漆”等。</w:t>
      </w:r>
    </w:p>
    <w:p w14:paraId="76D8CF23" w14:textId="77777777" w:rsidR="00D16BE9" w:rsidRDefault="00AC4FA2">
      <w:pPr>
        <w:pStyle w:val="0"/>
        <w:ind w:firstLineChars="200" w:firstLine="422"/>
        <w:rPr>
          <w:b/>
          <w:bCs/>
        </w:rPr>
      </w:pPr>
      <w:r>
        <w:rPr>
          <w:rFonts w:hint="eastAsia"/>
          <w:b/>
          <w:bCs/>
        </w:rPr>
        <w:t>第</w:t>
      </w:r>
      <w:r>
        <w:rPr>
          <w:rFonts w:hint="eastAsia"/>
          <w:b/>
          <w:bCs/>
        </w:rPr>
        <w:t>2</w:t>
      </w:r>
      <w:r>
        <w:rPr>
          <w:rFonts w:hint="eastAsia"/>
          <w:b/>
          <w:bCs/>
        </w:rPr>
        <w:t>层</w:t>
      </w:r>
      <w:r>
        <w:rPr>
          <w:rFonts w:hint="eastAsia"/>
          <w:b/>
          <w:bCs/>
        </w:rPr>
        <w:t xml:space="preserve"> - </w:t>
      </w:r>
      <w:r>
        <w:rPr>
          <w:rFonts w:hint="eastAsia"/>
          <w:b/>
          <w:bCs/>
        </w:rPr>
        <w:t>与中央过程或分析商品的接触</w:t>
      </w:r>
    </w:p>
    <w:p w14:paraId="768F67A6" w14:textId="77777777" w:rsidR="00D16BE9" w:rsidRDefault="00AC4FA2">
      <w:pPr>
        <w:pStyle w:val="0"/>
        <w:numPr>
          <w:ilvl w:val="0"/>
          <w:numId w:val="53"/>
        </w:numPr>
        <w:ind w:left="0" w:firstLineChars="200" w:firstLine="420"/>
      </w:pPr>
      <w:r>
        <w:rPr>
          <w:rFonts w:hint="eastAsia"/>
        </w:rPr>
        <w:t>第</w:t>
      </w:r>
      <w:r>
        <w:rPr>
          <w:rFonts w:hint="eastAsia"/>
        </w:rPr>
        <w:t>2</w:t>
      </w:r>
      <w:r>
        <w:rPr>
          <w:rFonts w:hint="eastAsia"/>
        </w:rPr>
        <w:t>层包括那些仅处理或接触第</w:t>
      </w:r>
      <w:r>
        <w:rPr>
          <w:rFonts w:hint="eastAsia"/>
        </w:rPr>
        <w:t>0</w:t>
      </w:r>
      <w:r>
        <w:rPr>
          <w:rFonts w:hint="eastAsia"/>
        </w:rPr>
        <w:t>层商品或过程，通过执行支持功能来支持分析功能的商品和服务。例如，用于释放注塑塑料部件的“脱模剂”，“柴油”、“润滑油”和操作卡车所需的其他消耗品，“农药”帮助小麦获得产量，“电力”操作灯泡，还包括灯座和固定装置以及“灯泡包装”，确保达到所需废物焚烧温度的“补充燃料”，</w:t>
      </w:r>
      <w:proofErr w:type="gramStart"/>
      <w:r>
        <w:rPr>
          <w:rFonts w:hint="eastAsia"/>
        </w:rPr>
        <w:t>“</w:t>
      </w:r>
      <w:proofErr w:type="gramEnd"/>
      <w:r>
        <w:rPr>
          <w:rFonts w:hint="eastAsia"/>
        </w:rPr>
        <w:t>生产线上的“光”和“热”以便工人组装复杂产品以及保护线的“车间”以抵御天气，吸尘器和油漆的“包装材料”，“催化剂”支持氯化苯的生产。其他示例：用于地板清洁过程的“清洁剂”和“热水”，“溶剂”用于涂料等。这些第</w:t>
      </w:r>
      <w:r>
        <w:rPr>
          <w:rFonts w:hint="eastAsia"/>
        </w:rPr>
        <w:t>2</w:t>
      </w:r>
      <w:r>
        <w:rPr>
          <w:rFonts w:hint="eastAsia"/>
        </w:rPr>
        <w:t>层过程包括需要特别关注的部分系统关系；见第</w:t>
      </w:r>
      <w:r>
        <w:rPr>
          <w:rFonts w:hint="eastAsia"/>
        </w:rPr>
        <w:t>7.2.2</w:t>
      </w:r>
      <w:r>
        <w:rPr>
          <w:rFonts w:hint="eastAsia"/>
        </w:rPr>
        <w:t>章的相关框。</w:t>
      </w:r>
    </w:p>
    <w:p w14:paraId="768847E8" w14:textId="77777777" w:rsidR="00D16BE9" w:rsidRDefault="00AC4FA2">
      <w:pPr>
        <w:pStyle w:val="0"/>
        <w:ind w:firstLineChars="200" w:firstLine="422"/>
        <w:rPr>
          <w:b/>
          <w:bCs/>
        </w:rPr>
      </w:pPr>
      <w:r>
        <w:rPr>
          <w:rFonts w:hint="eastAsia"/>
          <w:b/>
          <w:bCs/>
        </w:rPr>
        <w:lastRenderedPageBreak/>
        <w:t>第</w:t>
      </w:r>
      <w:r>
        <w:rPr>
          <w:rFonts w:hint="eastAsia"/>
          <w:b/>
          <w:bCs/>
        </w:rPr>
        <w:t>3</w:t>
      </w:r>
      <w:r>
        <w:rPr>
          <w:rFonts w:hint="eastAsia"/>
          <w:b/>
          <w:bCs/>
        </w:rPr>
        <w:t>层</w:t>
      </w:r>
      <w:r>
        <w:rPr>
          <w:rFonts w:hint="eastAsia"/>
          <w:b/>
          <w:bCs/>
        </w:rPr>
        <w:t xml:space="preserve"> - </w:t>
      </w:r>
      <w:r>
        <w:rPr>
          <w:rFonts w:hint="eastAsia"/>
          <w:b/>
          <w:bCs/>
        </w:rPr>
        <w:t>为中央过程或系统提供的服务</w:t>
      </w:r>
    </w:p>
    <w:p w14:paraId="653B922E" w14:textId="77777777" w:rsidR="00D16BE9" w:rsidRDefault="00AC4FA2">
      <w:pPr>
        <w:pStyle w:val="0"/>
        <w:numPr>
          <w:ilvl w:val="0"/>
          <w:numId w:val="53"/>
        </w:numPr>
        <w:ind w:left="0" w:firstLineChars="200" w:firstLine="420"/>
      </w:pPr>
      <w:r>
        <w:rPr>
          <w:rFonts w:hint="eastAsia"/>
        </w:rPr>
        <w:t>第</w:t>
      </w:r>
      <w:r>
        <w:rPr>
          <w:rFonts w:hint="eastAsia"/>
        </w:rPr>
        <w:t>3</w:t>
      </w:r>
      <w:r>
        <w:rPr>
          <w:rFonts w:hint="eastAsia"/>
        </w:rPr>
        <w:t>层包括那些甚至不接触分析过程的设备或分析商品，也不会直接为服务提供功能，但仍然需要在背景中运行以支持过程的服务。例如：行政、保安、市场营销和法律服务等。</w:t>
      </w:r>
    </w:p>
    <w:p w14:paraId="3963D523" w14:textId="77777777" w:rsidR="00D16BE9" w:rsidRDefault="00AC4FA2">
      <w:pPr>
        <w:pStyle w:val="0"/>
        <w:ind w:firstLineChars="200" w:firstLine="420"/>
        <w:jc w:val="center"/>
      </w:pPr>
      <w:r>
        <w:rPr>
          <w:noProof/>
        </w:rPr>
        <w:drawing>
          <wp:inline distT="0" distB="0" distL="0" distR="0" wp14:anchorId="75AB7C13" wp14:editId="4EC3EC4C">
            <wp:extent cx="5274310" cy="2299335"/>
            <wp:effectExtent l="0" t="0" r="2540" b="5715"/>
            <wp:docPr id="16112339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233983" name="图片 1"/>
                    <pic:cNvPicPr>
                      <a:picLocks noChangeAspect="1"/>
                    </pic:cNvPicPr>
                  </pic:nvPicPr>
                  <pic:blipFill>
                    <a:blip r:embed="rId51"/>
                    <a:stretch>
                      <a:fillRect/>
                    </a:stretch>
                  </pic:blipFill>
                  <pic:spPr>
                    <a:xfrm>
                      <a:off x="0" y="0"/>
                      <a:ext cx="5274310" cy="2299335"/>
                    </a:xfrm>
                    <a:prstGeom prst="rect">
                      <a:avLst/>
                    </a:prstGeom>
                  </pic:spPr>
                </pic:pic>
              </a:graphicData>
            </a:graphic>
          </wp:inline>
        </w:drawing>
      </w:r>
    </w:p>
    <w:p w14:paraId="45F4852B" w14:textId="77777777" w:rsidR="00D16BE9" w:rsidRDefault="00AC4FA2">
      <w:pPr>
        <w:pStyle w:val="0"/>
        <w:ind w:firstLineChars="200" w:firstLine="420"/>
      </w:pPr>
      <w:r>
        <w:rPr>
          <w:rFonts w:hint="eastAsia"/>
        </w:rPr>
        <w:t>图</w:t>
      </w:r>
      <w:r>
        <w:rPr>
          <w:rFonts w:hint="eastAsia"/>
        </w:rPr>
        <w:t xml:space="preserve">20 </w:t>
      </w:r>
      <w:r>
        <w:rPr>
          <w:rFonts w:hint="eastAsia"/>
        </w:rPr>
        <w:t>在系统边界内识别过程，从中央过程或分析系统开始。以窗口为例，窗户是分析系统，因此设为第</w:t>
      </w:r>
      <w:r>
        <w:rPr>
          <w:rFonts w:hint="eastAsia"/>
        </w:rPr>
        <w:t>0</w:t>
      </w:r>
      <w:r>
        <w:rPr>
          <w:rFonts w:hint="eastAsia"/>
        </w:rPr>
        <w:t>层（左侧的椭圆）。在识别了第</w:t>
      </w:r>
      <w:r>
        <w:rPr>
          <w:rFonts w:hint="eastAsia"/>
        </w:rPr>
        <w:t>1</w:t>
      </w:r>
      <w:r>
        <w:rPr>
          <w:rFonts w:hint="eastAsia"/>
        </w:rPr>
        <w:t>至第</w:t>
      </w:r>
      <w:r>
        <w:rPr>
          <w:rFonts w:hint="eastAsia"/>
        </w:rPr>
        <w:t>3</w:t>
      </w:r>
      <w:r>
        <w:rPr>
          <w:rFonts w:hint="eastAsia"/>
        </w:rPr>
        <w:t>层的过程之后，每个过程都成为一个新的第</w:t>
      </w:r>
      <w:r>
        <w:rPr>
          <w:rFonts w:hint="eastAsia"/>
        </w:rPr>
        <w:t>0</w:t>
      </w:r>
      <w:r>
        <w:rPr>
          <w:rFonts w:hint="eastAsia"/>
        </w:rPr>
        <w:t>层过程（此处显示为“窗玻璃”，中间的椭圆）。为每个新的第</w:t>
      </w:r>
      <w:r>
        <w:rPr>
          <w:rFonts w:hint="eastAsia"/>
        </w:rPr>
        <w:t>0</w:t>
      </w:r>
      <w:r>
        <w:rPr>
          <w:rFonts w:hint="eastAsia"/>
        </w:rPr>
        <w:t>层过程识别相关的第</w:t>
      </w:r>
      <w:r>
        <w:rPr>
          <w:rFonts w:hint="eastAsia"/>
        </w:rPr>
        <w:t>1</w:t>
      </w:r>
      <w:r>
        <w:rPr>
          <w:rFonts w:hint="eastAsia"/>
        </w:rPr>
        <w:t>至第</w:t>
      </w:r>
      <w:r>
        <w:rPr>
          <w:rFonts w:hint="eastAsia"/>
        </w:rPr>
        <w:t>3</w:t>
      </w:r>
      <w:r>
        <w:rPr>
          <w:rFonts w:hint="eastAsia"/>
        </w:rPr>
        <w:t>层过程，如此循环进行。</w:t>
      </w:r>
    </w:p>
    <w:p w14:paraId="50A59A36" w14:textId="77777777" w:rsidR="00D16BE9" w:rsidRDefault="00AC4FA2">
      <w:pPr>
        <w:pStyle w:val="0"/>
        <w:ind w:firstLineChars="200" w:firstLine="422"/>
        <w:rPr>
          <w:b/>
          <w:bCs/>
        </w:rPr>
      </w:pPr>
      <w:r>
        <w:rPr>
          <w:rFonts w:hint="eastAsia"/>
          <w:b/>
          <w:bCs/>
        </w:rPr>
        <w:t>第</w:t>
      </w:r>
      <w:r>
        <w:rPr>
          <w:rFonts w:hint="eastAsia"/>
          <w:b/>
          <w:bCs/>
        </w:rPr>
        <w:t>3</w:t>
      </w:r>
      <w:r>
        <w:rPr>
          <w:rFonts w:hint="eastAsia"/>
          <w:b/>
          <w:bCs/>
        </w:rPr>
        <w:t>层之外的间接过程</w:t>
      </w:r>
    </w:p>
    <w:p w14:paraId="7C19F06A" w14:textId="77777777" w:rsidR="00D16BE9" w:rsidRDefault="00AC4FA2">
      <w:pPr>
        <w:pStyle w:val="0"/>
        <w:numPr>
          <w:ilvl w:val="0"/>
          <w:numId w:val="53"/>
        </w:numPr>
        <w:ind w:left="0" w:firstLineChars="200" w:firstLine="420"/>
      </w:pPr>
      <w:r>
        <w:rPr>
          <w:rFonts w:hint="eastAsia"/>
        </w:rPr>
        <w:t>超过第</w:t>
      </w:r>
      <w:r>
        <w:rPr>
          <w:rFonts w:hint="eastAsia"/>
        </w:rPr>
        <w:t>3</w:t>
      </w:r>
      <w:r>
        <w:rPr>
          <w:rFonts w:hint="eastAsia"/>
        </w:rPr>
        <w:t>层，我们将进入那些实际上不直接与我们关注的中央过程或系统相关，而是与第</w:t>
      </w:r>
      <w:r>
        <w:rPr>
          <w:rFonts w:hint="eastAsia"/>
        </w:rPr>
        <w:t>1</w:t>
      </w:r>
      <w:r>
        <w:rPr>
          <w:rFonts w:hint="eastAsia"/>
        </w:rPr>
        <w:t>至第</w:t>
      </w:r>
      <w:r>
        <w:rPr>
          <w:rFonts w:hint="eastAsia"/>
        </w:rPr>
        <w:t>3</w:t>
      </w:r>
      <w:r>
        <w:rPr>
          <w:rFonts w:hint="eastAsia"/>
        </w:rPr>
        <w:t>层中识别出的过程相关的周边过程。这些间接过程通过对第</w:t>
      </w:r>
      <w:r>
        <w:rPr>
          <w:rFonts w:hint="eastAsia"/>
        </w:rPr>
        <w:t>1</w:t>
      </w:r>
      <w:r>
        <w:rPr>
          <w:rFonts w:hint="eastAsia"/>
        </w:rPr>
        <w:t>至第</w:t>
      </w:r>
      <w:r>
        <w:rPr>
          <w:rFonts w:hint="eastAsia"/>
        </w:rPr>
        <w:t>3</w:t>
      </w:r>
      <w:r>
        <w:rPr>
          <w:rFonts w:hint="eastAsia"/>
        </w:rPr>
        <w:t>层识别出的每个过程进行检查来识别，这些过程是前景系统的一部分（或将前景系统与背景系统连接起来），并应用相同的第</w:t>
      </w:r>
      <w:r>
        <w:rPr>
          <w:rFonts w:hint="eastAsia"/>
        </w:rPr>
        <w:t>0</w:t>
      </w:r>
      <w:r>
        <w:rPr>
          <w:rFonts w:hint="eastAsia"/>
        </w:rPr>
        <w:t>至第</w:t>
      </w:r>
      <w:r>
        <w:rPr>
          <w:rFonts w:hint="eastAsia"/>
        </w:rPr>
        <w:t>3</w:t>
      </w:r>
      <w:r>
        <w:rPr>
          <w:rFonts w:hint="eastAsia"/>
        </w:rPr>
        <w:t>层逻辑（参见图</w:t>
      </w:r>
      <w:r>
        <w:rPr>
          <w:rFonts w:hint="eastAsia"/>
        </w:rPr>
        <w:t>20</w:t>
      </w:r>
      <w:r>
        <w:rPr>
          <w:rFonts w:hint="eastAsia"/>
        </w:rPr>
        <w:t>）。对以这种方式识别出的下一层过程重复此步骤，如此继续。请注意，这不会导致一个无尽的过程列表，因为通过应用截止规则——基于类似过程的经验和专家判断——大多数这些过程可以被排除。（关于应用截止规则，见第</w:t>
      </w:r>
      <w:r>
        <w:rPr>
          <w:rFonts w:hint="eastAsia"/>
        </w:rPr>
        <w:t>7.4.2.11</w:t>
      </w:r>
      <w:r>
        <w:rPr>
          <w:rFonts w:hint="eastAsia"/>
        </w:rPr>
        <w:t>章和第</w:t>
      </w:r>
      <w:r>
        <w:rPr>
          <w:rFonts w:hint="eastAsia"/>
        </w:rPr>
        <w:t>9.3.2</w:t>
      </w:r>
      <w:r>
        <w:rPr>
          <w:rFonts w:hint="eastAsia"/>
        </w:rPr>
        <w:t>章）。仅通过其他过程间接相关于最初分析的第</w:t>
      </w:r>
      <w:r>
        <w:rPr>
          <w:rFonts w:hint="eastAsia"/>
        </w:rPr>
        <w:t>0</w:t>
      </w:r>
      <w:r>
        <w:rPr>
          <w:rFonts w:hint="eastAsia"/>
        </w:rPr>
        <w:t>层过程的过程示例包括“生产”、“维护”、“修理”等，例如注塑机、灯泡、卡车、车间、反应器等的维护。其他示例包括将上述肥料和农药分发到田地的“拖拉机”。除此之外，还有“设备和过程的研发”、“公司法律服务”、“公司市场营销活动”、“商务旅行”、“员工通勤”等。</w:t>
      </w:r>
    </w:p>
    <w:tbl>
      <w:tblPr>
        <w:tblStyle w:val="af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DBDB" w:themeFill="accent2" w:themeFillTint="33"/>
        <w:tblLook w:val="04A0" w:firstRow="1" w:lastRow="0" w:firstColumn="1" w:lastColumn="0" w:noHBand="0" w:noVBand="1"/>
      </w:tblPr>
      <w:tblGrid>
        <w:gridCol w:w="8296"/>
      </w:tblGrid>
      <w:tr w:rsidR="00D16BE9" w14:paraId="661308F1" w14:textId="77777777">
        <w:tc>
          <w:tcPr>
            <w:tcW w:w="8296" w:type="dxa"/>
            <w:shd w:val="clear" w:color="auto" w:fill="F2DBDB" w:themeFill="accent2" w:themeFillTint="33"/>
          </w:tcPr>
          <w:p w14:paraId="0A291ACE" w14:textId="77777777" w:rsidR="00D16BE9" w:rsidRDefault="00AC4FA2">
            <w:pPr>
              <w:pStyle w:val="0"/>
              <w:ind w:firstLineChars="200" w:firstLine="422"/>
              <w:rPr>
                <w:b/>
                <w:bCs/>
              </w:rPr>
            </w:pPr>
            <w:r>
              <w:rPr>
                <w:rFonts w:hint="eastAsia"/>
                <w:b/>
                <w:bCs/>
              </w:rPr>
              <w:t>常见错误：一般性或未经反思的活动类型排除</w:t>
            </w:r>
          </w:p>
          <w:p w14:paraId="65F613E5" w14:textId="77777777" w:rsidR="00D16BE9" w:rsidRDefault="00AC4FA2">
            <w:pPr>
              <w:pStyle w:val="0"/>
              <w:ind w:firstLineChars="200" w:firstLine="420"/>
            </w:pPr>
            <w:r>
              <w:rPr>
                <w:rFonts w:hint="eastAsia"/>
              </w:rPr>
              <w:t>正如第</w:t>
            </w:r>
            <w:r>
              <w:rPr>
                <w:rFonts w:hint="eastAsia"/>
              </w:rPr>
              <w:t>6.6.2</w:t>
            </w:r>
            <w:r>
              <w:rPr>
                <w:rFonts w:hint="eastAsia"/>
              </w:rPr>
              <w:t>章中所提到的，</w:t>
            </w:r>
            <w:r>
              <w:rPr>
                <w:rFonts w:hint="eastAsia"/>
              </w:rPr>
              <w:t>LCA</w:t>
            </w:r>
            <w:r>
              <w:rPr>
                <w:rFonts w:hint="eastAsia"/>
              </w:rPr>
              <w:t>实践中仍然常见某些应归属到分析系统的活动类型被排除，而没有充分的理由。在这些过程中，服务和投资商品是最常见的。虽然在建模电力生产时忽略电厂本身的建设和拆除可能是有根据的（当然取决于设定的截止标准），但投资商品的有限相关性通常不适用一般情况。类似地，许多服务在许多情况下可能具有有</w:t>
            </w:r>
            <w:r>
              <w:rPr>
                <w:rFonts w:hint="eastAsia"/>
              </w:rPr>
              <w:lastRenderedPageBreak/>
              <w:t>限的定量相关性，但这也不能一概而论。一个很好的例子是风力发电厂，其中设备生产和维护占据了绝大多数影响。</w:t>
            </w:r>
          </w:p>
          <w:p w14:paraId="2C6627D6" w14:textId="77777777" w:rsidR="00D16BE9" w:rsidRDefault="00AC4FA2">
            <w:pPr>
              <w:pStyle w:val="0"/>
              <w:ind w:firstLineChars="200" w:firstLine="420"/>
            </w:pPr>
            <w:r>
              <w:rPr>
                <w:rFonts w:hint="eastAsia"/>
              </w:rPr>
              <w:t>在给定的案例中，需要通过近似估算和借鉴以往经验，检查哪些产品和废料流以及哪些过程可以根据截止标准排除，哪些则不行。第</w:t>
            </w:r>
            <w:r>
              <w:rPr>
                <w:rFonts w:hint="eastAsia"/>
              </w:rPr>
              <w:t>7.4.2.11</w:t>
            </w:r>
            <w:r>
              <w:rPr>
                <w:rFonts w:hint="eastAsia"/>
              </w:rPr>
              <w:t>章和第</w:t>
            </w:r>
            <w:r>
              <w:rPr>
                <w:rFonts w:hint="eastAsia"/>
              </w:rPr>
              <w:t>9.3.2</w:t>
            </w:r>
            <w:r>
              <w:rPr>
                <w:rFonts w:hint="eastAsia"/>
              </w:rPr>
              <w:t>章提供了对单元过程的相应指导，第</w:t>
            </w:r>
            <w:r>
              <w:rPr>
                <w:rFonts w:hint="eastAsia"/>
              </w:rPr>
              <w:t>7.8</w:t>
            </w:r>
            <w:r>
              <w:rPr>
                <w:rFonts w:hint="eastAsia"/>
              </w:rPr>
              <w:t>章则提供了对系统的指导。除非有定量依据，否则不能仅以“活动类型”的一般水平来进行排除。</w:t>
            </w:r>
          </w:p>
        </w:tc>
      </w:tr>
    </w:tbl>
    <w:p w14:paraId="034AFB58" w14:textId="77777777" w:rsidR="00D16BE9" w:rsidRDefault="00AC4FA2">
      <w:pPr>
        <w:pStyle w:val="0"/>
        <w:ind w:firstLineChars="200" w:firstLine="422"/>
        <w:rPr>
          <w:b/>
          <w:bCs/>
        </w:rPr>
      </w:pPr>
      <w:r>
        <w:rPr>
          <w:rFonts w:hint="eastAsia"/>
          <w:b/>
          <w:bCs/>
        </w:rPr>
        <w:lastRenderedPageBreak/>
        <w:t xml:space="preserve">7.2.3.3 </w:t>
      </w:r>
      <w:r>
        <w:rPr>
          <w:rFonts w:hint="eastAsia"/>
          <w:b/>
          <w:bCs/>
        </w:rPr>
        <w:t>初步描述已识别的过程</w:t>
      </w:r>
    </w:p>
    <w:p w14:paraId="6E9900C2" w14:textId="77777777" w:rsidR="00D16BE9" w:rsidRDefault="00AC4FA2">
      <w:pPr>
        <w:pStyle w:val="0"/>
        <w:ind w:firstLineChars="200" w:firstLine="422"/>
        <w:rPr>
          <w:b/>
          <w:bCs/>
        </w:rPr>
      </w:pPr>
      <w:r>
        <w:rPr>
          <w:rFonts w:hint="eastAsia"/>
          <w:b/>
          <w:bCs/>
        </w:rPr>
        <w:t>（参考</w:t>
      </w:r>
      <w:r>
        <w:rPr>
          <w:rFonts w:hint="eastAsia"/>
          <w:b/>
          <w:bCs/>
        </w:rPr>
        <w:t>ISO 14044:2006</w:t>
      </w:r>
      <w:r>
        <w:rPr>
          <w:rFonts w:hint="eastAsia"/>
          <w:b/>
          <w:bCs/>
        </w:rPr>
        <w:t>第</w:t>
      </w:r>
      <w:r>
        <w:rPr>
          <w:rFonts w:hint="eastAsia"/>
          <w:b/>
          <w:bCs/>
        </w:rPr>
        <w:t>4.2.3.3.2</w:t>
      </w:r>
      <w:r>
        <w:rPr>
          <w:rFonts w:hint="eastAsia"/>
          <w:b/>
          <w:bCs/>
        </w:rPr>
        <w:t>章）</w:t>
      </w:r>
    </w:p>
    <w:p w14:paraId="7EBF0F9B" w14:textId="77777777" w:rsidR="00D16BE9" w:rsidRDefault="00AC4FA2">
      <w:pPr>
        <w:pStyle w:val="0"/>
        <w:ind w:firstLineChars="200" w:firstLine="420"/>
      </w:pPr>
      <w:r>
        <w:rPr>
          <w:rFonts w:hint="eastAsia"/>
        </w:rPr>
        <w:t>特别是对于前景系统的过程，需要进行初步描述。在收集和记录单元过程数据时，这些描述将被修订。有关文档的详细信息见第</w:t>
      </w:r>
      <w:r>
        <w:rPr>
          <w:rFonts w:hint="eastAsia"/>
        </w:rPr>
        <w:t>10</w:t>
      </w:r>
      <w:r>
        <w:rPr>
          <w:rFonts w:hint="eastAsia"/>
        </w:rPr>
        <w:t>章。</w:t>
      </w:r>
    </w:p>
    <w:p w14:paraId="02C6AB44" w14:textId="77777777" w:rsidR="00D16BE9" w:rsidRDefault="00AC4FA2">
      <w:pPr>
        <w:pStyle w:val="0"/>
        <w:ind w:firstLineChars="200" w:firstLine="420"/>
      </w:pPr>
      <w:r>
        <w:rPr>
          <w:rFonts w:hint="eastAsia"/>
        </w:rPr>
        <w:t>除非</w:t>
      </w:r>
      <w:r>
        <w:rPr>
          <w:rFonts w:hint="eastAsia"/>
        </w:rPr>
        <w:t>LCA</w:t>
      </w:r>
      <w:r>
        <w:rPr>
          <w:rFonts w:hint="eastAsia"/>
        </w:rPr>
        <w:t>的交付物是单元过程数据集：对于那些连接前景系统和背景系统的产品流，需要详细说明，包括其功能和功能单元。</w:t>
      </w:r>
    </w:p>
    <w:tbl>
      <w:tblPr>
        <w:tblStyle w:val="af6"/>
        <w:tblW w:w="0" w:type="auto"/>
        <w:tblLook w:val="04A0" w:firstRow="1" w:lastRow="0" w:firstColumn="1" w:lastColumn="0" w:noHBand="0" w:noVBand="1"/>
      </w:tblPr>
      <w:tblGrid>
        <w:gridCol w:w="8260"/>
      </w:tblGrid>
      <w:tr w:rsidR="00D16BE9" w14:paraId="554F4773" w14:textId="77777777">
        <w:tc>
          <w:tcPr>
            <w:tcW w:w="8260" w:type="dxa"/>
            <w:tcBorders>
              <w:top w:val="dotDash" w:sz="18" w:space="0" w:color="76923C" w:themeColor="accent3" w:themeShade="BF"/>
              <w:left w:val="dotDash" w:sz="18" w:space="0" w:color="76923C" w:themeColor="accent3" w:themeShade="BF"/>
              <w:bottom w:val="dotDash" w:sz="18" w:space="0" w:color="76923C" w:themeColor="accent3" w:themeShade="BF"/>
              <w:right w:val="dotDash" w:sz="18" w:space="0" w:color="76923C" w:themeColor="accent3" w:themeShade="BF"/>
            </w:tcBorders>
          </w:tcPr>
          <w:p w14:paraId="1AA51038" w14:textId="77777777" w:rsidR="00D16BE9" w:rsidRDefault="00AC4FA2">
            <w:pPr>
              <w:pStyle w:val="0"/>
              <w:ind w:firstLineChars="200" w:firstLine="422"/>
              <w:jc w:val="center"/>
              <w:rPr>
                <w:b/>
                <w:bCs/>
              </w:rPr>
            </w:pPr>
            <w:r>
              <w:rPr>
                <w:rFonts w:hint="eastAsia"/>
                <w:b/>
                <w:bCs/>
              </w:rPr>
              <w:t>规定：</w:t>
            </w:r>
            <w:r>
              <w:rPr>
                <w:rFonts w:hint="eastAsia"/>
                <w:b/>
                <w:bCs/>
              </w:rPr>
              <w:t xml:space="preserve">7.2.3 </w:t>
            </w:r>
            <w:r>
              <w:rPr>
                <w:rFonts w:hint="eastAsia"/>
                <w:b/>
                <w:bCs/>
              </w:rPr>
              <w:t>识别归因建模中的过程</w:t>
            </w:r>
          </w:p>
          <w:p w14:paraId="496BF6E2" w14:textId="77777777" w:rsidR="00D16BE9" w:rsidRDefault="00AC4FA2">
            <w:pPr>
              <w:pStyle w:val="0"/>
              <w:ind w:firstLineChars="200" w:firstLine="420"/>
            </w:pPr>
            <w:r>
              <w:rPr>
                <w:rFonts w:hint="eastAsia"/>
              </w:rPr>
              <w:t>适用于情况</w:t>
            </w:r>
            <w:r>
              <w:rPr>
                <w:rFonts w:hint="eastAsia"/>
              </w:rPr>
              <w:t>A</w:t>
            </w:r>
            <w:r>
              <w:rPr>
                <w:rFonts w:hint="eastAsia"/>
              </w:rPr>
              <w:t>和</w:t>
            </w:r>
            <w:r>
              <w:rPr>
                <w:rFonts w:hint="eastAsia"/>
              </w:rPr>
              <w:t>C</w:t>
            </w:r>
            <w:r>
              <w:rPr>
                <w:rFonts w:hint="eastAsia"/>
              </w:rPr>
              <w:t>，以及情况</w:t>
            </w:r>
            <w:r>
              <w:rPr>
                <w:rFonts w:hint="eastAsia"/>
              </w:rPr>
              <w:t>B</w:t>
            </w:r>
            <w:r>
              <w:rPr>
                <w:rFonts w:hint="eastAsia"/>
              </w:rPr>
              <w:t>的生命周期模型，但不包括受大规模后果影响的过程步骤。也适用于情况</w:t>
            </w:r>
            <w:r>
              <w:rPr>
                <w:rFonts w:hint="eastAsia"/>
              </w:rPr>
              <w:t>B</w:t>
            </w:r>
            <w:r>
              <w:rPr>
                <w:rFonts w:hint="eastAsia"/>
              </w:rPr>
              <w:t>下决定应用归因建模的假设场景。</w:t>
            </w:r>
          </w:p>
          <w:p w14:paraId="4DEB11F8" w14:textId="77777777" w:rsidR="00D16BE9" w:rsidRDefault="00AC4FA2">
            <w:pPr>
              <w:pStyle w:val="0"/>
              <w:ind w:firstLineChars="200" w:firstLine="420"/>
            </w:pPr>
            <w:r>
              <w:rPr>
                <w:rFonts w:hint="eastAsia"/>
              </w:rPr>
              <w:t>完全适用于</w:t>
            </w:r>
            <w:r>
              <w:rPr>
                <w:rFonts w:hint="eastAsia"/>
              </w:rPr>
              <w:t>LCI</w:t>
            </w:r>
            <w:r>
              <w:rPr>
                <w:rFonts w:hint="eastAsia"/>
              </w:rPr>
              <w:t>结果、部分终止系统、</w:t>
            </w:r>
            <w:r>
              <w:rPr>
                <w:rFonts w:hint="eastAsia"/>
              </w:rPr>
              <w:t>LCIA</w:t>
            </w:r>
            <w:r>
              <w:rPr>
                <w:rFonts w:hint="eastAsia"/>
              </w:rPr>
              <w:t>结果和</w:t>
            </w:r>
            <w:r>
              <w:rPr>
                <w:rFonts w:hint="eastAsia"/>
              </w:rPr>
              <w:t>LCA</w:t>
            </w:r>
            <w:r>
              <w:rPr>
                <w:rFonts w:hint="eastAsia"/>
              </w:rPr>
              <w:t>研究（对于单元过程，仅用于完成系统模型的完整性检查和精度估计）。</w:t>
            </w:r>
          </w:p>
          <w:p w14:paraId="4E1D3714" w14:textId="77777777" w:rsidR="00D16BE9" w:rsidRDefault="00AC4FA2">
            <w:pPr>
              <w:pStyle w:val="0"/>
              <w:ind w:firstLineChars="200" w:firstLine="420"/>
            </w:pPr>
            <w:r>
              <w:rPr>
                <w:rFonts w:hint="eastAsia"/>
              </w:rPr>
              <w:t>对于黑箱单元过程作为交付物，仅需识别预计包含的过程，以及进入或离开单元过程的产品和废物流。</w:t>
            </w:r>
          </w:p>
          <w:p w14:paraId="51D6C7E4" w14:textId="77777777" w:rsidR="00D16BE9" w:rsidRDefault="00AC4FA2">
            <w:pPr>
              <w:pStyle w:val="0"/>
              <w:ind w:firstLineChars="200" w:firstLine="420"/>
            </w:pPr>
            <w:r>
              <w:rPr>
                <w:rFonts w:hint="eastAsia"/>
              </w:rPr>
              <w:t>对于单一操作单元过程，仅需识别和具体说明进入或离开单元过程的产品和废物流；在这种情况下，技术流程图仅包含一个过程加上产品和废物流。</w:t>
            </w:r>
          </w:p>
          <w:p w14:paraId="37BF5690" w14:textId="77777777" w:rsidR="00D16BE9" w:rsidRDefault="00AC4FA2">
            <w:pPr>
              <w:pStyle w:val="0"/>
              <w:ind w:firstLineChars="200" w:firstLine="420"/>
            </w:pPr>
            <w:r>
              <w:rPr>
                <w:rFonts w:hint="eastAsia"/>
              </w:rPr>
              <w:t xml:space="preserve">I) </w:t>
            </w:r>
            <w:r>
              <w:rPr>
                <w:rFonts w:hint="eastAsia"/>
              </w:rPr>
              <w:t>必须</w:t>
            </w:r>
            <w:r>
              <w:rPr>
                <w:rFonts w:hint="eastAsia"/>
              </w:rPr>
              <w:t xml:space="preserve"> - </w:t>
            </w:r>
            <w:r>
              <w:rPr>
                <w:rFonts w:hint="eastAsia"/>
                <w:b/>
                <w:bCs/>
              </w:rPr>
              <w:t>识别系统边界内的过程：</w:t>
            </w:r>
            <w:r>
              <w:rPr>
                <w:rFonts w:hint="eastAsia"/>
              </w:rPr>
              <w:t>必须识别所有定量相关的过程，这些过程需要归因于分析系统，并且在系统边界内：</w:t>
            </w:r>
            <w:r>
              <w:rPr>
                <w:rFonts w:hint="eastAsia"/>
              </w:rPr>
              <w:t>[ISO+]</w:t>
            </w:r>
          </w:p>
          <w:p w14:paraId="426898E5" w14:textId="77777777" w:rsidR="00D16BE9" w:rsidRDefault="00AC4FA2">
            <w:pPr>
              <w:pStyle w:val="0"/>
              <w:ind w:firstLineChars="200" w:firstLine="420"/>
            </w:pPr>
            <w:proofErr w:type="spellStart"/>
            <w:r>
              <w:rPr>
                <w:rFonts w:hint="eastAsia"/>
              </w:rPr>
              <w:t>I.a</w:t>
            </w:r>
            <w:proofErr w:type="spellEnd"/>
            <w:r>
              <w:rPr>
                <w:rFonts w:hint="eastAsia"/>
              </w:rPr>
              <w:t xml:space="preserve">) </w:t>
            </w:r>
            <w:r>
              <w:rPr>
                <w:rFonts w:hint="eastAsia"/>
                <w:b/>
                <w:bCs/>
              </w:rPr>
              <w:t>从中央过程开始：</w:t>
            </w:r>
            <w:r>
              <w:rPr>
                <w:rFonts w:hint="eastAsia"/>
              </w:rPr>
              <w:t>此识别应从系统的功能单位或参考流（</w:t>
            </w:r>
            <w:proofErr w:type="gramStart"/>
            <w:r>
              <w:rPr>
                <w:rFonts w:hint="eastAsia"/>
              </w:rPr>
              <w:t>即前景</w:t>
            </w:r>
            <w:proofErr w:type="gramEnd"/>
            <w:r>
              <w:rPr>
                <w:rFonts w:hint="eastAsia"/>
              </w:rPr>
              <w:t>系统的中央过程或分析系统本身）开始。（</w:t>
            </w:r>
            <w:r>
              <w:rPr>
                <w:rFonts w:hint="eastAsia"/>
              </w:rPr>
              <w:t>7.2.3.2</w:t>
            </w:r>
            <w:r>
              <w:rPr>
                <w:rFonts w:hint="eastAsia"/>
              </w:rPr>
              <w:t>）</w:t>
            </w:r>
          </w:p>
          <w:p w14:paraId="41BE6714" w14:textId="77777777" w:rsidR="00D16BE9" w:rsidRDefault="00AC4FA2">
            <w:pPr>
              <w:pStyle w:val="0"/>
              <w:ind w:firstLineChars="200" w:firstLine="420"/>
            </w:pPr>
            <w:proofErr w:type="spellStart"/>
            <w:r>
              <w:rPr>
                <w:rFonts w:hint="eastAsia"/>
              </w:rPr>
              <w:t>I.b</w:t>
            </w:r>
            <w:proofErr w:type="spellEnd"/>
            <w:r>
              <w:rPr>
                <w:rFonts w:hint="eastAsia"/>
              </w:rPr>
              <w:t xml:space="preserve">) </w:t>
            </w:r>
            <w:r>
              <w:rPr>
                <w:rFonts w:hint="eastAsia"/>
                <w:b/>
                <w:bCs/>
              </w:rPr>
              <w:t>前景系统：</w:t>
            </w:r>
            <w:r>
              <w:rPr>
                <w:rFonts w:hint="eastAsia"/>
              </w:rPr>
              <w:t>应逐步扩展到整个前景系统。按照描述性的“供应链</w:t>
            </w:r>
            <w:r>
              <w:rPr>
                <w:rFonts w:hint="eastAsia"/>
              </w:rPr>
              <w:t xml:space="preserve"> - </w:t>
            </w:r>
            <w:r>
              <w:rPr>
                <w:rFonts w:hint="eastAsia"/>
              </w:rPr>
              <w:t>使用</w:t>
            </w:r>
            <w:r>
              <w:rPr>
                <w:rFonts w:hint="eastAsia"/>
              </w:rPr>
              <w:t xml:space="preserve"> - </w:t>
            </w:r>
            <w:r>
              <w:rPr>
                <w:rFonts w:hint="eastAsia"/>
              </w:rPr>
              <w:t>结束生命周期”逻辑，尽可能识别所有相关的产品和废物流（或其功能单位），这些流跨越背景系统的边界。（</w:t>
            </w:r>
            <w:r>
              <w:rPr>
                <w:rFonts w:hint="eastAsia"/>
              </w:rPr>
              <w:t>7.2.3.2</w:t>
            </w:r>
            <w:r>
              <w:rPr>
                <w:rFonts w:hint="eastAsia"/>
              </w:rPr>
              <w:t>）</w:t>
            </w:r>
          </w:p>
          <w:p w14:paraId="40853498" w14:textId="77777777" w:rsidR="00D16BE9" w:rsidRDefault="00AC4FA2">
            <w:pPr>
              <w:pStyle w:val="0"/>
              <w:ind w:firstLineChars="200" w:firstLine="420"/>
            </w:pPr>
            <w:proofErr w:type="spellStart"/>
            <w:r>
              <w:rPr>
                <w:rFonts w:hint="eastAsia"/>
              </w:rPr>
              <w:t>I.c</w:t>
            </w:r>
            <w:proofErr w:type="spellEnd"/>
            <w:r>
              <w:rPr>
                <w:rFonts w:hint="eastAsia"/>
              </w:rPr>
              <w:t xml:space="preserve">) </w:t>
            </w:r>
            <w:r>
              <w:rPr>
                <w:rFonts w:hint="eastAsia"/>
                <w:b/>
                <w:bCs/>
              </w:rPr>
              <w:t>背景系统：</w:t>
            </w:r>
            <w:r>
              <w:rPr>
                <w:rFonts w:hint="eastAsia"/>
              </w:rPr>
              <w:t>背景系统中的过程应按照与前景系统相同的“供应链</w:t>
            </w:r>
            <w:r>
              <w:rPr>
                <w:rFonts w:hint="eastAsia"/>
              </w:rPr>
              <w:t xml:space="preserve"> - </w:t>
            </w:r>
            <w:r>
              <w:rPr>
                <w:rFonts w:hint="eastAsia"/>
              </w:rPr>
              <w:t>使用</w:t>
            </w:r>
            <w:r>
              <w:rPr>
                <w:rFonts w:hint="eastAsia"/>
              </w:rPr>
              <w:t xml:space="preserve"> - </w:t>
            </w:r>
            <w:r>
              <w:rPr>
                <w:rFonts w:hint="eastAsia"/>
              </w:rPr>
              <w:t>结束生命周期”逻辑进行识别。建议的系统识别程序在本章的主要文本中详细说明。（</w:t>
            </w:r>
            <w:r>
              <w:rPr>
                <w:rFonts w:hint="eastAsia"/>
              </w:rPr>
              <w:t>7.2.3.2</w:t>
            </w:r>
            <w:r>
              <w:rPr>
                <w:rFonts w:hint="eastAsia"/>
              </w:rPr>
              <w:t>）</w:t>
            </w:r>
          </w:p>
          <w:p w14:paraId="513F8C40" w14:textId="77777777" w:rsidR="00D16BE9" w:rsidRDefault="00AC4FA2">
            <w:pPr>
              <w:pStyle w:val="0"/>
              <w:ind w:firstLineChars="200" w:firstLine="420"/>
            </w:pPr>
            <w:r>
              <w:rPr>
                <w:rFonts w:hint="eastAsia"/>
              </w:rPr>
              <w:t>注意，通常做法是将前景系统嵌入到第三方或内部开发的一般背景系统的</w:t>
            </w:r>
            <w:r>
              <w:rPr>
                <w:rFonts w:hint="eastAsia"/>
              </w:rPr>
              <w:t>LCI</w:t>
            </w:r>
            <w:r>
              <w:rPr>
                <w:rFonts w:hint="eastAsia"/>
              </w:rPr>
              <w:t>结果和</w:t>
            </w:r>
            <w:r>
              <w:rPr>
                <w:rFonts w:hint="eastAsia"/>
              </w:rPr>
              <w:t>/</w:t>
            </w:r>
            <w:r>
              <w:rPr>
                <w:rFonts w:hint="eastAsia"/>
              </w:rPr>
              <w:t>或单元过程。这意味着，在实践中，上述识别结束于识别连接前景系统和背景系统的产品和废物流。对于这种一般背景系统中可能缺失的系统或过程，应根据需要为分析系统收集或从第三方获取。</w:t>
            </w:r>
          </w:p>
          <w:p w14:paraId="0DF455B6" w14:textId="77777777" w:rsidR="00D16BE9" w:rsidRDefault="00AC4FA2">
            <w:pPr>
              <w:pStyle w:val="0"/>
              <w:ind w:firstLineChars="200" w:firstLine="420"/>
            </w:pPr>
            <w:proofErr w:type="spellStart"/>
            <w:r>
              <w:rPr>
                <w:rFonts w:hint="eastAsia"/>
              </w:rPr>
              <w:lastRenderedPageBreak/>
              <w:t>I.d</w:t>
            </w:r>
            <w:proofErr w:type="spellEnd"/>
            <w:r>
              <w:rPr>
                <w:rFonts w:hint="eastAsia"/>
              </w:rPr>
              <w:t xml:space="preserve">) </w:t>
            </w:r>
            <w:r>
              <w:rPr>
                <w:rFonts w:hint="eastAsia"/>
                <w:b/>
                <w:bCs/>
              </w:rPr>
              <w:t>证明和记录排除：</w:t>
            </w:r>
            <w:r>
              <w:rPr>
                <w:rFonts w:hint="eastAsia"/>
              </w:rPr>
              <w:t>任何排除相关单独过程或活动类型的情况，应使用切割标准加以证明（如第</w:t>
            </w:r>
            <w:r>
              <w:rPr>
                <w:rFonts w:hint="eastAsia"/>
              </w:rPr>
              <w:t>6.6.3</w:t>
            </w:r>
            <w:r>
              <w:rPr>
                <w:rFonts w:hint="eastAsia"/>
              </w:rPr>
              <w:t>章所定义）。这可以基于以前的经验，包括相关系统</w:t>
            </w:r>
            <w:r>
              <w:rPr>
                <w:rFonts w:hint="eastAsia"/>
              </w:rPr>
              <w:t>/</w:t>
            </w:r>
            <w:r>
              <w:rPr>
                <w:rFonts w:hint="eastAsia"/>
              </w:rPr>
              <w:t>产品组特定指导文件或产品类别规则（</w:t>
            </w:r>
            <w:r>
              <w:rPr>
                <w:rFonts w:hint="eastAsia"/>
              </w:rPr>
              <w:t>PCR</w:t>
            </w:r>
            <w:r>
              <w:rPr>
                <w:rFonts w:hint="eastAsia"/>
              </w:rPr>
              <w:t>）。系统检查与单元过程的中期质量控制及切割标准的应用的程序在第</w:t>
            </w:r>
            <w:r>
              <w:rPr>
                <w:rFonts w:hint="eastAsia"/>
              </w:rPr>
              <w:t>7.4.2.11</w:t>
            </w:r>
            <w:r>
              <w:rPr>
                <w:rFonts w:hint="eastAsia"/>
              </w:rPr>
              <w:t>和第</w:t>
            </w:r>
            <w:r>
              <w:rPr>
                <w:rFonts w:hint="eastAsia"/>
              </w:rPr>
              <w:t>9.3.2</w:t>
            </w:r>
            <w:r>
              <w:rPr>
                <w:rFonts w:hint="eastAsia"/>
              </w:rPr>
              <w:t>章中描述。原则上，所有应归因于系统的过程都应进行清点，只要它们对分析系统的整体环境影响有相关贡献。这包括原则上</w:t>
            </w:r>
            <w:r>
              <w:rPr>
                <w:rFonts w:hint="eastAsia"/>
              </w:rPr>
              <w:t xml:space="preserve"> - </w:t>
            </w:r>
            <w:r>
              <w:rPr>
                <w:rFonts w:hint="eastAsia"/>
              </w:rPr>
              <w:t>取决于包含的生命周期阶段和系统边界</w:t>
            </w:r>
            <w:r>
              <w:rPr>
                <w:rFonts w:hint="eastAsia"/>
              </w:rPr>
              <w:t xml:space="preserve"> - </w:t>
            </w:r>
            <w:r>
              <w:rPr>
                <w:rFonts w:hint="eastAsia"/>
              </w:rPr>
              <w:t>活动，如采矿、加工、制造、使用、修理和维护、运输、废物处理以及与分析系统相关的其他采购服务，如清洁和法律服务、市场营销、资本货物的生产和退役、零售、存储、行政办公室的运营、员工通勤和商务旅行等。（</w:t>
            </w:r>
            <w:r>
              <w:rPr>
                <w:rFonts w:hint="eastAsia"/>
              </w:rPr>
              <w:t>7.2.3.2</w:t>
            </w:r>
            <w:r>
              <w:rPr>
                <w:rFonts w:hint="eastAsia"/>
              </w:rPr>
              <w:t>）</w:t>
            </w:r>
          </w:p>
          <w:p w14:paraId="7188CE27" w14:textId="77777777" w:rsidR="00D16BE9" w:rsidRDefault="00AC4FA2">
            <w:pPr>
              <w:pStyle w:val="0"/>
              <w:ind w:firstLineChars="200" w:firstLine="420"/>
            </w:pPr>
            <w:proofErr w:type="spellStart"/>
            <w:r>
              <w:rPr>
                <w:rFonts w:hint="eastAsia"/>
              </w:rPr>
              <w:t>I.e</w:t>
            </w:r>
            <w:proofErr w:type="spellEnd"/>
            <w:r>
              <w:rPr>
                <w:rFonts w:hint="eastAsia"/>
              </w:rPr>
              <w:t xml:space="preserve">) </w:t>
            </w:r>
            <w:r>
              <w:rPr>
                <w:rFonts w:hint="eastAsia"/>
                <w:b/>
                <w:bCs/>
              </w:rPr>
              <w:t>部分系统和</w:t>
            </w:r>
            <w:proofErr w:type="gramStart"/>
            <w:r>
              <w:rPr>
                <w:rFonts w:hint="eastAsia"/>
                <w:b/>
                <w:bCs/>
              </w:rPr>
              <w:t>系统系统</w:t>
            </w:r>
            <w:proofErr w:type="gramEnd"/>
            <w:r>
              <w:rPr>
                <w:rFonts w:hint="eastAsia"/>
                <w:b/>
                <w:bCs/>
              </w:rPr>
              <w:t>关系：</w:t>
            </w:r>
            <w:r>
              <w:rPr>
                <w:rFonts w:hint="eastAsia"/>
              </w:rPr>
              <w:t>部分系统和</w:t>
            </w:r>
            <w:proofErr w:type="gramStart"/>
            <w:r>
              <w:rPr>
                <w:rFonts w:hint="eastAsia"/>
              </w:rPr>
              <w:t>系统系统</w:t>
            </w:r>
            <w:proofErr w:type="gramEnd"/>
            <w:r>
              <w:rPr>
                <w:rFonts w:hint="eastAsia"/>
              </w:rPr>
              <w:t>关系需要特别关注（例如，涉及能源相关产品）和正确的清点（概念见第</w:t>
            </w:r>
            <w:r>
              <w:rPr>
                <w:rFonts w:hint="eastAsia"/>
              </w:rPr>
              <w:t>7.2.2</w:t>
            </w:r>
            <w:r>
              <w:rPr>
                <w:rFonts w:hint="eastAsia"/>
              </w:rPr>
              <w:t>章）。（</w:t>
            </w:r>
            <w:r>
              <w:rPr>
                <w:rFonts w:hint="eastAsia"/>
              </w:rPr>
              <w:t>7.2.3.2</w:t>
            </w:r>
            <w:r>
              <w:rPr>
                <w:rFonts w:hint="eastAsia"/>
              </w:rPr>
              <w:t>）</w:t>
            </w:r>
          </w:p>
          <w:p w14:paraId="2859A05C" w14:textId="77777777" w:rsidR="00D16BE9" w:rsidRDefault="00AC4FA2">
            <w:pPr>
              <w:pStyle w:val="0"/>
              <w:ind w:firstLineChars="200" w:firstLine="420"/>
            </w:pPr>
            <w:proofErr w:type="spellStart"/>
            <w:r>
              <w:rPr>
                <w:rFonts w:hint="eastAsia"/>
              </w:rPr>
              <w:t>I.f</w:t>
            </w:r>
            <w:proofErr w:type="spellEnd"/>
            <w:r>
              <w:rPr>
                <w:rFonts w:hint="eastAsia"/>
              </w:rPr>
              <w:t xml:space="preserve">) </w:t>
            </w:r>
            <w:r>
              <w:rPr>
                <w:rFonts w:hint="eastAsia"/>
                <w:b/>
                <w:bCs/>
              </w:rPr>
              <w:t>技术流程图，来自</w:t>
            </w:r>
            <w:r>
              <w:rPr>
                <w:rFonts w:hint="eastAsia"/>
                <w:b/>
                <w:bCs/>
              </w:rPr>
              <w:t>/</w:t>
            </w:r>
            <w:r>
              <w:rPr>
                <w:rFonts w:hint="eastAsia"/>
                <w:b/>
                <w:bCs/>
              </w:rPr>
              <w:t>到背景系统的产品和废物列表：</w:t>
            </w:r>
            <w:r>
              <w:rPr>
                <w:rFonts w:hint="eastAsia"/>
              </w:rPr>
              <w:t>建议使用系统边界方案进行概览。前景系统的技术流程图以及连接前景系统与背景系统的产品和废物列表可用于记录主要资源基础、消费混合数据和生产路线的贸易伙伴国家等。这可以作为数据收集规划的基础以及后续文档的起点。（</w:t>
            </w:r>
            <w:r>
              <w:rPr>
                <w:rFonts w:hint="eastAsia"/>
              </w:rPr>
              <w:t>7.2.3.1</w:t>
            </w:r>
            <w:r>
              <w:rPr>
                <w:rFonts w:hint="eastAsia"/>
              </w:rPr>
              <w:t>）</w:t>
            </w:r>
          </w:p>
          <w:p w14:paraId="1169BC5F" w14:textId="77777777" w:rsidR="00D16BE9" w:rsidRDefault="00AC4FA2">
            <w:pPr>
              <w:pStyle w:val="0"/>
              <w:ind w:firstLineChars="200" w:firstLine="420"/>
            </w:pPr>
            <w:r>
              <w:rPr>
                <w:rFonts w:hint="eastAsia"/>
              </w:rPr>
              <w:t>注意，背景系统中的个别过程也可能需要识别</w:t>
            </w:r>
            <w:r>
              <w:rPr>
                <w:rFonts w:hint="eastAsia"/>
              </w:rPr>
              <w:t xml:space="preserve"> - </w:t>
            </w:r>
            <w:r>
              <w:rPr>
                <w:rFonts w:hint="eastAsia"/>
              </w:rPr>
              <w:t>例如，在识别敏感问题时（见第</w:t>
            </w:r>
            <w:r>
              <w:rPr>
                <w:rFonts w:hint="eastAsia"/>
              </w:rPr>
              <w:t>9.2</w:t>
            </w:r>
            <w:r>
              <w:rPr>
                <w:rFonts w:hint="eastAsia"/>
              </w:rPr>
              <w:t>章）或在满足研究的特定目标时。</w:t>
            </w:r>
          </w:p>
          <w:p w14:paraId="206C3EE9" w14:textId="77777777" w:rsidR="00D16BE9" w:rsidRDefault="00AC4FA2">
            <w:pPr>
              <w:pStyle w:val="0"/>
              <w:ind w:firstLineChars="200" w:firstLine="420"/>
            </w:pPr>
            <w:r>
              <w:rPr>
                <w:rFonts w:hint="eastAsia"/>
              </w:rPr>
              <w:t>必须满足第</w:t>
            </w:r>
            <w:r>
              <w:rPr>
                <w:rFonts w:hint="eastAsia"/>
              </w:rPr>
              <w:t>6.8</w:t>
            </w:r>
            <w:r>
              <w:rPr>
                <w:rFonts w:hint="eastAsia"/>
              </w:rPr>
              <w:t>章关于技术、地理和时间相关性的范围要求。（</w:t>
            </w:r>
            <w:r>
              <w:rPr>
                <w:rFonts w:hint="eastAsia"/>
              </w:rPr>
              <w:t>7.2.3.2</w:t>
            </w:r>
            <w:r>
              <w:rPr>
                <w:rFonts w:hint="eastAsia"/>
              </w:rPr>
              <w:t>）</w:t>
            </w:r>
          </w:p>
          <w:p w14:paraId="73B64589" w14:textId="77777777" w:rsidR="00D16BE9" w:rsidRDefault="00AC4FA2">
            <w:pPr>
              <w:pStyle w:val="0"/>
              <w:ind w:firstLineChars="200" w:firstLine="420"/>
            </w:pPr>
            <w:r>
              <w:rPr>
                <w:rFonts w:hint="eastAsia"/>
              </w:rPr>
              <w:t>注意，初步生成的过程、产品和废物流的列表通常需要根据完成的初步生命周期模型、影响评估和解释的结果进行细化。</w:t>
            </w:r>
          </w:p>
          <w:p w14:paraId="32969141" w14:textId="77777777" w:rsidR="00D16BE9" w:rsidRDefault="00AC4FA2">
            <w:pPr>
              <w:pStyle w:val="0"/>
              <w:ind w:firstLineChars="200" w:firstLine="420"/>
            </w:pPr>
            <w:r>
              <w:rPr>
                <w:rFonts w:hint="eastAsia"/>
              </w:rPr>
              <w:t xml:space="preserve">II) </w:t>
            </w:r>
            <w:r>
              <w:rPr>
                <w:rFonts w:hint="eastAsia"/>
              </w:rPr>
              <w:t>必须</w:t>
            </w:r>
            <w:r>
              <w:rPr>
                <w:rFonts w:hint="eastAsia"/>
              </w:rPr>
              <w:t xml:space="preserve"> - </w:t>
            </w:r>
            <w:r>
              <w:rPr>
                <w:rFonts w:hint="eastAsia"/>
                <w:b/>
                <w:bCs/>
              </w:rPr>
              <w:t>初步过程描述：</w:t>
            </w:r>
            <w:r>
              <w:rPr>
                <w:rFonts w:hint="eastAsia"/>
              </w:rPr>
              <w:t>建议对识别出的前景系统的单元过程提供初步描述，以及将其与背景系统连接的产品和废物流的功能单位的详细信息。这应在</w:t>
            </w:r>
            <w:r>
              <w:rPr>
                <w:rFonts w:hint="eastAsia"/>
              </w:rPr>
              <w:t>LCI</w:t>
            </w:r>
            <w:r>
              <w:rPr>
                <w:rFonts w:hint="eastAsia"/>
              </w:rPr>
              <w:t>工作的迭代步骤中进行更新，并最终反映前景系统的最终单元过程。（</w:t>
            </w:r>
            <w:r>
              <w:rPr>
                <w:rFonts w:hint="eastAsia"/>
              </w:rPr>
              <w:t>7.2.3.3</w:t>
            </w:r>
            <w:r>
              <w:rPr>
                <w:rFonts w:hint="eastAsia"/>
              </w:rPr>
              <w:t>）</w:t>
            </w:r>
          </w:p>
        </w:tc>
      </w:tr>
    </w:tbl>
    <w:p w14:paraId="5D74E2A3" w14:textId="77777777" w:rsidR="00D16BE9" w:rsidRDefault="00AC4FA2">
      <w:pPr>
        <w:pStyle w:val="affd"/>
        <w:spacing w:beforeLines="0" w:before="0" w:afterLines="0" w:after="0"/>
        <w:ind w:firstLineChars="200" w:firstLine="482"/>
        <w:rPr>
          <w:sz w:val="24"/>
          <w:szCs w:val="40"/>
        </w:rPr>
      </w:pPr>
      <w:bookmarkStart w:id="100" w:name="_Toc175604000"/>
      <w:r>
        <w:rPr>
          <w:rFonts w:hint="eastAsia"/>
          <w:sz w:val="24"/>
          <w:szCs w:val="40"/>
        </w:rPr>
        <w:lastRenderedPageBreak/>
        <w:t xml:space="preserve">7.2.4 </w:t>
      </w:r>
      <w:r>
        <w:rPr>
          <w:rFonts w:hint="eastAsia"/>
          <w:sz w:val="24"/>
          <w:szCs w:val="40"/>
        </w:rPr>
        <w:t>识别归因建模中的过程</w:t>
      </w:r>
      <w:bookmarkEnd w:id="100"/>
    </w:p>
    <w:p w14:paraId="68277B94" w14:textId="77777777" w:rsidR="00D16BE9" w:rsidRDefault="00AC4FA2">
      <w:pPr>
        <w:pStyle w:val="afff"/>
        <w:spacing w:before="0" w:after="0"/>
        <w:ind w:firstLineChars="200" w:firstLine="422"/>
      </w:pPr>
      <w:r>
        <w:rPr>
          <w:rFonts w:hint="eastAsia"/>
        </w:rPr>
        <w:t xml:space="preserve">7.2.4.1 </w:t>
      </w:r>
      <w:r>
        <w:rPr>
          <w:rFonts w:hint="eastAsia"/>
        </w:rPr>
        <w:t>介绍与概述</w:t>
      </w:r>
    </w:p>
    <w:p w14:paraId="4DBCB9FA" w14:textId="77777777" w:rsidR="00D16BE9" w:rsidRDefault="00AC4FA2">
      <w:pPr>
        <w:pStyle w:val="0"/>
        <w:ind w:firstLineChars="200" w:firstLine="422"/>
        <w:rPr>
          <w:b/>
          <w:bCs/>
        </w:rPr>
      </w:pPr>
      <w:r>
        <w:rPr>
          <w:rFonts w:hint="eastAsia"/>
          <w:b/>
          <w:bCs/>
        </w:rPr>
        <w:t>介绍</w:t>
      </w:r>
    </w:p>
    <w:p w14:paraId="5C378429" w14:textId="77777777" w:rsidR="00D16BE9" w:rsidRDefault="00AC4FA2">
      <w:pPr>
        <w:pStyle w:val="0"/>
        <w:ind w:firstLineChars="200" w:firstLine="420"/>
      </w:pPr>
      <w:r>
        <w:rPr>
          <w:rFonts w:hint="eastAsia"/>
        </w:rPr>
        <w:t>如果建模方法是归因性的，则需要识别相关的后果及相关过程，如下所述。这主要适用于情况</w:t>
      </w:r>
      <w:r>
        <w:rPr>
          <w:rFonts w:hint="eastAsia"/>
        </w:rPr>
        <w:t>A</w:t>
      </w:r>
      <w:r>
        <w:rPr>
          <w:rFonts w:hint="eastAsia"/>
        </w:rPr>
        <w:t>、</w:t>
      </w:r>
      <w:r>
        <w:rPr>
          <w:rFonts w:hint="eastAsia"/>
        </w:rPr>
        <w:t>B</w:t>
      </w:r>
      <w:r>
        <w:rPr>
          <w:rFonts w:hint="eastAsia"/>
        </w:rPr>
        <w:t>和</w:t>
      </w:r>
      <w:r>
        <w:rPr>
          <w:rFonts w:hint="eastAsia"/>
        </w:rPr>
        <w:t>C1</w:t>
      </w:r>
      <w:r>
        <w:rPr>
          <w:rFonts w:hint="eastAsia"/>
        </w:rPr>
        <w:t>中的多功能性、情况</w:t>
      </w:r>
      <w:r>
        <w:rPr>
          <w:rFonts w:hint="eastAsia"/>
        </w:rPr>
        <w:t>B</w:t>
      </w:r>
      <w:r>
        <w:rPr>
          <w:rFonts w:hint="eastAsia"/>
        </w:rPr>
        <w:t>中受“大规模”变化影响的过程，以及情况</w:t>
      </w:r>
      <w:r>
        <w:rPr>
          <w:rFonts w:hint="eastAsia"/>
        </w:rPr>
        <w:t>B</w:t>
      </w:r>
      <w:r>
        <w:rPr>
          <w:rFonts w:hint="eastAsia"/>
        </w:rPr>
        <w:t>中的“假设场景”，如果这些场景包括归因建模。虽然本章详细描述了归因方法，</w:t>
      </w:r>
      <w:r>
        <w:rPr>
          <w:rFonts w:hint="eastAsia"/>
          <w:b/>
          <w:bCs/>
        </w:rPr>
        <w:t>但请注意，在情况</w:t>
      </w:r>
      <w:r>
        <w:rPr>
          <w:rFonts w:hint="eastAsia"/>
          <w:b/>
          <w:bCs/>
        </w:rPr>
        <w:t>A</w:t>
      </w:r>
      <w:r>
        <w:rPr>
          <w:rFonts w:hint="eastAsia"/>
          <w:b/>
          <w:bCs/>
        </w:rPr>
        <w:t>、</w:t>
      </w:r>
      <w:r>
        <w:rPr>
          <w:rFonts w:hint="eastAsia"/>
          <w:b/>
          <w:bCs/>
        </w:rPr>
        <w:t>B</w:t>
      </w:r>
      <w:r>
        <w:rPr>
          <w:rFonts w:hint="eastAsia"/>
          <w:b/>
          <w:bCs/>
        </w:rPr>
        <w:t>和</w:t>
      </w:r>
      <w:r>
        <w:rPr>
          <w:rFonts w:hint="eastAsia"/>
          <w:b/>
          <w:bCs/>
        </w:rPr>
        <w:t>C1</w:t>
      </w:r>
      <w:r>
        <w:rPr>
          <w:rFonts w:hint="eastAsia"/>
          <w:b/>
          <w:bCs/>
        </w:rPr>
        <w:t>的规定中做了一些关键简化</w:t>
      </w:r>
      <w:r>
        <w:rPr>
          <w:rFonts w:hint="eastAsia"/>
        </w:rPr>
        <w:t>，使工作显著简化而不会显著改变结果的稳健性（见第</w:t>
      </w:r>
      <w:r>
        <w:rPr>
          <w:rFonts w:hint="eastAsia"/>
        </w:rPr>
        <w:t>6.5.4</w:t>
      </w:r>
      <w:r>
        <w:rPr>
          <w:rFonts w:hint="eastAsia"/>
        </w:rPr>
        <w:t>章）。仅对于情况</w:t>
      </w:r>
      <w:r>
        <w:rPr>
          <w:rFonts w:hint="eastAsia"/>
        </w:rPr>
        <w:t>B</w:t>
      </w:r>
      <w:r>
        <w:rPr>
          <w:rFonts w:hint="eastAsia"/>
        </w:rPr>
        <w:t>中受“大规模”变化影响的过程以及情况</w:t>
      </w:r>
      <w:r>
        <w:rPr>
          <w:rFonts w:hint="eastAsia"/>
        </w:rPr>
        <w:t>B</w:t>
      </w:r>
      <w:r>
        <w:rPr>
          <w:rFonts w:hint="eastAsia"/>
        </w:rPr>
        <w:t>的假设场景，本章需要详细应用。</w:t>
      </w:r>
    </w:p>
    <w:p w14:paraId="58D5F8A7" w14:textId="77777777" w:rsidR="00D16BE9" w:rsidRDefault="00D16BE9">
      <w:pPr>
        <w:pStyle w:val="0"/>
        <w:ind w:firstLineChars="200" w:firstLine="420"/>
      </w:pPr>
    </w:p>
    <w:p w14:paraId="23B0FDC1" w14:textId="77777777" w:rsidR="00D16BE9" w:rsidRDefault="00AC4FA2">
      <w:pPr>
        <w:pStyle w:val="0"/>
        <w:ind w:firstLineChars="200" w:firstLine="420"/>
      </w:pPr>
      <w:r>
        <w:rPr>
          <w:rFonts w:hint="eastAsia"/>
        </w:rPr>
        <w:t>“归因”</w:t>
      </w:r>
      <w:r>
        <w:rPr>
          <w:rFonts w:hint="eastAsia"/>
        </w:rPr>
        <w:t>LCI</w:t>
      </w:r>
      <w:r>
        <w:rPr>
          <w:rFonts w:hint="eastAsia"/>
        </w:rPr>
        <w:t>建模框架旨在识别前景系统中的决策对经济中其他过程和系统的后果，并围绕这些后果构建</w:t>
      </w:r>
      <w:proofErr w:type="gramStart"/>
      <w:r>
        <w:rPr>
          <w:rFonts w:hint="eastAsia"/>
        </w:rPr>
        <w:t>待分析</w:t>
      </w:r>
      <w:proofErr w:type="gramEnd"/>
      <w:r>
        <w:rPr>
          <w:rFonts w:hint="eastAsia"/>
        </w:rPr>
        <w:t>系统。</w:t>
      </w:r>
    </w:p>
    <w:p w14:paraId="58039BD8" w14:textId="77777777" w:rsidR="00D16BE9" w:rsidRDefault="00AC4FA2">
      <w:pPr>
        <w:pStyle w:val="0"/>
        <w:ind w:firstLineChars="200" w:firstLine="420"/>
      </w:pPr>
      <w:r>
        <w:rPr>
          <w:rFonts w:hint="eastAsia"/>
        </w:rPr>
        <w:lastRenderedPageBreak/>
        <w:t>归因建模的一个重要方面是，它并不像归因模型那样描绘具体产品供应链的实际过程，而是对决策的预测后果进行建模。这些后果是假定作为对指定决策的反应而操作的过程。在无约束和完全知情的市场中，它们通常是最</w:t>
      </w:r>
      <w:proofErr w:type="gramStart"/>
      <w:r>
        <w:rPr>
          <w:rFonts w:hint="eastAsia"/>
        </w:rPr>
        <w:t>具成本</w:t>
      </w:r>
      <w:proofErr w:type="gramEnd"/>
      <w:r>
        <w:rPr>
          <w:rFonts w:hint="eastAsia"/>
        </w:rPr>
        <w:t>效益地提供所需功能的过程（以及会被其他功能取代的过程）。然而，无约束和完全知情的市场是一个理论上的理想情况。在实践中，还需要考虑其他方面。</w:t>
      </w:r>
    </w:p>
    <w:p w14:paraId="1D7E994B" w14:textId="77777777" w:rsidR="00D16BE9" w:rsidRDefault="00AC4FA2">
      <w:pPr>
        <w:pStyle w:val="0"/>
        <w:ind w:firstLineChars="200" w:firstLine="422"/>
        <w:rPr>
          <w:b/>
          <w:bCs/>
        </w:rPr>
      </w:pPr>
      <w:r>
        <w:rPr>
          <w:rFonts w:hint="eastAsia"/>
          <w:b/>
          <w:bCs/>
        </w:rPr>
        <w:t>主要和次要后果，约束</w:t>
      </w:r>
    </w:p>
    <w:p w14:paraId="1CCB9456" w14:textId="77777777" w:rsidR="00D16BE9" w:rsidRDefault="00AC4FA2">
      <w:pPr>
        <w:pStyle w:val="0"/>
        <w:ind w:firstLineChars="200" w:firstLine="420"/>
      </w:pPr>
      <w:r>
        <w:rPr>
          <w:rFonts w:hint="eastAsia"/>
        </w:rPr>
        <w:t>LCA</w:t>
      </w:r>
      <w:r>
        <w:rPr>
          <w:rFonts w:hint="eastAsia"/>
        </w:rPr>
        <w:t>从业者讨论了多种机制，如何在前景系统中做出的决策影响其他过程和产品以及主要和次要后果（次要后果的概念在第</w:t>
      </w:r>
      <w:r>
        <w:rPr>
          <w:rFonts w:hint="eastAsia"/>
        </w:rPr>
        <w:t>7.2.4.2</w:t>
      </w:r>
      <w:r>
        <w:rPr>
          <w:rFonts w:hint="eastAsia"/>
        </w:rPr>
        <w:t>章中解释）。这些机制范围从因额外需求的材料、部件等而需要建立新生产设施，到由于市场价格变化、消费者行为变化等而导致竞争产品的市场被挤出。然而，除了深远的后果外，次要后果和约束通常会对主要后果产生反作用，并部分或完全抵消主要后果，或将其改变为其他后果。其中包括经济的弹性、对分析产品的需求变化、由于市场价格变化而减少的其他系统中额外产品的消费，以及许多其他次要后果（例如所谓的“反弹效应”）以及合同、政治和其他约束。</w:t>
      </w:r>
    </w:p>
    <w:p w14:paraId="490662A9" w14:textId="77777777" w:rsidR="00D16BE9" w:rsidRDefault="00AC4FA2">
      <w:pPr>
        <w:pStyle w:val="0"/>
        <w:ind w:firstLineChars="200" w:firstLine="422"/>
        <w:rPr>
          <w:b/>
          <w:bCs/>
        </w:rPr>
      </w:pPr>
      <w:r>
        <w:rPr>
          <w:rFonts w:hint="eastAsia"/>
          <w:b/>
          <w:bCs/>
        </w:rPr>
        <w:t>所需专业知识</w:t>
      </w:r>
    </w:p>
    <w:p w14:paraId="1503C8CF" w14:textId="77777777" w:rsidR="00D16BE9" w:rsidRDefault="00AC4FA2">
      <w:pPr>
        <w:pStyle w:val="0"/>
        <w:ind w:firstLineChars="200" w:firstLine="420"/>
      </w:pPr>
      <w:r>
        <w:rPr>
          <w:rFonts w:hint="eastAsia"/>
        </w:rPr>
        <w:t>识别详细后果和边际过程时，除了</w:t>
      </w:r>
      <w:r>
        <w:rPr>
          <w:rFonts w:hint="eastAsia"/>
        </w:rPr>
        <w:t>LCA</w:t>
      </w:r>
      <w:r>
        <w:rPr>
          <w:rFonts w:hint="eastAsia"/>
        </w:rPr>
        <w:t>专业知识，还需要以下专业知识，具体取决于归因模型中考虑的机制和模型：</w:t>
      </w:r>
    </w:p>
    <w:p w14:paraId="4D3B77C1" w14:textId="77777777" w:rsidR="00D16BE9" w:rsidRDefault="00AC4FA2">
      <w:pPr>
        <w:pStyle w:val="0"/>
        <w:numPr>
          <w:ilvl w:val="0"/>
          <w:numId w:val="53"/>
        </w:numPr>
        <w:ind w:left="0" w:firstLineChars="200" w:firstLine="420"/>
      </w:pPr>
      <w:r>
        <w:rPr>
          <w:rFonts w:hint="eastAsia"/>
        </w:rPr>
        <w:t>技术发展预测专业知识（学习曲线、经验曲线）</w:t>
      </w:r>
    </w:p>
    <w:p w14:paraId="7D6DF6AF" w14:textId="77777777" w:rsidR="00D16BE9" w:rsidRDefault="00AC4FA2">
      <w:pPr>
        <w:pStyle w:val="0"/>
        <w:numPr>
          <w:ilvl w:val="0"/>
          <w:numId w:val="53"/>
        </w:numPr>
        <w:ind w:left="0" w:firstLineChars="200" w:firstLine="420"/>
      </w:pPr>
      <w:r>
        <w:rPr>
          <w:rFonts w:hint="eastAsia"/>
        </w:rPr>
        <w:t>场景开发</w:t>
      </w:r>
    </w:p>
    <w:p w14:paraId="7E9D9407" w14:textId="77777777" w:rsidR="00D16BE9" w:rsidRDefault="00AC4FA2">
      <w:pPr>
        <w:pStyle w:val="0"/>
        <w:numPr>
          <w:ilvl w:val="0"/>
          <w:numId w:val="53"/>
        </w:numPr>
        <w:ind w:left="0" w:firstLineChars="200" w:firstLine="420"/>
      </w:pPr>
      <w:r>
        <w:rPr>
          <w:rFonts w:hint="eastAsia"/>
        </w:rPr>
        <w:t>市场成本和市场预测</w:t>
      </w:r>
    </w:p>
    <w:p w14:paraId="7E44C581" w14:textId="77777777" w:rsidR="00D16BE9" w:rsidRDefault="00AC4FA2">
      <w:pPr>
        <w:pStyle w:val="0"/>
        <w:numPr>
          <w:ilvl w:val="0"/>
          <w:numId w:val="53"/>
        </w:numPr>
        <w:ind w:left="0" w:firstLineChars="200" w:firstLine="420"/>
      </w:pPr>
      <w:r>
        <w:rPr>
          <w:rFonts w:hint="eastAsia"/>
        </w:rPr>
        <w:t>技术成本建模</w:t>
      </w:r>
    </w:p>
    <w:p w14:paraId="2F59D489" w14:textId="77777777" w:rsidR="00D16BE9" w:rsidRDefault="00AC4FA2">
      <w:pPr>
        <w:pStyle w:val="0"/>
        <w:numPr>
          <w:ilvl w:val="0"/>
          <w:numId w:val="53"/>
        </w:numPr>
        <w:ind w:left="0" w:firstLineChars="200" w:firstLine="420"/>
      </w:pPr>
      <w:r>
        <w:rPr>
          <w:rFonts w:hint="eastAsia"/>
        </w:rPr>
        <w:t>一般均衡建模</w:t>
      </w:r>
    </w:p>
    <w:p w14:paraId="243B4A30" w14:textId="77777777" w:rsidR="00D16BE9" w:rsidRDefault="00AC4FA2">
      <w:pPr>
        <w:pStyle w:val="0"/>
        <w:numPr>
          <w:ilvl w:val="0"/>
          <w:numId w:val="53"/>
        </w:numPr>
        <w:ind w:left="0" w:firstLineChars="200" w:firstLine="420"/>
      </w:pPr>
      <w:r>
        <w:rPr>
          <w:rFonts w:hint="eastAsia"/>
        </w:rPr>
        <w:t>部分均衡建模</w:t>
      </w:r>
    </w:p>
    <w:p w14:paraId="1199D2AE" w14:textId="77777777" w:rsidR="00D16BE9" w:rsidRDefault="00AC4FA2">
      <w:pPr>
        <w:pStyle w:val="0"/>
        <w:ind w:firstLineChars="200" w:firstLine="420"/>
      </w:pPr>
      <w:r>
        <w:rPr>
          <w:rFonts w:hint="eastAsia"/>
        </w:rPr>
        <w:t>概述</w:t>
      </w:r>
    </w:p>
    <w:p w14:paraId="55341C60" w14:textId="77777777" w:rsidR="00D16BE9" w:rsidRDefault="00AC4FA2">
      <w:pPr>
        <w:pStyle w:val="0"/>
        <w:ind w:firstLineChars="200" w:firstLine="420"/>
      </w:pPr>
      <w:r>
        <w:rPr>
          <w:rFonts w:hint="eastAsia"/>
        </w:rPr>
        <w:t>以下子章节解释了归因模型中建模后果的步骤：</w:t>
      </w:r>
    </w:p>
    <w:p w14:paraId="4B316D6F" w14:textId="77777777" w:rsidR="00D16BE9" w:rsidRDefault="00AC4FA2">
      <w:pPr>
        <w:pStyle w:val="0"/>
        <w:numPr>
          <w:ilvl w:val="0"/>
          <w:numId w:val="54"/>
        </w:numPr>
        <w:ind w:left="0" w:firstLineChars="200" w:firstLine="420"/>
      </w:pPr>
      <w:r>
        <w:rPr>
          <w:rFonts w:hint="eastAsia"/>
        </w:rPr>
        <w:t>识别主要和次要后果及约束：首先确定哪些主要和次要后果以及约束需要纳入模型（第</w:t>
      </w:r>
      <w:r>
        <w:rPr>
          <w:rFonts w:hint="eastAsia"/>
        </w:rPr>
        <w:t>7.2.4.2</w:t>
      </w:r>
      <w:r>
        <w:rPr>
          <w:rFonts w:hint="eastAsia"/>
        </w:rPr>
        <w:t>章）。</w:t>
      </w:r>
    </w:p>
    <w:p w14:paraId="42401E01" w14:textId="77777777" w:rsidR="00D16BE9" w:rsidRDefault="00AC4FA2">
      <w:pPr>
        <w:pStyle w:val="0"/>
        <w:numPr>
          <w:ilvl w:val="0"/>
          <w:numId w:val="54"/>
        </w:numPr>
        <w:ind w:left="0" w:firstLineChars="200" w:firstLine="420"/>
      </w:pPr>
      <w:r>
        <w:rPr>
          <w:rFonts w:hint="eastAsia"/>
        </w:rPr>
        <w:t>识别因后果变化而操作或替代的过程：接下来识别由于已识别的后果而操作或被取代的过程（第</w:t>
      </w:r>
      <w:r>
        <w:rPr>
          <w:rFonts w:hint="eastAsia"/>
        </w:rPr>
        <w:t>7.2.4.4</w:t>
      </w:r>
      <w:r>
        <w:rPr>
          <w:rFonts w:hint="eastAsia"/>
        </w:rPr>
        <w:t>章）。</w:t>
      </w:r>
    </w:p>
    <w:p w14:paraId="30CBEEAC" w14:textId="77777777" w:rsidR="00D16BE9" w:rsidRDefault="00AC4FA2">
      <w:pPr>
        <w:pStyle w:val="0"/>
        <w:numPr>
          <w:ilvl w:val="0"/>
          <w:numId w:val="54"/>
        </w:numPr>
        <w:ind w:left="0" w:firstLineChars="200" w:firstLine="420"/>
      </w:pPr>
      <w:r>
        <w:rPr>
          <w:rFonts w:hint="eastAsia"/>
        </w:rPr>
        <w:t>逐步建模归因生命周期：分析考虑的后果，并考虑选定的约束，逐步识别过程并建模归因生命周期。这从前景系统中的分析决策开始。</w:t>
      </w:r>
    </w:p>
    <w:p w14:paraId="1A8FFBF4" w14:textId="77777777" w:rsidR="00D16BE9" w:rsidRDefault="00AC4FA2">
      <w:pPr>
        <w:pStyle w:val="0"/>
        <w:ind w:firstLineChars="200" w:firstLine="420"/>
      </w:pPr>
      <w:r>
        <w:rPr>
          <w:rFonts w:hint="eastAsia"/>
        </w:rPr>
        <w:t>图</w:t>
      </w:r>
      <w:r>
        <w:rPr>
          <w:rFonts w:hint="eastAsia"/>
        </w:rPr>
        <w:t>21</w:t>
      </w:r>
      <w:r>
        <w:rPr>
          <w:rFonts w:hint="eastAsia"/>
        </w:rPr>
        <w:t>提供了归因建模中识别过程的规定的示意概述，但请注意第</w:t>
      </w:r>
      <w:r>
        <w:rPr>
          <w:rFonts w:hint="eastAsia"/>
        </w:rPr>
        <w:t>6.5.4.2</w:t>
      </w:r>
      <w:r>
        <w:rPr>
          <w:rFonts w:hint="eastAsia"/>
        </w:rPr>
        <w:t>和</w:t>
      </w:r>
      <w:r>
        <w:rPr>
          <w:rFonts w:hint="eastAsia"/>
        </w:rPr>
        <w:t>6.5.4.3</w:t>
      </w:r>
      <w:r>
        <w:rPr>
          <w:rFonts w:hint="eastAsia"/>
        </w:rPr>
        <w:t>章中为情况</w:t>
      </w:r>
      <w:r>
        <w:rPr>
          <w:rFonts w:hint="eastAsia"/>
        </w:rPr>
        <w:t>A</w:t>
      </w:r>
      <w:r>
        <w:rPr>
          <w:rFonts w:hint="eastAsia"/>
        </w:rPr>
        <w:t>和</w:t>
      </w:r>
      <w:r>
        <w:rPr>
          <w:rFonts w:hint="eastAsia"/>
        </w:rPr>
        <w:t>B</w:t>
      </w:r>
      <w:r>
        <w:rPr>
          <w:rFonts w:hint="eastAsia"/>
        </w:rPr>
        <w:t>设置的简化规定。</w:t>
      </w:r>
    </w:p>
    <w:p w14:paraId="20C16D59" w14:textId="77777777" w:rsidR="00D16BE9" w:rsidRDefault="00D16BE9">
      <w:pPr>
        <w:pStyle w:val="0"/>
        <w:ind w:firstLineChars="200" w:firstLine="420"/>
      </w:pPr>
    </w:p>
    <w:p w14:paraId="378CC187" w14:textId="77777777" w:rsidR="00D16BE9" w:rsidRDefault="00AC4FA2">
      <w:pPr>
        <w:pStyle w:val="0"/>
        <w:ind w:firstLineChars="200" w:firstLine="420"/>
        <w:jc w:val="center"/>
      </w:pPr>
      <w:r>
        <w:rPr>
          <w:noProof/>
        </w:rPr>
        <w:lastRenderedPageBreak/>
        <w:drawing>
          <wp:inline distT="0" distB="0" distL="0" distR="0" wp14:anchorId="4D4D0224" wp14:editId="1E57F373">
            <wp:extent cx="5274310" cy="4170680"/>
            <wp:effectExtent l="0" t="0" r="2540" b="1270"/>
            <wp:docPr id="2023624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62475" name="图片 1"/>
                    <pic:cNvPicPr>
                      <a:picLocks noChangeAspect="1"/>
                    </pic:cNvPicPr>
                  </pic:nvPicPr>
                  <pic:blipFill>
                    <a:blip r:embed="rId52"/>
                    <a:stretch>
                      <a:fillRect/>
                    </a:stretch>
                  </pic:blipFill>
                  <pic:spPr>
                    <a:xfrm>
                      <a:off x="0" y="0"/>
                      <a:ext cx="5274310" cy="4170680"/>
                    </a:xfrm>
                    <a:prstGeom prst="rect">
                      <a:avLst/>
                    </a:prstGeom>
                  </pic:spPr>
                </pic:pic>
              </a:graphicData>
            </a:graphic>
          </wp:inline>
        </w:drawing>
      </w:r>
    </w:p>
    <w:p w14:paraId="2DE93BD9" w14:textId="77777777" w:rsidR="00D16BE9" w:rsidRDefault="00AC4FA2">
      <w:pPr>
        <w:pStyle w:val="0"/>
        <w:ind w:firstLineChars="200" w:firstLine="422"/>
        <w:rPr>
          <w:b/>
          <w:bCs/>
        </w:rPr>
      </w:pPr>
      <w:r>
        <w:rPr>
          <w:rFonts w:hint="eastAsia"/>
          <w:b/>
          <w:bCs/>
        </w:rPr>
        <w:t>图</w:t>
      </w:r>
      <w:r>
        <w:rPr>
          <w:rFonts w:hint="eastAsia"/>
          <w:b/>
          <w:bCs/>
        </w:rPr>
        <w:t xml:space="preserve">21 </w:t>
      </w:r>
      <w:r>
        <w:rPr>
          <w:rFonts w:hint="eastAsia"/>
          <w:b/>
          <w:bCs/>
        </w:rPr>
        <w:t>归因建模决策树</w:t>
      </w:r>
      <w:r>
        <w:rPr>
          <w:rStyle w:val="afb"/>
          <w:b/>
          <w:bCs/>
        </w:rPr>
        <w:footnoteReference w:id="120"/>
      </w:r>
      <w:r>
        <w:rPr>
          <w:rFonts w:hint="eastAsia"/>
          <w:b/>
          <w:bCs/>
        </w:rPr>
        <w:t>.</w:t>
      </w:r>
      <w:r>
        <w:rPr>
          <w:rFonts w:hint="eastAsia"/>
          <w:b/>
          <w:bCs/>
        </w:rPr>
        <w:t>术语、概念和解释见正文。正式和详细的规定请参见“规定”。</w:t>
      </w:r>
    </w:p>
    <w:p w14:paraId="67A9CB92" w14:textId="77777777" w:rsidR="00D16BE9" w:rsidRDefault="00AC4FA2">
      <w:pPr>
        <w:pStyle w:val="0"/>
        <w:ind w:firstLineChars="200" w:firstLine="420"/>
      </w:pPr>
      <w:r>
        <w:rPr>
          <w:rFonts w:hint="eastAsia"/>
        </w:rPr>
        <w:t>个别单元过程数据的收集原则上与归因建模相同，详见第</w:t>
      </w:r>
      <w:r>
        <w:rPr>
          <w:rFonts w:hint="eastAsia"/>
        </w:rPr>
        <w:t>7.3</w:t>
      </w:r>
      <w:r>
        <w:rPr>
          <w:rFonts w:hint="eastAsia"/>
        </w:rPr>
        <w:t>章。</w:t>
      </w:r>
    </w:p>
    <w:p w14:paraId="77F394C6" w14:textId="77777777" w:rsidR="00D16BE9" w:rsidRDefault="00AC4FA2">
      <w:pPr>
        <w:pStyle w:val="0"/>
        <w:ind w:firstLineChars="200" w:firstLine="420"/>
      </w:pPr>
      <w:r>
        <w:rPr>
          <w:rFonts w:hint="eastAsia"/>
        </w:rPr>
        <w:t>使用平均和通用背景数据的相关问题另见第</w:t>
      </w:r>
      <w:r>
        <w:rPr>
          <w:rFonts w:hint="eastAsia"/>
        </w:rPr>
        <w:t>7.6</w:t>
      </w:r>
      <w:r>
        <w:rPr>
          <w:rFonts w:hint="eastAsia"/>
        </w:rPr>
        <w:t>章。</w:t>
      </w:r>
    </w:p>
    <w:p w14:paraId="569F6FFB" w14:textId="77777777" w:rsidR="00D16BE9" w:rsidRDefault="00AC4FA2">
      <w:pPr>
        <w:pStyle w:val="afff"/>
        <w:spacing w:before="0" w:after="0"/>
        <w:ind w:firstLineChars="200" w:firstLine="422"/>
      </w:pPr>
      <w:r>
        <w:rPr>
          <w:rFonts w:hint="eastAsia"/>
        </w:rPr>
        <w:t xml:space="preserve">7.2.4.2 </w:t>
      </w:r>
      <w:r>
        <w:rPr>
          <w:rFonts w:hint="eastAsia"/>
        </w:rPr>
        <w:t>要考虑的后果</w:t>
      </w:r>
      <w:r>
        <w:rPr>
          <w:rFonts w:hint="eastAsia"/>
        </w:rPr>
        <w:t xml:space="preserve">  </w:t>
      </w:r>
    </w:p>
    <w:p w14:paraId="3D97DA5C" w14:textId="77777777" w:rsidR="00D16BE9" w:rsidRDefault="00AC4FA2">
      <w:pPr>
        <w:pStyle w:val="0"/>
        <w:ind w:firstLineChars="200" w:firstLine="420"/>
        <w:rPr>
          <w:color w:val="4F81BD" w:themeColor="accent1"/>
        </w:rPr>
      </w:pPr>
      <w:r>
        <w:rPr>
          <w:rFonts w:hint="eastAsia"/>
          <w:color w:val="4F81BD" w:themeColor="accent1"/>
        </w:rPr>
        <w:t>（与</w:t>
      </w:r>
      <w:r>
        <w:rPr>
          <w:rFonts w:hint="eastAsia"/>
          <w:color w:val="4F81BD" w:themeColor="accent1"/>
        </w:rPr>
        <w:t>ISO 14044:2006</w:t>
      </w:r>
      <w:r>
        <w:rPr>
          <w:rFonts w:hint="eastAsia"/>
          <w:color w:val="4F81BD" w:themeColor="accent1"/>
        </w:rPr>
        <w:t>章节</w:t>
      </w:r>
      <w:r>
        <w:rPr>
          <w:rFonts w:hint="eastAsia"/>
          <w:color w:val="4F81BD" w:themeColor="accent1"/>
        </w:rPr>
        <w:t>4.2.3.3.2</w:t>
      </w:r>
      <w:r>
        <w:rPr>
          <w:rFonts w:hint="eastAsia"/>
          <w:color w:val="4F81BD" w:themeColor="accent1"/>
        </w:rPr>
        <w:t>、</w:t>
      </w:r>
      <w:r>
        <w:rPr>
          <w:rFonts w:hint="eastAsia"/>
          <w:color w:val="4F81BD" w:themeColor="accent1"/>
        </w:rPr>
        <w:t>4.2.3.6.2</w:t>
      </w:r>
      <w:r>
        <w:rPr>
          <w:rFonts w:hint="eastAsia"/>
          <w:color w:val="4F81BD" w:themeColor="accent1"/>
        </w:rPr>
        <w:t>和</w:t>
      </w:r>
      <w:r>
        <w:rPr>
          <w:rFonts w:hint="eastAsia"/>
          <w:color w:val="4F81BD" w:themeColor="accent1"/>
        </w:rPr>
        <w:t>4.3.2.1</w:t>
      </w:r>
      <w:r>
        <w:rPr>
          <w:rFonts w:hint="eastAsia"/>
          <w:color w:val="4F81BD" w:themeColor="accent1"/>
        </w:rPr>
        <w:t>相关）</w:t>
      </w:r>
    </w:p>
    <w:p w14:paraId="05A0BDAA" w14:textId="77777777" w:rsidR="00D16BE9" w:rsidRDefault="00AC4FA2">
      <w:pPr>
        <w:pStyle w:val="0"/>
        <w:ind w:firstLineChars="200" w:firstLine="420"/>
      </w:pPr>
      <w:r>
        <w:rPr>
          <w:rFonts w:hint="eastAsia"/>
        </w:rPr>
        <w:t>在实际应用归因建模时，需要决定要考虑的相关后果。</w:t>
      </w:r>
      <w:r>
        <w:rPr>
          <w:rFonts w:hint="eastAsia"/>
        </w:rPr>
        <w:t xml:space="preserve">  </w:t>
      </w:r>
    </w:p>
    <w:p w14:paraId="0298C5C1" w14:textId="77777777" w:rsidR="00D16BE9" w:rsidRDefault="00AC4FA2">
      <w:pPr>
        <w:pStyle w:val="0"/>
        <w:ind w:firstLineChars="200" w:firstLine="420"/>
      </w:pPr>
      <w:r>
        <w:rPr>
          <w:rFonts w:hint="eastAsia"/>
        </w:rPr>
        <w:t>归因建模的核心是对市场的定量理解，以及分析的商品或服务在供应和需求中的直接和间接变化如何通过市场引起其他商品和服务的实际供应和需求变化。</w:t>
      </w:r>
      <w:r>
        <w:rPr>
          <w:rFonts w:hint="eastAsia"/>
        </w:rPr>
        <w:t xml:space="preserve">  </w:t>
      </w:r>
    </w:p>
    <w:p w14:paraId="39E729EC" w14:textId="77777777" w:rsidR="00D16BE9" w:rsidRDefault="00AC4FA2">
      <w:pPr>
        <w:pStyle w:val="0"/>
        <w:ind w:firstLineChars="200" w:firstLine="420"/>
      </w:pPr>
      <w:r>
        <w:rPr>
          <w:rFonts w:hint="eastAsia"/>
        </w:rPr>
        <w:t>归因</w:t>
      </w:r>
      <w:r>
        <w:rPr>
          <w:rFonts w:hint="eastAsia"/>
        </w:rPr>
        <w:t>LCA</w:t>
      </w:r>
      <w:r>
        <w:rPr>
          <w:rFonts w:hint="eastAsia"/>
        </w:rPr>
        <w:t>研究可以提出的范围问题广泛，这些问题可能明确或隐含地要求包括各种后果。没有普遍适用的通用方式来识别这些后果，因此需要根据具体情况决定。</w:t>
      </w:r>
      <w:r>
        <w:rPr>
          <w:rFonts w:hint="eastAsia"/>
        </w:rPr>
        <w:t xml:space="preserve">  </w:t>
      </w:r>
    </w:p>
    <w:p w14:paraId="74400E09" w14:textId="77777777" w:rsidR="00D16BE9" w:rsidRDefault="00AC4FA2">
      <w:pPr>
        <w:pStyle w:val="0"/>
        <w:ind w:firstLineChars="200" w:firstLine="420"/>
      </w:pPr>
      <w:r>
        <w:rPr>
          <w:rFonts w:hint="eastAsia"/>
        </w:rPr>
        <w:t>尽管如此，以下规定提供了基本指导：</w:t>
      </w:r>
    </w:p>
    <w:p w14:paraId="5867752A" w14:textId="77777777" w:rsidR="00D16BE9" w:rsidRDefault="00AC4FA2">
      <w:pPr>
        <w:pStyle w:val="0"/>
        <w:ind w:firstLineChars="200" w:firstLine="422"/>
        <w:rPr>
          <w:b/>
          <w:bCs/>
        </w:rPr>
      </w:pPr>
      <w:r>
        <w:rPr>
          <w:rFonts w:hint="eastAsia"/>
          <w:b/>
          <w:bCs/>
        </w:rPr>
        <w:t>应评估包括以下主要后果（除非它们在任何情况下已被明确要求或直接源自研究的具体目标）：</w:t>
      </w:r>
    </w:p>
    <w:p w14:paraId="1406BCE1" w14:textId="77777777" w:rsidR="00D16BE9" w:rsidRDefault="00AC4FA2">
      <w:pPr>
        <w:pStyle w:val="0"/>
        <w:numPr>
          <w:ilvl w:val="0"/>
          <w:numId w:val="55"/>
        </w:numPr>
        <w:ind w:left="0" w:firstLineChars="200" w:firstLine="420"/>
      </w:pPr>
      <w:r>
        <w:rPr>
          <w:rFonts w:hint="eastAsia"/>
        </w:rPr>
        <w:t>作为市场决策直接后果而操作的过程，以满足对某一产品的额外需求（即“直接后果的归因建模；适用于完整系统”）。</w:t>
      </w:r>
    </w:p>
    <w:p w14:paraId="6188B770" w14:textId="77777777" w:rsidR="00D16BE9" w:rsidRDefault="00AC4FA2">
      <w:pPr>
        <w:pStyle w:val="0"/>
        <w:numPr>
          <w:ilvl w:val="0"/>
          <w:numId w:val="55"/>
        </w:numPr>
        <w:ind w:left="0" w:firstLineChars="200" w:firstLine="420"/>
      </w:pPr>
      <w:r>
        <w:rPr>
          <w:rFonts w:hint="eastAsia"/>
        </w:rPr>
        <w:t>取代</w:t>
      </w:r>
      <w:r>
        <w:rPr>
          <w:rFonts w:hint="eastAsia"/>
        </w:rPr>
        <w:t>/</w:t>
      </w:r>
      <w:r>
        <w:rPr>
          <w:rFonts w:hint="eastAsia"/>
        </w:rPr>
        <w:t>补充系统边界内的多功能过程的共功能（即“通过替代解决多功能性”）。</w:t>
      </w:r>
    </w:p>
    <w:p w14:paraId="54F22A43" w14:textId="77777777" w:rsidR="00D16BE9" w:rsidRDefault="00AC4FA2">
      <w:pPr>
        <w:pStyle w:val="0"/>
        <w:ind w:firstLineChars="200" w:firstLine="422"/>
        <w:rPr>
          <w:b/>
          <w:bCs/>
        </w:rPr>
      </w:pPr>
      <w:r>
        <w:rPr>
          <w:rFonts w:hint="eastAsia"/>
          <w:b/>
          <w:bCs/>
        </w:rPr>
        <w:lastRenderedPageBreak/>
        <w:t>以下是次要后果，但也应评估是否包含</w:t>
      </w:r>
      <w:r>
        <w:rPr>
          <w:rStyle w:val="afb"/>
          <w:b/>
          <w:bCs/>
        </w:rPr>
        <w:footnoteReference w:id="121"/>
      </w:r>
      <w:r>
        <w:rPr>
          <w:rFonts w:hint="eastAsia"/>
          <w:b/>
          <w:bCs/>
        </w:rPr>
        <w:t>。请注意，它们可能会抵消主要后果，部分或完全补偿主要后果，在这种情况下，它们被称为反弹效应：</w:t>
      </w:r>
    </w:p>
    <w:p w14:paraId="694C3FBA" w14:textId="77777777" w:rsidR="00D16BE9" w:rsidRDefault="00AC4FA2">
      <w:pPr>
        <w:pStyle w:val="0"/>
        <w:numPr>
          <w:ilvl w:val="0"/>
          <w:numId w:val="56"/>
        </w:numPr>
        <w:ind w:left="0" w:firstLineChars="200" w:firstLine="420"/>
      </w:pPr>
      <w:r>
        <w:rPr>
          <w:rFonts w:hint="eastAsia"/>
        </w:rPr>
        <w:t>如果由于额外需求而使某一非必需</w:t>
      </w:r>
      <w:proofErr w:type="gramStart"/>
      <w:r>
        <w:rPr>
          <w:rFonts w:hint="eastAsia"/>
        </w:rPr>
        <w:t>共功能</w:t>
      </w:r>
      <w:proofErr w:type="gramEnd"/>
      <w:r>
        <w:rPr>
          <w:rFonts w:hint="eastAsia"/>
        </w:rPr>
        <w:t>的市场价格降低，则对</w:t>
      </w:r>
      <w:proofErr w:type="gramStart"/>
      <w:r>
        <w:rPr>
          <w:rFonts w:hint="eastAsia"/>
        </w:rPr>
        <w:t>该共功能</w:t>
      </w:r>
      <w:proofErr w:type="gramEnd"/>
      <w:r>
        <w:rPr>
          <w:rFonts w:hint="eastAsia"/>
        </w:rPr>
        <w:t>的总需求增加。</w:t>
      </w:r>
    </w:p>
    <w:p w14:paraId="2D35B849" w14:textId="77777777" w:rsidR="00D16BE9" w:rsidRDefault="00AC4FA2">
      <w:pPr>
        <w:pStyle w:val="0"/>
        <w:numPr>
          <w:ilvl w:val="0"/>
          <w:numId w:val="56"/>
        </w:numPr>
        <w:ind w:left="0" w:firstLineChars="200" w:firstLine="420"/>
      </w:pPr>
      <w:r>
        <w:rPr>
          <w:rFonts w:hint="eastAsia"/>
        </w:rPr>
        <w:t>由于需求增加导致</w:t>
      </w:r>
      <w:proofErr w:type="gramStart"/>
      <w:r>
        <w:rPr>
          <w:rFonts w:hint="eastAsia"/>
        </w:rPr>
        <w:t>共功能</w:t>
      </w:r>
      <w:proofErr w:type="gramEnd"/>
      <w:r>
        <w:rPr>
          <w:rFonts w:hint="eastAsia"/>
        </w:rPr>
        <w:t>价格上涨，激励效应促使过程提高效率。例如，回收率的提高（通过更多收集、更好分离等）是由于次要商品的市场价格上涨，部分抵消了主要途径的替代。或例如，生物燃料作物的生产力增加（例如，施加更多肥料等），是由于生物燃料的市场价格上涨，部分抵消了上述额外的间接土地使用需求。</w:t>
      </w:r>
    </w:p>
    <w:p w14:paraId="00EB89B6" w14:textId="77777777" w:rsidR="00D16BE9" w:rsidRDefault="00AC4FA2">
      <w:pPr>
        <w:pStyle w:val="0"/>
        <w:numPr>
          <w:ilvl w:val="0"/>
          <w:numId w:val="56"/>
        </w:numPr>
        <w:ind w:left="0" w:firstLineChars="200" w:firstLine="420"/>
      </w:pPr>
      <w:r>
        <w:rPr>
          <w:rFonts w:hint="eastAsia"/>
        </w:rPr>
        <w:t>由于分析的共功能需求增加以及其不必要的</w:t>
      </w:r>
      <w:proofErr w:type="gramStart"/>
      <w:r>
        <w:rPr>
          <w:rFonts w:hint="eastAsia"/>
        </w:rPr>
        <w:t>共功能</w:t>
      </w:r>
      <w:proofErr w:type="gramEnd"/>
      <w:r>
        <w:rPr>
          <w:rFonts w:hint="eastAsia"/>
        </w:rPr>
        <w:t>的额外供应，导致不需要的</w:t>
      </w:r>
      <w:proofErr w:type="gramStart"/>
      <w:r>
        <w:rPr>
          <w:rFonts w:hint="eastAsia"/>
        </w:rPr>
        <w:t>共功能</w:t>
      </w:r>
      <w:proofErr w:type="gramEnd"/>
      <w:r>
        <w:rPr>
          <w:rFonts w:hint="eastAsia"/>
        </w:rPr>
        <w:t>的竞争功能（如产品）的需求减少。</w:t>
      </w:r>
    </w:p>
    <w:p w14:paraId="670EBFA4" w14:textId="77777777" w:rsidR="00D16BE9" w:rsidRDefault="00AC4FA2">
      <w:pPr>
        <w:pStyle w:val="0"/>
        <w:numPr>
          <w:ilvl w:val="0"/>
          <w:numId w:val="56"/>
        </w:numPr>
        <w:ind w:left="0" w:firstLineChars="200" w:firstLine="420"/>
      </w:pPr>
      <w:r>
        <w:rPr>
          <w:rFonts w:hint="eastAsia"/>
        </w:rPr>
        <w:t>消费者行为变化（例如，由于更好的交通管理或有吸引力的公共交通而导致城市中额外的汽车使用）。</w:t>
      </w:r>
    </w:p>
    <w:p w14:paraId="3BDADD15" w14:textId="77777777" w:rsidR="00D16BE9" w:rsidRDefault="00AC4FA2">
      <w:pPr>
        <w:pStyle w:val="0"/>
        <w:ind w:firstLineChars="200" w:firstLine="422"/>
        <w:rPr>
          <w:b/>
          <w:bCs/>
        </w:rPr>
      </w:pPr>
      <w:r>
        <w:rPr>
          <w:rFonts w:hint="eastAsia"/>
          <w:b/>
          <w:bCs/>
        </w:rPr>
        <w:t>仅在工作直接涉及并在目标设定中明确提到时应考虑的后果，但不适用于一般的归因研究。包括但不限于：</w:t>
      </w:r>
    </w:p>
    <w:p w14:paraId="56604026" w14:textId="77777777" w:rsidR="00D16BE9" w:rsidRDefault="00AC4FA2">
      <w:pPr>
        <w:pStyle w:val="0"/>
        <w:numPr>
          <w:ilvl w:val="0"/>
          <w:numId w:val="57"/>
        </w:numPr>
        <w:ind w:left="0" w:firstLineChars="200" w:firstLine="420"/>
      </w:pPr>
      <w:r>
        <w:rPr>
          <w:rFonts w:hint="eastAsia"/>
        </w:rPr>
        <w:t>由于产品价格降低而导致消费者总体消费增加（因为他们节省了钱，可以将其花在其他产品上）。请注意，这一次要后果被供应链中更便宜产品的工人整体薪资减少所抵消，他们将因此减少消费。</w:t>
      </w:r>
    </w:p>
    <w:p w14:paraId="4589E39F" w14:textId="77777777" w:rsidR="00D16BE9" w:rsidRDefault="00AC4FA2">
      <w:pPr>
        <w:pStyle w:val="0"/>
        <w:numPr>
          <w:ilvl w:val="0"/>
          <w:numId w:val="57"/>
        </w:numPr>
        <w:ind w:left="0" w:firstLineChars="200" w:firstLine="420"/>
      </w:pPr>
      <w:r>
        <w:rPr>
          <w:rFonts w:hint="eastAsia"/>
        </w:rPr>
        <w:t>由于消费者产品节省了消费者时间（例如，洗碗机与手动洗碗），导致的消费模式变化。</w:t>
      </w:r>
    </w:p>
    <w:p w14:paraId="55EE213A" w14:textId="77777777" w:rsidR="00D16BE9" w:rsidRDefault="00AC4FA2">
      <w:pPr>
        <w:pStyle w:val="0"/>
        <w:numPr>
          <w:ilvl w:val="0"/>
          <w:numId w:val="57"/>
        </w:numPr>
        <w:ind w:left="0" w:firstLineChars="200" w:firstLine="420"/>
      </w:pPr>
      <w:r>
        <w:rPr>
          <w:rFonts w:hint="eastAsia"/>
        </w:rPr>
        <w:t>在分析的过程</w:t>
      </w:r>
      <w:r>
        <w:rPr>
          <w:rFonts w:hint="eastAsia"/>
        </w:rPr>
        <w:t>/</w:t>
      </w:r>
      <w:r>
        <w:rPr>
          <w:rFonts w:hint="eastAsia"/>
        </w:rPr>
        <w:t>技术或竞争产品或技术中的加速产品</w:t>
      </w:r>
      <w:r>
        <w:rPr>
          <w:rFonts w:hint="eastAsia"/>
        </w:rPr>
        <w:t>/</w:t>
      </w:r>
      <w:r>
        <w:rPr>
          <w:rFonts w:hint="eastAsia"/>
        </w:rPr>
        <w:t>技术投资（例如，太阳能电力或竞争能源技术）。</w:t>
      </w:r>
    </w:p>
    <w:tbl>
      <w:tblPr>
        <w:tblStyle w:val="af6"/>
        <w:tblW w:w="0" w:type="auto"/>
        <w:shd w:val="clear" w:color="auto" w:fill="E5DFEC" w:themeFill="accent4" w:themeFillTint="33"/>
        <w:tblLook w:val="04A0" w:firstRow="1" w:lastRow="0" w:firstColumn="1" w:lastColumn="0" w:noHBand="0" w:noVBand="1"/>
      </w:tblPr>
      <w:tblGrid>
        <w:gridCol w:w="8260"/>
      </w:tblGrid>
      <w:tr w:rsidR="00D16BE9" w14:paraId="0E672CCA" w14:textId="77777777">
        <w:tc>
          <w:tcPr>
            <w:tcW w:w="8296" w:type="dxa"/>
            <w:tcBorders>
              <w:top w:val="single" w:sz="18" w:space="0" w:color="5F497A" w:themeColor="accent4" w:themeShade="BF"/>
              <w:left w:val="single" w:sz="18" w:space="0" w:color="5F497A" w:themeColor="accent4" w:themeShade="BF"/>
              <w:bottom w:val="single" w:sz="18" w:space="0" w:color="5F497A" w:themeColor="accent4" w:themeShade="BF"/>
              <w:right w:val="single" w:sz="18" w:space="0" w:color="5F497A" w:themeColor="accent4" w:themeShade="BF"/>
            </w:tcBorders>
            <w:shd w:val="clear" w:color="auto" w:fill="E5DFEC" w:themeFill="accent4" w:themeFillTint="33"/>
          </w:tcPr>
          <w:p w14:paraId="2B7D9F70" w14:textId="77777777" w:rsidR="00D16BE9" w:rsidRDefault="00AC4FA2">
            <w:pPr>
              <w:pStyle w:val="0"/>
              <w:ind w:firstLineChars="200" w:firstLine="422"/>
              <w:rPr>
                <w:b/>
                <w:bCs/>
              </w:rPr>
            </w:pPr>
            <w:r>
              <w:rPr>
                <w:rFonts w:hint="eastAsia"/>
                <w:b/>
                <w:bCs/>
              </w:rPr>
              <w:t>术语和概念：次要后果</w:t>
            </w:r>
          </w:p>
          <w:p w14:paraId="0D5A5EB6" w14:textId="77777777" w:rsidR="00D16BE9" w:rsidRDefault="00AC4FA2">
            <w:pPr>
              <w:pStyle w:val="0"/>
              <w:ind w:firstLineChars="200" w:firstLine="420"/>
            </w:pPr>
            <w:r>
              <w:rPr>
                <w:rFonts w:hint="eastAsia"/>
              </w:rPr>
              <w:t>次要后果也被称为“反弹效应”、“反向效应”、“抵消效应”、“涟漪效应”：当对市场中因生产某个商品的决定而产生的后果进行建模时，存在一系列机制，这些机制可能会抵消和部分或完全补偿这些后果，因此被称为“反弹效应”。然而，这些次要后果也可能增加识别后果的效果，或者导致与直接后果完全不同的结果，因此在这里使用了更广泛和更全面的术语“次要后果”</w:t>
            </w:r>
            <w:r>
              <w:rPr>
                <w:rStyle w:val="afb"/>
              </w:rPr>
              <w:footnoteReference w:id="122"/>
            </w:r>
            <w:r>
              <w:rPr>
                <w:rFonts w:hint="eastAsia"/>
              </w:rPr>
              <w:t>。</w:t>
            </w:r>
          </w:p>
          <w:p w14:paraId="5EF0297B" w14:textId="77777777" w:rsidR="00D16BE9" w:rsidRDefault="00AC4FA2">
            <w:pPr>
              <w:pStyle w:val="0"/>
              <w:ind w:firstLineChars="200" w:firstLine="420"/>
            </w:pPr>
            <w:r>
              <w:rPr>
                <w:rFonts w:hint="eastAsia"/>
              </w:rPr>
              <w:lastRenderedPageBreak/>
              <w:t>需要注意的是，这些效应通常远非线性，当某些阈值被突破时，市场的部分领域可能会发生完全转变（例如，当风能的生产成本使其在某些市场细分中完全具有竞争力时）。上方的列表展示了这些机制的复杂性。</w:t>
            </w:r>
          </w:p>
          <w:p w14:paraId="3E744AD2" w14:textId="77777777" w:rsidR="00D16BE9" w:rsidRDefault="00AC4FA2">
            <w:pPr>
              <w:pStyle w:val="0"/>
              <w:ind w:firstLineChars="200" w:firstLine="420"/>
            </w:pPr>
            <w:r>
              <w:rPr>
                <w:rFonts w:hint="eastAsia"/>
              </w:rPr>
              <w:t>该列表表明了识别和特别是量化这些通常非常具体的后果的复杂性。对于其中一些后果，甚至缺乏理论模型来捕捉各种主要和次要后果及其互动。这当然不是</w:t>
            </w:r>
            <w:r>
              <w:rPr>
                <w:rFonts w:hint="eastAsia"/>
              </w:rPr>
              <w:t>LCA</w:t>
            </w:r>
            <w:r>
              <w:rPr>
                <w:rFonts w:hint="eastAsia"/>
              </w:rPr>
              <w:t>固有的问题，而是所有旨在预测市场和社会背景未来发展的模型面临的问题。</w:t>
            </w:r>
            <w:r>
              <w:rPr>
                <w:rStyle w:val="afb"/>
              </w:rPr>
              <w:footnoteReference w:id="123"/>
            </w:r>
          </w:p>
        </w:tc>
      </w:tr>
    </w:tbl>
    <w:p w14:paraId="272DF456" w14:textId="77777777" w:rsidR="00D16BE9" w:rsidRDefault="00AC4FA2">
      <w:pPr>
        <w:pStyle w:val="afff"/>
        <w:spacing w:before="0" w:after="0"/>
        <w:ind w:firstLineChars="200" w:firstLine="422"/>
      </w:pPr>
      <w:r>
        <w:rPr>
          <w:rFonts w:hint="eastAsia"/>
        </w:rPr>
        <w:lastRenderedPageBreak/>
        <w:t xml:space="preserve">7.2.4.3 </w:t>
      </w:r>
      <w:r>
        <w:rPr>
          <w:rFonts w:hint="eastAsia"/>
        </w:rPr>
        <w:t>约束和其他市场不完善之处</w:t>
      </w:r>
    </w:p>
    <w:p w14:paraId="29034E80" w14:textId="77777777" w:rsidR="00D16BE9" w:rsidRDefault="00AC4FA2">
      <w:pPr>
        <w:pStyle w:val="0"/>
        <w:ind w:firstLineChars="200" w:firstLine="420"/>
      </w:pPr>
      <w:r>
        <w:rPr>
          <w:rFonts w:hint="eastAsia"/>
        </w:rPr>
        <w:t>现实市场面临各种约束和其他市场不完善之处。现实市场通常信息不完全，即市场上操作的技术和产品并非总是最</w:t>
      </w:r>
      <w:proofErr w:type="gramStart"/>
      <w:r>
        <w:rPr>
          <w:rFonts w:hint="eastAsia"/>
        </w:rPr>
        <w:t>具成本</w:t>
      </w:r>
      <w:proofErr w:type="gramEnd"/>
      <w:r>
        <w:rPr>
          <w:rFonts w:hint="eastAsia"/>
        </w:rPr>
        <w:t>竞争力的。</w:t>
      </w:r>
    </w:p>
    <w:p w14:paraId="7EE7545F" w14:textId="77777777" w:rsidR="00D16BE9" w:rsidRDefault="00AC4FA2">
      <w:pPr>
        <w:pStyle w:val="0"/>
        <w:ind w:firstLineChars="200" w:firstLine="420"/>
      </w:pPr>
      <w:r>
        <w:rPr>
          <w:rFonts w:hint="eastAsia"/>
        </w:rPr>
        <w:t>与机制和后果类似，约束也可以非常多样化，因此无法在一般层面上确定相关约束，必须根据具体情况识别。</w:t>
      </w:r>
    </w:p>
    <w:p w14:paraId="0B9CB27B" w14:textId="77777777" w:rsidR="00D16BE9" w:rsidRDefault="00AC4FA2">
      <w:pPr>
        <w:pStyle w:val="0"/>
        <w:ind w:firstLineChars="200" w:firstLine="420"/>
      </w:pPr>
      <w:r>
        <w:rPr>
          <w:rFonts w:hint="eastAsia"/>
        </w:rPr>
        <w:t>尽管如此，为提供基本指导，以下是一些建议：</w:t>
      </w:r>
    </w:p>
    <w:p w14:paraId="1577D6CD" w14:textId="77777777" w:rsidR="00D16BE9" w:rsidRDefault="00AC4FA2">
      <w:pPr>
        <w:pStyle w:val="0"/>
        <w:ind w:firstLineChars="200" w:firstLine="422"/>
        <w:rPr>
          <w:b/>
          <w:bCs/>
        </w:rPr>
      </w:pPr>
      <w:r>
        <w:rPr>
          <w:rFonts w:hint="eastAsia"/>
          <w:b/>
          <w:bCs/>
        </w:rPr>
        <w:t>应考虑的后果建模中的约束包括：</w:t>
      </w:r>
    </w:p>
    <w:p w14:paraId="31784034" w14:textId="77777777" w:rsidR="00D16BE9" w:rsidRDefault="00AC4FA2">
      <w:pPr>
        <w:pStyle w:val="0"/>
        <w:numPr>
          <w:ilvl w:val="0"/>
          <w:numId w:val="58"/>
        </w:numPr>
        <w:ind w:left="0" w:firstLineChars="200" w:firstLine="420"/>
      </w:pPr>
      <w:r>
        <w:rPr>
          <w:rFonts w:hint="eastAsia"/>
        </w:rPr>
        <w:t>现有的长期供应合同或合作关系，这些合同或合作关系不容易更改。</w:t>
      </w:r>
    </w:p>
    <w:p w14:paraId="6D43DA89" w14:textId="77777777" w:rsidR="00D16BE9" w:rsidRDefault="00AC4FA2">
      <w:pPr>
        <w:pStyle w:val="0"/>
        <w:numPr>
          <w:ilvl w:val="0"/>
          <w:numId w:val="58"/>
        </w:numPr>
        <w:ind w:left="0" w:firstLineChars="200" w:firstLine="420"/>
      </w:pPr>
      <w:r>
        <w:rPr>
          <w:rFonts w:hint="eastAsia"/>
        </w:rPr>
        <w:t>禁止性高成本，这些成本构成了变更的障碍，例如产品的有限流动性（例如长距离运输的基础建筑材料或热量）。</w:t>
      </w:r>
    </w:p>
    <w:p w14:paraId="5F23BD31" w14:textId="77777777" w:rsidR="00D16BE9" w:rsidRDefault="00AC4FA2">
      <w:pPr>
        <w:pStyle w:val="0"/>
        <w:numPr>
          <w:ilvl w:val="0"/>
          <w:numId w:val="58"/>
        </w:numPr>
        <w:ind w:left="0" w:firstLineChars="200" w:firstLine="420"/>
      </w:pPr>
      <w:r>
        <w:rPr>
          <w:rFonts w:hint="eastAsia"/>
        </w:rPr>
        <w:t>现有或预期的政治措施</w:t>
      </w:r>
      <w:r>
        <w:rPr>
          <w:rFonts w:hint="eastAsia"/>
        </w:rPr>
        <w:t>/</w:t>
      </w:r>
      <w:r>
        <w:rPr>
          <w:rFonts w:hint="eastAsia"/>
        </w:rPr>
        <w:t>法律约束，这些措施可能促进感知上的积极发展或对抗感知上的负面发展（例如包装材料的回收费、填埋禁令和其他与技术相关的约束、例如对太阳能的绿色税收激励、材料禁令等）。</w:t>
      </w:r>
    </w:p>
    <w:p w14:paraId="791DF1B7" w14:textId="77777777" w:rsidR="00D16BE9" w:rsidRDefault="00AC4FA2">
      <w:pPr>
        <w:pStyle w:val="0"/>
        <w:numPr>
          <w:ilvl w:val="0"/>
          <w:numId w:val="58"/>
        </w:numPr>
        <w:ind w:left="0" w:firstLineChars="200" w:firstLine="420"/>
      </w:pPr>
      <w:r>
        <w:rPr>
          <w:rFonts w:hint="eastAsia"/>
        </w:rPr>
        <w:t>不可扩展的产品或自然资源供应，这些资源是模型系统所需的。例如，某些国家或市场的水电（参见第</w:t>
      </w:r>
      <w:r>
        <w:rPr>
          <w:rFonts w:hint="eastAsia"/>
        </w:rPr>
        <w:t>6.8.2</w:t>
      </w:r>
      <w:r>
        <w:rPr>
          <w:rFonts w:hint="eastAsia"/>
        </w:rPr>
        <w:t>章），或已接近可行最大回收率的回收材料。完全使用的共同生产副产品，其生产无法扩大，也属于这种约束类型。</w:t>
      </w:r>
    </w:p>
    <w:p w14:paraId="0CCEEF6C" w14:textId="77777777" w:rsidR="00D16BE9" w:rsidRDefault="00AC4FA2">
      <w:pPr>
        <w:pStyle w:val="0"/>
        <w:numPr>
          <w:ilvl w:val="0"/>
          <w:numId w:val="58"/>
        </w:numPr>
        <w:ind w:left="0" w:firstLineChars="200" w:firstLine="420"/>
      </w:pPr>
      <w:r>
        <w:rPr>
          <w:rFonts w:hint="eastAsia"/>
        </w:rPr>
        <w:t>垄断，在这种情况下没有供应商或技术的选择。</w:t>
      </w:r>
    </w:p>
    <w:p w14:paraId="79C3B21C" w14:textId="77777777" w:rsidR="00D16BE9" w:rsidRDefault="00AC4FA2">
      <w:pPr>
        <w:pStyle w:val="0"/>
        <w:ind w:firstLineChars="200" w:firstLine="422"/>
        <w:rPr>
          <w:b/>
          <w:bCs/>
        </w:rPr>
      </w:pPr>
      <w:r>
        <w:rPr>
          <w:rFonts w:hint="eastAsia"/>
          <w:b/>
          <w:bCs/>
        </w:rPr>
        <w:t>在后果建模中可能还需考虑的约束包括</w:t>
      </w:r>
    </w:p>
    <w:p w14:paraId="6394DEFF" w14:textId="77777777" w:rsidR="00D16BE9" w:rsidRDefault="00AC4FA2">
      <w:pPr>
        <w:pStyle w:val="0"/>
        <w:numPr>
          <w:ilvl w:val="0"/>
          <w:numId w:val="59"/>
        </w:numPr>
        <w:ind w:left="0" w:firstLineChars="200" w:firstLine="420"/>
      </w:pPr>
      <w:r>
        <w:rPr>
          <w:rFonts w:hint="eastAsia"/>
        </w:rPr>
        <w:t>现有的或预计会出现的其他约束，这些约束会增加、减少或阻碍主要或次要后果。</w:t>
      </w:r>
    </w:p>
    <w:p w14:paraId="613BBC2B" w14:textId="77777777" w:rsidR="00D16BE9" w:rsidRDefault="00AC4FA2">
      <w:pPr>
        <w:pStyle w:val="afff"/>
        <w:spacing w:before="0" w:after="0"/>
        <w:ind w:firstLineChars="200" w:firstLine="422"/>
      </w:pPr>
      <w:r>
        <w:rPr>
          <w:rFonts w:hint="eastAsia"/>
        </w:rPr>
        <w:t xml:space="preserve">7.2.4.4 </w:t>
      </w:r>
      <w:r>
        <w:rPr>
          <w:rFonts w:hint="eastAsia"/>
        </w:rPr>
        <w:t>确定后果模型中的过程</w:t>
      </w:r>
      <w:r>
        <w:rPr>
          <w:rFonts w:hint="eastAsia"/>
        </w:rPr>
        <w:t xml:space="preserve">  </w:t>
      </w:r>
    </w:p>
    <w:p w14:paraId="4BAEAE2A" w14:textId="77777777" w:rsidR="00D16BE9" w:rsidRDefault="00AC4FA2">
      <w:pPr>
        <w:pStyle w:val="0"/>
        <w:ind w:firstLineChars="200" w:firstLine="420"/>
        <w:rPr>
          <w:color w:val="4F81BD" w:themeColor="accent1"/>
        </w:rPr>
      </w:pPr>
      <w:r>
        <w:rPr>
          <w:rFonts w:hint="eastAsia"/>
          <w:color w:val="4F81BD" w:themeColor="accent1"/>
        </w:rPr>
        <w:t>（与</w:t>
      </w:r>
      <w:r>
        <w:rPr>
          <w:rFonts w:hint="eastAsia"/>
          <w:color w:val="4F81BD" w:themeColor="accent1"/>
        </w:rPr>
        <w:t>ISO 14044:2006</w:t>
      </w:r>
      <w:r>
        <w:rPr>
          <w:rFonts w:hint="eastAsia"/>
          <w:color w:val="4F81BD" w:themeColor="accent1"/>
        </w:rPr>
        <w:t>没有直接对应的章节，但与章节</w:t>
      </w:r>
      <w:r>
        <w:rPr>
          <w:rFonts w:hint="eastAsia"/>
          <w:color w:val="4F81BD" w:themeColor="accent1"/>
        </w:rPr>
        <w:t>4.2.3.3.2</w:t>
      </w:r>
      <w:r>
        <w:rPr>
          <w:rFonts w:hint="eastAsia"/>
          <w:color w:val="4F81BD" w:themeColor="accent1"/>
        </w:rPr>
        <w:t>、</w:t>
      </w:r>
      <w:r>
        <w:rPr>
          <w:rFonts w:hint="eastAsia"/>
          <w:color w:val="4F81BD" w:themeColor="accent1"/>
        </w:rPr>
        <w:t>4.2.3.6.2</w:t>
      </w:r>
      <w:r>
        <w:rPr>
          <w:rFonts w:hint="eastAsia"/>
          <w:color w:val="4F81BD" w:themeColor="accent1"/>
        </w:rPr>
        <w:t>和</w:t>
      </w:r>
      <w:r>
        <w:rPr>
          <w:rFonts w:hint="eastAsia"/>
          <w:color w:val="4F81BD" w:themeColor="accent1"/>
        </w:rPr>
        <w:t>4.3.2.1</w:t>
      </w:r>
      <w:r>
        <w:rPr>
          <w:rFonts w:hint="eastAsia"/>
          <w:color w:val="4F81BD" w:themeColor="accent1"/>
        </w:rPr>
        <w:t>有关）</w:t>
      </w:r>
    </w:p>
    <w:p w14:paraId="075C545B" w14:textId="77777777" w:rsidR="00D16BE9" w:rsidRDefault="00AC4FA2">
      <w:pPr>
        <w:pStyle w:val="0"/>
        <w:ind w:firstLineChars="200" w:firstLine="422"/>
        <w:rPr>
          <w:b/>
          <w:bCs/>
        </w:rPr>
      </w:pPr>
      <w:r>
        <w:rPr>
          <w:rFonts w:hint="eastAsia"/>
          <w:b/>
          <w:bCs/>
        </w:rPr>
        <w:t>概述</w:t>
      </w:r>
      <w:r>
        <w:rPr>
          <w:rFonts w:hint="eastAsia"/>
          <w:b/>
          <w:bCs/>
        </w:rPr>
        <w:t xml:space="preserve">  </w:t>
      </w:r>
    </w:p>
    <w:p w14:paraId="7C1CEB64" w14:textId="38EF7FB2" w:rsidR="00D16BE9" w:rsidRDefault="00AC4FA2">
      <w:pPr>
        <w:pStyle w:val="0"/>
        <w:ind w:firstLineChars="200" w:firstLine="420"/>
      </w:pPr>
      <w:r>
        <w:rPr>
          <w:rFonts w:hint="eastAsia"/>
        </w:rPr>
        <w:lastRenderedPageBreak/>
        <w:t>下一步是识别要建模的具体过程，即</w:t>
      </w:r>
      <w:ins w:id="101" w:author="昀昊 税" w:date="2024-09-04T00:04:00Z">
        <w:r w:rsidR="00BD28A5" w:rsidRPr="00BD28A5">
          <w:t>是那些可以被操作（改变）或替代（用其他过程取代）以减少这些后果的过程</w:t>
        </w:r>
      </w:ins>
      <w:del w:id="102" w:author="昀昊 税" w:date="2024-09-04T00:04:00Z" w16du:dateUtc="2024-09-03T16:04:00Z">
        <w:r w:rsidDel="00BD28A5">
          <w:rPr>
            <w:rFonts w:hint="eastAsia"/>
          </w:rPr>
          <w:delText>作为考虑的后果的影响而操作或替代的过程</w:delText>
        </w:r>
      </w:del>
      <w:r>
        <w:rPr>
          <w:rFonts w:hint="eastAsia"/>
        </w:rPr>
        <w:t>，并考虑相关的约束。</w:t>
      </w:r>
      <w:r>
        <w:rPr>
          <w:rFonts w:hint="eastAsia"/>
        </w:rPr>
        <w:t xml:space="preserve">  </w:t>
      </w:r>
    </w:p>
    <w:p w14:paraId="7C7F4E57" w14:textId="77777777" w:rsidR="00D16BE9" w:rsidRDefault="00AC4FA2">
      <w:pPr>
        <w:pStyle w:val="0"/>
        <w:ind w:firstLineChars="200" w:firstLine="420"/>
      </w:pPr>
      <w:r>
        <w:rPr>
          <w:rFonts w:hint="eastAsia"/>
        </w:rPr>
        <w:t>除了使用或开发足够代表所建场景年份（例如</w:t>
      </w:r>
      <w:r>
        <w:rPr>
          <w:rFonts w:hint="eastAsia"/>
        </w:rPr>
        <w:t>2020</w:t>
      </w:r>
      <w:r>
        <w:rPr>
          <w:rFonts w:hint="eastAsia"/>
        </w:rPr>
        <w:t>）的数据外，作为一般指导，后果建模中的主要后果“</w:t>
      </w:r>
      <w:r>
        <w:rPr>
          <w:rFonts w:hint="eastAsia"/>
        </w:rPr>
        <w:t>(a)</w:t>
      </w:r>
      <w:r>
        <w:rPr>
          <w:rFonts w:hint="eastAsia"/>
        </w:rPr>
        <w:t>”和“</w:t>
      </w:r>
      <w:r>
        <w:rPr>
          <w:rFonts w:hint="eastAsia"/>
        </w:rPr>
        <w:t>(b)</w:t>
      </w:r>
      <w:r>
        <w:rPr>
          <w:rFonts w:hint="eastAsia"/>
        </w:rPr>
        <w:t>”（见上文</w:t>
      </w:r>
      <w:r>
        <w:rPr>
          <w:rFonts w:hint="eastAsia"/>
        </w:rPr>
        <w:t>7.2.4.2</w:t>
      </w:r>
      <w:r>
        <w:rPr>
          <w:rFonts w:hint="eastAsia"/>
        </w:rPr>
        <w:t>章节）应考虑以下标准：</w:t>
      </w:r>
    </w:p>
    <w:p w14:paraId="3AED58EA" w14:textId="77777777" w:rsidR="00D16BE9" w:rsidRDefault="00AC4FA2">
      <w:pPr>
        <w:pStyle w:val="0"/>
        <w:numPr>
          <w:ilvl w:val="0"/>
          <w:numId w:val="59"/>
        </w:numPr>
        <w:ind w:left="0" w:firstLineChars="200" w:firstLine="420"/>
      </w:pPr>
      <w:r>
        <w:rPr>
          <w:rFonts w:hint="eastAsia"/>
        </w:rPr>
        <w:t>影响的规模（“小”或“大”），</w:t>
      </w:r>
    </w:p>
    <w:p w14:paraId="3E78E5D8" w14:textId="77777777" w:rsidR="00D16BE9" w:rsidRDefault="00AC4FA2">
      <w:pPr>
        <w:pStyle w:val="0"/>
        <w:numPr>
          <w:ilvl w:val="0"/>
          <w:numId w:val="59"/>
        </w:numPr>
        <w:ind w:left="0" w:firstLineChars="200" w:firstLine="420"/>
      </w:pPr>
      <w:r>
        <w:rPr>
          <w:rFonts w:hint="eastAsia"/>
        </w:rPr>
        <w:t>市场情况（即“增长、稳定或略微下降”或“严重下降”的市场），以及</w:t>
      </w:r>
    </w:p>
    <w:p w14:paraId="3F166B55" w14:textId="77777777" w:rsidR="00D16BE9" w:rsidRDefault="00AC4FA2">
      <w:pPr>
        <w:pStyle w:val="0"/>
        <w:numPr>
          <w:ilvl w:val="0"/>
          <w:numId w:val="59"/>
        </w:numPr>
        <w:ind w:left="0" w:firstLineChars="200" w:firstLine="420"/>
      </w:pPr>
      <w:r>
        <w:rPr>
          <w:rFonts w:hint="eastAsia"/>
        </w:rPr>
        <w:t>替代过程（即技术）的成本竞争力。</w:t>
      </w:r>
      <w:r>
        <w:rPr>
          <w:rFonts w:hint="eastAsia"/>
        </w:rPr>
        <w:t xml:space="preserve">  </w:t>
      </w:r>
    </w:p>
    <w:p w14:paraId="5A2069E1" w14:textId="77777777" w:rsidR="00D16BE9" w:rsidRDefault="00AC4FA2">
      <w:pPr>
        <w:pStyle w:val="0"/>
        <w:ind w:firstLineChars="200" w:firstLine="420"/>
      </w:pPr>
      <w:r>
        <w:rPr>
          <w:rFonts w:hint="eastAsia"/>
        </w:rPr>
        <w:t>以下文本提供更多细节：</w:t>
      </w:r>
    </w:p>
    <w:p w14:paraId="288AB9F3" w14:textId="77777777" w:rsidR="00D16BE9" w:rsidRDefault="00AC4FA2">
      <w:pPr>
        <w:pStyle w:val="0"/>
        <w:ind w:firstLineChars="200" w:firstLine="420"/>
      </w:pPr>
      <w:r>
        <w:rPr>
          <w:rFonts w:hint="eastAsia"/>
        </w:rPr>
        <w:t>第一步：考虑主要后果及其影响规模</w:t>
      </w:r>
      <w:r>
        <w:rPr>
          <w:rFonts w:hint="eastAsia"/>
        </w:rPr>
        <w:t xml:space="preserve">  </w:t>
      </w:r>
    </w:p>
    <w:p w14:paraId="6D0C779E" w14:textId="77777777" w:rsidR="00D16BE9" w:rsidRDefault="00AC4FA2">
      <w:pPr>
        <w:pStyle w:val="0"/>
        <w:ind w:firstLineChars="200" w:firstLine="420"/>
      </w:pPr>
      <w:r>
        <w:rPr>
          <w:rFonts w:hint="eastAsia"/>
        </w:rPr>
        <w:t>后果对经济中其他过程的影响规模很重要，因为需要区分两种主要情况。在第一步中，仅考虑市场中的主要后果（</w:t>
      </w:r>
      <w:r>
        <w:rPr>
          <w:rFonts w:hint="eastAsia"/>
        </w:rPr>
        <w:t>a</w:t>
      </w:r>
      <w:r>
        <w:rPr>
          <w:rFonts w:hint="eastAsia"/>
        </w:rPr>
        <w:t>）（见上文）；这是经典后果建模最初关注的内容：</w:t>
      </w:r>
    </w:p>
    <w:p w14:paraId="1255C829" w14:textId="77777777" w:rsidR="00D16BE9" w:rsidRDefault="00AC4FA2">
      <w:pPr>
        <w:pStyle w:val="0"/>
        <w:numPr>
          <w:ilvl w:val="0"/>
          <w:numId w:val="60"/>
        </w:numPr>
        <w:ind w:left="0" w:firstLineChars="200" w:firstLine="420"/>
      </w:pPr>
      <w:r>
        <w:rPr>
          <w:rFonts w:hint="eastAsia"/>
        </w:rPr>
        <w:t>影响规模是否“较小”？：</w:t>
      </w:r>
    </w:p>
    <w:p w14:paraId="7FEC85C3" w14:textId="77777777" w:rsidR="00D16BE9" w:rsidRDefault="00AC4FA2">
      <w:pPr>
        <w:pStyle w:val="0"/>
        <w:ind w:firstLineChars="200" w:firstLine="420"/>
      </w:pPr>
      <w:r>
        <w:rPr>
          <w:rFonts w:hint="eastAsia"/>
        </w:rPr>
        <w:t xml:space="preserve">- </w:t>
      </w:r>
      <w:r>
        <w:rPr>
          <w:rFonts w:hint="eastAsia"/>
        </w:rPr>
        <w:t>影响规模非常小，可以假设分析的决策无法通过市场效应直接导致增加满足额外需求的能力或因额外供应而减少现有能力。能力的增加或减少应被理解为市场中持续安装或退役的变化。此外，这适用于生产能力（例如材料或能源载体）以及服务的可用能力。</w:t>
      </w:r>
    </w:p>
    <w:p w14:paraId="2FD484E0" w14:textId="77777777" w:rsidR="00D16BE9" w:rsidRDefault="00AC4FA2">
      <w:pPr>
        <w:pStyle w:val="0"/>
        <w:ind w:firstLineChars="200" w:firstLine="420"/>
      </w:pPr>
      <w:r>
        <w:rPr>
          <w:rFonts w:hint="eastAsia"/>
        </w:rPr>
        <w:t xml:space="preserve">- </w:t>
      </w:r>
      <w:r>
        <w:rPr>
          <w:rFonts w:hint="eastAsia"/>
        </w:rPr>
        <w:t>如果额外需求或供应的年量小于市场中该功能或系统年供应的平均替代比例（见第</w:t>
      </w:r>
      <w:r>
        <w:rPr>
          <w:rFonts w:hint="eastAsia"/>
        </w:rPr>
        <w:t>5.3.6</w:t>
      </w:r>
      <w:r>
        <w:rPr>
          <w:rFonts w:hint="eastAsia"/>
        </w:rPr>
        <w:t>章），则一般应视为影响小；如果</w:t>
      </w:r>
      <w:proofErr w:type="gramStart"/>
      <w:r>
        <w:rPr>
          <w:rFonts w:hint="eastAsia"/>
        </w:rPr>
        <w:t>该平均</w:t>
      </w:r>
      <w:proofErr w:type="gramEnd"/>
      <w:r>
        <w:rPr>
          <w:rFonts w:hint="eastAsia"/>
        </w:rPr>
        <w:t>比例超过</w:t>
      </w:r>
      <w:r>
        <w:rPr>
          <w:rFonts w:hint="eastAsia"/>
        </w:rPr>
        <w:t>5%</w:t>
      </w:r>
      <w:r>
        <w:rPr>
          <w:rFonts w:hint="eastAsia"/>
        </w:rPr>
        <w:t>，则应使用</w:t>
      </w:r>
      <w:r>
        <w:rPr>
          <w:rFonts w:hint="eastAsia"/>
        </w:rPr>
        <w:t>5%</w:t>
      </w:r>
      <w:r>
        <w:rPr>
          <w:rFonts w:hint="eastAsia"/>
        </w:rPr>
        <w:t>作为参考。这仅供参考，具体情况可以根据需求或供应变化是否直接触发需求变化，而不仅仅是通过边际累积效应来调整。鉴于市场的弹性、相反的次级后果和约束，可以假设需求和供应的微小变化不会引发真实市场中的长期投资。它们发出的信号过小，无法超越必须克服的阈值，以结构性地改变产能。</w:t>
      </w:r>
    </w:p>
    <w:p w14:paraId="06FA42BF" w14:textId="77777777" w:rsidR="00D16BE9" w:rsidRDefault="00AC4FA2">
      <w:pPr>
        <w:pStyle w:val="0"/>
        <w:ind w:firstLineChars="200" w:firstLine="420"/>
      </w:pPr>
      <w:r>
        <w:rPr>
          <w:rFonts w:hint="eastAsia"/>
        </w:rPr>
        <w:t>影响规模是否“较大”？：</w:t>
      </w:r>
    </w:p>
    <w:p w14:paraId="49DF43CC" w14:textId="77777777" w:rsidR="00D16BE9" w:rsidRDefault="00AC4FA2">
      <w:pPr>
        <w:pStyle w:val="0"/>
        <w:ind w:firstLineChars="200" w:firstLine="420"/>
      </w:pPr>
      <w:r>
        <w:rPr>
          <w:rFonts w:hint="eastAsia"/>
        </w:rPr>
        <w:t xml:space="preserve">- </w:t>
      </w:r>
      <w:r>
        <w:rPr>
          <w:rFonts w:hint="eastAsia"/>
        </w:rPr>
        <w:t>如果影响规模足够大，可以假设分析的决策确实能够通过市场效应直接导致增加满足额外需求的能力，或因额外供应而减少现有能力。</w:t>
      </w:r>
    </w:p>
    <w:p w14:paraId="1538BB9C" w14:textId="77777777" w:rsidR="00D16BE9" w:rsidRDefault="00AC4FA2">
      <w:pPr>
        <w:pStyle w:val="0"/>
        <w:ind w:firstLineChars="200" w:firstLine="420"/>
      </w:pPr>
      <w:r>
        <w:rPr>
          <w:rFonts w:hint="eastAsia"/>
        </w:rPr>
        <w:t xml:space="preserve">- </w:t>
      </w:r>
      <w:r>
        <w:rPr>
          <w:rFonts w:hint="eastAsia"/>
        </w:rPr>
        <w:t>如果额外需求或供应的年量大于市场中该功能或系统年供应的平均替代比例（见第</w:t>
      </w:r>
      <w:r>
        <w:rPr>
          <w:rFonts w:hint="eastAsia"/>
        </w:rPr>
        <w:t>5.3.6</w:t>
      </w:r>
      <w:r>
        <w:rPr>
          <w:rFonts w:hint="eastAsia"/>
        </w:rPr>
        <w:t>章），则通常应认为影响较大；如果</w:t>
      </w:r>
      <w:proofErr w:type="gramStart"/>
      <w:r>
        <w:rPr>
          <w:rFonts w:hint="eastAsia"/>
        </w:rPr>
        <w:t>该平均</w:t>
      </w:r>
      <w:proofErr w:type="gramEnd"/>
      <w:r>
        <w:rPr>
          <w:rFonts w:hint="eastAsia"/>
        </w:rPr>
        <w:t>比例超过</w:t>
      </w:r>
      <w:r>
        <w:rPr>
          <w:rFonts w:hint="eastAsia"/>
        </w:rPr>
        <w:t>5%</w:t>
      </w:r>
      <w:r>
        <w:rPr>
          <w:rFonts w:hint="eastAsia"/>
        </w:rPr>
        <w:t>，则应使用</w:t>
      </w:r>
      <w:r>
        <w:rPr>
          <w:rFonts w:hint="eastAsia"/>
        </w:rPr>
        <w:t>5%</w:t>
      </w:r>
      <w:r>
        <w:rPr>
          <w:rFonts w:hint="eastAsia"/>
        </w:rPr>
        <w:t>作为参考。如上所述，该比例仅供参考，具体情况可以根据与“较小”影响相同的论证进行调整。</w:t>
      </w:r>
    </w:p>
    <w:p w14:paraId="3C8202A0" w14:textId="77777777" w:rsidR="00D16BE9" w:rsidRDefault="00AC4FA2">
      <w:pPr>
        <w:pStyle w:val="0"/>
        <w:ind w:firstLineChars="200" w:firstLine="420"/>
      </w:pPr>
      <w:r>
        <w:rPr>
          <w:rFonts w:hint="eastAsia"/>
        </w:rPr>
        <w:t>如果影响规模是“较小”的，那么受影响的过程</w:t>
      </w:r>
      <w:r>
        <w:rPr>
          <w:rFonts w:hint="eastAsia"/>
        </w:rPr>
        <w:t>/</w:t>
      </w:r>
      <w:r>
        <w:rPr>
          <w:rFonts w:hint="eastAsia"/>
        </w:rPr>
        <w:t>系统总是“短期边际”过程</w:t>
      </w:r>
      <w:r>
        <w:rPr>
          <w:rFonts w:hint="eastAsia"/>
        </w:rPr>
        <w:t>/</w:t>
      </w:r>
      <w:r>
        <w:rPr>
          <w:rFonts w:hint="eastAsia"/>
        </w:rPr>
        <w:t>系统。如果影响规模是“较大”的：</w:t>
      </w:r>
    </w:p>
    <w:p w14:paraId="62AB7B61" w14:textId="77777777" w:rsidR="00D16BE9" w:rsidRDefault="00AC4FA2">
      <w:pPr>
        <w:pStyle w:val="0"/>
        <w:ind w:firstLineChars="200" w:firstLine="422"/>
        <w:rPr>
          <w:b/>
          <w:bCs/>
        </w:rPr>
      </w:pPr>
      <w:r>
        <w:rPr>
          <w:rFonts w:hint="eastAsia"/>
          <w:b/>
          <w:bCs/>
        </w:rPr>
        <w:t>第二步：考虑次要后果和约束</w:t>
      </w:r>
      <w:r>
        <w:rPr>
          <w:rFonts w:hint="eastAsia"/>
          <w:b/>
          <w:bCs/>
        </w:rPr>
        <w:t xml:space="preserve">  </w:t>
      </w:r>
    </w:p>
    <w:p w14:paraId="67A92E79" w14:textId="77777777" w:rsidR="00D16BE9" w:rsidRDefault="00AC4FA2">
      <w:pPr>
        <w:pStyle w:val="0"/>
        <w:ind w:firstLineChars="200" w:firstLine="420"/>
      </w:pPr>
      <w:r>
        <w:rPr>
          <w:rFonts w:hint="eastAsia"/>
        </w:rPr>
        <w:t>根据影响规模并考虑次要后果和约束，需要确定最能代表被替代过程的过程组合，如下：</w:t>
      </w:r>
    </w:p>
    <w:p w14:paraId="6068C9EC" w14:textId="77777777" w:rsidR="00D16BE9" w:rsidRDefault="00AC4FA2">
      <w:pPr>
        <w:pStyle w:val="0"/>
        <w:numPr>
          <w:ilvl w:val="0"/>
          <w:numId w:val="60"/>
        </w:numPr>
        <w:ind w:left="0" w:firstLineChars="200" w:firstLine="420"/>
      </w:pPr>
      <w:r>
        <w:rPr>
          <w:rFonts w:hint="eastAsia"/>
        </w:rPr>
        <w:t>如果影响规模——仅考虑主要市场后果——是“较小”的，应首先检查市场中的次要后果和约束是否会反作用于主要后果（回弹），使得净效应接近“零”（即与之前描述的“较小”不同），与主要后果后的完全效应相比。如果是这种情况，则“短期边际”最适合用“平均市场消费组合”来表示（即与归因建模中的平均背景数据相同）。</w:t>
      </w:r>
    </w:p>
    <w:p w14:paraId="2F174724" w14:textId="77777777" w:rsidR="00D16BE9" w:rsidRDefault="00AC4FA2">
      <w:pPr>
        <w:pStyle w:val="0"/>
        <w:numPr>
          <w:ilvl w:val="0"/>
          <w:numId w:val="60"/>
        </w:numPr>
        <w:ind w:left="0" w:firstLineChars="200" w:firstLine="420"/>
      </w:pPr>
      <w:r>
        <w:rPr>
          <w:rFonts w:hint="eastAsia"/>
        </w:rPr>
        <w:lastRenderedPageBreak/>
        <w:t>如果影响规模——仅考虑主要市场后果——是“较大”的，则应接下来检查次要后果和市场约束是否会反作用于该效应，使其不再是“较大”，而是“较小”。在这种情况下，上述“较小”效应的规定适用于该过程。</w:t>
      </w:r>
    </w:p>
    <w:p w14:paraId="2B10F2D7" w14:textId="77777777" w:rsidR="00D16BE9" w:rsidRDefault="00AC4FA2">
      <w:pPr>
        <w:pStyle w:val="0"/>
        <w:numPr>
          <w:ilvl w:val="0"/>
          <w:numId w:val="60"/>
        </w:numPr>
        <w:ind w:left="0" w:firstLineChars="200" w:firstLine="420"/>
      </w:pPr>
      <w:r>
        <w:rPr>
          <w:rFonts w:hint="eastAsia"/>
        </w:rPr>
        <w:t>如果次要后果和市场约束未能足够强烈地反作用于主要后果，使其变为“较小”，则仍需认为其为“较大”。然而，次要后果和约束可能已经改变了定量范围和受影响的过程。这需要具体分析，以正确识别最终后果。</w:t>
      </w:r>
    </w:p>
    <w:p w14:paraId="4440F5E0" w14:textId="77777777" w:rsidR="00D16BE9" w:rsidRDefault="00AC4FA2">
      <w:pPr>
        <w:pStyle w:val="0"/>
        <w:ind w:firstLineChars="200" w:firstLine="422"/>
        <w:rPr>
          <w:b/>
          <w:bCs/>
        </w:rPr>
      </w:pPr>
      <w:r>
        <w:rPr>
          <w:rFonts w:hint="eastAsia"/>
          <w:b/>
          <w:bCs/>
        </w:rPr>
        <w:t>接下来的步骤：市场情况和成本竞争力</w:t>
      </w:r>
      <w:r>
        <w:rPr>
          <w:rFonts w:hint="eastAsia"/>
          <w:b/>
          <w:bCs/>
        </w:rPr>
        <w:t xml:space="preserve">  </w:t>
      </w:r>
    </w:p>
    <w:p w14:paraId="0B256F11" w14:textId="77777777" w:rsidR="00D16BE9" w:rsidRDefault="00AC4FA2">
      <w:pPr>
        <w:pStyle w:val="0"/>
        <w:ind w:firstLineChars="200" w:firstLine="420"/>
      </w:pPr>
      <w:r>
        <w:rPr>
          <w:rFonts w:hint="eastAsia"/>
        </w:rPr>
        <w:t>受影响的过程</w:t>
      </w:r>
      <w:r>
        <w:rPr>
          <w:rFonts w:hint="eastAsia"/>
        </w:rPr>
        <w:t>/</w:t>
      </w:r>
      <w:r>
        <w:rPr>
          <w:rFonts w:hint="eastAsia"/>
        </w:rPr>
        <w:t>系统取决于具体的市场情况和能够提供所需功能的替代过程的成本竞争力。市场情况需区分两种情况：</w:t>
      </w:r>
    </w:p>
    <w:p w14:paraId="362286BD" w14:textId="77777777" w:rsidR="00D16BE9" w:rsidRDefault="00AC4FA2">
      <w:pPr>
        <w:pStyle w:val="0"/>
        <w:numPr>
          <w:ilvl w:val="0"/>
          <w:numId w:val="61"/>
        </w:numPr>
        <w:ind w:left="0" w:firstLineChars="200" w:firstLine="420"/>
      </w:pPr>
      <w:r>
        <w:rPr>
          <w:rFonts w:hint="eastAsia"/>
        </w:rPr>
        <w:t>中期市场增长、稳定或仅略微下降，即下降不超过资本设备的平均替代率。</w:t>
      </w:r>
    </w:p>
    <w:p w14:paraId="6597D6E7" w14:textId="77777777" w:rsidR="00D16BE9" w:rsidRDefault="00AC4FA2">
      <w:pPr>
        <w:pStyle w:val="0"/>
        <w:numPr>
          <w:ilvl w:val="0"/>
          <w:numId w:val="61"/>
        </w:numPr>
        <w:ind w:left="0" w:firstLineChars="200" w:firstLine="420"/>
      </w:pPr>
      <w:r>
        <w:rPr>
          <w:rFonts w:hint="eastAsia"/>
        </w:rPr>
        <w:t>中期市场大幅下降，即下降超过资本设备的平均替代率。</w:t>
      </w:r>
    </w:p>
    <w:p w14:paraId="0D1C3862" w14:textId="77777777" w:rsidR="00D16BE9" w:rsidRDefault="00AC4FA2">
      <w:pPr>
        <w:pStyle w:val="0"/>
        <w:ind w:firstLineChars="200" w:firstLine="420"/>
      </w:pPr>
      <w:r>
        <w:rPr>
          <w:rFonts w:hint="eastAsia"/>
        </w:rPr>
        <w:t>上述平均替代率以</w:t>
      </w:r>
      <w:r>
        <w:rPr>
          <w:rFonts w:hint="eastAsia"/>
        </w:rPr>
        <w:t>%</w:t>
      </w:r>
      <w:r>
        <w:rPr>
          <w:rFonts w:hint="eastAsia"/>
        </w:rPr>
        <w:t>计算，通过将</w:t>
      </w:r>
      <w:r>
        <w:rPr>
          <w:rFonts w:hint="eastAsia"/>
        </w:rPr>
        <w:t>100</w:t>
      </w:r>
      <w:r>
        <w:rPr>
          <w:rFonts w:hint="eastAsia"/>
        </w:rPr>
        <w:t>年除以资本设备的平均或典型使用寿命得到。例如，生产材料</w:t>
      </w:r>
      <w:r>
        <w:rPr>
          <w:rFonts w:hint="eastAsia"/>
        </w:rPr>
        <w:t>X</w:t>
      </w:r>
      <w:r>
        <w:rPr>
          <w:rFonts w:hint="eastAsia"/>
        </w:rPr>
        <w:t>的工厂可能使用寿命为</w:t>
      </w:r>
      <w:r>
        <w:rPr>
          <w:rFonts w:hint="eastAsia"/>
        </w:rPr>
        <w:t>25</w:t>
      </w:r>
      <w:r>
        <w:rPr>
          <w:rFonts w:hint="eastAsia"/>
        </w:rPr>
        <w:t>年，因此</w:t>
      </w:r>
      <w:r>
        <w:rPr>
          <w:rFonts w:hint="eastAsia"/>
        </w:rPr>
        <w:t>100</w:t>
      </w:r>
      <w:r>
        <w:rPr>
          <w:rFonts w:hint="eastAsia"/>
        </w:rPr>
        <w:t>年</w:t>
      </w:r>
      <w:r>
        <w:rPr>
          <w:rFonts w:hint="eastAsia"/>
        </w:rPr>
        <w:t>/25</w:t>
      </w:r>
      <w:r>
        <w:rPr>
          <w:rFonts w:hint="eastAsia"/>
        </w:rPr>
        <w:t>年</w:t>
      </w:r>
      <w:r>
        <w:rPr>
          <w:rFonts w:hint="eastAsia"/>
        </w:rPr>
        <w:t xml:space="preserve"> = 4% </w:t>
      </w:r>
      <w:r>
        <w:rPr>
          <w:rFonts w:hint="eastAsia"/>
        </w:rPr>
        <w:t>每年被替代。</w:t>
      </w:r>
    </w:p>
    <w:p w14:paraId="0EABC0A0" w14:textId="77777777" w:rsidR="00D16BE9" w:rsidRDefault="00AC4FA2">
      <w:pPr>
        <w:pStyle w:val="0"/>
        <w:ind w:firstLineChars="200" w:firstLine="420"/>
      </w:pPr>
      <w:r>
        <w:rPr>
          <w:rFonts w:hint="eastAsia"/>
        </w:rPr>
        <w:t>关于“市场”，需强调的是，应使用特定商品或产品的市场，而不是它们的广泛功能或产品组，也不是特定品牌的市场：例如，特定商品（如镉）或产品（如含铅焊料膏）的市场可能在下降，而商品的一些功能（如电池中的储能，薄膜太阳能电池板中的太阳能捕获）或产品组（如焊料膏）的市场可能在增长，反之亦然。特别是约束往往直接或间接作用于特定商品或产品（而品牌水平上很少），因此其具体市场在此处相关。</w:t>
      </w:r>
    </w:p>
    <w:p w14:paraId="6E09765D" w14:textId="77777777" w:rsidR="00D16BE9" w:rsidRDefault="00AC4FA2">
      <w:pPr>
        <w:pStyle w:val="0"/>
        <w:ind w:firstLineChars="200" w:firstLine="420"/>
      </w:pPr>
      <w:r>
        <w:rPr>
          <w:rFonts w:hint="eastAsia"/>
        </w:rPr>
        <w:t>根据上述定义和两种情况，对于“较大”影响的情况，接下来的问题是额外需求或供应的程度是否改变了市场方向，即从“严重下降”市场转变为“略微下降、稳定或增长”市场，或反之。如果不是这样，受影响的过程</w:t>
      </w:r>
      <w:r>
        <w:rPr>
          <w:rFonts w:hint="eastAsia"/>
        </w:rPr>
        <w:t>/</w:t>
      </w:r>
      <w:r>
        <w:rPr>
          <w:rFonts w:hint="eastAsia"/>
        </w:rPr>
        <w:t>系统总是“长期边际”过程</w:t>
      </w:r>
      <w:r>
        <w:rPr>
          <w:rFonts w:hint="eastAsia"/>
        </w:rPr>
        <w:t>/</w:t>
      </w:r>
      <w:r>
        <w:rPr>
          <w:rFonts w:hint="eastAsia"/>
        </w:rPr>
        <w:t>系统。</w:t>
      </w:r>
    </w:p>
    <w:p w14:paraId="7C0ECF7C" w14:textId="77777777" w:rsidR="00D16BE9" w:rsidRDefault="00AC4FA2">
      <w:pPr>
        <w:pStyle w:val="0"/>
        <w:ind w:firstLineChars="200" w:firstLine="420"/>
      </w:pPr>
      <w:r>
        <w:rPr>
          <w:rFonts w:hint="eastAsia"/>
        </w:rPr>
        <w:t>接下来的问题——无论是“较小”还是“较大”影响（若市场方向未改变）——是当前市场方向如何影响受额外需求或供应影响的过程：在增长（或</w:t>
      </w:r>
      <w:proofErr w:type="gramStart"/>
      <w:r>
        <w:rPr>
          <w:rFonts w:hint="eastAsia"/>
        </w:rPr>
        <w:t>至少未严重</w:t>
      </w:r>
      <w:proofErr w:type="gramEnd"/>
      <w:r>
        <w:rPr>
          <w:rFonts w:hint="eastAsia"/>
        </w:rPr>
        <w:t>下降）市场中，额外的需求可以合理地假设通过安装最</w:t>
      </w:r>
      <w:proofErr w:type="gramStart"/>
      <w:r>
        <w:rPr>
          <w:rFonts w:hint="eastAsia"/>
        </w:rPr>
        <w:t>具成本</w:t>
      </w:r>
      <w:proofErr w:type="gramEnd"/>
      <w:r>
        <w:rPr>
          <w:rFonts w:hint="eastAsia"/>
        </w:rPr>
        <w:t>竞争力的技术、使用最</w:t>
      </w:r>
      <w:proofErr w:type="gramStart"/>
      <w:r>
        <w:rPr>
          <w:rFonts w:hint="eastAsia"/>
        </w:rPr>
        <w:t>具成本</w:t>
      </w:r>
      <w:proofErr w:type="gramEnd"/>
      <w:r>
        <w:rPr>
          <w:rFonts w:hint="eastAsia"/>
        </w:rPr>
        <w:t>竞争力的原料路线、运营最</w:t>
      </w:r>
      <w:proofErr w:type="gramStart"/>
      <w:r>
        <w:rPr>
          <w:rFonts w:hint="eastAsia"/>
        </w:rPr>
        <w:t>具成本</w:t>
      </w:r>
      <w:proofErr w:type="gramEnd"/>
      <w:r>
        <w:rPr>
          <w:rFonts w:hint="eastAsia"/>
        </w:rPr>
        <w:t>竞争力的废物处理服务等来满足。同样，对于额外的短期需求，将使用最</w:t>
      </w:r>
      <w:proofErr w:type="gramStart"/>
      <w:r>
        <w:rPr>
          <w:rFonts w:hint="eastAsia"/>
        </w:rPr>
        <w:t>具成本</w:t>
      </w:r>
      <w:proofErr w:type="gramEnd"/>
      <w:r>
        <w:rPr>
          <w:rFonts w:hint="eastAsia"/>
        </w:rPr>
        <w:t>竞争力的过程。如果市场严重下降，额外需求将不会通过安装</w:t>
      </w:r>
      <w:proofErr w:type="gramStart"/>
      <w:r>
        <w:rPr>
          <w:rFonts w:hint="eastAsia"/>
        </w:rPr>
        <w:t>新能力</w:t>
      </w:r>
      <w:proofErr w:type="gramEnd"/>
      <w:r>
        <w:rPr>
          <w:rFonts w:hint="eastAsia"/>
        </w:rPr>
        <w:t>来满足，而是通过不退役现有能力来满足（即保留那些最不具成本竞争力的）。对于额外的短期需求，也将使用最不具成本竞争力的供应。因此，如果市场是“增长、稳定或略微下降”，则“短期边际”（对于“较小”影响）和“长期边际”（对于“较大”影响）是最</w:t>
      </w:r>
      <w:proofErr w:type="gramStart"/>
      <w:r>
        <w:rPr>
          <w:rFonts w:hint="eastAsia"/>
        </w:rPr>
        <w:t>具成本</w:t>
      </w:r>
      <w:proofErr w:type="gramEnd"/>
      <w:r>
        <w:rPr>
          <w:rFonts w:hint="eastAsia"/>
        </w:rPr>
        <w:t>竞争力的过程</w:t>
      </w:r>
      <w:r>
        <w:rPr>
          <w:rFonts w:hint="eastAsia"/>
        </w:rPr>
        <w:t>/</w:t>
      </w:r>
      <w:r>
        <w:rPr>
          <w:rFonts w:hint="eastAsia"/>
        </w:rPr>
        <w:t>系统。如果市场是“严重下降”，则这些是“最不具成本竞争力”的过程</w:t>
      </w:r>
      <w:r>
        <w:rPr>
          <w:rFonts w:hint="eastAsia"/>
        </w:rPr>
        <w:t>/</w:t>
      </w:r>
      <w:r>
        <w:rPr>
          <w:rFonts w:hint="eastAsia"/>
        </w:rPr>
        <w:t>系统，无论是“较小”还是“较大”影响。</w:t>
      </w:r>
    </w:p>
    <w:p w14:paraId="5F3AB212" w14:textId="77777777" w:rsidR="00D16BE9" w:rsidRDefault="00AC4FA2">
      <w:pPr>
        <w:pStyle w:val="0"/>
        <w:ind w:firstLineChars="200" w:firstLine="420"/>
      </w:pPr>
      <w:r>
        <w:rPr>
          <w:rFonts w:hint="eastAsia"/>
        </w:rPr>
        <w:t>如果额外需求或供应的程度“较大”且确实改变了市场方向，那么受影响的过程</w:t>
      </w:r>
      <w:r>
        <w:rPr>
          <w:rFonts w:hint="eastAsia"/>
        </w:rPr>
        <w:t>/</w:t>
      </w:r>
      <w:r>
        <w:rPr>
          <w:rFonts w:hint="eastAsia"/>
        </w:rPr>
        <w:t>系统将包括那些在严重下降市场中受影响的部分和在增长、稳定或略微下降市场中的部分，即根据受影响的产能份额特定组合的两种不同“长期”边际。</w:t>
      </w:r>
    </w:p>
    <w:p w14:paraId="69CE3746" w14:textId="77777777" w:rsidR="00D16BE9" w:rsidRDefault="00AC4FA2">
      <w:pPr>
        <w:pStyle w:val="0"/>
        <w:ind w:firstLineChars="200" w:firstLine="422"/>
        <w:rPr>
          <w:b/>
          <w:bCs/>
        </w:rPr>
      </w:pPr>
      <w:r>
        <w:rPr>
          <w:rFonts w:hint="eastAsia"/>
          <w:b/>
          <w:bCs/>
        </w:rPr>
        <w:t>最终步骤：确定“短期”或“长期”边际过程</w:t>
      </w:r>
      <w:r>
        <w:rPr>
          <w:rFonts w:hint="eastAsia"/>
          <w:b/>
          <w:bCs/>
        </w:rPr>
        <w:t>/</w:t>
      </w:r>
      <w:r>
        <w:rPr>
          <w:rFonts w:hint="eastAsia"/>
          <w:b/>
          <w:bCs/>
        </w:rPr>
        <w:t>系统的组合</w:t>
      </w:r>
      <w:r>
        <w:rPr>
          <w:rFonts w:hint="eastAsia"/>
          <w:b/>
          <w:bCs/>
        </w:rPr>
        <w:t xml:space="preserve">  </w:t>
      </w:r>
    </w:p>
    <w:p w14:paraId="272B775C" w14:textId="77777777" w:rsidR="00D16BE9" w:rsidRDefault="00AC4FA2">
      <w:pPr>
        <w:pStyle w:val="0"/>
        <w:ind w:firstLineChars="200" w:firstLine="420"/>
      </w:pPr>
      <w:r>
        <w:rPr>
          <w:rFonts w:hint="eastAsia"/>
        </w:rPr>
        <w:lastRenderedPageBreak/>
        <w:t>市场信息的缺乏和未来成本竞争力的不确定性使得在大多数市场中，几种具有类似成本效率的替代方案同时竞争并被安装。在现实中，没有严格的“唯一最具成本效率的技术”逻辑</w:t>
      </w:r>
      <w:r>
        <w:rPr>
          <w:rStyle w:val="afb"/>
        </w:rPr>
        <w:footnoteReference w:id="124"/>
      </w:r>
      <w:r>
        <w:rPr>
          <w:rFonts w:hint="eastAsia"/>
        </w:rPr>
        <w:t>。</w:t>
      </w:r>
    </w:p>
    <w:p w14:paraId="498ED2B9" w14:textId="77777777" w:rsidR="00D16BE9" w:rsidRDefault="00AC4FA2">
      <w:pPr>
        <w:pStyle w:val="0"/>
        <w:ind w:firstLineChars="200" w:firstLine="420"/>
      </w:pPr>
      <w:r>
        <w:rPr>
          <w:rFonts w:hint="eastAsia"/>
        </w:rPr>
        <w:t>例如，</w:t>
      </w:r>
      <w:r>
        <w:rPr>
          <w:rFonts w:hint="eastAsia"/>
        </w:rPr>
        <w:t>2015</w:t>
      </w:r>
      <w:r>
        <w:rPr>
          <w:rFonts w:hint="eastAsia"/>
        </w:rPr>
        <w:t>年中国的钢铁生产中，边际过程是那些预计在研究的参考年中最</w:t>
      </w:r>
      <w:proofErr w:type="gramStart"/>
      <w:r>
        <w:rPr>
          <w:rFonts w:hint="eastAsia"/>
        </w:rPr>
        <w:t>具成本</w:t>
      </w:r>
      <w:proofErr w:type="gramEnd"/>
      <w:r>
        <w:rPr>
          <w:rFonts w:hint="eastAsia"/>
        </w:rPr>
        <w:t>效益的钢铁厂和矿石</w:t>
      </w:r>
      <w:r>
        <w:rPr>
          <w:rFonts w:hint="eastAsia"/>
        </w:rPr>
        <w:t>/</w:t>
      </w:r>
      <w:r>
        <w:rPr>
          <w:rFonts w:hint="eastAsia"/>
        </w:rPr>
        <w:t>废料路线。</w:t>
      </w:r>
      <w:r>
        <w:rPr>
          <w:rFonts w:hint="eastAsia"/>
        </w:rPr>
        <w:t xml:space="preserve">  </w:t>
      </w:r>
    </w:p>
    <w:p w14:paraId="0736D5EF" w14:textId="77777777" w:rsidR="00D16BE9" w:rsidRDefault="00AC4FA2">
      <w:pPr>
        <w:pStyle w:val="0"/>
        <w:ind w:firstLineChars="200" w:firstLine="420"/>
      </w:pPr>
      <w:r>
        <w:rPr>
          <w:rFonts w:hint="eastAsia"/>
        </w:rPr>
        <w:t>因此，在后果模型中，不应建模单一的短期或长期边际过程，而应建模最可能的边际过程组合，以获得更具鲁棒性的模型。这尤其重要，如果各种最可能的边际过程在成本竞争力上相似但环境影响显著不同。仅在没有其他同样</w:t>
      </w:r>
      <w:proofErr w:type="gramStart"/>
      <w:r>
        <w:rPr>
          <w:rFonts w:hint="eastAsia"/>
        </w:rPr>
        <w:t>具成本</w:t>
      </w:r>
      <w:proofErr w:type="gramEnd"/>
      <w:r>
        <w:rPr>
          <w:rFonts w:hint="eastAsia"/>
        </w:rPr>
        <w:t>竞争力的过程或系统时，才合理地限制模型为单一边际过程或系统。</w:t>
      </w:r>
    </w:p>
    <w:p w14:paraId="5DB9D351" w14:textId="77777777" w:rsidR="00D16BE9" w:rsidRDefault="00AC4FA2">
      <w:pPr>
        <w:pStyle w:val="afff"/>
        <w:spacing w:before="0" w:after="0"/>
        <w:ind w:firstLineChars="200" w:firstLine="422"/>
      </w:pPr>
      <w:r>
        <w:rPr>
          <w:rFonts w:hint="eastAsia"/>
        </w:rPr>
        <w:t xml:space="preserve">7.2.4.5 </w:t>
      </w:r>
      <w:r>
        <w:rPr>
          <w:rFonts w:hint="eastAsia"/>
        </w:rPr>
        <w:t>进一步方面、建议和观察</w:t>
      </w:r>
    </w:p>
    <w:p w14:paraId="3CECABAF" w14:textId="77777777" w:rsidR="00D16BE9" w:rsidRDefault="00AC4FA2">
      <w:pPr>
        <w:pStyle w:val="0"/>
        <w:ind w:firstLineChars="200" w:firstLine="422"/>
      </w:pPr>
      <w:r>
        <w:rPr>
          <w:rFonts w:hint="eastAsia"/>
          <w:b/>
          <w:bCs/>
        </w:rPr>
        <w:t>各种事项</w:t>
      </w:r>
      <w:r>
        <w:rPr>
          <w:rFonts w:hint="eastAsia"/>
          <w:b/>
          <w:bCs/>
        </w:rPr>
        <w:t xml:space="preserve"> </w:t>
      </w:r>
      <w:r>
        <w:rPr>
          <w:rFonts w:hint="eastAsia"/>
        </w:rPr>
        <w:t xml:space="preserve"> </w:t>
      </w:r>
    </w:p>
    <w:p w14:paraId="5E832992" w14:textId="77777777" w:rsidR="00D16BE9" w:rsidRDefault="00AC4FA2">
      <w:pPr>
        <w:pStyle w:val="0"/>
        <w:ind w:firstLineChars="200" w:firstLine="420"/>
      </w:pPr>
      <w:r>
        <w:rPr>
          <w:rFonts w:hint="eastAsia"/>
        </w:rPr>
        <w:t>如果市场接近或处于略微下降和严重下降之间的边界，建议使用平均市场消费组合。请注意，这些情况与主要系统的归因建模相同。</w:t>
      </w:r>
    </w:p>
    <w:p w14:paraId="68DEAD70" w14:textId="77777777" w:rsidR="00D16BE9" w:rsidRDefault="00AC4FA2">
      <w:pPr>
        <w:pStyle w:val="0"/>
        <w:ind w:firstLineChars="200" w:firstLine="420"/>
      </w:pPr>
      <w:r>
        <w:rPr>
          <w:rFonts w:hint="eastAsia"/>
        </w:rPr>
        <w:t>请注意，上述内容也适用于额外供应部分或完全未使用（例如，存放）或用于低价值用途（例如，带有能源回收的废物焚烧）的情况。这些过程会对边际组合产生贡献。类似地，如果分析的额外需求使用了其他部分或完全未使用的功能（例如，原本存放或焚烧的废物），则“避免的废物处理”，如有，计入使用系统。所有从产品或废物的生命周期结束到次级产品（例如，分拣、净化、运输等）的过渡步骤，都应在系统边界内建模，直到待替代的共同功能的质量实际替代了被取代的过程。在“闭环”和“开放环路</w:t>
      </w:r>
      <w:r>
        <w:rPr>
          <w:rFonts w:hint="eastAsia"/>
        </w:rPr>
        <w:t xml:space="preserve"> - </w:t>
      </w:r>
      <w:r>
        <w:rPr>
          <w:rFonts w:hint="eastAsia"/>
        </w:rPr>
        <w:t>相同主要路径”回收的情况下，如果替代不是</w:t>
      </w:r>
      <w:r>
        <w:rPr>
          <w:rFonts w:hint="eastAsia"/>
        </w:rPr>
        <w:t>1:1</w:t>
      </w:r>
      <w:r>
        <w:rPr>
          <w:rFonts w:hint="eastAsia"/>
        </w:rPr>
        <w:t>（例如，由于下游回收），</w:t>
      </w:r>
      <w:proofErr w:type="gramStart"/>
      <w:r>
        <w:rPr>
          <w:rFonts w:hint="eastAsia"/>
        </w:rPr>
        <w:t>应实际</w:t>
      </w:r>
      <w:proofErr w:type="gramEnd"/>
      <w:r>
        <w:rPr>
          <w:rFonts w:hint="eastAsia"/>
        </w:rPr>
        <w:t>替代的量应被计入。如果具体的替代过程未知或无法量化，则应对被替代过程的库存进行市场价值修正。修正因子是次级产品的市场价格与相同量的主要产品的市场价格的比率。</w:t>
      </w:r>
    </w:p>
    <w:p w14:paraId="41B09501" w14:textId="77777777" w:rsidR="00D16BE9" w:rsidRDefault="00AC4FA2">
      <w:pPr>
        <w:pStyle w:val="0"/>
        <w:ind w:firstLineChars="200" w:firstLine="422"/>
        <w:rPr>
          <w:b/>
          <w:bCs/>
        </w:rPr>
      </w:pPr>
      <w:r>
        <w:rPr>
          <w:rFonts w:hint="eastAsia"/>
          <w:b/>
          <w:bCs/>
        </w:rPr>
        <w:t>间接土地使用变化</w:t>
      </w:r>
      <w:r>
        <w:rPr>
          <w:rFonts w:hint="eastAsia"/>
          <w:b/>
          <w:bCs/>
        </w:rPr>
        <w:t xml:space="preserve"> - </w:t>
      </w:r>
      <w:r>
        <w:rPr>
          <w:rFonts w:hint="eastAsia"/>
          <w:b/>
          <w:bCs/>
        </w:rPr>
        <w:t>概述</w:t>
      </w:r>
      <w:r>
        <w:rPr>
          <w:rFonts w:hint="eastAsia"/>
          <w:b/>
          <w:bCs/>
        </w:rPr>
        <w:t xml:space="preserve">  </w:t>
      </w:r>
    </w:p>
    <w:p w14:paraId="2E510FBF" w14:textId="77777777" w:rsidR="00D16BE9" w:rsidRDefault="00AC4FA2">
      <w:pPr>
        <w:pStyle w:val="0"/>
        <w:ind w:firstLineChars="200" w:firstLine="420"/>
      </w:pPr>
      <w:r>
        <w:rPr>
          <w:rFonts w:hint="eastAsia"/>
        </w:rPr>
        <w:t>间接土地使用变化（</w:t>
      </w:r>
      <w:r>
        <w:rPr>
          <w:rFonts w:hint="eastAsia"/>
        </w:rPr>
        <w:t>ILUC</w:t>
      </w:r>
      <w:r>
        <w:rPr>
          <w:rFonts w:hint="eastAsia"/>
        </w:rPr>
        <w:t>）是后果建模中的一个方面。这个问题指的是额外的土地需求（例如，为了生产基于作物的生物燃料）意味着本来会在这片土地上生产的作物必须在其他地方生产，即“被替代”。其假设是，例如，生物燃料的额外生产不会改变全球或该地区生产的其他作物的总量，即在</w:t>
      </w:r>
      <w:proofErr w:type="gramStart"/>
      <w:r>
        <w:rPr>
          <w:rFonts w:hint="eastAsia"/>
        </w:rPr>
        <w:t>净基础</w:t>
      </w:r>
      <w:proofErr w:type="gramEnd"/>
      <w:r>
        <w:rPr>
          <w:rFonts w:hint="eastAsia"/>
        </w:rPr>
        <w:t>上是额外的。由于现在需要生产其他作物的土地也正在生产其他东西，最终必须将以前未使用的土地（即自然土地、休耕地）转化为生产“被替代”作物的用途。即，生物燃料的额外需求被假定为会导致其他地方的间接土地使用变化（参见脚注</w:t>
      </w:r>
      <w:r>
        <w:rPr>
          <w:rFonts w:hint="eastAsia"/>
        </w:rPr>
        <w:t>20</w:t>
      </w:r>
      <w:r>
        <w:rPr>
          <w:rFonts w:hint="eastAsia"/>
        </w:rPr>
        <w:t>中的相关示例）。这是第</w:t>
      </w:r>
      <w:r>
        <w:rPr>
          <w:rFonts w:hint="eastAsia"/>
        </w:rPr>
        <w:t>7.2.4.2</w:t>
      </w:r>
      <w:r>
        <w:rPr>
          <w:rFonts w:hint="eastAsia"/>
        </w:rPr>
        <w:t>章中列出的类型（</w:t>
      </w:r>
      <w:r>
        <w:rPr>
          <w:rFonts w:hint="eastAsia"/>
        </w:rPr>
        <w:t>a</w:t>
      </w:r>
      <w:r>
        <w:rPr>
          <w:rFonts w:hint="eastAsia"/>
        </w:rPr>
        <w:t>）的主要后果之一。</w:t>
      </w:r>
    </w:p>
    <w:p w14:paraId="76D5D7B1" w14:textId="77777777" w:rsidR="00D16BE9" w:rsidRDefault="00AC4FA2">
      <w:pPr>
        <w:pStyle w:val="0"/>
        <w:ind w:firstLineChars="200" w:firstLine="420"/>
      </w:pPr>
      <w:r>
        <w:rPr>
          <w:rFonts w:hint="eastAsia"/>
        </w:rPr>
        <w:t>次要后果的一个示例是，被替代作物（以及可能在某种程度上，甚至是土地密集型商品的一般）的边际价格可能成为通过使用更多肥料和更好管理来实现更高产量的激励。这可能</w:t>
      </w:r>
      <w:r>
        <w:rPr>
          <w:rFonts w:hint="eastAsia"/>
        </w:rPr>
        <w:lastRenderedPageBreak/>
        <w:t>部分抵消</w:t>
      </w:r>
      <w:r>
        <w:rPr>
          <w:rFonts w:hint="eastAsia"/>
        </w:rPr>
        <w:t>/</w:t>
      </w:r>
      <w:r>
        <w:rPr>
          <w:rFonts w:hint="eastAsia"/>
        </w:rPr>
        <w:t>减少间接土地使用变化的需求，从而减少其他地方改变土地的需求，而不是现在用于生物燃料的量。</w:t>
      </w:r>
    </w:p>
    <w:p w14:paraId="04C0A22E" w14:textId="77777777" w:rsidR="00D16BE9" w:rsidRDefault="00AC4FA2">
      <w:pPr>
        <w:pStyle w:val="0"/>
        <w:ind w:firstLineChars="200" w:firstLine="420"/>
      </w:pPr>
      <w:r>
        <w:rPr>
          <w:rFonts w:hint="eastAsia"/>
        </w:rPr>
        <w:t>同时，需要考虑使用土地和间接变化土地的不同生产力，例如，“被替代”作物在现在用于生物燃料的土地上的收获量为每公顷</w:t>
      </w:r>
      <w:r>
        <w:rPr>
          <w:rFonts w:hint="eastAsia"/>
        </w:rPr>
        <w:t>5</w:t>
      </w:r>
      <w:r>
        <w:rPr>
          <w:rFonts w:hint="eastAsia"/>
        </w:rPr>
        <w:t>吨，而间接变化的土地（如热带雨林）可能每公顷仅产</w:t>
      </w:r>
      <w:r>
        <w:rPr>
          <w:rFonts w:hint="eastAsia"/>
        </w:rPr>
        <w:t>3</w:t>
      </w:r>
      <w:r>
        <w:rPr>
          <w:rFonts w:hint="eastAsia"/>
        </w:rPr>
        <w:t>吨，即每公顷被替代作物的土地需要更多的公顷。</w:t>
      </w:r>
    </w:p>
    <w:p w14:paraId="6D1A825E" w14:textId="77777777" w:rsidR="00D16BE9" w:rsidRDefault="00AC4FA2">
      <w:pPr>
        <w:pStyle w:val="0"/>
        <w:ind w:firstLineChars="200" w:firstLine="420"/>
      </w:pPr>
      <w:r>
        <w:rPr>
          <w:rFonts w:hint="eastAsia"/>
        </w:rPr>
        <w:t>请注意，在后果建模的逻辑中，这适用于所有土地使用，包括食品生产、工业厂房、私人住宅等，每当研究旨在提供决策支持时。</w:t>
      </w:r>
    </w:p>
    <w:p w14:paraId="2D08512D" w14:textId="77777777" w:rsidR="00D16BE9" w:rsidRDefault="00D16BE9">
      <w:pPr>
        <w:pStyle w:val="0"/>
        <w:ind w:firstLineChars="200" w:firstLine="420"/>
      </w:pPr>
    </w:p>
    <w:p w14:paraId="331EFD18" w14:textId="77777777" w:rsidR="00D16BE9" w:rsidRDefault="00AC4FA2">
      <w:pPr>
        <w:pStyle w:val="0"/>
        <w:ind w:firstLineChars="200" w:firstLine="422"/>
        <w:rPr>
          <w:b/>
          <w:bCs/>
        </w:rPr>
      </w:pPr>
      <w:r>
        <w:rPr>
          <w:rFonts w:hint="eastAsia"/>
          <w:b/>
          <w:bCs/>
        </w:rPr>
        <w:t>间接土地使用变化在后果建模中的应用</w:t>
      </w:r>
      <w:r>
        <w:rPr>
          <w:rFonts w:hint="eastAsia"/>
          <w:b/>
          <w:bCs/>
        </w:rPr>
        <w:t xml:space="preserve">  </w:t>
      </w:r>
    </w:p>
    <w:p w14:paraId="46E06214" w14:textId="77777777" w:rsidR="00D16BE9" w:rsidRDefault="00AC4FA2">
      <w:pPr>
        <w:pStyle w:val="0"/>
        <w:ind w:firstLineChars="200" w:firstLine="420"/>
      </w:pPr>
      <w:r>
        <w:rPr>
          <w:rFonts w:hint="eastAsia"/>
        </w:rPr>
        <w:t>由于尚无广泛接受的间接土地使用规定，但多个组织仍在制定相关规定，因此此时未作具体规定。因此，如何整合间接土地使用变化应根据具体情况与后果建模的一般规定相一致进行开发。这一情况除非</w:t>
      </w:r>
      <w:r>
        <w:rPr>
          <w:rFonts w:hint="eastAsia"/>
        </w:rPr>
        <w:t>ILCD</w:t>
      </w:r>
      <w:proofErr w:type="gramStart"/>
      <w:r>
        <w:rPr>
          <w:rFonts w:hint="eastAsia"/>
        </w:rPr>
        <w:t>下发布</w:t>
      </w:r>
      <w:proofErr w:type="gramEnd"/>
      <w:r>
        <w:rPr>
          <w:rFonts w:hint="eastAsia"/>
        </w:rPr>
        <w:t>了具体规定。这些规定可能会成为未来补充的一部分。</w:t>
      </w:r>
    </w:p>
    <w:p w14:paraId="291F635F" w14:textId="77777777" w:rsidR="00D16BE9" w:rsidRDefault="00AC4FA2">
      <w:pPr>
        <w:pStyle w:val="afff"/>
        <w:spacing w:before="0" w:after="0"/>
        <w:ind w:firstLineChars="200" w:firstLine="422"/>
      </w:pPr>
      <w:r>
        <w:rPr>
          <w:rFonts w:hint="eastAsia"/>
        </w:rPr>
        <w:t xml:space="preserve">7.2.4.6 </w:t>
      </w:r>
      <w:r>
        <w:rPr>
          <w:rFonts w:hint="eastAsia"/>
        </w:rPr>
        <w:t>解决后果建模中的多功能性</w:t>
      </w:r>
    </w:p>
    <w:p w14:paraId="3433FFA4" w14:textId="77777777" w:rsidR="00D16BE9" w:rsidRDefault="00AC4FA2">
      <w:pPr>
        <w:pStyle w:val="0"/>
        <w:ind w:firstLineChars="200" w:firstLine="420"/>
        <w:rPr>
          <w:color w:val="4F81BD" w:themeColor="accent1"/>
        </w:rPr>
      </w:pPr>
      <w:r>
        <w:rPr>
          <w:rFonts w:hint="eastAsia"/>
          <w:color w:val="4F81BD" w:themeColor="accent1"/>
        </w:rPr>
        <w:t>（参见</w:t>
      </w:r>
      <w:r>
        <w:rPr>
          <w:rFonts w:hint="eastAsia"/>
          <w:color w:val="4F81BD" w:themeColor="accent1"/>
        </w:rPr>
        <w:t>ISO 14044:2006</w:t>
      </w:r>
      <w:r>
        <w:rPr>
          <w:rFonts w:hint="eastAsia"/>
          <w:color w:val="4F81BD" w:themeColor="accent1"/>
        </w:rPr>
        <w:t>第</w:t>
      </w:r>
      <w:r>
        <w:rPr>
          <w:rFonts w:hint="eastAsia"/>
          <w:color w:val="4F81BD" w:themeColor="accent1"/>
        </w:rPr>
        <w:t>4.3.4.2</w:t>
      </w:r>
      <w:r>
        <w:rPr>
          <w:rFonts w:hint="eastAsia"/>
          <w:color w:val="4F81BD" w:themeColor="accent1"/>
        </w:rPr>
        <w:t>章的相关内容）</w:t>
      </w:r>
    </w:p>
    <w:p w14:paraId="49E2FF09" w14:textId="77777777" w:rsidR="00D16BE9" w:rsidRDefault="00AC4FA2">
      <w:pPr>
        <w:pStyle w:val="0"/>
        <w:ind w:firstLineChars="200" w:firstLine="422"/>
        <w:rPr>
          <w:b/>
          <w:bCs/>
        </w:rPr>
      </w:pPr>
      <w:r>
        <w:rPr>
          <w:rFonts w:hint="eastAsia"/>
          <w:b/>
          <w:bCs/>
        </w:rPr>
        <w:t>引言</w:t>
      </w:r>
      <w:r>
        <w:rPr>
          <w:rFonts w:hint="eastAsia"/>
          <w:b/>
          <w:bCs/>
        </w:rPr>
        <w:t xml:space="preserve">  </w:t>
      </w:r>
    </w:p>
    <w:p w14:paraId="245EC88C" w14:textId="77777777" w:rsidR="00D16BE9" w:rsidRDefault="00AC4FA2">
      <w:pPr>
        <w:pStyle w:val="0"/>
        <w:ind w:firstLineChars="200" w:firstLine="420"/>
      </w:pPr>
      <w:r>
        <w:rPr>
          <w:rFonts w:hint="eastAsia"/>
        </w:rPr>
        <w:t>后果建模中的多功能</w:t>
      </w:r>
      <w:proofErr w:type="gramStart"/>
      <w:r>
        <w:rPr>
          <w:rFonts w:hint="eastAsia"/>
        </w:rPr>
        <w:t>性解决</w:t>
      </w:r>
      <w:proofErr w:type="gramEnd"/>
      <w:r>
        <w:rPr>
          <w:rFonts w:hint="eastAsia"/>
        </w:rPr>
        <w:t>方法——与归因建模有些类似——包括两个步骤，除了分割</w:t>
      </w:r>
      <w:r>
        <w:rPr>
          <w:rFonts w:hint="eastAsia"/>
        </w:rPr>
        <w:t>/</w:t>
      </w:r>
      <w:r>
        <w:rPr>
          <w:rFonts w:hint="eastAsia"/>
        </w:rPr>
        <w:t>虚拟分割外。前一步骤（分割和虚拟分割）是相同的，唯一的例外是应避免穿透多功能过程的部分分割，因为这样会扭曲替代（见下文）。</w:t>
      </w:r>
    </w:p>
    <w:p w14:paraId="63407940" w14:textId="77777777" w:rsidR="00D16BE9" w:rsidRDefault="00AC4FA2">
      <w:pPr>
        <w:pStyle w:val="0"/>
        <w:ind w:firstLineChars="200" w:firstLine="422"/>
        <w:rPr>
          <w:b/>
          <w:bCs/>
        </w:rPr>
      </w:pPr>
      <w:r>
        <w:rPr>
          <w:rFonts w:hint="eastAsia"/>
          <w:b/>
          <w:bCs/>
        </w:rPr>
        <w:t>分割和虚拟分割</w:t>
      </w:r>
      <w:r>
        <w:rPr>
          <w:rFonts w:hint="eastAsia"/>
          <w:b/>
          <w:bCs/>
        </w:rPr>
        <w:t xml:space="preserve">  </w:t>
      </w:r>
    </w:p>
    <w:p w14:paraId="3B7876A6" w14:textId="77777777" w:rsidR="00D16BE9" w:rsidRDefault="00AC4FA2">
      <w:pPr>
        <w:pStyle w:val="0"/>
        <w:ind w:firstLineChars="200" w:firstLine="420"/>
      </w:pPr>
      <w:r>
        <w:rPr>
          <w:rFonts w:hint="eastAsia"/>
        </w:rPr>
        <w:t>对于黑箱单元过程的分割和虚拟分割，后果建模中适用第</w:t>
      </w:r>
      <w:r>
        <w:rPr>
          <w:rFonts w:hint="eastAsia"/>
        </w:rPr>
        <w:t>7.4.2.2</w:t>
      </w:r>
      <w:r>
        <w:rPr>
          <w:rFonts w:hint="eastAsia"/>
        </w:rPr>
        <w:t>章的相关规定。逻辑是，额外的、不需要的共同功能量可以通过改变生产其他生产相同共同功能的工厂的生产方案来抵消，使所有这些功能的总量保持不变。请注意，在后果建模中，如果虚拟分割“切割”一个物理上不可分割的多功能联合过程，则不应进行虚拟分割，这会扭曲替代。</w:t>
      </w:r>
    </w:p>
    <w:p w14:paraId="176C9573" w14:textId="77777777" w:rsidR="00D16BE9" w:rsidRDefault="00AC4FA2">
      <w:pPr>
        <w:pStyle w:val="0"/>
        <w:ind w:firstLineChars="200" w:firstLine="422"/>
        <w:rPr>
          <w:b/>
          <w:bCs/>
        </w:rPr>
      </w:pPr>
      <w:r>
        <w:rPr>
          <w:rFonts w:hint="eastAsia"/>
          <w:b/>
          <w:bCs/>
        </w:rPr>
        <w:t>真实联合生产的物理因果关系，联合生产的替代</w:t>
      </w:r>
      <w:r>
        <w:rPr>
          <w:rFonts w:hint="eastAsia"/>
          <w:b/>
          <w:bCs/>
        </w:rPr>
        <w:t xml:space="preserve">  </w:t>
      </w:r>
    </w:p>
    <w:p w14:paraId="3BAE19C5" w14:textId="77777777" w:rsidR="00D16BE9" w:rsidRDefault="00AC4FA2">
      <w:pPr>
        <w:pStyle w:val="0"/>
        <w:ind w:firstLineChars="200" w:firstLine="420"/>
      </w:pPr>
      <w:r>
        <w:rPr>
          <w:rFonts w:hint="eastAsia"/>
        </w:rPr>
        <w:t>在分割和虚拟分割不可行或不可行的情况下，下一步取决于多功能过程是联合生产还是共同生产：如果共同功能的数量可以完全独立变化而不改变生产设施，则称为共同生产。例如，大多数多废物焚烧、不同货物的联合运输。如果不能完全独立变化，则称为联合生产。例如，通过氯化钠的电解生产氢氧化钠和氯气，生产小麦谷物和小麦秸秆。许多看似共同生产的过程实际上在不改变已安装能力或过程性质的情况下无法完全变化，通常成本较高（例如，炼油厂的许多产品在不需要安装额外生产设备、购买外部氢气等的情况下只能变化到一定程度）。</w:t>
      </w:r>
    </w:p>
    <w:p w14:paraId="211F6EDD" w14:textId="77777777" w:rsidR="00D16BE9" w:rsidRDefault="00AC4FA2">
      <w:pPr>
        <w:pStyle w:val="0"/>
        <w:ind w:firstLineChars="200" w:firstLine="420"/>
      </w:pPr>
      <w:r>
        <w:rPr>
          <w:rFonts w:hint="eastAsia"/>
        </w:rPr>
        <w:t>对于真实的共同生产，决定性的物理因果关系（即归因建模下的两个步骤中的第一个步骤）同样适用。</w:t>
      </w:r>
      <w:r>
        <w:rPr>
          <w:rFonts w:hint="eastAsia"/>
        </w:rPr>
        <w:t xml:space="preserve">  </w:t>
      </w:r>
    </w:p>
    <w:p w14:paraId="4DECD506" w14:textId="77777777" w:rsidR="00D16BE9" w:rsidRDefault="00AC4FA2">
      <w:pPr>
        <w:pStyle w:val="0"/>
        <w:ind w:firstLineChars="200" w:firstLine="420"/>
      </w:pPr>
      <w:r>
        <w:rPr>
          <w:rFonts w:hint="eastAsia"/>
        </w:rPr>
        <w:t>对于联合生产，通过系统扩展作为多功能性的特殊替代解决方案。这与一般后果建模的规定密切相关，具体在本章的后续部分详细说明。</w:t>
      </w:r>
    </w:p>
    <w:p w14:paraId="11B51EA0" w14:textId="77777777" w:rsidR="00D16BE9" w:rsidRDefault="00AC4FA2">
      <w:pPr>
        <w:pStyle w:val="0"/>
        <w:ind w:firstLineChars="200" w:firstLine="422"/>
        <w:rPr>
          <w:b/>
          <w:bCs/>
        </w:rPr>
      </w:pPr>
      <w:r>
        <w:rPr>
          <w:rFonts w:hint="eastAsia"/>
          <w:b/>
          <w:bCs/>
        </w:rPr>
        <w:lastRenderedPageBreak/>
        <w:t>联合生产</w:t>
      </w:r>
      <w:r>
        <w:rPr>
          <w:rFonts w:hint="eastAsia"/>
          <w:b/>
          <w:bCs/>
        </w:rPr>
        <w:t xml:space="preserve"> - </w:t>
      </w:r>
      <w:r>
        <w:rPr>
          <w:rFonts w:hint="eastAsia"/>
          <w:b/>
          <w:bCs/>
        </w:rPr>
        <w:t>一般情况下的替代</w:t>
      </w:r>
      <w:r>
        <w:rPr>
          <w:rFonts w:hint="eastAsia"/>
          <w:b/>
          <w:bCs/>
        </w:rPr>
        <w:t xml:space="preserve">  </w:t>
      </w:r>
    </w:p>
    <w:p w14:paraId="6C6492A0" w14:textId="77777777" w:rsidR="00D16BE9" w:rsidRDefault="00AC4FA2">
      <w:pPr>
        <w:pStyle w:val="0"/>
        <w:ind w:firstLineChars="200" w:firstLine="420"/>
      </w:pPr>
      <w:r>
        <w:rPr>
          <w:rFonts w:hint="eastAsia"/>
        </w:rPr>
        <w:t>解决多功能性的主要后果（</w:t>
      </w:r>
      <w:proofErr w:type="gramStart"/>
      <w:r>
        <w:rPr>
          <w:rFonts w:hint="eastAsia"/>
        </w:rPr>
        <w:t>上述第</w:t>
      </w:r>
      <w:r>
        <w:rPr>
          <w:rFonts w:hint="eastAsia"/>
        </w:rPr>
        <w:t>7</w:t>
      </w:r>
      <w:proofErr w:type="gramEnd"/>
      <w:r>
        <w:rPr>
          <w:rFonts w:hint="eastAsia"/>
        </w:rPr>
        <w:t>.2.4.2</w:t>
      </w:r>
      <w:r>
        <w:rPr>
          <w:rFonts w:hint="eastAsia"/>
        </w:rPr>
        <w:t>章的主要后果“</w:t>
      </w:r>
      <w:r>
        <w:rPr>
          <w:rFonts w:hint="eastAsia"/>
        </w:rPr>
        <w:t>(b)</w:t>
      </w:r>
      <w:r>
        <w:rPr>
          <w:rFonts w:hint="eastAsia"/>
        </w:rPr>
        <w:t>”）的方法与先前章节中详细说明的主要后果“</w:t>
      </w:r>
      <w:r>
        <w:rPr>
          <w:rFonts w:hint="eastAsia"/>
        </w:rPr>
        <w:t>(a)</w:t>
      </w:r>
      <w:r>
        <w:rPr>
          <w:rFonts w:hint="eastAsia"/>
        </w:rPr>
        <w:t>”相同。</w:t>
      </w:r>
      <w:r>
        <w:rPr>
          <w:rFonts w:hint="eastAsia"/>
        </w:rPr>
        <w:t xml:space="preserve">  </w:t>
      </w:r>
    </w:p>
    <w:p w14:paraId="6959EE4C" w14:textId="77777777" w:rsidR="00D16BE9" w:rsidRDefault="00AC4FA2">
      <w:pPr>
        <w:pStyle w:val="0"/>
        <w:ind w:firstLineChars="200" w:firstLine="420"/>
      </w:pPr>
      <w:r>
        <w:rPr>
          <w:rFonts w:hint="eastAsia"/>
        </w:rPr>
        <w:t>方法上，这些情况等同于一般后果建模，如</w:t>
      </w:r>
      <w:r>
        <w:rPr>
          <w:rFonts w:hint="eastAsia"/>
        </w:rPr>
        <w:t>ISO 14044:2006</w:t>
      </w:r>
      <w:r>
        <w:rPr>
          <w:rFonts w:hint="eastAsia"/>
        </w:rPr>
        <w:t>所承认。然而，需要考虑一些与实际相关的差异，这些差异在解决多功能性时更为频繁。特别是废物处理中的中间处理步骤的需求，尤其是在宝贵的共同产品在多个步骤后才生成的情况下，以及次级产品的固有属性变化；并非总有确切的（替代）生产路线来生产该次级产品。因此，通常开发了特定的方法，并为终端产品和废物处理中的替代建模开发了额外的方法。</w:t>
      </w:r>
      <w:r>
        <w:rPr>
          <w:rFonts w:hint="eastAsia"/>
        </w:rPr>
        <w:t xml:space="preserve">  </w:t>
      </w:r>
    </w:p>
    <w:p w14:paraId="3A17C249" w14:textId="77777777" w:rsidR="00D16BE9" w:rsidRDefault="00AC4FA2">
      <w:pPr>
        <w:pStyle w:val="0"/>
        <w:ind w:firstLineChars="200" w:firstLine="420"/>
      </w:pPr>
      <w:r>
        <w:rPr>
          <w:rFonts w:hint="eastAsia"/>
        </w:rPr>
        <w:t>多功能性的一个特殊情况是系统</w:t>
      </w:r>
      <w:r>
        <w:rPr>
          <w:rFonts w:hint="eastAsia"/>
        </w:rPr>
        <w:t>-</w:t>
      </w:r>
      <w:r>
        <w:rPr>
          <w:rFonts w:hint="eastAsia"/>
        </w:rPr>
        <w:t>系统关系（概念见第</w:t>
      </w:r>
      <w:r>
        <w:rPr>
          <w:rFonts w:hint="eastAsia"/>
        </w:rPr>
        <w:t>7.2.2</w:t>
      </w:r>
      <w:r>
        <w:rPr>
          <w:rFonts w:hint="eastAsia"/>
        </w:rPr>
        <w:t>章的框框），在后果建模下实际上需要替代短期边际。</w:t>
      </w:r>
    </w:p>
    <w:p w14:paraId="3C853AD8" w14:textId="77777777" w:rsidR="00D16BE9" w:rsidRDefault="00AC4FA2">
      <w:pPr>
        <w:pStyle w:val="0"/>
        <w:ind w:firstLineChars="200" w:firstLine="422"/>
        <w:rPr>
          <w:b/>
          <w:bCs/>
        </w:rPr>
      </w:pPr>
      <w:r>
        <w:rPr>
          <w:rFonts w:hint="eastAsia"/>
          <w:b/>
          <w:bCs/>
        </w:rPr>
        <w:t>联合生产</w:t>
      </w:r>
      <w:r>
        <w:rPr>
          <w:rFonts w:hint="eastAsia"/>
          <w:b/>
          <w:bCs/>
        </w:rPr>
        <w:t xml:space="preserve"> - </w:t>
      </w:r>
      <w:r>
        <w:rPr>
          <w:rFonts w:hint="eastAsia"/>
          <w:b/>
          <w:bCs/>
        </w:rPr>
        <w:t>终端产品和废物处理模型中的替代</w:t>
      </w:r>
      <w:r>
        <w:rPr>
          <w:rFonts w:hint="eastAsia"/>
          <w:b/>
          <w:bCs/>
        </w:rPr>
        <w:t>/</w:t>
      </w:r>
      <w:r>
        <w:rPr>
          <w:rFonts w:hint="eastAsia"/>
          <w:b/>
          <w:bCs/>
        </w:rPr>
        <w:t>信用</w:t>
      </w:r>
    </w:p>
    <w:p w14:paraId="5E2F3F84" w14:textId="77777777" w:rsidR="00D16BE9" w:rsidRDefault="00AC4FA2">
      <w:pPr>
        <w:pStyle w:val="0"/>
        <w:ind w:firstLineChars="200" w:firstLine="420"/>
      </w:pPr>
      <w:r>
        <w:rPr>
          <w:rFonts w:hint="eastAsia"/>
        </w:rPr>
        <w:t>一个特殊情况是废物和终端产品的回收，通常需要额外的步骤：</w:t>
      </w:r>
    </w:p>
    <w:p w14:paraId="55A49CFE" w14:textId="77777777" w:rsidR="00D16BE9" w:rsidRDefault="00AC4FA2">
      <w:pPr>
        <w:pStyle w:val="0"/>
        <w:numPr>
          <w:ilvl w:val="0"/>
          <w:numId w:val="62"/>
        </w:numPr>
        <w:ind w:left="0" w:firstLineChars="200" w:firstLine="420"/>
      </w:pPr>
      <w:r>
        <w:rPr>
          <w:rFonts w:hint="eastAsia"/>
        </w:rPr>
        <w:t>建模过程步骤，包括条件、修改、运输等，直到终端产品或废物的有价值功能（例如，再生金属棒）在质量和位置上可用，从而</w:t>
      </w:r>
      <w:proofErr w:type="gramStart"/>
      <w:r>
        <w:rPr>
          <w:rFonts w:hint="eastAsia"/>
        </w:rPr>
        <w:t>替代替代</w:t>
      </w:r>
      <w:proofErr w:type="gramEnd"/>
      <w:r>
        <w:rPr>
          <w:rFonts w:hint="eastAsia"/>
        </w:rPr>
        <w:t>生产（例如，该金属棒的初级生产）。这些步骤是分析系统的系统边界的一部分。换句话说：相关</w:t>
      </w:r>
      <w:proofErr w:type="gramStart"/>
      <w:r>
        <w:rPr>
          <w:rFonts w:hint="eastAsia"/>
        </w:rPr>
        <w:t>库存分</w:t>
      </w:r>
      <w:proofErr w:type="gramEnd"/>
      <w:r>
        <w:rPr>
          <w:rFonts w:hint="eastAsia"/>
        </w:rPr>
        <w:t>配给分析系统。</w:t>
      </w:r>
    </w:p>
    <w:p w14:paraId="2727A7A6" w14:textId="77777777" w:rsidR="00D16BE9" w:rsidRDefault="00AC4FA2">
      <w:pPr>
        <w:pStyle w:val="0"/>
        <w:numPr>
          <w:ilvl w:val="0"/>
          <w:numId w:val="62"/>
        </w:numPr>
        <w:ind w:left="0" w:firstLineChars="200" w:firstLine="420"/>
      </w:pPr>
      <w:r>
        <w:rPr>
          <w:rFonts w:hint="eastAsia"/>
        </w:rPr>
        <w:t>识别和量化由于终端产品或废物处理而导致的功能差异，例如，由于下游回收（例如，缩短纤维、聚合物的机械性能降低、金属中的杂质等）。这可以通过两种方式完成：一种是替代被替代共同功能所替换的减少功能量（例如，</w:t>
      </w:r>
      <w:r>
        <w:rPr>
          <w:rFonts w:hint="eastAsia"/>
        </w:rPr>
        <w:t>1</w:t>
      </w:r>
      <w:r>
        <w:rPr>
          <w:rFonts w:hint="eastAsia"/>
        </w:rPr>
        <w:t>公斤回收的聚合物可能替代</w:t>
      </w:r>
      <w:r>
        <w:rPr>
          <w:rFonts w:hint="eastAsia"/>
        </w:rPr>
        <w:t>0.8</w:t>
      </w:r>
      <w:r>
        <w:rPr>
          <w:rFonts w:hint="eastAsia"/>
        </w:rPr>
        <w:t>公斤的初级聚合物）。另一种，特别是当具体用途未知时，使用市场价格比率（次级</w:t>
      </w:r>
      <w:r>
        <w:rPr>
          <w:rFonts w:hint="eastAsia"/>
        </w:rPr>
        <w:t>/</w:t>
      </w:r>
      <w:r>
        <w:rPr>
          <w:rFonts w:hint="eastAsia"/>
        </w:rPr>
        <w:t>初级）来缩减替代过程或系统的库存（例如，如果次级回收聚合物的市场价值为每公斤</w:t>
      </w:r>
      <w:r>
        <w:rPr>
          <w:rFonts w:hint="eastAsia"/>
        </w:rPr>
        <w:t>0.7</w:t>
      </w:r>
      <w:r>
        <w:rPr>
          <w:rFonts w:hint="eastAsia"/>
        </w:rPr>
        <w:t>美元，而质量更高的初级生产聚合物的成本为每公斤</w:t>
      </w:r>
      <w:r>
        <w:rPr>
          <w:rFonts w:hint="eastAsia"/>
        </w:rPr>
        <w:t>0.9</w:t>
      </w:r>
      <w:r>
        <w:rPr>
          <w:rFonts w:hint="eastAsia"/>
        </w:rPr>
        <w:t>美元，则替代库存减少</w:t>
      </w:r>
      <w:r>
        <w:rPr>
          <w:rFonts w:hint="eastAsia"/>
        </w:rPr>
        <w:t>0.7/0.9</w:t>
      </w:r>
      <w:r>
        <w:rPr>
          <w:rFonts w:hint="eastAsia"/>
        </w:rPr>
        <w:t>，即</w:t>
      </w:r>
      <w:r>
        <w:rPr>
          <w:rFonts w:hint="eastAsia"/>
        </w:rPr>
        <w:t>0.778</w:t>
      </w:r>
      <w:r>
        <w:rPr>
          <w:rFonts w:hint="eastAsia"/>
        </w:rPr>
        <w:t>的因子）；这也称为“价值修正”。</w:t>
      </w:r>
    </w:p>
    <w:p w14:paraId="375749F2" w14:textId="77777777" w:rsidR="00D16BE9" w:rsidRDefault="00AC4FA2">
      <w:pPr>
        <w:pStyle w:val="0"/>
        <w:ind w:firstLineChars="200" w:firstLine="420"/>
      </w:pPr>
      <w:r>
        <w:rPr>
          <w:rFonts w:hint="eastAsia"/>
        </w:rPr>
        <w:t>在此背景下，还需识别真实的共同生产过程。</w:t>
      </w:r>
    </w:p>
    <w:p w14:paraId="2ABC9D0F" w14:textId="77777777" w:rsidR="00D16BE9" w:rsidRDefault="00AC4FA2">
      <w:pPr>
        <w:pStyle w:val="0"/>
        <w:ind w:firstLineChars="200" w:firstLine="420"/>
      </w:pPr>
      <w:r>
        <w:rPr>
          <w:rFonts w:hint="eastAsia"/>
        </w:rPr>
        <w:t>详细规定见附件</w:t>
      </w:r>
      <w:r>
        <w:rPr>
          <w:rFonts w:hint="eastAsia"/>
        </w:rPr>
        <w:t>14.5</w:t>
      </w:r>
      <w:r>
        <w:rPr>
          <w:rFonts w:hint="eastAsia"/>
        </w:rPr>
        <w:t>中的单独章节。</w:t>
      </w:r>
    </w:p>
    <w:tbl>
      <w:tblPr>
        <w:tblStyle w:val="af6"/>
        <w:tblW w:w="0" w:type="auto"/>
        <w:tblLook w:val="04A0" w:firstRow="1" w:lastRow="0" w:firstColumn="1" w:lastColumn="0" w:noHBand="0" w:noVBand="1"/>
      </w:tblPr>
      <w:tblGrid>
        <w:gridCol w:w="8260"/>
      </w:tblGrid>
      <w:tr w:rsidR="00D16BE9" w14:paraId="4A7AAD18" w14:textId="77777777">
        <w:tc>
          <w:tcPr>
            <w:tcW w:w="8260" w:type="dxa"/>
            <w:tcBorders>
              <w:top w:val="dotDash" w:sz="18" w:space="0" w:color="76923C" w:themeColor="accent3" w:themeShade="BF"/>
              <w:left w:val="dotDash" w:sz="18" w:space="0" w:color="76923C" w:themeColor="accent3" w:themeShade="BF"/>
              <w:bottom w:val="dotDash" w:sz="18" w:space="0" w:color="76923C" w:themeColor="accent3" w:themeShade="BF"/>
              <w:right w:val="dotDash" w:sz="18" w:space="0" w:color="76923C" w:themeColor="accent3" w:themeShade="BF"/>
            </w:tcBorders>
          </w:tcPr>
          <w:p w14:paraId="20E2219E" w14:textId="77777777" w:rsidR="00D16BE9" w:rsidRDefault="00AC4FA2">
            <w:pPr>
              <w:pStyle w:val="0"/>
              <w:ind w:firstLineChars="200" w:firstLine="422"/>
              <w:jc w:val="center"/>
              <w:rPr>
                <w:b/>
                <w:bCs/>
              </w:rPr>
            </w:pPr>
            <w:r>
              <w:rPr>
                <w:rFonts w:hint="eastAsia"/>
                <w:b/>
                <w:bCs/>
              </w:rPr>
              <w:t>规定</w:t>
            </w:r>
            <w:r>
              <w:rPr>
                <w:rFonts w:hint="eastAsia"/>
                <w:b/>
                <w:bCs/>
              </w:rPr>
              <w:t xml:space="preserve">7.2.4 </w:t>
            </w:r>
            <w:r>
              <w:rPr>
                <w:rFonts w:hint="eastAsia"/>
                <w:b/>
                <w:bCs/>
              </w:rPr>
              <w:t>确定后果建模中的过程</w:t>
            </w:r>
          </w:p>
          <w:p w14:paraId="1E3063B9" w14:textId="77777777" w:rsidR="00D16BE9" w:rsidRDefault="00AC4FA2">
            <w:pPr>
              <w:pStyle w:val="0"/>
              <w:ind w:firstLineChars="200" w:firstLine="420"/>
            </w:pPr>
            <w:r>
              <w:rPr>
                <w:rFonts w:hint="eastAsia"/>
              </w:rPr>
              <w:t>适用于在情况</w:t>
            </w:r>
            <w:r>
              <w:rPr>
                <w:rFonts w:hint="eastAsia"/>
              </w:rPr>
              <w:t>B</w:t>
            </w:r>
            <w:r>
              <w:rPr>
                <w:rFonts w:hint="eastAsia"/>
              </w:rPr>
              <w:t>中具有大规模后果的过程，以及在情况</w:t>
            </w:r>
            <w:r>
              <w:rPr>
                <w:rFonts w:hint="eastAsia"/>
              </w:rPr>
              <w:t>B</w:t>
            </w:r>
            <w:r>
              <w:rPr>
                <w:rFonts w:hint="eastAsia"/>
              </w:rPr>
              <w:t>中的假设场景（如果包含了后果要素）。</w:t>
            </w:r>
          </w:p>
          <w:p w14:paraId="416E61F6" w14:textId="77777777" w:rsidR="00D16BE9" w:rsidRDefault="00AC4FA2">
            <w:pPr>
              <w:pStyle w:val="0"/>
              <w:ind w:firstLineChars="200" w:firstLine="420"/>
            </w:pPr>
            <w:r>
              <w:rPr>
                <w:rFonts w:hint="eastAsia"/>
              </w:rPr>
              <w:t>完全适用于所有类型的交付成果，除了单元过程之外。</w:t>
            </w:r>
          </w:p>
          <w:p w14:paraId="42B0E539" w14:textId="77777777" w:rsidR="00D16BE9" w:rsidRDefault="00AC4FA2">
            <w:pPr>
              <w:pStyle w:val="0"/>
              <w:ind w:firstLineChars="200" w:firstLine="422"/>
              <w:rPr>
                <w:b/>
                <w:bCs/>
              </w:rPr>
            </w:pPr>
            <w:r>
              <w:rPr>
                <w:rFonts w:hint="eastAsia"/>
                <w:b/>
                <w:bCs/>
              </w:rPr>
              <w:t>专业知识</w:t>
            </w:r>
            <w:r>
              <w:rPr>
                <w:rFonts w:hint="eastAsia"/>
                <w:b/>
                <w:bCs/>
              </w:rPr>
              <w:t xml:space="preserve"> (7.2.4.1) [ISO+]</w:t>
            </w:r>
          </w:p>
          <w:p w14:paraId="175680CB" w14:textId="77777777" w:rsidR="00D16BE9" w:rsidRDefault="00AC4FA2">
            <w:pPr>
              <w:pStyle w:val="0"/>
              <w:ind w:firstLineChars="200" w:firstLine="420"/>
            </w:pPr>
            <w:r>
              <w:rPr>
                <w:rFonts w:hint="eastAsia"/>
              </w:rPr>
              <w:t xml:space="preserve">I) </w:t>
            </w:r>
            <w:r>
              <w:rPr>
                <w:rFonts w:hint="eastAsia"/>
              </w:rPr>
              <w:t>应要求</w:t>
            </w:r>
            <w:r>
              <w:rPr>
                <w:rFonts w:hint="eastAsia"/>
              </w:rPr>
              <w:t xml:space="preserve"> - </w:t>
            </w:r>
            <w:r>
              <w:rPr>
                <w:rFonts w:hint="eastAsia"/>
                <w:b/>
                <w:bCs/>
              </w:rPr>
              <w:t>所需专业知识</w:t>
            </w:r>
            <w:r>
              <w:rPr>
                <w:rFonts w:hint="eastAsia"/>
                <w:b/>
                <w:bCs/>
              </w:rPr>
              <w:t>:</w:t>
            </w:r>
            <w:r>
              <w:rPr>
                <w:rFonts w:hint="eastAsia"/>
              </w:rPr>
              <w:t xml:space="preserve"> </w:t>
            </w:r>
            <w:r>
              <w:rPr>
                <w:rFonts w:hint="eastAsia"/>
              </w:rPr>
              <w:t>进行研究时，特别是识别和建模大规模后果时，应涉及以下领域的专家：</w:t>
            </w:r>
          </w:p>
          <w:p w14:paraId="6C97B15A" w14:textId="77777777" w:rsidR="00D16BE9" w:rsidRDefault="00AC4FA2">
            <w:pPr>
              <w:pStyle w:val="0"/>
              <w:ind w:firstLineChars="200" w:firstLine="420"/>
            </w:pPr>
            <w:proofErr w:type="spellStart"/>
            <w:r>
              <w:rPr>
                <w:rFonts w:hint="eastAsia"/>
              </w:rPr>
              <w:t>I.a</w:t>
            </w:r>
            <w:proofErr w:type="spellEnd"/>
            <w:r>
              <w:rPr>
                <w:rFonts w:hint="eastAsia"/>
              </w:rPr>
              <w:t xml:space="preserve">) </w:t>
            </w:r>
            <w:r>
              <w:rPr>
                <w:rFonts w:hint="eastAsia"/>
              </w:rPr>
              <w:t>技术发展预测（如学习曲线、经验曲线）</w:t>
            </w:r>
          </w:p>
          <w:p w14:paraId="127BC016" w14:textId="77777777" w:rsidR="00D16BE9" w:rsidRDefault="00AC4FA2">
            <w:pPr>
              <w:pStyle w:val="0"/>
              <w:ind w:firstLineChars="200" w:firstLine="420"/>
            </w:pPr>
            <w:proofErr w:type="spellStart"/>
            <w:r>
              <w:rPr>
                <w:rFonts w:hint="eastAsia"/>
              </w:rPr>
              <w:t>I.b</w:t>
            </w:r>
            <w:proofErr w:type="spellEnd"/>
            <w:r>
              <w:rPr>
                <w:rFonts w:hint="eastAsia"/>
              </w:rPr>
              <w:t xml:space="preserve">) </w:t>
            </w:r>
            <w:r>
              <w:rPr>
                <w:rFonts w:hint="eastAsia"/>
              </w:rPr>
              <w:t>场景开发</w:t>
            </w:r>
          </w:p>
          <w:p w14:paraId="3084BF2B" w14:textId="77777777" w:rsidR="00D16BE9" w:rsidRDefault="00AC4FA2">
            <w:pPr>
              <w:pStyle w:val="0"/>
              <w:ind w:firstLineChars="200" w:firstLine="420"/>
            </w:pPr>
            <w:proofErr w:type="spellStart"/>
            <w:r>
              <w:rPr>
                <w:rFonts w:hint="eastAsia"/>
              </w:rPr>
              <w:t>I.c</w:t>
            </w:r>
            <w:proofErr w:type="spellEnd"/>
            <w:r>
              <w:rPr>
                <w:rFonts w:hint="eastAsia"/>
              </w:rPr>
              <w:t xml:space="preserve">) </w:t>
            </w:r>
            <w:r>
              <w:rPr>
                <w:rFonts w:hint="eastAsia"/>
              </w:rPr>
              <w:t>市场成本和市场预测</w:t>
            </w:r>
          </w:p>
          <w:p w14:paraId="6FA6B0C8" w14:textId="77777777" w:rsidR="00D16BE9" w:rsidRDefault="00AC4FA2">
            <w:pPr>
              <w:pStyle w:val="0"/>
              <w:ind w:firstLineChars="200" w:firstLine="420"/>
            </w:pPr>
            <w:proofErr w:type="spellStart"/>
            <w:r>
              <w:rPr>
                <w:rFonts w:hint="eastAsia"/>
              </w:rPr>
              <w:t>I.d</w:t>
            </w:r>
            <w:proofErr w:type="spellEnd"/>
            <w:r>
              <w:rPr>
                <w:rFonts w:hint="eastAsia"/>
              </w:rPr>
              <w:t xml:space="preserve">) </w:t>
            </w:r>
            <w:r>
              <w:rPr>
                <w:rFonts w:hint="eastAsia"/>
              </w:rPr>
              <w:t>技术成本建模</w:t>
            </w:r>
          </w:p>
          <w:p w14:paraId="68D8D287" w14:textId="77777777" w:rsidR="00D16BE9" w:rsidRDefault="00AC4FA2">
            <w:pPr>
              <w:pStyle w:val="0"/>
              <w:ind w:firstLineChars="200" w:firstLine="420"/>
            </w:pPr>
            <w:proofErr w:type="spellStart"/>
            <w:r>
              <w:rPr>
                <w:rFonts w:hint="eastAsia"/>
              </w:rPr>
              <w:lastRenderedPageBreak/>
              <w:t>I.e</w:t>
            </w:r>
            <w:proofErr w:type="spellEnd"/>
            <w:r>
              <w:rPr>
                <w:rFonts w:hint="eastAsia"/>
              </w:rPr>
              <w:t xml:space="preserve">) </w:t>
            </w:r>
            <w:r>
              <w:rPr>
                <w:rFonts w:hint="eastAsia"/>
              </w:rPr>
              <w:t>一般均衡和部分均衡建模</w:t>
            </w:r>
          </w:p>
          <w:p w14:paraId="61117835" w14:textId="77777777" w:rsidR="00D16BE9" w:rsidRDefault="00AC4FA2">
            <w:pPr>
              <w:pStyle w:val="0"/>
              <w:ind w:firstLineChars="200" w:firstLine="420"/>
            </w:pPr>
            <w:r>
              <w:rPr>
                <w:rFonts w:hint="eastAsia"/>
              </w:rPr>
              <w:t xml:space="preserve">II) </w:t>
            </w:r>
            <w:r>
              <w:rPr>
                <w:rFonts w:hint="eastAsia"/>
              </w:rPr>
              <w:t>应</w:t>
            </w:r>
            <w:r>
              <w:rPr>
                <w:rFonts w:hint="eastAsia"/>
              </w:rPr>
              <w:t xml:space="preserve"> - </w:t>
            </w:r>
            <w:r>
              <w:rPr>
                <w:rFonts w:hint="eastAsia"/>
                <w:b/>
                <w:bCs/>
              </w:rPr>
              <w:t>政策场景专家</w:t>
            </w:r>
            <w:r>
              <w:rPr>
                <w:rFonts w:hint="eastAsia"/>
                <w:b/>
                <w:bCs/>
              </w:rPr>
              <w:t xml:space="preserve">: </w:t>
            </w:r>
            <w:r>
              <w:rPr>
                <w:rFonts w:hint="eastAsia"/>
              </w:rPr>
              <w:t>推荐在政策场景作为设置约束条件的功能方面涉及领域专家。如果研究明确分析了政策场景，则应涉及这些专家。</w:t>
            </w:r>
          </w:p>
          <w:p w14:paraId="763D6A0F" w14:textId="77777777" w:rsidR="00D16BE9" w:rsidRDefault="00AC4FA2">
            <w:pPr>
              <w:pStyle w:val="0"/>
              <w:ind w:firstLineChars="200" w:firstLine="422"/>
            </w:pPr>
            <w:r>
              <w:rPr>
                <w:rFonts w:hint="eastAsia"/>
                <w:b/>
                <w:bCs/>
              </w:rPr>
              <w:t>识别需考虑的后果和约束</w:t>
            </w:r>
            <w:r>
              <w:rPr>
                <w:rFonts w:hint="eastAsia"/>
                <w:b/>
                <w:bCs/>
              </w:rPr>
              <w:t xml:space="preserve"> [ISO+]</w:t>
            </w:r>
          </w:p>
          <w:p w14:paraId="2D1AB55D" w14:textId="77777777" w:rsidR="00D16BE9" w:rsidRDefault="00AC4FA2">
            <w:pPr>
              <w:pStyle w:val="0"/>
              <w:ind w:firstLineChars="200" w:firstLine="420"/>
            </w:pPr>
            <w:r>
              <w:rPr>
                <w:rFonts w:hint="eastAsia"/>
              </w:rPr>
              <w:t xml:space="preserve">III) </w:t>
            </w:r>
            <w:r>
              <w:rPr>
                <w:rFonts w:hint="eastAsia"/>
              </w:rPr>
              <w:t>必须</w:t>
            </w:r>
            <w:r>
              <w:rPr>
                <w:rFonts w:hint="eastAsia"/>
              </w:rPr>
              <w:t xml:space="preserve"> - </w:t>
            </w:r>
            <w:r>
              <w:rPr>
                <w:rFonts w:hint="eastAsia"/>
                <w:b/>
                <w:bCs/>
              </w:rPr>
              <w:t>建模后果</w:t>
            </w:r>
            <w:r>
              <w:rPr>
                <w:rFonts w:hint="eastAsia"/>
                <w:b/>
                <w:bCs/>
              </w:rPr>
              <w:t>:</w:t>
            </w:r>
            <w:r>
              <w:rPr>
                <w:rFonts w:hint="eastAsia"/>
              </w:rPr>
              <w:t xml:space="preserve"> </w:t>
            </w:r>
            <w:r>
              <w:rPr>
                <w:rFonts w:hint="eastAsia"/>
              </w:rPr>
              <w:t>确定将要建模的后果，以下步骤可以逐个过程进行。其潜在排除需通过至少论证性</w:t>
            </w:r>
            <w:r>
              <w:rPr>
                <w:rFonts w:hint="eastAsia"/>
              </w:rPr>
              <w:t>/</w:t>
            </w:r>
            <w:r>
              <w:rPr>
                <w:rFonts w:hint="eastAsia"/>
              </w:rPr>
              <w:t>半定量方法证明其对结果不相关；否则，应在报告准确性（数据集的情况下）和解释结果（</w:t>
            </w:r>
            <w:r>
              <w:rPr>
                <w:rFonts w:hint="eastAsia"/>
              </w:rPr>
              <w:t>LCA</w:t>
            </w:r>
            <w:r>
              <w:rPr>
                <w:rFonts w:hint="eastAsia"/>
              </w:rPr>
              <w:t>研究的情况下）时考虑排除：</w:t>
            </w:r>
            <w:r>
              <w:rPr>
                <w:rFonts w:hint="eastAsia"/>
              </w:rPr>
              <w:t>(7.2.4.2)</w:t>
            </w:r>
          </w:p>
          <w:p w14:paraId="74AC8A9F" w14:textId="77777777" w:rsidR="00D16BE9" w:rsidRDefault="00AC4FA2">
            <w:pPr>
              <w:pStyle w:val="0"/>
              <w:ind w:firstLineChars="200" w:firstLine="420"/>
            </w:pPr>
            <w:proofErr w:type="spellStart"/>
            <w:r>
              <w:rPr>
                <w:rFonts w:hint="eastAsia"/>
              </w:rPr>
              <w:t>III.a</w:t>
            </w:r>
            <w:proofErr w:type="spellEnd"/>
            <w:r>
              <w:rPr>
                <w:rFonts w:hint="eastAsia"/>
              </w:rPr>
              <w:t xml:space="preserve">) </w:t>
            </w:r>
            <w:r>
              <w:rPr>
                <w:rFonts w:hint="eastAsia"/>
                <w:b/>
                <w:bCs/>
              </w:rPr>
              <w:t>主要市场后果</w:t>
            </w:r>
            <w:r>
              <w:rPr>
                <w:rFonts w:hint="eastAsia"/>
                <w:b/>
                <w:bCs/>
              </w:rPr>
              <w:t>:</w:t>
            </w:r>
          </w:p>
          <w:p w14:paraId="1A4EEDCD" w14:textId="77777777" w:rsidR="00D16BE9" w:rsidRDefault="00AC4FA2">
            <w:pPr>
              <w:pStyle w:val="0"/>
              <w:ind w:firstLineChars="200" w:firstLine="420"/>
            </w:pPr>
            <w:r>
              <w:rPr>
                <w:rFonts w:hint="eastAsia"/>
              </w:rPr>
              <w:t xml:space="preserve">  </w:t>
            </w:r>
            <w:proofErr w:type="spellStart"/>
            <w:r>
              <w:rPr>
                <w:rFonts w:hint="eastAsia"/>
              </w:rPr>
              <w:t>III.a.i</w:t>
            </w:r>
            <w:proofErr w:type="spellEnd"/>
            <w:r>
              <w:rPr>
                <w:rFonts w:hint="eastAsia"/>
              </w:rPr>
              <w:t xml:space="preserve">) </w:t>
            </w:r>
            <w:r>
              <w:rPr>
                <w:rFonts w:hint="eastAsia"/>
              </w:rPr>
              <w:t>必须</w:t>
            </w:r>
            <w:r>
              <w:rPr>
                <w:rFonts w:hint="eastAsia"/>
              </w:rPr>
              <w:t xml:space="preserve"> - </w:t>
            </w:r>
            <w:r>
              <w:rPr>
                <w:rFonts w:hint="eastAsia"/>
              </w:rPr>
              <w:t>（</w:t>
            </w:r>
            <w:r>
              <w:rPr>
                <w:rFonts w:hint="eastAsia"/>
              </w:rPr>
              <w:t>a</w:t>
            </w:r>
            <w:r>
              <w:rPr>
                <w:rFonts w:hint="eastAsia"/>
              </w:rPr>
              <w:t>）作为直接市场后果操作的过程，以满足对某一产品的额外需求（即“后果建模直接后果；应用于整个系统”）。这包括许多其他因素，例如间接土地使用效应。</w:t>
            </w:r>
          </w:p>
          <w:p w14:paraId="610584A6" w14:textId="77777777" w:rsidR="00D16BE9" w:rsidRDefault="00AC4FA2">
            <w:pPr>
              <w:pStyle w:val="0"/>
              <w:ind w:firstLineChars="200" w:firstLine="420"/>
            </w:pPr>
            <w:r>
              <w:rPr>
                <w:rFonts w:hint="eastAsia"/>
              </w:rPr>
              <w:t xml:space="preserve">  </w:t>
            </w:r>
            <w:proofErr w:type="spellStart"/>
            <w:r>
              <w:rPr>
                <w:rFonts w:hint="eastAsia"/>
              </w:rPr>
              <w:t>III.a.ii</w:t>
            </w:r>
            <w:proofErr w:type="spellEnd"/>
            <w:r>
              <w:rPr>
                <w:rFonts w:hint="eastAsia"/>
              </w:rPr>
              <w:t xml:space="preserve">) </w:t>
            </w:r>
            <w:r>
              <w:rPr>
                <w:rFonts w:hint="eastAsia"/>
              </w:rPr>
              <w:t>必须</w:t>
            </w:r>
            <w:r>
              <w:rPr>
                <w:rFonts w:hint="eastAsia"/>
              </w:rPr>
              <w:t xml:space="preserve"> - </w:t>
            </w:r>
            <w:r>
              <w:rPr>
                <w:rFonts w:hint="eastAsia"/>
              </w:rPr>
              <w:t>（</w:t>
            </w:r>
            <w:r>
              <w:rPr>
                <w:rFonts w:hint="eastAsia"/>
              </w:rPr>
              <w:t>b</w:t>
            </w:r>
            <w:r>
              <w:rPr>
                <w:rFonts w:hint="eastAsia"/>
              </w:rPr>
              <w:t>）取代</w:t>
            </w:r>
            <w:r>
              <w:rPr>
                <w:rFonts w:hint="eastAsia"/>
              </w:rPr>
              <w:t>/</w:t>
            </w:r>
            <w:r>
              <w:rPr>
                <w:rFonts w:hint="eastAsia"/>
              </w:rPr>
              <w:t>补充系统边界内的多功能过程的非必需副功能（即“通过替代解决多功能性”，缩小系统边界以排除不需要的功能）。</w:t>
            </w:r>
          </w:p>
          <w:p w14:paraId="2BBEB078" w14:textId="77777777" w:rsidR="00D16BE9" w:rsidRDefault="00AC4FA2">
            <w:pPr>
              <w:pStyle w:val="0"/>
              <w:ind w:firstLineChars="200" w:firstLine="420"/>
              <w:rPr>
                <w:b/>
                <w:bCs/>
              </w:rPr>
            </w:pPr>
            <w:proofErr w:type="spellStart"/>
            <w:r>
              <w:rPr>
                <w:rFonts w:hint="eastAsia"/>
              </w:rPr>
              <w:t>III.b</w:t>
            </w:r>
            <w:proofErr w:type="spellEnd"/>
            <w:r>
              <w:rPr>
                <w:rFonts w:hint="eastAsia"/>
              </w:rPr>
              <w:t xml:space="preserve">) </w:t>
            </w:r>
            <w:r>
              <w:rPr>
                <w:rFonts w:hint="eastAsia"/>
                <w:b/>
                <w:bCs/>
              </w:rPr>
              <w:t>次要市场后果</w:t>
            </w:r>
            <w:r>
              <w:rPr>
                <w:rFonts w:hint="eastAsia"/>
                <w:b/>
                <w:bCs/>
              </w:rPr>
              <w:t>:</w:t>
            </w:r>
          </w:p>
          <w:p w14:paraId="4D84AF1B" w14:textId="77777777" w:rsidR="00D16BE9" w:rsidRDefault="00AC4FA2">
            <w:pPr>
              <w:pStyle w:val="0"/>
              <w:ind w:firstLineChars="200" w:firstLine="420"/>
            </w:pPr>
            <w:r>
              <w:rPr>
                <w:rFonts w:hint="eastAsia"/>
              </w:rPr>
              <w:t xml:space="preserve">  </w:t>
            </w:r>
            <w:proofErr w:type="spellStart"/>
            <w:r>
              <w:rPr>
                <w:rFonts w:hint="eastAsia"/>
              </w:rPr>
              <w:t>III.b.i</w:t>
            </w:r>
            <w:proofErr w:type="spellEnd"/>
            <w:r>
              <w:rPr>
                <w:rFonts w:hint="eastAsia"/>
              </w:rPr>
              <w:t xml:space="preserve">) </w:t>
            </w:r>
            <w:r>
              <w:rPr>
                <w:rFonts w:hint="eastAsia"/>
              </w:rPr>
              <w:t>应</w:t>
            </w:r>
            <w:r>
              <w:rPr>
                <w:rFonts w:hint="eastAsia"/>
              </w:rPr>
              <w:t xml:space="preserve"> - </w:t>
            </w:r>
            <w:r>
              <w:rPr>
                <w:rFonts w:hint="eastAsia"/>
              </w:rPr>
              <w:t>副产品市场价格降低时，增加对其的需求。</w:t>
            </w:r>
          </w:p>
          <w:p w14:paraId="763E6B88" w14:textId="77777777" w:rsidR="00D16BE9" w:rsidRDefault="00AC4FA2">
            <w:pPr>
              <w:pStyle w:val="0"/>
              <w:ind w:firstLineChars="200" w:firstLine="420"/>
            </w:pPr>
            <w:r>
              <w:rPr>
                <w:rFonts w:hint="eastAsia"/>
              </w:rPr>
              <w:t xml:space="preserve">  </w:t>
            </w:r>
            <w:proofErr w:type="spellStart"/>
            <w:r>
              <w:rPr>
                <w:rFonts w:hint="eastAsia"/>
              </w:rPr>
              <w:t>III.b.ii</w:t>
            </w:r>
            <w:proofErr w:type="spellEnd"/>
            <w:r>
              <w:rPr>
                <w:rFonts w:hint="eastAsia"/>
              </w:rPr>
              <w:t xml:space="preserve">) </w:t>
            </w:r>
            <w:r>
              <w:rPr>
                <w:rFonts w:hint="eastAsia"/>
              </w:rPr>
              <w:t>应</w:t>
            </w:r>
            <w:r>
              <w:rPr>
                <w:rFonts w:hint="eastAsia"/>
              </w:rPr>
              <w:t xml:space="preserve"> - </w:t>
            </w:r>
            <w:r>
              <w:rPr>
                <w:rFonts w:hint="eastAsia"/>
              </w:rPr>
              <w:t>由于产品价格上升，对提高过程效率的激励效应。</w:t>
            </w:r>
          </w:p>
          <w:p w14:paraId="53B0409C" w14:textId="77777777" w:rsidR="00D16BE9" w:rsidRDefault="00AC4FA2">
            <w:pPr>
              <w:pStyle w:val="0"/>
              <w:ind w:firstLineChars="200" w:firstLine="420"/>
            </w:pPr>
            <w:r>
              <w:rPr>
                <w:rFonts w:hint="eastAsia"/>
              </w:rPr>
              <w:t xml:space="preserve">  </w:t>
            </w:r>
            <w:proofErr w:type="spellStart"/>
            <w:r>
              <w:rPr>
                <w:rFonts w:hint="eastAsia"/>
              </w:rPr>
              <w:t>III.b.iii</w:t>
            </w:r>
            <w:proofErr w:type="spellEnd"/>
            <w:r>
              <w:rPr>
                <w:rFonts w:hint="eastAsia"/>
              </w:rPr>
              <w:t xml:space="preserve">) </w:t>
            </w:r>
            <w:r>
              <w:rPr>
                <w:rFonts w:hint="eastAsia"/>
              </w:rPr>
              <w:t>应</w:t>
            </w:r>
            <w:r>
              <w:rPr>
                <w:rFonts w:hint="eastAsia"/>
              </w:rPr>
              <w:t xml:space="preserve"> - </w:t>
            </w:r>
            <w:r>
              <w:rPr>
                <w:rFonts w:hint="eastAsia"/>
              </w:rPr>
              <w:t>副产品价格降低导致对竞争产品需求减少。</w:t>
            </w:r>
          </w:p>
          <w:p w14:paraId="2BAB726C" w14:textId="77777777" w:rsidR="00D16BE9" w:rsidRDefault="00AC4FA2">
            <w:pPr>
              <w:pStyle w:val="0"/>
              <w:ind w:firstLineChars="200" w:firstLine="420"/>
            </w:pPr>
            <w:r>
              <w:rPr>
                <w:rFonts w:hint="eastAsia"/>
              </w:rPr>
              <w:t xml:space="preserve">  </w:t>
            </w:r>
            <w:proofErr w:type="spellStart"/>
            <w:r>
              <w:rPr>
                <w:rFonts w:hint="eastAsia"/>
              </w:rPr>
              <w:t>III.b.iv</w:t>
            </w:r>
            <w:proofErr w:type="spellEnd"/>
            <w:r>
              <w:rPr>
                <w:rFonts w:hint="eastAsia"/>
              </w:rPr>
              <w:t xml:space="preserve">) </w:t>
            </w:r>
            <w:r>
              <w:rPr>
                <w:rFonts w:hint="eastAsia"/>
              </w:rPr>
              <w:t>应</w:t>
            </w:r>
            <w:r>
              <w:rPr>
                <w:rFonts w:hint="eastAsia"/>
              </w:rPr>
              <w:t xml:space="preserve"> - </w:t>
            </w:r>
            <w:r>
              <w:rPr>
                <w:rFonts w:hint="eastAsia"/>
              </w:rPr>
              <w:t>消费者行为变化</w:t>
            </w:r>
          </w:p>
          <w:p w14:paraId="6B51533A" w14:textId="77777777" w:rsidR="00D16BE9" w:rsidRDefault="00AC4FA2">
            <w:pPr>
              <w:pStyle w:val="0"/>
              <w:ind w:firstLineChars="200" w:firstLine="420"/>
            </w:pPr>
            <w:r>
              <w:rPr>
                <w:rFonts w:hint="eastAsia"/>
              </w:rPr>
              <w:t xml:space="preserve">  </w:t>
            </w:r>
            <w:proofErr w:type="spellStart"/>
            <w:r>
              <w:rPr>
                <w:rFonts w:hint="eastAsia"/>
              </w:rPr>
              <w:t>III.b.v</w:t>
            </w:r>
            <w:proofErr w:type="spellEnd"/>
            <w:r>
              <w:rPr>
                <w:rFonts w:hint="eastAsia"/>
              </w:rPr>
              <w:t xml:space="preserve">) </w:t>
            </w:r>
            <w:r>
              <w:rPr>
                <w:rFonts w:hint="eastAsia"/>
              </w:rPr>
              <w:t>应</w:t>
            </w:r>
            <w:r>
              <w:rPr>
                <w:rFonts w:hint="eastAsia"/>
              </w:rPr>
              <w:t xml:space="preserve"> - </w:t>
            </w:r>
            <w:r>
              <w:rPr>
                <w:rFonts w:hint="eastAsia"/>
              </w:rPr>
              <w:t>只有在研究目标明确涉及时</w:t>
            </w:r>
            <w:proofErr w:type="gramStart"/>
            <w:r>
              <w:rPr>
                <w:rFonts w:hint="eastAsia"/>
              </w:rPr>
              <w:t>才包括</w:t>
            </w:r>
            <w:proofErr w:type="gramEnd"/>
            <w:r>
              <w:rPr>
                <w:rFonts w:hint="eastAsia"/>
              </w:rPr>
              <w:t>进一步的后果。</w:t>
            </w:r>
          </w:p>
          <w:p w14:paraId="29F2C88A" w14:textId="77777777" w:rsidR="00D16BE9" w:rsidRDefault="00AC4FA2">
            <w:pPr>
              <w:pStyle w:val="0"/>
              <w:ind w:firstLineChars="200" w:firstLine="420"/>
            </w:pPr>
            <w:r>
              <w:rPr>
                <w:rFonts w:hint="eastAsia"/>
              </w:rPr>
              <w:t xml:space="preserve">IV) </w:t>
            </w:r>
            <w:r>
              <w:rPr>
                <w:rFonts w:hint="eastAsia"/>
              </w:rPr>
              <w:t>必须</w:t>
            </w:r>
            <w:r>
              <w:rPr>
                <w:rFonts w:hint="eastAsia"/>
              </w:rPr>
              <w:t xml:space="preserve"> - </w:t>
            </w:r>
            <w:r>
              <w:rPr>
                <w:rFonts w:hint="eastAsia"/>
                <w:b/>
                <w:bCs/>
              </w:rPr>
              <w:t>约束</w:t>
            </w:r>
            <w:r>
              <w:rPr>
                <w:rFonts w:hint="eastAsia"/>
                <w:b/>
                <w:bCs/>
              </w:rPr>
              <w:t xml:space="preserve">: </w:t>
            </w:r>
            <w:r>
              <w:rPr>
                <w:rFonts w:hint="eastAsia"/>
              </w:rPr>
              <w:t>确定将在模型中包含的约束，这些约束可能部分或完全阻止所识别的边际过程混合直接用于系统模型。任何包含的约束的具体影响应在识别有效的边际过程时予以考虑。其潜在排除需通过至少论证性</w:t>
            </w:r>
            <w:r>
              <w:rPr>
                <w:rFonts w:hint="eastAsia"/>
              </w:rPr>
              <w:t>/</w:t>
            </w:r>
            <w:r>
              <w:rPr>
                <w:rFonts w:hint="eastAsia"/>
              </w:rPr>
              <w:t>半定量方法证明其对结果不相关；否则，应在报告准确性（数据集的情况下）和解释结果（</w:t>
            </w:r>
            <w:r>
              <w:rPr>
                <w:rFonts w:hint="eastAsia"/>
              </w:rPr>
              <w:t>LCA</w:t>
            </w:r>
            <w:r>
              <w:rPr>
                <w:rFonts w:hint="eastAsia"/>
              </w:rPr>
              <w:t>研究的情况下）时考虑排除。应考虑以下约束：</w:t>
            </w:r>
          </w:p>
          <w:p w14:paraId="62042255" w14:textId="77777777" w:rsidR="00D16BE9" w:rsidRDefault="00AC4FA2">
            <w:pPr>
              <w:pStyle w:val="0"/>
              <w:ind w:firstLineChars="200" w:firstLine="420"/>
            </w:pPr>
            <w:proofErr w:type="spellStart"/>
            <w:r>
              <w:rPr>
                <w:rFonts w:hint="eastAsia"/>
              </w:rPr>
              <w:t>IV.a</w:t>
            </w:r>
            <w:proofErr w:type="spellEnd"/>
            <w:r>
              <w:rPr>
                <w:rFonts w:hint="eastAsia"/>
              </w:rPr>
              <w:t xml:space="preserve">) </w:t>
            </w:r>
            <w:r>
              <w:rPr>
                <w:rFonts w:hint="eastAsia"/>
              </w:rPr>
              <w:t>现有长期供应合同或合作关系，难以更改。</w:t>
            </w:r>
          </w:p>
          <w:p w14:paraId="53A60CAA" w14:textId="77777777" w:rsidR="00D16BE9" w:rsidRDefault="00AC4FA2">
            <w:pPr>
              <w:pStyle w:val="0"/>
              <w:ind w:firstLineChars="200" w:firstLine="420"/>
            </w:pPr>
            <w:proofErr w:type="spellStart"/>
            <w:r>
              <w:rPr>
                <w:rFonts w:hint="eastAsia"/>
              </w:rPr>
              <w:t>IV.b</w:t>
            </w:r>
            <w:proofErr w:type="spellEnd"/>
            <w:r>
              <w:rPr>
                <w:rFonts w:hint="eastAsia"/>
              </w:rPr>
              <w:t xml:space="preserve">) </w:t>
            </w:r>
            <w:r>
              <w:rPr>
                <w:rFonts w:hint="eastAsia"/>
              </w:rPr>
              <w:t>高成本作为障碍（如某些产品因运输成本高而限制流动）。</w:t>
            </w:r>
          </w:p>
          <w:p w14:paraId="2440C447" w14:textId="77777777" w:rsidR="00D16BE9" w:rsidRDefault="00AC4FA2">
            <w:pPr>
              <w:pStyle w:val="0"/>
              <w:ind w:firstLineChars="200" w:firstLine="420"/>
            </w:pPr>
            <w:proofErr w:type="spellStart"/>
            <w:r>
              <w:rPr>
                <w:rFonts w:hint="eastAsia"/>
              </w:rPr>
              <w:t>IV.c</w:t>
            </w:r>
            <w:proofErr w:type="spellEnd"/>
            <w:r>
              <w:rPr>
                <w:rFonts w:hint="eastAsia"/>
              </w:rPr>
              <w:t xml:space="preserve">) </w:t>
            </w:r>
            <w:r>
              <w:rPr>
                <w:rFonts w:hint="eastAsia"/>
              </w:rPr>
              <w:t>现有或预期的政治措施</w:t>
            </w:r>
            <w:r>
              <w:rPr>
                <w:rFonts w:hint="eastAsia"/>
              </w:rPr>
              <w:t>/</w:t>
            </w:r>
            <w:r>
              <w:rPr>
                <w:rFonts w:hint="eastAsia"/>
              </w:rPr>
              <w:t>法律约束，激励感知的积极发展或对抗感知的负面发展。（例如，政治绑定目标设定了燃料混合中的</w:t>
            </w:r>
            <w:r>
              <w:rPr>
                <w:rFonts w:hint="eastAsia"/>
              </w:rPr>
              <w:t>X %</w:t>
            </w:r>
            <w:r>
              <w:rPr>
                <w:rFonts w:hint="eastAsia"/>
              </w:rPr>
              <w:t>能源载体</w:t>
            </w:r>
            <w:r>
              <w:rPr>
                <w:rFonts w:hint="eastAsia"/>
              </w:rPr>
              <w:t>Y</w:t>
            </w:r>
            <w:r>
              <w:rPr>
                <w:rFonts w:hint="eastAsia"/>
              </w:rPr>
              <w:t>，意味着能源载体</w:t>
            </w:r>
            <w:r>
              <w:rPr>
                <w:rFonts w:hint="eastAsia"/>
              </w:rPr>
              <w:t>X</w:t>
            </w:r>
            <w:r>
              <w:rPr>
                <w:rFonts w:hint="eastAsia"/>
              </w:rPr>
              <w:t>已预设，不能假设为因分析决策而成为长期边际产品。）</w:t>
            </w:r>
          </w:p>
          <w:p w14:paraId="63B6AE8F" w14:textId="77777777" w:rsidR="00D16BE9" w:rsidRDefault="00AC4FA2">
            <w:pPr>
              <w:pStyle w:val="0"/>
              <w:ind w:firstLineChars="200" w:firstLine="420"/>
            </w:pPr>
            <w:proofErr w:type="spellStart"/>
            <w:r>
              <w:rPr>
                <w:rFonts w:hint="eastAsia"/>
              </w:rPr>
              <w:t>IV.d</w:t>
            </w:r>
            <w:proofErr w:type="spellEnd"/>
            <w:r>
              <w:rPr>
                <w:rFonts w:hint="eastAsia"/>
              </w:rPr>
              <w:t xml:space="preserve">) </w:t>
            </w:r>
            <w:r>
              <w:rPr>
                <w:rFonts w:hint="eastAsia"/>
              </w:rPr>
              <w:t>产品或自然资源供应的不可扩展性；包括完全使用的、依赖的共同生产副产品。</w:t>
            </w:r>
          </w:p>
          <w:p w14:paraId="72538AD3" w14:textId="77777777" w:rsidR="00D16BE9" w:rsidRDefault="00AC4FA2">
            <w:pPr>
              <w:pStyle w:val="0"/>
              <w:ind w:firstLineChars="200" w:firstLine="420"/>
            </w:pPr>
            <w:proofErr w:type="spellStart"/>
            <w:r>
              <w:rPr>
                <w:rFonts w:hint="eastAsia"/>
              </w:rPr>
              <w:t>IV.e</w:t>
            </w:r>
            <w:proofErr w:type="spellEnd"/>
            <w:r>
              <w:rPr>
                <w:rFonts w:hint="eastAsia"/>
              </w:rPr>
              <w:t xml:space="preserve">) </w:t>
            </w:r>
            <w:r>
              <w:rPr>
                <w:rFonts w:hint="eastAsia"/>
              </w:rPr>
              <w:t>垄断，即缺乏供应商或技术选择。</w:t>
            </w:r>
          </w:p>
          <w:p w14:paraId="0A01A98E" w14:textId="77777777" w:rsidR="00D16BE9" w:rsidRDefault="00AC4FA2">
            <w:pPr>
              <w:pStyle w:val="0"/>
              <w:ind w:firstLineChars="200" w:firstLine="420"/>
            </w:pPr>
            <w:proofErr w:type="spellStart"/>
            <w:r>
              <w:rPr>
                <w:rFonts w:hint="eastAsia"/>
              </w:rPr>
              <w:t>IV.f</w:t>
            </w:r>
            <w:proofErr w:type="spellEnd"/>
            <w:r>
              <w:rPr>
                <w:rFonts w:hint="eastAsia"/>
              </w:rPr>
              <w:t xml:space="preserve">) </w:t>
            </w:r>
            <w:r>
              <w:rPr>
                <w:rFonts w:hint="eastAsia"/>
              </w:rPr>
              <w:t>推荐也考虑其他已存在或预期将出现的约束，这些约束增加、减少或阻碍主要或次要后果。</w:t>
            </w:r>
          </w:p>
          <w:p w14:paraId="7CD26B73" w14:textId="77777777" w:rsidR="00D16BE9" w:rsidRDefault="00AC4FA2">
            <w:pPr>
              <w:pStyle w:val="0"/>
              <w:ind w:firstLineChars="200" w:firstLine="422"/>
            </w:pPr>
            <w:r>
              <w:rPr>
                <w:rFonts w:hint="eastAsia"/>
                <w:b/>
                <w:bCs/>
              </w:rPr>
              <w:t>识别替代过程</w:t>
            </w:r>
            <w:r>
              <w:rPr>
                <w:rFonts w:hint="eastAsia"/>
                <w:b/>
                <w:bCs/>
              </w:rPr>
              <w:t>/</w:t>
            </w:r>
            <w:r>
              <w:rPr>
                <w:rFonts w:hint="eastAsia"/>
                <w:b/>
                <w:bCs/>
              </w:rPr>
              <w:t>系统的混合</w:t>
            </w:r>
            <w:r>
              <w:rPr>
                <w:rFonts w:hint="eastAsia"/>
                <w:b/>
                <w:bCs/>
              </w:rPr>
              <w:t xml:space="preserve"> [ISO+]</w:t>
            </w:r>
          </w:p>
          <w:p w14:paraId="2F7103D4" w14:textId="77777777" w:rsidR="00D16BE9" w:rsidRDefault="00AC4FA2">
            <w:pPr>
              <w:pStyle w:val="0"/>
              <w:ind w:firstLineChars="200" w:firstLine="420"/>
            </w:pPr>
            <w:r>
              <w:rPr>
                <w:rFonts w:hint="eastAsia"/>
              </w:rPr>
              <w:lastRenderedPageBreak/>
              <w:t xml:space="preserve">V) </w:t>
            </w:r>
            <w:r>
              <w:rPr>
                <w:rFonts w:hint="eastAsia"/>
              </w:rPr>
              <w:t>应</w:t>
            </w:r>
            <w:r>
              <w:rPr>
                <w:rFonts w:hint="eastAsia"/>
              </w:rPr>
              <w:t xml:space="preserve"> - </w:t>
            </w:r>
            <w:r>
              <w:rPr>
                <w:rFonts w:hint="eastAsia"/>
                <w:b/>
                <w:bCs/>
              </w:rPr>
              <w:t>逐步识别替代过程</w:t>
            </w:r>
            <w:r>
              <w:rPr>
                <w:rFonts w:hint="eastAsia"/>
                <w:b/>
                <w:bCs/>
              </w:rPr>
              <w:t>/</w:t>
            </w:r>
            <w:r>
              <w:rPr>
                <w:rFonts w:hint="eastAsia"/>
                <w:b/>
                <w:bCs/>
              </w:rPr>
              <w:t>系统的混合</w:t>
            </w:r>
            <w:r>
              <w:rPr>
                <w:rFonts w:hint="eastAsia"/>
                <w:b/>
                <w:bCs/>
              </w:rPr>
              <w:t xml:space="preserve">: </w:t>
            </w:r>
            <w:r>
              <w:rPr>
                <w:rFonts w:hint="eastAsia"/>
              </w:rPr>
              <w:t>确定因分析决策对研究系统的影响而被替代的过程</w:t>
            </w:r>
            <w:r>
              <w:rPr>
                <w:rFonts w:hint="eastAsia"/>
              </w:rPr>
              <w:t>/</w:t>
            </w:r>
            <w:r>
              <w:rPr>
                <w:rFonts w:hint="eastAsia"/>
              </w:rPr>
              <w:t>系统</w:t>
            </w:r>
            <w:r>
              <w:rPr>
                <w:rStyle w:val="afb"/>
              </w:rPr>
              <w:footnoteReference w:id="125"/>
            </w:r>
            <w:r>
              <w:rPr>
                <w:rFonts w:hint="eastAsia"/>
              </w:rPr>
              <w:t>。对于每个过程，应从系统的功能单位或参考流开始，到整个前景系统，遵循已识别的主要和次要后果的理论“供应链</w:t>
            </w:r>
            <w:r>
              <w:rPr>
                <w:rFonts w:hint="eastAsia"/>
              </w:rPr>
              <w:t xml:space="preserve"> - </w:t>
            </w:r>
            <w:r>
              <w:rPr>
                <w:rFonts w:hint="eastAsia"/>
              </w:rPr>
              <w:t>使用</w:t>
            </w:r>
            <w:r>
              <w:rPr>
                <w:rFonts w:hint="eastAsia"/>
              </w:rPr>
              <w:t xml:space="preserve"> - </w:t>
            </w:r>
            <w:r>
              <w:rPr>
                <w:rFonts w:hint="eastAsia"/>
              </w:rPr>
              <w:t>生命周期”逻辑，包括至少识别所有产品和废物流（或其功能单位）穿越到背景系统的边界</w:t>
            </w:r>
            <w:r>
              <w:rPr>
                <w:rStyle w:val="afb"/>
              </w:rPr>
              <w:footnoteReference w:id="126"/>
            </w:r>
            <w:r>
              <w:rPr>
                <w:rFonts w:hint="eastAsia"/>
              </w:rPr>
              <w:t>：</w:t>
            </w:r>
            <w:r>
              <w:rPr>
                <w:rFonts w:hint="eastAsia"/>
              </w:rPr>
              <w:t>(7.2.4.4)</w:t>
            </w:r>
          </w:p>
          <w:p w14:paraId="1DACA8F8" w14:textId="77777777" w:rsidR="00D16BE9" w:rsidRDefault="00AC4FA2">
            <w:pPr>
              <w:pStyle w:val="0"/>
              <w:ind w:firstLineChars="200" w:firstLine="420"/>
            </w:pPr>
            <w:proofErr w:type="spellStart"/>
            <w:r>
              <w:rPr>
                <w:rFonts w:hint="eastAsia"/>
              </w:rPr>
              <w:t>V.a</w:t>
            </w:r>
            <w:proofErr w:type="spellEnd"/>
            <w:r>
              <w:rPr>
                <w:rFonts w:hint="eastAsia"/>
              </w:rPr>
              <w:t xml:space="preserve">) </w:t>
            </w:r>
            <w:r>
              <w:rPr>
                <w:rFonts w:hint="eastAsia"/>
                <w:b/>
                <w:bCs/>
              </w:rPr>
              <w:t>主要市场后果及其影响规模</w:t>
            </w:r>
            <w:r>
              <w:rPr>
                <w:rFonts w:hint="eastAsia"/>
                <w:b/>
                <w:bCs/>
              </w:rPr>
              <w:t>:</w:t>
            </w:r>
          </w:p>
          <w:p w14:paraId="03DAFA7A" w14:textId="77777777" w:rsidR="00D16BE9" w:rsidRDefault="00AC4FA2">
            <w:pPr>
              <w:pStyle w:val="0"/>
              <w:ind w:firstLineChars="200" w:firstLine="420"/>
            </w:pPr>
            <w:proofErr w:type="spellStart"/>
            <w:r>
              <w:rPr>
                <w:rFonts w:hint="eastAsia"/>
              </w:rPr>
              <w:t>V.a.i</w:t>
            </w:r>
            <w:proofErr w:type="spellEnd"/>
            <w:r>
              <w:rPr>
                <w:rFonts w:hint="eastAsia"/>
              </w:rPr>
              <w:t xml:space="preserve">) </w:t>
            </w:r>
            <w:r>
              <w:rPr>
                <w:rFonts w:hint="eastAsia"/>
              </w:rPr>
              <w:t>识别作为分析决策的主要市场后果而假设的额外操作或停用的过程，以及直接相关的额外或减少的功能</w:t>
            </w:r>
            <w:r>
              <w:rPr>
                <w:rFonts w:hint="eastAsia"/>
              </w:rPr>
              <w:t>/</w:t>
            </w:r>
            <w:r>
              <w:rPr>
                <w:rFonts w:hint="eastAsia"/>
              </w:rPr>
              <w:t>产品需求。</w:t>
            </w:r>
          </w:p>
          <w:p w14:paraId="02C7DFA2" w14:textId="77777777" w:rsidR="00D16BE9" w:rsidRDefault="00AC4FA2">
            <w:pPr>
              <w:pStyle w:val="0"/>
              <w:ind w:firstLineChars="200" w:firstLine="420"/>
            </w:pPr>
            <w:proofErr w:type="spellStart"/>
            <w:r>
              <w:rPr>
                <w:rFonts w:hint="eastAsia"/>
              </w:rPr>
              <w:t>V.a.ii</w:t>
            </w:r>
            <w:proofErr w:type="spellEnd"/>
            <w:r>
              <w:rPr>
                <w:rFonts w:hint="eastAsia"/>
              </w:rPr>
              <w:t xml:space="preserve">) </w:t>
            </w:r>
            <w:r>
              <w:rPr>
                <w:rFonts w:hint="eastAsia"/>
              </w:rPr>
              <w:t>影响规模</w:t>
            </w:r>
            <w:r>
              <w:rPr>
                <w:rFonts w:hint="eastAsia"/>
              </w:rPr>
              <w:t>:</w:t>
            </w:r>
          </w:p>
          <w:p w14:paraId="48DAFE00" w14:textId="77777777" w:rsidR="00D16BE9" w:rsidRDefault="00AC4FA2">
            <w:pPr>
              <w:pStyle w:val="0"/>
              <w:ind w:firstLineChars="200" w:firstLine="420"/>
            </w:pPr>
            <w:r>
              <w:rPr>
                <w:rFonts w:hint="eastAsia"/>
              </w:rPr>
              <w:t xml:space="preserve">V.a.ii.1) </w:t>
            </w:r>
            <w:r>
              <w:rPr>
                <w:rFonts w:hint="eastAsia"/>
              </w:rPr>
              <w:t>“小”</w:t>
            </w:r>
            <w:r>
              <w:rPr>
                <w:rFonts w:hint="eastAsia"/>
              </w:rPr>
              <w:t xml:space="preserve"> - </w:t>
            </w:r>
            <w:r>
              <w:rPr>
                <w:rFonts w:hint="eastAsia"/>
              </w:rPr>
              <w:t>仅影响一个或多个现有过程的操作范围</w:t>
            </w:r>
            <w:r>
              <w:rPr>
                <w:rFonts w:hint="eastAsia"/>
              </w:rPr>
              <w:t xml:space="preserve"> --&gt; </w:t>
            </w:r>
            <w:r>
              <w:rPr>
                <w:rFonts w:hint="eastAsia"/>
              </w:rPr>
              <w:t>应假设短期边际过程被替代，或</w:t>
            </w:r>
          </w:p>
          <w:p w14:paraId="144F3007" w14:textId="77777777" w:rsidR="00D16BE9" w:rsidRDefault="00AC4FA2">
            <w:pPr>
              <w:pStyle w:val="0"/>
              <w:ind w:firstLineChars="200" w:firstLine="420"/>
            </w:pPr>
            <w:r>
              <w:rPr>
                <w:rFonts w:hint="eastAsia"/>
              </w:rPr>
              <w:t xml:space="preserve">V.a.ii.2) </w:t>
            </w:r>
            <w:r>
              <w:rPr>
                <w:rFonts w:hint="eastAsia"/>
              </w:rPr>
              <w:t>“大”</w:t>
            </w:r>
            <w:r>
              <w:rPr>
                <w:rFonts w:hint="eastAsia"/>
              </w:rPr>
              <w:t xml:space="preserve"> - </w:t>
            </w:r>
            <w:r>
              <w:rPr>
                <w:rFonts w:hint="eastAsia"/>
              </w:rPr>
              <w:t>结果为额外安装或停用的产能</w:t>
            </w:r>
            <w:r>
              <w:rPr>
                <w:rFonts w:hint="eastAsia"/>
              </w:rPr>
              <w:t xml:space="preserve"> --&gt; </w:t>
            </w:r>
            <w:r>
              <w:rPr>
                <w:rFonts w:hint="eastAsia"/>
              </w:rPr>
              <w:t>应假设长期边际过程被替代。</w:t>
            </w:r>
          </w:p>
          <w:p w14:paraId="3CF247D9" w14:textId="77777777" w:rsidR="00D16BE9" w:rsidRDefault="00AC4FA2">
            <w:pPr>
              <w:pStyle w:val="0"/>
              <w:ind w:firstLineChars="200" w:firstLine="420"/>
            </w:pPr>
            <w:r>
              <w:rPr>
                <w:rFonts w:hint="eastAsia"/>
              </w:rPr>
              <w:t xml:space="preserve">V.a.ii.3) </w:t>
            </w:r>
            <w:r>
              <w:rPr>
                <w:rFonts w:hint="eastAsia"/>
              </w:rPr>
              <w:t>如果额外需求或供应的年量小于市场中该功能或系统年供应的平均更换比例（见第</w:t>
            </w:r>
            <w:r>
              <w:rPr>
                <w:rFonts w:hint="eastAsia"/>
              </w:rPr>
              <w:t>5.3.6</w:t>
            </w:r>
            <w:r>
              <w:rPr>
                <w:rFonts w:hint="eastAsia"/>
              </w:rPr>
              <w:t>章），则应将影响视为“少”；如果</w:t>
            </w:r>
            <w:proofErr w:type="gramStart"/>
            <w:r>
              <w:rPr>
                <w:rFonts w:hint="eastAsia"/>
              </w:rPr>
              <w:t>该平均</w:t>
            </w:r>
            <w:proofErr w:type="gramEnd"/>
            <w:r>
              <w:rPr>
                <w:rFonts w:hint="eastAsia"/>
              </w:rPr>
              <w:t>比例超过</w:t>
            </w:r>
            <w:r>
              <w:rPr>
                <w:rFonts w:hint="eastAsia"/>
              </w:rPr>
              <w:t>5%</w:t>
            </w:r>
            <w:r>
              <w:rPr>
                <w:rFonts w:hint="eastAsia"/>
              </w:rPr>
              <w:t>，则应使用</w:t>
            </w:r>
            <w:r>
              <w:rPr>
                <w:rFonts w:hint="eastAsia"/>
              </w:rPr>
              <w:t>5%</w:t>
            </w:r>
            <w:r>
              <w:rPr>
                <w:rFonts w:hint="eastAsia"/>
              </w:rPr>
              <w:t>作为参考。否则，视为“大”。该百分比仅供参考，可根据需求或供应的直接触发市场需求变化的论证而调整。</w:t>
            </w:r>
          </w:p>
          <w:p w14:paraId="35BB185D" w14:textId="77777777" w:rsidR="00D16BE9" w:rsidRDefault="00AC4FA2">
            <w:pPr>
              <w:pStyle w:val="0"/>
              <w:ind w:firstLineChars="200" w:firstLine="420"/>
              <w:rPr>
                <w:b/>
                <w:bCs/>
              </w:rPr>
            </w:pPr>
            <w:proofErr w:type="spellStart"/>
            <w:r>
              <w:rPr>
                <w:rFonts w:hint="eastAsia"/>
              </w:rPr>
              <w:t>V.b</w:t>
            </w:r>
            <w:proofErr w:type="spellEnd"/>
            <w:r>
              <w:rPr>
                <w:rFonts w:hint="eastAsia"/>
              </w:rPr>
              <w:t xml:space="preserve">) </w:t>
            </w:r>
            <w:r>
              <w:rPr>
                <w:rFonts w:hint="eastAsia"/>
                <w:b/>
                <w:bCs/>
              </w:rPr>
              <w:t>次要后果和约束</w:t>
            </w:r>
            <w:r>
              <w:rPr>
                <w:rFonts w:hint="eastAsia"/>
                <w:b/>
                <w:bCs/>
              </w:rPr>
              <w:t>:</w:t>
            </w:r>
          </w:p>
          <w:p w14:paraId="65A27B07" w14:textId="77777777" w:rsidR="00D16BE9" w:rsidRDefault="00AC4FA2">
            <w:pPr>
              <w:pStyle w:val="0"/>
              <w:ind w:firstLineChars="200" w:firstLine="420"/>
            </w:pPr>
            <w:proofErr w:type="spellStart"/>
            <w:r>
              <w:rPr>
                <w:rFonts w:hint="eastAsia"/>
              </w:rPr>
              <w:t>V.b.i</w:t>
            </w:r>
            <w:proofErr w:type="spellEnd"/>
            <w:r>
              <w:rPr>
                <w:rFonts w:hint="eastAsia"/>
              </w:rPr>
              <w:t xml:space="preserve">) </w:t>
            </w:r>
            <w:r>
              <w:rPr>
                <w:rFonts w:hint="eastAsia"/>
              </w:rPr>
              <w:t>如果主要市场后果的影响规模为“少”，检查市场中的次要后果和约束是否反向影响主要后果（反弹），以使净效果接近于零。在这种情况下，最适合的“短期边际”是“市场平均消费混合”的过程</w:t>
            </w:r>
            <w:r>
              <w:rPr>
                <w:rFonts w:hint="eastAsia"/>
              </w:rPr>
              <w:t>/</w:t>
            </w:r>
            <w:r>
              <w:rPr>
                <w:rFonts w:hint="eastAsia"/>
              </w:rPr>
              <w:t>系统（但见下文）。</w:t>
            </w:r>
          </w:p>
          <w:p w14:paraId="2556B42E" w14:textId="77777777" w:rsidR="00D16BE9" w:rsidRDefault="00AC4FA2">
            <w:pPr>
              <w:pStyle w:val="0"/>
              <w:ind w:firstLineChars="200" w:firstLine="420"/>
            </w:pPr>
            <w:proofErr w:type="spellStart"/>
            <w:r>
              <w:rPr>
                <w:rFonts w:hint="eastAsia"/>
              </w:rPr>
              <w:t>V.b.ii</w:t>
            </w:r>
            <w:proofErr w:type="spellEnd"/>
            <w:r>
              <w:rPr>
                <w:rFonts w:hint="eastAsia"/>
              </w:rPr>
              <w:t xml:space="preserve">) </w:t>
            </w:r>
            <w:r>
              <w:rPr>
                <w:rFonts w:hint="eastAsia"/>
              </w:rPr>
              <w:t>对于多功能性特定情况，关键约束发生在所需</w:t>
            </w:r>
            <w:proofErr w:type="gramStart"/>
            <w:r>
              <w:rPr>
                <w:rFonts w:hint="eastAsia"/>
              </w:rPr>
              <w:t>副功能</w:t>
            </w:r>
            <w:proofErr w:type="gramEnd"/>
            <w:r>
              <w:rPr>
                <w:rFonts w:hint="eastAsia"/>
              </w:rPr>
              <w:t>是已完全使用的、依赖的共同生产</w:t>
            </w:r>
            <w:proofErr w:type="gramStart"/>
            <w:r>
              <w:rPr>
                <w:rFonts w:hint="eastAsia"/>
              </w:rPr>
              <w:t>副功能</w:t>
            </w:r>
            <w:proofErr w:type="gramEnd"/>
            <w:r>
              <w:rPr>
                <w:rFonts w:hint="eastAsia"/>
              </w:rPr>
              <w:t>的情况下（例如铜矿开采中的银作为完全使用的副产品，蛋鸡与完全用于人类食物或动物饲料的鸡）。额外需求不能通过额外供应来实现。在这种情况下，将不得不以其他方式生产所需的功能</w:t>
            </w:r>
            <w:r>
              <w:rPr>
                <w:rFonts w:hint="eastAsia"/>
              </w:rPr>
              <w:t>/</w:t>
            </w:r>
            <w:r>
              <w:rPr>
                <w:rFonts w:hint="eastAsia"/>
              </w:rPr>
              <w:t>产品（例如：从银矿中提取银，或直接养殖用于食品或饲料的肉鸡）。</w:t>
            </w:r>
          </w:p>
          <w:p w14:paraId="0A4B0D20" w14:textId="77777777" w:rsidR="00D16BE9" w:rsidRDefault="00AC4FA2">
            <w:pPr>
              <w:pStyle w:val="0"/>
              <w:ind w:firstLineChars="200" w:firstLine="420"/>
            </w:pPr>
            <w:proofErr w:type="spellStart"/>
            <w:r>
              <w:rPr>
                <w:rFonts w:hint="eastAsia"/>
              </w:rPr>
              <w:t>V.b.iii</w:t>
            </w:r>
            <w:proofErr w:type="spellEnd"/>
            <w:r>
              <w:rPr>
                <w:rFonts w:hint="eastAsia"/>
              </w:rPr>
              <w:t xml:space="preserve">) </w:t>
            </w:r>
            <w:r>
              <w:rPr>
                <w:rFonts w:hint="eastAsia"/>
              </w:rPr>
              <w:t>如果主要市场后果的影响规模为“大”，则检查次要后果和市场约束是否反向影响主要后果，使得</w:t>
            </w:r>
            <w:proofErr w:type="gramStart"/>
            <w:r>
              <w:rPr>
                <w:rFonts w:hint="eastAsia"/>
              </w:rPr>
              <w:t>净总体</w:t>
            </w:r>
            <w:proofErr w:type="gramEnd"/>
            <w:r>
              <w:rPr>
                <w:rFonts w:hint="eastAsia"/>
              </w:rPr>
              <w:t>效果不是“大”而是“小”。</w:t>
            </w:r>
          </w:p>
          <w:p w14:paraId="7C4331E1" w14:textId="77777777" w:rsidR="00D16BE9" w:rsidRDefault="00AC4FA2">
            <w:pPr>
              <w:pStyle w:val="0"/>
              <w:ind w:firstLineChars="200" w:firstLine="420"/>
            </w:pPr>
            <w:proofErr w:type="spellStart"/>
            <w:r>
              <w:rPr>
                <w:rFonts w:hint="eastAsia"/>
              </w:rPr>
              <w:t>V.b.iv</w:t>
            </w:r>
            <w:proofErr w:type="spellEnd"/>
            <w:r>
              <w:rPr>
                <w:rFonts w:hint="eastAsia"/>
              </w:rPr>
              <w:t xml:space="preserve">) </w:t>
            </w:r>
            <w:r>
              <w:rPr>
                <w:rFonts w:hint="eastAsia"/>
              </w:rPr>
              <w:t>对于仍面临“大”影响的过程，明确考虑次要后果和约束可能已改变的受影响过程。这必须具体分析，以正确识别最终影响</w:t>
            </w:r>
            <w:r>
              <w:rPr>
                <w:rFonts w:hint="eastAsia"/>
              </w:rPr>
              <w:t>/</w:t>
            </w:r>
            <w:r>
              <w:rPr>
                <w:rFonts w:hint="eastAsia"/>
              </w:rPr>
              <w:t>替代过程。</w:t>
            </w:r>
          </w:p>
          <w:p w14:paraId="38DD79DA" w14:textId="77777777" w:rsidR="00D16BE9" w:rsidRDefault="00AC4FA2">
            <w:pPr>
              <w:pStyle w:val="0"/>
              <w:ind w:firstLineChars="200" w:firstLine="420"/>
            </w:pPr>
            <w:proofErr w:type="spellStart"/>
            <w:r>
              <w:rPr>
                <w:rFonts w:hint="eastAsia"/>
              </w:rPr>
              <w:t>V.c</w:t>
            </w:r>
            <w:proofErr w:type="spellEnd"/>
            <w:r>
              <w:rPr>
                <w:rFonts w:hint="eastAsia"/>
              </w:rPr>
              <w:t xml:space="preserve">) </w:t>
            </w:r>
            <w:r>
              <w:rPr>
                <w:rFonts w:hint="eastAsia"/>
                <w:b/>
                <w:bCs/>
              </w:rPr>
              <w:t>市场情况和成本竞争力：</w:t>
            </w:r>
            <w:r>
              <w:rPr>
                <w:rFonts w:hint="eastAsia"/>
              </w:rPr>
              <w:t>第三步</w:t>
            </w:r>
            <w:r>
              <w:rPr>
                <w:rFonts w:hint="eastAsia"/>
              </w:rPr>
              <w:t xml:space="preserve"> - </w:t>
            </w:r>
            <w:r>
              <w:rPr>
                <w:rFonts w:hint="eastAsia"/>
              </w:rPr>
              <w:t>市场情况和替代方案的成本竞争力：</w:t>
            </w:r>
          </w:p>
          <w:p w14:paraId="23987671" w14:textId="77777777" w:rsidR="00D16BE9" w:rsidRDefault="00AC4FA2">
            <w:pPr>
              <w:pStyle w:val="0"/>
              <w:ind w:firstLineChars="200" w:firstLine="420"/>
            </w:pPr>
            <w:proofErr w:type="spellStart"/>
            <w:r>
              <w:rPr>
                <w:rFonts w:hint="eastAsia"/>
              </w:rPr>
              <w:t>V.c.i</w:t>
            </w:r>
            <w:proofErr w:type="spellEnd"/>
            <w:r>
              <w:rPr>
                <w:rFonts w:hint="eastAsia"/>
              </w:rPr>
              <w:t xml:space="preserve">) </w:t>
            </w:r>
            <w:r>
              <w:rPr>
                <w:rFonts w:hint="eastAsia"/>
              </w:rPr>
              <w:t>市场方向，或者</w:t>
            </w:r>
          </w:p>
          <w:p w14:paraId="2B048327" w14:textId="77777777" w:rsidR="00D16BE9" w:rsidRDefault="00AC4FA2">
            <w:pPr>
              <w:pStyle w:val="0"/>
              <w:ind w:firstLineChars="200" w:firstLine="420"/>
            </w:pPr>
            <w:r>
              <w:rPr>
                <w:rFonts w:hint="eastAsia"/>
              </w:rPr>
              <w:t xml:space="preserve">V.c.i.1) </w:t>
            </w:r>
            <w:r>
              <w:rPr>
                <w:rFonts w:hint="eastAsia"/>
              </w:rPr>
              <w:t>“增长、稳定、略微下降的市场”（即下降幅度小于平均设备更换率），或者</w:t>
            </w:r>
          </w:p>
          <w:p w14:paraId="67282830" w14:textId="77777777" w:rsidR="00D16BE9" w:rsidRDefault="00AC4FA2">
            <w:pPr>
              <w:pStyle w:val="0"/>
              <w:ind w:firstLineChars="200" w:firstLine="420"/>
            </w:pPr>
            <w:r>
              <w:rPr>
                <w:rFonts w:hint="eastAsia"/>
              </w:rPr>
              <w:lastRenderedPageBreak/>
              <w:t xml:space="preserve">V.c.i.2) </w:t>
            </w:r>
            <w:r>
              <w:rPr>
                <w:rFonts w:hint="eastAsia"/>
              </w:rPr>
              <w:t>“强烈下降的市场”（即下降幅度快于平均设备更换率）。</w:t>
            </w:r>
          </w:p>
          <w:p w14:paraId="0A9A9C0C" w14:textId="77777777" w:rsidR="00D16BE9" w:rsidRDefault="00AC4FA2">
            <w:pPr>
              <w:pStyle w:val="0"/>
              <w:ind w:firstLineChars="200" w:firstLine="420"/>
            </w:pPr>
            <w:r>
              <w:rPr>
                <w:rFonts w:hint="eastAsia"/>
              </w:rPr>
              <w:t>上述的平均替代率以百分比表示，通过将</w:t>
            </w:r>
            <w:r>
              <w:rPr>
                <w:rFonts w:hint="eastAsia"/>
              </w:rPr>
              <w:t>100</w:t>
            </w:r>
            <w:r>
              <w:rPr>
                <w:rFonts w:hint="eastAsia"/>
              </w:rPr>
              <w:t>年除以资本设备的平均或典型寿命（以年为单位）来获得。</w:t>
            </w:r>
          </w:p>
          <w:p w14:paraId="68612D55" w14:textId="77777777" w:rsidR="00D16BE9" w:rsidRDefault="00AC4FA2">
            <w:pPr>
              <w:pStyle w:val="0"/>
              <w:ind w:firstLineChars="200" w:firstLine="420"/>
            </w:pPr>
            <w:proofErr w:type="spellStart"/>
            <w:r>
              <w:rPr>
                <w:rFonts w:hint="eastAsia"/>
              </w:rPr>
              <w:t>V.c.ii</w:t>
            </w:r>
            <w:proofErr w:type="spellEnd"/>
            <w:r>
              <w:rPr>
                <w:rFonts w:hint="eastAsia"/>
              </w:rPr>
              <w:t xml:space="preserve">) </w:t>
            </w:r>
            <w:r>
              <w:rPr>
                <w:rFonts w:hint="eastAsia"/>
              </w:rPr>
              <w:t>基于此：分析额外需求或供应的“重大”影响是否改变了市场方向，即从“强烈下降”市场转变为“略微下降、稳定或增长”市场，反之亦然。</w:t>
            </w:r>
          </w:p>
          <w:p w14:paraId="7314FFD3" w14:textId="77777777" w:rsidR="00D16BE9" w:rsidRDefault="00AC4FA2">
            <w:pPr>
              <w:pStyle w:val="0"/>
              <w:ind w:firstLineChars="200" w:firstLine="420"/>
            </w:pPr>
            <w:proofErr w:type="spellStart"/>
            <w:r>
              <w:rPr>
                <w:rFonts w:hint="eastAsia"/>
              </w:rPr>
              <w:t>V.c.iii</w:t>
            </w:r>
            <w:proofErr w:type="spellEnd"/>
            <w:r>
              <w:rPr>
                <w:rFonts w:hint="eastAsia"/>
              </w:rPr>
              <w:t xml:space="preserve">) </w:t>
            </w:r>
            <w:r>
              <w:rPr>
                <w:rFonts w:hint="eastAsia"/>
              </w:rPr>
              <w:t>如果不是这样，受影响的过程</w:t>
            </w:r>
            <w:r>
              <w:rPr>
                <w:rFonts w:hint="eastAsia"/>
              </w:rPr>
              <w:t>/</w:t>
            </w:r>
            <w:r>
              <w:rPr>
                <w:rFonts w:hint="eastAsia"/>
              </w:rPr>
              <w:t>系统总是“长期边际”过程</w:t>
            </w:r>
            <w:r>
              <w:rPr>
                <w:rFonts w:hint="eastAsia"/>
              </w:rPr>
              <w:t>/</w:t>
            </w:r>
            <w:r>
              <w:rPr>
                <w:rFonts w:hint="eastAsia"/>
              </w:rPr>
              <w:t>系统。</w:t>
            </w:r>
          </w:p>
          <w:p w14:paraId="07A73BB7" w14:textId="77777777" w:rsidR="00D16BE9" w:rsidRDefault="00AC4FA2">
            <w:pPr>
              <w:pStyle w:val="0"/>
              <w:ind w:firstLineChars="200" w:firstLine="420"/>
            </w:pPr>
            <w:proofErr w:type="spellStart"/>
            <w:r>
              <w:rPr>
                <w:rFonts w:hint="eastAsia"/>
              </w:rPr>
              <w:t>V.c.iv</w:t>
            </w:r>
            <w:proofErr w:type="spellEnd"/>
            <w:r>
              <w:rPr>
                <w:rFonts w:hint="eastAsia"/>
              </w:rPr>
              <w:t xml:space="preserve">) </w:t>
            </w:r>
            <w:r>
              <w:rPr>
                <w:rFonts w:hint="eastAsia"/>
              </w:rPr>
              <w:t>对于所有“轻微”和“重大”情况，替代过程</w:t>
            </w:r>
            <w:r>
              <w:rPr>
                <w:rFonts w:hint="eastAsia"/>
              </w:rPr>
              <w:t>/</w:t>
            </w:r>
            <w:r>
              <w:rPr>
                <w:rFonts w:hint="eastAsia"/>
              </w:rPr>
              <w:t>系统的成本竞争力也是相关的：</w:t>
            </w:r>
          </w:p>
          <w:p w14:paraId="35AA8AE9" w14:textId="77777777" w:rsidR="00D16BE9" w:rsidRDefault="00AC4FA2">
            <w:pPr>
              <w:pStyle w:val="0"/>
              <w:ind w:firstLineChars="200" w:firstLine="420"/>
            </w:pPr>
            <w:r>
              <w:rPr>
                <w:rFonts w:hint="eastAsia"/>
              </w:rPr>
              <w:t xml:space="preserve">V.c.iv.1) </w:t>
            </w:r>
            <w:r>
              <w:rPr>
                <w:rFonts w:hint="eastAsia"/>
              </w:rPr>
              <w:t>如果市场是“增长、稳定或略微下降”，则“短期边际”（对于“轻微”影响）和“长期边际”（对于“重大”影响）是最</w:t>
            </w:r>
            <w:proofErr w:type="gramStart"/>
            <w:r>
              <w:rPr>
                <w:rFonts w:hint="eastAsia"/>
              </w:rPr>
              <w:t>具成本</w:t>
            </w:r>
            <w:proofErr w:type="gramEnd"/>
            <w:r>
              <w:rPr>
                <w:rFonts w:hint="eastAsia"/>
              </w:rPr>
              <w:t>竞争力的过程</w:t>
            </w:r>
            <w:r>
              <w:rPr>
                <w:rFonts w:hint="eastAsia"/>
              </w:rPr>
              <w:t>/</w:t>
            </w:r>
            <w:r>
              <w:rPr>
                <w:rFonts w:hint="eastAsia"/>
              </w:rPr>
              <w:t>系统。</w:t>
            </w:r>
          </w:p>
          <w:p w14:paraId="6A9FE5A8" w14:textId="77777777" w:rsidR="00D16BE9" w:rsidRDefault="00AC4FA2">
            <w:pPr>
              <w:pStyle w:val="0"/>
              <w:ind w:firstLineChars="200" w:firstLine="420"/>
            </w:pPr>
            <w:r>
              <w:rPr>
                <w:rFonts w:hint="eastAsia"/>
              </w:rPr>
              <w:t xml:space="preserve">V.c.iv.2) </w:t>
            </w:r>
            <w:r>
              <w:rPr>
                <w:rFonts w:hint="eastAsia"/>
              </w:rPr>
              <w:t>如果市场是“强烈下降”，则“短期边际”（对于“轻微”影响）和“长期边际”（对于“重大”影响）是“最不具成本竞争力”的过程</w:t>
            </w:r>
            <w:r>
              <w:rPr>
                <w:rFonts w:hint="eastAsia"/>
              </w:rPr>
              <w:t>/</w:t>
            </w:r>
            <w:r>
              <w:rPr>
                <w:rFonts w:hint="eastAsia"/>
              </w:rPr>
              <w:t>系统。</w:t>
            </w:r>
          </w:p>
          <w:p w14:paraId="133A5625" w14:textId="77777777" w:rsidR="00D16BE9" w:rsidRDefault="00AC4FA2">
            <w:pPr>
              <w:pStyle w:val="0"/>
              <w:ind w:firstLineChars="200" w:firstLine="420"/>
            </w:pPr>
            <w:proofErr w:type="spellStart"/>
            <w:r>
              <w:rPr>
                <w:rFonts w:hint="eastAsia"/>
              </w:rPr>
              <w:t>V.c.v</w:t>
            </w:r>
            <w:proofErr w:type="spellEnd"/>
            <w:r>
              <w:rPr>
                <w:rFonts w:hint="eastAsia"/>
              </w:rPr>
              <w:t xml:space="preserve">) </w:t>
            </w:r>
            <w:r>
              <w:rPr>
                <w:rFonts w:hint="eastAsia"/>
              </w:rPr>
              <w:t>如果市场方向发生变化，则最不具和最</w:t>
            </w:r>
            <w:proofErr w:type="gramStart"/>
            <w:r>
              <w:rPr>
                <w:rFonts w:hint="eastAsia"/>
              </w:rPr>
              <w:t>具成本</w:t>
            </w:r>
            <w:proofErr w:type="gramEnd"/>
            <w:r>
              <w:rPr>
                <w:rFonts w:hint="eastAsia"/>
              </w:rPr>
              <w:t>竞争力的过程</w:t>
            </w:r>
            <w:r>
              <w:rPr>
                <w:rFonts w:hint="eastAsia"/>
              </w:rPr>
              <w:t>/</w:t>
            </w:r>
            <w:r>
              <w:rPr>
                <w:rFonts w:hint="eastAsia"/>
              </w:rPr>
              <w:t>系统都会被替代，其具体类型和份额需要单独确定，参考本章的其他规定。</w:t>
            </w:r>
          </w:p>
          <w:p w14:paraId="40078370" w14:textId="77777777" w:rsidR="00D16BE9" w:rsidRDefault="00AC4FA2">
            <w:pPr>
              <w:pStyle w:val="0"/>
              <w:ind w:firstLineChars="200" w:firstLine="420"/>
            </w:pPr>
            <w:proofErr w:type="spellStart"/>
            <w:r>
              <w:rPr>
                <w:rFonts w:hint="eastAsia"/>
              </w:rPr>
              <w:t>V.d</w:t>
            </w:r>
            <w:proofErr w:type="spellEnd"/>
            <w:r>
              <w:rPr>
                <w:rFonts w:hint="eastAsia"/>
              </w:rPr>
              <w:t xml:space="preserve">) </w:t>
            </w:r>
            <w:r>
              <w:rPr>
                <w:rFonts w:hint="eastAsia"/>
                <w:b/>
                <w:bCs/>
              </w:rPr>
              <w:t>确定过程</w:t>
            </w:r>
            <w:r>
              <w:rPr>
                <w:rFonts w:hint="eastAsia"/>
                <w:b/>
                <w:bCs/>
              </w:rPr>
              <w:t>/</w:t>
            </w:r>
            <w:r>
              <w:rPr>
                <w:rFonts w:hint="eastAsia"/>
                <w:b/>
                <w:bCs/>
              </w:rPr>
              <w:t>系统的组合：</w:t>
            </w:r>
            <w:r>
              <w:rPr>
                <w:rFonts w:hint="eastAsia"/>
              </w:rPr>
              <w:t>最终步骤</w:t>
            </w:r>
            <w:r>
              <w:rPr>
                <w:rFonts w:hint="eastAsia"/>
              </w:rPr>
              <w:t xml:space="preserve"> - </w:t>
            </w:r>
            <w:r>
              <w:rPr>
                <w:rFonts w:hint="eastAsia"/>
              </w:rPr>
              <w:t>确定“短期”或“长期”边际过程</w:t>
            </w:r>
            <w:r>
              <w:rPr>
                <w:rFonts w:hint="eastAsia"/>
              </w:rPr>
              <w:t>/</w:t>
            </w:r>
            <w:r>
              <w:rPr>
                <w:rFonts w:hint="eastAsia"/>
              </w:rPr>
              <w:t>系统的组合：</w:t>
            </w:r>
          </w:p>
          <w:p w14:paraId="7B4A29CA" w14:textId="77777777" w:rsidR="00D16BE9" w:rsidRDefault="00AC4FA2">
            <w:pPr>
              <w:pStyle w:val="0"/>
              <w:ind w:firstLineChars="200" w:firstLine="420"/>
            </w:pPr>
            <w:proofErr w:type="spellStart"/>
            <w:r>
              <w:rPr>
                <w:rFonts w:hint="eastAsia"/>
              </w:rPr>
              <w:t>V.d.i</w:t>
            </w:r>
            <w:proofErr w:type="spellEnd"/>
            <w:r>
              <w:rPr>
                <w:rFonts w:hint="eastAsia"/>
              </w:rPr>
              <w:t xml:space="preserve">) </w:t>
            </w:r>
            <w:r>
              <w:rPr>
                <w:rFonts w:hint="eastAsia"/>
              </w:rPr>
              <w:t>在因果模型中，不应仅建模一个单一的短期或长期边际过程，而应考虑最可能的边际过程组合，考虑到市场价格预测的不确定性和替代边际过程</w:t>
            </w:r>
            <w:proofErr w:type="gramStart"/>
            <w:r>
              <w:rPr>
                <w:rFonts w:hint="eastAsia"/>
              </w:rPr>
              <w:t>之间环境</w:t>
            </w:r>
            <w:proofErr w:type="gramEnd"/>
            <w:r>
              <w:rPr>
                <w:rFonts w:hint="eastAsia"/>
              </w:rPr>
              <w:t>特征的差异。仅在没有其他同样具备成本竞争力的过程或系统时，才可以仅使用一个。</w:t>
            </w:r>
          </w:p>
          <w:p w14:paraId="67321CDF" w14:textId="77777777" w:rsidR="00D16BE9" w:rsidRDefault="00AC4FA2">
            <w:pPr>
              <w:pStyle w:val="0"/>
              <w:ind w:firstLineChars="200" w:firstLine="420"/>
            </w:pPr>
            <w:proofErr w:type="spellStart"/>
            <w:r>
              <w:rPr>
                <w:rFonts w:hint="eastAsia"/>
              </w:rPr>
              <w:t>V.d.ii</w:t>
            </w:r>
            <w:proofErr w:type="spellEnd"/>
            <w:r>
              <w:rPr>
                <w:rFonts w:hint="eastAsia"/>
              </w:rPr>
              <w:t xml:space="preserve">) </w:t>
            </w:r>
            <w:r>
              <w:rPr>
                <w:rFonts w:hint="eastAsia"/>
              </w:rPr>
              <w:t>替代的最终功能（过程或系统）数量应考虑主要和次要后果及限制的综合影响来近似估算。</w:t>
            </w:r>
          </w:p>
          <w:p w14:paraId="088A85D6" w14:textId="77777777" w:rsidR="00D16BE9" w:rsidRDefault="00AC4FA2">
            <w:pPr>
              <w:pStyle w:val="0"/>
              <w:ind w:firstLineChars="200" w:firstLine="420"/>
            </w:pPr>
            <w:r>
              <w:rPr>
                <w:rFonts w:hint="eastAsia"/>
              </w:rPr>
              <w:t>注意，如果市场方向因分析决策而发生变化，则被替代的过程是最不具成本竞争力的过程和部分最</w:t>
            </w:r>
            <w:proofErr w:type="gramStart"/>
            <w:r>
              <w:rPr>
                <w:rFonts w:hint="eastAsia"/>
              </w:rPr>
              <w:t>具成本</w:t>
            </w:r>
            <w:proofErr w:type="gramEnd"/>
            <w:r>
              <w:rPr>
                <w:rFonts w:hint="eastAsia"/>
              </w:rPr>
              <w:t>竞争力的过程的特定组合。</w:t>
            </w:r>
          </w:p>
          <w:p w14:paraId="453D08A8" w14:textId="77777777" w:rsidR="00D16BE9" w:rsidRDefault="00AC4FA2">
            <w:pPr>
              <w:pStyle w:val="0"/>
              <w:ind w:firstLineChars="200" w:firstLine="422"/>
              <w:rPr>
                <w:b/>
                <w:bCs/>
              </w:rPr>
            </w:pPr>
            <w:r>
              <w:rPr>
                <w:rFonts w:hint="eastAsia"/>
                <w:b/>
                <w:bCs/>
              </w:rPr>
              <w:t>进一步规定、评论和文档建议（</w:t>
            </w:r>
            <w:r>
              <w:rPr>
                <w:rFonts w:hint="eastAsia"/>
                <w:b/>
                <w:bCs/>
              </w:rPr>
              <w:t>7.2.4.5</w:t>
            </w:r>
            <w:r>
              <w:rPr>
                <w:rFonts w:hint="eastAsia"/>
                <w:b/>
                <w:bCs/>
              </w:rPr>
              <w:t>）</w:t>
            </w:r>
            <w:r>
              <w:rPr>
                <w:rFonts w:hint="eastAsia"/>
                <w:b/>
                <w:bCs/>
              </w:rPr>
              <w:t>[ISO+]</w:t>
            </w:r>
          </w:p>
          <w:p w14:paraId="5181EB6C" w14:textId="77777777" w:rsidR="00D16BE9" w:rsidRDefault="00AC4FA2">
            <w:pPr>
              <w:pStyle w:val="0"/>
              <w:ind w:firstLineChars="200" w:firstLine="420"/>
            </w:pPr>
            <w:r>
              <w:rPr>
                <w:rFonts w:hint="eastAsia"/>
              </w:rPr>
              <w:t xml:space="preserve">VI) </w:t>
            </w:r>
            <w:r>
              <w:rPr>
                <w:rFonts w:hint="eastAsia"/>
              </w:rPr>
              <w:t>必须</w:t>
            </w:r>
            <w:r>
              <w:rPr>
                <w:rFonts w:hint="eastAsia"/>
              </w:rPr>
              <w:t xml:space="preserve"> - </w:t>
            </w:r>
            <w:r>
              <w:rPr>
                <w:rFonts w:hint="eastAsia"/>
              </w:rPr>
              <w:t>注意：</w:t>
            </w:r>
          </w:p>
          <w:p w14:paraId="003178A3" w14:textId="77777777" w:rsidR="00D16BE9" w:rsidRDefault="00AC4FA2">
            <w:pPr>
              <w:pStyle w:val="0"/>
              <w:ind w:firstLineChars="200" w:firstLine="420"/>
            </w:pPr>
            <w:proofErr w:type="spellStart"/>
            <w:r>
              <w:rPr>
                <w:rFonts w:hint="eastAsia"/>
              </w:rPr>
              <w:t>VI.a</w:t>
            </w:r>
            <w:proofErr w:type="spellEnd"/>
            <w:r>
              <w:rPr>
                <w:rFonts w:hint="eastAsia"/>
              </w:rPr>
              <w:t xml:space="preserve">) </w:t>
            </w:r>
            <w:r>
              <w:rPr>
                <w:rFonts w:hint="eastAsia"/>
                <w:b/>
                <w:bCs/>
              </w:rPr>
              <w:t>部分系统和系统间关系：</w:t>
            </w:r>
            <w:r>
              <w:rPr>
                <w:rFonts w:hint="eastAsia"/>
              </w:rPr>
              <w:t>这些需要特别关注（例如，能源相关产品）和正确的清单记录。注意，这些情况在归因建模中被相同建模。</w:t>
            </w:r>
          </w:p>
          <w:p w14:paraId="04EDB5FF" w14:textId="77777777" w:rsidR="00D16BE9" w:rsidRDefault="00AC4FA2">
            <w:pPr>
              <w:pStyle w:val="0"/>
              <w:ind w:firstLineChars="200" w:firstLine="420"/>
            </w:pPr>
            <w:proofErr w:type="spellStart"/>
            <w:r>
              <w:rPr>
                <w:rFonts w:hint="eastAsia"/>
              </w:rPr>
              <w:t>VI.b</w:t>
            </w:r>
            <w:proofErr w:type="spellEnd"/>
            <w:r>
              <w:rPr>
                <w:rFonts w:hint="eastAsia"/>
              </w:rPr>
              <w:t xml:space="preserve">) </w:t>
            </w:r>
            <w:r>
              <w:rPr>
                <w:rFonts w:hint="eastAsia"/>
                <w:b/>
                <w:bCs/>
              </w:rPr>
              <w:t>背景系统中的单个过程：</w:t>
            </w:r>
            <w:r>
              <w:rPr>
                <w:rFonts w:hint="eastAsia"/>
              </w:rPr>
              <w:t>在识别重要问题时（见第</w:t>
            </w:r>
            <w:r>
              <w:rPr>
                <w:rFonts w:hint="eastAsia"/>
              </w:rPr>
              <w:t>9.2</w:t>
            </w:r>
            <w:r>
              <w:rPr>
                <w:rFonts w:hint="eastAsia"/>
              </w:rPr>
              <w:t>章）或如果需要满足研究的特定目标时，也可能需要识别这些过程。</w:t>
            </w:r>
          </w:p>
          <w:p w14:paraId="2E6BB4A2" w14:textId="77777777" w:rsidR="00D16BE9" w:rsidRDefault="00AC4FA2">
            <w:pPr>
              <w:pStyle w:val="0"/>
              <w:ind w:firstLineChars="200" w:firstLine="420"/>
            </w:pPr>
            <w:proofErr w:type="spellStart"/>
            <w:r>
              <w:rPr>
                <w:rFonts w:hint="eastAsia"/>
              </w:rPr>
              <w:t>VI.c</w:t>
            </w:r>
            <w:proofErr w:type="spellEnd"/>
            <w:r>
              <w:rPr>
                <w:rFonts w:hint="eastAsia"/>
              </w:rPr>
              <w:t xml:space="preserve">) </w:t>
            </w:r>
            <w:r>
              <w:rPr>
                <w:rFonts w:hint="eastAsia"/>
                <w:b/>
                <w:bCs/>
              </w:rPr>
              <w:t>满足代表性要求：</w:t>
            </w:r>
            <w:r>
              <w:rPr>
                <w:rFonts w:hint="eastAsia"/>
              </w:rPr>
              <w:t>应满足技术、地理和时间相关的代表性要求。</w:t>
            </w:r>
          </w:p>
          <w:p w14:paraId="74FD6727" w14:textId="77777777" w:rsidR="00D16BE9" w:rsidRDefault="00AC4FA2">
            <w:pPr>
              <w:pStyle w:val="0"/>
              <w:ind w:firstLineChars="200" w:firstLine="420"/>
            </w:pPr>
            <w:r>
              <w:rPr>
                <w:rFonts w:hint="eastAsia"/>
              </w:rPr>
              <w:t xml:space="preserve">VII) </w:t>
            </w:r>
            <w:r>
              <w:rPr>
                <w:rFonts w:hint="eastAsia"/>
              </w:rPr>
              <w:t>应</w:t>
            </w:r>
            <w:r>
              <w:rPr>
                <w:rFonts w:hint="eastAsia"/>
              </w:rPr>
              <w:t xml:space="preserve"> - </w:t>
            </w:r>
            <w:r>
              <w:rPr>
                <w:rFonts w:hint="eastAsia"/>
                <w:b/>
                <w:bCs/>
              </w:rPr>
              <w:t>间接土地使用变化：</w:t>
            </w:r>
            <w:r>
              <w:rPr>
                <w:rFonts w:hint="eastAsia"/>
              </w:rPr>
              <w:t>应制</w:t>
            </w:r>
            <w:proofErr w:type="gramStart"/>
            <w:r>
              <w:rPr>
                <w:rFonts w:hint="eastAsia"/>
              </w:rPr>
              <w:t>定考虑</w:t>
            </w:r>
            <w:proofErr w:type="gramEnd"/>
            <w:r>
              <w:rPr>
                <w:rFonts w:hint="eastAsia"/>
              </w:rPr>
              <w:t>间接土地使用变化的适当方法。如果这样做，应适用一般的因果建模规定。除非</w:t>
            </w:r>
            <w:r>
              <w:rPr>
                <w:rFonts w:hint="eastAsia"/>
              </w:rPr>
              <w:t>ILCD</w:t>
            </w:r>
            <w:r>
              <w:rPr>
                <w:rFonts w:hint="eastAsia"/>
              </w:rPr>
              <w:t>下会发布特定规定，这些规定可能是未来补充的一部分。</w:t>
            </w:r>
          </w:p>
          <w:p w14:paraId="386B34F3" w14:textId="77777777" w:rsidR="00D16BE9" w:rsidRDefault="00AC4FA2">
            <w:pPr>
              <w:pStyle w:val="0"/>
              <w:ind w:firstLineChars="200" w:firstLine="420"/>
            </w:pPr>
            <w:r>
              <w:rPr>
                <w:rFonts w:hint="eastAsia"/>
              </w:rPr>
              <w:t xml:space="preserve">VIII) </w:t>
            </w:r>
            <w:r>
              <w:rPr>
                <w:rFonts w:hint="eastAsia"/>
              </w:rPr>
              <w:t>可</w:t>
            </w:r>
            <w:r>
              <w:rPr>
                <w:rFonts w:hint="eastAsia"/>
              </w:rPr>
              <w:t xml:space="preserve"> - </w:t>
            </w:r>
            <w:r>
              <w:rPr>
                <w:rFonts w:hint="eastAsia"/>
                <w:b/>
                <w:bCs/>
              </w:rPr>
              <w:t>方案性因果模型图：</w:t>
            </w:r>
            <w:r>
              <w:rPr>
                <w:rFonts w:hint="eastAsia"/>
              </w:rPr>
              <w:t>建议使用系统边界方案以获得概述。可以使用最相关的因果关系和边际过程的示意决策</w:t>
            </w:r>
            <w:r>
              <w:rPr>
                <w:rFonts w:hint="eastAsia"/>
              </w:rPr>
              <w:t>-</w:t>
            </w:r>
            <w:r>
              <w:rPr>
                <w:rFonts w:hint="eastAsia"/>
              </w:rPr>
              <w:t>后果及流动图来记录主要识别出的后果和约束以及</w:t>
            </w:r>
            <w:r>
              <w:rPr>
                <w:rFonts w:hint="eastAsia"/>
              </w:rPr>
              <w:lastRenderedPageBreak/>
              <w:t>由此产生的资源基础、技术、受影响的市场等。这可以作为数据收集计划和后续文档的基础。</w:t>
            </w:r>
          </w:p>
          <w:p w14:paraId="03DB0E32" w14:textId="77777777" w:rsidR="00D16BE9" w:rsidRDefault="00AC4FA2">
            <w:pPr>
              <w:pStyle w:val="0"/>
              <w:ind w:firstLineChars="200" w:firstLine="420"/>
            </w:pPr>
            <w:r>
              <w:rPr>
                <w:rFonts w:hint="eastAsia"/>
              </w:rPr>
              <w:t>请再次注意，任何排除单个过程或活动类型的做法必须使用截断标准加以说明（见第</w:t>
            </w:r>
            <w:r>
              <w:rPr>
                <w:rFonts w:hint="eastAsia"/>
              </w:rPr>
              <w:t>6.6.3</w:t>
            </w:r>
            <w:r>
              <w:rPr>
                <w:rFonts w:hint="eastAsia"/>
              </w:rPr>
              <w:t>章）。原则上，应清单</w:t>
            </w:r>
            <w:proofErr w:type="gramStart"/>
            <w:r>
              <w:rPr>
                <w:rFonts w:hint="eastAsia"/>
              </w:rPr>
              <w:t>记录因</w:t>
            </w:r>
            <w:proofErr w:type="gramEnd"/>
            <w:r>
              <w:rPr>
                <w:rFonts w:hint="eastAsia"/>
              </w:rPr>
              <w:t>分析决策而运作的所有过程。这原则上包括</w:t>
            </w:r>
            <w:r>
              <w:rPr>
                <w:rFonts w:hint="eastAsia"/>
              </w:rPr>
              <w:t xml:space="preserve"> - </w:t>
            </w:r>
            <w:r>
              <w:rPr>
                <w:rFonts w:hint="eastAsia"/>
              </w:rPr>
              <w:t>取决于系统边界</w:t>
            </w:r>
            <w:r>
              <w:rPr>
                <w:rFonts w:hint="eastAsia"/>
              </w:rPr>
              <w:t xml:space="preserve"> - </w:t>
            </w:r>
            <w:r>
              <w:rPr>
                <w:rFonts w:hint="eastAsia"/>
              </w:rPr>
              <w:t>如采矿、加工、制造、使用、修理和维护、运输、废物处理以及其他购买服务如清洁和法律服务、营销、资本货物生产和退役、运营场所如零售、仓储、行政办公室、员工通勤和商务旅行等。</w:t>
            </w:r>
          </w:p>
          <w:p w14:paraId="05BC4552" w14:textId="77777777" w:rsidR="00D16BE9" w:rsidRDefault="00AC4FA2">
            <w:pPr>
              <w:pStyle w:val="0"/>
              <w:ind w:firstLineChars="200" w:firstLine="420"/>
            </w:pPr>
            <w:r>
              <w:rPr>
                <w:rFonts w:hint="eastAsia"/>
              </w:rPr>
              <w:t xml:space="preserve">IX) </w:t>
            </w:r>
            <w:r>
              <w:rPr>
                <w:rFonts w:hint="eastAsia"/>
              </w:rPr>
              <w:t>可</w:t>
            </w:r>
            <w:r>
              <w:rPr>
                <w:rFonts w:hint="eastAsia"/>
              </w:rPr>
              <w:t xml:space="preserve"> - </w:t>
            </w:r>
            <w:r>
              <w:rPr>
                <w:rFonts w:hint="eastAsia"/>
                <w:b/>
                <w:bCs/>
              </w:rPr>
              <w:t>初步过程描述：</w:t>
            </w:r>
            <w:r>
              <w:rPr>
                <w:rFonts w:hint="eastAsia"/>
              </w:rPr>
              <w:t>建议还提供对前景系统中识别出的单元过程以及连接到背景系统的产品和废料流的详细功能单元的初步描述。这应补充后果和约束的文档，并在</w:t>
            </w:r>
            <w:r>
              <w:rPr>
                <w:rFonts w:hint="eastAsia"/>
              </w:rPr>
              <w:t>LCI</w:t>
            </w:r>
            <w:r>
              <w:rPr>
                <w:rFonts w:hint="eastAsia"/>
              </w:rPr>
              <w:t>工作迭代过程中完成细节。（</w:t>
            </w:r>
            <w:r>
              <w:rPr>
                <w:rFonts w:hint="eastAsia"/>
              </w:rPr>
              <w:t>7.2.4.7</w:t>
            </w:r>
            <w:r>
              <w:rPr>
                <w:rFonts w:hint="eastAsia"/>
              </w:rPr>
              <w:t>）</w:t>
            </w:r>
          </w:p>
          <w:p w14:paraId="22BC1443" w14:textId="77777777" w:rsidR="00D16BE9" w:rsidRDefault="00AC4FA2">
            <w:pPr>
              <w:pStyle w:val="0"/>
              <w:ind w:firstLineChars="200" w:firstLine="422"/>
              <w:rPr>
                <w:b/>
                <w:bCs/>
              </w:rPr>
            </w:pPr>
            <w:r>
              <w:rPr>
                <w:rFonts w:hint="eastAsia"/>
                <w:b/>
                <w:bCs/>
              </w:rPr>
              <w:t>解决过程和系统的多功能性（</w:t>
            </w:r>
            <w:r>
              <w:rPr>
                <w:rFonts w:hint="eastAsia"/>
                <w:b/>
                <w:bCs/>
              </w:rPr>
              <w:t>7.2.4.6</w:t>
            </w:r>
            <w:r>
              <w:rPr>
                <w:rFonts w:hint="eastAsia"/>
                <w:b/>
                <w:bCs/>
              </w:rPr>
              <w:t>）</w:t>
            </w:r>
            <w:r>
              <w:rPr>
                <w:rFonts w:hint="eastAsia"/>
                <w:b/>
                <w:bCs/>
              </w:rPr>
              <w:t>[ISO!]</w:t>
            </w:r>
          </w:p>
          <w:p w14:paraId="24620E08" w14:textId="77777777" w:rsidR="00D16BE9" w:rsidRDefault="00AC4FA2">
            <w:pPr>
              <w:pStyle w:val="0"/>
              <w:ind w:firstLineChars="200" w:firstLine="420"/>
            </w:pPr>
            <w:r>
              <w:rPr>
                <w:rFonts w:hint="eastAsia"/>
              </w:rPr>
              <w:t xml:space="preserve">X) </w:t>
            </w:r>
            <w:r>
              <w:rPr>
                <w:rFonts w:hint="eastAsia"/>
              </w:rPr>
              <w:t>必须</w:t>
            </w:r>
            <w:r>
              <w:rPr>
                <w:rFonts w:hint="eastAsia"/>
              </w:rPr>
              <w:t xml:space="preserve"> - </w:t>
            </w:r>
            <w:r>
              <w:rPr>
                <w:rFonts w:hint="eastAsia"/>
                <w:b/>
                <w:bCs/>
              </w:rPr>
              <w:t>细分和虚拟细分：</w:t>
            </w:r>
            <w:r>
              <w:rPr>
                <w:rFonts w:hint="eastAsia"/>
              </w:rPr>
              <w:t>应优先应用细分和虚拟细分，而不是替代。有关规定见第</w:t>
            </w:r>
            <w:r>
              <w:rPr>
                <w:rFonts w:hint="eastAsia"/>
              </w:rPr>
              <w:t>7.4.2.2</w:t>
            </w:r>
            <w:r>
              <w:rPr>
                <w:rFonts w:hint="eastAsia"/>
              </w:rPr>
              <w:t>章</w:t>
            </w:r>
            <w:r>
              <w:rPr>
                <w:rStyle w:val="afb"/>
              </w:rPr>
              <w:footnoteReference w:id="127"/>
            </w:r>
            <w:r>
              <w:rPr>
                <w:rFonts w:hint="eastAsia"/>
              </w:rPr>
              <w:t>。</w:t>
            </w:r>
          </w:p>
          <w:p w14:paraId="60C10B84" w14:textId="77777777" w:rsidR="00D16BE9" w:rsidRDefault="00AC4FA2">
            <w:pPr>
              <w:pStyle w:val="0"/>
              <w:ind w:firstLineChars="200" w:firstLine="420"/>
            </w:pPr>
            <w:r>
              <w:rPr>
                <w:rFonts w:hint="eastAsia"/>
              </w:rPr>
              <w:t xml:space="preserve">XI) </w:t>
            </w:r>
            <w:r>
              <w:rPr>
                <w:rFonts w:hint="eastAsia"/>
              </w:rPr>
              <w:t>必须</w:t>
            </w:r>
            <w:r>
              <w:rPr>
                <w:rFonts w:hint="eastAsia"/>
              </w:rPr>
              <w:t xml:space="preserve"> - </w:t>
            </w:r>
            <w:r>
              <w:rPr>
                <w:rFonts w:hint="eastAsia"/>
                <w:b/>
                <w:bCs/>
              </w:rPr>
              <w:t>组合生产：</w:t>
            </w:r>
            <w:r>
              <w:rPr>
                <w:rFonts w:hint="eastAsia"/>
              </w:rPr>
              <w:t>对于真正的组合生产，决定性物理因果关系（即归因建模下分配的两个步骤中的第一个）同样适用；见第</w:t>
            </w:r>
            <w:r>
              <w:rPr>
                <w:rFonts w:hint="eastAsia"/>
              </w:rPr>
              <w:t>7.9.3.2</w:t>
            </w:r>
            <w:r>
              <w:rPr>
                <w:rFonts w:hint="eastAsia"/>
              </w:rPr>
              <w:t>章。</w:t>
            </w:r>
          </w:p>
          <w:p w14:paraId="68E3B326" w14:textId="77777777" w:rsidR="00D16BE9" w:rsidRDefault="00AC4FA2">
            <w:pPr>
              <w:pStyle w:val="0"/>
              <w:ind w:firstLineChars="200" w:firstLine="420"/>
            </w:pPr>
            <w:r>
              <w:rPr>
                <w:rFonts w:hint="eastAsia"/>
              </w:rPr>
              <w:t xml:space="preserve">XII) </w:t>
            </w:r>
            <w:r>
              <w:rPr>
                <w:rFonts w:hint="eastAsia"/>
              </w:rPr>
              <w:t>必须</w:t>
            </w:r>
            <w:r>
              <w:rPr>
                <w:rFonts w:hint="eastAsia"/>
              </w:rPr>
              <w:t xml:space="preserve"> - </w:t>
            </w:r>
            <w:r>
              <w:rPr>
                <w:rFonts w:hint="eastAsia"/>
                <w:b/>
                <w:bCs/>
              </w:rPr>
              <w:t>联合生产：</w:t>
            </w:r>
            <w:r>
              <w:rPr>
                <w:rFonts w:hint="eastAsia"/>
              </w:rPr>
              <w:t>对于联合生产，替代作为系统扩展的特殊情况是解决多功能性的首选方案。应按照以下方式进行：</w:t>
            </w:r>
          </w:p>
          <w:p w14:paraId="025C9DBD" w14:textId="77777777" w:rsidR="00D16BE9" w:rsidRDefault="00AC4FA2">
            <w:pPr>
              <w:pStyle w:val="0"/>
              <w:ind w:firstLineChars="200" w:firstLine="420"/>
            </w:pPr>
            <w:proofErr w:type="spellStart"/>
            <w:r>
              <w:rPr>
                <w:rFonts w:hint="eastAsia"/>
              </w:rPr>
              <w:t>XII.a</w:t>
            </w:r>
            <w:proofErr w:type="spellEnd"/>
            <w:r>
              <w:rPr>
                <w:rFonts w:hint="eastAsia"/>
              </w:rPr>
              <w:t xml:space="preserve">) </w:t>
            </w:r>
            <w:r>
              <w:rPr>
                <w:rFonts w:hint="eastAsia"/>
              </w:rPr>
              <w:t>应适用与系统一般因果建模相同的规定。</w:t>
            </w:r>
          </w:p>
          <w:p w14:paraId="361C0279" w14:textId="77777777" w:rsidR="00D16BE9" w:rsidRDefault="00AC4FA2">
            <w:pPr>
              <w:pStyle w:val="0"/>
              <w:ind w:firstLineChars="200" w:firstLine="420"/>
            </w:pPr>
            <w:proofErr w:type="spellStart"/>
            <w:r>
              <w:rPr>
                <w:rFonts w:hint="eastAsia"/>
              </w:rPr>
              <w:t>XII.b</w:t>
            </w:r>
            <w:proofErr w:type="spellEnd"/>
            <w:r>
              <w:rPr>
                <w:rFonts w:hint="eastAsia"/>
              </w:rPr>
              <w:t xml:space="preserve">) </w:t>
            </w:r>
            <w:r>
              <w:rPr>
                <w:rFonts w:hint="eastAsia"/>
              </w:rPr>
              <w:t>注意对于已经完全使用的联合生产的依赖性副产品的特定限制：由于这些副产品的生产不能通过相同的多功能过程</w:t>
            </w:r>
            <w:r>
              <w:rPr>
                <w:rFonts w:hint="eastAsia"/>
              </w:rPr>
              <w:t>/</w:t>
            </w:r>
            <w:r>
              <w:rPr>
                <w:rFonts w:hint="eastAsia"/>
              </w:rPr>
              <w:t>技术增加，因此不能对其额外供应进行建模。相反，需要建模替代供应途径。这意味着决定性副产品不应被替代。</w:t>
            </w:r>
          </w:p>
          <w:p w14:paraId="6B97B93E" w14:textId="77777777" w:rsidR="00D16BE9" w:rsidRDefault="00AC4FA2">
            <w:pPr>
              <w:pStyle w:val="0"/>
              <w:ind w:firstLineChars="200" w:firstLine="420"/>
            </w:pPr>
            <w:proofErr w:type="spellStart"/>
            <w:r>
              <w:rPr>
                <w:rFonts w:hint="eastAsia"/>
              </w:rPr>
              <w:t>XII.c</w:t>
            </w:r>
            <w:proofErr w:type="spellEnd"/>
            <w:r>
              <w:rPr>
                <w:rFonts w:hint="eastAsia"/>
              </w:rPr>
              <w:t xml:space="preserve">) </w:t>
            </w:r>
            <w:r>
              <w:rPr>
                <w:rFonts w:hint="eastAsia"/>
              </w:rPr>
              <w:t>如果在商业上相关的范围内运营</w:t>
            </w:r>
            <w:r>
              <w:rPr>
                <w:rFonts w:hint="eastAsia"/>
              </w:rPr>
              <w:t>/</w:t>
            </w:r>
            <w:r>
              <w:rPr>
                <w:rFonts w:hint="eastAsia"/>
              </w:rPr>
              <w:t>提供功能上等效的替代过程</w:t>
            </w:r>
            <w:r>
              <w:rPr>
                <w:rFonts w:hint="eastAsia"/>
              </w:rPr>
              <w:t>/</w:t>
            </w:r>
            <w:r>
              <w:rPr>
                <w:rFonts w:hint="eastAsia"/>
              </w:rPr>
              <w:t>系统，应用被替代边际过程的组合（如果量化相关，则排除被替代的过程路线）替代不需要的</w:t>
            </w:r>
            <w:proofErr w:type="gramStart"/>
            <w:r>
              <w:rPr>
                <w:rFonts w:hint="eastAsia"/>
              </w:rPr>
              <w:t>共功能</w:t>
            </w:r>
            <w:proofErr w:type="gramEnd"/>
            <w:r>
              <w:rPr>
                <w:rFonts w:hint="eastAsia"/>
                <w:vertAlign w:val="superscript"/>
              </w:rPr>
              <w:t>58</w:t>
            </w:r>
            <w:r>
              <w:rPr>
                <w:rFonts w:hint="eastAsia"/>
              </w:rPr>
              <w:t>。替代功能与被替代功能之间的差异应通过修正实际被替代的过程量或通过被替代过程的市场价格修正来考虑（如果被替代的量没有足够详细的了解）。</w:t>
            </w:r>
          </w:p>
          <w:p w14:paraId="36AA75D6" w14:textId="77777777" w:rsidR="00D16BE9" w:rsidRDefault="00AC4FA2">
            <w:pPr>
              <w:pStyle w:val="0"/>
              <w:ind w:firstLineChars="200" w:firstLine="420"/>
            </w:pPr>
            <w:proofErr w:type="spellStart"/>
            <w:r>
              <w:rPr>
                <w:rFonts w:hint="eastAsia"/>
              </w:rPr>
              <w:t>XII.d</w:t>
            </w:r>
            <w:proofErr w:type="spellEnd"/>
            <w:r>
              <w:rPr>
                <w:rFonts w:hint="eastAsia"/>
              </w:rPr>
              <w:t xml:space="preserve">) </w:t>
            </w:r>
            <w:r>
              <w:rPr>
                <w:rFonts w:hint="eastAsia"/>
              </w:rPr>
              <w:t>如果不存在</w:t>
            </w:r>
            <w:r>
              <w:rPr>
                <w:rStyle w:val="afb"/>
              </w:rPr>
              <w:footnoteReference w:id="128"/>
            </w:r>
            <w:r>
              <w:rPr>
                <w:rFonts w:hint="eastAsia"/>
              </w:rPr>
              <w:t>这样的替代过程</w:t>
            </w:r>
            <w:r>
              <w:rPr>
                <w:rFonts w:hint="eastAsia"/>
              </w:rPr>
              <w:t>/</w:t>
            </w:r>
            <w:r>
              <w:rPr>
                <w:rFonts w:hint="eastAsia"/>
              </w:rPr>
              <w:t>系统或在商业上不相关，则应使用更广泛意义上的提供功能进行替代</w:t>
            </w:r>
            <w:r>
              <w:rPr>
                <w:rStyle w:val="afb"/>
              </w:rPr>
              <w:footnoteReference w:id="129"/>
            </w:r>
            <w:r>
              <w:rPr>
                <w:rFonts w:hint="eastAsia"/>
              </w:rPr>
              <w:t>。</w:t>
            </w:r>
          </w:p>
          <w:p w14:paraId="44776563" w14:textId="77777777" w:rsidR="00D16BE9" w:rsidRDefault="00AC4FA2">
            <w:pPr>
              <w:pStyle w:val="0"/>
              <w:ind w:firstLineChars="200" w:firstLine="420"/>
            </w:pPr>
            <w:r>
              <w:rPr>
                <w:rFonts w:hint="eastAsia"/>
              </w:rPr>
              <w:lastRenderedPageBreak/>
              <w:t>请注意，被替代的过程或产品也可能具有次要功能。这理论上可能导致一个自我引用和</w:t>
            </w:r>
            <w:r>
              <w:rPr>
                <w:rFonts w:hint="eastAsia"/>
              </w:rPr>
              <w:t>/</w:t>
            </w:r>
            <w:r>
              <w:rPr>
                <w:rFonts w:hint="eastAsia"/>
              </w:rPr>
              <w:t>或非常广泛、反复扩展的系统。由于这些次要功能的数量和在整体系统中的相关性随着每个过程步骤的减少，这个问题可以通过应用截断规则来避免</w:t>
            </w:r>
            <w:r>
              <w:rPr>
                <w:rFonts w:hint="eastAsia"/>
              </w:rPr>
              <w:t>/</w:t>
            </w:r>
            <w:r>
              <w:rPr>
                <w:rFonts w:hint="eastAsia"/>
              </w:rPr>
              <w:t>减少。</w:t>
            </w:r>
          </w:p>
          <w:p w14:paraId="33796E38" w14:textId="77777777" w:rsidR="00D16BE9" w:rsidRDefault="00AC4FA2">
            <w:pPr>
              <w:pStyle w:val="0"/>
              <w:ind w:firstLineChars="200" w:firstLine="422"/>
              <w:rPr>
                <w:b/>
                <w:bCs/>
              </w:rPr>
            </w:pPr>
            <w:r>
              <w:rPr>
                <w:rFonts w:hint="eastAsia"/>
                <w:b/>
                <w:bCs/>
              </w:rPr>
              <w:t>多功能过程和系统的替代（再利用</w:t>
            </w:r>
            <w:r>
              <w:rPr>
                <w:rFonts w:hint="eastAsia"/>
                <w:b/>
                <w:bCs/>
              </w:rPr>
              <w:t>/</w:t>
            </w:r>
            <w:r>
              <w:rPr>
                <w:rFonts w:hint="eastAsia"/>
                <w:b/>
                <w:bCs/>
              </w:rPr>
              <w:t>回收</w:t>
            </w:r>
            <w:r>
              <w:rPr>
                <w:rFonts w:hint="eastAsia"/>
                <w:b/>
                <w:bCs/>
              </w:rPr>
              <w:t>/</w:t>
            </w:r>
            <w:r>
              <w:rPr>
                <w:rFonts w:hint="eastAsia"/>
                <w:b/>
                <w:bCs/>
              </w:rPr>
              <w:t>恢复）（</w:t>
            </w:r>
            <w:r>
              <w:rPr>
                <w:rFonts w:hint="eastAsia"/>
                <w:b/>
                <w:bCs/>
              </w:rPr>
              <w:t>7.2.4.6</w:t>
            </w:r>
            <w:r>
              <w:rPr>
                <w:rFonts w:hint="eastAsia"/>
                <w:b/>
                <w:bCs/>
              </w:rPr>
              <w:t>）</w:t>
            </w:r>
            <w:r>
              <w:rPr>
                <w:rFonts w:hint="eastAsia"/>
                <w:b/>
                <w:bCs/>
              </w:rPr>
              <w:t>[ISO!]</w:t>
            </w:r>
          </w:p>
          <w:p w14:paraId="5486195C" w14:textId="77777777" w:rsidR="00D16BE9" w:rsidRDefault="00AC4FA2">
            <w:pPr>
              <w:pStyle w:val="0"/>
              <w:ind w:firstLineChars="200" w:firstLine="420"/>
            </w:pPr>
            <w:r>
              <w:rPr>
                <w:rFonts w:hint="eastAsia"/>
              </w:rPr>
              <w:t xml:space="preserve">XIII) </w:t>
            </w:r>
            <w:r>
              <w:rPr>
                <w:rFonts w:hint="eastAsia"/>
              </w:rPr>
              <w:t>必须</w:t>
            </w:r>
            <w:r>
              <w:rPr>
                <w:rFonts w:hint="eastAsia"/>
              </w:rPr>
              <w:t xml:space="preserve"> - </w:t>
            </w:r>
            <w:r>
              <w:rPr>
                <w:rFonts w:hint="eastAsia"/>
                <w:b/>
                <w:bCs/>
              </w:rPr>
              <w:t>回收、恢复、再利用、进一步使用：</w:t>
            </w:r>
            <w:r>
              <w:rPr>
                <w:rFonts w:hint="eastAsia"/>
              </w:rPr>
              <w:t>对于回收、恢复、再利用、进一步使用的情况，</w:t>
            </w:r>
            <w:proofErr w:type="gramStart"/>
            <w:r>
              <w:rPr>
                <w:rFonts w:hint="eastAsia"/>
              </w:rPr>
              <w:t>应应用</w:t>
            </w:r>
            <w:proofErr w:type="gramEnd"/>
            <w:r>
              <w:rPr>
                <w:rFonts w:hint="eastAsia"/>
              </w:rPr>
              <w:t>替代：（</w:t>
            </w:r>
            <w:r>
              <w:rPr>
                <w:rFonts w:hint="eastAsia"/>
              </w:rPr>
              <w:t>7.2.4.6</w:t>
            </w:r>
            <w:r>
              <w:rPr>
                <w:rFonts w:hint="eastAsia"/>
              </w:rPr>
              <w:t>，所有详细信息见附录</w:t>
            </w:r>
            <w:r>
              <w:rPr>
                <w:rFonts w:hint="eastAsia"/>
              </w:rPr>
              <w:t>14.5</w:t>
            </w:r>
            <w:r>
              <w:rPr>
                <w:rFonts w:hint="eastAsia"/>
              </w:rPr>
              <w:t>）</w:t>
            </w:r>
          </w:p>
          <w:p w14:paraId="3787AF0C" w14:textId="77777777" w:rsidR="00D16BE9" w:rsidRDefault="00AC4FA2">
            <w:pPr>
              <w:pStyle w:val="0"/>
              <w:ind w:firstLineChars="200" w:firstLine="420"/>
            </w:pPr>
            <w:proofErr w:type="spellStart"/>
            <w:r>
              <w:rPr>
                <w:rFonts w:hint="eastAsia"/>
              </w:rPr>
              <w:t>XIII.a</w:t>
            </w:r>
            <w:proofErr w:type="spellEnd"/>
            <w:r>
              <w:rPr>
                <w:rFonts w:hint="eastAsia"/>
              </w:rPr>
              <w:t xml:space="preserve">) </w:t>
            </w:r>
            <w:r>
              <w:rPr>
                <w:rFonts w:hint="eastAsia"/>
                <w:b/>
                <w:bCs/>
              </w:rPr>
              <w:t>将一般规则应用于这些情况：</w:t>
            </w:r>
            <w:r>
              <w:rPr>
                <w:rFonts w:hint="eastAsia"/>
              </w:rPr>
              <w:t>从使用寿命结束的产品和废物处理中回收或恢复的产品的替代遵循与多功能性的一般情况相同的规则。它们应适用于所有废物和使用寿命结束处理的情况（即“闭环”和“开放环</w:t>
            </w:r>
            <w:r>
              <w:rPr>
                <w:rFonts w:hint="eastAsia"/>
              </w:rPr>
              <w:t xml:space="preserve"> - </w:t>
            </w:r>
            <w:r>
              <w:rPr>
                <w:rFonts w:hint="eastAsia"/>
              </w:rPr>
              <w:t>相同的主要途径”和“开放环</w:t>
            </w:r>
            <w:r>
              <w:rPr>
                <w:rFonts w:hint="eastAsia"/>
              </w:rPr>
              <w:t xml:space="preserve"> - </w:t>
            </w:r>
            <w:r>
              <w:rPr>
                <w:rFonts w:hint="eastAsia"/>
              </w:rPr>
              <w:t>不同的主要途径”）。应优先应用细分和虚拟细分，而不是替代。有关规定见第</w:t>
            </w:r>
            <w:r>
              <w:rPr>
                <w:rFonts w:hint="eastAsia"/>
              </w:rPr>
              <w:t>7.4.2.2</w:t>
            </w:r>
            <w:r>
              <w:rPr>
                <w:rFonts w:hint="eastAsia"/>
              </w:rPr>
              <w:t>章。</w:t>
            </w:r>
          </w:p>
          <w:p w14:paraId="6B5323EB" w14:textId="77777777" w:rsidR="00D16BE9" w:rsidRDefault="00AC4FA2">
            <w:pPr>
              <w:pStyle w:val="0"/>
              <w:ind w:firstLineChars="200" w:firstLine="420"/>
            </w:pPr>
            <w:proofErr w:type="spellStart"/>
            <w:r>
              <w:rPr>
                <w:rFonts w:hint="eastAsia"/>
              </w:rPr>
              <w:t>XIII.b</w:t>
            </w:r>
            <w:proofErr w:type="spellEnd"/>
            <w:r>
              <w:rPr>
                <w:rFonts w:hint="eastAsia"/>
              </w:rPr>
              <w:t xml:space="preserve">) </w:t>
            </w:r>
            <w:r>
              <w:rPr>
                <w:rFonts w:hint="eastAsia"/>
                <w:b/>
                <w:bCs/>
              </w:rPr>
              <w:t>特定方面和步骤（真正的联合过程、中间过程到次级产品、可回收性等）：</w:t>
            </w:r>
            <w:r>
              <w:rPr>
                <w:rFonts w:hint="eastAsia"/>
              </w:rPr>
              <w:t>对于再利用</w:t>
            </w:r>
            <w:r>
              <w:rPr>
                <w:rFonts w:hint="eastAsia"/>
              </w:rPr>
              <w:t>/</w:t>
            </w:r>
            <w:r>
              <w:rPr>
                <w:rFonts w:hint="eastAsia"/>
              </w:rPr>
              <w:t>回收</w:t>
            </w:r>
            <w:r>
              <w:rPr>
                <w:rFonts w:hint="eastAsia"/>
              </w:rPr>
              <w:t>/</w:t>
            </w:r>
            <w:r>
              <w:rPr>
                <w:rFonts w:hint="eastAsia"/>
              </w:rPr>
              <w:t>恢复的特定情况是，中间处理步骤更为常见，且通常不存在真正的等效替代过程</w:t>
            </w:r>
            <w:r>
              <w:rPr>
                <w:rFonts w:hint="eastAsia"/>
              </w:rPr>
              <w:t>/</w:t>
            </w:r>
            <w:r>
              <w:rPr>
                <w:rFonts w:hint="eastAsia"/>
              </w:rPr>
              <w:t>系统</w:t>
            </w:r>
            <w:r>
              <w:rPr>
                <w:rStyle w:val="afb"/>
              </w:rPr>
              <w:footnoteReference w:id="130"/>
            </w:r>
            <w:r>
              <w:rPr>
                <w:rFonts w:hint="eastAsia"/>
              </w:rPr>
              <w:t>。在此背景下，还应识别次级产品的真正联合过程。最后，需要明确建模再利用</w:t>
            </w:r>
            <w:r>
              <w:rPr>
                <w:rFonts w:hint="eastAsia"/>
              </w:rPr>
              <w:t>/</w:t>
            </w:r>
            <w:r>
              <w:rPr>
                <w:rFonts w:hint="eastAsia"/>
              </w:rPr>
              <w:t>回收</w:t>
            </w:r>
            <w:r>
              <w:rPr>
                <w:rFonts w:hint="eastAsia"/>
              </w:rPr>
              <w:t>/</w:t>
            </w:r>
            <w:r>
              <w:rPr>
                <w:rFonts w:hint="eastAsia"/>
              </w:rPr>
              <w:t>恢复的步骤，直到获得实际替代了替代过程</w:t>
            </w:r>
            <w:r>
              <w:rPr>
                <w:rFonts w:hint="eastAsia"/>
              </w:rPr>
              <w:t>/</w:t>
            </w:r>
            <w:r>
              <w:rPr>
                <w:rFonts w:hint="eastAsia"/>
              </w:rPr>
              <w:t>系统的次级产品。应根据以下步骤识别给定情况下的被替代过程的实际组合：</w:t>
            </w:r>
          </w:p>
          <w:p w14:paraId="6F95CFED" w14:textId="77777777" w:rsidR="00D16BE9" w:rsidRDefault="00AC4FA2">
            <w:pPr>
              <w:pStyle w:val="0"/>
              <w:ind w:firstLineChars="200" w:firstLine="420"/>
            </w:pPr>
            <w:proofErr w:type="spellStart"/>
            <w:r>
              <w:rPr>
                <w:rFonts w:hint="eastAsia"/>
              </w:rPr>
              <w:t>XIII.b.i</w:t>
            </w:r>
            <w:proofErr w:type="spellEnd"/>
            <w:r>
              <w:rPr>
                <w:rFonts w:hint="eastAsia"/>
              </w:rPr>
              <w:t xml:space="preserve">) </w:t>
            </w:r>
            <w:r>
              <w:rPr>
                <w:rFonts w:hint="eastAsia"/>
              </w:rPr>
              <w:t>次级产品的真正联合过程是产品生命周期中提供与次级产品最接近技术相似性的过程步骤；因此识别出的主要产品的市场价值不应低于次级产品的市场价值</w:t>
            </w:r>
            <w:r>
              <w:rPr>
                <w:rStyle w:val="afb"/>
              </w:rPr>
              <w:footnoteReference w:id="131"/>
            </w:r>
            <w:r>
              <w:rPr>
                <w:rFonts w:hint="eastAsia"/>
              </w:rPr>
              <w:t>。</w:t>
            </w:r>
          </w:p>
          <w:p w14:paraId="6156A41E" w14:textId="77777777" w:rsidR="00D16BE9" w:rsidRDefault="00AC4FA2">
            <w:pPr>
              <w:pStyle w:val="0"/>
              <w:ind w:firstLineChars="200" w:firstLine="420"/>
            </w:pPr>
            <w:proofErr w:type="spellStart"/>
            <w:r>
              <w:rPr>
                <w:rFonts w:hint="eastAsia"/>
              </w:rPr>
              <w:t>XIII.b.ii</w:t>
            </w:r>
            <w:proofErr w:type="spellEnd"/>
            <w:r>
              <w:rPr>
                <w:rFonts w:hint="eastAsia"/>
              </w:rPr>
              <w:t xml:space="preserve">) </w:t>
            </w:r>
            <w:r>
              <w:rPr>
                <w:rFonts w:hint="eastAsia"/>
              </w:rPr>
              <w:t>应使用可回收性替代方法进行替代。这意味着所有中间废物管理、处理、运输等步骤都应进行建模并分配给分析系统，包括生产有价值</w:t>
            </w:r>
            <w:proofErr w:type="gramStart"/>
            <w:r>
              <w:rPr>
                <w:rFonts w:hint="eastAsia"/>
              </w:rPr>
              <w:t>共功能</w:t>
            </w:r>
            <w:proofErr w:type="gramEnd"/>
            <w:r>
              <w:rPr>
                <w:rFonts w:hint="eastAsia"/>
              </w:rPr>
              <w:t>的步骤（例如次级金属棒）。</w:t>
            </w:r>
          </w:p>
          <w:p w14:paraId="53E2F7D3" w14:textId="77777777" w:rsidR="00D16BE9" w:rsidRDefault="00AC4FA2">
            <w:pPr>
              <w:pStyle w:val="0"/>
              <w:ind w:firstLineChars="200" w:firstLine="420"/>
            </w:pPr>
            <w:proofErr w:type="spellStart"/>
            <w:r>
              <w:rPr>
                <w:rFonts w:hint="eastAsia"/>
              </w:rPr>
              <w:t>XIII.b.iii</w:t>
            </w:r>
            <w:proofErr w:type="spellEnd"/>
            <w:r>
              <w:rPr>
                <w:rFonts w:hint="eastAsia"/>
              </w:rPr>
              <w:t xml:space="preserve">) </w:t>
            </w:r>
            <w:r>
              <w:rPr>
                <w:rFonts w:hint="eastAsia"/>
              </w:rPr>
              <w:t>可回收量</w:t>
            </w:r>
            <w:r>
              <w:rPr>
                <w:rFonts w:hint="eastAsia"/>
              </w:rPr>
              <w:t>/</w:t>
            </w:r>
            <w:r>
              <w:rPr>
                <w:rFonts w:hint="eastAsia"/>
              </w:rPr>
              <w:t>程度应参考实际实现的可回收性，即考虑所有类型的损失，例如由于收集不完整、分类、回收、回收处理中的损失、拒绝等。简而言之，可回收性是终端产品或废物中次级产品的百分比</w:t>
            </w:r>
            <w:r>
              <w:rPr>
                <w:rStyle w:val="afb"/>
              </w:rPr>
              <w:footnoteReference w:id="132"/>
            </w:r>
            <w:r>
              <w:rPr>
                <w:rFonts w:hint="eastAsia"/>
              </w:rPr>
              <w:t>。出于实际原因和长期存在的产品，按照惯例，这应为该产品当前实现的可回收性（或对于新的</w:t>
            </w:r>
            <w:r>
              <w:rPr>
                <w:rFonts w:hint="eastAsia"/>
              </w:rPr>
              <w:t>/</w:t>
            </w:r>
            <w:r>
              <w:rPr>
                <w:rFonts w:hint="eastAsia"/>
              </w:rPr>
              <w:t>预测产品，为同一市场中类似产品的实现可回收性）。如果研究目标明确涉及可回收性情景，这可以作为另一个参考。</w:t>
            </w:r>
          </w:p>
          <w:p w14:paraId="454A4D31" w14:textId="77777777" w:rsidR="00D16BE9" w:rsidRDefault="00AC4FA2">
            <w:pPr>
              <w:pStyle w:val="0"/>
              <w:ind w:firstLineChars="200" w:firstLine="420"/>
            </w:pPr>
            <w:proofErr w:type="spellStart"/>
            <w:r>
              <w:rPr>
                <w:rFonts w:hint="eastAsia"/>
              </w:rPr>
              <w:t>XIII.b.iv</w:t>
            </w:r>
            <w:proofErr w:type="spellEnd"/>
            <w:r>
              <w:rPr>
                <w:rFonts w:hint="eastAsia"/>
              </w:rPr>
              <w:t xml:space="preserve">) </w:t>
            </w:r>
            <w:proofErr w:type="gramStart"/>
            <w:r>
              <w:rPr>
                <w:rFonts w:hint="eastAsia"/>
              </w:rPr>
              <w:t>应应用</w:t>
            </w:r>
            <w:proofErr w:type="gramEnd"/>
            <w:r>
              <w:rPr>
                <w:rFonts w:hint="eastAsia"/>
              </w:rPr>
              <w:t>上述规定中详细说明的一般因果建模指导来识别被替代的过程</w:t>
            </w:r>
            <w:r>
              <w:rPr>
                <w:rFonts w:hint="eastAsia"/>
              </w:rPr>
              <w:t>/</w:t>
            </w:r>
            <w:r>
              <w:rPr>
                <w:rFonts w:hint="eastAsia"/>
              </w:rPr>
              <w:t>系统</w:t>
            </w:r>
            <w:r>
              <w:rPr>
                <w:rStyle w:val="afb"/>
              </w:rPr>
              <w:footnoteReference w:id="133"/>
            </w:r>
            <w:r>
              <w:rPr>
                <w:rFonts w:hint="eastAsia"/>
              </w:rPr>
              <w:t>。</w:t>
            </w:r>
          </w:p>
          <w:p w14:paraId="4E802E16" w14:textId="77777777" w:rsidR="00D16BE9" w:rsidRDefault="00AC4FA2">
            <w:pPr>
              <w:pStyle w:val="0"/>
              <w:ind w:firstLineChars="200" w:firstLine="420"/>
            </w:pPr>
            <w:proofErr w:type="spellStart"/>
            <w:r>
              <w:rPr>
                <w:rFonts w:hint="eastAsia"/>
              </w:rPr>
              <w:lastRenderedPageBreak/>
              <w:t>XIII.b.v</w:t>
            </w:r>
            <w:proofErr w:type="spellEnd"/>
            <w:r>
              <w:rPr>
                <w:rFonts w:hint="eastAsia"/>
              </w:rPr>
              <w:t xml:space="preserve">) </w:t>
            </w:r>
            <w:r>
              <w:rPr>
                <w:rFonts w:hint="eastAsia"/>
              </w:rPr>
              <w:t>在这里也不应仅使用一个边际过程，而应使用多个潜在边际过程的平均清单。</w:t>
            </w:r>
          </w:p>
          <w:p w14:paraId="2674E14E" w14:textId="77777777" w:rsidR="00D16BE9" w:rsidRDefault="00AC4FA2">
            <w:pPr>
              <w:pStyle w:val="0"/>
              <w:ind w:firstLineChars="200" w:firstLine="420"/>
            </w:pPr>
            <w:r>
              <w:rPr>
                <w:rFonts w:hint="eastAsia"/>
              </w:rPr>
              <w:t xml:space="preserve">XIII.b.vi) </w:t>
            </w:r>
            <w:r>
              <w:rPr>
                <w:rFonts w:hint="eastAsia"/>
              </w:rPr>
              <w:t>对于应用无关的次级产品，应通过使用次级产品与主要生产替代功能的市场价格比（价值修正）在认证清单中纠正次级产品的任何技术属性减少。</w:t>
            </w:r>
          </w:p>
          <w:p w14:paraId="6CF4229C" w14:textId="77777777" w:rsidR="00D16BE9" w:rsidRDefault="00AC4FA2">
            <w:pPr>
              <w:pStyle w:val="0"/>
              <w:ind w:firstLineChars="200" w:firstLine="420"/>
            </w:pPr>
            <w:proofErr w:type="spellStart"/>
            <w:r>
              <w:rPr>
                <w:rFonts w:hint="eastAsia"/>
              </w:rPr>
              <w:t>XIII.b.vii</w:t>
            </w:r>
            <w:proofErr w:type="spellEnd"/>
            <w:r>
              <w:rPr>
                <w:rFonts w:hint="eastAsia"/>
              </w:rPr>
              <w:t xml:space="preserve">) </w:t>
            </w:r>
            <w:r>
              <w:rPr>
                <w:rFonts w:hint="eastAsia"/>
              </w:rPr>
              <w:t>对于应用特定的次级产品，必须确保与被替代产品的功能等效，并将认可清单减少到有效被替代的量。如果无法确定，应像应用无关情况一样应用市场价格比（价值修正）。</w:t>
            </w:r>
          </w:p>
          <w:p w14:paraId="6CE09A21" w14:textId="77777777" w:rsidR="00D16BE9" w:rsidRDefault="00AC4FA2">
            <w:pPr>
              <w:pStyle w:val="0"/>
              <w:ind w:firstLineChars="200" w:firstLine="420"/>
            </w:pPr>
            <w:proofErr w:type="spellStart"/>
            <w:r>
              <w:rPr>
                <w:rFonts w:hint="eastAsia"/>
              </w:rPr>
              <w:t>XIII.b.viii</w:t>
            </w:r>
            <w:proofErr w:type="spellEnd"/>
            <w:r>
              <w:rPr>
                <w:rFonts w:hint="eastAsia"/>
              </w:rPr>
              <w:t xml:space="preserve">) </w:t>
            </w:r>
            <w:r>
              <w:rPr>
                <w:rFonts w:hint="eastAsia"/>
              </w:rPr>
              <w:t>特别是在“开放环</w:t>
            </w:r>
            <w:r>
              <w:rPr>
                <w:rFonts w:hint="eastAsia"/>
              </w:rPr>
              <w:t xml:space="preserve"> - </w:t>
            </w:r>
            <w:r>
              <w:rPr>
                <w:rFonts w:hint="eastAsia"/>
              </w:rPr>
              <w:t>不同的主要途径”情况下，还应检查是否运营了商业上相关的替代过程。否则，</w:t>
            </w:r>
            <w:proofErr w:type="gramStart"/>
            <w:r>
              <w:rPr>
                <w:rFonts w:hint="eastAsia"/>
              </w:rPr>
              <w:t>应应用</w:t>
            </w:r>
            <w:proofErr w:type="gramEnd"/>
            <w:r>
              <w:rPr>
                <w:rFonts w:hint="eastAsia"/>
              </w:rPr>
              <w:t>解决因果建模下多功能性的一般规定。</w:t>
            </w:r>
          </w:p>
          <w:p w14:paraId="7F85CDB5" w14:textId="77777777" w:rsidR="00D16BE9" w:rsidRDefault="00AC4FA2">
            <w:pPr>
              <w:pStyle w:val="0"/>
              <w:ind w:firstLineChars="200" w:firstLine="420"/>
            </w:pPr>
            <w:proofErr w:type="spellStart"/>
            <w:r>
              <w:rPr>
                <w:rFonts w:hint="eastAsia"/>
              </w:rPr>
              <w:t>XIII.b.ix</w:t>
            </w:r>
            <w:proofErr w:type="spellEnd"/>
            <w:r>
              <w:rPr>
                <w:rFonts w:hint="eastAsia"/>
              </w:rPr>
              <w:t xml:space="preserve">) </w:t>
            </w:r>
            <w:r>
              <w:rPr>
                <w:rFonts w:hint="eastAsia"/>
              </w:rPr>
              <w:t>本章关于识别被替代过程的其他指导方面（例如约束、次要后果等）同样适用。</w:t>
            </w:r>
          </w:p>
          <w:p w14:paraId="4B31A458" w14:textId="77777777" w:rsidR="00D16BE9" w:rsidRDefault="00AC4FA2">
            <w:pPr>
              <w:pStyle w:val="0"/>
              <w:ind w:firstLineChars="200" w:firstLine="420"/>
            </w:pPr>
            <w:r>
              <w:rPr>
                <w:rFonts w:hint="eastAsia"/>
              </w:rPr>
              <w:t>请注意，在进行情景形成比较时，应在定义“合理的最佳情况”和“合理的最坏情况”情景时，联合变更各种主要和次要后果及约束。</w:t>
            </w:r>
          </w:p>
        </w:tc>
      </w:tr>
    </w:tbl>
    <w:p w14:paraId="5F4F457D" w14:textId="77777777" w:rsidR="00D16BE9" w:rsidRDefault="00AC4FA2">
      <w:pPr>
        <w:pStyle w:val="2"/>
        <w:spacing w:beforeLines="0" w:before="0" w:afterLines="0" w:after="0"/>
        <w:ind w:firstLineChars="200" w:firstLine="562"/>
        <w:rPr>
          <w:sz w:val="28"/>
          <w:szCs w:val="36"/>
        </w:rPr>
      </w:pPr>
      <w:bookmarkStart w:id="103" w:name="_Toc175604001"/>
      <w:r>
        <w:rPr>
          <w:rFonts w:hint="eastAsia"/>
          <w:sz w:val="28"/>
          <w:szCs w:val="36"/>
        </w:rPr>
        <w:lastRenderedPageBreak/>
        <w:t xml:space="preserve">7.3 </w:t>
      </w:r>
      <w:r>
        <w:rPr>
          <w:rFonts w:hint="eastAsia"/>
          <w:sz w:val="28"/>
          <w:szCs w:val="36"/>
        </w:rPr>
        <w:t>数据收集规划</w:t>
      </w:r>
      <w:bookmarkEnd w:id="103"/>
      <w:r>
        <w:rPr>
          <w:rFonts w:hint="eastAsia"/>
          <w:sz w:val="28"/>
          <w:szCs w:val="36"/>
        </w:rPr>
        <w:t xml:space="preserve">  </w:t>
      </w:r>
    </w:p>
    <w:p w14:paraId="7F29A918" w14:textId="77777777" w:rsidR="00D16BE9" w:rsidRDefault="00AC4FA2">
      <w:pPr>
        <w:pStyle w:val="0"/>
        <w:ind w:firstLineChars="200" w:firstLine="420"/>
        <w:rPr>
          <w:color w:val="4F81BD" w:themeColor="accent1"/>
        </w:rPr>
      </w:pPr>
      <w:r>
        <w:rPr>
          <w:rFonts w:hint="eastAsia"/>
          <w:color w:val="4F81BD" w:themeColor="accent1"/>
        </w:rPr>
        <w:t>（</w:t>
      </w:r>
      <w:r>
        <w:rPr>
          <w:rFonts w:hint="eastAsia"/>
          <w:color w:val="4F81BD" w:themeColor="accent1"/>
        </w:rPr>
        <w:t>ISO 14044:2006</w:t>
      </w:r>
      <w:r>
        <w:rPr>
          <w:rFonts w:hint="eastAsia"/>
          <w:color w:val="4F81BD" w:themeColor="accent1"/>
        </w:rPr>
        <w:t>中没有对应章节；在标准的多个章节中涉及）</w:t>
      </w:r>
    </w:p>
    <w:p w14:paraId="7C48F201" w14:textId="77777777" w:rsidR="00D16BE9" w:rsidRDefault="00AC4FA2">
      <w:pPr>
        <w:pStyle w:val="affd"/>
        <w:spacing w:beforeLines="0" w:before="0" w:afterLines="0" w:after="0"/>
        <w:ind w:firstLineChars="200" w:firstLine="482"/>
        <w:rPr>
          <w:sz w:val="24"/>
          <w:szCs w:val="40"/>
        </w:rPr>
      </w:pPr>
      <w:bookmarkStart w:id="104" w:name="_Toc175604002"/>
      <w:r>
        <w:rPr>
          <w:rFonts w:hint="eastAsia"/>
          <w:sz w:val="24"/>
          <w:szCs w:val="40"/>
        </w:rPr>
        <w:t xml:space="preserve">7.3.1 </w:t>
      </w:r>
      <w:r>
        <w:rPr>
          <w:rFonts w:hint="eastAsia"/>
          <w:sz w:val="24"/>
          <w:szCs w:val="40"/>
        </w:rPr>
        <w:t>概述</w:t>
      </w:r>
      <w:bookmarkEnd w:id="104"/>
      <w:r>
        <w:rPr>
          <w:rFonts w:hint="eastAsia"/>
          <w:sz w:val="24"/>
          <w:szCs w:val="40"/>
        </w:rPr>
        <w:t xml:space="preserve">  </w:t>
      </w:r>
    </w:p>
    <w:p w14:paraId="15790CF9" w14:textId="77777777" w:rsidR="00D16BE9" w:rsidRDefault="00AC4FA2">
      <w:pPr>
        <w:pStyle w:val="0"/>
        <w:ind w:firstLineChars="200" w:firstLine="420"/>
      </w:pPr>
      <w:r>
        <w:rPr>
          <w:rFonts w:hint="eastAsia"/>
        </w:rPr>
        <w:t>根据范围设置、最初识别的主要数据和信息需求（见第</w:t>
      </w:r>
      <w:r>
        <w:rPr>
          <w:rFonts w:hint="eastAsia"/>
        </w:rPr>
        <w:t>6.9.2</w:t>
      </w:r>
      <w:r>
        <w:rPr>
          <w:rFonts w:hint="eastAsia"/>
        </w:rPr>
        <w:t>章）以及系统边界内最初识别的过程（见第</w:t>
      </w:r>
      <w:r>
        <w:rPr>
          <w:rFonts w:hint="eastAsia"/>
        </w:rPr>
        <w:t>7.2</w:t>
      </w:r>
      <w:r>
        <w:rPr>
          <w:rFonts w:hint="eastAsia"/>
        </w:rPr>
        <w:t>章），需要规划实际的数据收集和获取。与</w:t>
      </w:r>
      <w:r>
        <w:rPr>
          <w:rFonts w:hint="eastAsia"/>
        </w:rPr>
        <w:t>LCA</w:t>
      </w:r>
      <w:r>
        <w:rPr>
          <w:rFonts w:hint="eastAsia"/>
        </w:rPr>
        <w:t>工作的多数步骤一样，数据收集规划也是迭代的。</w:t>
      </w:r>
    </w:p>
    <w:p w14:paraId="5FF362A1" w14:textId="77777777" w:rsidR="00D16BE9" w:rsidRDefault="00AC4FA2">
      <w:pPr>
        <w:pStyle w:val="0"/>
        <w:ind w:firstLineChars="200" w:firstLine="420"/>
      </w:pPr>
      <w:r>
        <w:rPr>
          <w:rFonts w:hint="eastAsia"/>
        </w:rPr>
        <w:t>在实际规划数据和信息收集之前，建议明确一些基本的不同选项和考虑事项：</w:t>
      </w:r>
    </w:p>
    <w:p w14:paraId="171BA0D8" w14:textId="77777777" w:rsidR="00D16BE9" w:rsidRDefault="00AC4FA2">
      <w:pPr>
        <w:pStyle w:val="0"/>
        <w:numPr>
          <w:ilvl w:val="0"/>
          <w:numId w:val="63"/>
        </w:numPr>
        <w:ind w:left="0" w:firstLineChars="200" w:firstLine="420"/>
      </w:pPr>
      <w:r>
        <w:rPr>
          <w:rFonts w:hint="eastAsia"/>
        </w:rPr>
        <w:t>前景系统</w:t>
      </w:r>
      <w:r>
        <w:rPr>
          <w:rFonts w:hint="eastAsia"/>
        </w:rPr>
        <w:t xml:space="preserve"> - </w:t>
      </w:r>
      <w:r>
        <w:rPr>
          <w:rFonts w:hint="eastAsia"/>
        </w:rPr>
        <w:t>特定的、平均的或通用的数据？</w:t>
      </w:r>
    </w:p>
    <w:p w14:paraId="19F63698" w14:textId="77777777" w:rsidR="00D16BE9" w:rsidRDefault="00AC4FA2">
      <w:pPr>
        <w:pStyle w:val="0"/>
        <w:numPr>
          <w:ilvl w:val="0"/>
          <w:numId w:val="63"/>
        </w:numPr>
        <w:ind w:left="0" w:firstLineChars="200" w:firstLine="420"/>
      </w:pPr>
      <w:r>
        <w:rPr>
          <w:rFonts w:hint="eastAsia"/>
        </w:rPr>
        <w:t>归因和因果建模的背景数据</w:t>
      </w:r>
    </w:p>
    <w:p w14:paraId="15991A92" w14:textId="77777777" w:rsidR="00D16BE9" w:rsidRDefault="00AC4FA2">
      <w:pPr>
        <w:pStyle w:val="0"/>
        <w:numPr>
          <w:ilvl w:val="0"/>
          <w:numId w:val="63"/>
        </w:numPr>
        <w:ind w:left="0" w:firstLineChars="200" w:firstLine="420"/>
      </w:pPr>
      <w:r>
        <w:rPr>
          <w:rFonts w:hint="eastAsia"/>
        </w:rPr>
        <w:t>是否需要多年平均数据或通用数据</w:t>
      </w:r>
    </w:p>
    <w:p w14:paraId="2D9D131B" w14:textId="77777777" w:rsidR="00D16BE9" w:rsidRDefault="00AC4FA2">
      <w:pPr>
        <w:pStyle w:val="0"/>
        <w:numPr>
          <w:ilvl w:val="0"/>
          <w:numId w:val="63"/>
        </w:numPr>
        <w:ind w:left="0" w:firstLineChars="200" w:firstLine="420"/>
      </w:pPr>
      <w:r>
        <w:rPr>
          <w:rFonts w:hint="eastAsia"/>
        </w:rPr>
        <w:t>主要和次要数据源</w:t>
      </w:r>
    </w:p>
    <w:p w14:paraId="7DF2B1E5" w14:textId="77777777" w:rsidR="00D16BE9" w:rsidRDefault="00AC4FA2">
      <w:pPr>
        <w:pStyle w:val="0"/>
        <w:numPr>
          <w:ilvl w:val="0"/>
          <w:numId w:val="63"/>
        </w:numPr>
        <w:ind w:left="0" w:firstLineChars="200" w:firstLine="420"/>
      </w:pPr>
      <w:r>
        <w:rPr>
          <w:rFonts w:hint="eastAsia"/>
        </w:rPr>
        <w:t>重点工作方向</w:t>
      </w:r>
    </w:p>
    <w:p w14:paraId="629F9C25" w14:textId="77777777" w:rsidR="00D16BE9" w:rsidRDefault="00AC4FA2">
      <w:pPr>
        <w:pStyle w:val="affd"/>
        <w:spacing w:beforeLines="0" w:before="0" w:afterLines="0" w:after="0"/>
        <w:ind w:firstLineChars="200" w:firstLine="482"/>
        <w:rPr>
          <w:sz w:val="24"/>
          <w:szCs w:val="40"/>
        </w:rPr>
      </w:pPr>
      <w:bookmarkStart w:id="105" w:name="_Toc175604003"/>
      <w:r>
        <w:rPr>
          <w:rFonts w:hint="eastAsia"/>
          <w:sz w:val="24"/>
          <w:szCs w:val="40"/>
        </w:rPr>
        <w:t xml:space="preserve">7.3.2 </w:t>
      </w:r>
      <w:r>
        <w:rPr>
          <w:rFonts w:hint="eastAsia"/>
          <w:sz w:val="24"/>
          <w:szCs w:val="40"/>
        </w:rPr>
        <w:t>前景系统数据</w:t>
      </w:r>
      <w:r>
        <w:rPr>
          <w:rFonts w:hint="eastAsia"/>
          <w:sz w:val="24"/>
          <w:szCs w:val="40"/>
        </w:rPr>
        <w:t xml:space="preserve"> - </w:t>
      </w:r>
      <w:r>
        <w:rPr>
          <w:rFonts w:hint="eastAsia"/>
          <w:sz w:val="24"/>
          <w:szCs w:val="40"/>
        </w:rPr>
        <w:t>特定的、平均的或通用的</w:t>
      </w:r>
      <w:bookmarkEnd w:id="105"/>
      <w:r>
        <w:rPr>
          <w:rFonts w:hint="eastAsia"/>
          <w:sz w:val="24"/>
          <w:szCs w:val="40"/>
        </w:rPr>
        <w:t xml:space="preserve">  </w:t>
      </w:r>
    </w:p>
    <w:p w14:paraId="20361E52" w14:textId="77777777" w:rsidR="00D16BE9" w:rsidRDefault="00AC4FA2">
      <w:pPr>
        <w:pStyle w:val="0"/>
        <w:ind w:firstLineChars="200" w:firstLine="420"/>
        <w:rPr>
          <w:color w:val="4F81BD" w:themeColor="accent1"/>
        </w:rPr>
      </w:pPr>
      <w:r>
        <w:rPr>
          <w:rFonts w:hint="eastAsia"/>
          <w:color w:val="4F81BD" w:themeColor="accent1"/>
        </w:rPr>
        <w:t>（涉及</w:t>
      </w:r>
      <w:r>
        <w:rPr>
          <w:rFonts w:hint="eastAsia"/>
          <w:color w:val="4F81BD" w:themeColor="accent1"/>
        </w:rPr>
        <w:t>ISO 14044:2006</w:t>
      </w:r>
      <w:r>
        <w:rPr>
          <w:rFonts w:hint="eastAsia"/>
          <w:color w:val="4F81BD" w:themeColor="accent1"/>
        </w:rPr>
        <w:t>章节</w:t>
      </w:r>
      <w:r>
        <w:rPr>
          <w:rFonts w:hint="eastAsia"/>
          <w:color w:val="4F81BD" w:themeColor="accent1"/>
        </w:rPr>
        <w:t>4.2.3.3.2</w:t>
      </w:r>
      <w:r>
        <w:rPr>
          <w:rFonts w:hint="eastAsia"/>
          <w:color w:val="4F81BD" w:themeColor="accent1"/>
        </w:rPr>
        <w:t>和</w:t>
      </w:r>
      <w:r>
        <w:rPr>
          <w:rFonts w:hint="eastAsia"/>
          <w:color w:val="4F81BD" w:themeColor="accent1"/>
        </w:rPr>
        <w:t>4.3.2.1</w:t>
      </w:r>
      <w:r>
        <w:rPr>
          <w:rFonts w:hint="eastAsia"/>
          <w:color w:val="4F81BD" w:themeColor="accent1"/>
        </w:rPr>
        <w:t>）</w:t>
      </w:r>
    </w:p>
    <w:p w14:paraId="5735F253" w14:textId="77777777" w:rsidR="00D16BE9" w:rsidRDefault="00AC4FA2">
      <w:pPr>
        <w:pStyle w:val="0"/>
        <w:ind w:firstLineChars="200" w:firstLine="422"/>
        <w:rPr>
          <w:b/>
          <w:bCs/>
        </w:rPr>
      </w:pPr>
      <w:r>
        <w:rPr>
          <w:rFonts w:hint="eastAsia"/>
          <w:b/>
          <w:bCs/>
        </w:rPr>
        <w:t>避免黑箱单元过程</w:t>
      </w:r>
      <w:r>
        <w:rPr>
          <w:rFonts w:hint="eastAsia"/>
          <w:b/>
          <w:bCs/>
        </w:rPr>
        <w:t xml:space="preserve">  </w:t>
      </w:r>
    </w:p>
    <w:p w14:paraId="4B9E3F61" w14:textId="77777777" w:rsidR="00D16BE9" w:rsidRDefault="00AC4FA2">
      <w:pPr>
        <w:pStyle w:val="0"/>
        <w:ind w:firstLineChars="200" w:firstLine="420"/>
      </w:pPr>
      <w:r>
        <w:rPr>
          <w:rFonts w:hint="eastAsia"/>
        </w:rPr>
        <w:lastRenderedPageBreak/>
        <w:t>在收集系统边界内识别的过程的数据时，应旨在收集实际需要的过程的数据，而不是将这些过程与其他不需要的过程聚合在一起的数据。这对于数据的准确性、审查原因以及避免不可避免的多功能性问题都很重要。</w:t>
      </w:r>
      <w:r>
        <w:rPr>
          <w:rFonts w:hint="eastAsia"/>
        </w:rPr>
        <w:t xml:space="preserve">  </w:t>
      </w:r>
    </w:p>
    <w:p w14:paraId="10F2554A" w14:textId="77777777" w:rsidR="00D16BE9" w:rsidRDefault="00AC4FA2">
      <w:pPr>
        <w:pStyle w:val="0"/>
        <w:ind w:firstLineChars="200" w:firstLine="420"/>
      </w:pPr>
      <w:r>
        <w:rPr>
          <w:rFonts w:hint="eastAsia"/>
        </w:rPr>
        <w:t>这可以通过专门收集所需过程的数据，或至少在某些情况下，通过虚拟细分已收集的数据来实现，将相关清单单独提取用于所需功能。第</w:t>
      </w:r>
      <w:r>
        <w:rPr>
          <w:rFonts w:hint="eastAsia"/>
        </w:rPr>
        <w:t>7.4.2.2</w:t>
      </w:r>
      <w:r>
        <w:rPr>
          <w:rFonts w:hint="eastAsia"/>
        </w:rPr>
        <w:t>章提供了详细信息。</w:t>
      </w:r>
    </w:p>
    <w:p w14:paraId="3BBEC4AF" w14:textId="77777777" w:rsidR="00D16BE9" w:rsidRDefault="00AC4FA2">
      <w:pPr>
        <w:pStyle w:val="0"/>
        <w:ind w:firstLineChars="200" w:firstLine="422"/>
        <w:rPr>
          <w:b/>
          <w:bCs/>
        </w:rPr>
      </w:pPr>
      <w:r>
        <w:rPr>
          <w:rFonts w:hint="eastAsia"/>
          <w:b/>
          <w:bCs/>
        </w:rPr>
        <w:t>针对系统边界内识别的过程获取特定数据</w:t>
      </w:r>
      <w:r>
        <w:rPr>
          <w:rFonts w:hint="eastAsia"/>
          <w:b/>
          <w:bCs/>
        </w:rPr>
        <w:t xml:space="preserve">  </w:t>
      </w:r>
    </w:p>
    <w:p w14:paraId="208C4E62" w14:textId="77777777" w:rsidR="00D16BE9" w:rsidRDefault="00AC4FA2">
      <w:pPr>
        <w:pStyle w:val="0"/>
        <w:ind w:firstLineChars="200" w:firstLine="420"/>
      </w:pPr>
      <w:r>
        <w:rPr>
          <w:rFonts w:hint="eastAsia"/>
        </w:rPr>
        <w:t>理想情况下，任何系统的生命周期最终模型应由生产者或操作员特定的数据来表示，即建模精确的生命周期，描绘</w:t>
      </w:r>
      <w:r>
        <w:rPr>
          <w:rFonts w:hint="eastAsia"/>
        </w:rPr>
        <w:t xml:space="preserve"> - </w:t>
      </w:r>
      <w:r>
        <w:rPr>
          <w:rFonts w:hint="eastAsia"/>
        </w:rPr>
        <w:t>根据研究的需求</w:t>
      </w:r>
      <w:r>
        <w:rPr>
          <w:rFonts w:hint="eastAsia"/>
        </w:rPr>
        <w:t xml:space="preserve"> - </w:t>
      </w:r>
      <w:r>
        <w:rPr>
          <w:rFonts w:hint="eastAsia"/>
        </w:rPr>
        <w:t>供应链、使用、终结（对于归因建模）或理论上的因果供应链、使用、终结（对于因果建模）。</w:t>
      </w:r>
    </w:p>
    <w:p w14:paraId="41A7D327" w14:textId="77777777" w:rsidR="00D16BE9" w:rsidRDefault="00AC4FA2">
      <w:pPr>
        <w:pStyle w:val="0"/>
        <w:ind w:firstLineChars="200" w:firstLine="420"/>
      </w:pPr>
      <w:r>
        <w:rPr>
          <w:rFonts w:hint="eastAsia"/>
        </w:rPr>
        <w:t>在实践中，作为一般规则，对于前景过程应使用特定的库存数据。这些数据通常作为来自产品</w:t>
      </w:r>
      <w:r>
        <w:rPr>
          <w:rFonts w:hint="eastAsia"/>
        </w:rPr>
        <w:t>/</w:t>
      </w:r>
      <w:r>
        <w:rPr>
          <w:rFonts w:hint="eastAsia"/>
        </w:rPr>
        <w:t>技术开发者</w:t>
      </w:r>
      <w:r>
        <w:rPr>
          <w:rStyle w:val="afb"/>
        </w:rPr>
        <w:footnoteReference w:id="134"/>
      </w:r>
      <w:r>
        <w:rPr>
          <w:rFonts w:hint="eastAsia"/>
        </w:rPr>
        <w:t>、商品生产者或服务运营商的原始数据编制，并应包括来自一级供应商（包括废物服务供应商）的特定次级数据。</w:t>
      </w:r>
      <w:r>
        <w:rPr>
          <w:rFonts w:hint="eastAsia"/>
        </w:rPr>
        <w:t xml:space="preserve">  </w:t>
      </w:r>
    </w:p>
    <w:p w14:paraId="5E5C58EE" w14:textId="77777777" w:rsidR="00D16BE9" w:rsidRDefault="00AC4FA2">
      <w:pPr>
        <w:pStyle w:val="0"/>
        <w:ind w:firstLineChars="200" w:firstLine="420"/>
      </w:pPr>
      <w:r>
        <w:rPr>
          <w:rFonts w:hint="eastAsia"/>
        </w:rPr>
        <w:t>作为数据收集的初步步骤，可能使用通用或平均次级背景数据来识别是否需要更具代表性或特定的数据。这完全适用于归因建模，而对因果建模的适用程度较低。对于那些预计不是系统关键过程的过程，估算（例如基于过程知识的建模）也可以提供过程数据的初步想法。</w:t>
      </w:r>
    </w:p>
    <w:p w14:paraId="17CC9388" w14:textId="77777777" w:rsidR="00D16BE9" w:rsidRDefault="00AC4FA2">
      <w:pPr>
        <w:pStyle w:val="0"/>
        <w:ind w:firstLineChars="200" w:firstLine="422"/>
        <w:rPr>
          <w:b/>
          <w:bCs/>
        </w:rPr>
      </w:pPr>
      <w:r>
        <w:rPr>
          <w:rFonts w:hint="eastAsia"/>
          <w:b/>
          <w:bCs/>
        </w:rPr>
        <w:t>归因建模中的前景系统通用或平均数据</w:t>
      </w:r>
      <w:r>
        <w:rPr>
          <w:rFonts w:hint="eastAsia"/>
          <w:b/>
          <w:bCs/>
        </w:rPr>
        <w:t xml:space="preserve">  </w:t>
      </w:r>
    </w:p>
    <w:p w14:paraId="1E447F8E" w14:textId="77777777" w:rsidR="00D16BE9" w:rsidRDefault="00AC4FA2">
      <w:pPr>
        <w:pStyle w:val="0"/>
        <w:ind w:firstLineChars="200" w:firstLine="420"/>
      </w:pPr>
      <w:r>
        <w:rPr>
          <w:rFonts w:hint="eastAsia"/>
        </w:rPr>
        <w:t>如果可用的特定数据的质量显著较低，而通用或平均数据能充分代表过程，则通用或平均数据可能更适合前景系统的过程。重要的是要注意，在生产者特定数据和平均或通用数据之间没有自由选择，选择取决于等效性</w:t>
      </w:r>
      <w:r>
        <w:rPr>
          <w:rFonts w:hint="eastAsia"/>
        </w:rPr>
        <w:t>/</w:t>
      </w:r>
      <w:r>
        <w:rPr>
          <w:rFonts w:hint="eastAsia"/>
        </w:rPr>
        <w:t>代表性。</w:t>
      </w:r>
      <w:r>
        <w:rPr>
          <w:rFonts w:hint="eastAsia"/>
        </w:rPr>
        <w:t xml:space="preserve">  </w:t>
      </w:r>
    </w:p>
    <w:p w14:paraId="44DE3870" w14:textId="77777777" w:rsidR="00D16BE9" w:rsidRDefault="00AC4FA2">
      <w:pPr>
        <w:pStyle w:val="0"/>
        <w:ind w:firstLineChars="200" w:firstLine="420"/>
      </w:pPr>
      <w:r>
        <w:rPr>
          <w:rFonts w:hint="eastAsia"/>
        </w:rPr>
        <w:t>对于归因建模，通用或平均背景数据集也可以用于对整体环境影响贡献较小的前景过程。它们也可以作为参数化过程或部分终止系统用于建模操作标准机器（例如货物运输卡车、注塑机等）的前景过程，只需调整特定的操作条件即可。</w:t>
      </w:r>
    </w:p>
    <w:p w14:paraId="1C27EFF7" w14:textId="77777777" w:rsidR="00D16BE9" w:rsidRDefault="00AC4FA2">
      <w:pPr>
        <w:pStyle w:val="0"/>
        <w:ind w:firstLineChars="200" w:firstLine="422"/>
        <w:rPr>
          <w:b/>
          <w:bCs/>
        </w:rPr>
      </w:pPr>
      <w:r>
        <w:rPr>
          <w:rFonts w:hint="eastAsia"/>
          <w:b/>
          <w:bCs/>
        </w:rPr>
        <w:t>因果建模中的前景系统通用或平均数据</w:t>
      </w:r>
      <w:r>
        <w:rPr>
          <w:rFonts w:hint="eastAsia"/>
          <w:b/>
          <w:bCs/>
        </w:rPr>
        <w:t xml:space="preserve">  </w:t>
      </w:r>
    </w:p>
    <w:p w14:paraId="432D90F3" w14:textId="77777777" w:rsidR="00D16BE9" w:rsidRDefault="00AC4FA2">
      <w:pPr>
        <w:pStyle w:val="0"/>
        <w:ind w:firstLineChars="200" w:firstLine="420"/>
      </w:pPr>
      <w:r>
        <w:rPr>
          <w:rFonts w:hint="eastAsia"/>
        </w:rPr>
        <w:t>对于因果建模，通用或平均背景数据集在前景系统中也可能有所帮助，尤其是在可用的特定数据质量欠佳或填补较小的数据空白时。使用通用的参数化单元过程数据集与在归因建模中一样有用，如果适合特定的过程</w:t>
      </w:r>
      <w:r>
        <w:rPr>
          <w:rFonts w:hint="eastAsia"/>
        </w:rPr>
        <w:t>/</w:t>
      </w:r>
      <w:r>
        <w:rPr>
          <w:rFonts w:hint="eastAsia"/>
        </w:rPr>
        <w:t>系统。</w:t>
      </w:r>
    </w:p>
    <w:p w14:paraId="461E9949" w14:textId="77777777" w:rsidR="00D16BE9" w:rsidRDefault="00AC4FA2">
      <w:pPr>
        <w:pStyle w:val="affd"/>
        <w:spacing w:beforeLines="0" w:before="0" w:afterLines="0" w:after="0"/>
        <w:ind w:firstLineChars="200" w:firstLine="482"/>
      </w:pPr>
      <w:bookmarkStart w:id="106" w:name="_Toc175604004"/>
      <w:r>
        <w:rPr>
          <w:rFonts w:hint="eastAsia"/>
          <w:sz w:val="24"/>
          <w:szCs w:val="40"/>
        </w:rPr>
        <w:t xml:space="preserve">7.3.3 </w:t>
      </w:r>
      <w:r>
        <w:rPr>
          <w:rFonts w:hint="eastAsia"/>
          <w:sz w:val="24"/>
          <w:szCs w:val="40"/>
        </w:rPr>
        <w:t>背景数据用于归因和因果模型</w:t>
      </w:r>
      <w:bookmarkEnd w:id="106"/>
      <w:r>
        <w:rPr>
          <w:rFonts w:hint="eastAsia"/>
          <w:sz w:val="24"/>
          <w:szCs w:val="40"/>
        </w:rPr>
        <w:t xml:space="preserve"> </w:t>
      </w:r>
      <w:r>
        <w:rPr>
          <w:rFonts w:hint="eastAsia"/>
        </w:rPr>
        <w:t xml:space="preserve"> </w:t>
      </w:r>
    </w:p>
    <w:p w14:paraId="1EEB6BA6" w14:textId="77777777" w:rsidR="00D16BE9" w:rsidRDefault="00AC4FA2">
      <w:pPr>
        <w:pStyle w:val="0"/>
        <w:ind w:firstLineChars="200" w:firstLine="420"/>
        <w:rPr>
          <w:color w:val="4F81BD" w:themeColor="accent1"/>
        </w:rPr>
      </w:pPr>
      <w:r>
        <w:rPr>
          <w:rFonts w:hint="eastAsia"/>
          <w:color w:val="4F81BD" w:themeColor="accent1"/>
        </w:rPr>
        <w:t>（</w:t>
      </w:r>
      <w:r>
        <w:rPr>
          <w:rFonts w:hint="eastAsia"/>
          <w:color w:val="4F81BD" w:themeColor="accent1"/>
        </w:rPr>
        <w:t>ISO 14044:2006</w:t>
      </w:r>
      <w:r>
        <w:rPr>
          <w:rFonts w:hint="eastAsia"/>
          <w:color w:val="4F81BD" w:themeColor="accent1"/>
        </w:rPr>
        <w:t>中没有对应章节，但涉及章节</w:t>
      </w:r>
      <w:r>
        <w:rPr>
          <w:rFonts w:hint="eastAsia"/>
          <w:color w:val="4F81BD" w:themeColor="accent1"/>
        </w:rPr>
        <w:t>4.2.3.3.2</w:t>
      </w:r>
      <w:r>
        <w:rPr>
          <w:rFonts w:hint="eastAsia"/>
          <w:color w:val="4F81BD" w:themeColor="accent1"/>
        </w:rPr>
        <w:t>、</w:t>
      </w:r>
      <w:r>
        <w:rPr>
          <w:rFonts w:hint="eastAsia"/>
          <w:color w:val="4F81BD" w:themeColor="accent1"/>
        </w:rPr>
        <w:t>4.2.3.6.2</w:t>
      </w:r>
      <w:r>
        <w:rPr>
          <w:rFonts w:hint="eastAsia"/>
          <w:color w:val="4F81BD" w:themeColor="accent1"/>
        </w:rPr>
        <w:t>和</w:t>
      </w:r>
      <w:r>
        <w:rPr>
          <w:rFonts w:hint="eastAsia"/>
          <w:color w:val="4F81BD" w:themeColor="accent1"/>
        </w:rPr>
        <w:t>4.3.2.1</w:t>
      </w:r>
      <w:r>
        <w:rPr>
          <w:rFonts w:hint="eastAsia"/>
          <w:color w:val="4F81BD" w:themeColor="accent1"/>
        </w:rPr>
        <w:t>的相关内容）</w:t>
      </w:r>
    </w:p>
    <w:p w14:paraId="488D88E2" w14:textId="77777777" w:rsidR="00D16BE9" w:rsidRDefault="00AC4FA2">
      <w:pPr>
        <w:pStyle w:val="0"/>
        <w:ind w:firstLineChars="200" w:firstLine="422"/>
        <w:rPr>
          <w:b/>
          <w:bCs/>
        </w:rPr>
      </w:pPr>
      <w:r>
        <w:rPr>
          <w:rFonts w:hint="eastAsia"/>
          <w:b/>
          <w:bCs/>
        </w:rPr>
        <w:t>背景数据的类型</w:t>
      </w:r>
      <w:r>
        <w:rPr>
          <w:rFonts w:hint="eastAsia"/>
          <w:b/>
          <w:bCs/>
        </w:rPr>
        <w:t xml:space="preserve">  </w:t>
      </w:r>
    </w:p>
    <w:p w14:paraId="78C92E2C" w14:textId="77777777" w:rsidR="00D16BE9" w:rsidRDefault="00AC4FA2">
      <w:pPr>
        <w:pStyle w:val="0"/>
        <w:ind w:firstLineChars="200" w:firstLine="420"/>
      </w:pPr>
      <w:r>
        <w:rPr>
          <w:rFonts w:hint="eastAsia"/>
        </w:rPr>
        <w:t>如第</w:t>
      </w:r>
      <w:r>
        <w:rPr>
          <w:rFonts w:hint="eastAsia"/>
        </w:rPr>
        <w:t>6.6.1</w:t>
      </w:r>
      <w:r>
        <w:rPr>
          <w:rFonts w:hint="eastAsia"/>
        </w:rPr>
        <w:t>章相关框和图所述，背景系统的术语与其数据收集视角中的概念有关</w:t>
      </w:r>
      <w:r>
        <w:rPr>
          <w:rStyle w:val="afb"/>
        </w:rPr>
        <w:footnoteReference w:id="135"/>
      </w:r>
      <w:r>
        <w:rPr>
          <w:rFonts w:hint="eastAsia"/>
        </w:rPr>
        <w:t>。</w:t>
      </w:r>
      <w:r>
        <w:rPr>
          <w:rFonts w:hint="eastAsia"/>
        </w:rPr>
        <w:t xml:space="preserve">  </w:t>
      </w:r>
    </w:p>
    <w:p w14:paraId="58FD59A6" w14:textId="77777777" w:rsidR="00D16BE9" w:rsidRDefault="00AC4FA2">
      <w:pPr>
        <w:pStyle w:val="0"/>
        <w:ind w:firstLineChars="200" w:firstLine="420"/>
      </w:pPr>
      <w:r>
        <w:rPr>
          <w:rFonts w:hint="eastAsia"/>
        </w:rPr>
        <w:lastRenderedPageBreak/>
        <w:t>所需背景数据的类型在归因建模和因果建模之间有所不同。</w:t>
      </w:r>
    </w:p>
    <w:p w14:paraId="0A652553" w14:textId="77777777" w:rsidR="00D16BE9" w:rsidRDefault="00AC4FA2">
      <w:pPr>
        <w:pStyle w:val="0"/>
        <w:ind w:firstLineChars="200" w:firstLine="420"/>
      </w:pPr>
      <w:r>
        <w:rPr>
          <w:rFonts w:hint="eastAsia"/>
        </w:rPr>
        <w:t>对于归因建模，这种类型的数据是市场消费混合的过程</w:t>
      </w:r>
      <w:r>
        <w:rPr>
          <w:rFonts w:hint="eastAsia"/>
        </w:rPr>
        <w:t>/</w:t>
      </w:r>
      <w:r>
        <w:rPr>
          <w:rFonts w:hint="eastAsia"/>
        </w:rPr>
        <w:t>系统。</w:t>
      </w:r>
      <w:r>
        <w:rPr>
          <w:rFonts w:hint="eastAsia"/>
        </w:rPr>
        <w:t xml:space="preserve">  </w:t>
      </w:r>
    </w:p>
    <w:p w14:paraId="6555A9D5" w14:textId="77777777" w:rsidR="00D16BE9" w:rsidRDefault="00AC4FA2">
      <w:pPr>
        <w:pStyle w:val="0"/>
        <w:ind w:firstLineChars="200" w:firstLine="420"/>
      </w:pPr>
      <w:r>
        <w:rPr>
          <w:rFonts w:hint="eastAsia"/>
        </w:rPr>
        <w:t>对于因果建模，这些数据包括：</w:t>
      </w:r>
    </w:p>
    <w:p w14:paraId="22613190" w14:textId="77777777" w:rsidR="00D16BE9" w:rsidRDefault="00AC4FA2">
      <w:pPr>
        <w:pStyle w:val="0"/>
        <w:numPr>
          <w:ilvl w:val="0"/>
          <w:numId w:val="64"/>
        </w:numPr>
        <w:ind w:left="0" w:firstLineChars="200" w:firstLine="420"/>
      </w:pPr>
      <w:r>
        <w:rPr>
          <w:rFonts w:hint="eastAsia"/>
        </w:rPr>
        <w:t>“短期边际”过程</w:t>
      </w:r>
      <w:r>
        <w:rPr>
          <w:rFonts w:hint="eastAsia"/>
        </w:rPr>
        <w:t>/</w:t>
      </w:r>
      <w:r>
        <w:rPr>
          <w:rFonts w:hint="eastAsia"/>
        </w:rPr>
        <w:t>系统的混合，</w:t>
      </w:r>
    </w:p>
    <w:p w14:paraId="05B72B58" w14:textId="77777777" w:rsidR="00D16BE9" w:rsidRDefault="00AC4FA2">
      <w:pPr>
        <w:pStyle w:val="0"/>
        <w:numPr>
          <w:ilvl w:val="0"/>
          <w:numId w:val="64"/>
        </w:numPr>
        <w:ind w:left="0" w:firstLineChars="200" w:firstLine="420"/>
      </w:pPr>
      <w:r>
        <w:rPr>
          <w:rFonts w:hint="eastAsia"/>
        </w:rPr>
        <w:t>“长期边际”过程</w:t>
      </w:r>
      <w:r>
        <w:rPr>
          <w:rFonts w:hint="eastAsia"/>
        </w:rPr>
        <w:t>/</w:t>
      </w:r>
      <w:r>
        <w:rPr>
          <w:rFonts w:hint="eastAsia"/>
        </w:rPr>
        <w:t>系统的混合，</w:t>
      </w:r>
    </w:p>
    <w:p w14:paraId="5F069420" w14:textId="77777777" w:rsidR="00D16BE9" w:rsidRDefault="00AC4FA2">
      <w:pPr>
        <w:pStyle w:val="0"/>
        <w:ind w:firstLineChars="200" w:firstLine="420"/>
      </w:pPr>
      <w:r>
        <w:rPr>
          <w:rFonts w:hint="eastAsia"/>
        </w:rPr>
        <w:t>这些混合数据与特定或通用的过程、商品或服务（或更广泛的这些）在特定市场和时间有关。</w:t>
      </w:r>
      <w:r>
        <w:rPr>
          <w:rFonts w:hint="eastAsia"/>
        </w:rPr>
        <w:t xml:space="preserve">  </w:t>
      </w:r>
    </w:p>
    <w:p w14:paraId="1A6D8291" w14:textId="77777777" w:rsidR="00D16BE9" w:rsidRDefault="00AC4FA2">
      <w:pPr>
        <w:pStyle w:val="0"/>
        <w:ind w:firstLineChars="200" w:firstLine="420"/>
      </w:pPr>
      <w:r>
        <w:rPr>
          <w:rFonts w:hint="eastAsia"/>
        </w:rPr>
        <w:t>边际混合通常包括成本竞争力最强的过程或系统（在“增长、稳定或轻微下降”市场中，即下降不超过资本设备的平均替代率），或最不具竞争力的（在“急剧下降”市场中）。除非次级影响和限制改变这一情况，或者完全抵消主要影响，使得平均消费混合比边际混合更能代表被替代的过程</w:t>
      </w:r>
      <w:r>
        <w:rPr>
          <w:rFonts w:hint="eastAsia"/>
        </w:rPr>
        <w:t>/</w:t>
      </w:r>
      <w:r>
        <w:rPr>
          <w:rFonts w:hint="eastAsia"/>
        </w:rPr>
        <w:t>系统（在这种情况下，两者将是相同的）。</w:t>
      </w:r>
    </w:p>
    <w:p w14:paraId="7636C093" w14:textId="77777777" w:rsidR="00D16BE9" w:rsidRDefault="00AC4FA2">
      <w:pPr>
        <w:pStyle w:val="0"/>
        <w:ind w:firstLineChars="200" w:firstLine="420"/>
      </w:pPr>
      <w:r>
        <w:rPr>
          <w:rFonts w:hint="eastAsia"/>
        </w:rPr>
        <w:t>注意，情况</w:t>
      </w:r>
      <w:r>
        <w:rPr>
          <w:rFonts w:hint="eastAsia"/>
        </w:rPr>
        <w:t>A</w:t>
      </w:r>
      <w:r>
        <w:rPr>
          <w:rFonts w:hint="eastAsia"/>
        </w:rPr>
        <w:t>和</w:t>
      </w:r>
      <w:r>
        <w:rPr>
          <w:rFonts w:hint="eastAsia"/>
        </w:rPr>
        <w:t>B</w:t>
      </w:r>
      <w:r>
        <w:rPr>
          <w:rFonts w:hint="eastAsia"/>
        </w:rPr>
        <w:t>下的替代规定有所简化（见第</w:t>
      </w:r>
      <w:r>
        <w:rPr>
          <w:rFonts w:hint="eastAsia"/>
        </w:rPr>
        <w:t>6.5.4.2</w:t>
      </w:r>
      <w:r>
        <w:rPr>
          <w:rFonts w:hint="eastAsia"/>
        </w:rPr>
        <w:t>章和</w:t>
      </w:r>
      <w:r>
        <w:rPr>
          <w:rFonts w:hint="eastAsia"/>
        </w:rPr>
        <w:t>6.5.4.3</w:t>
      </w:r>
      <w:r>
        <w:rPr>
          <w:rFonts w:hint="eastAsia"/>
        </w:rPr>
        <w:t>章）。</w:t>
      </w:r>
    </w:p>
    <w:p w14:paraId="2D86C7AE" w14:textId="77777777" w:rsidR="00D16BE9" w:rsidRDefault="00AC4FA2">
      <w:pPr>
        <w:pStyle w:val="0"/>
        <w:ind w:firstLineChars="200" w:firstLine="422"/>
        <w:rPr>
          <w:b/>
          <w:bCs/>
        </w:rPr>
      </w:pPr>
      <w:r>
        <w:rPr>
          <w:b/>
          <w:bCs/>
        </w:rPr>
        <w:t>供后台使用的单元过程、参数化单元过程或</w:t>
      </w:r>
      <w:r>
        <w:rPr>
          <w:b/>
          <w:bCs/>
        </w:rPr>
        <w:t xml:space="preserve"> LCI </w:t>
      </w:r>
      <w:r>
        <w:rPr>
          <w:b/>
          <w:bCs/>
        </w:rPr>
        <w:t>结果数据集</w:t>
      </w:r>
      <w:r>
        <w:rPr>
          <w:rFonts w:hint="eastAsia"/>
          <w:b/>
          <w:bCs/>
        </w:rPr>
        <w:t xml:space="preserve"> </w:t>
      </w:r>
    </w:p>
    <w:p w14:paraId="26A736DA" w14:textId="77777777" w:rsidR="00D16BE9" w:rsidRDefault="00AC4FA2">
      <w:pPr>
        <w:pStyle w:val="0"/>
        <w:ind w:firstLineChars="200" w:firstLine="420"/>
      </w:pPr>
      <w:r>
        <w:rPr>
          <w:rFonts w:hint="eastAsia"/>
        </w:rPr>
        <w:t>背景数据集可以是不同类型的：</w:t>
      </w:r>
      <w:r>
        <w:rPr>
          <w:rFonts w:hint="eastAsia"/>
        </w:rPr>
        <w:t>LCI</w:t>
      </w:r>
      <w:r>
        <w:rPr>
          <w:rFonts w:hint="eastAsia"/>
        </w:rPr>
        <w:t>结果或单元过程（及其变体）。两者各有优缺点。选择哪种方法主要取决于所需数据的可用性和质量，也取决于建模的专业知识和其他方面。如果建模一致，组合也是可能的。</w:t>
      </w:r>
      <w:r>
        <w:rPr>
          <w:rFonts w:hint="eastAsia"/>
        </w:rPr>
        <w:t xml:space="preserve">  </w:t>
      </w:r>
    </w:p>
    <w:p w14:paraId="77F01E76" w14:textId="77777777" w:rsidR="00D16BE9" w:rsidRDefault="00AC4FA2">
      <w:pPr>
        <w:pStyle w:val="0"/>
        <w:ind w:firstLineChars="200" w:firstLine="420"/>
      </w:pPr>
      <w:r>
        <w:rPr>
          <w:rFonts w:hint="eastAsia"/>
        </w:rPr>
        <w:t>对于单元过程和</w:t>
      </w:r>
      <w:r>
        <w:rPr>
          <w:rFonts w:hint="eastAsia"/>
        </w:rPr>
        <w:t>LCI</w:t>
      </w:r>
      <w:r>
        <w:rPr>
          <w:rFonts w:hint="eastAsia"/>
        </w:rPr>
        <w:t>结果，都建议或可能需要良好的文档记录和合格的独立外部审查或专家评审。</w:t>
      </w:r>
      <w:r>
        <w:rPr>
          <w:rFonts w:hint="eastAsia"/>
        </w:rPr>
        <w:t xml:space="preserve">  </w:t>
      </w:r>
    </w:p>
    <w:p w14:paraId="51CD89D4" w14:textId="77777777" w:rsidR="00D16BE9" w:rsidRDefault="00AC4FA2">
      <w:pPr>
        <w:pStyle w:val="0"/>
        <w:ind w:firstLineChars="200" w:firstLine="420"/>
      </w:pPr>
      <w:r>
        <w:rPr>
          <w:rFonts w:hint="eastAsia"/>
        </w:rPr>
        <w:t>在处理单元过程时，尽可能优先选择“单一操作单元过程”而不是“黑箱单元过程”（见图</w:t>
      </w:r>
      <w:r>
        <w:rPr>
          <w:rFonts w:hint="eastAsia"/>
        </w:rPr>
        <w:t>7</w:t>
      </w:r>
      <w:r>
        <w:rPr>
          <w:rFonts w:hint="eastAsia"/>
        </w:rPr>
        <w:t>）。这可以避免多功能性问题，并显著提高数据的验证</w:t>
      </w:r>
      <w:r>
        <w:rPr>
          <w:rFonts w:hint="eastAsia"/>
        </w:rPr>
        <w:t>/</w:t>
      </w:r>
      <w:r>
        <w:rPr>
          <w:rFonts w:hint="eastAsia"/>
        </w:rPr>
        <w:t>审查。</w:t>
      </w:r>
      <w:r>
        <w:rPr>
          <w:rFonts w:hint="eastAsia"/>
        </w:rPr>
        <w:t xml:space="preserve">  </w:t>
      </w:r>
    </w:p>
    <w:p w14:paraId="552D78AF" w14:textId="77777777" w:rsidR="00D16BE9" w:rsidRDefault="00AC4FA2">
      <w:pPr>
        <w:pStyle w:val="0"/>
        <w:ind w:firstLineChars="200" w:firstLine="420"/>
      </w:pPr>
      <w:r>
        <w:rPr>
          <w:rFonts w:hint="eastAsia"/>
        </w:rPr>
        <w:t>对于某些过程，固定的</w:t>
      </w:r>
      <w:r>
        <w:rPr>
          <w:rFonts w:hint="eastAsia"/>
        </w:rPr>
        <w:t>LCI</w:t>
      </w:r>
      <w:r>
        <w:rPr>
          <w:rFonts w:hint="eastAsia"/>
        </w:rPr>
        <w:t>结果或单元过程清单可能不适用，如果清单强烈依赖于特定的操作条件或特定的输入。在这些情况下，参数化单元过程数据集或部分终止系统数据</w:t>
      </w:r>
      <w:proofErr w:type="gramStart"/>
      <w:r>
        <w:rPr>
          <w:rFonts w:hint="eastAsia"/>
        </w:rPr>
        <w:t>集可能</w:t>
      </w:r>
      <w:proofErr w:type="gramEnd"/>
      <w:r>
        <w:rPr>
          <w:rFonts w:hint="eastAsia"/>
        </w:rPr>
        <w:t>是必需的，或</w:t>
      </w:r>
      <w:proofErr w:type="gramStart"/>
      <w:r>
        <w:rPr>
          <w:rFonts w:hint="eastAsia"/>
        </w:rPr>
        <w:t>至少更</w:t>
      </w:r>
      <w:proofErr w:type="gramEnd"/>
      <w:r>
        <w:rPr>
          <w:rFonts w:hint="eastAsia"/>
        </w:rPr>
        <w:t>有效和灵活。例如，运输过程、流量注射和类似的灵活处理机器、废物管理过程等。</w:t>
      </w:r>
    </w:p>
    <w:p w14:paraId="4C7BB647" w14:textId="77777777" w:rsidR="00D16BE9" w:rsidRDefault="00AC4FA2">
      <w:pPr>
        <w:pStyle w:val="0"/>
        <w:ind w:firstLineChars="200" w:firstLine="422"/>
        <w:rPr>
          <w:b/>
          <w:bCs/>
        </w:rPr>
      </w:pPr>
      <w:r>
        <w:rPr>
          <w:rFonts w:hint="eastAsia"/>
          <w:b/>
          <w:bCs/>
        </w:rPr>
        <w:t>特定、平均或通用数据？</w:t>
      </w:r>
      <w:r>
        <w:rPr>
          <w:rFonts w:hint="eastAsia"/>
          <w:b/>
          <w:bCs/>
        </w:rPr>
        <w:t xml:space="preserve">  </w:t>
      </w:r>
    </w:p>
    <w:p w14:paraId="410CA06D" w14:textId="77777777" w:rsidR="00D16BE9" w:rsidRDefault="00AC4FA2">
      <w:pPr>
        <w:pStyle w:val="0"/>
        <w:ind w:firstLineChars="200" w:firstLine="420"/>
      </w:pPr>
      <w:r>
        <w:rPr>
          <w:rFonts w:hint="eastAsia"/>
        </w:rPr>
        <w:t>在归因建模下，对于没有使用特定供应商的情况，以及背景中的数据集，国家</w:t>
      </w:r>
      <w:r>
        <w:rPr>
          <w:rFonts w:hint="eastAsia"/>
        </w:rPr>
        <w:t>/</w:t>
      </w:r>
      <w:r>
        <w:rPr>
          <w:rFonts w:hint="eastAsia"/>
        </w:rPr>
        <w:t>市场技术平均或通用背景</w:t>
      </w:r>
      <w:r>
        <w:rPr>
          <w:rFonts w:hint="eastAsia"/>
        </w:rPr>
        <w:t>LCI</w:t>
      </w:r>
      <w:r>
        <w:rPr>
          <w:rFonts w:hint="eastAsia"/>
        </w:rPr>
        <w:t>数据</w:t>
      </w:r>
      <w:proofErr w:type="gramStart"/>
      <w:r>
        <w:rPr>
          <w:rFonts w:hint="eastAsia"/>
        </w:rPr>
        <w:t>集更为</w:t>
      </w:r>
      <w:proofErr w:type="gramEnd"/>
      <w:r>
        <w:rPr>
          <w:rFonts w:hint="eastAsia"/>
        </w:rPr>
        <w:t>适用，但数据仍需代表技术水平（即实际市场平均或</w:t>
      </w:r>
      <w:proofErr w:type="gramStart"/>
      <w:r>
        <w:rPr>
          <w:rFonts w:hint="eastAsia"/>
        </w:rPr>
        <w:t>—对于</w:t>
      </w:r>
      <w:proofErr w:type="gramEnd"/>
      <w:r>
        <w:rPr>
          <w:rFonts w:hint="eastAsia"/>
        </w:rPr>
        <w:t>情景—最坏和最好情况），以适当代表相关产品。</w:t>
      </w:r>
      <w:r>
        <w:rPr>
          <w:rFonts w:hint="eastAsia"/>
        </w:rPr>
        <w:t xml:space="preserve">  </w:t>
      </w:r>
    </w:p>
    <w:p w14:paraId="1C735F40" w14:textId="77777777" w:rsidR="00D16BE9" w:rsidRDefault="00AC4FA2">
      <w:pPr>
        <w:pStyle w:val="0"/>
        <w:ind w:firstLineChars="200" w:firstLine="420"/>
      </w:pPr>
      <w:r>
        <w:rPr>
          <w:rFonts w:hint="eastAsia"/>
        </w:rPr>
        <w:t>在因果建模下，理论上平均数据不太适用，除非对被替代过程存在很高的不确定性，这种情况往往会出现。</w:t>
      </w:r>
    </w:p>
    <w:p w14:paraId="1119D213" w14:textId="77777777" w:rsidR="00D16BE9" w:rsidRDefault="00AC4FA2">
      <w:pPr>
        <w:pStyle w:val="affd"/>
        <w:spacing w:beforeLines="0" w:before="0" w:afterLines="0" w:after="0"/>
        <w:ind w:firstLineChars="200" w:firstLine="482"/>
      </w:pPr>
      <w:bookmarkStart w:id="107" w:name="_Toc175604005"/>
      <w:r>
        <w:rPr>
          <w:rFonts w:hint="eastAsia"/>
          <w:sz w:val="24"/>
          <w:szCs w:val="40"/>
        </w:rPr>
        <w:t xml:space="preserve">7.3.4 </w:t>
      </w:r>
      <w:r>
        <w:rPr>
          <w:rFonts w:hint="eastAsia"/>
          <w:sz w:val="24"/>
          <w:szCs w:val="40"/>
        </w:rPr>
        <w:t>需要多年平均数据或通用数据</w:t>
      </w:r>
      <w:bookmarkEnd w:id="107"/>
    </w:p>
    <w:p w14:paraId="269CE2BE" w14:textId="77777777" w:rsidR="00D16BE9" w:rsidRDefault="00AC4FA2">
      <w:pPr>
        <w:pStyle w:val="0"/>
        <w:ind w:firstLineChars="200" w:firstLine="420"/>
      </w:pPr>
      <w:r>
        <w:rPr>
          <w:rFonts w:hint="eastAsia"/>
        </w:rPr>
        <w:t>在单一年份的数据无法代表一般的“当前”情况时，使用多年平均的数据可能也是必要的。这适用于数据在不同年份之间变化较大的情况。例如，农业产品的产量、氮</w:t>
      </w:r>
      <w:r>
        <w:rPr>
          <w:rFonts w:hint="eastAsia"/>
        </w:rPr>
        <w:t xml:space="preserve"> surplus </w:t>
      </w:r>
      <w:r>
        <w:rPr>
          <w:rFonts w:hint="eastAsia"/>
        </w:rPr>
        <w:t>及相关排放、施用的杀虫剂数量等，可能由于气象条件、疾病事件等因素的不同在不同年份之间有较大差异。此外，工业厂区的负荷和原材料进口组合等也可能在不同年份之间变化显著。</w:t>
      </w:r>
      <w:r>
        <w:rPr>
          <w:rFonts w:hint="eastAsia"/>
        </w:rPr>
        <w:lastRenderedPageBreak/>
        <w:t>特别是对于代表特定生产者的数据来说，这些数据的变化可能会比市场组合的数据更为显著。</w:t>
      </w:r>
    </w:p>
    <w:p w14:paraId="6BB36392" w14:textId="77777777" w:rsidR="00D16BE9" w:rsidRDefault="00AC4FA2">
      <w:pPr>
        <w:pStyle w:val="0"/>
        <w:ind w:firstLineChars="200" w:firstLine="420"/>
      </w:pPr>
      <w:r>
        <w:rPr>
          <w:rFonts w:hint="eastAsia"/>
        </w:rPr>
        <w:t>类似于平均数据，通用数据在这种情况下也往往能比特定数据更好地代表过程或系统。</w:t>
      </w:r>
    </w:p>
    <w:p w14:paraId="5BFFBBFE" w14:textId="77777777" w:rsidR="00D16BE9" w:rsidRDefault="00AC4FA2">
      <w:pPr>
        <w:pStyle w:val="0"/>
        <w:ind w:firstLineChars="200" w:firstLine="420"/>
      </w:pPr>
      <w:r>
        <w:rPr>
          <w:rFonts w:hint="eastAsia"/>
        </w:rPr>
        <w:t>可以通过分析不同年份的历史数据来识别这种情况，这些数据在分析或类似过程中显著不同。也可能仅在建模的特定年份发生了某些特定事件，这些事件在数量上独特地影响了过程的输出或其他相关库存项，从而无法一般性地代表。</w:t>
      </w:r>
    </w:p>
    <w:p w14:paraId="7CDBE519" w14:textId="77777777" w:rsidR="00D16BE9" w:rsidRDefault="00AC4FA2">
      <w:pPr>
        <w:pStyle w:val="0"/>
        <w:ind w:firstLineChars="200" w:firstLine="420"/>
      </w:pPr>
      <w:r>
        <w:rPr>
          <w:rFonts w:hint="eastAsia"/>
        </w:rPr>
        <w:t>这个案例也是一个例子，说明平均或通用数据在总体质量上可能优于特定数据。</w:t>
      </w:r>
    </w:p>
    <w:p w14:paraId="1AF0EA84" w14:textId="77777777" w:rsidR="00D16BE9" w:rsidRDefault="00AC4FA2">
      <w:pPr>
        <w:pStyle w:val="affd"/>
        <w:spacing w:beforeLines="0" w:before="0" w:afterLines="0" w:after="0"/>
        <w:ind w:firstLineChars="200" w:firstLine="482"/>
        <w:rPr>
          <w:sz w:val="24"/>
          <w:szCs w:val="40"/>
        </w:rPr>
      </w:pPr>
      <w:bookmarkStart w:id="108" w:name="_Toc175604006"/>
      <w:r>
        <w:rPr>
          <w:rFonts w:hint="eastAsia"/>
          <w:sz w:val="24"/>
          <w:szCs w:val="40"/>
        </w:rPr>
        <w:t xml:space="preserve">7.3.5 </w:t>
      </w:r>
      <w:r>
        <w:rPr>
          <w:rFonts w:hint="eastAsia"/>
          <w:sz w:val="24"/>
          <w:szCs w:val="40"/>
        </w:rPr>
        <w:t>主要和次要数据来源</w:t>
      </w:r>
      <w:bookmarkEnd w:id="108"/>
    </w:p>
    <w:p w14:paraId="27619C4D" w14:textId="77777777" w:rsidR="00D16BE9" w:rsidRDefault="00AC4FA2">
      <w:pPr>
        <w:pStyle w:val="0"/>
        <w:ind w:firstLineChars="200" w:firstLine="422"/>
        <w:rPr>
          <w:b/>
          <w:bCs/>
        </w:rPr>
      </w:pPr>
      <w:r>
        <w:rPr>
          <w:rFonts w:hint="eastAsia"/>
          <w:b/>
          <w:bCs/>
        </w:rPr>
        <w:t xml:space="preserve">LCI </w:t>
      </w:r>
      <w:r>
        <w:rPr>
          <w:rFonts w:hint="eastAsia"/>
          <w:b/>
          <w:bCs/>
        </w:rPr>
        <w:t>数据</w:t>
      </w:r>
    </w:p>
    <w:p w14:paraId="66B60159" w14:textId="77777777" w:rsidR="00D16BE9" w:rsidRDefault="00AC4FA2">
      <w:pPr>
        <w:pStyle w:val="0"/>
        <w:ind w:firstLineChars="200" w:firstLine="420"/>
      </w:pPr>
      <w:r>
        <w:rPr>
          <w:rFonts w:hint="eastAsia"/>
        </w:rPr>
        <w:t>根据所需的具体数据和质量要求，并结合上述考虑因素，需确定数据和信息的来源。数据的一致性和质量，以及质量保证（即审查）是支持有效研究的重要要求。正如第</w:t>
      </w:r>
      <w:r>
        <w:rPr>
          <w:rFonts w:hint="eastAsia"/>
        </w:rPr>
        <w:t xml:space="preserve"> 6.9.3 </w:t>
      </w:r>
      <w:r>
        <w:rPr>
          <w:rFonts w:hint="eastAsia"/>
        </w:rPr>
        <w:t>和</w:t>
      </w:r>
      <w:r>
        <w:rPr>
          <w:rFonts w:hint="eastAsia"/>
        </w:rPr>
        <w:t xml:space="preserve"> 6.9.4 </w:t>
      </w:r>
      <w:r>
        <w:rPr>
          <w:rFonts w:hint="eastAsia"/>
        </w:rPr>
        <w:t>章中已提到的，存在多种潜在的</w:t>
      </w:r>
      <w:r>
        <w:rPr>
          <w:rFonts w:hint="eastAsia"/>
        </w:rPr>
        <w:t xml:space="preserve"> LCI </w:t>
      </w:r>
      <w:r>
        <w:rPr>
          <w:rFonts w:hint="eastAsia"/>
        </w:rPr>
        <w:t>数据来源：</w:t>
      </w:r>
    </w:p>
    <w:p w14:paraId="6F5EA931" w14:textId="77777777" w:rsidR="00D16BE9" w:rsidRDefault="00AC4FA2">
      <w:pPr>
        <w:pStyle w:val="0"/>
        <w:numPr>
          <w:ilvl w:val="0"/>
          <w:numId w:val="65"/>
        </w:numPr>
        <w:ind w:left="0" w:firstLineChars="200" w:firstLine="420"/>
      </w:pPr>
      <w:r>
        <w:rPr>
          <w:rFonts w:hint="eastAsia"/>
        </w:rPr>
        <w:t>主要数据来源是商品生产商、过程和服务的运营商及其协会。</w:t>
      </w:r>
    </w:p>
    <w:p w14:paraId="1D8DB24A" w14:textId="77777777" w:rsidR="00D16BE9" w:rsidRDefault="00AC4FA2">
      <w:pPr>
        <w:pStyle w:val="0"/>
        <w:numPr>
          <w:ilvl w:val="0"/>
          <w:numId w:val="65"/>
        </w:numPr>
        <w:ind w:left="0" w:firstLineChars="200" w:firstLine="420"/>
      </w:pPr>
      <w:r>
        <w:rPr>
          <w:rFonts w:hint="eastAsia"/>
        </w:rPr>
        <w:t>次要数据来源则提供对主要数据的访问（可能需要重新建模</w:t>
      </w:r>
      <w:r>
        <w:rPr>
          <w:rFonts w:hint="eastAsia"/>
        </w:rPr>
        <w:t>/</w:t>
      </w:r>
      <w:r>
        <w:rPr>
          <w:rFonts w:hint="eastAsia"/>
        </w:rPr>
        <w:t>更改数据）以及通用数据，例如国家数据库、顾问和研究小组。</w:t>
      </w:r>
    </w:p>
    <w:p w14:paraId="5FFD9387" w14:textId="77777777" w:rsidR="00D16BE9" w:rsidRDefault="00AC4FA2">
      <w:pPr>
        <w:pStyle w:val="0"/>
        <w:ind w:firstLineChars="200" w:firstLine="420"/>
      </w:pPr>
      <w:r>
        <w:rPr>
          <w:rFonts w:hint="eastAsia"/>
        </w:rPr>
        <w:t xml:space="preserve">ILCD </w:t>
      </w:r>
      <w:r>
        <w:rPr>
          <w:rFonts w:hint="eastAsia"/>
        </w:rPr>
        <w:t>数据网络有助于识别合适的次要来源。</w:t>
      </w:r>
    </w:p>
    <w:p w14:paraId="1E11894C" w14:textId="77777777" w:rsidR="00D16BE9" w:rsidRDefault="00AC4FA2">
      <w:pPr>
        <w:pStyle w:val="0"/>
        <w:ind w:firstLineChars="200" w:firstLine="420"/>
      </w:pPr>
      <w:r>
        <w:rPr>
          <w:rFonts w:hint="eastAsia"/>
        </w:rPr>
        <w:t>建议仔细考虑具体的数据来源，因为在建模过程中更换数据来源不仅可能导致工作延迟，还可能导致额外的成本。</w:t>
      </w:r>
    </w:p>
    <w:p w14:paraId="21CCE7A0" w14:textId="77777777" w:rsidR="00D16BE9" w:rsidRDefault="00AC4FA2">
      <w:pPr>
        <w:pStyle w:val="0"/>
        <w:ind w:firstLineChars="200" w:firstLine="422"/>
        <w:rPr>
          <w:b/>
          <w:bCs/>
        </w:rPr>
      </w:pPr>
      <w:r>
        <w:rPr>
          <w:rFonts w:hint="eastAsia"/>
          <w:b/>
          <w:bCs/>
        </w:rPr>
        <w:t>其他数据：回收率、统计数据等</w:t>
      </w:r>
    </w:p>
    <w:p w14:paraId="4CDEB5BF" w14:textId="77777777" w:rsidR="00D16BE9" w:rsidRDefault="00AC4FA2">
      <w:pPr>
        <w:pStyle w:val="0"/>
        <w:ind w:firstLineChars="200" w:firstLine="420"/>
      </w:pPr>
      <w:r>
        <w:rPr>
          <w:rFonts w:hint="eastAsia"/>
        </w:rPr>
        <w:t>与</w:t>
      </w:r>
      <w:r>
        <w:rPr>
          <w:rFonts w:hint="eastAsia"/>
        </w:rPr>
        <w:t xml:space="preserve"> LCI </w:t>
      </w:r>
      <w:r>
        <w:rPr>
          <w:rFonts w:hint="eastAsia"/>
        </w:rPr>
        <w:t>数据类似，其他数据的来源选择也是一个重要步骤，应系统地进行。详见第</w:t>
      </w:r>
      <w:r>
        <w:rPr>
          <w:rFonts w:hint="eastAsia"/>
        </w:rPr>
        <w:t xml:space="preserve"> 6.9.4 </w:t>
      </w:r>
      <w:r>
        <w:rPr>
          <w:rFonts w:hint="eastAsia"/>
        </w:rPr>
        <w:t>章。</w:t>
      </w:r>
    </w:p>
    <w:p w14:paraId="16EF4B50" w14:textId="77777777" w:rsidR="00D16BE9" w:rsidRDefault="00AC4FA2">
      <w:pPr>
        <w:pStyle w:val="affd"/>
        <w:spacing w:beforeLines="0" w:before="0" w:afterLines="0" w:after="0"/>
        <w:ind w:firstLineChars="200" w:firstLine="482"/>
        <w:rPr>
          <w:sz w:val="24"/>
          <w:szCs w:val="40"/>
        </w:rPr>
      </w:pPr>
      <w:bookmarkStart w:id="109" w:name="_Toc175604007"/>
      <w:r>
        <w:rPr>
          <w:rFonts w:hint="eastAsia"/>
          <w:sz w:val="24"/>
          <w:szCs w:val="40"/>
        </w:rPr>
        <w:t xml:space="preserve">7.3.6 </w:t>
      </w:r>
      <w:r>
        <w:rPr>
          <w:rFonts w:hint="eastAsia"/>
          <w:sz w:val="24"/>
          <w:szCs w:val="40"/>
        </w:rPr>
        <w:t>关注最相关的数据和信息</w:t>
      </w:r>
      <w:bookmarkEnd w:id="109"/>
    </w:p>
    <w:p w14:paraId="7528F741" w14:textId="77777777" w:rsidR="00D16BE9" w:rsidRDefault="00AC4FA2">
      <w:pPr>
        <w:pStyle w:val="0"/>
        <w:ind w:firstLineChars="200" w:firstLine="420"/>
      </w:pPr>
      <w:r>
        <w:rPr>
          <w:rFonts w:hint="eastAsia"/>
        </w:rPr>
        <w:t>建议根据数据和信息的相关性来平衡数据收集的工作量。为了高效利用时间和金钱资源，以提供最佳的可达质量，</w:t>
      </w:r>
      <w:r>
        <w:rPr>
          <w:rFonts w:hint="eastAsia"/>
        </w:rPr>
        <w:t xml:space="preserve">LCA </w:t>
      </w:r>
      <w:r>
        <w:rPr>
          <w:rFonts w:hint="eastAsia"/>
        </w:rPr>
        <w:t>工作需要集中重点，避免在理论上可能有贡献的大量过程、流量和方面中迷失方向。基于已经充分反映所分析过程或系统且质量较高的现有经验是一个重要的指导。产品类别规则（</w:t>
      </w:r>
      <w:r>
        <w:rPr>
          <w:rFonts w:hint="eastAsia"/>
        </w:rPr>
        <w:t>PCR</w:t>
      </w:r>
      <w:r>
        <w:rPr>
          <w:rFonts w:hint="eastAsia"/>
        </w:rPr>
        <w:t>）和特定产品组的指导文件可以代表这些经验。</w:t>
      </w:r>
    </w:p>
    <w:tbl>
      <w:tblPr>
        <w:tblStyle w:val="af6"/>
        <w:tblW w:w="0" w:type="auto"/>
        <w:tblLook w:val="04A0" w:firstRow="1" w:lastRow="0" w:firstColumn="1" w:lastColumn="0" w:noHBand="0" w:noVBand="1"/>
      </w:tblPr>
      <w:tblGrid>
        <w:gridCol w:w="8296"/>
      </w:tblGrid>
      <w:tr w:rsidR="00D16BE9" w14:paraId="62684B54" w14:textId="77777777">
        <w:tc>
          <w:tcPr>
            <w:tcW w:w="8296" w:type="dxa"/>
            <w:tcBorders>
              <w:top w:val="nil"/>
              <w:left w:val="nil"/>
              <w:bottom w:val="nil"/>
              <w:right w:val="nil"/>
            </w:tcBorders>
            <w:shd w:val="clear" w:color="auto" w:fill="F2DBDB" w:themeFill="accent2" w:themeFillTint="33"/>
          </w:tcPr>
          <w:p w14:paraId="3FA2657C" w14:textId="77777777" w:rsidR="00D16BE9" w:rsidRDefault="00AC4FA2">
            <w:pPr>
              <w:pStyle w:val="0"/>
              <w:ind w:firstLineChars="200" w:firstLine="422"/>
              <w:rPr>
                <w:b/>
                <w:bCs/>
              </w:rPr>
            </w:pPr>
            <w:r>
              <w:rPr>
                <w:rFonts w:hint="eastAsia"/>
                <w:b/>
                <w:bCs/>
              </w:rPr>
              <w:t>常见错误：数据收集的重点错误</w:t>
            </w:r>
          </w:p>
          <w:p w14:paraId="541C1D0A" w14:textId="77777777" w:rsidR="00D16BE9" w:rsidRDefault="00AC4FA2">
            <w:pPr>
              <w:pStyle w:val="0"/>
              <w:ind w:firstLineChars="200" w:firstLine="420"/>
            </w:pPr>
            <w:r>
              <w:rPr>
                <w:rFonts w:hint="eastAsia"/>
              </w:rPr>
              <w:t>在</w:t>
            </w:r>
            <w:r>
              <w:rPr>
                <w:rFonts w:hint="eastAsia"/>
              </w:rPr>
              <w:t xml:space="preserve"> LCA </w:t>
            </w:r>
            <w:r>
              <w:rPr>
                <w:rFonts w:hint="eastAsia"/>
              </w:rPr>
              <w:t>实践中，常常发现数据收集的重点没有被正确引导，未考虑数据对最终结果的相关性：个人对某些过程的兴趣、对分析过程或系统关键要素的经验不足、未考虑其他地方的现有经验（例如在适当的高质量产品类别规则（</w:t>
            </w:r>
            <w:r>
              <w:rPr>
                <w:rFonts w:hint="eastAsia"/>
              </w:rPr>
              <w:t>PCRs</w:t>
            </w:r>
            <w:r>
              <w:rPr>
                <w:rFonts w:hint="eastAsia"/>
              </w:rPr>
              <w:t>）中浓缩的经验）、在许多替代和分配选项中迷失方向而未检查这些是否对系统有影响，以及其他许多原因，导致花费大量时间和资源收集对总结果贡献不大的详细准确数据。同时，对于主要贡献过程和流量的粗略估计数据或缺口未能解决。有效和高效的数据收集实践要求关注关键问题。</w:t>
            </w:r>
          </w:p>
          <w:p w14:paraId="5592DE0D" w14:textId="77777777" w:rsidR="00D16BE9" w:rsidRDefault="00AC4FA2">
            <w:pPr>
              <w:pStyle w:val="0"/>
              <w:ind w:firstLineChars="200" w:firstLine="420"/>
            </w:pPr>
            <w:r>
              <w:rPr>
                <w:rFonts w:hint="eastAsia"/>
              </w:rPr>
              <w:lastRenderedPageBreak/>
              <w:t>同时，也要注意不要完全依赖现有经验和</w:t>
            </w:r>
            <w:r>
              <w:rPr>
                <w:rFonts w:hint="eastAsia"/>
              </w:rPr>
              <w:t xml:space="preserve"> PCRs</w:t>
            </w:r>
            <w:r>
              <w:rPr>
                <w:rFonts w:hint="eastAsia"/>
              </w:rPr>
              <w:t>，因为这些来源可能也依赖于其他现有经验，且未必验证其他相关因素。使用高质量经验是必要的，并且要确保这些经验实际反映了分析的情况以及所研究的特定过程或系统。</w:t>
            </w:r>
          </w:p>
          <w:p w14:paraId="7E5D7541" w14:textId="77777777" w:rsidR="00D16BE9" w:rsidRDefault="00AC4FA2">
            <w:pPr>
              <w:pStyle w:val="0"/>
              <w:ind w:firstLineChars="200" w:firstLine="420"/>
            </w:pPr>
            <w:r>
              <w:rPr>
                <w:rFonts w:hint="eastAsia"/>
              </w:rPr>
              <w:t>此外，通常完全依赖第三方提供的现成背景数据（例如</w:t>
            </w:r>
            <w:r>
              <w:rPr>
                <w:rFonts w:hint="eastAsia"/>
              </w:rPr>
              <w:t xml:space="preserve"> LCA </w:t>
            </w:r>
            <w:r>
              <w:rPr>
                <w:rFonts w:hint="eastAsia"/>
              </w:rPr>
              <w:t>软件中包含的数据，而未检查这些数据的质量或数据缺口，在这些情况下可能需要</w:t>
            </w:r>
            <w:proofErr w:type="gramStart"/>
            <w:r>
              <w:rPr>
                <w:rFonts w:hint="eastAsia"/>
              </w:rPr>
              <w:t>其他第三</w:t>
            </w:r>
            <w:proofErr w:type="gramEnd"/>
            <w:r>
              <w:rPr>
                <w:rFonts w:hint="eastAsia"/>
              </w:rPr>
              <w:t>方数据）也会影响结果的质量和结论的可靠性。因此，建议始终预见到可能需要为关键背景过程特别收集或获取高质量数据。</w:t>
            </w:r>
          </w:p>
        </w:tc>
      </w:tr>
    </w:tbl>
    <w:p w14:paraId="561EB426" w14:textId="77777777" w:rsidR="00D16BE9" w:rsidRDefault="00AC4FA2">
      <w:pPr>
        <w:pStyle w:val="0"/>
        <w:ind w:firstLineChars="200" w:firstLine="420"/>
      </w:pPr>
      <w:r>
        <w:rPr>
          <w:rFonts w:hint="eastAsia"/>
        </w:rPr>
        <w:lastRenderedPageBreak/>
        <w:t>推荐以下步骤，以系统和高效地确定</w:t>
      </w:r>
      <w:r>
        <w:rPr>
          <w:rFonts w:hint="eastAsia"/>
        </w:rPr>
        <w:t xml:space="preserve"> LCI </w:t>
      </w:r>
      <w:r>
        <w:rPr>
          <w:rFonts w:hint="eastAsia"/>
        </w:rPr>
        <w:t>数据的质量要求。除非目标中直接定义了质量要求，否则这些步骤在数据收集、结果计算、影响评估、识别显著问题和评估的第一次循环后进行。要求可能需要在后续循环中进行微调或调整：</w:t>
      </w:r>
    </w:p>
    <w:p w14:paraId="72F1FF73" w14:textId="77777777" w:rsidR="00D16BE9" w:rsidRDefault="00AC4FA2">
      <w:pPr>
        <w:pStyle w:val="0"/>
        <w:numPr>
          <w:ilvl w:val="0"/>
          <w:numId w:val="66"/>
        </w:numPr>
        <w:ind w:left="0" w:firstLineChars="200" w:firstLine="420"/>
      </w:pPr>
      <w:r>
        <w:rPr>
          <w:rFonts w:hint="eastAsia"/>
        </w:rPr>
        <w:t>确定或估计预期应用所需的</w:t>
      </w:r>
      <w:r>
        <w:rPr>
          <w:rFonts w:hint="eastAsia"/>
        </w:rPr>
        <w:t xml:space="preserve"> LCIA </w:t>
      </w:r>
      <w:r>
        <w:rPr>
          <w:rFonts w:hint="eastAsia"/>
        </w:rPr>
        <w:t>结果的准确性、完整性和精确度，例如，允许识别比较替代产品之间的显著差异。</w:t>
      </w:r>
    </w:p>
    <w:p w14:paraId="48E1E353" w14:textId="77777777" w:rsidR="00D16BE9" w:rsidRDefault="00AC4FA2">
      <w:pPr>
        <w:pStyle w:val="0"/>
        <w:numPr>
          <w:ilvl w:val="0"/>
          <w:numId w:val="66"/>
        </w:numPr>
        <w:ind w:left="0" w:firstLineChars="200" w:firstLine="420"/>
      </w:pPr>
      <w:r>
        <w:rPr>
          <w:rFonts w:hint="eastAsia"/>
        </w:rPr>
        <w:t>将这些要求转换为基础流层面的相关要求，考虑各个基础流的影响潜力，并忽略与表征因子相关的不确定性</w:t>
      </w:r>
      <w:r>
        <w:rPr>
          <w:rFonts w:hint="eastAsia"/>
        </w:rPr>
        <w:t>/</w:t>
      </w:r>
      <w:proofErr w:type="gramStart"/>
      <w:r>
        <w:rPr>
          <w:rFonts w:hint="eastAsia"/>
        </w:rPr>
        <w:t>不</w:t>
      </w:r>
      <w:proofErr w:type="gramEnd"/>
      <w:r>
        <w:rPr>
          <w:rFonts w:hint="eastAsia"/>
        </w:rPr>
        <w:t>准确性。</w:t>
      </w:r>
    </w:p>
    <w:p w14:paraId="1CDACD6F" w14:textId="77777777" w:rsidR="00D16BE9" w:rsidRDefault="00AC4FA2">
      <w:pPr>
        <w:pStyle w:val="0"/>
        <w:numPr>
          <w:ilvl w:val="0"/>
          <w:numId w:val="66"/>
        </w:numPr>
        <w:ind w:left="0" w:firstLineChars="200" w:firstLine="420"/>
      </w:pPr>
      <w:r>
        <w:rPr>
          <w:rFonts w:hint="eastAsia"/>
        </w:rPr>
        <w:t>基于上述要求，使用对基础流的要求来确定所收集或购买的过程或系统库存的最大允许不确定性、</w:t>
      </w:r>
      <w:proofErr w:type="gramStart"/>
      <w:r>
        <w:rPr>
          <w:rFonts w:hint="eastAsia"/>
        </w:rPr>
        <w:t>不</w:t>
      </w:r>
      <w:proofErr w:type="gramEnd"/>
      <w:r>
        <w:rPr>
          <w:rFonts w:hint="eastAsia"/>
        </w:rPr>
        <w:t>准确性和</w:t>
      </w:r>
      <w:proofErr w:type="gramStart"/>
      <w:r>
        <w:rPr>
          <w:rFonts w:hint="eastAsia"/>
        </w:rPr>
        <w:t>不</w:t>
      </w:r>
      <w:proofErr w:type="gramEnd"/>
      <w:r>
        <w:rPr>
          <w:rFonts w:hint="eastAsia"/>
        </w:rPr>
        <w:t>完整性。注意，这包括系统中应用的</w:t>
      </w:r>
      <w:r>
        <w:rPr>
          <w:rFonts w:hint="eastAsia"/>
        </w:rPr>
        <w:t xml:space="preserve"> LCI </w:t>
      </w:r>
      <w:r>
        <w:rPr>
          <w:rFonts w:hint="eastAsia"/>
        </w:rPr>
        <w:t>方法和模型的系统性不确定性，以及设置系统（例如产品生命周期模型）时做出的假设。</w:t>
      </w:r>
    </w:p>
    <w:p w14:paraId="1107CC7B" w14:textId="77777777" w:rsidR="00D16BE9" w:rsidRDefault="00AC4FA2">
      <w:pPr>
        <w:pStyle w:val="0"/>
        <w:numPr>
          <w:ilvl w:val="0"/>
          <w:numId w:val="66"/>
        </w:numPr>
        <w:ind w:left="0" w:firstLineChars="200" w:firstLine="420"/>
      </w:pPr>
      <w:r>
        <w:rPr>
          <w:rFonts w:hint="eastAsia"/>
        </w:rPr>
        <w:t>将这些信息作为收集或购买库存数据（即单元过程或</w:t>
      </w:r>
      <w:r>
        <w:rPr>
          <w:rFonts w:hint="eastAsia"/>
        </w:rPr>
        <w:t xml:space="preserve"> LCI </w:t>
      </w:r>
      <w:r>
        <w:rPr>
          <w:rFonts w:hint="eastAsia"/>
        </w:rPr>
        <w:t>结果及类似数据集）的质量要求的指示性指导。对于第三方</w:t>
      </w:r>
      <w:r>
        <w:rPr>
          <w:rFonts w:hint="eastAsia"/>
        </w:rPr>
        <w:t xml:space="preserve"> LCI </w:t>
      </w:r>
      <w:r>
        <w:rPr>
          <w:rFonts w:hint="eastAsia"/>
        </w:rPr>
        <w:t>数据集，建议考虑以下附加质量方面：适当的文档、兼容的基础流和命名法、方法学一致性以及（可能的）合格的外部审查。</w:t>
      </w:r>
    </w:p>
    <w:tbl>
      <w:tblPr>
        <w:tblStyle w:val="af6"/>
        <w:tblW w:w="0" w:type="auto"/>
        <w:tblLook w:val="04A0" w:firstRow="1" w:lastRow="0" w:firstColumn="1" w:lastColumn="0" w:noHBand="0" w:noVBand="1"/>
      </w:tblPr>
      <w:tblGrid>
        <w:gridCol w:w="8260"/>
      </w:tblGrid>
      <w:tr w:rsidR="00D16BE9" w14:paraId="2241FCF5" w14:textId="77777777">
        <w:tc>
          <w:tcPr>
            <w:tcW w:w="8260" w:type="dxa"/>
            <w:tcBorders>
              <w:top w:val="dotDash" w:sz="18" w:space="0" w:color="76923C" w:themeColor="accent3" w:themeShade="BF"/>
              <w:left w:val="dotDash" w:sz="18" w:space="0" w:color="76923C" w:themeColor="accent3" w:themeShade="BF"/>
              <w:bottom w:val="dotDash" w:sz="18" w:space="0" w:color="76923C" w:themeColor="accent3" w:themeShade="BF"/>
              <w:right w:val="dotDash" w:sz="18" w:space="0" w:color="76923C" w:themeColor="accent3" w:themeShade="BF"/>
            </w:tcBorders>
          </w:tcPr>
          <w:p w14:paraId="733C4427" w14:textId="77777777" w:rsidR="00D16BE9" w:rsidRDefault="00AC4FA2">
            <w:pPr>
              <w:pStyle w:val="0"/>
              <w:ind w:firstLineChars="200" w:firstLine="422"/>
              <w:jc w:val="center"/>
              <w:rPr>
                <w:b/>
                <w:bCs/>
              </w:rPr>
            </w:pPr>
            <w:r>
              <w:rPr>
                <w:rFonts w:hint="eastAsia"/>
                <w:b/>
                <w:bCs/>
              </w:rPr>
              <w:t>规定：</w:t>
            </w:r>
            <w:r>
              <w:rPr>
                <w:rFonts w:hint="eastAsia"/>
                <w:b/>
                <w:bCs/>
              </w:rPr>
              <w:t xml:space="preserve">7.3 </w:t>
            </w:r>
            <w:r>
              <w:rPr>
                <w:rFonts w:hint="eastAsia"/>
                <w:b/>
                <w:bCs/>
              </w:rPr>
              <w:t>规划数据收集</w:t>
            </w:r>
          </w:p>
          <w:p w14:paraId="6A0F7238" w14:textId="77777777" w:rsidR="00D16BE9" w:rsidRDefault="00AC4FA2">
            <w:pPr>
              <w:pStyle w:val="0"/>
              <w:ind w:firstLineChars="200" w:firstLine="420"/>
            </w:pPr>
            <w:r>
              <w:rPr>
                <w:rFonts w:hint="eastAsia"/>
              </w:rPr>
              <w:t>区分归因和后果建模。</w:t>
            </w:r>
            <w:r>
              <w:rPr>
                <w:rFonts w:hint="eastAsia"/>
              </w:rPr>
              <w:t xml:space="preserve">  </w:t>
            </w:r>
          </w:p>
          <w:p w14:paraId="6D9DB777" w14:textId="77777777" w:rsidR="00D16BE9" w:rsidRDefault="00AC4FA2">
            <w:pPr>
              <w:pStyle w:val="0"/>
              <w:ind w:firstLineChars="200" w:firstLine="420"/>
            </w:pPr>
            <w:r>
              <w:rPr>
                <w:rFonts w:hint="eastAsia"/>
              </w:rPr>
              <w:t>完全适用于所有类型的交付物，隐含区分。</w:t>
            </w:r>
          </w:p>
          <w:p w14:paraId="56944A5D" w14:textId="77777777" w:rsidR="00D16BE9" w:rsidRDefault="00AC4FA2">
            <w:pPr>
              <w:pStyle w:val="0"/>
              <w:ind w:firstLineChars="200" w:firstLine="420"/>
            </w:pPr>
            <w:r>
              <w:rPr>
                <w:rFonts w:hint="eastAsia"/>
              </w:rPr>
              <w:t xml:space="preserve">I) </w:t>
            </w:r>
            <w:r>
              <w:rPr>
                <w:rFonts w:hint="eastAsia"/>
              </w:rPr>
              <w:t>必须</w:t>
            </w:r>
            <w:r>
              <w:rPr>
                <w:rFonts w:hint="eastAsia"/>
              </w:rPr>
              <w:t xml:space="preserve"> - </w:t>
            </w:r>
            <w:r>
              <w:rPr>
                <w:rFonts w:hint="eastAsia"/>
                <w:b/>
                <w:bCs/>
              </w:rPr>
              <w:t>识别新需要的研究特定单元过程：</w:t>
            </w:r>
            <w:r>
              <w:rPr>
                <w:rFonts w:hint="eastAsia"/>
              </w:rPr>
              <w:t>确定需要为分析系统中的哪些过程开发新的研究特定单元过程，并使用生产者或运营商特定的主要和次要数据。这通常适用于整个前景系统（包括现有或计划的合同关系部分）。建议使用技术过程或流量图。（</w:t>
            </w:r>
            <w:r>
              <w:rPr>
                <w:rFonts w:hint="eastAsia"/>
              </w:rPr>
              <w:t>7.3.2</w:t>
            </w:r>
            <w:r>
              <w:rPr>
                <w:rFonts w:hint="eastAsia"/>
              </w:rPr>
              <w:t>）</w:t>
            </w:r>
          </w:p>
          <w:p w14:paraId="11F5AEA0" w14:textId="77777777" w:rsidR="00D16BE9" w:rsidRDefault="00AC4FA2">
            <w:pPr>
              <w:pStyle w:val="0"/>
              <w:ind w:firstLineChars="200" w:firstLine="420"/>
            </w:pPr>
            <w:r>
              <w:rPr>
                <w:rFonts w:hint="eastAsia"/>
              </w:rPr>
              <w:t xml:space="preserve">II) </w:t>
            </w:r>
            <w:r>
              <w:rPr>
                <w:rFonts w:hint="eastAsia"/>
              </w:rPr>
              <w:t>必须</w:t>
            </w:r>
            <w:r>
              <w:rPr>
                <w:rFonts w:hint="eastAsia"/>
              </w:rPr>
              <w:t xml:space="preserve"> - </w:t>
            </w:r>
            <w:r>
              <w:rPr>
                <w:rFonts w:hint="eastAsia"/>
                <w:b/>
                <w:bCs/>
              </w:rPr>
              <w:t>平均和通用数据：</w:t>
            </w:r>
            <w:r>
              <w:rPr>
                <w:rFonts w:hint="eastAsia"/>
              </w:rPr>
              <w:t>识别在分析系统中哪些部分使用平均或通用</w:t>
            </w:r>
            <w:r>
              <w:rPr>
                <w:rFonts w:hint="eastAsia"/>
              </w:rPr>
              <w:t xml:space="preserve"> LCI </w:t>
            </w:r>
            <w:r>
              <w:rPr>
                <w:rFonts w:hint="eastAsia"/>
              </w:rPr>
              <w:t>数据</w:t>
            </w:r>
            <w:proofErr w:type="gramStart"/>
            <w:r>
              <w:rPr>
                <w:rFonts w:hint="eastAsia"/>
              </w:rPr>
              <w:t>集更为</w:t>
            </w:r>
            <w:proofErr w:type="gramEnd"/>
            <w:r>
              <w:rPr>
                <w:rFonts w:hint="eastAsia"/>
              </w:rPr>
              <w:t>适当。请注意，在某些情况下，平均或通用数据可能在前景系统中的某些过程上更为准确、完整和精确。如果使用此类数据，必须提供理由。（</w:t>
            </w:r>
            <w:r>
              <w:rPr>
                <w:rFonts w:hint="eastAsia"/>
              </w:rPr>
              <w:t>7.3.2</w:t>
            </w:r>
            <w:r>
              <w:rPr>
                <w:rFonts w:hint="eastAsia"/>
              </w:rPr>
              <w:t>）</w:t>
            </w:r>
            <w:r>
              <w:rPr>
                <w:rFonts w:hint="eastAsia"/>
              </w:rPr>
              <w:t xml:space="preserve">  </w:t>
            </w:r>
          </w:p>
          <w:p w14:paraId="1938E5A0" w14:textId="77777777" w:rsidR="00D16BE9" w:rsidRDefault="00AC4FA2">
            <w:pPr>
              <w:pStyle w:val="0"/>
              <w:ind w:firstLineChars="200" w:firstLine="420"/>
            </w:pPr>
            <w:r>
              <w:rPr>
                <w:rFonts w:hint="eastAsia"/>
              </w:rPr>
              <w:t>请注意，如果</w:t>
            </w:r>
            <w:r>
              <w:rPr>
                <w:rFonts w:hint="eastAsia"/>
              </w:rPr>
              <w:t xml:space="preserve"> LCI </w:t>
            </w:r>
            <w:r>
              <w:rPr>
                <w:rFonts w:hint="eastAsia"/>
              </w:rPr>
              <w:t>研究的交付物仅为单个单元过程，则仅需收集该过程的数据，规定应类似适用。</w:t>
            </w:r>
          </w:p>
          <w:p w14:paraId="36CDF920" w14:textId="77777777" w:rsidR="00D16BE9" w:rsidRDefault="00AC4FA2">
            <w:pPr>
              <w:pStyle w:val="0"/>
              <w:ind w:firstLineChars="200" w:firstLine="420"/>
            </w:pPr>
            <w:r>
              <w:rPr>
                <w:rFonts w:hint="eastAsia"/>
              </w:rPr>
              <w:t xml:space="preserve">III) </w:t>
            </w:r>
            <w:r>
              <w:rPr>
                <w:rFonts w:hint="eastAsia"/>
              </w:rPr>
              <w:t>可</w:t>
            </w:r>
            <w:r>
              <w:rPr>
                <w:rFonts w:hint="eastAsia"/>
              </w:rPr>
              <w:t xml:space="preserve"> - </w:t>
            </w:r>
            <w:r>
              <w:rPr>
                <w:rFonts w:hint="eastAsia"/>
                <w:b/>
                <w:bCs/>
              </w:rPr>
              <w:t>识别数据和信息来源：</w:t>
            </w:r>
            <w:r>
              <w:rPr>
                <w:rFonts w:hint="eastAsia"/>
              </w:rPr>
              <w:t>建议系统地识别所需数据和信息的来源。这包括考虑主要使用</w:t>
            </w:r>
            <w:r>
              <w:rPr>
                <w:rFonts w:hint="eastAsia"/>
              </w:rPr>
              <w:t xml:space="preserve"> LCI </w:t>
            </w:r>
            <w:r>
              <w:rPr>
                <w:rFonts w:hint="eastAsia"/>
              </w:rPr>
              <w:t>结果或单元过程数据集，这两者各有优缺点，需根据具体情况进行评估。如果数据一致，可以组合使用。在</w:t>
            </w:r>
            <w:r>
              <w:rPr>
                <w:rFonts w:hint="eastAsia"/>
              </w:rPr>
              <w:t xml:space="preserve"> LCI </w:t>
            </w:r>
            <w:r>
              <w:rPr>
                <w:rFonts w:hint="eastAsia"/>
              </w:rPr>
              <w:t>数据来源中，可以区分主要和次要来源。指导原</w:t>
            </w:r>
            <w:r>
              <w:rPr>
                <w:rFonts w:hint="eastAsia"/>
              </w:rPr>
              <w:lastRenderedPageBreak/>
              <w:t>则应为最合适数据的可用性和质量。建议使用文档齐全且已审核的数据集。这有助于正确使用数据集、准确记录分析系统及其审查。（</w:t>
            </w:r>
            <w:r>
              <w:rPr>
                <w:rFonts w:hint="eastAsia"/>
              </w:rPr>
              <w:t>7.3.3, 7.3.5</w:t>
            </w:r>
            <w:r>
              <w:rPr>
                <w:rFonts w:hint="eastAsia"/>
              </w:rPr>
              <w:t>）</w:t>
            </w:r>
            <w:r>
              <w:rPr>
                <w:rFonts w:hint="eastAsia"/>
              </w:rPr>
              <w:t>[ISO+]</w:t>
            </w:r>
          </w:p>
          <w:p w14:paraId="16DB1DD7" w14:textId="77777777" w:rsidR="00D16BE9" w:rsidRDefault="00AC4FA2">
            <w:pPr>
              <w:pStyle w:val="0"/>
              <w:ind w:firstLineChars="200" w:firstLine="420"/>
            </w:pPr>
            <w:r>
              <w:rPr>
                <w:rFonts w:hint="eastAsia"/>
              </w:rPr>
              <w:t xml:space="preserve">IV) </w:t>
            </w:r>
            <w:r>
              <w:rPr>
                <w:rFonts w:hint="eastAsia"/>
              </w:rPr>
              <w:t>可</w:t>
            </w:r>
            <w:r>
              <w:rPr>
                <w:rFonts w:hint="eastAsia"/>
              </w:rPr>
              <w:t xml:space="preserve"> - </w:t>
            </w:r>
            <w:r>
              <w:rPr>
                <w:rFonts w:hint="eastAsia"/>
                <w:b/>
                <w:bCs/>
              </w:rPr>
              <w:t xml:space="preserve">SI </w:t>
            </w:r>
            <w:r>
              <w:rPr>
                <w:rFonts w:hint="eastAsia"/>
                <w:b/>
                <w:bCs/>
              </w:rPr>
              <w:t>单位：</w:t>
            </w:r>
            <w:r>
              <w:rPr>
                <w:rFonts w:hint="eastAsia"/>
              </w:rPr>
              <w:t>建议收集数据时使用国际单位制（</w:t>
            </w:r>
            <w:r>
              <w:rPr>
                <w:rFonts w:hint="eastAsia"/>
              </w:rPr>
              <w:t>SI</w:t>
            </w:r>
            <w:r>
              <w:rPr>
                <w:rFonts w:hint="eastAsia"/>
              </w:rPr>
              <w:t>）单位，以减少转换工作量和潜在错误。</w:t>
            </w:r>
            <w:r>
              <w:rPr>
                <w:rFonts w:hint="eastAsia"/>
              </w:rPr>
              <w:t xml:space="preserve">[ISO+]  </w:t>
            </w:r>
          </w:p>
          <w:p w14:paraId="6F147315" w14:textId="77777777" w:rsidR="00D16BE9" w:rsidRDefault="00AC4FA2">
            <w:pPr>
              <w:pStyle w:val="0"/>
              <w:ind w:firstLineChars="200" w:firstLine="420"/>
            </w:pPr>
            <w:r>
              <w:rPr>
                <w:rFonts w:hint="eastAsia"/>
              </w:rPr>
              <w:t>请注意，报告时应使用</w:t>
            </w:r>
            <w:r>
              <w:rPr>
                <w:rFonts w:hint="eastAsia"/>
              </w:rPr>
              <w:t xml:space="preserve"> SI </w:t>
            </w:r>
            <w:r>
              <w:rPr>
                <w:rFonts w:hint="eastAsia"/>
              </w:rPr>
              <w:t>单位（见第</w:t>
            </w:r>
            <w:r>
              <w:rPr>
                <w:rFonts w:hint="eastAsia"/>
              </w:rPr>
              <w:t xml:space="preserve"> 10.2 </w:t>
            </w:r>
            <w:r>
              <w:rPr>
                <w:rFonts w:hint="eastAsia"/>
              </w:rPr>
              <w:t>章）。</w:t>
            </w:r>
          </w:p>
          <w:p w14:paraId="7E8FCC62" w14:textId="77777777" w:rsidR="00D16BE9" w:rsidRDefault="00AC4FA2">
            <w:pPr>
              <w:pStyle w:val="0"/>
              <w:ind w:firstLineChars="200" w:firstLine="420"/>
            </w:pPr>
            <w:r>
              <w:rPr>
                <w:rFonts w:hint="eastAsia"/>
              </w:rPr>
              <w:t xml:space="preserve">V) </w:t>
            </w:r>
            <w:r>
              <w:rPr>
                <w:rFonts w:hint="eastAsia"/>
              </w:rPr>
              <w:t>应</w:t>
            </w:r>
            <w:r>
              <w:rPr>
                <w:rFonts w:hint="eastAsia"/>
              </w:rPr>
              <w:t xml:space="preserve"> - </w:t>
            </w:r>
            <w:r>
              <w:rPr>
                <w:rFonts w:hint="eastAsia"/>
                <w:b/>
                <w:bCs/>
              </w:rPr>
              <w:t>多年或通用数据是否优先？：</w:t>
            </w:r>
            <w:r>
              <w:rPr>
                <w:rFonts w:hint="eastAsia"/>
              </w:rPr>
              <w:t>根据研究目标评估是否应优先使用多年平均数据或通用数据，以更好地代表过程</w:t>
            </w:r>
            <w:r>
              <w:rPr>
                <w:rFonts w:hint="eastAsia"/>
              </w:rPr>
              <w:t>/</w:t>
            </w:r>
            <w:r>
              <w:rPr>
                <w:rFonts w:hint="eastAsia"/>
              </w:rPr>
              <w:t>系统。这适用于具有强烈年度变化的过程（例如农业；生产者特定数据一般），以确保足够的时间相关性。（</w:t>
            </w:r>
            <w:r>
              <w:rPr>
                <w:rFonts w:hint="eastAsia"/>
              </w:rPr>
              <w:t>7.3.4</w:t>
            </w:r>
            <w:r>
              <w:rPr>
                <w:rFonts w:hint="eastAsia"/>
              </w:rPr>
              <w:t>）</w:t>
            </w:r>
            <w:r>
              <w:rPr>
                <w:rFonts w:hint="eastAsia"/>
              </w:rPr>
              <w:t>[ISO+]</w:t>
            </w:r>
          </w:p>
          <w:p w14:paraId="6DA0D132" w14:textId="77777777" w:rsidR="00D16BE9" w:rsidRDefault="00AC4FA2">
            <w:pPr>
              <w:pStyle w:val="0"/>
              <w:ind w:firstLineChars="200" w:firstLine="420"/>
            </w:pPr>
            <w:r>
              <w:rPr>
                <w:rFonts w:hint="eastAsia"/>
              </w:rPr>
              <w:t xml:space="preserve">VI) </w:t>
            </w:r>
            <w:r>
              <w:rPr>
                <w:rFonts w:hint="eastAsia"/>
              </w:rPr>
              <w:t>可</w:t>
            </w:r>
            <w:r>
              <w:rPr>
                <w:rFonts w:hint="eastAsia"/>
              </w:rPr>
              <w:t xml:space="preserve"> - </w:t>
            </w:r>
            <w:r>
              <w:rPr>
                <w:rFonts w:hint="eastAsia"/>
                <w:b/>
                <w:bCs/>
              </w:rPr>
              <w:t>相关性驱动的数据收集：</w:t>
            </w:r>
            <w:r>
              <w:rPr>
                <w:rFonts w:hint="eastAsia"/>
              </w:rPr>
              <w:t>建议根据数据和信息的相关性来指导数据收集的工作量。基于充分反映分析过程或系统且质量高的现有经验是重要的指导。产品类别规则（</w:t>
            </w:r>
            <w:r>
              <w:rPr>
                <w:rFonts w:hint="eastAsia"/>
              </w:rPr>
              <w:t>PCR</w:t>
            </w:r>
            <w:r>
              <w:rPr>
                <w:rFonts w:hint="eastAsia"/>
              </w:rPr>
              <w:t>）和特定产品组的指导文件可以代表这些经验。以下内容旨在帮助集中数据收集工作。初步的数据质量和数据集质量要求如第</w:t>
            </w:r>
            <w:r>
              <w:rPr>
                <w:rFonts w:hint="eastAsia"/>
              </w:rPr>
              <w:t xml:space="preserve"> 6.9.2 </w:t>
            </w:r>
            <w:r>
              <w:rPr>
                <w:rFonts w:hint="eastAsia"/>
              </w:rPr>
              <w:t>章所识别，可能需要在后续循环中进行微调或调整（见第</w:t>
            </w:r>
            <w:r>
              <w:rPr>
                <w:rFonts w:hint="eastAsia"/>
              </w:rPr>
              <w:t xml:space="preserve"> 4 </w:t>
            </w:r>
            <w:r>
              <w:rPr>
                <w:rFonts w:hint="eastAsia"/>
              </w:rPr>
              <w:t>章）。（</w:t>
            </w:r>
            <w:r>
              <w:rPr>
                <w:rFonts w:hint="eastAsia"/>
              </w:rPr>
              <w:t>7.3.6</w:t>
            </w:r>
            <w:r>
              <w:rPr>
                <w:rFonts w:hint="eastAsia"/>
              </w:rPr>
              <w:t>）</w:t>
            </w:r>
            <w:r>
              <w:rPr>
                <w:rFonts w:hint="eastAsia"/>
              </w:rPr>
              <w:t>[ISO+]</w:t>
            </w:r>
          </w:p>
          <w:p w14:paraId="4D866645" w14:textId="77777777" w:rsidR="00D16BE9" w:rsidRDefault="00AC4FA2">
            <w:pPr>
              <w:pStyle w:val="0"/>
              <w:ind w:firstLineChars="200" w:firstLine="420"/>
            </w:pPr>
            <w:proofErr w:type="spellStart"/>
            <w:r>
              <w:rPr>
                <w:rFonts w:hint="eastAsia"/>
              </w:rPr>
              <w:t>VI.a</w:t>
            </w:r>
            <w:proofErr w:type="spellEnd"/>
            <w:r>
              <w:rPr>
                <w:rFonts w:hint="eastAsia"/>
              </w:rPr>
              <w:t xml:space="preserve">) </w:t>
            </w:r>
            <w:r>
              <w:rPr>
                <w:rFonts w:hint="eastAsia"/>
              </w:rPr>
              <w:t>确定定量</w:t>
            </w:r>
            <w:r>
              <w:rPr>
                <w:rFonts w:hint="eastAsia"/>
              </w:rPr>
              <w:t xml:space="preserve"> LCI </w:t>
            </w:r>
            <w:r>
              <w:rPr>
                <w:rFonts w:hint="eastAsia"/>
              </w:rPr>
              <w:t>数据质量需求，估计</w:t>
            </w:r>
            <w:r>
              <w:rPr>
                <w:rFonts w:hint="eastAsia"/>
              </w:rPr>
              <w:t xml:space="preserve"> LCIA </w:t>
            </w:r>
            <w:r>
              <w:rPr>
                <w:rFonts w:hint="eastAsia"/>
              </w:rPr>
              <w:t>结果的准确性、完整性和精确度，以满足预期应用的要求（例如，识别比较替代产品之间的显著差异）。</w:t>
            </w:r>
          </w:p>
          <w:p w14:paraId="380E4FB1" w14:textId="77777777" w:rsidR="00D16BE9" w:rsidRDefault="00AC4FA2">
            <w:pPr>
              <w:pStyle w:val="0"/>
              <w:ind w:firstLineChars="200" w:firstLine="420"/>
            </w:pPr>
            <w:proofErr w:type="spellStart"/>
            <w:r>
              <w:rPr>
                <w:rFonts w:hint="eastAsia"/>
              </w:rPr>
              <w:t>VI.b</w:t>
            </w:r>
            <w:proofErr w:type="spellEnd"/>
            <w:r>
              <w:rPr>
                <w:rFonts w:hint="eastAsia"/>
              </w:rPr>
              <w:t xml:space="preserve">) </w:t>
            </w:r>
            <w:r>
              <w:rPr>
                <w:rFonts w:hint="eastAsia"/>
              </w:rPr>
              <w:t>将这些要求转换为基础流层面的相关要求，考虑各个基础流的影响潜力，忽略与表征因子相关的不确定性</w:t>
            </w:r>
            <w:r>
              <w:rPr>
                <w:rFonts w:hint="eastAsia"/>
              </w:rPr>
              <w:t>/</w:t>
            </w:r>
            <w:proofErr w:type="gramStart"/>
            <w:r>
              <w:rPr>
                <w:rFonts w:hint="eastAsia"/>
              </w:rPr>
              <w:t>不</w:t>
            </w:r>
            <w:proofErr w:type="gramEnd"/>
            <w:r>
              <w:rPr>
                <w:rFonts w:hint="eastAsia"/>
              </w:rPr>
              <w:t>准确性。</w:t>
            </w:r>
          </w:p>
          <w:p w14:paraId="1813FEFD" w14:textId="77777777" w:rsidR="00D16BE9" w:rsidRDefault="00D16BE9">
            <w:pPr>
              <w:pStyle w:val="0"/>
              <w:ind w:firstLineChars="200" w:firstLine="420"/>
            </w:pPr>
          </w:p>
          <w:p w14:paraId="5229E08A" w14:textId="77777777" w:rsidR="00D16BE9" w:rsidRDefault="00AC4FA2">
            <w:pPr>
              <w:pStyle w:val="0"/>
              <w:ind w:firstLineChars="200" w:firstLine="420"/>
            </w:pPr>
            <w:proofErr w:type="spellStart"/>
            <w:r>
              <w:rPr>
                <w:rFonts w:hint="eastAsia"/>
              </w:rPr>
              <w:t>VI.c</w:t>
            </w:r>
            <w:proofErr w:type="spellEnd"/>
            <w:r>
              <w:rPr>
                <w:rFonts w:hint="eastAsia"/>
              </w:rPr>
              <w:t xml:space="preserve">) </w:t>
            </w:r>
            <w:r>
              <w:rPr>
                <w:rFonts w:hint="eastAsia"/>
              </w:rPr>
              <w:t>使用这些基础流的要求来确定所收集或购买的过程或系统库存的最大允许不确定性、</w:t>
            </w:r>
            <w:proofErr w:type="gramStart"/>
            <w:r>
              <w:rPr>
                <w:rFonts w:hint="eastAsia"/>
              </w:rPr>
              <w:t>不</w:t>
            </w:r>
            <w:proofErr w:type="gramEnd"/>
            <w:r>
              <w:rPr>
                <w:rFonts w:hint="eastAsia"/>
              </w:rPr>
              <w:t>准确性和</w:t>
            </w:r>
            <w:proofErr w:type="gramStart"/>
            <w:r>
              <w:rPr>
                <w:rFonts w:hint="eastAsia"/>
              </w:rPr>
              <w:t>不</w:t>
            </w:r>
            <w:proofErr w:type="gramEnd"/>
            <w:r>
              <w:rPr>
                <w:rFonts w:hint="eastAsia"/>
              </w:rPr>
              <w:t>完整性。请注意，这包括系统中应用的</w:t>
            </w:r>
            <w:r>
              <w:rPr>
                <w:rFonts w:hint="eastAsia"/>
              </w:rPr>
              <w:t xml:space="preserve"> LCI </w:t>
            </w:r>
            <w:r>
              <w:rPr>
                <w:rFonts w:hint="eastAsia"/>
              </w:rPr>
              <w:t>方法和模型的系统性不确定性，以及在建立系统模型时做出的假设。</w:t>
            </w:r>
          </w:p>
          <w:p w14:paraId="2B97E38D" w14:textId="77777777" w:rsidR="00D16BE9" w:rsidRDefault="00AC4FA2">
            <w:pPr>
              <w:pStyle w:val="0"/>
              <w:ind w:firstLineChars="200" w:firstLine="420"/>
            </w:pPr>
            <w:proofErr w:type="spellStart"/>
            <w:r>
              <w:rPr>
                <w:rFonts w:hint="eastAsia"/>
              </w:rPr>
              <w:t>VI.d</w:t>
            </w:r>
            <w:proofErr w:type="spellEnd"/>
            <w:r>
              <w:rPr>
                <w:rFonts w:hint="eastAsia"/>
              </w:rPr>
              <w:t xml:space="preserve">) </w:t>
            </w:r>
            <w:r>
              <w:rPr>
                <w:rFonts w:hint="eastAsia"/>
              </w:rPr>
              <w:t>将这些信息作为收集或购买库存数据（即单元过程或</w:t>
            </w:r>
            <w:r>
              <w:rPr>
                <w:rFonts w:hint="eastAsia"/>
              </w:rPr>
              <w:t xml:space="preserve"> LCI </w:t>
            </w:r>
            <w:r>
              <w:rPr>
                <w:rFonts w:hint="eastAsia"/>
              </w:rPr>
              <w:t>结果及类似数据集）质量要求的指示性指导。对于次要</w:t>
            </w:r>
            <w:r>
              <w:rPr>
                <w:rFonts w:hint="eastAsia"/>
              </w:rPr>
              <w:t xml:space="preserve"> LCI </w:t>
            </w:r>
            <w:r>
              <w:rPr>
                <w:rFonts w:hint="eastAsia"/>
              </w:rPr>
              <w:t>数据集，建议考虑以下附加质量方面：适当的文档、兼容的基础流和命名法、方法学一致性，以及完成的合格外部审查。</w:t>
            </w:r>
            <w:r>
              <w:rPr>
                <w:rFonts w:hint="eastAsia"/>
              </w:rPr>
              <w:t xml:space="preserve">  </w:t>
            </w:r>
          </w:p>
          <w:p w14:paraId="7D0174C1" w14:textId="77777777" w:rsidR="00D16BE9" w:rsidRDefault="00AC4FA2">
            <w:pPr>
              <w:pStyle w:val="0"/>
              <w:ind w:firstLineChars="200" w:firstLine="420"/>
            </w:pPr>
            <w:r>
              <w:rPr>
                <w:rFonts w:hint="eastAsia"/>
              </w:rPr>
              <w:t>请注意，如果后续收集或购买的数据集不符合要求，研究结果可能无法满足总体一致性、质量和审查要求。</w:t>
            </w:r>
            <w:r>
              <w:rPr>
                <w:rFonts w:hint="eastAsia"/>
              </w:rPr>
              <w:t xml:space="preserve">  </w:t>
            </w:r>
          </w:p>
          <w:p w14:paraId="3BE91CD4" w14:textId="77777777" w:rsidR="00D16BE9" w:rsidRDefault="00AC4FA2">
            <w:pPr>
              <w:pStyle w:val="0"/>
              <w:ind w:firstLineChars="200" w:firstLine="420"/>
            </w:pPr>
            <w:r>
              <w:rPr>
                <w:rFonts w:hint="eastAsia"/>
              </w:rPr>
              <w:t>请注意，所有公开可访问的数据来源应在后续引用。</w:t>
            </w:r>
            <w:r>
              <w:rPr>
                <w:rFonts w:hint="eastAsia"/>
              </w:rPr>
              <w:t xml:space="preserve">  </w:t>
            </w:r>
          </w:p>
          <w:p w14:paraId="7903CFA6" w14:textId="77777777" w:rsidR="00D16BE9" w:rsidRDefault="00AC4FA2">
            <w:pPr>
              <w:pStyle w:val="0"/>
              <w:ind w:firstLineChars="200" w:firstLine="420"/>
            </w:pPr>
            <w:r>
              <w:rPr>
                <w:rFonts w:hint="eastAsia"/>
              </w:rPr>
              <w:t>所有重要数据应提供各种描述信息，例如数据收集过程、数据的年龄和数据质量指标。</w:t>
            </w:r>
          </w:p>
        </w:tc>
      </w:tr>
    </w:tbl>
    <w:p w14:paraId="5891FAF9" w14:textId="77777777" w:rsidR="00D16BE9" w:rsidRDefault="00AC4FA2">
      <w:pPr>
        <w:pStyle w:val="2"/>
        <w:spacing w:beforeLines="0" w:before="0" w:afterLines="0" w:after="0"/>
        <w:ind w:firstLineChars="200" w:firstLine="562"/>
      </w:pPr>
      <w:bookmarkStart w:id="110" w:name="_Toc175604008"/>
      <w:r>
        <w:rPr>
          <w:rFonts w:hint="eastAsia"/>
          <w:sz w:val="28"/>
          <w:szCs w:val="36"/>
        </w:rPr>
        <w:lastRenderedPageBreak/>
        <w:t xml:space="preserve">7.4 </w:t>
      </w:r>
      <w:r>
        <w:rPr>
          <w:rFonts w:hint="eastAsia"/>
          <w:sz w:val="28"/>
          <w:szCs w:val="36"/>
        </w:rPr>
        <w:t>收集单元过程</w:t>
      </w:r>
      <w:r>
        <w:rPr>
          <w:rFonts w:hint="eastAsia"/>
          <w:sz w:val="28"/>
          <w:szCs w:val="36"/>
        </w:rPr>
        <w:t xml:space="preserve"> LCI </w:t>
      </w:r>
      <w:r>
        <w:rPr>
          <w:rFonts w:hint="eastAsia"/>
          <w:sz w:val="28"/>
          <w:szCs w:val="36"/>
        </w:rPr>
        <w:t>数据</w:t>
      </w:r>
      <w:bookmarkEnd w:id="110"/>
      <w:r>
        <w:rPr>
          <w:rFonts w:hint="eastAsia"/>
        </w:rPr>
        <w:t xml:space="preserve">  </w:t>
      </w:r>
    </w:p>
    <w:p w14:paraId="73561698" w14:textId="77777777" w:rsidR="00D16BE9" w:rsidRDefault="00AC4FA2">
      <w:pPr>
        <w:pStyle w:val="0"/>
        <w:ind w:firstLineChars="200" w:firstLine="420"/>
        <w:rPr>
          <w:color w:val="4F81BD" w:themeColor="accent1"/>
        </w:rPr>
      </w:pPr>
      <w:r>
        <w:rPr>
          <w:rFonts w:hint="eastAsia"/>
          <w:color w:val="4F81BD" w:themeColor="accent1"/>
        </w:rPr>
        <w:t>（参见</w:t>
      </w:r>
      <w:r>
        <w:rPr>
          <w:rFonts w:hint="eastAsia"/>
          <w:color w:val="4F81BD" w:themeColor="accent1"/>
        </w:rPr>
        <w:t xml:space="preserve"> ISO 14044:2006 </w:t>
      </w:r>
      <w:r>
        <w:rPr>
          <w:rFonts w:hint="eastAsia"/>
          <w:color w:val="4F81BD" w:themeColor="accent1"/>
        </w:rPr>
        <w:t>第</w:t>
      </w:r>
      <w:r>
        <w:rPr>
          <w:rFonts w:hint="eastAsia"/>
          <w:color w:val="4F81BD" w:themeColor="accent1"/>
        </w:rPr>
        <w:t xml:space="preserve"> 4.3.2 </w:t>
      </w:r>
      <w:r>
        <w:rPr>
          <w:rFonts w:hint="eastAsia"/>
          <w:color w:val="4F81BD" w:themeColor="accent1"/>
        </w:rPr>
        <w:t>章及第</w:t>
      </w:r>
      <w:r>
        <w:rPr>
          <w:rFonts w:hint="eastAsia"/>
          <w:color w:val="4F81BD" w:themeColor="accent1"/>
        </w:rPr>
        <w:t xml:space="preserve"> 4.3.3 </w:t>
      </w:r>
      <w:r>
        <w:rPr>
          <w:rFonts w:hint="eastAsia"/>
          <w:color w:val="4F81BD" w:themeColor="accent1"/>
        </w:rPr>
        <w:t>章的相关内容）</w:t>
      </w:r>
    </w:p>
    <w:p w14:paraId="48ADB3E3" w14:textId="77777777" w:rsidR="00D16BE9" w:rsidRDefault="00AC4FA2">
      <w:pPr>
        <w:pStyle w:val="affd"/>
        <w:spacing w:beforeLines="0" w:before="0" w:afterLines="0" w:after="0"/>
        <w:ind w:firstLineChars="200" w:firstLine="482"/>
        <w:rPr>
          <w:sz w:val="24"/>
          <w:szCs w:val="40"/>
        </w:rPr>
      </w:pPr>
      <w:bookmarkStart w:id="111" w:name="_Toc175604009"/>
      <w:r>
        <w:rPr>
          <w:rFonts w:hint="eastAsia"/>
          <w:sz w:val="24"/>
          <w:szCs w:val="40"/>
        </w:rPr>
        <w:t xml:space="preserve">7.4.1 </w:t>
      </w:r>
      <w:r>
        <w:rPr>
          <w:rFonts w:hint="eastAsia"/>
          <w:sz w:val="24"/>
          <w:szCs w:val="40"/>
        </w:rPr>
        <w:t>引言和概述</w:t>
      </w:r>
      <w:bookmarkEnd w:id="111"/>
      <w:r>
        <w:rPr>
          <w:rFonts w:hint="eastAsia"/>
          <w:sz w:val="24"/>
          <w:szCs w:val="40"/>
        </w:rPr>
        <w:t xml:space="preserve">  </w:t>
      </w:r>
    </w:p>
    <w:p w14:paraId="4ADAF03E" w14:textId="77777777" w:rsidR="00D16BE9" w:rsidRDefault="00AC4FA2">
      <w:pPr>
        <w:pStyle w:val="0"/>
        <w:ind w:firstLineChars="200" w:firstLine="420"/>
        <w:rPr>
          <w:color w:val="4F81BD" w:themeColor="accent1"/>
        </w:rPr>
      </w:pPr>
      <w:r>
        <w:rPr>
          <w:rFonts w:hint="eastAsia"/>
          <w:color w:val="4F81BD" w:themeColor="accent1"/>
        </w:rPr>
        <w:t>（参见</w:t>
      </w:r>
      <w:r>
        <w:rPr>
          <w:rFonts w:hint="eastAsia"/>
          <w:color w:val="4F81BD" w:themeColor="accent1"/>
        </w:rPr>
        <w:t xml:space="preserve"> ISO 14044:2006 </w:t>
      </w:r>
      <w:r>
        <w:rPr>
          <w:rFonts w:hint="eastAsia"/>
          <w:color w:val="4F81BD" w:themeColor="accent1"/>
        </w:rPr>
        <w:t>第</w:t>
      </w:r>
      <w:r>
        <w:rPr>
          <w:rFonts w:hint="eastAsia"/>
          <w:color w:val="4F81BD" w:themeColor="accent1"/>
        </w:rPr>
        <w:t xml:space="preserve"> 4.3.2.1 </w:t>
      </w:r>
      <w:r>
        <w:rPr>
          <w:rFonts w:hint="eastAsia"/>
          <w:color w:val="4F81BD" w:themeColor="accent1"/>
        </w:rPr>
        <w:t>章的相关内容）</w:t>
      </w:r>
    </w:p>
    <w:p w14:paraId="4C3F6020" w14:textId="77777777" w:rsidR="00D16BE9" w:rsidRDefault="00AC4FA2">
      <w:pPr>
        <w:pStyle w:val="0"/>
        <w:ind w:firstLineChars="200" w:firstLine="422"/>
        <w:rPr>
          <w:b/>
          <w:bCs/>
        </w:rPr>
      </w:pPr>
      <w:r>
        <w:rPr>
          <w:rFonts w:hint="eastAsia"/>
          <w:b/>
          <w:bCs/>
        </w:rPr>
        <w:t>引言</w:t>
      </w:r>
      <w:r>
        <w:rPr>
          <w:rFonts w:hint="eastAsia"/>
          <w:b/>
          <w:bCs/>
        </w:rPr>
        <w:t xml:space="preserve">  </w:t>
      </w:r>
    </w:p>
    <w:p w14:paraId="36579127" w14:textId="77777777" w:rsidR="00D16BE9" w:rsidRDefault="00AC4FA2">
      <w:pPr>
        <w:pStyle w:val="0"/>
        <w:ind w:firstLineChars="200" w:firstLine="420"/>
      </w:pPr>
      <w:r>
        <w:rPr>
          <w:rFonts w:hint="eastAsia"/>
        </w:rPr>
        <w:lastRenderedPageBreak/>
        <w:t>对于所有已识别的过程（见第</w:t>
      </w:r>
      <w:r>
        <w:rPr>
          <w:rFonts w:hint="eastAsia"/>
        </w:rPr>
        <w:t xml:space="preserve"> 7.2.3 </w:t>
      </w:r>
      <w:r>
        <w:rPr>
          <w:rFonts w:hint="eastAsia"/>
        </w:rPr>
        <w:t>或</w:t>
      </w:r>
      <w:r>
        <w:rPr>
          <w:rFonts w:hint="eastAsia"/>
        </w:rPr>
        <w:t xml:space="preserve"> 7.2.4 </w:t>
      </w:r>
      <w:r>
        <w:rPr>
          <w:rFonts w:hint="eastAsia"/>
        </w:rPr>
        <w:t>章），必须收集库存数据。实际的数据收集通常仅要求针对前景系统，前提是所有背景系统的数据可以从可用的背景数据库中获取。</w:t>
      </w:r>
    </w:p>
    <w:p w14:paraId="586863BA" w14:textId="77777777" w:rsidR="00D16BE9" w:rsidRDefault="00AC4FA2">
      <w:pPr>
        <w:pStyle w:val="0"/>
        <w:ind w:firstLineChars="200" w:firstLine="420"/>
      </w:pPr>
      <w:r>
        <w:rPr>
          <w:rFonts w:hint="eastAsia"/>
        </w:rPr>
        <w:t>单元过程数据是所有</w:t>
      </w:r>
      <w:r>
        <w:rPr>
          <w:rFonts w:hint="eastAsia"/>
        </w:rPr>
        <w:t xml:space="preserve"> LCI </w:t>
      </w:r>
      <w:r>
        <w:rPr>
          <w:rFonts w:hint="eastAsia"/>
        </w:rPr>
        <w:t>工作的基础。它们的收集规定在归因和后果</w:t>
      </w:r>
      <w:r>
        <w:rPr>
          <w:rFonts w:hint="eastAsia"/>
        </w:rPr>
        <w:t xml:space="preserve"> LCI </w:t>
      </w:r>
      <w:r>
        <w:rPr>
          <w:rFonts w:hint="eastAsia"/>
        </w:rPr>
        <w:t>建模中基本相同。</w:t>
      </w:r>
    </w:p>
    <w:p w14:paraId="37C6B940" w14:textId="77777777" w:rsidR="00D16BE9" w:rsidRDefault="00AC4FA2">
      <w:pPr>
        <w:pStyle w:val="0"/>
        <w:ind w:firstLineChars="200" w:firstLine="420"/>
      </w:pPr>
      <w:r>
        <w:rPr>
          <w:rFonts w:hint="eastAsia"/>
        </w:rPr>
        <w:t>理想情况下，这些数据与特定过程的单一操作单元过程相关（例如，由特定</w:t>
      </w:r>
      <w:r>
        <w:rPr>
          <w:rFonts w:hint="eastAsia"/>
        </w:rPr>
        <w:t xml:space="preserve"> 7.5 </w:t>
      </w:r>
      <w:r>
        <w:rPr>
          <w:rFonts w:hint="eastAsia"/>
        </w:rPr>
        <w:t>吨卡车型号执行的大宗货物运输）。这一点是本章所涉及的内容。</w:t>
      </w:r>
    </w:p>
    <w:p w14:paraId="5DBDAE8E" w14:textId="77777777" w:rsidR="00D16BE9" w:rsidRDefault="00AC4FA2">
      <w:pPr>
        <w:pStyle w:val="0"/>
        <w:ind w:firstLineChars="200" w:firstLine="420"/>
      </w:pPr>
      <w:r>
        <w:rPr>
          <w:rFonts w:hint="eastAsia"/>
        </w:rPr>
        <w:t>然而，它们也可以指一个平均的过程混合（例如，德国所有特定品牌</w:t>
      </w:r>
      <w:r>
        <w:rPr>
          <w:rFonts w:hint="eastAsia"/>
        </w:rPr>
        <w:t xml:space="preserve"> EURO 4</w:t>
      </w:r>
      <w:r>
        <w:rPr>
          <w:rFonts w:hint="eastAsia"/>
        </w:rPr>
        <w:t>、</w:t>
      </w:r>
      <w:r>
        <w:rPr>
          <w:rFonts w:hint="eastAsia"/>
        </w:rPr>
        <w:t xml:space="preserve">7.5 </w:t>
      </w:r>
      <w:r>
        <w:rPr>
          <w:rFonts w:hint="eastAsia"/>
        </w:rPr>
        <w:t>吨卡车的大宗货物运输市场混合）。这在本章的基础上进行，平均处理将在</w:t>
      </w:r>
      <w:proofErr w:type="gramStart"/>
      <w:r>
        <w:rPr>
          <w:rFonts w:hint="eastAsia"/>
        </w:rPr>
        <w:t>后续第</w:t>
      </w:r>
      <w:proofErr w:type="gramEnd"/>
      <w:r>
        <w:rPr>
          <w:rFonts w:hint="eastAsia"/>
        </w:rPr>
        <w:t xml:space="preserve"> 7.7 </w:t>
      </w:r>
      <w:r>
        <w:rPr>
          <w:rFonts w:hint="eastAsia"/>
        </w:rPr>
        <w:t>章中讨论。</w:t>
      </w:r>
    </w:p>
    <w:p w14:paraId="50DE636A" w14:textId="77777777" w:rsidR="00D16BE9" w:rsidRDefault="00AC4FA2">
      <w:pPr>
        <w:pStyle w:val="0"/>
        <w:ind w:firstLineChars="200" w:firstLine="420"/>
      </w:pPr>
      <w:r>
        <w:rPr>
          <w:rFonts w:hint="eastAsia"/>
        </w:rPr>
        <w:t>或者，它们可以是通用的，因此以一般方式描述一个过程或技术，而不是以特定或平均方式进行操作（例如，相同卡车类型的市场混合，但以通用方式获取，而不是特定卡车模型的数据平均，这些数据可能</w:t>
      </w:r>
      <w:proofErr w:type="gramStart"/>
      <w:r>
        <w:rPr>
          <w:rFonts w:hint="eastAsia"/>
        </w:rPr>
        <w:t>不</w:t>
      </w:r>
      <w:proofErr w:type="gramEnd"/>
      <w:r>
        <w:rPr>
          <w:rFonts w:hint="eastAsia"/>
        </w:rPr>
        <w:t>可用）。通用数据集的开发在</w:t>
      </w:r>
      <w:proofErr w:type="gramStart"/>
      <w:r>
        <w:rPr>
          <w:rFonts w:hint="eastAsia"/>
        </w:rPr>
        <w:t>后续第</w:t>
      </w:r>
      <w:proofErr w:type="gramEnd"/>
      <w:r>
        <w:rPr>
          <w:rFonts w:hint="eastAsia"/>
        </w:rPr>
        <w:t xml:space="preserve"> 7.5 </w:t>
      </w:r>
      <w:r>
        <w:rPr>
          <w:rFonts w:hint="eastAsia"/>
        </w:rPr>
        <w:t>章中讨论，本章的许多规定也适用。</w:t>
      </w:r>
    </w:p>
    <w:p w14:paraId="7E98AD93" w14:textId="77777777" w:rsidR="00D16BE9" w:rsidRDefault="00AC4FA2">
      <w:pPr>
        <w:pStyle w:val="0"/>
        <w:ind w:firstLineChars="200" w:firstLine="420"/>
      </w:pPr>
      <w:r>
        <w:rPr>
          <w:rFonts w:hint="eastAsia"/>
        </w:rPr>
        <w:t>所有这些数据</w:t>
      </w:r>
      <w:proofErr w:type="gramStart"/>
      <w:r>
        <w:rPr>
          <w:rFonts w:hint="eastAsia"/>
        </w:rPr>
        <w:t>集类型</w:t>
      </w:r>
      <w:proofErr w:type="gramEnd"/>
      <w:r>
        <w:rPr>
          <w:rFonts w:hint="eastAsia"/>
        </w:rPr>
        <w:t>可以包括参数化，从而生成作为参数化单元过程的技术模型。请注意，这些也可以指一组互联的单操作单元过程（例如，一个工厂或整个场地），即作为一个黑箱单元过程进行库存数据收集</w:t>
      </w:r>
      <w:r>
        <w:rPr>
          <w:rStyle w:val="afb"/>
        </w:rPr>
        <w:footnoteReference w:id="136"/>
      </w:r>
      <w:r>
        <w:rPr>
          <w:rFonts w:hint="eastAsia"/>
        </w:rPr>
        <w:t>。对于这些，大多数规定与单操作单元过程相同。使用这些单元过程形式的选择取决于一系列问题，包括：</w:t>
      </w:r>
    </w:p>
    <w:p w14:paraId="4247D8F6" w14:textId="77777777" w:rsidR="00D16BE9" w:rsidRDefault="00AC4FA2">
      <w:pPr>
        <w:pStyle w:val="0"/>
        <w:numPr>
          <w:ilvl w:val="0"/>
          <w:numId w:val="67"/>
        </w:numPr>
        <w:ind w:left="0" w:firstLineChars="200" w:firstLine="420"/>
      </w:pPr>
      <w:r>
        <w:rPr>
          <w:rFonts w:hint="eastAsia"/>
        </w:rPr>
        <w:t>研究的目标和范围（特别是所分析的过程</w:t>
      </w:r>
      <w:r>
        <w:rPr>
          <w:rFonts w:hint="eastAsia"/>
        </w:rPr>
        <w:t>/</w:t>
      </w:r>
      <w:r>
        <w:rPr>
          <w:rFonts w:hint="eastAsia"/>
        </w:rPr>
        <w:t>系统类型、预期应用），</w:t>
      </w:r>
    </w:p>
    <w:p w14:paraId="595B393F" w14:textId="77777777" w:rsidR="00D16BE9" w:rsidRDefault="00AC4FA2">
      <w:pPr>
        <w:pStyle w:val="0"/>
        <w:numPr>
          <w:ilvl w:val="0"/>
          <w:numId w:val="67"/>
        </w:numPr>
        <w:ind w:left="0" w:firstLineChars="200" w:firstLine="420"/>
      </w:pPr>
      <w:r>
        <w:rPr>
          <w:rFonts w:hint="eastAsia"/>
        </w:rPr>
        <w:t>数据的可用性和质量，以及</w:t>
      </w:r>
    </w:p>
    <w:p w14:paraId="1BB00499" w14:textId="77777777" w:rsidR="00D16BE9" w:rsidRDefault="00AC4FA2">
      <w:pPr>
        <w:pStyle w:val="0"/>
        <w:numPr>
          <w:ilvl w:val="0"/>
          <w:numId w:val="67"/>
        </w:numPr>
        <w:ind w:left="0" w:firstLineChars="200" w:firstLine="420"/>
      </w:pPr>
      <w:r>
        <w:rPr>
          <w:rFonts w:hint="eastAsia"/>
        </w:rPr>
        <w:t>可用资源（资金、专家）。</w:t>
      </w:r>
    </w:p>
    <w:p w14:paraId="4AAD2BD6" w14:textId="77777777" w:rsidR="00D16BE9" w:rsidRDefault="00AC4FA2">
      <w:pPr>
        <w:pStyle w:val="0"/>
        <w:ind w:firstLineChars="200" w:firstLine="422"/>
        <w:rPr>
          <w:b/>
          <w:bCs/>
        </w:rPr>
      </w:pPr>
      <w:r>
        <w:rPr>
          <w:rFonts w:hint="eastAsia"/>
          <w:b/>
          <w:bCs/>
        </w:rPr>
        <w:t>概述</w:t>
      </w:r>
      <w:r>
        <w:rPr>
          <w:rFonts w:hint="eastAsia"/>
          <w:b/>
          <w:bCs/>
        </w:rPr>
        <w:t xml:space="preserve">  </w:t>
      </w:r>
    </w:p>
    <w:p w14:paraId="70778ACE" w14:textId="77777777" w:rsidR="00D16BE9" w:rsidRDefault="00AC4FA2">
      <w:pPr>
        <w:pStyle w:val="0"/>
        <w:ind w:firstLineChars="200" w:firstLine="420"/>
      </w:pPr>
      <w:r>
        <w:rPr>
          <w:rFonts w:hint="eastAsia"/>
        </w:rPr>
        <w:t>本章开始于收集原始数据以获取单元过程的初步指导（</w:t>
      </w:r>
      <w:r>
        <w:rPr>
          <w:rFonts w:hint="eastAsia"/>
        </w:rPr>
        <w:t>7.4.2</w:t>
      </w:r>
      <w:r>
        <w:rPr>
          <w:rFonts w:hint="eastAsia"/>
        </w:rPr>
        <w:t>）。这包括临时质量控制的重要步骤和处理缺失数据的方式。</w:t>
      </w:r>
      <w:r>
        <w:rPr>
          <w:rFonts w:hint="eastAsia"/>
        </w:rPr>
        <w:t xml:space="preserve">  </w:t>
      </w:r>
    </w:p>
    <w:p w14:paraId="3514E76A" w14:textId="77777777" w:rsidR="00D16BE9" w:rsidRDefault="00AC4FA2">
      <w:pPr>
        <w:pStyle w:val="0"/>
        <w:ind w:firstLineChars="200" w:firstLine="420"/>
      </w:pPr>
      <w:r>
        <w:rPr>
          <w:rFonts w:hint="eastAsia"/>
        </w:rPr>
        <w:t>接下来的两个小节提供了有关基础流（</w:t>
      </w:r>
      <w:r>
        <w:rPr>
          <w:rFonts w:hint="eastAsia"/>
        </w:rPr>
        <w:t>7.4.3</w:t>
      </w:r>
      <w:r>
        <w:rPr>
          <w:rFonts w:hint="eastAsia"/>
        </w:rPr>
        <w:t>）和特定过程类型（</w:t>
      </w:r>
      <w:r>
        <w:rPr>
          <w:rFonts w:hint="eastAsia"/>
        </w:rPr>
        <w:t>7.4.4</w:t>
      </w:r>
      <w:r>
        <w:rPr>
          <w:rFonts w:hint="eastAsia"/>
        </w:rPr>
        <w:t>）的一系列方法学问题的规定。</w:t>
      </w:r>
      <w:r>
        <w:rPr>
          <w:rFonts w:hint="eastAsia"/>
        </w:rPr>
        <w:t xml:space="preserve">  </w:t>
      </w:r>
    </w:p>
    <w:p w14:paraId="7DFE9A9B" w14:textId="77777777" w:rsidR="00D16BE9" w:rsidRDefault="00AC4FA2">
      <w:pPr>
        <w:pStyle w:val="0"/>
        <w:ind w:firstLineChars="200" w:firstLine="420"/>
      </w:pPr>
      <w:r>
        <w:rPr>
          <w:rFonts w:hint="eastAsia"/>
        </w:rPr>
        <w:t>最后一个小节</w:t>
      </w:r>
      <w:r>
        <w:rPr>
          <w:rFonts w:hint="eastAsia"/>
        </w:rPr>
        <w:t xml:space="preserve"> 7.4.5 </w:t>
      </w:r>
      <w:r>
        <w:rPr>
          <w:rFonts w:hint="eastAsia"/>
        </w:rPr>
        <w:t>详细说明了命名约定和其他方面。</w:t>
      </w:r>
      <w:r>
        <w:rPr>
          <w:rFonts w:hint="eastAsia"/>
        </w:rPr>
        <w:t xml:space="preserve">  </w:t>
      </w:r>
    </w:p>
    <w:p w14:paraId="2B7E28FE" w14:textId="77777777" w:rsidR="00D16BE9" w:rsidRDefault="00AC4FA2">
      <w:pPr>
        <w:pStyle w:val="0"/>
        <w:ind w:firstLineChars="200" w:firstLine="420"/>
      </w:pPr>
      <w:r>
        <w:rPr>
          <w:rFonts w:hint="eastAsia"/>
        </w:rPr>
        <w:t>关于</w:t>
      </w:r>
      <w:r>
        <w:rPr>
          <w:rFonts w:hint="eastAsia"/>
        </w:rPr>
        <w:t xml:space="preserve"> LCI </w:t>
      </w:r>
      <w:r>
        <w:rPr>
          <w:rFonts w:hint="eastAsia"/>
        </w:rPr>
        <w:t>数据集开发的更为量身定制但也更加简明的技术指导，见于《</w:t>
      </w:r>
      <w:r>
        <w:rPr>
          <w:rFonts w:hint="eastAsia"/>
        </w:rPr>
        <w:t xml:space="preserve">LCI </w:t>
      </w:r>
      <w:r>
        <w:rPr>
          <w:rFonts w:hint="eastAsia"/>
        </w:rPr>
        <w:t>数据集的特定指导文件》。该文件基于本一般指导的“规定”部分，并重点关注</w:t>
      </w:r>
      <w:r>
        <w:rPr>
          <w:rFonts w:hint="eastAsia"/>
        </w:rPr>
        <w:t xml:space="preserve"> LCI </w:t>
      </w:r>
      <w:r>
        <w:rPr>
          <w:rFonts w:hint="eastAsia"/>
        </w:rPr>
        <w:t>数据集开发的相关事项。</w:t>
      </w:r>
    </w:p>
    <w:p w14:paraId="21F75558" w14:textId="77777777" w:rsidR="00D16BE9" w:rsidRDefault="00AC4FA2">
      <w:pPr>
        <w:pStyle w:val="affd"/>
        <w:spacing w:beforeLines="0" w:before="0" w:afterLines="0" w:after="0"/>
        <w:ind w:firstLineChars="200" w:firstLine="482"/>
      </w:pPr>
      <w:bookmarkStart w:id="112" w:name="_Toc175604010"/>
      <w:r>
        <w:rPr>
          <w:rFonts w:hint="eastAsia"/>
          <w:sz w:val="24"/>
          <w:szCs w:val="40"/>
        </w:rPr>
        <w:t xml:space="preserve">7.4.2 </w:t>
      </w:r>
      <w:r>
        <w:rPr>
          <w:rFonts w:hint="eastAsia"/>
          <w:sz w:val="24"/>
          <w:szCs w:val="40"/>
        </w:rPr>
        <w:t>单元过程的基本数据收集</w:t>
      </w:r>
      <w:bookmarkEnd w:id="112"/>
      <w:r>
        <w:rPr>
          <w:rFonts w:hint="eastAsia"/>
        </w:rPr>
        <w:t xml:space="preserve">  </w:t>
      </w:r>
    </w:p>
    <w:p w14:paraId="2891C5DF" w14:textId="77777777" w:rsidR="00D16BE9" w:rsidRDefault="00AC4FA2">
      <w:pPr>
        <w:pStyle w:val="0"/>
        <w:ind w:firstLineChars="200" w:firstLine="420"/>
        <w:rPr>
          <w:color w:val="4F81BD" w:themeColor="accent1"/>
        </w:rPr>
      </w:pPr>
      <w:r>
        <w:rPr>
          <w:rFonts w:hint="eastAsia"/>
          <w:color w:val="4F81BD" w:themeColor="accent1"/>
        </w:rPr>
        <w:t>（参见</w:t>
      </w:r>
      <w:r>
        <w:rPr>
          <w:rFonts w:hint="eastAsia"/>
          <w:color w:val="4F81BD" w:themeColor="accent1"/>
        </w:rPr>
        <w:t xml:space="preserve"> ISO 14044:2006 </w:t>
      </w:r>
      <w:r>
        <w:rPr>
          <w:rFonts w:hint="eastAsia"/>
          <w:color w:val="4F81BD" w:themeColor="accent1"/>
        </w:rPr>
        <w:t>第</w:t>
      </w:r>
      <w:r>
        <w:rPr>
          <w:rFonts w:hint="eastAsia"/>
          <w:color w:val="4F81BD" w:themeColor="accent1"/>
        </w:rPr>
        <w:t xml:space="preserve"> 4.3.2.2 </w:t>
      </w:r>
      <w:r>
        <w:rPr>
          <w:rFonts w:hint="eastAsia"/>
          <w:color w:val="4F81BD" w:themeColor="accent1"/>
        </w:rPr>
        <w:t>章及第</w:t>
      </w:r>
      <w:r>
        <w:rPr>
          <w:rFonts w:hint="eastAsia"/>
          <w:color w:val="4F81BD" w:themeColor="accent1"/>
        </w:rPr>
        <w:t xml:space="preserve"> 4.3.3 </w:t>
      </w:r>
      <w:r>
        <w:rPr>
          <w:rFonts w:hint="eastAsia"/>
          <w:color w:val="4F81BD" w:themeColor="accent1"/>
        </w:rPr>
        <w:t>章）</w:t>
      </w:r>
    </w:p>
    <w:p w14:paraId="7B60B8A0" w14:textId="77777777" w:rsidR="00D16BE9" w:rsidRDefault="00AC4FA2">
      <w:pPr>
        <w:pStyle w:val="afff"/>
        <w:spacing w:before="0" w:after="0"/>
        <w:ind w:firstLineChars="200" w:firstLine="422"/>
      </w:pPr>
      <w:r>
        <w:rPr>
          <w:rFonts w:hint="eastAsia"/>
        </w:rPr>
        <w:lastRenderedPageBreak/>
        <w:t xml:space="preserve">7.4.2.1 </w:t>
      </w:r>
      <w:r>
        <w:rPr>
          <w:rFonts w:hint="eastAsia"/>
        </w:rPr>
        <w:t>引言和概述</w:t>
      </w:r>
      <w:r>
        <w:rPr>
          <w:rFonts w:hint="eastAsia"/>
        </w:rPr>
        <w:t xml:space="preserve">  </w:t>
      </w:r>
    </w:p>
    <w:p w14:paraId="4897D04E" w14:textId="77777777" w:rsidR="00D16BE9" w:rsidRDefault="00AC4FA2">
      <w:pPr>
        <w:pStyle w:val="0"/>
        <w:ind w:firstLineChars="200" w:firstLine="420"/>
        <w:rPr>
          <w:color w:val="4F81BD" w:themeColor="accent1"/>
        </w:rPr>
      </w:pPr>
      <w:r>
        <w:rPr>
          <w:rFonts w:hint="eastAsia"/>
          <w:color w:val="4F81BD" w:themeColor="accent1"/>
        </w:rPr>
        <w:t>（参见</w:t>
      </w:r>
      <w:r>
        <w:rPr>
          <w:rFonts w:hint="eastAsia"/>
          <w:color w:val="4F81BD" w:themeColor="accent1"/>
        </w:rPr>
        <w:t xml:space="preserve"> ISO 14044:2006 </w:t>
      </w:r>
      <w:r>
        <w:rPr>
          <w:rFonts w:hint="eastAsia"/>
          <w:color w:val="4F81BD" w:themeColor="accent1"/>
        </w:rPr>
        <w:t>第</w:t>
      </w:r>
      <w:r>
        <w:rPr>
          <w:rFonts w:hint="eastAsia"/>
          <w:color w:val="4F81BD" w:themeColor="accent1"/>
        </w:rPr>
        <w:t xml:space="preserve"> 4.3.2.2 </w:t>
      </w:r>
      <w:r>
        <w:rPr>
          <w:rFonts w:hint="eastAsia"/>
          <w:color w:val="4F81BD" w:themeColor="accent1"/>
        </w:rPr>
        <w:t>章及第</w:t>
      </w:r>
      <w:r>
        <w:rPr>
          <w:rFonts w:hint="eastAsia"/>
          <w:color w:val="4F81BD" w:themeColor="accent1"/>
        </w:rPr>
        <w:t xml:space="preserve"> 4.3.3 </w:t>
      </w:r>
      <w:r>
        <w:rPr>
          <w:rFonts w:hint="eastAsia"/>
          <w:color w:val="4F81BD" w:themeColor="accent1"/>
        </w:rPr>
        <w:t>章）</w:t>
      </w:r>
    </w:p>
    <w:p w14:paraId="031F15AF" w14:textId="77777777" w:rsidR="00D16BE9" w:rsidRDefault="00AC4FA2">
      <w:pPr>
        <w:pStyle w:val="0"/>
        <w:ind w:firstLineChars="200" w:firstLine="420"/>
      </w:pPr>
      <w:r>
        <w:rPr>
          <w:rFonts w:hint="eastAsia"/>
        </w:rPr>
        <w:t>在提供适用于过程和流量的总体方法学规定、命名约定和其他惯例之前，本章提供了关于原始数据的基本收集</w:t>
      </w:r>
      <w:r>
        <w:rPr>
          <w:rStyle w:val="afb"/>
        </w:rPr>
        <w:footnoteReference w:id="137"/>
      </w:r>
      <w:r>
        <w:rPr>
          <w:rFonts w:hint="eastAsia"/>
        </w:rPr>
        <w:t>及向单元过程库存过渡的规定和建议：</w:t>
      </w:r>
    </w:p>
    <w:p w14:paraId="5A8F89C7" w14:textId="77777777" w:rsidR="00D16BE9" w:rsidRDefault="00AC4FA2">
      <w:pPr>
        <w:pStyle w:val="0"/>
        <w:numPr>
          <w:ilvl w:val="0"/>
          <w:numId w:val="68"/>
        </w:numPr>
        <w:ind w:left="0" w:firstLineChars="200" w:firstLine="420"/>
      </w:pPr>
      <w:r>
        <w:rPr>
          <w:rFonts w:hint="eastAsia"/>
        </w:rPr>
        <w:t>通过细分或虚拟细分来避免黑箱单元过程（</w:t>
      </w:r>
      <w:r>
        <w:rPr>
          <w:rFonts w:hint="eastAsia"/>
        </w:rPr>
        <w:t>7.4.2.2</w:t>
      </w:r>
      <w:r>
        <w:rPr>
          <w:rFonts w:hint="eastAsia"/>
        </w:rPr>
        <w:t>）</w:t>
      </w:r>
    </w:p>
    <w:p w14:paraId="4FA581C5" w14:textId="77777777" w:rsidR="00D16BE9" w:rsidRDefault="00AC4FA2">
      <w:pPr>
        <w:pStyle w:val="0"/>
        <w:numPr>
          <w:ilvl w:val="0"/>
          <w:numId w:val="68"/>
        </w:numPr>
        <w:ind w:left="0" w:firstLineChars="200" w:firstLine="420"/>
      </w:pPr>
      <w:r>
        <w:rPr>
          <w:rFonts w:hint="eastAsia"/>
        </w:rPr>
        <w:t>描述单元过程所代表的内容（</w:t>
      </w:r>
      <w:r>
        <w:rPr>
          <w:rFonts w:hint="eastAsia"/>
        </w:rPr>
        <w:t>7.4.2.3</w:t>
      </w:r>
      <w:r>
        <w:rPr>
          <w:rFonts w:hint="eastAsia"/>
        </w:rPr>
        <w:t>）</w:t>
      </w:r>
    </w:p>
    <w:p w14:paraId="1B703152" w14:textId="77777777" w:rsidR="00D16BE9" w:rsidRDefault="00AC4FA2">
      <w:pPr>
        <w:pStyle w:val="0"/>
        <w:numPr>
          <w:ilvl w:val="0"/>
          <w:numId w:val="68"/>
        </w:numPr>
        <w:ind w:left="0" w:firstLineChars="200" w:firstLine="420"/>
      </w:pPr>
      <w:r>
        <w:rPr>
          <w:rFonts w:hint="eastAsia"/>
        </w:rPr>
        <w:t>收集的输入和输出流类型（</w:t>
      </w:r>
      <w:r>
        <w:rPr>
          <w:rFonts w:hint="eastAsia"/>
        </w:rPr>
        <w:t>7.4.2.4</w:t>
      </w:r>
      <w:r>
        <w:rPr>
          <w:rFonts w:hint="eastAsia"/>
        </w:rPr>
        <w:t>）</w:t>
      </w:r>
    </w:p>
    <w:p w14:paraId="3A20C698" w14:textId="77777777" w:rsidR="00D16BE9" w:rsidRDefault="00AC4FA2">
      <w:pPr>
        <w:pStyle w:val="0"/>
        <w:numPr>
          <w:ilvl w:val="0"/>
          <w:numId w:val="68"/>
        </w:numPr>
        <w:ind w:left="0" w:firstLineChars="200" w:firstLine="420"/>
      </w:pPr>
      <w:r>
        <w:rPr>
          <w:rFonts w:hint="eastAsia"/>
        </w:rPr>
        <w:t>针对特定、未来和通用数据集的数据和信息类型（</w:t>
      </w:r>
      <w:r>
        <w:rPr>
          <w:rFonts w:hint="eastAsia"/>
        </w:rPr>
        <w:t>7.4.2.5</w:t>
      </w:r>
      <w:r>
        <w:rPr>
          <w:rFonts w:hint="eastAsia"/>
        </w:rPr>
        <w:t>）</w:t>
      </w:r>
    </w:p>
    <w:p w14:paraId="166F8AB7" w14:textId="77777777" w:rsidR="00D16BE9" w:rsidRDefault="00AC4FA2">
      <w:pPr>
        <w:pStyle w:val="0"/>
        <w:numPr>
          <w:ilvl w:val="0"/>
          <w:numId w:val="68"/>
        </w:numPr>
        <w:ind w:left="0" w:firstLineChars="200" w:firstLine="420"/>
      </w:pPr>
      <w:r>
        <w:rPr>
          <w:rFonts w:hint="eastAsia"/>
        </w:rPr>
        <w:t>参考流量的参考量（</w:t>
      </w:r>
      <w:r>
        <w:rPr>
          <w:rFonts w:hint="eastAsia"/>
        </w:rPr>
        <w:t>7.4.2.6</w:t>
      </w:r>
      <w:r>
        <w:rPr>
          <w:rFonts w:hint="eastAsia"/>
        </w:rPr>
        <w:t>）</w:t>
      </w:r>
    </w:p>
    <w:p w14:paraId="50294B9F" w14:textId="77777777" w:rsidR="00D16BE9" w:rsidRDefault="00AC4FA2">
      <w:pPr>
        <w:pStyle w:val="0"/>
        <w:numPr>
          <w:ilvl w:val="0"/>
          <w:numId w:val="68"/>
        </w:numPr>
        <w:ind w:left="0" w:firstLineChars="200" w:firstLine="420"/>
      </w:pPr>
      <w:r>
        <w:rPr>
          <w:rFonts w:hint="eastAsia"/>
        </w:rPr>
        <w:t>关于操作条件的代表性（</w:t>
      </w:r>
      <w:r>
        <w:rPr>
          <w:rFonts w:hint="eastAsia"/>
        </w:rPr>
        <w:t>7.4.2.7</w:t>
      </w:r>
      <w:r>
        <w:rPr>
          <w:rFonts w:hint="eastAsia"/>
        </w:rPr>
        <w:t>）</w:t>
      </w:r>
    </w:p>
    <w:p w14:paraId="5B46F4FE" w14:textId="77777777" w:rsidR="00D16BE9" w:rsidRDefault="00AC4FA2">
      <w:pPr>
        <w:pStyle w:val="0"/>
        <w:numPr>
          <w:ilvl w:val="0"/>
          <w:numId w:val="68"/>
        </w:numPr>
        <w:ind w:left="0" w:firstLineChars="200" w:firstLine="420"/>
      </w:pPr>
      <w:r>
        <w:rPr>
          <w:rFonts w:hint="eastAsia"/>
        </w:rPr>
        <w:t>检查法律限制（</w:t>
      </w:r>
      <w:r>
        <w:rPr>
          <w:rFonts w:hint="eastAsia"/>
        </w:rPr>
        <w:t>7.4.2.8</w:t>
      </w:r>
      <w:r>
        <w:rPr>
          <w:rFonts w:hint="eastAsia"/>
        </w:rPr>
        <w:t>）</w:t>
      </w:r>
    </w:p>
    <w:p w14:paraId="4C319322" w14:textId="77777777" w:rsidR="00D16BE9" w:rsidRDefault="00AC4FA2">
      <w:pPr>
        <w:pStyle w:val="0"/>
        <w:numPr>
          <w:ilvl w:val="0"/>
          <w:numId w:val="68"/>
        </w:numPr>
        <w:ind w:left="0" w:firstLineChars="200" w:firstLine="420"/>
      </w:pPr>
      <w:r>
        <w:rPr>
          <w:rFonts w:hint="eastAsia"/>
        </w:rPr>
        <w:t>从原始数据到每个参考流的单元过程库存（</w:t>
      </w:r>
      <w:r>
        <w:rPr>
          <w:rFonts w:hint="eastAsia"/>
        </w:rPr>
        <w:t>7.4.2.9</w:t>
      </w:r>
      <w:r>
        <w:rPr>
          <w:rFonts w:hint="eastAsia"/>
        </w:rPr>
        <w:t>）</w:t>
      </w:r>
    </w:p>
    <w:p w14:paraId="24E6578B" w14:textId="77777777" w:rsidR="00D16BE9" w:rsidRDefault="00AC4FA2">
      <w:pPr>
        <w:pStyle w:val="0"/>
        <w:numPr>
          <w:ilvl w:val="0"/>
          <w:numId w:val="68"/>
        </w:numPr>
        <w:ind w:left="0" w:firstLineChars="200" w:firstLine="420"/>
      </w:pPr>
      <w:r>
        <w:rPr>
          <w:rFonts w:hint="eastAsia"/>
        </w:rPr>
        <w:t>解决保密问题（</w:t>
      </w:r>
      <w:r>
        <w:rPr>
          <w:rFonts w:hint="eastAsia"/>
        </w:rPr>
        <w:t>7.4.2.10</w:t>
      </w:r>
      <w:r>
        <w:rPr>
          <w:rFonts w:hint="eastAsia"/>
        </w:rPr>
        <w:t>）</w:t>
      </w:r>
    </w:p>
    <w:p w14:paraId="33B94152" w14:textId="77777777" w:rsidR="00D16BE9" w:rsidRDefault="00AC4FA2">
      <w:pPr>
        <w:pStyle w:val="0"/>
        <w:numPr>
          <w:ilvl w:val="0"/>
          <w:numId w:val="68"/>
        </w:numPr>
        <w:ind w:left="0" w:firstLineChars="200" w:firstLine="420"/>
      </w:pPr>
      <w:r>
        <w:rPr>
          <w:rFonts w:hint="eastAsia"/>
        </w:rPr>
        <w:t>临时质量控制（</w:t>
      </w:r>
      <w:r>
        <w:rPr>
          <w:rFonts w:hint="eastAsia"/>
        </w:rPr>
        <w:t>7.4.2.11</w:t>
      </w:r>
      <w:r>
        <w:rPr>
          <w:rFonts w:hint="eastAsia"/>
        </w:rPr>
        <w:t>），以及作为重要方面的</w:t>
      </w:r>
    </w:p>
    <w:p w14:paraId="650BA7C0" w14:textId="77777777" w:rsidR="00D16BE9" w:rsidRDefault="00AC4FA2">
      <w:pPr>
        <w:pStyle w:val="0"/>
        <w:numPr>
          <w:ilvl w:val="0"/>
          <w:numId w:val="68"/>
        </w:numPr>
        <w:ind w:left="0" w:firstLineChars="200" w:firstLine="420"/>
      </w:pPr>
      <w:r>
        <w:rPr>
          <w:rFonts w:hint="eastAsia"/>
        </w:rPr>
        <w:t>处理最终缺失的库存数据（</w:t>
      </w:r>
      <w:r>
        <w:rPr>
          <w:rFonts w:hint="eastAsia"/>
        </w:rPr>
        <w:t>7.4.2.11.3</w:t>
      </w:r>
      <w:r>
        <w:rPr>
          <w:rFonts w:hint="eastAsia"/>
        </w:rPr>
        <w:t>）</w:t>
      </w:r>
    </w:p>
    <w:p w14:paraId="0B2F5D1A" w14:textId="77777777" w:rsidR="00D16BE9" w:rsidRDefault="00AC4FA2">
      <w:pPr>
        <w:pStyle w:val="afff"/>
        <w:spacing w:before="0" w:after="0"/>
        <w:ind w:firstLineChars="200" w:firstLine="422"/>
      </w:pPr>
      <w:r>
        <w:rPr>
          <w:rFonts w:hint="eastAsia"/>
        </w:rPr>
        <w:t xml:space="preserve">7.4.2.2 </w:t>
      </w:r>
      <w:r>
        <w:rPr>
          <w:rFonts w:hint="eastAsia"/>
        </w:rPr>
        <w:t>通过细分和虚拟细分避免黑箱单元过程</w:t>
      </w:r>
      <w:r>
        <w:rPr>
          <w:rFonts w:hint="eastAsia"/>
        </w:rPr>
        <w:t xml:space="preserve">  </w:t>
      </w:r>
    </w:p>
    <w:p w14:paraId="33135496" w14:textId="77777777" w:rsidR="00D16BE9" w:rsidRDefault="00AC4FA2">
      <w:pPr>
        <w:pStyle w:val="0"/>
        <w:ind w:firstLineChars="200" w:firstLine="420"/>
        <w:rPr>
          <w:color w:val="4F81BD" w:themeColor="accent1"/>
        </w:rPr>
      </w:pPr>
      <w:r>
        <w:rPr>
          <w:rFonts w:hint="eastAsia"/>
          <w:color w:val="4F81BD" w:themeColor="accent1"/>
        </w:rPr>
        <w:t>（参见</w:t>
      </w:r>
      <w:r>
        <w:rPr>
          <w:rFonts w:hint="eastAsia"/>
          <w:color w:val="4F81BD" w:themeColor="accent1"/>
        </w:rPr>
        <w:t xml:space="preserve"> ISO 14044:2006 </w:t>
      </w:r>
      <w:r>
        <w:rPr>
          <w:rFonts w:hint="eastAsia"/>
          <w:color w:val="4F81BD" w:themeColor="accent1"/>
        </w:rPr>
        <w:t>第</w:t>
      </w:r>
      <w:r>
        <w:rPr>
          <w:rFonts w:hint="eastAsia"/>
          <w:color w:val="4F81BD" w:themeColor="accent1"/>
        </w:rPr>
        <w:t xml:space="preserve"> 4.3.4.2 </w:t>
      </w:r>
      <w:r>
        <w:rPr>
          <w:rFonts w:hint="eastAsia"/>
          <w:color w:val="4F81BD" w:themeColor="accent1"/>
        </w:rPr>
        <w:t>章）</w:t>
      </w:r>
    </w:p>
    <w:p w14:paraId="07A0C36E" w14:textId="77777777" w:rsidR="00D16BE9" w:rsidRDefault="00AC4FA2">
      <w:pPr>
        <w:pStyle w:val="0"/>
        <w:ind w:firstLineChars="200" w:firstLine="422"/>
        <w:rPr>
          <w:b/>
          <w:bCs/>
        </w:rPr>
      </w:pPr>
      <w:r>
        <w:rPr>
          <w:rFonts w:hint="eastAsia"/>
          <w:b/>
          <w:bCs/>
        </w:rPr>
        <w:t>一般方法</w:t>
      </w:r>
      <w:r>
        <w:rPr>
          <w:rFonts w:hint="eastAsia"/>
          <w:b/>
          <w:bCs/>
        </w:rPr>
        <w:t xml:space="preserve">  </w:t>
      </w:r>
    </w:p>
    <w:p w14:paraId="3D760AA2" w14:textId="77777777" w:rsidR="00D16BE9" w:rsidRDefault="00AC4FA2">
      <w:pPr>
        <w:pStyle w:val="0"/>
        <w:ind w:firstLineChars="200" w:firstLine="420"/>
      </w:pPr>
      <w:r>
        <w:rPr>
          <w:rFonts w:hint="eastAsia"/>
        </w:rPr>
        <w:t>如果需要收集数据的单元过程是多个物理上分开的过程步骤的组合，这就是一个黑箱单元过程；见图</w:t>
      </w:r>
      <w:r>
        <w:rPr>
          <w:rFonts w:hint="eastAsia"/>
        </w:rPr>
        <w:t xml:space="preserve"> 8</w:t>
      </w:r>
      <w:r>
        <w:rPr>
          <w:rFonts w:hint="eastAsia"/>
        </w:rPr>
        <w:t>。</w:t>
      </w:r>
      <w:r>
        <w:rPr>
          <w:rFonts w:hint="eastAsia"/>
        </w:rPr>
        <w:t xml:space="preserve">  </w:t>
      </w:r>
    </w:p>
    <w:p w14:paraId="7482C11D" w14:textId="77777777" w:rsidR="00D16BE9" w:rsidRDefault="00AC4FA2">
      <w:pPr>
        <w:pStyle w:val="0"/>
        <w:ind w:firstLineChars="200" w:firstLine="420"/>
      </w:pPr>
      <w:r>
        <w:rPr>
          <w:rFonts w:hint="eastAsia"/>
        </w:rPr>
        <w:t>黑箱单元过程可能会导致审查困难。特别是</w:t>
      </w:r>
      <w:proofErr w:type="gramStart"/>
      <w:r>
        <w:rPr>
          <w:rFonts w:hint="eastAsia"/>
        </w:rPr>
        <w:t>当过程</w:t>
      </w:r>
      <w:proofErr w:type="gramEnd"/>
      <w:r>
        <w:rPr>
          <w:rFonts w:hint="eastAsia"/>
        </w:rPr>
        <w:t>被开发为通用过程（见第</w:t>
      </w:r>
      <w:r>
        <w:rPr>
          <w:rFonts w:hint="eastAsia"/>
        </w:rPr>
        <w:t xml:space="preserve"> 7.5 </w:t>
      </w:r>
      <w:r>
        <w:rPr>
          <w:rFonts w:hint="eastAsia"/>
        </w:rPr>
        <w:t>章）时，审查人员可能更容易对单个过程步骤进行评估，而不是对集成的步骤链进行评估。另一方面，特别是对于基于测量的特定数据，审查可以基于测量数据进行；在这种情况下，细分无助于审查。</w:t>
      </w:r>
      <w:r>
        <w:rPr>
          <w:rFonts w:hint="eastAsia"/>
        </w:rPr>
        <w:t xml:space="preserve">  </w:t>
      </w:r>
    </w:p>
    <w:p w14:paraId="573774B0" w14:textId="77777777" w:rsidR="00D16BE9" w:rsidRDefault="00AC4FA2">
      <w:pPr>
        <w:pStyle w:val="0"/>
        <w:ind w:firstLineChars="200" w:firstLine="420"/>
      </w:pPr>
      <w:r>
        <w:rPr>
          <w:rFonts w:hint="eastAsia"/>
        </w:rPr>
        <w:t>同时，黑箱单元过程往往会导致多功能性问题。这些问题需要额外的信息和努力来解决，并且在任何情况下都会在某种程度上扭曲结果。如果细分一个多功能黑箱单元过程可以解决多功能性问题，则应优先选择细分。</w:t>
      </w:r>
      <w:r>
        <w:rPr>
          <w:rFonts w:hint="eastAsia"/>
        </w:rPr>
        <w:t xml:space="preserve">  </w:t>
      </w:r>
    </w:p>
    <w:p w14:paraId="05846739" w14:textId="77777777" w:rsidR="00D16BE9" w:rsidRDefault="00AC4FA2">
      <w:pPr>
        <w:pStyle w:val="0"/>
        <w:ind w:firstLineChars="200" w:firstLine="420"/>
      </w:pPr>
      <w:r>
        <w:rPr>
          <w:rFonts w:hint="eastAsia"/>
        </w:rPr>
        <w:t>细分的过程链也可能是特定应用所需的，例如，详细的薄弱点分析或生态设计目的更关心单个贡献者及其影响的减少，而不是整体绝对结果的价值。</w:t>
      </w:r>
      <w:r>
        <w:rPr>
          <w:rFonts w:hint="eastAsia"/>
        </w:rPr>
        <w:t xml:space="preserve">  </w:t>
      </w:r>
    </w:p>
    <w:p w14:paraId="43789CAB" w14:textId="77777777" w:rsidR="00D16BE9" w:rsidRDefault="00AC4FA2">
      <w:pPr>
        <w:pStyle w:val="0"/>
        <w:ind w:firstLineChars="200" w:firstLine="420"/>
      </w:pPr>
      <w:r>
        <w:rPr>
          <w:rFonts w:hint="eastAsia"/>
        </w:rPr>
        <w:t>总结：如果在数据规划或原始数据收集中发现过程是黑箱单元过程，应检查是否可以通过细分将其拆分，以及这种拆分是否有助于审查、提高准确性和适用性，并避免多功能性。</w:t>
      </w:r>
      <w:r>
        <w:rPr>
          <w:rFonts w:hint="eastAsia"/>
        </w:rPr>
        <w:t xml:space="preserve">  </w:t>
      </w:r>
    </w:p>
    <w:p w14:paraId="051F3759" w14:textId="77777777" w:rsidR="00D16BE9" w:rsidRDefault="00AC4FA2">
      <w:pPr>
        <w:pStyle w:val="0"/>
        <w:ind w:firstLineChars="200" w:firstLine="420"/>
      </w:pPr>
      <w:r>
        <w:rPr>
          <w:rFonts w:hint="eastAsia"/>
        </w:rPr>
        <w:t>细分通常在数据收集之前进行，或在数据收集之后进行虚拟细分。</w:t>
      </w:r>
    </w:p>
    <w:p w14:paraId="199B020A" w14:textId="77777777" w:rsidR="00D16BE9" w:rsidRDefault="00AC4FA2">
      <w:pPr>
        <w:pStyle w:val="0"/>
        <w:ind w:firstLineChars="200" w:firstLine="422"/>
        <w:rPr>
          <w:b/>
          <w:bCs/>
        </w:rPr>
      </w:pPr>
      <w:r>
        <w:rPr>
          <w:rFonts w:hint="eastAsia"/>
          <w:b/>
          <w:bCs/>
        </w:rPr>
        <w:t>细分</w:t>
      </w:r>
      <w:r>
        <w:rPr>
          <w:rFonts w:hint="eastAsia"/>
          <w:b/>
          <w:bCs/>
        </w:rPr>
        <w:t xml:space="preserve">  </w:t>
      </w:r>
    </w:p>
    <w:p w14:paraId="6AA9EFA7" w14:textId="77777777" w:rsidR="00D16BE9" w:rsidRDefault="00AC4FA2">
      <w:pPr>
        <w:pStyle w:val="0"/>
        <w:ind w:firstLineChars="200" w:firstLine="420"/>
      </w:pPr>
      <w:r>
        <w:rPr>
          <w:rFonts w:hint="eastAsia"/>
        </w:rPr>
        <w:t>首选方案是将相关的黑箱单元过程细分为其包含的过程。</w:t>
      </w:r>
      <w:r>
        <w:rPr>
          <w:rFonts w:hint="eastAsia"/>
        </w:rPr>
        <w:t xml:space="preserve">  </w:t>
      </w:r>
    </w:p>
    <w:p w14:paraId="145BD873" w14:textId="77777777" w:rsidR="00D16BE9" w:rsidRDefault="00AC4FA2">
      <w:pPr>
        <w:pStyle w:val="0"/>
        <w:ind w:firstLineChars="200" w:firstLine="420"/>
      </w:pPr>
      <w:r>
        <w:rPr>
          <w:rFonts w:hint="eastAsia"/>
        </w:rPr>
        <w:lastRenderedPageBreak/>
        <w:t>这种细分是在最终原始数据收集之前进行的。相关的库存数据是单独收集的，仅针对那些与分析系统相关的包含单元过程。例如，一个装配车间，其中对电力、消耗品和零件消耗的数据将分别收集，针对不同的生产线作为单操作单元过程。车间本身、供暖、照明等的数据也会单独收集作为单操作单元过程，虽然它们是多功能过程，因为它们服务于所有生产线。</w:t>
      </w:r>
      <w:r>
        <w:rPr>
          <w:rFonts w:hint="eastAsia"/>
        </w:rPr>
        <w:t xml:space="preserve">  </w:t>
      </w:r>
    </w:p>
    <w:p w14:paraId="228B7425" w14:textId="77777777" w:rsidR="00D16BE9" w:rsidRDefault="00AC4FA2">
      <w:pPr>
        <w:pStyle w:val="0"/>
        <w:ind w:firstLineChars="200" w:firstLine="420"/>
      </w:pPr>
      <w:r>
        <w:rPr>
          <w:rFonts w:hint="eastAsia"/>
        </w:rPr>
        <w:t>细分在黑箱单元过程提供多个功能时尤为重要，即它是多功能的，而结果单一过程都是单功能的。如果理论上可以将目标商品或服务的交付与共同功能分开，细分和有时虚拟细分（见下文）是提供准确数据的唯一方法。在上述示例中，这是不可能的，因为车间和车间供暖不能为包含的生产线单独建模。不过，细分可能已经显著提高了数据准确性。</w:t>
      </w:r>
    </w:p>
    <w:p w14:paraId="5AF3640A" w14:textId="77777777" w:rsidR="00D16BE9" w:rsidRDefault="00AC4FA2">
      <w:pPr>
        <w:pStyle w:val="0"/>
        <w:ind w:firstLineChars="200" w:firstLine="422"/>
        <w:rPr>
          <w:b/>
          <w:bCs/>
        </w:rPr>
      </w:pPr>
      <w:r>
        <w:rPr>
          <w:rFonts w:hint="eastAsia"/>
          <w:b/>
          <w:bCs/>
        </w:rPr>
        <w:t>部分细分</w:t>
      </w:r>
      <w:r>
        <w:rPr>
          <w:rFonts w:hint="eastAsia"/>
          <w:b/>
          <w:bCs/>
        </w:rPr>
        <w:t xml:space="preserve">  </w:t>
      </w:r>
    </w:p>
    <w:p w14:paraId="4651C11A" w14:textId="77777777" w:rsidR="00D16BE9" w:rsidRDefault="00AC4FA2">
      <w:pPr>
        <w:pStyle w:val="0"/>
        <w:ind w:firstLineChars="200" w:firstLine="420"/>
      </w:pPr>
      <w:r>
        <w:rPr>
          <w:rFonts w:hint="eastAsia"/>
        </w:rPr>
        <w:t>如果完全拆分黑箱过程不可能，则应进行部分细分。部分细分可以导致两种类型的结果：</w:t>
      </w:r>
    </w:p>
    <w:p w14:paraId="4969EABF" w14:textId="77777777" w:rsidR="00D16BE9" w:rsidRDefault="00AC4FA2">
      <w:pPr>
        <w:pStyle w:val="0"/>
        <w:numPr>
          <w:ilvl w:val="0"/>
          <w:numId w:val="69"/>
        </w:numPr>
        <w:ind w:left="0" w:firstLineChars="200" w:firstLine="420"/>
      </w:pPr>
      <w:r>
        <w:rPr>
          <w:rFonts w:hint="eastAsia"/>
        </w:rPr>
        <w:t>一个或多个包含的过程被单独确定为单操作单元过程，而一个或多个包含的过程仍然是黑箱单元过程（例如，在生产分析系统三聚氰胺的综合站点中，包含的</w:t>
      </w:r>
      <w:proofErr w:type="gramStart"/>
      <w:r>
        <w:rPr>
          <w:rFonts w:hint="eastAsia"/>
        </w:rPr>
        <w:t>氨生产</w:t>
      </w:r>
      <w:proofErr w:type="gramEnd"/>
      <w:r>
        <w:rPr>
          <w:rFonts w:hint="eastAsia"/>
        </w:rPr>
        <w:t>厂和二氧化碳副产品分离和压缩可以单独确定为单操作单元过程，而尿素和三聚氰胺生产厂的数据</w:t>
      </w:r>
      <w:proofErr w:type="gramStart"/>
      <w:r>
        <w:rPr>
          <w:rFonts w:hint="eastAsia"/>
        </w:rPr>
        <w:t>仅共同</w:t>
      </w:r>
      <w:proofErr w:type="gramEnd"/>
      <w:r>
        <w:rPr>
          <w:rFonts w:hint="eastAsia"/>
        </w:rPr>
        <w:t>提供。）</w:t>
      </w:r>
    </w:p>
    <w:p w14:paraId="7F5F753A" w14:textId="77777777" w:rsidR="00D16BE9" w:rsidRDefault="00AC4FA2">
      <w:pPr>
        <w:pStyle w:val="0"/>
        <w:numPr>
          <w:ilvl w:val="0"/>
          <w:numId w:val="69"/>
        </w:numPr>
        <w:ind w:left="0" w:firstLineChars="200" w:firstLine="420"/>
      </w:pPr>
      <w:r>
        <w:rPr>
          <w:rFonts w:hint="eastAsia"/>
        </w:rPr>
        <w:t>仅能单独识别分析功能的一些信息，而一个或多个包含的过程仅部分拆分，即“拆分”切入单一过程步骤。请注意，在后果建模下，这种形式的部分拆分可能会导致后续替代时完全分离分析功能过程时的扭曲。在归因建模下，这种形式是适当的。</w:t>
      </w:r>
    </w:p>
    <w:p w14:paraId="0C213C17" w14:textId="77777777" w:rsidR="00D16BE9" w:rsidRDefault="00AC4FA2">
      <w:pPr>
        <w:pStyle w:val="0"/>
        <w:ind w:firstLineChars="200" w:firstLine="422"/>
        <w:rPr>
          <w:b/>
          <w:bCs/>
        </w:rPr>
      </w:pPr>
      <w:r>
        <w:rPr>
          <w:rFonts w:hint="eastAsia"/>
          <w:b/>
          <w:bCs/>
        </w:rPr>
        <w:t>虚拟细分</w:t>
      </w:r>
      <w:r>
        <w:rPr>
          <w:rFonts w:hint="eastAsia"/>
          <w:b/>
          <w:bCs/>
        </w:rPr>
        <w:t xml:space="preserve">  </w:t>
      </w:r>
    </w:p>
    <w:p w14:paraId="720B084F" w14:textId="77777777" w:rsidR="00D16BE9" w:rsidRDefault="00AC4FA2">
      <w:pPr>
        <w:pStyle w:val="0"/>
        <w:ind w:firstLineChars="200" w:firstLine="420"/>
      </w:pPr>
      <w:r>
        <w:rPr>
          <w:rFonts w:hint="eastAsia"/>
        </w:rPr>
        <w:t>获取包含单元过程的库存数据有多种可能性：实际数据收集（首选方案）和——在许多但不是所有情况下——利用关于相关过程的知识。这些知识可以作为将多功能过程的数据拆分并将库存项目分配给包含的单元过程的基础。例如，简单的理解是水体排放只可能来自于产生废水的过程，某些部件或消耗品只作为特定过程的输入等。</w:t>
      </w:r>
      <w:r>
        <w:rPr>
          <w:rFonts w:hint="eastAsia"/>
        </w:rPr>
        <w:t xml:space="preserve">  </w:t>
      </w:r>
    </w:p>
    <w:p w14:paraId="2C4AA341" w14:textId="77777777" w:rsidR="00D16BE9" w:rsidRDefault="00AC4FA2">
      <w:pPr>
        <w:pStyle w:val="0"/>
        <w:ind w:firstLineChars="200" w:firstLine="420"/>
      </w:pPr>
      <w:r>
        <w:rPr>
          <w:rFonts w:hint="eastAsia"/>
        </w:rPr>
        <w:t>在某些情况下，分配和虚拟细分是定性和定量上明确且准确的，如上述例子。在其他情况下，细分需要依赖专家判断，并且可能不会非常准确，但仍然能提高数据质量。例如，在一个生产线中，多个电力消耗步骤可能被联合计量。通过其他机器信息（例如额定功率消耗、负荷因子和运行时间），可能可以足够准确地虚拟细分黑箱过程到单个过程步骤，即使不完全精确。</w:t>
      </w:r>
      <w:r>
        <w:rPr>
          <w:rFonts w:hint="eastAsia"/>
        </w:rPr>
        <w:t xml:space="preserve">  </w:t>
      </w:r>
    </w:p>
    <w:p w14:paraId="4665C576" w14:textId="77777777" w:rsidR="00D16BE9" w:rsidRDefault="00AC4FA2">
      <w:pPr>
        <w:pStyle w:val="0"/>
        <w:ind w:firstLineChars="200" w:firstLine="420"/>
      </w:pPr>
      <w:r>
        <w:rPr>
          <w:rFonts w:hint="eastAsia"/>
        </w:rPr>
        <w:t>这样，定性生产</w:t>
      </w:r>
      <w:r>
        <w:rPr>
          <w:rFonts w:hint="eastAsia"/>
        </w:rPr>
        <w:t>/</w:t>
      </w:r>
      <w:r>
        <w:rPr>
          <w:rFonts w:hint="eastAsia"/>
        </w:rPr>
        <w:t>操作系统信息可以足以对黑箱过程进行部分甚至完全细分，并正确地将所有或大部分定量信息分配给单独的包含单元过程。</w:t>
      </w:r>
      <w:r>
        <w:rPr>
          <w:rFonts w:hint="eastAsia"/>
        </w:rPr>
        <w:t xml:space="preserve">  </w:t>
      </w:r>
    </w:p>
    <w:p w14:paraId="49551955" w14:textId="77777777" w:rsidR="00D16BE9" w:rsidRDefault="00AC4FA2">
      <w:pPr>
        <w:pStyle w:val="0"/>
        <w:ind w:firstLineChars="200" w:firstLine="420"/>
      </w:pPr>
      <w:r>
        <w:rPr>
          <w:rFonts w:hint="eastAsia"/>
        </w:rPr>
        <w:t>即使在这种“虚拟细分”无法提供所有单一数据值的情况下，它也通常会显著降低工作量，因为只需直接收集个别包含过程的剩余缺失数据。</w:t>
      </w:r>
      <w:r>
        <w:rPr>
          <w:rFonts w:hint="eastAsia"/>
        </w:rPr>
        <w:t xml:space="preserve">  </w:t>
      </w:r>
    </w:p>
    <w:p w14:paraId="60B9A712" w14:textId="77777777" w:rsidR="00D16BE9" w:rsidRDefault="00AC4FA2">
      <w:pPr>
        <w:pStyle w:val="0"/>
        <w:ind w:firstLineChars="200" w:firstLine="420"/>
      </w:pPr>
      <w:r>
        <w:rPr>
          <w:rFonts w:hint="eastAsia"/>
        </w:rPr>
        <w:t>但是，请注意，虚拟细分仅在后果建模中应用时，如果它能完全分离分析功能的库存，否则替代结果会被扭曲。</w:t>
      </w:r>
      <w:r>
        <w:rPr>
          <w:rFonts w:hint="eastAsia"/>
        </w:rPr>
        <w:t xml:space="preserve">  </w:t>
      </w:r>
    </w:p>
    <w:p w14:paraId="4D4B4B89" w14:textId="77777777" w:rsidR="00D16BE9" w:rsidRDefault="00AC4FA2">
      <w:pPr>
        <w:pStyle w:val="0"/>
        <w:ind w:firstLineChars="200" w:firstLine="420"/>
      </w:pPr>
      <w:r>
        <w:rPr>
          <w:rFonts w:hint="eastAsia"/>
        </w:rPr>
        <w:lastRenderedPageBreak/>
        <w:t>从结果数据集的角度来看，虚拟细分可以意味着从黑箱数据中生成多个单元过程。或者——针对不能完全虚拟细分但会切入过程的黑箱单元过程——过程并没有分成多个单元过程，但可细分的单一库存流量完全或部分</w:t>
      </w:r>
      <w:proofErr w:type="gramStart"/>
      <w:r>
        <w:rPr>
          <w:rFonts w:hint="eastAsia"/>
        </w:rPr>
        <w:t>分</w:t>
      </w:r>
      <w:proofErr w:type="gramEnd"/>
      <w:r>
        <w:rPr>
          <w:rFonts w:hint="eastAsia"/>
        </w:rPr>
        <w:t>配给相应的共同功能。</w:t>
      </w:r>
      <w:r>
        <w:rPr>
          <w:rFonts w:hint="eastAsia"/>
        </w:rPr>
        <w:t xml:space="preserve">  </w:t>
      </w:r>
    </w:p>
    <w:p w14:paraId="5C9D931F" w14:textId="77777777" w:rsidR="00D16BE9" w:rsidRDefault="00AC4FA2">
      <w:pPr>
        <w:pStyle w:val="0"/>
        <w:ind w:firstLineChars="200" w:firstLine="420"/>
      </w:pPr>
      <w:r>
        <w:rPr>
          <w:rFonts w:hint="eastAsia"/>
        </w:rPr>
        <w:t>虚拟细分原则上也可以应用于物理上不可细分的过程：例如，在化学反应器中，可能用氯对有机化合物进行氯化，生成具有一个、两个和三个氯基的不同副产品。作为反应物的氯的总消耗量可以按其绑定的氯量的比例分配给副产品。这也是一种切入单一过程步骤的部分细分示例。请注意，在这个例子中，任何氯的过剩和氯的排放需要单独且通常不同的方法来解决多功能性。重申的是，“切入”不可进一步细分的联合过程，如本例所示，不应在后果建模</w:t>
      </w:r>
      <w:r>
        <w:rPr>
          <w:rFonts w:hint="eastAsia"/>
        </w:rPr>
        <w:t>/</w:t>
      </w:r>
      <w:r>
        <w:rPr>
          <w:rFonts w:hint="eastAsia"/>
        </w:rPr>
        <w:t>替代中应用，因为结果会被扭曲。</w:t>
      </w:r>
      <w:r>
        <w:rPr>
          <w:rFonts w:hint="eastAsia"/>
        </w:rPr>
        <w:t xml:space="preserve">  </w:t>
      </w:r>
    </w:p>
    <w:p w14:paraId="2421E9A0" w14:textId="77777777" w:rsidR="00D16BE9" w:rsidRDefault="00AC4FA2">
      <w:pPr>
        <w:pStyle w:val="0"/>
        <w:ind w:firstLineChars="200" w:firstLine="420"/>
      </w:pPr>
      <w:r>
        <w:rPr>
          <w:rFonts w:hint="eastAsia"/>
        </w:rPr>
        <w:t>请注意，虚拟细分等同于识别并使用决定性物理因果关系作为分配原则，即</w:t>
      </w:r>
      <w:proofErr w:type="gramStart"/>
      <w:r>
        <w:rPr>
          <w:rFonts w:hint="eastAsia"/>
        </w:rPr>
        <w:t>描绘非</w:t>
      </w:r>
      <w:proofErr w:type="gramEnd"/>
      <w:r>
        <w:rPr>
          <w:rFonts w:hint="eastAsia"/>
        </w:rPr>
        <w:t>功能流与共同功能之间的定量内部关系。</w:t>
      </w:r>
    </w:p>
    <w:tbl>
      <w:tblPr>
        <w:tblStyle w:val="af6"/>
        <w:tblW w:w="0" w:type="auto"/>
        <w:tblLook w:val="04A0" w:firstRow="1" w:lastRow="0" w:firstColumn="1" w:lastColumn="0" w:noHBand="0" w:noVBand="1"/>
      </w:tblPr>
      <w:tblGrid>
        <w:gridCol w:w="8260"/>
      </w:tblGrid>
      <w:tr w:rsidR="00D16BE9" w14:paraId="551AAF64" w14:textId="77777777">
        <w:tc>
          <w:tcPr>
            <w:tcW w:w="8260" w:type="dxa"/>
            <w:tcBorders>
              <w:top w:val="dotDash" w:sz="18" w:space="0" w:color="76923C" w:themeColor="accent3" w:themeShade="BF"/>
              <w:left w:val="dotDash" w:sz="18" w:space="0" w:color="76923C" w:themeColor="accent3" w:themeShade="BF"/>
              <w:bottom w:val="dotDash" w:sz="18" w:space="0" w:color="76923C" w:themeColor="accent3" w:themeShade="BF"/>
              <w:right w:val="dotDash" w:sz="18" w:space="0" w:color="76923C" w:themeColor="accent3" w:themeShade="BF"/>
            </w:tcBorders>
          </w:tcPr>
          <w:p w14:paraId="440C5F0A" w14:textId="77777777" w:rsidR="00D16BE9" w:rsidRDefault="00AC4FA2">
            <w:pPr>
              <w:pStyle w:val="0"/>
              <w:ind w:firstLineChars="200" w:firstLine="422"/>
              <w:jc w:val="center"/>
              <w:rPr>
                <w:b/>
                <w:bCs/>
              </w:rPr>
            </w:pPr>
            <w:r>
              <w:rPr>
                <w:b/>
                <w:bCs/>
              </w:rPr>
              <w:t>规定：</w:t>
            </w:r>
            <w:r>
              <w:rPr>
                <w:b/>
                <w:bCs/>
              </w:rPr>
              <w:t xml:space="preserve"> 7.4.2.2 </w:t>
            </w:r>
            <w:r>
              <w:rPr>
                <w:b/>
                <w:bCs/>
              </w:rPr>
              <w:t>通过细分和虚拟细分避免黑盒单元流程</w:t>
            </w:r>
          </w:p>
          <w:p w14:paraId="29A6DA27" w14:textId="77777777" w:rsidR="00D16BE9" w:rsidRDefault="00AC4FA2">
            <w:pPr>
              <w:pStyle w:val="0"/>
              <w:ind w:firstLineChars="200" w:firstLine="420"/>
            </w:pPr>
            <w:r>
              <w:t>区分归因模型和后果模型。</w:t>
            </w:r>
            <w:r>
              <w:t xml:space="preserve"> </w:t>
            </w:r>
          </w:p>
          <w:p w14:paraId="010BC3A4" w14:textId="77777777" w:rsidR="00D16BE9" w:rsidRDefault="00AC4FA2">
            <w:pPr>
              <w:pStyle w:val="0"/>
              <w:ind w:firstLineChars="200" w:firstLine="420"/>
            </w:pPr>
            <w:r>
              <w:t>请注意，如果对多个单元过程进行建模（例如，在分析系统的前台系统中），这些规定将分别应用于每个单元过程。</w:t>
            </w:r>
            <w:r>
              <w:t xml:space="preserve"> </w:t>
            </w:r>
          </w:p>
          <w:p w14:paraId="3B5D2A45" w14:textId="77777777" w:rsidR="00D16BE9" w:rsidRDefault="00AC4FA2">
            <w:pPr>
              <w:pStyle w:val="0"/>
              <w:ind w:firstLineChars="200" w:firstLine="420"/>
            </w:pPr>
            <w:r>
              <w:t xml:space="preserve">I) </w:t>
            </w:r>
            <w:r>
              <w:t>应该</w:t>
            </w:r>
            <w:r>
              <w:t xml:space="preserve"> - </w:t>
            </w:r>
            <w:r>
              <w:t>通过细分可解决的多功能性？：调查分析的单元过程是否是黑盒单元过程（概念见图</w:t>
            </w:r>
            <w:r>
              <w:t xml:space="preserve"> 7</w:t>
            </w:r>
            <w:r>
              <w:t>）：它是否包含其他物理上可区分的子过程步骤，理论上是否可以专门为这些步骤收集数据子流程？接下来，检查细分是否可以解决该黑盒单元流程的多功能性：是否可以单独识别和建模</w:t>
            </w:r>
            <w:proofErr w:type="gramStart"/>
            <w:r>
              <w:t>初始黑</w:t>
            </w:r>
            <w:proofErr w:type="gramEnd"/>
            <w:r>
              <w:t>盒单元流程中的流程链（最好是逐个流程步骤），仅提供一个所需的功能输出？</w:t>
            </w:r>
          </w:p>
          <w:p w14:paraId="002B5BAF" w14:textId="77777777" w:rsidR="00D16BE9" w:rsidRDefault="00AC4FA2">
            <w:pPr>
              <w:pStyle w:val="0"/>
              <w:ind w:firstLineChars="200" w:firstLine="420"/>
            </w:pPr>
            <w:r>
              <w:t xml:space="preserve">II) </w:t>
            </w:r>
            <w:r>
              <w:t>应该</w:t>
            </w:r>
            <w:r>
              <w:t xml:space="preserve"> - </w:t>
            </w:r>
            <w:r>
              <w:t>根据结果，应遵循以下步骤：</w:t>
            </w:r>
            <w:r>
              <w:t xml:space="preserve"> </w:t>
            </w:r>
          </w:p>
          <w:p w14:paraId="1A68F383" w14:textId="77777777" w:rsidR="00D16BE9" w:rsidRDefault="00AC4FA2">
            <w:pPr>
              <w:pStyle w:val="0"/>
              <w:ind w:firstLineChars="200" w:firstLine="420"/>
            </w:pPr>
            <w:proofErr w:type="spellStart"/>
            <w:r>
              <w:t>II.a</w:t>
            </w:r>
            <w:proofErr w:type="spellEnd"/>
            <w:r>
              <w:t xml:space="preserve">) </w:t>
            </w:r>
            <w:r>
              <w:t>如果可能细分：</w:t>
            </w:r>
            <w:r>
              <w:t xml:space="preserve"> </w:t>
            </w:r>
            <w:r>
              <w:t>如果可以专门收集那些仅具有一个所需功能输出的所包含流程的数据：应仅收集</w:t>
            </w:r>
            <w:proofErr w:type="gramStart"/>
            <w:r>
              <w:t>那些所</w:t>
            </w:r>
            <w:proofErr w:type="gramEnd"/>
            <w:r>
              <w:t>包含单元流程的清单数据，即进行细分。</w:t>
            </w:r>
            <w:r>
              <w:t xml:space="preserve"> </w:t>
            </w:r>
          </w:p>
          <w:p w14:paraId="47529F24" w14:textId="77777777" w:rsidR="00D16BE9" w:rsidRDefault="00AC4FA2">
            <w:pPr>
              <w:pStyle w:val="0"/>
              <w:ind w:firstLineChars="200" w:firstLine="420"/>
            </w:pPr>
            <w:proofErr w:type="spellStart"/>
            <w:r>
              <w:t>II.b</w:t>
            </w:r>
            <w:proofErr w:type="spellEnd"/>
            <w:r>
              <w:t xml:space="preserve">) </w:t>
            </w:r>
            <w:r>
              <w:t>如果不可能，部分细分：</w:t>
            </w:r>
            <w:r>
              <w:t xml:space="preserve"> </w:t>
            </w:r>
            <w:r>
              <w:t>如果这是不可能的（即分析的单元过程包含归因于所需功能输出的多功能单操作单元过程）或不可行（例如，由于缺乏数据访问或成本）原因）：应至少针对某些包含的单元流程单独收集清单数据，特别是对于清单的主要贡献者且不能以其他方式（例如通过虚拟细分</w:t>
            </w:r>
            <w:r>
              <w:t xml:space="preserve"> - </w:t>
            </w:r>
            <w:r>
              <w:t>参见下文）明确仅分配给其中之一的流程的共同职能。</w:t>
            </w:r>
            <w:r>
              <w:t xml:space="preserve"> [ISO+] </w:t>
            </w:r>
          </w:p>
          <w:p w14:paraId="47AFF2EA" w14:textId="77777777" w:rsidR="00D16BE9" w:rsidRDefault="00AC4FA2">
            <w:pPr>
              <w:pStyle w:val="0"/>
              <w:ind w:firstLineChars="200" w:firstLine="420"/>
            </w:pPr>
            <w:proofErr w:type="spellStart"/>
            <w:r>
              <w:t>II.c</w:t>
            </w:r>
            <w:proofErr w:type="spellEnd"/>
            <w:r>
              <w:t xml:space="preserve">) </w:t>
            </w:r>
            <w:r>
              <w:t>如果也不可能，则实际上（完全或部分）细分：如果细分或部分细分都不可能或不可行，则应检查是否可以通过推理来基于实际部分或完全细分多功能过程。关于流程</w:t>
            </w:r>
            <w:r>
              <w:t>/</w:t>
            </w:r>
            <w:r>
              <w:t>技术的理解。在这种情况下，只要可以识别和指定定量关系，该定量关系将流量的类型和数量与至少一个协同功能</w:t>
            </w:r>
            <w:r>
              <w:t>/</w:t>
            </w:r>
            <w:r>
              <w:t>参考流量（例如，制造中的特定机械零件或辅助材料）精确关联起来。通过细分收集的数据，可以将仅用于分析产品的工厂</w:t>
            </w:r>
            <w:proofErr w:type="gramStart"/>
            <w:r>
              <w:t>明确分</w:t>
            </w:r>
            <w:proofErr w:type="gramEnd"/>
            <w:r>
              <w:t>配给该产品）。对于那些可以做到这一点的流程，应该进行虚拟细分，将包含的流程分离为自己的单元流程，而无需单独收集数据。</w:t>
            </w:r>
            <w:r>
              <w:t xml:space="preserve"> [ISO+] </w:t>
            </w:r>
          </w:p>
          <w:p w14:paraId="4406C7F6" w14:textId="77777777" w:rsidR="00D16BE9" w:rsidRDefault="00AC4FA2">
            <w:pPr>
              <w:pStyle w:val="0"/>
              <w:ind w:firstLineChars="200" w:firstLine="420"/>
            </w:pPr>
            <w:r>
              <w:lastRenderedPageBreak/>
              <w:t>请注意，在归因建模下，通过虚拟细分从黑盒单元流程中挑选出所需的流程步骤也可以改善后续分配的基础，从而获得更准确的结果。</w:t>
            </w:r>
            <w:r>
              <w:t xml:space="preserve"> </w:t>
            </w:r>
          </w:p>
          <w:p w14:paraId="5331F0BF" w14:textId="77777777" w:rsidR="00D16BE9" w:rsidRDefault="00AC4FA2">
            <w:pPr>
              <w:pStyle w:val="0"/>
              <w:ind w:firstLineChars="200" w:firstLine="420"/>
            </w:pPr>
            <w:r>
              <w:t>请注意，虚拟细分应用与物理因果关系相同的逻辑作为分配原则，即</w:t>
            </w:r>
            <w:proofErr w:type="gramStart"/>
            <w:r>
              <w:t>描述非</w:t>
            </w:r>
            <w:proofErr w:type="gramEnd"/>
            <w:r>
              <w:t>功能流和协同功能之间的定量内部关系。</w:t>
            </w:r>
            <w:r>
              <w:t xml:space="preserve"> </w:t>
            </w:r>
          </w:p>
          <w:p w14:paraId="3DEDBB0F" w14:textId="77777777" w:rsidR="00D16BE9" w:rsidRDefault="00AC4FA2">
            <w:pPr>
              <w:pStyle w:val="0"/>
              <w:ind w:firstLineChars="200" w:firstLine="420"/>
            </w:pPr>
            <w:r>
              <w:t>请注意，在后续建模下，过程中的实际或虚拟部分细分会导致扭曲，以防稍后使用替换来完全分离分析的功能。</w:t>
            </w:r>
            <w:r>
              <w:t xml:space="preserve"> </w:t>
            </w:r>
          </w:p>
          <w:p w14:paraId="642E08F6" w14:textId="77777777" w:rsidR="00D16BE9" w:rsidRDefault="00AC4FA2">
            <w:pPr>
              <w:pStyle w:val="0"/>
              <w:ind w:firstLineChars="200" w:firstLine="420"/>
            </w:pPr>
            <w:r>
              <w:t xml:space="preserve">III) </w:t>
            </w:r>
            <w:r>
              <w:t>可以</w:t>
            </w:r>
            <w:r>
              <w:t xml:space="preserve"> - </w:t>
            </w:r>
            <w:r>
              <w:t>细分</w:t>
            </w:r>
            <w:r>
              <w:t>/</w:t>
            </w:r>
            <w:r>
              <w:t>虚拟细分的其他原因？：如果根据本《规定》的初始步骤，单元流程是黑匣子但不是多功能的，请检查它是否会提高数据的可审查性或是否预期应用程序需要细分或实际上细分流程。如果是这样，建议完全或部分细分或几乎细分该流程。</w:t>
            </w:r>
            <w:r>
              <w:t xml:space="preserve"> [ISO+]</w:t>
            </w:r>
          </w:p>
        </w:tc>
      </w:tr>
    </w:tbl>
    <w:p w14:paraId="7BC769FD" w14:textId="77777777" w:rsidR="00D16BE9" w:rsidRDefault="00AC4FA2">
      <w:pPr>
        <w:pStyle w:val="0"/>
        <w:ind w:firstLineChars="200" w:firstLine="422"/>
        <w:rPr>
          <w:b/>
          <w:bCs/>
        </w:rPr>
      </w:pPr>
      <w:r>
        <w:rPr>
          <w:rFonts w:hint="eastAsia"/>
          <w:b/>
          <w:bCs/>
        </w:rPr>
        <w:lastRenderedPageBreak/>
        <w:t xml:space="preserve">7.4.2.3 </w:t>
      </w:r>
      <w:r>
        <w:rPr>
          <w:rFonts w:hint="eastAsia"/>
          <w:b/>
          <w:bCs/>
        </w:rPr>
        <w:t>描述模型化单元过程所代表的内容</w:t>
      </w:r>
      <w:r>
        <w:rPr>
          <w:rFonts w:hint="eastAsia"/>
          <w:b/>
          <w:bCs/>
        </w:rPr>
        <w:t xml:space="preserve">  </w:t>
      </w:r>
    </w:p>
    <w:p w14:paraId="2C3A06DF" w14:textId="77777777" w:rsidR="00D16BE9" w:rsidRDefault="00AC4FA2">
      <w:pPr>
        <w:pStyle w:val="0"/>
        <w:ind w:firstLineChars="200" w:firstLine="420"/>
      </w:pPr>
      <w:r>
        <w:rPr>
          <w:rFonts w:hint="eastAsia"/>
          <w:color w:val="4F81BD" w:themeColor="accent1"/>
        </w:rPr>
        <w:t>（参见</w:t>
      </w:r>
      <w:r>
        <w:rPr>
          <w:rFonts w:hint="eastAsia"/>
          <w:color w:val="4F81BD" w:themeColor="accent1"/>
        </w:rPr>
        <w:t>ISO 14044:2006</w:t>
      </w:r>
      <w:r>
        <w:rPr>
          <w:rFonts w:hint="eastAsia"/>
          <w:color w:val="4F81BD" w:themeColor="accent1"/>
        </w:rPr>
        <w:t>第</w:t>
      </w:r>
      <w:r>
        <w:rPr>
          <w:rFonts w:hint="eastAsia"/>
          <w:color w:val="4F81BD" w:themeColor="accent1"/>
        </w:rPr>
        <w:t>4.3.2.2</w:t>
      </w:r>
      <w:r>
        <w:rPr>
          <w:rFonts w:hint="eastAsia"/>
          <w:color w:val="4F81BD" w:themeColor="accent1"/>
        </w:rPr>
        <w:t>章）</w:t>
      </w:r>
      <w:r>
        <w:rPr>
          <w:rFonts w:hint="eastAsia"/>
        </w:rPr>
        <w:t xml:space="preserve">  </w:t>
      </w:r>
    </w:p>
    <w:p w14:paraId="49266B82" w14:textId="77777777" w:rsidR="00D16BE9" w:rsidRDefault="00AC4FA2">
      <w:pPr>
        <w:pStyle w:val="0"/>
        <w:ind w:firstLineChars="200" w:firstLine="420"/>
      </w:pPr>
      <w:r>
        <w:rPr>
          <w:rFonts w:hint="eastAsia"/>
        </w:rPr>
        <w:t>从对所需过程的识别和初步描述（第</w:t>
      </w:r>
      <w:r>
        <w:rPr>
          <w:rFonts w:hint="eastAsia"/>
        </w:rPr>
        <w:t>7.2</w:t>
      </w:r>
      <w:r>
        <w:rPr>
          <w:rFonts w:hint="eastAsia"/>
        </w:rPr>
        <w:t>章）开始，更详细地描述实际模型化的过程：这包括其实际技术、地理和时间相关性的代表性，特别是功能单元和参考流，以及其他定量和定性信息。</w:t>
      </w:r>
      <w:r>
        <w:rPr>
          <w:rFonts w:hint="eastAsia"/>
        </w:rPr>
        <w:t xml:space="preserve">  </w:t>
      </w:r>
    </w:p>
    <w:p w14:paraId="61F7338A" w14:textId="77777777" w:rsidR="00D16BE9" w:rsidRDefault="00AC4FA2">
      <w:pPr>
        <w:pStyle w:val="0"/>
        <w:ind w:firstLineChars="200" w:firstLine="420"/>
      </w:pPr>
      <w:r>
        <w:rPr>
          <w:rFonts w:hint="eastAsia"/>
        </w:rPr>
        <w:t>这些信息有助于实际清单数据收集和质量控制的准备。在数据收集、质量控制等过程中，这些信息将被细化，以获得最终模型化过程所需的描述和规格。</w:t>
      </w:r>
    </w:p>
    <w:tbl>
      <w:tblPr>
        <w:tblStyle w:val="af6"/>
        <w:tblW w:w="0" w:type="auto"/>
        <w:tblLook w:val="04A0" w:firstRow="1" w:lastRow="0" w:firstColumn="1" w:lastColumn="0" w:noHBand="0" w:noVBand="1"/>
      </w:tblPr>
      <w:tblGrid>
        <w:gridCol w:w="8296"/>
      </w:tblGrid>
      <w:tr w:rsidR="00D16BE9" w14:paraId="5338B058" w14:textId="77777777">
        <w:tc>
          <w:tcPr>
            <w:tcW w:w="8296" w:type="dxa"/>
            <w:tcBorders>
              <w:top w:val="nil"/>
              <w:left w:val="nil"/>
              <w:bottom w:val="nil"/>
              <w:right w:val="nil"/>
            </w:tcBorders>
            <w:shd w:val="clear" w:color="auto" w:fill="F2DBDB" w:themeFill="accent2" w:themeFillTint="33"/>
          </w:tcPr>
          <w:p w14:paraId="638122C0" w14:textId="77777777" w:rsidR="00D16BE9" w:rsidRDefault="00AC4FA2">
            <w:pPr>
              <w:pStyle w:val="0"/>
              <w:ind w:firstLineChars="200" w:firstLine="422"/>
              <w:rPr>
                <w:b/>
                <w:bCs/>
              </w:rPr>
            </w:pPr>
            <w:r>
              <w:rPr>
                <w:rFonts w:hint="eastAsia"/>
                <w:b/>
                <w:bCs/>
              </w:rPr>
              <w:t>常见错误：描述误导超出实际数据所代表的内容</w:t>
            </w:r>
            <w:r>
              <w:rPr>
                <w:rFonts w:hint="eastAsia"/>
                <w:b/>
                <w:bCs/>
              </w:rPr>
              <w:t xml:space="preserve">  </w:t>
            </w:r>
          </w:p>
          <w:p w14:paraId="6C1F15FC" w14:textId="77777777" w:rsidR="00D16BE9" w:rsidRDefault="00AC4FA2">
            <w:pPr>
              <w:pStyle w:val="0"/>
              <w:ind w:firstLineChars="200" w:firstLine="420"/>
            </w:pPr>
            <w:r>
              <w:rPr>
                <w:rFonts w:hint="eastAsia"/>
              </w:rPr>
              <w:t>经常发现，发布的数据</w:t>
            </w:r>
            <w:proofErr w:type="gramStart"/>
            <w:r>
              <w:rPr>
                <w:rFonts w:hint="eastAsia"/>
              </w:rPr>
              <w:t>集未能</w:t>
            </w:r>
            <w:proofErr w:type="gramEnd"/>
            <w:r>
              <w:rPr>
                <w:rFonts w:hint="eastAsia"/>
              </w:rPr>
              <w:t>描述其实际代表的内容（即基于使用的数据），而是描述了其意图或目的所代表的内容。</w:t>
            </w:r>
          </w:p>
          <w:p w14:paraId="7F9B5682" w14:textId="77777777" w:rsidR="00D16BE9" w:rsidRDefault="00AC4FA2">
            <w:pPr>
              <w:pStyle w:val="0"/>
              <w:ind w:firstLineChars="200" w:firstLine="420"/>
            </w:pPr>
            <w:r>
              <w:rPr>
                <w:rFonts w:hint="eastAsia"/>
              </w:rPr>
              <w:t>例如，数据可能反映了单一技术，但数据集声称代表市场组合。或者数据直接来源于研究或实验室数据、理论模型等，但描述为代表行业过程，反映大规模的平均操作。</w:t>
            </w:r>
            <w:r>
              <w:rPr>
                <w:rFonts w:hint="eastAsia"/>
              </w:rPr>
              <w:t xml:space="preserve">  </w:t>
            </w:r>
          </w:p>
          <w:p w14:paraId="0552C413" w14:textId="77777777" w:rsidR="00D16BE9" w:rsidRDefault="00AC4FA2">
            <w:pPr>
              <w:pStyle w:val="0"/>
              <w:ind w:firstLineChars="200" w:firstLine="420"/>
            </w:pPr>
            <w:r>
              <w:rPr>
                <w:rFonts w:hint="eastAsia"/>
              </w:rPr>
              <w:t>必须避免这种情况，需明确说明</w:t>
            </w:r>
            <w:proofErr w:type="gramStart"/>
            <w:r>
              <w:rPr>
                <w:rFonts w:hint="eastAsia"/>
              </w:rPr>
              <w:t>数据集所代表</w:t>
            </w:r>
            <w:proofErr w:type="gramEnd"/>
            <w:r>
              <w:rPr>
                <w:rFonts w:hint="eastAsia"/>
              </w:rPr>
              <w:t>的内容。当然，数据</w:t>
            </w:r>
            <w:proofErr w:type="gramStart"/>
            <w:r>
              <w:rPr>
                <w:rFonts w:hint="eastAsia"/>
              </w:rPr>
              <w:t>集可能</w:t>
            </w:r>
            <w:proofErr w:type="gramEnd"/>
            <w:r>
              <w:rPr>
                <w:rFonts w:hint="eastAsia"/>
              </w:rPr>
              <w:t>在某种程度上代表市场组合，尽管未涵盖所有技术、途径等，但应在显著位置加以澄清：如果结合了来自不同来源的数据或存在代表性不足，应在数据集及任何发布的附带文档中声明。</w:t>
            </w:r>
          </w:p>
        </w:tc>
      </w:tr>
    </w:tbl>
    <w:p w14:paraId="40D1F696" w14:textId="77777777" w:rsidR="00D16BE9" w:rsidRDefault="00AC4FA2">
      <w:pPr>
        <w:pStyle w:val="0"/>
        <w:ind w:firstLineChars="200" w:firstLine="420"/>
      </w:pPr>
      <w:r>
        <w:rPr>
          <w:rFonts w:hint="eastAsia"/>
        </w:rPr>
        <w:t>请注意，在数据收集结束时，需完成最终的元数据文档，例如命名操作条件、所做假设、使用的其他来源数据、数据缺口、清单的完整性和准确性等。文档的详细信息请参见第</w:t>
      </w:r>
      <w:r>
        <w:rPr>
          <w:rFonts w:hint="eastAsia"/>
        </w:rPr>
        <w:t>10</w:t>
      </w:r>
      <w:r>
        <w:rPr>
          <w:rFonts w:hint="eastAsia"/>
        </w:rPr>
        <w:t>章。</w:t>
      </w:r>
    </w:p>
    <w:tbl>
      <w:tblPr>
        <w:tblStyle w:val="af6"/>
        <w:tblW w:w="0" w:type="auto"/>
        <w:tblLook w:val="04A0" w:firstRow="1" w:lastRow="0" w:firstColumn="1" w:lastColumn="0" w:noHBand="0" w:noVBand="1"/>
      </w:tblPr>
      <w:tblGrid>
        <w:gridCol w:w="8260"/>
      </w:tblGrid>
      <w:tr w:rsidR="00D16BE9" w14:paraId="6A216090" w14:textId="77777777">
        <w:tc>
          <w:tcPr>
            <w:tcW w:w="8260" w:type="dxa"/>
            <w:tcBorders>
              <w:top w:val="dotDash" w:sz="18" w:space="0" w:color="76923C" w:themeColor="accent3" w:themeShade="BF"/>
              <w:left w:val="dotDash" w:sz="18" w:space="0" w:color="76923C" w:themeColor="accent3" w:themeShade="BF"/>
              <w:bottom w:val="dotDash" w:sz="18" w:space="0" w:color="76923C" w:themeColor="accent3" w:themeShade="BF"/>
              <w:right w:val="dotDash" w:sz="18" w:space="0" w:color="76923C" w:themeColor="accent3" w:themeShade="BF"/>
            </w:tcBorders>
          </w:tcPr>
          <w:p w14:paraId="51EDB16E" w14:textId="77777777" w:rsidR="00D16BE9" w:rsidRDefault="00AC4FA2">
            <w:pPr>
              <w:pStyle w:val="0"/>
              <w:ind w:firstLineChars="200" w:firstLine="422"/>
              <w:jc w:val="center"/>
              <w:rPr>
                <w:b/>
                <w:bCs/>
              </w:rPr>
            </w:pPr>
            <w:r>
              <w:rPr>
                <w:rFonts w:hint="eastAsia"/>
                <w:b/>
                <w:bCs/>
              </w:rPr>
              <w:t>规定：</w:t>
            </w:r>
            <w:r>
              <w:rPr>
                <w:rFonts w:hint="eastAsia"/>
                <w:b/>
                <w:bCs/>
              </w:rPr>
              <w:t xml:space="preserve">7.4.2.3 </w:t>
            </w:r>
            <w:r>
              <w:rPr>
                <w:rFonts w:hint="eastAsia"/>
                <w:b/>
                <w:bCs/>
              </w:rPr>
              <w:t>描述单元过程所代表的内容</w:t>
            </w:r>
          </w:p>
          <w:p w14:paraId="26BCBA1B" w14:textId="77777777" w:rsidR="00D16BE9" w:rsidRDefault="00AC4FA2">
            <w:pPr>
              <w:pStyle w:val="0"/>
              <w:ind w:firstLineChars="200" w:firstLine="420"/>
            </w:pPr>
            <w:r>
              <w:rPr>
                <w:rFonts w:hint="eastAsia"/>
              </w:rPr>
              <w:t>请注意，这些规定应适用于每个单独的单元过程，尤其在模型中包含多个单元过程的情况下（例如，在分析系统的前景系统中）。</w:t>
            </w:r>
            <w:r>
              <w:rPr>
                <w:rFonts w:hint="eastAsia"/>
              </w:rPr>
              <w:t xml:space="preserve">  </w:t>
            </w:r>
          </w:p>
          <w:p w14:paraId="313C5BED" w14:textId="77777777" w:rsidR="00D16BE9" w:rsidRDefault="00AC4FA2">
            <w:pPr>
              <w:pStyle w:val="0"/>
              <w:ind w:firstLineChars="200" w:firstLine="420"/>
              <w:rPr>
                <w:b/>
                <w:bCs/>
              </w:rPr>
            </w:pPr>
            <w:r>
              <w:rPr>
                <w:rFonts w:hint="eastAsia"/>
              </w:rPr>
              <w:t xml:space="preserve">I) </w:t>
            </w:r>
            <w:r>
              <w:rPr>
                <w:rFonts w:hint="eastAsia"/>
              </w:rPr>
              <w:t>必须</w:t>
            </w:r>
            <w:r>
              <w:rPr>
                <w:rFonts w:hint="eastAsia"/>
              </w:rPr>
              <w:t xml:space="preserve"> - </w:t>
            </w:r>
            <w:r>
              <w:rPr>
                <w:rFonts w:hint="eastAsia"/>
                <w:b/>
                <w:bCs/>
              </w:rPr>
              <w:t>描述单元过程：</w:t>
            </w:r>
          </w:p>
          <w:p w14:paraId="739F5CD3" w14:textId="77777777" w:rsidR="00D16BE9" w:rsidRDefault="00AC4FA2">
            <w:pPr>
              <w:pStyle w:val="0"/>
              <w:ind w:firstLineChars="200" w:firstLine="420"/>
            </w:pPr>
            <w:proofErr w:type="spellStart"/>
            <w:r>
              <w:rPr>
                <w:rFonts w:hint="eastAsia"/>
              </w:rPr>
              <w:t>I.a</w:t>
            </w:r>
            <w:proofErr w:type="spellEnd"/>
            <w:r>
              <w:rPr>
                <w:rFonts w:hint="eastAsia"/>
              </w:rPr>
              <w:t xml:space="preserve">) </w:t>
            </w:r>
            <w:r>
              <w:rPr>
                <w:rFonts w:hint="eastAsia"/>
                <w:b/>
                <w:bCs/>
              </w:rPr>
              <w:t>代表性：</w:t>
            </w:r>
            <w:r>
              <w:rPr>
                <w:rFonts w:hint="eastAsia"/>
              </w:rPr>
              <w:t>描述单元过程的技术</w:t>
            </w:r>
            <w:r>
              <w:rPr>
                <w:rFonts w:hint="eastAsia"/>
              </w:rPr>
              <w:t>/</w:t>
            </w:r>
            <w:r>
              <w:rPr>
                <w:rFonts w:hint="eastAsia"/>
              </w:rPr>
              <w:t>方法、地理</w:t>
            </w:r>
            <w:r>
              <w:rPr>
                <w:rFonts w:hint="eastAsia"/>
              </w:rPr>
              <w:t>/</w:t>
            </w:r>
            <w:r>
              <w:rPr>
                <w:rFonts w:hint="eastAsia"/>
              </w:rPr>
              <w:t>市场范围及其代表的时间（例如，年份，必要时还包括季节性</w:t>
            </w:r>
            <w:r>
              <w:rPr>
                <w:rFonts w:hint="eastAsia"/>
              </w:rPr>
              <w:t>/</w:t>
            </w:r>
            <w:r>
              <w:rPr>
                <w:rFonts w:hint="eastAsia"/>
              </w:rPr>
              <w:t>日变化），以及任何可能的代表性限制。这包括识别相关的操作条件和</w:t>
            </w:r>
            <w:r>
              <w:rPr>
                <w:rFonts w:hint="eastAsia"/>
              </w:rPr>
              <w:t>/</w:t>
            </w:r>
            <w:r>
              <w:rPr>
                <w:rFonts w:hint="eastAsia"/>
              </w:rPr>
              <w:t>或其他对输入和输出有显著影响的因素。详情见第</w:t>
            </w:r>
            <w:r>
              <w:rPr>
                <w:rFonts w:hint="eastAsia"/>
              </w:rPr>
              <w:t>6.8</w:t>
            </w:r>
            <w:r>
              <w:rPr>
                <w:rFonts w:hint="eastAsia"/>
              </w:rPr>
              <w:t>章。</w:t>
            </w:r>
          </w:p>
          <w:p w14:paraId="43B900AA" w14:textId="77777777" w:rsidR="00D16BE9" w:rsidRDefault="00AC4FA2">
            <w:pPr>
              <w:pStyle w:val="0"/>
              <w:ind w:firstLineChars="200" w:firstLine="420"/>
            </w:pPr>
            <w:proofErr w:type="spellStart"/>
            <w:r>
              <w:rPr>
                <w:rFonts w:hint="eastAsia"/>
              </w:rPr>
              <w:lastRenderedPageBreak/>
              <w:t>I.b</w:t>
            </w:r>
            <w:proofErr w:type="spellEnd"/>
            <w:r>
              <w:rPr>
                <w:rFonts w:hint="eastAsia"/>
              </w:rPr>
              <w:t xml:space="preserve">) </w:t>
            </w:r>
            <w:r>
              <w:rPr>
                <w:rFonts w:hint="eastAsia"/>
                <w:b/>
                <w:bCs/>
              </w:rPr>
              <w:t>参考流</w:t>
            </w:r>
            <w:r>
              <w:rPr>
                <w:rFonts w:hint="eastAsia"/>
                <w:b/>
                <w:bCs/>
              </w:rPr>
              <w:t>/</w:t>
            </w:r>
            <w:r>
              <w:rPr>
                <w:rFonts w:hint="eastAsia"/>
                <w:b/>
                <w:bCs/>
              </w:rPr>
              <w:t>功能单元：</w:t>
            </w:r>
            <w:r>
              <w:rPr>
                <w:rFonts w:hint="eastAsia"/>
              </w:rPr>
              <w:t>如果交付物是</w:t>
            </w:r>
            <w:r>
              <w:rPr>
                <w:rFonts w:hint="eastAsia"/>
              </w:rPr>
              <w:t>LCI</w:t>
            </w:r>
            <w:r>
              <w:rPr>
                <w:rFonts w:hint="eastAsia"/>
              </w:rPr>
              <w:t>研究或数据集，则一个或多个参考流是生命周期清单和文档的关键标识符和定量参考。确定并命名参考流，作为系统中提供功能的产品数量，如功能单元中所指定。有关产品流命名的建议，请参见“命名法和其他惯例”文件。如果适用，还应指定功能单元和</w:t>
            </w:r>
            <w:r>
              <w:rPr>
                <w:rFonts w:hint="eastAsia"/>
              </w:rPr>
              <w:t>/</w:t>
            </w:r>
            <w:r>
              <w:rPr>
                <w:rFonts w:hint="eastAsia"/>
              </w:rPr>
              <w:t>或提供技术规格（不同过程</w:t>
            </w:r>
            <w:r>
              <w:rPr>
                <w:rFonts w:hint="eastAsia"/>
              </w:rPr>
              <w:t>/</w:t>
            </w:r>
            <w:r>
              <w:rPr>
                <w:rFonts w:hint="eastAsia"/>
              </w:rPr>
              <w:t>系统类型的规定见第</w:t>
            </w:r>
            <w:r>
              <w:rPr>
                <w:rFonts w:hint="eastAsia"/>
              </w:rPr>
              <w:t>6.4.6</w:t>
            </w:r>
            <w:r>
              <w:rPr>
                <w:rFonts w:hint="eastAsia"/>
              </w:rPr>
              <w:t>章）。</w:t>
            </w:r>
            <w:r>
              <w:rPr>
                <w:rFonts w:hint="eastAsia"/>
              </w:rPr>
              <w:t>[ISO+]</w:t>
            </w:r>
          </w:p>
          <w:p w14:paraId="2B5B56E5" w14:textId="77777777" w:rsidR="00D16BE9" w:rsidRDefault="00AC4FA2">
            <w:pPr>
              <w:pStyle w:val="0"/>
              <w:ind w:firstLineChars="200" w:firstLine="420"/>
            </w:pPr>
            <w:r>
              <w:rPr>
                <w:rFonts w:hint="eastAsia"/>
              </w:rPr>
              <w:t>请注意，关于过程和</w:t>
            </w:r>
            <w:r>
              <w:rPr>
                <w:rFonts w:hint="eastAsia"/>
              </w:rPr>
              <w:t>/</w:t>
            </w:r>
            <w:r>
              <w:rPr>
                <w:rFonts w:hint="eastAsia"/>
              </w:rPr>
              <w:t>或其产品的各种元数据稍后将提供给用户和审核员，例如技术适用性、方法假设、建模人员等。建议在单个单元过程层面确保适当的文档，即使交付物是</w:t>
            </w:r>
            <w:r>
              <w:rPr>
                <w:rFonts w:hint="eastAsia"/>
              </w:rPr>
              <w:t>LCI</w:t>
            </w:r>
            <w:r>
              <w:rPr>
                <w:rFonts w:hint="eastAsia"/>
              </w:rPr>
              <w:t>结果或</w:t>
            </w:r>
            <w:r>
              <w:rPr>
                <w:rFonts w:hint="eastAsia"/>
              </w:rPr>
              <w:t>LCA</w:t>
            </w:r>
            <w:r>
              <w:rPr>
                <w:rFonts w:hint="eastAsia"/>
              </w:rPr>
              <w:t>研究，也应使用</w:t>
            </w:r>
            <w:r>
              <w:rPr>
                <w:rFonts w:hint="eastAsia"/>
              </w:rPr>
              <w:t>ILCD</w:t>
            </w:r>
            <w:r>
              <w:rPr>
                <w:rFonts w:hint="eastAsia"/>
              </w:rPr>
              <w:t>数据集格式（参见第</w:t>
            </w:r>
            <w:r>
              <w:rPr>
                <w:rFonts w:hint="eastAsia"/>
              </w:rPr>
              <w:t>10</w:t>
            </w:r>
            <w:r>
              <w:rPr>
                <w:rFonts w:hint="eastAsia"/>
              </w:rPr>
              <w:t>章“报告”）。</w:t>
            </w:r>
          </w:p>
        </w:tc>
      </w:tr>
    </w:tbl>
    <w:p w14:paraId="1D825832" w14:textId="77777777" w:rsidR="00D16BE9" w:rsidRDefault="00AC4FA2">
      <w:pPr>
        <w:pStyle w:val="afff"/>
        <w:spacing w:before="0" w:after="0"/>
        <w:ind w:firstLineChars="200" w:firstLine="422"/>
      </w:pPr>
      <w:r>
        <w:rPr>
          <w:rFonts w:hint="eastAsia"/>
        </w:rPr>
        <w:lastRenderedPageBreak/>
        <w:t xml:space="preserve">7.4.2.4 </w:t>
      </w:r>
      <w:r>
        <w:rPr>
          <w:rFonts w:hint="eastAsia"/>
        </w:rPr>
        <w:t>输入和输出</w:t>
      </w:r>
      <w:proofErr w:type="gramStart"/>
      <w:r>
        <w:rPr>
          <w:rFonts w:hint="eastAsia"/>
        </w:rPr>
        <w:t>流类型</w:t>
      </w:r>
      <w:proofErr w:type="gramEnd"/>
      <w:r>
        <w:rPr>
          <w:rFonts w:hint="eastAsia"/>
        </w:rPr>
        <w:t>的收集</w:t>
      </w:r>
      <w:r>
        <w:rPr>
          <w:rFonts w:hint="eastAsia"/>
        </w:rPr>
        <w:t xml:space="preserve">  </w:t>
      </w:r>
    </w:p>
    <w:p w14:paraId="2C7E2E83" w14:textId="77777777" w:rsidR="00D16BE9" w:rsidRDefault="00AC4FA2">
      <w:pPr>
        <w:pStyle w:val="0"/>
        <w:ind w:firstLineChars="200" w:firstLine="420"/>
        <w:rPr>
          <w:color w:val="4F81BD" w:themeColor="accent1"/>
        </w:rPr>
      </w:pPr>
      <w:r>
        <w:rPr>
          <w:rFonts w:hint="eastAsia"/>
          <w:color w:val="4F81BD" w:themeColor="accent1"/>
        </w:rPr>
        <w:t>（参见</w:t>
      </w:r>
      <w:r>
        <w:rPr>
          <w:rFonts w:hint="eastAsia"/>
          <w:color w:val="4F81BD" w:themeColor="accent1"/>
        </w:rPr>
        <w:t>ISO 14044:2006</w:t>
      </w:r>
      <w:r>
        <w:rPr>
          <w:rFonts w:hint="eastAsia"/>
          <w:color w:val="4F81BD" w:themeColor="accent1"/>
        </w:rPr>
        <w:t>第</w:t>
      </w:r>
      <w:r>
        <w:rPr>
          <w:rFonts w:hint="eastAsia"/>
          <w:color w:val="4F81BD" w:themeColor="accent1"/>
        </w:rPr>
        <w:t>4.3.2.3</w:t>
      </w:r>
      <w:r>
        <w:rPr>
          <w:rFonts w:hint="eastAsia"/>
          <w:color w:val="4F81BD" w:themeColor="accent1"/>
        </w:rPr>
        <w:t>章）</w:t>
      </w:r>
    </w:p>
    <w:p w14:paraId="7FCB21D7" w14:textId="77777777" w:rsidR="00D16BE9" w:rsidRDefault="00AC4FA2">
      <w:pPr>
        <w:pStyle w:val="0"/>
        <w:ind w:firstLineChars="200" w:firstLine="422"/>
        <w:rPr>
          <w:b/>
          <w:bCs/>
        </w:rPr>
      </w:pPr>
      <w:r>
        <w:rPr>
          <w:rFonts w:hint="eastAsia"/>
          <w:b/>
          <w:bCs/>
        </w:rPr>
        <w:t>流类型</w:t>
      </w:r>
    </w:p>
    <w:p w14:paraId="2EDE3589" w14:textId="77777777" w:rsidR="00D16BE9" w:rsidRDefault="00AC4FA2">
      <w:pPr>
        <w:pStyle w:val="0"/>
        <w:ind w:firstLineChars="200" w:firstLine="420"/>
      </w:pPr>
      <w:r>
        <w:rPr>
          <w:rFonts w:hint="eastAsia"/>
        </w:rPr>
        <w:t>最终单元过程清单列出输入和输出流。这些流基于各种数据和信息，且所收集的数据很少能直接用于清单。本章首先识别最终在清单中出现的流类型，以提供指导：</w:t>
      </w:r>
    </w:p>
    <w:p w14:paraId="1DB88923" w14:textId="77777777" w:rsidR="00D16BE9" w:rsidRDefault="00AC4FA2">
      <w:pPr>
        <w:pStyle w:val="0"/>
        <w:ind w:firstLineChars="200" w:firstLine="420"/>
      </w:pPr>
      <w:r>
        <w:rPr>
          <w:rFonts w:hint="eastAsia"/>
        </w:rPr>
        <w:t>过程清单数据在输入侧和输出侧进行收集或建模。</w:t>
      </w:r>
    </w:p>
    <w:p w14:paraId="4B71B850" w14:textId="77777777" w:rsidR="00D16BE9" w:rsidRDefault="00AC4FA2">
      <w:pPr>
        <w:pStyle w:val="0"/>
        <w:ind w:firstLineChars="200" w:firstLine="420"/>
      </w:pPr>
      <w:r>
        <w:rPr>
          <w:rFonts w:hint="eastAsia"/>
        </w:rPr>
        <w:t>输入侧流包括基础流，如物质和能源资源、土地使用、产品流，如能源载体、化学品和材料、消耗品、部件和组件、半成品、复杂产品和各种服务等。</w:t>
      </w:r>
    </w:p>
    <w:p w14:paraId="64B8C288" w14:textId="77777777" w:rsidR="00D16BE9" w:rsidRDefault="00AC4FA2">
      <w:pPr>
        <w:pStyle w:val="0"/>
        <w:ind w:firstLineChars="200" w:firstLine="420"/>
      </w:pPr>
      <w:r>
        <w:rPr>
          <w:rFonts w:hint="eastAsia"/>
        </w:rPr>
        <w:t>输出侧流包括——除了一个或多个产品——产生的废料、排放到空气、水和土壤中的物质，以及可能对影响评估相关的其他环境方面（例如噪声、自然垃圾等）和特定案例相关的方面。</w:t>
      </w:r>
    </w:p>
    <w:p w14:paraId="1F0BC3B5" w14:textId="77777777" w:rsidR="00D16BE9" w:rsidRDefault="00AC4FA2">
      <w:pPr>
        <w:pStyle w:val="0"/>
        <w:ind w:firstLineChars="200" w:firstLine="420"/>
      </w:pPr>
      <w:r>
        <w:rPr>
          <w:rFonts w:hint="eastAsia"/>
        </w:rPr>
        <w:t>特别是在废物管理过程中，</w:t>
      </w:r>
      <w:proofErr w:type="gramStart"/>
      <w:r>
        <w:rPr>
          <w:rFonts w:hint="eastAsia"/>
        </w:rPr>
        <w:t>废物流还会</w:t>
      </w:r>
      <w:proofErr w:type="gramEnd"/>
      <w:r>
        <w:rPr>
          <w:rFonts w:hint="eastAsia"/>
        </w:rPr>
        <w:t>出现在输入侧；见第</w:t>
      </w:r>
      <w:r>
        <w:rPr>
          <w:rFonts w:hint="eastAsia"/>
        </w:rPr>
        <w:t>7.4.4.2</w:t>
      </w:r>
      <w:r>
        <w:rPr>
          <w:rFonts w:hint="eastAsia"/>
        </w:rPr>
        <w:t>章。</w:t>
      </w:r>
    </w:p>
    <w:p w14:paraId="215FCA9A" w14:textId="77777777" w:rsidR="00D16BE9" w:rsidRDefault="00AC4FA2">
      <w:pPr>
        <w:pStyle w:val="0"/>
        <w:ind w:firstLineChars="200" w:firstLine="420"/>
      </w:pPr>
      <w:r>
        <w:rPr>
          <w:rFonts w:hint="eastAsia"/>
        </w:rPr>
        <w:t>规定系统地列出了流类型。</w:t>
      </w:r>
    </w:p>
    <w:tbl>
      <w:tblPr>
        <w:tblStyle w:val="af6"/>
        <w:tblW w:w="0" w:type="auto"/>
        <w:tblLook w:val="04A0" w:firstRow="1" w:lastRow="0" w:firstColumn="1" w:lastColumn="0" w:noHBand="0" w:noVBand="1"/>
      </w:tblPr>
      <w:tblGrid>
        <w:gridCol w:w="8260"/>
      </w:tblGrid>
      <w:tr w:rsidR="00D16BE9" w14:paraId="13D4D4FC" w14:textId="77777777">
        <w:tc>
          <w:tcPr>
            <w:tcW w:w="8260" w:type="dxa"/>
            <w:tcBorders>
              <w:top w:val="dotDash" w:sz="18" w:space="0" w:color="76923C" w:themeColor="accent3" w:themeShade="BF"/>
              <w:left w:val="dotDash" w:sz="18" w:space="0" w:color="76923C" w:themeColor="accent3" w:themeShade="BF"/>
              <w:bottom w:val="dotDash" w:sz="18" w:space="0" w:color="76923C" w:themeColor="accent3" w:themeShade="BF"/>
              <w:right w:val="dotDash" w:sz="18" w:space="0" w:color="76923C" w:themeColor="accent3" w:themeShade="BF"/>
            </w:tcBorders>
          </w:tcPr>
          <w:p w14:paraId="72EC333C" w14:textId="77777777" w:rsidR="00D16BE9" w:rsidRDefault="00AC4FA2">
            <w:pPr>
              <w:pStyle w:val="0"/>
              <w:ind w:firstLineChars="200" w:firstLine="422"/>
              <w:jc w:val="center"/>
              <w:rPr>
                <w:b/>
                <w:bCs/>
              </w:rPr>
            </w:pPr>
            <w:r>
              <w:rPr>
                <w:rFonts w:hint="eastAsia"/>
                <w:b/>
                <w:bCs/>
              </w:rPr>
              <w:t>规定：</w:t>
            </w:r>
            <w:r>
              <w:rPr>
                <w:rFonts w:hint="eastAsia"/>
                <w:b/>
                <w:bCs/>
              </w:rPr>
              <w:t xml:space="preserve">7.4.2.4 </w:t>
            </w:r>
            <w:r>
              <w:rPr>
                <w:rFonts w:hint="eastAsia"/>
                <w:b/>
                <w:bCs/>
              </w:rPr>
              <w:t>输入和输出</w:t>
            </w:r>
            <w:proofErr w:type="gramStart"/>
            <w:r>
              <w:rPr>
                <w:rFonts w:hint="eastAsia"/>
                <w:b/>
                <w:bCs/>
              </w:rPr>
              <w:t>流类型</w:t>
            </w:r>
            <w:proofErr w:type="gramEnd"/>
            <w:r>
              <w:rPr>
                <w:rFonts w:hint="eastAsia"/>
                <w:b/>
                <w:bCs/>
              </w:rPr>
              <w:t>的收集</w:t>
            </w:r>
          </w:p>
          <w:p w14:paraId="6A7674F6" w14:textId="77777777" w:rsidR="00D16BE9" w:rsidRDefault="00AC4FA2">
            <w:pPr>
              <w:pStyle w:val="0"/>
              <w:ind w:firstLineChars="200" w:firstLine="420"/>
            </w:pPr>
            <w:r>
              <w:rPr>
                <w:rFonts w:hint="eastAsia"/>
              </w:rPr>
              <w:t xml:space="preserve">I) </w:t>
            </w:r>
            <w:r>
              <w:rPr>
                <w:rFonts w:hint="eastAsia"/>
              </w:rPr>
              <w:t>必须</w:t>
            </w:r>
            <w:r>
              <w:rPr>
                <w:rFonts w:hint="eastAsia"/>
              </w:rPr>
              <w:t xml:space="preserve"> - </w:t>
            </w:r>
            <w:r>
              <w:rPr>
                <w:rFonts w:hint="eastAsia"/>
                <w:b/>
                <w:bCs/>
              </w:rPr>
              <w:t>输入和输出流类型：</w:t>
            </w:r>
            <w:r>
              <w:rPr>
                <w:rFonts w:hint="eastAsia"/>
              </w:rPr>
              <w:t>应尽可能收集</w:t>
            </w:r>
            <w:r>
              <w:rPr>
                <w:rFonts w:hint="eastAsia"/>
              </w:rPr>
              <w:t>/</w:t>
            </w:r>
            <w:r>
              <w:rPr>
                <w:rFonts w:hint="eastAsia"/>
              </w:rPr>
              <w:t>建模所有与单元过程相关的</w:t>
            </w:r>
            <w:r>
              <w:rPr>
                <w:rStyle w:val="afb"/>
              </w:rPr>
              <w:footnoteReference w:id="138"/>
            </w:r>
            <w:r>
              <w:rPr>
                <w:rFonts w:hint="eastAsia"/>
              </w:rPr>
              <w:t>定量数据。如果无法做到，应记录这些差距，并在报告所获得的数据质量和解释研究结果时予以考虑。这些流通常包括（如果与模型化过程</w:t>
            </w:r>
            <w:r>
              <w:rPr>
                <w:rFonts w:hint="eastAsia"/>
              </w:rPr>
              <w:t>/</w:t>
            </w:r>
            <w:r>
              <w:rPr>
                <w:rFonts w:hint="eastAsia"/>
              </w:rPr>
              <w:t>系统相关）：</w:t>
            </w:r>
          </w:p>
          <w:p w14:paraId="5D71FE6C" w14:textId="77777777" w:rsidR="00D16BE9" w:rsidRDefault="00AC4FA2">
            <w:pPr>
              <w:pStyle w:val="0"/>
              <w:ind w:firstLineChars="200" w:firstLine="420"/>
            </w:pPr>
            <w:proofErr w:type="spellStart"/>
            <w:r>
              <w:rPr>
                <w:rFonts w:hint="eastAsia"/>
              </w:rPr>
              <w:t>I.a</w:t>
            </w:r>
            <w:proofErr w:type="spellEnd"/>
            <w:r>
              <w:rPr>
                <w:rFonts w:hint="eastAsia"/>
              </w:rPr>
              <w:t xml:space="preserve">) </w:t>
            </w:r>
            <w:r>
              <w:rPr>
                <w:rFonts w:hint="eastAsia"/>
              </w:rPr>
              <w:t>“消耗”产品的输入（即材料、服务、部件、复杂商品、消耗品等），作为产品流。</w:t>
            </w:r>
            <w:r>
              <w:rPr>
                <w:rFonts w:hint="eastAsia"/>
              </w:rPr>
              <w:t xml:space="preserve">  </w:t>
            </w:r>
          </w:p>
          <w:p w14:paraId="793A5524" w14:textId="77777777" w:rsidR="00D16BE9" w:rsidRDefault="00AC4FA2">
            <w:pPr>
              <w:pStyle w:val="0"/>
              <w:ind w:firstLineChars="200" w:firstLine="420"/>
            </w:pPr>
            <w:proofErr w:type="spellStart"/>
            <w:r>
              <w:rPr>
                <w:rFonts w:hint="eastAsia"/>
              </w:rPr>
              <w:t>I.b</w:t>
            </w:r>
            <w:proofErr w:type="spellEnd"/>
            <w:r>
              <w:rPr>
                <w:rFonts w:hint="eastAsia"/>
              </w:rPr>
              <w:t xml:space="preserve">) </w:t>
            </w:r>
            <w:r>
              <w:rPr>
                <w:rFonts w:hint="eastAsia"/>
              </w:rPr>
              <w:t>废物的输入（仅在废物处理过程中），作为废物流。</w:t>
            </w:r>
            <w:r>
              <w:rPr>
                <w:rFonts w:hint="eastAsia"/>
              </w:rPr>
              <w:t xml:space="preserve">  </w:t>
            </w:r>
          </w:p>
          <w:p w14:paraId="4DE13319" w14:textId="77777777" w:rsidR="00D16BE9" w:rsidRDefault="00AC4FA2">
            <w:pPr>
              <w:pStyle w:val="0"/>
              <w:ind w:firstLineChars="200" w:firstLine="420"/>
            </w:pPr>
            <w:proofErr w:type="spellStart"/>
            <w:r>
              <w:rPr>
                <w:rFonts w:hint="eastAsia"/>
              </w:rPr>
              <w:t>I.c</w:t>
            </w:r>
            <w:proofErr w:type="spellEnd"/>
            <w:r>
              <w:rPr>
                <w:rFonts w:hint="eastAsia"/>
              </w:rPr>
              <w:t xml:space="preserve">) </w:t>
            </w:r>
            <w:r>
              <w:rPr>
                <w:rFonts w:hint="eastAsia"/>
              </w:rPr>
              <w:t>自然资源的输入（即来自地面、水体、空气、生物圈、土地等，并根据所应用的影响评估方法可能需要进一步的子分类），作为基础流。</w:t>
            </w:r>
            <w:r>
              <w:rPr>
                <w:rFonts w:hint="eastAsia"/>
              </w:rPr>
              <w:t xml:space="preserve">  </w:t>
            </w:r>
          </w:p>
          <w:p w14:paraId="53722B02" w14:textId="77777777" w:rsidR="00D16BE9" w:rsidRDefault="00AC4FA2">
            <w:pPr>
              <w:pStyle w:val="0"/>
              <w:ind w:firstLineChars="200" w:firstLine="420"/>
            </w:pPr>
            <w:proofErr w:type="spellStart"/>
            <w:r>
              <w:rPr>
                <w:rFonts w:hint="eastAsia"/>
              </w:rPr>
              <w:t>I.d</w:t>
            </w:r>
            <w:proofErr w:type="spellEnd"/>
            <w:r>
              <w:rPr>
                <w:rFonts w:hint="eastAsia"/>
              </w:rPr>
              <w:t xml:space="preserve">) </w:t>
            </w:r>
            <w:r>
              <w:rPr>
                <w:rFonts w:hint="eastAsia"/>
              </w:rPr>
              <w:t>向空气、水和土壤的排放（根据所应用的影响评估方法可能需要进一步的子分类），作为基础流。</w:t>
            </w:r>
            <w:r>
              <w:rPr>
                <w:rFonts w:hint="eastAsia"/>
              </w:rPr>
              <w:t xml:space="preserve">  </w:t>
            </w:r>
          </w:p>
          <w:p w14:paraId="5DE8DF44" w14:textId="77777777" w:rsidR="00D16BE9" w:rsidRDefault="00AC4FA2">
            <w:pPr>
              <w:pStyle w:val="0"/>
              <w:ind w:firstLineChars="200" w:firstLine="420"/>
            </w:pPr>
            <w:proofErr w:type="spellStart"/>
            <w:r>
              <w:rPr>
                <w:rFonts w:hint="eastAsia"/>
              </w:rPr>
              <w:t>I.e</w:t>
            </w:r>
            <w:proofErr w:type="spellEnd"/>
            <w:r>
              <w:rPr>
                <w:rFonts w:hint="eastAsia"/>
              </w:rPr>
              <w:t xml:space="preserve">) </w:t>
            </w:r>
            <w:r>
              <w:rPr>
                <w:rFonts w:hint="eastAsia"/>
              </w:rPr>
              <w:t>对生态圈的其他输入和输出干预（如果所用</w:t>
            </w:r>
            <w:r>
              <w:rPr>
                <w:rFonts w:hint="eastAsia"/>
              </w:rPr>
              <w:t>LCIA</w:t>
            </w:r>
            <w:r>
              <w:rPr>
                <w:rFonts w:hint="eastAsia"/>
              </w:rPr>
              <w:t>方法要求），作为基础流。</w:t>
            </w:r>
            <w:r>
              <w:rPr>
                <w:rFonts w:hint="eastAsia"/>
              </w:rPr>
              <w:t xml:space="preserve">  </w:t>
            </w:r>
          </w:p>
          <w:p w14:paraId="49CA10FD" w14:textId="77777777" w:rsidR="00D16BE9" w:rsidRDefault="00AC4FA2">
            <w:pPr>
              <w:pStyle w:val="0"/>
              <w:ind w:firstLineChars="200" w:firstLine="420"/>
            </w:pPr>
            <w:proofErr w:type="spellStart"/>
            <w:r>
              <w:rPr>
                <w:rFonts w:hint="eastAsia"/>
              </w:rPr>
              <w:lastRenderedPageBreak/>
              <w:t>I.f</w:t>
            </w:r>
            <w:proofErr w:type="spellEnd"/>
            <w:r>
              <w:rPr>
                <w:rFonts w:hint="eastAsia"/>
              </w:rPr>
              <w:t xml:space="preserve">) </w:t>
            </w:r>
            <w:r>
              <w:rPr>
                <w:rFonts w:hint="eastAsia"/>
              </w:rPr>
              <w:t>废物的输出（例如固体、液体、气体废物用于技术圈内的废物管理</w:t>
            </w:r>
            <w:r>
              <w:rPr>
                <w:rStyle w:val="afb"/>
              </w:rPr>
              <w:footnoteReference w:id="139"/>
            </w:r>
            <w:r>
              <w:rPr>
                <w:rFonts w:hint="eastAsia"/>
              </w:rPr>
              <w:t>），作为废物流。</w:t>
            </w:r>
            <w:r>
              <w:rPr>
                <w:rFonts w:hint="eastAsia"/>
              </w:rPr>
              <w:t xml:space="preserve">  </w:t>
            </w:r>
          </w:p>
          <w:p w14:paraId="67FA9938" w14:textId="77777777" w:rsidR="00D16BE9" w:rsidRDefault="00AC4FA2">
            <w:pPr>
              <w:pStyle w:val="0"/>
              <w:ind w:firstLineChars="200" w:firstLine="420"/>
            </w:pPr>
            <w:proofErr w:type="spellStart"/>
            <w:r>
              <w:rPr>
                <w:rFonts w:hint="eastAsia"/>
              </w:rPr>
              <w:t>I.g</w:t>
            </w:r>
            <w:proofErr w:type="spellEnd"/>
            <w:r>
              <w:rPr>
                <w:rFonts w:hint="eastAsia"/>
              </w:rPr>
              <w:t xml:space="preserve">) </w:t>
            </w:r>
            <w:r>
              <w:rPr>
                <w:rFonts w:hint="eastAsia"/>
              </w:rPr>
              <w:t>由过程提供的有价值商品和服务的输出，作为产品流。</w:t>
            </w:r>
          </w:p>
        </w:tc>
      </w:tr>
    </w:tbl>
    <w:p w14:paraId="66FB80A4" w14:textId="77777777" w:rsidR="00D16BE9" w:rsidRDefault="00AC4FA2">
      <w:pPr>
        <w:pStyle w:val="afff"/>
        <w:spacing w:before="0" w:after="0"/>
        <w:ind w:firstLineChars="200" w:firstLine="422"/>
      </w:pPr>
      <w:r>
        <w:rPr>
          <w:rFonts w:hint="eastAsia"/>
        </w:rPr>
        <w:lastRenderedPageBreak/>
        <w:t xml:space="preserve">7.4.2.5 </w:t>
      </w:r>
      <w:r>
        <w:rPr>
          <w:rFonts w:hint="eastAsia"/>
        </w:rPr>
        <w:t>特定、未来和通用数据集的数据和信息类型</w:t>
      </w:r>
      <w:r>
        <w:rPr>
          <w:rFonts w:hint="eastAsia"/>
        </w:rPr>
        <w:t xml:space="preserve">  </w:t>
      </w:r>
    </w:p>
    <w:p w14:paraId="5982FD27" w14:textId="77777777" w:rsidR="00D16BE9" w:rsidRDefault="00AC4FA2">
      <w:pPr>
        <w:pStyle w:val="0"/>
        <w:ind w:firstLineChars="200" w:firstLine="420"/>
        <w:rPr>
          <w:color w:val="4F81BD" w:themeColor="accent1"/>
        </w:rPr>
      </w:pPr>
      <w:r>
        <w:rPr>
          <w:rFonts w:hint="eastAsia"/>
          <w:color w:val="4F81BD" w:themeColor="accent1"/>
        </w:rPr>
        <w:t>（参见</w:t>
      </w:r>
      <w:r>
        <w:rPr>
          <w:rFonts w:hint="eastAsia"/>
          <w:color w:val="4F81BD" w:themeColor="accent1"/>
        </w:rPr>
        <w:t>ISO 14044:2006</w:t>
      </w:r>
      <w:r>
        <w:rPr>
          <w:rFonts w:hint="eastAsia"/>
          <w:color w:val="4F81BD" w:themeColor="accent1"/>
        </w:rPr>
        <w:t>第</w:t>
      </w:r>
      <w:r>
        <w:rPr>
          <w:rFonts w:hint="eastAsia"/>
          <w:color w:val="4F81BD" w:themeColor="accent1"/>
        </w:rPr>
        <w:t>4.3.2.2</w:t>
      </w:r>
      <w:r>
        <w:rPr>
          <w:rFonts w:hint="eastAsia"/>
          <w:color w:val="4F81BD" w:themeColor="accent1"/>
        </w:rPr>
        <w:t>章和第</w:t>
      </w:r>
      <w:r>
        <w:rPr>
          <w:rFonts w:hint="eastAsia"/>
          <w:color w:val="4F81BD" w:themeColor="accent1"/>
        </w:rPr>
        <w:t>4.3.3</w:t>
      </w:r>
      <w:r>
        <w:rPr>
          <w:rFonts w:hint="eastAsia"/>
          <w:color w:val="4F81BD" w:themeColor="accent1"/>
        </w:rPr>
        <w:t>章）</w:t>
      </w:r>
    </w:p>
    <w:p w14:paraId="11369863" w14:textId="77777777" w:rsidR="00D16BE9" w:rsidRDefault="00AC4FA2">
      <w:pPr>
        <w:pStyle w:val="0"/>
        <w:ind w:firstLineChars="200" w:firstLine="422"/>
        <w:rPr>
          <w:b/>
          <w:bCs/>
        </w:rPr>
      </w:pPr>
      <w:r>
        <w:rPr>
          <w:rFonts w:hint="eastAsia"/>
          <w:b/>
          <w:bCs/>
        </w:rPr>
        <w:t>特定数据收集</w:t>
      </w:r>
      <w:r>
        <w:rPr>
          <w:rFonts w:hint="eastAsia"/>
          <w:b/>
          <w:bCs/>
        </w:rPr>
        <w:t xml:space="preserve"> - </w:t>
      </w:r>
      <w:r>
        <w:rPr>
          <w:rFonts w:hint="eastAsia"/>
          <w:b/>
          <w:bCs/>
        </w:rPr>
        <w:t>测量和定制问卷</w:t>
      </w:r>
      <w:r>
        <w:rPr>
          <w:rFonts w:hint="eastAsia"/>
          <w:b/>
          <w:bCs/>
        </w:rPr>
        <w:t xml:space="preserve">  </w:t>
      </w:r>
    </w:p>
    <w:p w14:paraId="7680D1EC" w14:textId="77777777" w:rsidR="00D16BE9" w:rsidRDefault="00AC4FA2">
      <w:pPr>
        <w:pStyle w:val="0"/>
        <w:ind w:firstLineChars="200" w:firstLine="420"/>
      </w:pPr>
      <w:r>
        <w:rPr>
          <w:rFonts w:hint="eastAsia"/>
        </w:rPr>
        <w:t>对于特定过程，最具代表性的数据来源是直接对过程进行的测量，或通过访谈或问卷从操作员处获得的数据（见本章后续内容）。</w:t>
      </w:r>
      <w:r>
        <w:rPr>
          <w:rFonts w:hint="eastAsia"/>
        </w:rPr>
        <w:t xml:space="preserve">  </w:t>
      </w:r>
    </w:p>
    <w:p w14:paraId="47024145" w14:textId="77777777" w:rsidR="00D16BE9" w:rsidRDefault="00AC4FA2">
      <w:pPr>
        <w:pStyle w:val="0"/>
        <w:ind w:firstLineChars="200" w:firstLine="420"/>
      </w:pPr>
      <w:r>
        <w:rPr>
          <w:rFonts w:hint="eastAsia"/>
        </w:rPr>
        <w:t>数据很少能直接用于清单，通常需要缩放、汇总或其他形式的数学处理，以使其与过程的功能单元和</w:t>
      </w:r>
      <w:r>
        <w:rPr>
          <w:rFonts w:hint="eastAsia"/>
        </w:rPr>
        <w:t>/</w:t>
      </w:r>
      <w:r>
        <w:rPr>
          <w:rFonts w:hint="eastAsia"/>
        </w:rPr>
        <w:t>或参考流相关联。这一点在第</w:t>
      </w:r>
      <w:r>
        <w:rPr>
          <w:rFonts w:hint="eastAsia"/>
        </w:rPr>
        <w:t>7.4.2.9</w:t>
      </w:r>
      <w:r>
        <w:rPr>
          <w:rFonts w:hint="eastAsia"/>
        </w:rPr>
        <w:t>章中有所讨论。</w:t>
      </w:r>
      <w:r>
        <w:rPr>
          <w:rFonts w:hint="eastAsia"/>
        </w:rPr>
        <w:t xml:space="preserve">  </w:t>
      </w:r>
    </w:p>
    <w:p w14:paraId="3C8EDBB1" w14:textId="77777777" w:rsidR="00D16BE9" w:rsidRDefault="00AC4FA2">
      <w:pPr>
        <w:pStyle w:val="0"/>
        <w:ind w:firstLineChars="200" w:firstLine="420"/>
      </w:pPr>
      <w:r>
        <w:rPr>
          <w:rFonts w:hint="eastAsia"/>
        </w:rPr>
        <w:t>对于现有过程和产品，可以区分以下类型的直接或间接测量数据和信息：</w:t>
      </w:r>
    </w:p>
    <w:p w14:paraId="4F8EF728" w14:textId="77777777" w:rsidR="00D16BE9" w:rsidRDefault="00AC4FA2">
      <w:pPr>
        <w:pStyle w:val="0"/>
        <w:numPr>
          <w:ilvl w:val="0"/>
          <w:numId w:val="70"/>
        </w:numPr>
        <w:ind w:left="0" w:firstLineChars="200" w:firstLine="420"/>
      </w:pPr>
      <w:r>
        <w:rPr>
          <w:rFonts w:hint="eastAsia"/>
        </w:rPr>
        <w:t>过程或工厂级别的消费数据</w:t>
      </w:r>
      <w:r>
        <w:rPr>
          <w:rFonts w:hint="eastAsia"/>
        </w:rPr>
        <w:t xml:space="preserve">  </w:t>
      </w:r>
    </w:p>
    <w:p w14:paraId="3AAC9BEA" w14:textId="77777777" w:rsidR="00D16BE9" w:rsidRDefault="00AC4FA2">
      <w:pPr>
        <w:pStyle w:val="0"/>
        <w:numPr>
          <w:ilvl w:val="0"/>
          <w:numId w:val="70"/>
        </w:numPr>
        <w:ind w:left="0" w:firstLineChars="200" w:firstLine="420"/>
      </w:pPr>
      <w:r>
        <w:rPr>
          <w:rFonts w:hint="eastAsia"/>
        </w:rPr>
        <w:t>消耗品的账单和库存</w:t>
      </w:r>
      <w:r>
        <w:rPr>
          <w:rFonts w:hint="eastAsia"/>
        </w:rPr>
        <w:t>/</w:t>
      </w:r>
      <w:r>
        <w:rPr>
          <w:rFonts w:hint="eastAsia"/>
        </w:rPr>
        <w:t>库存变动</w:t>
      </w:r>
      <w:r>
        <w:rPr>
          <w:rFonts w:hint="eastAsia"/>
        </w:rPr>
        <w:t xml:space="preserve">  </w:t>
      </w:r>
    </w:p>
    <w:p w14:paraId="0AE62672" w14:textId="77777777" w:rsidR="00D16BE9" w:rsidRDefault="00AC4FA2">
      <w:pPr>
        <w:pStyle w:val="0"/>
        <w:numPr>
          <w:ilvl w:val="0"/>
          <w:numId w:val="70"/>
        </w:numPr>
        <w:ind w:left="0" w:firstLineChars="200" w:firstLine="420"/>
      </w:pPr>
      <w:r>
        <w:rPr>
          <w:rFonts w:hint="eastAsia"/>
        </w:rPr>
        <w:t>排放测量（浓度加上相应的废气和废水量）</w:t>
      </w:r>
      <w:r>
        <w:rPr>
          <w:rFonts w:hint="eastAsia"/>
        </w:rPr>
        <w:t xml:space="preserve">  </w:t>
      </w:r>
    </w:p>
    <w:p w14:paraId="3A5D8D00" w14:textId="77777777" w:rsidR="00D16BE9" w:rsidRDefault="00AC4FA2">
      <w:pPr>
        <w:pStyle w:val="0"/>
        <w:numPr>
          <w:ilvl w:val="0"/>
          <w:numId w:val="70"/>
        </w:numPr>
        <w:ind w:left="0" w:firstLineChars="200" w:firstLine="420"/>
      </w:pPr>
      <w:r>
        <w:rPr>
          <w:rFonts w:hint="eastAsia"/>
        </w:rPr>
        <w:t>废物和产品的成分，特别是元素组成和能量含量，以支持元素和能量平衡，从而支持质量控制和质量改进（截止点）</w:t>
      </w:r>
    </w:p>
    <w:p w14:paraId="31F70B92" w14:textId="77777777" w:rsidR="00D16BE9" w:rsidRDefault="00AC4FA2">
      <w:pPr>
        <w:pStyle w:val="0"/>
        <w:ind w:firstLineChars="200" w:firstLine="422"/>
        <w:rPr>
          <w:b/>
          <w:bCs/>
        </w:rPr>
      </w:pPr>
      <w:r>
        <w:rPr>
          <w:rFonts w:hint="eastAsia"/>
          <w:b/>
          <w:bCs/>
        </w:rPr>
        <w:t>特定过程的其他数据来源</w:t>
      </w:r>
      <w:r>
        <w:rPr>
          <w:rFonts w:hint="eastAsia"/>
          <w:b/>
          <w:bCs/>
        </w:rPr>
        <w:t xml:space="preserve">  </w:t>
      </w:r>
    </w:p>
    <w:p w14:paraId="6D83C052" w14:textId="77777777" w:rsidR="00D16BE9" w:rsidRDefault="00AC4FA2">
      <w:pPr>
        <w:pStyle w:val="0"/>
        <w:ind w:firstLineChars="200" w:firstLine="420"/>
      </w:pPr>
      <w:r>
        <w:rPr>
          <w:rFonts w:hint="eastAsia"/>
        </w:rPr>
        <w:t>除了测量外，通常还需要利用其他数据来源（也用于交叉检查），以填补数据空白。这些数据来源包括：</w:t>
      </w:r>
    </w:p>
    <w:p w14:paraId="7275F349" w14:textId="77777777" w:rsidR="00D16BE9" w:rsidRDefault="00AC4FA2">
      <w:pPr>
        <w:pStyle w:val="0"/>
        <w:numPr>
          <w:ilvl w:val="0"/>
          <w:numId w:val="71"/>
        </w:numPr>
        <w:ind w:left="0" w:firstLineChars="200" w:firstLine="420"/>
      </w:pPr>
      <w:r>
        <w:rPr>
          <w:rFonts w:hint="eastAsia"/>
        </w:rPr>
        <w:t>配方和配料表</w:t>
      </w:r>
      <w:r>
        <w:rPr>
          <w:rFonts w:hint="eastAsia"/>
        </w:rPr>
        <w:t xml:space="preserve">  </w:t>
      </w:r>
    </w:p>
    <w:p w14:paraId="32032E22" w14:textId="77777777" w:rsidR="00D16BE9" w:rsidRDefault="00AC4FA2">
      <w:pPr>
        <w:pStyle w:val="0"/>
        <w:numPr>
          <w:ilvl w:val="0"/>
          <w:numId w:val="71"/>
        </w:numPr>
        <w:ind w:left="0" w:firstLineChars="200" w:firstLine="420"/>
      </w:pPr>
      <w:r>
        <w:rPr>
          <w:rFonts w:hint="eastAsia"/>
        </w:rPr>
        <w:t>部件清单</w:t>
      </w:r>
      <w:r>
        <w:rPr>
          <w:rFonts w:hint="eastAsia"/>
        </w:rPr>
        <w:t xml:space="preserve">  </w:t>
      </w:r>
    </w:p>
    <w:p w14:paraId="3F0D9682" w14:textId="77777777" w:rsidR="00D16BE9" w:rsidRDefault="00AC4FA2">
      <w:pPr>
        <w:pStyle w:val="0"/>
        <w:numPr>
          <w:ilvl w:val="0"/>
          <w:numId w:val="71"/>
        </w:numPr>
        <w:ind w:left="0" w:firstLineChars="200" w:firstLine="420"/>
      </w:pPr>
      <w:r>
        <w:rPr>
          <w:rFonts w:hint="eastAsia"/>
        </w:rPr>
        <w:t>专利</w:t>
      </w:r>
      <w:r>
        <w:rPr>
          <w:rFonts w:hint="eastAsia"/>
        </w:rPr>
        <w:t xml:space="preserve">  </w:t>
      </w:r>
    </w:p>
    <w:p w14:paraId="0753CFFF" w14:textId="77777777" w:rsidR="00D16BE9" w:rsidRDefault="00AC4FA2">
      <w:pPr>
        <w:pStyle w:val="0"/>
        <w:numPr>
          <w:ilvl w:val="0"/>
          <w:numId w:val="71"/>
        </w:numPr>
        <w:ind w:left="0" w:firstLineChars="200" w:firstLine="420"/>
      </w:pPr>
      <w:r>
        <w:rPr>
          <w:rFonts w:hint="eastAsia"/>
        </w:rPr>
        <w:t>过程工程模型</w:t>
      </w:r>
      <w:r>
        <w:rPr>
          <w:rFonts w:hint="eastAsia"/>
        </w:rPr>
        <w:t xml:space="preserve">  </w:t>
      </w:r>
    </w:p>
    <w:p w14:paraId="355F2A27" w14:textId="77777777" w:rsidR="00D16BE9" w:rsidRDefault="00AC4FA2">
      <w:pPr>
        <w:pStyle w:val="0"/>
        <w:numPr>
          <w:ilvl w:val="0"/>
          <w:numId w:val="71"/>
        </w:numPr>
        <w:ind w:left="0" w:firstLineChars="200" w:firstLine="420"/>
      </w:pPr>
      <w:r>
        <w:rPr>
          <w:rFonts w:hint="eastAsia"/>
        </w:rPr>
        <w:t>计量模型</w:t>
      </w:r>
      <w:r>
        <w:rPr>
          <w:rFonts w:hint="eastAsia"/>
        </w:rPr>
        <w:t xml:space="preserve">  </w:t>
      </w:r>
    </w:p>
    <w:p w14:paraId="1EE0DCB5" w14:textId="77777777" w:rsidR="00D16BE9" w:rsidRDefault="00AC4FA2">
      <w:pPr>
        <w:pStyle w:val="0"/>
        <w:numPr>
          <w:ilvl w:val="0"/>
          <w:numId w:val="71"/>
        </w:numPr>
        <w:ind w:left="0" w:firstLineChars="200" w:firstLine="420"/>
      </w:pPr>
      <w:r>
        <w:rPr>
          <w:rFonts w:hint="eastAsia"/>
        </w:rPr>
        <w:t>过程和产品规格及测试报告</w:t>
      </w:r>
      <w:r>
        <w:rPr>
          <w:rFonts w:hint="eastAsia"/>
        </w:rPr>
        <w:t xml:space="preserve">  </w:t>
      </w:r>
    </w:p>
    <w:p w14:paraId="337FCA9F" w14:textId="77777777" w:rsidR="00D16BE9" w:rsidRDefault="00AC4FA2">
      <w:pPr>
        <w:pStyle w:val="0"/>
        <w:numPr>
          <w:ilvl w:val="0"/>
          <w:numId w:val="71"/>
        </w:numPr>
        <w:ind w:left="0" w:firstLineChars="200" w:firstLine="420"/>
      </w:pPr>
      <w:r>
        <w:rPr>
          <w:rFonts w:hint="eastAsia"/>
        </w:rPr>
        <w:t>法律限制</w:t>
      </w:r>
      <w:r>
        <w:rPr>
          <w:rFonts w:hint="eastAsia"/>
        </w:rPr>
        <w:t xml:space="preserve">  </w:t>
      </w:r>
    </w:p>
    <w:p w14:paraId="488CF873" w14:textId="77777777" w:rsidR="00D16BE9" w:rsidRDefault="00AC4FA2">
      <w:pPr>
        <w:pStyle w:val="0"/>
        <w:numPr>
          <w:ilvl w:val="0"/>
          <w:numId w:val="71"/>
        </w:numPr>
        <w:ind w:left="0" w:firstLineChars="200" w:firstLine="420"/>
      </w:pPr>
      <w:r>
        <w:rPr>
          <w:rFonts w:hint="eastAsia"/>
        </w:rPr>
        <w:t>类似过程的数据</w:t>
      </w:r>
      <w:r>
        <w:rPr>
          <w:rFonts w:hint="eastAsia"/>
        </w:rPr>
        <w:t xml:space="preserve">  </w:t>
      </w:r>
    </w:p>
    <w:p w14:paraId="63242094" w14:textId="77777777" w:rsidR="00D16BE9" w:rsidRDefault="00AC4FA2">
      <w:pPr>
        <w:pStyle w:val="0"/>
        <w:numPr>
          <w:ilvl w:val="0"/>
          <w:numId w:val="71"/>
        </w:numPr>
        <w:ind w:left="0" w:firstLineChars="200" w:firstLine="420"/>
      </w:pPr>
      <w:r>
        <w:rPr>
          <w:rFonts w:hint="eastAsia"/>
        </w:rPr>
        <w:t>最佳可行技术（</w:t>
      </w:r>
      <w:r>
        <w:rPr>
          <w:rFonts w:hint="eastAsia"/>
        </w:rPr>
        <w:t>BAT</w:t>
      </w:r>
      <w:r>
        <w:rPr>
          <w:rFonts w:hint="eastAsia"/>
        </w:rPr>
        <w:t>）参考文件</w:t>
      </w:r>
    </w:p>
    <w:p w14:paraId="7C02AE92" w14:textId="77777777" w:rsidR="00D16BE9" w:rsidRDefault="00AC4FA2">
      <w:pPr>
        <w:pStyle w:val="0"/>
        <w:ind w:firstLineChars="200" w:firstLine="420"/>
      </w:pPr>
      <w:r>
        <w:rPr>
          <w:rFonts w:hint="eastAsia"/>
        </w:rPr>
        <w:t>对于未来的过程和通用数据集，需要结合现有过程的数据和未来或通用过程的模型数据和信息。</w:t>
      </w:r>
      <w:r>
        <w:rPr>
          <w:rFonts w:hint="eastAsia"/>
        </w:rPr>
        <w:t xml:space="preserve">  </w:t>
      </w:r>
    </w:p>
    <w:p w14:paraId="0DF00AF5" w14:textId="77777777" w:rsidR="00D16BE9" w:rsidRDefault="00AC4FA2">
      <w:pPr>
        <w:pStyle w:val="0"/>
        <w:ind w:firstLineChars="200" w:firstLine="422"/>
        <w:rPr>
          <w:b/>
          <w:bCs/>
        </w:rPr>
      </w:pPr>
      <w:r>
        <w:rPr>
          <w:rFonts w:hint="eastAsia"/>
          <w:b/>
          <w:bCs/>
        </w:rPr>
        <w:t>未来过程</w:t>
      </w:r>
      <w:r>
        <w:rPr>
          <w:rFonts w:hint="eastAsia"/>
          <w:b/>
          <w:bCs/>
        </w:rPr>
        <w:t xml:space="preserve"> - </w:t>
      </w:r>
      <w:r>
        <w:rPr>
          <w:rFonts w:hint="eastAsia"/>
          <w:b/>
          <w:bCs/>
        </w:rPr>
        <w:t>模型、预测、实验室数据</w:t>
      </w:r>
      <w:r>
        <w:rPr>
          <w:rFonts w:hint="eastAsia"/>
          <w:b/>
          <w:bCs/>
        </w:rPr>
        <w:t xml:space="preserve">  </w:t>
      </w:r>
    </w:p>
    <w:p w14:paraId="4CE10C7B" w14:textId="77777777" w:rsidR="00D16BE9" w:rsidRDefault="00AC4FA2">
      <w:pPr>
        <w:pStyle w:val="0"/>
        <w:ind w:firstLineChars="200" w:firstLine="420"/>
      </w:pPr>
      <w:r>
        <w:rPr>
          <w:rFonts w:hint="eastAsia"/>
        </w:rPr>
        <w:t>对于未来的过程，这将更多依赖于模型，利用各种可用的数据和信息，包括：</w:t>
      </w:r>
    </w:p>
    <w:p w14:paraId="70A89C5A" w14:textId="77777777" w:rsidR="00D16BE9" w:rsidRDefault="00AC4FA2">
      <w:pPr>
        <w:pStyle w:val="0"/>
        <w:numPr>
          <w:ilvl w:val="0"/>
          <w:numId w:val="72"/>
        </w:numPr>
        <w:ind w:left="0" w:firstLineChars="200" w:firstLine="420"/>
      </w:pPr>
      <w:r>
        <w:rPr>
          <w:rFonts w:hint="eastAsia"/>
        </w:rPr>
        <w:t>过程建模或规划</w:t>
      </w:r>
      <w:r>
        <w:rPr>
          <w:rFonts w:hint="eastAsia"/>
        </w:rPr>
        <w:t xml:space="preserve">  </w:t>
      </w:r>
    </w:p>
    <w:p w14:paraId="0F832874" w14:textId="77777777" w:rsidR="00D16BE9" w:rsidRDefault="00AC4FA2">
      <w:pPr>
        <w:pStyle w:val="0"/>
        <w:numPr>
          <w:ilvl w:val="0"/>
          <w:numId w:val="72"/>
        </w:numPr>
        <w:ind w:left="0" w:firstLineChars="200" w:firstLine="420"/>
      </w:pPr>
      <w:r>
        <w:rPr>
          <w:rFonts w:hint="eastAsia"/>
        </w:rPr>
        <w:lastRenderedPageBreak/>
        <w:t>专利</w:t>
      </w:r>
      <w:r>
        <w:rPr>
          <w:rFonts w:hint="eastAsia"/>
        </w:rPr>
        <w:t xml:space="preserve">  </w:t>
      </w:r>
    </w:p>
    <w:p w14:paraId="35B39214" w14:textId="77777777" w:rsidR="00D16BE9" w:rsidRDefault="00AC4FA2">
      <w:pPr>
        <w:pStyle w:val="0"/>
        <w:numPr>
          <w:ilvl w:val="0"/>
          <w:numId w:val="72"/>
        </w:numPr>
        <w:ind w:left="0" w:firstLineChars="200" w:firstLine="420"/>
      </w:pPr>
      <w:r>
        <w:rPr>
          <w:rFonts w:hint="eastAsia"/>
        </w:rPr>
        <w:t>实验室数据</w:t>
      </w:r>
      <w:proofErr w:type="gramStart"/>
      <w:r>
        <w:rPr>
          <w:rFonts w:hint="eastAsia"/>
        </w:rPr>
        <w:t>或试点</w:t>
      </w:r>
      <w:proofErr w:type="gramEnd"/>
      <w:r>
        <w:rPr>
          <w:rFonts w:hint="eastAsia"/>
        </w:rPr>
        <w:t>工厂数据</w:t>
      </w:r>
      <w:r>
        <w:rPr>
          <w:rFonts w:hint="eastAsia"/>
        </w:rPr>
        <w:t xml:space="preserve">  </w:t>
      </w:r>
    </w:p>
    <w:p w14:paraId="44F7DBFD" w14:textId="77777777" w:rsidR="00D16BE9" w:rsidRDefault="00AC4FA2">
      <w:pPr>
        <w:pStyle w:val="0"/>
        <w:numPr>
          <w:ilvl w:val="0"/>
          <w:numId w:val="72"/>
        </w:numPr>
        <w:ind w:left="0" w:firstLineChars="200" w:firstLine="420"/>
      </w:pPr>
      <w:r>
        <w:rPr>
          <w:rFonts w:hint="eastAsia"/>
        </w:rPr>
        <w:t>现有的类似技术</w:t>
      </w:r>
      <w:r>
        <w:rPr>
          <w:rFonts w:hint="eastAsia"/>
        </w:rPr>
        <w:t>/</w:t>
      </w:r>
      <w:r>
        <w:rPr>
          <w:rFonts w:hint="eastAsia"/>
        </w:rPr>
        <w:t>方法的数据</w:t>
      </w:r>
      <w:r>
        <w:rPr>
          <w:rFonts w:hint="eastAsia"/>
        </w:rPr>
        <w:t xml:space="preserve">  </w:t>
      </w:r>
    </w:p>
    <w:p w14:paraId="73BF40C3" w14:textId="77777777" w:rsidR="00D16BE9" w:rsidRDefault="00AC4FA2">
      <w:pPr>
        <w:pStyle w:val="0"/>
        <w:numPr>
          <w:ilvl w:val="0"/>
          <w:numId w:val="72"/>
        </w:numPr>
        <w:ind w:left="0" w:firstLineChars="200" w:firstLine="420"/>
      </w:pPr>
      <w:r>
        <w:rPr>
          <w:rFonts w:hint="eastAsia"/>
        </w:rPr>
        <w:t>最佳可行技术（</w:t>
      </w:r>
      <w:r>
        <w:rPr>
          <w:rFonts w:hint="eastAsia"/>
        </w:rPr>
        <w:t>BAT</w:t>
      </w:r>
      <w:r>
        <w:rPr>
          <w:rFonts w:hint="eastAsia"/>
        </w:rPr>
        <w:t>）参考文件</w:t>
      </w:r>
      <w:r>
        <w:rPr>
          <w:rFonts w:hint="eastAsia"/>
        </w:rPr>
        <w:t xml:space="preserve">  </w:t>
      </w:r>
    </w:p>
    <w:p w14:paraId="0B248077" w14:textId="77777777" w:rsidR="00D16BE9" w:rsidRDefault="00AC4FA2">
      <w:pPr>
        <w:pStyle w:val="0"/>
        <w:numPr>
          <w:ilvl w:val="0"/>
          <w:numId w:val="72"/>
        </w:numPr>
        <w:ind w:left="0" w:firstLineChars="200" w:firstLine="420"/>
      </w:pPr>
      <w:r>
        <w:rPr>
          <w:rFonts w:hint="eastAsia"/>
        </w:rPr>
        <w:t>法律限制</w:t>
      </w:r>
    </w:p>
    <w:p w14:paraId="12610005" w14:textId="77777777" w:rsidR="00D16BE9" w:rsidRDefault="00AC4FA2">
      <w:pPr>
        <w:pStyle w:val="0"/>
        <w:ind w:firstLineChars="200" w:firstLine="422"/>
        <w:rPr>
          <w:b/>
          <w:bCs/>
        </w:rPr>
      </w:pPr>
      <w:r>
        <w:rPr>
          <w:rFonts w:hint="eastAsia"/>
          <w:b/>
          <w:bCs/>
        </w:rPr>
        <w:t>通用数据</w:t>
      </w:r>
      <w:r>
        <w:rPr>
          <w:rFonts w:hint="eastAsia"/>
          <w:b/>
          <w:bCs/>
        </w:rPr>
        <w:t xml:space="preserve"> - </w:t>
      </w:r>
      <w:r>
        <w:rPr>
          <w:rFonts w:hint="eastAsia"/>
          <w:b/>
          <w:bCs/>
        </w:rPr>
        <w:t>过程和系统特性</w:t>
      </w:r>
      <w:r>
        <w:rPr>
          <w:rFonts w:hint="eastAsia"/>
          <w:b/>
          <w:bCs/>
        </w:rPr>
        <w:t xml:space="preserve">  </w:t>
      </w:r>
    </w:p>
    <w:p w14:paraId="2E4A686E" w14:textId="77777777" w:rsidR="00D16BE9" w:rsidRDefault="00AC4FA2">
      <w:pPr>
        <w:pStyle w:val="0"/>
        <w:ind w:firstLineChars="200" w:firstLine="420"/>
      </w:pPr>
      <w:r>
        <w:rPr>
          <w:rFonts w:hint="eastAsia"/>
        </w:rPr>
        <w:t>对于通用数据集，可以经常测量待建模过程的技术特性，然后取平均值，以获得通用模型的代表性参数。这些技术特性可以包括：</w:t>
      </w:r>
    </w:p>
    <w:p w14:paraId="779508AB" w14:textId="77777777" w:rsidR="00D16BE9" w:rsidRDefault="00AC4FA2">
      <w:pPr>
        <w:pStyle w:val="0"/>
        <w:numPr>
          <w:ilvl w:val="0"/>
          <w:numId w:val="73"/>
        </w:numPr>
        <w:ind w:left="0" w:firstLineChars="200" w:firstLine="420"/>
      </w:pPr>
      <w:r>
        <w:rPr>
          <w:rFonts w:hint="eastAsia"/>
        </w:rPr>
        <w:t>过程的相关流的主要列表，例如物料清单和产品的加工水平</w:t>
      </w:r>
      <w:r>
        <w:rPr>
          <w:rFonts w:hint="eastAsia"/>
        </w:rPr>
        <w:t xml:space="preserve">  </w:t>
      </w:r>
    </w:p>
    <w:p w14:paraId="2B7A779E" w14:textId="77777777" w:rsidR="00D16BE9" w:rsidRDefault="00AC4FA2">
      <w:pPr>
        <w:pStyle w:val="0"/>
        <w:numPr>
          <w:ilvl w:val="0"/>
          <w:numId w:val="73"/>
        </w:numPr>
        <w:ind w:left="0" w:firstLineChars="200" w:firstLine="420"/>
      </w:pPr>
      <w:r>
        <w:rPr>
          <w:rFonts w:hint="eastAsia"/>
        </w:rPr>
        <w:t>能源转换或产量的效率比</w:t>
      </w:r>
      <w:r>
        <w:rPr>
          <w:rFonts w:hint="eastAsia"/>
        </w:rPr>
        <w:t xml:space="preserve">  </w:t>
      </w:r>
    </w:p>
    <w:p w14:paraId="144BA6AB" w14:textId="77777777" w:rsidR="00D16BE9" w:rsidRDefault="00AC4FA2">
      <w:pPr>
        <w:pStyle w:val="0"/>
        <w:numPr>
          <w:ilvl w:val="0"/>
          <w:numId w:val="73"/>
        </w:numPr>
        <w:ind w:left="0" w:firstLineChars="200" w:firstLine="420"/>
      </w:pPr>
      <w:r>
        <w:rPr>
          <w:rFonts w:hint="eastAsia"/>
        </w:rPr>
        <w:t>计量学和其他物理限制下的流量比范围</w:t>
      </w:r>
      <w:r>
        <w:rPr>
          <w:rFonts w:hint="eastAsia"/>
        </w:rPr>
        <w:t xml:space="preserve">  </w:t>
      </w:r>
    </w:p>
    <w:p w14:paraId="35459F6D" w14:textId="77777777" w:rsidR="00D16BE9" w:rsidRDefault="00AC4FA2">
      <w:pPr>
        <w:pStyle w:val="0"/>
        <w:numPr>
          <w:ilvl w:val="0"/>
          <w:numId w:val="73"/>
        </w:numPr>
        <w:ind w:left="0" w:firstLineChars="200" w:firstLine="420"/>
      </w:pPr>
      <w:r>
        <w:rPr>
          <w:rFonts w:hint="eastAsia"/>
        </w:rPr>
        <w:t>现有技术</w:t>
      </w:r>
      <w:r>
        <w:rPr>
          <w:rFonts w:hint="eastAsia"/>
        </w:rPr>
        <w:t>/</w:t>
      </w:r>
      <w:r>
        <w:rPr>
          <w:rFonts w:hint="eastAsia"/>
        </w:rPr>
        <w:t>方法的范围</w:t>
      </w:r>
      <w:r>
        <w:rPr>
          <w:rFonts w:hint="eastAsia"/>
        </w:rPr>
        <w:t xml:space="preserve">  </w:t>
      </w:r>
    </w:p>
    <w:p w14:paraId="4B01E001" w14:textId="77777777" w:rsidR="00D16BE9" w:rsidRDefault="00AC4FA2">
      <w:pPr>
        <w:pStyle w:val="0"/>
        <w:numPr>
          <w:ilvl w:val="0"/>
          <w:numId w:val="73"/>
        </w:numPr>
        <w:ind w:left="0" w:firstLineChars="200" w:firstLine="420"/>
      </w:pPr>
      <w:r>
        <w:rPr>
          <w:rFonts w:hint="eastAsia"/>
        </w:rPr>
        <w:t>最佳可行技术（</w:t>
      </w:r>
      <w:r>
        <w:rPr>
          <w:rFonts w:hint="eastAsia"/>
        </w:rPr>
        <w:t>BAT</w:t>
      </w:r>
      <w:r>
        <w:rPr>
          <w:rFonts w:hint="eastAsia"/>
        </w:rPr>
        <w:t>）参考文件</w:t>
      </w:r>
      <w:r>
        <w:rPr>
          <w:rFonts w:hint="eastAsia"/>
        </w:rPr>
        <w:t xml:space="preserve">  </w:t>
      </w:r>
    </w:p>
    <w:p w14:paraId="21FB642D" w14:textId="77777777" w:rsidR="00D16BE9" w:rsidRDefault="00AC4FA2">
      <w:pPr>
        <w:pStyle w:val="0"/>
        <w:numPr>
          <w:ilvl w:val="0"/>
          <w:numId w:val="73"/>
        </w:numPr>
        <w:ind w:left="0" w:firstLineChars="200" w:firstLine="420"/>
      </w:pPr>
      <w:r>
        <w:rPr>
          <w:rFonts w:hint="eastAsia"/>
        </w:rPr>
        <w:t>法律限制</w:t>
      </w:r>
    </w:p>
    <w:p w14:paraId="443ED5B5" w14:textId="77777777" w:rsidR="00D16BE9" w:rsidRDefault="00AC4FA2">
      <w:pPr>
        <w:pStyle w:val="0"/>
        <w:ind w:firstLineChars="200" w:firstLine="420"/>
      </w:pPr>
      <w:r>
        <w:rPr>
          <w:rFonts w:hint="eastAsia"/>
        </w:rPr>
        <w:t>关于通用过程的开发，请参见第</w:t>
      </w:r>
      <w:r>
        <w:rPr>
          <w:rFonts w:hint="eastAsia"/>
        </w:rPr>
        <w:t>7.5</w:t>
      </w:r>
      <w:r>
        <w:rPr>
          <w:rFonts w:hint="eastAsia"/>
        </w:rPr>
        <w:t>章。</w:t>
      </w:r>
    </w:p>
    <w:p w14:paraId="399965E8" w14:textId="77777777" w:rsidR="00D16BE9" w:rsidRDefault="00AC4FA2">
      <w:pPr>
        <w:pStyle w:val="0"/>
        <w:ind w:firstLineChars="200" w:firstLine="422"/>
        <w:rPr>
          <w:b/>
          <w:bCs/>
        </w:rPr>
      </w:pPr>
      <w:r>
        <w:rPr>
          <w:rFonts w:hint="eastAsia"/>
          <w:b/>
          <w:bCs/>
        </w:rPr>
        <w:t>使用阶段和消费者产品的初始废物管理数据</w:t>
      </w:r>
      <w:r>
        <w:rPr>
          <w:rFonts w:hint="eastAsia"/>
          <w:b/>
          <w:bCs/>
        </w:rPr>
        <w:t xml:space="preserve">  </w:t>
      </w:r>
    </w:p>
    <w:p w14:paraId="4CE7575D" w14:textId="77777777" w:rsidR="00D16BE9" w:rsidRDefault="00AC4FA2">
      <w:pPr>
        <w:pStyle w:val="0"/>
        <w:ind w:firstLineChars="200" w:firstLine="420"/>
      </w:pPr>
      <w:r>
        <w:rPr>
          <w:rFonts w:hint="eastAsia"/>
        </w:rPr>
        <w:t>根据研究目标，如果系统边界包括消费者产品的使用阶段和初始废物管理（无论是由最终消费者还是服务运营商），数据收集面临的挑战与生产过程不同：</w:t>
      </w:r>
    </w:p>
    <w:p w14:paraId="620F5BB5" w14:textId="77777777" w:rsidR="00D16BE9" w:rsidRDefault="00AC4FA2">
      <w:pPr>
        <w:pStyle w:val="0"/>
        <w:ind w:firstLineChars="200" w:firstLine="420"/>
      </w:pPr>
      <w:r>
        <w:rPr>
          <w:rFonts w:hint="eastAsia"/>
        </w:rPr>
        <w:t>与生产过程不同，产品的使用方式往往不那么均匀和定义明确。存在许多不同的使用场景。同时，消费者产品通常在执行其功能时有重要的使用阶段，例如通过消耗能源（“能源使用产品”）、与能源消耗相关（“能源相关产品”），或具有其他相关特征（例如可能在初始废物管理方面存在问题，如废物分离问题、通过厕所排放等）。这在最终消费者和商业支持处理的过程中都有类似的影响。</w:t>
      </w:r>
    </w:p>
    <w:p w14:paraId="023E0F31" w14:textId="77777777" w:rsidR="00D16BE9" w:rsidRDefault="00AC4FA2">
      <w:pPr>
        <w:pStyle w:val="0"/>
        <w:ind w:firstLineChars="200" w:firstLine="420"/>
      </w:pPr>
      <w:r>
        <w:rPr>
          <w:rFonts w:hint="eastAsia"/>
        </w:rPr>
        <w:t>另一个例子——虽然与产品的使用阶段相关但不那么明显——是个人消费者产品如衣物、手表、手机、笔记本电脑等的使用：许多产品在使用阶段会被运输，例如通过汽车、火车或飞机。其重量、相关燃料消耗、排放等应在原则上考虑，如果数量上相关，可使用例如平均或典型的运输情况。</w:t>
      </w:r>
    </w:p>
    <w:p w14:paraId="21D97583" w14:textId="77777777" w:rsidR="00D16BE9" w:rsidRDefault="00AC4FA2">
      <w:pPr>
        <w:pStyle w:val="0"/>
        <w:ind w:firstLineChars="200" w:firstLine="420"/>
      </w:pPr>
      <w:r>
        <w:rPr>
          <w:rFonts w:hint="eastAsia"/>
        </w:rPr>
        <w:t>这些步骤的数据除了来自生产商的测量和技术规格外，还可以来自旨在识别代表性平均或典型用户行为的调查。这通常需要不同形式的数据收集。</w:t>
      </w:r>
    </w:p>
    <w:p w14:paraId="2E7DEA9A" w14:textId="77777777" w:rsidR="00D16BE9" w:rsidRDefault="00AC4FA2">
      <w:pPr>
        <w:pStyle w:val="0"/>
        <w:ind w:firstLineChars="200" w:firstLine="422"/>
        <w:rPr>
          <w:b/>
          <w:bCs/>
        </w:rPr>
      </w:pPr>
      <w:r>
        <w:rPr>
          <w:rFonts w:hint="eastAsia"/>
          <w:b/>
          <w:bCs/>
        </w:rPr>
        <w:t>问卷和其他数据收集手段</w:t>
      </w:r>
      <w:r>
        <w:rPr>
          <w:rFonts w:hint="eastAsia"/>
          <w:b/>
          <w:bCs/>
        </w:rPr>
        <w:t xml:space="preserve">  </w:t>
      </w:r>
    </w:p>
    <w:p w14:paraId="2F9DCF6B" w14:textId="77777777" w:rsidR="00D16BE9" w:rsidRDefault="00AC4FA2">
      <w:pPr>
        <w:pStyle w:val="0"/>
        <w:ind w:firstLineChars="200" w:firstLine="420"/>
      </w:pPr>
      <w:r>
        <w:rPr>
          <w:rFonts w:hint="eastAsia"/>
        </w:rPr>
        <w:t>在数据收集过程中，建议使用量身定制的数据收集表格以及特定的（例如技术）流程图，以确保在单个单元过程层面上的正确清单和文档。用于范围定义和识别</w:t>
      </w:r>
      <w:proofErr w:type="gramStart"/>
      <w:r>
        <w:rPr>
          <w:rFonts w:hint="eastAsia"/>
        </w:rPr>
        <w:t>待包括</w:t>
      </w:r>
      <w:proofErr w:type="gramEnd"/>
      <w:r>
        <w:rPr>
          <w:rFonts w:hint="eastAsia"/>
        </w:rPr>
        <w:t>过程时准备的</w:t>
      </w:r>
      <w:proofErr w:type="gramStart"/>
      <w:r>
        <w:rPr>
          <w:rFonts w:hint="eastAsia"/>
        </w:rPr>
        <w:t>初步和</w:t>
      </w:r>
      <w:proofErr w:type="gramEnd"/>
      <w:r>
        <w:rPr>
          <w:rFonts w:hint="eastAsia"/>
        </w:rPr>
        <w:t>修订的流程图对于此目的非常有用。在数据收集过程中，结合过程操作员的反馈，流程图可能需要修订，以更好地捕捉相应的过程。</w:t>
      </w:r>
    </w:p>
    <w:p w14:paraId="542AFB8F" w14:textId="77777777" w:rsidR="00D16BE9" w:rsidRDefault="00AC4FA2">
      <w:pPr>
        <w:pStyle w:val="0"/>
        <w:ind w:firstLineChars="200" w:firstLine="420"/>
      </w:pPr>
      <w:r>
        <w:rPr>
          <w:rFonts w:hint="eastAsia"/>
        </w:rPr>
        <w:lastRenderedPageBreak/>
        <w:t>建议在这些流程图中描绘所需的详细级别，例如单个操作单元过程，而不是在黑箱单元过程的聚合级别上。这有助于决定是否需要进一步细分多功能过程以及审查清单。</w:t>
      </w:r>
    </w:p>
    <w:tbl>
      <w:tblPr>
        <w:tblStyle w:val="af6"/>
        <w:tblW w:w="0" w:type="auto"/>
        <w:tblLook w:val="04A0" w:firstRow="1" w:lastRow="0" w:firstColumn="1" w:lastColumn="0" w:noHBand="0" w:noVBand="1"/>
      </w:tblPr>
      <w:tblGrid>
        <w:gridCol w:w="8260"/>
      </w:tblGrid>
      <w:tr w:rsidR="00D16BE9" w14:paraId="1715B472" w14:textId="77777777">
        <w:tc>
          <w:tcPr>
            <w:tcW w:w="8260" w:type="dxa"/>
            <w:tcBorders>
              <w:top w:val="dotDash" w:sz="18" w:space="0" w:color="76923C" w:themeColor="accent3" w:themeShade="BF"/>
              <w:left w:val="dotDash" w:sz="18" w:space="0" w:color="76923C" w:themeColor="accent3" w:themeShade="BF"/>
              <w:bottom w:val="dotDash" w:sz="18" w:space="0" w:color="76923C" w:themeColor="accent3" w:themeShade="BF"/>
              <w:right w:val="dotDash" w:sz="18" w:space="0" w:color="76923C" w:themeColor="accent3" w:themeShade="BF"/>
            </w:tcBorders>
          </w:tcPr>
          <w:p w14:paraId="100185ED" w14:textId="77777777" w:rsidR="00D16BE9" w:rsidRDefault="00AC4FA2">
            <w:pPr>
              <w:pStyle w:val="0"/>
              <w:ind w:firstLineChars="200" w:firstLine="422"/>
              <w:jc w:val="center"/>
              <w:rPr>
                <w:b/>
                <w:bCs/>
              </w:rPr>
            </w:pPr>
            <w:r>
              <w:rPr>
                <w:rFonts w:hint="eastAsia"/>
                <w:b/>
                <w:bCs/>
              </w:rPr>
              <w:t>规定：</w:t>
            </w:r>
            <w:r>
              <w:rPr>
                <w:rFonts w:hint="eastAsia"/>
                <w:b/>
                <w:bCs/>
              </w:rPr>
              <w:t xml:space="preserve">7.4.2.5 </w:t>
            </w:r>
            <w:r>
              <w:rPr>
                <w:rFonts w:hint="eastAsia"/>
                <w:b/>
                <w:bCs/>
              </w:rPr>
              <w:t>特定、未来和通用数据集的数据和信息类型</w:t>
            </w:r>
          </w:p>
          <w:p w14:paraId="257B9AEF" w14:textId="77777777" w:rsidR="00D16BE9" w:rsidRDefault="00AC4FA2">
            <w:pPr>
              <w:pStyle w:val="0"/>
              <w:ind w:firstLineChars="200" w:firstLine="420"/>
            </w:pPr>
            <w:r>
              <w:rPr>
                <w:rFonts w:hint="eastAsia"/>
              </w:rPr>
              <w:t xml:space="preserve">I) </w:t>
            </w:r>
            <w:r>
              <w:rPr>
                <w:rFonts w:hint="eastAsia"/>
              </w:rPr>
              <w:t>应该</w:t>
            </w:r>
            <w:r>
              <w:rPr>
                <w:rFonts w:hint="eastAsia"/>
              </w:rPr>
              <w:t xml:space="preserve"> - </w:t>
            </w:r>
            <w:r>
              <w:rPr>
                <w:rFonts w:hint="eastAsia"/>
                <w:b/>
                <w:bCs/>
              </w:rPr>
              <w:t>原始数据类型：</w:t>
            </w:r>
            <w:r>
              <w:rPr>
                <w:rFonts w:hint="eastAsia"/>
              </w:rPr>
              <w:t>应根据需要使用的原始数据类型：</w:t>
            </w:r>
            <w:r>
              <w:rPr>
                <w:rFonts w:hint="eastAsia"/>
              </w:rPr>
              <w:t>[ISO+]</w:t>
            </w:r>
          </w:p>
          <w:p w14:paraId="11F38164" w14:textId="77777777" w:rsidR="00D16BE9" w:rsidRDefault="00AC4FA2">
            <w:pPr>
              <w:pStyle w:val="0"/>
              <w:ind w:firstLineChars="200" w:firstLine="420"/>
            </w:pPr>
            <w:proofErr w:type="spellStart"/>
            <w:r>
              <w:rPr>
                <w:rFonts w:hint="eastAsia"/>
              </w:rPr>
              <w:t>I.a</w:t>
            </w:r>
            <w:proofErr w:type="spellEnd"/>
            <w:r>
              <w:rPr>
                <w:rFonts w:hint="eastAsia"/>
              </w:rPr>
              <w:t xml:space="preserve">) </w:t>
            </w:r>
            <w:r>
              <w:rPr>
                <w:rFonts w:hint="eastAsia"/>
              </w:rPr>
              <w:t>如果可能且适用，应优先使用由</w:t>
            </w:r>
            <w:r>
              <w:rPr>
                <w:rFonts w:hint="eastAsia"/>
              </w:rPr>
              <w:t>/</w:t>
            </w:r>
            <w:r>
              <w:rPr>
                <w:rFonts w:hint="eastAsia"/>
              </w:rPr>
              <w:t>在过程操作员处收集的</w:t>
            </w:r>
            <w:r>
              <w:rPr>
                <w:rFonts w:hint="eastAsia"/>
                <w:b/>
                <w:bCs/>
              </w:rPr>
              <w:t>测量数据</w:t>
            </w:r>
            <w:r>
              <w:rPr>
                <w:rFonts w:hint="eastAsia"/>
              </w:rPr>
              <w:t>。测量不仅包括例如排放的物理测量，还包括操作过程的其他特定信息，例如账单和消费清单、库存</w:t>
            </w:r>
            <w:r>
              <w:rPr>
                <w:rFonts w:hint="eastAsia"/>
              </w:rPr>
              <w:t>/</w:t>
            </w:r>
            <w:r>
              <w:rPr>
                <w:rFonts w:hint="eastAsia"/>
              </w:rPr>
              <w:t>库存变动等。</w:t>
            </w:r>
          </w:p>
          <w:p w14:paraId="45B7A681" w14:textId="77777777" w:rsidR="00D16BE9" w:rsidRDefault="00AC4FA2">
            <w:pPr>
              <w:pStyle w:val="0"/>
              <w:ind w:firstLineChars="200" w:firstLine="420"/>
            </w:pPr>
            <w:proofErr w:type="spellStart"/>
            <w:r>
              <w:rPr>
                <w:rFonts w:hint="eastAsia"/>
              </w:rPr>
              <w:t>I.b</w:t>
            </w:r>
            <w:proofErr w:type="spellEnd"/>
            <w:r>
              <w:rPr>
                <w:rFonts w:hint="eastAsia"/>
              </w:rPr>
              <w:t xml:space="preserve">) </w:t>
            </w:r>
            <w:r>
              <w:rPr>
                <w:rFonts w:hint="eastAsia"/>
              </w:rPr>
              <w:t>产品和废物流的</w:t>
            </w:r>
            <w:r>
              <w:rPr>
                <w:rFonts w:hint="eastAsia"/>
                <w:b/>
                <w:bCs/>
              </w:rPr>
              <w:t>元素组成和能量含量</w:t>
            </w:r>
            <w:r>
              <w:rPr>
                <w:rFonts w:hint="eastAsia"/>
              </w:rPr>
              <w:t>。此数据应随后作为这些流的流量属性信息进行清单，以支持中期质量控制、审查和提高数据质量。</w:t>
            </w:r>
          </w:p>
          <w:p w14:paraId="317B8026" w14:textId="77777777" w:rsidR="00D16BE9" w:rsidRDefault="00AC4FA2">
            <w:pPr>
              <w:pStyle w:val="0"/>
              <w:ind w:firstLineChars="200" w:firstLine="420"/>
            </w:pPr>
            <w:proofErr w:type="spellStart"/>
            <w:r>
              <w:rPr>
                <w:rFonts w:hint="eastAsia"/>
              </w:rPr>
              <w:t>I.c</w:t>
            </w:r>
            <w:proofErr w:type="spellEnd"/>
            <w:r>
              <w:rPr>
                <w:rFonts w:hint="eastAsia"/>
              </w:rPr>
              <w:t xml:space="preserve">) </w:t>
            </w:r>
            <w:r>
              <w:rPr>
                <w:rFonts w:hint="eastAsia"/>
                <w:b/>
                <w:bCs/>
              </w:rPr>
              <w:t>各种其他数据</w:t>
            </w:r>
            <w:r>
              <w:rPr>
                <w:rFonts w:hint="eastAsia"/>
              </w:rPr>
              <w:t>可能有帮助（也用于交叉检查）或甚至是必要的（以填补空白）。这些包括例如配方和配料表、部件清单、专利、过程工程模型、计量模型、过程和产品规格及测试报告、法律限制、市场份额和规模、类似过程的数据、最佳可行技术（</w:t>
            </w:r>
            <w:r>
              <w:rPr>
                <w:rFonts w:hint="eastAsia"/>
              </w:rPr>
              <w:t>BAT</w:t>
            </w:r>
            <w:r>
              <w:rPr>
                <w:rFonts w:hint="eastAsia"/>
              </w:rPr>
              <w:t>）参考文件等。</w:t>
            </w:r>
          </w:p>
          <w:p w14:paraId="69F0111C" w14:textId="77777777" w:rsidR="00D16BE9" w:rsidRDefault="00AC4FA2">
            <w:pPr>
              <w:pStyle w:val="0"/>
              <w:ind w:firstLineChars="200" w:firstLine="420"/>
            </w:pPr>
            <w:proofErr w:type="spellStart"/>
            <w:r>
              <w:rPr>
                <w:rFonts w:hint="eastAsia"/>
              </w:rPr>
              <w:t>I.d</w:t>
            </w:r>
            <w:proofErr w:type="spellEnd"/>
            <w:r>
              <w:rPr>
                <w:rFonts w:hint="eastAsia"/>
              </w:rPr>
              <w:t xml:space="preserve">) </w:t>
            </w:r>
            <w:r>
              <w:rPr>
                <w:rFonts w:hint="eastAsia"/>
                <w:b/>
                <w:bCs/>
              </w:rPr>
              <w:t>使用阶段信息：</w:t>
            </w:r>
            <w:r>
              <w:rPr>
                <w:rFonts w:hint="eastAsia"/>
              </w:rPr>
              <w:t>对于建模消费者产品的使用阶段和初始废物管理，建议使用分析平均或典型用户行为的调查和研究，以补充产品规格和用户手册。产品类别规则（</w:t>
            </w:r>
            <w:r>
              <w:rPr>
                <w:rFonts w:hint="eastAsia"/>
              </w:rPr>
              <w:t>PCR</w:t>
            </w:r>
            <w:r>
              <w:rPr>
                <w:rFonts w:hint="eastAsia"/>
              </w:rPr>
              <w:t>）中提供的信息可以作为支持。</w:t>
            </w:r>
          </w:p>
          <w:p w14:paraId="39CD612C" w14:textId="77777777" w:rsidR="00D16BE9" w:rsidRDefault="00AC4FA2">
            <w:pPr>
              <w:pStyle w:val="0"/>
              <w:ind w:firstLineChars="200" w:firstLine="420"/>
            </w:pPr>
            <w:r>
              <w:rPr>
                <w:rFonts w:hint="eastAsia"/>
              </w:rPr>
              <w:t xml:space="preserve">II) </w:t>
            </w:r>
            <w:r>
              <w:rPr>
                <w:rFonts w:hint="eastAsia"/>
              </w:rPr>
              <w:t>可以</w:t>
            </w:r>
            <w:r>
              <w:rPr>
                <w:rFonts w:hint="eastAsia"/>
              </w:rPr>
              <w:t xml:space="preserve"> - </w:t>
            </w:r>
            <w:r>
              <w:rPr>
                <w:rFonts w:hint="eastAsia"/>
                <w:b/>
                <w:bCs/>
              </w:rPr>
              <w:t>定制的数据收集表格：</w:t>
            </w:r>
            <w:r>
              <w:rPr>
                <w:rFonts w:hint="eastAsia"/>
              </w:rPr>
              <w:t>建议使用量身定制的数据收集表格以及技术流程图。推荐使用特定的数据收集表格，而不是通用表格。</w:t>
            </w:r>
            <w:r>
              <w:rPr>
                <w:rFonts w:hint="eastAsia"/>
              </w:rPr>
              <w:t>[ISO+]</w:t>
            </w:r>
          </w:p>
        </w:tc>
      </w:tr>
    </w:tbl>
    <w:p w14:paraId="36B83CA0" w14:textId="77777777" w:rsidR="00D16BE9" w:rsidRDefault="00AC4FA2">
      <w:pPr>
        <w:pStyle w:val="afff"/>
        <w:spacing w:before="0" w:after="0"/>
        <w:ind w:firstLineChars="200" w:firstLine="422"/>
      </w:pPr>
      <w:r>
        <w:rPr>
          <w:rFonts w:hint="eastAsia"/>
        </w:rPr>
        <w:t xml:space="preserve">7.4.2.6 </w:t>
      </w:r>
      <w:r>
        <w:rPr>
          <w:rFonts w:hint="eastAsia"/>
        </w:rPr>
        <w:t>参考流的参考量</w:t>
      </w:r>
      <w:r>
        <w:rPr>
          <w:rFonts w:hint="eastAsia"/>
        </w:rPr>
        <w:t xml:space="preserve">  </w:t>
      </w:r>
    </w:p>
    <w:p w14:paraId="54FA9D57" w14:textId="77777777" w:rsidR="00D16BE9" w:rsidRDefault="00AC4FA2">
      <w:pPr>
        <w:pStyle w:val="0"/>
        <w:ind w:firstLineChars="200" w:firstLine="420"/>
        <w:rPr>
          <w:color w:val="4F81BD" w:themeColor="accent1"/>
        </w:rPr>
      </w:pPr>
      <w:r>
        <w:rPr>
          <w:rFonts w:hint="eastAsia"/>
          <w:color w:val="4F81BD" w:themeColor="accent1"/>
        </w:rPr>
        <w:t>（参见</w:t>
      </w:r>
      <w:r>
        <w:rPr>
          <w:rFonts w:hint="eastAsia"/>
          <w:color w:val="4F81BD" w:themeColor="accent1"/>
        </w:rPr>
        <w:t>ISO 14044:2006</w:t>
      </w:r>
      <w:r>
        <w:rPr>
          <w:rFonts w:hint="eastAsia"/>
          <w:color w:val="4F81BD" w:themeColor="accent1"/>
        </w:rPr>
        <w:t>第</w:t>
      </w:r>
      <w:r>
        <w:rPr>
          <w:rFonts w:hint="eastAsia"/>
          <w:color w:val="4F81BD" w:themeColor="accent1"/>
        </w:rPr>
        <w:t>4.3.3</w:t>
      </w:r>
      <w:r>
        <w:rPr>
          <w:rFonts w:hint="eastAsia"/>
          <w:color w:val="4F81BD" w:themeColor="accent1"/>
        </w:rPr>
        <w:t>章）</w:t>
      </w:r>
    </w:p>
    <w:p w14:paraId="2D72FCEE" w14:textId="77777777" w:rsidR="00D16BE9" w:rsidRDefault="00AC4FA2">
      <w:pPr>
        <w:pStyle w:val="0"/>
        <w:ind w:firstLineChars="200" w:firstLine="420"/>
      </w:pPr>
      <w:r>
        <w:rPr>
          <w:rFonts w:hint="eastAsia"/>
        </w:rPr>
        <w:t>清单中的每个数据必须以每个功能单元的流量量化表达（例如，与系统的参考</w:t>
      </w:r>
      <w:proofErr w:type="gramStart"/>
      <w:r>
        <w:rPr>
          <w:rFonts w:hint="eastAsia"/>
        </w:rPr>
        <w:t>流相关</w:t>
      </w:r>
      <w:proofErr w:type="gramEnd"/>
      <w:r>
        <w:rPr>
          <w:rFonts w:hint="eastAsia"/>
        </w:rPr>
        <w:t>的排放到空气中的二氧化碳质量，例如，在水锅炉的情况下产生的</w:t>
      </w:r>
      <w:r>
        <w:rPr>
          <w:rFonts w:hint="eastAsia"/>
        </w:rPr>
        <w:t>1 MJ</w:t>
      </w:r>
      <w:r>
        <w:rPr>
          <w:rFonts w:hint="eastAsia"/>
        </w:rPr>
        <w:t>低位热值）。</w:t>
      </w:r>
    </w:p>
    <w:p w14:paraId="2F5E06A3" w14:textId="77777777" w:rsidR="00D16BE9" w:rsidRDefault="00AC4FA2">
      <w:pPr>
        <w:pStyle w:val="0"/>
        <w:ind w:firstLineChars="200" w:firstLine="420"/>
      </w:pPr>
      <w:r>
        <w:rPr>
          <w:rFonts w:hint="eastAsia"/>
        </w:rPr>
        <w:t>在归因建模中，清单和模型与功能量成线性关系，即无论使用</w:t>
      </w:r>
      <w:r>
        <w:rPr>
          <w:rFonts w:hint="eastAsia"/>
        </w:rPr>
        <w:t>1</w:t>
      </w:r>
      <w:r>
        <w:rPr>
          <w:rFonts w:hint="eastAsia"/>
        </w:rPr>
        <w:t>公斤铜线还是</w:t>
      </w:r>
      <w:r>
        <w:rPr>
          <w:rFonts w:hint="eastAsia"/>
        </w:rPr>
        <w:t>100,000</w:t>
      </w:r>
      <w:r>
        <w:rPr>
          <w:rFonts w:hint="eastAsia"/>
        </w:rPr>
        <w:t>吨铜线，结果都相同。</w:t>
      </w:r>
    </w:p>
    <w:p w14:paraId="45315C54" w14:textId="77777777" w:rsidR="00D16BE9" w:rsidRDefault="00AC4FA2">
      <w:pPr>
        <w:pStyle w:val="0"/>
        <w:ind w:firstLineChars="200" w:firstLine="420"/>
      </w:pPr>
      <w:r>
        <w:rPr>
          <w:rFonts w:hint="eastAsia"/>
        </w:rPr>
        <w:t>然而，在后果建模中，所需或提供功能的量会影响是否存在小规模或大规模情况。在建模情况</w:t>
      </w:r>
      <w:r>
        <w:rPr>
          <w:rFonts w:hint="eastAsia"/>
        </w:rPr>
        <w:t>B</w:t>
      </w:r>
      <w:r>
        <w:rPr>
          <w:rFonts w:hint="eastAsia"/>
        </w:rPr>
        <w:t>（见第</w:t>
      </w:r>
      <w:r>
        <w:rPr>
          <w:rFonts w:hint="eastAsia"/>
        </w:rPr>
        <w:t>5.3</w:t>
      </w:r>
      <w:r>
        <w:rPr>
          <w:rFonts w:hint="eastAsia"/>
        </w:rPr>
        <w:t>章）时，是否可以假设发生大规模后果取决于实际量与市场规模的关系。为了便于识别适用这种情况的过程，因此建议在系统模型的背景下检查量，例如，通过将模型缩放到前景系统中分析过程的总规模。结合市场规模的信息，推荐在任何用于后果建模的过程数据集中记录，可以轻松检查——从前景过程开始，逐步进入背景系统——哪些过程受到影响。</w:t>
      </w:r>
    </w:p>
    <w:p w14:paraId="11AFD670" w14:textId="77777777" w:rsidR="00D16BE9" w:rsidRDefault="00AC4FA2">
      <w:pPr>
        <w:pStyle w:val="0"/>
        <w:ind w:firstLineChars="200" w:firstLine="420"/>
      </w:pPr>
      <w:r>
        <w:rPr>
          <w:rFonts w:hint="eastAsia"/>
        </w:rPr>
        <w:t>为了简化报告、阅读、审查和联合使用来自不同数据提供者的清单数据，选择这些参考流属性和参考单位的惯例是有帮助的：除非研究目标明确设置了不同的要求，建议始终将清单表达为与“</w:t>
      </w:r>
      <w:r>
        <w:rPr>
          <w:rFonts w:hint="eastAsia"/>
        </w:rPr>
        <w:t>1</w:t>
      </w:r>
      <w:r>
        <w:rPr>
          <w:rFonts w:hint="eastAsia"/>
        </w:rPr>
        <w:t>单位”过程</w:t>
      </w:r>
      <w:r>
        <w:rPr>
          <w:rFonts w:hint="eastAsia"/>
        </w:rPr>
        <w:t>/</w:t>
      </w:r>
      <w:r>
        <w:rPr>
          <w:rFonts w:hint="eastAsia"/>
        </w:rPr>
        <w:t>系统功能相关（例如，</w:t>
      </w:r>
      <w:r>
        <w:rPr>
          <w:rFonts w:hint="eastAsia"/>
        </w:rPr>
        <w:t>1</w:t>
      </w:r>
      <w:r>
        <w:rPr>
          <w:rFonts w:hint="eastAsia"/>
        </w:rPr>
        <w:t>公斤“铜线</w:t>
      </w:r>
      <w:r>
        <w:rPr>
          <w:rFonts w:hint="eastAsia"/>
        </w:rPr>
        <w:t>XY</w:t>
      </w:r>
      <w:r>
        <w:rPr>
          <w:rFonts w:hint="eastAsia"/>
        </w:rPr>
        <w:t>标准；</w:t>
      </w:r>
      <w:r>
        <w:rPr>
          <w:rFonts w:hint="eastAsia"/>
        </w:rPr>
        <w:t>0.1</w:t>
      </w:r>
      <w:r>
        <w:rPr>
          <w:rFonts w:hint="eastAsia"/>
        </w:rPr>
        <w:t>毫米”），使用已定义的流量属性和参考单位，如在文件《命名法和其他惯例》中所述（见第</w:t>
      </w:r>
      <w:r>
        <w:rPr>
          <w:rFonts w:hint="eastAsia"/>
        </w:rPr>
        <w:t>7.4.5</w:t>
      </w:r>
      <w:r>
        <w:rPr>
          <w:rFonts w:hint="eastAsia"/>
        </w:rPr>
        <w:t>章）。</w:t>
      </w:r>
      <w:r>
        <w:rPr>
          <w:rFonts w:hint="eastAsia"/>
        </w:rPr>
        <w:lastRenderedPageBreak/>
        <w:t>这</w:t>
      </w:r>
      <w:proofErr w:type="gramStart"/>
      <w:r>
        <w:rPr>
          <w:rFonts w:hint="eastAsia"/>
        </w:rPr>
        <w:t>除非为</w:t>
      </w:r>
      <w:proofErr w:type="gramEnd"/>
      <w:r>
        <w:rPr>
          <w:rFonts w:hint="eastAsia"/>
        </w:rPr>
        <w:t>预期应用明确要求不同单位（例如，一年的生产）。如果有多个功能，其中一个可以设置为“</w:t>
      </w:r>
      <w:r>
        <w:rPr>
          <w:rFonts w:hint="eastAsia"/>
        </w:rPr>
        <w:t>1</w:t>
      </w:r>
      <w:r>
        <w:rPr>
          <w:rFonts w:hint="eastAsia"/>
        </w:rPr>
        <w:t>单位”，其他功能则按比例设置。</w:t>
      </w:r>
    </w:p>
    <w:tbl>
      <w:tblPr>
        <w:tblStyle w:val="af6"/>
        <w:tblW w:w="0" w:type="auto"/>
        <w:tblLook w:val="04A0" w:firstRow="1" w:lastRow="0" w:firstColumn="1" w:lastColumn="0" w:noHBand="0" w:noVBand="1"/>
      </w:tblPr>
      <w:tblGrid>
        <w:gridCol w:w="8260"/>
      </w:tblGrid>
      <w:tr w:rsidR="00D16BE9" w14:paraId="0B8EF75F" w14:textId="77777777">
        <w:tc>
          <w:tcPr>
            <w:tcW w:w="8260" w:type="dxa"/>
            <w:tcBorders>
              <w:top w:val="dotDash" w:sz="18" w:space="0" w:color="76923C" w:themeColor="accent3" w:themeShade="BF"/>
              <w:left w:val="dotDash" w:sz="18" w:space="0" w:color="76923C" w:themeColor="accent3" w:themeShade="BF"/>
              <w:bottom w:val="dotDash" w:sz="18" w:space="0" w:color="76923C" w:themeColor="accent3" w:themeShade="BF"/>
              <w:right w:val="dotDash" w:sz="18" w:space="0" w:color="76923C" w:themeColor="accent3" w:themeShade="BF"/>
            </w:tcBorders>
          </w:tcPr>
          <w:p w14:paraId="21C24AF3" w14:textId="77777777" w:rsidR="00D16BE9" w:rsidRDefault="00AC4FA2">
            <w:pPr>
              <w:pStyle w:val="0"/>
              <w:ind w:firstLineChars="200" w:firstLine="422"/>
              <w:jc w:val="center"/>
              <w:rPr>
                <w:b/>
                <w:bCs/>
              </w:rPr>
            </w:pPr>
            <w:r>
              <w:rPr>
                <w:rFonts w:hint="eastAsia"/>
                <w:b/>
                <w:bCs/>
              </w:rPr>
              <w:t>规定：</w:t>
            </w:r>
            <w:r>
              <w:rPr>
                <w:rFonts w:hint="eastAsia"/>
                <w:b/>
                <w:bCs/>
              </w:rPr>
              <w:t xml:space="preserve">7.4.2.6 </w:t>
            </w:r>
            <w:r>
              <w:rPr>
                <w:rFonts w:hint="eastAsia"/>
                <w:b/>
                <w:bCs/>
              </w:rPr>
              <w:t>参考流的参考量</w:t>
            </w:r>
          </w:p>
          <w:p w14:paraId="35C211F6" w14:textId="77777777" w:rsidR="00D16BE9" w:rsidRDefault="00AC4FA2">
            <w:pPr>
              <w:pStyle w:val="0"/>
              <w:ind w:firstLineChars="200" w:firstLine="420"/>
            </w:pPr>
            <w:r>
              <w:rPr>
                <w:rFonts w:hint="eastAsia"/>
              </w:rPr>
              <w:t>针对情况</w:t>
            </w:r>
            <w:r>
              <w:rPr>
                <w:rFonts w:hint="eastAsia"/>
              </w:rPr>
              <w:t>A</w:t>
            </w:r>
            <w:r>
              <w:rPr>
                <w:rFonts w:hint="eastAsia"/>
              </w:rPr>
              <w:t>、</w:t>
            </w:r>
            <w:r>
              <w:rPr>
                <w:rFonts w:hint="eastAsia"/>
              </w:rPr>
              <w:t>B</w:t>
            </w:r>
            <w:r>
              <w:rPr>
                <w:rFonts w:hint="eastAsia"/>
              </w:rPr>
              <w:t>和</w:t>
            </w:r>
            <w:r>
              <w:rPr>
                <w:rFonts w:hint="eastAsia"/>
              </w:rPr>
              <w:t>C</w:t>
            </w:r>
            <w:r>
              <w:rPr>
                <w:rFonts w:hint="eastAsia"/>
              </w:rPr>
              <w:t>的不同适用性。</w:t>
            </w:r>
            <w:r>
              <w:rPr>
                <w:rFonts w:hint="eastAsia"/>
              </w:rPr>
              <w:t xml:space="preserve">  </w:t>
            </w:r>
          </w:p>
          <w:p w14:paraId="7137E15B" w14:textId="77777777" w:rsidR="00D16BE9" w:rsidRDefault="00AC4FA2">
            <w:pPr>
              <w:pStyle w:val="0"/>
              <w:ind w:firstLineChars="200" w:firstLine="420"/>
            </w:pPr>
            <w:r>
              <w:rPr>
                <w:rFonts w:hint="eastAsia"/>
              </w:rPr>
              <w:t>适用于归因建模和后果建模的不同情况。</w:t>
            </w:r>
            <w:r>
              <w:rPr>
                <w:rFonts w:hint="eastAsia"/>
              </w:rPr>
              <w:t xml:space="preserve">  </w:t>
            </w:r>
          </w:p>
          <w:p w14:paraId="07CD5BD8" w14:textId="77777777" w:rsidR="00D16BE9" w:rsidRDefault="00AC4FA2">
            <w:pPr>
              <w:pStyle w:val="0"/>
              <w:ind w:firstLineChars="200" w:firstLine="420"/>
            </w:pPr>
            <w:r>
              <w:rPr>
                <w:rFonts w:hint="eastAsia"/>
              </w:rPr>
              <w:t>适用于不同类型的交付物的不同情况。</w:t>
            </w:r>
            <w:r>
              <w:rPr>
                <w:rFonts w:hint="eastAsia"/>
              </w:rPr>
              <w:t xml:space="preserve">  </w:t>
            </w:r>
          </w:p>
          <w:p w14:paraId="6C4923A4" w14:textId="77777777" w:rsidR="00D16BE9" w:rsidRDefault="00AC4FA2">
            <w:pPr>
              <w:pStyle w:val="0"/>
              <w:ind w:firstLineChars="200" w:firstLine="420"/>
            </w:pPr>
            <w:r>
              <w:rPr>
                <w:rFonts w:hint="eastAsia"/>
              </w:rPr>
              <w:t>请注意，这些规定需分别应用于每个单元过程，特别是在建模多个过程的情况下（例如，在分析系统的前景系统中）。</w:t>
            </w:r>
          </w:p>
          <w:p w14:paraId="4CE930EE" w14:textId="77777777" w:rsidR="00D16BE9" w:rsidRDefault="00AC4FA2">
            <w:pPr>
              <w:pStyle w:val="0"/>
              <w:ind w:firstLineChars="200" w:firstLine="420"/>
            </w:pPr>
            <w:r>
              <w:rPr>
                <w:rFonts w:hint="eastAsia"/>
              </w:rPr>
              <w:t xml:space="preserve">I) </w:t>
            </w:r>
            <w:r>
              <w:rPr>
                <w:rFonts w:hint="eastAsia"/>
              </w:rPr>
              <w:t>可以</w:t>
            </w:r>
            <w:r>
              <w:rPr>
                <w:rFonts w:hint="eastAsia"/>
              </w:rPr>
              <w:t xml:space="preserve"> - </w:t>
            </w:r>
            <w:r>
              <w:rPr>
                <w:rFonts w:hint="eastAsia"/>
              </w:rPr>
              <w:t>参考流的“</w:t>
            </w:r>
            <w:r>
              <w:rPr>
                <w:rFonts w:hint="eastAsia"/>
              </w:rPr>
              <w:t>1</w:t>
            </w:r>
            <w:r>
              <w:rPr>
                <w:rFonts w:hint="eastAsia"/>
              </w:rPr>
              <w:t>参考单位”：建议使用参考流的“</w:t>
            </w:r>
            <w:r>
              <w:rPr>
                <w:rFonts w:hint="eastAsia"/>
              </w:rPr>
              <w:t>1</w:t>
            </w:r>
            <w:r>
              <w:rPr>
                <w:rFonts w:hint="eastAsia"/>
              </w:rPr>
              <w:t>参考单位”量（例如“</w:t>
            </w:r>
            <w:r>
              <w:rPr>
                <w:rFonts w:hint="eastAsia"/>
              </w:rPr>
              <w:t>1</w:t>
            </w:r>
            <w:r>
              <w:rPr>
                <w:rFonts w:hint="eastAsia"/>
              </w:rPr>
              <w:t>公斤”铜线），并将过程的清单与此量相关联。除非预期应用要求不同的量（例如“一个地点的</w:t>
            </w:r>
            <w:r>
              <w:rPr>
                <w:rFonts w:hint="eastAsia"/>
              </w:rPr>
              <w:t>1</w:t>
            </w:r>
            <w:r>
              <w:rPr>
                <w:rFonts w:hint="eastAsia"/>
              </w:rPr>
              <w:t>年生产”）。</w:t>
            </w:r>
            <w:r>
              <w:rPr>
                <w:rFonts w:hint="eastAsia"/>
              </w:rPr>
              <w:t>[ISO+]</w:t>
            </w:r>
          </w:p>
          <w:p w14:paraId="2906F919" w14:textId="77777777" w:rsidR="00D16BE9" w:rsidRDefault="00AC4FA2">
            <w:pPr>
              <w:pStyle w:val="0"/>
              <w:ind w:firstLineChars="200" w:firstLine="420"/>
            </w:pPr>
            <w:r>
              <w:rPr>
                <w:rFonts w:hint="eastAsia"/>
              </w:rPr>
              <w:t xml:space="preserve">II) </w:t>
            </w:r>
            <w:r>
              <w:rPr>
                <w:rFonts w:hint="eastAsia"/>
              </w:rPr>
              <w:t>必须</w:t>
            </w:r>
            <w:r>
              <w:rPr>
                <w:rFonts w:hint="eastAsia"/>
              </w:rPr>
              <w:t xml:space="preserve"> - </w:t>
            </w:r>
            <w:r>
              <w:rPr>
                <w:rFonts w:hint="eastAsia"/>
              </w:rPr>
              <w:t>记录中心过程的绝对量：对于情况</w:t>
            </w:r>
            <w:r>
              <w:rPr>
                <w:rFonts w:hint="eastAsia"/>
              </w:rPr>
              <w:t>A</w:t>
            </w:r>
            <w:r>
              <w:rPr>
                <w:rFonts w:hint="eastAsia"/>
              </w:rPr>
              <w:t>和</w:t>
            </w:r>
            <w:r>
              <w:rPr>
                <w:rFonts w:hint="eastAsia"/>
              </w:rPr>
              <w:t>B</w:t>
            </w:r>
            <w:r>
              <w:rPr>
                <w:rFonts w:hint="eastAsia"/>
              </w:rPr>
              <w:t>下的</w:t>
            </w:r>
            <w:r>
              <w:rPr>
                <w:rFonts w:hint="eastAsia"/>
              </w:rPr>
              <w:t>LCA</w:t>
            </w:r>
            <w:r>
              <w:rPr>
                <w:rFonts w:hint="eastAsia"/>
              </w:rPr>
              <w:t>研究，必须记录前景系统</w:t>
            </w:r>
            <w:proofErr w:type="gramStart"/>
            <w:r>
              <w:rPr>
                <w:rFonts w:hint="eastAsia"/>
              </w:rPr>
              <w:t>中中心</w:t>
            </w:r>
            <w:proofErr w:type="gramEnd"/>
            <w:r>
              <w:rPr>
                <w:rFonts w:hint="eastAsia"/>
              </w:rPr>
              <w:t>过程的绝对量。应记录该过程功能的总市场规模。应以足够的精度进行记录，以便后来检查连接前景与背景系统的产品或废物流以及背景系统中的潜在进一步过程步骤或任何多功能前景过程是否需要在情况</w:t>
            </w:r>
            <w:r>
              <w:rPr>
                <w:rFonts w:hint="eastAsia"/>
              </w:rPr>
              <w:t>B</w:t>
            </w:r>
            <w:r>
              <w:rPr>
                <w:rFonts w:hint="eastAsia"/>
              </w:rPr>
              <w:t>下建模，即分析的决策是否具有超出前景系统的大规模后果。</w:t>
            </w:r>
            <w:r>
              <w:rPr>
                <w:rFonts w:hint="eastAsia"/>
              </w:rPr>
              <w:t>[ISO+]</w:t>
            </w:r>
          </w:p>
        </w:tc>
      </w:tr>
    </w:tbl>
    <w:p w14:paraId="06B4AF56" w14:textId="77777777" w:rsidR="00D16BE9" w:rsidRDefault="00AC4FA2">
      <w:pPr>
        <w:pStyle w:val="afff"/>
        <w:spacing w:before="0" w:after="0"/>
        <w:ind w:firstLineChars="200" w:firstLine="422"/>
      </w:pPr>
      <w:r>
        <w:rPr>
          <w:rFonts w:hint="eastAsia"/>
        </w:rPr>
        <w:t xml:space="preserve">7.4.2.7 </w:t>
      </w:r>
      <w:r>
        <w:rPr>
          <w:rFonts w:hint="eastAsia"/>
        </w:rPr>
        <w:t>操作条件的代表性</w:t>
      </w:r>
      <w:r>
        <w:rPr>
          <w:rFonts w:hint="eastAsia"/>
        </w:rPr>
        <w:t xml:space="preserve">  </w:t>
      </w:r>
    </w:p>
    <w:p w14:paraId="5CB73614" w14:textId="77777777" w:rsidR="00D16BE9" w:rsidRDefault="00AC4FA2">
      <w:pPr>
        <w:pStyle w:val="0"/>
        <w:ind w:firstLineChars="200" w:firstLine="420"/>
        <w:rPr>
          <w:color w:val="4F81BD" w:themeColor="accent1"/>
        </w:rPr>
      </w:pPr>
      <w:r>
        <w:rPr>
          <w:rFonts w:hint="eastAsia"/>
          <w:color w:val="4F81BD" w:themeColor="accent1"/>
        </w:rPr>
        <w:t>（参见</w:t>
      </w:r>
      <w:r>
        <w:rPr>
          <w:rFonts w:hint="eastAsia"/>
          <w:color w:val="4F81BD" w:themeColor="accent1"/>
        </w:rPr>
        <w:t>ISO 14044:2006</w:t>
      </w:r>
      <w:r>
        <w:rPr>
          <w:rFonts w:hint="eastAsia"/>
          <w:color w:val="4F81BD" w:themeColor="accent1"/>
        </w:rPr>
        <w:t>第</w:t>
      </w:r>
      <w:r>
        <w:rPr>
          <w:rFonts w:hint="eastAsia"/>
          <w:color w:val="4F81BD" w:themeColor="accent1"/>
        </w:rPr>
        <w:t>4.2.3.6.2</w:t>
      </w:r>
      <w:r>
        <w:rPr>
          <w:rFonts w:hint="eastAsia"/>
          <w:color w:val="4F81BD" w:themeColor="accent1"/>
        </w:rPr>
        <w:t>章）</w:t>
      </w:r>
    </w:p>
    <w:p w14:paraId="7BA2942C" w14:textId="77777777" w:rsidR="00D16BE9" w:rsidRDefault="00AC4FA2">
      <w:pPr>
        <w:pStyle w:val="0"/>
        <w:ind w:firstLineChars="200" w:firstLine="422"/>
        <w:rPr>
          <w:b/>
          <w:bCs/>
        </w:rPr>
      </w:pPr>
      <w:r>
        <w:rPr>
          <w:rFonts w:hint="eastAsia"/>
          <w:b/>
          <w:bCs/>
        </w:rPr>
        <w:t>一般情况</w:t>
      </w:r>
      <w:r>
        <w:rPr>
          <w:rFonts w:hint="eastAsia"/>
          <w:b/>
          <w:bCs/>
        </w:rPr>
        <w:t xml:space="preserve">  </w:t>
      </w:r>
    </w:p>
    <w:p w14:paraId="271B664E" w14:textId="77777777" w:rsidR="00D16BE9" w:rsidRDefault="00AC4FA2">
      <w:pPr>
        <w:pStyle w:val="0"/>
        <w:ind w:firstLineChars="200" w:firstLine="420"/>
      </w:pPr>
      <w:r>
        <w:rPr>
          <w:rFonts w:hint="eastAsia"/>
        </w:rPr>
        <w:t>操作条件的代表性是技术代表性的一部分：清单数据的收集应考虑到过程的整个周期，即</w:t>
      </w:r>
      <w:proofErr w:type="gramStart"/>
      <w:r>
        <w:rPr>
          <w:rFonts w:hint="eastAsia"/>
        </w:rPr>
        <w:t>除实际</w:t>
      </w:r>
      <w:proofErr w:type="gramEnd"/>
      <w:r>
        <w:rPr>
          <w:rFonts w:hint="eastAsia"/>
        </w:rPr>
        <w:t>操作外，还包括启动、关闭和可能的待机时间。在这些特殊操作条件下，可能会发生大量排放，尽管这些条件可能不会直接贡献于系统。</w:t>
      </w:r>
    </w:p>
    <w:p w14:paraId="61307DCC" w14:textId="77777777" w:rsidR="00D16BE9" w:rsidRDefault="00AC4FA2">
      <w:pPr>
        <w:pStyle w:val="0"/>
        <w:ind w:firstLineChars="200" w:firstLine="420"/>
      </w:pPr>
      <w:r>
        <w:rPr>
          <w:rFonts w:hint="eastAsia"/>
        </w:rPr>
        <w:t>上述情况适用于服务，即工作准备、服务执行、待机</w:t>
      </w:r>
      <w:r>
        <w:rPr>
          <w:rFonts w:hint="eastAsia"/>
        </w:rPr>
        <w:t>/</w:t>
      </w:r>
      <w:r>
        <w:rPr>
          <w:rFonts w:hint="eastAsia"/>
        </w:rPr>
        <w:t>等待时间、服务后活动如设备清洁、履行保修活动等。</w:t>
      </w:r>
    </w:p>
    <w:p w14:paraId="1C56F58B" w14:textId="77777777" w:rsidR="00D16BE9" w:rsidRDefault="00AC4FA2">
      <w:pPr>
        <w:pStyle w:val="0"/>
        <w:ind w:firstLineChars="200" w:firstLine="420"/>
      </w:pPr>
      <w:r>
        <w:rPr>
          <w:rFonts w:hint="eastAsia"/>
        </w:rPr>
        <w:t>为了获得与过程相关的输入和输出的代表性印象，应量化覆盖至少一个完整周期的过程运行时间的输入和输出。然后将结果除以此时间段内过程的功能输出，从而直接以单元过程形式表达。</w:t>
      </w:r>
    </w:p>
    <w:p w14:paraId="4F16A7B1" w14:textId="77777777" w:rsidR="00D16BE9" w:rsidRDefault="00AC4FA2">
      <w:pPr>
        <w:pStyle w:val="0"/>
        <w:ind w:firstLineChars="200" w:firstLine="420"/>
      </w:pPr>
      <w:r>
        <w:rPr>
          <w:rFonts w:hint="eastAsia"/>
        </w:rPr>
        <w:t>对于操作中的工厂，建议（也参见</w:t>
      </w:r>
      <w:r>
        <w:rPr>
          <w:rFonts w:hint="eastAsia"/>
        </w:rPr>
        <w:t>ISO 14044:2006</w:t>
      </w:r>
      <w:r>
        <w:rPr>
          <w:rFonts w:hint="eastAsia"/>
        </w:rPr>
        <w:t>）使用整整一年的数据作为基础，以捕捉这些及其他问题。</w:t>
      </w:r>
    </w:p>
    <w:p w14:paraId="332C151B" w14:textId="77777777" w:rsidR="00D16BE9" w:rsidRDefault="00AC4FA2">
      <w:pPr>
        <w:pStyle w:val="0"/>
        <w:ind w:firstLineChars="200" w:firstLine="422"/>
        <w:rPr>
          <w:b/>
          <w:bCs/>
        </w:rPr>
      </w:pPr>
      <w:r>
        <w:rPr>
          <w:rFonts w:hint="eastAsia"/>
          <w:b/>
          <w:bCs/>
        </w:rPr>
        <w:t>参数化过程</w:t>
      </w:r>
      <w:r>
        <w:rPr>
          <w:rFonts w:hint="eastAsia"/>
          <w:b/>
          <w:bCs/>
        </w:rPr>
        <w:t xml:space="preserve">  </w:t>
      </w:r>
    </w:p>
    <w:p w14:paraId="3D32848D" w14:textId="77777777" w:rsidR="00D16BE9" w:rsidRDefault="00AC4FA2">
      <w:pPr>
        <w:pStyle w:val="0"/>
        <w:ind w:firstLineChars="200" w:firstLine="420"/>
      </w:pPr>
      <w:r>
        <w:rPr>
          <w:rFonts w:hint="eastAsia"/>
        </w:rPr>
        <w:t>用于开发参数化过程公式的数据应覆盖所有相关的技术和管理方面。原则上，所有与一个或多个输入和输出相关的变量都需要覆盖并以数学关系表示。</w:t>
      </w:r>
    </w:p>
    <w:p w14:paraId="5613E399" w14:textId="77777777" w:rsidR="00D16BE9" w:rsidRDefault="00AC4FA2">
      <w:pPr>
        <w:pStyle w:val="0"/>
        <w:ind w:firstLineChars="200" w:firstLine="420"/>
      </w:pPr>
      <w:r>
        <w:rPr>
          <w:rFonts w:hint="eastAsia"/>
        </w:rPr>
        <w:t>这些变量和随后用于调整过程以代表特定运行方式的参数可以包括：负载依赖的产量和消耗品消耗、输入组成依赖的排放、产量依赖的产品消耗、收集和回收率等。</w:t>
      </w:r>
    </w:p>
    <w:tbl>
      <w:tblPr>
        <w:tblStyle w:val="af6"/>
        <w:tblW w:w="0" w:type="auto"/>
        <w:tblLook w:val="04A0" w:firstRow="1" w:lastRow="0" w:firstColumn="1" w:lastColumn="0" w:noHBand="0" w:noVBand="1"/>
      </w:tblPr>
      <w:tblGrid>
        <w:gridCol w:w="8260"/>
      </w:tblGrid>
      <w:tr w:rsidR="00D16BE9" w14:paraId="4BFA607C" w14:textId="77777777">
        <w:tc>
          <w:tcPr>
            <w:tcW w:w="8260" w:type="dxa"/>
            <w:tcBorders>
              <w:top w:val="dotDash" w:sz="18" w:space="0" w:color="76923C" w:themeColor="accent3" w:themeShade="BF"/>
              <w:left w:val="dotDash" w:sz="18" w:space="0" w:color="76923C" w:themeColor="accent3" w:themeShade="BF"/>
              <w:bottom w:val="dotDash" w:sz="18" w:space="0" w:color="76923C" w:themeColor="accent3" w:themeShade="BF"/>
              <w:right w:val="dotDash" w:sz="18" w:space="0" w:color="76923C" w:themeColor="accent3" w:themeShade="BF"/>
            </w:tcBorders>
          </w:tcPr>
          <w:p w14:paraId="540F3E45" w14:textId="77777777" w:rsidR="00D16BE9" w:rsidRDefault="00AC4FA2">
            <w:pPr>
              <w:pStyle w:val="0"/>
              <w:ind w:firstLineChars="200" w:firstLine="422"/>
              <w:jc w:val="center"/>
              <w:rPr>
                <w:b/>
                <w:bCs/>
              </w:rPr>
            </w:pPr>
            <w:r>
              <w:rPr>
                <w:rFonts w:hint="eastAsia"/>
                <w:b/>
                <w:bCs/>
              </w:rPr>
              <w:t>规定：</w:t>
            </w:r>
            <w:r>
              <w:rPr>
                <w:rFonts w:hint="eastAsia"/>
                <w:b/>
                <w:bCs/>
              </w:rPr>
              <w:t xml:space="preserve">7.4.2.7 </w:t>
            </w:r>
            <w:r>
              <w:rPr>
                <w:rFonts w:hint="eastAsia"/>
                <w:b/>
                <w:bCs/>
              </w:rPr>
              <w:t>操作条件的代表性</w:t>
            </w:r>
          </w:p>
          <w:p w14:paraId="67D4C72A" w14:textId="77777777" w:rsidR="00D16BE9" w:rsidRDefault="00AC4FA2">
            <w:pPr>
              <w:pStyle w:val="0"/>
              <w:ind w:firstLineChars="200" w:firstLine="420"/>
            </w:pPr>
            <w:r>
              <w:rPr>
                <w:rFonts w:hint="eastAsia"/>
              </w:rPr>
              <w:lastRenderedPageBreak/>
              <w:t>请注意，这些规定需分别应用于每个单元过程，特别是在建模多个过程的情况下（例如，在分析系统的前景系统中）。</w:t>
            </w:r>
          </w:p>
          <w:p w14:paraId="68E977E3" w14:textId="77777777" w:rsidR="00D16BE9" w:rsidRDefault="00AC4FA2">
            <w:pPr>
              <w:pStyle w:val="0"/>
              <w:ind w:firstLineChars="200" w:firstLine="420"/>
            </w:pPr>
            <w:r>
              <w:rPr>
                <w:rFonts w:hint="eastAsia"/>
              </w:rPr>
              <w:t xml:space="preserve">I) </w:t>
            </w:r>
            <w:r>
              <w:rPr>
                <w:rFonts w:hint="eastAsia"/>
              </w:rPr>
              <w:t>必须</w:t>
            </w:r>
            <w:r>
              <w:rPr>
                <w:rFonts w:hint="eastAsia"/>
              </w:rPr>
              <w:t xml:space="preserve"> - </w:t>
            </w:r>
            <w:r>
              <w:rPr>
                <w:rFonts w:hint="eastAsia"/>
              </w:rPr>
              <w:t>过程的完整操作周期，如有需要：为了满足目标，特定过程的收集的清单数据应尽可能并在需要的情况下代表过程的完整操作周期。这包括所有定量相关的步骤，如准备、启动、操作、关闭、待机、清洁、维护和修理过程</w:t>
            </w:r>
            <w:r>
              <w:rPr>
                <w:rFonts w:hint="eastAsia"/>
              </w:rPr>
              <w:t>/</w:t>
            </w:r>
            <w:r>
              <w:rPr>
                <w:rFonts w:hint="eastAsia"/>
              </w:rPr>
              <w:t>系统，以及在正常和异常操作条件下的情况。除非</w:t>
            </w:r>
            <w:proofErr w:type="gramStart"/>
            <w:r>
              <w:rPr>
                <w:rFonts w:hint="eastAsia"/>
              </w:rPr>
              <w:t>数据集仅代表</w:t>
            </w:r>
            <w:proofErr w:type="gramEnd"/>
            <w:r>
              <w:rPr>
                <w:rFonts w:hint="eastAsia"/>
              </w:rPr>
              <w:t>部分周期，上述情况同样适用于服务。应记录数据的代表性。</w:t>
            </w:r>
          </w:p>
          <w:p w14:paraId="5FA9334D" w14:textId="77777777" w:rsidR="00D16BE9" w:rsidRDefault="00AC4FA2">
            <w:pPr>
              <w:pStyle w:val="0"/>
              <w:ind w:firstLineChars="200" w:firstLine="420"/>
            </w:pPr>
            <w:r>
              <w:rPr>
                <w:rFonts w:hint="eastAsia"/>
              </w:rPr>
              <w:t xml:space="preserve">II) </w:t>
            </w:r>
            <w:r>
              <w:rPr>
                <w:rFonts w:hint="eastAsia"/>
              </w:rPr>
              <w:t>应该</w:t>
            </w:r>
            <w:r>
              <w:rPr>
                <w:rFonts w:hint="eastAsia"/>
              </w:rPr>
              <w:t xml:space="preserve"> - </w:t>
            </w:r>
            <w:r>
              <w:rPr>
                <w:rFonts w:hint="eastAsia"/>
              </w:rPr>
              <w:t>一整年的数据基础：对于操作过程的测量数据，应使用至少一整年的数据作为推导代表性平均数据的基础。应采集足够数量的样本，并在报告精度时考虑不确定性。</w:t>
            </w:r>
          </w:p>
          <w:p w14:paraId="79220A21" w14:textId="77777777" w:rsidR="00D16BE9" w:rsidRDefault="00AC4FA2">
            <w:pPr>
              <w:pStyle w:val="0"/>
              <w:ind w:firstLineChars="200" w:firstLine="420"/>
            </w:pPr>
            <w:r>
              <w:rPr>
                <w:rFonts w:hint="eastAsia"/>
              </w:rPr>
              <w:t xml:space="preserve">III) </w:t>
            </w:r>
            <w:r>
              <w:rPr>
                <w:rFonts w:hint="eastAsia"/>
              </w:rPr>
              <w:t>应该</w:t>
            </w:r>
            <w:r>
              <w:rPr>
                <w:rFonts w:hint="eastAsia"/>
              </w:rPr>
              <w:t xml:space="preserve"> - </w:t>
            </w:r>
            <w:r>
              <w:rPr>
                <w:rFonts w:hint="eastAsia"/>
              </w:rPr>
              <w:t>对于参数化过程：数学关系应代表清单中依赖于影响参数的相关变化，这些参数可以是技术、管理或其他方面的。这可以包括清单流之间的定量和定性关系。</w:t>
            </w:r>
            <w:r>
              <w:rPr>
                <w:rFonts w:hint="eastAsia"/>
              </w:rPr>
              <w:t>[ISO+]</w:t>
            </w:r>
          </w:p>
          <w:p w14:paraId="29EB892E" w14:textId="77777777" w:rsidR="00D16BE9" w:rsidRDefault="00AC4FA2">
            <w:pPr>
              <w:pStyle w:val="0"/>
              <w:ind w:firstLineChars="200" w:firstLine="420"/>
            </w:pPr>
            <w:r>
              <w:rPr>
                <w:rFonts w:hint="eastAsia"/>
              </w:rPr>
              <w:t>请注意，数学模型及其相关假设和局限性需要在之后进行记录。</w:t>
            </w:r>
          </w:p>
        </w:tc>
      </w:tr>
    </w:tbl>
    <w:p w14:paraId="5F54466B" w14:textId="77777777" w:rsidR="00D16BE9" w:rsidRDefault="00AC4FA2">
      <w:pPr>
        <w:pStyle w:val="afff"/>
        <w:spacing w:before="0" w:after="0"/>
        <w:ind w:firstLineChars="200" w:firstLine="422"/>
      </w:pPr>
      <w:r>
        <w:rPr>
          <w:rFonts w:hint="eastAsia"/>
        </w:rPr>
        <w:lastRenderedPageBreak/>
        <w:t xml:space="preserve">7.4.2.8 </w:t>
      </w:r>
      <w:r>
        <w:rPr>
          <w:rFonts w:hint="eastAsia"/>
        </w:rPr>
        <w:t>检查法律限制</w:t>
      </w:r>
      <w:r>
        <w:rPr>
          <w:rFonts w:hint="eastAsia"/>
        </w:rPr>
        <w:t xml:space="preserve">  </w:t>
      </w:r>
    </w:p>
    <w:p w14:paraId="3F1E5AC0" w14:textId="77777777" w:rsidR="00D16BE9" w:rsidRDefault="00AC4FA2">
      <w:pPr>
        <w:pStyle w:val="0"/>
        <w:ind w:firstLineChars="200" w:firstLine="420"/>
        <w:rPr>
          <w:color w:val="4F81BD" w:themeColor="accent1"/>
        </w:rPr>
      </w:pPr>
      <w:r>
        <w:rPr>
          <w:rFonts w:hint="eastAsia"/>
          <w:color w:val="4F81BD" w:themeColor="accent1"/>
        </w:rPr>
        <w:t>（无相应</w:t>
      </w:r>
      <w:r>
        <w:rPr>
          <w:rFonts w:hint="eastAsia"/>
          <w:color w:val="4F81BD" w:themeColor="accent1"/>
        </w:rPr>
        <w:t>ISO 14044:2006</w:t>
      </w:r>
      <w:r>
        <w:rPr>
          <w:rFonts w:hint="eastAsia"/>
          <w:color w:val="4F81BD" w:themeColor="accent1"/>
        </w:rPr>
        <w:t>章节）</w:t>
      </w:r>
    </w:p>
    <w:p w14:paraId="0A8C5677" w14:textId="77777777" w:rsidR="00D16BE9" w:rsidRDefault="00AC4FA2">
      <w:pPr>
        <w:pStyle w:val="0"/>
        <w:ind w:firstLineChars="200" w:firstLine="420"/>
      </w:pPr>
      <w:r>
        <w:rPr>
          <w:rFonts w:hint="eastAsia"/>
        </w:rPr>
        <w:t>另外，建议参考分析过程中或相关行业中存在的法律限制和报告义务。所有特别规定的排放应检查其相关性，并在可能的情况下进行量化并报告在清单中。然而，为避免后续问题，即使这些排放对</w:t>
      </w:r>
      <w:r>
        <w:rPr>
          <w:rFonts w:hint="eastAsia"/>
        </w:rPr>
        <w:t>LCIA</w:t>
      </w:r>
      <w:r>
        <w:rPr>
          <w:rFonts w:hint="eastAsia"/>
        </w:rPr>
        <w:t>结果不相关，也建议报告受</w:t>
      </w:r>
      <w:proofErr w:type="gramStart"/>
      <w:r>
        <w:rPr>
          <w:rFonts w:hint="eastAsia"/>
        </w:rPr>
        <w:t>规</w:t>
      </w:r>
      <w:proofErr w:type="gramEnd"/>
      <w:r>
        <w:rPr>
          <w:rFonts w:hint="eastAsia"/>
        </w:rPr>
        <w:t>管的排放。如果进行过程的国家没有法律限制或这些限制在国际上非常有限，建议识别其他国家（如日本、欧盟或美国）存在法律限制的清单项目。</w:t>
      </w:r>
    </w:p>
    <w:p w14:paraId="44DDB71F" w14:textId="77777777" w:rsidR="00D16BE9" w:rsidRDefault="00AC4FA2">
      <w:pPr>
        <w:pStyle w:val="0"/>
        <w:ind w:firstLineChars="200" w:firstLine="420"/>
      </w:pPr>
      <w:r>
        <w:rPr>
          <w:rFonts w:hint="eastAsia"/>
        </w:rPr>
        <w:t>设置的法律限制值也可以用于检查测量数据的合理性，在某些情况下，法律限制值可以在相对于参考流进行缩放后，用作最坏情况估计。然而，这只有在法律限制适用于特定过程和所在国家，并且对这些限制值的遵守确实得到控制和执行时才可行。</w:t>
      </w:r>
    </w:p>
    <w:p w14:paraId="08C6FA54" w14:textId="77777777" w:rsidR="00D16BE9" w:rsidRDefault="00AC4FA2">
      <w:pPr>
        <w:pStyle w:val="0"/>
        <w:ind w:firstLineChars="200" w:firstLine="420"/>
      </w:pPr>
      <w:r>
        <w:rPr>
          <w:rFonts w:hint="eastAsia"/>
        </w:rPr>
        <w:t>除非检查并证明其适用于分析过程和特定情况，否则默认使用法律限制进行清单编制是不适当的。</w:t>
      </w:r>
    </w:p>
    <w:tbl>
      <w:tblPr>
        <w:tblStyle w:val="af6"/>
        <w:tblW w:w="0" w:type="auto"/>
        <w:tblLook w:val="04A0" w:firstRow="1" w:lastRow="0" w:firstColumn="1" w:lastColumn="0" w:noHBand="0" w:noVBand="1"/>
      </w:tblPr>
      <w:tblGrid>
        <w:gridCol w:w="8260"/>
      </w:tblGrid>
      <w:tr w:rsidR="00D16BE9" w14:paraId="4B36D53F" w14:textId="77777777">
        <w:tc>
          <w:tcPr>
            <w:tcW w:w="8260" w:type="dxa"/>
            <w:tcBorders>
              <w:top w:val="dotDash" w:sz="18" w:space="0" w:color="76923C" w:themeColor="accent3" w:themeShade="BF"/>
              <w:left w:val="dotDash" w:sz="18" w:space="0" w:color="76923C" w:themeColor="accent3" w:themeShade="BF"/>
              <w:bottom w:val="dotDash" w:sz="18" w:space="0" w:color="76923C" w:themeColor="accent3" w:themeShade="BF"/>
              <w:right w:val="dotDash" w:sz="18" w:space="0" w:color="76923C" w:themeColor="accent3" w:themeShade="BF"/>
            </w:tcBorders>
          </w:tcPr>
          <w:p w14:paraId="547E28BA" w14:textId="77777777" w:rsidR="00D16BE9" w:rsidRDefault="00AC4FA2">
            <w:pPr>
              <w:pStyle w:val="0"/>
              <w:ind w:firstLineChars="200" w:firstLine="422"/>
              <w:jc w:val="center"/>
              <w:rPr>
                <w:b/>
                <w:bCs/>
              </w:rPr>
            </w:pPr>
            <w:r>
              <w:rPr>
                <w:rFonts w:hint="eastAsia"/>
                <w:b/>
                <w:bCs/>
              </w:rPr>
              <w:t>条款：</w:t>
            </w:r>
            <w:r>
              <w:rPr>
                <w:rFonts w:hint="eastAsia"/>
                <w:b/>
                <w:bCs/>
              </w:rPr>
              <w:t xml:space="preserve">7.4.2.8 </w:t>
            </w:r>
            <w:r>
              <w:rPr>
                <w:rFonts w:hint="eastAsia"/>
                <w:b/>
                <w:bCs/>
              </w:rPr>
              <w:t>检查法律限制</w:t>
            </w:r>
          </w:p>
          <w:p w14:paraId="06ED5AF7" w14:textId="77777777" w:rsidR="00D16BE9" w:rsidRDefault="00AC4FA2">
            <w:pPr>
              <w:pStyle w:val="0"/>
              <w:ind w:firstLineChars="200" w:firstLine="420"/>
            </w:pPr>
            <w:r>
              <w:rPr>
                <w:rFonts w:hint="eastAsia"/>
              </w:rPr>
              <w:t>适用性有限，未来几年的过程适用范围有限。</w:t>
            </w:r>
            <w:r>
              <w:rPr>
                <w:rFonts w:hint="eastAsia"/>
              </w:rPr>
              <w:t xml:space="preserve">  </w:t>
            </w:r>
          </w:p>
          <w:p w14:paraId="5AC75EB7" w14:textId="77777777" w:rsidR="00D16BE9" w:rsidRDefault="00AC4FA2">
            <w:pPr>
              <w:pStyle w:val="0"/>
              <w:ind w:firstLineChars="200" w:firstLine="420"/>
            </w:pPr>
            <w:r>
              <w:rPr>
                <w:rFonts w:hint="eastAsia"/>
              </w:rPr>
              <w:t>注意，这些条款应分别应用于每个单独的过程，如果模型中有多个过程（例如在分析系统的前景系统中）。</w:t>
            </w:r>
            <w:r>
              <w:rPr>
                <w:rFonts w:hint="eastAsia"/>
              </w:rPr>
              <w:t xml:space="preserve">  </w:t>
            </w:r>
          </w:p>
          <w:p w14:paraId="2D897A08" w14:textId="77777777" w:rsidR="00D16BE9" w:rsidRDefault="00AC4FA2">
            <w:pPr>
              <w:pStyle w:val="0"/>
              <w:ind w:firstLineChars="200" w:firstLine="420"/>
            </w:pPr>
            <w:r>
              <w:rPr>
                <w:rFonts w:hint="eastAsia"/>
              </w:rPr>
              <w:t xml:space="preserve">I) </w:t>
            </w:r>
            <w:r>
              <w:rPr>
                <w:rFonts w:hint="eastAsia"/>
              </w:rPr>
              <w:t>可以</w:t>
            </w:r>
            <w:r>
              <w:rPr>
                <w:rFonts w:hint="eastAsia"/>
              </w:rPr>
              <w:t xml:space="preserve"> - </w:t>
            </w:r>
            <w:r>
              <w:rPr>
                <w:rFonts w:hint="eastAsia"/>
              </w:rPr>
              <w:t>检查法律限制：建议检查是否存在相关的法律限制，以指导应包含哪些流量。在所在国家的环境立法有限的情况下，可以使用例如日本、欧盟、美国的现有法律限制，只要这些限制在技术上可转移。如果法律限制适用于所表示的过程所在的国家</w:t>
            </w:r>
            <w:r>
              <w:rPr>
                <w:rFonts w:hint="eastAsia"/>
              </w:rPr>
              <w:t>/</w:t>
            </w:r>
            <w:r>
              <w:rPr>
                <w:rFonts w:hint="eastAsia"/>
              </w:rPr>
              <w:t>市场，并且也得到了执行，它们可以指示这些流量的可能最大值。</w:t>
            </w:r>
            <w:r>
              <w:rPr>
                <w:rFonts w:hint="eastAsia"/>
              </w:rPr>
              <w:t xml:space="preserve">[ISO+]  </w:t>
            </w:r>
          </w:p>
          <w:p w14:paraId="0E1B5FCC" w14:textId="77777777" w:rsidR="00D16BE9" w:rsidRDefault="00AC4FA2">
            <w:pPr>
              <w:pStyle w:val="0"/>
              <w:ind w:firstLineChars="200" w:firstLine="420"/>
            </w:pPr>
            <w:r>
              <w:rPr>
                <w:rFonts w:hint="eastAsia"/>
              </w:rPr>
              <w:lastRenderedPageBreak/>
              <w:t>注意，法律限制值</w:t>
            </w:r>
            <w:r>
              <w:rPr>
                <w:rFonts w:hint="eastAsia"/>
              </w:rPr>
              <w:t xml:space="preserve"> - </w:t>
            </w:r>
            <w:r>
              <w:rPr>
                <w:rFonts w:hint="eastAsia"/>
              </w:rPr>
              <w:t>包括最初适用的国家</w:t>
            </w:r>
            <w:r>
              <w:rPr>
                <w:rFonts w:hint="eastAsia"/>
              </w:rPr>
              <w:t xml:space="preserve"> - </w:t>
            </w:r>
            <w:r>
              <w:rPr>
                <w:rFonts w:hint="eastAsia"/>
              </w:rPr>
              <w:t>通常不能作为清单值使用，除非对此进行了检查并为建模过程提供了合理的解释，并符合目标。</w:t>
            </w:r>
          </w:p>
        </w:tc>
      </w:tr>
    </w:tbl>
    <w:p w14:paraId="119FBE50" w14:textId="77777777" w:rsidR="00D16BE9" w:rsidRDefault="00AC4FA2">
      <w:pPr>
        <w:pStyle w:val="afff"/>
        <w:spacing w:before="0" w:after="0"/>
        <w:ind w:firstLineChars="200" w:firstLine="422"/>
      </w:pPr>
      <w:r>
        <w:rPr>
          <w:rFonts w:hint="eastAsia"/>
        </w:rPr>
        <w:lastRenderedPageBreak/>
        <w:t xml:space="preserve">7.4.2.9 </w:t>
      </w:r>
      <w:r>
        <w:rPr>
          <w:rFonts w:hint="eastAsia"/>
        </w:rPr>
        <w:t>从原始数据到单元过程清单</w:t>
      </w:r>
      <w:r>
        <w:rPr>
          <w:rFonts w:hint="eastAsia"/>
        </w:rPr>
        <w:t xml:space="preserve">  </w:t>
      </w:r>
    </w:p>
    <w:p w14:paraId="3854B02C" w14:textId="77777777" w:rsidR="00D16BE9" w:rsidRDefault="00AC4FA2">
      <w:pPr>
        <w:pStyle w:val="0"/>
        <w:ind w:firstLineChars="200" w:firstLine="420"/>
      </w:pPr>
      <w:r>
        <w:rPr>
          <w:rFonts w:hint="eastAsia"/>
          <w:color w:val="4F81BD" w:themeColor="accent1"/>
        </w:rPr>
        <w:t>（参考</w:t>
      </w:r>
      <w:r>
        <w:rPr>
          <w:rFonts w:hint="eastAsia"/>
          <w:color w:val="4F81BD" w:themeColor="accent1"/>
        </w:rPr>
        <w:t xml:space="preserve"> ISO 14044:2006 </w:t>
      </w:r>
      <w:r>
        <w:rPr>
          <w:rFonts w:hint="eastAsia"/>
          <w:color w:val="4F81BD" w:themeColor="accent1"/>
        </w:rPr>
        <w:t>第</w:t>
      </w:r>
      <w:r>
        <w:rPr>
          <w:rFonts w:hint="eastAsia"/>
          <w:color w:val="4F81BD" w:themeColor="accent1"/>
        </w:rPr>
        <w:t>4.3.3</w:t>
      </w:r>
      <w:r>
        <w:rPr>
          <w:rFonts w:hint="eastAsia"/>
          <w:color w:val="4F81BD" w:themeColor="accent1"/>
        </w:rPr>
        <w:t>章）</w:t>
      </w:r>
      <w:r>
        <w:rPr>
          <w:rFonts w:hint="eastAsia"/>
        </w:rPr>
        <w:t xml:space="preserve">  </w:t>
      </w:r>
    </w:p>
    <w:p w14:paraId="23F748CD" w14:textId="77777777" w:rsidR="00D16BE9" w:rsidRDefault="00AC4FA2">
      <w:pPr>
        <w:pStyle w:val="0"/>
        <w:ind w:firstLineChars="200" w:firstLine="420"/>
      </w:pPr>
      <w:r>
        <w:rPr>
          <w:rFonts w:hint="eastAsia"/>
        </w:rPr>
        <w:t>需要生产单位过程生产的产品数量（或在服务的情况下执行的功能），以将排放和其他流量与该单位过程的功能单元和参考流量相关联。在数据收集过程中，通常可以找到报告过程或工厂的排放和燃料、材料及辅助化学品</w:t>
      </w:r>
      <w:proofErr w:type="gramStart"/>
      <w:r>
        <w:rPr>
          <w:rFonts w:hint="eastAsia"/>
        </w:rPr>
        <w:t>的总年负荷</w:t>
      </w:r>
      <w:proofErr w:type="gramEnd"/>
      <w:r>
        <w:rPr>
          <w:rFonts w:hint="eastAsia"/>
        </w:rPr>
        <w:t>的账目。这些年度账目数据必须与在账目涵盖的期间内提供的货物或服务的数量进行定量关联。</w:t>
      </w:r>
    </w:p>
    <w:tbl>
      <w:tblPr>
        <w:tblStyle w:val="af6"/>
        <w:tblW w:w="0" w:type="auto"/>
        <w:tblLook w:val="04A0" w:firstRow="1" w:lastRow="0" w:firstColumn="1" w:lastColumn="0" w:noHBand="0" w:noVBand="1"/>
      </w:tblPr>
      <w:tblGrid>
        <w:gridCol w:w="8296"/>
      </w:tblGrid>
      <w:tr w:rsidR="00D16BE9" w14:paraId="05C75900" w14:textId="77777777">
        <w:tc>
          <w:tcPr>
            <w:tcW w:w="8296" w:type="dxa"/>
            <w:tcBorders>
              <w:top w:val="nil"/>
              <w:left w:val="nil"/>
              <w:bottom w:val="nil"/>
              <w:right w:val="nil"/>
            </w:tcBorders>
            <w:shd w:val="clear" w:color="auto" w:fill="F2DBDB" w:themeFill="accent2" w:themeFillTint="33"/>
          </w:tcPr>
          <w:p w14:paraId="60B09884" w14:textId="77777777" w:rsidR="00D16BE9" w:rsidRDefault="00AC4FA2">
            <w:pPr>
              <w:pStyle w:val="0"/>
              <w:ind w:firstLineChars="200" w:firstLine="422"/>
              <w:rPr>
                <w:b/>
                <w:bCs/>
              </w:rPr>
            </w:pPr>
            <w:r>
              <w:rPr>
                <w:rFonts w:hint="eastAsia"/>
                <w:b/>
                <w:bCs/>
              </w:rPr>
              <w:t>常见错误：未考虑机器规格的使用</w:t>
            </w:r>
            <w:r>
              <w:rPr>
                <w:rFonts w:hint="eastAsia"/>
                <w:b/>
                <w:bCs/>
              </w:rPr>
              <w:t xml:space="preserve">  </w:t>
            </w:r>
          </w:p>
          <w:p w14:paraId="71D7FB0F" w14:textId="77777777" w:rsidR="00D16BE9" w:rsidRDefault="00AC4FA2">
            <w:pPr>
              <w:pStyle w:val="0"/>
              <w:ind w:firstLineChars="200" w:firstLine="420"/>
            </w:pPr>
            <w:r>
              <w:rPr>
                <w:rFonts w:hint="eastAsia"/>
              </w:rPr>
              <w:t>一个非常常见且难以在审核中发现的错误是，根据某些理论来建模过程的性能，而不是用实际操作中的数据来验证这一点。对于电气设备，有时会使用指定的最大功耗（例如“</w:t>
            </w:r>
            <w:r>
              <w:rPr>
                <w:rFonts w:hint="eastAsia"/>
              </w:rPr>
              <w:t>10 kW</w:t>
            </w:r>
            <w:r>
              <w:rPr>
                <w:rFonts w:hint="eastAsia"/>
              </w:rPr>
              <w:t>”），隐含地假设这是平均消耗。这没有考虑到设备并非一直在运行，并且当设备运行时，通常不会处于最大负荷状态。</w:t>
            </w:r>
          </w:p>
        </w:tc>
      </w:tr>
    </w:tbl>
    <w:p w14:paraId="4BAE13DD" w14:textId="77777777" w:rsidR="00D16BE9" w:rsidRDefault="00AC4FA2">
      <w:pPr>
        <w:pStyle w:val="0"/>
        <w:ind w:firstLineChars="200" w:firstLine="420"/>
      </w:pPr>
      <w:r>
        <w:rPr>
          <w:rFonts w:hint="eastAsia"/>
        </w:rPr>
        <w:t>在收集原始数据的其他情况下，可能只提供了排放浓度的测量值。这适用于例如法律机构要求的优先空气污染物的烟气浓度、废水排放中的特定污染物浓度，以及连续加工操作中的产品浓度测量。为了在清单数据编制中有用，浓度必须转换为质量流量，这需要关于例如烟气、废水或产品流量的信息。为了正确地将结果数字与参考流量相关联，需要在第二步中将其</w:t>
      </w:r>
      <w:proofErr w:type="gramStart"/>
      <w:r>
        <w:rPr>
          <w:rFonts w:hint="eastAsia"/>
        </w:rPr>
        <w:t>按过程</w:t>
      </w:r>
      <w:proofErr w:type="gramEnd"/>
      <w:r>
        <w:rPr>
          <w:rFonts w:hint="eastAsia"/>
        </w:rPr>
        <w:t>产品的数量进行缩放。</w:t>
      </w:r>
      <w:r>
        <w:rPr>
          <w:rFonts w:hint="eastAsia"/>
        </w:rPr>
        <w:t xml:space="preserve">  </w:t>
      </w:r>
    </w:p>
    <w:p w14:paraId="703CEE55" w14:textId="77777777" w:rsidR="00D16BE9" w:rsidRDefault="00AC4FA2">
      <w:pPr>
        <w:pStyle w:val="0"/>
        <w:ind w:firstLineChars="200" w:firstLine="420"/>
      </w:pPr>
      <w:r>
        <w:rPr>
          <w:rFonts w:hint="eastAsia"/>
        </w:rPr>
        <w:t>在进行这种缩放时，包括单位转换（例如从“</w:t>
      </w:r>
      <w:r>
        <w:rPr>
          <w:rFonts w:hint="eastAsia"/>
        </w:rPr>
        <w:t>ng/m3</w:t>
      </w:r>
      <w:r>
        <w:rPr>
          <w:rFonts w:hint="eastAsia"/>
        </w:rPr>
        <w:t>”到“</w:t>
      </w:r>
      <w:r>
        <w:rPr>
          <w:rFonts w:hint="eastAsia"/>
        </w:rPr>
        <w:t>kg</w:t>
      </w:r>
      <w:r>
        <w:rPr>
          <w:rFonts w:hint="eastAsia"/>
        </w:rPr>
        <w:t>”），常常会出现错误，因此必须小心避免。最好通过在一个电子表格中记录从原始数据到最终清单数据的所有计算步骤来完成。这也有助于中间质量控制、审核以及数据集的后续更新。</w:t>
      </w:r>
    </w:p>
    <w:tbl>
      <w:tblPr>
        <w:tblStyle w:val="af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DBDB" w:themeFill="accent2" w:themeFillTint="33"/>
        <w:tblLook w:val="04A0" w:firstRow="1" w:lastRow="0" w:firstColumn="1" w:lastColumn="0" w:noHBand="0" w:noVBand="1"/>
      </w:tblPr>
      <w:tblGrid>
        <w:gridCol w:w="8296"/>
      </w:tblGrid>
      <w:tr w:rsidR="00D16BE9" w14:paraId="1BFEAD9B" w14:textId="77777777">
        <w:tc>
          <w:tcPr>
            <w:tcW w:w="8296" w:type="dxa"/>
            <w:shd w:val="clear" w:color="auto" w:fill="F2DBDB" w:themeFill="accent2" w:themeFillTint="33"/>
          </w:tcPr>
          <w:p w14:paraId="6C90260B" w14:textId="77777777" w:rsidR="00D16BE9" w:rsidRDefault="00AC4FA2">
            <w:pPr>
              <w:pStyle w:val="0"/>
              <w:ind w:firstLineChars="200" w:firstLine="422"/>
              <w:rPr>
                <w:b/>
                <w:bCs/>
              </w:rPr>
            </w:pPr>
            <w:r>
              <w:rPr>
                <w:rFonts w:hint="eastAsia"/>
                <w:b/>
                <w:bCs/>
              </w:rPr>
              <w:t>常见错误：单位转换错误</w:t>
            </w:r>
            <w:r>
              <w:rPr>
                <w:rFonts w:hint="eastAsia"/>
                <w:b/>
                <w:bCs/>
              </w:rPr>
              <w:t xml:space="preserve">  </w:t>
            </w:r>
          </w:p>
          <w:p w14:paraId="711054E0" w14:textId="77777777" w:rsidR="00D16BE9" w:rsidRDefault="00AC4FA2">
            <w:pPr>
              <w:pStyle w:val="0"/>
              <w:ind w:firstLineChars="200" w:firstLine="420"/>
            </w:pPr>
            <w:r>
              <w:rPr>
                <w:rFonts w:hint="eastAsia"/>
              </w:rPr>
              <w:t>单位转换错误导致的值超出</w:t>
            </w:r>
            <w:r>
              <w:rPr>
                <w:rFonts w:hint="eastAsia"/>
              </w:rPr>
              <w:t>1,000</w:t>
            </w:r>
            <w:r>
              <w:rPr>
                <w:rFonts w:hint="eastAsia"/>
              </w:rPr>
              <w:t>倍或更多（例如，将千克误解为克或毫克）容易被发现。而在相反的方向，例如错误地将</w:t>
            </w:r>
            <w:r>
              <w:rPr>
                <w:rFonts w:hint="eastAsia"/>
              </w:rPr>
              <w:t>PAH</w:t>
            </w:r>
            <w:r>
              <w:rPr>
                <w:rFonts w:hint="eastAsia"/>
              </w:rPr>
              <w:t>排放量缩小</w:t>
            </w:r>
            <w:r>
              <w:rPr>
                <w:rFonts w:hint="eastAsia"/>
              </w:rPr>
              <w:t>1,000</w:t>
            </w:r>
            <w:r>
              <w:rPr>
                <w:rFonts w:hint="eastAsia"/>
              </w:rPr>
              <w:t>倍或更多，很难在清单分析中发现，因为这些数值不会显著突出。此类情况需要深入的专家观察，以发现异常低的数值。</w:t>
            </w:r>
            <w:r>
              <w:rPr>
                <w:rFonts w:hint="eastAsia"/>
              </w:rPr>
              <w:t xml:space="preserve">  </w:t>
            </w:r>
          </w:p>
          <w:p w14:paraId="1A951056" w14:textId="77777777" w:rsidR="00D16BE9" w:rsidRDefault="00AC4FA2">
            <w:pPr>
              <w:pStyle w:val="0"/>
              <w:ind w:firstLineChars="200" w:firstLine="420"/>
            </w:pPr>
            <w:r>
              <w:rPr>
                <w:rFonts w:hint="eastAsia"/>
              </w:rPr>
              <w:t>更糟的是低于一个数量级的错误，因为它们更容易被忽视，但仍使数据和结论无效。这类错误的一个潜在来源是不同地区和国家对小数点和逗号作为小数分隔符的处理方式不同。</w:t>
            </w:r>
            <w:r>
              <w:rPr>
                <w:rFonts w:hint="eastAsia"/>
              </w:rPr>
              <w:t xml:space="preserve">  </w:t>
            </w:r>
          </w:p>
          <w:p w14:paraId="63A06990" w14:textId="77777777" w:rsidR="00D16BE9" w:rsidRDefault="00AC4FA2">
            <w:pPr>
              <w:pStyle w:val="0"/>
              <w:ind w:firstLineChars="200" w:firstLine="420"/>
            </w:pPr>
            <w:r>
              <w:rPr>
                <w:rFonts w:hint="eastAsia"/>
              </w:rPr>
              <w:t>其他单位转换错误包括使用不同的单位系统（例如，英制单位与国际单位制）。默认情况下，报告应使用</w:t>
            </w:r>
            <w:r>
              <w:rPr>
                <w:rFonts w:hint="eastAsia"/>
              </w:rPr>
              <w:t>SI</w:t>
            </w:r>
            <w:r>
              <w:rPr>
                <w:rFonts w:hint="eastAsia"/>
              </w:rPr>
              <w:t>单位，而在收集原始数据时，根据数据的可用性，可能需要使用其他单位。</w:t>
            </w:r>
          </w:p>
        </w:tc>
      </w:tr>
    </w:tbl>
    <w:p w14:paraId="1456C331" w14:textId="77777777" w:rsidR="00D16BE9" w:rsidRDefault="00D16BE9">
      <w:pPr>
        <w:pStyle w:val="0"/>
        <w:ind w:firstLineChars="200" w:firstLine="420"/>
      </w:pPr>
    </w:p>
    <w:tbl>
      <w:tblPr>
        <w:tblStyle w:val="af6"/>
        <w:tblW w:w="0" w:type="auto"/>
        <w:tblLook w:val="04A0" w:firstRow="1" w:lastRow="0" w:firstColumn="1" w:lastColumn="0" w:noHBand="0" w:noVBand="1"/>
      </w:tblPr>
      <w:tblGrid>
        <w:gridCol w:w="8260"/>
      </w:tblGrid>
      <w:tr w:rsidR="00D16BE9" w14:paraId="0858BA9D" w14:textId="77777777">
        <w:tc>
          <w:tcPr>
            <w:tcW w:w="8260" w:type="dxa"/>
            <w:tcBorders>
              <w:top w:val="dotDash" w:sz="18" w:space="0" w:color="76923C" w:themeColor="accent3" w:themeShade="BF"/>
              <w:left w:val="dotDash" w:sz="18" w:space="0" w:color="76923C" w:themeColor="accent3" w:themeShade="BF"/>
              <w:bottom w:val="dotDash" w:sz="18" w:space="0" w:color="76923C" w:themeColor="accent3" w:themeShade="BF"/>
              <w:right w:val="dotDash" w:sz="18" w:space="0" w:color="76923C" w:themeColor="accent3" w:themeShade="BF"/>
            </w:tcBorders>
          </w:tcPr>
          <w:p w14:paraId="5F8AE4E6" w14:textId="77777777" w:rsidR="00D16BE9" w:rsidRDefault="00AC4FA2">
            <w:pPr>
              <w:pStyle w:val="0"/>
              <w:ind w:firstLineChars="200" w:firstLine="422"/>
              <w:jc w:val="center"/>
              <w:rPr>
                <w:b/>
                <w:bCs/>
              </w:rPr>
            </w:pPr>
            <w:r>
              <w:rPr>
                <w:rFonts w:hint="eastAsia"/>
                <w:b/>
                <w:bCs/>
              </w:rPr>
              <w:t>条款：</w:t>
            </w:r>
            <w:r>
              <w:rPr>
                <w:rFonts w:hint="eastAsia"/>
                <w:b/>
                <w:bCs/>
              </w:rPr>
              <w:t xml:space="preserve">7.4.2.9 </w:t>
            </w:r>
            <w:r>
              <w:rPr>
                <w:rFonts w:hint="eastAsia"/>
                <w:b/>
                <w:bCs/>
              </w:rPr>
              <w:t>从原始数据到单元过程清单</w:t>
            </w:r>
          </w:p>
          <w:p w14:paraId="6E7C2AF0" w14:textId="77777777" w:rsidR="00D16BE9" w:rsidRDefault="00AC4FA2">
            <w:pPr>
              <w:pStyle w:val="0"/>
              <w:ind w:firstLineChars="200" w:firstLine="420"/>
            </w:pPr>
            <w:r>
              <w:rPr>
                <w:rFonts w:hint="eastAsia"/>
              </w:rPr>
              <w:lastRenderedPageBreak/>
              <w:t>注意，这些条款应分别应用于每个单独的过程，如果模型中有多个过程（例如在分析系统的前景系统中）。</w:t>
            </w:r>
            <w:r>
              <w:rPr>
                <w:rFonts w:hint="eastAsia"/>
              </w:rPr>
              <w:t xml:space="preserve">  </w:t>
            </w:r>
          </w:p>
          <w:p w14:paraId="2C881BCB" w14:textId="77777777" w:rsidR="00D16BE9" w:rsidRDefault="00AC4FA2">
            <w:pPr>
              <w:pStyle w:val="0"/>
              <w:ind w:firstLineChars="200" w:firstLine="420"/>
            </w:pPr>
            <w:r>
              <w:rPr>
                <w:rFonts w:hint="eastAsia"/>
              </w:rPr>
              <w:t xml:space="preserve">I) </w:t>
            </w:r>
            <w:r>
              <w:rPr>
                <w:rFonts w:hint="eastAsia"/>
              </w:rPr>
              <w:t>必须</w:t>
            </w:r>
            <w:r>
              <w:rPr>
                <w:rFonts w:hint="eastAsia"/>
              </w:rPr>
              <w:t xml:space="preserve"> - </w:t>
            </w:r>
            <w:r>
              <w:rPr>
                <w:rFonts w:hint="eastAsia"/>
              </w:rPr>
              <w:t>正确缩放到功能单元</w:t>
            </w:r>
            <w:r>
              <w:rPr>
                <w:rFonts w:hint="eastAsia"/>
              </w:rPr>
              <w:t>/</w:t>
            </w:r>
            <w:r>
              <w:rPr>
                <w:rFonts w:hint="eastAsia"/>
              </w:rPr>
              <w:t>参考流量：在将原始数据转换为清单流量时，必须确保正确缩放到功能单元</w:t>
            </w:r>
            <w:r>
              <w:rPr>
                <w:rFonts w:hint="eastAsia"/>
              </w:rPr>
              <w:t>/</w:t>
            </w:r>
            <w:r>
              <w:rPr>
                <w:rFonts w:hint="eastAsia"/>
              </w:rPr>
              <w:t>参考流量。</w:t>
            </w:r>
            <w:r>
              <w:rPr>
                <w:rFonts w:hint="eastAsia"/>
              </w:rPr>
              <w:t xml:space="preserve">  </w:t>
            </w:r>
          </w:p>
          <w:p w14:paraId="7C9F1615" w14:textId="77777777" w:rsidR="00D16BE9" w:rsidRDefault="00AC4FA2">
            <w:pPr>
              <w:pStyle w:val="0"/>
              <w:ind w:firstLineChars="200" w:firstLine="420"/>
            </w:pPr>
            <w:r>
              <w:rPr>
                <w:rFonts w:hint="eastAsia"/>
              </w:rPr>
              <w:t>注意，例如测量的浓度、年度数据、相对化学计量数据、产率百分比等，通常需要经过数学处理，以正确关联到单元过程的功能单元。</w:t>
            </w:r>
            <w:r>
              <w:rPr>
                <w:rFonts w:hint="eastAsia"/>
              </w:rPr>
              <w:t xml:space="preserve">  </w:t>
            </w:r>
          </w:p>
          <w:p w14:paraId="7E1F0D93" w14:textId="77777777" w:rsidR="00D16BE9" w:rsidRDefault="00AC4FA2">
            <w:pPr>
              <w:pStyle w:val="0"/>
              <w:ind w:firstLineChars="200" w:firstLine="420"/>
            </w:pPr>
            <w:r>
              <w:rPr>
                <w:rFonts w:hint="eastAsia"/>
              </w:rPr>
              <w:t xml:space="preserve">II) </w:t>
            </w:r>
            <w:r>
              <w:rPr>
                <w:rFonts w:hint="eastAsia"/>
              </w:rPr>
              <w:t>可以</w:t>
            </w:r>
            <w:r>
              <w:rPr>
                <w:rFonts w:hint="eastAsia"/>
              </w:rPr>
              <w:t xml:space="preserve"> - </w:t>
            </w:r>
            <w:r>
              <w:rPr>
                <w:rFonts w:hint="eastAsia"/>
              </w:rPr>
              <w:t>记录所有步骤：建议记录从原始数据到单元过程清单流量的所有数据处理步骤，如平均</w:t>
            </w:r>
            <w:r>
              <w:rPr>
                <w:rFonts w:hint="eastAsia"/>
              </w:rPr>
              <w:t>/</w:t>
            </w:r>
            <w:r>
              <w:rPr>
                <w:rFonts w:hint="eastAsia"/>
              </w:rPr>
              <w:t>汇总、缩放、单位转换等。这在出现问题时大大便利了审核过程，并有助于后续更新数据集。具体细节见第</w:t>
            </w:r>
            <w:r>
              <w:rPr>
                <w:rFonts w:hint="eastAsia"/>
              </w:rPr>
              <w:t>10</w:t>
            </w:r>
            <w:r>
              <w:rPr>
                <w:rFonts w:hint="eastAsia"/>
              </w:rPr>
              <w:t>章报告。</w:t>
            </w:r>
            <w:r>
              <w:rPr>
                <w:rFonts w:hint="eastAsia"/>
              </w:rPr>
              <w:t>[ISO+]</w:t>
            </w:r>
          </w:p>
        </w:tc>
      </w:tr>
    </w:tbl>
    <w:p w14:paraId="4EFBD667" w14:textId="77777777" w:rsidR="00D16BE9" w:rsidRDefault="00AC4FA2">
      <w:pPr>
        <w:pStyle w:val="afff"/>
        <w:spacing w:before="0" w:after="0"/>
        <w:ind w:firstLineChars="200" w:firstLine="422"/>
      </w:pPr>
      <w:r>
        <w:rPr>
          <w:rFonts w:hint="eastAsia"/>
        </w:rPr>
        <w:lastRenderedPageBreak/>
        <w:t xml:space="preserve">7.4.2.10 </w:t>
      </w:r>
      <w:r>
        <w:rPr>
          <w:rFonts w:hint="eastAsia"/>
        </w:rPr>
        <w:t>解决保密问题</w:t>
      </w:r>
      <w:r>
        <w:rPr>
          <w:rFonts w:hint="eastAsia"/>
        </w:rPr>
        <w:t xml:space="preserve">  </w:t>
      </w:r>
    </w:p>
    <w:p w14:paraId="2E5CFE31" w14:textId="77777777" w:rsidR="00D16BE9" w:rsidRDefault="00AC4FA2">
      <w:pPr>
        <w:pStyle w:val="0"/>
        <w:ind w:firstLineChars="200" w:firstLine="420"/>
        <w:rPr>
          <w:color w:val="4F81BD" w:themeColor="accent1"/>
        </w:rPr>
      </w:pPr>
      <w:r>
        <w:rPr>
          <w:rFonts w:hint="eastAsia"/>
          <w:color w:val="4F81BD" w:themeColor="accent1"/>
        </w:rPr>
        <w:t>（参考</w:t>
      </w:r>
      <w:r>
        <w:rPr>
          <w:rFonts w:hint="eastAsia"/>
          <w:color w:val="4F81BD" w:themeColor="accent1"/>
        </w:rPr>
        <w:t xml:space="preserve"> ISO 14044:2006 </w:t>
      </w:r>
      <w:r>
        <w:rPr>
          <w:rFonts w:hint="eastAsia"/>
          <w:color w:val="4F81BD" w:themeColor="accent1"/>
        </w:rPr>
        <w:t>第</w:t>
      </w:r>
      <w:r>
        <w:rPr>
          <w:rFonts w:hint="eastAsia"/>
          <w:color w:val="4F81BD" w:themeColor="accent1"/>
        </w:rPr>
        <w:t>5.2</w:t>
      </w:r>
      <w:r>
        <w:rPr>
          <w:rFonts w:hint="eastAsia"/>
          <w:color w:val="4F81BD" w:themeColor="accent1"/>
        </w:rPr>
        <w:t>章）</w:t>
      </w:r>
      <w:r>
        <w:rPr>
          <w:rFonts w:hint="eastAsia"/>
          <w:color w:val="4F81BD" w:themeColor="accent1"/>
        </w:rPr>
        <w:t xml:space="preserve">  </w:t>
      </w:r>
    </w:p>
    <w:p w14:paraId="4090704C" w14:textId="77777777" w:rsidR="00D16BE9" w:rsidRDefault="00AC4FA2">
      <w:pPr>
        <w:pStyle w:val="0"/>
        <w:ind w:firstLineChars="200" w:firstLine="420"/>
      </w:pPr>
      <w:r>
        <w:rPr>
          <w:rFonts w:hint="eastAsia"/>
        </w:rPr>
        <w:t>在数据收集中可能会出现保密问题，需要尊重以保护技术诀窍和专利权。这些问题不仅发生在过程操作员及其一级供应商的前景系统数据中，也可能出现在背景数据中，尤其是在一个国家或地区只有</w:t>
      </w:r>
      <w:r>
        <w:rPr>
          <w:rFonts w:hint="eastAsia"/>
        </w:rPr>
        <w:t>1</w:t>
      </w:r>
      <w:r>
        <w:rPr>
          <w:rFonts w:hint="eastAsia"/>
        </w:rPr>
        <w:t>或</w:t>
      </w:r>
      <w:r>
        <w:rPr>
          <w:rFonts w:hint="eastAsia"/>
        </w:rPr>
        <w:t>2</w:t>
      </w:r>
      <w:r>
        <w:rPr>
          <w:rFonts w:hint="eastAsia"/>
        </w:rPr>
        <w:t>个生产商的情况下。</w:t>
      </w:r>
      <w:r>
        <w:rPr>
          <w:rFonts w:hint="eastAsia"/>
        </w:rPr>
        <w:t xml:space="preserve">  </w:t>
      </w:r>
    </w:p>
    <w:p w14:paraId="0030ECEE" w14:textId="77777777" w:rsidR="00D16BE9" w:rsidRDefault="00AC4FA2">
      <w:pPr>
        <w:pStyle w:val="0"/>
        <w:ind w:firstLineChars="200" w:firstLine="420"/>
      </w:pPr>
      <w:r>
        <w:rPr>
          <w:rFonts w:hint="eastAsia"/>
        </w:rPr>
        <w:t>在所有这些情况下，可能需要特别的保密协议来进行数据收集、建模和审核。在极端情况下，可能需要内部建模过程或系统，并且外部审核也在现场进行，即不发送敏感的单元过程信息。</w:t>
      </w:r>
      <w:r>
        <w:rPr>
          <w:rFonts w:hint="eastAsia"/>
        </w:rPr>
        <w:t xml:space="preserve">  </w:t>
      </w:r>
    </w:p>
    <w:p w14:paraId="6FFE075A" w14:textId="77777777" w:rsidR="00D16BE9" w:rsidRDefault="00AC4FA2">
      <w:pPr>
        <w:pStyle w:val="0"/>
        <w:ind w:firstLineChars="200" w:firstLine="420"/>
      </w:pPr>
      <w:r>
        <w:rPr>
          <w:rFonts w:hint="eastAsia"/>
        </w:rPr>
        <w:t>为了出版目的，使用（独立且外部审核的）</w:t>
      </w:r>
      <w:r>
        <w:rPr>
          <w:rFonts w:hint="eastAsia"/>
        </w:rPr>
        <w:t>LCI</w:t>
      </w:r>
      <w:r>
        <w:rPr>
          <w:rFonts w:hint="eastAsia"/>
        </w:rPr>
        <w:t>结果数据集（例如，从摇篮到大门的汇总）通常可以完全解决或充分减少保密问题，因为这些数据不允许推导出有关操作的敏感细节。为确保审核的必要透明度，保密信息可以记录在单独的“保密报告”中，仅在保密条件下提供给关键审核人员；见第</w:t>
      </w:r>
      <w:r>
        <w:rPr>
          <w:rFonts w:hint="eastAsia"/>
        </w:rPr>
        <w:t>10.3.4</w:t>
      </w:r>
      <w:r>
        <w:rPr>
          <w:rFonts w:hint="eastAsia"/>
        </w:rPr>
        <w:t>章。</w:t>
      </w:r>
      <w:r>
        <w:rPr>
          <w:rFonts w:hint="eastAsia"/>
        </w:rPr>
        <w:t xml:space="preserve">  </w:t>
      </w:r>
    </w:p>
    <w:p w14:paraId="7F6CFDEE" w14:textId="77777777" w:rsidR="00D16BE9" w:rsidRDefault="00AC4FA2">
      <w:pPr>
        <w:pStyle w:val="0"/>
        <w:ind w:firstLineChars="200" w:firstLine="420"/>
      </w:pPr>
      <w:r>
        <w:rPr>
          <w:rFonts w:hint="eastAsia"/>
        </w:rPr>
        <w:t>类似的保密问题也存在于由顾问和研究小组等二级数据提供者开发的数据中。独立的外部审核同样可以确保所声明的数据质量实际上已经实现并且记录正确。</w:t>
      </w:r>
    </w:p>
    <w:p w14:paraId="135693D1" w14:textId="77777777" w:rsidR="00D16BE9" w:rsidRDefault="00D16BE9">
      <w:pPr>
        <w:pStyle w:val="0"/>
        <w:ind w:firstLineChars="200" w:firstLine="420"/>
      </w:pPr>
    </w:p>
    <w:p w14:paraId="7B71723E" w14:textId="77777777" w:rsidR="00D16BE9" w:rsidRDefault="00D16BE9">
      <w:pPr>
        <w:pStyle w:val="0"/>
        <w:ind w:firstLineChars="200" w:firstLine="420"/>
      </w:pPr>
    </w:p>
    <w:tbl>
      <w:tblPr>
        <w:tblStyle w:val="af6"/>
        <w:tblW w:w="0" w:type="auto"/>
        <w:tblLook w:val="04A0" w:firstRow="1" w:lastRow="0" w:firstColumn="1" w:lastColumn="0" w:noHBand="0" w:noVBand="1"/>
      </w:tblPr>
      <w:tblGrid>
        <w:gridCol w:w="8260"/>
      </w:tblGrid>
      <w:tr w:rsidR="00D16BE9" w14:paraId="77ECDEB7" w14:textId="77777777">
        <w:tc>
          <w:tcPr>
            <w:tcW w:w="8260" w:type="dxa"/>
            <w:tcBorders>
              <w:top w:val="dotDash" w:sz="18" w:space="0" w:color="76923C" w:themeColor="accent3" w:themeShade="BF"/>
              <w:left w:val="dotDash" w:sz="18" w:space="0" w:color="76923C" w:themeColor="accent3" w:themeShade="BF"/>
              <w:bottom w:val="dotDash" w:sz="18" w:space="0" w:color="76923C" w:themeColor="accent3" w:themeShade="BF"/>
              <w:right w:val="dotDash" w:sz="18" w:space="0" w:color="76923C" w:themeColor="accent3" w:themeShade="BF"/>
            </w:tcBorders>
          </w:tcPr>
          <w:p w14:paraId="4A38B301" w14:textId="77777777" w:rsidR="00D16BE9" w:rsidRDefault="00AC4FA2">
            <w:pPr>
              <w:pStyle w:val="0"/>
              <w:ind w:firstLineChars="200" w:firstLine="422"/>
              <w:jc w:val="center"/>
              <w:rPr>
                <w:b/>
                <w:bCs/>
              </w:rPr>
            </w:pPr>
            <w:r>
              <w:rPr>
                <w:rFonts w:hint="eastAsia"/>
                <w:b/>
                <w:bCs/>
              </w:rPr>
              <w:t>条款：</w:t>
            </w:r>
            <w:r>
              <w:rPr>
                <w:rFonts w:hint="eastAsia"/>
                <w:b/>
                <w:bCs/>
              </w:rPr>
              <w:t xml:space="preserve">7.4.2.10 </w:t>
            </w:r>
            <w:r>
              <w:rPr>
                <w:rFonts w:hint="eastAsia"/>
                <w:b/>
                <w:bCs/>
              </w:rPr>
              <w:t>解决保密问题</w:t>
            </w:r>
          </w:p>
          <w:p w14:paraId="7C37F837" w14:textId="77777777" w:rsidR="00D16BE9" w:rsidRDefault="00AC4FA2">
            <w:pPr>
              <w:pStyle w:val="0"/>
              <w:ind w:firstLineChars="200" w:firstLine="420"/>
            </w:pPr>
            <w:r>
              <w:rPr>
                <w:rFonts w:hint="eastAsia"/>
              </w:rPr>
              <w:t xml:space="preserve">I) </w:t>
            </w:r>
            <w:r>
              <w:rPr>
                <w:rFonts w:hint="eastAsia"/>
              </w:rPr>
              <w:t>可以</w:t>
            </w:r>
            <w:r>
              <w:rPr>
                <w:rFonts w:hint="eastAsia"/>
              </w:rPr>
              <w:t xml:space="preserve"> - </w:t>
            </w:r>
            <w:r>
              <w:rPr>
                <w:rFonts w:hint="eastAsia"/>
              </w:rPr>
              <w:t>聚合：通过将保密和专有信息聚合到</w:t>
            </w:r>
            <w:r>
              <w:rPr>
                <w:rFonts w:hint="eastAsia"/>
              </w:rPr>
              <w:t>LCI</w:t>
            </w:r>
            <w:r>
              <w:rPr>
                <w:rFonts w:hint="eastAsia"/>
              </w:rPr>
              <w:t>结果数据集和部分终端系统数据集中，可以保护这些信息。</w:t>
            </w:r>
            <w:r>
              <w:rPr>
                <w:rFonts w:hint="eastAsia"/>
              </w:rPr>
              <w:t xml:space="preserve">[ISO+]  </w:t>
            </w:r>
          </w:p>
          <w:p w14:paraId="0A3A416E" w14:textId="77777777" w:rsidR="00D16BE9" w:rsidRDefault="00AC4FA2">
            <w:pPr>
              <w:pStyle w:val="0"/>
              <w:ind w:firstLineChars="200" w:firstLine="420"/>
            </w:pPr>
            <w:r>
              <w:rPr>
                <w:rFonts w:hint="eastAsia"/>
              </w:rPr>
              <w:t xml:space="preserve">II) </w:t>
            </w:r>
            <w:r>
              <w:rPr>
                <w:rFonts w:hint="eastAsia"/>
              </w:rPr>
              <w:t>可以</w:t>
            </w:r>
            <w:r>
              <w:rPr>
                <w:rFonts w:hint="eastAsia"/>
              </w:rPr>
              <w:t xml:space="preserve"> - </w:t>
            </w:r>
            <w:r>
              <w:rPr>
                <w:rFonts w:hint="eastAsia"/>
              </w:rPr>
              <w:t>保密报告：通过在单独的“保密报告”中记录保密信息，并仅在保密条件下提供给关键审核人员，可以确保透明度；见第</w:t>
            </w:r>
            <w:r>
              <w:rPr>
                <w:rFonts w:hint="eastAsia"/>
              </w:rPr>
              <w:t>10.3.4</w:t>
            </w:r>
            <w:r>
              <w:rPr>
                <w:rFonts w:hint="eastAsia"/>
              </w:rPr>
              <w:t>章。</w:t>
            </w:r>
          </w:p>
        </w:tc>
      </w:tr>
    </w:tbl>
    <w:p w14:paraId="552916CE" w14:textId="77777777" w:rsidR="00D16BE9" w:rsidRDefault="00AC4FA2">
      <w:pPr>
        <w:pStyle w:val="afff"/>
        <w:spacing w:before="0" w:after="0"/>
        <w:ind w:firstLineChars="200" w:firstLine="422"/>
      </w:pPr>
      <w:r>
        <w:rPr>
          <w:rFonts w:hint="eastAsia"/>
        </w:rPr>
        <w:t xml:space="preserve">7.4.2.11 </w:t>
      </w:r>
      <w:r>
        <w:rPr>
          <w:rFonts w:hint="eastAsia"/>
        </w:rPr>
        <w:t>临时质量控制以提高数据质量</w:t>
      </w:r>
      <w:r>
        <w:rPr>
          <w:rFonts w:hint="eastAsia"/>
        </w:rPr>
        <w:t xml:space="preserve">  </w:t>
      </w:r>
    </w:p>
    <w:p w14:paraId="245CAE49" w14:textId="77777777" w:rsidR="00D16BE9" w:rsidRDefault="00AC4FA2">
      <w:pPr>
        <w:pStyle w:val="0"/>
        <w:ind w:firstLineChars="200" w:firstLine="420"/>
      </w:pPr>
      <w:r>
        <w:rPr>
          <w:rFonts w:hint="eastAsia"/>
        </w:rPr>
        <w:t>（参考</w:t>
      </w:r>
      <w:r>
        <w:rPr>
          <w:rFonts w:hint="eastAsia"/>
        </w:rPr>
        <w:t xml:space="preserve"> ISO 14044:2006 </w:t>
      </w:r>
      <w:r>
        <w:rPr>
          <w:rFonts w:hint="eastAsia"/>
        </w:rPr>
        <w:t>第</w:t>
      </w:r>
      <w:r>
        <w:rPr>
          <w:rFonts w:hint="eastAsia"/>
        </w:rPr>
        <w:t>4.3.3.2</w:t>
      </w:r>
      <w:r>
        <w:rPr>
          <w:rFonts w:hint="eastAsia"/>
        </w:rPr>
        <w:t>、</w:t>
      </w:r>
      <w:r>
        <w:rPr>
          <w:rFonts w:hint="eastAsia"/>
        </w:rPr>
        <w:t>4.3.3.4</w:t>
      </w:r>
      <w:r>
        <w:rPr>
          <w:rFonts w:hint="eastAsia"/>
        </w:rPr>
        <w:t>章及其他多个章节）</w:t>
      </w:r>
      <w:r>
        <w:rPr>
          <w:rFonts w:hint="eastAsia"/>
        </w:rPr>
        <w:t xml:space="preserve">  </w:t>
      </w:r>
    </w:p>
    <w:p w14:paraId="1296EB02" w14:textId="77777777" w:rsidR="00D16BE9" w:rsidRDefault="00AC4FA2">
      <w:pPr>
        <w:pStyle w:val="afff1"/>
        <w:spacing w:before="0" w:after="0"/>
        <w:ind w:firstLineChars="200" w:firstLine="422"/>
      </w:pPr>
      <w:r>
        <w:rPr>
          <w:rFonts w:hint="eastAsia"/>
        </w:rPr>
        <w:t xml:space="preserve">7.4.2.11.1 </w:t>
      </w:r>
      <w:r>
        <w:rPr>
          <w:rFonts w:hint="eastAsia"/>
        </w:rPr>
        <w:t>一般方法</w:t>
      </w:r>
      <w:r>
        <w:rPr>
          <w:rFonts w:hint="eastAsia"/>
        </w:rPr>
        <w:t xml:space="preserve">  </w:t>
      </w:r>
    </w:p>
    <w:p w14:paraId="42C25FF4" w14:textId="77777777" w:rsidR="00D16BE9" w:rsidRDefault="00AC4FA2">
      <w:pPr>
        <w:pStyle w:val="0"/>
        <w:ind w:firstLineChars="200" w:firstLine="420"/>
      </w:pPr>
      <w:r>
        <w:rPr>
          <w:rFonts w:hint="eastAsia"/>
        </w:rPr>
        <w:t>对单元过程和系统上下文中收集的数据进行质量控制是数据收集的重要组成部分。可以应用的方法与外部审核所预见的相同，并参考第</w:t>
      </w:r>
      <w:r>
        <w:rPr>
          <w:rFonts w:hint="eastAsia"/>
        </w:rPr>
        <w:t>9</w:t>
      </w:r>
      <w:r>
        <w:rPr>
          <w:rFonts w:hint="eastAsia"/>
        </w:rPr>
        <w:t>章关于解释的程序。虽然这些步骤原则上</w:t>
      </w:r>
      <w:r>
        <w:rPr>
          <w:rFonts w:hint="eastAsia"/>
        </w:rPr>
        <w:lastRenderedPageBreak/>
        <w:t>与每次进行</w:t>
      </w:r>
      <w:r>
        <w:rPr>
          <w:rFonts w:hint="eastAsia"/>
        </w:rPr>
        <w:t>LCI/LCA</w:t>
      </w:r>
      <w:r>
        <w:rPr>
          <w:rFonts w:hint="eastAsia"/>
        </w:rPr>
        <w:t>研究的迭代结束时所采取的步骤相同，但它们可以以较少的方式应用，仅涉及其相关方面。因此，临时质量控制可以包括：</w:t>
      </w:r>
      <w:r>
        <w:rPr>
          <w:rFonts w:hint="eastAsia"/>
        </w:rPr>
        <w:t xml:space="preserve">  </w:t>
      </w:r>
    </w:p>
    <w:p w14:paraId="35E7DE45" w14:textId="77777777" w:rsidR="00D16BE9" w:rsidRDefault="00AC4FA2">
      <w:pPr>
        <w:pStyle w:val="0"/>
        <w:numPr>
          <w:ilvl w:val="0"/>
          <w:numId w:val="74"/>
        </w:numPr>
        <w:ind w:left="0" w:firstLineChars="200" w:firstLine="420"/>
      </w:pPr>
      <w:r>
        <w:rPr>
          <w:rFonts w:hint="eastAsia"/>
        </w:rPr>
        <w:t>识别重要问题</w:t>
      </w:r>
      <w:r>
        <w:rPr>
          <w:rFonts w:hint="eastAsia"/>
        </w:rPr>
        <w:t xml:space="preserve">  </w:t>
      </w:r>
    </w:p>
    <w:p w14:paraId="1B46D39C" w14:textId="77777777" w:rsidR="00D16BE9" w:rsidRDefault="00AC4FA2">
      <w:pPr>
        <w:pStyle w:val="0"/>
        <w:numPr>
          <w:ilvl w:val="0"/>
          <w:numId w:val="74"/>
        </w:numPr>
        <w:ind w:left="0" w:firstLineChars="200" w:firstLine="420"/>
      </w:pPr>
      <w:r>
        <w:rPr>
          <w:rFonts w:hint="eastAsia"/>
        </w:rPr>
        <w:t>完整性检查</w:t>
      </w:r>
      <w:r>
        <w:rPr>
          <w:rFonts w:hint="eastAsia"/>
        </w:rPr>
        <w:t xml:space="preserve">  </w:t>
      </w:r>
    </w:p>
    <w:p w14:paraId="0730D9A6" w14:textId="77777777" w:rsidR="00D16BE9" w:rsidRDefault="00AC4FA2">
      <w:pPr>
        <w:pStyle w:val="0"/>
        <w:numPr>
          <w:ilvl w:val="0"/>
          <w:numId w:val="74"/>
        </w:numPr>
        <w:ind w:left="0" w:firstLineChars="200" w:firstLine="420"/>
      </w:pPr>
      <w:r>
        <w:rPr>
          <w:rFonts w:hint="eastAsia"/>
        </w:rPr>
        <w:t>敏感性检查</w:t>
      </w:r>
      <w:r>
        <w:rPr>
          <w:rFonts w:hint="eastAsia"/>
        </w:rPr>
        <w:t xml:space="preserve">  </w:t>
      </w:r>
    </w:p>
    <w:p w14:paraId="781A5DD6" w14:textId="77777777" w:rsidR="00D16BE9" w:rsidRDefault="00AC4FA2">
      <w:pPr>
        <w:pStyle w:val="0"/>
        <w:numPr>
          <w:ilvl w:val="0"/>
          <w:numId w:val="74"/>
        </w:numPr>
        <w:ind w:left="0" w:firstLineChars="200" w:firstLine="420"/>
      </w:pPr>
      <w:r>
        <w:rPr>
          <w:rFonts w:hint="eastAsia"/>
        </w:rPr>
        <w:t>一致性检查</w:t>
      </w:r>
    </w:p>
    <w:p w14:paraId="268EE536" w14:textId="77777777" w:rsidR="00D16BE9" w:rsidRDefault="00AC4FA2">
      <w:pPr>
        <w:pStyle w:val="0"/>
        <w:ind w:firstLineChars="200" w:firstLine="420"/>
      </w:pPr>
      <w:r>
        <w:rPr>
          <w:rFonts w:hint="eastAsia"/>
        </w:rPr>
        <w:t>通过这种方式，可以在数据收集过程中并行提高数据集的准确性、完整性和精度，从而减少达到最终结果所需的全面迭代轮次。</w:t>
      </w:r>
    </w:p>
    <w:p w14:paraId="52FC15DE" w14:textId="77777777" w:rsidR="00D16BE9" w:rsidRDefault="00AC4FA2">
      <w:pPr>
        <w:pStyle w:val="0"/>
        <w:ind w:firstLineChars="200" w:firstLine="420"/>
      </w:pPr>
      <w:r>
        <w:rPr>
          <w:rFonts w:hint="eastAsia"/>
        </w:rPr>
        <w:t>根据这些步骤，可以在数据收集和建模的过程中检查以下内容：</w:t>
      </w:r>
    </w:p>
    <w:p w14:paraId="2BDFC9E7" w14:textId="77777777" w:rsidR="00D16BE9" w:rsidRDefault="00AC4FA2">
      <w:pPr>
        <w:pStyle w:val="0"/>
        <w:numPr>
          <w:ilvl w:val="0"/>
          <w:numId w:val="75"/>
        </w:numPr>
        <w:ind w:left="0" w:firstLineChars="200" w:firstLine="420"/>
      </w:pPr>
      <w:r>
        <w:rPr>
          <w:rFonts w:hint="eastAsia"/>
        </w:rPr>
        <w:t>单元过程清单是否包括了所有相关的产品、废物和基础流量，这些流量应基于处理材料的输入、过程中的转化性质和</w:t>
      </w:r>
      <w:r>
        <w:rPr>
          <w:rFonts w:hint="eastAsia"/>
        </w:rPr>
        <w:t>/</w:t>
      </w:r>
      <w:r>
        <w:rPr>
          <w:rFonts w:hint="eastAsia"/>
        </w:rPr>
        <w:t>或类似过程的经验来预期。确保反映所需的技术、地理和时间相关代表性。</w:t>
      </w:r>
    </w:p>
    <w:p w14:paraId="43517E1B" w14:textId="77777777" w:rsidR="00D16BE9" w:rsidRDefault="00AC4FA2">
      <w:pPr>
        <w:pStyle w:val="0"/>
        <w:numPr>
          <w:ilvl w:val="0"/>
          <w:numId w:val="75"/>
        </w:numPr>
        <w:ind w:left="0" w:firstLineChars="200" w:firstLine="420"/>
      </w:pPr>
      <w:r>
        <w:rPr>
          <w:rFonts w:hint="eastAsia"/>
        </w:rPr>
        <w:t>输入和输出中各个流量及化学元素、能源和部件的数量是否按预期比例存在。常有化学计量或其他系统性关系帮助验证测量数据的合理性。进行化学元素和能量平衡，以及单元过程的输入和输出（以及</w:t>
      </w:r>
      <w:r>
        <w:rPr>
          <w:rFonts w:hint="eastAsia"/>
        </w:rPr>
        <w:t>LCI</w:t>
      </w:r>
      <w:r>
        <w:rPr>
          <w:rFonts w:hint="eastAsia"/>
        </w:rPr>
        <w:t>结果）之间的成本平衡，是提高数据完整性和识别错误的关键检查。</w:t>
      </w:r>
    </w:p>
    <w:p w14:paraId="285FADD3" w14:textId="77777777" w:rsidR="00D16BE9" w:rsidRDefault="00AC4FA2">
      <w:pPr>
        <w:pStyle w:val="0"/>
        <w:numPr>
          <w:ilvl w:val="0"/>
          <w:numId w:val="75"/>
        </w:numPr>
        <w:ind w:left="0" w:firstLineChars="200" w:firstLine="420"/>
      </w:pPr>
      <w:r>
        <w:rPr>
          <w:rFonts w:hint="eastAsia"/>
        </w:rPr>
        <w:t>控制也可以基于针对过程及整个系统临时计算的影响评估结果。这些结果可能通过显示贡献基础流量的意外高或低值来揭示清单结果中的错误。建议将</w:t>
      </w:r>
      <w:r>
        <w:rPr>
          <w:rFonts w:hint="eastAsia"/>
        </w:rPr>
        <w:t>LCIA</w:t>
      </w:r>
      <w:r>
        <w:rPr>
          <w:rFonts w:hint="eastAsia"/>
        </w:rPr>
        <w:t>结果与来自其他来源的相同或类似过程</w:t>
      </w:r>
      <w:r>
        <w:rPr>
          <w:rFonts w:hint="eastAsia"/>
        </w:rPr>
        <w:t>/</w:t>
      </w:r>
      <w:r>
        <w:rPr>
          <w:rFonts w:hint="eastAsia"/>
        </w:rPr>
        <w:t>系统的数据进行比较，以识别可能的问题，但前提是这些其他来源的数据质量和完整性高。仅因为数据集包含了类似过程中的所有流量，不应假设数据集的完整性。</w:t>
      </w:r>
    </w:p>
    <w:p w14:paraId="799C2D39" w14:textId="77777777" w:rsidR="00D16BE9" w:rsidRDefault="00AC4FA2">
      <w:pPr>
        <w:pStyle w:val="0"/>
        <w:numPr>
          <w:ilvl w:val="0"/>
          <w:numId w:val="75"/>
        </w:numPr>
        <w:ind w:left="0" w:firstLineChars="200" w:firstLine="420"/>
      </w:pPr>
      <w:r>
        <w:rPr>
          <w:rFonts w:hint="eastAsia"/>
        </w:rPr>
        <w:t>在系统级别，仔细检查方法是否一致应用，特别是在合并来自不同来源的数据时。不论是从原始数据到单元过程的步骤，还是在生命周期模型中合并</w:t>
      </w:r>
      <w:r>
        <w:rPr>
          <w:rFonts w:hint="eastAsia"/>
        </w:rPr>
        <w:t>LCI</w:t>
      </w:r>
      <w:r>
        <w:rPr>
          <w:rFonts w:hint="eastAsia"/>
        </w:rPr>
        <w:t>结果数据集时，均应如此。</w:t>
      </w:r>
    </w:p>
    <w:p w14:paraId="777FDF09" w14:textId="77777777" w:rsidR="00D16BE9" w:rsidRDefault="00AC4FA2">
      <w:pPr>
        <w:pStyle w:val="0"/>
        <w:numPr>
          <w:ilvl w:val="0"/>
          <w:numId w:val="75"/>
        </w:numPr>
        <w:ind w:left="0" w:firstLineChars="200" w:firstLine="420"/>
      </w:pPr>
      <w:r>
        <w:rPr>
          <w:rFonts w:hint="eastAsia"/>
        </w:rPr>
        <w:t>批判性地检查发现，并清晰地定性和定量解释任何观察到的库存数据差异。这可以通过咨询额外的数据来源或技术专家来完成，他们也可能帮助改进数据，至少在定性方面。</w:t>
      </w:r>
    </w:p>
    <w:p w14:paraId="7F9C5BDE" w14:textId="77777777" w:rsidR="00D16BE9" w:rsidRDefault="00AC4FA2">
      <w:pPr>
        <w:pStyle w:val="0"/>
        <w:numPr>
          <w:ilvl w:val="0"/>
          <w:numId w:val="75"/>
        </w:numPr>
        <w:ind w:left="0" w:firstLineChars="200" w:firstLine="420"/>
      </w:pPr>
      <w:r>
        <w:rPr>
          <w:rFonts w:hint="eastAsia"/>
        </w:rPr>
        <w:t>推荐为每个单元过程数据集提供至少简要的内部质量控制报告。如果该过程用于支持比较声明（例如作为背景数据集），则应附有第三方报告，如</w:t>
      </w:r>
      <w:r>
        <w:rPr>
          <w:rFonts w:hint="eastAsia"/>
        </w:rPr>
        <w:t>ISO 14044</w:t>
      </w:r>
      <w:r>
        <w:rPr>
          <w:rFonts w:hint="eastAsia"/>
        </w:rPr>
        <w:t>所要求的那样。</w:t>
      </w:r>
    </w:p>
    <w:p w14:paraId="2C7D60BD" w14:textId="77777777" w:rsidR="00D16BE9" w:rsidRDefault="00AC4FA2">
      <w:pPr>
        <w:pStyle w:val="0"/>
        <w:numPr>
          <w:ilvl w:val="0"/>
          <w:numId w:val="75"/>
        </w:numPr>
        <w:ind w:left="0" w:firstLineChars="200" w:firstLine="420"/>
      </w:pPr>
      <w:r>
        <w:rPr>
          <w:rFonts w:hint="eastAsia"/>
        </w:rPr>
        <w:t>最后，将发现反映在报告的数据集质量标准中。确保数据集文档适当描述过程及最终实现的准确性、精度和完整性以及任何限制。</w:t>
      </w:r>
    </w:p>
    <w:p w14:paraId="60F50DB2" w14:textId="77777777" w:rsidR="00D16BE9" w:rsidRDefault="00AC4FA2">
      <w:pPr>
        <w:pStyle w:val="afff1"/>
        <w:spacing w:before="0" w:after="0"/>
        <w:ind w:firstLineChars="200" w:firstLine="422"/>
      </w:pPr>
      <w:r>
        <w:rPr>
          <w:rFonts w:hint="eastAsia"/>
        </w:rPr>
        <w:t xml:space="preserve">7.4.2.11.2 </w:t>
      </w:r>
      <w:r>
        <w:rPr>
          <w:rFonts w:hint="eastAsia"/>
        </w:rPr>
        <w:t>获取更好的单元过程数据</w:t>
      </w:r>
      <w:r>
        <w:rPr>
          <w:rFonts w:hint="eastAsia"/>
        </w:rPr>
        <w:t xml:space="preserve">  </w:t>
      </w:r>
    </w:p>
    <w:p w14:paraId="341B5A1B" w14:textId="77777777" w:rsidR="00D16BE9" w:rsidRDefault="00AC4FA2">
      <w:pPr>
        <w:pStyle w:val="0"/>
        <w:ind w:firstLineChars="200" w:firstLine="422"/>
        <w:rPr>
          <w:b/>
          <w:bCs/>
        </w:rPr>
      </w:pPr>
      <w:r>
        <w:rPr>
          <w:rFonts w:hint="eastAsia"/>
          <w:b/>
          <w:bCs/>
        </w:rPr>
        <w:t>确定和优先考虑获取更好数据的需求</w:t>
      </w:r>
      <w:r>
        <w:rPr>
          <w:rFonts w:hint="eastAsia"/>
          <w:b/>
          <w:bCs/>
        </w:rPr>
        <w:t xml:space="preserve"> </w:t>
      </w:r>
    </w:p>
    <w:p w14:paraId="185C7BA1" w14:textId="77777777" w:rsidR="00D16BE9" w:rsidRDefault="00AC4FA2">
      <w:pPr>
        <w:pStyle w:val="0"/>
        <w:ind w:firstLineChars="200" w:firstLine="420"/>
      </w:pPr>
      <w:r>
        <w:rPr>
          <w:rFonts w:hint="eastAsia"/>
        </w:rPr>
        <w:t>根据上述步骤，对于任何仍然缺失的数据或定量信息，建议如下：</w:t>
      </w:r>
      <w:r>
        <w:rPr>
          <w:rFonts w:hint="eastAsia"/>
        </w:rPr>
        <w:t xml:space="preserve">  </w:t>
      </w:r>
    </w:p>
    <w:p w14:paraId="2EFF7D59" w14:textId="77777777" w:rsidR="00D16BE9" w:rsidRDefault="00AC4FA2">
      <w:pPr>
        <w:pStyle w:val="0"/>
        <w:ind w:firstLineChars="200" w:firstLine="420"/>
      </w:pPr>
      <w:r>
        <w:rPr>
          <w:rFonts w:hint="eastAsia"/>
        </w:rPr>
        <w:t>明确需要收集或获得哪些特定的或更高质量的数据。对于初步缺失的数据，可以使用“合理的最坏情况”流量和数值，这些可以通过专家判断获得。例如，未知的“金属”排放可能</w:t>
      </w:r>
      <w:r>
        <w:rPr>
          <w:rFonts w:hint="eastAsia"/>
        </w:rPr>
        <w:lastRenderedPageBreak/>
        <w:t>是铅和</w:t>
      </w:r>
      <w:r>
        <w:rPr>
          <w:rFonts w:hint="eastAsia"/>
        </w:rPr>
        <w:t>/</w:t>
      </w:r>
      <w:r>
        <w:rPr>
          <w:rFonts w:hint="eastAsia"/>
        </w:rPr>
        <w:t>或砷（在铅锌矿石焙烧过程中），缺失的“非特定聚合物部件”可能是用于消费电子产品的“注塑</w:t>
      </w:r>
      <w:r>
        <w:rPr>
          <w:rFonts w:hint="eastAsia"/>
        </w:rPr>
        <w:t>ABS</w:t>
      </w:r>
      <w:r>
        <w:rPr>
          <w:rFonts w:hint="eastAsia"/>
        </w:rPr>
        <w:t>或</w:t>
      </w:r>
      <w:r>
        <w:rPr>
          <w:rFonts w:hint="eastAsia"/>
        </w:rPr>
        <w:t>PUR</w:t>
      </w:r>
      <w:r>
        <w:rPr>
          <w:rFonts w:hint="eastAsia"/>
        </w:rPr>
        <w:t>”。</w:t>
      </w:r>
      <w:r>
        <w:rPr>
          <w:rFonts w:hint="eastAsia"/>
        </w:rPr>
        <w:t xml:space="preserve">  </w:t>
      </w:r>
    </w:p>
    <w:p w14:paraId="1A78791B" w14:textId="77777777" w:rsidR="00D16BE9" w:rsidRDefault="00AC4FA2">
      <w:pPr>
        <w:pStyle w:val="0"/>
        <w:ind w:firstLineChars="200" w:firstLine="420"/>
      </w:pPr>
      <w:r>
        <w:rPr>
          <w:rFonts w:hint="eastAsia"/>
        </w:rPr>
        <w:t>利用这些“合理的最坏情况”近似值，计算完整系统的</w:t>
      </w:r>
      <w:r>
        <w:rPr>
          <w:rFonts w:hint="eastAsia"/>
        </w:rPr>
        <w:t>LCI</w:t>
      </w:r>
      <w:r>
        <w:rPr>
          <w:rFonts w:hint="eastAsia"/>
        </w:rPr>
        <w:t>结果和</w:t>
      </w:r>
      <w:r>
        <w:rPr>
          <w:rFonts w:hint="eastAsia"/>
        </w:rPr>
        <w:t>LCIA</w:t>
      </w:r>
      <w:r>
        <w:rPr>
          <w:rFonts w:hint="eastAsia"/>
        </w:rPr>
        <w:t>结果，并进行贡献分析。基于此，识别出缺失数据</w:t>
      </w:r>
      <w:r>
        <w:rPr>
          <w:rFonts w:hint="eastAsia"/>
        </w:rPr>
        <w:t>/</w:t>
      </w:r>
      <w:r>
        <w:rPr>
          <w:rFonts w:hint="eastAsia"/>
        </w:rPr>
        <w:t>信息中最相关的流量和过程。如果可行且及时，这些信息可以在数据收集过程中用于更好地指导这一步骤。</w:t>
      </w:r>
      <w:r>
        <w:rPr>
          <w:rFonts w:hint="eastAsia"/>
        </w:rPr>
        <w:t xml:space="preserve">  </w:t>
      </w:r>
    </w:p>
    <w:p w14:paraId="1ACAB603" w14:textId="77777777" w:rsidR="00D16BE9" w:rsidRDefault="00AC4FA2">
      <w:pPr>
        <w:pStyle w:val="0"/>
        <w:ind w:firstLineChars="200" w:firstLine="422"/>
        <w:rPr>
          <w:b/>
          <w:bCs/>
        </w:rPr>
      </w:pPr>
      <w:r>
        <w:rPr>
          <w:rFonts w:hint="eastAsia"/>
          <w:b/>
          <w:bCs/>
        </w:rPr>
        <w:t>从系统的角度出发</w:t>
      </w:r>
      <w:r>
        <w:rPr>
          <w:rFonts w:hint="eastAsia"/>
          <w:b/>
          <w:bCs/>
        </w:rPr>
        <w:t xml:space="preserve">  </w:t>
      </w:r>
    </w:p>
    <w:p w14:paraId="6DB54337" w14:textId="77777777" w:rsidR="00D16BE9" w:rsidRDefault="00AC4FA2">
      <w:pPr>
        <w:pStyle w:val="0"/>
        <w:ind w:firstLineChars="200" w:firstLine="420"/>
      </w:pPr>
      <w:r>
        <w:rPr>
          <w:rFonts w:hint="eastAsia"/>
        </w:rPr>
        <w:t>上述程序直接作用于单元过程层面，并且对于流量的化学元素质量、能源和成本及其他潜在的相关排放是直接的。对于最终的完整性评估标准，即量化数据在覆盖整体环境影响方面的完整性，需要包括与单元过程消耗的商品和服务相关的环境影响。这意味着单元过程首先需完成到整个生命周期的完整系统。使用通用或平均背景数据集来完善这个草案清单，可以评估整体影响的完整性，并将获取更好的单元过程数据的重点放在主要贡献的商品和服务上，即其精确规格和数量。</w:t>
      </w:r>
      <w:r>
        <w:rPr>
          <w:rFonts w:hint="eastAsia"/>
        </w:rPr>
        <w:t xml:space="preserve">  </w:t>
      </w:r>
    </w:p>
    <w:p w14:paraId="5DE082AD" w14:textId="77777777" w:rsidR="00D16BE9" w:rsidRDefault="00AC4FA2">
      <w:pPr>
        <w:pStyle w:val="0"/>
        <w:ind w:firstLineChars="200" w:firstLine="420"/>
      </w:pPr>
      <w:r>
        <w:rPr>
          <w:rFonts w:hint="eastAsia"/>
        </w:rPr>
        <w:t>这个检查再次通过量化不同质量水平数据在聚合</w:t>
      </w:r>
      <w:r>
        <w:rPr>
          <w:rFonts w:hint="eastAsia"/>
        </w:rPr>
        <w:t>LCIA</w:t>
      </w:r>
      <w:r>
        <w:rPr>
          <w:rFonts w:hint="eastAsia"/>
        </w:rPr>
        <w:t>结果中的比例来支持，即“高质量”、“基础质量”和“数据估计”质量的数据比例，以及需要剔除的低质量数据比例。</w:t>
      </w:r>
      <w:r>
        <w:rPr>
          <w:rFonts w:hint="eastAsia"/>
        </w:rPr>
        <w:t xml:space="preserve">  </w:t>
      </w:r>
    </w:p>
    <w:p w14:paraId="0901FDB1" w14:textId="77777777" w:rsidR="00D16BE9" w:rsidRDefault="00AC4FA2">
      <w:pPr>
        <w:pStyle w:val="0"/>
        <w:ind w:firstLineChars="200" w:firstLine="420"/>
      </w:pPr>
      <w:r>
        <w:rPr>
          <w:rFonts w:hint="eastAsia"/>
        </w:rPr>
        <w:t>需要重申的是，完整性</w:t>
      </w:r>
      <w:r>
        <w:rPr>
          <w:rFonts w:hint="eastAsia"/>
        </w:rPr>
        <w:t>/</w:t>
      </w:r>
      <w:r>
        <w:rPr>
          <w:rFonts w:hint="eastAsia"/>
        </w:rPr>
        <w:t>截断标准和精度</w:t>
      </w:r>
      <w:r>
        <w:rPr>
          <w:rFonts w:hint="eastAsia"/>
        </w:rPr>
        <w:t>/</w:t>
      </w:r>
      <w:r>
        <w:rPr>
          <w:rFonts w:hint="eastAsia"/>
        </w:rPr>
        <w:t>不确定性计算始终与开发数据集的最终聚合水平相关：</w:t>
      </w:r>
      <w:r>
        <w:rPr>
          <w:rFonts w:hint="eastAsia"/>
        </w:rPr>
        <w:t xml:space="preserve">  </w:t>
      </w:r>
    </w:p>
    <w:p w14:paraId="2C6E36C9" w14:textId="77777777" w:rsidR="00D16BE9" w:rsidRDefault="00AC4FA2">
      <w:pPr>
        <w:pStyle w:val="0"/>
        <w:ind w:firstLineChars="200" w:firstLine="420"/>
      </w:pPr>
      <w:r>
        <w:rPr>
          <w:rFonts w:hint="eastAsia"/>
        </w:rPr>
        <w:t>如果单元过程数据集是</w:t>
      </w:r>
      <w:r>
        <w:rPr>
          <w:rFonts w:hint="eastAsia"/>
        </w:rPr>
        <w:t>LCI/LCA</w:t>
      </w:r>
      <w:r>
        <w:rPr>
          <w:rFonts w:hint="eastAsia"/>
        </w:rPr>
        <w:t>研究的交付成果，程序如上述描述。然而，背景</w:t>
      </w:r>
      <w:r>
        <w:rPr>
          <w:rFonts w:hint="eastAsia"/>
        </w:rPr>
        <w:t>LCI</w:t>
      </w:r>
      <w:r>
        <w:rPr>
          <w:rFonts w:hint="eastAsia"/>
        </w:rPr>
        <w:t>数据集中的任何有限完整性不予考虑，因为这些数据仅用于完成系统和识别单元过程的产品和废物流量的相关性。</w:t>
      </w:r>
      <w:r>
        <w:rPr>
          <w:rFonts w:hint="eastAsia"/>
        </w:rPr>
        <w:t xml:space="preserve">  </w:t>
      </w:r>
    </w:p>
    <w:p w14:paraId="1B387B70" w14:textId="77777777" w:rsidR="00D16BE9" w:rsidRDefault="00AC4FA2">
      <w:pPr>
        <w:pStyle w:val="0"/>
        <w:ind w:firstLineChars="200" w:firstLine="422"/>
        <w:rPr>
          <w:b/>
          <w:bCs/>
        </w:rPr>
      </w:pPr>
      <w:r>
        <w:rPr>
          <w:rFonts w:hint="eastAsia"/>
          <w:b/>
          <w:bCs/>
        </w:rPr>
        <w:t>填补数据和信息缺口的潜在来源</w:t>
      </w:r>
      <w:r>
        <w:rPr>
          <w:rFonts w:hint="eastAsia"/>
          <w:b/>
          <w:bCs/>
        </w:rPr>
        <w:t xml:space="preserve">  </w:t>
      </w:r>
    </w:p>
    <w:p w14:paraId="60E436ED" w14:textId="77777777" w:rsidR="00D16BE9" w:rsidRDefault="00AC4FA2">
      <w:pPr>
        <w:pStyle w:val="0"/>
        <w:ind w:firstLineChars="200" w:firstLine="420"/>
      </w:pPr>
      <w:r>
        <w:rPr>
          <w:rFonts w:hint="eastAsia"/>
        </w:rPr>
        <w:t>处理初步缺失数据的第一步是尝试在过程操作员处测量</w:t>
      </w:r>
      <w:r>
        <w:rPr>
          <w:rFonts w:hint="eastAsia"/>
        </w:rPr>
        <w:t>/</w:t>
      </w:r>
      <w:r>
        <w:rPr>
          <w:rFonts w:hint="eastAsia"/>
        </w:rPr>
        <w:t>获取数据。如果失败，可以从第三方</w:t>
      </w:r>
      <w:r>
        <w:rPr>
          <w:rFonts w:hint="eastAsia"/>
        </w:rPr>
        <w:t>LCI</w:t>
      </w:r>
      <w:r>
        <w:rPr>
          <w:rFonts w:hint="eastAsia"/>
        </w:rPr>
        <w:t>数据提供者处获取数据。</w:t>
      </w:r>
      <w:r>
        <w:rPr>
          <w:rFonts w:hint="eastAsia"/>
        </w:rPr>
        <w:t xml:space="preserve">  </w:t>
      </w:r>
    </w:p>
    <w:p w14:paraId="2E1C07A0" w14:textId="77777777" w:rsidR="00D16BE9" w:rsidRDefault="00AC4FA2">
      <w:pPr>
        <w:pStyle w:val="0"/>
        <w:ind w:firstLineChars="200" w:firstLine="420"/>
      </w:pPr>
      <w:r>
        <w:rPr>
          <w:rFonts w:hint="eastAsia"/>
        </w:rPr>
        <w:t>虽然数据缺口在</w:t>
      </w:r>
      <w:proofErr w:type="gramStart"/>
      <w:r>
        <w:rPr>
          <w:rFonts w:hint="eastAsia"/>
        </w:rPr>
        <w:t>纯方法</w:t>
      </w:r>
      <w:proofErr w:type="gramEnd"/>
      <w:r>
        <w:rPr>
          <w:rFonts w:hint="eastAsia"/>
        </w:rPr>
        <w:t>研究中是可以接受的，但资金或时间的完全缺乏不能成为数据缺口的借口：如果在</w:t>
      </w:r>
      <w:r>
        <w:rPr>
          <w:rFonts w:hint="eastAsia"/>
        </w:rPr>
        <w:t>LCI/LCA</w:t>
      </w:r>
      <w:r>
        <w:rPr>
          <w:rFonts w:hint="eastAsia"/>
        </w:rPr>
        <w:t>研究结束时仍然存在相关数据缺口，则无法提供高质量结果，并可能无法回答初始问题。</w:t>
      </w:r>
      <w:r>
        <w:rPr>
          <w:rFonts w:hint="eastAsia"/>
        </w:rPr>
        <w:t xml:space="preserve">  </w:t>
      </w:r>
    </w:p>
    <w:p w14:paraId="045D63B0" w14:textId="77777777" w:rsidR="00D16BE9" w:rsidRDefault="00AC4FA2">
      <w:pPr>
        <w:pStyle w:val="0"/>
        <w:ind w:firstLineChars="200" w:firstLine="420"/>
      </w:pPr>
      <w:r>
        <w:rPr>
          <w:rFonts w:hint="eastAsia"/>
        </w:rPr>
        <w:t>然而，预算总是有限的，适当资助的</w:t>
      </w:r>
      <w:r>
        <w:rPr>
          <w:rFonts w:hint="eastAsia"/>
        </w:rPr>
        <w:t>LCI/LCA</w:t>
      </w:r>
      <w:r>
        <w:rPr>
          <w:rFonts w:hint="eastAsia"/>
        </w:rPr>
        <w:t>研究中也常常会出现数据缺口。至少可以采取以下原则选项来处理缺失信息：</w:t>
      </w:r>
      <w:r>
        <w:rPr>
          <w:rFonts w:hint="eastAsia"/>
        </w:rPr>
        <w:t xml:space="preserve">  </w:t>
      </w:r>
    </w:p>
    <w:p w14:paraId="0DC61342" w14:textId="77777777" w:rsidR="00D16BE9" w:rsidRDefault="00AC4FA2">
      <w:pPr>
        <w:pStyle w:val="0"/>
        <w:numPr>
          <w:ilvl w:val="0"/>
          <w:numId w:val="76"/>
        </w:numPr>
        <w:ind w:left="0" w:firstLineChars="200" w:firstLine="420"/>
      </w:pPr>
      <w:r>
        <w:rPr>
          <w:rFonts w:hint="eastAsia"/>
        </w:rPr>
        <w:t>从其他已知信息中计算</w:t>
      </w:r>
      <w:r>
        <w:rPr>
          <w:rFonts w:hint="eastAsia"/>
        </w:rPr>
        <w:t xml:space="preserve">  </w:t>
      </w:r>
    </w:p>
    <w:p w14:paraId="02DD86EC" w14:textId="77777777" w:rsidR="00D16BE9" w:rsidRDefault="00AC4FA2">
      <w:pPr>
        <w:pStyle w:val="0"/>
        <w:numPr>
          <w:ilvl w:val="0"/>
          <w:numId w:val="76"/>
        </w:numPr>
        <w:ind w:left="0" w:firstLineChars="200" w:firstLine="420"/>
      </w:pPr>
      <w:r>
        <w:rPr>
          <w:rFonts w:hint="eastAsia"/>
        </w:rPr>
        <w:t>使用类似过程或地区的相似过程操作信息（以及</w:t>
      </w:r>
      <w:r>
        <w:rPr>
          <w:rFonts w:hint="eastAsia"/>
        </w:rPr>
        <w:t>LCI</w:t>
      </w:r>
      <w:r>
        <w:rPr>
          <w:rFonts w:hint="eastAsia"/>
        </w:rPr>
        <w:t>结果中的背景过程）或较旧的数据</w:t>
      </w:r>
      <w:r>
        <w:rPr>
          <w:rFonts w:hint="eastAsia"/>
        </w:rPr>
        <w:t xml:space="preserve">  </w:t>
      </w:r>
    </w:p>
    <w:p w14:paraId="078DCB34" w14:textId="77777777" w:rsidR="00D16BE9" w:rsidRDefault="00AC4FA2">
      <w:pPr>
        <w:pStyle w:val="0"/>
        <w:numPr>
          <w:ilvl w:val="0"/>
          <w:numId w:val="76"/>
        </w:numPr>
        <w:ind w:left="0" w:firstLineChars="200" w:firstLine="420"/>
      </w:pPr>
      <w:r>
        <w:rPr>
          <w:rFonts w:hint="eastAsia"/>
        </w:rPr>
        <w:t>基于特定专业知识估算值</w:t>
      </w:r>
      <w:r>
        <w:rPr>
          <w:rFonts w:hint="eastAsia"/>
        </w:rPr>
        <w:t xml:space="preserve">  </w:t>
      </w:r>
    </w:p>
    <w:p w14:paraId="65B93799" w14:textId="77777777" w:rsidR="00D16BE9" w:rsidRDefault="00AC4FA2">
      <w:pPr>
        <w:pStyle w:val="0"/>
        <w:numPr>
          <w:ilvl w:val="0"/>
          <w:numId w:val="76"/>
        </w:numPr>
        <w:ind w:left="0" w:firstLineChars="200" w:firstLine="420"/>
      </w:pPr>
      <w:r>
        <w:rPr>
          <w:rFonts w:hint="eastAsia"/>
        </w:rPr>
        <w:t>使用方法上不完全但足够一致的数据（主要指用于背景用途的</w:t>
      </w:r>
      <w:r>
        <w:rPr>
          <w:rFonts w:hint="eastAsia"/>
        </w:rPr>
        <w:t>LCI</w:t>
      </w:r>
      <w:r>
        <w:rPr>
          <w:rFonts w:hint="eastAsia"/>
        </w:rPr>
        <w:t>数据集）</w:t>
      </w:r>
      <w:r>
        <w:rPr>
          <w:rFonts w:hint="eastAsia"/>
        </w:rPr>
        <w:t xml:space="preserve">  </w:t>
      </w:r>
    </w:p>
    <w:p w14:paraId="0D96D1C6" w14:textId="77777777" w:rsidR="00D16BE9" w:rsidRDefault="00AC4FA2">
      <w:pPr>
        <w:pStyle w:val="0"/>
        <w:numPr>
          <w:ilvl w:val="0"/>
          <w:numId w:val="76"/>
        </w:numPr>
        <w:ind w:left="0" w:firstLineChars="200" w:firstLine="420"/>
      </w:pPr>
      <w:r>
        <w:rPr>
          <w:rFonts w:hint="eastAsia"/>
        </w:rPr>
        <w:t>接受并记录缺口</w:t>
      </w:r>
    </w:p>
    <w:p w14:paraId="6DFA6461" w14:textId="77777777" w:rsidR="00D16BE9" w:rsidRDefault="00AC4FA2">
      <w:pPr>
        <w:pStyle w:val="0"/>
        <w:ind w:firstLineChars="200" w:firstLine="420"/>
      </w:pPr>
      <w:r>
        <w:rPr>
          <w:rFonts w:hint="eastAsia"/>
        </w:rPr>
        <w:lastRenderedPageBreak/>
        <w:t>最佳解决方案取决于具体情况：合格的估算可能非常准确，而使用来自不够相似的过程或地区的数据可能导致相关错误。对过程有良好的技术理解对于正确处理缺失数据至关重要。采取的措施应当进行文档记录。</w:t>
      </w:r>
    </w:p>
    <w:p w14:paraId="39E9DA12" w14:textId="77777777" w:rsidR="00D16BE9" w:rsidRDefault="00AC4FA2">
      <w:pPr>
        <w:pStyle w:val="0"/>
        <w:ind w:firstLineChars="200" w:firstLine="422"/>
        <w:rPr>
          <w:b/>
          <w:bCs/>
        </w:rPr>
      </w:pPr>
      <w:r>
        <w:rPr>
          <w:rFonts w:hint="eastAsia"/>
          <w:b/>
          <w:bCs/>
        </w:rPr>
        <w:t>计算数据值</w:t>
      </w:r>
      <w:r>
        <w:rPr>
          <w:rFonts w:hint="eastAsia"/>
          <w:b/>
          <w:bCs/>
        </w:rPr>
        <w:t xml:space="preserve">  </w:t>
      </w:r>
    </w:p>
    <w:p w14:paraId="5B5FAFB1" w14:textId="77777777" w:rsidR="00D16BE9" w:rsidRDefault="00AC4FA2">
      <w:pPr>
        <w:pStyle w:val="0"/>
        <w:ind w:firstLineChars="200" w:firstLine="420"/>
      </w:pPr>
      <w:r>
        <w:rPr>
          <w:rFonts w:hint="eastAsia"/>
        </w:rPr>
        <w:t>通常，可以通过将现有信息结合起来生成缺失信息，例如，通过乘以碳含量与化学计量因子</w:t>
      </w:r>
      <w:r>
        <w:rPr>
          <w:rFonts w:hint="eastAsia"/>
        </w:rPr>
        <w:t>44/12</w:t>
      </w:r>
      <w:r>
        <w:rPr>
          <w:rFonts w:hint="eastAsia"/>
        </w:rPr>
        <w:t>来计算焚烧过程的</w:t>
      </w:r>
      <w:r>
        <w:rPr>
          <w:rFonts w:hint="eastAsia"/>
        </w:rPr>
        <w:t>CO2</w:t>
      </w:r>
      <w:r>
        <w:rPr>
          <w:rFonts w:hint="eastAsia"/>
        </w:rPr>
        <w:t>排放，假设完全燃烧</w:t>
      </w:r>
      <w:r>
        <w:rPr>
          <w:rStyle w:val="afb"/>
        </w:rPr>
        <w:footnoteReference w:id="140"/>
      </w:r>
      <w:r>
        <w:rPr>
          <w:rFonts w:hint="eastAsia"/>
        </w:rPr>
        <w:t>。</w:t>
      </w:r>
    </w:p>
    <w:p w14:paraId="00E3FA43" w14:textId="77777777" w:rsidR="00D16BE9" w:rsidRDefault="00AC4FA2">
      <w:pPr>
        <w:pStyle w:val="0"/>
        <w:ind w:firstLineChars="200" w:firstLine="422"/>
        <w:rPr>
          <w:b/>
          <w:bCs/>
        </w:rPr>
      </w:pPr>
      <w:r>
        <w:rPr>
          <w:rFonts w:hint="eastAsia"/>
          <w:b/>
          <w:bCs/>
        </w:rPr>
        <w:t>通过关联完成清单</w:t>
      </w:r>
      <w:r>
        <w:rPr>
          <w:rFonts w:hint="eastAsia"/>
          <w:b/>
          <w:bCs/>
        </w:rPr>
        <w:t xml:space="preserve">  </w:t>
      </w:r>
    </w:p>
    <w:p w14:paraId="45049177" w14:textId="77777777" w:rsidR="00D16BE9" w:rsidRDefault="00AC4FA2">
      <w:pPr>
        <w:pStyle w:val="0"/>
        <w:ind w:firstLineChars="200" w:firstLine="420"/>
      </w:pPr>
      <w:r>
        <w:rPr>
          <w:rFonts w:hint="eastAsia"/>
        </w:rPr>
        <w:t>另一种方法是通过将不完整但已测量的前台数据（通常只测量了少量排放物质）与来自同一过程的其他基础流、废物流以及消耗品、服务等通用数据进行关联，从而完成和改善清单。</w:t>
      </w:r>
    </w:p>
    <w:p w14:paraId="5B4D53C1" w14:textId="77777777" w:rsidR="00D16BE9" w:rsidRDefault="00AC4FA2">
      <w:pPr>
        <w:pStyle w:val="0"/>
        <w:ind w:firstLineChars="200" w:firstLine="422"/>
        <w:rPr>
          <w:b/>
          <w:bCs/>
        </w:rPr>
      </w:pPr>
      <w:r>
        <w:rPr>
          <w:rFonts w:hint="eastAsia"/>
          <w:b/>
          <w:bCs/>
        </w:rPr>
        <w:t>调整来自其他国家</w:t>
      </w:r>
      <w:r>
        <w:rPr>
          <w:rFonts w:hint="eastAsia"/>
          <w:b/>
          <w:bCs/>
        </w:rPr>
        <w:t>/</w:t>
      </w:r>
      <w:r>
        <w:rPr>
          <w:rFonts w:hint="eastAsia"/>
          <w:b/>
          <w:bCs/>
        </w:rPr>
        <w:t>市场或类似技术的数据</w:t>
      </w:r>
      <w:r>
        <w:rPr>
          <w:rFonts w:hint="eastAsia"/>
          <w:b/>
          <w:bCs/>
        </w:rPr>
        <w:t xml:space="preserve">  </w:t>
      </w:r>
    </w:p>
    <w:p w14:paraId="4092EA08" w14:textId="77777777" w:rsidR="00D16BE9" w:rsidRDefault="00AC4FA2">
      <w:pPr>
        <w:pStyle w:val="0"/>
        <w:ind w:firstLineChars="200" w:firstLine="420"/>
      </w:pPr>
      <w:r>
        <w:rPr>
          <w:rFonts w:hint="eastAsia"/>
        </w:rPr>
        <w:t>另一种主要可能性是调整表示类似情况的现有数据。然而，这需要对存在的差异有非常好的理解，例如两个国家之间的技术组合差异、使用的特定原材料基础、应用的原料气体处理技术等（以及可能适用的法律排放限值）。这些方面非常广泛且具体到每个案例。</w:t>
      </w:r>
    </w:p>
    <w:p w14:paraId="5F29035B" w14:textId="77777777" w:rsidR="00D16BE9" w:rsidRDefault="00AC4FA2">
      <w:pPr>
        <w:pStyle w:val="0"/>
        <w:ind w:firstLineChars="200" w:firstLine="420"/>
      </w:pPr>
      <w:r>
        <w:rPr>
          <w:rFonts w:hint="eastAsia"/>
        </w:rPr>
        <w:t>正如在第</w:t>
      </w:r>
      <w:r>
        <w:rPr>
          <w:rFonts w:hint="eastAsia"/>
        </w:rPr>
        <w:t>6.8.3</w:t>
      </w:r>
      <w:r>
        <w:rPr>
          <w:rFonts w:hint="eastAsia"/>
        </w:rPr>
        <w:t>章的常见错误框中已强调的那样，在实践中，数据</w:t>
      </w:r>
      <w:proofErr w:type="gramStart"/>
      <w:r>
        <w:rPr>
          <w:rFonts w:hint="eastAsia"/>
        </w:rPr>
        <w:t>经常只</w:t>
      </w:r>
      <w:proofErr w:type="gramEnd"/>
      <w:r>
        <w:rPr>
          <w:rFonts w:hint="eastAsia"/>
        </w:rPr>
        <w:t>进行基本调整（例如，通过替换电力背景数据），并假设其足以代表另一个国家。没有与相关领域和</w:t>
      </w:r>
      <w:r>
        <w:rPr>
          <w:rFonts w:hint="eastAsia"/>
        </w:rPr>
        <w:t>/</w:t>
      </w:r>
      <w:r>
        <w:rPr>
          <w:rFonts w:hint="eastAsia"/>
        </w:rPr>
        <w:t>或国家的技术专家合作，并且没有系统的、逐案调整的方法，这种调整可能无法得到足够的数据质量。</w:t>
      </w:r>
    </w:p>
    <w:p w14:paraId="43729AB7" w14:textId="77777777" w:rsidR="00D16BE9" w:rsidRDefault="00AC4FA2">
      <w:pPr>
        <w:pStyle w:val="0"/>
        <w:ind w:firstLineChars="200" w:firstLine="422"/>
        <w:rPr>
          <w:b/>
          <w:bCs/>
        </w:rPr>
      </w:pPr>
      <w:r>
        <w:rPr>
          <w:rFonts w:hint="eastAsia"/>
          <w:b/>
          <w:bCs/>
        </w:rPr>
        <w:t>专家估算</w:t>
      </w:r>
      <w:r>
        <w:rPr>
          <w:rFonts w:hint="eastAsia"/>
          <w:b/>
          <w:bCs/>
        </w:rPr>
        <w:t xml:space="preserve">  </w:t>
      </w:r>
    </w:p>
    <w:p w14:paraId="1EA64476" w14:textId="77777777" w:rsidR="00D16BE9" w:rsidRDefault="00AC4FA2">
      <w:pPr>
        <w:pStyle w:val="0"/>
        <w:ind w:firstLineChars="200" w:firstLine="420"/>
      </w:pPr>
      <w:r>
        <w:rPr>
          <w:rFonts w:hint="eastAsia"/>
        </w:rPr>
        <w:t>对于仍缺失的数据，可以根据专家判断进行估算，例如，使用来自足够相似过程的数据或在另一国家建模的相同过程的数据（前提是技术、操作条件和减</w:t>
      </w:r>
      <w:proofErr w:type="gramStart"/>
      <w:r>
        <w:rPr>
          <w:rFonts w:hint="eastAsia"/>
        </w:rPr>
        <w:t>排技术</w:t>
      </w:r>
      <w:proofErr w:type="gramEnd"/>
      <w:r>
        <w:rPr>
          <w:rFonts w:hint="eastAsia"/>
        </w:rPr>
        <w:t>相当）。如果基于这些估算的敏感性分析显示该过程可能很重要，则需要用更精确的数据替代估算数据，以满足整体结果的精度要求。</w:t>
      </w:r>
      <w:r>
        <w:rPr>
          <w:rFonts w:hint="eastAsia"/>
        </w:rPr>
        <w:t xml:space="preserve">  </w:t>
      </w:r>
    </w:p>
    <w:p w14:paraId="6B9D1E82" w14:textId="77777777" w:rsidR="00D16BE9" w:rsidRDefault="00AC4FA2">
      <w:pPr>
        <w:pStyle w:val="0"/>
        <w:ind w:firstLineChars="200" w:firstLine="420"/>
      </w:pPr>
      <w:r>
        <w:rPr>
          <w:rFonts w:hint="eastAsia"/>
        </w:rPr>
        <w:t>在这种情况下，专家应具备必要的技术专业知识，同时，所需的</w:t>
      </w:r>
      <w:r>
        <w:rPr>
          <w:rFonts w:hint="eastAsia"/>
        </w:rPr>
        <w:t>LCA</w:t>
      </w:r>
      <w:r>
        <w:rPr>
          <w:rFonts w:hint="eastAsia"/>
        </w:rPr>
        <w:t>（生命周期评价）专业知识可以来自进行数据建模的</w:t>
      </w:r>
      <w:r>
        <w:rPr>
          <w:rFonts w:hint="eastAsia"/>
        </w:rPr>
        <w:t>LCA</w:t>
      </w:r>
      <w:r>
        <w:rPr>
          <w:rFonts w:hint="eastAsia"/>
        </w:rPr>
        <w:t>专家。</w:t>
      </w:r>
      <w:r>
        <w:rPr>
          <w:rFonts w:hint="eastAsia"/>
        </w:rPr>
        <w:t xml:space="preserve">  </w:t>
      </w:r>
    </w:p>
    <w:p w14:paraId="05A8518C" w14:textId="77777777" w:rsidR="00D16BE9" w:rsidRDefault="00AC4FA2">
      <w:pPr>
        <w:pStyle w:val="0"/>
        <w:ind w:firstLineChars="200" w:firstLine="420"/>
      </w:pPr>
      <w:r>
        <w:rPr>
          <w:rFonts w:hint="eastAsia"/>
        </w:rPr>
        <w:t>例如：如果粒子排放仅以“粒子”形式提供，而没有粒径信息，最坏的情况假设可能是“</w:t>
      </w:r>
      <w:r>
        <w:rPr>
          <w:rFonts w:hint="eastAsia"/>
        </w:rPr>
        <w:t xml:space="preserve">PM &lt; 0.2 </w:t>
      </w:r>
      <w:r>
        <w:rPr>
          <w:rFonts w:hint="eastAsia"/>
        </w:rPr>
        <w:t>μ</w:t>
      </w:r>
      <w:r>
        <w:rPr>
          <w:rFonts w:hint="eastAsia"/>
        </w:rPr>
        <w:t>m</w:t>
      </w:r>
      <w:r>
        <w:rPr>
          <w:rFonts w:hint="eastAsia"/>
        </w:rPr>
        <w:t>”，而合理的情况假设是参考类似过程的典型粒径类别并使用该类别（例如，“</w:t>
      </w:r>
      <w:r>
        <w:rPr>
          <w:rFonts w:hint="eastAsia"/>
        </w:rPr>
        <w:t xml:space="preserve">PM 2 </w:t>
      </w:r>
      <w:r>
        <w:rPr>
          <w:rFonts w:hint="eastAsia"/>
        </w:rPr>
        <w:t>到</w:t>
      </w:r>
      <w:r>
        <w:rPr>
          <w:rFonts w:hint="eastAsia"/>
        </w:rPr>
        <w:t xml:space="preserve"> 10 </w:t>
      </w:r>
      <w:r>
        <w:rPr>
          <w:rFonts w:hint="eastAsia"/>
        </w:rPr>
        <w:t>μ</w:t>
      </w:r>
      <w:r>
        <w:rPr>
          <w:rFonts w:hint="eastAsia"/>
        </w:rPr>
        <w:t>m</w:t>
      </w:r>
      <w:r>
        <w:rPr>
          <w:rFonts w:hint="eastAsia"/>
        </w:rPr>
        <w:t>”）。</w:t>
      </w:r>
      <w:r>
        <w:rPr>
          <w:rFonts w:hint="eastAsia"/>
        </w:rPr>
        <w:t xml:space="preserve">  </w:t>
      </w:r>
    </w:p>
    <w:p w14:paraId="254D2620" w14:textId="77777777" w:rsidR="00D16BE9" w:rsidRDefault="00AC4FA2">
      <w:pPr>
        <w:pStyle w:val="0"/>
        <w:ind w:firstLineChars="200" w:firstLine="420"/>
      </w:pPr>
      <w:r>
        <w:rPr>
          <w:rFonts w:hint="eastAsia"/>
        </w:rPr>
        <w:t>如果完全没有粒子排放信息，但专家判断该过程已知会排放相关数量（例如，这是一个矿石焙烧或焚烧过程），可以将其作为</w:t>
      </w:r>
      <w:r>
        <w:rPr>
          <w:rFonts w:hint="eastAsia"/>
        </w:rPr>
        <w:t>PM</w:t>
      </w:r>
      <w:r>
        <w:rPr>
          <w:rFonts w:hint="eastAsia"/>
        </w:rPr>
        <w:t>流插入，并通过查阅生成粒子的类似过程来确定适当的粒径。</w:t>
      </w:r>
    </w:p>
    <w:p w14:paraId="1BBC714B" w14:textId="77777777" w:rsidR="00D16BE9" w:rsidRDefault="00AC4FA2">
      <w:pPr>
        <w:pStyle w:val="0"/>
        <w:ind w:firstLineChars="200" w:firstLine="422"/>
        <w:rPr>
          <w:b/>
          <w:bCs/>
        </w:rPr>
      </w:pPr>
      <w:r>
        <w:rPr>
          <w:rFonts w:hint="eastAsia"/>
          <w:b/>
          <w:bCs/>
        </w:rPr>
        <w:t>使用方法论上不完全一致的数据</w:t>
      </w:r>
      <w:r>
        <w:rPr>
          <w:rFonts w:hint="eastAsia"/>
          <w:b/>
          <w:bCs/>
        </w:rPr>
        <w:t xml:space="preserve">  </w:t>
      </w:r>
    </w:p>
    <w:p w14:paraId="275311A8" w14:textId="77777777" w:rsidR="00D16BE9" w:rsidRDefault="00AC4FA2">
      <w:pPr>
        <w:pStyle w:val="0"/>
        <w:ind w:firstLineChars="200" w:firstLine="420"/>
      </w:pPr>
      <w:r>
        <w:rPr>
          <w:rFonts w:hint="eastAsia"/>
        </w:rPr>
        <w:t>作为最后手段，在单独证明的情况下，可以使用方法论上不完全但足够一致的数据来填补剩余的数据空白。</w:t>
      </w:r>
      <w:r>
        <w:rPr>
          <w:rFonts w:hint="eastAsia"/>
        </w:rPr>
        <w:t xml:space="preserve">  </w:t>
      </w:r>
    </w:p>
    <w:p w14:paraId="38D9117B" w14:textId="77777777" w:rsidR="00D16BE9" w:rsidRDefault="00AC4FA2">
      <w:pPr>
        <w:pStyle w:val="0"/>
        <w:ind w:firstLineChars="200" w:firstLine="420"/>
      </w:pPr>
      <w:r>
        <w:rPr>
          <w:rFonts w:hint="eastAsia"/>
        </w:rPr>
        <w:lastRenderedPageBreak/>
        <w:t>方法论性质不同和完全不同建模方法的数据不能用来填补数据空白，因为无法提供关于所达到的准确性、完整性和精度的信息，也无法说明方法论一致性的程度。</w:t>
      </w:r>
    </w:p>
    <w:p w14:paraId="7A805F0A" w14:textId="77777777" w:rsidR="00D16BE9" w:rsidRDefault="00AC4FA2">
      <w:pPr>
        <w:pStyle w:val="0"/>
        <w:ind w:firstLineChars="200" w:firstLine="422"/>
        <w:rPr>
          <w:b/>
          <w:bCs/>
        </w:rPr>
      </w:pPr>
      <w:r>
        <w:rPr>
          <w:rFonts w:hint="eastAsia"/>
          <w:b/>
          <w:bCs/>
        </w:rPr>
        <w:t>仅包括提高整体质量的数据</w:t>
      </w:r>
      <w:r>
        <w:rPr>
          <w:rFonts w:hint="eastAsia"/>
          <w:b/>
          <w:bCs/>
        </w:rPr>
        <w:t xml:space="preserve">  </w:t>
      </w:r>
    </w:p>
    <w:p w14:paraId="29CB0E27" w14:textId="77777777" w:rsidR="00D16BE9" w:rsidRDefault="00AC4FA2">
      <w:pPr>
        <w:pStyle w:val="0"/>
        <w:ind w:firstLineChars="200" w:firstLine="420"/>
      </w:pPr>
      <w:r>
        <w:rPr>
          <w:rFonts w:hint="eastAsia"/>
        </w:rPr>
        <w:t>为了</w:t>
      </w:r>
      <w:proofErr w:type="gramStart"/>
      <w:r>
        <w:rPr>
          <w:rFonts w:hint="eastAsia"/>
        </w:rPr>
        <w:t>实际提高</w:t>
      </w:r>
      <w:proofErr w:type="gramEnd"/>
      <w:r>
        <w:rPr>
          <w:rFonts w:hint="eastAsia"/>
        </w:rPr>
        <w:t>整体数据质量，只应使用那些真正提高最终分析系统整体质量的数据或数据集来填补数据空白。这意味着，个别数据或数据集的质量（即综合准确性、精度、完整性以及方法论的适当性和一致性）必须至少达到“数据估算”质量水平（见附录中的数据质量指标和级别）。</w:t>
      </w:r>
      <w:r>
        <w:rPr>
          <w:rFonts w:hint="eastAsia"/>
        </w:rPr>
        <w:t xml:space="preserve">  </w:t>
      </w:r>
    </w:p>
    <w:p w14:paraId="6DEAAA08" w14:textId="77777777" w:rsidR="00D16BE9" w:rsidRDefault="00AC4FA2">
      <w:pPr>
        <w:pStyle w:val="0"/>
        <w:ind w:firstLineChars="200" w:firstLine="420"/>
      </w:pPr>
      <w:r>
        <w:rPr>
          <w:rFonts w:hint="eastAsia"/>
        </w:rPr>
        <w:t>建议报告数据空白（同时记录可用的具体信息，例如流的类型），而不是使用背景</w:t>
      </w:r>
      <w:r>
        <w:rPr>
          <w:rFonts w:hint="eastAsia"/>
        </w:rPr>
        <w:t>LCI</w:t>
      </w:r>
      <w:r>
        <w:rPr>
          <w:rFonts w:hint="eastAsia"/>
        </w:rPr>
        <w:t>数据集填补空白，同时减少整体数据质量。然而，应保留可用的信息，但不包括在最终清单、定量影响评估等中。下一章将讨论如何处理这些剩余的空白。</w:t>
      </w:r>
    </w:p>
    <w:p w14:paraId="5E89FA21" w14:textId="77777777" w:rsidR="00D16BE9" w:rsidRDefault="00AC4FA2">
      <w:pPr>
        <w:pStyle w:val="0"/>
        <w:ind w:firstLineChars="200" w:firstLine="422"/>
        <w:rPr>
          <w:b/>
          <w:bCs/>
        </w:rPr>
      </w:pPr>
      <w:r>
        <w:rPr>
          <w:rFonts w:hint="eastAsia"/>
          <w:b/>
          <w:bCs/>
        </w:rPr>
        <w:t>最坏情况假设</w:t>
      </w:r>
      <w:r>
        <w:rPr>
          <w:rFonts w:hint="eastAsia"/>
          <w:b/>
          <w:bCs/>
        </w:rPr>
        <w:t xml:space="preserve">  </w:t>
      </w:r>
    </w:p>
    <w:p w14:paraId="6E4D9C54" w14:textId="77777777" w:rsidR="00D16BE9" w:rsidRDefault="00AC4FA2">
      <w:pPr>
        <w:pStyle w:val="0"/>
        <w:ind w:firstLineChars="200" w:firstLine="420"/>
      </w:pPr>
      <w:r>
        <w:rPr>
          <w:rFonts w:hint="eastAsia"/>
        </w:rPr>
        <w:t>请注意，合理的最坏情况或保守性假设在数据用于比较时可能存在问题：虽然在提供自身产品的清单数据时，较为保守的（即更高的）值可能被视为合适，但这也会影响其他系统的后续使用，可能导致其他系统结果的扭曲及相关比较的失真。</w:t>
      </w:r>
      <w:r>
        <w:rPr>
          <w:rFonts w:hint="eastAsia"/>
        </w:rPr>
        <w:t xml:space="preserve">  </w:t>
      </w:r>
    </w:p>
    <w:p w14:paraId="32732246" w14:textId="77777777" w:rsidR="00D16BE9" w:rsidRDefault="00AC4FA2">
      <w:pPr>
        <w:pStyle w:val="0"/>
        <w:ind w:firstLineChars="200" w:firstLine="420"/>
      </w:pPr>
      <w:r>
        <w:rPr>
          <w:rFonts w:hint="eastAsia"/>
        </w:rPr>
        <w:t>然而，保守或合理的最坏情况假设对于确定是否需要对某一流或过程进行清单化是有用的。保守假设还可以用来评估比较的稳健性，即评估在为其清单值做出保守或最坏情况假设的情况下，替代方案的优越性是否仍然有效。</w:t>
      </w:r>
      <w:r>
        <w:rPr>
          <w:rFonts w:hint="eastAsia"/>
        </w:rPr>
        <w:t xml:space="preserve">  </w:t>
      </w:r>
    </w:p>
    <w:p w14:paraId="05F6B6AB" w14:textId="77777777" w:rsidR="00D16BE9" w:rsidRDefault="00AC4FA2">
      <w:pPr>
        <w:pStyle w:val="0"/>
        <w:ind w:firstLineChars="200" w:firstLine="420"/>
      </w:pPr>
      <w:r>
        <w:rPr>
          <w:rFonts w:hint="eastAsia"/>
        </w:rPr>
        <w:t>然而，任何形式的保守或最坏情况估算或过程不应保留在最终的过程或系统模型中。</w:t>
      </w:r>
    </w:p>
    <w:p w14:paraId="64CA6C6D" w14:textId="77777777" w:rsidR="00D16BE9" w:rsidRDefault="00AC4FA2">
      <w:pPr>
        <w:pStyle w:val="afff1"/>
        <w:spacing w:before="0" w:after="0"/>
        <w:ind w:firstLineChars="200" w:firstLine="422"/>
      </w:pPr>
      <w:r>
        <w:rPr>
          <w:rFonts w:hint="eastAsia"/>
        </w:rPr>
        <w:t>7.4.2.11.3</w:t>
      </w:r>
      <w:r>
        <w:rPr>
          <w:rFonts w:hint="eastAsia"/>
        </w:rPr>
        <w:t>处理剩余的单位过程数据空白</w:t>
      </w:r>
      <w:r>
        <w:rPr>
          <w:rFonts w:hint="eastAsia"/>
        </w:rPr>
        <w:t>/</w:t>
      </w:r>
      <w:r>
        <w:rPr>
          <w:rFonts w:hint="eastAsia"/>
        </w:rPr>
        <w:t>缺失数据</w:t>
      </w:r>
    </w:p>
    <w:p w14:paraId="44AE752D" w14:textId="77777777" w:rsidR="00D16BE9" w:rsidRDefault="00AC4FA2">
      <w:pPr>
        <w:pStyle w:val="0"/>
        <w:ind w:firstLineChars="200" w:firstLine="422"/>
        <w:rPr>
          <w:b/>
          <w:bCs/>
        </w:rPr>
      </w:pPr>
      <w:r>
        <w:rPr>
          <w:rFonts w:hint="eastAsia"/>
          <w:b/>
          <w:bCs/>
        </w:rPr>
        <w:t>概述</w:t>
      </w:r>
      <w:r>
        <w:rPr>
          <w:rFonts w:hint="eastAsia"/>
          <w:b/>
          <w:bCs/>
        </w:rPr>
        <w:t xml:space="preserve">  </w:t>
      </w:r>
    </w:p>
    <w:p w14:paraId="73D2288B" w14:textId="77777777" w:rsidR="00D16BE9" w:rsidRDefault="00AC4FA2">
      <w:pPr>
        <w:pStyle w:val="0"/>
        <w:ind w:firstLineChars="200" w:firstLine="420"/>
      </w:pPr>
      <w:r>
        <w:rPr>
          <w:rFonts w:hint="eastAsia"/>
        </w:rPr>
        <w:t>在进行上述步骤后，可能仍会存在一些缺失的数据，无论是定性还是定量数据。本章节讨论如何在报告中处理这些数据空白。</w:t>
      </w:r>
    </w:p>
    <w:p w14:paraId="606A5D99" w14:textId="77777777" w:rsidR="00D16BE9" w:rsidRDefault="00D16BE9">
      <w:pPr>
        <w:pStyle w:val="0"/>
        <w:ind w:firstLineChars="200" w:firstLine="420"/>
      </w:pPr>
    </w:p>
    <w:p w14:paraId="6B958F38" w14:textId="77777777" w:rsidR="00D16BE9" w:rsidRDefault="00AC4FA2">
      <w:pPr>
        <w:pStyle w:val="0"/>
        <w:ind w:firstLineChars="200" w:firstLine="422"/>
        <w:rPr>
          <w:b/>
          <w:bCs/>
        </w:rPr>
      </w:pPr>
      <w:r>
        <w:rPr>
          <w:rFonts w:hint="eastAsia"/>
          <w:b/>
          <w:bCs/>
        </w:rPr>
        <w:t>缺失数据和信息的类型</w:t>
      </w:r>
      <w:r>
        <w:rPr>
          <w:rFonts w:hint="eastAsia"/>
          <w:b/>
          <w:bCs/>
        </w:rPr>
        <w:t xml:space="preserve"> </w:t>
      </w:r>
    </w:p>
    <w:p w14:paraId="63A452F9" w14:textId="77777777" w:rsidR="00D16BE9" w:rsidRDefault="00AC4FA2">
      <w:pPr>
        <w:pStyle w:val="0"/>
        <w:ind w:firstLineChars="200" w:firstLine="420"/>
      </w:pPr>
      <w:r>
        <w:rPr>
          <w:rFonts w:hint="eastAsia"/>
        </w:rPr>
        <w:t>缺失的信息可以具有不同的类型和特征，需要采用不同的处理方法。缺失的数据可能包括：</w:t>
      </w:r>
    </w:p>
    <w:p w14:paraId="32100F92" w14:textId="77777777" w:rsidR="00D16BE9" w:rsidRDefault="00AC4FA2">
      <w:pPr>
        <w:pStyle w:val="0"/>
        <w:numPr>
          <w:ilvl w:val="0"/>
          <w:numId w:val="77"/>
        </w:numPr>
        <w:ind w:left="0" w:firstLineChars="200" w:firstLine="420"/>
      </w:pPr>
      <w:r>
        <w:rPr>
          <w:rFonts w:hint="eastAsia"/>
        </w:rPr>
        <w:t>定性信息：例如，特定类型的排放或消耗品（如“金属”排放到空气中，或“能源”消耗）。</w:t>
      </w:r>
    </w:p>
    <w:p w14:paraId="2D322A35" w14:textId="77777777" w:rsidR="00D16BE9" w:rsidRDefault="00AC4FA2">
      <w:pPr>
        <w:pStyle w:val="0"/>
        <w:numPr>
          <w:ilvl w:val="0"/>
          <w:numId w:val="77"/>
        </w:numPr>
        <w:ind w:left="0" w:firstLineChars="200" w:firstLine="420"/>
      </w:pPr>
      <w:r>
        <w:rPr>
          <w:rFonts w:hint="eastAsia"/>
        </w:rPr>
        <w:t>定量信息：例如，流量的精确数量（如“低于</w:t>
      </w:r>
      <w:r>
        <w:rPr>
          <w:rFonts w:hint="eastAsia"/>
        </w:rPr>
        <w:t>0.005 kg</w:t>
      </w:r>
      <w:r>
        <w:rPr>
          <w:rFonts w:hint="eastAsia"/>
        </w:rPr>
        <w:t>”，或“介于</w:t>
      </w:r>
      <w:r>
        <w:rPr>
          <w:rFonts w:hint="eastAsia"/>
        </w:rPr>
        <w:t>0.1</w:t>
      </w:r>
      <w:r>
        <w:rPr>
          <w:rFonts w:hint="eastAsia"/>
        </w:rPr>
        <w:t>和</w:t>
      </w:r>
      <w:r>
        <w:rPr>
          <w:rFonts w:hint="eastAsia"/>
        </w:rPr>
        <w:t>2.5 kg</w:t>
      </w:r>
      <w:r>
        <w:rPr>
          <w:rFonts w:hint="eastAsia"/>
        </w:rPr>
        <w:t>之间”，“未知数量”）。</w:t>
      </w:r>
    </w:p>
    <w:p w14:paraId="788A08BE" w14:textId="77777777" w:rsidR="00D16BE9" w:rsidRDefault="00AC4FA2">
      <w:pPr>
        <w:pStyle w:val="0"/>
        <w:ind w:firstLineChars="200" w:firstLine="420"/>
      </w:pPr>
      <w:r>
        <w:rPr>
          <w:rFonts w:hint="eastAsia"/>
        </w:rPr>
        <w:t>这些缺失信息可能涉及：</w:t>
      </w:r>
    </w:p>
    <w:p w14:paraId="627E6AE4" w14:textId="77777777" w:rsidR="00D16BE9" w:rsidRDefault="00AC4FA2">
      <w:pPr>
        <w:pStyle w:val="0"/>
        <w:numPr>
          <w:ilvl w:val="0"/>
          <w:numId w:val="78"/>
        </w:numPr>
        <w:ind w:left="0" w:firstLineChars="200" w:firstLine="420"/>
      </w:pPr>
      <w:r>
        <w:rPr>
          <w:rFonts w:hint="eastAsia"/>
        </w:rPr>
        <w:t>产品或废物流：这意味着提供产品或处理废物的生命周期清单同样在定性或定量上不够充分。</w:t>
      </w:r>
    </w:p>
    <w:p w14:paraId="26D78F10" w14:textId="77777777" w:rsidR="00D16BE9" w:rsidRDefault="00AC4FA2">
      <w:pPr>
        <w:pStyle w:val="0"/>
        <w:numPr>
          <w:ilvl w:val="0"/>
          <w:numId w:val="78"/>
        </w:numPr>
        <w:ind w:left="0" w:firstLineChars="200" w:firstLine="420"/>
      </w:pPr>
      <w:r>
        <w:rPr>
          <w:rFonts w:hint="eastAsia"/>
        </w:rPr>
        <w:t>基本流：这意味着通常缺乏分类，</w:t>
      </w:r>
      <w:proofErr w:type="gramStart"/>
      <w:r>
        <w:rPr>
          <w:rFonts w:hint="eastAsia"/>
        </w:rPr>
        <w:t>即相关</w:t>
      </w:r>
      <w:proofErr w:type="gramEnd"/>
      <w:r>
        <w:rPr>
          <w:rFonts w:hint="eastAsia"/>
        </w:rPr>
        <w:t>影响类别的联系，并且在任何情况下，具体的表征因子也无法提供。</w:t>
      </w:r>
    </w:p>
    <w:p w14:paraId="3698114F" w14:textId="77777777" w:rsidR="00D16BE9" w:rsidRDefault="00AC4FA2">
      <w:pPr>
        <w:pStyle w:val="0"/>
        <w:ind w:firstLineChars="200" w:firstLine="420"/>
      </w:pPr>
      <w:r>
        <w:rPr>
          <w:rFonts w:hint="eastAsia"/>
        </w:rPr>
        <w:lastRenderedPageBreak/>
        <w:t>另一个难点是，有限的可用信息可能已经在单位过程级别的清单中记录。在计算</w:t>
      </w:r>
      <w:r>
        <w:rPr>
          <w:rFonts w:hint="eastAsia"/>
        </w:rPr>
        <w:t>LCI</w:t>
      </w:r>
      <w:r>
        <w:rPr>
          <w:rFonts w:hint="eastAsia"/>
        </w:rPr>
        <w:t>结果时，需要找到适当的方法将这些部分数据空白（定性或定量）与可用信息结合。例如，当将一个不明确或未知量的铅排放与另一个过程的已知排放（例如</w:t>
      </w:r>
      <w:r>
        <w:rPr>
          <w:rFonts w:hint="eastAsia"/>
        </w:rPr>
        <w:t>0.00026 kg</w:t>
      </w:r>
      <w:r>
        <w:rPr>
          <w:rFonts w:hint="eastAsia"/>
        </w:rPr>
        <w:t>）相加时，如何处理这些空白数据（例如，未知</w:t>
      </w:r>
      <w:r>
        <w:rPr>
          <w:rFonts w:hint="eastAsia"/>
        </w:rPr>
        <w:t xml:space="preserve"> kg </w:t>
      </w:r>
      <w:r>
        <w:rPr>
          <w:rFonts w:hint="eastAsia"/>
        </w:rPr>
        <w:t>加上</w:t>
      </w:r>
      <w:r>
        <w:rPr>
          <w:rFonts w:hint="eastAsia"/>
        </w:rPr>
        <w:t xml:space="preserve"> 0.00026 kg </w:t>
      </w:r>
      <w:r>
        <w:rPr>
          <w:rFonts w:hint="eastAsia"/>
        </w:rPr>
        <w:t>等于多少？）。</w:t>
      </w:r>
    </w:p>
    <w:p w14:paraId="02DCDBE5" w14:textId="77777777" w:rsidR="00D16BE9" w:rsidRDefault="00AC4FA2">
      <w:pPr>
        <w:pStyle w:val="0"/>
        <w:ind w:firstLineChars="200" w:firstLine="422"/>
        <w:rPr>
          <w:b/>
          <w:bCs/>
        </w:rPr>
      </w:pPr>
      <w:r>
        <w:rPr>
          <w:rFonts w:hint="eastAsia"/>
          <w:b/>
          <w:bCs/>
        </w:rPr>
        <w:t>原则遵循</w:t>
      </w:r>
      <w:r>
        <w:rPr>
          <w:rFonts w:hint="eastAsia"/>
          <w:b/>
          <w:bCs/>
        </w:rPr>
        <w:t xml:space="preserve">  </w:t>
      </w:r>
    </w:p>
    <w:p w14:paraId="6DEC8BA6" w14:textId="77777777" w:rsidR="00D16BE9" w:rsidRDefault="00AC4FA2">
      <w:pPr>
        <w:pStyle w:val="0"/>
        <w:ind w:firstLineChars="200" w:firstLine="420"/>
      </w:pPr>
      <w:r>
        <w:rPr>
          <w:rFonts w:hint="eastAsia"/>
        </w:rPr>
        <w:t>在处理数据空白时应遵循以下原则：</w:t>
      </w:r>
    </w:p>
    <w:p w14:paraId="26B646A3" w14:textId="77777777" w:rsidR="00D16BE9" w:rsidRDefault="00AC4FA2">
      <w:pPr>
        <w:pStyle w:val="0"/>
        <w:numPr>
          <w:ilvl w:val="0"/>
          <w:numId w:val="79"/>
        </w:numPr>
        <w:ind w:left="0" w:firstLineChars="200" w:firstLine="420"/>
      </w:pPr>
      <w:r>
        <w:rPr>
          <w:rFonts w:hint="eastAsia"/>
        </w:rPr>
        <w:t>保留可用信息，以便进一步使用，包括解释空白的重要性和审核。</w:t>
      </w:r>
    </w:p>
    <w:p w14:paraId="39C091D7" w14:textId="77777777" w:rsidR="00D16BE9" w:rsidRDefault="00AC4FA2">
      <w:pPr>
        <w:pStyle w:val="0"/>
        <w:numPr>
          <w:ilvl w:val="0"/>
          <w:numId w:val="79"/>
        </w:numPr>
        <w:ind w:left="0" w:firstLineChars="200" w:firstLine="420"/>
      </w:pPr>
      <w:r>
        <w:rPr>
          <w:rFonts w:hint="eastAsia"/>
        </w:rPr>
        <w:t>支持自动化使用信息，尽量避免在没有执行不确定性计算的情况下增加库存复杂性。</w:t>
      </w:r>
    </w:p>
    <w:p w14:paraId="2BA7A88B" w14:textId="77777777" w:rsidR="00D16BE9" w:rsidRDefault="00AC4FA2">
      <w:pPr>
        <w:pStyle w:val="0"/>
        <w:numPr>
          <w:ilvl w:val="0"/>
          <w:numId w:val="79"/>
        </w:numPr>
        <w:ind w:left="0" w:firstLineChars="200" w:firstLine="420"/>
      </w:pPr>
      <w:r>
        <w:rPr>
          <w:rFonts w:hint="eastAsia"/>
        </w:rPr>
        <w:t>避免将高度不确定的信息与更确定的数据结合，应该报告空白而不是降低整体数据质量。</w:t>
      </w:r>
    </w:p>
    <w:p w14:paraId="59F9A241" w14:textId="77777777" w:rsidR="00D16BE9" w:rsidRDefault="00AC4FA2">
      <w:pPr>
        <w:pStyle w:val="0"/>
        <w:ind w:firstLineChars="200" w:firstLine="422"/>
        <w:rPr>
          <w:b/>
          <w:bCs/>
        </w:rPr>
      </w:pPr>
      <w:r>
        <w:rPr>
          <w:rFonts w:hint="eastAsia"/>
          <w:b/>
          <w:bCs/>
        </w:rPr>
        <w:t>处理剩余缺失数据</w:t>
      </w:r>
      <w:r>
        <w:rPr>
          <w:rFonts w:hint="eastAsia"/>
          <w:b/>
          <w:bCs/>
        </w:rPr>
        <w:t>/</w:t>
      </w:r>
      <w:r>
        <w:rPr>
          <w:rFonts w:hint="eastAsia"/>
          <w:b/>
          <w:bCs/>
        </w:rPr>
        <w:t>信息的方法</w:t>
      </w:r>
      <w:r>
        <w:rPr>
          <w:rFonts w:hint="eastAsia"/>
          <w:b/>
          <w:bCs/>
        </w:rPr>
        <w:t xml:space="preserve">  </w:t>
      </w:r>
    </w:p>
    <w:p w14:paraId="58D27592" w14:textId="77777777" w:rsidR="00D16BE9" w:rsidRDefault="00AC4FA2">
      <w:pPr>
        <w:pStyle w:val="0"/>
        <w:ind w:firstLineChars="200" w:firstLine="420"/>
      </w:pPr>
      <w:r>
        <w:rPr>
          <w:rFonts w:hint="eastAsia"/>
        </w:rPr>
        <w:t>规定如下：</w:t>
      </w:r>
    </w:p>
    <w:p w14:paraId="1CF559B4" w14:textId="77777777" w:rsidR="00D16BE9" w:rsidRDefault="00AC4FA2">
      <w:pPr>
        <w:pStyle w:val="0"/>
        <w:numPr>
          <w:ilvl w:val="0"/>
          <w:numId w:val="80"/>
        </w:numPr>
        <w:ind w:left="0" w:firstLineChars="200" w:firstLine="420"/>
      </w:pPr>
      <w:r>
        <w:rPr>
          <w:rFonts w:hint="eastAsia"/>
        </w:rPr>
        <w:t>缺失的定性信息：如果缺失的是产品或废物流，应在常规清单中创建并使用该流。对于不清楚的基本流（如“金属到空气”），应以其他方式记录，例如标记为“缺失重要”或“缺失不重要”，并在数据集汇总时排除这些流，或仅在描述性信息中记录（如附加列表）。</w:t>
      </w:r>
    </w:p>
    <w:p w14:paraId="0B7F04F1" w14:textId="77777777" w:rsidR="00D16BE9" w:rsidRDefault="00AC4FA2">
      <w:pPr>
        <w:pStyle w:val="0"/>
        <w:numPr>
          <w:ilvl w:val="0"/>
          <w:numId w:val="80"/>
        </w:numPr>
        <w:ind w:left="0" w:firstLineChars="200" w:firstLine="420"/>
      </w:pPr>
      <w:r>
        <w:rPr>
          <w:rFonts w:hint="eastAsia"/>
        </w:rPr>
        <w:t>缺失的定量信息：若无定量信息，应标记为“缺失重要”，以避免误导读者，明确遗漏并在结果解释中考虑。如果保守估计不显示出量化的重要性，则可输入零值</w:t>
      </w:r>
      <w:r>
        <w:rPr>
          <w:rStyle w:val="afb"/>
        </w:rPr>
        <w:footnoteReference w:id="141"/>
      </w:r>
      <w:r>
        <w:rPr>
          <w:rFonts w:hint="eastAsia"/>
        </w:rPr>
        <w:t>，并标记为“缺失不重要”。若可以提供均值或值范围（最小值和最大值），应在清单中输入，并尽可能提供不确定性信息，如标准偏差和分布类型。此类值在计算</w:t>
      </w:r>
      <w:r>
        <w:rPr>
          <w:rFonts w:hint="eastAsia"/>
        </w:rPr>
        <w:t>LCI</w:t>
      </w:r>
      <w:r>
        <w:rPr>
          <w:rFonts w:hint="eastAsia"/>
        </w:rPr>
        <w:t>结果时应排除，标记为“缺失重要”或“缺失不重要”。</w:t>
      </w:r>
    </w:p>
    <w:p w14:paraId="22ED4E05" w14:textId="77777777" w:rsidR="00D16BE9" w:rsidRDefault="00AC4FA2">
      <w:pPr>
        <w:pStyle w:val="0"/>
        <w:numPr>
          <w:ilvl w:val="0"/>
          <w:numId w:val="80"/>
        </w:numPr>
        <w:ind w:left="0" w:firstLineChars="200" w:firstLine="420"/>
      </w:pPr>
      <w:r>
        <w:rPr>
          <w:rFonts w:hint="eastAsia"/>
        </w:rPr>
        <w:t>缺失的定性和定量信息：综合前两点的处理方法。</w:t>
      </w:r>
    </w:p>
    <w:p w14:paraId="04D6DFB3" w14:textId="77777777" w:rsidR="00D16BE9" w:rsidRDefault="00AC4FA2">
      <w:pPr>
        <w:pStyle w:val="0"/>
        <w:numPr>
          <w:ilvl w:val="0"/>
          <w:numId w:val="80"/>
        </w:numPr>
        <w:ind w:left="0" w:firstLineChars="200" w:firstLine="420"/>
      </w:pPr>
      <w:r>
        <w:rPr>
          <w:rFonts w:hint="eastAsia"/>
        </w:rPr>
        <w:t>背景系统的缺失</w:t>
      </w:r>
      <w:r>
        <w:rPr>
          <w:rFonts w:hint="eastAsia"/>
        </w:rPr>
        <w:t>LCI</w:t>
      </w:r>
      <w:r>
        <w:rPr>
          <w:rFonts w:hint="eastAsia"/>
        </w:rPr>
        <w:t>数据：在将单位过程聚合为</w:t>
      </w:r>
      <w:r>
        <w:rPr>
          <w:rFonts w:hint="eastAsia"/>
        </w:rPr>
        <w:t>LCI</w:t>
      </w:r>
      <w:r>
        <w:rPr>
          <w:rFonts w:hint="eastAsia"/>
        </w:rPr>
        <w:t>结果时，如果背景数据不足，</w:t>
      </w:r>
      <w:proofErr w:type="gramStart"/>
      <w:r>
        <w:rPr>
          <w:rFonts w:hint="eastAsia"/>
        </w:rPr>
        <w:t>这些流应保留</w:t>
      </w:r>
      <w:proofErr w:type="gramEnd"/>
      <w:r>
        <w:rPr>
          <w:rFonts w:hint="eastAsia"/>
        </w:rPr>
        <w:t>在汇总库存中，形成“部分终止系统”。用户应在显著位置被明确告知这些系统部分仍需补充或在进一步使用和解释中考虑空白。</w:t>
      </w:r>
    </w:p>
    <w:p w14:paraId="42508D40" w14:textId="77777777" w:rsidR="00D16BE9" w:rsidRDefault="00AC4FA2">
      <w:pPr>
        <w:pStyle w:val="0"/>
        <w:ind w:firstLineChars="200" w:firstLine="420"/>
      </w:pPr>
      <w:r>
        <w:rPr>
          <w:rFonts w:hint="eastAsia"/>
        </w:rPr>
        <w:t>上述提到的分类“缺失重要”和“缺失不重要”与流动是否对其所在的单位过程数据集的</w:t>
      </w:r>
      <w:r>
        <w:rPr>
          <w:rFonts w:hint="eastAsia"/>
        </w:rPr>
        <w:t>LCI</w:t>
      </w:r>
      <w:r>
        <w:rPr>
          <w:rFonts w:hint="eastAsia"/>
        </w:rPr>
        <w:t>结果相关有关，如果这些数据集被完整地纳入系统数据集。请注意，这应包括流动的类型及其数量；对于产品和废物流动，这包括它们所代表的系统的相应生命周期清单（对于产品流动）或其管理和处理（对于废物流动）。流动相关性的近似值可以通过不确定性计算和数据准确性的定量计算来支持。</w:t>
      </w:r>
    </w:p>
    <w:p w14:paraId="2747A512" w14:textId="77777777" w:rsidR="00D16BE9" w:rsidRDefault="00AC4FA2">
      <w:pPr>
        <w:pStyle w:val="afff1"/>
        <w:spacing w:before="0" w:after="0"/>
        <w:ind w:firstLineChars="200" w:firstLine="422"/>
      </w:pPr>
      <w:r>
        <w:rPr>
          <w:rFonts w:hint="eastAsia"/>
        </w:rPr>
        <w:lastRenderedPageBreak/>
        <w:t xml:space="preserve">7.4.2.11.4 </w:t>
      </w:r>
      <w:r>
        <w:rPr>
          <w:rFonts w:hint="eastAsia"/>
        </w:rPr>
        <w:t>文档记录</w:t>
      </w:r>
      <w:r>
        <w:rPr>
          <w:rFonts w:hint="eastAsia"/>
        </w:rPr>
        <w:t xml:space="preserve">  </w:t>
      </w:r>
    </w:p>
    <w:p w14:paraId="02946EB2" w14:textId="77777777" w:rsidR="00D16BE9" w:rsidRDefault="00AC4FA2">
      <w:pPr>
        <w:pStyle w:val="0"/>
        <w:ind w:firstLineChars="200" w:firstLine="420"/>
      </w:pPr>
      <w:r>
        <w:rPr>
          <w:rFonts w:hint="eastAsia"/>
        </w:rPr>
        <w:t>建议对所有此类组合、外推、计算、相关性、专家判断、近似值和填补数据缺口的措施等，进行文档记录，以支持对数据的审核。这可以直接在单位过程数据集中完成，也可以在附带的原始数据文档文件中完成。</w:t>
      </w:r>
    </w:p>
    <w:tbl>
      <w:tblPr>
        <w:tblStyle w:val="af6"/>
        <w:tblW w:w="0" w:type="auto"/>
        <w:tblLook w:val="04A0" w:firstRow="1" w:lastRow="0" w:firstColumn="1" w:lastColumn="0" w:noHBand="0" w:noVBand="1"/>
      </w:tblPr>
      <w:tblGrid>
        <w:gridCol w:w="8260"/>
      </w:tblGrid>
      <w:tr w:rsidR="00D16BE9" w14:paraId="3D5BA8D8" w14:textId="77777777">
        <w:tc>
          <w:tcPr>
            <w:tcW w:w="8260" w:type="dxa"/>
            <w:tcBorders>
              <w:top w:val="dotDash" w:sz="18" w:space="0" w:color="76923C" w:themeColor="accent3" w:themeShade="BF"/>
              <w:left w:val="dotDash" w:sz="18" w:space="0" w:color="76923C" w:themeColor="accent3" w:themeShade="BF"/>
              <w:bottom w:val="dotDash" w:sz="18" w:space="0" w:color="76923C" w:themeColor="accent3" w:themeShade="BF"/>
              <w:right w:val="dotDash" w:sz="18" w:space="0" w:color="76923C" w:themeColor="accent3" w:themeShade="BF"/>
            </w:tcBorders>
          </w:tcPr>
          <w:p w14:paraId="13675D43" w14:textId="77777777" w:rsidR="00D16BE9" w:rsidRDefault="00AC4FA2">
            <w:pPr>
              <w:pStyle w:val="0"/>
              <w:ind w:firstLineChars="200" w:firstLine="422"/>
              <w:jc w:val="center"/>
              <w:rPr>
                <w:b/>
                <w:bCs/>
              </w:rPr>
            </w:pPr>
            <w:r>
              <w:rPr>
                <w:rFonts w:hint="eastAsia"/>
                <w:b/>
                <w:bCs/>
              </w:rPr>
              <w:t>规定：</w:t>
            </w:r>
            <w:r>
              <w:rPr>
                <w:rFonts w:hint="eastAsia"/>
                <w:b/>
                <w:bCs/>
              </w:rPr>
              <w:t xml:space="preserve">7.4.2.11 </w:t>
            </w:r>
            <w:r>
              <w:rPr>
                <w:rFonts w:hint="eastAsia"/>
                <w:b/>
                <w:bCs/>
              </w:rPr>
              <w:t>临时质量控制</w:t>
            </w:r>
          </w:p>
          <w:p w14:paraId="7F718876" w14:textId="77777777" w:rsidR="00D16BE9" w:rsidRDefault="00AC4FA2">
            <w:pPr>
              <w:pStyle w:val="0"/>
              <w:ind w:firstLineChars="200" w:firstLine="420"/>
            </w:pPr>
            <w:r>
              <w:rPr>
                <w:rFonts w:hint="eastAsia"/>
              </w:rPr>
              <w:t>这些规定可以适用于整个系统或正在分析</w:t>
            </w:r>
            <w:r>
              <w:rPr>
                <w:rFonts w:hint="eastAsia"/>
              </w:rPr>
              <w:t>/</w:t>
            </w:r>
            <w:r>
              <w:rPr>
                <w:rFonts w:hint="eastAsia"/>
              </w:rPr>
              <w:t>开发的单一单位过程。</w:t>
            </w:r>
            <w:r>
              <w:rPr>
                <w:rFonts w:hint="eastAsia"/>
              </w:rPr>
              <w:t xml:space="preserve">  </w:t>
            </w:r>
          </w:p>
          <w:p w14:paraId="418D25C1" w14:textId="77777777" w:rsidR="00D16BE9" w:rsidRDefault="00AC4FA2">
            <w:pPr>
              <w:pStyle w:val="0"/>
              <w:ind w:firstLineChars="200" w:firstLine="420"/>
            </w:pPr>
            <w:r>
              <w:rPr>
                <w:rFonts w:hint="eastAsia"/>
              </w:rPr>
              <w:t>以下关于临时质量控制的许多规定仅为建议，但相同的控制可能会成为随后的强制外部审查的一部分。</w:t>
            </w:r>
            <w:r>
              <w:rPr>
                <w:rFonts w:hint="eastAsia"/>
              </w:rPr>
              <w:t xml:space="preserve">  </w:t>
            </w:r>
          </w:p>
          <w:p w14:paraId="5EEE45F0" w14:textId="77777777" w:rsidR="00D16BE9" w:rsidRDefault="00AC4FA2">
            <w:pPr>
              <w:pStyle w:val="0"/>
              <w:ind w:firstLineChars="200" w:firstLine="422"/>
              <w:rPr>
                <w:b/>
                <w:bCs/>
              </w:rPr>
            </w:pPr>
            <w:r>
              <w:rPr>
                <w:rFonts w:hint="eastAsia"/>
                <w:b/>
                <w:bCs/>
              </w:rPr>
              <w:t>一般方法</w:t>
            </w:r>
            <w:r>
              <w:rPr>
                <w:rFonts w:hint="eastAsia"/>
                <w:b/>
                <w:bCs/>
              </w:rPr>
              <w:t xml:space="preserve"> (7.4.2.11.1)  </w:t>
            </w:r>
          </w:p>
          <w:p w14:paraId="75FDE672" w14:textId="77777777" w:rsidR="00D16BE9" w:rsidRDefault="00AC4FA2">
            <w:pPr>
              <w:pStyle w:val="0"/>
              <w:ind w:firstLineChars="200" w:firstLine="420"/>
            </w:pPr>
            <w:r>
              <w:rPr>
                <w:rFonts w:hint="eastAsia"/>
              </w:rPr>
              <w:t xml:space="preserve">I) </w:t>
            </w:r>
            <w:r>
              <w:rPr>
                <w:rFonts w:hint="eastAsia"/>
              </w:rPr>
              <w:t>必须</w:t>
            </w:r>
            <w:r>
              <w:rPr>
                <w:rFonts w:hint="eastAsia"/>
              </w:rPr>
              <w:t xml:space="preserve"> - </w:t>
            </w:r>
            <w:r>
              <w:rPr>
                <w:rFonts w:hint="eastAsia"/>
                <w:b/>
                <w:bCs/>
              </w:rPr>
              <w:t>有效性检查：</w:t>
            </w:r>
            <w:r>
              <w:rPr>
                <w:rFonts w:hint="eastAsia"/>
              </w:rPr>
              <w:t>在数据收集和单位过程开发过程中必须进行有效性检查，以确认数据符合目标和范围要求。以下规定提供了与此要求相关的操作建议：</w:t>
            </w:r>
            <w:r>
              <w:rPr>
                <w:rFonts w:hint="eastAsia"/>
              </w:rPr>
              <w:t xml:space="preserve">  </w:t>
            </w:r>
          </w:p>
          <w:p w14:paraId="287E9096" w14:textId="77777777" w:rsidR="00D16BE9" w:rsidRDefault="00AC4FA2">
            <w:pPr>
              <w:pStyle w:val="0"/>
              <w:ind w:firstLineChars="200" w:firstLine="420"/>
            </w:pPr>
            <w:r>
              <w:rPr>
                <w:rFonts w:hint="eastAsia"/>
              </w:rPr>
              <w:t xml:space="preserve">II) </w:t>
            </w:r>
            <w:r>
              <w:rPr>
                <w:rFonts w:hint="eastAsia"/>
              </w:rPr>
              <w:t>可选</w:t>
            </w:r>
            <w:r>
              <w:rPr>
                <w:rFonts w:hint="eastAsia"/>
              </w:rPr>
              <w:t xml:space="preserve"> - </w:t>
            </w:r>
            <w:r>
              <w:rPr>
                <w:rFonts w:hint="eastAsia"/>
                <w:b/>
                <w:bCs/>
              </w:rPr>
              <w:t>基于“解释”规定的临时质量控制审查：</w:t>
            </w:r>
            <w:r>
              <w:rPr>
                <w:rFonts w:hint="eastAsia"/>
              </w:rPr>
              <w:t>对于单位过程层面的临时质量控制，建议应用第</w:t>
            </w:r>
            <w:r>
              <w:rPr>
                <w:rFonts w:hint="eastAsia"/>
              </w:rPr>
              <w:t>11</w:t>
            </w:r>
            <w:r>
              <w:rPr>
                <w:rFonts w:hint="eastAsia"/>
              </w:rPr>
              <w:t>章关于审查范围和方法的数据质量相关技术方面，并结合第</w:t>
            </w:r>
            <w:r>
              <w:rPr>
                <w:rFonts w:hint="eastAsia"/>
              </w:rPr>
              <w:t>9</w:t>
            </w:r>
            <w:r>
              <w:rPr>
                <w:rFonts w:hint="eastAsia"/>
              </w:rPr>
              <w:t>章关于解释的指南（特别是重要问题、敏感性检查、完整性检查和一致性检查）。这些步骤可以以不那么正式的方式进行。此时可以执行以下操作：</w:t>
            </w:r>
            <w:r>
              <w:rPr>
                <w:rFonts w:hint="eastAsia"/>
              </w:rPr>
              <w:t xml:space="preserve"> [ISO+]</w:t>
            </w:r>
          </w:p>
          <w:p w14:paraId="1A7D96FF" w14:textId="77777777" w:rsidR="00D16BE9" w:rsidRDefault="00AC4FA2">
            <w:pPr>
              <w:pStyle w:val="0"/>
              <w:ind w:firstLineChars="200" w:firstLine="420"/>
            </w:pPr>
            <w:proofErr w:type="spellStart"/>
            <w:r>
              <w:rPr>
                <w:rFonts w:hint="eastAsia"/>
              </w:rPr>
              <w:t>II.a</w:t>
            </w:r>
            <w:proofErr w:type="spellEnd"/>
            <w:r>
              <w:rPr>
                <w:rFonts w:hint="eastAsia"/>
              </w:rPr>
              <w:t xml:space="preserve">) </w:t>
            </w:r>
            <w:r>
              <w:rPr>
                <w:rFonts w:hint="eastAsia"/>
                <w:b/>
                <w:bCs/>
              </w:rPr>
              <w:t>所有相关流动？：</w:t>
            </w:r>
            <w:r>
              <w:rPr>
                <w:rFonts w:hint="eastAsia"/>
              </w:rPr>
              <w:t>单位过程清单是否包括所有相关的产品、废物和基本流动，这些流动应基于例如加工材料的输入、过程中的转化性质和</w:t>
            </w:r>
            <w:r>
              <w:rPr>
                <w:rFonts w:hint="eastAsia"/>
              </w:rPr>
              <w:t>/</w:t>
            </w:r>
            <w:r>
              <w:rPr>
                <w:rFonts w:hint="eastAsia"/>
              </w:rPr>
              <w:t>或与类似过程的经验？反映所需的技术、地理和时间相关的代表性。</w:t>
            </w:r>
          </w:p>
          <w:p w14:paraId="5F167992" w14:textId="77777777" w:rsidR="00D16BE9" w:rsidRDefault="00AC4FA2">
            <w:pPr>
              <w:pStyle w:val="0"/>
              <w:ind w:firstLineChars="200" w:firstLine="420"/>
            </w:pPr>
            <w:proofErr w:type="spellStart"/>
            <w:r>
              <w:rPr>
                <w:rFonts w:hint="eastAsia"/>
              </w:rPr>
              <w:t>II.b</w:t>
            </w:r>
            <w:proofErr w:type="spellEnd"/>
            <w:r>
              <w:rPr>
                <w:rFonts w:hint="eastAsia"/>
              </w:rPr>
              <w:t xml:space="preserve">) </w:t>
            </w:r>
            <w:r>
              <w:rPr>
                <w:rFonts w:hint="eastAsia"/>
                <w:b/>
                <w:bCs/>
              </w:rPr>
              <w:t>流动量是否成比例？：</w:t>
            </w:r>
            <w:r>
              <w:rPr>
                <w:rFonts w:hint="eastAsia"/>
              </w:rPr>
              <w:t>个别流动的量以及输入和输出中的化学元素、能量和部件的量是否按预期比例相互关系？</w:t>
            </w:r>
          </w:p>
          <w:p w14:paraId="7C42B412" w14:textId="77777777" w:rsidR="00D16BE9" w:rsidRDefault="00AC4FA2">
            <w:pPr>
              <w:pStyle w:val="0"/>
              <w:ind w:firstLineChars="200" w:firstLine="420"/>
            </w:pPr>
            <w:proofErr w:type="spellStart"/>
            <w:r>
              <w:rPr>
                <w:rFonts w:hint="eastAsia"/>
              </w:rPr>
              <w:t>II.c</w:t>
            </w:r>
            <w:proofErr w:type="spellEnd"/>
            <w:r>
              <w:rPr>
                <w:rFonts w:hint="eastAsia"/>
              </w:rPr>
              <w:t xml:space="preserve">) </w:t>
            </w:r>
            <w:r>
              <w:rPr>
                <w:rFonts w:hint="eastAsia"/>
                <w:b/>
                <w:bCs/>
              </w:rPr>
              <w:t>通过影响评估支持控制：</w:t>
            </w:r>
            <w:r>
              <w:rPr>
                <w:rFonts w:hint="eastAsia"/>
              </w:rPr>
              <w:t>控制也可以基于过程及整个系统的影响评估结果。这些评估可以通过显示贡献的基本流动的意外高或低值来揭示清单结果中的错误。将</w:t>
            </w:r>
            <w:r>
              <w:rPr>
                <w:rFonts w:hint="eastAsia"/>
              </w:rPr>
              <w:t>LCIA</w:t>
            </w:r>
            <w:r>
              <w:rPr>
                <w:rFonts w:hint="eastAsia"/>
              </w:rPr>
              <w:t>结果与其他来源中相同或类似过程</w:t>
            </w:r>
            <w:r>
              <w:rPr>
                <w:rFonts w:hint="eastAsia"/>
              </w:rPr>
              <w:t>/</w:t>
            </w:r>
            <w:r>
              <w:rPr>
                <w:rFonts w:hint="eastAsia"/>
              </w:rPr>
              <w:t>系统的数据进行比较，以识别可能的问题。确保其他来源具有高质量和特别是高完整性。</w:t>
            </w:r>
          </w:p>
          <w:p w14:paraId="2603152B" w14:textId="77777777" w:rsidR="00D16BE9" w:rsidRDefault="00AC4FA2">
            <w:pPr>
              <w:pStyle w:val="0"/>
              <w:ind w:firstLineChars="200" w:firstLine="420"/>
            </w:pPr>
            <w:proofErr w:type="spellStart"/>
            <w:r>
              <w:rPr>
                <w:rFonts w:hint="eastAsia"/>
              </w:rPr>
              <w:t>II.d</w:t>
            </w:r>
            <w:proofErr w:type="spellEnd"/>
            <w:r>
              <w:rPr>
                <w:rFonts w:hint="eastAsia"/>
              </w:rPr>
              <w:t xml:space="preserve">) </w:t>
            </w:r>
            <w:r>
              <w:rPr>
                <w:rFonts w:hint="eastAsia"/>
                <w:b/>
                <w:bCs/>
              </w:rPr>
              <w:t>方法一致性？：</w:t>
            </w:r>
            <w:r>
              <w:rPr>
                <w:rFonts w:hint="eastAsia"/>
              </w:rPr>
              <w:t>在系统层面，仔细检查方法是否一致应用，特别是在合并来自不同来源的数据时。</w:t>
            </w:r>
          </w:p>
          <w:p w14:paraId="5F4FEB8F" w14:textId="77777777" w:rsidR="00D16BE9" w:rsidRDefault="00AC4FA2">
            <w:pPr>
              <w:pStyle w:val="0"/>
              <w:ind w:firstLineChars="200" w:firstLine="420"/>
            </w:pPr>
            <w:proofErr w:type="spellStart"/>
            <w:r>
              <w:rPr>
                <w:rFonts w:hint="eastAsia"/>
              </w:rPr>
              <w:t>II.e</w:t>
            </w:r>
            <w:proofErr w:type="spellEnd"/>
            <w:r>
              <w:rPr>
                <w:rFonts w:hint="eastAsia"/>
              </w:rPr>
              <w:t xml:space="preserve">) </w:t>
            </w:r>
            <w:r>
              <w:rPr>
                <w:rFonts w:hint="eastAsia"/>
                <w:b/>
                <w:bCs/>
              </w:rPr>
              <w:t>跟进差异：</w:t>
            </w:r>
            <w:r>
              <w:rPr>
                <w:rFonts w:hint="eastAsia"/>
              </w:rPr>
              <w:t>通过查阅额外的数据源或技术专家，检查并解释或纠正观察到的清单数据中的任何差异。</w:t>
            </w:r>
          </w:p>
          <w:p w14:paraId="180CBE18" w14:textId="77777777" w:rsidR="00D16BE9" w:rsidRDefault="00AC4FA2">
            <w:pPr>
              <w:pStyle w:val="0"/>
              <w:ind w:firstLineChars="200" w:firstLine="420"/>
            </w:pPr>
            <w:proofErr w:type="spellStart"/>
            <w:r>
              <w:rPr>
                <w:rFonts w:hint="eastAsia"/>
              </w:rPr>
              <w:t>II.f</w:t>
            </w:r>
            <w:proofErr w:type="spellEnd"/>
            <w:r>
              <w:rPr>
                <w:rFonts w:hint="eastAsia"/>
              </w:rPr>
              <w:t xml:space="preserve">) </w:t>
            </w:r>
            <w:r>
              <w:rPr>
                <w:rFonts w:hint="eastAsia"/>
                <w:b/>
                <w:bCs/>
              </w:rPr>
              <w:t>结果报告：</w:t>
            </w:r>
            <w:r>
              <w:rPr>
                <w:rFonts w:hint="eastAsia"/>
              </w:rPr>
              <w:t>建议为单位过程数据集提供至少简要的内部质量控制报告，说明上述发现。</w:t>
            </w:r>
          </w:p>
          <w:p w14:paraId="3BE55CD6" w14:textId="77777777" w:rsidR="00D16BE9" w:rsidRDefault="00AC4FA2">
            <w:pPr>
              <w:pStyle w:val="0"/>
              <w:ind w:firstLineChars="200" w:firstLine="420"/>
            </w:pPr>
            <w:proofErr w:type="spellStart"/>
            <w:r>
              <w:rPr>
                <w:rFonts w:hint="eastAsia"/>
              </w:rPr>
              <w:t>II.g</w:t>
            </w:r>
            <w:proofErr w:type="spellEnd"/>
            <w:r>
              <w:rPr>
                <w:rFonts w:hint="eastAsia"/>
              </w:rPr>
              <w:t xml:space="preserve">) </w:t>
            </w:r>
            <w:r>
              <w:rPr>
                <w:rFonts w:hint="eastAsia"/>
                <w:b/>
                <w:bCs/>
              </w:rPr>
              <w:t>在数据集质量指标中反映发现：</w:t>
            </w:r>
            <w:r>
              <w:rPr>
                <w:rFonts w:hint="eastAsia"/>
              </w:rPr>
              <w:t>确保数据集文档适当地描述过程、识别的准确性、精确性和完整性以及任何限制。</w:t>
            </w:r>
          </w:p>
          <w:p w14:paraId="69274778" w14:textId="77777777" w:rsidR="00D16BE9" w:rsidRDefault="00AC4FA2">
            <w:pPr>
              <w:pStyle w:val="0"/>
              <w:ind w:firstLineChars="200" w:firstLine="422"/>
              <w:rPr>
                <w:b/>
                <w:bCs/>
              </w:rPr>
            </w:pPr>
            <w:r>
              <w:rPr>
                <w:rFonts w:hint="eastAsia"/>
                <w:b/>
                <w:bCs/>
              </w:rPr>
              <w:t>获得更好的单位过程数据</w:t>
            </w:r>
            <w:r>
              <w:rPr>
                <w:rFonts w:hint="eastAsia"/>
                <w:b/>
                <w:bCs/>
              </w:rPr>
              <w:t xml:space="preserve"> (7.4.2.11.2)  </w:t>
            </w:r>
          </w:p>
          <w:p w14:paraId="22EDBC9C" w14:textId="77777777" w:rsidR="00D16BE9" w:rsidRDefault="00AC4FA2">
            <w:pPr>
              <w:pStyle w:val="0"/>
              <w:ind w:firstLineChars="200" w:firstLine="420"/>
            </w:pPr>
            <w:r>
              <w:rPr>
                <w:rFonts w:hint="eastAsia"/>
              </w:rPr>
              <w:t xml:space="preserve">III) </w:t>
            </w:r>
            <w:r>
              <w:rPr>
                <w:rFonts w:hint="eastAsia"/>
              </w:rPr>
              <w:t>必须</w:t>
            </w:r>
            <w:r>
              <w:rPr>
                <w:rFonts w:hint="eastAsia"/>
              </w:rPr>
              <w:t xml:space="preserve"> - </w:t>
            </w:r>
            <w:r>
              <w:rPr>
                <w:rFonts w:hint="eastAsia"/>
                <w:b/>
                <w:bCs/>
              </w:rPr>
              <w:t>处理最初缺失的数据：</w:t>
            </w:r>
            <w:r>
              <w:rPr>
                <w:rFonts w:hint="eastAsia"/>
              </w:rPr>
              <w:t>必须以以下方式检查最初缺失数据的潜在重要性，并在可能的情况下填补相关的缺口，如下所述：</w:t>
            </w:r>
            <w:r>
              <w:rPr>
                <w:rFonts w:hint="eastAsia"/>
              </w:rPr>
              <w:t>[ISO!]</w:t>
            </w:r>
          </w:p>
          <w:p w14:paraId="1569635F" w14:textId="77777777" w:rsidR="00D16BE9" w:rsidRDefault="00AC4FA2">
            <w:pPr>
              <w:pStyle w:val="0"/>
              <w:ind w:firstLineChars="200" w:firstLine="420"/>
            </w:pPr>
            <w:proofErr w:type="spellStart"/>
            <w:r>
              <w:rPr>
                <w:rFonts w:hint="eastAsia"/>
              </w:rPr>
              <w:lastRenderedPageBreak/>
              <w:t>III.a</w:t>
            </w:r>
            <w:proofErr w:type="spellEnd"/>
            <w:r>
              <w:rPr>
                <w:rFonts w:hint="eastAsia"/>
              </w:rPr>
              <w:t xml:space="preserve">) </w:t>
            </w:r>
            <w:r>
              <w:rPr>
                <w:rFonts w:hint="eastAsia"/>
              </w:rPr>
              <w:t>应该</w:t>
            </w:r>
            <w:r>
              <w:rPr>
                <w:rFonts w:hint="eastAsia"/>
              </w:rPr>
              <w:t xml:space="preserve"> - </w:t>
            </w:r>
            <w:r>
              <w:rPr>
                <w:rFonts w:hint="eastAsia"/>
                <w:b/>
                <w:bCs/>
              </w:rPr>
              <w:t>确定最初缺失数据的相关性：</w:t>
            </w:r>
            <w:r>
              <w:rPr>
                <w:rFonts w:hint="eastAsia"/>
              </w:rPr>
              <w:t>在第一次筛查中应使用合理的最坏情况或至少保守的值来查看缺失数据是否可能影响</w:t>
            </w:r>
            <w:r>
              <w:rPr>
                <w:rFonts w:hint="eastAsia"/>
              </w:rPr>
              <w:t>LCI/LCA</w:t>
            </w:r>
            <w:r>
              <w:rPr>
                <w:rFonts w:hint="eastAsia"/>
              </w:rPr>
              <w:t>研究的总体结果。这些合理的最坏情况或</w:t>
            </w:r>
            <w:proofErr w:type="gramStart"/>
            <w:r>
              <w:rPr>
                <w:rFonts w:hint="eastAsia"/>
              </w:rPr>
              <w:t>保守值</w:t>
            </w:r>
            <w:proofErr w:type="gramEnd"/>
            <w:r>
              <w:rPr>
                <w:rFonts w:hint="eastAsia"/>
              </w:rPr>
              <w:t>可以通过对类似或相关过程的知识推断得出，或通过与过程中的其他流动的相关性或计算得出。这包括识别和清点在分析过程中最初未被识别但无法完全排除的流动。</w:t>
            </w:r>
          </w:p>
          <w:p w14:paraId="0715FDEB" w14:textId="77777777" w:rsidR="00D16BE9" w:rsidRDefault="00AC4FA2">
            <w:pPr>
              <w:pStyle w:val="0"/>
              <w:ind w:firstLineChars="200" w:firstLine="420"/>
            </w:pPr>
            <w:proofErr w:type="spellStart"/>
            <w:r>
              <w:rPr>
                <w:rFonts w:hint="eastAsia"/>
              </w:rPr>
              <w:t>III.b</w:t>
            </w:r>
            <w:proofErr w:type="spellEnd"/>
            <w:r>
              <w:rPr>
                <w:rFonts w:hint="eastAsia"/>
              </w:rPr>
              <w:t xml:space="preserve">) </w:t>
            </w:r>
            <w:r>
              <w:rPr>
                <w:rFonts w:hint="eastAsia"/>
              </w:rPr>
              <w:t>应该</w:t>
            </w:r>
            <w:r>
              <w:rPr>
                <w:rFonts w:hint="eastAsia"/>
              </w:rPr>
              <w:t xml:space="preserve"> - </w:t>
            </w:r>
            <w:r>
              <w:rPr>
                <w:rFonts w:hint="eastAsia"/>
                <w:b/>
                <w:bCs/>
              </w:rPr>
              <w:t>处理相关的最初缺失数据：</w:t>
            </w:r>
            <w:r>
              <w:rPr>
                <w:rFonts w:hint="eastAsia"/>
              </w:rPr>
              <w:t>如果筛查显示缺失数据可能具有重要性，则在</w:t>
            </w:r>
            <w:r>
              <w:rPr>
                <w:rFonts w:hint="eastAsia"/>
              </w:rPr>
              <w:t>LCA</w:t>
            </w:r>
            <w:r>
              <w:rPr>
                <w:rFonts w:hint="eastAsia"/>
              </w:rPr>
              <w:t>工作进一步迭代中，应尝试首先确定该流动是否实际上存在于分析的过程，并获取尚缺失的数据。如果无法做到这一点，应获得足够好的估算值。如果也无法做到这一点，则应保留并报告缺口。（具体细节见下文其他规定）：</w:t>
            </w:r>
          </w:p>
          <w:p w14:paraId="71BAE201" w14:textId="77777777" w:rsidR="00D16BE9" w:rsidRDefault="00AC4FA2">
            <w:pPr>
              <w:pStyle w:val="0"/>
              <w:ind w:firstLineChars="200" w:firstLine="420"/>
            </w:pPr>
            <w:proofErr w:type="spellStart"/>
            <w:r>
              <w:rPr>
                <w:rFonts w:hint="eastAsia"/>
              </w:rPr>
              <w:t>III.c</w:t>
            </w:r>
            <w:proofErr w:type="spellEnd"/>
            <w:r>
              <w:rPr>
                <w:rFonts w:hint="eastAsia"/>
              </w:rPr>
              <w:t xml:space="preserve">) </w:t>
            </w:r>
            <w:r>
              <w:rPr>
                <w:rFonts w:hint="eastAsia"/>
              </w:rPr>
              <w:t>必须</w:t>
            </w:r>
            <w:r>
              <w:rPr>
                <w:rFonts w:hint="eastAsia"/>
              </w:rPr>
              <w:t xml:space="preserve"> - </w:t>
            </w:r>
            <w:r>
              <w:rPr>
                <w:rFonts w:hint="eastAsia"/>
                <w:b/>
                <w:bCs/>
              </w:rPr>
              <w:t>使用定义和最低质量的估算填补数据缺口：</w:t>
            </w:r>
          </w:p>
          <w:p w14:paraId="297D4510" w14:textId="77777777" w:rsidR="00D16BE9" w:rsidRDefault="00AC4FA2">
            <w:pPr>
              <w:pStyle w:val="0"/>
              <w:ind w:firstLineChars="200" w:firstLine="420"/>
            </w:pPr>
            <w:proofErr w:type="spellStart"/>
            <w:r>
              <w:rPr>
                <w:rFonts w:hint="eastAsia"/>
              </w:rPr>
              <w:t>III.c.i</w:t>
            </w:r>
            <w:proofErr w:type="spellEnd"/>
            <w:r>
              <w:rPr>
                <w:rFonts w:hint="eastAsia"/>
              </w:rPr>
              <w:t xml:space="preserve">) </w:t>
            </w:r>
            <w:r>
              <w:rPr>
                <w:rFonts w:hint="eastAsia"/>
              </w:rPr>
              <w:t>必须</w:t>
            </w:r>
            <w:r>
              <w:rPr>
                <w:rFonts w:hint="eastAsia"/>
              </w:rPr>
              <w:t xml:space="preserve"> - </w:t>
            </w:r>
            <w:r>
              <w:rPr>
                <w:rFonts w:hint="eastAsia"/>
              </w:rPr>
              <w:t>对于每个新建模的单位过程，任何最初缺失的数据应以透明和一致的方式记录。在改进数据集的迭代步骤结束时，最终缺失的数据和使用数据估算填补数据缺口的潜在用途应以透明和一致的方式记录（见第</w:t>
            </w:r>
            <w:r>
              <w:rPr>
                <w:rFonts w:hint="eastAsia"/>
              </w:rPr>
              <w:t>10</w:t>
            </w:r>
            <w:r>
              <w:rPr>
                <w:rFonts w:hint="eastAsia"/>
              </w:rPr>
              <w:t>章关于报告）。</w:t>
            </w:r>
          </w:p>
          <w:p w14:paraId="45CF44AA" w14:textId="77777777" w:rsidR="00D16BE9" w:rsidRDefault="00AC4FA2">
            <w:pPr>
              <w:pStyle w:val="0"/>
              <w:ind w:firstLineChars="200" w:firstLine="420"/>
            </w:pPr>
            <w:proofErr w:type="spellStart"/>
            <w:r>
              <w:rPr>
                <w:rFonts w:hint="eastAsia"/>
              </w:rPr>
              <w:t>III.c.ii</w:t>
            </w:r>
            <w:proofErr w:type="spellEnd"/>
            <w:r>
              <w:rPr>
                <w:rFonts w:hint="eastAsia"/>
              </w:rPr>
              <w:t xml:space="preserve">) </w:t>
            </w:r>
            <w:r>
              <w:rPr>
                <w:rFonts w:hint="eastAsia"/>
              </w:rPr>
              <w:t>可选</w:t>
            </w:r>
            <w:r>
              <w:rPr>
                <w:rFonts w:hint="eastAsia"/>
              </w:rPr>
              <w:t xml:space="preserve"> - </w:t>
            </w:r>
            <w:r>
              <w:rPr>
                <w:rFonts w:hint="eastAsia"/>
              </w:rPr>
              <w:t>为了判断初始数据缺口的相关性，需要近似评估整体环境影响的准确性、完整性和精确性。这需要首先完成生命周期建模以及</w:t>
            </w:r>
            <w:r>
              <w:rPr>
                <w:rFonts w:hint="eastAsia"/>
              </w:rPr>
              <w:t>LCI</w:t>
            </w:r>
            <w:r>
              <w:rPr>
                <w:rFonts w:hint="eastAsia"/>
              </w:rPr>
              <w:t>和</w:t>
            </w:r>
            <w:r>
              <w:rPr>
                <w:rFonts w:hint="eastAsia"/>
              </w:rPr>
              <w:t>LCIA</w:t>
            </w:r>
            <w:r>
              <w:rPr>
                <w:rFonts w:hint="eastAsia"/>
              </w:rPr>
              <w:t>结果的计算（见后续章节）。建议在开发单位过程数据集的同时进行。这意味着对单位过程的生命周期模型进行背景数据补充。用于背景数据的任何有限完整性在计算最终报告中的单位过程的完整性时不应被考虑。</w:t>
            </w:r>
          </w:p>
          <w:p w14:paraId="3B89FD08" w14:textId="77777777" w:rsidR="00D16BE9" w:rsidRDefault="00AC4FA2">
            <w:pPr>
              <w:pStyle w:val="0"/>
              <w:ind w:firstLineChars="200" w:firstLine="420"/>
            </w:pPr>
            <w:proofErr w:type="spellStart"/>
            <w:r>
              <w:rPr>
                <w:rFonts w:hint="eastAsia"/>
              </w:rPr>
              <w:t>III.c.iii</w:t>
            </w:r>
            <w:proofErr w:type="spellEnd"/>
            <w:r>
              <w:rPr>
                <w:rFonts w:hint="eastAsia"/>
              </w:rPr>
              <w:t xml:space="preserve">) </w:t>
            </w:r>
            <w:r>
              <w:rPr>
                <w:rFonts w:hint="eastAsia"/>
              </w:rPr>
              <w:t>可选</w:t>
            </w:r>
            <w:r>
              <w:rPr>
                <w:rFonts w:hint="eastAsia"/>
              </w:rPr>
              <w:t xml:space="preserve"> - </w:t>
            </w:r>
            <w:r>
              <w:rPr>
                <w:rFonts w:hint="eastAsia"/>
              </w:rPr>
              <w:t>对于填补单一流动的数据缺口，可以考虑使用估算数据（集）。例如：</w:t>
            </w:r>
          </w:p>
          <w:p w14:paraId="37BCFC7D" w14:textId="77777777" w:rsidR="00D16BE9" w:rsidRDefault="00AC4FA2">
            <w:pPr>
              <w:pStyle w:val="0"/>
              <w:ind w:firstLineChars="200" w:firstLine="420"/>
            </w:pPr>
            <w:r>
              <w:rPr>
                <w:rFonts w:hint="eastAsia"/>
              </w:rPr>
              <w:t xml:space="preserve">III.c.iii.1) </w:t>
            </w:r>
            <w:r>
              <w:rPr>
                <w:rFonts w:hint="eastAsia"/>
              </w:rPr>
              <w:t>缺失特定数据的通用或平均数据，</w:t>
            </w:r>
          </w:p>
          <w:p w14:paraId="682F266B" w14:textId="77777777" w:rsidR="00D16BE9" w:rsidRDefault="00AC4FA2">
            <w:pPr>
              <w:pStyle w:val="0"/>
              <w:ind w:firstLineChars="200" w:firstLine="420"/>
            </w:pPr>
            <w:r>
              <w:rPr>
                <w:rFonts w:hint="eastAsia"/>
              </w:rPr>
              <w:t xml:space="preserve">III.c.iii.2) </w:t>
            </w:r>
            <w:r>
              <w:rPr>
                <w:rFonts w:hint="eastAsia"/>
              </w:rPr>
              <w:t>对于该组中其他尚未分析的产品的缺失清单数据，使用相似产品组的平均数据，</w:t>
            </w:r>
          </w:p>
          <w:p w14:paraId="73E1BCFF" w14:textId="77777777" w:rsidR="00D16BE9" w:rsidRDefault="00AC4FA2">
            <w:pPr>
              <w:pStyle w:val="0"/>
              <w:ind w:firstLineChars="200" w:firstLine="420"/>
            </w:pPr>
            <w:r>
              <w:rPr>
                <w:rFonts w:hint="eastAsia"/>
              </w:rPr>
              <w:t xml:space="preserve">III.c.iii.3) </w:t>
            </w:r>
            <w:r>
              <w:rPr>
                <w:rFonts w:hint="eastAsia"/>
              </w:rPr>
              <w:t>与来自其他数据源的相同或类似过程的更完整和高质量数据的相关性（例如，为改进生产者特定过程的行业平均数据），</w:t>
            </w:r>
          </w:p>
          <w:p w14:paraId="361C7295" w14:textId="77777777" w:rsidR="00D16BE9" w:rsidRDefault="00AC4FA2">
            <w:pPr>
              <w:pStyle w:val="0"/>
              <w:ind w:firstLineChars="200" w:firstLine="420"/>
            </w:pPr>
            <w:r>
              <w:rPr>
                <w:rFonts w:hint="eastAsia"/>
              </w:rPr>
              <w:t xml:space="preserve">III.c.iii.4) </w:t>
            </w:r>
            <w:r>
              <w:rPr>
                <w:rFonts w:hint="eastAsia"/>
              </w:rPr>
              <w:t>技术专家</w:t>
            </w:r>
            <w:r>
              <w:rPr>
                <w:rFonts w:hint="eastAsia"/>
              </w:rPr>
              <w:t>/</w:t>
            </w:r>
            <w:r>
              <w:rPr>
                <w:rFonts w:hint="eastAsia"/>
              </w:rPr>
              <w:t>过程操作员的合理判断。</w:t>
            </w:r>
          </w:p>
          <w:p w14:paraId="7C647FFD" w14:textId="77777777" w:rsidR="00D16BE9" w:rsidRDefault="00D16BE9">
            <w:pPr>
              <w:pStyle w:val="0"/>
              <w:ind w:firstLineChars="200" w:firstLine="420"/>
            </w:pPr>
          </w:p>
          <w:p w14:paraId="368F0027" w14:textId="77777777" w:rsidR="00D16BE9" w:rsidRDefault="00AC4FA2">
            <w:pPr>
              <w:pStyle w:val="0"/>
              <w:ind w:firstLineChars="200" w:firstLine="420"/>
            </w:pPr>
            <w:proofErr w:type="spellStart"/>
            <w:r>
              <w:rPr>
                <w:rFonts w:hint="eastAsia"/>
              </w:rPr>
              <w:t>III.c.iv</w:t>
            </w:r>
            <w:proofErr w:type="spellEnd"/>
            <w:r>
              <w:rPr>
                <w:rFonts w:hint="eastAsia"/>
              </w:rPr>
              <w:t xml:space="preserve">) </w:t>
            </w:r>
            <w:r>
              <w:rPr>
                <w:rFonts w:hint="eastAsia"/>
              </w:rPr>
              <w:t>必须</w:t>
            </w:r>
            <w:r>
              <w:rPr>
                <w:rFonts w:hint="eastAsia"/>
              </w:rPr>
              <w:t xml:space="preserve"> - </w:t>
            </w:r>
            <w:r>
              <w:rPr>
                <w:rFonts w:hint="eastAsia"/>
              </w:rPr>
              <w:t>数据缺口通常应使用方法学上一致的数据填补。低相关性的缺口也可以使用方法学上虽不完全但足够一致的数据集进行填补，同时按照本文档的指导进行开发，并满足下文详细说明的总体质量要求。</w:t>
            </w:r>
          </w:p>
          <w:p w14:paraId="270599BB" w14:textId="77777777" w:rsidR="00D16BE9" w:rsidRDefault="00AC4FA2">
            <w:pPr>
              <w:pStyle w:val="0"/>
              <w:ind w:firstLineChars="200" w:firstLine="420"/>
            </w:pPr>
            <w:proofErr w:type="spellStart"/>
            <w:r>
              <w:rPr>
                <w:rFonts w:hint="eastAsia"/>
              </w:rPr>
              <w:t>III.c.v</w:t>
            </w:r>
            <w:proofErr w:type="spellEnd"/>
            <w:r>
              <w:rPr>
                <w:rFonts w:hint="eastAsia"/>
              </w:rPr>
              <w:t xml:space="preserve">) </w:t>
            </w:r>
            <w:r>
              <w:rPr>
                <w:rFonts w:hint="eastAsia"/>
              </w:rPr>
              <w:t>必须</w:t>
            </w:r>
            <w:r>
              <w:rPr>
                <w:rFonts w:hint="eastAsia"/>
              </w:rPr>
              <w:t xml:space="preserve"> - </w:t>
            </w:r>
            <w:r>
              <w:rPr>
                <w:rFonts w:hint="eastAsia"/>
              </w:rPr>
              <w:t>只有提高分析系统最终清单总体质量的数据才能用于填补数据缺口。这意味着，单个数据</w:t>
            </w:r>
            <w:r>
              <w:rPr>
                <w:rFonts w:hint="eastAsia"/>
              </w:rPr>
              <w:t>/</w:t>
            </w:r>
            <w:r>
              <w:rPr>
                <w:rFonts w:hint="eastAsia"/>
              </w:rPr>
              <w:t>数据集的整体质量（即综合的准确性、精确性、完整性以及方法学的适当性和一致性）应至少相当于“数据估算”质量水平；见附录</w:t>
            </w:r>
            <w:r>
              <w:rPr>
                <w:rFonts w:hint="eastAsia"/>
              </w:rPr>
              <w:t>12.3</w:t>
            </w:r>
            <w:r>
              <w:rPr>
                <w:rFonts w:hint="eastAsia"/>
              </w:rPr>
              <w:t>。</w:t>
            </w:r>
          </w:p>
          <w:p w14:paraId="1CE7724D" w14:textId="77777777" w:rsidR="00D16BE9" w:rsidRDefault="00AC4FA2">
            <w:pPr>
              <w:pStyle w:val="0"/>
              <w:ind w:firstLineChars="200" w:firstLine="420"/>
            </w:pPr>
            <w:r>
              <w:rPr>
                <w:rFonts w:hint="eastAsia"/>
              </w:rPr>
              <w:t>请注意，这应包括所用数据估算的质量和流动量的质量。这种对集成数据估算加上流动量质量的半定量近似应至少基于个别的、简要的合理判断，明确考虑到命名的缺陷；这可以通过不确定性计算和数据准确性的定量计算来支持。</w:t>
            </w:r>
          </w:p>
          <w:p w14:paraId="7618C5DE" w14:textId="77777777" w:rsidR="00D16BE9" w:rsidRDefault="00AC4FA2">
            <w:pPr>
              <w:pStyle w:val="0"/>
              <w:ind w:firstLineChars="200" w:firstLine="420"/>
            </w:pPr>
            <w:r>
              <w:rPr>
                <w:rFonts w:hint="eastAsia"/>
              </w:rPr>
              <w:lastRenderedPageBreak/>
              <w:t>请注意，使用的估算初始数据的方法以及数据</w:t>
            </w:r>
            <w:proofErr w:type="gramStart"/>
            <w:r>
              <w:rPr>
                <w:rFonts w:hint="eastAsia"/>
              </w:rPr>
              <w:t>集水平</w:t>
            </w:r>
            <w:proofErr w:type="gramEnd"/>
            <w:r>
              <w:rPr>
                <w:rFonts w:hint="eastAsia"/>
              </w:rPr>
              <w:t>上结果的代表性、精确性和方法学一致性的缺失，需在声明所达到的数据集质量时明确记录和考虑。</w:t>
            </w:r>
          </w:p>
          <w:p w14:paraId="2F6BC3F2" w14:textId="77777777" w:rsidR="00D16BE9" w:rsidRDefault="00AC4FA2">
            <w:pPr>
              <w:pStyle w:val="0"/>
              <w:ind w:firstLineChars="200" w:firstLine="422"/>
              <w:rPr>
                <w:b/>
                <w:bCs/>
              </w:rPr>
            </w:pPr>
            <w:r>
              <w:rPr>
                <w:rFonts w:hint="eastAsia"/>
                <w:b/>
                <w:bCs/>
              </w:rPr>
              <w:t>处理剩余单位过程数据缺口</w:t>
            </w:r>
            <w:r>
              <w:rPr>
                <w:rFonts w:hint="eastAsia"/>
                <w:b/>
                <w:bCs/>
              </w:rPr>
              <w:t>/</w:t>
            </w:r>
            <w:r>
              <w:rPr>
                <w:rFonts w:hint="eastAsia"/>
                <w:b/>
                <w:bCs/>
              </w:rPr>
              <w:t>缺失数据</w:t>
            </w:r>
            <w:r>
              <w:rPr>
                <w:rFonts w:hint="eastAsia"/>
                <w:b/>
                <w:bCs/>
              </w:rPr>
              <w:t xml:space="preserve"> (7.4.2.11.3)  </w:t>
            </w:r>
          </w:p>
          <w:p w14:paraId="5448DCC6" w14:textId="77777777" w:rsidR="00D16BE9" w:rsidRDefault="00AC4FA2">
            <w:pPr>
              <w:pStyle w:val="0"/>
              <w:ind w:firstLineChars="200" w:firstLine="420"/>
            </w:pPr>
            <w:r>
              <w:rPr>
                <w:rFonts w:hint="eastAsia"/>
              </w:rPr>
              <w:t xml:space="preserve">IV) </w:t>
            </w:r>
            <w:r>
              <w:rPr>
                <w:rFonts w:hint="eastAsia"/>
              </w:rPr>
              <w:t>必须</w:t>
            </w:r>
            <w:r>
              <w:rPr>
                <w:rFonts w:hint="eastAsia"/>
              </w:rPr>
              <w:t xml:space="preserve"> - </w:t>
            </w:r>
            <w:r>
              <w:rPr>
                <w:rFonts w:hint="eastAsia"/>
                <w:b/>
                <w:bCs/>
              </w:rPr>
              <w:t>记录剩余数据缺口：</w:t>
            </w:r>
            <w:r>
              <w:rPr>
                <w:rFonts w:hint="eastAsia"/>
              </w:rPr>
              <w:t>如果无法提供满足上述要求的数据估算，则必须保留数据缺口并加以记录。以下规定如下：</w:t>
            </w:r>
            <w:r>
              <w:rPr>
                <w:rFonts w:hint="eastAsia"/>
              </w:rPr>
              <w:t>[ISO!]</w:t>
            </w:r>
          </w:p>
          <w:p w14:paraId="0A4A8B2C" w14:textId="77777777" w:rsidR="00D16BE9" w:rsidRDefault="00AC4FA2">
            <w:pPr>
              <w:pStyle w:val="0"/>
              <w:ind w:firstLineChars="200" w:firstLine="420"/>
            </w:pPr>
            <w:proofErr w:type="spellStart"/>
            <w:r>
              <w:rPr>
                <w:rFonts w:hint="eastAsia"/>
              </w:rPr>
              <w:t>IV.a</w:t>
            </w:r>
            <w:proofErr w:type="spellEnd"/>
            <w:r>
              <w:rPr>
                <w:rFonts w:hint="eastAsia"/>
              </w:rPr>
              <w:t xml:space="preserve">) </w:t>
            </w:r>
            <w:r>
              <w:rPr>
                <w:rFonts w:hint="eastAsia"/>
                <w:b/>
                <w:bCs/>
              </w:rPr>
              <w:t>单位过程清单项的缺失定性信息：</w:t>
            </w:r>
            <w:r>
              <w:rPr>
                <w:rFonts w:hint="eastAsia"/>
              </w:rPr>
              <w:t>只有在流动是产品或废物流动时，该流动才应在常规清单中创建和使用。少量具体化的基本流动（例如“排放到空气中的金属”）不应保留在常规清单中，但应以其他方式记录此信息。这可以作为标记明确的流动，当聚合分析系统的数据集时，这些流动不得与常规清单的基本流动合并。流动可以标记为“缺失重要”或“缺失不重要”，如适用（见下文更多说明），并从聚合中排除。或者，这些流动可以仅在数据集的描述性信息中记录（例如，附带的列表）。</w:t>
            </w:r>
          </w:p>
          <w:p w14:paraId="68C9D865" w14:textId="77777777" w:rsidR="00D16BE9" w:rsidRDefault="00AC4FA2">
            <w:pPr>
              <w:pStyle w:val="0"/>
              <w:ind w:firstLineChars="200" w:firstLine="420"/>
            </w:pPr>
            <w:proofErr w:type="spellStart"/>
            <w:r>
              <w:rPr>
                <w:rFonts w:hint="eastAsia"/>
              </w:rPr>
              <w:t>IV.b</w:t>
            </w:r>
            <w:proofErr w:type="spellEnd"/>
            <w:r>
              <w:rPr>
                <w:rFonts w:hint="eastAsia"/>
              </w:rPr>
              <w:t xml:space="preserve">) </w:t>
            </w:r>
            <w:r>
              <w:rPr>
                <w:rFonts w:hint="eastAsia"/>
                <w:b/>
                <w:bCs/>
              </w:rPr>
              <w:t>单位过程清单项的缺失定量信息：</w:t>
            </w:r>
            <w:r>
              <w:rPr>
                <w:rFonts w:hint="eastAsia"/>
              </w:rPr>
              <w:t>该流动应被记录。如果无法提供定量信息，则必须通过将流动标记为“缺失重要”来记录，以避免误导读者，因为真实值不为零。遗漏必须在结果解释中明确处理和考虑。如果对缺失数据的保守估算未显示任何定量重要性，可以输入零值，但应标记为“缺失不重要”。如果可以提供均值或较大范围的值（最小值和最大值），则应在清单中输入这些值。如果可能，并且这些信息具有足够的精度，应提供不确定性信息，如标准差和分布类型。在上述两种情况下，计算</w:t>
            </w:r>
            <w:r>
              <w:rPr>
                <w:rFonts w:hint="eastAsia"/>
              </w:rPr>
              <w:t>LCI</w:t>
            </w:r>
            <w:r>
              <w:rPr>
                <w:rFonts w:hint="eastAsia"/>
              </w:rPr>
              <w:t>结果时应不对这些值进行聚合。这可以通过将这些清单项标记为“缺失重要”或“缺失不重要”（见下文更多说明）来实现，并将这些流动从聚合中排除</w:t>
            </w:r>
            <w:r>
              <w:rPr>
                <w:rStyle w:val="afb"/>
              </w:rPr>
              <w:footnoteReference w:id="142"/>
            </w:r>
            <w:r>
              <w:rPr>
                <w:rFonts w:hint="eastAsia"/>
              </w:rPr>
              <w:t>。或者，这些流动可以仅在数据集的描述性信息中记录（例如，附带的列表）。</w:t>
            </w:r>
          </w:p>
          <w:p w14:paraId="227F8A7D" w14:textId="77777777" w:rsidR="00D16BE9" w:rsidRDefault="00AC4FA2">
            <w:pPr>
              <w:pStyle w:val="0"/>
              <w:ind w:firstLineChars="200" w:firstLine="420"/>
            </w:pPr>
            <w:proofErr w:type="spellStart"/>
            <w:r>
              <w:rPr>
                <w:rFonts w:hint="eastAsia"/>
              </w:rPr>
              <w:t>IV.c</w:t>
            </w:r>
            <w:proofErr w:type="spellEnd"/>
            <w:r>
              <w:rPr>
                <w:rFonts w:hint="eastAsia"/>
              </w:rPr>
              <w:t xml:space="preserve">) </w:t>
            </w:r>
            <w:r>
              <w:rPr>
                <w:rFonts w:hint="eastAsia"/>
                <w:b/>
                <w:bCs/>
              </w:rPr>
              <w:t>缺失的定性和定量信息：</w:t>
            </w:r>
            <w:r>
              <w:rPr>
                <w:rFonts w:hint="eastAsia"/>
              </w:rPr>
              <w:t>见前两点，应结合处理。</w:t>
            </w:r>
          </w:p>
          <w:p w14:paraId="11F09130" w14:textId="77777777" w:rsidR="00D16BE9" w:rsidRDefault="00AC4FA2">
            <w:pPr>
              <w:pStyle w:val="0"/>
              <w:ind w:firstLineChars="200" w:firstLine="420"/>
            </w:pPr>
            <w:proofErr w:type="spellStart"/>
            <w:r>
              <w:rPr>
                <w:rFonts w:hint="eastAsia"/>
              </w:rPr>
              <w:t>IV.d</w:t>
            </w:r>
            <w:proofErr w:type="spellEnd"/>
            <w:r>
              <w:rPr>
                <w:rFonts w:hint="eastAsia"/>
              </w:rPr>
              <w:t xml:space="preserve">) </w:t>
            </w:r>
            <w:r>
              <w:rPr>
                <w:rFonts w:hint="eastAsia"/>
                <w:b/>
                <w:bCs/>
              </w:rPr>
              <w:t>背景系统</w:t>
            </w:r>
            <w:proofErr w:type="gramStart"/>
            <w:r>
              <w:rPr>
                <w:rFonts w:hint="eastAsia"/>
                <w:b/>
                <w:bCs/>
              </w:rPr>
              <w:t>中过程</w:t>
            </w:r>
            <w:proofErr w:type="gramEnd"/>
            <w:r>
              <w:rPr>
                <w:rFonts w:hint="eastAsia"/>
                <w:b/>
                <w:bCs/>
              </w:rPr>
              <w:t>/</w:t>
            </w:r>
            <w:r>
              <w:rPr>
                <w:rFonts w:hint="eastAsia"/>
                <w:b/>
                <w:bCs/>
              </w:rPr>
              <w:t>系统的缺失</w:t>
            </w:r>
            <w:r>
              <w:rPr>
                <w:rFonts w:hint="eastAsia"/>
                <w:b/>
                <w:bCs/>
              </w:rPr>
              <w:t>LCI</w:t>
            </w:r>
            <w:r>
              <w:rPr>
                <w:rFonts w:hint="eastAsia"/>
                <w:b/>
                <w:bCs/>
              </w:rPr>
              <w:t>数据：</w:t>
            </w:r>
            <w:r>
              <w:rPr>
                <w:rFonts w:hint="eastAsia"/>
              </w:rPr>
              <w:t>在将分析系统的单位过程聚合到</w:t>
            </w:r>
            <w:r>
              <w:rPr>
                <w:rFonts w:hint="eastAsia"/>
              </w:rPr>
              <w:t>LCI</w:t>
            </w:r>
            <w:r>
              <w:rPr>
                <w:rFonts w:hint="eastAsia"/>
              </w:rPr>
              <w:t>结果时，对于背景数据质量不足的产品和废物流动，这些流动应保留在聚合清单中，即使数据集成为“部分终结系统”。使用这些数据的用户应在显著位置明确告知这些系统部分仍需补充或在进一步使用和解释中考虑这些缺口。</w:t>
            </w:r>
          </w:p>
          <w:p w14:paraId="54FEA59E" w14:textId="77777777" w:rsidR="00D16BE9" w:rsidRDefault="00AC4FA2">
            <w:pPr>
              <w:pStyle w:val="0"/>
              <w:ind w:firstLineChars="200" w:firstLine="420"/>
            </w:pPr>
            <w:r>
              <w:rPr>
                <w:rFonts w:hint="eastAsia"/>
              </w:rPr>
              <w:t>请注意，任何类型的最坏情况或保守数据和假设不得保留在计划用于比较的</w:t>
            </w:r>
            <w:r>
              <w:rPr>
                <w:rFonts w:hint="eastAsia"/>
              </w:rPr>
              <w:t>LCI</w:t>
            </w:r>
            <w:r>
              <w:rPr>
                <w:rFonts w:hint="eastAsia"/>
              </w:rPr>
              <w:t>数据中，除非代表过程操作员或系统生产商本身希望如此（例如，为了使</w:t>
            </w:r>
            <w:r>
              <w:rPr>
                <w:rFonts w:hint="eastAsia"/>
              </w:rPr>
              <w:t>LCI</w:t>
            </w:r>
            <w:r>
              <w:rPr>
                <w:rFonts w:hint="eastAsia"/>
              </w:rPr>
              <w:t>数据报告与其他如现场或公司级别的报告值对齐）。然而，合理的最坏情况数据可以用于情景分析和检查比较的稳健性，如进行敏感性分析时。</w:t>
            </w:r>
          </w:p>
          <w:p w14:paraId="48248DAB" w14:textId="77777777" w:rsidR="00D16BE9" w:rsidRDefault="00AC4FA2">
            <w:pPr>
              <w:pStyle w:val="0"/>
              <w:ind w:firstLineChars="200" w:firstLine="420"/>
            </w:pPr>
            <w:r>
              <w:rPr>
                <w:rFonts w:hint="eastAsia"/>
              </w:rPr>
              <w:t>注意产品比较的具体要求，例如在比较的替代方案之间方法的一致性、数据质量和假设（详细见第</w:t>
            </w:r>
            <w:r>
              <w:rPr>
                <w:rFonts w:hint="eastAsia"/>
              </w:rPr>
              <w:t>6.10</w:t>
            </w:r>
            <w:r>
              <w:rPr>
                <w:rFonts w:hint="eastAsia"/>
              </w:rPr>
              <w:t>章）。</w:t>
            </w:r>
          </w:p>
        </w:tc>
      </w:tr>
    </w:tbl>
    <w:p w14:paraId="00694A81" w14:textId="77777777" w:rsidR="00D16BE9" w:rsidRDefault="00AC4FA2">
      <w:pPr>
        <w:pStyle w:val="affd"/>
        <w:spacing w:beforeLines="0" w:before="0" w:afterLines="0" w:after="0"/>
        <w:ind w:firstLineChars="200" w:firstLine="482"/>
      </w:pPr>
      <w:bookmarkStart w:id="113" w:name="_Toc175604011"/>
      <w:r>
        <w:rPr>
          <w:rFonts w:hint="eastAsia"/>
          <w:sz w:val="24"/>
          <w:szCs w:val="24"/>
        </w:rPr>
        <w:lastRenderedPageBreak/>
        <w:t xml:space="preserve">7.4.3 </w:t>
      </w:r>
      <w:r>
        <w:rPr>
          <w:rFonts w:hint="eastAsia"/>
          <w:sz w:val="24"/>
          <w:szCs w:val="24"/>
        </w:rPr>
        <w:t>具体基本流动类型的总体方法规定</w:t>
      </w:r>
      <w:bookmarkEnd w:id="113"/>
      <w:r>
        <w:rPr>
          <w:rFonts w:hint="eastAsia"/>
          <w:sz w:val="24"/>
          <w:szCs w:val="24"/>
        </w:rPr>
        <w:t xml:space="preserve"> </w:t>
      </w:r>
      <w:r>
        <w:rPr>
          <w:rFonts w:hint="eastAsia"/>
        </w:rPr>
        <w:t xml:space="preserve"> </w:t>
      </w:r>
    </w:p>
    <w:p w14:paraId="625BD6C8" w14:textId="77777777" w:rsidR="00D16BE9" w:rsidRDefault="00AC4FA2">
      <w:pPr>
        <w:pStyle w:val="0"/>
        <w:ind w:firstLineChars="200" w:firstLine="420"/>
        <w:rPr>
          <w:color w:val="4F81BD" w:themeColor="accent1"/>
        </w:rPr>
      </w:pPr>
      <w:r>
        <w:rPr>
          <w:rFonts w:hint="eastAsia"/>
          <w:color w:val="4F81BD" w:themeColor="accent1"/>
        </w:rPr>
        <w:t>（涉及</w:t>
      </w:r>
      <w:r>
        <w:rPr>
          <w:rFonts w:hint="eastAsia"/>
          <w:color w:val="4F81BD" w:themeColor="accent1"/>
        </w:rPr>
        <w:t xml:space="preserve">ISO 14044:2006 </w:t>
      </w:r>
      <w:r>
        <w:rPr>
          <w:rFonts w:hint="eastAsia"/>
          <w:color w:val="4F81BD" w:themeColor="accent1"/>
        </w:rPr>
        <w:t>第</w:t>
      </w:r>
      <w:r>
        <w:rPr>
          <w:rFonts w:hint="eastAsia"/>
          <w:color w:val="4F81BD" w:themeColor="accent1"/>
        </w:rPr>
        <w:t>4.2.3.5</w:t>
      </w:r>
      <w:r>
        <w:rPr>
          <w:rFonts w:hint="eastAsia"/>
          <w:color w:val="4F81BD" w:themeColor="accent1"/>
        </w:rPr>
        <w:t>和</w:t>
      </w:r>
      <w:r>
        <w:rPr>
          <w:rFonts w:hint="eastAsia"/>
          <w:color w:val="4F81BD" w:themeColor="accent1"/>
        </w:rPr>
        <w:t>4.3.2.2</w:t>
      </w:r>
      <w:r>
        <w:rPr>
          <w:rFonts w:hint="eastAsia"/>
          <w:color w:val="4F81BD" w:themeColor="accent1"/>
        </w:rPr>
        <w:t>章节）</w:t>
      </w:r>
    </w:p>
    <w:p w14:paraId="784B9F08" w14:textId="77777777" w:rsidR="00D16BE9" w:rsidRDefault="00AC4FA2">
      <w:pPr>
        <w:pStyle w:val="afff"/>
        <w:spacing w:before="0" w:after="0"/>
        <w:ind w:firstLineChars="200" w:firstLine="422"/>
      </w:pPr>
      <w:r>
        <w:rPr>
          <w:rFonts w:hint="eastAsia"/>
        </w:rPr>
        <w:t xml:space="preserve">7.4.3.1 </w:t>
      </w:r>
      <w:r>
        <w:rPr>
          <w:rFonts w:hint="eastAsia"/>
        </w:rPr>
        <w:t>引言与概述</w:t>
      </w:r>
      <w:r>
        <w:rPr>
          <w:rFonts w:hint="eastAsia"/>
        </w:rPr>
        <w:t xml:space="preserve">  </w:t>
      </w:r>
    </w:p>
    <w:p w14:paraId="0820DF1C" w14:textId="77777777" w:rsidR="00D16BE9" w:rsidRDefault="00AC4FA2">
      <w:pPr>
        <w:pStyle w:val="0"/>
        <w:ind w:firstLineChars="200" w:firstLine="420"/>
        <w:rPr>
          <w:color w:val="4F81BD" w:themeColor="accent1"/>
        </w:rPr>
      </w:pPr>
      <w:r>
        <w:rPr>
          <w:rFonts w:hint="eastAsia"/>
          <w:color w:val="4F81BD" w:themeColor="accent1"/>
        </w:rPr>
        <w:t>（涉及</w:t>
      </w:r>
      <w:r>
        <w:rPr>
          <w:rFonts w:hint="eastAsia"/>
          <w:color w:val="4F81BD" w:themeColor="accent1"/>
        </w:rPr>
        <w:t xml:space="preserve">ISO 14044:2006 </w:t>
      </w:r>
      <w:r>
        <w:rPr>
          <w:rFonts w:hint="eastAsia"/>
          <w:color w:val="4F81BD" w:themeColor="accent1"/>
        </w:rPr>
        <w:t>第</w:t>
      </w:r>
      <w:r>
        <w:rPr>
          <w:rFonts w:hint="eastAsia"/>
          <w:color w:val="4F81BD" w:themeColor="accent1"/>
        </w:rPr>
        <w:t>4.2.3.5</w:t>
      </w:r>
      <w:r>
        <w:rPr>
          <w:rFonts w:hint="eastAsia"/>
          <w:color w:val="4F81BD" w:themeColor="accent1"/>
        </w:rPr>
        <w:t>和</w:t>
      </w:r>
      <w:r>
        <w:rPr>
          <w:rFonts w:hint="eastAsia"/>
          <w:color w:val="4F81BD" w:themeColor="accent1"/>
        </w:rPr>
        <w:t>4.3.2.2</w:t>
      </w:r>
      <w:r>
        <w:rPr>
          <w:rFonts w:hint="eastAsia"/>
          <w:color w:val="4F81BD" w:themeColor="accent1"/>
        </w:rPr>
        <w:t>章节）</w:t>
      </w:r>
    </w:p>
    <w:p w14:paraId="701BE98B" w14:textId="77777777" w:rsidR="00D16BE9" w:rsidRDefault="00AC4FA2">
      <w:pPr>
        <w:pStyle w:val="0"/>
        <w:ind w:firstLineChars="200" w:firstLine="420"/>
      </w:pPr>
      <w:r>
        <w:rPr>
          <w:rFonts w:hint="eastAsia"/>
        </w:rPr>
        <w:t>有几个问题具有总体相关性，需要相同且兼容的解决方案，以支持供应链及不同开发者编制的数据的整合。这些问题还旨在改善报告并简化</w:t>
      </w:r>
      <w:r>
        <w:rPr>
          <w:rFonts w:hint="eastAsia"/>
        </w:rPr>
        <w:t>LCI/LCA</w:t>
      </w:r>
      <w:r>
        <w:rPr>
          <w:rFonts w:hint="eastAsia"/>
        </w:rPr>
        <w:t>研究的审查。</w:t>
      </w:r>
    </w:p>
    <w:p w14:paraId="79DB786C" w14:textId="77777777" w:rsidR="00D16BE9" w:rsidRDefault="00AC4FA2">
      <w:pPr>
        <w:pStyle w:val="0"/>
        <w:ind w:firstLineChars="200" w:firstLine="420"/>
      </w:pPr>
      <w:r>
        <w:rPr>
          <w:rFonts w:hint="eastAsia"/>
        </w:rPr>
        <w:t>它们同样对于定义</w:t>
      </w:r>
      <w:r>
        <w:rPr>
          <w:rFonts w:hint="eastAsia"/>
        </w:rPr>
        <w:t>ILCD</w:t>
      </w:r>
      <w:r>
        <w:rPr>
          <w:rFonts w:hint="eastAsia"/>
        </w:rPr>
        <w:t>系统和数据网络的参考基本流动具有重要意义，并结合相关独立指南中的“命名法和其他约定”条款。同时，它们为创建进一步一致的基本流动提供了指导，以扩展初步列表。</w:t>
      </w:r>
    </w:p>
    <w:p w14:paraId="73A7BC0B" w14:textId="77777777" w:rsidR="00D16BE9" w:rsidRDefault="00AC4FA2">
      <w:pPr>
        <w:pStyle w:val="0"/>
        <w:ind w:firstLineChars="200" w:firstLine="420"/>
      </w:pPr>
      <w:r>
        <w:rPr>
          <w:rFonts w:hint="eastAsia"/>
        </w:rPr>
        <w:t>此外，一些问题与</w:t>
      </w:r>
      <w:r>
        <w:rPr>
          <w:rFonts w:hint="eastAsia"/>
        </w:rPr>
        <w:t>LCIA</w:t>
      </w:r>
      <w:r>
        <w:rPr>
          <w:rFonts w:hint="eastAsia"/>
        </w:rPr>
        <w:t>方法开发和特征因子提供（如总指标和基本流动组）紧密相关（见下一个子章节）。</w:t>
      </w:r>
    </w:p>
    <w:p w14:paraId="04E5F919" w14:textId="77777777" w:rsidR="00D16BE9" w:rsidRDefault="00AC4FA2">
      <w:pPr>
        <w:pStyle w:val="0"/>
        <w:ind w:firstLineChars="200" w:firstLine="420"/>
      </w:pPr>
      <w:r>
        <w:rPr>
          <w:rFonts w:hint="eastAsia"/>
        </w:rPr>
        <w:t>其他总体规定涉及产品和废物流动。这些规定已在前面提到，例如支持临时质量控制、审查和提高数据质量的能源含量和化学元素成分的清单。其他规定涉及特定的过程类型，并在随后的章节中讨论。</w:t>
      </w:r>
    </w:p>
    <w:p w14:paraId="0591D461" w14:textId="77777777" w:rsidR="00D16BE9" w:rsidRDefault="00AC4FA2">
      <w:pPr>
        <w:pStyle w:val="0"/>
        <w:ind w:firstLineChars="200" w:firstLine="420"/>
      </w:pPr>
      <w:r>
        <w:rPr>
          <w:rFonts w:hint="eastAsia"/>
        </w:rPr>
        <w:t>在解决这些总体方法问题时，需要考虑以下几个方面，特别是对于基本流动：</w:t>
      </w:r>
    </w:p>
    <w:p w14:paraId="468D4BBA" w14:textId="77777777" w:rsidR="00D16BE9" w:rsidRDefault="00AC4FA2">
      <w:pPr>
        <w:pStyle w:val="0"/>
        <w:numPr>
          <w:ilvl w:val="0"/>
          <w:numId w:val="81"/>
        </w:numPr>
        <w:ind w:left="0" w:firstLineChars="200" w:firstLine="420"/>
      </w:pPr>
      <w:r>
        <w:rPr>
          <w:rFonts w:hint="eastAsia"/>
        </w:rPr>
        <w:t>必须避免扭曲的影响评估和聚合清单值中的“隐性”高影响流动。</w:t>
      </w:r>
    </w:p>
    <w:p w14:paraId="359F0B24" w14:textId="77777777" w:rsidR="00D16BE9" w:rsidRDefault="00AC4FA2">
      <w:pPr>
        <w:pStyle w:val="0"/>
        <w:numPr>
          <w:ilvl w:val="0"/>
          <w:numId w:val="81"/>
        </w:numPr>
        <w:ind w:left="0" w:firstLineChars="200" w:firstLine="420"/>
      </w:pPr>
      <w:r>
        <w:rPr>
          <w:rFonts w:hint="eastAsia"/>
        </w:rPr>
        <w:t>必须避免由于“遗忘”的新创建流动导致的不完整影响评估。</w:t>
      </w:r>
    </w:p>
    <w:p w14:paraId="317B457C" w14:textId="77777777" w:rsidR="00D16BE9" w:rsidRDefault="00AC4FA2">
      <w:pPr>
        <w:pStyle w:val="0"/>
        <w:numPr>
          <w:ilvl w:val="0"/>
          <w:numId w:val="81"/>
        </w:numPr>
        <w:ind w:left="0" w:firstLineChars="200" w:firstLine="420"/>
      </w:pPr>
      <w:r>
        <w:rPr>
          <w:rFonts w:hint="eastAsia"/>
        </w:rPr>
        <w:t>清单中的流动数量应尽可能低，以合理地不影响影响评估，即流动数据集的区分应不细于先进的</w:t>
      </w:r>
      <w:r>
        <w:rPr>
          <w:rFonts w:hint="eastAsia"/>
        </w:rPr>
        <w:t>LCIA</w:t>
      </w:r>
      <w:r>
        <w:rPr>
          <w:rFonts w:hint="eastAsia"/>
        </w:rPr>
        <w:t>方法所支持的程度，也不粗于捕捉</w:t>
      </w:r>
      <w:r>
        <w:rPr>
          <w:rFonts w:hint="eastAsia"/>
        </w:rPr>
        <w:t>LCIA</w:t>
      </w:r>
      <w:r>
        <w:rPr>
          <w:rFonts w:hint="eastAsia"/>
        </w:rPr>
        <w:t>结果差异所需的程度。</w:t>
      </w:r>
    </w:p>
    <w:p w14:paraId="612584FB" w14:textId="77777777" w:rsidR="00D16BE9" w:rsidRDefault="00AC4FA2">
      <w:pPr>
        <w:pStyle w:val="0"/>
        <w:numPr>
          <w:ilvl w:val="0"/>
          <w:numId w:val="81"/>
        </w:numPr>
        <w:ind w:left="0" w:firstLineChars="200" w:firstLine="420"/>
      </w:pPr>
      <w:r>
        <w:rPr>
          <w:rFonts w:hint="eastAsia"/>
        </w:rPr>
        <w:t>通常不能期望普通</w:t>
      </w:r>
      <w:r>
        <w:rPr>
          <w:rFonts w:hint="eastAsia"/>
        </w:rPr>
        <w:t>LCA</w:t>
      </w:r>
      <w:r>
        <w:rPr>
          <w:rFonts w:hint="eastAsia"/>
        </w:rPr>
        <w:t>从业者计算和分配特定或复合影响因子。</w:t>
      </w:r>
    </w:p>
    <w:p w14:paraId="776B7057" w14:textId="77777777" w:rsidR="00D16BE9" w:rsidRDefault="00AC4FA2">
      <w:pPr>
        <w:pStyle w:val="0"/>
        <w:numPr>
          <w:ilvl w:val="0"/>
          <w:numId w:val="81"/>
        </w:numPr>
        <w:ind w:left="0" w:firstLineChars="200" w:firstLine="420"/>
      </w:pPr>
      <w:r>
        <w:rPr>
          <w:rFonts w:hint="eastAsia"/>
        </w:rPr>
        <w:t>数据可用性（或通过计算推导数据的可能性，或类似过程得出的总指标分解清单等）和预算限制应尽可能考虑在内，而不影响分析的质量或稳健性。</w:t>
      </w:r>
    </w:p>
    <w:p w14:paraId="6FC1ADAB" w14:textId="77777777" w:rsidR="00D16BE9" w:rsidRDefault="00AC4FA2">
      <w:pPr>
        <w:pStyle w:val="0"/>
        <w:numPr>
          <w:ilvl w:val="0"/>
          <w:numId w:val="81"/>
        </w:numPr>
        <w:ind w:left="0" w:firstLineChars="200" w:firstLine="420"/>
      </w:pPr>
      <w:r>
        <w:rPr>
          <w:rFonts w:hint="eastAsia"/>
        </w:rPr>
        <w:t>应实现基本流动的广泛兼容性，无论应用何种</w:t>
      </w:r>
      <w:r>
        <w:rPr>
          <w:rFonts w:hint="eastAsia"/>
        </w:rPr>
        <w:t>LCI</w:t>
      </w:r>
      <w:r>
        <w:rPr>
          <w:rFonts w:hint="eastAsia"/>
        </w:rPr>
        <w:t>建模框架。</w:t>
      </w:r>
    </w:p>
    <w:p w14:paraId="743060E5" w14:textId="77777777" w:rsidR="00D16BE9" w:rsidRDefault="00D16BE9">
      <w:pPr>
        <w:pStyle w:val="0"/>
        <w:ind w:firstLineChars="200" w:firstLine="420"/>
      </w:pPr>
    </w:p>
    <w:p w14:paraId="7F02210E" w14:textId="77777777" w:rsidR="00D16BE9" w:rsidRDefault="00AC4FA2">
      <w:pPr>
        <w:pStyle w:val="0"/>
        <w:ind w:firstLineChars="200" w:firstLine="420"/>
      </w:pPr>
      <w:r>
        <w:rPr>
          <w:rFonts w:hint="eastAsia"/>
        </w:rPr>
        <w:t>归因建模和结果建模共有几个总体方法问题，这些问题涉及清单流动和清单建模。包括总指标和资源流动的清单、如何清单未来长期排放、如何建模</w:t>
      </w:r>
      <w:r>
        <w:rPr>
          <w:rFonts w:hint="eastAsia"/>
        </w:rPr>
        <w:t>CO2</w:t>
      </w:r>
      <w:r>
        <w:rPr>
          <w:rFonts w:hint="eastAsia"/>
        </w:rPr>
        <w:t>吸收、储存和释放等。这些问题应以相同的方式处理，以确保来自不同数据开发者的</w:t>
      </w:r>
      <w:r>
        <w:rPr>
          <w:rFonts w:hint="eastAsia"/>
        </w:rPr>
        <w:t>LCI</w:t>
      </w:r>
      <w:r>
        <w:rPr>
          <w:rFonts w:hint="eastAsia"/>
        </w:rPr>
        <w:t>数据可以有效地结合在一起进行系统建模。这些问题也确保</w:t>
      </w:r>
      <w:r>
        <w:rPr>
          <w:rFonts w:hint="eastAsia"/>
        </w:rPr>
        <w:t>LCIA</w:t>
      </w:r>
      <w:r>
        <w:rPr>
          <w:rFonts w:hint="eastAsia"/>
        </w:rPr>
        <w:t>因子</w:t>
      </w:r>
      <w:proofErr w:type="gramStart"/>
      <w:r>
        <w:rPr>
          <w:rFonts w:hint="eastAsia"/>
        </w:rPr>
        <w:t>可用且</w:t>
      </w:r>
      <w:proofErr w:type="gramEnd"/>
      <w:r>
        <w:rPr>
          <w:rFonts w:hint="eastAsia"/>
        </w:rPr>
        <w:t>基本流动不会被“遗忘”，因为</w:t>
      </w:r>
      <w:r>
        <w:rPr>
          <w:rFonts w:hint="eastAsia"/>
        </w:rPr>
        <w:t>LCIA</w:t>
      </w:r>
      <w:r>
        <w:rPr>
          <w:rFonts w:hint="eastAsia"/>
        </w:rPr>
        <w:t>因子不存在且从业者无法定期推导出特定因子。</w:t>
      </w:r>
    </w:p>
    <w:p w14:paraId="0FBB1DA2" w14:textId="77777777" w:rsidR="00D16BE9" w:rsidRDefault="00AC4FA2">
      <w:pPr>
        <w:pStyle w:val="afff"/>
        <w:spacing w:before="0" w:after="0"/>
        <w:ind w:firstLineChars="200" w:firstLine="422"/>
      </w:pPr>
      <w:r>
        <w:rPr>
          <w:rFonts w:hint="eastAsia"/>
        </w:rPr>
        <w:t xml:space="preserve">7.4.3.2 </w:t>
      </w:r>
      <w:r>
        <w:rPr>
          <w:rFonts w:hint="eastAsia"/>
        </w:rPr>
        <w:t>测量指标和基本</w:t>
      </w:r>
      <w:proofErr w:type="gramStart"/>
      <w:r>
        <w:rPr>
          <w:rFonts w:hint="eastAsia"/>
        </w:rPr>
        <w:t>流动组</w:t>
      </w:r>
      <w:proofErr w:type="gramEnd"/>
      <w:r>
        <w:rPr>
          <w:rFonts w:hint="eastAsia"/>
        </w:rPr>
        <w:t>的排放</w:t>
      </w:r>
      <w:r>
        <w:rPr>
          <w:rFonts w:hint="eastAsia"/>
        </w:rPr>
        <w:t xml:space="preserve">  </w:t>
      </w:r>
    </w:p>
    <w:p w14:paraId="186C99F5" w14:textId="77777777" w:rsidR="00D16BE9" w:rsidRDefault="00AC4FA2">
      <w:pPr>
        <w:pStyle w:val="0"/>
        <w:ind w:firstLineChars="200" w:firstLine="420"/>
        <w:rPr>
          <w:color w:val="4F81BD" w:themeColor="accent1"/>
        </w:rPr>
      </w:pPr>
      <w:r>
        <w:rPr>
          <w:rFonts w:hint="eastAsia"/>
          <w:color w:val="4F81BD" w:themeColor="accent1"/>
        </w:rPr>
        <w:t>（涉及</w:t>
      </w:r>
      <w:r>
        <w:rPr>
          <w:rFonts w:hint="eastAsia"/>
          <w:color w:val="4F81BD" w:themeColor="accent1"/>
        </w:rPr>
        <w:t xml:space="preserve">ISO 14044:2006 </w:t>
      </w:r>
      <w:r>
        <w:rPr>
          <w:rFonts w:hint="eastAsia"/>
          <w:color w:val="4F81BD" w:themeColor="accent1"/>
        </w:rPr>
        <w:t>第</w:t>
      </w:r>
      <w:r>
        <w:rPr>
          <w:rFonts w:hint="eastAsia"/>
          <w:color w:val="4F81BD" w:themeColor="accent1"/>
        </w:rPr>
        <w:t>4.2.3.5</w:t>
      </w:r>
      <w:r>
        <w:rPr>
          <w:rFonts w:hint="eastAsia"/>
          <w:color w:val="4F81BD" w:themeColor="accent1"/>
        </w:rPr>
        <w:t>章节）</w:t>
      </w:r>
    </w:p>
    <w:p w14:paraId="195B1822" w14:textId="77777777" w:rsidR="00D16BE9" w:rsidRDefault="00AC4FA2">
      <w:pPr>
        <w:pStyle w:val="0"/>
        <w:ind w:firstLineChars="200" w:firstLine="422"/>
        <w:rPr>
          <w:b/>
          <w:bCs/>
        </w:rPr>
      </w:pPr>
      <w:r>
        <w:rPr>
          <w:rFonts w:hint="eastAsia"/>
          <w:b/>
          <w:bCs/>
        </w:rPr>
        <w:t>引言与概述</w:t>
      </w:r>
      <w:r>
        <w:rPr>
          <w:rFonts w:hint="eastAsia"/>
          <w:b/>
          <w:bCs/>
        </w:rPr>
        <w:t xml:space="preserve">  </w:t>
      </w:r>
    </w:p>
    <w:p w14:paraId="56B998CE" w14:textId="77777777" w:rsidR="00D16BE9" w:rsidRDefault="00AC4FA2">
      <w:pPr>
        <w:pStyle w:val="0"/>
        <w:ind w:firstLineChars="200" w:firstLine="420"/>
      </w:pPr>
      <w:r>
        <w:rPr>
          <w:rFonts w:hint="eastAsia"/>
        </w:rPr>
        <w:t>基本流动应尽可能作为单独的物质</w:t>
      </w:r>
      <w:r>
        <w:rPr>
          <w:rFonts w:hint="eastAsia"/>
        </w:rPr>
        <w:t>/</w:t>
      </w:r>
      <w:r>
        <w:rPr>
          <w:rFonts w:hint="eastAsia"/>
        </w:rPr>
        <w:t>干预进行清单记录，而不是作为“</w:t>
      </w:r>
      <w:r>
        <w:rPr>
          <w:rFonts w:hint="eastAsia"/>
        </w:rPr>
        <w:t>AOX</w:t>
      </w:r>
      <w:r>
        <w:rPr>
          <w:rFonts w:hint="eastAsia"/>
        </w:rPr>
        <w:t>”（可吸附的有机卤化化合物）或“</w:t>
      </w:r>
      <w:r>
        <w:rPr>
          <w:rFonts w:hint="eastAsia"/>
        </w:rPr>
        <w:t>COD</w:t>
      </w:r>
      <w:r>
        <w:rPr>
          <w:rFonts w:hint="eastAsia"/>
        </w:rPr>
        <w:t>”（化学需氧量）排放等测量指标或像“重金属”或“烃类”</w:t>
      </w:r>
      <w:r>
        <w:rPr>
          <w:rFonts w:hint="eastAsia"/>
        </w:rPr>
        <w:lastRenderedPageBreak/>
        <w:t>排放这样的基本流动组。这样的测量和分组基本流动通常不适用于后续的影响评估，并可能导致结果的大偏差，要么夸大实际影响潜力，要么低估。</w:t>
      </w:r>
    </w:p>
    <w:p w14:paraId="2928097A" w14:textId="77777777" w:rsidR="00D16BE9" w:rsidRDefault="00AC4FA2">
      <w:pPr>
        <w:pStyle w:val="0"/>
        <w:ind w:firstLineChars="200" w:firstLine="422"/>
        <w:rPr>
          <w:b/>
          <w:bCs/>
        </w:rPr>
      </w:pPr>
      <w:r>
        <w:rPr>
          <w:rFonts w:hint="eastAsia"/>
          <w:b/>
          <w:bCs/>
        </w:rPr>
        <w:t>实际方法</w:t>
      </w:r>
      <w:r>
        <w:rPr>
          <w:rFonts w:hint="eastAsia"/>
          <w:b/>
          <w:bCs/>
        </w:rPr>
        <w:t xml:space="preserve">  </w:t>
      </w:r>
    </w:p>
    <w:p w14:paraId="000063B8" w14:textId="77777777" w:rsidR="00D16BE9" w:rsidRDefault="00AC4FA2">
      <w:pPr>
        <w:pStyle w:val="0"/>
        <w:ind w:firstLineChars="200" w:firstLine="420"/>
      </w:pPr>
      <w:r>
        <w:rPr>
          <w:rFonts w:hint="eastAsia"/>
        </w:rPr>
        <w:t>测量指标（即如“</w:t>
      </w:r>
      <w:r>
        <w:rPr>
          <w:rFonts w:hint="eastAsia"/>
        </w:rPr>
        <w:t>VOC</w:t>
      </w:r>
      <w:r>
        <w:rPr>
          <w:rFonts w:hint="eastAsia"/>
        </w:rPr>
        <w:t>”（挥发性有机化合物）和“</w:t>
      </w:r>
      <w:r>
        <w:rPr>
          <w:rFonts w:hint="eastAsia"/>
        </w:rPr>
        <w:t>COD</w:t>
      </w:r>
      <w:r>
        <w:rPr>
          <w:rFonts w:hint="eastAsia"/>
        </w:rPr>
        <w:t>”这样的测量排放特征）以及某些流动组（即如“醇类”这样的基本流动组）在工业实践中常见，例如由于法律合</w:t>
      </w:r>
      <w:proofErr w:type="gramStart"/>
      <w:r>
        <w:rPr>
          <w:rFonts w:hint="eastAsia"/>
        </w:rPr>
        <w:t>规</w:t>
      </w:r>
      <w:proofErr w:type="gramEnd"/>
      <w:r>
        <w:rPr>
          <w:rFonts w:hint="eastAsia"/>
        </w:rPr>
        <w:t>要求、测量技术（如火焰离子化检测器）或为了限制多种单一物质的高成本测量。因此，单一物质基本流动的直接测量数据通常</w:t>
      </w:r>
      <w:proofErr w:type="gramStart"/>
      <w:r>
        <w:rPr>
          <w:rFonts w:hint="eastAsia"/>
        </w:rPr>
        <w:t>不</w:t>
      </w:r>
      <w:proofErr w:type="gramEnd"/>
      <w:r>
        <w:rPr>
          <w:rFonts w:hint="eastAsia"/>
        </w:rPr>
        <w:t>可用。这是</w:t>
      </w:r>
      <w:r>
        <w:rPr>
          <w:rFonts w:hint="eastAsia"/>
        </w:rPr>
        <w:t>LCA</w:t>
      </w:r>
      <w:r>
        <w:rPr>
          <w:rFonts w:hint="eastAsia"/>
        </w:rPr>
        <w:t>从业者必须面对的</w:t>
      </w:r>
      <w:r>
        <w:rPr>
          <w:rFonts w:hint="eastAsia"/>
        </w:rPr>
        <w:t>LCI</w:t>
      </w:r>
      <w:r>
        <w:rPr>
          <w:rFonts w:hint="eastAsia"/>
        </w:rPr>
        <w:t>现实。</w:t>
      </w:r>
    </w:p>
    <w:p w14:paraId="29FE2784" w14:textId="77777777" w:rsidR="00D16BE9" w:rsidRDefault="00AC4FA2">
      <w:pPr>
        <w:pStyle w:val="0"/>
        <w:ind w:firstLineChars="200" w:firstLine="420"/>
      </w:pPr>
      <w:r>
        <w:rPr>
          <w:rFonts w:hint="eastAsia"/>
        </w:rPr>
        <w:t>因此，虽然单独物质的测量常常不可行或成本过高，但具有特定过程或过程类型（如“固体燃料焚烧”）知识的技术专家可能能够对排放进行更详细的定量区分。这些特定过程类型的“排放指纹”（例如钢铁高炉废气的重金属成分或柴油机废气的</w:t>
      </w:r>
      <w:r>
        <w:rPr>
          <w:rFonts w:hint="eastAsia"/>
        </w:rPr>
        <w:t>VOC</w:t>
      </w:r>
      <w:r>
        <w:rPr>
          <w:rFonts w:hint="eastAsia"/>
        </w:rPr>
        <w:t>组成）可以根据情况从行业或研究研究中获取。可以在</w:t>
      </w:r>
      <w:r>
        <w:rPr>
          <w:rFonts w:hint="eastAsia"/>
        </w:rPr>
        <w:t>ILCD</w:t>
      </w:r>
      <w:r>
        <w:rPr>
          <w:rFonts w:hint="eastAsia"/>
        </w:rPr>
        <w:t>系统的后续工作中制定最常见测量指标的默认分解列表。对于一些具有非常异质排放特征的过程和一些总指标及流动组，简单分解其成分不可行，但需要进一步区分，同时考虑过程的操作条件，即对于这些过程具有多个配置文件。然而，许多</w:t>
      </w:r>
      <w:r>
        <w:rPr>
          <w:rFonts w:hint="eastAsia"/>
        </w:rPr>
        <w:t>LCIA</w:t>
      </w:r>
      <w:r>
        <w:rPr>
          <w:rFonts w:hint="eastAsia"/>
        </w:rPr>
        <w:t>上较为均质的总指标和</w:t>
      </w:r>
      <w:proofErr w:type="gramStart"/>
      <w:r>
        <w:rPr>
          <w:rFonts w:hint="eastAsia"/>
        </w:rPr>
        <w:t>流动组</w:t>
      </w:r>
      <w:proofErr w:type="gramEnd"/>
      <w:r>
        <w:rPr>
          <w:rFonts w:hint="eastAsia"/>
        </w:rPr>
        <w:t>可以使用，直到默认的分解列表普遍可用（“规定”中提供了详细的规定）。</w:t>
      </w:r>
    </w:p>
    <w:p w14:paraId="163ECA19" w14:textId="77777777" w:rsidR="00D16BE9" w:rsidRDefault="00AC4FA2">
      <w:pPr>
        <w:pStyle w:val="0"/>
        <w:ind w:firstLineChars="200" w:firstLine="420"/>
      </w:pPr>
      <w:r>
        <w:rPr>
          <w:rFonts w:hint="eastAsia"/>
        </w:rPr>
        <w:t>情况更复杂的是，如果某些成分被单独测量，而剩余量被记录（例如，已知一氧化碳的排放量，并从“柴油发动机废气”清单中减去其质量）。这扭曲了总参数的组成，通常使</w:t>
      </w:r>
      <w:r>
        <w:rPr>
          <w:rFonts w:hint="eastAsia"/>
        </w:rPr>
        <w:t>LCIA</w:t>
      </w:r>
      <w:r>
        <w:rPr>
          <w:rFonts w:hint="eastAsia"/>
        </w:rPr>
        <w:t>影响因子对剩余的“柴油发动机废气”（即没有</w:t>
      </w:r>
      <w:r>
        <w:rPr>
          <w:rFonts w:hint="eastAsia"/>
        </w:rPr>
        <w:t>CO</w:t>
      </w:r>
      <w:r>
        <w:rPr>
          <w:rFonts w:hint="eastAsia"/>
        </w:rPr>
        <w:t>的情况）产生扭曲。应避免部分拆分测量指标，因为剩余部分通常会导致扭曲的影响评估。同时，不允许将高度影响（例如有毒）物质隐藏在常见总指标中（例如，</w:t>
      </w:r>
      <w:r>
        <w:rPr>
          <w:rFonts w:hint="eastAsia"/>
        </w:rPr>
        <w:t>PAHs</w:t>
      </w:r>
      <w:r>
        <w:rPr>
          <w:rFonts w:hint="eastAsia"/>
        </w:rPr>
        <w:t>（多环芳烃）不得隐藏在</w:t>
      </w:r>
      <w:r>
        <w:rPr>
          <w:rFonts w:hint="eastAsia"/>
        </w:rPr>
        <w:t>COD</w:t>
      </w:r>
      <w:r>
        <w:rPr>
          <w:rFonts w:hint="eastAsia"/>
        </w:rPr>
        <w:t>中等）。这些特别影响物质应被单独列出，如果它们被单独测量或其存在和量可以通过其他方式推导出。任何情况下不应对低于平均影响的流动进行部分拆分和单独列出。</w:t>
      </w:r>
    </w:p>
    <w:p w14:paraId="01DBEBDD" w14:textId="77777777" w:rsidR="00D16BE9" w:rsidRDefault="00AC4FA2">
      <w:pPr>
        <w:pStyle w:val="0"/>
        <w:ind w:firstLineChars="200" w:firstLine="420"/>
      </w:pPr>
      <w:r>
        <w:rPr>
          <w:rFonts w:hint="eastAsia"/>
        </w:rPr>
        <w:t>作为一种例外，对于二恶英，广泛的实践是将其作为</w:t>
      </w:r>
      <w:r>
        <w:rPr>
          <w:rFonts w:hint="eastAsia"/>
        </w:rPr>
        <w:t>2,3,7,8-TCDD</w:t>
      </w:r>
      <w:r>
        <w:rPr>
          <w:rFonts w:hint="eastAsia"/>
        </w:rPr>
        <w:t>当量（</w:t>
      </w:r>
      <w:r>
        <w:rPr>
          <w:rFonts w:hint="eastAsia"/>
        </w:rPr>
        <w:t>2,3,7,8-</w:t>
      </w:r>
      <w:r>
        <w:rPr>
          <w:rFonts w:hint="eastAsia"/>
        </w:rPr>
        <w:t>四氯二苯并对二恶英的人体毒性当量）进行清单记录。这被认为是可以接受的，因为当量数值已涉及相关的影响，如生态毒性和人体毒性。然而，如果单独可用，则应记录每种单一物质。</w:t>
      </w:r>
    </w:p>
    <w:p w14:paraId="6CF43B66" w14:textId="77777777" w:rsidR="00D16BE9" w:rsidRDefault="00AC4FA2">
      <w:pPr>
        <w:pStyle w:val="0"/>
        <w:ind w:firstLineChars="200" w:firstLine="420"/>
      </w:pPr>
      <w:r>
        <w:rPr>
          <w:rFonts w:hint="eastAsia"/>
        </w:rPr>
        <w:t>详细的允许测量指标和物质</w:t>
      </w:r>
      <w:proofErr w:type="gramStart"/>
      <w:r>
        <w:rPr>
          <w:rFonts w:hint="eastAsia"/>
        </w:rPr>
        <w:t>流动组列表见</w:t>
      </w:r>
      <w:proofErr w:type="gramEnd"/>
      <w:r>
        <w:rPr>
          <w:rFonts w:hint="eastAsia"/>
        </w:rPr>
        <w:t>“规定”。</w:t>
      </w:r>
    </w:p>
    <w:tbl>
      <w:tblPr>
        <w:tblStyle w:val="af6"/>
        <w:tblW w:w="0" w:type="auto"/>
        <w:tblLook w:val="04A0" w:firstRow="1" w:lastRow="0" w:firstColumn="1" w:lastColumn="0" w:noHBand="0" w:noVBand="1"/>
      </w:tblPr>
      <w:tblGrid>
        <w:gridCol w:w="8260"/>
      </w:tblGrid>
      <w:tr w:rsidR="00D16BE9" w14:paraId="3D09EEB8" w14:textId="77777777">
        <w:tc>
          <w:tcPr>
            <w:tcW w:w="8260" w:type="dxa"/>
            <w:tcBorders>
              <w:top w:val="dotDash" w:sz="18" w:space="0" w:color="76923C" w:themeColor="accent3" w:themeShade="BF"/>
              <w:left w:val="dotDash" w:sz="18" w:space="0" w:color="76923C" w:themeColor="accent3" w:themeShade="BF"/>
              <w:bottom w:val="dotDash" w:sz="18" w:space="0" w:color="76923C" w:themeColor="accent3" w:themeShade="BF"/>
              <w:right w:val="dotDash" w:sz="18" w:space="0" w:color="76923C" w:themeColor="accent3" w:themeShade="BF"/>
            </w:tcBorders>
          </w:tcPr>
          <w:p w14:paraId="7097A826" w14:textId="77777777" w:rsidR="00D16BE9" w:rsidRDefault="00AC4FA2">
            <w:pPr>
              <w:pStyle w:val="0"/>
              <w:ind w:firstLineChars="200" w:firstLine="422"/>
              <w:jc w:val="center"/>
              <w:rPr>
                <w:b/>
                <w:bCs/>
              </w:rPr>
            </w:pPr>
            <w:r>
              <w:rPr>
                <w:rFonts w:hint="eastAsia"/>
                <w:b/>
                <w:bCs/>
              </w:rPr>
              <w:t>规定：</w:t>
            </w:r>
            <w:r>
              <w:rPr>
                <w:rFonts w:hint="eastAsia"/>
                <w:b/>
                <w:bCs/>
              </w:rPr>
              <w:t xml:space="preserve">7.4.3.3 </w:t>
            </w:r>
            <w:r>
              <w:rPr>
                <w:rFonts w:hint="eastAsia"/>
                <w:b/>
                <w:bCs/>
              </w:rPr>
              <w:t>测量指标和基本</w:t>
            </w:r>
            <w:proofErr w:type="gramStart"/>
            <w:r>
              <w:rPr>
                <w:rFonts w:hint="eastAsia"/>
                <w:b/>
                <w:bCs/>
              </w:rPr>
              <w:t>流动组</w:t>
            </w:r>
            <w:proofErr w:type="gramEnd"/>
            <w:r>
              <w:rPr>
                <w:rFonts w:hint="eastAsia"/>
                <w:b/>
                <w:bCs/>
              </w:rPr>
              <w:t>的排放</w:t>
            </w:r>
          </w:p>
          <w:p w14:paraId="051AA089" w14:textId="77777777" w:rsidR="00D16BE9" w:rsidRDefault="00AC4FA2">
            <w:pPr>
              <w:pStyle w:val="0"/>
              <w:ind w:firstLineChars="200" w:firstLine="420"/>
            </w:pPr>
            <w:r>
              <w:rPr>
                <w:rFonts w:hint="eastAsia"/>
              </w:rPr>
              <w:t xml:space="preserve">I) </w:t>
            </w:r>
            <w:r>
              <w:rPr>
                <w:rFonts w:hint="eastAsia"/>
              </w:rPr>
              <w:t>必须</w:t>
            </w:r>
            <w:r>
              <w:rPr>
                <w:rFonts w:hint="eastAsia"/>
              </w:rPr>
              <w:t xml:space="preserve"> - </w:t>
            </w:r>
            <w:r>
              <w:rPr>
                <w:rFonts w:hint="eastAsia"/>
                <w:b/>
                <w:bCs/>
              </w:rPr>
              <w:t>测量指标和物质</w:t>
            </w:r>
            <w:proofErr w:type="gramStart"/>
            <w:r>
              <w:rPr>
                <w:rFonts w:hint="eastAsia"/>
                <w:b/>
                <w:bCs/>
              </w:rPr>
              <w:t>组基本</w:t>
            </w:r>
            <w:proofErr w:type="gramEnd"/>
            <w:r>
              <w:rPr>
                <w:rFonts w:hint="eastAsia"/>
                <w:b/>
                <w:bCs/>
              </w:rPr>
              <w:t>流动：</w:t>
            </w:r>
            <w:r>
              <w:rPr>
                <w:rFonts w:hint="eastAsia"/>
              </w:rPr>
              <w:t>应按以下方式进行清单记录：</w:t>
            </w:r>
            <w:r>
              <w:rPr>
                <w:rFonts w:hint="eastAsia"/>
              </w:rPr>
              <w:t>[ISO!]</w:t>
            </w:r>
          </w:p>
          <w:p w14:paraId="698D5C71" w14:textId="77777777" w:rsidR="00D16BE9" w:rsidRDefault="00AC4FA2">
            <w:pPr>
              <w:pStyle w:val="0"/>
              <w:ind w:firstLineChars="200" w:firstLine="420"/>
            </w:pPr>
            <w:proofErr w:type="spellStart"/>
            <w:r>
              <w:rPr>
                <w:rFonts w:hint="eastAsia"/>
              </w:rPr>
              <w:t>I.a</w:t>
            </w:r>
            <w:proofErr w:type="spellEnd"/>
            <w:r>
              <w:rPr>
                <w:rFonts w:hint="eastAsia"/>
              </w:rPr>
              <w:t xml:space="preserve">) </w:t>
            </w:r>
            <w:r>
              <w:rPr>
                <w:rFonts w:hint="eastAsia"/>
                <w:b/>
                <w:bCs/>
              </w:rPr>
              <w:t>避免指标和流动组；可接受的例外：</w:t>
            </w:r>
            <w:r>
              <w:rPr>
                <w:rFonts w:hint="eastAsia"/>
              </w:rPr>
              <w:t>测量指标和物质</w:t>
            </w:r>
            <w:proofErr w:type="gramStart"/>
            <w:r>
              <w:rPr>
                <w:rFonts w:hint="eastAsia"/>
              </w:rPr>
              <w:t>组基本</w:t>
            </w:r>
            <w:proofErr w:type="gramEnd"/>
            <w:r>
              <w:rPr>
                <w:rFonts w:hint="eastAsia"/>
              </w:rPr>
              <w:t>流动应避免使用，除非将其拆分为单一物质。仅以下例外情况可接受，同时应拆分：</w:t>
            </w:r>
            <w:r>
              <w:rPr>
                <w:rFonts w:hint="eastAsia"/>
              </w:rPr>
              <w:t>COD</w:t>
            </w:r>
            <w:r>
              <w:rPr>
                <w:rStyle w:val="afb"/>
              </w:rPr>
              <w:footnoteReference w:id="143"/>
            </w:r>
            <w:r>
              <w:rPr>
                <w:rFonts w:hint="eastAsia"/>
              </w:rPr>
              <w:t>、</w:t>
            </w:r>
            <w:r>
              <w:rPr>
                <w:rFonts w:hint="eastAsia"/>
              </w:rPr>
              <w:t>BOD</w:t>
            </w:r>
            <w:r>
              <w:rPr>
                <w:rFonts w:hint="eastAsia"/>
              </w:rPr>
              <w:t>、</w:t>
            </w:r>
            <w:r>
              <w:rPr>
                <w:rFonts w:hint="eastAsia"/>
              </w:rPr>
              <w:t>AOX</w:t>
            </w:r>
            <w:r>
              <w:rPr>
                <w:rFonts w:hint="eastAsia"/>
              </w:rPr>
              <w:t>、</w:t>
            </w:r>
            <w:r>
              <w:rPr>
                <w:rFonts w:hint="eastAsia"/>
              </w:rPr>
              <w:t>VOC</w:t>
            </w:r>
            <w:r>
              <w:rPr>
                <w:rFonts w:hint="eastAsia"/>
              </w:rPr>
              <w:t>、</w:t>
            </w:r>
            <w:r>
              <w:rPr>
                <w:rFonts w:hint="eastAsia"/>
              </w:rPr>
              <w:t>NMVOC</w:t>
            </w:r>
            <w:r>
              <w:rPr>
                <w:rFonts w:hint="eastAsia"/>
              </w:rPr>
              <w:t>、</w:t>
            </w:r>
            <w:r>
              <w:rPr>
                <w:rFonts w:hint="eastAsia"/>
              </w:rPr>
              <w:t>PAHs</w:t>
            </w:r>
            <w:r>
              <w:rPr>
                <w:rFonts w:hint="eastAsia"/>
              </w:rPr>
              <w:t>、</w:t>
            </w:r>
            <w:r>
              <w:rPr>
                <w:rFonts w:hint="eastAsia"/>
              </w:rPr>
              <w:t>PCBs</w:t>
            </w:r>
            <w:r>
              <w:rPr>
                <w:rFonts w:hint="eastAsia"/>
              </w:rPr>
              <w:t>、</w:t>
            </w:r>
            <w:r>
              <w:rPr>
                <w:rFonts w:hint="eastAsia"/>
              </w:rPr>
              <w:t>TOC</w:t>
            </w:r>
            <w:r>
              <w:rPr>
                <w:rFonts w:hint="eastAsia"/>
              </w:rPr>
              <w:t>、</w:t>
            </w:r>
            <w:r>
              <w:rPr>
                <w:rFonts w:hint="eastAsia"/>
              </w:rPr>
              <w:t>DOC</w:t>
            </w:r>
            <w:r>
              <w:rPr>
                <w:rFonts w:hint="eastAsia"/>
              </w:rPr>
              <w:t>、氮化合物中的氮（不包括</w:t>
            </w:r>
            <w:r>
              <w:rPr>
                <w:rFonts w:hint="eastAsia"/>
              </w:rPr>
              <w:t>N2</w:t>
            </w:r>
            <w:r>
              <w:rPr>
                <w:rFonts w:hint="eastAsia"/>
              </w:rPr>
              <w:t>、</w:t>
            </w:r>
            <w:r>
              <w:rPr>
                <w:rFonts w:hint="eastAsia"/>
              </w:rPr>
              <w:t>N20</w:t>
            </w:r>
            <w:r>
              <w:rPr>
                <w:rFonts w:hint="eastAsia"/>
              </w:rPr>
              <w:t>）、磷化合物中的磷、二恶英（以</w:t>
            </w:r>
            <w:r>
              <w:rPr>
                <w:rFonts w:hint="eastAsia"/>
              </w:rPr>
              <w:t>2,3,7,8-TCDD</w:t>
            </w:r>
            <w:r>
              <w:rPr>
                <w:rFonts w:hint="eastAsia"/>
              </w:rPr>
              <w:t>人类毒性当量计）。</w:t>
            </w:r>
          </w:p>
          <w:p w14:paraId="6F204F7D" w14:textId="77777777" w:rsidR="00D16BE9" w:rsidRDefault="00AC4FA2">
            <w:pPr>
              <w:pStyle w:val="0"/>
              <w:ind w:firstLineChars="200" w:firstLine="420"/>
            </w:pPr>
            <w:proofErr w:type="spellStart"/>
            <w:r>
              <w:rPr>
                <w:rFonts w:hint="eastAsia"/>
              </w:rPr>
              <w:lastRenderedPageBreak/>
              <w:t>I.b</w:t>
            </w:r>
            <w:proofErr w:type="spellEnd"/>
            <w:r>
              <w:rPr>
                <w:rFonts w:hint="eastAsia"/>
              </w:rPr>
              <w:t xml:space="preserve">) </w:t>
            </w:r>
            <w:r>
              <w:rPr>
                <w:rFonts w:hint="eastAsia"/>
                <w:b/>
                <w:bCs/>
              </w:rPr>
              <w:t>部分拆分的限制：</w:t>
            </w:r>
            <w:r>
              <w:rPr>
                <w:rFonts w:hint="eastAsia"/>
              </w:rPr>
              <w:t>应避免对测量指标和物质组流动进行部分拆分。唯一的例外是单独列出具有比指标</w:t>
            </w:r>
            <w:r>
              <w:rPr>
                <w:rFonts w:hint="eastAsia"/>
              </w:rPr>
              <w:t>/</w:t>
            </w:r>
            <w:r>
              <w:rPr>
                <w:rFonts w:hint="eastAsia"/>
              </w:rPr>
              <w:t>组平均影响更高的基本流动。不得进行部分拆分，只单独列出影响低于平均水平的基本流动。如果从上述指标</w:t>
            </w:r>
            <w:r>
              <w:rPr>
                <w:rFonts w:hint="eastAsia"/>
              </w:rPr>
              <w:t>/</w:t>
            </w:r>
            <w:r>
              <w:rPr>
                <w:rFonts w:hint="eastAsia"/>
              </w:rPr>
              <w:t>流动组中单独列出单一物质基本流动，仅应记录指标或</w:t>
            </w:r>
            <w:proofErr w:type="gramStart"/>
            <w:r>
              <w:rPr>
                <w:rFonts w:hint="eastAsia"/>
              </w:rPr>
              <w:t>流动组</w:t>
            </w:r>
            <w:proofErr w:type="gramEnd"/>
            <w:r>
              <w:rPr>
                <w:rFonts w:hint="eastAsia"/>
              </w:rPr>
              <w:t>的剩余量。</w:t>
            </w:r>
          </w:p>
          <w:p w14:paraId="45965297" w14:textId="77777777" w:rsidR="00D16BE9" w:rsidRDefault="00AC4FA2">
            <w:pPr>
              <w:pStyle w:val="0"/>
              <w:ind w:firstLineChars="200" w:firstLine="420"/>
            </w:pPr>
            <w:proofErr w:type="spellStart"/>
            <w:r>
              <w:rPr>
                <w:rFonts w:hint="eastAsia"/>
              </w:rPr>
              <w:t>I.c</w:t>
            </w:r>
            <w:proofErr w:type="spellEnd"/>
            <w:r>
              <w:rPr>
                <w:rFonts w:hint="eastAsia"/>
              </w:rPr>
              <w:t xml:space="preserve">) </w:t>
            </w:r>
            <w:r>
              <w:rPr>
                <w:rFonts w:hint="eastAsia"/>
                <w:b/>
                <w:bCs/>
              </w:rPr>
              <w:t>避免重复计数：</w:t>
            </w:r>
            <w:r>
              <w:rPr>
                <w:rFonts w:hint="eastAsia"/>
              </w:rPr>
              <w:t>应避免在上述指标</w:t>
            </w:r>
            <w:r>
              <w:rPr>
                <w:rFonts w:hint="eastAsia"/>
              </w:rPr>
              <w:t>/</w:t>
            </w:r>
            <w:proofErr w:type="gramStart"/>
            <w:r>
              <w:rPr>
                <w:rFonts w:hint="eastAsia"/>
              </w:rPr>
              <w:t>流动组</w:t>
            </w:r>
            <w:proofErr w:type="gramEnd"/>
            <w:r>
              <w:rPr>
                <w:rFonts w:hint="eastAsia"/>
              </w:rPr>
              <w:t>和所含单一物质之间的重复计数（即正确的是记录“</w:t>
            </w:r>
            <w:r>
              <w:rPr>
                <w:rFonts w:hint="eastAsia"/>
              </w:rPr>
              <w:t>BOD</w:t>
            </w:r>
            <w:r>
              <w:rPr>
                <w:rFonts w:hint="eastAsia"/>
              </w:rPr>
              <w:t>”或“</w:t>
            </w:r>
            <w:r>
              <w:rPr>
                <w:rFonts w:hint="eastAsia"/>
              </w:rPr>
              <w:t>COD</w:t>
            </w:r>
            <w:r>
              <w:rPr>
                <w:rFonts w:hint="eastAsia"/>
              </w:rPr>
              <w:t>”；记录“</w:t>
            </w:r>
            <w:r>
              <w:rPr>
                <w:rFonts w:hint="eastAsia"/>
              </w:rPr>
              <w:t>VOC</w:t>
            </w:r>
            <w:r>
              <w:rPr>
                <w:rFonts w:hint="eastAsia"/>
              </w:rPr>
              <w:t>”或“</w:t>
            </w:r>
            <w:r>
              <w:rPr>
                <w:rFonts w:hint="eastAsia"/>
              </w:rPr>
              <w:t>NMVOC</w:t>
            </w:r>
            <w:r>
              <w:rPr>
                <w:rFonts w:hint="eastAsia"/>
              </w:rPr>
              <w:t>”加“甲烷”；记录“硝酸盐”加“氨”加……或“氮化合物中的氮”；等等）。</w:t>
            </w:r>
          </w:p>
          <w:p w14:paraId="32EB3F27" w14:textId="77777777" w:rsidR="00D16BE9" w:rsidRDefault="00AC4FA2">
            <w:pPr>
              <w:pStyle w:val="0"/>
              <w:ind w:firstLineChars="200" w:firstLine="420"/>
            </w:pPr>
            <w:proofErr w:type="spellStart"/>
            <w:r>
              <w:rPr>
                <w:rFonts w:hint="eastAsia"/>
              </w:rPr>
              <w:t>I.d</w:t>
            </w:r>
            <w:proofErr w:type="spellEnd"/>
            <w:r>
              <w:rPr>
                <w:rFonts w:hint="eastAsia"/>
              </w:rPr>
              <w:t>)</w:t>
            </w:r>
            <w:r>
              <w:rPr>
                <w:rFonts w:hint="eastAsia"/>
                <w:b/>
                <w:bCs/>
              </w:rPr>
              <w:t xml:space="preserve"> </w:t>
            </w:r>
            <w:r>
              <w:rPr>
                <w:rFonts w:hint="eastAsia"/>
                <w:b/>
                <w:bCs/>
              </w:rPr>
              <w:t>记录组成：</w:t>
            </w:r>
            <w:r>
              <w:rPr>
                <w:rFonts w:hint="eastAsia"/>
              </w:rPr>
              <w:t>如果拆分的测量指标或物质</w:t>
            </w:r>
            <w:proofErr w:type="gramStart"/>
            <w:r>
              <w:rPr>
                <w:rFonts w:hint="eastAsia"/>
              </w:rPr>
              <w:t>流动组</w:t>
            </w:r>
            <w:proofErr w:type="gramEnd"/>
            <w:r>
              <w:rPr>
                <w:rFonts w:hint="eastAsia"/>
              </w:rPr>
              <w:t>的测量组成信息</w:t>
            </w:r>
            <w:proofErr w:type="gramStart"/>
            <w:r>
              <w:rPr>
                <w:rFonts w:hint="eastAsia"/>
              </w:rPr>
              <w:t>不</w:t>
            </w:r>
            <w:proofErr w:type="gramEnd"/>
            <w:r>
              <w:rPr>
                <w:rFonts w:hint="eastAsia"/>
              </w:rPr>
              <w:t>可用，可以使用假设的组成。方法和假设应记录。</w:t>
            </w:r>
          </w:p>
          <w:p w14:paraId="05E27BE9" w14:textId="77777777" w:rsidR="00D16BE9" w:rsidRDefault="00AC4FA2">
            <w:pPr>
              <w:pStyle w:val="0"/>
              <w:ind w:firstLineChars="200" w:firstLine="420"/>
            </w:pPr>
            <w:r>
              <w:rPr>
                <w:rFonts w:hint="eastAsia"/>
              </w:rPr>
              <w:t>注意，测量指标或物质</w:t>
            </w:r>
            <w:proofErr w:type="gramStart"/>
            <w:r>
              <w:rPr>
                <w:rFonts w:hint="eastAsia"/>
              </w:rPr>
              <w:t>流动组</w:t>
            </w:r>
            <w:proofErr w:type="gramEnd"/>
            <w:r>
              <w:rPr>
                <w:rFonts w:hint="eastAsia"/>
              </w:rPr>
              <w:t>的组成通常可以通过过程知识（如加工材料、反应物等）推导出，或考虑类似过程的组成</w:t>
            </w:r>
            <w:r>
              <w:rPr>
                <w:rStyle w:val="afb"/>
              </w:rPr>
              <w:footnoteReference w:id="144"/>
            </w:r>
            <w:r>
              <w:rPr>
                <w:rFonts w:hint="eastAsia"/>
              </w:rPr>
              <w:t>。</w:t>
            </w:r>
          </w:p>
          <w:p w14:paraId="5CB84AB9" w14:textId="77777777" w:rsidR="00D16BE9" w:rsidRDefault="00AC4FA2">
            <w:pPr>
              <w:pStyle w:val="0"/>
              <w:ind w:firstLineChars="200" w:firstLine="420"/>
            </w:pPr>
            <w:proofErr w:type="spellStart"/>
            <w:r>
              <w:rPr>
                <w:rFonts w:hint="eastAsia"/>
              </w:rPr>
              <w:t>I.e</w:t>
            </w:r>
            <w:proofErr w:type="spellEnd"/>
            <w:r>
              <w:rPr>
                <w:rFonts w:hint="eastAsia"/>
              </w:rPr>
              <w:t xml:space="preserve">) </w:t>
            </w:r>
            <w:r>
              <w:rPr>
                <w:rFonts w:hint="eastAsia"/>
                <w:b/>
                <w:bCs/>
              </w:rPr>
              <w:t>不合并测量流动：</w:t>
            </w:r>
            <w:r>
              <w:rPr>
                <w:rFonts w:hint="eastAsia"/>
              </w:rPr>
              <w:t>单独测量的物质不应与测量指标和基本流动组合并，而应单独记录。</w:t>
            </w:r>
          </w:p>
          <w:p w14:paraId="25177413" w14:textId="77777777" w:rsidR="00D16BE9" w:rsidRDefault="00AC4FA2">
            <w:pPr>
              <w:pStyle w:val="0"/>
              <w:ind w:firstLineChars="200" w:firstLine="420"/>
            </w:pPr>
            <w:r>
              <w:rPr>
                <w:rFonts w:hint="eastAsia"/>
              </w:rPr>
              <w:t xml:space="preserve">II) </w:t>
            </w:r>
            <w:r>
              <w:rPr>
                <w:rFonts w:hint="eastAsia"/>
              </w:rPr>
              <w:t>可选</w:t>
            </w:r>
            <w:r>
              <w:rPr>
                <w:rFonts w:hint="eastAsia"/>
              </w:rPr>
              <w:t xml:space="preserve"> - </w:t>
            </w:r>
            <w:r>
              <w:rPr>
                <w:rFonts w:hint="eastAsia"/>
                <w:b/>
                <w:bCs/>
              </w:rPr>
              <w:t>使用“提醒流动”保持原始测量指标或流动组：</w:t>
            </w:r>
            <w:r>
              <w:rPr>
                <w:rFonts w:hint="eastAsia"/>
              </w:rPr>
              <w:t>建议将拆分后的指标或</w:t>
            </w:r>
            <w:proofErr w:type="gramStart"/>
            <w:r>
              <w:rPr>
                <w:rFonts w:hint="eastAsia"/>
              </w:rPr>
              <w:t>流动组</w:t>
            </w:r>
            <w:proofErr w:type="gramEnd"/>
            <w:r>
              <w:rPr>
                <w:rFonts w:hint="eastAsia"/>
              </w:rPr>
              <w:t>的原始测量</w:t>
            </w:r>
            <w:proofErr w:type="gramStart"/>
            <w:r>
              <w:rPr>
                <w:rFonts w:hint="eastAsia"/>
              </w:rPr>
              <w:t>量</w:t>
            </w:r>
            <w:proofErr w:type="gramEnd"/>
            <w:r>
              <w:rPr>
                <w:rFonts w:hint="eastAsia"/>
              </w:rPr>
              <w:t>记录为“提醒流动”。“提醒流动”应在影响评估中排除，即没有特征化因子，并明确标识为“提醒流动”（关于命名，参见</w:t>
            </w:r>
            <w:r>
              <w:rPr>
                <w:rFonts w:hint="eastAsia"/>
              </w:rPr>
              <w:t>7.4.3.8</w:t>
            </w:r>
            <w:r>
              <w:rPr>
                <w:rFonts w:hint="eastAsia"/>
              </w:rPr>
              <w:t>章节）。</w:t>
            </w:r>
            <w:r>
              <w:rPr>
                <w:rFonts w:hint="eastAsia"/>
              </w:rPr>
              <w:t>[ISO+]</w:t>
            </w:r>
          </w:p>
          <w:p w14:paraId="0FCCC0B7" w14:textId="77777777" w:rsidR="00D16BE9" w:rsidRDefault="00AC4FA2">
            <w:pPr>
              <w:pStyle w:val="0"/>
              <w:ind w:firstLineChars="200" w:firstLine="420"/>
            </w:pPr>
            <w:r>
              <w:rPr>
                <w:rFonts w:hint="eastAsia"/>
              </w:rPr>
              <w:t>注意，如果上述规定不能完全满足，这应在报告数据质量和解释</w:t>
            </w:r>
            <w:r>
              <w:rPr>
                <w:rFonts w:hint="eastAsia"/>
              </w:rPr>
              <w:t>LCA</w:t>
            </w:r>
            <w:r>
              <w:rPr>
                <w:rFonts w:hint="eastAsia"/>
              </w:rPr>
              <w:t>研究结果时明确考虑。注意，不符合上述要求的</w:t>
            </w:r>
            <w:r>
              <w:rPr>
                <w:rFonts w:hint="eastAsia"/>
              </w:rPr>
              <w:t>LCI</w:t>
            </w:r>
            <w:r>
              <w:rPr>
                <w:rFonts w:hint="eastAsia"/>
              </w:rPr>
              <w:t>数据集清单不符合</w:t>
            </w:r>
            <w:r>
              <w:rPr>
                <w:rFonts w:hint="eastAsia"/>
              </w:rPr>
              <w:t>ILCD</w:t>
            </w:r>
            <w:r>
              <w:rPr>
                <w:rFonts w:hint="eastAsia"/>
              </w:rPr>
              <w:t>命名规范。</w:t>
            </w:r>
          </w:p>
        </w:tc>
      </w:tr>
    </w:tbl>
    <w:p w14:paraId="4117D233" w14:textId="77777777" w:rsidR="00D16BE9" w:rsidRDefault="00AC4FA2">
      <w:pPr>
        <w:pStyle w:val="afff"/>
        <w:spacing w:before="0" w:after="0"/>
        <w:ind w:firstLineChars="200" w:firstLine="422"/>
      </w:pPr>
      <w:r>
        <w:rPr>
          <w:rFonts w:hint="eastAsia"/>
        </w:rPr>
        <w:lastRenderedPageBreak/>
        <w:t xml:space="preserve">7.4.3.3 </w:t>
      </w:r>
      <w:r>
        <w:rPr>
          <w:rFonts w:hint="eastAsia"/>
        </w:rPr>
        <w:t>离子化合物的排放</w:t>
      </w:r>
    </w:p>
    <w:p w14:paraId="49E7C1B3" w14:textId="77777777" w:rsidR="00D16BE9" w:rsidRDefault="00AC4FA2">
      <w:pPr>
        <w:pStyle w:val="0"/>
        <w:ind w:firstLineChars="200" w:firstLine="422"/>
        <w:rPr>
          <w:b/>
          <w:bCs/>
        </w:rPr>
      </w:pPr>
      <w:r>
        <w:rPr>
          <w:rFonts w:hint="eastAsia"/>
          <w:b/>
          <w:bCs/>
        </w:rPr>
        <w:t>引言与概述</w:t>
      </w:r>
    </w:p>
    <w:p w14:paraId="5AFEBB54" w14:textId="77777777" w:rsidR="00D16BE9" w:rsidRDefault="00AC4FA2">
      <w:pPr>
        <w:pStyle w:val="0"/>
        <w:ind w:firstLineChars="200" w:firstLine="420"/>
      </w:pPr>
      <w:r>
        <w:rPr>
          <w:rFonts w:hint="eastAsia"/>
        </w:rPr>
        <w:t>对于某些化合物，存在方法论问题，例如是否应将离子但环境上非常稳定的物质</w:t>
      </w:r>
      <w:proofErr w:type="spellStart"/>
      <w:r>
        <w:rPr>
          <w:rFonts w:hint="eastAsia"/>
        </w:rPr>
        <w:t>CdS</w:t>
      </w:r>
      <w:proofErr w:type="spellEnd"/>
      <w:r>
        <w:rPr>
          <w:rFonts w:hint="eastAsia"/>
        </w:rPr>
        <w:t>作为两个离子</w:t>
      </w:r>
      <w:r>
        <w:rPr>
          <w:rFonts w:hint="eastAsia"/>
        </w:rPr>
        <w:t>Cd2+</w:t>
      </w:r>
      <w:r>
        <w:rPr>
          <w:rFonts w:hint="eastAsia"/>
        </w:rPr>
        <w:t>和</w:t>
      </w:r>
      <w:r>
        <w:rPr>
          <w:rFonts w:hint="eastAsia"/>
        </w:rPr>
        <w:t>S2-</w:t>
      </w:r>
      <w:r>
        <w:rPr>
          <w:rFonts w:hint="eastAsia"/>
        </w:rPr>
        <w:t>进行清单记录，还是作为化合物</w:t>
      </w:r>
      <w:proofErr w:type="spellStart"/>
      <w:r>
        <w:rPr>
          <w:rFonts w:hint="eastAsia"/>
        </w:rPr>
        <w:t>CdS</w:t>
      </w:r>
      <w:proofErr w:type="spellEnd"/>
      <w:r>
        <w:rPr>
          <w:rFonts w:hint="eastAsia"/>
        </w:rPr>
        <w:t>记录。这对于影响评估至关重要，因为去向很大程度上取决于水溶性。只有那些不能在肺部溶解的颗粒物才会具有致癌性。为了限制基本流动的数量并避免遗漏未分配影响因子的流动，建议通过单独记录离子来限制单一基本流动的数量。</w:t>
      </w:r>
    </w:p>
    <w:p w14:paraId="79657468" w14:textId="77777777" w:rsidR="00D16BE9" w:rsidRDefault="00AC4FA2">
      <w:pPr>
        <w:pStyle w:val="0"/>
        <w:ind w:firstLineChars="200" w:firstLine="420"/>
      </w:pPr>
      <w:r>
        <w:rPr>
          <w:rFonts w:hint="eastAsia"/>
        </w:rPr>
        <w:t>根据最初的考虑，得出了以下解决方案：</w:t>
      </w:r>
    </w:p>
    <w:p w14:paraId="442FB364" w14:textId="77777777" w:rsidR="00D16BE9" w:rsidRDefault="00AC4FA2">
      <w:pPr>
        <w:pStyle w:val="0"/>
        <w:ind w:firstLineChars="200" w:firstLine="420"/>
      </w:pPr>
      <w:r>
        <w:rPr>
          <w:rFonts w:hint="eastAsia"/>
        </w:rPr>
        <w:t>对容易溶于水的离子化合物（如氯化铵、氯化镉等）应记录为其存在的离子：这些化合物释放到环境中时（尽管有些例外）行为基本上就像是分别处理这些离子。以一个颗粒及其在</w:t>
      </w:r>
      <w:r>
        <w:rPr>
          <w:rFonts w:hint="eastAsia"/>
        </w:rPr>
        <w:t>1mm</w:t>
      </w:r>
      <w:r>
        <w:rPr>
          <w:rFonts w:hint="eastAsia"/>
        </w:rPr>
        <w:t>直径的水滴（如雨水或肺组织中的水）中的溶解度为例，设定的界限是</w:t>
      </w:r>
      <w:r>
        <w:rPr>
          <w:rFonts w:hint="eastAsia"/>
        </w:rPr>
        <w:t>20</w:t>
      </w:r>
      <w:r>
        <w:rPr>
          <w:rFonts w:hint="eastAsia"/>
        </w:rPr>
        <w:t>°</w:t>
      </w:r>
      <w:r>
        <w:rPr>
          <w:rFonts w:hint="eastAsia"/>
        </w:rPr>
        <w:t>C</w:t>
      </w:r>
      <w:r>
        <w:rPr>
          <w:rFonts w:hint="eastAsia"/>
        </w:rPr>
        <w:t>下少于一半的</w:t>
      </w:r>
      <w:r>
        <w:rPr>
          <w:rFonts w:hint="eastAsia"/>
        </w:rPr>
        <w:t xml:space="preserve">2 </w:t>
      </w:r>
      <w:r>
        <w:rPr>
          <w:rFonts w:hint="eastAsia"/>
        </w:rPr>
        <w:t>μ</w:t>
      </w:r>
      <w:r>
        <w:rPr>
          <w:rFonts w:hint="eastAsia"/>
        </w:rPr>
        <w:t>m</w:t>
      </w:r>
      <w:r>
        <w:rPr>
          <w:rFonts w:hint="eastAsia"/>
        </w:rPr>
        <w:t>直径颗粒在这种水量中溶解。这也取决于材料的密度，但为了便于参考，假设密度为</w:t>
      </w:r>
      <w:r>
        <w:rPr>
          <w:rFonts w:hint="eastAsia"/>
        </w:rPr>
        <w:t>2 kg/l</w:t>
      </w:r>
      <w:r>
        <w:rPr>
          <w:rFonts w:hint="eastAsia"/>
        </w:rPr>
        <w:t>，得到颗粒质量约为</w:t>
      </w:r>
      <w:r>
        <w:rPr>
          <w:rFonts w:hint="eastAsia"/>
        </w:rPr>
        <w:t>8*10^-12 g</w:t>
      </w:r>
      <w:r>
        <w:rPr>
          <w:rFonts w:hint="eastAsia"/>
        </w:rPr>
        <w:t>，界限为</w:t>
      </w:r>
      <w:r>
        <w:rPr>
          <w:rFonts w:hint="eastAsia"/>
        </w:rPr>
        <w:t>0.5*8*10^-12 g / 0.0005 ml = 8*10^-</w:t>
      </w:r>
      <w:r>
        <w:rPr>
          <w:rFonts w:hint="eastAsia"/>
        </w:rPr>
        <w:lastRenderedPageBreak/>
        <w:t>9 g/ml</w:t>
      </w:r>
      <w:r>
        <w:rPr>
          <w:rFonts w:hint="eastAsia"/>
        </w:rPr>
        <w:t>（或</w:t>
      </w:r>
      <w:r>
        <w:rPr>
          <w:rFonts w:hint="eastAsia"/>
        </w:rPr>
        <w:t>8*10^-6 g/l</w:t>
      </w:r>
      <w:r>
        <w:rPr>
          <w:rFonts w:hint="eastAsia"/>
        </w:rPr>
        <w:t>，即约</w:t>
      </w:r>
      <w:r>
        <w:rPr>
          <w:rFonts w:hint="eastAsia"/>
        </w:rPr>
        <w:t xml:space="preserve">10 </w:t>
      </w:r>
      <w:r>
        <w:rPr>
          <w:rFonts w:hint="eastAsia"/>
        </w:rPr>
        <w:t>μ</w:t>
      </w:r>
      <w:r>
        <w:rPr>
          <w:rFonts w:hint="eastAsia"/>
        </w:rPr>
        <w:t>g/l</w:t>
      </w:r>
      <w:r>
        <w:rPr>
          <w:rFonts w:hint="eastAsia"/>
        </w:rPr>
        <w:t>）。因此，公认的界限设置为</w:t>
      </w:r>
      <w:r>
        <w:rPr>
          <w:rFonts w:hint="eastAsia"/>
        </w:rPr>
        <w:t>20</w:t>
      </w:r>
      <w:r>
        <w:rPr>
          <w:rFonts w:hint="eastAsia"/>
        </w:rPr>
        <w:t>°</w:t>
      </w:r>
      <w:r>
        <w:rPr>
          <w:rFonts w:hint="eastAsia"/>
        </w:rPr>
        <w:t>C</w:t>
      </w:r>
      <w:r>
        <w:rPr>
          <w:rFonts w:hint="eastAsia"/>
        </w:rPr>
        <w:t>下水中的溶解度低于</w:t>
      </w:r>
      <w:r>
        <w:rPr>
          <w:rFonts w:hint="eastAsia"/>
        </w:rPr>
        <w:t xml:space="preserve">10 </w:t>
      </w:r>
      <w:r>
        <w:rPr>
          <w:rFonts w:hint="eastAsia"/>
        </w:rPr>
        <w:t>μ</w:t>
      </w:r>
      <w:r>
        <w:rPr>
          <w:rFonts w:hint="eastAsia"/>
        </w:rPr>
        <w:t>g/l</w:t>
      </w:r>
      <w:r>
        <w:rPr>
          <w:rFonts w:hint="eastAsia"/>
        </w:rPr>
        <w:t>。</w:t>
      </w:r>
      <w:r>
        <w:rPr>
          <w:rStyle w:val="afb"/>
        </w:rPr>
        <w:footnoteReference w:id="145"/>
      </w:r>
      <w:r>
        <w:rPr>
          <w:rFonts w:hint="eastAsia"/>
        </w:rPr>
        <w:t>,</w:t>
      </w:r>
      <w:r>
        <w:rPr>
          <w:rStyle w:val="afb"/>
        </w:rPr>
        <w:footnoteReference w:id="146"/>
      </w:r>
    </w:p>
    <w:p w14:paraId="7501D5AC" w14:textId="77777777" w:rsidR="00D16BE9" w:rsidRDefault="00AC4FA2">
      <w:pPr>
        <w:pStyle w:val="0"/>
        <w:ind w:firstLineChars="200" w:firstLine="420"/>
      </w:pPr>
      <w:r>
        <w:rPr>
          <w:rFonts w:hint="eastAsia"/>
        </w:rPr>
        <w:t>对于水溶性较差的化合物，应以化合物形式进行记录。</w:t>
      </w:r>
    </w:p>
    <w:p w14:paraId="626F1939" w14:textId="77777777" w:rsidR="00D16BE9" w:rsidRDefault="00AC4FA2">
      <w:pPr>
        <w:pStyle w:val="0"/>
        <w:ind w:firstLineChars="200" w:firstLine="420"/>
      </w:pPr>
      <w:r>
        <w:rPr>
          <w:rFonts w:hint="eastAsia"/>
        </w:rPr>
        <w:t>注意，该规定与类似的颗粒物规定不同，不适用于水溶性、解离的有机化合物。</w:t>
      </w:r>
    </w:p>
    <w:tbl>
      <w:tblPr>
        <w:tblStyle w:val="af6"/>
        <w:tblW w:w="0" w:type="auto"/>
        <w:tblLook w:val="04A0" w:firstRow="1" w:lastRow="0" w:firstColumn="1" w:lastColumn="0" w:noHBand="0" w:noVBand="1"/>
      </w:tblPr>
      <w:tblGrid>
        <w:gridCol w:w="8260"/>
      </w:tblGrid>
      <w:tr w:rsidR="00D16BE9" w14:paraId="0B61C794" w14:textId="77777777">
        <w:tc>
          <w:tcPr>
            <w:tcW w:w="8260" w:type="dxa"/>
            <w:tcBorders>
              <w:top w:val="dotDash" w:sz="18" w:space="0" w:color="76923C" w:themeColor="accent3" w:themeShade="BF"/>
              <w:left w:val="dotDash" w:sz="18" w:space="0" w:color="76923C" w:themeColor="accent3" w:themeShade="BF"/>
              <w:bottom w:val="dotDash" w:sz="18" w:space="0" w:color="76923C" w:themeColor="accent3" w:themeShade="BF"/>
              <w:right w:val="dotDash" w:sz="18" w:space="0" w:color="76923C" w:themeColor="accent3" w:themeShade="BF"/>
            </w:tcBorders>
          </w:tcPr>
          <w:p w14:paraId="5B2795B8" w14:textId="77777777" w:rsidR="00D16BE9" w:rsidRDefault="00AC4FA2">
            <w:pPr>
              <w:pStyle w:val="0"/>
              <w:ind w:firstLineChars="200" w:firstLine="422"/>
              <w:jc w:val="center"/>
              <w:rPr>
                <w:b/>
                <w:bCs/>
              </w:rPr>
            </w:pPr>
            <w:r>
              <w:rPr>
                <w:rFonts w:hint="eastAsia"/>
                <w:b/>
                <w:bCs/>
              </w:rPr>
              <w:t>规定</w:t>
            </w:r>
            <w:r>
              <w:rPr>
                <w:rFonts w:hint="eastAsia"/>
                <w:b/>
                <w:bCs/>
              </w:rPr>
              <w:t xml:space="preserve">: 7.4.3.3 </w:t>
            </w:r>
            <w:r>
              <w:rPr>
                <w:rFonts w:hint="eastAsia"/>
                <w:b/>
                <w:bCs/>
              </w:rPr>
              <w:t>离子化合物的排放</w:t>
            </w:r>
          </w:p>
          <w:p w14:paraId="18A790E8" w14:textId="77777777" w:rsidR="00D16BE9" w:rsidRDefault="00AC4FA2">
            <w:pPr>
              <w:pStyle w:val="0"/>
              <w:ind w:firstLineChars="200" w:firstLine="420"/>
            </w:pPr>
            <w:r>
              <w:rPr>
                <w:rFonts w:hint="eastAsia"/>
              </w:rPr>
              <w:t xml:space="preserve">I) </w:t>
            </w:r>
            <w:r>
              <w:rPr>
                <w:rFonts w:hint="eastAsia"/>
              </w:rPr>
              <w:t>必须</w:t>
            </w:r>
            <w:r>
              <w:rPr>
                <w:rFonts w:hint="eastAsia"/>
              </w:rPr>
              <w:t xml:space="preserve"> - </w:t>
            </w:r>
            <w:r>
              <w:rPr>
                <w:rFonts w:hint="eastAsia"/>
                <w:b/>
                <w:bCs/>
              </w:rPr>
              <w:t>将易溶于水的盐类作为离子记录：</w:t>
            </w:r>
            <w:r>
              <w:rPr>
                <w:rFonts w:hint="eastAsia"/>
              </w:rPr>
              <w:t>对于作为交付成果的数据集，易溶于水的离子化合物（盐）在空气、水或土壤中的排放应作为单独的离子进行记录，除非所选的</w:t>
            </w:r>
            <w:r>
              <w:rPr>
                <w:rFonts w:hint="eastAsia"/>
              </w:rPr>
              <w:t>LCIA</w:t>
            </w:r>
            <w:r>
              <w:rPr>
                <w:rFonts w:hint="eastAsia"/>
              </w:rPr>
              <w:t>方法另有要求。根据惯例，溶解度在</w:t>
            </w:r>
            <w:r>
              <w:rPr>
                <w:rFonts w:hint="eastAsia"/>
              </w:rPr>
              <w:t>20</w:t>
            </w:r>
            <w:r>
              <w:rPr>
                <w:rFonts w:hint="eastAsia"/>
              </w:rPr>
              <w:t>°</w:t>
            </w:r>
            <w:r>
              <w:rPr>
                <w:rFonts w:hint="eastAsia"/>
              </w:rPr>
              <w:t>C</w:t>
            </w:r>
            <w:r>
              <w:rPr>
                <w:rFonts w:hint="eastAsia"/>
              </w:rPr>
              <w:t>下低于</w:t>
            </w:r>
            <w:r>
              <w:rPr>
                <w:rFonts w:hint="eastAsia"/>
              </w:rPr>
              <w:t xml:space="preserve">10 </w:t>
            </w:r>
            <w:r>
              <w:rPr>
                <w:rFonts w:hint="eastAsia"/>
              </w:rPr>
              <w:t>μ</w:t>
            </w:r>
            <w:r>
              <w:rPr>
                <w:rFonts w:hint="eastAsia"/>
              </w:rPr>
              <w:t>g/l</w:t>
            </w:r>
            <w:r>
              <w:rPr>
                <w:rFonts w:hint="eastAsia"/>
              </w:rPr>
              <w:t>的化合物应作为化合物记录，高于该值的离子应单独记录。此规定适用于除非所选</w:t>
            </w:r>
            <w:r>
              <w:rPr>
                <w:rFonts w:hint="eastAsia"/>
              </w:rPr>
              <w:t>LCIA</w:t>
            </w:r>
            <w:r>
              <w:rPr>
                <w:rFonts w:hint="eastAsia"/>
              </w:rPr>
              <w:t>方法另有要求的情况。</w:t>
            </w:r>
            <w:r>
              <w:rPr>
                <w:rFonts w:hint="eastAsia"/>
              </w:rPr>
              <w:t xml:space="preserve"> </w:t>
            </w:r>
          </w:p>
          <w:p w14:paraId="6F6EDEAF" w14:textId="77777777" w:rsidR="00D16BE9" w:rsidRDefault="00AC4FA2">
            <w:pPr>
              <w:pStyle w:val="0"/>
              <w:ind w:firstLineChars="200" w:firstLine="420"/>
            </w:pPr>
            <w:r>
              <w:rPr>
                <w:rFonts w:hint="eastAsia"/>
              </w:rPr>
              <w:t>注意，如果无法完全符合上述规定，应在报告已达成的数据质量时明确说明，并在解释</w:t>
            </w:r>
            <w:r>
              <w:rPr>
                <w:rFonts w:hint="eastAsia"/>
              </w:rPr>
              <w:t>LCA</w:t>
            </w:r>
            <w:r>
              <w:rPr>
                <w:rFonts w:hint="eastAsia"/>
              </w:rPr>
              <w:t>研究结果时考虑这些因素。未满足上述要求的</w:t>
            </w:r>
            <w:r>
              <w:rPr>
                <w:rFonts w:hint="eastAsia"/>
              </w:rPr>
              <w:t>LCI</w:t>
            </w:r>
            <w:r>
              <w:rPr>
                <w:rFonts w:hint="eastAsia"/>
              </w:rPr>
              <w:t>数据集清单不符合</w:t>
            </w:r>
            <w:r>
              <w:rPr>
                <w:rFonts w:hint="eastAsia"/>
              </w:rPr>
              <w:t>ILCD</w:t>
            </w:r>
            <w:r>
              <w:rPr>
                <w:rFonts w:hint="eastAsia"/>
              </w:rPr>
              <w:t>命名规范。</w:t>
            </w:r>
          </w:p>
        </w:tc>
      </w:tr>
    </w:tbl>
    <w:p w14:paraId="413230BD" w14:textId="77777777" w:rsidR="00D16BE9" w:rsidRDefault="00AC4FA2">
      <w:pPr>
        <w:pStyle w:val="afff"/>
        <w:spacing w:before="0" w:after="0"/>
        <w:ind w:firstLineChars="200" w:firstLine="422"/>
      </w:pPr>
      <w:r>
        <w:rPr>
          <w:rFonts w:hint="eastAsia"/>
        </w:rPr>
        <w:t xml:space="preserve">7.4.3.4 </w:t>
      </w:r>
      <w:r>
        <w:rPr>
          <w:rFonts w:hint="eastAsia"/>
        </w:rPr>
        <w:t>颗粒物排放到空气中</w:t>
      </w:r>
      <w:r>
        <w:rPr>
          <w:rFonts w:hint="eastAsia"/>
        </w:rPr>
        <w:t xml:space="preserve">  </w:t>
      </w:r>
    </w:p>
    <w:p w14:paraId="3D849070" w14:textId="77777777" w:rsidR="00D16BE9" w:rsidRDefault="00AC4FA2">
      <w:pPr>
        <w:pStyle w:val="0"/>
        <w:ind w:firstLineChars="200" w:firstLine="420"/>
        <w:rPr>
          <w:color w:val="4F81BD" w:themeColor="accent1"/>
        </w:rPr>
      </w:pPr>
      <w:r>
        <w:rPr>
          <w:rFonts w:hint="eastAsia"/>
          <w:color w:val="4F81BD" w:themeColor="accent1"/>
        </w:rPr>
        <w:t>（参考</w:t>
      </w:r>
      <w:r>
        <w:rPr>
          <w:rFonts w:hint="eastAsia"/>
          <w:color w:val="4F81BD" w:themeColor="accent1"/>
        </w:rPr>
        <w:t>ISO 14044:2006</w:t>
      </w:r>
      <w:r>
        <w:rPr>
          <w:rFonts w:hint="eastAsia"/>
          <w:color w:val="4F81BD" w:themeColor="accent1"/>
        </w:rPr>
        <w:t>第</w:t>
      </w:r>
      <w:r>
        <w:rPr>
          <w:rFonts w:hint="eastAsia"/>
          <w:color w:val="4F81BD" w:themeColor="accent1"/>
        </w:rPr>
        <w:t>4.2.3.5</w:t>
      </w:r>
      <w:r>
        <w:rPr>
          <w:rFonts w:hint="eastAsia"/>
          <w:color w:val="4F81BD" w:themeColor="accent1"/>
        </w:rPr>
        <w:t>章）</w:t>
      </w:r>
    </w:p>
    <w:p w14:paraId="21A5E0FF" w14:textId="77777777" w:rsidR="00D16BE9" w:rsidRDefault="00AC4FA2">
      <w:pPr>
        <w:pStyle w:val="0"/>
        <w:ind w:firstLineChars="200" w:firstLine="422"/>
        <w:rPr>
          <w:b/>
          <w:bCs/>
        </w:rPr>
      </w:pPr>
      <w:r>
        <w:rPr>
          <w:rFonts w:hint="eastAsia"/>
          <w:b/>
          <w:bCs/>
        </w:rPr>
        <w:t>概述</w:t>
      </w:r>
    </w:p>
    <w:p w14:paraId="73B554F9" w14:textId="77777777" w:rsidR="00D16BE9" w:rsidRDefault="00AC4FA2">
      <w:pPr>
        <w:pStyle w:val="0"/>
        <w:ind w:firstLineChars="200" w:firstLine="420"/>
      </w:pPr>
      <w:r>
        <w:rPr>
          <w:rFonts w:hint="eastAsia"/>
        </w:rPr>
        <w:t>颗粒物排放涉及三个问题：</w:t>
      </w:r>
    </w:p>
    <w:p w14:paraId="0E89D975" w14:textId="77777777" w:rsidR="00D16BE9" w:rsidRDefault="00AC4FA2">
      <w:pPr>
        <w:pStyle w:val="0"/>
        <w:ind w:firstLineChars="200" w:firstLine="420"/>
      </w:pPr>
      <w:r>
        <w:rPr>
          <w:rFonts w:hint="eastAsia"/>
        </w:rPr>
        <w:t>颗粒大小类别、水溶性和影响的累积性。</w:t>
      </w:r>
    </w:p>
    <w:p w14:paraId="596820DD" w14:textId="77777777" w:rsidR="00D16BE9" w:rsidRDefault="00AC4FA2">
      <w:pPr>
        <w:pStyle w:val="0"/>
        <w:ind w:firstLineChars="200" w:firstLine="422"/>
        <w:rPr>
          <w:b/>
          <w:bCs/>
        </w:rPr>
      </w:pPr>
      <w:r>
        <w:rPr>
          <w:rFonts w:hint="eastAsia"/>
          <w:b/>
          <w:bCs/>
        </w:rPr>
        <w:t>颗粒大小类别</w:t>
      </w:r>
      <w:r>
        <w:rPr>
          <w:rFonts w:hint="eastAsia"/>
          <w:b/>
          <w:bCs/>
        </w:rPr>
        <w:t xml:space="preserve">  </w:t>
      </w:r>
    </w:p>
    <w:p w14:paraId="0AC1A371" w14:textId="77777777" w:rsidR="00D16BE9" w:rsidRDefault="00AC4FA2">
      <w:pPr>
        <w:pStyle w:val="0"/>
        <w:ind w:firstLineChars="200" w:firstLine="420"/>
      </w:pPr>
      <w:r>
        <w:rPr>
          <w:rFonts w:hint="eastAsia"/>
        </w:rPr>
        <w:t>首先，鉴于其不同的影响，颗粒物应分为不同的大小类别，因为颗粒的大小决定了其进入肺部的途径以及在肺组织中的吸收，因此这些类别具有不同的毒性影响。</w:t>
      </w:r>
      <w:r>
        <w:rPr>
          <w:rFonts w:hint="eastAsia"/>
        </w:rPr>
        <w:t xml:space="preserve">  </w:t>
      </w:r>
    </w:p>
    <w:p w14:paraId="41A7E1C5" w14:textId="77777777" w:rsidR="00D16BE9" w:rsidRDefault="00AC4FA2">
      <w:pPr>
        <w:pStyle w:val="0"/>
        <w:ind w:firstLineChars="200" w:firstLine="422"/>
        <w:rPr>
          <w:b/>
          <w:bCs/>
        </w:rPr>
      </w:pPr>
      <w:r>
        <w:rPr>
          <w:rFonts w:hint="eastAsia"/>
          <w:b/>
          <w:bCs/>
        </w:rPr>
        <w:t>水溶性</w:t>
      </w:r>
      <w:r>
        <w:rPr>
          <w:rFonts w:hint="eastAsia"/>
          <w:b/>
          <w:bCs/>
        </w:rPr>
        <w:t xml:space="preserve">  </w:t>
      </w:r>
    </w:p>
    <w:p w14:paraId="608D137D" w14:textId="77777777" w:rsidR="00D16BE9" w:rsidRDefault="00AC4FA2">
      <w:pPr>
        <w:pStyle w:val="0"/>
        <w:ind w:firstLineChars="200" w:firstLine="420"/>
      </w:pPr>
      <w:r>
        <w:rPr>
          <w:rFonts w:hint="eastAsia"/>
        </w:rPr>
        <w:t>其次，对于颗粒物，需要考虑的是，只有那些不溶于水的空气中颗粒物排放对人类毒性才是相关的。例如，像硝酸铵这样易溶于水的颗粒物，吸入后会立即在组织水中溶解，由于其颗粒特性不会产生致癌效应。因此，为避免高估影响，应识别或推导出所测量的</w:t>
      </w:r>
      <w:r>
        <w:rPr>
          <w:rFonts w:hint="eastAsia"/>
        </w:rPr>
        <w:t>PM</w:t>
      </w:r>
      <w:r>
        <w:rPr>
          <w:rFonts w:hint="eastAsia"/>
        </w:rPr>
        <w:t>的组成，确定其是否</w:t>
      </w:r>
      <w:r>
        <w:rPr>
          <w:rFonts w:hint="eastAsia"/>
        </w:rPr>
        <w:t>/</w:t>
      </w:r>
      <w:r>
        <w:rPr>
          <w:rFonts w:hint="eastAsia"/>
        </w:rPr>
        <w:t>有多少是水溶性的。需要注意的是，这不仅适用于无机盐，还适用于例如有机物质。</w:t>
      </w:r>
      <w:r>
        <w:rPr>
          <w:rFonts w:hint="eastAsia"/>
        </w:rPr>
        <w:t xml:space="preserve">  </w:t>
      </w:r>
    </w:p>
    <w:p w14:paraId="1F3182D8" w14:textId="77777777" w:rsidR="00D16BE9" w:rsidRDefault="00AC4FA2">
      <w:pPr>
        <w:pStyle w:val="0"/>
        <w:ind w:firstLineChars="200" w:firstLine="420"/>
      </w:pPr>
      <w:r>
        <w:rPr>
          <w:rFonts w:hint="eastAsia"/>
        </w:rPr>
        <w:t>第三个问题还涉及其他类型的排放：</w:t>
      </w:r>
      <w:r>
        <w:rPr>
          <w:rFonts w:hint="eastAsia"/>
        </w:rPr>
        <w:t xml:space="preserve">  </w:t>
      </w:r>
    </w:p>
    <w:p w14:paraId="4975698A" w14:textId="77777777" w:rsidR="00D16BE9" w:rsidRDefault="00AC4FA2">
      <w:pPr>
        <w:pStyle w:val="0"/>
        <w:ind w:firstLineChars="200" w:firstLine="422"/>
        <w:rPr>
          <w:b/>
          <w:bCs/>
        </w:rPr>
      </w:pPr>
      <w:r>
        <w:rPr>
          <w:rFonts w:hint="eastAsia"/>
          <w:b/>
          <w:bCs/>
        </w:rPr>
        <w:t>具有多个加法</w:t>
      </w:r>
      <w:r>
        <w:rPr>
          <w:rFonts w:hint="eastAsia"/>
          <w:b/>
          <w:bCs/>
        </w:rPr>
        <w:t>/</w:t>
      </w:r>
      <w:r>
        <w:rPr>
          <w:rFonts w:hint="eastAsia"/>
          <w:b/>
          <w:bCs/>
        </w:rPr>
        <w:t>串联作用方案的物质排放</w:t>
      </w:r>
      <w:r>
        <w:rPr>
          <w:rFonts w:hint="eastAsia"/>
          <w:b/>
          <w:bCs/>
        </w:rPr>
        <w:t xml:space="preserve">  </w:t>
      </w:r>
    </w:p>
    <w:p w14:paraId="385EC181" w14:textId="77777777" w:rsidR="00D16BE9" w:rsidRDefault="00AC4FA2">
      <w:pPr>
        <w:pStyle w:val="0"/>
        <w:ind w:firstLineChars="200" w:firstLine="420"/>
      </w:pPr>
      <w:r>
        <w:rPr>
          <w:rFonts w:hint="eastAsia"/>
        </w:rPr>
        <w:t>具有加法</w:t>
      </w:r>
      <w:r>
        <w:rPr>
          <w:rFonts w:hint="eastAsia"/>
        </w:rPr>
        <w:t>/</w:t>
      </w:r>
      <w:r>
        <w:rPr>
          <w:rFonts w:hint="eastAsia"/>
        </w:rPr>
        <w:t>串联作用方案的基本流（例如</w:t>
      </w:r>
      <w:r>
        <w:rPr>
          <w:rFonts w:hint="eastAsia"/>
        </w:rPr>
        <w:t>NOx</w:t>
      </w:r>
      <w:proofErr w:type="gramStart"/>
      <w:r>
        <w:rPr>
          <w:rFonts w:hint="eastAsia"/>
        </w:rPr>
        <w:t>既贡献</w:t>
      </w:r>
      <w:proofErr w:type="gramEnd"/>
      <w:r>
        <w:rPr>
          <w:rFonts w:hint="eastAsia"/>
        </w:rPr>
        <w:t>于光化学臭氧形成（夏季烟雾）又贡献于富营养化）需要携带多个表征因子。复杂的基本</w:t>
      </w:r>
      <w:proofErr w:type="gramStart"/>
      <w:r>
        <w:rPr>
          <w:rFonts w:hint="eastAsia"/>
        </w:rPr>
        <w:t>流可能</w:t>
      </w:r>
      <w:proofErr w:type="gramEnd"/>
      <w:r>
        <w:rPr>
          <w:rFonts w:hint="eastAsia"/>
        </w:rPr>
        <w:t>需要在清单编制中进行特殊处理。例如，空气中排放的</w:t>
      </w:r>
      <w:r>
        <w:rPr>
          <w:rFonts w:hint="eastAsia"/>
        </w:rPr>
        <w:t>0.0001 kg</w:t>
      </w:r>
      <w:r>
        <w:rPr>
          <w:rFonts w:hint="eastAsia"/>
        </w:rPr>
        <w:t>的颗粒物（</w:t>
      </w:r>
      <w:r>
        <w:rPr>
          <w:rFonts w:hint="eastAsia"/>
        </w:rPr>
        <w:t xml:space="preserve">&lt;2.5 </w:t>
      </w:r>
      <w:r>
        <w:rPr>
          <w:rFonts w:hint="eastAsia"/>
        </w:rPr>
        <w:t>μ</w:t>
      </w:r>
      <w:r>
        <w:rPr>
          <w:rFonts w:hint="eastAsia"/>
        </w:rPr>
        <w:t>m</w:t>
      </w:r>
      <w:r>
        <w:rPr>
          <w:rFonts w:hint="eastAsia"/>
        </w:rPr>
        <w:t>）中含有</w:t>
      </w:r>
      <w:r>
        <w:rPr>
          <w:rFonts w:hint="eastAsia"/>
        </w:rPr>
        <w:t>50%</w:t>
      </w:r>
      <w:r>
        <w:rPr>
          <w:rFonts w:hint="eastAsia"/>
        </w:rPr>
        <w:t>的六价铬，这意味着其既作为颗粒物也作为（</w:t>
      </w:r>
      <w:r>
        <w:rPr>
          <w:rFonts w:hint="eastAsia"/>
        </w:rPr>
        <w:t>50%</w:t>
      </w:r>
      <w:r>
        <w:rPr>
          <w:rFonts w:hint="eastAsia"/>
        </w:rPr>
        <w:t>）六价铬具有附加的致癌潜力。</w:t>
      </w:r>
      <w:r>
        <w:rPr>
          <w:rFonts w:hint="eastAsia"/>
        </w:rPr>
        <w:t xml:space="preserve">  </w:t>
      </w:r>
    </w:p>
    <w:p w14:paraId="26323AB2" w14:textId="77777777" w:rsidR="00D16BE9" w:rsidRDefault="00AC4FA2">
      <w:pPr>
        <w:pStyle w:val="0"/>
        <w:ind w:firstLineChars="200" w:firstLine="420"/>
      </w:pPr>
      <w:r>
        <w:rPr>
          <w:rFonts w:hint="eastAsia"/>
        </w:rPr>
        <w:lastRenderedPageBreak/>
        <w:t>为了避免需要编制大量不同成分的“颗粒</w:t>
      </w:r>
      <w:r>
        <w:rPr>
          <w:rFonts w:hint="eastAsia"/>
        </w:rPr>
        <w:t>XY</w:t>
      </w:r>
      <w:r>
        <w:rPr>
          <w:rFonts w:hint="eastAsia"/>
        </w:rPr>
        <w:t>”基本流（包括</w:t>
      </w:r>
      <w:r>
        <w:rPr>
          <w:rFonts w:hint="eastAsia"/>
        </w:rPr>
        <w:t>LCA</w:t>
      </w:r>
      <w:r>
        <w:rPr>
          <w:rFonts w:hint="eastAsia"/>
        </w:rPr>
        <w:t>从业者正确分配影响因子的问题），建议将其分解为单独的组分（例如，在给定的例子中分解为</w:t>
      </w:r>
      <w:r>
        <w:rPr>
          <w:rFonts w:hint="eastAsia"/>
        </w:rPr>
        <w:t>0.0001 kg</w:t>
      </w:r>
      <w:r>
        <w:rPr>
          <w:rFonts w:hint="eastAsia"/>
        </w:rPr>
        <w:t>“颗粒物</w:t>
      </w:r>
      <w:r>
        <w:rPr>
          <w:rFonts w:hint="eastAsia"/>
        </w:rPr>
        <w:t xml:space="preserve">&lt;2.5 </w:t>
      </w:r>
      <w:r>
        <w:rPr>
          <w:rFonts w:hint="eastAsia"/>
        </w:rPr>
        <w:t>μ</w:t>
      </w:r>
      <w:r>
        <w:rPr>
          <w:rFonts w:hint="eastAsia"/>
        </w:rPr>
        <w:t>m</w:t>
      </w:r>
      <w:r>
        <w:rPr>
          <w:rFonts w:hint="eastAsia"/>
        </w:rPr>
        <w:t>”加</w:t>
      </w:r>
      <w:r>
        <w:rPr>
          <w:rFonts w:hint="eastAsia"/>
        </w:rPr>
        <w:t>0.00005 kg</w:t>
      </w:r>
      <w:r>
        <w:rPr>
          <w:rFonts w:hint="eastAsia"/>
        </w:rPr>
        <w:t>“六价铬”）。在这种情况下（以及类似地，如果颗粒物和</w:t>
      </w:r>
      <w:proofErr w:type="gramStart"/>
      <w:r>
        <w:rPr>
          <w:rFonts w:hint="eastAsia"/>
        </w:rPr>
        <w:t>铬的</w:t>
      </w:r>
      <w:proofErr w:type="gramEnd"/>
      <w:r>
        <w:rPr>
          <w:rFonts w:hint="eastAsia"/>
        </w:rPr>
        <w:t>数量分别测量但在同一废气流中），两种数量分别作为基本流进行清单编制。需要注意的是，这会导致质量的（虽然绝对数量非常小）双重计算。然而，影响效果得到更合适的处理。由于实际中</w:t>
      </w:r>
      <w:r>
        <w:rPr>
          <w:rFonts w:hint="eastAsia"/>
        </w:rPr>
        <w:t>LCI</w:t>
      </w:r>
      <w:r>
        <w:rPr>
          <w:rFonts w:hint="eastAsia"/>
        </w:rPr>
        <w:t>结果的精确质量平衡从未给出（例如焚烧空气被忽略，某些水损失未被列入清单等），这种微小的质量双重计算（同时正确处理清单效果）是可以接受的</w:t>
      </w:r>
      <w:r>
        <w:rPr>
          <w:rStyle w:val="afb"/>
        </w:rPr>
        <w:footnoteReference w:id="147"/>
      </w:r>
      <w:r>
        <w:rPr>
          <w:rFonts w:hint="eastAsia"/>
        </w:rPr>
        <w:t>。</w:t>
      </w:r>
      <w:r>
        <w:rPr>
          <w:rFonts w:hint="eastAsia"/>
        </w:rPr>
        <w:t xml:space="preserve">  </w:t>
      </w:r>
    </w:p>
    <w:p w14:paraId="7002876B" w14:textId="77777777" w:rsidR="00D16BE9" w:rsidRDefault="00AC4FA2">
      <w:pPr>
        <w:pStyle w:val="0"/>
        <w:ind w:firstLineChars="200" w:firstLine="420"/>
      </w:pPr>
      <w:r>
        <w:rPr>
          <w:rFonts w:hint="eastAsia"/>
        </w:rPr>
        <w:t>注意：在更详细的影响建模和考虑更多细节（如物种分析）的情况下，也可以在特定应用案例中创建更具体的基本流，但对于背景数据库应避免这样做，以确保数据库的一致性，并确保有适当的</w:t>
      </w:r>
      <w:r>
        <w:rPr>
          <w:rFonts w:hint="eastAsia"/>
        </w:rPr>
        <w:t>LCIA</w:t>
      </w:r>
      <w:r>
        <w:rPr>
          <w:rFonts w:hint="eastAsia"/>
        </w:rPr>
        <w:t>因子可用，并与清单完全链接。</w:t>
      </w:r>
    </w:p>
    <w:tbl>
      <w:tblPr>
        <w:tblStyle w:val="af6"/>
        <w:tblW w:w="0" w:type="auto"/>
        <w:tblLook w:val="04A0" w:firstRow="1" w:lastRow="0" w:firstColumn="1" w:lastColumn="0" w:noHBand="0" w:noVBand="1"/>
      </w:tblPr>
      <w:tblGrid>
        <w:gridCol w:w="8260"/>
      </w:tblGrid>
      <w:tr w:rsidR="00D16BE9" w14:paraId="2DC8485E" w14:textId="77777777">
        <w:tc>
          <w:tcPr>
            <w:tcW w:w="8260" w:type="dxa"/>
            <w:tcBorders>
              <w:top w:val="dotDash" w:sz="18" w:space="0" w:color="76923C" w:themeColor="accent3" w:themeShade="BF"/>
              <w:left w:val="dotDash" w:sz="18" w:space="0" w:color="76923C" w:themeColor="accent3" w:themeShade="BF"/>
              <w:bottom w:val="dotDash" w:sz="18" w:space="0" w:color="76923C" w:themeColor="accent3" w:themeShade="BF"/>
              <w:right w:val="dotDash" w:sz="18" w:space="0" w:color="76923C" w:themeColor="accent3" w:themeShade="BF"/>
            </w:tcBorders>
          </w:tcPr>
          <w:p w14:paraId="2C11FC06" w14:textId="77777777" w:rsidR="00D16BE9" w:rsidRDefault="00AC4FA2">
            <w:pPr>
              <w:pStyle w:val="0"/>
              <w:ind w:firstLineChars="200" w:firstLine="422"/>
              <w:jc w:val="center"/>
              <w:rPr>
                <w:b/>
                <w:bCs/>
              </w:rPr>
            </w:pPr>
            <w:r>
              <w:rPr>
                <w:rFonts w:hint="eastAsia"/>
                <w:b/>
                <w:bCs/>
              </w:rPr>
              <w:t>条款：</w:t>
            </w:r>
            <w:r>
              <w:rPr>
                <w:rFonts w:hint="eastAsia"/>
                <w:b/>
                <w:bCs/>
              </w:rPr>
              <w:t xml:space="preserve">7.4.3.4 </w:t>
            </w:r>
            <w:r>
              <w:rPr>
                <w:rFonts w:hint="eastAsia"/>
                <w:b/>
                <w:bCs/>
              </w:rPr>
              <w:t>空气中颗粒物的排放</w:t>
            </w:r>
          </w:p>
          <w:p w14:paraId="48FE383D" w14:textId="77777777" w:rsidR="00D16BE9" w:rsidRDefault="00AC4FA2">
            <w:pPr>
              <w:pStyle w:val="0"/>
              <w:ind w:firstLineChars="200" w:firstLine="420"/>
            </w:pPr>
            <w:r>
              <w:rPr>
                <w:rFonts w:hint="eastAsia"/>
              </w:rPr>
              <w:t xml:space="preserve">I) </w:t>
            </w:r>
            <w:r>
              <w:rPr>
                <w:rFonts w:hint="eastAsia"/>
              </w:rPr>
              <w:t>必须</w:t>
            </w:r>
            <w:r>
              <w:rPr>
                <w:rFonts w:hint="eastAsia"/>
              </w:rPr>
              <w:t xml:space="preserve"> - </w:t>
            </w:r>
            <w:r>
              <w:rPr>
                <w:rFonts w:hint="eastAsia"/>
                <w:b/>
                <w:bCs/>
              </w:rPr>
              <w:t>仅列入水溶性差的化合物作为颗粒物：</w:t>
            </w:r>
            <w:r>
              <w:rPr>
                <w:rFonts w:hint="eastAsia"/>
              </w:rPr>
              <w:t>空气中的颗粒物（</w:t>
            </w:r>
            <w:r>
              <w:rPr>
                <w:rFonts w:hint="eastAsia"/>
              </w:rPr>
              <w:t>PM</w:t>
            </w:r>
            <w:r>
              <w:rPr>
                <w:rFonts w:hint="eastAsia"/>
              </w:rPr>
              <w:t>）排放应仅包括水溶性在</w:t>
            </w:r>
            <w:r>
              <w:rPr>
                <w:rFonts w:hint="eastAsia"/>
              </w:rPr>
              <w:t>20</w:t>
            </w:r>
            <w:r>
              <w:rPr>
                <w:rFonts w:hint="eastAsia"/>
              </w:rPr>
              <w:t>°</w:t>
            </w:r>
            <w:r>
              <w:rPr>
                <w:rFonts w:hint="eastAsia"/>
              </w:rPr>
              <w:t>C</w:t>
            </w:r>
            <w:r>
              <w:rPr>
                <w:rFonts w:hint="eastAsia"/>
              </w:rPr>
              <w:t>下低于</w:t>
            </w:r>
            <w:r>
              <w:rPr>
                <w:rFonts w:hint="eastAsia"/>
              </w:rPr>
              <w:t>10</w:t>
            </w:r>
            <w:r>
              <w:rPr>
                <w:rFonts w:hint="eastAsia"/>
              </w:rPr>
              <w:t>微克</w:t>
            </w:r>
            <w:r>
              <w:rPr>
                <w:rFonts w:hint="eastAsia"/>
              </w:rPr>
              <w:t>/</w:t>
            </w:r>
            <w:r>
              <w:rPr>
                <w:rFonts w:hint="eastAsia"/>
              </w:rPr>
              <w:t>升的化合物，尽可能做到这一点。可能需要专家判断来确定颗粒物的组成。</w:t>
            </w:r>
            <w:r>
              <w:rPr>
                <w:rFonts w:hint="eastAsia"/>
              </w:rPr>
              <w:t xml:space="preserve">[ISO!]  </w:t>
            </w:r>
          </w:p>
          <w:p w14:paraId="5BC04FA1" w14:textId="77777777" w:rsidR="00D16BE9" w:rsidRDefault="00AC4FA2">
            <w:pPr>
              <w:pStyle w:val="0"/>
              <w:ind w:firstLineChars="200" w:firstLine="420"/>
            </w:pPr>
            <w:r>
              <w:rPr>
                <w:rFonts w:hint="eastAsia"/>
              </w:rPr>
              <w:t xml:space="preserve">II) </w:t>
            </w:r>
            <w:r>
              <w:rPr>
                <w:rFonts w:hint="eastAsia"/>
              </w:rPr>
              <w:t>应该</w:t>
            </w:r>
            <w:r>
              <w:rPr>
                <w:rFonts w:hint="eastAsia"/>
              </w:rPr>
              <w:t xml:space="preserve"> - </w:t>
            </w:r>
            <w:r>
              <w:rPr>
                <w:rFonts w:hint="eastAsia"/>
                <w:b/>
                <w:bCs/>
              </w:rPr>
              <w:t>区分颗粒物的大小类别：</w:t>
            </w:r>
            <w:r>
              <w:rPr>
                <w:rFonts w:hint="eastAsia"/>
              </w:rPr>
              <w:t>颗粒物应按大小类别（</w:t>
            </w:r>
            <w:r>
              <w:rPr>
                <w:rFonts w:hint="eastAsia"/>
              </w:rPr>
              <w:t xml:space="preserve">&lt;0.2 </w:t>
            </w:r>
            <w:r>
              <w:rPr>
                <w:rFonts w:hint="eastAsia"/>
              </w:rPr>
              <w:t>μ</w:t>
            </w:r>
            <w:r>
              <w:rPr>
                <w:rFonts w:hint="eastAsia"/>
              </w:rPr>
              <w:t>m</w:t>
            </w:r>
            <w:r>
              <w:rPr>
                <w:rFonts w:hint="eastAsia"/>
              </w:rPr>
              <w:t>，</w:t>
            </w:r>
            <w:r>
              <w:rPr>
                <w:rFonts w:hint="eastAsia"/>
              </w:rPr>
              <w:t xml:space="preserve">0.2-2.5 </w:t>
            </w:r>
            <w:r>
              <w:rPr>
                <w:rFonts w:hint="eastAsia"/>
              </w:rPr>
              <w:t>μ</w:t>
            </w:r>
            <w:r>
              <w:rPr>
                <w:rFonts w:hint="eastAsia"/>
              </w:rPr>
              <w:t>m</w:t>
            </w:r>
            <w:r>
              <w:rPr>
                <w:rFonts w:hint="eastAsia"/>
              </w:rPr>
              <w:t>，</w:t>
            </w:r>
            <w:r>
              <w:rPr>
                <w:rFonts w:hint="eastAsia"/>
              </w:rPr>
              <w:t xml:space="preserve">2.5-10 </w:t>
            </w:r>
            <w:r>
              <w:rPr>
                <w:rFonts w:hint="eastAsia"/>
              </w:rPr>
              <w:t>μ</w:t>
            </w:r>
            <w:r>
              <w:rPr>
                <w:rFonts w:hint="eastAsia"/>
              </w:rPr>
              <w:t>m</w:t>
            </w:r>
            <w:r>
              <w:rPr>
                <w:rFonts w:hint="eastAsia"/>
              </w:rPr>
              <w:t>，</w:t>
            </w:r>
            <w:r>
              <w:rPr>
                <w:rFonts w:hint="eastAsia"/>
              </w:rPr>
              <w:t xml:space="preserve">&gt;10 </w:t>
            </w:r>
            <w:r>
              <w:rPr>
                <w:rFonts w:hint="eastAsia"/>
              </w:rPr>
              <w:t>μ</w:t>
            </w:r>
            <w:r>
              <w:rPr>
                <w:rFonts w:hint="eastAsia"/>
              </w:rPr>
              <w:t>m</w:t>
            </w:r>
            <w:r>
              <w:rPr>
                <w:rFonts w:hint="eastAsia"/>
              </w:rPr>
              <w:t>）报告，如果信息可用。若信息不足，可以使用</w:t>
            </w:r>
            <w:r>
              <w:rPr>
                <w:rFonts w:hint="eastAsia"/>
              </w:rPr>
              <w:t xml:space="preserve">&lt;10 </w:t>
            </w:r>
            <w:r>
              <w:rPr>
                <w:rFonts w:hint="eastAsia"/>
              </w:rPr>
              <w:t>μ</w:t>
            </w:r>
            <w:r>
              <w:rPr>
                <w:rFonts w:hint="eastAsia"/>
              </w:rPr>
              <w:t>m</w:t>
            </w:r>
            <w:r>
              <w:rPr>
                <w:rFonts w:hint="eastAsia"/>
              </w:rPr>
              <w:t>作为替代。这适用于除非所选的</w:t>
            </w:r>
            <w:r>
              <w:rPr>
                <w:rFonts w:hint="eastAsia"/>
              </w:rPr>
              <w:t>LCIA</w:t>
            </w:r>
            <w:r>
              <w:rPr>
                <w:rFonts w:hint="eastAsia"/>
              </w:rPr>
              <w:t>方法另有要求。</w:t>
            </w:r>
            <w:r>
              <w:rPr>
                <w:rFonts w:hint="eastAsia"/>
              </w:rPr>
              <w:t xml:space="preserve">[ISO!]  </w:t>
            </w:r>
          </w:p>
          <w:p w14:paraId="7BBBBAA9" w14:textId="77777777" w:rsidR="00D16BE9" w:rsidRDefault="00AC4FA2">
            <w:pPr>
              <w:pStyle w:val="0"/>
              <w:ind w:firstLineChars="200" w:firstLine="420"/>
            </w:pPr>
            <w:r>
              <w:rPr>
                <w:rFonts w:hint="eastAsia"/>
              </w:rPr>
              <w:t xml:space="preserve">III) </w:t>
            </w:r>
            <w:r>
              <w:rPr>
                <w:rFonts w:hint="eastAsia"/>
              </w:rPr>
              <w:t>必须</w:t>
            </w:r>
            <w:r>
              <w:rPr>
                <w:rFonts w:hint="eastAsia"/>
              </w:rPr>
              <w:t xml:space="preserve"> - </w:t>
            </w:r>
            <w:r>
              <w:rPr>
                <w:rFonts w:hint="eastAsia"/>
                <w:b/>
                <w:bCs/>
              </w:rPr>
              <w:t>额外列出颗粒物所组成的物质：</w:t>
            </w:r>
            <w:r>
              <w:rPr>
                <w:rFonts w:hint="eastAsia"/>
              </w:rPr>
              <w:t>颗粒物应作为</w:t>
            </w:r>
            <w:r>
              <w:rPr>
                <w:rFonts w:hint="eastAsia"/>
              </w:rPr>
              <w:t>PM</w:t>
            </w:r>
            <w:r>
              <w:rPr>
                <w:rFonts w:hint="eastAsia"/>
              </w:rPr>
              <w:t>进行清单编制，同时也应作为其环境相关组分的基本流进行列入清单（例如，金属对致癌效应的贡献），即在清单中双重计算其质量，尽可能做到这一点。这也同样适用于其他具有加法作用方案的排放。</w:t>
            </w:r>
            <w:r>
              <w:rPr>
                <w:rFonts w:hint="eastAsia"/>
              </w:rPr>
              <w:t xml:space="preserve">[ISO!]  </w:t>
            </w:r>
          </w:p>
          <w:p w14:paraId="6BF4EA2A" w14:textId="77777777" w:rsidR="00D16BE9" w:rsidRDefault="00AC4FA2">
            <w:pPr>
              <w:pStyle w:val="0"/>
              <w:ind w:firstLineChars="200" w:firstLine="420"/>
            </w:pPr>
            <w:r>
              <w:rPr>
                <w:rFonts w:hint="eastAsia"/>
              </w:rPr>
              <w:t>请注意，如果上述条款无法完全满足，应在报告已达成的数据质量和解释</w:t>
            </w:r>
            <w:r>
              <w:rPr>
                <w:rFonts w:hint="eastAsia"/>
              </w:rPr>
              <w:t>LCA</w:t>
            </w:r>
            <w:r>
              <w:rPr>
                <w:rFonts w:hint="eastAsia"/>
              </w:rPr>
              <w:t>研究结果时明确考虑。请注意，不符合上述要求的</w:t>
            </w:r>
            <w:r>
              <w:rPr>
                <w:rFonts w:hint="eastAsia"/>
              </w:rPr>
              <w:t>LCI</w:t>
            </w:r>
            <w:r>
              <w:rPr>
                <w:rFonts w:hint="eastAsia"/>
              </w:rPr>
              <w:t>数据集的清单不符合</w:t>
            </w:r>
            <w:r>
              <w:rPr>
                <w:rFonts w:hint="eastAsia"/>
              </w:rPr>
              <w:t>ILCD</w:t>
            </w:r>
            <w:r>
              <w:rPr>
                <w:rFonts w:hint="eastAsia"/>
              </w:rPr>
              <w:t>命名法。</w:t>
            </w:r>
          </w:p>
        </w:tc>
      </w:tr>
    </w:tbl>
    <w:p w14:paraId="778D0268" w14:textId="77777777" w:rsidR="00D16BE9" w:rsidRDefault="00AC4FA2">
      <w:pPr>
        <w:pStyle w:val="afff"/>
        <w:spacing w:before="0" w:after="0"/>
        <w:ind w:firstLineChars="200" w:firstLine="422"/>
      </w:pPr>
      <w:r>
        <w:rPr>
          <w:rFonts w:hint="eastAsia"/>
        </w:rPr>
        <w:t xml:space="preserve">7.4.3.5 </w:t>
      </w:r>
      <w:r>
        <w:rPr>
          <w:rFonts w:hint="eastAsia"/>
        </w:rPr>
        <w:t>互补或替代作用方案物质的排放</w:t>
      </w:r>
      <w:r>
        <w:rPr>
          <w:rFonts w:hint="eastAsia"/>
        </w:rPr>
        <w:t xml:space="preserve">  </w:t>
      </w:r>
    </w:p>
    <w:p w14:paraId="77A23BD3" w14:textId="77777777" w:rsidR="00D16BE9" w:rsidRDefault="00AC4FA2">
      <w:pPr>
        <w:pStyle w:val="0"/>
        <w:ind w:firstLineChars="200" w:firstLine="420"/>
      </w:pPr>
      <w:r>
        <w:rPr>
          <w:rFonts w:hint="eastAsia"/>
          <w:color w:val="4F81BD" w:themeColor="accent1"/>
        </w:rPr>
        <w:t>（参考</w:t>
      </w:r>
      <w:r>
        <w:rPr>
          <w:rFonts w:hint="eastAsia"/>
          <w:color w:val="4F81BD" w:themeColor="accent1"/>
        </w:rPr>
        <w:t xml:space="preserve">ISO 14044:2006 </w:t>
      </w:r>
      <w:r>
        <w:rPr>
          <w:rFonts w:hint="eastAsia"/>
          <w:color w:val="4F81BD" w:themeColor="accent1"/>
        </w:rPr>
        <w:t>第</w:t>
      </w:r>
      <w:r>
        <w:rPr>
          <w:rFonts w:hint="eastAsia"/>
          <w:color w:val="4F81BD" w:themeColor="accent1"/>
        </w:rPr>
        <w:t>4.2.3.5</w:t>
      </w:r>
      <w:r>
        <w:rPr>
          <w:rFonts w:hint="eastAsia"/>
          <w:color w:val="4F81BD" w:themeColor="accent1"/>
        </w:rPr>
        <w:t>章）</w:t>
      </w:r>
      <w:r>
        <w:rPr>
          <w:rFonts w:hint="eastAsia"/>
          <w:color w:val="4F81BD" w:themeColor="accent1"/>
        </w:rPr>
        <w:t xml:space="preserve"> </w:t>
      </w:r>
      <w:r>
        <w:rPr>
          <w:rFonts w:hint="eastAsia"/>
        </w:rPr>
        <w:t xml:space="preserve"> </w:t>
      </w:r>
    </w:p>
    <w:p w14:paraId="25DE0B29" w14:textId="77777777" w:rsidR="00D16BE9" w:rsidRDefault="00AC4FA2">
      <w:pPr>
        <w:pStyle w:val="0"/>
        <w:ind w:firstLineChars="200" w:firstLine="420"/>
      </w:pPr>
      <w:r>
        <w:rPr>
          <w:rFonts w:hint="eastAsia"/>
        </w:rPr>
        <w:t>对于互补或替代作用方案物质的排放，</w:t>
      </w:r>
      <w:r>
        <w:rPr>
          <w:rFonts w:hint="eastAsia"/>
        </w:rPr>
        <w:t>LCIA</w:t>
      </w:r>
      <w:r>
        <w:rPr>
          <w:rFonts w:hint="eastAsia"/>
        </w:rPr>
        <w:t>方法需全面建模其命运，并且影响因子需考虑这一事实。例如，</w:t>
      </w:r>
      <w:r>
        <w:rPr>
          <w:rFonts w:hint="eastAsia"/>
        </w:rPr>
        <w:t>NOx</w:t>
      </w:r>
      <w:r>
        <w:rPr>
          <w:rFonts w:hint="eastAsia"/>
        </w:rPr>
        <w:t>排放到空气中可能对人类产生毒性效应（无机呼吸效应），或者对陆地和水体造成富营养化效应。</w:t>
      </w:r>
    </w:p>
    <w:p w14:paraId="525EE0F6" w14:textId="77777777" w:rsidR="00D16BE9" w:rsidRDefault="00AC4FA2">
      <w:pPr>
        <w:pStyle w:val="afff"/>
        <w:spacing w:before="0" w:after="0"/>
        <w:ind w:firstLineChars="200" w:firstLine="422"/>
      </w:pPr>
      <w:r>
        <w:rPr>
          <w:rFonts w:hint="eastAsia"/>
        </w:rPr>
        <w:t xml:space="preserve">7.4.3.6 </w:t>
      </w:r>
      <w:r>
        <w:rPr>
          <w:rFonts w:hint="eastAsia"/>
        </w:rPr>
        <w:t>资源基本流</w:t>
      </w:r>
      <w:r>
        <w:rPr>
          <w:rFonts w:hint="eastAsia"/>
        </w:rPr>
        <w:t xml:space="preserve">  </w:t>
      </w:r>
    </w:p>
    <w:p w14:paraId="1CE918A2" w14:textId="77777777" w:rsidR="00D16BE9" w:rsidRDefault="00AC4FA2">
      <w:pPr>
        <w:pStyle w:val="0"/>
        <w:ind w:firstLineChars="200" w:firstLine="420"/>
        <w:rPr>
          <w:color w:val="4F81BD" w:themeColor="accent1"/>
        </w:rPr>
      </w:pPr>
      <w:r>
        <w:rPr>
          <w:rFonts w:hint="eastAsia"/>
          <w:color w:val="4F81BD" w:themeColor="accent1"/>
        </w:rPr>
        <w:t>（参考</w:t>
      </w:r>
      <w:r>
        <w:rPr>
          <w:rFonts w:hint="eastAsia"/>
          <w:color w:val="4F81BD" w:themeColor="accent1"/>
        </w:rPr>
        <w:t xml:space="preserve">ISO 14044:2006 </w:t>
      </w:r>
      <w:r>
        <w:rPr>
          <w:rFonts w:hint="eastAsia"/>
          <w:color w:val="4F81BD" w:themeColor="accent1"/>
        </w:rPr>
        <w:t>第</w:t>
      </w:r>
      <w:r>
        <w:rPr>
          <w:rFonts w:hint="eastAsia"/>
          <w:color w:val="4F81BD" w:themeColor="accent1"/>
        </w:rPr>
        <w:t>4.2.3.5</w:t>
      </w:r>
      <w:r>
        <w:rPr>
          <w:rFonts w:hint="eastAsia"/>
          <w:color w:val="4F81BD" w:themeColor="accent1"/>
        </w:rPr>
        <w:t>章）</w:t>
      </w:r>
    </w:p>
    <w:p w14:paraId="3562BB78" w14:textId="77777777" w:rsidR="00D16BE9" w:rsidRDefault="00AC4FA2">
      <w:pPr>
        <w:pStyle w:val="afff1"/>
        <w:spacing w:before="0" w:after="0"/>
        <w:ind w:firstLineChars="200" w:firstLine="422"/>
      </w:pPr>
      <w:r>
        <w:rPr>
          <w:rFonts w:hint="eastAsia"/>
        </w:rPr>
        <w:lastRenderedPageBreak/>
        <w:t xml:space="preserve">7.4.3.6.1 </w:t>
      </w:r>
      <w:r>
        <w:rPr>
          <w:rFonts w:hint="eastAsia"/>
        </w:rPr>
        <w:t>能源资源</w:t>
      </w:r>
      <w:r>
        <w:rPr>
          <w:rFonts w:hint="eastAsia"/>
        </w:rPr>
        <w:t xml:space="preserve">  </w:t>
      </w:r>
    </w:p>
    <w:p w14:paraId="27BEC269" w14:textId="77777777" w:rsidR="00D16BE9" w:rsidRDefault="00AC4FA2">
      <w:pPr>
        <w:pStyle w:val="0"/>
        <w:ind w:firstLineChars="200" w:firstLine="420"/>
        <w:rPr>
          <w:color w:val="4F81BD" w:themeColor="accent1"/>
        </w:rPr>
      </w:pPr>
      <w:r>
        <w:rPr>
          <w:rFonts w:hint="eastAsia"/>
          <w:color w:val="4F81BD" w:themeColor="accent1"/>
        </w:rPr>
        <w:t>（参考</w:t>
      </w:r>
      <w:r>
        <w:rPr>
          <w:rFonts w:hint="eastAsia"/>
          <w:color w:val="4F81BD" w:themeColor="accent1"/>
        </w:rPr>
        <w:t xml:space="preserve">ISO 14044:2006 </w:t>
      </w:r>
      <w:r>
        <w:rPr>
          <w:rFonts w:hint="eastAsia"/>
          <w:color w:val="4F81BD" w:themeColor="accent1"/>
        </w:rPr>
        <w:t>第</w:t>
      </w:r>
      <w:r>
        <w:rPr>
          <w:rFonts w:hint="eastAsia"/>
          <w:color w:val="4F81BD" w:themeColor="accent1"/>
        </w:rPr>
        <w:t>4.2.3.5</w:t>
      </w:r>
      <w:r>
        <w:rPr>
          <w:rFonts w:hint="eastAsia"/>
          <w:color w:val="4F81BD" w:themeColor="accent1"/>
        </w:rPr>
        <w:t>章）</w:t>
      </w:r>
    </w:p>
    <w:p w14:paraId="5C350B7D" w14:textId="77777777" w:rsidR="00D16BE9" w:rsidRDefault="00AC4FA2">
      <w:pPr>
        <w:pStyle w:val="0"/>
        <w:ind w:firstLineChars="200" w:firstLine="420"/>
      </w:pPr>
      <w:r>
        <w:rPr>
          <w:rFonts w:hint="eastAsia"/>
        </w:rPr>
        <w:t>考虑到最初的考虑因素，可以得出以下结论：对于能源资源的资源枯竭评估，当前使用的和实践验证的影响模型不需要根据其特定的能量含量</w:t>
      </w:r>
      <w:r>
        <w:rPr>
          <w:rFonts w:hint="eastAsia"/>
        </w:rPr>
        <w:t>/</w:t>
      </w:r>
      <w:r>
        <w:rPr>
          <w:rFonts w:hint="eastAsia"/>
        </w:rPr>
        <w:t>质量比或原产国进行区分。这允许</w:t>
      </w:r>
      <w:proofErr w:type="gramStart"/>
      <w:r>
        <w:rPr>
          <w:rFonts w:hint="eastAsia"/>
        </w:rPr>
        <w:t>保持非</w:t>
      </w:r>
      <w:proofErr w:type="gramEnd"/>
      <w:r>
        <w:rPr>
          <w:rFonts w:hint="eastAsia"/>
        </w:rPr>
        <w:t>可再生能源资源基本流的数量较低，即对于“挪威原油”、“沙特阿拉伯原油”或“布伦特斯帕尔油”、“提亚胡安轻质油”等，或“原油</w:t>
      </w:r>
      <w:r>
        <w:rPr>
          <w:rFonts w:hint="eastAsia"/>
        </w:rPr>
        <w:t>42.6 MJ/kg</w:t>
      </w:r>
      <w:r>
        <w:rPr>
          <w:rFonts w:hint="eastAsia"/>
        </w:rPr>
        <w:t>”、“原油</w:t>
      </w:r>
      <w:r>
        <w:rPr>
          <w:rFonts w:hint="eastAsia"/>
        </w:rPr>
        <w:t>42.3 MJ/kg</w:t>
      </w:r>
      <w:r>
        <w:rPr>
          <w:rFonts w:hint="eastAsia"/>
        </w:rPr>
        <w:t>”等类型的数百个基本流，仅需要</w:t>
      </w:r>
      <w:r>
        <w:rPr>
          <w:rFonts w:hint="eastAsia"/>
        </w:rPr>
        <w:t>1</w:t>
      </w:r>
      <w:r>
        <w:rPr>
          <w:rFonts w:hint="eastAsia"/>
        </w:rPr>
        <w:t>个（大多数能源资源）到</w:t>
      </w:r>
      <w:r>
        <w:rPr>
          <w:rFonts w:hint="eastAsia"/>
        </w:rPr>
        <w:t>3</w:t>
      </w:r>
      <w:r>
        <w:rPr>
          <w:rFonts w:hint="eastAsia"/>
        </w:rPr>
        <w:t>个（原油）基本流（见下文）。</w:t>
      </w:r>
    </w:p>
    <w:p w14:paraId="7A068FFA" w14:textId="77777777" w:rsidR="00D16BE9" w:rsidRDefault="00AC4FA2">
      <w:pPr>
        <w:pStyle w:val="0"/>
        <w:ind w:firstLineChars="200" w:firstLine="420"/>
      </w:pPr>
      <w:r>
        <w:rPr>
          <w:rFonts w:hint="eastAsia"/>
        </w:rPr>
        <w:t>为了支持在能源资源基本流的资源枯竭影响评估中建立的实践，要求仅按矿藏</w:t>
      </w:r>
      <w:r>
        <w:rPr>
          <w:rFonts w:hint="eastAsia"/>
        </w:rPr>
        <w:t>/</w:t>
      </w:r>
      <w:r>
        <w:rPr>
          <w:rFonts w:hint="eastAsia"/>
        </w:rPr>
        <w:t>来源类型进行区分，即原油的初级、次级、三级以及露天矿或地下矿的硬煤。其他化石燃料资源基本流（天然气、油页岩、沥青砂、褐煤、泥炭）目前不需要区分。</w:t>
      </w:r>
    </w:p>
    <w:p w14:paraId="68CE544B" w14:textId="77777777" w:rsidR="00D16BE9" w:rsidRDefault="00AC4FA2">
      <w:pPr>
        <w:pStyle w:val="0"/>
        <w:ind w:firstLineChars="200" w:firstLine="420"/>
      </w:pPr>
      <w:r>
        <w:rPr>
          <w:rFonts w:hint="eastAsia"/>
        </w:rPr>
        <w:t>对于可再生能源形式，应清点从自然中提取的可用能量。例如，对于太阳能电力和热量，这涉及到太阳能电池捕获的电力和</w:t>
      </w:r>
      <w:r>
        <w:rPr>
          <w:rFonts w:hint="eastAsia"/>
        </w:rPr>
        <w:t>/</w:t>
      </w:r>
      <w:r>
        <w:rPr>
          <w:rFonts w:hint="eastAsia"/>
        </w:rPr>
        <w:t>或热量的数量（即不是总太阳能，而是电池直接提供的电力和</w:t>
      </w:r>
      <w:r>
        <w:rPr>
          <w:rFonts w:hint="eastAsia"/>
        </w:rPr>
        <w:t>/</w:t>
      </w:r>
      <w:r>
        <w:rPr>
          <w:rFonts w:hint="eastAsia"/>
        </w:rPr>
        <w:t>或可用热量）。对于来自自然的生物质，这是物理上体现的量，以低位发热量（即测量</w:t>
      </w:r>
      <w:proofErr w:type="gramStart"/>
      <w:r>
        <w:rPr>
          <w:rFonts w:hint="eastAsia"/>
        </w:rPr>
        <w:t>为例如</w:t>
      </w:r>
      <w:proofErr w:type="gramEnd"/>
      <w:r>
        <w:rPr>
          <w:rFonts w:hint="eastAsia"/>
        </w:rPr>
        <w:t>木材为干燥状态）来衡量。需要注意的是，来自农田和管理森林的生物质不是基本流。在这种情况下，所述能源资源应直接作为相应的基本流进行清单编制，例如“太阳能”作为“来自空气的可再生能源资源”，以低位发热量表示，并以参考单位</w:t>
      </w:r>
      <w:r>
        <w:rPr>
          <w:rFonts w:hint="eastAsia"/>
        </w:rPr>
        <w:t>MJ</w:t>
      </w:r>
      <w:r>
        <w:rPr>
          <w:rFonts w:hint="eastAsia"/>
        </w:rPr>
        <w:t>进行测量。</w:t>
      </w:r>
    </w:p>
    <w:p w14:paraId="4E849F6E" w14:textId="77777777" w:rsidR="00D16BE9" w:rsidRDefault="00AC4FA2">
      <w:pPr>
        <w:pStyle w:val="0"/>
        <w:ind w:firstLineChars="200" w:firstLine="420"/>
      </w:pPr>
      <w:r>
        <w:rPr>
          <w:rFonts w:hint="eastAsia"/>
        </w:rPr>
        <w:t>有关能源资源的参考流特性和参考单位，请参见单独文件“命名法及其他约定”中的相关章节。</w:t>
      </w:r>
    </w:p>
    <w:p w14:paraId="50E5252A" w14:textId="77777777" w:rsidR="00D16BE9" w:rsidRDefault="00D16BE9">
      <w:pPr>
        <w:spacing w:line="300" w:lineRule="auto"/>
        <w:ind w:firstLine="420"/>
        <w:jc w:val="left"/>
        <w:rPr>
          <w:rFonts w:eastAsia="宋体"/>
        </w:rPr>
      </w:pPr>
    </w:p>
    <w:p w14:paraId="01CF8CCF" w14:textId="77777777" w:rsidR="00D16BE9" w:rsidRDefault="00AC4FA2">
      <w:pPr>
        <w:widowControl w:val="0"/>
        <w:autoSpaceDE w:val="0"/>
        <w:autoSpaceDN w:val="0"/>
        <w:spacing w:line="300" w:lineRule="auto"/>
        <w:ind w:firstLine="420"/>
        <w:rPr>
          <w:rFonts w:eastAsia="Arial" w:cs="Arial"/>
          <w:kern w:val="0"/>
          <w:szCs w:val="21"/>
        </w:rPr>
      </w:pPr>
      <w:r>
        <w:rPr>
          <w:rFonts w:eastAsia="宋体" w:cs="宋体" w:hint="eastAsia"/>
          <w:kern w:val="0"/>
          <w:szCs w:val="21"/>
        </w:rPr>
        <w:t>对于可再生能源形式，应清点从自然界提取的可用能量。例如，对于太阳能发电和供热而言，这与太阳能电池捕获的电量和</w:t>
      </w:r>
      <w:r>
        <w:rPr>
          <w:rFonts w:eastAsia="Arial" w:cs="Arial"/>
          <w:kern w:val="0"/>
          <w:szCs w:val="21"/>
        </w:rPr>
        <w:t>/</w:t>
      </w:r>
      <w:r>
        <w:rPr>
          <w:rFonts w:eastAsia="宋体" w:cs="宋体" w:hint="eastAsia"/>
          <w:kern w:val="0"/>
          <w:szCs w:val="21"/>
        </w:rPr>
        <w:t>或热量有关（即不是太阳能总量，而是电池直接提供的电量和</w:t>
      </w:r>
      <w:r>
        <w:rPr>
          <w:rFonts w:eastAsia="Arial" w:cs="Arial"/>
          <w:kern w:val="0"/>
          <w:szCs w:val="21"/>
        </w:rPr>
        <w:t>/</w:t>
      </w:r>
      <w:r>
        <w:rPr>
          <w:rFonts w:eastAsia="宋体" w:cs="宋体" w:hint="eastAsia"/>
          <w:kern w:val="0"/>
          <w:szCs w:val="21"/>
        </w:rPr>
        <w:t>或可用热量）。对于来自自然界的生物质，这是物理体现量，以较低的热值来衡量，但</w:t>
      </w:r>
      <w:proofErr w:type="gramStart"/>
      <w:r>
        <w:rPr>
          <w:rFonts w:eastAsia="宋体" w:cs="宋体" w:hint="eastAsia"/>
          <w:kern w:val="0"/>
          <w:szCs w:val="21"/>
        </w:rPr>
        <w:t>不</w:t>
      </w:r>
      <w:proofErr w:type="gramEnd"/>
      <w:r>
        <w:rPr>
          <w:rFonts w:eastAsia="宋体" w:cs="宋体" w:hint="eastAsia"/>
          <w:kern w:val="0"/>
          <w:szCs w:val="21"/>
        </w:rPr>
        <w:t>含水分（即以木材等烘干后的热值来衡量）。需要注意的是，来自田地和受管理森林的生物质不是基本流。在这种情况下，命名的能源资源应直接作为相应的基本流量进行清点，例如</w:t>
      </w:r>
      <w:r>
        <w:rPr>
          <w:rFonts w:eastAsia="Arial" w:cs="Arial"/>
          <w:kern w:val="0"/>
          <w:szCs w:val="21"/>
        </w:rPr>
        <w:t xml:space="preserve"> "</w:t>
      </w:r>
      <w:r>
        <w:rPr>
          <w:rFonts w:eastAsia="宋体" w:cs="宋体" w:hint="eastAsia"/>
          <w:kern w:val="0"/>
          <w:szCs w:val="21"/>
        </w:rPr>
        <w:t>太阳能</w:t>
      </w:r>
      <w:r>
        <w:rPr>
          <w:rFonts w:eastAsia="Arial" w:cs="Arial"/>
          <w:kern w:val="0"/>
          <w:szCs w:val="21"/>
        </w:rPr>
        <w:t xml:space="preserve"> "</w:t>
      </w:r>
      <w:r>
        <w:rPr>
          <w:rFonts w:eastAsia="宋体" w:cs="宋体" w:hint="eastAsia"/>
          <w:kern w:val="0"/>
          <w:szCs w:val="21"/>
        </w:rPr>
        <w:t>作为</w:t>
      </w:r>
      <w:r>
        <w:rPr>
          <w:rFonts w:eastAsia="Arial" w:cs="Arial"/>
          <w:kern w:val="0"/>
          <w:szCs w:val="21"/>
        </w:rPr>
        <w:t xml:space="preserve"> "</w:t>
      </w:r>
      <w:r>
        <w:rPr>
          <w:rFonts w:eastAsia="宋体" w:cs="宋体" w:hint="eastAsia"/>
          <w:kern w:val="0"/>
          <w:szCs w:val="21"/>
        </w:rPr>
        <w:t>来自空气的可再生能源</w:t>
      </w:r>
      <w:r>
        <w:rPr>
          <w:rFonts w:eastAsia="Arial" w:cs="Arial"/>
          <w:kern w:val="0"/>
          <w:szCs w:val="21"/>
        </w:rPr>
        <w:t>"</w:t>
      </w:r>
      <w:r>
        <w:rPr>
          <w:rFonts w:eastAsia="宋体" w:cs="宋体" w:hint="eastAsia"/>
          <w:kern w:val="0"/>
          <w:szCs w:val="21"/>
        </w:rPr>
        <w:t>，以低热值表示，并以参考单位</w:t>
      </w:r>
      <w:r>
        <w:rPr>
          <w:rFonts w:eastAsia="Arial" w:cs="Arial"/>
          <w:kern w:val="0"/>
          <w:szCs w:val="21"/>
        </w:rPr>
        <w:t xml:space="preserve"> MJ </w:t>
      </w:r>
      <w:r>
        <w:rPr>
          <w:rFonts w:eastAsia="宋体" w:cs="宋体" w:hint="eastAsia"/>
          <w:kern w:val="0"/>
          <w:szCs w:val="21"/>
        </w:rPr>
        <w:t>计量。</w:t>
      </w:r>
    </w:p>
    <w:p w14:paraId="12599ECB" w14:textId="77777777" w:rsidR="00D16BE9" w:rsidRDefault="00AC4FA2">
      <w:pPr>
        <w:widowControl w:val="0"/>
        <w:autoSpaceDE w:val="0"/>
        <w:autoSpaceDN w:val="0"/>
        <w:spacing w:line="300" w:lineRule="auto"/>
        <w:ind w:firstLine="420"/>
        <w:rPr>
          <w:rFonts w:eastAsia="Arial" w:cs="Arial"/>
          <w:kern w:val="0"/>
          <w:szCs w:val="21"/>
        </w:rPr>
      </w:pPr>
      <w:r>
        <w:rPr>
          <w:rFonts w:eastAsia="宋体" w:cs="宋体" w:hint="eastAsia"/>
          <w:kern w:val="0"/>
          <w:szCs w:val="21"/>
        </w:rPr>
        <w:t>至于能量资源的参考流动属性和参考单位，请参见单独文件</w:t>
      </w:r>
      <w:r>
        <w:rPr>
          <w:rFonts w:eastAsia="Arial" w:cs="Arial"/>
          <w:kern w:val="0"/>
          <w:szCs w:val="21"/>
        </w:rPr>
        <w:t xml:space="preserve"> "</w:t>
      </w:r>
      <w:r>
        <w:rPr>
          <w:rFonts w:eastAsia="宋体" w:cs="宋体" w:hint="eastAsia"/>
          <w:kern w:val="0"/>
          <w:szCs w:val="21"/>
        </w:rPr>
        <w:t>术语和其他约定</w:t>
      </w:r>
      <w:r>
        <w:rPr>
          <w:rFonts w:eastAsia="Arial" w:cs="Arial"/>
          <w:kern w:val="0"/>
          <w:szCs w:val="21"/>
        </w:rPr>
        <w:t xml:space="preserve"> "</w:t>
      </w:r>
      <w:r>
        <w:rPr>
          <w:rFonts w:eastAsia="宋体" w:cs="宋体" w:hint="eastAsia"/>
          <w:kern w:val="0"/>
          <w:szCs w:val="21"/>
        </w:rPr>
        <w:t>中的相关章节。</w:t>
      </w:r>
    </w:p>
    <w:p w14:paraId="132D9111" w14:textId="77777777" w:rsidR="00D16BE9" w:rsidRDefault="00D16BE9">
      <w:pPr>
        <w:widowControl w:val="0"/>
        <w:autoSpaceDE w:val="0"/>
        <w:autoSpaceDN w:val="0"/>
        <w:spacing w:line="300" w:lineRule="auto"/>
        <w:ind w:firstLine="420"/>
        <w:jc w:val="left"/>
        <w:rPr>
          <w:rFonts w:eastAsia="Arial" w:cs="Arial"/>
          <w:kern w:val="0"/>
          <w:szCs w:val="21"/>
        </w:rPr>
      </w:pPr>
    </w:p>
    <w:p w14:paraId="5622EFF3" w14:textId="77777777" w:rsidR="00D16BE9" w:rsidRDefault="00AC4FA2">
      <w:pPr>
        <w:widowControl w:val="0"/>
        <w:tabs>
          <w:tab w:val="left" w:pos="1538"/>
          <w:tab w:val="left" w:pos="1539"/>
        </w:tabs>
        <w:autoSpaceDE w:val="0"/>
        <w:autoSpaceDN w:val="0"/>
        <w:spacing w:line="300" w:lineRule="auto"/>
        <w:ind w:firstLine="422"/>
        <w:jc w:val="left"/>
        <w:outlineLvl w:val="4"/>
        <w:rPr>
          <w:rFonts w:eastAsia="Arial" w:cs="Arial"/>
          <w:b/>
          <w:bCs/>
          <w:kern w:val="0"/>
          <w:szCs w:val="21"/>
        </w:rPr>
      </w:pPr>
      <w:bookmarkStart w:id="114" w:name="_bookmark245"/>
      <w:bookmarkEnd w:id="114"/>
      <w:r>
        <w:rPr>
          <w:rFonts w:eastAsia="Arial" w:cs="Arial"/>
          <w:b/>
          <w:bCs/>
          <w:kern w:val="0"/>
          <w:szCs w:val="21"/>
        </w:rPr>
        <w:t>7.4.3.6.2</w:t>
      </w:r>
      <w:r>
        <w:rPr>
          <w:rFonts w:eastAsia="宋体" w:cs="宋体" w:hint="eastAsia"/>
          <w:b/>
          <w:bCs/>
          <w:kern w:val="0"/>
          <w:szCs w:val="21"/>
        </w:rPr>
        <w:t>制胜金属或其他元素</w:t>
      </w:r>
      <w:r>
        <w:rPr>
          <w:rFonts w:eastAsia="宋体" w:cs="宋体" w:hint="eastAsia"/>
          <w:b/>
          <w:bCs/>
          <w:spacing w:val="-2"/>
          <w:kern w:val="0"/>
          <w:szCs w:val="21"/>
        </w:rPr>
        <w:t>成分</w:t>
      </w:r>
      <w:r>
        <w:rPr>
          <w:rFonts w:eastAsia="宋体" w:cs="宋体" w:hint="eastAsia"/>
          <w:b/>
          <w:bCs/>
          <w:kern w:val="0"/>
          <w:szCs w:val="21"/>
        </w:rPr>
        <w:t>的矿石</w:t>
      </w:r>
    </w:p>
    <w:p w14:paraId="155C0EA7" w14:textId="77777777" w:rsidR="00D16BE9" w:rsidRDefault="00AC4FA2">
      <w:pPr>
        <w:widowControl w:val="0"/>
        <w:autoSpaceDE w:val="0"/>
        <w:autoSpaceDN w:val="0"/>
        <w:spacing w:line="300" w:lineRule="auto"/>
        <w:ind w:firstLine="360"/>
        <w:jc w:val="left"/>
        <w:rPr>
          <w:rFonts w:eastAsia="Arial" w:cs="Arial"/>
          <w:kern w:val="0"/>
          <w:sz w:val="18"/>
          <w:szCs w:val="24"/>
        </w:rPr>
      </w:pPr>
      <w:r>
        <w:rPr>
          <w:rFonts w:eastAsia="Arial" w:cs="Arial"/>
          <w:color w:val="0000FF"/>
          <w:kern w:val="0"/>
          <w:sz w:val="18"/>
          <w:szCs w:val="24"/>
        </w:rPr>
        <w:t>(</w:t>
      </w:r>
      <w:r>
        <w:rPr>
          <w:rFonts w:eastAsia="宋体" w:cs="宋体" w:hint="eastAsia"/>
          <w:color w:val="0000FF"/>
          <w:kern w:val="0"/>
          <w:sz w:val="18"/>
          <w:szCs w:val="24"/>
        </w:rPr>
        <w:t>参考</w:t>
      </w:r>
      <w:r>
        <w:rPr>
          <w:rFonts w:eastAsia="Arial" w:cs="Arial"/>
          <w:color w:val="0000FF"/>
          <w:kern w:val="0"/>
          <w:sz w:val="18"/>
          <w:szCs w:val="24"/>
        </w:rPr>
        <w:t xml:space="preserve"> ISO 14044:2006 </w:t>
      </w:r>
      <w:r>
        <w:rPr>
          <w:rFonts w:eastAsia="宋体" w:cs="宋体" w:hint="eastAsia"/>
          <w:color w:val="0000FF"/>
          <w:kern w:val="0"/>
          <w:sz w:val="18"/>
          <w:szCs w:val="24"/>
        </w:rPr>
        <w:t>第</w:t>
      </w:r>
      <w:r>
        <w:rPr>
          <w:rFonts w:eastAsia="Arial" w:cs="Arial"/>
          <w:color w:val="0000FF"/>
          <w:kern w:val="0"/>
          <w:sz w:val="18"/>
          <w:szCs w:val="24"/>
        </w:rPr>
        <w:t xml:space="preserve"> </w:t>
      </w:r>
      <w:r>
        <w:rPr>
          <w:rFonts w:eastAsia="Arial" w:cs="Arial"/>
          <w:color w:val="0000FF"/>
          <w:spacing w:val="-2"/>
          <w:kern w:val="0"/>
          <w:sz w:val="18"/>
          <w:szCs w:val="24"/>
        </w:rPr>
        <w:t xml:space="preserve">4.2.3.5 </w:t>
      </w:r>
      <w:r>
        <w:rPr>
          <w:rFonts w:eastAsia="宋体" w:cs="宋体" w:hint="eastAsia"/>
          <w:color w:val="0000FF"/>
          <w:kern w:val="0"/>
          <w:sz w:val="18"/>
          <w:szCs w:val="24"/>
        </w:rPr>
        <w:t>章的内容）</w:t>
      </w:r>
    </w:p>
    <w:p w14:paraId="07AADA30" w14:textId="77777777" w:rsidR="00D16BE9" w:rsidRDefault="00AC4FA2">
      <w:pPr>
        <w:widowControl w:val="0"/>
        <w:autoSpaceDE w:val="0"/>
        <w:autoSpaceDN w:val="0"/>
        <w:spacing w:line="300" w:lineRule="auto"/>
        <w:ind w:firstLine="420"/>
        <w:rPr>
          <w:rFonts w:eastAsia="Arial" w:cs="Arial"/>
          <w:kern w:val="0"/>
          <w:szCs w:val="21"/>
        </w:rPr>
      </w:pPr>
      <w:r>
        <w:rPr>
          <w:rFonts w:eastAsia="宋体" w:cs="宋体" w:hint="eastAsia"/>
          <w:kern w:val="0"/>
          <w:szCs w:val="21"/>
        </w:rPr>
        <w:t>考虑到最初的考虑因素，可以对非能源资源得出以下结论：使用目前使用的、经过实践检验的</w:t>
      </w:r>
      <w:r>
        <w:rPr>
          <w:rFonts w:eastAsia="Arial" w:cs="Arial"/>
          <w:kern w:val="0"/>
          <w:szCs w:val="21"/>
        </w:rPr>
        <w:t xml:space="preserve"> LCIA </w:t>
      </w:r>
      <w:r>
        <w:rPr>
          <w:rFonts w:eastAsia="宋体" w:cs="宋体" w:hint="eastAsia"/>
          <w:kern w:val="0"/>
          <w:szCs w:val="21"/>
        </w:rPr>
        <w:t>方法来评估大多数非能源资源的资源损耗情况时，不需要根据具体的元素含量</w:t>
      </w:r>
      <w:r>
        <w:rPr>
          <w:rFonts w:eastAsia="Arial" w:cs="Arial"/>
          <w:kern w:val="0"/>
          <w:szCs w:val="21"/>
        </w:rPr>
        <w:t>/</w:t>
      </w:r>
      <w:r>
        <w:rPr>
          <w:rFonts w:eastAsia="宋体" w:cs="宋体" w:hint="eastAsia"/>
          <w:kern w:val="0"/>
          <w:szCs w:val="21"/>
        </w:rPr>
        <w:t>质量比或原产国或原产地对其进行区分。</w:t>
      </w:r>
    </w:p>
    <w:p w14:paraId="40811BC9" w14:textId="77777777" w:rsidR="00D16BE9" w:rsidRDefault="00AC4FA2">
      <w:pPr>
        <w:widowControl w:val="0"/>
        <w:autoSpaceDE w:val="0"/>
        <w:autoSpaceDN w:val="0"/>
        <w:spacing w:line="300" w:lineRule="auto"/>
        <w:ind w:firstLine="420"/>
        <w:rPr>
          <w:rFonts w:eastAsia="Arial" w:cs="Arial"/>
          <w:kern w:val="0"/>
          <w:szCs w:val="21"/>
        </w:rPr>
      </w:pPr>
      <w:r>
        <w:rPr>
          <w:rFonts w:eastAsia="宋体" w:cs="宋体" w:hint="eastAsia"/>
          <w:kern w:val="0"/>
          <w:szCs w:val="21"/>
        </w:rPr>
        <w:t>这样就可以减少清单中基本流量的数量，其方法与不可再生资源基本流量的方法类似</w:t>
      </w:r>
      <w:r>
        <w:rPr>
          <w:rFonts w:eastAsia="宋体" w:cs="宋体" w:hint="eastAsia"/>
          <w:kern w:val="0"/>
          <w:szCs w:val="21"/>
        </w:rPr>
        <w:lastRenderedPageBreak/>
        <w:t>（另见上一点）。因此，（金属）矿石基本流的清单编制应基于将矿体或矿物区分为单个元素的基本流</w:t>
      </w:r>
      <w:r>
        <w:rPr>
          <w:rFonts w:eastAsia="宋体" w:cs="宋体" w:hint="eastAsia"/>
          <w:color w:val="808080"/>
          <w:kern w:val="0"/>
          <w:szCs w:val="21"/>
        </w:rPr>
        <w:t>（</w:t>
      </w:r>
      <w:r>
        <w:rPr>
          <w:rFonts w:eastAsia="宋体" w:cs="宋体" w:hint="eastAsia"/>
          <w:color w:val="808080"/>
          <w:spacing w:val="-2"/>
          <w:kern w:val="0"/>
          <w:szCs w:val="21"/>
        </w:rPr>
        <w:t>例如</w:t>
      </w:r>
      <w:r>
        <w:rPr>
          <w:rFonts w:eastAsia="宋体" w:cs="宋体" w:hint="eastAsia"/>
          <w:color w:val="808080"/>
          <w:kern w:val="0"/>
          <w:szCs w:val="21"/>
        </w:rPr>
        <w:t>，当</w:t>
      </w:r>
      <w:r>
        <w:rPr>
          <w:rFonts w:eastAsia="宋体" w:cs="宋体" w:hint="eastAsia"/>
          <w:kern w:val="0"/>
          <w:szCs w:val="21"/>
        </w:rPr>
        <w:t>提取</w:t>
      </w:r>
      <w:r>
        <w:rPr>
          <w:rFonts w:eastAsia="Arial" w:cs="Arial"/>
          <w:kern w:val="0"/>
          <w:szCs w:val="21"/>
        </w:rPr>
        <w:t xml:space="preserve"> </w:t>
      </w:r>
      <w:r>
        <w:rPr>
          <w:rFonts w:eastAsia="Arial" w:cs="Arial"/>
          <w:color w:val="808080"/>
          <w:kern w:val="0"/>
          <w:szCs w:val="21"/>
        </w:rPr>
        <w:t xml:space="preserve">1 </w:t>
      </w:r>
      <w:r>
        <w:rPr>
          <w:rFonts w:eastAsia="宋体" w:cs="宋体" w:hint="eastAsia"/>
          <w:color w:val="808080"/>
          <w:kern w:val="0"/>
          <w:szCs w:val="21"/>
        </w:rPr>
        <w:t>千克铅锌矿石（</w:t>
      </w:r>
      <w:r>
        <w:rPr>
          <w:rFonts w:eastAsia="Arial" w:cs="Arial"/>
          <w:color w:val="808080"/>
          <w:kern w:val="0"/>
          <w:szCs w:val="21"/>
        </w:rPr>
        <w:t xml:space="preserve">1.2% </w:t>
      </w:r>
      <w:r>
        <w:rPr>
          <w:rFonts w:eastAsia="宋体" w:cs="宋体" w:hint="eastAsia"/>
          <w:color w:val="808080"/>
          <w:kern w:val="0"/>
          <w:szCs w:val="21"/>
        </w:rPr>
        <w:t>铅，</w:t>
      </w:r>
      <w:r>
        <w:rPr>
          <w:rFonts w:eastAsia="Arial" w:cs="Arial"/>
          <w:color w:val="808080"/>
          <w:kern w:val="0"/>
          <w:szCs w:val="21"/>
        </w:rPr>
        <w:t xml:space="preserve">2.3% </w:t>
      </w:r>
      <w:r>
        <w:rPr>
          <w:rFonts w:eastAsia="宋体" w:cs="宋体" w:hint="eastAsia"/>
          <w:color w:val="808080"/>
          <w:kern w:val="0"/>
          <w:szCs w:val="21"/>
        </w:rPr>
        <w:t>锌）时，应记录</w:t>
      </w:r>
      <w:r>
        <w:rPr>
          <w:rFonts w:eastAsia="Arial" w:cs="Arial"/>
          <w:color w:val="808080"/>
          <w:kern w:val="0"/>
          <w:szCs w:val="21"/>
        </w:rPr>
        <w:t xml:space="preserve">0.012 </w:t>
      </w:r>
      <w:proofErr w:type="gramStart"/>
      <w:r>
        <w:rPr>
          <w:rFonts w:eastAsia="宋体" w:cs="宋体" w:hint="eastAsia"/>
          <w:color w:val="808080"/>
          <w:kern w:val="0"/>
          <w:szCs w:val="21"/>
        </w:rPr>
        <w:t>千克</w:t>
      </w:r>
      <w:r>
        <w:rPr>
          <w:rFonts w:eastAsia="Arial" w:cs="Arial"/>
          <w:color w:val="808080"/>
          <w:kern w:val="0"/>
          <w:szCs w:val="21"/>
        </w:rPr>
        <w:t>"</w:t>
      </w:r>
      <w:proofErr w:type="gramEnd"/>
      <w:r>
        <w:rPr>
          <w:rFonts w:eastAsia="宋体" w:cs="宋体" w:hint="eastAsia"/>
          <w:color w:val="808080"/>
          <w:kern w:val="0"/>
          <w:szCs w:val="21"/>
        </w:rPr>
        <w:t>铅</w:t>
      </w:r>
      <w:r>
        <w:rPr>
          <w:rFonts w:eastAsia="Arial" w:cs="Arial"/>
          <w:color w:val="808080"/>
          <w:kern w:val="0"/>
          <w:szCs w:val="21"/>
        </w:rPr>
        <w:t xml:space="preserve"> "</w:t>
      </w:r>
      <w:r>
        <w:rPr>
          <w:rFonts w:eastAsia="宋体" w:cs="宋体" w:hint="eastAsia"/>
          <w:color w:val="808080"/>
          <w:kern w:val="0"/>
          <w:szCs w:val="21"/>
        </w:rPr>
        <w:t>和</w:t>
      </w:r>
      <w:r>
        <w:rPr>
          <w:rFonts w:eastAsia="Arial" w:cs="Arial"/>
          <w:color w:val="808080"/>
          <w:kern w:val="0"/>
          <w:szCs w:val="21"/>
        </w:rPr>
        <w:t xml:space="preserve"> 0.023 </w:t>
      </w:r>
      <w:r>
        <w:rPr>
          <w:rFonts w:eastAsia="宋体" w:cs="宋体" w:hint="eastAsia"/>
          <w:color w:val="808080"/>
          <w:kern w:val="0"/>
          <w:szCs w:val="21"/>
        </w:rPr>
        <w:t>千克</w:t>
      </w:r>
      <w:r>
        <w:rPr>
          <w:rFonts w:eastAsia="Arial" w:cs="Arial"/>
          <w:color w:val="808080"/>
          <w:kern w:val="0"/>
          <w:szCs w:val="21"/>
        </w:rPr>
        <w:t xml:space="preserve"> "</w:t>
      </w:r>
      <w:r>
        <w:rPr>
          <w:rFonts w:eastAsia="宋体" w:cs="宋体" w:hint="eastAsia"/>
          <w:color w:val="808080"/>
          <w:kern w:val="0"/>
          <w:szCs w:val="21"/>
        </w:rPr>
        <w:t>锌</w:t>
      </w:r>
      <w:r>
        <w:rPr>
          <w:rFonts w:eastAsia="Arial" w:cs="Arial"/>
          <w:color w:val="808080"/>
          <w:kern w:val="0"/>
          <w:szCs w:val="21"/>
        </w:rPr>
        <w:t xml:space="preserve"> "</w:t>
      </w:r>
      <w:r>
        <w:rPr>
          <w:rFonts w:eastAsia="宋体" w:cs="宋体" w:hint="eastAsia"/>
          <w:color w:val="808080"/>
          <w:kern w:val="0"/>
          <w:szCs w:val="21"/>
        </w:rPr>
        <w:t>基本流</w:t>
      </w:r>
      <w:r>
        <w:rPr>
          <w:rFonts w:eastAsia="宋体" w:cs="宋体" w:hint="eastAsia"/>
          <w:kern w:val="0"/>
          <w:szCs w:val="21"/>
        </w:rPr>
        <w:t>。例如，提取</w:t>
      </w:r>
      <w:r>
        <w:rPr>
          <w:rFonts w:eastAsia="Arial" w:cs="Arial"/>
          <w:kern w:val="0"/>
          <w:szCs w:val="21"/>
        </w:rPr>
        <w:t xml:space="preserve"> 1 </w:t>
      </w:r>
      <w:r>
        <w:rPr>
          <w:rFonts w:eastAsia="宋体" w:cs="宋体" w:hint="eastAsia"/>
          <w:kern w:val="0"/>
          <w:szCs w:val="21"/>
        </w:rPr>
        <w:t>千克含无水石膏岩石（</w:t>
      </w:r>
      <w:r>
        <w:rPr>
          <w:rFonts w:eastAsia="Arial" w:cs="Arial"/>
          <w:kern w:val="0"/>
          <w:szCs w:val="21"/>
        </w:rPr>
        <w:t>78%</w:t>
      </w:r>
      <w:r>
        <w:rPr>
          <w:rFonts w:eastAsia="宋体" w:cs="宋体" w:hint="eastAsia"/>
          <w:kern w:val="0"/>
          <w:szCs w:val="21"/>
        </w:rPr>
        <w:t>无水石膏）的无水石膏岩体时，将记录</w:t>
      </w:r>
      <w:r>
        <w:rPr>
          <w:rFonts w:eastAsia="Arial" w:cs="Arial"/>
          <w:kern w:val="0"/>
          <w:szCs w:val="21"/>
        </w:rPr>
        <w:t xml:space="preserve"> 0.78 </w:t>
      </w:r>
      <w:r>
        <w:rPr>
          <w:rFonts w:eastAsia="宋体" w:cs="宋体" w:hint="eastAsia"/>
          <w:kern w:val="0"/>
          <w:szCs w:val="21"/>
        </w:rPr>
        <w:t>千克</w:t>
      </w:r>
      <w:r>
        <w:rPr>
          <w:rFonts w:eastAsia="Arial" w:cs="Arial"/>
          <w:kern w:val="0"/>
          <w:szCs w:val="21"/>
        </w:rPr>
        <w:t xml:space="preserve"> "</w:t>
      </w:r>
      <w:r>
        <w:rPr>
          <w:rFonts w:eastAsia="宋体" w:cs="宋体" w:hint="eastAsia"/>
          <w:kern w:val="0"/>
          <w:szCs w:val="21"/>
        </w:rPr>
        <w:t>无水石膏</w:t>
      </w:r>
      <w:r>
        <w:rPr>
          <w:rFonts w:eastAsia="Arial" w:cs="Arial"/>
          <w:kern w:val="0"/>
          <w:szCs w:val="21"/>
        </w:rPr>
        <w:t>"</w:t>
      </w:r>
      <w:r>
        <w:rPr>
          <w:rFonts w:eastAsia="宋体" w:cs="宋体" w:hint="eastAsia"/>
          <w:kern w:val="0"/>
          <w:szCs w:val="21"/>
        </w:rPr>
        <w:t>（</w:t>
      </w:r>
      <w:r>
        <w:rPr>
          <w:rFonts w:eastAsia="Arial" w:cs="Arial"/>
          <w:kern w:val="0"/>
          <w:szCs w:val="21"/>
        </w:rPr>
        <w:t>anhydrite)</w:t>
      </w:r>
      <w:r>
        <w:rPr>
          <w:rFonts w:eastAsia="宋体" w:cs="宋体" w:hint="eastAsia"/>
          <w:kern w:val="0"/>
          <w:szCs w:val="21"/>
        </w:rPr>
        <w:t>。同时，这也克服了目前清单中存在大量</w:t>
      </w:r>
      <w:r>
        <w:rPr>
          <w:rFonts w:eastAsia="Arial" w:cs="Arial"/>
          <w:kern w:val="0"/>
          <w:szCs w:val="21"/>
        </w:rPr>
        <w:t xml:space="preserve"> "</w:t>
      </w:r>
      <w:r>
        <w:rPr>
          <w:rFonts w:eastAsia="宋体" w:cs="宋体" w:hint="eastAsia"/>
          <w:kern w:val="0"/>
          <w:szCs w:val="21"/>
        </w:rPr>
        <w:t>无影响</w:t>
      </w:r>
      <w:r>
        <w:rPr>
          <w:rFonts w:eastAsia="Arial" w:cs="Arial"/>
          <w:kern w:val="0"/>
          <w:szCs w:val="21"/>
        </w:rPr>
        <w:t>"/</w:t>
      </w:r>
      <w:r>
        <w:rPr>
          <w:rFonts w:eastAsia="宋体" w:cs="宋体" w:hint="eastAsia"/>
          <w:kern w:val="0"/>
          <w:szCs w:val="21"/>
        </w:rPr>
        <w:t>被遗忘的特定矿石和矿物的问题，因为这些矿石和矿物默认情况下没有提供影响因子。</w:t>
      </w:r>
    </w:p>
    <w:p w14:paraId="3413B846" w14:textId="77777777" w:rsidR="00D16BE9" w:rsidRDefault="00AC4FA2">
      <w:pPr>
        <w:widowControl w:val="0"/>
        <w:autoSpaceDE w:val="0"/>
        <w:autoSpaceDN w:val="0"/>
        <w:spacing w:line="300" w:lineRule="auto"/>
        <w:ind w:firstLine="420"/>
        <w:rPr>
          <w:rFonts w:eastAsia="Arial" w:cs="Arial"/>
          <w:kern w:val="0"/>
          <w:szCs w:val="21"/>
        </w:rPr>
      </w:pPr>
      <w:r>
        <w:rPr>
          <w:rFonts w:eastAsia="宋体" w:cs="宋体" w:hint="eastAsia"/>
          <w:kern w:val="0"/>
          <w:szCs w:val="21"/>
        </w:rPr>
        <w:t>然而，对于功能</w:t>
      </w:r>
      <w:r>
        <w:rPr>
          <w:rFonts w:eastAsia="Arial" w:cs="Arial"/>
          <w:kern w:val="0"/>
          <w:szCs w:val="21"/>
        </w:rPr>
        <w:t>/</w:t>
      </w:r>
      <w:r>
        <w:rPr>
          <w:rFonts w:eastAsia="宋体" w:cs="宋体" w:hint="eastAsia"/>
          <w:kern w:val="0"/>
          <w:szCs w:val="21"/>
        </w:rPr>
        <w:t>物质资源，有必要捕捉其特殊性（如</w:t>
      </w:r>
      <w:r>
        <w:rPr>
          <w:rFonts w:eastAsia="Arial" w:cs="Arial"/>
          <w:spacing w:val="-2"/>
          <w:kern w:val="0"/>
          <w:szCs w:val="21"/>
        </w:rPr>
        <w:t xml:space="preserve"> "</w:t>
      </w:r>
      <w:r>
        <w:rPr>
          <w:rFonts w:eastAsia="宋体" w:cs="宋体" w:hint="eastAsia"/>
          <w:spacing w:val="-2"/>
          <w:kern w:val="0"/>
          <w:szCs w:val="21"/>
        </w:rPr>
        <w:t>花岗岩</w:t>
      </w:r>
      <w:r>
        <w:rPr>
          <w:rFonts w:eastAsia="Arial" w:cs="Arial"/>
          <w:spacing w:val="-2"/>
          <w:kern w:val="0"/>
          <w:szCs w:val="21"/>
        </w:rPr>
        <w:t>"</w:t>
      </w:r>
      <w:r>
        <w:rPr>
          <w:rFonts w:eastAsia="宋体" w:cs="宋体" w:hint="eastAsia"/>
          <w:spacing w:val="-2"/>
          <w:kern w:val="0"/>
          <w:szCs w:val="21"/>
        </w:rPr>
        <w:t>）。</w:t>
      </w:r>
    </w:p>
    <w:p w14:paraId="73912F7E" w14:textId="77777777" w:rsidR="00D16BE9" w:rsidRDefault="00AC4FA2">
      <w:pPr>
        <w:widowControl w:val="0"/>
        <w:autoSpaceDE w:val="0"/>
        <w:autoSpaceDN w:val="0"/>
        <w:spacing w:line="300" w:lineRule="auto"/>
        <w:ind w:firstLine="420"/>
        <w:rPr>
          <w:rFonts w:eastAsia="Arial" w:cs="Arial"/>
          <w:kern w:val="0"/>
          <w:szCs w:val="21"/>
        </w:rPr>
      </w:pPr>
      <w:r>
        <w:rPr>
          <w:rFonts w:eastAsia="宋体" w:cs="宋体" w:hint="eastAsia"/>
          <w:kern w:val="0"/>
          <w:szCs w:val="21"/>
        </w:rPr>
        <w:t>为完成资源的质量流，矿石中的</w:t>
      </w:r>
      <w:proofErr w:type="gramStart"/>
      <w:r>
        <w:rPr>
          <w:rFonts w:eastAsia="宋体" w:cs="宋体" w:hint="eastAsia"/>
          <w:kern w:val="0"/>
          <w:szCs w:val="21"/>
        </w:rPr>
        <w:t>非资源</w:t>
      </w:r>
      <w:proofErr w:type="gramEnd"/>
      <w:r>
        <w:rPr>
          <w:rFonts w:eastAsia="宋体" w:cs="宋体" w:hint="eastAsia"/>
          <w:kern w:val="0"/>
          <w:szCs w:val="21"/>
        </w:rPr>
        <w:t>部分将作为</w:t>
      </w:r>
      <w:r>
        <w:rPr>
          <w:rFonts w:eastAsia="Arial" w:cs="Arial"/>
          <w:kern w:val="0"/>
          <w:szCs w:val="21"/>
        </w:rPr>
        <w:t xml:space="preserve"> "</w:t>
      </w:r>
      <w:r>
        <w:rPr>
          <w:rFonts w:eastAsia="宋体" w:cs="宋体" w:hint="eastAsia"/>
          <w:kern w:val="0"/>
          <w:szCs w:val="21"/>
        </w:rPr>
        <w:t>惰性岩</w:t>
      </w:r>
      <w:r>
        <w:rPr>
          <w:rFonts w:eastAsia="Arial" w:cs="Arial"/>
          <w:kern w:val="0"/>
          <w:szCs w:val="21"/>
        </w:rPr>
        <w:t xml:space="preserve"> "</w:t>
      </w:r>
      <w:r>
        <w:rPr>
          <w:rFonts w:eastAsia="宋体" w:cs="宋体" w:hint="eastAsia"/>
          <w:kern w:val="0"/>
          <w:szCs w:val="21"/>
        </w:rPr>
        <w:t>入库</w:t>
      </w:r>
      <w:r>
        <w:rPr>
          <w:rFonts w:eastAsia="Arial" w:cs="Arial"/>
          <w:b/>
          <w:i/>
          <w:color w:val="000080"/>
          <w:kern w:val="0"/>
          <w:szCs w:val="21"/>
          <w:vertAlign w:val="superscript"/>
        </w:rPr>
        <w:t>148</w:t>
      </w:r>
      <w:r>
        <w:rPr>
          <w:rFonts w:eastAsia="Arial" w:cs="Arial"/>
          <w:kern w:val="0"/>
          <w:szCs w:val="21"/>
        </w:rPr>
        <w:t xml:space="preserve"> </w:t>
      </w:r>
      <w:r>
        <w:rPr>
          <w:rFonts w:eastAsia="宋体" w:cs="宋体" w:hint="eastAsia"/>
          <w:kern w:val="0"/>
          <w:szCs w:val="21"/>
        </w:rPr>
        <w:t>。</w:t>
      </w:r>
    </w:p>
    <w:p w14:paraId="23D7DB5A" w14:textId="77777777" w:rsidR="00D16BE9" w:rsidRDefault="00AC4FA2">
      <w:pPr>
        <w:widowControl w:val="0"/>
        <w:tabs>
          <w:tab w:val="left" w:pos="1538"/>
          <w:tab w:val="left" w:pos="1539"/>
        </w:tabs>
        <w:autoSpaceDE w:val="0"/>
        <w:autoSpaceDN w:val="0"/>
        <w:spacing w:line="300" w:lineRule="auto"/>
        <w:ind w:firstLine="482"/>
        <w:jc w:val="left"/>
        <w:outlineLvl w:val="4"/>
        <w:rPr>
          <w:rFonts w:eastAsia="Arial" w:cs="Arial"/>
          <w:b/>
          <w:bCs/>
          <w:kern w:val="0"/>
          <w:sz w:val="24"/>
          <w:szCs w:val="24"/>
        </w:rPr>
      </w:pPr>
      <w:bookmarkStart w:id="115" w:name="_bookmark246"/>
      <w:bookmarkEnd w:id="115"/>
      <w:r>
        <w:rPr>
          <w:rFonts w:eastAsia="宋体" w:cs="Arial" w:hint="eastAsia"/>
          <w:b/>
          <w:bCs/>
          <w:kern w:val="0"/>
          <w:sz w:val="24"/>
          <w:szCs w:val="24"/>
        </w:rPr>
        <w:t>7.4.3.6.3</w:t>
      </w:r>
      <w:r>
        <w:rPr>
          <w:rFonts w:eastAsia="宋体" w:cs="宋体" w:hint="eastAsia"/>
          <w:b/>
          <w:bCs/>
          <w:kern w:val="0"/>
          <w:sz w:val="24"/>
          <w:szCs w:val="24"/>
        </w:rPr>
        <w:t>土地</w:t>
      </w:r>
      <w:r>
        <w:rPr>
          <w:rFonts w:eastAsia="宋体" w:cs="宋体" w:hint="eastAsia"/>
          <w:b/>
          <w:bCs/>
          <w:spacing w:val="-5"/>
          <w:kern w:val="0"/>
          <w:sz w:val="24"/>
          <w:szCs w:val="24"/>
        </w:rPr>
        <w:t>使用</w:t>
      </w:r>
    </w:p>
    <w:p w14:paraId="2B06D8CC" w14:textId="77777777" w:rsidR="00D16BE9" w:rsidRDefault="00AC4FA2">
      <w:pPr>
        <w:widowControl w:val="0"/>
        <w:autoSpaceDE w:val="0"/>
        <w:autoSpaceDN w:val="0"/>
        <w:spacing w:line="300" w:lineRule="auto"/>
        <w:ind w:firstLine="360"/>
        <w:jc w:val="left"/>
        <w:rPr>
          <w:rFonts w:eastAsia="Arial" w:cs="Arial"/>
          <w:kern w:val="0"/>
          <w:sz w:val="18"/>
          <w:szCs w:val="24"/>
        </w:rPr>
      </w:pPr>
      <w:r>
        <w:rPr>
          <w:rFonts w:eastAsia="Arial" w:cs="Arial"/>
          <w:color w:val="0000FF"/>
          <w:kern w:val="0"/>
          <w:sz w:val="18"/>
          <w:szCs w:val="24"/>
        </w:rPr>
        <w:t>(</w:t>
      </w:r>
      <w:r>
        <w:rPr>
          <w:rFonts w:eastAsia="宋体" w:cs="宋体" w:hint="eastAsia"/>
          <w:color w:val="0000FF"/>
          <w:kern w:val="0"/>
          <w:sz w:val="18"/>
          <w:szCs w:val="24"/>
        </w:rPr>
        <w:t>参考</w:t>
      </w:r>
      <w:r>
        <w:rPr>
          <w:rFonts w:eastAsia="Arial" w:cs="Arial"/>
          <w:color w:val="0000FF"/>
          <w:kern w:val="0"/>
          <w:sz w:val="18"/>
          <w:szCs w:val="24"/>
        </w:rPr>
        <w:t xml:space="preserve"> ISO 14044:2006 </w:t>
      </w:r>
      <w:r>
        <w:rPr>
          <w:rFonts w:eastAsia="宋体" w:cs="宋体" w:hint="eastAsia"/>
          <w:color w:val="0000FF"/>
          <w:kern w:val="0"/>
          <w:sz w:val="18"/>
          <w:szCs w:val="24"/>
        </w:rPr>
        <w:t>第</w:t>
      </w:r>
      <w:r>
        <w:rPr>
          <w:rFonts w:eastAsia="Arial" w:cs="Arial"/>
          <w:color w:val="0000FF"/>
          <w:kern w:val="0"/>
          <w:sz w:val="18"/>
          <w:szCs w:val="24"/>
        </w:rPr>
        <w:t xml:space="preserve"> </w:t>
      </w:r>
      <w:r>
        <w:rPr>
          <w:rFonts w:eastAsia="Arial" w:cs="Arial"/>
          <w:color w:val="0000FF"/>
          <w:spacing w:val="-2"/>
          <w:kern w:val="0"/>
          <w:sz w:val="18"/>
          <w:szCs w:val="24"/>
        </w:rPr>
        <w:t xml:space="preserve">4.2.3.5 </w:t>
      </w:r>
      <w:r>
        <w:rPr>
          <w:rFonts w:eastAsia="宋体" w:cs="宋体" w:hint="eastAsia"/>
          <w:color w:val="0000FF"/>
          <w:kern w:val="0"/>
          <w:sz w:val="18"/>
          <w:szCs w:val="24"/>
        </w:rPr>
        <w:t>章的内容）</w:t>
      </w:r>
    </w:p>
    <w:p w14:paraId="40B7E06D" w14:textId="77777777" w:rsidR="00D16BE9" w:rsidRDefault="00AC4FA2">
      <w:pPr>
        <w:widowControl w:val="0"/>
        <w:autoSpaceDE w:val="0"/>
        <w:autoSpaceDN w:val="0"/>
        <w:spacing w:line="300" w:lineRule="auto"/>
        <w:ind w:firstLine="420"/>
        <w:rPr>
          <w:rFonts w:eastAsia="宋体" w:cs="宋体"/>
          <w:kern w:val="0"/>
          <w:szCs w:val="21"/>
        </w:rPr>
      </w:pPr>
      <w:r>
        <w:rPr>
          <w:rFonts w:eastAsia="宋体" w:cs="宋体" w:hint="eastAsia"/>
          <w:kern w:val="0"/>
          <w:szCs w:val="21"/>
        </w:rPr>
        <w:t>应根据所应用的</w:t>
      </w:r>
      <w:r>
        <w:rPr>
          <w:rFonts w:eastAsia="Arial" w:cs="Arial"/>
          <w:kern w:val="0"/>
          <w:szCs w:val="21"/>
        </w:rPr>
        <w:t xml:space="preserve"> LCIA </w:t>
      </w:r>
      <w:r>
        <w:rPr>
          <w:rFonts w:eastAsia="宋体" w:cs="宋体" w:hint="eastAsia"/>
          <w:kern w:val="0"/>
          <w:szCs w:val="21"/>
        </w:rPr>
        <w:t>方法（如果包括在影响评估中）的需要，对直接的土地利用和土地变化进行清查。目前尚未提供具体指导，但可能会在补编或修订版中提供。</w:t>
      </w:r>
    </w:p>
    <w:p w14:paraId="69299906" w14:textId="77777777" w:rsidR="00D16BE9" w:rsidRDefault="00AC4FA2">
      <w:pPr>
        <w:widowControl w:val="0"/>
        <w:autoSpaceDE w:val="0"/>
        <w:autoSpaceDN w:val="0"/>
        <w:spacing w:line="300" w:lineRule="auto"/>
        <w:ind w:firstLine="420"/>
        <w:rPr>
          <w:rFonts w:eastAsia="Arial" w:cs="Arial"/>
          <w:kern w:val="0"/>
          <w:szCs w:val="21"/>
        </w:rPr>
      </w:pPr>
      <w:r>
        <w:rPr>
          <w:rFonts w:eastAsia="宋体" w:cs="宋体" w:hint="eastAsia"/>
          <w:kern w:val="0"/>
          <w:szCs w:val="21"/>
        </w:rPr>
        <w:t>对于土地利用和土地转换引起的</w:t>
      </w:r>
      <w:r>
        <w:rPr>
          <w:rFonts w:eastAsia="Arial" w:cs="Arial"/>
          <w:kern w:val="0"/>
          <w:szCs w:val="21"/>
        </w:rPr>
        <w:t xml:space="preserve"> CO</w:t>
      </w:r>
      <w:r>
        <w:rPr>
          <w:rFonts w:eastAsia="Arial" w:cs="Arial"/>
          <w:kern w:val="0"/>
          <w:szCs w:val="21"/>
          <w:vertAlign w:val="subscript"/>
        </w:rPr>
        <w:t>2</w:t>
      </w:r>
      <w:r>
        <w:rPr>
          <w:rFonts w:eastAsia="Arial" w:cs="Arial"/>
          <w:kern w:val="0"/>
          <w:szCs w:val="21"/>
        </w:rPr>
        <w:t xml:space="preserve"> </w:t>
      </w:r>
      <w:r>
        <w:rPr>
          <w:rFonts w:eastAsia="宋体" w:cs="宋体" w:hint="eastAsia"/>
          <w:kern w:val="0"/>
          <w:szCs w:val="21"/>
        </w:rPr>
        <w:t>释放，应使用最新的</w:t>
      </w:r>
      <w:r>
        <w:rPr>
          <w:rFonts w:eastAsia="Arial" w:cs="Arial"/>
          <w:kern w:val="0"/>
          <w:szCs w:val="21"/>
        </w:rPr>
        <w:t xml:space="preserve"> IPCC CO</w:t>
      </w:r>
      <w:r>
        <w:rPr>
          <w:rFonts w:eastAsia="Arial" w:cs="Arial"/>
          <w:kern w:val="0"/>
          <w:szCs w:val="21"/>
          <w:vertAlign w:val="subscript"/>
        </w:rPr>
        <w:t>2</w:t>
      </w:r>
      <w:r>
        <w:rPr>
          <w:rFonts w:eastAsia="Arial" w:cs="Arial"/>
          <w:kern w:val="0"/>
          <w:szCs w:val="21"/>
        </w:rPr>
        <w:t xml:space="preserve"> </w:t>
      </w:r>
      <w:r>
        <w:rPr>
          <w:rFonts w:eastAsia="宋体" w:cs="宋体" w:hint="eastAsia"/>
          <w:kern w:val="0"/>
          <w:szCs w:val="21"/>
        </w:rPr>
        <w:t>排放因子，除非有更准确的具体数据。详细规定和</w:t>
      </w:r>
      <w:r>
        <w:rPr>
          <w:rFonts w:eastAsia="Arial" w:cs="Arial"/>
          <w:kern w:val="0"/>
          <w:szCs w:val="21"/>
        </w:rPr>
        <w:t xml:space="preserve"> IPCC </w:t>
      </w:r>
      <w:r>
        <w:rPr>
          <w:rFonts w:eastAsia="宋体" w:cs="宋体" w:hint="eastAsia"/>
          <w:kern w:val="0"/>
          <w:szCs w:val="21"/>
        </w:rPr>
        <w:t>最新系数表：见第</w:t>
      </w:r>
      <w:r>
        <w:rPr>
          <w:rFonts w:eastAsia="Arial" w:cs="Arial"/>
          <w:kern w:val="0"/>
          <w:szCs w:val="21"/>
        </w:rPr>
        <w:t xml:space="preserve"> </w:t>
      </w:r>
      <w:hyperlink w:anchor="_bookmark262" w:history="1">
        <w:r>
          <w:rPr>
            <w:rFonts w:eastAsia="Arial" w:cs="Arial"/>
            <w:kern w:val="0"/>
            <w:szCs w:val="21"/>
          </w:rPr>
          <w:t>7.4.4.1</w:t>
        </w:r>
      </w:hyperlink>
      <w:r>
        <w:rPr>
          <w:rFonts w:eastAsia="Arial" w:cs="Arial"/>
          <w:kern w:val="0"/>
          <w:szCs w:val="21"/>
        </w:rPr>
        <w:t xml:space="preserve"> </w:t>
      </w:r>
      <w:r>
        <w:rPr>
          <w:rFonts w:eastAsia="宋体" w:cs="宋体" w:hint="eastAsia"/>
          <w:kern w:val="0"/>
          <w:szCs w:val="21"/>
        </w:rPr>
        <w:t>章和附件</w:t>
      </w:r>
      <w:r>
        <w:rPr>
          <w:rFonts w:eastAsia="Arial" w:cs="Arial"/>
          <w:kern w:val="0"/>
          <w:szCs w:val="21"/>
        </w:rPr>
        <w:t xml:space="preserve"> </w:t>
      </w:r>
      <w:hyperlink w:anchor="_bookmark347" w:history="1">
        <w:r>
          <w:rPr>
            <w:rFonts w:eastAsia="Arial" w:cs="Arial"/>
            <w:spacing w:val="-4"/>
            <w:kern w:val="0"/>
            <w:szCs w:val="21"/>
          </w:rPr>
          <w:t>13</w:t>
        </w:r>
      </w:hyperlink>
      <w:r>
        <w:rPr>
          <w:rFonts w:eastAsia="宋体" w:cs="宋体" w:hint="eastAsia"/>
          <w:spacing w:val="-4"/>
          <w:kern w:val="0"/>
          <w:szCs w:val="21"/>
        </w:rPr>
        <w:t>。</w:t>
      </w:r>
    </w:p>
    <w:p w14:paraId="7BE07CCD" w14:textId="77777777" w:rsidR="00D16BE9" w:rsidRDefault="00AC4FA2">
      <w:pPr>
        <w:pStyle w:val="afc"/>
        <w:spacing w:line="300" w:lineRule="auto"/>
        <w:rPr>
          <w:rFonts w:eastAsia="宋体" w:cstheme="minorEastAsia"/>
          <w:szCs w:val="21"/>
        </w:rPr>
      </w:pPr>
      <w:r>
        <w:rPr>
          <w:noProof/>
          <w:szCs w:val="21"/>
        </w:rPr>
        <mc:AlternateContent>
          <mc:Choice Requires="wps">
            <w:drawing>
              <wp:anchor distT="0" distB="0" distL="0" distR="0" simplePos="0" relativeHeight="251659776" behindDoc="1" locked="0" layoutInCell="1" allowOverlap="1" wp14:anchorId="2F234A7C" wp14:editId="77ED4A5D">
                <wp:simplePos x="0" y="0"/>
                <wp:positionH relativeFrom="page">
                  <wp:posOffset>1143000</wp:posOffset>
                </wp:positionH>
                <wp:positionV relativeFrom="paragraph">
                  <wp:posOffset>237490</wp:posOffset>
                </wp:positionV>
                <wp:extent cx="1828800" cy="6985"/>
                <wp:effectExtent l="0" t="0" r="0" b="0"/>
                <wp:wrapTopAndBottom/>
                <wp:docPr id="1910975085" name="docshape9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28800" cy="6985"/>
                        </a:xfrm>
                        <a:prstGeom prst="rect">
                          <a:avLst/>
                        </a:prstGeom>
                        <a:solidFill>
                          <a:srgbClr val="000000"/>
                        </a:solidFill>
                        <a:ln>
                          <a:noFill/>
                        </a:ln>
                      </wps:spPr>
                      <wps:bodyPr rot="0" vert="horz" wrap="square" lIns="91440" tIns="45720" rIns="91440" bIns="45720" anchor="t" anchorCtr="0" upright="1">
                        <a:noAutofit/>
                      </wps:bodyPr>
                    </wps:wsp>
                  </a:graphicData>
                </a:graphic>
              </wp:anchor>
            </w:drawing>
          </mc:Choice>
          <mc:Fallback xmlns:wpsCustomData="http://www.wps.cn/officeDocument/2013/wpsCustomData">
            <w:pict>
              <v:rect id="docshape946" o:spid="_x0000_s1026" o:spt="1" style="position:absolute;left:0pt;margin-left:90pt;margin-top:18.7pt;height:0.55pt;width:144pt;mso-position-horizontal-relative:page;mso-wrap-distance-bottom:0pt;mso-wrap-distance-top:0pt;z-index:-251584512;mso-width-relative:page;mso-height-relative:page;" fillcolor="#000000" filled="t" stroked="f" coordsize="21600,21600" o:gfxdata="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">
                <v:fill on="t" focussize="0,0"/>
                <v:stroke on="f"/>
                <v:imagedata o:title=""/>
                <o:lock v:ext="edit" aspectratio="f"/>
                <w10:wrap type="topAndBottom"/>
              </v:rect>
            </w:pict>
          </mc:Fallback>
        </mc:AlternateContent>
      </w:r>
    </w:p>
    <w:p w14:paraId="6E20CDD0" w14:textId="77777777" w:rsidR="00D16BE9" w:rsidRDefault="00AC4FA2">
      <w:pPr>
        <w:spacing w:line="300" w:lineRule="auto"/>
        <w:ind w:firstLine="361"/>
        <w:rPr>
          <w:rFonts w:eastAsia="宋体" w:cstheme="minorEastAsia"/>
        </w:rPr>
      </w:pPr>
      <w:r>
        <w:rPr>
          <w:rFonts w:eastAsia="Arial" w:cs="Arial"/>
          <w:b/>
          <w:color w:val="000080"/>
          <w:kern w:val="0"/>
          <w:sz w:val="18"/>
          <w:vertAlign w:val="superscript"/>
        </w:rPr>
        <w:t>148</w:t>
      </w:r>
      <w:r>
        <w:rPr>
          <w:rFonts w:eastAsia="宋体" w:cs="宋体" w:hint="eastAsia"/>
          <w:kern w:val="0"/>
          <w:sz w:val="18"/>
        </w:rPr>
        <w:t>在实践中，铅锌矿开采过程的清单在</w:t>
      </w:r>
      <w:proofErr w:type="gramStart"/>
      <w:r>
        <w:rPr>
          <w:rFonts w:eastAsia="宋体" w:cs="宋体" w:hint="eastAsia"/>
          <w:kern w:val="0"/>
          <w:sz w:val="18"/>
        </w:rPr>
        <w:t>输入端会有</w:t>
      </w:r>
      <w:proofErr w:type="gramEnd"/>
      <w:r>
        <w:rPr>
          <w:rFonts w:eastAsia="宋体" w:cs="宋体" w:hint="eastAsia"/>
          <w:kern w:val="0"/>
          <w:sz w:val="18"/>
        </w:rPr>
        <w:t>上述命名的</w:t>
      </w:r>
      <w:r>
        <w:rPr>
          <w:rFonts w:eastAsia="Arial" w:cs="Arial"/>
          <w:kern w:val="0"/>
          <w:sz w:val="18"/>
        </w:rPr>
        <w:t xml:space="preserve"> "</w:t>
      </w:r>
      <w:r>
        <w:rPr>
          <w:rFonts w:eastAsia="宋体" w:cs="宋体" w:hint="eastAsia"/>
          <w:kern w:val="0"/>
          <w:sz w:val="18"/>
        </w:rPr>
        <w:t>铅</w:t>
      </w:r>
      <w:r>
        <w:rPr>
          <w:rFonts w:eastAsia="Arial" w:cs="Arial"/>
          <w:kern w:val="0"/>
          <w:sz w:val="18"/>
        </w:rPr>
        <w:t>"</w:t>
      </w:r>
      <w:r>
        <w:rPr>
          <w:rFonts w:eastAsia="宋体" w:cs="宋体" w:hint="eastAsia"/>
          <w:kern w:val="0"/>
          <w:sz w:val="18"/>
        </w:rPr>
        <w:t>、</w:t>
      </w:r>
      <w:r>
        <w:rPr>
          <w:rFonts w:eastAsia="Arial" w:cs="Arial"/>
          <w:kern w:val="0"/>
          <w:sz w:val="18"/>
        </w:rPr>
        <w:t>"</w:t>
      </w:r>
      <w:r>
        <w:rPr>
          <w:rFonts w:eastAsia="宋体" w:cs="宋体" w:hint="eastAsia"/>
          <w:kern w:val="0"/>
          <w:sz w:val="18"/>
        </w:rPr>
        <w:t>锌</w:t>
      </w:r>
      <w:r>
        <w:rPr>
          <w:rFonts w:eastAsia="Arial" w:cs="Arial"/>
          <w:kern w:val="0"/>
          <w:sz w:val="18"/>
        </w:rPr>
        <w:t xml:space="preserve"> "</w:t>
      </w:r>
      <w:r>
        <w:rPr>
          <w:rFonts w:eastAsia="宋体" w:cs="宋体" w:hint="eastAsia"/>
          <w:kern w:val="0"/>
          <w:sz w:val="18"/>
        </w:rPr>
        <w:t>和</w:t>
      </w:r>
      <w:r>
        <w:rPr>
          <w:rFonts w:eastAsia="Arial" w:cs="Arial"/>
          <w:kern w:val="0"/>
          <w:sz w:val="18"/>
        </w:rPr>
        <w:t xml:space="preserve"> "</w:t>
      </w:r>
      <w:r>
        <w:rPr>
          <w:rFonts w:eastAsia="宋体" w:cs="宋体" w:hint="eastAsia"/>
          <w:kern w:val="0"/>
          <w:sz w:val="18"/>
        </w:rPr>
        <w:t>惰性岩</w:t>
      </w:r>
      <w:r>
        <w:rPr>
          <w:rFonts w:eastAsia="Arial" w:cs="Arial"/>
          <w:kern w:val="0"/>
          <w:sz w:val="18"/>
        </w:rPr>
        <w:t xml:space="preserve"> "</w:t>
      </w:r>
      <w:r>
        <w:rPr>
          <w:rFonts w:eastAsia="宋体" w:cs="宋体" w:hint="eastAsia"/>
          <w:kern w:val="0"/>
          <w:sz w:val="18"/>
        </w:rPr>
        <w:t>基本流，而在</w:t>
      </w:r>
      <w:proofErr w:type="gramStart"/>
      <w:r>
        <w:rPr>
          <w:rFonts w:eastAsia="宋体" w:cs="宋体" w:hint="eastAsia"/>
          <w:kern w:val="0"/>
          <w:sz w:val="18"/>
        </w:rPr>
        <w:t>输出端会有</w:t>
      </w:r>
      <w:proofErr w:type="gramEnd"/>
      <w:r>
        <w:rPr>
          <w:rFonts w:eastAsia="宋体" w:cs="宋体" w:hint="eastAsia"/>
          <w:kern w:val="0"/>
          <w:sz w:val="18"/>
        </w:rPr>
        <w:t>产品流（！）</w:t>
      </w:r>
      <w:r>
        <w:rPr>
          <w:rFonts w:eastAsia="Arial" w:cs="Arial"/>
          <w:kern w:val="0"/>
          <w:sz w:val="18"/>
        </w:rPr>
        <w:t>"</w:t>
      </w:r>
      <w:r>
        <w:rPr>
          <w:rFonts w:eastAsia="宋体" w:cs="宋体" w:hint="eastAsia"/>
          <w:kern w:val="0"/>
          <w:sz w:val="18"/>
        </w:rPr>
        <w:t>铅锌矿；</w:t>
      </w:r>
      <w:r>
        <w:rPr>
          <w:rFonts w:eastAsia="Arial" w:cs="Arial"/>
          <w:kern w:val="0"/>
          <w:sz w:val="18"/>
        </w:rPr>
        <w:t xml:space="preserve">1.2% </w:t>
      </w:r>
      <w:r>
        <w:rPr>
          <w:rFonts w:eastAsia="宋体" w:cs="宋体" w:hint="eastAsia"/>
          <w:kern w:val="0"/>
          <w:sz w:val="18"/>
        </w:rPr>
        <w:t>铅，</w:t>
      </w:r>
      <w:r>
        <w:rPr>
          <w:rFonts w:eastAsia="Arial" w:cs="Arial"/>
          <w:kern w:val="0"/>
          <w:sz w:val="18"/>
        </w:rPr>
        <w:t xml:space="preserve">2.3% </w:t>
      </w:r>
      <w:r>
        <w:rPr>
          <w:rFonts w:eastAsia="宋体" w:cs="宋体" w:hint="eastAsia"/>
          <w:kern w:val="0"/>
          <w:sz w:val="18"/>
        </w:rPr>
        <w:t>锌</w:t>
      </w:r>
      <w:r>
        <w:rPr>
          <w:rFonts w:eastAsia="Arial" w:cs="Arial"/>
          <w:kern w:val="0"/>
          <w:sz w:val="18"/>
        </w:rPr>
        <w:t>"</w:t>
      </w:r>
      <w:r>
        <w:rPr>
          <w:rFonts w:eastAsia="宋体" w:cs="宋体" w:hint="eastAsia"/>
          <w:kern w:val="0"/>
          <w:sz w:val="18"/>
        </w:rPr>
        <w:t>。</w:t>
      </w:r>
      <w:r>
        <w:rPr>
          <w:rFonts w:eastAsia="Arial" w:cs="Arial"/>
          <w:kern w:val="0"/>
          <w:sz w:val="18"/>
        </w:rPr>
        <w:t>(</w:t>
      </w:r>
      <w:r>
        <w:rPr>
          <w:rFonts w:eastAsia="宋体" w:cs="宋体" w:hint="eastAsia"/>
          <w:kern w:val="0"/>
          <w:sz w:val="18"/>
        </w:rPr>
        <w:t>加工后的</w:t>
      </w:r>
      <w:r>
        <w:rPr>
          <w:rFonts w:eastAsia="Arial" w:cs="Arial"/>
          <w:kern w:val="0"/>
          <w:sz w:val="18"/>
        </w:rPr>
        <w:t xml:space="preserve"> "</w:t>
      </w:r>
      <w:r>
        <w:rPr>
          <w:rFonts w:eastAsia="宋体" w:cs="宋体" w:hint="eastAsia"/>
          <w:kern w:val="0"/>
          <w:sz w:val="18"/>
        </w:rPr>
        <w:t>尾矿</w:t>
      </w:r>
      <w:r>
        <w:rPr>
          <w:rFonts w:eastAsia="Arial" w:cs="Arial"/>
          <w:kern w:val="0"/>
          <w:sz w:val="18"/>
        </w:rPr>
        <w:t xml:space="preserve"> "</w:t>
      </w:r>
      <w:r>
        <w:rPr>
          <w:rFonts w:eastAsia="宋体" w:cs="宋体" w:hint="eastAsia"/>
          <w:kern w:val="0"/>
          <w:sz w:val="18"/>
        </w:rPr>
        <w:t>是一种废物，被模拟为浸出排放）。这样做的结果是，在计算</w:t>
      </w:r>
      <w:r>
        <w:rPr>
          <w:rFonts w:eastAsia="Arial" w:cs="Arial"/>
          <w:kern w:val="0"/>
          <w:sz w:val="18"/>
        </w:rPr>
        <w:t xml:space="preserve"> LCI </w:t>
      </w:r>
      <w:r>
        <w:rPr>
          <w:rFonts w:eastAsia="宋体" w:cs="宋体" w:hint="eastAsia"/>
          <w:kern w:val="0"/>
          <w:sz w:val="18"/>
        </w:rPr>
        <w:t>结果时，清单中只保留相关的基本资源流</w:t>
      </w:r>
      <w:r>
        <w:rPr>
          <w:rFonts w:eastAsia="Arial" w:cs="Arial"/>
          <w:kern w:val="0"/>
          <w:sz w:val="18"/>
        </w:rPr>
        <w:t xml:space="preserve"> "</w:t>
      </w:r>
      <w:r>
        <w:rPr>
          <w:rFonts w:eastAsia="宋体" w:cs="宋体" w:hint="eastAsia"/>
          <w:kern w:val="0"/>
          <w:sz w:val="18"/>
        </w:rPr>
        <w:t>铅</w:t>
      </w:r>
      <w:r>
        <w:rPr>
          <w:rFonts w:eastAsia="Arial" w:cs="Arial"/>
          <w:kern w:val="0"/>
          <w:sz w:val="18"/>
        </w:rPr>
        <w:t xml:space="preserve"> "</w:t>
      </w:r>
      <w:r>
        <w:rPr>
          <w:rFonts w:eastAsia="宋体" w:cs="宋体" w:hint="eastAsia"/>
          <w:kern w:val="0"/>
          <w:sz w:val="18"/>
        </w:rPr>
        <w:t>和</w:t>
      </w:r>
      <w:r>
        <w:rPr>
          <w:rFonts w:eastAsia="Arial" w:cs="Arial"/>
          <w:kern w:val="0"/>
          <w:sz w:val="18"/>
        </w:rPr>
        <w:t xml:space="preserve"> "</w:t>
      </w:r>
      <w:r>
        <w:rPr>
          <w:rFonts w:eastAsia="宋体" w:cs="宋体" w:hint="eastAsia"/>
          <w:kern w:val="0"/>
          <w:sz w:val="18"/>
        </w:rPr>
        <w:t>锌</w:t>
      </w:r>
      <w:r>
        <w:rPr>
          <w:rFonts w:eastAsia="Arial" w:cs="Arial"/>
          <w:kern w:val="0"/>
          <w:sz w:val="18"/>
        </w:rPr>
        <w:t>"</w:t>
      </w:r>
      <w:r>
        <w:rPr>
          <w:rFonts w:eastAsia="宋体" w:cs="宋体" w:hint="eastAsia"/>
          <w:kern w:val="0"/>
          <w:sz w:val="18"/>
        </w:rPr>
        <w:t>，从而达到减少清单中基本资源</w:t>
      </w:r>
      <w:proofErr w:type="gramStart"/>
      <w:r>
        <w:rPr>
          <w:rFonts w:eastAsia="宋体" w:cs="宋体" w:hint="eastAsia"/>
          <w:kern w:val="0"/>
          <w:sz w:val="18"/>
        </w:rPr>
        <w:t>流数量</w:t>
      </w:r>
      <w:proofErr w:type="gramEnd"/>
      <w:r>
        <w:rPr>
          <w:rFonts w:eastAsia="宋体" w:cs="宋体" w:hint="eastAsia"/>
          <w:kern w:val="0"/>
          <w:sz w:val="18"/>
        </w:rPr>
        <w:t>的目的。</w:t>
      </w:r>
      <w:r>
        <w:rPr>
          <w:rFonts w:eastAsia="宋体" w:cstheme="minorEastAsia"/>
        </w:rPr>
        <w:br w:type="page"/>
      </w:r>
    </w:p>
    <w:p w14:paraId="7B84A2D0" w14:textId="77777777" w:rsidR="00D16BE9" w:rsidRDefault="00AC4FA2">
      <w:pPr>
        <w:pStyle w:val="a8"/>
        <w:spacing w:line="300" w:lineRule="auto"/>
        <w:ind w:firstLineChars="200" w:firstLine="420"/>
        <w:jc w:val="both"/>
        <w:rPr>
          <w:szCs w:val="21"/>
          <w:lang w:eastAsia="zh-CN"/>
        </w:rPr>
      </w:pPr>
      <w:r>
        <w:rPr>
          <w:szCs w:val="21"/>
          <w:lang w:eastAsia="zh-CN"/>
        </w:rPr>
        <w:lastRenderedPageBreak/>
        <w:t>土地转换过程中的其他排放（如</w:t>
      </w:r>
      <w:r>
        <w:rPr>
          <w:szCs w:val="21"/>
          <w:lang w:eastAsia="zh-CN"/>
        </w:rPr>
        <w:t xml:space="preserve"> NO</w:t>
      </w:r>
      <w:r>
        <w:rPr>
          <w:rFonts w:hint="eastAsia"/>
          <w:szCs w:val="21"/>
          <w:vertAlign w:val="subscript"/>
          <w:lang w:eastAsia="zh-CN"/>
        </w:rPr>
        <w:t>3</w:t>
      </w:r>
      <w:r>
        <w:rPr>
          <w:szCs w:val="21"/>
          <w:vertAlign w:val="superscript"/>
          <w:lang w:eastAsia="zh-CN"/>
        </w:rPr>
        <w:t>-</w:t>
      </w:r>
      <w:r>
        <w:rPr>
          <w:szCs w:val="21"/>
          <w:lang w:eastAsia="zh-CN"/>
        </w:rPr>
        <w:t xml:space="preserve"> </w:t>
      </w:r>
      <w:r>
        <w:rPr>
          <w:szCs w:val="21"/>
          <w:lang w:eastAsia="zh-CN"/>
        </w:rPr>
        <w:t>流失到水中、生物质燃烧产生的排放、土壤侵蚀等）应针对特定情况或利用权威来源进行测量或模拟。</w:t>
      </w:r>
    </w:p>
    <w:p w14:paraId="2A670850" w14:textId="77777777" w:rsidR="00D16BE9" w:rsidRDefault="00AC4FA2">
      <w:pPr>
        <w:pStyle w:val="a8"/>
        <w:spacing w:line="300" w:lineRule="auto"/>
        <w:ind w:firstLineChars="200" w:firstLine="420"/>
        <w:jc w:val="both"/>
        <w:rPr>
          <w:spacing w:val="-2"/>
          <w:szCs w:val="21"/>
          <w:lang w:eastAsia="zh-CN"/>
        </w:rPr>
      </w:pPr>
      <w:r>
        <w:rPr>
          <w:szCs w:val="21"/>
          <w:lang w:eastAsia="zh-CN"/>
        </w:rPr>
        <w:t>有关农业</w:t>
      </w:r>
      <w:r>
        <w:rPr>
          <w:spacing w:val="-2"/>
          <w:szCs w:val="21"/>
          <w:lang w:eastAsia="zh-CN"/>
        </w:rPr>
        <w:t>系统</w:t>
      </w:r>
      <w:r>
        <w:rPr>
          <w:szCs w:val="21"/>
          <w:lang w:eastAsia="zh-CN"/>
        </w:rPr>
        <w:t>建模的相关问题</w:t>
      </w:r>
      <w:r>
        <w:rPr>
          <w:spacing w:val="-2"/>
          <w:szCs w:val="21"/>
          <w:lang w:eastAsia="zh-CN"/>
        </w:rPr>
        <w:t>，</w:t>
      </w:r>
      <w:r>
        <w:rPr>
          <w:szCs w:val="21"/>
          <w:lang w:eastAsia="zh-CN"/>
        </w:rPr>
        <w:t>另见</w:t>
      </w:r>
      <w:r>
        <w:rPr>
          <w:szCs w:val="21"/>
          <w:lang w:eastAsia="zh-CN"/>
        </w:rPr>
        <w:t xml:space="preserve"> </w:t>
      </w:r>
      <w:hyperlink w:anchor="_bookmark262" w:history="1">
        <w:r>
          <w:rPr>
            <w:szCs w:val="21"/>
            <w:lang w:eastAsia="zh-CN"/>
          </w:rPr>
          <w:t>7.4.4.1</w:t>
        </w:r>
      </w:hyperlink>
      <w:r>
        <w:rPr>
          <w:szCs w:val="21"/>
          <w:lang w:eastAsia="zh-CN"/>
        </w:rPr>
        <w:t xml:space="preserve"> </w:t>
      </w:r>
      <w:r>
        <w:rPr>
          <w:szCs w:val="21"/>
          <w:lang w:eastAsia="zh-CN"/>
        </w:rPr>
        <w:t>章</w:t>
      </w:r>
      <w:r>
        <w:rPr>
          <w:spacing w:val="-2"/>
          <w:szCs w:val="21"/>
          <w:lang w:eastAsia="zh-CN"/>
        </w:rPr>
        <w:t>。</w:t>
      </w:r>
    </w:p>
    <w:p w14:paraId="4DB6BD8D" w14:textId="77777777" w:rsidR="00D16BE9" w:rsidRDefault="00AC4FA2">
      <w:pPr>
        <w:pStyle w:val="a8"/>
        <w:spacing w:line="300" w:lineRule="auto"/>
        <w:ind w:firstLineChars="200" w:firstLine="420"/>
        <w:jc w:val="both"/>
        <w:rPr>
          <w:szCs w:val="21"/>
          <w:lang w:eastAsia="zh-CN"/>
        </w:rPr>
      </w:pPr>
      <w:r>
        <w:rPr>
          <w:szCs w:val="21"/>
          <w:lang w:eastAsia="zh-CN"/>
        </w:rPr>
        <w:t>间接土地利用是间接建模中的一个问题，适用于所有类型的土地利用，因此将在</w:t>
      </w:r>
      <w:r w:rsidR="00000000">
        <w:fldChar w:fldCharType="begin"/>
      </w:r>
      <w:r w:rsidR="00000000">
        <w:rPr>
          <w:lang w:eastAsia="zh-CN"/>
        </w:rPr>
        <w:instrText>HYPERLINK \l "_bookmark189"</w:instrText>
      </w:r>
      <w:r w:rsidR="00000000">
        <w:fldChar w:fldCharType="separate"/>
      </w:r>
      <w:r>
        <w:rPr>
          <w:szCs w:val="21"/>
          <w:lang w:eastAsia="zh-CN"/>
        </w:rPr>
        <w:t>第</w:t>
      </w:r>
      <w:r>
        <w:rPr>
          <w:szCs w:val="21"/>
          <w:lang w:eastAsia="zh-CN"/>
        </w:rPr>
        <w:t xml:space="preserve"> 7.2.4.4</w:t>
      </w:r>
      <w:r w:rsidR="00000000">
        <w:rPr>
          <w:szCs w:val="21"/>
          <w:lang w:eastAsia="zh-CN"/>
        </w:rPr>
        <w:fldChar w:fldCharType="end"/>
      </w:r>
      <w:r>
        <w:rPr>
          <w:szCs w:val="21"/>
          <w:lang w:eastAsia="zh-CN"/>
        </w:rPr>
        <w:t xml:space="preserve"> </w:t>
      </w:r>
      <w:r>
        <w:rPr>
          <w:szCs w:val="21"/>
          <w:lang w:eastAsia="zh-CN"/>
        </w:rPr>
        <w:t>章中讨论</w:t>
      </w:r>
      <w:r>
        <w:rPr>
          <w:rFonts w:hint="eastAsia"/>
          <w:szCs w:val="21"/>
          <w:lang w:eastAsia="zh-CN"/>
        </w:rPr>
        <w:t>。</w:t>
      </w:r>
    </w:p>
    <w:p w14:paraId="7692B7EA" w14:textId="77777777" w:rsidR="00D16BE9" w:rsidRDefault="00D16BE9">
      <w:pPr>
        <w:pStyle w:val="a8"/>
        <w:spacing w:line="300" w:lineRule="auto"/>
        <w:ind w:firstLineChars="200" w:firstLine="420"/>
        <w:jc w:val="both"/>
        <w:rPr>
          <w:szCs w:val="21"/>
          <w:lang w:eastAsia="zh-CN"/>
        </w:rPr>
      </w:pPr>
    </w:p>
    <w:p w14:paraId="75A68936" w14:textId="77777777" w:rsidR="00D16BE9" w:rsidRDefault="00AC4FA2">
      <w:pPr>
        <w:pStyle w:val="5"/>
        <w:keepNext w:val="0"/>
        <w:keepLines w:val="0"/>
        <w:widowControl w:val="0"/>
        <w:tabs>
          <w:tab w:val="left" w:pos="1538"/>
          <w:tab w:val="left" w:pos="1539"/>
        </w:tabs>
        <w:autoSpaceDE w:val="0"/>
        <w:autoSpaceDN w:val="0"/>
        <w:spacing w:before="0" w:after="0" w:line="300" w:lineRule="auto"/>
        <w:ind w:firstLine="422"/>
        <w:rPr>
          <w:rFonts w:eastAsia="宋体"/>
          <w:sz w:val="21"/>
          <w:szCs w:val="21"/>
        </w:rPr>
      </w:pPr>
      <w:r>
        <w:rPr>
          <w:rFonts w:cs="Arial"/>
          <w:sz w:val="21"/>
          <w:szCs w:val="21"/>
        </w:rPr>
        <w:t>7.4.3.6.4</w:t>
      </w:r>
      <w:r>
        <w:rPr>
          <w:rFonts w:eastAsia="宋体"/>
          <w:sz w:val="21"/>
          <w:szCs w:val="21"/>
        </w:rPr>
        <w:t>化石和生物</w:t>
      </w:r>
      <w:r>
        <w:rPr>
          <w:rFonts w:eastAsia="宋体"/>
          <w:sz w:val="21"/>
          <w:szCs w:val="21"/>
        </w:rPr>
        <w:t xml:space="preserve"> CO</w:t>
      </w:r>
      <w:r>
        <w:rPr>
          <w:rFonts w:eastAsia="宋体"/>
          <w:sz w:val="21"/>
          <w:szCs w:val="21"/>
          <w:vertAlign w:val="subscript"/>
        </w:rPr>
        <w:t>2</w:t>
      </w:r>
      <w:r>
        <w:rPr>
          <w:rFonts w:eastAsia="宋体"/>
          <w:sz w:val="21"/>
          <w:szCs w:val="21"/>
        </w:rPr>
        <w:t xml:space="preserve"> </w:t>
      </w:r>
      <w:r>
        <w:rPr>
          <w:rFonts w:eastAsia="宋体"/>
          <w:sz w:val="21"/>
          <w:szCs w:val="21"/>
        </w:rPr>
        <w:t>吸收和释放</w:t>
      </w:r>
      <w:r>
        <w:rPr>
          <w:rFonts w:eastAsia="宋体"/>
          <w:sz w:val="21"/>
          <w:szCs w:val="21"/>
        </w:rPr>
        <w:t xml:space="preserve"> CO</w:t>
      </w:r>
      <w:r>
        <w:rPr>
          <w:rFonts w:eastAsia="宋体"/>
          <w:sz w:val="21"/>
          <w:szCs w:val="21"/>
          <w:vertAlign w:val="subscript"/>
        </w:rPr>
        <w:t>2</w:t>
      </w:r>
      <w:r>
        <w:rPr>
          <w:rFonts w:eastAsia="宋体"/>
          <w:sz w:val="21"/>
          <w:szCs w:val="21"/>
        </w:rPr>
        <w:t xml:space="preserve"> </w:t>
      </w:r>
      <w:r>
        <w:rPr>
          <w:rFonts w:eastAsia="宋体"/>
          <w:sz w:val="21"/>
          <w:szCs w:val="21"/>
        </w:rPr>
        <w:t>和</w:t>
      </w:r>
      <w:r>
        <w:rPr>
          <w:rFonts w:eastAsia="宋体"/>
          <w:sz w:val="21"/>
          <w:szCs w:val="21"/>
        </w:rPr>
        <w:t xml:space="preserve"> </w:t>
      </w:r>
      <w:r>
        <w:rPr>
          <w:rFonts w:eastAsia="宋体"/>
          <w:spacing w:val="-5"/>
          <w:sz w:val="21"/>
          <w:szCs w:val="21"/>
        </w:rPr>
        <w:t>CH</w:t>
      </w:r>
      <w:r>
        <w:rPr>
          <w:rFonts w:eastAsia="宋体"/>
          <w:spacing w:val="-5"/>
          <w:sz w:val="21"/>
          <w:szCs w:val="21"/>
          <w:vertAlign w:val="subscript"/>
        </w:rPr>
        <w:t>4</w:t>
      </w:r>
    </w:p>
    <w:p w14:paraId="10EACA8A" w14:textId="77777777" w:rsidR="00D16BE9" w:rsidRDefault="00AC4FA2">
      <w:pPr>
        <w:spacing w:line="300" w:lineRule="auto"/>
        <w:ind w:firstLine="360"/>
        <w:rPr>
          <w:sz w:val="18"/>
          <w:szCs w:val="24"/>
        </w:rPr>
      </w:pPr>
      <w:r>
        <w:rPr>
          <w:color w:val="0000FF"/>
          <w:sz w:val="18"/>
          <w:szCs w:val="24"/>
        </w:rPr>
        <w:t>(</w:t>
      </w:r>
      <w:r>
        <w:rPr>
          <w:color w:val="0000FF"/>
          <w:sz w:val="18"/>
          <w:szCs w:val="24"/>
        </w:rPr>
        <w:t>参考</w:t>
      </w:r>
      <w:r>
        <w:rPr>
          <w:color w:val="0000FF"/>
          <w:sz w:val="18"/>
          <w:szCs w:val="24"/>
        </w:rPr>
        <w:t xml:space="preserve"> ISO 14044:2006 </w:t>
      </w:r>
      <w:r>
        <w:rPr>
          <w:color w:val="0000FF"/>
          <w:sz w:val="18"/>
          <w:szCs w:val="24"/>
        </w:rPr>
        <w:t>第</w:t>
      </w:r>
      <w:r>
        <w:rPr>
          <w:color w:val="0000FF"/>
          <w:sz w:val="18"/>
          <w:szCs w:val="24"/>
        </w:rPr>
        <w:t xml:space="preserve"> </w:t>
      </w:r>
      <w:r>
        <w:rPr>
          <w:color w:val="0000FF"/>
          <w:spacing w:val="-2"/>
          <w:sz w:val="18"/>
          <w:szCs w:val="24"/>
        </w:rPr>
        <w:t xml:space="preserve">4.2.3.5 </w:t>
      </w:r>
      <w:r>
        <w:rPr>
          <w:color w:val="0000FF"/>
          <w:sz w:val="18"/>
          <w:szCs w:val="24"/>
        </w:rPr>
        <w:t>章的内容）</w:t>
      </w:r>
    </w:p>
    <w:p w14:paraId="1A68D598" w14:textId="77777777" w:rsidR="00D16BE9" w:rsidRDefault="00AC4FA2">
      <w:pPr>
        <w:pStyle w:val="a8"/>
        <w:spacing w:line="300" w:lineRule="auto"/>
        <w:ind w:firstLineChars="200" w:firstLine="420"/>
        <w:jc w:val="both"/>
        <w:rPr>
          <w:szCs w:val="21"/>
          <w:lang w:eastAsia="zh-CN"/>
        </w:rPr>
      </w:pPr>
      <w:r>
        <w:rPr>
          <w:szCs w:val="21"/>
          <w:lang w:eastAsia="zh-CN"/>
        </w:rPr>
        <w:t>为了提高方法的清晰度和灵活性，也为了便于交流，建议对化石源和生物源的二氧化碳</w:t>
      </w:r>
      <w:r>
        <w:rPr>
          <w:szCs w:val="21"/>
          <w:lang w:eastAsia="zh-CN"/>
        </w:rPr>
        <w:t xml:space="preserve"> </w:t>
      </w:r>
      <w:r>
        <w:rPr>
          <w:szCs w:val="21"/>
          <w:lang w:eastAsia="zh-CN"/>
        </w:rPr>
        <w:t>（</w:t>
      </w:r>
      <w:r>
        <w:rPr>
          <w:szCs w:val="21"/>
          <w:lang w:eastAsia="zh-CN"/>
        </w:rPr>
        <w:t>CO</w:t>
      </w:r>
      <w:r>
        <w:rPr>
          <w:szCs w:val="21"/>
          <w:vertAlign w:val="subscript"/>
          <w:lang w:eastAsia="zh-CN"/>
        </w:rPr>
        <w:t>2</w:t>
      </w:r>
      <w:r>
        <w:rPr>
          <w:szCs w:val="21"/>
          <w:lang w:eastAsia="zh-CN"/>
        </w:rPr>
        <w:t xml:space="preserve"> </w:t>
      </w:r>
      <w:r>
        <w:rPr>
          <w:szCs w:val="21"/>
          <w:lang w:eastAsia="zh-CN"/>
        </w:rPr>
        <w:t>）和甲烷（</w:t>
      </w:r>
      <w:r>
        <w:rPr>
          <w:szCs w:val="21"/>
          <w:lang w:eastAsia="zh-CN"/>
        </w:rPr>
        <w:t>CH</w:t>
      </w:r>
      <w:r>
        <w:rPr>
          <w:szCs w:val="21"/>
          <w:vertAlign w:val="subscript"/>
          <w:lang w:eastAsia="zh-CN"/>
        </w:rPr>
        <w:t>4</w:t>
      </w:r>
      <w:r>
        <w:rPr>
          <w:szCs w:val="21"/>
          <w:lang w:eastAsia="zh-CN"/>
        </w:rPr>
        <w:t xml:space="preserve"> </w:t>
      </w:r>
      <w:r>
        <w:rPr>
          <w:szCs w:val="21"/>
          <w:lang w:eastAsia="zh-CN"/>
        </w:rPr>
        <w:t>）的排放加以区分。</w:t>
      </w:r>
    </w:p>
    <w:p w14:paraId="42D6EA4E" w14:textId="77777777" w:rsidR="00D16BE9" w:rsidRDefault="00AC4FA2">
      <w:pPr>
        <w:pStyle w:val="a8"/>
        <w:spacing w:line="300" w:lineRule="auto"/>
        <w:ind w:firstLineChars="200" w:firstLine="420"/>
        <w:jc w:val="both"/>
        <w:rPr>
          <w:szCs w:val="21"/>
          <w:lang w:eastAsia="zh-CN"/>
        </w:rPr>
      </w:pPr>
      <w:r>
        <w:rPr>
          <w:szCs w:val="21"/>
          <w:lang w:eastAsia="zh-CN"/>
        </w:rPr>
        <w:t>与土地利用变化相关的</w:t>
      </w:r>
      <w:r>
        <w:rPr>
          <w:rFonts w:eastAsiaTheme="minorEastAsia" w:hint="eastAsia"/>
          <w:szCs w:val="21"/>
          <w:lang w:eastAsia="zh-CN"/>
        </w:rPr>
        <w:t>CO</w:t>
      </w:r>
      <w:r>
        <w:rPr>
          <w:szCs w:val="21"/>
          <w:vertAlign w:val="subscript"/>
          <w:lang w:eastAsia="zh-CN"/>
        </w:rPr>
        <w:t>2</w:t>
      </w:r>
      <w:r>
        <w:rPr>
          <w:szCs w:val="21"/>
          <w:lang w:eastAsia="zh-CN"/>
        </w:rPr>
        <w:t xml:space="preserve"> </w:t>
      </w:r>
      <w:r>
        <w:rPr>
          <w:szCs w:val="21"/>
          <w:lang w:eastAsia="zh-CN"/>
        </w:rPr>
        <w:t>所有情况下土壤、泥炭等以及原始森林的生物质和废弃物的排放量应作为</w:t>
      </w:r>
      <w:r>
        <w:rPr>
          <w:szCs w:val="21"/>
          <w:lang w:eastAsia="zh-CN"/>
        </w:rPr>
        <w:t xml:space="preserve"> "</w:t>
      </w:r>
      <w:r>
        <w:rPr>
          <w:szCs w:val="21"/>
          <w:lang w:eastAsia="zh-CN"/>
        </w:rPr>
        <w:t>二氧化碳</w:t>
      </w:r>
      <w:r>
        <w:rPr>
          <w:szCs w:val="21"/>
          <w:lang w:eastAsia="zh-CN"/>
        </w:rPr>
        <w:t>(</w:t>
      </w:r>
      <w:r>
        <w:rPr>
          <w:szCs w:val="21"/>
          <w:lang w:eastAsia="zh-CN"/>
        </w:rPr>
        <w:t>化石</w:t>
      </w:r>
      <w:r>
        <w:rPr>
          <w:szCs w:val="21"/>
          <w:lang w:eastAsia="zh-CN"/>
        </w:rPr>
        <w:t>) "</w:t>
      </w:r>
      <w:r>
        <w:rPr>
          <w:szCs w:val="21"/>
          <w:lang w:eastAsia="zh-CN"/>
        </w:rPr>
        <w:t>列出。次生林的生物质和废弃物产生的排放量应作为</w:t>
      </w:r>
      <w:r>
        <w:rPr>
          <w:szCs w:val="21"/>
          <w:lang w:eastAsia="zh-CN"/>
        </w:rPr>
        <w:t xml:space="preserve"> "</w:t>
      </w:r>
      <w:r>
        <w:rPr>
          <w:szCs w:val="21"/>
          <w:lang w:eastAsia="zh-CN"/>
        </w:rPr>
        <w:t>二氧化碳（生物源）</w:t>
      </w:r>
      <w:r>
        <w:rPr>
          <w:szCs w:val="21"/>
          <w:lang w:eastAsia="zh-CN"/>
        </w:rPr>
        <w:t>"</w:t>
      </w:r>
      <w:r>
        <w:rPr>
          <w:szCs w:val="21"/>
          <w:lang w:eastAsia="zh-CN"/>
        </w:rPr>
        <w:t>进行清查。</w:t>
      </w:r>
    </w:p>
    <w:p w14:paraId="49E7941E" w14:textId="77777777" w:rsidR="00D16BE9" w:rsidRDefault="00AC4FA2">
      <w:pPr>
        <w:pStyle w:val="a8"/>
        <w:spacing w:line="300" w:lineRule="auto"/>
        <w:ind w:firstLineChars="200" w:firstLine="420"/>
        <w:jc w:val="both"/>
        <w:rPr>
          <w:rFonts w:cs="宋体"/>
          <w:szCs w:val="21"/>
          <w:lang w:eastAsia="zh-CN"/>
        </w:rPr>
      </w:pPr>
      <w:r>
        <w:rPr>
          <w:rFonts w:cs="宋体" w:hint="eastAsia"/>
          <w:szCs w:val="21"/>
          <w:lang w:eastAsia="zh-CN"/>
        </w:rPr>
        <w:t>另见第</w:t>
      </w:r>
      <w:r>
        <w:rPr>
          <w:szCs w:val="21"/>
          <w:lang w:eastAsia="zh-CN"/>
        </w:rPr>
        <w:t xml:space="preserve"> </w:t>
      </w:r>
      <w:hyperlink w:anchor="_bookmark253" w:history="1">
        <w:r>
          <w:rPr>
            <w:szCs w:val="21"/>
            <w:lang w:eastAsia="zh-CN"/>
          </w:rPr>
          <w:t>7.4.3.7.3</w:t>
        </w:r>
      </w:hyperlink>
      <w:r>
        <w:rPr>
          <w:szCs w:val="21"/>
          <w:lang w:eastAsia="zh-CN"/>
        </w:rPr>
        <w:t xml:space="preserve"> </w:t>
      </w:r>
      <w:r>
        <w:rPr>
          <w:rFonts w:cs="宋体" w:hint="eastAsia"/>
          <w:szCs w:val="21"/>
          <w:lang w:eastAsia="zh-CN"/>
        </w:rPr>
        <w:t>章关于植物吸收</w:t>
      </w:r>
      <w:r>
        <w:rPr>
          <w:rFonts w:eastAsiaTheme="minorEastAsia" w:hint="eastAsia"/>
          <w:szCs w:val="21"/>
          <w:lang w:eastAsia="zh-CN"/>
        </w:rPr>
        <w:t>CO</w:t>
      </w:r>
      <w:r>
        <w:rPr>
          <w:szCs w:val="21"/>
          <w:vertAlign w:val="subscript"/>
          <w:lang w:eastAsia="zh-CN"/>
        </w:rPr>
        <w:t>2</w:t>
      </w:r>
      <w:r>
        <w:rPr>
          <w:rFonts w:cs="宋体" w:hint="eastAsia"/>
          <w:szCs w:val="21"/>
          <w:lang w:eastAsia="zh-CN"/>
        </w:rPr>
        <w:t>，并在生命周期结束时释放（</w:t>
      </w:r>
      <w:r>
        <w:rPr>
          <w:szCs w:val="21"/>
          <w:lang w:eastAsia="zh-CN"/>
        </w:rPr>
        <w:t>"</w:t>
      </w:r>
      <w:r>
        <w:rPr>
          <w:rFonts w:cs="宋体" w:hint="eastAsia"/>
          <w:szCs w:val="21"/>
          <w:lang w:eastAsia="zh-CN"/>
        </w:rPr>
        <w:t>碳储存</w:t>
      </w:r>
      <w:r>
        <w:rPr>
          <w:szCs w:val="21"/>
          <w:lang w:eastAsia="zh-CN"/>
        </w:rPr>
        <w:t>"</w:t>
      </w:r>
      <w:r>
        <w:rPr>
          <w:rFonts w:cs="宋体" w:hint="eastAsia"/>
          <w:szCs w:val="21"/>
          <w:lang w:eastAsia="zh-CN"/>
        </w:rPr>
        <w:t>）。</w:t>
      </w:r>
    </w:p>
    <w:p w14:paraId="542A1E4F" w14:textId="77777777" w:rsidR="00D16BE9" w:rsidRDefault="00D16BE9">
      <w:pPr>
        <w:pStyle w:val="afc"/>
        <w:widowControl w:val="0"/>
        <w:numPr>
          <w:ilvl w:val="0"/>
          <w:numId w:val="82"/>
        </w:numPr>
        <w:autoSpaceDE w:val="0"/>
        <w:autoSpaceDN w:val="0"/>
        <w:spacing w:line="300" w:lineRule="auto"/>
        <w:ind w:left="0" w:firstLine="482"/>
        <w:outlineLvl w:val="4"/>
        <w:rPr>
          <w:rFonts w:cs="Arial"/>
          <w:b/>
          <w:bCs/>
          <w:vanish/>
          <w:kern w:val="0"/>
          <w:sz w:val="24"/>
          <w:szCs w:val="24"/>
        </w:rPr>
      </w:pPr>
    </w:p>
    <w:p w14:paraId="6ED9AD9D" w14:textId="77777777" w:rsidR="00D16BE9" w:rsidRDefault="00D16BE9">
      <w:pPr>
        <w:pStyle w:val="afc"/>
        <w:widowControl w:val="0"/>
        <w:numPr>
          <w:ilvl w:val="0"/>
          <w:numId w:val="82"/>
        </w:numPr>
        <w:autoSpaceDE w:val="0"/>
        <w:autoSpaceDN w:val="0"/>
        <w:spacing w:line="300" w:lineRule="auto"/>
        <w:ind w:left="0" w:firstLine="482"/>
        <w:outlineLvl w:val="4"/>
        <w:rPr>
          <w:rFonts w:cs="Arial"/>
          <w:b/>
          <w:bCs/>
          <w:vanish/>
          <w:kern w:val="0"/>
          <w:sz w:val="24"/>
          <w:szCs w:val="24"/>
        </w:rPr>
      </w:pPr>
    </w:p>
    <w:p w14:paraId="2FE655F9" w14:textId="77777777" w:rsidR="00D16BE9" w:rsidRDefault="00D16BE9">
      <w:pPr>
        <w:pStyle w:val="afc"/>
        <w:widowControl w:val="0"/>
        <w:numPr>
          <w:ilvl w:val="0"/>
          <w:numId w:val="82"/>
        </w:numPr>
        <w:autoSpaceDE w:val="0"/>
        <w:autoSpaceDN w:val="0"/>
        <w:spacing w:line="300" w:lineRule="auto"/>
        <w:ind w:left="0" w:firstLine="482"/>
        <w:outlineLvl w:val="4"/>
        <w:rPr>
          <w:rFonts w:cs="Arial"/>
          <w:b/>
          <w:bCs/>
          <w:vanish/>
          <w:kern w:val="0"/>
          <w:sz w:val="24"/>
          <w:szCs w:val="24"/>
        </w:rPr>
      </w:pPr>
    </w:p>
    <w:p w14:paraId="327D07B3" w14:textId="77777777" w:rsidR="00D16BE9" w:rsidRDefault="00D16BE9">
      <w:pPr>
        <w:pStyle w:val="afc"/>
        <w:widowControl w:val="0"/>
        <w:numPr>
          <w:ilvl w:val="0"/>
          <w:numId w:val="82"/>
        </w:numPr>
        <w:autoSpaceDE w:val="0"/>
        <w:autoSpaceDN w:val="0"/>
        <w:spacing w:line="300" w:lineRule="auto"/>
        <w:ind w:left="0" w:firstLine="482"/>
        <w:outlineLvl w:val="4"/>
        <w:rPr>
          <w:rFonts w:cs="Arial"/>
          <w:b/>
          <w:bCs/>
          <w:vanish/>
          <w:kern w:val="0"/>
          <w:sz w:val="24"/>
          <w:szCs w:val="24"/>
        </w:rPr>
      </w:pPr>
    </w:p>
    <w:p w14:paraId="019D3A7E" w14:textId="77777777" w:rsidR="00D16BE9" w:rsidRDefault="00D16BE9">
      <w:pPr>
        <w:pStyle w:val="afc"/>
        <w:widowControl w:val="0"/>
        <w:numPr>
          <w:ilvl w:val="0"/>
          <w:numId w:val="82"/>
        </w:numPr>
        <w:autoSpaceDE w:val="0"/>
        <w:autoSpaceDN w:val="0"/>
        <w:spacing w:line="300" w:lineRule="auto"/>
        <w:ind w:left="0" w:firstLine="482"/>
        <w:outlineLvl w:val="4"/>
        <w:rPr>
          <w:rFonts w:cs="Arial"/>
          <w:b/>
          <w:bCs/>
          <w:vanish/>
          <w:kern w:val="0"/>
          <w:sz w:val="24"/>
          <w:szCs w:val="24"/>
        </w:rPr>
      </w:pPr>
    </w:p>
    <w:p w14:paraId="07D9ACCC" w14:textId="77777777" w:rsidR="00D16BE9" w:rsidRDefault="00D16BE9">
      <w:pPr>
        <w:pStyle w:val="afc"/>
        <w:widowControl w:val="0"/>
        <w:numPr>
          <w:ilvl w:val="0"/>
          <w:numId w:val="82"/>
        </w:numPr>
        <w:autoSpaceDE w:val="0"/>
        <w:autoSpaceDN w:val="0"/>
        <w:spacing w:line="300" w:lineRule="auto"/>
        <w:ind w:left="0" w:firstLine="482"/>
        <w:outlineLvl w:val="4"/>
        <w:rPr>
          <w:rFonts w:cs="Arial"/>
          <w:b/>
          <w:bCs/>
          <w:vanish/>
          <w:kern w:val="0"/>
          <w:sz w:val="24"/>
          <w:szCs w:val="24"/>
        </w:rPr>
      </w:pPr>
    </w:p>
    <w:p w14:paraId="44C6CA5A" w14:textId="77777777" w:rsidR="00D16BE9" w:rsidRDefault="00D16BE9">
      <w:pPr>
        <w:pStyle w:val="afc"/>
        <w:widowControl w:val="0"/>
        <w:numPr>
          <w:ilvl w:val="0"/>
          <w:numId w:val="82"/>
        </w:numPr>
        <w:autoSpaceDE w:val="0"/>
        <w:autoSpaceDN w:val="0"/>
        <w:spacing w:line="300" w:lineRule="auto"/>
        <w:ind w:left="0" w:firstLine="482"/>
        <w:outlineLvl w:val="4"/>
        <w:rPr>
          <w:rFonts w:cs="Arial"/>
          <w:b/>
          <w:bCs/>
          <w:vanish/>
          <w:kern w:val="0"/>
          <w:sz w:val="24"/>
          <w:szCs w:val="24"/>
        </w:rPr>
      </w:pPr>
    </w:p>
    <w:p w14:paraId="194DC589" w14:textId="77777777" w:rsidR="00D16BE9" w:rsidRDefault="00D16BE9">
      <w:pPr>
        <w:pStyle w:val="afc"/>
        <w:widowControl w:val="0"/>
        <w:numPr>
          <w:ilvl w:val="1"/>
          <w:numId w:val="82"/>
        </w:numPr>
        <w:autoSpaceDE w:val="0"/>
        <w:autoSpaceDN w:val="0"/>
        <w:spacing w:line="300" w:lineRule="auto"/>
        <w:ind w:left="0" w:firstLine="482"/>
        <w:outlineLvl w:val="4"/>
        <w:rPr>
          <w:rFonts w:cs="Arial"/>
          <w:b/>
          <w:bCs/>
          <w:vanish/>
          <w:kern w:val="0"/>
          <w:sz w:val="24"/>
          <w:szCs w:val="24"/>
        </w:rPr>
      </w:pPr>
    </w:p>
    <w:p w14:paraId="579FEB0A" w14:textId="77777777" w:rsidR="00D16BE9" w:rsidRDefault="00D16BE9">
      <w:pPr>
        <w:pStyle w:val="afc"/>
        <w:widowControl w:val="0"/>
        <w:numPr>
          <w:ilvl w:val="1"/>
          <w:numId w:val="82"/>
        </w:numPr>
        <w:autoSpaceDE w:val="0"/>
        <w:autoSpaceDN w:val="0"/>
        <w:spacing w:line="300" w:lineRule="auto"/>
        <w:ind w:left="0" w:firstLine="482"/>
        <w:outlineLvl w:val="4"/>
        <w:rPr>
          <w:rFonts w:cs="Arial"/>
          <w:b/>
          <w:bCs/>
          <w:vanish/>
          <w:kern w:val="0"/>
          <w:sz w:val="24"/>
          <w:szCs w:val="24"/>
        </w:rPr>
      </w:pPr>
    </w:p>
    <w:p w14:paraId="2D08C968" w14:textId="77777777" w:rsidR="00D16BE9" w:rsidRDefault="00D16BE9">
      <w:pPr>
        <w:pStyle w:val="afc"/>
        <w:widowControl w:val="0"/>
        <w:numPr>
          <w:ilvl w:val="1"/>
          <w:numId w:val="82"/>
        </w:numPr>
        <w:autoSpaceDE w:val="0"/>
        <w:autoSpaceDN w:val="0"/>
        <w:spacing w:line="300" w:lineRule="auto"/>
        <w:ind w:left="0" w:firstLine="482"/>
        <w:outlineLvl w:val="4"/>
        <w:rPr>
          <w:rFonts w:cs="Arial"/>
          <w:b/>
          <w:bCs/>
          <w:vanish/>
          <w:kern w:val="0"/>
          <w:sz w:val="24"/>
          <w:szCs w:val="24"/>
        </w:rPr>
      </w:pPr>
    </w:p>
    <w:p w14:paraId="45236E67" w14:textId="77777777" w:rsidR="00D16BE9" w:rsidRDefault="00D16BE9">
      <w:pPr>
        <w:pStyle w:val="afc"/>
        <w:widowControl w:val="0"/>
        <w:numPr>
          <w:ilvl w:val="1"/>
          <w:numId w:val="82"/>
        </w:numPr>
        <w:autoSpaceDE w:val="0"/>
        <w:autoSpaceDN w:val="0"/>
        <w:spacing w:line="300" w:lineRule="auto"/>
        <w:ind w:left="0" w:firstLine="482"/>
        <w:outlineLvl w:val="4"/>
        <w:rPr>
          <w:rFonts w:cs="Arial"/>
          <w:b/>
          <w:bCs/>
          <w:vanish/>
          <w:kern w:val="0"/>
          <w:sz w:val="24"/>
          <w:szCs w:val="24"/>
        </w:rPr>
      </w:pPr>
    </w:p>
    <w:p w14:paraId="7B4F342A" w14:textId="77777777" w:rsidR="00D16BE9" w:rsidRDefault="00D16BE9">
      <w:pPr>
        <w:pStyle w:val="afc"/>
        <w:widowControl w:val="0"/>
        <w:numPr>
          <w:ilvl w:val="2"/>
          <w:numId w:val="82"/>
        </w:numPr>
        <w:autoSpaceDE w:val="0"/>
        <w:autoSpaceDN w:val="0"/>
        <w:spacing w:line="300" w:lineRule="auto"/>
        <w:ind w:left="0" w:firstLine="482"/>
        <w:outlineLvl w:val="4"/>
        <w:rPr>
          <w:rFonts w:cs="Arial"/>
          <w:b/>
          <w:bCs/>
          <w:vanish/>
          <w:kern w:val="0"/>
          <w:sz w:val="24"/>
          <w:szCs w:val="24"/>
        </w:rPr>
      </w:pPr>
    </w:p>
    <w:p w14:paraId="28912BCA" w14:textId="77777777" w:rsidR="00D16BE9" w:rsidRDefault="00D16BE9">
      <w:pPr>
        <w:pStyle w:val="afc"/>
        <w:widowControl w:val="0"/>
        <w:numPr>
          <w:ilvl w:val="2"/>
          <w:numId w:val="82"/>
        </w:numPr>
        <w:autoSpaceDE w:val="0"/>
        <w:autoSpaceDN w:val="0"/>
        <w:spacing w:line="300" w:lineRule="auto"/>
        <w:ind w:left="0" w:firstLine="482"/>
        <w:outlineLvl w:val="4"/>
        <w:rPr>
          <w:rFonts w:cs="Arial"/>
          <w:b/>
          <w:bCs/>
          <w:vanish/>
          <w:kern w:val="0"/>
          <w:sz w:val="24"/>
          <w:szCs w:val="24"/>
        </w:rPr>
      </w:pPr>
    </w:p>
    <w:p w14:paraId="6449BA06" w14:textId="77777777" w:rsidR="00D16BE9" w:rsidRDefault="00D16BE9">
      <w:pPr>
        <w:pStyle w:val="afc"/>
        <w:widowControl w:val="0"/>
        <w:numPr>
          <w:ilvl w:val="2"/>
          <w:numId w:val="82"/>
        </w:numPr>
        <w:autoSpaceDE w:val="0"/>
        <w:autoSpaceDN w:val="0"/>
        <w:spacing w:line="300" w:lineRule="auto"/>
        <w:ind w:left="0" w:firstLine="482"/>
        <w:outlineLvl w:val="4"/>
        <w:rPr>
          <w:rFonts w:cs="Arial"/>
          <w:b/>
          <w:bCs/>
          <w:vanish/>
          <w:kern w:val="0"/>
          <w:sz w:val="24"/>
          <w:szCs w:val="24"/>
        </w:rPr>
      </w:pPr>
    </w:p>
    <w:p w14:paraId="7B72699E" w14:textId="77777777" w:rsidR="00D16BE9" w:rsidRDefault="00D16BE9">
      <w:pPr>
        <w:pStyle w:val="afc"/>
        <w:widowControl w:val="0"/>
        <w:numPr>
          <w:ilvl w:val="3"/>
          <w:numId w:val="82"/>
        </w:numPr>
        <w:autoSpaceDE w:val="0"/>
        <w:autoSpaceDN w:val="0"/>
        <w:spacing w:line="300" w:lineRule="auto"/>
        <w:ind w:left="0" w:firstLine="482"/>
        <w:outlineLvl w:val="4"/>
        <w:rPr>
          <w:rFonts w:cs="Arial"/>
          <w:b/>
          <w:bCs/>
          <w:vanish/>
          <w:kern w:val="0"/>
          <w:sz w:val="24"/>
          <w:szCs w:val="24"/>
        </w:rPr>
      </w:pPr>
    </w:p>
    <w:p w14:paraId="6F4AD2BF" w14:textId="77777777" w:rsidR="00D16BE9" w:rsidRDefault="00D16BE9">
      <w:pPr>
        <w:pStyle w:val="afc"/>
        <w:widowControl w:val="0"/>
        <w:numPr>
          <w:ilvl w:val="3"/>
          <w:numId w:val="82"/>
        </w:numPr>
        <w:autoSpaceDE w:val="0"/>
        <w:autoSpaceDN w:val="0"/>
        <w:spacing w:line="300" w:lineRule="auto"/>
        <w:ind w:left="0" w:firstLine="482"/>
        <w:outlineLvl w:val="4"/>
        <w:rPr>
          <w:rFonts w:cs="Arial"/>
          <w:b/>
          <w:bCs/>
          <w:vanish/>
          <w:kern w:val="0"/>
          <w:sz w:val="24"/>
          <w:szCs w:val="24"/>
        </w:rPr>
      </w:pPr>
    </w:p>
    <w:p w14:paraId="2483EF6F" w14:textId="77777777" w:rsidR="00D16BE9" w:rsidRDefault="00D16BE9">
      <w:pPr>
        <w:pStyle w:val="afc"/>
        <w:widowControl w:val="0"/>
        <w:numPr>
          <w:ilvl w:val="3"/>
          <w:numId w:val="82"/>
        </w:numPr>
        <w:autoSpaceDE w:val="0"/>
        <w:autoSpaceDN w:val="0"/>
        <w:spacing w:line="300" w:lineRule="auto"/>
        <w:ind w:left="0" w:firstLine="482"/>
        <w:outlineLvl w:val="4"/>
        <w:rPr>
          <w:rFonts w:cs="Arial"/>
          <w:b/>
          <w:bCs/>
          <w:vanish/>
          <w:kern w:val="0"/>
          <w:sz w:val="24"/>
          <w:szCs w:val="24"/>
        </w:rPr>
      </w:pPr>
    </w:p>
    <w:p w14:paraId="74854D83" w14:textId="77777777" w:rsidR="00D16BE9" w:rsidRDefault="00D16BE9">
      <w:pPr>
        <w:pStyle w:val="afc"/>
        <w:widowControl w:val="0"/>
        <w:numPr>
          <w:ilvl w:val="3"/>
          <w:numId w:val="82"/>
        </w:numPr>
        <w:autoSpaceDE w:val="0"/>
        <w:autoSpaceDN w:val="0"/>
        <w:spacing w:line="300" w:lineRule="auto"/>
        <w:ind w:left="0" w:firstLine="482"/>
        <w:outlineLvl w:val="4"/>
        <w:rPr>
          <w:rFonts w:cs="Arial"/>
          <w:b/>
          <w:bCs/>
          <w:vanish/>
          <w:kern w:val="0"/>
          <w:sz w:val="24"/>
          <w:szCs w:val="24"/>
        </w:rPr>
      </w:pPr>
    </w:p>
    <w:p w14:paraId="38FB92C7" w14:textId="77777777" w:rsidR="00D16BE9" w:rsidRDefault="00D16BE9">
      <w:pPr>
        <w:pStyle w:val="afc"/>
        <w:widowControl w:val="0"/>
        <w:numPr>
          <w:ilvl w:val="3"/>
          <w:numId w:val="82"/>
        </w:numPr>
        <w:autoSpaceDE w:val="0"/>
        <w:autoSpaceDN w:val="0"/>
        <w:spacing w:line="300" w:lineRule="auto"/>
        <w:ind w:left="0" w:firstLine="482"/>
        <w:outlineLvl w:val="4"/>
        <w:rPr>
          <w:rFonts w:cs="Arial"/>
          <w:b/>
          <w:bCs/>
          <w:vanish/>
          <w:kern w:val="0"/>
          <w:sz w:val="24"/>
          <w:szCs w:val="24"/>
        </w:rPr>
      </w:pPr>
    </w:p>
    <w:p w14:paraId="263A9D42" w14:textId="77777777" w:rsidR="00D16BE9" w:rsidRDefault="00D16BE9">
      <w:pPr>
        <w:pStyle w:val="afc"/>
        <w:widowControl w:val="0"/>
        <w:numPr>
          <w:ilvl w:val="3"/>
          <w:numId w:val="82"/>
        </w:numPr>
        <w:autoSpaceDE w:val="0"/>
        <w:autoSpaceDN w:val="0"/>
        <w:spacing w:line="300" w:lineRule="auto"/>
        <w:ind w:left="0" w:firstLine="482"/>
        <w:outlineLvl w:val="4"/>
        <w:rPr>
          <w:rFonts w:cs="Arial"/>
          <w:b/>
          <w:bCs/>
          <w:vanish/>
          <w:kern w:val="0"/>
          <w:sz w:val="24"/>
          <w:szCs w:val="24"/>
        </w:rPr>
      </w:pPr>
    </w:p>
    <w:p w14:paraId="31AFB2F6" w14:textId="77777777" w:rsidR="00D16BE9" w:rsidRDefault="00D16BE9">
      <w:pPr>
        <w:pStyle w:val="afc"/>
        <w:widowControl w:val="0"/>
        <w:numPr>
          <w:ilvl w:val="4"/>
          <w:numId w:val="82"/>
        </w:numPr>
        <w:autoSpaceDE w:val="0"/>
        <w:autoSpaceDN w:val="0"/>
        <w:spacing w:line="300" w:lineRule="auto"/>
        <w:ind w:left="0" w:firstLine="482"/>
        <w:outlineLvl w:val="4"/>
        <w:rPr>
          <w:rFonts w:cs="Arial"/>
          <w:b/>
          <w:bCs/>
          <w:vanish/>
          <w:kern w:val="0"/>
          <w:sz w:val="24"/>
          <w:szCs w:val="24"/>
        </w:rPr>
      </w:pPr>
    </w:p>
    <w:p w14:paraId="3C7153DF" w14:textId="77777777" w:rsidR="00D16BE9" w:rsidRDefault="00AC4FA2">
      <w:pPr>
        <w:pStyle w:val="a8"/>
        <w:spacing w:line="300" w:lineRule="auto"/>
        <w:ind w:firstLineChars="200" w:firstLine="422"/>
        <w:jc w:val="both"/>
        <w:outlineLvl w:val="4"/>
        <w:rPr>
          <w:rFonts w:cstheme="minorHAnsi"/>
          <w:b/>
          <w:bCs/>
          <w:szCs w:val="21"/>
          <w:lang w:eastAsia="zh-CN"/>
        </w:rPr>
      </w:pPr>
      <w:r>
        <w:rPr>
          <w:rFonts w:cstheme="minorHAnsi" w:hint="eastAsia"/>
          <w:b/>
          <w:bCs/>
          <w:szCs w:val="21"/>
          <w:lang w:eastAsia="zh-CN"/>
        </w:rPr>
        <w:t>7.4.3.6.5</w:t>
      </w:r>
      <w:r>
        <w:rPr>
          <w:rFonts w:cstheme="minorHAnsi"/>
          <w:b/>
          <w:bCs/>
          <w:szCs w:val="21"/>
          <w:lang w:eastAsia="zh-CN"/>
        </w:rPr>
        <w:t>用水</w:t>
      </w:r>
    </w:p>
    <w:p w14:paraId="62AB56F2" w14:textId="77777777" w:rsidR="00D16BE9" w:rsidRDefault="00AC4FA2">
      <w:pPr>
        <w:spacing w:line="300" w:lineRule="auto"/>
        <w:ind w:firstLine="360"/>
        <w:rPr>
          <w:sz w:val="18"/>
          <w:szCs w:val="24"/>
        </w:rPr>
      </w:pPr>
      <w:r>
        <w:rPr>
          <w:color w:val="0000FF"/>
          <w:sz w:val="18"/>
          <w:szCs w:val="24"/>
        </w:rPr>
        <w:t>(</w:t>
      </w:r>
      <w:r>
        <w:rPr>
          <w:color w:val="0000FF"/>
          <w:sz w:val="18"/>
          <w:szCs w:val="24"/>
        </w:rPr>
        <w:t>参考</w:t>
      </w:r>
      <w:r>
        <w:rPr>
          <w:color w:val="0000FF"/>
          <w:sz w:val="18"/>
          <w:szCs w:val="24"/>
        </w:rPr>
        <w:t xml:space="preserve"> ISO 14044:2006 </w:t>
      </w:r>
      <w:r>
        <w:rPr>
          <w:color w:val="0000FF"/>
          <w:sz w:val="18"/>
          <w:szCs w:val="24"/>
        </w:rPr>
        <w:t>第</w:t>
      </w:r>
      <w:r>
        <w:rPr>
          <w:color w:val="0000FF"/>
          <w:sz w:val="18"/>
          <w:szCs w:val="24"/>
        </w:rPr>
        <w:t xml:space="preserve"> </w:t>
      </w:r>
      <w:r>
        <w:rPr>
          <w:color w:val="0000FF"/>
          <w:spacing w:val="-2"/>
          <w:sz w:val="18"/>
          <w:szCs w:val="24"/>
        </w:rPr>
        <w:t xml:space="preserve">4.2.3.5 </w:t>
      </w:r>
      <w:r>
        <w:rPr>
          <w:color w:val="0000FF"/>
          <w:sz w:val="18"/>
          <w:szCs w:val="24"/>
        </w:rPr>
        <w:t>章的内容）</w:t>
      </w:r>
    </w:p>
    <w:p w14:paraId="62335FF3" w14:textId="77777777" w:rsidR="00D16BE9" w:rsidRDefault="00AC4FA2">
      <w:pPr>
        <w:pStyle w:val="a8"/>
        <w:spacing w:line="300" w:lineRule="auto"/>
        <w:ind w:firstLineChars="200" w:firstLine="420"/>
        <w:jc w:val="both"/>
        <w:rPr>
          <w:rFonts w:eastAsiaTheme="minorEastAsia"/>
          <w:szCs w:val="21"/>
          <w:lang w:eastAsia="zh-CN"/>
        </w:rPr>
      </w:pPr>
      <w:r>
        <w:rPr>
          <w:szCs w:val="21"/>
          <w:lang w:eastAsia="zh-CN"/>
        </w:rPr>
        <w:t>考虑到</w:t>
      </w:r>
      <w:r>
        <w:rPr>
          <w:szCs w:val="21"/>
          <w:lang w:eastAsia="zh-CN"/>
        </w:rPr>
        <w:t xml:space="preserve"> "</w:t>
      </w:r>
      <w:r>
        <w:rPr>
          <w:szCs w:val="21"/>
          <w:lang w:eastAsia="zh-CN"/>
        </w:rPr>
        <w:t>用水</w:t>
      </w:r>
      <w:r>
        <w:rPr>
          <w:szCs w:val="21"/>
          <w:lang w:eastAsia="zh-CN"/>
        </w:rPr>
        <w:t xml:space="preserve"> "</w:t>
      </w:r>
      <w:r>
        <w:rPr>
          <w:szCs w:val="21"/>
          <w:lang w:eastAsia="zh-CN"/>
        </w:rPr>
        <w:t>这一指标仍然很复杂，因为水的来源多种多样，有些是可再生的（如海水），有些则不是（如化石水</w:t>
      </w:r>
      <w:r>
        <w:rPr>
          <w:szCs w:val="21"/>
          <w:lang w:eastAsia="zh-CN"/>
        </w:rPr>
        <w:t>/</w:t>
      </w:r>
      <w:r>
        <w:rPr>
          <w:szCs w:val="21"/>
          <w:lang w:eastAsia="zh-CN"/>
        </w:rPr>
        <w:t>深层地下水）。此外，将使用过的水排放到环境中的形式和方式也大不相同，有的只是将水从一个地方分配到另一个地方（如灌溉用水），有的改变了水的状态（如将河水转化为用于冷却的蒸汽），有的则主要改变了水的质量。</w:t>
      </w:r>
    </w:p>
    <w:p w14:paraId="67F4C58A" w14:textId="77777777" w:rsidR="00D16BE9" w:rsidRDefault="00AC4FA2">
      <w:pPr>
        <w:pStyle w:val="a8"/>
        <w:spacing w:line="300" w:lineRule="auto"/>
        <w:ind w:firstLineChars="200" w:firstLine="420"/>
        <w:jc w:val="both"/>
        <w:rPr>
          <w:rFonts w:eastAsiaTheme="minorEastAsia"/>
          <w:szCs w:val="21"/>
          <w:lang w:eastAsia="zh-CN"/>
        </w:rPr>
      </w:pPr>
      <w:r>
        <w:rPr>
          <w:szCs w:val="21"/>
          <w:lang w:eastAsia="zh-CN"/>
        </w:rPr>
        <w:t>建议在输入</w:t>
      </w:r>
      <w:proofErr w:type="gramStart"/>
      <w:r>
        <w:rPr>
          <w:szCs w:val="21"/>
          <w:lang w:eastAsia="zh-CN"/>
        </w:rPr>
        <w:t>端至少</w:t>
      </w:r>
      <w:proofErr w:type="gramEnd"/>
      <w:r>
        <w:rPr>
          <w:szCs w:val="21"/>
          <w:lang w:eastAsia="zh-CN"/>
        </w:rPr>
        <w:t>区分以下内容：</w:t>
      </w:r>
    </w:p>
    <w:p w14:paraId="344B3E4A" w14:textId="77777777" w:rsidR="00D16BE9" w:rsidRDefault="00AC4FA2">
      <w:pPr>
        <w:pStyle w:val="a8"/>
        <w:numPr>
          <w:ilvl w:val="0"/>
          <w:numId w:val="83"/>
        </w:numPr>
        <w:spacing w:line="300" w:lineRule="auto"/>
        <w:ind w:left="0" w:firstLineChars="200" w:firstLine="420"/>
        <w:jc w:val="both"/>
        <w:rPr>
          <w:szCs w:val="21"/>
          <w:lang w:eastAsia="zh-CN"/>
        </w:rPr>
      </w:pPr>
      <w:r>
        <w:rPr>
          <w:szCs w:val="21"/>
          <w:lang w:eastAsia="zh-CN"/>
        </w:rPr>
        <w:t>地表淡水</w:t>
      </w:r>
      <w:r>
        <w:rPr>
          <w:rFonts w:cs="宋体" w:hint="eastAsia"/>
          <w:szCs w:val="21"/>
          <w:lang w:eastAsia="zh-CN"/>
        </w:rPr>
        <w:t>，</w:t>
      </w:r>
    </w:p>
    <w:p w14:paraId="45A159B9" w14:textId="77777777" w:rsidR="00D16BE9" w:rsidRDefault="00AC4FA2">
      <w:pPr>
        <w:pStyle w:val="a8"/>
        <w:numPr>
          <w:ilvl w:val="0"/>
          <w:numId w:val="83"/>
        </w:numPr>
        <w:spacing w:line="300" w:lineRule="auto"/>
        <w:ind w:left="0" w:firstLineChars="200" w:firstLine="420"/>
        <w:jc w:val="both"/>
        <w:rPr>
          <w:szCs w:val="21"/>
          <w:lang w:eastAsia="zh-CN"/>
        </w:rPr>
      </w:pPr>
      <w:r>
        <w:rPr>
          <w:szCs w:val="21"/>
          <w:lang w:eastAsia="zh-CN"/>
        </w:rPr>
        <w:t>可再生地下水</w:t>
      </w:r>
      <w:r>
        <w:rPr>
          <w:rFonts w:cs="宋体" w:hint="eastAsia"/>
          <w:szCs w:val="21"/>
          <w:lang w:eastAsia="zh-CN"/>
        </w:rPr>
        <w:t>，</w:t>
      </w:r>
    </w:p>
    <w:p w14:paraId="59FBFAED" w14:textId="77777777" w:rsidR="00D16BE9" w:rsidRDefault="00AC4FA2">
      <w:pPr>
        <w:pStyle w:val="a8"/>
        <w:numPr>
          <w:ilvl w:val="0"/>
          <w:numId w:val="83"/>
        </w:numPr>
        <w:spacing w:line="300" w:lineRule="auto"/>
        <w:ind w:left="0" w:firstLineChars="200" w:firstLine="420"/>
        <w:jc w:val="both"/>
        <w:rPr>
          <w:szCs w:val="21"/>
          <w:lang w:eastAsia="zh-CN"/>
        </w:rPr>
      </w:pPr>
      <w:r>
        <w:rPr>
          <w:szCs w:val="21"/>
          <w:lang w:eastAsia="zh-CN"/>
        </w:rPr>
        <w:t>化石</w:t>
      </w:r>
      <w:r>
        <w:rPr>
          <w:szCs w:val="21"/>
          <w:lang w:eastAsia="zh-CN"/>
        </w:rPr>
        <w:t>/</w:t>
      </w:r>
      <w:r>
        <w:rPr>
          <w:szCs w:val="21"/>
          <w:lang w:eastAsia="zh-CN"/>
        </w:rPr>
        <w:t>深层地下水</w:t>
      </w:r>
      <w:r>
        <w:rPr>
          <w:rFonts w:cs="宋体" w:hint="eastAsia"/>
          <w:szCs w:val="21"/>
          <w:lang w:eastAsia="zh-CN"/>
        </w:rPr>
        <w:t>，</w:t>
      </w:r>
    </w:p>
    <w:p w14:paraId="32D64571" w14:textId="77777777" w:rsidR="00D16BE9" w:rsidRDefault="00AC4FA2">
      <w:pPr>
        <w:pStyle w:val="a8"/>
        <w:numPr>
          <w:ilvl w:val="0"/>
          <w:numId w:val="83"/>
        </w:numPr>
        <w:spacing w:line="300" w:lineRule="auto"/>
        <w:ind w:left="0" w:firstLineChars="200" w:firstLine="420"/>
        <w:jc w:val="both"/>
        <w:rPr>
          <w:szCs w:val="21"/>
          <w:lang w:eastAsia="zh-CN"/>
        </w:rPr>
      </w:pPr>
      <w:r>
        <w:rPr>
          <w:szCs w:val="21"/>
          <w:lang w:eastAsia="zh-CN"/>
        </w:rPr>
        <w:t>海水。</w:t>
      </w:r>
    </w:p>
    <w:p w14:paraId="6132D6BE" w14:textId="77777777" w:rsidR="00D16BE9" w:rsidRDefault="00AC4FA2">
      <w:pPr>
        <w:pStyle w:val="a8"/>
        <w:spacing w:line="300" w:lineRule="auto"/>
        <w:ind w:firstLineChars="200" w:firstLine="420"/>
        <w:jc w:val="both"/>
        <w:rPr>
          <w:szCs w:val="21"/>
          <w:lang w:eastAsia="zh-CN"/>
        </w:rPr>
      </w:pPr>
      <w:r>
        <w:rPr>
          <w:rFonts w:hint="eastAsia"/>
          <w:szCs w:val="21"/>
          <w:lang w:eastAsia="zh-CN"/>
        </w:rPr>
        <w:t>在输出端，建议至少进行区分：</w:t>
      </w:r>
    </w:p>
    <w:p w14:paraId="766516EE" w14:textId="77777777" w:rsidR="00D16BE9" w:rsidRDefault="00AC4FA2">
      <w:pPr>
        <w:pStyle w:val="a8"/>
        <w:numPr>
          <w:ilvl w:val="0"/>
          <w:numId w:val="83"/>
        </w:numPr>
        <w:spacing w:line="300" w:lineRule="auto"/>
        <w:ind w:left="0" w:firstLineChars="200" w:firstLine="420"/>
        <w:jc w:val="both"/>
        <w:rPr>
          <w:szCs w:val="21"/>
          <w:lang w:eastAsia="zh-CN"/>
        </w:rPr>
      </w:pPr>
      <w:r>
        <w:rPr>
          <w:rFonts w:cs="宋体" w:hint="eastAsia"/>
          <w:szCs w:val="21"/>
          <w:lang w:eastAsia="zh-CN"/>
        </w:rPr>
        <w:t>液态排放（如灌溉系统渗入土壤，经处理的废水排入河流），以及</w:t>
      </w:r>
    </w:p>
    <w:p w14:paraId="1F2D957C" w14:textId="77777777" w:rsidR="00D16BE9" w:rsidRDefault="00AC4FA2">
      <w:pPr>
        <w:pStyle w:val="a8"/>
        <w:numPr>
          <w:ilvl w:val="0"/>
          <w:numId w:val="83"/>
        </w:numPr>
        <w:spacing w:line="300" w:lineRule="auto"/>
        <w:ind w:left="0" w:firstLineChars="200" w:firstLine="420"/>
        <w:jc w:val="both"/>
        <w:rPr>
          <w:szCs w:val="21"/>
          <w:lang w:eastAsia="zh-CN"/>
        </w:rPr>
      </w:pPr>
      <w:r>
        <w:rPr>
          <w:rFonts w:hint="eastAsia"/>
          <w:szCs w:val="21"/>
          <w:lang w:eastAsia="zh-CN"/>
        </w:rPr>
        <w:t>蒸汽形式的排放（如冷却塔的冷却水蒸汽损失，灌溉系统的蒸发和蒸腾损失）。</w:t>
      </w:r>
    </w:p>
    <w:p w14:paraId="32CC749D" w14:textId="77777777" w:rsidR="00D16BE9" w:rsidRDefault="00AC4FA2">
      <w:pPr>
        <w:pStyle w:val="a8"/>
        <w:spacing w:line="300" w:lineRule="auto"/>
        <w:ind w:firstLineChars="200" w:firstLine="420"/>
        <w:rPr>
          <w:szCs w:val="21"/>
          <w:lang w:eastAsia="zh-CN"/>
        </w:rPr>
      </w:pPr>
      <w:r>
        <w:rPr>
          <w:rFonts w:hint="eastAsia"/>
          <w:szCs w:val="21"/>
          <w:lang w:eastAsia="zh-CN"/>
        </w:rPr>
        <w:t>以蒸汽形式排放的废气会被用于其他用途。它们还会改变水文和小气候状况，因此需要进行专门的影响评估。</w:t>
      </w:r>
    </w:p>
    <w:p w14:paraId="68A27836" w14:textId="77777777" w:rsidR="00D16BE9" w:rsidRDefault="00AC4FA2">
      <w:pPr>
        <w:pStyle w:val="a8"/>
        <w:spacing w:line="300" w:lineRule="auto"/>
        <w:ind w:firstLineChars="200" w:firstLine="420"/>
        <w:rPr>
          <w:szCs w:val="21"/>
          <w:lang w:eastAsia="zh-CN"/>
        </w:rPr>
      </w:pPr>
      <w:r>
        <w:rPr>
          <w:rFonts w:hint="eastAsia"/>
          <w:szCs w:val="21"/>
          <w:lang w:eastAsia="zh-CN"/>
        </w:rPr>
        <w:t>没有对水电站的用水提出具体建议。获得的可再生能源应单独编目，大坝系统的土地利用、水文变化和生态系统连通性的影响将通过其他工具加以解决。</w:t>
      </w:r>
    </w:p>
    <w:p w14:paraId="3BEA8CE7" w14:textId="77777777" w:rsidR="00D16BE9" w:rsidRDefault="00AC4FA2">
      <w:pPr>
        <w:pStyle w:val="a8"/>
        <w:spacing w:line="300" w:lineRule="auto"/>
        <w:ind w:firstLineChars="200" w:firstLine="420"/>
        <w:rPr>
          <w:szCs w:val="21"/>
          <w:lang w:eastAsia="zh-CN"/>
        </w:rPr>
      </w:pPr>
      <w:r>
        <w:rPr>
          <w:rFonts w:hint="eastAsia"/>
          <w:szCs w:val="21"/>
          <w:lang w:eastAsia="zh-CN"/>
        </w:rPr>
        <w:t>使用过的水的水质变化应通过单独的基本流量进行记录，即作为物质或热量排放到水中。重要的是要明确区分内部循环水（如冷却水）和从环境中</w:t>
      </w:r>
      <w:proofErr w:type="gramStart"/>
      <w:r>
        <w:rPr>
          <w:rFonts w:hint="eastAsia"/>
          <w:szCs w:val="21"/>
          <w:lang w:eastAsia="zh-CN"/>
        </w:rPr>
        <w:t>提取水的实际净</w:t>
      </w:r>
      <w:proofErr w:type="gramEnd"/>
      <w:r>
        <w:rPr>
          <w:rFonts w:hint="eastAsia"/>
          <w:szCs w:val="21"/>
          <w:lang w:eastAsia="zh-CN"/>
        </w:rPr>
        <w:t>消耗量。</w:t>
      </w:r>
    </w:p>
    <w:p w14:paraId="302C593A" w14:textId="77777777" w:rsidR="00D16BE9" w:rsidRDefault="00D16BE9">
      <w:pPr>
        <w:pStyle w:val="a8"/>
        <w:spacing w:line="300" w:lineRule="auto"/>
        <w:ind w:firstLineChars="200" w:firstLine="420"/>
        <w:rPr>
          <w:szCs w:val="21"/>
          <w:lang w:eastAsia="zh-CN"/>
        </w:rPr>
      </w:pPr>
    </w:p>
    <w:tbl>
      <w:tblPr>
        <w:tblStyle w:val="TableNormal"/>
        <w:tblW w:w="9290" w:type="dxa"/>
        <w:tblInd w:w="-534" w:type="dxa"/>
        <w:tblLayout w:type="fixed"/>
        <w:tblLook w:val="04A0" w:firstRow="1" w:lastRow="0" w:firstColumn="1" w:lastColumn="0" w:noHBand="0" w:noVBand="1"/>
      </w:tblPr>
      <w:tblGrid>
        <w:gridCol w:w="9290"/>
      </w:tblGrid>
      <w:tr w:rsidR="00D16BE9" w14:paraId="1C4ABC37" w14:textId="77777777">
        <w:trPr>
          <w:trHeight w:val="544"/>
        </w:trPr>
        <w:tc>
          <w:tcPr>
            <w:tcW w:w="9290" w:type="dxa"/>
            <w:tcBorders>
              <w:top w:val="dotDash" w:sz="18" w:space="0" w:color="008000"/>
              <w:left w:val="dotDash" w:sz="18" w:space="0" w:color="008000"/>
              <w:bottom w:val="dashSmallGap" w:sz="4" w:space="0" w:color="000000"/>
              <w:right w:val="dotDash" w:sz="18" w:space="0" w:color="008000"/>
            </w:tcBorders>
          </w:tcPr>
          <w:p w14:paraId="3067E1B5" w14:textId="77777777" w:rsidR="00D16BE9" w:rsidRDefault="00AC4FA2">
            <w:pPr>
              <w:pStyle w:val="TableParagraph"/>
              <w:spacing w:before="0" w:line="300" w:lineRule="auto"/>
              <w:ind w:left="0" w:firstLineChars="200" w:firstLine="482"/>
              <w:jc w:val="center"/>
              <w:rPr>
                <w:rFonts w:ascii="Times New Roman" w:hAnsi="Times New Roman"/>
                <w:b/>
                <w:sz w:val="24"/>
              </w:rPr>
            </w:pPr>
            <w:r>
              <w:rPr>
                <w:rFonts w:ascii="Times New Roman" w:hAnsi="Times New Roman"/>
                <w:b/>
                <w:color w:val="003300"/>
                <w:sz w:val="24"/>
              </w:rPr>
              <w:lastRenderedPageBreak/>
              <w:t>规定：</w:t>
            </w:r>
            <w:r>
              <w:rPr>
                <w:rFonts w:ascii="Times New Roman" w:hAnsi="Times New Roman"/>
                <w:b/>
                <w:color w:val="003300"/>
                <w:sz w:val="24"/>
              </w:rPr>
              <w:t xml:space="preserve">7.4.3.6 </w:t>
            </w:r>
            <w:proofErr w:type="spellStart"/>
            <w:r>
              <w:rPr>
                <w:rFonts w:ascii="Times New Roman" w:hAnsi="Times New Roman"/>
                <w:b/>
                <w:color w:val="003300"/>
                <w:sz w:val="24"/>
              </w:rPr>
              <w:t>基本资源</w:t>
            </w:r>
            <w:r>
              <w:rPr>
                <w:rFonts w:ascii="Times New Roman" w:hAnsi="Times New Roman"/>
                <w:b/>
                <w:color w:val="003300"/>
                <w:spacing w:val="-2"/>
                <w:sz w:val="24"/>
              </w:rPr>
              <w:t>流</w:t>
            </w:r>
            <w:proofErr w:type="spellEnd"/>
          </w:p>
        </w:tc>
      </w:tr>
      <w:tr w:rsidR="00D16BE9" w14:paraId="37552805" w14:textId="77777777">
        <w:trPr>
          <w:trHeight w:val="1004"/>
        </w:trPr>
        <w:tc>
          <w:tcPr>
            <w:tcW w:w="9290" w:type="dxa"/>
            <w:tcBorders>
              <w:top w:val="dashSmallGap" w:sz="4" w:space="0" w:color="000000"/>
              <w:left w:val="dotDash" w:sz="18" w:space="0" w:color="008000"/>
              <w:right w:val="single" w:sz="12" w:space="0" w:color="FF0000"/>
            </w:tcBorders>
          </w:tcPr>
          <w:p w14:paraId="7A234D30" w14:textId="77777777" w:rsidR="00D16BE9" w:rsidRDefault="00AC4FA2">
            <w:pPr>
              <w:pStyle w:val="TableParagraph"/>
              <w:spacing w:before="0" w:line="300" w:lineRule="auto"/>
              <w:ind w:left="0" w:firstLineChars="200" w:firstLine="420"/>
              <w:jc w:val="both"/>
              <w:rPr>
                <w:rFonts w:ascii="Times New Roman" w:hAnsi="Times New Roman"/>
                <w:sz w:val="21"/>
                <w:szCs w:val="21"/>
              </w:rPr>
            </w:pPr>
            <w:r>
              <w:rPr>
                <w:rFonts w:ascii="Times New Roman" w:hAnsi="Times New Roman"/>
                <w:color w:val="0D6812"/>
                <w:sz w:val="21"/>
                <w:szCs w:val="21"/>
              </w:rPr>
              <w:t>I) SHALL--</w:t>
            </w:r>
            <w:proofErr w:type="spellStart"/>
            <w:r>
              <w:rPr>
                <w:rFonts w:ascii="Times New Roman" w:hAnsi="Times New Roman"/>
                <w:b/>
                <w:color w:val="0D6812"/>
                <w:sz w:val="21"/>
                <w:szCs w:val="21"/>
              </w:rPr>
              <w:t>清查资源基本流量的规定：</w:t>
            </w:r>
            <w:r>
              <w:rPr>
                <w:rFonts w:ascii="Times New Roman" w:hAnsi="Times New Roman"/>
                <w:color w:val="0D6812"/>
                <w:sz w:val="21"/>
                <w:szCs w:val="21"/>
              </w:rPr>
              <w:t>资源基本流量应按下列规定进行清查，只有在满足</w:t>
            </w:r>
            <w:proofErr w:type="spellEnd"/>
            <w:r>
              <w:rPr>
                <w:rFonts w:ascii="Times New Roman" w:hAnsi="Times New Roman"/>
                <w:color w:val="0D6812"/>
                <w:sz w:val="21"/>
                <w:szCs w:val="21"/>
              </w:rPr>
              <w:t xml:space="preserve"> LCIA </w:t>
            </w:r>
            <w:proofErr w:type="spellStart"/>
            <w:r>
              <w:rPr>
                <w:rFonts w:ascii="Times New Roman" w:hAnsi="Times New Roman"/>
                <w:color w:val="0D6812"/>
                <w:sz w:val="21"/>
                <w:szCs w:val="21"/>
              </w:rPr>
              <w:t>方法的需要时才可例外</w:t>
            </w:r>
            <w:proofErr w:type="spellEnd"/>
            <w:proofErr w:type="gramStart"/>
            <w:r>
              <w:rPr>
                <w:rFonts w:ascii="Times New Roman" w:hAnsi="Times New Roman"/>
                <w:color w:val="0D6812"/>
                <w:sz w:val="21"/>
                <w:szCs w:val="21"/>
              </w:rPr>
              <w:t>：</w:t>
            </w:r>
            <w:r>
              <w:rPr>
                <w:rFonts w:ascii="Times New Roman" w:hAnsi="Times New Roman"/>
                <w:color w:val="0D6812"/>
                <w:sz w:val="21"/>
                <w:szCs w:val="21"/>
              </w:rPr>
              <w:t>[</w:t>
            </w:r>
            <w:proofErr w:type="gramEnd"/>
            <w:r>
              <w:rPr>
                <w:rFonts w:ascii="Times New Roman" w:hAnsi="Times New Roman"/>
                <w:color w:val="0D6812"/>
                <w:sz w:val="21"/>
                <w:szCs w:val="21"/>
              </w:rPr>
              <w:t>ISO!</w:t>
            </w:r>
            <w:r>
              <w:rPr>
                <w:rFonts w:ascii="Times New Roman" w:hAnsi="Times New Roman"/>
                <w:color w:val="0D6812"/>
                <w:sz w:val="21"/>
                <w:szCs w:val="21"/>
              </w:rPr>
              <w:t>］</w:t>
            </w:r>
          </w:p>
        </w:tc>
      </w:tr>
      <w:tr w:rsidR="00D16BE9" w14:paraId="5C01B91B" w14:textId="77777777">
        <w:trPr>
          <w:trHeight w:val="5952"/>
        </w:trPr>
        <w:tc>
          <w:tcPr>
            <w:tcW w:w="9290" w:type="dxa"/>
            <w:tcBorders>
              <w:left w:val="dotDash" w:sz="18" w:space="0" w:color="008000"/>
              <w:right w:val="single" w:sz="12" w:space="0" w:color="FF0000"/>
            </w:tcBorders>
          </w:tcPr>
          <w:p w14:paraId="58ED0BC6" w14:textId="77777777" w:rsidR="00D16BE9" w:rsidRDefault="00AC4FA2">
            <w:pPr>
              <w:pStyle w:val="TableParagraph"/>
              <w:numPr>
                <w:ilvl w:val="1"/>
                <w:numId w:val="84"/>
              </w:numPr>
              <w:tabs>
                <w:tab w:val="left" w:pos="1210"/>
              </w:tabs>
              <w:spacing w:before="0" w:line="300" w:lineRule="auto"/>
              <w:ind w:left="0" w:firstLineChars="200" w:firstLine="422"/>
              <w:jc w:val="both"/>
              <w:rPr>
                <w:rFonts w:ascii="Times New Roman" w:hAnsi="Times New Roman"/>
                <w:b/>
                <w:sz w:val="21"/>
                <w:szCs w:val="21"/>
              </w:rPr>
            </w:pPr>
            <w:r>
              <w:rPr>
                <w:rFonts w:ascii="Times New Roman" w:hAnsi="Times New Roman"/>
                <w:b/>
                <w:color w:val="0D6812"/>
                <w:sz w:val="21"/>
                <w:szCs w:val="21"/>
              </w:rPr>
              <w:t>能源资源</w:t>
            </w:r>
            <w:r>
              <w:rPr>
                <w:rFonts w:ascii="Times New Roman" w:hAnsi="Times New Roman"/>
                <w:color w:val="0D6812"/>
                <w:spacing w:val="-2"/>
                <w:sz w:val="21"/>
                <w:szCs w:val="21"/>
              </w:rPr>
              <w:t>（</w:t>
            </w:r>
            <w:r>
              <w:rPr>
                <w:rFonts w:ascii="Times New Roman" w:hAnsi="Times New Roman"/>
                <w:color w:val="0D6812"/>
                <w:spacing w:val="-2"/>
                <w:sz w:val="21"/>
                <w:szCs w:val="21"/>
              </w:rPr>
              <w:t>7.4.3.6.1</w:t>
            </w:r>
            <w:r>
              <w:rPr>
                <w:rFonts w:ascii="Times New Roman" w:hAnsi="Times New Roman"/>
                <w:color w:val="0D6812"/>
                <w:spacing w:val="-2"/>
                <w:sz w:val="21"/>
                <w:szCs w:val="21"/>
              </w:rPr>
              <w:t>）</w:t>
            </w:r>
            <w:r>
              <w:rPr>
                <w:rFonts w:ascii="Times New Roman" w:hAnsi="Times New Roman"/>
                <w:b/>
                <w:color w:val="0D6812"/>
                <w:spacing w:val="-2"/>
                <w:sz w:val="21"/>
                <w:szCs w:val="21"/>
              </w:rPr>
              <w:t>：</w:t>
            </w:r>
          </w:p>
          <w:p w14:paraId="18E9A178" w14:textId="77777777" w:rsidR="00D16BE9" w:rsidRDefault="00AC4FA2">
            <w:pPr>
              <w:pStyle w:val="TableParagraph"/>
              <w:numPr>
                <w:ilvl w:val="2"/>
                <w:numId w:val="84"/>
              </w:numPr>
              <w:tabs>
                <w:tab w:val="left" w:pos="2009"/>
              </w:tabs>
              <w:spacing w:before="0" w:line="300" w:lineRule="auto"/>
              <w:ind w:left="0" w:firstLineChars="200" w:firstLine="422"/>
              <w:jc w:val="both"/>
              <w:rPr>
                <w:rFonts w:ascii="Times New Roman" w:hAnsi="Times New Roman"/>
                <w:sz w:val="21"/>
                <w:szCs w:val="21"/>
              </w:rPr>
            </w:pPr>
            <w:r>
              <w:rPr>
                <w:rFonts w:ascii="Times New Roman" w:hAnsi="Times New Roman"/>
                <w:b/>
                <w:color w:val="0D6812"/>
                <w:sz w:val="21"/>
                <w:szCs w:val="21"/>
                <w:lang w:eastAsia="zh-CN"/>
              </w:rPr>
              <w:t>不可再生资源：</w:t>
            </w:r>
            <w:r>
              <w:rPr>
                <w:rFonts w:ascii="Times New Roman" w:hAnsi="Times New Roman"/>
                <w:color w:val="0D6812"/>
                <w:sz w:val="21"/>
                <w:szCs w:val="21"/>
                <w:lang w:eastAsia="zh-CN"/>
              </w:rPr>
              <w:t>在少数情况下（仅原油的一次、二次、三次开采和硬煤的露天或地下开采），应完全按资源开采类型加以区分，如果</w:t>
            </w:r>
            <w:bookmarkStart w:id="116" w:name="OLE_LINK19"/>
            <w:bookmarkStart w:id="117" w:name="OLE_LINK18"/>
            <w:bookmarkEnd w:id="116"/>
            <w:bookmarkEnd w:id="117"/>
            <w:r>
              <w:rPr>
                <w:rFonts w:ascii="Times New Roman" w:hAnsi="Times New Roman"/>
                <w:color w:val="0D6812"/>
                <w:sz w:val="21"/>
                <w:szCs w:val="21"/>
                <w:lang w:eastAsia="zh-CN"/>
              </w:rPr>
              <w:t xml:space="preserve"> </w:t>
            </w:r>
            <w:r>
              <w:rPr>
                <w:rFonts w:ascii="Times New Roman" w:hAnsi="Times New Roman"/>
                <w:color w:val="0D6812"/>
                <w:sz w:val="21"/>
                <w:szCs w:val="21"/>
                <w:lang w:eastAsia="zh-CN"/>
              </w:rPr>
              <w:t>有这方面的信息的话</w:t>
            </w:r>
            <w:r>
              <w:rPr>
                <w:rFonts w:ascii="Times New Roman" w:hAnsi="Times New Roman"/>
                <w:color w:val="808080"/>
                <w:sz w:val="21"/>
                <w:szCs w:val="21"/>
                <w:lang w:eastAsia="zh-CN"/>
              </w:rPr>
              <w:t>（例如，</w:t>
            </w:r>
            <w:r>
              <w:rPr>
                <w:rFonts w:ascii="Times New Roman" w:hAnsi="Times New Roman"/>
                <w:color w:val="808080"/>
                <w:sz w:val="21"/>
                <w:szCs w:val="21"/>
                <w:lang w:eastAsia="zh-CN"/>
              </w:rPr>
              <w:t>"</w:t>
            </w:r>
            <w:r>
              <w:rPr>
                <w:rFonts w:ascii="Times New Roman" w:hAnsi="Times New Roman"/>
                <w:color w:val="808080"/>
                <w:sz w:val="21"/>
                <w:szCs w:val="21"/>
                <w:lang w:eastAsia="zh-CN"/>
              </w:rPr>
              <w:t>原油，二次开采</w:t>
            </w:r>
            <w:r>
              <w:rPr>
                <w:rFonts w:ascii="Times New Roman" w:hAnsi="Times New Roman"/>
                <w:color w:val="808080"/>
                <w:sz w:val="21"/>
                <w:szCs w:val="21"/>
                <w:lang w:eastAsia="zh-CN"/>
              </w:rPr>
              <w:t>"</w:t>
            </w:r>
            <w:r>
              <w:rPr>
                <w:rFonts w:ascii="Times New Roman" w:hAnsi="Times New Roman"/>
                <w:color w:val="808080"/>
                <w:sz w:val="21"/>
                <w:szCs w:val="21"/>
                <w:lang w:eastAsia="zh-CN"/>
              </w:rPr>
              <w:t>，而不是</w:t>
            </w:r>
            <w:r>
              <w:rPr>
                <w:rFonts w:ascii="Times New Roman" w:hAnsi="Times New Roman"/>
                <w:color w:val="808080"/>
                <w:sz w:val="21"/>
                <w:szCs w:val="21"/>
                <w:lang w:eastAsia="zh-CN"/>
              </w:rPr>
              <w:t xml:space="preserve"> "</w:t>
            </w:r>
            <w:r>
              <w:rPr>
                <w:rFonts w:ascii="Times New Roman" w:hAnsi="Times New Roman"/>
                <w:color w:val="808080"/>
                <w:sz w:val="21"/>
                <w:szCs w:val="21"/>
                <w:lang w:eastAsia="zh-CN"/>
              </w:rPr>
              <w:t>原油，蒂亚胡安娜轻质原油</w:t>
            </w:r>
            <w:r>
              <w:rPr>
                <w:rFonts w:ascii="Times New Roman" w:hAnsi="Times New Roman"/>
                <w:color w:val="808080"/>
                <w:sz w:val="21"/>
                <w:szCs w:val="21"/>
                <w:lang w:eastAsia="zh-CN"/>
              </w:rPr>
              <w:t>"</w:t>
            </w:r>
            <w:r>
              <w:rPr>
                <w:rFonts w:ascii="Times New Roman" w:hAnsi="Times New Roman"/>
                <w:color w:val="808080"/>
                <w:sz w:val="21"/>
                <w:szCs w:val="21"/>
                <w:lang w:eastAsia="zh-CN"/>
              </w:rPr>
              <w:t>；</w:t>
            </w:r>
            <w:r>
              <w:rPr>
                <w:rFonts w:ascii="Times New Roman" w:hAnsi="Times New Roman"/>
                <w:color w:val="808080"/>
                <w:sz w:val="21"/>
                <w:szCs w:val="21"/>
                <w:lang w:eastAsia="zh-CN"/>
              </w:rPr>
              <w:t>"</w:t>
            </w:r>
            <w:r>
              <w:rPr>
                <w:rFonts w:ascii="Times New Roman" w:hAnsi="Times New Roman"/>
                <w:color w:val="808080"/>
                <w:sz w:val="21"/>
                <w:szCs w:val="21"/>
                <w:lang w:eastAsia="zh-CN"/>
              </w:rPr>
              <w:t>硬煤，地下开采</w:t>
            </w:r>
            <w:r>
              <w:rPr>
                <w:rFonts w:ascii="Times New Roman" w:hAnsi="Times New Roman"/>
                <w:color w:val="808080"/>
                <w:sz w:val="21"/>
                <w:szCs w:val="21"/>
                <w:lang w:eastAsia="zh-CN"/>
              </w:rPr>
              <w:t>"</w:t>
            </w:r>
            <w:r>
              <w:rPr>
                <w:rFonts w:ascii="Times New Roman" w:hAnsi="Times New Roman"/>
                <w:color w:val="808080"/>
                <w:sz w:val="21"/>
                <w:szCs w:val="21"/>
                <w:lang w:eastAsia="zh-CN"/>
              </w:rPr>
              <w:t>，而不是</w:t>
            </w:r>
            <w:r>
              <w:rPr>
                <w:rFonts w:ascii="Times New Roman" w:hAnsi="Times New Roman"/>
                <w:color w:val="808080"/>
                <w:sz w:val="21"/>
                <w:szCs w:val="21"/>
                <w:lang w:eastAsia="zh-CN"/>
              </w:rPr>
              <w:t xml:space="preserve"> "</w:t>
            </w:r>
            <w:r>
              <w:rPr>
                <w:rFonts w:ascii="Times New Roman" w:hAnsi="Times New Roman"/>
                <w:color w:val="808080"/>
                <w:sz w:val="21"/>
                <w:szCs w:val="21"/>
                <w:lang w:eastAsia="zh-CN"/>
              </w:rPr>
              <w:t>硬煤，德国西部；</w:t>
            </w:r>
            <w:r>
              <w:rPr>
                <w:rFonts w:ascii="Times New Roman" w:hAnsi="Times New Roman"/>
                <w:color w:val="808080"/>
                <w:sz w:val="21"/>
                <w:szCs w:val="21"/>
                <w:lang w:eastAsia="zh-CN"/>
              </w:rPr>
              <w:t xml:space="preserve">39.4 </w:t>
            </w:r>
            <w:r>
              <w:rPr>
                <w:rFonts w:ascii="Times New Roman" w:hAnsi="Times New Roman"/>
                <w:color w:val="808080"/>
                <w:sz w:val="21"/>
                <w:szCs w:val="21"/>
                <w:lang w:eastAsia="zh-CN"/>
              </w:rPr>
              <w:t>兆焦耳</w:t>
            </w:r>
            <w:r>
              <w:rPr>
                <w:rFonts w:ascii="Times New Roman" w:hAnsi="Times New Roman"/>
                <w:color w:val="808080"/>
                <w:sz w:val="21"/>
                <w:szCs w:val="21"/>
                <w:lang w:eastAsia="zh-CN"/>
              </w:rPr>
              <w:t>/</w:t>
            </w:r>
            <w:r>
              <w:rPr>
                <w:rFonts w:ascii="Times New Roman" w:hAnsi="Times New Roman"/>
                <w:color w:val="808080"/>
                <w:sz w:val="21"/>
                <w:szCs w:val="21"/>
                <w:lang w:eastAsia="zh-CN"/>
              </w:rPr>
              <w:t>千克</w:t>
            </w:r>
            <w:r>
              <w:rPr>
                <w:rFonts w:ascii="Times New Roman" w:hAnsi="Times New Roman"/>
                <w:color w:val="808080"/>
                <w:sz w:val="21"/>
                <w:szCs w:val="21"/>
                <w:lang w:eastAsia="zh-CN"/>
              </w:rPr>
              <w:t>"</w:t>
            </w:r>
            <w:r>
              <w:rPr>
                <w:rFonts w:ascii="Times New Roman" w:hAnsi="Times New Roman"/>
                <w:color w:val="808080"/>
                <w:sz w:val="21"/>
                <w:szCs w:val="21"/>
                <w:lang w:eastAsia="zh-CN"/>
              </w:rPr>
              <w:t>）</w:t>
            </w:r>
            <w:r>
              <w:rPr>
                <w:rFonts w:ascii="Times New Roman" w:hAnsi="Times New Roman"/>
                <w:color w:val="0D6812"/>
                <w:sz w:val="21"/>
                <w:szCs w:val="21"/>
                <w:lang w:eastAsia="zh-CN"/>
              </w:rPr>
              <w:t>。除核矿石外，所有能源资源流均应提供能量</w:t>
            </w:r>
            <w:r>
              <w:rPr>
                <w:rFonts w:ascii="Times New Roman" w:hAnsi="Times New Roman"/>
                <w:color w:val="0D6812"/>
                <w:sz w:val="21"/>
                <w:szCs w:val="21"/>
                <w:lang w:eastAsia="zh-CN"/>
              </w:rPr>
              <w:t>/</w:t>
            </w:r>
            <w:r>
              <w:rPr>
                <w:rFonts w:ascii="Times New Roman" w:hAnsi="Times New Roman"/>
                <w:color w:val="0D6812"/>
                <w:sz w:val="21"/>
                <w:szCs w:val="21"/>
                <w:lang w:eastAsia="zh-CN"/>
              </w:rPr>
              <w:t>质量关系。能量含量应以无水资源的低热值表示，以参考单位</w:t>
            </w:r>
            <w:r>
              <w:rPr>
                <w:rFonts w:ascii="Times New Roman" w:hAnsi="Times New Roman"/>
                <w:color w:val="0D6812"/>
                <w:sz w:val="21"/>
                <w:szCs w:val="21"/>
                <w:lang w:eastAsia="zh-CN"/>
              </w:rPr>
              <w:t xml:space="preserve"> MJ </w:t>
            </w:r>
            <w:r>
              <w:rPr>
                <w:rFonts w:ascii="Times New Roman" w:hAnsi="Times New Roman"/>
                <w:color w:val="0D6812"/>
                <w:sz w:val="21"/>
                <w:szCs w:val="21"/>
                <w:lang w:eastAsia="zh-CN"/>
              </w:rPr>
              <w:t>计量。</w:t>
            </w:r>
            <w:proofErr w:type="spellStart"/>
            <w:r>
              <w:rPr>
                <w:rFonts w:ascii="Times New Roman" w:hAnsi="Times New Roman"/>
                <w:color w:val="0D6812"/>
                <w:sz w:val="21"/>
                <w:szCs w:val="21"/>
              </w:rPr>
              <w:t>另见单独文件</w:t>
            </w:r>
            <w:proofErr w:type="spellEnd"/>
            <w:r>
              <w:rPr>
                <w:rFonts w:ascii="Times New Roman" w:hAnsi="Times New Roman"/>
                <w:color w:val="0D6812"/>
                <w:sz w:val="21"/>
                <w:szCs w:val="21"/>
              </w:rPr>
              <w:t xml:space="preserve"> "</w:t>
            </w:r>
            <w:proofErr w:type="spellStart"/>
            <w:r>
              <w:rPr>
                <w:rFonts w:ascii="Times New Roman" w:hAnsi="Times New Roman"/>
                <w:color w:val="0D6812"/>
                <w:sz w:val="21"/>
                <w:szCs w:val="21"/>
              </w:rPr>
              <w:t>术语和其他约定</w:t>
            </w:r>
            <w:proofErr w:type="spellEnd"/>
            <w:r>
              <w:rPr>
                <w:rFonts w:ascii="Times New Roman" w:hAnsi="Times New Roman"/>
                <w:color w:val="0D6812"/>
                <w:sz w:val="21"/>
                <w:szCs w:val="21"/>
              </w:rPr>
              <w:t>"</w:t>
            </w:r>
            <w:r>
              <w:rPr>
                <w:rFonts w:ascii="Times New Roman" w:hAnsi="Times New Roman"/>
                <w:color w:val="0D6812"/>
                <w:sz w:val="21"/>
                <w:szCs w:val="21"/>
              </w:rPr>
              <w:t>。</w:t>
            </w:r>
          </w:p>
          <w:p w14:paraId="55E439B5" w14:textId="77777777" w:rsidR="00D16BE9" w:rsidRDefault="00AC4FA2">
            <w:pPr>
              <w:pStyle w:val="TableParagraph"/>
              <w:spacing w:before="0" w:line="300" w:lineRule="auto"/>
              <w:ind w:left="0" w:firstLineChars="200" w:firstLine="420"/>
              <w:rPr>
                <w:rFonts w:ascii="Times New Roman" w:hAnsi="Times New Roman"/>
                <w:sz w:val="21"/>
                <w:szCs w:val="21"/>
                <w:lang w:eastAsia="zh-CN"/>
              </w:rPr>
            </w:pPr>
            <w:r>
              <w:rPr>
                <w:rFonts w:ascii="Times New Roman" w:hAnsi="Times New Roman"/>
                <w:color w:val="0D6812"/>
                <w:sz w:val="21"/>
                <w:szCs w:val="21"/>
                <w:lang w:eastAsia="zh-CN"/>
              </w:rPr>
              <w:t>请注意，泥炭、原始森林的生物质和其他一些生物能源是</w:t>
            </w:r>
            <w:r>
              <w:rPr>
                <w:rFonts w:ascii="Times New Roman" w:hAnsi="Times New Roman"/>
                <w:color w:val="0D6812"/>
                <w:spacing w:val="-2"/>
                <w:sz w:val="21"/>
                <w:szCs w:val="21"/>
                <w:lang w:eastAsia="zh-CN"/>
              </w:rPr>
              <w:t xml:space="preserve"> "</w:t>
            </w:r>
            <w:r>
              <w:rPr>
                <w:rFonts w:ascii="Times New Roman" w:hAnsi="Times New Roman"/>
                <w:color w:val="0D6812"/>
                <w:spacing w:val="-2"/>
                <w:sz w:val="21"/>
                <w:szCs w:val="21"/>
                <w:lang w:eastAsia="zh-CN"/>
              </w:rPr>
              <w:t>不可再生</w:t>
            </w:r>
            <w:r>
              <w:rPr>
                <w:rFonts w:ascii="Times New Roman" w:hAnsi="Times New Roman"/>
                <w:color w:val="0D6812"/>
                <w:spacing w:val="-2"/>
                <w:sz w:val="21"/>
                <w:szCs w:val="21"/>
                <w:lang w:eastAsia="zh-CN"/>
              </w:rPr>
              <w:t xml:space="preserve"> "</w:t>
            </w:r>
            <w:r>
              <w:rPr>
                <w:rFonts w:ascii="Times New Roman" w:hAnsi="Times New Roman"/>
                <w:color w:val="0D6812"/>
                <w:spacing w:val="-2"/>
                <w:sz w:val="21"/>
                <w:szCs w:val="21"/>
                <w:lang w:eastAsia="zh-CN"/>
              </w:rPr>
              <w:t>的。</w:t>
            </w:r>
          </w:p>
          <w:p w14:paraId="2F86A8AD" w14:textId="77777777" w:rsidR="00D16BE9" w:rsidRDefault="00AC4FA2">
            <w:pPr>
              <w:pStyle w:val="TableParagraph"/>
              <w:numPr>
                <w:ilvl w:val="2"/>
                <w:numId w:val="84"/>
              </w:numPr>
              <w:tabs>
                <w:tab w:val="left" w:pos="2009"/>
              </w:tabs>
              <w:spacing w:before="0" w:line="300" w:lineRule="auto"/>
              <w:ind w:left="0" w:firstLineChars="200" w:firstLine="422"/>
              <w:jc w:val="both"/>
              <w:rPr>
                <w:rFonts w:ascii="Times New Roman" w:hAnsi="Times New Roman"/>
                <w:sz w:val="21"/>
                <w:szCs w:val="21"/>
                <w:lang w:eastAsia="zh-CN"/>
              </w:rPr>
            </w:pPr>
            <w:r>
              <w:rPr>
                <w:rFonts w:ascii="Times New Roman" w:hAnsi="Times New Roman"/>
                <w:b/>
                <w:color w:val="0D6812"/>
                <w:sz w:val="21"/>
                <w:szCs w:val="21"/>
                <w:lang w:eastAsia="zh-CN"/>
              </w:rPr>
              <w:t>可再生能源：</w:t>
            </w:r>
            <w:r>
              <w:rPr>
                <w:rFonts w:ascii="Times New Roman" w:hAnsi="Times New Roman"/>
                <w:color w:val="0D6812"/>
                <w:sz w:val="21"/>
                <w:szCs w:val="21"/>
                <w:lang w:eastAsia="zh-CN"/>
              </w:rPr>
              <w:t>可再生能源资源应按从自然界提取的可用能源数量进行清查。例如，就太阳能发电和供热而言，这与太阳能电池所收集的电量和</w:t>
            </w:r>
            <w:r>
              <w:rPr>
                <w:rFonts w:ascii="Times New Roman" w:hAnsi="Times New Roman"/>
                <w:color w:val="0D6812"/>
                <w:sz w:val="21"/>
                <w:szCs w:val="21"/>
                <w:lang w:eastAsia="zh-CN"/>
              </w:rPr>
              <w:t>/</w:t>
            </w:r>
            <w:r>
              <w:rPr>
                <w:rFonts w:ascii="Times New Roman" w:hAnsi="Times New Roman"/>
                <w:color w:val="0D6812"/>
                <w:sz w:val="21"/>
                <w:szCs w:val="21"/>
                <w:lang w:eastAsia="zh-CN"/>
              </w:rPr>
              <w:t>或热量有关（即不是太阳能总量，而是太阳能电池直接提供的电量和</w:t>
            </w:r>
            <w:r>
              <w:rPr>
                <w:rFonts w:ascii="Times New Roman" w:hAnsi="Times New Roman"/>
                <w:color w:val="0D6812"/>
                <w:sz w:val="21"/>
                <w:szCs w:val="21"/>
                <w:lang w:eastAsia="zh-CN"/>
              </w:rPr>
              <w:t>/</w:t>
            </w:r>
            <w:r>
              <w:rPr>
                <w:rFonts w:ascii="Times New Roman" w:hAnsi="Times New Roman"/>
                <w:color w:val="0D6812"/>
                <w:sz w:val="21"/>
                <w:szCs w:val="21"/>
                <w:lang w:eastAsia="zh-CN"/>
              </w:rPr>
              <w:t>或可用热量）。对于来自自然界的生物质，这是物理体现量，以较低的热值来衡量，但</w:t>
            </w:r>
            <w:proofErr w:type="gramStart"/>
            <w:r>
              <w:rPr>
                <w:rFonts w:ascii="Times New Roman" w:hAnsi="Times New Roman"/>
                <w:color w:val="0D6812"/>
                <w:sz w:val="21"/>
                <w:szCs w:val="21"/>
                <w:lang w:eastAsia="zh-CN"/>
              </w:rPr>
              <w:t>不</w:t>
            </w:r>
            <w:proofErr w:type="gramEnd"/>
            <w:r>
              <w:rPr>
                <w:rFonts w:ascii="Times New Roman" w:hAnsi="Times New Roman"/>
                <w:color w:val="0D6812"/>
                <w:sz w:val="21"/>
                <w:szCs w:val="21"/>
                <w:lang w:eastAsia="zh-CN"/>
              </w:rPr>
              <w:t>含水分（即以木材等烘干后的热值来衡量）。需要注意的是，来自田地和受管理森林的生物质不是基本流。在这种情况下，命名的能源资源应直接作为相应的基本流量进行清点，例如</w:t>
            </w:r>
            <w:r>
              <w:rPr>
                <w:rFonts w:ascii="Times New Roman" w:hAnsi="Times New Roman"/>
                <w:color w:val="0D6812"/>
                <w:sz w:val="21"/>
                <w:szCs w:val="21"/>
                <w:lang w:eastAsia="zh-CN"/>
              </w:rPr>
              <w:t xml:space="preserve"> "</w:t>
            </w:r>
            <w:r>
              <w:rPr>
                <w:rFonts w:ascii="Times New Roman" w:hAnsi="Times New Roman"/>
                <w:color w:val="0D6812"/>
                <w:sz w:val="21"/>
                <w:szCs w:val="21"/>
                <w:lang w:eastAsia="zh-CN"/>
              </w:rPr>
              <w:t>太阳能</w:t>
            </w:r>
            <w:r>
              <w:rPr>
                <w:rFonts w:ascii="Times New Roman" w:hAnsi="Times New Roman"/>
                <w:color w:val="0D6812"/>
                <w:sz w:val="21"/>
                <w:szCs w:val="21"/>
                <w:lang w:eastAsia="zh-CN"/>
              </w:rPr>
              <w:t xml:space="preserve"> "</w:t>
            </w:r>
            <w:r>
              <w:rPr>
                <w:rFonts w:ascii="Times New Roman" w:hAnsi="Times New Roman"/>
                <w:color w:val="0D6812"/>
                <w:sz w:val="21"/>
                <w:szCs w:val="21"/>
                <w:lang w:eastAsia="zh-CN"/>
              </w:rPr>
              <w:t>作为</w:t>
            </w:r>
            <w:r>
              <w:rPr>
                <w:rFonts w:ascii="Times New Roman" w:hAnsi="Times New Roman"/>
                <w:color w:val="0D6812"/>
                <w:sz w:val="21"/>
                <w:szCs w:val="21"/>
                <w:lang w:eastAsia="zh-CN"/>
              </w:rPr>
              <w:t xml:space="preserve"> "</w:t>
            </w:r>
            <w:r>
              <w:rPr>
                <w:rFonts w:ascii="Times New Roman" w:hAnsi="Times New Roman"/>
                <w:color w:val="0D6812"/>
                <w:sz w:val="21"/>
                <w:szCs w:val="21"/>
                <w:lang w:eastAsia="zh-CN"/>
              </w:rPr>
              <w:t>来自空气的可再生能源</w:t>
            </w:r>
            <w:r>
              <w:rPr>
                <w:rFonts w:ascii="Times New Roman" w:hAnsi="Times New Roman"/>
                <w:color w:val="0D6812"/>
                <w:sz w:val="21"/>
                <w:szCs w:val="21"/>
                <w:lang w:eastAsia="zh-CN"/>
              </w:rPr>
              <w:t>"</w:t>
            </w:r>
            <w:r>
              <w:rPr>
                <w:rFonts w:ascii="Times New Roman" w:hAnsi="Times New Roman"/>
                <w:color w:val="0D6812"/>
                <w:sz w:val="21"/>
                <w:szCs w:val="21"/>
                <w:lang w:eastAsia="zh-CN"/>
              </w:rPr>
              <w:t>，以低热值表示，并以参考单位</w:t>
            </w:r>
            <w:r>
              <w:rPr>
                <w:rFonts w:ascii="Times New Roman" w:hAnsi="Times New Roman"/>
                <w:color w:val="0D6812"/>
                <w:sz w:val="21"/>
                <w:szCs w:val="21"/>
                <w:lang w:eastAsia="zh-CN"/>
              </w:rPr>
              <w:t xml:space="preserve"> MJ </w:t>
            </w:r>
            <w:r>
              <w:rPr>
                <w:rFonts w:ascii="Times New Roman" w:hAnsi="Times New Roman"/>
                <w:color w:val="0D6812"/>
                <w:sz w:val="21"/>
                <w:szCs w:val="21"/>
                <w:lang w:eastAsia="zh-CN"/>
              </w:rPr>
              <w:t>计量。</w:t>
            </w:r>
          </w:p>
        </w:tc>
      </w:tr>
      <w:tr w:rsidR="00D16BE9" w14:paraId="7EF0A48C" w14:textId="77777777">
        <w:trPr>
          <w:trHeight w:val="955"/>
        </w:trPr>
        <w:tc>
          <w:tcPr>
            <w:tcW w:w="9290" w:type="dxa"/>
            <w:tcBorders>
              <w:left w:val="dotDash" w:sz="18" w:space="0" w:color="008000"/>
              <w:right w:val="single" w:sz="12" w:space="0" w:color="FF0000"/>
            </w:tcBorders>
          </w:tcPr>
          <w:p w14:paraId="49272CDB" w14:textId="77777777" w:rsidR="00D16BE9" w:rsidRDefault="00AC4FA2">
            <w:pPr>
              <w:pStyle w:val="TableParagraph"/>
              <w:spacing w:before="0" w:line="300" w:lineRule="auto"/>
              <w:ind w:left="0" w:firstLineChars="200" w:firstLine="420"/>
              <w:jc w:val="both"/>
              <w:rPr>
                <w:rFonts w:ascii="Times New Roman" w:hAnsi="Times New Roman"/>
                <w:sz w:val="21"/>
                <w:szCs w:val="21"/>
              </w:rPr>
            </w:pPr>
            <w:proofErr w:type="spellStart"/>
            <w:r>
              <w:rPr>
                <w:rFonts w:ascii="Times New Roman" w:hAnsi="Times New Roman"/>
                <w:color w:val="0D6812"/>
                <w:sz w:val="21"/>
                <w:szCs w:val="21"/>
                <w:lang w:eastAsia="zh-CN"/>
              </w:rPr>
              <w:t>I.b</w:t>
            </w:r>
            <w:proofErr w:type="spellEnd"/>
            <w:r>
              <w:rPr>
                <w:rFonts w:ascii="Times New Roman" w:hAnsi="Times New Roman"/>
                <w:color w:val="0D6812"/>
                <w:sz w:val="21"/>
                <w:szCs w:val="21"/>
                <w:lang w:eastAsia="zh-CN"/>
              </w:rPr>
              <w:t xml:space="preserve">) </w:t>
            </w:r>
            <w:r>
              <w:rPr>
                <w:rFonts w:ascii="Times New Roman" w:hAnsi="Times New Roman"/>
                <w:b/>
                <w:color w:val="0D6812"/>
                <w:sz w:val="21"/>
                <w:szCs w:val="21"/>
                <w:lang w:eastAsia="zh-CN"/>
              </w:rPr>
              <w:t>避免地域区分：</w:t>
            </w:r>
            <w:r>
              <w:rPr>
                <w:rFonts w:ascii="Times New Roman" w:hAnsi="Times New Roman"/>
                <w:color w:val="0D6812"/>
                <w:sz w:val="21"/>
                <w:szCs w:val="21"/>
                <w:lang w:eastAsia="zh-CN"/>
              </w:rPr>
              <w:t>资源清单不得按地理位置区分</w:t>
            </w:r>
            <w:r>
              <w:rPr>
                <w:rFonts w:ascii="Times New Roman" w:hAnsi="Times New Roman"/>
                <w:color w:val="808080"/>
                <w:sz w:val="21"/>
                <w:szCs w:val="21"/>
                <w:lang w:eastAsia="zh-CN"/>
              </w:rPr>
              <w:t>（即</w:t>
            </w:r>
            <w:r>
              <w:rPr>
                <w:rFonts w:ascii="Times New Roman" w:hAnsi="Times New Roman"/>
                <w:color w:val="808080"/>
                <w:sz w:val="21"/>
                <w:szCs w:val="21"/>
                <w:lang w:eastAsia="zh-CN"/>
              </w:rPr>
              <w:t xml:space="preserve"> "</w:t>
            </w:r>
            <w:r>
              <w:rPr>
                <w:rFonts w:ascii="Times New Roman" w:hAnsi="Times New Roman"/>
                <w:color w:val="808080"/>
                <w:sz w:val="21"/>
                <w:szCs w:val="21"/>
                <w:lang w:eastAsia="zh-CN"/>
              </w:rPr>
              <w:t>褐煤</w:t>
            </w:r>
            <w:r>
              <w:rPr>
                <w:rFonts w:ascii="Times New Roman" w:hAnsi="Times New Roman"/>
                <w:color w:val="808080"/>
                <w:sz w:val="21"/>
                <w:szCs w:val="21"/>
                <w:lang w:eastAsia="zh-CN"/>
              </w:rPr>
              <w:t xml:space="preserve"> "</w:t>
            </w:r>
            <w:r>
              <w:rPr>
                <w:rFonts w:ascii="Times New Roman" w:hAnsi="Times New Roman"/>
                <w:color w:val="808080"/>
                <w:sz w:val="21"/>
                <w:szCs w:val="21"/>
                <w:lang w:eastAsia="zh-CN"/>
              </w:rPr>
              <w:t>而非</w:t>
            </w:r>
            <w:r>
              <w:rPr>
                <w:rFonts w:ascii="Times New Roman" w:hAnsi="Times New Roman"/>
                <w:color w:val="808080"/>
                <w:sz w:val="21"/>
                <w:szCs w:val="21"/>
                <w:lang w:eastAsia="zh-CN"/>
              </w:rPr>
              <w:t xml:space="preserve"> "</w:t>
            </w:r>
            <w:r>
              <w:rPr>
                <w:rFonts w:ascii="Times New Roman" w:hAnsi="Times New Roman"/>
                <w:color w:val="808080"/>
                <w:sz w:val="21"/>
                <w:szCs w:val="21"/>
                <w:lang w:eastAsia="zh-CN"/>
              </w:rPr>
              <w:t>德国东部褐煤</w:t>
            </w:r>
            <w:r>
              <w:rPr>
                <w:rFonts w:ascii="Times New Roman" w:hAnsi="Times New Roman"/>
                <w:color w:val="808080"/>
                <w:sz w:val="21"/>
                <w:szCs w:val="21"/>
                <w:lang w:eastAsia="zh-CN"/>
              </w:rPr>
              <w:t>"</w:t>
            </w:r>
            <w:r>
              <w:rPr>
                <w:rFonts w:ascii="Times New Roman" w:hAnsi="Times New Roman"/>
                <w:color w:val="808080"/>
                <w:sz w:val="21"/>
                <w:szCs w:val="21"/>
                <w:lang w:eastAsia="zh-CN"/>
              </w:rPr>
              <w:t>）</w:t>
            </w:r>
            <w:r>
              <w:rPr>
                <w:rFonts w:ascii="Times New Roman" w:hAnsi="Times New Roman"/>
                <w:color w:val="0D6812"/>
                <w:sz w:val="21"/>
                <w:szCs w:val="21"/>
                <w:lang w:eastAsia="zh-CN"/>
              </w:rPr>
              <w:t>。除非选定的</w:t>
            </w:r>
            <w:r>
              <w:rPr>
                <w:rFonts w:ascii="Times New Roman" w:hAnsi="Times New Roman"/>
                <w:color w:val="0D6812"/>
                <w:sz w:val="21"/>
                <w:szCs w:val="21"/>
                <w:lang w:eastAsia="zh-CN"/>
              </w:rPr>
              <w:t xml:space="preserve"> LCIA </w:t>
            </w:r>
            <w:r>
              <w:rPr>
                <w:rFonts w:ascii="Times New Roman" w:hAnsi="Times New Roman"/>
                <w:color w:val="0D6812"/>
                <w:sz w:val="21"/>
                <w:szCs w:val="21"/>
                <w:lang w:eastAsia="zh-CN"/>
              </w:rPr>
              <w:t>方法另有要求，否则应适用此规定。</w:t>
            </w:r>
            <w:r>
              <w:rPr>
                <w:rFonts w:ascii="Times New Roman" w:hAnsi="Times New Roman"/>
                <w:color w:val="0D6812"/>
                <w:sz w:val="21"/>
                <w:szCs w:val="21"/>
              </w:rPr>
              <w:t>(7.4.3.6.1)</w:t>
            </w:r>
          </w:p>
        </w:tc>
      </w:tr>
      <w:tr w:rsidR="00D16BE9" w14:paraId="3104921E" w14:textId="77777777">
        <w:trPr>
          <w:trHeight w:val="953"/>
        </w:trPr>
        <w:tc>
          <w:tcPr>
            <w:tcW w:w="9290" w:type="dxa"/>
            <w:tcBorders>
              <w:left w:val="dotDash" w:sz="18" w:space="0" w:color="008000"/>
              <w:right w:val="single" w:sz="12" w:space="0" w:color="FF0000"/>
            </w:tcBorders>
          </w:tcPr>
          <w:p w14:paraId="70E58AA3" w14:textId="77777777" w:rsidR="00D16BE9" w:rsidRDefault="00AC4FA2">
            <w:pPr>
              <w:pStyle w:val="TableParagraph"/>
              <w:spacing w:before="0" w:line="300" w:lineRule="auto"/>
              <w:ind w:left="0" w:firstLineChars="200" w:firstLine="420"/>
              <w:jc w:val="both"/>
              <w:rPr>
                <w:rFonts w:ascii="Times New Roman" w:hAnsi="Times New Roman"/>
                <w:sz w:val="21"/>
                <w:szCs w:val="21"/>
              </w:rPr>
            </w:pPr>
            <w:proofErr w:type="spellStart"/>
            <w:r>
              <w:rPr>
                <w:rFonts w:ascii="Times New Roman" w:hAnsi="Times New Roman"/>
                <w:color w:val="0D6812"/>
                <w:sz w:val="21"/>
                <w:szCs w:val="21"/>
                <w:lang w:eastAsia="zh-CN"/>
              </w:rPr>
              <w:t>I.c</w:t>
            </w:r>
            <w:proofErr w:type="spellEnd"/>
            <w:r>
              <w:rPr>
                <w:rFonts w:ascii="Times New Roman" w:hAnsi="Times New Roman"/>
                <w:color w:val="0D6812"/>
                <w:sz w:val="21"/>
                <w:szCs w:val="21"/>
                <w:lang w:eastAsia="zh-CN"/>
              </w:rPr>
              <w:t xml:space="preserve">) </w:t>
            </w:r>
            <w:r>
              <w:rPr>
                <w:rFonts w:ascii="Times New Roman" w:hAnsi="Times New Roman"/>
                <w:b/>
                <w:color w:val="0D6812"/>
                <w:sz w:val="21"/>
                <w:szCs w:val="21"/>
                <w:lang w:eastAsia="zh-CN"/>
              </w:rPr>
              <w:t>化学元素资源：</w:t>
            </w:r>
            <w:r>
              <w:rPr>
                <w:rFonts w:ascii="Times New Roman" w:hAnsi="Times New Roman"/>
                <w:color w:val="0D6812"/>
                <w:sz w:val="21"/>
                <w:szCs w:val="21"/>
                <w:lang w:eastAsia="zh-CN"/>
              </w:rPr>
              <w:t>用于生产金属或其他化学元素的资源应作为化学元素</w:t>
            </w:r>
            <w:r>
              <w:rPr>
                <w:rFonts w:ascii="Times New Roman" w:hAnsi="Times New Roman"/>
                <w:color w:val="808080"/>
                <w:sz w:val="21"/>
                <w:szCs w:val="21"/>
                <w:lang w:eastAsia="zh-CN"/>
              </w:rPr>
              <w:t>（如</w:t>
            </w:r>
            <w:r>
              <w:rPr>
                <w:rFonts w:ascii="Times New Roman" w:hAnsi="Times New Roman"/>
                <w:color w:val="808080"/>
                <w:sz w:val="21"/>
                <w:szCs w:val="21"/>
                <w:lang w:eastAsia="zh-CN"/>
              </w:rPr>
              <w:t xml:space="preserve"> "</w:t>
            </w:r>
            <w:r>
              <w:rPr>
                <w:rFonts w:ascii="Times New Roman" w:hAnsi="Times New Roman"/>
                <w:color w:val="808080"/>
                <w:sz w:val="21"/>
                <w:szCs w:val="21"/>
                <w:lang w:eastAsia="zh-CN"/>
              </w:rPr>
              <w:t>铁</w:t>
            </w:r>
            <w:r>
              <w:rPr>
                <w:rFonts w:ascii="Times New Roman" w:hAnsi="Times New Roman"/>
                <w:color w:val="808080"/>
                <w:sz w:val="21"/>
                <w:szCs w:val="21"/>
                <w:lang w:eastAsia="zh-CN"/>
              </w:rPr>
              <w:t>--</w:t>
            </w:r>
            <w:r>
              <w:rPr>
                <w:rFonts w:ascii="Times New Roman" w:hAnsi="Times New Roman"/>
                <w:color w:val="808080"/>
                <w:sz w:val="21"/>
                <w:szCs w:val="21"/>
                <w:lang w:eastAsia="zh-CN"/>
              </w:rPr>
              <w:t>来自地面的资源</w:t>
            </w:r>
            <w:r>
              <w:rPr>
                <w:rFonts w:ascii="Times New Roman" w:hAnsi="Times New Roman"/>
                <w:color w:val="808080"/>
                <w:sz w:val="21"/>
                <w:szCs w:val="21"/>
                <w:lang w:eastAsia="zh-CN"/>
              </w:rPr>
              <w:t xml:space="preserve"> "</w:t>
            </w:r>
            <w:r>
              <w:rPr>
                <w:rFonts w:ascii="Times New Roman" w:hAnsi="Times New Roman"/>
                <w:color w:val="808080"/>
                <w:sz w:val="21"/>
                <w:szCs w:val="21"/>
                <w:lang w:eastAsia="zh-CN"/>
              </w:rPr>
              <w:t>基本流程）</w:t>
            </w:r>
            <w:r>
              <w:rPr>
                <w:rFonts w:ascii="Times New Roman" w:hAnsi="Times New Roman"/>
                <w:color w:val="0D6812"/>
                <w:sz w:val="21"/>
                <w:szCs w:val="21"/>
                <w:lang w:eastAsia="zh-CN"/>
              </w:rPr>
              <w:t>进行编目。</w:t>
            </w:r>
            <w:r>
              <w:rPr>
                <w:rFonts w:ascii="Times New Roman" w:hAnsi="Times New Roman"/>
                <w:color w:val="0D6812"/>
                <w:sz w:val="21"/>
                <w:szCs w:val="21"/>
              </w:rPr>
              <w:t>(7.4.3.6.2)</w:t>
            </w:r>
          </w:p>
        </w:tc>
      </w:tr>
      <w:tr w:rsidR="00D16BE9" w14:paraId="4A09EAD2" w14:textId="77777777">
        <w:trPr>
          <w:trHeight w:val="1790"/>
        </w:trPr>
        <w:tc>
          <w:tcPr>
            <w:tcW w:w="9290" w:type="dxa"/>
            <w:tcBorders>
              <w:left w:val="dotDash" w:sz="18" w:space="0" w:color="008000"/>
              <w:right w:val="single" w:sz="12" w:space="0" w:color="FF0000"/>
            </w:tcBorders>
          </w:tcPr>
          <w:p w14:paraId="176648F7" w14:textId="77777777" w:rsidR="00D16BE9" w:rsidRDefault="00AC4FA2">
            <w:pPr>
              <w:pStyle w:val="TableParagraph"/>
              <w:spacing w:before="0" w:line="300" w:lineRule="auto"/>
              <w:ind w:left="0" w:firstLineChars="200" w:firstLine="420"/>
              <w:jc w:val="both"/>
              <w:rPr>
                <w:rFonts w:ascii="Times New Roman" w:hAnsi="Times New Roman"/>
                <w:sz w:val="21"/>
                <w:szCs w:val="21"/>
              </w:rPr>
            </w:pPr>
            <w:proofErr w:type="spellStart"/>
            <w:r>
              <w:rPr>
                <w:rFonts w:ascii="Times New Roman" w:hAnsi="Times New Roman"/>
                <w:color w:val="0D6812"/>
                <w:sz w:val="21"/>
                <w:szCs w:val="21"/>
                <w:lang w:eastAsia="zh-CN"/>
              </w:rPr>
              <w:t>I.d</w:t>
            </w:r>
            <w:proofErr w:type="spellEnd"/>
            <w:r>
              <w:rPr>
                <w:rFonts w:ascii="Times New Roman" w:hAnsi="Times New Roman"/>
                <w:color w:val="0D6812"/>
                <w:sz w:val="21"/>
                <w:szCs w:val="21"/>
                <w:lang w:eastAsia="zh-CN"/>
              </w:rPr>
              <w:t xml:space="preserve">) </w:t>
            </w:r>
            <w:r>
              <w:rPr>
                <w:rFonts w:ascii="Times New Roman" w:hAnsi="Times New Roman"/>
                <w:b/>
                <w:color w:val="0D6812"/>
                <w:sz w:val="21"/>
                <w:szCs w:val="21"/>
                <w:lang w:eastAsia="zh-CN"/>
              </w:rPr>
              <w:t>功能</w:t>
            </w:r>
            <w:r>
              <w:rPr>
                <w:rFonts w:ascii="Times New Roman" w:hAnsi="Times New Roman"/>
                <w:b/>
                <w:color w:val="0D6812"/>
                <w:sz w:val="21"/>
                <w:szCs w:val="21"/>
                <w:lang w:eastAsia="zh-CN"/>
              </w:rPr>
              <w:t>/</w:t>
            </w:r>
            <w:r>
              <w:rPr>
                <w:rFonts w:ascii="Times New Roman" w:hAnsi="Times New Roman"/>
                <w:b/>
                <w:color w:val="0D6812"/>
                <w:sz w:val="21"/>
                <w:szCs w:val="21"/>
                <w:lang w:eastAsia="zh-CN"/>
              </w:rPr>
              <w:t>材料资源：</w:t>
            </w:r>
            <w:r>
              <w:rPr>
                <w:rFonts w:ascii="Times New Roman" w:hAnsi="Times New Roman"/>
                <w:color w:val="0D6812"/>
                <w:sz w:val="21"/>
                <w:szCs w:val="21"/>
                <w:lang w:eastAsia="zh-CN"/>
              </w:rPr>
              <w:t>这些资源应作为目标物质资源编目</w:t>
            </w:r>
            <w:r>
              <w:rPr>
                <w:rFonts w:ascii="Times New Roman" w:hAnsi="Times New Roman"/>
                <w:color w:val="808080"/>
                <w:sz w:val="21"/>
                <w:szCs w:val="21"/>
                <w:lang w:eastAsia="zh-CN"/>
              </w:rPr>
              <w:t>（如</w:t>
            </w:r>
            <w:r>
              <w:rPr>
                <w:rFonts w:ascii="Times New Roman" w:hAnsi="Times New Roman"/>
                <w:color w:val="808080"/>
                <w:sz w:val="21"/>
                <w:szCs w:val="21"/>
                <w:lang w:eastAsia="zh-CN"/>
              </w:rPr>
              <w:t xml:space="preserve"> "</w:t>
            </w:r>
            <w:r>
              <w:rPr>
                <w:rFonts w:ascii="Times New Roman" w:hAnsi="Times New Roman"/>
                <w:color w:val="808080"/>
                <w:sz w:val="21"/>
                <w:szCs w:val="21"/>
                <w:lang w:eastAsia="zh-CN"/>
              </w:rPr>
              <w:t>片岩</w:t>
            </w:r>
            <w:r>
              <w:rPr>
                <w:rFonts w:ascii="Times New Roman" w:hAnsi="Times New Roman"/>
                <w:color w:val="808080"/>
                <w:sz w:val="21"/>
                <w:szCs w:val="21"/>
                <w:lang w:eastAsia="zh-CN"/>
              </w:rPr>
              <w:t>"</w:t>
            </w:r>
            <w:r>
              <w:rPr>
                <w:rFonts w:ascii="Times New Roman" w:hAnsi="Times New Roman"/>
                <w:color w:val="808080"/>
                <w:sz w:val="21"/>
                <w:szCs w:val="21"/>
                <w:lang w:eastAsia="zh-CN"/>
              </w:rPr>
              <w:t>、</w:t>
            </w:r>
            <w:r>
              <w:rPr>
                <w:rFonts w:ascii="Times New Roman" w:hAnsi="Times New Roman"/>
                <w:color w:val="808080"/>
                <w:sz w:val="21"/>
                <w:szCs w:val="21"/>
                <w:lang w:eastAsia="zh-CN"/>
              </w:rPr>
              <w:t>"</w:t>
            </w:r>
            <w:r>
              <w:rPr>
                <w:rFonts w:ascii="Times New Roman" w:hAnsi="Times New Roman"/>
                <w:color w:val="808080"/>
                <w:sz w:val="21"/>
                <w:szCs w:val="21"/>
                <w:lang w:eastAsia="zh-CN"/>
              </w:rPr>
              <w:t>石灰岩</w:t>
            </w:r>
            <w:r>
              <w:rPr>
                <w:rFonts w:ascii="Times New Roman" w:hAnsi="Times New Roman"/>
                <w:color w:val="808080"/>
                <w:sz w:val="21"/>
                <w:szCs w:val="21"/>
                <w:lang w:eastAsia="zh-CN"/>
              </w:rPr>
              <w:t>"</w:t>
            </w:r>
            <w:r>
              <w:rPr>
                <w:rFonts w:ascii="Times New Roman" w:hAnsi="Times New Roman"/>
                <w:color w:val="808080"/>
                <w:sz w:val="21"/>
                <w:szCs w:val="21"/>
                <w:lang w:eastAsia="zh-CN"/>
              </w:rPr>
              <w:t>、</w:t>
            </w:r>
            <w:r>
              <w:rPr>
                <w:rFonts w:ascii="Times New Roman" w:hAnsi="Times New Roman"/>
                <w:color w:val="808080"/>
                <w:sz w:val="21"/>
                <w:szCs w:val="21"/>
                <w:lang w:eastAsia="zh-CN"/>
              </w:rPr>
              <w:t>"</w:t>
            </w:r>
            <w:r>
              <w:rPr>
                <w:rFonts w:ascii="Times New Roman" w:hAnsi="Times New Roman"/>
                <w:color w:val="808080"/>
                <w:sz w:val="21"/>
                <w:szCs w:val="21"/>
                <w:lang w:eastAsia="zh-CN"/>
              </w:rPr>
              <w:t>无水石膏</w:t>
            </w:r>
            <w:r>
              <w:rPr>
                <w:rFonts w:ascii="Times New Roman" w:hAnsi="Times New Roman"/>
                <w:color w:val="808080"/>
                <w:sz w:val="21"/>
                <w:szCs w:val="21"/>
                <w:lang w:eastAsia="zh-CN"/>
              </w:rPr>
              <w:t>"</w:t>
            </w:r>
            <w:r>
              <w:rPr>
                <w:rFonts w:ascii="Times New Roman" w:hAnsi="Times New Roman"/>
                <w:color w:val="808080"/>
                <w:sz w:val="21"/>
                <w:szCs w:val="21"/>
                <w:lang w:eastAsia="zh-CN"/>
              </w:rPr>
              <w:t>）</w:t>
            </w:r>
            <w:r>
              <w:rPr>
                <w:rFonts w:ascii="Times New Roman" w:hAnsi="Times New Roman"/>
                <w:color w:val="0D6812"/>
                <w:sz w:val="21"/>
                <w:szCs w:val="21"/>
                <w:lang w:eastAsia="zh-CN"/>
              </w:rPr>
              <w:t>。极少数例外情况是，工业界将矿物本身理解为目标商品；这些情况反映在国际土地退化和干旱研究参考基本流中</w:t>
            </w:r>
            <w:r>
              <w:rPr>
                <w:rFonts w:ascii="Times New Roman" w:hAnsi="Times New Roman"/>
                <w:color w:val="808080"/>
                <w:sz w:val="21"/>
                <w:szCs w:val="21"/>
                <w:lang w:eastAsia="zh-CN"/>
              </w:rPr>
              <w:t>（如</w:t>
            </w:r>
            <w:r>
              <w:rPr>
                <w:rFonts w:ascii="Times New Roman" w:hAnsi="Times New Roman"/>
                <w:color w:val="808080"/>
                <w:sz w:val="21"/>
                <w:szCs w:val="21"/>
                <w:lang w:eastAsia="zh-CN"/>
              </w:rPr>
              <w:t xml:space="preserve"> "</w:t>
            </w:r>
            <w:r>
              <w:rPr>
                <w:rFonts w:ascii="Times New Roman" w:hAnsi="Times New Roman"/>
                <w:color w:val="808080"/>
                <w:sz w:val="21"/>
                <w:szCs w:val="21"/>
                <w:lang w:eastAsia="zh-CN"/>
              </w:rPr>
              <w:t>岩盐</w:t>
            </w:r>
            <w:r>
              <w:rPr>
                <w:rFonts w:ascii="Times New Roman" w:hAnsi="Times New Roman"/>
                <w:color w:val="808080"/>
                <w:sz w:val="21"/>
                <w:szCs w:val="21"/>
                <w:lang w:eastAsia="zh-CN"/>
              </w:rPr>
              <w:t xml:space="preserve"> "</w:t>
            </w:r>
            <w:r>
              <w:rPr>
                <w:rFonts w:ascii="Times New Roman" w:hAnsi="Times New Roman"/>
                <w:color w:val="808080"/>
                <w:sz w:val="21"/>
                <w:szCs w:val="21"/>
                <w:lang w:eastAsia="zh-CN"/>
              </w:rPr>
              <w:t>等）</w:t>
            </w:r>
            <w:r>
              <w:rPr>
                <w:rFonts w:ascii="Times New Roman" w:hAnsi="Times New Roman"/>
                <w:color w:val="0D6812"/>
                <w:sz w:val="21"/>
                <w:szCs w:val="21"/>
                <w:lang w:eastAsia="zh-CN"/>
              </w:rPr>
              <w:t>。其他例外情况和专门针对未列入</w:t>
            </w:r>
            <w:r>
              <w:rPr>
                <w:rFonts w:ascii="Times New Roman" w:hAnsi="Times New Roman"/>
                <w:color w:val="0D6812"/>
                <w:sz w:val="21"/>
                <w:szCs w:val="21"/>
                <w:lang w:eastAsia="zh-CN"/>
              </w:rPr>
              <w:t xml:space="preserve"> ILCD </w:t>
            </w:r>
            <w:r>
              <w:rPr>
                <w:rFonts w:ascii="Times New Roman" w:hAnsi="Times New Roman"/>
                <w:color w:val="0D6812"/>
                <w:sz w:val="21"/>
                <w:szCs w:val="21"/>
                <w:lang w:eastAsia="zh-CN"/>
              </w:rPr>
              <w:t>参考基本流程的资源，应按照类似的逻辑加以说明。</w:t>
            </w:r>
            <w:r>
              <w:rPr>
                <w:rFonts w:ascii="Times New Roman" w:hAnsi="Times New Roman"/>
                <w:color w:val="0D6812"/>
                <w:sz w:val="21"/>
                <w:szCs w:val="21"/>
              </w:rPr>
              <w:t>(7.4.3.6.2)</w:t>
            </w:r>
          </w:p>
        </w:tc>
      </w:tr>
      <w:tr w:rsidR="00D16BE9" w14:paraId="178C0B8B" w14:textId="77777777">
        <w:trPr>
          <w:trHeight w:val="348"/>
        </w:trPr>
        <w:tc>
          <w:tcPr>
            <w:tcW w:w="9290" w:type="dxa"/>
            <w:tcBorders>
              <w:left w:val="dotDash" w:sz="18" w:space="0" w:color="008000"/>
              <w:bottom w:val="dotDash" w:sz="18" w:space="0" w:color="008000"/>
              <w:right w:val="single" w:sz="12" w:space="0" w:color="FF0000"/>
            </w:tcBorders>
          </w:tcPr>
          <w:p w14:paraId="798251E1" w14:textId="77777777" w:rsidR="00D16BE9" w:rsidRDefault="00AC4FA2">
            <w:pPr>
              <w:pStyle w:val="TableParagraph"/>
              <w:tabs>
                <w:tab w:val="left" w:pos="1209"/>
              </w:tabs>
              <w:spacing w:before="0" w:line="300" w:lineRule="auto"/>
              <w:ind w:left="0" w:firstLineChars="200" w:firstLine="404"/>
              <w:rPr>
                <w:rFonts w:ascii="Times New Roman" w:eastAsiaTheme="minorEastAsia" w:hAnsi="Times New Roman"/>
                <w:sz w:val="21"/>
                <w:szCs w:val="21"/>
                <w:lang w:eastAsia="zh-CN"/>
              </w:rPr>
            </w:pPr>
            <w:proofErr w:type="spellStart"/>
            <w:r>
              <w:rPr>
                <w:rFonts w:ascii="Times New Roman" w:hAnsi="Times New Roman"/>
                <w:color w:val="0D6812"/>
                <w:spacing w:val="-4"/>
                <w:sz w:val="21"/>
                <w:szCs w:val="21"/>
                <w:lang w:eastAsia="zh-CN"/>
              </w:rPr>
              <w:t>I.e</w:t>
            </w:r>
            <w:proofErr w:type="spellEnd"/>
            <w:r>
              <w:rPr>
                <w:rFonts w:ascii="Times New Roman" w:hAnsi="Times New Roman"/>
                <w:color w:val="0D6812"/>
                <w:spacing w:val="-4"/>
                <w:sz w:val="21"/>
                <w:szCs w:val="21"/>
                <w:lang w:eastAsia="zh-CN"/>
              </w:rPr>
              <w:t>)</w:t>
            </w:r>
            <w:r>
              <w:rPr>
                <w:rFonts w:ascii="Times New Roman" w:hAnsi="Times New Roman"/>
                <w:color w:val="0D6812"/>
                <w:sz w:val="21"/>
                <w:szCs w:val="21"/>
                <w:lang w:eastAsia="zh-CN"/>
              </w:rPr>
              <w:tab/>
            </w:r>
            <w:r>
              <w:rPr>
                <w:rFonts w:ascii="Times New Roman" w:hAnsi="Times New Roman"/>
                <w:b/>
                <w:color w:val="0D6812"/>
                <w:sz w:val="21"/>
                <w:szCs w:val="21"/>
                <w:lang w:eastAsia="zh-CN"/>
              </w:rPr>
              <w:t>完成质量平衡的流量：</w:t>
            </w:r>
            <w:r>
              <w:rPr>
                <w:rFonts w:ascii="Times New Roman" w:hAnsi="Times New Roman"/>
                <w:color w:val="0D6812"/>
                <w:sz w:val="21"/>
                <w:szCs w:val="21"/>
                <w:lang w:eastAsia="zh-CN"/>
              </w:rPr>
              <w:t>为完成质量平衡</w:t>
            </w:r>
            <w:r>
              <w:rPr>
                <w:rFonts w:ascii="Times New Roman" w:eastAsia="宋体" w:hAnsi="Times New Roman" w:cs="宋体" w:hint="eastAsia"/>
                <w:color w:val="0D6812"/>
                <w:sz w:val="21"/>
                <w:szCs w:val="21"/>
                <w:lang w:eastAsia="zh-CN"/>
              </w:rPr>
              <w:t>，</w:t>
            </w:r>
          </w:p>
        </w:tc>
      </w:tr>
    </w:tbl>
    <w:p w14:paraId="72A38F10" w14:textId="77777777" w:rsidR="00D16BE9" w:rsidRDefault="00D16BE9">
      <w:pPr>
        <w:pStyle w:val="a8"/>
        <w:spacing w:line="300" w:lineRule="auto"/>
        <w:ind w:firstLineChars="200" w:firstLine="420"/>
        <w:jc w:val="both"/>
        <w:rPr>
          <w:szCs w:val="21"/>
          <w:lang w:eastAsia="zh-CN"/>
        </w:rPr>
      </w:pPr>
    </w:p>
    <w:p w14:paraId="07B4422A" w14:textId="77777777" w:rsidR="00D16BE9" w:rsidRDefault="00AC4FA2">
      <w:pPr>
        <w:pStyle w:val="a8"/>
        <w:spacing w:line="300" w:lineRule="auto"/>
        <w:ind w:firstLineChars="200" w:firstLine="420"/>
        <w:jc w:val="both"/>
        <w:rPr>
          <w:szCs w:val="21"/>
          <w:lang w:eastAsia="zh-CN"/>
        </w:rPr>
      </w:pPr>
      <w:r>
        <w:rPr>
          <w:szCs w:val="21"/>
          <w:lang w:eastAsia="zh-CN"/>
        </w:rPr>
        <w:br w:type="page"/>
      </w:r>
    </w:p>
    <w:tbl>
      <w:tblPr>
        <w:tblStyle w:val="TableNormal"/>
        <w:tblW w:w="9290" w:type="dxa"/>
        <w:tblInd w:w="-534" w:type="dxa"/>
        <w:tblLayout w:type="fixed"/>
        <w:tblLook w:val="04A0" w:firstRow="1" w:lastRow="0" w:firstColumn="1" w:lastColumn="0" w:noHBand="0" w:noVBand="1"/>
      </w:tblPr>
      <w:tblGrid>
        <w:gridCol w:w="9290"/>
      </w:tblGrid>
      <w:tr w:rsidR="00D16BE9" w14:paraId="2443FC1B" w14:textId="77777777">
        <w:trPr>
          <w:trHeight w:val="543"/>
        </w:trPr>
        <w:tc>
          <w:tcPr>
            <w:tcW w:w="9290" w:type="dxa"/>
            <w:tcBorders>
              <w:top w:val="dotDash" w:sz="18" w:space="0" w:color="008000"/>
              <w:left w:val="dotDash" w:sz="18" w:space="0" w:color="008000"/>
              <w:bottom w:val="dashSmallGap" w:sz="4" w:space="0" w:color="000000"/>
              <w:right w:val="dotDash" w:sz="18" w:space="0" w:color="008000"/>
            </w:tcBorders>
          </w:tcPr>
          <w:p w14:paraId="295B07B9" w14:textId="77777777" w:rsidR="00D16BE9" w:rsidRDefault="00AC4FA2">
            <w:pPr>
              <w:pStyle w:val="TableParagraph"/>
              <w:spacing w:before="0" w:line="300" w:lineRule="auto"/>
              <w:ind w:left="0" w:firstLineChars="200" w:firstLine="482"/>
              <w:jc w:val="center"/>
              <w:rPr>
                <w:rFonts w:ascii="Times New Roman" w:hAnsi="Times New Roman"/>
                <w:b/>
                <w:sz w:val="24"/>
              </w:rPr>
            </w:pPr>
            <w:r>
              <w:rPr>
                <w:rFonts w:ascii="Times New Roman" w:eastAsia="宋体" w:hAnsi="Times New Roman" w:cs="宋体" w:hint="eastAsia"/>
                <w:b/>
                <w:color w:val="003300"/>
                <w:sz w:val="24"/>
              </w:rPr>
              <w:lastRenderedPageBreak/>
              <w:t>规定：</w:t>
            </w:r>
            <w:r>
              <w:rPr>
                <w:rFonts w:ascii="Times New Roman" w:hAnsi="Times New Roman"/>
                <w:b/>
                <w:color w:val="003300"/>
                <w:sz w:val="24"/>
              </w:rPr>
              <w:t xml:space="preserve">7.4.3.6 </w:t>
            </w:r>
            <w:proofErr w:type="spellStart"/>
            <w:r>
              <w:rPr>
                <w:rFonts w:ascii="Times New Roman" w:eastAsia="宋体" w:hAnsi="Times New Roman" w:cs="宋体" w:hint="eastAsia"/>
                <w:b/>
                <w:color w:val="003300"/>
                <w:sz w:val="24"/>
              </w:rPr>
              <w:t>基本资源</w:t>
            </w:r>
            <w:r>
              <w:rPr>
                <w:rFonts w:ascii="Times New Roman" w:eastAsia="宋体" w:hAnsi="Times New Roman" w:cs="宋体" w:hint="eastAsia"/>
                <w:b/>
                <w:color w:val="003300"/>
                <w:spacing w:val="-2"/>
                <w:sz w:val="24"/>
              </w:rPr>
              <w:t>流</w:t>
            </w:r>
            <w:proofErr w:type="spellEnd"/>
          </w:p>
        </w:tc>
      </w:tr>
      <w:tr w:rsidR="00D16BE9" w14:paraId="1DD99FD4" w14:textId="77777777">
        <w:trPr>
          <w:trHeight w:val="883"/>
        </w:trPr>
        <w:tc>
          <w:tcPr>
            <w:tcW w:w="9290" w:type="dxa"/>
            <w:tcBorders>
              <w:top w:val="dashSmallGap" w:sz="4" w:space="0" w:color="000000"/>
              <w:left w:val="dotDash" w:sz="18" w:space="0" w:color="008000"/>
              <w:right w:val="single" w:sz="12" w:space="0" w:color="FF0000"/>
            </w:tcBorders>
          </w:tcPr>
          <w:p w14:paraId="5F2B5E9D" w14:textId="77777777" w:rsidR="00D16BE9" w:rsidRDefault="00AC4FA2">
            <w:pPr>
              <w:pStyle w:val="TableParagraph"/>
              <w:spacing w:before="0" w:line="300" w:lineRule="auto"/>
              <w:ind w:left="0" w:firstLineChars="200" w:firstLine="420"/>
              <w:jc w:val="both"/>
              <w:rPr>
                <w:rFonts w:ascii="Times New Roman" w:hAnsi="Times New Roman"/>
                <w:sz w:val="21"/>
                <w:szCs w:val="21"/>
                <w:lang w:eastAsia="zh-CN"/>
              </w:rPr>
            </w:pPr>
            <w:r>
              <w:rPr>
                <w:rFonts w:ascii="Times New Roman" w:eastAsia="宋体" w:hAnsi="Times New Roman" w:cs="宋体" w:hint="eastAsia"/>
                <w:color w:val="0D6812"/>
                <w:sz w:val="21"/>
                <w:szCs w:val="21"/>
                <w:lang w:eastAsia="zh-CN"/>
              </w:rPr>
              <w:t>需要惰性石</w:t>
            </w:r>
            <w:r>
              <w:rPr>
                <w:rFonts w:ascii="Times New Roman" w:hAnsi="Times New Roman"/>
                <w:color w:val="0D6812"/>
                <w:sz w:val="21"/>
                <w:szCs w:val="21"/>
                <w:lang w:eastAsia="zh-CN"/>
              </w:rPr>
              <w:t>"</w:t>
            </w:r>
            <w:r>
              <w:rPr>
                <w:rFonts w:ascii="Times New Roman" w:eastAsia="宋体" w:hAnsi="Times New Roman" w:cs="宋体" w:hint="eastAsia"/>
                <w:color w:val="0D6812"/>
                <w:sz w:val="21"/>
                <w:szCs w:val="21"/>
                <w:lang w:eastAsia="zh-CN"/>
              </w:rPr>
              <w:t>、</w:t>
            </w:r>
            <w:r>
              <w:rPr>
                <w:rFonts w:ascii="Times New Roman" w:hAnsi="Times New Roman"/>
                <w:color w:val="0D6812"/>
                <w:sz w:val="21"/>
                <w:szCs w:val="21"/>
                <w:lang w:eastAsia="zh-CN"/>
              </w:rPr>
              <w:t>"</w:t>
            </w:r>
            <w:r>
              <w:rPr>
                <w:rFonts w:ascii="Times New Roman" w:eastAsia="宋体" w:hAnsi="Times New Roman" w:cs="宋体" w:hint="eastAsia"/>
                <w:color w:val="0D6812"/>
                <w:sz w:val="21"/>
                <w:szCs w:val="21"/>
                <w:lang w:eastAsia="zh-CN"/>
              </w:rPr>
              <w:t>水</w:t>
            </w:r>
            <w:r>
              <w:rPr>
                <w:rFonts w:ascii="Times New Roman" w:hAnsi="Times New Roman"/>
                <w:color w:val="0D6812"/>
                <w:sz w:val="21"/>
                <w:szCs w:val="21"/>
                <w:lang w:eastAsia="zh-CN"/>
              </w:rPr>
              <w:t xml:space="preserve"> "</w:t>
            </w:r>
            <w:r>
              <w:rPr>
                <w:rFonts w:ascii="Times New Roman" w:eastAsia="宋体" w:hAnsi="Times New Roman" w:cs="宋体" w:hint="eastAsia"/>
                <w:color w:val="0D6812"/>
                <w:sz w:val="21"/>
                <w:szCs w:val="21"/>
                <w:lang w:eastAsia="zh-CN"/>
              </w:rPr>
              <w:t>或</w:t>
            </w:r>
            <w:r>
              <w:rPr>
                <w:rFonts w:ascii="Times New Roman" w:hAnsi="Times New Roman"/>
                <w:color w:val="0D6812"/>
                <w:sz w:val="21"/>
                <w:szCs w:val="21"/>
                <w:lang w:eastAsia="zh-CN"/>
              </w:rPr>
              <w:t xml:space="preserve"> "</w:t>
            </w:r>
            <w:r>
              <w:rPr>
                <w:rFonts w:ascii="Times New Roman" w:eastAsia="宋体" w:hAnsi="Times New Roman" w:cs="宋体" w:hint="eastAsia"/>
                <w:color w:val="0D6812"/>
                <w:sz w:val="21"/>
                <w:szCs w:val="21"/>
                <w:lang w:eastAsia="zh-CN"/>
              </w:rPr>
              <w:t>空气</w:t>
            </w:r>
            <w:r>
              <w:rPr>
                <w:rFonts w:ascii="Times New Roman" w:hAnsi="Times New Roman"/>
                <w:color w:val="0D6812"/>
                <w:sz w:val="21"/>
                <w:szCs w:val="21"/>
                <w:lang w:eastAsia="zh-CN"/>
              </w:rPr>
              <w:t>"</w:t>
            </w:r>
            <w:r>
              <w:rPr>
                <w:rFonts w:ascii="Times New Roman" w:eastAsia="宋体" w:hAnsi="Times New Roman" w:cs="宋体" w:hint="eastAsia"/>
                <w:color w:val="0D6812"/>
                <w:sz w:val="21"/>
                <w:szCs w:val="21"/>
                <w:lang w:eastAsia="zh-CN"/>
              </w:rPr>
              <w:t>（或其他，视情况而定）的补充量应清点到开采的资源中</w:t>
            </w:r>
            <w:r>
              <w:rPr>
                <w:rFonts w:ascii="Times New Roman" w:eastAsia="宋体" w:hAnsi="Times New Roman" w:cs="宋体" w:hint="eastAsia"/>
                <w:color w:val="808080"/>
                <w:sz w:val="21"/>
                <w:szCs w:val="21"/>
                <w:lang w:eastAsia="zh-CN"/>
              </w:rPr>
              <w:t>（例如，开采</w:t>
            </w:r>
            <w:r>
              <w:rPr>
                <w:rFonts w:ascii="Times New Roman" w:hAnsi="Times New Roman"/>
                <w:color w:val="808080"/>
                <w:sz w:val="21"/>
                <w:szCs w:val="21"/>
                <w:lang w:eastAsia="zh-CN"/>
              </w:rPr>
              <w:t xml:space="preserve"> 1 </w:t>
            </w:r>
            <w:r>
              <w:rPr>
                <w:rFonts w:ascii="Times New Roman" w:eastAsia="宋体" w:hAnsi="Times New Roman" w:cs="宋体" w:hint="eastAsia"/>
                <w:color w:val="808080"/>
                <w:sz w:val="21"/>
                <w:szCs w:val="21"/>
                <w:lang w:eastAsia="zh-CN"/>
              </w:rPr>
              <w:t>千克含铜</w:t>
            </w:r>
            <w:r>
              <w:rPr>
                <w:rFonts w:ascii="Times New Roman" w:hAnsi="Times New Roman"/>
                <w:color w:val="808080"/>
                <w:sz w:val="21"/>
                <w:szCs w:val="21"/>
                <w:lang w:eastAsia="zh-CN"/>
              </w:rPr>
              <w:t xml:space="preserve"> 4%</w:t>
            </w:r>
            <w:r>
              <w:rPr>
                <w:rFonts w:ascii="Times New Roman" w:eastAsia="宋体" w:hAnsi="Times New Roman" w:cs="宋体" w:hint="eastAsia"/>
                <w:color w:val="808080"/>
                <w:sz w:val="21"/>
                <w:szCs w:val="21"/>
                <w:lang w:eastAsia="zh-CN"/>
              </w:rPr>
              <w:t>的铜矿石，则</w:t>
            </w:r>
            <w:r>
              <w:rPr>
                <w:rFonts w:ascii="Times New Roman" w:hAnsi="Times New Roman"/>
                <w:color w:val="808080"/>
                <w:sz w:val="21"/>
                <w:szCs w:val="21"/>
                <w:lang w:eastAsia="zh-CN"/>
              </w:rPr>
              <w:t xml:space="preserve"> "</w:t>
            </w:r>
            <w:r>
              <w:rPr>
                <w:rFonts w:ascii="Times New Roman" w:eastAsia="宋体" w:hAnsi="Times New Roman" w:cs="宋体" w:hint="eastAsia"/>
                <w:color w:val="808080"/>
                <w:sz w:val="21"/>
                <w:szCs w:val="21"/>
                <w:lang w:eastAsia="zh-CN"/>
              </w:rPr>
              <w:t>惰性石</w:t>
            </w:r>
            <w:r>
              <w:rPr>
                <w:rFonts w:ascii="Times New Roman" w:hAnsi="Times New Roman"/>
                <w:color w:val="808080"/>
                <w:sz w:val="21"/>
                <w:szCs w:val="21"/>
                <w:lang w:eastAsia="zh-CN"/>
              </w:rPr>
              <w:t xml:space="preserve"> "</w:t>
            </w:r>
            <w:r>
              <w:rPr>
                <w:rFonts w:ascii="Times New Roman" w:eastAsia="宋体" w:hAnsi="Times New Roman" w:cs="宋体" w:hint="eastAsia"/>
                <w:color w:val="808080"/>
                <w:sz w:val="21"/>
                <w:szCs w:val="21"/>
                <w:lang w:eastAsia="zh-CN"/>
              </w:rPr>
              <w:t>为</w:t>
            </w:r>
            <w:r>
              <w:rPr>
                <w:rFonts w:ascii="Times New Roman" w:hAnsi="Times New Roman"/>
                <w:color w:val="808080"/>
                <w:sz w:val="21"/>
                <w:szCs w:val="21"/>
                <w:lang w:eastAsia="zh-CN"/>
              </w:rPr>
              <w:t xml:space="preserve"> 0.96 </w:t>
            </w:r>
            <w:r>
              <w:rPr>
                <w:rFonts w:ascii="Times New Roman" w:eastAsia="宋体" w:hAnsi="Times New Roman" w:cs="宋体" w:hint="eastAsia"/>
                <w:color w:val="808080"/>
                <w:sz w:val="21"/>
                <w:szCs w:val="21"/>
                <w:lang w:eastAsia="zh-CN"/>
              </w:rPr>
              <w:t>千克）</w:t>
            </w:r>
            <w:r>
              <w:rPr>
                <w:rFonts w:ascii="Times New Roman" w:eastAsia="宋体" w:hAnsi="Times New Roman" w:cs="宋体" w:hint="eastAsia"/>
                <w:color w:val="0D6812"/>
                <w:sz w:val="21"/>
                <w:szCs w:val="21"/>
                <w:lang w:eastAsia="zh-CN"/>
              </w:rPr>
              <w:t>。</w:t>
            </w:r>
            <w:r>
              <w:rPr>
                <w:rFonts w:ascii="Times New Roman" w:hAnsi="Times New Roman"/>
                <w:color w:val="0D6812"/>
                <w:sz w:val="21"/>
                <w:szCs w:val="21"/>
                <w:lang w:eastAsia="zh-CN"/>
              </w:rPr>
              <w:t>(7.4.3.6.2)</w:t>
            </w:r>
          </w:p>
        </w:tc>
      </w:tr>
      <w:tr w:rsidR="00D16BE9" w14:paraId="50EA9057" w14:textId="77777777">
        <w:trPr>
          <w:trHeight w:val="1233"/>
        </w:trPr>
        <w:tc>
          <w:tcPr>
            <w:tcW w:w="9290" w:type="dxa"/>
            <w:tcBorders>
              <w:left w:val="dotDash" w:sz="18" w:space="0" w:color="008000"/>
              <w:right w:val="single" w:sz="12" w:space="0" w:color="FF0000"/>
            </w:tcBorders>
          </w:tcPr>
          <w:p w14:paraId="40D545FB" w14:textId="77777777" w:rsidR="00D16BE9" w:rsidRDefault="00AC4FA2">
            <w:pPr>
              <w:pStyle w:val="TableParagraph"/>
              <w:spacing w:before="0" w:line="300" w:lineRule="auto"/>
              <w:ind w:left="0" w:firstLineChars="200" w:firstLine="420"/>
              <w:jc w:val="both"/>
              <w:rPr>
                <w:rFonts w:ascii="Times New Roman" w:hAnsi="Times New Roman"/>
                <w:sz w:val="21"/>
                <w:szCs w:val="21"/>
                <w:lang w:eastAsia="zh-CN"/>
              </w:rPr>
            </w:pPr>
            <w:proofErr w:type="spellStart"/>
            <w:r>
              <w:rPr>
                <w:rFonts w:ascii="Times New Roman" w:hAnsi="Times New Roman"/>
                <w:color w:val="0D6812"/>
                <w:sz w:val="21"/>
                <w:szCs w:val="21"/>
                <w:lang w:eastAsia="zh-CN"/>
              </w:rPr>
              <w:t>I.f</w:t>
            </w:r>
            <w:proofErr w:type="spellEnd"/>
            <w:r>
              <w:rPr>
                <w:rFonts w:ascii="Times New Roman" w:hAnsi="Times New Roman"/>
                <w:color w:val="0D6812"/>
                <w:sz w:val="21"/>
                <w:szCs w:val="21"/>
                <w:lang w:eastAsia="zh-CN"/>
              </w:rPr>
              <w:t xml:space="preserve">) </w:t>
            </w:r>
            <w:r>
              <w:rPr>
                <w:rFonts w:ascii="Times New Roman" w:eastAsia="宋体" w:hAnsi="Times New Roman" w:cs="宋体" w:hint="eastAsia"/>
                <w:b/>
                <w:color w:val="0D6812"/>
                <w:sz w:val="21"/>
                <w:szCs w:val="21"/>
                <w:lang w:eastAsia="zh-CN"/>
              </w:rPr>
              <w:t>无矿物或矿体：</w:t>
            </w:r>
            <w:r>
              <w:rPr>
                <w:rFonts w:ascii="Times New Roman" w:eastAsia="宋体" w:hAnsi="Times New Roman" w:cs="宋体" w:hint="eastAsia"/>
                <w:color w:val="0D6812"/>
                <w:sz w:val="21"/>
                <w:szCs w:val="21"/>
                <w:lang w:eastAsia="zh-CN"/>
              </w:rPr>
              <w:t>其他矿物（除非是功能</w:t>
            </w:r>
            <w:r>
              <w:rPr>
                <w:rFonts w:ascii="Times New Roman" w:hAnsi="Times New Roman"/>
                <w:color w:val="0D6812"/>
                <w:sz w:val="21"/>
                <w:szCs w:val="21"/>
                <w:lang w:eastAsia="zh-CN"/>
              </w:rPr>
              <w:t>/</w:t>
            </w:r>
            <w:r>
              <w:rPr>
                <w:rFonts w:ascii="Times New Roman" w:eastAsia="宋体" w:hAnsi="Times New Roman" w:cs="宋体" w:hint="eastAsia"/>
                <w:color w:val="0D6812"/>
                <w:sz w:val="21"/>
                <w:szCs w:val="21"/>
                <w:lang w:eastAsia="zh-CN"/>
              </w:rPr>
              <w:t>物质资源，如</w:t>
            </w:r>
            <w:r>
              <w:rPr>
                <w:rFonts w:ascii="Times New Roman" w:hAnsi="Times New Roman"/>
                <w:color w:val="0D6812"/>
                <w:sz w:val="21"/>
                <w:szCs w:val="21"/>
                <w:lang w:eastAsia="zh-CN"/>
              </w:rPr>
              <w:t xml:space="preserve"> "</w:t>
            </w:r>
            <w:r>
              <w:rPr>
                <w:rFonts w:ascii="Times New Roman" w:eastAsia="宋体" w:hAnsi="Times New Roman" w:cs="宋体" w:hint="eastAsia"/>
                <w:color w:val="0D6812"/>
                <w:sz w:val="21"/>
                <w:szCs w:val="21"/>
                <w:lang w:eastAsia="zh-CN"/>
              </w:rPr>
              <w:t>花岗岩</w:t>
            </w:r>
            <w:r>
              <w:rPr>
                <w:rFonts w:ascii="Times New Roman" w:hAnsi="Times New Roman"/>
                <w:color w:val="0D6812"/>
                <w:sz w:val="21"/>
                <w:szCs w:val="21"/>
                <w:lang w:eastAsia="zh-CN"/>
              </w:rPr>
              <w:t>"</w:t>
            </w:r>
            <w:r>
              <w:rPr>
                <w:rFonts w:ascii="Times New Roman" w:eastAsia="宋体" w:hAnsi="Times New Roman" w:cs="宋体" w:hint="eastAsia"/>
                <w:color w:val="0D6812"/>
                <w:sz w:val="21"/>
                <w:szCs w:val="21"/>
                <w:lang w:eastAsia="zh-CN"/>
              </w:rPr>
              <w:t>）或特定矿体</w:t>
            </w:r>
            <w:r>
              <w:rPr>
                <w:rFonts w:ascii="Times New Roman" w:eastAsia="宋体" w:hAnsi="Times New Roman" w:cs="宋体" w:hint="eastAsia"/>
                <w:color w:val="808080"/>
                <w:sz w:val="21"/>
                <w:szCs w:val="21"/>
                <w:lang w:eastAsia="zh-CN"/>
              </w:rPr>
              <w:t>（如</w:t>
            </w:r>
            <w:r>
              <w:rPr>
                <w:rFonts w:ascii="Times New Roman" w:hAnsi="Times New Roman"/>
                <w:color w:val="808080"/>
                <w:sz w:val="21"/>
                <w:szCs w:val="21"/>
                <w:lang w:eastAsia="zh-CN"/>
              </w:rPr>
              <w:t xml:space="preserve"> "</w:t>
            </w:r>
            <w:r>
              <w:rPr>
                <w:rFonts w:ascii="Times New Roman" w:eastAsia="宋体" w:hAnsi="Times New Roman" w:cs="宋体" w:hint="eastAsia"/>
                <w:color w:val="808080"/>
                <w:sz w:val="21"/>
                <w:szCs w:val="21"/>
                <w:lang w:eastAsia="zh-CN"/>
              </w:rPr>
              <w:t>铜</w:t>
            </w:r>
            <w:r>
              <w:rPr>
                <w:rFonts w:ascii="Times New Roman" w:hAnsi="Times New Roman"/>
                <w:color w:val="0D6812"/>
                <w:sz w:val="21"/>
                <w:szCs w:val="21"/>
                <w:lang w:eastAsia="zh-CN"/>
              </w:rPr>
              <w:t>"</w:t>
            </w:r>
            <w:r>
              <w:rPr>
                <w:rFonts w:ascii="Times New Roman" w:eastAsia="宋体" w:hAnsi="Times New Roman" w:cs="宋体" w:hint="eastAsia"/>
                <w:color w:val="808080"/>
                <w:sz w:val="21"/>
                <w:szCs w:val="21"/>
                <w:lang w:eastAsia="zh-CN"/>
              </w:rPr>
              <w:t>，但不包括</w:t>
            </w:r>
            <w:r>
              <w:rPr>
                <w:rFonts w:ascii="Times New Roman" w:hAnsi="Times New Roman"/>
                <w:color w:val="808080"/>
                <w:sz w:val="21"/>
                <w:szCs w:val="21"/>
                <w:lang w:eastAsia="zh-CN"/>
              </w:rPr>
              <w:t xml:space="preserve"> "</w:t>
            </w:r>
            <w:r>
              <w:rPr>
                <w:rFonts w:ascii="Times New Roman" w:eastAsia="宋体" w:hAnsi="Times New Roman" w:cs="宋体" w:hint="eastAsia"/>
                <w:color w:val="808080"/>
                <w:sz w:val="21"/>
                <w:szCs w:val="21"/>
                <w:lang w:eastAsia="zh-CN"/>
              </w:rPr>
              <w:t>孔雀石</w:t>
            </w:r>
            <w:r>
              <w:rPr>
                <w:rFonts w:ascii="Times New Roman" w:hAnsi="Times New Roman"/>
                <w:color w:val="808080"/>
                <w:sz w:val="21"/>
                <w:szCs w:val="21"/>
                <w:lang w:eastAsia="zh-CN"/>
              </w:rPr>
              <w:t>"</w:t>
            </w:r>
            <w:r>
              <w:rPr>
                <w:rFonts w:ascii="Times New Roman" w:eastAsia="宋体" w:hAnsi="Times New Roman" w:cs="宋体" w:hint="eastAsia"/>
                <w:color w:val="808080"/>
                <w:sz w:val="21"/>
                <w:szCs w:val="21"/>
                <w:lang w:eastAsia="zh-CN"/>
              </w:rPr>
              <w:t>，也不包括</w:t>
            </w:r>
            <w:r>
              <w:rPr>
                <w:rFonts w:ascii="Times New Roman" w:hAnsi="Times New Roman"/>
                <w:color w:val="808080"/>
                <w:sz w:val="21"/>
                <w:szCs w:val="21"/>
                <w:lang w:eastAsia="zh-CN"/>
              </w:rPr>
              <w:t xml:space="preserve"> "</w:t>
            </w:r>
            <w:r>
              <w:rPr>
                <w:rFonts w:ascii="Times New Roman" w:eastAsia="宋体" w:hAnsi="Times New Roman" w:cs="宋体" w:hint="eastAsia"/>
                <w:color w:val="808080"/>
                <w:sz w:val="21"/>
                <w:szCs w:val="21"/>
                <w:lang w:eastAsia="zh-CN"/>
              </w:rPr>
              <w:t>硫化铜银矿（</w:t>
            </w:r>
            <w:r>
              <w:rPr>
                <w:rFonts w:ascii="Times New Roman" w:hAnsi="Times New Roman"/>
                <w:color w:val="808080"/>
                <w:sz w:val="21"/>
                <w:szCs w:val="21"/>
                <w:lang w:eastAsia="zh-CN"/>
              </w:rPr>
              <w:t>3.5% Cu</w:t>
            </w:r>
            <w:r>
              <w:rPr>
                <w:rFonts w:ascii="Times New Roman" w:eastAsia="宋体" w:hAnsi="Times New Roman" w:cs="宋体" w:hint="eastAsia"/>
                <w:color w:val="808080"/>
                <w:sz w:val="21"/>
                <w:szCs w:val="21"/>
                <w:lang w:eastAsia="zh-CN"/>
              </w:rPr>
              <w:t>；</w:t>
            </w:r>
            <w:r>
              <w:rPr>
                <w:rFonts w:ascii="Times New Roman" w:hAnsi="Times New Roman"/>
                <w:color w:val="808080"/>
                <w:sz w:val="21"/>
                <w:szCs w:val="21"/>
                <w:lang w:eastAsia="zh-CN"/>
              </w:rPr>
              <w:t>0.20% Ag</w:t>
            </w:r>
            <w:r>
              <w:rPr>
                <w:rFonts w:ascii="Times New Roman" w:eastAsia="宋体" w:hAnsi="Times New Roman" w:cs="宋体" w:hint="eastAsia"/>
                <w:color w:val="808080"/>
                <w:sz w:val="21"/>
                <w:szCs w:val="21"/>
                <w:lang w:eastAsia="zh-CN"/>
              </w:rPr>
              <w:t>）</w:t>
            </w:r>
            <w:r>
              <w:rPr>
                <w:rFonts w:ascii="Times New Roman" w:hAnsi="Times New Roman"/>
                <w:color w:val="808080"/>
                <w:sz w:val="21"/>
                <w:szCs w:val="21"/>
                <w:lang w:eastAsia="zh-CN"/>
              </w:rPr>
              <w:t>"</w:t>
            </w:r>
            <w:r>
              <w:rPr>
                <w:rFonts w:ascii="Times New Roman" w:eastAsia="宋体" w:hAnsi="Times New Roman" w:cs="宋体" w:hint="eastAsia"/>
                <w:color w:val="808080"/>
                <w:sz w:val="21"/>
                <w:szCs w:val="21"/>
                <w:lang w:eastAsia="zh-CN"/>
              </w:rPr>
              <w:t>）</w:t>
            </w:r>
            <w:r>
              <w:rPr>
                <w:rFonts w:ascii="Times New Roman" w:eastAsia="宋体" w:hAnsi="Times New Roman" w:cs="宋体" w:hint="eastAsia"/>
                <w:color w:val="0D6812"/>
                <w:sz w:val="21"/>
                <w:szCs w:val="21"/>
                <w:lang w:eastAsia="zh-CN"/>
              </w:rPr>
              <w:t>不应列入清单。</w:t>
            </w:r>
            <w:r>
              <w:rPr>
                <w:rFonts w:ascii="Times New Roman" w:hAnsi="Times New Roman"/>
                <w:color w:val="0D6812"/>
                <w:sz w:val="21"/>
                <w:szCs w:val="21"/>
                <w:lang w:eastAsia="zh-CN"/>
              </w:rPr>
              <w:t>(7.4.3.6.2)</w:t>
            </w:r>
          </w:p>
        </w:tc>
      </w:tr>
      <w:tr w:rsidR="00D16BE9" w14:paraId="6F67B172" w14:textId="77777777">
        <w:trPr>
          <w:trHeight w:val="607"/>
        </w:trPr>
        <w:tc>
          <w:tcPr>
            <w:tcW w:w="9290" w:type="dxa"/>
            <w:tcBorders>
              <w:left w:val="dotDash" w:sz="18" w:space="0" w:color="008000"/>
              <w:right w:val="dotDash" w:sz="18" w:space="0" w:color="008000"/>
            </w:tcBorders>
          </w:tcPr>
          <w:p w14:paraId="51B0317F" w14:textId="77777777" w:rsidR="00D16BE9" w:rsidRDefault="00AC4FA2">
            <w:pPr>
              <w:pStyle w:val="TableParagraph"/>
              <w:spacing w:before="0" w:line="300" w:lineRule="auto"/>
              <w:ind w:left="0" w:firstLineChars="200" w:firstLine="420"/>
              <w:rPr>
                <w:rFonts w:ascii="Times New Roman" w:hAnsi="Times New Roman"/>
                <w:sz w:val="21"/>
                <w:szCs w:val="21"/>
                <w:lang w:eastAsia="zh-CN"/>
              </w:rPr>
            </w:pPr>
            <w:r>
              <w:rPr>
                <w:rFonts w:ascii="Times New Roman" w:eastAsia="宋体" w:hAnsi="Times New Roman" w:cs="宋体" w:hint="eastAsia"/>
                <w:color w:val="0D6812"/>
                <w:sz w:val="21"/>
                <w:szCs w:val="21"/>
                <w:lang w:eastAsia="zh-CN"/>
              </w:rPr>
              <w:t>注意在应用上述规则时应避免重复计算。对于新建立的基本流量，应检查其是否需要携带所应用</w:t>
            </w:r>
            <w:r>
              <w:rPr>
                <w:rFonts w:ascii="Times New Roman" w:hAnsi="Times New Roman"/>
                <w:color w:val="0D6812"/>
                <w:sz w:val="21"/>
                <w:szCs w:val="21"/>
                <w:lang w:eastAsia="zh-CN"/>
              </w:rPr>
              <w:t xml:space="preserve"> LCIA </w:t>
            </w:r>
            <w:r>
              <w:rPr>
                <w:rFonts w:ascii="Times New Roman" w:eastAsia="宋体" w:hAnsi="Times New Roman" w:cs="宋体" w:hint="eastAsia"/>
                <w:color w:val="0D6812"/>
                <w:sz w:val="21"/>
                <w:szCs w:val="21"/>
                <w:lang w:eastAsia="zh-CN"/>
              </w:rPr>
              <w:t>方法的特性系数。</w:t>
            </w:r>
          </w:p>
        </w:tc>
      </w:tr>
      <w:tr w:rsidR="00D16BE9" w14:paraId="000527A2" w14:textId="77777777">
        <w:trPr>
          <w:trHeight w:val="1012"/>
        </w:trPr>
        <w:tc>
          <w:tcPr>
            <w:tcW w:w="9290" w:type="dxa"/>
            <w:tcBorders>
              <w:left w:val="dotDash" w:sz="18" w:space="0" w:color="008000"/>
              <w:right w:val="dotDash" w:sz="18" w:space="0" w:color="008000"/>
            </w:tcBorders>
          </w:tcPr>
          <w:p w14:paraId="780F5A39" w14:textId="77777777" w:rsidR="00D16BE9" w:rsidRDefault="00AC4FA2">
            <w:pPr>
              <w:pStyle w:val="TableParagraph"/>
              <w:spacing w:before="0" w:line="300" w:lineRule="auto"/>
              <w:ind w:left="0" w:firstLineChars="200" w:firstLine="420"/>
              <w:jc w:val="both"/>
              <w:rPr>
                <w:rFonts w:ascii="Times New Roman" w:hAnsi="Times New Roman"/>
                <w:sz w:val="21"/>
                <w:szCs w:val="21"/>
                <w:lang w:eastAsia="zh-CN"/>
              </w:rPr>
            </w:pPr>
            <w:r>
              <w:rPr>
                <w:rFonts w:ascii="Times New Roman" w:hAnsi="Times New Roman"/>
                <w:color w:val="0D6812"/>
                <w:sz w:val="21"/>
                <w:szCs w:val="21"/>
                <w:lang w:eastAsia="zh-CN"/>
              </w:rPr>
              <w:t xml:space="preserve">II) SHALL - </w:t>
            </w:r>
            <w:r>
              <w:rPr>
                <w:rFonts w:ascii="Times New Roman" w:eastAsia="宋体" w:hAnsi="Times New Roman" w:cs="宋体" w:hint="eastAsia"/>
                <w:b/>
                <w:color w:val="0D6812"/>
                <w:sz w:val="21"/>
                <w:szCs w:val="21"/>
                <w:lang w:eastAsia="zh-CN"/>
              </w:rPr>
              <w:t>土地利用和改造：</w:t>
            </w:r>
            <w:r>
              <w:rPr>
                <w:rFonts w:ascii="Times New Roman" w:eastAsia="宋体" w:hAnsi="Times New Roman" w:cs="宋体" w:hint="eastAsia"/>
                <w:color w:val="0D6812"/>
                <w:sz w:val="21"/>
                <w:szCs w:val="21"/>
                <w:lang w:eastAsia="zh-CN"/>
              </w:rPr>
              <w:t>应根据所应用的</w:t>
            </w:r>
            <w:r>
              <w:rPr>
                <w:rFonts w:ascii="Times New Roman" w:hAnsi="Times New Roman"/>
                <w:color w:val="0D6812"/>
                <w:sz w:val="21"/>
                <w:szCs w:val="21"/>
                <w:lang w:eastAsia="zh-CN"/>
              </w:rPr>
              <w:t xml:space="preserve"> LCIA </w:t>
            </w:r>
            <w:r>
              <w:rPr>
                <w:rFonts w:ascii="Times New Roman" w:eastAsia="宋体" w:hAnsi="Times New Roman" w:cs="宋体" w:hint="eastAsia"/>
                <w:color w:val="0D6812"/>
                <w:sz w:val="21"/>
                <w:szCs w:val="21"/>
                <w:lang w:eastAsia="zh-CN"/>
              </w:rPr>
              <w:t>方法（如果包括在影响评估中）的需要，对直接的土地利用和土地变化进行清查</w:t>
            </w:r>
            <w:r>
              <w:rPr>
                <w:rFonts w:ascii="Times New Roman" w:hAnsi="Times New Roman"/>
                <w:b/>
                <w:color w:val="000080"/>
                <w:sz w:val="21"/>
                <w:szCs w:val="21"/>
                <w:vertAlign w:val="superscript"/>
                <w:lang w:eastAsia="zh-CN"/>
              </w:rPr>
              <w:t>149</w:t>
            </w:r>
            <w:r>
              <w:rPr>
                <w:rFonts w:ascii="Times New Roman" w:hAnsi="Times New Roman"/>
                <w:color w:val="0D6812"/>
                <w:sz w:val="21"/>
                <w:szCs w:val="21"/>
                <w:lang w:eastAsia="zh-CN"/>
              </w:rPr>
              <w:t xml:space="preserve"> </w:t>
            </w:r>
            <w:r>
              <w:rPr>
                <w:rFonts w:ascii="Times New Roman" w:eastAsia="宋体" w:hAnsi="Times New Roman" w:cs="宋体" w:hint="eastAsia"/>
                <w:color w:val="0D6812"/>
                <w:sz w:val="21"/>
                <w:szCs w:val="21"/>
                <w:lang w:eastAsia="zh-CN"/>
              </w:rPr>
              <w:t>。</w:t>
            </w:r>
            <w:r>
              <w:rPr>
                <w:rFonts w:ascii="Times New Roman" w:hAnsi="Times New Roman"/>
                <w:color w:val="0D6812"/>
                <w:sz w:val="21"/>
                <w:szCs w:val="21"/>
                <w:lang w:eastAsia="zh-CN"/>
              </w:rPr>
              <w:t>(7.4.3.6.3)</w:t>
            </w:r>
          </w:p>
        </w:tc>
      </w:tr>
      <w:tr w:rsidR="00D16BE9" w14:paraId="60A5CBBD" w14:textId="77777777">
        <w:trPr>
          <w:trHeight w:val="985"/>
        </w:trPr>
        <w:tc>
          <w:tcPr>
            <w:tcW w:w="9290" w:type="dxa"/>
            <w:tcBorders>
              <w:left w:val="dotDash" w:sz="18" w:space="0" w:color="008000"/>
              <w:right w:val="single" w:sz="12" w:space="0" w:color="FF0000"/>
            </w:tcBorders>
          </w:tcPr>
          <w:p w14:paraId="60CE2D1E" w14:textId="77777777" w:rsidR="00D16BE9" w:rsidRDefault="00AC4FA2">
            <w:pPr>
              <w:pStyle w:val="TableParagraph"/>
              <w:spacing w:before="0" w:line="300" w:lineRule="auto"/>
              <w:ind w:left="0" w:firstLineChars="200" w:firstLine="420"/>
              <w:jc w:val="both"/>
              <w:rPr>
                <w:rFonts w:ascii="Times New Roman" w:hAnsi="Times New Roman"/>
                <w:sz w:val="21"/>
                <w:szCs w:val="21"/>
                <w:lang w:eastAsia="zh-CN"/>
              </w:rPr>
            </w:pPr>
            <w:r>
              <w:rPr>
                <w:rFonts w:ascii="Times New Roman" w:hAnsi="Times New Roman"/>
                <w:color w:val="0D6812"/>
                <w:sz w:val="21"/>
                <w:szCs w:val="21"/>
                <w:lang w:eastAsia="zh-CN"/>
              </w:rPr>
              <w:t>III) SHALL--</w:t>
            </w:r>
            <w:r>
              <w:rPr>
                <w:rFonts w:ascii="Times New Roman" w:eastAsia="宋体" w:hAnsi="Times New Roman" w:cs="宋体" w:hint="eastAsia"/>
                <w:b/>
                <w:color w:val="0D6812"/>
                <w:sz w:val="21"/>
                <w:szCs w:val="21"/>
                <w:lang w:eastAsia="zh-CN"/>
              </w:rPr>
              <w:t>土地利用和转化产生的排放：</w:t>
            </w:r>
            <w:r>
              <w:rPr>
                <w:rFonts w:ascii="Times New Roman" w:eastAsia="宋体" w:hAnsi="Times New Roman" w:cs="宋体" w:hint="eastAsia"/>
                <w:color w:val="0D6812"/>
                <w:sz w:val="21"/>
                <w:szCs w:val="21"/>
                <w:lang w:eastAsia="zh-CN"/>
              </w:rPr>
              <w:t>如果对土地利用和</w:t>
            </w:r>
            <w:r>
              <w:rPr>
                <w:rFonts w:ascii="Times New Roman" w:hAnsi="Times New Roman"/>
                <w:color w:val="0D6812"/>
                <w:sz w:val="21"/>
                <w:szCs w:val="21"/>
                <w:lang w:eastAsia="zh-CN"/>
              </w:rPr>
              <w:t>/</w:t>
            </w:r>
            <w:r>
              <w:rPr>
                <w:rFonts w:ascii="Times New Roman" w:eastAsia="宋体" w:hAnsi="Times New Roman" w:cs="宋体" w:hint="eastAsia"/>
                <w:color w:val="0D6812"/>
                <w:sz w:val="21"/>
                <w:szCs w:val="21"/>
                <w:lang w:eastAsia="zh-CN"/>
              </w:rPr>
              <w:t>或土地转换进行建模，二氧化碳和其他排放物及相关影响应按以下方式建模：</w:t>
            </w:r>
            <w:r>
              <w:rPr>
                <w:rFonts w:ascii="Times New Roman" w:hAnsi="Times New Roman"/>
                <w:color w:val="0D6812"/>
                <w:sz w:val="21"/>
                <w:szCs w:val="21"/>
                <w:lang w:eastAsia="zh-CN"/>
              </w:rPr>
              <w:t>[ISO!</w:t>
            </w:r>
            <w:r>
              <w:rPr>
                <w:rFonts w:ascii="Times New Roman" w:eastAsia="宋体" w:hAnsi="Times New Roman" w:cs="宋体" w:hint="eastAsia"/>
                <w:color w:val="0D6812"/>
                <w:sz w:val="21"/>
                <w:szCs w:val="21"/>
                <w:lang w:eastAsia="zh-CN"/>
              </w:rPr>
              <w:t>］</w:t>
            </w:r>
          </w:p>
        </w:tc>
      </w:tr>
      <w:tr w:rsidR="00D16BE9" w14:paraId="54ADF367" w14:textId="77777777">
        <w:trPr>
          <w:trHeight w:val="1511"/>
        </w:trPr>
        <w:tc>
          <w:tcPr>
            <w:tcW w:w="9290" w:type="dxa"/>
            <w:tcBorders>
              <w:left w:val="dotDash" w:sz="18" w:space="0" w:color="008000"/>
              <w:right w:val="single" w:sz="12" w:space="0" w:color="FF0000"/>
            </w:tcBorders>
          </w:tcPr>
          <w:p w14:paraId="5385F251" w14:textId="77777777" w:rsidR="00D16BE9" w:rsidRDefault="00AC4FA2">
            <w:pPr>
              <w:pStyle w:val="TableParagraph"/>
              <w:spacing w:before="0" w:line="300" w:lineRule="auto"/>
              <w:ind w:left="0" w:firstLineChars="200" w:firstLine="420"/>
              <w:jc w:val="both"/>
              <w:rPr>
                <w:rFonts w:ascii="Times New Roman" w:hAnsi="Times New Roman"/>
                <w:sz w:val="21"/>
                <w:szCs w:val="21"/>
                <w:lang w:eastAsia="zh-CN"/>
              </w:rPr>
            </w:pPr>
            <w:proofErr w:type="spellStart"/>
            <w:r>
              <w:rPr>
                <w:rFonts w:ascii="Times New Roman" w:hAnsi="Times New Roman"/>
                <w:color w:val="0D6812"/>
                <w:sz w:val="21"/>
                <w:szCs w:val="21"/>
                <w:lang w:eastAsia="zh-CN"/>
              </w:rPr>
              <w:t>III.a</w:t>
            </w:r>
            <w:proofErr w:type="spellEnd"/>
            <w:r>
              <w:rPr>
                <w:rFonts w:ascii="Times New Roman" w:hAnsi="Times New Roman"/>
                <w:color w:val="0D6812"/>
                <w:sz w:val="21"/>
                <w:szCs w:val="21"/>
                <w:lang w:eastAsia="zh-CN"/>
              </w:rPr>
              <w:t xml:space="preserve">) </w:t>
            </w:r>
            <w:r>
              <w:rPr>
                <w:rFonts w:ascii="Times New Roman" w:eastAsia="宋体" w:hAnsi="Times New Roman" w:cs="宋体" w:hint="eastAsia"/>
                <w:b/>
                <w:color w:val="0D6812"/>
                <w:sz w:val="21"/>
                <w:szCs w:val="21"/>
                <w:lang w:eastAsia="zh-CN"/>
              </w:rPr>
              <w:t>土地利用和转化引起的土壤有机碳变化：</w:t>
            </w:r>
            <w:r>
              <w:rPr>
                <w:rFonts w:ascii="Times New Roman" w:eastAsia="宋体" w:hAnsi="Times New Roman" w:cs="宋体" w:hint="eastAsia"/>
                <w:color w:val="0D6812"/>
                <w:sz w:val="21"/>
                <w:szCs w:val="21"/>
                <w:lang w:eastAsia="zh-CN"/>
              </w:rPr>
              <w:t>对于土地利用和土地转换引起的土壤有机碳</w:t>
            </w:r>
            <w:r>
              <w:rPr>
                <w:rFonts w:ascii="Times New Roman" w:hAnsi="Times New Roman"/>
                <w:color w:val="0D6812"/>
                <w:sz w:val="21"/>
                <w:szCs w:val="21"/>
                <w:lang w:eastAsia="zh-CN"/>
              </w:rPr>
              <w:t xml:space="preserve"> (SOC) </w:t>
            </w:r>
            <w:r>
              <w:rPr>
                <w:rFonts w:ascii="Times New Roman" w:eastAsia="宋体" w:hAnsi="Times New Roman" w:cs="宋体" w:hint="eastAsia"/>
                <w:color w:val="0D6812"/>
                <w:sz w:val="21"/>
                <w:szCs w:val="21"/>
                <w:lang w:eastAsia="zh-CN"/>
              </w:rPr>
              <w:t>中</w:t>
            </w:r>
            <w:r>
              <w:rPr>
                <w:rFonts w:ascii="Times New Roman" w:hAnsi="Times New Roman"/>
                <w:color w:val="0D6812"/>
                <w:sz w:val="21"/>
                <w:szCs w:val="21"/>
                <w:lang w:eastAsia="zh-CN"/>
              </w:rPr>
              <w:t xml:space="preserve"> CO</w:t>
            </w:r>
            <w:r>
              <w:rPr>
                <w:rFonts w:ascii="Times New Roman" w:hAnsi="Times New Roman"/>
                <w:color w:val="0D6812"/>
                <w:sz w:val="21"/>
                <w:szCs w:val="21"/>
                <w:vertAlign w:val="subscript"/>
                <w:lang w:eastAsia="zh-CN"/>
              </w:rPr>
              <w:t>2</w:t>
            </w:r>
            <w:r>
              <w:rPr>
                <w:rFonts w:ascii="Times New Roman" w:hAnsi="Times New Roman"/>
                <w:color w:val="0D6812"/>
                <w:sz w:val="21"/>
                <w:szCs w:val="21"/>
                <w:lang w:eastAsia="zh-CN"/>
              </w:rPr>
              <w:t xml:space="preserve"> </w:t>
            </w:r>
            <w:r>
              <w:rPr>
                <w:rFonts w:ascii="Times New Roman" w:eastAsia="宋体" w:hAnsi="Times New Roman" w:cs="宋体" w:hint="eastAsia"/>
                <w:color w:val="0D6812"/>
                <w:sz w:val="21"/>
                <w:szCs w:val="21"/>
                <w:lang w:eastAsia="zh-CN"/>
              </w:rPr>
              <w:t>的释放或结合，应使用最新的</w:t>
            </w:r>
            <w:r>
              <w:rPr>
                <w:rFonts w:ascii="Times New Roman" w:hAnsi="Times New Roman"/>
                <w:color w:val="0D6812"/>
                <w:sz w:val="21"/>
                <w:szCs w:val="21"/>
                <w:lang w:eastAsia="zh-CN"/>
              </w:rPr>
              <w:t xml:space="preserve"> IPCC CO</w:t>
            </w:r>
            <w:r>
              <w:rPr>
                <w:rFonts w:ascii="Times New Roman" w:hAnsi="Times New Roman"/>
                <w:color w:val="0D6812"/>
                <w:sz w:val="21"/>
                <w:szCs w:val="21"/>
                <w:vertAlign w:val="subscript"/>
                <w:lang w:eastAsia="zh-CN"/>
              </w:rPr>
              <w:t>2</w:t>
            </w:r>
            <w:r>
              <w:rPr>
                <w:rFonts w:ascii="Times New Roman" w:hAnsi="Times New Roman"/>
                <w:color w:val="0D6812"/>
                <w:sz w:val="21"/>
                <w:szCs w:val="21"/>
                <w:lang w:eastAsia="zh-CN"/>
              </w:rPr>
              <w:t xml:space="preserve"> </w:t>
            </w:r>
            <w:r>
              <w:rPr>
                <w:rFonts w:ascii="Times New Roman" w:eastAsia="宋体" w:hAnsi="Times New Roman" w:cs="宋体" w:hint="eastAsia"/>
                <w:color w:val="0D6812"/>
                <w:sz w:val="21"/>
                <w:szCs w:val="21"/>
                <w:lang w:eastAsia="zh-CN"/>
              </w:rPr>
              <w:t>排放因子，除非有更准确、具体的数据。</w:t>
            </w:r>
            <w:r>
              <w:rPr>
                <w:rFonts w:ascii="Times New Roman" w:hAnsi="Times New Roman"/>
                <w:color w:val="0D6812"/>
                <w:sz w:val="21"/>
                <w:szCs w:val="21"/>
                <w:lang w:eastAsia="zh-CN"/>
              </w:rPr>
              <w:t xml:space="preserve">IPCC </w:t>
            </w:r>
            <w:r>
              <w:rPr>
                <w:rFonts w:ascii="Times New Roman" w:eastAsia="宋体" w:hAnsi="Times New Roman" w:cs="宋体" w:hint="eastAsia"/>
                <w:color w:val="0D6812"/>
                <w:sz w:val="21"/>
                <w:szCs w:val="21"/>
                <w:lang w:eastAsia="zh-CN"/>
              </w:rPr>
              <w:t>因子的详细规定和表格：见第</w:t>
            </w:r>
            <w:r>
              <w:rPr>
                <w:rFonts w:ascii="Times New Roman" w:hAnsi="Times New Roman"/>
                <w:color w:val="0D6812"/>
                <w:sz w:val="21"/>
                <w:szCs w:val="21"/>
                <w:lang w:eastAsia="zh-CN"/>
              </w:rPr>
              <w:t xml:space="preserve"> </w:t>
            </w:r>
            <w:hyperlink w:anchor="_bookmark262" w:history="1">
              <w:r>
                <w:rPr>
                  <w:rFonts w:ascii="Times New Roman" w:hAnsi="Times New Roman"/>
                  <w:color w:val="0D6812"/>
                  <w:sz w:val="21"/>
                  <w:szCs w:val="21"/>
                  <w:lang w:eastAsia="zh-CN"/>
                </w:rPr>
                <w:t>7.4.4.1</w:t>
              </w:r>
            </w:hyperlink>
            <w:r>
              <w:rPr>
                <w:rFonts w:ascii="Times New Roman" w:hAnsi="Times New Roman"/>
                <w:color w:val="0D6812"/>
                <w:sz w:val="21"/>
                <w:szCs w:val="21"/>
                <w:lang w:eastAsia="zh-CN"/>
              </w:rPr>
              <w:t xml:space="preserve"> </w:t>
            </w:r>
            <w:r>
              <w:rPr>
                <w:rFonts w:ascii="Times New Roman" w:eastAsia="宋体" w:hAnsi="Times New Roman" w:cs="宋体" w:hint="eastAsia"/>
                <w:color w:val="0D6812"/>
                <w:sz w:val="21"/>
                <w:szCs w:val="21"/>
                <w:lang w:eastAsia="zh-CN"/>
              </w:rPr>
              <w:t>章和附件</w:t>
            </w:r>
            <w:r>
              <w:rPr>
                <w:rFonts w:ascii="Times New Roman" w:hAnsi="Times New Roman"/>
                <w:color w:val="0D6812"/>
                <w:sz w:val="21"/>
                <w:szCs w:val="21"/>
                <w:lang w:eastAsia="zh-CN"/>
              </w:rPr>
              <w:t xml:space="preserve"> </w:t>
            </w:r>
            <w:hyperlink w:anchor="_bookmark347" w:history="1">
              <w:r>
                <w:rPr>
                  <w:rFonts w:ascii="Times New Roman" w:hAnsi="Times New Roman"/>
                  <w:color w:val="0D6812"/>
                  <w:sz w:val="21"/>
                  <w:szCs w:val="21"/>
                  <w:lang w:eastAsia="zh-CN"/>
                </w:rPr>
                <w:t>13</w:t>
              </w:r>
            </w:hyperlink>
            <w:r>
              <w:rPr>
                <w:rFonts w:ascii="Times New Roman" w:hAnsi="Times New Roman"/>
                <w:color w:val="0D6812"/>
                <w:sz w:val="21"/>
                <w:szCs w:val="21"/>
                <w:lang w:eastAsia="zh-CN"/>
              </w:rPr>
              <w:t xml:space="preserve"> (7.4.3.6.3)</w:t>
            </w:r>
          </w:p>
        </w:tc>
      </w:tr>
      <w:tr w:rsidR="00D16BE9" w14:paraId="5E67578D" w14:textId="77777777">
        <w:trPr>
          <w:trHeight w:val="1511"/>
        </w:trPr>
        <w:tc>
          <w:tcPr>
            <w:tcW w:w="9290" w:type="dxa"/>
            <w:tcBorders>
              <w:left w:val="dotDash" w:sz="18" w:space="0" w:color="008000"/>
              <w:right w:val="single" w:sz="12" w:space="0" w:color="FF0000"/>
            </w:tcBorders>
          </w:tcPr>
          <w:p w14:paraId="305F986D" w14:textId="77777777" w:rsidR="00D16BE9" w:rsidRDefault="00AC4FA2">
            <w:pPr>
              <w:pStyle w:val="TableParagraph"/>
              <w:spacing w:before="0" w:line="300" w:lineRule="auto"/>
              <w:ind w:left="0" w:firstLineChars="200" w:firstLine="420"/>
              <w:jc w:val="both"/>
              <w:rPr>
                <w:rFonts w:ascii="Times New Roman" w:hAnsi="Times New Roman"/>
                <w:sz w:val="21"/>
                <w:szCs w:val="21"/>
              </w:rPr>
            </w:pPr>
            <w:proofErr w:type="spellStart"/>
            <w:r>
              <w:rPr>
                <w:rFonts w:ascii="Times New Roman" w:hAnsi="Times New Roman"/>
                <w:color w:val="0D6812"/>
                <w:sz w:val="21"/>
                <w:szCs w:val="21"/>
                <w:lang w:eastAsia="zh-CN"/>
              </w:rPr>
              <w:t>III.b</w:t>
            </w:r>
            <w:proofErr w:type="spellEnd"/>
            <w:r>
              <w:rPr>
                <w:rFonts w:ascii="Times New Roman" w:hAnsi="Times New Roman"/>
                <w:color w:val="0D6812"/>
                <w:sz w:val="21"/>
                <w:szCs w:val="21"/>
                <w:lang w:eastAsia="zh-CN"/>
              </w:rPr>
              <w:t xml:space="preserve">) </w:t>
            </w:r>
            <w:r>
              <w:rPr>
                <w:rFonts w:ascii="Times New Roman" w:eastAsia="宋体" w:hAnsi="Times New Roman" w:cs="宋体" w:hint="eastAsia"/>
                <w:b/>
                <w:color w:val="0D6812"/>
                <w:sz w:val="21"/>
                <w:szCs w:val="21"/>
                <w:lang w:eastAsia="zh-CN"/>
              </w:rPr>
              <w:t>生物质和废弃物产生的与土地利用和转化相关的二氧化碳排放：</w:t>
            </w:r>
            <w:r>
              <w:rPr>
                <w:rFonts w:ascii="Times New Roman" w:eastAsia="宋体" w:hAnsi="Times New Roman" w:cs="宋体" w:hint="eastAsia"/>
                <w:color w:val="0D6812"/>
                <w:sz w:val="21"/>
                <w:szCs w:val="21"/>
                <w:lang w:eastAsia="zh-CN"/>
              </w:rPr>
              <w:t>原始森林和所有土地利用的土壤、泥炭等产生的二氧化碳排放量应作为</w:t>
            </w:r>
            <w:r>
              <w:rPr>
                <w:rFonts w:ascii="Times New Roman" w:hAnsi="Times New Roman"/>
                <w:color w:val="0D6812"/>
                <w:sz w:val="21"/>
                <w:szCs w:val="21"/>
                <w:lang w:eastAsia="zh-CN"/>
              </w:rPr>
              <w:t xml:space="preserve"> "</w:t>
            </w:r>
            <w:r>
              <w:rPr>
                <w:rFonts w:ascii="Times New Roman" w:eastAsia="宋体" w:hAnsi="Times New Roman" w:cs="宋体" w:hint="eastAsia"/>
                <w:color w:val="0D6812"/>
                <w:sz w:val="21"/>
                <w:szCs w:val="21"/>
                <w:lang w:eastAsia="zh-CN"/>
              </w:rPr>
              <w:t>二氧化碳</w:t>
            </w:r>
            <w:r>
              <w:rPr>
                <w:rFonts w:ascii="Times New Roman" w:hAnsi="Times New Roman"/>
                <w:color w:val="0D6812"/>
                <w:sz w:val="21"/>
                <w:szCs w:val="21"/>
                <w:lang w:eastAsia="zh-CN"/>
              </w:rPr>
              <w:t>(</w:t>
            </w:r>
            <w:r>
              <w:rPr>
                <w:rFonts w:ascii="Times New Roman" w:eastAsia="宋体" w:hAnsi="Times New Roman" w:cs="宋体" w:hint="eastAsia"/>
                <w:color w:val="0D6812"/>
                <w:sz w:val="21"/>
                <w:szCs w:val="21"/>
                <w:lang w:eastAsia="zh-CN"/>
              </w:rPr>
              <w:t>化石</w:t>
            </w:r>
            <w:r>
              <w:rPr>
                <w:rFonts w:ascii="Times New Roman" w:hAnsi="Times New Roman"/>
                <w:color w:val="0D6812"/>
                <w:sz w:val="21"/>
                <w:szCs w:val="21"/>
                <w:lang w:eastAsia="zh-CN"/>
              </w:rPr>
              <w:t>) "</w:t>
            </w:r>
            <w:r>
              <w:rPr>
                <w:rFonts w:ascii="Times New Roman" w:eastAsia="宋体" w:hAnsi="Times New Roman" w:cs="宋体" w:hint="eastAsia"/>
                <w:color w:val="0D6812"/>
                <w:sz w:val="21"/>
                <w:szCs w:val="21"/>
                <w:lang w:eastAsia="zh-CN"/>
              </w:rPr>
              <w:t>列出。次生林的生物质和废弃物排放量应作为</w:t>
            </w:r>
            <w:r>
              <w:rPr>
                <w:rFonts w:ascii="Times New Roman" w:hAnsi="Times New Roman"/>
                <w:color w:val="0D6812"/>
                <w:sz w:val="21"/>
                <w:szCs w:val="21"/>
                <w:lang w:eastAsia="zh-CN"/>
              </w:rPr>
              <w:t xml:space="preserve"> "</w:t>
            </w:r>
            <w:r>
              <w:rPr>
                <w:rFonts w:ascii="Times New Roman" w:eastAsia="宋体" w:hAnsi="Times New Roman" w:cs="宋体" w:hint="eastAsia"/>
                <w:color w:val="0D6812"/>
                <w:sz w:val="21"/>
                <w:szCs w:val="21"/>
                <w:lang w:eastAsia="zh-CN"/>
              </w:rPr>
              <w:t>二氧化碳（生物源）</w:t>
            </w:r>
            <w:r>
              <w:rPr>
                <w:rFonts w:ascii="Times New Roman" w:hAnsi="Times New Roman"/>
                <w:color w:val="0D6812"/>
                <w:sz w:val="21"/>
                <w:szCs w:val="21"/>
                <w:lang w:eastAsia="zh-CN"/>
              </w:rPr>
              <w:t>"</w:t>
            </w:r>
            <w:r>
              <w:rPr>
                <w:rFonts w:ascii="Times New Roman" w:eastAsia="宋体" w:hAnsi="Times New Roman" w:cs="宋体" w:hint="eastAsia"/>
                <w:color w:val="0D6812"/>
                <w:sz w:val="21"/>
                <w:szCs w:val="21"/>
                <w:lang w:eastAsia="zh-CN"/>
              </w:rPr>
              <w:t>进行清查。除非选定的</w:t>
            </w:r>
            <w:r>
              <w:rPr>
                <w:rFonts w:ascii="Times New Roman" w:hAnsi="Times New Roman"/>
                <w:color w:val="0D6812"/>
                <w:sz w:val="21"/>
                <w:szCs w:val="21"/>
                <w:lang w:eastAsia="zh-CN"/>
              </w:rPr>
              <w:t>LCIA</w:t>
            </w:r>
            <w:r>
              <w:rPr>
                <w:rFonts w:ascii="Times New Roman" w:eastAsia="宋体" w:hAnsi="Times New Roman" w:cs="宋体" w:hint="eastAsia"/>
                <w:color w:val="0D6812"/>
                <w:sz w:val="21"/>
                <w:szCs w:val="21"/>
                <w:lang w:eastAsia="zh-CN"/>
              </w:rPr>
              <w:t>方法另有要求，否则适用。</w:t>
            </w:r>
            <w:r>
              <w:rPr>
                <w:rFonts w:ascii="Times New Roman" w:hAnsi="Times New Roman"/>
                <w:color w:val="0D6812"/>
                <w:sz w:val="21"/>
                <w:szCs w:val="21"/>
              </w:rPr>
              <w:t>(7.4.3.6.4)</w:t>
            </w:r>
          </w:p>
        </w:tc>
      </w:tr>
      <w:tr w:rsidR="00D16BE9" w14:paraId="56A2C2FD" w14:textId="77777777">
        <w:trPr>
          <w:trHeight w:val="675"/>
        </w:trPr>
        <w:tc>
          <w:tcPr>
            <w:tcW w:w="9290" w:type="dxa"/>
            <w:tcBorders>
              <w:left w:val="dotDash" w:sz="18" w:space="0" w:color="008000"/>
              <w:right w:val="single" w:sz="12" w:space="0" w:color="FF0000"/>
            </w:tcBorders>
          </w:tcPr>
          <w:p w14:paraId="3D96A0C7" w14:textId="77777777" w:rsidR="00D16BE9" w:rsidRDefault="00AC4FA2">
            <w:pPr>
              <w:pStyle w:val="TableParagraph"/>
              <w:spacing w:before="0" w:line="300" w:lineRule="auto"/>
              <w:ind w:left="0" w:firstLineChars="200" w:firstLine="420"/>
              <w:rPr>
                <w:rFonts w:ascii="Times New Roman" w:hAnsi="Times New Roman"/>
                <w:sz w:val="21"/>
                <w:szCs w:val="21"/>
              </w:rPr>
            </w:pPr>
            <w:proofErr w:type="spellStart"/>
            <w:r>
              <w:rPr>
                <w:rFonts w:ascii="Times New Roman" w:hAnsi="Times New Roman"/>
                <w:color w:val="0D6812"/>
                <w:sz w:val="21"/>
                <w:szCs w:val="21"/>
                <w:lang w:eastAsia="zh-CN"/>
              </w:rPr>
              <w:t>III.c</w:t>
            </w:r>
            <w:proofErr w:type="spellEnd"/>
            <w:r>
              <w:rPr>
                <w:rFonts w:ascii="Times New Roman" w:hAnsi="Times New Roman"/>
                <w:color w:val="0D6812"/>
                <w:sz w:val="21"/>
                <w:szCs w:val="21"/>
                <w:lang w:eastAsia="zh-CN"/>
              </w:rPr>
              <w:t xml:space="preserve">) </w:t>
            </w:r>
            <w:r>
              <w:rPr>
                <w:rFonts w:ascii="Times New Roman" w:eastAsia="宋体" w:hAnsi="Times New Roman" w:cs="宋体" w:hint="eastAsia"/>
                <w:b/>
                <w:color w:val="0D6812"/>
                <w:sz w:val="21"/>
                <w:szCs w:val="21"/>
                <w:lang w:eastAsia="zh-CN"/>
              </w:rPr>
              <w:t>养分损失：</w:t>
            </w:r>
            <w:r>
              <w:rPr>
                <w:rFonts w:ascii="Times New Roman" w:eastAsia="宋体" w:hAnsi="Times New Roman" w:cs="宋体" w:hint="eastAsia"/>
                <w:color w:val="0D6812"/>
                <w:sz w:val="21"/>
                <w:szCs w:val="21"/>
                <w:lang w:eastAsia="zh-CN"/>
              </w:rPr>
              <w:t>作为土地管理过程的一部分，应明确模拟养分的排放。</w:t>
            </w:r>
            <w:proofErr w:type="spellStart"/>
            <w:r>
              <w:rPr>
                <w:rFonts w:ascii="Times New Roman" w:eastAsia="宋体" w:hAnsi="Times New Roman" w:cs="宋体" w:hint="eastAsia"/>
                <w:color w:val="0D6812"/>
                <w:sz w:val="21"/>
                <w:szCs w:val="21"/>
              </w:rPr>
              <w:t>详细规定见第</w:t>
            </w:r>
            <w:proofErr w:type="spellEnd"/>
            <w:r>
              <w:rPr>
                <w:rFonts w:ascii="Times New Roman" w:hAnsi="Times New Roman"/>
                <w:color w:val="0D6812"/>
                <w:sz w:val="21"/>
                <w:szCs w:val="21"/>
              </w:rPr>
              <w:t xml:space="preserve"> </w:t>
            </w:r>
            <w:hyperlink w:anchor="_bookmark262" w:history="1">
              <w:r>
                <w:rPr>
                  <w:rFonts w:ascii="Times New Roman" w:hAnsi="Times New Roman"/>
                  <w:color w:val="0D6812"/>
                  <w:sz w:val="21"/>
                  <w:szCs w:val="21"/>
                </w:rPr>
                <w:t>7.4.4.1</w:t>
              </w:r>
            </w:hyperlink>
            <w:r>
              <w:rPr>
                <w:rFonts w:ascii="Times New Roman" w:hAnsi="Times New Roman"/>
                <w:color w:val="0D6812"/>
                <w:sz w:val="21"/>
                <w:szCs w:val="21"/>
              </w:rPr>
              <w:t xml:space="preserve"> </w:t>
            </w:r>
            <w:r>
              <w:rPr>
                <w:rFonts w:ascii="Times New Roman" w:eastAsia="宋体" w:hAnsi="Times New Roman" w:cs="宋体" w:hint="eastAsia"/>
                <w:color w:val="0D6812"/>
                <w:sz w:val="21"/>
                <w:szCs w:val="21"/>
              </w:rPr>
              <w:t>章。</w:t>
            </w:r>
          </w:p>
        </w:tc>
      </w:tr>
      <w:tr w:rsidR="00D16BE9" w14:paraId="762B76E8" w14:textId="77777777">
        <w:trPr>
          <w:trHeight w:val="967"/>
        </w:trPr>
        <w:tc>
          <w:tcPr>
            <w:tcW w:w="9290" w:type="dxa"/>
            <w:tcBorders>
              <w:left w:val="dotDash" w:sz="18" w:space="0" w:color="008000"/>
              <w:right w:val="single" w:sz="12" w:space="0" w:color="FF0000"/>
            </w:tcBorders>
          </w:tcPr>
          <w:p w14:paraId="3D1F55CD" w14:textId="77777777" w:rsidR="00D16BE9" w:rsidRDefault="00AC4FA2">
            <w:pPr>
              <w:pStyle w:val="TableParagraph"/>
              <w:spacing w:before="0" w:line="300" w:lineRule="auto"/>
              <w:ind w:left="0" w:firstLineChars="200" w:firstLine="420"/>
              <w:jc w:val="both"/>
              <w:rPr>
                <w:rFonts w:ascii="Times New Roman" w:hAnsi="Times New Roman"/>
                <w:sz w:val="21"/>
                <w:szCs w:val="21"/>
                <w:lang w:eastAsia="zh-CN"/>
              </w:rPr>
            </w:pPr>
            <w:proofErr w:type="spellStart"/>
            <w:r>
              <w:rPr>
                <w:rFonts w:ascii="Times New Roman" w:hAnsi="Times New Roman"/>
                <w:color w:val="0D6812"/>
                <w:sz w:val="21"/>
                <w:szCs w:val="21"/>
                <w:lang w:eastAsia="zh-CN"/>
              </w:rPr>
              <w:t>III.d</w:t>
            </w:r>
            <w:proofErr w:type="spellEnd"/>
            <w:r>
              <w:rPr>
                <w:rFonts w:ascii="Times New Roman" w:hAnsi="Times New Roman"/>
                <w:color w:val="0D6812"/>
                <w:sz w:val="21"/>
                <w:szCs w:val="21"/>
                <w:lang w:eastAsia="zh-CN"/>
              </w:rPr>
              <w:t xml:space="preserve">) </w:t>
            </w:r>
            <w:r>
              <w:rPr>
                <w:rFonts w:ascii="Times New Roman" w:eastAsia="宋体" w:hAnsi="Times New Roman" w:cs="宋体" w:hint="eastAsia"/>
                <w:b/>
                <w:color w:val="0D6812"/>
                <w:sz w:val="21"/>
                <w:szCs w:val="21"/>
                <w:lang w:eastAsia="zh-CN"/>
              </w:rPr>
              <w:t>其他排放：</w:t>
            </w:r>
            <w:r>
              <w:rPr>
                <w:rFonts w:ascii="Times New Roman" w:eastAsia="宋体" w:hAnsi="Times New Roman" w:cs="宋体" w:hint="eastAsia"/>
                <w:color w:val="0D6812"/>
                <w:sz w:val="21"/>
                <w:szCs w:val="21"/>
                <w:lang w:eastAsia="zh-CN"/>
              </w:rPr>
              <w:t>土地转换产生的其他排放（如生物质燃烧、土壤侵蚀等产生的排放）应针对特定情况或利用权威来源进行测量或模拟。详细规定见第</w:t>
            </w:r>
            <w:r>
              <w:rPr>
                <w:rFonts w:ascii="Times New Roman" w:hAnsi="Times New Roman"/>
                <w:color w:val="0D6812"/>
                <w:sz w:val="21"/>
                <w:szCs w:val="21"/>
                <w:lang w:eastAsia="zh-CN"/>
              </w:rPr>
              <w:t xml:space="preserve"> </w:t>
            </w:r>
            <w:hyperlink w:anchor="_bookmark262" w:history="1">
              <w:r>
                <w:rPr>
                  <w:rFonts w:ascii="Times New Roman" w:hAnsi="Times New Roman"/>
                  <w:color w:val="0D6812"/>
                  <w:sz w:val="21"/>
                  <w:szCs w:val="21"/>
                  <w:lang w:eastAsia="zh-CN"/>
                </w:rPr>
                <w:t>7.4.4.1</w:t>
              </w:r>
            </w:hyperlink>
            <w:r>
              <w:rPr>
                <w:rFonts w:ascii="Times New Roman" w:hAnsi="Times New Roman"/>
                <w:color w:val="0D6812"/>
                <w:sz w:val="21"/>
                <w:szCs w:val="21"/>
                <w:lang w:eastAsia="zh-CN"/>
              </w:rPr>
              <w:t xml:space="preserve"> </w:t>
            </w:r>
            <w:r>
              <w:rPr>
                <w:rFonts w:ascii="Times New Roman" w:eastAsia="宋体" w:hAnsi="Times New Roman" w:cs="宋体" w:hint="eastAsia"/>
                <w:color w:val="0D6812"/>
                <w:sz w:val="21"/>
                <w:szCs w:val="21"/>
                <w:lang w:eastAsia="zh-CN"/>
              </w:rPr>
              <w:t>章。</w:t>
            </w:r>
            <w:r>
              <w:rPr>
                <w:rFonts w:ascii="Times New Roman" w:hAnsi="Times New Roman"/>
                <w:color w:val="0D6812"/>
                <w:sz w:val="21"/>
                <w:szCs w:val="21"/>
                <w:lang w:eastAsia="zh-CN"/>
              </w:rPr>
              <w:t>(7.4.3.6.3)</w:t>
            </w:r>
          </w:p>
        </w:tc>
      </w:tr>
      <w:tr w:rsidR="00D16BE9" w14:paraId="77F80196" w14:textId="77777777">
        <w:trPr>
          <w:trHeight w:val="428"/>
        </w:trPr>
        <w:tc>
          <w:tcPr>
            <w:tcW w:w="9290" w:type="dxa"/>
            <w:tcBorders>
              <w:left w:val="dotDash" w:sz="18" w:space="0" w:color="008000"/>
              <w:right w:val="dotted" w:sz="12" w:space="0" w:color="000000"/>
            </w:tcBorders>
          </w:tcPr>
          <w:p w14:paraId="7C7D8F86" w14:textId="77777777" w:rsidR="00D16BE9" w:rsidRDefault="00AC4FA2">
            <w:pPr>
              <w:pStyle w:val="TableParagraph"/>
              <w:spacing w:before="0" w:line="300" w:lineRule="auto"/>
              <w:ind w:left="0" w:firstLineChars="200" w:firstLine="420"/>
              <w:jc w:val="both"/>
              <w:rPr>
                <w:rFonts w:ascii="Times New Roman" w:hAnsi="Times New Roman"/>
                <w:sz w:val="21"/>
                <w:szCs w:val="21"/>
                <w:lang w:eastAsia="zh-CN"/>
              </w:rPr>
            </w:pPr>
            <w:r>
              <w:rPr>
                <w:rFonts w:ascii="Times New Roman" w:hAnsi="Times New Roman"/>
                <w:color w:val="0D6812"/>
                <w:sz w:val="21"/>
                <w:szCs w:val="21"/>
                <w:lang w:eastAsia="zh-CN"/>
              </w:rPr>
              <w:t xml:space="preserve">IV)MAY - </w:t>
            </w:r>
            <w:r>
              <w:rPr>
                <w:rFonts w:ascii="Times New Roman" w:eastAsia="宋体" w:hAnsi="Times New Roman" w:cs="宋体" w:hint="eastAsia"/>
                <w:b/>
                <w:color w:val="0D6812"/>
                <w:sz w:val="21"/>
                <w:szCs w:val="21"/>
                <w:lang w:eastAsia="zh-CN"/>
              </w:rPr>
              <w:t>用水：</w:t>
            </w:r>
            <w:r>
              <w:rPr>
                <w:rFonts w:ascii="Times New Roman" w:eastAsia="宋体" w:hAnsi="Times New Roman" w:cs="宋体" w:hint="eastAsia"/>
                <w:color w:val="0D6812"/>
                <w:sz w:val="21"/>
                <w:szCs w:val="21"/>
                <w:lang w:eastAsia="zh-CN"/>
              </w:rPr>
              <w:t>建议至少区分</w:t>
            </w:r>
            <w:r>
              <w:rPr>
                <w:rFonts w:ascii="Times New Roman" w:hAnsi="Times New Roman"/>
                <w:color w:val="0D6812"/>
                <w:spacing w:val="-2"/>
                <w:sz w:val="21"/>
                <w:szCs w:val="21"/>
                <w:lang w:eastAsia="zh-CN"/>
              </w:rPr>
              <w:t>[</w:t>
            </w:r>
            <w:r>
              <w:rPr>
                <w:rFonts w:ascii="Times New Roman" w:eastAsiaTheme="minorEastAsia" w:hAnsi="Times New Roman" w:hint="eastAsia"/>
                <w:color w:val="0D6812"/>
                <w:spacing w:val="-2"/>
                <w:sz w:val="21"/>
                <w:szCs w:val="21"/>
                <w:lang w:eastAsia="zh-CN"/>
              </w:rPr>
              <w:t>ISO</w:t>
            </w:r>
            <w:r>
              <w:rPr>
                <w:rFonts w:ascii="Times New Roman" w:hAnsi="Times New Roman"/>
                <w:color w:val="0D6812"/>
                <w:spacing w:val="-2"/>
                <w:sz w:val="21"/>
                <w:szCs w:val="21"/>
                <w:lang w:eastAsia="zh-CN"/>
              </w:rPr>
              <w:t>+]</w:t>
            </w:r>
          </w:p>
        </w:tc>
      </w:tr>
      <w:tr w:rsidR="00D16BE9" w14:paraId="41EAB873" w14:textId="77777777">
        <w:trPr>
          <w:trHeight w:val="676"/>
        </w:trPr>
        <w:tc>
          <w:tcPr>
            <w:tcW w:w="9290" w:type="dxa"/>
            <w:tcBorders>
              <w:left w:val="dotDash" w:sz="18" w:space="0" w:color="008000"/>
              <w:right w:val="dotted" w:sz="12" w:space="0" w:color="000000"/>
            </w:tcBorders>
          </w:tcPr>
          <w:p w14:paraId="0061C5B7" w14:textId="77777777" w:rsidR="00D16BE9" w:rsidRDefault="00AC4FA2">
            <w:pPr>
              <w:pStyle w:val="TableParagraph"/>
              <w:spacing w:before="0" w:line="300" w:lineRule="auto"/>
              <w:ind w:left="0" w:firstLineChars="200" w:firstLine="420"/>
              <w:rPr>
                <w:rFonts w:ascii="Times New Roman" w:hAnsi="Times New Roman"/>
                <w:sz w:val="21"/>
                <w:szCs w:val="21"/>
                <w:lang w:eastAsia="zh-CN"/>
              </w:rPr>
            </w:pPr>
            <w:proofErr w:type="spellStart"/>
            <w:r>
              <w:rPr>
                <w:rFonts w:ascii="Times New Roman" w:hAnsi="Times New Roman"/>
                <w:color w:val="0D6812"/>
                <w:sz w:val="21"/>
                <w:szCs w:val="21"/>
                <w:lang w:eastAsia="zh-CN"/>
              </w:rPr>
              <w:t>IV.a</w:t>
            </w:r>
            <w:proofErr w:type="spellEnd"/>
            <w:r>
              <w:rPr>
                <w:rFonts w:ascii="Times New Roman" w:hAnsi="Times New Roman"/>
                <w:color w:val="0D6812"/>
                <w:sz w:val="21"/>
                <w:szCs w:val="21"/>
                <w:lang w:eastAsia="zh-CN"/>
              </w:rPr>
              <w:t xml:space="preserve">) </w:t>
            </w:r>
            <w:r>
              <w:rPr>
                <w:rFonts w:ascii="Times New Roman" w:eastAsia="宋体" w:hAnsi="Times New Roman" w:cs="宋体" w:hint="eastAsia"/>
                <w:color w:val="0D6812"/>
                <w:sz w:val="21"/>
                <w:szCs w:val="21"/>
                <w:lang w:eastAsia="zh-CN"/>
              </w:rPr>
              <w:t>输入方面：地表淡水、可再生地下水、化石水</w:t>
            </w:r>
            <w:r>
              <w:rPr>
                <w:rFonts w:ascii="Times New Roman" w:hAnsi="Times New Roman"/>
                <w:color w:val="0D6812"/>
                <w:sz w:val="21"/>
                <w:szCs w:val="21"/>
                <w:lang w:eastAsia="zh-CN"/>
              </w:rPr>
              <w:t>/</w:t>
            </w:r>
            <w:r>
              <w:rPr>
                <w:rFonts w:ascii="Times New Roman" w:eastAsia="宋体" w:hAnsi="Times New Roman" w:cs="宋体" w:hint="eastAsia"/>
                <w:color w:val="0D6812"/>
                <w:sz w:val="21"/>
                <w:szCs w:val="21"/>
                <w:lang w:eastAsia="zh-CN"/>
              </w:rPr>
              <w:t>深层地下水、海水</w:t>
            </w:r>
          </w:p>
        </w:tc>
      </w:tr>
      <w:tr w:rsidR="00D16BE9" w14:paraId="3F0AC9B1" w14:textId="77777777">
        <w:trPr>
          <w:trHeight w:val="686"/>
        </w:trPr>
        <w:tc>
          <w:tcPr>
            <w:tcW w:w="9290" w:type="dxa"/>
            <w:tcBorders>
              <w:left w:val="dotDash" w:sz="18" w:space="0" w:color="008000"/>
              <w:right w:val="dotted" w:sz="12" w:space="0" w:color="000000"/>
            </w:tcBorders>
          </w:tcPr>
          <w:p w14:paraId="64B2EBBE" w14:textId="77777777" w:rsidR="00D16BE9" w:rsidRDefault="00AC4FA2">
            <w:pPr>
              <w:pStyle w:val="TableParagraph"/>
              <w:spacing w:before="0" w:line="300" w:lineRule="auto"/>
              <w:ind w:left="0" w:firstLineChars="200" w:firstLine="420"/>
              <w:rPr>
                <w:rFonts w:ascii="Times New Roman" w:hAnsi="Times New Roman"/>
                <w:sz w:val="21"/>
                <w:szCs w:val="21"/>
                <w:lang w:eastAsia="zh-CN"/>
              </w:rPr>
            </w:pPr>
            <w:proofErr w:type="spellStart"/>
            <w:r>
              <w:rPr>
                <w:rFonts w:ascii="Times New Roman" w:hAnsi="Times New Roman"/>
                <w:color w:val="0D6812"/>
                <w:sz w:val="21"/>
                <w:szCs w:val="21"/>
                <w:lang w:eastAsia="zh-CN"/>
              </w:rPr>
              <w:t>IV.b</w:t>
            </w:r>
            <w:proofErr w:type="spellEnd"/>
            <w:r>
              <w:rPr>
                <w:rFonts w:ascii="Times New Roman" w:hAnsi="Times New Roman"/>
                <w:color w:val="0D6812"/>
                <w:sz w:val="21"/>
                <w:szCs w:val="21"/>
                <w:lang w:eastAsia="zh-CN"/>
              </w:rPr>
              <w:t xml:space="preserve">) </w:t>
            </w:r>
            <w:r>
              <w:rPr>
                <w:rFonts w:ascii="Times New Roman" w:eastAsia="宋体" w:hAnsi="Times New Roman" w:cs="宋体" w:hint="eastAsia"/>
                <w:color w:val="0D6812"/>
                <w:sz w:val="21"/>
                <w:szCs w:val="21"/>
                <w:lang w:eastAsia="zh-CN"/>
              </w:rPr>
              <w:t>输出端：液态水的排放以</w:t>
            </w:r>
            <w:r>
              <w:rPr>
                <w:rFonts w:ascii="Times New Roman" w:eastAsia="宋体" w:hAnsi="Times New Roman" w:cs="宋体" w:hint="eastAsia"/>
                <w:color w:val="0D6812"/>
                <w:spacing w:val="-2"/>
                <w:sz w:val="21"/>
                <w:szCs w:val="21"/>
                <w:lang w:eastAsia="zh-CN"/>
              </w:rPr>
              <w:t>蒸汽</w:t>
            </w:r>
            <w:r>
              <w:rPr>
                <w:rFonts w:ascii="Times New Roman" w:eastAsia="宋体" w:hAnsi="Times New Roman" w:cs="宋体" w:hint="eastAsia"/>
                <w:color w:val="0D6812"/>
                <w:sz w:val="21"/>
                <w:szCs w:val="21"/>
                <w:lang w:eastAsia="zh-CN"/>
              </w:rPr>
              <w:t>形式排放</w:t>
            </w:r>
          </w:p>
        </w:tc>
      </w:tr>
    </w:tbl>
    <w:p w14:paraId="1BE853D5" w14:textId="77777777" w:rsidR="00D16BE9" w:rsidRDefault="00AC4FA2">
      <w:pPr>
        <w:pStyle w:val="a8"/>
        <w:spacing w:line="300" w:lineRule="auto"/>
        <w:ind w:firstLineChars="200" w:firstLine="420"/>
        <w:jc w:val="both"/>
        <w:rPr>
          <w:szCs w:val="21"/>
          <w:lang w:eastAsia="zh-CN"/>
        </w:rPr>
      </w:pPr>
      <w:r>
        <w:rPr>
          <w:noProof/>
        </w:rPr>
        <mc:AlternateContent>
          <mc:Choice Requires="wps">
            <w:drawing>
              <wp:anchor distT="0" distB="0" distL="0" distR="0" simplePos="0" relativeHeight="251660800" behindDoc="1" locked="0" layoutInCell="1" allowOverlap="1" wp14:anchorId="654AD163" wp14:editId="024FA9B2">
                <wp:simplePos x="0" y="0"/>
                <wp:positionH relativeFrom="page">
                  <wp:posOffset>1143000</wp:posOffset>
                </wp:positionH>
                <wp:positionV relativeFrom="paragraph">
                  <wp:posOffset>249555</wp:posOffset>
                </wp:positionV>
                <wp:extent cx="1828800" cy="6985"/>
                <wp:effectExtent l="0" t="0" r="0" b="0"/>
                <wp:wrapTopAndBottom/>
                <wp:docPr id="2015913562" name="docshape94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28800" cy="6985"/>
                        </a:xfrm>
                        <a:prstGeom prst="rect">
                          <a:avLst/>
                        </a:prstGeom>
                        <a:solidFill>
                          <a:srgbClr val="000000"/>
                        </a:solidFill>
                        <a:ln>
                          <a:noFill/>
                        </a:ln>
                      </wps:spPr>
                      <wps:bodyPr rot="0" vert="horz" wrap="square" lIns="91440" tIns="45720" rIns="91440" bIns="45720" anchor="t" anchorCtr="0" upright="1">
                        <a:noAutofit/>
                      </wps:bodyPr>
                    </wps:wsp>
                  </a:graphicData>
                </a:graphic>
              </wp:anchor>
            </w:drawing>
          </mc:Choice>
          <mc:Fallback xmlns:wpsCustomData="http://www.wps.cn/officeDocument/2013/wpsCustomData">
            <w:pict>
              <v:rect id="docshape948" o:spid="_x0000_s1026" o:spt="1" style="position:absolute;left:0pt;margin-left:90pt;margin-top:19.65pt;height:0.55pt;width:144pt;mso-position-horizontal-relative:page;mso-wrap-distance-bottom:0pt;mso-wrap-distance-top:0pt;z-index:-251583488;mso-width-relative:page;mso-height-relative:page;" fillcolor="#000000" filled="t" stroked="f" coordsize="21600,21600" o:gfxdata="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">
                <v:fill on="t" focussize="0,0"/>
                <v:stroke on="f"/>
                <v:imagedata o:title=""/>
                <o:lock v:ext="edit" aspectratio="f"/>
                <w10:wrap type="topAndBottom"/>
              </v:rect>
            </w:pict>
          </mc:Fallback>
        </mc:AlternateContent>
      </w:r>
    </w:p>
    <w:p w14:paraId="3AE4E5A0" w14:textId="77777777" w:rsidR="00D16BE9" w:rsidRDefault="00AC4FA2">
      <w:pPr>
        <w:widowControl w:val="0"/>
        <w:autoSpaceDE w:val="0"/>
        <w:autoSpaceDN w:val="0"/>
        <w:spacing w:line="300" w:lineRule="auto"/>
        <w:ind w:firstLine="361"/>
        <w:rPr>
          <w:rFonts w:eastAsia="Arial" w:cs="Arial"/>
          <w:kern w:val="0"/>
          <w:sz w:val="18"/>
        </w:rPr>
      </w:pPr>
      <w:r>
        <w:rPr>
          <w:rFonts w:eastAsia="Arial" w:cs="Arial"/>
          <w:b/>
          <w:color w:val="000080"/>
          <w:kern w:val="0"/>
          <w:sz w:val="18"/>
          <w:vertAlign w:val="superscript"/>
        </w:rPr>
        <w:t>149</w:t>
      </w:r>
      <w:r>
        <w:rPr>
          <w:rFonts w:eastAsia="宋体" w:cs="宋体" w:hint="eastAsia"/>
          <w:kern w:val="0"/>
          <w:sz w:val="18"/>
        </w:rPr>
        <w:t>在本文件定稿时，还没有既定的、全球适用的做法，但有几种方法或仅适用于地区，或缺乏实践经验。这些方法所采用的清查方法根本不同。任何有关土地利用和转换清查的具体建议或要求都将通过修订</w:t>
      </w:r>
      <w:r>
        <w:rPr>
          <w:rFonts w:eastAsia="Arial" w:cs="Arial"/>
          <w:kern w:val="0"/>
          <w:sz w:val="18"/>
        </w:rPr>
        <w:t xml:space="preserve"> ILCD </w:t>
      </w:r>
      <w:r>
        <w:rPr>
          <w:rFonts w:eastAsia="宋体" w:cs="宋体" w:hint="eastAsia"/>
          <w:kern w:val="0"/>
          <w:sz w:val="18"/>
        </w:rPr>
        <w:t>参考基本流量和建议的</w:t>
      </w:r>
      <w:r>
        <w:rPr>
          <w:rFonts w:eastAsia="Arial" w:cs="Arial"/>
          <w:kern w:val="0"/>
          <w:sz w:val="18"/>
        </w:rPr>
        <w:t xml:space="preserve"> LCIA </w:t>
      </w:r>
      <w:r>
        <w:rPr>
          <w:rFonts w:eastAsia="宋体" w:cs="宋体" w:hint="eastAsia"/>
          <w:kern w:val="0"/>
          <w:sz w:val="18"/>
        </w:rPr>
        <w:t>方法和</w:t>
      </w:r>
      <w:r>
        <w:rPr>
          <w:rFonts w:eastAsia="Arial" w:cs="Arial"/>
          <w:kern w:val="0"/>
          <w:sz w:val="18"/>
        </w:rPr>
        <w:t>/</w:t>
      </w:r>
      <w:r>
        <w:rPr>
          <w:rFonts w:eastAsia="宋体" w:cs="宋体" w:hint="eastAsia"/>
          <w:kern w:val="0"/>
          <w:sz w:val="18"/>
        </w:rPr>
        <w:t>或修订本文件来实施和发布。</w:t>
      </w:r>
    </w:p>
    <w:tbl>
      <w:tblPr>
        <w:tblStyle w:val="TableNormal"/>
        <w:tblW w:w="9289" w:type="dxa"/>
        <w:tblInd w:w="-534" w:type="dxa"/>
        <w:tblBorders>
          <w:top w:val="dotDash" w:sz="18" w:space="0" w:color="008000"/>
          <w:left w:val="dotDash" w:sz="18" w:space="0" w:color="008000"/>
          <w:bottom w:val="dotDash" w:sz="18" w:space="0" w:color="008000"/>
          <w:right w:val="dotDash" w:sz="18" w:space="0" w:color="008000"/>
          <w:insideH w:val="dotDash" w:sz="18" w:space="0" w:color="008000"/>
          <w:insideV w:val="dotDash" w:sz="18" w:space="0" w:color="008000"/>
        </w:tblBorders>
        <w:tblLayout w:type="fixed"/>
        <w:tblLook w:val="04A0" w:firstRow="1" w:lastRow="0" w:firstColumn="1" w:lastColumn="0" w:noHBand="0" w:noVBand="1"/>
      </w:tblPr>
      <w:tblGrid>
        <w:gridCol w:w="9289"/>
      </w:tblGrid>
      <w:tr w:rsidR="00D16BE9" w14:paraId="038AF678" w14:textId="77777777">
        <w:trPr>
          <w:trHeight w:val="543"/>
        </w:trPr>
        <w:tc>
          <w:tcPr>
            <w:tcW w:w="9289" w:type="dxa"/>
            <w:tcBorders>
              <w:bottom w:val="dashSmallGap" w:sz="4" w:space="0" w:color="000000"/>
            </w:tcBorders>
          </w:tcPr>
          <w:p w14:paraId="7A49FD65" w14:textId="77777777" w:rsidR="00D16BE9" w:rsidRDefault="00AC4FA2">
            <w:pPr>
              <w:pStyle w:val="TableParagraph"/>
              <w:spacing w:before="0" w:line="300" w:lineRule="auto"/>
              <w:ind w:left="0" w:firstLineChars="200" w:firstLine="482"/>
              <w:jc w:val="center"/>
              <w:rPr>
                <w:rFonts w:ascii="Times New Roman" w:hAnsi="Times New Roman"/>
                <w:b/>
                <w:sz w:val="24"/>
              </w:rPr>
            </w:pPr>
            <w:bookmarkStart w:id="118" w:name="_Hlk175570571"/>
            <w:r>
              <w:rPr>
                <w:rFonts w:ascii="Times New Roman" w:eastAsia="宋体" w:hAnsi="Times New Roman" w:cs="宋体" w:hint="eastAsia"/>
                <w:b/>
                <w:color w:val="003300"/>
                <w:sz w:val="24"/>
              </w:rPr>
              <w:lastRenderedPageBreak/>
              <w:t>规定：</w:t>
            </w:r>
            <w:r>
              <w:rPr>
                <w:rFonts w:ascii="Times New Roman" w:hAnsi="Times New Roman"/>
                <w:b/>
                <w:color w:val="003300"/>
                <w:sz w:val="24"/>
              </w:rPr>
              <w:t xml:space="preserve">7.4.3.6 </w:t>
            </w:r>
            <w:proofErr w:type="spellStart"/>
            <w:r>
              <w:rPr>
                <w:rFonts w:ascii="Times New Roman" w:eastAsia="宋体" w:hAnsi="Times New Roman" w:cs="宋体" w:hint="eastAsia"/>
                <w:b/>
                <w:color w:val="003300"/>
                <w:sz w:val="24"/>
              </w:rPr>
              <w:t>基本资源</w:t>
            </w:r>
            <w:r>
              <w:rPr>
                <w:rFonts w:ascii="Times New Roman" w:eastAsia="宋体" w:hAnsi="Times New Roman" w:cs="宋体" w:hint="eastAsia"/>
                <w:b/>
                <w:color w:val="003300"/>
                <w:spacing w:val="-2"/>
                <w:sz w:val="24"/>
              </w:rPr>
              <w:t>流</w:t>
            </w:r>
            <w:proofErr w:type="spellEnd"/>
          </w:p>
        </w:tc>
      </w:tr>
      <w:tr w:rsidR="00D16BE9" w14:paraId="6BFC87D0" w14:textId="77777777">
        <w:trPr>
          <w:trHeight w:val="676"/>
        </w:trPr>
        <w:tc>
          <w:tcPr>
            <w:tcW w:w="9289" w:type="dxa"/>
            <w:tcBorders>
              <w:top w:val="dashSmallGap" w:sz="4" w:space="0" w:color="000000"/>
              <w:bottom w:val="nil"/>
              <w:right w:val="nil"/>
            </w:tcBorders>
          </w:tcPr>
          <w:p w14:paraId="051E06EE" w14:textId="77777777" w:rsidR="00D16BE9" w:rsidRDefault="00AC4FA2">
            <w:pPr>
              <w:pStyle w:val="TableParagraph"/>
              <w:spacing w:before="0" w:line="300" w:lineRule="auto"/>
              <w:ind w:left="0" w:firstLineChars="200" w:firstLine="420"/>
              <w:rPr>
                <w:rFonts w:ascii="Times New Roman" w:hAnsi="Times New Roman"/>
                <w:lang w:eastAsia="zh-CN"/>
              </w:rPr>
            </w:pPr>
            <w:proofErr w:type="spellStart"/>
            <w:r>
              <w:rPr>
                <w:rFonts w:ascii="Times New Roman" w:hAnsi="Times New Roman"/>
                <w:color w:val="0D6812"/>
                <w:sz w:val="21"/>
                <w:szCs w:val="21"/>
                <w:lang w:eastAsia="zh-CN"/>
              </w:rPr>
              <w:t>IV.c</w:t>
            </w:r>
            <w:proofErr w:type="spellEnd"/>
            <w:r>
              <w:rPr>
                <w:rFonts w:ascii="Times New Roman" w:hAnsi="Times New Roman"/>
                <w:color w:val="0D6812"/>
                <w:sz w:val="21"/>
                <w:szCs w:val="21"/>
                <w:lang w:eastAsia="zh-CN"/>
              </w:rPr>
              <w:t xml:space="preserve">) </w:t>
            </w:r>
            <w:r>
              <w:rPr>
                <w:rFonts w:ascii="Times New Roman" w:eastAsia="宋体" w:hAnsi="Times New Roman" w:cs="宋体" w:hint="eastAsia"/>
                <w:color w:val="0D6812"/>
                <w:sz w:val="21"/>
                <w:szCs w:val="21"/>
                <w:lang w:eastAsia="zh-CN"/>
              </w:rPr>
              <w:t>其他水质变化，特别是化学物质造成的水质变化，应作为单独的基本流量进行清查</w:t>
            </w:r>
            <w:r>
              <w:rPr>
                <w:rFonts w:ascii="Times New Roman" w:eastAsia="宋体" w:hAnsi="Times New Roman" w:cs="宋体" w:hint="eastAsia"/>
                <w:color w:val="0D6812"/>
                <w:lang w:eastAsia="zh-CN"/>
              </w:rPr>
              <w:t>。</w:t>
            </w:r>
          </w:p>
        </w:tc>
      </w:tr>
      <w:tr w:rsidR="00D16BE9" w14:paraId="795DDC66" w14:textId="77777777">
        <w:trPr>
          <w:trHeight w:val="803"/>
        </w:trPr>
        <w:tc>
          <w:tcPr>
            <w:tcW w:w="9289" w:type="dxa"/>
            <w:tcBorders>
              <w:top w:val="nil"/>
            </w:tcBorders>
          </w:tcPr>
          <w:p w14:paraId="51F32EF9" w14:textId="77777777" w:rsidR="00D16BE9" w:rsidRDefault="00AC4FA2">
            <w:pPr>
              <w:pStyle w:val="TableParagraph"/>
              <w:spacing w:before="0" w:line="300" w:lineRule="auto"/>
              <w:ind w:left="0" w:firstLineChars="200" w:firstLine="360"/>
              <w:jc w:val="both"/>
              <w:rPr>
                <w:rFonts w:ascii="Times New Roman" w:hAnsi="Times New Roman"/>
                <w:sz w:val="18"/>
                <w:lang w:eastAsia="zh-CN"/>
              </w:rPr>
            </w:pPr>
            <w:r>
              <w:rPr>
                <w:rFonts w:ascii="Times New Roman" w:eastAsia="宋体" w:hAnsi="Times New Roman" w:cs="宋体" w:hint="eastAsia"/>
                <w:color w:val="0D6812"/>
                <w:sz w:val="18"/>
                <w:lang w:eastAsia="zh-CN"/>
              </w:rPr>
              <w:t>请注意，如果不能完全满足上述规定，在报告已达到的数据质量和解释生命周期评估研究结果时，应明确考虑这一点。请注意，不符合上述要求的</w:t>
            </w:r>
            <w:r>
              <w:rPr>
                <w:rFonts w:ascii="Times New Roman" w:hAnsi="Times New Roman"/>
                <w:color w:val="0D6812"/>
                <w:sz w:val="18"/>
                <w:lang w:eastAsia="zh-CN"/>
              </w:rPr>
              <w:t xml:space="preserve"> LCI </w:t>
            </w:r>
            <w:r>
              <w:rPr>
                <w:rFonts w:ascii="Times New Roman" w:eastAsia="宋体" w:hAnsi="Times New Roman" w:cs="宋体" w:hint="eastAsia"/>
                <w:color w:val="0D6812"/>
                <w:sz w:val="18"/>
                <w:lang w:eastAsia="zh-CN"/>
              </w:rPr>
              <w:t>数据集清单不符合</w:t>
            </w:r>
            <w:r>
              <w:rPr>
                <w:rFonts w:ascii="Times New Roman" w:hAnsi="Times New Roman"/>
                <w:color w:val="0D6812"/>
                <w:sz w:val="18"/>
                <w:lang w:eastAsia="zh-CN"/>
              </w:rPr>
              <w:t xml:space="preserve"> ILCD </w:t>
            </w:r>
            <w:r>
              <w:rPr>
                <w:rFonts w:ascii="Times New Roman" w:eastAsia="宋体" w:hAnsi="Times New Roman" w:cs="宋体" w:hint="eastAsia"/>
                <w:color w:val="0D6812"/>
                <w:sz w:val="18"/>
                <w:lang w:eastAsia="zh-CN"/>
              </w:rPr>
              <w:t>术语。</w:t>
            </w:r>
          </w:p>
        </w:tc>
      </w:tr>
    </w:tbl>
    <w:bookmarkEnd w:id="118"/>
    <w:p w14:paraId="20DD1C02" w14:textId="77777777" w:rsidR="00D16BE9" w:rsidRDefault="00AC4FA2">
      <w:pPr>
        <w:pStyle w:val="4"/>
        <w:keepNext w:val="0"/>
        <w:keepLines w:val="0"/>
        <w:widowControl w:val="0"/>
        <w:tabs>
          <w:tab w:val="left" w:pos="1432"/>
          <w:tab w:val="left" w:pos="1433"/>
        </w:tabs>
        <w:autoSpaceDE w:val="0"/>
        <w:autoSpaceDN w:val="0"/>
        <w:spacing w:before="0" w:after="0" w:line="300" w:lineRule="auto"/>
        <w:ind w:firstLine="442"/>
        <w:jc w:val="left"/>
        <w:rPr>
          <w:rFonts w:ascii="Times New Roman" w:hAnsi="Times New Roman"/>
          <w:sz w:val="22"/>
          <w:szCs w:val="20"/>
        </w:rPr>
      </w:pPr>
      <w:r>
        <w:rPr>
          <w:rFonts w:ascii="Times New Roman" w:hAnsi="Times New Roman" w:hint="eastAsia"/>
          <w:sz w:val="22"/>
          <w:szCs w:val="20"/>
        </w:rPr>
        <w:t>7.4.3.7</w:t>
      </w:r>
      <w:r>
        <w:rPr>
          <w:rFonts w:ascii="Times New Roman" w:hAnsi="Times New Roman"/>
          <w:noProof/>
          <w:sz w:val="22"/>
          <w:szCs w:val="20"/>
        </w:rPr>
        <w:drawing>
          <wp:anchor distT="0" distB="0" distL="0" distR="0" simplePos="0" relativeHeight="251661824" behindDoc="0" locked="0" layoutInCell="1" allowOverlap="1" wp14:anchorId="452DC644" wp14:editId="081BE5D1">
            <wp:simplePos x="0" y="0"/>
            <wp:positionH relativeFrom="page">
              <wp:posOffset>6720840</wp:posOffset>
            </wp:positionH>
            <wp:positionV relativeFrom="paragraph">
              <wp:posOffset>-1062355</wp:posOffset>
            </wp:positionV>
            <wp:extent cx="19050" cy="428625"/>
            <wp:effectExtent l="0" t="0" r="6350" b="3175"/>
            <wp:wrapNone/>
            <wp:docPr id="733" name="image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 name="image71.png"/>
                    <pic:cNvPicPr>
                      <a:picLocks noChangeAspect="1"/>
                    </pic:cNvPicPr>
                  </pic:nvPicPr>
                  <pic:blipFill>
                    <a:blip r:embed="rId53" cstate="print"/>
                    <a:stretch>
                      <a:fillRect/>
                    </a:stretch>
                  </pic:blipFill>
                  <pic:spPr>
                    <a:xfrm>
                      <a:off x="0" y="0"/>
                      <a:ext cx="18999" cy="428625"/>
                    </a:xfrm>
                    <a:prstGeom prst="rect">
                      <a:avLst/>
                    </a:prstGeom>
                  </pic:spPr>
                </pic:pic>
              </a:graphicData>
            </a:graphic>
          </wp:anchor>
        </w:drawing>
      </w:r>
      <w:bookmarkStart w:id="119" w:name="_bookmark250"/>
      <w:bookmarkEnd w:id="119"/>
      <w:r>
        <w:rPr>
          <w:rFonts w:ascii="Times New Roman" w:eastAsia="宋体" w:hAnsi="Times New Roman"/>
          <w:sz w:val="22"/>
          <w:szCs w:val="20"/>
        </w:rPr>
        <w:t>未来流程和基本</w:t>
      </w:r>
      <w:r>
        <w:rPr>
          <w:rFonts w:ascii="Times New Roman" w:eastAsia="宋体" w:hAnsi="Times New Roman"/>
          <w:spacing w:val="-2"/>
          <w:sz w:val="22"/>
          <w:szCs w:val="20"/>
        </w:rPr>
        <w:t>流程</w:t>
      </w:r>
    </w:p>
    <w:p w14:paraId="5D884261" w14:textId="77777777" w:rsidR="00D16BE9" w:rsidRDefault="00AC4FA2">
      <w:pPr>
        <w:spacing w:line="300" w:lineRule="auto"/>
        <w:ind w:firstLine="360"/>
        <w:rPr>
          <w:rFonts w:eastAsia="宋体" w:cstheme="minorHAnsi"/>
          <w:sz w:val="18"/>
          <w:szCs w:val="18"/>
        </w:rPr>
      </w:pPr>
      <w:r>
        <w:rPr>
          <w:rFonts w:eastAsia="宋体" w:cstheme="minorHAnsi"/>
          <w:color w:val="0000FF"/>
          <w:sz w:val="18"/>
          <w:szCs w:val="18"/>
        </w:rPr>
        <w:t>(</w:t>
      </w:r>
      <w:r>
        <w:rPr>
          <w:rFonts w:eastAsia="宋体" w:cstheme="minorHAnsi"/>
          <w:color w:val="0000FF"/>
          <w:sz w:val="18"/>
          <w:szCs w:val="18"/>
        </w:rPr>
        <w:t>参考</w:t>
      </w:r>
      <w:r>
        <w:rPr>
          <w:rFonts w:eastAsia="宋体" w:cstheme="minorHAnsi"/>
          <w:color w:val="0000FF"/>
          <w:sz w:val="18"/>
          <w:szCs w:val="18"/>
        </w:rPr>
        <w:t xml:space="preserve"> ISO 14044:2006 </w:t>
      </w:r>
      <w:r>
        <w:rPr>
          <w:rFonts w:eastAsia="宋体" w:cstheme="minorHAnsi"/>
          <w:color w:val="0000FF"/>
          <w:sz w:val="18"/>
          <w:szCs w:val="18"/>
        </w:rPr>
        <w:t>第</w:t>
      </w:r>
      <w:r>
        <w:rPr>
          <w:rFonts w:eastAsia="宋体" w:cstheme="minorHAnsi"/>
          <w:color w:val="0000FF"/>
          <w:sz w:val="18"/>
          <w:szCs w:val="18"/>
        </w:rPr>
        <w:t xml:space="preserve"> 4.2.3.6.2 </w:t>
      </w:r>
      <w:r>
        <w:rPr>
          <w:rFonts w:eastAsia="宋体" w:cstheme="minorHAnsi"/>
          <w:color w:val="0000FF"/>
          <w:sz w:val="18"/>
          <w:szCs w:val="18"/>
        </w:rPr>
        <w:t>章和第</w:t>
      </w:r>
      <w:r>
        <w:rPr>
          <w:rFonts w:eastAsia="宋体" w:cstheme="minorHAnsi"/>
          <w:color w:val="0000FF"/>
          <w:sz w:val="18"/>
          <w:szCs w:val="18"/>
        </w:rPr>
        <w:t xml:space="preserve"> </w:t>
      </w:r>
      <w:r>
        <w:rPr>
          <w:rFonts w:eastAsia="宋体" w:cstheme="minorHAnsi"/>
          <w:color w:val="0000FF"/>
          <w:spacing w:val="-2"/>
          <w:sz w:val="18"/>
          <w:szCs w:val="18"/>
        </w:rPr>
        <w:t>4.</w:t>
      </w:r>
      <w:r>
        <w:rPr>
          <w:rFonts w:eastAsia="宋体" w:cstheme="minorHAnsi"/>
          <w:color w:val="0000FF"/>
          <w:sz w:val="18"/>
          <w:szCs w:val="18"/>
        </w:rPr>
        <w:t>3.</w:t>
      </w:r>
      <w:r>
        <w:rPr>
          <w:rFonts w:eastAsia="宋体" w:cstheme="minorHAnsi"/>
          <w:color w:val="0000FF"/>
          <w:spacing w:val="-2"/>
          <w:sz w:val="18"/>
          <w:szCs w:val="18"/>
        </w:rPr>
        <w:t xml:space="preserve">2.1 </w:t>
      </w:r>
      <w:r>
        <w:rPr>
          <w:rFonts w:eastAsia="宋体" w:cstheme="minorHAnsi"/>
          <w:color w:val="0000FF"/>
          <w:sz w:val="18"/>
          <w:szCs w:val="18"/>
        </w:rPr>
        <w:t>章的内容）</w:t>
      </w:r>
    </w:p>
    <w:p w14:paraId="4F677248" w14:textId="77777777" w:rsidR="00D16BE9" w:rsidRDefault="00AC4FA2">
      <w:pPr>
        <w:widowControl w:val="0"/>
        <w:autoSpaceDE w:val="0"/>
        <w:autoSpaceDN w:val="0"/>
        <w:spacing w:line="300" w:lineRule="auto"/>
        <w:ind w:firstLine="422"/>
        <w:jc w:val="left"/>
        <w:outlineLvl w:val="4"/>
        <w:rPr>
          <w:rFonts w:eastAsia="Arial" w:cs="Arial"/>
          <w:b/>
          <w:bCs/>
          <w:kern w:val="0"/>
          <w:szCs w:val="21"/>
        </w:rPr>
      </w:pPr>
      <w:bookmarkStart w:id="120" w:name="_Hlk175571337"/>
      <w:r>
        <w:rPr>
          <w:rFonts w:eastAsia="Arial" w:cs="Arial" w:hint="eastAsia"/>
          <w:b/>
          <w:bCs/>
          <w:kern w:val="0"/>
          <w:szCs w:val="21"/>
        </w:rPr>
        <w:t>7.4.3.</w:t>
      </w:r>
      <w:r>
        <w:rPr>
          <w:rFonts w:cs="Arial" w:hint="eastAsia"/>
          <w:b/>
          <w:bCs/>
          <w:kern w:val="0"/>
          <w:szCs w:val="21"/>
        </w:rPr>
        <w:t>7</w:t>
      </w:r>
      <w:r>
        <w:rPr>
          <w:rFonts w:eastAsia="Arial" w:cs="Arial" w:hint="eastAsia"/>
          <w:b/>
          <w:bCs/>
          <w:kern w:val="0"/>
          <w:szCs w:val="21"/>
        </w:rPr>
        <w:t>.</w:t>
      </w:r>
      <w:r>
        <w:rPr>
          <w:rFonts w:cs="Arial" w:hint="eastAsia"/>
          <w:b/>
          <w:bCs/>
          <w:kern w:val="0"/>
          <w:szCs w:val="21"/>
        </w:rPr>
        <w:t>1</w:t>
      </w:r>
      <w:r>
        <w:rPr>
          <w:rFonts w:eastAsia="宋体" w:cs="宋体" w:hint="eastAsia"/>
          <w:b/>
          <w:bCs/>
          <w:kern w:val="0"/>
          <w:szCs w:val="21"/>
        </w:rPr>
        <w:t>导言和</w:t>
      </w:r>
      <w:r>
        <w:rPr>
          <w:rFonts w:eastAsia="宋体" w:cs="宋体" w:hint="eastAsia"/>
          <w:b/>
          <w:bCs/>
          <w:spacing w:val="-2"/>
          <w:kern w:val="0"/>
          <w:szCs w:val="21"/>
        </w:rPr>
        <w:t>概述</w:t>
      </w:r>
    </w:p>
    <w:p w14:paraId="4E981556" w14:textId="77777777" w:rsidR="00D16BE9" w:rsidRDefault="00AC4FA2">
      <w:pPr>
        <w:widowControl w:val="0"/>
        <w:autoSpaceDE w:val="0"/>
        <w:autoSpaceDN w:val="0"/>
        <w:spacing w:line="300" w:lineRule="auto"/>
        <w:ind w:firstLine="360"/>
        <w:jc w:val="left"/>
        <w:rPr>
          <w:rFonts w:eastAsia="Arial" w:cs="Arial"/>
          <w:kern w:val="0"/>
          <w:sz w:val="18"/>
          <w:szCs w:val="24"/>
        </w:rPr>
      </w:pPr>
      <w:r>
        <w:rPr>
          <w:rFonts w:eastAsia="Arial" w:cs="Arial"/>
          <w:color w:val="0000FF"/>
          <w:kern w:val="0"/>
          <w:sz w:val="18"/>
          <w:szCs w:val="24"/>
        </w:rPr>
        <w:t>(</w:t>
      </w:r>
      <w:r>
        <w:rPr>
          <w:rFonts w:eastAsia="宋体" w:cs="宋体" w:hint="eastAsia"/>
          <w:color w:val="0000FF"/>
          <w:kern w:val="0"/>
          <w:sz w:val="18"/>
          <w:szCs w:val="24"/>
        </w:rPr>
        <w:t>参考</w:t>
      </w:r>
      <w:r>
        <w:rPr>
          <w:rFonts w:eastAsia="Arial" w:cs="Arial"/>
          <w:color w:val="0000FF"/>
          <w:kern w:val="0"/>
          <w:sz w:val="18"/>
          <w:szCs w:val="24"/>
        </w:rPr>
        <w:t xml:space="preserve"> ISO 14044:2006 </w:t>
      </w:r>
      <w:r>
        <w:rPr>
          <w:rFonts w:eastAsia="宋体" w:cs="宋体" w:hint="eastAsia"/>
          <w:color w:val="0000FF"/>
          <w:kern w:val="0"/>
          <w:sz w:val="18"/>
          <w:szCs w:val="24"/>
        </w:rPr>
        <w:t>第</w:t>
      </w:r>
      <w:r>
        <w:rPr>
          <w:rFonts w:eastAsia="Arial" w:cs="Arial"/>
          <w:color w:val="0000FF"/>
          <w:kern w:val="0"/>
          <w:sz w:val="18"/>
          <w:szCs w:val="24"/>
        </w:rPr>
        <w:t xml:space="preserve"> 4.2.3.6.2 </w:t>
      </w:r>
      <w:r>
        <w:rPr>
          <w:rFonts w:eastAsia="宋体" w:cs="宋体" w:hint="eastAsia"/>
          <w:color w:val="0000FF"/>
          <w:kern w:val="0"/>
          <w:sz w:val="18"/>
          <w:szCs w:val="24"/>
        </w:rPr>
        <w:t>章和第</w:t>
      </w:r>
      <w:r>
        <w:rPr>
          <w:rFonts w:eastAsia="Arial" w:cs="Arial"/>
          <w:color w:val="0000FF"/>
          <w:kern w:val="0"/>
          <w:sz w:val="18"/>
          <w:szCs w:val="24"/>
        </w:rPr>
        <w:t xml:space="preserve"> </w:t>
      </w:r>
      <w:r>
        <w:rPr>
          <w:rFonts w:eastAsia="Arial" w:cs="Arial"/>
          <w:color w:val="0000FF"/>
          <w:spacing w:val="-2"/>
          <w:kern w:val="0"/>
          <w:sz w:val="18"/>
          <w:szCs w:val="24"/>
        </w:rPr>
        <w:t>4.</w:t>
      </w:r>
      <w:r>
        <w:rPr>
          <w:rFonts w:eastAsia="Arial" w:cs="Arial"/>
          <w:color w:val="0000FF"/>
          <w:kern w:val="0"/>
          <w:sz w:val="18"/>
          <w:szCs w:val="24"/>
        </w:rPr>
        <w:t>3.</w:t>
      </w:r>
      <w:r>
        <w:rPr>
          <w:rFonts w:eastAsia="Arial" w:cs="Arial"/>
          <w:color w:val="0000FF"/>
          <w:spacing w:val="-2"/>
          <w:kern w:val="0"/>
          <w:sz w:val="18"/>
          <w:szCs w:val="24"/>
        </w:rPr>
        <w:t xml:space="preserve">2.1 </w:t>
      </w:r>
      <w:r>
        <w:rPr>
          <w:rFonts w:eastAsia="宋体" w:cs="宋体" w:hint="eastAsia"/>
          <w:color w:val="0000FF"/>
          <w:kern w:val="0"/>
          <w:sz w:val="18"/>
          <w:szCs w:val="24"/>
        </w:rPr>
        <w:t>章的内容）</w:t>
      </w:r>
    </w:p>
    <w:p w14:paraId="3B7774A3" w14:textId="77777777" w:rsidR="00D16BE9" w:rsidRDefault="00AC4FA2">
      <w:pPr>
        <w:widowControl w:val="0"/>
        <w:autoSpaceDE w:val="0"/>
        <w:autoSpaceDN w:val="0"/>
        <w:spacing w:line="300" w:lineRule="auto"/>
        <w:ind w:firstLine="420"/>
        <w:rPr>
          <w:rFonts w:eastAsia="Arial" w:cs="Arial"/>
          <w:kern w:val="0"/>
          <w:szCs w:val="21"/>
        </w:rPr>
      </w:pPr>
      <w:r>
        <w:rPr>
          <w:rFonts w:eastAsia="宋体" w:cs="宋体" w:hint="eastAsia"/>
          <w:kern w:val="0"/>
          <w:szCs w:val="21"/>
        </w:rPr>
        <w:t>未来的干预问题（如在长寿产品的使用阶段和报废处理阶段，以及垃圾填埋场的延迟排放）与通过长寿生物产品储存从大气中清除二氧化碳的中长期问题，以及通过</w:t>
      </w:r>
      <w:r>
        <w:rPr>
          <w:rFonts w:eastAsia="宋体" w:cs="Arial"/>
          <w:kern w:val="0"/>
          <w:szCs w:val="21"/>
        </w:rPr>
        <w:t>CO</w:t>
      </w:r>
      <w:r>
        <w:rPr>
          <w:rFonts w:eastAsia="Arial" w:cs="Arial"/>
          <w:kern w:val="0"/>
          <w:szCs w:val="21"/>
          <w:vertAlign w:val="subscript"/>
        </w:rPr>
        <w:t>2</w:t>
      </w:r>
      <w:r>
        <w:rPr>
          <w:rFonts w:eastAsia="Arial" w:cs="Arial"/>
          <w:kern w:val="0"/>
          <w:szCs w:val="21"/>
        </w:rPr>
        <w:t xml:space="preserve"> </w:t>
      </w:r>
      <w:r>
        <w:rPr>
          <w:rFonts w:eastAsia="宋体" w:cs="Arial"/>
          <w:kern w:val="0"/>
          <w:szCs w:val="21"/>
        </w:rPr>
        <w:t>储存库（如</w:t>
      </w:r>
      <w:r>
        <w:rPr>
          <w:rFonts w:eastAsia="宋体" w:cs="Arial"/>
          <w:spacing w:val="-2"/>
          <w:kern w:val="0"/>
          <w:szCs w:val="21"/>
        </w:rPr>
        <w:t>地下</w:t>
      </w:r>
      <w:r>
        <w:rPr>
          <w:rFonts w:eastAsia="宋体" w:cs="Arial"/>
          <w:kern w:val="0"/>
          <w:szCs w:val="21"/>
        </w:rPr>
        <w:t>储存库）永久性清除二氧化碳的问题一并解决</w:t>
      </w:r>
      <w:r>
        <w:rPr>
          <w:rFonts w:eastAsia="宋体" w:cs="Arial"/>
          <w:spacing w:val="-2"/>
          <w:kern w:val="0"/>
          <w:szCs w:val="21"/>
        </w:rPr>
        <w:t>。</w:t>
      </w:r>
    </w:p>
    <w:p w14:paraId="70C2565F" w14:textId="77777777" w:rsidR="00D16BE9" w:rsidRDefault="00AC4FA2">
      <w:pPr>
        <w:widowControl w:val="0"/>
        <w:autoSpaceDE w:val="0"/>
        <w:autoSpaceDN w:val="0"/>
        <w:spacing w:line="300" w:lineRule="auto"/>
        <w:ind w:firstLine="420"/>
        <w:rPr>
          <w:rFonts w:eastAsia="Arial" w:cs="Arial"/>
          <w:kern w:val="0"/>
          <w:szCs w:val="21"/>
        </w:rPr>
      </w:pPr>
      <w:r>
        <w:rPr>
          <w:rFonts w:eastAsia="宋体" w:cs="宋体" w:hint="eastAsia"/>
          <w:kern w:val="0"/>
          <w:szCs w:val="21"/>
        </w:rPr>
        <w:t>范围第</w:t>
      </w:r>
      <w:r>
        <w:rPr>
          <w:rFonts w:eastAsia="Arial" w:cs="Arial"/>
          <w:kern w:val="0"/>
          <w:szCs w:val="21"/>
        </w:rPr>
        <w:t xml:space="preserve"> </w:t>
      </w:r>
      <w:hyperlink w:anchor="_bookmark141" w:history="1">
        <w:r>
          <w:rPr>
            <w:rFonts w:eastAsia="Arial" w:cs="Arial"/>
            <w:kern w:val="0"/>
            <w:szCs w:val="21"/>
          </w:rPr>
          <w:t>6.8.4</w:t>
        </w:r>
      </w:hyperlink>
      <w:r>
        <w:rPr>
          <w:rFonts w:eastAsia="Arial" w:cs="Arial"/>
          <w:kern w:val="0"/>
          <w:szCs w:val="21"/>
        </w:rPr>
        <w:t xml:space="preserve"> </w:t>
      </w:r>
      <w:r>
        <w:rPr>
          <w:rFonts w:eastAsia="宋体" w:cs="宋体" w:hint="eastAsia"/>
          <w:kern w:val="0"/>
          <w:szCs w:val="21"/>
        </w:rPr>
        <w:t>章已对未来运行过程（如长寿命产品的再循环）的时间代表性做出了规定。本章侧重于未来排放的补充方面。</w:t>
      </w:r>
    </w:p>
    <w:bookmarkEnd w:id="120"/>
    <w:p w14:paraId="6A786D73" w14:textId="77777777" w:rsidR="00D16BE9" w:rsidRDefault="00AC4FA2">
      <w:pPr>
        <w:widowControl w:val="0"/>
        <w:autoSpaceDE w:val="0"/>
        <w:autoSpaceDN w:val="0"/>
        <w:spacing w:line="300" w:lineRule="auto"/>
        <w:ind w:firstLine="422"/>
        <w:jc w:val="left"/>
        <w:outlineLvl w:val="4"/>
        <w:rPr>
          <w:rFonts w:eastAsia="Arial" w:cs="Arial"/>
          <w:b/>
          <w:bCs/>
          <w:kern w:val="0"/>
          <w:szCs w:val="21"/>
        </w:rPr>
      </w:pPr>
      <w:r>
        <w:rPr>
          <w:rFonts w:eastAsia="Arial" w:cs="Arial" w:hint="eastAsia"/>
          <w:b/>
          <w:bCs/>
          <w:kern w:val="0"/>
          <w:szCs w:val="21"/>
        </w:rPr>
        <w:t>7.4.3.</w:t>
      </w:r>
      <w:r>
        <w:rPr>
          <w:rFonts w:cs="Arial" w:hint="eastAsia"/>
          <w:b/>
          <w:bCs/>
          <w:kern w:val="0"/>
          <w:szCs w:val="21"/>
        </w:rPr>
        <w:t>7</w:t>
      </w:r>
      <w:r>
        <w:rPr>
          <w:rFonts w:eastAsia="Arial" w:cs="Arial" w:hint="eastAsia"/>
          <w:b/>
          <w:bCs/>
          <w:kern w:val="0"/>
          <w:szCs w:val="21"/>
        </w:rPr>
        <w:t>.</w:t>
      </w:r>
      <w:r>
        <w:rPr>
          <w:rFonts w:cs="Arial" w:hint="eastAsia"/>
          <w:b/>
          <w:bCs/>
          <w:kern w:val="0"/>
          <w:szCs w:val="21"/>
        </w:rPr>
        <w:t>2</w:t>
      </w:r>
      <w:proofErr w:type="gramStart"/>
      <w:r>
        <w:rPr>
          <w:rFonts w:eastAsia="宋体" w:cs="宋体" w:hint="eastAsia"/>
          <w:b/>
          <w:bCs/>
          <w:kern w:val="0"/>
          <w:szCs w:val="21"/>
        </w:rPr>
        <w:t>区分较</w:t>
      </w:r>
      <w:proofErr w:type="gramEnd"/>
      <w:r>
        <w:rPr>
          <w:rFonts w:eastAsia="宋体" w:cs="宋体" w:hint="eastAsia"/>
          <w:b/>
          <w:bCs/>
          <w:kern w:val="0"/>
          <w:szCs w:val="21"/>
        </w:rPr>
        <w:t>遥远未来（</w:t>
      </w:r>
      <w:r>
        <w:rPr>
          <w:rFonts w:eastAsia="宋体" w:cs="宋体" w:hint="eastAsia"/>
          <w:b/>
          <w:bCs/>
          <w:kern w:val="0"/>
          <w:szCs w:val="21"/>
        </w:rPr>
        <w:t xml:space="preserve">100 </w:t>
      </w:r>
      <w:r>
        <w:rPr>
          <w:rFonts w:eastAsia="宋体" w:cs="宋体" w:hint="eastAsia"/>
          <w:b/>
          <w:bCs/>
          <w:kern w:val="0"/>
          <w:szCs w:val="21"/>
        </w:rPr>
        <w:t>年后的长期排放）的干预清单</w:t>
      </w:r>
    </w:p>
    <w:p w14:paraId="290BC732" w14:textId="77777777" w:rsidR="00D16BE9" w:rsidRDefault="00AC4FA2">
      <w:pPr>
        <w:widowControl w:val="0"/>
        <w:autoSpaceDE w:val="0"/>
        <w:autoSpaceDN w:val="0"/>
        <w:spacing w:line="300" w:lineRule="auto"/>
        <w:ind w:firstLine="360"/>
        <w:jc w:val="left"/>
        <w:rPr>
          <w:rFonts w:eastAsia="Arial" w:cs="Arial"/>
          <w:kern w:val="0"/>
          <w:sz w:val="18"/>
          <w:szCs w:val="24"/>
        </w:rPr>
      </w:pPr>
      <w:r>
        <w:rPr>
          <w:rFonts w:eastAsia="Arial" w:cs="Arial"/>
          <w:color w:val="0000FF"/>
          <w:kern w:val="0"/>
          <w:sz w:val="18"/>
          <w:szCs w:val="24"/>
        </w:rPr>
        <w:t>(</w:t>
      </w:r>
      <w:r>
        <w:rPr>
          <w:rFonts w:eastAsia="宋体" w:cs="宋体" w:hint="eastAsia"/>
          <w:color w:val="0000FF"/>
          <w:kern w:val="0"/>
          <w:sz w:val="18"/>
          <w:szCs w:val="24"/>
        </w:rPr>
        <w:t>参见</w:t>
      </w:r>
      <w:r>
        <w:rPr>
          <w:rFonts w:eastAsia="Arial" w:cs="Arial"/>
          <w:color w:val="0000FF"/>
          <w:kern w:val="0"/>
          <w:sz w:val="18"/>
          <w:szCs w:val="24"/>
        </w:rPr>
        <w:t xml:space="preserve"> ISO 14044:2006 </w:t>
      </w:r>
      <w:r>
        <w:rPr>
          <w:rFonts w:eastAsia="宋体" w:cs="宋体" w:hint="eastAsia"/>
          <w:color w:val="0000FF"/>
          <w:kern w:val="0"/>
          <w:sz w:val="18"/>
          <w:szCs w:val="24"/>
        </w:rPr>
        <w:t>第</w:t>
      </w:r>
      <w:r>
        <w:rPr>
          <w:rFonts w:eastAsia="Arial" w:cs="Arial"/>
          <w:color w:val="0000FF"/>
          <w:kern w:val="0"/>
          <w:sz w:val="18"/>
          <w:szCs w:val="24"/>
        </w:rPr>
        <w:t xml:space="preserve"> 4.2.3.5</w:t>
      </w:r>
      <w:r>
        <w:rPr>
          <w:rFonts w:eastAsia="宋体" w:cs="宋体" w:hint="eastAsia"/>
          <w:color w:val="0000FF"/>
          <w:kern w:val="0"/>
          <w:sz w:val="18"/>
          <w:szCs w:val="24"/>
        </w:rPr>
        <w:t>、</w:t>
      </w:r>
      <w:r>
        <w:rPr>
          <w:rFonts w:eastAsia="Arial" w:cs="Arial"/>
          <w:color w:val="0000FF"/>
          <w:kern w:val="0"/>
          <w:sz w:val="18"/>
          <w:szCs w:val="24"/>
        </w:rPr>
        <w:t>4.2.3.6.</w:t>
      </w:r>
      <w:r>
        <w:rPr>
          <w:rFonts w:eastAsia="Arial" w:cs="Arial"/>
          <w:color w:val="0000FF"/>
          <w:spacing w:val="-2"/>
          <w:kern w:val="0"/>
          <w:sz w:val="18"/>
          <w:szCs w:val="24"/>
        </w:rPr>
        <w:t xml:space="preserve">2 </w:t>
      </w:r>
      <w:r>
        <w:rPr>
          <w:rFonts w:eastAsia="宋体" w:cs="宋体" w:hint="eastAsia"/>
          <w:color w:val="0000FF"/>
          <w:kern w:val="0"/>
          <w:sz w:val="18"/>
          <w:szCs w:val="24"/>
        </w:rPr>
        <w:t>和</w:t>
      </w:r>
      <w:r>
        <w:rPr>
          <w:rFonts w:eastAsia="Arial" w:cs="Arial"/>
          <w:color w:val="0000FF"/>
          <w:kern w:val="0"/>
          <w:sz w:val="18"/>
          <w:szCs w:val="24"/>
        </w:rPr>
        <w:t xml:space="preserve"> </w:t>
      </w:r>
      <w:r>
        <w:rPr>
          <w:rFonts w:eastAsia="Arial" w:cs="Arial"/>
          <w:color w:val="0000FF"/>
          <w:spacing w:val="-2"/>
          <w:kern w:val="0"/>
          <w:sz w:val="18"/>
          <w:szCs w:val="24"/>
        </w:rPr>
        <w:t>4.</w:t>
      </w:r>
      <w:r>
        <w:rPr>
          <w:rFonts w:eastAsia="Arial" w:cs="Arial"/>
          <w:color w:val="0000FF"/>
          <w:kern w:val="0"/>
          <w:sz w:val="18"/>
          <w:szCs w:val="24"/>
        </w:rPr>
        <w:t>3</w:t>
      </w:r>
      <w:r>
        <w:rPr>
          <w:rFonts w:eastAsia="Arial" w:cs="Arial"/>
          <w:color w:val="0000FF"/>
          <w:spacing w:val="-2"/>
          <w:kern w:val="0"/>
          <w:sz w:val="18"/>
          <w:szCs w:val="24"/>
        </w:rPr>
        <w:t xml:space="preserve">.2.1 </w:t>
      </w:r>
      <w:r>
        <w:rPr>
          <w:rFonts w:eastAsia="宋体" w:cs="宋体" w:hint="eastAsia"/>
          <w:color w:val="0000FF"/>
          <w:kern w:val="0"/>
          <w:sz w:val="18"/>
          <w:szCs w:val="24"/>
        </w:rPr>
        <w:t>章</w:t>
      </w:r>
      <w:r>
        <w:rPr>
          <w:rFonts w:eastAsia="宋体" w:cs="宋体" w:hint="eastAsia"/>
          <w:color w:val="0000FF"/>
          <w:spacing w:val="-2"/>
          <w:kern w:val="0"/>
          <w:sz w:val="18"/>
          <w:szCs w:val="24"/>
        </w:rPr>
        <w:t>）</w:t>
      </w:r>
      <w:r>
        <w:rPr>
          <w:rFonts w:eastAsia="宋体" w:cs="宋体" w:hint="eastAsia"/>
          <w:color w:val="0000FF"/>
          <w:kern w:val="0"/>
          <w:sz w:val="18"/>
          <w:szCs w:val="24"/>
        </w:rPr>
        <w:t>。</w:t>
      </w:r>
    </w:p>
    <w:p w14:paraId="43E58AA7" w14:textId="77777777" w:rsidR="00D16BE9" w:rsidRDefault="00AC4FA2">
      <w:pPr>
        <w:pStyle w:val="a8"/>
        <w:spacing w:line="300" w:lineRule="auto"/>
        <w:ind w:firstLineChars="200" w:firstLine="422"/>
        <w:jc w:val="both"/>
        <w:rPr>
          <w:b/>
          <w:bCs/>
          <w:szCs w:val="21"/>
          <w:lang w:eastAsia="zh-CN"/>
        </w:rPr>
      </w:pPr>
      <w:r>
        <w:rPr>
          <w:rFonts w:hint="eastAsia"/>
          <w:b/>
          <w:bCs/>
          <w:szCs w:val="21"/>
          <w:lang w:eastAsia="zh-CN"/>
        </w:rPr>
        <w:t>一般情况</w:t>
      </w:r>
    </w:p>
    <w:p w14:paraId="5804F911" w14:textId="77777777" w:rsidR="00D16BE9" w:rsidRDefault="00AC4FA2">
      <w:pPr>
        <w:pStyle w:val="a8"/>
        <w:spacing w:line="300" w:lineRule="auto"/>
        <w:ind w:firstLineChars="200" w:firstLine="420"/>
        <w:jc w:val="both"/>
        <w:rPr>
          <w:szCs w:val="21"/>
          <w:lang w:eastAsia="zh-CN"/>
        </w:rPr>
      </w:pPr>
      <w:r>
        <w:rPr>
          <w:rFonts w:hint="eastAsia"/>
          <w:szCs w:val="21"/>
          <w:lang w:eastAsia="zh-CN"/>
        </w:rPr>
        <w:t>未来运行但（不一定）由人工管理但今天已确定的过程所产生的影响（尤其是垃圾填埋场的长期沥滤排放和垃圾填埋气排放），需要一个惯例来提供明确的决策支持：在模拟这些影响时，应分别列出从</w:t>
      </w:r>
      <w:r>
        <w:rPr>
          <w:rFonts w:hint="eastAsia"/>
          <w:szCs w:val="21"/>
          <w:lang w:eastAsia="zh-CN"/>
        </w:rPr>
        <w:t xml:space="preserve"> LCI/LCA </w:t>
      </w:r>
      <w:r>
        <w:rPr>
          <w:rFonts w:hint="eastAsia"/>
          <w:szCs w:val="21"/>
          <w:lang w:eastAsia="zh-CN"/>
        </w:rPr>
        <w:t>研究开始未来</w:t>
      </w:r>
      <w:r>
        <w:rPr>
          <w:rFonts w:hint="eastAsia"/>
          <w:szCs w:val="21"/>
          <w:lang w:eastAsia="zh-CN"/>
        </w:rPr>
        <w:t xml:space="preserve"> 100 </w:t>
      </w:r>
      <w:r>
        <w:rPr>
          <w:rFonts w:hint="eastAsia"/>
          <w:szCs w:val="21"/>
          <w:lang w:eastAsia="zh-CN"/>
        </w:rPr>
        <w:t>年内发生的排放（如</w:t>
      </w:r>
      <w:r>
        <w:rPr>
          <w:rFonts w:hint="eastAsia"/>
          <w:szCs w:val="21"/>
          <w:lang w:eastAsia="zh-CN"/>
        </w:rPr>
        <w:t xml:space="preserve"> "</w:t>
      </w:r>
      <w:r>
        <w:rPr>
          <w:rFonts w:hint="eastAsia"/>
          <w:szCs w:val="21"/>
          <w:lang w:eastAsia="zh-CN"/>
        </w:rPr>
        <w:t>向水的排放</w:t>
      </w:r>
      <w:r>
        <w:rPr>
          <w:rFonts w:hint="eastAsia"/>
          <w:szCs w:val="21"/>
          <w:lang w:eastAsia="zh-CN"/>
        </w:rPr>
        <w:t>"</w:t>
      </w:r>
      <w:r>
        <w:rPr>
          <w:rFonts w:hint="eastAsia"/>
          <w:szCs w:val="21"/>
          <w:lang w:eastAsia="zh-CN"/>
        </w:rPr>
        <w:t>）和在该时间框架之后的无限期内发生的排放（如</w:t>
      </w:r>
      <w:r>
        <w:rPr>
          <w:rFonts w:hint="eastAsia"/>
          <w:szCs w:val="21"/>
          <w:lang w:eastAsia="zh-CN"/>
        </w:rPr>
        <w:t xml:space="preserve"> "</w:t>
      </w:r>
      <w:r>
        <w:rPr>
          <w:rFonts w:hint="eastAsia"/>
          <w:szCs w:val="21"/>
          <w:lang w:eastAsia="zh-CN"/>
        </w:rPr>
        <w:t>向水的排放，未指定（长期）</w:t>
      </w:r>
      <w:r>
        <w:rPr>
          <w:rFonts w:hint="eastAsia"/>
          <w:szCs w:val="21"/>
          <w:lang w:eastAsia="zh-CN"/>
        </w:rPr>
        <w:t>"</w:t>
      </w:r>
      <w:r>
        <w:rPr>
          <w:rFonts w:hint="eastAsia"/>
          <w:szCs w:val="21"/>
          <w:lang w:eastAsia="zh-CN"/>
        </w:rPr>
        <w:t>）。</w:t>
      </w:r>
    </w:p>
    <w:p w14:paraId="51D3D731" w14:textId="77777777" w:rsidR="00D16BE9" w:rsidRDefault="00AC4FA2">
      <w:pPr>
        <w:pStyle w:val="a8"/>
        <w:spacing w:line="300" w:lineRule="auto"/>
        <w:ind w:firstLineChars="200" w:firstLine="420"/>
        <w:jc w:val="both"/>
        <w:rPr>
          <w:szCs w:val="21"/>
          <w:lang w:eastAsia="zh-CN"/>
        </w:rPr>
      </w:pPr>
      <w:r>
        <w:rPr>
          <w:rFonts w:hint="eastAsia"/>
          <w:szCs w:val="21"/>
          <w:lang w:eastAsia="zh-CN"/>
        </w:rPr>
        <w:t>因此，在长期排放方面，隐含的假设是人类没有采取任何措施对垃圾填埋场进行永久消毒</w:t>
      </w:r>
      <w:r>
        <w:rPr>
          <w:rFonts w:hint="eastAsia"/>
          <w:szCs w:val="21"/>
          <w:lang w:eastAsia="zh-CN"/>
        </w:rPr>
        <w:t>/</w:t>
      </w:r>
      <w:r>
        <w:rPr>
          <w:rFonts w:hint="eastAsia"/>
          <w:szCs w:val="21"/>
          <w:lang w:eastAsia="zh-CN"/>
        </w:rPr>
        <w:t>密封。请注意，垃圾填埋场的运行（包括封场后的渗滤液处理等）必须按照目前的实施</w:t>
      </w:r>
      <w:r>
        <w:rPr>
          <w:rFonts w:hint="eastAsia"/>
          <w:szCs w:val="21"/>
          <w:lang w:eastAsia="zh-CN"/>
        </w:rPr>
        <w:t>/</w:t>
      </w:r>
      <w:r>
        <w:rPr>
          <w:rFonts w:hint="eastAsia"/>
          <w:szCs w:val="21"/>
          <w:lang w:eastAsia="zh-CN"/>
        </w:rPr>
        <w:t>运行情况进行模拟。</w:t>
      </w:r>
    </w:p>
    <w:p w14:paraId="46F360B8" w14:textId="77777777" w:rsidR="00D16BE9" w:rsidRDefault="00AC4FA2">
      <w:pPr>
        <w:pStyle w:val="a8"/>
        <w:spacing w:line="300" w:lineRule="auto"/>
        <w:ind w:firstLineChars="200" w:firstLine="422"/>
        <w:jc w:val="both"/>
        <w:rPr>
          <w:b/>
          <w:bCs/>
          <w:szCs w:val="21"/>
          <w:lang w:eastAsia="zh-CN"/>
        </w:rPr>
      </w:pPr>
      <w:r>
        <w:rPr>
          <w:rFonts w:hint="eastAsia"/>
          <w:b/>
          <w:bCs/>
          <w:szCs w:val="21"/>
          <w:lang w:eastAsia="zh-CN"/>
        </w:rPr>
        <w:t>长期排放的</w:t>
      </w:r>
      <w:r>
        <w:rPr>
          <w:rFonts w:hint="eastAsia"/>
          <w:b/>
          <w:bCs/>
          <w:szCs w:val="21"/>
          <w:lang w:eastAsia="zh-CN"/>
        </w:rPr>
        <w:t xml:space="preserve"> LCIA</w:t>
      </w:r>
    </w:p>
    <w:p w14:paraId="01D25E98" w14:textId="77777777" w:rsidR="00D16BE9" w:rsidRDefault="00AC4FA2">
      <w:pPr>
        <w:pStyle w:val="a8"/>
        <w:spacing w:line="300" w:lineRule="auto"/>
        <w:ind w:firstLineChars="200" w:firstLine="420"/>
        <w:jc w:val="both"/>
        <w:rPr>
          <w:szCs w:val="21"/>
          <w:lang w:eastAsia="zh-CN"/>
        </w:rPr>
      </w:pPr>
      <w:r>
        <w:rPr>
          <w:rFonts w:hint="eastAsia"/>
          <w:szCs w:val="21"/>
          <w:lang w:eastAsia="zh-CN"/>
        </w:rPr>
        <w:t>前</w:t>
      </w:r>
      <w:r>
        <w:rPr>
          <w:rFonts w:hint="eastAsia"/>
          <w:szCs w:val="21"/>
          <w:lang w:eastAsia="zh-CN"/>
        </w:rPr>
        <w:t xml:space="preserve"> 100 </w:t>
      </w:r>
      <w:r>
        <w:rPr>
          <w:rFonts w:hint="eastAsia"/>
          <w:szCs w:val="21"/>
          <w:lang w:eastAsia="zh-CN"/>
        </w:rPr>
        <w:t>年内的排放量与系统的所有其他干预措施一样，都要接受</w:t>
      </w:r>
      <w:r>
        <w:rPr>
          <w:rFonts w:hint="eastAsia"/>
          <w:szCs w:val="21"/>
          <w:lang w:eastAsia="zh-CN"/>
        </w:rPr>
        <w:t xml:space="preserve"> LCIA </w:t>
      </w:r>
      <w:r>
        <w:rPr>
          <w:rFonts w:hint="eastAsia"/>
          <w:szCs w:val="21"/>
          <w:lang w:eastAsia="zh-CN"/>
        </w:rPr>
        <w:t>影响评估。</w:t>
      </w:r>
      <w:r>
        <w:rPr>
          <w:rFonts w:hint="eastAsia"/>
          <w:szCs w:val="21"/>
          <w:lang w:eastAsia="zh-CN"/>
        </w:rPr>
        <w:t xml:space="preserve">100 </w:t>
      </w:r>
      <w:r>
        <w:rPr>
          <w:rFonts w:hint="eastAsia"/>
          <w:szCs w:val="21"/>
          <w:lang w:eastAsia="zh-CN"/>
        </w:rPr>
        <w:t>年后的排放不包括在</w:t>
      </w:r>
      <w:r>
        <w:rPr>
          <w:rFonts w:hint="eastAsia"/>
          <w:szCs w:val="21"/>
          <w:lang w:eastAsia="zh-CN"/>
        </w:rPr>
        <w:t xml:space="preserve"> LCIA </w:t>
      </w:r>
      <w:r>
        <w:rPr>
          <w:rFonts w:hint="eastAsia"/>
          <w:szCs w:val="21"/>
          <w:lang w:eastAsia="zh-CN"/>
        </w:rPr>
        <w:t>结果的一般计算和汇总中，而是作为单独的</w:t>
      </w:r>
      <w:r>
        <w:rPr>
          <w:rFonts w:hint="eastAsia"/>
          <w:szCs w:val="21"/>
          <w:lang w:eastAsia="zh-CN"/>
        </w:rPr>
        <w:t xml:space="preserve"> LCIA </w:t>
      </w:r>
      <w:r>
        <w:rPr>
          <w:rFonts w:hint="eastAsia"/>
          <w:szCs w:val="21"/>
          <w:lang w:eastAsia="zh-CN"/>
        </w:rPr>
        <w:t>结果进行计算、展示和讨论。这种方法正逐渐得到广泛应用。重要的是要注意，这种单独计算本身并不表明长期排放的相关性较低；</w:t>
      </w:r>
      <w:r>
        <w:rPr>
          <w:rFonts w:hint="eastAsia"/>
          <w:szCs w:val="21"/>
          <w:lang w:eastAsia="zh-CN"/>
        </w:rPr>
        <w:t xml:space="preserve">LCA </w:t>
      </w:r>
      <w:r>
        <w:rPr>
          <w:rFonts w:hint="eastAsia"/>
          <w:szCs w:val="21"/>
          <w:lang w:eastAsia="zh-CN"/>
        </w:rPr>
        <w:t>不包括未来影响的折现，除非这是明确加权的一部分。</w:t>
      </w:r>
    </w:p>
    <w:p w14:paraId="7E83A855" w14:textId="77777777" w:rsidR="00D16BE9" w:rsidRDefault="00AC4FA2">
      <w:pPr>
        <w:pStyle w:val="a8"/>
        <w:spacing w:line="300" w:lineRule="auto"/>
        <w:ind w:firstLineChars="200" w:firstLine="420"/>
        <w:jc w:val="both"/>
        <w:rPr>
          <w:szCs w:val="21"/>
          <w:lang w:eastAsia="zh-CN"/>
        </w:rPr>
      </w:pPr>
      <w:r>
        <w:rPr>
          <w:rFonts w:hint="eastAsia"/>
          <w:szCs w:val="21"/>
          <w:lang w:eastAsia="zh-CN"/>
        </w:rPr>
        <w:t>将短期排放和长期排放分开的逻辑是，两者往往具有根本不同的不确定性：今天的排放可以测量，而</w:t>
      </w:r>
      <w:r>
        <w:rPr>
          <w:rFonts w:hint="eastAsia"/>
          <w:szCs w:val="21"/>
          <w:lang w:eastAsia="zh-CN"/>
        </w:rPr>
        <w:t xml:space="preserve"> 100 </w:t>
      </w:r>
      <w:r>
        <w:rPr>
          <w:rFonts w:hint="eastAsia"/>
          <w:szCs w:val="21"/>
          <w:lang w:eastAsia="zh-CN"/>
        </w:rPr>
        <w:t>年后垃圾填埋场的排放只能大致预测。与此同时，将垃圾填埋场的库存</w:t>
      </w:r>
    </w:p>
    <w:p w14:paraId="1BDDD126" w14:textId="77777777" w:rsidR="00D16BE9" w:rsidRDefault="00AC4FA2">
      <w:pPr>
        <w:pStyle w:val="a8"/>
        <w:spacing w:line="300" w:lineRule="auto"/>
        <w:ind w:firstLineChars="200" w:firstLine="420"/>
        <w:jc w:val="both"/>
        <w:rPr>
          <w:szCs w:val="21"/>
          <w:lang w:eastAsia="zh-CN"/>
        </w:rPr>
      </w:pPr>
      <w:r>
        <w:rPr>
          <w:szCs w:val="21"/>
          <w:lang w:eastAsia="zh-CN"/>
        </w:rPr>
        <w:br w:type="page"/>
      </w:r>
    </w:p>
    <w:p w14:paraId="27AD6A8F" w14:textId="77777777" w:rsidR="00D16BE9" w:rsidRDefault="00AC4FA2">
      <w:pPr>
        <w:pStyle w:val="a8"/>
        <w:spacing w:line="300" w:lineRule="auto"/>
        <w:ind w:firstLineChars="200" w:firstLine="420"/>
        <w:jc w:val="both"/>
        <w:rPr>
          <w:szCs w:val="21"/>
          <w:lang w:eastAsia="zh-CN"/>
        </w:rPr>
      </w:pPr>
      <w:r>
        <w:rPr>
          <w:rFonts w:hint="eastAsia"/>
          <w:szCs w:val="21"/>
          <w:lang w:eastAsia="zh-CN"/>
        </w:rPr>
        <w:lastRenderedPageBreak/>
        <w:t>--</w:t>
      </w:r>
      <w:r>
        <w:rPr>
          <w:rFonts w:hint="eastAsia"/>
          <w:szCs w:val="21"/>
          <w:lang w:eastAsia="zh-CN"/>
        </w:rPr>
        <w:t>如果对排放进行模拟，例如</w:t>
      </w:r>
      <w:r>
        <w:rPr>
          <w:rFonts w:hint="eastAsia"/>
          <w:szCs w:val="21"/>
          <w:lang w:eastAsia="zh-CN"/>
        </w:rPr>
        <w:t xml:space="preserve"> 100,000 </w:t>
      </w:r>
      <w:r>
        <w:rPr>
          <w:rFonts w:hint="eastAsia"/>
          <w:szCs w:val="21"/>
          <w:lang w:eastAsia="zh-CN"/>
        </w:rPr>
        <w:t>年</w:t>
      </w:r>
      <w:r>
        <w:rPr>
          <w:rFonts w:hint="eastAsia"/>
          <w:szCs w:val="21"/>
          <w:lang w:eastAsia="zh-CN"/>
        </w:rPr>
        <w:t>--</w:t>
      </w:r>
      <w:r>
        <w:rPr>
          <w:rFonts w:hint="eastAsia"/>
          <w:szCs w:val="21"/>
          <w:lang w:eastAsia="zh-CN"/>
        </w:rPr>
        <w:t>很容易主导整个生命周期评估结果。这一点很重要，但需要单独解释。同时，这个问题也说明了</w:t>
      </w:r>
      <w:r>
        <w:rPr>
          <w:rFonts w:hint="eastAsia"/>
          <w:szCs w:val="21"/>
          <w:lang w:eastAsia="zh-CN"/>
        </w:rPr>
        <w:t xml:space="preserve"> LCA </w:t>
      </w:r>
      <w:r>
        <w:rPr>
          <w:rFonts w:hint="eastAsia"/>
          <w:szCs w:val="21"/>
          <w:lang w:eastAsia="zh-CN"/>
        </w:rPr>
        <w:t>的一个弱点：</w:t>
      </w:r>
      <w:r>
        <w:rPr>
          <w:rFonts w:hint="eastAsia"/>
          <w:szCs w:val="21"/>
          <w:lang w:eastAsia="zh-CN"/>
        </w:rPr>
        <w:t xml:space="preserve">LCIA </w:t>
      </w:r>
      <w:r>
        <w:rPr>
          <w:rFonts w:hint="eastAsia"/>
          <w:szCs w:val="21"/>
          <w:lang w:eastAsia="zh-CN"/>
        </w:rPr>
        <w:t>方法通常不考虑阈值，而是将所有排放在一段时间内汇总。因此，即使</w:t>
      </w:r>
      <w:r>
        <w:rPr>
          <w:rFonts w:hint="eastAsia"/>
          <w:szCs w:val="21"/>
          <w:lang w:eastAsia="zh-CN"/>
        </w:rPr>
        <w:t xml:space="preserve"> 1,000 </w:t>
      </w:r>
      <w:r>
        <w:rPr>
          <w:rFonts w:hint="eastAsia"/>
          <w:szCs w:val="21"/>
          <w:lang w:eastAsia="zh-CN"/>
        </w:rPr>
        <w:t>年后废物渗滤液中的浓度可能低于任何生态毒性效应，这些排放物在几万年中的总量也会被加总，并被视为与几年中以更高浓度排放的相同数量相同。</w:t>
      </w:r>
    </w:p>
    <w:p w14:paraId="42DDBBED" w14:textId="77777777" w:rsidR="00D16BE9" w:rsidRDefault="00AC4FA2">
      <w:pPr>
        <w:pStyle w:val="a8"/>
        <w:spacing w:line="300" w:lineRule="auto"/>
        <w:ind w:firstLineChars="200" w:firstLine="420"/>
        <w:jc w:val="both"/>
        <w:rPr>
          <w:szCs w:val="21"/>
          <w:lang w:eastAsia="zh-CN"/>
        </w:rPr>
      </w:pPr>
      <w:r>
        <w:rPr>
          <w:rFonts w:hint="eastAsia"/>
          <w:szCs w:val="21"/>
          <w:lang w:eastAsia="zh-CN"/>
        </w:rPr>
        <w:t>可以说，如果垃圾填埋场是与环境相关的长期排放者，人类最终（可能在</w:t>
      </w:r>
      <w:r>
        <w:rPr>
          <w:rFonts w:hint="eastAsia"/>
          <w:szCs w:val="21"/>
          <w:lang w:eastAsia="zh-CN"/>
        </w:rPr>
        <w:t xml:space="preserve"> 100 </w:t>
      </w:r>
      <w:r>
        <w:rPr>
          <w:rFonts w:hint="eastAsia"/>
          <w:szCs w:val="21"/>
          <w:lang w:eastAsia="zh-CN"/>
        </w:rPr>
        <w:t>年之前）会将其挖出，对其进行消毒和</w:t>
      </w:r>
      <w:r>
        <w:rPr>
          <w:rFonts w:hint="eastAsia"/>
          <w:szCs w:val="21"/>
          <w:lang w:eastAsia="zh-CN"/>
        </w:rPr>
        <w:t>/</w:t>
      </w:r>
      <w:r>
        <w:rPr>
          <w:rFonts w:hint="eastAsia"/>
          <w:szCs w:val="21"/>
          <w:lang w:eastAsia="zh-CN"/>
        </w:rPr>
        <w:t>或从中获取铜和其他二次资源。</w:t>
      </w:r>
    </w:p>
    <w:p w14:paraId="4F7F53FB" w14:textId="77777777" w:rsidR="00D16BE9" w:rsidRDefault="00AC4FA2">
      <w:pPr>
        <w:pStyle w:val="a8"/>
        <w:spacing w:line="300" w:lineRule="auto"/>
        <w:ind w:firstLineChars="200" w:firstLine="420"/>
        <w:jc w:val="both"/>
        <w:rPr>
          <w:szCs w:val="21"/>
          <w:lang w:eastAsia="zh-CN"/>
        </w:rPr>
      </w:pPr>
      <w:r>
        <w:rPr>
          <w:rFonts w:hint="eastAsia"/>
          <w:szCs w:val="21"/>
          <w:lang w:eastAsia="zh-CN"/>
        </w:rPr>
        <w:t>总之：鉴于其不同的确定性，未来</w:t>
      </w:r>
      <w:r>
        <w:rPr>
          <w:rFonts w:hint="eastAsia"/>
          <w:szCs w:val="21"/>
          <w:lang w:eastAsia="zh-CN"/>
        </w:rPr>
        <w:t xml:space="preserve"> 100 </w:t>
      </w:r>
      <w:r>
        <w:rPr>
          <w:rFonts w:hint="eastAsia"/>
          <w:szCs w:val="21"/>
          <w:lang w:eastAsia="zh-CN"/>
        </w:rPr>
        <w:t>年内和</w:t>
      </w:r>
      <w:r>
        <w:rPr>
          <w:rFonts w:hint="eastAsia"/>
          <w:szCs w:val="21"/>
          <w:lang w:eastAsia="zh-CN"/>
        </w:rPr>
        <w:t xml:space="preserve"> 100 </w:t>
      </w:r>
      <w:r>
        <w:rPr>
          <w:rFonts w:hint="eastAsia"/>
          <w:szCs w:val="21"/>
          <w:lang w:eastAsia="zh-CN"/>
        </w:rPr>
        <w:t>年后的排放需要单独的影响评估和适当的解释。</w:t>
      </w:r>
    </w:p>
    <w:p w14:paraId="62C598B3" w14:textId="77777777" w:rsidR="00D16BE9" w:rsidRDefault="00AC4FA2">
      <w:pPr>
        <w:widowControl w:val="0"/>
        <w:autoSpaceDE w:val="0"/>
        <w:autoSpaceDN w:val="0"/>
        <w:spacing w:line="300" w:lineRule="auto"/>
        <w:ind w:firstLine="422"/>
        <w:jc w:val="left"/>
        <w:outlineLvl w:val="4"/>
        <w:rPr>
          <w:rFonts w:eastAsia="Arial" w:cs="Arial"/>
          <w:b/>
          <w:bCs/>
          <w:kern w:val="0"/>
          <w:szCs w:val="21"/>
        </w:rPr>
      </w:pPr>
      <w:r>
        <w:rPr>
          <w:rFonts w:eastAsia="Arial" w:cs="Arial" w:hint="eastAsia"/>
          <w:b/>
          <w:bCs/>
          <w:kern w:val="0"/>
          <w:szCs w:val="21"/>
        </w:rPr>
        <w:t>7.4.3.</w:t>
      </w:r>
      <w:r>
        <w:rPr>
          <w:rFonts w:cs="Arial" w:hint="eastAsia"/>
          <w:b/>
          <w:bCs/>
          <w:kern w:val="0"/>
          <w:szCs w:val="21"/>
        </w:rPr>
        <w:t>7</w:t>
      </w:r>
      <w:r>
        <w:rPr>
          <w:rFonts w:eastAsia="Arial" w:cs="Arial" w:hint="eastAsia"/>
          <w:b/>
          <w:bCs/>
          <w:kern w:val="0"/>
          <w:szCs w:val="21"/>
        </w:rPr>
        <w:t>.</w:t>
      </w:r>
      <w:r>
        <w:rPr>
          <w:rFonts w:cs="Arial" w:hint="eastAsia"/>
          <w:b/>
          <w:bCs/>
          <w:kern w:val="0"/>
          <w:szCs w:val="21"/>
        </w:rPr>
        <w:t>3</w:t>
      </w:r>
      <w:r>
        <w:rPr>
          <w:rFonts w:eastAsia="宋体" w:cs="宋体" w:hint="eastAsia"/>
          <w:b/>
          <w:bCs/>
          <w:kern w:val="0"/>
          <w:szCs w:val="21"/>
        </w:rPr>
        <w:t>临时碳储存、延迟温室气体排放、延迟解决多功能性的入计量</w:t>
      </w:r>
    </w:p>
    <w:p w14:paraId="51800708" w14:textId="77777777" w:rsidR="00D16BE9" w:rsidRDefault="00AC4FA2">
      <w:pPr>
        <w:widowControl w:val="0"/>
        <w:autoSpaceDE w:val="0"/>
        <w:autoSpaceDN w:val="0"/>
        <w:spacing w:line="300" w:lineRule="auto"/>
        <w:ind w:firstLine="360"/>
        <w:rPr>
          <w:rFonts w:eastAsia="Arial" w:cs="Arial"/>
          <w:kern w:val="0"/>
          <w:sz w:val="18"/>
          <w:szCs w:val="24"/>
        </w:rPr>
      </w:pPr>
      <w:r>
        <w:rPr>
          <w:rFonts w:eastAsia="Arial" w:cs="Arial"/>
          <w:color w:val="0000FF"/>
          <w:kern w:val="0"/>
          <w:sz w:val="18"/>
          <w:szCs w:val="24"/>
        </w:rPr>
        <w:t>(</w:t>
      </w:r>
      <w:r>
        <w:rPr>
          <w:rFonts w:eastAsia="宋体" w:cs="宋体" w:hint="eastAsia"/>
          <w:color w:val="0000FF"/>
          <w:kern w:val="0"/>
          <w:sz w:val="18"/>
          <w:szCs w:val="24"/>
        </w:rPr>
        <w:t>参见</w:t>
      </w:r>
      <w:r>
        <w:rPr>
          <w:rFonts w:eastAsia="Arial" w:cs="Arial"/>
          <w:color w:val="0000FF"/>
          <w:kern w:val="0"/>
          <w:sz w:val="18"/>
          <w:szCs w:val="24"/>
        </w:rPr>
        <w:t xml:space="preserve"> ISO 14044:2006 </w:t>
      </w:r>
      <w:r>
        <w:rPr>
          <w:rFonts w:eastAsia="宋体" w:cs="宋体" w:hint="eastAsia"/>
          <w:color w:val="0000FF"/>
          <w:kern w:val="0"/>
          <w:sz w:val="18"/>
          <w:szCs w:val="24"/>
        </w:rPr>
        <w:t>第</w:t>
      </w:r>
      <w:r>
        <w:rPr>
          <w:rFonts w:eastAsia="Arial" w:cs="Arial"/>
          <w:color w:val="0000FF"/>
          <w:kern w:val="0"/>
          <w:sz w:val="18"/>
          <w:szCs w:val="24"/>
        </w:rPr>
        <w:t xml:space="preserve"> 4.2.3.5</w:t>
      </w:r>
      <w:r>
        <w:rPr>
          <w:rFonts w:eastAsia="宋体" w:cs="宋体" w:hint="eastAsia"/>
          <w:color w:val="0000FF"/>
          <w:kern w:val="0"/>
          <w:sz w:val="18"/>
          <w:szCs w:val="24"/>
        </w:rPr>
        <w:t>、</w:t>
      </w:r>
      <w:r>
        <w:rPr>
          <w:rFonts w:eastAsia="Arial" w:cs="Arial"/>
          <w:color w:val="0000FF"/>
          <w:kern w:val="0"/>
          <w:sz w:val="18"/>
          <w:szCs w:val="24"/>
        </w:rPr>
        <w:t>4.2.3.6.</w:t>
      </w:r>
      <w:r>
        <w:rPr>
          <w:rFonts w:eastAsia="Arial" w:cs="Arial"/>
          <w:color w:val="0000FF"/>
          <w:spacing w:val="-2"/>
          <w:kern w:val="0"/>
          <w:sz w:val="18"/>
          <w:szCs w:val="24"/>
        </w:rPr>
        <w:t xml:space="preserve">2 </w:t>
      </w:r>
      <w:r>
        <w:rPr>
          <w:rFonts w:eastAsia="宋体" w:cs="宋体" w:hint="eastAsia"/>
          <w:color w:val="0000FF"/>
          <w:kern w:val="0"/>
          <w:sz w:val="18"/>
          <w:szCs w:val="24"/>
        </w:rPr>
        <w:t>和</w:t>
      </w:r>
      <w:r>
        <w:rPr>
          <w:rFonts w:eastAsia="Arial" w:cs="Arial"/>
          <w:color w:val="0000FF"/>
          <w:kern w:val="0"/>
          <w:sz w:val="18"/>
          <w:szCs w:val="24"/>
        </w:rPr>
        <w:t xml:space="preserve"> </w:t>
      </w:r>
      <w:r>
        <w:rPr>
          <w:rFonts w:eastAsia="Arial" w:cs="Arial"/>
          <w:color w:val="0000FF"/>
          <w:spacing w:val="-2"/>
          <w:kern w:val="0"/>
          <w:sz w:val="18"/>
          <w:szCs w:val="24"/>
        </w:rPr>
        <w:t>4.</w:t>
      </w:r>
      <w:r>
        <w:rPr>
          <w:rFonts w:eastAsia="Arial" w:cs="Arial"/>
          <w:color w:val="0000FF"/>
          <w:kern w:val="0"/>
          <w:sz w:val="18"/>
          <w:szCs w:val="24"/>
        </w:rPr>
        <w:t>3</w:t>
      </w:r>
      <w:r>
        <w:rPr>
          <w:rFonts w:eastAsia="Arial" w:cs="Arial"/>
          <w:color w:val="0000FF"/>
          <w:spacing w:val="-2"/>
          <w:kern w:val="0"/>
          <w:sz w:val="18"/>
          <w:szCs w:val="24"/>
        </w:rPr>
        <w:t xml:space="preserve">.2.1 </w:t>
      </w:r>
      <w:r>
        <w:rPr>
          <w:rFonts w:eastAsia="宋体" w:cs="宋体" w:hint="eastAsia"/>
          <w:color w:val="0000FF"/>
          <w:kern w:val="0"/>
          <w:sz w:val="18"/>
          <w:szCs w:val="24"/>
        </w:rPr>
        <w:t>章</w:t>
      </w:r>
      <w:r>
        <w:rPr>
          <w:rFonts w:eastAsia="宋体" w:cs="宋体" w:hint="eastAsia"/>
          <w:color w:val="0000FF"/>
          <w:spacing w:val="-2"/>
          <w:kern w:val="0"/>
          <w:sz w:val="18"/>
          <w:szCs w:val="24"/>
        </w:rPr>
        <w:t>）</w:t>
      </w:r>
      <w:r>
        <w:rPr>
          <w:rFonts w:eastAsia="宋体" w:cs="宋体" w:hint="eastAsia"/>
          <w:color w:val="0000FF"/>
          <w:kern w:val="0"/>
          <w:sz w:val="18"/>
          <w:szCs w:val="24"/>
        </w:rPr>
        <w:t>。</w:t>
      </w:r>
    </w:p>
    <w:p w14:paraId="379AAF59" w14:textId="77777777" w:rsidR="00D16BE9" w:rsidRDefault="00AC4FA2">
      <w:pPr>
        <w:widowControl w:val="0"/>
        <w:autoSpaceDE w:val="0"/>
        <w:autoSpaceDN w:val="0"/>
        <w:spacing w:line="300" w:lineRule="auto"/>
        <w:ind w:firstLine="422"/>
        <w:rPr>
          <w:rFonts w:cs="Arial"/>
          <w:b/>
          <w:bCs/>
          <w:kern w:val="0"/>
          <w:szCs w:val="21"/>
        </w:rPr>
      </w:pPr>
      <w:r>
        <w:rPr>
          <w:rFonts w:eastAsia="宋体" w:cs="宋体" w:hint="eastAsia"/>
          <w:b/>
          <w:bCs/>
          <w:kern w:val="0"/>
          <w:szCs w:val="21"/>
        </w:rPr>
        <w:t>生物和化石二氧化碳和</w:t>
      </w:r>
      <w:r>
        <w:rPr>
          <w:rFonts w:eastAsia="宋体" w:cs="宋体" w:hint="eastAsia"/>
          <w:b/>
          <w:bCs/>
          <w:spacing w:val="-5"/>
          <w:kern w:val="0"/>
          <w:szCs w:val="21"/>
        </w:rPr>
        <w:t>甲烷</w:t>
      </w:r>
      <w:r>
        <w:rPr>
          <w:rFonts w:eastAsia="宋体" w:cs="宋体" w:hint="eastAsia"/>
          <w:b/>
          <w:bCs/>
          <w:kern w:val="0"/>
          <w:szCs w:val="21"/>
        </w:rPr>
        <w:t>的清单编制和影响评估</w:t>
      </w:r>
    </w:p>
    <w:p w14:paraId="4445C352" w14:textId="77777777" w:rsidR="00D16BE9" w:rsidRDefault="00AC4FA2">
      <w:pPr>
        <w:widowControl w:val="0"/>
        <w:autoSpaceDE w:val="0"/>
        <w:autoSpaceDN w:val="0"/>
        <w:spacing w:line="300" w:lineRule="auto"/>
        <w:ind w:firstLine="420"/>
        <w:jc w:val="left"/>
        <w:rPr>
          <w:rFonts w:eastAsia="宋体" w:cs="宋体"/>
          <w:kern w:val="0"/>
          <w:szCs w:val="21"/>
        </w:rPr>
      </w:pPr>
      <w:r>
        <w:rPr>
          <w:rFonts w:eastAsia="宋体" w:cs="宋体" w:hint="eastAsia"/>
          <w:kern w:val="0"/>
          <w:szCs w:val="21"/>
        </w:rPr>
        <w:t>植物对</w:t>
      </w:r>
      <w:r>
        <w:rPr>
          <w:rFonts w:eastAsia="宋体" w:cs="宋体" w:hint="eastAsia"/>
          <w:kern w:val="0"/>
          <w:szCs w:val="21"/>
        </w:rPr>
        <w:t xml:space="preserve"> </w:t>
      </w:r>
      <w:r>
        <w:rPr>
          <w:rFonts w:eastAsia="宋体" w:cs="宋体" w:hint="eastAsia"/>
          <w:kern w:val="0"/>
          <w:szCs w:val="21"/>
        </w:rPr>
        <w:t>“二氧化碳</w:t>
      </w:r>
      <w:r>
        <w:rPr>
          <w:rFonts w:eastAsia="宋体" w:cs="宋体" w:hint="eastAsia"/>
          <w:kern w:val="0"/>
          <w:szCs w:val="21"/>
        </w:rPr>
        <w:t xml:space="preserve"> </w:t>
      </w:r>
      <w:r>
        <w:rPr>
          <w:rFonts w:eastAsia="宋体" w:cs="宋体" w:hint="eastAsia"/>
          <w:kern w:val="0"/>
          <w:szCs w:val="21"/>
        </w:rPr>
        <w:t>”的吸收应在</w:t>
      </w:r>
      <w:r>
        <w:rPr>
          <w:rFonts w:eastAsia="宋体" w:cs="宋体" w:hint="eastAsia"/>
          <w:kern w:val="0"/>
          <w:szCs w:val="21"/>
        </w:rPr>
        <w:t xml:space="preserve"> </w:t>
      </w:r>
      <w:r>
        <w:rPr>
          <w:rFonts w:eastAsia="宋体" w:cs="宋体" w:hint="eastAsia"/>
          <w:kern w:val="0"/>
          <w:szCs w:val="21"/>
        </w:rPr>
        <w:t>“来自空气的资源</w:t>
      </w:r>
      <w:r>
        <w:rPr>
          <w:rFonts w:eastAsia="宋体" w:cs="宋体" w:hint="eastAsia"/>
          <w:kern w:val="0"/>
          <w:szCs w:val="21"/>
        </w:rPr>
        <w:t xml:space="preserve"> </w:t>
      </w:r>
      <w:r>
        <w:rPr>
          <w:rFonts w:eastAsia="宋体" w:cs="宋体" w:hint="eastAsia"/>
          <w:kern w:val="0"/>
          <w:szCs w:val="21"/>
        </w:rPr>
        <w:t>”中列出。</w:t>
      </w:r>
    </w:p>
    <w:p w14:paraId="43630066" w14:textId="77777777" w:rsidR="00D16BE9" w:rsidRDefault="00AC4FA2">
      <w:pPr>
        <w:widowControl w:val="0"/>
        <w:autoSpaceDE w:val="0"/>
        <w:autoSpaceDN w:val="0"/>
        <w:spacing w:line="300" w:lineRule="auto"/>
        <w:ind w:firstLine="420"/>
        <w:jc w:val="left"/>
        <w:rPr>
          <w:rFonts w:eastAsia="Arial" w:cs="Arial"/>
          <w:kern w:val="0"/>
          <w:szCs w:val="21"/>
        </w:rPr>
      </w:pPr>
      <w:r>
        <w:rPr>
          <w:rFonts w:eastAsia="宋体" w:cs="宋体" w:hint="eastAsia"/>
          <w:kern w:val="0"/>
          <w:szCs w:val="21"/>
        </w:rPr>
        <w:t>大气中二氧化碳的吸收以及化石二氧化碳和生物二氧化碳的释放都会被赋予影响评估的特征因子。因此，不知道二氧化碳或甲烷排放是生物源排放还是化石源排放（即列为“未确定”）并不会导致结果错误。</w:t>
      </w:r>
    </w:p>
    <w:p w14:paraId="48131A34" w14:textId="77777777" w:rsidR="00D16BE9" w:rsidRDefault="00AC4FA2">
      <w:pPr>
        <w:widowControl w:val="0"/>
        <w:autoSpaceDE w:val="0"/>
        <w:autoSpaceDN w:val="0"/>
        <w:spacing w:line="300" w:lineRule="auto"/>
        <w:ind w:firstLine="422"/>
        <w:rPr>
          <w:rFonts w:eastAsia="Arial" w:cs="Arial"/>
          <w:b/>
          <w:bCs/>
          <w:kern w:val="0"/>
          <w:szCs w:val="21"/>
        </w:rPr>
      </w:pPr>
      <w:r>
        <w:rPr>
          <w:rFonts w:eastAsia="宋体" w:cs="宋体" w:hint="eastAsia"/>
          <w:b/>
          <w:bCs/>
          <w:kern w:val="0"/>
          <w:szCs w:val="21"/>
        </w:rPr>
        <w:t>临时清除二氧化碳、延迟排放与</w:t>
      </w:r>
      <w:r>
        <w:rPr>
          <w:rFonts w:eastAsia="Arial" w:cs="Arial"/>
          <w:b/>
          <w:bCs/>
          <w:kern w:val="0"/>
          <w:szCs w:val="21"/>
        </w:rPr>
        <w:t xml:space="preserve"> "</w:t>
      </w:r>
      <w:r>
        <w:rPr>
          <w:rFonts w:eastAsia="宋体" w:cs="宋体" w:hint="eastAsia"/>
          <w:b/>
          <w:bCs/>
          <w:kern w:val="0"/>
          <w:szCs w:val="21"/>
        </w:rPr>
        <w:t>全球变暖潜能值</w:t>
      </w:r>
      <w:r>
        <w:rPr>
          <w:rFonts w:eastAsia="Arial" w:cs="Arial"/>
          <w:b/>
          <w:bCs/>
          <w:kern w:val="0"/>
          <w:szCs w:val="21"/>
        </w:rPr>
        <w:t xml:space="preserve"> 100 </w:t>
      </w:r>
      <w:r>
        <w:rPr>
          <w:rFonts w:eastAsia="宋体" w:cs="宋体" w:hint="eastAsia"/>
          <w:b/>
          <w:bCs/>
          <w:kern w:val="0"/>
          <w:szCs w:val="21"/>
        </w:rPr>
        <w:t>年</w:t>
      </w:r>
      <w:r>
        <w:rPr>
          <w:rFonts w:eastAsia="Arial" w:cs="Arial"/>
          <w:b/>
          <w:bCs/>
          <w:kern w:val="0"/>
          <w:szCs w:val="21"/>
        </w:rPr>
        <w:t>"</w:t>
      </w:r>
      <w:r>
        <w:rPr>
          <w:rFonts w:eastAsia="宋体" w:cs="宋体" w:hint="eastAsia"/>
          <w:b/>
          <w:bCs/>
          <w:kern w:val="0"/>
          <w:szCs w:val="21"/>
        </w:rPr>
        <w:t>之间的联系</w:t>
      </w:r>
    </w:p>
    <w:p w14:paraId="1FE10BDE" w14:textId="77777777" w:rsidR="00D16BE9" w:rsidRDefault="00AC4FA2">
      <w:pPr>
        <w:widowControl w:val="0"/>
        <w:autoSpaceDE w:val="0"/>
        <w:autoSpaceDN w:val="0"/>
        <w:spacing w:line="300" w:lineRule="auto"/>
        <w:ind w:firstLine="420"/>
        <w:rPr>
          <w:rFonts w:eastAsia="Arial" w:cs="Arial"/>
          <w:kern w:val="0"/>
          <w:szCs w:val="21"/>
        </w:rPr>
      </w:pPr>
      <w:r>
        <w:rPr>
          <w:rFonts w:eastAsia="宋体" w:cs="宋体" w:hint="eastAsia"/>
          <w:kern w:val="0"/>
          <w:szCs w:val="21"/>
        </w:rPr>
        <w:t>通过融入长寿生物基产品、垃圾填埋场中的生物</w:t>
      </w:r>
      <w:proofErr w:type="gramStart"/>
      <w:r>
        <w:rPr>
          <w:rFonts w:eastAsia="宋体" w:cs="宋体" w:hint="eastAsia"/>
          <w:kern w:val="0"/>
          <w:szCs w:val="21"/>
        </w:rPr>
        <w:t>基材料</w:t>
      </w:r>
      <w:proofErr w:type="gramEnd"/>
      <w:r>
        <w:rPr>
          <w:rFonts w:eastAsia="宋体" w:cs="宋体" w:hint="eastAsia"/>
          <w:kern w:val="0"/>
          <w:szCs w:val="21"/>
        </w:rPr>
        <w:t>残留物或二氧化碳</w:t>
      </w:r>
      <w:r>
        <w:rPr>
          <w:rFonts w:eastAsia="Arial" w:cs="Arial"/>
          <w:kern w:val="0"/>
          <w:szCs w:val="21"/>
        </w:rPr>
        <w:t xml:space="preserve"> - </w:t>
      </w:r>
      <w:r>
        <w:rPr>
          <w:rFonts w:eastAsia="宋体" w:cs="宋体" w:hint="eastAsia"/>
          <w:kern w:val="0"/>
          <w:szCs w:val="21"/>
        </w:rPr>
        <w:t>地下储存库而暂时从大气中清除的二氧化碳在清单中均有考虑。但是，在</w:t>
      </w:r>
      <w:r>
        <w:rPr>
          <w:rFonts w:eastAsia="Arial" w:cs="Arial"/>
          <w:kern w:val="0"/>
          <w:szCs w:val="21"/>
        </w:rPr>
        <w:t xml:space="preserve"> LCIA </w:t>
      </w:r>
      <w:r>
        <w:rPr>
          <w:rFonts w:eastAsia="宋体" w:cs="宋体" w:hint="eastAsia"/>
          <w:kern w:val="0"/>
          <w:szCs w:val="21"/>
        </w:rPr>
        <w:t>的总体结果计算中，并不将其视为默认值，因为生命周期评估（</w:t>
      </w:r>
      <w:r>
        <w:rPr>
          <w:rFonts w:eastAsia="Arial" w:cs="Arial"/>
          <w:kern w:val="0"/>
          <w:szCs w:val="21"/>
        </w:rPr>
        <w:t>LCA</w:t>
      </w:r>
      <w:r>
        <w:rPr>
          <w:rFonts w:eastAsia="宋体" w:cs="宋体" w:hint="eastAsia"/>
          <w:kern w:val="0"/>
          <w:szCs w:val="21"/>
        </w:rPr>
        <w:t>）本身并不折算随时间变化的排放量</w:t>
      </w:r>
      <w:r>
        <w:rPr>
          <w:rFonts w:eastAsia="Arial" w:cs="Arial"/>
          <w:b/>
          <w:color w:val="000080"/>
          <w:kern w:val="0"/>
          <w:szCs w:val="21"/>
          <w:vertAlign w:val="superscript"/>
        </w:rPr>
        <w:t>150</w:t>
      </w:r>
      <w:r>
        <w:rPr>
          <w:rFonts w:eastAsia="Arial" w:cs="Arial"/>
          <w:kern w:val="0"/>
          <w:szCs w:val="21"/>
        </w:rPr>
        <w:t xml:space="preserve"> </w:t>
      </w:r>
      <w:r>
        <w:rPr>
          <w:rFonts w:eastAsia="宋体" w:cs="宋体" w:hint="eastAsia"/>
          <w:kern w:val="0"/>
          <w:szCs w:val="21"/>
        </w:rPr>
        <w:t>；除非研究目标直接要求这样做。</w:t>
      </w:r>
    </w:p>
    <w:p w14:paraId="1791085C" w14:textId="77777777" w:rsidR="00D16BE9" w:rsidRDefault="00AC4FA2">
      <w:pPr>
        <w:widowControl w:val="0"/>
        <w:autoSpaceDE w:val="0"/>
        <w:autoSpaceDN w:val="0"/>
        <w:spacing w:line="300" w:lineRule="auto"/>
        <w:ind w:firstLine="420"/>
        <w:rPr>
          <w:rFonts w:eastAsia="Arial" w:cs="Arial"/>
          <w:kern w:val="0"/>
          <w:szCs w:val="21"/>
        </w:rPr>
      </w:pPr>
      <w:r>
        <w:rPr>
          <w:rFonts w:eastAsia="宋体" w:cs="宋体" w:hint="eastAsia"/>
          <w:kern w:val="0"/>
          <w:szCs w:val="21"/>
        </w:rPr>
        <w:t>清查工作是这样进行的：计算排放物</w:t>
      </w:r>
      <w:r>
        <w:rPr>
          <w:rFonts w:eastAsia="Arial" w:cs="Arial"/>
          <w:kern w:val="0"/>
          <w:szCs w:val="21"/>
        </w:rPr>
        <w:t xml:space="preserve"> LCIA </w:t>
      </w:r>
      <w:r>
        <w:rPr>
          <w:rFonts w:eastAsia="宋体" w:cs="宋体" w:hint="eastAsia"/>
          <w:kern w:val="0"/>
          <w:szCs w:val="21"/>
        </w:rPr>
        <w:t>影响的持续时间通常是明示或暗示不确定的。仅就全球变暖潜势</w:t>
      </w:r>
      <w:r>
        <w:rPr>
          <w:rFonts w:eastAsia="Arial" w:cs="Arial"/>
          <w:kern w:val="0"/>
          <w:szCs w:val="21"/>
        </w:rPr>
        <w:t xml:space="preserve"> (GWP) </w:t>
      </w:r>
      <w:r>
        <w:rPr>
          <w:rFonts w:eastAsia="宋体" w:cs="宋体" w:hint="eastAsia"/>
          <w:kern w:val="0"/>
          <w:szCs w:val="21"/>
        </w:rPr>
        <w:t>而言，</w:t>
      </w:r>
      <w:r>
        <w:rPr>
          <w:rFonts w:eastAsia="Arial" w:cs="Arial"/>
          <w:kern w:val="0"/>
          <w:szCs w:val="21"/>
        </w:rPr>
        <w:t>"</w:t>
      </w:r>
      <w:r>
        <w:rPr>
          <w:rFonts w:eastAsia="宋体" w:cs="宋体" w:hint="eastAsia"/>
          <w:kern w:val="0"/>
          <w:szCs w:val="21"/>
        </w:rPr>
        <w:t>全球变暖潜势</w:t>
      </w:r>
      <w:r>
        <w:rPr>
          <w:rFonts w:eastAsia="Arial" w:cs="Arial"/>
          <w:kern w:val="0"/>
          <w:szCs w:val="21"/>
        </w:rPr>
        <w:t xml:space="preserve"> 100 </w:t>
      </w:r>
      <w:r>
        <w:rPr>
          <w:rFonts w:eastAsia="宋体" w:cs="宋体" w:hint="eastAsia"/>
          <w:kern w:val="0"/>
          <w:szCs w:val="21"/>
        </w:rPr>
        <w:t>年</w:t>
      </w:r>
      <w:r>
        <w:rPr>
          <w:rFonts w:eastAsia="Arial" w:cs="Arial"/>
          <w:kern w:val="0"/>
          <w:szCs w:val="21"/>
        </w:rPr>
        <w:t xml:space="preserve"> "</w:t>
      </w:r>
      <w:r>
        <w:rPr>
          <w:rFonts w:eastAsia="宋体" w:cs="宋体" w:hint="eastAsia"/>
          <w:kern w:val="0"/>
          <w:szCs w:val="21"/>
        </w:rPr>
        <w:t>这一更短的视角被广泛使用（</w:t>
      </w:r>
      <w:r>
        <w:rPr>
          <w:rFonts w:eastAsia="Arial" w:cs="Arial"/>
          <w:kern w:val="0"/>
          <w:szCs w:val="21"/>
        </w:rPr>
        <w:t xml:space="preserve">ILCD </w:t>
      </w:r>
      <w:r>
        <w:rPr>
          <w:rFonts w:eastAsia="宋体" w:cs="宋体" w:hint="eastAsia"/>
          <w:kern w:val="0"/>
          <w:szCs w:val="21"/>
        </w:rPr>
        <w:t>手册中单独的</w:t>
      </w:r>
      <w:r>
        <w:rPr>
          <w:rFonts w:eastAsia="Arial" w:cs="Arial"/>
          <w:kern w:val="0"/>
          <w:szCs w:val="21"/>
        </w:rPr>
        <w:t xml:space="preserve"> LCIA </w:t>
      </w:r>
      <w:r>
        <w:rPr>
          <w:rFonts w:eastAsia="宋体" w:cs="宋体" w:hint="eastAsia"/>
          <w:kern w:val="0"/>
          <w:szCs w:val="21"/>
        </w:rPr>
        <w:t>指导文件提供了详细信息和建议）。所使用的相关表征因子通常是作为政府间气候变化专门委员会</w:t>
      </w:r>
      <w:r>
        <w:rPr>
          <w:rFonts w:eastAsia="Arial" w:cs="Arial"/>
          <w:kern w:val="0"/>
          <w:szCs w:val="21"/>
        </w:rPr>
        <w:t xml:space="preserve"> (IPCC) </w:t>
      </w:r>
      <w:r>
        <w:rPr>
          <w:rFonts w:eastAsia="宋体" w:cs="宋体" w:hint="eastAsia"/>
          <w:kern w:val="0"/>
          <w:szCs w:val="21"/>
        </w:rPr>
        <w:t>报告的一部分提供的。因此，气候变化被隐含地认为是未来</w:t>
      </w:r>
      <w:r>
        <w:rPr>
          <w:rFonts w:eastAsia="Arial" w:cs="Arial"/>
          <w:kern w:val="0"/>
          <w:szCs w:val="21"/>
        </w:rPr>
        <w:t xml:space="preserve"> 100 </w:t>
      </w:r>
      <w:r>
        <w:rPr>
          <w:rFonts w:eastAsia="宋体" w:cs="宋体" w:hint="eastAsia"/>
          <w:kern w:val="0"/>
          <w:szCs w:val="21"/>
        </w:rPr>
        <w:t>年（</w:t>
      </w:r>
      <w:r>
        <w:rPr>
          <w:rFonts w:eastAsia="Arial" w:cs="Arial"/>
          <w:kern w:val="0"/>
          <w:szCs w:val="21"/>
        </w:rPr>
        <w:t xml:space="preserve">3 </w:t>
      </w:r>
      <w:r>
        <w:rPr>
          <w:rFonts w:eastAsia="宋体" w:cs="宋体" w:hint="eastAsia"/>
          <w:kern w:val="0"/>
          <w:szCs w:val="21"/>
        </w:rPr>
        <w:t>到</w:t>
      </w:r>
      <w:r>
        <w:rPr>
          <w:rFonts w:eastAsia="Arial" w:cs="Arial"/>
          <w:kern w:val="0"/>
          <w:szCs w:val="21"/>
        </w:rPr>
        <w:t xml:space="preserve"> 4 </w:t>
      </w:r>
      <w:r>
        <w:rPr>
          <w:rFonts w:eastAsia="宋体" w:cs="宋体" w:hint="eastAsia"/>
          <w:kern w:val="0"/>
          <w:szCs w:val="21"/>
        </w:rPr>
        <w:t>代）的问题。因此，在政治上提倡长期清除大气中的</w:t>
      </w:r>
      <w:r>
        <w:rPr>
          <w:rFonts w:eastAsia="Arial" w:cs="Arial"/>
          <w:kern w:val="0"/>
          <w:szCs w:val="21"/>
        </w:rPr>
        <w:t xml:space="preserve"> CO</w:t>
      </w:r>
      <w:r>
        <w:rPr>
          <w:rFonts w:eastAsia="Arial" w:cs="Arial"/>
          <w:kern w:val="0"/>
          <w:szCs w:val="21"/>
          <w:vertAlign w:val="subscript"/>
        </w:rPr>
        <w:t>2</w:t>
      </w:r>
      <w:r>
        <w:rPr>
          <w:rFonts w:eastAsia="Arial" w:cs="Arial"/>
          <w:kern w:val="0"/>
          <w:szCs w:val="21"/>
        </w:rPr>
        <w:t xml:space="preserve"> </w:t>
      </w:r>
      <w:r>
        <w:rPr>
          <w:rFonts w:eastAsia="宋体" w:cs="宋体" w:hint="eastAsia"/>
          <w:kern w:val="0"/>
          <w:szCs w:val="21"/>
        </w:rPr>
        <w:t>并将其储存在长寿物品中（另见脚注</w:t>
      </w:r>
      <w:r>
        <w:rPr>
          <w:rFonts w:eastAsia="Arial" w:cs="Arial"/>
          <w:kern w:val="0"/>
          <w:szCs w:val="21"/>
        </w:rPr>
        <w:t xml:space="preserve"> </w:t>
      </w:r>
      <w:hyperlink w:anchor="_bookmark256" w:history="1">
        <w:r>
          <w:rPr>
            <w:rFonts w:eastAsia="Arial" w:cs="Arial"/>
            <w:kern w:val="0"/>
            <w:szCs w:val="21"/>
          </w:rPr>
          <w:t>152</w:t>
        </w:r>
      </w:hyperlink>
      <w:r>
        <w:rPr>
          <w:rFonts w:eastAsia="Arial" w:cs="Arial"/>
          <w:kern w:val="0"/>
          <w:szCs w:val="21"/>
        </w:rPr>
        <w:t xml:space="preserve"> </w:t>
      </w:r>
      <w:r>
        <w:rPr>
          <w:rFonts w:eastAsia="宋体" w:cs="宋体" w:hint="eastAsia"/>
          <w:kern w:val="0"/>
          <w:szCs w:val="21"/>
        </w:rPr>
        <w:t>中的进一步说明和方面）。</w:t>
      </w:r>
    </w:p>
    <w:p w14:paraId="31FA7A8E" w14:textId="77777777" w:rsidR="00D16BE9" w:rsidRDefault="00AC4FA2">
      <w:pPr>
        <w:widowControl w:val="0"/>
        <w:autoSpaceDE w:val="0"/>
        <w:autoSpaceDN w:val="0"/>
        <w:spacing w:line="300" w:lineRule="auto"/>
        <w:ind w:firstLine="420"/>
        <w:rPr>
          <w:rFonts w:eastAsia="Arial" w:cs="Arial"/>
          <w:kern w:val="0"/>
          <w:szCs w:val="21"/>
        </w:rPr>
      </w:pPr>
      <w:r>
        <w:rPr>
          <w:rFonts w:eastAsia="宋体" w:cs="宋体" w:hint="eastAsia"/>
          <w:kern w:val="0"/>
          <w:szCs w:val="21"/>
        </w:rPr>
        <w:t>困难在于，全球升温潜能值</w:t>
      </w:r>
      <w:r>
        <w:rPr>
          <w:rFonts w:eastAsia="Arial" w:cs="Arial"/>
          <w:kern w:val="0"/>
          <w:szCs w:val="21"/>
        </w:rPr>
        <w:t xml:space="preserve"> 100 </w:t>
      </w:r>
      <w:r>
        <w:rPr>
          <w:rFonts w:eastAsia="宋体" w:cs="宋体" w:hint="eastAsia"/>
          <w:kern w:val="0"/>
          <w:szCs w:val="21"/>
        </w:rPr>
        <w:t>与排放</w:t>
      </w:r>
      <w:r>
        <w:rPr>
          <w:rFonts w:eastAsia="宋体" w:cs="宋体" w:hint="eastAsia"/>
          <w:spacing w:val="-2"/>
          <w:kern w:val="0"/>
          <w:szCs w:val="21"/>
        </w:rPr>
        <w:t>发生</w:t>
      </w:r>
      <w:r>
        <w:rPr>
          <w:rFonts w:eastAsia="宋体" w:cs="宋体" w:hint="eastAsia"/>
          <w:kern w:val="0"/>
          <w:szCs w:val="21"/>
        </w:rPr>
        <w:t>后的影响有关。也就是说，它计算的是如今发生的排放物在未来</w:t>
      </w:r>
      <w:r>
        <w:rPr>
          <w:rFonts w:eastAsia="Arial" w:cs="Arial"/>
          <w:kern w:val="0"/>
          <w:szCs w:val="21"/>
        </w:rPr>
        <w:t xml:space="preserve"> 100 </w:t>
      </w:r>
      <w:r>
        <w:rPr>
          <w:rFonts w:eastAsia="宋体" w:cs="宋体" w:hint="eastAsia"/>
          <w:kern w:val="0"/>
          <w:szCs w:val="21"/>
        </w:rPr>
        <w:t>年内对气候变化的影响。然而，这些排放也可能在未来发生（例如，在</w:t>
      </w:r>
      <w:r>
        <w:rPr>
          <w:rFonts w:eastAsia="Arial" w:cs="Arial"/>
          <w:kern w:val="0"/>
          <w:szCs w:val="21"/>
        </w:rPr>
        <w:t xml:space="preserve"> 80 </w:t>
      </w:r>
      <w:r>
        <w:rPr>
          <w:rFonts w:eastAsia="宋体" w:cs="宋体" w:hint="eastAsia"/>
          <w:kern w:val="0"/>
          <w:szCs w:val="21"/>
        </w:rPr>
        <w:t>年后，当现在新建的房子被拆毁时）。如果对</w:t>
      </w:r>
      <w:r>
        <w:rPr>
          <w:rFonts w:eastAsia="Arial" w:cs="Arial"/>
          <w:kern w:val="0"/>
          <w:szCs w:val="21"/>
        </w:rPr>
        <w:t xml:space="preserve"> 80 </w:t>
      </w:r>
      <w:r>
        <w:rPr>
          <w:rFonts w:eastAsia="宋体" w:cs="宋体" w:hint="eastAsia"/>
          <w:kern w:val="0"/>
          <w:szCs w:val="21"/>
        </w:rPr>
        <w:t>年后的这些排放采用完全的</w:t>
      </w:r>
      <w:r>
        <w:rPr>
          <w:rFonts w:eastAsia="Arial" w:cs="Arial"/>
          <w:kern w:val="0"/>
          <w:szCs w:val="21"/>
        </w:rPr>
        <w:t xml:space="preserve"> GWP 100 </w:t>
      </w:r>
      <w:r>
        <w:rPr>
          <w:rFonts w:eastAsia="宋体" w:cs="宋体" w:hint="eastAsia"/>
          <w:kern w:val="0"/>
          <w:szCs w:val="21"/>
        </w:rPr>
        <w:t>系数，则与上文详述的</w:t>
      </w:r>
      <w:r>
        <w:rPr>
          <w:rFonts w:eastAsia="Arial" w:cs="Arial"/>
          <w:kern w:val="0"/>
          <w:szCs w:val="21"/>
        </w:rPr>
        <w:t xml:space="preserve"> GWP 100 </w:t>
      </w:r>
      <w:r>
        <w:rPr>
          <w:rFonts w:eastAsia="宋体" w:cs="宋体" w:hint="eastAsia"/>
          <w:kern w:val="0"/>
          <w:szCs w:val="21"/>
        </w:rPr>
        <w:t>的逻辑相矛盾，因为在这种情况下，它们对</w:t>
      </w:r>
      <w:r>
        <w:rPr>
          <w:rFonts w:eastAsia="Arial" w:cs="Arial"/>
          <w:kern w:val="0"/>
          <w:szCs w:val="21"/>
        </w:rPr>
        <w:t xml:space="preserve"> 180 </w:t>
      </w:r>
      <w:r>
        <w:rPr>
          <w:rFonts w:eastAsia="宋体" w:cs="宋体" w:hint="eastAsia"/>
          <w:kern w:val="0"/>
          <w:szCs w:val="21"/>
        </w:rPr>
        <w:t>年后的气候变化影响将被计算</w:t>
      </w:r>
      <w:r>
        <w:rPr>
          <w:rFonts w:eastAsia="宋体" w:cs="宋体" w:hint="eastAsia"/>
          <w:spacing w:val="-4"/>
          <w:kern w:val="0"/>
          <w:szCs w:val="21"/>
        </w:rPr>
        <w:t>在内。</w:t>
      </w:r>
    </w:p>
    <w:p w14:paraId="713C57D9" w14:textId="77777777" w:rsidR="00D16BE9" w:rsidRDefault="00D16BE9">
      <w:pPr>
        <w:pStyle w:val="a8"/>
        <w:spacing w:line="300" w:lineRule="auto"/>
        <w:ind w:firstLineChars="200" w:firstLine="420"/>
        <w:jc w:val="both"/>
        <w:rPr>
          <w:szCs w:val="21"/>
          <w:lang w:eastAsia="zh-CN"/>
        </w:rPr>
      </w:pPr>
    </w:p>
    <w:p w14:paraId="33031DDD" w14:textId="77777777" w:rsidR="00D16BE9" w:rsidRDefault="00AC4FA2">
      <w:pPr>
        <w:pStyle w:val="a8"/>
        <w:spacing w:line="300" w:lineRule="auto"/>
        <w:ind w:firstLineChars="200" w:firstLine="420"/>
        <w:jc w:val="both"/>
        <w:rPr>
          <w:szCs w:val="21"/>
          <w:lang w:eastAsia="zh-CN"/>
        </w:rPr>
      </w:pPr>
      <w:r>
        <w:rPr>
          <w:noProof/>
        </w:rPr>
        <mc:AlternateContent>
          <mc:Choice Requires="wps">
            <w:drawing>
              <wp:anchor distT="0" distB="0" distL="0" distR="0" simplePos="0" relativeHeight="251662848" behindDoc="1" locked="0" layoutInCell="1" allowOverlap="1" wp14:anchorId="314C3581" wp14:editId="53AD60A4">
                <wp:simplePos x="0" y="0"/>
                <wp:positionH relativeFrom="page">
                  <wp:posOffset>1143000</wp:posOffset>
                </wp:positionH>
                <wp:positionV relativeFrom="paragraph">
                  <wp:posOffset>249555</wp:posOffset>
                </wp:positionV>
                <wp:extent cx="1828800" cy="6985"/>
                <wp:effectExtent l="0" t="0" r="0" b="0"/>
                <wp:wrapTopAndBottom/>
                <wp:docPr id="734309124" name="docshape9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28800" cy="6985"/>
                        </a:xfrm>
                        <a:prstGeom prst="rect">
                          <a:avLst/>
                        </a:prstGeom>
                        <a:solidFill>
                          <a:srgbClr val="000000"/>
                        </a:solidFill>
                        <a:ln>
                          <a:noFill/>
                        </a:ln>
                      </wps:spPr>
                      <wps:bodyPr rot="0" vert="horz" wrap="square" lIns="91440" tIns="45720" rIns="91440" bIns="45720" anchor="t" anchorCtr="0" upright="1">
                        <a:noAutofit/>
                      </wps:bodyPr>
                    </wps:wsp>
                  </a:graphicData>
                </a:graphic>
              </wp:anchor>
            </w:drawing>
          </mc:Choice>
          <mc:Fallback xmlns:wpsCustomData="http://www.wps.cn/officeDocument/2013/wpsCustomData">
            <w:pict>
              <v:rect id="docshape949" o:spid="_x0000_s1026" o:spt="1" style="position:absolute;left:0pt;margin-left:90pt;margin-top:19.65pt;height:0.55pt;width:144pt;mso-position-horizontal-relative:page;mso-wrap-distance-bottom:0pt;mso-wrap-distance-top:0pt;z-index:-251580416;mso-width-relative:page;mso-height-relative:page;" fillcolor="#000000" filled="t" stroked="f" coordsize="21600,21600" o:gfxdata="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">
                <v:fill on="t" focussize="0,0"/>
                <v:stroke on="f"/>
                <v:imagedata o:title=""/>
                <o:lock v:ext="edit" aspectratio="f"/>
                <w10:wrap type="topAndBottom"/>
              </v:rect>
            </w:pict>
          </mc:Fallback>
        </mc:AlternateContent>
      </w:r>
    </w:p>
    <w:p w14:paraId="199D6ED8" w14:textId="77777777" w:rsidR="00D16BE9" w:rsidRDefault="00AC4FA2">
      <w:pPr>
        <w:widowControl w:val="0"/>
        <w:autoSpaceDE w:val="0"/>
        <w:autoSpaceDN w:val="0"/>
        <w:spacing w:line="300" w:lineRule="auto"/>
        <w:ind w:firstLine="361"/>
        <w:jc w:val="left"/>
        <w:rPr>
          <w:rFonts w:eastAsia="宋体"/>
          <w:szCs w:val="21"/>
        </w:rPr>
      </w:pPr>
      <w:r>
        <w:rPr>
          <w:rFonts w:eastAsia="Arial" w:cs="Arial"/>
          <w:b/>
          <w:color w:val="000080"/>
          <w:kern w:val="0"/>
          <w:sz w:val="18"/>
          <w:vertAlign w:val="superscript"/>
        </w:rPr>
        <w:t>150</w:t>
      </w:r>
      <w:r>
        <w:rPr>
          <w:rFonts w:eastAsia="宋体" w:cs="宋体" w:hint="eastAsia"/>
          <w:kern w:val="0"/>
          <w:sz w:val="18"/>
        </w:rPr>
        <w:t>但请</w:t>
      </w:r>
      <w:proofErr w:type="gramStart"/>
      <w:r>
        <w:rPr>
          <w:rFonts w:eastAsia="宋体" w:cs="宋体" w:hint="eastAsia"/>
          <w:kern w:val="0"/>
          <w:sz w:val="18"/>
        </w:rPr>
        <w:t>参见第</w:t>
      </w:r>
      <w:proofErr w:type="gramEnd"/>
      <w:r>
        <w:rPr>
          <w:rFonts w:eastAsia="Arial" w:cs="Arial"/>
          <w:kern w:val="0"/>
          <w:sz w:val="18"/>
        </w:rPr>
        <w:t xml:space="preserve"> </w:t>
      </w:r>
      <w:hyperlink w:anchor="_bookmark252" w:history="1">
        <w:r>
          <w:rPr>
            <w:rFonts w:eastAsia="Arial" w:cs="Arial"/>
            <w:kern w:val="0"/>
            <w:sz w:val="18"/>
          </w:rPr>
          <w:t>7.4.3.7.2</w:t>
        </w:r>
      </w:hyperlink>
      <w:r>
        <w:rPr>
          <w:rFonts w:eastAsia="Arial" w:cs="Arial"/>
          <w:kern w:val="0"/>
          <w:sz w:val="18"/>
        </w:rPr>
        <w:t xml:space="preserve"> </w:t>
      </w:r>
      <w:r>
        <w:rPr>
          <w:rFonts w:eastAsia="宋体" w:cs="宋体" w:hint="eastAsia"/>
          <w:kern w:val="0"/>
          <w:sz w:val="18"/>
        </w:rPr>
        <w:t>章中需要单独</w:t>
      </w:r>
      <w:r>
        <w:rPr>
          <w:rFonts w:eastAsia="宋体" w:cs="宋体" w:hint="eastAsia"/>
          <w:spacing w:val="-2"/>
          <w:kern w:val="0"/>
          <w:sz w:val="18"/>
        </w:rPr>
        <w:t>解释</w:t>
      </w:r>
      <w:r>
        <w:rPr>
          <w:rFonts w:eastAsia="宋体" w:cs="宋体" w:hint="eastAsia"/>
          <w:kern w:val="0"/>
          <w:sz w:val="18"/>
        </w:rPr>
        <w:t>的长期排放量</w:t>
      </w:r>
      <w:r>
        <w:rPr>
          <w:rFonts w:eastAsia="宋体" w:cs="宋体" w:hint="eastAsia"/>
          <w:spacing w:val="-2"/>
          <w:kern w:val="0"/>
          <w:sz w:val="18"/>
        </w:rPr>
        <w:t>。</w:t>
      </w:r>
      <w:r>
        <w:rPr>
          <w:rFonts w:eastAsia="宋体"/>
          <w:szCs w:val="21"/>
        </w:rPr>
        <w:br w:type="page"/>
      </w:r>
    </w:p>
    <w:p w14:paraId="47B219DA" w14:textId="77777777" w:rsidR="00D16BE9" w:rsidRDefault="00AC4FA2">
      <w:pPr>
        <w:widowControl w:val="0"/>
        <w:autoSpaceDE w:val="0"/>
        <w:autoSpaceDN w:val="0"/>
        <w:spacing w:line="300" w:lineRule="auto"/>
        <w:ind w:firstLine="420"/>
        <w:rPr>
          <w:rFonts w:eastAsia="Arial" w:cs="Arial"/>
          <w:kern w:val="0"/>
          <w:szCs w:val="21"/>
        </w:rPr>
      </w:pPr>
      <w:r>
        <w:rPr>
          <w:rFonts w:eastAsia="宋体" w:cs="宋体" w:hint="eastAsia"/>
          <w:kern w:val="0"/>
          <w:szCs w:val="21"/>
        </w:rPr>
        <w:lastRenderedPageBreak/>
        <w:t>此外，也不存在将二氧化碳临时储存的激励措施，例如上述例子中的房屋木梁。</w:t>
      </w:r>
    </w:p>
    <w:p w14:paraId="1696A1AE" w14:textId="77777777" w:rsidR="00D16BE9" w:rsidRDefault="00AC4FA2">
      <w:pPr>
        <w:widowControl w:val="0"/>
        <w:autoSpaceDE w:val="0"/>
        <w:autoSpaceDN w:val="0"/>
        <w:spacing w:line="300" w:lineRule="auto"/>
        <w:ind w:firstLine="420"/>
        <w:rPr>
          <w:rFonts w:eastAsia="Arial" w:cs="Arial"/>
          <w:kern w:val="0"/>
          <w:szCs w:val="21"/>
        </w:rPr>
      </w:pPr>
      <w:r>
        <w:rPr>
          <w:rFonts w:eastAsia="宋体" w:cs="宋体" w:hint="eastAsia"/>
          <w:kern w:val="0"/>
          <w:szCs w:val="21"/>
        </w:rPr>
        <w:t>另一方面，临时储存二氧化碳</w:t>
      </w:r>
      <w:r>
        <w:rPr>
          <w:rFonts w:eastAsia="Arial" w:cs="Arial"/>
          <w:kern w:val="0"/>
          <w:szCs w:val="21"/>
          <w:vertAlign w:val="subscript"/>
        </w:rPr>
        <w:t>2</w:t>
      </w:r>
      <w:r>
        <w:rPr>
          <w:rFonts w:eastAsia="Arial" w:cs="Arial"/>
          <w:kern w:val="0"/>
          <w:szCs w:val="21"/>
        </w:rPr>
        <w:t xml:space="preserve"> </w:t>
      </w:r>
      <w:r>
        <w:rPr>
          <w:rFonts w:eastAsia="宋体" w:cs="宋体" w:hint="eastAsia"/>
          <w:kern w:val="0"/>
          <w:szCs w:val="21"/>
        </w:rPr>
        <w:t>和延迟排放并没有考虑到二氧化碳</w:t>
      </w:r>
      <w:r>
        <w:rPr>
          <w:rFonts w:eastAsia="Arial" w:cs="Arial"/>
          <w:kern w:val="0"/>
          <w:szCs w:val="21"/>
          <w:vertAlign w:val="subscript"/>
        </w:rPr>
        <w:t>2</w:t>
      </w:r>
      <w:r>
        <w:rPr>
          <w:rFonts w:eastAsia="Arial" w:cs="Arial"/>
          <w:kern w:val="0"/>
          <w:szCs w:val="21"/>
        </w:rPr>
        <w:t xml:space="preserve"> </w:t>
      </w:r>
      <w:r>
        <w:rPr>
          <w:rFonts w:eastAsia="宋体" w:cs="宋体" w:hint="eastAsia"/>
          <w:kern w:val="0"/>
          <w:szCs w:val="21"/>
        </w:rPr>
        <w:t>在任何情况下都只能在以后才能充分发挥其辐射效应。因此，只有在满足研究目标的明确要求时，才应定量考虑碳储存。否则，即默认情况下，从研究开始的前</w:t>
      </w:r>
      <w:r>
        <w:rPr>
          <w:rFonts w:eastAsia="Arial" w:cs="Arial"/>
          <w:kern w:val="0"/>
          <w:szCs w:val="21"/>
        </w:rPr>
        <w:t xml:space="preserve"> 100 </w:t>
      </w:r>
      <w:r>
        <w:rPr>
          <w:rFonts w:eastAsia="宋体" w:cs="宋体" w:hint="eastAsia"/>
          <w:kern w:val="0"/>
          <w:szCs w:val="21"/>
        </w:rPr>
        <w:t>年内，临时碳封存以及等效的延迟排放和延迟再利用</w:t>
      </w:r>
      <w:r>
        <w:rPr>
          <w:rFonts w:eastAsia="Arial" w:cs="Arial"/>
          <w:kern w:val="0"/>
          <w:szCs w:val="21"/>
        </w:rPr>
        <w:t>/</w:t>
      </w:r>
      <w:r>
        <w:rPr>
          <w:rFonts w:eastAsia="宋体" w:cs="宋体" w:hint="eastAsia"/>
          <w:kern w:val="0"/>
          <w:szCs w:val="21"/>
        </w:rPr>
        <w:t>再循环</w:t>
      </w:r>
      <w:r>
        <w:rPr>
          <w:rFonts w:eastAsia="Arial" w:cs="Arial"/>
          <w:kern w:val="0"/>
          <w:szCs w:val="21"/>
        </w:rPr>
        <w:t>/</w:t>
      </w:r>
      <w:r>
        <w:rPr>
          <w:rFonts w:eastAsia="宋体" w:cs="宋体" w:hint="eastAsia"/>
          <w:kern w:val="0"/>
          <w:szCs w:val="21"/>
        </w:rPr>
        <w:t>回收不应被定量考虑。</w:t>
      </w:r>
    </w:p>
    <w:p w14:paraId="2BC54FC0" w14:textId="77777777" w:rsidR="00D16BE9" w:rsidRDefault="00AC4FA2">
      <w:pPr>
        <w:pStyle w:val="a8"/>
        <w:spacing w:line="300" w:lineRule="auto"/>
        <w:ind w:firstLineChars="200" w:firstLine="420"/>
        <w:jc w:val="both"/>
        <w:rPr>
          <w:rFonts w:cs="宋体"/>
          <w:lang w:eastAsia="zh-CN"/>
        </w:rPr>
      </w:pPr>
      <w:r>
        <w:rPr>
          <w:rFonts w:cs="宋体" w:hint="eastAsia"/>
          <w:szCs w:val="21"/>
          <w:lang w:eastAsia="zh-CN"/>
        </w:rPr>
        <w:t>请注意，所提供的清单编制解决方案允许在同一数据集上同时进行这两种操作，因为存储</w:t>
      </w:r>
      <w:r>
        <w:rPr>
          <w:szCs w:val="21"/>
          <w:lang w:eastAsia="zh-CN"/>
        </w:rPr>
        <w:t>/</w:t>
      </w:r>
      <w:r>
        <w:rPr>
          <w:rFonts w:cs="宋体" w:hint="eastAsia"/>
          <w:szCs w:val="21"/>
          <w:lang w:eastAsia="zh-CN"/>
        </w:rPr>
        <w:t>延迟信息是作为单独的清单项目编制的：</w:t>
      </w:r>
    </w:p>
    <w:p w14:paraId="4B9153CA" w14:textId="77777777" w:rsidR="00D16BE9" w:rsidRDefault="00AC4FA2">
      <w:pPr>
        <w:pStyle w:val="a8"/>
        <w:spacing w:line="300" w:lineRule="auto"/>
        <w:ind w:firstLineChars="200" w:firstLine="422"/>
        <w:jc w:val="both"/>
        <w:rPr>
          <w:b/>
          <w:bCs/>
          <w:szCs w:val="21"/>
          <w:lang w:eastAsia="zh-CN"/>
        </w:rPr>
      </w:pPr>
      <w:r>
        <w:rPr>
          <w:rFonts w:hint="eastAsia"/>
          <w:b/>
          <w:bCs/>
          <w:szCs w:val="21"/>
          <w:lang w:eastAsia="zh-CN"/>
        </w:rPr>
        <w:t>建模</w:t>
      </w:r>
      <w:r>
        <w:rPr>
          <w:rFonts w:hint="eastAsia"/>
          <w:b/>
          <w:bCs/>
          <w:szCs w:val="21"/>
          <w:lang w:eastAsia="zh-CN"/>
        </w:rPr>
        <w:t>/</w:t>
      </w:r>
      <w:r>
        <w:rPr>
          <w:rFonts w:hint="eastAsia"/>
          <w:b/>
          <w:bCs/>
          <w:szCs w:val="21"/>
          <w:lang w:eastAsia="zh-CN"/>
        </w:rPr>
        <w:t>编目规定和示例：</w:t>
      </w:r>
    </w:p>
    <w:p w14:paraId="21483A76" w14:textId="77777777" w:rsidR="00D16BE9" w:rsidRDefault="00AC4FA2">
      <w:pPr>
        <w:widowControl w:val="0"/>
        <w:autoSpaceDE w:val="0"/>
        <w:autoSpaceDN w:val="0"/>
        <w:spacing w:line="300" w:lineRule="auto"/>
        <w:ind w:firstLine="420"/>
        <w:rPr>
          <w:rFonts w:eastAsia="Arial" w:cs="Arial"/>
          <w:kern w:val="0"/>
          <w:szCs w:val="21"/>
        </w:rPr>
      </w:pPr>
      <w:r>
        <w:rPr>
          <w:rFonts w:eastAsia="宋体" w:cs="宋体" w:hint="eastAsia"/>
          <w:kern w:val="0"/>
          <w:szCs w:val="21"/>
        </w:rPr>
        <w:t>为了考虑到这一点，同时确保生命周期清单透明、合理并适用于实际情况，特作如下规定：</w:t>
      </w:r>
    </w:p>
    <w:p w14:paraId="6AF77EAE" w14:textId="77777777" w:rsidR="00D16BE9" w:rsidRDefault="00AC4FA2">
      <w:pPr>
        <w:widowControl w:val="0"/>
        <w:autoSpaceDE w:val="0"/>
        <w:autoSpaceDN w:val="0"/>
        <w:spacing w:line="300" w:lineRule="auto"/>
        <w:ind w:firstLine="420"/>
        <w:rPr>
          <w:rFonts w:eastAsia="Arial" w:cs="Arial"/>
          <w:kern w:val="0"/>
          <w:szCs w:val="21"/>
        </w:rPr>
      </w:pPr>
      <w:r>
        <w:rPr>
          <w:rFonts w:eastAsia="宋体" w:cs="宋体" w:hint="eastAsia"/>
          <w:kern w:val="0"/>
          <w:szCs w:val="21"/>
        </w:rPr>
        <w:t>由于从分析年份起未来</w:t>
      </w:r>
      <w:r>
        <w:rPr>
          <w:rFonts w:eastAsia="Arial" w:cs="Arial"/>
          <w:kern w:val="0"/>
          <w:szCs w:val="21"/>
        </w:rPr>
        <w:t xml:space="preserve"> 100 </w:t>
      </w:r>
      <w:r>
        <w:rPr>
          <w:rFonts w:eastAsia="宋体" w:cs="宋体" w:hint="eastAsia"/>
          <w:spacing w:val="-2"/>
          <w:kern w:val="0"/>
          <w:szCs w:val="21"/>
        </w:rPr>
        <w:t>年内</w:t>
      </w:r>
      <w:r>
        <w:rPr>
          <w:rFonts w:eastAsia="宋体" w:cs="宋体" w:hint="eastAsia"/>
          <w:kern w:val="0"/>
          <w:szCs w:val="21"/>
        </w:rPr>
        <w:t>发生的所有排放都作为正常基本流量进行清查，而</w:t>
      </w:r>
      <w:r>
        <w:rPr>
          <w:rFonts w:eastAsia="Arial" w:cs="Arial"/>
          <w:kern w:val="0"/>
          <w:szCs w:val="21"/>
        </w:rPr>
        <w:t xml:space="preserve"> 100 </w:t>
      </w:r>
      <w:r>
        <w:rPr>
          <w:rFonts w:eastAsia="宋体" w:cs="宋体" w:hint="eastAsia"/>
          <w:kern w:val="0"/>
          <w:szCs w:val="21"/>
        </w:rPr>
        <w:t>百年后发生的所有排放都作为长期排放进行清查，因此只需为每种贡献物质引入一个修正的储存</w:t>
      </w:r>
      <w:r>
        <w:rPr>
          <w:rFonts w:eastAsia="Arial" w:cs="Arial"/>
          <w:kern w:val="0"/>
          <w:szCs w:val="21"/>
        </w:rPr>
        <w:t>/</w:t>
      </w:r>
      <w:r>
        <w:rPr>
          <w:rFonts w:eastAsia="宋体" w:cs="宋体" w:hint="eastAsia"/>
          <w:kern w:val="0"/>
          <w:szCs w:val="21"/>
        </w:rPr>
        <w:t>延迟排放基本流量即可。</w:t>
      </w:r>
    </w:p>
    <w:p w14:paraId="33C3D3CB" w14:textId="77777777" w:rsidR="00D16BE9" w:rsidRDefault="00AC4FA2">
      <w:pPr>
        <w:widowControl w:val="0"/>
        <w:autoSpaceDE w:val="0"/>
        <w:autoSpaceDN w:val="0"/>
        <w:spacing w:line="300" w:lineRule="auto"/>
        <w:ind w:firstLine="420"/>
        <w:rPr>
          <w:rFonts w:eastAsia="Arial" w:cs="Arial"/>
          <w:kern w:val="0"/>
          <w:szCs w:val="21"/>
        </w:rPr>
      </w:pPr>
      <w:r>
        <w:rPr>
          <w:rFonts w:eastAsia="宋体" w:cs="宋体" w:hint="eastAsia"/>
          <w:kern w:val="0"/>
          <w:szCs w:val="21"/>
        </w:rPr>
        <w:t>对于化石二氧化碳，该流量被命名为</w:t>
      </w:r>
      <w:r>
        <w:rPr>
          <w:rFonts w:eastAsia="Arial" w:cs="Arial"/>
          <w:kern w:val="0"/>
          <w:szCs w:val="21"/>
        </w:rPr>
        <w:t xml:space="preserve"> "</w:t>
      </w:r>
      <w:r>
        <w:rPr>
          <w:rFonts w:eastAsia="宋体" w:cs="宋体" w:hint="eastAsia"/>
          <w:kern w:val="0"/>
          <w:szCs w:val="21"/>
        </w:rPr>
        <w:t>化石二氧化碳延迟排放修正流量（前</w:t>
      </w:r>
      <w:r>
        <w:rPr>
          <w:rFonts w:eastAsia="Arial" w:cs="Arial"/>
          <w:kern w:val="0"/>
          <w:szCs w:val="21"/>
        </w:rPr>
        <w:t xml:space="preserve"> 100 </w:t>
      </w:r>
      <w:r>
        <w:rPr>
          <w:rFonts w:eastAsia="宋体" w:cs="宋体" w:hint="eastAsia"/>
          <w:kern w:val="0"/>
          <w:szCs w:val="21"/>
        </w:rPr>
        <w:t>年内）</w:t>
      </w:r>
      <w:r>
        <w:rPr>
          <w:rFonts w:eastAsia="Arial" w:cs="Arial"/>
          <w:kern w:val="0"/>
          <w:szCs w:val="21"/>
        </w:rPr>
        <w:t>"</w:t>
      </w:r>
      <w:r>
        <w:rPr>
          <w:rFonts w:eastAsia="宋体" w:cs="宋体" w:hint="eastAsia"/>
          <w:kern w:val="0"/>
          <w:szCs w:val="21"/>
        </w:rPr>
        <w:t>，即</w:t>
      </w:r>
      <w:r>
        <w:rPr>
          <w:rFonts w:eastAsia="Arial" w:cs="Arial"/>
          <w:kern w:val="0"/>
          <w:szCs w:val="21"/>
        </w:rPr>
        <w:t xml:space="preserve"> "</w:t>
      </w:r>
      <w:r>
        <w:rPr>
          <w:rFonts w:eastAsia="宋体" w:cs="宋体" w:hint="eastAsia"/>
          <w:kern w:val="0"/>
          <w:szCs w:val="21"/>
        </w:rPr>
        <w:t>向大气的排放量</w:t>
      </w:r>
      <w:r>
        <w:rPr>
          <w:rFonts w:eastAsia="Arial" w:cs="Arial"/>
          <w:kern w:val="0"/>
          <w:szCs w:val="21"/>
        </w:rPr>
        <w:t>"</w:t>
      </w:r>
      <w:r>
        <w:rPr>
          <w:rFonts w:eastAsia="宋体" w:cs="宋体" w:hint="eastAsia"/>
          <w:kern w:val="0"/>
          <w:szCs w:val="21"/>
        </w:rPr>
        <w:t>。其流量属性为</w:t>
      </w:r>
      <w:r>
        <w:rPr>
          <w:rFonts w:eastAsia="Arial" w:cs="Arial"/>
          <w:kern w:val="0"/>
          <w:szCs w:val="21"/>
        </w:rPr>
        <w:t xml:space="preserve"> "</w:t>
      </w:r>
      <w:r>
        <w:rPr>
          <w:rFonts w:eastAsia="宋体" w:cs="宋体" w:hint="eastAsia"/>
          <w:kern w:val="0"/>
          <w:szCs w:val="21"/>
        </w:rPr>
        <w:t>质量</w:t>
      </w:r>
      <w:r>
        <w:rPr>
          <w:rFonts w:eastAsia="Arial" w:cs="Arial"/>
          <w:kern w:val="0"/>
          <w:szCs w:val="21"/>
        </w:rPr>
        <w:t>*</w:t>
      </w:r>
      <w:r>
        <w:rPr>
          <w:rFonts w:eastAsia="宋体" w:cs="宋体" w:hint="eastAsia"/>
          <w:kern w:val="0"/>
          <w:szCs w:val="21"/>
        </w:rPr>
        <w:t>年</w:t>
      </w:r>
      <w:r>
        <w:rPr>
          <w:rFonts w:eastAsia="Arial" w:cs="Arial"/>
          <w:kern w:val="0"/>
          <w:szCs w:val="21"/>
        </w:rPr>
        <w:t>"</w:t>
      </w:r>
      <w:r>
        <w:rPr>
          <w:rFonts w:eastAsia="宋体" w:cs="宋体" w:hint="eastAsia"/>
          <w:kern w:val="0"/>
          <w:szCs w:val="21"/>
        </w:rPr>
        <w:t>，参考单位为</w:t>
      </w:r>
      <w:r>
        <w:rPr>
          <w:rFonts w:eastAsia="Arial" w:cs="Arial"/>
          <w:kern w:val="0"/>
          <w:szCs w:val="21"/>
        </w:rPr>
        <w:t xml:space="preserve"> "</w:t>
      </w:r>
      <w:proofErr w:type="gramStart"/>
      <w:r>
        <w:rPr>
          <w:rFonts w:eastAsia="宋体" w:cs="宋体" w:hint="eastAsia"/>
          <w:kern w:val="0"/>
          <w:szCs w:val="21"/>
        </w:rPr>
        <w:t>千克</w:t>
      </w:r>
      <w:r>
        <w:rPr>
          <w:rFonts w:eastAsia="Arial" w:cs="Arial"/>
          <w:kern w:val="0"/>
          <w:szCs w:val="21"/>
        </w:rPr>
        <w:t>*</w:t>
      </w:r>
      <w:proofErr w:type="gramEnd"/>
      <w:r>
        <w:rPr>
          <w:rFonts w:eastAsia="Arial" w:cs="Arial"/>
          <w:kern w:val="0"/>
          <w:szCs w:val="21"/>
        </w:rPr>
        <w:t>a"</w:t>
      </w:r>
      <w:r>
        <w:rPr>
          <w:rFonts w:eastAsia="宋体" w:cs="宋体" w:hint="eastAsia"/>
          <w:kern w:val="0"/>
          <w:szCs w:val="21"/>
        </w:rPr>
        <w:t>。流量的全球升温潜能值</w:t>
      </w:r>
      <w:r>
        <w:rPr>
          <w:rFonts w:eastAsia="Arial" w:cs="Arial"/>
          <w:kern w:val="0"/>
          <w:szCs w:val="21"/>
        </w:rPr>
        <w:t xml:space="preserve"> 100 </w:t>
      </w:r>
      <w:r>
        <w:rPr>
          <w:rFonts w:eastAsia="宋体" w:cs="宋体" w:hint="eastAsia"/>
          <w:kern w:val="0"/>
          <w:szCs w:val="21"/>
        </w:rPr>
        <w:t>影响因子为</w:t>
      </w:r>
      <w:r>
        <w:rPr>
          <w:rFonts w:eastAsia="Arial" w:cs="Arial"/>
          <w:kern w:val="0"/>
          <w:szCs w:val="21"/>
        </w:rPr>
        <w:t xml:space="preserve">"-0.01 </w:t>
      </w:r>
      <w:r>
        <w:rPr>
          <w:rFonts w:eastAsia="宋体" w:cs="宋体" w:hint="eastAsia"/>
          <w:kern w:val="0"/>
          <w:szCs w:val="21"/>
        </w:rPr>
        <w:t>千克</w:t>
      </w:r>
      <w:r>
        <w:rPr>
          <w:rFonts w:eastAsia="Arial" w:cs="Arial"/>
          <w:kern w:val="0"/>
          <w:szCs w:val="21"/>
        </w:rPr>
        <w:t xml:space="preserve"> CO</w:t>
      </w:r>
      <w:r>
        <w:rPr>
          <w:rFonts w:eastAsia="Arial" w:cs="Arial"/>
          <w:kern w:val="0"/>
          <w:szCs w:val="21"/>
          <w:vertAlign w:val="subscript"/>
        </w:rPr>
        <w:t>2</w:t>
      </w:r>
      <w:r>
        <w:rPr>
          <w:rFonts w:eastAsia="Arial" w:cs="Arial"/>
          <w:kern w:val="0"/>
          <w:szCs w:val="21"/>
        </w:rPr>
        <w:t xml:space="preserve"> -</w:t>
      </w:r>
      <w:r>
        <w:rPr>
          <w:rFonts w:eastAsia="宋体" w:cs="宋体" w:hint="eastAsia"/>
          <w:kern w:val="0"/>
          <w:szCs w:val="21"/>
        </w:rPr>
        <w:t>当量</w:t>
      </w:r>
      <w:r>
        <w:rPr>
          <w:rFonts w:eastAsia="Arial" w:cs="Arial"/>
          <w:kern w:val="0"/>
          <w:szCs w:val="21"/>
        </w:rPr>
        <w:t xml:space="preserve">"/1 </w:t>
      </w:r>
      <w:proofErr w:type="gramStart"/>
      <w:r>
        <w:rPr>
          <w:rFonts w:eastAsia="宋体" w:cs="宋体" w:hint="eastAsia"/>
          <w:kern w:val="0"/>
          <w:szCs w:val="21"/>
        </w:rPr>
        <w:t>千克</w:t>
      </w:r>
      <w:r>
        <w:rPr>
          <w:rFonts w:eastAsia="Arial" w:cs="Arial"/>
          <w:kern w:val="0"/>
          <w:szCs w:val="21"/>
        </w:rPr>
        <w:t>*</w:t>
      </w:r>
      <w:proofErr w:type="gramEnd"/>
      <w:r>
        <w:rPr>
          <w:rFonts w:eastAsia="Arial" w:cs="Arial"/>
          <w:kern w:val="0"/>
          <w:szCs w:val="21"/>
        </w:rPr>
        <w:t>a</w:t>
      </w:r>
      <w:r>
        <w:rPr>
          <w:rFonts w:eastAsia="宋体" w:cs="宋体" w:hint="eastAsia"/>
          <w:kern w:val="0"/>
          <w:szCs w:val="21"/>
        </w:rPr>
        <w:t>。有关假定排放时间和实际排放</w:t>
      </w:r>
      <w:r>
        <w:rPr>
          <w:rFonts w:eastAsia="Arial" w:cs="Arial"/>
          <w:kern w:val="0"/>
          <w:szCs w:val="21"/>
        </w:rPr>
        <w:t xml:space="preserve"> </w:t>
      </w:r>
      <w:r>
        <w:rPr>
          <w:rFonts w:eastAsia="宋体" w:cs="宋体" w:hint="eastAsia"/>
          <w:kern w:val="0"/>
          <w:szCs w:val="21"/>
        </w:rPr>
        <w:t>量的信息应记录在单位流程中，以便审查。生物源（即暂时储存的）二氧化碳和甲烷的流量，以及其他延迟排放的化石温室气体的流量也可以类比制定。</w:t>
      </w:r>
    </w:p>
    <w:p w14:paraId="7AA0F2E0" w14:textId="77777777" w:rsidR="00D16BE9" w:rsidRDefault="00AC4FA2">
      <w:pPr>
        <w:widowControl w:val="0"/>
        <w:autoSpaceDE w:val="0"/>
        <w:autoSpaceDN w:val="0"/>
        <w:spacing w:line="300" w:lineRule="auto"/>
        <w:ind w:firstLine="420"/>
        <w:rPr>
          <w:rFonts w:eastAsia="Arial" w:cs="Arial"/>
          <w:kern w:val="0"/>
          <w:szCs w:val="21"/>
        </w:rPr>
      </w:pPr>
      <w:r>
        <w:rPr>
          <w:rFonts w:eastAsia="宋体" w:cs="宋体" w:hint="eastAsia"/>
          <w:kern w:val="0"/>
          <w:szCs w:val="21"/>
        </w:rPr>
        <w:t>除了正常的基本流量（包括作为</w:t>
      </w:r>
      <w:r>
        <w:rPr>
          <w:rFonts w:eastAsia="Arial" w:cs="Arial"/>
          <w:kern w:val="0"/>
          <w:szCs w:val="21"/>
        </w:rPr>
        <w:t xml:space="preserve"> "</w:t>
      </w:r>
      <w:r>
        <w:rPr>
          <w:rFonts w:eastAsia="宋体" w:cs="宋体" w:hint="eastAsia"/>
          <w:kern w:val="0"/>
          <w:szCs w:val="21"/>
        </w:rPr>
        <w:t>来自空气的资源</w:t>
      </w:r>
      <w:r>
        <w:rPr>
          <w:rFonts w:eastAsia="Arial" w:cs="Arial"/>
          <w:kern w:val="0"/>
          <w:szCs w:val="21"/>
        </w:rPr>
        <w:t xml:space="preserve"> "</w:t>
      </w:r>
      <w:r>
        <w:rPr>
          <w:rFonts w:eastAsia="宋体" w:cs="宋体" w:hint="eastAsia"/>
          <w:kern w:val="0"/>
          <w:szCs w:val="21"/>
        </w:rPr>
        <w:t>的</w:t>
      </w:r>
      <w:r>
        <w:rPr>
          <w:rFonts w:eastAsia="Arial" w:cs="Arial"/>
          <w:kern w:val="0"/>
          <w:szCs w:val="21"/>
        </w:rPr>
        <w:t xml:space="preserve"> "</w:t>
      </w:r>
      <w:r>
        <w:rPr>
          <w:rFonts w:eastAsia="宋体" w:cs="宋体" w:hint="eastAsia"/>
          <w:kern w:val="0"/>
          <w:szCs w:val="21"/>
        </w:rPr>
        <w:t>二氧化碳</w:t>
      </w:r>
      <w:r>
        <w:rPr>
          <w:rFonts w:eastAsia="Arial" w:cs="Arial"/>
          <w:kern w:val="0"/>
          <w:szCs w:val="21"/>
        </w:rPr>
        <w:t xml:space="preserve"> "</w:t>
      </w:r>
      <w:r>
        <w:rPr>
          <w:rFonts w:eastAsia="宋体" w:cs="宋体" w:hint="eastAsia"/>
          <w:kern w:val="0"/>
          <w:szCs w:val="21"/>
        </w:rPr>
        <w:t>流量）外，还应使用这些新的基本流量，以模拟二氧化碳</w:t>
      </w:r>
      <w:r>
        <w:rPr>
          <w:rFonts w:eastAsia="Arial" w:cs="Arial"/>
          <w:kern w:val="0"/>
          <w:szCs w:val="21"/>
          <w:vertAlign w:val="subscript"/>
        </w:rPr>
        <w:t>2</w:t>
      </w:r>
      <w:r>
        <w:rPr>
          <w:rFonts w:eastAsia="Arial" w:cs="Arial"/>
          <w:kern w:val="0"/>
          <w:szCs w:val="21"/>
        </w:rPr>
        <w:t xml:space="preserve"> </w:t>
      </w:r>
      <w:r>
        <w:rPr>
          <w:rFonts w:eastAsia="宋体" w:cs="宋体" w:hint="eastAsia"/>
          <w:kern w:val="0"/>
          <w:szCs w:val="21"/>
        </w:rPr>
        <w:t>进入生物质的物理吸收。</w:t>
      </w:r>
    </w:p>
    <w:p w14:paraId="0B927D4E" w14:textId="77777777" w:rsidR="00D16BE9" w:rsidRDefault="00AC4FA2">
      <w:pPr>
        <w:pStyle w:val="a8"/>
        <w:spacing w:line="300" w:lineRule="auto"/>
        <w:ind w:firstLineChars="200" w:firstLine="420"/>
        <w:jc w:val="both"/>
        <w:rPr>
          <w:rFonts w:cs="宋体"/>
          <w:spacing w:val="-2"/>
          <w:szCs w:val="21"/>
          <w:lang w:eastAsia="zh-CN"/>
        </w:rPr>
      </w:pPr>
      <w:r>
        <w:rPr>
          <w:rFonts w:cs="宋体" w:hint="eastAsia"/>
          <w:szCs w:val="21"/>
          <w:lang w:eastAsia="zh-CN"/>
        </w:rPr>
        <w:t>一个量化的例子：以上述假设</w:t>
      </w:r>
      <w:r>
        <w:rPr>
          <w:szCs w:val="21"/>
          <w:lang w:eastAsia="zh-CN"/>
        </w:rPr>
        <w:t xml:space="preserve"> 80 </w:t>
      </w:r>
      <w:r>
        <w:rPr>
          <w:rFonts w:cs="宋体" w:hint="eastAsia"/>
          <w:szCs w:val="21"/>
          <w:lang w:eastAsia="zh-CN"/>
        </w:rPr>
        <w:t>年后拆除</w:t>
      </w:r>
      <w:r>
        <w:rPr>
          <w:rFonts w:cs="宋体" w:hint="eastAsia"/>
          <w:spacing w:val="40"/>
          <w:szCs w:val="21"/>
          <w:lang w:eastAsia="zh-CN"/>
        </w:rPr>
        <w:t>的</w:t>
      </w:r>
      <w:r>
        <w:rPr>
          <w:rFonts w:cs="宋体" w:hint="eastAsia"/>
          <w:szCs w:val="21"/>
          <w:lang w:eastAsia="zh-CN"/>
        </w:rPr>
        <w:t>新建房屋的报废为例，将</w:t>
      </w:r>
      <w:r>
        <w:rPr>
          <w:szCs w:val="21"/>
          <w:lang w:eastAsia="zh-CN"/>
        </w:rPr>
        <w:t xml:space="preserve"> 10 </w:t>
      </w:r>
      <w:r>
        <w:rPr>
          <w:rFonts w:cs="宋体" w:hint="eastAsia"/>
          <w:szCs w:val="21"/>
          <w:lang w:eastAsia="zh-CN"/>
        </w:rPr>
        <w:t>吨木梁中储存的</w:t>
      </w:r>
      <w:r>
        <w:rPr>
          <w:szCs w:val="21"/>
          <w:lang w:eastAsia="zh-CN"/>
        </w:rPr>
        <w:t xml:space="preserve"> 4 </w:t>
      </w:r>
      <w:proofErr w:type="gramStart"/>
      <w:r>
        <w:rPr>
          <w:rFonts w:cs="宋体" w:hint="eastAsia"/>
          <w:szCs w:val="21"/>
          <w:lang w:eastAsia="zh-CN"/>
        </w:rPr>
        <w:t>吨碳释放</w:t>
      </w:r>
      <w:proofErr w:type="gramEnd"/>
      <w:r>
        <w:rPr>
          <w:rFonts w:cs="宋体" w:hint="eastAsia"/>
          <w:szCs w:val="21"/>
          <w:lang w:eastAsia="zh-CN"/>
        </w:rPr>
        <w:t>为</w:t>
      </w:r>
      <w:r>
        <w:rPr>
          <w:szCs w:val="21"/>
          <w:lang w:eastAsia="zh-CN"/>
        </w:rPr>
        <w:t xml:space="preserve"> CO</w:t>
      </w:r>
      <w:r>
        <w:rPr>
          <w:szCs w:val="21"/>
          <w:vertAlign w:val="subscript"/>
          <w:lang w:eastAsia="zh-CN"/>
        </w:rPr>
        <w:t>2</w:t>
      </w:r>
      <w:r>
        <w:rPr>
          <w:szCs w:val="21"/>
          <w:lang w:eastAsia="zh-CN"/>
        </w:rPr>
        <w:t xml:space="preserve"> </w:t>
      </w:r>
      <w:r>
        <w:rPr>
          <w:rFonts w:cs="宋体" w:hint="eastAsia"/>
          <w:szCs w:val="21"/>
          <w:lang w:eastAsia="zh-CN"/>
        </w:rPr>
        <w:t>，将产生以下清单流量和</w:t>
      </w:r>
      <w:r>
        <w:rPr>
          <w:rFonts w:cs="宋体" w:hint="eastAsia"/>
          <w:spacing w:val="-2"/>
          <w:szCs w:val="21"/>
          <w:lang w:eastAsia="zh-CN"/>
        </w:rPr>
        <w:t>价值：</w:t>
      </w:r>
    </w:p>
    <w:p w14:paraId="0DDDCB9E" w14:textId="77777777" w:rsidR="00D16BE9" w:rsidRDefault="00AC4FA2">
      <w:pPr>
        <w:pStyle w:val="a8"/>
        <w:numPr>
          <w:ilvl w:val="0"/>
          <w:numId w:val="83"/>
        </w:numPr>
        <w:spacing w:line="300" w:lineRule="auto"/>
        <w:ind w:left="0" w:firstLineChars="200" w:firstLine="420"/>
        <w:jc w:val="both"/>
        <w:rPr>
          <w:szCs w:val="21"/>
          <w:lang w:eastAsia="zh-CN"/>
        </w:rPr>
      </w:pPr>
      <w:r>
        <w:rPr>
          <w:rFonts w:hint="eastAsia"/>
          <w:szCs w:val="21"/>
          <w:lang w:eastAsia="zh-CN"/>
        </w:rPr>
        <w:t>输入：</w:t>
      </w:r>
    </w:p>
    <w:p w14:paraId="10D91B4F" w14:textId="77777777" w:rsidR="00D16BE9" w:rsidRDefault="00AC4FA2">
      <w:pPr>
        <w:pStyle w:val="a8"/>
        <w:spacing w:line="300" w:lineRule="auto"/>
        <w:ind w:firstLineChars="200" w:firstLine="420"/>
        <w:rPr>
          <w:szCs w:val="21"/>
          <w:lang w:eastAsia="zh-CN"/>
        </w:rPr>
      </w:pPr>
      <w:r>
        <w:rPr>
          <w:rFonts w:hint="eastAsia"/>
          <w:szCs w:val="21"/>
          <w:lang w:eastAsia="zh-CN"/>
        </w:rPr>
        <w:t>-</w:t>
      </w:r>
      <w:r>
        <w:rPr>
          <w:rFonts w:hint="eastAsia"/>
          <w:szCs w:val="21"/>
          <w:lang w:eastAsia="zh-CN"/>
        </w:rPr>
        <w:tab/>
        <w:t xml:space="preserve">4,000*44/12 = 14,666 </w:t>
      </w:r>
      <w:r>
        <w:rPr>
          <w:rFonts w:hint="eastAsia"/>
          <w:szCs w:val="21"/>
          <w:lang w:eastAsia="zh-CN"/>
        </w:rPr>
        <w:t>公斤</w:t>
      </w:r>
      <w:r>
        <w:rPr>
          <w:rFonts w:hint="eastAsia"/>
          <w:szCs w:val="21"/>
          <w:lang w:eastAsia="zh-CN"/>
        </w:rPr>
        <w:t xml:space="preserve"> "</w:t>
      </w:r>
      <w:r>
        <w:rPr>
          <w:rFonts w:hint="eastAsia"/>
          <w:szCs w:val="21"/>
          <w:lang w:eastAsia="zh-CN"/>
        </w:rPr>
        <w:t>二氧化碳</w:t>
      </w:r>
      <w:r>
        <w:rPr>
          <w:rFonts w:hint="eastAsia"/>
          <w:szCs w:val="21"/>
          <w:lang w:eastAsia="zh-CN"/>
        </w:rPr>
        <w:t xml:space="preserve"> "</w:t>
      </w:r>
      <w:r>
        <w:rPr>
          <w:rFonts w:hint="eastAsia"/>
          <w:szCs w:val="21"/>
          <w:lang w:eastAsia="zh-CN"/>
        </w:rPr>
        <w:t>作为</w:t>
      </w:r>
      <w:r>
        <w:rPr>
          <w:rFonts w:hint="eastAsia"/>
          <w:szCs w:val="21"/>
          <w:lang w:eastAsia="zh-CN"/>
        </w:rPr>
        <w:t xml:space="preserve"> "</w:t>
      </w:r>
      <w:r>
        <w:rPr>
          <w:rFonts w:hint="eastAsia"/>
          <w:szCs w:val="21"/>
          <w:lang w:eastAsia="zh-CN"/>
        </w:rPr>
        <w:t>空气资源</w:t>
      </w:r>
      <w:r>
        <w:rPr>
          <w:rFonts w:hint="eastAsia"/>
          <w:szCs w:val="21"/>
          <w:lang w:eastAsia="zh-CN"/>
        </w:rPr>
        <w:t xml:space="preserve">"  </w:t>
      </w:r>
    </w:p>
    <w:p w14:paraId="73F94DEF" w14:textId="77777777" w:rsidR="00D16BE9" w:rsidRDefault="00AC4FA2">
      <w:pPr>
        <w:pStyle w:val="a8"/>
        <w:numPr>
          <w:ilvl w:val="0"/>
          <w:numId w:val="83"/>
        </w:numPr>
        <w:spacing w:line="300" w:lineRule="auto"/>
        <w:ind w:left="0" w:firstLineChars="200" w:firstLine="420"/>
        <w:jc w:val="both"/>
        <w:rPr>
          <w:szCs w:val="21"/>
          <w:lang w:eastAsia="zh-CN"/>
        </w:rPr>
      </w:pPr>
      <w:r>
        <w:rPr>
          <w:rFonts w:hint="eastAsia"/>
          <w:szCs w:val="21"/>
          <w:lang w:eastAsia="zh-CN"/>
        </w:rPr>
        <w:t>输出：</w:t>
      </w:r>
    </w:p>
    <w:p w14:paraId="3E2FB86B" w14:textId="77777777" w:rsidR="00D16BE9" w:rsidRDefault="00AC4FA2">
      <w:pPr>
        <w:pStyle w:val="a8"/>
        <w:spacing w:line="300" w:lineRule="auto"/>
        <w:ind w:firstLineChars="200" w:firstLine="420"/>
        <w:rPr>
          <w:szCs w:val="21"/>
          <w:lang w:eastAsia="zh-CN"/>
        </w:rPr>
      </w:pPr>
      <w:r>
        <w:rPr>
          <w:rFonts w:hint="eastAsia"/>
          <w:szCs w:val="21"/>
          <w:lang w:eastAsia="zh-CN"/>
        </w:rPr>
        <w:t>-</w:t>
      </w:r>
      <w:r>
        <w:rPr>
          <w:rFonts w:hint="eastAsia"/>
          <w:szCs w:val="21"/>
          <w:lang w:eastAsia="zh-CN"/>
        </w:rPr>
        <w:tab/>
        <w:t xml:space="preserve">4,000*44/12 = 14666 </w:t>
      </w:r>
      <w:r>
        <w:rPr>
          <w:rFonts w:hint="eastAsia"/>
          <w:szCs w:val="21"/>
          <w:lang w:eastAsia="zh-CN"/>
        </w:rPr>
        <w:t>千克</w:t>
      </w:r>
      <w:r>
        <w:rPr>
          <w:rFonts w:hint="eastAsia"/>
          <w:szCs w:val="21"/>
          <w:lang w:eastAsia="zh-CN"/>
        </w:rPr>
        <w:t xml:space="preserve"> "</w:t>
      </w:r>
      <w:r>
        <w:rPr>
          <w:rFonts w:hint="eastAsia"/>
          <w:szCs w:val="21"/>
          <w:lang w:eastAsia="zh-CN"/>
        </w:rPr>
        <w:t>二氧化碳（生物源）</w:t>
      </w:r>
      <w:r>
        <w:rPr>
          <w:rFonts w:hint="eastAsia"/>
          <w:szCs w:val="21"/>
          <w:lang w:eastAsia="zh-CN"/>
        </w:rPr>
        <w:t>"</w:t>
      </w:r>
      <w:r>
        <w:rPr>
          <w:rFonts w:hint="eastAsia"/>
          <w:szCs w:val="21"/>
          <w:lang w:eastAsia="zh-CN"/>
        </w:rPr>
        <w:t>，作为</w:t>
      </w:r>
      <w:r>
        <w:rPr>
          <w:rFonts w:hint="eastAsia"/>
          <w:szCs w:val="21"/>
          <w:lang w:eastAsia="zh-CN"/>
        </w:rPr>
        <w:t xml:space="preserve"> "</w:t>
      </w:r>
      <w:r>
        <w:rPr>
          <w:rFonts w:hint="eastAsia"/>
          <w:szCs w:val="21"/>
          <w:lang w:eastAsia="zh-CN"/>
        </w:rPr>
        <w:t>大气排放量</w:t>
      </w:r>
      <w:r>
        <w:rPr>
          <w:rFonts w:hint="eastAsia"/>
          <w:szCs w:val="21"/>
          <w:lang w:eastAsia="zh-CN"/>
        </w:rPr>
        <w:t>"</w:t>
      </w:r>
    </w:p>
    <w:p w14:paraId="47C2BE9B" w14:textId="77777777" w:rsidR="00D16BE9" w:rsidRDefault="00AC4FA2">
      <w:pPr>
        <w:pStyle w:val="a8"/>
        <w:spacing w:line="300" w:lineRule="auto"/>
        <w:ind w:firstLineChars="200" w:firstLine="420"/>
        <w:jc w:val="both"/>
        <w:rPr>
          <w:szCs w:val="21"/>
          <w:lang w:eastAsia="zh-CN"/>
        </w:rPr>
      </w:pPr>
      <w:r>
        <w:rPr>
          <w:rFonts w:hint="eastAsia"/>
          <w:szCs w:val="21"/>
          <w:lang w:eastAsia="zh-CN"/>
        </w:rPr>
        <w:t>-</w:t>
      </w:r>
      <w:r>
        <w:rPr>
          <w:rFonts w:hint="eastAsia"/>
          <w:szCs w:val="21"/>
          <w:lang w:eastAsia="zh-CN"/>
        </w:rPr>
        <w:tab/>
        <w:t xml:space="preserve">4,000*44/12*80 = 1,173,333 </w:t>
      </w:r>
      <w:proofErr w:type="gramStart"/>
      <w:r>
        <w:rPr>
          <w:rFonts w:hint="eastAsia"/>
          <w:szCs w:val="21"/>
          <w:lang w:eastAsia="zh-CN"/>
        </w:rPr>
        <w:t>千克</w:t>
      </w:r>
      <w:r>
        <w:rPr>
          <w:rFonts w:hint="eastAsia"/>
          <w:szCs w:val="21"/>
          <w:lang w:eastAsia="zh-CN"/>
        </w:rPr>
        <w:t>*</w:t>
      </w:r>
      <w:proofErr w:type="gramEnd"/>
      <w:r>
        <w:rPr>
          <w:rFonts w:hint="eastAsia"/>
          <w:szCs w:val="21"/>
          <w:lang w:eastAsia="zh-CN"/>
        </w:rPr>
        <w:t>a "</w:t>
      </w:r>
      <w:r>
        <w:rPr>
          <w:rFonts w:hint="eastAsia"/>
          <w:szCs w:val="21"/>
          <w:lang w:eastAsia="zh-CN"/>
        </w:rPr>
        <w:t>生物源二氧化碳延迟排放修正流量（前</w:t>
      </w:r>
      <w:r>
        <w:rPr>
          <w:rFonts w:hint="eastAsia"/>
          <w:szCs w:val="21"/>
          <w:lang w:eastAsia="zh-CN"/>
        </w:rPr>
        <w:t xml:space="preserve"> 100 </w:t>
      </w:r>
      <w:r>
        <w:rPr>
          <w:rFonts w:hint="eastAsia"/>
          <w:szCs w:val="21"/>
          <w:lang w:eastAsia="zh-CN"/>
        </w:rPr>
        <w:t>年内）</w:t>
      </w:r>
      <w:r>
        <w:rPr>
          <w:rFonts w:hint="eastAsia"/>
          <w:szCs w:val="21"/>
          <w:lang w:eastAsia="zh-CN"/>
        </w:rPr>
        <w:t>"</w:t>
      </w:r>
      <w:r>
        <w:rPr>
          <w:rFonts w:hint="eastAsia"/>
          <w:szCs w:val="21"/>
          <w:lang w:eastAsia="zh-CN"/>
        </w:rPr>
        <w:t>作为</w:t>
      </w:r>
      <w:r>
        <w:rPr>
          <w:rFonts w:hint="eastAsia"/>
          <w:szCs w:val="21"/>
          <w:lang w:eastAsia="zh-CN"/>
        </w:rPr>
        <w:t xml:space="preserve"> "</w:t>
      </w:r>
      <w:r>
        <w:rPr>
          <w:rFonts w:hint="eastAsia"/>
          <w:szCs w:val="21"/>
          <w:lang w:eastAsia="zh-CN"/>
        </w:rPr>
        <w:t>向大气的排放</w:t>
      </w:r>
      <w:r>
        <w:rPr>
          <w:rFonts w:hint="eastAsia"/>
          <w:szCs w:val="21"/>
          <w:lang w:eastAsia="zh-CN"/>
        </w:rPr>
        <w:t>"</w:t>
      </w:r>
      <w:r>
        <w:rPr>
          <w:rFonts w:hint="eastAsia"/>
          <w:szCs w:val="21"/>
          <w:lang w:eastAsia="zh-CN"/>
        </w:rPr>
        <w:t>。</w:t>
      </w:r>
    </w:p>
    <w:p w14:paraId="15172311" w14:textId="77777777" w:rsidR="00D16BE9" w:rsidRDefault="00AC4FA2">
      <w:pPr>
        <w:widowControl w:val="0"/>
        <w:autoSpaceDE w:val="0"/>
        <w:autoSpaceDN w:val="0"/>
        <w:spacing w:line="300" w:lineRule="auto"/>
        <w:ind w:firstLine="420"/>
        <w:rPr>
          <w:rFonts w:eastAsia="Arial" w:cs="Arial"/>
          <w:kern w:val="0"/>
          <w:szCs w:val="21"/>
          <w:lang w:eastAsia="en-US"/>
        </w:rPr>
      </w:pPr>
      <w:r>
        <w:rPr>
          <w:rFonts w:eastAsia="宋体" w:cs="宋体" w:hint="eastAsia"/>
          <w:kern w:val="0"/>
          <w:szCs w:val="21"/>
          <w:lang w:eastAsia="en-US"/>
        </w:rPr>
        <w:t>在影响评估中，计算结果如下，二氧化碳的生物吸收和释放相互抵消</w:t>
      </w:r>
      <w:r>
        <w:rPr>
          <w:rFonts w:eastAsia="Arial" w:cs="Arial"/>
          <w:b/>
          <w:i/>
          <w:color w:val="000080"/>
          <w:kern w:val="0"/>
          <w:szCs w:val="21"/>
          <w:vertAlign w:val="superscript"/>
          <w:lang w:eastAsia="en-US"/>
        </w:rPr>
        <w:t>151</w:t>
      </w:r>
      <w:r>
        <w:rPr>
          <w:rFonts w:eastAsia="Arial" w:cs="Arial"/>
          <w:kern w:val="0"/>
          <w:szCs w:val="21"/>
          <w:lang w:eastAsia="en-US"/>
        </w:rPr>
        <w:t xml:space="preserve"> </w:t>
      </w:r>
      <w:r>
        <w:rPr>
          <w:rFonts w:eastAsia="宋体" w:cs="宋体" w:hint="eastAsia"/>
          <w:kern w:val="0"/>
          <w:szCs w:val="21"/>
          <w:lang w:eastAsia="en-US"/>
        </w:rPr>
        <w:t>，</w:t>
      </w:r>
      <w:proofErr w:type="spellStart"/>
      <w:r>
        <w:rPr>
          <w:rFonts w:eastAsia="宋体" w:cs="宋体" w:hint="eastAsia"/>
          <w:kern w:val="0"/>
          <w:szCs w:val="21"/>
          <w:lang w:eastAsia="en-US"/>
        </w:rPr>
        <w:t>得出</w:t>
      </w:r>
      <w:proofErr w:type="spellEnd"/>
      <w:r>
        <w:rPr>
          <w:rFonts w:eastAsia="Arial" w:cs="Arial"/>
          <w:kern w:val="0"/>
          <w:szCs w:val="21"/>
          <w:lang w:eastAsia="en-US"/>
        </w:rPr>
        <w:t xml:space="preserve"> 80 </w:t>
      </w:r>
      <w:proofErr w:type="spellStart"/>
      <w:r>
        <w:rPr>
          <w:rFonts w:eastAsia="宋体" w:cs="宋体" w:hint="eastAsia"/>
          <w:kern w:val="0"/>
          <w:szCs w:val="21"/>
          <w:lang w:eastAsia="en-US"/>
        </w:rPr>
        <w:t>年储存的正确</w:t>
      </w:r>
      <w:proofErr w:type="spellEnd"/>
      <w:r>
        <w:rPr>
          <w:rFonts w:eastAsia="Arial" w:cs="Arial"/>
          <w:kern w:val="0"/>
          <w:szCs w:val="21"/>
          <w:lang w:eastAsia="en-US"/>
        </w:rPr>
        <w:t xml:space="preserve"> GWP 100 </w:t>
      </w:r>
      <w:proofErr w:type="spellStart"/>
      <w:r>
        <w:rPr>
          <w:rFonts w:eastAsia="宋体" w:cs="宋体" w:hint="eastAsia"/>
          <w:kern w:val="0"/>
          <w:szCs w:val="21"/>
          <w:lang w:eastAsia="en-US"/>
        </w:rPr>
        <w:t>效益为</w:t>
      </w:r>
      <w:proofErr w:type="spellEnd"/>
      <w:r>
        <w:rPr>
          <w:rFonts w:eastAsia="Arial" w:cs="Arial"/>
          <w:kern w:val="0"/>
          <w:szCs w:val="21"/>
          <w:lang w:eastAsia="en-US"/>
        </w:rPr>
        <w:t xml:space="preserve"> 1,173,333 kg*a * -0.01 kg CO</w:t>
      </w:r>
      <w:r>
        <w:rPr>
          <w:rFonts w:eastAsia="Arial" w:cs="Arial"/>
          <w:kern w:val="0"/>
          <w:szCs w:val="21"/>
          <w:vertAlign w:val="subscript"/>
          <w:lang w:eastAsia="en-US"/>
        </w:rPr>
        <w:t>2</w:t>
      </w:r>
      <w:r>
        <w:rPr>
          <w:rFonts w:eastAsia="Arial" w:cs="Arial"/>
          <w:kern w:val="0"/>
          <w:szCs w:val="21"/>
          <w:lang w:eastAsia="en-US"/>
        </w:rPr>
        <w:t xml:space="preserve"> -eq./(kg*a) = -11,733.33 kg CO</w:t>
      </w:r>
      <w:r>
        <w:rPr>
          <w:rFonts w:eastAsia="Arial" w:cs="Arial"/>
          <w:kern w:val="0"/>
          <w:szCs w:val="21"/>
          <w:vertAlign w:val="subscript"/>
          <w:lang w:eastAsia="en-US"/>
        </w:rPr>
        <w:t>2</w:t>
      </w:r>
      <w:r>
        <w:rPr>
          <w:rFonts w:eastAsia="Arial" w:cs="Arial"/>
          <w:kern w:val="0"/>
          <w:szCs w:val="21"/>
          <w:lang w:eastAsia="en-US"/>
        </w:rPr>
        <w:t xml:space="preserve"> -eq.</w:t>
      </w:r>
    </w:p>
    <w:p w14:paraId="33A90616" w14:textId="77777777" w:rsidR="00D16BE9" w:rsidRDefault="00AC4FA2">
      <w:pPr>
        <w:pStyle w:val="a8"/>
        <w:spacing w:line="300" w:lineRule="auto"/>
        <w:ind w:firstLineChars="200" w:firstLine="420"/>
        <w:jc w:val="both"/>
        <w:rPr>
          <w:rFonts w:cs="宋体"/>
          <w:spacing w:val="-2"/>
          <w:lang w:eastAsia="zh-CN"/>
        </w:rPr>
      </w:pPr>
      <w:r>
        <w:rPr>
          <w:noProof/>
        </w:rPr>
        <mc:AlternateContent>
          <mc:Choice Requires="wps">
            <w:drawing>
              <wp:anchor distT="0" distB="0" distL="0" distR="0" simplePos="0" relativeHeight="251663872" behindDoc="1" locked="0" layoutInCell="1" allowOverlap="1" wp14:anchorId="3D61580F" wp14:editId="5A7C012D">
                <wp:simplePos x="0" y="0"/>
                <wp:positionH relativeFrom="page">
                  <wp:posOffset>1143000</wp:posOffset>
                </wp:positionH>
                <wp:positionV relativeFrom="paragraph">
                  <wp:posOffset>250190</wp:posOffset>
                </wp:positionV>
                <wp:extent cx="1828800" cy="6985"/>
                <wp:effectExtent l="0" t="0" r="0" b="0"/>
                <wp:wrapTopAndBottom/>
                <wp:docPr id="85180662" name="docshape9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28800" cy="6985"/>
                        </a:xfrm>
                        <a:prstGeom prst="rect">
                          <a:avLst/>
                        </a:prstGeom>
                        <a:solidFill>
                          <a:srgbClr val="000000"/>
                        </a:solidFill>
                        <a:ln>
                          <a:noFill/>
                        </a:ln>
                      </wps:spPr>
                      <wps:bodyPr rot="0" vert="horz" wrap="square" lIns="91440" tIns="45720" rIns="91440" bIns="45720" anchor="t" anchorCtr="0" upright="1">
                        <a:noAutofit/>
                      </wps:bodyPr>
                    </wps:wsp>
                  </a:graphicData>
                </a:graphic>
              </wp:anchor>
            </w:drawing>
          </mc:Choice>
          <mc:Fallback xmlns:wpsCustomData="http://www.wps.cn/officeDocument/2013/wpsCustomData">
            <w:pict>
              <v:rect id="docshape950" o:spid="_x0000_s1026" o:spt="1" style="position:absolute;left:0pt;margin-left:90pt;margin-top:19.7pt;height:0.55pt;width:144pt;mso-position-horizontal-relative:page;mso-wrap-distance-bottom:0pt;mso-wrap-distance-top:0pt;z-index:-251578368;mso-width-relative:page;mso-height-relative:page;" fillcolor="#000000" filled="t" stroked="f" coordsize="21600,21600" o:gfxdata="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">
                <v:fill on="t" focussize="0,0"/>
                <v:stroke on="f"/>
                <v:imagedata o:title=""/>
                <o:lock v:ext="edit" aspectratio="f"/>
                <w10:wrap type="topAndBottom"/>
              </v:rect>
            </w:pict>
          </mc:Fallback>
        </mc:AlternateContent>
      </w:r>
    </w:p>
    <w:p w14:paraId="765B5BB2" w14:textId="77777777" w:rsidR="00D16BE9" w:rsidRDefault="00AC4FA2">
      <w:pPr>
        <w:widowControl w:val="0"/>
        <w:autoSpaceDE w:val="0"/>
        <w:autoSpaceDN w:val="0"/>
        <w:spacing w:line="300" w:lineRule="auto"/>
        <w:ind w:firstLine="361"/>
        <w:jc w:val="left"/>
        <w:rPr>
          <w:rFonts w:eastAsia="宋体" w:cs="宋体"/>
          <w:kern w:val="0"/>
          <w:sz w:val="18"/>
        </w:rPr>
      </w:pPr>
      <w:r>
        <w:rPr>
          <w:rFonts w:eastAsia="Arial" w:cs="Arial"/>
          <w:b/>
          <w:color w:val="000080"/>
          <w:kern w:val="0"/>
          <w:sz w:val="18"/>
          <w:vertAlign w:val="superscript"/>
        </w:rPr>
        <w:t>151</w:t>
      </w:r>
      <w:r>
        <w:rPr>
          <w:rFonts w:eastAsia="宋体" w:cs="宋体" w:hint="eastAsia"/>
          <w:kern w:val="0"/>
          <w:sz w:val="18"/>
        </w:rPr>
        <w:t>请注意，无论是否都指定了全球升温潜能值系数，这都是独立的。这意味着这两种建模方法都可以得到二氧化碳临时储存</w:t>
      </w:r>
      <w:proofErr w:type="gramStart"/>
      <w:r>
        <w:rPr>
          <w:rFonts w:eastAsia="宋体" w:cs="宋体" w:hint="eastAsia"/>
          <w:kern w:val="0"/>
          <w:sz w:val="18"/>
        </w:rPr>
        <w:t>流机制</w:t>
      </w:r>
      <w:proofErr w:type="gramEnd"/>
      <w:r>
        <w:rPr>
          <w:rFonts w:eastAsia="宋体" w:cs="宋体" w:hint="eastAsia"/>
          <w:kern w:val="0"/>
          <w:sz w:val="18"/>
        </w:rPr>
        <w:t>的支持。</w:t>
      </w:r>
      <w:r>
        <w:rPr>
          <w:rFonts w:eastAsia="宋体" w:cs="宋体" w:hint="eastAsia"/>
          <w:kern w:val="0"/>
          <w:sz w:val="18"/>
        </w:rPr>
        <w:br w:type="page"/>
      </w:r>
    </w:p>
    <w:p w14:paraId="29D9B679" w14:textId="77777777" w:rsidR="00D16BE9" w:rsidRDefault="00AC4FA2">
      <w:pPr>
        <w:widowControl w:val="0"/>
        <w:autoSpaceDE w:val="0"/>
        <w:autoSpaceDN w:val="0"/>
        <w:spacing w:line="300" w:lineRule="auto"/>
        <w:ind w:firstLine="420"/>
        <w:rPr>
          <w:rFonts w:eastAsia="Arial" w:cs="Arial"/>
          <w:kern w:val="0"/>
          <w:szCs w:val="21"/>
        </w:rPr>
      </w:pPr>
      <w:r>
        <w:rPr>
          <w:rFonts w:eastAsia="宋体" w:cs="宋体" w:hint="eastAsia"/>
          <w:kern w:val="0"/>
          <w:szCs w:val="21"/>
        </w:rPr>
        <w:lastRenderedPageBreak/>
        <w:t>请注意，在上述例子中，如果从短期角度考虑，</w:t>
      </w:r>
      <w:r>
        <w:rPr>
          <w:rFonts w:eastAsia="Arial" w:cs="Arial"/>
          <w:kern w:val="0"/>
          <w:szCs w:val="21"/>
        </w:rPr>
        <w:t xml:space="preserve">LCIA </w:t>
      </w:r>
      <w:r>
        <w:rPr>
          <w:rFonts w:eastAsia="宋体" w:cs="宋体" w:hint="eastAsia"/>
          <w:kern w:val="0"/>
          <w:szCs w:val="21"/>
        </w:rPr>
        <w:t>结果中总计考虑了气候变化的负面影响。然而，如果从无限期的角度考虑（即《国际干旱和半干旱地区公约》的默认角度），则不考虑延迟排放。</w:t>
      </w:r>
    </w:p>
    <w:p w14:paraId="203A0EB5" w14:textId="77777777" w:rsidR="00D16BE9" w:rsidRDefault="00AC4FA2">
      <w:pPr>
        <w:widowControl w:val="0"/>
        <w:autoSpaceDE w:val="0"/>
        <w:autoSpaceDN w:val="0"/>
        <w:spacing w:line="300" w:lineRule="auto"/>
        <w:ind w:firstLine="420"/>
        <w:rPr>
          <w:rFonts w:eastAsia="Arial" w:cs="Arial"/>
          <w:kern w:val="0"/>
          <w:szCs w:val="21"/>
        </w:rPr>
      </w:pPr>
      <w:r>
        <w:rPr>
          <w:rFonts w:eastAsia="宋体" w:cs="宋体" w:hint="eastAsia"/>
          <w:kern w:val="0"/>
          <w:szCs w:val="21"/>
        </w:rPr>
        <w:t>请注意，这种方法也适用于在一定时间内被用作木制品的原始森林木材：如果森林被有效移除，例如建立了牧场，那么这种</w:t>
      </w:r>
      <w:r>
        <w:rPr>
          <w:rFonts w:eastAsia="Arial" w:cs="Arial"/>
          <w:kern w:val="0"/>
          <w:szCs w:val="21"/>
        </w:rPr>
        <w:t xml:space="preserve"> C </w:t>
      </w:r>
      <w:r>
        <w:rPr>
          <w:rFonts w:eastAsia="宋体" w:cs="宋体" w:hint="eastAsia"/>
          <w:kern w:val="0"/>
          <w:szCs w:val="21"/>
        </w:rPr>
        <w:t>储存损失已经通过土地转化规定得到了解决，即不考虑从空气中吸收的</w:t>
      </w:r>
      <w:r>
        <w:rPr>
          <w:rFonts w:eastAsia="Arial" w:cs="Arial"/>
          <w:kern w:val="0"/>
          <w:szCs w:val="21"/>
        </w:rPr>
        <w:t xml:space="preserve"> CO</w:t>
      </w:r>
      <w:r>
        <w:rPr>
          <w:rFonts w:eastAsia="Arial" w:cs="Arial"/>
          <w:kern w:val="0"/>
          <w:szCs w:val="21"/>
          <w:vertAlign w:val="subscript"/>
        </w:rPr>
        <w:t>2</w:t>
      </w:r>
      <w:r>
        <w:rPr>
          <w:rFonts w:eastAsia="Arial" w:cs="Arial"/>
          <w:kern w:val="0"/>
          <w:szCs w:val="21"/>
        </w:rPr>
        <w:t xml:space="preserve"> </w:t>
      </w:r>
      <w:r>
        <w:rPr>
          <w:rFonts w:eastAsia="宋体" w:cs="宋体" w:hint="eastAsia"/>
          <w:kern w:val="0"/>
          <w:szCs w:val="21"/>
        </w:rPr>
        <w:t>。同样，该计算方法也适用于垃圾填埋生物材料中</w:t>
      </w:r>
      <w:r>
        <w:rPr>
          <w:rFonts w:eastAsia="Arial" w:cs="Arial"/>
          <w:kern w:val="0"/>
          <w:szCs w:val="21"/>
        </w:rPr>
        <w:t xml:space="preserve"> CO</w:t>
      </w:r>
      <w:r>
        <w:rPr>
          <w:rFonts w:eastAsia="Arial" w:cs="Arial"/>
          <w:kern w:val="0"/>
          <w:szCs w:val="21"/>
          <w:vertAlign w:val="subscript"/>
        </w:rPr>
        <w:t>2</w:t>
      </w:r>
      <w:r>
        <w:rPr>
          <w:rFonts w:eastAsia="Arial" w:cs="Arial"/>
          <w:kern w:val="0"/>
          <w:szCs w:val="21"/>
        </w:rPr>
        <w:t xml:space="preserve"> </w:t>
      </w:r>
      <w:r>
        <w:rPr>
          <w:rFonts w:eastAsia="宋体" w:cs="宋体" w:hint="eastAsia"/>
          <w:kern w:val="0"/>
          <w:szCs w:val="21"/>
        </w:rPr>
        <w:t>的临时储存。</w:t>
      </w:r>
    </w:p>
    <w:p w14:paraId="6E530BEB" w14:textId="77777777" w:rsidR="00D16BE9" w:rsidRDefault="00AC4FA2">
      <w:pPr>
        <w:pStyle w:val="a8"/>
        <w:spacing w:line="300" w:lineRule="auto"/>
        <w:ind w:firstLineChars="200" w:firstLine="420"/>
        <w:jc w:val="both"/>
        <w:rPr>
          <w:rFonts w:cs="宋体"/>
          <w:spacing w:val="-2"/>
          <w:szCs w:val="21"/>
          <w:lang w:eastAsia="zh-CN"/>
        </w:rPr>
      </w:pPr>
      <w:r>
        <w:rPr>
          <w:rFonts w:cs="宋体" w:hint="eastAsia"/>
          <w:szCs w:val="21"/>
          <w:lang w:eastAsia="zh-CN"/>
        </w:rPr>
        <w:t>化石二氧化碳延迟排放示例：在化石温室气体延迟排放的情况下，为清楚起见，假定上述例子中</w:t>
      </w:r>
      <w:r>
        <w:rPr>
          <w:rFonts w:cs="宋体" w:hint="eastAsia"/>
          <w:spacing w:val="-2"/>
          <w:szCs w:val="21"/>
          <w:lang w:eastAsia="zh-CN"/>
        </w:rPr>
        <w:t>的</w:t>
      </w:r>
      <w:r>
        <w:rPr>
          <w:rFonts w:cs="宋体" w:hint="eastAsia"/>
          <w:szCs w:val="21"/>
          <w:lang w:eastAsia="zh-CN"/>
        </w:rPr>
        <w:t>房屋（如隔热材料和窗框）含有</w:t>
      </w:r>
      <w:r>
        <w:rPr>
          <w:szCs w:val="21"/>
          <w:lang w:eastAsia="zh-CN"/>
        </w:rPr>
        <w:t xml:space="preserve"> 4 </w:t>
      </w:r>
      <w:r>
        <w:rPr>
          <w:rFonts w:cs="宋体" w:hint="eastAsia"/>
          <w:szCs w:val="21"/>
          <w:lang w:eastAsia="zh-CN"/>
        </w:rPr>
        <w:t>吨化石碳，则例子</w:t>
      </w:r>
      <w:r>
        <w:rPr>
          <w:rFonts w:cs="宋体" w:hint="eastAsia"/>
          <w:spacing w:val="-2"/>
          <w:szCs w:val="21"/>
          <w:lang w:eastAsia="zh-CN"/>
        </w:rPr>
        <w:t>如下：</w:t>
      </w:r>
    </w:p>
    <w:p w14:paraId="02FD323B" w14:textId="77777777" w:rsidR="00D16BE9" w:rsidRDefault="00AC4FA2">
      <w:pPr>
        <w:pStyle w:val="a8"/>
        <w:numPr>
          <w:ilvl w:val="0"/>
          <w:numId w:val="83"/>
        </w:numPr>
        <w:spacing w:line="300" w:lineRule="auto"/>
        <w:ind w:left="0" w:firstLineChars="200" w:firstLine="420"/>
        <w:jc w:val="both"/>
        <w:rPr>
          <w:szCs w:val="21"/>
          <w:lang w:eastAsia="zh-CN"/>
        </w:rPr>
      </w:pPr>
      <w:r>
        <w:rPr>
          <w:rFonts w:hint="eastAsia"/>
          <w:szCs w:val="21"/>
          <w:lang w:eastAsia="zh-CN"/>
        </w:rPr>
        <w:t>输入：</w:t>
      </w:r>
    </w:p>
    <w:p w14:paraId="467CBEA6" w14:textId="77777777" w:rsidR="00D16BE9" w:rsidRDefault="00AC4FA2">
      <w:pPr>
        <w:pStyle w:val="a8"/>
        <w:spacing w:line="300" w:lineRule="auto"/>
        <w:ind w:firstLineChars="200" w:firstLine="420"/>
        <w:jc w:val="both"/>
        <w:rPr>
          <w:rFonts w:cs="宋体"/>
          <w:szCs w:val="21"/>
          <w:lang w:eastAsia="zh-CN"/>
        </w:rPr>
      </w:pPr>
      <w:r>
        <w:rPr>
          <w:rFonts w:eastAsiaTheme="minorEastAsia" w:hint="eastAsia"/>
          <w:szCs w:val="21"/>
          <w:lang w:eastAsia="zh-CN"/>
        </w:rPr>
        <w:t xml:space="preserve">-  </w:t>
      </w:r>
      <w:r>
        <w:rPr>
          <w:szCs w:val="21"/>
          <w:lang w:eastAsia="zh-CN"/>
        </w:rPr>
        <w:t>(</w:t>
      </w:r>
      <w:r>
        <w:rPr>
          <w:rFonts w:cs="宋体" w:hint="eastAsia"/>
          <w:szCs w:val="21"/>
          <w:lang w:eastAsia="zh-CN"/>
        </w:rPr>
        <w:t>无，因为二氧化碳是化石燃料）</w:t>
      </w:r>
    </w:p>
    <w:p w14:paraId="3AAACF82" w14:textId="77777777" w:rsidR="00D16BE9" w:rsidRDefault="00AC4FA2">
      <w:pPr>
        <w:pStyle w:val="a8"/>
        <w:numPr>
          <w:ilvl w:val="0"/>
          <w:numId w:val="83"/>
        </w:numPr>
        <w:spacing w:line="300" w:lineRule="auto"/>
        <w:ind w:left="0" w:firstLineChars="200" w:firstLine="420"/>
        <w:jc w:val="both"/>
        <w:rPr>
          <w:szCs w:val="21"/>
          <w:lang w:eastAsia="zh-CN"/>
        </w:rPr>
      </w:pPr>
      <w:r>
        <w:rPr>
          <w:rFonts w:hint="eastAsia"/>
          <w:szCs w:val="21"/>
          <w:lang w:eastAsia="zh-CN"/>
        </w:rPr>
        <w:t>输出：</w:t>
      </w:r>
    </w:p>
    <w:p w14:paraId="45E7799B" w14:textId="77777777" w:rsidR="00D16BE9" w:rsidRDefault="00AC4FA2">
      <w:pPr>
        <w:pStyle w:val="a8"/>
        <w:spacing w:line="300" w:lineRule="auto"/>
        <w:ind w:firstLineChars="200" w:firstLine="412"/>
        <w:rPr>
          <w:rFonts w:cs="宋体"/>
          <w:spacing w:val="-2"/>
          <w:szCs w:val="21"/>
          <w:lang w:eastAsia="zh-CN"/>
        </w:rPr>
      </w:pPr>
      <w:r>
        <w:rPr>
          <w:rFonts w:cs="宋体" w:hint="eastAsia"/>
          <w:spacing w:val="-2"/>
          <w:szCs w:val="21"/>
          <w:lang w:eastAsia="zh-CN"/>
        </w:rPr>
        <w:t>-</w:t>
      </w:r>
      <w:r>
        <w:rPr>
          <w:rFonts w:cs="宋体" w:hint="eastAsia"/>
          <w:spacing w:val="-2"/>
          <w:szCs w:val="21"/>
          <w:lang w:eastAsia="zh-CN"/>
        </w:rPr>
        <w:tab/>
        <w:t xml:space="preserve">4,000*44/12 = 14,666 </w:t>
      </w:r>
      <w:proofErr w:type="gramStart"/>
      <w:r>
        <w:rPr>
          <w:rFonts w:cs="宋体" w:hint="eastAsia"/>
          <w:spacing w:val="-2"/>
          <w:szCs w:val="21"/>
          <w:lang w:eastAsia="zh-CN"/>
        </w:rPr>
        <w:t>千克</w:t>
      </w:r>
      <w:r>
        <w:rPr>
          <w:rFonts w:cs="宋体" w:hint="eastAsia"/>
          <w:spacing w:val="-2"/>
          <w:szCs w:val="21"/>
          <w:lang w:eastAsia="zh-CN"/>
        </w:rPr>
        <w:t>"</w:t>
      </w:r>
      <w:proofErr w:type="gramEnd"/>
      <w:r>
        <w:rPr>
          <w:rFonts w:cs="宋体" w:hint="eastAsia"/>
          <w:spacing w:val="-2"/>
          <w:szCs w:val="21"/>
          <w:lang w:eastAsia="zh-CN"/>
        </w:rPr>
        <w:t>二氧化碳（化石）</w:t>
      </w:r>
      <w:r>
        <w:rPr>
          <w:rFonts w:cs="宋体" w:hint="eastAsia"/>
          <w:spacing w:val="-2"/>
          <w:szCs w:val="21"/>
          <w:lang w:eastAsia="zh-CN"/>
        </w:rPr>
        <w:t>"</w:t>
      </w:r>
      <w:r>
        <w:rPr>
          <w:rFonts w:cs="宋体" w:hint="eastAsia"/>
          <w:spacing w:val="-2"/>
          <w:szCs w:val="21"/>
          <w:lang w:eastAsia="zh-CN"/>
        </w:rPr>
        <w:t>，作为</w:t>
      </w:r>
      <w:r>
        <w:rPr>
          <w:rFonts w:cs="宋体" w:hint="eastAsia"/>
          <w:spacing w:val="-2"/>
          <w:szCs w:val="21"/>
          <w:lang w:eastAsia="zh-CN"/>
        </w:rPr>
        <w:t>"</w:t>
      </w:r>
      <w:r>
        <w:rPr>
          <w:rFonts w:cs="宋体" w:hint="eastAsia"/>
          <w:spacing w:val="-2"/>
          <w:szCs w:val="21"/>
          <w:lang w:eastAsia="zh-CN"/>
        </w:rPr>
        <w:t>向大气的排放量</w:t>
      </w:r>
      <w:r>
        <w:rPr>
          <w:rFonts w:cs="宋体" w:hint="eastAsia"/>
          <w:spacing w:val="-2"/>
          <w:szCs w:val="21"/>
          <w:lang w:eastAsia="zh-CN"/>
        </w:rPr>
        <w:t>"</w:t>
      </w:r>
      <w:r>
        <w:rPr>
          <w:rFonts w:cs="宋体" w:hint="eastAsia"/>
          <w:spacing w:val="-2"/>
          <w:szCs w:val="21"/>
          <w:lang w:eastAsia="zh-CN"/>
        </w:rPr>
        <w:t>。</w:t>
      </w:r>
    </w:p>
    <w:p w14:paraId="5C30FECE" w14:textId="77777777" w:rsidR="00D16BE9" w:rsidRDefault="00AC4FA2">
      <w:pPr>
        <w:pStyle w:val="a8"/>
        <w:spacing w:line="300" w:lineRule="auto"/>
        <w:ind w:firstLineChars="200" w:firstLine="412"/>
        <w:jc w:val="both"/>
        <w:rPr>
          <w:rFonts w:cs="宋体"/>
          <w:spacing w:val="-2"/>
          <w:szCs w:val="21"/>
          <w:lang w:eastAsia="zh-CN"/>
        </w:rPr>
      </w:pPr>
      <w:r>
        <w:rPr>
          <w:rFonts w:cs="宋体" w:hint="eastAsia"/>
          <w:spacing w:val="-2"/>
          <w:szCs w:val="21"/>
          <w:lang w:eastAsia="zh-CN"/>
        </w:rPr>
        <w:t>-</w:t>
      </w:r>
      <w:r>
        <w:rPr>
          <w:rFonts w:cs="宋体" w:hint="eastAsia"/>
          <w:spacing w:val="-2"/>
          <w:szCs w:val="21"/>
          <w:lang w:eastAsia="zh-CN"/>
        </w:rPr>
        <w:tab/>
        <w:t xml:space="preserve">4,000*44/12*80 = 1,173,333 </w:t>
      </w:r>
      <w:proofErr w:type="gramStart"/>
      <w:r>
        <w:rPr>
          <w:rFonts w:cs="宋体" w:hint="eastAsia"/>
          <w:spacing w:val="-2"/>
          <w:szCs w:val="21"/>
          <w:lang w:eastAsia="zh-CN"/>
        </w:rPr>
        <w:t>千克</w:t>
      </w:r>
      <w:r>
        <w:rPr>
          <w:rFonts w:cs="宋体" w:hint="eastAsia"/>
          <w:spacing w:val="-2"/>
          <w:szCs w:val="21"/>
          <w:lang w:eastAsia="zh-CN"/>
        </w:rPr>
        <w:t>*</w:t>
      </w:r>
      <w:proofErr w:type="gramEnd"/>
      <w:r>
        <w:rPr>
          <w:rFonts w:cs="宋体" w:hint="eastAsia"/>
          <w:spacing w:val="-2"/>
          <w:szCs w:val="21"/>
          <w:lang w:eastAsia="zh-CN"/>
        </w:rPr>
        <w:t>a "</w:t>
      </w:r>
      <w:r>
        <w:rPr>
          <w:rFonts w:cs="宋体" w:hint="eastAsia"/>
          <w:spacing w:val="-2"/>
          <w:szCs w:val="21"/>
          <w:lang w:eastAsia="zh-CN"/>
        </w:rPr>
        <w:t>化石二氧化碳延迟排放修正流量（前</w:t>
      </w:r>
      <w:r>
        <w:rPr>
          <w:rFonts w:cs="宋体" w:hint="eastAsia"/>
          <w:spacing w:val="-2"/>
          <w:szCs w:val="21"/>
          <w:lang w:eastAsia="zh-CN"/>
        </w:rPr>
        <w:t xml:space="preserve"> 100 </w:t>
      </w:r>
      <w:r>
        <w:rPr>
          <w:rFonts w:cs="宋体" w:hint="eastAsia"/>
          <w:spacing w:val="-2"/>
          <w:szCs w:val="21"/>
          <w:lang w:eastAsia="zh-CN"/>
        </w:rPr>
        <w:t>年内）</w:t>
      </w:r>
      <w:r>
        <w:rPr>
          <w:rFonts w:cs="宋体" w:hint="eastAsia"/>
          <w:spacing w:val="-2"/>
          <w:szCs w:val="21"/>
          <w:lang w:eastAsia="zh-CN"/>
        </w:rPr>
        <w:t>"</w:t>
      </w:r>
      <w:r>
        <w:rPr>
          <w:rFonts w:cs="宋体" w:hint="eastAsia"/>
          <w:spacing w:val="-2"/>
          <w:szCs w:val="21"/>
          <w:lang w:eastAsia="zh-CN"/>
        </w:rPr>
        <w:t>作为</w:t>
      </w:r>
      <w:r>
        <w:rPr>
          <w:rFonts w:cs="宋体" w:hint="eastAsia"/>
          <w:spacing w:val="-2"/>
          <w:szCs w:val="21"/>
          <w:lang w:eastAsia="zh-CN"/>
        </w:rPr>
        <w:t xml:space="preserve"> "</w:t>
      </w:r>
      <w:r>
        <w:rPr>
          <w:rFonts w:cs="宋体" w:hint="eastAsia"/>
          <w:spacing w:val="-2"/>
          <w:szCs w:val="21"/>
          <w:lang w:eastAsia="zh-CN"/>
        </w:rPr>
        <w:t>向大气排放</w:t>
      </w:r>
      <w:r>
        <w:rPr>
          <w:rFonts w:cs="宋体" w:hint="eastAsia"/>
          <w:spacing w:val="-2"/>
          <w:szCs w:val="21"/>
          <w:lang w:eastAsia="zh-CN"/>
        </w:rPr>
        <w:t>"</w:t>
      </w:r>
      <w:r>
        <w:rPr>
          <w:rFonts w:cs="宋体" w:hint="eastAsia"/>
          <w:spacing w:val="-2"/>
          <w:szCs w:val="21"/>
          <w:lang w:eastAsia="zh-CN"/>
        </w:rPr>
        <w:t>。</w:t>
      </w:r>
    </w:p>
    <w:p w14:paraId="5EAC1A52" w14:textId="77777777" w:rsidR="00D16BE9" w:rsidRDefault="00AC4FA2">
      <w:pPr>
        <w:widowControl w:val="0"/>
        <w:autoSpaceDE w:val="0"/>
        <w:autoSpaceDN w:val="0"/>
        <w:spacing w:line="300" w:lineRule="auto"/>
        <w:ind w:firstLine="420"/>
        <w:rPr>
          <w:rFonts w:eastAsia="Arial" w:cs="Arial"/>
          <w:kern w:val="0"/>
          <w:szCs w:val="21"/>
        </w:rPr>
      </w:pPr>
      <w:r>
        <w:rPr>
          <w:rFonts w:eastAsia="宋体" w:cs="宋体" w:hint="eastAsia"/>
          <w:kern w:val="0"/>
          <w:szCs w:val="21"/>
        </w:rPr>
        <w:t>在影响评估中，计算结果如下，对延迟排放进行部分修正（此处为</w:t>
      </w:r>
      <w:r>
        <w:rPr>
          <w:rFonts w:eastAsia="Arial" w:cs="Arial"/>
          <w:kern w:val="0"/>
          <w:szCs w:val="21"/>
        </w:rPr>
        <w:t>-80%</w:t>
      </w:r>
      <w:r>
        <w:rPr>
          <w:rFonts w:eastAsia="宋体" w:cs="宋体" w:hint="eastAsia"/>
          <w:kern w:val="0"/>
          <w:szCs w:val="21"/>
        </w:rPr>
        <w:t>，因为贮存时间为</w:t>
      </w:r>
      <w:r>
        <w:rPr>
          <w:rFonts w:eastAsia="Arial" w:cs="Arial"/>
          <w:kern w:val="0"/>
          <w:szCs w:val="21"/>
        </w:rPr>
        <w:t xml:space="preserve"> 80 </w:t>
      </w:r>
      <w:r>
        <w:rPr>
          <w:rFonts w:eastAsia="宋体" w:cs="宋体" w:hint="eastAsia"/>
          <w:kern w:val="0"/>
          <w:szCs w:val="21"/>
        </w:rPr>
        <w:t>年），补偿化石二氧化碳的释放，得出</w:t>
      </w:r>
      <w:r>
        <w:rPr>
          <w:rFonts w:eastAsia="Arial" w:cs="Arial"/>
          <w:kern w:val="0"/>
          <w:szCs w:val="21"/>
        </w:rPr>
        <w:t xml:space="preserve"> 80 </w:t>
      </w:r>
      <w:r>
        <w:rPr>
          <w:rFonts w:eastAsia="宋体" w:cs="宋体" w:hint="eastAsia"/>
          <w:kern w:val="0"/>
          <w:szCs w:val="21"/>
        </w:rPr>
        <w:t>年延迟排放的正确的</w:t>
      </w:r>
      <w:r>
        <w:rPr>
          <w:rFonts w:cs="Arial" w:hint="eastAsia"/>
          <w:kern w:val="0"/>
          <w:szCs w:val="21"/>
        </w:rPr>
        <w:t xml:space="preserve"> </w:t>
      </w:r>
      <w:r>
        <w:rPr>
          <w:rFonts w:eastAsia="Arial" w:cs="Arial"/>
          <w:kern w:val="0"/>
          <w:szCs w:val="21"/>
        </w:rPr>
        <w:t xml:space="preserve">GWP 100 </w:t>
      </w:r>
      <w:r>
        <w:rPr>
          <w:rFonts w:eastAsia="宋体" w:cs="宋体" w:hint="eastAsia"/>
          <w:kern w:val="0"/>
          <w:szCs w:val="21"/>
        </w:rPr>
        <w:t>结果，</w:t>
      </w:r>
      <w:r>
        <w:rPr>
          <w:rFonts w:eastAsia="Arial" w:cs="Arial"/>
          <w:kern w:val="0"/>
          <w:szCs w:val="21"/>
        </w:rPr>
        <w:t xml:space="preserve">14,666 </w:t>
      </w:r>
      <w:r>
        <w:rPr>
          <w:rFonts w:eastAsia="宋体" w:cs="宋体" w:hint="eastAsia"/>
          <w:kern w:val="0"/>
          <w:szCs w:val="21"/>
        </w:rPr>
        <w:t>千克二氧化碳</w:t>
      </w:r>
      <w:r>
        <w:rPr>
          <w:rFonts w:eastAsia="Arial" w:cs="Arial"/>
          <w:kern w:val="0"/>
          <w:szCs w:val="21"/>
        </w:rPr>
        <w:t xml:space="preserve"> -eq.+1,173,333</w:t>
      </w:r>
      <w:r>
        <w:rPr>
          <w:rFonts w:eastAsia="宋体" w:cs="宋体" w:hint="eastAsia"/>
          <w:kern w:val="0"/>
          <w:szCs w:val="21"/>
        </w:rPr>
        <w:t>千克</w:t>
      </w:r>
      <w:r>
        <w:rPr>
          <w:rFonts w:eastAsia="Arial" w:cs="Arial"/>
          <w:kern w:val="0"/>
          <w:szCs w:val="21"/>
        </w:rPr>
        <w:t xml:space="preserve">*a*-0.01 </w:t>
      </w:r>
      <w:r>
        <w:rPr>
          <w:rFonts w:eastAsia="宋体" w:cs="宋体" w:hint="eastAsia"/>
          <w:kern w:val="0"/>
          <w:szCs w:val="21"/>
        </w:rPr>
        <w:t>千克二氧化碳</w:t>
      </w:r>
      <w:r>
        <w:rPr>
          <w:rFonts w:eastAsia="Arial" w:cs="Arial"/>
          <w:kern w:val="0"/>
          <w:szCs w:val="21"/>
        </w:rPr>
        <w:t xml:space="preserve"> -eq./</w:t>
      </w:r>
      <w:r>
        <w:rPr>
          <w:rFonts w:eastAsia="宋体" w:cs="宋体" w:hint="eastAsia"/>
          <w:kern w:val="0"/>
          <w:szCs w:val="21"/>
        </w:rPr>
        <w:t>（</w:t>
      </w:r>
      <w:proofErr w:type="gramStart"/>
      <w:r>
        <w:rPr>
          <w:rFonts w:eastAsia="宋体" w:cs="宋体" w:hint="eastAsia"/>
          <w:kern w:val="0"/>
          <w:szCs w:val="21"/>
        </w:rPr>
        <w:t>千克</w:t>
      </w:r>
      <w:r>
        <w:rPr>
          <w:rFonts w:eastAsia="Arial" w:cs="Arial"/>
          <w:kern w:val="0"/>
          <w:szCs w:val="21"/>
        </w:rPr>
        <w:t>*</w:t>
      </w:r>
      <w:proofErr w:type="gramEnd"/>
      <w:r>
        <w:rPr>
          <w:rFonts w:eastAsia="Arial" w:cs="Arial"/>
          <w:kern w:val="0"/>
          <w:szCs w:val="21"/>
        </w:rPr>
        <w:t>a</w:t>
      </w:r>
      <w:r>
        <w:rPr>
          <w:rFonts w:eastAsia="宋体" w:cs="宋体" w:hint="eastAsia"/>
          <w:kern w:val="0"/>
          <w:szCs w:val="21"/>
        </w:rPr>
        <w:t>）</w:t>
      </w:r>
      <w:r>
        <w:rPr>
          <w:rFonts w:eastAsia="Arial" w:cs="Arial"/>
          <w:kern w:val="0"/>
          <w:szCs w:val="21"/>
        </w:rPr>
        <w:t xml:space="preserve">=+2,932.67 </w:t>
      </w:r>
      <w:r>
        <w:rPr>
          <w:rFonts w:eastAsia="宋体" w:cs="宋体" w:hint="eastAsia"/>
          <w:kern w:val="0"/>
          <w:szCs w:val="21"/>
        </w:rPr>
        <w:t>千克二氧化碳</w:t>
      </w:r>
      <w:r>
        <w:rPr>
          <w:rFonts w:eastAsia="Arial" w:cs="Arial"/>
          <w:kern w:val="0"/>
          <w:szCs w:val="21"/>
        </w:rPr>
        <w:t xml:space="preserve"> -eq.</w:t>
      </w:r>
    </w:p>
    <w:p w14:paraId="0B7AB4CD" w14:textId="77777777" w:rsidR="00D16BE9" w:rsidRDefault="00AC4FA2">
      <w:pPr>
        <w:widowControl w:val="0"/>
        <w:autoSpaceDE w:val="0"/>
        <w:autoSpaceDN w:val="0"/>
        <w:spacing w:line="300" w:lineRule="auto"/>
        <w:ind w:firstLine="420"/>
        <w:rPr>
          <w:rFonts w:eastAsia="Arial" w:cs="Arial"/>
          <w:kern w:val="0"/>
          <w:szCs w:val="21"/>
        </w:rPr>
      </w:pPr>
      <w:r>
        <w:rPr>
          <w:rFonts w:eastAsia="宋体" w:cs="宋体" w:hint="eastAsia"/>
          <w:kern w:val="0"/>
          <w:szCs w:val="21"/>
        </w:rPr>
        <w:t>因此，相比之下，生物木仍具有从大气中提取</w:t>
      </w:r>
      <w:r>
        <w:rPr>
          <w:rFonts w:eastAsia="Arial" w:cs="Arial"/>
          <w:kern w:val="0"/>
          <w:szCs w:val="21"/>
        </w:rPr>
        <w:t xml:space="preserve"> CO</w:t>
      </w:r>
      <w:r>
        <w:rPr>
          <w:rFonts w:eastAsia="Arial" w:cs="Arial"/>
          <w:kern w:val="0"/>
          <w:szCs w:val="21"/>
          <w:vertAlign w:val="subscript"/>
        </w:rPr>
        <w:t>2</w:t>
      </w:r>
      <w:r>
        <w:rPr>
          <w:rFonts w:eastAsia="Arial" w:cs="Arial"/>
          <w:kern w:val="0"/>
          <w:szCs w:val="21"/>
        </w:rPr>
        <w:t xml:space="preserve"> </w:t>
      </w:r>
      <w:r>
        <w:rPr>
          <w:rFonts w:eastAsia="宋体" w:cs="宋体" w:hint="eastAsia"/>
          <w:kern w:val="0"/>
          <w:szCs w:val="21"/>
        </w:rPr>
        <w:t>的全部优势，而延迟排放则是两个系统的共同优势（注意，两个例子之间的差异为</w:t>
      </w:r>
      <w:r>
        <w:rPr>
          <w:rFonts w:eastAsia="Arial" w:cs="Arial"/>
          <w:kern w:val="0"/>
          <w:szCs w:val="21"/>
        </w:rPr>
        <w:t xml:space="preserve"> 14666 </w:t>
      </w:r>
      <w:r>
        <w:rPr>
          <w:rFonts w:eastAsia="宋体" w:cs="宋体" w:hint="eastAsia"/>
          <w:kern w:val="0"/>
          <w:szCs w:val="21"/>
        </w:rPr>
        <w:t>千克</w:t>
      </w:r>
      <w:r>
        <w:rPr>
          <w:rFonts w:eastAsia="Arial" w:cs="Arial"/>
          <w:kern w:val="0"/>
          <w:szCs w:val="21"/>
        </w:rPr>
        <w:t xml:space="preserve"> CO</w:t>
      </w:r>
      <w:r>
        <w:rPr>
          <w:rFonts w:eastAsia="Arial" w:cs="Arial"/>
          <w:kern w:val="0"/>
          <w:szCs w:val="21"/>
          <w:vertAlign w:val="subscript"/>
        </w:rPr>
        <w:t>2</w:t>
      </w:r>
      <w:r>
        <w:rPr>
          <w:rFonts w:eastAsia="Arial" w:cs="Arial"/>
          <w:kern w:val="0"/>
          <w:szCs w:val="21"/>
        </w:rPr>
        <w:t xml:space="preserve"> -eq.</w:t>
      </w:r>
      <w:r>
        <w:rPr>
          <w:rFonts w:eastAsia="宋体" w:cs="宋体" w:hint="eastAsia"/>
          <w:kern w:val="0"/>
          <w:szCs w:val="21"/>
        </w:rPr>
        <w:t>）。</w:t>
      </w:r>
    </w:p>
    <w:p w14:paraId="7D76DD5B" w14:textId="77777777" w:rsidR="00D16BE9" w:rsidRDefault="00AC4FA2">
      <w:pPr>
        <w:widowControl w:val="0"/>
        <w:autoSpaceDE w:val="0"/>
        <w:autoSpaceDN w:val="0"/>
        <w:spacing w:line="300" w:lineRule="auto"/>
        <w:ind w:firstLine="420"/>
        <w:rPr>
          <w:rFonts w:eastAsia="Arial" w:cs="Arial"/>
          <w:kern w:val="0"/>
          <w:szCs w:val="21"/>
        </w:rPr>
      </w:pPr>
      <w:r>
        <w:rPr>
          <w:rFonts w:eastAsia="宋体" w:cs="宋体" w:hint="eastAsia"/>
          <w:kern w:val="0"/>
          <w:szCs w:val="21"/>
        </w:rPr>
        <w:t>上述原理与氧化亚氮和其他温室</w:t>
      </w:r>
      <w:r>
        <w:rPr>
          <w:rFonts w:eastAsia="宋体" w:cs="宋体" w:hint="eastAsia"/>
          <w:spacing w:val="-2"/>
          <w:kern w:val="0"/>
          <w:szCs w:val="21"/>
        </w:rPr>
        <w:t>气体</w:t>
      </w:r>
      <w:r>
        <w:rPr>
          <w:rFonts w:eastAsia="宋体" w:cs="宋体" w:hint="eastAsia"/>
          <w:kern w:val="0"/>
          <w:szCs w:val="21"/>
        </w:rPr>
        <w:t>类似</w:t>
      </w:r>
      <w:r>
        <w:rPr>
          <w:rFonts w:eastAsia="宋体" w:cs="宋体" w:hint="eastAsia"/>
          <w:spacing w:val="-2"/>
          <w:kern w:val="0"/>
          <w:szCs w:val="21"/>
        </w:rPr>
        <w:t>。</w:t>
      </w:r>
    </w:p>
    <w:p w14:paraId="5416F7CD" w14:textId="77777777" w:rsidR="00D16BE9" w:rsidRDefault="00AC4FA2">
      <w:pPr>
        <w:pStyle w:val="a8"/>
        <w:spacing w:line="300" w:lineRule="auto"/>
        <w:ind w:firstLineChars="200" w:firstLine="420"/>
        <w:jc w:val="both"/>
        <w:rPr>
          <w:rFonts w:cs="宋体"/>
          <w:spacing w:val="-2"/>
          <w:szCs w:val="21"/>
          <w:lang w:eastAsia="zh-CN"/>
        </w:rPr>
      </w:pPr>
      <w:r>
        <w:rPr>
          <w:rFonts w:cs="宋体" w:hint="eastAsia"/>
          <w:szCs w:val="21"/>
          <w:lang w:eastAsia="zh-CN"/>
        </w:rPr>
        <w:t>请注意，对于长寿命产品的使用阶段，清单将包含不同年限排放的积分。在使用阶段各年排放量相同的常见情况下，这一点可以简化：使用阶段的排放总量将乘以假定寿命年数的一半。</w:t>
      </w:r>
    </w:p>
    <w:p w14:paraId="102D442C" w14:textId="77777777" w:rsidR="00D16BE9" w:rsidRDefault="00AC4FA2">
      <w:pPr>
        <w:widowControl w:val="0"/>
        <w:autoSpaceDE w:val="0"/>
        <w:autoSpaceDN w:val="0"/>
        <w:spacing w:line="300" w:lineRule="auto"/>
        <w:ind w:firstLine="420"/>
        <w:rPr>
          <w:rFonts w:eastAsia="Arial" w:cs="Arial"/>
          <w:kern w:val="0"/>
          <w:szCs w:val="21"/>
        </w:rPr>
      </w:pPr>
      <w:r>
        <w:rPr>
          <w:rFonts w:eastAsia="宋体" w:cs="宋体" w:hint="eastAsia"/>
          <w:kern w:val="0"/>
          <w:szCs w:val="21"/>
        </w:rPr>
        <w:t>每千克延迟排放可清查的每种校正流的最大数量应为</w:t>
      </w:r>
      <w:r>
        <w:rPr>
          <w:rFonts w:eastAsia="Arial" w:cs="Arial"/>
          <w:kern w:val="0"/>
          <w:szCs w:val="21"/>
        </w:rPr>
        <w:t xml:space="preserve"> 100 </w:t>
      </w:r>
      <w:proofErr w:type="gramStart"/>
      <w:r>
        <w:rPr>
          <w:rFonts w:eastAsia="宋体" w:cs="宋体" w:hint="eastAsia"/>
          <w:kern w:val="0"/>
          <w:szCs w:val="21"/>
        </w:rPr>
        <w:t>千克</w:t>
      </w:r>
      <w:r>
        <w:rPr>
          <w:rFonts w:eastAsia="Arial" w:cs="Arial"/>
          <w:kern w:val="0"/>
          <w:szCs w:val="21"/>
        </w:rPr>
        <w:t>*</w:t>
      </w:r>
      <w:proofErr w:type="gramEnd"/>
      <w:r>
        <w:rPr>
          <w:rFonts w:eastAsia="Arial" w:cs="Arial"/>
          <w:kern w:val="0"/>
          <w:szCs w:val="21"/>
        </w:rPr>
        <w:t>a</w:t>
      </w:r>
      <w:r>
        <w:rPr>
          <w:rFonts w:eastAsia="宋体" w:cs="宋体" w:hint="eastAsia"/>
          <w:kern w:val="0"/>
          <w:szCs w:val="21"/>
        </w:rPr>
        <w:t>。也就是说，如果延迟排放正好发生</w:t>
      </w:r>
      <w:r>
        <w:rPr>
          <w:rFonts w:eastAsia="宋体" w:cs="宋体" w:hint="eastAsia"/>
          <w:spacing w:val="-2"/>
          <w:kern w:val="0"/>
          <w:szCs w:val="21"/>
        </w:rPr>
        <w:t>在</w:t>
      </w:r>
      <w:r>
        <w:rPr>
          <w:rFonts w:eastAsia="宋体" w:cs="宋体" w:hint="eastAsia"/>
          <w:kern w:val="0"/>
          <w:szCs w:val="21"/>
        </w:rPr>
        <w:t>未来</w:t>
      </w:r>
      <w:r>
        <w:rPr>
          <w:rFonts w:eastAsia="Arial" w:cs="Arial"/>
          <w:kern w:val="0"/>
          <w:szCs w:val="21"/>
        </w:rPr>
        <w:t xml:space="preserve"> 100 </w:t>
      </w:r>
      <w:r>
        <w:rPr>
          <w:rFonts w:eastAsia="宋体" w:cs="宋体" w:hint="eastAsia"/>
          <w:kern w:val="0"/>
          <w:szCs w:val="21"/>
        </w:rPr>
        <w:t>年。</w:t>
      </w:r>
    </w:p>
    <w:p w14:paraId="339D1783" w14:textId="77777777" w:rsidR="00D16BE9" w:rsidRDefault="00AC4FA2">
      <w:pPr>
        <w:widowControl w:val="0"/>
        <w:autoSpaceDE w:val="0"/>
        <w:autoSpaceDN w:val="0"/>
        <w:spacing w:line="300" w:lineRule="auto"/>
        <w:ind w:firstLine="420"/>
        <w:rPr>
          <w:rFonts w:cs="Arial"/>
          <w:kern w:val="0"/>
          <w:szCs w:val="21"/>
        </w:rPr>
      </w:pPr>
      <w:r>
        <w:rPr>
          <w:rFonts w:eastAsia="宋体" w:cs="宋体" w:hint="eastAsia"/>
          <w:kern w:val="0"/>
          <w:szCs w:val="21"/>
        </w:rPr>
        <w:t>只有在预测排放量将在研究时间</w:t>
      </w:r>
      <w:proofErr w:type="gramStart"/>
      <w:r>
        <w:rPr>
          <w:rFonts w:eastAsia="宋体" w:cs="宋体" w:hint="eastAsia"/>
          <w:kern w:val="0"/>
          <w:szCs w:val="21"/>
        </w:rPr>
        <w:t>起最多</w:t>
      </w:r>
      <w:proofErr w:type="gramEnd"/>
      <w:r>
        <w:rPr>
          <w:rFonts w:eastAsia="Arial" w:cs="Arial"/>
          <w:kern w:val="0"/>
          <w:szCs w:val="21"/>
        </w:rPr>
        <w:t xml:space="preserve"> 100 </w:t>
      </w:r>
      <w:r>
        <w:rPr>
          <w:rFonts w:eastAsia="宋体" w:cs="宋体" w:hint="eastAsia"/>
          <w:kern w:val="0"/>
          <w:szCs w:val="21"/>
        </w:rPr>
        <w:t>年后发生的情况下</w:t>
      </w:r>
      <w:r>
        <w:rPr>
          <w:rFonts w:eastAsia="宋体" w:cs="宋体" w:hint="eastAsia"/>
          <w:spacing w:val="40"/>
          <w:kern w:val="0"/>
          <w:szCs w:val="21"/>
        </w:rPr>
        <w:t>，</w:t>
      </w:r>
      <w:r>
        <w:rPr>
          <w:rFonts w:eastAsia="宋体" w:cs="宋体" w:hint="eastAsia"/>
          <w:kern w:val="0"/>
          <w:szCs w:val="21"/>
        </w:rPr>
        <w:t>才应编制校正流清单。如果排放发生在</w:t>
      </w:r>
      <w:r>
        <w:rPr>
          <w:rFonts w:eastAsia="Arial" w:cs="Arial"/>
          <w:kern w:val="0"/>
          <w:szCs w:val="21"/>
        </w:rPr>
        <w:t xml:space="preserve"> 100 </w:t>
      </w:r>
      <w:r>
        <w:rPr>
          <w:rFonts w:eastAsia="宋体" w:cs="宋体" w:hint="eastAsia"/>
          <w:kern w:val="0"/>
          <w:szCs w:val="21"/>
        </w:rPr>
        <w:t>年以后，则不应编制清单：发生在未来</w:t>
      </w:r>
      <w:r>
        <w:rPr>
          <w:rFonts w:eastAsia="Arial" w:cs="Arial"/>
          <w:kern w:val="0"/>
          <w:szCs w:val="21"/>
        </w:rPr>
        <w:t xml:space="preserve"> 100 </w:t>
      </w:r>
      <w:r>
        <w:rPr>
          <w:rFonts w:eastAsia="宋体" w:cs="宋体" w:hint="eastAsia"/>
          <w:kern w:val="0"/>
          <w:szCs w:val="21"/>
        </w:rPr>
        <w:t>年以上的排放应完全反映在清单中，用长期排放基本流量编制未来排放清单，如</w:t>
      </w:r>
      <w:r>
        <w:rPr>
          <w:rFonts w:eastAsia="Arial" w:cs="Arial"/>
          <w:kern w:val="0"/>
          <w:szCs w:val="21"/>
        </w:rPr>
        <w:t xml:space="preserve"> "</w:t>
      </w:r>
      <w:r>
        <w:rPr>
          <w:rFonts w:eastAsia="宋体" w:cs="宋体" w:hint="eastAsia"/>
          <w:kern w:val="0"/>
          <w:szCs w:val="21"/>
        </w:rPr>
        <w:t>二氧化碳，生物源（长期）</w:t>
      </w:r>
      <w:r>
        <w:rPr>
          <w:rFonts w:eastAsia="Arial" w:cs="Arial"/>
          <w:kern w:val="0"/>
          <w:szCs w:val="21"/>
        </w:rPr>
        <w:t>"</w:t>
      </w:r>
      <w:r>
        <w:rPr>
          <w:rFonts w:eastAsia="宋体" w:cs="宋体" w:hint="eastAsia"/>
          <w:kern w:val="0"/>
          <w:szCs w:val="21"/>
        </w:rPr>
        <w:t>作为</w:t>
      </w:r>
      <w:r>
        <w:rPr>
          <w:rFonts w:eastAsia="Arial" w:cs="Arial"/>
          <w:kern w:val="0"/>
          <w:szCs w:val="21"/>
        </w:rPr>
        <w:t xml:space="preserve"> "</w:t>
      </w:r>
      <w:r>
        <w:rPr>
          <w:rFonts w:eastAsia="宋体" w:cs="宋体" w:hint="eastAsia"/>
          <w:kern w:val="0"/>
          <w:szCs w:val="21"/>
        </w:rPr>
        <w:t>向大气的排放</w:t>
      </w:r>
      <w:r>
        <w:rPr>
          <w:rFonts w:eastAsia="Arial" w:cs="Arial"/>
          <w:kern w:val="0"/>
          <w:szCs w:val="21"/>
        </w:rPr>
        <w:t>"</w:t>
      </w:r>
      <w:r>
        <w:rPr>
          <w:rFonts w:eastAsia="宋体" w:cs="宋体" w:hint="eastAsia"/>
          <w:kern w:val="0"/>
          <w:szCs w:val="21"/>
        </w:rPr>
        <w:t>。也就是说，在这种情况下不需要校正流，但会出错（见脚注</w:t>
      </w:r>
      <w:r>
        <w:rPr>
          <w:rFonts w:eastAsia="Arial" w:cs="Arial"/>
          <w:kern w:val="0"/>
          <w:szCs w:val="21"/>
        </w:rPr>
        <w:t xml:space="preserve"> </w:t>
      </w:r>
      <w:hyperlink w:anchor="_bookmark258" w:history="1">
        <w:r>
          <w:rPr>
            <w:rFonts w:eastAsia="Arial" w:cs="Arial"/>
            <w:b/>
            <w:i/>
            <w:color w:val="000080"/>
            <w:kern w:val="0"/>
            <w:szCs w:val="21"/>
            <w:vertAlign w:val="superscript"/>
          </w:rPr>
          <w:t>155</w:t>
        </w:r>
      </w:hyperlink>
      <w:r>
        <w:rPr>
          <w:rFonts w:eastAsia="Arial" w:cs="Arial"/>
          <w:kern w:val="0"/>
          <w:szCs w:val="21"/>
        </w:rPr>
        <w:t>)</w:t>
      </w:r>
      <w:r>
        <w:rPr>
          <w:rFonts w:eastAsia="宋体" w:cs="宋体" w:hint="eastAsia"/>
          <w:kern w:val="0"/>
          <w:szCs w:val="21"/>
        </w:rPr>
        <w:t>。</w:t>
      </w:r>
    </w:p>
    <w:p w14:paraId="2C9BDA07" w14:textId="77777777" w:rsidR="00D16BE9" w:rsidRDefault="00D16BE9">
      <w:pPr>
        <w:pStyle w:val="a8"/>
        <w:spacing w:line="300" w:lineRule="auto"/>
        <w:ind w:firstLineChars="200" w:firstLine="412"/>
        <w:jc w:val="both"/>
        <w:rPr>
          <w:rFonts w:cs="宋体"/>
          <w:spacing w:val="-2"/>
          <w:szCs w:val="21"/>
          <w:lang w:eastAsia="zh-CN"/>
        </w:rPr>
      </w:pPr>
    </w:p>
    <w:p w14:paraId="7208056C" w14:textId="77777777" w:rsidR="00D16BE9" w:rsidRDefault="00D16BE9">
      <w:pPr>
        <w:pStyle w:val="a8"/>
        <w:spacing w:line="300" w:lineRule="auto"/>
        <w:ind w:firstLineChars="200" w:firstLine="412"/>
        <w:jc w:val="both"/>
        <w:rPr>
          <w:rFonts w:cs="宋体"/>
          <w:spacing w:val="-2"/>
          <w:lang w:eastAsia="zh-CN"/>
        </w:rPr>
      </w:pPr>
    </w:p>
    <w:p w14:paraId="38C4F9FE" w14:textId="77777777" w:rsidR="00D16BE9" w:rsidRDefault="00D16BE9">
      <w:pPr>
        <w:pStyle w:val="a8"/>
        <w:spacing w:line="300" w:lineRule="auto"/>
        <w:ind w:firstLineChars="200" w:firstLine="412"/>
        <w:jc w:val="both"/>
        <w:rPr>
          <w:rFonts w:cs="宋体"/>
          <w:spacing w:val="-2"/>
          <w:lang w:eastAsia="zh-CN"/>
        </w:rPr>
      </w:pPr>
    </w:p>
    <w:p w14:paraId="77B7658E" w14:textId="77777777" w:rsidR="00D16BE9" w:rsidRDefault="00D16BE9">
      <w:pPr>
        <w:pStyle w:val="a8"/>
        <w:spacing w:line="300" w:lineRule="auto"/>
        <w:ind w:firstLineChars="200" w:firstLine="412"/>
        <w:jc w:val="both"/>
        <w:rPr>
          <w:rFonts w:cs="宋体"/>
          <w:spacing w:val="-2"/>
          <w:lang w:eastAsia="zh-CN"/>
        </w:rPr>
      </w:pPr>
    </w:p>
    <w:p w14:paraId="51BFE216" w14:textId="77777777" w:rsidR="00D16BE9" w:rsidRDefault="00AC4FA2">
      <w:pPr>
        <w:pStyle w:val="a8"/>
        <w:spacing w:line="300" w:lineRule="auto"/>
        <w:ind w:firstLineChars="200" w:firstLine="414"/>
        <w:rPr>
          <w:rFonts w:cs="宋体"/>
          <w:b/>
          <w:bCs/>
          <w:spacing w:val="-2"/>
          <w:szCs w:val="21"/>
          <w:lang w:eastAsia="zh-CN"/>
        </w:rPr>
      </w:pPr>
      <w:r>
        <w:rPr>
          <w:rFonts w:cs="宋体" w:hint="eastAsia"/>
          <w:b/>
          <w:bCs/>
          <w:spacing w:val="-2"/>
          <w:szCs w:val="21"/>
          <w:lang w:eastAsia="zh-CN"/>
        </w:rPr>
        <w:lastRenderedPageBreak/>
        <w:t>对多功能性的一般情况以及未来的再利用</w:t>
      </w:r>
      <w:r>
        <w:rPr>
          <w:rFonts w:cs="宋体" w:hint="eastAsia"/>
          <w:b/>
          <w:bCs/>
          <w:spacing w:val="-2"/>
          <w:szCs w:val="21"/>
          <w:lang w:eastAsia="zh-CN"/>
        </w:rPr>
        <w:t>/</w:t>
      </w:r>
      <w:r>
        <w:rPr>
          <w:rFonts w:cs="宋体" w:hint="eastAsia"/>
          <w:b/>
          <w:bCs/>
          <w:spacing w:val="-2"/>
          <w:szCs w:val="21"/>
          <w:lang w:eastAsia="zh-CN"/>
        </w:rPr>
        <w:t>再循环</w:t>
      </w:r>
      <w:r>
        <w:rPr>
          <w:rFonts w:cs="宋体" w:hint="eastAsia"/>
          <w:b/>
          <w:bCs/>
          <w:spacing w:val="-2"/>
          <w:szCs w:val="21"/>
          <w:lang w:eastAsia="zh-CN"/>
        </w:rPr>
        <w:t>/</w:t>
      </w:r>
      <w:r>
        <w:rPr>
          <w:rFonts w:cs="宋体" w:hint="eastAsia"/>
          <w:b/>
          <w:bCs/>
          <w:spacing w:val="-2"/>
          <w:szCs w:val="21"/>
          <w:lang w:eastAsia="zh-CN"/>
        </w:rPr>
        <w:t>回收进行替代</w:t>
      </w:r>
      <w:r>
        <w:rPr>
          <w:rFonts w:cs="宋体" w:hint="eastAsia"/>
          <w:b/>
          <w:bCs/>
          <w:spacing w:val="-2"/>
          <w:szCs w:val="21"/>
          <w:lang w:eastAsia="zh-CN"/>
        </w:rPr>
        <w:t>/</w:t>
      </w:r>
      <w:r>
        <w:rPr>
          <w:rFonts w:cs="宋体" w:hint="eastAsia"/>
          <w:b/>
          <w:bCs/>
          <w:spacing w:val="-2"/>
          <w:szCs w:val="21"/>
          <w:lang w:eastAsia="zh-CN"/>
        </w:rPr>
        <w:t>抵消</w:t>
      </w:r>
    </w:p>
    <w:p w14:paraId="4951363D" w14:textId="77777777" w:rsidR="00D16BE9" w:rsidRDefault="00AC4FA2">
      <w:pPr>
        <w:widowControl w:val="0"/>
        <w:autoSpaceDE w:val="0"/>
        <w:autoSpaceDN w:val="0"/>
        <w:spacing w:line="300" w:lineRule="auto"/>
        <w:ind w:firstLine="420"/>
        <w:rPr>
          <w:rFonts w:eastAsia="Arial" w:cs="Arial"/>
          <w:kern w:val="0"/>
          <w:szCs w:val="21"/>
        </w:rPr>
      </w:pPr>
      <w:r>
        <w:rPr>
          <w:rFonts w:eastAsia="宋体" w:cs="宋体" w:hint="eastAsia"/>
          <w:kern w:val="0"/>
          <w:szCs w:val="21"/>
        </w:rPr>
        <w:t>与用信用额度奖励温室气体的延迟排放类似，在解决多功能性的一般情况时，也需要考虑延迟的替代，例如，在将替代生产</w:t>
      </w:r>
      <w:r>
        <w:rPr>
          <w:rFonts w:eastAsia="宋体" w:cs="宋体" w:hint="eastAsia"/>
          <w:spacing w:val="-2"/>
          <w:kern w:val="0"/>
          <w:szCs w:val="21"/>
        </w:rPr>
        <w:t>的</w:t>
      </w:r>
      <w:r>
        <w:rPr>
          <w:rFonts w:eastAsia="宋体" w:cs="宋体" w:hint="eastAsia"/>
          <w:kern w:val="0"/>
          <w:szCs w:val="21"/>
        </w:rPr>
        <w:t>副产品的效益计入信用额度时。如果首先考虑临时储存，因为它是实现研究特定目标所必需的。</w:t>
      </w:r>
    </w:p>
    <w:p w14:paraId="4B9AB09B" w14:textId="77777777" w:rsidR="00D16BE9" w:rsidRDefault="00AC4FA2">
      <w:pPr>
        <w:widowControl w:val="0"/>
        <w:autoSpaceDE w:val="0"/>
        <w:autoSpaceDN w:val="0"/>
        <w:spacing w:line="300" w:lineRule="auto"/>
        <w:ind w:firstLine="420"/>
        <w:rPr>
          <w:rFonts w:eastAsia="Arial" w:cs="Arial"/>
          <w:kern w:val="0"/>
          <w:szCs w:val="21"/>
        </w:rPr>
      </w:pPr>
      <w:r>
        <w:rPr>
          <w:rFonts w:eastAsia="宋体" w:cs="宋体" w:hint="eastAsia"/>
          <w:kern w:val="0"/>
          <w:szCs w:val="21"/>
        </w:rPr>
        <w:t>延缓温室气体排放的规定同样适用，即各自的</w:t>
      </w:r>
      <w:r>
        <w:rPr>
          <w:rFonts w:eastAsia="Arial" w:cs="Arial"/>
          <w:kern w:val="0"/>
          <w:szCs w:val="21"/>
        </w:rPr>
        <w:t xml:space="preserve"> "</w:t>
      </w:r>
      <w:r>
        <w:rPr>
          <w:rFonts w:eastAsia="宋体" w:cs="宋体" w:hint="eastAsia"/>
          <w:kern w:val="0"/>
          <w:szCs w:val="21"/>
        </w:rPr>
        <w:t>校正流</w:t>
      </w:r>
      <w:r>
        <w:rPr>
          <w:rFonts w:eastAsia="Arial" w:cs="Arial"/>
          <w:kern w:val="0"/>
          <w:szCs w:val="21"/>
        </w:rPr>
        <w:t>...... "</w:t>
      </w:r>
      <w:r>
        <w:rPr>
          <w:rFonts w:eastAsia="宋体" w:cs="宋体" w:hint="eastAsia"/>
          <w:kern w:val="0"/>
          <w:szCs w:val="21"/>
        </w:rPr>
        <w:t>应以负值进行清查。这将导致气候变化影响的正值（即额外影响）。</w:t>
      </w:r>
    </w:p>
    <w:p w14:paraId="0875FA1C" w14:textId="77777777" w:rsidR="00D16BE9" w:rsidRDefault="00AC4FA2">
      <w:pPr>
        <w:widowControl w:val="0"/>
        <w:autoSpaceDE w:val="0"/>
        <w:autoSpaceDN w:val="0"/>
        <w:spacing w:line="300" w:lineRule="auto"/>
        <w:ind w:firstLine="420"/>
        <w:rPr>
          <w:rFonts w:eastAsia="Arial" w:cs="Arial"/>
          <w:kern w:val="0"/>
          <w:szCs w:val="21"/>
        </w:rPr>
      </w:pPr>
      <w:r>
        <w:rPr>
          <w:rFonts w:eastAsia="宋体" w:cs="宋体" w:hint="eastAsia"/>
          <w:kern w:val="0"/>
          <w:szCs w:val="21"/>
        </w:rPr>
        <w:t>与处理多功能性的一般情况类似，再利用部件</w:t>
      </w:r>
      <w:r>
        <w:rPr>
          <w:rFonts w:eastAsia="Arial" w:cs="Arial"/>
          <w:kern w:val="0"/>
          <w:szCs w:val="21"/>
        </w:rPr>
        <w:t>/</w:t>
      </w:r>
      <w:r>
        <w:rPr>
          <w:rFonts w:eastAsia="宋体" w:cs="宋体" w:hint="eastAsia"/>
          <w:kern w:val="0"/>
          <w:szCs w:val="21"/>
        </w:rPr>
        <w:t>货物、再循环材料和回收能源的延迟替代也需要考虑延迟。</w:t>
      </w:r>
    </w:p>
    <w:p w14:paraId="3108C8CF" w14:textId="77777777" w:rsidR="00D16BE9" w:rsidRDefault="00AC4FA2">
      <w:pPr>
        <w:widowControl w:val="0"/>
        <w:autoSpaceDE w:val="0"/>
        <w:autoSpaceDN w:val="0"/>
        <w:spacing w:line="300" w:lineRule="auto"/>
        <w:ind w:firstLine="422"/>
        <w:jc w:val="left"/>
        <w:outlineLvl w:val="4"/>
        <w:rPr>
          <w:rFonts w:eastAsia="Arial" w:cs="Arial"/>
          <w:b/>
          <w:bCs/>
          <w:kern w:val="0"/>
          <w:szCs w:val="21"/>
        </w:rPr>
      </w:pPr>
      <w:r>
        <w:rPr>
          <w:rFonts w:eastAsia="Arial" w:cs="Arial" w:hint="eastAsia"/>
          <w:b/>
          <w:bCs/>
          <w:kern w:val="0"/>
          <w:szCs w:val="21"/>
        </w:rPr>
        <w:t>7.4.3.</w:t>
      </w:r>
      <w:r>
        <w:rPr>
          <w:rFonts w:cs="Arial" w:hint="eastAsia"/>
          <w:b/>
          <w:bCs/>
          <w:kern w:val="0"/>
          <w:szCs w:val="21"/>
        </w:rPr>
        <w:t>7</w:t>
      </w:r>
      <w:r>
        <w:rPr>
          <w:rFonts w:eastAsia="Arial" w:cs="Arial" w:hint="eastAsia"/>
          <w:b/>
          <w:bCs/>
          <w:kern w:val="0"/>
          <w:szCs w:val="21"/>
        </w:rPr>
        <w:t>.</w:t>
      </w:r>
      <w:r>
        <w:rPr>
          <w:rFonts w:cs="Arial" w:hint="eastAsia"/>
          <w:b/>
          <w:bCs/>
          <w:kern w:val="0"/>
          <w:szCs w:val="21"/>
        </w:rPr>
        <w:t>4</w:t>
      </w:r>
      <w:r>
        <w:rPr>
          <w:rFonts w:cs="Arial"/>
          <w:b/>
          <w:bCs/>
          <w:kern w:val="0"/>
          <w:szCs w:val="21"/>
        </w:rPr>
        <w:tab/>
      </w:r>
      <w:r>
        <w:rPr>
          <w:rFonts w:eastAsia="宋体" w:cs="宋体" w:hint="eastAsia"/>
          <w:b/>
          <w:bCs/>
          <w:kern w:val="0"/>
          <w:szCs w:val="21"/>
        </w:rPr>
        <w:t xml:space="preserve">100 </w:t>
      </w:r>
      <w:r>
        <w:rPr>
          <w:rFonts w:eastAsia="宋体" w:cs="宋体" w:hint="eastAsia"/>
          <w:b/>
          <w:bCs/>
          <w:kern w:val="0"/>
          <w:szCs w:val="21"/>
        </w:rPr>
        <w:t>年后潜在排放量的长期储存</w:t>
      </w:r>
    </w:p>
    <w:p w14:paraId="390C6F5D" w14:textId="77777777" w:rsidR="00D16BE9" w:rsidRDefault="00AC4FA2">
      <w:pPr>
        <w:widowControl w:val="0"/>
        <w:autoSpaceDE w:val="0"/>
        <w:autoSpaceDN w:val="0"/>
        <w:spacing w:line="300" w:lineRule="auto"/>
        <w:ind w:firstLine="420"/>
        <w:rPr>
          <w:rFonts w:eastAsia="Arial" w:cs="Arial"/>
          <w:kern w:val="0"/>
          <w:szCs w:val="21"/>
        </w:rPr>
      </w:pPr>
      <w:r>
        <w:rPr>
          <w:rFonts w:eastAsia="宋体" w:cs="宋体" w:hint="eastAsia"/>
          <w:kern w:val="0"/>
          <w:szCs w:val="21"/>
        </w:rPr>
        <w:t>如果二</w:t>
      </w:r>
      <w:r>
        <w:rPr>
          <w:rFonts w:eastAsia="宋体" w:cs="宋体" w:hint="eastAsia"/>
          <w:spacing w:val="-2"/>
          <w:kern w:val="0"/>
          <w:szCs w:val="21"/>
        </w:rPr>
        <w:t>氧化碳</w:t>
      </w:r>
      <w:r>
        <w:rPr>
          <w:rFonts w:eastAsia="Arial" w:cs="Arial"/>
          <w:kern w:val="0"/>
          <w:szCs w:val="21"/>
        </w:rPr>
        <w:t xml:space="preserve"> - </w:t>
      </w:r>
      <w:r>
        <w:rPr>
          <w:rFonts w:eastAsia="宋体" w:cs="宋体" w:hint="eastAsia"/>
          <w:kern w:val="0"/>
          <w:szCs w:val="21"/>
        </w:rPr>
        <w:t>在货物、垃圾填埋场或专用（如地下贮存器）中的贮存时间超过</w:t>
      </w:r>
      <w:r>
        <w:rPr>
          <w:rFonts w:eastAsia="Arial" w:cs="Arial"/>
          <w:kern w:val="0"/>
          <w:szCs w:val="21"/>
        </w:rPr>
        <w:t xml:space="preserve"> 100 </w:t>
      </w:r>
      <w:r>
        <w:rPr>
          <w:rFonts w:eastAsia="宋体" w:cs="宋体" w:hint="eastAsia"/>
          <w:kern w:val="0"/>
          <w:szCs w:val="21"/>
        </w:rPr>
        <w:t>年，并且排放发生在</w:t>
      </w:r>
      <w:r>
        <w:rPr>
          <w:rFonts w:eastAsia="Arial" w:cs="Arial"/>
          <w:kern w:val="0"/>
          <w:szCs w:val="21"/>
        </w:rPr>
        <w:t xml:space="preserve"> 100 </w:t>
      </w:r>
      <w:r>
        <w:rPr>
          <w:rFonts w:eastAsia="宋体" w:cs="宋体" w:hint="eastAsia"/>
          <w:kern w:val="0"/>
          <w:szCs w:val="21"/>
        </w:rPr>
        <w:t>年后的某个时间，则应</w:t>
      </w:r>
      <w:r>
        <w:rPr>
          <w:rFonts w:eastAsia="宋体" w:cs="宋体" w:hint="eastAsia"/>
          <w:spacing w:val="-2"/>
          <w:kern w:val="0"/>
          <w:szCs w:val="21"/>
        </w:rPr>
        <w:t>如上所述</w:t>
      </w:r>
      <w:r>
        <w:rPr>
          <w:rFonts w:eastAsia="宋体" w:cs="宋体" w:hint="eastAsia"/>
          <w:kern w:val="0"/>
          <w:szCs w:val="21"/>
        </w:rPr>
        <w:t>，对</w:t>
      </w:r>
      <w:r>
        <w:rPr>
          <w:rFonts w:eastAsia="Arial" w:cs="Arial"/>
          <w:kern w:val="0"/>
          <w:szCs w:val="21"/>
        </w:rPr>
        <w:t xml:space="preserve"> 100 </w:t>
      </w:r>
      <w:r>
        <w:rPr>
          <w:rFonts w:eastAsia="宋体" w:cs="宋体" w:hint="eastAsia"/>
          <w:kern w:val="0"/>
          <w:szCs w:val="21"/>
        </w:rPr>
        <w:t>年贮存中可核算的最大二氧化碳</w:t>
      </w:r>
      <w:r>
        <w:rPr>
          <w:rFonts w:eastAsia="Arial" w:cs="Arial"/>
          <w:kern w:val="0"/>
          <w:szCs w:val="21"/>
        </w:rPr>
        <w:t xml:space="preserve"> - </w:t>
      </w:r>
      <w:r>
        <w:rPr>
          <w:rFonts w:eastAsia="宋体" w:cs="宋体" w:hint="eastAsia"/>
          <w:kern w:val="0"/>
          <w:szCs w:val="21"/>
        </w:rPr>
        <w:t>清除量进行清查</w:t>
      </w:r>
      <w:r>
        <w:rPr>
          <w:rFonts w:eastAsia="宋体" w:cs="宋体" w:hint="eastAsia"/>
          <w:spacing w:val="-2"/>
          <w:kern w:val="0"/>
          <w:szCs w:val="21"/>
        </w:rPr>
        <w:t>。</w:t>
      </w:r>
    </w:p>
    <w:p w14:paraId="2D19052C" w14:textId="77777777" w:rsidR="00D16BE9" w:rsidRDefault="00AC4FA2">
      <w:pPr>
        <w:widowControl w:val="0"/>
        <w:autoSpaceDE w:val="0"/>
        <w:autoSpaceDN w:val="0"/>
        <w:spacing w:line="300" w:lineRule="auto"/>
        <w:ind w:firstLine="420"/>
        <w:rPr>
          <w:rFonts w:eastAsia="Arial" w:cs="Arial"/>
          <w:kern w:val="0"/>
          <w:szCs w:val="21"/>
        </w:rPr>
      </w:pPr>
      <w:r>
        <w:rPr>
          <w:rFonts w:eastAsia="宋体" w:cs="宋体" w:hint="eastAsia"/>
          <w:kern w:val="0"/>
          <w:szCs w:val="21"/>
        </w:rPr>
        <w:t>如果根据目前的科学知识，在独立的外部和合格的专家审查下，相应的贮存形式能够</w:t>
      </w:r>
      <w:r>
        <w:rPr>
          <w:rFonts w:eastAsia="宋体" w:cs="宋体" w:hint="eastAsia"/>
          <w:kern w:val="0"/>
          <w:szCs w:val="21"/>
        </w:rPr>
        <w:t xml:space="preserve">   </w:t>
      </w:r>
      <w:r>
        <w:rPr>
          <w:rFonts w:eastAsia="Arial" w:cs="Arial"/>
          <w:kern w:val="0"/>
          <w:szCs w:val="21"/>
        </w:rPr>
        <w:t>"</w:t>
      </w:r>
      <w:r>
        <w:rPr>
          <w:rFonts w:eastAsia="宋体" w:cs="宋体" w:hint="eastAsia"/>
          <w:kern w:val="0"/>
          <w:szCs w:val="21"/>
        </w:rPr>
        <w:t>保证</w:t>
      </w:r>
      <w:r>
        <w:rPr>
          <w:rFonts w:eastAsia="Arial" w:cs="Arial"/>
          <w:kern w:val="0"/>
          <w:szCs w:val="21"/>
        </w:rPr>
        <w:t>"</w:t>
      </w:r>
      <w:r>
        <w:rPr>
          <w:rFonts w:eastAsia="宋体" w:cs="宋体" w:hint="eastAsia"/>
          <w:kern w:val="0"/>
          <w:szCs w:val="21"/>
        </w:rPr>
        <w:t>至少</w:t>
      </w:r>
      <w:r>
        <w:rPr>
          <w:rFonts w:eastAsia="Arial" w:cs="Arial"/>
          <w:kern w:val="0"/>
          <w:szCs w:val="21"/>
        </w:rPr>
        <w:t xml:space="preserve"> 100,000 </w:t>
      </w:r>
      <w:r>
        <w:rPr>
          <w:rFonts w:eastAsia="宋体" w:cs="宋体" w:hint="eastAsia"/>
          <w:kern w:val="0"/>
          <w:szCs w:val="21"/>
        </w:rPr>
        <w:t>年（公约规定的数字）内不排放该物质，则对二氧化碳的准永久贮存以及专用长期贮存形式（如注入以前的天然气田）中的一般潜在排放进行核算，即为无排放清单。</w:t>
      </w:r>
    </w:p>
    <w:p w14:paraId="33E84047" w14:textId="77777777" w:rsidR="00D16BE9" w:rsidRDefault="00AC4FA2">
      <w:pPr>
        <w:widowControl w:val="0"/>
        <w:autoSpaceDE w:val="0"/>
        <w:autoSpaceDN w:val="0"/>
        <w:spacing w:line="300" w:lineRule="auto"/>
        <w:ind w:firstLine="420"/>
        <w:rPr>
          <w:rFonts w:eastAsia="Arial" w:cs="Arial"/>
          <w:kern w:val="0"/>
          <w:szCs w:val="21"/>
        </w:rPr>
      </w:pPr>
      <w:r>
        <w:rPr>
          <w:rFonts w:eastAsia="宋体" w:cs="宋体" w:hint="eastAsia"/>
          <w:kern w:val="0"/>
          <w:szCs w:val="21"/>
          <w:lang w:eastAsia="en-US"/>
        </w:rPr>
        <w:t>（</w:t>
      </w:r>
      <w:proofErr w:type="spellStart"/>
      <w:r>
        <w:rPr>
          <w:rFonts w:eastAsia="宋体" w:cs="宋体" w:hint="eastAsia"/>
          <w:kern w:val="0"/>
          <w:szCs w:val="21"/>
          <w:lang w:eastAsia="en-US"/>
        </w:rPr>
        <w:t>部分）在此之前的排放作为长期</w:t>
      </w:r>
      <w:proofErr w:type="spellEnd"/>
      <w:r>
        <w:rPr>
          <w:rFonts w:eastAsia="Arial" w:cs="Arial"/>
          <w:kern w:val="0"/>
          <w:szCs w:val="21"/>
          <w:lang w:eastAsia="en-US"/>
        </w:rPr>
        <w:t xml:space="preserve"> CO</w:t>
      </w:r>
      <w:r>
        <w:rPr>
          <w:rFonts w:eastAsia="Arial" w:cs="Arial"/>
          <w:kern w:val="0"/>
          <w:szCs w:val="21"/>
          <w:vertAlign w:val="subscript"/>
          <w:lang w:eastAsia="en-US"/>
        </w:rPr>
        <w:t>2</w:t>
      </w:r>
      <w:r>
        <w:rPr>
          <w:rFonts w:eastAsia="Arial" w:cs="Arial"/>
          <w:kern w:val="0"/>
          <w:szCs w:val="21"/>
          <w:lang w:eastAsia="en-US"/>
        </w:rPr>
        <w:t xml:space="preserve"> -</w:t>
      </w:r>
      <w:proofErr w:type="spellStart"/>
      <w:r>
        <w:rPr>
          <w:rFonts w:eastAsia="宋体" w:cs="宋体" w:hint="eastAsia"/>
          <w:kern w:val="0"/>
          <w:szCs w:val="21"/>
          <w:lang w:eastAsia="en-US"/>
        </w:rPr>
        <w:t>排放基本流进行清查；前</w:t>
      </w:r>
      <w:proofErr w:type="spellEnd"/>
      <w:r>
        <w:rPr>
          <w:rFonts w:eastAsia="Arial" w:cs="Arial"/>
          <w:kern w:val="0"/>
          <w:szCs w:val="21"/>
          <w:lang w:eastAsia="en-US"/>
        </w:rPr>
        <w:t xml:space="preserve"> 100 </w:t>
      </w:r>
      <w:proofErr w:type="spellStart"/>
      <w:r>
        <w:rPr>
          <w:rFonts w:eastAsia="宋体" w:cs="宋体" w:hint="eastAsia"/>
          <w:kern w:val="0"/>
          <w:szCs w:val="21"/>
          <w:lang w:eastAsia="en-US"/>
        </w:rPr>
        <w:t>年内的排放作为正常</w:t>
      </w:r>
      <w:proofErr w:type="spellEnd"/>
      <w:r>
        <w:rPr>
          <w:rFonts w:eastAsia="Arial" w:cs="Arial"/>
          <w:kern w:val="0"/>
          <w:szCs w:val="21"/>
          <w:lang w:eastAsia="en-US"/>
        </w:rPr>
        <w:t xml:space="preserve"> CO</w:t>
      </w:r>
      <w:r>
        <w:rPr>
          <w:rFonts w:eastAsia="Arial" w:cs="Arial"/>
          <w:kern w:val="0"/>
          <w:szCs w:val="21"/>
          <w:vertAlign w:val="subscript"/>
          <w:lang w:eastAsia="en-US"/>
        </w:rPr>
        <w:t>2</w:t>
      </w:r>
      <w:r>
        <w:rPr>
          <w:rFonts w:eastAsia="Arial" w:cs="Arial"/>
          <w:kern w:val="0"/>
          <w:szCs w:val="21"/>
          <w:lang w:eastAsia="en-US"/>
        </w:rPr>
        <w:t xml:space="preserve"> </w:t>
      </w:r>
      <w:proofErr w:type="spellStart"/>
      <w:r>
        <w:rPr>
          <w:rFonts w:eastAsia="宋体" w:cs="宋体" w:hint="eastAsia"/>
          <w:kern w:val="0"/>
          <w:szCs w:val="21"/>
          <w:lang w:eastAsia="en-US"/>
        </w:rPr>
        <w:t>排放进行清查</w:t>
      </w:r>
      <w:proofErr w:type="spellEnd"/>
      <w:r>
        <w:rPr>
          <w:rFonts w:eastAsia="宋体" w:cs="宋体" w:hint="eastAsia"/>
          <w:kern w:val="0"/>
          <w:szCs w:val="21"/>
          <w:lang w:eastAsia="en-US"/>
        </w:rPr>
        <w:t>。</w:t>
      </w:r>
    </w:p>
    <w:tbl>
      <w:tblPr>
        <w:tblStyle w:val="TableNormal"/>
        <w:tblW w:w="9290" w:type="dxa"/>
        <w:tblInd w:w="-534" w:type="dxa"/>
        <w:tblLayout w:type="fixed"/>
        <w:tblLook w:val="04A0" w:firstRow="1" w:lastRow="0" w:firstColumn="1" w:lastColumn="0" w:noHBand="0" w:noVBand="1"/>
      </w:tblPr>
      <w:tblGrid>
        <w:gridCol w:w="9290"/>
      </w:tblGrid>
      <w:tr w:rsidR="00D16BE9" w14:paraId="6599BB42" w14:textId="77777777">
        <w:trPr>
          <w:trHeight w:val="544"/>
        </w:trPr>
        <w:tc>
          <w:tcPr>
            <w:tcW w:w="9290" w:type="dxa"/>
            <w:tcBorders>
              <w:top w:val="dotDash" w:sz="18" w:space="0" w:color="008000"/>
              <w:left w:val="dotDash" w:sz="18" w:space="0" w:color="008000"/>
              <w:bottom w:val="dashSmallGap" w:sz="4" w:space="0" w:color="000000"/>
              <w:right w:val="dotDash" w:sz="18" w:space="0" w:color="008000"/>
            </w:tcBorders>
          </w:tcPr>
          <w:p w14:paraId="6FF6AEB8" w14:textId="77777777" w:rsidR="00D16BE9" w:rsidRDefault="00AC4FA2">
            <w:pPr>
              <w:pStyle w:val="TableParagraph"/>
              <w:spacing w:before="0" w:line="300" w:lineRule="auto"/>
              <w:ind w:left="0" w:firstLineChars="200" w:firstLine="482"/>
              <w:jc w:val="center"/>
              <w:rPr>
                <w:rFonts w:ascii="Times New Roman" w:hAnsi="Times New Roman"/>
                <w:b/>
                <w:sz w:val="24"/>
                <w:lang w:eastAsia="zh-CN"/>
              </w:rPr>
            </w:pPr>
            <w:r>
              <w:rPr>
                <w:rFonts w:ascii="Times New Roman" w:eastAsia="宋体" w:hAnsi="Times New Roman" w:cs="宋体" w:hint="eastAsia"/>
                <w:b/>
                <w:color w:val="003300"/>
                <w:sz w:val="24"/>
                <w:lang w:eastAsia="zh-CN"/>
              </w:rPr>
              <w:t>规定：</w:t>
            </w:r>
            <w:r>
              <w:rPr>
                <w:rFonts w:ascii="Times New Roman" w:hAnsi="Times New Roman"/>
                <w:b/>
                <w:color w:val="003300"/>
                <w:sz w:val="24"/>
                <w:lang w:eastAsia="zh-CN"/>
              </w:rPr>
              <w:t xml:space="preserve">7.4.3.7 </w:t>
            </w:r>
            <w:r>
              <w:rPr>
                <w:rFonts w:ascii="Times New Roman" w:eastAsia="宋体" w:hAnsi="Times New Roman" w:cs="宋体" w:hint="eastAsia"/>
                <w:b/>
                <w:color w:val="003300"/>
                <w:sz w:val="24"/>
                <w:lang w:eastAsia="zh-CN"/>
              </w:rPr>
              <w:t>未来流程和基本</w:t>
            </w:r>
            <w:r>
              <w:rPr>
                <w:rFonts w:ascii="Times New Roman" w:eastAsia="宋体" w:hAnsi="Times New Roman" w:cs="宋体" w:hint="eastAsia"/>
                <w:b/>
                <w:color w:val="003300"/>
                <w:spacing w:val="-2"/>
                <w:sz w:val="24"/>
                <w:lang w:eastAsia="zh-CN"/>
              </w:rPr>
              <w:t>流程</w:t>
            </w:r>
          </w:p>
        </w:tc>
      </w:tr>
      <w:tr w:rsidR="00D16BE9" w14:paraId="1E5C0749" w14:textId="77777777">
        <w:trPr>
          <w:trHeight w:val="369"/>
        </w:trPr>
        <w:tc>
          <w:tcPr>
            <w:tcW w:w="9290" w:type="dxa"/>
            <w:tcBorders>
              <w:top w:val="dashSmallGap" w:sz="4" w:space="0" w:color="000000"/>
              <w:left w:val="dotDash" w:sz="18" w:space="0" w:color="008000"/>
              <w:right w:val="dotDash" w:sz="18" w:space="0" w:color="008000"/>
            </w:tcBorders>
          </w:tcPr>
          <w:p w14:paraId="55B1BAE7" w14:textId="77777777" w:rsidR="00D16BE9" w:rsidRDefault="00AC4FA2">
            <w:pPr>
              <w:pStyle w:val="TableParagraph"/>
              <w:spacing w:before="0" w:line="300" w:lineRule="auto"/>
              <w:ind w:left="0" w:firstLineChars="200" w:firstLine="360"/>
              <w:rPr>
                <w:rFonts w:ascii="Times New Roman" w:hAnsi="Times New Roman"/>
                <w:sz w:val="18"/>
                <w:lang w:eastAsia="zh-CN"/>
              </w:rPr>
            </w:pPr>
            <w:r>
              <w:rPr>
                <w:rFonts w:ascii="Times New Roman" w:eastAsia="宋体" w:hAnsi="Times New Roman" w:cs="宋体" w:hint="eastAsia"/>
                <w:color w:val="0D6812"/>
                <w:sz w:val="18"/>
                <w:lang w:eastAsia="zh-CN"/>
              </w:rPr>
              <w:t>对归因</w:t>
            </w:r>
            <w:r>
              <w:rPr>
                <w:rFonts w:ascii="Times New Roman" w:eastAsia="宋体" w:hAnsi="Times New Roman" w:cs="宋体" w:hint="eastAsia"/>
                <w:color w:val="0D6812"/>
                <w:spacing w:val="-2"/>
                <w:sz w:val="18"/>
                <w:lang w:eastAsia="zh-CN"/>
              </w:rPr>
              <w:t>模型</w:t>
            </w:r>
            <w:r>
              <w:rPr>
                <w:rFonts w:ascii="Times New Roman" w:eastAsia="宋体" w:hAnsi="Times New Roman" w:cs="宋体" w:hint="eastAsia"/>
                <w:color w:val="0D6812"/>
                <w:sz w:val="18"/>
                <w:lang w:eastAsia="zh-CN"/>
              </w:rPr>
              <w:t>和后果</w:t>
            </w:r>
            <w:r>
              <w:rPr>
                <w:rFonts w:ascii="Times New Roman" w:eastAsia="宋体" w:hAnsi="Times New Roman" w:cs="宋体" w:hint="eastAsia"/>
                <w:color w:val="0D6812"/>
                <w:spacing w:val="-2"/>
                <w:sz w:val="18"/>
                <w:lang w:eastAsia="zh-CN"/>
              </w:rPr>
              <w:t>模型</w:t>
            </w:r>
            <w:r>
              <w:rPr>
                <w:rFonts w:ascii="Times New Roman" w:eastAsia="宋体" w:hAnsi="Times New Roman" w:cs="宋体" w:hint="eastAsia"/>
                <w:color w:val="0D6812"/>
                <w:sz w:val="18"/>
                <w:lang w:eastAsia="zh-CN"/>
              </w:rPr>
              <w:t>进行了隐性区分</w:t>
            </w:r>
            <w:r>
              <w:rPr>
                <w:rFonts w:ascii="Times New Roman" w:eastAsia="宋体" w:hAnsi="Times New Roman" w:cs="宋体" w:hint="eastAsia"/>
                <w:color w:val="0D6812"/>
                <w:spacing w:val="-2"/>
                <w:sz w:val="18"/>
                <w:lang w:eastAsia="zh-CN"/>
              </w:rPr>
              <w:t>。</w:t>
            </w:r>
          </w:p>
        </w:tc>
      </w:tr>
      <w:tr w:rsidR="00D16BE9" w14:paraId="79F6C9CD" w14:textId="77777777">
        <w:trPr>
          <w:trHeight w:val="1316"/>
        </w:trPr>
        <w:tc>
          <w:tcPr>
            <w:tcW w:w="9290" w:type="dxa"/>
            <w:tcBorders>
              <w:left w:val="dotDash" w:sz="18" w:space="0" w:color="008000"/>
              <w:right w:val="single" w:sz="12" w:space="0" w:color="FF0000"/>
            </w:tcBorders>
          </w:tcPr>
          <w:p w14:paraId="4B904D6A" w14:textId="77777777" w:rsidR="00D16BE9" w:rsidRDefault="00AC4FA2">
            <w:pPr>
              <w:pStyle w:val="TableParagraph"/>
              <w:spacing w:before="0" w:line="300" w:lineRule="auto"/>
              <w:ind w:left="0" w:firstLineChars="200" w:firstLine="420"/>
              <w:jc w:val="both"/>
              <w:rPr>
                <w:rFonts w:ascii="Times New Roman" w:hAnsi="Times New Roman"/>
                <w:lang w:eastAsia="zh-CN"/>
              </w:rPr>
            </w:pPr>
            <w:r>
              <w:rPr>
                <w:rFonts w:ascii="Times New Roman" w:hAnsi="Times New Roman"/>
                <w:color w:val="0D6812"/>
                <w:sz w:val="21"/>
                <w:szCs w:val="21"/>
                <w:lang w:eastAsia="zh-CN"/>
              </w:rPr>
              <w:t xml:space="preserve">V) SHALL - </w:t>
            </w:r>
            <w:r>
              <w:rPr>
                <w:rFonts w:ascii="Times New Roman" w:eastAsia="宋体" w:hAnsi="Times New Roman" w:cs="宋体" w:hint="eastAsia"/>
                <w:b/>
                <w:color w:val="0D6812"/>
                <w:sz w:val="21"/>
                <w:szCs w:val="21"/>
                <w:lang w:eastAsia="zh-CN"/>
              </w:rPr>
              <w:t>对未来</w:t>
            </w:r>
            <w:r>
              <w:rPr>
                <w:rFonts w:ascii="Times New Roman" w:hAnsi="Times New Roman"/>
                <w:b/>
                <w:color w:val="0D6812"/>
                <w:sz w:val="21"/>
                <w:szCs w:val="21"/>
                <w:lang w:eastAsia="zh-CN"/>
              </w:rPr>
              <w:t xml:space="preserve"> 100 </w:t>
            </w:r>
            <w:r>
              <w:rPr>
                <w:rFonts w:ascii="Times New Roman" w:eastAsia="宋体" w:hAnsi="Times New Roman" w:cs="宋体" w:hint="eastAsia"/>
                <w:b/>
                <w:color w:val="0D6812"/>
                <w:sz w:val="21"/>
                <w:szCs w:val="21"/>
                <w:lang w:eastAsia="zh-CN"/>
              </w:rPr>
              <w:t>年以上的排放单独列出清单项目：</w:t>
            </w:r>
            <w:r>
              <w:rPr>
                <w:rFonts w:ascii="Times New Roman" w:eastAsia="宋体" w:hAnsi="Times New Roman" w:cs="宋体" w:hint="eastAsia"/>
                <w:color w:val="0D6812"/>
                <w:sz w:val="21"/>
                <w:szCs w:val="21"/>
                <w:lang w:eastAsia="zh-CN"/>
              </w:rPr>
              <w:t>从进行</w:t>
            </w:r>
            <w:r>
              <w:rPr>
                <w:rFonts w:ascii="Times New Roman" w:hAnsi="Times New Roman"/>
                <w:color w:val="0D6812"/>
                <w:sz w:val="21"/>
                <w:szCs w:val="21"/>
                <w:lang w:eastAsia="zh-CN"/>
              </w:rPr>
              <w:t xml:space="preserve"> LCI/LCA </w:t>
            </w:r>
            <w:r>
              <w:rPr>
                <w:rFonts w:ascii="Times New Roman" w:eastAsia="宋体" w:hAnsi="Times New Roman" w:cs="宋体" w:hint="eastAsia"/>
                <w:color w:val="0D6812"/>
                <w:sz w:val="21"/>
                <w:szCs w:val="21"/>
                <w:lang w:eastAsia="zh-CN"/>
              </w:rPr>
              <w:t>研究时算起，未来</w:t>
            </w:r>
            <w:r>
              <w:rPr>
                <w:rFonts w:ascii="Times New Roman" w:hAnsi="Times New Roman"/>
                <w:color w:val="0D6812"/>
                <w:sz w:val="21"/>
                <w:szCs w:val="21"/>
                <w:lang w:eastAsia="zh-CN"/>
              </w:rPr>
              <w:t xml:space="preserve"> 100 </w:t>
            </w:r>
            <w:r>
              <w:rPr>
                <w:rFonts w:ascii="Times New Roman" w:eastAsia="宋体" w:hAnsi="Times New Roman" w:cs="宋体" w:hint="eastAsia"/>
                <w:color w:val="0D6812"/>
                <w:sz w:val="21"/>
                <w:szCs w:val="21"/>
                <w:lang w:eastAsia="zh-CN"/>
              </w:rPr>
              <w:t>年以后的排放量和其他基本流量应与前</w:t>
            </w:r>
            <w:r>
              <w:rPr>
                <w:rFonts w:ascii="Times New Roman" w:hAnsi="Times New Roman"/>
                <w:color w:val="0D6812"/>
                <w:sz w:val="21"/>
                <w:szCs w:val="21"/>
                <w:lang w:eastAsia="zh-CN"/>
              </w:rPr>
              <w:t xml:space="preserve"> 100 </w:t>
            </w:r>
            <w:r>
              <w:rPr>
                <w:rFonts w:ascii="Times New Roman" w:eastAsia="宋体" w:hAnsi="Times New Roman" w:cs="宋体" w:hint="eastAsia"/>
                <w:color w:val="0D6812"/>
                <w:sz w:val="21"/>
                <w:szCs w:val="21"/>
                <w:lang w:eastAsia="zh-CN"/>
              </w:rPr>
              <w:t>年内的排放量和基本流量</w:t>
            </w:r>
            <w:r>
              <w:rPr>
                <w:rFonts w:ascii="Times New Roman" w:eastAsia="宋体" w:hAnsi="Times New Roman" w:cs="宋体" w:hint="eastAsia"/>
                <w:color w:val="808080"/>
                <w:sz w:val="21"/>
                <w:szCs w:val="21"/>
                <w:lang w:eastAsia="zh-CN"/>
              </w:rPr>
              <w:t>（如</w:t>
            </w:r>
            <w:r>
              <w:rPr>
                <w:rFonts w:ascii="Times New Roman" w:hAnsi="Times New Roman"/>
                <w:color w:val="808080"/>
                <w:sz w:val="21"/>
                <w:szCs w:val="21"/>
                <w:lang w:eastAsia="zh-CN"/>
              </w:rPr>
              <w:t xml:space="preserve"> "</w:t>
            </w:r>
            <w:r>
              <w:rPr>
                <w:rFonts w:ascii="Times New Roman" w:eastAsia="宋体" w:hAnsi="Times New Roman" w:cs="宋体" w:hint="eastAsia"/>
                <w:color w:val="808080"/>
                <w:sz w:val="21"/>
                <w:szCs w:val="21"/>
                <w:lang w:eastAsia="zh-CN"/>
              </w:rPr>
              <w:t>对水的排放量，未指定（长期）</w:t>
            </w:r>
            <w:r>
              <w:rPr>
                <w:rFonts w:ascii="Times New Roman" w:hAnsi="Times New Roman"/>
                <w:color w:val="808080"/>
                <w:sz w:val="21"/>
                <w:szCs w:val="21"/>
                <w:lang w:eastAsia="zh-CN"/>
              </w:rPr>
              <w:t>"</w:t>
            </w:r>
            <w:r>
              <w:rPr>
                <w:rFonts w:ascii="Times New Roman" w:eastAsia="宋体" w:hAnsi="Times New Roman" w:cs="宋体" w:hint="eastAsia"/>
                <w:color w:val="808080"/>
                <w:sz w:val="21"/>
                <w:szCs w:val="21"/>
                <w:lang w:eastAsia="zh-CN"/>
              </w:rPr>
              <w:t>）</w:t>
            </w:r>
            <w:r>
              <w:rPr>
                <w:rFonts w:ascii="Times New Roman" w:eastAsia="宋体" w:hAnsi="Times New Roman" w:cs="宋体" w:hint="eastAsia"/>
                <w:color w:val="0D6812"/>
                <w:sz w:val="21"/>
                <w:szCs w:val="21"/>
                <w:lang w:eastAsia="zh-CN"/>
              </w:rPr>
              <w:t>分开列出。</w:t>
            </w:r>
            <w:r>
              <w:rPr>
                <w:rFonts w:ascii="Times New Roman" w:hAnsi="Times New Roman"/>
                <w:color w:val="0D6812"/>
                <w:sz w:val="21"/>
                <w:szCs w:val="21"/>
                <w:lang w:eastAsia="zh-CN"/>
              </w:rPr>
              <w:t>[ISO!</w:t>
            </w:r>
            <w:r>
              <w:rPr>
                <w:rFonts w:ascii="Times New Roman" w:eastAsia="宋体" w:hAnsi="Times New Roman" w:cs="宋体" w:hint="eastAsia"/>
                <w:color w:val="0D6812"/>
                <w:sz w:val="21"/>
                <w:szCs w:val="21"/>
                <w:lang w:eastAsia="zh-CN"/>
              </w:rPr>
              <w:t>］</w:t>
            </w:r>
          </w:p>
        </w:tc>
      </w:tr>
      <w:tr w:rsidR="00D16BE9" w14:paraId="5FE990FA" w14:textId="77777777">
        <w:trPr>
          <w:trHeight w:val="609"/>
        </w:trPr>
        <w:tc>
          <w:tcPr>
            <w:tcW w:w="9290" w:type="dxa"/>
            <w:tcBorders>
              <w:left w:val="dotDash" w:sz="18" w:space="0" w:color="008000"/>
              <w:right w:val="single" w:sz="12" w:space="0" w:color="FF0000"/>
            </w:tcBorders>
          </w:tcPr>
          <w:p w14:paraId="0BA8A5B4" w14:textId="77777777" w:rsidR="00D16BE9" w:rsidRDefault="00AC4FA2">
            <w:pPr>
              <w:pStyle w:val="TableParagraph"/>
              <w:spacing w:before="0" w:line="300" w:lineRule="auto"/>
              <w:ind w:left="0" w:firstLineChars="200" w:firstLine="360"/>
              <w:rPr>
                <w:rFonts w:ascii="Times New Roman" w:hAnsi="Times New Roman"/>
                <w:sz w:val="18"/>
                <w:lang w:eastAsia="zh-CN"/>
              </w:rPr>
            </w:pPr>
            <w:r>
              <w:rPr>
                <w:rFonts w:ascii="Times New Roman" w:eastAsia="宋体" w:hAnsi="Times New Roman" w:cs="宋体" w:hint="eastAsia"/>
                <w:color w:val="0D6812"/>
                <w:sz w:val="18"/>
                <w:lang w:eastAsia="zh-CN"/>
              </w:rPr>
              <w:t>需要注意的是，</w:t>
            </w:r>
            <w:r>
              <w:rPr>
                <w:rFonts w:ascii="Times New Roman" w:hAnsi="Times New Roman"/>
                <w:color w:val="0D6812"/>
                <w:sz w:val="18"/>
                <w:lang w:eastAsia="zh-CN"/>
              </w:rPr>
              <w:t xml:space="preserve">ILCD </w:t>
            </w:r>
            <w:r>
              <w:rPr>
                <w:rFonts w:ascii="Times New Roman" w:eastAsia="宋体" w:hAnsi="Times New Roman" w:cs="宋体" w:hint="eastAsia"/>
                <w:color w:val="0D6812"/>
                <w:sz w:val="18"/>
                <w:lang w:eastAsia="zh-CN"/>
              </w:rPr>
              <w:t>参考基本流量包括一组此类向空气、水和</w:t>
            </w:r>
            <w:r>
              <w:rPr>
                <w:rFonts w:ascii="Times New Roman" w:eastAsia="宋体" w:hAnsi="Times New Roman" w:cs="宋体" w:hint="eastAsia"/>
                <w:color w:val="0D6812"/>
                <w:spacing w:val="-2"/>
                <w:sz w:val="18"/>
                <w:lang w:eastAsia="zh-CN"/>
              </w:rPr>
              <w:t>土壤的</w:t>
            </w:r>
            <w:r>
              <w:rPr>
                <w:rFonts w:ascii="Times New Roman" w:eastAsia="宋体" w:hAnsi="Times New Roman" w:cs="宋体" w:hint="eastAsia"/>
                <w:color w:val="0D6812"/>
                <w:sz w:val="18"/>
                <w:lang w:eastAsia="zh-CN"/>
              </w:rPr>
              <w:t>长期排放</w:t>
            </w:r>
            <w:r>
              <w:rPr>
                <w:rFonts w:ascii="Times New Roman" w:eastAsia="宋体" w:hAnsi="Times New Roman" w:cs="宋体" w:hint="eastAsia"/>
                <w:color w:val="0D6812"/>
                <w:spacing w:val="-2"/>
                <w:sz w:val="18"/>
                <w:lang w:eastAsia="zh-CN"/>
              </w:rPr>
              <w:t>。</w:t>
            </w:r>
          </w:p>
        </w:tc>
      </w:tr>
      <w:tr w:rsidR="00D16BE9" w14:paraId="252140FD" w14:textId="77777777">
        <w:trPr>
          <w:trHeight w:val="703"/>
        </w:trPr>
        <w:tc>
          <w:tcPr>
            <w:tcW w:w="9290" w:type="dxa"/>
            <w:tcBorders>
              <w:left w:val="dotDash" w:sz="18" w:space="0" w:color="008000"/>
              <w:right w:val="single" w:sz="12" w:space="0" w:color="FF0000"/>
            </w:tcBorders>
          </w:tcPr>
          <w:p w14:paraId="1E6BB591" w14:textId="77777777" w:rsidR="00D16BE9" w:rsidRDefault="00AC4FA2">
            <w:pPr>
              <w:pStyle w:val="TableParagraph"/>
              <w:spacing w:before="0" w:line="300" w:lineRule="auto"/>
              <w:ind w:left="0" w:firstLineChars="200" w:firstLine="420"/>
              <w:rPr>
                <w:rFonts w:ascii="Times New Roman" w:hAnsi="Times New Roman"/>
              </w:rPr>
            </w:pPr>
            <w:r>
              <w:rPr>
                <w:rFonts w:ascii="Times New Roman" w:hAnsi="Times New Roman"/>
                <w:color w:val="0D6812"/>
                <w:sz w:val="21"/>
                <w:szCs w:val="21"/>
                <w:lang w:eastAsia="zh-CN"/>
              </w:rPr>
              <w:t xml:space="preserve">VI) SHALL - </w:t>
            </w:r>
            <w:r>
              <w:rPr>
                <w:rFonts w:ascii="Times New Roman" w:eastAsia="宋体" w:hAnsi="Times New Roman" w:cs="宋体" w:hint="eastAsia"/>
                <w:b/>
                <w:color w:val="0D6812"/>
                <w:sz w:val="21"/>
                <w:szCs w:val="21"/>
                <w:lang w:eastAsia="zh-CN"/>
              </w:rPr>
              <w:t>植物对</w:t>
            </w:r>
            <w:r>
              <w:rPr>
                <w:rFonts w:ascii="Times New Roman" w:hAnsi="Times New Roman"/>
                <w:b/>
                <w:color w:val="0D6812"/>
                <w:sz w:val="21"/>
                <w:szCs w:val="21"/>
                <w:lang w:eastAsia="zh-CN"/>
              </w:rPr>
              <w:t xml:space="preserve"> "</w:t>
            </w:r>
            <w:r>
              <w:rPr>
                <w:rFonts w:ascii="Times New Roman" w:eastAsia="宋体" w:hAnsi="Times New Roman" w:cs="宋体" w:hint="eastAsia"/>
                <w:b/>
                <w:color w:val="0D6812"/>
                <w:sz w:val="21"/>
                <w:szCs w:val="21"/>
                <w:lang w:eastAsia="zh-CN"/>
              </w:rPr>
              <w:t>二氧化碳</w:t>
            </w:r>
            <w:r>
              <w:rPr>
                <w:rFonts w:ascii="Times New Roman" w:hAnsi="Times New Roman"/>
                <w:b/>
                <w:color w:val="0D6812"/>
                <w:sz w:val="21"/>
                <w:szCs w:val="21"/>
                <w:lang w:eastAsia="zh-CN"/>
              </w:rPr>
              <w:t xml:space="preserve"> "</w:t>
            </w:r>
            <w:r>
              <w:rPr>
                <w:rFonts w:ascii="Times New Roman" w:eastAsia="宋体" w:hAnsi="Times New Roman" w:cs="宋体" w:hint="eastAsia"/>
                <w:b/>
                <w:color w:val="0D6812"/>
                <w:sz w:val="21"/>
                <w:szCs w:val="21"/>
                <w:lang w:eastAsia="zh-CN"/>
              </w:rPr>
              <w:t>的吸收：</w:t>
            </w:r>
            <w:r>
              <w:rPr>
                <w:rFonts w:ascii="Times New Roman" w:eastAsia="宋体" w:hAnsi="Times New Roman" w:cs="宋体" w:hint="eastAsia"/>
                <w:color w:val="0D6812"/>
                <w:sz w:val="21"/>
                <w:szCs w:val="21"/>
                <w:lang w:eastAsia="zh-CN"/>
              </w:rPr>
              <w:t>应在</w:t>
            </w:r>
            <w:r>
              <w:rPr>
                <w:rFonts w:ascii="Times New Roman" w:hAnsi="Times New Roman"/>
                <w:color w:val="0D6812"/>
                <w:sz w:val="21"/>
                <w:szCs w:val="21"/>
                <w:lang w:eastAsia="zh-CN"/>
              </w:rPr>
              <w:t xml:space="preserve"> "</w:t>
            </w:r>
            <w:r>
              <w:rPr>
                <w:rFonts w:ascii="Times New Roman" w:eastAsia="宋体" w:hAnsi="Times New Roman" w:cs="宋体" w:hint="eastAsia"/>
                <w:color w:val="0D6812"/>
                <w:sz w:val="21"/>
                <w:szCs w:val="21"/>
                <w:lang w:eastAsia="zh-CN"/>
              </w:rPr>
              <w:t>来自空气的资源</w:t>
            </w:r>
            <w:r>
              <w:rPr>
                <w:rFonts w:ascii="Times New Roman" w:hAnsi="Times New Roman"/>
                <w:color w:val="0D6812"/>
                <w:sz w:val="21"/>
                <w:szCs w:val="21"/>
                <w:lang w:eastAsia="zh-CN"/>
              </w:rPr>
              <w:t xml:space="preserve"> "</w:t>
            </w:r>
            <w:r>
              <w:rPr>
                <w:rFonts w:ascii="Times New Roman" w:eastAsia="宋体" w:hAnsi="Times New Roman" w:cs="宋体" w:hint="eastAsia"/>
                <w:color w:val="0D6812"/>
                <w:sz w:val="21"/>
                <w:szCs w:val="21"/>
                <w:lang w:eastAsia="zh-CN"/>
              </w:rPr>
              <w:t>项下进行清查。这适用于所有光合生物。</w:t>
            </w:r>
            <w:r>
              <w:rPr>
                <w:rFonts w:ascii="Times New Roman" w:hAnsi="Times New Roman"/>
                <w:color w:val="0D6812"/>
                <w:sz w:val="21"/>
                <w:szCs w:val="21"/>
              </w:rPr>
              <w:t>[</w:t>
            </w:r>
            <w:proofErr w:type="gramStart"/>
            <w:r>
              <w:rPr>
                <w:rFonts w:ascii="Times New Roman" w:hAnsi="Times New Roman"/>
                <w:color w:val="0D6812"/>
                <w:sz w:val="21"/>
                <w:szCs w:val="21"/>
              </w:rPr>
              <w:t>ISO!</w:t>
            </w:r>
            <w:r>
              <w:rPr>
                <w:rFonts w:ascii="Times New Roman" w:eastAsia="宋体" w:hAnsi="Times New Roman" w:cs="宋体" w:hint="eastAsia"/>
                <w:color w:val="0D6812"/>
                <w:sz w:val="21"/>
                <w:szCs w:val="21"/>
              </w:rPr>
              <w:t>］</w:t>
            </w:r>
            <w:proofErr w:type="gramEnd"/>
          </w:p>
        </w:tc>
      </w:tr>
      <w:tr w:rsidR="00D16BE9" w14:paraId="7341CF78" w14:textId="77777777">
        <w:trPr>
          <w:trHeight w:val="1063"/>
        </w:trPr>
        <w:tc>
          <w:tcPr>
            <w:tcW w:w="9290" w:type="dxa"/>
            <w:tcBorders>
              <w:left w:val="dotDash" w:sz="18" w:space="0" w:color="008000"/>
              <w:right w:val="single" w:sz="12" w:space="0" w:color="FF0000"/>
            </w:tcBorders>
          </w:tcPr>
          <w:p w14:paraId="07C6DE10" w14:textId="77777777" w:rsidR="00D16BE9" w:rsidRDefault="00AC4FA2">
            <w:pPr>
              <w:pStyle w:val="TableParagraph"/>
              <w:spacing w:before="0" w:line="300" w:lineRule="auto"/>
              <w:ind w:left="0" w:firstLineChars="200" w:firstLine="360"/>
              <w:jc w:val="both"/>
              <w:rPr>
                <w:rFonts w:ascii="Times New Roman" w:hAnsi="Times New Roman"/>
                <w:sz w:val="18"/>
                <w:lang w:eastAsia="zh-CN"/>
              </w:rPr>
            </w:pPr>
            <w:r>
              <w:rPr>
                <w:rFonts w:ascii="Times New Roman" w:eastAsia="宋体" w:hAnsi="Times New Roman" w:cs="宋体" w:hint="eastAsia"/>
                <w:color w:val="0D6812"/>
                <w:sz w:val="18"/>
                <w:lang w:eastAsia="zh-CN"/>
              </w:rPr>
              <w:t>请注意，无论是从大气中吸收</w:t>
            </w:r>
            <w:r>
              <w:rPr>
                <w:rFonts w:ascii="Times New Roman" w:hAnsi="Times New Roman"/>
                <w:color w:val="0D6812"/>
                <w:sz w:val="18"/>
                <w:lang w:eastAsia="zh-CN"/>
              </w:rPr>
              <w:t xml:space="preserve"> CO</w:t>
            </w:r>
            <w:r>
              <w:rPr>
                <w:rFonts w:ascii="Times New Roman" w:hAnsi="Times New Roman"/>
                <w:color w:val="0D6812"/>
                <w:sz w:val="18"/>
                <w:vertAlign w:val="subscript"/>
                <w:lang w:eastAsia="zh-CN"/>
              </w:rPr>
              <w:t>2</w:t>
            </w:r>
            <w:r>
              <w:rPr>
                <w:rFonts w:ascii="Times New Roman" w:hAnsi="Times New Roman"/>
                <w:color w:val="0D6812"/>
                <w:sz w:val="18"/>
                <w:lang w:eastAsia="zh-CN"/>
              </w:rPr>
              <w:t xml:space="preserve"> </w:t>
            </w:r>
            <w:r>
              <w:rPr>
                <w:rFonts w:ascii="Times New Roman" w:eastAsia="宋体" w:hAnsi="Times New Roman" w:cs="宋体" w:hint="eastAsia"/>
                <w:color w:val="0D6812"/>
                <w:sz w:val="18"/>
                <w:lang w:eastAsia="zh-CN"/>
              </w:rPr>
              <w:t>，还是释放化石和生物源</w:t>
            </w:r>
            <w:r>
              <w:rPr>
                <w:rFonts w:ascii="Times New Roman" w:hAnsi="Times New Roman"/>
                <w:color w:val="0D6812"/>
                <w:sz w:val="18"/>
                <w:lang w:eastAsia="zh-CN"/>
              </w:rPr>
              <w:t xml:space="preserve"> CO</w:t>
            </w:r>
            <w:r>
              <w:rPr>
                <w:rFonts w:ascii="Times New Roman" w:hAnsi="Times New Roman"/>
                <w:color w:val="0D6812"/>
                <w:sz w:val="18"/>
                <w:vertAlign w:val="subscript"/>
                <w:lang w:eastAsia="zh-CN"/>
              </w:rPr>
              <w:t>2</w:t>
            </w:r>
            <w:r>
              <w:rPr>
                <w:rFonts w:ascii="Times New Roman" w:hAnsi="Times New Roman"/>
                <w:color w:val="0D6812"/>
                <w:sz w:val="18"/>
                <w:lang w:eastAsia="zh-CN"/>
              </w:rPr>
              <w:t xml:space="preserve"> </w:t>
            </w:r>
            <w:r>
              <w:rPr>
                <w:rFonts w:ascii="Times New Roman" w:eastAsia="宋体" w:hAnsi="Times New Roman" w:cs="宋体" w:hint="eastAsia"/>
                <w:color w:val="0D6812"/>
                <w:sz w:val="18"/>
                <w:lang w:eastAsia="zh-CN"/>
              </w:rPr>
              <w:t>，都应为影响评估分配特征系数。因此，不知道二氧化碳或甲烷的排放是生物源排放还是化石源排放</w:t>
            </w:r>
            <w:r>
              <w:rPr>
                <w:rFonts w:ascii="Times New Roman" w:eastAsia="宋体" w:hAnsi="Times New Roman" w:cs="宋体" w:hint="eastAsia"/>
                <w:color w:val="808080"/>
                <w:sz w:val="18"/>
                <w:lang w:eastAsia="zh-CN"/>
              </w:rPr>
              <w:t>（如</w:t>
            </w:r>
            <w:r>
              <w:rPr>
                <w:rFonts w:ascii="Times New Roman" w:hAnsi="Times New Roman"/>
                <w:color w:val="808080"/>
                <w:sz w:val="18"/>
                <w:lang w:eastAsia="zh-CN"/>
              </w:rPr>
              <w:t xml:space="preserve"> "</w:t>
            </w:r>
            <w:r>
              <w:rPr>
                <w:rFonts w:ascii="Times New Roman" w:eastAsia="宋体" w:hAnsi="Times New Roman" w:cs="宋体" w:hint="eastAsia"/>
                <w:color w:val="808080"/>
                <w:sz w:val="18"/>
                <w:lang w:eastAsia="zh-CN"/>
              </w:rPr>
              <w:t>二氧化碳（未指定）</w:t>
            </w:r>
            <w:r>
              <w:rPr>
                <w:rFonts w:ascii="Times New Roman" w:hAnsi="Times New Roman"/>
                <w:color w:val="808080"/>
                <w:sz w:val="18"/>
                <w:lang w:eastAsia="zh-CN"/>
              </w:rPr>
              <w:t>"</w:t>
            </w:r>
            <w:r>
              <w:rPr>
                <w:rFonts w:ascii="Times New Roman" w:eastAsia="宋体" w:hAnsi="Times New Roman" w:cs="宋体" w:hint="eastAsia"/>
                <w:color w:val="808080"/>
                <w:sz w:val="18"/>
                <w:lang w:eastAsia="zh-CN"/>
              </w:rPr>
              <w:t>）</w:t>
            </w:r>
            <w:r>
              <w:rPr>
                <w:rFonts w:ascii="Times New Roman" w:eastAsia="宋体" w:hAnsi="Times New Roman" w:cs="宋体" w:hint="eastAsia"/>
                <w:color w:val="0D6812"/>
                <w:sz w:val="18"/>
                <w:lang w:eastAsia="zh-CN"/>
              </w:rPr>
              <w:t>并不会导致结果错误。</w:t>
            </w:r>
          </w:p>
        </w:tc>
      </w:tr>
      <w:tr w:rsidR="00D16BE9" w14:paraId="144CB883" w14:textId="77777777">
        <w:trPr>
          <w:trHeight w:val="1490"/>
        </w:trPr>
        <w:tc>
          <w:tcPr>
            <w:tcW w:w="9290" w:type="dxa"/>
            <w:tcBorders>
              <w:left w:val="dotDash" w:sz="18" w:space="0" w:color="008000"/>
              <w:right w:val="dotted" w:sz="12" w:space="0" w:color="000000"/>
            </w:tcBorders>
          </w:tcPr>
          <w:p w14:paraId="3EC12F9F" w14:textId="77777777" w:rsidR="00D16BE9" w:rsidRDefault="00AC4FA2">
            <w:pPr>
              <w:pStyle w:val="TableParagraph"/>
              <w:spacing w:before="0" w:line="300" w:lineRule="auto"/>
              <w:ind w:left="0" w:firstLineChars="200" w:firstLine="420"/>
              <w:jc w:val="both"/>
              <w:rPr>
                <w:rFonts w:ascii="Times New Roman" w:hAnsi="Times New Roman"/>
              </w:rPr>
            </w:pPr>
            <w:r>
              <w:rPr>
                <w:rFonts w:ascii="Times New Roman" w:hAnsi="Times New Roman"/>
                <w:color w:val="0D6812"/>
                <w:sz w:val="21"/>
                <w:szCs w:val="21"/>
                <w:lang w:eastAsia="zh-CN"/>
              </w:rPr>
              <w:t xml:space="preserve">VII) SHALL - </w:t>
            </w:r>
            <w:r>
              <w:rPr>
                <w:rFonts w:ascii="Times New Roman" w:eastAsia="宋体" w:hAnsi="Times New Roman" w:cs="宋体" w:hint="eastAsia"/>
                <w:b/>
                <w:color w:val="0D6812"/>
                <w:sz w:val="21"/>
                <w:szCs w:val="21"/>
                <w:lang w:eastAsia="zh-CN"/>
              </w:rPr>
              <w:t>清查临时碳储存和温室气体延迟排放：</w:t>
            </w:r>
            <w:r>
              <w:rPr>
                <w:rFonts w:ascii="Times New Roman" w:eastAsia="宋体" w:hAnsi="Times New Roman" w:cs="宋体" w:hint="eastAsia"/>
                <w:color w:val="0D6812"/>
                <w:sz w:val="21"/>
                <w:szCs w:val="21"/>
                <w:lang w:eastAsia="zh-CN"/>
              </w:rPr>
              <w:t>如果考虑</w:t>
            </w:r>
            <w:r>
              <w:rPr>
                <w:rFonts w:ascii="Times New Roman" w:hAnsi="Times New Roman"/>
                <w:color w:val="0D6812"/>
                <w:sz w:val="21"/>
                <w:szCs w:val="21"/>
                <w:lang w:eastAsia="zh-CN"/>
              </w:rPr>
              <w:t xml:space="preserve"> "</w:t>
            </w:r>
            <w:r>
              <w:rPr>
                <w:rFonts w:ascii="Times New Roman" w:eastAsia="宋体" w:hAnsi="Times New Roman" w:cs="宋体" w:hint="eastAsia"/>
                <w:color w:val="0D6812"/>
                <w:sz w:val="21"/>
                <w:szCs w:val="21"/>
                <w:lang w:eastAsia="zh-CN"/>
              </w:rPr>
              <w:t>生物</w:t>
            </w:r>
            <w:proofErr w:type="gramStart"/>
            <w:r>
              <w:rPr>
                <w:rFonts w:ascii="Times New Roman" w:eastAsia="宋体" w:hAnsi="Times New Roman" w:cs="宋体" w:hint="eastAsia"/>
                <w:color w:val="0D6812"/>
                <w:sz w:val="21"/>
                <w:szCs w:val="21"/>
                <w:lang w:eastAsia="zh-CN"/>
              </w:rPr>
              <w:t>基产品</w:t>
            </w:r>
            <w:proofErr w:type="gramEnd"/>
            <w:r>
              <w:rPr>
                <w:rFonts w:ascii="Times New Roman" w:eastAsia="宋体" w:hAnsi="Times New Roman" w:cs="宋体" w:hint="eastAsia"/>
                <w:color w:val="0D6812"/>
                <w:sz w:val="21"/>
                <w:szCs w:val="21"/>
                <w:lang w:eastAsia="zh-CN"/>
              </w:rPr>
              <w:t>中的临时碳储存</w:t>
            </w:r>
            <w:r>
              <w:rPr>
                <w:rFonts w:ascii="Times New Roman" w:hAnsi="Times New Roman"/>
                <w:color w:val="0D6812"/>
                <w:sz w:val="21"/>
                <w:szCs w:val="21"/>
                <w:lang w:eastAsia="zh-CN"/>
              </w:rPr>
              <w:t>"</w:t>
            </w:r>
            <w:r>
              <w:rPr>
                <w:rFonts w:ascii="Times New Roman" w:eastAsia="宋体" w:hAnsi="Times New Roman" w:cs="宋体" w:hint="eastAsia"/>
                <w:color w:val="0D6812"/>
                <w:sz w:val="21"/>
                <w:szCs w:val="21"/>
                <w:lang w:eastAsia="zh-CN"/>
              </w:rPr>
              <w:t>，则应模拟化石二氧化碳和其他温室气体的延</w:t>
            </w:r>
            <w:r>
              <w:rPr>
                <w:rFonts w:ascii="Times New Roman" w:hAnsi="Times New Roman"/>
                <w:color w:val="0D6812"/>
                <w:sz w:val="21"/>
                <w:szCs w:val="21"/>
                <w:lang w:eastAsia="zh-CN"/>
              </w:rPr>
              <w:t xml:space="preserve"> </w:t>
            </w:r>
            <w:r>
              <w:rPr>
                <w:rFonts w:ascii="Times New Roman" w:eastAsia="宋体" w:hAnsi="Times New Roman" w:cs="宋体" w:hint="eastAsia"/>
                <w:color w:val="0D6812"/>
                <w:sz w:val="21"/>
                <w:szCs w:val="21"/>
                <w:lang w:eastAsia="zh-CN"/>
              </w:rPr>
              <w:t>迟排放，将二氧化碳从大气中暂时移除，储存在长寿命生物</w:t>
            </w:r>
            <w:proofErr w:type="gramStart"/>
            <w:r>
              <w:rPr>
                <w:rFonts w:ascii="Times New Roman" w:eastAsia="宋体" w:hAnsi="Times New Roman" w:cs="宋体" w:hint="eastAsia"/>
                <w:color w:val="0D6812"/>
                <w:sz w:val="21"/>
                <w:szCs w:val="21"/>
                <w:lang w:eastAsia="zh-CN"/>
              </w:rPr>
              <w:t>基产品</w:t>
            </w:r>
            <w:proofErr w:type="gramEnd"/>
            <w:r>
              <w:rPr>
                <w:rFonts w:ascii="Times New Roman" w:eastAsia="宋体" w:hAnsi="Times New Roman" w:cs="宋体" w:hint="eastAsia"/>
                <w:color w:val="0D6812"/>
                <w:sz w:val="21"/>
                <w:szCs w:val="21"/>
                <w:lang w:eastAsia="zh-CN"/>
              </w:rPr>
              <w:t>或垃圾填埋场中，并以</w:t>
            </w:r>
            <w:r>
              <w:rPr>
                <w:rFonts w:ascii="Times New Roman" w:hAnsi="Times New Roman"/>
                <w:color w:val="0D6812"/>
                <w:sz w:val="21"/>
                <w:szCs w:val="21"/>
                <w:lang w:eastAsia="zh-CN"/>
              </w:rPr>
              <w:t xml:space="preserve"> CO</w:t>
            </w:r>
            <w:r>
              <w:rPr>
                <w:rFonts w:ascii="Times New Roman" w:hAnsi="Times New Roman"/>
                <w:color w:val="0D6812"/>
                <w:sz w:val="21"/>
                <w:szCs w:val="21"/>
                <w:vertAlign w:val="subscript"/>
                <w:lang w:eastAsia="zh-CN"/>
              </w:rPr>
              <w:t>2</w:t>
            </w:r>
            <w:r>
              <w:rPr>
                <w:rFonts w:ascii="Times New Roman" w:hAnsi="Times New Roman"/>
                <w:color w:val="0D6812"/>
                <w:sz w:val="21"/>
                <w:szCs w:val="21"/>
                <w:lang w:eastAsia="zh-CN"/>
              </w:rPr>
              <w:t xml:space="preserve"> </w:t>
            </w:r>
            <w:r>
              <w:rPr>
                <w:rFonts w:ascii="Times New Roman" w:eastAsia="宋体" w:hAnsi="Times New Roman" w:cs="宋体" w:hint="eastAsia"/>
                <w:color w:val="0D6812"/>
                <w:sz w:val="21"/>
                <w:szCs w:val="21"/>
                <w:lang w:eastAsia="zh-CN"/>
              </w:rPr>
              <w:t>或</w:t>
            </w:r>
            <w:r>
              <w:rPr>
                <w:rFonts w:ascii="Times New Roman" w:hAnsi="Times New Roman"/>
                <w:color w:val="0D6812"/>
                <w:sz w:val="21"/>
                <w:szCs w:val="21"/>
                <w:lang w:eastAsia="zh-CN"/>
              </w:rPr>
              <w:t xml:space="preserve"> CH</w:t>
            </w:r>
            <w:r>
              <w:rPr>
                <w:rFonts w:ascii="Times New Roman" w:hAnsi="Times New Roman"/>
                <w:color w:val="0D6812"/>
                <w:sz w:val="21"/>
                <w:szCs w:val="21"/>
                <w:vertAlign w:val="subscript"/>
                <w:lang w:eastAsia="zh-CN"/>
              </w:rPr>
              <w:t>4</w:t>
            </w:r>
            <w:r>
              <w:rPr>
                <w:rFonts w:ascii="Times New Roman" w:hAnsi="Times New Roman"/>
                <w:color w:val="0D6812"/>
                <w:sz w:val="21"/>
                <w:szCs w:val="21"/>
                <w:lang w:eastAsia="zh-CN"/>
              </w:rPr>
              <w:t xml:space="preserve"> </w:t>
            </w:r>
            <w:r>
              <w:rPr>
                <w:rFonts w:ascii="Times New Roman" w:eastAsia="宋体" w:hAnsi="Times New Roman" w:cs="宋体" w:hint="eastAsia"/>
                <w:color w:val="0D6812"/>
                <w:sz w:val="21"/>
                <w:szCs w:val="21"/>
                <w:lang w:eastAsia="zh-CN"/>
              </w:rPr>
              <w:t>的形式延迟排放。</w:t>
            </w:r>
            <w:proofErr w:type="spellStart"/>
            <w:r>
              <w:rPr>
                <w:rFonts w:ascii="Times New Roman" w:eastAsia="宋体" w:hAnsi="Times New Roman" w:cs="宋体" w:hint="eastAsia"/>
                <w:color w:val="0D6812"/>
                <w:sz w:val="21"/>
                <w:szCs w:val="21"/>
              </w:rPr>
              <w:t>不同之处在于</w:t>
            </w:r>
            <w:proofErr w:type="spellEnd"/>
          </w:p>
        </w:tc>
      </w:tr>
    </w:tbl>
    <w:p w14:paraId="5E4F3395" w14:textId="77777777" w:rsidR="00D16BE9" w:rsidRDefault="00AC4FA2">
      <w:pPr>
        <w:pStyle w:val="a8"/>
        <w:spacing w:line="300" w:lineRule="auto"/>
        <w:ind w:firstLineChars="200" w:firstLine="412"/>
        <w:jc w:val="both"/>
        <w:rPr>
          <w:rFonts w:cs="宋体"/>
          <w:spacing w:val="-2"/>
          <w:lang w:eastAsia="zh-CN"/>
        </w:rPr>
      </w:pPr>
      <w:r>
        <w:rPr>
          <w:rFonts w:cs="宋体"/>
          <w:spacing w:val="-2"/>
          <w:lang w:eastAsia="zh-CN"/>
        </w:rPr>
        <w:br w:type="page"/>
      </w:r>
    </w:p>
    <w:tbl>
      <w:tblPr>
        <w:tblStyle w:val="TableNormal"/>
        <w:tblW w:w="9300" w:type="dxa"/>
        <w:tblInd w:w="-534" w:type="dxa"/>
        <w:tblLayout w:type="fixed"/>
        <w:tblLook w:val="04A0" w:firstRow="1" w:lastRow="0" w:firstColumn="1" w:lastColumn="0" w:noHBand="0" w:noVBand="1"/>
      </w:tblPr>
      <w:tblGrid>
        <w:gridCol w:w="9300"/>
      </w:tblGrid>
      <w:tr w:rsidR="00D16BE9" w14:paraId="44E178B6" w14:textId="77777777">
        <w:trPr>
          <w:trHeight w:val="578"/>
        </w:trPr>
        <w:tc>
          <w:tcPr>
            <w:tcW w:w="9300" w:type="dxa"/>
            <w:tcBorders>
              <w:top w:val="dotDash" w:sz="18" w:space="0" w:color="008000"/>
              <w:left w:val="dotDash" w:sz="18" w:space="0" w:color="008000"/>
              <w:bottom w:val="dashSmallGap" w:sz="4" w:space="0" w:color="000000"/>
              <w:right w:val="dotDash" w:sz="18" w:space="0" w:color="008000"/>
            </w:tcBorders>
          </w:tcPr>
          <w:p w14:paraId="1F7ACB99" w14:textId="77777777" w:rsidR="00D16BE9" w:rsidRDefault="00AC4FA2">
            <w:pPr>
              <w:pStyle w:val="TableParagraph"/>
              <w:spacing w:before="0" w:line="300" w:lineRule="auto"/>
              <w:ind w:left="0" w:firstLineChars="200" w:firstLine="482"/>
              <w:jc w:val="center"/>
              <w:rPr>
                <w:rFonts w:ascii="Times New Roman" w:hAnsi="Times New Roman"/>
                <w:b/>
                <w:sz w:val="24"/>
                <w:lang w:eastAsia="zh-CN"/>
              </w:rPr>
            </w:pPr>
            <w:r>
              <w:rPr>
                <w:rFonts w:ascii="Times New Roman" w:eastAsia="宋体" w:hAnsi="Times New Roman" w:cs="宋体" w:hint="eastAsia"/>
                <w:b/>
                <w:color w:val="003300"/>
                <w:sz w:val="24"/>
                <w:lang w:eastAsia="zh-CN"/>
              </w:rPr>
              <w:lastRenderedPageBreak/>
              <w:t>规定：</w:t>
            </w:r>
            <w:r>
              <w:rPr>
                <w:rFonts w:ascii="Times New Roman" w:hAnsi="Times New Roman"/>
                <w:b/>
                <w:color w:val="003300"/>
                <w:sz w:val="24"/>
                <w:lang w:eastAsia="zh-CN"/>
              </w:rPr>
              <w:t xml:space="preserve">7.4.3.7 </w:t>
            </w:r>
            <w:r>
              <w:rPr>
                <w:rFonts w:ascii="Times New Roman" w:eastAsia="宋体" w:hAnsi="Times New Roman" w:cs="宋体" w:hint="eastAsia"/>
                <w:b/>
                <w:color w:val="003300"/>
                <w:sz w:val="24"/>
                <w:lang w:eastAsia="zh-CN"/>
              </w:rPr>
              <w:t>未来流程和基本</w:t>
            </w:r>
            <w:r>
              <w:rPr>
                <w:rFonts w:ascii="Times New Roman" w:eastAsia="宋体" w:hAnsi="Times New Roman" w:cs="宋体" w:hint="eastAsia"/>
                <w:b/>
                <w:color w:val="003300"/>
                <w:spacing w:val="-2"/>
                <w:sz w:val="24"/>
                <w:lang w:eastAsia="zh-CN"/>
              </w:rPr>
              <w:t>流程</w:t>
            </w:r>
          </w:p>
        </w:tc>
      </w:tr>
      <w:tr w:rsidR="00D16BE9" w14:paraId="7D6321AD" w14:textId="77777777">
        <w:trPr>
          <w:trHeight w:val="1075"/>
        </w:trPr>
        <w:tc>
          <w:tcPr>
            <w:tcW w:w="9300" w:type="dxa"/>
            <w:tcBorders>
              <w:top w:val="dashSmallGap" w:sz="4" w:space="0" w:color="000000"/>
              <w:left w:val="dotDash" w:sz="18" w:space="0" w:color="008000"/>
              <w:right w:val="dotted" w:sz="12" w:space="0" w:color="000000"/>
            </w:tcBorders>
          </w:tcPr>
          <w:p w14:paraId="18E0A693" w14:textId="77777777" w:rsidR="00D16BE9" w:rsidRDefault="00AC4FA2">
            <w:pPr>
              <w:pStyle w:val="TableParagraph"/>
              <w:spacing w:before="0" w:line="300" w:lineRule="auto"/>
              <w:ind w:left="0" w:firstLineChars="200" w:firstLine="420"/>
              <w:jc w:val="both"/>
              <w:rPr>
                <w:rFonts w:ascii="Times New Roman" w:hAnsi="Times New Roman"/>
                <w:lang w:eastAsia="zh-CN"/>
              </w:rPr>
            </w:pPr>
            <w:r>
              <w:rPr>
                <w:rFonts w:ascii="Times New Roman" w:eastAsia="宋体" w:hAnsi="Times New Roman" w:cs="宋体" w:hint="eastAsia"/>
                <w:color w:val="0D6812"/>
                <w:sz w:val="21"/>
                <w:szCs w:val="21"/>
                <w:lang w:eastAsia="zh-CN"/>
              </w:rPr>
              <w:t>化石排放不考虑大气吸收，只考虑延迟排放</w:t>
            </w:r>
            <w:bookmarkStart w:id="121" w:name="_bookmark256"/>
            <w:bookmarkEnd w:id="121"/>
            <w:r>
              <w:rPr>
                <w:rFonts w:ascii="Times New Roman" w:hAnsi="Times New Roman"/>
                <w:b/>
                <w:color w:val="000080"/>
                <w:sz w:val="21"/>
                <w:szCs w:val="21"/>
                <w:vertAlign w:val="superscript"/>
                <w:lang w:eastAsia="zh-CN"/>
              </w:rPr>
              <w:t>152</w:t>
            </w:r>
            <w:r>
              <w:rPr>
                <w:rFonts w:ascii="Times New Roman" w:hAnsi="Times New Roman"/>
                <w:color w:val="0D6812"/>
                <w:sz w:val="21"/>
                <w:szCs w:val="21"/>
                <w:lang w:eastAsia="zh-CN"/>
              </w:rPr>
              <w:t xml:space="preserve"> </w:t>
            </w:r>
            <w:r>
              <w:rPr>
                <w:rFonts w:ascii="Times New Roman" w:eastAsia="宋体" w:hAnsi="Times New Roman" w:cs="宋体" w:hint="eastAsia"/>
                <w:color w:val="0D6812"/>
                <w:sz w:val="21"/>
                <w:szCs w:val="21"/>
                <w:lang w:eastAsia="zh-CN"/>
              </w:rPr>
              <w:t>。另请参见关于解释的</w:t>
            </w:r>
            <w:r w:rsidR="00000000">
              <w:fldChar w:fldCharType="begin"/>
            </w:r>
            <w:r w:rsidR="00000000">
              <w:rPr>
                <w:lang w:eastAsia="zh-CN"/>
              </w:rPr>
              <w:instrText>HYPERLINK \l "_bookmark304"</w:instrText>
            </w:r>
            <w:r w:rsidR="00000000">
              <w:fldChar w:fldCharType="separate"/>
            </w:r>
            <w:r>
              <w:rPr>
                <w:rFonts w:ascii="Times New Roman" w:eastAsia="宋体" w:hAnsi="Times New Roman" w:cs="宋体" w:hint="eastAsia"/>
                <w:color w:val="0D6812"/>
                <w:sz w:val="21"/>
                <w:szCs w:val="21"/>
                <w:lang w:eastAsia="zh-CN"/>
              </w:rPr>
              <w:t>第</w:t>
            </w:r>
            <w:r>
              <w:rPr>
                <w:rFonts w:ascii="Times New Roman" w:hAnsi="Times New Roman"/>
                <w:color w:val="0D6812"/>
                <w:sz w:val="21"/>
                <w:szCs w:val="21"/>
                <w:lang w:eastAsia="zh-CN"/>
              </w:rPr>
              <w:t xml:space="preserve"> 9</w:t>
            </w:r>
            <w:r w:rsidR="00000000">
              <w:rPr>
                <w:rFonts w:ascii="Times New Roman" w:hAnsi="Times New Roman"/>
                <w:color w:val="0D6812"/>
                <w:sz w:val="21"/>
                <w:szCs w:val="21"/>
                <w:lang w:eastAsia="zh-CN"/>
              </w:rPr>
              <w:fldChar w:fldCharType="end"/>
            </w:r>
            <w:r>
              <w:rPr>
                <w:rFonts w:ascii="Times New Roman" w:hAnsi="Times New Roman"/>
                <w:color w:val="0D6812"/>
                <w:sz w:val="21"/>
                <w:szCs w:val="21"/>
                <w:lang w:eastAsia="zh-CN"/>
              </w:rPr>
              <w:t xml:space="preserve"> </w:t>
            </w:r>
            <w:r>
              <w:rPr>
                <w:rFonts w:ascii="Times New Roman" w:eastAsia="宋体" w:hAnsi="Times New Roman" w:cs="宋体" w:hint="eastAsia"/>
                <w:color w:val="0D6812"/>
                <w:sz w:val="21"/>
                <w:szCs w:val="21"/>
                <w:lang w:eastAsia="zh-CN"/>
              </w:rPr>
              <w:t>章，并注意只有在为实现研究的特定目标而明确要求时，才应考虑临时储存。在这种情况下，均应按以下方式建模：</w:t>
            </w:r>
            <w:r>
              <w:rPr>
                <w:rFonts w:ascii="Times New Roman" w:hAnsi="Times New Roman"/>
                <w:color w:val="0D6812"/>
                <w:sz w:val="21"/>
                <w:szCs w:val="21"/>
                <w:lang w:eastAsia="zh-CN"/>
              </w:rPr>
              <w:t>[ISO+]</w:t>
            </w:r>
            <w:r>
              <w:rPr>
                <w:rFonts w:ascii="Times New Roman" w:eastAsia="宋体" w:hAnsi="Times New Roman" w:cs="宋体" w:hint="eastAsia"/>
                <w:color w:val="0D6812"/>
                <w:lang w:eastAsia="zh-CN"/>
              </w:rPr>
              <w:t>。</w:t>
            </w:r>
          </w:p>
        </w:tc>
      </w:tr>
      <w:tr w:rsidR="00D16BE9" w14:paraId="000E8C6C" w14:textId="77777777">
        <w:trPr>
          <w:trHeight w:val="1232"/>
        </w:trPr>
        <w:tc>
          <w:tcPr>
            <w:tcW w:w="9300" w:type="dxa"/>
            <w:tcBorders>
              <w:left w:val="dotDash" w:sz="18" w:space="0" w:color="008000"/>
              <w:right w:val="dotted" w:sz="12" w:space="0" w:color="000000"/>
            </w:tcBorders>
          </w:tcPr>
          <w:p w14:paraId="5F0FE69A" w14:textId="77777777" w:rsidR="00D16BE9" w:rsidRDefault="00AC4FA2">
            <w:pPr>
              <w:pStyle w:val="TableParagraph"/>
              <w:spacing w:before="0" w:line="300" w:lineRule="auto"/>
              <w:ind w:left="0" w:firstLineChars="200" w:firstLine="420"/>
              <w:jc w:val="both"/>
              <w:rPr>
                <w:rFonts w:ascii="Times New Roman" w:hAnsi="Times New Roman"/>
                <w:sz w:val="21"/>
                <w:szCs w:val="21"/>
              </w:rPr>
            </w:pPr>
            <w:proofErr w:type="spellStart"/>
            <w:r>
              <w:rPr>
                <w:rFonts w:ascii="Times New Roman" w:hAnsi="Times New Roman"/>
                <w:color w:val="0D6812"/>
                <w:sz w:val="21"/>
                <w:szCs w:val="21"/>
                <w:lang w:eastAsia="zh-CN"/>
              </w:rPr>
              <w:t>VII.a</w:t>
            </w:r>
            <w:proofErr w:type="spellEnd"/>
            <w:r>
              <w:rPr>
                <w:rFonts w:ascii="Times New Roman" w:hAnsi="Times New Roman"/>
                <w:color w:val="0D6812"/>
                <w:sz w:val="21"/>
                <w:szCs w:val="21"/>
                <w:lang w:eastAsia="zh-CN"/>
              </w:rPr>
              <w:t xml:space="preserve">) </w:t>
            </w:r>
            <w:r>
              <w:rPr>
                <w:rFonts w:ascii="Times New Roman" w:eastAsia="宋体" w:hAnsi="Times New Roman" w:cs="宋体" w:hint="eastAsia"/>
                <w:color w:val="0D6812"/>
                <w:sz w:val="21"/>
                <w:szCs w:val="21"/>
                <w:lang w:eastAsia="zh-CN"/>
              </w:rPr>
              <w:t>应使用特殊修正基本流量来清查未来排放的二氧化碳量。这既可能是由于在长期存活和填埋的生物产品中临时储存的生物碳，也可能是由于在未来发生的化石温室气体排放过程。</w:t>
            </w:r>
            <w:proofErr w:type="spellStart"/>
            <w:r>
              <w:rPr>
                <w:rFonts w:ascii="Times New Roman" w:eastAsia="宋体" w:hAnsi="Times New Roman" w:cs="宋体" w:hint="eastAsia"/>
                <w:color w:val="0D6812"/>
                <w:sz w:val="21"/>
                <w:szCs w:val="21"/>
              </w:rPr>
              <w:t>如果这样做，应使用以下修正流</w:t>
            </w:r>
            <w:proofErr w:type="spellEnd"/>
            <w:r>
              <w:rPr>
                <w:rFonts w:ascii="Times New Roman" w:eastAsia="宋体" w:hAnsi="Times New Roman" w:cs="宋体" w:hint="eastAsia"/>
                <w:color w:val="0D6812"/>
                <w:sz w:val="21"/>
                <w:szCs w:val="21"/>
              </w:rPr>
              <w:t>：</w:t>
            </w:r>
          </w:p>
        </w:tc>
      </w:tr>
      <w:tr w:rsidR="00D16BE9" w14:paraId="7B9DF66A" w14:textId="77777777">
        <w:trPr>
          <w:trHeight w:val="2060"/>
        </w:trPr>
        <w:tc>
          <w:tcPr>
            <w:tcW w:w="9300" w:type="dxa"/>
            <w:tcBorders>
              <w:left w:val="dotDash" w:sz="18" w:space="0" w:color="008000"/>
              <w:right w:val="dotted" w:sz="12" w:space="0" w:color="000000"/>
            </w:tcBorders>
          </w:tcPr>
          <w:p w14:paraId="492DC2FB" w14:textId="77777777" w:rsidR="00D16BE9" w:rsidRDefault="00AC4FA2">
            <w:pPr>
              <w:pStyle w:val="TableParagraph"/>
              <w:spacing w:before="0" w:line="300" w:lineRule="auto"/>
              <w:ind w:left="0" w:firstLineChars="200" w:firstLine="420"/>
              <w:jc w:val="both"/>
              <w:rPr>
                <w:rFonts w:ascii="Times New Roman" w:hAnsi="Times New Roman"/>
                <w:sz w:val="21"/>
                <w:szCs w:val="21"/>
                <w:lang w:eastAsia="zh-CN"/>
              </w:rPr>
            </w:pPr>
            <w:proofErr w:type="spellStart"/>
            <w:r>
              <w:rPr>
                <w:rFonts w:ascii="Times New Roman" w:hAnsi="Times New Roman"/>
                <w:color w:val="0D6812"/>
                <w:sz w:val="21"/>
                <w:szCs w:val="21"/>
                <w:lang w:eastAsia="zh-CN"/>
              </w:rPr>
              <w:t>VII.a.i</w:t>
            </w:r>
            <w:proofErr w:type="spellEnd"/>
            <w:r>
              <w:rPr>
                <w:rFonts w:ascii="Times New Roman" w:hAnsi="Times New Roman"/>
                <w:color w:val="0D6812"/>
                <w:sz w:val="21"/>
                <w:szCs w:val="21"/>
                <w:lang w:eastAsia="zh-CN"/>
              </w:rPr>
              <w:t xml:space="preserve">) </w:t>
            </w:r>
            <w:r>
              <w:rPr>
                <w:rFonts w:ascii="Times New Roman" w:eastAsia="宋体" w:hAnsi="Times New Roman" w:cs="宋体" w:hint="eastAsia"/>
                <w:color w:val="0D6812"/>
                <w:sz w:val="21"/>
                <w:szCs w:val="21"/>
                <w:lang w:eastAsia="zh-CN"/>
              </w:rPr>
              <w:t>分别为</w:t>
            </w:r>
            <w:r>
              <w:rPr>
                <w:rFonts w:ascii="Times New Roman" w:hAnsi="Times New Roman"/>
                <w:color w:val="0D6812"/>
                <w:sz w:val="21"/>
                <w:szCs w:val="21"/>
                <w:lang w:eastAsia="zh-CN"/>
              </w:rPr>
              <w:t>"</w:t>
            </w:r>
            <w:r>
              <w:rPr>
                <w:rFonts w:ascii="Times New Roman" w:eastAsia="宋体" w:hAnsi="Times New Roman" w:cs="宋体" w:hint="eastAsia"/>
                <w:color w:val="0D6812"/>
                <w:sz w:val="21"/>
                <w:szCs w:val="21"/>
                <w:lang w:eastAsia="zh-CN"/>
              </w:rPr>
              <w:t>生物源二氧化碳延迟排放修正流量（头</w:t>
            </w:r>
            <w:r>
              <w:rPr>
                <w:rFonts w:ascii="Times New Roman" w:hAnsi="Times New Roman"/>
                <w:color w:val="0D6812"/>
                <w:sz w:val="21"/>
                <w:szCs w:val="21"/>
                <w:lang w:eastAsia="zh-CN"/>
              </w:rPr>
              <w:t xml:space="preserve"> 100 </w:t>
            </w:r>
            <w:r>
              <w:rPr>
                <w:rFonts w:ascii="Times New Roman" w:eastAsia="宋体" w:hAnsi="Times New Roman" w:cs="宋体" w:hint="eastAsia"/>
                <w:color w:val="0D6812"/>
                <w:sz w:val="21"/>
                <w:szCs w:val="21"/>
                <w:lang w:eastAsia="zh-CN"/>
              </w:rPr>
              <w:t>年内）</w:t>
            </w:r>
            <w:r>
              <w:rPr>
                <w:rFonts w:ascii="Times New Roman" w:hAnsi="Times New Roman"/>
                <w:color w:val="0D6812"/>
                <w:sz w:val="21"/>
                <w:szCs w:val="21"/>
                <w:lang w:eastAsia="zh-CN"/>
              </w:rPr>
              <w:t>"</w:t>
            </w:r>
            <w:r>
              <w:rPr>
                <w:rFonts w:ascii="Times New Roman" w:eastAsia="宋体" w:hAnsi="Times New Roman" w:cs="宋体" w:hint="eastAsia"/>
                <w:color w:val="0D6812"/>
                <w:sz w:val="21"/>
                <w:szCs w:val="21"/>
                <w:lang w:eastAsia="zh-CN"/>
              </w:rPr>
              <w:t>和</w:t>
            </w:r>
            <w:r>
              <w:rPr>
                <w:rFonts w:ascii="Times New Roman" w:hAnsi="Times New Roman"/>
                <w:color w:val="0D6812"/>
                <w:sz w:val="21"/>
                <w:szCs w:val="21"/>
                <w:lang w:eastAsia="zh-CN"/>
              </w:rPr>
              <w:t xml:space="preserve"> "</w:t>
            </w:r>
            <w:r>
              <w:rPr>
                <w:rFonts w:ascii="Times New Roman" w:eastAsia="宋体" w:hAnsi="Times New Roman" w:cs="宋体" w:hint="eastAsia"/>
                <w:color w:val="0D6812"/>
                <w:sz w:val="21"/>
                <w:szCs w:val="21"/>
                <w:lang w:eastAsia="zh-CN"/>
              </w:rPr>
              <w:t>化石二氧化碳延迟排放修正流量（头</w:t>
            </w:r>
            <w:r>
              <w:rPr>
                <w:rFonts w:ascii="Times New Roman" w:hAnsi="Times New Roman"/>
                <w:color w:val="0D6812"/>
                <w:sz w:val="21"/>
                <w:szCs w:val="21"/>
                <w:lang w:eastAsia="zh-CN"/>
              </w:rPr>
              <w:t xml:space="preserve"> 100 </w:t>
            </w:r>
            <w:r>
              <w:rPr>
                <w:rFonts w:ascii="Times New Roman" w:eastAsia="宋体" w:hAnsi="Times New Roman" w:cs="宋体" w:hint="eastAsia"/>
                <w:color w:val="0D6812"/>
                <w:sz w:val="21"/>
                <w:szCs w:val="21"/>
                <w:lang w:eastAsia="zh-CN"/>
              </w:rPr>
              <w:t>年内）</w:t>
            </w:r>
            <w:r>
              <w:rPr>
                <w:rFonts w:ascii="Times New Roman" w:hAnsi="Times New Roman"/>
                <w:color w:val="0D6812"/>
                <w:sz w:val="21"/>
                <w:szCs w:val="21"/>
                <w:lang w:eastAsia="zh-CN"/>
              </w:rPr>
              <w:t>"</w:t>
            </w:r>
            <w:r>
              <w:rPr>
                <w:rFonts w:ascii="Times New Roman" w:eastAsia="宋体" w:hAnsi="Times New Roman" w:cs="宋体" w:hint="eastAsia"/>
                <w:color w:val="0D6812"/>
                <w:sz w:val="21"/>
                <w:szCs w:val="21"/>
                <w:lang w:eastAsia="zh-CN"/>
              </w:rPr>
              <w:t>。两者均为基本流量，在一般水平上归类为</w:t>
            </w:r>
            <w:r>
              <w:rPr>
                <w:rFonts w:ascii="Times New Roman" w:hAnsi="Times New Roman"/>
                <w:color w:val="0D6812"/>
                <w:sz w:val="21"/>
                <w:szCs w:val="21"/>
                <w:lang w:eastAsia="zh-CN"/>
              </w:rPr>
              <w:t xml:space="preserve"> "</w:t>
            </w:r>
            <w:r>
              <w:rPr>
                <w:rFonts w:ascii="Times New Roman" w:eastAsia="宋体" w:hAnsi="Times New Roman" w:cs="宋体" w:hint="eastAsia"/>
                <w:color w:val="0D6812"/>
                <w:sz w:val="21"/>
                <w:szCs w:val="21"/>
                <w:lang w:eastAsia="zh-CN"/>
              </w:rPr>
              <w:t>排放量</w:t>
            </w:r>
            <w:r>
              <w:rPr>
                <w:rFonts w:ascii="Times New Roman" w:hAnsi="Times New Roman"/>
                <w:color w:val="0D6812"/>
                <w:sz w:val="21"/>
                <w:szCs w:val="21"/>
                <w:lang w:eastAsia="zh-CN"/>
              </w:rPr>
              <w:t>"</w:t>
            </w:r>
            <w:r>
              <w:rPr>
                <w:rFonts w:ascii="Times New Roman" w:eastAsia="宋体" w:hAnsi="Times New Roman" w:cs="宋体" w:hint="eastAsia"/>
                <w:color w:val="0D6812"/>
                <w:sz w:val="21"/>
                <w:szCs w:val="21"/>
                <w:lang w:eastAsia="zh-CN"/>
              </w:rPr>
              <w:t>，以储存的参考流量属性</w:t>
            </w:r>
            <w:r>
              <w:rPr>
                <w:rFonts w:ascii="Times New Roman" w:hAnsi="Times New Roman"/>
                <w:color w:val="0D6812"/>
                <w:sz w:val="21"/>
                <w:szCs w:val="21"/>
                <w:lang w:eastAsia="zh-CN"/>
              </w:rPr>
              <w:t xml:space="preserve"> "</w:t>
            </w:r>
            <w:r>
              <w:rPr>
                <w:rFonts w:ascii="Times New Roman" w:eastAsia="宋体" w:hAnsi="Times New Roman" w:cs="宋体" w:hint="eastAsia"/>
                <w:color w:val="0D6812"/>
                <w:sz w:val="21"/>
                <w:szCs w:val="21"/>
                <w:lang w:eastAsia="zh-CN"/>
              </w:rPr>
              <w:t>质量</w:t>
            </w:r>
            <w:r>
              <w:rPr>
                <w:rFonts w:ascii="Times New Roman" w:hAnsi="Times New Roman"/>
                <w:color w:val="0D6812"/>
                <w:sz w:val="21"/>
                <w:szCs w:val="21"/>
                <w:lang w:eastAsia="zh-CN"/>
              </w:rPr>
              <w:t>*</w:t>
            </w:r>
            <w:r>
              <w:rPr>
                <w:rFonts w:ascii="Times New Roman" w:eastAsia="宋体" w:hAnsi="Times New Roman" w:cs="宋体" w:hint="eastAsia"/>
                <w:color w:val="0D6812"/>
                <w:sz w:val="21"/>
                <w:szCs w:val="21"/>
                <w:lang w:eastAsia="zh-CN"/>
              </w:rPr>
              <w:t>年</w:t>
            </w:r>
            <w:r>
              <w:rPr>
                <w:rFonts w:ascii="Times New Roman" w:hAnsi="Times New Roman"/>
                <w:color w:val="0D6812"/>
                <w:sz w:val="21"/>
                <w:szCs w:val="21"/>
                <w:lang w:eastAsia="zh-CN"/>
              </w:rPr>
              <w:t xml:space="preserve"> "</w:t>
            </w:r>
            <w:r>
              <w:rPr>
                <w:rFonts w:ascii="Times New Roman" w:eastAsia="宋体" w:hAnsi="Times New Roman" w:cs="宋体" w:hint="eastAsia"/>
                <w:color w:val="0D6812"/>
                <w:sz w:val="21"/>
                <w:szCs w:val="21"/>
                <w:lang w:eastAsia="zh-CN"/>
              </w:rPr>
              <w:t>和参考单位</w:t>
            </w:r>
            <w:r>
              <w:rPr>
                <w:rFonts w:ascii="Times New Roman" w:hAnsi="Times New Roman"/>
                <w:color w:val="0D6812"/>
                <w:sz w:val="21"/>
                <w:szCs w:val="21"/>
                <w:lang w:eastAsia="zh-CN"/>
              </w:rPr>
              <w:t xml:space="preserve"> "</w:t>
            </w:r>
            <w:proofErr w:type="gramStart"/>
            <w:r>
              <w:rPr>
                <w:rFonts w:ascii="Times New Roman" w:eastAsia="宋体" w:hAnsi="Times New Roman" w:cs="宋体" w:hint="eastAsia"/>
                <w:color w:val="0D6812"/>
                <w:sz w:val="21"/>
                <w:szCs w:val="21"/>
                <w:lang w:eastAsia="zh-CN"/>
              </w:rPr>
              <w:t>千克</w:t>
            </w:r>
            <w:r>
              <w:rPr>
                <w:rFonts w:ascii="Times New Roman" w:hAnsi="Times New Roman"/>
                <w:color w:val="0D6812"/>
                <w:sz w:val="21"/>
                <w:szCs w:val="21"/>
                <w:lang w:eastAsia="zh-CN"/>
              </w:rPr>
              <w:t>*</w:t>
            </w:r>
            <w:proofErr w:type="gramEnd"/>
            <w:r>
              <w:rPr>
                <w:rFonts w:ascii="Times New Roman" w:hAnsi="Times New Roman"/>
                <w:color w:val="0D6812"/>
                <w:sz w:val="21"/>
                <w:szCs w:val="21"/>
                <w:lang w:eastAsia="zh-CN"/>
              </w:rPr>
              <w:t>a "</w:t>
            </w:r>
            <w:r>
              <w:rPr>
                <w:rFonts w:ascii="Times New Roman" w:eastAsia="宋体" w:hAnsi="Times New Roman" w:cs="宋体" w:hint="eastAsia"/>
                <w:color w:val="0D6812"/>
                <w:sz w:val="21"/>
                <w:szCs w:val="21"/>
                <w:lang w:eastAsia="zh-CN"/>
              </w:rPr>
              <w:t>衡量。两种流量的</w:t>
            </w:r>
            <w:r>
              <w:rPr>
                <w:rFonts w:ascii="Times New Roman" w:hAnsi="Times New Roman"/>
                <w:color w:val="0D6812"/>
                <w:sz w:val="21"/>
                <w:szCs w:val="21"/>
                <w:lang w:eastAsia="zh-CN"/>
              </w:rPr>
              <w:t xml:space="preserve"> GWP100 </w:t>
            </w:r>
            <w:r>
              <w:rPr>
                <w:rFonts w:ascii="Times New Roman" w:eastAsia="宋体" w:hAnsi="Times New Roman" w:cs="宋体" w:hint="eastAsia"/>
                <w:color w:val="0D6812"/>
                <w:sz w:val="21"/>
                <w:szCs w:val="21"/>
                <w:lang w:eastAsia="zh-CN"/>
              </w:rPr>
              <w:t>影响因子均为</w:t>
            </w:r>
            <w:r>
              <w:rPr>
                <w:rFonts w:ascii="Times New Roman" w:hAnsi="Times New Roman"/>
                <w:color w:val="0D6812"/>
                <w:sz w:val="21"/>
                <w:szCs w:val="21"/>
                <w:lang w:eastAsia="zh-CN"/>
              </w:rPr>
              <w:t xml:space="preserve">"-0.01 </w:t>
            </w:r>
            <w:r>
              <w:rPr>
                <w:rFonts w:ascii="Times New Roman" w:eastAsia="宋体" w:hAnsi="Times New Roman" w:cs="宋体" w:hint="eastAsia"/>
                <w:color w:val="0D6812"/>
                <w:sz w:val="21"/>
                <w:szCs w:val="21"/>
                <w:lang w:eastAsia="zh-CN"/>
              </w:rPr>
              <w:t>千克</w:t>
            </w:r>
            <w:r>
              <w:rPr>
                <w:rFonts w:ascii="Times New Roman" w:hAnsi="Times New Roman"/>
                <w:color w:val="0D6812"/>
                <w:sz w:val="21"/>
                <w:szCs w:val="21"/>
                <w:lang w:eastAsia="zh-CN"/>
              </w:rPr>
              <w:t xml:space="preserve"> CO</w:t>
            </w:r>
            <w:r>
              <w:rPr>
                <w:rFonts w:ascii="Times New Roman" w:hAnsi="Times New Roman"/>
                <w:color w:val="0D6812"/>
                <w:sz w:val="21"/>
                <w:szCs w:val="21"/>
                <w:vertAlign w:val="subscript"/>
                <w:lang w:eastAsia="zh-CN"/>
              </w:rPr>
              <w:t>2</w:t>
            </w:r>
            <w:r>
              <w:rPr>
                <w:rFonts w:ascii="Times New Roman" w:hAnsi="Times New Roman"/>
                <w:color w:val="0D6812"/>
                <w:sz w:val="21"/>
                <w:szCs w:val="21"/>
                <w:lang w:eastAsia="zh-CN"/>
              </w:rPr>
              <w:t xml:space="preserve"> -</w:t>
            </w:r>
            <w:r>
              <w:rPr>
                <w:rFonts w:ascii="Times New Roman" w:eastAsia="宋体" w:hAnsi="Times New Roman" w:cs="宋体" w:hint="eastAsia"/>
                <w:color w:val="0D6812"/>
                <w:sz w:val="21"/>
                <w:szCs w:val="21"/>
                <w:lang w:eastAsia="zh-CN"/>
              </w:rPr>
              <w:t>当量</w:t>
            </w:r>
            <w:r>
              <w:rPr>
                <w:rFonts w:ascii="Times New Roman" w:hAnsi="Times New Roman"/>
                <w:color w:val="0D6812"/>
                <w:sz w:val="21"/>
                <w:szCs w:val="21"/>
                <w:lang w:eastAsia="zh-CN"/>
              </w:rPr>
              <w:t>"</w:t>
            </w:r>
            <w:r>
              <w:rPr>
                <w:rFonts w:ascii="Times New Roman" w:eastAsia="宋体" w:hAnsi="Times New Roman" w:cs="宋体" w:hint="eastAsia"/>
                <w:color w:val="0D6812"/>
                <w:sz w:val="21"/>
                <w:szCs w:val="21"/>
                <w:lang w:eastAsia="zh-CN"/>
              </w:rPr>
              <w:t>（每</w:t>
            </w:r>
            <w:r>
              <w:rPr>
                <w:rFonts w:ascii="Times New Roman" w:hAnsi="Times New Roman"/>
                <w:color w:val="0D6812"/>
                <w:sz w:val="21"/>
                <w:szCs w:val="21"/>
                <w:lang w:eastAsia="zh-CN"/>
              </w:rPr>
              <w:t xml:space="preserve"> 1 </w:t>
            </w:r>
            <w:r>
              <w:rPr>
                <w:rFonts w:ascii="Times New Roman" w:eastAsia="宋体" w:hAnsi="Times New Roman" w:cs="宋体" w:hint="eastAsia"/>
                <w:color w:val="0D6812"/>
                <w:sz w:val="21"/>
                <w:szCs w:val="21"/>
                <w:lang w:eastAsia="zh-CN"/>
              </w:rPr>
              <w:t>千克二氧化碳和</w:t>
            </w:r>
            <w:r>
              <w:rPr>
                <w:rFonts w:ascii="Times New Roman" w:hAnsi="Times New Roman"/>
                <w:color w:val="0D6812"/>
                <w:sz w:val="21"/>
                <w:szCs w:val="21"/>
                <w:lang w:eastAsia="zh-CN"/>
              </w:rPr>
              <w:t xml:space="preserve"> 1 </w:t>
            </w:r>
            <w:r>
              <w:rPr>
                <w:rFonts w:ascii="Times New Roman" w:eastAsia="宋体" w:hAnsi="Times New Roman" w:cs="宋体" w:hint="eastAsia"/>
                <w:color w:val="0D6812"/>
                <w:sz w:val="21"/>
                <w:szCs w:val="21"/>
                <w:lang w:eastAsia="zh-CN"/>
              </w:rPr>
              <w:t>年的储存</w:t>
            </w:r>
            <w:r>
              <w:rPr>
                <w:rFonts w:ascii="Times New Roman" w:hAnsi="Times New Roman"/>
                <w:color w:val="0D6812"/>
                <w:sz w:val="21"/>
                <w:szCs w:val="21"/>
                <w:lang w:eastAsia="zh-CN"/>
              </w:rPr>
              <w:t>/</w:t>
            </w:r>
            <w:r>
              <w:rPr>
                <w:rFonts w:ascii="Times New Roman" w:eastAsia="宋体" w:hAnsi="Times New Roman" w:cs="宋体" w:hint="eastAsia"/>
                <w:color w:val="0D6812"/>
                <w:sz w:val="21"/>
                <w:szCs w:val="21"/>
                <w:lang w:eastAsia="zh-CN"/>
              </w:rPr>
              <w:t>延迟排放）；如果研究中考虑</w:t>
            </w:r>
            <w:r>
              <w:rPr>
                <w:rFonts w:ascii="Times New Roman" w:hAnsi="Times New Roman"/>
                <w:color w:val="0D6812"/>
                <w:sz w:val="21"/>
                <w:szCs w:val="21"/>
                <w:lang w:eastAsia="zh-CN"/>
              </w:rPr>
              <w:t xml:space="preserve"> "</w:t>
            </w:r>
            <w:r>
              <w:rPr>
                <w:rFonts w:ascii="Times New Roman" w:eastAsia="宋体" w:hAnsi="Times New Roman" w:cs="宋体" w:hint="eastAsia"/>
                <w:color w:val="0D6812"/>
                <w:sz w:val="21"/>
                <w:szCs w:val="21"/>
                <w:lang w:eastAsia="zh-CN"/>
              </w:rPr>
              <w:t>临时碳储存</w:t>
            </w:r>
            <w:r>
              <w:rPr>
                <w:rFonts w:ascii="Times New Roman" w:hAnsi="Times New Roman"/>
                <w:color w:val="0D6812"/>
                <w:sz w:val="21"/>
                <w:szCs w:val="21"/>
                <w:lang w:eastAsia="zh-CN"/>
              </w:rPr>
              <w:t>"</w:t>
            </w:r>
            <w:r>
              <w:rPr>
                <w:rFonts w:ascii="Times New Roman" w:eastAsia="宋体" w:hAnsi="Times New Roman" w:cs="宋体" w:hint="eastAsia"/>
                <w:color w:val="0D6812"/>
                <w:sz w:val="21"/>
                <w:szCs w:val="21"/>
                <w:lang w:eastAsia="zh-CN"/>
              </w:rPr>
              <w:t>，则完全如此。</w:t>
            </w:r>
          </w:p>
        </w:tc>
      </w:tr>
      <w:tr w:rsidR="00D16BE9" w14:paraId="771B292C" w14:textId="77777777">
        <w:trPr>
          <w:trHeight w:val="1581"/>
        </w:trPr>
        <w:tc>
          <w:tcPr>
            <w:tcW w:w="9300" w:type="dxa"/>
            <w:tcBorders>
              <w:left w:val="dotDash" w:sz="18" w:space="0" w:color="008000"/>
              <w:right w:val="dotted" w:sz="12" w:space="0" w:color="000000"/>
            </w:tcBorders>
          </w:tcPr>
          <w:p w14:paraId="7603492D" w14:textId="77777777" w:rsidR="00D16BE9" w:rsidRDefault="00AC4FA2">
            <w:pPr>
              <w:pStyle w:val="TableParagraph"/>
              <w:spacing w:before="0" w:line="300" w:lineRule="auto"/>
              <w:ind w:left="0" w:firstLineChars="200" w:firstLine="420"/>
              <w:jc w:val="both"/>
              <w:rPr>
                <w:rFonts w:ascii="Times New Roman" w:hAnsi="Times New Roman"/>
                <w:sz w:val="21"/>
                <w:szCs w:val="21"/>
                <w:lang w:eastAsia="zh-CN"/>
              </w:rPr>
            </w:pPr>
            <w:proofErr w:type="spellStart"/>
            <w:r>
              <w:rPr>
                <w:rFonts w:ascii="Times New Roman" w:hAnsi="Times New Roman"/>
                <w:color w:val="0D6812"/>
                <w:sz w:val="21"/>
                <w:szCs w:val="21"/>
                <w:lang w:eastAsia="zh-CN"/>
              </w:rPr>
              <w:t>VII.a.ii</w:t>
            </w:r>
            <w:proofErr w:type="spellEnd"/>
            <w:r>
              <w:rPr>
                <w:rFonts w:ascii="Times New Roman" w:eastAsia="宋体" w:hAnsi="Times New Roman" w:cs="宋体" w:hint="eastAsia"/>
                <w:color w:val="0D6812"/>
                <w:sz w:val="21"/>
                <w:szCs w:val="21"/>
                <w:lang w:eastAsia="zh-CN"/>
              </w:rPr>
              <w:t>）</w:t>
            </w:r>
            <w:r>
              <w:rPr>
                <w:rFonts w:ascii="Times New Roman" w:hAnsi="Times New Roman"/>
                <w:color w:val="0D6812"/>
                <w:sz w:val="21"/>
                <w:szCs w:val="21"/>
                <w:lang w:eastAsia="zh-CN"/>
              </w:rPr>
              <w:t>"</w:t>
            </w:r>
            <w:r>
              <w:rPr>
                <w:rFonts w:ascii="Times New Roman" w:eastAsia="宋体" w:hAnsi="Times New Roman" w:cs="宋体" w:hint="eastAsia"/>
                <w:color w:val="0D6812"/>
                <w:sz w:val="21"/>
                <w:szCs w:val="21"/>
                <w:lang w:eastAsia="zh-CN"/>
              </w:rPr>
              <w:t>生物甲烷延迟排放修正流量（前</w:t>
            </w:r>
            <w:r>
              <w:rPr>
                <w:rFonts w:ascii="Times New Roman" w:hAnsi="Times New Roman"/>
                <w:color w:val="0D6812"/>
                <w:sz w:val="21"/>
                <w:szCs w:val="21"/>
                <w:lang w:eastAsia="zh-CN"/>
              </w:rPr>
              <w:t xml:space="preserve"> 100 </w:t>
            </w:r>
            <w:r>
              <w:rPr>
                <w:rFonts w:ascii="Times New Roman" w:eastAsia="宋体" w:hAnsi="Times New Roman" w:cs="宋体" w:hint="eastAsia"/>
                <w:color w:val="0D6812"/>
                <w:sz w:val="21"/>
                <w:szCs w:val="21"/>
                <w:lang w:eastAsia="zh-CN"/>
              </w:rPr>
              <w:t>年内）</w:t>
            </w:r>
            <w:r>
              <w:rPr>
                <w:rFonts w:ascii="Times New Roman" w:hAnsi="Times New Roman"/>
                <w:color w:val="0D6812"/>
                <w:sz w:val="21"/>
                <w:szCs w:val="21"/>
                <w:lang w:eastAsia="zh-CN"/>
              </w:rPr>
              <w:t>"</w:t>
            </w:r>
            <w:r>
              <w:rPr>
                <w:rFonts w:ascii="Times New Roman" w:eastAsia="宋体" w:hAnsi="Times New Roman" w:cs="宋体" w:hint="eastAsia"/>
                <w:color w:val="0D6812"/>
                <w:sz w:val="21"/>
                <w:szCs w:val="21"/>
                <w:lang w:eastAsia="zh-CN"/>
              </w:rPr>
              <w:t>和</w:t>
            </w:r>
            <w:r>
              <w:rPr>
                <w:rFonts w:ascii="Times New Roman" w:hAnsi="Times New Roman"/>
                <w:color w:val="0D6812"/>
                <w:sz w:val="21"/>
                <w:szCs w:val="21"/>
                <w:lang w:eastAsia="zh-CN"/>
              </w:rPr>
              <w:t xml:space="preserve"> "</w:t>
            </w:r>
            <w:r>
              <w:rPr>
                <w:rFonts w:ascii="Times New Roman" w:eastAsia="宋体" w:hAnsi="Times New Roman" w:cs="宋体" w:hint="eastAsia"/>
                <w:color w:val="0D6812"/>
                <w:sz w:val="21"/>
                <w:szCs w:val="21"/>
                <w:lang w:eastAsia="zh-CN"/>
              </w:rPr>
              <w:t>化石甲烷延迟排放修正流量（前</w:t>
            </w:r>
            <w:r>
              <w:rPr>
                <w:rFonts w:ascii="Times New Roman" w:hAnsi="Times New Roman"/>
                <w:color w:val="0D6812"/>
                <w:sz w:val="21"/>
                <w:szCs w:val="21"/>
                <w:lang w:eastAsia="zh-CN"/>
              </w:rPr>
              <w:t xml:space="preserve"> 100 </w:t>
            </w:r>
            <w:r>
              <w:rPr>
                <w:rFonts w:ascii="Times New Roman" w:eastAsia="宋体" w:hAnsi="Times New Roman" w:cs="宋体" w:hint="eastAsia"/>
                <w:color w:val="0D6812"/>
                <w:sz w:val="21"/>
                <w:szCs w:val="21"/>
                <w:lang w:eastAsia="zh-CN"/>
              </w:rPr>
              <w:t>年内）</w:t>
            </w:r>
            <w:r>
              <w:rPr>
                <w:rFonts w:ascii="Times New Roman" w:hAnsi="Times New Roman"/>
                <w:color w:val="0D6812"/>
                <w:sz w:val="21"/>
                <w:szCs w:val="21"/>
                <w:lang w:eastAsia="zh-CN"/>
              </w:rPr>
              <w:t>"</w:t>
            </w:r>
            <w:r>
              <w:rPr>
                <w:rFonts w:ascii="Times New Roman" w:eastAsia="宋体" w:hAnsi="Times New Roman" w:cs="宋体" w:hint="eastAsia"/>
                <w:color w:val="0D6812"/>
                <w:sz w:val="21"/>
                <w:szCs w:val="21"/>
                <w:lang w:eastAsia="zh-CN"/>
              </w:rPr>
              <w:t>。两者都是基本流量，在一般水平上被归类为</w:t>
            </w:r>
            <w:r>
              <w:rPr>
                <w:rFonts w:ascii="Times New Roman" w:hAnsi="Times New Roman"/>
                <w:color w:val="0D6812"/>
                <w:sz w:val="21"/>
                <w:szCs w:val="21"/>
                <w:lang w:eastAsia="zh-CN"/>
              </w:rPr>
              <w:t>"</w:t>
            </w:r>
            <w:r>
              <w:rPr>
                <w:rFonts w:ascii="Times New Roman" w:eastAsia="宋体" w:hAnsi="Times New Roman" w:cs="宋体" w:hint="eastAsia"/>
                <w:color w:val="0D6812"/>
                <w:sz w:val="21"/>
                <w:szCs w:val="21"/>
                <w:lang w:eastAsia="zh-CN"/>
              </w:rPr>
              <w:t>排放</w:t>
            </w:r>
            <w:r>
              <w:rPr>
                <w:rFonts w:ascii="Times New Roman" w:eastAsia="宋体" w:hAnsi="Times New Roman" w:cs="宋体" w:hint="eastAsia"/>
                <w:color w:val="0D6812"/>
                <w:spacing w:val="1"/>
                <w:sz w:val="21"/>
                <w:szCs w:val="21"/>
                <w:lang w:eastAsia="zh-CN"/>
              </w:rPr>
              <w:t>量</w:t>
            </w:r>
            <w:r>
              <w:rPr>
                <w:rFonts w:ascii="Times New Roman" w:hAnsi="Times New Roman"/>
                <w:color w:val="0D6812"/>
                <w:sz w:val="21"/>
                <w:szCs w:val="21"/>
                <w:lang w:eastAsia="zh-CN"/>
              </w:rPr>
              <w:t>"</w:t>
            </w:r>
            <w:r>
              <w:rPr>
                <w:rFonts w:ascii="Times New Roman" w:eastAsia="宋体" w:hAnsi="Times New Roman" w:cs="宋体" w:hint="eastAsia"/>
                <w:color w:val="0D6812"/>
                <w:sz w:val="21"/>
                <w:szCs w:val="21"/>
                <w:lang w:eastAsia="zh-CN"/>
              </w:rPr>
              <w:t>，以</w:t>
            </w:r>
            <w:r>
              <w:rPr>
                <w:rFonts w:ascii="Times New Roman" w:hAnsi="Times New Roman"/>
                <w:color w:val="0D6812"/>
                <w:sz w:val="21"/>
                <w:szCs w:val="21"/>
                <w:lang w:eastAsia="zh-CN"/>
              </w:rPr>
              <w:t xml:space="preserve"> "</w:t>
            </w:r>
            <w:r>
              <w:rPr>
                <w:rFonts w:ascii="Times New Roman" w:eastAsia="宋体" w:hAnsi="Times New Roman" w:cs="宋体" w:hint="eastAsia"/>
                <w:color w:val="0D6812"/>
                <w:sz w:val="21"/>
                <w:szCs w:val="21"/>
                <w:lang w:eastAsia="zh-CN"/>
              </w:rPr>
              <w:t>质量</w:t>
            </w:r>
            <w:r>
              <w:rPr>
                <w:rFonts w:ascii="Times New Roman" w:hAnsi="Times New Roman"/>
                <w:color w:val="0D6812"/>
                <w:sz w:val="21"/>
                <w:szCs w:val="21"/>
                <w:lang w:eastAsia="zh-CN"/>
              </w:rPr>
              <w:t>*</w:t>
            </w:r>
            <w:r>
              <w:rPr>
                <w:rFonts w:ascii="Times New Roman" w:eastAsia="宋体" w:hAnsi="Times New Roman" w:cs="宋体" w:hint="eastAsia"/>
                <w:color w:val="0D6812"/>
                <w:sz w:val="21"/>
                <w:szCs w:val="21"/>
                <w:lang w:eastAsia="zh-CN"/>
              </w:rPr>
              <w:t>年</w:t>
            </w:r>
            <w:r>
              <w:rPr>
                <w:rFonts w:ascii="Times New Roman" w:hAnsi="Times New Roman"/>
                <w:color w:val="0D6812"/>
                <w:sz w:val="21"/>
                <w:szCs w:val="21"/>
                <w:lang w:eastAsia="zh-CN"/>
              </w:rPr>
              <w:t>"</w:t>
            </w:r>
            <w:r>
              <w:rPr>
                <w:rFonts w:ascii="Times New Roman" w:eastAsiaTheme="minorEastAsia" w:hAnsi="Times New Roman" w:hint="eastAsia"/>
                <w:color w:val="0D6812"/>
                <w:sz w:val="21"/>
                <w:szCs w:val="21"/>
                <w:lang w:eastAsia="zh-CN"/>
              </w:rPr>
              <w:t xml:space="preserve"> </w:t>
            </w:r>
            <w:r>
              <w:rPr>
                <w:rFonts w:ascii="Times New Roman" w:eastAsia="宋体" w:hAnsi="Times New Roman" w:cs="宋体" w:hint="eastAsia"/>
                <w:color w:val="0D6812"/>
                <w:sz w:val="21"/>
                <w:szCs w:val="21"/>
                <w:lang w:eastAsia="zh-CN"/>
              </w:rPr>
              <w:t>贮存参考流量属性和</w:t>
            </w:r>
            <w:r>
              <w:rPr>
                <w:rFonts w:ascii="Times New Roman" w:hAnsi="Times New Roman"/>
                <w:color w:val="0D6812"/>
                <w:sz w:val="21"/>
                <w:szCs w:val="21"/>
                <w:lang w:eastAsia="zh-CN"/>
              </w:rPr>
              <w:t xml:space="preserve"> "</w:t>
            </w:r>
            <w:proofErr w:type="gramStart"/>
            <w:r>
              <w:rPr>
                <w:rFonts w:ascii="Times New Roman" w:eastAsia="宋体" w:hAnsi="Times New Roman" w:cs="宋体" w:hint="eastAsia"/>
                <w:color w:val="0D6812"/>
                <w:sz w:val="21"/>
                <w:szCs w:val="21"/>
                <w:lang w:eastAsia="zh-CN"/>
              </w:rPr>
              <w:t>千克</w:t>
            </w:r>
            <w:r>
              <w:rPr>
                <w:rFonts w:ascii="Times New Roman" w:hAnsi="Times New Roman"/>
                <w:color w:val="0D6812"/>
                <w:sz w:val="21"/>
                <w:szCs w:val="21"/>
                <w:lang w:eastAsia="zh-CN"/>
              </w:rPr>
              <w:t>*</w:t>
            </w:r>
            <w:proofErr w:type="gramEnd"/>
            <w:r>
              <w:rPr>
                <w:rFonts w:ascii="Times New Roman" w:hAnsi="Times New Roman"/>
                <w:color w:val="0D6812"/>
                <w:sz w:val="21"/>
                <w:szCs w:val="21"/>
                <w:lang w:eastAsia="zh-CN"/>
              </w:rPr>
              <w:t>a"</w:t>
            </w:r>
            <w:r>
              <w:rPr>
                <w:rFonts w:ascii="Times New Roman" w:eastAsiaTheme="minorEastAsia" w:hAnsi="Times New Roman" w:hint="eastAsia"/>
                <w:color w:val="0D6812"/>
                <w:sz w:val="21"/>
                <w:szCs w:val="21"/>
                <w:lang w:eastAsia="zh-CN"/>
              </w:rPr>
              <w:t xml:space="preserve"> </w:t>
            </w:r>
            <w:r>
              <w:rPr>
                <w:rFonts w:ascii="Times New Roman" w:eastAsia="宋体" w:hAnsi="Times New Roman" w:cs="宋体" w:hint="eastAsia"/>
                <w:color w:val="0D6812"/>
                <w:sz w:val="21"/>
                <w:szCs w:val="21"/>
                <w:lang w:eastAsia="zh-CN"/>
              </w:rPr>
              <w:t>参考单位计量。</w:t>
            </w:r>
            <w:r>
              <w:rPr>
                <w:rFonts w:ascii="Times New Roman" w:eastAsia="宋体" w:hAnsi="Times New Roman" w:cs="宋体" w:hint="eastAsia"/>
                <w:color w:val="0D6812"/>
                <w:spacing w:val="-4"/>
                <w:sz w:val="21"/>
                <w:szCs w:val="21"/>
                <w:lang w:eastAsia="zh-CN"/>
              </w:rPr>
              <w:t>两者</w:t>
            </w:r>
            <w:r>
              <w:rPr>
                <w:rFonts w:ascii="Times New Roman" w:eastAsia="宋体" w:hAnsi="Times New Roman" w:cs="宋体" w:hint="eastAsia"/>
                <w:color w:val="0D6812"/>
                <w:sz w:val="21"/>
                <w:szCs w:val="21"/>
                <w:lang w:eastAsia="zh-CN"/>
              </w:rPr>
              <w:t>流量的</w:t>
            </w:r>
            <w:r>
              <w:rPr>
                <w:rFonts w:ascii="Times New Roman" w:hAnsi="Times New Roman"/>
                <w:color w:val="0D6812"/>
                <w:sz w:val="21"/>
                <w:szCs w:val="21"/>
                <w:lang w:eastAsia="zh-CN"/>
              </w:rPr>
              <w:t xml:space="preserve"> GWP100 </w:t>
            </w:r>
            <w:r>
              <w:rPr>
                <w:rFonts w:ascii="Times New Roman" w:eastAsia="宋体" w:hAnsi="Times New Roman" w:cs="宋体" w:hint="eastAsia"/>
                <w:color w:val="0D6812"/>
                <w:sz w:val="21"/>
                <w:szCs w:val="21"/>
                <w:lang w:eastAsia="zh-CN"/>
              </w:rPr>
              <w:t>影响因子应为</w:t>
            </w:r>
            <w:r>
              <w:rPr>
                <w:rFonts w:ascii="Times New Roman" w:hAnsi="Times New Roman"/>
                <w:color w:val="0D6812"/>
                <w:sz w:val="21"/>
                <w:szCs w:val="21"/>
                <w:lang w:eastAsia="zh-CN"/>
              </w:rPr>
              <w:t>"-</w:t>
            </w:r>
            <w:bookmarkStart w:id="122" w:name="_bookmark257"/>
            <w:bookmarkEnd w:id="122"/>
            <w:r>
              <w:rPr>
                <w:rFonts w:ascii="Times New Roman" w:hAnsi="Times New Roman"/>
                <w:color w:val="0D6812"/>
                <w:sz w:val="21"/>
                <w:szCs w:val="21"/>
                <w:lang w:eastAsia="zh-CN"/>
              </w:rPr>
              <w:t xml:space="preserve"> 0.25</w:t>
            </w:r>
            <w:r>
              <w:rPr>
                <w:rFonts w:ascii="Times New Roman" w:hAnsi="Times New Roman"/>
                <w:b/>
                <w:color w:val="000080"/>
                <w:sz w:val="21"/>
                <w:szCs w:val="21"/>
                <w:vertAlign w:val="superscript"/>
                <w:lang w:eastAsia="zh-CN"/>
              </w:rPr>
              <w:t>153</w:t>
            </w:r>
            <w:r>
              <w:rPr>
                <w:rFonts w:ascii="Times New Roman" w:hAnsi="Times New Roman"/>
                <w:color w:val="0D6812"/>
                <w:sz w:val="21"/>
                <w:szCs w:val="21"/>
                <w:vertAlign w:val="superscript"/>
                <w:lang w:eastAsia="zh-CN"/>
              </w:rPr>
              <w:t>,</w:t>
            </w:r>
            <w:r>
              <w:rPr>
                <w:rFonts w:ascii="Times New Roman" w:hAnsi="Times New Roman"/>
                <w:b/>
                <w:color w:val="000080"/>
                <w:sz w:val="21"/>
                <w:szCs w:val="21"/>
                <w:vertAlign w:val="superscript"/>
                <w:lang w:eastAsia="zh-CN"/>
              </w:rPr>
              <w:t>154</w:t>
            </w:r>
            <w:r>
              <w:rPr>
                <w:rFonts w:ascii="Times New Roman" w:hAnsi="Times New Roman"/>
                <w:color w:val="0D6812"/>
                <w:sz w:val="21"/>
                <w:szCs w:val="21"/>
                <w:lang w:eastAsia="zh-CN"/>
              </w:rPr>
              <w:t xml:space="preserve"> kg </w:t>
            </w:r>
            <w:r>
              <w:rPr>
                <w:rFonts w:ascii="Times New Roman" w:hAnsi="Times New Roman"/>
                <w:color w:val="0D6812"/>
                <w:spacing w:val="-4"/>
                <w:sz w:val="21"/>
                <w:szCs w:val="21"/>
                <w:lang w:eastAsia="zh-CN"/>
              </w:rPr>
              <w:t>CO</w:t>
            </w:r>
            <w:r>
              <w:rPr>
                <w:rFonts w:ascii="Times New Roman" w:hAnsi="Times New Roman"/>
                <w:color w:val="0D6812"/>
                <w:spacing w:val="-4"/>
                <w:sz w:val="21"/>
                <w:szCs w:val="21"/>
                <w:vertAlign w:val="subscript"/>
                <w:lang w:eastAsia="zh-CN"/>
              </w:rPr>
              <w:t>2</w:t>
            </w:r>
            <w:r>
              <w:rPr>
                <w:rFonts w:ascii="Times New Roman" w:hAnsi="Times New Roman"/>
                <w:color w:val="0D6812"/>
                <w:sz w:val="21"/>
                <w:szCs w:val="21"/>
                <w:lang w:eastAsia="zh-CN"/>
              </w:rPr>
              <w:t xml:space="preserve"> -"</w:t>
            </w:r>
            <w:r>
              <w:rPr>
                <w:rFonts w:ascii="Times New Roman" w:eastAsia="宋体" w:hAnsi="Times New Roman" w:cs="宋体" w:hint="eastAsia"/>
                <w:color w:val="0D6812"/>
                <w:sz w:val="21"/>
                <w:szCs w:val="21"/>
                <w:lang w:eastAsia="zh-CN"/>
              </w:rPr>
              <w:t>。</w:t>
            </w:r>
          </w:p>
        </w:tc>
      </w:tr>
    </w:tbl>
    <w:p w14:paraId="6807777D" w14:textId="77777777" w:rsidR="00D16BE9" w:rsidRDefault="00AC4FA2">
      <w:pPr>
        <w:pStyle w:val="a8"/>
        <w:spacing w:line="300" w:lineRule="auto"/>
        <w:ind w:firstLineChars="200" w:firstLine="420"/>
        <w:jc w:val="both"/>
        <w:rPr>
          <w:rFonts w:cs="宋体"/>
          <w:spacing w:val="-2"/>
          <w:lang w:eastAsia="zh-CN"/>
        </w:rPr>
      </w:pPr>
      <w:r>
        <w:rPr>
          <w:noProof/>
        </w:rPr>
        <mc:AlternateContent>
          <mc:Choice Requires="wps">
            <w:drawing>
              <wp:anchor distT="0" distB="0" distL="0" distR="0" simplePos="0" relativeHeight="251664896" behindDoc="1" locked="0" layoutInCell="1" allowOverlap="1" wp14:anchorId="6246115C" wp14:editId="3514D37C">
                <wp:simplePos x="0" y="0"/>
                <wp:positionH relativeFrom="page">
                  <wp:posOffset>1143000</wp:posOffset>
                </wp:positionH>
                <wp:positionV relativeFrom="paragraph">
                  <wp:posOffset>245745</wp:posOffset>
                </wp:positionV>
                <wp:extent cx="1828800" cy="6985"/>
                <wp:effectExtent l="0" t="0" r="0" b="0"/>
                <wp:wrapTopAndBottom/>
                <wp:docPr id="769403377" name="docshape95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28800" cy="6985"/>
                        </a:xfrm>
                        <a:prstGeom prst="rect">
                          <a:avLst/>
                        </a:prstGeom>
                        <a:solidFill>
                          <a:srgbClr val="000000"/>
                        </a:solidFill>
                        <a:ln>
                          <a:noFill/>
                        </a:ln>
                      </wps:spPr>
                      <wps:bodyPr rot="0" vert="horz" wrap="square" lIns="91440" tIns="45720" rIns="91440" bIns="45720" anchor="t" anchorCtr="0" upright="1">
                        <a:noAutofit/>
                      </wps:bodyPr>
                    </wps:wsp>
                  </a:graphicData>
                </a:graphic>
              </wp:anchor>
            </w:drawing>
          </mc:Choice>
          <mc:Fallback xmlns:wpsCustomData="http://www.wps.cn/officeDocument/2013/wpsCustomData">
            <w:pict>
              <v:rect id="docshape951" o:spid="_x0000_s1026" o:spt="1" style="position:absolute;left:0pt;margin-left:90pt;margin-top:19.35pt;height:0.55pt;width:144pt;mso-position-horizontal-relative:page;mso-wrap-distance-bottom:0pt;mso-wrap-distance-top:0pt;z-index:-251576320;mso-width-relative:page;mso-height-relative:page;" fillcolor="#000000" filled="t" stroked="f" coordsize="21600,21600" o:gfxdata="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">
                <v:fill on="t" focussize="0,0"/>
                <v:stroke on="f"/>
                <v:imagedata o:title=""/>
                <o:lock v:ext="edit" aspectratio="f"/>
                <w10:wrap type="topAndBottom"/>
              </v:rect>
            </w:pict>
          </mc:Fallback>
        </mc:AlternateContent>
      </w:r>
    </w:p>
    <w:p w14:paraId="017FF604" w14:textId="77777777" w:rsidR="00D16BE9" w:rsidRDefault="00AC4FA2">
      <w:pPr>
        <w:widowControl w:val="0"/>
        <w:autoSpaceDE w:val="0"/>
        <w:autoSpaceDN w:val="0"/>
        <w:spacing w:line="300" w:lineRule="auto"/>
        <w:ind w:firstLine="361"/>
        <w:rPr>
          <w:rFonts w:eastAsia="Arial" w:cs="Arial"/>
          <w:kern w:val="0"/>
          <w:sz w:val="18"/>
        </w:rPr>
      </w:pPr>
      <w:r>
        <w:rPr>
          <w:rFonts w:eastAsia="Arial" w:cs="Arial"/>
          <w:b/>
          <w:color w:val="000080"/>
          <w:kern w:val="0"/>
          <w:sz w:val="18"/>
          <w:vertAlign w:val="superscript"/>
        </w:rPr>
        <w:t>152</w:t>
      </w:r>
      <w:r>
        <w:rPr>
          <w:rFonts w:eastAsia="宋体" w:cs="宋体" w:hint="eastAsia"/>
          <w:kern w:val="0"/>
          <w:sz w:val="18"/>
        </w:rPr>
        <w:t>计算生物碳储存的逻辑是，在储存期间，二氧化碳不会产生辐射强迫。这只有在认为近期辐射强迫比未来辐射强迫更有意义的情况下才有意义，因为后来重新排放的生物源二氧化碳仍将发挥其全部辐射强迫效应，只是时间更晚而已。常用的百年全球升温潜能值</w:t>
      </w:r>
      <w:r>
        <w:rPr>
          <w:rFonts w:eastAsia="Arial" w:cs="Arial"/>
          <w:kern w:val="0"/>
          <w:sz w:val="18"/>
        </w:rPr>
        <w:t xml:space="preserve"> GWP 100 </w:t>
      </w:r>
      <w:r>
        <w:rPr>
          <w:rFonts w:eastAsia="宋体" w:cs="宋体" w:hint="eastAsia"/>
          <w:kern w:val="0"/>
          <w:sz w:val="18"/>
        </w:rPr>
        <w:t>就反映了这一点：单位（千克）甲烷和一氧化二氮的辐射强迫较高，而单位</w:t>
      </w:r>
      <w:r>
        <w:rPr>
          <w:rFonts w:eastAsia="Arial" w:cs="Arial"/>
          <w:kern w:val="0"/>
          <w:sz w:val="18"/>
        </w:rPr>
        <w:t xml:space="preserve"> CO</w:t>
      </w:r>
      <w:r>
        <w:rPr>
          <w:rFonts w:eastAsia="Arial" w:cs="Arial"/>
          <w:kern w:val="0"/>
          <w:sz w:val="18"/>
          <w:vertAlign w:val="subscript"/>
        </w:rPr>
        <w:t>2</w:t>
      </w:r>
      <w:r>
        <w:rPr>
          <w:rFonts w:eastAsia="Arial" w:cs="Arial"/>
          <w:kern w:val="0"/>
          <w:sz w:val="18"/>
        </w:rPr>
        <w:t xml:space="preserve"> </w:t>
      </w:r>
      <w:r>
        <w:rPr>
          <w:rFonts w:eastAsia="宋体" w:cs="宋体" w:hint="eastAsia"/>
          <w:kern w:val="0"/>
          <w:sz w:val="18"/>
        </w:rPr>
        <w:t>的辐射强迫相对较低，其权重始终为</w:t>
      </w:r>
      <w:r>
        <w:rPr>
          <w:rFonts w:eastAsia="Arial" w:cs="Arial"/>
          <w:kern w:val="0"/>
          <w:sz w:val="18"/>
        </w:rPr>
        <w:t xml:space="preserve"> 100 </w:t>
      </w:r>
      <w:r>
        <w:rPr>
          <w:rFonts w:eastAsia="宋体" w:cs="宋体" w:hint="eastAsia"/>
          <w:kern w:val="0"/>
          <w:sz w:val="18"/>
        </w:rPr>
        <w:t>年。从大气中暂时清除二氧化碳的奖励完全等同于因延迟排放化石二氧化碳、甲烷、一氧化二氮和其他温室气体而避免的辐射强迫的效果：虽然生物质从大气中吸收</w:t>
      </w:r>
      <w:r>
        <w:rPr>
          <w:rFonts w:eastAsia="Arial" w:cs="Arial"/>
          <w:kern w:val="0"/>
          <w:sz w:val="18"/>
        </w:rPr>
        <w:t xml:space="preserve"> CO</w:t>
      </w:r>
      <w:r>
        <w:rPr>
          <w:rFonts w:eastAsia="Arial" w:cs="Arial"/>
          <w:kern w:val="0"/>
          <w:sz w:val="18"/>
          <w:vertAlign w:val="subscript"/>
        </w:rPr>
        <w:t>2</w:t>
      </w:r>
      <w:r>
        <w:rPr>
          <w:rFonts w:eastAsia="Arial" w:cs="Arial"/>
          <w:kern w:val="0"/>
          <w:sz w:val="18"/>
        </w:rPr>
        <w:t xml:space="preserve"> </w:t>
      </w:r>
      <w:r>
        <w:rPr>
          <w:rFonts w:eastAsia="宋体" w:cs="宋体" w:hint="eastAsia"/>
          <w:kern w:val="0"/>
          <w:sz w:val="18"/>
        </w:rPr>
        <w:t>是独一无二的，并在影响评估中被视为负面影响，但无论是燃烧木块还是塑料，并将</w:t>
      </w:r>
      <w:r>
        <w:rPr>
          <w:rFonts w:eastAsia="Arial" w:cs="Arial"/>
          <w:kern w:val="0"/>
          <w:sz w:val="18"/>
        </w:rPr>
        <w:t xml:space="preserve"> CO</w:t>
      </w:r>
      <w:r>
        <w:rPr>
          <w:rFonts w:eastAsia="Arial" w:cs="Arial"/>
          <w:kern w:val="0"/>
          <w:sz w:val="18"/>
          <w:vertAlign w:val="subscript"/>
        </w:rPr>
        <w:t>2</w:t>
      </w:r>
      <w:r>
        <w:rPr>
          <w:rFonts w:eastAsia="Arial" w:cs="Arial"/>
          <w:kern w:val="0"/>
          <w:sz w:val="18"/>
        </w:rPr>
        <w:t xml:space="preserve"> </w:t>
      </w:r>
      <w:r>
        <w:rPr>
          <w:rFonts w:eastAsia="宋体" w:cs="宋体" w:hint="eastAsia"/>
          <w:kern w:val="0"/>
          <w:sz w:val="18"/>
        </w:rPr>
        <w:t>作为排放物释放并不重要：生物源和化石</w:t>
      </w:r>
      <w:r>
        <w:rPr>
          <w:rFonts w:eastAsia="Arial" w:cs="Arial"/>
          <w:kern w:val="0"/>
          <w:sz w:val="18"/>
        </w:rPr>
        <w:t xml:space="preserve"> CO</w:t>
      </w:r>
      <w:r>
        <w:rPr>
          <w:rFonts w:eastAsia="Arial" w:cs="Arial"/>
          <w:kern w:val="0"/>
          <w:sz w:val="18"/>
          <w:vertAlign w:val="subscript"/>
        </w:rPr>
        <w:t>2</w:t>
      </w:r>
      <w:r>
        <w:rPr>
          <w:rFonts w:eastAsia="Arial" w:cs="Arial"/>
          <w:kern w:val="0"/>
          <w:sz w:val="18"/>
        </w:rPr>
        <w:t xml:space="preserve"> </w:t>
      </w:r>
      <w:r>
        <w:rPr>
          <w:rFonts w:eastAsia="宋体" w:cs="宋体" w:hint="eastAsia"/>
          <w:kern w:val="0"/>
          <w:sz w:val="18"/>
        </w:rPr>
        <w:t>在排放时对辐射强迫的贡献是相同的。对于气候变化而言，保持一块木头或塑料未燃烧</w:t>
      </w:r>
      <w:r>
        <w:rPr>
          <w:rFonts w:eastAsia="Arial" w:cs="Arial"/>
          <w:kern w:val="0"/>
          <w:sz w:val="18"/>
        </w:rPr>
        <w:t xml:space="preserve"> 60 </w:t>
      </w:r>
      <w:proofErr w:type="gramStart"/>
      <w:r>
        <w:rPr>
          <w:rFonts w:eastAsia="宋体" w:cs="宋体" w:hint="eastAsia"/>
          <w:kern w:val="0"/>
          <w:sz w:val="18"/>
        </w:rPr>
        <w:t>年都是</w:t>
      </w:r>
      <w:proofErr w:type="gramEnd"/>
      <w:r>
        <w:rPr>
          <w:rFonts w:eastAsia="宋体" w:cs="宋体" w:hint="eastAsia"/>
          <w:kern w:val="0"/>
          <w:sz w:val="18"/>
        </w:rPr>
        <w:t>一样的。如果考虑生物质的排放时间，就必须考虑化石材料的排放时间。一些例子</w:t>
      </w:r>
      <w:r>
        <w:rPr>
          <w:rFonts w:eastAsia="Arial" w:cs="Arial"/>
          <w:kern w:val="0"/>
          <w:sz w:val="18"/>
        </w:rPr>
        <w:t>/</w:t>
      </w:r>
      <w:r>
        <w:rPr>
          <w:rFonts w:eastAsia="宋体" w:cs="宋体" w:hint="eastAsia"/>
          <w:kern w:val="0"/>
          <w:sz w:val="18"/>
        </w:rPr>
        <w:t>方面：请注意，从净值来看，暂时储存的</w:t>
      </w:r>
      <w:proofErr w:type="gramStart"/>
      <w:r>
        <w:rPr>
          <w:rFonts w:eastAsia="宋体" w:cs="宋体" w:hint="eastAsia"/>
          <w:kern w:val="0"/>
          <w:sz w:val="18"/>
        </w:rPr>
        <w:t>生物碳对气候变化</w:t>
      </w:r>
      <w:proofErr w:type="gramEnd"/>
      <w:r>
        <w:rPr>
          <w:rFonts w:eastAsia="宋体" w:cs="宋体" w:hint="eastAsia"/>
          <w:kern w:val="0"/>
          <w:sz w:val="18"/>
        </w:rPr>
        <w:t>有负面影响：例如，储存</w:t>
      </w:r>
      <w:r>
        <w:rPr>
          <w:rFonts w:eastAsia="Arial" w:cs="Arial"/>
          <w:kern w:val="0"/>
          <w:sz w:val="18"/>
        </w:rPr>
        <w:t xml:space="preserve"> 60 </w:t>
      </w:r>
      <w:r>
        <w:rPr>
          <w:rFonts w:eastAsia="宋体" w:cs="宋体" w:hint="eastAsia"/>
          <w:kern w:val="0"/>
          <w:sz w:val="18"/>
        </w:rPr>
        <w:t>年后，</w:t>
      </w:r>
      <w:r>
        <w:rPr>
          <w:rFonts w:eastAsia="Arial" w:cs="Arial"/>
          <w:kern w:val="0"/>
          <w:sz w:val="18"/>
        </w:rPr>
        <w:t xml:space="preserve">1 </w:t>
      </w:r>
      <w:r>
        <w:rPr>
          <w:rFonts w:eastAsia="宋体" w:cs="宋体" w:hint="eastAsia"/>
          <w:kern w:val="0"/>
          <w:sz w:val="18"/>
        </w:rPr>
        <w:t>千克</w:t>
      </w:r>
      <w:r>
        <w:rPr>
          <w:rFonts w:eastAsia="Arial" w:cs="Arial"/>
          <w:kern w:val="0"/>
          <w:sz w:val="18"/>
        </w:rPr>
        <w:t xml:space="preserve"> CO</w:t>
      </w:r>
      <w:r>
        <w:rPr>
          <w:rFonts w:eastAsia="Arial" w:cs="Arial"/>
          <w:kern w:val="0"/>
          <w:sz w:val="18"/>
          <w:vertAlign w:val="subscript"/>
        </w:rPr>
        <w:t>2</w:t>
      </w:r>
      <w:r>
        <w:rPr>
          <w:rFonts w:eastAsia="Arial" w:cs="Arial"/>
          <w:kern w:val="0"/>
          <w:sz w:val="18"/>
        </w:rPr>
        <w:t xml:space="preserve"> </w:t>
      </w:r>
      <w:r>
        <w:rPr>
          <w:rFonts w:eastAsia="宋体" w:cs="宋体" w:hint="eastAsia"/>
          <w:kern w:val="0"/>
          <w:sz w:val="18"/>
        </w:rPr>
        <w:t>：</w:t>
      </w:r>
      <w:r>
        <w:rPr>
          <w:rFonts w:eastAsia="Arial" w:cs="Arial"/>
          <w:kern w:val="0"/>
          <w:sz w:val="18"/>
        </w:rPr>
        <w:t>CO</w:t>
      </w:r>
      <w:r>
        <w:rPr>
          <w:rFonts w:eastAsia="Arial" w:cs="Arial"/>
          <w:kern w:val="0"/>
          <w:sz w:val="18"/>
          <w:vertAlign w:val="subscript"/>
        </w:rPr>
        <w:t>2</w:t>
      </w:r>
      <w:r>
        <w:rPr>
          <w:rFonts w:eastAsia="Arial" w:cs="Arial"/>
          <w:kern w:val="0"/>
          <w:sz w:val="18"/>
        </w:rPr>
        <w:t xml:space="preserve"> </w:t>
      </w:r>
      <w:r>
        <w:rPr>
          <w:rFonts w:eastAsia="宋体" w:cs="宋体" w:hint="eastAsia"/>
          <w:kern w:val="0"/>
          <w:sz w:val="18"/>
        </w:rPr>
        <w:t>吸收（负值</w:t>
      </w:r>
      <w:r>
        <w:rPr>
          <w:rFonts w:eastAsia="Arial" w:cs="Arial"/>
          <w:kern w:val="0"/>
          <w:sz w:val="18"/>
        </w:rPr>
        <w:t xml:space="preserve">-1 </w:t>
      </w:r>
      <w:r>
        <w:rPr>
          <w:rFonts w:eastAsia="宋体" w:cs="宋体" w:hint="eastAsia"/>
          <w:kern w:val="0"/>
          <w:sz w:val="18"/>
        </w:rPr>
        <w:t>千克</w:t>
      </w:r>
      <w:r>
        <w:rPr>
          <w:rFonts w:eastAsia="Arial" w:cs="Arial"/>
          <w:kern w:val="0"/>
          <w:sz w:val="18"/>
        </w:rPr>
        <w:t xml:space="preserve"> CO</w:t>
      </w:r>
      <w:r>
        <w:rPr>
          <w:rFonts w:eastAsia="Arial" w:cs="Arial"/>
          <w:kern w:val="0"/>
          <w:sz w:val="18"/>
          <w:vertAlign w:val="subscript"/>
        </w:rPr>
        <w:t>2</w:t>
      </w:r>
      <w:r>
        <w:rPr>
          <w:rFonts w:eastAsia="Arial" w:cs="Arial"/>
          <w:kern w:val="0"/>
          <w:sz w:val="18"/>
        </w:rPr>
        <w:t xml:space="preserve"> -eq.</w:t>
      </w:r>
      <w:r>
        <w:rPr>
          <w:rFonts w:eastAsia="宋体" w:cs="宋体" w:hint="eastAsia"/>
          <w:kern w:val="0"/>
          <w:sz w:val="18"/>
        </w:rPr>
        <w:t>）加上</w:t>
      </w:r>
      <w:r>
        <w:rPr>
          <w:rFonts w:eastAsia="Arial" w:cs="Arial"/>
          <w:kern w:val="0"/>
          <w:sz w:val="18"/>
        </w:rPr>
        <w:t xml:space="preserve"> 60 </w:t>
      </w:r>
      <w:r>
        <w:rPr>
          <w:rFonts w:eastAsia="宋体" w:cs="宋体" w:hint="eastAsia"/>
          <w:kern w:val="0"/>
          <w:sz w:val="18"/>
        </w:rPr>
        <w:t>年后的排放（</w:t>
      </w:r>
      <w:r>
        <w:rPr>
          <w:rFonts w:eastAsia="Arial" w:cs="Arial"/>
          <w:kern w:val="0"/>
          <w:sz w:val="18"/>
        </w:rPr>
        <w:t xml:space="preserve">+1 </w:t>
      </w:r>
      <w:r>
        <w:rPr>
          <w:rFonts w:eastAsia="宋体" w:cs="宋体" w:hint="eastAsia"/>
          <w:kern w:val="0"/>
          <w:sz w:val="18"/>
        </w:rPr>
        <w:t>千克</w:t>
      </w:r>
      <w:r>
        <w:rPr>
          <w:rFonts w:eastAsia="Arial" w:cs="Arial"/>
          <w:kern w:val="0"/>
          <w:sz w:val="18"/>
        </w:rPr>
        <w:t xml:space="preserve"> CO</w:t>
      </w:r>
      <w:r>
        <w:rPr>
          <w:rFonts w:eastAsia="Arial" w:cs="Arial"/>
          <w:kern w:val="0"/>
          <w:sz w:val="18"/>
          <w:vertAlign w:val="subscript"/>
        </w:rPr>
        <w:t>2</w:t>
      </w:r>
      <w:r>
        <w:rPr>
          <w:rFonts w:eastAsia="Arial" w:cs="Arial"/>
          <w:kern w:val="0"/>
          <w:sz w:val="18"/>
        </w:rPr>
        <w:t xml:space="preserve"> -eq.</w:t>
      </w:r>
      <w:r>
        <w:rPr>
          <w:rFonts w:eastAsia="宋体" w:cs="宋体" w:hint="eastAsia"/>
          <w:kern w:val="0"/>
          <w:sz w:val="18"/>
        </w:rPr>
        <w:t>）减去</w:t>
      </w:r>
      <w:r>
        <w:rPr>
          <w:rFonts w:eastAsia="Arial" w:cs="Arial"/>
          <w:kern w:val="0"/>
          <w:sz w:val="18"/>
        </w:rPr>
        <w:t xml:space="preserve"> 60 </w:t>
      </w:r>
      <w:r>
        <w:rPr>
          <w:rFonts w:eastAsia="宋体" w:cs="宋体" w:hint="eastAsia"/>
          <w:kern w:val="0"/>
          <w:sz w:val="18"/>
        </w:rPr>
        <w:t>年临时储存的抵消，总计</w:t>
      </w:r>
      <w:r>
        <w:rPr>
          <w:rFonts w:eastAsia="Arial" w:cs="Arial"/>
          <w:kern w:val="0"/>
          <w:sz w:val="18"/>
        </w:rPr>
        <w:t xml:space="preserve"> = -1 + 1 - 0.6 = -0.6 </w:t>
      </w:r>
      <w:r>
        <w:rPr>
          <w:rFonts w:eastAsia="宋体" w:cs="宋体" w:hint="eastAsia"/>
          <w:kern w:val="0"/>
          <w:sz w:val="18"/>
        </w:rPr>
        <w:t>千克</w:t>
      </w:r>
      <w:r>
        <w:rPr>
          <w:rFonts w:eastAsia="Arial" w:cs="Arial"/>
          <w:kern w:val="0"/>
          <w:sz w:val="18"/>
        </w:rPr>
        <w:t xml:space="preserve"> CO</w:t>
      </w:r>
      <w:r>
        <w:rPr>
          <w:rFonts w:eastAsia="Arial" w:cs="Arial"/>
          <w:kern w:val="0"/>
          <w:sz w:val="18"/>
          <w:vertAlign w:val="subscript"/>
        </w:rPr>
        <w:t>2</w:t>
      </w:r>
      <w:r>
        <w:rPr>
          <w:rFonts w:eastAsia="Arial" w:cs="Arial"/>
          <w:kern w:val="0"/>
          <w:sz w:val="18"/>
        </w:rPr>
        <w:t xml:space="preserve"> -equiv.</w:t>
      </w:r>
      <w:r>
        <w:rPr>
          <w:rFonts w:eastAsia="宋体" w:cs="宋体" w:hint="eastAsia"/>
          <w:kern w:val="0"/>
          <w:sz w:val="18"/>
        </w:rPr>
        <w:t>。对于延迟化石排放，</w:t>
      </w:r>
      <w:proofErr w:type="gramStart"/>
      <w:r>
        <w:rPr>
          <w:rFonts w:eastAsia="宋体" w:cs="宋体" w:hint="eastAsia"/>
          <w:kern w:val="0"/>
          <w:sz w:val="18"/>
        </w:rPr>
        <w:t>净影响</w:t>
      </w:r>
      <w:proofErr w:type="gramEnd"/>
      <w:r>
        <w:rPr>
          <w:rFonts w:eastAsia="宋体" w:cs="宋体" w:hint="eastAsia"/>
          <w:kern w:val="0"/>
          <w:sz w:val="18"/>
        </w:rPr>
        <w:t>总是正的：</w:t>
      </w:r>
      <w:r>
        <w:rPr>
          <w:rFonts w:eastAsia="Arial" w:cs="Arial"/>
          <w:kern w:val="0"/>
          <w:sz w:val="18"/>
        </w:rPr>
        <w:t>CO</w:t>
      </w:r>
      <w:r>
        <w:rPr>
          <w:rFonts w:eastAsia="Arial" w:cs="Arial"/>
          <w:kern w:val="0"/>
          <w:sz w:val="18"/>
          <w:vertAlign w:val="subscript"/>
        </w:rPr>
        <w:t>2</w:t>
      </w:r>
      <w:r>
        <w:rPr>
          <w:rFonts w:eastAsia="Arial" w:cs="Arial"/>
          <w:kern w:val="0"/>
          <w:sz w:val="18"/>
        </w:rPr>
        <w:t xml:space="preserve"> </w:t>
      </w:r>
      <w:r>
        <w:rPr>
          <w:rFonts w:eastAsia="宋体" w:cs="宋体" w:hint="eastAsia"/>
          <w:kern w:val="0"/>
          <w:sz w:val="18"/>
        </w:rPr>
        <w:t>排放量减去</w:t>
      </w:r>
      <w:r>
        <w:rPr>
          <w:rFonts w:eastAsia="Arial" w:cs="Arial"/>
          <w:kern w:val="0"/>
          <w:sz w:val="18"/>
        </w:rPr>
        <w:t xml:space="preserve"> 60 </w:t>
      </w:r>
      <w:r>
        <w:rPr>
          <w:rFonts w:eastAsia="宋体" w:cs="宋体" w:hint="eastAsia"/>
          <w:kern w:val="0"/>
          <w:sz w:val="18"/>
        </w:rPr>
        <w:t>年延迟排放的抵免量，例如</w:t>
      </w:r>
      <w:r>
        <w:rPr>
          <w:rFonts w:eastAsia="Arial" w:cs="Arial"/>
          <w:kern w:val="0"/>
          <w:sz w:val="18"/>
        </w:rPr>
        <w:t xml:space="preserve"> 1 </w:t>
      </w:r>
      <w:r>
        <w:rPr>
          <w:rFonts w:eastAsia="宋体" w:cs="宋体" w:hint="eastAsia"/>
          <w:kern w:val="0"/>
          <w:sz w:val="18"/>
        </w:rPr>
        <w:t>千克</w:t>
      </w:r>
      <w:r>
        <w:rPr>
          <w:rFonts w:eastAsia="Arial" w:cs="Arial"/>
          <w:kern w:val="0"/>
          <w:sz w:val="18"/>
        </w:rPr>
        <w:t xml:space="preserve"> CO</w:t>
      </w:r>
      <w:r>
        <w:rPr>
          <w:rFonts w:eastAsia="Arial" w:cs="Arial"/>
          <w:kern w:val="0"/>
          <w:sz w:val="18"/>
          <w:vertAlign w:val="subscript"/>
        </w:rPr>
        <w:t>2</w:t>
      </w:r>
      <w:r>
        <w:rPr>
          <w:rFonts w:eastAsia="Arial" w:cs="Arial"/>
          <w:kern w:val="0"/>
          <w:sz w:val="18"/>
        </w:rPr>
        <w:t xml:space="preserve"> = 1 - 0.6 = 0.4 </w:t>
      </w:r>
      <w:r>
        <w:rPr>
          <w:rFonts w:eastAsia="宋体" w:cs="宋体" w:hint="eastAsia"/>
          <w:kern w:val="0"/>
          <w:sz w:val="18"/>
        </w:rPr>
        <w:t>千克</w:t>
      </w:r>
      <w:r>
        <w:rPr>
          <w:rFonts w:eastAsia="Arial" w:cs="Arial"/>
          <w:kern w:val="0"/>
          <w:sz w:val="18"/>
        </w:rPr>
        <w:t xml:space="preserve"> CO</w:t>
      </w:r>
      <w:r>
        <w:rPr>
          <w:rFonts w:eastAsia="Arial" w:cs="Arial"/>
          <w:kern w:val="0"/>
          <w:sz w:val="18"/>
          <w:vertAlign w:val="subscript"/>
        </w:rPr>
        <w:t>2</w:t>
      </w:r>
      <w:r>
        <w:rPr>
          <w:rFonts w:eastAsia="Arial" w:cs="Arial"/>
          <w:kern w:val="0"/>
          <w:sz w:val="18"/>
        </w:rPr>
        <w:t xml:space="preserve"> -</w:t>
      </w:r>
      <w:r>
        <w:rPr>
          <w:rFonts w:eastAsia="宋体" w:cs="宋体" w:hint="eastAsia"/>
          <w:kern w:val="0"/>
          <w:sz w:val="18"/>
        </w:rPr>
        <w:t>等量。请注意，在相同的延迟时间内，生物和化石延迟排放之间的差额总是相同的（即每千克</w:t>
      </w:r>
      <w:r>
        <w:rPr>
          <w:rFonts w:eastAsia="Arial" w:cs="Arial"/>
          <w:kern w:val="0"/>
          <w:sz w:val="18"/>
        </w:rPr>
        <w:t xml:space="preserve"> CO</w:t>
      </w:r>
      <w:r>
        <w:rPr>
          <w:rFonts w:eastAsia="Arial" w:cs="Arial"/>
          <w:kern w:val="0"/>
          <w:sz w:val="18"/>
          <w:vertAlign w:val="subscript"/>
        </w:rPr>
        <w:t>2</w:t>
      </w:r>
      <w:r>
        <w:rPr>
          <w:rFonts w:eastAsia="Arial" w:cs="Arial"/>
          <w:kern w:val="0"/>
          <w:sz w:val="18"/>
        </w:rPr>
        <w:t xml:space="preserve"> </w:t>
      </w:r>
      <w:r>
        <w:rPr>
          <w:rFonts w:eastAsia="宋体" w:cs="宋体" w:hint="eastAsia"/>
          <w:kern w:val="0"/>
          <w:sz w:val="18"/>
        </w:rPr>
        <w:t>排放</w:t>
      </w:r>
      <w:r>
        <w:rPr>
          <w:rFonts w:eastAsia="Arial" w:cs="Arial"/>
          <w:kern w:val="0"/>
          <w:sz w:val="18"/>
        </w:rPr>
        <w:t xml:space="preserve"> 1 </w:t>
      </w:r>
      <w:r>
        <w:rPr>
          <w:rFonts w:eastAsia="宋体" w:cs="宋体" w:hint="eastAsia"/>
          <w:kern w:val="0"/>
          <w:sz w:val="18"/>
        </w:rPr>
        <w:t>千克</w:t>
      </w:r>
      <w:r>
        <w:rPr>
          <w:rFonts w:eastAsia="Arial" w:cs="Arial"/>
          <w:kern w:val="0"/>
          <w:sz w:val="18"/>
        </w:rPr>
        <w:t xml:space="preserve"> CO</w:t>
      </w:r>
      <w:r>
        <w:rPr>
          <w:rFonts w:eastAsia="Arial" w:cs="Arial"/>
          <w:kern w:val="0"/>
          <w:sz w:val="18"/>
          <w:vertAlign w:val="subscript"/>
        </w:rPr>
        <w:t>2</w:t>
      </w:r>
      <w:r>
        <w:rPr>
          <w:rFonts w:eastAsia="Arial" w:cs="Arial"/>
          <w:kern w:val="0"/>
          <w:sz w:val="18"/>
        </w:rPr>
        <w:t xml:space="preserve"> -equiv.</w:t>
      </w:r>
      <w:r>
        <w:rPr>
          <w:rFonts w:eastAsia="宋体" w:cs="宋体" w:hint="eastAsia"/>
          <w:kern w:val="0"/>
          <w:sz w:val="18"/>
        </w:rPr>
        <w:t>的差额），生物碳储存和长寿产品均可获得奖励。</w:t>
      </w:r>
    </w:p>
    <w:p w14:paraId="250DB7BE" w14:textId="77777777" w:rsidR="00D16BE9" w:rsidRDefault="00AC4FA2">
      <w:pPr>
        <w:pStyle w:val="a8"/>
        <w:spacing w:line="300" w:lineRule="auto"/>
        <w:ind w:firstLineChars="200" w:firstLine="361"/>
        <w:jc w:val="both"/>
        <w:rPr>
          <w:rFonts w:cs="宋体"/>
          <w:sz w:val="18"/>
          <w:lang w:eastAsia="zh-CN"/>
        </w:rPr>
      </w:pPr>
      <w:r>
        <w:rPr>
          <w:b/>
          <w:color w:val="000080"/>
          <w:sz w:val="18"/>
          <w:vertAlign w:val="superscript"/>
          <w:lang w:eastAsia="zh-CN"/>
        </w:rPr>
        <w:t>153</w:t>
      </w:r>
      <w:r>
        <w:rPr>
          <w:rFonts w:cs="宋体" w:hint="eastAsia"/>
          <w:sz w:val="18"/>
          <w:lang w:eastAsia="zh-CN"/>
        </w:rPr>
        <w:t>该系数使用</w:t>
      </w:r>
      <w:r>
        <w:rPr>
          <w:sz w:val="18"/>
          <w:lang w:eastAsia="zh-CN"/>
        </w:rPr>
        <w:t xml:space="preserve"> IPCC 2007 </w:t>
      </w:r>
      <w:r>
        <w:rPr>
          <w:rFonts w:cs="宋体" w:hint="eastAsia"/>
          <w:sz w:val="18"/>
          <w:lang w:eastAsia="zh-CN"/>
        </w:rPr>
        <w:t>年的</w:t>
      </w:r>
      <w:r>
        <w:rPr>
          <w:sz w:val="18"/>
          <w:lang w:eastAsia="zh-CN"/>
        </w:rPr>
        <w:t xml:space="preserve"> GWP100 </w:t>
      </w:r>
      <w:r>
        <w:rPr>
          <w:rFonts w:cs="宋体" w:hint="eastAsia"/>
          <w:sz w:val="18"/>
          <w:lang w:eastAsia="zh-CN"/>
        </w:rPr>
        <w:t>系数，将二氧化碳的基准值</w:t>
      </w:r>
      <w:r>
        <w:rPr>
          <w:sz w:val="18"/>
          <w:lang w:eastAsia="zh-CN"/>
        </w:rPr>
        <w:t xml:space="preserve"> 0.01 </w:t>
      </w:r>
      <w:r>
        <w:rPr>
          <w:rFonts w:cs="宋体" w:hint="eastAsia"/>
          <w:sz w:val="18"/>
          <w:lang w:eastAsia="zh-CN"/>
        </w:rPr>
        <w:t>乘以特定物质系数（例如，甲烷为</w:t>
      </w:r>
      <w:r>
        <w:rPr>
          <w:sz w:val="18"/>
          <w:lang w:eastAsia="zh-CN"/>
        </w:rPr>
        <w:t xml:space="preserve"> 25</w:t>
      </w:r>
      <w:r>
        <w:rPr>
          <w:rFonts w:cs="宋体" w:hint="eastAsia"/>
          <w:sz w:val="18"/>
          <w:lang w:eastAsia="zh-CN"/>
        </w:rPr>
        <w:t>，一氧化二氮（笑气，</w:t>
      </w:r>
      <w:r>
        <w:rPr>
          <w:sz w:val="18"/>
          <w:lang w:eastAsia="zh-CN"/>
        </w:rPr>
        <w:t>N</w:t>
      </w:r>
      <w:r>
        <w:rPr>
          <w:sz w:val="18"/>
          <w:vertAlign w:val="subscript"/>
          <w:lang w:eastAsia="zh-CN"/>
        </w:rPr>
        <w:t>2</w:t>
      </w:r>
      <w:r>
        <w:rPr>
          <w:sz w:val="18"/>
          <w:lang w:eastAsia="zh-CN"/>
        </w:rPr>
        <w:t>O</w:t>
      </w:r>
      <w:r>
        <w:rPr>
          <w:rFonts w:cs="宋体" w:hint="eastAsia"/>
          <w:sz w:val="18"/>
          <w:lang w:eastAsia="zh-CN"/>
        </w:rPr>
        <w:t>）为</w:t>
      </w:r>
      <w:r>
        <w:rPr>
          <w:sz w:val="18"/>
          <w:lang w:eastAsia="zh-CN"/>
        </w:rPr>
        <w:t xml:space="preserve"> 298</w:t>
      </w:r>
      <w:r>
        <w:rPr>
          <w:rFonts w:cs="宋体" w:hint="eastAsia"/>
          <w:sz w:val="18"/>
          <w:lang w:eastAsia="zh-CN"/>
        </w:rPr>
        <w:t>）。特定物质因子应根据</w:t>
      </w:r>
      <w:r>
        <w:rPr>
          <w:sz w:val="18"/>
          <w:lang w:eastAsia="zh-CN"/>
        </w:rPr>
        <w:t xml:space="preserve"> ILCD </w:t>
      </w:r>
      <w:r>
        <w:rPr>
          <w:rFonts w:cs="宋体" w:hint="eastAsia"/>
          <w:sz w:val="18"/>
          <w:lang w:eastAsia="zh-CN"/>
        </w:rPr>
        <w:t>关于</w:t>
      </w:r>
      <w:r>
        <w:rPr>
          <w:sz w:val="18"/>
          <w:lang w:eastAsia="zh-CN"/>
        </w:rPr>
        <w:t xml:space="preserve"> LCIA </w:t>
      </w:r>
      <w:r>
        <w:rPr>
          <w:rFonts w:cs="宋体" w:hint="eastAsia"/>
          <w:sz w:val="18"/>
          <w:lang w:eastAsia="zh-CN"/>
        </w:rPr>
        <w:t>方法的建议进行调整，如果没有</w:t>
      </w:r>
      <w:r>
        <w:rPr>
          <w:sz w:val="18"/>
          <w:lang w:eastAsia="zh-CN"/>
        </w:rPr>
        <w:t xml:space="preserve"> IPCC </w:t>
      </w:r>
      <w:r>
        <w:rPr>
          <w:rFonts w:cs="宋体" w:hint="eastAsia"/>
          <w:sz w:val="18"/>
          <w:lang w:eastAsia="zh-CN"/>
        </w:rPr>
        <w:t>的更新因子，则根据</w:t>
      </w:r>
      <w:r>
        <w:rPr>
          <w:sz w:val="18"/>
          <w:lang w:eastAsia="zh-CN"/>
        </w:rPr>
        <w:t xml:space="preserve"> IPCC </w:t>
      </w:r>
      <w:r>
        <w:rPr>
          <w:rFonts w:cs="宋体" w:hint="eastAsia"/>
          <w:sz w:val="18"/>
          <w:lang w:eastAsia="zh-CN"/>
        </w:rPr>
        <w:t>的更新因子进行调整。</w:t>
      </w:r>
      <w:r>
        <w:rPr>
          <w:rFonts w:cs="宋体" w:hint="eastAsia"/>
          <w:sz w:val="18"/>
          <w:lang w:eastAsia="zh-CN"/>
        </w:rPr>
        <w:br w:type="page"/>
      </w:r>
    </w:p>
    <w:tbl>
      <w:tblPr>
        <w:tblStyle w:val="TableNormal"/>
        <w:tblW w:w="9289" w:type="dxa"/>
        <w:tblInd w:w="-534" w:type="dxa"/>
        <w:tblLayout w:type="fixed"/>
        <w:tblLook w:val="04A0" w:firstRow="1" w:lastRow="0" w:firstColumn="1" w:lastColumn="0" w:noHBand="0" w:noVBand="1"/>
      </w:tblPr>
      <w:tblGrid>
        <w:gridCol w:w="9289"/>
      </w:tblGrid>
      <w:tr w:rsidR="00D16BE9" w14:paraId="5B5C3E8B" w14:textId="77777777">
        <w:trPr>
          <w:trHeight w:val="543"/>
        </w:trPr>
        <w:tc>
          <w:tcPr>
            <w:tcW w:w="9289" w:type="dxa"/>
            <w:tcBorders>
              <w:top w:val="dotDash" w:sz="18" w:space="0" w:color="008000"/>
              <w:left w:val="dotDash" w:sz="18" w:space="0" w:color="008000"/>
              <w:bottom w:val="dashSmallGap" w:sz="4" w:space="0" w:color="000000"/>
              <w:right w:val="dotDash" w:sz="18" w:space="0" w:color="008000"/>
            </w:tcBorders>
          </w:tcPr>
          <w:p w14:paraId="1A4EC806" w14:textId="77777777" w:rsidR="00D16BE9" w:rsidRDefault="00AC4FA2">
            <w:pPr>
              <w:pStyle w:val="TableParagraph"/>
              <w:spacing w:before="0" w:line="300" w:lineRule="auto"/>
              <w:ind w:left="0" w:firstLineChars="200" w:firstLine="482"/>
              <w:jc w:val="center"/>
              <w:rPr>
                <w:rFonts w:ascii="Times New Roman" w:hAnsi="Times New Roman"/>
                <w:b/>
                <w:sz w:val="24"/>
                <w:lang w:eastAsia="zh-CN"/>
              </w:rPr>
            </w:pPr>
            <w:r>
              <w:rPr>
                <w:rFonts w:ascii="Times New Roman" w:eastAsia="宋体" w:hAnsi="Times New Roman" w:cs="宋体" w:hint="eastAsia"/>
                <w:b/>
                <w:color w:val="003300"/>
                <w:sz w:val="24"/>
                <w:lang w:eastAsia="zh-CN"/>
              </w:rPr>
              <w:lastRenderedPageBreak/>
              <w:t>规定：</w:t>
            </w:r>
            <w:r>
              <w:rPr>
                <w:rFonts w:ascii="Times New Roman" w:hAnsi="Times New Roman"/>
                <w:b/>
                <w:color w:val="003300"/>
                <w:sz w:val="24"/>
                <w:lang w:eastAsia="zh-CN"/>
              </w:rPr>
              <w:t xml:space="preserve">7.4.3.7 </w:t>
            </w:r>
            <w:r>
              <w:rPr>
                <w:rFonts w:ascii="Times New Roman" w:eastAsia="宋体" w:hAnsi="Times New Roman" w:cs="宋体" w:hint="eastAsia"/>
                <w:b/>
                <w:color w:val="003300"/>
                <w:sz w:val="24"/>
                <w:lang w:eastAsia="zh-CN"/>
              </w:rPr>
              <w:t>未来流程和基本</w:t>
            </w:r>
            <w:r>
              <w:rPr>
                <w:rFonts w:ascii="Times New Roman" w:eastAsia="宋体" w:hAnsi="Times New Roman" w:cs="宋体" w:hint="eastAsia"/>
                <w:b/>
                <w:color w:val="003300"/>
                <w:spacing w:val="-2"/>
                <w:sz w:val="24"/>
                <w:lang w:eastAsia="zh-CN"/>
              </w:rPr>
              <w:t>流程</w:t>
            </w:r>
          </w:p>
        </w:tc>
      </w:tr>
      <w:tr w:rsidR="00D16BE9" w14:paraId="11AAF75C" w14:textId="77777777">
        <w:trPr>
          <w:trHeight w:val="616"/>
        </w:trPr>
        <w:tc>
          <w:tcPr>
            <w:tcW w:w="9289" w:type="dxa"/>
            <w:tcBorders>
              <w:top w:val="dashSmallGap" w:sz="4" w:space="0" w:color="000000"/>
              <w:left w:val="dotDash" w:sz="18" w:space="0" w:color="008000"/>
            </w:tcBorders>
          </w:tcPr>
          <w:p w14:paraId="7CD85111" w14:textId="77777777" w:rsidR="00D16BE9" w:rsidRDefault="00AC4FA2">
            <w:pPr>
              <w:pStyle w:val="TableParagraph"/>
              <w:spacing w:before="0" w:line="300" w:lineRule="auto"/>
              <w:ind w:left="0" w:firstLineChars="200" w:firstLine="420"/>
              <w:rPr>
                <w:rFonts w:ascii="Times New Roman" w:hAnsi="Times New Roman"/>
                <w:sz w:val="21"/>
                <w:szCs w:val="21"/>
                <w:lang w:eastAsia="zh-CN"/>
              </w:rPr>
            </w:pPr>
            <w:r>
              <w:rPr>
                <w:rFonts w:ascii="Times New Roman" w:eastAsia="宋体" w:hAnsi="Times New Roman" w:cs="宋体" w:hint="eastAsia"/>
                <w:color w:val="0D6812"/>
                <w:sz w:val="21"/>
                <w:szCs w:val="21"/>
                <w:lang w:eastAsia="zh-CN"/>
              </w:rPr>
              <w:t>如果研究中考虑了</w:t>
            </w:r>
            <w:r>
              <w:rPr>
                <w:rFonts w:ascii="Times New Roman" w:hAnsi="Times New Roman"/>
                <w:color w:val="0D6812"/>
                <w:sz w:val="21"/>
                <w:szCs w:val="21"/>
                <w:lang w:eastAsia="zh-CN"/>
              </w:rPr>
              <w:t xml:space="preserve"> "</w:t>
            </w:r>
            <w:r>
              <w:rPr>
                <w:rFonts w:ascii="Times New Roman" w:eastAsia="宋体" w:hAnsi="Times New Roman" w:cs="宋体" w:hint="eastAsia"/>
                <w:color w:val="0D6812"/>
                <w:sz w:val="21"/>
                <w:szCs w:val="21"/>
                <w:lang w:eastAsia="zh-CN"/>
              </w:rPr>
              <w:t>临时碳储存</w:t>
            </w:r>
            <w:r>
              <w:rPr>
                <w:rFonts w:ascii="Times New Roman" w:hAnsi="Times New Roman"/>
                <w:color w:val="0D6812"/>
                <w:sz w:val="21"/>
                <w:szCs w:val="21"/>
                <w:lang w:eastAsia="zh-CN"/>
              </w:rPr>
              <w:t>"</w:t>
            </w:r>
            <w:r>
              <w:rPr>
                <w:rFonts w:ascii="Times New Roman" w:eastAsia="宋体" w:hAnsi="Times New Roman" w:cs="宋体" w:hint="eastAsia"/>
                <w:color w:val="0D6812"/>
                <w:sz w:val="21"/>
                <w:szCs w:val="21"/>
                <w:lang w:eastAsia="zh-CN"/>
              </w:rPr>
              <w:t>，</w:t>
            </w:r>
            <w:r>
              <w:rPr>
                <w:rFonts w:ascii="Times New Roman" w:eastAsia="宋体" w:hAnsi="Times New Roman" w:cs="宋体" w:hint="eastAsia"/>
                <w:color w:val="0D6812"/>
                <w:spacing w:val="40"/>
                <w:sz w:val="21"/>
                <w:szCs w:val="21"/>
                <w:lang w:eastAsia="zh-CN"/>
              </w:rPr>
              <w:t>则</w:t>
            </w:r>
            <w:r>
              <w:rPr>
                <w:rFonts w:ascii="Times New Roman" w:eastAsia="宋体" w:hAnsi="Times New Roman" w:cs="宋体" w:hint="eastAsia"/>
                <w:color w:val="0D6812"/>
                <w:sz w:val="21"/>
                <w:szCs w:val="21"/>
                <w:lang w:eastAsia="zh-CN"/>
              </w:rPr>
              <w:t>每</w:t>
            </w:r>
            <w:r>
              <w:rPr>
                <w:rFonts w:ascii="Times New Roman" w:hAnsi="Times New Roman"/>
                <w:color w:val="0D6812"/>
                <w:sz w:val="21"/>
                <w:szCs w:val="21"/>
                <w:lang w:eastAsia="zh-CN"/>
              </w:rPr>
              <w:t xml:space="preserve"> 1 </w:t>
            </w:r>
            <w:r>
              <w:rPr>
                <w:rFonts w:ascii="Times New Roman" w:eastAsia="宋体" w:hAnsi="Times New Roman" w:cs="宋体" w:hint="eastAsia"/>
                <w:color w:val="0D6812"/>
                <w:sz w:val="21"/>
                <w:szCs w:val="21"/>
                <w:lang w:eastAsia="zh-CN"/>
              </w:rPr>
              <w:t>千克甲烷和</w:t>
            </w:r>
            <w:r>
              <w:rPr>
                <w:rFonts w:ascii="Times New Roman" w:hAnsi="Times New Roman"/>
                <w:color w:val="0D6812"/>
                <w:sz w:val="21"/>
                <w:szCs w:val="21"/>
                <w:lang w:eastAsia="zh-CN"/>
              </w:rPr>
              <w:t xml:space="preserve"> 1 </w:t>
            </w:r>
            <w:r>
              <w:rPr>
                <w:rFonts w:ascii="Times New Roman" w:eastAsia="宋体" w:hAnsi="Times New Roman" w:cs="宋体" w:hint="eastAsia"/>
                <w:color w:val="0D6812"/>
                <w:sz w:val="21"/>
                <w:szCs w:val="21"/>
                <w:lang w:eastAsia="zh-CN"/>
              </w:rPr>
              <w:t>年的延迟排放将产生</w:t>
            </w:r>
            <w:r>
              <w:rPr>
                <w:rFonts w:ascii="Times New Roman" w:hAnsi="Times New Roman"/>
                <w:color w:val="0D6812"/>
                <w:sz w:val="21"/>
                <w:szCs w:val="21"/>
                <w:lang w:eastAsia="zh-CN"/>
              </w:rPr>
              <w:t xml:space="preserve"> "</w:t>
            </w:r>
            <w:r>
              <w:rPr>
                <w:rFonts w:ascii="Times New Roman" w:eastAsia="宋体" w:hAnsi="Times New Roman" w:cs="宋体" w:hint="eastAsia"/>
                <w:color w:val="0D6812"/>
                <w:sz w:val="21"/>
                <w:szCs w:val="21"/>
                <w:lang w:eastAsia="zh-CN"/>
              </w:rPr>
              <w:t>等量</w:t>
            </w:r>
            <w:r>
              <w:rPr>
                <w:rFonts w:ascii="Times New Roman" w:hAnsi="Times New Roman"/>
                <w:color w:val="0D6812"/>
                <w:sz w:val="21"/>
                <w:szCs w:val="21"/>
                <w:lang w:eastAsia="zh-CN"/>
              </w:rPr>
              <w:t>"</w:t>
            </w:r>
            <w:r>
              <w:rPr>
                <w:rFonts w:ascii="Times New Roman" w:eastAsia="宋体" w:hAnsi="Times New Roman" w:cs="宋体" w:hint="eastAsia"/>
                <w:color w:val="0D6812"/>
                <w:sz w:val="21"/>
                <w:szCs w:val="21"/>
                <w:lang w:eastAsia="zh-CN"/>
              </w:rPr>
              <w:t>。</w:t>
            </w:r>
          </w:p>
        </w:tc>
      </w:tr>
      <w:tr w:rsidR="00D16BE9" w14:paraId="4220CBFC" w14:textId="77777777">
        <w:trPr>
          <w:trHeight w:val="1833"/>
        </w:trPr>
        <w:tc>
          <w:tcPr>
            <w:tcW w:w="9289" w:type="dxa"/>
            <w:tcBorders>
              <w:left w:val="dotDash" w:sz="18" w:space="0" w:color="008000"/>
              <w:right w:val="dotted" w:sz="12" w:space="0" w:color="000000"/>
            </w:tcBorders>
          </w:tcPr>
          <w:p w14:paraId="66E03366" w14:textId="77777777" w:rsidR="00D16BE9" w:rsidRDefault="00AC4FA2">
            <w:pPr>
              <w:pStyle w:val="TableParagraph"/>
              <w:spacing w:before="0" w:line="300" w:lineRule="auto"/>
              <w:ind w:left="0" w:firstLineChars="200" w:firstLine="420"/>
              <w:jc w:val="both"/>
              <w:rPr>
                <w:rFonts w:ascii="Times New Roman" w:hAnsi="Times New Roman"/>
                <w:sz w:val="21"/>
                <w:szCs w:val="21"/>
                <w:lang w:eastAsia="zh-CN"/>
              </w:rPr>
            </w:pPr>
            <w:proofErr w:type="spellStart"/>
            <w:r>
              <w:rPr>
                <w:rFonts w:ascii="Times New Roman" w:hAnsi="Times New Roman"/>
                <w:color w:val="0D6812"/>
                <w:sz w:val="21"/>
                <w:szCs w:val="21"/>
                <w:lang w:eastAsia="zh-CN"/>
              </w:rPr>
              <w:t>VII.a.iii</w:t>
            </w:r>
            <w:proofErr w:type="spellEnd"/>
            <w:r>
              <w:rPr>
                <w:rFonts w:ascii="Times New Roman" w:eastAsia="宋体" w:hAnsi="Times New Roman" w:cs="宋体" w:hint="eastAsia"/>
                <w:color w:val="0D6812"/>
                <w:sz w:val="21"/>
                <w:szCs w:val="21"/>
                <w:lang w:eastAsia="zh-CN"/>
              </w:rPr>
              <w:t>）</w:t>
            </w:r>
            <w:r>
              <w:rPr>
                <w:rFonts w:ascii="Times New Roman" w:hAnsi="Times New Roman"/>
                <w:color w:val="0D6812"/>
                <w:sz w:val="21"/>
                <w:szCs w:val="21"/>
                <w:lang w:eastAsia="zh-CN"/>
              </w:rPr>
              <w:t>"</w:t>
            </w:r>
            <w:r>
              <w:rPr>
                <w:rFonts w:ascii="Times New Roman" w:eastAsia="宋体" w:hAnsi="Times New Roman" w:cs="宋体" w:hint="eastAsia"/>
                <w:color w:val="0D6812"/>
                <w:sz w:val="21"/>
                <w:szCs w:val="21"/>
                <w:lang w:eastAsia="zh-CN"/>
              </w:rPr>
              <w:t>一氧化二氮延迟排放的修正流量（头</w:t>
            </w:r>
            <w:r>
              <w:rPr>
                <w:rFonts w:ascii="Times New Roman" w:hAnsi="Times New Roman"/>
                <w:color w:val="0D6812"/>
                <w:sz w:val="21"/>
                <w:szCs w:val="21"/>
                <w:lang w:eastAsia="zh-CN"/>
              </w:rPr>
              <w:t xml:space="preserve"> 100 </w:t>
            </w:r>
            <w:r>
              <w:rPr>
                <w:rFonts w:ascii="Times New Roman" w:eastAsia="宋体" w:hAnsi="Times New Roman" w:cs="宋体" w:hint="eastAsia"/>
                <w:color w:val="0D6812"/>
                <w:sz w:val="21"/>
                <w:szCs w:val="21"/>
                <w:lang w:eastAsia="zh-CN"/>
              </w:rPr>
              <w:t>年内）</w:t>
            </w:r>
            <w:r>
              <w:rPr>
                <w:rFonts w:ascii="Times New Roman" w:hAnsi="Times New Roman"/>
                <w:color w:val="0D6812"/>
                <w:sz w:val="21"/>
                <w:szCs w:val="21"/>
                <w:lang w:eastAsia="zh-CN"/>
              </w:rPr>
              <w:t>"</w:t>
            </w:r>
            <w:r>
              <w:rPr>
                <w:rFonts w:ascii="Times New Roman" w:eastAsia="宋体" w:hAnsi="Times New Roman" w:cs="宋体" w:hint="eastAsia"/>
                <w:color w:val="0D6812"/>
                <w:sz w:val="21"/>
                <w:szCs w:val="21"/>
                <w:lang w:eastAsia="zh-CN"/>
              </w:rPr>
              <w:t>。作为基本流量，在一般水平上归类为</w:t>
            </w:r>
            <w:r>
              <w:rPr>
                <w:rFonts w:ascii="Times New Roman" w:hAnsi="Times New Roman"/>
                <w:color w:val="0D6812"/>
                <w:sz w:val="21"/>
                <w:szCs w:val="21"/>
                <w:lang w:eastAsia="zh-CN"/>
              </w:rPr>
              <w:t xml:space="preserve"> "</w:t>
            </w:r>
            <w:r>
              <w:rPr>
                <w:rFonts w:ascii="Times New Roman" w:eastAsia="宋体" w:hAnsi="Times New Roman" w:cs="宋体" w:hint="eastAsia"/>
                <w:color w:val="0D6812"/>
                <w:sz w:val="21"/>
                <w:szCs w:val="21"/>
                <w:lang w:eastAsia="zh-CN"/>
              </w:rPr>
              <w:t>排放</w:t>
            </w:r>
            <w:r>
              <w:rPr>
                <w:rFonts w:ascii="Times New Roman" w:hAnsi="Times New Roman"/>
                <w:color w:val="0D6812"/>
                <w:sz w:val="21"/>
                <w:szCs w:val="21"/>
                <w:lang w:eastAsia="zh-CN"/>
              </w:rPr>
              <w:t>"</w:t>
            </w:r>
            <w:r>
              <w:rPr>
                <w:rFonts w:ascii="Times New Roman" w:eastAsia="宋体" w:hAnsi="Times New Roman" w:cs="宋体" w:hint="eastAsia"/>
                <w:color w:val="0D6812"/>
                <w:sz w:val="21"/>
                <w:szCs w:val="21"/>
                <w:lang w:eastAsia="zh-CN"/>
              </w:rPr>
              <w:t>，以</w:t>
            </w:r>
            <w:r>
              <w:rPr>
                <w:rFonts w:ascii="Times New Roman" w:hAnsi="Times New Roman"/>
                <w:color w:val="0D6812"/>
                <w:sz w:val="21"/>
                <w:szCs w:val="21"/>
                <w:lang w:eastAsia="zh-CN"/>
              </w:rPr>
              <w:t xml:space="preserve"> "</w:t>
            </w:r>
            <w:r>
              <w:rPr>
                <w:rFonts w:ascii="Times New Roman" w:eastAsia="宋体" w:hAnsi="Times New Roman" w:cs="宋体" w:hint="eastAsia"/>
                <w:color w:val="0D6812"/>
                <w:sz w:val="21"/>
                <w:szCs w:val="21"/>
                <w:lang w:eastAsia="zh-CN"/>
              </w:rPr>
              <w:t>质量</w:t>
            </w:r>
            <w:r>
              <w:rPr>
                <w:rFonts w:ascii="Times New Roman" w:hAnsi="Times New Roman"/>
                <w:color w:val="0D6812"/>
                <w:sz w:val="21"/>
                <w:szCs w:val="21"/>
                <w:lang w:eastAsia="zh-CN"/>
              </w:rPr>
              <w:t>*</w:t>
            </w:r>
            <w:r>
              <w:rPr>
                <w:rFonts w:ascii="Times New Roman" w:eastAsia="宋体" w:hAnsi="Times New Roman" w:cs="宋体" w:hint="eastAsia"/>
                <w:color w:val="0D6812"/>
                <w:sz w:val="21"/>
                <w:szCs w:val="21"/>
                <w:lang w:eastAsia="zh-CN"/>
              </w:rPr>
              <w:t>年</w:t>
            </w:r>
            <w:r>
              <w:rPr>
                <w:rFonts w:ascii="Times New Roman" w:hAnsi="Times New Roman"/>
                <w:color w:val="0D6812"/>
                <w:sz w:val="21"/>
                <w:szCs w:val="21"/>
                <w:lang w:eastAsia="zh-CN"/>
              </w:rPr>
              <w:t xml:space="preserve"> "</w:t>
            </w:r>
            <w:r>
              <w:rPr>
                <w:rFonts w:ascii="Times New Roman" w:eastAsia="宋体" w:hAnsi="Times New Roman" w:cs="宋体" w:hint="eastAsia"/>
                <w:color w:val="0D6812"/>
                <w:sz w:val="21"/>
                <w:szCs w:val="21"/>
                <w:lang w:eastAsia="zh-CN"/>
              </w:rPr>
              <w:t>储存参考流量属性和</w:t>
            </w:r>
            <w:r>
              <w:rPr>
                <w:rFonts w:ascii="Times New Roman" w:hAnsi="Times New Roman"/>
                <w:color w:val="0D6812"/>
                <w:sz w:val="21"/>
                <w:szCs w:val="21"/>
                <w:lang w:eastAsia="zh-CN"/>
              </w:rPr>
              <w:t xml:space="preserve"> "</w:t>
            </w:r>
            <w:proofErr w:type="gramStart"/>
            <w:r>
              <w:rPr>
                <w:rFonts w:ascii="Times New Roman" w:eastAsia="宋体" w:hAnsi="Times New Roman" w:cs="宋体" w:hint="eastAsia"/>
                <w:color w:val="0D6812"/>
                <w:sz w:val="21"/>
                <w:szCs w:val="21"/>
                <w:lang w:eastAsia="zh-CN"/>
              </w:rPr>
              <w:t>千克</w:t>
            </w:r>
            <w:r>
              <w:rPr>
                <w:rFonts w:ascii="Times New Roman" w:hAnsi="Times New Roman"/>
                <w:color w:val="0D6812"/>
                <w:sz w:val="21"/>
                <w:szCs w:val="21"/>
                <w:lang w:eastAsia="zh-CN"/>
              </w:rPr>
              <w:t>*</w:t>
            </w:r>
            <w:proofErr w:type="gramEnd"/>
            <w:r>
              <w:rPr>
                <w:rFonts w:ascii="Times New Roman" w:hAnsi="Times New Roman"/>
                <w:color w:val="0D6812"/>
                <w:sz w:val="21"/>
                <w:szCs w:val="21"/>
                <w:lang w:eastAsia="zh-CN"/>
              </w:rPr>
              <w:t>a "</w:t>
            </w:r>
            <w:r>
              <w:rPr>
                <w:rFonts w:ascii="Times New Roman" w:eastAsia="宋体" w:hAnsi="Times New Roman" w:cs="宋体" w:hint="eastAsia"/>
                <w:color w:val="0D6812"/>
                <w:sz w:val="21"/>
                <w:szCs w:val="21"/>
                <w:lang w:eastAsia="zh-CN"/>
              </w:rPr>
              <w:t>参考单位计量。该流量的</w:t>
            </w:r>
            <w:r>
              <w:rPr>
                <w:rFonts w:ascii="Times New Roman" w:hAnsi="Times New Roman"/>
                <w:color w:val="0D6812"/>
                <w:sz w:val="21"/>
                <w:szCs w:val="21"/>
                <w:lang w:eastAsia="zh-CN"/>
              </w:rPr>
              <w:t xml:space="preserve"> GWP100 </w:t>
            </w:r>
            <w:r>
              <w:rPr>
                <w:rFonts w:ascii="Times New Roman" w:eastAsia="宋体" w:hAnsi="Times New Roman" w:cs="宋体" w:hint="eastAsia"/>
                <w:color w:val="0D6812"/>
                <w:sz w:val="21"/>
                <w:szCs w:val="21"/>
                <w:lang w:eastAsia="zh-CN"/>
              </w:rPr>
              <w:t>影响因子为</w:t>
            </w:r>
            <w:r>
              <w:rPr>
                <w:rFonts w:ascii="Times New Roman" w:hAnsi="Times New Roman"/>
                <w:color w:val="0D6812"/>
                <w:sz w:val="21"/>
                <w:szCs w:val="21"/>
                <w:lang w:eastAsia="zh-CN"/>
              </w:rPr>
              <w:t>"-2.98</w:t>
            </w:r>
            <w:hyperlink w:anchor="_bookmark257" w:history="1">
              <w:r>
                <w:rPr>
                  <w:rFonts w:ascii="Times New Roman" w:hAnsi="Times New Roman"/>
                  <w:b/>
                  <w:color w:val="000080"/>
                  <w:sz w:val="21"/>
                  <w:szCs w:val="21"/>
                  <w:vertAlign w:val="superscript"/>
                  <w:lang w:eastAsia="zh-CN"/>
                </w:rPr>
                <w:t>153</w:t>
              </w:r>
            </w:hyperlink>
            <w:r>
              <w:rPr>
                <w:rFonts w:ascii="Times New Roman" w:eastAsia="宋体" w:hAnsi="Times New Roman" w:cs="宋体" w:hint="eastAsia"/>
                <w:color w:val="0D6812"/>
                <w:sz w:val="21"/>
                <w:szCs w:val="21"/>
                <w:lang w:eastAsia="zh-CN"/>
              </w:rPr>
              <w:t>每</w:t>
            </w:r>
            <w:r>
              <w:rPr>
                <w:rFonts w:ascii="Times New Roman" w:hAnsi="Times New Roman"/>
                <w:color w:val="0D6812"/>
                <w:sz w:val="21"/>
                <w:szCs w:val="21"/>
                <w:lang w:eastAsia="zh-CN"/>
              </w:rPr>
              <w:t xml:space="preserve"> 1 </w:t>
            </w:r>
            <w:r>
              <w:rPr>
                <w:rFonts w:ascii="Times New Roman" w:eastAsia="宋体" w:hAnsi="Times New Roman" w:cs="宋体" w:hint="eastAsia"/>
                <w:color w:val="0D6812"/>
                <w:sz w:val="21"/>
                <w:szCs w:val="21"/>
                <w:lang w:eastAsia="zh-CN"/>
              </w:rPr>
              <w:t>千克一氧化二氮和</w:t>
            </w:r>
            <w:r>
              <w:rPr>
                <w:rFonts w:ascii="Times New Roman" w:hAnsi="Times New Roman"/>
                <w:color w:val="0D6812"/>
                <w:sz w:val="21"/>
                <w:szCs w:val="21"/>
                <w:lang w:eastAsia="zh-CN"/>
              </w:rPr>
              <w:t xml:space="preserve"> 1 </w:t>
            </w:r>
            <w:r>
              <w:rPr>
                <w:rFonts w:ascii="Times New Roman" w:eastAsia="宋体" w:hAnsi="Times New Roman" w:cs="宋体" w:hint="eastAsia"/>
                <w:color w:val="0D6812"/>
                <w:sz w:val="21"/>
                <w:szCs w:val="21"/>
                <w:lang w:eastAsia="zh-CN"/>
              </w:rPr>
              <w:t>年延迟排放的</w:t>
            </w:r>
            <w:r>
              <w:rPr>
                <w:rFonts w:ascii="Times New Roman" w:hAnsi="Times New Roman"/>
                <w:color w:val="0D6812"/>
                <w:sz w:val="21"/>
                <w:szCs w:val="21"/>
                <w:lang w:eastAsia="zh-CN"/>
              </w:rPr>
              <w:t xml:space="preserve"> GWP100 </w:t>
            </w:r>
            <w:r>
              <w:rPr>
                <w:rFonts w:ascii="Times New Roman" w:eastAsia="宋体" w:hAnsi="Times New Roman" w:cs="宋体" w:hint="eastAsia"/>
                <w:color w:val="0D6812"/>
                <w:sz w:val="21"/>
                <w:szCs w:val="21"/>
                <w:lang w:eastAsia="zh-CN"/>
              </w:rPr>
              <w:t>影响因子为</w:t>
            </w:r>
            <w:r>
              <w:rPr>
                <w:rFonts w:ascii="Times New Roman" w:hAnsi="Times New Roman"/>
                <w:color w:val="0D6812"/>
                <w:sz w:val="21"/>
                <w:szCs w:val="21"/>
                <w:lang w:eastAsia="zh-CN"/>
              </w:rPr>
              <w:t xml:space="preserve">"-2.98 </w:t>
            </w:r>
            <w:r>
              <w:rPr>
                <w:rFonts w:ascii="Times New Roman" w:eastAsia="宋体" w:hAnsi="Times New Roman" w:cs="宋体" w:hint="eastAsia"/>
                <w:color w:val="0D6812"/>
                <w:sz w:val="21"/>
                <w:szCs w:val="21"/>
                <w:lang w:eastAsia="zh-CN"/>
              </w:rPr>
              <w:t>千克</w:t>
            </w:r>
            <w:r>
              <w:rPr>
                <w:rFonts w:ascii="Times New Roman" w:hAnsi="Times New Roman"/>
                <w:color w:val="0D6812"/>
                <w:sz w:val="21"/>
                <w:szCs w:val="21"/>
                <w:lang w:eastAsia="zh-CN"/>
              </w:rPr>
              <w:t xml:space="preserve"> CO</w:t>
            </w:r>
            <w:r>
              <w:rPr>
                <w:rFonts w:ascii="Times New Roman" w:hAnsi="Times New Roman"/>
                <w:color w:val="0D6812"/>
                <w:sz w:val="21"/>
                <w:szCs w:val="21"/>
                <w:vertAlign w:val="subscript"/>
                <w:lang w:eastAsia="zh-CN"/>
              </w:rPr>
              <w:t>2</w:t>
            </w:r>
            <w:r>
              <w:rPr>
                <w:rFonts w:ascii="Times New Roman" w:hAnsi="Times New Roman"/>
                <w:color w:val="0D6812"/>
                <w:sz w:val="21"/>
                <w:szCs w:val="21"/>
                <w:lang w:eastAsia="zh-CN"/>
              </w:rPr>
              <w:t xml:space="preserve"> -</w:t>
            </w:r>
            <w:r>
              <w:rPr>
                <w:rFonts w:ascii="Times New Roman" w:eastAsia="宋体" w:hAnsi="Times New Roman" w:cs="宋体" w:hint="eastAsia"/>
                <w:color w:val="0D6812"/>
                <w:sz w:val="21"/>
                <w:szCs w:val="21"/>
                <w:lang w:eastAsia="zh-CN"/>
              </w:rPr>
              <w:t>等值</w:t>
            </w:r>
            <w:r>
              <w:rPr>
                <w:rFonts w:ascii="Times New Roman" w:hAnsi="Times New Roman"/>
                <w:color w:val="0D6812"/>
                <w:sz w:val="21"/>
                <w:szCs w:val="21"/>
                <w:lang w:eastAsia="zh-CN"/>
              </w:rPr>
              <w:t>"</w:t>
            </w:r>
            <w:r>
              <w:rPr>
                <w:rFonts w:ascii="Times New Roman" w:eastAsia="宋体" w:hAnsi="Times New Roman" w:cs="宋体" w:hint="eastAsia"/>
                <w:color w:val="0D6812"/>
                <w:sz w:val="21"/>
                <w:szCs w:val="21"/>
                <w:lang w:eastAsia="zh-CN"/>
              </w:rPr>
              <w:t>；这完全是在研究中考虑了</w:t>
            </w:r>
            <w:r>
              <w:rPr>
                <w:rFonts w:ascii="Times New Roman" w:hAnsi="Times New Roman"/>
                <w:color w:val="0D6812"/>
                <w:sz w:val="21"/>
                <w:szCs w:val="21"/>
                <w:lang w:eastAsia="zh-CN"/>
              </w:rPr>
              <w:t xml:space="preserve"> "</w:t>
            </w:r>
            <w:r>
              <w:rPr>
                <w:rFonts w:ascii="Times New Roman" w:eastAsia="宋体" w:hAnsi="Times New Roman" w:cs="宋体" w:hint="eastAsia"/>
                <w:color w:val="0D6812"/>
                <w:sz w:val="21"/>
                <w:szCs w:val="21"/>
                <w:lang w:eastAsia="zh-CN"/>
              </w:rPr>
              <w:t>临时碳储存</w:t>
            </w:r>
            <w:r>
              <w:rPr>
                <w:rFonts w:ascii="Times New Roman" w:hAnsi="Times New Roman"/>
                <w:color w:val="0D6812"/>
                <w:sz w:val="21"/>
                <w:szCs w:val="21"/>
                <w:lang w:eastAsia="zh-CN"/>
              </w:rPr>
              <w:t xml:space="preserve"> "</w:t>
            </w:r>
            <w:r>
              <w:rPr>
                <w:rFonts w:ascii="Times New Roman" w:eastAsia="宋体" w:hAnsi="Times New Roman" w:cs="宋体" w:hint="eastAsia"/>
                <w:color w:val="0D6812"/>
                <w:sz w:val="21"/>
                <w:szCs w:val="21"/>
                <w:lang w:eastAsia="zh-CN"/>
              </w:rPr>
              <w:t>的情况下。</w:t>
            </w:r>
          </w:p>
        </w:tc>
      </w:tr>
      <w:tr w:rsidR="00D16BE9" w14:paraId="18E936EE" w14:textId="77777777">
        <w:trPr>
          <w:trHeight w:val="568"/>
        </w:trPr>
        <w:tc>
          <w:tcPr>
            <w:tcW w:w="9289" w:type="dxa"/>
            <w:tcBorders>
              <w:left w:val="dotDash" w:sz="18" w:space="0" w:color="008000"/>
              <w:right w:val="dotted" w:sz="12" w:space="0" w:color="000000"/>
            </w:tcBorders>
          </w:tcPr>
          <w:p w14:paraId="7F3E6D04" w14:textId="77777777" w:rsidR="00D16BE9" w:rsidRDefault="00AC4FA2">
            <w:pPr>
              <w:pStyle w:val="TableParagraph"/>
              <w:spacing w:before="0" w:line="300" w:lineRule="auto"/>
              <w:ind w:left="0" w:firstLineChars="200" w:firstLine="420"/>
              <w:rPr>
                <w:rFonts w:ascii="Times New Roman" w:hAnsi="Times New Roman"/>
                <w:sz w:val="21"/>
                <w:szCs w:val="21"/>
                <w:lang w:eastAsia="zh-CN"/>
              </w:rPr>
            </w:pPr>
            <w:proofErr w:type="spellStart"/>
            <w:r>
              <w:rPr>
                <w:rFonts w:ascii="Times New Roman" w:hAnsi="Times New Roman"/>
                <w:color w:val="0D6812"/>
                <w:sz w:val="21"/>
                <w:szCs w:val="21"/>
                <w:lang w:eastAsia="zh-CN"/>
              </w:rPr>
              <w:t>VII.a.iv</w:t>
            </w:r>
            <w:proofErr w:type="spellEnd"/>
            <w:r>
              <w:rPr>
                <w:rFonts w:ascii="Times New Roman" w:hAnsi="Times New Roman"/>
                <w:color w:val="0D6812"/>
                <w:sz w:val="21"/>
                <w:szCs w:val="21"/>
                <w:lang w:eastAsia="zh-CN"/>
              </w:rPr>
              <w:t xml:space="preserve">) </w:t>
            </w:r>
            <w:r>
              <w:rPr>
                <w:rFonts w:ascii="Times New Roman" w:eastAsia="宋体" w:hAnsi="Times New Roman" w:cs="宋体" w:hint="eastAsia"/>
                <w:color w:val="0D6812"/>
                <w:sz w:val="21"/>
                <w:szCs w:val="21"/>
                <w:lang w:eastAsia="zh-CN"/>
              </w:rPr>
              <w:t>对于其他温室气体</w:t>
            </w:r>
            <w:r>
              <w:rPr>
                <w:rFonts w:ascii="Times New Roman" w:eastAsia="宋体" w:hAnsi="Times New Roman" w:cs="宋体" w:hint="eastAsia"/>
                <w:color w:val="0D6812"/>
                <w:spacing w:val="-2"/>
                <w:sz w:val="21"/>
                <w:szCs w:val="21"/>
                <w:lang w:eastAsia="zh-CN"/>
              </w:rPr>
              <w:t>，</w:t>
            </w:r>
            <w:r>
              <w:rPr>
                <w:rFonts w:ascii="Times New Roman" w:eastAsia="宋体" w:hAnsi="Times New Roman" w:cs="宋体" w:hint="eastAsia"/>
                <w:color w:val="0D6812"/>
                <w:sz w:val="21"/>
                <w:szCs w:val="21"/>
                <w:lang w:eastAsia="zh-CN"/>
              </w:rPr>
              <w:t>可以制定和</w:t>
            </w:r>
            <w:r>
              <w:rPr>
                <w:rFonts w:ascii="Times New Roman" w:eastAsia="宋体" w:hAnsi="Times New Roman" w:cs="宋体" w:hint="eastAsia"/>
                <w:color w:val="0D6812"/>
                <w:spacing w:val="-2"/>
                <w:sz w:val="21"/>
                <w:szCs w:val="21"/>
                <w:lang w:eastAsia="zh-CN"/>
              </w:rPr>
              <w:t>使用</w:t>
            </w:r>
            <w:r>
              <w:rPr>
                <w:rFonts w:ascii="Times New Roman" w:eastAsia="宋体" w:hAnsi="Times New Roman" w:cs="宋体" w:hint="eastAsia"/>
                <w:color w:val="0D6812"/>
                <w:sz w:val="21"/>
                <w:szCs w:val="21"/>
                <w:lang w:eastAsia="zh-CN"/>
              </w:rPr>
              <w:t>类似的系数</w:t>
            </w:r>
            <w:r>
              <w:rPr>
                <w:rFonts w:ascii="Times New Roman" w:eastAsia="宋体" w:hAnsi="Times New Roman" w:cs="宋体" w:hint="eastAsia"/>
                <w:color w:val="0D6812"/>
                <w:spacing w:val="-2"/>
                <w:sz w:val="21"/>
                <w:szCs w:val="21"/>
                <w:lang w:eastAsia="zh-CN"/>
              </w:rPr>
              <w:t>。</w:t>
            </w:r>
          </w:p>
        </w:tc>
      </w:tr>
      <w:tr w:rsidR="00D16BE9" w14:paraId="3058EE8D" w14:textId="77777777">
        <w:trPr>
          <w:trHeight w:val="2263"/>
        </w:trPr>
        <w:tc>
          <w:tcPr>
            <w:tcW w:w="9289" w:type="dxa"/>
            <w:tcBorders>
              <w:left w:val="dotDash" w:sz="18" w:space="0" w:color="008000"/>
              <w:right w:val="dotted" w:sz="12" w:space="0" w:color="000000"/>
            </w:tcBorders>
          </w:tcPr>
          <w:p w14:paraId="45ED0155" w14:textId="77777777" w:rsidR="00D16BE9" w:rsidRDefault="00AC4FA2">
            <w:pPr>
              <w:pStyle w:val="TableParagraph"/>
              <w:spacing w:before="0" w:line="300" w:lineRule="auto"/>
              <w:ind w:left="0" w:firstLineChars="200" w:firstLine="420"/>
              <w:jc w:val="both"/>
              <w:rPr>
                <w:rFonts w:ascii="Times New Roman" w:hAnsi="Times New Roman"/>
                <w:sz w:val="21"/>
                <w:szCs w:val="21"/>
                <w:lang w:eastAsia="zh-CN"/>
              </w:rPr>
            </w:pPr>
            <w:proofErr w:type="spellStart"/>
            <w:r>
              <w:rPr>
                <w:rFonts w:ascii="Times New Roman" w:hAnsi="Times New Roman"/>
                <w:color w:val="0D6812"/>
                <w:sz w:val="21"/>
                <w:szCs w:val="21"/>
                <w:lang w:eastAsia="zh-CN"/>
              </w:rPr>
              <w:t>VII.b</w:t>
            </w:r>
            <w:proofErr w:type="spellEnd"/>
            <w:r>
              <w:rPr>
                <w:rFonts w:ascii="Times New Roman" w:hAnsi="Times New Roman"/>
                <w:color w:val="0D6812"/>
                <w:sz w:val="21"/>
                <w:szCs w:val="21"/>
                <w:lang w:eastAsia="zh-CN"/>
              </w:rPr>
              <w:t xml:space="preserve">) </w:t>
            </w:r>
            <w:r>
              <w:rPr>
                <w:rFonts w:ascii="Times New Roman" w:eastAsia="宋体" w:hAnsi="Times New Roman" w:cs="宋体" w:hint="eastAsia"/>
                <w:color w:val="0D6812"/>
                <w:sz w:val="21"/>
                <w:szCs w:val="21"/>
                <w:lang w:eastAsia="zh-CN"/>
              </w:rPr>
              <w:t>每公斤延迟排放可清查的每种校正流的最大数量应为</w:t>
            </w:r>
            <w:r>
              <w:rPr>
                <w:rFonts w:ascii="Times New Roman" w:hAnsi="Times New Roman"/>
                <w:color w:val="0D6812"/>
                <w:sz w:val="21"/>
                <w:szCs w:val="21"/>
                <w:lang w:eastAsia="zh-CN"/>
              </w:rPr>
              <w:t xml:space="preserve"> 100 </w:t>
            </w:r>
            <w:r>
              <w:rPr>
                <w:rFonts w:ascii="Times New Roman" w:eastAsia="宋体" w:hAnsi="Times New Roman" w:cs="宋体" w:hint="eastAsia"/>
                <w:color w:val="0D6812"/>
                <w:sz w:val="21"/>
                <w:szCs w:val="21"/>
                <w:lang w:eastAsia="zh-CN"/>
              </w:rPr>
              <w:t>公斤</w:t>
            </w:r>
            <w:r>
              <w:rPr>
                <w:rFonts w:ascii="Times New Roman" w:hAnsi="Times New Roman"/>
                <w:color w:val="0D6812"/>
                <w:sz w:val="21"/>
                <w:szCs w:val="21"/>
                <w:lang w:eastAsia="zh-CN"/>
              </w:rPr>
              <w:t>*a</w:t>
            </w:r>
            <w:r>
              <w:rPr>
                <w:rFonts w:ascii="Times New Roman" w:eastAsia="宋体" w:hAnsi="Times New Roman" w:cs="宋体" w:hint="eastAsia"/>
                <w:color w:val="0D6812"/>
                <w:sz w:val="21"/>
                <w:szCs w:val="21"/>
                <w:lang w:eastAsia="zh-CN"/>
              </w:rPr>
              <w:t>。也就是说，如果延迟排放恰好发生在未来</w:t>
            </w:r>
            <w:r>
              <w:rPr>
                <w:rFonts w:ascii="Times New Roman" w:hAnsi="Times New Roman"/>
                <w:color w:val="0D6812"/>
                <w:sz w:val="21"/>
                <w:szCs w:val="21"/>
                <w:lang w:eastAsia="zh-CN"/>
              </w:rPr>
              <w:t>100</w:t>
            </w:r>
            <w:r>
              <w:rPr>
                <w:rFonts w:ascii="Times New Roman" w:eastAsia="宋体" w:hAnsi="Times New Roman" w:cs="宋体" w:hint="eastAsia"/>
                <w:color w:val="0D6812"/>
                <w:sz w:val="21"/>
                <w:szCs w:val="21"/>
                <w:lang w:eastAsia="zh-CN"/>
              </w:rPr>
              <w:t>年。只有在预测排放将在研究时间</w:t>
            </w:r>
            <w:proofErr w:type="gramStart"/>
            <w:r>
              <w:rPr>
                <w:rFonts w:ascii="Times New Roman" w:eastAsia="宋体" w:hAnsi="Times New Roman" w:cs="宋体" w:hint="eastAsia"/>
                <w:color w:val="0D6812"/>
                <w:sz w:val="21"/>
                <w:szCs w:val="21"/>
                <w:lang w:eastAsia="zh-CN"/>
              </w:rPr>
              <w:t>起最多</w:t>
            </w:r>
            <w:proofErr w:type="gramEnd"/>
            <w:r>
              <w:rPr>
                <w:rFonts w:ascii="Times New Roman" w:hAnsi="Times New Roman"/>
                <w:color w:val="0D6812"/>
                <w:sz w:val="21"/>
                <w:szCs w:val="21"/>
                <w:lang w:eastAsia="zh-CN"/>
              </w:rPr>
              <w:t xml:space="preserve"> 100 </w:t>
            </w:r>
            <w:r>
              <w:rPr>
                <w:rFonts w:ascii="Times New Roman" w:eastAsia="宋体" w:hAnsi="Times New Roman" w:cs="宋体" w:hint="eastAsia"/>
                <w:color w:val="0D6812"/>
                <w:sz w:val="21"/>
                <w:szCs w:val="21"/>
                <w:lang w:eastAsia="zh-CN"/>
              </w:rPr>
              <w:t>年后发生的情况下，才应编制校正流清单。如果排放</w:t>
            </w:r>
            <w:r>
              <w:rPr>
                <w:rFonts w:ascii="Times New Roman" w:eastAsia="宋体" w:hAnsi="Times New Roman" w:cs="宋体" w:hint="eastAsia"/>
                <w:color w:val="0D6812"/>
                <w:spacing w:val="-1"/>
                <w:sz w:val="21"/>
                <w:szCs w:val="21"/>
                <w:lang w:eastAsia="zh-CN"/>
              </w:rPr>
              <w:t>发生</w:t>
            </w:r>
            <w:r>
              <w:rPr>
                <w:rFonts w:ascii="Times New Roman" w:eastAsia="宋体" w:hAnsi="Times New Roman" w:cs="宋体" w:hint="eastAsia"/>
                <w:color w:val="0D6812"/>
                <w:sz w:val="21"/>
                <w:szCs w:val="21"/>
                <w:lang w:eastAsia="zh-CN"/>
              </w:rPr>
              <w:t>在</w:t>
            </w:r>
            <w:r>
              <w:rPr>
                <w:rFonts w:ascii="Times New Roman" w:hAnsi="Times New Roman"/>
                <w:color w:val="0D6812"/>
                <w:sz w:val="21"/>
                <w:szCs w:val="21"/>
                <w:lang w:eastAsia="zh-CN"/>
              </w:rPr>
              <w:t>100</w:t>
            </w:r>
            <w:bookmarkStart w:id="123" w:name="_bookmark258"/>
            <w:bookmarkEnd w:id="123"/>
            <w:r>
              <w:rPr>
                <w:rFonts w:ascii="Times New Roman" w:eastAsia="宋体" w:hAnsi="Times New Roman" w:cs="宋体" w:hint="eastAsia"/>
                <w:color w:val="0D6812"/>
                <w:sz w:val="21"/>
                <w:szCs w:val="21"/>
                <w:lang w:eastAsia="zh-CN"/>
              </w:rPr>
              <w:t>年之后，则不应编入清单</w:t>
            </w:r>
            <w:r>
              <w:rPr>
                <w:rFonts w:ascii="Times New Roman" w:hAnsi="Times New Roman"/>
                <w:b/>
                <w:color w:val="000080"/>
                <w:sz w:val="21"/>
                <w:szCs w:val="21"/>
                <w:vertAlign w:val="superscript"/>
                <w:lang w:eastAsia="zh-CN"/>
              </w:rPr>
              <w:t>155</w:t>
            </w:r>
            <w:r>
              <w:rPr>
                <w:rFonts w:ascii="Times New Roman" w:eastAsia="宋体" w:hAnsi="Times New Roman" w:cs="宋体" w:hint="eastAsia"/>
                <w:color w:val="0D6812"/>
                <w:sz w:val="21"/>
                <w:szCs w:val="21"/>
                <w:lang w:eastAsia="zh-CN"/>
              </w:rPr>
              <w:t>：发生在未来</w:t>
            </w:r>
            <w:r>
              <w:rPr>
                <w:rFonts w:ascii="Times New Roman" w:hAnsi="Times New Roman"/>
                <w:color w:val="0D6812"/>
                <w:sz w:val="21"/>
                <w:szCs w:val="21"/>
                <w:lang w:eastAsia="zh-CN"/>
              </w:rPr>
              <w:t xml:space="preserve"> 100 </w:t>
            </w:r>
            <w:r>
              <w:rPr>
                <w:rFonts w:ascii="Times New Roman" w:eastAsia="宋体" w:hAnsi="Times New Roman" w:cs="宋体" w:hint="eastAsia"/>
                <w:color w:val="0D6812"/>
                <w:sz w:val="21"/>
                <w:szCs w:val="21"/>
                <w:lang w:eastAsia="zh-CN"/>
              </w:rPr>
              <w:t>年以后的排放应完全反映在清单中，方法是用长期排放基本流（如</w:t>
            </w:r>
            <w:r>
              <w:rPr>
                <w:rFonts w:ascii="Times New Roman" w:hAnsi="Times New Roman"/>
                <w:color w:val="0D6812"/>
                <w:sz w:val="21"/>
                <w:szCs w:val="21"/>
                <w:lang w:eastAsia="zh-CN"/>
              </w:rPr>
              <w:t xml:space="preserve"> "</w:t>
            </w:r>
            <w:r>
              <w:rPr>
                <w:rFonts w:ascii="Times New Roman" w:eastAsia="宋体" w:hAnsi="Times New Roman" w:cs="宋体" w:hint="eastAsia"/>
                <w:color w:val="0D6812"/>
                <w:sz w:val="21"/>
                <w:szCs w:val="21"/>
                <w:lang w:eastAsia="zh-CN"/>
              </w:rPr>
              <w:t>二氧化碳，生物源（长期）</w:t>
            </w:r>
            <w:r>
              <w:rPr>
                <w:rFonts w:ascii="Times New Roman" w:hAnsi="Times New Roman"/>
                <w:color w:val="0D6812"/>
                <w:sz w:val="21"/>
                <w:szCs w:val="21"/>
                <w:lang w:eastAsia="zh-CN"/>
              </w:rPr>
              <w:t>"</w:t>
            </w:r>
            <w:r>
              <w:rPr>
                <w:rFonts w:ascii="Times New Roman" w:eastAsia="宋体" w:hAnsi="Times New Roman" w:cs="宋体" w:hint="eastAsia"/>
                <w:color w:val="0D6812"/>
                <w:sz w:val="21"/>
                <w:szCs w:val="21"/>
                <w:lang w:eastAsia="zh-CN"/>
              </w:rPr>
              <w:t>）作为</w:t>
            </w:r>
            <w:r>
              <w:rPr>
                <w:rFonts w:ascii="Times New Roman" w:hAnsi="Times New Roman"/>
                <w:color w:val="0D6812"/>
                <w:sz w:val="21"/>
                <w:szCs w:val="21"/>
                <w:lang w:eastAsia="zh-CN"/>
              </w:rPr>
              <w:t xml:space="preserve"> "</w:t>
            </w:r>
            <w:r>
              <w:rPr>
                <w:rFonts w:ascii="Times New Roman" w:eastAsia="宋体" w:hAnsi="Times New Roman" w:cs="宋体" w:hint="eastAsia"/>
                <w:color w:val="0D6812"/>
                <w:sz w:val="21"/>
                <w:szCs w:val="21"/>
                <w:lang w:eastAsia="zh-CN"/>
              </w:rPr>
              <w:t>向大气的排放</w:t>
            </w:r>
            <w:r>
              <w:rPr>
                <w:rFonts w:ascii="Times New Roman" w:hAnsi="Times New Roman"/>
                <w:color w:val="0D6812"/>
                <w:sz w:val="21"/>
                <w:szCs w:val="21"/>
                <w:lang w:eastAsia="zh-CN"/>
              </w:rPr>
              <w:t xml:space="preserve"> "</w:t>
            </w:r>
            <w:r>
              <w:rPr>
                <w:rFonts w:ascii="Times New Roman" w:eastAsia="宋体" w:hAnsi="Times New Roman" w:cs="宋体" w:hint="eastAsia"/>
                <w:color w:val="0D6812"/>
                <w:sz w:val="21"/>
                <w:szCs w:val="21"/>
                <w:lang w:eastAsia="zh-CN"/>
              </w:rPr>
              <w:t>来编制未来排放清单。也就是说，在这种情况下不需要校正流，但会出错。</w:t>
            </w:r>
          </w:p>
        </w:tc>
      </w:tr>
      <w:tr w:rsidR="00D16BE9" w14:paraId="2CE835E3" w14:textId="77777777">
        <w:trPr>
          <w:trHeight w:val="2125"/>
        </w:trPr>
        <w:tc>
          <w:tcPr>
            <w:tcW w:w="9289" w:type="dxa"/>
            <w:tcBorders>
              <w:left w:val="dotDash" w:sz="18" w:space="0" w:color="008000"/>
              <w:right w:val="dotted" w:sz="12" w:space="0" w:color="000000"/>
            </w:tcBorders>
          </w:tcPr>
          <w:p w14:paraId="5EC45470" w14:textId="77777777" w:rsidR="00D16BE9" w:rsidRDefault="00AC4FA2">
            <w:pPr>
              <w:pStyle w:val="TableParagraph"/>
              <w:spacing w:before="0" w:line="300" w:lineRule="auto"/>
              <w:ind w:left="0" w:firstLineChars="200" w:firstLine="420"/>
              <w:jc w:val="both"/>
              <w:rPr>
                <w:rFonts w:ascii="Times New Roman" w:hAnsi="Times New Roman"/>
                <w:sz w:val="21"/>
                <w:szCs w:val="21"/>
              </w:rPr>
            </w:pPr>
            <w:r>
              <w:rPr>
                <w:rFonts w:ascii="Times New Roman" w:hAnsi="Times New Roman"/>
                <w:color w:val="0D6812"/>
                <w:sz w:val="21"/>
                <w:szCs w:val="21"/>
                <w:lang w:eastAsia="zh-CN"/>
              </w:rPr>
              <w:t xml:space="preserve">VIII) SHALL - </w:t>
            </w:r>
            <w:r>
              <w:rPr>
                <w:rFonts w:ascii="Times New Roman" w:eastAsia="宋体" w:hAnsi="Times New Roman" w:cs="宋体" w:hint="eastAsia"/>
                <w:b/>
                <w:color w:val="0D6812"/>
                <w:sz w:val="21"/>
                <w:szCs w:val="21"/>
                <w:lang w:eastAsia="zh-CN"/>
              </w:rPr>
              <w:t>类似于延迟排放的未来替代清单：</w:t>
            </w:r>
            <w:r>
              <w:rPr>
                <w:rFonts w:ascii="Times New Roman" w:eastAsia="宋体" w:hAnsi="Times New Roman" w:cs="宋体" w:hint="eastAsia"/>
                <w:color w:val="0D6812"/>
                <w:sz w:val="21"/>
                <w:szCs w:val="21"/>
                <w:lang w:eastAsia="zh-CN"/>
              </w:rPr>
              <w:t>上文详述的关于温室气体延迟排放的规定同样适用于延迟再利用</w:t>
            </w:r>
            <w:r>
              <w:rPr>
                <w:rFonts w:ascii="Times New Roman" w:hAnsi="Times New Roman"/>
                <w:color w:val="0D6812"/>
                <w:sz w:val="21"/>
                <w:szCs w:val="21"/>
                <w:lang w:eastAsia="zh-CN"/>
              </w:rPr>
              <w:t>/</w:t>
            </w:r>
            <w:r>
              <w:rPr>
                <w:rFonts w:ascii="Times New Roman" w:eastAsia="宋体" w:hAnsi="Times New Roman" w:cs="宋体" w:hint="eastAsia"/>
                <w:color w:val="0D6812"/>
                <w:sz w:val="21"/>
                <w:szCs w:val="21"/>
                <w:lang w:eastAsia="zh-CN"/>
              </w:rPr>
              <w:t>再循环</w:t>
            </w:r>
            <w:r>
              <w:rPr>
                <w:rFonts w:ascii="Times New Roman" w:hAnsi="Times New Roman"/>
                <w:color w:val="0D6812"/>
                <w:sz w:val="21"/>
                <w:szCs w:val="21"/>
                <w:lang w:eastAsia="zh-CN"/>
              </w:rPr>
              <w:t>/</w:t>
            </w:r>
            <w:r>
              <w:rPr>
                <w:rFonts w:ascii="Times New Roman" w:eastAsia="宋体" w:hAnsi="Times New Roman" w:cs="宋体" w:hint="eastAsia"/>
                <w:color w:val="0D6812"/>
                <w:sz w:val="21"/>
                <w:szCs w:val="21"/>
                <w:lang w:eastAsia="zh-CN"/>
              </w:rPr>
              <w:t>再回收，以替代物为模型。这同样适用于未来发生的替代。相应的</w:t>
            </w:r>
            <w:r>
              <w:rPr>
                <w:rFonts w:ascii="Times New Roman" w:hAnsi="Times New Roman"/>
                <w:color w:val="0D6812"/>
                <w:sz w:val="21"/>
                <w:szCs w:val="21"/>
                <w:lang w:eastAsia="zh-CN"/>
              </w:rPr>
              <w:t xml:space="preserve"> "</w:t>
            </w:r>
            <w:r>
              <w:rPr>
                <w:rFonts w:ascii="Times New Roman" w:eastAsia="宋体" w:hAnsi="Times New Roman" w:cs="宋体" w:hint="eastAsia"/>
                <w:color w:val="0D6812"/>
                <w:sz w:val="21"/>
                <w:szCs w:val="21"/>
                <w:lang w:eastAsia="zh-CN"/>
              </w:rPr>
              <w:t>校正流</w:t>
            </w:r>
            <w:r>
              <w:rPr>
                <w:rFonts w:ascii="Times New Roman" w:hAnsi="Times New Roman"/>
                <w:color w:val="0D6812"/>
                <w:sz w:val="21"/>
                <w:szCs w:val="21"/>
                <w:lang w:eastAsia="zh-CN"/>
              </w:rPr>
              <w:t>...... "</w:t>
            </w:r>
            <w:r>
              <w:rPr>
                <w:rFonts w:ascii="Times New Roman" w:eastAsia="宋体" w:hAnsi="Times New Roman" w:cs="宋体" w:hint="eastAsia"/>
                <w:color w:val="0D6812"/>
                <w:sz w:val="21"/>
                <w:szCs w:val="21"/>
                <w:lang w:eastAsia="zh-CN"/>
              </w:rPr>
              <w:t>应为负值，即因替代延迟而扣减。请注意，只有当</w:t>
            </w:r>
            <w:r>
              <w:rPr>
                <w:rFonts w:ascii="Times New Roman" w:hAnsi="Times New Roman"/>
                <w:color w:val="0D6812"/>
                <w:sz w:val="21"/>
                <w:szCs w:val="21"/>
                <w:lang w:eastAsia="zh-CN"/>
              </w:rPr>
              <w:t xml:space="preserve"> "</w:t>
            </w:r>
            <w:r>
              <w:rPr>
                <w:rFonts w:ascii="Times New Roman" w:eastAsia="宋体" w:hAnsi="Times New Roman" w:cs="宋体" w:hint="eastAsia"/>
                <w:color w:val="0D6812"/>
                <w:sz w:val="21"/>
                <w:szCs w:val="21"/>
                <w:lang w:eastAsia="zh-CN"/>
              </w:rPr>
              <w:t>临时碳储存和延迟排放</w:t>
            </w:r>
            <w:r>
              <w:rPr>
                <w:rFonts w:ascii="Times New Roman" w:hAnsi="Times New Roman"/>
                <w:color w:val="0D6812"/>
                <w:sz w:val="21"/>
                <w:szCs w:val="21"/>
                <w:lang w:eastAsia="zh-CN"/>
              </w:rPr>
              <w:t xml:space="preserve"> "</w:t>
            </w:r>
            <w:r>
              <w:rPr>
                <w:rFonts w:ascii="Times New Roman" w:eastAsia="宋体" w:hAnsi="Times New Roman" w:cs="宋体" w:hint="eastAsia"/>
                <w:color w:val="0D6812"/>
                <w:sz w:val="21"/>
                <w:szCs w:val="21"/>
                <w:lang w:eastAsia="zh-CN"/>
              </w:rPr>
              <w:t>需要满足研究的特定目标时，才会考虑修正流，并导致对气候变化影响的额外贡献。</w:t>
            </w:r>
            <w:r>
              <w:rPr>
                <w:rFonts w:ascii="Times New Roman" w:hAnsi="Times New Roman"/>
                <w:color w:val="0D6812"/>
                <w:sz w:val="21"/>
                <w:szCs w:val="21"/>
              </w:rPr>
              <w:t>[</w:t>
            </w:r>
            <w:r>
              <w:rPr>
                <w:rFonts w:ascii="Times New Roman" w:eastAsiaTheme="minorEastAsia" w:hAnsi="Times New Roman" w:hint="eastAsia"/>
                <w:color w:val="0D6812"/>
                <w:sz w:val="21"/>
                <w:szCs w:val="21"/>
                <w:lang w:eastAsia="zh-CN"/>
              </w:rPr>
              <w:t>ISO</w:t>
            </w:r>
            <w:r>
              <w:rPr>
                <w:rFonts w:ascii="Times New Roman" w:hAnsi="Times New Roman"/>
                <w:color w:val="0D6812"/>
                <w:sz w:val="21"/>
                <w:szCs w:val="21"/>
              </w:rPr>
              <w:t>+]</w:t>
            </w:r>
          </w:p>
        </w:tc>
      </w:tr>
      <w:tr w:rsidR="00D16BE9" w14:paraId="2CA84375" w14:textId="77777777">
        <w:trPr>
          <w:trHeight w:val="1419"/>
        </w:trPr>
        <w:tc>
          <w:tcPr>
            <w:tcW w:w="9289" w:type="dxa"/>
            <w:tcBorders>
              <w:left w:val="dotDash" w:sz="18" w:space="0" w:color="008000"/>
              <w:right w:val="dotted" w:sz="12" w:space="0" w:color="000000"/>
            </w:tcBorders>
          </w:tcPr>
          <w:p w14:paraId="63682033" w14:textId="77777777" w:rsidR="00D16BE9" w:rsidRDefault="00AC4FA2">
            <w:pPr>
              <w:pStyle w:val="TableParagraph"/>
              <w:spacing w:before="0" w:line="300" w:lineRule="auto"/>
              <w:ind w:left="0" w:firstLineChars="200" w:firstLine="420"/>
              <w:jc w:val="both"/>
              <w:rPr>
                <w:rFonts w:ascii="Times New Roman" w:hAnsi="Times New Roman"/>
                <w:sz w:val="21"/>
                <w:szCs w:val="21"/>
                <w:lang w:eastAsia="zh-CN"/>
              </w:rPr>
            </w:pPr>
            <w:r>
              <w:rPr>
                <w:rFonts w:ascii="Times New Roman" w:hAnsi="Times New Roman"/>
                <w:color w:val="0D6812"/>
                <w:sz w:val="21"/>
                <w:szCs w:val="21"/>
                <w:lang w:eastAsia="zh-CN"/>
              </w:rPr>
              <w:t xml:space="preserve">IX) SHALL - </w:t>
            </w:r>
            <w:r>
              <w:rPr>
                <w:rFonts w:ascii="Times New Roman" w:eastAsia="宋体" w:hAnsi="Times New Roman" w:cs="宋体" w:hint="eastAsia"/>
                <w:b/>
                <w:color w:val="0D6812"/>
                <w:sz w:val="21"/>
                <w:szCs w:val="21"/>
                <w:lang w:eastAsia="zh-CN"/>
              </w:rPr>
              <w:t>记录关于延迟排放</w:t>
            </w:r>
            <w:r>
              <w:rPr>
                <w:rFonts w:ascii="Times New Roman" w:hAnsi="Times New Roman"/>
                <w:b/>
                <w:color w:val="0D6812"/>
                <w:sz w:val="21"/>
                <w:szCs w:val="21"/>
                <w:lang w:eastAsia="zh-CN"/>
              </w:rPr>
              <w:t>/</w:t>
            </w:r>
            <w:r>
              <w:rPr>
                <w:rFonts w:ascii="Times New Roman" w:eastAsia="宋体" w:hAnsi="Times New Roman" w:cs="宋体" w:hint="eastAsia"/>
                <w:b/>
                <w:color w:val="0D6812"/>
                <w:sz w:val="21"/>
                <w:szCs w:val="21"/>
                <w:lang w:eastAsia="zh-CN"/>
              </w:rPr>
              <w:t>替代的细节和假设：</w:t>
            </w:r>
            <w:r>
              <w:rPr>
                <w:rFonts w:ascii="Times New Roman" w:eastAsia="宋体" w:hAnsi="Times New Roman" w:cs="宋体" w:hint="eastAsia"/>
                <w:color w:val="0D6812"/>
                <w:sz w:val="21"/>
                <w:szCs w:val="21"/>
                <w:lang w:eastAsia="zh-CN"/>
              </w:rPr>
              <w:t>应记录有关假定的储存时间或未来再利用</w:t>
            </w:r>
            <w:r>
              <w:rPr>
                <w:rFonts w:ascii="Times New Roman" w:hAnsi="Times New Roman"/>
                <w:color w:val="0D6812"/>
                <w:sz w:val="21"/>
                <w:szCs w:val="21"/>
                <w:lang w:eastAsia="zh-CN"/>
              </w:rPr>
              <w:t>/</w:t>
            </w:r>
            <w:r>
              <w:rPr>
                <w:rFonts w:ascii="Times New Roman" w:eastAsia="宋体" w:hAnsi="Times New Roman" w:cs="宋体" w:hint="eastAsia"/>
                <w:color w:val="0D6812"/>
                <w:sz w:val="21"/>
                <w:szCs w:val="21"/>
                <w:lang w:eastAsia="zh-CN"/>
              </w:rPr>
              <w:t>再循环</w:t>
            </w:r>
            <w:r>
              <w:rPr>
                <w:rFonts w:ascii="Times New Roman" w:hAnsi="Times New Roman"/>
                <w:color w:val="0D6812"/>
                <w:sz w:val="21"/>
                <w:szCs w:val="21"/>
                <w:lang w:eastAsia="zh-CN"/>
              </w:rPr>
              <w:t>/</w:t>
            </w:r>
            <w:r>
              <w:rPr>
                <w:rFonts w:ascii="Times New Roman" w:eastAsia="宋体" w:hAnsi="Times New Roman" w:cs="宋体" w:hint="eastAsia"/>
                <w:color w:val="0D6812"/>
                <w:sz w:val="21"/>
                <w:szCs w:val="21"/>
                <w:lang w:eastAsia="zh-CN"/>
              </w:rPr>
              <w:t>再回收的时间和其他替代情况的信息，以及单位过程中的排放量和物质，并提供审查。</w:t>
            </w:r>
            <w:r>
              <w:rPr>
                <w:rFonts w:ascii="Times New Roman" w:hAnsi="Times New Roman"/>
                <w:color w:val="0D6812"/>
                <w:sz w:val="21"/>
                <w:szCs w:val="21"/>
                <w:lang w:eastAsia="zh-CN"/>
              </w:rPr>
              <w:t>[</w:t>
            </w:r>
            <w:r>
              <w:rPr>
                <w:rFonts w:ascii="Times New Roman" w:eastAsiaTheme="minorEastAsia" w:hAnsi="Times New Roman" w:hint="eastAsia"/>
                <w:color w:val="0D6812"/>
                <w:sz w:val="21"/>
                <w:szCs w:val="21"/>
                <w:lang w:eastAsia="zh-CN"/>
              </w:rPr>
              <w:t>ISO</w:t>
            </w:r>
            <w:r>
              <w:rPr>
                <w:rFonts w:ascii="Times New Roman" w:hAnsi="Times New Roman"/>
                <w:color w:val="0D6812"/>
                <w:sz w:val="21"/>
                <w:szCs w:val="21"/>
                <w:lang w:eastAsia="zh-CN"/>
              </w:rPr>
              <w:t>+]</w:t>
            </w:r>
          </w:p>
        </w:tc>
      </w:tr>
      <w:tr w:rsidR="00D16BE9" w14:paraId="3C888A8F" w14:textId="77777777">
        <w:trPr>
          <w:trHeight w:val="658"/>
        </w:trPr>
        <w:tc>
          <w:tcPr>
            <w:tcW w:w="9289" w:type="dxa"/>
            <w:tcBorders>
              <w:left w:val="dotDash" w:sz="18" w:space="0" w:color="008000"/>
              <w:right w:val="dotted" w:sz="12" w:space="0" w:color="000000"/>
            </w:tcBorders>
          </w:tcPr>
          <w:p w14:paraId="4E30ADCE" w14:textId="77777777" w:rsidR="00D16BE9" w:rsidRDefault="00AC4FA2">
            <w:pPr>
              <w:pStyle w:val="TableParagraph"/>
              <w:spacing w:before="0" w:line="300" w:lineRule="auto"/>
              <w:ind w:left="0" w:firstLineChars="200" w:firstLine="420"/>
              <w:rPr>
                <w:rFonts w:ascii="Times New Roman" w:hAnsi="Times New Roman"/>
                <w:sz w:val="21"/>
                <w:szCs w:val="21"/>
                <w:lang w:eastAsia="zh-CN"/>
              </w:rPr>
            </w:pPr>
            <w:r>
              <w:rPr>
                <w:rFonts w:ascii="Times New Roman" w:hAnsi="Times New Roman"/>
                <w:color w:val="0D6812"/>
                <w:sz w:val="21"/>
                <w:szCs w:val="21"/>
                <w:lang w:eastAsia="zh-CN"/>
              </w:rPr>
              <w:t>X) SHALL--</w:t>
            </w:r>
            <w:r>
              <w:rPr>
                <w:rFonts w:ascii="Times New Roman" w:eastAsia="宋体" w:hAnsi="Times New Roman" w:cs="宋体" w:hint="eastAsia"/>
                <w:b/>
                <w:color w:val="0D6812"/>
                <w:sz w:val="21"/>
                <w:szCs w:val="21"/>
                <w:lang w:eastAsia="zh-CN"/>
              </w:rPr>
              <w:t>对潜在排放进行长期</w:t>
            </w:r>
            <w:r>
              <w:rPr>
                <w:rFonts w:ascii="Times New Roman" w:hAnsi="Times New Roman"/>
                <w:b/>
                <w:color w:val="0D6812"/>
                <w:sz w:val="21"/>
                <w:szCs w:val="21"/>
                <w:lang w:eastAsia="zh-CN"/>
              </w:rPr>
              <w:t>/</w:t>
            </w:r>
            <w:r>
              <w:rPr>
                <w:rFonts w:ascii="Times New Roman" w:eastAsia="宋体" w:hAnsi="Times New Roman" w:cs="宋体" w:hint="eastAsia"/>
                <w:b/>
                <w:color w:val="0D6812"/>
                <w:sz w:val="21"/>
                <w:szCs w:val="21"/>
                <w:lang w:eastAsia="zh-CN"/>
              </w:rPr>
              <w:t>准永久储存的规定：</w:t>
            </w:r>
            <w:r>
              <w:rPr>
                <w:rFonts w:ascii="Times New Roman" w:eastAsia="宋体" w:hAnsi="Times New Roman" w:cs="宋体" w:hint="eastAsia"/>
                <w:color w:val="0D6812"/>
                <w:sz w:val="21"/>
                <w:szCs w:val="21"/>
                <w:lang w:eastAsia="zh-CN"/>
              </w:rPr>
              <w:t>准永久性地将二氧化碳和其他潜在排放物贮存在</w:t>
            </w:r>
          </w:p>
        </w:tc>
      </w:tr>
    </w:tbl>
    <w:p w14:paraId="5D3857CE" w14:textId="77777777" w:rsidR="00D16BE9" w:rsidRDefault="00D16BE9">
      <w:pPr>
        <w:pStyle w:val="a8"/>
        <w:spacing w:line="300" w:lineRule="auto"/>
        <w:ind w:firstLineChars="200" w:firstLine="420"/>
        <w:jc w:val="both"/>
        <w:rPr>
          <w:rFonts w:cs="宋体"/>
          <w:szCs w:val="21"/>
          <w:lang w:eastAsia="zh-CN"/>
        </w:rPr>
      </w:pPr>
    </w:p>
    <w:p w14:paraId="558D5B18" w14:textId="77777777" w:rsidR="00D16BE9" w:rsidRDefault="00D16BE9">
      <w:pPr>
        <w:pStyle w:val="a8"/>
        <w:spacing w:line="300" w:lineRule="auto"/>
        <w:ind w:firstLineChars="200" w:firstLine="412"/>
        <w:jc w:val="both"/>
        <w:rPr>
          <w:rFonts w:cs="宋体"/>
          <w:spacing w:val="-2"/>
          <w:szCs w:val="21"/>
          <w:lang w:eastAsia="zh-CN"/>
        </w:rPr>
      </w:pPr>
    </w:p>
    <w:p w14:paraId="2AEC78B8" w14:textId="77777777" w:rsidR="00D16BE9" w:rsidRDefault="00AC4FA2">
      <w:pPr>
        <w:pStyle w:val="a8"/>
        <w:spacing w:line="300" w:lineRule="auto"/>
        <w:ind w:firstLineChars="200" w:firstLine="420"/>
        <w:jc w:val="both"/>
        <w:rPr>
          <w:rFonts w:cs="宋体"/>
          <w:spacing w:val="-2"/>
          <w:szCs w:val="21"/>
          <w:lang w:eastAsia="zh-CN"/>
        </w:rPr>
      </w:pPr>
      <w:r>
        <w:rPr>
          <w:noProof/>
        </w:rPr>
        <mc:AlternateContent>
          <mc:Choice Requires="wps">
            <w:drawing>
              <wp:anchor distT="0" distB="0" distL="0" distR="0" simplePos="0" relativeHeight="251665920" behindDoc="1" locked="0" layoutInCell="1" allowOverlap="1" wp14:anchorId="7B020673" wp14:editId="17BE51C8">
                <wp:simplePos x="0" y="0"/>
                <wp:positionH relativeFrom="page">
                  <wp:posOffset>1143000</wp:posOffset>
                </wp:positionH>
                <wp:positionV relativeFrom="paragraph">
                  <wp:posOffset>294005</wp:posOffset>
                </wp:positionV>
                <wp:extent cx="5760085" cy="6985"/>
                <wp:effectExtent l="0" t="0" r="0" b="0"/>
                <wp:wrapTopAndBottom/>
                <wp:docPr id="992742335" name="docshape95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60085" cy="6985"/>
                        </a:xfrm>
                        <a:prstGeom prst="rect">
                          <a:avLst/>
                        </a:prstGeom>
                        <a:solidFill>
                          <a:srgbClr val="000000"/>
                        </a:solidFill>
                        <a:ln>
                          <a:noFill/>
                        </a:ln>
                      </wps:spPr>
                      <wps:bodyPr rot="0" vert="horz" wrap="square" lIns="91440" tIns="45720" rIns="91440" bIns="45720" anchor="t" anchorCtr="0" upright="1">
                        <a:noAutofit/>
                      </wps:bodyPr>
                    </wps:wsp>
                  </a:graphicData>
                </a:graphic>
              </wp:anchor>
            </w:drawing>
          </mc:Choice>
          <mc:Fallback xmlns:wpsCustomData="http://www.wps.cn/officeDocument/2013/wpsCustomData">
            <w:pict>
              <v:rect id="docshape954" o:spid="_x0000_s1026" o:spt="1" style="position:absolute;left:0pt;margin-left:90pt;margin-top:23.15pt;height:0.55pt;width:453.55pt;mso-position-horizontal-relative:page;mso-wrap-distance-bottom:0pt;mso-wrap-distance-top:0pt;z-index:-251574272;mso-width-relative:page;mso-height-relative:page;" fillcolor="#000000" filled="t" stroked="f" coordsize="21600,21600" o:gfxdata="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">
                <v:fill on="t" focussize="0,0"/>
                <v:stroke on="f"/>
                <v:imagedata o:title=""/>
                <o:lock v:ext="edit" aspectratio="f"/>
                <w10:wrap type="topAndBottom"/>
              </v:rect>
            </w:pict>
          </mc:Fallback>
        </mc:AlternateContent>
      </w:r>
    </w:p>
    <w:p w14:paraId="4CDFEBE2" w14:textId="77777777" w:rsidR="00D16BE9" w:rsidRDefault="00AC4FA2">
      <w:pPr>
        <w:widowControl w:val="0"/>
        <w:autoSpaceDE w:val="0"/>
        <w:autoSpaceDN w:val="0"/>
        <w:spacing w:line="300" w:lineRule="auto"/>
        <w:ind w:firstLine="361"/>
        <w:rPr>
          <w:rFonts w:eastAsia="Arial" w:cs="Arial"/>
          <w:kern w:val="0"/>
          <w:sz w:val="18"/>
        </w:rPr>
      </w:pPr>
      <w:r>
        <w:rPr>
          <w:rFonts w:eastAsia="Arial" w:cs="Arial"/>
          <w:b/>
          <w:color w:val="000080"/>
          <w:kern w:val="0"/>
          <w:sz w:val="18"/>
          <w:vertAlign w:val="superscript"/>
        </w:rPr>
        <w:t>154</w:t>
      </w:r>
      <w:r>
        <w:rPr>
          <w:rFonts w:eastAsia="宋体" w:cs="宋体" w:hint="eastAsia"/>
          <w:kern w:val="0"/>
          <w:sz w:val="18"/>
        </w:rPr>
        <w:t>请注意，化石甲烷和生物甲烷的系数相同，因为植物对</w:t>
      </w:r>
      <w:r>
        <w:rPr>
          <w:rFonts w:eastAsia="Arial" w:cs="Arial"/>
          <w:kern w:val="0"/>
          <w:sz w:val="18"/>
        </w:rPr>
        <w:t xml:space="preserve"> CO</w:t>
      </w:r>
      <w:r>
        <w:rPr>
          <w:rFonts w:eastAsia="Arial" w:cs="Arial"/>
          <w:kern w:val="0"/>
          <w:sz w:val="18"/>
          <w:vertAlign w:val="subscript"/>
        </w:rPr>
        <w:t>2</w:t>
      </w:r>
      <w:r>
        <w:rPr>
          <w:rFonts w:eastAsia="Arial" w:cs="Arial"/>
          <w:kern w:val="0"/>
          <w:sz w:val="18"/>
        </w:rPr>
        <w:t xml:space="preserve"> </w:t>
      </w:r>
      <w:r>
        <w:rPr>
          <w:rFonts w:eastAsia="宋体" w:cs="宋体" w:hint="eastAsia"/>
          <w:kern w:val="0"/>
          <w:sz w:val="18"/>
        </w:rPr>
        <w:t>的吸收在任何情况下都要明确模拟（见第</w:t>
      </w:r>
      <w:r>
        <w:rPr>
          <w:rFonts w:eastAsia="Arial" w:cs="Arial"/>
          <w:kern w:val="0"/>
          <w:sz w:val="18"/>
        </w:rPr>
        <w:t xml:space="preserve"> </w:t>
      </w:r>
      <w:hyperlink w:anchor="_bookmark247" w:history="1">
        <w:r>
          <w:rPr>
            <w:rFonts w:eastAsia="Arial" w:cs="Arial"/>
            <w:kern w:val="0"/>
            <w:sz w:val="18"/>
          </w:rPr>
          <w:t>7.4.3.6.4</w:t>
        </w:r>
      </w:hyperlink>
      <w:r>
        <w:rPr>
          <w:rFonts w:eastAsia="Arial" w:cs="Arial"/>
          <w:kern w:val="0"/>
          <w:sz w:val="18"/>
        </w:rPr>
        <w:t xml:space="preserve"> </w:t>
      </w:r>
      <w:r>
        <w:rPr>
          <w:rFonts w:eastAsia="宋体" w:cs="宋体" w:hint="eastAsia"/>
          <w:kern w:val="0"/>
          <w:sz w:val="18"/>
        </w:rPr>
        <w:t>章</w:t>
      </w:r>
      <w:r w:rsidR="00000000">
        <w:fldChar w:fldCharType="begin"/>
      </w:r>
      <w:r w:rsidR="00000000">
        <w:instrText>HYPERLINK \l "_bookmark247"</w:instrText>
      </w:r>
      <w:r w:rsidR="00000000">
        <w:fldChar w:fldCharType="separate"/>
      </w:r>
      <w:r>
        <w:rPr>
          <w:rFonts w:eastAsia="宋体" w:cs="宋体" w:hint="eastAsia"/>
          <w:kern w:val="0"/>
          <w:sz w:val="18"/>
        </w:rPr>
        <w:t>）</w:t>
      </w:r>
      <w:r w:rsidR="00000000">
        <w:rPr>
          <w:rFonts w:eastAsia="宋体" w:cs="宋体"/>
          <w:kern w:val="0"/>
          <w:sz w:val="18"/>
        </w:rPr>
        <w:fldChar w:fldCharType="end"/>
      </w:r>
      <w:r>
        <w:rPr>
          <w:rFonts w:eastAsia="宋体" w:cs="宋体" w:hint="eastAsia"/>
          <w:kern w:val="0"/>
          <w:sz w:val="18"/>
        </w:rPr>
        <w:t>，基本流的全球升温潜能值系数为</w:t>
      </w:r>
      <w:r>
        <w:rPr>
          <w:rFonts w:eastAsia="Arial" w:cs="Arial"/>
          <w:kern w:val="0"/>
          <w:sz w:val="18"/>
        </w:rPr>
        <w:t xml:space="preserve">-1 </w:t>
      </w:r>
      <w:r>
        <w:rPr>
          <w:rFonts w:eastAsia="宋体" w:cs="宋体" w:hint="eastAsia"/>
          <w:kern w:val="0"/>
          <w:sz w:val="18"/>
        </w:rPr>
        <w:t>千克</w:t>
      </w:r>
      <w:r>
        <w:rPr>
          <w:rFonts w:eastAsia="Arial" w:cs="Arial"/>
          <w:kern w:val="0"/>
          <w:sz w:val="18"/>
        </w:rPr>
        <w:t xml:space="preserve"> CO</w:t>
      </w:r>
      <w:r>
        <w:rPr>
          <w:rFonts w:eastAsia="Arial" w:cs="Arial"/>
          <w:kern w:val="0"/>
          <w:sz w:val="18"/>
          <w:vertAlign w:val="subscript"/>
        </w:rPr>
        <w:t>2</w:t>
      </w:r>
      <w:r>
        <w:rPr>
          <w:rFonts w:eastAsia="Arial" w:cs="Arial"/>
          <w:kern w:val="0"/>
          <w:sz w:val="18"/>
        </w:rPr>
        <w:t xml:space="preserve"> -equiv.</w:t>
      </w:r>
      <w:r>
        <w:rPr>
          <w:rFonts w:eastAsia="宋体" w:cs="宋体" w:hint="eastAsia"/>
          <w:kern w:val="0"/>
          <w:sz w:val="18"/>
        </w:rPr>
        <w:t>，每千克</w:t>
      </w:r>
      <w:r>
        <w:rPr>
          <w:rFonts w:eastAsia="Arial" w:cs="Arial"/>
          <w:kern w:val="0"/>
          <w:sz w:val="18"/>
        </w:rPr>
        <w:t xml:space="preserve"> CO</w:t>
      </w:r>
      <w:r>
        <w:rPr>
          <w:rFonts w:eastAsia="Arial" w:cs="Arial"/>
          <w:kern w:val="0"/>
          <w:sz w:val="18"/>
          <w:vertAlign w:val="subscript"/>
        </w:rPr>
        <w:t>2</w:t>
      </w:r>
      <w:r>
        <w:rPr>
          <w:rFonts w:eastAsia="Arial" w:cs="Arial"/>
          <w:kern w:val="0"/>
          <w:sz w:val="18"/>
        </w:rPr>
        <w:t xml:space="preserve"> </w:t>
      </w:r>
      <w:r>
        <w:rPr>
          <w:rFonts w:eastAsia="宋体" w:cs="宋体" w:hint="eastAsia"/>
          <w:kern w:val="0"/>
          <w:sz w:val="18"/>
        </w:rPr>
        <w:t>的吸收。化石甲烷和生物甲烷只有在不明确模拟吸收的情况下才需要不同的系数。</w:t>
      </w:r>
    </w:p>
    <w:p w14:paraId="45690A0E" w14:textId="77777777" w:rsidR="00D16BE9" w:rsidRDefault="00AC4FA2">
      <w:pPr>
        <w:widowControl w:val="0"/>
        <w:autoSpaceDE w:val="0"/>
        <w:autoSpaceDN w:val="0"/>
        <w:spacing w:line="300" w:lineRule="auto"/>
        <w:ind w:firstLine="361"/>
        <w:rPr>
          <w:rFonts w:eastAsia="Arial" w:cs="Arial"/>
          <w:kern w:val="0"/>
          <w:sz w:val="18"/>
        </w:rPr>
      </w:pPr>
      <w:r>
        <w:rPr>
          <w:rFonts w:eastAsia="Arial" w:cs="Arial"/>
          <w:b/>
          <w:color w:val="000080"/>
          <w:kern w:val="0"/>
          <w:sz w:val="18"/>
          <w:vertAlign w:val="superscript"/>
        </w:rPr>
        <w:t>155</w:t>
      </w:r>
      <w:r>
        <w:rPr>
          <w:rFonts w:eastAsia="宋体" w:cs="宋体" w:hint="eastAsia"/>
          <w:kern w:val="0"/>
          <w:sz w:val="18"/>
        </w:rPr>
        <w:t>其原因是，如果不这样做，</w:t>
      </w:r>
      <w:r>
        <w:rPr>
          <w:rFonts w:eastAsia="Arial" w:cs="Arial"/>
          <w:kern w:val="0"/>
          <w:sz w:val="18"/>
        </w:rPr>
        <w:t xml:space="preserve">LCIA </w:t>
      </w:r>
      <w:r>
        <w:rPr>
          <w:rFonts w:eastAsia="宋体" w:cs="宋体" w:hint="eastAsia"/>
          <w:kern w:val="0"/>
          <w:sz w:val="18"/>
        </w:rPr>
        <w:t>的短期结果（前</w:t>
      </w:r>
      <w:r>
        <w:rPr>
          <w:rFonts w:eastAsia="Arial" w:cs="Arial"/>
          <w:kern w:val="0"/>
          <w:sz w:val="18"/>
        </w:rPr>
        <w:t xml:space="preserve"> 100 </w:t>
      </w:r>
      <w:r>
        <w:rPr>
          <w:rFonts w:eastAsia="宋体" w:cs="宋体" w:hint="eastAsia"/>
          <w:kern w:val="0"/>
          <w:sz w:val="18"/>
        </w:rPr>
        <w:t>年）将包含气候变化负面影响的全部积分，而</w:t>
      </w:r>
      <w:r>
        <w:rPr>
          <w:rFonts w:eastAsia="Arial" w:cs="Arial"/>
          <w:kern w:val="0"/>
          <w:sz w:val="18"/>
        </w:rPr>
        <w:t xml:space="preserve"> LCIA </w:t>
      </w:r>
      <w:r>
        <w:rPr>
          <w:rFonts w:eastAsia="宋体" w:cs="宋体" w:hint="eastAsia"/>
          <w:kern w:val="0"/>
          <w:sz w:val="18"/>
        </w:rPr>
        <w:t>的长期结果则包含</w:t>
      </w:r>
      <w:r>
        <w:rPr>
          <w:rFonts w:eastAsia="Arial" w:cs="Arial"/>
          <w:kern w:val="0"/>
          <w:sz w:val="18"/>
        </w:rPr>
        <w:t xml:space="preserve"> 100 </w:t>
      </w:r>
      <w:r>
        <w:rPr>
          <w:rFonts w:eastAsia="宋体" w:cs="宋体" w:hint="eastAsia"/>
          <w:kern w:val="0"/>
          <w:sz w:val="18"/>
        </w:rPr>
        <w:t>年后的排放量。如果在解释结果时采用短期视角（而将长期排放排除在外</w:t>
      </w:r>
      <w:r>
        <w:rPr>
          <w:rFonts w:eastAsia="Arial" w:cs="Arial"/>
          <w:kern w:val="0"/>
          <w:sz w:val="18"/>
        </w:rPr>
        <w:t>/</w:t>
      </w:r>
      <w:r>
        <w:rPr>
          <w:rFonts w:eastAsia="宋体" w:cs="宋体" w:hint="eastAsia"/>
          <w:kern w:val="0"/>
          <w:sz w:val="18"/>
        </w:rPr>
        <w:t>打折扣），就会发现不正确的负面影响。</w:t>
      </w:r>
    </w:p>
    <w:p w14:paraId="69B38377" w14:textId="77777777" w:rsidR="00D16BE9" w:rsidRDefault="00AC4FA2">
      <w:pPr>
        <w:pStyle w:val="a8"/>
        <w:spacing w:line="300" w:lineRule="auto"/>
        <w:ind w:firstLineChars="200" w:firstLine="412"/>
        <w:jc w:val="both"/>
        <w:rPr>
          <w:rFonts w:cs="宋体"/>
          <w:spacing w:val="-2"/>
          <w:szCs w:val="21"/>
          <w:lang w:eastAsia="zh-CN"/>
        </w:rPr>
      </w:pPr>
      <w:r>
        <w:rPr>
          <w:rFonts w:cs="宋体"/>
          <w:spacing w:val="-2"/>
          <w:szCs w:val="21"/>
          <w:lang w:eastAsia="zh-CN"/>
        </w:rPr>
        <w:lastRenderedPageBreak/>
        <w:br w:type="page"/>
      </w:r>
    </w:p>
    <w:tbl>
      <w:tblPr>
        <w:tblStyle w:val="TableNormal"/>
        <w:tblW w:w="9289" w:type="dxa"/>
        <w:tblInd w:w="-534" w:type="dxa"/>
        <w:tblBorders>
          <w:top w:val="dotDash" w:sz="18" w:space="0" w:color="008000"/>
          <w:left w:val="dotDash" w:sz="18" w:space="0" w:color="008000"/>
          <w:bottom w:val="dotDash" w:sz="18" w:space="0" w:color="008000"/>
          <w:right w:val="dotDash" w:sz="18" w:space="0" w:color="008000"/>
          <w:insideH w:val="dotDash" w:sz="18" w:space="0" w:color="008000"/>
          <w:insideV w:val="dotDash" w:sz="18" w:space="0" w:color="008000"/>
        </w:tblBorders>
        <w:tblLayout w:type="fixed"/>
        <w:tblLook w:val="04A0" w:firstRow="1" w:lastRow="0" w:firstColumn="1" w:lastColumn="0" w:noHBand="0" w:noVBand="1"/>
      </w:tblPr>
      <w:tblGrid>
        <w:gridCol w:w="9289"/>
      </w:tblGrid>
      <w:tr w:rsidR="00D16BE9" w14:paraId="4884136E" w14:textId="77777777">
        <w:trPr>
          <w:trHeight w:val="543"/>
        </w:trPr>
        <w:tc>
          <w:tcPr>
            <w:tcW w:w="9289" w:type="dxa"/>
            <w:tcBorders>
              <w:bottom w:val="dashSmallGap" w:sz="4" w:space="0" w:color="000000"/>
            </w:tcBorders>
          </w:tcPr>
          <w:p w14:paraId="26C757E7" w14:textId="77777777" w:rsidR="00D16BE9" w:rsidRDefault="00AC4FA2">
            <w:pPr>
              <w:pStyle w:val="TableParagraph"/>
              <w:spacing w:before="0" w:line="300" w:lineRule="auto"/>
              <w:ind w:left="0" w:firstLineChars="200" w:firstLine="482"/>
              <w:jc w:val="center"/>
              <w:rPr>
                <w:rFonts w:ascii="Times New Roman" w:hAnsi="Times New Roman"/>
                <w:b/>
                <w:sz w:val="24"/>
                <w:lang w:eastAsia="zh-CN"/>
              </w:rPr>
            </w:pPr>
            <w:r>
              <w:rPr>
                <w:rFonts w:ascii="Times New Roman" w:eastAsia="宋体" w:hAnsi="Times New Roman" w:cs="宋体" w:hint="eastAsia"/>
                <w:b/>
                <w:color w:val="003300"/>
                <w:sz w:val="24"/>
                <w:lang w:eastAsia="zh-CN"/>
              </w:rPr>
              <w:lastRenderedPageBreak/>
              <w:t>规定：</w:t>
            </w:r>
            <w:r>
              <w:rPr>
                <w:rFonts w:ascii="Times New Roman" w:hAnsi="Times New Roman"/>
                <w:b/>
                <w:color w:val="003300"/>
                <w:sz w:val="24"/>
                <w:lang w:eastAsia="zh-CN"/>
              </w:rPr>
              <w:t xml:space="preserve">7.4.3.7 </w:t>
            </w:r>
            <w:r>
              <w:rPr>
                <w:rFonts w:ascii="Times New Roman" w:eastAsia="宋体" w:hAnsi="Times New Roman" w:cs="宋体" w:hint="eastAsia"/>
                <w:b/>
                <w:color w:val="003300"/>
                <w:sz w:val="24"/>
                <w:lang w:eastAsia="zh-CN"/>
              </w:rPr>
              <w:t>未来流程和基本</w:t>
            </w:r>
            <w:r>
              <w:rPr>
                <w:rFonts w:ascii="Times New Roman" w:eastAsia="宋体" w:hAnsi="Times New Roman" w:cs="宋体" w:hint="eastAsia"/>
                <w:b/>
                <w:color w:val="003300"/>
                <w:spacing w:val="-2"/>
                <w:sz w:val="24"/>
                <w:lang w:eastAsia="zh-CN"/>
              </w:rPr>
              <w:t>流程</w:t>
            </w:r>
          </w:p>
        </w:tc>
      </w:tr>
      <w:tr w:rsidR="00D16BE9" w14:paraId="70983A35" w14:textId="77777777">
        <w:trPr>
          <w:trHeight w:val="821"/>
        </w:trPr>
        <w:tc>
          <w:tcPr>
            <w:tcW w:w="9289" w:type="dxa"/>
            <w:tcBorders>
              <w:top w:val="dashSmallGap" w:sz="4" w:space="0" w:color="000000"/>
              <w:bottom w:val="nil"/>
              <w:right w:val="dotted" w:sz="12" w:space="0" w:color="000000"/>
            </w:tcBorders>
          </w:tcPr>
          <w:p w14:paraId="0DEA4CFD" w14:textId="77777777" w:rsidR="00D16BE9" w:rsidRDefault="00AC4FA2">
            <w:pPr>
              <w:pStyle w:val="TableParagraph"/>
              <w:spacing w:before="0" w:line="300" w:lineRule="auto"/>
              <w:ind w:left="0" w:firstLineChars="200" w:firstLine="420"/>
              <w:jc w:val="both"/>
              <w:rPr>
                <w:rFonts w:ascii="Times New Roman" w:hAnsi="Times New Roman"/>
                <w:sz w:val="21"/>
                <w:szCs w:val="21"/>
                <w:lang w:eastAsia="zh-CN"/>
              </w:rPr>
            </w:pPr>
            <w:r>
              <w:rPr>
                <w:rFonts w:ascii="Times New Roman" w:eastAsia="宋体" w:hAnsi="Times New Roman" w:cs="宋体" w:hint="eastAsia"/>
                <w:color w:val="0D6812"/>
                <w:sz w:val="21"/>
                <w:szCs w:val="21"/>
                <w:lang w:eastAsia="zh-CN"/>
              </w:rPr>
              <w:t>专用的长期贮存形式</w:t>
            </w:r>
            <w:r>
              <w:rPr>
                <w:rFonts w:ascii="Times New Roman" w:hAnsi="Times New Roman"/>
                <w:color w:val="808080"/>
                <w:sz w:val="21"/>
                <w:szCs w:val="21"/>
                <w:lang w:eastAsia="zh-CN"/>
              </w:rPr>
              <w:t>(</w:t>
            </w:r>
            <w:r>
              <w:rPr>
                <w:rFonts w:ascii="Times New Roman" w:eastAsia="宋体" w:hAnsi="Times New Roman" w:cs="宋体" w:hint="eastAsia"/>
                <w:color w:val="808080"/>
                <w:sz w:val="21"/>
                <w:szCs w:val="21"/>
                <w:lang w:eastAsia="zh-CN"/>
              </w:rPr>
              <w:t>如注入原天然气田</w:t>
            </w:r>
            <w:r>
              <w:rPr>
                <w:rFonts w:ascii="Times New Roman" w:hAnsi="Times New Roman"/>
                <w:color w:val="808080"/>
                <w:sz w:val="21"/>
                <w:szCs w:val="21"/>
                <w:lang w:eastAsia="zh-CN"/>
              </w:rPr>
              <w:t>)</w:t>
            </w:r>
            <w:r>
              <w:rPr>
                <w:rFonts w:ascii="Times New Roman" w:eastAsia="宋体" w:hAnsi="Times New Roman" w:cs="宋体" w:hint="eastAsia"/>
                <w:color w:val="0D6812"/>
                <w:sz w:val="21"/>
                <w:szCs w:val="21"/>
                <w:lang w:eastAsia="zh-CN"/>
              </w:rPr>
              <w:t>，如果相应的贮存形式能保证至少</w:t>
            </w:r>
            <w:r>
              <w:rPr>
                <w:rFonts w:ascii="Times New Roman" w:hAnsi="Times New Roman"/>
                <w:color w:val="0D6812"/>
                <w:sz w:val="21"/>
                <w:szCs w:val="21"/>
                <w:lang w:eastAsia="zh-CN"/>
              </w:rPr>
              <w:t xml:space="preserve"> 100,000 </w:t>
            </w:r>
            <w:r>
              <w:rPr>
                <w:rFonts w:ascii="Times New Roman" w:eastAsia="宋体" w:hAnsi="Times New Roman" w:cs="宋体" w:hint="eastAsia"/>
                <w:color w:val="0D6812"/>
                <w:sz w:val="21"/>
                <w:szCs w:val="21"/>
                <w:lang w:eastAsia="zh-CN"/>
              </w:rPr>
              <w:t>年</w:t>
            </w:r>
            <w:r>
              <w:rPr>
                <w:rFonts w:ascii="Times New Roman" w:hAnsi="Times New Roman"/>
                <w:color w:val="0D6812"/>
                <w:sz w:val="21"/>
                <w:szCs w:val="21"/>
                <w:lang w:eastAsia="zh-CN"/>
              </w:rPr>
              <w:t>(</w:t>
            </w:r>
            <w:r>
              <w:rPr>
                <w:rFonts w:ascii="Times New Roman" w:eastAsia="宋体" w:hAnsi="Times New Roman" w:cs="宋体" w:hint="eastAsia"/>
                <w:color w:val="0D6812"/>
                <w:sz w:val="21"/>
                <w:szCs w:val="21"/>
                <w:lang w:eastAsia="zh-CN"/>
              </w:rPr>
              <w:t>公约规定的期限</w:t>
            </w:r>
            <w:r>
              <w:rPr>
                <w:rFonts w:ascii="Times New Roman" w:hAnsi="Times New Roman"/>
                <w:color w:val="0D6812"/>
                <w:sz w:val="21"/>
                <w:szCs w:val="21"/>
                <w:lang w:eastAsia="zh-CN"/>
              </w:rPr>
              <w:t>)</w:t>
            </w:r>
            <w:r>
              <w:rPr>
                <w:rFonts w:ascii="Times New Roman" w:eastAsia="宋体" w:hAnsi="Times New Roman" w:cs="宋体" w:hint="eastAsia"/>
                <w:color w:val="0D6812"/>
                <w:sz w:val="21"/>
                <w:szCs w:val="21"/>
                <w:lang w:eastAsia="zh-CN"/>
              </w:rPr>
              <w:t>不向大气排放，则应通过清查无排放来核算。</w:t>
            </w:r>
            <w:r>
              <w:rPr>
                <w:rFonts w:ascii="Times New Roman" w:hAnsi="Times New Roman"/>
                <w:color w:val="0D6812"/>
                <w:sz w:val="21"/>
                <w:szCs w:val="21"/>
                <w:lang w:eastAsia="zh-CN"/>
              </w:rPr>
              <w:t>[</w:t>
            </w:r>
            <w:r>
              <w:rPr>
                <w:rFonts w:ascii="Times New Roman" w:eastAsiaTheme="minorEastAsia" w:hAnsi="Times New Roman" w:hint="eastAsia"/>
                <w:color w:val="0D6812"/>
                <w:sz w:val="21"/>
                <w:szCs w:val="21"/>
                <w:lang w:eastAsia="zh-CN"/>
              </w:rPr>
              <w:t>ISO</w:t>
            </w:r>
            <w:r>
              <w:rPr>
                <w:rFonts w:ascii="Times New Roman" w:hAnsi="Times New Roman"/>
                <w:color w:val="0D6812"/>
                <w:sz w:val="21"/>
                <w:szCs w:val="21"/>
                <w:lang w:eastAsia="zh-CN"/>
              </w:rPr>
              <w:t>+]</w:t>
            </w:r>
          </w:p>
        </w:tc>
      </w:tr>
      <w:tr w:rsidR="00D16BE9" w14:paraId="1C9B3F7B" w14:textId="77777777">
        <w:trPr>
          <w:trHeight w:val="856"/>
        </w:trPr>
        <w:tc>
          <w:tcPr>
            <w:tcW w:w="9289" w:type="dxa"/>
            <w:tcBorders>
              <w:top w:val="nil"/>
              <w:bottom w:val="nil"/>
              <w:right w:val="dotted" w:sz="12" w:space="0" w:color="000000"/>
            </w:tcBorders>
          </w:tcPr>
          <w:p w14:paraId="1AFDFB37" w14:textId="77777777" w:rsidR="00D16BE9" w:rsidRDefault="00AC4FA2">
            <w:pPr>
              <w:pStyle w:val="TableParagraph"/>
              <w:spacing w:before="0" w:line="300" w:lineRule="auto"/>
              <w:ind w:left="0" w:firstLineChars="200" w:firstLine="420"/>
              <w:jc w:val="both"/>
              <w:rPr>
                <w:rFonts w:ascii="Times New Roman" w:hAnsi="Times New Roman"/>
                <w:sz w:val="21"/>
                <w:szCs w:val="21"/>
              </w:rPr>
            </w:pPr>
            <w:r>
              <w:rPr>
                <w:rFonts w:ascii="Times New Roman" w:hAnsi="Times New Roman"/>
                <w:color w:val="0D6812"/>
                <w:sz w:val="21"/>
                <w:szCs w:val="21"/>
                <w:lang w:eastAsia="zh-CN"/>
              </w:rPr>
              <w:t xml:space="preserve">XI) SHALL - </w:t>
            </w:r>
            <w:r>
              <w:rPr>
                <w:rFonts w:ascii="Times New Roman" w:eastAsia="宋体" w:hAnsi="Times New Roman" w:cs="宋体" w:hint="eastAsia"/>
                <w:b/>
                <w:color w:val="0D6812"/>
                <w:sz w:val="21"/>
                <w:szCs w:val="21"/>
                <w:lang w:eastAsia="zh-CN"/>
              </w:rPr>
              <w:t>记录长期</w:t>
            </w:r>
            <w:r>
              <w:rPr>
                <w:rFonts w:ascii="Times New Roman" w:hAnsi="Times New Roman"/>
                <w:b/>
                <w:color w:val="0D6812"/>
                <w:sz w:val="21"/>
                <w:szCs w:val="21"/>
                <w:lang w:eastAsia="zh-CN"/>
              </w:rPr>
              <w:t>/</w:t>
            </w:r>
            <w:r>
              <w:rPr>
                <w:rFonts w:ascii="Times New Roman" w:eastAsia="宋体" w:hAnsi="Times New Roman" w:cs="宋体" w:hint="eastAsia"/>
                <w:b/>
                <w:color w:val="0D6812"/>
                <w:sz w:val="21"/>
                <w:szCs w:val="21"/>
                <w:lang w:eastAsia="zh-CN"/>
              </w:rPr>
              <w:t>准永久储存的细节和假设：</w:t>
            </w:r>
            <w:r>
              <w:rPr>
                <w:rFonts w:ascii="Times New Roman" w:eastAsia="宋体" w:hAnsi="Times New Roman" w:cs="宋体" w:hint="eastAsia"/>
                <w:color w:val="0D6812"/>
                <w:sz w:val="21"/>
                <w:szCs w:val="21"/>
                <w:lang w:eastAsia="zh-CN"/>
              </w:rPr>
              <w:t>应简明扼要地记录有关贮存形式和假定贮存时间的信息，并提供审查。应通过相应的废物盘存流程进行记录。</w:t>
            </w:r>
            <w:r>
              <w:rPr>
                <w:rFonts w:ascii="Times New Roman" w:hAnsi="Times New Roman"/>
                <w:color w:val="0D6812"/>
                <w:sz w:val="21"/>
                <w:szCs w:val="21"/>
              </w:rPr>
              <w:t>[</w:t>
            </w:r>
            <w:r>
              <w:rPr>
                <w:rFonts w:ascii="Times New Roman" w:eastAsiaTheme="minorEastAsia" w:hAnsi="Times New Roman" w:hint="eastAsia"/>
                <w:color w:val="0D6812"/>
                <w:sz w:val="21"/>
                <w:szCs w:val="21"/>
                <w:lang w:eastAsia="zh-CN"/>
              </w:rPr>
              <w:t>ISO</w:t>
            </w:r>
            <w:r>
              <w:rPr>
                <w:rFonts w:ascii="Times New Roman" w:hAnsi="Times New Roman"/>
                <w:color w:val="0D6812"/>
                <w:sz w:val="21"/>
                <w:szCs w:val="21"/>
              </w:rPr>
              <w:t>+]</w:t>
            </w:r>
          </w:p>
        </w:tc>
      </w:tr>
      <w:tr w:rsidR="00D16BE9" w14:paraId="28C1A879" w14:textId="77777777">
        <w:trPr>
          <w:trHeight w:val="577"/>
        </w:trPr>
        <w:tc>
          <w:tcPr>
            <w:tcW w:w="9289" w:type="dxa"/>
            <w:tcBorders>
              <w:top w:val="nil"/>
              <w:bottom w:val="nil"/>
            </w:tcBorders>
          </w:tcPr>
          <w:p w14:paraId="0ADF04A3" w14:textId="77777777" w:rsidR="00D16BE9" w:rsidRDefault="00AC4FA2">
            <w:pPr>
              <w:pStyle w:val="TableParagraph"/>
              <w:spacing w:before="0" w:line="300" w:lineRule="auto"/>
              <w:ind w:left="0" w:firstLineChars="200" w:firstLine="360"/>
              <w:rPr>
                <w:rFonts w:ascii="Times New Roman" w:hAnsi="Times New Roman"/>
                <w:sz w:val="18"/>
                <w:lang w:eastAsia="zh-CN"/>
              </w:rPr>
            </w:pPr>
            <w:r>
              <w:rPr>
                <w:rFonts w:ascii="Times New Roman" w:eastAsia="宋体" w:hAnsi="Times New Roman" w:cs="宋体" w:hint="eastAsia"/>
                <w:color w:val="0D6812"/>
                <w:sz w:val="18"/>
                <w:lang w:eastAsia="zh-CN"/>
              </w:rPr>
              <w:t>注：其他清单工作照常进行：即用正常的基本流程（如将</w:t>
            </w:r>
            <w:r>
              <w:rPr>
                <w:rFonts w:ascii="Times New Roman" w:hAnsi="Times New Roman"/>
                <w:color w:val="0D6812"/>
                <w:sz w:val="18"/>
                <w:lang w:eastAsia="zh-CN"/>
              </w:rPr>
              <w:t xml:space="preserve"> "</w:t>
            </w:r>
            <w:r>
              <w:rPr>
                <w:rFonts w:ascii="Times New Roman" w:eastAsia="宋体" w:hAnsi="Times New Roman" w:cs="宋体" w:hint="eastAsia"/>
                <w:color w:val="0D6812"/>
                <w:sz w:val="18"/>
                <w:lang w:eastAsia="zh-CN"/>
              </w:rPr>
              <w:t>甲烷，生物源</w:t>
            </w:r>
            <w:r>
              <w:rPr>
                <w:rFonts w:ascii="Times New Roman" w:hAnsi="Times New Roman"/>
                <w:color w:val="0D6812"/>
                <w:sz w:val="18"/>
                <w:lang w:eastAsia="zh-CN"/>
              </w:rPr>
              <w:t xml:space="preserve"> "</w:t>
            </w:r>
            <w:r>
              <w:rPr>
                <w:rFonts w:ascii="Times New Roman" w:eastAsia="宋体" w:hAnsi="Times New Roman" w:cs="宋体" w:hint="eastAsia"/>
                <w:color w:val="0D6812"/>
                <w:sz w:val="18"/>
                <w:lang w:eastAsia="zh-CN"/>
              </w:rPr>
              <w:t>作为</w:t>
            </w:r>
            <w:r>
              <w:rPr>
                <w:rFonts w:ascii="Times New Roman" w:hAnsi="Times New Roman"/>
                <w:color w:val="0D6812"/>
                <w:sz w:val="18"/>
                <w:lang w:eastAsia="zh-CN"/>
              </w:rPr>
              <w:t xml:space="preserve"> "</w:t>
            </w:r>
            <w:r>
              <w:rPr>
                <w:rFonts w:ascii="Times New Roman" w:eastAsia="宋体" w:hAnsi="Times New Roman" w:cs="宋体" w:hint="eastAsia"/>
                <w:color w:val="0D6812"/>
                <w:sz w:val="18"/>
                <w:lang w:eastAsia="zh-CN"/>
              </w:rPr>
              <w:t>向大气的排放</w:t>
            </w:r>
            <w:r>
              <w:rPr>
                <w:rFonts w:ascii="Times New Roman" w:hAnsi="Times New Roman"/>
                <w:color w:val="0D6812"/>
                <w:sz w:val="18"/>
                <w:lang w:eastAsia="zh-CN"/>
              </w:rPr>
              <w:t>"</w:t>
            </w:r>
            <w:r>
              <w:rPr>
                <w:rFonts w:ascii="Times New Roman" w:eastAsia="宋体" w:hAnsi="Times New Roman" w:cs="宋体" w:hint="eastAsia"/>
                <w:color w:val="0D6812"/>
                <w:sz w:val="18"/>
                <w:lang w:eastAsia="zh-CN"/>
              </w:rPr>
              <w:t>）来清</w:t>
            </w:r>
            <w:r>
              <w:rPr>
                <w:rFonts w:ascii="Times New Roman" w:hAnsi="Times New Roman"/>
                <w:color w:val="0D6812"/>
                <w:sz w:val="18"/>
                <w:lang w:eastAsia="zh-CN"/>
              </w:rPr>
              <w:t xml:space="preserve"> </w:t>
            </w:r>
            <w:r>
              <w:rPr>
                <w:rFonts w:ascii="Times New Roman" w:eastAsia="宋体" w:hAnsi="Times New Roman" w:cs="宋体" w:hint="eastAsia"/>
                <w:color w:val="0D6812"/>
                <w:sz w:val="18"/>
                <w:lang w:eastAsia="zh-CN"/>
              </w:rPr>
              <w:t>单从现在开始</w:t>
            </w:r>
            <w:r>
              <w:rPr>
                <w:rFonts w:ascii="Times New Roman" w:hAnsi="Times New Roman"/>
                <w:color w:val="0D6812"/>
                <w:sz w:val="18"/>
                <w:lang w:eastAsia="zh-CN"/>
              </w:rPr>
              <w:t xml:space="preserve"> 100 </w:t>
            </w:r>
            <w:r>
              <w:rPr>
                <w:rFonts w:ascii="Times New Roman" w:eastAsia="宋体" w:hAnsi="Times New Roman" w:cs="宋体" w:hint="eastAsia"/>
                <w:color w:val="0D6812"/>
                <w:sz w:val="18"/>
                <w:lang w:eastAsia="zh-CN"/>
              </w:rPr>
              <w:t>年内的排放。</w:t>
            </w:r>
          </w:p>
        </w:tc>
      </w:tr>
      <w:tr w:rsidR="00D16BE9" w14:paraId="5E452BFB" w14:textId="77777777">
        <w:trPr>
          <w:trHeight w:val="803"/>
        </w:trPr>
        <w:tc>
          <w:tcPr>
            <w:tcW w:w="9289" w:type="dxa"/>
            <w:tcBorders>
              <w:top w:val="nil"/>
              <w:bottom w:val="nil"/>
            </w:tcBorders>
          </w:tcPr>
          <w:p w14:paraId="2868F9D5" w14:textId="77777777" w:rsidR="00D16BE9" w:rsidRDefault="00AC4FA2">
            <w:pPr>
              <w:pStyle w:val="TableParagraph"/>
              <w:spacing w:before="0" w:line="300" w:lineRule="auto"/>
              <w:ind w:left="0" w:firstLineChars="200" w:firstLine="360"/>
              <w:jc w:val="both"/>
              <w:rPr>
                <w:rFonts w:ascii="Times New Roman" w:hAnsi="Times New Roman"/>
                <w:sz w:val="18"/>
                <w:lang w:eastAsia="zh-CN"/>
              </w:rPr>
            </w:pPr>
            <w:r>
              <w:rPr>
                <w:rFonts w:ascii="Times New Roman" w:eastAsia="宋体" w:hAnsi="Times New Roman" w:cs="宋体" w:hint="eastAsia"/>
                <w:color w:val="0D6812"/>
                <w:sz w:val="18"/>
                <w:lang w:eastAsia="zh-CN"/>
              </w:rPr>
              <w:t>请注意，只有在研究中考虑了</w:t>
            </w:r>
            <w:r>
              <w:rPr>
                <w:rFonts w:ascii="Times New Roman" w:hAnsi="Times New Roman"/>
                <w:color w:val="0D6812"/>
                <w:sz w:val="18"/>
                <w:lang w:eastAsia="zh-CN"/>
              </w:rPr>
              <w:t xml:space="preserve"> "</w:t>
            </w:r>
            <w:r>
              <w:rPr>
                <w:rFonts w:ascii="Times New Roman" w:eastAsia="宋体" w:hAnsi="Times New Roman" w:cs="宋体" w:hint="eastAsia"/>
                <w:color w:val="0D6812"/>
                <w:sz w:val="18"/>
                <w:lang w:eastAsia="zh-CN"/>
              </w:rPr>
              <w:t>临时碳储存</w:t>
            </w:r>
            <w:r>
              <w:rPr>
                <w:rFonts w:ascii="Times New Roman" w:hAnsi="Times New Roman"/>
                <w:color w:val="0D6812"/>
                <w:sz w:val="18"/>
                <w:lang w:eastAsia="zh-CN"/>
              </w:rPr>
              <w:t xml:space="preserve"> "</w:t>
            </w:r>
            <w:r>
              <w:rPr>
                <w:rFonts w:ascii="Times New Roman" w:eastAsia="宋体" w:hAnsi="Times New Roman" w:cs="宋体" w:hint="eastAsia"/>
                <w:color w:val="0D6812"/>
                <w:sz w:val="18"/>
                <w:lang w:eastAsia="zh-CN"/>
              </w:rPr>
              <w:t>的情况下，在以后的解释中才会对有和没有入计量的结果进行单独分析，明确显示入计量对储存</w:t>
            </w:r>
            <w:r>
              <w:rPr>
                <w:rFonts w:ascii="Times New Roman" w:hAnsi="Times New Roman"/>
                <w:color w:val="0D6812"/>
                <w:sz w:val="18"/>
                <w:lang w:eastAsia="zh-CN"/>
              </w:rPr>
              <w:t>/</w:t>
            </w:r>
            <w:r>
              <w:rPr>
                <w:rFonts w:ascii="Times New Roman" w:eastAsia="宋体" w:hAnsi="Times New Roman" w:cs="宋体" w:hint="eastAsia"/>
                <w:color w:val="0D6812"/>
                <w:sz w:val="18"/>
                <w:lang w:eastAsia="zh-CN"/>
              </w:rPr>
              <w:t>延迟排放的影响。</w:t>
            </w:r>
          </w:p>
        </w:tc>
      </w:tr>
      <w:tr w:rsidR="00D16BE9" w14:paraId="25B0039E" w14:textId="77777777">
        <w:trPr>
          <w:trHeight w:val="812"/>
        </w:trPr>
        <w:tc>
          <w:tcPr>
            <w:tcW w:w="9289" w:type="dxa"/>
            <w:tcBorders>
              <w:top w:val="nil"/>
            </w:tcBorders>
          </w:tcPr>
          <w:p w14:paraId="1EB52097" w14:textId="77777777" w:rsidR="00D16BE9" w:rsidRDefault="00AC4FA2">
            <w:pPr>
              <w:pStyle w:val="TableParagraph"/>
              <w:spacing w:before="0" w:line="300" w:lineRule="auto"/>
              <w:ind w:left="0" w:firstLineChars="200" w:firstLine="360"/>
              <w:jc w:val="both"/>
              <w:rPr>
                <w:rFonts w:ascii="Times New Roman" w:hAnsi="Times New Roman"/>
                <w:sz w:val="18"/>
                <w:lang w:eastAsia="zh-CN"/>
              </w:rPr>
            </w:pPr>
            <w:r>
              <w:rPr>
                <w:rFonts w:ascii="Times New Roman" w:eastAsia="宋体" w:hAnsi="Times New Roman" w:cs="宋体" w:hint="eastAsia"/>
                <w:color w:val="0D6812"/>
                <w:sz w:val="18"/>
                <w:lang w:eastAsia="zh-CN"/>
              </w:rPr>
              <w:t>请注意，如果不能完全满足上述规定，在报告已达到的数据质量和解释生命周期评估研究结果时，应明确考虑这一点。请注意，不符合上述要求的</w:t>
            </w:r>
            <w:r>
              <w:rPr>
                <w:rFonts w:ascii="Times New Roman" w:hAnsi="Times New Roman"/>
                <w:color w:val="0D6812"/>
                <w:sz w:val="18"/>
                <w:lang w:eastAsia="zh-CN"/>
              </w:rPr>
              <w:t xml:space="preserve"> LCI </w:t>
            </w:r>
            <w:r>
              <w:rPr>
                <w:rFonts w:ascii="Times New Roman" w:eastAsia="宋体" w:hAnsi="Times New Roman" w:cs="宋体" w:hint="eastAsia"/>
                <w:color w:val="0D6812"/>
                <w:sz w:val="18"/>
                <w:lang w:eastAsia="zh-CN"/>
              </w:rPr>
              <w:t>数据集清单不符合</w:t>
            </w:r>
            <w:r>
              <w:rPr>
                <w:rFonts w:ascii="Times New Roman" w:hAnsi="Times New Roman"/>
                <w:color w:val="0D6812"/>
                <w:sz w:val="18"/>
                <w:lang w:eastAsia="zh-CN"/>
              </w:rPr>
              <w:t xml:space="preserve"> ILCD </w:t>
            </w:r>
            <w:r>
              <w:rPr>
                <w:rFonts w:ascii="Times New Roman" w:eastAsia="宋体" w:hAnsi="Times New Roman" w:cs="宋体" w:hint="eastAsia"/>
                <w:color w:val="0D6812"/>
                <w:sz w:val="18"/>
                <w:lang w:eastAsia="zh-CN"/>
              </w:rPr>
              <w:t>术语。</w:t>
            </w:r>
          </w:p>
        </w:tc>
      </w:tr>
    </w:tbl>
    <w:p w14:paraId="6C87982A" w14:textId="77777777" w:rsidR="00D16BE9" w:rsidRDefault="00D16BE9">
      <w:pPr>
        <w:pStyle w:val="a8"/>
        <w:spacing w:line="300" w:lineRule="auto"/>
        <w:ind w:firstLineChars="200" w:firstLine="412"/>
        <w:jc w:val="both"/>
        <w:rPr>
          <w:rFonts w:cs="宋体"/>
          <w:spacing w:val="-2"/>
          <w:szCs w:val="21"/>
          <w:lang w:eastAsia="zh-CN"/>
        </w:rPr>
      </w:pPr>
    </w:p>
    <w:p w14:paraId="28E5864F" w14:textId="77777777" w:rsidR="00D16BE9" w:rsidRDefault="00AC4FA2">
      <w:pPr>
        <w:widowControl w:val="0"/>
        <w:autoSpaceDE w:val="0"/>
        <w:autoSpaceDN w:val="0"/>
        <w:spacing w:line="300" w:lineRule="auto"/>
        <w:ind w:firstLine="422"/>
        <w:jc w:val="left"/>
        <w:outlineLvl w:val="3"/>
        <w:rPr>
          <w:rFonts w:eastAsia="Arial" w:cs="Arial"/>
          <w:b/>
          <w:bCs/>
          <w:kern w:val="0"/>
          <w:szCs w:val="21"/>
        </w:rPr>
      </w:pPr>
      <w:r>
        <w:rPr>
          <w:rFonts w:eastAsia="Arial" w:cs="Arial"/>
          <w:b/>
          <w:bCs/>
          <w:kern w:val="0"/>
          <w:szCs w:val="21"/>
        </w:rPr>
        <w:t>7.4.3.</w:t>
      </w:r>
      <w:r>
        <w:rPr>
          <w:rFonts w:cs="Arial" w:hint="eastAsia"/>
          <w:b/>
          <w:bCs/>
          <w:kern w:val="0"/>
          <w:szCs w:val="21"/>
        </w:rPr>
        <w:t>8</w:t>
      </w:r>
      <w:r>
        <w:rPr>
          <w:rFonts w:cs="Arial"/>
          <w:b/>
          <w:bCs/>
          <w:kern w:val="0"/>
          <w:szCs w:val="21"/>
        </w:rPr>
        <w:tab/>
      </w:r>
      <w:r>
        <w:rPr>
          <w:rFonts w:eastAsia="宋体" w:cs="宋体" w:hint="eastAsia"/>
          <w:b/>
          <w:bCs/>
          <w:kern w:val="0"/>
          <w:szCs w:val="21"/>
        </w:rPr>
        <w:t>提醒流</w:t>
      </w:r>
    </w:p>
    <w:p w14:paraId="085E52B4" w14:textId="77777777" w:rsidR="00D16BE9" w:rsidRDefault="00AC4FA2">
      <w:pPr>
        <w:widowControl w:val="0"/>
        <w:autoSpaceDE w:val="0"/>
        <w:autoSpaceDN w:val="0"/>
        <w:spacing w:line="300" w:lineRule="auto"/>
        <w:ind w:firstLine="360"/>
        <w:rPr>
          <w:rFonts w:eastAsia="Arial" w:cs="Arial"/>
          <w:kern w:val="0"/>
          <w:sz w:val="18"/>
          <w:szCs w:val="24"/>
        </w:rPr>
      </w:pPr>
      <w:r>
        <w:rPr>
          <w:rFonts w:eastAsia="Arial" w:cs="Arial"/>
          <w:color w:val="0000FF"/>
          <w:kern w:val="0"/>
          <w:sz w:val="18"/>
          <w:szCs w:val="24"/>
        </w:rPr>
        <w:t>(</w:t>
      </w:r>
      <w:r>
        <w:rPr>
          <w:rFonts w:eastAsia="宋体" w:cs="宋体" w:hint="eastAsia"/>
          <w:color w:val="0000FF"/>
          <w:kern w:val="0"/>
          <w:sz w:val="18"/>
          <w:szCs w:val="24"/>
        </w:rPr>
        <w:t>无相应的</w:t>
      </w:r>
      <w:r>
        <w:rPr>
          <w:rFonts w:eastAsia="Arial" w:cs="Arial"/>
          <w:color w:val="0000FF"/>
          <w:kern w:val="0"/>
          <w:sz w:val="18"/>
          <w:szCs w:val="24"/>
        </w:rPr>
        <w:t xml:space="preserve"> ISO 14044:2006 </w:t>
      </w:r>
      <w:r>
        <w:rPr>
          <w:rFonts w:eastAsia="宋体" w:cs="宋体" w:hint="eastAsia"/>
          <w:color w:val="0000FF"/>
          <w:spacing w:val="-2"/>
          <w:kern w:val="0"/>
          <w:sz w:val="18"/>
          <w:szCs w:val="24"/>
        </w:rPr>
        <w:t>章节）</w:t>
      </w:r>
    </w:p>
    <w:p w14:paraId="25977A3D" w14:textId="77777777" w:rsidR="00D16BE9" w:rsidRDefault="00AC4FA2">
      <w:pPr>
        <w:pStyle w:val="a8"/>
        <w:spacing w:line="300" w:lineRule="auto"/>
        <w:ind w:firstLineChars="200" w:firstLine="414"/>
        <w:jc w:val="both"/>
        <w:rPr>
          <w:rFonts w:cs="宋体"/>
          <w:b/>
          <w:bCs/>
          <w:spacing w:val="-2"/>
          <w:szCs w:val="21"/>
          <w:lang w:eastAsia="zh-CN"/>
        </w:rPr>
      </w:pPr>
      <w:r>
        <w:rPr>
          <w:rFonts w:cs="宋体" w:hint="eastAsia"/>
          <w:b/>
          <w:bCs/>
          <w:spacing w:val="-2"/>
          <w:szCs w:val="21"/>
          <w:lang w:eastAsia="zh-CN"/>
        </w:rPr>
        <w:t>导言和概述</w:t>
      </w:r>
    </w:p>
    <w:p w14:paraId="3F394E80" w14:textId="77777777" w:rsidR="00D16BE9" w:rsidRDefault="00AC4FA2">
      <w:pPr>
        <w:widowControl w:val="0"/>
        <w:autoSpaceDE w:val="0"/>
        <w:autoSpaceDN w:val="0"/>
        <w:spacing w:line="300" w:lineRule="auto"/>
        <w:ind w:firstLine="420"/>
        <w:rPr>
          <w:rFonts w:eastAsia="Arial" w:cs="Arial"/>
          <w:kern w:val="0"/>
          <w:szCs w:val="21"/>
        </w:rPr>
      </w:pPr>
      <w:r>
        <w:rPr>
          <w:rFonts w:eastAsia="宋体" w:cs="宋体" w:hint="eastAsia"/>
          <w:kern w:val="0"/>
          <w:szCs w:val="21"/>
        </w:rPr>
        <w:t>提醒流量不是流量的独立类别，而是适用于任何</w:t>
      </w:r>
      <w:r>
        <w:rPr>
          <w:rFonts w:eastAsia="宋体" w:cs="宋体" w:hint="eastAsia"/>
          <w:spacing w:val="-3"/>
          <w:kern w:val="0"/>
          <w:szCs w:val="21"/>
        </w:rPr>
        <w:t>流量</w:t>
      </w:r>
      <w:r>
        <w:rPr>
          <w:rFonts w:eastAsia="宋体" w:cs="宋体" w:hint="eastAsia"/>
          <w:kern w:val="0"/>
          <w:szCs w:val="21"/>
        </w:rPr>
        <w:t>的附加分类。它将其排除在影响评估和系统建模之外，但在创建</w:t>
      </w:r>
      <w:r>
        <w:rPr>
          <w:rFonts w:eastAsia="Arial" w:cs="Arial"/>
          <w:kern w:val="0"/>
          <w:szCs w:val="21"/>
        </w:rPr>
        <w:t xml:space="preserve"> LCI </w:t>
      </w:r>
      <w:r>
        <w:rPr>
          <w:rFonts w:eastAsia="宋体" w:cs="宋体" w:hint="eastAsia"/>
          <w:kern w:val="0"/>
          <w:szCs w:val="21"/>
        </w:rPr>
        <w:t>结果时将其保留在清单中作为</w:t>
      </w:r>
      <w:r>
        <w:rPr>
          <w:rFonts w:eastAsia="Arial" w:cs="Arial"/>
          <w:kern w:val="0"/>
          <w:szCs w:val="21"/>
        </w:rPr>
        <w:t xml:space="preserve"> "</w:t>
      </w:r>
      <w:r>
        <w:rPr>
          <w:rFonts w:eastAsia="宋体" w:cs="宋体" w:hint="eastAsia"/>
          <w:kern w:val="0"/>
          <w:szCs w:val="21"/>
        </w:rPr>
        <w:t>提醒</w:t>
      </w:r>
      <w:r>
        <w:rPr>
          <w:rFonts w:eastAsia="Arial" w:cs="Arial"/>
          <w:kern w:val="0"/>
          <w:szCs w:val="21"/>
        </w:rPr>
        <w:t>"</w:t>
      </w:r>
      <w:r>
        <w:rPr>
          <w:rFonts w:eastAsia="宋体" w:cs="宋体" w:hint="eastAsia"/>
          <w:kern w:val="0"/>
          <w:szCs w:val="21"/>
        </w:rPr>
        <w:t>。</w:t>
      </w:r>
    </w:p>
    <w:p w14:paraId="14856443" w14:textId="77777777" w:rsidR="00D16BE9" w:rsidRDefault="00AC4FA2">
      <w:pPr>
        <w:widowControl w:val="0"/>
        <w:autoSpaceDE w:val="0"/>
        <w:autoSpaceDN w:val="0"/>
        <w:spacing w:line="300" w:lineRule="auto"/>
        <w:ind w:firstLine="420"/>
        <w:rPr>
          <w:rFonts w:eastAsia="Arial" w:cs="Arial"/>
          <w:kern w:val="0"/>
          <w:szCs w:val="21"/>
        </w:rPr>
      </w:pPr>
      <w:r>
        <w:rPr>
          <w:rFonts w:eastAsia="宋体" w:cs="宋体" w:hint="eastAsia"/>
          <w:kern w:val="0"/>
          <w:szCs w:val="21"/>
        </w:rPr>
        <w:t>提醒流可用于产品流，如</w:t>
      </w:r>
      <w:r>
        <w:rPr>
          <w:rFonts w:eastAsia="Arial" w:cs="Arial"/>
          <w:kern w:val="0"/>
          <w:szCs w:val="21"/>
        </w:rPr>
        <w:t xml:space="preserve"> "</w:t>
      </w:r>
      <w:r>
        <w:rPr>
          <w:rFonts w:eastAsia="宋体" w:cs="宋体" w:hint="eastAsia"/>
          <w:kern w:val="0"/>
          <w:szCs w:val="21"/>
        </w:rPr>
        <w:t>电力，提醒流</w:t>
      </w:r>
      <w:r>
        <w:rPr>
          <w:rFonts w:eastAsia="Arial" w:cs="Arial"/>
          <w:kern w:val="0"/>
          <w:szCs w:val="21"/>
        </w:rPr>
        <w:t>"</w:t>
      </w:r>
      <w:r>
        <w:rPr>
          <w:rFonts w:eastAsia="宋体" w:cs="宋体" w:hint="eastAsia"/>
          <w:kern w:val="0"/>
          <w:szCs w:val="21"/>
        </w:rPr>
        <w:t>，以在</w:t>
      </w:r>
      <w:r>
        <w:rPr>
          <w:rFonts w:eastAsia="Arial" w:cs="Arial"/>
          <w:kern w:val="0"/>
          <w:szCs w:val="21"/>
        </w:rPr>
        <w:t xml:space="preserve"> LCI </w:t>
      </w:r>
      <w:r>
        <w:rPr>
          <w:rFonts w:eastAsia="宋体" w:cs="宋体" w:hint="eastAsia"/>
          <w:kern w:val="0"/>
          <w:szCs w:val="21"/>
        </w:rPr>
        <w:t>结果中保留生命周期内总用电量的信息。某些生命周期应用（如环境产品声明</w:t>
      </w:r>
      <w:r>
        <w:rPr>
          <w:rFonts w:eastAsia="Arial" w:cs="Arial"/>
          <w:kern w:val="0"/>
          <w:szCs w:val="21"/>
        </w:rPr>
        <w:t xml:space="preserve"> (EPD)</w:t>
      </w:r>
      <w:r>
        <w:rPr>
          <w:rFonts w:eastAsia="宋体" w:cs="宋体" w:hint="eastAsia"/>
          <w:kern w:val="0"/>
          <w:szCs w:val="21"/>
        </w:rPr>
        <w:t>）有时需要这样的信息。也可用于指标流，如</w:t>
      </w:r>
      <w:r>
        <w:rPr>
          <w:rFonts w:eastAsia="Arial" w:cs="Arial"/>
          <w:kern w:val="0"/>
          <w:szCs w:val="21"/>
        </w:rPr>
        <w:t xml:space="preserve"> "</w:t>
      </w:r>
      <w:r>
        <w:rPr>
          <w:rFonts w:eastAsia="宋体" w:cs="宋体" w:hint="eastAsia"/>
          <w:kern w:val="0"/>
          <w:szCs w:val="21"/>
        </w:rPr>
        <w:t>挥发性有机化合物（</w:t>
      </w:r>
      <w:r>
        <w:rPr>
          <w:rFonts w:eastAsia="Arial" w:cs="Arial"/>
          <w:kern w:val="0"/>
          <w:szCs w:val="21"/>
        </w:rPr>
        <w:t>VOC</w:t>
      </w:r>
      <w:r>
        <w:rPr>
          <w:rFonts w:eastAsia="宋体" w:cs="宋体" w:hint="eastAsia"/>
          <w:kern w:val="0"/>
          <w:szCs w:val="21"/>
        </w:rPr>
        <w:t>），提醒流，与影响无关</w:t>
      </w:r>
      <w:r>
        <w:rPr>
          <w:rFonts w:eastAsia="Arial" w:cs="Arial"/>
          <w:kern w:val="0"/>
          <w:szCs w:val="21"/>
        </w:rPr>
        <w:t>"</w:t>
      </w:r>
      <w:r>
        <w:rPr>
          <w:rFonts w:eastAsia="宋体" w:cs="宋体" w:hint="eastAsia"/>
          <w:kern w:val="0"/>
          <w:szCs w:val="21"/>
        </w:rPr>
        <w:t>。</w:t>
      </w:r>
    </w:p>
    <w:p w14:paraId="5C64170F" w14:textId="77777777" w:rsidR="00D16BE9" w:rsidRDefault="00AC4FA2">
      <w:pPr>
        <w:widowControl w:val="0"/>
        <w:autoSpaceDE w:val="0"/>
        <w:autoSpaceDN w:val="0"/>
        <w:spacing w:line="300" w:lineRule="auto"/>
        <w:ind w:firstLine="420"/>
        <w:rPr>
          <w:rFonts w:eastAsia="Arial" w:cs="Arial"/>
          <w:kern w:val="0"/>
          <w:szCs w:val="21"/>
        </w:rPr>
      </w:pPr>
      <w:r>
        <w:rPr>
          <w:rFonts w:eastAsia="宋体" w:cs="宋体" w:hint="eastAsia"/>
          <w:kern w:val="0"/>
          <w:szCs w:val="21"/>
        </w:rPr>
        <w:t>目前，很少有生命周期评估软件系统和数据库使用</w:t>
      </w:r>
      <w:r>
        <w:rPr>
          <w:rFonts w:eastAsia="Arial" w:cs="Arial"/>
          <w:kern w:val="0"/>
          <w:szCs w:val="21"/>
        </w:rPr>
        <w:t xml:space="preserve"> "</w:t>
      </w:r>
      <w:r>
        <w:rPr>
          <w:rFonts w:eastAsia="宋体" w:cs="宋体" w:hint="eastAsia"/>
          <w:kern w:val="0"/>
          <w:szCs w:val="21"/>
        </w:rPr>
        <w:t>提醒流</w:t>
      </w:r>
      <w:r>
        <w:rPr>
          <w:rFonts w:eastAsia="Arial" w:cs="Arial"/>
          <w:kern w:val="0"/>
          <w:szCs w:val="21"/>
        </w:rPr>
        <w:t>"</w:t>
      </w:r>
      <w:r>
        <w:rPr>
          <w:rFonts w:eastAsia="宋体" w:cs="宋体" w:hint="eastAsia"/>
          <w:kern w:val="0"/>
          <w:szCs w:val="21"/>
        </w:rPr>
        <w:t>，但如上所述，这种方法被认为是非常有益的。在</w:t>
      </w:r>
      <w:r>
        <w:rPr>
          <w:rFonts w:eastAsia="Arial" w:cs="Arial"/>
          <w:kern w:val="0"/>
          <w:szCs w:val="21"/>
        </w:rPr>
        <w:t xml:space="preserve"> ILCD </w:t>
      </w:r>
      <w:r>
        <w:rPr>
          <w:rFonts w:eastAsia="宋体" w:cs="宋体" w:hint="eastAsia"/>
          <w:kern w:val="0"/>
          <w:szCs w:val="21"/>
        </w:rPr>
        <w:t>参考格式中，它是作为一个选项来实现的，其中单个输入</w:t>
      </w:r>
      <w:r>
        <w:rPr>
          <w:rFonts w:eastAsia="Arial" w:cs="Arial"/>
          <w:kern w:val="0"/>
          <w:szCs w:val="21"/>
        </w:rPr>
        <w:t>/</w:t>
      </w:r>
      <w:r>
        <w:rPr>
          <w:rFonts w:eastAsia="宋体" w:cs="宋体" w:hint="eastAsia"/>
          <w:kern w:val="0"/>
          <w:szCs w:val="21"/>
        </w:rPr>
        <w:t>输出流可以标记为</w:t>
      </w:r>
      <w:r>
        <w:rPr>
          <w:rFonts w:eastAsia="Arial" w:cs="Arial"/>
          <w:kern w:val="0"/>
          <w:szCs w:val="21"/>
        </w:rPr>
        <w:t xml:space="preserve"> "</w:t>
      </w:r>
      <w:r>
        <w:rPr>
          <w:rFonts w:eastAsia="宋体" w:cs="宋体" w:hint="eastAsia"/>
          <w:kern w:val="0"/>
          <w:szCs w:val="21"/>
        </w:rPr>
        <w:t>提醒</w:t>
      </w:r>
      <w:r>
        <w:rPr>
          <w:rFonts w:eastAsia="宋体" w:cs="宋体" w:hint="eastAsia"/>
          <w:spacing w:val="-2"/>
          <w:kern w:val="0"/>
          <w:szCs w:val="21"/>
        </w:rPr>
        <w:t>流</w:t>
      </w:r>
      <w:r>
        <w:rPr>
          <w:rFonts w:eastAsia="Arial" w:cs="Arial"/>
          <w:spacing w:val="-2"/>
          <w:kern w:val="0"/>
          <w:szCs w:val="21"/>
        </w:rPr>
        <w:t>"</w:t>
      </w:r>
      <w:r>
        <w:rPr>
          <w:rFonts w:eastAsia="宋体" w:cs="宋体" w:hint="eastAsia"/>
          <w:spacing w:val="-2"/>
          <w:kern w:val="0"/>
          <w:szCs w:val="21"/>
        </w:rPr>
        <w:t>。</w:t>
      </w:r>
    </w:p>
    <w:p w14:paraId="06D5878C" w14:textId="77777777" w:rsidR="00D16BE9" w:rsidRDefault="00AC4FA2">
      <w:pPr>
        <w:widowControl w:val="0"/>
        <w:autoSpaceDE w:val="0"/>
        <w:autoSpaceDN w:val="0"/>
        <w:spacing w:line="300" w:lineRule="auto"/>
        <w:ind w:firstLine="420"/>
        <w:rPr>
          <w:rFonts w:eastAsia="Arial" w:cs="Arial"/>
          <w:kern w:val="0"/>
          <w:szCs w:val="21"/>
        </w:rPr>
      </w:pPr>
      <w:r>
        <w:rPr>
          <w:rFonts w:eastAsia="宋体" w:cs="宋体" w:hint="eastAsia"/>
          <w:kern w:val="0"/>
          <w:szCs w:val="21"/>
        </w:rPr>
        <w:t>需要再次强调的是，提醒流与传统的</w:t>
      </w:r>
      <w:r>
        <w:rPr>
          <w:rFonts w:eastAsia="Arial" w:cs="Arial"/>
          <w:kern w:val="0"/>
          <w:szCs w:val="21"/>
        </w:rPr>
        <w:t xml:space="preserve"> LCI </w:t>
      </w:r>
      <w:r>
        <w:rPr>
          <w:rFonts w:eastAsia="宋体" w:cs="宋体" w:hint="eastAsia"/>
          <w:kern w:val="0"/>
          <w:szCs w:val="21"/>
        </w:rPr>
        <w:t>结果或</w:t>
      </w:r>
      <w:r>
        <w:rPr>
          <w:rFonts w:eastAsia="Arial" w:cs="Arial"/>
          <w:kern w:val="0"/>
          <w:szCs w:val="21"/>
        </w:rPr>
        <w:t xml:space="preserve"> LCIA </w:t>
      </w:r>
      <w:r>
        <w:rPr>
          <w:rFonts w:eastAsia="宋体" w:cs="宋体" w:hint="eastAsia"/>
          <w:kern w:val="0"/>
          <w:szCs w:val="21"/>
        </w:rPr>
        <w:t>结果信息没有任何关系，即不得带有任何</w:t>
      </w:r>
      <w:r>
        <w:rPr>
          <w:rFonts w:eastAsia="Arial" w:cs="Arial"/>
          <w:kern w:val="0"/>
          <w:szCs w:val="21"/>
        </w:rPr>
        <w:t xml:space="preserve"> LCIA </w:t>
      </w:r>
      <w:r>
        <w:rPr>
          <w:rFonts w:eastAsia="宋体" w:cs="宋体" w:hint="eastAsia"/>
          <w:kern w:val="0"/>
          <w:szCs w:val="21"/>
        </w:rPr>
        <w:t>影响因子，也不得与上游或下游过程相关联。</w:t>
      </w:r>
    </w:p>
    <w:p w14:paraId="48BDCB51" w14:textId="77777777" w:rsidR="00D16BE9" w:rsidRDefault="00AC4FA2">
      <w:pPr>
        <w:widowControl w:val="0"/>
        <w:autoSpaceDE w:val="0"/>
        <w:autoSpaceDN w:val="0"/>
        <w:spacing w:line="300" w:lineRule="auto"/>
        <w:ind w:firstLine="420"/>
        <w:rPr>
          <w:rFonts w:eastAsia="Arial" w:cs="Arial"/>
          <w:kern w:val="0"/>
          <w:sz w:val="22"/>
        </w:rPr>
      </w:pPr>
      <w:r>
        <w:rPr>
          <w:rFonts w:eastAsia="Arial" w:cs="Arial"/>
          <w:noProof/>
          <w:kern w:val="0"/>
          <w:szCs w:val="21"/>
          <w:lang w:eastAsia="en-US"/>
        </w:rPr>
        <w:drawing>
          <wp:anchor distT="0" distB="0" distL="0" distR="0" simplePos="0" relativeHeight="251666944" behindDoc="0" locked="0" layoutInCell="1" allowOverlap="1" wp14:anchorId="7B541DA0" wp14:editId="65017743">
            <wp:simplePos x="0" y="0"/>
            <wp:positionH relativeFrom="page">
              <wp:posOffset>6705600</wp:posOffset>
            </wp:positionH>
            <wp:positionV relativeFrom="paragraph">
              <wp:posOffset>537210</wp:posOffset>
            </wp:positionV>
            <wp:extent cx="19050" cy="604520"/>
            <wp:effectExtent l="0" t="0" r="6350" b="5080"/>
            <wp:wrapNone/>
            <wp:docPr id="743" name="image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 name="image49.png"/>
                    <pic:cNvPicPr>
                      <a:picLocks noChangeAspect="1"/>
                    </pic:cNvPicPr>
                  </pic:nvPicPr>
                  <pic:blipFill>
                    <a:blip r:embed="rId54" cstate="print"/>
                    <a:stretch>
                      <a:fillRect/>
                    </a:stretch>
                  </pic:blipFill>
                  <pic:spPr>
                    <a:xfrm>
                      <a:off x="0" y="0"/>
                      <a:ext cx="18996" cy="604837"/>
                    </a:xfrm>
                    <a:prstGeom prst="rect">
                      <a:avLst/>
                    </a:prstGeom>
                  </pic:spPr>
                </pic:pic>
              </a:graphicData>
            </a:graphic>
          </wp:anchor>
        </w:drawing>
      </w:r>
      <w:r>
        <w:rPr>
          <w:rFonts w:eastAsia="宋体" w:cs="宋体" w:hint="eastAsia"/>
          <w:kern w:val="0"/>
          <w:szCs w:val="21"/>
        </w:rPr>
        <w:t>此类提醒流应有自己的特定名称，以降低在清单中重复计算的风险。</w:t>
      </w:r>
    </w:p>
    <w:tbl>
      <w:tblPr>
        <w:tblStyle w:val="TableNormal"/>
        <w:tblW w:w="9289" w:type="dxa"/>
        <w:tblInd w:w="-534" w:type="dxa"/>
        <w:tblLayout w:type="fixed"/>
        <w:tblLook w:val="04A0" w:firstRow="1" w:lastRow="0" w:firstColumn="1" w:lastColumn="0" w:noHBand="0" w:noVBand="1"/>
      </w:tblPr>
      <w:tblGrid>
        <w:gridCol w:w="9289"/>
      </w:tblGrid>
      <w:tr w:rsidR="00D16BE9" w14:paraId="5BCCD528" w14:textId="77777777">
        <w:trPr>
          <w:trHeight w:val="543"/>
        </w:trPr>
        <w:tc>
          <w:tcPr>
            <w:tcW w:w="9289" w:type="dxa"/>
            <w:tcBorders>
              <w:top w:val="dotDash" w:sz="18" w:space="0" w:color="008000"/>
              <w:left w:val="dotDash" w:sz="18" w:space="0" w:color="008000"/>
              <w:right w:val="dotDash" w:sz="18" w:space="0" w:color="008000"/>
            </w:tcBorders>
          </w:tcPr>
          <w:p w14:paraId="342DCAE0" w14:textId="77777777" w:rsidR="00D16BE9" w:rsidRDefault="00AC4FA2">
            <w:pPr>
              <w:pStyle w:val="TableParagraph"/>
              <w:spacing w:before="0" w:line="300" w:lineRule="auto"/>
              <w:ind w:left="0" w:firstLineChars="200" w:firstLine="482"/>
              <w:jc w:val="center"/>
              <w:rPr>
                <w:rFonts w:ascii="Times New Roman" w:hAnsi="Times New Roman"/>
                <w:b/>
                <w:sz w:val="24"/>
              </w:rPr>
            </w:pPr>
            <w:r>
              <w:rPr>
                <w:rFonts w:ascii="Times New Roman" w:eastAsia="宋体" w:hAnsi="Times New Roman" w:cs="宋体" w:hint="eastAsia"/>
                <w:b/>
                <w:color w:val="003300"/>
                <w:sz w:val="24"/>
              </w:rPr>
              <w:t>规定：</w:t>
            </w:r>
            <w:r>
              <w:rPr>
                <w:rFonts w:ascii="Times New Roman" w:hAnsi="Times New Roman"/>
                <w:b/>
                <w:color w:val="003300"/>
                <w:sz w:val="24"/>
              </w:rPr>
              <w:t xml:space="preserve">7.4.3.8 </w:t>
            </w:r>
            <w:proofErr w:type="spellStart"/>
            <w:r>
              <w:rPr>
                <w:rFonts w:ascii="Times New Roman" w:eastAsia="宋体" w:hAnsi="Times New Roman" w:cs="宋体" w:hint="eastAsia"/>
                <w:b/>
                <w:color w:val="003300"/>
                <w:sz w:val="24"/>
              </w:rPr>
              <w:t>提示</w:t>
            </w:r>
            <w:r>
              <w:rPr>
                <w:rFonts w:ascii="Times New Roman" w:eastAsia="宋体" w:hAnsi="Times New Roman" w:cs="宋体" w:hint="eastAsia"/>
                <w:b/>
                <w:color w:val="003300"/>
                <w:spacing w:val="-4"/>
                <w:sz w:val="24"/>
              </w:rPr>
              <w:t>流</w:t>
            </w:r>
            <w:proofErr w:type="spellEnd"/>
          </w:p>
        </w:tc>
      </w:tr>
      <w:tr w:rsidR="00D16BE9" w14:paraId="75542077" w14:textId="77777777">
        <w:trPr>
          <w:trHeight w:val="955"/>
        </w:trPr>
        <w:tc>
          <w:tcPr>
            <w:tcW w:w="9289" w:type="dxa"/>
            <w:tcBorders>
              <w:left w:val="dotDash" w:sz="18" w:space="0" w:color="008000"/>
            </w:tcBorders>
          </w:tcPr>
          <w:p w14:paraId="5C1A3AF1" w14:textId="77777777" w:rsidR="00D16BE9" w:rsidRDefault="00AC4FA2">
            <w:pPr>
              <w:pStyle w:val="TableParagraph"/>
              <w:spacing w:before="0" w:line="300" w:lineRule="auto"/>
              <w:ind w:left="0" w:firstLineChars="200" w:firstLine="420"/>
              <w:jc w:val="both"/>
              <w:rPr>
                <w:rFonts w:ascii="Times New Roman" w:hAnsi="Times New Roman"/>
                <w:lang w:eastAsia="zh-CN"/>
              </w:rPr>
            </w:pPr>
            <w:r>
              <w:rPr>
                <w:rFonts w:ascii="Times New Roman" w:hAnsi="Times New Roman"/>
                <w:color w:val="0D6812"/>
                <w:sz w:val="21"/>
                <w:szCs w:val="21"/>
                <w:lang w:eastAsia="zh-CN"/>
              </w:rPr>
              <w:t xml:space="preserve">I) </w:t>
            </w:r>
            <w:r>
              <w:rPr>
                <w:rFonts w:ascii="Times New Roman" w:eastAsiaTheme="minorEastAsia" w:hAnsi="Times New Roman" w:hint="eastAsia"/>
                <w:color w:val="0D6812"/>
                <w:sz w:val="21"/>
                <w:szCs w:val="21"/>
                <w:lang w:eastAsia="zh-CN"/>
              </w:rPr>
              <w:t>MAY</w:t>
            </w:r>
            <w:r>
              <w:rPr>
                <w:rFonts w:ascii="Times New Roman" w:hAnsi="Times New Roman"/>
                <w:color w:val="0D6812"/>
                <w:sz w:val="21"/>
                <w:szCs w:val="21"/>
                <w:lang w:eastAsia="zh-CN"/>
              </w:rPr>
              <w:t xml:space="preserve"> - </w:t>
            </w:r>
            <w:r>
              <w:rPr>
                <w:rFonts w:ascii="Times New Roman" w:eastAsia="宋体" w:hAnsi="Times New Roman" w:cs="宋体" w:hint="eastAsia"/>
                <w:b/>
                <w:color w:val="0D6812"/>
                <w:sz w:val="21"/>
                <w:szCs w:val="21"/>
                <w:lang w:eastAsia="zh-CN"/>
              </w:rPr>
              <w:t>为特定目的使用提醒流保存原始信息：</w:t>
            </w:r>
            <w:r>
              <w:rPr>
                <w:rFonts w:ascii="Times New Roman" w:eastAsia="宋体" w:hAnsi="Times New Roman" w:cs="宋体" w:hint="eastAsia"/>
                <w:color w:val="0D6812"/>
                <w:sz w:val="21"/>
                <w:szCs w:val="21"/>
                <w:lang w:eastAsia="zh-CN"/>
              </w:rPr>
              <w:t>建议使用提醒流来保存拆分测量指标和总和流的原始信息（见</w:t>
            </w:r>
            <w:r>
              <w:rPr>
                <w:rFonts w:ascii="Times New Roman" w:hAnsi="Times New Roman"/>
                <w:color w:val="0D6812"/>
                <w:sz w:val="21"/>
                <w:szCs w:val="21"/>
                <w:lang w:eastAsia="zh-CN"/>
              </w:rPr>
              <w:t xml:space="preserve"> </w:t>
            </w:r>
            <w:hyperlink w:anchor="_bookmark236" w:history="1">
              <w:r>
                <w:rPr>
                  <w:rFonts w:ascii="Times New Roman" w:hAnsi="Times New Roman"/>
                  <w:color w:val="0D6812"/>
                  <w:sz w:val="21"/>
                  <w:szCs w:val="21"/>
                  <w:lang w:eastAsia="zh-CN"/>
                </w:rPr>
                <w:t>7.4.3.2</w:t>
              </w:r>
            </w:hyperlink>
            <w:r>
              <w:rPr>
                <w:rFonts w:ascii="Times New Roman" w:eastAsia="宋体" w:hAnsi="Times New Roman" w:cs="宋体" w:hint="eastAsia"/>
                <w:color w:val="0D6812"/>
                <w:sz w:val="21"/>
                <w:szCs w:val="21"/>
                <w:lang w:eastAsia="zh-CN"/>
              </w:rPr>
              <w:t>）。也可用于保存其他</w:t>
            </w:r>
          </w:p>
        </w:tc>
      </w:tr>
    </w:tbl>
    <w:p w14:paraId="376E6B2B" w14:textId="77777777" w:rsidR="00D16BE9" w:rsidRDefault="00AC4FA2">
      <w:pPr>
        <w:pStyle w:val="a8"/>
        <w:spacing w:line="300" w:lineRule="auto"/>
        <w:ind w:firstLineChars="200" w:firstLine="412"/>
        <w:jc w:val="both"/>
        <w:rPr>
          <w:rFonts w:cs="宋体"/>
          <w:spacing w:val="-2"/>
          <w:szCs w:val="21"/>
          <w:lang w:eastAsia="zh-CN"/>
        </w:rPr>
      </w:pPr>
      <w:r>
        <w:rPr>
          <w:rFonts w:cs="宋体"/>
          <w:spacing w:val="-2"/>
          <w:szCs w:val="21"/>
          <w:lang w:eastAsia="zh-CN"/>
        </w:rPr>
        <w:br w:type="page"/>
      </w:r>
    </w:p>
    <w:tbl>
      <w:tblPr>
        <w:tblStyle w:val="TableNormal"/>
        <w:tblW w:w="9290" w:type="dxa"/>
        <w:tblInd w:w="-534" w:type="dxa"/>
        <w:tblLayout w:type="fixed"/>
        <w:tblLook w:val="04A0" w:firstRow="1" w:lastRow="0" w:firstColumn="1" w:lastColumn="0" w:noHBand="0" w:noVBand="1"/>
      </w:tblPr>
      <w:tblGrid>
        <w:gridCol w:w="9290"/>
      </w:tblGrid>
      <w:tr w:rsidR="00D16BE9" w14:paraId="2D69C8C0" w14:textId="77777777">
        <w:trPr>
          <w:trHeight w:val="357"/>
        </w:trPr>
        <w:tc>
          <w:tcPr>
            <w:tcW w:w="9290" w:type="dxa"/>
            <w:tcBorders>
              <w:left w:val="dotDash" w:sz="18" w:space="0" w:color="008000"/>
              <w:right w:val="dotted" w:sz="12" w:space="0" w:color="000000"/>
            </w:tcBorders>
          </w:tcPr>
          <w:p w14:paraId="221226DE" w14:textId="77777777" w:rsidR="00D16BE9" w:rsidRDefault="00AC4FA2">
            <w:pPr>
              <w:pStyle w:val="TableParagraph"/>
              <w:spacing w:before="0" w:line="300" w:lineRule="auto"/>
              <w:ind w:left="0" w:firstLineChars="200" w:firstLine="420"/>
              <w:rPr>
                <w:rFonts w:ascii="Times New Roman" w:hAnsi="Times New Roman"/>
                <w:sz w:val="21"/>
                <w:szCs w:val="21"/>
              </w:rPr>
            </w:pPr>
            <w:r>
              <w:rPr>
                <w:rFonts w:ascii="Times New Roman" w:eastAsia="宋体" w:hAnsi="Times New Roman" w:cs="宋体" w:hint="eastAsia"/>
                <w:color w:val="0D6812"/>
                <w:sz w:val="21"/>
                <w:szCs w:val="21"/>
                <w:lang w:eastAsia="zh-CN"/>
              </w:rPr>
              <w:lastRenderedPageBreak/>
              <w:t>以信息为目的的</w:t>
            </w:r>
            <w:r>
              <w:rPr>
                <w:rFonts w:ascii="Times New Roman" w:hAnsi="Times New Roman"/>
                <w:color w:val="0D6812"/>
                <w:sz w:val="21"/>
                <w:szCs w:val="21"/>
                <w:lang w:eastAsia="zh-CN"/>
              </w:rPr>
              <w:t xml:space="preserve"> LCI </w:t>
            </w:r>
            <w:r>
              <w:rPr>
                <w:rFonts w:ascii="Times New Roman" w:eastAsia="宋体" w:hAnsi="Times New Roman" w:cs="宋体" w:hint="eastAsia"/>
                <w:color w:val="0D6812"/>
                <w:sz w:val="21"/>
                <w:szCs w:val="21"/>
                <w:lang w:eastAsia="zh-CN"/>
              </w:rPr>
              <w:t>结果清单中的流量。</w:t>
            </w:r>
            <w:r>
              <w:rPr>
                <w:rFonts w:ascii="Times New Roman" w:hAnsi="Times New Roman"/>
                <w:color w:val="0D6812"/>
                <w:spacing w:val="-2"/>
                <w:sz w:val="21"/>
                <w:szCs w:val="21"/>
              </w:rPr>
              <w:t>[</w:t>
            </w:r>
            <w:r>
              <w:rPr>
                <w:rFonts w:ascii="Times New Roman" w:eastAsiaTheme="minorEastAsia" w:hAnsi="Times New Roman" w:hint="eastAsia"/>
                <w:color w:val="0D6812"/>
                <w:spacing w:val="-2"/>
                <w:sz w:val="21"/>
                <w:szCs w:val="21"/>
                <w:lang w:eastAsia="zh-CN"/>
              </w:rPr>
              <w:t>ISO</w:t>
            </w:r>
            <w:r>
              <w:rPr>
                <w:rFonts w:ascii="Times New Roman" w:hAnsi="Times New Roman"/>
                <w:color w:val="0D6812"/>
                <w:spacing w:val="-2"/>
                <w:sz w:val="21"/>
                <w:szCs w:val="21"/>
              </w:rPr>
              <w:t>+]</w:t>
            </w:r>
          </w:p>
        </w:tc>
      </w:tr>
      <w:tr w:rsidR="00D16BE9" w14:paraId="1AA7362D" w14:textId="77777777">
        <w:trPr>
          <w:trHeight w:val="735"/>
        </w:trPr>
        <w:tc>
          <w:tcPr>
            <w:tcW w:w="9290" w:type="dxa"/>
            <w:tcBorders>
              <w:left w:val="dotDash" w:sz="18" w:space="0" w:color="008000"/>
              <w:right w:val="dotted" w:sz="12" w:space="0" w:color="000000"/>
            </w:tcBorders>
          </w:tcPr>
          <w:p w14:paraId="4E4726C5" w14:textId="77777777" w:rsidR="00D16BE9" w:rsidRDefault="00AC4FA2">
            <w:pPr>
              <w:pStyle w:val="TableParagraph"/>
              <w:spacing w:before="0" w:line="300" w:lineRule="auto"/>
              <w:ind w:left="0" w:firstLineChars="200" w:firstLine="404"/>
              <w:rPr>
                <w:rFonts w:ascii="Times New Roman" w:hAnsi="Times New Roman"/>
                <w:sz w:val="21"/>
                <w:szCs w:val="21"/>
                <w:lang w:eastAsia="zh-CN"/>
              </w:rPr>
            </w:pPr>
            <w:r>
              <w:rPr>
                <w:rFonts w:ascii="Times New Roman" w:hAnsi="Times New Roman"/>
                <w:color w:val="0D6812"/>
                <w:spacing w:val="-4"/>
                <w:sz w:val="21"/>
                <w:szCs w:val="21"/>
                <w:lang w:eastAsia="zh-CN"/>
              </w:rPr>
              <w:t>II)</w:t>
            </w:r>
            <w:r>
              <w:rPr>
                <w:rFonts w:ascii="Times New Roman" w:eastAsiaTheme="minorEastAsia" w:hAnsi="Times New Roman" w:hint="eastAsia"/>
                <w:color w:val="0D6812"/>
                <w:sz w:val="21"/>
                <w:szCs w:val="21"/>
                <w:lang w:eastAsia="zh-CN"/>
              </w:rPr>
              <w:t xml:space="preserve">  </w:t>
            </w:r>
            <w:r>
              <w:rPr>
                <w:rFonts w:ascii="Times New Roman" w:hAnsi="Times New Roman"/>
                <w:color w:val="0D6812"/>
                <w:sz w:val="21"/>
                <w:szCs w:val="21"/>
                <w:lang w:eastAsia="zh-CN"/>
              </w:rPr>
              <w:t xml:space="preserve">SHALL - </w:t>
            </w:r>
            <w:r>
              <w:rPr>
                <w:rFonts w:ascii="Times New Roman" w:eastAsia="宋体" w:hAnsi="Times New Roman" w:cs="宋体" w:hint="eastAsia"/>
                <w:color w:val="0D6812"/>
                <w:sz w:val="21"/>
                <w:szCs w:val="21"/>
                <w:lang w:eastAsia="zh-CN"/>
              </w:rPr>
              <w:t>将</w:t>
            </w:r>
            <w:r>
              <w:rPr>
                <w:rFonts w:ascii="Times New Roman" w:eastAsia="宋体" w:hAnsi="Times New Roman" w:cs="宋体" w:hint="eastAsia"/>
                <w:b/>
                <w:color w:val="0D6812"/>
                <w:sz w:val="21"/>
                <w:szCs w:val="21"/>
                <w:lang w:eastAsia="zh-CN"/>
              </w:rPr>
              <w:t>提醒流量排除在影响评估之外：</w:t>
            </w:r>
            <w:r>
              <w:rPr>
                <w:rFonts w:ascii="Times New Roman" w:eastAsia="宋体" w:hAnsi="Times New Roman" w:cs="宋体" w:hint="eastAsia"/>
                <w:color w:val="0D6812"/>
                <w:sz w:val="21"/>
                <w:szCs w:val="21"/>
                <w:lang w:eastAsia="zh-CN"/>
              </w:rPr>
              <w:t>提醒</w:t>
            </w:r>
            <w:proofErr w:type="gramStart"/>
            <w:r>
              <w:rPr>
                <w:rFonts w:ascii="Times New Roman" w:eastAsia="宋体" w:hAnsi="Times New Roman" w:cs="宋体" w:hint="eastAsia"/>
                <w:color w:val="0D6812"/>
                <w:sz w:val="21"/>
                <w:szCs w:val="21"/>
                <w:lang w:eastAsia="zh-CN"/>
              </w:rPr>
              <w:t>流</w:t>
            </w:r>
            <w:r>
              <w:rPr>
                <w:rFonts w:ascii="Times New Roman" w:eastAsia="宋体" w:hAnsi="Times New Roman" w:cs="宋体" w:hint="eastAsia"/>
                <w:color w:val="0D6812"/>
                <w:spacing w:val="-1"/>
                <w:sz w:val="21"/>
                <w:szCs w:val="21"/>
                <w:lang w:eastAsia="zh-CN"/>
              </w:rPr>
              <w:t>不得</w:t>
            </w:r>
            <w:proofErr w:type="gramEnd"/>
            <w:r>
              <w:rPr>
                <w:rFonts w:ascii="Times New Roman" w:eastAsia="宋体" w:hAnsi="Times New Roman" w:cs="宋体" w:hint="eastAsia"/>
                <w:color w:val="0D6812"/>
                <w:sz w:val="21"/>
                <w:szCs w:val="21"/>
                <w:lang w:eastAsia="zh-CN"/>
              </w:rPr>
              <w:t>带有</w:t>
            </w:r>
            <w:r>
              <w:rPr>
                <w:rFonts w:ascii="Times New Roman" w:hAnsi="Times New Roman"/>
                <w:color w:val="0D6812"/>
                <w:sz w:val="21"/>
                <w:szCs w:val="21"/>
                <w:lang w:eastAsia="zh-CN"/>
              </w:rPr>
              <w:t xml:space="preserve"> LCIA </w:t>
            </w:r>
            <w:r>
              <w:rPr>
                <w:rFonts w:ascii="Times New Roman" w:eastAsia="宋体" w:hAnsi="Times New Roman" w:cs="宋体" w:hint="eastAsia"/>
                <w:color w:val="0D6812"/>
                <w:sz w:val="21"/>
                <w:szCs w:val="21"/>
                <w:lang w:eastAsia="zh-CN"/>
              </w:rPr>
              <w:t>影响因子。</w:t>
            </w:r>
            <w:r>
              <w:rPr>
                <w:rFonts w:ascii="Times New Roman" w:hAnsi="Times New Roman"/>
                <w:color w:val="0D6812"/>
                <w:sz w:val="21"/>
                <w:szCs w:val="21"/>
                <w:lang w:eastAsia="zh-CN"/>
              </w:rPr>
              <w:t>[</w:t>
            </w:r>
            <w:r>
              <w:rPr>
                <w:rFonts w:ascii="Times New Roman" w:eastAsiaTheme="minorEastAsia" w:hAnsi="Times New Roman" w:hint="eastAsia"/>
                <w:color w:val="0D6812"/>
                <w:sz w:val="21"/>
                <w:szCs w:val="21"/>
                <w:lang w:eastAsia="zh-CN"/>
              </w:rPr>
              <w:t>ISO</w:t>
            </w:r>
            <w:r>
              <w:rPr>
                <w:rFonts w:ascii="Times New Roman" w:hAnsi="Times New Roman"/>
                <w:color w:val="0D6812"/>
                <w:sz w:val="21"/>
                <w:szCs w:val="21"/>
                <w:lang w:eastAsia="zh-CN"/>
              </w:rPr>
              <w:t>+]</w:t>
            </w:r>
          </w:p>
        </w:tc>
      </w:tr>
      <w:tr w:rsidR="00D16BE9" w14:paraId="7E6360BC" w14:textId="77777777">
        <w:trPr>
          <w:trHeight w:val="984"/>
        </w:trPr>
        <w:tc>
          <w:tcPr>
            <w:tcW w:w="9290" w:type="dxa"/>
            <w:tcBorders>
              <w:left w:val="dotDash" w:sz="18" w:space="0" w:color="008000"/>
              <w:right w:val="dotted" w:sz="12" w:space="0" w:color="000000"/>
            </w:tcBorders>
          </w:tcPr>
          <w:p w14:paraId="1BD61153" w14:textId="77777777" w:rsidR="00D16BE9" w:rsidRDefault="00AC4FA2">
            <w:pPr>
              <w:pStyle w:val="TableParagraph"/>
              <w:spacing w:before="0" w:line="300" w:lineRule="auto"/>
              <w:ind w:left="0" w:firstLineChars="200" w:firstLine="420"/>
              <w:jc w:val="both"/>
              <w:rPr>
                <w:rFonts w:ascii="Times New Roman" w:hAnsi="Times New Roman"/>
                <w:sz w:val="21"/>
                <w:szCs w:val="21"/>
                <w:lang w:eastAsia="zh-CN"/>
              </w:rPr>
            </w:pPr>
            <w:r>
              <w:rPr>
                <w:rFonts w:ascii="Times New Roman" w:hAnsi="Times New Roman"/>
                <w:color w:val="0D6812"/>
                <w:sz w:val="21"/>
                <w:szCs w:val="21"/>
                <w:lang w:eastAsia="zh-CN"/>
              </w:rPr>
              <w:t xml:space="preserve">III) SHALL - </w:t>
            </w:r>
            <w:r>
              <w:rPr>
                <w:rFonts w:ascii="Times New Roman" w:eastAsia="宋体" w:hAnsi="Times New Roman" w:cs="宋体" w:hint="eastAsia"/>
                <w:b/>
                <w:color w:val="0D6812"/>
                <w:sz w:val="21"/>
                <w:szCs w:val="21"/>
                <w:lang w:eastAsia="zh-CN"/>
              </w:rPr>
              <w:t>在流程名称中明确标识提醒流程：</w:t>
            </w:r>
            <w:r>
              <w:rPr>
                <w:rFonts w:ascii="Times New Roman" w:eastAsia="宋体" w:hAnsi="Times New Roman" w:cs="宋体" w:hint="eastAsia"/>
                <w:color w:val="0D6812"/>
                <w:sz w:val="21"/>
                <w:szCs w:val="21"/>
                <w:lang w:eastAsia="zh-CN"/>
              </w:rPr>
              <w:t>还应在流程名称中标识提醒流程的事实（例如，</w:t>
            </w:r>
            <w:r>
              <w:rPr>
                <w:rFonts w:ascii="Times New Roman" w:hAnsi="Times New Roman"/>
                <w:color w:val="0D6812"/>
                <w:sz w:val="21"/>
                <w:szCs w:val="21"/>
                <w:lang w:eastAsia="zh-CN"/>
              </w:rPr>
              <w:t>"VOC</w:t>
            </w:r>
            <w:r>
              <w:rPr>
                <w:rFonts w:ascii="Times New Roman" w:eastAsia="宋体" w:hAnsi="Times New Roman" w:cs="宋体" w:hint="eastAsia"/>
                <w:color w:val="0D6812"/>
                <w:sz w:val="21"/>
                <w:szCs w:val="21"/>
                <w:lang w:eastAsia="zh-CN"/>
              </w:rPr>
              <w:t>，提醒流程，与影响无关</w:t>
            </w:r>
            <w:r>
              <w:rPr>
                <w:rFonts w:ascii="Times New Roman" w:hAnsi="Times New Roman"/>
                <w:color w:val="0D6812"/>
                <w:sz w:val="21"/>
                <w:szCs w:val="21"/>
                <w:lang w:eastAsia="zh-CN"/>
              </w:rPr>
              <w:t>"</w:t>
            </w:r>
            <w:r>
              <w:rPr>
                <w:rFonts w:ascii="Times New Roman" w:eastAsia="宋体" w:hAnsi="Times New Roman" w:cs="宋体" w:hint="eastAsia"/>
                <w:color w:val="0D6812"/>
                <w:sz w:val="21"/>
                <w:szCs w:val="21"/>
                <w:lang w:eastAsia="zh-CN"/>
              </w:rPr>
              <w:t>）。</w:t>
            </w:r>
            <w:r>
              <w:rPr>
                <w:rFonts w:ascii="Times New Roman" w:hAnsi="Times New Roman"/>
                <w:color w:val="0D6812"/>
                <w:sz w:val="21"/>
                <w:szCs w:val="21"/>
                <w:lang w:eastAsia="zh-CN"/>
              </w:rPr>
              <w:t>[</w:t>
            </w:r>
            <w:r>
              <w:rPr>
                <w:rFonts w:ascii="Times New Roman" w:eastAsiaTheme="minorEastAsia" w:hAnsi="Times New Roman" w:hint="eastAsia"/>
                <w:color w:val="0D6812"/>
                <w:sz w:val="21"/>
                <w:szCs w:val="21"/>
                <w:lang w:eastAsia="zh-CN"/>
              </w:rPr>
              <w:t>ISO</w:t>
            </w:r>
            <w:r>
              <w:rPr>
                <w:rFonts w:ascii="Times New Roman" w:hAnsi="Times New Roman"/>
                <w:color w:val="0D6812"/>
                <w:sz w:val="21"/>
                <w:szCs w:val="21"/>
                <w:lang w:eastAsia="zh-CN"/>
              </w:rPr>
              <w:t>+]</w:t>
            </w:r>
          </w:p>
        </w:tc>
      </w:tr>
      <w:tr w:rsidR="00D16BE9" w14:paraId="4E97A6DA" w14:textId="77777777">
        <w:trPr>
          <w:trHeight w:val="815"/>
        </w:trPr>
        <w:tc>
          <w:tcPr>
            <w:tcW w:w="9290" w:type="dxa"/>
            <w:tcBorders>
              <w:left w:val="dotDash" w:sz="18" w:space="0" w:color="008000"/>
              <w:bottom w:val="dotDash" w:sz="18" w:space="0" w:color="008000"/>
              <w:right w:val="dotDash" w:sz="18" w:space="0" w:color="008000"/>
            </w:tcBorders>
          </w:tcPr>
          <w:p w14:paraId="4583065B" w14:textId="77777777" w:rsidR="00D16BE9" w:rsidRDefault="00AC4FA2">
            <w:pPr>
              <w:pStyle w:val="TableParagraph"/>
              <w:spacing w:before="0" w:line="300" w:lineRule="auto"/>
              <w:ind w:left="0" w:firstLineChars="200" w:firstLine="360"/>
              <w:jc w:val="both"/>
              <w:rPr>
                <w:rFonts w:ascii="Times New Roman" w:hAnsi="Times New Roman"/>
                <w:sz w:val="18"/>
                <w:lang w:eastAsia="zh-CN"/>
              </w:rPr>
            </w:pPr>
            <w:r>
              <w:rPr>
                <w:rFonts w:ascii="Times New Roman" w:eastAsia="宋体" w:hAnsi="Times New Roman" w:cs="宋体" w:hint="eastAsia"/>
                <w:color w:val="0D6812"/>
                <w:sz w:val="18"/>
                <w:lang w:eastAsia="zh-CN"/>
              </w:rPr>
              <w:t>请注意，如果不能完全满足上述规定，在报告已达到的数据质量和解释生命周期评估研究结果时，应明确考虑这一点。请注意，不符合上述要求的</w:t>
            </w:r>
            <w:r>
              <w:rPr>
                <w:rFonts w:ascii="Times New Roman" w:hAnsi="Times New Roman"/>
                <w:color w:val="0D6812"/>
                <w:sz w:val="18"/>
                <w:lang w:eastAsia="zh-CN"/>
              </w:rPr>
              <w:t xml:space="preserve"> LCI </w:t>
            </w:r>
            <w:r>
              <w:rPr>
                <w:rFonts w:ascii="Times New Roman" w:eastAsia="宋体" w:hAnsi="Times New Roman" w:cs="宋体" w:hint="eastAsia"/>
                <w:color w:val="0D6812"/>
                <w:sz w:val="18"/>
                <w:lang w:eastAsia="zh-CN"/>
              </w:rPr>
              <w:t>数据集清单不符合</w:t>
            </w:r>
            <w:r>
              <w:rPr>
                <w:rFonts w:ascii="Times New Roman" w:hAnsi="Times New Roman"/>
                <w:color w:val="0D6812"/>
                <w:sz w:val="18"/>
                <w:lang w:eastAsia="zh-CN"/>
              </w:rPr>
              <w:t xml:space="preserve"> ILCD </w:t>
            </w:r>
            <w:r>
              <w:rPr>
                <w:rFonts w:ascii="Times New Roman" w:eastAsia="宋体" w:hAnsi="Times New Roman" w:cs="宋体" w:hint="eastAsia"/>
                <w:color w:val="0D6812"/>
                <w:sz w:val="18"/>
                <w:lang w:eastAsia="zh-CN"/>
              </w:rPr>
              <w:t>术语。</w:t>
            </w:r>
          </w:p>
        </w:tc>
      </w:tr>
    </w:tbl>
    <w:p w14:paraId="2AE8D236" w14:textId="77777777" w:rsidR="00D16BE9" w:rsidRDefault="00AC4FA2">
      <w:pPr>
        <w:widowControl w:val="0"/>
        <w:autoSpaceDE w:val="0"/>
        <w:autoSpaceDN w:val="0"/>
        <w:spacing w:line="300" w:lineRule="auto"/>
        <w:ind w:firstLine="482"/>
        <w:jc w:val="left"/>
        <w:outlineLvl w:val="2"/>
        <w:rPr>
          <w:rFonts w:eastAsia="Arial" w:cs="Arial"/>
          <w:b/>
          <w:bCs/>
          <w:kern w:val="0"/>
          <w:sz w:val="24"/>
          <w:szCs w:val="24"/>
        </w:rPr>
      </w:pPr>
      <w:r>
        <w:rPr>
          <w:rFonts w:eastAsia="Arial" w:cs="Arial"/>
          <w:b/>
          <w:bCs/>
          <w:kern w:val="0"/>
          <w:sz w:val="24"/>
          <w:szCs w:val="24"/>
        </w:rPr>
        <w:t>7.4.</w:t>
      </w:r>
      <w:r>
        <w:rPr>
          <w:rFonts w:cs="Arial" w:hint="eastAsia"/>
          <w:b/>
          <w:bCs/>
          <w:kern w:val="0"/>
          <w:sz w:val="24"/>
          <w:szCs w:val="24"/>
        </w:rPr>
        <w:t>4</w:t>
      </w:r>
      <w:r>
        <w:rPr>
          <w:rFonts w:eastAsia="宋体" w:cs="宋体" w:hint="eastAsia"/>
          <w:b/>
          <w:bCs/>
          <w:kern w:val="0"/>
          <w:sz w:val="24"/>
          <w:szCs w:val="24"/>
        </w:rPr>
        <w:t>针对具体工艺类型的总体方法规定</w:t>
      </w:r>
    </w:p>
    <w:p w14:paraId="40D5335D" w14:textId="77777777" w:rsidR="00D16BE9" w:rsidRDefault="00AC4FA2">
      <w:pPr>
        <w:widowControl w:val="0"/>
        <w:autoSpaceDE w:val="0"/>
        <w:autoSpaceDN w:val="0"/>
        <w:spacing w:line="300" w:lineRule="auto"/>
        <w:ind w:firstLine="360"/>
        <w:jc w:val="left"/>
        <w:rPr>
          <w:rFonts w:eastAsia="Arial" w:cs="Arial"/>
          <w:kern w:val="0"/>
          <w:sz w:val="18"/>
          <w:szCs w:val="24"/>
        </w:rPr>
      </w:pPr>
      <w:r>
        <w:rPr>
          <w:rFonts w:eastAsia="Arial" w:cs="Arial"/>
          <w:color w:val="0000FF"/>
          <w:kern w:val="0"/>
          <w:sz w:val="18"/>
          <w:szCs w:val="24"/>
        </w:rPr>
        <w:t>(</w:t>
      </w:r>
      <w:r>
        <w:rPr>
          <w:rFonts w:eastAsia="宋体" w:cs="宋体" w:hint="eastAsia"/>
          <w:color w:val="0000FF"/>
          <w:kern w:val="0"/>
          <w:sz w:val="18"/>
          <w:szCs w:val="24"/>
        </w:rPr>
        <w:t>参考</w:t>
      </w:r>
      <w:r>
        <w:rPr>
          <w:rFonts w:eastAsia="Arial" w:cs="Arial"/>
          <w:color w:val="0000FF"/>
          <w:kern w:val="0"/>
          <w:sz w:val="18"/>
          <w:szCs w:val="24"/>
        </w:rPr>
        <w:t xml:space="preserve"> ISO 14044:2006 </w:t>
      </w:r>
      <w:r>
        <w:rPr>
          <w:rFonts w:eastAsia="宋体" w:cs="宋体" w:hint="eastAsia"/>
          <w:color w:val="0000FF"/>
          <w:kern w:val="0"/>
          <w:sz w:val="18"/>
          <w:szCs w:val="24"/>
        </w:rPr>
        <w:t>第</w:t>
      </w:r>
      <w:r>
        <w:rPr>
          <w:rFonts w:eastAsia="Arial" w:cs="Arial"/>
          <w:color w:val="0000FF"/>
          <w:kern w:val="0"/>
          <w:sz w:val="18"/>
          <w:szCs w:val="24"/>
        </w:rPr>
        <w:t xml:space="preserve"> 4.2.3.5 </w:t>
      </w:r>
      <w:r>
        <w:rPr>
          <w:rFonts w:eastAsia="宋体" w:cs="宋体" w:hint="eastAsia"/>
          <w:color w:val="0000FF"/>
          <w:kern w:val="0"/>
          <w:sz w:val="18"/>
          <w:szCs w:val="24"/>
        </w:rPr>
        <w:t>章和第</w:t>
      </w:r>
      <w:r>
        <w:rPr>
          <w:rFonts w:eastAsia="Arial" w:cs="Arial"/>
          <w:color w:val="0000FF"/>
          <w:kern w:val="0"/>
          <w:sz w:val="18"/>
          <w:szCs w:val="24"/>
        </w:rPr>
        <w:t xml:space="preserve"> </w:t>
      </w:r>
      <w:r>
        <w:rPr>
          <w:rFonts w:eastAsia="Arial" w:cs="Arial"/>
          <w:color w:val="0000FF"/>
          <w:spacing w:val="-2"/>
          <w:kern w:val="0"/>
          <w:sz w:val="18"/>
          <w:szCs w:val="24"/>
        </w:rPr>
        <w:t>4.</w:t>
      </w:r>
      <w:r>
        <w:rPr>
          <w:rFonts w:eastAsia="Arial" w:cs="Arial"/>
          <w:color w:val="0000FF"/>
          <w:kern w:val="0"/>
          <w:sz w:val="18"/>
          <w:szCs w:val="24"/>
        </w:rPr>
        <w:t>3.</w:t>
      </w:r>
      <w:r>
        <w:rPr>
          <w:rFonts w:eastAsia="Arial" w:cs="Arial"/>
          <w:color w:val="0000FF"/>
          <w:spacing w:val="-2"/>
          <w:kern w:val="0"/>
          <w:sz w:val="18"/>
          <w:szCs w:val="24"/>
        </w:rPr>
        <w:t xml:space="preserve">2.2 </w:t>
      </w:r>
      <w:r>
        <w:rPr>
          <w:rFonts w:eastAsia="宋体" w:cs="宋体" w:hint="eastAsia"/>
          <w:color w:val="0000FF"/>
          <w:kern w:val="0"/>
          <w:sz w:val="18"/>
          <w:szCs w:val="24"/>
        </w:rPr>
        <w:t>章</w:t>
      </w:r>
      <w:r>
        <w:rPr>
          <w:rFonts w:eastAsia="宋体" w:cs="宋体" w:hint="eastAsia"/>
          <w:color w:val="0000FF"/>
          <w:spacing w:val="-2"/>
          <w:kern w:val="0"/>
          <w:sz w:val="18"/>
          <w:szCs w:val="24"/>
        </w:rPr>
        <w:t>）</w:t>
      </w:r>
      <w:r>
        <w:rPr>
          <w:rFonts w:eastAsia="宋体" w:cs="宋体" w:hint="eastAsia"/>
          <w:color w:val="0000FF"/>
          <w:kern w:val="0"/>
          <w:sz w:val="18"/>
          <w:szCs w:val="24"/>
        </w:rPr>
        <w:t>。</w:t>
      </w:r>
    </w:p>
    <w:p w14:paraId="4E205724" w14:textId="77777777" w:rsidR="00D16BE9" w:rsidRDefault="00AC4FA2">
      <w:pPr>
        <w:widowControl w:val="0"/>
        <w:autoSpaceDE w:val="0"/>
        <w:autoSpaceDN w:val="0"/>
        <w:spacing w:line="300" w:lineRule="auto"/>
        <w:ind w:firstLine="422"/>
        <w:jc w:val="left"/>
        <w:outlineLvl w:val="3"/>
        <w:rPr>
          <w:rFonts w:eastAsia="Arial" w:cs="Arial"/>
          <w:b/>
          <w:bCs/>
          <w:kern w:val="0"/>
          <w:szCs w:val="21"/>
        </w:rPr>
      </w:pPr>
      <w:r>
        <w:rPr>
          <w:rFonts w:eastAsia="Arial" w:cs="Arial"/>
          <w:b/>
          <w:bCs/>
          <w:kern w:val="0"/>
          <w:szCs w:val="21"/>
        </w:rPr>
        <w:t>7.4.</w:t>
      </w:r>
      <w:r>
        <w:rPr>
          <w:rFonts w:cs="Arial" w:hint="eastAsia"/>
          <w:b/>
          <w:bCs/>
          <w:kern w:val="0"/>
          <w:szCs w:val="21"/>
        </w:rPr>
        <w:t>4</w:t>
      </w:r>
      <w:r>
        <w:rPr>
          <w:rFonts w:eastAsia="Arial" w:cs="Arial"/>
          <w:b/>
          <w:bCs/>
          <w:kern w:val="0"/>
          <w:szCs w:val="21"/>
        </w:rPr>
        <w:t>.</w:t>
      </w:r>
      <w:r>
        <w:rPr>
          <w:rFonts w:cs="Arial" w:hint="eastAsia"/>
          <w:b/>
          <w:bCs/>
          <w:kern w:val="0"/>
          <w:szCs w:val="21"/>
        </w:rPr>
        <w:t>1</w:t>
      </w:r>
      <w:r>
        <w:rPr>
          <w:rFonts w:cs="Arial"/>
          <w:b/>
          <w:bCs/>
          <w:kern w:val="0"/>
          <w:szCs w:val="21"/>
        </w:rPr>
        <w:tab/>
      </w:r>
      <w:r>
        <w:rPr>
          <w:rFonts w:eastAsia="宋体" w:cs="宋体" w:hint="eastAsia"/>
          <w:b/>
          <w:bCs/>
          <w:kern w:val="0"/>
          <w:szCs w:val="21"/>
        </w:rPr>
        <w:t>农林系统建模</w:t>
      </w:r>
    </w:p>
    <w:p w14:paraId="49BBF08C" w14:textId="77777777" w:rsidR="00D16BE9" w:rsidRDefault="00AC4FA2">
      <w:pPr>
        <w:widowControl w:val="0"/>
        <w:autoSpaceDE w:val="0"/>
        <w:autoSpaceDN w:val="0"/>
        <w:spacing w:line="300" w:lineRule="auto"/>
        <w:ind w:firstLine="360"/>
        <w:jc w:val="left"/>
        <w:rPr>
          <w:rFonts w:eastAsia="Arial" w:cs="Arial"/>
          <w:kern w:val="0"/>
          <w:sz w:val="18"/>
          <w:szCs w:val="24"/>
        </w:rPr>
      </w:pPr>
      <w:r>
        <w:rPr>
          <w:rFonts w:eastAsia="Arial" w:cs="Arial"/>
          <w:color w:val="0000FF"/>
          <w:kern w:val="0"/>
          <w:sz w:val="18"/>
          <w:szCs w:val="24"/>
        </w:rPr>
        <w:t>(</w:t>
      </w:r>
      <w:r>
        <w:rPr>
          <w:rFonts w:eastAsia="宋体" w:cs="宋体" w:hint="eastAsia"/>
          <w:color w:val="0000FF"/>
          <w:kern w:val="0"/>
          <w:sz w:val="18"/>
          <w:szCs w:val="24"/>
        </w:rPr>
        <w:t>参考</w:t>
      </w:r>
      <w:r>
        <w:rPr>
          <w:rFonts w:eastAsia="Arial" w:cs="Arial"/>
          <w:color w:val="0000FF"/>
          <w:kern w:val="0"/>
          <w:sz w:val="18"/>
          <w:szCs w:val="24"/>
        </w:rPr>
        <w:t xml:space="preserve"> ISO 14044:2006 </w:t>
      </w:r>
      <w:r>
        <w:rPr>
          <w:rFonts w:eastAsia="宋体" w:cs="宋体" w:hint="eastAsia"/>
          <w:color w:val="0000FF"/>
          <w:kern w:val="0"/>
          <w:sz w:val="18"/>
          <w:szCs w:val="24"/>
        </w:rPr>
        <w:t>第</w:t>
      </w:r>
      <w:r>
        <w:rPr>
          <w:rFonts w:eastAsia="Arial" w:cs="Arial"/>
          <w:color w:val="0000FF"/>
          <w:kern w:val="0"/>
          <w:sz w:val="18"/>
          <w:szCs w:val="24"/>
        </w:rPr>
        <w:t xml:space="preserve"> 4.2.3.3.3 </w:t>
      </w:r>
      <w:r>
        <w:rPr>
          <w:rFonts w:eastAsia="宋体" w:cs="宋体" w:hint="eastAsia"/>
          <w:color w:val="0000FF"/>
          <w:kern w:val="0"/>
          <w:sz w:val="18"/>
          <w:szCs w:val="24"/>
        </w:rPr>
        <w:t>和</w:t>
      </w:r>
      <w:r>
        <w:rPr>
          <w:rFonts w:eastAsia="Arial" w:cs="Arial"/>
          <w:color w:val="0000FF"/>
          <w:kern w:val="0"/>
          <w:sz w:val="18"/>
          <w:szCs w:val="24"/>
        </w:rPr>
        <w:t xml:space="preserve"> </w:t>
      </w:r>
      <w:r>
        <w:rPr>
          <w:rFonts w:eastAsia="Arial" w:cs="Arial"/>
          <w:color w:val="0000FF"/>
          <w:spacing w:val="-2"/>
          <w:kern w:val="0"/>
          <w:sz w:val="18"/>
          <w:szCs w:val="24"/>
        </w:rPr>
        <w:t xml:space="preserve">4.2.3.5 </w:t>
      </w:r>
      <w:r>
        <w:rPr>
          <w:rFonts w:eastAsia="宋体" w:cs="宋体" w:hint="eastAsia"/>
          <w:color w:val="0000FF"/>
          <w:kern w:val="0"/>
          <w:sz w:val="18"/>
          <w:szCs w:val="24"/>
        </w:rPr>
        <w:t>章的内容）</w:t>
      </w:r>
    </w:p>
    <w:p w14:paraId="4A07F6FC" w14:textId="77777777" w:rsidR="00D16BE9" w:rsidRDefault="00AC4FA2">
      <w:pPr>
        <w:pStyle w:val="a8"/>
        <w:spacing w:line="300" w:lineRule="auto"/>
        <w:ind w:firstLineChars="200" w:firstLine="414"/>
        <w:jc w:val="both"/>
        <w:rPr>
          <w:rFonts w:cs="宋体"/>
          <w:b/>
          <w:bCs/>
          <w:spacing w:val="-2"/>
          <w:szCs w:val="21"/>
          <w:lang w:eastAsia="zh-CN"/>
        </w:rPr>
      </w:pPr>
      <w:r>
        <w:rPr>
          <w:rFonts w:cs="宋体" w:hint="eastAsia"/>
          <w:b/>
          <w:bCs/>
          <w:spacing w:val="-2"/>
          <w:szCs w:val="21"/>
          <w:lang w:eastAsia="zh-CN"/>
        </w:rPr>
        <w:t>导言</w:t>
      </w:r>
    </w:p>
    <w:p w14:paraId="2E9B105E" w14:textId="77777777" w:rsidR="00D16BE9" w:rsidRDefault="00AC4FA2">
      <w:pPr>
        <w:pStyle w:val="a8"/>
        <w:spacing w:line="300" w:lineRule="auto"/>
        <w:ind w:firstLineChars="200" w:firstLine="420"/>
        <w:jc w:val="both"/>
        <w:rPr>
          <w:rFonts w:cs="宋体"/>
          <w:spacing w:val="-2"/>
          <w:szCs w:val="21"/>
          <w:lang w:eastAsia="zh-CN"/>
        </w:rPr>
      </w:pPr>
      <w:r>
        <w:rPr>
          <w:rFonts w:cs="宋体" w:hint="eastAsia"/>
          <w:szCs w:val="21"/>
          <w:lang w:eastAsia="zh-CN"/>
        </w:rPr>
        <w:t>工业生产过程通常在技术圈和生态圈之间有一个明确界定和受控的边界，并以同样明确界定或至少受控（因而可测量）的运行参数进行操作。而农业、林业和类似的生产系统（如养鱼业）在很大程度上缺乏这一点。因此，它们通常需要采用不同的、基于模型的方法来收集数据。这些经济初级部门系统的共同需求需要在某些特定</w:t>
      </w:r>
      <w:r>
        <w:rPr>
          <w:rFonts w:cs="宋体" w:hint="eastAsia"/>
          <w:spacing w:val="-2"/>
          <w:szCs w:val="21"/>
          <w:lang w:eastAsia="zh-CN"/>
        </w:rPr>
        <w:t>方面</w:t>
      </w:r>
      <w:r>
        <w:rPr>
          <w:rFonts w:cs="宋体" w:hint="eastAsia"/>
          <w:szCs w:val="21"/>
          <w:lang w:eastAsia="zh-CN"/>
        </w:rPr>
        <w:t>提供具体指导</w:t>
      </w:r>
      <w:r>
        <w:rPr>
          <w:rFonts w:cs="宋体" w:hint="eastAsia"/>
          <w:spacing w:val="-2"/>
          <w:szCs w:val="21"/>
          <w:lang w:eastAsia="zh-CN"/>
        </w:rPr>
        <w:t>：</w:t>
      </w:r>
    </w:p>
    <w:p w14:paraId="0DCFB26E" w14:textId="77777777" w:rsidR="00D16BE9" w:rsidRDefault="00AC4FA2">
      <w:pPr>
        <w:pStyle w:val="a8"/>
        <w:spacing w:line="300" w:lineRule="auto"/>
        <w:ind w:firstLineChars="200" w:firstLine="414"/>
        <w:jc w:val="both"/>
        <w:rPr>
          <w:rFonts w:cs="宋体"/>
          <w:b/>
          <w:bCs/>
          <w:spacing w:val="-2"/>
          <w:szCs w:val="21"/>
          <w:lang w:eastAsia="zh-CN"/>
        </w:rPr>
      </w:pPr>
      <w:r>
        <w:rPr>
          <w:rFonts w:cs="宋体" w:hint="eastAsia"/>
          <w:b/>
          <w:bCs/>
          <w:spacing w:val="-2"/>
          <w:szCs w:val="21"/>
          <w:lang w:eastAsia="zh-CN"/>
        </w:rPr>
        <w:t>系统边界</w:t>
      </w:r>
    </w:p>
    <w:p w14:paraId="73FCD5FD" w14:textId="77777777" w:rsidR="00D16BE9" w:rsidRDefault="00AC4FA2">
      <w:pPr>
        <w:widowControl w:val="0"/>
        <w:autoSpaceDE w:val="0"/>
        <w:autoSpaceDN w:val="0"/>
        <w:spacing w:line="300" w:lineRule="auto"/>
        <w:ind w:firstLine="420"/>
        <w:rPr>
          <w:rFonts w:eastAsia="Arial" w:cs="Arial"/>
          <w:kern w:val="0"/>
          <w:szCs w:val="21"/>
        </w:rPr>
      </w:pPr>
      <w:r>
        <w:rPr>
          <w:rFonts w:eastAsia="宋体" w:cs="宋体" w:hint="eastAsia"/>
          <w:kern w:val="0"/>
          <w:szCs w:val="21"/>
        </w:rPr>
        <w:t>与废弃物建模类似，在生命周期评估实践中，对农业和林业系统边界的解释也不尽相同：要在农业和林业生产清单中明确区分向土壤、水和空气的排放，就需要在清单编制中提供明确的指导，正确一致地区分技术圈和</w:t>
      </w:r>
      <w:r>
        <w:rPr>
          <w:rFonts w:eastAsia="宋体" w:cs="宋体" w:hint="eastAsia"/>
          <w:spacing w:val="-2"/>
          <w:kern w:val="0"/>
          <w:szCs w:val="21"/>
        </w:rPr>
        <w:t>生态圈：</w:t>
      </w:r>
    </w:p>
    <w:p w14:paraId="45AA354F" w14:textId="77777777" w:rsidR="00D16BE9" w:rsidRDefault="00AC4FA2">
      <w:pPr>
        <w:widowControl w:val="0"/>
        <w:autoSpaceDE w:val="0"/>
        <w:autoSpaceDN w:val="0"/>
        <w:spacing w:line="300" w:lineRule="auto"/>
        <w:ind w:firstLine="420"/>
        <w:rPr>
          <w:rFonts w:eastAsia="Arial" w:cs="Arial"/>
          <w:kern w:val="0"/>
          <w:szCs w:val="21"/>
        </w:rPr>
      </w:pPr>
      <w:r>
        <w:rPr>
          <w:rFonts w:eastAsia="宋体" w:cs="宋体" w:hint="eastAsia"/>
          <w:kern w:val="0"/>
          <w:szCs w:val="21"/>
        </w:rPr>
        <w:t>农药和化肥的施用不属于排放，而是产品在（人工管理的）技术圈内流动的一部分。排放是通过硝酸盐和磷酸盐等的沥滤和径流、施用过程中杀虫剂的外溢以及植物和土壤表面的挥发等，从田地或森林等流向生态圈。</w:t>
      </w:r>
    </w:p>
    <w:p w14:paraId="2DCBEED8" w14:textId="77777777" w:rsidR="00D16BE9" w:rsidRDefault="00AC4FA2">
      <w:pPr>
        <w:widowControl w:val="0"/>
        <w:autoSpaceDE w:val="0"/>
        <w:autoSpaceDN w:val="0"/>
        <w:spacing w:line="300" w:lineRule="auto"/>
        <w:ind w:firstLine="420"/>
        <w:rPr>
          <w:rFonts w:eastAsia="Arial" w:cs="Arial"/>
          <w:kern w:val="0"/>
          <w:szCs w:val="21"/>
        </w:rPr>
      </w:pPr>
      <w:r>
        <w:rPr>
          <w:rFonts w:eastAsia="宋体" w:cs="宋体" w:hint="eastAsia"/>
          <w:kern w:val="0"/>
          <w:szCs w:val="21"/>
        </w:rPr>
        <w:t>这些排放量必须根据具体情况建模，因为它们可能差别极大：植物吸收、地点特性、气候和地理条件以及耕作方式决定了施用硝酸铵化肥等转化为硝酸盐排放到水中以及转化为</w:t>
      </w:r>
      <w:r>
        <w:rPr>
          <w:rFonts w:eastAsia="Arial" w:cs="Arial"/>
          <w:kern w:val="0"/>
          <w:szCs w:val="21"/>
        </w:rPr>
        <w:t xml:space="preserve"> NH</w:t>
      </w:r>
      <w:r>
        <w:rPr>
          <w:rFonts w:eastAsia="Arial" w:cs="Arial"/>
          <w:kern w:val="0"/>
          <w:szCs w:val="21"/>
          <w:vertAlign w:val="subscript"/>
        </w:rPr>
        <w:t>3</w:t>
      </w:r>
      <w:r>
        <w:rPr>
          <w:rFonts w:eastAsia="Arial" w:cs="Arial"/>
          <w:kern w:val="0"/>
          <w:szCs w:val="21"/>
        </w:rPr>
        <w:t xml:space="preserve"> </w:t>
      </w:r>
      <w:r>
        <w:rPr>
          <w:rFonts w:eastAsia="宋体" w:cs="宋体" w:hint="eastAsia"/>
          <w:kern w:val="0"/>
          <w:szCs w:val="21"/>
        </w:rPr>
        <w:t>和</w:t>
      </w:r>
      <w:r>
        <w:rPr>
          <w:rFonts w:eastAsia="Arial" w:cs="Arial"/>
          <w:kern w:val="0"/>
          <w:szCs w:val="21"/>
        </w:rPr>
        <w:t xml:space="preserve"> N</w:t>
      </w:r>
      <w:r>
        <w:rPr>
          <w:rFonts w:eastAsia="Arial" w:cs="Arial"/>
          <w:kern w:val="0"/>
          <w:szCs w:val="21"/>
          <w:vertAlign w:val="subscript"/>
        </w:rPr>
        <w:t>2</w:t>
      </w:r>
      <w:r>
        <w:rPr>
          <w:rFonts w:eastAsia="Arial" w:cs="Arial"/>
          <w:kern w:val="0"/>
          <w:szCs w:val="21"/>
        </w:rPr>
        <w:t xml:space="preserve">O </w:t>
      </w:r>
      <w:r>
        <w:rPr>
          <w:rFonts w:eastAsia="宋体" w:cs="宋体" w:hint="eastAsia"/>
          <w:kern w:val="0"/>
          <w:szCs w:val="21"/>
        </w:rPr>
        <w:t>排放到空气中。</w:t>
      </w:r>
    </w:p>
    <w:p w14:paraId="03969177" w14:textId="77777777" w:rsidR="00D16BE9" w:rsidRDefault="00AC4FA2">
      <w:pPr>
        <w:widowControl w:val="0"/>
        <w:autoSpaceDE w:val="0"/>
        <w:autoSpaceDN w:val="0"/>
        <w:spacing w:line="300" w:lineRule="auto"/>
        <w:ind w:firstLine="420"/>
        <w:rPr>
          <w:rFonts w:eastAsia="Arial" w:cs="Arial"/>
          <w:kern w:val="0"/>
          <w:szCs w:val="21"/>
        </w:rPr>
      </w:pPr>
      <w:r>
        <w:rPr>
          <w:rFonts w:eastAsia="宋体" w:cs="宋体" w:hint="eastAsia"/>
          <w:kern w:val="0"/>
          <w:szCs w:val="21"/>
        </w:rPr>
        <w:t>同样，重金属吸收到</w:t>
      </w:r>
      <w:proofErr w:type="gramStart"/>
      <w:r>
        <w:rPr>
          <w:rFonts w:eastAsia="宋体" w:cs="宋体" w:hint="eastAsia"/>
          <w:kern w:val="0"/>
          <w:szCs w:val="21"/>
        </w:rPr>
        <w:t>采收物</w:t>
      </w:r>
      <w:proofErr w:type="gramEnd"/>
      <w:r>
        <w:rPr>
          <w:rFonts w:eastAsia="宋体" w:cs="宋体" w:hint="eastAsia"/>
          <w:kern w:val="0"/>
          <w:szCs w:val="21"/>
        </w:rPr>
        <w:t>中和从</w:t>
      </w:r>
      <w:proofErr w:type="gramStart"/>
      <w:r>
        <w:rPr>
          <w:rFonts w:eastAsia="宋体" w:cs="宋体" w:hint="eastAsia"/>
          <w:kern w:val="0"/>
          <w:szCs w:val="21"/>
        </w:rPr>
        <w:t>采收物</w:t>
      </w:r>
      <w:proofErr w:type="gramEnd"/>
      <w:r>
        <w:rPr>
          <w:rFonts w:eastAsia="宋体" w:cs="宋体" w:hint="eastAsia"/>
          <w:kern w:val="0"/>
          <w:szCs w:val="21"/>
        </w:rPr>
        <w:t>中排出也是基本流向，应根据具体情况逐一进行清点。</w:t>
      </w:r>
    </w:p>
    <w:p w14:paraId="42573029" w14:textId="77777777" w:rsidR="00D16BE9" w:rsidRDefault="00AC4FA2">
      <w:pPr>
        <w:pStyle w:val="a8"/>
        <w:spacing w:line="300" w:lineRule="auto"/>
        <w:ind w:firstLineChars="200" w:firstLine="420"/>
        <w:jc w:val="both"/>
        <w:rPr>
          <w:rFonts w:cs="宋体"/>
          <w:spacing w:val="-2"/>
          <w:szCs w:val="21"/>
          <w:lang w:eastAsia="zh-CN"/>
        </w:rPr>
      </w:pPr>
      <w:r>
        <w:rPr>
          <w:rFonts w:cs="宋体" w:hint="eastAsia"/>
          <w:szCs w:val="21"/>
          <w:lang w:eastAsia="zh-CN"/>
        </w:rPr>
        <w:t>同时，一些土壤输入</w:t>
      </w:r>
      <w:proofErr w:type="gramStart"/>
      <w:r>
        <w:rPr>
          <w:rFonts w:cs="宋体" w:hint="eastAsia"/>
          <w:szCs w:val="21"/>
          <w:lang w:eastAsia="zh-CN"/>
        </w:rPr>
        <w:t>物不会</w:t>
      </w:r>
      <w:proofErr w:type="gramEnd"/>
      <w:r>
        <w:rPr>
          <w:rFonts w:cs="宋体" w:hint="eastAsia"/>
          <w:szCs w:val="21"/>
          <w:lang w:eastAsia="zh-CN"/>
        </w:rPr>
        <w:t>通过沥滤等方式离开技术层，而是在土壤中积累，例如镉，通常至少在一定程度上伴随着大多数磷肥。施入农田的磷肥中的镉等物质直接作为农业土壤的排放物被记录下来。</w:t>
      </w:r>
    </w:p>
    <w:p w14:paraId="25DF7BFF" w14:textId="77777777" w:rsidR="00D16BE9" w:rsidRDefault="00D16BE9">
      <w:pPr>
        <w:pStyle w:val="a8"/>
        <w:spacing w:line="300" w:lineRule="auto"/>
        <w:ind w:firstLineChars="200" w:firstLine="412"/>
        <w:jc w:val="both"/>
        <w:rPr>
          <w:rFonts w:cs="宋体"/>
          <w:spacing w:val="-2"/>
          <w:szCs w:val="21"/>
          <w:lang w:eastAsia="zh-CN"/>
        </w:rPr>
      </w:pPr>
    </w:p>
    <w:p w14:paraId="09A4BD15" w14:textId="77777777" w:rsidR="00D16BE9" w:rsidRDefault="00AC4FA2">
      <w:pPr>
        <w:widowControl w:val="0"/>
        <w:autoSpaceDE w:val="0"/>
        <w:autoSpaceDN w:val="0"/>
        <w:spacing w:line="300" w:lineRule="auto"/>
        <w:ind w:firstLine="420"/>
        <w:rPr>
          <w:rFonts w:eastAsia="Arial" w:cs="Arial"/>
          <w:kern w:val="0"/>
          <w:szCs w:val="21"/>
        </w:rPr>
      </w:pPr>
      <w:r>
        <w:rPr>
          <w:rFonts w:eastAsia="宋体" w:cs="宋体" w:hint="eastAsia"/>
          <w:kern w:val="0"/>
          <w:szCs w:val="21"/>
        </w:rPr>
        <w:t>此外，施肥产生的部分养分在收获后可能会留在田间，作为下一茬作物的养分，从而随着时间的推移跨越技术圈内的系统边界。在这种情况下，该物质是前一种作物的共同功能，使该过程具有多重功能。解决多功能性的一般规定</w:t>
      </w:r>
      <w:r>
        <w:rPr>
          <w:rFonts w:eastAsia="宋体" w:cs="宋体" w:hint="eastAsia"/>
          <w:spacing w:val="-2"/>
          <w:kern w:val="0"/>
          <w:szCs w:val="21"/>
        </w:rPr>
        <w:t>适用。</w:t>
      </w:r>
    </w:p>
    <w:p w14:paraId="0FF68122" w14:textId="77777777" w:rsidR="00D16BE9" w:rsidRDefault="00AC4FA2">
      <w:pPr>
        <w:pStyle w:val="a8"/>
        <w:spacing w:line="300" w:lineRule="auto"/>
        <w:ind w:firstLineChars="200" w:firstLine="420"/>
        <w:jc w:val="both"/>
        <w:rPr>
          <w:rFonts w:cs="宋体"/>
          <w:szCs w:val="21"/>
          <w:lang w:eastAsia="zh-CN"/>
        </w:rPr>
      </w:pPr>
      <w:r>
        <w:rPr>
          <w:rFonts w:cs="宋体" w:hint="eastAsia"/>
          <w:szCs w:val="21"/>
          <w:lang w:eastAsia="zh-CN"/>
        </w:rPr>
        <w:lastRenderedPageBreak/>
        <w:t>因此，物质的净积累或损耗应记录在清单中，而不考虑该物质的性质（农用化学品、养分、重金属、碳等），并</w:t>
      </w:r>
      <w:proofErr w:type="gramStart"/>
      <w:r>
        <w:rPr>
          <w:rFonts w:cs="宋体" w:hint="eastAsia"/>
          <w:szCs w:val="21"/>
          <w:lang w:eastAsia="zh-CN"/>
        </w:rPr>
        <w:t>酌情在</w:t>
      </w:r>
      <w:proofErr w:type="gramEnd"/>
      <w:r>
        <w:rPr>
          <w:rFonts w:cs="宋体" w:hint="eastAsia"/>
          <w:szCs w:val="21"/>
          <w:lang w:eastAsia="zh-CN"/>
        </w:rPr>
        <w:t>系统模型或影响评估中予以正确考虑。</w:t>
      </w:r>
    </w:p>
    <w:p w14:paraId="7EC4B928" w14:textId="77777777" w:rsidR="00D16BE9" w:rsidRDefault="00AC4FA2">
      <w:pPr>
        <w:pStyle w:val="a8"/>
        <w:spacing w:line="300" w:lineRule="auto"/>
        <w:ind w:firstLineChars="200" w:firstLine="422"/>
        <w:jc w:val="both"/>
        <w:rPr>
          <w:rFonts w:cs="宋体"/>
          <w:b/>
          <w:bCs/>
          <w:szCs w:val="21"/>
          <w:lang w:eastAsia="zh-CN"/>
        </w:rPr>
      </w:pPr>
      <w:r>
        <w:rPr>
          <w:rFonts w:cs="宋体" w:hint="eastAsia"/>
          <w:b/>
          <w:bCs/>
          <w:szCs w:val="21"/>
          <w:lang w:eastAsia="zh-CN"/>
        </w:rPr>
        <w:t>土地利用和土地</w:t>
      </w:r>
      <w:r>
        <w:rPr>
          <w:rFonts w:cs="宋体" w:hint="eastAsia"/>
          <w:b/>
          <w:bCs/>
          <w:spacing w:val="-2"/>
          <w:szCs w:val="21"/>
          <w:lang w:eastAsia="zh-CN"/>
        </w:rPr>
        <w:t>转化</w:t>
      </w:r>
      <w:r>
        <w:rPr>
          <w:rFonts w:cs="宋体" w:hint="eastAsia"/>
          <w:b/>
          <w:bCs/>
          <w:szCs w:val="21"/>
          <w:lang w:eastAsia="zh-CN"/>
        </w:rPr>
        <w:t>导致的碳储量变化和</w:t>
      </w:r>
      <w:r>
        <w:rPr>
          <w:b/>
          <w:bCs/>
          <w:szCs w:val="21"/>
          <w:lang w:eastAsia="zh-CN"/>
        </w:rPr>
        <w:t xml:space="preserve"> CO</w:t>
      </w:r>
      <w:r>
        <w:rPr>
          <w:b/>
          <w:bCs/>
          <w:szCs w:val="21"/>
          <w:vertAlign w:val="subscript"/>
          <w:lang w:eastAsia="zh-CN"/>
        </w:rPr>
        <w:t>2</w:t>
      </w:r>
      <w:r>
        <w:rPr>
          <w:b/>
          <w:bCs/>
          <w:szCs w:val="21"/>
          <w:lang w:eastAsia="zh-CN"/>
        </w:rPr>
        <w:t xml:space="preserve"> </w:t>
      </w:r>
      <w:r>
        <w:rPr>
          <w:rFonts w:cs="宋体" w:hint="eastAsia"/>
          <w:b/>
          <w:bCs/>
          <w:szCs w:val="21"/>
          <w:lang w:eastAsia="zh-CN"/>
        </w:rPr>
        <w:t>排放</w:t>
      </w:r>
    </w:p>
    <w:p w14:paraId="5C00427E" w14:textId="77777777" w:rsidR="00D16BE9" w:rsidRDefault="00AC4FA2">
      <w:pPr>
        <w:widowControl w:val="0"/>
        <w:autoSpaceDE w:val="0"/>
        <w:autoSpaceDN w:val="0"/>
        <w:spacing w:line="300" w:lineRule="auto"/>
        <w:ind w:firstLine="420"/>
        <w:rPr>
          <w:rFonts w:eastAsia="Arial" w:cs="Arial"/>
          <w:kern w:val="0"/>
          <w:szCs w:val="21"/>
        </w:rPr>
      </w:pPr>
      <w:r>
        <w:rPr>
          <w:rFonts w:eastAsia="宋体" w:cs="宋体" w:hint="eastAsia"/>
          <w:kern w:val="0"/>
          <w:szCs w:val="21"/>
        </w:rPr>
        <w:t>土地转型和土地利用往往会改变土壤有机碳的数量：从土壤有机碳含量较高的土地</w:t>
      </w:r>
      <w:r>
        <w:rPr>
          <w:rFonts w:eastAsia="Arial" w:cs="Arial"/>
          <w:kern w:val="0"/>
          <w:szCs w:val="21"/>
        </w:rPr>
        <w:t xml:space="preserve"> </w:t>
      </w:r>
      <w:r>
        <w:rPr>
          <w:rFonts w:eastAsia="宋体" w:cs="宋体" w:hint="eastAsia"/>
          <w:kern w:val="0"/>
          <w:szCs w:val="21"/>
        </w:rPr>
        <w:t>（如森林）转型为土壤有机碳含量较低的土地（如农业）后，经过若干年会达到新的平衡</w:t>
      </w:r>
      <w:r>
        <w:rPr>
          <w:rFonts w:eastAsia="Arial" w:cs="Arial"/>
          <w:b/>
          <w:color w:val="000080"/>
          <w:kern w:val="0"/>
          <w:szCs w:val="21"/>
          <w:vertAlign w:val="superscript"/>
        </w:rPr>
        <w:t>156</w:t>
      </w:r>
      <w:r>
        <w:rPr>
          <w:rFonts w:eastAsia="Arial" w:cs="Arial"/>
          <w:kern w:val="0"/>
          <w:szCs w:val="21"/>
        </w:rPr>
        <w:t xml:space="preserve"> </w:t>
      </w:r>
      <w:r>
        <w:rPr>
          <w:rFonts w:eastAsia="宋体" w:cs="宋体" w:hint="eastAsia"/>
          <w:kern w:val="0"/>
          <w:szCs w:val="21"/>
        </w:rPr>
        <w:t>。土壤有机碳的差异主要以二氧化碳的形式排放。反过来，土地利用的变化也会导致土壤有机碳的净积累，并以</w:t>
      </w:r>
      <w:r>
        <w:rPr>
          <w:rFonts w:eastAsia="Arial" w:cs="Arial"/>
          <w:kern w:val="0"/>
          <w:szCs w:val="21"/>
        </w:rPr>
        <w:t xml:space="preserve"> CO</w:t>
      </w:r>
      <w:r>
        <w:rPr>
          <w:rFonts w:eastAsia="Arial" w:cs="Arial"/>
          <w:kern w:val="0"/>
          <w:szCs w:val="21"/>
          <w:vertAlign w:val="subscript"/>
        </w:rPr>
        <w:t>2</w:t>
      </w:r>
      <w:r>
        <w:rPr>
          <w:rFonts w:eastAsia="Arial" w:cs="Arial"/>
          <w:kern w:val="0"/>
          <w:szCs w:val="21"/>
        </w:rPr>
        <w:t xml:space="preserve"> </w:t>
      </w:r>
      <w:r>
        <w:rPr>
          <w:rFonts w:eastAsia="宋体" w:cs="宋体" w:hint="eastAsia"/>
          <w:kern w:val="0"/>
          <w:szCs w:val="21"/>
        </w:rPr>
        <w:t>的形式从空气中封存。</w:t>
      </w:r>
    </w:p>
    <w:p w14:paraId="1103CB7F" w14:textId="77777777" w:rsidR="00D16BE9" w:rsidRDefault="00AC4FA2">
      <w:pPr>
        <w:widowControl w:val="0"/>
        <w:autoSpaceDE w:val="0"/>
        <w:autoSpaceDN w:val="0"/>
        <w:spacing w:line="300" w:lineRule="auto"/>
        <w:ind w:firstLine="420"/>
        <w:rPr>
          <w:rFonts w:eastAsia="Arial" w:cs="Arial"/>
          <w:kern w:val="0"/>
          <w:szCs w:val="21"/>
        </w:rPr>
      </w:pPr>
      <w:r>
        <w:rPr>
          <w:rFonts w:eastAsia="宋体" w:cs="宋体" w:hint="eastAsia"/>
          <w:kern w:val="0"/>
          <w:szCs w:val="21"/>
        </w:rPr>
        <w:t>为考虑这一影响以及土地利用和土地利用变化造成的气候变化相关气体（尤其是</w:t>
      </w:r>
      <w:r>
        <w:rPr>
          <w:rFonts w:eastAsia="Arial" w:cs="Arial"/>
          <w:kern w:val="0"/>
          <w:szCs w:val="21"/>
        </w:rPr>
        <w:t xml:space="preserve"> CO</w:t>
      </w:r>
      <w:r>
        <w:rPr>
          <w:rFonts w:eastAsia="Arial" w:cs="Arial"/>
          <w:kern w:val="0"/>
          <w:szCs w:val="21"/>
          <w:vertAlign w:val="subscript"/>
        </w:rPr>
        <w:t>2</w:t>
      </w:r>
      <w:r>
        <w:rPr>
          <w:rFonts w:eastAsia="Arial" w:cs="Arial"/>
          <w:kern w:val="0"/>
          <w:szCs w:val="21"/>
        </w:rPr>
        <w:t xml:space="preserve"> </w:t>
      </w:r>
      <w:r>
        <w:rPr>
          <w:rFonts w:eastAsia="宋体" w:cs="宋体" w:hint="eastAsia"/>
          <w:kern w:val="0"/>
          <w:szCs w:val="21"/>
        </w:rPr>
        <w:t>，但也可能是其他气体）的释放</w:t>
      </w:r>
      <w:r>
        <w:rPr>
          <w:rFonts w:eastAsia="Arial" w:cs="Arial"/>
          <w:kern w:val="0"/>
          <w:szCs w:val="21"/>
        </w:rPr>
        <w:t>/</w:t>
      </w:r>
      <w:r>
        <w:rPr>
          <w:rFonts w:eastAsia="宋体" w:cs="宋体" w:hint="eastAsia"/>
          <w:kern w:val="0"/>
          <w:szCs w:val="21"/>
        </w:rPr>
        <w:t>约束，应使用政府间气候变化专门委员会（</w:t>
      </w:r>
      <w:r>
        <w:rPr>
          <w:rFonts w:eastAsia="Arial" w:cs="Arial"/>
          <w:kern w:val="0"/>
          <w:szCs w:val="21"/>
        </w:rPr>
        <w:t>IPCC</w:t>
      </w:r>
      <w:r>
        <w:rPr>
          <w:rFonts w:eastAsia="宋体" w:cs="宋体" w:hint="eastAsia"/>
          <w:kern w:val="0"/>
          <w:szCs w:val="21"/>
        </w:rPr>
        <w:t>）提供的最新数据和排放因子，除非有更准确、更具体的数据。附件</w:t>
      </w:r>
      <w:r>
        <w:rPr>
          <w:rFonts w:eastAsia="Arial" w:cs="Arial"/>
          <w:kern w:val="0"/>
          <w:szCs w:val="21"/>
        </w:rPr>
        <w:t xml:space="preserve"> </w:t>
      </w:r>
      <w:hyperlink w:anchor="_bookmark347" w:history="1">
        <w:r>
          <w:rPr>
            <w:rFonts w:eastAsia="Arial" w:cs="Arial"/>
            <w:kern w:val="0"/>
            <w:szCs w:val="21"/>
          </w:rPr>
          <w:t>13</w:t>
        </w:r>
      </w:hyperlink>
      <w:r>
        <w:rPr>
          <w:rFonts w:eastAsia="Arial" w:cs="Arial"/>
          <w:kern w:val="0"/>
          <w:szCs w:val="21"/>
        </w:rPr>
        <w:t xml:space="preserve"> </w:t>
      </w:r>
      <w:r>
        <w:rPr>
          <w:rFonts w:eastAsia="宋体" w:cs="宋体" w:hint="eastAsia"/>
          <w:kern w:val="0"/>
          <w:szCs w:val="21"/>
        </w:rPr>
        <w:t>给出了根据基本土地利用信息（如气候区、土壤类型、土地利用类型等）计算</w:t>
      </w:r>
      <w:r>
        <w:rPr>
          <w:rFonts w:eastAsia="Arial" w:cs="Arial"/>
          <w:kern w:val="0"/>
          <w:szCs w:val="21"/>
        </w:rPr>
        <w:t xml:space="preserve"> IPCC </w:t>
      </w:r>
      <w:r>
        <w:rPr>
          <w:rFonts w:eastAsia="宋体" w:cs="宋体" w:hint="eastAsia"/>
          <w:kern w:val="0"/>
          <w:szCs w:val="21"/>
        </w:rPr>
        <w:t>提供的这些因子的指南、数据以及与</w:t>
      </w:r>
      <w:r>
        <w:rPr>
          <w:rFonts w:eastAsia="Arial" w:cs="Arial"/>
          <w:kern w:val="0"/>
          <w:szCs w:val="21"/>
        </w:rPr>
        <w:t xml:space="preserve"> CO</w:t>
      </w:r>
      <w:r>
        <w:rPr>
          <w:rFonts w:eastAsia="Arial" w:cs="Arial"/>
          <w:kern w:val="0"/>
          <w:szCs w:val="21"/>
          <w:vertAlign w:val="subscript"/>
        </w:rPr>
        <w:t>2</w:t>
      </w:r>
      <w:r>
        <w:rPr>
          <w:rFonts w:eastAsia="Arial" w:cs="Arial"/>
          <w:kern w:val="0"/>
          <w:szCs w:val="21"/>
        </w:rPr>
        <w:t xml:space="preserve"> </w:t>
      </w:r>
      <w:r>
        <w:rPr>
          <w:rFonts w:eastAsia="宋体" w:cs="宋体" w:hint="eastAsia"/>
          <w:kern w:val="0"/>
          <w:szCs w:val="21"/>
        </w:rPr>
        <w:t>排放</w:t>
      </w:r>
      <w:r>
        <w:rPr>
          <w:rFonts w:eastAsia="Arial" w:cs="Arial"/>
          <w:kern w:val="0"/>
          <w:szCs w:val="21"/>
        </w:rPr>
        <w:t>/</w:t>
      </w:r>
      <w:r>
        <w:rPr>
          <w:rFonts w:eastAsia="宋体" w:cs="宋体" w:hint="eastAsia"/>
          <w:kern w:val="0"/>
          <w:szCs w:val="21"/>
        </w:rPr>
        <w:t>约束相关的默认因子。</w:t>
      </w:r>
    </w:p>
    <w:p w14:paraId="59A273F1" w14:textId="77777777" w:rsidR="00D16BE9" w:rsidRDefault="00AC4FA2">
      <w:pPr>
        <w:widowControl w:val="0"/>
        <w:autoSpaceDE w:val="0"/>
        <w:autoSpaceDN w:val="0"/>
        <w:spacing w:line="300" w:lineRule="auto"/>
        <w:ind w:firstLine="420"/>
        <w:rPr>
          <w:rFonts w:eastAsia="Arial" w:cs="Arial"/>
          <w:kern w:val="0"/>
          <w:szCs w:val="21"/>
        </w:rPr>
      </w:pPr>
      <w:r>
        <w:rPr>
          <w:rFonts w:eastAsia="宋体" w:cs="宋体" w:hint="eastAsia"/>
          <w:kern w:val="0"/>
          <w:szCs w:val="21"/>
        </w:rPr>
        <w:t>下面的文字为如何将清单分配或共享给转换后的土地用途功能提供了指导：</w:t>
      </w:r>
    </w:p>
    <w:p w14:paraId="4846D638" w14:textId="77777777" w:rsidR="00D16BE9" w:rsidRDefault="00AC4FA2">
      <w:pPr>
        <w:widowControl w:val="0"/>
        <w:autoSpaceDE w:val="0"/>
        <w:autoSpaceDN w:val="0"/>
        <w:spacing w:line="300" w:lineRule="auto"/>
        <w:ind w:firstLine="420"/>
        <w:rPr>
          <w:rFonts w:eastAsia="Arial" w:cs="Arial"/>
          <w:kern w:val="0"/>
          <w:szCs w:val="21"/>
        </w:rPr>
      </w:pPr>
      <w:r>
        <w:rPr>
          <w:rFonts w:eastAsia="宋体" w:cs="宋体" w:hint="eastAsia"/>
          <w:kern w:val="0"/>
          <w:szCs w:val="21"/>
        </w:rPr>
        <w:t>与土地利用变化相关的直接和间接清单</w:t>
      </w:r>
      <w:r>
        <w:rPr>
          <w:rFonts w:eastAsia="宋体" w:cs="宋体" w:hint="eastAsia"/>
          <w:color w:val="808080"/>
          <w:kern w:val="0"/>
          <w:szCs w:val="21"/>
        </w:rPr>
        <w:t>（如机器使用、森林生物质焚烧时的峰值排放、土壤碳的长期</w:t>
      </w:r>
      <w:r>
        <w:rPr>
          <w:rFonts w:eastAsia="Arial" w:cs="Arial"/>
          <w:color w:val="808080"/>
          <w:kern w:val="0"/>
          <w:szCs w:val="21"/>
        </w:rPr>
        <w:t xml:space="preserve"> CO</w:t>
      </w:r>
      <w:r>
        <w:rPr>
          <w:rFonts w:eastAsia="Arial" w:cs="Arial"/>
          <w:kern w:val="0"/>
          <w:szCs w:val="21"/>
          <w:vertAlign w:val="subscript"/>
        </w:rPr>
        <w:t>2</w:t>
      </w:r>
      <w:r>
        <w:rPr>
          <w:rFonts w:eastAsia="Arial" w:cs="Arial"/>
          <w:color w:val="808080"/>
          <w:kern w:val="0"/>
          <w:szCs w:val="21"/>
        </w:rPr>
        <w:t xml:space="preserve"> </w:t>
      </w:r>
      <w:r>
        <w:rPr>
          <w:rFonts w:eastAsia="宋体" w:cs="宋体" w:hint="eastAsia"/>
          <w:color w:val="808080"/>
          <w:kern w:val="0"/>
          <w:szCs w:val="21"/>
        </w:rPr>
        <w:t>排放）</w:t>
      </w:r>
      <w:r>
        <w:rPr>
          <w:rFonts w:eastAsia="宋体" w:cs="宋体" w:hint="eastAsia"/>
          <w:kern w:val="0"/>
          <w:szCs w:val="21"/>
        </w:rPr>
        <w:t>应按面积和年份分配给下一年度的土地利用功能（如作物）。</w:t>
      </w:r>
    </w:p>
    <w:p w14:paraId="6094EADF" w14:textId="77777777" w:rsidR="00D16BE9" w:rsidRDefault="00AC4FA2">
      <w:pPr>
        <w:pStyle w:val="a8"/>
        <w:spacing w:line="300" w:lineRule="auto"/>
        <w:ind w:firstLineChars="200" w:firstLine="420"/>
        <w:jc w:val="both"/>
        <w:rPr>
          <w:rFonts w:cs="宋体"/>
          <w:spacing w:val="-2"/>
          <w:szCs w:val="21"/>
          <w:lang w:eastAsia="zh-CN"/>
        </w:rPr>
      </w:pPr>
      <w:r>
        <w:rPr>
          <w:rFonts w:cs="宋体" w:hint="eastAsia"/>
          <w:szCs w:val="21"/>
          <w:lang w:eastAsia="zh-CN"/>
        </w:rPr>
        <w:t>要</w:t>
      </w:r>
      <w:r>
        <w:rPr>
          <w:rFonts w:cs="宋体" w:hint="eastAsia"/>
          <w:spacing w:val="-2"/>
          <w:szCs w:val="21"/>
          <w:lang w:eastAsia="zh-CN"/>
        </w:rPr>
        <w:t>区分</w:t>
      </w:r>
      <w:r>
        <w:rPr>
          <w:rFonts w:cs="宋体" w:hint="eastAsia"/>
          <w:szCs w:val="21"/>
          <w:lang w:eastAsia="zh-CN"/>
        </w:rPr>
        <w:t>两种情况</w:t>
      </w:r>
      <w:r>
        <w:rPr>
          <w:rFonts w:cs="宋体" w:hint="eastAsia"/>
          <w:spacing w:val="-2"/>
          <w:szCs w:val="21"/>
          <w:lang w:eastAsia="zh-CN"/>
        </w:rPr>
        <w:t>：</w:t>
      </w:r>
    </w:p>
    <w:p w14:paraId="4C03669F" w14:textId="77777777" w:rsidR="00D16BE9" w:rsidRDefault="00AC4FA2">
      <w:pPr>
        <w:pStyle w:val="a8"/>
        <w:numPr>
          <w:ilvl w:val="0"/>
          <w:numId w:val="83"/>
        </w:numPr>
        <w:spacing w:line="300" w:lineRule="auto"/>
        <w:ind w:left="0" w:firstLineChars="200" w:firstLine="420"/>
        <w:jc w:val="both"/>
        <w:rPr>
          <w:szCs w:val="21"/>
          <w:lang w:eastAsia="zh-CN"/>
        </w:rPr>
      </w:pPr>
      <w:r>
        <w:rPr>
          <w:szCs w:val="21"/>
          <w:lang w:eastAsia="zh-CN"/>
        </w:rPr>
        <w:t xml:space="preserve">a) </w:t>
      </w:r>
      <w:r>
        <w:rPr>
          <w:rFonts w:cs="宋体" w:hint="eastAsia"/>
          <w:szCs w:val="21"/>
          <w:lang w:eastAsia="zh-CN"/>
        </w:rPr>
        <w:t>发生时间超过一年的清单项目</w:t>
      </w:r>
      <w:r>
        <w:rPr>
          <w:rFonts w:cs="宋体" w:hint="eastAsia"/>
          <w:color w:val="808080"/>
          <w:szCs w:val="21"/>
          <w:lang w:eastAsia="zh-CN"/>
        </w:rPr>
        <w:t>（如腐殖质等的生物降解导致土壤有机碳损失所产生的二氧化碳排放）</w:t>
      </w:r>
    </w:p>
    <w:p w14:paraId="3984B409" w14:textId="77777777" w:rsidR="00D16BE9" w:rsidRDefault="00AC4FA2">
      <w:pPr>
        <w:pStyle w:val="a8"/>
        <w:numPr>
          <w:ilvl w:val="0"/>
          <w:numId w:val="83"/>
        </w:numPr>
        <w:spacing w:line="300" w:lineRule="auto"/>
        <w:ind w:left="0" w:firstLineChars="200" w:firstLine="420"/>
        <w:jc w:val="both"/>
        <w:rPr>
          <w:szCs w:val="21"/>
          <w:lang w:eastAsia="zh-CN"/>
        </w:rPr>
      </w:pPr>
      <w:r>
        <w:rPr>
          <w:szCs w:val="21"/>
          <w:lang w:eastAsia="zh-CN"/>
        </w:rPr>
        <w:t xml:space="preserve">b) </w:t>
      </w:r>
      <w:r>
        <w:rPr>
          <w:rFonts w:cs="宋体" w:hint="eastAsia"/>
          <w:szCs w:val="21"/>
          <w:lang w:eastAsia="zh-CN"/>
        </w:rPr>
        <w:t>直接发生在转化过程中且转化后不超过一年的清单项目</w:t>
      </w:r>
      <w:r>
        <w:rPr>
          <w:rFonts w:cs="宋体" w:hint="eastAsia"/>
          <w:color w:val="808080"/>
          <w:szCs w:val="21"/>
          <w:lang w:eastAsia="zh-CN"/>
        </w:rPr>
        <w:t>（如转化过程中的机器使</w:t>
      </w:r>
      <w:r>
        <w:rPr>
          <w:color w:val="808080"/>
          <w:szCs w:val="21"/>
          <w:lang w:eastAsia="zh-CN"/>
        </w:rPr>
        <w:t xml:space="preserve"> </w:t>
      </w:r>
      <w:r>
        <w:rPr>
          <w:rFonts w:cs="宋体" w:hint="eastAsia"/>
          <w:color w:val="808080"/>
          <w:szCs w:val="21"/>
          <w:lang w:eastAsia="zh-CN"/>
        </w:rPr>
        <w:t>用和生物质燃烧等产生的峰值排放）</w:t>
      </w:r>
    </w:p>
    <w:p w14:paraId="32FB81AE" w14:textId="77777777" w:rsidR="00D16BE9" w:rsidRDefault="00AC4FA2">
      <w:pPr>
        <w:pStyle w:val="a8"/>
        <w:spacing w:line="300" w:lineRule="auto"/>
        <w:ind w:firstLineChars="200" w:firstLine="422"/>
        <w:jc w:val="both"/>
        <w:rPr>
          <w:rFonts w:cs="宋体"/>
          <w:lang w:eastAsia="zh-CN"/>
        </w:rPr>
      </w:pPr>
      <w:r>
        <w:rPr>
          <w:rFonts w:cs="宋体" w:hint="eastAsia"/>
          <w:b/>
          <w:szCs w:val="21"/>
          <w:lang w:eastAsia="zh-CN"/>
        </w:rPr>
        <w:t>对于情况</w:t>
      </w:r>
      <w:r>
        <w:rPr>
          <w:b/>
          <w:szCs w:val="21"/>
          <w:lang w:eastAsia="zh-CN"/>
        </w:rPr>
        <w:t xml:space="preserve"> a)</w:t>
      </w:r>
      <w:r>
        <w:rPr>
          <w:rFonts w:cs="宋体" w:hint="eastAsia"/>
          <w:szCs w:val="21"/>
          <w:lang w:eastAsia="zh-CN"/>
        </w:rPr>
        <w:t>，以及对于归因模式和后果</w:t>
      </w:r>
      <w:r>
        <w:rPr>
          <w:b/>
          <w:color w:val="000080"/>
          <w:szCs w:val="21"/>
          <w:vertAlign w:val="superscript"/>
          <w:lang w:eastAsia="zh-CN"/>
        </w:rPr>
        <w:t>157</w:t>
      </w:r>
      <w:r>
        <w:rPr>
          <w:szCs w:val="21"/>
          <w:lang w:eastAsia="zh-CN"/>
        </w:rPr>
        <w:t xml:space="preserve"> </w:t>
      </w:r>
      <w:r>
        <w:rPr>
          <w:rFonts w:cs="宋体" w:hint="eastAsia"/>
          <w:szCs w:val="21"/>
          <w:lang w:eastAsia="zh-CN"/>
        </w:rPr>
        <w:t>模式，清单应按比例分配给土地利用功能</w:t>
      </w:r>
    </w:p>
    <w:p w14:paraId="75AAC3D4" w14:textId="77777777" w:rsidR="00D16BE9" w:rsidRDefault="00D16BE9">
      <w:pPr>
        <w:pStyle w:val="a8"/>
        <w:spacing w:line="300" w:lineRule="auto"/>
        <w:ind w:firstLineChars="200" w:firstLine="420"/>
        <w:jc w:val="both"/>
        <w:rPr>
          <w:rFonts w:cs="宋体"/>
          <w:lang w:eastAsia="zh-CN"/>
        </w:rPr>
      </w:pPr>
    </w:p>
    <w:p w14:paraId="33279121" w14:textId="77777777" w:rsidR="00D16BE9" w:rsidRDefault="00D16BE9">
      <w:pPr>
        <w:pStyle w:val="a8"/>
        <w:spacing w:line="300" w:lineRule="auto"/>
        <w:ind w:firstLineChars="200" w:firstLine="420"/>
        <w:jc w:val="both"/>
        <w:rPr>
          <w:rFonts w:cs="宋体"/>
          <w:lang w:eastAsia="zh-CN"/>
        </w:rPr>
      </w:pPr>
    </w:p>
    <w:p w14:paraId="0FF7753C" w14:textId="77777777" w:rsidR="00D16BE9" w:rsidRDefault="00AC4FA2">
      <w:pPr>
        <w:pStyle w:val="a8"/>
        <w:spacing w:line="300" w:lineRule="auto"/>
        <w:ind w:firstLineChars="200" w:firstLine="420"/>
        <w:jc w:val="both"/>
        <w:rPr>
          <w:rFonts w:cs="宋体"/>
          <w:lang w:eastAsia="zh-CN"/>
        </w:rPr>
      </w:pPr>
      <w:r>
        <w:rPr>
          <w:noProof/>
        </w:rPr>
        <mc:AlternateContent>
          <mc:Choice Requires="wps">
            <w:drawing>
              <wp:anchor distT="0" distB="0" distL="0" distR="0" simplePos="0" relativeHeight="251667968" behindDoc="1" locked="0" layoutInCell="1" allowOverlap="1" wp14:anchorId="0449342A" wp14:editId="0762D52D">
                <wp:simplePos x="0" y="0"/>
                <wp:positionH relativeFrom="page">
                  <wp:posOffset>1143000</wp:posOffset>
                </wp:positionH>
                <wp:positionV relativeFrom="paragraph">
                  <wp:posOffset>294005</wp:posOffset>
                </wp:positionV>
                <wp:extent cx="1828800" cy="6985"/>
                <wp:effectExtent l="0" t="0" r="0" b="0"/>
                <wp:wrapTopAndBottom/>
                <wp:docPr id="1814957388" name="docshape9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28800" cy="6985"/>
                        </a:xfrm>
                        <a:prstGeom prst="rect">
                          <a:avLst/>
                        </a:prstGeom>
                        <a:solidFill>
                          <a:srgbClr val="000000"/>
                        </a:solidFill>
                        <a:ln>
                          <a:noFill/>
                        </a:ln>
                      </wps:spPr>
                      <wps:bodyPr rot="0" vert="horz" wrap="square" lIns="91440" tIns="45720" rIns="91440" bIns="45720" anchor="t" anchorCtr="0" upright="1">
                        <a:noAutofit/>
                      </wps:bodyPr>
                    </wps:wsp>
                  </a:graphicData>
                </a:graphic>
              </wp:anchor>
            </w:drawing>
          </mc:Choice>
          <mc:Fallback xmlns:wpsCustomData="http://www.wps.cn/officeDocument/2013/wpsCustomData">
            <w:pict>
              <v:rect id="docshape955" o:spid="_x0000_s1026" o:spt="1" style="position:absolute;left:0pt;margin-left:90pt;margin-top:23.15pt;height:0.55pt;width:144pt;mso-position-horizontal-relative:page;mso-wrap-distance-bottom:0pt;mso-wrap-distance-top:0pt;z-index:-251570176;mso-width-relative:page;mso-height-relative:page;" fillcolor="#000000" filled="t" stroked="f" coordsize="21600,21600" o:gfxdata="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">
                <v:fill on="t" focussize="0,0"/>
                <v:stroke on="f"/>
                <v:imagedata o:title=""/>
                <o:lock v:ext="edit" aspectratio="f"/>
                <w10:wrap type="topAndBottom"/>
              </v:rect>
            </w:pict>
          </mc:Fallback>
        </mc:AlternateContent>
      </w:r>
    </w:p>
    <w:p w14:paraId="235934E6" w14:textId="77777777" w:rsidR="00D16BE9" w:rsidRDefault="00AC4FA2">
      <w:pPr>
        <w:widowControl w:val="0"/>
        <w:autoSpaceDE w:val="0"/>
        <w:autoSpaceDN w:val="0"/>
        <w:spacing w:line="300" w:lineRule="auto"/>
        <w:ind w:firstLine="361"/>
        <w:rPr>
          <w:rFonts w:eastAsia="Arial" w:cs="Arial"/>
          <w:kern w:val="0"/>
          <w:sz w:val="18"/>
        </w:rPr>
      </w:pPr>
      <w:r>
        <w:rPr>
          <w:rFonts w:eastAsia="Arial" w:cs="Arial"/>
          <w:b/>
          <w:color w:val="000080"/>
          <w:kern w:val="0"/>
          <w:sz w:val="18"/>
          <w:vertAlign w:val="superscript"/>
        </w:rPr>
        <w:t>156</w:t>
      </w:r>
      <w:r>
        <w:rPr>
          <w:rFonts w:eastAsia="宋体" w:cs="宋体" w:hint="eastAsia"/>
          <w:kern w:val="0"/>
          <w:sz w:val="18"/>
        </w:rPr>
        <w:t>需要注意的是，土地用途的每一次微小变化（例如，在前一年种植甜菜的地方种植小麦）在形式上都是一次土地转变。这取决于土地用途的不同程度，以及它们是否有效地导致了土壤有机碳长期平衡的变化等。下面的例子是假定转型后生产的不同作物不会改变这种平衡、即互不影响陆地变换。否则，就需要计算新的转换步骤。这就需要考虑到平衡尚未实现，因此从临时实现的土壤有机碳水平开始，并考虑下一个土地利用的新平衡。具体细节可由特定行业的指导文件或产品类别规则（</w:t>
      </w:r>
      <w:r>
        <w:rPr>
          <w:rFonts w:eastAsia="Arial" w:cs="Arial"/>
          <w:kern w:val="0"/>
          <w:sz w:val="18"/>
        </w:rPr>
        <w:t>PCR</w:t>
      </w:r>
      <w:r>
        <w:rPr>
          <w:rFonts w:eastAsia="宋体" w:cs="宋体" w:hint="eastAsia"/>
          <w:kern w:val="0"/>
          <w:sz w:val="18"/>
        </w:rPr>
        <w:t>）等来确定。</w:t>
      </w:r>
    </w:p>
    <w:p w14:paraId="304F1494" w14:textId="77777777" w:rsidR="00D16BE9" w:rsidRDefault="00AC4FA2">
      <w:pPr>
        <w:pStyle w:val="a8"/>
        <w:spacing w:line="300" w:lineRule="auto"/>
        <w:ind w:firstLineChars="200" w:firstLine="361"/>
        <w:jc w:val="both"/>
        <w:rPr>
          <w:rFonts w:cs="宋体"/>
          <w:spacing w:val="-2"/>
          <w:sz w:val="18"/>
          <w:lang w:eastAsia="zh-CN"/>
        </w:rPr>
      </w:pPr>
      <w:r>
        <w:rPr>
          <w:b/>
          <w:color w:val="000080"/>
          <w:sz w:val="18"/>
          <w:vertAlign w:val="superscript"/>
          <w:lang w:eastAsia="zh-CN"/>
        </w:rPr>
        <w:t>157</w:t>
      </w:r>
      <w:r>
        <w:rPr>
          <w:rFonts w:cs="宋体" w:hint="eastAsia"/>
          <w:sz w:val="18"/>
          <w:lang w:eastAsia="zh-CN"/>
        </w:rPr>
        <w:t>请注意，土地利用的间接变化是详细后果模拟的一个主题；见第</w:t>
      </w:r>
      <w:r>
        <w:rPr>
          <w:sz w:val="18"/>
          <w:lang w:eastAsia="zh-CN"/>
        </w:rPr>
        <w:t xml:space="preserve"> </w:t>
      </w:r>
      <w:hyperlink w:anchor="_bookmark183" w:history="1">
        <w:r>
          <w:rPr>
            <w:spacing w:val="-2"/>
            <w:sz w:val="18"/>
            <w:lang w:eastAsia="zh-CN"/>
          </w:rPr>
          <w:t>7.2.4</w:t>
        </w:r>
      </w:hyperlink>
      <w:r>
        <w:rPr>
          <w:sz w:val="18"/>
          <w:lang w:eastAsia="zh-CN"/>
        </w:rPr>
        <w:t xml:space="preserve"> </w:t>
      </w:r>
      <w:r>
        <w:rPr>
          <w:rFonts w:cs="宋体" w:hint="eastAsia"/>
          <w:sz w:val="18"/>
          <w:lang w:eastAsia="zh-CN"/>
        </w:rPr>
        <w:t>章</w:t>
      </w:r>
      <w:r w:rsidR="00000000">
        <w:fldChar w:fldCharType="begin"/>
      </w:r>
      <w:r w:rsidR="00000000">
        <w:rPr>
          <w:lang w:eastAsia="zh-CN"/>
        </w:rPr>
        <w:instrText>HYPERLINK \l "_bookmark183"</w:instrText>
      </w:r>
      <w:r w:rsidR="00000000">
        <w:fldChar w:fldCharType="separate"/>
      </w:r>
      <w:r>
        <w:rPr>
          <w:rFonts w:cs="宋体" w:hint="eastAsia"/>
          <w:spacing w:val="-2"/>
          <w:sz w:val="18"/>
          <w:lang w:eastAsia="zh-CN"/>
        </w:rPr>
        <w:t>。</w:t>
      </w:r>
      <w:r w:rsidR="00000000">
        <w:rPr>
          <w:rFonts w:cs="宋体"/>
          <w:spacing w:val="-2"/>
          <w:sz w:val="18"/>
          <w:lang w:eastAsia="zh-CN"/>
        </w:rPr>
        <w:fldChar w:fldCharType="end"/>
      </w:r>
      <w:r>
        <w:rPr>
          <w:rFonts w:cs="宋体" w:hint="eastAsia"/>
          <w:spacing w:val="-2"/>
          <w:sz w:val="18"/>
          <w:lang w:eastAsia="zh-CN"/>
        </w:rPr>
        <w:br w:type="page"/>
      </w:r>
    </w:p>
    <w:p w14:paraId="64D52E02" w14:textId="77777777" w:rsidR="00D16BE9" w:rsidRDefault="00AC4FA2">
      <w:pPr>
        <w:widowControl w:val="0"/>
        <w:autoSpaceDE w:val="0"/>
        <w:autoSpaceDN w:val="0"/>
        <w:spacing w:line="300" w:lineRule="auto"/>
        <w:ind w:firstLine="420"/>
        <w:rPr>
          <w:rFonts w:eastAsia="Arial" w:cs="Arial"/>
          <w:kern w:val="0"/>
          <w:szCs w:val="21"/>
        </w:rPr>
      </w:pPr>
      <w:r>
        <w:rPr>
          <w:rFonts w:eastAsia="宋体" w:cs="宋体" w:hint="eastAsia"/>
          <w:kern w:val="0"/>
          <w:szCs w:val="21"/>
        </w:rPr>
        <w:lastRenderedPageBreak/>
        <w:t>土地利用功能占用土地或以其他方式阻止土地用于其他用途的时间</w:t>
      </w:r>
      <w:r>
        <w:rPr>
          <w:rFonts w:eastAsia="宋体" w:cs="宋体" w:hint="eastAsia"/>
          <w:color w:val="808080"/>
          <w:kern w:val="0"/>
          <w:szCs w:val="21"/>
        </w:rPr>
        <w:t>（例如，作为轮作的一部分，休耕</w:t>
      </w:r>
      <w:r>
        <w:rPr>
          <w:rFonts w:eastAsia="Arial" w:cs="Arial"/>
          <w:color w:val="808080"/>
          <w:kern w:val="0"/>
          <w:szCs w:val="21"/>
        </w:rPr>
        <w:t xml:space="preserve"> 1 </w:t>
      </w:r>
      <w:r>
        <w:rPr>
          <w:rFonts w:eastAsia="宋体" w:cs="宋体" w:hint="eastAsia"/>
          <w:color w:val="808080"/>
          <w:kern w:val="0"/>
          <w:szCs w:val="21"/>
        </w:rPr>
        <w:t>年）</w:t>
      </w:r>
      <w:r>
        <w:rPr>
          <w:rFonts w:eastAsia="宋体" w:cs="宋体" w:hint="eastAsia"/>
          <w:kern w:val="0"/>
          <w:szCs w:val="21"/>
        </w:rPr>
        <w:t>。对于以土壤有机碳形式存在的二氧化碳的损失</w:t>
      </w:r>
      <w:r>
        <w:rPr>
          <w:rFonts w:eastAsia="Arial" w:cs="Arial"/>
          <w:kern w:val="0"/>
          <w:szCs w:val="21"/>
        </w:rPr>
        <w:t>/</w:t>
      </w:r>
      <w:r>
        <w:rPr>
          <w:rFonts w:eastAsia="宋体" w:cs="宋体" w:hint="eastAsia"/>
          <w:kern w:val="0"/>
          <w:szCs w:val="21"/>
        </w:rPr>
        <w:t>结合</w:t>
      </w:r>
      <w:r>
        <w:rPr>
          <w:rFonts w:eastAsia="Arial" w:cs="Arial"/>
          <w:kern w:val="0"/>
          <w:szCs w:val="21"/>
          <w:vertAlign w:val="subscript"/>
        </w:rPr>
        <w:t>2</w:t>
      </w:r>
      <w:r>
        <w:rPr>
          <w:rFonts w:eastAsia="Arial" w:cs="Arial"/>
          <w:kern w:val="0"/>
          <w:szCs w:val="21"/>
        </w:rPr>
        <w:t xml:space="preserve"> </w:t>
      </w:r>
      <w:r>
        <w:rPr>
          <w:rFonts w:eastAsia="宋体" w:cs="宋体" w:hint="eastAsia"/>
          <w:kern w:val="0"/>
          <w:szCs w:val="21"/>
        </w:rPr>
        <w:t>，为达到土地利用转化后的平衡，应假设默认期限为</w:t>
      </w:r>
      <w:r>
        <w:rPr>
          <w:rFonts w:eastAsia="Arial" w:cs="Arial"/>
          <w:kern w:val="0"/>
          <w:szCs w:val="21"/>
        </w:rPr>
        <w:t xml:space="preserve"> 20 </w:t>
      </w:r>
      <w:r>
        <w:rPr>
          <w:rFonts w:eastAsia="宋体" w:cs="宋体" w:hint="eastAsia"/>
          <w:kern w:val="0"/>
          <w:szCs w:val="21"/>
        </w:rPr>
        <w:t>年（见</w:t>
      </w:r>
      <w:r w:rsidR="00000000">
        <w:fldChar w:fldCharType="begin"/>
      </w:r>
      <w:r w:rsidR="00000000">
        <w:instrText>HYPERLINK \l "_bookmark263"</w:instrText>
      </w:r>
      <w:r w:rsidR="00000000">
        <w:fldChar w:fldCharType="separate"/>
      </w:r>
      <w:r>
        <w:rPr>
          <w:rFonts w:eastAsia="宋体" w:cs="宋体" w:hint="eastAsia"/>
          <w:kern w:val="0"/>
          <w:szCs w:val="21"/>
        </w:rPr>
        <w:t>公式</w:t>
      </w:r>
      <w:r>
        <w:rPr>
          <w:rFonts w:eastAsia="Arial" w:cs="Arial"/>
          <w:kern w:val="0"/>
          <w:szCs w:val="21"/>
        </w:rPr>
        <w:t xml:space="preserve"> 1</w:t>
      </w:r>
      <w:r w:rsidR="00000000">
        <w:rPr>
          <w:rFonts w:eastAsia="Arial" w:cs="Arial"/>
          <w:kern w:val="0"/>
          <w:szCs w:val="21"/>
        </w:rPr>
        <w:fldChar w:fldCharType="end"/>
      </w:r>
      <w:r>
        <w:rPr>
          <w:rFonts w:eastAsia="宋体" w:cs="宋体" w:hint="eastAsia"/>
          <w:kern w:val="0"/>
          <w:szCs w:val="21"/>
        </w:rPr>
        <w:t>）。除非可以证明，在特定情况下，发生约</w:t>
      </w:r>
      <w:r>
        <w:rPr>
          <w:rFonts w:eastAsia="Arial" w:cs="Arial"/>
          <w:kern w:val="0"/>
          <w:szCs w:val="21"/>
        </w:rPr>
        <w:t xml:space="preserve"> 90% </w:t>
      </w:r>
      <w:r>
        <w:rPr>
          <w:rFonts w:eastAsia="宋体" w:cs="宋体" w:hint="eastAsia"/>
          <w:kern w:val="0"/>
          <w:szCs w:val="21"/>
        </w:rPr>
        <w:t>主要损失</w:t>
      </w:r>
      <w:r>
        <w:rPr>
          <w:rFonts w:eastAsia="Arial" w:cs="Arial"/>
          <w:kern w:val="0"/>
          <w:szCs w:val="21"/>
        </w:rPr>
        <w:t>/</w:t>
      </w:r>
      <w:r>
        <w:rPr>
          <w:rFonts w:eastAsia="宋体" w:cs="宋体" w:hint="eastAsia"/>
          <w:kern w:val="0"/>
          <w:szCs w:val="21"/>
        </w:rPr>
        <w:t>结合的时间明显更长或更短。在这种情况下，应适用该期限并使用</w:t>
      </w:r>
      <w:r w:rsidR="00000000">
        <w:fldChar w:fldCharType="begin"/>
      </w:r>
      <w:r w:rsidR="00000000">
        <w:instrText>HYPERLINK \l "_bookmark264"</w:instrText>
      </w:r>
      <w:r w:rsidR="00000000">
        <w:fldChar w:fldCharType="separate"/>
      </w:r>
      <w:r>
        <w:rPr>
          <w:rFonts w:eastAsia="宋体" w:cs="宋体" w:hint="eastAsia"/>
          <w:kern w:val="0"/>
          <w:szCs w:val="21"/>
        </w:rPr>
        <w:t>公式</w:t>
      </w:r>
      <w:r>
        <w:rPr>
          <w:rFonts w:eastAsia="Arial" w:cs="Arial"/>
          <w:kern w:val="0"/>
          <w:szCs w:val="21"/>
        </w:rPr>
        <w:t xml:space="preserve"> 2</w:t>
      </w:r>
      <w:r w:rsidR="00000000">
        <w:rPr>
          <w:rFonts w:eastAsia="Arial" w:cs="Arial"/>
          <w:kern w:val="0"/>
          <w:szCs w:val="21"/>
        </w:rPr>
        <w:fldChar w:fldCharType="end"/>
      </w:r>
      <w:r>
        <w:rPr>
          <w:rFonts w:eastAsia="宋体" w:cs="宋体" w:hint="eastAsia"/>
          <w:kern w:val="0"/>
          <w:szCs w:val="21"/>
        </w:rPr>
        <w:t>。</w:t>
      </w:r>
    </w:p>
    <w:p w14:paraId="6152DE10" w14:textId="77777777" w:rsidR="00D16BE9" w:rsidRDefault="00AC4FA2">
      <w:pPr>
        <w:widowControl w:val="0"/>
        <w:autoSpaceDE w:val="0"/>
        <w:autoSpaceDN w:val="0"/>
        <w:spacing w:line="300" w:lineRule="auto"/>
        <w:ind w:firstLine="420"/>
        <w:rPr>
          <w:rFonts w:eastAsia="Arial" w:cs="Arial"/>
          <w:kern w:val="0"/>
          <w:szCs w:val="21"/>
        </w:rPr>
      </w:pPr>
      <w:r>
        <w:rPr>
          <w:rFonts w:eastAsia="宋体" w:cs="宋体" w:hint="eastAsia"/>
          <w:kern w:val="0"/>
          <w:szCs w:val="21"/>
        </w:rPr>
        <w:t>为简化起见，应</w:t>
      </w:r>
      <w:proofErr w:type="gramStart"/>
      <w:r>
        <w:rPr>
          <w:rFonts w:eastAsia="宋体" w:cs="宋体" w:hint="eastAsia"/>
          <w:kern w:val="0"/>
          <w:szCs w:val="21"/>
        </w:rPr>
        <w:t>假定总</w:t>
      </w:r>
      <w:proofErr w:type="gramEnd"/>
      <w:r>
        <w:rPr>
          <w:rFonts w:eastAsia="宋体" w:cs="宋体" w:hint="eastAsia"/>
          <w:kern w:val="0"/>
          <w:szCs w:val="21"/>
        </w:rPr>
        <w:t>损失随着时间的推移呈线性变化，直至达到约</w:t>
      </w:r>
      <w:r>
        <w:rPr>
          <w:rFonts w:eastAsia="Arial" w:cs="Arial"/>
          <w:kern w:val="0"/>
          <w:szCs w:val="21"/>
        </w:rPr>
        <w:t xml:space="preserve"> 90%</w:t>
      </w:r>
      <w:r>
        <w:rPr>
          <w:rFonts w:eastAsia="宋体" w:cs="宋体" w:hint="eastAsia"/>
          <w:kern w:val="0"/>
          <w:szCs w:val="21"/>
        </w:rPr>
        <w:t>的损失</w:t>
      </w:r>
      <w:r>
        <w:rPr>
          <w:rFonts w:eastAsia="Arial" w:cs="Arial"/>
          <w:kern w:val="0"/>
          <w:szCs w:val="21"/>
        </w:rPr>
        <w:t>/</w:t>
      </w:r>
      <w:r>
        <w:rPr>
          <w:rFonts w:eastAsia="宋体" w:cs="宋体" w:hint="eastAsia"/>
          <w:kern w:val="0"/>
          <w:szCs w:val="21"/>
        </w:rPr>
        <w:t>对新平衡的约束；如上所述，假定每次违约在</w:t>
      </w:r>
      <w:r>
        <w:rPr>
          <w:rFonts w:eastAsia="Arial" w:cs="Arial"/>
          <w:kern w:val="0"/>
          <w:szCs w:val="21"/>
        </w:rPr>
        <w:t xml:space="preserve"> 20 </w:t>
      </w:r>
      <w:r>
        <w:rPr>
          <w:rFonts w:eastAsia="宋体" w:cs="宋体" w:hint="eastAsia"/>
          <w:kern w:val="0"/>
          <w:szCs w:val="21"/>
        </w:rPr>
        <w:t>年内发生。也就是说，在所考虑的年限内采用三角形分配模式（如</w:t>
      </w:r>
      <w:r w:rsidR="00000000">
        <w:fldChar w:fldCharType="begin"/>
      </w:r>
      <w:r w:rsidR="00000000">
        <w:instrText>HYPERLINK \l "_bookmark263"</w:instrText>
      </w:r>
      <w:r w:rsidR="00000000">
        <w:fldChar w:fldCharType="separate"/>
      </w:r>
      <w:r>
        <w:rPr>
          <w:rFonts w:eastAsia="宋体" w:cs="宋体" w:hint="eastAsia"/>
          <w:kern w:val="0"/>
          <w:szCs w:val="21"/>
        </w:rPr>
        <w:t>公式</w:t>
      </w:r>
      <w:r>
        <w:rPr>
          <w:rFonts w:eastAsia="Arial" w:cs="Arial"/>
          <w:kern w:val="0"/>
          <w:szCs w:val="21"/>
        </w:rPr>
        <w:t xml:space="preserve"> 1</w:t>
      </w:r>
      <w:r w:rsidR="00000000">
        <w:rPr>
          <w:rFonts w:eastAsia="Arial" w:cs="Arial"/>
          <w:kern w:val="0"/>
          <w:szCs w:val="21"/>
        </w:rPr>
        <w:fldChar w:fldCharType="end"/>
      </w:r>
      <w:r>
        <w:rPr>
          <w:rFonts w:eastAsia="Arial" w:cs="Arial"/>
          <w:kern w:val="0"/>
          <w:szCs w:val="21"/>
        </w:rPr>
        <w:t xml:space="preserve"> </w:t>
      </w:r>
      <w:r>
        <w:rPr>
          <w:rFonts w:eastAsia="宋体" w:cs="宋体" w:hint="eastAsia"/>
          <w:kern w:val="0"/>
          <w:szCs w:val="21"/>
        </w:rPr>
        <w:t>所示）。这种方法使转型后的头几年负担较重。在后果模型下，这是由于与土地转用的决定有更密切的联系。在归因建模中，其理由是，在土地使用期间（包括将土地封存用于其他用途的期间），实际发生</w:t>
      </w:r>
      <w:r>
        <w:rPr>
          <w:rFonts w:eastAsia="Arial" w:cs="Arial"/>
          <w:b/>
          <w:color w:val="000080"/>
          <w:kern w:val="0"/>
          <w:szCs w:val="21"/>
          <w:vertAlign w:val="superscript"/>
        </w:rPr>
        <w:t>158</w:t>
      </w:r>
      <w:r>
        <w:rPr>
          <w:rFonts w:eastAsia="Arial" w:cs="Arial"/>
          <w:kern w:val="0"/>
          <w:szCs w:val="21"/>
        </w:rPr>
        <w:t xml:space="preserve"> </w:t>
      </w:r>
      <w:r>
        <w:rPr>
          <w:rFonts w:eastAsia="宋体" w:cs="宋体" w:hint="eastAsia"/>
          <w:kern w:val="0"/>
          <w:szCs w:val="21"/>
        </w:rPr>
        <w:t>。</w:t>
      </w:r>
    </w:p>
    <w:p w14:paraId="431DF5C3" w14:textId="77777777" w:rsidR="00D16BE9" w:rsidRDefault="00AC4FA2">
      <w:pPr>
        <w:widowControl w:val="0"/>
        <w:autoSpaceDE w:val="0"/>
        <w:autoSpaceDN w:val="0"/>
        <w:spacing w:line="300" w:lineRule="auto"/>
        <w:ind w:firstLine="420"/>
        <w:rPr>
          <w:rFonts w:eastAsia="Arial" w:cs="Arial"/>
          <w:kern w:val="0"/>
          <w:szCs w:val="21"/>
        </w:rPr>
      </w:pPr>
      <w:r>
        <w:rPr>
          <w:rFonts w:eastAsia="宋体" w:cs="宋体" w:hint="eastAsia"/>
          <w:kern w:val="0"/>
          <w:szCs w:val="21"/>
        </w:rPr>
        <w:t>如果改造后的最初几年没有收获（如种植园的典型情况），则应将清单分配给</w:t>
      </w:r>
      <w:r>
        <w:rPr>
          <w:rFonts w:eastAsia="宋体" w:cs="宋体" w:hint="eastAsia"/>
          <w:spacing w:val="-2"/>
          <w:kern w:val="0"/>
          <w:szCs w:val="21"/>
        </w:rPr>
        <w:t>改造</w:t>
      </w:r>
      <w:r>
        <w:rPr>
          <w:rFonts w:eastAsia="宋体" w:cs="宋体" w:hint="eastAsia"/>
          <w:kern w:val="0"/>
          <w:szCs w:val="21"/>
        </w:rPr>
        <w:t>后土地利用的第一次收获</w:t>
      </w:r>
      <w:r>
        <w:rPr>
          <w:rFonts w:eastAsia="Arial" w:cs="Arial"/>
          <w:kern w:val="0"/>
          <w:szCs w:val="21"/>
        </w:rPr>
        <w:t>/</w:t>
      </w:r>
      <w:r>
        <w:rPr>
          <w:rFonts w:eastAsia="宋体" w:cs="宋体" w:hint="eastAsia"/>
          <w:kern w:val="0"/>
          <w:szCs w:val="21"/>
        </w:rPr>
        <w:t>功能</w:t>
      </w:r>
      <w:r>
        <w:rPr>
          <w:rFonts w:eastAsia="宋体" w:cs="宋体" w:hint="eastAsia"/>
          <w:spacing w:val="-2"/>
          <w:kern w:val="0"/>
          <w:szCs w:val="21"/>
        </w:rPr>
        <w:t>。</w:t>
      </w:r>
    </w:p>
    <w:p w14:paraId="6F6A0D88" w14:textId="77777777" w:rsidR="00D16BE9" w:rsidRDefault="00AC4FA2">
      <w:pPr>
        <w:widowControl w:val="0"/>
        <w:autoSpaceDE w:val="0"/>
        <w:autoSpaceDN w:val="0"/>
        <w:spacing w:line="300" w:lineRule="auto"/>
        <w:ind w:firstLine="420"/>
        <w:rPr>
          <w:rFonts w:eastAsia="Arial" w:cs="Arial"/>
          <w:kern w:val="0"/>
          <w:szCs w:val="21"/>
        </w:rPr>
      </w:pPr>
      <w:r>
        <w:rPr>
          <w:rFonts w:eastAsia="宋体" w:cs="宋体" w:hint="eastAsia"/>
          <w:kern w:val="0"/>
          <w:szCs w:val="21"/>
        </w:rPr>
        <w:t>如果只收获一种作物</w:t>
      </w:r>
      <w:r>
        <w:rPr>
          <w:rFonts w:eastAsia="宋体" w:cs="宋体" w:hint="eastAsia"/>
          <w:color w:val="808080"/>
          <w:kern w:val="0"/>
          <w:szCs w:val="21"/>
        </w:rPr>
        <w:t>（如</w:t>
      </w:r>
      <w:r>
        <w:rPr>
          <w:rFonts w:eastAsia="Arial" w:cs="Arial"/>
          <w:color w:val="808080"/>
          <w:kern w:val="0"/>
          <w:szCs w:val="21"/>
        </w:rPr>
        <w:t xml:space="preserve"> 25 </w:t>
      </w:r>
      <w:r>
        <w:rPr>
          <w:rFonts w:eastAsia="宋体" w:cs="宋体" w:hint="eastAsia"/>
          <w:color w:val="808080"/>
          <w:kern w:val="0"/>
          <w:szCs w:val="21"/>
        </w:rPr>
        <w:t>年果树种植的果实</w:t>
      </w:r>
      <w:r>
        <w:rPr>
          <w:rFonts w:eastAsia="宋体" w:cs="宋体" w:hint="eastAsia"/>
          <w:kern w:val="0"/>
          <w:szCs w:val="21"/>
        </w:rPr>
        <w:t>，</w:t>
      </w:r>
      <w:r>
        <w:rPr>
          <w:rFonts w:eastAsia="宋体" w:cs="宋体" w:hint="eastAsia"/>
          <w:color w:val="808080"/>
          <w:kern w:val="0"/>
          <w:szCs w:val="21"/>
        </w:rPr>
        <w:t>不使用木材）</w:t>
      </w:r>
      <w:r>
        <w:rPr>
          <w:rFonts w:eastAsia="宋体" w:cs="宋体" w:hint="eastAsia"/>
          <w:kern w:val="0"/>
          <w:szCs w:val="21"/>
        </w:rPr>
        <w:t>，则整个库存量可分配给作物总量，与作物收获的具体年份无关；也就是说，每公斤都有相同的库存量。</w:t>
      </w:r>
    </w:p>
    <w:p w14:paraId="5296167D" w14:textId="77777777" w:rsidR="00D16BE9" w:rsidRDefault="00AC4FA2">
      <w:pPr>
        <w:widowControl w:val="0"/>
        <w:autoSpaceDE w:val="0"/>
        <w:autoSpaceDN w:val="0"/>
        <w:spacing w:line="300" w:lineRule="auto"/>
        <w:ind w:firstLine="420"/>
        <w:rPr>
          <w:rFonts w:eastAsia="Arial" w:cs="Arial"/>
          <w:kern w:val="0"/>
          <w:szCs w:val="21"/>
        </w:rPr>
      </w:pPr>
      <w:r>
        <w:rPr>
          <w:rFonts w:eastAsia="宋体" w:cs="宋体" w:hint="eastAsia"/>
          <w:kern w:val="0"/>
          <w:szCs w:val="21"/>
        </w:rPr>
        <w:t>如果每年收获的作物不止一种，则该年计算的清单（见下文）应在这些作物使用土地或将土地封存作其他用途的当年时间内线性分配；也就是说，为简化起见，无需进一步区分当年的前几个月和后几个月。</w:t>
      </w:r>
    </w:p>
    <w:p w14:paraId="62E98B74" w14:textId="77777777" w:rsidR="00D16BE9" w:rsidRDefault="00AC4FA2">
      <w:pPr>
        <w:widowControl w:val="0"/>
        <w:autoSpaceDE w:val="0"/>
        <w:autoSpaceDN w:val="0"/>
        <w:spacing w:line="300" w:lineRule="auto"/>
        <w:ind w:firstLine="420"/>
        <w:rPr>
          <w:rFonts w:eastAsia="Arial" w:cs="Arial"/>
          <w:kern w:val="0"/>
          <w:szCs w:val="21"/>
        </w:rPr>
      </w:pPr>
      <w:r>
        <w:rPr>
          <w:rFonts w:eastAsia="宋体" w:cs="宋体" w:hint="eastAsia"/>
          <w:kern w:val="0"/>
          <w:szCs w:val="21"/>
        </w:rPr>
        <w:t>如果土地使用功能（如木材采伐）发生在所考虑的时间段（此处为</w:t>
      </w:r>
      <w:r>
        <w:rPr>
          <w:rFonts w:eastAsia="Arial" w:cs="Arial"/>
          <w:kern w:val="0"/>
          <w:szCs w:val="21"/>
        </w:rPr>
        <w:t xml:space="preserve"> 20 </w:t>
      </w:r>
      <w:r>
        <w:rPr>
          <w:rFonts w:eastAsia="宋体" w:cs="宋体" w:hint="eastAsia"/>
          <w:kern w:val="0"/>
          <w:szCs w:val="21"/>
        </w:rPr>
        <w:t>年）之后，则应将整个清单分配给该功能，即不仅分配给当年的份额，还应将前几年的清单分配给后来采伐的作物，否则会丢失</w:t>
      </w:r>
      <w:r>
        <w:rPr>
          <w:rFonts w:eastAsia="Arial" w:cs="Arial"/>
          <w:kern w:val="0"/>
          <w:szCs w:val="21"/>
        </w:rPr>
        <w:t>/</w:t>
      </w:r>
      <w:r>
        <w:rPr>
          <w:rFonts w:eastAsia="宋体" w:cs="宋体" w:hint="eastAsia"/>
          <w:kern w:val="0"/>
          <w:szCs w:val="21"/>
        </w:rPr>
        <w:t>不计。</w:t>
      </w:r>
    </w:p>
    <w:p w14:paraId="3497DD5F" w14:textId="77777777" w:rsidR="00D16BE9" w:rsidRDefault="00AC4FA2">
      <w:pPr>
        <w:widowControl w:val="0"/>
        <w:autoSpaceDE w:val="0"/>
        <w:autoSpaceDN w:val="0"/>
        <w:spacing w:line="300" w:lineRule="auto"/>
        <w:ind w:firstLine="420"/>
        <w:rPr>
          <w:rFonts w:eastAsia="Arial" w:cs="Arial"/>
          <w:kern w:val="0"/>
          <w:szCs w:val="21"/>
        </w:rPr>
      </w:pPr>
      <w:r>
        <w:rPr>
          <w:rFonts w:eastAsia="宋体" w:cs="宋体" w:hint="eastAsia"/>
          <w:kern w:val="0"/>
          <w:szCs w:val="21"/>
        </w:rPr>
        <w:t>如果同时生产一年生作物和最后一茬作物</w:t>
      </w:r>
      <w:r>
        <w:rPr>
          <w:rFonts w:eastAsia="宋体" w:cs="宋体" w:hint="eastAsia"/>
          <w:color w:val="808080"/>
          <w:kern w:val="0"/>
          <w:szCs w:val="21"/>
        </w:rPr>
        <w:t>（例如，年中生产乳胶，年末生产橡胶木）</w:t>
      </w:r>
      <w:r>
        <w:rPr>
          <w:rFonts w:eastAsia="宋体" w:cs="宋体" w:hint="eastAsia"/>
          <w:kern w:val="0"/>
          <w:szCs w:val="21"/>
        </w:rPr>
        <w:t>，则最后一茬作物应被视为在总时间的一半后收获。</w:t>
      </w:r>
    </w:p>
    <w:p w14:paraId="4114657F" w14:textId="77777777" w:rsidR="00D16BE9" w:rsidRDefault="00AC4FA2">
      <w:pPr>
        <w:pStyle w:val="a8"/>
        <w:spacing w:line="300" w:lineRule="auto"/>
        <w:ind w:firstLineChars="200" w:firstLine="420"/>
        <w:jc w:val="both"/>
        <w:rPr>
          <w:rFonts w:cs="宋体"/>
          <w:szCs w:val="21"/>
          <w:lang w:eastAsia="zh-CN"/>
        </w:rPr>
      </w:pPr>
      <w:r>
        <w:rPr>
          <w:rFonts w:cs="宋体" w:hint="eastAsia"/>
          <w:szCs w:val="21"/>
          <w:lang w:eastAsia="zh-CN"/>
        </w:rPr>
        <w:t>然后使用</w:t>
      </w:r>
      <w:r w:rsidR="00000000">
        <w:fldChar w:fldCharType="begin"/>
      </w:r>
      <w:r w:rsidR="00000000">
        <w:rPr>
          <w:lang w:eastAsia="zh-CN"/>
        </w:rPr>
        <w:instrText>HYPERLINK \l "_bookmark263"</w:instrText>
      </w:r>
      <w:r w:rsidR="00000000">
        <w:fldChar w:fldCharType="separate"/>
      </w:r>
      <w:r>
        <w:rPr>
          <w:rFonts w:cs="宋体" w:hint="eastAsia"/>
          <w:szCs w:val="21"/>
          <w:lang w:eastAsia="zh-CN"/>
        </w:rPr>
        <w:t>公式</w:t>
      </w:r>
      <w:r>
        <w:rPr>
          <w:szCs w:val="21"/>
          <w:lang w:eastAsia="zh-CN"/>
        </w:rPr>
        <w:t xml:space="preserve"> 1</w:t>
      </w:r>
      <w:r w:rsidR="00000000">
        <w:rPr>
          <w:szCs w:val="21"/>
          <w:lang w:eastAsia="zh-CN"/>
        </w:rPr>
        <w:fldChar w:fldCharType="end"/>
      </w:r>
      <w:r>
        <w:rPr>
          <w:szCs w:val="21"/>
          <w:lang w:eastAsia="zh-CN"/>
        </w:rPr>
        <w:t xml:space="preserve"> </w:t>
      </w:r>
      <w:r>
        <w:rPr>
          <w:rFonts w:cs="宋体" w:hint="eastAsia"/>
          <w:szCs w:val="21"/>
          <w:lang w:eastAsia="zh-CN"/>
        </w:rPr>
        <w:t>计算应分配给某一年的总库存量的百分比份额（假定作物全年占用该土地或因其他原因全年无法使用该土地）。</w:t>
      </w:r>
    </w:p>
    <w:p w14:paraId="468686C3" w14:textId="77777777" w:rsidR="00D16BE9" w:rsidRDefault="00AC4FA2">
      <w:pPr>
        <w:pStyle w:val="a8"/>
        <w:spacing w:line="300" w:lineRule="auto"/>
        <w:ind w:firstLineChars="200" w:firstLine="420"/>
        <w:jc w:val="both"/>
        <w:rPr>
          <w:rFonts w:cs="宋体"/>
          <w:szCs w:val="21"/>
          <w:lang w:eastAsia="zh-CN"/>
        </w:rPr>
      </w:pPr>
      <w:r>
        <w:rPr>
          <w:rFonts w:cs="宋体" w:hint="eastAsia"/>
          <w:szCs w:val="21"/>
          <w:lang w:eastAsia="zh-CN"/>
        </w:rPr>
        <w:t>公式</w:t>
      </w:r>
      <w:r>
        <w:rPr>
          <w:rFonts w:cs="宋体" w:hint="eastAsia"/>
          <w:szCs w:val="21"/>
          <w:lang w:eastAsia="zh-CN"/>
        </w:rPr>
        <w:t>1</w:t>
      </w:r>
      <w:r>
        <w:rPr>
          <w:rFonts w:cs="宋体"/>
          <w:szCs w:val="21"/>
          <w:lang w:eastAsia="zh-CN"/>
        </w:rPr>
        <w:tab/>
      </w:r>
      <w:r>
        <w:rPr>
          <w:rFonts w:cs="宋体"/>
          <w:szCs w:val="21"/>
          <w:lang w:eastAsia="zh-CN"/>
        </w:rPr>
        <w:tab/>
      </w:r>
      <w:bookmarkStart w:id="124" w:name="MTBlankEqn"/>
      <w:r>
        <w:rPr>
          <w:position w:val="-24"/>
          <w:szCs w:val="21"/>
        </w:rPr>
        <w:object w:dxaOrig="1926" w:dyaOrig="624" w14:anchorId="7598CF60">
          <v:shape id="_x0000_i1028" type="#_x0000_t75" style="width:96pt;height:31pt" o:ole="">
            <v:imagedata r:id="rId55" o:title=""/>
          </v:shape>
          <o:OLEObject Type="Embed" ProgID="Equation.DSMT4" ShapeID="_x0000_i1028" DrawAspect="Content" ObjectID="_1786915298" r:id="rId56"/>
        </w:object>
      </w:r>
      <w:bookmarkEnd w:id="124"/>
    </w:p>
    <w:p w14:paraId="31ECC793" w14:textId="77777777" w:rsidR="00D16BE9" w:rsidRDefault="00AC4FA2">
      <w:pPr>
        <w:pStyle w:val="a8"/>
        <w:numPr>
          <w:ilvl w:val="0"/>
          <w:numId w:val="85"/>
        </w:numPr>
        <w:spacing w:line="300" w:lineRule="auto"/>
        <w:ind w:left="0" w:firstLineChars="200" w:firstLine="420"/>
        <w:jc w:val="both"/>
        <w:rPr>
          <w:rFonts w:cs="宋体"/>
          <w:szCs w:val="21"/>
          <w:lang w:eastAsia="zh-CN"/>
        </w:rPr>
      </w:pPr>
      <w:r>
        <w:rPr>
          <w:i/>
          <w:szCs w:val="21"/>
          <w:lang w:eastAsia="zh-CN"/>
        </w:rPr>
        <w:t xml:space="preserve">X </w:t>
      </w:r>
      <w:r>
        <w:rPr>
          <w:szCs w:val="21"/>
          <w:lang w:eastAsia="zh-CN"/>
        </w:rPr>
        <w:t xml:space="preserve">= </w:t>
      </w:r>
      <w:r>
        <w:rPr>
          <w:rFonts w:cs="宋体" w:hint="eastAsia"/>
          <w:szCs w:val="21"/>
          <w:lang w:eastAsia="zh-CN"/>
        </w:rPr>
        <w:t>分配给所分析</w:t>
      </w:r>
      <w:proofErr w:type="gramStart"/>
      <w:r>
        <w:rPr>
          <w:rFonts w:cs="宋体" w:hint="eastAsia"/>
          <w:szCs w:val="21"/>
          <w:lang w:eastAsia="zh-CN"/>
        </w:rPr>
        <w:t>作物</w:t>
      </w:r>
      <w:r>
        <w:rPr>
          <w:rFonts w:cs="宋体" w:hint="eastAsia"/>
          <w:i/>
          <w:szCs w:val="21"/>
          <w:lang w:eastAsia="zh-CN"/>
        </w:rPr>
        <w:t>第</w:t>
      </w:r>
      <w:proofErr w:type="gramEnd"/>
      <w:r>
        <w:rPr>
          <w:i/>
          <w:szCs w:val="21"/>
          <w:lang w:eastAsia="zh-CN"/>
        </w:rPr>
        <w:t xml:space="preserve"> i </w:t>
      </w:r>
      <w:r>
        <w:rPr>
          <w:rFonts w:cs="宋体" w:hint="eastAsia"/>
          <w:szCs w:val="21"/>
          <w:lang w:eastAsia="zh-CN"/>
        </w:rPr>
        <w:t>年的库存百分比</w:t>
      </w:r>
    </w:p>
    <w:p w14:paraId="63B118FC" w14:textId="77777777" w:rsidR="00D16BE9" w:rsidRDefault="00AC4FA2">
      <w:pPr>
        <w:pStyle w:val="a8"/>
        <w:numPr>
          <w:ilvl w:val="0"/>
          <w:numId w:val="85"/>
        </w:numPr>
        <w:spacing w:line="300" w:lineRule="auto"/>
        <w:ind w:left="0" w:firstLineChars="200" w:firstLine="420"/>
        <w:jc w:val="both"/>
        <w:rPr>
          <w:szCs w:val="21"/>
          <w:lang w:eastAsia="zh-CN"/>
        </w:rPr>
      </w:pPr>
      <w:r>
        <w:rPr>
          <w:rFonts w:hint="eastAsia"/>
          <w:szCs w:val="21"/>
          <w:lang w:eastAsia="zh-CN"/>
        </w:rPr>
        <w:t xml:space="preserve">20 = </w:t>
      </w:r>
      <w:r>
        <w:rPr>
          <w:rFonts w:cs="宋体" w:hint="eastAsia"/>
          <w:szCs w:val="21"/>
          <w:lang w:eastAsia="zh-CN"/>
        </w:rPr>
        <w:t>转换后分配库存的年数、即直到</w:t>
      </w:r>
      <w:r>
        <w:rPr>
          <w:rFonts w:hint="eastAsia"/>
          <w:szCs w:val="21"/>
          <w:lang w:eastAsia="zh-CN"/>
        </w:rPr>
        <w:t xml:space="preserve"> 90% </w:t>
      </w:r>
      <w:r>
        <w:rPr>
          <w:rFonts w:cs="宋体" w:hint="eastAsia"/>
          <w:szCs w:val="21"/>
          <w:lang w:eastAsia="zh-CN"/>
        </w:rPr>
        <w:t>的</w:t>
      </w:r>
      <w:r>
        <w:rPr>
          <w:rFonts w:hint="eastAsia"/>
          <w:szCs w:val="21"/>
          <w:lang w:eastAsia="zh-CN"/>
        </w:rPr>
        <w:t xml:space="preserve"> CO2 </w:t>
      </w:r>
      <w:r>
        <w:rPr>
          <w:rFonts w:cs="宋体" w:hint="eastAsia"/>
          <w:szCs w:val="21"/>
          <w:lang w:eastAsia="zh-CN"/>
        </w:rPr>
        <w:t>从土壤中流失</w:t>
      </w:r>
      <w:r>
        <w:rPr>
          <w:rFonts w:hint="eastAsia"/>
          <w:szCs w:val="21"/>
          <w:lang w:eastAsia="zh-CN"/>
        </w:rPr>
        <w:t>/</w:t>
      </w:r>
      <w:r>
        <w:rPr>
          <w:rFonts w:cs="宋体" w:hint="eastAsia"/>
          <w:szCs w:val="21"/>
          <w:lang w:eastAsia="zh-CN"/>
        </w:rPr>
        <w:t>结合到土壤中为止。年数从转化开始计算。</w:t>
      </w:r>
    </w:p>
    <w:p w14:paraId="1C18596F" w14:textId="77777777" w:rsidR="00D16BE9" w:rsidRDefault="00D16BE9">
      <w:pPr>
        <w:pStyle w:val="a8"/>
        <w:spacing w:line="300" w:lineRule="auto"/>
        <w:ind w:firstLineChars="200" w:firstLine="412"/>
        <w:jc w:val="both"/>
        <w:rPr>
          <w:rFonts w:cs="宋体"/>
          <w:spacing w:val="-2"/>
          <w:szCs w:val="21"/>
          <w:lang w:eastAsia="zh-CN"/>
        </w:rPr>
      </w:pPr>
    </w:p>
    <w:p w14:paraId="6D2BC1A7" w14:textId="77777777" w:rsidR="00D16BE9" w:rsidRDefault="00D16BE9">
      <w:pPr>
        <w:pStyle w:val="a8"/>
        <w:spacing w:line="300" w:lineRule="auto"/>
        <w:ind w:firstLineChars="200" w:firstLine="412"/>
        <w:jc w:val="both"/>
        <w:rPr>
          <w:rFonts w:cs="宋体"/>
          <w:spacing w:val="-2"/>
          <w:szCs w:val="21"/>
          <w:lang w:eastAsia="zh-CN"/>
        </w:rPr>
      </w:pPr>
    </w:p>
    <w:p w14:paraId="42B104B3" w14:textId="77777777" w:rsidR="00D16BE9" w:rsidRDefault="00D16BE9">
      <w:pPr>
        <w:pStyle w:val="a8"/>
        <w:spacing w:line="300" w:lineRule="auto"/>
        <w:ind w:firstLineChars="200" w:firstLine="412"/>
        <w:jc w:val="both"/>
        <w:rPr>
          <w:rFonts w:cs="宋体"/>
          <w:spacing w:val="-2"/>
          <w:szCs w:val="21"/>
          <w:lang w:eastAsia="zh-CN"/>
        </w:rPr>
      </w:pPr>
    </w:p>
    <w:p w14:paraId="1C0E2990" w14:textId="77777777" w:rsidR="00D16BE9" w:rsidRDefault="00AC4FA2">
      <w:pPr>
        <w:pStyle w:val="a8"/>
        <w:spacing w:line="300" w:lineRule="auto"/>
        <w:ind w:firstLineChars="200" w:firstLine="420"/>
        <w:jc w:val="both"/>
        <w:rPr>
          <w:rFonts w:cs="宋体"/>
          <w:spacing w:val="-2"/>
          <w:szCs w:val="21"/>
          <w:lang w:eastAsia="zh-CN"/>
        </w:rPr>
      </w:pPr>
      <w:r>
        <w:rPr>
          <w:noProof/>
        </w:rPr>
        <mc:AlternateContent>
          <mc:Choice Requires="wps">
            <w:drawing>
              <wp:anchor distT="0" distB="0" distL="0" distR="0" simplePos="0" relativeHeight="251668992" behindDoc="1" locked="0" layoutInCell="1" allowOverlap="1" wp14:anchorId="02588047" wp14:editId="183DD493">
                <wp:simplePos x="0" y="0"/>
                <wp:positionH relativeFrom="page">
                  <wp:posOffset>1143000</wp:posOffset>
                </wp:positionH>
                <wp:positionV relativeFrom="paragraph">
                  <wp:posOffset>294640</wp:posOffset>
                </wp:positionV>
                <wp:extent cx="1828800" cy="6985"/>
                <wp:effectExtent l="0" t="0" r="0" b="0"/>
                <wp:wrapTopAndBottom/>
                <wp:docPr id="1832090688" name="docshape9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28800" cy="6985"/>
                        </a:xfrm>
                        <a:prstGeom prst="rect">
                          <a:avLst/>
                        </a:prstGeom>
                        <a:solidFill>
                          <a:srgbClr val="000000"/>
                        </a:solidFill>
                        <a:ln>
                          <a:noFill/>
                        </a:ln>
                      </wps:spPr>
                      <wps:bodyPr rot="0" vert="horz" wrap="square" lIns="91440" tIns="45720" rIns="91440" bIns="45720" anchor="t" anchorCtr="0" upright="1">
                        <a:noAutofit/>
                      </wps:bodyPr>
                    </wps:wsp>
                  </a:graphicData>
                </a:graphic>
              </wp:anchor>
            </w:drawing>
          </mc:Choice>
          <mc:Fallback xmlns:wpsCustomData="http://www.wps.cn/officeDocument/2013/wpsCustomData">
            <w:pict>
              <v:rect id="docshape962" o:spid="_x0000_s1026" o:spt="1" style="position:absolute;left:0pt;margin-left:90pt;margin-top:23.2pt;height:0.55pt;width:144pt;mso-position-horizontal-relative:page;mso-wrap-distance-bottom:0pt;mso-wrap-distance-top:0pt;z-index:-251568128;mso-width-relative:page;mso-height-relative:page;" fillcolor="#000000" filled="t" stroked="f" coordsize="21600,21600" o:gfxdata="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">
                <v:fill on="t" focussize="0,0"/>
                <v:stroke on="f"/>
                <v:imagedata o:title=""/>
                <o:lock v:ext="edit" aspectratio="f"/>
                <w10:wrap type="topAndBottom"/>
              </v:rect>
            </w:pict>
          </mc:Fallback>
        </mc:AlternateContent>
      </w:r>
    </w:p>
    <w:p w14:paraId="665D2751" w14:textId="77777777" w:rsidR="00D16BE9" w:rsidRDefault="00AC4FA2">
      <w:pPr>
        <w:pStyle w:val="a8"/>
        <w:spacing w:line="300" w:lineRule="auto"/>
        <w:ind w:firstLineChars="200" w:firstLine="361"/>
        <w:jc w:val="both"/>
        <w:rPr>
          <w:rFonts w:cs="宋体"/>
          <w:spacing w:val="-2"/>
          <w:szCs w:val="21"/>
          <w:lang w:eastAsia="zh-CN"/>
        </w:rPr>
      </w:pPr>
      <w:r>
        <w:rPr>
          <w:b/>
          <w:color w:val="000080"/>
          <w:sz w:val="18"/>
          <w:vertAlign w:val="superscript"/>
          <w:lang w:eastAsia="zh-CN"/>
        </w:rPr>
        <w:t>158</w:t>
      </w:r>
      <w:r>
        <w:rPr>
          <w:rFonts w:cs="宋体" w:hint="eastAsia"/>
          <w:sz w:val="18"/>
          <w:lang w:eastAsia="zh-CN"/>
        </w:rPr>
        <w:t>我们注意到，实际的时间分布大约是指数分布。因此，三角形只是一种</w:t>
      </w:r>
      <w:r>
        <w:rPr>
          <w:rFonts w:cs="宋体" w:hint="eastAsia"/>
          <w:spacing w:val="-2"/>
          <w:sz w:val="18"/>
          <w:lang w:eastAsia="zh-CN"/>
        </w:rPr>
        <w:t>简化。</w:t>
      </w:r>
    </w:p>
    <w:p w14:paraId="1EBA3C7F" w14:textId="77777777" w:rsidR="00D16BE9" w:rsidRDefault="00AC4FA2">
      <w:pPr>
        <w:pStyle w:val="a8"/>
        <w:spacing w:line="300" w:lineRule="auto"/>
        <w:ind w:firstLineChars="200" w:firstLine="412"/>
        <w:jc w:val="both"/>
        <w:rPr>
          <w:rFonts w:cs="宋体"/>
          <w:spacing w:val="-2"/>
          <w:szCs w:val="21"/>
          <w:lang w:eastAsia="zh-CN"/>
        </w:rPr>
      </w:pPr>
      <w:r>
        <w:rPr>
          <w:rFonts w:cs="宋体"/>
          <w:spacing w:val="-2"/>
          <w:szCs w:val="21"/>
          <w:lang w:eastAsia="zh-CN"/>
        </w:rPr>
        <w:br w:type="page"/>
      </w:r>
    </w:p>
    <w:p w14:paraId="69AFA774" w14:textId="77777777" w:rsidR="00D16BE9" w:rsidRDefault="00AC4FA2">
      <w:pPr>
        <w:pStyle w:val="a8"/>
        <w:numPr>
          <w:ilvl w:val="0"/>
          <w:numId w:val="85"/>
        </w:numPr>
        <w:spacing w:line="300" w:lineRule="auto"/>
        <w:ind w:left="0" w:firstLineChars="200" w:firstLine="420"/>
        <w:jc w:val="both"/>
        <w:rPr>
          <w:szCs w:val="21"/>
          <w:lang w:eastAsia="zh-CN"/>
        </w:rPr>
      </w:pPr>
      <w:r>
        <w:rPr>
          <w:i/>
          <w:szCs w:val="21"/>
          <w:lang w:eastAsia="zh-CN"/>
        </w:rPr>
        <w:lastRenderedPageBreak/>
        <w:t xml:space="preserve">i </w:t>
      </w:r>
      <w:r>
        <w:rPr>
          <w:szCs w:val="21"/>
          <w:lang w:eastAsia="zh-CN"/>
        </w:rPr>
        <w:t xml:space="preserve">= </w:t>
      </w:r>
      <w:r>
        <w:rPr>
          <w:rFonts w:cs="宋体" w:hint="eastAsia"/>
          <w:szCs w:val="21"/>
          <w:lang w:eastAsia="zh-CN"/>
        </w:rPr>
        <w:t>转换后种植所分析作物的年数；转换后第一年为</w:t>
      </w:r>
      <w:r>
        <w:rPr>
          <w:szCs w:val="21"/>
          <w:lang w:eastAsia="zh-CN"/>
        </w:rPr>
        <w:t xml:space="preserve"> </w:t>
      </w:r>
      <w:r>
        <w:rPr>
          <w:i/>
          <w:szCs w:val="21"/>
          <w:lang w:eastAsia="zh-CN"/>
        </w:rPr>
        <w:t xml:space="preserve">i </w:t>
      </w:r>
      <w:r>
        <w:rPr>
          <w:szCs w:val="21"/>
          <w:lang w:eastAsia="zh-CN"/>
        </w:rPr>
        <w:t xml:space="preserve">= 0 </w:t>
      </w:r>
      <w:r>
        <w:rPr>
          <w:rFonts w:cs="宋体" w:hint="eastAsia"/>
          <w:szCs w:val="21"/>
          <w:lang w:eastAsia="zh-CN"/>
        </w:rPr>
        <w:t>年（附加条件：如果</w:t>
      </w:r>
      <w:r>
        <w:rPr>
          <w:szCs w:val="21"/>
          <w:lang w:eastAsia="zh-CN"/>
        </w:rPr>
        <w:t xml:space="preserve"> i &gt; 20-1</w:t>
      </w:r>
      <w:r>
        <w:rPr>
          <w:rFonts w:cs="宋体" w:hint="eastAsia"/>
          <w:szCs w:val="21"/>
          <w:lang w:eastAsia="zh-CN"/>
        </w:rPr>
        <w:t>，则</w:t>
      </w:r>
      <w:r>
        <w:rPr>
          <w:szCs w:val="21"/>
          <w:lang w:eastAsia="zh-CN"/>
        </w:rPr>
        <w:t xml:space="preserve"> X = 0</w:t>
      </w:r>
      <w:r>
        <w:rPr>
          <w:rFonts w:cs="宋体" w:hint="eastAsia"/>
          <w:szCs w:val="21"/>
          <w:lang w:eastAsia="zh-CN"/>
        </w:rPr>
        <w:t>，即</w:t>
      </w:r>
      <w:r>
        <w:rPr>
          <w:szCs w:val="21"/>
          <w:lang w:eastAsia="zh-CN"/>
        </w:rPr>
        <w:t xml:space="preserve"> 20 </w:t>
      </w:r>
      <w:r>
        <w:rPr>
          <w:rFonts w:cs="宋体" w:hint="eastAsia"/>
          <w:szCs w:val="21"/>
          <w:lang w:eastAsia="zh-CN"/>
        </w:rPr>
        <w:t>年后不分配任何作物）。</w:t>
      </w:r>
    </w:p>
    <w:p w14:paraId="12B80CBF" w14:textId="77777777" w:rsidR="00D16BE9" w:rsidRDefault="00AC4FA2">
      <w:pPr>
        <w:widowControl w:val="0"/>
        <w:autoSpaceDE w:val="0"/>
        <w:autoSpaceDN w:val="0"/>
        <w:spacing w:line="300" w:lineRule="auto"/>
        <w:ind w:firstLine="420"/>
        <w:rPr>
          <w:rFonts w:eastAsia="Arial" w:cs="Arial"/>
          <w:kern w:val="0"/>
          <w:szCs w:val="21"/>
        </w:rPr>
      </w:pPr>
      <w:r>
        <w:rPr>
          <w:rFonts w:eastAsia="宋体" w:cs="宋体" w:hint="eastAsia"/>
          <w:color w:val="808080"/>
          <w:kern w:val="0"/>
          <w:szCs w:val="21"/>
        </w:rPr>
        <w:t>举例说明：将以前的土地用途转变为永久性农业后，</w:t>
      </w:r>
      <w:r>
        <w:rPr>
          <w:rFonts w:eastAsia="Arial" w:cs="Arial"/>
          <w:color w:val="808080"/>
          <w:kern w:val="0"/>
          <w:szCs w:val="21"/>
        </w:rPr>
        <w:t xml:space="preserve">2 </w:t>
      </w:r>
      <w:r>
        <w:rPr>
          <w:rFonts w:eastAsia="宋体" w:cs="宋体" w:hint="eastAsia"/>
          <w:color w:val="808080"/>
          <w:kern w:val="0"/>
          <w:szCs w:val="21"/>
        </w:rPr>
        <w:t>年后可能会收获第一批作物（如菠萝）。第</w:t>
      </w:r>
      <w:r>
        <w:rPr>
          <w:rFonts w:eastAsia="Arial" w:cs="Arial"/>
          <w:color w:val="808080"/>
          <w:kern w:val="0"/>
          <w:szCs w:val="21"/>
        </w:rPr>
        <w:t xml:space="preserve"> 3 </w:t>
      </w:r>
      <w:r>
        <w:rPr>
          <w:rFonts w:eastAsia="宋体" w:cs="宋体" w:hint="eastAsia"/>
          <w:color w:val="808080"/>
          <w:kern w:val="0"/>
          <w:szCs w:val="21"/>
        </w:rPr>
        <w:t>年收获玉米，第</w:t>
      </w:r>
      <w:r>
        <w:rPr>
          <w:rFonts w:eastAsia="Arial" w:cs="Arial"/>
          <w:color w:val="808080"/>
          <w:kern w:val="0"/>
          <w:szCs w:val="21"/>
        </w:rPr>
        <w:t xml:space="preserve"> 4 </w:t>
      </w:r>
      <w:r>
        <w:rPr>
          <w:rFonts w:eastAsia="宋体" w:cs="宋体" w:hint="eastAsia"/>
          <w:color w:val="808080"/>
          <w:kern w:val="0"/>
          <w:szCs w:val="21"/>
        </w:rPr>
        <w:t>年收获木瓜。根据</w:t>
      </w:r>
      <w:r w:rsidR="00000000">
        <w:fldChar w:fldCharType="begin"/>
      </w:r>
      <w:r w:rsidR="00000000">
        <w:instrText>HYPERLINK \l "_bookmark263"</w:instrText>
      </w:r>
      <w:r w:rsidR="00000000">
        <w:fldChar w:fldCharType="separate"/>
      </w:r>
      <w:r>
        <w:rPr>
          <w:rFonts w:eastAsia="宋体" w:cs="宋体" w:hint="eastAsia"/>
          <w:color w:val="808080"/>
          <w:kern w:val="0"/>
          <w:szCs w:val="21"/>
        </w:rPr>
        <w:t>公式</w:t>
      </w:r>
      <w:r>
        <w:rPr>
          <w:rFonts w:eastAsia="Arial" w:cs="Arial"/>
          <w:color w:val="808080"/>
          <w:kern w:val="0"/>
          <w:szCs w:val="21"/>
        </w:rPr>
        <w:t xml:space="preserve"> 1</w:t>
      </w:r>
      <w:r w:rsidR="00000000">
        <w:rPr>
          <w:rFonts w:eastAsia="Arial" w:cs="Arial"/>
          <w:color w:val="808080"/>
          <w:kern w:val="0"/>
          <w:szCs w:val="21"/>
        </w:rPr>
        <w:fldChar w:fldCharType="end"/>
      </w:r>
      <w:r>
        <w:rPr>
          <w:rFonts w:eastAsia="宋体" w:cs="宋体" w:hint="eastAsia"/>
          <w:color w:val="808080"/>
          <w:kern w:val="0"/>
          <w:szCs w:val="21"/>
        </w:rPr>
        <w:t>，第一年菠萝获得</w:t>
      </w:r>
      <w:r>
        <w:rPr>
          <w:rFonts w:eastAsia="Arial" w:cs="Arial"/>
          <w:color w:val="808080"/>
          <w:kern w:val="0"/>
          <w:szCs w:val="21"/>
        </w:rPr>
        <w:t xml:space="preserve"> (100*2)/(20+1)*(20-0)/20 % = 200/21*1 % = 9.5 %</w:t>
      </w:r>
      <w:r>
        <w:rPr>
          <w:rFonts w:eastAsia="宋体" w:cs="宋体" w:hint="eastAsia"/>
          <w:color w:val="808080"/>
          <w:kern w:val="0"/>
          <w:szCs w:val="21"/>
        </w:rPr>
        <w:t>，第二年菠萝获得</w:t>
      </w:r>
      <w:r>
        <w:rPr>
          <w:rFonts w:eastAsia="Arial" w:cs="Arial"/>
          <w:color w:val="808080"/>
          <w:kern w:val="0"/>
          <w:szCs w:val="21"/>
        </w:rPr>
        <w:t xml:space="preserve"> (100*2)/(20+1)*(20-1)/20 % = 200/21*0.95 % = 9 %</w:t>
      </w:r>
      <w:r>
        <w:rPr>
          <w:rFonts w:eastAsia="宋体" w:cs="宋体" w:hint="eastAsia"/>
          <w:color w:val="808080"/>
          <w:kern w:val="0"/>
          <w:szCs w:val="21"/>
        </w:rPr>
        <w:t>，总计获得与转化相关的总二氧化碳</w:t>
      </w:r>
      <w:r>
        <w:rPr>
          <w:rFonts w:eastAsia="Arial" w:cs="Arial"/>
          <w:color w:val="808080"/>
          <w:kern w:val="0"/>
          <w:szCs w:val="21"/>
          <w:vertAlign w:val="subscript"/>
        </w:rPr>
        <w:t>2</w:t>
      </w:r>
      <w:r>
        <w:rPr>
          <w:rFonts w:eastAsia="Arial" w:cs="Arial"/>
          <w:color w:val="808080"/>
          <w:kern w:val="0"/>
          <w:szCs w:val="21"/>
        </w:rPr>
        <w:t xml:space="preserve"> </w:t>
      </w:r>
      <w:r>
        <w:rPr>
          <w:rFonts w:eastAsia="宋体" w:cs="宋体" w:hint="eastAsia"/>
          <w:color w:val="808080"/>
          <w:kern w:val="0"/>
          <w:szCs w:val="21"/>
        </w:rPr>
        <w:t>库存的</w:t>
      </w:r>
      <w:r>
        <w:rPr>
          <w:rFonts w:eastAsia="Arial" w:cs="Arial"/>
          <w:color w:val="808080"/>
          <w:kern w:val="0"/>
          <w:szCs w:val="21"/>
        </w:rPr>
        <w:t xml:space="preserve"> 18.5 %</w:t>
      </w:r>
      <w:r>
        <w:rPr>
          <w:rFonts w:eastAsia="宋体" w:cs="宋体" w:hint="eastAsia"/>
          <w:color w:val="808080"/>
          <w:kern w:val="0"/>
          <w:szCs w:val="21"/>
        </w:rPr>
        <w:t>。第三年的玉米（</w:t>
      </w:r>
      <w:r>
        <w:rPr>
          <w:rFonts w:eastAsia="Arial" w:cs="Arial"/>
          <w:color w:val="808080"/>
          <w:kern w:val="0"/>
          <w:szCs w:val="21"/>
        </w:rPr>
        <w:t>100*2</w:t>
      </w:r>
      <w:r>
        <w:rPr>
          <w:rFonts w:eastAsia="宋体" w:cs="宋体" w:hint="eastAsia"/>
          <w:color w:val="808080"/>
          <w:kern w:val="0"/>
          <w:szCs w:val="21"/>
        </w:rPr>
        <w:t>）</w:t>
      </w:r>
      <w:r>
        <w:rPr>
          <w:rFonts w:eastAsia="Arial" w:cs="Arial"/>
          <w:color w:val="808080"/>
          <w:kern w:val="0"/>
          <w:szCs w:val="21"/>
        </w:rPr>
        <w:t>/</w:t>
      </w:r>
      <w:r>
        <w:rPr>
          <w:rFonts w:eastAsia="宋体" w:cs="宋体" w:hint="eastAsia"/>
          <w:color w:val="808080"/>
          <w:kern w:val="0"/>
          <w:szCs w:val="21"/>
        </w:rPr>
        <w:t>（</w:t>
      </w:r>
      <w:r>
        <w:rPr>
          <w:rFonts w:eastAsia="Arial" w:cs="Arial"/>
          <w:color w:val="808080"/>
          <w:kern w:val="0"/>
          <w:szCs w:val="21"/>
        </w:rPr>
        <w:t>20+1</w:t>
      </w:r>
      <w:r>
        <w:rPr>
          <w:rFonts w:eastAsia="宋体" w:cs="宋体" w:hint="eastAsia"/>
          <w:color w:val="808080"/>
          <w:kern w:val="0"/>
          <w:szCs w:val="21"/>
        </w:rPr>
        <w:t>）</w:t>
      </w:r>
      <w:r>
        <w:rPr>
          <w:rFonts w:eastAsia="Arial" w:cs="Arial"/>
          <w:color w:val="808080"/>
          <w:kern w:val="0"/>
          <w:szCs w:val="21"/>
        </w:rPr>
        <w:t>*</w:t>
      </w:r>
      <w:r>
        <w:rPr>
          <w:rFonts w:eastAsia="宋体" w:cs="宋体" w:hint="eastAsia"/>
          <w:color w:val="808080"/>
          <w:kern w:val="0"/>
          <w:szCs w:val="21"/>
        </w:rPr>
        <w:t>（</w:t>
      </w:r>
      <w:r>
        <w:rPr>
          <w:rFonts w:eastAsia="Arial" w:cs="Arial"/>
          <w:color w:val="808080"/>
          <w:kern w:val="0"/>
          <w:szCs w:val="21"/>
        </w:rPr>
        <w:t>20-2</w:t>
      </w:r>
      <w:r>
        <w:rPr>
          <w:rFonts w:eastAsia="宋体" w:cs="宋体" w:hint="eastAsia"/>
          <w:color w:val="808080"/>
          <w:kern w:val="0"/>
          <w:szCs w:val="21"/>
        </w:rPr>
        <w:t>）</w:t>
      </w:r>
      <w:r>
        <w:rPr>
          <w:rFonts w:eastAsia="Arial" w:cs="Arial"/>
          <w:color w:val="808080"/>
          <w:kern w:val="0"/>
          <w:szCs w:val="21"/>
        </w:rPr>
        <w:t>/20 % = 200/21*0.9 % = 8.6 %</w:t>
      </w:r>
      <w:r>
        <w:rPr>
          <w:rFonts w:eastAsia="宋体" w:cs="宋体" w:hint="eastAsia"/>
          <w:color w:val="808080"/>
          <w:kern w:val="0"/>
          <w:szCs w:val="21"/>
        </w:rPr>
        <w:t>，第四年的木瓜（</w:t>
      </w:r>
      <w:r>
        <w:rPr>
          <w:rFonts w:eastAsia="Arial" w:cs="Arial"/>
          <w:color w:val="808080"/>
          <w:kern w:val="0"/>
          <w:szCs w:val="21"/>
        </w:rPr>
        <w:t>100*2</w:t>
      </w:r>
      <w:r>
        <w:rPr>
          <w:rFonts w:eastAsia="宋体" w:cs="宋体" w:hint="eastAsia"/>
          <w:color w:val="808080"/>
          <w:kern w:val="0"/>
          <w:szCs w:val="21"/>
        </w:rPr>
        <w:t>）</w:t>
      </w:r>
      <w:r>
        <w:rPr>
          <w:rFonts w:eastAsia="Arial" w:cs="Arial"/>
          <w:color w:val="808080"/>
          <w:kern w:val="0"/>
          <w:szCs w:val="21"/>
        </w:rPr>
        <w:t>/</w:t>
      </w:r>
      <w:r>
        <w:rPr>
          <w:rFonts w:eastAsia="宋体" w:cs="宋体" w:hint="eastAsia"/>
          <w:color w:val="808080"/>
          <w:kern w:val="0"/>
          <w:szCs w:val="21"/>
        </w:rPr>
        <w:t>（</w:t>
      </w:r>
      <w:r>
        <w:rPr>
          <w:rFonts w:eastAsia="Arial" w:cs="Arial"/>
          <w:color w:val="808080"/>
          <w:kern w:val="0"/>
          <w:szCs w:val="21"/>
        </w:rPr>
        <w:t>20+1</w:t>
      </w:r>
      <w:r>
        <w:rPr>
          <w:rFonts w:eastAsia="宋体" w:cs="宋体" w:hint="eastAsia"/>
          <w:color w:val="808080"/>
          <w:kern w:val="0"/>
          <w:szCs w:val="21"/>
        </w:rPr>
        <w:t>）</w:t>
      </w:r>
      <w:r>
        <w:rPr>
          <w:rFonts w:eastAsia="Arial" w:cs="Arial"/>
          <w:color w:val="808080"/>
          <w:kern w:val="0"/>
          <w:szCs w:val="21"/>
        </w:rPr>
        <w:t>*</w:t>
      </w:r>
      <w:r>
        <w:rPr>
          <w:rFonts w:eastAsia="宋体" w:cs="宋体" w:hint="eastAsia"/>
          <w:color w:val="808080"/>
          <w:kern w:val="0"/>
          <w:szCs w:val="21"/>
        </w:rPr>
        <w:t>（</w:t>
      </w:r>
      <w:r>
        <w:rPr>
          <w:rFonts w:eastAsia="Arial" w:cs="Arial"/>
          <w:color w:val="808080"/>
          <w:kern w:val="0"/>
          <w:szCs w:val="21"/>
        </w:rPr>
        <w:t>20-3</w:t>
      </w:r>
      <w:r>
        <w:rPr>
          <w:rFonts w:eastAsia="宋体" w:cs="宋体" w:hint="eastAsia"/>
          <w:color w:val="808080"/>
          <w:kern w:val="0"/>
          <w:szCs w:val="21"/>
        </w:rPr>
        <w:t>）</w:t>
      </w:r>
      <w:r>
        <w:rPr>
          <w:rFonts w:eastAsia="Arial" w:cs="Arial"/>
          <w:color w:val="808080"/>
          <w:kern w:val="0"/>
          <w:szCs w:val="21"/>
        </w:rPr>
        <w:t xml:space="preserve">/20 % = 200/21*0.85 % </w:t>
      </w:r>
      <w:r>
        <w:rPr>
          <w:rFonts w:eastAsia="Arial" w:cs="Arial"/>
          <w:color w:val="808080"/>
          <w:spacing w:val="-10"/>
          <w:kern w:val="0"/>
          <w:szCs w:val="21"/>
        </w:rPr>
        <w:t>=</w:t>
      </w:r>
      <w:r>
        <w:rPr>
          <w:rFonts w:cs="Arial" w:hint="eastAsia"/>
          <w:color w:val="808080"/>
          <w:spacing w:val="-10"/>
          <w:kern w:val="0"/>
          <w:szCs w:val="21"/>
        </w:rPr>
        <w:t xml:space="preserve"> </w:t>
      </w:r>
      <w:r>
        <w:rPr>
          <w:rFonts w:eastAsia="Arial" w:cs="Arial"/>
          <w:color w:val="808080"/>
          <w:kern w:val="0"/>
          <w:szCs w:val="21"/>
        </w:rPr>
        <w:t>8.1 %</w:t>
      </w:r>
      <w:r>
        <w:rPr>
          <w:rFonts w:eastAsia="宋体" w:cs="宋体" w:hint="eastAsia"/>
          <w:color w:val="808080"/>
          <w:kern w:val="0"/>
          <w:szCs w:val="21"/>
        </w:rPr>
        <w:t>，以此类推。总之，在</w:t>
      </w:r>
      <w:r>
        <w:rPr>
          <w:rFonts w:eastAsia="Arial" w:cs="Arial"/>
          <w:color w:val="808080"/>
          <w:kern w:val="0"/>
          <w:szCs w:val="21"/>
        </w:rPr>
        <w:t xml:space="preserve"> 20 </w:t>
      </w:r>
      <w:r>
        <w:rPr>
          <w:rFonts w:eastAsia="宋体" w:cs="宋体" w:hint="eastAsia"/>
          <w:color w:val="808080"/>
          <w:kern w:val="0"/>
          <w:szCs w:val="21"/>
        </w:rPr>
        <w:t>年内，</w:t>
      </w:r>
      <w:r>
        <w:rPr>
          <w:rFonts w:eastAsia="Arial" w:cs="Arial"/>
          <w:color w:val="808080"/>
          <w:kern w:val="0"/>
          <w:szCs w:val="21"/>
        </w:rPr>
        <w:t xml:space="preserve">100% </w:t>
      </w:r>
      <w:r>
        <w:rPr>
          <w:rFonts w:eastAsia="宋体" w:cs="宋体" w:hint="eastAsia"/>
          <w:color w:val="808080"/>
          <w:kern w:val="0"/>
          <w:szCs w:val="21"/>
        </w:rPr>
        <w:t>的土地被分配给各种土地使用</w:t>
      </w:r>
      <w:r>
        <w:rPr>
          <w:rFonts w:eastAsia="宋体" w:cs="宋体" w:hint="eastAsia"/>
          <w:color w:val="808080"/>
          <w:spacing w:val="-2"/>
          <w:kern w:val="0"/>
          <w:szCs w:val="21"/>
        </w:rPr>
        <w:t>功能。</w:t>
      </w:r>
    </w:p>
    <w:p w14:paraId="39CDBBAD" w14:textId="77777777" w:rsidR="00D16BE9" w:rsidRDefault="00AC4FA2">
      <w:pPr>
        <w:widowControl w:val="0"/>
        <w:autoSpaceDE w:val="0"/>
        <w:autoSpaceDN w:val="0"/>
        <w:spacing w:line="300" w:lineRule="auto"/>
        <w:ind w:firstLine="420"/>
        <w:rPr>
          <w:rFonts w:eastAsia="Arial" w:cs="Arial"/>
          <w:kern w:val="0"/>
          <w:szCs w:val="21"/>
        </w:rPr>
      </w:pPr>
      <w:r>
        <w:rPr>
          <w:rFonts w:eastAsia="宋体" w:cs="宋体" w:hint="eastAsia"/>
          <w:kern w:val="0"/>
          <w:szCs w:val="21"/>
        </w:rPr>
        <w:t>对于考虑</w:t>
      </w:r>
      <w:proofErr w:type="gramStart"/>
      <w:r>
        <w:rPr>
          <w:rFonts w:eastAsia="宋体" w:cs="宋体" w:hint="eastAsia"/>
          <w:kern w:val="0"/>
          <w:szCs w:val="21"/>
        </w:rPr>
        <w:t>期内但短于</w:t>
      </w:r>
      <w:proofErr w:type="gramEnd"/>
      <w:r>
        <w:rPr>
          <w:rFonts w:eastAsia="宋体" w:cs="宋体" w:hint="eastAsia"/>
          <w:kern w:val="0"/>
          <w:szCs w:val="21"/>
        </w:rPr>
        <w:t>一年的土地用途，应根据其使用或封锁土地的持续时间在各用途之间线性分摊清单。</w:t>
      </w:r>
    </w:p>
    <w:p w14:paraId="24A5AFD8" w14:textId="77777777" w:rsidR="00D16BE9" w:rsidRDefault="00AC4FA2">
      <w:pPr>
        <w:widowControl w:val="0"/>
        <w:autoSpaceDE w:val="0"/>
        <w:autoSpaceDN w:val="0"/>
        <w:spacing w:line="300" w:lineRule="auto"/>
        <w:ind w:firstLine="420"/>
        <w:rPr>
          <w:rFonts w:eastAsia="Arial" w:cs="Arial"/>
          <w:kern w:val="0"/>
          <w:szCs w:val="21"/>
        </w:rPr>
      </w:pPr>
      <w:r>
        <w:rPr>
          <w:rFonts w:eastAsia="宋体" w:cs="宋体" w:hint="eastAsia"/>
          <w:kern w:val="0"/>
          <w:szCs w:val="21"/>
        </w:rPr>
        <w:t>如上文详述的那样，用于计算二氧化碳清单的数据、表格、系数和公式见附件</w:t>
      </w:r>
      <w:r>
        <w:rPr>
          <w:rFonts w:eastAsia="Arial" w:cs="Arial"/>
          <w:kern w:val="0"/>
          <w:szCs w:val="21"/>
        </w:rPr>
        <w:t xml:space="preserve"> </w:t>
      </w:r>
      <w:hyperlink w:anchor="_bookmark347" w:history="1">
        <w:r>
          <w:rPr>
            <w:rFonts w:eastAsia="Arial" w:cs="Arial"/>
            <w:kern w:val="0"/>
            <w:szCs w:val="21"/>
          </w:rPr>
          <w:t>13</w:t>
        </w:r>
      </w:hyperlink>
      <w:r>
        <w:rPr>
          <w:rFonts w:eastAsia="宋体" w:cs="宋体" w:hint="eastAsia"/>
          <w:kern w:val="0"/>
          <w:szCs w:val="21"/>
        </w:rPr>
        <w:t>。</w:t>
      </w:r>
    </w:p>
    <w:p w14:paraId="0357BCB3" w14:textId="77777777" w:rsidR="00D16BE9" w:rsidRDefault="00AC4FA2">
      <w:pPr>
        <w:widowControl w:val="0"/>
        <w:autoSpaceDE w:val="0"/>
        <w:autoSpaceDN w:val="0"/>
        <w:spacing w:line="300" w:lineRule="auto"/>
        <w:ind w:firstLine="422"/>
        <w:rPr>
          <w:rFonts w:eastAsia="Arial" w:cs="Arial"/>
          <w:kern w:val="0"/>
          <w:szCs w:val="21"/>
        </w:rPr>
      </w:pPr>
      <w:r>
        <w:rPr>
          <w:rFonts w:eastAsia="宋体" w:cs="宋体" w:hint="eastAsia"/>
          <w:b/>
          <w:kern w:val="0"/>
          <w:szCs w:val="21"/>
        </w:rPr>
        <w:t>对于情况</w:t>
      </w:r>
      <w:r>
        <w:rPr>
          <w:rFonts w:eastAsia="Arial" w:cs="Arial"/>
          <w:b/>
          <w:kern w:val="0"/>
          <w:szCs w:val="21"/>
        </w:rPr>
        <w:t xml:space="preserve"> b)</w:t>
      </w:r>
      <w:r>
        <w:rPr>
          <w:rFonts w:eastAsia="宋体" w:cs="宋体" w:hint="eastAsia"/>
          <w:b/>
          <w:kern w:val="0"/>
          <w:szCs w:val="21"/>
        </w:rPr>
        <w:t>，在归因模型和后果模型下：</w:t>
      </w:r>
      <w:r>
        <w:rPr>
          <w:rFonts w:eastAsia="宋体" w:cs="宋体" w:hint="eastAsia"/>
          <w:kern w:val="0"/>
          <w:szCs w:val="21"/>
        </w:rPr>
        <w:t>随后几年的土地利用，例如不同作物的农业利用，可视为类似于可再充装瓶子或回收金属的再利用</w:t>
      </w:r>
      <w:r>
        <w:rPr>
          <w:rFonts w:eastAsia="Arial" w:cs="Arial"/>
          <w:kern w:val="0"/>
          <w:szCs w:val="21"/>
        </w:rPr>
        <w:t>/</w:t>
      </w:r>
      <w:r>
        <w:rPr>
          <w:rFonts w:eastAsia="宋体" w:cs="宋体" w:hint="eastAsia"/>
          <w:kern w:val="0"/>
          <w:szCs w:val="21"/>
        </w:rPr>
        <w:t>进一步利用。也就是说，它们在每种功能（这里指土地使用年）的</w:t>
      </w:r>
      <w:r>
        <w:rPr>
          <w:rFonts w:eastAsia="Arial" w:cs="Arial"/>
          <w:kern w:val="0"/>
          <w:szCs w:val="21"/>
        </w:rPr>
        <w:t xml:space="preserve"> "</w:t>
      </w:r>
      <w:r>
        <w:rPr>
          <w:rFonts w:eastAsia="宋体" w:cs="宋体" w:hint="eastAsia"/>
          <w:kern w:val="0"/>
          <w:szCs w:val="21"/>
        </w:rPr>
        <w:t>生产</w:t>
      </w:r>
      <w:r>
        <w:rPr>
          <w:rFonts w:eastAsia="Arial" w:cs="Arial"/>
          <w:kern w:val="0"/>
          <w:szCs w:val="21"/>
        </w:rPr>
        <w:t xml:space="preserve"> "</w:t>
      </w:r>
      <w:r>
        <w:rPr>
          <w:rFonts w:eastAsia="宋体" w:cs="宋体" w:hint="eastAsia"/>
          <w:kern w:val="0"/>
          <w:szCs w:val="21"/>
        </w:rPr>
        <w:t>清单（这里指土地转换）中所占的份额相同。同样，在相应的建模中，土地的再利用</w:t>
      </w:r>
      <w:r>
        <w:rPr>
          <w:rFonts w:eastAsia="Arial" w:cs="Arial"/>
          <w:kern w:val="0"/>
          <w:szCs w:val="21"/>
        </w:rPr>
        <w:t>/</w:t>
      </w:r>
      <w:r>
        <w:rPr>
          <w:rFonts w:eastAsia="宋体" w:cs="宋体" w:hint="eastAsia"/>
          <w:kern w:val="0"/>
          <w:szCs w:val="21"/>
        </w:rPr>
        <w:t>进一步使用也会导致每个功能分担相同的负担（参见</w:t>
      </w:r>
      <w:r>
        <w:rPr>
          <w:rFonts w:eastAsia="Arial" w:cs="Arial"/>
          <w:kern w:val="0"/>
          <w:szCs w:val="21"/>
        </w:rPr>
        <w:t xml:space="preserve"> "</w:t>
      </w:r>
      <w:r>
        <w:rPr>
          <w:rFonts w:eastAsia="宋体" w:cs="宋体" w:hint="eastAsia"/>
          <w:kern w:val="0"/>
          <w:szCs w:val="21"/>
        </w:rPr>
        <w:t>术语和概念</w:t>
      </w:r>
      <w:r>
        <w:rPr>
          <w:rFonts w:eastAsia="Arial" w:cs="Arial"/>
          <w:kern w:val="0"/>
          <w:szCs w:val="21"/>
        </w:rPr>
        <w:t xml:space="preserve"> "</w:t>
      </w:r>
      <w:r>
        <w:rPr>
          <w:rFonts w:eastAsia="宋体" w:cs="宋体" w:hint="eastAsia"/>
          <w:kern w:val="0"/>
          <w:szCs w:val="21"/>
        </w:rPr>
        <w:t>框中的</w:t>
      </w:r>
      <w:r>
        <w:rPr>
          <w:rFonts w:eastAsia="Arial" w:cs="Arial"/>
          <w:kern w:val="0"/>
          <w:szCs w:val="21"/>
        </w:rPr>
        <w:t xml:space="preserve"> "</w:t>
      </w:r>
      <w:r>
        <w:rPr>
          <w:rFonts w:eastAsia="宋体" w:cs="宋体" w:hint="eastAsia"/>
          <w:kern w:val="0"/>
          <w:szCs w:val="21"/>
        </w:rPr>
        <w:t>进一步使用金属</w:t>
      </w:r>
      <w:r>
        <w:rPr>
          <w:rFonts w:eastAsia="Arial" w:cs="Arial"/>
          <w:kern w:val="0"/>
          <w:szCs w:val="21"/>
        </w:rPr>
        <w:t xml:space="preserve"> "</w:t>
      </w:r>
      <w:r>
        <w:rPr>
          <w:rFonts w:eastAsia="宋体" w:cs="宋体" w:hint="eastAsia"/>
          <w:kern w:val="0"/>
          <w:szCs w:val="21"/>
        </w:rPr>
        <w:t>表中的示例：参见附件</w:t>
      </w:r>
      <w:r>
        <w:rPr>
          <w:rFonts w:eastAsia="Arial" w:cs="Arial"/>
          <w:kern w:val="0"/>
          <w:szCs w:val="21"/>
        </w:rPr>
        <w:t xml:space="preserve"> </w:t>
      </w:r>
      <w:hyperlink w:anchor="_bookmark380" w:history="1">
        <w:r>
          <w:rPr>
            <w:rFonts w:eastAsia="Arial" w:cs="Arial"/>
            <w:kern w:val="0"/>
            <w:szCs w:val="21"/>
          </w:rPr>
          <w:t>14.5.2</w:t>
        </w:r>
      </w:hyperlink>
      <w:r>
        <w:rPr>
          <w:rFonts w:eastAsia="Arial" w:cs="Arial"/>
          <w:kern w:val="0"/>
          <w:szCs w:val="21"/>
        </w:rPr>
        <w:t xml:space="preserve"> </w:t>
      </w:r>
      <w:r>
        <w:rPr>
          <w:rFonts w:eastAsia="宋体" w:cs="宋体" w:hint="eastAsia"/>
          <w:kern w:val="0"/>
          <w:szCs w:val="21"/>
        </w:rPr>
        <w:t>中的</w:t>
      </w:r>
      <w:r>
        <w:rPr>
          <w:rFonts w:eastAsia="Arial" w:cs="Arial"/>
          <w:kern w:val="0"/>
          <w:szCs w:val="21"/>
        </w:rPr>
        <w:t xml:space="preserve"> "</w:t>
      </w:r>
      <w:r>
        <w:rPr>
          <w:rFonts w:eastAsia="宋体" w:cs="宋体" w:hint="eastAsia"/>
          <w:kern w:val="0"/>
          <w:szCs w:val="21"/>
        </w:rPr>
        <w:t>术语和概念：可回收性替代方法</w:t>
      </w:r>
      <w:r>
        <w:rPr>
          <w:rFonts w:eastAsia="Arial" w:cs="Arial"/>
          <w:kern w:val="0"/>
          <w:szCs w:val="21"/>
        </w:rPr>
        <w:t xml:space="preserve"> "</w:t>
      </w:r>
      <w:r>
        <w:rPr>
          <w:rFonts w:eastAsia="宋体" w:cs="宋体" w:hint="eastAsia"/>
          <w:kern w:val="0"/>
          <w:szCs w:val="21"/>
        </w:rPr>
        <w:t>框中的进一步使用金属表示例）。</w:t>
      </w:r>
    </w:p>
    <w:p w14:paraId="57EEE097" w14:textId="77777777" w:rsidR="00D16BE9" w:rsidRDefault="00AC4FA2">
      <w:pPr>
        <w:widowControl w:val="0"/>
        <w:autoSpaceDE w:val="0"/>
        <w:autoSpaceDN w:val="0"/>
        <w:spacing w:line="300" w:lineRule="auto"/>
        <w:ind w:firstLine="420"/>
        <w:rPr>
          <w:rFonts w:eastAsia="Arial" w:cs="Arial"/>
          <w:kern w:val="0"/>
          <w:szCs w:val="21"/>
        </w:rPr>
      </w:pPr>
      <w:r>
        <w:rPr>
          <w:rFonts w:eastAsia="宋体" w:cs="宋体" w:hint="eastAsia"/>
          <w:kern w:val="0"/>
          <w:szCs w:val="21"/>
        </w:rPr>
        <w:t>根据默认设置，并作为亚年度、年度和双年度作物的惯例，土地转换的</w:t>
      </w:r>
      <w:r>
        <w:rPr>
          <w:rFonts w:eastAsia="Arial" w:cs="Arial"/>
          <w:kern w:val="0"/>
          <w:szCs w:val="21"/>
        </w:rPr>
        <w:t xml:space="preserve"> "</w:t>
      </w:r>
      <w:r>
        <w:rPr>
          <w:rFonts w:eastAsia="宋体" w:cs="宋体" w:hint="eastAsia"/>
          <w:kern w:val="0"/>
          <w:szCs w:val="21"/>
        </w:rPr>
        <w:t>生产</w:t>
      </w:r>
      <w:r>
        <w:rPr>
          <w:rFonts w:eastAsia="Arial" w:cs="Arial"/>
          <w:kern w:val="0"/>
          <w:szCs w:val="21"/>
        </w:rPr>
        <w:t>"</w:t>
      </w:r>
      <w:r>
        <w:rPr>
          <w:rFonts w:cs="Arial" w:hint="eastAsia"/>
          <w:kern w:val="0"/>
          <w:szCs w:val="21"/>
        </w:rPr>
        <w:t xml:space="preserve"> </w:t>
      </w:r>
      <w:r>
        <w:rPr>
          <w:rFonts w:eastAsia="宋体" w:cs="宋体" w:hint="eastAsia"/>
          <w:kern w:val="0"/>
          <w:szCs w:val="21"/>
        </w:rPr>
        <w:t>清单所分摊的使用总量应为</w:t>
      </w:r>
      <w:r>
        <w:rPr>
          <w:rFonts w:eastAsia="Arial" w:cs="Arial"/>
          <w:kern w:val="0"/>
          <w:szCs w:val="21"/>
        </w:rPr>
        <w:t xml:space="preserve"> 20 </w:t>
      </w:r>
      <w:r>
        <w:rPr>
          <w:rFonts w:eastAsia="宋体" w:cs="宋体" w:hint="eastAsia"/>
          <w:kern w:val="0"/>
          <w:szCs w:val="21"/>
        </w:rPr>
        <w:t>年</w:t>
      </w:r>
      <w:r>
        <w:rPr>
          <w:rFonts w:eastAsia="Arial" w:cs="Arial"/>
          <w:b/>
          <w:color w:val="000080"/>
          <w:kern w:val="0"/>
          <w:szCs w:val="21"/>
          <w:vertAlign w:val="superscript"/>
        </w:rPr>
        <w:t>159</w:t>
      </w:r>
      <w:r>
        <w:rPr>
          <w:rFonts w:eastAsia="Arial" w:cs="Arial"/>
          <w:kern w:val="0"/>
          <w:szCs w:val="21"/>
        </w:rPr>
        <w:t xml:space="preserve"> </w:t>
      </w:r>
      <w:r>
        <w:rPr>
          <w:rFonts w:eastAsia="宋体" w:cs="宋体" w:hint="eastAsia"/>
          <w:kern w:val="0"/>
          <w:szCs w:val="21"/>
        </w:rPr>
        <w:t>。默认情况下，土壤有机碳变化的建模期也是</w:t>
      </w:r>
      <w:r>
        <w:rPr>
          <w:rFonts w:eastAsia="Arial" w:cs="Arial"/>
          <w:kern w:val="0"/>
          <w:szCs w:val="21"/>
        </w:rPr>
        <w:t xml:space="preserve"> 20 </w:t>
      </w:r>
      <w:r>
        <w:rPr>
          <w:rFonts w:eastAsia="宋体" w:cs="宋体" w:hint="eastAsia"/>
          <w:kern w:val="0"/>
          <w:szCs w:val="21"/>
        </w:rPr>
        <w:t>年。除非转变后的土地用途的可预见期限较短，可预见的是以自然结束或除短期</w:t>
      </w:r>
      <w:r>
        <w:rPr>
          <w:rFonts w:eastAsia="Arial" w:cs="Arial"/>
          <w:kern w:val="0"/>
          <w:szCs w:val="21"/>
        </w:rPr>
        <w:t>/</w:t>
      </w:r>
      <w:r>
        <w:rPr>
          <w:rFonts w:eastAsia="宋体" w:cs="宋体" w:hint="eastAsia"/>
          <w:kern w:val="0"/>
          <w:szCs w:val="21"/>
        </w:rPr>
        <w:t>有管理的休耕外没有其他用途</w:t>
      </w:r>
      <w:r>
        <w:rPr>
          <w:rFonts w:eastAsia="宋体" w:cs="宋体" w:hint="eastAsia"/>
          <w:color w:val="808080"/>
          <w:kern w:val="0"/>
          <w:szCs w:val="21"/>
        </w:rPr>
        <w:t>（如刀耕火种农业，使用</w:t>
      </w:r>
      <w:r>
        <w:rPr>
          <w:rFonts w:eastAsia="Arial" w:cs="Arial"/>
          <w:color w:val="808080"/>
          <w:kern w:val="0"/>
          <w:szCs w:val="21"/>
        </w:rPr>
        <w:t xml:space="preserve"> 3 </w:t>
      </w:r>
      <w:r>
        <w:rPr>
          <w:rFonts w:eastAsia="宋体" w:cs="宋体" w:hint="eastAsia"/>
          <w:color w:val="808080"/>
          <w:kern w:val="0"/>
          <w:szCs w:val="21"/>
        </w:rPr>
        <w:t>年后放弃）。</w:t>
      </w:r>
      <w:r>
        <w:rPr>
          <w:rFonts w:eastAsia="宋体" w:cs="宋体" w:hint="eastAsia"/>
          <w:kern w:val="0"/>
          <w:szCs w:val="21"/>
        </w:rPr>
        <w:t>或者可预见的最低使用期限较长</w:t>
      </w:r>
      <w:r>
        <w:rPr>
          <w:rFonts w:eastAsia="宋体" w:cs="宋体" w:hint="eastAsia"/>
          <w:color w:val="808080"/>
          <w:kern w:val="0"/>
          <w:szCs w:val="21"/>
        </w:rPr>
        <w:t>（如种植周期为</w:t>
      </w:r>
      <w:r>
        <w:rPr>
          <w:rFonts w:eastAsia="Arial" w:cs="Arial"/>
          <w:color w:val="808080"/>
          <w:kern w:val="0"/>
          <w:szCs w:val="21"/>
        </w:rPr>
        <w:t xml:space="preserve"> 30 </w:t>
      </w:r>
      <w:r>
        <w:rPr>
          <w:rFonts w:eastAsia="宋体" w:cs="宋体" w:hint="eastAsia"/>
          <w:color w:val="808080"/>
          <w:kern w:val="0"/>
          <w:szCs w:val="21"/>
        </w:rPr>
        <w:t>年的种植园）。</w:t>
      </w:r>
      <w:r>
        <w:rPr>
          <w:rFonts w:eastAsia="宋体" w:cs="宋体" w:hint="eastAsia"/>
          <w:kern w:val="0"/>
          <w:szCs w:val="21"/>
        </w:rPr>
        <w:t>在这种情况下，应使用一个种植</w:t>
      </w:r>
      <w:r>
        <w:rPr>
          <w:rFonts w:eastAsia="Arial" w:cs="Arial"/>
          <w:kern w:val="0"/>
          <w:szCs w:val="21"/>
        </w:rPr>
        <w:t>/</w:t>
      </w:r>
      <w:r>
        <w:rPr>
          <w:rFonts w:eastAsia="宋体" w:cs="宋体" w:hint="eastAsia"/>
          <w:kern w:val="0"/>
          <w:szCs w:val="21"/>
        </w:rPr>
        <w:t>使用周期的期限。</w:t>
      </w:r>
    </w:p>
    <w:p w14:paraId="022AD83A" w14:textId="77777777" w:rsidR="00D16BE9" w:rsidRDefault="00AC4FA2">
      <w:pPr>
        <w:widowControl w:val="0"/>
        <w:autoSpaceDE w:val="0"/>
        <w:autoSpaceDN w:val="0"/>
        <w:spacing w:line="300" w:lineRule="auto"/>
        <w:ind w:firstLine="420"/>
        <w:rPr>
          <w:rFonts w:eastAsia="Arial" w:cs="Arial"/>
          <w:kern w:val="0"/>
          <w:szCs w:val="21"/>
        </w:rPr>
      </w:pPr>
      <w:r>
        <w:rPr>
          <w:rFonts w:eastAsia="宋体" w:cs="宋体" w:hint="eastAsia"/>
          <w:kern w:val="0"/>
          <w:szCs w:val="21"/>
        </w:rPr>
        <w:t>某一年的土地利用（假定作物全年占用土地或全年不使用土地）在总清单中所占的比例与土地利用的持续时间</w:t>
      </w:r>
      <w:r>
        <w:rPr>
          <w:rFonts w:eastAsia="Arial" w:cs="Arial"/>
          <w:kern w:val="0"/>
          <w:szCs w:val="21"/>
        </w:rPr>
        <w:t>/</w:t>
      </w:r>
      <w:r>
        <w:rPr>
          <w:rFonts w:eastAsia="宋体" w:cs="宋体" w:hint="eastAsia"/>
          <w:kern w:val="0"/>
          <w:szCs w:val="21"/>
        </w:rPr>
        <w:t>阻碍土地用于其他用途的时间成正比。也就是说，除了前面提到的土壤</w:t>
      </w:r>
      <w:proofErr w:type="gramStart"/>
      <w:r>
        <w:rPr>
          <w:rFonts w:eastAsia="宋体" w:cs="宋体" w:hint="eastAsia"/>
          <w:kern w:val="0"/>
          <w:szCs w:val="21"/>
        </w:rPr>
        <w:t>碳变化</w:t>
      </w:r>
      <w:proofErr w:type="gramEnd"/>
      <w:r>
        <w:rPr>
          <w:rFonts w:eastAsia="宋体" w:cs="宋体" w:hint="eastAsia"/>
          <w:kern w:val="0"/>
          <w:szCs w:val="21"/>
        </w:rPr>
        <w:t>的情况外，土地利用的时间并不取决于转化后多</w:t>
      </w:r>
      <w:r>
        <w:rPr>
          <w:rFonts w:eastAsia="Arial" w:cs="Arial"/>
          <w:kern w:val="0"/>
          <w:szCs w:val="21"/>
        </w:rPr>
        <w:t xml:space="preserve"> </w:t>
      </w:r>
      <w:r>
        <w:rPr>
          <w:rFonts w:eastAsia="宋体" w:cs="宋体" w:hint="eastAsia"/>
          <w:kern w:val="0"/>
          <w:szCs w:val="21"/>
        </w:rPr>
        <w:t>久，只要是在上文定义的时间段内即可</w:t>
      </w:r>
      <w:r>
        <w:rPr>
          <w:rFonts w:eastAsia="Arial" w:cs="Arial"/>
          <w:b/>
          <w:color w:val="000080"/>
          <w:kern w:val="0"/>
          <w:szCs w:val="21"/>
          <w:vertAlign w:val="superscript"/>
        </w:rPr>
        <w:t>160</w:t>
      </w:r>
      <w:r>
        <w:rPr>
          <w:rFonts w:eastAsia="宋体" w:cs="宋体" w:hint="eastAsia"/>
          <w:kern w:val="0"/>
          <w:szCs w:val="21"/>
        </w:rPr>
        <w:t>。</w:t>
      </w:r>
    </w:p>
    <w:p w14:paraId="40B5D49B" w14:textId="77777777" w:rsidR="00D16BE9" w:rsidRDefault="00AC4FA2">
      <w:pPr>
        <w:widowControl w:val="0"/>
        <w:autoSpaceDE w:val="0"/>
        <w:autoSpaceDN w:val="0"/>
        <w:spacing w:line="300" w:lineRule="auto"/>
        <w:ind w:firstLine="440"/>
        <w:jc w:val="left"/>
        <w:rPr>
          <w:rFonts w:eastAsia="Arial" w:cs="Arial"/>
          <w:kern w:val="0"/>
          <w:sz w:val="9"/>
        </w:rPr>
      </w:pPr>
      <w:r>
        <w:rPr>
          <w:rFonts w:eastAsia="Arial" w:cs="Arial"/>
          <w:noProof/>
          <w:kern w:val="0"/>
          <w:sz w:val="22"/>
          <w:lang w:eastAsia="en-US"/>
        </w:rPr>
        <mc:AlternateContent>
          <mc:Choice Requires="wps">
            <w:drawing>
              <wp:anchor distT="0" distB="0" distL="0" distR="0" simplePos="0" relativeHeight="251670016" behindDoc="1" locked="0" layoutInCell="1" allowOverlap="1" wp14:anchorId="1710C866" wp14:editId="79E4B5FC">
                <wp:simplePos x="0" y="0"/>
                <wp:positionH relativeFrom="page">
                  <wp:posOffset>1139190</wp:posOffset>
                </wp:positionH>
                <wp:positionV relativeFrom="paragraph">
                  <wp:posOffset>160655</wp:posOffset>
                </wp:positionV>
                <wp:extent cx="1828800" cy="6985"/>
                <wp:effectExtent l="0" t="0" r="0" b="0"/>
                <wp:wrapTopAndBottom/>
                <wp:docPr id="83563796" name="docshape9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28800" cy="6985"/>
                        </a:xfrm>
                        <a:prstGeom prst="rect">
                          <a:avLst/>
                        </a:prstGeom>
                        <a:solidFill>
                          <a:srgbClr val="000000"/>
                        </a:solidFill>
                        <a:ln>
                          <a:noFill/>
                        </a:ln>
                      </wps:spPr>
                      <wps:bodyPr rot="0" vert="horz" wrap="square" lIns="91440" tIns="45720" rIns="91440" bIns="45720" anchor="t" anchorCtr="0" upright="1">
                        <a:noAutofit/>
                      </wps:bodyPr>
                    </wps:wsp>
                  </a:graphicData>
                </a:graphic>
              </wp:anchor>
            </w:drawing>
          </mc:Choice>
          <mc:Fallback xmlns:wpsCustomData="http://www.wps.cn/officeDocument/2013/wpsCustomData">
            <w:pict>
              <v:rect id="docshape963" o:spid="_x0000_s1026" o:spt="1" style="position:absolute;left:0pt;margin-left:89.7pt;margin-top:12.65pt;height:0.55pt;width:144pt;mso-position-horizontal-relative:page;mso-wrap-distance-bottom:0pt;mso-wrap-distance-top:0pt;z-index:-251567104;mso-width-relative:page;mso-height-relative:page;" fillcolor="#000000" filled="t" stroked="f" coordsize="21600,21600" o:gfxdata="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">
                <v:fill on="t" focussize="0,0"/>
                <v:stroke on="f"/>
                <v:imagedata o:title=""/>
                <o:lock v:ext="edit" aspectratio="f"/>
                <w10:wrap type="topAndBottom"/>
              </v:rect>
            </w:pict>
          </mc:Fallback>
        </mc:AlternateContent>
      </w:r>
    </w:p>
    <w:p w14:paraId="1AAA063F" w14:textId="77777777" w:rsidR="00D16BE9" w:rsidRDefault="00AC4FA2">
      <w:pPr>
        <w:widowControl w:val="0"/>
        <w:autoSpaceDE w:val="0"/>
        <w:autoSpaceDN w:val="0"/>
        <w:spacing w:line="300" w:lineRule="auto"/>
        <w:ind w:firstLine="361"/>
        <w:rPr>
          <w:rFonts w:eastAsia="Arial" w:cs="Arial"/>
          <w:kern w:val="0"/>
          <w:sz w:val="18"/>
        </w:rPr>
      </w:pPr>
      <w:r>
        <w:rPr>
          <w:rFonts w:eastAsia="Arial" w:cs="Arial"/>
          <w:b/>
          <w:color w:val="000080"/>
          <w:kern w:val="0"/>
          <w:sz w:val="18"/>
          <w:vertAlign w:val="superscript"/>
        </w:rPr>
        <w:t>159</w:t>
      </w:r>
      <w:r>
        <w:rPr>
          <w:rFonts w:eastAsia="宋体" w:cs="宋体" w:hint="eastAsia"/>
          <w:kern w:val="0"/>
          <w:sz w:val="18"/>
        </w:rPr>
        <w:t>该设置和以下设置均假定，改变土地用途的决定不是针对下一个单一作物年度，而是在一个较长的时期内。</w:t>
      </w:r>
    </w:p>
    <w:p w14:paraId="07BE5164" w14:textId="77777777" w:rsidR="00D16BE9" w:rsidRDefault="00AC4FA2">
      <w:pPr>
        <w:pStyle w:val="a8"/>
        <w:spacing w:line="300" w:lineRule="auto"/>
        <w:ind w:firstLineChars="200" w:firstLine="361"/>
        <w:jc w:val="both"/>
        <w:rPr>
          <w:rFonts w:cs="宋体"/>
          <w:spacing w:val="-2"/>
          <w:szCs w:val="21"/>
          <w:lang w:eastAsia="zh-CN"/>
        </w:rPr>
      </w:pPr>
      <w:r>
        <w:rPr>
          <w:b/>
          <w:color w:val="000080"/>
          <w:sz w:val="18"/>
          <w:vertAlign w:val="superscript"/>
          <w:lang w:eastAsia="zh-CN"/>
        </w:rPr>
        <w:t>160</w:t>
      </w:r>
      <w:r>
        <w:rPr>
          <w:rFonts w:cs="宋体" w:hint="eastAsia"/>
          <w:sz w:val="18"/>
          <w:lang w:eastAsia="zh-CN"/>
        </w:rPr>
        <w:t>第</w:t>
      </w:r>
      <w:r>
        <w:rPr>
          <w:sz w:val="18"/>
          <w:lang w:eastAsia="zh-CN"/>
        </w:rPr>
        <w:t xml:space="preserve"> 0 </w:t>
      </w:r>
      <w:r>
        <w:rPr>
          <w:rFonts w:cs="宋体" w:hint="eastAsia"/>
          <w:sz w:val="18"/>
          <w:lang w:eastAsia="zh-CN"/>
        </w:rPr>
        <w:t>年的排放量在随后的几年中被后续土地利用以线性方式分担，而在更长时期内的排放量则以三角形分担，即直接在转化之后的土地利用分担更多，其推理如下：转化的</w:t>
      </w:r>
      <w:r>
        <w:rPr>
          <w:sz w:val="18"/>
          <w:lang w:eastAsia="zh-CN"/>
        </w:rPr>
        <w:t xml:space="preserve"> "</w:t>
      </w:r>
      <w:r>
        <w:rPr>
          <w:rFonts w:cs="宋体" w:hint="eastAsia"/>
          <w:sz w:val="18"/>
          <w:lang w:eastAsia="zh-CN"/>
        </w:rPr>
        <w:t>峰值</w:t>
      </w:r>
      <w:r>
        <w:rPr>
          <w:sz w:val="18"/>
          <w:lang w:eastAsia="zh-CN"/>
        </w:rPr>
        <w:t xml:space="preserve"> "</w:t>
      </w:r>
      <w:r>
        <w:rPr>
          <w:rFonts w:cs="宋体" w:hint="eastAsia"/>
          <w:sz w:val="18"/>
          <w:lang w:eastAsia="zh-CN"/>
        </w:rPr>
        <w:t>清单相当于一个生产清单，例如一个可再充装的瓶子。在较长时期内发生的</w:t>
      </w:r>
      <w:proofErr w:type="gramStart"/>
      <w:r>
        <w:rPr>
          <w:rFonts w:cs="宋体" w:hint="eastAsia"/>
          <w:sz w:val="18"/>
          <w:lang w:eastAsia="zh-CN"/>
        </w:rPr>
        <w:t>排放仍</w:t>
      </w:r>
      <w:proofErr w:type="gramEnd"/>
      <w:r>
        <w:rPr>
          <w:rFonts w:cs="宋体" w:hint="eastAsia"/>
          <w:sz w:val="18"/>
          <w:lang w:eastAsia="zh-CN"/>
        </w:rPr>
        <w:t>与转化有关，但这取决于特定年份的具体土地利用情况，例如土壤有机碳的流失是否</w:t>
      </w:r>
      <w:proofErr w:type="gramStart"/>
      <w:r>
        <w:rPr>
          <w:rFonts w:cs="宋体" w:hint="eastAsia"/>
          <w:sz w:val="18"/>
          <w:lang w:eastAsia="zh-CN"/>
        </w:rPr>
        <w:t>因更好</w:t>
      </w:r>
      <w:proofErr w:type="gramEnd"/>
      <w:r>
        <w:rPr>
          <w:rFonts w:cs="宋体" w:hint="eastAsia"/>
          <w:sz w:val="18"/>
          <w:lang w:eastAsia="zh-CN"/>
        </w:rPr>
        <w:t>的土地管理而停止，即是否属于操作性排放（类似于清洗可再注满水的瓶子）。因此，应在发生时对其进行清查。</w:t>
      </w:r>
    </w:p>
    <w:p w14:paraId="2B452D24" w14:textId="77777777" w:rsidR="00D16BE9" w:rsidRDefault="00AC4FA2">
      <w:pPr>
        <w:widowControl w:val="0"/>
        <w:autoSpaceDE w:val="0"/>
        <w:autoSpaceDN w:val="0"/>
        <w:spacing w:line="300" w:lineRule="auto"/>
        <w:ind w:firstLine="420"/>
        <w:rPr>
          <w:rFonts w:eastAsia="Arial" w:cs="Arial"/>
          <w:kern w:val="0"/>
          <w:szCs w:val="21"/>
        </w:rPr>
      </w:pPr>
      <w:r>
        <w:rPr>
          <w:rFonts w:eastAsia="宋体" w:cs="宋体" w:hint="eastAsia"/>
          <w:color w:val="808080"/>
          <w:kern w:val="0"/>
          <w:szCs w:val="21"/>
        </w:rPr>
        <w:lastRenderedPageBreak/>
        <w:t>例如：如果三年的刀耕火种农业生产第一年收获香蕉，第二年收获木薯，第三年收获木薯，则香蕉、木薯和木薯的收获量各占库存量的</w:t>
      </w:r>
      <w:r>
        <w:rPr>
          <w:rFonts w:eastAsia="Arial" w:cs="Arial"/>
          <w:color w:val="808080"/>
          <w:kern w:val="0"/>
          <w:szCs w:val="21"/>
        </w:rPr>
        <w:t xml:space="preserve"> 1/3 = 33.3%</w:t>
      </w:r>
      <w:r>
        <w:rPr>
          <w:rFonts w:eastAsia="宋体" w:cs="宋体" w:hint="eastAsia"/>
          <w:color w:val="808080"/>
          <w:kern w:val="0"/>
          <w:szCs w:val="21"/>
        </w:rPr>
        <w:t>（为简化起见，假定它们各使用土地一年）。</w:t>
      </w:r>
    </w:p>
    <w:p w14:paraId="17E18051" w14:textId="77777777" w:rsidR="00D16BE9" w:rsidRDefault="00AC4FA2">
      <w:pPr>
        <w:widowControl w:val="0"/>
        <w:autoSpaceDE w:val="0"/>
        <w:autoSpaceDN w:val="0"/>
        <w:spacing w:line="300" w:lineRule="auto"/>
        <w:ind w:firstLine="422"/>
        <w:rPr>
          <w:rFonts w:eastAsia="Arial" w:cs="Arial"/>
          <w:b/>
          <w:bCs/>
          <w:kern w:val="0"/>
          <w:szCs w:val="21"/>
        </w:rPr>
      </w:pPr>
      <w:r>
        <w:rPr>
          <w:rFonts w:eastAsia="宋体" w:cs="宋体" w:hint="eastAsia"/>
          <w:b/>
          <w:bCs/>
          <w:kern w:val="0"/>
          <w:szCs w:val="21"/>
        </w:rPr>
        <w:t>对于</w:t>
      </w:r>
      <w:r>
        <w:rPr>
          <w:rFonts w:eastAsia="Arial" w:cs="Arial"/>
          <w:b/>
          <w:bCs/>
          <w:kern w:val="0"/>
          <w:szCs w:val="21"/>
        </w:rPr>
        <w:t xml:space="preserve"> a) </w:t>
      </w:r>
      <w:r>
        <w:rPr>
          <w:rFonts w:eastAsia="宋体" w:cs="宋体" w:hint="eastAsia"/>
          <w:b/>
          <w:bCs/>
          <w:kern w:val="0"/>
          <w:szCs w:val="21"/>
        </w:rPr>
        <w:t>和</w:t>
      </w:r>
      <w:r>
        <w:rPr>
          <w:rFonts w:eastAsia="Arial" w:cs="Arial"/>
          <w:b/>
          <w:bCs/>
          <w:kern w:val="0"/>
          <w:szCs w:val="21"/>
        </w:rPr>
        <w:t xml:space="preserve"> </w:t>
      </w:r>
      <w:r>
        <w:rPr>
          <w:rFonts w:eastAsia="Arial" w:cs="Arial"/>
          <w:b/>
          <w:bCs/>
          <w:spacing w:val="-5"/>
          <w:kern w:val="0"/>
          <w:szCs w:val="21"/>
        </w:rPr>
        <w:t xml:space="preserve">b) </w:t>
      </w:r>
      <w:r>
        <w:rPr>
          <w:rFonts w:eastAsia="宋体" w:cs="宋体" w:hint="eastAsia"/>
          <w:b/>
          <w:bCs/>
          <w:kern w:val="0"/>
          <w:szCs w:val="21"/>
        </w:rPr>
        <w:t>两种情况</w:t>
      </w:r>
      <w:r>
        <w:rPr>
          <w:rFonts w:eastAsia="宋体" w:cs="宋体" w:hint="eastAsia"/>
          <w:b/>
          <w:bCs/>
          <w:spacing w:val="-5"/>
          <w:kern w:val="0"/>
          <w:szCs w:val="21"/>
        </w:rPr>
        <w:t>：</w:t>
      </w:r>
    </w:p>
    <w:p w14:paraId="41046CC8" w14:textId="77777777" w:rsidR="00D16BE9" w:rsidRDefault="00AC4FA2">
      <w:pPr>
        <w:widowControl w:val="0"/>
        <w:autoSpaceDE w:val="0"/>
        <w:autoSpaceDN w:val="0"/>
        <w:spacing w:line="300" w:lineRule="auto"/>
        <w:ind w:firstLine="420"/>
        <w:rPr>
          <w:rFonts w:eastAsia="Arial" w:cs="Arial"/>
          <w:kern w:val="0"/>
          <w:szCs w:val="21"/>
        </w:rPr>
      </w:pPr>
      <w:r>
        <w:rPr>
          <w:rFonts w:eastAsia="宋体" w:cs="宋体" w:hint="eastAsia"/>
          <w:kern w:val="0"/>
          <w:szCs w:val="21"/>
        </w:rPr>
        <w:t>在副产品的情况下，适用的规定与归因模型（见第</w:t>
      </w:r>
      <w:r>
        <w:rPr>
          <w:rFonts w:eastAsia="Arial" w:cs="Arial"/>
          <w:kern w:val="0"/>
          <w:szCs w:val="21"/>
        </w:rPr>
        <w:t xml:space="preserve"> </w:t>
      </w:r>
      <w:hyperlink w:anchor="_bookmark281" w:history="1">
        <w:r>
          <w:rPr>
            <w:rFonts w:eastAsia="Arial" w:cs="Arial"/>
            <w:kern w:val="0"/>
            <w:szCs w:val="21"/>
          </w:rPr>
          <w:t>7.9</w:t>
        </w:r>
      </w:hyperlink>
      <w:r>
        <w:rPr>
          <w:rFonts w:eastAsia="Arial" w:cs="Arial"/>
          <w:kern w:val="0"/>
          <w:szCs w:val="21"/>
        </w:rPr>
        <w:t xml:space="preserve"> </w:t>
      </w:r>
      <w:r>
        <w:rPr>
          <w:rFonts w:eastAsia="宋体" w:cs="宋体" w:hint="eastAsia"/>
          <w:kern w:val="0"/>
          <w:szCs w:val="21"/>
        </w:rPr>
        <w:t>章）和后果模型（见第</w:t>
      </w:r>
      <w:r>
        <w:rPr>
          <w:rFonts w:eastAsia="Arial" w:cs="Arial"/>
          <w:kern w:val="0"/>
          <w:szCs w:val="21"/>
        </w:rPr>
        <w:t xml:space="preserve"> </w:t>
      </w:r>
      <w:hyperlink w:anchor="_bookmark191" w:history="1">
        <w:r>
          <w:rPr>
            <w:rFonts w:eastAsia="Arial" w:cs="Arial"/>
            <w:kern w:val="0"/>
            <w:szCs w:val="21"/>
          </w:rPr>
          <w:t>7.2.4.6</w:t>
        </w:r>
      </w:hyperlink>
      <w:r>
        <w:rPr>
          <w:rFonts w:eastAsia="Arial" w:cs="Arial"/>
          <w:kern w:val="0"/>
          <w:szCs w:val="21"/>
        </w:rPr>
        <w:t xml:space="preserve"> </w:t>
      </w:r>
      <w:r>
        <w:rPr>
          <w:rFonts w:eastAsia="宋体" w:cs="宋体" w:hint="eastAsia"/>
          <w:kern w:val="0"/>
          <w:szCs w:val="21"/>
        </w:rPr>
        <w:t>章）下的一般多功能情况相同。如果转换土地上的自然产品（如木材）也至少被部分使用，则应将其视为多功能系统中的一种功</w:t>
      </w:r>
      <w:r>
        <w:rPr>
          <w:rFonts w:eastAsia="Arial" w:cs="Arial"/>
          <w:kern w:val="0"/>
          <w:szCs w:val="21"/>
        </w:rPr>
        <w:t xml:space="preserve"> </w:t>
      </w:r>
      <w:r>
        <w:rPr>
          <w:rFonts w:eastAsia="宋体" w:cs="宋体" w:hint="eastAsia"/>
          <w:kern w:val="0"/>
          <w:szCs w:val="21"/>
        </w:rPr>
        <w:t>能。</w:t>
      </w:r>
    </w:p>
    <w:p w14:paraId="61CE07D3" w14:textId="77777777" w:rsidR="00D16BE9" w:rsidRDefault="00AC4FA2">
      <w:pPr>
        <w:widowControl w:val="0"/>
        <w:autoSpaceDE w:val="0"/>
        <w:autoSpaceDN w:val="0"/>
        <w:spacing w:line="300" w:lineRule="auto"/>
        <w:ind w:firstLine="420"/>
        <w:rPr>
          <w:rFonts w:eastAsia="Arial" w:cs="Arial"/>
          <w:kern w:val="0"/>
          <w:szCs w:val="21"/>
        </w:rPr>
      </w:pPr>
      <w:r>
        <w:rPr>
          <w:rFonts w:eastAsia="宋体" w:cs="宋体" w:hint="eastAsia"/>
          <w:kern w:val="0"/>
          <w:szCs w:val="21"/>
        </w:rPr>
        <w:t>同样的规定也适用于农业、畜牧业或林业以外的土地转换。这里的重点是这些过程，因为这些过程的影响往往与</w:t>
      </w:r>
      <w:r>
        <w:rPr>
          <w:rFonts w:eastAsia="Arial" w:cs="Arial"/>
          <w:kern w:val="0"/>
          <w:szCs w:val="21"/>
        </w:rPr>
        <w:t xml:space="preserve"> LCI </w:t>
      </w:r>
      <w:r>
        <w:rPr>
          <w:rFonts w:eastAsia="宋体" w:cs="宋体" w:hint="eastAsia"/>
          <w:kern w:val="0"/>
          <w:szCs w:val="21"/>
        </w:rPr>
        <w:t>结果高度相关。</w:t>
      </w:r>
    </w:p>
    <w:p w14:paraId="380F1B52" w14:textId="77777777" w:rsidR="00D16BE9" w:rsidRDefault="00AC4FA2">
      <w:pPr>
        <w:widowControl w:val="0"/>
        <w:autoSpaceDE w:val="0"/>
        <w:autoSpaceDN w:val="0"/>
        <w:spacing w:line="300" w:lineRule="auto"/>
        <w:ind w:firstLine="422"/>
        <w:rPr>
          <w:rFonts w:eastAsia="Arial" w:cs="Arial"/>
          <w:b/>
          <w:bCs/>
          <w:kern w:val="0"/>
          <w:szCs w:val="21"/>
        </w:rPr>
      </w:pPr>
      <w:r>
        <w:rPr>
          <w:rFonts w:eastAsia="宋体" w:cs="宋体" w:hint="eastAsia"/>
          <w:b/>
          <w:bCs/>
          <w:kern w:val="0"/>
          <w:szCs w:val="21"/>
        </w:rPr>
        <w:t>土地利用和土地转换产生的其他排放（平衡状态下，不包括养分）</w:t>
      </w:r>
    </w:p>
    <w:p w14:paraId="3697E152" w14:textId="77777777" w:rsidR="00D16BE9" w:rsidRDefault="00AC4FA2">
      <w:pPr>
        <w:widowControl w:val="0"/>
        <w:autoSpaceDE w:val="0"/>
        <w:autoSpaceDN w:val="0"/>
        <w:spacing w:line="300" w:lineRule="auto"/>
        <w:ind w:firstLine="420"/>
        <w:rPr>
          <w:rFonts w:eastAsia="Arial" w:cs="Arial"/>
          <w:kern w:val="0"/>
          <w:szCs w:val="21"/>
        </w:rPr>
      </w:pPr>
      <w:r>
        <w:rPr>
          <w:rFonts w:eastAsia="宋体" w:cs="宋体" w:hint="eastAsia"/>
          <w:kern w:val="0"/>
          <w:szCs w:val="21"/>
        </w:rPr>
        <w:t>其他在转化后超过一年的排放，但与土壤有机碳类似的指数排放，应针对给定的情况进行测量或建模，或使用权威来源的通用数据（如有）。如果在情况</w:t>
      </w:r>
      <w:r>
        <w:rPr>
          <w:rFonts w:eastAsia="Arial" w:cs="Arial"/>
          <w:kern w:val="0"/>
          <w:szCs w:val="21"/>
        </w:rPr>
        <w:t xml:space="preserve"> "a) "</w:t>
      </w:r>
      <w:r>
        <w:rPr>
          <w:rFonts w:eastAsia="宋体" w:cs="宋体" w:hint="eastAsia"/>
          <w:kern w:val="0"/>
          <w:szCs w:val="21"/>
        </w:rPr>
        <w:t>下，</w:t>
      </w:r>
      <w:r>
        <w:rPr>
          <w:rFonts w:eastAsia="Arial" w:cs="Arial"/>
          <w:kern w:val="0"/>
          <w:szCs w:val="21"/>
        </w:rPr>
        <w:t xml:space="preserve">90% </w:t>
      </w:r>
      <w:r>
        <w:rPr>
          <w:rFonts w:eastAsia="宋体" w:cs="宋体" w:hint="eastAsia"/>
          <w:kern w:val="0"/>
          <w:szCs w:val="21"/>
        </w:rPr>
        <w:t>的土壤有机碳在超过或少于默认设置的</w:t>
      </w:r>
      <w:r>
        <w:rPr>
          <w:rFonts w:eastAsia="Arial" w:cs="Arial"/>
          <w:kern w:val="0"/>
          <w:szCs w:val="21"/>
        </w:rPr>
        <w:t xml:space="preserve"> 20 </w:t>
      </w:r>
      <w:r>
        <w:rPr>
          <w:rFonts w:eastAsia="宋体" w:cs="宋体" w:hint="eastAsia"/>
          <w:kern w:val="0"/>
          <w:szCs w:val="21"/>
        </w:rPr>
        <w:t>年后达到平衡，也可使用此公式（详见本章上文）。</w:t>
      </w:r>
    </w:p>
    <w:p w14:paraId="7BABDA08" w14:textId="77777777" w:rsidR="00D16BE9" w:rsidRDefault="00AC4FA2">
      <w:pPr>
        <w:pStyle w:val="a8"/>
        <w:spacing w:line="300" w:lineRule="auto"/>
        <w:ind w:firstLineChars="200" w:firstLine="420"/>
        <w:jc w:val="both"/>
        <w:rPr>
          <w:rFonts w:cs="宋体"/>
          <w:szCs w:val="21"/>
          <w:lang w:eastAsia="zh-CN"/>
        </w:rPr>
      </w:pPr>
      <w:r>
        <w:rPr>
          <w:rFonts w:cs="宋体" w:hint="eastAsia"/>
          <w:szCs w:val="21"/>
          <w:lang w:eastAsia="zh-CN"/>
        </w:rPr>
        <w:t>然后，使用公式</w:t>
      </w:r>
      <w:r>
        <w:rPr>
          <w:rFonts w:cs="宋体" w:hint="eastAsia"/>
          <w:spacing w:val="-2"/>
          <w:szCs w:val="21"/>
          <w:lang w:eastAsia="zh-CN"/>
        </w:rPr>
        <w:t>2</w:t>
      </w:r>
      <w:r>
        <w:rPr>
          <w:rFonts w:cs="宋体" w:hint="eastAsia"/>
          <w:spacing w:val="-2"/>
          <w:szCs w:val="21"/>
          <w:lang w:eastAsia="zh-CN"/>
        </w:rPr>
        <w:t>，</w:t>
      </w:r>
      <w:r>
        <w:rPr>
          <w:rFonts w:cs="宋体" w:hint="eastAsia"/>
          <w:szCs w:val="21"/>
          <w:lang w:eastAsia="zh-CN"/>
        </w:rPr>
        <w:t>即公式</w:t>
      </w:r>
      <w:r>
        <w:rPr>
          <w:rFonts w:cs="宋体" w:hint="eastAsia"/>
          <w:spacing w:val="-2"/>
          <w:szCs w:val="21"/>
          <w:lang w:eastAsia="zh-CN"/>
        </w:rPr>
        <w:t xml:space="preserve"> 1</w:t>
      </w:r>
      <w:r>
        <w:rPr>
          <w:szCs w:val="21"/>
          <w:lang w:eastAsia="zh-CN"/>
        </w:rPr>
        <w:t xml:space="preserve"> </w:t>
      </w:r>
      <w:r>
        <w:rPr>
          <w:rFonts w:cs="宋体" w:hint="eastAsia"/>
          <w:szCs w:val="21"/>
          <w:lang w:eastAsia="zh-CN"/>
        </w:rPr>
        <w:t>的一般形式，计算应分配给某一年的总库存量的百分比份额（假定作物全年占用该土地或因其他原因全年无法使用该土地）：</w:t>
      </w:r>
    </w:p>
    <w:p w14:paraId="0AD85D8B" w14:textId="77777777" w:rsidR="00D16BE9" w:rsidRDefault="00AC4FA2">
      <w:pPr>
        <w:pStyle w:val="a8"/>
        <w:spacing w:line="300" w:lineRule="auto"/>
        <w:ind w:firstLineChars="200" w:firstLine="412"/>
        <w:jc w:val="both"/>
        <w:rPr>
          <w:rFonts w:cs="宋体"/>
          <w:spacing w:val="-2"/>
          <w:szCs w:val="21"/>
          <w:lang w:eastAsia="zh-CN"/>
        </w:rPr>
      </w:pPr>
      <w:r>
        <w:rPr>
          <w:rFonts w:cs="宋体" w:hint="eastAsia"/>
          <w:spacing w:val="-2"/>
          <w:szCs w:val="21"/>
          <w:lang w:eastAsia="zh-CN"/>
        </w:rPr>
        <w:t>公式</w:t>
      </w:r>
      <w:r>
        <w:rPr>
          <w:rFonts w:cs="宋体" w:hint="eastAsia"/>
          <w:spacing w:val="-2"/>
          <w:szCs w:val="21"/>
          <w:lang w:eastAsia="zh-CN"/>
        </w:rPr>
        <w:t xml:space="preserve">2  </w:t>
      </w:r>
      <w:r>
        <w:rPr>
          <w:rFonts w:cs="宋体"/>
          <w:spacing w:val="-2"/>
          <w:szCs w:val="21"/>
          <w:lang w:eastAsia="zh-CN"/>
        </w:rPr>
        <w:tab/>
      </w:r>
      <w:r>
        <w:rPr>
          <w:rFonts w:cs="宋体"/>
          <w:spacing w:val="-2"/>
          <w:szCs w:val="21"/>
          <w:lang w:eastAsia="zh-CN"/>
        </w:rPr>
        <w:tab/>
      </w:r>
      <w:r>
        <w:rPr>
          <w:position w:val="-24"/>
          <w:szCs w:val="21"/>
        </w:rPr>
        <w:object w:dxaOrig="1802" w:dyaOrig="624" w14:anchorId="562688F2">
          <v:shape id="_x0000_i1029" type="#_x0000_t75" style="width:90pt;height:31pt" o:ole="">
            <v:imagedata r:id="rId57" o:title=""/>
          </v:shape>
          <o:OLEObject Type="Embed" ProgID="Equation.DSMT4" ShapeID="_x0000_i1029" DrawAspect="Content" ObjectID="_1786915299" r:id="rId58"/>
        </w:object>
      </w:r>
      <w:r>
        <w:rPr>
          <w:rFonts w:cs="宋体"/>
          <w:spacing w:val="-2"/>
          <w:szCs w:val="21"/>
          <w:lang w:eastAsia="zh-CN"/>
        </w:rPr>
        <w:t xml:space="preserve"> </w:t>
      </w:r>
    </w:p>
    <w:p w14:paraId="2989620F" w14:textId="77777777" w:rsidR="00D16BE9" w:rsidRDefault="00AC4FA2">
      <w:pPr>
        <w:pStyle w:val="a8"/>
        <w:numPr>
          <w:ilvl w:val="0"/>
          <w:numId w:val="85"/>
        </w:numPr>
        <w:spacing w:line="300" w:lineRule="auto"/>
        <w:ind w:left="0" w:firstLineChars="200" w:firstLine="420"/>
        <w:jc w:val="both"/>
        <w:rPr>
          <w:rFonts w:cs="宋体"/>
          <w:szCs w:val="21"/>
          <w:lang w:eastAsia="zh-CN"/>
        </w:rPr>
      </w:pPr>
      <w:r>
        <w:rPr>
          <w:i/>
          <w:szCs w:val="21"/>
          <w:lang w:eastAsia="zh-CN"/>
        </w:rPr>
        <w:t xml:space="preserve">X </w:t>
      </w:r>
      <w:r>
        <w:rPr>
          <w:szCs w:val="21"/>
          <w:lang w:eastAsia="zh-CN"/>
        </w:rPr>
        <w:t xml:space="preserve">= </w:t>
      </w:r>
      <w:r>
        <w:rPr>
          <w:rFonts w:cs="宋体" w:hint="eastAsia"/>
          <w:szCs w:val="21"/>
          <w:lang w:eastAsia="zh-CN"/>
        </w:rPr>
        <w:t>分配给所分析</w:t>
      </w:r>
      <w:proofErr w:type="gramStart"/>
      <w:r>
        <w:rPr>
          <w:rFonts w:cs="宋体" w:hint="eastAsia"/>
          <w:szCs w:val="21"/>
          <w:lang w:eastAsia="zh-CN"/>
        </w:rPr>
        <w:t>作物</w:t>
      </w:r>
      <w:r>
        <w:rPr>
          <w:rFonts w:cs="宋体" w:hint="eastAsia"/>
          <w:i/>
          <w:szCs w:val="21"/>
          <w:lang w:eastAsia="zh-CN"/>
        </w:rPr>
        <w:t>第</w:t>
      </w:r>
      <w:proofErr w:type="gramEnd"/>
      <w:r>
        <w:rPr>
          <w:i/>
          <w:szCs w:val="21"/>
          <w:lang w:eastAsia="zh-CN"/>
        </w:rPr>
        <w:t xml:space="preserve"> i </w:t>
      </w:r>
      <w:r>
        <w:rPr>
          <w:rFonts w:cs="宋体" w:hint="eastAsia"/>
          <w:szCs w:val="21"/>
          <w:lang w:eastAsia="zh-CN"/>
        </w:rPr>
        <w:t>年的库存百分比</w:t>
      </w:r>
    </w:p>
    <w:p w14:paraId="168394A5" w14:textId="77777777" w:rsidR="00D16BE9" w:rsidRDefault="00AC4FA2">
      <w:pPr>
        <w:pStyle w:val="a8"/>
        <w:numPr>
          <w:ilvl w:val="0"/>
          <w:numId w:val="85"/>
        </w:numPr>
        <w:spacing w:line="300" w:lineRule="auto"/>
        <w:ind w:left="0" w:firstLineChars="200" w:firstLine="420"/>
        <w:jc w:val="both"/>
        <w:rPr>
          <w:szCs w:val="21"/>
          <w:lang w:eastAsia="zh-CN"/>
        </w:rPr>
      </w:pPr>
      <w:r>
        <w:rPr>
          <w:i/>
          <w:szCs w:val="21"/>
          <w:lang w:eastAsia="zh-CN"/>
        </w:rPr>
        <w:t xml:space="preserve">n </w:t>
      </w:r>
      <w:r>
        <w:rPr>
          <w:szCs w:val="21"/>
          <w:lang w:eastAsia="zh-CN"/>
        </w:rPr>
        <w:t xml:space="preserve">= </w:t>
      </w:r>
      <w:r>
        <w:rPr>
          <w:rFonts w:cs="宋体" w:hint="eastAsia"/>
          <w:szCs w:val="21"/>
          <w:lang w:eastAsia="zh-CN"/>
        </w:rPr>
        <w:t>转换后分配清单的年数，即直到</w:t>
      </w:r>
      <w:r>
        <w:rPr>
          <w:szCs w:val="21"/>
          <w:lang w:eastAsia="zh-CN"/>
        </w:rPr>
        <w:t xml:space="preserve"> 90%</w:t>
      </w:r>
      <w:r>
        <w:rPr>
          <w:rFonts w:cs="宋体" w:hint="eastAsia"/>
          <w:szCs w:val="21"/>
          <w:lang w:eastAsia="zh-CN"/>
        </w:rPr>
        <w:t>的损失</w:t>
      </w:r>
      <w:r>
        <w:rPr>
          <w:szCs w:val="21"/>
          <w:lang w:eastAsia="zh-CN"/>
        </w:rPr>
        <w:t>/</w:t>
      </w:r>
      <w:r>
        <w:rPr>
          <w:rFonts w:cs="宋体" w:hint="eastAsia"/>
          <w:szCs w:val="21"/>
          <w:lang w:eastAsia="zh-CN"/>
        </w:rPr>
        <w:t>绑定发生为止。年数从转换开始计算。</w:t>
      </w:r>
    </w:p>
    <w:p w14:paraId="50EA4473" w14:textId="77777777" w:rsidR="00D16BE9" w:rsidRDefault="00AC4FA2">
      <w:pPr>
        <w:pStyle w:val="a8"/>
        <w:numPr>
          <w:ilvl w:val="0"/>
          <w:numId w:val="85"/>
        </w:numPr>
        <w:spacing w:line="300" w:lineRule="auto"/>
        <w:ind w:left="0" w:firstLineChars="200" w:firstLine="420"/>
        <w:jc w:val="both"/>
        <w:rPr>
          <w:szCs w:val="21"/>
          <w:lang w:eastAsia="zh-CN"/>
        </w:rPr>
      </w:pPr>
      <w:r>
        <w:rPr>
          <w:szCs w:val="21"/>
          <w:lang w:eastAsia="zh-CN"/>
        </w:rPr>
        <w:t xml:space="preserve">i = </w:t>
      </w:r>
      <w:r>
        <w:rPr>
          <w:rFonts w:cs="宋体" w:hint="eastAsia"/>
          <w:szCs w:val="21"/>
          <w:lang w:eastAsia="zh-CN"/>
        </w:rPr>
        <w:t>转换后种植所分析作物的年数；转换后的第一年为</w:t>
      </w:r>
      <w:r>
        <w:rPr>
          <w:szCs w:val="21"/>
          <w:lang w:eastAsia="zh-CN"/>
        </w:rPr>
        <w:t xml:space="preserve"> </w:t>
      </w:r>
      <w:r>
        <w:rPr>
          <w:i/>
          <w:szCs w:val="21"/>
          <w:lang w:eastAsia="zh-CN"/>
        </w:rPr>
        <w:t xml:space="preserve">i </w:t>
      </w:r>
      <w:r>
        <w:rPr>
          <w:szCs w:val="21"/>
          <w:lang w:eastAsia="zh-CN"/>
        </w:rPr>
        <w:t xml:space="preserve">= 0 </w:t>
      </w:r>
      <w:r>
        <w:rPr>
          <w:rFonts w:cs="宋体" w:hint="eastAsia"/>
          <w:szCs w:val="21"/>
          <w:lang w:eastAsia="zh-CN"/>
        </w:rPr>
        <w:t>年（如果</w:t>
      </w:r>
      <w:r>
        <w:rPr>
          <w:szCs w:val="21"/>
          <w:lang w:eastAsia="zh-CN"/>
        </w:rPr>
        <w:t xml:space="preserve"> i &gt; n-1</w:t>
      </w:r>
      <w:r>
        <w:rPr>
          <w:rFonts w:cs="宋体" w:hint="eastAsia"/>
          <w:szCs w:val="21"/>
          <w:lang w:eastAsia="zh-CN"/>
        </w:rPr>
        <w:t>，则</w:t>
      </w:r>
      <w:r>
        <w:rPr>
          <w:szCs w:val="21"/>
          <w:lang w:eastAsia="zh-CN"/>
        </w:rPr>
        <w:t xml:space="preserve"> X = 0</w:t>
      </w:r>
      <w:r>
        <w:rPr>
          <w:rFonts w:cs="宋体" w:hint="eastAsia"/>
          <w:szCs w:val="21"/>
          <w:lang w:eastAsia="zh-CN"/>
        </w:rPr>
        <w:t>，即在考虑的年数之后不分配任何作物）。</w:t>
      </w:r>
    </w:p>
    <w:p w14:paraId="4650C6B2" w14:textId="77777777" w:rsidR="00D16BE9" w:rsidRDefault="00AC4FA2">
      <w:pPr>
        <w:widowControl w:val="0"/>
        <w:autoSpaceDE w:val="0"/>
        <w:autoSpaceDN w:val="0"/>
        <w:spacing w:line="300" w:lineRule="auto"/>
        <w:ind w:firstLine="420"/>
        <w:rPr>
          <w:rFonts w:eastAsia="Arial" w:cs="Arial"/>
          <w:kern w:val="0"/>
          <w:szCs w:val="21"/>
        </w:rPr>
      </w:pPr>
      <w:r>
        <w:rPr>
          <w:rFonts w:eastAsia="宋体" w:cs="宋体" w:hint="eastAsia"/>
          <w:color w:val="808080"/>
          <w:kern w:val="0"/>
          <w:szCs w:val="21"/>
        </w:rPr>
        <w:t>举例说明：盘点热带森林土地被刀耕火种农业改造后的</w:t>
      </w:r>
      <w:r>
        <w:rPr>
          <w:rFonts w:eastAsia="Arial" w:cs="Arial"/>
          <w:color w:val="808080"/>
          <w:kern w:val="0"/>
          <w:szCs w:val="21"/>
        </w:rPr>
        <w:t xml:space="preserve"> XY </w:t>
      </w:r>
      <w:r>
        <w:rPr>
          <w:rFonts w:eastAsia="宋体" w:cs="宋体" w:hint="eastAsia"/>
          <w:color w:val="808080"/>
          <w:kern w:val="0"/>
          <w:szCs w:val="21"/>
        </w:rPr>
        <w:t>沥滤损失：</w:t>
      </w:r>
      <w:r>
        <w:rPr>
          <w:rFonts w:eastAsia="Arial" w:cs="Arial"/>
          <w:color w:val="808080"/>
          <w:kern w:val="0"/>
          <w:szCs w:val="21"/>
        </w:rPr>
        <w:t>90%</w:t>
      </w:r>
      <w:r>
        <w:rPr>
          <w:rFonts w:eastAsia="宋体" w:cs="宋体" w:hint="eastAsia"/>
          <w:color w:val="808080"/>
          <w:kern w:val="0"/>
          <w:szCs w:val="21"/>
        </w:rPr>
        <w:t>的沥滤可能发生在</w:t>
      </w:r>
      <w:r>
        <w:rPr>
          <w:rFonts w:eastAsia="Arial" w:cs="Arial"/>
          <w:color w:val="808080"/>
          <w:kern w:val="0"/>
          <w:szCs w:val="21"/>
        </w:rPr>
        <w:t xml:space="preserve"> 3 </w:t>
      </w:r>
      <w:r>
        <w:rPr>
          <w:rFonts w:eastAsia="宋体" w:cs="宋体" w:hint="eastAsia"/>
          <w:color w:val="808080"/>
          <w:kern w:val="0"/>
          <w:szCs w:val="21"/>
        </w:rPr>
        <w:t>年内（数值仅供参考）。在这三年中，将种植和收获以下作物：第一年种植香蕉，第二年种植树薯，第三年种植木薯。香蕉的收成占转化总库存的</w:t>
      </w:r>
      <w:r>
        <w:rPr>
          <w:rFonts w:eastAsia="Arial" w:cs="Arial"/>
          <w:color w:val="808080"/>
          <w:kern w:val="0"/>
          <w:szCs w:val="21"/>
        </w:rPr>
        <w:t xml:space="preserve"> (100*2)/(3+1)*(3-0)/3 %=50*1 %=50 %</w:t>
      </w:r>
      <w:r>
        <w:rPr>
          <w:rFonts w:eastAsia="宋体" w:cs="宋体" w:hint="eastAsia"/>
          <w:color w:val="808080"/>
          <w:kern w:val="0"/>
          <w:szCs w:val="21"/>
        </w:rPr>
        <w:t>。第二年收获的树薯（</w:t>
      </w:r>
      <w:r>
        <w:rPr>
          <w:rFonts w:eastAsia="Arial" w:cs="Arial"/>
          <w:color w:val="808080"/>
          <w:kern w:val="0"/>
          <w:szCs w:val="21"/>
        </w:rPr>
        <w:t>100*2</w:t>
      </w:r>
      <w:r>
        <w:rPr>
          <w:rFonts w:eastAsia="宋体" w:cs="宋体" w:hint="eastAsia"/>
          <w:color w:val="808080"/>
          <w:kern w:val="0"/>
          <w:szCs w:val="21"/>
        </w:rPr>
        <w:t>）</w:t>
      </w:r>
      <w:r>
        <w:rPr>
          <w:rFonts w:eastAsia="Arial" w:cs="Arial"/>
          <w:color w:val="808080"/>
          <w:kern w:val="0"/>
          <w:szCs w:val="21"/>
        </w:rPr>
        <w:t>/</w:t>
      </w:r>
      <w:r>
        <w:rPr>
          <w:rFonts w:eastAsia="宋体" w:cs="宋体" w:hint="eastAsia"/>
          <w:color w:val="808080"/>
          <w:kern w:val="0"/>
          <w:szCs w:val="21"/>
        </w:rPr>
        <w:t>（</w:t>
      </w:r>
      <w:r>
        <w:rPr>
          <w:rFonts w:eastAsia="Arial" w:cs="Arial"/>
          <w:color w:val="808080"/>
          <w:kern w:val="0"/>
          <w:szCs w:val="21"/>
        </w:rPr>
        <w:t>3+1</w:t>
      </w:r>
      <w:r>
        <w:rPr>
          <w:rFonts w:eastAsia="宋体" w:cs="宋体" w:hint="eastAsia"/>
          <w:color w:val="808080"/>
          <w:kern w:val="0"/>
          <w:szCs w:val="21"/>
        </w:rPr>
        <w:t>）</w:t>
      </w:r>
      <w:r>
        <w:rPr>
          <w:rFonts w:eastAsia="Arial" w:cs="Arial"/>
          <w:color w:val="808080"/>
          <w:kern w:val="0"/>
          <w:szCs w:val="21"/>
        </w:rPr>
        <w:t>*</w:t>
      </w:r>
      <w:r>
        <w:rPr>
          <w:rFonts w:eastAsia="宋体" w:cs="宋体" w:hint="eastAsia"/>
          <w:color w:val="808080"/>
          <w:kern w:val="0"/>
          <w:szCs w:val="21"/>
        </w:rPr>
        <w:t>（</w:t>
      </w:r>
      <w:r>
        <w:rPr>
          <w:rFonts w:eastAsia="Arial" w:cs="Arial"/>
          <w:color w:val="808080"/>
          <w:kern w:val="0"/>
          <w:szCs w:val="21"/>
        </w:rPr>
        <w:t>3-1</w:t>
      </w:r>
      <w:r>
        <w:rPr>
          <w:rFonts w:eastAsia="宋体" w:cs="宋体" w:hint="eastAsia"/>
          <w:color w:val="808080"/>
          <w:kern w:val="0"/>
          <w:szCs w:val="21"/>
        </w:rPr>
        <w:t>）</w:t>
      </w:r>
      <w:r>
        <w:rPr>
          <w:rFonts w:eastAsia="Arial" w:cs="Arial"/>
          <w:color w:val="808080"/>
          <w:kern w:val="0"/>
          <w:szCs w:val="21"/>
        </w:rPr>
        <w:t>/3 % = 50*(2/3) % = 33.3 %</w:t>
      </w:r>
      <w:r>
        <w:rPr>
          <w:rFonts w:eastAsia="宋体" w:cs="宋体" w:hint="eastAsia"/>
          <w:color w:val="808080"/>
          <w:kern w:val="0"/>
          <w:szCs w:val="21"/>
        </w:rPr>
        <w:t>，木薯（</w:t>
      </w:r>
      <w:r>
        <w:rPr>
          <w:rFonts w:eastAsia="Arial" w:cs="Arial"/>
          <w:color w:val="808080"/>
          <w:kern w:val="0"/>
          <w:szCs w:val="21"/>
        </w:rPr>
        <w:t>100*2</w:t>
      </w:r>
      <w:r>
        <w:rPr>
          <w:rFonts w:eastAsia="宋体" w:cs="宋体" w:hint="eastAsia"/>
          <w:color w:val="808080"/>
          <w:kern w:val="0"/>
          <w:szCs w:val="21"/>
        </w:rPr>
        <w:t>）</w:t>
      </w:r>
      <w:r>
        <w:rPr>
          <w:rFonts w:eastAsia="Arial" w:cs="Arial"/>
          <w:color w:val="808080"/>
          <w:kern w:val="0"/>
          <w:szCs w:val="21"/>
        </w:rPr>
        <w:t>/</w:t>
      </w:r>
      <w:r>
        <w:rPr>
          <w:rFonts w:eastAsia="宋体" w:cs="宋体" w:hint="eastAsia"/>
          <w:color w:val="808080"/>
          <w:kern w:val="0"/>
          <w:szCs w:val="21"/>
        </w:rPr>
        <w:t>（</w:t>
      </w:r>
      <w:r>
        <w:rPr>
          <w:rFonts w:eastAsia="Arial" w:cs="Arial"/>
          <w:color w:val="808080"/>
          <w:kern w:val="0"/>
          <w:szCs w:val="21"/>
        </w:rPr>
        <w:t>3+1</w:t>
      </w:r>
      <w:r>
        <w:rPr>
          <w:rFonts w:eastAsia="宋体" w:cs="宋体" w:hint="eastAsia"/>
          <w:color w:val="808080"/>
          <w:kern w:val="0"/>
          <w:szCs w:val="21"/>
        </w:rPr>
        <w:t>）</w:t>
      </w:r>
      <w:r>
        <w:rPr>
          <w:rFonts w:eastAsia="Arial" w:cs="Arial"/>
          <w:color w:val="808080"/>
          <w:kern w:val="0"/>
          <w:szCs w:val="21"/>
        </w:rPr>
        <w:t>*</w:t>
      </w:r>
      <w:r>
        <w:rPr>
          <w:rFonts w:eastAsia="宋体" w:cs="宋体" w:hint="eastAsia"/>
          <w:color w:val="808080"/>
          <w:kern w:val="0"/>
          <w:szCs w:val="21"/>
        </w:rPr>
        <w:t>（</w:t>
      </w:r>
      <w:r>
        <w:rPr>
          <w:rFonts w:eastAsia="Arial" w:cs="Arial"/>
          <w:color w:val="808080"/>
          <w:kern w:val="0"/>
          <w:szCs w:val="21"/>
        </w:rPr>
        <w:t>3-2</w:t>
      </w:r>
      <w:r>
        <w:rPr>
          <w:rFonts w:eastAsia="宋体" w:cs="宋体" w:hint="eastAsia"/>
          <w:color w:val="808080"/>
          <w:kern w:val="0"/>
          <w:szCs w:val="21"/>
        </w:rPr>
        <w:t>）</w:t>
      </w:r>
      <w:r>
        <w:rPr>
          <w:rFonts w:eastAsia="Arial" w:cs="Arial"/>
          <w:color w:val="808080"/>
          <w:kern w:val="0"/>
          <w:szCs w:val="21"/>
        </w:rPr>
        <w:t>/3 % = 50*(1/3) % = 16.7 %</w:t>
      </w:r>
      <w:r>
        <w:rPr>
          <w:rFonts w:eastAsia="宋体" w:cs="宋体" w:hint="eastAsia"/>
          <w:color w:val="808080"/>
          <w:kern w:val="0"/>
          <w:szCs w:val="21"/>
        </w:rPr>
        <w:t>，总计</w:t>
      </w:r>
      <w:r>
        <w:rPr>
          <w:rFonts w:eastAsia="Arial" w:cs="Arial"/>
          <w:color w:val="808080"/>
          <w:kern w:val="0"/>
          <w:szCs w:val="21"/>
        </w:rPr>
        <w:t xml:space="preserve"> 100 %</w:t>
      </w:r>
      <w:r>
        <w:rPr>
          <w:rFonts w:eastAsia="宋体" w:cs="宋体" w:hint="eastAsia"/>
          <w:color w:val="808080"/>
          <w:kern w:val="0"/>
          <w:szCs w:val="21"/>
        </w:rPr>
        <w:t>。</w:t>
      </w:r>
    </w:p>
    <w:p w14:paraId="23E3691E" w14:textId="77777777" w:rsidR="00D16BE9" w:rsidRDefault="00AC4FA2">
      <w:pPr>
        <w:pStyle w:val="a8"/>
        <w:spacing w:line="300" w:lineRule="auto"/>
        <w:ind w:firstLineChars="200" w:firstLine="420"/>
        <w:jc w:val="both"/>
        <w:rPr>
          <w:rFonts w:cs="宋体"/>
          <w:szCs w:val="21"/>
          <w:lang w:eastAsia="zh-CN"/>
        </w:rPr>
      </w:pPr>
      <w:r>
        <w:rPr>
          <w:rFonts w:cs="宋体" w:hint="eastAsia"/>
          <w:szCs w:val="21"/>
          <w:lang w:eastAsia="zh-CN"/>
        </w:rPr>
        <w:t>需要注意的是，首先需要确定</w:t>
      </w:r>
      <w:r>
        <w:rPr>
          <w:szCs w:val="21"/>
          <w:lang w:eastAsia="zh-CN"/>
        </w:rPr>
        <w:t xml:space="preserve"> XY </w:t>
      </w:r>
      <w:r>
        <w:rPr>
          <w:rFonts w:cs="宋体" w:hint="eastAsia"/>
          <w:szCs w:val="21"/>
          <w:lang w:eastAsia="zh-CN"/>
        </w:rPr>
        <w:t>的损失总量以及在达到约</w:t>
      </w:r>
      <w:r>
        <w:rPr>
          <w:szCs w:val="21"/>
          <w:lang w:eastAsia="zh-CN"/>
        </w:rPr>
        <w:t xml:space="preserve"> 90% </w:t>
      </w:r>
      <w:r>
        <w:rPr>
          <w:rFonts w:cs="宋体" w:hint="eastAsia"/>
          <w:szCs w:val="21"/>
          <w:lang w:eastAsia="zh-CN"/>
        </w:rPr>
        <w:t>的土地利用平衡之前主要损失的实际持续时间。</w:t>
      </w:r>
    </w:p>
    <w:p w14:paraId="66445E31" w14:textId="77777777" w:rsidR="00D16BE9" w:rsidRDefault="00AC4FA2">
      <w:pPr>
        <w:widowControl w:val="0"/>
        <w:autoSpaceDE w:val="0"/>
        <w:autoSpaceDN w:val="0"/>
        <w:spacing w:line="300" w:lineRule="auto"/>
        <w:ind w:firstLine="422"/>
        <w:rPr>
          <w:rFonts w:eastAsia="Arial" w:cs="Arial"/>
          <w:b/>
          <w:bCs/>
          <w:kern w:val="0"/>
          <w:szCs w:val="21"/>
        </w:rPr>
      </w:pPr>
      <w:r>
        <w:rPr>
          <w:rFonts w:eastAsia="宋体" w:cs="宋体" w:hint="eastAsia"/>
          <w:b/>
          <w:bCs/>
          <w:kern w:val="0"/>
          <w:szCs w:val="21"/>
        </w:rPr>
        <w:t>无</w:t>
      </w:r>
      <w:r>
        <w:rPr>
          <w:rFonts w:eastAsia="宋体" w:cs="宋体" w:hint="eastAsia"/>
          <w:b/>
          <w:bCs/>
          <w:spacing w:val="-2"/>
          <w:kern w:val="0"/>
          <w:szCs w:val="21"/>
        </w:rPr>
        <w:t>平衡</w:t>
      </w:r>
      <w:r>
        <w:rPr>
          <w:rFonts w:eastAsia="宋体" w:cs="宋体" w:hint="eastAsia"/>
          <w:b/>
          <w:bCs/>
          <w:kern w:val="0"/>
          <w:szCs w:val="21"/>
        </w:rPr>
        <w:t>的排放</w:t>
      </w:r>
    </w:p>
    <w:p w14:paraId="67DE63C7" w14:textId="77777777" w:rsidR="00D16BE9" w:rsidRDefault="00AC4FA2">
      <w:pPr>
        <w:pStyle w:val="a8"/>
        <w:spacing w:line="300" w:lineRule="auto"/>
        <w:ind w:firstLineChars="200" w:firstLine="420"/>
        <w:jc w:val="both"/>
        <w:rPr>
          <w:rFonts w:cs="宋体"/>
          <w:spacing w:val="-2"/>
          <w:szCs w:val="21"/>
          <w:lang w:eastAsia="zh-CN"/>
        </w:rPr>
      </w:pPr>
      <w:r>
        <w:rPr>
          <w:rFonts w:cs="宋体" w:hint="eastAsia"/>
          <w:szCs w:val="21"/>
          <w:lang w:eastAsia="zh-CN"/>
        </w:rPr>
        <w:t>对于不平衡的排放或以非指数方式达到平衡状态的排放</w:t>
      </w:r>
      <w:r>
        <w:rPr>
          <w:rFonts w:cs="宋体" w:hint="eastAsia"/>
          <w:color w:val="808080"/>
          <w:szCs w:val="21"/>
          <w:lang w:eastAsia="zh-CN"/>
        </w:rPr>
        <w:t>（如土壤侵蚀）</w:t>
      </w:r>
      <w:r>
        <w:rPr>
          <w:rFonts w:cs="宋体" w:hint="eastAsia"/>
          <w:szCs w:val="21"/>
          <w:lang w:eastAsia="zh-CN"/>
        </w:rPr>
        <w:t>，需要采用不同的建模方法，但应遵循类似的</w:t>
      </w:r>
    </w:p>
    <w:p w14:paraId="59A6AB4C" w14:textId="77777777" w:rsidR="00D16BE9" w:rsidRDefault="00AC4FA2">
      <w:pPr>
        <w:pStyle w:val="a8"/>
        <w:spacing w:line="300" w:lineRule="auto"/>
        <w:ind w:firstLineChars="200" w:firstLine="412"/>
        <w:jc w:val="both"/>
        <w:rPr>
          <w:rFonts w:cs="宋体"/>
          <w:spacing w:val="-2"/>
          <w:szCs w:val="21"/>
          <w:lang w:eastAsia="zh-CN"/>
        </w:rPr>
      </w:pPr>
      <w:r>
        <w:rPr>
          <w:rFonts w:cs="宋体"/>
          <w:spacing w:val="-2"/>
          <w:szCs w:val="21"/>
          <w:lang w:eastAsia="zh-CN"/>
        </w:rPr>
        <w:br w:type="page"/>
      </w:r>
    </w:p>
    <w:p w14:paraId="6A0672ED" w14:textId="77777777" w:rsidR="00D16BE9" w:rsidRDefault="00AC4FA2">
      <w:pPr>
        <w:pStyle w:val="a8"/>
        <w:spacing w:line="300" w:lineRule="auto"/>
        <w:ind w:firstLineChars="200" w:firstLine="420"/>
        <w:jc w:val="both"/>
        <w:rPr>
          <w:rFonts w:cs="宋体"/>
          <w:lang w:eastAsia="zh-CN"/>
        </w:rPr>
      </w:pPr>
      <w:r>
        <w:rPr>
          <w:rFonts w:cs="宋体" w:hint="eastAsia"/>
          <w:lang w:eastAsia="zh-CN"/>
        </w:rPr>
        <w:lastRenderedPageBreak/>
        <w:t>与本章涉及的其他清单项目一样。例如，水和风对地表的侵蚀以及这些物质与侵蚀土壤一起向水道或空气的相关质量流转移，应分别作为</w:t>
      </w:r>
      <w:r>
        <w:rPr>
          <w:lang w:eastAsia="zh-CN"/>
        </w:rPr>
        <w:t xml:space="preserve"> "</w:t>
      </w:r>
      <w:r>
        <w:rPr>
          <w:rFonts w:cs="宋体" w:hint="eastAsia"/>
          <w:lang w:eastAsia="zh-CN"/>
        </w:rPr>
        <w:t>向淡水的排放</w:t>
      </w:r>
      <w:r>
        <w:rPr>
          <w:lang w:eastAsia="zh-CN"/>
        </w:rPr>
        <w:t>"</w:t>
      </w:r>
      <w:r>
        <w:rPr>
          <w:rFonts w:cs="宋体" w:hint="eastAsia"/>
          <w:lang w:eastAsia="zh-CN"/>
        </w:rPr>
        <w:t>或</w:t>
      </w:r>
      <w:r>
        <w:rPr>
          <w:lang w:eastAsia="zh-CN"/>
        </w:rPr>
        <w:t>"</w:t>
      </w:r>
      <w:r>
        <w:rPr>
          <w:rFonts w:cs="宋体" w:hint="eastAsia"/>
          <w:lang w:eastAsia="zh-CN"/>
        </w:rPr>
        <w:t>向空气的排放</w:t>
      </w:r>
      <w:r>
        <w:rPr>
          <w:lang w:eastAsia="zh-CN"/>
        </w:rPr>
        <w:t>"</w:t>
      </w:r>
      <w:r>
        <w:rPr>
          <w:rFonts w:cs="宋体" w:hint="eastAsia"/>
          <w:lang w:eastAsia="zh-CN"/>
        </w:rPr>
        <w:t>进行清查。这些损失与种植过程的运作直接相关，因此属于其清单。</w:t>
      </w:r>
    </w:p>
    <w:p w14:paraId="1473D2A8" w14:textId="77777777" w:rsidR="00D16BE9" w:rsidRDefault="00AC4FA2">
      <w:pPr>
        <w:pStyle w:val="a8"/>
        <w:spacing w:line="300" w:lineRule="auto"/>
        <w:ind w:firstLineChars="200" w:firstLine="414"/>
        <w:jc w:val="both"/>
        <w:rPr>
          <w:rFonts w:cs="宋体"/>
          <w:b/>
          <w:bCs/>
          <w:spacing w:val="-2"/>
          <w:szCs w:val="21"/>
          <w:lang w:eastAsia="zh-CN"/>
        </w:rPr>
      </w:pPr>
      <w:r>
        <w:rPr>
          <w:rFonts w:cs="宋体" w:hint="eastAsia"/>
          <w:b/>
          <w:bCs/>
          <w:spacing w:val="-2"/>
          <w:szCs w:val="21"/>
          <w:lang w:eastAsia="zh-CN"/>
        </w:rPr>
        <w:t>作为排放和产品流的营养物质</w:t>
      </w:r>
    </w:p>
    <w:p w14:paraId="3A65215E" w14:textId="77777777" w:rsidR="00D16BE9" w:rsidRDefault="00AC4FA2">
      <w:pPr>
        <w:widowControl w:val="0"/>
        <w:autoSpaceDE w:val="0"/>
        <w:autoSpaceDN w:val="0"/>
        <w:spacing w:line="300" w:lineRule="auto"/>
        <w:ind w:firstLine="420"/>
        <w:rPr>
          <w:rFonts w:eastAsia="Arial" w:cs="Arial"/>
          <w:kern w:val="0"/>
          <w:szCs w:val="21"/>
        </w:rPr>
      </w:pPr>
      <w:r>
        <w:rPr>
          <w:rFonts w:eastAsia="宋体" w:cs="宋体" w:hint="eastAsia"/>
          <w:kern w:val="0"/>
          <w:szCs w:val="21"/>
        </w:rPr>
        <w:t>需要注意的是，作为土地和作物养分系统组成部分的</w:t>
      </w:r>
      <w:r>
        <w:rPr>
          <w:rFonts w:eastAsia="Arial" w:cs="Arial"/>
          <w:kern w:val="0"/>
          <w:szCs w:val="21"/>
        </w:rPr>
        <w:t xml:space="preserve"> NO</w:t>
      </w:r>
      <w:r>
        <w:rPr>
          <w:rFonts w:eastAsia="Arial" w:cs="Arial"/>
          <w:kern w:val="0"/>
          <w:szCs w:val="21"/>
          <w:vertAlign w:val="subscript"/>
        </w:rPr>
        <w:t>3</w:t>
      </w:r>
      <w:r>
        <w:rPr>
          <w:rFonts w:eastAsia="Arial" w:cs="Arial"/>
          <w:kern w:val="0"/>
          <w:szCs w:val="21"/>
          <w:vertAlign w:val="superscript"/>
        </w:rPr>
        <w:t>-</w:t>
      </w:r>
      <w:r>
        <w:rPr>
          <w:rFonts w:eastAsia="Arial" w:cs="Arial"/>
          <w:kern w:val="0"/>
          <w:szCs w:val="21"/>
        </w:rPr>
        <w:t xml:space="preserve"> </w:t>
      </w:r>
      <w:r>
        <w:rPr>
          <w:rFonts w:eastAsia="宋体" w:cs="宋体" w:hint="eastAsia"/>
          <w:kern w:val="0"/>
          <w:szCs w:val="21"/>
        </w:rPr>
        <w:t>、</w:t>
      </w:r>
      <w:r>
        <w:rPr>
          <w:rFonts w:eastAsia="Arial" w:cs="Arial"/>
          <w:kern w:val="0"/>
          <w:szCs w:val="21"/>
        </w:rPr>
        <w:t>PO</w:t>
      </w:r>
      <w:r>
        <w:rPr>
          <w:rFonts w:eastAsia="Arial" w:cs="Arial"/>
          <w:kern w:val="0"/>
          <w:szCs w:val="21"/>
          <w:vertAlign w:val="subscript"/>
        </w:rPr>
        <w:t>4</w:t>
      </w:r>
      <w:r>
        <w:rPr>
          <w:rFonts w:eastAsia="Arial" w:cs="Arial"/>
          <w:kern w:val="0"/>
          <w:szCs w:val="21"/>
          <w:vertAlign w:val="superscript"/>
        </w:rPr>
        <w:t>3-</w:t>
      </w:r>
      <w:r>
        <w:rPr>
          <w:rFonts w:eastAsia="Arial" w:cs="Arial"/>
          <w:kern w:val="0"/>
          <w:szCs w:val="21"/>
        </w:rPr>
        <w:t xml:space="preserve"> </w:t>
      </w:r>
      <w:r>
        <w:rPr>
          <w:rFonts w:eastAsia="宋体" w:cs="宋体" w:hint="eastAsia"/>
          <w:kern w:val="0"/>
          <w:szCs w:val="21"/>
        </w:rPr>
        <w:t>和其他物质的排放，应根据其在相应土地利用过程中的情况进行模拟。事实上，这些养分是前一土地利用过程中输入的产品流，因此与其他多功能性情况一样，需要解决共同功能问题。</w:t>
      </w:r>
    </w:p>
    <w:p w14:paraId="54BDDEAD" w14:textId="77777777" w:rsidR="00D16BE9" w:rsidRDefault="00AC4FA2">
      <w:pPr>
        <w:pStyle w:val="a8"/>
        <w:spacing w:line="300" w:lineRule="auto"/>
        <w:ind w:firstLineChars="200" w:firstLine="420"/>
        <w:jc w:val="both"/>
        <w:rPr>
          <w:rFonts w:cs="宋体"/>
          <w:lang w:eastAsia="zh-CN"/>
        </w:rPr>
      </w:pPr>
      <w:r>
        <w:rPr>
          <w:rFonts w:cs="宋体" w:hint="eastAsia"/>
          <w:szCs w:val="21"/>
          <w:lang w:eastAsia="zh-CN"/>
        </w:rPr>
        <w:t>田间剩余的任何养分（如硝酸盐）都是作物的副产品，是下一季作物生产的投入品。这些多功能性情况原则上应通过系统扩展（后果建模）或分配（归因建模）来解</w:t>
      </w:r>
      <w:r>
        <w:rPr>
          <w:szCs w:val="21"/>
          <w:lang w:eastAsia="zh-CN"/>
        </w:rPr>
        <w:t xml:space="preserve"> </w:t>
      </w:r>
      <w:r>
        <w:rPr>
          <w:rFonts w:cs="宋体" w:hint="eastAsia"/>
          <w:szCs w:val="21"/>
          <w:lang w:eastAsia="zh-CN"/>
        </w:rPr>
        <w:t>决，对其他多功能性情况采用相同的规定；分别见</w:t>
      </w:r>
      <w:r>
        <w:rPr>
          <w:szCs w:val="21"/>
          <w:lang w:eastAsia="zh-CN"/>
        </w:rPr>
        <w:t xml:space="preserve"> </w:t>
      </w:r>
      <w:hyperlink w:anchor="_bookmark191" w:history="1">
        <w:r>
          <w:rPr>
            <w:szCs w:val="21"/>
            <w:lang w:eastAsia="zh-CN"/>
          </w:rPr>
          <w:t>7.2.4.6</w:t>
        </w:r>
      </w:hyperlink>
      <w:r>
        <w:rPr>
          <w:szCs w:val="21"/>
          <w:lang w:eastAsia="zh-CN"/>
        </w:rPr>
        <w:t xml:space="preserve"> </w:t>
      </w:r>
      <w:r>
        <w:rPr>
          <w:rFonts w:cs="宋体" w:hint="eastAsia"/>
          <w:szCs w:val="21"/>
          <w:lang w:eastAsia="zh-CN"/>
        </w:rPr>
        <w:t>和</w:t>
      </w:r>
      <w:r>
        <w:rPr>
          <w:szCs w:val="21"/>
          <w:lang w:eastAsia="zh-CN"/>
        </w:rPr>
        <w:t xml:space="preserve"> </w:t>
      </w:r>
      <w:hyperlink w:anchor="_bookmark281" w:history="1">
        <w:r>
          <w:rPr>
            <w:szCs w:val="21"/>
            <w:lang w:eastAsia="zh-CN"/>
          </w:rPr>
          <w:t>7.9</w:t>
        </w:r>
      </w:hyperlink>
      <w:r>
        <w:rPr>
          <w:rFonts w:cs="宋体" w:hint="eastAsia"/>
          <w:szCs w:val="21"/>
          <w:lang w:eastAsia="zh-CN"/>
        </w:rPr>
        <w:t>。</w:t>
      </w:r>
    </w:p>
    <w:p w14:paraId="13147049" w14:textId="77777777" w:rsidR="00D16BE9" w:rsidRDefault="00AC4FA2">
      <w:pPr>
        <w:pStyle w:val="a8"/>
        <w:spacing w:line="300" w:lineRule="auto"/>
        <w:ind w:firstLineChars="200" w:firstLine="422"/>
        <w:jc w:val="both"/>
        <w:rPr>
          <w:rFonts w:cs="宋体"/>
          <w:b/>
          <w:bCs/>
          <w:lang w:eastAsia="zh-CN"/>
        </w:rPr>
      </w:pPr>
      <w:r>
        <w:rPr>
          <w:rFonts w:cs="宋体" w:hint="eastAsia"/>
          <w:b/>
          <w:bCs/>
          <w:lang w:eastAsia="zh-CN"/>
        </w:rPr>
        <w:t>植物暂时从大气中清除二氧化碳，并在报废时释放</w:t>
      </w:r>
    </w:p>
    <w:p w14:paraId="12246768" w14:textId="77777777" w:rsidR="00D16BE9" w:rsidRDefault="00AC4FA2">
      <w:pPr>
        <w:pStyle w:val="a8"/>
        <w:spacing w:line="300" w:lineRule="auto"/>
        <w:ind w:firstLineChars="200" w:firstLine="412"/>
        <w:jc w:val="both"/>
        <w:rPr>
          <w:rFonts w:cs="宋体"/>
          <w:spacing w:val="-2"/>
          <w:szCs w:val="21"/>
          <w:lang w:eastAsia="zh-CN"/>
        </w:rPr>
      </w:pPr>
      <w:r>
        <w:rPr>
          <w:rFonts w:cs="宋体" w:hint="eastAsia"/>
          <w:spacing w:val="-2"/>
          <w:szCs w:val="21"/>
          <w:lang w:eastAsia="zh-CN"/>
        </w:rPr>
        <w:t>参见</w:t>
      </w:r>
      <w:r>
        <w:rPr>
          <w:rFonts w:cs="宋体" w:hint="eastAsia"/>
          <w:spacing w:val="-2"/>
          <w:szCs w:val="21"/>
          <w:lang w:eastAsia="zh-CN"/>
        </w:rPr>
        <w:t xml:space="preserve"> 7.4.3.7.3 </w:t>
      </w:r>
      <w:r>
        <w:rPr>
          <w:rFonts w:cs="宋体" w:hint="eastAsia"/>
          <w:spacing w:val="-2"/>
          <w:szCs w:val="21"/>
          <w:lang w:eastAsia="zh-CN"/>
        </w:rPr>
        <w:t>章。</w:t>
      </w:r>
    </w:p>
    <w:p w14:paraId="199FADD1" w14:textId="77777777" w:rsidR="00D16BE9" w:rsidRDefault="00AC4FA2">
      <w:pPr>
        <w:pStyle w:val="a8"/>
        <w:spacing w:line="300" w:lineRule="auto"/>
        <w:ind w:firstLineChars="200" w:firstLine="414"/>
        <w:jc w:val="both"/>
        <w:rPr>
          <w:rFonts w:cs="宋体"/>
          <w:b/>
          <w:bCs/>
          <w:spacing w:val="-2"/>
          <w:szCs w:val="21"/>
          <w:lang w:eastAsia="zh-CN"/>
        </w:rPr>
      </w:pPr>
      <w:r>
        <w:rPr>
          <w:rFonts w:cs="宋体" w:hint="eastAsia"/>
          <w:b/>
          <w:bCs/>
          <w:spacing w:val="-2"/>
          <w:szCs w:val="21"/>
          <w:lang w:eastAsia="zh-CN"/>
        </w:rPr>
        <w:t>土地利用的间接变化</w:t>
      </w:r>
    </w:p>
    <w:p w14:paraId="1DDBE4C6" w14:textId="77777777" w:rsidR="00D16BE9" w:rsidRDefault="00AC4FA2">
      <w:pPr>
        <w:pStyle w:val="a8"/>
        <w:spacing w:line="300" w:lineRule="auto"/>
        <w:ind w:firstLineChars="200" w:firstLine="420"/>
        <w:jc w:val="both"/>
        <w:rPr>
          <w:rFonts w:cs="宋体"/>
          <w:lang w:eastAsia="zh-CN"/>
        </w:rPr>
      </w:pPr>
      <w:r>
        <w:rPr>
          <w:rFonts w:cs="宋体" w:hint="eastAsia"/>
          <w:lang w:eastAsia="zh-CN"/>
        </w:rPr>
        <w:t>间接土地利用是间接建模中的一个问题，适用于所有类型的土地利用，因此将在</w:t>
      </w:r>
      <w:r w:rsidR="00000000">
        <w:fldChar w:fldCharType="begin"/>
      </w:r>
      <w:r w:rsidR="00000000">
        <w:rPr>
          <w:lang w:eastAsia="zh-CN"/>
        </w:rPr>
        <w:instrText>HYPERLINK \l "_bookmark189"</w:instrText>
      </w:r>
      <w:r w:rsidR="00000000">
        <w:fldChar w:fldCharType="separate"/>
      </w:r>
      <w:r>
        <w:rPr>
          <w:rFonts w:cs="宋体" w:hint="eastAsia"/>
          <w:lang w:eastAsia="zh-CN"/>
        </w:rPr>
        <w:t>第</w:t>
      </w:r>
      <w:r>
        <w:rPr>
          <w:lang w:eastAsia="zh-CN"/>
        </w:rPr>
        <w:t xml:space="preserve"> 7.2.4.4</w:t>
      </w:r>
      <w:r w:rsidR="00000000">
        <w:rPr>
          <w:lang w:eastAsia="zh-CN"/>
        </w:rPr>
        <w:fldChar w:fldCharType="end"/>
      </w:r>
      <w:r>
        <w:rPr>
          <w:lang w:eastAsia="zh-CN"/>
        </w:rPr>
        <w:t xml:space="preserve"> </w:t>
      </w:r>
      <w:r>
        <w:rPr>
          <w:rFonts w:cs="宋体" w:hint="eastAsia"/>
          <w:lang w:eastAsia="zh-CN"/>
        </w:rPr>
        <w:t>章中讨论。</w:t>
      </w:r>
    </w:p>
    <w:p w14:paraId="17E43C1A" w14:textId="77777777" w:rsidR="00D16BE9" w:rsidRDefault="00D16BE9">
      <w:pPr>
        <w:pStyle w:val="a8"/>
        <w:spacing w:line="300" w:lineRule="auto"/>
        <w:ind w:firstLineChars="200" w:firstLine="412"/>
        <w:jc w:val="both"/>
        <w:rPr>
          <w:rFonts w:cs="宋体"/>
          <w:spacing w:val="-2"/>
          <w:szCs w:val="21"/>
          <w:lang w:eastAsia="zh-CN"/>
        </w:rPr>
      </w:pPr>
    </w:p>
    <w:tbl>
      <w:tblPr>
        <w:tblStyle w:val="TableNormal"/>
        <w:tblW w:w="9290" w:type="dxa"/>
        <w:tblInd w:w="-534" w:type="dxa"/>
        <w:tblBorders>
          <w:top w:val="dashSmallGap" w:sz="4" w:space="0" w:color="000000"/>
          <w:left w:val="dashSmallGap" w:sz="4" w:space="0" w:color="000000"/>
          <w:bottom w:val="dashSmallGap" w:sz="4" w:space="0" w:color="000000"/>
          <w:right w:val="dashSmallGap" w:sz="4" w:space="0" w:color="000000"/>
          <w:insideH w:val="dashSmallGap" w:sz="4" w:space="0" w:color="000000"/>
          <w:insideV w:val="dashSmallGap" w:sz="4" w:space="0" w:color="000000"/>
        </w:tblBorders>
        <w:tblLayout w:type="fixed"/>
        <w:tblLook w:val="04A0" w:firstRow="1" w:lastRow="0" w:firstColumn="1" w:lastColumn="0" w:noHBand="0" w:noVBand="1"/>
      </w:tblPr>
      <w:tblGrid>
        <w:gridCol w:w="9290"/>
      </w:tblGrid>
      <w:tr w:rsidR="00D16BE9" w14:paraId="6C74ACD8" w14:textId="77777777">
        <w:trPr>
          <w:trHeight w:val="544"/>
        </w:trPr>
        <w:tc>
          <w:tcPr>
            <w:tcW w:w="9290" w:type="dxa"/>
            <w:tcBorders>
              <w:top w:val="dotDash" w:sz="18" w:space="0" w:color="008000"/>
              <w:left w:val="dotDash" w:sz="18" w:space="0" w:color="008000"/>
              <w:right w:val="dotDash" w:sz="18" w:space="0" w:color="008000"/>
            </w:tcBorders>
          </w:tcPr>
          <w:p w14:paraId="29E25F74" w14:textId="77777777" w:rsidR="00D16BE9" w:rsidRDefault="00AC4FA2">
            <w:pPr>
              <w:pStyle w:val="TableParagraph"/>
              <w:spacing w:before="0" w:line="300" w:lineRule="auto"/>
              <w:ind w:left="0" w:firstLineChars="200" w:firstLine="482"/>
              <w:jc w:val="center"/>
              <w:rPr>
                <w:rFonts w:ascii="Times New Roman" w:hAnsi="Times New Roman"/>
                <w:b/>
                <w:sz w:val="24"/>
                <w:lang w:eastAsia="zh-CN"/>
              </w:rPr>
            </w:pPr>
            <w:r>
              <w:rPr>
                <w:rFonts w:ascii="Times New Roman" w:eastAsia="宋体" w:hAnsi="Times New Roman" w:cs="宋体" w:hint="eastAsia"/>
                <w:b/>
                <w:color w:val="003300"/>
                <w:sz w:val="24"/>
                <w:lang w:eastAsia="zh-CN"/>
              </w:rPr>
              <w:t>规定：</w:t>
            </w:r>
            <w:r>
              <w:rPr>
                <w:rFonts w:ascii="Times New Roman" w:hAnsi="Times New Roman"/>
                <w:b/>
                <w:color w:val="003300"/>
                <w:sz w:val="24"/>
                <w:lang w:eastAsia="zh-CN"/>
              </w:rPr>
              <w:t xml:space="preserve">7.4.4.1 </w:t>
            </w:r>
            <w:r>
              <w:rPr>
                <w:rFonts w:ascii="Times New Roman" w:eastAsia="宋体" w:hAnsi="Times New Roman" w:cs="宋体" w:hint="eastAsia"/>
                <w:b/>
                <w:color w:val="003300"/>
                <w:sz w:val="24"/>
                <w:lang w:eastAsia="zh-CN"/>
              </w:rPr>
              <w:t>建立农林</w:t>
            </w:r>
            <w:r>
              <w:rPr>
                <w:rFonts w:ascii="Times New Roman" w:eastAsia="宋体" w:hAnsi="Times New Roman" w:cs="宋体" w:hint="eastAsia"/>
                <w:b/>
                <w:color w:val="003300"/>
                <w:spacing w:val="-2"/>
                <w:sz w:val="24"/>
                <w:lang w:eastAsia="zh-CN"/>
              </w:rPr>
              <w:t>系统</w:t>
            </w:r>
            <w:r>
              <w:rPr>
                <w:rFonts w:ascii="Times New Roman" w:eastAsia="宋体" w:hAnsi="Times New Roman" w:cs="宋体" w:hint="eastAsia"/>
                <w:b/>
                <w:color w:val="003300"/>
                <w:sz w:val="24"/>
                <w:lang w:eastAsia="zh-CN"/>
              </w:rPr>
              <w:t>模型</w:t>
            </w:r>
          </w:p>
        </w:tc>
      </w:tr>
      <w:tr w:rsidR="00D16BE9" w14:paraId="5432B568" w14:textId="77777777">
        <w:trPr>
          <w:trHeight w:val="347"/>
        </w:trPr>
        <w:tc>
          <w:tcPr>
            <w:tcW w:w="9290" w:type="dxa"/>
            <w:tcBorders>
              <w:left w:val="dotDash" w:sz="18" w:space="0" w:color="008000"/>
              <w:right w:val="single" w:sz="12" w:space="0" w:color="FF0000"/>
            </w:tcBorders>
          </w:tcPr>
          <w:p w14:paraId="5317D427" w14:textId="77777777" w:rsidR="00D16BE9" w:rsidRDefault="00AC4FA2">
            <w:pPr>
              <w:pStyle w:val="TableParagraph"/>
              <w:spacing w:before="0" w:line="300" w:lineRule="auto"/>
              <w:ind w:left="0" w:firstLineChars="200" w:firstLine="360"/>
              <w:rPr>
                <w:rFonts w:ascii="Times New Roman" w:hAnsi="Times New Roman"/>
                <w:sz w:val="18"/>
                <w:lang w:eastAsia="zh-CN"/>
              </w:rPr>
            </w:pPr>
            <w:r>
              <w:rPr>
                <w:rFonts w:ascii="Times New Roman" w:eastAsia="宋体" w:hAnsi="Times New Roman" w:cs="宋体" w:hint="eastAsia"/>
                <w:color w:val="0D6812"/>
                <w:sz w:val="18"/>
                <w:lang w:eastAsia="zh-CN"/>
              </w:rPr>
              <w:t>适用于情况</w:t>
            </w:r>
            <w:r>
              <w:rPr>
                <w:rFonts w:ascii="Times New Roman" w:hAnsi="Times New Roman"/>
                <w:color w:val="0D6812"/>
                <w:sz w:val="18"/>
                <w:lang w:eastAsia="zh-CN"/>
              </w:rPr>
              <w:t xml:space="preserve"> A</w:t>
            </w:r>
            <w:r>
              <w:rPr>
                <w:rFonts w:ascii="Times New Roman" w:eastAsia="宋体" w:hAnsi="Times New Roman" w:cs="宋体" w:hint="eastAsia"/>
                <w:color w:val="0D6812"/>
                <w:sz w:val="18"/>
                <w:lang w:eastAsia="zh-CN"/>
              </w:rPr>
              <w:t>、</w:t>
            </w:r>
            <w:r>
              <w:rPr>
                <w:rFonts w:ascii="Times New Roman" w:hAnsi="Times New Roman"/>
                <w:color w:val="0D6812"/>
                <w:sz w:val="18"/>
                <w:lang w:eastAsia="zh-CN"/>
              </w:rPr>
              <w:t xml:space="preserve">B </w:t>
            </w:r>
            <w:r>
              <w:rPr>
                <w:rFonts w:ascii="Times New Roman" w:eastAsia="宋体" w:hAnsi="Times New Roman" w:cs="宋体" w:hint="eastAsia"/>
                <w:color w:val="0D6812"/>
                <w:sz w:val="18"/>
                <w:lang w:eastAsia="zh-CN"/>
              </w:rPr>
              <w:t>和</w:t>
            </w:r>
            <w:r>
              <w:rPr>
                <w:rFonts w:ascii="Times New Roman" w:hAnsi="Times New Roman"/>
                <w:color w:val="0D6812"/>
                <w:sz w:val="18"/>
                <w:lang w:eastAsia="zh-CN"/>
              </w:rPr>
              <w:t xml:space="preserve"> C</w:t>
            </w:r>
            <w:r>
              <w:rPr>
                <w:rFonts w:ascii="Times New Roman" w:eastAsia="宋体" w:hAnsi="Times New Roman" w:cs="宋体" w:hint="eastAsia"/>
                <w:color w:val="0D6812"/>
                <w:sz w:val="18"/>
                <w:lang w:eastAsia="zh-CN"/>
              </w:rPr>
              <w:t>，</w:t>
            </w:r>
            <w:r>
              <w:rPr>
                <w:rFonts w:ascii="Times New Roman" w:eastAsia="宋体" w:hAnsi="Times New Roman" w:cs="宋体" w:hint="eastAsia"/>
                <w:color w:val="0D6812"/>
                <w:spacing w:val="-2"/>
                <w:sz w:val="18"/>
                <w:lang w:eastAsia="zh-CN"/>
              </w:rPr>
              <w:t>有区别。</w:t>
            </w:r>
          </w:p>
        </w:tc>
      </w:tr>
      <w:tr w:rsidR="00D16BE9" w14:paraId="454F9F52" w14:textId="77777777">
        <w:trPr>
          <w:trHeight w:val="347"/>
        </w:trPr>
        <w:tc>
          <w:tcPr>
            <w:tcW w:w="9290" w:type="dxa"/>
            <w:tcBorders>
              <w:left w:val="dotDash" w:sz="18" w:space="0" w:color="008000"/>
              <w:right w:val="single" w:sz="12" w:space="0" w:color="FF0000"/>
            </w:tcBorders>
          </w:tcPr>
          <w:p w14:paraId="38663D6F" w14:textId="77777777" w:rsidR="00D16BE9" w:rsidRDefault="00AC4FA2">
            <w:pPr>
              <w:pStyle w:val="TableParagraph"/>
              <w:spacing w:before="0" w:line="300" w:lineRule="auto"/>
              <w:ind w:left="0" w:firstLineChars="200" w:firstLine="360"/>
              <w:rPr>
                <w:rFonts w:ascii="Times New Roman" w:hAnsi="Times New Roman"/>
                <w:sz w:val="18"/>
                <w:lang w:eastAsia="zh-CN"/>
              </w:rPr>
            </w:pPr>
            <w:r>
              <w:rPr>
                <w:rFonts w:ascii="Times New Roman" w:eastAsia="宋体" w:hAnsi="Times New Roman" w:cs="宋体" w:hint="eastAsia"/>
                <w:color w:val="0D6812"/>
                <w:sz w:val="18"/>
                <w:lang w:eastAsia="zh-CN"/>
              </w:rPr>
              <w:t>归因</w:t>
            </w:r>
            <w:r>
              <w:rPr>
                <w:rFonts w:ascii="Times New Roman" w:eastAsia="宋体" w:hAnsi="Times New Roman" w:cs="宋体" w:hint="eastAsia"/>
                <w:color w:val="0D6812"/>
                <w:spacing w:val="-2"/>
                <w:sz w:val="18"/>
                <w:lang w:eastAsia="zh-CN"/>
              </w:rPr>
              <w:t>模型</w:t>
            </w:r>
            <w:r>
              <w:rPr>
                <w:rFonts w:ascii="Times New Roman" w:eastAsia="宋体" w:hAnsi="Times New Roman" w:cs="宋体" w:hint="eastAsia"/>
                <w:color w:val="0D6812"/>
                <w:sz w:val="18"/>
                <w:lang w:eastAsia="zh-CN"/>
              </w:rPr>
              <w:t>和后果</w:t>
            </w:r>
            <w:r>
              <w:rPr>
                <w:rFonts w:ascii="Times New Roman" w:eastAsia="宋体" w:hAnsi="Times New Roman" w:cs="宋体" w:hint="eastAsia"/>
                <w:color w:val="0D6812"/>
                <w:spacing w:val="-2"/>
                <w:sz w:val="18"/>
                <w:lang w:eastAsia="zh-CN"/>
              </w:rPr>
              <w:t>模型</w:t>
            </w:r>
            <w:r>
              <w:rPr>
                <w:rFonts w:ascii="Times New Roman" w:eastAsia="宋体" w:hAnsi="Times New Roman" w:cs="宋体" w:hint="eastAsia"/>
                <w:color w:val="0D6812"/>
                <w:sz w:val="18"/>
                <w:lang w:eastAsia="zh-CN"/>
              </w:rPr>
              <w:t>的区别</w:t>
            </w:r>
            <w:r>
              <w:rPr>
                <w:rFonts w:ascii="Times New Roman" w:eastAsia="宋体" w:hAnsi="Times New Roman" w:cs="宋体" w:hint="eastAsia"/>
                <w:color w:val="0D6812"/>
                <w:spacing w:val="-2"/>
                <w:sz w:val="18"/>
                <w:lang w:eastAsia="zh-CN"/>
              </w:rPr>
              <w:t>。</w:t>
            </w:r>
          </w:p>
        </w:tc>
      </w:tr>
      <w:tr w:rsidR="00D16BE9" w14:paraId="012EF962" w14:textId="77777777">
        <w:trPr>
          <w:trHeight w:val="447"/>
        </w:trPr>
        <w:tc>
          <w:tcPr>
            <w:tcW w:w="9290" w:type="dxa"/>
            <w:tcBorders>
              <w:left w:val="dotDash" w:sz="18" w:space="0" w:color="008000"/>
              <w:bottom w:val="nil"/>
              <w:right w:val="single" w:sz="12" w:space="0" w:color="FF0000"/>
            </w:tcBorders>
          </w:tcPr>
          <w:p w14:paraId="1A9FD805" w14:textId="77777777" w:rsidR="00D16BE9" w:rsidRDefault="00AC4FA2">
            <w:pPr>
              <w:pStyle w:val="TableParagraph"/>
              <w:tabs>
                <w:tab w:val="left" w:pos="609"/>
              </w:tabs>
              <w:spacing w:before="0" w:line="300" w:lineRule="auto"/>
              <w:ind w:left="0" w:firstLineChars="200" w:firstLine="400"/>
              <w:rPr>
                <w:rFonts w:ascii="Times New Roman" w:hAnsi="Times New Roman"/>
                <w:sz w:val="21"/>
                <w:szCs w:val="21"/>
              </w:rPr>
            </w:pPr>
            <w:r>
              <w:rPr>
                <w:rFonts w:ascii="Times New Roman" w:hAnsi="Times New Roman"/>
                <w:color w:val="0D6812"/>
                <w:spacing w:val="-5"/>
                <w:sz w:val="21"/>
                <w:szCs w:val="21"/>
              </w:rPr>
              <w:t>I)</w:t>
            </w:r>
            <w:r>
              <w:rPr>
                <w:rFonts w:ascii="Times New Roman" w:hAnsi="Times New Roman"/>
                <w:color w:val="0D6812"/>
                <w:sz w:val="21"/>
                <w:szCs w:val="21"/>
              </w:rPr>
              <w:tab/>
              <w:t xml:space="preserve">SHALL - </w:t>
            </w:r>
            <w:proofErr w:type="spellStart"/>
            <w:r>
              <w:rPr>
                <w:rFonts w:ascii="Times New Roman" w:eastAsia="宋体" w:hAnsi="Times New Roman" w:cs="宋体" w:hint="eastAsia"/>
                <w:b/>
                <w:color w:val="0D6812"/>
                <w:sz w:val="21"/>
                <w:szCs w:val="21"/>
              </w:rPr>
              <w:t>农林系统：</w:t>
            </w:r>
            <w:proofErr w:type="gramStart"/>
            <w:r>
              <w:rPr>
                <w:rFonts w:ascii="Times New Roman" w:eastAsia="宋体" w:hAnsi="Times New Roman" w:cs="宋体" w:hint="eastAsia"/>
                <w:color w:val="0D6812"/>
                <w:sz w:val="21"/>
                <w:szCs w:val="21"/>
              </w:rPr>
              <w:t>其建模方法如下</w:t>
            </w:r>
            <w:proofErr w:type="spellEnd"/>
            <w:r>
              <w:rPr>
                <w:rFonts w:ascii="Times New Roman" w:hAnsi="Times New Roman"/>
                <w:color w:val="0D6812"/>
                <w:spacing w:val="-2"/>
                <w:sz w:val="21"/>
                <w:szCs w:val="21"/>
              </w:rPr>
              <w:t>[</w:t>
            </w:r>
            <w:proofErr w:type="gramEnd"/>
            <w:r>
              <w:rPr>
                <w:rFonts w:ascii="Times New Roman" w:hAnsi="Times New Roman"/>
                <w:color w:val="0D6812"/>
                <w:spacing w:val="-2"/>
                <w:sz w:val="21"/>
                <w:szCs w:val="21"/>
              </w:rPr>
              <w:t>ISO!</w:t>
            </w:r>
            <w:r>
              <w:rPr>
                <w:rFonts w:ascii="Times New Roman" w:eastAsia="宋体" w:hAnsi="Times New Roman" w:cs="宋体" w:hint="eastAsia"/>
                <w:color w:val="0D6812"/>
                <w:spacing w:val="-2"/>
                <w:sz w:val="21"/>
                <w:szCs w:val="21"/>
              </w:rPr>
              <w:t>］</w:t>
            </w:r>
          </w:p>
        </w:tc>
      </w:tr>
      <w:tr w:rsidR="00D16BE9" w14:paraId="6F04E27B" w14:textId="77777777">
        <w:trPr>
          <w:trHeight w:val="2680"/>
        </w:trPr>
        <w:tc>
          <w:tcPr>
            <w:tcW w:w="9290" w:type="dxa"/>
            <w:tcBorders>
              <w:top w:val="nil"/>
              <w:left w:val="dotDash" w:sz="18" w:space="0" w:color="008000"/>
              <w:bottom w:val="nil"/>
              <w:right w:val="single" w:sz="12" w:space="0" w:color="FF0000"/>
            </w:tcBorders>
          </w:tcPr>
          <w:p w14:paraId="0221D59C" w14:textId="77777777" w:rsidR="00D16BE9" w:rsidRDefault="00AC4FA2">
            <w:pPr>
              <w:pStyle w:val="TableParagraph"/>
              <w:numPr>
                <w:ilvl w:val="1"/>
                <w:numId w:val="86"/>
              </w:numPr>
              <w:tabs>
                <w:tab w:val="left" w:pos="1210"/>
              </w:tabs>
              <w:spacing w:before="0" w:line="300" w:lineRule="auto"/>
              <w:ind w:left="0" w:firstLineChars="200" w:firstLine="422"/>
              <w:jc w:val="both"/>
              <w:rPr>
                <w:rFonts w:ascii="Times New Roman" w:hAnsi="Times New Roman"/>
                <w:sz w:val="21"/>
                <w:szCs w:val="21"/>
                <w:lang w:eastAsia="zh-CN"/>
              </w:rPr>
            </w:pPr>
            <w:r>
              <w:rPr>
                <w:rFonts w:ascii="Times New Roman" w:eastAsia="宋体" w:hAnsi="Times New Roman" w:cs="宋体" w:hint="eastAsia"/>
                <w:b/>
                <w:color w:val="0D6812"/>
                <w:sz w:val="21"/>
                <w:szCs w:val="21"/>
                <w:lang w:eastAsia="zh-CN"/>
              </w:rPr>
              <w:t>清查净干预：</w:t>
            </w:r>
            <w:r>
              <w:rPr>
                <w:rFonts w:ascii="Times New Roman" w:eastAsia="宋体" w:hAnsi="Times New Roman" w:cs="宋体" w:hint="eastAsia"/>
                <w:color w:val="0D6812"/>
                <w:sz w:val="21"/>
                <w:szCs w:val="21"/>
                <w:lang w:eastAsia="zh-CN"/>
              </w:rPr>
              <w:t>只应清查与人类土地管理活动有关的净干预。如果该地点未被使用，也会发生的干预措施不应列入清单（例如，不包括通过雨水输入氮而导致的基本硝酸盐沥滤）：</w:t>
            </w:r>
          </w:p>
          <w:p w14:paraId="670C6D34" w14:textId="77777777" w:rsidR="00D16BE9" w:rsidRDefault="00AC4FA2">
            <w:pPr>
              <w:pStyle w:val="TableParagraph"/>
              <w:numPr>
                <w:ilvl w:val="2"/>
                <w:numId w:val="86"/>
              </w:numPr>
              <w:tabs>
                <w:tab w:val="left" w:pos="2009"/>
              </w:tabs>
              <w:spacing w:before="0" w:line="300" w:lineRule="auto"/>
              <w:ind w:left="0" w:firstLineChars="200" w:firstLine="422"/>
              <w:jc w:val="both"/>
              <w:rPr>
                <w:rFonts w:ascii="Times New Roman" w:hAnsi="Times New Roman"/>
                <w:sz w:val="21"/>
                <w:szCs w:val="21"/>
                <w:lang w:eastAsia="zh-CN"/>
              </w:rPr>
            </w:pPr>
            <w:r>
              <w:rPr>
                <w:rFonts w:ascii="Times New Roman" w:eastAsia="宋体" w:hAnsi="Times New Roman" w:cs="宋体" w:hint="eastAsia"/>
                <w:b/>
                <w:color w:val="0D6812"/>
                <w:sz w:val="21"/>
                <w:szCs w:val="21"/>
                <w:lang w:eastAsia="zh-CN"/>
              </w:rPr>
              <w:t>归因模拟下的参考系统：</w:t>
            </w:r>
            <w:r>
              <w:rPr>
                <w:rFonts w:ascii="Times New Roman" w:eastAsia="宋体" w:hAnsi="Times New Roman" w:cs="宋体" w:hint="eastAsia"/>
                <w:color w:val="0D6812"/>
                <w:sz w:val="21"/>
                <w:szCs w:val="21"/>
                <w:lang w:eastAsia="zh-CN"/>
              </w:rPr>
              <w:t>不使用</w:t>
            </w:r>
            <w:r>
              <w:rPr>
                <w:rFonts w:ascii="Times New Roman" w:hAnsi="Times New Roman"/>
                <w:color w:val="0D6812"/>
                <w:sz w:val="21"/>
                <w:szCs w:val="21"/>
                <w:lang w:eastAsia="zh-CN"/>
              </w:rPr>
              <w:t xml:space="preserve"> "</w:t>
            </w:r>
            <w:r>
              <w:rPr>
                <w:rFonts w:ascii="Times New Roman" w:eastAsia="宋体" w:hAnsi="Times New Roman" w:cs="宋体" w:hint="eastAsia"/>
                <w:color w:val="0D6812"/>
                <w:sz w:val="21"/>
                <w:szCs w:val="21"/>
                <w:lang w:eastAsia="zh-CN"/>
              </w:rPr>
              <w:t>参考系统应是场地的独立行为，从为建模系统准备分析系统区域时的土地状态开始。</w:t>
            </w:r>
          </w:p>
          <w:p w14:paraId="62C65DAF" w14:textId="77777777" w:rsidR="00D16BE9" w:rsidRDefault="00AC4FA2">
            <w:pPr>
              <w:pStyle w:val="TableParagraph"/>
              <w:numPr>
                <w:ilvl w:val="2"/>
                <w:numId w:val="86"/>
              </w:numPr>
              <w:tabs>
                <w:tab w:val="left" w:pos="2009"/>
              </w:tabs>
              <w:spacing w:before="0" w:line="300" w:lineRule="auto"/>
              <w:ind w:left="0" w:firstLineChars="200" w:firstLine="422"/>
              <w:jc w:val="both"/>
              <w:rPr>
                <w:rFonts w:ascii="Times New Roman" w:hAnsi="Times New Roman"/>
                <w:sz w:val="21"/>
                <w:szCs w:val="21"/>
                <w:lang w:eastAsia="zh-CN"/>
              </w:rPr>
            </w:pPr>
            <w:r>
              <w:rPr>
                <w:rFonts w:ascii="Times New Roman" w:eastAsia="宋体" w:hAnsi="Times New Roman" w:cs="宋体" w:hint="eastAsia"/>
                <w:b/>
                <w:color w:val="0D6812"/>
                <w:sz w:val="21"/>
                <w:szCs w:val="21"/>
                <w:lang w:eastAsia="zh-CN"/>
              </w:rPr>
              <w:t>相应建模下的间接土地利用：</w:t>
            </w:r>
            <w:r>
              <w:rPr>
                <w:rFonts w:ascii="Times New Roman" w:eastAsia="宋体" w:hAnsi="Times New Roman" w:cs="宋体" w:hint="eastAsia"/>
                <w:color w:val="0D6812"/>
                <w:sz w:val="21"/>
                <w:szCs w:val="21"/>
                <w:lang w:eastAsia="zh-CN"/>
              </w:rPr>
              <w:t>应模拟间接土地利用（组合）（规定见第</w:t>
            </w:r>
            <w:r>
              <w:rPr>
                <w:rFonts w:ascii="Times New Roman" w:hAnsi="Times New Roman"/>
                <w:color w:val="0D6812"/>
                <w:sz w:val="21"/>
                <w:szCs w:val="21"/>
                <w:lang w:eastAsia="zh-CN"/>
              </w:rPr>
              <w:t xml:space="preserve"> </w:t>
            </w:r>
            <w:hyperlink w:anchor="_bookmark189" w:history="1">
              <w:r>
                <w:rPr>
                  <w:rFonts w:ascii="Times New Roman" w:hAnsi="Times New Roman"/>
                  <w:color w:val="0D6812"/>
                  <w:sz w:val="21"/>
                  <w:szCs w:val="21"/>
                  <w:lang w:eastAsia="zh-CN"/>
                </w:rPr>
                <w:t>7.2.4.4</w:t>
              </w:r>
            </w:hyperlink>
            <w:r>
              <w:rPr>
                <w:rFonts w:ascii="Times New Roman" w:hAnsi="Times New Roman"/>
                <w:color w:val="0D6812"/>
                <w:sz w:val="21"/>
                <w:szCs w:val="21"/>
                <w:lang w:eastAsia="zh-CN"/>
              </w:rPr>
              <w:t xml:space="preserve"> </w:t>
            </w:r>
            <w:r>
              <w:rPr>
                <w:rFonts w:ascii="Times New Roman" w:eastAsia="宋体" w:hAnsi="Times New Roman" w:cs="宋体" w:hint="eastAsia"/>
                <w:color w:val="0D6812"/>
                <w:sz w:val="21"/>
                <w:szCs w:val="21"/>
                <w:lang w:eastAsia="zh-CN"/>
              </w:rPr>
              <w:t>章）；可能需要模拟对这些间接土地利用</w:t>
            </w:r>
            <w:r>
              <w:rPr>
                <w:rFonts w:ascii="Times New Roman" w:hAnsi="Times New Roman"/>
                <w:color w:val="0D6812"/>
                <w:sz w:val="21"/>
                <w:szCs w:val="21"/>
                <w:lang w:eastAsia="zh-CN"/>
              </w:rPr>
              <w:t>/</w:t>
            </w:r>
            <w:r>
              <w:rPr>
                <w:rFonts w:ascii="Times New Roman" w:eastAsia="宋体" w:hAnsi="Times New Roman" w:cs="宋体" w:hint="eastAsia"/>
                <w:color w:val="0D6812"/>
                <w:spacing w:val="-2"/>
                <w:sz w:val="21"/>
                <w:szCs w:val="21"/>
                <w:lang w:eastAsia="zh-CN"/>
              </w:rPr>
              <w:t>转换的</w:t>
            </w:r>
            <w:r>
              <w:rPr>
                <w:rFonts w:ascii="Times New Roman" w:eastAsia="宋体" w:hAnsi="Times New Roman" w:cs="宋体" w:hint="eastAsia"/>
                <w:color w:val="0D6812"/>
                <w:sz w:val="21"/>
                <w:szCs w:val="21"/>
                <w:lang w:eastAsia="zh-CN"/>
              </w:rPr>
              <w:t>净干预</w:t>
            </w:r>
            <w:r>
              <w:rPr>
                <w:rFonts w:ascii="Times New Roman" w:eastAsia="宋体" w:hAnsi="Times New Roman" w:cs="宋体" w:hint="eastAsia"/>
                <w:color w:val="0D6812"/>
                <w:spacing w:val="-2"/>
                <w:sz w:val="21"/>
                <w:szCs w:val="21"/>
                <w:lang w:eastAsia="zh-CN"/>
              </w:rPr>
              <w:t>。</w:t>
            </w:r>
          </w:p>
        </w:tc>
      </w:tr>
      <w:tr w:rsidR="00D16BE9" w14:paraId="00BD5F53" w14:textId="77777777">
        <w:trPr>
          <w:trHeight w:val="578"/>
        </w:trPr>
        <w:tc>
          <w:tcPr>
            <w:tcW w:w="9290" w:type="dxa"/>
            <w:tcBorders>
              <w:top w:val="nil"/>
              <w:left w:val="dotDash" w:sz="18" w:space="0" w:color="008000"/>
              <w:bottom w:val="nil"/>
              <w:right w:val="single" w:sz="12" w:space="0" w:color="FF0000"/>
            </w:tcBorders>
          </w:tcPr>
          <w:p w14:paraId="297175B5" w14:textId="77777777" w:rsidR="00D16BE9" w:rsidRDefault="00AC4FA2">
            <w:pPr>
              <w:pStyle w:val="TableParagraph"/>
              <w:spacing w:before="0" w:line="300" w:lineRule="auto"/>
              <w:ind w:left="0" w:firstLineChars="200" w:firstLine="420"/>
              <w:rPr>
                <w:rFonts w:ascii="Times New Roman" w:hAnsi="Times New Roman"/>
                <w:sz w:val="21"/>
                <w:szCs w:val="21"/>
                <w:lang w:eastAsia="zh-CN"/>
              </w:rPr>
            </w:pPr>
            <w:r>
              <w:rPr>
                <w:rFonts w:ascii="Times New Roman" w:eastAsia="宋体" w:hAnsi="Times New Roman" w:cs="宋体" w:hint="eastAsia"/>
                <w:color w:val="0D6812"/>
                <w:sz w:val="21"/>
                <w:szCs w:val="21"/>
                <w:lang w:eastAsia="zh-CN"/>
              </w:rPr>
              <w:t>请注意，过去发生的土地改造可能需要分配到所分析的</w:t>
            </w:r>
            <w:r>
              <w:rPr>
                <w:rFonts w:ascii="Times New Roman" w:eastAsia="宋体" w:hAnsi="Times New Roman" w:cs="宋体" w:hint="eastAsia"/>
                <w:color w:val="0D6812"/>
                <w:spacing w:val="-2"/>
                <w:sz w:val="21"/>
                <w:szCs w:val="21"/>
                <w:lang w:eastAsia="zh-CN"/>
              </w:rPr>
              <w:t>系统</w:t>
            </w:r>
            <w:r>
              <w:rPr>
                <w:rFonts w:ascii="Times New Roman" w:eastAsia="宋体" w:hAnsi="Times New Roman" w:cs="宋体" w:hint="eastAsia"/>
                <w:color w:val="0D6812"/>
                <w:sz w:val="21"/>
                <w:szCs w:val="21"/>
                <w:lang w:eastAsia="zh-CN"/>
              </w:rPr>
              <w:t>中</w:t>
            </w:r>
            <w:r>
              <w:rPr>
                <w:rFonts w:ascii="Times New Roman" w:eastAsia="宋体" w:hAnsi="Times New Roman" w:cs="宋体" w:hint="eastAsia"/>
                <w:color w:val="0D6812"/>
                <w:spacing w:val="-2"/>
                <w:sz w:val="21"/>
                <w:szCs w:val="21"/>
                <w:lang w:eastAsia="zh-CN"/>
              </w:rPr>
              <w:t>。</w:t>
            </w:r>
          </w:p>
        </w:tc>
      </w:tr>
      <w:tr w:rsidR="00D16BE9" w14:paraId="71657604" w14:textId="77777777">
        <w:trPr>
          <w:trHeight w:val="903"/>
        </w:trPr>
        <w:tc>
          <w:tcPr>
            <w:tcW w:w="9290" w:type="dxa"/>
            <w:tcBorders>
              <w:top w:val="nil"/>
              <w:left w:val="dotDash" w:sz="18" w:space="0" w:color="008000"/>
              <w:bottom w:val="nil"/>
              <w:right w:val="single" w:sz="12" w:space="0" w:color="FF0000"/>
            </w:tcBorders>
          </w:tcPr>
          <w:p w14:paraId="7BFE99F6" w14:textId="77777777" w:rsidR="00D16BE9" w:rsidRDefault="00AC4FA2">
            <w:pPr>
              <w:pStyle w:val="TableParagraph"/>
              <w:spacing w:before="0" w:line="300" w:lineRule="auto"/>
              <w:ind w:left="0" w:firstLineChars="200" w:firstLine="420"/>
              <w:jc w:val="both"/>
              <w:rPr>
                <w:rFonts w:ascii="Times New Roman" w:hAnsi="Times New Roman"/>
                <w:sz w:val="21"/>
                <w:szCs w:val="21"/>
                <w:lang w:eastAsia="zh-CN"/>
              </w:rPr>
            </w:pPr>
            <w:proofErr w:type="spellStart"/>
            <w:r>
              <w:rPr>
                <w:rFonts w:ascii="Times New Roman" w:hAnsi="Times New Roman"/>
                <w:color w:val="0D6812"/>
                <w:sz w:val="21"/>
                <w:szCs w:val="21"/>
                <w:lang w:eastAsia="zh-CN"/>
              </w:rPr>
              <w:t>I.b</w:t>
            </w:r>
            <w:proofErr w:type="spellEnd"/>
            <w:r>
              <w:rPr>
                <w:rFonts w:ascii="Times New Roman" w:hAnsi="Times New Roman"/>
                <w:color w:val="0D6812"/>
                <w:sz w:val="21"/>
                <w:szCs w:val="21"/>
                <w:lang w:eastAsia="zh-CN"/>
              </w:rPr>
              <w:t xml:space="preserve">) </w:t>
            </w:r>
            <w:r>
              <w:rPr>
                <w:rFonts w:ascii="Times New Roman" w:eastAsia="宋体" w:hAnsi="Times New Roman" w:cs="宋体" w:hint="eastAsia"/>
                <w:b/>
                <w:color w:val="0D6812"/>
                <w:sz w:val="21"/>
                <w:szCs w:val="21"/>
                <w:lang w:eastAsia="zh-CN"/>
              </w:rPr>
              <w:t>作为技术圈一部分的示范点：</w:t>
            </w:r>
            <w:r>
              <w:rPr>
                <w:rFonts w:ascii="Times New Roman" w:eastAsia="宋体" w:hAnsi="Times New Roman" w:cs="宋体" w:hint="eastAsia"/>
                <w:color w:val="0D6812"/>
                <w:sz w:val="21"/>
                <w:szCs w:val="21"/>
                <w:lang w:eastAsia="zh-CN"/>
              </w:rPr>
              <w:t>在施用的肥料和农用化学品</w:t>
            </w:r>
            <w:r>
              <w:rPr>
                <w:rFonts w:ascii="Times New Roman" w:eastAsia="宋体" w:hAnsi="Times New Roman" w:cs="宋体" w:hint="eastAsia"/>
                <w:color w:val="808080"/>
                <w:sz w:val="21"/>
                <w:szCs w:val="21"/>
                <w:lang w:eastAsia="zh-CN"/>
              </w:rPr>
              <w:t>（如杀菌剂）</w:t>
            </w:r>
            <w:r>
              <w:rPr>
                <w:rFonts w:ascii="Times New Roman" w:eastAsia="宋体" w:hAnsi="Times New Roman" w:cs="宋体" w:hint="eastAsia"/>
                <w:color w:val="0D6812"/>
                <w:sz w:val="21"/>
                <w:szCs w:val="21"/>
                <w:lang w:eastAsia="zh-CN"/>
              </w:rPr>
              <w:t>中，只有离开现场（即田地、种植园、受管理的森林等）的量应作为向空气</w:t>
            </w:r>
            <w:r>
              <w:rPr>
                <w:rFonts w:ascii="Times New Roman" w:eastAsia="宋体" w:hAnsi="Times New Roman" w:cs="宋体" w:hint="eastAsia"/>
                <w:color w:val="0D6812"/>
                <w:spacing w:val="-2"/>
                <w:sz w:val="21"/>
                <w:szCs w:val="21"/>
                <w:lang w:eastAsia="zh-CN"/>
              </w:rPr>
              <w:t>或水的</w:t>
            </w:r>
            <w:r>
              <w:rPr>
                <w:rFonts w:ascii="Times New Roman" w:eastAsia="宋体" w:hAnsi="Times New Roman" w:cs="宋体" w:hint="eastAsia"/>
                <w:color w:val="0D6812"/>
                <w:sz w:val="21"/>
                <w:szCs w:val="21"/>
                <w:lang w:eastAsia="zh-CN"/>
              </w:rPr>
              <w:t>排放进行清查</w:t>
            </w:r>
            <w:r>
              <w:rPr>
                <w:rFonts w:ascii="Times New Roman" w:eastAsia="宋体" w:hAnsi="Times New Roman" w:cs="宋体" w:hint="eastAsia"/>
                <w:color w:val="0D6812"/>
                <w:spacing w:val="-2"/>
                <w:sz w:val="21"/>
                <w:szCs w:val="21"/>
                <w:lang w:eastAsia="zh-CN"/>
              </w:rPr>
              <w:t>、</w:t>
            </w:r>
          </w:p>
        </w:tc>
      </w:tr>
    </w:tbl>
    <w:p w14:paraId="5C6D6260" w14:textId="77777777" w:rsidR="00D16BE9" w:rsidRDefault="00D16BE9">
      <w:pPr>
        <w:pStyle w:val="a8"/>
        <w:spacing w:line="300" w:lineRule="auto"/>
        <w:ind w:firstLineChars="200" w:firstLine="412"/>
        <w:jc w:val="both"/>
        <w:rPr>
          <w:rFonts w:cs="宋体"/>
          <w:spacing w:val="-2"/>
          <w:szCs w:val="21"/>
          <w:lang w:eastAsia="zh-CN"/>
        </w:rPr>
      </w:pPr>
    </w:p>
    <w:p w14:paraId="6B63DE81" w14:textId="77777777" w:rsidR="00D16BE9" w:rsidRDefault="00AC4FA2">
      <w:pPr>
        <w:pStyle w:val="a8"/>
        <w:spacing w:line="300" w:lineRule="auto"/>
        <w:ind w:firstLineChars="200" w:firstLine="412"/>
        <w:jc w:val="both"/>
        <w:rPr>
          <w:rFonts w:cs="宋体"/>
          <w:spacing w:val="-2"/>
          <w:szCs w:val="21"/>
          <w:lang w:eastAsia="zh-CN"/>
        </w:rPr>
      </w:pPr>
      <w:r>
        <w:rPr>
          <w:rFonts w:cs="宋体"/>
          <w:spacing w:val="-2"/>
          <w:szCs w:val="21"/>
          <w:lang w:eastAsia="zh-CN"/>
        </w:rPr>
        <w:br w:type="page"/>
      </w:r>
    </w:p>
    <w:tbl>
      <w:tblPr>
        <w:tblStyle w:val="TableNormal"/>
        <w:tblW w:w="9290" w:type="dxa"/>
        <w:tblInd w:w="-534" w:type="dxa"/>
        <w:tblLayout w:type="fixed"/>
        <w:tblLook w:val="04A0" w:firstRow="1" w:lastRow="0" w:firstColumn="1" w:lastColumn="0" w:noHBand="0" w:noVBand="1"/>
      </w:tblPr>
      <w:tblGrid>
        <w:gridCol w:w="9290"/>
      </w:tblGrid>
      <w:tr w:rsidR="00D16BE9" w14:paraId="6EE14255" w14:textId="77777777">
        <w:trPr>
          <w:trHeight w:val="543"/>
        </w:trPr>
        <w:tc>
          <w:tcPr>
            <w:tcW w:w="9290" w:type="dxa"/>
            <w:tcBorders>
              <w:top w:val="dotDash" w:sz="18" w:space="0" w:color="008000"/>
              <w:left w:val="dotDash" w:sz="18" w:space="0" w:color="008000"/>
              <w:bottom w:val="dashSmallGap" w:sz="4" w:space="0" w:color="000000"/>
              <w:right w:val="dotDash" w:sz="18" w:space="0" w:color="008000"/>
            </w:tcBorders>
          </w:tcPr>
          <w:p w14:paraId="715BEEB3" w14:textId="77777777" w:rsidR="00D16BE9" w:rsidRDefault="00AC4FA2">
            <w:pPr>
              <w:pStyle w:val="TableParagraph"/>
              <w:spacing w:before="0" w:line="300" w:lineRule="auto"/>
              <w:ind w:left="0" w:firstLineChars="200" w:firstLine="482"/>
              <w:jc w:val="center"/>
              <w:rPr>
                <w:rFonts w:ascii="Times New Roman" w:hAnsi="Times New Roman"/>
                <w:b/>
                <w:sz w:val="24"/>
                <w:lang w:eastAsia="zh-CN"/>
              </w:rPr>
            </w:pPr>
            <w:r>
              <w:rPr>
                <w:rFonts w:ascii="Times New Roman" w:eastAsia="宋体" w:hAnsi="Times New Roman" w:cs="宋体" w:hint="eastAsia"/>
                <w:b/>
                <w:color w:val="003300"/>
                <w:sz w:val="24"/>
                <w:lang w:eastAsia="zh-CN"/>
              </w:rPr>
              <w:lastRenderedPageBreak/>
              <w:t>规定：</w:t>
            </w:r>
            <w:r>
              <w:rPr>
                <w:rFonts w:ascii="Times New Roman" w:hAnsi="Times New Roman"/>
                <w:b/>
                <w:color w:val="003300"/>
                <w:sz w:val="24"/>
                <w:lang w:eastAsia="zh-CN"/>
              </w:rPr>
              <w:t xml:space="preserve">7.4.4.1 </w:t>
            </w:r>
            <w:r>
              <w:rPr>
                <w:rFonts w:ascii="Times New Roman" w:eastAsia="宋体" w:hAnsi="Times New Roman" w:cs="宋体" w:hint="eastAsia"/>
                <w:b/>
                <w:color w:val="003300"/>
                <w:sz w:val="24"/>
                <w:lang w:eastAsia="zh-CN"/>
              </w:rPr>
              <w:t>建立农林</w:t>
            </w:r>
            <w:r>
              <w:rPr>
                <w:rFonts w:ascii="Times New Roman" w:eastAsia="宋体" w:hAnsi="Times New Roman" w:cs="宋体" w:hint="eastAsia"/>
                <w:b/>
                <w:color w:val="003300"/>
                <w:spacing w:val="-2"/>
                <w:sz w:val="24"/>
                <w:lang w:eastAsia="zh-CN"/>
              </w:rPr>
              <w:t>系统</w:t>
            </w:r>
            <w:r>
              <w:rPr>
                <w:rFonts w:ascii="Times New Roman" w:eastAsia="宋体" w:hAnsi="Times New Roman" w:cs="宋体" w:hint="eastAsia"/>
                <w:b/>
                <w:color w:val="003300"/>
                <w:sz w:val="24"/>
                <w:lang w:eastAsia="zh-CN"/>
              </w:rPr>
              <w:t>模型</w:t>
            </w:r>
          </w:p>
        </w:tc>
      </w:tr>
      <w:tr w:rsidR="00D16BE9" w14:paraId="60816D33" w14:textId="77777777">
        <w:trPr>
          <w:trHeight w:val="326"/>
        </w:trPr>
        <w:tc>
          <w:tcPr>
            <w:tcW w:w="9290" w:type="dxa"/>
            <w:tcBorders>
              <w:top w:val="dashSmallGap" w:sz="4" w:space="0" w:color="000000"/>
              <w:left w:val="dotDash" w:sz="18" w:space="0" w:color="008000"/>
              <w:right w:val="single" w:sz="12" w:space="0" w:color="FF0000"/>
            </w:tcBorders>
          </w:tcPr>
          <w:p w14:paraId="52BABA14" w14:textId="77777777" w:rsidR="00D16BE9" w:rsidRDefault="00AC4FA2">
            <w:pPr>
              <w:pStyle w:val="TableParagraph"/>
              <w:spacing w:before="0" w:line="300" w:lineRule="auto"/>
              <w:ind w:left="0" w:firstLineChars="200" w:firstLine="420"/>
              <w:rPr>
                <w:rFonts w:ascii="Times New Roman" w:hAnsi="Times New Roman"/>
                <w:sz w:val="21"/>
                <w:szCs w:val="21"/>
              </w:rPr>
            </w:pPr>
            <w:proofErr w:type="spellStart"/>
            <w:r>
              <w:rPr>
                <w:rFonts w:ascii="Times New Roman" w:eastAsia="宋体" w:hAnsi="Times New Roman" w:cs="宋体" w:hint="eastAsia"/>
                <w:color w:val="0D6812"/>
                <w:sz w:val="21"/>
                <w:szCs w:val="21"/>
              </w:rPr>
              <w:t>视</w:t>
            </w:r>
            <w:r>
              <w:rPr>
                <w:rFonts w:ascii="Times New Roman" w:eastAsia="宋体" w:hAnsi="Times New Roman" w:cs="宋体" w:hint="eastAsia"/>
                <w:color w:val="0D6812"/>
                <w:spacing w:val="-4"/>
                <w:sz w:val="21"/>
                <w:szCs w:val="21"/>
              </w:rPr>
              <w:t>情况</w:t>
            </w:r>
            <w:r>
              <w:rPr>
                <w:rFonts w:ascii="Times New Roman" w:eastAsia="宋体" w:hAnsi="Times New Roman" w:cs="宋体" w:hint="eastAsia"/>
                <w:color w:val="0D6812"/>
                <w:sz w:val="21"/>
                <w:szCs w:val="21"/>
              </w:rPr>
              <w:t>而定</w:t>
            </w:r>
            <w:proofErr w:type="spellEnd"/>
            <w:r>
              <w:rPr>
                <w:rFonts w:ascii="Times New Roman" w:eastAsia="宋体" w:hAnsi="Times New Roman" w:cs="宋体" w:hint="eastAsia"/>
                <w:color w:val="0D6812"/>
                <w:spacing w:val="-2"/>
                <w:sz w:val="21"/>
                <w:szCs w:val="21"/>
              </w:rPr>
              <w:t>。</w:t>
            </w:r>
          </w:p>
        </w:tc>
      </w:tr>
      <w:tr w:rsidR="00D16BE9" w14:paraId="275D2903" w14:textId="77777777">
        <w:trPr>
          <w:trHeight w:val="1914"/>
        </w:trPr>
        <w:tc>
          <w:tcPr>
            <w:tcW w:w="9290" w:type="dxa"/>
            <w:tcBorders>
              <w:left w:val="dotDash" w:sz="18" w:space="0" w:color="008000"/>
              <w:right w:val="single" w:sz="12" w:space="0" w:color="FF0000"/>
            </w:tcBorders>
          </w:tcPr>
          <w:p w14:paraId="604738DC" w14:textId="77777777" w:rsidR="00D16BE9" w:rsidRDefault="00AC4FA2">
            <w:pPr>
              <w:pStyle w:val="TableParagraph"/>
              <w:spacing w:before="0" w:line="300" w:lineRule="auto"/>
              <w:ind w:left="0" w:firstLineChars="200" w:firstLine="420"/>
              <w:jc w:val="both"/>
              <w:rPr>
                <w:rFonts w:ascii="Times New Roman" w:hAnsi="Times New Roman"/>
                <w:sz w:val="21"/>
                <w:szCs w:val="21"/>
                <w:lang w:eastAsia="zh-CN"/>
              </w:rPr>
            </w:pPr>
            <w:proofErr w:type="spellStart"/>
            <w:r>
              <w:rPr>
                <w:rFonts w:ascii="Times New Roman" w:hAnsi="Times New Roman"/>
                <w:color w:val="0D6812"/>
                <w:sz w:val="21"/>
                <w:szCs w:val="21"/>
                <w:lang w:eastAsia="zh-CN"/>
              </w:rPr>
              <w:t>I.c</w:t>
            </w:r>
            <w:proofErr w:type="spellEnd"/>
            <w:r>
              <w:rPr>
                <w:rFonts w:ascii="Times New Roman" w:hAnsi="Times New Roman"/>
                <w:color w:val="0D6812"/>
                <w:sz w:val="21"/>
                <w:szCs w:val="21"/>
                <w:lang w:eastAsia="zh-CN"/>
              </w:rPr>
              <w:t xml:space="preserve">) </w:t>
            </w:r>
            <w:r>
              <w:rPr>
                <w:rFonts w:ascii="Times New Roman" w:eastAsia="宋体" w:hAnsi="Times New Roman" w:cs="宋体" w:hint="eastAsia"/>
                <w:b/>
                <w:color w:val="0D6812"/>
                <w:sz w:val="21"/>
                <w:szCs w:val="21"/>
                <w:lang w:eastAsia="zh-CN"/>
              </w:rPr>
              <w:t>作为副产品的剩余养分：</w:t>
            </w:r>
            <w:r>
              <w:rPr>
                <w:rFonts w:ascii="Times New Roman" w:eastAsia="宋体" w:hAnsi="Times New Roman" w:cs="宋体" w:hint="eastAsia"/>
                <w:color w:val="0D6812"/>
                <w:sz w:val="21"/>
                <w:szCs w:val="21"/>
                <w:lang w:eastAsia="zh-CN"/>
              </w:rPr>
              <w:t>作物残留物中的任何剩余养分（如氮）都是作物的副产品，是下一茬作物生产的投入品。这些多重功能的情况原则上应通过系统扩展（后果建模）或分配（归因建模）来解决，对其他多重功能的情况采用相同的规定；分别见</w:t>
            </w:r>
            <w:r>
              <w:rPr>
                <w:rFonts w:ascii="Times New Roman" w:hAnsi="Times New Roman"/>
                <w:color w:val="0D6812"/>
                <w:sz w:val="21"/>
                <w:szCs w:val="21"/>
                <w:lang w:eastAsia="zh-CN"/>
              </w:rPr>
              <w:t xml:space="preserve"> </w:t>
            </w:r>
            <w:hyperlink w:anchor="_bookmark191" w:history="1">
              <w:r>
                <w:rPr>
                  <w:rFonts w:ascii="Times New Roman" w:hAnsi="Times New Roman"/>
                  <w:color w:val="0D6812"/>
                  <w:sz w:val="21"/>
                  <w:szCs w:val="21"/>
                  <w:lang w:eastAsia="zh-CN"/>
                </w:rPr>
                <w:t>7.2.4.6</w:t>
              </w:r>
            </w:hyperlink>
            <w:r>
              <w:rPr>
                <w:rFonts w:ascii="Times New Roman" w:hAnsi="Times New Roman"/>
                <w:color w:val="0D6812"/>
                <w:sz w:val="21"/>
                <w:szCs w:val="21"/>
                <w:lang w:eastAsia="zh-CN"/>
              </w:rPr>
              <w:t xml:space="preserve"> </w:t>
            </w:r>
            <w:r>
              <w:rPr>
                <w:rFonts w:ascii="Times New Roman" w:eastAsia="宋体" w:hAnsi="Times New Roman" w:cs="宋体" w:hint="eastAsia"/>
                <w:color w:val="0D6812"/>
                <w:sz w:val="21"/>
                <w:szCs w:val="21"/>
                <w:lang w:eastAsia="zh-CN"/>
              </w:rPr>
              <w:t>和</w:t>
            </w:r>
            <w:r>
              <w:rPr>
                <w:rFonts w:ascii="Times New Roman" w:hAnsi="Times New Roman"/>
                <w:color w:val="0D6812"/>
                <w:sz w:val="21"/>
                <w:szCs w:val="21"/>
                <w:lang w:eastAsia="zh-CN"/>
              </w:rPr>
              <w:t xml:space="preserve"> </w:t>
            </w:r>
            <w:hyperlink w:anchor="_bookmark281" w:history="1">
              <w:r>
                <w:rPr>
                  <w:rFonts w:ascii="Times New Roman" w:hAnsi="Times New Roman"/>
                  <w:color w:val="0D6812"/>
                  <w:sz w:val="21"/>
                  <w:szCs w:val="21"/>
                  <w:lang w:eastAsia="zh-CN"/>
                </w:rPr>
                <w:t>7.9</w:t>
              </w:r>
            </w:hyperlink>
            <w:r>
              <w:rPr>
                <w:rFonts w:ascii="Times New Roman" w:eastAsia="宋体" w:hAnsi="Times New Roman" w:cs="宋体" w:hint="eastAsia"/>
                <w:color w:val="0D6812"/>
                <w:sz w:val="21"/>
                <w:szCs w:val="21"/>
                <w:lang w:eastAsia="zh-CN"/>
              </w:rPr>
              <w:t>。另外，作为土地和作物养分系统一部分的硝酸盐、磷酸盐和其他物质的排放也应按照其在相应土地利用过程中的情况进行模拟。</w:t>
            </w:r>
          </w:p>
        </w:tc>
      </w:tr>
      <w:tr w:rsidR="00D16BE9" w14:paraId="2E8C2B13" w14:textId="77777777">
        <w:trPr>
          <w:trHeight w:val="2108"/>
        </w:trPr>
        <w:tc>
          <w:tcPr>
            <w:tcW w:w="9290" w:type="dxa"/>
            <w:tcBorders>
              <w:left w:val="dotDash" w:sz="18" w:space="0" w:color="008000"/>
              <w:right w:val="single" w:sz="12" w:space="0" w:color="FF0000"/>
            </w:tcBorders>
          </w:tcPr>
          <w:p w14:paraId="3BFB30CE" w14:textId="77777777" w:rsidR="00D16BE9" w:rsidRDefault="00AC4FA2">
            <w:pPr>
              <w:pStyle w:val="TableParagraph"/>
              <w:spacing w:before="0" w:line="300" w:lineRule="auto"/>
              <w:ind w:left="0" w:firstLineChars="200" w:firstLine="420"/>
              <w:jc w:val="both"/>
              <w:rPr>
                <w:rFonts w:ascii="Times New Roman" w:hAnsi="Times New Roman"/>
                <w:sz w:val="21"/>
                <w:szCs w:val="21"/>
                <w:lang w:eastAsia="zh-CN"/>
              </w:rPr>
            </w:pPr>
            <w:proofErr w:type="spellStart"/>
            <w:r>
              <w:rPr>
                <w:rFonts w:ascii="Times New Roman" w:hAnsi="Times New Roman"/>
                <w:color w:val="0D6812"/>
                <w:sz w:val="21"/>
                <w:szCs w:val="21"/>
                <w:lang w:eastAsia="zh-CN"/>
              </w:rPr>
              <w:t>I.d</w:t>
            </w:r>
            <w:proofErr w:type="spellEnd"/>
            <w:r>
              <w:rPr>
                <w:rFonts w:ascii="Times New Roman" w:hAnsi="Times New Roman"/>
                <w:color w:val="0D6812"/>
                <w:sz w:val="21"/>
                <w:szCs w:val="21"/>
                <w:lang w:eastAsia="zh-CN"/>
              </w:rPr>
              <w:t xml:space="preserve">) </w:t>
            </w:r>
            <w:r>
              <w:rPr>
                <w:rFonts w:ascii="Times New Roman" w:eastAsia="宋体" w:hAnsi="Times New Roman" w:cs="宋体" w:hint="eastAsia"/>
                <w:b/>
                <w:color w:val="0D6812"/>
                <w:sz w:val="21"/>
                <w:szCs w:val="21"/>
                <w:lang w:eastAsia="zh-CN"/>
              </w:rPr>
              <w:t>建立不动物质随时间跨越系统边界的模型：</w:t>
            </w:r>
            <w:r>
              <w:rPr>
                <w:rFonts w:ascii="Times New Roman" w:eastAsia="宋体" w:hAnsi="Times New Roman" w:cs="宋体" w:hint="eastAsia"/>
                <w:color w:val="0D6812"/>
                <w:sz w:val="21"/>
                <w:szCs w:val="21"/>
                <w:lang w:eastAsia="zh-CN"/>
              </w:rPr>
              <w:t>与土壤结合力强的重金属和持久性有机污染物（</w:t>
            </w:r>
            <w:r>
              <w:rPr>
                <w:rFonts w:ascii="Times New Roman" w:hAnsi="Times New Roman"/>
                <w:color w:val="0D6812"/>
                <w:sz w:val="21"/>
                <w:szCs w:val="21"/>
                <w:lang w:eastAsia="zh-CN"/>
              </w:rPr>
              <w:t>POPs</w:t>
            </w:r>
            <w:r>
              <w:rPr>
                <w:rFonts w:ascii="Times New Roman" w:eastAsia="宋体" w:hAnsi="Times New Roman" w:cs="宋体" w:hint="eastAsia"/>
                <w:color w:val="0D6812"/>
                <w:sz w:val="21"/>
                <w:szCs w:val="21"/>
                <w:lang w:eastAsia="zh-CN"/>
              </w:rPr>
              <w:t>）如在场地中存在数十年，则应作为</w:t>
            </w:r>
            <w:r>
              <w:rPr>
                <w:rFonts w:ascii="Times New Roman" w:hAnsi="Times New Roman"/>
                <w:color w:val="0D6812"/>
                <w:sz w:val="21"/>
                <w:szCs w:val="21"/>
                <w:lang w:eastAsia="zh-CN"/>
              </w:rPr>
              <w:t xml:space="preserve"> "</w:t>
            </w:r>
            <w:r>
              <w:rPr>
                <w:rFonts w:ascii="Times New Roman" w:eastAsia="宋体" w:hAnsi="Times New Roman" w:cs="宋体" w:hint="eastAsia"/>
                <w:color w:val="0D6812"/>
                <w:sz w:val="21"/>
                <w:szCs w:val="21"/>
                <w:lang w:eastAsia="zh-CN"/>
              </w:rPr>
              <w:t>向土壤的排放，未指定</w:t>
            </w:r>
            <w:r>
              <w:rPr>
                <w:rFonts w:ascii="Times New Roman" w:hAnsi="Times New Roman"/>
                <w:color w:val="0D6812"/>
                <w:sz w:val="21"/>
                <w:szCs w:val="21"/>
                <w:lang w:eastAsia="zh-CN"/>
              </w:rPr>
              <w:t xml:space="preserve"> "</w:t>
            </w:r>
            <w:r>
              <w:rPr>
                <w:rFonts w:ascii="Times New Roman" w:eastAsia="宋体" w:hAnsi="Times New Roman" w:cs="宋体" w:hint="eastAsia"/>
                <w:color w:val="0D6812"/>
                <w:sz w:val="21"/>
                <w:szCs w:val="21"/>
                <w:lang w:eastAsia="zh-CN"/>
              </w:rPr>
              <w:t>进行清查。这些物质沥滤到地下水的情况不应额外列入清单，而应通过对土壤排放的影响评估加以说明。相反，水和风的地表侵蚀以及这些物质与侵蚀土壤一起向水道或空气的相关质量流转移应分别作为</w:t>
            </w:r>
            <w:r>
              <w:rPr>
                <w:rFonts w:ascii="Times New Roman" w:hAnsi="Times New Roman"/>
                <w:color w:val="0D6812"/>
                <w:sz w:val="21"/>
                <w:szCs w:val="21"/>
                <w:lang w:eastAsia="zh-CN"/>
              </w:rPr>
              <w:t xml:space="preserve"> "</w:t>
            </w:r>
            <w:r>
              <w:rPr>
                <w:rFonts w:ascii="Times New Roman" w:eastAsia="宋体" w:hAnsi="Times New Roman" w:cs="宋体" w:hint="eastAsia"/>
                <w:color w:val="0D6812"/>
                <w:sz w:val="21"/>
                <w:szCs w:val="21"/>
                <w:lang w:eastAsia="zh-CN"/>
              </w:rPr>
              <w:t>向淡水的排放</w:t>
            </w:r>
            <w:r>
              <w:rPr>
                <w:rFonts w:ascii="Times New Roman" w:hAnsi="Times New Roman"/>
                <w:color w:val="0D6812"/>
                <w:sz w:val="21"/>
                <w:szCs w:val="21"/>
                <w:lang w:eastAsia="zh-CN"/>
              </w:rPr>
              <w:t xml:space="preserve"> "</w:t>
            </w:r>
            <w:r>
              <w:rPr>
                <w:rFonts w:ascii="Times New Roman" w:eastAsia="宋体" w:hAnsi="Times New Roman" w:cs="宋体" w:hint="eastAsia"/>
                <w:color w:val="0D6812"/>
                <w:sz w:val="21"/>
                <w:szCs w:val="21"/>
                <w:lang w:eastAsia="zh-CN"/>
              </w:rPr>
              <w:t>或</w:t>
            </w:r>
            <w:r>
              <w:rPr>
                <w:rFonts w:ascii="Times New Roman" w:hAnsi="Times New Roman"/>
                <w:color w:val="0D6812"/>
                <w:sz w:val="21"/>
                <w:szCs w:val="21"/>
                <w:lang w:eastAsia="zh-CN"/>
              </w:rPr>
              <w:t xml:space="preserve"> "</w:t>
            </w:r>
            <w:r>
              <w:rPr>
                <w:rFonts w:ascii="Times New Roman" w:eastAsia="宋体" w:hAnsi="Times New Roman" w:cs="宋体" w:hint="eastAsia"/>
                <w:color w:val="0D6812"/>
                <w:sz w:val="21"/>
                <w:szCs w:val="21"/>
                <w:lang w:eastAsia="zh-CN"/>
              </w:rPr>
              <w:t>向空气的排放</w:t>
            </w:r>
            <w:r>
              <w:rPr>
                <w:rFonts w:ascii="Times New Roman" w:hAnsi="Times New Roman"/>
                <w:color w:val="0D6812"/>
                <w:sz w:val="21"/>
                <w:szCs w:val="21"/>
                <w:lang w:eastAsia="zh-CN"/>
              </w:rPr>
              <w:t xml:space="preserve"> "</w:t>
            </w:r>
            <w:r>
              <w:rPr>
                <w:rFonts w:ascii="Times New Roman" w:eastAsia="宋体" w:hAnsi="Times New Roman" w:cs="宋体" w:hint="eastAsia"/>
                <w:color w:val="0D6812"/>
                <w:sz w:val="21"/>
                <w:szCs w:val="21"/>
                <w:lang w:eastAsia="zh-CN"/>
              </w:rPr>
              <w:t>进行记录。这些损失与种植过程的运作直接相关，因此属于其清单。</w:t>
            </w:r>
          </w:p>
        </w:tc>
      </w:tr>
      <w:tr w:rsidR="00D16BE9" w14:paraId="5EC87235" w14:textId="77777777">
        <w:trPr>
          <w:trHeight w:val="567"/>
        </w:trPr>
        <w:tc>
          <w:tcPr>
            <w:tcW w:w="9290" w:type="dxa"/>
            <w:tcBorders>
              <w:left w:val="dotDash" w:sz="18" w:space="0" w:color="008000"/>
              <w:right w:val="single" w:sz="12" w:space="0" w:color="FF0000"/>
            </w:tcBorders>
          </w:tcPr>
          <w:p w14:paraId="525D4261" w14:textId="77777777" w:rsidR="00D16BE9" w:rsidRDefault="00AC4FA2">
            <w:pPr>
              <w:pStyle w:val="TableParagraph"/>
              <w:spacing w:before="0" w:line="300" w:lineRule="auto"/>
              <w:ind w:left="0" w:firstLineChars="200" w:firstLine="360"/>
              <w:rPr>
                <w:rFonts w:ascii="Times New Roman" w:hAnsi="Times New Roman"/>
                <w:sz w:val="18"/>
                <w:lang w:eastAsia="zh-CN"/>
              </w:rPr>
            </w:pPr>
            <w:r>
              <w:rPr>
                <w:rFonts w:ascii="Times New Roman" w:eastAsia="宋体" w:hAnsi="Times New Roman" w:cs="宋体" w:hint="eastAsia"/>
                <w:color w:val="0D6812"/>
                <w:sz w:val="18"/>
                <w:lang w:eastAsia="zh-CN"/>
              </w:rPr>
              <w:t>请注意，作为向土壤排放的清单数量应减去相应的侵蚀损失。应避免重复计算。</w:t>
            </w:r>
          </w:p>
        </w:tc>
      </w:tr>
      <w:tr w:rsidR="00D16BE9" w14:paraId="7D5A0ABE" w14:textId="77777777">
        <w:trPr>
          <w:trHeight w:val="844"/>
        </w:trPr>
        <w:tc>
          <w:tcPr>
            <w:tcW w:w="9290" w:type="dxa"/>
            <w:tcBorders>
              <w:left w:val="dotDash" w:sz="18" w:space="0" w:color="008000"/>
              <w:right w:val="single" w:sz="12" w:space="0" w:color="FF0000"/>
            </w:tcBorders>
          </w:tcPr>
          <w:p w14:paraId="4AD23578" w14:textId="77777777" w:rsidR="00D16BE9" w:rsidRDefault="00AC4FA2">
            <w:pPr>
              <w:pStyle w:val="TableParagraph"/>
              <w:spacing w:before="0" w:line="300" w:lineRule="auto"/>
              <w:ind w:left="0" w:firstLineChars="200" w:firstLine="420"/>
              <w:jc w:val="both"/>
              <w:rPr>
                <w:rFonts w:ascii="Times New Roman" w:hAnsi="Times New Roman"/>
                <w:sz w:val="21"/>
                <w:szCs w:val="21"/>
                <w:lang w:eastAsia="zh-CN"/>
              </w:rPr>
            </w:pPr>
            <w:proofErr w:type="spellStart"/>
            <w:r>
              <w:rPr>
                <w:rFonts w:ascii="Times New Roman" w:hAnsi="Times New Roman"/>
                <w:color w:val="0D6812"/>
                <w:sz w:val="21"/>
                <w:szCs w:val="21"/>
                <w:lang w:eastAsia="zh-CN"/>
              </w:rPr>
              <w:t>I.e</w:t>
            </w:r>
            <w:proofErr w:type="spellEnd"/>
            <w:r>
              <w:rPr>
                <w:rFonts w:ascii="Times New Roman" w:hAnsi="Times New Roman"/>
                <w:color w:val="0D6812"/>
                <w:sz w:val="21"/>
                <w:szCs w:val="21"/>
                <w:lang w:eastAsia="zh-CN"/>
              </w:rPr>
              <w:t xml:space="preserve">) </w:t>
            </w:r>
            <w:r>
              <w:rPr>
                <w:rFonts w:ascii="Times New Roman" w:eastAsia="宋体" w:hAnsi="Times New Roman" w:cs="宋体" w:hint="eastAsia"/>
                <w:b/>
                <w:color w:val="0D6812"/>
                <w:sz w:val="21"/>
                <w:szCs w:val="21"/>
                <w:lang w:eastAsia="zh-CN"/>
              </w:rPr>
              <w:t>模拟土地利用和转化产生的排放：</w:t>
            </w:r>
            <w:r>
              <w:rPr>
                <w:rFonts w:ascii="Times New Roman" w:eastAsia="宋体" w:hAnsi="Times New Roman" w:cs="宋体" w:hint="eastAsia"/>
                <w:color w:val="0D6812"/>
                <w:sz w:val="21"/>
                <w:szCs w:val="21"/>
                <w:lang w:eastAsia="zh-CN"/>
              </w:rPr>
              <w:t>土地利用和土地转换产生的二氧化碳和其他排放应按以下方式建模，既用于归因建模，也用于相应建模：</w:t>
            </w:r>
          </w:p>
        </w:tc>
      </w:tr>
      <w:tr w:rsidR="00D16BE9" w14:paraId="7908963B" w14:textId="77777777">
        <w:trPr>
          <w:trHeight w:val="1565"/>
        </w:trPr>
        <w:tc>
          <w:tcPr>
            <w:tcW w:w="9290" w:type="dxa"/>
            <w:tcBorders>
              <w:left w:val="dotDash" w:sz="18" w:space="0" w:color="008000"/>
              <w:right w:val="single" w:sz="12" w:space="0" w:color="FF0000"/>
            </w:tcBorders>
          </w:tcPr>
          <w:p w14:paraId="025B062D" w14:textId="77777777" w:rsidR="00D16BE9" w:rsidRDefault="00AC4FA2">
            <w:pPr>
              <w:pStyle w:val="TableParagraph"/>
              <w:spacing w:before="0" w:line="300" w:lineRule="auto"/>
              <w:ind w:left="0" w:firstLineChars="200" w:firstLine="420"/>
              <w:jc w:val="both"/>
              <w:rPr>
                <w:rFonts w:ascii="Times New Roman" w:hAnsi="Times New Roman"/>
                <w:sz w:val="21"/>
                <w:szCs w:val="21"/>
                <w:lang w:eastAsia="zh-CN"/>
              </w:rPr>
            </w:pPr>
            <w:proofErr w:type="spellStart"/>
            <w:r>
              <w:rPr>
                <w:rFonts w:ascii="Times New Roman" w:hAnsi="Times New Roman"/>
                <w:color w:val="0D6812"/>
                <w:sz w:val="21"/>
                <w:szCs w:val="21"/>
                <w:lang w:eastAsia="zh-CN"/>
              </w:rPr>
              <w:t>I.e.i</w:t>
            </w:r>
            <w:proofErr w:type="spellEnd"/>
            <w:r>
              <w:rPr>
                <w:rFonts w:ascii="Times New Roman" w:hAnsi="Times New Roman"/>
                <w:color w:val="0D6812"/>
                <w:sz w:val="21"/>
                <w:szCs w:val="21"/>
                <w:lang w:eastAsia="zh-CN"/>
              </w:rPr>
              <w:t xml:space="preserve">) </w:t>
            </w:r>
            <w:r>
              <w:rPr>
                <w:rFonts w:ascii="Times New Roman" w:eastAsiaTheme="minorEastAsia" w:hAnsi="Times New Roman" w:hint="eastAsia"/>
                <w:color w:val="0D6812"/>
                <w:sz w:val="21"/>
                <w:szCs w:val="21"/>
                <w:lang w:eastAsia="zh-CN"/>
              </w:rPr>
              <w:t xml:space="preserve">  </w:t>
            </w:r>
            <w:r>
              <w:rPr>
                <w:rFonts w:ascii="Times New Roman" w:hAnsi="Times New Roman"/>
                <w:b/>
                <w:color w:val="0D6812"/>
                <w:sz w:val="21"/>
                <w:szCs w:val="21"/>
                <w:lang w:eastAsia="zh-CN"/>
              </w:rPr>
              <w:t>CO</w:t>
            </w:r>
            <w:r>
              <w:rPr>
                <w:rFonts w:ascii="Times New Roman" w:hAnsi="Times New Roman"/>
                <w:color w:val="0D6812"/>
                <w:sz w:val="21"/>
                <w:szCs w:val="21"/>
                <w:vertAlign w:val="subscript"/>
                <w:lang w:eastAsia="zh-CN"/>
              </w:rPr>
              <w:t>2</w:t>
            </w:r>
            <w:r>
              <w:rPr>
                <w:rFonts w:ascii="Times New Roman" w:hAnsi="Times New Roman"/>
                <w:b/>
                <w:color w:val="0D6812"/>
                <w:sz w:val="21"/>
                <w:szCs w:val="21"/>
                <w:lang w:eastAsia="zh-CN"/>
              </w:rPr>
              <w:t xml:space="preserve"> </w:t>
            </w:r>
            <w:r>
              <w:rPr>
                <w:rFonts w:ascii="Times New Roman" w:eastAsia="宋体" w:hAnsi="Times New Roman" w:cs="宋体" w:hint="eastAsia"/>
                <w:b/>
                <w:color w:val="0D6812"/>
                <w:sz w:val="21"/>
                <w:szCs w:val="21"/>
                <w:lang w:eastAsia="zh-CN"/>
              </w:rPr>
              <w:t>排放量：</w:t>
            </w:r>
            <w:r>
              <w:rPr>
                <w:rFonts w:ascii="Times New Roman" w:eastAsia="宋体" w:hAnsi="Times New Roman" w:cs="宋体" w:hint="eastAsia"/>
                <w:color w:val="0D6812"/>
                <w:sz w:val="21"/>
                <w:szCs w:val="21"/>
                <w:lang w:eastAsia="zh-CN"/>
              </w:rPr>
              <w:t>应使用政府间气候变化专门委员会</w:t>
            </w:r>
            <w:r>
              <w:rPr>
                <w:rFonts w:ascii="Times New Roman" w:hAnsi="Times New Roman"/>
                <w:color w:val="0D6812"/>
                <w:sz w:val="21"/>
                <w:szCs w:val="21"/>
                <w:lang w:eastAsia="zh-CN"/>
              </w:rPr>
              <w:t xml:space="preserve"> (IPCC) </w:t>
            </w:r>
            <w:r>
              <w:rPr>
                <w:rFonts w:ascii="Times New Roman" w:eastAsia="宋体" w:hAnsi="Times New Roman" w:cs="宋体" w:hint="eastAsia"/>
                <w:color w:val="0D6812"/>
                <w:sz w:val="21"/>
                <w:szCs w:val="21"/>
                <w:lang w:eastAsia="zh-CN"/>
              </w:rPr>
              <w:t>最新默认系数计算，除非有更准确的具体数据。其他相关清单项目应针对给定案例进行测量或建模，或使用类似的权威来源（如有）。不同后续土地利用的分配公式见下文。用于计算二氧化碳清单的数据、表格、系数和公式见附件</w:t>
            </w:r>
            <w:r>
              <w:rPr>
                <w:rFonts w:ascii="Times New Roman" w:hAnsi="Times New Roman"/>
                <w:color w:val="0D6812"/>
                <w:sz w:val="21"/>
                <w:szCs w:val="21"/>
                <w:lang w:eastAsia="zh-CN"/>
              </w:rPr>
              <w:t xml:space="preserve"> </w:t>
            </w:r>
            <w:hyperlink w:anchor="_bookmark347" w:history="1">
              <w:r>
                <w:rPr>
                  <w:rFonts w:ascii="Times New Roman" w:hAnsi="Times New Roman"/>
                  <w:color w:val="0D6812"/>
                  <w:sz w:val="21"/>
                  <w:szCs w:val="21"/>
                  <w:lang w:eastAsia="zh-CN"/>
                </w:rPr>
                <w:t>13</w:t>
              </w:r>
            </w:hyperlink>
            <w:r>
              <w:rPr>
                <w:rFonts w:ascii="Times New Roman" w:eastAsia="宋体" w:hAnsi="Times New Roman" w:cs="宋体" w:hint="eastAsia"/>
                <w:color w:val="0D6812"/>
                <w:sz w:val="21"/>
                <w:szCs w:val="21"/>
                <w:lang w:eastAsia="zh-CN"/>
              </w:rPr>
              <w:t>。</w:t>
            </w:r>
          </w:p>
        </w:tc>
      </w:tr>
      <w:tr w:rsidR="00D16BE9" w14:paraId="6C6B70EF" w14:textId="77777777">
        <w:trPr>
          <w:trHeight w:val="4026"/>
        </w:trPr>
        <w:tc>
          <w:tcPr>
            <w:tcW w:w="9290" w:type="dxa"/>
            <w:tcBorders>
              <w:left w:val="dotDash" w:sz="18" w:space="0" w:color="008000"/>
              <w:right w:val="single" w:sz="12" w:space="0" w:color="FF0000"/>
            </w:tcBorders>
          </w:tcPr>
          <w:p w14:paraId="597843E1" w14:textId="77777777" w:rsidR="00D16BE9" w:rsidRDefault="00AC4FA2">
            <w:pPr>
              <w:pStyle w:val="TableParagraph"/>
              <w:numPr>
                <w:ilvl w:val="2"/>
                <w:numId w:val="87"/>
              </w:numPr>
              <w:tabs>
                <w:tab w:val="left" w:pos="2009"/>
              </w:tabs>
              <w:spacing w:before="0" w:line="300" w:lineRule="auto"/>
              <w:ind w:left="0" w:firstLineChars="200" w:firstLine="422"/>
              <w:jc w:val="both"/>
              <w:rPr>
                <w:rFonts w:ascii="Times New Roman" w:hAnsi="Times New Roman"/>
                <w:sz w:val="21"/>
                <w:szCs w:val="21"/>
                <w:lang w:eastAsia="zh-CN"/>
              </w:rPr>
            </w:pPr>
            <w:r>
              <w:rPr>
                <w:rFonts w:ascii="Times New Roman" w:eastAsia="宋体" w:hAnsi="Times New Roman" w:cs="宋体" w:hint="eastAsia"/>
                <w:b/>
                <w:color w:val="0D6812"/>
                <w:sz w:val="21"/>
                <w:szCs w:val="21"/>
                <w:lang w:eastAsia="zh-CN"/>
              </w:rPr>
              <w:t>与土地转换有关的两种清单：</w:t>
            </w:r>
            <w:r>
              <w:rPr>
                <w:rFonts w:ascii="Times New Roman" w:eastAsia="宋体" w:hAnsi="Times New Roman" w:cs="宋体" w:hint="eastAsia"/>
                <w:color w:val="0D6812"/>
                <w:sz w:val="21"/>
                <w:szCs w:val="21"/>
                <w:lang w:eastAsia="zh-CN"/>
              </w:rPr>
              <w:t>与土地转换有关的直接和间接清单应按已使用</w:t>
            </w:r>
            <w:r>
              <w:rPr>
                <w:rFonts w:ascii="Times New Roman" w:hAnsi="Times New Roman"/>
                <w:color w:val="0D6812"/>
                <w:sz w:val="21"/>
                <w:szCs w:val="21"/>
                <w:lang w:eastAsia="zh-CN"/>
              </w:rPr>
              <w:t>/</w:t>
            </w:r>
            <w:r>
              <w:rPr>
                <w:rFonts w:ascii="Times New Roman" w:eastAsia="宋体" w:hAnsi="Times New Roman" w:cs="宋体" w:hint="eastAsia"/>
                <w:color w:val="0D6812"/>
                <w:sz w:val="21"/>
                <w:szCs w:val="21"/>
                <w:lang w:eastAsia="zh-CN"/>
              </w:rPr>
              <w:t>占用的土地面积和耕种期限分配给下列作物，具体如下。应区分两种情况：</w:t>
            </w:r>
            <w:r>
              <w:rPr>
                <w:rFonts w:ascii="Times New Roman" w:hAnsi="Times New Roman"/>
                <w:color w:val="0D6812"/>
                <w:sz w:val="21"/>
                <w:szCs w:val="21"/>
                <w:lang w:eastAsia="zh-CN"/>
              </w:rPr>
              <w:t xml:space="preserve"> </w:t>
            </w:r>
            <w:r>
              <w:rPr>
                <w:rFonts w:ascii="Times New Roman" w:hAnsi="Times New Roman"/>
                <w:b/>
                <w:color w:val="0D6812"/>
                <w:sz w:val="21"/>
                <w:szCs w:val="21"/>
                <w:lang w:eastAsia="zh-CN"/>
              </w:rPr>
              <w:t xml:space="preserve">a) </w:t>
            </w:r>
            <w:r>
              <w:rPr>
                <w:rFonts w:ascii="Times New Roman" w:eastAsia="宋体" w:hAnsi="Times New Roman" w:cs="宋体" w:hint="eastAsia"/>
                <w:b/>
                <w:color w:val="0D6812"/>
                <w:sz w:val="21"/>
                <w:szCs w:val="21"/>
                <w:lang w:eastAsia="zh-CN"/>
              </w:rPr>
              <w:t>发生时间超过一年的清单项目，以指数方式达到新的准平衡</w:t>
            </w:r>
            <w:r>
              <w:rPr>
                <w:rFonts w:ascii="Times New Roman" w:eastAsia="宋体" w:hAnsi="Times New Roman" w:cs="宋体" w:hint="eastAsia"/>
                <w:color w:val="808080"/>
                <w:sz w:val="21"/>
                <w:szCs w:val="21"/>
                <w:lang w:eastAsia="zh-CN"/>
              </w:rPr>
              <w:t>（如腐殖质等生物降解造成的土壤有机碳损失产生的</w:t>
            </w:r>
            <w:r>
              <w:rPr>
                <w:rFonts w:ascii="Times New Roman" w:hAnsi="Times New Roman"/>
                <w:color w:val="808080"/>
                <w:sz w:val="21"/>
                <w:szCs w:val="21"/>
                <w:lang w:eastAsia="zh-CN"/>
              </w:rPr>
              <w:t xml:space="preserve"> CO</w:t>
            </w:r>
            <w:r>
              <w:rPr>
                <w:rFonts w:ascii="Times New Roman" w:hAnsi="Times New Roman"/>
                <w:color w:val="0D6812"/>
                <w:sz w:val="21"/>
                <w:szCs w:val="21"/>
                <w:vertAlign w:val="subscript"/>
                <w:lang w:eastAsia="zh-CN"/>
              </w:rPr>
              <w:t>2</w:t>
            </w:r>
            <w:r>
              <w:rPr>
                <w:rFonts w:ascii="Times New Roman" w:hAnsi="Times New Roman"/>
                <w:color w:val="808080"/>
                <w:sz w:val="21"/>
                <w:szCs w:val="21"/>
                <w:lang w:eastAsia="zh-CN"/>
              </w:rPr>
              <w:t xml:space="preserve"> </w:t>
            </w:r>
            <w:r>
              <w:rPr>
                <w:rFonts w:ascii="Times New Roman" w:eastAsia="宋体" w:hAnsi="Times New Roman" w:cs="宋体" w:hint="eastAsia"/>
                <w:color w:val="808080"/>
                <w:sz w:val="21"/>
                <w:szCs w:val="21"/>
                <w:lang w:eastAsia="zh-CN"/>
              </w:rPr>
              <w:t>排放）。</w:t>
            </w:r>
            <w:r>
              <w:rPr>
                <w:rFonts w:ascii="Times New Roman" w:hAnsi="Times New Roman"/>
                <w:color w:val="808080"/>
                <w:sz w:val="21"/>
                <w:szCs w:val="21"/>
                <w:lang w:eastAsia="zh-CN"/>
              </w:rPr>
              <w:t xml:space="preserve"> </w:t>
            </w:r>
            <w:r>
              <w:rPr>
                <w:rFonts w:ascii="Times New Roman" w:hAnsi="Times New Roman"/>
                <w:b/>
                <w:color w:val="0D6812"/>
                <w:sz w:val="21"/>
                <w:szCs w:val="21"/>
                <w:lang w:eastAsia="zh-CN"/>
              </w:rPr>
              <w:t xml:space="preserve">b) </w:t>
            </w:r>
            <w:r>
              <w:rPr>
                <w:rFonts w:ascii="Times New Roman" w:eastAsia="宋体" w:hAnsi="Times New Roman" w:cs="宋体" w:hint="eastAsia"/>
                <w:b/>
                <w:color w:val="0D6812"/>
                <w:sz w:val="21"/>
                <w:szCs w:val="21"/>
                <w:lang w:eastAsia="zh-CN"/>
              </w:rPr>
              <w:t>直接发生在转化过程中</w:t>
            </w:r>
            <w:proofErr w:type="gramStart"/>
            <w:r>
              <w:rPr>
                <w:rFonts w:ascii="Times New Roman" w:eastAsia="宋体" w:hAnsi="Times New Roman" w:cs="宋体" w:hint="eastAsia"/>
                <w:b/>
                <w:color w:val="0D6812"/>
                <w:sz w:val="21"/>
                <w:szCs w:val="21"/>
                <w:lang w:eastAsia="zh-CN"/>
              </w:rPr>
              <w:t>且之后</w:t>
            </w:r>
            <w:proofErr w:type="gramEnd"/>
            <w:r>
              <w:rPr>
                <w:rFonts w:ascii="Times New Roman" w:eastAsia="宋体" w:hAnsi="Times New Roman" w:cs="宋体" w:hint="eastAsia"/>
                <w:b/>
                <w:color w:val="0D6812"/>
                <w:sz w:val="21"/>
                <w:szCs w:val="21"/>
                <w:lang w:eastAsia="zh-CN"/>
              </w:rPr>
              <w:t>不超过一年的清单项目</w:t>
            </w:r>
            <w:r>
              <w:rPr>
                <w:rFonts w:ascii="Times New Roman" w:eastAsia="宋体" w:hAnsi="Times New Roman" w:cs="宋体" w:hint="eastAsia"/>
                <w:color w:val="808080"/>
                <w:sz w:val="21"/>
                <w:szCs w:val="21"/>
                <w:lang w:eastAsia="zh-CN"/>
              </w:rPr>
              <w:t>（如转化过程中的机器使用和生物质燃烧等产生的峰值排放）。</w:t>
            </w:r>
          </w:p>
          <w:p w14:paraId="75D0F59D" w14:textId="77777777" w:rsidR="00D16BE9" w:rsidRDefault="00AC4FA2">
            <w:pPr>
              <w:pStyle w:val="TableParagraph"/>
              <w:numPr>
                <w:ilvl w:val="3"/>
                <w:numId w:val="87"/>
              </w:numPr>
              <w:tabs>
                <w:tab w:val="left" w:pos="2969"/>
              </w:tabs>
              <w:spacing w:before="0" w:line="300" w:lineRule="auto"/>
              <w:ind w:left="0" w:firstLineChars="200" w:firstLine="422"/>
              <w:jc w:val="both"/>
              <w:rPr>
                <w:rFonts w:ascii="Times New Roman" w:hAnsi="Times New Roman"/>
                <w:sz w:val="21"/>
                <w:szCs w:val="21"/>
                <w:lang w:eastAsia="zh-CN"/>
              </w:rPr>
            </w:pPr>
            <w:r>
              <w:rPr>
                <w:rFonts w:ascii="Times New Roman" w:eastAsia="宋体" w:hAnsi="Times New Roman" w:cs="宋体" w:hint="eastAsia"/>
                <w:b/>
                <w:color w:val="0D6812"/>
                <w:sz w:val="21"/>
                <w:szCs w:val="21"/>
                <w:lang w:eastAsia="zh-CN"/>
              </w:rPr>
              <w:t>对于情况</w:t>
            </w:r>
            <w:r>
              <w:rPr>
                <w:rFonts w:ascii="Times New Roman" w:hAnsi="Times New Roman"/>
                <w:b/>
                <w:color w:val="0D6812"/>
                <w:sz w:val="21"/>
                <w:szCs w:val="21"/>
                <w:lang w:eastAsia="zh-CN"/>
              </w:rPr>
              <w:t xml:space="preserve"> a)</w:t>
            </w:r>
            <w:r>
              <w:rPr>
                <w:rFonts w:ascii="Times New Roman" w:eastAsia="宋体" w:hAnsi="Times New Roman" w:cs="宋体" w:hint="eastAsia"/>
                <w:color w:val="227733"/>
                <w:sz w:val="21"/>
                <w:szCs w:val="21"/>
                <w:lang w:eastAsia="zh-CN"/>
              </w:rPr>
              <w:t>，以及对于归因模型和后果模型，应根据土地利用功能占用土地或以其他方式占用土地期间发生的清单，按比例将清单分配给土地利用功能。</w:t>
            </w:r>
          </w:p>
        </w:tc>
      </w:tr>
    </w:tbl>
    <w:p w14:paraId="70D8660D" w14:textId="77777777" w:rsidR="00D16BE9" w:rsidRDefault="00D16BE9">
      <w:pPr>
        <w:pStyle w:val="a8"/>
        <w:spacing w:line="300" w:lineRule="auto"/>
        <w:ind w:firstLineChars="200" w:firstLine="412"/>
        <w:jc w:val="both"/>
        <w:rPr>
          <w:rFonts w:cs="宋体"/>
          <w:spacing w:val="-2"/>
          <w:szCs w:val="21"/>
          <w:lang w:eastAsia="zh-CN"/>
        </w:rPr>
      </w:pPr>
    </w:p>
    <w:p w14:paraId="38CFE9D9" w14:textId="77777777" w:rsidR="00D16BE9" w:rsidRDefault="00AC4FA2">
      <w:pPr>
        <w:pStyle w:val="a8"/>
        <w:spacing w:line="300" w:lineRule="auto"/>
        <w:ind w:firstLineChars="200" w:firstLine="412"/>
        <w:jc w:val="both"/>
        <w:rPr>
          <w:rFonts w:cs="宋体"/>
          <w:spacing w:val="-2"/>
          <w:szCs w:val="21"/>
          <w:lang w:eastAsia="zh-CN"/>
        </w:rPr>
      </w:pPr>
      <w:r>
        <w:rPr>
          <w:rFonts w:cs="宋体"/>
          <w:spacing w:val="-2"/>
          <w:szCs w:val="21"/>
          <w:lang w:eastAsia="zh-CN"/>
        </w:rPr>
        <w:br w:type="page"/>
      </w:r>
    </w:p>
    <w:tbl>
      <w:tblPr>
        <w:tblStyle w:val="TableNormal"/>
        <w:tblW w:w="9290" w:type="dxa"/>
        <w:tblInd w:w="-534" w:type="dxa"/>
        <w:tblBorders>
          <w:top w:val="dotDash" w:sz="18" w:space="0" w:color="008000"/>
          <w:left w:val="dotDash" w:sz="18" w:space="0" w:color="008000"/>
          <w:bottom w:val="dotDash" w:sz="18" w:space="0" w:color="008000"/>
          <w:right w:val="dotDash" w:sz="18" w:space="0" w:color="008000"/>
          <w:insideH w:val="dotDash" w:sz="18" w:space="0" w:color="008000"/>
          <w:insideV w:val="dotDash" w:sz="18" w:space="0" w:color="008000"/>
        </w:tblBorders>
        <w:tblLayout w:type="fixed"/>
        <w:tblLook w:val="04A0" w:firstRow="1" w:lastRow="0" w:firstColumn="1" w:lastColumn="0" w:noHBand="0" w:noVBand="1"/>
      </w:tblPr>
      <w:tblGrid>
        <w:gridCol w:w="9290"/>
      </w:tblGrid>
      <w:tr w:rsidR="00D16BE9" w14:paraId="26F2B981" w14:textId="77777777">
        <w:trPr>
          <w:trHeight w:val="543"/>
        </w:trPr>
        <w:tc>
          <w:tcPr>
            <w:tcW w:w="9290" w:type="dxa"/>
            <w:tcBorders>
              <w:bottom w:val="dashSmallGap" w:sz="4" w:space="0" w:color="000000"/>
            </w:tcBorders>
          </w:tcPr>
          <w:p w14:paraId="1B4AFDAE" w14:textId="77777777" w:rsidR="00D16BE9" w:rsidRDefault="00AC4FA2">
            <w:pPr>
              <w:pStyle w:val="TableParagraph"/>
              <w:spacing w:before="0" w:line="300" w:lineRule="auto"/>
              <w:ind w:left="0" w:firstLineChars="200" w:firstLine="482"/>
              <w:jc w:val="center"/>
              <w:rPr>
                <w:rFonts w:ascii="Times New Roman" w:hAnsi="Times New Roman"/>
                <w:b/>
                <w:sz w:val="24"/>
                <w:lang w:eastAsia="zh-CN"/>
              </w:rPr>
            </w:pPr>
            <w:r>
              <w:rPr>
                <w:rFonts w:ascii="Times New Roman" w:eastAsia="宋体" w:hAnsi="Times New Roman" w:cs="宋体" w:hint="eastAsia"/>
                <w:b/>
                <w:color w:val="003300"/>
                <w:sz w:val="24"/>
                <w:lang w:eastAsia="zh-CN"/>
              </w:rPr>
              <w:lastRenderedPageBreak/>
              <w:t>规定：</w:t>
            </w:r>
            <w:r>
              <w:rPr>
                <w:rFonts w:ascii="Times New Roman" w:hAnsi="Times New Roman"/>
                <w:b/>
                <w:color w:val="003300"/>
                <w:sz w:val="24"/>
                <w:lang w:eastAsia="zh-CN"/>
              </w:rPr>
              <w:t xml:space="preserve">7.4.4.1 </w:t>
            </w:r>
            <w:r>
              <w:rPr>
                <w:rFonts w:ascii="Times New Roman" w:eastAsia="宋体" w:hAnsi="Times New Roman" w:cs="宋体" w:hint="eastAsia"/>
                <w:b/>
                <w:color w:val="003300"/>
                <w:sz w:val="24"/>
                <w:lang w:eastAsia="zh-CN"/>
              </w:rPr>
              <w:t>建立农林</w:t>
            </w:r>
            <w:r>
              <w:rPr>
                <w:rFonts w:ascii="Times New Roman" w:eastAsia="宋体" w:hAnsi="Times New Roman" w:cs="宋体" w:hint="eastAsia"/>
                <w:b/>
                <w:color w:val="003300"/>
                <w:spacing w:val="-2"/>
                <w:sz w:val="24"/>
                <w:lang w:eastAsia="zh-CN"/>
              </w:rPr>
              <w:t>系统</w:t>
            </w:r>
            <w:r>
              <w:rPr>
                <w:rFonts w:ascii="Times New Roman" w:eastAsia="宋体" w:hAnsi="Times New Roman" w:cs="宋体" w:hint="eastAsia"/>
                <w:b/>
                <w:color w:val="003300"/>
                <w:sz w:val="24"/>
                <w:lang w:eastAsia="zh-CN"/>
              </w:rPr>
              <w:t>模型</w:t>
            </w:r>
          </w:p>
        </w:tc>
      </w:tr>
      <w:tr w:rsidR="00D16BE9" w14:paraId="3DA2378D" w14:textId="77777777">
        <w:trPr>
          <w:trHeight w:val="5782"/>
        </w:trPr>
        <w:tc>
          <w:tcPr>
            <w:tcW w:w="9290" w:type="dxa"/>
            <w:tcBorders>
              <w:top w:val="dashSmallGap" w:sz="4" w:space="0" w:color="000000"/>
              <w:bottom w:val="nil"/>
              <w:right w:val="single" w:sz="12" w:space="0" w:color="FF0000"/>
            </w:tcBorders>
          </w:tcPr>
          <w:p w14:paraId="48C353AB" w14:textId="77777777" w:rsidR="00D16BE9" w:rsidRDefault="00AC4FA2">
            <w:pPr>
              <w:pStyle w:val="TableParagraph"/>
              <w:spacing w:before="0" w:line="300" w:lineRule="auto"/>
              <w:ind w:left="0" w:firstLineChars="200" w:firstLine="420"/>
              <w:jc w:val="both"/>
              <w:rPr>
                <w:rFonts w:ascii="Times New Roman" w:hAnsi="Times New Roman"/>
                <w:sz w:val="21"/>
                <w:szCs w:val="21"/>
                <w:lang w:eastAsia="zh-CN"/>
              </w:rPr>
            </w:pPr>
            <w:r>
              <w:rPr>
                <w:rFonts w:ascii="Times New Roman" w:eastAsia="宋体" w:hAnsi="Times New Roman" w:cs="宋体" w:hint="eastAsia"/>
                <w:color w:val="227733"/>
                <w:sz w:val="21"/>
                <w:szCs w:val="21"/>
                <w:lang w:eastAsia="zh-CN"/>
              </w:rPr>
              <w:t>阻止其用于其他用途</w:t>
            </w:r>
            <w:r>
              <w:rPr>
                <w:rFonts w:ascii="Times New Roman" w:eastAsia="宋体" w:hAnsi="Times New Roman" w:cs="宋体" w:hint="eastAsia"/>
                <w:color w:val="808080"/>
                <w:sz w:val="21"/>
                <w:szCs w:val="21"/>
                <w:lang w:eastAsia="zh-CN"/>
              </w:rPr>
              <w:t>（例如，作为作物轮作的一部分，包括</w:t>
            </w:r>
            <w:r>
              <w:rPr>
                <w:rFonts w:ascii="Times New Roman" w:hAnsi="Times New Roman"/>
                <w:color w:val="808080"/>
                <w:sz w:val="21"/>
                <w:szCs w:val="21"/>
                <w:lang w:eastAsia="zh-CN"/>
              </w:rPr>
              <w:t xml:space="preserve"> 1 </w:t>
            </w:r>
            <w:r>
              <w:rPr>
                <w:rFonts w:ascii="Times New Roman" w:eastAsia="宋体" w:hAnsi="Times New Roman" w:cs="宋体" w:hint="eastAsia"/>
                <w:color w:val="808080"/>
                <w:sz w:val="21"/>
                <w:szCs w:val="21"/>
                <w:lang w:eastAsia="zh-CN"/>
              </w:rPr>
              <w:t>年休耕）</w:t>
            </w:r>
            <w:r>
              <w:rPr>
                <w:rFonts w:ascii="Times New Roman" w:eastAsia="宋体" w:hAnsi="Times New Roman" w:cs="宋体" w:hint="eastAsia"/>
                <w:color w:val="227733"/>
                <w:sz w:val="21"/>
                <w:szCs w:val="21"/>
                <w:lang w:eastAsia="zh-CN"/>
              </w:rPr>
              <w:t>。对于以土壤有机碳形式存在的二氧化碳的损失</w:t>
            </w:r>
            <w:r>
              <w:rPr>
                <w:rFonts w:ascii="Times New Roman" w:hAnsi="Times New Roman"/>
                <w:color w:val="227733"/>
                <w:sz w:val="21"/>
                <w:szCs w:val="21"/>
                <w:lang w:eastAsia="zh-CN"/>
              </w:rPr>
              <w:t>/</w:t>
            </w:r>
            <w:r>
              <w:rPr>
                <w:rFonts w:ascii="Times New Roman" w:eastAsia="宋体" w:hAnsi="Times New Roman" w:cs="宋体" w:hint="eastAsia"/>
                <w:color w:val="227733"/>
                <w:sz w:val="21"/>
                <w:szCs w:val="21"/>
                <w:lang w:eastAsia="zh-CN"/>
              </w:rPr>
              <w:t>结合，在转化后达到土地利用的平衡时，应假定默认期限为</w:t>
            </w:r>
            <w:r>
              <w:rPr>
                <w:rFonts w:ascii="Times New Roman" w:hAnsi="Times New Roman"/>
                <w:color w:val="227733"/>
                <w:sz w:val="21"/>
                <w:szCs w:val="21"/>
                <w:lang w:eastAsia="zh-CN"/>
              </w:rPr>
              <w:t xml:space="preserve"> 20 </w:t>
            </w:r>
            <w:r>
              <w:rPr>
                <w:rFonts w:ascii="Times New Roman" w:eastAsia="宋体" w:hAnsi="Times New Roman" w:cs="宋体" w:hint="eastAsia"/>
                <w:color w:val="227733"/>
                <w:sz w:val="21"/>
                <w:szCs w:val="21"/>
                <w:lang w:eastAsia="zh-CN"/>
              </w:rPr>
              <w:t>年。这是为了</w:t>
            </w:r>
            <w:proofErr w:type="gramStart"/>
            <w:r>
              <w:rPr>
                <w:rFonts w:ascii="Times New Roman" w:eastAsia="宋体" w:hAnsi="Times New Roman" w:cs="宋体" w:hint="eastAsia"/>
                <w:color w:val="227733"/>
                <w:sz w:val="21"/>
                <w:szCs w:val="21"/>
                <w:lang w:eastAsia="zh-CN"/>
              </w:rPr>
              <w:t>反映约</w:t>
            </w:r>
            <w:proofErr w:type="gramEnd"/>
            <w:r>
              <w:rPr>
                <w:rFonts w:ascii="Times New Roman" w:hAnsi="Times New Roman"/>
                <w:color w:val="227733"/>
                <w:sz w:val="21"/>
                <w:szCs w:val="21"/>
                <w:lang w:eastAsia="zh-CN"/>
              </w:rPr>
              <w:t xml:space="preserve"> 90% </w:t>
            </w:r>
            <w:r>
              <w:rPr>
                <w:rFonts w:ascii="Times New Roman" w:eastAsia="宋体" w:hAnsi="Times New Roman" w:cs="宋体" w:hint="eastAsia"/>
                <w:color w:val="227733"/>
                <w:sz w:val="21"/>
                <w:szCs w:val="21"/>
                <w:lang w:eastAsia="zh-CN"/>
              </w:rPr>
              <w:t>的主要损失</w:t>
            </w:r>
            <w:r>
              <w:rPr>
                <w:rFonts w:ascii="Times New Roman" w:hAnsi="Times New Roman"/>
                <w:color w:val="227733"/>
                <w:sz w:val="21"/>
                <w:szCs w:val="21"/>
                <w:lang w:eastAsia="zh-CN"/>
              </w:rPr>
              <w:t>/</w:t>
            </w:r>
            <w:r>
              <w:rPr>
                <w:rFonts w:ascii="Times New Roman" w:eastAsia="宋体" w:hAnsi="Times New Roman" w:cs="宋体" w:hint="eastAsia"/>
                <w:color w:val="227733"/>
                <w:sz w:val="21"/>
                <w:szCs w:val="21"/>
                <w:lang w:eastAsia="zh-CN"/>
              </w:rPr>
              <w:t>结合。</w:t>
            </w:r>
          </w:p>
          <w:p w14:paraId="086D9DBE" w14:textId="77777777" w:rsidR="00D16BE9" w:rsidRDefault="00AC4FA2">
            <w:pPr>
              <w:pStyle w:val="TableParagraph"/>
              <w:numPr>
                <w:ilvl w:val="3"/>
                <w:numId w:val="88"/>
              </w:numPr>
              <w:tabs>
                <w:tab w:val="left" w:pos="2969"/>
              </w:tabs>
              <w:spacing w:before="0" w:line="300" w:lineRule="auto"/>
              <w:ind w:left="0" w:firstLineChars="200" w:firstLine="420"/>
              <w:jc w:val="both"/>
              <w:rPr>
                <w:rFonts w:ascii="Times New Roman" w:hAnsi="Times New Roman"/>
                <w:sz w:val="21"/>
                <w:szCs w:val="21"/>
                <w:lang w:eastAsia="zh-CN"/>
              </w:rPr>
            </w:pPr>
            <w:r>
              <w:rPr>
                <w:rFonts w:ascii="Times New Roman" w:eastAsia="宋体" w:hAnsi="Times New Roman" w:cs="宋体" w:hint="eastAsia"/>
                <w:color w:val="227733"/>
                <w:sz w:val="21"/>
                <w:szCs w:val="21"/>
                <w:lang w:eastAsia="zh-CN"/>
              </w:rPr>
              <w:t>为简化起见，应</w:t>
            </w:r>
            <w:proofErr w:type="gramStart"/>
            <w:r>
              <w:rPr>
                <w:rFonts w:ascii="Times New Roman" w:eastAsia="宋体" w:hAnsi="Times New Roman" w:cs="宋体" w:hint="eastAsia"/>
                <w:color w:val="227733"/>
                <w:sz w:val="21"/>
                <w:szCs w:val="21"/>
                <w:lang w:eastAsia="zh-CN"/>
              </w:rPr>
              <w:t>假定总</w:t>
            </w:r>
            <w:proofErr w:type="gramEnd"/>
            <w:r>
              <w:rPr>
                <w:rFonts w:ascii="Times New Roman" w:eastAsia="宋体" w:hAnsi="Times New Roman" w:cs="宋体" w:hint="eastAsia"/>
                <w:color w:val="227733"/>
                <w:sz w:val="21"/>
                <w:szCs w:val="21"/>
                <w:lang w:eastAsia="zh-CN"/>
              </w:rPr>
              <w:t>损失随时间呈三角形分布，直至达到约</w:t>
            </w:r>
            <w:r>
              <w:rPr>
                <w:rFonts w:ascii="Times New Roman" w:hAnsi="Times New Roman"/>
                <w:color w:val="227733"/>
                <w:sz w:val="21"/>
                <w:szCs w:val="21"/>
                <w:lang w:eastAsia="zh-CN"/>
              </w:rPr>
              <w:t xml:space="preserve"> 90%</w:t>
            </w:r>
            <w:r>
              <w:rPr>
                <w:rFonts w:ascii="Times New Roman" w:eastAsia="宋体" w:hAnsi="Times New Roman" w:cs="宋体" w:hint="eastAsia"/>
                <w:color w:val="227733"/>
                <w:sz w:val="21"/>
                <w:szCs w:val="21"/>
                <w:lang w:eastAsia="zh-CN"/>
              </w:rPr>
              <w:t>的损失</w:t>
            </w:r>
            <w:r>
              <w:rPr>
                <w:rFonts w:ascii="Times New Roman" w:hAnsi="Times New Roman"/>
                <w:color w:val="227733"/>
                <w:sz w:val="21"/>
                <w:szCs w:val="21"/>
                <w:lang w:eastAsia="zh-CN"/>
              </w:rPr>
              <w:t>/</w:t>
            </w:r>
            <w:r>
              <w:rPr>
                <w:rFonts w:ascii="Times New Roman" w:eastAsia="宋体" w:hAnsi="Times New Roman" w:cs="宋体" w:hint="eastAsia"/>
                <w:color w:val="227733"/>
                <w:sz w:val="21"/>
                <w:szCs w:val="21"/>
                <w:lang w:eastAsia="zh-CN"/>
              </w:rPr>
              <w:t>约束，达到新的平衡。应使用</w:t>
            </w:r>
            <w:r w:rsidR="00000000">
              <w:fldChar w:fldCharType="begin"/>
            </w:r>
            <w:r w:rsidR="00000000">
              <w:rPr>
                <w:lang w:eastAsia="zh-CN"/>
              </w:rPr>
              <w:instrText>HYPERLINK \l "_bookmark263"</w:instrText>
            </w:r>
            <w:r w:rsidR="00000000">
              <w:fldChar w:fldCharType="separate"/>
            </w:r>
            <w:r>
              <w:rPr>
                <w:rFonts w:ascii="Times New Roman" w:eastAsia="宋体" w:hAnsi="Times New Roman" w:cs="宋体" w:hint="eastAsia"/>
                <w:color w:val="227733"/>
                <w:sz w:val="21"/>
                <w:szCs w:val="21"/>
                <w:lang w:eastAsia="zh-CN"/>
              </w:rPr>
              <w:t>公式</w:t>
            </w:r>
            <w:r>
              <w:rPr>
                <w:rFonts w:ascii="Times New Roman" w:hAnsi="Times New Roman"/>
                <w:color w:val="227733"/>
                <w:sz w:val="21"/>
                <w:szCs w:val="21"/>
                <w:lang w:eastAsia="zh-CN"/>
              </w:rPr>
              <w:t xml:space="preserve"> 1</w:t>
            </w:r>
            <w:r w:rsidR="00000000">
              <w:rPr>
                <w:rFonts w:ascii="Times New Roman" w:hAnsi="Times New Roman"/>
                <w:color w:val="227733"/>
                <w:sz w:val="21"/>
                <w:szCs w:val="21"/>
                <w:lang w:eastAsia="zh-CN"/>
              </w:rPr>
              <w:fldChar w:fldCharType="end"/>
            </w:r>
            <w:r>
              <w:rPr>
                <w:rFonts w:ascii="Times New Roman" w:hAnsi="Times New Roman"/>
                <w:color w:val="227733"/>
                <w:sz w:val="21"/>
                <w:szCs w:val="21"/>
                <w:lang w:eastAsia="zh-CN"/>
              </w:rPr>
              <w:t xml:space="preserve"> </w:t>
            </w:r>
            <w:r>
              <w:rPr>
                <w:rFonts w:ascii="Times New Roman" w:eastAsia="宋体" w:hAnsi="Times New Roman" w:cs="宋体" w:hint="eastAsia"/>
                <w:color w:val="227733"/>
                <w:sz w:val="21"/>
                <w:szCs w:val="21"/>
                <w:lang w:eastAsia="zh-CN"/>
              </w:rPr>
              <w:t>将计算出的总排放量</w:t>
            </w:r>
            <w:r>
              <w:rPr>
                <w:rFonts w:ascii="Times New Roman" w:hAnsi="Times New Roman"/>
                <w:color w:val="227733"/>
                <w:sz w:val="21"/>
                <w:szCs w:val="21"/>
                <w:lang w:eastAsia="zh-CN"/>
              </w:rPr>
              <w:t>/</w:t>
            </w:r>
            <w:r>
              <w:rPr>
                <w:rFonts w:ascii="Times New Roman" w:eastAsia="宋体" w:hAnsi="Times New Roman" w:cs="宋体" w:hint="eastAsia"/>
                <w:color w:val="227733"/>
                <w:sz w:val="21"/>
                <w:szCs w:val="21"/>
                <w:lang w:eastAsia="zh-CN"/>
              </w:rPr>
              <w:t>约束力分配给作物；如果可以证明上述默认期不同于</w:t>
            </w:r>
            <w:r>
              <w:rPr>
                <w:rFonts w:ascii="Times New Roman" w:hAnsi="Times New Roman"/>
                <w:color w:val="227733"/>
                <w:sz w:val="21"/>
                <w:szCs w:val="21"/>
                <w:lang w:eastAsia="zh-CN"/>
              </w:rPr>
              <w:t xml:space="preserve"> 20 </w:t>
            </w:r>
            <w:r>
              <w:rPr>
                <w:rFonts w:ascii="Times New Roman" w:eastAsia="宋体" w:hAnsi="Times New Roman" w:cs="宋体" w:hint="eastAsia"/>
                <w:color w:val="227733"/>
                <w:sz w:val="21"/>
                <w:szCs w:val="21"/>
                <w:lang w:eastAsia="zh-CN"/>
              </w:rPr>
              <w:t>年，则应使用</w:t>
            </w:r>
            <w:r w:rsidR="00000000">
              <w:fldChar w:fldCharType="begin"/>
            </w:r>
            <w:r w:rsidR="00000000">
              <w:rPr>
                <w:lang w:eastAsia="zh-CN"/>
              </w:rPr>
              <w:instrText>HYPERLINK \l "_bookmark264"</w:instrText>
            </w:r>
            <w:r w:rsidR="00000000">
              <w:fldChar w:fldCharType="separate"/>
            </w:r>
            <w:r>
              <w:rPr>
                <w:rFonts w:ascii="Times New Roman" w:eastAsia="宋体" w:hAnsi="Times New Roman" w:cs="宋体" w:hint="eastAsia"/>
                <w:color w:val="227733"/>
                <w:sz w:val="21"/>
                <w:szCs w:val="21"/>
                <w:lang w:eastAsia="zh-CN"/>
              </w:rPr>
              <w:t>公式</w:t>
            </w:r>
            <w:r>
              <w:rPr>
                <w:rFonts w:ascii="Times New Roman" w:hAnsi="Times New Roman"/>
                <w:color w:val="227733"/>
                <w:sz w:val="21"/>
                <w:szCs w:val="21"/>
                <w:lang w:eastAsia="zh-CN"/>
              </w:rPr>
              <w:t xml:space="preserve"> 2</w:t>
            </w:r>
            <w:r w:rsidR="00000000">
              <w:rPr>
                <w:rFonts w:ascii="Times New Roman" w:hAnsi="Times New Roman"/>
                <w:color w:val="227733"/>
                <w:sz w:val="21"/>
                <w:szCs w:val="21"/>
                <w:lang w:eastAsia="zh-CN"/>
              </w:rPr>
              <w:fldChar w:fldCharType="end"/>
            </w:r>
            <w:r>
              <w:rPr>
                <w:rFonts w:ascii="Times New Roman" w:eastAsia="宋体" w:hAnsi="Times New Roman" w:cs="宋体" w:hint="eastAsia"/>
                <w:color w:val="227733"/>
                <w:sz w:val="21"/>
                <w:szCs w:val="21"/>
                <w:lang w:eastAsia="zh-CN"/>
              </w:rPr>
              <w:t>。</w:t>
            </w:r>
          </w:p>
          <w:p w14:paraId="70493499" w14:textId="77777777" w:rsidR="00D16BE9" w:rsidRDefault="00000000">
            <w:pPr>
              <w:pStyle w:val="TableParagraph"/>
              <w:numPr>
                <w:ilvl w:val="3"/>
                <w:numId w:val="88"/>
              </w:numPr>
              <w:tabs>
                <w:tab w:val="left" w:pos="2968"/>
                <w:tab w:val="left" w:pos="2969"/>
                <w:tab w:val="left" w:pos="4492"/>
                <w:tab w:val="left" w:pos="5869"/>
              </w:tabs>
              <w:spacing w:before="0" w:line="300" w:lineRule="auto"/>
              <w:ind w:left="0" w:firstLineChars="200" w:firstLine="440"/>
              <w:rPr>
                <w:rFonts w:ascii="Times New Roman" w:hAnsi="Times New Roman"/>
                <w:sz w:val="21"/>
                <w:szCs w:val="21"/>
              </w:rPr>
            </w:pPr>
            <w:hyperlink w:anchor="_bookmark263" w:history="1">
              <w:r w:rsidR="00AC4FA2">
                <w:rPr>
                  <w:rFonts w:ascii="Times New Roman" w:eastAsia="宋体" w:hAnsi="Times New Roman" w:cs="宋体" w:hint="eastAsia"/>
                  <w:color w:val="227733"/>
                  <w:sz w:val="21"/>
                  <w:szCs w:val="21"/>
                  <w:lang w:eastAsia="zh-CN"/>
                </w:rPr>
                <w:t>公式</w:t>
              </w:r>
              <w:r w:rsidR="00AC4FA2">
                <w:rPr>
                  <w:rFonts w:ascii="Times New Roman" w:hAnsi="Times New Roman"/>
                  <w:color w:val="227733"/>
                  <w:sz w:val="21"/>
                  <w:szCs w:val="21"/>
                  <w:lang w:eastAsia="zh-CN"/>
                </w:rPr>
                <w:t xml:space="preserve"> 1</w:t>
              </w:r>
            </w:hyperlink>
            <w:r w:rsidR="00AC4FA2">
              <w:rPr>
                <w:rFonts w:ascii="Times New Roman" w:hAnsi="Times New Roman"/>
                <w:color w:val="227733"/>
                <w:sz w:val="21"/>
                <w:szCs w:val="21"/>
                <w:lang w:eastAsia="zh-CN"/>
              </w:rPr>
              <w:t xml:space="preserve"> </w:t>
            </w:r>
            <w:r w:rsidR="00AC4FA2">
              <w:rPr>
                <w:rFonts w:ascii="Times New Roman" w:hAnsi="Times New Roman"/>
                <w:i/>
                <w:spacing w:val="-10"/>
                <w:sz w:val="21"/>
                <w:szCs w:val="21"/>
              </w:rPr>
              <w:t xml:space="preserve"> </w:t>
            </w:r>
            <w:r w:rsidR="00AC4FA2">
              <w:rPr>
                <w:rFonts w:ascii="Times New Roman" w:hAnsi="Times New Roman"/>
                <w:position w:val="-24"/>
                <w:sz w:val="21"/>
                <w:szCs w:val="21"/>
              </w:rPr>
              <w:object w:dxaOrig="1926" w:dyaOrig="624" w14:anchorId="1F608442">
                <v:shape id="_x0000_i1030" type="#_x0000_t75" style="width:96pt;height:31pt" o:ole="">
                  <v:imagedata r:id="rId55" o:title=""/>
                </v:shape>
                <o:OLEObject Type="Embed" ProgID="Equation.DSMT4" ShapeID="_x0000_i1030" DrawAspect="Content" ObjectID="_1786915300" r:id="rId59"/>
              </w:object>
            </w:r>
          </w:p>
          <w:p w14:paraId="4373C2B9" w14:textId="77777777" w:rsidR="00D16BE9" w:rsidRDefault="00AC4FA2">
            <w:pPr>
              <w:pStyle w:val="TableParagraph"/>
              <w:spacing w:before="0" w:line="300" w:lineRule="auto"/>
              <w:ind w:left="0" w:firstLineChars="200" w:firstLine="420"/>
              <w:jc w:val="both"/>
              <w:rPr>
                <w:rFonts w:ascii="Times New Roman" w:hAnsi="Times New Roman"/>
                <w:sz w:val="21"/>
                <w:szCs w:val="21"/>
                <w:lang w:eastAsia="zh-CN"/>
              </w:rPr>
            </w:pPr>
            <w:r>
              <w:rPr>
                <w:rFonts w:ascii="Times New Roman" w:hAnsi="Times New Roman"/>
                <w:noProof/>
                <w:position w:val="-2"/>
                <w:sz w:val="21"/>
                <w:szCs w:val="21"/>
              </w:rPr>
              <w:drawing>
                <wp:inline distT="0" distB="0" distL="0" distR="0" wp14:anchorId="54BE915F" wp14:editId="2DDBC899">
                  <wp:extent cx="92710" cy="123825"/>
                  <wp:effectExtent l="0" t="0" r="0" b="1905"/>
                  <wp:docPr id="761" name="image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 name="image76.png"/>
                          <pic:cNvPicPr>
                            <a:picLocks noChangeAspect="1"/>
                          </pic:cNvPicPr>
                        </pic:nvPicPr>
                        <pic:blipFill>
                          <a:blip r:embed="rId60" cstate="print"/>
                          <a:stretch>
                            <a:fillRect/>
                          </a:stretch>
                        </pic:blipFill>
                        <pic:spPr>
                          <a:xfrm>
                            <a:off x="0" y="0"/>
                            <a:ext cx="92963" cy="124205"/>
                          </a:xfrm>
                          <a:prstGeom prst="rect">
                            <a:avLst/>
                          </a:prstGeom>
                        </pic:spPr>
                      </pic:pic>
                    </a:graphicData>
                  </a:graphic>
                </wp:inline>
              </w:drawing>
            </w:r>
            <w:r>
              <w:rPr>
                <w:rFonts w:ascii="Times New Roman" w:hAnsi="Times New Roman"/>
                <w:color w:val="227733"/>
                <w:sz w:val="21"/>
                <w:szCs w:val="21"/>
                <w:lang w:eastAsia="zh-CN"/>
              </w:rPr>
              <w:t xml:space="preserve">X = </w:t>
            </w:r>
            <w:r>
              <w:rPr>
                <w:rFonts w:ascii="Times New Roman" w:eastAsia="宋体" w:hAnsi="Times New Roman" w:cs="宋体" w:hint="eastAsia"/>
                <w:color w:val="227733"/>
                <w:sz w:val="21"/>
                <w:szCs w:val="21"/>
                <w:lang w:eastAsia="zh-CN"/>
              </w:rPr>
              <w:t>分配给所分析</w:t>
            </w:r>
            <w:proofErr w:type="gramStart"/>
            <w:r>
              <w:rPr>
                <w:rFonts w:ascii="Times New Roman" w:eastAsia="宋体" w:hAnsi="Times New Roman" w:cs="宋体" w:hint="eastAsia"/>
                <w:color w:val="227733"/>
                <w:sz w:val="21"/>
                <w:szCs w:val="21"/>
                <w:lang w:eastAsia="zh-CN"/>
              </w:rPr>
              <w:t>作物第</w:t>
            </w:r>
            <w:proofErr w:type="gramEnd"/>
            <w:r>
              <w:rPr>
                <w:rFonts w:ascii="Times New Roman" w:hAnsi="Times New Roman"/>
                <w:color w:val="227733"/>
                <w:sz w:val="21"/>
                <w:szCs w:val="21"/>
                <w:lang w:eastAsia="zh-CN"/>
              </w:rPr>
              <w:t xml:space="preserve"> i </w:t>
            </w:r>
            <w:r>
              <w:rPr>
                <w:rFonts w:ascii="Times New Roman" w:eastAsia="宋体" w:hAnsi="Times New Roman" w:cs="宋体" w:hint="eastAsia"/>
                <w:color w:val="227733"/>
                <w:sz w:val="21"/>
                <w:szCs w:val="21"/>
                <w:lang w:eastAsia="zh-CN"/>
              </w:rPr>
              <w:t>年的库存百分比</w:t>
            </w:r>
          </w:p>
          <w:p w14:paraId="4B0217D6" w14:textId="77777777" w:rsidR="00D16BE9" w:rsidRDefault="00AC4FA2">
            <w:pPr>
              <w:pStyle w:val="TableParagraph"/>
              <w:spacing w:before="0" w:line="300" w:lineRule="auto"/>
              <w:ind w:left="0" w:firstLineChars="200" w:firstLine="420"/>
              <w:jc w:val="both"/>
              <w:rPr>
                <w:rFonts w:ascii="Times New Roman" w:hAnsi="Times New Roman"/>
                <w:sz w:val="21"/>
                <w:szCs w:val="21"/>
                <w:lang w:eastAsia="zh-CN"/>
              </w:rPr>
            </w:pPr>
            <w:r>
              <w:rPr>
                <w:rFonts w:ascii="Times New Roman" w:hAnsi="Times New Roman"/>
                <w:noProof/>
                <w:position w:val="-2"/>
                <w:sz w:val="21"/>
                <w:szCs w:val="21"/>
              </w:rPr>
              <w:drawing>
                <wp:inline distT="0" distB="0" distL="0" distR="0" wp14:anchorId="63AB5C50" wp14:editId="400154E2">
                  <wp:extent cx="92710" cy="123825"/>
                  <wp:effectExtent l="0" t="0" r="0" b="1905"/>
                  <wp:docPr id="763" name="image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 name="image76.png"/>
                          <pic:cNvPicPr>
                            <a:picLocks noChangeAspect="1"/>
                          </pic:cNvPicPr>
                        </pic:nvPicPr>
                        <pic:blipFill>
                          <a:blip r:embed="rId60" cstate="print"/>
                          <a:stretch>
                            <a:fillRect/>
                          </a:stretch>
                        </pic:blipFill>
                        <pic:spPr>
                          <a:xfrm>
                            <a:off x="0" y="0"/>
                            <a:ext cx="92963" cy="124205"/>
                          </a:xfrm>
                          <a:prstGeom prst="rect">
                            <a:avLst/>
                          </a:prstGeom>
                        </pic:spPr>
                      </pic:pic>
                    </a:graphicData>
                  </a:graphic>
                </wp:inline>
              </w:drawing>
            </w:r>
            <w:r>
              <w:rPr>
                <w:rFonts w:ascii="Times New Roman" w:hAnsi="Times New Roman"/>
                <w:color w:val="227733"/>
                <w:sz w:val="21"/>
                <w:szCs w:val="21"/>
                <w:lang w:eastAsia="zh-CN"/>
              </w:rPr>
              <w:t xml:space="preserve">20 = </w:t>
            </w:r>
            <w:r>
              <w:rPr>
                <w:rFonts w:ascii="Times New Roman" w:eastAsia="宋体" w:hAnsi="Times New Roman" w:cs="宋体" w:hint="eastAsia"/>
                <w:color w:val="227733"/>
                <w:sz w:val="21"/>
                <w:szCs w:val="21"/>
                <w:lang w:eastAsia="zh-CN"/>
              </w:rPr>
              <w:t>转换后分配清单的年数，即直到</w:t>
            </w:r>
            <w:r>
              <w:rPr>
                <w:rFonts w:ascii="Times New Roman" w:eastAsia="宋体" w:hAnsi="Times New Roman" w:cs="宋体" w:hint="eastAsia"/>
                <w:color w:val="227733"/>
                <w:sz w:val="21"/>
                <w:szCs w:val="21"/>
                <w:lang w:eastAsia="zh-CN"/>
              </w:rPr>
              <w:t xml:space="preserve"> 90% </w:t>
            </w:r>
            <w:r>
              <w:rPr>
                <w:rFonts w:ascii="Times New Roman" w:eastAsia="宋体" w:hAnsi="Times New Roman" w:cs="宋体" w:hint="eastAsia"/>
                <w:color w:val="227733"/>
                <w:sz w:val="21"/>
                <w:szCs w:val="21"/>
                <w:lang w:eastAsia="zh-CN"/>
              </w:rPr>
              <w:t>的二氧化碳从土壤中流失</w:t>
            </w:r>
            <w:r>
              <w:rPr>
                <w:rFonts w:ascii="Times New Roman" w:eastAsia="宋体" w:hAnsi="Times New Roman" w:cs="宋体" w:hint="eastAsia"/>
                <w:color w:val="227733"/>
                <w:sz w:val="21"/>
                <w:szCs w:val="21"/>
                <w:lang w:eastAsia="zh-CN"/>
              </w:rPr>
              <w:t>/</w:t>
            </w:r>
            <w:r>
              <w:rPr>
                <w:rFonts w:ascii="Times New Roman" w:eastAsia="宋体" w:hAnsi="Times New Roman" w:cs="宋体" w:hint="eastAsia"/>
                <w:color w:val="227733"/>
                <w:sz w:val="21"/>
                <w:szCs w:val="21"/>
                <w:lang w:eastAsia="zh-CN"/>
              </w:rPr>
              <w:t>结合到土壤中为止。年数从转化开始计算。</w:t>
            </w:r>
          </w:p>
          <w:p w14:paraId="2A594469" w14:textId="77777777" w:rsidR="00D16BE9" w:rsidRDefault="00AC4FA2">
            <w:pPr>
              <w:pStyle w:val="TableParagraph"/>
              <w:spacing w:before="0" w:line="300" w:lineRule="auto"/>
              <w:ind w:left="0" w:firstLineChars="200" w:firstLine="420"/>
              <w:jc w:val="both"/>
              <w:rPr>
                <w:rFonts w:ascii="Times New Roman" w:hAnsi="Times New Roman"/>
                <w:sz w:val="21"/>
                <w:szCs w:val="21"/>
                <w:lang w:eastAsia="zh-CN"/>
              </w:rPr>
            </w:pPr>
            <w:r>
              <w:rPr>
                <w:rFonts w:ascii="Times New Roman" w:hAnsi="Times New Roman"/>
                <w:noProof/>
                <w:position w:val="-2"/>
                <w:sz w:val="21"/>
                <w:szCs w:val="21"/>
              </w:rPr>
              <w:drawing>
                <wp:inline distT="0" distB="0" distL="0" distR="0" wp14:anchorId="0E224A8E" wp14:editId="5492E501">
                  <wp:extent cx="92710" cy="123825"/>
                  <wp:effectExtent l="0" t="0" r="0" b="1905"/>
                  <wp:docPr id="765" name="image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 name="image76.png"/>
                          <pic:cNvPicPr>
                            <a:picLocks noChangeAspect="1"/>
                          </pic:cNvPicPr>
                        </pic:nvPicPr>
                        <pic:blipFill>
                          <a:blip r:embed="rId60" cstate="print"/>
                          <a:stretch>
                            <a:fillRect/>
                          </a:stretch>
                        </pic:blipFill>
                        <pic:spPr>
                          <a:xfrm>
                            <a:off x="0" y="0"/>
                            <a:ext cx="92963" cy="124205"/>
                          </a:xfrm>
                          <a:prstGeom prst="rect">
                            <a:avLst/>
                          </a:prstGeom>
                        </pic:spPr>
                      </pic:pic>
                    </a:graphicData>
                  </a:graphic>
                </wp:inline>
              </w:drawing>
            </w:r>
            <w:r>
              <w:rPr>
                <w:rFonts w:ascii="Times New Roman" w:hAnsi="Times New Roman"/>
                <w:color w:val="227733"/>
                <w:sz w:val="21"/>
                <w:szCs w:val="21"/>
                <w:lang w:eastAsia="zh-CN"/>
              </w:rPr>
              <w:t xml:space="preserve">i = </w:t>
            </w:r>
            <w:r>
              <w:rPr>
                <w:rFonts w:ascii="Times New Roman" w:eastAsia="宋体" w:hAnsi="Times New Roman" w:cs="宋体" w:hint="eastAsia"/>
                <w:color w:val="227733"/>
                <w:sz w:val="21"/>
                <w:szCs w:val="21"/>
                <w:lang w:eastAsia="zh-CN"/>
              </w:rPr>
              <w:t>转换后种植所分析作物的年数；转换后第一年为</w:t>
            </w:r>
            <w:r>
              <w:rPr>
                <w:rFonts w:ascii="Times New Roman" w:hAnsi="Times New Roman"/>
                <w:color w:val="227733"/>
                <w:sz w:val="21"/>
                <w:szCs w:val="21"/>
                <w:lang w:eastAsia="zh-CN"/>
              </w:rPr>
              <w:t xml:space="preserve"> i = 0 </w:t>
            </w:r>
            <w:r>
              <w:rPr>
                <w:rFonts w:ascii="Times New Roman" w:eastAsia="宋体" w:hAnsi="Times New Roman" w:cs="宋体" w:hint="eastAsia"/>
                <w:color w:val="227733"/>
                <w:sz w:val="21"/>
                <w:szCs w:val="21"/>
                <w:lang w:eastAsia="zh-CN"/>
              </w:rPr>
              <w:t>年（附加条件：如果</w:t>
            </w:r>
            <w:r>
              <w:rPr>
                <w:rFonts w:ascii="Times New Roman" w:hAnsi="Times New Roman"/>
                <w:color w:val="227733"/>
                <w:sz w:val="21"/>
                <w:szCs w:val="21"/>
                <w:lang w:eastAsia="zh-CN"/>
              </w:rPr>
              <w:t xml:space="preserve"> i &gt; 20-1</w:t>
            </w:r>
            <w:r>
              <w:rPr>
                <w:rFonts w:ascii="Times New Roman" w:eastAsia="宋体" w:hAnsi="Times New Roman" w:cs="宋体" w:hint="eastAsia"/>
                <w:color w:val="227733"/>
                <w:sz w:val="21"/>
                <w:szCs w:val="21"/>
                <w:lang w:eastAsia="zh-CN"/>
              </w:rPr>
              <w:t>，则</w:t>
            </w:r>
            <w:r>
              <w:rPr>
                <w:rFonts w:ascii="Times New Roman" w:hAnsi="Times New Roman"/>
                <w:color w:val="227733"/>
                <w:sz w:val="21"/>
                <w:szCs w:val="21"/>
                <w:lang w:eastAsia="zh-CN"/>
              </w:rPr>
              <w:t xml:space="preserve"> X = 0</w:t>
            </w:r>
            <w:r>
              <w:rPr>
                <w:rFonts w:ascii="Times New Roman" w:eastAsia="宋体" w:hAnsi="Times New Roman" w:cs="宋体" w:hint="eastAsia"/>
                <w:color w:val="227733"/>
                <w:sz w:val="21"/>
                <w:szCs w:val="21"/>
                <w:lang w:eastAsia="zh-CN"/>
              </w:rPr>
              <w:t>，即</w:t>
            </w:r>
            <w:r>
              <w:rPr>
                <w:rFonts w:ascii="Times New Roman" w:hAnsi="Times New Roman"/>
                <w:color w:val="227733"/>
                <w:sz w:val="21"/>
                <w:szCs w:val="21"/>
                <w:lang w:eastAsia="zh-CN"/>
              </w:rPr>
              <w:t xml:space="preserve"> 20 </w:t>
            </w:r>
            <w:r>
              <w:rPr>
                <w:rFonts w:ascii="Times New Roman" w:eastAsia="宋体" w:hAnsi="Times New Roman" w:cs="宋体" w:hint="eastAsia"/>
                <w:color w:val="227733"/>
                <w:sz w:val="21"/>
                <w:szCs w:val="21"/>
                <w:lang w:eastAsia="zh-CN"/>
              </w:rPr>
              <w:t>年后不分配任何作物）。</w:t>
            </w:r>
          </w:p>
        </w:tc>
      </w:tr>
      <w:tr w:rsidR="00D16BE9" w14:paraId="06C73BBC" w14:textId="77777777">
        <w:trPr>
          <w:trHeight w:val="6155"/>
        </w:trPr>
        <w:tc>
          <w:tcPr>
            <w:tcW w:w="9290" w:type="dxa"/>
            <w:tcBorders>
              <w:top w:val="nil"/>
              <w:bottom w:val="nil"/>
              <w:right w:val="single" w:sz="12" w:space="0" w:color="FF0000"/>
            </w:tcBorders>
          </w:tcPr>
          <w:p w14:paraId="1339FA09" w14:textId="77777777" w:rsidR="00D16BE9" w:rsidRDefault="00AC4FA2">
            <w:pPr>
              <w:pStyle w:val="TableParagraph"/>
              <w:numPr>
                <w:ilvl w:val="3"/>
                <w:numId w:val="89"/>
              </w:numPr>
              <w:tabs>
                <w:tab w:val="left" w:pos="2969"/>
              </w:tabs>
              <w:spacing w:before="0" w:line="300" w:lineRule="auto"/>
              <w:ind w:left="0" w:firstLineChars="200" w:firstLine="420"/>
              <w:jc w:val="both"/>
              <w:rPr>
                <w:rFonts w:ascii="Times New Roman" w:hAnsi="Times New Roman"/>
                <w:sz w:val="21"/>
                <w:szCs w:val="21"/>
                <w:lang w:eastAsia="zh-CN"/>
              </w:rPr>
            </w:pPr>
            <w:r>
              <w:rPr>
                <w:rFonts w:ascii="Times New Roman" w:eastAsia="宋体" w:hAnsi="Times New Roman" w:cs="宋体" w:hint="eastAsia"/>
                <w:color w:val="227733"/>
                <w:sz w:val="21"/>
                <w:szCs w:val="21"/>
                <w:lang w:eastAsia="zh-CN"/>
              </w:rPr>
              <w:t>如果改造后的最初几年没有收获（如种植园的典型情况），则应将清单分配给改造后土地利用的第一次收获</w:t>
            </w:r>
            <w:r>
              <w:rPr>
                <w:rFonts w:ascii="Times New Roman" w:hAnsi="Times New Roman"/>
                <w:color w:val="227733"/>
                <w:sz w:val="21"/>
                <w:szCs w:val="21"/>
                <w:lang w:eastAsia="zh-CN"/>
              </w:rPr>
              <w:t>/</w:t>
            </w:r>
            <w:r>
              <w:rPr>
                <w:rFonts w:ascii="Times New Roman" w:eastAsia="宋体" w:hAnsi="Times New Roman" w:cs="宋体" w:hint="eastAsia"/>
                <w:color w:val="227733"/>
                <w:sz w:val="21"/>
                <w:szCs w:val="21"/>
                <w:lang w:eastAsia="zh-CN"/>
              </w:rPr>
              <w:t>功能。</w:t>
            </w:r>
          </w:p>
          <w:p w14:paraId="3239EEA2" w14:textId="77777777" w:rsidR="00D16BE9" w:rsidRDefault="00AC4FA2">
            <w:pPr>
              <w:pStyle w:val="TableParagraph"/>
              <w:numPr>
                <w:ilvl w:val="3"/>
                <w:numId w:val="89"/>
              </w:numPr>
              <w:tabs>
                <w:tab w:val="left" w:pos="2969"/>
              </w:tabs>
              <w:spacing w:before="0" w:line="300" w:lineRule="auto"/>
              <w:ind w:left="0" w:firstLineChars="200" w:firstLine="420"/>
              <w:jc w:val="both"/>
              <w:rPr>
                <w:rFonts w:ascii="Times New Roman" w:hAnsi="Times New Roman"/>
                <w:sz w:val="21"/>
                <w:szCs w:val="21"/>
                <w:lang w:eastAsia="zh-CN"/>
              </w:rPr>
            </w:pPr>
            <w:r>
              <w:rPr>
                <w:rFonts w:ascii="Times New Roman" w:eastAsia="宋体" w:hAnsi="Times New Roman" w:cs="宋体" w:hint="eastAsia"/>
                <w:color w:val="227733"/>
                <w:sz w:val="21"/>
                <w:szCs w:val="21"/>
                <w:lang w:eastAsia="zh-CN"/>
              </w:rPr>
              <w:t>如果只收获一种作物（如</w:t>
            </w:r>
            <w:r>
              <w:rPr>
                <w:rFonts w:ascii="Times New Roman" w:hAnsi="Times New Roman"/>
                <w:color w:val="227733"/>
                <w:sz w:val="21"/>
                <w:szCs w:val="21"/>
                <w:lang w:eastAsia="zh-CN"/>
              </w:rPr>
              <w:t xml:space="preserve"> 25 </w:t>
            </w:r>
            <w:r>
              <w:rPr>
                <w:rFonts w:ascii="Times New Roman" w:eastAsia="宋体" w:hAnsi="Times New Roman" w:cs="宋体" w:hint="eastAsia"/>
                <w:color w:val="227733"/>
                <w:sz w:val="21"/>
                <w:szCs w:val="21"/>
                <w:lang w:eastAsia="zh-CN"/>
              </w:rPr>
              <w:t>年果树种植的果实，不使用木材），则整个库存量可分配给作物总量，与作物收获的具体年份无关；也就是说，每公斤都有相同的库存量。</w:t>
            </w:r>
          </w:p>
          <w:p w14:paraId="73847BA3" w14:textId="77777777" w:rsidR="00D16BE9" w:rsidRDefault="00AC4FA2">
            <w:pPr>
              <w:pStyle w:val="TableParagraph"/>
              <w:numPr>
                <w:ilvl w:val="3"/>
                <w:numId w:val="89"/>
              </w:numPr>
              <w:tabs>
                <w:tab w:val="left" w:pos="2969"/>
              </w:tabs>
              <w:spacing w:before="0" w:line="300" w:lineRule="auto"/>
              <w:ind w:left="0" w:firstLineChars="200" w:firstLine="420"/>
              <w:jc w:val="both"/>
              <w:rPr>
                <w:rFonts w:ascii="Times New Roman" w:hAnsi="Times New Roman"/>
                <w:sz w:val="21"/>
                <w:szCs w:val="21"/>
                <w:lang w:eastAsia="zh-CN"/>
              </w:rPr>
            </w:pPr>
            <w:r>
              <w:rPr>
                <w:rFonts w:ascii="Times New Roman" w:eastAsia="宋体" w:hAnsi="Times New Roman" w:cs="宋体" w:hint="eastAsia"/>
                <w:color w:val="227733"/>
                <w:sz w:val="21"/>
                <w:szCs w:val="21"/>
                <w:lang w:eastAsia="zh-CN"/>
              </w:rPr>
              <w:t>如果每年收获的作物不止一种，则当年计算的库存量应在这些作物使用土地或将土地封存作其他用途的当年时间内线性分配；也就是说，为简化起见，无需进一步区分当年的前几个月和后几个月。</w:t>
            </w:r>
          </w:p>
          <w:p w14:paraId="3C8824A9" w14:textId="77777777" w:rsidR="00D16BE9" w:rsidRDefault="00AC4FA2">
            <w:pPr>
              <w:pStyle w:val="TableParagraph"/>
              <w:numPr>
                <w:ilvl w:val="3"/>
                <w:numId w:val="89"/>
              </w:numPr>
              <w:tabs>
                <w:tab w:val="left" w:pos="2969"/>
              </w:tabs>
              <w:spacing w:before="0" w:line="300" w:lineRule="auto"/>
              <w:ind w:left="0" w:firstLineChars="200" w:firstLine="420"/>
              <w:jc w:val="both"/>
              <w:rPr>
                <w:rFonts w:ascii="Times New Roman" w:hAnsi="Times New Roman"/>
                <w:sz w:val="21"/>
                <w:szCs w:val="21"/>
                <w:lang w:eastAsia="zh-CN"/>
              </w:rPr>
            </w:pPr>
            <w:r>
              <w:rPr>
                <w:rFonts w:ascii="Times New Roman" w:eastAsia="宋体" w:hAnsi="Times New Roman" w:cs="宋体" w:hint="eastAsia"/>
                <w:color w:val="227733"/>
                <w:sz w:val="21"/>
                <w:szCs w:val="21"/>
                <w:lang w:eastAsia="zh-CN"/>
              </w:rPr>
              <w:t>如果土地使用功能（如木材采伐）发生在所考虑的时间段（此处为</w:t>
            </w:r>
            <w:r>
              <w:rPr>
                <w:rFonts w:ascii="Times New Roman" w:hAnsi="Times New Roman"/>
                <w:color w:val="227733"/>
                <w:sz w:val="21"/>
                <w:szCs w:val="21"/>
                <w:lang w:eastAsia="zh-CN"/>
              </w:rPr>
              <w:t xml:space="preserve"> 20 </w:t>
            </w:r>
            <w:r>
              <w:rPr>
                <w:rFonts w:ascii="Times New Roman" w:eastAsia="宋体" w:hAnsi="Times New Roman" w:cs="宋体" w:hint="eastAsia"/>
                <w:color w:val="227733"/>
                <w:sz w:val="21"/>
                <w:szCs w:val="21"/>
                <w:lang w:eastAsia="zh-CN"/>
              </w:rPr>
              <w:t>年）之后，则应将整个清单分配给该功能，即不仅分配给当年的份额，还应将前几年的清单分配给后来采伐的作物，否则就会丢失</w:t>
            </w:r>
            <w:r>
              <w:rPr>
                <w:rFonts w:ascii="Times New Roman" w:hAnsi="Times New Roman"/>
                <w:color w:val="227733"/>
                <w:sz w:val="21"/>
                <w:szCs w:val="21"/>
                <w:lang w:eastAsia="zh-CN"/>
              </w:rPr>
              <w:t>/</w:t>
            </w:r>
            <w:r>
              <w:rPr>
                <w:rFonts w:ascii="Times New Roman" w:eastAsia="宋体" w:hAnsi="Times New Roman" w:cs="宋体" w:hint="eastAsia"/>
                <w:color w:val="227733"/>
                <w:sz w:val="21"/>
                <w:szCs w:val="21"/>
                <w:lang w:eastAsia="zh-CN"/>
              </w:rPr>
              <w:t>不计。</w:t>
            </w:r>
          </w:p>
          <w:p w14:paraId="4DF33864" w14:textId="77777777" w:rsidR="00D16BE9" w:rsidRDefault="00AC4FA2">
            <w:pPr>
              <w:pStyle w:val="TableParagraph"/>
              <w:numPr>
                <w:ilvl w:val="3"/>
                <w:numId w:val="89"/>
              </w:numPr>
              <w:tabs>
                <w:tab w:val="left" w:pos="2969"/>
              </w:tabs>
              <w:spacing w:before="0" w:line="300" w:lineRule="auto"/>
              <w:ind w:left="0" w:firstLineChars="200" w:firstLine="420"/>
              <w:jc w:val="both"/>
              <w:rPr>
                <w:rFonts w:ascii="Times New Roman" w:hAnsi="Times New Roman"/>
                <w:sz w:val="21"/>
                <w:szCs w:val="21"/>
                <w:lang w:eastAsia="zh-CN"/>
              </w:rPr>
            </w:pPr>
            <w:r>
              <w:rPr>
                <w:rFonts w:ascii="Times New Roman" w:eastAsia="宋体" w:hAnsi="Times New Roman" w:cs="宋体" w:hint="eastAsia"/>
                <w:color w:val="227733"/>
                <w:sz w:val="21"/>
                <w:szCs w:val="21"/>
                <w:lang w:eastAsia="zh-CN"/>
              </w:rPr>
              <w:t>如果</w:t>
            </w:r>
            <w:r>
              <w:rPr>
                <w:rFonts w:ascii="Times New Roman" w:eastAsia="宋体" w:hAnsi="Times New Roman" w:cs="宋体" w:hint="eastAsia"/>
                <w:color w:val="227733"/>
                <w:spacing w:val="-2"/>
                <w:sz w:val="21"/>
                <w:szCs w:val="21"/>
                <w:lang w:eastAsia="zh-CN"/>
              </w:rPr>
              <w:t>进行</w:t>
            </w:r>
            <w:r>
              <w:rPr>
                <w:rFonts w:ascii="Times New Roman" w:eastAsia="宋体" w:hAnsi="Times New Roman" w:cs="宋体" w:hint="eastAsia"/>
                <w:color w:val="227733"/>
                <w:sz w:val="21"/>
                <w:szCs w:val="21"/>
                <w:lang w:eastAsia="zh-CN"/>
              </w:rPr>
              <w:t>联合生产，如一年生作物和最终作物的联合生产</w:t>
            </w:r>
          </w:p>
        </w:tc>
      </w:tr>
    </w:tbl>
    <w:p w14:paraId="244B41E3" w14:textId="77777777" w:rsidR="00D16BE9" w:rsidRDefault="00D16BE9">
      <w:pPr>
        <w:pStyle w:val="a8"/>
        <w:spacing w:line="300" w:lineRule="auto"/>
        <w:ind w:firstLineChars="200" w:firstLine="412"/>
        <w:jc w:val="both"/>
        <w:rPr>
          <w:rFonts w:cs="宋体"/>
          <w:spacing w:val="-2"/>
          <w:szCs w:val="21"/>
          <w:lang w:eastAsia="zh-CN"/>
        </w:rPr>
      </w:pPr>
    </w:p>
    <w:p w14:paraId="762B69D8" w14:textId="77777777" w:rsidR="00D16BE9" w:rsidRDefault="00AC4FA2">
      <w:pPr>
        <w:pStyle w:val="a8"/>
        <w:spacing w:line="300" w:lineRule="auto"/>
        <w:ind w:firstLineChars="200" w:firstLine="412"/>
        <w:jc w:val="both"/>
        <w:rPr>
          <w:rFonts w:cs="宋体"/>
          <w:spacing w:val="-2"/>
          <w:szCs w:val="21"/>
          <w:lang w:eastAsia="zh-CN"/>
        </w:rPr>
      </w:pPr>
      <w:r>
        <w:rPr>
          <w:rFonts w:cs="宋体"/>
          <w:spacing w:val="-2"/>
          <w:szCs w:val="21"/>
          <w:lang w:eastAsia="zh-CN"/>
        </w:rPr>
        <w:br w:type="page"/>
      </w:r>
    </w:p>
    <w:tbl>
      <w:tblPr>
        <w:tblStyle w:val="TableNormal"/>
        <w:tblW w:w="9290" w:type="dxa"/>
        <w:tblInd w:w="-534" w:type="dxa"/>
        <w:tblBorders>
          <w:top w:val="dotDash" w:sz="18" w:space="0" w:color="008000"/>
          <w:left w:val="dotDash" w:sz="18" w:space="0" w:color="008000"/>
          <w:bottom w:val="dotDash" w:sz="18" w:space="0" w:color="008000"/>
          <w:right w:val="dotDash" w:sz="18" w:space="0" w:color="008000"/>
          <w:insideH w:val="dotDash" w:sz="18" w:space="0" w:color="008000"/>
          <w:insideV w:val="dotDash" w:sz="18" w:space="0" w:color="008000"/>
        </w:tblBorders>
        <w:tblLayout w:type="fixed"/>
        <w:tblLook w:val="04A0" w:firstRow="1" w:lastRow="0" w:firstColumn="1" w:lastColumn="0" w:noHBand="0" w:noVBand="1"/>
      </w:tblPr>
      <w:tblGrid>
        <w:gridCol w:w="9290"/>
      </w:tblGrid>
      <w:tr w:rsidR="00D16BE9" w14:paraId="5F1C92AA" w14:textId="77777777">
        <w:trPr>
          <w:trHeight w:val="543"/>
        </w:trPr>
        <w:tc>
          <w:tcPr>
            <w:tcW w:w="9290" w:type="dxa"/>
            <w:tcBorders>
              <w:bottom w:val="dashSmallGap" w:sz="4" w:space="0" w:color="000000"/>
            </w:tcBorders>
          </w:tcPr>
          <w:p w14:paraId="7A886F23" w14:textId="77777777" w:rsidR="00D16BE9" w:rsidRDefault="00AC4FA2">
            <w:pPr>
              <w:pStyle w:val="TableParagraph"/>
              <w:spacing w:before="0" w:line="300" w:lineRule="auto"/>
              <w:ind w:left="0" w:firstLineChars="200" w:firstLine="482"/>
              <w:jc w:val="center"/>
              <w:rPr>
                <w:rFonts w:ascii="Times New Roman" w:hAnsi="Times New Roman"/>
                <w:b/>
                <w:sz w:val="24"/>
                <w:lang w:eastAsia="zh-CN"/>
              </w:rPr>
            </w:pPr>
            <w:r>
              <w:rPr>
                <w:rFonts w:ascii="Times New Roman" w:eastAsia="宋体" w:hAnsi="Times New Roman" w:cs="宋体" w:hint="eastAsia"/>
                <w:b/>
                <w:color w:val="003300"/>
                <w:sz w:val="24"/>
                <w:lang w:eastAsia="zh-CN"/>
              </w:rPr>
              <w:lastRenderedPageBreak/>
              <w:t>规定：</w:t>
            </w:r>
            <w:r>
              <w:rPr>
                <w:rFonts w:ascii="Times New Roman" w:hAnsi="Times New Roman"/>
                <w:b/>
                <w:color w:val="003300"/>
                <w:sz w:val="24"/>
                <w:lang w:eastAsia="zh-CN"/>
              </w:rPr>
              <w:t xml:space="preserve">7.4.4.1 </w:t>
            </w:r>
            <w:r>
              <w:rPr>
                <w:rFonts w:ascii="Times New Roman" w:eastAsia="宋体" w:hAnsi="Times New Roman" w:cs="宋体" w:hint="eastAsia"/>
                <w:b/>
                <w:color w:val="003300"/>
                <w:sz w:val="24"/>
                <w:lang w:eastAsia="zh-CN"/>
              </w:rPr>
              <w:t>建立农林</w:t>
            </w:r>
            <w:r>
              <w:rPr>
                <w:rFonts w:ascii="Times New Roman" w:eastAsia="宋体" w:hAnsi="Times New Roman" w:cs="宋体" w:hint="eastAsia"/>
                <w:b/>
                <w:color w:val="003300"/>
                <w:spacing w:val="-2"/>
                <w:sz w:val="24"/>
                <w:lang w:eastAsia="zh-CN"/>
              </w:rPr>
              <w:t>系统</w:t>
            </w:r>
            <w:r>
              <w:rPr>
                <w:rFonts w:ascii="Times New Roman" w:eastAsia="宋体" w:hAnsi="Times New Roman" w:cs="宋体" w:hint="eastAsia"/>
                <w:b/>
                <w:color w:val="003300"/>
                <w:sz w:val="24"/>
                <w:lang w:eastAsia="zh-CN"/>
              </w:rPr>
              <w:t>模型</w:t>
            </w:r>
          </w:p>
        </w:tc>
      </w:tr>
      <w:tr w:rsidR="00D16BE9" w14:paraId="45D1B672" w14:textId="77777777">
        <w:trPr>
          <w:trHeight w:val="2238"/>
        </w:trPr>
        <w:tc>
          <w:tcPr>
            <w:tcW w:w="9290" w:type="dxa"/>
            <w:tcBorders>
              <w:top w:val="dashSmallGap" w:sz="4" w:space="0" w:color="000000"/>
              <w:bottom w:val="nil"/>
              <w:right w:val="single" w:sz="12" w:space="0" w:color="FF0000"/>
            </w:tcBorders>
          </w:tcPr>
          <w:p w14:paraId="663374D3" w14:textId="77777777" w:rsidR="00D16BE9" w:rsidRDefault="00AC4FA2">
            <w:pPr>
              <w:pStyle w:val="TableParagraph"/>
              <w:spacing w:before="0" w:line="300" w:lineRule="auto"/>
              <w:ind w:left="0" w:firstLineChars="200" w:firstLine="420"/>
              <w:jc w:val="both"/>
              <w:rPr>
                <w:rFonts w:ascii="Times New Roman" w:hAnsi="Times New Roman"/>
                <w:sz w:val="21"/>
                <w:szCs w:val="21"/>
                <w:lang w:eastAsia="zh-CN"/>
              </w:rPr>
            </w:pPr>
            <w:r>
              <w:rPr>
                <w:rFonts w:ascii="Times New Roman" w:hAnsi="Times New Roman"/>
                <w:color w:val="227733"/>
                <w:sz w:val="21"/>
                <w:szCs w:val="21"/>
                <w:lang w:eastAsia="zh-CN"/>
              </w:rPr>
              <w:t>(</w:t>
            </w:r>
            <w:r>
              <w:rPr>
                <w:rFonts w:ascii="Times New Roman" w:eastAsia="宋体" w:hAnsi="Times New Roman" w:cs="宋体" w:hint="eastAsia"/>
                <w:color w:val="227733"/>
                <w:sz w:val="21"/>
                <w:szCs w:val="21"/>
                <w:lang w:eastAsia="zh-CN"/>
              </w:rPr>
              <w:t>例如，在这几年中采收乳胶，而在最后采收橡胶木），最后的作物应被视为在总采收期的一半之后采收。</w:t>
            </w:r>
          </w:p>
          <w:p w14:paraId="5F15A029" w14:textId="77777777" w:rsidR="00D16BE9" w:rsidRDefault="00AC4FA2">
            <w:pPr>
              <w:pStyle w:val="TableParagraph"/>
              <w:numPr>
                <w:ilvl w:val="3"/>
                <w:numId w:val="90"/>
              </w:numPr>
              <w:tabs>
                <w:tab w:val="left" w:pos="2969"/>
              </w:tabs>
              <w:spacing w:before="0" w:line="300" w:lineRule="auto"/>
              <w:ind w:left="0" w:firstLineChars="200" w:firstLine="420"/>
              <w:jc w:val="both"/>
              <w:rPr>
                <w:rFonts w:ascii="Times New Roman" w:hAnsi="Times New Roman"/>
                <w:sz w:val="21"/>
                <w:szCs w:val="21"/>
                <w:lang w:eastAsia="zh-CN"/>
              </w:rPr>
            </w:pPr>
            <w:r>
              <w:rPr>
                <w:rFonts w:ascii="Times New Roman" w:eastAsia="宋体" w:hAnsi="Times New Roman" w:cs="宋体" w:hint="eastAsia"/>
                <w:color w:val="227733"/>
                <w:sz w:val="21"/>
                <w:szCs w:val="21"/>
                <w:lang w:eastAsia="zh-CN"/>
              </w:rPr>
              <w:t>然后使用</w:t>
            </w:r>
            <w:r w:rsidR="00000000">
              <w:fldChar w:fldCharType="begin"/>
            </w:r>
            <w:r w:rsidR="00000000">
              <w:rPr>
                <w:lang w:eastAsia="zh-CN"/>
              </w:rPr>
              <w:instrText>HYPERLINK \l "_bookmark263"</w:instrText>
            </w:r>
            <w:r w:rsidR="00000000">
              <w:fldChar w:fldCharType="separate"/>
            </w:r>
            <w:r>
              <w:rPr>
                <w:rFonts w:ascii="Times New Roman" w:eastAsia="宋体" w:hAnsi="Times New Roman" w:cs="宋体" w:hint="eastAsia"/>
                <w:color w:val="227733"/>
                <w:sz w:val="21"/>
                <w:szCs w:val="21"/>
                <w:lang w:eastAsia="zh-CN"/>
              </w:rPr>
              <w:t>公式</w:t>
            </w:r>
            <w:r>
              <w:rPr>
                <w:rFonts w:ascii="Times New Roman" w:hAnsi="Times New Roman"/>
                <w:color w:val="227733"/>
                <w:sz w:val="21"/>
                <w:szCs w:val="21"/>
                <w:lang w:eastAsia="zh-CN"/>
              </w:rPr>
              <w:t xml:space="preserve"> 1</w:t>
            </w:r>
            <w:r w:rsidR="00000000">
              <w:rPr>
                <w:rFonts w:ascii="Times New Roman" w:hAnsi="Times New Roman"/>
                <w:color w:val="227733"/>
                <w:sz w:val="21"/>
                <w:szCs w:val="21"/>
                <w:lang w:eastAsia="zh-CN"/>
              </w:rPr>
              <w:fldChar w:fldCharType="end"/>
            </w:r>
            <w:r>
              <w:rPr>
                <w:rFonts w:ascii="Times New Roman" w:eastAsia="宋体" w:hAnsi="Times New Roman" w:cs="宋体" w:hint="eastAsia"/>
                <w:color w:val="227733"/>
                <w:sz w:val="21"/>
                <w:szCs w:val="21"/>
                <w:lang w:eastAsia="zh-CN"/>
              </w:rPr>
              <w:t>（见上文）计算应分配给某一年的总库存量的百分比份额（假定作物全年占用该土地或全年无法使用该土地）。</w:t>
            </w:r>
          </w:p>
          <w:p w14:paraId="5BAE391B" w14:textId="77777777" w:rsidR="00D16BE9" w:rsidRDefault="00AC4FA2">
            <w:pPr>
              <w:pStyle w:val="TableParagraph"/>
              <w:numPr>
                <w:ilvl w:val="3"/>
                <w:numId w:val="90"/>
              </w:numPr>
              <w:tabs>
                <w:tab w:val="left" w:pos="2969"/>
              </w:tabs>
              <w:spacing w:before="0" w:line="300" w:lineRule="auto"/>
              <w:ind w:left="0" w:firstLineChars="200" w:firstLine="420"/>
              <w:jc w:val="both"/>
              <w:rPr>
                <w:rFonts w:ascii="Times New Roman" w:hAnsi="Times New Roman"/>
                <w:sz w:val="21"/>
                <w:szCs w:val="21"/>
                <w:lang w:eastAsia="zh-CN"/>
              </w:rPr>
            </w:pPr>
            <w:r>
              <w:rPr>
                <w:rFonts w:ascii="Times New Roman" w:eastAsia="宋体" w:hAnsi="Times New Roman" w:cs="宋体" w:hint="eastAsia"/>
                <w:color w:val="227733"/>
                <w:sz w:val="21"/>
                <w:szCs w:val="21"/>
                <w:lang w:eastAsia="zh-CN"/>
              </w:rPr>
              <w:t>对于考虑</w:t>
            </w:r>
            <w:proofErr w:type="gramStart"/>
            <w:r>
              <w:rPr>
                <w:rFonts w:ascii="Times New Roman" w:eastAsia="宋体" w:hAnsi="Times New Roman" w:cs="宋体" w:hint="eastAsia"/>
                <w:color w:val="227733"/>
                <w:sz w:val="21"/>
                <w:szCs w:val="21"/>
                <w:lang w:eastAsia="zh-CN"/>
              </w:rPr>
              <w:t>期内但短于</w:t>
            </w:r>
            <w:proofErr w:type="gramEnd"/>
            <w:r>
              <w:rPr>
                <w:rFonts w:ascii="Times New Roman" w:eastAsia="宋体" w:hAnsi="Times New Roman" w:cs="宋体" w:hint="eastAsia"/>
                <w:color w:val="227733"/>
                <w:sz w:val="21"/>
                <w:szCs w:val="21"/>
                <w:lang w:eastAsia="zh-CN"/>
              </w:rPr>
              <w:t>一年的土地用途，应根据其使用或封锁土地的持续时间在各用途之间线性分摊清单。</w:t>
            </w:r>
          </w:p>
        </w:tc>
      </w:tr>
      <w:tr w:rsidR="00D16BE9" w14:paraId="7A812C11" w14:textId="77777777">
        <w:trPr>
          <w:trHeight w:val="4250"/>
        </w:trPr>
        <w:tc>
          <w:tcPr>
            <w:tcW w:w="9290" w:type="dxa"/>
            <w:tcBorders>
              <w:top w:val="nil"/>
              <w:bottom w:val="nil"/>
              <w:right w:val="single" w:sz="12" w:space="0" w:color="FF0000"/>
            </w:tcBorders>
          </w:tcPr>
          <w:p w14:paraId="19511400" w14:textId="77777777" w:rsidR="00D16BE9" w:rsidRDefault="00AC4FA2">
            <w:pPr>
              <w:pStyle w:val="TableParagraph"/>
              <w:numPr>
                <w:ilvl w:val="3"/>
                <w:numId w:val="91"/>
              </w:numPr>
              <w:tabs>
                <w:tab w:val="left" w:pos="2969"/>
              </w:tabs>
              <w:spacing w:before="0" w:line="300" w:lineRule="auto"/>
              <w:ind w:left="0" w:firstLineChars="200" w:firstLine="422"/>
              <w:jc w:val="both"/>
              <w:rPr>
                <w:rFonts w:ascii="Times New Roman" w:hAnsi="Times New Roman"/>
                <w:sz w:val="21"/>
                <w:szCs w:val="21"/>
                <w:lang w:eastAsia="zh-CN"/>
              </w:rPr>
            </w:pPr>
            <w:r>
              <w:rPr>
                <w:rFonts w:ascii="Times New Roman" w:eastAsia="宋体" w:hAnsi="Times New Roman" w:cs="宋体" w:hint="eastAsia"/>
                <w:b/>
                <w:color w:val="0D6812"/>
                <w:sz w:val="21"/>
                <w:szCs w:val="21"/>
                <w:lang w:eastAsia="zh-CN"/>
              </w:rPr>
              <w:t>对于情况</w:t>
            </w:r>
            <w:r>
              <w:rPr>
                <w:rFonts w:ascii="Times New Roman" w:hAnsi="Times New Roman"/>
                <w:b/>
                <w:color w:val="0D6812"/>
                <w:sz w:val="21"/>
                <w:szCs w:val="21"/>
                <w:lang w:eastAsia="zh-CN"/>
              </w:rPr>
              <w:t xml:space="preserve"> b)</w:t>
            </w:r>
            <w:r>
              <w:rPr>
                <w:rFonts w:ascii="Times New Roman" w:eastAsia="宋体" w:hAnsi="Times New Roman" w:cs="宋体" w:hint="eastAsia"/>
                <w:color w:val="227733"/>
                <w:sz w:val="21"/>
                <w:szCs w:val="21"/>
                <w:lang w:eastAsia="zh-CN"/>
              </w:rPr>
              <w:t>，根据亚年度、年度和双年度作物的默认设置，土地转变的</w:t>
            </w:r>
            <w:r>
              <w:rPr>
                <w:rFonts w:ascii="Times New Roman" w:hAnsi="Times New Roman"/>
                <w:color w:val="227733"/>
                <w:sz w:val="21"/>
                <w:szCs w:val="21"/>
                <w:lang w:eastAsia="zh-CN"/>
              </w:rPr>
              <w:t xml:space="preserve"> "</w:t>
            </w:r>
            <w:r>
              <w:rPr>
                <w:rFonts w:ascii="Times New Roman" w:eastAsia="宋体" w:hAnsi="Times New Roman" w:cs="宋体" w:hint="eastAsia"/>
                <w:color w:val="227733"/>
                <w:sz w:val="21"/>
                <w:szCs w:val="21"/>
                <w:lang w:eastAsia="zh-CN"/>
              </w:rPr>
              <w:t>生产</w:t>
            </w:r>
            <w:r>
              <w:rPr>
                <w:rFonts w:ascii="Times New Roman" w:hAnsi="Times New Roman"/>
                <w:color w:val="227733"/>
                <w:sz w:val="21"/>
                <w:szCs w:val="21"/>
                <w:lang w:eastAsia="zh-CN"/>
              </w:rPr>
              <w:t xml:space="preserve"> "</w:t>
            </w:r>
            <w:r>
              <w:rPr>
                <w:rFonts w:ascii="Times New Roman" w:eastAsia="宋体" w:hAnsi="Times New Roman" w:cs="宋体" w:hint="eastAsia"/>
                <w:color w:val="227733"/>
                <w:sz w:val="21"/>
                <w:szCs w:val="21"/>
                <w:lang w:eastAsia="zh-CN"/>
              </w:rPr>
              <w:t>清单应分摊的总使用年限为</w:t>
            </w:r>
            <w:r>
              <w:rPr>
                <w:rFonts w:ascii="Times New Roman" w:hAnsi="Times New Roman"/>
                <w:color w:val="227733"/>
                <w:sz w:val="21"/>
                <w:szCs w:val="21"/>
                <w:lang w:eastAsia="zh-CN"/>
              </w:rPr>
              <w:t xml:space="preserve"> 20 </w:t>
            </w:r>
            <w:r>
              <w:rPr>
                <w:rFonts w:ascii="Times New Roman" w:eastAsia="宋体" w:hAnsi="Times New Roman" w:cs="宋体" w:hint="eastAsia"/>
                <w:color w:val="227733"/>
                <w:sz w:val="21"/>
                <w:szCs w:val="21"/>
                <w:lang w:eastAsia="zh-CN"/>
              </w:rPr>
              <w:t>年。除非改变后的土地用途的可预见持续时间较短，可预见的是以自然结束或除短期</w:t>
            </w:r>
            <w:r>
              <w:rPr>
                <w:rFonts w:ascii="Times New Roman" w:hAnsi="Times New Roman"/>
                <w:color w:val="227733"/>
                <w:sz w:val="21"/>
                <w:szCs w:val="21"/>
                <w:lang w:eastAsia="zh-CN"/>
              </w:rPr>
              <w:t>/</w:t>
            </w:r>
            <w:r>
              <w:rPr>
                <w:rFonts w:ascii="Times New Roman" w:eastAsia="宋体" w:hAnsi="Times New Roman" w:cs="宋体" w:hint="eastAsia"/>
                <w:color w:val="227733"/>
                <w:sz w:val="21"/>
                <w:szCs w:val="21"/>
                <w:lang w:eastAsia="zh-CN"/>
              </w:rPr>
              <w:t>有管理的休耕外没有其他用途（例如，刀耕火种的农业在废弃前使用</w:t>
            </w:r>
            <w:r>
              <w:rPr>
                <w:rFonts w:ascii="Times New Roman" w:hAnsi="Times New Roman"/>
                <w:color w:val="227733"/>
                <w:sz w:val="21"/>
                <w:szCs w:val="21"/>
                <w:lang w:eastAsia="zh-CN"/>
              </w:rPr>
              <w:t xml:space="preserve"> 3 </w:t>
            </w:r>
            <w:r>
              <w:rPr>
                <w:rFonts w:ascii="Times New Roman" w:eastAsia="宋体" w:hAnsi="Times New Roman" w:cs="宋体" w:hint="eastAsia"/>
                <w:color w:val="227733"/>
                <w:sz w:val="21"/>
                <w:szCs w:val="21"/>
                <w:lang w:eastAsia="zh-CN"/>
              </w:rPr>
              <w:t>年）。或者可预见的最短使用期较长（如种植周期为</w:t>
            </w:r>
            <w:r>
              <w:rPr>
                <w:rFonts w:ascii="Times New Roman" w:hAnsi="Times New Roman"/>
                <w:color w:val="227733"/>
                <w:sz w:val="21"/>
                <w:szCs w:val="21"/>
                <w:lang w:eastAsia="zh-CN"/>
              </w:rPr>
              <w:t xml:space="preserve"> 30 </w:t>
            </w:r>
            <w:r>
              <w:rPr>
                <w:rFonts w:ascii="Times New Roman" w:eastAsia="宋体" w:hAnsi="Times New Roman" w:cs="宋体" w:hint="eastAsia"/>
                <w:color w:val="227733"/>
                <w:sz w:val="21"/>
                <w:szCs w:val="21"/>
                <w:lang w:eastAsia="zh-CN"/>
              </w:rPr>
              <w:t>年的种植园）。在这种情况下，应使用一个种植</w:t>
            </w:r>
            <w:r>
              <w:rPr>
                <w:rFonts w:ascii="Times New Roman" w:hAnsi="Times New Roman"/>
                <w:color w:val="227733"/>
                <w:sz w:val="21"/>
                <w:szCs w:val="21"/>
                <w:lang w:eastAsia="zh-CN"/>
              </w:rPr>
              <w:t>/</w:t>
            </w:r>
            <w:r>
              <w:rPr>
                <w:rFonts w:ascii="Times New Roman" w:eastAsia="宋体" w:hAnsi="Times New Roman" w:cs="宋体" w:hint="eastAsia"/>
                <w:color w:val="227733"/>
                <w:sz w:val="21"/>
                <w:szCs w:val="21"/>
                <w:lang w:eastAsia="zh-CN"/>
              </w:rPr>
              <w:t>使用周期的期限。</w:t>
            </w:r>
          </w:p>
          <w:p w14:paraId="5678FCA5" w14:textId="77777777" w:rsidR="00D16BE9" w:rsidRDefault="00AC4FA2">
            <w:pPr>
              <w:pStyle w:val="TableParagraph"/>
              <w:numPr>
                <w:ilvl w:val="3"/>
                <w:numId w:val="91"/>
              </w:numPr>
              <w:tabs>
                <w:tab w:val="left" w:pos="2969"/>
              </w:tabs>
              <w:spacing w:before="0" w:line="300" w:lineRule="auto"/>
              <w:ind w:left="0" w:firstLineChars="200" w:firstLine="420"/>
              <w:jc w:val="both"/>
              <w:rPr>
                <w:rFonts w:ascii="Times New Roman" w:hAnsi="Times New Roman"/>
                <w:sz w:val="21"/>
                <w:szCs w:val="21"/>
                <w:lang w:eastAsia="zh-CN"/>
              </w:rPr>
            </w:pPr>
            <w:r>
              <w:rPr>
                <w:rFonts w:ascii="Times New Roman" w:eastAsia="宋体" w:hAnsi="Times New Roman" w:cs="宋体" w:hint="eastAsia"/>
                <w:color w:val="227733"/>
                <w:sz w:val="21"/>
                <w:szCs w:val="21"/>
                <w:lang w:eastAsia="zh-CN"/>
              </w:rPr>
              <w:t>某一年的土地利用（假定作物全年占用该土地或全年不使用该土地）在总清单中所占的比例与土地利用的持续时间</w:t>
            </w:r>
            <w:r>
              <w:rPr>
                <w:rFonts w:ascii="Times New Roman" w:hAnsi="Times New Roman"/>
                <w:color w:val="227733"/>
                <w:sz w:val="21"/>
                <w:szCs w:val="21"/>
                <w:lang w:eastAsia="zh-CN"/>
              </w:rPr>
              <w:t>/</w:t>
            </w:r>
            <w:r>
              <w:rPr>
                <w:rFonts w:ascii="Times New Roman" w:eastAsia="宋体" w:hAnsi="Times New Roman" w:cs="宋体" w:hint="eastAsia"/>
                <w:color w:val="227733"/>
                <w:sz w:val="21"/>
                <w:szCs w:val="21"/>
                <w:lang w:eastAsia="zh-CN"/>
              </w:rPr>
              <w:t>阻碍土地用于其他用途的时间成正比。也就是说，除了前面提到的土壤</w:t>
            </w:r>
            <w:proofErr w:type="gramStart"/>
            <w:r>
              <w:rPr>
                <w:rFonts w:ascii="Times New Roman" w:eastAsia="宋体" w:hAnsi="Times New Roman" w:cs="宋体" w:hint="eastAsia"/>
                <w:color w:val="227733"/>
                <w:sz w:val="21"/>
                <w:szCs w:val="21"/>
                <w:lang w:eastAsia="zh-CN"/>
              </w:rPr>
              <w:t>碳变化</w:t>
            </w:r>
            <w:proofErr w:type="gramEnd"/>
            <w:r>
              <w:rPr>
                <w:rFonts w:ascii="Times New Roman" w:eastAsia="宋体" w:hAnsi="Times New Roman" w:cs="宋体" w:hint="eastAsia"/>
                <w:color w:val="227733"/>
                <w:sz w:val="21"/>
                <w:szCs w:val="21"/>
                <w:lang w:eastAsia="zh-CN"/>
              </w:rPr>
              <w:t>的情况外，土地使用转化后的时间长短并不重要，只要在上述定义的时间段内即可。</w:t>
            </w:r>
          </w:p>
        </w:tc>
      </w:tr>
      <w:tr w:rsidR="00D16BE9" w14:paraId="522DCE03" w14:textId="77777777">
        <w:trPr>
          <w:trHeight w:val="5189"/>
        </w:trPr>
        <w:tc>
          <w:tcPr>
            <w:tcW w:w="9290" w:type="dxa"/>
            <w:tcBorders>
              <w:top w:val="nil"/>
              <w:bottom w:val="nil"/>
              <w:right w:val="single" w:sz="12" w:space="0" w:color="FF0000"/>
            </w:tcBorders>
          </w:tcPr>
          <w:p w14:paraId="4884781E" w14:textId="77777777" w:rsidR="00D16BE9" w:rsidRDefault="00AC4FA2">
            <w:pPr>
              <w:pStyle w:val="TableParagraph"/>
              <w:numPr>
                <w:ilvl w:val="3"/>
                <w:numId w:val="92"/>
              </w:numPr>
              <w:tabs>
                <w:tab w:val="left" w:pos="2969"/>
              </w:tabs>
              <w:spacing w:before="0" w:line="300" w:lineRule="auto"/>
              <w:ind w:left="0" w:firstLineChars="200" w:firstLine="422"/>
              <w:jc w:val="both"/>
              <w:rPr>
                <w:rFonts w:ascii="Times New Roman" w:hAnsi="Times New Roman"/>
                <w:b/>
                <w:sz w:val="21"/>
                <w:szCs w:val="21"/>
                <w:lang w:eastAsia="zh-CN"/>
              </w:rPr>
            </w:pPr>
            <w:r>
              <w:rPr>
                <w:rFonts w:ascii="Times New Roman" w:eastAsia="宋体" w:hAnsi="Times New Roman" w:cs="宋体" w:hint="eastAsia"/>
                <w:b/>
                <w:color w:val="0D6812"/>
                <w:sz w:val="21"/>
                <w:szCs w:val="21"/>
                <w:lang w:eastAsia="zh-CN"/>
              </w:rPr>
              <w:t>土地利用和土地转换产生的其他排放（平衡状态下，不包括养分）：</w:t>
            </w:r>
          </w:p>
          <w:p w14:paraId="1D00FF20" w14:textId="77777777" w:rsidR="00D16BE9" w:rsidRDefault="00AC4FA2">
            <w:pPr>
              <w:pStyle w:val="TableParagraph"/>
              <w:numPr>
                <w:ilvl w:val="3"/>
                <w:numId w:val="92"/>
              </w:numPr>
              <w:tabs>
                <w:tab w:val="left" w:pos="2969"/>
              </w:tabs>
              <w:spacing w:before="0" w:line="300" w:lineRule="auto"/>
              <w:ind w:left="0" w:firstLineChars="200" w:firstLine="420"/>
              <w:jc w:val="both"/>
              <w:rPr>
                <w:rFonts w:ascii="Times New Roman" w:hAnsi="Times New Roman"/>
                <w:sz w:val="21"/>
                <w:szCs w:val="21"/>
                <w:lang w:eastAsia="zh-CN"/>
              </w:rPr>
            </w:pPr>
            <w:r>
              <w:rPr>
                <w:rFonts w:ascii="Times New Roman" w:eastAsia="宋体" w:hAnsi="Times New Roman" w:cs="宋体" w:hint="eastAsia"/>
                <w:color w:val="227733"/>
                <w:sz w:val="21"/>
                <w:szCs w:val="21"/>
                <w:lang w:eastAsia="zh-CN"/>
              </w:rPr>
              <w:t>在转化后超过一年的时间内发生的其他排放，但是以指数方式发生的，应针对给定情况进行测量或建</w:t>
            </w:r>
            <w:r>
              <w:rPr>
                <w:rFonts w:ascii="Times New Roman" w:hAnsi="Times New Roman"/>
                <w:color w:val="227733"/>
                <w:sz w:val="21"/>
                <w:szCs w:val="21"/>
                <w:lang w:eastAsia="zh-CN"/>
              </w:rPr>
              <w:t xml:space="preserve"> </w:t>
            </w:r>
            <w:r>
              <w:rPr>
                <w:rFonts w:ascii="Times New Roman" w:eastAsia="宋体" w:hAnsi="Times New Roman" w:cs="宋体" w:hint="eastAsia"/>
                <w:color w:val="227733"/>
                <w:sz w:val="21"/>
                <w:szCs w:val="21"/>
                <w:lang w:eastAsia="zh-CN"/>
              </w:rPr>
              <w:t>模，或使用权威来源的通用数据（如果有的话）。</w:t>
            </w:r>
            <w:r w:rsidR="00000000">
              <w:fldChar w:fldCharType="begin"/>
            </w:r>
            <w:r w:rsidR="00000000">
              <w:rPr>
                <w:lang w:eastAsia="zh-CN"/>
              </w:rPr>
              <w:instrText>HYPERLINK \l "_bookmark264"</w:instrText>
            </w:r>
            <w:r w:rsidR="00000000">
              <w:fldChar w:fldCharType="separate"/>
            </w:r>
            <w:r>
              <w:rPr>
                <w:rFonts w:ascii="Times New Roman" w:eastAsia="宋体" w:hAnsi="Times New Roman" w:cs="宋体" w:hint="eastAsia"/>
                <w:color w:val="227733"/>
                <w:sz w:val="21"/>
                <w:szCs w:val="21"/>
                <w:lang w:eastAsia="zh-CN"/>
              </w:rPr>
              <w:t>公式</w:t>
            </w:r>
            <w:r>
              <w:rPr>
                <w:rFonts w:ascii="Times New Roman" w:hAnsi="Times New Roman"/>
                <w:color w:val="227733"/>
                <w:sz w:val="21"/>
                <w:szCs w:val="21"/>
                <w:lang w:eastAsia="zh-CN"/>
              </w:rPr>
              <w:t xml:space="preserve"> 2</w:t>
            </w:r>
            <w:r w:rsidR="00000000">
              <w:rPr>
                <w:rFonts w:ascii="Times New Roman" w:hAnsi="Times New Roman"/>
                <w:color w:val="227733"/>
                <w:sz w:val="21"/>
                <w:szCs w:val="21"/>
                <w:lang w:eastAsia="zh-CN"/>
              </w:rPr>
              <w:fldChar w:fldCharType="end"/>
            </w:r>
            <w:r>
              <w:rPr>
                <w:rFonts w:ascii="Times New Roman" w:hAnsi="Times New Roman"/>
                <w:color w:val="227733"/>
                <w:sz w:val="21"/>
                <w:szCs w:val="21"/>
                <w:lang w:eastAsia="zh-CN"/>
              </w:rPr>
              <w:t xml:space="preserve"> </w:t>
            </w:r>
            <w:r>
              <w:rPr>
                <w:rFonts w:ascii="Times New Roman" w:eastAsia="宋体" w:hAnsi="Times New Roman" w:cs="宋体" w:hint="eastAsia"/>
                <w:color w:val="227733"/>
                <w:sz w:val="21"/>
                <w:szCs w:val="21"/>
                <w:lang w:eastAsia="zh-CN"/>
              </w:rPr>
              <w:t>是</w:t>
            </w:r>
            <w:r w:rsidR="00000000">
              <w:fldChar w:fldCharType="begin"/>
            </w:r>
            <w:r w:rsidR="00000000">
              <w:instrText>HYPERLINK \l "_bookmark263"</w:instrText>
            </w:r>
            <w:r w:rsidR="00000000">
              <w:fldChar w:fldCharType="separate"/>
            </w:r>
            <w:r>
              <w:rPr>
                <w:rFonts w:ascii="Times New Roman" w:eastAsia="宋体" w:hAnsi="Times New Roman" w:cs="宋体" w:hint="eastAsia"/>
                <w:color w:val="227733"/>
                <w:sz w:val="21"/>
                <w:szCs w:val="21"/>
                <w:lang w:eastAsia="zh-CN"/>
              </w:rPr>
              <w:t>公式</w:t>
            </w:r>
            <w:r>
              <w:rPr>
                <w:rFonts w:ascii="Times New Roman" w:hAnsi="Times New Roman"/>
                <w:color w:val="227733"/>
                <w:sz w:val="21"/>
                <w:szCs w:val="21"/>
                <w:lang w:eastAsia="zh-CN"/>
              </w:rPr>
              <w:t xml:space="preserve"> 1</w:t>
            </w:r>
            <w:r w:rsidR="00000000">
              <w:rPr>
                <w:rFonts w:ascii="Times New Roman" w:hAnsi="Times New Roman"/>
                <w:color w:val="227733"/>
                <w:sz w:val="21"/>
                <w:szCs w:val="21"/>
                <w:lang w:eastAsia="zh-CN"/>
              </w:rPr>
              <w:fldChar w:fldCharType="end"/>
            </w:r>
            <w:r>
              <w:rPr>
                <w:rFonts w:ascii="Times New Roman" w:hAnsi="Times New Roman"/>
                <w:color w:val="227733"/>
                <w:sz w:val="21"/>
                <w:szCs w:val="21"/>
                <w:lang w:eastAsia="zh-CN"/>
              </w:rPr>
              <w:t xml:space="preserve"> </w:t>
            </w:r>
            <w:r>
              <w:rPr>
                <w:rFonts w:ascii="Times New Roman" w:eastAsia="宋体" w:hAnsi="Times New Roman" w:cs="宋体" w:hint="eastAsia"/>
                <w:color w:val="227733"/>
                <w:sz w:val="21"/>
                <w:szCs w:val="21"/>
                <w:lang w:eastAsia="zh-CN"/>
              </w:rPr>
              <w:t>的一般形式，可应用如下</w:t>
            </w:r>
            <w:r w:rsidR="00000000">
              <w:fldChar w:fldCharType="begin"/>
            </w:r>
            <w:r w:rsidR="00000000">
              <w:instrText>HYPERLINK \l "_bookmark263"</w:instrText>
            </w:r>
            <w:r w:rsidR="00000000">
              <w:fldChar w:fldCharType="separate"/>
            </w:r>
            <w:r>
              <w:rPr>
                <w:rFonts w:ascii="Times New Roman" w:eastAsia="宋体" w:hAnsi="Times New Roman" w:cs="宋体" w:hint="eastAsia"/>
                <w:color w:val="227733"/>
                <w:sz w:val="21"/>
                <w:szCs w:val="21"/>
                <w:lang w:eastAsia="zh-CN"/>
              </w:rPr>
              <w:t>公式</w:t>
            </w:r>
            <w:r>
              <w:rPr>
                <w:rFonts w:ascii="Times New Roman" w:hAnsi="Times New Roman"/>
                <w:color w:val="227733"/>
                <w:sz w:val="21"/>
                <w:szCs w:val="21"/>
                <w:lang w:eastAsia="zh-CN"/>
              </w:rPr>
              <w:t xml:space="preserve"> </w:t>
            </w:r>
            <w:r w:rsidR="00000000">
              <w:rPr>
                <w:rFonts w:ascii="Times New Roman" w:hAnsi="Times New Roman"/>
                <w:color w:val="227733"/>
                <w:sz w:val="21"/>
                <w:szCs w:val="21"/>
                <w:lang w:eastAsia="zh-CN"/>
              </w:rPr>
              <w:fldChar w:fldCharType="end"/>
            </w:r>
            <w:hyperlink w:anchor="_bookmark264" w:history="1">
              <w:r>
                <w:rPr>
                  <w:rFonts w:ascii="Times New Roman" w:hAnsi="Times New Roman"/>
                  <w:color w:val="227733"/>
                  <w:sz w:val="21"/>
                  <w:szCs w:val="21"/>
                  <w:lang w:eastAsia="zh-CN"/>
                </w:rPr>
                <w:t>2</w:t>
              </w:r>
            </w:hyperlink>
            <w:r>
              <w:rPr>
                <w:rFonts w:ascii="Times New Roman" w:eastAsia="宋体" w:hAnsi="Times New Roman" w:cs="宋体" w:hint="eastAsia"/>
                <w:color w:val="227733"/>
                <w:sz w:val="21"/>
                <w:szCs w:val="21"/>
                <w:lang w:eastAsia="zh-CN"/>
              </w:rPr>
              <w:t>：</w:t>
            </w:r>
          </w:p>
          <w:p w14:paraId="4A483B80" w14:textId="77777777" w:rsidR="00D16BE9" w:rsidRDefault="00AC4FA2">
            <w:pPr>
              <w:pStyle w:val="TableParagraph"/>
              <w:numPr>
                <w:ilvl w:val="3"/>
                <w:numId w:val="92"/>
              </w:numPr>
              <w:tabs>
                <w:tab w:val="left" w:pos="2969"/>
              </w:tabs>
              <w:spacing w:before="0" w:line="300" w:lineRule="auto"/>
              <w:ind w:left="0" w:firstLineChars="200" w:firstLine="420"/>
              <w:jc w:val="both"/>
              <w:rPr>
                <w:rFonts w:ascii="Times New Roman" w:hAnsi="Times New Roman"/>
                <w:sz w:val="21"/>
                <w:szCs w:val="21"/>
                <w:lang w:eastAsia="zh-CN"/>
              </w:rPr>
            </w:pPr>
            <w:r>
              <w:rPr>
                <w:rFonts w:ascii="Times New Roman" w:eastAsia="宋体" w:hAnsi="Times New Roman" w:cs="宋体" w:hint="eastAsia"/>
                <w:color w:val="227733"/>
                <w:sz w:val="21"/>
                <w:szCs w:val="21"/>
                <w:lang w:eastAsia="zh-CN"/>
              </w:rPr>
              <w:t>然后用</w:t>
            </w:r>
            <w:r w:rsidR="00000000">
              <w:fldChar w:fldCharType="begin"/>
            </w:r>
            <w:r w:rsidR="00000000">
              <w:rPr>
                <w:lang w:eastAsia="zh-CN"/>
              </w:rPr>
              <w:instrText>HYPERLINK \l "_bookmark264"</w:instrText>
            </w:r>
            <w:r w:rsidR="00000000">
              <w:fldChar w:fldCharType="separate"/>
            </w:r>
            <w:r>
              <w:rPr>
                <w:rFonts w:ascii="Times New Roman" w:eastAsia="宋体" w:hAnsi="Times New Roman" w:cs="宋体" w:hint="eastAsia"/>
                <w:color w:val="227733"/>
                <w:sz w:val="21"/>
                <w:szCs w:val="21"/>
                <w:lang w:eastAsia="zh-CN"/>
              </w:rPr>
              <w:t>公式</w:t>
            </w:r>
            <w:r>
              <w:rPr>
                <w:rFonts w:ascii="Times New Roman" w:hAnsi="Times New Roman"/>
                <w:color w:val="227733"/>
                <w:sz w:val="21"/>
                <w:szCs w:val="21"/>
                <w:lang w:eastAsia="zh-CN"/>
              </w:rPr>
              <w:t xml:space="preserve"> 2</w:t>
            </w:r>
            <w:r w:rsidR="00000000">
              <w:rPr>
                <w:rFonts w:ascii="Times New Roman" w:hAnsi="Times New Roman"/>
                <w:color w:val="227733"/>
                <w:sz w:val="21"/>
                <w:szCs w:val="21"/>
                <w:lang w:eastAsia="zh-CN"/>
              </w:rPr>
              <w:fldChar w:fldCharType="end"/>
            </w:r>
            <w:r>
              <w:rPr>
                <w:rFonts w:ascii="Times New Roman" w:hAnsi="Times New Roman"/>
                <w:color w:val="227733"/>
                <w:sz w:val="21"/>
                <w:szCs w:val="21"/>
                <w:lang w:eastAsia="zh-CN"/>
              </w:rPr>
              <w:t xml:space="preserve"> </w:t>
            </w:r>
            <w:r>
              <w:rPr>
                <w:rFonts w:ascii="Times New Roman" w:eastAsia="宋体" w:hAnsi="Times New Roman" w:cs="宋体" w:hint="eastAsia"/>
                <w:color w:val="227733"/>
                <w:sz w:val="21"/>
                <w:szCs w:val="21"/>
                <w:lang w:eastAsia="zh-CN"/>
              </w:rPr>
              <w:t>计算应分配给某一年的总库存量的百分比份额（假定作物全年占用该土地或因其他原因全年无法使用该土地）。</w:t>
            </w:r>
          </w:p>
          <w:p w14:paraId="501F8546" w14:textId="77777777" w:rsidR="00D16BE9" w:rsidRDefault="00000000">
            <w:pPr>
              <w:pStyle w:val="TableParagraph"/>
              <w:numPr>
                <w:ilvl w:val="3"/>
                <w:numId w:val="92"/>
              </w:numPr>
              <w:tabs>
                <w:tab w:val="left" w:pos="2969"/>
                <w:tab w:val="left" w:pos="4340"/>
                <w:tab w:val="left" w:pos="5742"/>
              </w:tabs>
              <w:spacing w:before="0" w:line="300" w:lineRule="auto"/>
              <w:ind w:left="0" w:firstLineChars="200" w:firstLine="440"/>
              <w:rPr>
                <w:rFonts w:ascii="Times New Roman" w:hAnsi="Times New Roman"/>
                <w:i/>
                <w:spacing w:val="-10"/>
                <w:sz w:val="21"/>
                <w:szCs w:val="21"/>
              </w:rPr>
            </w:pPr>
            <w:hyperlink w:anchor="_bookmark264" w:history="1">
              <w:r w:rsidR="00AC4FA2">
                <w:rPr>
                  <w:rFonts w:ascii="Times New Roman" w:eastAsia="宋体" w:hAnsi="Times New Roman" w:cs="宋体" w:hint="eastAsia"/>
                  <w:color w:val="227733"/>
                  <w:sz w:val="21"/>
                  <w:szCs w:val="21"/>
                </w:rPr>
                <w:t>公式</w:t>
              </w:r>
              <w:r w:rsidR="00AC4FA2">
                <w:rPr>
                  <w:rFonts w:ascii="Times New Roman" w:hAnsi="Times New Roman"/>
                  <w:color w:val="227733"/>
                  <w:sz w:val="21"/>
                  <w:szCs w:val="21"/>
                </w:rPr>
                <w:t xml:space="preserve"> 2</w:t>
              </w:r>
            </w:hyperlink>
            <w:r w:rsidR="00AC4FA2">
              <w:rPr>
                <w:rFonts w:ascii="Times New Roman" w:hAnsi="Times New Roman"/>
                <w:i/>
                <w:spacing w:val="-10"/>
                <w:sz w:val="21"/>
                <w:szCs w:val="21"/>
              </w:rPr>
              <w:t xml:space="preserve"> </w:t>
            </w:r>
            <w:r w:rsidR="00AC4FA2">
              <w:rPr>
                <w:rFonts w:ascii="Times New Roman" w:hAnsi="Times New Roman"/>
                <w:i/>
                <w:sz w:val="21"/>
                <w:szCs w:val="21"/>
              </w:rPr>
              <w:tab/>
            </w:r>
            <w:r w:rsidR="00AC4FA2">
              <w:rPr>
                <w:rFonts w:ascii="Times New Roman" w:hAnsi="Times New Roman"/>
                <w:position w:val="-24"/>
                <w:sz w:val="21"/>
                <w:szCs w:val="21"/>
              </w:rPr>
              <w:object w:dxaOrig="1802" w:dyaOrig="624" w14:anchorId="226832C7">
                <v:shape id="_x0000_i1031" type="#_x0000_t75" style="width:90pt;height:31pt" o:ole="">
                  <v:imagedata r:id="rId57" o:title=""/>
                </v:shape>
                <o:OLEObject Type="Embed" ProgID="Equation.DSMT4" ShapeID="_x0000_i1031" DrawAspect="Content" ObjectID="_1786915301" r:id="rId61"/>
              </w:object>
            </w:r>
          </w:p>
          <w:p w14:paraId="6448BE39" w14:textId="77777777" w:rsidR="00D16BE9" w:rsidRDefault="00AC4FA2">
            <w:pPr>
              <w:pStyle w:val="TableParagraph"/>
              <w:spacing w:before="0" w:line="300" w:lineRule="auto"/>
              <w:ind w:left="0" w:firstLineChars="200" w:firstLine="420"/>
              <w:rPr>
                <w:rFonts w:ascii="Times New Roman" w:hAnsi="Times New Roman"/>
                <w:sz w:val="21"/>
                <w:szCs w:val="21"/>
                <w:lang w:eastAsia="zh-CN"/>
              </w:rPr>
            </w:pPr>
            <w:r>
              <w:rPr>
                <w:rFonts w:ascii="Times New Roman" w:hAnsi="Times New Roman"/>
                <w:noProof/>
                <w:position w:val="-2"/>
                <w:sz w:val="21"/>
                <w:szCs w:val="21"/>
              </w:rPr>
              <w:drawing>
                <wp:inline distT="0" distB="0" distL="0" distR="0" wp14:anchorId="1270C6DA" wp14:editId="0B894269">
                  <wp:extent cx="92710" cy="123825"/>
                  <wp:effectExtent l="0" t="0" r="0" b="1905"/>
                  <wp:docPr id="767" name="image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 name="image76.png"/>
                          <pic:cNvPicPr>
                            <a:picLocks noChangeAspect="1"/>
                          </pic:cNvPicPr>
                        </pic:nvPicPr>
                        <pic:blipFill>
                          <a:blip r:embed="rId60" cstate="print"/>
                          <a:stretch>
                            <a:fillRect/>
                          </a:stretch>
                        </pic:blipFill>
                        <pic:spPr>
                          <a:xfrm>
                            <a:off x="0" y="0"/>
                            <a:ext cx="92963" cy="124206"/>
                          </a:xfrm>
                          <a:prstGeom prst="rect">
                            <a:avLst/>
                          </a:prstGeom>
                        </pic:spPr>
                      </pic:pic>
                    </a:graphicData>
                  </a:graphic>
                </wp:inline>
              </w:drawing>
            </w:r>
            <w:r>
              <w:rPr>
                <w:rFonts w:ascii="Times New Roman" w:hAnsi="Times New Roman"/>
                <w:color w:val="227733"/>
                <w:sz w:val="21"/>
                <w:szCs w:val="21"/>
                <w:lang w:eastAsia="zh-CN"/>
              </w:rPr>
              <w:t xml:space="preserve">X = </w:t>
            </w:r>
            <w:r>
              <w:rPr>
                <w:rFonts w:ascii="Times New Roman" w:eastAsia="宋体" w:hAnsi="Times New Roman" w:cs="宋体" w:hint="eastAsia"/>
                <w:color w:val="227733"/>
                <w:sz w:val="21"/>
                <w:szCs w:val="21"/>
                <w:lang w:eastAsia="zh-CN"/>
              </w:rPr>
              <w:t>分配给所分析</w:t>
            </w:r>
            <w:proofErr w:type="gramStart"/>
            <w:r>
              <w:rPr>
                <w:rFonts w:ascii="Times New Roman" w:eastAsia="宋体" w:hAnsi="Times New Roman" w:cs="宋体" w:hint="eastAsia"/>
                <w:color w:val="227733"/>
                <w:sz w:val="21"/>
                <w:szCs w:val="21"/>
                <w:lang w:eastAsia="zh-CN"/>
              </w:rPr>
              <w:t>作物第</w:t>
            </w:r>
            <w:proofErr w:type="gramEnd"/>
            <w:r>
              <w:rPr>
                <w:rFonts w:ascii="Times New Roman" w:hAnsi="Times New Roman"/>
                <w:color w:val="227733"/>
                <w:sz w:val="21"/>
                <w:szCs w:val="21"/>
                <w:lang w:eastAsia="zh-CN"/>
              </w:rPr>
              <w:t xml:space="preserve"> i </w:t>
            </w:r>
            <w:r>
              <w:rPr>
                <w:rFonts w:ascii="Times New Roman" w:eastAsia="宋体" w:hAnsi="Times New Roman" w:cs="宋体" w:hint="eastAsia"/>
                <w:color w:val="227733"/>
                <w:sz w:val="21"/>
                <w:szCs w:val="21"/>
                <w:lang w:eastAsia="zh-CN"/>
              </w:rPr>
              <w:t>年的库存百分比</w:t>
            </w:r>
          </w:p>
          <w:p w14:paraId="55B66AD8" w14:textId="77777777" w:rsidR="00D16BE9" w:rsidRDefault="00AC4FA2">
            <w:pPr>
              <w:pStyle w:val="TableParagraph"/>
              <w:spacing w:before="0" w:line="300" w:lineRule="auto"/>
              <w:ind w:left="0" w:firstLineChars="200" w:firstLine="420"/>
              <w:rPr>
                <w:rFonts w:ascii="Times New Roman" w:hAnsi="Times New Roman"/>
                <w:sz w:val="21"/>
                <w:szCs w:val="21"/>
                <w:lang w:eastAsia="zh-CN"/>
              </w:rPr>
            </w:pPr>
            <w:r>
              <w:rPr>
                <w:rFonts w:ascii="Times New Roman" w:hAnsi="Times New Roman"/>
                <w:noProof/>
                <w:position w:val="-2"/>
                <w:sz w:val="21"/>
                <w:szCs w:val="21"/>
              </w:rPr>
              <w:drawing>
                <wp:inline distT="0" distB="0" distL="0" distR="0" wp14:anchorId="2BC565E0" wp14:editId="4EE210E6">
                  <wp:extent cx="92710" cy="123825"/>
                  <wp:effectExtent l="0" t="0" r="0" b="1905"/>
                  <wp:docPr id="769" name="image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 name="image76.png"/>
                          <pic:cNvPicPr>
                            <a:picLocks noChangeAspect="1"/>
                          </pic:cNvPicPr>
                        </pic:nvPicPr>
                        <pic:blipFill>
                          <a:blip r:embed="rId60" cstate="print"/>
                          <a:stretch>
                            <a:fillRect/>
                          </a:stretch>
                        </pic:blipFill>
                        <pic:spPr>
                          <a:xfrm>
                            <a:off x="0" y="0"/>
                            <a:ext cx="92963" cy="124206"/>
                          </a:xfrm>
                          <a:prstGeom prst="rect">
                            <a:avLst/>
                          </a:prstGeom>
                        </pic:spPr>
                      </pic:pic>
                    </a:graphicData>
                  </a:graphic>
                </wp:inline>
              </w:drawing>
            </w:r>
            <w:r>
              <w:rPr>
                <w:rFonts w:ascii="Times New Roman" w:hAnsi="Times New Roman"/>
                <w:color w:val="227733"/>
                <w:sz w:val="21"/>
                <w:szCs w:val="21"/>
                <w:lang w:eastAsia="zh-CN"/>
              </w:rPr>
              <w:t xml:space="preserve">n = </w:t>
            </w:r>
            <w:r>
              <w:rPr>
                <w:rFonts w:ascii="Times New Roman" w:eastAsia="宋体" w:hAnsi="Times New Roman" w:cs="宋体" w:hint="eastAsia"/>
                <w:color w:val="227733"/>
                <w:sz w:val="21"/>
                <w:szCs w:val="21"/>
                <w:lang w:eastAsia="zh-CN"/>
              </w:rPr>
              <w:t>转换后分配清单的年数，即直到</w:t>
            </w:r>
            <w:r>
              <w:rPr>
                <w:rFonts w:ascii="Times New Roman" w:eastAsia="宋体" w:hAnsi="Times New Roman"/>
                <w:color w:val="227733"/>
                <w:sz w:val="21"/>
                <w:szCs w:val="21"/>
                <w:lang w:eastAsia="zh-CN"/>
              </w:rPr>
              <w:t>90%</w:t>
            </w:r>
            <w:r>
              <w:rPr>
                <w:rFonts w:ascii="Times New Roman" w:eastAsia="宋体" w:hAnsi="Times New Roman" w:cs="宋体" w:hint="eastAsia"/>
                <w:color w:val="227733"/>
                <w:sz w:val="21"/>
                <w:szCs w:val="21"/>
                <w:lang w:eastAsia="zh-CN"/>
              </w:rPr>
              <w:t>的损失</w:t>
            </w:r>
            <w:r>
              <w:rPr>
                <w:rFonts w:ascii="Times New Roman" w:eastAsia="宋体" w:hAnsi="Times New Roman" w:cs="宋体" w:hint="eastAsia"/>
                <w:color w:val="227733"/>
                <w:sz w:val="21"/>
                <w:szCs w:val="21"/>
                <w:lang w:eastAsia="zh-CN"/>
              </w:rPr>
              <w:t>/</w:t>
            </w:r>
            <w:r>
              <w:rPr>
                <w:rFonts w:ascii="Times New Roman" w:eastAsia="宋体" w:hAnsi="Times New Roman" w:cs="宋体" w:hint="eastAsia"/>
                <w:color w:val="227733"/>
                <w:sz w:val="21"/>
                <w:szCs w:val="21"/>
                <w:lang w:eastAsia="zh-CN"/>
              </w:rPr>
              <w:t>绑定发生为止</w:t>
            </w:r>
          </w:p>
        </w:tc>
      </w:tr>
    </w:tbl>
    <w:p w14:paraId="4245385C" w14:textId="77777777" w:rsidR="00D16BE9" w:rsidRDefault="00D16BE9">
      <w:pPr>
        <w:pStyle w:val="a8"/>
        <w:spacing w:line="300" w:lineRule="auto"/>
        <w:ind w:firstLineChars="200" w:firstLine="412"/>
        <w:jc w:val="both"/>
        <w:rPr>
          <w:rFonts w:cs="宋体"/>
          <w:spacing w:val="-2"/>
          <w:szCs w:val="21"/>
          <w:lang w:eastAsia="zh-CN"/>
        </w:rPr>
      </w:pPr>
    </w:p>
    <w:p w14:paraId="748FF125" w14:textId="77777777" w:rsidR="00D16BE9" w:rsidRDefault="00AC4FA2">
      <w:pPr>
        <w:pStyle w:val="a8"/>
        <w:spacing w:line="300" w:lineRule="auto"/>
        <w:ind w:firstLineChars="200" w:firstLine="412"/>
        <w:jc w:val="both"/>
        <w:rPr>
          <w:rFonts w:cs="宋体"/>
          <w:spacing w:val="-2"/>
          <w:szCs w:val="21"/>
          <w:lang w:eastAsia="zh-CN"/>
        </w:rPr>
      </w:pPr>
      <w:r>
        <w:rPr>
          <w:rFonts w:cs="宋体"/>
          <w:spacing w:val="-2"/>
          <w:szCs w:val="21"/>
          <w:lang w:eastAsia="zh-CN"/>
        </w:rPr>
        <w:br w:type="page"/>
      </w:r>
    </w:p>
    <w:tbl>
      <w:tblPr>
        <w:tblStyle w:val="TableNormal"/>
        <w:tblW w:w="9290" w:type="dxa"/>
        <w:tblInd w:w="-534" w:type="dxa"/>
        <w:tblBorders>
          <w:top w:val="dotDash" w:sz="18" w:space="0" w:color="008000"/>
          <w:left w:val="dotDash" w:sz="18" w:space="0" w:color="008000"/>
          <w:bottom w:val="dotDash" w:sz="18" w:space="0" w:color="008000"/>
          <w:right w:val="dotDash" w:sz="18" w:space="0" w:color="008000"/>
          <w:insideH w:val="dotDash" w:sz="18" w:space="0" w:color="008000"/>
          <w:insideV w:val="dotDash" w:sz="18" w:space="0" w:color="008000"/>
        </w:tblBorders>
        <w:tblLayout w:type="fixed"/>
        <w:tblLook w:val="04A0" w:firstRow="1" w:lastRow="0" w:firstColumn="1" w:lastColumn="0" w:noHBand="0" w:noVBand="1"/>
      </w:tblPr>
      <w:tblGrid>
        <w:gridCol w:w="9290"/>
      </w:tblGrid>
      <w:tr w:rsidR="00D16BE9" w14:paraId="463C7451" w14:textId="77777777">
        <w:trPr>
          <w:trHeight w:val="543"/>
        </w:trPr>
        <w:tc>
          <w:tcPr>
            <w:tcW w:w="9290" w:type="dxa"/>
            <w:tcBorders>
              <w:bottom w:val="dashSmallGap" w:sz="4" w:space="0" w:color="000000"/>
            </w:tcBorders>
          </w:tcPr>
          <w:p w14:paraId="5122FC78" w14:textId="77777777" w:rsidR="00D16BE9" w:rsidRDefault="00AC4FA2">
            <w:pPr>
              <w:pStyle w:val="TableParagraph"/>
              <w:spacing w:before="0" w:line="300" w:lineRule="auto"/>
              <w:ind w:left="0" w:firstLineChars="200" w:firstLine="482"/>
              <w:jc w:val="center"/>
              <w:rPr>
                <w:rFonts w:ascii="Times New Roman" w:hAnsi="Times New Roman"/>
                <w:b/>
                <w:sz w:val="24"/>
                <w:lang w:eastAsia="zh-CN"/>
              </w:rPr>
            </w:pPr>
            <w:r>
              <w:rPr>
                <w:rFonts w:ascii="Times New Roman" w:eastAsia="宋体" w:hAnsi="Times New Roman" w:cs="宋体" w:hint="eastAsia"/>
                <w:b/>
                <w:color w:val="003300"/>
                <w:sz w:val="24"/>
                <w:lang w:eastAsia="zh-CN"/>
              </w:rPr>
              <w:lastRenderedPageBreak/>
              <w:t>规定：</w:t>
            </w:r>
            <w:r>
              <w:rPr>
                <w:rFonts w:ascii="Times New Roman" w:hAnsi="Times New Roman"/>
                <w:b/>
                <w:color w:val="003300"/>
                <w:sz w:val="24"/>
                <w:lang w:eastAsia="zh-CN"/>
              </w:rPr>
              <w:t xml:space="preserve">7.4.4.1 </w:t>
            </w:r>
            <w:r>
              <w:rPr>
                <w:rFonts w:ascii="Times New Roman" w:eastAsia="宋体" w:hAnsi="Times New Roman" w:cs="宋体" w:hint="eastAsia"/>
                <w:b/>
                <w:color w:val="003300"/>
                <w:sz w:val="24"/>
                <w:lang w:eastAsia="zh-CN"/>
              </w:rPr>
              <w:t>建立农林</w:t>
            </w:r>
            <w:r>
              <w:rPr>
                <w:rFonts w:ascii="Times New Roman" w:eastAsia="宋体" w:hAnsi="Times New Roman" w:cs="宋体" w:hint="eastAsia"/>
                <w:b/>
                <w:color w:val="003300"/>
                <w:spacing w:val="-2"/>
                <w:sz w:val="24"/>
                <w:lang w:eastAsia="zh-CN"/>
              </w:rPr>
              <w:t>系统</w:t>
            </w:r>
            <w:r>
              <w:rPr>
                <w:rFonts w:ascii="Times New Roman" w:eastAsia="宋体" w:hAnsi="Times New Roman" w:cs="宋体" w:hint="eastAsia"/>
                <w:b/>
                <w:color w:val="003300"/>
                <w:sz w:val="24"/>
                <w:lang w:eastAsia="zh-CN"/>
              </w:rPr>
              <w:t>模型</w:t>
            </w:r>
          </w:p>
        </w:tc>
      </w:tr>
      <w:tr w:rsidR="00D16BE9" w14:paraId="51FAE302" w14:textId="77777777">
        <w:trPr>
          <w:trHeight w:val="3939"/>
        </w:trPr>
        <w:tc>
          <w:tcPr>
            <w:tcW w:w="9290" w:type="dxa"/>
            <w:tcBorders>
              <w:top w:val="dashSmallGap" w:sz="4" w:space="0" w:color="000000"/>
              <w:bottom w:val="nil"/>
              <w:right w:val="single" w:sz="12" w:space="0" w:color="FF0000"/>
            </w:tcBorders>
          </w:tcPr>
          <w:p w14:paraId="18471069" w14:textId="77777777" w:rsidR="00D16BE9" w:rsidRDefault="00AC4FA2">
            <w:pPr>
              <w:pStyle w:val="TableParagraph"/>
              <w:spacing w:before="0" w:line="300" w:lineRule="auto"/>
              <w:ind w:left="0" w:firstLineChars="200" w:firstLine="420"/>
              <w:jc w:val="both"/>
              <w:rPr>
                <w:rFonts w:ascii="Times New Roman" w:hAnsi="Times New Roman"/>
                <w:sz w:val="21"/>
                <w:szCs w:val="21"/>
                <w:lang w:eastAsia="zh-CN"/>
              </w:rPr>
            </w:pPr>
            <w:r>
              <w:rPr>
                <w:rFonts w:ascii="Times New Roman" w:eastAsia="宋体" w:hAnsi="Times New Roman" w:cs="宋体" w:hint="eastAsia"/>
                <w:color w:val="227733"/>
                <w:sz w:val="21"/>
                <w:szCs w:val="21"/>
                <w:lang w:eastAsia="zh-CN"/>
              </w:rPr>
              <w:t>年数从转换开始计算。</w:t>
            </w:r>
          </w:p>
          <w:p w14:paraId="794D3C78" w14:textId="77777777" w:rsidR="00D16BE9" w:rsidRDefault="00AC4FA2">
            <w:pPr>
              <w:pStyle w:val="TableParagraph"/>
              <w:spacing w:before="0" w:line="300" w:lineRule="auto"/>
              <w:ind w:left="0" w:firstLineChars="200" w:firstLine="420"/>
              <w:jc w:val="both"/>
              <w:rPr>
                <w:rFonts w:ascii="Times New Roman" w:hAnsi="Times New Roman"/>
                <w:sz w:val="21"/>
                <w:szCs w:val="21"/>
                <w:lang w:eastAsia="zh-CN"/>
              </w:rPr>
            </w:pPr>
            <w:r>
              <w:rPr>
                <w:rFonts w:ascii="Times New Roman" w:hAnsi="Times New Roman"/>
                <w:noProof/>
                <w:position w:val="-2"/>
                <w:sz w:val="21"/>
                <w:szCs w:val="21"/>
              </w:rPr>
              <w:drawing>
                <wp:inline distT="0" distB="0" distL="0" distR="0" wp14:anchorId="51AF2F2E" wp14:editId="48B1D991">
                  <wp:extent cx="92710" cy="123825"/>
                  <wp:effectExtent l="0" t="0" r="0" b="1905"/>
                  <wp:docPr id="771" name="image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 name="image76.png"/>
                          <pic:cNvPicPr>
                            <a:picLocks noChangeAspect="1"/>
                          </pic:cNvPicPr>
                        </pic:nvPicPr>
                        <pic:blipFill>
                          <a:blip r:embed="rId60" cstate="print"/>
                          <a:stretch>
                            <a:fillRect/>
                          </a:stretch>
                        </pic:blipFill>
                        <pic:spPr>
                          <a:xfrm>
                            <a:off x="0" y="0"/>
                            <a:ext cx="92963" cy="124205"/>
                          </a:xfrm>
                          <a:prstGeom prst="rect">
                            <a:avLst/>
                          </a:prstGeom>
                        </pic:spPr>
                      </pic:pic>
                    </a:graphicData>
                  </a:graphic>
                </wp:inline>
              </w:drawing>
            </w:r>
            <w:r>
              <w:rPr>
                <w:rFonts w:ascii="Times New Roman" w:hAnsi="Times New Roman"/>
                <w:color w:val="227733"/>
                <w:sz w:val="21"/>
                <w:szCs w:val="21"/>
                <w:lang w:eastAsia="zh-CN"/>
              </w:rPr>
              <w:t xml:space="preserve">i = </w:t>
            </w:r>
            <w:r>
              <w:rPr>
                <w:rFonts w:ascii="Times New Roman" w:eastAsia="宋体" w:hAnsi="Times New Roman" w:cs="宋体" w:hint="eastAsia"/>
                <w:color w:val="227733"/>
                <w:sz w:val="21"/>
                <w:szCs w:val="21"/>
                <w:lang w:eastAsia="zh-CN"/>
              </w:rPr>
              <w:t>转换后种植所分析作物的年数；转换后的第一年为</w:t>
            </w:r>
            <w:r>
              <w:rPr>
                <w:rFonts w:ascii="Times New Roman" w:hAnsi="Times New Roman"/>
                <w:color w:val="227733"/>
                <w:sz w:val="21"/>
                <w:szCs w:val="21"/>
                <w:lang w:eastAsia="zh-CN"/>
              </w:rPr>
              <w:t xml:space="preserve"> i = 0 </w:t>
            </w:r>
            <w:r>
              <w:rPr>
                <w:rFonts w:ascii="Times New Roman" w:eastAsia="宋体" w:hAnsi="Times New Roman" w:cs="宋体" w:hint="eastAsia"/>
                <w:color w:val="227733"/>
                <w:sz w:val="21"/>
                <w:szCs w:val="21"/>
                <w:lang w:eastAsia="zh-CN"/>
              </w:rPr>
              <w:t>年（如果</w:t>
            </w:r>
            <w:r>
              <w:rPr>
                <w:rFonts w:ascii="Times New Roman" w:hAnsi="Times New Roman"/>
                <w:color w:val="227733"/>
                <w:sz w:val="21"/>
                <w:szCs w:val="21"/>
                <w:lang w:eastAsia="zh-CN"/>
              </w:rPr>
              <w:t xml:space="preserve"> i &gt; n-1</w:t>
            </w:r>
            <w:r>
              <w:rPr>
                <w:rFonts w:ascii="Times New Roman" w:eastAsia="宋体" w:hAnsi="Times New Roman" w:cs="宋体" w:hint="eastAsia"/>
                <w:color w:val="227733"/>
                <w:sz w:val="21"/>
                <w:szCs w:val="21"/>
                <w:lang w:eastAsia="zh-CN"/>
              </w:rPr>
              <w:t>，则</w:t>
            </w:r>
            <w:r>
              <w:rPr>
                <w:rFonts w:ascii="Times New Roman" w:hAnsi="Times New Roman"/>
                <w:color w:val="227733"/>
                <w:sz w:val="21"/>
                <w:szCs w:val="21"/>
                <w:lang w:eastAsia="zh-CN"/>
              </w:rPr>
              <w:t xml:space="preserve"> X = 0</w:t>
            </w:r>
            <w:r>
              <w:rPr>
                <w:rFonts w:ascii="Times New Roman" w:eastAsia="宋体" w:hAnsi="Times New Roman" w:cs="宋体" w:hint="eastAsia"/>
                <w:color w:val="227733"/>
                <w:sz w:val="21"/>
                <w:szCs w:val="21"/>
                <w:lang w:eastAsia="zh-CN"/>
              </w:rPr>
              <w:t>，即在考虑的年数之后不分配任何作物）。</w:t>
            </w:r>
          </w:p>
          <w:p w14:paraId="2315CDDE" w14:textId="77777777" w:rsidR="00D16BE9" w:rsidRDefault="00AC4FA2">
            <w:pPr>
              <w:pStyle w:val="TableParagraph"/>
              <w:numPr>
                <w:ilvl w:val="3"/>
                <w:numId w:val="93"/>
              </w:numPr>
              <w:tabs>
                <w:tab w:val="left" w:pos="2969"/>
              </w:tabs>
              <w:spacing w:before="0" w:line="300" w:lineRule="auto"/>
              <w:ind w:left="0" w:firstLineChars="200" w:firstLine="420"/>
              <w:jc w:val="both"/>
              <w:rPr>
                <w:rFonts w:ascii="Times New Roman" w:hAnsi="Times New Roman"/>
                <w:sz w:val="21"/>
                <w:szCs w:val="21"/>
                <w:lang w:eastAsia="zh-CN"/>
              </w:rPr>
            </w:pPr>
            <w:r>
              <w:rPr>
                <w:rFonts w:ascii="Times New Roman" w:eastAsia="宋体" w:hAnsi="Times New Roman" w:cs="宋体" w:hint="eastAsia"/>
                <w:color w:val="227733"/>
                <w:sz w:val="21"/>
                <w:szCs w:val="21"/>
                <w:lang w:eastAsia="zh-CN"/>
              </w:rPr>
              <w:t>需要注意的是，首先需要确定</w:t>
            </w:r>
            <w:r>
              <w:rPr>
                <w:rFonts w:ascii="Times New Roman" w:hAnsi="Times New Roman"/>
                <w:color w:val="227733"/>
                <w:sz w:val="21"/>
                <w:szCs w:val="21"/>
                <w:lang w:eastAsia="zh-CN"/>
              </w:rPr>
              <w:t xml:space="preserve"> XY </w:t>
            </w:r>
            <w:r>
              <w:rPr>
                <w:rFonts w:ascii="Times New Roman" w:eastAsia="宋体" w:hAnsi="Times New Roman" w:cs="宋体" w:hint="eastAsia"/>
                <w:color w:val="227733"/>
                <w:sz w:val="21"/>
                <w:szCs w:val="21"/>
                <w:lang w:eastAsia="zh-CN"/>
              </w:rPr>
              <w:t>的损失总量以及在达到约</w:t>
            </w:r>
            <w:r>
              <w:rPr>
                <w:rFonts w:ascii="Times New Roman" w:hAnsi="Times New Roman"/>
                <w:color w:val="227733"/>
                <w:sz w:val="21"/>
                <w:szCs w:val="21"/>
                <w:lang w:eastAsia="zh-CN"/>
              </w:rPr>
              <w:t xml:space="preserve"> 90% </w:t>
            </w:r>
            <w:r>
              <w:rPr>
                <w:rFonts w:ascii="Times New Roman" w:eastAsia="宋体" w:hAnsi="Times New Roman" w:cs="宋体" w:hint="eastAsia"/>
                <w:color w:val="227733"/>
                <w:sz w:val="21"/>
                <w:szCs w:val="21"/>
                <w:lang w:eastAsia="zh-CN"/>
              </w:rPr>
              <w:t>的土地利用平衡之前主要损失</w:t>
            </w:r>
            <w:r>
              <w:rPr>
                <w:rFonts w:ascii="Times New Roman" w:eastAsia="宋体" w:hAnsi="Times New Roman" w:cs="宋体" w:hint="eastAsia"/>
                <w:color w:val="227733"/>
                <w:spacing w:val="40"/>
                <w:sz w:val="21"/>
                <w:szCs w:val="21"/>
                <w:lang w:eastAsia="zh-CN"/>
              </w:rPr>
              <w:t>的</w:t>
            </w:r>
            <w:r>
              <w:rPr>
                <w:rFonts w:ascii="Times New Roman" w:eastAsia="宋体" w:hAnsi="Times New Roman" w:cs="宋体" w:hint="eastAsia"/>
                <w:color w:val="227733"/>
                <w:sz w:val="21"/>
                <w:szCs w:val="21"/>
                <w:lang w:eastAsia="zh-CN"/>
              </w:rPr>
              <w:t>实际持续时间。</w:t>
            </w:r>
          </w:p>
          <w:p w14:paraId="1687844F" w14:textId="77777777" w:rsidR="00D16BE9" w:rsidRDefault="00AC4FA2">
            <w:pPr>
              <w:pStyle w:val="TableParagraph"/>
              <w:numPr>
                <w:ilvl w:val="3"/>
                <w:numId w:val="93"/>
              </w:numPr>
              <w:tabs>
                <w:tab w:val="left" w:pos="2969"/>
              </w:tabs>
              <w:spacing w:before="0" w:line="300" w:lineRule="auto"/>
              <w:ind w:left="0" w:firstLineChars="200" w:firstLine="422"/>
              <w:jc w:val="both"/>
              <w:rPr>
                <w:rFonts w:ascii="Times New Roman" w:hAnsi="Times New Roman"/>
                <w:b/>
                <w:sz w:val="21"/>
                <w:szCs w:val="21"/>
              </w:rPr>
            </w:pPr>
            <w:proofErr w:type="spellStart"/>
            <w:r>
              <w:rPr>
                <w:rFonts w:ascii="Times New Roman" w:eastAsia="宋体" w:hAnsi="Times New Roman" w:cs="宋体" w:hint="eastAsia"/>
                <w:b/>
                <w:color w:val="0D6812"/>
                <w:sz w:val="21"/>
                <w:szCs w:val="21"/>
              </w:rPr>
              <w:t>无</w:t>
            </w:r>
            <w:r>
              <w:rPr>
                <w:rFonts w:ascii="Times New Roman" w:eastAsia="宋体" w:hAnsi="Times New Roman" w:cs="宋体" w:hint="eastAsia"/>
                <w:b/>
                <w:color w:val="0D6812"/>
                <w:spacing w:val="-2"/>
                <w:sz w:val="21"/>
                <w:szCs w:val="21"/>
              </w:rPr>
              <w:t>平衡</w:t>
            </w:r>
            <w:r>
              <w:rPr>
                <w:rFonts w:ascii="Times New Roman" w:eastAsia="宋体" w:hAnsi="Times New Roman" w:cs="宋体" w:hint="eastAsia"/>
                <w:b/>
                <w:color w:val="0D6812"/>
                <w:sz w:val="21"/>
                <w:szCs w:val="21"/>
              </w:rPr>
              <w:t>项的排放</w:t>
            </w:r>
            <w:proofErr w:type="spellEnd"/>
            <w:r>
              <w:rPr>
                <w:rFonts w:ascii="Times New Roman" w:eastAsia="宋体" w:hAnsi="Times New Roman" w:cs="宋体" w:hint="eastAsia"/>
                <w:b/>
                <w:color w:val="0D6812"/>
                <w:spacing w:val="-2"/>
                <w:sz w:val="21"/>
                <w:szCs w:val="21"/>
              </w:rPr>
              <w:t>：</w:t>
            </w:r>
          </w:p>
          <w:p w14:paraId="67EB8930" w14:textId="77777777" w:rsidR="00D16BE9" w:rsidRDefault="00AC4FA2">
            <w:pPr>
              <w:pStyle w:val="TableParagraph"/>
              <w:numPr>
                <w:ilvl w:val="3"/>
                <w:numId w:val="93"/>
              </w:numPr>
              <w:tabs>
                <w:tab w:val="left" w:pos="2969"/>
              </w:tabs>
              <w:spacing w:before="0" w:line="300" w:lineRule="auto"/>
              <w:ind w:left="0" w:firstLineChars="200" w:firstLine="420"/>
              <w:jc w:val="both"/>
              <w:rPr>
                <w:rFonts w:ascii="Times New Roman" w:hAnsi="Times New Roman"/>
                <w:sz w:val="21"/>
                <w:szCs w:val="21"/>
                <w:lang w:eastAsia="zh-CN"/>
              </w:rPr>
            </w:pPr>
            <w:r>
              <w:rPr>
                <w:rFonts w:ascii="Times New Roman" w:eastAsia="宋体" w:hAnsi="Times New Roman" w:cs="宋体" w:hint="eastAsia"/>
                <w:color w:val="227733"/>
                <w:sz w:val="21"/>
                <w:szCs w:val="21"/>
                <w:lang w:eastAsia="zh-CN"/>
              </w:rPr>
              <w:t>对于没有平衡状态或不是以指数方式达到平衡状态的排放（如土壤侵蚀），需要采用不同的建模方法，但其推理方法与本章讨论的其他清单项目类似。这些损失与种植过程的运行直接相关，因此属于其清单。</w:t>
            </w:r>
          </w:p>
        </w:tc>
      </w:tr>
      <w:tr w:rsidR="00D16BE9" w14:paraId="5842E849" w14:textId="77777777">
        <w:trPr>
          <w:trHeight w:val="704"/>
        </w:trPr>
        <w:tc>
          <w:tcPr>
            <w:tcW w:w="9290" w:type="dxa"/>
            <w:tcBorders>
              <w:top w:val="nil"/>
              <w:bottom w:val="nil"/>
              <w:right w:val="single" w:sz="12" w:space="0" w:color="FF0000"/>
            </w:tcBorders>
          </w:tcPr>
          <w:p w14:paraId="20E3A523" w14:textId="77777777" w:rsidR="00D16BE9" w:rsidRDefault="00AC4FA2">
            <w:pPr>
              <w:pStyle w:val="TableParagraph"/>
              <w:spacing w:before="0" w:line="300" w:lineRule="auto"/>
              <w:ind w:left="0" w:firstLineChars="200" w:firstLine="420"/>
              <w:jc w:val="both"/>
              <w:rPr>
                <w:rFonts w:ascii="Times New Roman" w:hAnsi="Times New Roman"/>
                <w:sz w:val="21"/>
                <w:szCs w:val="21"/>
                <w:lang w:eastAsia="zh-CN"/>
              </w:rPr>
            </w:pPr>
            <w:proofErr w:type="spellStart"/>
            <w:r>
              <w:rPr>
                <w:rFonts w:ascii="Times New Roman" w:hAnsi="Times New Roman"/>
                <w:color w:val="227733"/>
                <w:sz w:val="21"/>
                <w:szCs w:val="21"/>
                <w:lang w:eastAsia="zh-CN"/>
              </w:rPr>
              <w:t>I.e.iii</w:t>
            </w:r>
            <w:proofErr w:type="spellEnd"/>
            <w:r>
              <w:rPr>
                <w:rFonts w:ascii="Times New Roman" w:hAnsi="Times New Roman"/>
                <w:color w:val="227733"/>
                <w:sz w:val="21"/>
                <w:szCs w:val="21"/>
                <w:lang w:eastAsia="zh-CN"/>
              </w:rPr>
              <w:t xml:space="preserve">) </w:t>
            </w:r>
            <w:r>
              <w:rPr>
                <w:rFonts w:ascii="Times New Roman" w:eastAsia="宋体" w:hAnsi="Times New Roman" w:cs="宋体" w:hint="eastAsia"/>
                <w:color w:val="0D6812"/>
                <w:sz w:val="21"/>
                <w:szCs w:val="21"/>
                <w:lang w:eastAsia="zh-CN"/>
              </w:rPr>
              <w:t>如果被改造土地上的自然产品也至少被部分使用</w:t>
            </w:r>
            <w:r>
              <w:rPr>
                <w:rFonts w:ascii="Times New Roman" w:eastAsia="宋体" w:hAnsi="Times New Roman" w:cs="宋体" w:hint="eastAsia"/>
                <w:color w:val="808080"/>
                <w:sz w:val="21"/>
                <w:szCs w:val="21"/>
                <w:lang w:eastAsia="zh-CN"/>
              </w:rPr>
              <w:t>（如采伐的原始森林木材）</w:t>
            </w:r>
            <w:r>
              <w:rPr>
                <w:rFonts w:ascii="Times New Roman" w:eastAsia="宋体" w:hAnsi="Times New Roman" w:cs="宋体" w:hint="eastAsia"/>
                <w:color w:val="0D6812"/>
                <w:sz w:val="21"/>
                <w:szCs w:val="21"/>
                <w:lang w:eastAsia="zh-CN"/>
              </w:rPr>
              <w:t>，则应将其视为多功能系统中的一种功能。</w:t>
            </w:r>
          </w:p>
        </w:tc>
      </w:tr>
      <w:tr w:rsidR="00D16BE9" w14:paraId="45573BE9" w14:textId="77777777">
        <w:trPr>
          <w:trHeight w:val="375"/>
        </w:trPr>
        <w:tc>
          <w:tcPr>
            <w:tcW w:w="9290" w:type="dxa"/>
            <w:tcBorders>
              <w:top w:val="nil"/>
              <w:bottom w:val="nil"/>
              <w:right w:val="single" w:sz="12" w:space="0" w:color="FF0000"/>
            </w:tcBorders>
          </w:tcPr>
          <w:p w14:paraId="19D617AE" w14:textId="77777777" w:rsidR="00D16BE9" w:rsidRDefault="00AC4FA2">
            <w:pPr>
              <w:pStyle w:val="TableParagraph"/>
              <w:tabs>
                <w:tab w:val="left" w:pos="2008"/>
              </w:tabs>
              <w:spacing w:before="0" w:line="300" w:lineRule="auto"/>
              <w:ind w:left="0" w:firstLineChars="200" w:firstLine="412"/>
              <w:rPr>
                <w:rFonts w:ascii="Times New Roman" w:hAnsi="Times New Roman"/>
                <w:sz w:val="21"/>
                <w:szCs w:val="21"/>
                <w:lang w:eastAsia="zh-CN"/>
              </w:rPr>
            </w:pPr>
            <w:proofErr w:type="spellStart"/>
            <w:r>
              <w:rPr>
                <w:rFonts w:ascii="Times New Roman" w:hAnsi="Times New Roman"/>
                <w:color w:val="0D6812"/>
                <w:spacing w:val="-2"/>
                <w:sz w:val="21"/>
                <w:szCs w:val="21"/>
                <w:lang w:eastAsia="zh-CN"/>
              </w:rPr>
              <w:t>I.e.iv</w:t>
            </w:r>
            <w:proofErr w:type="spellEnd"/>
            <w:r>
              <w:rPr>
                <w:rFonts w:ascii="Times New Roman" w:hAnsi="Times New Roman"/>
                <w:color w:val="0D6812"/>
                <w:spacing w:val="-2"/>
                <w:sz w:val="21"/>
                <w:szCs w:val="21"/>
                <w:lang w:eastAsia="zh-CN"/>
              </w:rPr>
              <w:t>)</w:t>
            </w:r>
            <w:r>
              <w:rPr>
                <w:rFonts w:ascii="Times New Roman" w:hAnsi="Times New Roman"/>
                <w:color w:val="0D6812"/>
                <w:sz w:val="21"/>
                <w:szCs w:val="21"/>
                <w:lang w:eastAsia="zh-CN"/>
              </w:rPr>
              <w:tab/>
            </w:r>
            <w:r>
              <w:rPr>
                <w:rFonts w:ascii="Times New Roman" w:eastAsia="宋体" w:hAnsi="Times New Roman" w:cs="宋体" w:hint="eastAsia"/>
                <w:color w:val="0D6812"/>
                <w:sz w:val="21"/>
                <w:szCs w:val="21"/>
                <w:lang w:eastAsia="zh-CN"/>
              </w:rPr>
              <w:t>同样的规定也适用于农业、牧业或林业以外的土地转换。</w:t>
            </w:r>
          </w:p>
        </w:tc>
      </w:tr>
      <w:tr w:rsidR="00D16BE9" w14:paraId="71B1B5CA" w14:textId="77777777">
        <w:trPr>
          <w:trHeight w:val="784"/>
        </w:trPr>
        <w:tc>
          <w:tcPr>
            <w:tcW w:w="9290" w:type="dxa"/>
            <w:tcBorders>
              <w:top w:val="nil"/>
              <w:bottom w:val="nil"/>
              <w:right w:val="single" w:sz="12" w:space="0" w:color="FF0000"/>
            </w:tcBorders>
          </w:tcPr>
          <w:p w14:paraId="3EA24158" w14:textId="77777777" w:rsidR="00D16BE9" w:rsidRDefault="00AC4FA2">
            <w:pPr>
              <w:pStyle w:val="TableParagraph"/>
              <w:spacing w:before="0" w:line="300" w:lineRule="auto"/>
              <w:ind w:left="0" w:firstLineChars="200" w:firstLine="420"/>
              <w:jc w:val="both"/>
              <w:rPr>
                <w:rFonts w:ascii="Times New Roman" w:hAnsi="Times New Roman"/>
                <w:sz w:val="21"/>
                <w:szCs w:val="21"/>
                <w:lang w:eastAsia="zh-CN"/>
              </w:rPr>
            </w:pPr>
            <w:proofErr w:type="spellStart"/>
            <w:r>
              <w:rPr>
                <w:rFonts w:ascii="Times New Roman" w:hAnsi="Times New Roman"/>
                <w:color w:val="0D6812"/>
                <w:sz w:val="21"/>
                <w:szCs w:val="21"/>
                <w:lang w:eastAsia="zh-CN"/>
              </w:rPr>
              <w:t>I.e.v</w:t>
            </w:r>
            <w:proofErr w:type="spellEnd"/>
            <w:r>
              <w:rPr>
                <w:rFonts w:ascii="Times New Roman" w:hAnsi="Times New Roman"/>
                <w:color w:val="0D6812"/>
                <w:sz w:val="21"/>
                <w:szCs w:val="21"/>
                <w:lang w:eastAsia="zh-CN"/>
              </w:rPr>
              <w:t xml:space="preserve">) </w:t>
            </w:r>
            <w:r>
              <w:rPr>
                <w:rFonts w:ascii="Times New Roman" w:eastAsia="宋体" w:hAnsi="Times New Roman" w:cs="宋体" w:hint="eastAsia"/>
                <w:color w:val="0D6812"/>
                <w:sz w:val="21"/>
                <w:szCs w:val="21"/>
                <w:lang w:eastAsia="zh-CN"/>
              </w:rPr>
              <w:t>没有平衡状态或不是以指数方式达到平衡状态的排放</w:t>
            </w:r>
            <w:r>
              <w:rPr>
                <w:rFonts w:ascii="Times New Roman" w:eastAsia="宋体" w:hAnsi="Times New Roman" w:cs="宋体" w:hint="eastAsia"/>
                <w:color w:val="808080"/>
                <w:sz w:val="21"/>
                <w:szCs w:val="21"/>
                <w:lang w:eastAsia="zh-CN"/>
              </w:rPr>
              <w:t>（如土壤侵蚀）</w:t>
            </w:r>
            <w:r>
              <w:rPr>
                <w:rFonts w:ascii="Times New Roman" w:eastAsia="宋体" w:hAnsi="Times New Roman" w:cs="宋体" w:hint="eastAsia"/>
                <w:color w:val="0D6812"/>
                <w:sz w:val="21"/>
                <w:szCs w:val="21"/>
                <w:lang w:eastAsia="zh-CN"/>
              </w:rPr>
              <w:t>需要采用不同的模</w:t>
            </w:r>
            <w:r>
              <w:rPr>
                <w:rFonts w:ascii="Times New Roman" w:hAnsi="Times New Roman"/>
                <w:color w:val="0D6812"/>
                <w:sz w:val="21"/>
                <w:szCs w:val="21"/>
                <w:lang w:eastAsia="zh-CN"/>
              </w:rPr>
              <w:t xml:space="preserve"> </w:t>
            </w:r>
            <w:r>
              <w:rPr>
                <w:rFonts w:ascii="Times New Roman" w:eastAsia="宋体" w:hAnsi="Times New Roman" w:cs="宋体" w:hint="eastAsia"/>
                <w:color w:val="0D6812"/>
                <w:sz w:val="21"/>
                <w:szCs w:val="21"/>
                <w:lang w:eastAsia="zh-CN"/>
              </w:rPr>
              <w:t>式，同时遵循与本章其他清单项目类似的推理。</w:t>
            </w:r>
          </w:p>
        </w:tc>
      </w:tr>
      <w:tr w:rsidR="00D16BE9" w14:paraId="68EB12AE" w14:textId="77777777">
        <w:trPr>
          <w:trHeight w:val="578"/>
        </w:trPr>
        <w:tc>
          <w:tcPr>
            <w:tcW w:w="9290" w:type="dxa"/>
            <w:tcBorders>
              <w:top w:val="nil"/>
              <w:bottom w:val="nil"/>
            </w:tcBorders>
          </w:tcPr>
          <w:p w14:paraId="49980B01" w14:textId="77777777" w:rsidR="00D16BE9" w:rsidRDefault="00AC4FA2">
            <w:pPr>
              <w:pStyle w:val="TableParagraph"/>
              <w:spacing w:before="0" w:line="300" w:lineRule="auto"/>
              <w:ind w:left="0" w:firstLineChars="200" w:firstLine="360"/>
              <w:rPr>
                <w:rFonts w:ascii="Times New Roman" w:hAnsi="Times New Roman"/>
                <w:sz w:val="18"/>
                <w:lang w:eastAsia="zh-CN"/>
              </w:rPr>
            </w:pPr>
            <w:r>
              <w:rPr>
                <w:rFonts w:ascii="Times New Roman" w:eastAsia="宋体" w:hAnsi="Times New Roman" w:cs="宋体" w:hint="eastAsia"/>
                <w:color w:val="0D6812"/>
                <w:sz w:val="18"/>
                <w:lang w:eastAsia="zh-CN"/>
              </w:rPr>
              <w:t>植物暂时从大气中清除二氧化碳并在报废时释放：见第</w:t>
            </w:r>
            <w:r>
              <w:rPr>
                <w:rFonts w:ascii="Times New Roman" w:hAnsi="Times New Roman"/>
                <w:color w:val="0D6812"/>
                <w:sz w:val="18"/>
                <w:lang w:eastAsia="zh-CN"/>
              </w:rPr>
              <w:t xml:space="preserve"> </w:t>
            </w:r>
            <w:hyperlink w:anchor="_bookmark253" w:history="1">
              <w:r>
                <w:rPr>
                  <w:rFonts w:ascii="Times New Roman" w:hAnsi="Times New Roman"/>
                  <w:color w:val="0D6812"/>
                  <w:spacing w:val="-2"/>
                  <w:sz w:val="18"/>
                  <w:lang w:eastAsia="zh-CN"/>
                </w:rPr>
                <w:t>7.4.3.7.3</w:t>
              </w:r>
            </w:hyperlink>
            <w:r>
              <w:rPr>
                <w:rFonts w:ascii="Times New Roman" w:hAnsi="Times New Roman"/>
                <w:color w:val="0D6812"/>
                <w:sz w:val="18"/>
                <w:lang w:eastAsia="zh-CN"/>
              </w:rPr>
              <w:t xml:space="preserve"> </w:t>
            </w:r>
            <w:r>
              <w:rPr>
                <w:rFonts w:ascii="Times New Roman" w:eastAsia="宋体" w:hAnsi="Times New Roman" w:cs="宋体" w:hint="eastAsia"/>
                <w:color w:val="0D6812"/>
                <w:sz w:val="18"/>
                <w:lang w:eastAsia="zh-CN"/>
              </w:rPr>
              <w:t>章</w:t>
            </w:r>
            <w:r w:rsidR="00000000">
              <w:fldChar w:fldCharType="begin"/>
            </w:r>
            <w:r w:rsidR="00000000">
              <w:rPr>
                <w:lang w:eastAsia="zh-CN"/>
              </w:rPr>
              <w:instrText>HYPERLINK \l "_bookmark253"</w:instrText>
            </w:r>
            <w:r w:rsidR="00000000">
              <w:fldChar w:fldCharType="separate"/>
            </w:r>
            <w:r>
              <w:rPr>
                <w:rFonts w:ascii="Times New Roman" w:eastAsia="宋体" w:hAnsi="Times New Roman" w:cs="宋体" w:hint="eastAsia"/>
                <w:color w:val="0D6812"/>
                <w:spacing w:val="-2"/>
                <w:sz w:val="18"/>
                <w:lang w:eastAsia="zh-CN"/>
              </w:rPr>
              <w:t>。</w:t>
            </w:r>
            <w:r w:rsidR="00000000">
              <w:rPr>
                <w:rFonts w:ascii="Times New Roman" w:eastAsia="宋体" w:hAnsi="Times New Roman" w:cs="宋体"/>
                <w:color w:val="0D6812"/>
                <w:spacing w:val="-2"/>
                <w:sz w:val="18"/>
                <w:lang w:eastAsia="zh-CN"/>
              </w:rPr>
              <w:fldChar w:fldCharType="end"/>
            </w:r>
          </w:p>
        </w:tc>
      </w:tr>
      <w:tr w:rsidR="00D16BE9" w14:paraId="200FDC47" w14:textId="77777777">
        <w:trPr>
          <w:trHeight w:val="347"/>
        </w:trPr>
        <w:tc>
          <w:tcPr>
            <w:tcW w:w="9290" w:type="dxa"/>
            <w:tcBorders>
              <w:top w:val="nil"/>
              <w:bottom w:val="nil"/>
            </w:tcBorders>
          </w:tcPr>
          <w:p w14:paraId="1D389DF1" w14:textId="77777777" w:rsidR="00D16BE9" w:rsidRDefault="00AC4FA2">
            <w:pPr>
              <w:pStyle w:val="TableParagraph"/>
              <w:spacing w:before="0" w:line="300" w:lineRule="auto"/>
              <w:ind w:left="0" w:firstLineChars="200" w:firstLine="360"/>
              <w:rPr>
                <w:rFonts w:ascii="Times New Roman" w:hAnsi="Times New Roman"/>
                <w:sz w:val="18"/>
                <w:lang w:eastAsia="zh-CN"/>
              </w:rPr>
            </w:pPr>
            <w:r>
              <w:rPr>
                <w:rFonts w:ascii="Times New Roman" w:eastAsia="宋体" w:hAnsi="Times New Roman" w:cs="宋体" w:hint="eastAsia"/>
                <w:color w:val="0D6812"/>
                <w:sz w:val="18"/>
                <w:lang w:eastAsia="zh-CN"/>
              </w:rPr>
              <w:t>间接土地利用是间接建模中的一个问题，见第</w:t>
            </w:r>
            <w:r>
              <w:rPr>
                <w:rFonts w:ascii="Times New Roman" w:hAnsi="Times New Roman"/>
                <w:color w:val="0D6812"/>
                <w:sz w:val="18"/>
                <w:lang w:eastAsia="zh-CN"/>
              </w:rPr>
              <w:t xml:space="preserve"> </w:t>
            </w:r>
            <w:r>
              <w:rPr>
                <w:rFonts w:ascii="Times New Roman" w:hAnsi="Times New Roman"/>
                <w:color w:val="0D6812"/>
                <w:spacing w:val="-2"/>
                <w:sz w:val="18"/>
                <w:lang w:eastAsia="zh-CN"/>
              </w:rPr>
              <w:t xml:space="preserve">7.2.4.4 </w:t>
            </w:r>
            <w:r>
              <w:rPr>
                <w:rFonts w:ascii="Times New Roman" w:eastAsia="宋体" w:hAnsi="Times New Roman" w:cs="宋体" w:hint="eastAsia"/>
                <w:color w:val="0D6812"/>
                <w:sz w:val="18"/>
                <w:lang w:eastAsia="zh-CN"/>
              </w:rPr>
              <w:t>章</w:t>
            </w:r>
            <w:r>
              <w:rPr>
                <w:rFonts w:ascii="Times New Roman" w:eastAsia="宋体" w:hAnsi="Times New Roman" w:cs="宋体" w:hint="eastAsia"/>
                <w:color w:val="0D6812"/>
                <w:spacing w:val="-2"/>
                <w:sz w:val="18"/>
                <w:lang w:eastAsia="zh-CN"/>
              </w:rPr>
              <w:t>。</w:t>
            </w:r>
          </w:p>
        </w:tc>
      </w:tr>
      <w:tr w:rsidR="00D16BE9" w14:paraId="70B75016" w14:textId="77777777">
        <w:trPr>
          <w:trHeight w:val="584"/>
        </w:trPr>
        <w:tc>
          <w:tcPr>
            <w:tcW w:w="9290" w:type="dxa"/>
            <w:tcBorders>
              <w:top w:val="nil"/>
            </w:tcBorders>
          </w:tcPr>
          <w:p w14:paraId="1B824C56" w14:textId="77777777" w:rsidR="00D16BE9" w:rsidRDefault="00AC4FA2">
            <w:pPr>
              <w:pStyle w:val="TableParagraph"/>
              <w:spacing w:before="0" w:line="300" w:lineRule="auto"/>
              <w:ind w:left="0" w:firstLineChars="200" w:firstLine="360"/>
              <w:rPr>
                <w:rFonts w:ascii="Times New Roman" w:hAnsi="Times New Roman"/>
                <w:sz w:val="18"/>
                <w:lang w:eastAsia="zh-CN"/>
              </w:rPr>
            </w:pPr>
            <w:r>
              <w:rPr>
                <w:rFonts w:ascii="Times New Roman" w:eastAsia="宋体" w:hAnsi="Times New Roman" w:cs="宋体" w:hint="eastAsia"/>
                <w:color w:val="0D6812"/>
                <w:sz w:val="18"/>
                <w:lang w:eastAsia="zh-CN"/>
              </w:rPr>
              <w:t>请注意，如果不能完全满足上述规定，则在报告已达到的数据质量和解释生命周期</w:t>
            </w:r>
            <w:r>
              <w:rPr>
                <w:rFonts w:ascii="Times New Roman" w:hAnsi="Times New Roman"/>
                <w:color w:val="0D6812"/>
                <w:sz w:val="18"/>
                <w:lang w:eastAsia="zh-CN"/>
              </w:rPr>
              <w:t xml:space="preserve"> </w:t>
            </w:r>
            <w:r>
              <w:rPr>
                <w:rFonts w:ascii="Times New Roman" w:eastAsia="宋体" w:hAnsi="Times New Roman" w:cs="宋体" w:hint="eastAsia"/>
                <w:color w:val="0D6812"/>
                <w:sz w:val="18"/>
                <w:lang w:eastAsia="zh-CN"/>
              </w:rPr>
              <w:t>评估研究结果时，应明确考虑这一点。</w:t>
            </w:r>
          </w:p>
        </w:tc>
      </w:tr>
    </w:tbl>
    <w:p w14:paraId="43885BD2" w14:textId="77777777" w:rsidR="00D16BE9" w:rsidRDefault="00D16BE9">
      <w:pPr>
        <w:pStyle w:val="a8"/>
        <w:spacing w:line="300" w:lineRule="auto"/>
        <w:ind w:firstLineChars="200" w:firstLine="412"/>
        <w:jc w:val="both"/>
        <w:rPr>
          <w:rFonts w:cs="宋体"/>
          <w:spacing w:val="-2"/>
          <w:szCs w:val="21"/>
          <w:lang w:eastAsia="zh-CN"/>
        </w:rPr>
      </w:pPr>
    </w:p>
    <w:p w14:paraId="61375CA1" w14:textId="77777777" w:rsidR="00D16BE9" w:rsidRDefault="00AC4FA2">
      <w:pPr>
        <w:widowControl w:val="0"/>
        <w:autoSpaceDE w:val="0"/>
        <w:autoSpaceDN w:val="0"/>
        <w:spacing w:line="300" w:lineRule="auto"/>
        <w:ind w:firstLine="422"/>
        <w:jc w:val="left"/>
        <w:outlineLvl w:val="3"/>
        <w:rPr>
          <w:rFonts w:eastAsia="Arial" w:cs="Arial"/>
          <w:b/>
          <w:bCs/>
          <w:kern w:val="0"/>
          <w:szCs w:val="21"/>
        </w:rPr>
      </w:pPr>
      <w:r>
        <w:rPr>
          <w:rFonts w:eastAsia="Arial" w:cs="Arial"/>
          <w:b/>
          <w:bCs/>
          <w:kern w:val="0"/>
          <w:szCs w:val="21"/>
        </w:rPr>
        <w:t>7.4.</w:t>
      </w:r>
      <w:r>
        <w:rPr>
          <w:rFonts w:cs="Arial" w:hint="eastAsia"/>
          <w:b/>
          <w:bCs/>
          <w:kern w:val="0"/>
          <w:szCs w:val="21"/>
        </w:rPr>
        <w:t>4</w:t>
      </w:r>
      <w:r>
        <w:rPr>
          <w:rFonts w:eastAsia="Arial" w:cs="Arial"/>
          <w:b/>
          <w:bCs/>
          <w:kern w:val="0"/>
          <w:szCs w:val="21"/>
        </w:rPr>
        <w:t>.</w:t>
      </w:r>
      <w:r>
        <w:rPr>
          <w:rFonts w:cs="Arial" w:hint="eastAsia"/>
          <w:b/>
          <w:bCs/>
          <w:kern w:val="0"/>
          <w:szCs w:val="21"/>
        </w:rPr>
        <w:t>2</w:t>
      </w:r>
      <w:r>
        <w:rPr>
          <w:rFonts w:cs="Arial"/>
          <w:b/>
          <w:bCs/>
          <w:kern w:val="0"/>
          <w:szCs w:val="21"/>
        </w:rPr>
        <w:tab/>
      </w:r>
      <w:r>
        <w:rPr>
          <w:rFonts w:eastAsia="宋体" w:cs="宋体" w:hint="eastAsia"/>
          <w:b/>
          <w:bCs/>
          <w:kern w:val="0"/>
          <w:szCs w:val="21"/>
        </w:rPr>
        <w:t>模拟废物处理</w:t>
      </w:r>
    </w:p>
    <w:p w14:paraId="23E9886C" w14:textId="77777777" w:rsidR="00D16BE9" w:rsidRDefault="00AC4FA2">
      <w:pPr>
        <w:widowControl w:val="0"/>
        <w:autoSpaceDE w:val="0"/>
        <w:autoSpaceDN w:val="0"/>
        <w:spacing w:line="300" w:lineRule="auto"/>
        <w:ind w:firstLine="360"/>
        <w:jc w:val="left"/>
        <w:rPr>
          <w:rFonts w:eastAsia="Arial" w:cs="Arial"/>
          <w:kern w:val="0"/>
          <w:sz w:val="18"/>
          <w:szCs w:val="24"/>
        </w:rPr>
      </w:pPr>
      <w:r>
        <w:rPr>
          <w:rFonts w:eastAsia="Arial" w:cs="Arial"/>
          <w:color w:val="0000FF"/>
          <w:kern w:val="0"/>
          <w:sz w:val="18"/>
          <w:szCs w:val="24"/>
        </w:rPr>
        <w:t>(</w:t>
      </w:r>
      <w:r>
        <w:rPr>
          <w:rFonts w:eastAsia="宋体" w:cs="宋体" w:hint="eastAsia"/>
          <w:color w:val="0000FF"/>
          <w:kern w:val="0"/>
          <w:sz w:val="18"/>
          <w:szCs w:val="24"/>
        </w:rPr>
        <w:t>参考</w:t>
      </w:r>
      <w:r>
        <w:rPr>
          <w:rFonts w:eastAsia="Arial" w:cs="Arial"/>
          <w:color w:val="0000FF"/>
          <w:kern w:val="0"/>
          <w:sz w:val="18"/>
          <w:szCs w:val="24"/>
        </w:rPr>
        <w:t xml:space="preserve"> ISO 14044:2006 </w:t>
      </w:r>
      <w:r>
        <w:rPr>
          <w:rFonts w:eastAsia="宋体" w:cs="宋体" w:hint="eastAsia"/>
          <w:color w:val="0000FF"/>
          <w:kern w:val="0"/>
          <w:sz w:val="18"/>
          <w:szCs w:val="24"/>
        </w:rPr>
        <w:t>第</w:t>
      </w:r>
      <w:r>
        <w:rPr>
          <w:rFonts w:eastAsia="Arial" w:cs="Arial"/>
          <w:color w:val="0000FF"/>
          <w:kern w:val="0"/>
          <w:sz w:val="18"/>
          <w:szCs w:val="24"/>
        </w:rPr>
        <w:t xml:space="preserve"> </w:t>
      </w:r>
      <w:r>
        <w:rPr>
          <w:rFonts w:eastAsia="Arial" w:cs="Arial"/>
          <w:color w:val="0000FF"/>
          <w:spacing w:val="-2"/>
          <w:kern w:val="0"/>
          <w:sz w:val="18"/>
          <w:szCs w:val="24"/>
        </w:rPr>
        <w:t xml:space="preserve">4.2.3.3.3 </w:t>
      </w:r>
      <w:r>
        <w:rPr>
          <w:rFonts w:eastAsia="宋体" w:cs="宋体" w:hint="eastAsia"/>
          <w:color w:val="0000FF"/>
          <w:kern w:val="0"/>
          <w:sz w:val="18"/>
          <w:szCs w:val="24"/>
        </w:rPr>
        <w:t>章的内容）</w:t>
      </w:r>
    </w:p>
    <w:p w14:paraId="51235B58" w14:textId="77777777" w:rsidR="00D16BE9" w:rsidRDefault="00AC4FA2">
      <w:pPr>
        <w:pStyle w:val="a8"/>
        <w:spacing w:line="300" w:lineRule="auto"/>
        <w:ind w:firstLineChars="200" w:firstLine="414"/>
        <w:jc w:val="both"/>
        <w:rPr>
          <w:rFonts w:cs="宋体"/>
          <w:b/>
          <w:bCs/>
          <w:spacing w:val="-2"/>
          <w:szCs w:val="21"/>
          <w:lang w:eastAsia="zh-CN"/>
        </w:rPr>
      </w:pPr>
      <w:r>
        <w:rPr>
          <w:rFonts w:cs="宋体" w:hint="eastAsia"/>
          <w:b/>
          <w:bCs/>
          <w:spacing w:val="-2"/>
          <w:szCs w:val="21"/>
          <w:lang w:eastAsia="zh-CN"/>
        </w:rPr>
        <w:t>概述</w:t>
      </w:r>
    </w:p>
    <w:p w14:paraId="54741D14" w14:textId="77777777" w:rsidR="00D16BE9" w:rsidRDefault="00AC4FA2">
      <w:pPr>
        <w:pStyle w:val="a8"/>
        <w:spacing w:line="300" w:lineRule="auto"/>
        <w:ind w:firstLineChars="200" w:firstLine="412"/>
        <w:jc w:val="both"/>
        <w:rPr>
          <w:rFonts w:cs="宋体"/>
          <w:spacing w:val="-2"/>
          <w:szCs w:val="21"/>
          <w:lang w:eastAsia="zh-CN"/>
        </w:rPr>
      </w:pPr>
      <w:r>
        <w:rPr>
          <w:rFonts w:cs="宋体" w:hint="eastAsia"/>
          <w:spacing w:val="-2"/>
          <w:szCs w:val="21"/>
          <w:lang w:eastAsia="zh-CN"/>
        </w:rPr>
        <w:t>本章重点介绍废物沉积建模、技术圈</w:t>
      </w:r>
      <w:r>
        <w:rPr>
          <w:rFonts w:cs="宋体" w:hint="eastAsia"/>
          <w:spacing w:val="-2"/>
          <w:szCs w:val="21"/>
          <w:lang w:eastAsia="zh-CN"/>
        </w:rPr>
        <w:t>/</w:t>
      </w:r>
      <w:r>
        <w:rPr>
          <w:rFonts w:cs="宋体" w:hint="eastAsia"/>
          <w:spacing w:val="-2"/>
          <w:szCs w:val="21"/>
          <w:lang w:eastAsia="zh-CN"/>
        </w:rPr>
        <w:t>生态圈系统边界建模以及废物流清查惯例。</w:t>
      </w:r>
    </w:p>
    <w:p w14:paraId="058C6781" w14:textId="77777777" w:rsidR="00D16BE9" w:rsidRDefault="00AC4FA2">
      <w:pPr>
        <w:pStyle w:val="a8"/>
        <w:spacing w:line="300" w:lineRule="auto"/>
        <w:ind w:firstLineChars="200" w:firstLine="412"/>
        <w:jc w:val="both"/>
        <w:rPr>
          <w:rFonts w:cs="宋体"/>
          <w:spacing w:val="-2"/>
          <w:szCs w:val="21"/>
          <w:lang w:eastAsia="zh-CN"/>
        </w:rPr>
      </w:pPr>
      <w:r>
        <w:rPr>
          <w:rFonts w:cs="宋体" w:hint="eastAsia"/>
          <w:spacing w:val="-2"/>
          <w:szCs w:val="21"/>
          <w:lang w:eastAsia="zh-CN"/>
        </w:rPr>
        <w:t>另请参见附件</w:t>
      </w:r>
      <w:r>
        <w:rPr>
          <w:rFonts w:cs="宋体" w:hint="eastAsia"/>
          <w:spacing w:val="-2"/>
          <w:szCs w:val="21"/>
          <w:lang w:eastAsia="zh-CN"/>
        </w:rPr>
        <w:t xml:space="preserve"> 14.4 </w:t>
      </w:r>
      <w:r>
        <w:rPr>
          <w:rFonts w:cs="宋体" w:hint="eastAsia"/>
          <w:spacing w:val="-2"/>
          <w:szCs w:val="21"/>
          <w:lang w:eastAsia="zh-CN"/>
        </w:rPr>
        <w:t>中归因模型下的再利用、再循环和回收模型的具体规定，以及附件</w:t>
      </w:r>
      <w:r>
        <w:rPr>
          <w:rFonts w:cs="宋体" w:hint="eastAsia"/>
          <w:spacing w:val="-2"/>
          <w:szCs w:val="21"/>
          <w:lang w:eastAsia="zh-CN"/>
        </w:rPr>
        <w:t xml:space="preserve"> 14.5 </w:t>
      </w:r>
      <w:r>
        <w:rPr>
          <w:rFonts w:cs="宋体" w:hint="eastAsia"/>
          <w:spacing w:val="-2"/>
          <w:szCs w:val="21"/>
          <w:lang w:eastAsia="zh-CN"/>
        </w:rPr>
        <w:t>中的相应模型。</w:t>
      </w:r>
    </w:p>
    <w:p w14:paraId="766B6E2A" w14:textId="77777777" w:rsidR="00D16BE9" w:rsidRDefault="00AC4FA2">
      <w:pPr>
        <w:pStyle w:val="a8"/>
        <w:spacing w:line="300" w:lineRule="auto"/>
        <w:ind w:firstLineChars="200" w:firstLine="414"/>
        <w:jc w:val="both"/>
        <w:rPr>
          <w:rFonts w:cs="宋体"/>
          <w:b/>
          <w:bCs/>
          <w:spacing w:val="-2"/>
          <w:szCs w:val="21"/>
          <w:lang w:eastAsia="zh-CN"/>
        </w:rPr>
      </w:pPr>
      <w:r>
        <w:rPr>
          <w:rFonts w:cs="宋体" w:hint="eastAsia"/>
          <w:b/>
          <w:bCs/>
          <w:spacing w:val="-2"/>
          <w:szCs w:val="21"/>
          <w:lang w:eastAsia="zh-CN"/>
        </w:rPr>
        <w:t>完成从废物管理到基本流动的建模</w:t>
      </w:r>
    </w:p>
    <w:p w14:paraId="126E4B34" w14:textId="77777777" w:rsidR="00D16BE9" w:rsidRDefault="00AC4FA2">
      <w:pPr>
        <w:pStyle w:val="a8"/>
        <w:spacing w:line="300" w:lineRule="auto"/>
        <w:ind w:firstLineChars="200" w:firstLine="412"/>
        <w:jc w:val="both"/>
        <w:rPr>
          <w:rFonts w:cs="宋体"/>
          <w:spacing w:val="-2"/>
          <w:szCs w:val="21"/>
          <w:lang w:eastAsia="zh-CN"/>
        </w:rPr>
      </w:pPr>
      <w:r>
        <w:rPr>
          <w:rFonts w:cs="宋体" w:hint="eastAsia"/>
          <w:spacing w:val="-2"/>
          <w:szCs w:val="21"/>
          <w:lang w:eastAsia="zh-CN"/>
        </w:rPr>
        <w:t>废物流（如生活垃圾、报废产品、加工过程中产生的废水、矿石加工过程中产生的尾矿等）不是基本流，而是技术层内部的流。因此，需要对它们的进一步管理和处理进行建模，直到</w:t>
      </w:r>
    </w:p>
    <w:p w14:paraId="2C47CCCE" w14:textId="77777777" w:rsidR="00D16BE9" w:rsidRDefault="00D16BE9">
      <w:pPr>
        <w:pStyle w:val="a8"/>
        <w:spacing w:line="300" w:lineRule="auto"/>
        <w:ind w:firstLineChars="200" w:firstLine="412"/>
        <w:jc w:val="both"/>
        <w:rPr>
          <w:rFonts w:cs="宋体"/>
          <w:spacing w:val="-2"/>
          <w:szCs w:val="21"/>
          <w:lang w:eastAsia="zh-CN"/>
        </w:rPr>
      </w:pPr>
    </w:p>
    <w:p w14:paraId="5988B62E" w14:textId="77777777" w:rsidR="00D16BE9" w:rsidRDefault="00AC4FA2">
      <w:pPr>
        <w:pStyle w:val="a8"/>
        <w:spacing w:line="300" w:lineRule="auto"/>
        <w:ind w:firstLineChars="200" w:firstLine="412"/>
        <w:jc w:val="both"/>
        <w:rPr>
          <w:rFonts w:cs="宋体"/>
          <w:spacing w:val="-2"/>
          <w:szCs w:val="21"/>
          <w:lang w:eastAsia="zh-CN"/>
        </w:rPr>
      </w:pPr>
      <w:r>
        <w:rPr>
          <w:rFonts w:cs="宋体"/>
          <w:spacing w:val="-2"/>
          <w:szCs w:val="21"/>
          <w:lang w:eastAsia="zh-CN"/>
        </w:rPr>
        <w:br w:type="page"/>
      </w:r>
    </w:p>
    <w:p w14:paraId="6CC1D727" w14:textId="77777777" w:rsidR="00D16BE9" w:rsidRDefault="00AC4FA2">
      <w:pPr>
        <w:widowControl w:val="0"/>
        <w:autoSpaceDE w:val="0"/>
        <w:autoSpaceDN w:val="0"/>
        <w:spacing w:line="300" w:lineRule="auto"/>
        <w:ind w:firstLine="440"/>
        <w:rPr>
          <w:rFonts w:eastAsia="Arial" w:cs="Arial"/>
          <w:kern w:val="0"/>
          <w:sz w:val="22"/>
        </w:rPr>
      </w:pPr>
      <w:r>
        <w:rPr>
          <w:rFonts w:eastAsia="宋体" w:cs="宋体" w:hint="eastAsia"/>
          <w:kern w:val="0"/>
          <w:sz w:val="22"/>
        </w:rPr>
        <w:lastRenderedPageBreak/>
        <w:t>相关的基本流穿过系统边界。这与系统中任何其他流程的情况相同。</w:t>
      </w:r>
    </w:p>
    <w:p w14:paraId="6367E834" w14:textId="77777777" w:rsidR="00D16BE9" w:rsidRDefault="00AC4FA2">
      <w:pPr>
        <w:pStyle w:val="a8"/>
        <w:spacing w:line="300" w:lineRule="auto"/>
        <w:ind w:firstLineChars="200" w:firstLine="420"/>
        <w:jc w:val="both"/>
        <w:rPr>
          <w:rFonts w:cs="宋体"/>
          <w:lang w:eastAsia="zh-CN"/>
        </w:rPr>
      </w:pPr>
      <w:r>
        <w:rPr>
          <w:rFonts w:cs="宋体" w:hint="eastAsia"/>
          <w:lang w:eastAsia="zh-CN"/>
        </w:rPr>
        <w:t>因此，废物流不应原封不动地留在清单中，但有一个例外：对于放射性废物，到目前为止还没有商定的模型；放射性废物流应留在清单中，并至少应区分为高、中和低放射性废物。如果其他废物流留在清单中，则应明确记录，并建议用户完成模型。否则，在解释结果时应考虑缺乏准确性和完整性的问题。</w:t>
      </w:r>
    </w:p>
    <w:tbl>
      <w:tblPr>
        <w:tblStyle w:val="TableNormal"/>
        <w:tblW w:w="9287" w:type="dxa"/>
        <w:tblInd w:w="-495" w:type="dxa"/>
        <w:tblBorders>
          <w:top w:val="single" w:sz="4" w:space="0" w:color="CC99FF"/>
          <w:left w:val="single" w:sz="4" w:space="0" w:color="CC99FF"/>
          <w:bottom w:val="single" w:sz="4" w:space="0" w:color="CC99FF"/>
          <w:right w:val="single" w:sz="4" w:space="0" w:color="CC99FF"/>
          <w:insideH w:val="single" w:sz="4" w:space="0" w:color="CC99FF"/>
          <w:insideV w:val="single" w:sz="4" w:space="0" w:color="CC99FF"/>
        </w:tblBorders>
        <w:tblLayout w:type="fixed"/>
        <w:tblLook w:val="04A0" w:firstRow="1" w:lastRow="0" w:firstColumn="1" w:lastColumn="0" w:noHBand="0" w:noVBand="1"/>
      </w:tblPr>
      <w:tblGrid>
        <w:gridCol w:w="9287"/>
      </w:tblGrid>
      <w:tr w:rsidR="00D16BE9" w14:paraId="2EA0C5A2" w14:textId="77777777">
        <w:trPr>
          <w:trHeight w:val="3262"/>
        </w:trPr>
        <w:tc>
          <w:tcPr>
            <w:tcW w:w="9287" w:type="dxa"/>
            <w:shd w:val="clear" w:color="auto" w:fill="E4B8D2"/>
          </w:tcPr>
          <w:p w14:paraId="2444089B" w14:textId="77777777" w:rsidR="00D16BE9" w:rsidRDefault="00AC4FA2">
            <w:pPr>
              <w:pStyle w:val="TableParagraph"/>
              <w:spacing w:before="0" w:line="300" w:lineRule="auto"/>
              <w:ind w:left="0" w:firstLineChars="200" w:firstLine="422"/>
              <w:jc w:val="both"/>
              <w:rPr>
                <w:rFonts w:ascii="Times New Roman" w:hAnsi="Times New Roman"/>
                <w:b/>
                <w:sz w:val="21"/>
                <w:szCs w:val="21"/>
                <w:lang w:eastAsia="zh-CN"/>
              </w:rPr>
            </w:pPr>
            <w:bookmarkStart w:id="125" w:name="_Hlk175583810"/>
            <w:r>
              <w:rPr>
                <w:rFonts w:ascii="Times New Roman" w:eastAsia="宋体" w:hAnsi="Times New Roman" w:cs="宋体" w:hint="eastAsia"/>
                <w:b/>
                <w:sz w:val="21"/>
                <w:szCs w:val="21"/>
                <w:lang w:eastAsia="zh-CN"/>
              </w:rPr>
              <w:t>常见错误：废物</w:t>
            </w:r>
            <w:r>
              <w:rPr>
                <w:rFonts w:ascii="Times New Roman" w:eastAsia="宋体" w:hAnsi="Times New Roman" w:cs="宋体" w:hint="eastAsia"/>
                <w:b/>
                <w:spacing w:val="-2"/>
                <w:sz w:val="21"/>
                <w:szCs w:val="21"/>
                <w:lang w:eastAsia="zh-CN"/>
              </w:rPr>
              <w:t>管理</w:t>
            </w:r>
            <w:r>
              <w:rPr>
                <w:rFonts w:ascii="Times New Roman" w:eastAsia="宋体" w:hAnsi="Times New Roman" w:cs="宋体" w:hint="eastAsia"/>
                <w:b/>
                <w:sz w:val="21"/>
                <w:szCs w:val="21"/>
                <w:lang w:eastAsia="zh-CN"/>
              </w:rPr>
              <w:t>模型不完整</w:t>
            </w:r>
          </w:p>
          <w:p w14:paraId="610AE37F" w14:textId="77777777" w:rsidR="00D16BE9" w:rsidRDefault="00AC4FA2">
            <w:pPr>
              <w:pStyle w:val="TableParagraph"/>
              <w:spacing w:before="0" w:line="300" w:lineRule="auto"/>
              <w:ind w:left="0" w:firstLineChars="200" w:firstLine="420"/>
              <w:jc w:val="both"/>
              <w:rPr>
                <w:rFonts w:ascii="Times New Roman" w:hAnsi="Times New Roman"/>
                <w:sz w:val="21"/>
                <w:szCs w:val="21"/>
                <w:lang w:eastAsia="zh-CN"/>
              </w:rPr>
            </w:pPr>
            <w:r>
              <w:rPr>
                <w:rFonts w:ascii="Times New Roman" w:eastAsia="宋体" w:hAnsi="Times New Roman" w:cs="宋体" w:hint="eastAsia"/>
                <w:sz w:val="21"/>
                <w:szCs w:val="21"/>
                <w:lang w:eastAsia="zh-CN"/>
              </w:rPr>
              <w:t>在生命周期评估实践中，经常可以看到相关数量的</w:t>
            </w:r>
            <w:proofErr w:type="gramStart"/>
            <w:r>
              <w:rPr>
                <w:rFonts w:ascii="Times New Roman" w:eastAsia="宋体" w:hAnsi="Times New Roman" w:cs="宋体" w:hint="eastAsia"/>
                <w:sz w:val="21"/>
                <w:szCs w:val="21"/>
                <w:lang w:eastAsia="zh-CN"/>
              </w:rPr>
              <w:t>废物流被保留</w:t>
            </w:r>
            <w:proofErr w:type="gramEnd"/>
            <w:r>
              <w:rPr>
                <w:rFonts w:ascii="Times New Roman" w:eastAsia="宋体" w:hAnsi="Times New Roman" w:cs="宋体" w:hint="eastAsia"/>
                <w:sz w:val="21"/>
                <w:szCs w:val="21"/>
                <w:lang w:eastAsia="zh-CN"/>
              </w:rPr>
              <w:t>在清单中，即</w:t>
            </w:r>
            <w:r>
              <w:rPr>
                <w:rFonts w:ascii="Times New Roman" w:hAnsi="Times New Roman"/>
                <w:sz w:val="21"/>
                <w:szCs w:val="21"/>
                <w:lang w:eastAsia="zh-CN"/>
              </w:rPr>
              <w:t xml:space="preserve"> LCI </w:t>
            </w:r>
            <w:r>
              <w:rPr>
                <w:rFonts w:ascii="Times New Roman" w:eastAsia="宋体" w:hAnsi="Times New Roman" w:cs="宋体" w:hint="eastAsia"/>
                <w:sz w:val="21"/>
                <w:szCs w:val="21"/>
                <w:lang w:eastAsia="zh-CN"/>
              </w:rPr>
              <w:t>工作以及</w:t>
            </w:r>
            <w:r>
              <w:rPr>
                <w:rFonts w:ascii="Times New Roman" w:hAnsi="Times New Roman"/>
                <w:sz w:val="21"/>
                <w:szCs w:val="21"/>
                <w:lang w:eastAsia="zh-CN"/>
              </w:rPr>
              <w:t xml:space="preserve"> LCIA </w:t>
            </w:r>
            <w:r>
              <w:rPr>
                <w:rFonts w:ascii="Times New Roman" w:eastAsia="宋体" w:hAnsi="Times New Roman" w:cs="宋体" w:hint="eastAsia"/>
                <w:sz w:val="21"/>
                <w:szCs w:val="21"/>
                <w:lang w:eastAsia="zh-CN"/>
              </w:rPr>
              <w:t>结果是不完整的。这种情况应该避免，否则就必须报告，并在解释结果时予以明确考虑。</w:t>
            </w:r>
          </w:p>
          <w:p w14:paraId="79C65A06" w14:textId="77777777" w:rsidR="00D16BE9" w:rsidRDefault="00AC4FA2">
            <w:pPr>
              <w:pStyle w:val="TableParagraph"/>
              <w:spacing w:before="0" w:line="300" w:lineRule="auto"/>
              <w:ind w:left="0" w:firstLineChars="200" w:firstLine="420"/>
              <w:jc w:val="both"/>
              <w:rPr>
                <w:rFonts w:ascii="Times New Roman" w:hAnsi="Times New Roman"/>
                <w:sz w:val="21"/>
                <w:szCs w:val="21"/>
                <w:lang w:eastAsia="zh-CN"/>
              </w:rPr>
            </w:pPr>
            <w:r>
              <w:rPr>
                <w:rFonts w:ascii="Times New Roman" w:eastAsia="宋体" w:hAnsi="Times New Roman" w:cs="宋体" w:hint="eastAsia"/>
                <w:sz w:val="21"/>
                <w:szCs w:val="21"/>
                <w:lang w:eastAsia="zh-CN"/>
              </w:rPr>
              <w:t>有时，这是由于技术圈和生态圈之间的系统边界定义不明确</w:t>
            </w:r>
            <w:r>
              <w:rPr>
                <w:rFonts w:ascii="Times New Roman" w:hAnsi="Times New Roman"/>
                <w:sz w:val="21"/>
                <w:szCs w:val="21"/>
                <w:lang w:eastAsia="zh-CN"/>
              </w:rPr>
              <w:t>/</w:t>
            </w:r>
            <w:r>
              <w:rPr>
                <w:rFonts w:ascii="Times New Roman" w:eastAsia="宋体" w:hAnsi="Times New Roman" w:cs="宋体" w:hint="eastAsia"/>
                <w:sz w:val="21"/>
                <w:szCs w:val="21"/>
                <w:lang w:eastAsia="zh-CN"/>
              </w:rPr>
              <w:t>不恰当造成的（见第</w:t>
            </w:r>
            <w:r>
              <w:rPr>
                <w:rFonts w:ascii="Times New Roman" w:hAnsi="Times New Roman"/>
                <w:sz w:val="21"/>
                <w:szCs w:val="21"/>
                <w:lang w:eastAsia="zh-CN"/>
              </w:rPr>
              <w:t xml:space="preserve"> </w:t>
            </w:r>
            <w:hyperlink w:anchor="_bookmark108" w:history="1">
              <w:r>
                <w:rPr>
                  <w:rFonts w:ascii="Times New Roman" w:hAnsi="Times New Roman"/>
                  <w:sz w:val="21"/>
                  <w:szCs w:val="21"/>
                  <w:lang w:eastAsia="zh-CN"/>
                </w:rPr>
                <w:t>6.6</w:t>
              </w:r>
            </w:hyperlink>
            <w:r>
              <w:rPr>
                <w:rFonts w:ascii="Times New Roman" w:hAnsi="Times New Roman"/>
                <w:sz w:val="21"/>
                <w:szCs w:val="21"/>
                <w:lang w:eastAsia="zh-CN"/>
              </w:rPr>
              <w:t xml:space="preserve"> </w:t>
            </w:r>
            <w:r>
              <w:rPr>
                <w:rFonts w:ascii="Times New Roman" w:eastAsia="宋体" w:hAnsi="Times New Roman" w:cs="宋体" w:hint="eastAsia"/>
                <w:sz w:val="21"/>
                <w:szCs w:val="21"/>
                <w:lang w:eastAsia="zh-CN"/>
              </w:rPr>
              <w:t>章）。这就导致了一些错误，例如将矿石加工过程中产生的尾矿进行清点，而不是对这些尾矿中的硫酸浸出和金属排放等进行建模。</w:t>
            </w:r>
          </w:p>
          <w:p w14:paraId="49787EAE" w14:textId="77777777" w:rsidR="00D16BE9" w:rsidRDefault="00AC4FA2">
            <w:pPr>
              <w:pStyle w:val="TableParagraph"/>
              <w:spacing w:before="0" w:line="300" w:lineRule="auto"/>
              <w:ind w:left="0" w:firstLineChars="200" w:firstLine="420"/>
              <w:jc w:val="both"/>
              <w:rPr>
                <w:rFonts w:ascii="Times New Roman" w:hAnsi="Times New Roman"/>
                <w:lang w:eastAsia="zh-CN"/>
              </w:rPr>
            </w:pPr>
            <w:r>
              <w:rPr>
                <w:rFonts w:ascii="Times New Roman" w:eastAsia="宋体" w:hAnsi="Times New Roman" w:cs="宋体" w:hint="eastAsia"/>
                <w:sz w:val="21"/>
                <w:szCs w:val="21"/>
                <w:lang w:eastAsia="zh-CN"/>
              </w:rPr>
              <w:t>对所有相关的废物流进行完整建模</w:t>
            </w:r>
            <w:r>
              <w:rPr>
                <w:rFonts w:ascii="Times New Roman" w:hAnsi="Times New Roman"/>
                <w:sz w:val="21"/>
                <w:szCs w:val="21"/>
                <w:lang w:eastAsia="zh-CN"/>
              </w:rPr>
              <w:t>--</w:t>
            </w:r>
            <w:r>
              <w:rPr>
                <w:rFonts w:ascii="Times New Roman" w:eastAsia="宋体" w:hAnsi="Times New Roman" w:cs="宋体" w:hint="eastAsia"/>
                <w:sz w:val="21"/>
                <w:szCs w:val="21"/>
                <w:lang w:eastAsia="zh-CN"/>
              </w:rPr>
              <w:t>例如使用通用或部门平均废物管理模型</w:t>
            </w:r>
            <w:r>
              <w:rPr>
                <w:rFonts w:ascii="Times New Roman" w:hAnsi="Times New Roman"/>
                <w:sz w:val="21"/>
                <w:szCs w:val="21"/>
                <w:lang w:eastAsia="zh-CN"/>
              </w:rPr>
              <w:t>--</w:t>
            </w:r>
            <w:r>
              <w:rPr>
                <w:rFonts w:ascii="Times New Roman" w:eastAsia="宋体" w:hAnsi="Times New Roman" w:cs="宋体" w:hint="eastAsia"/>
                <w:sz w:val="21"/>
                <w:szCs w:val="21"/>
                <w:lang w:eastAsia="zh-CN"/>
              </w:rPr>
              <w:t>是一种可以大大帮助完善现有清单数据的单一手段。</w:t>
            </w:r>
          </w:p>
        </w:tc>
      </w:tr>
    </w:tbl>
    <w:bookmarkEnd w:id="125"/>
    <w:p w14:paraId="68CAAB52" w14:textId="77777777" w:rsidR="00D16BE9" w:rsidRDefault="00AC4FA2">
      <w:pPr>
        <w:pStyle w:val="a8"/>
        <w:spacing w:line="300" w:lineRule="auto"/>
        <w:ind w:firstLineChars="200" w:firstLine="420"/>
        <w:jc w:val="both"/>
        <w:rPr>
          <w:rFonts w:cs="宋体"/>
          <w:szCs w:val="21"/>
          <w:lang w:eastAsia="zh-CN"/>
        </w:rPr>
      </w:pPr>
      <w:r>
        <w:rPr>
          <w:rFonts w:cs="宋体" w:hint="eastAsia"/>
          <w:szCs w:val="21"/>
          <w:lang w:eastAsia="zh-CN"/>
        </w:rPr>
        <w:t>此外，还可选择将废物</w:t>
      </w:r>
      <w:proofErr w:type="gramStart"/>
      <w:r>
        <w:rPr>
          <w:rFonts w:cs="宋体" w:hint="eastAsia"/>
          <w:szCs w:val="21"/>
          <w:lang w:eastAsia="zh-CN"/>
        </w:rPr>
        <w:t>流作为</w:t>
      </w:r>
      <w:proofErr w:type="gramEnd"/>
      <w:r>
        <w:rPr>
          <w:szCs w:val="21"/>
          <w:lang w:eastAsia="zh-CN"/>
        </w:rPr>
        <w:t xml:space="preserve"> "</w:t>
      </w:r>
      <w:r>
        <w:rPr>
          <w:rFonts w:cs="宋体" w:hint="eastAsia"/>
          <w:szCs w:val="21"/>
          <w:lang w:eastAsia="zh-CN"/>
        </w:rPr>
        <w:t>提醒流</w:t>
      </w:r>
      <w:r>
        <w:rPr>
          <w:szCs w:val="21"/>
          <w:lang w:eastAsia="zh-CN"/>
        </w:rPr>
        <w:t xml:space="preserve"> "</w:t>
      </w:r>
      <w:r>
        <w:rPr>
          <w:rFonts w:cs="宋体" w:hint="eastAsia"/>
          <w:szCs w:val="21"/>
          <w:lang w:eastAsia="zh-CN"/>
        </w:rPr>
        <w:t>保留在清单中，并明确指出其不属于正常（即影响）清单的一部分。需要注意的是，该选项仅作为个别</w:t>
      </w:r>
      <w:r>
        <w:rPr>
          <w:szCs w:val="21"/>
          <w:lang w:eastAsia="zh-CN"/>
        </w:rPr>
        <w:t xml:space="preserve"> EPD </w:t>
      </w:r>
      <w:r>
        <w:rPr>
          <w:rFonts w:cs="宋体" w:hint="eastAsia"/>
          <w:szCs w:val="21"/>
          <w:lang w:eastAsia="zh-CN"/>
        </w:rPr>
        <w:t>系统有时要求的用于报告目的的附加信息，并不能取代对基本流量进行废物管理的完整建模。</w:t>
      </w:r>
    </w:p>
    <w:p w14:paraId="421B4FF7" w14:textId="77777777" w:rsidR="00D16BE9" w:rsidRDefault="00AC4FA2">
      <w:pPr>
        <w:pStyle w:val="a8"/>
        <w:spacing w:line="300" w:lineRule="auto"/>
        <w:ind w:firstLineChars="200" w:firstLine="422"/>
        <w:jc w:val="both"/>
        <w:rPr>
          <w:rFonts w:cs="宋体"/>
          <w:b/>
          <w:bCs/>
          <w:szCs w:val="21"/>
          <w:lang w:eastAsia="zh-CN"/>
        </w:rPr>
      </w:pPr>
      <w:r>
        <w:rPr>
          <w:rFonts w:cs="宋体" w:hint="eastAsia"/>
          <w:b/>
          <w:bCs/>
          <w:szCs w:val="21"/>
          <w:lang w:eastAsia="zh-CN"/>
        </w:rPr>
        <w:t>废物盘存公约</w:t>
      </w:r>
    </w:p>
    <w:p w14:paraId="2CD79524" w14:textId="77777777" w:rsidR="00D16BE9" w:rsidRDefault="00AC4FA2">
      <w:pPr>
        <w:widowControl w:val="0"/>
        <w:autoSpaceDE w:val="0"/>
        <w:autoSpaceDN w:val="0"/>
        <w:spacing w:line="300" w:lineRule="auto"/>
        <w:ind w:firstLine="420"/>
        <w:rPr>
          <w:rFonts w:eastAsia="Arial" w:cs="Arial"/>
          <w:kern w:val="0"/>
          <w:szCs w:val="21"/>
        </w:rPr>
      </w:pPr>
      <w:r>
        <w:rPr>
          <w:rFonts w:eastAsia="宋体" w:cs="宋体" w:hint="eastAsia"/>
          <w:kern w:val="0"/>
          <w:szCs w:val="21"/>
        </w:rPr>
        <w:t>可通过两种</w:t>
      </w:r>
      <w:r>
        <w:rPr>
          <w:rFonts w:eastAsia="宋体" w:cs="宋体" w:hint="eastAsia"/>
          <w:spacing w:val="-2"/>
          <w:kern w:val="0"/>
          <w:szCs w:val="21"/>
        </w:rPr>
        <w:t>方式</w:t>
      </w:r>
      <w:r>
        <w:rPr>
          <w:rFonts w:eastAsia="宋体" w:cs="宋体" w:hint="eastAsia"/>
          <w:kern w:val="0"/>
          <w:szCs w:val="21"/>
        </w:rPr>
        <w:t>建立废物处理模型</w:t>
      </w:r>
      <w:r>
        <w:rPr>
          <w:rFonts w:eastAsia="宋体" w:cs="宋体" w:hint="eastAsia"/>
          <w:spacing w:val="-2"/>
          <w:kern w:val="0"/>
          <w:szCs w:val="21"/>
        </w:rPr>
        <w:t>：</w:t>
      </w:r>
    </w:p>
    <w:p w14:paraId="65815AD2" w14:textId="77777777" w:rsidR="00D16BE9" w:rsidRDefault="00AC4FA2">
      <w:pPr>
        <w:pStyle w:val="afc"/>
        <w:widowControl w:val="0"/>
        <w:numPr>
          <w:ilvl w:val="0"/>
          <w:numId w:val="94"/>
        </w:numPr>
        <w:autoSpaceDE w:val="0"/>
        <w:autoSpaceDN w:val="0"/>
        <w:spacing w:line="300" w:lineRule="auto"/>
        <w:ind w:left="0" w:firstLine="420"/>
        <w:rPr>
          <w:rFonts w:eastAsia="宋体" w:cs="宋体"/>
          <w:kern w:val="0"/>
          <w:szCs w:val="21"/>
        </w:rPr>
      </w:pPr>
      <w:r>
        <w:rPr>
          <w:rFonts w:eastAsia="宋体" w:cs="宋体" w:hint="eastAsia"/>
          <w:kern w:val="0"/>
          <w:szCs w:val="21"/>
        </w:rPr>
        <w:t>或者将其作为产出中的废物物理流进行盘点（即从物料流方向的意义上，就</w:t>
      </w:r>
      <w:proofErr w:type="gramStart"/>
      <w:r>
        <w:rPr>
          <w:rFonts w:eastAsia="宋体" w:cs="宋体" w:hint="eastAsia"/>
          <w:kern w:val="0"/>
          <w:szCs w:val="21"/>
        </w:rPr>
        <w:t>像供应</w:t>
      </w:r>
      <w:proofErr w:type="gramEnd"/>
      <w:r>
        <w:rPr>
          <w:rFonts w:eastAsia="宋体" w:cs="宋体" w:hint="eastAsia"/>
          <w:kern w:val="0"/>
          <w:szCs w:val="21"/>
        </w:rPr>
        <w:t>链上的所有物料流和货物流一样），</w:t>
      </w:r>
    </w:p>
    <w:p w14:paraId="2E8614D7" w14:textId="77777777" w:rsidR="00D16BE9" w:rsidRDefault="00AC4FA2">
      <w:pPr>
        <w:pStyle w:val="afc"/>
        <w:widowControl w:val="0"/>
        <w:numPr>
          <w:ilvl w:val="0"/>
          <w:numId w:val="94"/>
        </w:numPr>
        <w:autoSpaceDE w:val="0"/>
        <w:autoSpaceDN w:val="0"/>
        <w:spacing w:line="300" w:lineRule="auto"/>
        <w:ind w:left="0" w:firstLine="420"/>
        <w:rPr>
          <w:rFonts w:eastAsia="Arial" w:cs="Arial"/>
          <w:kern w:val="0"/>
          <w:szCs w:val="21"/>
        </w:rPr>
      </w:pPr>
      <w:r>
        <w:rPr>
          <w:rFonts w:eastAsia="宋体" w:cs="宋体" w:hint="eastAsia"/>
          <w:kern w:val="0"/>
          <w:szCs w:val="21"/>
        </w:rPr>
        <w:t>或作为输入中的服务流（即在购买服务的意义上，作为输入端产生的成本，与其他服务相同）。</w:t>
      </w:r>
    </w:p>
    <w:p w14:paraId="68DA3AD1" w14:textId="77777777" w:rsidR="00D16BE9" w:rsidRDefault="00AC4FA2">
      <w:pPr>
        <w:widowControl w:val="0"/>
        <w:autoSpaceDE w:val="0"/>
        <w:autoSpaceDN w:val="0"/>
        <w:spacing w:line="300" w:lineRule="auto"/>
        <w:ind w:firstLine="420"/>
        <w:rPr>
          <w:rFonts w:eastAsia="Arial" w:cs="Arial"/>
          <w:kern w:val="0"/>
          <w:szCs w:val="21"/>
        </w:rPr>
      </w:pPr>
      <w:r>
        <w:rPr>
          <w:rFonts w:eastAsia="宋体" w:cs="宋体" w:hint="eastAsia"/>
          <w:kern w:val="0"/>
          <w:szCs w:val="21"/>
        </w:rPr>
        <w:t>建议在工艺输出中对产生的废物进行建模，因为这样可以减少混淆，尤其是在计算</w:t>
      </w:r>
      <w:r>
        <w:rPr>
          <w:rFonts w:eastAsia="Arial" w:cs="Arial"/>
          <w:kern w:val="0"/>
          <w:szCs w:val="21"/>
        </w:rPr>
        <w:t xml:space="preserve"> </w:t>
      </w:r>
      <w:r>
        <w:rPr>
          <w:rFonts w:eastAsia="宋体" w:cs="宋体" w:hint="eastAsia"/>
          <w:kern w:val="0"/>
          <w:szCs w:val="21"/>
        </w:rPr>
        <w:t>工艺质量和元素平衡时，而且在建模和绘制系统流程图以及对外</w:t>
      </w:r>
      <w:r>
        <w:rPr>
          <w:rFonts w:eastAsia="宋体" w:cs="宋体" w:hint="eastAsia"/>
          <w:spacing w:val="-2"/>
          <w:kern w:val="0"/>
          <w:szCs w:val="21"/>
        </w:rPr>
        <w:t>交流</w:t>
      </w:r>
      <w:r>
        <w:rPr>
          <w:rFonts w:eastAsia="宋体" w:cs="宋体" w:hint="eastAsia"/>
          <w:kern w:val="0"/>
          <w:szCs w:val="21"/>
        </w:rPr>
        <w:t>时也是如此</w:t>
      </w:r>
      <w:r>
        <w:rPr>
          <w:rFonts w:eastAsia="宋体" w:cs="宋体" w:hint="eastAsia"/>
          <w:spacing w:val="-2"/>
          <w:kern w:val="0"/>
          <w:szCs w:val="21"/>
        </w:rPr>
        <w:t>。</w:t>
      </w:r>
    </w:p>
    <w:p w14:paraId="170F6568" w14:textId="77777777" w:rsidR="00D16BE9" w:rsidRDefault="00AC4FA2">
      <w:pPr>
        <w:pStyle w:val="a8"/>
        <w:spacing w:line="300" w:lineRule="auto"/>
        <w:ind w:firstLineChars="200" w:firstLine="422"/>
        <w:jc w:val="both"/>
        <w:rPr>
          <w:rFonts w:cs="宋体"/>
          <w:b/>
          <w:bCs/>
          <w:szCs w:val="21"/>
          <w:lang w:eastAsia="zh-CN"/>
        </w:rPr>
      </w:pPr>
      <w:r>
        <w:rPr>
          <w:rFonts w:cs="宋体" w:hint="eastAsia"/>
          <w:b/>
          <w:bCs/>
          <w:szCs w:val="21"/>
          <w:lang w:eastAsia="zh-CN"/>
        </w:rPr>
        <w:t>乱扔垃圾</w:t>
      </w:r>
      <w:r>
        <w:rPr>
          <w:rFonts w:cs="宋体" w:hint="eastAsia"/>
          <w:b/>
          <w:bCs/>
          <w:szCs w:val="21"/>
          <w:lang w:eastAsia="zh-CN"/>
        </w:rPr>
        <w:t>/</w:t>
      </w:r>
      <w:r>
        <w:rPr>
          <w:rFonts w:cs="宋体" w:hint="eastAsia"/>
          <w:b/>
          <w:bCs/>
          <w:szCs w:val="21"/>
          <w:lang w:eastAsia="zh-CN"/>
        </w:rPr>
        <w:t>将垃圾丢弃到大自然中</w:t>
      </w:r>
    </w:p>
    <w:p w14:paraId="44B1F576" w14:textId="77777777" w:rsidR="00D16BE9" w:rsidRDefault="00AC4FA2">
      <w:pPr>
        <w:widowControl w:val="0"/>
        <w:autoSpaceDE w:val="0"/>
        <w:autoSpaceDN w:val="0"/>
        <w:spacing w:line="300" w:lineRule="auto"/>
        <w:ind w:firstLine="420"/>
        <w:rPr>
          <w:rFonts w:eastAsia="Arial" w:cs="Arial"/>
          <w:kern w:val="0"/>
          <w:szCs w:val="21"/>
        </w:rPr>
      </w:pPr>
      <w:r>
        <w:rPr>
          <w:rFonts w:eastAsia="宋体" w:cs="宋体" w:hint="eastAsia"/>
          <w:kern w:val="0"/>
          <w:szCs w:val="21"/>
        </w:rPr>
        <w:t>对于诸如电池等复杂物品的乱扔，应将电池的排放作为基本流进行建模</w:t>
      </w:r>
      <w:r>
        <w:rPr>
          <w:rFonts w:eastAsia="Arial" w:cs="Arial"/>
          <w:kern w:val="0"/>
          <w:szCs w:val="21"/>
        </w:rPr>
        <w:t>/</w:t>
      </w:r>
      <w:r>
        <w:rPr>
          <w:rFonts w:eastAsia="宋体" w:cs="宋体" w:hint="eastAsia"/>
          <w:kern w:val="0"/>
          <w:szCs w:val="21"/>
        </w:rPr>
        <w:t>估算和清查。也就是说，排放</w:t>
      </w:r>
      <w:proofErr w:type="gramStart"/>
      <w:r>
        <w:rPr>
          <w:rFonts w:eastAsia="宋体" w:cs="宋体" w:hint="eastAsia"/>
          <w:kern w:val="0"/>
          <w:szCs w:val="21"/>
        </w:rPr>
        <w:t>流不是</w:t>
      </w:r>
      <w:proofErr w:type="gramEnd"/>
      <w:r>
        <w:rPr>
          <w:rFonts w:eastAsia="Arial" w:cs="Arial"/>
          <w:kern w:val="0"/>
          <w:szCs w:val="21"/>
        </w:rPr>
        <w:t xml:space="preserve"> "</w:t>
      </w:r>
      <w:r>
        <w:rPr>
          <w:rFonts w:eastAsia="宋体" w:cs="宋体" w:hint="eastAsia"/>
          <w:kern w:val="0"/>
          <w:szCs w:val="21"/>
        </w:rPr>
        <w:t>电池</w:t>
      </w:r>
      <w:r>
        <w:rPr>
          <w:rFonts w:eastAsia="Arial" w:cs="Arial"/>
          <w:kern w:val="0"/>
          <w:szCs w:val="21"/>
        </w:rPr>
        <w:t xml:space="preserve"> "</w:t>
      </w:r>
      <w:r>
        <w:rPr>
          <w:rFonts w:eastAsia="宋体" w:cs="宋体" w:hint="eastAsia"/>
          <w:kern w:val="0"/>
          <w:szCs w:val="21"/>
        </w:rPr>
        <w:t>本身，而是电池向周围土壤、水和空气的有效排放。这一点很有必要，因为</w:t>
      </w:r>
      <w:r>
        <w:rPr>
          <w:rFonts w:eastAsia="Arial" w:cs="Arial"/>
          <w:kern w:val="0"/>
          <w:szCs w:val="21"/>
        </w:rPr>
        <w:t xml:space="preserve"> LCIA </w:t>
      </w:r>
      <w:r>
        <w:rPr>
          <w:rFonts w:eastAsia="宋体" w:cs="宋体" w:hint="eastAsia"/>
          <w:kern w:val="0"/>
          <w:szCs w:val="21"/>
        </w:rPr>
        <w:t>方法无法很好地捕捉到复杂的物品，但仍是一个需要对垃圾情况进行具体建模的清单问题。因此，尽管被丢弃的物品最终会进入环境，但它是作为技术圈的一部分来建模的。根据干预的定义，只有单一物质的排放</w:t>
      </w:r>
      <w:proofErr w:type="gramStart"/>
      <w:r>
        <w:rPr>
          <w:rFonts w:eastAsia="宋体" w:cs="宋体" w:hint="eastAsia"/>
          <w:kern w:val="0"/>
          <w:szCs w:val="21"/>
        </w:rPr>
        <w:t>基本流才会</w:t>
      </w:r>
      <w:proofErr w:type="gramEnd"/>
      <w:r>
        <w:rPr>
          <w:rFonts w:eastAsia="宋体" w:cs="宋体" w:hint="eastAsia"/>
          <w:kern w:val="0"/>
          <w:szCs w:val="21"/>
        </w:rPr>
        <w:t>被编入清单。</w:t>
      </w:r>
    </w:p>
    <w:p w14:paraId="7A228FEC" w14:textId="77777777" w:rsidR="00D16BE9" w:rsidRDefault="00AC4FA2">
      <w:pPr>
        <w:pStyle w:val="a8"/>
        <w:spacing w:line="300" w:lineRule="auto"/>
        <w:ind w:firstLineChars="200" w:firstLine="420"/>
        <w:jc w:val="both"/>
        <w:rPr>
          <w:rFonts w:cs="宋体"/>
          <w:szCs w:val="21"/>
          <w:lang w:eastAsia="zh-CN"/>
        </w:rPr>
      </w:pPr>
      <w:r>
        <w:rPr>
          <w:rFonts w:cs="宋体" w:hint="eastAsia"/>
          <w:szCs w:val="21"/>
          <w:lang w:eastAsia="zh-CN"/>
        </w:rPr>
        <w:t>建议在清单中保留废弃货物的信息，作为提醒流程（见第</w:t>
      </w:r>
      <w:r>
        <w:rPr>
          <w:szCs w:val="21"/>
          <w:lang w:eastAsia="zh-CN"/>
        </w:rPr>
        <w:t xml:space="preserve"> </w:t>
      </w:r>
      <w:hyperlink w:anchor="_bookmark259" w:history="1">
        <w:r>
          <w:rPr>
            <w:szCs w:val="21"/>
            <w:lang w:eastAsia="zh-CN"/>
          </w:rPr>
          <w:t>7.4.3.8</w:t>
        </w:r>
      </w:hyperlink>
      <w:r>
        <w:rPr>
          <w:szCs w:val="21"/>
          <w:lang w:eastAsia="zh-CN"/>
        </w:rPr>
        <w:t xml:space="preserve"> </w:t>
      </w:r>
      <w:r>
        <w:rPr>
          <w:rFonts w:cs="宋体" w:hint="eastAsia"/>
          <w:szCs w:val="21"/>
          <w:lang w:eastAsia="zh-CN"/>
        </w:rPr>
        <w:t>章）。释放的模拟假设应记录在案。</w:t>
      </w:r>
    </w:p>
    <w:p w14:paraId="1AF84BB2" w14:textId="77777777" w:rsidR="00D16BE9" w:rsidRDefault="00AC4FA2">
      <w:pPr>
        <w:pStyle w:val="a8"/>
        <w:spacing w:line="300" w:lineRule="auto"/>
        <w:ind w:firstLineChars="200" w:firstLine="412"/>
        <w:jc w:val="both"/>
        <w:rPr>
          <w:rFonts w:cs="宋体"/>
          <w:spacing w:val="-2"/>
          <w:szCs w:val="21"/>
          <w:lang w:eastAsia="zh-CN"/>
        </w:rPr>
      </w:pPr>
      <w:r>
        <w:rPr>
          <w:rFonts w:cs="宋体"/>
          <w:spacing w:val="-2"/>
          <w:szCs w:val="21"/>
          <w:lang w:eastAsia="zh-CN"/>
        </w:rPr>
        <w:br w:type="page"/>
      </w:r>
    </w:p>
    <w:p w14:paraId="427CA1FD" w14:textId="77777777" w:rsidR="00D16BE9" w:rsidRDefault="00AC4FA2">
      <w:pPr>
        <w:widowControl w:val="0"/>
        <w:autoSpaceDE w:val="0"/>
        <w:autoSpaceDN w:val="0"/>
        <w:spacing w:line="300" w:lineRule="auto"/>
        <w:ind w:firstLine="420"/>
        <w:rPr>
          <w:rFonts w:eastAsia="Arial" w:cs="Arial"/>
          <w:kern w:val="0"/>
          <w:szCs w:val="21"/>
        </w:rPr>
      </w:pPr>
      <w:r>
        <w:rPr>
          <w:rFonts w:eastAsia="宋体" w:cs="宋体" w:hint="eastAsia"/>
          <w:kern w:val="0"/>
          <w:szCs w:val="21"/>
        </w:rPr>
        <w:lastRenderedPageBreak/>
        <w:t>最好是将垃圾的行为过程作为单独的单元</w:t>
      </w:r>
      <w:r>
        <w:rPr>
          <w:rFonts w:eastAsia="宋体" w:cs="宋体" w:hint="eastAsia"/>
          <w:spacing w:val="-2"/>
          <w:kern w:val="0"/>
          <w:szCs w:val="21"/>
        </w:rPr>
        <w:t>过程</w:t>
      </w:r>
      <w:r>
        <w:rPr>
          <w:rFonts w:eastAsia="宋体" w:cs="宋体" w:hint="eastAsia"/>
          <w:kern w:val="0"/>
          <w:szCs w:val="21"/>
        </w:rPr>
        <w:t>来模拟</w:t>
      </w:r>
      <w:r>
        <w:rPr>
          <w:rFonts w:eastAsia="宋体" w:cs="宋体" w:hint="eastAsia"/>
          <w:spacing w:val="-2"/>
          <w:kern w:val="0"/>
          <w:szCs w:val="21"/>
        </w:rPr>
        <w:t>。</w:t>
      </w:r>
    </w:p>
    <w:p w14:paraId="425F34D6" w14:textId="77777777" w:rsidR="00D16BE9" w:rsidRDefault="00AC4FA2">
      <w:pPr>
        <w:pStyle w:val="a8"/>
        <w:spacing w:line="300" w:lineRule="auto"/>
        <w:ind w:firstLineChars="200" w:firstLine="420"/>
        <w:jc w:val="both"/>
        <w:rPr>
          <w:rFonts w:cs="宋体"/>
          <w:spacing w:val="-2"/>
          <w:lang w:eastAsia="zh-CN"/>
        </w:rPr>
      </w:pPr>
      <w:r>
        <w:rPr>
          <w:rFonts w:cs="宋体" w:hint="eastAsia"/>
          <w:szCs w:val="21"/>
          <w:lang w:eastAsia="zh-CN"/>
        </w:rPr>
        <w:t>例如，如果材料被丢弃到河流或海洋中，可能会对野生动物产生物理影响。在这种情况下，应按照</w:t>
      </w:r>
      <w:r>
        <w:rPr>
          <w:szCs w:val="21"/>
          <w:lang w:eastAsia="zh-CN"/>
        </w:rPr>
        <w:t xml:space="preserve"> LCIA </w:t>
      </w:r>
      <w:r>
        <w:rPr>
          <w:rFonts w:cs="宋体" w:hint="eastAsia"/>
          <w:szCs w:val="21"/>
          <w:lang w:eastAsia="zh-CN"/>
        </w:rPr>
        <w:t>方法的要求，在相应的基本流程中对这种影响进行记录（仅次于可能发生的排放</w:t>
      </w:r>
      <w:r>
        <w:rPr>
          <w:rFonts w:cs="宋体" w:hint="eastAsia"/>
          <w:spacing w:val="-2"/>
          <w:szCs w:val="21"/>
          <w:lang w:eastAsia="zh-CN"/>
        </w:rPr>
        <w:t>）</w:t>
      </w:r>
      <w:r>
        <w:rPr>
          <w:rFonts w:cs="宋体" w:hint="eastAsia"/>
          <w:spacing w:val="-2"/>
          <w:lang w:eastAsia="zh-CN"/>
        </w:rPr>
        <w:t>。</w:t>
      </w:r>
    </w:p>
    <w:tbl>
      <w:tblPr>
        <w:tblStyle w:val="TableNormal"/>
        <w:tblpPr w:leftFromText="180" w:rightFromText="180" w:vertAnchor="text" w:horzAnchor="margin" w:tblpXSpec="center" w:tblpY="537"/>
        <w:tblW w:w="9290" w:type="dxa"/>
        <w:tblInd w:w="0" w:type="dxa"/>
        <w:tblBorders>
          <w:top w:val="dotDash" w:sz="18" w:space="0" w:color="008000"/>
          <w:left w:val="dotDash" w:sz="18" w:space="0" w:color="008000"/>
          <w:bottom w:val="dotDash" w:sz="18" w:space="0" w:color="008000"/>
          <w:right w:val="dotDash" w:sz="18" w:space="0" w:color="008000"/>
          <w:insideH w:val="dotDash" w:sz="18" w:space="0" w:color="008000"/>
          <w:insideV w:val="dotDash" w:sz="18" w:space="0" w:color="008000"/>
        </w:tblBorders>
        <w:tblLayout w:type="fixed"/>
        <w:tblLook w:val="04A0" w:firstRow="1" w:lastRow="0" w:firstColumn="1" w:lastColumn="0" w:noHBand="0" w:noVBand="1"/>
      </w:tblPr>
      <w:tblGrid>
        <w:gridCol w:w="9290"/>
      </w:tblGrid>
      <w:tr w:rsidR="00D16BE9" w14:paraId="56F05F02" w14:textId="77777777">
        <w:trPr>
          <w:trHeight w:val="543"/>
        </w:trPr>
        <w:tc>
          <w:tcPr>
            <w:tcW w:w="9290" w:type="dxa"/>
            <w:tcBorders>
              <w:bottom w:val="dashSmallGap" w:sz="4" w:space="0" w:color="000000"/>
            </w:tcBorders>
          </w:tcPr>
          <w:p w14:paraId="597ACBFC" w14:textId="77777777" w:rsidR="00D16BE9" w:rsidRDefault="00AC4FA2">
            <w:pPr>
              <w:pStyle w:val="TableParagraph"/>
              <w:spacing w:before="0" w:line="300" w:lineRule="auto"/>
              <w:ind w:left="0" w:firstLineChars="200" w:firstLine="482"/>
              <w:jc w:val="center"/>
              <w:rPr>
                <w:rFonts w:ascii="Times New Roman" w:hAnsi="Times New Roman"/>
                <w:b/>
                <w:sz w:val="24"/>
                <w:lang w:eastAsia="zh-CN"/>
              </w:rPr>
            </w:pPr>
            <w:r>
              <w:rPr>
                <w:rFonts w:ascii="Times New Roman" w:eastAsia="宋体" w:hAnsi="Times New Roman" w:cs="宋体" w:hint="eastAsia"/>
                <w:b/>
                <w:color w:val="003300"/>
                <w:sz w:val="24"/>
                <w:lang w:eastAsia="zh-CN"/>
              </w:rPr>
              <w:t>规定：</w:t>
            </w:r>
            <w:r>
              <w:rPr>
                <w:rFonts w:ascii="Times New Roman" w:hAnsi="Times New Roman"/>
                <w:b/>
                <w:color w:val="003300"/>
                <w:sz w:val="24"/>
                <w:lang w:eastAsia="zh-CN"/>
              </w:rPr>
              <w:t xml:space="preserve">7.4.4.2 </w:t>
            </w:r>
            <w:r>
              <w:rPr>
                <w:rFonts w:ascii="Times New Roman" w:eastAsia="宋体" w:hAnsi="Times New Roman" w:cs="宋体" w:hint="eastAsia"/>
                <w:b/>
                <w:color w:val="003300"/>
                <w:sz w:val="24"/>
                <w:lang w:eastAsia="zh-CN"/>
              </w:rPr>
              <w:t>建立废物</w:t>
            </w:r>
            <w:r>
              <w:rPr>
                <w:rFonts w:ascii="Times New Roman" w:eastAsia="宋体" w:hAnsi="Times New Roman" w:cs="宋体" w:hint="eastAsia"/>
                <w:b/>
                <w:color w:val="003300"/>
                <w:spacing w:val="-2"/>
                <w:sz w:val="24"/>
                <w:lang w:eastAsia="zh-CN"/>
              </w:rPr>
              <w:t>处理</w:t>
            </w:r>
            <w:r>
              <w:rPr>
                <w:rFonts w:ascii="Times New Roman" w:eastAsia="宋体" w:hAnsi="Times New Roman" w:cs="宋体" w:hint="eastAsia"/>
                <w:b/>
                <w:color w:val="003300"/>
                <w:sz w:val="24"/>
                <w:lang w:eastAsia="zh-CN"/>
              </w:rPr>
              <w:t>模型</w:t>
            </w:r>
          </w:p>
        </w:tc>
      </w:tr>
      <w:tr w:rsidR="00D16BE9" w14:paraId="7D3FA7C6" w14:textId="77777777">
        <w:trPr>
          <w:trHeight w:val="726"/>
        </w:trPr>
        <w:tc>
          <w:tcPr>
            <w:tcW w:w="9290" w:type="dxa"/>
            <w:tcBorders>
              <w:top w:val="dashSmallGap" w:sz="4" w:space="0" w:color="000000"/>
              <w:bottom w:val="nil"/>
              <w:right w:val="single" w:sz="12" w:space="0" w:color="FF0000"/>
            </w:tcBorders>
          </w:tcPr>
          <w:p w14:paraId="5E79AF1C" w14:textId="77777777" w:rsidR="00D16BE9" w:rsidRDefault="00AC4FA2">
            <w:pPr>
              <w:pStyle w:val="TableParagraph"/>
              <w:tabs>
                <w:tab w:val="left" w:pos="609"/>
              </w:tabs>
              <w:spacing w:before="0" w:line="300" w:lineRule="auto"/>
              <w:ind w:left="0" w:firstLineChars="200" w:firstLine="396"/>
              <w:rPr>
                <w:rFonts w:ascii="Times New Roman" w:hAnsi="Times New Roman"/>
                <w:sz w:val="21"/>
                <w:szCs w:val="21"/>
              </w:rPr>
            </w:pPr>
            <w:r>
              <w:rPr>
                <w:rFonts w:ascii="Times New Roman" w:hAnsi="Times New Roman"/>
                <w:color w:val="0D6812"/>
                <w:spacing w:val="-6"/>
                <w:sz w:val="21"/>
                <w:szCs w:val="21"/>
              </w:rPr>
              <w:t>I)</w:t>
            </w:r>
            <w:r>
              <w:rPr>
                <w:rFonts w:ascii="Times New Roman" w:hAnsi="Times New Roman"/>
                <w:color w:val="0D6812"/>
                <w:sz w:val="21"/>
                <w:szCs w:val="21"/>
              </w:rPr>
              <w:tab/>
              <w:t xml:space="preserve">SHALL - </w:t>
            </w:r>
            <w:proofErr w:type="spellStart"/>
            <w:r>
              <w:rPr>
                <w:rFonts w:ascii="Times New Roman" w:eastAsia="宋体" w:hAnsi="Times New Roman" w:cs="宋体" w:hint="eastAsia"/>
                <w:b/>
                <w:color w:val="0D6812"/>
                <w:sz w:val="21"/>
                <w:szCs w:val="21"/>
              </w:rPr>
              <w:t>废弃物和报废产品沉积：</w:t>
            </w:r>
            <w:r>
              <w:rPr>
                <w:rFonts w:ascii="Times New Roman" w:eastAsia="宋体" w:hAnsi="Times New Roman" w:cs="宋体" w:hint="eastAsia"/>
                <w:color w:val="0D6812"/>
                <w:sz w:val="21"/>
                <w:szCs w:val="21"/>
              </w:rPr>
              <w:t>应按以下方式模拟</w:t>
            </w:r>
            <w:proofErr w:type="spellEnd"/>
            <w:proofErr w:type="gramStart"/>
            <w:r>
              <w:rPr>
                <w:rFonts w:ascii="Times New Roman" w:eastAsia="宋体" w:hAnsi="Times New Roman" w:cs="宋体" w:hint="eastAsia"/>
                <w:color w:val="0D6812"/>
                <w:sz w:val="21"/>
                <w:szCs w:val="21"/>
              </w:rPr>
              <w:t>：</w:t>
            </w:r>
            <w:r>
              <w:rPr>
                <w:rFonts w:ascii="Times New Roman" w:hAnsi="Times New Roman"/>
                <w:color w:val="0D6812"/>
                <w:sz w:val="21"/>
                <w:szCs w:val="21"/>
              </w:rPr>
              <w:t>[</w:t>
            </w:r>
            <w:proofErr w:type="gramEnd"/>
            <w:r>
              <w:rPr>
                <w:rFonts w:ascii="Times New Roman" w:hAnsi="Times New Roman"/>
                <w:color w:val="0D6812"/>
                <w:sz w:val="21"/>
                <w:szCs w:val="21"/>
              </w:rPr>
              <w:t>ISO!</w:t>
            </w:r>
            <w:r>
              <w:rPr>
                <w:rFonts w:ascii="Times New Roman" w:eastAsia="宋体" w:hAnsi="Times New Roman" w:cs="宋体" w:hint="eastAsia"/>
                <w:color w:val="0D6812"/>
                <w:sz w:val="21"/>
                <w:szCs w:val="21"/>
              </w:rPr>
              <w:t>］</w:t>
            </w:r>
          </w:p>
        </w:tc>
      </w:tr>
      <w:tr w:rsidR="00D16BE9" w14:paraId="3D990283" w14:textId="77777777">
        <w:trPr>
          <w:trHeight w:val="2371"/>
        </w:trPr>
        <w:tc>
          <w:tcPr>
            <w:tcW w:w="9290" w:type="dxa"/>
            <w:tcBorders>
              <w:top w:val="nil"/>
              <w:bottom w:val="nil"/>
              <w:right w:val="single" w:sz="12" w:space="0" w:color="FF0000"/>
            </w:tcBorders>
          </w:tcPr>
          <w:p w14:paraId="0E1458A2" w14:textId="77777777" w:rsidR="00D16BE9" w:rsidRDefault="00AC4FA2">
            <w:pPr>
              <w:pStyle w:val="TableParagraph"/>
              <w:spacing w:before="0" w:line="300" w:lineRule="auto"/>
              <w:ind w:left="0" w:firstLineChars="200" w:firstLine="420"/>
              <w:jc w:val="both"/>
              <w:rPr>
                <w:rFonts w:ascii="Times New Roman" w:hAnsi="Times New Roman"/>
                <w:sz w:val="21"/>
                <w:szCs w:val="21"/>
                <w:lang w:eastAsia="zh-CN"/>
              </w:rPr>
            </w:pPr>
            <w:proofErr w:type="spellStart"/>
            <w:r>
              <w:rPr>
                <w:rFonts w:ascii="Times New Roman" w:hAnsi="Times New Roman"/>
                <w:color w:val="0D6812"/>
                <w:sz w:val="21"/>
                <w:szCs w:val="21"/>
                <w:lang w:eastAsia="zh-CN"/>
              </w:rPr>
              <w:t>I.a</w:t>
            </w:r>
            <w:proofErr w:type="spellEnd"/>
            <w:r>
              <w:rPr>
                <w:rFonts w:ascii="Times New Roman" w:hAnsi="Times New Roman"/>
                <w:color w:val="0D6812"/>
                <w:sz w:val="21"/>
                <w:szCs w:val="21"/>
                <w:lang w:eastAsia="zh-CN"/>
              </w:rPr>
              <w:t xml:space="preserve">) </w:t>
            </w:r>
            <w:r>
              <w:rPr>
                <w:rFonts w:ascii="Times New Roman" w:eastAsia="宋体" w:hAnsi="Times New Roman" w:cs="宋体" w:hint="eastAsia"/>
                <w:b/>
                <w:color w:val="0D6812"/>
                <w:sz w:val="21"/>
                <w:szCs w:val="21"/>
                <w:lang w:eastAsia="zh-CN"/>
              </w:rPr>
              <w:t>建立完整的废物管理模型：</w:t>
            </w:r>
            <w:r>
              <w:rPr>
                <w:rFonts w:ascii="Times New Roman" w:eastAsia="宋体" w:hAnsi="Times New Roman" w:cs="宋体" w:hint="eastAsia"/>
                <w:color w:val="0D6812"/>
                <w:sz w:val="21"/>
                <w:szCs w:val="21"/>
                <w:lang w:eastAsia="zh-CN"/>
              </w:rPr>
              <w:t>废物和废水处理模型应与技术层和生态圈之间的边界保持一致；否则，这一点应明确记录在案，并在以后的解释中予以明确考虑。这种建模包括所有处理步骤，直至并包括将任何剩余废物弃置到废物堆或垃圾填埋场</w:t>
            </w:r>
            <w:r>
              <w:rPr>
                <w:rFonts w:ascii="Times New Roman" w:eastAsia="宋体" w:hAnsi="Times New Roman" w:cs="宋体" w:hint="eastAsia"/>
                <w:color w:val="0D6812"/>
                <w:spacing w:val="40"/>
                <w:sz w:val="21"/>
                <w:szCs w:val="21"/>
                <w:lang w:eastAsia="zh-CN"/>
              </w:rPr>
              <w:t>，</w:t>
            </w:r>
            <w:r>
              <w:rPr>
                <w:rFonts w:ascii="Times New Roman" w:eastAsia="宋体" w:hAnsi="Times New Roman" w:cs="宋体" w:hint="eastAsia"/>
                <w:color w:val="0D6812"/>
                <w:sz w:val="21"/>
                <w:szCs w:val="21"/>
                <w:lang w:eastAsia="zh-CN"/>
              </w:rPr>
              <w:t>并清点这些场所向</w:t>
            </w:r>
            <w:r>
              <w:rPr>
                <w:rFonts w:ascii="Times New Roman" w:hAnsi="Times New Roman"/>
                <w:color w:val="0D6812"/>
                <w:sz w:val="21"/>
                <w:szCs w:val="21"/>
                <w:lang w:eastAsia="zh-CN"/>
              </w:rPr>
              <w:t>/</w:t>
            </w:r>
            <w:r>
              <w:rPr>
                <w:rFonts w:ascii="Times New Roman" w:eastAsia="宋体" w:hAnsi="Times New Roman" w:cs="宋体" w:hint="eastAsia"/>
                <w:color w:val="0D6812"/>
                <w:sz w:val="21"/>
                <w:szCs w:val="21"/>
                <w:lang w:eastAsia="zh-CN"/>
              </w:rPr>
              <w:t>从生态圈的排放。放射性废物和地下沉积物中的废物（如矿山填埋）是两个例外，它们应作为特定的废物流保留在清单中，除非对</w:t>
            </w:r>
            <w:r>
              <w:rPr>
                <w:rFonts w:ascii="Times New Roman" w:eastAsia="宋体" w:hAnsi="Times New Roman" w:cs="宋体" w:hint="eastAsia"/>
                <w:color w:val="0D6812"/>
                <w:spacing w:val="-2"/>
                <w:sz w:val="21"/>
                <w:szCs w:val="21"/>
                <w:lang w:eastAsia="zh-CN"/>
              </w:rPr>
              <w:t>这些</w:t>
            </w:r>
            <w:r>
              <w:rPr>
                <w:rFonts w:ascii="Times New Roman" w:eastAsia="宋体" w:hAnsi="Times New Roman" w:cs="宋体" w:hint="eastAsia"/>
                <w:color w:val="0D6812"/>
                <w:sz w:val="21"/>
                <w:szCs w:val="21"/>
                <w:lang w:eastAsia="zh-CN"/>
              </w:rPr>
              <w:t>废物也进行了详细的长期管理和相关干预建模</w:t>
            </w:r>
            <w:r>
              <w:rPr>
                <w:rFonts w:ascii="Times New Roman" w:eastAsia="宋体" w:hAnsi="Times New Roman" w:cs="宋体" w:hint="eastAsia"/>
                <w:color w:val="0D6812"/>
                <w:spacing w:val="-2"/>
                <w:sz w:val="21"/>
                <w:szCs w:val="21"/>
                <w:lang w:eastAsia="zh-CN"/>
              </w:rPr>
              <w:t>。</w:t>
            </w:r>
          </w:p>
        </w:tc>
      </w:tr>
      <w:tr w:rsidR="00D16BE9" w14:paraId="19E82D36" w14:textId="77777777">
        <w:trPr>
          <w:trHeight w:val="1695"/>
        </w:trPr>
        <w:tc>
          <w:tcPr>
            <w:tcW w:w="9290" w:type="dxa"/>
            <w:tcBorders>
              <w:top w:val="nil"/>
              <w:bottom w:val="nil"/>
              <w:right w:val="single" w:sz="12" w:space="0" w:color="FF0000"/>
            </w:tcBorders>
          </w:tcPr>
          <w:p w14:paraId="32023641" w14:textId="77777777" w:rsidR="00D16BE9" w:rsidRDefault="00AC4FA2">
            <w:pPr>
              <w:pStyle w:val="TableParagraph"/>
              <w:spacing w:before="0" w:line="300" w:lineRule="auto"/>
              <w:ind w:left="0" w:firstLineChars="200" w:firstLine="420"/>
              <w:jc w:val="both"/>
              <w:rPr>
                <w:rFonts w:ascii="Times New Roman" w:hAnsi="Times New Roman"/>
                <w:sz w:val="21"/>
                <w:szCs w:val="21"/>
                <w:lang w:eastAsia="zh-CN"/>
              </w:rPr>
            </w:pPr>
            <w:proofErr w:type="spellStart"/>
            <w:r>
              <w:rPr>
                <w:rFonts w:ascii="Times New Roman" w:hAnsi="Times New Roman"/>
                <w:color w:val="0D6812"/>
                <w:sz w:val="21"/>
                <w:szCs w:val="21"/>
                <w:lang w:eastAsia="zh-CN"/>
              </w:rPr>
              <w:t>I.b</w:t>
            </w:r>
            <w:proofErr w:type="spellEnd"/>
            <w:r>
              <w:rPr>
                <w:rFonts w:ascii="Times New Roman" w:hAnsi="Times New Roman"/>
                <w:color w:val="0D6812"/>
                <w:sz w:val="21"/>
                <w:szCs w:val="21"/>
                <w:lang w:eastAsia="zh-CN"/>
              </w:rPr>
              <w:t xml:space="preserve">) </w:t>
            </w:r>
            <w:r>
              <w:rPr>
                <w:rFonts w:ascii="Times New Roman" w:eastAsia="宋体" w:hAnsi="Times New Roman" w:cs="宋体" w:hint="eastAsia"/>
                <w:b/>
                <w:color w:val="0D6812"/>
                <w:sz w:val="21"/>
                <w:szCs w:val="21"/>
                <w:lang w:eastAsia="zh-CN"/>
              </w:rPr>
              <w:t>建立向自然界丢弃物品的模型：</w:t>
            </w:r>
            <w:r>
              <w:rPr>
                <w:rFonts w:ascii="Times New Roman" w:eastAsia="宋体" w:hAnsi="Times New Roman" w:cs="宋体" w:hint="eastAsia"/>
                <w:color w:val="0D6812"/>
                <w:sz w:val="21"/>
                <w:szCs w:val="21"/>
                <w:lang w:eastAsia="zh-CN"/>
              </w:rPr>
              <w:t>对于无管理的填埋、排放和乱扔垃圾（即单独将物</w:t>
            </w:r>
            <w:r>
              <w:rPr>
                <w:rFonts w:ascii="Times New Roman" w:hAnsi="Times New Roman"/>
                <w:color w:val="0D6812"/>
                <w:sz w:val="21"/>
                <w:szCs w:val="21"/>
                <w:lang w:eastAsia="zh-CN"/>
              </w:rPr>
              <w:t xml:space="preserve"> </w:t>
            </w:r>
            <w:r>
              <w:rPr>
                <w:rFonts w:ascii="Times New Roman" w:eastAsia="宋体" w:hAnsi="Times New Roman" w:cs="宋体" w:hint="eastAsia"/>
                <w:color w:val="0D6812"/>
                <w:sz w:val="21"/>
                <w:szCs w:val="21"/>
                <w:lang w:eastAsia="zh-CN"/>
              </w:rPr>
              <w:t>品丢弃到大自然中），应将进入生态圈的相关单独干预作为</w:t>
            </w:r>
            <w:r>
              <w:rPr>
                <w:rFonts w:ascii="Times New Roman" w:hAnsi="Times New Roman"/>
                <w:color w:val="0D6812"/>
                <w:sz w:val="21"/>
                <w:szCs w:val="21"/>
                <w:lang w:eastAsia="zh-CN"/>
              </w:rPr>
              <w:t xml:space="preserve"> LCI </w:t>
            </w:r>
            <w:r>
              <w:rPr>
                <w:rFonts w:ascii="Times New Roman" w:eastAsia="宋体" w:hAnsi="Times New Roman" w:cs="宋体" w:hint="eastAsia"/>
                <w:color w:val="0D6812"/>
                <w:sz w:val="21"/>
                <w:szCs w:val="21"/>
                <w:lang w:eastAsia="zh-CN"/>
              </w:rPr>
              <w:t>模型的一部分进行建模。如果所使用的</w:t>
            </w:r>
            <w:r>
              <w:rPr>
                <w:rFonts w:ascii="Times New Roman" w:hAnsi="Times New Roman"/>
                <w:color w:val="0D6812"/>
                <w:sz w:val="21"/>
                <w:szCs w:val="21"/>
                <w:lang w:eastAsia="zh-CN"/>
              </w:rPr>
              <w:t xml:space="preserve"> LCIA </w:t>
            </w:r>
            <w:r>
              <w:rPr>
                <w:rFonts w:ascii="Times New Roman" w:eastAsia="宋体" w:hAnsi="Times New Roman" w:cs="宋体" w:hint="eastAsia"/>
                <w:color w:val="0D6812"/>
                <w:sz w:val="21"/>
                <w:szCs w:val="21"/>
                <w:lang w:eastAsia="zh-CN"/>
              </w:rPr>
              <w:t>方法涵盖排放以外的其他干预，则这一点也同样适用。被丢弃</w:t>
            </w:r>
            <w:r>
              <w:rPr>
                <w:rFonts w:ascii="Times New Roman" w:hAnsi="Times New Roman"/>
                <w:color w:val="0D6812"/>
                <w:sz w:val="21"/>
                <w:szCs w:val="21"/>
                <w:lang w:eastAsia="zh-CN"/>
              </w:rPr>
              <w:t>/</w:t>
            </w:r>
            <w:r>
              <w:rPr>
                <w:rFonts w:ascii="Times New Roman" w:eastAsia="宋体" w:hAnsi="Times New Roman" w:cs="宋体" w:hint="eastAsia"/>
                <w:color w:val="0D6812"/>
                <w:sz w:val="21"/>
                <w:szCs w:val="21"/>
                <w:lang w:eastAsia="zh-CN"/>
              </w:rPr>
              <w:t>填埋的物品应作为提醒流进行额外清点。</w:t>
            </w:r>
          </w:p>
        </w:tc>
      </w:tr>
      <w:tr w:rsidR="00D16BE9" w14:paraId="5FE7A8FA" w14:textId="77777777">
        <w:trPr>
          <w:trHeight w:val="1847"/>
        </w:trPr>
        <w:tc>
          <w:tcPr>
            <w:tcW w:w="9290" w:type="dxa"/>
            <w:tcBorders>
              <w:top w:val="nil"/>
              <w:bottom w:val="nil"/>
              <w:right w:val="single" w:sz="12" w:space="0" w:color="FF0000"/>
            </w:tcBorders>
          </w:tcPr>
          <w:p w14:paraId="7B1B4309" w14:textId="77777777" w:rsidR="00D16BE9" w:rsidRDefault="00AC4FA2">
            <w:pPr>
              <w:pStyle w:val="TableParagraph"/>
              <w:spacing w:before="0" w:line="300" w:lineRule="auto"/>
              <w:ind w:left="0" w:firstLineChars="200" w:firstLine="420"/>
              <w:jc w:val="both"/>
              <w:rPr>
                <w:rFonts w:ascii="Times New Roman" w:hAnsi="Times New Roman"/>
                <w:sz w:val="21"/>
                <w:szCs w:val="21"/>
                <w:lang w:eastAsia="zh-CN"/>
              </w:rPr>
            </w:pPr>
            <w:proofErr w:type="spellStart"/>
            <w:r>
              <w:rPr>
                <w:rFonts w:ascii="Times New Roman" w:hAnsi="Times New Roman"/>
                <w:color w:val="0D6812"/>
                <w:sz w:val="21"/>
                <w:szCs w:val="21"/>
                <w:lang w:eastAsia="zh-CN"/>
              </w:rPr>
              <w:t>I.c</w:t>
            </w:r>
            <w:proofErr w:type="spellEnd"/>
            <w:r>
              <w:rPr>
                <w:rFonts w:ascii="Times New Roman" w:hAnsi="Times New Roman"/>
                <w:color w:val="0D6812"/>
                <w:sz w:val="21"/>
                <w:szCs w:val="21"/>
                <w:lang w:eastAsia="zh-CN"/>
              </w:rPr>
              <w:t xml:space="preserve">) </w:t>
            </w:r>
            <w:r>
              <w:rPr>
                <w:rFonts w:ascii="Times New Roman" w:eastAsia="宋体" w:hAnsi="Times New Roman" w:cs="宋体" w:hint="eastAsia"/>
                <w:b/>
                <w:color w:val="0D6812"/>
                <w:sz w:val="21"/>
                <w:szCs w:val="21"/>
                <w:lang w:eastAsia="zh-CN"/>
              </w:rPr>
              <w:t>将废物作为产出建模：</w:t>
            </w:r>
            <w:proofErr w:type="gramStart"/>
            <w:r>
              <w:rPr>
                <w:rFonts w:ascii="Times New Roman" w:eastAsia="宋体" w:hAnsi="Times New Roman" w:cs="宋体" w:hint="eastAsia"/>
                <w:color w:val="0D6812"/>
                <w:sz w:val="21"/>
                <w:szCs w:val="21"/>
                <w:lang w:eastAsia="zh-CN"/>
              </w:rPr>
              <w:t>废物流应按照</w:t>
            </w:r>
            <w:proofErr w:type="gramEnd"/>
            <w:r>
              <w:rPr>
                <w:rFonts w:ascii="Times New Roman" w:eastAsia="宋体" w:hAnsi="Times New Roman" w:cs="宋体" w:hint="eastAsia"/>
                <w:color w:val="0D6812"/>
                <w:sz w:val="21"/>
                <w:szCs w:val="21"/>
                <w:lang w:eastAsia="zh-CN"/>
              </w:rPr>
              <w:t>物料流逻辑建模。这意味着在产生废弃物的过程中，将废弃物作为输出端进行清点（例如，将生产废弃物或报废产品作为使用阶段的输出端）。对于废物管理流程来说，这意味着</w:t>
            </w:r>
            <w:proofErr w:type="gramStart"/>
            <w:r>
              <w:rPr>
                <w:rFonts w:ascii="Times New Roman" w:eastAsia="宋体" w:hAnsi="Times New Roman" w:cs="宋体" w:hint="eastAsia"/>
                <w:color w:val="0D6812"/>
                <w:sz w:val="21"/>
                <w:szCs w:val="21"/>
                <w:lang w:eastAsia="zh-CN"/>
              </w:rPr>
              <w:t>废物流应相应</w:t>
            </w:r>
            <w:proofErr w:type="gramEnd"/>
            <w:r>
              <w:rPr>
                <w:rFonts w:ascii="Times New Roman" w:eastAsia="宋体" w:hAnsi="Times New Roman" w:cs="宋体" w:hint="eastAsia"/>
                <w:color w:val="0D6812"/>
                <w:sz w:val="21"/>
                <w:szCs w:val="21"/>
                <w:lang w:eastAsia="zh-CN"/>
              </w:rPr>
              <w:t>地在流程的输入端建模，而任何可能产生的次品和剩余废物则在输出端建模。这样可以简化质量和元素平衡。在计算成本时，可将废物处理服务的成本作为附加流量属性分配给废物流。</w:t>
            </w:r>
          </w:p>
        </w:tc>
      </w:tr>
      <w:tr w:rsidR="00D16BE9" w14:paraId="23CFF3AF" w14:textId="77777777">
        <w:trPr>
          <w:trHeight w:val="587"/>
        </w:trPr>
        <w:tc>
          <w:tcPr>
            <w:tcW w:w="9290" w:type="dxa"/>
            <w:tcBorders>
              <w:top w:val="nil"/>
            </w:tcBorders>
          </w:tcPr>
          <w:p w14:paraId="554A70A3" w14:textId="77777777" w:rsidR="00D16BE9" w:rsidRDefault="00AC4FA2">
            <w:pPr>
              <w:pStyle w:val="TableParagraph"/>
              <w:spacing w:before="0" w:line="300" w:lineRule="auto"/>
              <w:ind w:left="0" w:firstLineChars="200" w:firstLine="360"/>
              <w:rPr>
                <w:rFonts w:ascii="Times New Roman" w:hAnsi="Times New Roman"/>
                <w:sz w:val="18"/>
                <w:lang w:eastAsia="zh-CN"/>
              </w:rPr>
            </w:pPr>
            <w:r>
              <w:rPr>
                <w:rFonts w:ascii="Times New Roman" w:eastAsia="宋体" w:hAnsi="Times New Roman" w:cs="宋体" w:hint="eastAsia"/>
                <w:color w:val="0D6812"/>
                <w:sz w:val="18"/>
                <w:lang w:eastAsia="zh-CN"/>
              </w:rPr>
              <w:t>注：可考虑使用通用废物处理模型</w:t>
            </w:r>
            <w:r>
              <w:rPr>
                <w:rFonts w:ascii="Times New Roman" w:hAnsi="Times New Roman"/>
                <w:color w:val="0D6812"/>
                <w:sz w:val="18"/>
                <w:lang w:eastAsia="zh-CN"/>
              </w:rPr>
              <w:t>/</w:t>
            </w:r>
            <w:r>
              <w:rPr>
                <w:rFonts w:ascii="Times New Roman" w:eastAsia="宋体" w:hAnsi="Times New Roman" w:cs="宋体" w:hint="eastAsia"/>
                <w:color w:val="0D6812"/>
                <w:sz w:val="18"/>
                <w:lang w:eastAsia="zh-CN"/>
              </w:rPr>
              <w:t>流程，以限制数据收集所需的时间和资源。</w:t>
            </w:r>
          </w:p>
        </w:tc>
      </w:tr>
    </w:tbl>
    <w:p w14:paraId="7BC44B93" w14:textId="77777777" w:rsidR="00D16BE9" w:rsidRDefault="00D16BE9">
      <w:pPr>
        <w:pStyle w:val="a8"/>
        <w:spacing w:line="300" w:lineRule="auto"/>
        <w:ind w:firstLineChars="200" w:firstLine="412"/>
        <w:jc w:val="both"/>
        <w:rPr>
          <w:rFonts w:cs="宋体"/>
          <w:spacing w:val="-2"/>
          <w:lang w:eastAsia="zh-CN"/>
        </w:rPr>
      </w:pPr>
    </w:p>
    <w:p w14:paraId="34943FCA" w14:textId="77777777" w:rsidR="00D16BE9" w:rsidRDefault="00AC4FA2">
      <w:pPr>
        <w:widowControl w:val="0"/>
        <w:autoSpaceDE w:val="0"/>
        <w:autoSpaceDN w:val="0"/>
        <w:spacing w:line="300" w:lineRule="auto"/>
        <w:ind w:firstLine="482"/>
        <w:jc w:val="left"/>
        <w:outlineLvl w:val="2"/>
        <w:rPr>
          <w:rFonts w:eastAsia="Arial" w:cs="Arial"/>
          <w:b/>
          <w:bCs/>
          <w:kern w:val="0"/>
          <w:sz w:val="24"/>
          <w:szCs w:val="24"/>
        </w:rPr>
      </w:pPr>
      <w:r>
        <w:rPr>
          <w:rFonts w:eastAsia="Arial" w:cs="Arial"/>
          <w:b/>
          <w:bCs/>
          <w:kern w:val="0"/>
          <w:sz w:val="24"/>
          <w:szCs w:val="24"/>
        </w:rPr>
        <w:t>7.4.</w:t>
      </w:r>
      <w:r>
        <w:rPr>
          <w:rFonts w:cs="Arial" w:hint="eastAsia"/>
          <w:b/>
          <w:bCs/>
          <w:kern w:val="0"/>
          <w:sz w:val="24"/>
          <w:szCs w:val="24"/>
        </w:rPr>
        <w:t>5</w:t>
      </w:r>
      <w:r>
        <w:rPr>
          <w:rFonts w:eastAsia="宋体" w:cs="宋体" w:hint="eastAsia"/>
          <w:b/>
          <w:bCs/>
          <w:kern w:val="0"/>
          <w:sz w:val="24"/>
          <w:szCs w:val="24"/>
        </w:rPr>
        <w:t>命名和其他惯例</w:t>
      </w:r>
    </w:p>
    <w:p w14:paraId="365FE5C0" w14:textId="77777777" w:rsidR="00D16BE9" w:rsidRDefault="00AC4FA2">
      <w:pPr>
        <w:widowControl w:val="0"/>
        <w:autoSpaceDE w:val="0"/>
        <w:autoSpaceDN w:val="0"/>
        <w:spacing w:line="300" w:lineRule="auto"/>
        <w:ind w:firstLine="360"/>
        <w:jc w:val="left"/>
        <w:rPr>
          <w:rFonts w:eastAsia="Arial" w:cs="Arial"/>
          <w:kern w:val="0"/>
          <w:sz w:val="18"/>
          <w:szCs w:val="24"/>
        </w:rPr>
      </w:pPr>
      <w:r>
        <w:rPr>
          <w:rFonts w:eastAsia="Arial" w:cs="Arial"/>
          <w:color w:val="0000FF"/>
          <w:kern w:val="0"/>
          <w:sz w:val="18"/>
          <w:szCs w:val="24"/>
        </w:rPr>
        <w:t>(</w:t>
      </w:r>
      <w:r>
        <w:rPr>
          <w:rFonts w:eastAsia="宋体" w:cs="宋体" w:hint="eastAsia"/>
          <w:color w:val="0000FF"/>
          <w:kern w:val="0"/>
          <w:sz w:val="18"/>
          <w:szCs w:val="24"/>
        </w:rPr>
        <w:t>参考</w:t>
      </w:r>
      <w:r>
        <w:rPr>
          <w:rFonts w:eastAsia="Arial" w:cs="Arial"/>
          <w:color w:val="0000FF"/>
          <w:kern w:val="0"/>
          <w:sz w:val="18"/>
          <w:szCs w:val="24"/>
        </w:rPr>
        <w:t xml:space="preserve"> ISO 14044:2006 </w:t>
      </w:r>
      <w:r>
        <w:rPr>
          <w:rFonts w:eastAsia="宋体" w:cs="宋体" w:hint="eastAsia"/>
          <w:color w:val="0000FF"/>
          <w:kern w:val="0"/>
          <w:sz w:val="18"/>
          <w:szCs w:val="24"/>
        </w:rPr>
        <w:t>第</w:t>
      </w:r>
      <w:r>
        <w:rPr>
          <w:rFonts w:eastAsia="Arial" w:cs="Arial"/>
          <w:color w:val="0000FF"/>
          <w:kern w:val="0"/>
          <w:sz w:val="18"/>
          <w:szCs w:val="24"/>
        </w:rPr>
        <w:t xml:space="preserve"> 4.3.2.2 </w:t>
      </w:r>
      <w:r>
        <w:rPr>
          <w:rFonts w:eastAsia="宋体" w:cs="宋体" w:hint="eastAsia"/>
          <w:color w:val="0000FF"/>
          <w:kern w:val="0"/>
          <w:sz w:val="18"/>
          <w:szCs w:val="24"/>
        </w:rPr>
        <w:t>和</w:t>
      </w:r>
      <w:r>
        <w:rPr>
          <w:rFonts w:eastAsia="Arial" w:cs="Arial"/>
          <w:color w:val="0000FF"/>
          <w:kern w:val="0"/>
          <w:sz w:val="18"/>
          <w:szCs w:val="24"/>
        </w:rPr>
        <w:t xml:space="preserve"> </w:t>
      </w:r>
      <w:r>
        <w:rPr>
          <w:rFonts w:eastAsia="Arial" w:cs="Arial"/>
          <w:color w:val="0000FF"/>
          <w:spacing w:val="-2"/>
          <w:kern w:val="0"/>
          <w:sz w:val="18"/>
          <w:szCs w:val="24"/>
        </w:rPr>
        <w:t xml:space="preserve">4.3.2.3 </w:t>
      </w:r>
      <w:r>
        <w:rPr>
          <w:rFonts w:eastAsia="宋体" w:cs="宋体" w:hint="eastAsia"/>
          <w:color w:val="0000FF"/>
          <w:kern w:val="0"/>
          <w:sz w:val="18"/>
          <w:szCs w:val="24"/>
        </w:rPr>
        <w:t>章的内容）</w:t>
      </w:r>
    </w:p>
    <w:p w14:paraId="17FDC787" w14:textId="77777777" w:rsidR="00D16BE9" w:rsidRDefault="00AC4FA2">
      <w:pPr>
        <w:widowControl w:val="0"/>
        <w:autoSpaceDE w:val="0"/>
        <w:autoSpaceDN w:val="0"/>
        <w:spacing w:line="300" w:lineRule="auto"/>
        <w:ind w:firstLine="420"/>
        <w:rPr>
          <w:rFonts w:eastAsia="Arial" w:cs="Arial"/>
          <w:kern w:val="0"/>
          <w:szCs w:val="21"/>
        </w:rPr>
      </w:pPr>
      <w:r>
        <w:rPr>
          <w:rFonts w:eastAsia="宋体" w:cs="宋体" w:hint="eastAsia"/>
          <w:kern w:val="0"/>
          <w:szCs w:val="21"/>
        </w:rPr>
        <w:t>在归因建模和后果建模中同样常见的是一些术语和其他约定俗成的惯例。这些约定识别和定义了相同的常用对象（例如，</w:t>
      </w:r>
      <w:r>
        <w:rPr>
          <w:rFonts w:eastAsia="Arial" w:cs="Arial"/>
          <w:kern w:val="0"/>
          <w:szCs w:val="21"/>
        </w:rPr>
        <w:t>"</w:t>
      </w:r>
      <w:r>
        <w:rPr>
          <w:rFonts w:eastAsia="宋体" w:cs="宋体" w:hint="eastAsia"/>
          <w:kern w:val="0"/>
          <w:szCs w:val="21"/>
        </w:rPr>
        <w:t>二氧化碳</w:t>
      </w:r>
      <w:r>
        <w:rPr>
          <w:rFonts w:eastAsia="Arial" w:cs="Arial"/>
          <w:kern w:val="0"/>
          <w:szCs w:val="21"/>
        </w:rPr>
        <w:t xml:space="preserve"> "</w:t>
      </w:r>
      <w:r>
        <w:rPr>
          <w:rFonts w:eastAsia="宋体" w:cs="宋体" w:hint="eastAsia"/>
          <w:kern w:val="0"/>
          <w:szCs w:val="21"/>
        </w:rPr>
        <w:t>作为</w:t>
      </w:r>
      <w:r>
        <w:rPr>
          <w:rFonts w:eastAsia="Arial" w:cs="Arial"/>
          <w:kern w:val="0"/>
          <w:szCs w:val="21"/>
        </w:rPr>
        <w:t xml:space="preserve"> "</w:t>
      </w:r>
      <w:r>
        <w:rPr>
          <w:rFonts w:eastAsia="宋体" w:cs="宋体" w:hint="eastAsia"/>
          <w:kern w:val="0"/>
          <w:szCs w:val="21"/>
        </w:rPr>
        <w:t>向空气中的排放</w:t>
      </w:r>
      <w:r>
        <w:rPr>
          <w:rFonts w:eastAsia="Arial" w:cs="Arial"/>
          <w:kern w:val="0"/>
          <w:szCs w:val="21"/>
        </w:rPr>
        <w:t>"</w:t>
      </w:r>
      <w:r>
        <w:rPr>
          <w:rFonts w:eastAsia="宋体" w:cs="宋体" w:hint="eastAsia"/>
          <w:kern w:val="0"/>
          <w:szCs w:val="21"/>
        </w:rPr>
        <w:t>，</w:t>
      </w:r>
      <w:r>
        <w:rPr>
          <w:rFonts w:eastAsia="Arial" w:cs="Arial"/>
          <w:kern w:val="0"/>
          <w:szCs w:val="21"/>
        </w:rPr>
        <w:t>"</w:t>
      </w:r>
      <w:r>
        <w:rPr>
          <w:rFonts w:eastAsia="宋体" w:cs="宋体" w:hint="eastAsia"/>
          <w:kern w:val="0"/>
          <w:szCs w:val="21"/>
        </w:rPr>
        <w:t>千克</w:t>
      </w:r>
      <w:r>
        <w:rPr>
          <w:rFonts w:eastAsia="Arial" w:cs="Arial"/>
          <w:kern w:val="0"/>
          <w:szCs w:val="21"/>
        </w:rPr>
        <w:t xml:space="preserve"> "</w:t>
      </w:r>
      <w:r>
        <w:rPr>
          <w:rFonts w:eastAsia="宋体" w:cs="宋体" w:hint="eastAsia"/>
          <w:kern w:val="0"/>
          <w:szCs w:val="21"/>
        </w:rPr>
        <w:t>作为</w:t>
      </w:r>
      <w:r>
        <w:rPr>
          <w:rFonts w:eastAsia="Arial" w:cs="Arial"/>
          <w:kern w:val="0"/>
          <w:szCs w:val="21"/>
        </w:rPr>
        <w:t xml:space="preserve"> "</w:t>
      </w:r>
      <w:r>
        <w:rPr>
          <w:rFonts w:eastAsia="宋体" w:cs="宋体" w:hint="eastAsia"/>
          <w:kern w:val="0"/>
          <w:szCs w:val="21"/>
        </w:rPr>
        <w:t>质量</w:t>
      </w:r>
      <w:r>
        <w:rPr>
          <w:rFonts w:eastAsia="Arial" w:cs="Arial"/>
          <w:kern w:val="0"/>
          <w:szCs w:val="21"/>
        </w:rPr>
        <w:t xml:space="preserve"> "</w:t>
      </w:r>
      <w:r>
        <w:rPr>
          <w:rFonts w:eastAsia="宋体" w:cs="宋体" w:hint="eastAsia"/>
          <w:kern w:val="0"/>
          <w:szCs w:val="21"/>
        </w:rPr>
        <w:t>属性的单位，等等）。</w:t>
      </w:r>
    </w:p>
    <w:p w14:paraId="7DDC322C" w14:textId="77777777" w:rsidR="00D16BE9" w:rsidRDefault="00AC4FA2">
      <w:pPr>
        <w:widowControl w:val="0"/>
        <w:autoSpaceDE w:val="0"/>
        <w:autoSpaceDN w:val="0"/>
        <w:spacing w:line="300" w:lineRule="auto"/>
        <w:ind w:firstLine="420"/>
        <w:rPr>
          <w:rFonts w:eastAsia="宋体" w:cs="宋体"/>
          <w:szCs w:val="21"/>
        </w:rPr>
      </w:pPr>
      <w:r>
        <w:rPr>
          <w:rFonts w:eastAsia="宋体" w:cs="宋体" w:hint="eastAsia"/>
          <w:szCs w:val="21"/>
        </w:rPr>
        <w:t>这是能够将来自不同数据开发人员的库存数据集组合和集成到系统和</w:t>
      </w:r>
      <w:r>
        <w:rPr>
          <w:rFonts w:eastAsia="宋体" w:cs="宋体" w:hint="eastAsia"/>
          <w:szCs w:val="21"/>
        </w:rPr>
        <w:t>LCA</w:t>
      </w:r>
      <w:r>
        <w:rPr>
          <w:rFonts w:eastAsia="宋体" w:cs="宋体" w:hint="eastAsia"/>
          <w:szCs w:val="21"/>
        </w:rPr>
        <w:t>研究中，并将</w:t>
      </w:r>
      <w:r>
        <w:rPr>
          <w:rFonts w:eastAsia="宋体" w:cs="宋体" w:hint="eastAsia"/>
          <w:szCs w:val="21"/>
        </w:rPr>
        <w:t>LCIA</w:t>
      </w:r>
      <w:r>
        <w:rPr>
          <w:rFonts w:eastAsia="宋体" w:cs="宋体" w:hint="eastAsia"/>
          <w:szCs w:val="21"/>
        </w:rPr>
        <w:t>方法正确地链接到最终库存结果的先决条件。否则，将导致多次发生流动，影响评估不完整，库存根本不相容。这些惯例还为适当识别和命名新的基本流程提供了基础，包括需要</w:t>
      </w:r>
      <w:r>
        <w:rPr>
          <w:rFonts w:eastAsia="宋体" w:cs="宋体" w:hint="eastAsia"/>
          <w:szCs w:val="21"/>
        </w:rPr>
        <w:t>CAS</w:t>
      </w:r>
      <w:r>
        <w:rPr>
          <w:rFonts w:eastAsia="宋体" w:cs="宋体" w:hint="eastAsia"/>
          <w:szCs w:val="21"/>
        </w:rPr>
        <w:t>编号等，以适当和兼容的单位进行测量等。</w:t>
      </w:r>
    </w:p>
    <w:p w14:paraId="037DC1AB" w14:textId="77777777" w:rsidR="00D16BE9" w:rsidRDefault="00AC4FA2">
      <w:pPr>
        <w:widowControl w:val="0"/>
        <w:autoSpaceDE w:val="0"/>
        <w:autoSpaceDN w:val="0"/>
        <w:spacing w:line="300" w:lineRule="auto"/>
        <w:ind w:firstLine="420"/>
        <w:rPr>
          <w:rFonts w:eastAsia="Arial" w:cs="Arial"/>
          <w:kern w:val="0"/>
          <w:szCs w:val="21"/>
        </w:rPr>
      </w:pPr>
      <w:r>
        <w:rPr>
          <w:rFonts w:eastAsia="宋体" w:cs="宋体" w:hint="eastAsia"/>
          <w:kern w:val="0"/>
          <w:szCs w:val="21"/>
        </w:rPr>
        <w:t>虽然大多数基本流量以流量属性</w:t>
      </w:r>
      <w:r>
        <w:rPr>
          <w:rFonts w:eastAsia="Arial" w:cs="Arial"/>
          <w:kern w:val="0"/>
          <w:szCs w:val="21"/>
        </w:rPr>
        <w:t xml:space="preserve"> "</w:t>
      </w:r>
      <w:r>
        <w:rPr>
          <w:rFonts w:eastAsia="宋体" w:cs="宋体" w:hint="eastAsia"/>
          <w:kern w:val="0"/>
          <w:szCs w:val="21"/>
        </w:rPr>
        <w:t>质量</w:t>
      </w:r>
      <w:r>
        <w:rPr>
          <w:rFonts w:eastAsia="Arial" w:cs="Arial"/>
          <w:kern w:val="0"/>
          <w:szCs w:val="21"/>
        </w:rPr>
        <w:t xml:space="preserve"> "</w:t>
      </w:r>
      <w:r>
        <w:rPr>
          <w:rFonts w:eastAsia="宋体" w:cs="宋体" w:hint="eastAsia"/>
          <w:kern w:val="0"/>
          <w:szCs w:val="21"/>
        </w:rPr>
        <w:t>报告，并以</w:t>
      </w:r>
      <w:r>
        <w:rPr>
          <w:rFonts w:eastAsia="Arial" w:cs="Arial"/>
          <w:kern w:val="0"/>
          <w:szCs w:val="21"/>
        </w:rPr>
        <w:t xml:space="preserve"> "</w:t>
      </w:r>
      <w:r>
        <w:rPr>
          <w:rFonts w:eastAsia="宋体" w:cs="宋体" w:hint="eastAsia"/>
          <w:kern w:val="0"/>
          <w:szCs w:val="21"/>
        </w:rPr>
        <w:t>千克</w:t>
      </w:r>
      <w:r>
        <w:rPr>
          <w:rFonts w:eastAsia="Arial" w:cs="Arial"/>
          <w:kern w:val="0"/>
          <w:szCs w:val="21"/>
        </w:rPr>
        <w:t xml:space="preserve"> "</w:t>
      </w:r>
      <w:r>
        <w:rPr>
          <w:rFonts w:eastAsia="宋体" w:cs="宋体" w:hint="eastAsia"/>
          <w:kern w:val="0"/>
          <w:szCs w:val="21"/>
        </w:rPr>
        <w:t>等计量单位表示，但有些</w:t>
      </w:r>
      <w:r>
        <w:rPr>
          <w:rFonts w:eastAsia="宋体" w:cs="宋体" w:hint="eastAsia"/>
          <w:kern w:val="0"/>
          <w:szCs w:val="21"/>
        </w:rPr>
        <w:lastRenderedPageBreak/>
        <w:t>基本流量应以</w:t>
      </w:r>
      <w:r>
        <w:rPr>
          <w:rFonts w:eastAsia="Arial" w:cs="Arial"/>
          <w:kern w:val="0"/>
          <w:szCs w:val="21"/>
        </w:rPr>
        <w:t xml:space="preserve"> "</w:t>
      </w:r>
      <w:r>
        <w:rPr>
          <w:rFonts w:eastAsia="宋体" w:cs="宋体" w:hint="eastAsia"/>
          <w:kern w:val="0"/>
          <w:szCs w:val="21"/>
        </w:rPr>
        <w:t>低热值能量</w:t>
      </w:r>
      <w:r>
        <w:rPr>
          <w:rFonts w:eastAsia="Arial" w:cs="Arial"/>
          <w:kern w:val="0"/>
          <w:szCs w:val="21"/>
        </w:rPr>
        <w:t xml:space="preserve"> "</w:t>
      </w:r>
      <w:r>
        <w:rPr>
          <w:rFonts w:eastAsia="宋体" w:cs="宋体" w:hint="eastAsia"/>
          <w:kern w:val="0"/>
          <w:szCs w:val="21"/>
        </w:rPr>
        <w:t>报告，并以</w:t>
      </w:r>
      <w:r>
        <w:rPr>
          <w:rFonts w:eastAsia="Arial" w:cs="Arial"/>
          <w:kern w:val="0"/>
          <w:szCs w:val="21"/>
        </w:rPr>
        <w:t xml:space="preserve"> "</w:t>
      </w:r>
      <w:r>
        <w:rPr>
          <w:rFonts w:eastAsia="宋体" w:cs="宋体" w:hint="eastAsia"/>
          <w:kern w:val="0"/>
          <w:szCs w:val="21"/>
        </w:rPr>
        <w:t>兆焦耳</w:t>
      </w:r>
      <w:r>
        <w:rPr>
          <w:rFonts w:eastAsia="Arial" w:cs="Arial"/>
          <w:kern w:val="0"/>
          <w:szCs w:val="21"/>
        </w:rPr>
        <w:t xml:space="preserve"> "</w:t>
      </w:r>
      <w:r>
        <w:rPr>
          <w:rFonts w:eastAsia="宋体" w:cs="宋体" w:hint="eastAsia"/>
          <w:kern w:val="0"/>
          <w:szCs w:val="21"/>
        </w:rPr>
        <w:t>为单位表示（如能源资源），有些则以</w:t>
      </w:r>
      <w:r>
        <w:rPr>
          <w:rFonts w:eastAsia="Arial" w:cs="Arial"/>
          <w:kern w:val="0"/>
          <w:szCs w:val="21"/>
        </w:rPr>
        <w:t xml:space="preserve"> "</w:t>
      </w:r>
      <w:r>
        <w:rPr>
          <w:rFonts w:eastAsia="宋体" w:cs="宋体" w:hint="eastAsia"/>
          <w:kern w:val="0"/>
          <w:szCs w:val="21"/>
        </w:rPr>
        <w:t>千</w:t>
      </w:r>
      <w:proofErr w:type="spellStart"/>
      <w:r>
        <w:rPr>
          <w:rFonts w:eastAsia="Arial" w:cs="Arial"/>
          <w:kern w:val="0"/>
          <w:szCs w:val="21"/>
        </w:rPr>
        <w:t>Bq</w:t>
      </w:r>
      <w:proofErr w:type="spellEnd"/>
      <w:r>
        <w:rPr>
          <w:rFonts w:eastAsia="Arial" w:cs="Arial"/>
          <w:kern w:val="0"/>
          <w:szCs w:val="21"/>
        </w:rPr>
        <w:t xml:space="preserve"> "</w:t>
      </w:r>
      <w:r>
        <w:rPr>
          <w:rFonts w:eastAsia="宋体" w:cs="宋体" w:hint="eastAsia"/>
          <w:kern w:val="0"/>
          <w:szCs w:val="21"/>
        </w:rPr>
        <w:t>为单位报告</w:t>
      </w:r>
      <w:r>
        <w:rPr>
          <w:rFonts w:eastAsia="Arial" w:cs="Arial"/>
          <w:kern w:val="0"/>
          <w:szCs w:val="21"/>
        </w:rPr>
        <w:t xml:space="preserve"> "</w:t>
      </w:r>
      <w:r>
        <w:rPr>
          <w:rFonts w:eastAsia="宋体" w:cs="宋体" w:hint="eastAsia"/>
          <w:kern w:val="0"/>
          <w:szCs w:val="21"/>
        </w:rPr>
        <w:t>电离辐射活度</w:t>
      </w:r>
      <w:r>
        <w:rPr>
          <w:rFonts w:eastAsia="Arial" w:cs="Arial"/>
          <w:kern w:val="0"/>
          <w:szCs w:val="21"/>
        </w:rPr>
        <w:t>"</w:t>
      </w:r>
      <w:r>
        <w:rPr>
          <w:rFonts w:eastAsia="宋体" w:cs="宋体" w:hint="eastAsia"/>
          <w:kern w:val="0"/>
          <w:szCs w:val="21"/>
        </w:rPr>
        <w:t>（放射性同位素发射）。产品流和废物流以单独确定的适当流量属性和单位进行测量。术语和其他约定</w:t>
      </w:r>
      <w:r>
        <w:rPr>
          <w:rFonts w:eastAsia="Arial" w:cs="Arial"/>
          <w:kern w:val="0"/>
          <w:szCs w:val="21"/>
        </w:rPr>
        <w:t xml:space="preserve"> "</w:t>
      </w:r>
      <w:r>
        <w:rPr>
          <w:rFonts w:eastAsia="宋体" w:cs="宋体" w:hint="eastAsia"/>
          <w:kern w:val="0"/>
          <w:szCs w:val="21"/>
        </w:rPr>
        <w:t>单独文件对此作了详细规定。</w:t>
      </w:r>
    </w:p>
    <w:p w14:paraId="0A7B5E05" w14:textId="77777777" w:rsidR="00D16BE9" w:rsidRDefault="00AC4FA2">
      <w:pPr>
        <w:widowControl w:val="0"/>
        <w:autoSpaceDE w:val="0"/>
        <w:autoSpaceDN w:val="0"/>
        <w:spacing w:line="300" w:lineRule="auto"/>
        <w:ind w:firstLine="420"/>
        <w:rPr>
          <w:rFonts w:eastAsia="Arial" w:cs="Arial"/>
          <w:kern w:val="0"/>
          <w:szCs w:val="21"/>
        </w:rPr>
      </w:pPr>
      <w:r>
        <w:rPr>
          <w:rFonts w:eastAsia="宋体" w:cs="宋体" w:hint="eastAsia"/>
          <w:kern w:val="0"/>
          <w:szCs w:val="21"/>
        </w:rPr>
        <w:t>这套</w:t>
      </w:r>
      <w:r>
        <w:rPr>
          <w:rFonts w:eastAsia="Arial" w:cs="Arial"/>
          <w:kern w:val="0"/>
          <w:szCs w:val="21"/>
        </w:rPr>
        <w:t xml:space="preserve"> ILCD </w:t>
      </w:r>
      <w:r>
        <w:rPr>
          <w:rFonts w:eastAsia="宋体" w:cs="宋体" w:hint="eastAsia"/>
          <w:kern w:val="0"/>
          <w:szCs w:val="21"/>
        </w:rPr>
        <w:t>参考基本流量、流量属性和单位组实施了这份术语指导文件，并提供了一套现成的</w:t>
      </w:r>
      <w:r>
        <w:rPr>
          <w:rFonts w:eastAsia="Arial" w:cs="Arial"/>
          <w:kern w:val="0"/>
          <w:szCs w:val="21"/>
        </w:rPr>
        <w:t xml:space="preserve"> 19000 </w:t>
      </w:r>
      <w:r>
        <w:rPr>
          <w:rFonts w:eastAsia="宋体" w:cs="宋体" w:hint="eastAsia"/>
          <w:kern w:val="0"/>
          <w:szCs w:val="21"/>
        </w:rPr>
        <w:t>多个基本流量以及常用的流量属性和单位组。</w:t>
      </w:r>
    </w:p>
    <w:p w14:paraId="39D28F54" w14:textId="77777777" w:rsidR="00D16BE9" w:rsidRDefault="00AC4FA2">
      <w:pPr>
        <w:pStyle w:val="a8"/>
        <w:spacing w:line="300" w:lineRule="auto"/>
        <w:ind w:firstLineChars="200" w:firstLine="420"/>
        <w:jc w:val="both"/>
        <w:rPr>
          <w:rFonts w:cs="宋体"/>
          <w:lang w:eastAsia="zh-CN"/>
        </w:rPr>
      </w:pPr>
      <w:r>
        <w:rPr>
          <w:rFonts w:cs="宋体" w:hint="eastAsia"/>
          <w:lang w:eastAsia="zh-CN"/>
        </w:rPr>
        <w:t>有关流量命名和其他约定的更多详情，请参阅</w:t>
      </w:r>
      <w:bookmarkStart w:id="126" w:name="OLE_LINK7"/>
      <w:bookmarkEnd w:id="126"/>
      <w:r>
        <w:rPr>
          <w:lang w:eastAsia="zh-CN"/>
        </w:rPr>
        <w:t xml:space="preserve"> "</w:t>
      </w:r>
      <w:r>
        <w:rPr>
          <w:rFonts w:cs="宋体" w:hint="eastAsia"/>
          <w:lang w:eastAsia="zh-CN"/>
        </w:rPr>
        <w:t>命名和其他约定</w:t>
      </w:r>
      <w:r>
        <w:rPr>
          <w:lang w:eastAsia="zh-CN"/>
        </w:rPr>
        <w:t>"</w:t>
      </w:r>
      <w:r>
        <w:rPr>
          <w:b/>
          <w:i/>
          <w:color w:val="000080"/>
          <w:vertAlign w:val="superscript"/>
          <w:lang w:eastAsia="zh-CN"/>
        </w:rPr>
        <w:t>161</w:t>
      </w:r>
      <w:r>
        <w:rPr>
          <w:lang w:eastAsia="zh-CN"/>
        </w:rPr>
        <w:t xml:space="preserve"> </w:t>
      </w:r>
      <w:r>
        <w:rPr>
          <w:rFonts w:cs="宋体" w:hint="eastAsia"/>
          <w:lang w:eastAsia="zh-CN"/>
        </w:rPr>
        <w:t>。</w:t>
      </w:r>
    </w:p>
    <w:tbl>
      <w:tblPr>
        <w:tblStyle w:val="TableNormal"/>
        <w:tblpPr w:leftFromText="180" w:rightFromText="180" w:vertAnchor="text" w:horzAnchor="margin" w:tblpXSpec="center" w:tblpY="416"/>
        <w:tblW w:w="9290" w:type="dxa"/>
        <w:tblInd w:w="0" w:type="dxa"/>
        <w:tblLayout w:type="fixed"/>
        <w:tblLook w:val="04A0" w:firstRow="1" w:lastRow="0" w:firstColumn="1" w:lastColumn="0" w:noHBand="0" w:noVBand="1"/>
      </w:tblPr>
      <w:tblGrid>
        <w:gridCol w:w="9290"/>
      </w:tblGrid>
      <w:tr w:rsidR="00D16BE9" w14:paraId="42BB444D" w14:textId="77777777">
        <w:trPr>
          <w:trHeight w:val="543"/>
        </w:trPr>
        <w:tc>
          <w:tcPr>
            <w:tcW w:w="9290" w:type="dxa"/>
            <w:tcBorders>
              <w:top w:val="dotDash" w:sz="18" w:space="0" w:color="008000"/>
              <w:left w:val="dotDash" w:sz="18" w:space="0" w:color="008000"/>
              <w:bottom w:val="dashSmallGap" w:sz="6" w:space="0" w:color="000000"/>
              <w:right w:val="dotDash" w:sz="18" w:space="0" w:color="008000"/>
            </w:tcBorders>
          </w:tcPr>
          <w:p w14:paraId="5DD1551E" w14:textId="77777777" w:rsidR="00D16BE9" w:rsidRDefault="00AC4FA2">
            <w:pPr>
              <w:pStyle w:val="TableParagraph"/>
              <w:spacing w:before="0" w:line="300" w:lineRule="auto"/>
              <w:ind w:left="0" w:firstLineChars="200" w:firstLine="482"/>
              <w:jc w:val="center"/>
              <w:rPr>
                <w:rFonts w:ascii="Times New Roman" w:hAnsi="Times New Roman"/>
                <w:b/>
                <w:sz w:val="24"/>
                <w:lang w:eastAsia="zh-CN"/>
              </w:rPr>
            </w:pPr>
            <w:r>
              <w:rPr>
                <w:rFonts w:ascii="Times New Roman" w:eastAsia="宋体" w:hAnsi="Times New Roman" w:cs="宋体" w:hint="eastAsia"/>
                <w:b/>
                <w:color w:val="003300"/>
                <w:sz w:val="24"/>
                <w:lang w:eastAsia="zh-CN"/>
              </w:rPr>
              <w:t>规定：</w:t>
            </w:r>
            <w:r>
              <w:rPr>
                <w:rFonts w:ascii="Times New Roman" w:hAnsi="Times New Roman"/>
                <w:b/>
                <w:color w:val="003300"/>
                <w:sz w:val="24"/>
                <w:lang w:eastAsia="zh-CN"/>
              </w:rPr>
              <w:t xml:space="preserve">7.4.5 </w:t>
            </w:r>
            <w:r>
              <w:rPr>
                <w:rFonts w:ascii="Times New Roman" w:eastAsia="宋体" w:hAnsi="Times New Roman" w:cs="宋体" w:hint="eastAsia"/>
                <w:b/>
                <w:color w:val="003300"/>
                <w:sz w:val="24"/>
                <w:lang w:eastAsia="zh-CN"/>
              </w:rPr>
              <w:t>命名和其他</w:t>
            </w:r>
            <w:r>
              <w:rPr>
                <w:rFonts w:ascii="Times New Roman" w:eastAsia="宋体" w:hAnsi="Times New Roman" w:cs="宋体" w:hint="eastAsia"/>
                <w:b/>
                <w:color w:val="003300"/>
                <w:spacing w:val="-2"/>
                <w:sz w:val="24"/>
                <w:lang w:eastAsia="zh-CN"/>
              </w:rPr>
              <w:t>约定</w:t>
            </w:r>
          </w:p>
        </w:tc>
      </w:tr>
      <w:tr w:rsidR="00D16BE9" w14:paraId="7640BDD9" w14:textId="77777777">
        <w:trPr>
          <w:trHeight w:val="447"/>
        </w:trPr>
        <w:tc>
          <w:tcPr>
            <w:tcW w:w="9290" w:type="dxa"/>
            <w:tcBorders>
              <w:top w:val="dashSmallGap" w:sz="6" w:space="0" w:color="000000"/>
              <w:left w:val="dotDash" w:sz="18" w:space="0" w:color="008000"/>
              <w:right w:val="dotted" w:sz="12" w:space="0" w:color="000000"/>
            </w:tcBorders>
          </w:tcPr>
          <w:p w14:paraId="25382719" w14:textId="77777777" w:rsidR="00D16BE9" w:rsidRDefault="00AC4FA2">
            <w:pPr>
              <w:pStyle w:val="TableParagraph"/>
              <w:tabs>
                <w:tab w:val="left" w:pos="609"/>
              </w:tabs>
              <w:spacing w:before="0" w:line="300" w:lineRule="auto"/>
              <w:ind w:left="0" w:firstLineChars="200" w:firstLine="400"/>
              <w:rPr>
                <w:rFonts w:ascii="Times New Roman" w:hAnsi="Times New Roman"/>
                <w:sz w:val="21"/>
                <w:szCs w:val="21"/>
              </w:rPr>
            </w:pPr>
            <w:r>
              <w:rPr>
                <w:rFonts w:ascii="Times New Roman" w:hAnsi="Times New Roman"/>
                <w:color w:val="0D6812"/>
                <w:spacing w:val="-5"/>
                <w:sz w:val="21"/>
                <w:szCs w:val="21"/>
              </w:rPr>
              <w:t>I)</w:t>
            </w:r>
            <w:r>
              <w:rPr>
                <w:rFonts w:ascii="Times New Roman" w:hAnsi="Times New Roman"/>
                <w:color w:val="0D6812"/>
                <w:sz w:val="21"/>
                <w:szCs w:val="21"/>
              </w:rPr>
              <w:tab/>
              <w:t xml:space="preserve">SHALL - </w:t>
            </w:r>
            <w:proofErr w:type="spellStart"/>
            <w:r>
              <w:rPr>
                <w:rFonts w:ascii="Times New Roman" w:eastAsia="宋体" w:hAnsi="Times New Roman" w:cs="宋体" w:hint="eastAsia"/>
                <w:b/>
                <w:color w:val="0D6812"/>
                <w:sz w:val="21"/>
                <w:szCs w:val="21"/>
              </w:rPr>
              <w:t>基本流程</w:t>
            </w:r>
            <w:proofErr w:type="spellEnd"/>
            <w:r>
              <w:rPr>
                <w:rFonts w:ascii="Times New Roman" w:eastAsia="宋体" w:hAnsi="Times New Roman" w:cs="宋体" w:hint="eastAsia"/>
                <w:b/>
                <w:color w:val="0D6812"/>
                <w:sz w:val="21"/>
                <w:szCs w:val="21"/>
              </w:rPr>
              <w:t>：</w:t>
            </w:r>
            <w:r>
              <w:rPr>
                <w:rFonts w:ascii="Times New Roman" w:hAnsi="Times New Roman"/>
                <w:color w:val="0D6812"/>
                <w:spacing w:val="-2"/>
                <w:sz w:val="21"/>
                <w:szCs w:val="21"/>
              </w:rPr>
              <w:t>[</w:t>
            </w:r>
            <w:r>
              <w:rPr>
                <w:rFonts w:ascii="Times New Roman" w:eastAsiaTheme="minorEastAsia" w:hAnsi="Times New Roman" w:hint="eastAsia"/>
                <w:color w:val="0D6812"/>
                <w:spacing w:val="-2"/>
                <w:sz w:val="21"/>
                <w:szCs w:val="21"/>
                <w:lang w:eastAsia="zh-CN"/>
              </w:rPr>
              <w:t>ISO</w:t>
            </w:r>
            <w:r>
              <w:rPr>
                <w:rFonts w:ascii="Times New Roman" w:hAnsi="Times New Roman"/>
                <w:color w:val="0D6812"/>
                <w:spacing w:val="-2"/>
                <w:sz w:val="21"/>
                <w:szCs w:val="21"/>
              </w:rPr>
              <w:t>+]</w:t>
            </w:r>
          </w:p>
        </w:tc>
      </w:tr>
      <w:tr w:rsidR="00D16BE9" w14:paraId="64201C1A" w14:textId="77777777">
        <w:trPr>
          <w:trHeight w:val="954"/>
        </w:trPr>
        <w:tc>
          <w:tcPr>
            <w:tcW w:w="9290" w:type="dxa"/>
            <w:tcBorders>
              <w:left w:val="dotDash" w:sz="18" w:space="0" w:color="008000"/>
              <w:right w:val="dotted" w:sz="12" w:space="0" w:color="000000"/>
            </w:tcBorders>
          </w:tcPr>
          <w:p w14:paraId="2CC030E2" w14:textId="77777777" w:rsidR="00D16BE9" w:rsidRDefault="00AC4FA2">
            <w:pPr>
              <w:pStyle w:val="TableParagraph"/>
              <w:spacing w:before="0" w:line="300" w:lineRule="auto"/>
              <w:ind w:left="0" w:firstLineChars="200" w:firstLine="420"/>
              <w:jc w:val="both"/>
              <w:rPr>
                <w:rFonts w:ascii="Times New Roman" w:hAnsi="Times New Roman"/>
                <w:sz w:val="21"/>
                <w:szCs w:val="21"/>
                <w:lang w:eastAsia="zh-CN"/>
              </w:rPr>
            </w:pPr>
            <w:proofErr w:type="spellStart"/>
            <w:r>
              <w:rPr>
                <w:rFonts w:ascii="Times New Roman" w:hAnsi="Times New Roman"/>
                <w:color w:val="0D6812"/>
                <w:sz w:val="21"/>
                <w:szCs w:val="21"/>
                <w:lang w:eastAsia="zh-CN"/>
              </w:rPr>
              <w:t>I.a</w:t>
            </w:r>
            <w:proofErr w:type="spellEnd"/>
            <w:r>
              <w:rPr>
                <w:rFonts w:ascii="Times New Roman" w:hAnsi="Times New Roman"/>
                <w:color w:val="0D6812"/>
                <w:sz w:val="21"/>
                <w:szCs w:val="21"/>
                <w:lang w:eastAsia="zh-CN"/>
              </w:rPr>
              <w:t xml:space="preserve">) </w:t>
            </w:r>
            <w:r>
              <w:rPr>
                <w:rFonts w:ascii="Times New Roman" w:eastAsia="宋体" w:hAnsi="Times New Roman" w:cs="宋体" w:hint="eastAsia"/>
                <w:b/>
                <w:color w:val="0D6812"/>
                <w:sz w:val="21"/>
                <w:szCs w:val="21"/>
                <w:lang w:eastAsia="zh-CN"/>
              </w:rPr>
              <w:t>使用</w:t>
            </w:r>
            <w:r>
              <w:rPr>
                <w:rFonts w:ascii="Times New Roman" w:hAnsi="Times New Roman"/>
                <w:b/>
                <w:color w:val="0D6812"/>
                <w:sz w:val="21"/>
                <w:szCs w:val="21"/>
                <w:lang w:eastAsia="zh-CN"/>
              </w:rPr>
              <w:t xml:space="preserve"> ILCD </w:t>
            </w:r>
            <w:r>
              <w:rPr>
                <w:rFonts w:ascii="Times New Roman" w:eastAsia="宋体" w:hAnsi="Times New Roman" w:cs="宋体" w:hint="eastAsia"/>
                <w:b/>
                <w:color w:val="0D6812"/>
                <w:sz w:val="21"/>
                <w:szCs w:val="21"/>
                <w:lang w:eastAsia="zh-CN"/>
              </w:rPr>
              <w:t>参考基本流量：</w:t>
            </w:r>
            <w:r>
              <w:rPr>
                <w:rFonts w:ascii="Times New Roman" w:eastAsia="宋体" w:hAnsi="Times New Roman" w:cs="宋体" w:hint="eastAsia"/>
                <w:color w:val="0D6812"/>
                <w:sz w:val="21"/>
                <w:szCs w:val="21"/>
                <w:lang w:eastAsia="zh-CN"/>
              </w:rPr>
              <w:t>如果有的话，应默认使用</w:t>
            </w:r>
            <w:r>
              <w:rPr>
                <w:rFonts w:ascii="Times New Roman" w:hAnsi="Times New Roman"/>
                <w:color w:val="0D6812"/>
                <w:sz w:val="21"/>
                <w:szCs w:val="21"/>
                <w:lang w:eastAsia="zh-CN"/>
              </w:rPr>
              <w:t xml:space="preserve"> 19000 </w:t>
            </w:r>
            <w:r>
              <w:rPr>
                <w:rFonts w:ascii="Times New Roman" w:eastAsia="宋体" w:hAnsi="Times New Roman" w:cs="宋体" w:hint="eastAsia"/>
                <w:color w:val="0D6812"/>
                <w:sz w:val="21"/>
                <w:szCs w:val="21"/>
                <w:lang w:eastAsia="zh-CN"/>
              </w:rPr>
              <w:t>多个预定义的</w:t>
            </w:r>
            <w:r>
              <w:rPr>
                <w:rFonts w:ascii="Times New Roman" w:hAnsi="Times New Roman"/>
                <w:color w:val="0D6812"/>
                <w:sz w:val="21"/>
                <w:szCs w:val="21"/>
                <w:lang w:eastAsia="zh-CN"/>
              </w:rPr>
              <w:t xml:space="preserve"> ILCD </w:t>
            </w:r>
            <w:r>
              <w:rPr>
                <w:rFonts w:ascii="Times New Roman" w:eastAsia="宋体" w:hAnsi="Times New Roman" w:cs="宋体" w:hint="eastAsia"/>
                <w:color w:val="0D6812"/>
                <w:sz w:val="21"/>
                <w:szCs w:val="21"/>
                <w:lang w:eastAsia="zh-CN"/>
              </w:rPr>
              <w:t>参考基本流量、流量属性（在</w:t>
            </w:r>
            <w:r>
              <w:rPr>
                <w:rFonts w:ascii="Times New Roman" w:hAnsi="Times New Roman"/>
                <w:color w:val="0D6812"/>
                <w:sz w:val="21"/>
                <w:szCs w:val="21"/>
                <w:lang w:eastAsia="zh-CN"/>
              </w:rPr>
              <w:t xml:space="preserve"> ISO/TS 14048 </w:t>
            </w:r>
            <w:r>
              <w:rPr>
                <w:rFonts w:ascii="Times New Roman" w:eastAsia="宋体" w:hAnsi="Times New Roman" w:cs="宋体" w:hint="eastAsia"/>
                <w:color w:val="0D6812"/>
                <w:sz w:val="21"/>
                <w:szCs w:val="21"/>
                <w:lang w:eastAsia="zh-CN"/>
              </w:rPr>
              <w:t>中称为</w:t>
            </w:r>
            <w:r>
              <w:rPr>
                <w:rFonts w:ascii="Times New Roman" w:hAnsi="Times New Roman"/>
                <w:color w:val="0D6812"/>
                <w:sz w:val="21"/>
                <w:szCs w:val="21"/>
                <w:lang w:eastAsia="zh-CN"/>
              </w:rPr>
              <w:t xml:space="preserve"> "</w:t>
            </w:r>
            <w:r>
              <w:rPr>
                <w:rFonts w:ascii="Times New Roman" w:eastAsia="宋体" w:hAnsi="Times New Roman" w:cs="宋体" w:hint="eastAsia"/>
                <w:color w:val="0D6812"/>
                <w:sz w:val="21"/>
                <w:szCs w:val="21"/>
                <w:lang w:eastAsia="zh-CN"/>
              </w:rPr>
              <w:t>属性</w:t>
            </w:r>
            <w:r>
              <w:rPr>
                <w:rFonts w:ascii="Times New Roman" w:hAnsi="Times New Roman"/>
                <w:color w:val="0D6812"/>
                <w:sz w:val="21"/>
                <w:szCs w:val="21"/>
                <w:lang w:eastAsia="zh-CN"/>
              </w:rPr>
              <w:t>"</w:t>
            </w:r>
            <w:r>
              <w:rPr>
                <w:rFonts w:ascii="Times New Roman" w:eastAsia="宋体" w:hAnsi="Times New Roman" w:cs="宋体" w:hint="eastAsia"/>
                <w:color w:val="0D6812"/>
                <w:sz w:val="21"/>
                <w:szCs w:val="21"/>
                <w:lang w:eastAsia="zh-CN"/>
              </w:rPr>
              <w:t>，在</w:t>
            </w:r>
            <w:r>
              <w:rPr>
                <w:rFonts w:ascii="Times New Roman" w:hAnsi="Times New Roman"/>
                <w:color w:val="0D6812"/>
                <w:sz w:val="21"/>
                <w:szCs w:val="21"/>
                <w:lang w:eastAsia="zh-CN"/>
              </w:rPr>
              <w:t xml:space="preserve"> ISO 31 </w:t>
            </w:r>
            <w:r>
              <w:rPr>
                <w:rFonts w:ascii="Times New Roman" w:eastAsia="宋体" w:hAnsi="Times New Roman" w:cs="宋体" w:hint="eastAsia"/>
                <w:color w:val="0D6812"/>
                <w:sz w:val="21"/>
                <w:szCs w:val="21"/>
                <w:lang w:eastAsia="zh-CN"/>
              </w:rPr>
              <w:t>中称为</w:t>
            </w:r>
            <w:r>
              <w:rPr>
                <w:rFonts w:ascii="Times New Roman" w:hAnsi="Times New Roman"/>
                <w:color w:val="0D6812"/>
                <w:sz w:val="21"/>
                <w:szCs w:val="21"/>
                <w:lang w:eastAsia="zh-CN"/>
              </w:rPr>
              <w:t xml:space="preserve"> "</w:t>
            </w:r>
            <w:r>
              <w:rPr>
                <w:rFonts w:ascii="Times New Roman" w:eastAsia="宋体" w:hAnsi="Times New Roman" w:cs="宋体" w:hint="eastAsia"/>
                <w:color w:val="0D6812"/>
                <w:sz w:val="21"/>
                <w:szCs w:val="21"/>
                <w:lang w:eastAsia="zh-CN"/>
              </w:rPr>
              <w:t>数量</w:t>
            </w:r>
            <w:r>
              <w:rPr>
                <w:rFonts w:ascii="Times New Roman" w:hAnsi="Times New Roman"/>
                <w:color w:val="0D6812"/>
                <w:sz w:val="21"/>
                <w:szCs w:val="21"/>
                <w:lang w:eastAsia="zh-CN"/>
              </w:rPr>
              <w:t>"</w:t>
            </w:r>
            <w:r>
              <w:rPr>
                <w:rFonts w:ascii="Times New Roman" w:eastAsia="宋体" w:hAnsi="Times New Roman" w:cs="宋体" w:hint="eastAsia"/>
                <w:color w:val="0D6812"/>
                <w:sz w:val="21"/>
                <w:szCs w:val="21"/>
                <w:lang w:eastAsia="zh-CN"/>
              </w:rPr>
              <w:t>）和单位组。</w:t>
            </w:r>
          </w:p>
        </w:tc>
      </w:tr>
      <w:tr w:rsidR="00D16BE9" w14:paraId="22EA7B60" w14:textId="77777777">
        <w:trPr>
          <w:trHeight w:val="1824"/>
        </w:trPr>
        <w:tc>
          <w:tcPr>
            <w:tcW w:w="9290" w:type="dxa"/>
            <w:tcBorders>
              <w:left w:val="dotDash" w:sz="18" w:space="0" w:color="008000"/>
              <w:right w:val="dotted" w:sz="12" w:space="0" w:color="000000"/>
            </w:tcBorders>
          </w:tcPr>
          <w:p w14:paraId="3EE2EEA8" w14:textId="77777777" w:rsidR="00D16BE9" w:rsidRDefault="00AC4FA2">
            <w:pPr>
              <w:pStyle w:val="TableParagraph"/>
              <w:spacing w:before="0" w:line="300" w:lineRule="auto"/>
              <w:ind w:left="0" w:firstLineChars="200" w:firstLine="420"/>
              <w:jc w:val="both"/>
              <w:rPr>
                <w:rFonts w:ascii="Times New Roman" w:hAnsi="Times New Roman"/>
                <w:sz w:val="21"/>
                <w:szCs w:val="21"/>
                <w:lang w:eastAsia="zh-CN"/>
              </w:rPr>
            </w:pPr>
            <w:proofErr w:type="spellStart"/>
            <w:r>
              <w:rPr>
                <w:rFonts w:ascii="Times New Roman" w:hAnsi="Times New Roman"/>
                <w:color w:val="0D6812"/>
                <w:sz w:val="21"/>
                <w:szCs w:val="21"/>
                <w:lang w:eastAsia="zh-CN"/>
              </w:rPr>
              <w:t>I.b</w:t>
            </w:r>
            <w:proofErr w:type="spellEnd"/>
            <w:r>
              <w:rPr>
                <w:rFonts w:ascii="Times New Roman" w:hAnsi="Times New Roman"/>
                <w:color w:val="0D6812"/>
                <w:sz w:val="21"/>
                <w:szCs w:val="21"/>
                <w:lang w:eastAsia="zh-CN"/>
              </w:rPr>
              <w:t xml:space="preserve">) </w:t>
            </w:r>
            <w:r>
              <w:rPr>
                <w:rFonts w:ascii="Times New Roman" w:eastAsia="宋体" w:hAnsi="Times New Roman" w:cs="宋体" w:hint="eastAsia"/>
                <w:b/>
                <w:color w:val="0D6812"/>
                <w:sz w:val="21"/>
                <w:szCs w:val="21"/>
                <w:lang w:eastAsia="zh-CN"/>
              </w:rPr>
              <w:t>统一定义新的基本流：</w:t>
            </w:r>
            <w:r>
              <w:rPr>
                <w:rFonts w:ascii="Times New Roman" w:eastAsia="宋体" w:hAnsi="Times New Roman" w:cs="宋体" w:hint="eastAsia"/>
                <w:color w:val="0D6812"/>
                <w:sz w:val="21"/>
                <w:szCs w:val="21"/>
                <w:lang w:eastAsia="zh-CN"/>
              </w:rPr>
              <w:t>新基本流量的创建应符合本文件的方法要求（见第</w:t>
            </w:r>
            <w:r>
              <w:rPr>
                <w:rFonts w:ascii="Times New Roman" w:hAnsi="Times New Roman"/>
                <w:color w:val="0D6812"/>
                <w:sz w:val="21"/>
                <w:szCs w:val="21"/>
                <w:lang w:eastAsia="zh-CN"/>
              </w:rPr>
              <w:t xml:space="preserve"> </w:t>
            </w:r>
            <w:hyperlink w:anchor="_bookmark234" w:history="1">
              <w:r>
                <w:rPr>
                  <w:rFonts w:ascii="Times New Roman" w:hAnsi="Times New Roman"/>
                  <w:color w:val="0D6812"/>
                  <w:sz w:val="21"/>
                  <w:szCs w:val="21"/>
                  <w:lang w:eastAsia="zh-CN"/>
                </w:rPr>
                <w:t>7.4.3</w:t>
              </w:r>
            </w:hyperlink>
            <w:r>
              <w:rPr>
                <w:rFonts w:ascii="Times New Roman" w:hAnsi="Times New Roman"/>
                <w:color w:val="0D6812"/>
                <w:sz w:val="21"/>
                <w:szCs w:val="21"/>
                <w:lang w:eastAsia="zh-CN"/>
              </w:rPr>
              <w:t xml:space="preserve"> </w:t>
            </w:r>
            <w:r>
              <w:rPr>
                <w:rFonts w:ascii="Times New Roman" w:eastAsia="宋体" w:hAnsi="Times New Roman" w:cs="宋体" w:hint="eastAsia"/>
                <w:color w:val="0D6812"/>
                <w:sz w:val="21"/>
                <w:szCs w:val="21"/>
                <w:lang w:eastAsia="zh-CN"/>
              </w:rPr>
              <w:t>章）。默认情况下，应根据单独文件</w:t>
            </w:r>
            <w:r>
              <w:rPr>
                <w:rFonts w:ascii="Times New Roman" w:hAnsi="Times New Roman"/>
                <w:color w:val="0D6812"/>
                <w:sz w:val="21"/>
                <w:szCs w:val="21"/>
                <w:lang w:eastAsia="zh-CN"/>
              </w:rPr>
              <w:t xml:space="preserve"> "</w:t>
            </w:r>
            <w:r>
              <w:rPr>
                <w:rFonts w:ascii="Times New Roman" w:eastAsia="宋体" w:hAnsi="Times New Roman" w:cs="宋体" w:hint="eastAsia"/>
                <w:color w:val="0D6812"/>
                <w:sz w:val="21"/>
                <w:szCs w:val="21"/>
                <w:lang w:eastAsia="zh-CN"/>
              </w:rPr>
              <w:t>术语和其他约定</w:t>
            </w:r>
            <w:r>
              <w:rPr>
                <w:rFonts w:ascii="Times New Roman" w:hAnsi="Times New Roman"/>
                <w:color w:val="0D6812"/>
                <w:sz w:val="21"/>
                <w:szCs w:val="21"/>
                <w:lang w:eastAsia="zh-CN"/>
              </w:rPr>
              <w:t xml:space="preserve"> "</w:t>
            </w:r>
            <w:r>
              <w:rPr>
                <w:rFonts w:ascii="Times New Roman" w:eastAsia="宋体" w:hAnsi="Times New Roman" w:cs="宋体" w:hint="eastAsia"/>
                <w:color w:val="0D6812"/>
                <w:sz w:val="21"/>
                <w:szCs w:val="21"/>
                <w:lang w:eastAsia="zh-CN"/>
              </w:rPr>
              <w:t>中的指导，用流量属性</w:t>
            </w:r>
            <w:r>
              <w:rPr>
                <w:rFonts w:ascii="Times New Roman" w:eastAsia="宋体" w:hAnsi="Times New Roman" w:cs="宋体" w:hint="eastAsia"/>
                <w:color w:val="808080"/>
                <w:sz w:val="21"/>
                <w:szCs w:val="21"/>
                <w:lang w:eastAsia="zh-CN"/>
              </w:rPr>
              <w:t>（如上热值或下热值）</w:t>
            </w:r>
            <w:r>
              <w:rPr>
                <w:rFonts w:ascii="Times New Roman" w:eastAsia="宋体" w:hAnsi="Times New Roman" w:cs="宋体" w:hint="eastAsia"/>
                <w:color w:val="0D6812"/>
                <w:sz w:val="21"/>
                <w:szCs w:val="21"/>
                <w:lang w:eastAsia="zh-CN"/>
              </w:rPr>
              <w:t>和单位</w:t>
            </w:r>
            <w:r>
              <w:rPr>
                <w:rFonts w:ascii="Times New Roman" w:eastAsia="宋体" w:hAnsi="Times New Roman" w:cs="宋体" w:hint="eastAsia"/>
                <w:color w:val="808080"/>
                <w:sz w:val="21"/>
                <w:szCs w:val="21"/>
                <w:lang w:eastAsia="zh-CN"/>
              </w:rPr>
              <w:t>（如兆焦耳或千瓦时）</w:t>
            </w:r>
            <w:r>
              <w:rPr>
                <w:rFonts w:ascii="Times New Roman" w:eastAsia="宋体" w:hAnsi="Times New Roman" w:cs="宋体" w:hint="eastAsia"/>
                <w:color w:val="0D6812"/>
                <w:sz w:val="21"/>
                <w:szCs w:val="21"/>
                <w:lang w:eastAsia="zh-CN"/>
              </w:rPr>
              <w:t>进行测量。只有在预期应用明确要求使用不同单位</w:t>
            </w:r>
            <w:r>
              <w:rPr>
                <w:rFonts w:ascii="Times New Roman" w:eastAsia="宋体" w:hAnsi="Times New Roman" w:cs="宋体" w:hint="eastAsia"/>
                <w:color w:val="808080"/>
                <w:sz w:val="21"/>
                <w:szCs w:val="21"/>
                <w:lang w:eastAsia="zh-CN"/>
              </w:rPr>
              <w:t>（如生产年份）</w:t>
            </w:r>
            <w:r>
              <w:rPr>
                <w:rFonts w:ascii="Times New Roman" w:eastAsia="宋体" w:hAnsi="Times New Roman" w:cs="宋体" w:hint="eastAsia"/>
                <w:color w:val="0D6812"/>
                <w:sz w:val="21"/>
                <w:szCs w:val="21"/>
                <w:lang w:eastAsia="zh-CN"/>
              </w:rPr>
              <w:t>时，才可能出现例外情况；在这种情况下，应提请数据</w:t>
            </w:r>
            <w:proofErr w:type="gramStart"/>
            <w:r>
              <w:rPr>
                <w:rFonts w:ascii="Times New Roman" w:eastAsia="宋体" w:hAnsi="Times New Roman" w:cs="宋体" w:hint="eastAsia"/>
                <w:color w:val="0D6812"/>
                <w:sz w:val="21"/>
                <w:szCs w:val="21"/>
                <w:lang w:eastAsia="zh-CN"/>
              </w:rPr>
              <w:t>集用户</w:t>
            </w:r>
            <w:proofErr w:type="gramEnd"/>
            <w:r>
              <w:rPr>
                <w:rFonts w:ascii="Times New Roman" w:eastAsia="宋体" w:hAnsi="Times New Roman" w:cs="宋体" w:hint="eastAsia"/>
                <w:color w:val="0D6812"/>
                <w:sz w:val="21"/>
                <w:szCs w:val="21"/>
                <w:lang w:eastAsia="zh-CN"/>
              </w:rPr>
              <w:t>注意使用不符合</w:t>
            </w:r>
            <w:r>
              <w:rPr>
                <w:rFonts w:ascii="Times New Roman" w:hAnsi="Times New Roman"/>
                <w:color w:val="0D6812"/>
                <w:sz w:val="21"/>
                <w:szCs w:val="21"/>
                <w:lang w:eastAsia="zh-CN"/>
              </w:rPr>
              <w:t xml:space="preserve"> ILCD </w:t>
            </w:r>
            <w:r>
              <w:rPr>
                <w:rFonts w:ascii="Times New Roman" w:eastAsia="宋体" w:hAnsi="Times New Roman" w:cs="宋体" w:hint="eastAsia"/>
                <w:color w:val="0D6812"/>
                <w:sz w:val="21"/>
                <w:szCs w:val="21"/>
                <w:lang w:eastAsia="zh-CN"/>
              </w:rPr>
              <w:t>标准的单位。</w:t>
            </w:r>
          </w:p>
        </w:tc>
      </w:tr>
      <w:tr w:rsidR="00D16BE9" w14:paraId="4601F526" w14:textId="77777777">
        <w:trPr>
          <w:trHeight w:val="1127"/>
        </w:trPr>
        <w:tc>
          <w:tcPr>
            <w:tcW w:w="9290" w:type="dxa"/>
            <w:tcBorders>
              <w:left w:val="dotDash" w:sz="18" w:space="0" w:color="008000"/>
              <w:right w:val="dotted" w:sz="12" w:space="0" w:color="000000"/>
            </w:tcBorders>
          </w:tcPr>
          <w:p w14:paraId="188BCB46" w14:textId="77777777" w:rsidR="00D16BE9" w:rsidRDefault="00AC4FA2">
            <w:pPr>
              <w:pStyle w:val="TableParagraph"/>
              <w:spacing w:before="0" w:line="300" w:lineRule="auto"/>
              <w:ind w:left="0" w:firstLineChars="200" w:firstLine="420"/>
              <w:jc w:val="both"/>
              <w:rPr>
                <w:rFonts w:ascii="Times New Roman" w:hAnsi="Times New Roman"/>
                <w:sz w:val="21"/>
                <w:szCs w:val="21"/>
                <w:lang w:eastAsia="zh-CN"/>
              </w:rPr>
            </w:pPr>
            <w:proofErr w:type="spellStart"/>
            <w:r>
              <w:rPr>
                <w:rFonts w:ascii="Times New Roman" w:hAnsi="Times New Roman"/>
                <w:color w:val="0D6812"/>
                <w:sz w:val="21"/>
                <w:szCs w:val="21"/>
                <w:lang w:eastAsia="zh-CN"/>
              </w:rPr>
              <w:t>I.c</w:t>
            </w:r>
            <w:proofErr w:type="spellEnd"/>
            <w:r>
              <w:rPr>
                <w:rFonts w:ascii="Times New Roman" w:hAnsi="Times New Roman"/>
                <w:color w:val="0D6812"/>
                <w:sz w:val="21"/>
                <w:szCs w:val="21"/>
                <w:lang w:eastAsia="zh-CN"/>
              </w:rPr>
              <w:t xml:space="preserve">) </w:t>
            </w:r>
            <w:r>
              <w:rPr>
                <w:rFonts w:ascii="Times New Roman" w:eastAsia="宋体" w:hAnsi="Times New Roman" w:cs="宋体" w:hint="eastAsia"/>
                <w:b/>
                <w:color w:val="0D6812"/>
                <w:sz w:val="21"/>
                <w:szCs w:val="21"/>
                <w:lang w:eastAsia="zh-CN"/>
              </w:rPr>
              <w:t>使用</w:t>
            </w:r>
            <w:r>
              <w:rPr>
                <w:rFonts w:ascii="Times New Roman" w:hAnsi="Times New Roman"/>
                <w:b/>
                <w:color w:val="0D6812"/>
                <w:sz w:val="21"/>
                <w:szCs w:val="21"/>
                <w:lang w:eastAsia="zh-CN"/>
              </w:rPr>
              <w:t xml:space="preserve"> ILCD </w:t>
            </w:r>
            <w:r>
              <w:rPr>
                <w:rFonts w:ascii="Times New Roman" w:eastAsia="宋体" w:hAnsi="Times New Roman" w:cs="宋体" w:hint="eastAsia"/>
                <w:b/>
                <w:color w:val="0D6812"/>
                <w:sz w:val="21"/>
                <w:szCs w:val="21"/>
                <w:lang w:eastAsia="zh-CN"/>
              </w:rPr>
              <w:t>基本流量类别：</w:t>
            </w:r>
            <w:r>
              <w:rPr>
                <w:rFonts w:ascii="Times New Roman" w:eastAsia="宋体" w:hAnsi="Times New Roman" w:cs="宋体" w:hint="eastAsia"/>
                <w:color w:val="0D6812"/>
                <w:sz w:val="21"/>
                <w:szCs w:val="21"/>
                <w:lang w:eastAsia="zh-CN"/>
              </w:rPr>
              <w:t>新的基本流量应归入指导文件</w:t>
            </w:r>
            <w:r>
              <w:rPr>
                <w:rFonts w:ascii="Times New Roman" w:hAnsi="Times New Roman"/>
                <w:color w:val="0D6812"/>
                <w:sz w:val="21"/>
                <w:szCs w:val="21"/>
                <w:lang w:eastAsia="zh-CN"/>
              </w:rPr>
              <w:t xml:space="preserve"> "</w:t>
            </w:r>
            <w:r>
              <w:rPr>
                <w:rFonts w:ascii="Times New Roman" w:eastAsia="宋体" w:hAnsi="Times New Roman" w:cs="宋体" w:hint="eastAsia"/>
                <w:color w:val="0D6812"/>
                <w:sz w:val="21"/>
                <w:szCs w:val="21"/>
                <w:lang w:eastAsia="zh-CN"/>
              </w:rPr>
              <w:t>术语和其他约定</w:t>
            </w:r>
            <w:r>
              <w:rPr>
                <w:rFonts w:ascii="Times New Roman" w:hAnsi="Times New Roman"/>
                <w:color w:val="0D6812"/>
                <w:sz w:val="21"/>
                <w:szCs w:val="21"/>
                <w:lang w:eastAsia="zh-CN"/>
              </w:rPr>
              <w:t xml:space="preserve"> "</w:t>
            </w:r>
            <w:r>
              <w:rPr>
                <w:rFonts w:ascii="Times New Roman" w:eastAsia="宋体" w:hAnsi="Times New Roman" w:cs="宋体" w:hint="eastAsia"/>
                <w:color w:val="0D6812"/>
                <w:sz w:val="21"/>
                <w:szCs w:val="21"/>
                <w:lang w:eastAsia="zh-CN"/>
              </w:rPr>
              <w:t>中定义的基本流量类别和子类别</w:t>
            </w:r>
            <w:r>
              <w:rPr>
                <w:rFonts w:ascii="Times New Roman" w:eastAsia="宋体" w:hAnsi="Times New Roman" w:cs="宋体" w:hint="eastAsia"/>
                <w:color w:val="808080"/>
                <w:sz w:val="21"/>
                <w:szCs w:val="21"/>
                <w:lang w:eastAsia="zh-CN"/>
              </w:rPr>
              <w:t>（如</w:t>
            </w:r>
            <w:r>
              <w:rPr>
                <w:rFonts w:ascii="Times New Roman" w:hAnsi="Times New Roman"/>
                <w:color w:val="808080"/>
                <w:sz w:val="21"/>
                <w:szCs w:val="21"/>
                <w:lang w:eastAsia="zh-CN"/>
              </w:rPr>
              <w:t xml:space="preserve"> "</w:t>
            </w:r>
            <w:r>
              <w:rPr>
                <w:rFonts w:ascii="Times New Roman" w:eastAsia="宋体" w:hAnsi="Times New Roman" w:cs="宋体" w:hint="eastAsia"/>
                <w:color w:val="808080"/>
                <w:sz w:val="21"/>
                <w:szCs w:val="21"/>
                <w:lang w:eastAsia="zh-CN"/>
              </w:rPr>
              <w:t>向淡水的排放</w:t>
            </w:r>
            <w:r>
              <w:rPr>
                <w:rFonts w:ascii="Times New Roman" w:hAnsi="Times New Roman"/>
                <w:color w:val="808080"/>
                <w:sz w:val="21"/>
                <w:szCs w:val="21"/>
                <w:lang w:eastAsia="zh-CN"/>
              </w:rPr>
              <w:t>"</w:t>
            </w:r>
            <w:r>
              <w:rPr>
                <w:rFonts w:ascii="Times New Roman" w:eastAsia="宋体" w:hAnsi="Times New Roman" w:cs="宋体" w:hint="eastAsia"/>
                <w:color w:val="808080"/>
                <w:sz w:val="21"/>
                <w:szCs w:val="21"/>
                <w:lang w:eastAsia="zh-CN"/>
              </w:rPr>
              <w:t>、</w:t>
            </w:r>
            <w:r>
              <w:rPr>
                <w:rFonts w:ascii="Times New Roman" w:hAnsi="Times New Roman"/>
                <w:color w:val="808080"/>
                <w:sz w:val="21"/>
                <w:szCs w:val="21"/>
                <w:lang w:eastAsia="zh-CN"/>
              </w:rPr>
              <w:t>"</w:t>
            </w:r>
            <w:r>
              <w:rPr>
                <w:rFonts w:ascii="Times New Roman" w:eastAsia="宋体" w:hAnsi="Times New Roman" w:cs="宋体" w:hint="eastAsia"/>
                <w:color w:val="808080"/>
                <w:sz w:val="21"/>
                <w:szCs w:val="21"/>
                <w:lang w:eastAsia="zh-CN"/>
              </w:rPr>
              <w:t>来自地下的资源</w:t>
            </w:r>
            <w:r>
              <w:rPr>
                <w:rFonts w:ascii="Times New Roman" w:hAnsi="Times New Roman"/>
                <w:color w:val="808080"/>
                <w:sz w:val="21"/>
                <w:szCs w:val="21"/>
                <w:lang w:eastAsia="zh-CN"/>
              </w:rPr>
              <w:t xml:space="preserve"> "</w:t>
            </w:r>
            <w:r>
              <w:rPr>
                <w:rFonts w:ascii="Times New Roman" w:eastAsia="宋体" w:hAnsi="Times New Roman" w:cs="宋体" w:hint="eastAsia"/>
                <w:color w:val="808080"/>
                <w:sz w:val="21"/>
                <w:szCs w:val="21"/>
                <w:lang w:eastAsia="zh-CN"/>
              </w:rPr>
              <w:t>等）</w:t>
            </w:r>
            <w:r>
              <w:rPr>
                <w:rFonts w:ascii="Times New Roman" w:eastAsia="宋体" w:hAnsi="Times New Roman" w:cs="宋体" w:hint="eastAsia"/>
                <w:color w:val="0D6812"/>
                <w:sz w:val="21"/>
                <w:szCs w:val="21"/>
                <w:lang w:eastAsia="zh-CN"/>
              </w:rPr>
              <w:t>。如果应用</w:t>
            </w:r>
            <w:r>
              <w:rPr>
                <w:rFonts w:ascii="Times New Roman" w:hAnsi="Times New Roman"/>
                <w:color w:val="0D6812"/>
                <w:sz w:val="21"/>
                <w:szCs w:val="21"/>
                <w:lang w:eastAsia="zh-CN"/>
              </w:rPr>
              <w:t xml:space="preserve"> LCIA </w:t>
            </w:r>
            <w:r>
              <w:rPr>
                <w:rFonts w:ascii="Times New Roman" w:eastAsia="宋体" w:hAnsi="Times New Roman" w:cs="宋体" w:hint="eastAsia"/>
                <w:color w:val="0D6812"/>
                <w:sz w:val="21"/>
                <w:szCs w:val="21"/>
                <w:lang w:eastAsia="zh-CN"/>
              </w:rPr>
              <w:t>方法（见</w:t>
            </w:r>
            <w:r>
              <w:rPr>
                <w:rFonts w:ascii="Times New Roman" w:hAnsi="Times New Roman"/>
                <w:color w:val="0D6812"/>
                <w:sz w:val="21"/>
                <w:szCs w:val="21"/>
                <w:lang w:eastAsia="zh-CN"/>
              </w:rPr>
              <w:t xml:space="preserve"> </w:t>
            </w:r>
            <w:hyperlink w:anchor="_bookmark125" w:history="1">
              <w:r>
                <w:rPr>
                  <w:rFonts w:ascii="Times New Roman" w:hAnsi="Times New Roman"/>
                  <w:color w:val="0D6812"/>
                  <w:sz w:val="21"/>
                  <w:szCs w:val="21"/>
                  <w:lang w:eastAsia="zh-CN"/>
                </w:rPr>
                <w:t>6.7.5</w:t>
              </w:r>
            </w:hyperlink>
            <w:r>
              <w:rPr>
                <w:rFonts w:ascii="Times New Roman" w:hAnsi="Times New Roman"/>
                <w:color w:val="0D6812"/>
                <w:sz w:val="21"/>
                <w:szCs w:val="21"/>
                <w:lang w:eastAsia="zh-CN"/>
              </w:rPr>
              <w:t xml:space="preserve"> </w:t>
            </w:r>
            <w:r>
              <w:rPr>
                <w:rFonts w:ascii="Times New Roman" w:eastAsia="宋体" w:hAnsi="Times New Roman" w:cs="宋体" w:hint="eastAsia"/>
                <w:color w:val="0D6812"/>
                <w:sz w:val="21"/>
                <w:szCs w:val="21"/>
                <w:lang w:eastAsia="zh-CN"/>
              </w:rPr>
              <w:t>章）需要，可使用不同的分区。</w:t>
            </w:r>
          </w:p>
        </w:tc>
      </w:tr>
      <w:tr w:rsidR="00D16BE9" w14:paraId="68D12660" w14:textId="77777777">
        <w:trPr>
          <w:trHeight w:val="1002"/>
        </w:trPr>
        <w:tc>
          <w:tcPr>
            <w:tcW w:w="9290" w:type="dxa"/>
            <w:tcBorders>
              <w:left w:val="dotDash" w:sz="18" w:space="0" w:color="008000"/>
              <w:right w:val="dotted" w:sz="12" w:space="0" w:color="000000"/>
            </w:tcBorders>
          </w:tcPr>
          <w:p w14:paraId="54269FE6" w14:textId="77777777" w:rsidR="00D16BE9" w:rsidRDefault="00AC4FA2">
            <w:pPr>
              <w:pStyle w:val="TableParagraph"/>
              <w:spacing w:before="0" w:line="300" w:lineRule="auto"/>
              <w:ind w:left="0" w:firstLineChars="200" w:firstLine="420"/>
              <w:jc w:val="both"/>
              <w:rPr>
                <w:rFonts w:ascii="Times New Roman" w:hAnsi="Times New Roman"/>
                <w:sz w:val="21"/>
                <w:szCs w:val="21"/>
                <w:lang w:eastAsia="zh-CN"/>
              </w:rPr>
            </w:pPr>
            <w:r>
              <w:rPr>
                <w:rFonts w:ascii="Times New Roman" w:hAnsi="Times New Roman"/>
                <w:color w:val="0D6812"/>
                <w:sz w:val="21"/>
                <w:szCs w:val="21"/>
                <w:lang w:eastAsia="zh-CN"/>
              </w:rPr>
              <w:t xml:space="preserve">II) </w:t>
            </w:r>
            <w:r>
              <w:rPr>
                <w:rFonts w:ascii="Times New Roman" w:eastAsiaTheme="minorEastAsia" w:hAnsi="Times New Roman" w:hint="eastAsia"/>
                <w:color w:val="0D6812"/>
                <w:sz w:val="21"/>
                <w:szCs w:val="21"/>
                <w:lang w:eastAsia="zh-CN"/>
              </w:rPr>
              <w:t>SHOULD</w:t>
            </w:r>
            <w:r>
              <w:rPr>
                <w:rFonts w:ascii="Times New Roman" w:hAnsi="Times New Roman"/>
                <w:color w:val="0D6812"/>
                <w:sz w:val="21"/>
                <w:szCs w:val="21"/>
                <w:lang w:eastAsia="zh-CN"/>
              </w:rPr>
              <w:t>--</w:t>
            </w:r>
            <w:r>
              <w:rPr>
                <w:rFonts w:ascii="Times New Roman" w:eastAsia="宋体" w:hAnsi="Times New Roman" w:cs="宋体" w:hint="eastAsia"/>
                <w:b/>
                <w:color w:val="0D6812"/>
                <w:sz w:val="21"/>
                <w:szCs w:val="21"/>
                <w:lang w:eastAsia="zh-CN"/>
              </w:rPr>
              <w:t>产品和废物流及过程：</w:t>
            </w:r>
            <w:r>
              <w:rPr>
                <w:rFonts w:ascii="Times New Roman" w:eastAsia="宋体" w:hAnsi="Times New Roman" w:cs="宋体" w:hint="eastAsia"/>
                <w:color w:val="0D6812"/>
                <w:sz w:val="21"/>
                <w:szCs w:val="21"/>
                <w:lang w:eastAsia="zh-CN"/>
              </w:rPr>
              <w:t>产品流、废物流和工艺流程</w:t>
            </w:r>
            <w:r>
              <w:rPr>
                <w:rFonts w:ascii="Times New Roman" w:eastAsia="宋体" w:hAnsi="Times New Roman" w:cs="宋体" w:hint="eastAsia"/>
                <w:color w:val="0D6812"/>
                <w:spacing w:val="-2"/>
                <w:sz w:val="21"/>
                <w:szCs w:val="21"/>
                <w:lang w:eastAsia="zh-CN"/>
              </w:rPr>
              <w:t>的</w:t>
            </w:r>
            <w:r>
              <w:rPr>
                <w:rFonts w:ascii="Times New Roman" w:eastAsia="宋体" w:hAnsi="Times New Roman" w:cs="宋体" w:hint="eastAsia"/>
                <w:color w:val="0D6812"/>
                <w:sz w:val="21"/>
                <w:szCs w:val="21"/>
                <w:lang w:eastAsia="zh-CN"/>
              </w:rPr>
              <w:t>命名和分类应采用建议的命名法，并应按照</w:t>
            </w:r>
            <w:r>
              <w:rPr>
                <w:rFonts w:ascii="Times New Roman" w:hAnsi="Times New Roman"/>
                <w:color w:val="0D6812"/>
                <w:sz w:val="21"/>
                <w:szCs w:val="21"/>
                <w:lang w:eastAsia="zh-CN"/>
              </w:rPr>
              <w:t xml:space="preserve"> "</w:t>
            </w:r>
            <w:r>
              <w:rPr>
                <w:rFonts w:ascii="Times New Roman" w:eastAsia="宋体" w:hAnsi="Times New Roman" w:cs="宋体" w:hint="eastAsia"/>
                <w:color w:val="0D6812"/>
                <w:sz w:val="21"/>
                <w:szCs w:val="21"/>
                <w:lang w:eastAsia="zh-CN"/>
              </w:rPr>
              <w:t>命名法和其他约定</w:t>
            </w:r>
            <w:r>
              <w:rPr>
                <w:rFonts w:ascii="Times New Roman" w:hAnsi="Times New Roman"/>
                <w:color w:val="0D6812"/>
                <w:sz w:val="21"/>
                <w:szCs w:val="21"/>
                <w:lang w:eastAsia="zh-CN"/>
              </w:rPr>
              <w:t xml:space="preserve"> "</w:t>
            </w:r>
            <w:r>
              <w:rPr>
                <w:rFonts w:ascii="Times New Roman" w:eastAsia="宋体" w:hAnsi="Times New Roman" w:cs="宋体" w:hint="eastAsia"/>
                <w:color w:val="0D6812"/>
                <w:sz w:val="21"/>
                <w:szCs w:val="21"/>
                <w:lang w:eastAsia="zh-CN"/>
              </w:rPr>
              <w:t>指南中给出的流动属性和单位进行测量。</w:t>
            </w:r>
            <w:r>
              <w:rPr>
                <w:rFonts w:ascii="Times New Roman" w:hAnsi="Times New Roman"/>
                <w:color w:val="0D6812"/>
                <w:sz w:val="21"/>
                <w:szCs w:val="21"/>
                <w:lang w:eastAsia="zh-CN"/>
              </w:rPr>
              <w:t>[</w:t>
            </w:r>
            <w:r>
              <w:rPr>
                <w:rFonts w:ascii="Times New Roman" w:eastAsiaTheme="minorEastAsia" w:hAnsi="Times New Roman" w:hint="eastAsia"/>
                <w:color w:val="0D6812"/>
                <w:sz w:val="21"/>
                <w:szCs w:val="21"/>
                <w:lang w:eastAsia="zh-CN"/>
              </w:rPr>
              <w:t>ISO</w:t>
            </w:r>
            <w:r>
              <w:rPr>
                <w:rFonts w:ascii="Times New Roman" w:hAnsi="Times New Roman"/>
                <w:color w:val="0D6812"/>
                <w:sz w:val="21"/>
                <w:szCs w:val="21"/>
                <w:lang w:eastAsia="zh-CN"/>
              </w:rPr>
              <w:t>+]</w:t>
            </w:r>
          </w:p>
        </w:tc>
      </w:tr>
      <w:tr w:rsidR="00D16BE9" w14:paraId="106A66F0" w14:textId="77777777">
        <w:trPr>
          <w:trHeight w:val="379"/>
        </w:trPr>
        <w:tc>
          <w:tcPr>
            <w:tcW w:w="9290" w:type="dxa"/>
            <w:tcBorders>
              <w:left w:val="dotDash" w:sz="18" w:space="0" w:color="008000"/>
              <w:right w:val="dotted" w:sz="12" w:space="0" w:color="000000"/>
            </w:tcBorders>
          </w:tcPr>
          <w:p w14:paraId="3ABA1953" w14:textId="77777777" w:rsidR="00D16BE9" w:rsidRDefault="00AC4FA2">
            <w:pPr>
              <w:pStyle w:val="TableParagraph"/>
              <w:spacing w:before="0" w:line="300" w:lineRule="auto"/>
              <w:ind w:left="0" w:firstLineChars="200" w:firstLine="420"/>
              <w:rPr>
                <w:rFonts w:ascii="Times New Roman" w:hAnsi="Times New Roman"/>
                <w:sz w:val="21"/>
                <w:szCs w:val="21"/>
              </w:rPr>
            </w:pPr>
            <w:r>
              <w:rPr>
                <w:rFonts w:ascii="Times New Roman" w:hAnsi="Times New Roman"/>
                <w:color w:val="0D6812"/>
                <w:sz w:val="21"/>
                <w:szCs w:val="21"/>
              </w:rPr>
              <w:t xml:space="preserve">III) SHALL - </w:t>
            </w:r>
            <w:proofErr w:type="spellStart"/>
            <w:r>
              <w:rPr>
                <w:rFonts w:ascii="Times New Roman" w:eastAsia="宋体" w:hAnsi="Times New Roman" w:cs="宋体" w:hint="eastAsia"/>
                <w:b/>
                <w:color w:val="0D6812"/>
                <w:sz w:val="21"/>
                <w:szCs w:val="21"/>
              </w:rPr>
              <w:t>流量属性和单元组：</w:t>
            </w:r>
            <w:r>
              <w:rPr>
                <w:rFonts w:ascii="Times New Roman" w:eastAsia="宋体" w:hAnsi="Times New Roman" w:cs="宋体" w:hint="eastAsia"/>
                <w:color w:val="0D6812"/>
                <w:sz w:val="21"/>
                <w:szCs w:val="21"/>
              </w:rPr>
              <w:t>新</w:t>
            </w:r>
            <w:r>
              <w:rPr>
                <w:rFonts w:ascii="Times New Roman" w:eastAsia="宋体" w:hAnsi="Times New Roman" w:cs="宋体" w:hint="eastAsia"/>
                <w:color w:val="0D6812"/>
                <w:spacing w:val="-4"/>
                <w:sz w:val="21"/>
                <w:szCs w:val="21"/>
              </w:rPr>
              <w:t>流量</w:t>
            </w:r>
            <w:r>
              <w:rPr>
                <w:rFonts w:ascii="Times New Roman" w:eastAsia="宋体" w:hAnsi="Times New Roman" w:cs="宋体" w:hint="eastAsia"/>
                <w:color w:val="0D6812"/>
                <w:sz w:val="21"/>
                <w:szCs w:val="21"/>
              </w:rPr>
              <w:t>的分配和命名</w:t>
            </w:r>
            <w:proofErr w:type="spellEnd"/>
          </w:p>
        </w:tc>
      </w:tr>
    </w:tbl>
    <w:p w14:paraId="5CFBBA3C" w14:textId="77777777" w:rsidR="00D16BE9" w:rsidRDefault="00D16BE9">
      <w:pPr>
        <w:pStyle w:val="a8"/>
        <w:spacing w:line="300" w:lineRule="auto"/>
        <w:ind w:firstLineChars="200" w:firstLine="412"/>
        <w:jc w:val="both"/>
        <w:rPr>
          <w:rFonts w:cs="宋体"/>
          <w:spacing w:val="-2"/>
          <w:szCs w:val="21"/>
          <w:lang w:eastAsia="zh-CN"/>
        </w:rPr>
      </w:pPr>
    </w:p>
    <w:p w14:paraId="402480B7" w14:textId="77777777" w:rsidR="00D16BE9" w:rsidRDefault="00D16BE9">
      <w:pPr>
        <w:pStyle w:val="a8"/>
        <w:spacing w:line="300" w:lineRule="auto"/>
        <w:ind w:firstLineChars="200" w:firstLine="412"/>
        <w:jc w:val="both"/>
        <w:rPr>
          <w:rFonts w:cs="宋体"/>
          <w:spacing w:val="-2"/>
          <w:szCs w:val="21"/>
          <w:lang w:eastAsia="zh-CN"/>
        </w:rPr>
      </w:pPr>
    </w:p>
    <w:p w14:paraId="536ABC0E" w14:textId="77777777" w:rsidR="00D16BE9" w:rsidRDefault="00D16BE9">
      <w:pPr>
        <w:pStyle w:val="a8"/>
        <w:spacing w:line="300" w:lineRule="auto"/>
        <w:ind w:firstLineChars="200" w:firstLine="412"/>
        <w:jc w:val="both"/>
        <w:rPr>
          <w:rFonts w:cs="宋体"/>
          <w:spacing w:val="-2"/>
          <w:szCs w:val="21"/>
          <w:lang w:eastAsia="zh-CN"/>
        </w:rPr>
      </w:pPr>
    </w:p>
    <w:p w14:paraId="40BD3B2E" w14:textId="77777777" w:rsidR="00D16BE9" w:rsidRDefault="00D16BE9">
      <w:pPr>
        <w:pStyle w:val="a8"/>
        <w:spacing w:line="300" w:lineRule="auto"/>
        <w:ind w:firstLineChars="200" w:firstLine="412"/>
        <w:jc w:val="both"/>
        <w:rPr>
          <w:rFonts w:cs="宋体"/>
          <w:spacing w:val="-2"/>
          <w:szCs w:val="21"/>
          <w:lang w:eastAsia="zh-CN"/>
        </w:rPr>
      </w:pPr>
    </w:p>
    <w:p w14:paraId="3694223D" w14:textId="77777777" w:rsidR="00D16BE9" w:rsidRDefault="00AC4FA2">
      <w:pPr>
        <w:pStyle w:val="a8"/>
        <w:spacing w:line="300" w:lineRule="auto"/>
        <w:ind w:firstLineChars="200" w:firstLine="420"/>
        <w:jc w:val="both"/>
        <w:rPr>
          <w:rFonts w:cs="宋体"/>
          <w:spacing w:val="-2"/>
          <w:szCs w:val="21"/>
          <w:lang w:eastAsia="zh-CN"/>
        </w:rPr>
      </w:pPr>
      <w:r>
        <w:rPr>
          <w:noProof/>
        </w:rPr>
        <mc:AlternateContent>
          <mc:Choice Requires="wps">
            <w:drawing>
              <wp:anchor distT="0" distB="0" distL="0" distR="0" simplePos="0" relativeHeight="251671040" behindDoc="1" locked="0" layoutInCell="1" allowOverlap="1" wp14:anchorId="69F4720E" wp14:editId="61C86FE1">
                <wp:simplePos x="0" y="0"/>
                <wp:positionH relativeFrom="page">
                  <wp:posOffset>1143000</wp:posOffset>
                </wp:positionH>
                <wp:positionV relativeFrom="paragraph">
                  <wp:posOffset>294640</wp:posOffset>
                </wp:positionV>
                <wp:extent cx="1828800" cy="6985"/>
                <wp:effectExtent l="0" t="0" r="0" b="0"/>
                <wp:wrapTopAndBottom/>
                <wp:docPr id="849651205" name="docshape97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28800" cy="6985"/>
                        </a:xfrm>
                        <a:prstGeom prst="rect">
                          <a:avLst/>
                        </a:prstGeom>
                        <a:solidFill>
                          <a:srgbClr val="000000"/>
                        </a:solidFill>
                        <a:ln>
                          <a:noFill/>
                        </a:ln>
                      </wps:spPr>
                      <wps:bodyPr rot="0" vert="horz" wrap="square" lIns="91440" tIns="45720" rIns="91440" bIns="45720" anchor="t" anchorCtr="0" upright="1">
                        <a:noAutofit/>
                      </wps:bodyPr>
                    </wps:wsp>
                  </a:graphicData>
                </a:graphic>
              </wp:anchor>
            </w:drawing>
          </mc:Choice>
          <mc:Fallback xmlns:wpsCustomData="http://www.wps.cn/officeDocument/2013/wpsCustomData">
            <w:pict>
              <v:rect id="docshape979" o:spid="_x0000_s1026" o:spt="1" style="position:absolute;left:0pt;margin-left:90pt;margin-top:23.2pt;height:0.55pt;width:144pt;mso-position-horizontal-relative:page;mso-wrap-distance-bottom:0pt;mso-wrap-distance-top:0pt;z-index:-251566080;mso-width-relative:page;mso-height-relative:page;" fillcolor="#000000" filled="t" stroked="f" coordsize="21600,21600" o:gfxdata="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">
                <v:fill on="t" focussize="0,0"/>
                <v:stroke on="f"/>
                <v:imagedata o:title=""/>
                <o:lock v:ext="edit" aspectratio="f"/>
                <w10:wrap type="topAndBottom"/>
              </v:rect>
            </w:pict>
          </mc:Fallback>
        </mc:AlternateContent>
      </w:r>
    </w:p>
    <w:p w14:paraId="6BF23F6C" w14:textId="77777777" w:rsidR="00D16BE9" w:rsidRDefault="00AC4FA2">
      <w:pPr>
        <w:pStyle w:val="a8"/>
        <w:spacing w:line="300" w:lineRule="auto"/>
        <w:ind w:firstLineChars="200" w:firstLine="361"/>
        <w:jc w:val="both"/>
        <w:rPr>
          <w:rFonts w:eastAsiaTheme="minorEastAsia" w:cs="宋体"/>
          <w:spacing w:val="-2"/>
          <w:szCs w:val="21"/>
          <w:lang w:eastAsia="zh-CN"/>
        </w:rPr>
      </w:pPr>
      <w:r>
        <w:rPr>
          <w:b/>
          <w:color w:val="000080"/>
          <w:sz w:val="18"/>
          <w:vertAlign w:val="superscript"/>
          <w:lang w:eastAsia="zh-CN"/>
        </w:rPr>
        <w:t>161</w:t>
      </w:r>
      <w:r>
        <w:rPr>
          <w:rFonts w:cs="宋体" w:hint="eastAsia"/>
          <w:sz w:val="18"/>
          <w:lang w:eastAsia="zh-CN"/>
        </w:rPr>
        <w:t>该指南还特别针对化学物质（输入和排放）规定了通过</w:t>
      </w:r>
      <w:r>
        <w:rPr>
          <w:sz w:val="18"/>
          <w:lang w:eastAsia="zh-CN"/>
        </w:rPr>
        <w:t>CAS No.</w:t>
      </w:r>
      <w:r>
        <w:rPr>
          <w:rFonts w:cs="宋体" w:hint="eastAsia"/>
          <w:sz w:val="18"/>
          <w:lang w:eastAsia="zh-CN"/>
        </w:rPr>
        <w:t>进行识别，以避免出现错误。</w:t>
      </w:r>
    </w:p>
    <w:p w14:paraId="4777F417" w14:textId="77777777" w:rsidR="00D16BE9" w:rsidRDefault="00AC4FA2">
      <w:pPr>
        <w:pStyle w:val="a8"/>
        <w:spacing w:line="300" w:lineRule="auto"/>
        <w:ind w:firstLineChars="200" w:firstLine="412"/>
        <w:jc w:val="both"/>
        <w:rPr>
          <w:rFonts w:cs="宋体"/>
          <w:spacing w:val="-2"/>
          <w:szCs w:val="21"/>
          <w:lang w:eastAsia="zh-CN"/>
        </w:rPr>
      </w:pPr>
      <w:r>
        <w:rPr>
          <w:rFonts w:cs="宋体"/>
          <w:spacing w:val="-2"/>
          <w:szCs w:val="21"/>
          <w:lang w:eastAsia="zh-CN"/>
        </w:rPr>
        <w:br w:type="page"/>
      </w:r>
    </w:p>
    <w:tbl>
      <w:tblPr>
        <w:tblStyle w:val="TableNormal"/>
        <w:tblW w:w="9290" w:type="dxa"/>
        <w:tblInd w:w="-534" w:type="dxa"/>
        <w:tblLayout w:type="fixed"/>
        <w:tblLook w:val="04A0" w:firstRow="1" w:lastRow="0" w:firstColumn="1" w:lastColumn="0" w:noHBand="0" w:noVBand="1"/>
      </w:tblPr>
      <w:tblGrid>
        <w:gridCol w:w="9290"/>
      </w:tblGrid>
      <w:tr w:rsidR="00D16BE9" w14:paraId="14E7F0D6" w14:textId="77777777">
        <w:trPr>
          <w:trHeight w:val="604"/>
        </w:trPr>
        <w:tc>
          <w:tcPr>
            <w:tcW w:w="9290" w:type="dxa"/>
            <w:tcBorders>
              <w:left w:val="dotDash" w:sz="18" w:space="0" w:color="008000"/>
            </w:tcBorders>
          </w:tcPr>
          <w:p w14:paraId="5FDBF8E2" w14:textId="77777777" w:rsidR="00D16BE9" w:rsidRDefault="00AC4FA2">
            <w:pPr>
              <w:pStyle w:val="TableParagraph"/>
              <w:spacing w:before="0" w:line="300" w:lineRule="auto"/>
              <w:ind w:left="0" w:firstLineChars="200" w:firstLine="420"/>
              <w:rPr>
                <w:rFonts w:ascii="Times New Roman" w:hAnsi="Times New Roman"/>
              </w:rPr>
            </w:pPr>
            <w:r>
              <w:rPr>
                <w:rFonts w:ascii="Times New Roman" w:eastAsia="宋体" w:hAnsi="Times New Roman" w:cs="宋体" w:hint="eastAsia"/>
                <w:color w:val="0D6812"/>
                <w:sz w:val="21"/>
                <w:szCs w:val="21"/>
                <w:lang w:eastAsia="zh-CN"/>
              </w:rPr>
              <w:lastRenderedPageBreak/>
              <w:t>属性和单位组应使用</w:t>
            </w:r>
            <w:r>
              <w:rPr>
                <w:rFonts w:ascii="Times New Roman" w:hAnsi="Times New Roman"/>
                <w:color w:val="0D6812"/>
                <w:sz w:val="21"/>
                <w:szCs w:val="21"/>
                <w:lang w:eastAsia="zh-CN"/>
              </w:rPr>
              <w:t xml:space="preserve"> "</w:t>
            </w:r>
            <w:r>
              <w:rPr>
                <w:rFonts w:ascii="Times New Roman" w:eastAsia="宋体" w:hAnsi="Times New Roman" w:cs="宋体" w:hint="eastAsia"/>
                <w:color w:val="0D6812"/>
                <w:sz w:val="21"/>
                <w:szCs w:val="21"/>
                <w:lang w:eastAsia="zh-CN"/>
              </w:rPr>
              <w:t>命名及其它约定</w:t>
            </w:r>
            <w:r>
              <w:rPr>
                <w:rFonts w:ascii="Times New Roman" w:hAnsi="Times New Roman"/>
                <w:color w:val="0D6812"/>
                <w:sz w:val="21"/>
                <w:szCs w:val="21"/>
                <w:lang w:eastAsia="zh-CN"/>
              </w:rPr>
              <w:t xml:space="preserve"> "</w:t>
            </w:r>
            <w:r>
              <w:rPr>
                <w:rFonts w:ascii="Times New Roman" w:eastAsia="宋体" w:hAnsi="Times New Roman" w:cs="宋体" w:hint="eastAsia"/>
                <w:color w:val="0D6812"/>
                <w:sz w:val="21"/>
                <w:szCs w:val="21"/>
                <w:lang w:eastAsia="zh-CN"/>
              </w:rPr>
              <w:t>指南中推荐的命名法。</w:t>
            </w:r>
            <w:r>
              <w:rPr>
                <w:rFonts w:ascii="Times New Roman" w:hAnsi="Times New Roman"/>
                <w:color w:val="0D6812"/>
                <w:sz w:val="21"/>
                <w:szCs w:val="21"/>
              </w:rPr>
              <w:t>[</w:t>
            </w:r>
            <w:r>
              <w:rPr>
                <w:rFonts w:ascii="Times New Roman" w:eastAsiaTheme="minorEastAsia" w:hAnsi="Times New Roman" w:hint="eastAsia"/>
                <w:color w:val="0D6812"/>
                <w:sz w:val="21"/>
                <w:szCs w:val="21"/>
                <w:lang w:eastAsia="zh-CN"/>
              </w:rPr>
              <w:t>ISO</w:t>
            </w:r>
            <w:r>
              <w:rPr>
                <w:rFonts w:ascii="Times New Roman" w:hAnsi="Times New Roman"/>
                <w:color w:val="0D6812"/>
                <w:sz w:val="21"/>
                <w:szCs w:val="21"/>
              </w:rPr>
              <w:t>+]</w:t>
            </w:r>
          </w:p>
        </w:tc>
      </w:tr>
      <w:tr w:rsidR="00D16BE9" w14:paraId="58EA5419" w14:textId="77777777">
        <w:trPr>
          <w:trHeight w:val="805"/>
        </w:trPr>
        <w:tc>
          <w:tcPr>
            <w:tcW w:w="9290" w:type="dxa"/>
            <w:tcBorders>
              <w:left w:val="dotDash" w:sz="18" w:space="0" w:color="008000"/>
              <w:right w:val="dotDash" w:sz="18" w:space="0" w:color="008000"/>
            </w:tcBorders>
          </w:tcPr>
          <w:p w14:paraId="210F0973" w14:textId="77777777" w:rsidR="00D16BE9" w:rsidRDefault="00AC4FA2">
            <w:pPr>
              <w:pStyle w:val="TableParagraph"/>
              <w:spacing w:before="0" w:line="300" w:lineRule="auto"/>
              <w:ind w:left="0" w:firstLineChars="200" w:firstLine="360"/>
              <w:jc w:val="both"/>
              <w:rPr>
                <w:rFonts w:ascii="Times New Roman" w:hAnsi="Times New Roman"/>
                <w:sz w:val="18"/>
                <w:lang w:eastAsia="zh-CN"/>
              </w:rPr>
            </w:pPr>
            <w:r>
              <w:rPr>
                <w:rFonts w:ascii="Times New Roman" w:eastAsia="宋体" w:hAnsi="Times New Roman" w:cs="宋体" w:hint="eastAsia"/>
                <w:color w:val="0D6812"/>
                <w:sz w:val="18"/>
                <w:lang w:eastAsia="zh-CN"/>
              </w:rPr>
              <w:t>需要注意的是，对于生命周期评估从业人员来说，需要创建新单位的情况非常罕见；创建新流量属性的情况也很少发生。对于</w:t>
            </w:r>
            <w:r>
              <w:rPr>
                <w:rFonts w:ascii="Times New Roman" w:hAnsi="Times New Roman"/>
                <w:color w:val="0D6812"/>
                <w:sz w:val="18"/>
                <w:lang w:eastAsia="zh-CN"/>
              </w:rPr>
              <w:t xml:space="preserve"> LCIA </w:t>
            </w:r>
            <w:r>
              <w:rPr>
                <w:rFonts w:ascii="Times New Roman" w:eastAsia="宋体" w:hAnsi="Times New Roman" w:cs="宋体" w:hint="eastAsia"/>
                <w:color w:val="0D6812"/>
                <w:sz w:val="18"/>
                <w:lang w:eastAsia="zh-CN"/>
              </w:rPr>
              <w:t>方法开发人员来说，创建新单位组的需求</w:t>
            </w:r>
            <w:r>
              <w:rPr>
                <w:rFonts w:ascii="Times New Roman" w:eastAsia="宋体" w:hAnsi="Times New Roman" w:cs="宋体" w:hint="eastAsia"/>
                <w:color w:val="0D6812"/>
                <w:spacing w:val="-2"/>
                <w:sz w:val="18"/>
                <w:lang w:eastAsia="zh-CN"/>
              </w:rPr>
              <w:t>经常出现。</w:t>
            </w:r>
          </w:p>
        </w:tc>
      </w:tr>
      <w:tr w:rsidR="00D16BE9" w14:paraId="62B05C70" w14:textId="77777777">
        <w:trPr>
          <w:trHeight w:val="811"/>
        </w:trPr>
        <w:tc>
          <w:tcPr>
            <w:tcW w:w="9290" w:type="dxa"/>
            <w:tcBorders>
              <w:left w:val="dotDash" w:sz="18" w:space="0" w:color="008000"/>
              <w:bottom w:val="dotDash" w:sz="18" w:space="0" w:color="008000"/>
              <w:right w:val="dotDash" w:sz="18" w:space="0" w:color="008000"/>
            </w:tcBorders>
          </w:tcPr>
          <w:p w14:paraId="30A91C53" w14:textId="77777777" w:rsidR="00D16BE9" w:rsidRDefault="00AC4FA2">
            <w:pPr>
              <w:pStyle w:val="TableParagraph"/>
              <w:spacing w:before="0" w:line="300" w:lineRule="auto"/>
              <w:ind w:left="0" w:firstLineChars="200" w:firstLine="360"/>
              <w:jc w:val="both"/>
              <w:rPr>
                <w:rFonts w:ascii="Times New Roman" w:hAnsi="Times New Roman"/>
                <w:sz w:val="18"/>
                <w:lang w:eastAsia="zh-CN"/>
              </w:rPr>
            </w:pPr>
            <w:r>
              <w:rPr>
                <w:rFonts w:ascii="Times New Roman" w:eastAsia="宋体" w:hAnsi="Times New Roman" w:cs="宋体" w:hint="eastAsia"/>
                <w:color w:val="0D6812"/>
                <w:sz w:val="18"/>
                <w:lang w:eastAsia="zh-CN"/>
              </w:rPr>
              <w:t>请注意，如果不能完全满足上述规定，在报告已达到的数据质量和解释生命周期评估研究结果时，应明确考虑这一点。请注意，不符合上述要求的</w:t>
            </w:r>
            <w:r>
              <w:rPr>
                <w:rFonts w:ascii="Times New Roman" w:hAnsi="Times New Roman"/>
                <w:color w:val="0D6812"/>
                <w:sz w:val="18"/>
                <w:lang w:eastAsia="zh-CN"/>
              </w:rPr>
              <w:t xml:space="preserve"> LCI </w:t>
            </w:r>
            <w:r>
              <w:rPr>
                <w:rFonts w:ascii="Times New Roman" w:eastAsia="宋体" w:hAnsi="Times New Roman" w:cs="宋体" w:hint="eastAsia"/>
                <w:color w:val="0D6812"/>
                <w:sz w:val="18"/>
                <w:lang w:eastAsia="zh-CN"/>
              </w:rPr>
              <w:t>数据集清单不符合</w:t>
            </w:r>
            <w:r>
              <w:rPr>
                <w:rFonts w:ascii="Times New Roman" w:hAnsi="Times New Roman"/>
                <w:color w:val="0D6812"/>
                <w:sz w:val="18"/>
                <w:lang w:eastAsia="zh-CN"/>
              </w:rPr>
              <w:t xml:space="preserve"> ILCD </w:t>
            </w:r>
            <w:r>
              <w:rPr>
                <w:rFonts w:ascii="Times New Roman" w:eastAsia="宋体" w:hAnsi="Times New Roman" w:cs="宋体" w:hint="eastAsia"/>
                <w:color w:val="0D6812"/>
                <w:sz w:val="18"/>
                <w:lang w:eastAsia="zh-CN"/>
              </w:rPr>
              <w:t>术语。</w:t>
            </w:r>
          </w:p>
        </w:tc>
      </w:tr>
    </w:tbl>
    <w:p w14:paraId="22D72F0C" w14:textId="77777777" w:rsidR="00D16BE9" w:rsidRDefault="00AC4FA2">
      <w:pPr>
        <w:widowControl w:val="0"/>
        <w:tabs>
          <w:tab w:val="left" w:pos="1093"/>
          <w:tab w:val="left" w:pos="1094"/>
        </w:tabs>
        <w:autoSpaceDE w:val="0"/>
        <w:autoSpaceDN w:val="0"/>
        <w:spacing w:line="300" w:lineRule="auto"/>
        <w:ind w:firstLine="562"/>
        <w:jc w:val="left"/>
        <w:outlineLvl w:val="1"/>
        <w:rPr>
          <w:rFonts w:eastAsia="Arial" w:cs="Arial"/>
          <w:b/>
          <w:bCs/>
          <w:kern w:val="0"/>
          <w:sz w:val="28"/>
          <w:szCs w:val="28"/>
        </w:rPr>
      </w:pPr>
      <w:r>
        <w:rPr>
          <w:rFonts w:eastAsia="Arial" w:cs="Arial"/>
          <w:b/>
          <w:bCs/>
          <w:noProof/>
          <w:kern w:val="0"/>
          <w:sz w:val="28"/>
          <w:szCs w:val="28"/>
          <w:lang w:eastAsia="en-US"/>
        </w:rPr>
        <w:drawing>
          <wp:anchor distT="0" distB="0" distL="0" distR="0" simplePos="0" relativeHeight="251672064" behindDoc="0" locked="0" layoutInCell="1" allowOverlap="1" wp14:anchorId="6179010C" wp14:editId="7A2A224A">
            <wp:simplePos x="0" y="0"/>
            <wp:positionH relativeFrom="page">
              <wp:posOffset>6720840</wp:posOffset>
            </wp:positionH>
            <wp:positionV relativeFrom="paragraph">
              <wp:posOffset>-1584960</wp:posOffset>
            </wp:positionV>
            <wp:extent cx="19050" cy="381000"/>
            <wp:effectExtent l="0" t="0" r="6350" b="0"/>
            <wp:wrapNone/>
            <wp:docPr id="777" name="image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 name="image68.png"/>
                    <pic:cNvPicPr>
                      <a:picLocks noChangeAspect="1"/>
                    </pic:cNvPicPr>
                  </pic:nvPicPr>
                  <pic:blipFill>
                    <a:blip r:embed="rId62" cstate="print"/>
                    <a:stretch>
                      <a:fillRect/>
                    </a:stretch>
                  </pic:blipFill>
                  <pic:spPr>
                    <a:xfrm>
                      <a:off x="0" y="0"/>
                      <a:ext cx="19050" cy="381000"/>
                    </a:xfrm>
                    <a:prstGeom prst="rect">
                      <a:avLst/>
                    </a:prstGeom>
                  </pic:spPr>
                </pic:pic>
              </a:graphicData>
            </a:graphic>
          </wp:anchor>
        </w:drawing>
      </w:r>
      <w:bookmarkStart w:id="127" w:name="_bookmark271"/>
      <w:bookmarkEnd w:id="127"/>
      <w:r>
        <w:rPr>
          <w:rFonts w:eastAsia="宋体" w:cs="Arial"/>
          <w:b/>
          <w:bCs/>
          <w:kern w:val="0"/>
          <w:sz w:val="28"/>
          <w:szCs w:val="28"/>
        </w:rPr>
        <w:t>7.5</w:t>
      </w:r>
      <w:r>
        <w:rPr>
          <w:rFonts w:eastAsia="宋体" w:cs="Arial"/>
          <w:b/>
          <w:bCs/>
          <w:kern w:val="0"/>
          <w:sz w:val="28"/>
          <w:szCs w:val="28"/>
        </w:rPr>
        <w:t>开发通用的</w:t>
      </w:r>
      <w:r>
        <w:rPr>
          <w:rFonts w:eastAsia="Arial" w:cs="Arial"/>
          <w:b/>
          <w:bCs/>
          <w:kern w:val="0"/>
          <w:sz w:val="28"/>
          <w:szCs w:val="28"/>
        </w:rPr>
        <w:t xml:space="preserve"> LCI </w:t>
      </w:r>
      <w:r>
        <w:rPr>
          <w:rFonts w:eastAsia="宋体" w:cs="Arial"/>
          <w:b/>
          <w:bCs/>
          <w:spacing w:val="-4"/>
          <w:kern w:val="0"/>
          <w:sz w:val="28"/>
          <w:szCs w:val="28"/>
        </w:rPr>
        <w:t>数据</w:t>
      </w:r>
    </w:p>
    <w:p w14:paraId="3434AA97" w14:textId="77777777" w:rsidR="00D16BE9" w:rsidRDefault="00AC4FA2">
      <w:pPr>
        <w:widowControl w:val="0"/>
        <w:autoSpaceDE w:val="0"/>
        <w:autoSpaceDN w:val="0"/>
        <w:spacing w:line="300" w:lineRule="auto"/>
        <w:ind w:firstLine="414"/>
        <w:jc w:val="left"/>
        <w:rPr>
          <w:rFonts w:eastAsia="Arial" w:cs="Arial"/>
          <w:b/>
          <w:bCs/>
          <w:kern w:val="0"/>
          <w:szCs w:val="21"/>
        </w:rPr>
      </w:pPr>
      <w:r>
        <w:rPr>
          <w:rFonts w:eastAsia="宋体" w:cs="宋体" w:hint="eastAsia"/>
          <w:b/>
          <w:bCs/>
          <w:spacing w:val="-2"/>
          <w:kern w:val="0"/>
          <w:szCs w:val="21"/>
        </w:rPr>
        <w:t>概述</w:t>
      </w:r>
    </w:p>
    <w:p w14:paraId="6381246A" w14:textId="77777777" w:rsidR="00D16BE9" w:rsidRDefault="00AC4FA2">
      <w:pPr>
        <w:widowControl w:val="0"/>
        <w:autoSpaceDE w:val="0"/>
        <w:autoSpaceDN w:val="0"/>
        <w:spacing w:line="300" w:lineRule="auto"/>
        <w:ind w:firstLine="420"/>
        <w:rPr>
          <w:rFonts w:eastAsia="Arial" w:cs="Arial"/>
          <w:kern w:val="0"/>
          <w:sz w:val="22"/>
        </w:rPr>
      </w:pPr>
      <w:r>
        <w:rPr>
          <w:rFonts w:eastAsia="宋体" w:cs="宋体" w:hint="eastAsia"/>
          <w:kern w:val="0"/>
          <w:szCs w:val="21"/>
        </w:rPr>
        <w:t>在生命周期评估</w:t>
      </w:r>
      <w:r>
        <w:rPr>
          <w:rFonts w:eastAsia="宋体" w:cstheme="minorHAnsi"/>
          <w:kern w:val="0"/>
          <w:szCs w:val="21"/>
        </w:rPr>
        <w:t>LCA</w:t>
      </w:r>
      <w:r>
        <w:rPr>
          <w:rFonts w:eastAsia="宋体" w:cs="宋体" w:hint="eastAsia"/>
          <w:kern w:val="0"/>
          <w:szCs w:val="21"/>
        </w:rPr>
        <w:t>中，通常要区分特定数据集、平均数据集和一般数据集。在实践中，通常是综合使用。不过，这里对</w:t>
      </w:r>
      <w:r>
        <w:rPr>
          <w:rFonts w:eastAsia="Arial" w:cs="Arial"/>
          <w:kern w:val="0"/>
          <w:szCs w:val="21"/>
        </w:rPr>
        <w:t xml:space="preserve"> "</w:t>
      </w:r>
      <w:r>
        <w:rPr>
          <w:rFonts w:eastAsia="宋体" w:cs="宋体" w:hint="eastAsia"/>
          <w:kern w:val="0"/>
          <w:szCs w:val="21"/>
        </w:rPr>
        <w:t>纯粹</w:t>
      </w:r>
      <w:r>
        <w:rPr>
          <w:rFonts w:eastAsia="Arial" w:cs="Arial"/>
          <w:kern w:val="0"/>
          <w:szCs w:val="21"/>
        </w:rPr>
        <w:t>"</w:t>
      </w:r>
      <w:r>
        <w:rPr>
          <w:rFonts w:cs="Arial" w:hint="eastAsia"/>
          <w:kern w:val="0"/>
          <w:szCs w:val="21"/>
        </w:rPr>
        <w:t xml:space="preserve"> </w:t>
      </w:r>
      <w:r>
        <w:rPr>
          <w:rFonts w:eastAsia="宋体" w:cs="宋体" w:hint="eastAsia"/>
          <w:kern w:val="0"/>
          <w:szCs w:val="21"/>
        </w:rPr>
        <w:t>的概念进行了解释，因为它们意味着数据收集、建模、记录和审查方面的相关差异</w:t>
      </w:r>
      <w:r>
        <w:rPr>
          <w:rFonts w:eastAsia="宋体" w:cs="宋体" w:hint="eastAsia"/>
          <w:kern w:val="0"/>
          <w:sz w:val="22"/>
        </w:rPr>
        <w:t>。</w:t>
      </w:r>
    </w:p>
    <w:tbl>
      <w:tblPr>
        <w:tblStyle w:val="TableNormal"/>
        <w:tblpPr w:leftFromText="180" w:rightFromText="180" w:vertAnchor="text" w:horzAnchor="margin" w:tblpXSpec="center" w:tblpY="68"/>
        <w:tblW w:w="9319" w:type="dxa"/>
        <w:tblInd w:w="0" w:type="dxa"/>
        <w:tblBorders>
          <w:top w:val="single" w:sz="12" w:space="0" w:color="6464FF"/>
          <w:left w:val="single" w:sz="12" w:space="0" w:color="6464FF"/>
          <w:bottom w:val="single" w:sz="12" w:space="0" w:color="6464FF"/>
          <w:right w:val="single" w:sz="12" w:space="0" w:color="6464FF"/>
          <w:insideH w:val="single" w:sz="12" w:space="0" w:color="6464FF"/>
          <w:insideV w:val="single" w:sz="12" w:space="0" w:color="6464FF"/>
        </w:tblBorders>
        <w:tblLayout w:type="fixed"/>
        <w:tblLook w:val="04A0" w:firstRow="1" w:lastRow="0" w:firstColumn="1" w:lastColumn="0" w:noHBand="0" w:noVBand="1"/>
      </w:tblPr>
      <w:tblGrid>
        <w:gridCol w:w="9319"/>
      </w:tblGrid>
      <w:tr w:rsidR="00D16BE9" w14:paraId="283D8CC9" w14:textId="77777777">
        <w:trPr>
          <w:trHeight w:val="5926"/>
        </w:trPr>
        <w:tc>
          <w:tcPr>
            <w:tcW w:w="9319" w:type="dxa"/>
            <w:shd w:val="clear" w:color="auto" w:fill="E3E6FB"/>
          </w:tcPr>
          <w:p w14:paraId="6C5EF43C" w14:textId="77777777" w:rsidR="00D16BE9" w:rsidRDefault="00AC4FA2">
            <w:pPr>
              <w:widowControl w:val="0"/>
              <w:autoSpaceDE w:val="0"/>
              <w:autoSpaceDN w:val="0"/>
              <w:spacing w:line="300" w:lineRule="auto"/>
              <w:ind w:firstLine="422"/>
              <w:rPr>
                <w:rFonts w:cs="Arial"/>
                <w:b/>
                <w:kern w:val="0"/>
                <w:szCs w:val="21"/>
              </w:rPr>
            </w:pPr>
            <w:r>
              <w:rPr>
                <w:rFonts w:eastAsia="宋体" w:cs="宋体" w:hint="eastAsia"/>
                <w:b/>
                <w:kern w:val="0"/>
                <w:szCs w:val="21"/>
              </w:rPr>
              <w:t>术语和概念：特定、平均和通用数据集</w:t>
            </w:r>
            <w:r>
              <w:rPr>
                <w:rFonts w:eastAsia="Arial" w:cs="Arial"/>
                <w:b/>
                <w:kern w:val="0"/>
                <w:szCs w:val="21"/>
              </w:rPr>
              <w:t xml:space="preserve"> </w:t>
            </w:r>
          </w:p>
          <w:p w14:paraId="11CC9A0F" w14:textId="77777777" w:rsidR="00D16BE9" w:rsidRDefault="00AC4FA2">
            <w:pPr>
              <w:widowControl w:val="0"/>
              <w:autoSpaceDE w:val="0"/>
              <w:autoSpaceDN w:val="0"/>
              <w:spacing w:line="300" w:lineRule="auto"/>
              <w:ind w:firstLine="422"/>
              <w:rPr>
                <w:rFonts w:eastAsia="Arial" w:cs="Arial"/>
                <w:b/>
                <w:kern w:val="0"/>
                <w:szCs w:val="21"/>
              </w:rPr>
            </w:pPr>
            <w:r>
              <w:rPr>
                <w:rFonts w:eastAsia="宋体" w:cs="宋体" w:hint="eastAsia"/>
                <w:b/>
                <w:kern w:val="0"/>
                <w:szCs w:val="21"/>
              </w:rPr>
              <w:t>特定数据</w:t>
            </w:r>
          </w:p>
          <w:p w14:paraId="713EF974" w14:textId="77777777" w:rsidR="00D16BE9" w:rsidRDefault="00AC4FA2">
            <w:pPr>
              <w:widowControl w:val="0"/>
              <w:autoSpaceDE w:val="0"/>
              <w:autoSpaceDN w:val="0"/>
              <w:spacing w:line="300" w:lineRule="auto"/>
              <w:ind w:firstLine="420"/>
              <w:rPr>
                <w:rFonts w:eastAsia="Arial" w:cs="Arial"/>
                <w:kern w:val="0"/>
                <w:szCs w:val="21"/>
              </w:rPr>
            </w:pPr>
            <w:r>
              <w:rPr>
                <w:rFonts w:eastAsia="宋体" w:cs="宋体" w:hint="eastAsia"/>
                <w:kern w:val="0"/>
                <w:szCs w:val="21"/>
              </w:rPr>
              <w:t>纯粹形式的特定数据</w:t>
            </w:r>
            <w:proofErr w:type="gramStart"/>
            <w:r>
              <w:rPr>
                <w:rFonts w:eastAsia="宋体" w:cs="宋体" w:hint="eastAsia"/>
                <w:kern w:val="0"/>
                <w:szCs w:val="21"/>
              </w:rPr>
              <w:t>集代表</w:t>
            </w:r>
            <w:proofErr w:type="gramEnd"/>
            <w:r>
              <w:rPr>
                <w:rFonts w:eastAsia="宋体" w:cs="宋体" w:hint="eastAsia"/>
                <w:kern w:val="0"/>
                <w:szCs w:val="21"/>
              </w:rPr>
              <w:t>单一过程（如在特定地点运行的特定技术）或系统（如单一品牌的特定产品型号）。它只包含在所代表的流程中测量的数据。对于整个系统的数据集来说，这意味着所有流程的所有数据都已实际</w:t>
            </w:r>
            <w:r>
              <w:rPr>
                <w:rFonts w:eastAsia="宋体" w:cs="宋体" w:hint="eastAsia"/>
                <w:spacing w:val="-2"/>
                <w:kern w:val="0"/>
                <w:szCs w:val="21"/>
              </w:rPr>
              <w:t>测量</w:t>
            </w:r>
            <w:r>
              <w:rPr>
                <w:rFonts w:eastAsia="宋体" w:cs="宋体" w:hint="eastAsia"/>
                <w:kern w:val="0"/>
                <w:szCs w:val="21"/>
              </w:rPr>
              <w:t>过</w:t>
            </w:r>
            <w:r>
              <w:rPr>
                <w:rFonts w:eastAsia="宋体" w:cs="宋体" w:hint="eastAsia"/>
                <w:spacing w:val="-2"/>
                <w:kern w:val="0"/>
                <w:szCs w:val="21"/>
              </w:rPr>
              <w:t>。</w:t>
            </w:r>
          </w:p>
          <w:p w14:paraId="17F4C656" w14:textId="77777777" w:rsidR="00D16BE9" w:rsidRDefault="00AC4FA2">
            <w:pPr>
              <w:widowControl w:val="0"/>
              <w:autoSpaceDE w:val="0"/>
              <w:autoSpaceDN w:val="0"/>
              <w:spacing w:line="300" w:lineRule="auto"/>
              <w:ind w:firstLine="422"/>
              <w:rPr>
                <w:rFonts w:eastAsia="Arial" w:cs="Arial"/>
                <w:b/>
                <w:kern w:val="0"/>
                <w:szCs w:val="21"/>
              </w:rPr>
            </w:pPr>
            <w:r>
              <w:rPr>
                <w:rFonts w:eastAsia="宋体" w:cs="宋体" w:hint="eastAsia"/>
                <w:b/>
                <w:kern w:val="0"/>
                <w:szCs w:val="21"/>
              </w:rPr>
              <w:t>平均</w:t>
            </w:r>
            <w:r>
              <w:rPr>
                <w:rFonts w:eastAsia="宋体" w:cs="宋体" w:hint="eastAsia"/>
                <w:b/>
                <w:spacing w:val="-4"/>
                <w:kern w:val="0"/>
                <w:szCs w:val="21"/>
              </w:rPr>
              <w:t>数据</w:t>
            </w:r>
          </w:p>
          <w:p w14:paraId="24699A00" w14:textId="77777777" w:rsidR="00D16BE9" w:rsidRDefault="00AC4FA2">
            <w:pPr>
              <w:widowControl w:val="0"/>
              <w:autoSpaceDE w:val="0"/>
              <w:autoSpaceDN w:val="0"/>
              <w:spacing w:line="300" w:lineRule="auto"/>
              <w:ind w:firstLine="420"/>
              <w:rPr>
                <w:rFonts w:eastAsia="Arial" w:cs="Arial"/>
                <w:kern w:val="0"/>
                <w:szCs w:val="21"/>
              </w:rPr>
            </w:pPr>
            <w:r>
              <w:rPr>
                <w:rFonts w:eastAsia="宋体" w:cs="宋体" w:hint="eastAsia"/>
                <w:kern w:val="0"/>
                <w:szCs w:val="21"/>
              </w:rPr>
              <w:t>理想情况下，平均数据集以平均的方式将不同的特定数据集和</w:t>
            </w:r>
            <w:r>
              <w:rPr>
                <w:rFonts w:eastAsia="Arial" w:cs="Arial"/>
                <w:kern w:val="0"/>
                <w:szCs w:val="21"/>
              </w:rPr>
              <w:t>/</w:t>
            </w:r>
            <w:r>
              <w:rPr>
                <w:rFonts w:eastAsia="宋体" w:cs="宋体" w:hint="eastAsia"/>
                <w:kern w:val="0"/>
                <w:szCs w:val="21"/>
              </w:rPr>
              <w:t>或其他平均数据结合在一起，以表示流程（如不同的垃圾焚烧技术）或系统（如产品组）的组合。除其他外，平均值可以跨越技术、产品、地点、国家和</w:t>
            </w:r>
            <w:r>
              <w:rPr>
                <w:rFonts w:eastAsia="Arial" w:cs="Arial"/>
                <w:kern w:val="0"/>
                <w:szCs w:val="21"/>
              </w:rPr>
              <w:t>/</w:t>
            </w:r>
            <w:r>
              <w:rPr>
                <w:rFonts w:eastAsia="宋体" w:cs="宋体" w:hint="eastAsia"/>
                <w:kern w:val="0"/>
                <w:szCs w:val="21"/>
              </w:rPr>
              <w:t>或时间。</w:t>
            </w:r>
          </w:p>
          <w:p w14:paraId="0245B3CB" w14:textId="77777777" w:rsidR="00D16BE9" w:rsidRDefault="00AC4FA2">
            <w:pPr>
              <w:widowControl w:val="0"/>
              <w:autoSpaceDE w:val="0"/>
              <w:autoSpaceDN w:val="0"/>
              <w:spacing w:line="300" w:lineRule="auto"/>
              <w:ind w:firstLine="422"/>
              <w:rPr>
                <w:rFonts w:eastAsia="Arial" w:cs="Arial"/>
                <w:b/>
                <w:kern w:val="0"/>
                <w:szCs w:val="21"/>
              </w:rPr>
            </w:pPr>
            <w:r>
              <w:rPr>
                <w:rFonts w:eastAsia="宋体" w:cs="宋体" w:hint="eastAsia"/>
                <w:b/>
                <w:kern w:val="0"/>
                <w:szCs w:val="21"/>
              </w:rPr>
              <w:t>通用</w:t>
            </w:r>
            <w:r>
              <w:rPr>
                <w:rFonts w:eastAsia="宋体" w:cs="宋体" w:hint="eastAsia"/>
                <w:b/>
                <w:spacing w:val="-4"/>
                <w:kern w:val="0"/>
                <w:szCs w:val="21"/>
              </w:rPr>
              <w:t>数据</w:t>
            </w:r>
          </w:p>
          <w:p w14:paraId="470F124A" w14:textId="77777777" w:rsidR="00D16BE9" w:rsidRDefault="00AC4FA2">
            <w:pPr>
              <w:widowControl w:val="0"/>
              <w:autoSpaceDE w:val="0"/>
              <w:autoSpaceDN w:val="0"/>
              <w:spacing w:line="300" w:lineRule="auto"/>
              <w:ind w:firstLine="420"/>
              <w:rPr>
                <w:rFonts w:eastAsia="Arial" w:cs="Arial"/>
                <w:kern w:val="0"/>
                <w:sz w:val="22"/>
              </w:rPr>
            </w:pPr>
            <w:r>
              <w:rPr>
                <w:rFonts w:eastAsia="宋体" w:cs="宋体" w:hint="eastAsia"/>
                <w:kern w:val="0"/>
                <w:szCs w:val="21"/>
              </w:rPr>
              <w:t>在开发通用数据集时，至少部分使用了特定工艺测量的其他信息。这些其他信息可以是化学计量学或其他计算模型、工艺或产品的专利和其他计划、专家判断等。通用工艺可以代表特定工艺或系统，也可以代表平均情况。因此，专门测量的数据和通用数据都可用于代表特定或平均流程或系统的相同目的。</w:t>
            </w:r>
          </w:p>
        </w:tc>
      </w:tr>
    </w:tbl>
    <w:p w14:paraId="5C4EB4B7" w14:textId="77777777" w:rsidR="00D16BE9" w:rsidRDefault="00AC4FA2">
      <w:pPr>
        <w:widowControl w:val="0"/>
        <w:autoSpaceDE w:val="0"/>
        <w:autoSpaceDN w:val="0"/>
        <w:spacing w:line="300" w:lineRule="auto"/>
        <w:ind w:firstLine="420"/>
        <w:rPr>
          <w:rFonts w:eastAsia="Arial" w:cs="Arial"/>
          <w:kern w:val="0"/>
          <w:szCs w:val="21"/>
        </w:rPr>
      </w:pPr>
      <w:bookmarkStart w:id="128" w:name="_bookmark272"/>
      <w:bookmarkEnd w:id="128"/>
      <w:r>
        <w:rPr>
          <w:rFonts w:eastAsia="宋体" w:cs="宋体" w:hint="eastAsia"/>
          <w:kern w:val="0"/>
          <w:szCs w:val="21"/>
        </w:rPr>
        <w:t>一般数据</w:t>
      </w:r>
      <w:proofErr w:type="gramStart"/>
      <w:r>
        <w:rPr>
          <w:rFonts w:eastAsia="宋体" w:cs="宋体" w:hint="eastAsia"/>
          <w:kern w:val="0"/>
          <w:szCs w:val="21"/>
        </w:rPr>
        <w:t>集代表</w:t>
      </w:r>
      <w:proofErr w:type="gramEnd"/>
      <w:r>
        <w:rPr>
          <w:rFonts w:eastAsia="宋体" w:cs="宋体" w:hint="eastAsia"/>
          <w:kern w:val="0"/>
          <w:szCs w:val="21"/>
        </w:rPr>
        <w:t>流程或系统的典型变体，平均数据</w:t>
      </w:r>
      <w:proofErr w:type="gramStart"/>
      <w:r>
        <w:rPr>
          <w:rFonts w:eastAsia="宋体" w:cs="宋体" w:hint="eastAsia"/>
          <w:kern w:val="0"/>
          <w:szCs w:val="21"/>
        </w:rPr>
        <w:t>集代表</w:t>
      </w:r>
      <w:proofErr w:type="gramEnd"/>
      <w:r>
        <w:rPr>
          <w:rFonts w:eastAsia="宋体" w:cs="宋体" w:hint="eastAsia"/>
          <w:kern w:val="0"/>
          <w:szCs w:val="21"/>
        </w:rPr>
        <w:t>流程或系统的平均情况，在这两种情况下，都是在指定的地理区域和时间内。两者的区别在于如何对数据集进行建模：在第一种情况下，产品及其生命周期被指定为具有典型（或代表性）特征，并相应地对库存进行建模。第二种情况是对几种产品（或技术或生产工厂）分别建模，然后对库存进行平均。</w:t>
      </w:r>
    </w:p>
    <w:p w14:paraId="5277A513" w14:textId="77777777" w:rsidR="00D16BE9" w:rsidRDefault="00AC4FA2">
      <w:pPr>
        <w:widowControl w:val="0"/>
        <w:autoSpaceDE w:val="0"/>
        <w:autoSpaceDN w:val="0"/>
        <w:spacing w:line="300" w:lineRule="auto"/>
        <w:ind w:firstLine="422"/>
        <w:rPr>
          <w:rFonts w:eastAsia="Arial" w:cs="Arial"/>
          <w:b/>
          <w:bCs/>
          <w:kern w:val="0"/>
          <w:szCs w:val="21"/>
        </w:rPr>
      </w:pPr>
      <w:r>
        <w:rPr>
          <w:rFonts w:eastAsia="宋体" w:cs="宋体" w:hint="eastAsia"/>
          <w:b/>
          <w:bCs/>
          <w:kern w:val="0"/>
          <w:szCs w:val="21"/>
        </w:rPr>
        <w:t>为通用数据</w:t>
      </w:r>
      <w:r>
        <w:rPr>
          <w:rFonts w:eastAsia="宋体" w:cs="宋体" w:hint="eastAsia"/>
          <w:b/>
          <w:bCs/>
          <w:spacing w:val="-4"/>
          <w:kern w:val="0"/>
          <w:szCs w:val="21"/>
        </w:rPr>
        <w:t>集</w:t>
      </w:r>
      <w:r>
        <w:rPr>
          <w:rFonts w:eastAsia="宋体" w:cs="宋体" w:hint="eastAsia"/>
          <w:b/>
          <w:bCs/>
          <w:kern w:val="0"/>
          <w:szCs w:val="21"/>
        </w:rPr>
        <w:t>收集数据</w:t>
      </w:r>
    </w:p>
    <w:p w14:paraId="5304A683" w14:textId="77777777" w:rsidR="00D16BE9" w:rsidRDefault="00AC4FA2">
      <w:pPr>
        <w:pStyle w:val="a8"/>
        <w:spacing w:line="300" w:lineRule="auto"/>
        <w:ind w:firstLineChars="200" w:firstLine="420"/>
        <w:jc w:val="both"/>
        <w:rPr>
          <w:rFonts w:cs="宋体"/>
          <w:spacing w:val="-2"/>
          <w:szCs w:val="21"/>
          <w:lang w:eastAsia="zh-CN"/>
        </w:rPr>
      </w:pPr>
      <w:r>
        <w:rPr>
          <w:rFonts w:cs="宋体" w:hint="eastAsia"/>
          <w:szCs w:val="21"/>
          <w:lang w:eastAsia="zh-CN"/>
        </w:rPr>
        <w:t>对于通用数据集，应根据工艺或产品的典型或代表性</w:t>
      </w:r>
      <w:r>
        <w:rPr>
          <w:szCs w:val="21"/>
          <w:lang w:eastAsia="zh-CN"/>
        </w:rPr>
        <w:t>/</w:t>
      </w:r>
      <w:r>
        <w:rPr>
          <w:rFonts w:cs="宋体" w:hint="eastAsia"/>
          <w:szCs w:val="21"/>
          <w:lang w:eastAsia="zh-CN"/>
        </w:rPr>
        <w:t>平均特征来规划数据收集和系统模型。典型特征包括：所使用的技术路线和原材料基础，</w:t>
      </w:r>
    </w:p>
    <w:p w14:paraId="7474DCE8" w14:textId="77777777" w:rsidR="00D16BE9" w:rsidRDefault="00AC4FA2">
      <w:pPr>
        <w:widowControl w:val="0"/>
        <w:autoSpaceDE w:val="0"/>
        <w:autoSpaceDN w:val="0"/>
        <w:spacing w:line="300" w:lineRule="auto"/>
        <w:ind w:firstLine="420"/>
        <w:rPr>
          <w:rFonts w:eastAsia="Arial" w:cs="Arial"/>
          <w:kern w:val="0"/>
          <w:szCs w:val="21"/>
        </w:rPr>
      </w:pPr>
      <w:r>
        <w:rPr>
          <w:rFonts w:eastAsia="宋体" w:cs="宋体" w:hint="eastAsia"/>
          <w:kern w:val="0"/>
          <w:szCs w:val="21"/>
        </w:rPr>
        <w:t>需要满足的减</w:t>
      </w:r>
      <w:proofErr w:type="gramStart"/>
      <w:r>
        <w:rPr>
          <w:rFonts w:eastAsia="宋体" w:cs="宋体" w:hint="eastAsia"/>
          <w:kern w:val="0"/>
          <w:szCs w:val="21"/>
        </w:rPr>
        <w:t>排技术</w:t>
      </w:r>
      <w:proofErr w:type="gramEnd"/>
      <w:r>
        <w:rPr>
          <w:rFonts w:eastAsia="宋体" w:cs="宋体" w:hint="eastAsia"/>
          <w:kern w:val="0"/>
          <w:szCs w:val="21"/>
        </w:rPr>
        <w:t>和排放限值、运行参数、材料成分等。需要注意的是，工艺或产品特征的平均化并不总是有用的（例如，生产相同材料的两种截然不同的技术的平均化），或</w:t>
      </w:r>
      <w:r>
        <w:rPr>
          <w:rFonts w:eastAsia="宋体" w:cs="宋体" w:hint="eastAsia"/>
          <w:kern w:val="0"/>
          <w:szCs w:val="21"/>
        </w:rPr>
        <w:lastRenderedPageBreak/>
        <w:t>者可能导致分配问题（如果平均化的工艺之一是多功能的）。在这种情况下，应将通用建模和平均化结合起来</w:t>
      </w:r>
      <w:r>
        <w:rPr>
          <w:rFonts w:eastAsia="宋体" w:cs="宋体" w:hint="eastAsia"/>
          <w:spacing w:val="-2"/>
          <w:kern w:val="0"/>
          <w:szCs w:val="21"/>
        </w:rPr>
        <w:t>。</w:t>
      </w:r>
    </w:p>
    <w:p w14:paraId="424BB102" w14:textId="77777777" w:rsidR="00D16BE9" w:rsidRDefault="00AC4FA2">
      <w:pPr>
        <w:widowControl w:val="0"/>
        <w:autoSpaceDE w:val="0"/>
        <w:autoSpaceDN w:val="0"/>
        <w:spacing w:line="300" w:lineRule="auto"/>
        <w:ind w:firstLine="420"/>
        <w:rPr>
          <w:rFonts w:eastAsia="Arial" w:cs="Arial"/>
          <w:kern w:val="0"/>
          <w:szCs w:val="21"/>
        </w:rPr>
      </w:pPr>
      <w:r>
        <w:rPr>
          <w:rFonts w:eastAsia="宋体" w:cs="宋体" w:hint="eastAsia"/>
          <w:kern w:val="0"/>
          <w:szCs w:val="21"/>
        </w:rPr>
        <w:t>如果有系统或技术典型特征的信息和数据，通用数据集也可以达到很高的质量。通用数据集建模的工作量显然较小，但其应用范围有限，基本上只能用作背景数据集，如果能达到高质量，还可用作基准。</w:t>
      </w:r>
    </w:p>
    <w:p w14:paraId="6CD275F6" w14:textId="77777777" w:rsidR="00D16BE9" w:rsidRDefault="00AC4FA2">
      <w:pPr>
        <w:pStyle w:val="a8"/>
        <w:spacing w:line="300" w:lineRule="auto"/>
        <w:ind w:firstLineChars="200" w:firstLine="420"/>
        <w:jc w:val="both"/>
        <w:rPr>
          <w:rFonts w:cs="宋体"/>
          <w:spacing w:val="-2"/>
          <w:szCs w:val="21"/>
          <w:lang w:eastAsia="zh-CN"/>
        </w:rPr>
      </w:pPr>
      <w:r>
        <w:rPr>
          <w:rFonts w:cs="宋体" w:hint="eastAsia"/>
          <w:szCs w:val="21"/>
          <w:lang w:eastAsia="zh-CN"/>
        </w:rPr>
        <w:t>与通用数据相比，特定数据在代表性方面具有明显优势。但在实践中，特定数据并不总是所需数据集的最合适来源。例如，如果可用的特定数据的质量低于通用数据，就会出现这种情况。一般来说，目标应该是首先寻找可用的特定数据或对其进行测量，然后再采用通用</w:t>
      </w:r>
      <w:r>
        <w:rPr>
          <w:rFonts w:cs="宋体" w:hint="eastAsia"/>
          <w:spacing w:val="-2"/>
          <w:szCs w:val="21"/>
          <w:lang w:eastAsia="zh-CN"/>
        </w:rPr>
        <w:t>方法。</w:t>
      </w:r>
    </w:p>
    <w:p w14:paraId="61044F35" w14:textId="77777777" w:rsidR="00D16BE9" w:rsidRDefault="00AC4FA2">
      <w:pPr>
        <w:widowControl w:val="0"/>
        <w:tabs>
          <w:tab w:val="left" w:pos="1093"/>
          <w:tab w:val="left" w:pos="1094"/>
        </w:tabs>
        <w:autoSpaceDE w:val="0"/>
        <w:autoSpaceDN w:val="0"/>
        <w:spacing w:line="300" w:lineRule="auto"/>
        <w:ind w:firstLine="562"/>
        <w:jc w:val="left"/>
        <w:outlineLvl w:val="1"/>
        <w:rPr>
          <w:rFonts w:eastAsia="宋体" w:cs="Arial"/>
          <w:b/>
          <w:bCs/>
          <w:kern w:val="0"/>
          <w:sz w:val="28"/>
          <w:szCs w:val="28"/>
        </w:rPr>
      </w:pPr>
      <w:r>
        <w:rPr>
          <w:rFonts w:eastAsia="宋体" w:cs="Arial"/>
          <w:b/>
          <w:bCs/>
          <w:kern w:val="0"/>
          <w:sz w:val="28"/>
          <w:szCs w:val="28"/>
        </w:rPr>
        <w:t>7.</w:t>
      </w:r>
      <w:r>
        <w:rPr>
          <w:rFonts w:eastAsia="宋体" w:cs="Arial" w:hint="eastAsia"/>
          <w:b/>
          <w:bCs/>
          <w:kern w:val="0"/>
          <w:sz w:val="28"/>
          <w:szCs w:val="28"/>
        </w:rPr>
        <w:t>6</w:t>
      </w:r>
      <w:r>
        <w:rPr>
          <w:rFonts w:eastAsia="宋体" w:cs="Arial" w:hint="eastAsia"/>
          <w:b/>
          <w:bCs/>
          <w:kern w:val="0"/>
          <w:sz w:val="28"/>
          <w:szCs w:val="28"/>
        </w:rPr>
        <w:t>选择次级</w:t>
      </w:r>
      <w:r>
        <w:rPr>
          <w:rFonts w:eastAsia="宋体" w:cs="Arial" w:hint="eastAsia"/>
          <w:b/>
          <w:bCs/>
          <w:kern w:val="0"/>
          <w:sz w:val="28"/>
          <w:szCs w:val="28"/>
        </w:rPr>
        <w:t xml:space="preserve"> LCI </w:t>
      </w:r>
      <w:r>
        <w:rPr>
          <w:rFonts w:eastAsia="宋体" w:cs="Arial" w:hint="eastAsia"/>
          <w:b/>
          <w:bCs/>
          <w:kern w:val="0"/>
          <w:sz w:val="28"/>
          <w:szCs w:val="28"/>
        </w:rPr>
        <w:t>数据集</w:t>
      </w:r>
    </w:p>
    <w:p w14:paraId="7D5F935F" w14:textId="77777777" w:rsidR="00D16BE9" w:rsidRDefault="00AC4FA2">
      <w:pPr>
        <w:widowControl w:val="0"/>
        <w:autoSpaceDE w:val="0"/>
        <w:autoSpaceDN w:val="0"/>
        <w:spacing w:line="300" w:lineRule="auto"/>
        <w:ind w:firstLine="360"/>
        <w:rPr>
          <w:rFonts w:eastAsia="宋体" w:cs="宋体"/>
          <w:color w:val="0000FF"/>
          <w:kern w:val="0"/>
          <w:sz w:val="18"/>
          <w:szCs w:val="24"/>
        </w:rPr>
      </w:pPr>
      <w:r>
        <w:rPr>
          <w:rFonts w:eastAsia="Arial" w:cs="Arial"/>
          <w:color w:val="0000FF"/>
          <w:kern w:val="0"/>
          <w:sz w:val="18"/>
          <w:szCs w:val="24"/>
        </w:rPr>
        <w:t>(</w:t>
      </w:r>
      <w:r>
        <w:rPr>
          <w:rFonts w:eastAsia="宋体" w:cs="宋体" w:hint="eastAsia"/>
          <w:color w:val="0000FF"/>
          <w:kern w:val="0"/>
          <w:sz w:val="18"/>
          <w:szCs w:val="24"/>
        </w:rPr>
        <w:t>参考</w:t>
      </w:r>
      <w:r>
        <w:rPr>
          <w:rFonts w:eastAsia="Arial" w:cs="Arial"/>
          <w:color w:val="0000FF"/>
          <w:kern w:val="0"/>
          <w:sz w:val="18"/>
          <w:szCs w:val="24"/>
        </w:rPr>
        <w:t xml:space="preserve"> ISO 14044:2006 </w:t>
      </w:r>
      <w:r>
        <w:rPr>
          <w:rFonts w:eastAsia="宋体" w:cs="宋体" w:hint="eastAsia"/>
          <w:color w:val="0000FF"/>
          <w:kern w:val="0"/>
          <w:sz w:val="18"/>
          <w:szCs w:val="24"/>
        </w:rPr>
        <w:t>第</w:t>
      </w:r>
      <w:r>
        <w:rPr>
          <w:rFonts w:eastAsia="Arial" w:cs="Arial"/>
          <w:color w:val="0000FF"/>
          <w:kern w:val="0"/>
          <w:sz w:val="18"/>
          <w:szCs w:val="24"/>
        </w:rPr>
        <w:t xml:space="preserve"> </w:t>
      </w:r>
      <w:r>
        <w:rPr>
          <w:rFonts w:eastAsia="Arial" w:cs="Arial"/>
          <w:color w:val="0000FF"/>
          <w:spacing w:val="-2"/>
          <w:kern w:val="0"/>
          <w:sz w:val="18"/>
          <w:szCs w:val="24"/>
        </w:rPr>
        <w:t xml:space="preserve">4.2.3.3.2 </w:t>
      </w:r>
      <w:r>
        <w:rPr>
          <w:rFonts w:eastAsia="宋体" w:cs="宋体" w:hint="eastAsia"/>
          <w:color w:val="0000FF"/>
          <w:kern w:val="0"/>
          <w:sz w:val="18"/>
          <w:szCs w:val="24"/>
        </w:rPr>
        <w:t>章的内容）</w:t>
      </w:r>
    </w:p>
    <w:p w14:paraId="56A58BA9" w14:textId="77777777" w:rsidR="00D16BE9" w:rsidRDefault="00AC4FA2">
      <w:pPr>
        <w:widowControl w:val="0"/>
        <w:autoSpaceDE w:val="0"/>
        <w:autoSpaceDN w:val="0"/>
        <w:spacing w:line="300" w:lineRule="auto"/>
        <w:ind w:firstLine="414"/>
        <w:jc w:val="left"/>
        <w:rPr>
          <w:rFonts w:eastAsia="Arial" w:cs="Arial"/>
          <w:b/>
          <w:bCs/>
          <w:kern w:val="0"/>
          <w:szCs w:val="21"/>
        </w:rPr>
      </w:pPr>
      <w:r>
        <w:rPr>
          <w:rFonts w:eastAsia="宋体" w:cs="宋体" w:hint="eastAsia"/>
          <w:b/>
          <w:bCs/>
          <w:spacing w:val="-2"/>
          <w:kern w:val="0"/>
          <w:szCs w:val="21"/>
        </w:rPr>
        <w:t>概述</w:t>
      </w:r>
    </w:p>
    <w:p w14:paraId="27EBBED1" w14:textId="77777777" w:rsidR="00D16BE9" w:rsidRDefault="00AC4FA2">
      <w:pPr>
        <w:widowControl w:val="0"/>
        <w:autoSpaceDE w:val="0"/>
        <w:autoSpaceDN w:val="0"/>
        <w:spacing w:line="300" w:lineRule="auto"/>
        <w:ind w:firstLine="420"/>
        <w:rPr>
          <w:rFonts w:eastAsia="Arial" w:cs="Arial"/>
          <w:kern w:val="0"/>
          <w:szCs w:val="21"/>
        </w:rPr>
      </w:pPr>
      <w:r>
        <w:rPr>
          <w:rFonts w:eastAsia="宋体" w:cs="宋体" w:hint="eastAsia"/>
          <w:kern w:val="0"/>
          <w:szCs w:val="21"/>
        </w:rPr>
        <w:t>辅助数据是指并非基于前台系统中各工序测量结果的数据。也就是说，如果缺失的前台工序的数据是从专利中获得的，这就是二级数据，即使是由工序操作员完成的。此外，</w:t>
      </w:r>
      <w:proofErr w:type="gramStart"/>
      <w:r>
        <w:rPr>
          <w:rFonts w:eastAsia="宋体" w:cs="宋体" w:hint="eastAsia"/>
          <w:kern w:val="0"/>
          <w:szCs w:val="21"/>
        </w:rPr>
        <w:t>所有用于</w:t>
      </w:r>
      <w:proofErr w:type="gramEnd"/>
      <w:r>
        <w:rPr>
          <w:rFonts w:eastAsia="宋体" w:cs="宋体" w:hint="eastAsia"/>
          <w:kern w:val="0"/>
          <w:szCs w:val="21"/>
        </w:rPr>
        <w:t>后台系统的数据都是辅助数据，即使是由</w:t>
      </w:r>
      <w:r>
        <w:rPr>
          <w:rFonts w:eastAsia="宋体" w:cs="宋体" w:hint="eastAsia"/>
          <w:spacing w:val="-2"/>
          <w:kern w:val="0"/>
          <w:szCs w:val="21"/>
        </w:rPr>
        <w:t>供应商</w:t>
      </w:r>
      <w:r>
        <w:rPr>
          <w:rFonts w:eastAsia="宋体" w:cs="宋体" w:hint="eastAsia"/>
          <w:kern w:val="0"/>
          <w:szCs w:val="21"/>
        </w:rPr>
        <w:t>提供的数据</w:t>
      </w:r>
      <w:r>
        <w:rPr>
          <w:rFonts w:eastAsia="Arial" w:cs="Arial"/>
          <w:b/>
          <w:color w:val="000080"/>
          <w:spacing w:val="-2"/>
          <w:kern w:val="0"/>
          <w:szCs w:val="21"/>
          <w:vertAlign w:val="superscript"/>
        </w:rPr>
        <w:t>162</w:t>
      </w:r>
      <w:r>
        <w:rPr>
          <w:rFonts w:eastAsia="Arial" w:cs="Arial"/>
          <w:spacing w:val="-2"/>
          <w:kern w:val="0"/>
          <w:szCs w:val="21"/>
        </w:rPr>
        <w:t xml:space="preserve"> </w:t>
      </w:r>
      <w:r>
        <w:rPr>
          <w:rFonts w:eastAsia="宋体" w:cs="宋体" w:hint="eastAsia"/>
          <w:spacing w:val="-2"/>
          <w:kern w:val="0"/>
          <w:szCs w:val="21"/>
        </w:rPr>
        <w:t>。</w:t>
      </w:r>
    </w:p>
    <w:p w14:paraId="1A042B66" w14:textId="77777777" w:rsidR="00D16BE9" w:rsidRDefault="00AC4FA2">
      <w:pPr>
        <w:widowControl w:val="0"/>
        <w:autoSpaceDE w:val="0"/>
        <w:autoSpaceDN w:val="0"/>
        <w:spacing w:line="300" w:lineRule="auto"/>
        <w:ind w:firstLine="420"/>
        <w:rPr>
          <w:rFonts w:eastAsia="Arial" w:cs="Arial"/>
          <w:kern w:val="0"/>
          <w:szCs w:val="21"/>
        </w:rPr>
      </w:pPr>
      <w:proofErr w:type="gramStart"/>
      <w:r>
        <w:rPr>
          <w:rFonts w:eastAsia="宋体" w:cs="宋体" w:hint="eastAsia"/>
          <w:kern w:val="0"/>
          <w:szCs w:val="21"/>
        </w:rPr>
        <w:t>就背景</w:t>
      </w:r>
      <w:proofErr w:type="gramEnd"/>
      <w:r>
        <w:rPr>
          <w:rFonts w:eastAsia="宋体" w:cs="宋体" w:hint="eastAsia"/>
          <w:kern w:val="0"/>
          <w:szCs w:val="21"/>
        </w:rPr>
        <w:t>系统而言，国家或地区生命周期评估项目、咨询公司和研究团体的生命周期评估数据库中提供了来自二级数据提供者的数据（特别是通用或平均过程数据集）。确定合适数据集的一种方法是即将建立的</w:t>
      </w:r>
      <w:r>
        <w:rPr>
          <w:rFonts w:eastAsia="Arial" w:cs="Arial"/>
          <w:kern w:val="0"/>
          <w:szCs w:val="21"/>
        </w:rPr>
        <w:t xml:space="preserve"> ILCD </w:t>
      </w:r>
      <w:r>
        <w:rPr>
          <w:rFonts w:eastAsia="宋体" w:cs="宋体" w:hint="eastAsia"/>
          <w:kern w:val="0"/>
          <w:szCs w:val="21"/>
        </w:rPr>
        <w:t>数据网络，该网络允许所有数据提供者根据自身条件发布其数据集，只要数据符合</w:t>
      </w:r>
      <w:r>
        <w:rPr>
          <w:rFonts w:eastAsia="Arial" w:cs="Arial"/>
          <w:kern w:val="0"/>
          <w:szCs w:val="21"/>
        </w:rPr>
        <w:t xml:space="preserve"> ILCD </w:t>
      </w:r>
      <w:r>
        <w:rPr>
          <w:rFonts w:eastAsia="宋体" w:cs="宋体" w:hint="eastAsia"/>
          <w:kern w:val="0"/>
          <w:szCs w:val="21"/>
        </w:rPr>
        <w:t>手册的最低要求或其他可能设定的入门级要求即可。</w:t>
      </w:r>
    </w:p>
    <w:tbl>
      <w:tblPr>
        <w:tblStyle w:val="TableNormal"/>
        <w:tblpPr w:leftFromText="180" w:rightFromText="180" w:vertAnchor="text" w:horzAnchor="margin" w:tblpXSpec="center" w:tblpY="19"/>
        <w:tblW w:w="9287" w:type="dxa"/>
        <w:tblInd w:w="0" w:type="dxa"/>
        <w:tblBorders>
          <w:top w:val="single" w:sz="4" w:space="0" w:color="CC99FF"/>
          <w:left w:val="single" w:sz="4" w:space="0" w:color="CC99FF"/>
          <w:bottom w:val="single" w:sz="4" w:space="0" w:color="CC99FF"/>
          <w:right w:val="single" w:sz="4" w:space="0" w:color="CC99FF"/>
          <w:insideH w:val="single" w:sz="4" w:space="0" w:color="CC99FF"/>
          <w:insideV w:val="single" w:sz="4" w:space="0" w:color="CC99FF"/>
        </w:tblBorders>
        <w:tblLayout w:type="fixed"/>
        <w:tblLook w:val="04A0" w:firstRow="1" w:lastRow="0" w:firstColumn="1" w:lastColumn="0" w:noHBand="0" w:noVBand="1"/>
      </w:tblPr>
      <w:tblGrid>
        <w:gridCol w:w="9287"/>
      </w:tblGrid>
      <w:tr w:rsidR="00D16BE9" w14:paraId="3B58B332" w14:textId="77777777">
        <w:trPr>
          <w:trHeight w:val="2117"/>
        </w:trPr>
        <w:tc>
          <w:tcPr>
            <w:tcW w:w="9287" w:type="dxa"/>
            <w:shd w:val="clear" w:color="auto" w:fill="E4B8D2"/>
          </w:tcPr>
          <w:p w14:paraId="2D01A8DF" w14:textId="77777777" w:rsidR="00D16BE9" w:rsidRDefault="00AC4FA2">
            <w:pPr>
              <w:widowControl w:val="0"/>
              <w:autoSpaceDE w:val="0"/>
              <w:autoSpaceDN w:val="0"/>
              <w:spacing w:line="300" w:lineRule="auto"/>
              <w:ind w:firstLine="422"/>
              <w:rPr>
                <w:rFonts w:eastAsia="Arial" w:cs="Arial"/>
                <w:b/>
                <w:kern w:val="0"/>
                <w:szCs w:val="21"/>
              </w:rPr>
            </w:pPr>
            <w:r>
              <w:rPr>
                <w:rFonts w:eastAsia="宋体" w:cs="宋体" w:hint="eastAsia"/>
                <w:b/>
                <w:kern w:val="0"/>
                <w:szCs w:val="21"/>
              </w:rPr>
              <w:t>经常出错：背景</w:t>
            </w:r>
            <w:r>
              <w:rPr>
                <w:rFonts w:eastAsia="宋体" w:cs="宋体" w:hint="eastAsia"/>
                <w:b/>
                <w:spacing w:val="-4"/>
                <w:kern w:val="0"/>
                <w:szCs w:val="21"/>
              </w:rPr>
              <w:t>数据</w:t>
            </w:r>
            <w:r>
              <w:rPr>
                <w:rFonts w:eastAsia="宋体" w:cs="宋体" w:hint="eastAsia"/>
                <w:b/>
                <w:kern w:val="0"/>
                <w:szCs w:val="21"/>
              </w:rPr>
              <w:t>的方法不够一致</w:t>
            </w:r>
          </w:p>
          <w:p w14:paraId="33B82B0F" w14:textId="77777777" w:rsidR="00D16BE9" w:rsidRDefault="00AC4FA2">
            <w:pPr>
              <w:widowControl w:val="0"/>
              <w:autoSpaceDE w:val="0"/>
              <w:autoSpaceDN w:val="0"/>
              <w:spacing w:line="300" w:lineRule="auto"/>
              <w:ind w:firstLine="420"/>
              <w:rPr>
                <w:rFonts w:eastAsia="Arial" w:cs="Arial"/>
                <w:kern w:val="0"/>
                <w:sz w:val="22"/>
              </w:rPr>
            </w:pPr>
            <w:r>
              <w:rPr>
                <w:rFonts w:eastAsia="宋体" w:cs="宋体" w:hint="eastAsia"/>
                <w:kern w:val="0"/>
                <w:szCs w:val="21"/>
              </w:rPr>
              <w:t>在选择辅助数据集时，重要的是要确保系统模型建模中使用的所有数据集在方法上是</w:t>
            </w:r>
            <w:r>
              <w:rPr>
                <w:rFonts w:eastAsia="Arial" w:cs="Arial"/>
                <w:kern w:val="0"/>
                <w:szCs w:val="21"/>
              </w:rPr>
              <w:t xml:space="preserve"> </w:t>
            </w:r>
            <w:r>
              <w:rPr>
                <w:rFonts w:eastAsia="宋体" w:cs="宋体" w:hint="eastAsia"/>
                <w:kern w:val="0"/>
                <w:szCs w:val="21"/>
              </w:rPr>
              <w:t>一致的。遗憾的是，在实践中经常可以看到使用不一致数据的情况。这是由于缺乏对这一问题的认识，或为了省力或省钱而忽略了这一问题。然而，使用来自不同数据系统的不一致数据会使整个</w:t>
            </w:r>
            <w:r>
              <w:rPr>
                <w:rFonts w:eastAsia="Arial" w:cs="Arial"/>
                <w:kern w:val="0"/>
                <w:szCs w:val="21"/>
              </w:rPr>
              <w:t xml:space="preserve"> LCI/LCA </w:t>
            </w:r>
            <w:r>
              <w:rPr>
                <w:rFonts w:eastAsia="宋体" w:cs="宋体" w:hint="eastAsia"/>
                <w:kern w:val="0"/>
                <w:szCs w:val="21"/>
              </w:rPr>
              <w:t>研究变得不可靠和失真，往往会得出错误的结论和建议。因此，对方法一致性的分析是独立外部审查程序应涵盖的一个关键问题。</w:t>
            </w:r>
          </w:p>
        </w:tc>
      </w:tr>
    </w:tbl>
    <w:p w14:paraId="54DF4959" w14:textId="77777777" w:rsidR="00D16BE9" w:rsidRDefault="00AC4FA2">
      <w:pPr>
        <w:widowControl w:val="0"/>
        <w:autoSpaceDE w:val="0"/>
        <w:autoSpaceDN w:val="0"/>
        <w:spacing w:line="300" w:lineRule="auto"/>
        <w:ind w:firstLine="420"/>
        <w:rPr>
          <w:rFonts w:cs="Arial"/>
          <w:kern w:val="0"/>
          <w:sz w:val="15"/>
          <w:szCs w:val="21"/>
        </w:rPr>
      </w:pPr>
      <w:r>
        <w:rPr>
          <w:rFonts w:eastAsia="宋体" w:cs="宋体" w:hint="eastAsia"/>
          <w:kern w:val="0"/>
          <w:szCs w:val="21"/>
        </w:rPr>
        <w:t>在选择次级数据（如背景使用的通用数据和平均数据）时，必须考虑其方法的适当性和一致性，以及清单的数据质量，即其代表性、完整性和精确性。这对于确保这些数据与主要数据一起达到系统生命周期指标所要求的完整性和精确性是不可或缺的。适当记录这些</w:t>
      </w:r>
      <w:r>
        <w:rPr>
          <w:rFonts w:eastAsia="宋体" w:cs="宋体" w:hint="eastAsia"/>
          <w:spacing w:val="-4"/>
          <w:kern w:val="0"/>
          <w:szCs w:val="21"/>
        </w:rPr>
        <w:t>数据</w:t>
      </w:r>
    </w:p>
    <w:p w14:paraId="150DC06A" w14:textId="77777777" w:rsidR="00D16BE9" w:rsidRDefault="00AC4FA2">
      <w:pPr>
        <w:widowControl w:val="0"/>
        <w:autoSpaceDE w:val="0"/>
        <w:autoSpaceDN w:val="0"/>
        <w:spacing w:line="300" w:lineRule="auto"/>
        <w:ind w:firstLine="420"/>
        <w:rPr>
          <w:rFonts w:eastAsia="Arial" w:cs="Arial"/>
          <w:kern w:val="0"/>
          <w:szCs w:val="21"/>
        </w:rPr>
      </w:pPr>
      <w:r>
        <w:rPr>
          <w:noProof/>
        </w:rPr>
        <mc:AlternateContent>
          <mc:Choice Requires="wps">
            <w:drawing>
              <wp:anchor distT="0" distB="0" distL="0" distR="0" simplePos="0" relativeHeight="251673088" behindDoc="1" locked="0" layoutInCell="1" allowOverlap="1" wp14:anchorId="3D727788" wp14:editId="6B605F9D">
                <wp:simplePos x="0" y="0"/>
                <wp:positionH relativeFrom="margin">
                  <wp:align>left</wp:align>
                </wp:positionH>
                <wp:positionV relativeFrom="paragraph">
                  <wp:posOffset>67945</wp:posOffset>
                </wp:positionV>
                <wp:extent cx="1828800" cy="6985"/>
                <wp:effectExtent l="0" t="0" r="0" b="0"/>
                <wp:wrapTopAndBottom/>
                <wp:docPr id="996531908" name="docshape98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28800" cy="6985"/>
                        </a:xfrm>
                        <a:prstGeom prst="rect">
                          <a:avLst/>
                        </a:prstGeom>
                        <a:solidFill>
                          <a:srgbClr val="000000"/>
                        </a:solidFill>
                        <a:ln>
                          <a:noFill/>
                        </a:ln>
                      </wps:spPr>
                      <wps:bodyPr rot="0" vert="horz" wrap="square" lIns="91440" tIns="45720" rIns="91440" bIns="45720" anchor="t" anchorCtr="0" upright="1">
                        <a:noAutofit/>
                      </wps:bodyPr>
                    </wps:wsp>
                  </a:graphicData>
                </a:graphic>
              </wp:anchor>
            </w:drawing>
          </mc:Choice>
          <mc:Fallback xmlns:wpsCustomData="http://www.wps.cn/officeDocument/2013/wpsCustomData">
            <w:pict>
              <v:rect id="docshape980" o:spid="_x0000_s1026" o:spt="1" style="position:absolute;left:0pt;margin-top:5.35pt;height:0.55pt;width:144pt;mso-position-horizontal:left;mso-position-horizontal-relative:margin;mso-wrap-distance-bottom:0pt;mso-wrap-distance-top:0pt;z-index:-251564032;mso-width-relative:page;mso-height-relative:page;" fillcolor="#000000" filled="t" stroked="f" coordsize="21600,21600" o:gfxdata="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">
                <v:fill on="t" focussize="0,0"/>
                <v:stroke on="f"/>
                <v:imagedata o:title=""/>
                <o:lock v:ext="edit" aspectratio="f"/>
                <w10:wrap type="topAndBottom"/>
              </v:rect>
            </w:pict>
          </mc:Fallback>
        </mc:AlternateContent>
      </w:r>
      <w:r>
        <w:rPr>
          <w:rFonts w:eastAsia="Arial" w:cs="Arial"/>
          <w:b/>
          <w:color w:val="000080"/>
          <w:kern w:val="0"/>
          <w:sz w:val="18"/>
          <w:vertAlign w:val="superscript"/>
        </w:rPr>
        <w:t>162</w:t>
      </w:r>
      <w:r>
        <w:rPr>
          <w:rFonts w:eastAsia="宋体" w:cs="宋体" w:hint="eastAsia"/>
          <w:kern w:val="0"/>
          <w:sz w:val="18"/>
        </w:rPr>
        <w:t>请注意，</w:t>
      </w:r>
      <w:r>
        <w:rPr>
          <w:rFonts w:eastAsia="Arial" w:cs="Arial"/>
          <w:kern w:val="0"/>
          <w:sz w:val="18"/>
        </w:rPr>
        <w:t>"</w:t>
      </w:r>
      <w:r>
        <w:rPr>
          <w:rFonts w:eastAsia="宋体" w:cs="宋体" w:hint="eastAsia"/>
          <w:kern w:val="0"/>
          <w:sz w:val="18"/>
        </w:rPr>
        <w:t>二手数据提供者</w:t>
      </w:r>
      <w:r>
        <w:rPr>
          <w:rFonts w:eastAsia="Arial" w:cs="Arial"/>
          <w:kern w:val="0"/>
          <w:sz w:val="18"/>
        </w:rPr>
        <w:t xml:space="preserve"> "</w:t>
      </w:r>
      <w:r>
        <w:rPr>
          <w:rFonts w:eastAsia="宋体" w:cs="宋体" w:hint="eastAsia"/>
          <w:kern w:val="0"/>
          <w:sz w:val="18"/>
        </w:rPr>
        <w:t>一词通常是指除生产或提供服务的企业及其行业协会之外的所有其他来源。例如，顾问或研究团体。</w:t>
      </w:r>
      <w:r>
        <w:rPr>
          <w:rFonts w:eastAsia="宋体" w:cs="宋体" w:hint="eastAsia"/>
          <w:kern w:val="0"/>
          <w:sz w:val="18"/>
        </w:rPr>
        <w:br w:type="page"/>
      </w:r>
      <w:r>
        <w:rPr>
          <w:rFonts w:eastAsia="宋体" w:cs="宋体" w:hint="eastAsia"/>
          <w:kern w:val="0"/>
          <w:szCs w:val="21"/>
        </w:rPr>
        <w:lastRenderedPageBreak/>
        <w:t>集，例如为此目的开发的</w:t>
      </w:r>
      <w:r>
        <w:rPr>
          <w:rFonts w:eastAsia="Arial" w:cs="Arial"/>
          <w:kern w:val="0"/>
          <w:szCs w:val="21"/>
        </w:rPr>
        <w:t xml:space="preserve"> ILCD </w:t>
      </w:r>
      <w:r>
        <w:rPr>
          <w:rFonts w:eastAsia="宋体" w:cs="宋体" w:hint="eastAsia"/>
          <w:kern w:val="0"/>
          <w:szCs w:val="21"/>
        </w:rPr>
        <w:t>数据格式，对正确选择和使用这些数据集以及解释结果都有很大帮助。</w:t>
      </w:r>
    </w:p>
    <w:p w14:paraId="4B9B5742" w14:textId="77777777" w:rsidR="00D16BE9" w:rsidRDefault="00AC4FA2">
      <w:pPr>
        <w:widowControl w:val="0"/>
        <w:autoSpaceDE w:val="0"/>
        <w:autoSpaceDN w:val="0"/>
        <w:spacing w:line="300" w:lineRule="auto"/>
        <w:ind w:firstLine="422"/>
        <w:rPr>
          <w:rFonts w:eastAsia="Arial" w:cs="Arial"/>
          <w:b/>
          <w:bCs/>
          <w:kern w:val="0"/>
          <w:szCs w:val="21"/>
        </w:rPr>
      </w:pPr>
      <w:r>
        <w:rPr>
          <w:rFonts w:eastAsia="宋体" w:cs="宋体" w:hint="eastAsia"/>
          <w:b/>
          <w:bCs/>
          <w:kern w:val="0"/>
          <w:szCs w:val="21"/>
        </w:rPr>
        <w:t>预先验证的</w:t>
      </w:r>
      <w:r>
        <w:rPr>
          <w:rFonts w:eastAsia="宋体" w:cs="宋体" w:hint="eastAsia"/>
          <w:b/>
          <w:bCs/>
          <w:spacing w:val="-4"/>
          <w:kern w:val="0"/>
          <w:szCs w:val="21"/>
        </w:rPr>
        <w:t>数据</w:t>
      </w:r>
    </w:p>
    <w:p w14:paraId="216F5406" w14:textId="77777777" w:rsidR="00D16BE9" w:rsidRDefault="00AC4FA2">
      <w:pPr>
        <w:pStyle w:val="a8"/>
        <w:spacing w:line="300" w:lineRule="auto"/>
        <w:ind w:firstLineChars="200" w:firstLine="420"/>
        <w:jc w:val="both"/>
        <w:rPr>
          <w:rFonts w:cs="宋体"/>
          <w:szCs w:val="21"/>
          <w:lang w:eastAsia="zh-CN"/>
        </w:rPr>
      </w:pPr>
      <w:r>
        <w:rPr>
          <w:rFonts w:cs="宋体" w:hint="eastAsia"/>
          <w:szCs w:val="21"/>
          <w:lang w:eastAsia="zh-CN"/>
        </w:rPr>
        <w:t>建议使用已经过独立审查的通用背景数据集（也可使用平均数据，如行业协会提供的数据），因为这样做有两个好处：可以独立保证数据集的质量。此外，由于数据集已经过审核，在使用数据集时，只需判断所选流程是否适合所分析的系统，因此大大降低了审核工作量。</w:t>
      </w:r>
    </w:p>
    <w:p w14:paraId="46F723E0" w14:textId="77777777" w:rsidR="00D16BE9" w:rsidRDefault="00D16BE9">
      <w:pPr>
        <w:pStyle w:val="a8"/>
        <w:spacing w:line="300" w:lineRule="auto"/>
        <w:ind w:firstLineChars="200" w:firstLine="420"/>
        <w:jc w:val="both"/>
        <w:rPr>
          <w:rFonts w:cs="宋体"/>
          <w:lang w:eastAsia="zh-CN"/>
        </w:rPr>
      </w:pPr>
    </w:p>
    <w:tbl>
      <w:tblPr>
        <w:tblStyle w:val="TableNormal"/>
        <w:tblW w:w="9289" w:type="dxa"/>
        <w:tblInd w:w="-535" w:type="dxa"/>
        <w:tblBorders>
          <w:top w:val="dotDash" w:sz="18" w:space="0" w:color="008000"/>
          <w:left w:val="dotDash" w:sz="18" w:space="0" w:color="008000"/>
          <w:bottom w:val="dotDash" w:sz="18" w:space="0" w:color="008000"/>
          <w:right w:val="dotDash" w:sz="18" w:space="0" w:color="008000"/>
          <w:insideH w:val="dotDash" w:sz="18" w:space="0" w:color="008000"/>
          <w:insideV w:val="dotDash" w:sz="18" w:space="0" w:color="008000"/>
        </w:tblBorders>
        <w:tblLayout w:type="fixed"/>
        <w:tblLook w:val="04A0" w:firstRow="1" w:lastRow="0" w:firstColumn="1" w:lastColumn="0" w:noHBand="0" w:noVBand="1"/>
      </w:tblPr>
      <w:tblGrid>
        <w:gridCol w:w="9289"/>
      </w:tblGrid>
      <w:tr w:rsidR="00D16BE9" w14:paraId="27EC32B5" w14:textId="77777777">
        <w:trPr>
          <w:trHeight w:val="543"/>
        </w:trPr>
        <w:tc>
          <w:tcPr>
            <w:tcW w:w="9289" w:type="dxa"/>
            <w:tcBorders>
              <w:bottom w:val="dashSmallGap" w:sz="4" w:space="0" w:color="000000"/>
            </w:tcBorders>
          </w:tcPr>
          <w:p w14:paraId="12281CF9" w14:textId="77777777" w:rsidR="00D16BE9" w:rsidRDefault="00AC4FA2">
            <w:pPr>
              <w:pStyle w:val="TableParagraph"/>
              <w:spacing w:before="0" w:line="300" w:lineRule="auto"/>
              <w:ind w:left="0" w:firstLineChars="200" w:firstLine="482"/>
              <w:jc w:val="center"/>
              <w:rPr>
                <w:rFonts w:ascii="Times New Roman" w:hAnsi="Times New Roman"/>
                <w:b/>
                <w:sz w:val="24"/>
                <w:lang w:eastAsia="zh-CN"/>
              </w:rPr>
            </w:pPr>
            <w:r>
              <w:rPr>
                <w:rFonts w:ascii="Times New Roman" w:eastAsia="宋体" w:hAnsi="Times New Roman" w:cs="宋体" w:hint="eastAsia"/>
                <w:b/>
                <w:color w:val="003300"/>
                <w:sz w:val="24"/>
                <w:lang w:eastAsia="zh-CN"/>
              </w:rPr>
              <w:t>规定：</w:t>
            </w:r>
            <w:r>
              <w:rPr>
                <w:rFonts w:ascii="Times New Roman" w:hAnsi="Times New Roman"/>
                <w:b/>
                <w:color w:val="003300"/>
                <w:sz w:val="24"/>
                <w:lang w:eastAsia="zh-CN"/>
              </w:rPr>
              <w:t xml:space="preserve">7.6 </w:t>
            </w:r>
            <w:r>
              <w:rPr>
                <w:rFonts w:ascii="Times New Roman" w:eastAsia="宋体" w:hAnsi="Times New Roman" w:cs="宋体" w:hint="eastAsia"/>
                <w:b/>
                <w:color w:val="003300"/>
                <w:sz w:val="24"/>
                <w:lang w:eastAsia="zh-CN"/>
              </w:rPr>
              <w:t>选择次级</w:t>
            </w:r>
            <w:r>
              <w:rPr>
                <w:rFonts w:ascii="Times New Roman" w:hAnsi="Times New Roman"/>
                <w:b/>
                <w:color w:val="003300"/>
                <w:sz w:val="24"/>
                <w:lang w:eastAsia="zh-CN"/>
              </w:rPr>
              <w:t xml:space="preserve"> LCI </w:t>
            </w:r>
            <w:r>
              <w:rPr>
                <w:rFonts w:ascii="Times New Roman" w:eastAsia="宋体" w:hAnsi="Times New Roman" w:cs="宋体" w:hint="eastAsia"/>
                <w:b/>
                <w:color w:val="003300"/>
                <w:sz w:val="24"/>
                <w:lang w:eastAsia="zh-CN"/>
              </w:rPr>
              <w:t>数据</w:t>
            </w:r>
            <w:r>
              <w:rPr>
                <w:rFonts w:ascii="Times New Roman" w:eastAsia="宋体" w:hAnsi="Times New Roman" w:cs="宋体" w:hint="eastAsia"/>
                <w:b/>
                <w:color w:val="003300"/>
                <w:spacing w:val="-4"/>
                <w:sz w:val="24"/>
                <w:lang w:eastAsia="zh-CN"/>
              </w:rPr>
              <w:t>集</w:t>
            </w:r>
          </w:p>
        </w:tc>
      </w:tr>
      <w:tr w:rsidR="00D16BE9" w14:paraId="6C27F07A" w14:textId="77777777">
        <w:trPr>
          <w:trHeight w:val="566"/>
        </w:trPr>
        <w:tc>
          <w:tcPr>
            <w:tcW w:w="9289" w:type="dxa"/>
            <w:tcBorders>
              <w:top w:val="dashSmallGap" w:sz="4" w:space="0" w:color="000000"/>
              <w:bottom w:val="nil"/>
            </w:tcBorders>
          </w:tcPr>
          <w:p w14:paraId="2B6210B6" w14:textId="77777777" w:rsidR="00D16BE9" w:rsidRDefault="00AC4FA2">
            <w:pPr>
              <w:pStyle w:val="TableParagraph"/>
              <w:spacing w:before="0" w:line="300" w:lineRule="auto"/>
              <w:ind w:left="0" w:firstLineChars="200" w:firstLine="360"/>
              <w:rPr>
                <w:rFonts w:ascii="Times New Roman" w:hAnsi="Times New Roman"/>
                <w:sz w:val="18"/>
                <w:lang w:eastAsia="zh-CN"/>
              </w:rPr>
            </w:pPr>
            <w:r>
              <w:rPr>
                <w:rFonts w:ascii="Times New Roman" w:eastAsia="宋体" w:hAnsi="Times New Roman" w:cs="宋体" w:hint="eastAsia"/>
                <w:color w:val="0D6812"/>
                <w:sz w:val="18"/>
                <w:lang w:eastAsia="zh-CN"/>
              </w:rPr>
              <w:t>请注意，这些规定也适用于作为交</w:t>
            </w:r>
            <w:proofErr w:type="gramStart"/>
            <w:r>
              <w:rPr>
                <w:rFonts w:ascii="Times New Roman" w:eastAsia="宋体" w:hAnsi="Times New Roman" w:cs="宋体" w:hint="eastAsia"/>
                <w:color w:val="0D6812"/>
                <w:sz w:val="18"/>
                <w:lang w:eastAsia="zh-CN"/>
              </w:rPr>
              <w:t>付品</w:t>
            </w:r>
            <w:proofErr w:type="gramEnd"/>
            <w:r>
              <w:rPr>
                <w:rFonts w:ascii="Times New Roman" w:eastAsia="宋体" w:hAnsi="Times New Roman" w:cs="宋体" w:hint="eastAsia"/>
                <w:color w:val="0D6812"/>
                <w:sz w:val="18"/>
                <w:lang w:eastAsia="zh-CN"/>
              </w:rPr>
              <w:t>的单元过程和部分终止系统数据集的开发，因为需要从系统的角度对截止规则进行评估。</w:t>
            </w:r>
          </w:p>
        </w:tc>
      </w:tr>
      <w:tr w:rsidR="00D16BE9" w14:paraId="120FBA8D" w14:textId="77777777">
        <w:trPr>
          <w:trHeight w:val="606"/>
        </w:trPr>
        <w:tc>
          <w:tcPr>
            <w:tcW w:w="9289" w:type="dxa"/>
            <w:tcBorders>
              <w:top w:val="nil"/>
              <w:bottom w:val="nil"/>
            </w:tcBorders>
          </w:tcPr>
          <w:p w14:paraId="53417AC5" w14:textId="77777777" w:rsidR="00D16BE9" w:rsidRDefault="00AC4FA2">
            <w:pPr>
              <w:pStyle w:val="TableParagraph"/>
              <w:spacing w:before="0" w:line="300" w:lineRule="auto"/>
              <w:ind w:left="0" w:firstLineChars="200" w:firstLine="360"/>
              <w:rPr>
                <w:rFonts w:ascii="Times New Roman" w:hAnsi="Times New Roman"/>
                <w:sz w:val="18"/>
                <w:lang w:eastAsia="zh-CN"/>
              </w:rPr>
            </w:pPr>
            <w:r>
              <w:rPr>
                <w:rFonts w:ascii="Times New Roman" w:eastAsia="宋体" w:hAnsi="Times New Roman" w:cs="宋体" w:hint="eastAsia"/>
                <w:color w:val="0D6812"/>
                <w:sz w:val="18"/>
                <w:lang w:eastAsia="zh-CN"/>
              </w:rPr>
              <w:t>归因和后果建模以及情况</w:t>
            </w:r>
            <w:r>
              <w:rPr>
                <w:rFonts w:ascii="Times New Roman" w:hAnsi="Times New Roman"/>
                <w:color w:val="0D6812"/>
                <w:sz w:val="18"/>
                <w:lang w:eastAsia="zh-CN"/>
              </w:rPr>
              <w:t xml:space="preserve"> A</w:t>
            </w:r>
            <w:r>
              <w:rPr>
                <w:rFonts w:ascii="Times New Roman" w:eastAsia="宋体" w:hAnsi="Times New Roman" w:cs="宋体" w:hint="eastAsia"/>
                <w:color w:val="0D6812"/>
                <w:sz w:val="18"/>
                <w:lang w:eastAsia="zh-CN"/>
              </w:rPr>
              <w:t>、</w:t>
            </w:r>
            <w:r>
              <w:rPr>
                <w:rFonts w:ascii="Times New Roman" w:hAnsi="Times New Roman"/>
                <w:color w:val="0D6812"/>
                <w:sz w:val="18"/>
                <w:lang w:eastAsia="zh-CN"/>
              </w:rPr>
              <w:t xml:space="preserve">B </w:t>
            </w:r>
            <w:r>
              <w:rPr>
                <w:rFonts w:ascii="Times New Roman" w:eastAsia="宋体" w:hAnsi="Times New Roman" w:cs="宋体" w:hint="eastAsia"/>
                <w:color w:val="0D6812"/>
                <w:sz w:val="18"/>
                <w:lang w:eastAsia="zh-CN"/>
              </w:rPr>
              <w:t>和</w:t>
            </w:r>
            <w:r>
              <w:rPr>
                <w:rFonts w:ascii="Times New Roman" w:hAnsi="Times New Roman"/>
                <w:color w:val="0D6812"/>
                <w:sz w:val="18"/>
                <w:lang w:eastAsia="zh-CN"/>
              </w:rPr>
              <w:t xml:space="preserve"> C </w:t>
            </w:r>
            <w:r>
              <w:rPr>
                <w:rFonts w:ascii="Times New Roman" w:eastAsia="宋体" w:hAnsi="Times New Roman" w:cs="宋体" w:hint="eastAsia"/>
                <w:color w:val="0D6812"/>
                <w:sz w:val="18"/>
                <w:lang w:eastAsia="zh-CN"/>
              </w:rPr>
              <w:t>至少需要部分不同的建模数据集。</w:t>
            </w:r>
          </w:p>
        </w:tc>
      </w:tr>
      <w:tr w:rsidR="00D16BE9" w14:paraId="0C471632" w14:textId="77777777">
        <w:trPr>
          <w:trHeight w:val="866"/>
        </w:trPr>
        <w:tc>
          <w:tcPr>
            <w:tcW w:w="9289" w:type="dxa"/>
            <w:tcBorders>
              <w:top w:val="nil"/>
              <w:bottom w:val="nil"/>
            </w:tcBorders>
          </w:tcPr>
          <w:p w14:paraId="007464AE" w14:textId="77777777" w:rsidR="00D16BE9" w:rsidRDefault="00AC4FA2">
            <w:pPr>
              <w:pStyle w:val="TableParagraph"/>
              <w:spacing w:before="0" w:line="300" w:lineRule="auto"/>
              <w:ind w:left="0" w:firstLineChars="200" w:firstLine="420"/>
              <w:jc w:val="both"/>
              <w:rPr>
                <w:rFonts w:ascii="Times New Roman" w:hAnsi="Times New Roman"/>
                <w:sz w:val="21"/>
                <w:szCs w:val="21"/>
                <w:lang w:eastAsia="zh-CN"/>
              </w:rPr>
            </w:pPr>
            <w:r>
              <w:rPr>
                <w:rFonts w:ascii="Times New Roman" w:hAnsi="Times New Roman"/>
                <w:color w:val="0D6812"/>
                <w:sz w:val="21"/>
                <w:szCs w:val="21"/>
                <w:lang w:eastAsia="zh-CN"/>
              </w:rPr>
              <w:t xml:space="preserve">I) </w:t>
            </w:r>
            <w:r>
              <w:rPr>
                <w:rFonts w:ascii="Times New Roman" w:eastAsia="宋体" w:hAnsi="Times New Roman"/>
                <w:color w:val="0D6812"/>
                <w:sz w:val="21"/>
                <w:szCs w:val="21"/>
                <w:lang w:eastAsia="zh-CN"/>
              </w:rPr>
              <w:t>SHALL</w:t>
            </w:r>
            <w:r>
              <w:rPr>
                <w:rFonts w:ascii="Times New Roman" w:hAnsi="Times New Roman"/>
                <w:color w:val="0D6812"/>
                <w:sz w:val="21"/>
                <w:szCs w:val="21"/>
                <w:lang w:eastAsia="zh-CN"/>
              </w:rPr>
              <w:t>--</w:t>
            </w:r>
            <w:r>
              <w:rPr>
                <w:rFonts w:ascii="Times New Roman" w:eastAsia="宋体" w:hAnsi="Times New Roman"/>
                <w:b/>
                <w:color w:val="0D6812"/>
                <w:sz w:val="21"/>
                <w:szCs w:val="21"/>
                <w:lang w:eastAsia="zh-CN"/>
              </w:rPr>
              <w:t>使用一致的辅助数据集：</w:t>
            </w:r>
            <w:r>
              <w:rPr>
                <w:rFonts w:ascii="Times New Roman" w:eastAsia="宋体" w:hAnsi="Times New Roman"/>
                <w:color w:val="0D6812"/>
                <w:sz w:val="21"/>
                <w:szCs w:val="21"/>
                <w:lang w:eastAsia="zh-CN"/>
              </w:rPr>
              <w:t>系统模型中使用的次要数据（通用数据集、平均数据集或特定数据集）应在方法上相互充分一致，并与专门收集的主要数据</w:t>
            </w:r>
            <w:proofErr w:type="gramStart"/>
            <w:r>
              <w:rPr>
                <w:rFonts w:ascii="Times New Roman" w:eastAsia="宋体" w:hAnsi="Times New Roman"/>
                <w:color w:val="0D6812"/>
                <w:sz w:val="21"/>
                <w:szCs w:val="21"/>
                <w:lang w:eastAsia="zh-CN"/>
              </w:rPr>
              <w:t>集充分</w:t>
            </w:r>
            <w:proofErr w:type="gramEnd"/>
            <w:r>
              <w:rPr>
                <w:rFonts w:ascii="Times New Roman" w:eastAsia="宋体" w:hAnsi="Times New Roman"/>
                <w:color w:val="0D6812"/>
                <w:sz w:val="21"/>
                <w:szCs w:val="21"/>
                <w:lang w:eastAsia="zh-CN"/>
              </w:rPr>
              <w:t>一致。</w:t>
            </w:r>
          </w:p>
        </w:tc>
      </w:tr>
      <w:tr w:rsidR="00D16BE9" w14:paraId="792BAB1F" w14:textId="77777777">
        <w:trPr>
          <w:trHeight w:val="991"/>
        </w:trPr>
        <w:tc>
          <w:tcPr>
            <w:tcW w:w="9289" w:type="dxa"/>
            <w:tcBorders>
              <w:top w:val="nil"/>
              <w:bottom w:val="nil"/>
            </w:tcBorders>
          </w:tcPr>
          <w:p w14:paraId="1E2B2B5F" w14:textId="77777777" w:rsidR="00D16BE9" w:rsidRDefault="00AC4FA2">
            <w:pPr>
              <w:pStyle w:val="TableParagraph"/>
              <w:spacing w:before="0" w:line="300" w:lineRule="auto"/>
              <w:ind w:left="0" w:firstLineChars="200" w:firstLine="420"/>
              <w:jc w:val="both"/>
              <w:rPr>
                <w:rFonts w:ascii="Times New Roman" w:hAnsi="Times New Roman"/>
                <w:sz w:val="21"/>
                <w:szCs w:val="21"/>
                <w:lang w:eastAsia="zh-CN"/>
              </w:rPr>
            </w:pPr>
            <w:r>
              <w:rPr>
                <w:rFonts w:ascii="Times New Roman" w:hAnsi="Times New Roman"/>
                <w:color w:val="0D6812"/>
                <w:sz w:val="21"/>
                <w:szCs w:val="21"/>
                <w:lang w:eastAsia="zh-CN"/>
              </w:rPr>
              <w:t xml:space="preserve">II) </w:t>
            </w:r>
            <w:r>
              <w:rPr>
                <w:rFonts w:ascii="Times New Roman" w:eastAsiaTheme="minorEastAsia" w:hAnsi="Times New Roman" w:hint="eastAsia"/>
                <w:color w:val="0D6812"/>
                <w:sz w:val="21"/>
                <w:szCs w:val="21"/>
                <w:lang w:eastAsia="zh-CN"/>
              </w:rPr>
              <w:t>SHOULD</w:t>
            </w:r>
            <w:r>
              <w:rPr>
                <w:rFonts w:ascii="Times New Roman" w:hAnsi="Times New Roman"/>
                <w:color w:val="0D6812"/>
                <w:sz w:val="21"/>
                <w:szCs w:val="21"/>
                <w:lang w:eastAsia="zh-CN"/>
              </w:rPr>
              <w:t>--</w:t>
            </w:r>
            <w:r>
              <w:rPr>
                <w:rFonts w:ascii="Times New Roman" w:eastAsia="宋体" w:hAnsi="Times New Roman" w:cs="宋体" w:hint="eastAsia"/>
                <w:b/>
                <w:color w:val="0D6812"/>
                <w:sz w:val="21"/>
                <w:szCs w:val="21"/>
                <w:lang w:eastAsia="zh-CN"/>
              </w:rPr>
              <w:t>以质量为导向选择辅助数据集：</w:t>
            </w:r>
            <w:r>
              <w:rPr>
                <w:rFonts w:ascii="Times New Roman" w:eastAsia="宋体" w:hAnsi="Times New Roman" w:cs="宋体" w:hint="eastAsia"/>
                <w:color w:val="0D6812"/>
                <w:sz w:val="21"/>
                <w:szCs w:val="21"/>
                <w:lang w:eastAsia="zh-CN"/>
              </w:rPr>
              <w:t>应根据更严格意义上的数据质量（即技术、地理和时间方面的代表性、完整性和精确性）来选择辅助数据集。此外，其参考流程和</w:t>
            </w:r>
            <w:r>
              <w:rPr>
                <w:rFonts w:ascii="Times New Roman" w:hAnsi="Times New Roman"/>
                <w:color w:val="0D6812"/>
                <w:sz w:val="21"/>
                <w:szCs w:val="21"/>
                <w:lang w:eastAsia="zh-CN"/>
              </w:rPr>
              <w:t>/</w:t>
            </w:r>
            <w:r>
              <w:rPr>
                <w:rFonts w:ascii="Times New Roman" w:eastAsia="宋体" w:hAnsi="Times New Roman" w:cs="宋体" w:hint="eastAsia"/>
                <w:color w:val="0D6812"/>
                <w:sz w:val="21"/>
                <w:szCs w:val="21"/>
                <w:lang w:eastAsia="zh-CN"/>
              </w:rPr>
              <w:t>或功能单元应足以代表所分析系统中的特定流程、产品或服务。</w:t>
            </w:r>
          </w:p>
        </w:tc>
      </w:tr>
      <w:tr w:rsidR="00D16BE9" w14:paraId="01A3EC81" w14:textId="77777777">
        <w:trPr>
          <w:trHeight w:val="1149"/>
        </w:trPr>
        <w:tc>
          <w:tcPr>
            <w:tcW w:w="9289" w:type="dxa"/>
            <w:tcBorders>
              <w:top w:val="nil"/>
              <w:bottom w:val="nil"/>
              <w:right w:val="dotted" w:sz="12" w:space="0" w:color="000000"/>
            </w:tcBorders>
          </w:tcPr>
          <w:p w14:paraId="1B50B106" w14:textId="77777777" w:rsidR="00D16BE9" w:rsidRDefault="00AC4FA2">
            <w:pPr>
              <w:pStyle w:val="TableParagraph"/>
              <w:spacing w:before="0" w:line="300" w:lineRule="auto"/>
              <w:ind w:left="0" w:firstLineChars="200" w:firstLine="420"/>
              <w:jc w:val="both"/>
              <w:rPr>
                <w:rFonts w:ascii="Times New Roman" w:hAnsi="Times New Roman"/>
                <w:sz w:val="21"/>
                <w:szCs w:val="21"/>
                <w:lang w:eastAsia="zh-CN"/>
              </w:rPr>
            </w:pPr>
            <w:r>
              <w:rPr>
                <w:rFonts w:ascii="Times New Roman" w:hAnsi="Times New Roman"/>
                <w:color w:val="0D6812"/>
                <w:sz w:val="21"/>
                <w:szCs w:val="21"/>
                <w:lang w:eastAsia="zh-CN"/>
              </w:rPr>
              <w:t xml:space="preserve">III) MAY - </w:t>
            </w:r>
            <w:r>
              <w:rPr>
                <w:rFonts w:ascii="Times New Roman" w:eastAsia="宋体" w:hAnsi="Times New Roman" w:cs="宋体" w:hint="eastAsia"/>
                <w:b/>
                <w:color w:val="0D6812"/>
                <w:sz w:val="21"/>
                <w:szCs w:val="21"/>
                <w:lang w:eastAsia="zh-CN"/>
              </w:rPr>
              <w:t>优先选择预先验证的数据集：</w:t>
            </w:r>
            <w:r>
              <w:rPr>
                <w:rFonts w:ascii="Times New Roman" w:eastAsia="宋体" w:hAnsi="Times New Roman" w:cs="宋体" w:hint="eastAsia"/>
                <w:color w:val="0D6812"/>
                <w:sz w:val="21"/>
                <w:szCs w:val="21"/>
                <w:lang w:eastAsia="zh-CN"/>
              </w:rPr>
              <w:t>建议优先选择已经严格审核过的数据集（</w:t>
            </w:r>
            <w:r>
              <w:rPr>
                <w:rFonts w:ascii="Times New Roman" w:hAnsi="Times New Roman"/>
                <w:color w:val="0D6812"/>
                <w:sz w:val="21"/>
                <w:szCs w:val="21"/>
                <w:lang w:eastAsia="zh-CN"/>
              </w:rPr>
              <w:t>"</w:t>
            </w:r>
            <w:r>
              <w:rPr>
                <w:rFonts w:ascii="Times New Roman" w:eastAsia="宋体" w:hAnsi="Times New Roman" w:cs="宋体" w:hint="eastAsia"/>
                <w:color w:val="0D6812"/>
                <w:sz w:val="21"/>
                <w:szCs w:val="21"/>
                <w:lang w:eastAsia="zh-CN"/>
              </w:rPr>
              <w:t>预先审核过的数据</w:t>
            </w:r>
            <w:r>
              <w:rPr>
                <w:rFonts w:ascii="Times New Roman" w:hAnsi="Times New Roman"/>
                <w:color w:val="0D6812"/>
                <w:sz w:val="21"/>
                <w:szCs w:val="21"/>
                <w:lang w:eastAsia="zh-CN"/>
              </w:rPr>
              <w:t>"</w:t>
            </w:r>
            <w:r>
              <w:rPr>
                <w:rFonts w:ascii="Times New Roman" w:eastAsia="宋体" w:hAnsi="Times New Roman" w:cs="宋体" w:hint="eastAsia"/>
                <w:color w:val="0D6812"/>
                <w:sz w:val="21"/>
                <w:szCs w:val="21"/>
                <w:lang w:eastAsia="zh-CN"/>
              </w:rPr>
              <w:t>），因为这样可以减少对分析系统进行审核的工作量：只需审核这些数据集在分析系统中的适当使用。</w:t>
            </w:r>
            <w:r>
              <w:rPr>
                <w:rFonts w:ascii="Times New Roman" w:hAnsi="Times New Roman"/>
                <w:color w:val="0D6812"/>
                <w:sz w:val="21"/>
                <w:szCs w:val="21"/>
                <w:lang w:eastAsia="zh-CN"/>
              </w:rPr>
              <w:t>[ISO+]</w:t>
            </w:r>
          </w:p>
        </w:tc>
      </w:tr>
      <w:tr w:rsidR="00D16BE9" w14:paraId="199AF241" w14:textId="77777777">
        <w:trPr>
          <w:trHeight w:val="1262"/>
        </w:trPr>
        <w:tc>
          <w:tcPr>
            <w:tcW w:w="9289" w:type="dxa"/>
            <w:tcBorders>
              <w:top w:val="nil"/>
              <w:bottom w:val="nil"/>
              <w:right w:val="dotted" w:sz="12" w:space="0" w:color="000000"/>
            </w:tcBorders>
          </w:tcPr>
          <w:p w14:paraId="08B4C29F" w14:textId="77777777" w:rsidR="00D16BE9" w:rsidRDefault="00AC4FA2">
            <w:pPr>
              <w:pStyle w:val="TableParagraph"/>
              <w:spacing w:before="0" w:line="300" w:lineRule="auto"/>
              <w:ind w:left="0" w:firstLineChars="200" w:firstLine="420"/>
              <w:jc w:val="both"/>
              <w:rPr>
                <w:rFonts w:ascii="Times New Roman" w:hAnsi="Times New Roman"/>
                <w:sz w:val="21"/>
                <w:szCs w:val="21"/>
              </w:rPr>
            </w:pPr>
            <w:r>
              <w:rPr>
                <w:rFonts w:ascii="Times New Roman" w:hAnsi="Times New Roman"/>
                <w:color w:val="0D6812"/>
                <w:sz w:val="21"/>
                <w:szCs w:val="21"/>
                <w:lang w:eastAsia="zh-CN"/>
              </w:rPr>
              <w:t>IV)</w:t>
            </w:r>
            <w:r>
              <w:rPr>
                <w:rFonts w:ascii="Times New Roman" w:eastAsiaTheme="minorEastAsia" w:hAnsi="Times New Roman" w:hint="eastAsia"/>
                <w:color w:val="0D6812"/>
                <w:sz w:val="21"/>
                <w:szCs w:val="21"/>
                <w:lang w:eastAsia="zh-CN"/>
              </w:rPr>
              <w:t xml:space="preserve"> </w:t>
            </w:r>
            <w:r>
              <w:rPr>
                <w:rFonts w:ascii="Times New Roman" w:hAnsi="Times New Roman"/>
                <w:color w:val="0D6812"/>
                <w:sz w:val="21"/>
                <w:szCs w:val="21"/>
                <w:lang w:eastAsia="zh-CN"/>
              </w:rPr>
              <w:t xml:space="preserve">MAY - </w:t>
            </w:r>
            <w:r>
              <w:rPr>
                <w:rFonts w:ascii="Times New Roman" w:eastAsia="宋体" w:hAnsi="Times New Roman" w:cs="宋体" w:hint="eastAsia"/>
                <w:b/>
                <w:color w:val="0D6812"/>
                <w:sz w:val="21"/>
                <w:szCs w:val="21"/>
                <w:lang w:eastAsia="zh-CN"/>
              </w:rPr>
              <w:t>优先选择文档齐全的数据集：</w:t>
            </w:r>
            <w:r>
              <w:rPr>
                <w:rFonts w:ascii="Times New Roman" w:eastAsia="宋体" w:hAnsi="Times New Roman" w:cs="宋体" w:hint="eastAsia"/>
                <w:color w:val="0D6812"/>
                <w:sz w:val="21"/>
                <w:szCs w:val="21"/>
                <w:lang w:eastAsia="zh-CN"/>
              </w:rPr>
              <w:t>建议优先选择有全面、有效组织的文档支持的数据集。这样，建模者（以及后来的审核者）就能判断数据集的质量及其是否适合所分析的系统。</w:t>
            </w:r>
            <w:r>
              <w:rPr>
                <w:rFonts w:ascii="Times New Roman" w:hAnsi="Times New Roman"/>
                <w:color w:val="0D6812"/>
                <w:sz w:val="21"/>
                <w:szCs w:val="21"/>
              </w:rPr>
              <w:t>[</w:t>
            </w:r>
            <w:r>
              <w:rPr>
                <w:rFonts w:ascii="Times New Roman" w:eastAsiaTheme="minorEastAsia" w:hAnsi="Times New Roman" w:hint="eastAsia"/>
                <w:color w:val="0D6812"/>
                <w:sz w:val="21"/>
                <w:szCs w:val="21"/>
                <w:lang w:eastAsia="zh-CN"/>
              </w:rPr>
              <w:t>ISO</w:t>
            </w:r>
            <w:r>
              <w:rPr>
                <w:rFonts w:ascii="Times New Roman" w:hAnsi="Times New Roman"/>
                <w:color w:val="0D6812"/>
                <w:sz w:val="21"/>
                <w:szCs w:val="21"/>
              </w:rPr>
              <w:t>+]</w:t>
            </w:r>
          </w:p>
        </w:tc>
      </w:tr>
      <w:tr w:rsidR="00D16BE9" w14:paraId="58AC10C8" w14:textId="77777777">
        <w:trPr>
          <w:trHeight w:val="1041"/>
        </w:trPr>
        <w:tc>
          <w:tcPr>
            <w:tcW w:w="9289" w:type="dxa"/>
            <w:tcBorders>
              <w:top w:val="nil"/>
            </w:tcBorders>
          </w:tcPr>
          <w:p w14:paraId="684C7832" w14:textId="77777777" w:rsidR="00D16BE9" w:rsidRDefault="00AC4FA2">
            <w:pPr>
              <w:pStyle w:val="TableParagraph"/>
              <w:spacing w:before="0" w:line="300" w:lineRule="auto"/>
              <w:ind w:left="0" w:firstLineChars="200" w:firstLine="360"/>
              <w:jc w:val="both"/>
              <w:rPr>
                <w:rFonts w:ascii="Times New Roman" w:hAnsi="Times New Roman"/>
                <w:sz w:val="18"/>
                <w:lang w:eastAsia="zh-CN"/>
              </w:rPr>
            </w:pPr>
            <w:r>
              <w:rPr>
                <w:rFonts w:ascii="Times New Roman" w:eastAsia="宋体" w:hAnsi="Times New Roman" w:cs="宋体" w:hint="eastAsia"/>
                <w:color w:val="0D6812"/>
                <w:sz w:val="18"/>
                <w:lang w:eastAsia="zh-CN"/>
              </w:rPr>
              <w:t>通过使用可由用户调整</w:t>
            </w:r>
            <w:r>
              <w:rPr>
                <w:rFonts w:ascii="Times New Roman" w:hAnsi="Times New Roman"/>
                <w:color w:val="0D6812"/>
                <w:sz w:val="18"/>
                <w:lang w:eastAsia="zh-CN"/>
              </w:rPr>
              <w:t>/</w:t>
            </w:r>
            <w:r>
              <w:rPr>
                <w:rFonts w:ascii="Times New Roman" w:eastAsia="宋体" w:hAnsi="Times New Roman" w:cs="宋体" w:hint="eastAsia"/>
                <w:color w:val="0D6812"/>
                <w:sz w:val="18"/>
                <w:lang w:eastAsia="zh-CN"/>
              </w:rPr>
              <w:t>重新建模以与所分析系统保持一致的单一操作单元过程数据</w:t>
            </w:r>
            <w:proofErr w:type="gramStart"/>
            <w:r>
              <w:rPr>
                <w:rFonts w:ascii="Times New Roman" w:eastAsia="宋体" w:hAnsi="Times New Roman" w:cs="宋体" w:hint="eastAsia"/>
                <w:color w:val="0D6812"/>
                <w:sz w:val="18"/>
                <w:lang w:eastAsia="zh-CN"/>
              </w:rPr>
              <w:t>集背景</w:t>
            </w:r>
            <w:proofErr w:type="gramEnd"/>
            <w:r>
              <w:rPr>
                <w:rFonts w:ascii="Times New Roman" w:eastAsia="宋体" w:hAnsi="Times New Roman" w:cs="宋体" w:hint="eastAsia"/>
                <w:color w:val="0D6812"/>
                <w:sz w:val="18"/>
                <w:lang w:eastAsia="zh-CN"/>
              </w:rPr>
              <w:t>系统，或通过使用与所分析系统中应用的方法一致的</w:t>
            </w:r>
            <w:r>
              <w:rPr>
                <w:rFonts w:ascii="Times New Roman" w:hAnsi="Times New Roman"/>
                <w:color w:val="0D6812"/>
                <w:sz w:val="18"/>
                <w:lang w:eastAsia="zh-CN"/>
              </w:rPr>
              <w:t xml:space="preserve"> LCI </w:t>
            </w:r>
            <w:r>
              <w:rPr>
                <w:rFonts w:ascii="Times New Roman" w:eastAsia="宋体" w:hAnsi="Times New Roman" w:cs="宋体" w:hint="eastAsia"/>
                <w:color w:val="0D6812"/>
                <w:sz w:val="18"/>
                <w:lang w:eastAsia="zh-CN"/>
              </w:rPr>
              <w:t>结果数据集</w:t>
            </w:r>
            <w:r>
              <w:rPr>
                <w:rFonts w:ascii="Times New Roman" w:eastAsia="宋体" w:hAnsi="Times New Roman" w:cs="宋体" w:hint="eastAsia"/>
                <w:color w:val="0D6812"/>
                <w:spacing w:val="-2"/>
                <w:sz w:val="18"/>
                <w:lang w:eastAsia="zh-CN"/>
              </w:rPr>
              <w:t>，</w:t>
            </w:r>
            <w:r>
              <w:rPr>
                <w:rFonts w:ascii="Times New Roman" w:eastAsia="宋体" w:hAnsi="Times New Roman" w:cs="宋体" w:hint="eastAsia"/>
                <w:color w:val="0D6812"/>
                <w:sz w:val="18"/>
                <w:lang w:eastAsia="zh-CN"/>
              </w:rPr>
              <w:t>有助于综合利用不同来源的数据</w:t>
            </w:r>
            <w:r>
              <w:rPr>
                <w:rFonts w:ascii="Times New Roman" w:eastAsia="宋体" w:hAnsi="Times New Roman" w:cs="宋体" w:hint="eastAsia"/>
                <w:color w:val="0D6812"/>
                <w:spacing w:val="-2"/>
                <w:sz w:val="18"/>
                <w:lang w:eastAsia="zh-CN"/>
              </w:rPr>
              <w:t>。</w:t>
            </w:r>
          </w:p>
        </w:tc>
      </w:tr>
    </w:tbl>
    <w:p w14:paraId="5C0CBF7E" w14:textId="77777777" w:rsidR="00D16BE9" w:rsidRDefault="00AC4FA2">
      <w:pPr>
        <w:widowControl w:val="0"/>
        <w:tabs>
          <w:tab w:val="left" w:pos="1093"/>
          <w:tab w:val="left" w:pos="1094"/>
        </w:tabs>
        <w:autoSpaceDE w:val="0"/>
        <w:autoSpaceDN w:val="0"/>
        <w:spacing w:line="300" w:lineRule="auto"/>
        <w:ind w:firstLine="562"/>
        <w:jc w:val="left"/>
        <w:outlineLvl w:val="1"/>
        <w:rPr>
          <w:rFonts w:eastAsia="宋体" w:cs="Arial"/>
          <w:b/>
          <w:bCs/>
          <w:kern w:val="0"/>
          <w:sz w:val="28"/>
          <w:szCs w:val="28"/>
        </w:rPr>
      </w:pPr>
      <w:r>
        <w:rPr>
          <w:rFonts w:eastAsia="宋体" w:cs="Arial"/>
          <w:b/>
          <w:bCs/>
          <w:kern w:val="0"/>
          <w:sz w:val="28"/>
          <w:szCs w:val="28"/>
        </w:rPr>
        <w:t>7.</w:t>
      </w:r>
      <w:r>
        <w:rPr>
          <w:rFonts w:eastAsia="宋体" w:cs="Arial" w:hint="eastAsia"/>
          <w:b/>
          <w:bCs/>
          <w:kern w:val="0"/>
          <w:sz w:val="28"/>
          <w:szCs w:val="28"/>
        </w:rPr>
        <w:t>7</w:t>
      </w:r>
      <w:r>
        <w:rPr>
          <w:rFonts w:eastAsia="宋体" w:cs="Arial" w:hint="eastAsia"/>
          <w:b/>
          <w:bCs/>
          <w:kern w:val="0"/>
          <w:sz w:val="28"/>
          <w:szCs w:val="28"/>
        </w:rPr>
        <w:t>平均</w:t>
      </w:r>
      <w:r>
        <w:rPr>
          <w:rFonts w:eastAsia="宋体" w:cs="Arial" w:hint="eastAsia"/>
          <w:b/>
          <w:bCs/>
          <w:kern w:val="0"/>
          <w:sz w:val="28"/>
          <w:szCs w:val="28"/>
        </w:rPr>
        <w:t xml:space="preserve"> LCI </w:t>
      </w:r>
      <w:r>
        <w:rPr>
          <w:rFonts w:eastAsia="宋体" w:cs="Arial" w:hint="eastAsia"/>
          <w:b/>
          <w:bCs/>
          <w:kern w:val="0"/>
          <w:sz w:val="28"/>
          <w:szCs w:val="28"/>
        </w:rPr>
        <w:t>数据</w:t>
      </w:r>
    </w:p>
    <w:p w14:paraId="701B21C2" w14:textId="77777777" w:rsidR="00D16BE9" w:rsidRDefault="00AC4FA2">
      <w:pPr>
        <w:widowControl w:val="0"/>
        <w:autoSpaceDE w:val="0"/>
        <w:autoSpaceDN w:val="0"/>
        <w:spacing w:line="300" w:lineRule="auto"/>
        <w:ind w:firstLine="414"/>
        <w:jc w:val="left"/>
        <w:rPr>
          <w:rFonts w:eastAsia="Arial" w:cs="Arial"/>
          <w:b/>
          <w:bCs/>
          <w:kern w:val="0"/>
          <w:szCs w:val="21"/>
        </w:rPr>
      </w:pPr>
      <w:r>
        <w:rPr>
          <w:rFonts w:eastAsia="宋体" w:cs="宋体" w:hint="eastAsia"/>
          <w:b/>
          <w:bCs/>
          <w:spacing w:val="-2"/>
          <w:kern w:val="0"/>
          <w:szCs w:val="21"/>
        </w:rPr>
        <w:t>概述</w:t>
      </w:r>
    </w:p>
    <w:p w14:paraId="5BEAF946" w14:textId="77777777" w:rsidR="00D16BE9" w:rsidRDefault="00000000">
      <w:pPr>
        <w:widowControl w:val="0"/>
        <w:autoSpaceDE w:val="0"/>
        <w:autoSpaceDN w:val="0"/>
        <w:spacing w:line="300" w:lineRule="auto"/>
        <w:ind w:firstLine="420"/>
        <w:rPr>
          <w:rFonts w:eastAsia="Arial" w:cs="Arial"/>
          <w:kern w:val="0"/>
          <w:szCs w:val="21"/>
        </w:rPr>
      </w:pPr>
      <w:hyperlink w:anchor="_bookmark277" w:history="1">
        <w:r w:rsidR="00AC4FA2">
          <w:rPr>
            <w:rFonts w:eastAsia="宋体" w:cs="宋体" w:hint="eastAsia"/>
            <w:kern w:val="0"/>
            <w:szCs w:val="21"/>
          </w:rPr>
          <w:t>图</w:t>
        </w:r>
        <w:r w:rsidR="00AC4FA2">
          <w:rPr>
            <w:rFonts w:eastAsia="Arial" w:cs="Arial"/>
            <w:kern w:val="0"/>
            <w:szCs w:val="21"/>
          </w:rPr>
          <w:t xml:space="preserve"> 22</w:t>
        </w:r>
      </w:hyperlink>
      <w:r w:rsidR="00AC4FA2">
        <w:rPr>
          <w:rFonts w:eastAsia="Arial" w:cs="Arial"/>
          <w:kern w:val="0"/>
          <w:szCs w:val="21"/>
        </w:rPr>
        <w:t xml:space="preserve"> </w:t>
      </w:r>
      <w:r w:rsidR="00AC4FA2">
        <w:rPr>
          <w:rFonts w:eastAsia="宋体" w:cs="宋体" w:hint="eastAsia"/>
          <w:kern w:val="0"/>
          <w:szCs w:val="21"/>
        </w:rPr>
        <w:t>说明了流程平均（也称横向平均）和系统平均（也称纵向平均）的主要不同形式：在流程平均法中，两个或多个流程提供相同的功能，但代表</w:t>
      </w:r>
      <w:r w:rsidR="00AC4FA2">
        <w:rPr>
          <w:rFonts w:eastAsia="宋体" w:cs="宋体" w:hint="eastAsia"/>
          <w:spacing w:val="-2"/>
          <w:kern w:val="0"/>
          <w:szCs w:val="21"/>
        </w:rPr>
        <w:t>不同的系统</w:t>
      </w:r>
      <w:r w:rsidR="00AC4FA2">
        <w:rPr>
          <w:rFonts w:eastAsia="宋体" w:cs="宋体" w:hint="eastAsia"/>
          <w:kern w:val="0"/>
          <w:szCs w:val="21"/>
        </w:rPr>
        <w:t>，</w:t>
      </w:r>
      <w:r w:rsidR="00AC4FA2">
        <w:rPr>
          <w:rFonts w:eastAsia="宋体" w:cs="宋体" w:hint="eastAsia"/>
          <w:szCs w:val="21"/>
        </w:rPr>
        <w:t>例如技术、地点、年份等。这通常</w:t>
      </w:r>
      <w:r w:rsidR="00AC4FA2">
        <w:rPr>
          <w:rFonts w:eastAsia="宋体" w:cs="宋体" w:hint="eastAsia"/>
          <w:kern w:val="0"/>
          <w:szCs w:val="21"/>
        </w:rPr>
        <w:t>根据清单对所要反映的平均情况的贡献大小，对清单进行平均分配。</w:t>
      </w:r>
      <w:r w:rsidR="00AC4FA2">
        <w:rPr>
          <w:rFonts w:eastAsia="宋体" w:cs="宋体" w:hint="eastAsia"/>
          <w:color w:val="808080"/>
          <w:kern w:val="0"/>
          <w:szCs w:val="21"/>
        </w:rPr>
        <w:t>例如，钢铁行业可能会开发一个全球行业平均的高炉（</w:t>
      </w:r>
      <w:r w:rsidR="00AC4FA2">
        <w:rPr>
          <w:rFonts w:eastAsia="Arial" w:cs="Arial"/>
          <w:color w:val="808080"/>
          <w:kern w:val="0"/>
          <w:szCs w:val="21"/>
        </w:rPr>
        <w:t>BOF</w:t>
      </w:r>
      <w:r w:rsidR="00AC4FA2">
        <w:rPr>
          <w:rFonts w:eastAsia="宋体" w:cs="宋体" w:hint="eastAsia"/>
          <w:color w:val="808080"/>
          <w:kern w:val="0"/>
          <w:szCs w:val="21"/>
        </w:rPr>
        <w:t>）工艺数据集，方法是</w:t>
      </w:r>
      <w:r w:rsidR="00AC4FA2">
        <w:rPr>
          <w:rFonts w:eastAsia="宋体" w:cs="宋体" w:hint="eastAsia"/>
          <w:color w:val="808080"/>
          <w:spacing w:val="39"/>
          <w:kern w:val="0"/>
          <w:szCs w:val="21"/>
        </w:rPr>
        <w:t>逐一</w:t>
      </w:r>
      <w:r w:rsidR="00AC4FA2">
        <w:rPr>
          <w:rFonts w:eastAsia="宋体" w:cs="宋体" w:hint="eastAsia"/>
          <w:color w:val="808080"/>
          <w:kern w:val="0"/>
          <w:szCs w:val="21"/>
        </w:rPr>
        <w:t>清点各个生产基地的高炉工艺，并根据每个生产基地对高炉钢材总产量的相对贡献进行加权</w:t>
      </w:r>
      <w:r w:rsidR="00AC4FA2">
        <w:rPr>
          <w:rFonts w:eastAsia="Arial" w:cs="Arial"/>
          <w:color w:val="808080"/>
          <w:kern w:val="0"/>
          <w:szCs w:val="21"/>
        </w:rPr>
        <w:t>/</w:t>
      </w:r>
      <w:r w:rsidR="00AC4FA2">
        <w:rPr>
          <w:rFonts w:eastAsia="宋体" w:cs="宋体" w:hint="eastAsia"/>
          <w:color w:val="808080"/>
          <w:kern w:val="0"/>
          <w:szCs w:val="21"/>
        </w:rPr>
        <w:t>缩放，将清点的数据相加。</w:t>
      </w:r>
      <w:r w:rsidR="00AC4FA2">
        <w:rPr>
          <w:rFonts w:eastAsia="宋体" w:cs="宋体" w:hint="eastAsia"/>
          <w:kern w:val="0"/>
          <w:szCs w:val="21"/>
        </w:rPr>
        <w:t>在这种求平均值的过程中，任何缺失的数据通常都会用类似生产基地的数据来填补，以确保技术和国家组合等能够很好地代表平均水平。</w:t>
      </w:r>
    </w:p>
    <w:p w14:paraId="6069DE8D" w14:textId="77777777" w:rsidR="00D16BE9" w:rsidRDefault="00AC4FA2">
      <w:pPr>
        <w:widowControl w:val="0"/>
        <w:autoSpaceDE w:val="0"/>
        <w:autoSpaceDN w:val="0"/>
        <w:spacing w:line="300" w:lineRule="auto"/>
        <w:ind w:firstLine="420"/>
        <w:rPr>
          <w:rFonts w:cs="Arial"/>
          <w:kern w:val="0"/>
          <w:szCs w:val="21"/>
        </w:rPr>
      </w:pPr>
      <w:r>
        <w:rPr>
          <w:rFonts w:eastAsia="宋体" w:cs="宋体" w:hint="eastAsia"/>
          <w:kern w:val="0"/>
          <w:szCs w:val="21"/>
        </w:rPr>
        <w:lastRenderedPageBreak/>
        <w:t>系统平均法类似于对两个或多个系统的</w:t>
      </w:r>
      <w:r>
        <w:rPr>
          <w:rFonts w:eastAsia="Arial" w:cs="Arial"/>
          <w:kern w:val="0"/>
          <w:szCs w:val="21"/>
        </w:rPr>
        <w:t xml:space="preserve"> "</w:t>
      </w:r>
      <w:r>
        <w:rPr>
          <w:rFonts w:eastAsia="宋体" w:cs="宋体" w:hint="eastAsia"/>
          <w:kern w:val="0"/>
          <w:szCs w:val="21"/>
        </w:rPr>
        <w:t>从摇篮到入口</w:t>
      </w:r>
      <w:r>
        <w:rPr>
          <w:rFonts w:eastAsia="Arial" w:cs="Arial"/>
          <w:kern w:val="0"/>
          <w:szCs w:val="21"/>
        </w:rPr>
        <w:t xml:space="preserve"> "</w:t>
      </w:r>
      <w:r>
        <w:rPr>
          <w:rFonts w:eastAsia="宋体" w:cs="宋体" w:hint="eastAsia"/>
          <w:kern w:val="0"/>
          <w:szCs w:val="21"/>
        </w:rPr>
        <w:t>或</w:t>
      </w:r>
      <w:r>
        <w:rPr>
          <w:rFonts w:eastAsia="Arial" w:cs="Arial"/>
          <w:kern w:val="0"/>
          <w:szCs w:val="21"/>
        </w:rPr>
        <w:t xml:space="preserve"> "</w:t>
      </w:r>
      <w:r>
        <w:rPr>
          <w:rFonts w:eastAsia="宋体" w:cs="宋体" w:hint="eastAsia"/>
          <w:kern w:val="0"/>
          <w:szCs w:val="21"/>
        </w:rPr>
        <w:t>从摇篮到坟墓</w:t>
      </w:r>
      <w:r>
        <w:rPr>
          <w:rFonts w:eastAsia="Arial" w:cs="Arial"/>
          <w:kern w:val="0"/>
          <w:szCs w:val="21"/>
        </w:rPr>
        <w:t xml:space="preserve"> "</w:t>
      </w:r>
      <w:r>
        <w:rPr>
          <w:rFonts w:eastAsia="宋体" w:cs="宋体" w:hint="eastAsia"/>
          <w:spacing w:val="40"/>
          <w:kern w:val="0"/>
          <w:szCs w:val="21"/>
        </w:rPr>
        <w:t>库存</w:t>
      </w:r>
      <w:r>
        <w:rPr>
          <w:rFonts w:eastAsia="宋体" w:cs="宋体" w:hint="eastAsia"/>
          <w:kern w:val="0"/>
          <w:szCs w:val="21"/>
        </w:rPr>
        <w:t>进行平均。</w:t>
      </w:r>
      <w:r>
        <w:rPr>
          <w:rFonts w:eastAsia="宋体" w:cs="宋体" w:hint="eastAsia"/>
          <w:color w:val="808080"/>
          <w:kern w:val="0"/>
          <w:szCs w:val="21"/>
        </w:rPr>
        <w:t>例如，在上述例子的基础上，是否可以对不同地点的转炉钢材</w:t>
      </w:r>
      <w:r>
        <w:rPr>
          <w:rFonts w:eastAsia="Arial" w:cs="Arial"/>
          <w:color w:val="808080"/>
          <w:kern w:val="0"/>
          <w:szCs w:val="21"/>
        </w:rPr>
        <w:t xml:space="preserve"> "</w:t>
      </w:r>
      <w:r>
        <w:rPr>
          <w:rFonts w:eastAsia="宋体" w:cs="宋体" w:hint="eastAsia"/>
          <w:color w:val="808080"/>
          <w:kern w:val="0"/>
          <w:szCs w:val="21"/>
        </w:rPr>
        <w:t>从摇篮到炉门</w:t>
      </w:r>
      <w:r>
        <w:rPr>
          <w:rFonts w:eastAsia="Arial" w:cs="Arial"/>
          <w:color w:val="808080"/>
          <w:kern w:val="0"/>
          <w:szCs w:val="21"/>
        </w:rPr>
        <w:t xml:space="preserve"> "</w:t>
      </w:r>
      <w:r>
        <w:rPr>
          <w:rFonts w:eastAsia="宋体" w:cs="宋体" w:hint="eastAsia"/>
          <w:color w:val="808080"/>
          <w:kern w:val="0"/>
          <w:szCs w:val="21"/>
        </w:rPr>
        <w:t>库存进行加权求和</w:t>
      </w:r>
      <w:proofErr w:type="gramStart"/>
      <w:r>
        <w:rPr>
          <w:rFonts w:eastAsia="宋体" w:cs="宋体" w:hint="eastAsia"/>
          <w:color w:val="808080"/>
          <w:kern w:val="0"/>
          <w:szCs w:val="21"/>
        </w:rPr>
        <w:t>和</w:t>
      </w:r>
      <w:proofErr w:type="gramEnd"/>
      <w:r>
        <w:rPr>
          <w:rFonts w:eastAsia="宋体" w:cs="宋体" w:hint="eastAsia"/>
          <w:color w:val="808080"/>
          <w:kern w:val="0"/>
          <w:szCs w:val="21"/>
        </w:rPr>
        <w:t>平均。这将包括转炉工艺的背景系统，即</w:t>
      </w:r>
      <w:r>
        <w:rPr>
          <w:rFonts w:eastAsia="宋体" w:cs="宋体" w:hint="eastAsia"/>
          <w:color w:val="808080"/>
          <w:spacing w:val="40"/>
          <w:kern w:val="0"/>
          <w:szCs w:val="21"/>
        </w:rPr>
        <w:t>得出</w:t>
      </w:r>
      <w:r>
        <w:rPr>
          <w:rFonts w:eastAsia="宋体" w:cs="宋体" w:hint="eastAsia"/>
          <w:color w:val="808080"/>
          <w:kern w:val="0"/>
          <w:szCs w:val="21"/>
        </w:rPr>
        <w:t>转炉钢材作为一种产品（</w:t>
      </w:r>
      <w:r>
        <w:rPr>
          <w:rFonts w:eastAsia="Arial" w:cs="Arial"/>
          <w:color w:val="808080"/>
          <w:kern w:val="0"/>
          <w:szCs w:val="21"/>
        </w:rPr>
        <w:t>"</w:t>
      </w:r>
      <w:r>
        <w:rPr>
          <w:rFonts w:eastAsia="宋体" w:cs="宋体" w:hint="eastAsia"/>
          <w:color w:val="808080"/>
          <w:kern w:val="0"/>
          <w:szCs w:val="21"/>
        </w:rPr>
        <w:t>系统</w:t>
      </w:r>
      <w:r>
        <w:rPr>
          <w:rFonts w:eastAsia="Arial" w:cs="Arial"/>
          <w:color w:val="808080"/>
          <w:kern w:val="0"/>
          <w:szCs w:val="21"/>
        </w:rPr>
        <w:t>"</w:t>
      </w:r>
      <w:r>
        <w:rPr>
          <w:rFonts w:eastAsia="宋体" w:cs="宋体" w:hint="eastAsia"/>
          <w:color w:val="808080"/>
          <w:kern w:val="0"/>
          <w:szCs w:val="21"/>
        </w:rPr>
        <w:t>）的全球平均值。</w:t>
      </w:r>
      <w:bookmarkStart w:id="129" w:name="_bookmark277"/>
      <w:bookmarkEnd w:id="129"/>
    </w:p>
    <w:p w14:paraId="588BA52E" w14:textId="77777777" w:rsidR="00D16BE9" w:rsidRDefault="00AC4FA2">
      <w:pPr>
        <w:widowControl w:val="0"/>
        <w:autoSpaceDE w:val="0"/>
        <w:autoSpaceDN w:val="0"/>
        <w:spacing w:line="300" w:lineRule="auto"/>
        <w:ind w:firstLine="420"/>
        <w:rPr>
          <w:rFonts w:eastAsia="宋体" w:cs="宋体"/>
          <w:b/>
          <w:kern w:val="0"/>
          <w:sz w:val="20"/>
        </w:rPr>
      </w:pPr>
      <w:r>
        <w:rPr>
          <w:noProof/>
        </w:rPr>
        <w:drawing>
          <wp:inline distT="0" distB="0" distL="0" distR="0" wp14:anchorId="6B41079D" wp14:editId="38CDFC5C">
            <wp:extent cx="5274310" cy="2087245"/>
            <wp:effectExtent l="0" t="0" r="8890" b="8255"/>
            <wp:docPr id="14867130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713057" name="图片 1"/>
                    <pic:cNvPicPr>
                      <a:picLocks noChangeAspect="1"/>
                    </pic:cNvPicPr>
                  </pic:nvPicPr>
                  <pic:blipFill>
                    <a:blip r:embed="rId63"/>
                    <a:stretch>
                      <a:fillRect/>
                    </a:stretch>
                  </pic:blipFill>
                  <pic:spPr>
                    <a:xfrm>
                      <a:off x="0" y="0"/>
                      <a:ext cx="5274310" cy="2087245"/>
                    </a:xfrm>
                    <a:prstGeom prst="rect">
                      <a:avLst/>
                    </a:prstGeom>
                  </pic:spPr>
                </pic:pic>
              </a:graphicData>
            </a:graphic>
          </wp:inline>
        </w:drawing>
      </w:r>
    </w:p>
    <w:p w14:paraId="004CCD60" w14:textId="77777777" w:rsidR="00D16BE9" w:rsidRDefault="00AC4FA2">
      <w:pPr>
        <w:widowControl w:val="0"/>
        <w:autoSpaceDE w:val="0"/>
        <w:autoSpaceDN w:val="0"/>
        <w:spacing w:line="300" w:lineRule="auto"/>
        <w:ind w:firstLine="402"/>
        <w:rPr>
          <w:rFonts w:eastAsia="Arial" w:cs="Arial"/>
          <w:b/>
          <w:kern w:val="0"/>
          <w:sz w:val="20"/>
        </w:rPr>
      </w:pPr>
      <w:r>
        <w:rPr>
          <w:rFonts w:eastAsia="宋体" w:cs="宋体" w:hint="eastAsia"/>
          <w:b/>
          <w:kern w:val="0"/>
          <w:sz w:val="20"/>
        </w:rPr>
        <w:t>图</w:t>
      </w:r>
      <w:r>
        <w:rPr>
          <w:rFonts w:eastAsia="Arial" w:cs="Arial"/>
          <w:b/>
          <w:kern w:val="0"/>
          <w:sz w:val="20"/>
        </w:rPr>
        <w:t xml:space="preserve"> 22 </w:t>
      </w:r>
      <w:r>
        <w:rPr>
          <w:rFonts w:eastAsia="宋体" w:cs="宋体" w:hint="eastAsia"/>
          <w:b/>
          <w:kern w:val="0"/>
          <w:sz w:val="20"/>
        </w:rPr>
        <w:t>过程平均（</w:t>
      </w:r>
      <w:r>
        <w:rPr>
          <w:rFonts w:eastAsia="Arial" w:cs="Arial"/>
          <w:b/>
          <w:kern w:val="0"/>
          <w:sz w:val="20"/>
        </w:rPr>
        <w:t>"</w:t>
      </w:r>
      <w:r>
        <w:rPr>
          <w:rFonts w:eastAsia="宋体" w:cs="宋体" w:hint="eastAsia"/>
          <w:b/>
          <w:kern w:val="0"/>
          <w:sz w:val="20"/>
        </w:rPr>
        <w:t>水平平均</w:t>
      </w:r>
      <w:r>
        <w:rPr>
          <w:rFonts w:eastAsia="Arial" w:cs="Arial"/>
          <w:b/>
          <w:kern w:val="0"/>
          <w:sz w:val="20"/>
        </w:rPr>
        <w:t>"</w:t>
      </w:r>
      <w:r>
        <w:rPr>
          <w:rFonts w:eastAsia="宋体" w:cs="宋体" w:hint="eastAsia"/>
          <w:b/>
          <w:kern w:val="0"/>
          <w:sz w:val="20"/>
        </w:rPr>
        <w:t>，上图）和系统平均（</w:t>
      </w:r>
      <w:r>
        <w:rPr>
          <w:rFonts w:eastAsia="Arial" w:cs="Arial"/>
          <w:b/>
          <w:kern w:val="0"/>
          <w:sz w:val="20"/>
        </w:rPr>
        <w:t>"</w:t>
      </w:r>
      <w:r>
        <w:rPr>
          <w:rFonts w:eastAsia="宋体" w:cs="宋体" w:hint="eastAsia"/>
          <w:b/>
          <w:kern w:val="0"/>
          <w:sz w:val="20"/>
        </w:rPr>
        <w:t>垂直平均</w:t>
      </w:r>
      <w:r>
        <w:rPr>
          <w:rFonts w:eastAsia="Arial" w:cs="Arial"/>
          <w:b/>
          <w:kern w:val="0"/>
          <w:sz w:val="20"/>
        </w:rPr>
        <w:t>"</w:t>
      </w:r>
      <w:r>
        <w:rPr>
          <w:rFonts w:eastAsia="宋体" w:cs="宋体" w:hint="eastAsia"/>
          <w:b/>
          <w:kern w:val="0"/>
          <w:sz w:val="20"/>
        </w:rPr>
        <w:t>，下图）；示意图。</w:t>
      </w:r>
    </w:p>
    <w:p w14:paraId="1D6F926D" w14:textId="77777777" w:rsidR="00D16BE9" w:rsidRDefault="00D16BE9">
      <w:pPr>
        <w:widowControl w:val="0"/>
        <w:autoSpaceDE w:val="0"/>
        <w:autoSpaceDN w:val="0"/>
        <w:spacing w:line="300" w:lineRule="auto"/>
        <w:ind w:firstLine="402"/>
        <w:jc w:val="left"/>
        <w:rPr>
          <w:rFonts w:eastAsia="Arial" w:cs="Arial"/>
          <w:b/>
          <w:kern w:val="0"/>
          <w:sz w:val="20"/>
        </w:rPr>
      </w:pPr>
    </w:p>
    <w:p w14:paraId="5C511C11" w14:textId="77777777" w:rsidR="00D16BE9" w:rsidRDefault="00AC4FA2">
      <w:pPr>
        <w:widowControl w:val="0"/>
        <w:autoSpaceDE w:val="0"/>
        <w:autoSpaceDN w:val="0"/>
        <w:spacing w:line="300" w:lineRule="auto"/>
        <w:ind w:firstLine="420"/>
        <w:rPr>
          <w:rFonts w:eastAsia="Arial" w:cs="Arial"/>
          <w:kern w:val="0"/>
          <w:szCs w:val="21"/>
        </w:rPr>
      </w:pPr>
      <w:r>
        <w:rPr>
          <w:rFonts w:eastAsia="宋体" w:cs="宋体" w:hint="eastAsia"/>
          <w:kern w:val="0"/>
          <w:szCs w:val="21"/>
        </w:rPr>
        <w:t>如前所述，在实践中往往会发现特殊方法和通用方法</w:t>
      </w:r>
      <w:r>
        <w:rPr>
          <w:rFonts w:eastAsia="宋体" w:cs="宋体" w:hint="eastAsia"/>
          <w:spacing w:val="-3"/>
          <w:kern w:val="0"/>
          <w:szCs w:val="21"/>
        </w:rPr>
        <w:t>的</w:t>
      </w:r>
      <w:r>
        <w:rPr>
          <w:rFonts w:eastAsia="宋体" w:cs="宋体" w:hint="eastAsia"/>
          <w:kern w:val="0"/>
          <w:szCs w:val="21"/>
        </w:rPr>
        <w:t>结合，例如，不同的生产路线和不同的原材料基础无法有效地整合到一个</w:t>
      </w:r>
      <w:r>
        <w:rPr>
          <w:rFonts w:eastAsia="Arial" w:cs="Arial"/>
          <w:kern w:val="0"/>
          <w:szCs w:val="21"/>
        </w:rPr>
        <w:t xml:space="preserve"> "</w:t>
      </w:r>
      <w:r>
        <w:rPr>
          <w:rFonts w:eastAsia="宋体" w:cs="宋体" w:hint="eastAsia"/>
          <w:kern w:val="0"/>
          <w:szCs w:val="21"/>
        </w:rPr>
        <w:t>典型</w:t>
      </w:r>
      <w:r>
        <w:rPr>
          <w:rFonts w:eastAsia="Arial" w:cs="Arial"/>
          <w:kern w:val="0"/>
          <w:szCs w:val="21"/>
        </w:rPr>
        <w:t xml:space="preserve"> "</w:t>
      </w:r>
      <w:r>
        <w:rPr>
          <w:rFonts w:eastAsia="宋体" w:cs="宋体" w:hint="eastAsia"/>
          <w:kern w:val="0"/>
          <w:szCs w:val="21"/>
        </w:rPr>
        <w:t>过程（或甚至整个生命周期）中，因此，主要的变体作为通用数据集进行建模，然后对清单进行</w:t>
      </w:r>
      <w:r>
        <w:rPr>
          <w:rFonts w:eastAsia="宋体" w:cs="宋体" w:hint="eastAsia"/>
          <w:spacing w:val="-2"/>
          <w:kern w:val="0"/>
          <w:szCs w:val="21"/>
        </w:rPr>
        <w:t>平均。</w:t>
      </w:r>
    </w:p>
    <w:p w14:paraId="2EAE9071" w14:textId="77777777" w:rsidR="00D16BE9" w:rsidRDefault="00AC4FA2">
      <w:pPr>
        <w:widowControl w:val="0"/>
        <w:autoSpaceDE w:val="0"/>
        <w:autoSpaceDN w:val="0"/>
        <w:spacing w:line="300" w:lineRule="auto"/>
        <w:ind w:firstLine="420"/>
        <w:rPr>
          <w:rFonts w:eastAsia="Arial" w:cs="Arial"/>
          <w:kern w:val="0"/>
          <w:szCs w:val="21"/>
        </w:rPr>
      </w:pPr>
      <w:r>
        <w:rPr>
          <w:rFonts w:eastAsia="宋体" w:cs="宋体" w:hint="eastAsia"/>
          <w:kern w:val="0"/>
          <w:szCs w:val="21"/>
        </w:rPr>
        <w:t>生产、供应，特别是消费组合数据集是一种特殊且常用的平均数据集；后者是生命周期</w:t>
      </w:r>
      <w:r>
        <w:rPr>
          <w:rFonts w:eastAsia="Arial" w:cs="Arial"/>
          <w:kern w:val="0"/>
          <w:szCs w:val="21"/>
        </w:rPr>
        <w:t xml:space="preserve"> </w:t>
      </w:r>
      <w:r>
        <w:rPr>
          <w:rFonts w:eastAsia="宋体" w:cs="宋体" w:hint="eastAsia"/>
          <w:kern w:val="0"/>
          <w:szCs w:val="21"/>
        </w:rPr>
        <w:t>评估中最常见的数据集。</w:t>
      </w:r>
      <w:hyperlink w:anchor="_bookmark278" w:history="1">
        <w:r>
          <w:rPr>
            <w:rFonts w:eastAsia="宋体" w:cs="宋体" w:hint="eastAsia"/>
            <w:kern w:val="0"/>
            <w:szCs w:val="21"/>
          </w:rPr>
          <w:t>图</w:t>
        </w:r>
        <w:r>
          <w:rPr>
            <w:rFonts w:eastAsia="Arial" w:cs="Arial"/>
            <w:kern w:val="0"/>
            <w:szCs w:val="21"/>
          </w:rPr>
          <w:t xml:space="preserve"> 23</w:t>
        </w:r>
      </w:hyperlink>
      <w:r>
        <w:rPr>
          <w:rFonts w:eastAsia="Arial" w:cs="Arial"/>
          <w:kern w:val="0"/>
          <w:szCs w:val="21"/>
        </w:rPr>
        <w:t xml:space="preserve"> </w:t>
      </w:r>
      <w:r>
        <w:rPr>
          <w:rFonts w:eastAsia="宋体" w:cs="宋体" w:hint="eastAsia"/>
          <w:kern w:val="0"/>
          <w:szCs w:val="21"/>
        </w:rPr>
        <w:t>举例说明了这些概念：</w:t>
      </w:r>
    </w:p>
    <w:p w14:paraId="79E817D6" w14:textId="77777777" w:rsidR="00D16BE9" w:rsidRDefault="00AC4FA2">
      <w:pPr>
        <w:pStyle w:val="a8"/>
        <w:numPr>
          <w:ilvl w:val="0"/>
          <w:numId w:val="95"/>
        </w:numPr>
        <w:spacing w:line="300" w:lineRule="auto"/>
        <w:ind w:left="0" w:firstLineChars="200" w:firstLine="420"/>
        <w:jc w:val="both"/>
        <w:rPr>
          <w:rFonts w:cs="宋体"/>
          <w:szCs w:val="21"/>
          <w:lang w:eastAsia="zh-CN"/>
        </w:rPr>
      </w:pPr>
      <w:r>
        <w:rPr>
          <w:szCs w:val="21"/>
          <w:lang w:eastAsia="zh-CN"/>
        </w:rPr>
        <w:t xml:space="preserve">A </w:t>
      </w:r>
      <w:r>
        <w:rPr>
          <w:rFonts w:cs="宋体" w:hint="eastAsia"/>
          <w:szCs w:val="21"/>
          <w:lang w:eastAsia="zh-CN"/>
        </w:rPr>
        <w:t>国某一产品的生产组合是生产该产品的不同技术</w:t>
      </w:r>
      <w:r>
        <w:rPr>
          <w:szCs w:val="21"/>
          <w:lang w:eastAsia="zh-CN"/>
        </w:rPr>
        <w:t>/</w:t>
      </w:r>
      <w:r>
        <w:rPr>
          <w:rFonts w:cs="宋体" w:hint="eastAsia"/>
          <w:szCs w:val="21"/>
          <w:lang w:eastAsia="zh-CN"/>
        </w:rPr>
        <w:t>路线的库存平均值，按在</w:t>
      </w:r>
      <w:r>
        <w:rPr>
          <w:szCs w:val="21"/>
          <w:lang w:eastAsia="zh-CN"/>
        </w:rPr>
        <w:t xml:space="preserve"> A </w:t>
      </w:r>
      <w:r>
        <w:rPr>
          <w:rFonts w:cs="宋体" w:hint="eastAsia"/>
          <w:szCs w:val="21"/>
          <w:lang w:eastAsia="zh-CN"/>
        </w:rPr>
        <w:t>国领土上运营的该时间段内的产量加权。生命周期评估中应使用的权重是产品的物理单位（如质量、体积、件数），而不是产值或市值。</w:t>
      </w:r>
    </w:p>
    <w:p w14:paraId="57E7764F" w14:textId="77777777" w:rsidR="00D16BE9" w:rsidRDefault="00AC4FA2">
      <w:pPr>
        <w:pStyle w:val="a8"/>
        <w:numPr>
          <w:ilvl w:val="0"/>
          <w:numId w:val="95"/>
        </w:numPr>
        <w:spacing w:line="300" w:lineRule="auto"/>
        <w:ind w:left="0" w:firstLineChars="200" w:firstLine="420"/>
        <w:jc w:val="both"/>
        <w:rPr>
          <w:rFonts w:cs="宋体"/>
          <w:spacing w:val="-2"/>
          <w:szCs w:val="21"/>
          <w:lang w:eastAsia="zh-CN"/>
        </w:rPr>
      </w:pPr>
      <w:r>
        <w:rPr>
          <w:rFonts w:cs="宋体" w:hint="eastAsia"/>
          <w:szCs w:val="21"/>
          <w:lang w:eastAsia="zh-CN"/>
        </w:rPr>
        <w:t>消费组合是生产组合的库存加上进口产品的库存减去出口产品的库存。在将数据平均到加权消费组合时，应考虑不同国家进口产品的构成和数量。需要注意的是，除图中示例外，一个国家的出口组合往往不同于其生产组合，在目标国之间也是如此；需要分析这些差异是否与所分析的系统和问题相关。当然，进口组合也是如此。</w:t>
      </w:r>
    </w:p>
    <w:p w14:paraId="65B2A16B" w14:textId="77777777" w:rsidR="00D16BE9" w:rsidRDefault="00AC4FA2">
      <w:pPr>
        <w:pStyle w:val="a8"/>
        <w:spacing w:line="300" w:lineRule="auto"/>
        <w:ind w:firstLineChars="200" w:firstLine="412"/>
        <w:jc w:val="both"/>
        <w:rPr>
          <w:rFonts w:cs="宋体"/>
          <w:spacing w:val="-2"/>
          <w:szCs w:val="21"/>
          <w:lang w:eastAsia="zh-CN"/>
        </w:rPr>
      </w:pPr>
      <w:r>
        <w:rPr>
          <w:rFonts w:cs="宋体"/>
          <w:spacing w:val="-2"/>
          <w:szCs w:val="21"/>
          <w:lang w:eastAsia="zh-CN"/>
        </w:rPr>
        <w:br w:type="page"/>
      </w:r>
    </w:p>
    <w:p w14:paraId="10E77538" w14:textId="77777777" w:rsidR="00D16BE9" w:rsidRDefault="00AC4FA2">
      <w:pPr>
        <w:pStyle w:val="a8"/>
        <w:numPr>
          <w:ilvl w:val="0"/>
          <w:numId w:val="95"/>
        </w:numPr>
        <w:spacing w:line="300" w:lineRule="auto"/>
        <w:ind w:left="0" w:firstLineChars="200" w:firstLine="420"/>
        <w:jc w:val="both"/>
        <w:rPr>
          <w:rFonts w:cs="宋体"/>
          <w:lang w:eastAsia="zh-CN"/>
        </w:rPr>
      </w:pPr>
      <w:r>
        <w:rPr>
          <w:rFonts w:cs="宋体" w:hint="eastAsia"/>
          <w:lang w:eastAsia="zh-CN"/>
        </w:rPr>
        <w:lastRenderedPageBreak/>
        <w:t>供应组合就是生产组合加上进口组合，即国内可</w:t>
      </w:r>
      <w:proofErr w:type="gramStart"/>
      <w:r>
        <w:rPr>
          <w:rFonts w:cs="宋体" w:hint="eastAsia"/>
          <w:lang w:eastAsia="zh-CN"/>
        </w:rPr>
        <w:t>供消</w:t>
      </w:r>
      <w:proofErr w:type="gramEnd"/>
      <w:r>
        <w:rPr>
          <w:rFonts w:cs="宋体" w:hint="eastAsia"/>
          <w:lang w:eastAsia="zh-CN"/>
        </w:rPr>
        <w:t>费的产品组合。</w:t>
      </w:r>
    </w:p>
    <w:p w14:paraId="1A8895AD" w14:textId="77777777" w:rsidR="00D16BE9" w:rsidRDefault="00AC4FA2">
      <w:pPr>
        <w:pStyle w:val="a8"/>
        <w:spacing w:line="300" w:lineRule="auto"/>
        <w:ind w:firstLineChars="200" w:firstLine="420"/>
        <w:jc w:val="both"/>
        <w:rPr>
          <w:rFonts w:cs="宋体"/>
          <w:lang w:eastAsia="zh-CN"/>
        </w:rPr>
      </w:pPr>
      <w:r>
        <w:rPr>
          <w:noProof/>
        </w:rPr>
        <w:drawing>
          <wp:inline distT="0" distB="0" distL="0" distR="0" wp14:anchorId="515725AB" wp14:editId="174CFF91">
            <wp:extent cx="5274310" cy="3847465"/>
            <wp:effectExtent l="0" t="0" r="8890" b="635"/>
            <wp:docPr id="7459159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915906" name="图片 1"/>
                    <pic:cNvPicPr>
                      <a:picLocks noChangeAspect="1"/>
                    </pic:cNvPicPr>
                  </pic:nvPicPr>
                  <pic:blipFill>
                    <a:blip r:embed="rId64"/>
                    <a:stretch>
                      <a:fillRect/>
                    </a:stretch>
                  </pic:blipFill>
                  <pic:spPr>
                    <a:xfrm>
                      <a:off x="0" y="0"/>
                      <a:ext cx="5274310" cy="3847465"/>
                    </a:xfrm>
                    <a:prstGeom prst="rect">
                      <a:avLst/>
                    </a:prstGeom>
                  </pic:spPr>
                </pic:pic>
              </a:graphicData>
            </a:graphic>
          </wp:inline>
        </w:drawing>
      </w:r>
    </w:p>
    <w:p w14:paraId="04E2C766" w14:textId="77777777" w:rsidR="00D16BE9" w:rsidRDefault="00AC4FA2">
      <w:pPr>
        <w:spacing w:line="300" w:lineRule="auto"/>
        <w:ind w:firstLine="402"/>
        <w:jc w:val="center"/>
        <w:rPr>
          <w:rFonts w:eastAsia="宋体" w:cs="Arial"/>
          <w:b/>
          <w:sz w:val="20"/>
        </w:rPr>
      </w:pPr>
      <w:bookmarkStart w:id="130" w:name="_bookmark278"/>
      <w:bookmarkEnd w:id="130"/>
      <w:r>
        <w:rPr>
          <w:rFonts w:eastAsia="宋体" w:cs="Arial"/>
          <w:b/>
          <w:sz w:val="20"/>
        </w:rPr>
        <w:t>图</w:t>
      </w:r>
      <w:r>
        <w:rPr>
          <w:rFonts w:eastAsia="宋体" w:cs="Arial"/>
          <w:b/>
          <w:sz w:val="20"/>
        </w:rPr>
        <w:t xml:space="preserve"> 23 </w:t>
      </w:r>
      <w:r>
        <w:rPr>
          <w:rFonts w:eastAsia="宋体" w:cs="Arial"/>
          <w:b/>
          <w:sz w:val="20"/>
        </w:rPr>
        <w:t>国家间贸易关系示意图，作为计算产品生产、消费和供应组合的基础。</w:t>
      </w:r>
    </w:p>
    <w:p w14:paraId="0B08345A" w14:textId="77777777" w:rsidR="00D16BE9" w:rsidRDefault="00AC4FA2">
      <w:pPr>
        <w:widowControl w:val="0"/>
        <w:autoSpaceDE w:val="0"/>
        <w:autoSpaceDN w:val="0"/>
        <w:spacing w:line="300" w:lineRule="auto"/>
        <w:ind w:firstLine="420"/>
        <w:rPr>
          <w:rFonts w:eastAsia="Arial" w:cs="Arial"/>
          <w:kern w:val="0"/>
          <w:szCs w:val="21"/>
        </w:rPr>
      </w:pPr>
      <w:r>
        <w:rPr>
          <w:rFonts w:eastAsia="宋体" w:cs="宋体" w:hint="eastAsia"/>
          <w:kern w:val="0"/>
          <w:szCs w:val="21"/>
        </w:rPr>
        <w:t>请注意，在计算一个国家的服务组合时，需要注意避免重复计算，因为进口服务可能是在该国领土上实际进行的</w:t>
      </w:r>
      <w:r>
        <w:rPr>
          <w:rFonts w:eastAsia="宋体" w:cs="宋体" w:hint="eastAsia"/>
          <w:color w:val="808080"/>
          <w:kern w:val="0"/>
          <w:szCs w:val="21"/>
        </w:rPr>
        <w:t>（如现场咨询服务）</w:t>
      </w:r>
      <w:r>
        <w:rPr>
          <w:rFonts w:eastAsia="宋体" w:cs="宋体" w:hint="eastAsia"/>
          <w:kern w:val="0"/>
          <w:szCs w:val="21"/>
        </w:rPr>
        <w:t>，而其他服务则是在外国进行</w:t>
      </w:r>
      <w:r>
        <w:rPr>
          <w:rFonts w:eastAsia="宋体" w:cs="宋体" w:hint="eastAsia"/>
          <w:color w:val="808080"/>
          <w:kern w:val="0"/>
          <w:szCs w:val="21"/>
        </w:rPr>
        <w:t>的（如为</w:t>
      </w:r>
      <w:proofErr w:type="gramStart"/>
      <w:r>
        <w:rPr>
          <w:rFonts w:eastAsia="宋体" w:cs="宋体" w:hint="eastAsia"/>
          <w:color w:val="808080"/>
          <w:kern w:val="0"/>
          <w:szCs w:val="21"/>
        </w:rPr>
        <w:t>分析国</w:t>
      </w:r>
      <w:proofErr w:type="gramEnd"/>
      <w:r>
        <w:rPr>
          <w:rFonts w:eastAsia="宋体" w:cs="宋体" w:hint="eastAsia"/>
          <w:color w:val="808080"/>
          <w:kern w:val="0"/>
          <w:szCs w:val="21"/>
        </w:rPr>
        <w:t>公民提供的旅游服务）</w:t>
      </w:r>
      <w:r>
        <w:rPr>
          <w:rFonts w:eastAsia="宋体" w:cs="宋体" w:hint="eastAsia"/>
          <w:kern w:val="0"/>
          <w:szCs w:val="21"/>
        </w:rPr>
        <w:t>。也就是说，除了货物的实际流动是从源头到下游之外，服务的实际流动是在源头和下游之间进行的。例如，在另一个国家提供服务的工作人员或在另一个国家接受服务的游客，这一点就不那么清楚了。一般来说，无论是商品还是服务，产品的流动方向都与资金的流动方向相反。这有助于识别和计算此类贸易组合。</w:t>
      </w:r>
    </w:p>
    <w:p w14:paraId="54CD1F2F" w14:textId="77777777" w:rsidR="00D16BE9" w:rsidRDefault="00AC4FA2">
      <w:pPr>
        <w:widowControl w:val="0"/>
        <w:autoSpaceDE w:val="0"/>
        <w:autoSpaceDN w:val="0"/>
        <w:spacing w:line="300" w:lineRule="auto"/>
        <w:ind w:firstLine="422"/>
        <w:rPr>
          <w:rFonts w:eastAsia="Arial" w:cs="Arial"/>
          <w:b/>
          <w:bCs/>
          <w:kern w:val="0"/>
          <w:szCs w:val="21"/>
        </w:rPr>
      </w:pPr>
      <w:r>
        <w:rPr>
          <w:rFonts w:eastAsia="宋体" w:cs="宋体" w:hint="eastAsia"/>
          <w:b/>
          <w:bCs/>
          <w:kern w:val="0"/>
          <w:szCs w:val="21"/>
        </w:rPr>
        <w:t>为</w:t>
      </w:r>
      <w:r>
        <w:rPr>
          <w:rFonts w:eastAsia="Arial" w:cs="Arial"/>
          <w:b/>
          <w:bCs/>
          <w:kern w:val="0"/>
          <w:szCs w:val="21"/>
        </w:rPr>
        <w:t xml:space="preserve"> LCI </w:t>
      </w:r>
      <w:r>
        <w:rPr>
          <w:rFonts w:eastAsia="宋体" w:cs="宋体" w:hint="eastAsia"/>
          <w:b/>
          <w:bCs/>
          <w:kern w:val="0"/>
          <w:szCs w:val="21"/>
        </w:rPr>
        <w:t>平均数据</w:t>
      </w:r>
      <w:r>
        <w:rPr>
          <w:rFonts w:eastAsia="宋体" w:cs="宋体" w:hint="eastAsia"/>
          <w:b/>
          <w:bCs/>
          <w:spacing w:val="-4"/>
          <w:kern w:val="0"/>
          <w:szCs w:val="21"/>
        </w:rPr>
        <w:t>集</w:t>
      </w:r>
      <w:r>
        <w:rPr>
          <w:rFonts w:eastAsia="宋体" w:cs="宋体" w:hint="eastAsia"/>
          <w:b/>
          <w:bCs/>
          <w:kern w:val="0"/>
          <w:szCs w:val="21"/>
        </w:rPr>
        <w:t>收集数据</w:t>
      </w:r>
    </w:p>
    <w:p w14:paraId="5C323AA5" w14:textId="77777777" w:rsidR="00D16BE9" w:rsidRDefault="00AC4FA2">
      <w:pPr>
        <w:widowControl w:val="0"/>
        <w:autoSpaceDE w:val="0"/>
        <w:autoSpaceDN w:val="0"/>
        <w:spacing w:line="300" w:lineRule="auto"/>
        <w:ind w:firstLine="420"/>
        <w:rPr>
          <w:rFonts w:eastAsia="Arial" w:cs="Arial"/>
          <w:kern w:val="0"/>
          <w:szCs w:val="21"/>
        </w:rPr>
      </w:pPr>
      <w:r>
        <w:rPr>
          <w:rFonts w:eastAsia="宋体" w:cs="宋体" w:hint="eastAsia"/>
          <w:kern w:val="0"/>
          <w:szCs w:val="21"/>
        </w:rPr>
        <w:t>在结合生产商的具体数据集来计算平均数据集时，应根据各生产商或某条生产路线对总产量的相对贡献等信息来规划数据收集工作（参见前面关于</w:t>
      </w:r>
      <w:r>
        <w:rPr>
          <w:rFonts w:eastAsia="宋体" w:cs="Arial"/>
          <w:kern w:val="0"/>
          <w:szCs w:val="21"/>
        </w:rPr>
        <w:t>平均</w:t>
      </w:r>
      <w:r>
        <w:rPr>
          <w:rFonts w:eastAsia="宋体" w:cs="Arial"/>
          <w:kern w:val="0"/>
          <w:szCs w:val="21"/>
        </w:rPr>
        <w:t>BOF</w:t>
      </w:r>
      <w:r>
        <w:rPr>
          <w:rFonts w:eastAsia="宋体" w:cs="Arial"/>
          <w:kern w:val="0"/>
          <w:szCs w:val="21"/>
        </w:rPr>
        <w:t>工艺和</w:t>
      </w:r>
      <w:r>
        <w:rPr>
          <w:rFonts w:eastAsia="宋体" w:cs="Arial"/>
          <w:kern w:val="0"/>
          <w:szCs w:val="21"/>
        </w:rPr>
        <w:t>BOF</w:t>
      </w:r>
      <w:r>
        <w:rPr>
          <w:rFonts w:eastAsia="宋体" w:cs="Arial"/>
          <w:kern w:val="0"/>
          <w:szCs w:val="21"/>
        </w:rPr>
        <w:t>钢材产品平均数据集的示例）。这对于计算具有代表性的</w:t>
      </w:r>
      <w:proofErr w:type="gramStart"/>
      <w:r>
        <w:rPr>
          <w:rFonts w:eastAsia="宋体" w:cs="Arial"/>
          <w:kern w:val="0"/>
          <w:szCs w:val="21"/>
        </w:rPr>
        <w:t>加权平均</w:t>
      </w:r>
      <w:r>
        <w:rPr>
          <w:rFonts w:eastAsia="宋体" w:cs="宋体" w:hint="eastAsia"/>
          <w:kern w:val="0"/>
          <w:szCs w:val="21"/>
        </w:rPr>
        <w:t>数据集是</w:t>
      </w:r>
      <w:proofErr w:type="gramEnd"/>
      <w:r>
        <w:rPr>
          <w:rFonts w:eastAsia="宋体" w:cs="宋体" w:hint="eastAsia"/>
          <w:kern w:val="0"/>
          <w:szCs w:val="21"/>
        </w:rPr>
        <w:t>必要的。如果经常出现无法获得所有生产基地或服务运营商的数据的情况，则需要其他补充信息，特别是现有库存数据和特定技术、国家等在市场中所占的份额。</w:t>
      </w:r>
    </w:p>
    <w:p w14:paraId="0E00AD5A" w14:textId="77777777" w:rsidR="00D16BE9" w:rsidRDefault="00AC4FA2">
      <w:pPr>
        <w:pStyle w:val="a8"/>
        <w:spacing w:line="300" w:lineRule="auto"/>
        <w:ind w:firstLineChars="200" w:firstLine="400"/>
        <w:jc w:val="both"/>
        <w:rPr>
          <w:rFonts w:cs="宋体"/>
          <w:sz w:val="20"/>
          <w:szCs w:val="21"/>
          <w:lang w:eastAsia="zh-CN"/>
        </w:rPr>
      </w:pPr>
      <w:r>
        <w:rPr>
          <w:rFonts w:cs="宋体" w:hint="eastAsia"/>
          <w:sz w:val="20"/>
          <w:szCs w:val="21"/>
          <w:lang w:eastAsia="zh-CN"/>
        </w:rPr>
        <w:t>因此，平均数据集往往比通用数据集更能代表过程或系统。只要有足够代表性的数据，这种方法是有效的。</w:t>
      </w:r>
    </w:p>
    <w:p w14:paraId="4B070E44" w14:textId="77777777" w:rsidR="00D16BE9" w:rsidRDefault="00AC4FA2">
      <w:pPr>
        <w:pStyle w:val="a8"/>
        <w:spacing w:line="300" w:lineRule="auto"/>
        <w:ind w:firstLineChars="200" w:firstLine="420"/>
        <w:jc w:val="both"/>
        <w:rPr>
          <w:rFonts w:cs="宋体"/>
          <w:lang w:eastAsia="zh-CN"/>
        </w:rPr>
      </w:pPr>
      <w:r>
        <w:rPr>
          <w:rFonts w:cs="宋体" w:hint="eastAsia"/>
          <w:lang w:eastAsia="zh-CN"/>
        </w:rPr>
        <w:br w:type="page"/>
      </w:r>
    </w:p>
    <w:p w14:paraId="68BB25DC" w14:textId="77777777" w:rsidR="00D16BE9" w:rsidRDefault="00AC4FA2">
      <w:pPr>
        <w:pStyle w:val="a8"/>
        <w:spacing w:line="300" w:lineRule="auto"/>
        <w:ind w:firstLineChars="200" w:firstLine="420"/>
        <w:jc w:val="both"/>
        <w:rPr>
          <w:rFonts w:cs="宋体"/>
          <w:lang w:eastAsia="zh-CN"/>
        </w:rPr>
      </w:pPr>
      <w:r>
        <w:rPr>
          <w:rFonts w:cs="宋体" w:hint="eastAsia"/>
          <w:lang w:eastAsia="zh-CN"/>
        </w:rPr>
        <w:lastRenderedPageBreak/>
        <w:t>所有相关的产品变种、生产基地等，并可附有相关产品或生产基地之间数据差异程度的统计信息。与一般数据集相比，平均数据集的数据收集工作显然更繁重，但这种方法也有其他优势，例如可以进行内部基准测试、弱点</w:t>
      </w:r>
      <w:r>
        <w:rPr>
          <w:lang w:eastAsia="zh-CN"/>
        </w:rPr>
        <w:t>/</w:t>
      </w:r>
      <w:r>
        <w:rPr>
          <w:rFonts w:cs="宋体" w:hint="eastAsia"/>
          <w:lang w:eastAsia="zh-CN"/>
        </w:rPr>
        <w:t>改进分析、生成针对特定生产商的</w:t>
      </w:r>
      <w:r>
        <w:rPr>
          <w:lang w:eastAsia="zh-CN"/>
        </w:rPr>
        <w:t xml:space="preserve"> EPD </w:t>
      </w:r>
      <w:r>
        <w:rPr>
          <w:rFonts w:cs="宋体" w:hint="eastAsia"/>
          <w:lang w:eastAsia="zh-CN"/>
        </w:rPr>
        <w:t>等，也就是说，预期应用在很大程度上决定了哪种变体更可取。</w:t>
      </w:r>
    </w:p>
    <w:p w14:paraId="6EA85CFC" w14:textId="77777777" w:rsidR="00D16BE9" w:rsidRDefault="00AC4FA2">
      <w:pPr>
        <w:widowControl w:val="0"/>
        <w:tabs>
          <w:tab w:val="left" w:pos="1093"/>
          <w:tab w:val="left" w:pos="1094"/>
        </w:tabs>
        <w:autoSpaceDE w:val="0"/>
        <w:autoSpaceDN w:val="0"/>
        <w:spacing w:line="300" w:lineRule="auto"/>
        <w:ind w:firstLine="562"/>
        <w:jc w:val="left"/>
        <w:outlineLvl w:val="1"/>
        <w:rPr>
          <w:rFonts w:eastAsia="宋体" w:cs="Arial"/>
          <w:b/>
          <w:bCs/>
          <w:kern w:val="0"/>
          <w:sz w:val="28"/>
          <w:szCs w:val="28"/>
        </w:rPr>
      </w:pPr>
      <w:r>
        <w:rPr>
          <w:rFonts w:eastAsia="宋体" w:cs="Arial"/>
          <w:b/>
          <w:bCs/>
          <w:kern w:val="0"/>
          <w:sz w:val="28"/>
          <w:szCs w:val="28"/>
        </w:rPr>
        <w:t>7.</w:t>
      </w:r>
      <w:r>
        <w:rPr>
          <w:rFonts w:eastAsia="宋体" w:cs="Arial" w:hint="eastAsia"/>
          <w:b/>
          <w:bCs/>
          <w:kern w:val="0"/>
          <w:sz w:val="28"/>
          <w:szCs w:val="28"/>
        </w:rPr>
        <w:t>8</w:t>
      </w:r>
      <w:r>
        <w:rPr>
          <w:rFonts w:eastAsia="宋体" w:cs="Arial"/>
          <w:b/>
          <w:bCs/>
          <w:kern w:val="0"/>
          <w:sz w:val="28"/>
          <w:szCs w:val="28"/>
        </w:rPr>
        <w:tab/>
      </w:r>
      <w:r>
        <w:rPr>
          <w:rFonts w:eastAsia="宋体" w:cs="Arial" w:hint="eastAsia"/>
          <w:b/>
          <w:bCs/>
          <w:kern w:val="0"/>
          <w:sz w:val="28"/>
          <w:szCs w:val="28"/>
        </w:rPr>
        <w:t>系统建模</w:t>
      </w:r>
    </w:p>
    <w:p w14:paraId="4C04173F" w14:textId="77777777" w:rsidR="00D16BE9" w:rsidRDefault="00AC4FA2">
      <w:pPr>
        <w:widowControl w:val="0"/>
        <w:autoSpaceDE w:val="0"/>
        <w:autoSpaceDN w:val="0"/>
        <w:spacing w:line="300" w:lineRule="auto"/>
        <w:ind w:firstLine="360"/>
        <w:rPr>
          <w:rFonts w:eastAsia="Arial" w:cs="Arial"/>
          <w:kern w:val="0"/>
          <w:sz w:val="18"/>
          <w:szCs w:val="24"/>
        </w:rPr>
      </w:pPr>
      <w:r>
        <w:rPr>
          <w:rFonts w:eastAsia="Arial" w:cs="Arial"/>
          <w:color w:val="0000FF"/>
          <w:kern w:val="0"/>
          <w:sz w:val="18"/>
          <w:szCs w:val="24"/>
        </w:rPr>
        <w:t>(</w:t>
      </w:r>
      <w:r>
        <w:rPr>
          <w:rFonts w:eastAsia="宋体" w:cs="宋体" w:hint="eastAsia"/>
          <w:color w:val="0000FF"/>
          <w:kern w:val="0"/>
          <w:sz w:val="18"/>
          <w:szCs w:val="24"/>
        </w:rPr>
        <w:t>参考</w:t>
      </w:r>
      <w:r>
        <w:rPr>
          <w:rFonts w:eastAsia="Arial" w:cs="Arial"/>
          <w:color w:val="0000FF"/>
          <w:kern w:val="0"/>
          <w:sz w:val="18"/>
          <w:szCs w:val="24"/>
        </w:rPr>
        <w:t xml:space="preserve"> ISO 14044:2006 </w:t>
      </w:r>
      <w:r>
        <w:rPr>
          <w:rFonts w:eastAsia="宋体" w:cs="宋体" w:hint="eastAsia"/>
          <w:color w:val="0000FF"/>
          <w:kern w:val="0"/>
          <w:sz w:val="18"/>
          <w:szCs w:val="24"/>
        </w:rPr>
        <w:t>第</w:t>
      </w:r>
      <w:r>
        <w:rPr>
          <w:rFonts w:eastAsia="Arial" w:cs="Arial"/>
          <w:color w:val="0000FF"/>
          <w:kern w:val="0"/>
          <w:sz w:val="18"/>
          <w:szCs w:val="24"/>
        </w:rPr>
        <w:t xml:space="preserve"> </w:t>
      </w:r>
      <w:r>
        <w:rPr>
          <w:rFonts w:eastAsia="Arial" w:cs="Arial"/>
          <w:color w:val="0000FF"/>
          <w:spacing w:val="-2"/>
          <w:kern w:val="0"/>
          <w:sz w:val="18"/>
          <w:szCs w:val="24"/>
        </w:rPr>
        <w:t xml:space="preserve">4.3.2 </w:t>
      </w:r>
      <w:r>
        <w:rPr>
          <w:rFonts w:eastAsia="宋体" w:cs="宋体" w:hint="eastAsia"/>
          <w:color w:val="0000FF"/>
          <w:kern w:val="0"/>
          <w:sz w:val="18"/>
          <w:szCs w:val="24"/>
        </w:rPr>
        <w:t>章的内容）</w:t>
      </w:r>
    </w:p>
    <w:p w14:paraId="53FCB4B6" w14:textId="77777777" w:rsidR="00D16BE9" w:rsidRDefault="00AC4FA2">
      <w:pPr>
        <w:widowControl w:val="0"/>
        <w:autoSpaceDE w:val="0"/>
        <w:autoSpaceDN w:val="0"/>
        <w:spacing w:line="300" w:lineRule="auto"/>
        <w:ind w:firstLine="422"/>
        <w:rPr>
          <w:rFonts w:eastAsia="Arial" w:cs="Arial"/>
          <w:b/>
          <w:bCs/>
          <w:kern w:val="0"/>
          <w:szCs w:val="21"/>
        </w:rPr>
      </w:pPr>
      <w:r>
        <w:rPr>
          <w:rFonts w:eastAsia="宋体" w:cs="宋体" w:hint="eastAsia"/>
          <w:b/>
          <w:bCs/>
          <w:kern w:val="0"/>
          <w:szCs w:val="21"/>
        </w:rPr>
        <w:t>导言和</w:t>
      </w:r>
      <w:r>
        <w:rPr>
          <w:rFonts w:eastAsia="宋体" w:cs="宋体" w:hint="eastAsia"/>
          <w:b/>
          <w:bCs/>
          <w:spacing w:val="-2"/>
          <w:kern w:val="0"/>
          <w:szCs w:val="21"/>
        </w:rPr>
        <w:t>概述</w:t>
      </w:r>
    </w:p>
    <w:p w14:paraId="20AD8861" w14:textId="77777777" w:rsidR="00D16BE9" w:rsidRDefault="00AC4FA2">
      <w:pPr>
        <w:widowControl w:val="0"/>
        <w:autoSpaceDE w:val="0"/>
        <w:autoSpaceDN w:val="0"/>
        <w:spacing w:line="300" w:lineRule="auto"/>
        <w:ind w:firstLine="420"/>
        <w:rPr>
          <w:rFonts w:eastAsia="Arial" w:cs="Arial"/>
          <w:kern w:val="0"/>
          <w:szCs w:val="21"/>
        </w:rPr>
      </w:pPr>
      <w:r>
        <w:rPr>
          <w:rFonts w:eastAsia="宋体" w:cs="宋体" w:hint="eastAsia"/>
          <w:kern w:val="0"/>
          <w:szCs w:val="21"/>
        </w:rPr>
        <w:t>该系统的建模将采用第</w:t>
      </w:r>
      <w:r>
        <w:rPr>
          <w:rFonts w:eastAsia="Arial" w:cs="Arial"/>
          <w:kern w:val="0"/>
          <w:szCs w:val="21"/>
        </w:rPr>
        <w:t xml:space="preserve"> </w:t>
      </w:r>
      <w:hyperlink w:anchor="_bookmark95" w:history="1">
        <w:r>
          <w:rPr>
            <w:rFonts w:eastAsia="Arial" w:cs="Arial"/>
            <w:kern w:val="0"/>
            <w:szCs w:val="21"/>
          </w:rPr>
          <w:t>6.5.4</w:t>
        </w:r>
      </w:hyperlink>
      <w:r>
        <w:rPr>
          <w:rFonts w:eastAsia="Arial" w:cs="Arial"/>
          <w:kern w:val="0"/>
          <w:szCs w:val="21"/>
        </w:rPr>
        <w:t xml:space="preserve"> </w:t>
      </w:r>
      <w:r>
        <w:rPr>
          <w:rFonts w:eastAsia="宋体" w:cs="宋体" w:hint="eastAsia"/>
          <w:kern w:val="0"/>
          <w:szCs w:val="21"/>
        </w:rPr>
        <w:t>章中确定的</w:t>
      </w:r>
      <w:r>
        <w:rPr>
          <w:rFonts w:eastAsia="Arial" w:cs="Arial"/>
          <w:kern w:val="0"/>
          <w:szCs w:val="21"/>
        </w:rPr>
        <w:t xml:space="preserve"> LCI </w:t>
      </w:r>
      <w:r>
        <w:rPr>
          <w:rFonts w:eastAsia="宋体" w:cs="宋体" w:hint="eastAsia"/>
          <w:kern w:val="0"/>
          <w:szCs w:val="21"/>
        </w:rPr>
        <w:t>建模框架，作为范围定义的一部分，并与</w:t>
      </w:r>
      <w:r>
        <w:rPr>
          <w:rFonts w:eastAsia="Arial" w:cs="Arial"/>
          <w:kern w:val="0"/>
          <w:szCs w:val="21"/>
        </w:rPr>
        <w:t xml:space="preserve"> LCI/LCA </w:t>
      </w:r>
      <w:r>
        <w:rPr>
          <w:rFonts w:eastAsia="宋体" w:cs="宋体" w:hint="eastAsia"/>
          <w:spacing w:val="-2"/>
          <w:kern w:val="0"/>
          <w:szCs w:val="21"/>
        </w:rPr>
        <w:t>研究</w:t>
      </w:r>
      <w:r>
        <w:rPr>
          <w:rFonts w:eastAsia="宋体" w:cs="宋体" w:hint="eastAsia"/>
          <w:kern w:val="0"/>
          <w:szCs w:val="21"/>
        </w:rPr>
        <w:t>的目标相一致</w:t>
      </w:r>
      <w:r>
        <w:rPr>
          <w:rFonts w:eastAsia="宋体" w:cs="宋体" w:hint="eastAsia"/>
          <w:spacing w:val="-2"/>
          <w:kern w:val="0"/>
          <w:szCs w:val="21"/>
        </w:rPr>
        <w:t>。</w:t>
      </w:r>
    </w:p>
    <w:p w14:paraId="3C55B80C" w14:textId="77777777" w:rsidR="00D16BE9" w:rsidRDefault="00AC4FA2">
      <w:pPr>
        <w:widowControl w:val="0"/>
        <w:autoSpaceDE w:val="0"/>
        <w:autoSpaceDN w:val="0"/>
        <w:spacing w:line="300" w:lineRule="auto"/>
        <w:ind w:firstLine="420"/>
        <w:rPr>
          <w:rFonts w:eastAsia="Arial" w:cs="Arial"/>
          <w:kern w:val="0"/>
          <w:szCs w:val="21"/>
        </w:rPr>
      </w:pPr>
      <w:r>
        <w:rPr>
          <w:rFonts w:eastAsia="宋体" w:cs="宋体" w:hint="eastAsia"/>
          <w:kern w:val="0"/>
          <w:szCs w:val="21"/>
        </w:rPr>
        <w:t>这包括两个相互关联的方面：如何按照所使用的</w:t>
      </w:r>
      <w:r>
        <w:rPr>
          <w:rFonts w:eastAsia="Arial" w:cs="Arial"/>
          <w:kern w:val="0"/>
          <w:szCs w:val="21"/>
        </w:rPr>
        <w:t xml:space="preserve"> LCI </w:t>
      </w:r>
      <w:r>
        <w:rPr>
          <w:rFonts w:eastAsia="宋体" w:cs="宋体" w:hint="eastAsia"/>
          <w:kern w:val="0"/>
          <w:szCs w:val="21"/>
        </w:rPr>
        <w:t>建模框架对系统进行实际建模。本章对此进行了阐述。关于总体方法问题，请</w:t>
      </w:r>
      <w:proofErr w:type="gramStart"/>
      <w:r>
        <w:rPr>
          <w:rFonts w:eastAsia="宋体" w:cs="宋体" w:hint="eastAsia"/>
          <w:kern w:val="0"/>
          <w:szCs w:val="21"/>
        </w:rPr>
        <w:t>参见第</w:t>
      </w:r>
      <w:proofErr w:type="gramEnd"/>
      <w:r>
        <w:rPr>
          <w:rFonts w:eastAsia="Arial" w:cs="Arial"/>
          <w:kern w:val="0"/>
          <w:szCs w:val="21"/>
        </w:rPr>
        <w:t xml:space="preserve"> </w:t>
      </w:r>
      <w:hyperlink w:anchor="_bookmark234" w:history="1">
        <w:r>
          <w:rPr>
            <w:rFonts w:eastAsia="Arial" w:cs="Arial"/>
            <w:kern w:val="0"/>
            <w:szCs w:val="21"/>
          </w:rPr>
          <w:t>7.4.3</w:t>
        </w:r>
      </w:hyperlink>
      <w:r>
        <w:rPr>
          <w:rFonts w:eastAsia="Arial" w:cs="Arial"/>
          <w:kern w:val="0"/>
          <w:szCs w:val="21"/>
        </w:rPr>
        <w:t xml:space="preserve"> </w:t>
      </w:r>
      <w:r>
        <w:rPr>
          <w:rFonts w:eastAsia="宋体" w:cs="宋体" w:hint="eastAsia"/>
          <w:kern w:val="0"/>
          <w:szCs w:val="21"/>
        </w:rPr>
        <w:t>和</w:t>
      </w:r>
      <w:r>
        <w:rPr>
          <w:rFonts w:eastAsia="Arial" w:cs="Arial"/>
          <w:kern w:val="0"/>
          <w:szCs w:val="21"/>
        </w:rPr>
        <w:t xml:space="preserve"> </w:t>
      </w:r>
      <w:hyperlink w:anchor="_bookmark261" w:history="1">
        <w:r>
          <w:rPr>
            <w:rFonts w:eastAsia="Arial" w:cs="Arial"/>
            <w:kern w:val="0"/>
            <w:szCs w:val="21"/>
          </w:rPr>
          <w:t>7.4.4</w:t>
        </w:r>
      </w:hyperlink>
      <w:r>
        <w:rPr>
          <w:rFonts w:eastAsia="Arial" w:cs="Arial"/>
          <w:kern w:val="0"/>
          <w:szCs w:val="21"/>
        </w:rPr>
        <w:t xml:space="preserve"> </w:t>
      </w:r>
      <w:r>
        <w:rPr>
          <w:rFonts w:eastAsia="宋体" w:cs="宋体" w:hint="eastAsia"/>
          <w:kern w:val="0"/>
          <w:szCs w:val="21"/>
        </w:rPr>
        <w:t>章。</w:t>
      </w:r>
    </w:p>
    <w:p w14:paraId="3F8270C9" w14:textId="77777777" w:rsidR="00D16BE9" w:rsidRDefault="00AC4FA2">
      <w:pPr>
        <w:widowControl w:val="0"/>
        <w:autoSpaceDE w:val="0"/>
        <w:autoSpaceDN w:val="0"/>
        <w:spacing w:line="300" w:lineRule="auto"/>
        <w:ind w:firstLine="420"/>
        <w:rPr>
          <w:rFonts w:eastAsia="Arial" w:cs="Arial"/>
          <w:kern w:val="0"/>
          <w:szCs w:val="21"/>
        </w:rPr>
      </w:pPr>
      <w:r>
        <w:rPr>
          <w:rFonts w:eastAsia="宋体" w:cs="宋体" w:hint="eastAsia"/>
          <w:kern w:val="0"/>
          <w:szCs w:val="21"/>
        </w:rPr>
        <w:t>第二个问题也是更复杂的问题是，必须解决工艺的多功能性，即确定并应用分配标准（用于归因建模），或确定在替代情况下使用的替代工艺（用于后果建模）。</w:t>
      </w:r>
    </w:p>
    <w:p w14:paraId="0A2DB35A" w14:textId="77777777" w:rsidR="00D16BE9" w:rsidRDefault="00AC4FA2">
      <w:pPr>
        <w:widowControl w:val="0"/>
        <w:autoSpaceDE w:val="0"/>
        <w:autoSpaceDN w:val="0"/>
        <w:spacing w:line="300" w:lineRule="auto"/>
        <w:ind w:firstLine="420"/>
        <w:rPr>
          <w:rFonts w:eastAsia="Arial" w:cs="Arial"/>
          <w:kern w:val="0"/>
          <w:szCs w:val="21"/>
        </w:rPr>
      </w:pPr>
      <w:r>
        <w:rPr>
          <w:rFonts w:eastAsia="宋体" w:cs="宋体" w:hint="eastAsia"/>
          <w:kern w:val="0"/>
          <w:szCs w:val="21"/>
        </w:rPr>
        <w:t>解决归因建模的多功能性问题将在下一</w:t>
      </w:r>
      <w:r>
        <w:rPr>
          <w:rFonts w:eastAsia="宋体" w:cs="宋体" w:hint="eastAsia"/>
          <w:spacing w:val="-2"/>
          <w:kern w:val="0"/>
          <w:szCs w:val="21"/>
        </w:rPr>
        <w:t>分章</w:t>
      </w:r>
      <w:r>
        <w:rPr>
          <w:rFonts w:eastAsia="宋体" w:cs="宋体" w:hint="eastAsia"/>
          <w:kern w:val="0"/>
          <w:szCs w:val="21"/>
        </w:rPr>
        <w:t>中介绍</w:t>
      </w:r>
      <w:r>
        <w:rPr>
          <w:rFonts w:eastAsia="宋体" w:cs="宋体" w:hint="eastAsia"/>
          <w:spacing w:val="-2"/>
          <w:kern w:val="0"/>
          <w:szCs w:val="21"/>
        </w:rPr>
        <w:t>。</w:t>
      </w:r>
    </w:p>
    <w:p w14:paraId="16463F7E" w14:textId="77777777" w:rsidR="00D16BE9" w:rsidRDefault="00AC4FA2">
      <w:pPr>
        <w:widowControl w:val="0"/>
        <w:autoSpaceDE w:val="0"/>
        <w:autoSpaceDN w:val="0"/>
        <w:spacing w:line="300" w:lineRule="auto"/>
        <w:ind w:firstLine="420"/>
        <w:rPr>
          <w:rFonts w:eastAsia="Arial" w:cs="Arial"/>
          <w:kern w:val="0"/>
          <w:szCs w:val="21"/>
        </w:rPr>
      </w:pPr>
      <w:r>
        <w:rPr>
          <w:rFonts w:eastAsia="宋体" w:cs="宋体" w:hint="eastAsia"/>
          <w:kern w:val="0"/>
          <w:szCs w:val="21"/>
        </w:rPr>
        <w:t>在</w:t>
      </w:r>
      <w:r>
        <w:rPr>
          <w:rFonts w:eastAsia="Arial" w:cs="Arial"/>
          <w:kern w:val="0"/>
          <w:szCs w:val="21"/>
        </w:rPr>
        <w:t xml:space="preserve"> </w:t>
      </w:r>
      <w:hyperlink w:anchor="_bookmark191" w:history="1">
        <w:r>
          <w:rPr>
            <w:rFonts w:eastAsia="Arial" w:cs="Arial"/>
            <w:kern w:val="0"/>
            <w:szCs w:val="21"/>
          </w:rPr>
          <w:t>7.2.4.6</w:t>
        </w:r>
      </w:hyperlink>
      <w:r>
        <w:rPr>
          <w:rFonts w:eastAsia="Arial" w:cs="Arial"/>
          <w:kern w:val="0"/>
          <w:szCs w:val="21"/>
        </w:rPr>
        <w:t xml:space="preserve"> </w:t>
      </w:r>
      <w:r>
        <w:rPr>
          <w:rFonts w:eastAsia="宋体" w:cs="宋体" w:hint="eastAsia"/>
          <w:kern w:val="0"/>
          <w:szCs w:val="21"/>
        </w:rPr>
        <w:t>章中已经讨论了为后续建模确定被取代流程的指导，因为它属于确定系统边界内流程的早期步骤。</w:t>
      </w:r>
    </w:p>
    <w:p w14:paraId="1FFE764E" w14:textId="77777777" w:rsidR="00D16BE9" w:rsidRDefault="00AC4FA2">
      <w:pPr>
        <w:widowControl w:val="0"/>
        <w:autoSpaceDE w:val="0"/>
        <w:autoSpaceDN w:val="0"/>
        <w:spacing w:line="300" w:lineRule="auto"/>
        <w:ind w:firstLine="422"/>
        <w:rPr>
          <w:rFonts w:eastAsia="Arial" w:cs="Arial"/>
          <w:b/>
          <w:bCs/>
          <w:kern w:val="0"/>
          <w:szCs w:val="21"/>
        </w:rPr>
      </w:pPr>
      <w:r>
        <w:rPr>
          <w:rFonts w:eastAsia="宋体" w:cs="宋体" w:hint="eastAsia"/>
          <w:b/>
          <w:bCs/>
          <w:kern w:val="0"/>
          <w:szCs w:val="21"/>
        </w:rPr>
        <w:t>填补初始数据</w:t>
      </w:r>
      <w:r>
        <w:rPr>
          <w:rFonts w:eastAsia="宋体" w:cs="宋体" w:hint="eastAsia"/>
          <w:b/>
          <w:bCs/>
          <w:spacing w:val="-4"/>
          <w:kern w:val="0"/>
          <w:szCs w:val="21"/>
        </w:rPr>
        <w:t>空白</w:t>
      </w:r>
    </w:p>
    <w:p w14:paraId="000D444A" w14:textId="77777777" w:rsidR="00D16BE9" w:rsidRDefault="00AC4FA2">
      <w:pPr>
        <w:widowControl w:val="0"/>
        <w:autoSpaceDE w:val="0"/>
        <w:autoSpaceDN w:val="0"/>
        <w:spacing w:line="300" w:lineRule="auto"/>
        <w:ind w:firstLine="420"/>
        <w:rPr>
          <w:rFonts w:eastAsia="Arial" w:cs="Arial"/>
          <w:kern w:val="0"/>
          <w:szCs w:val="21"/>
        </w:rPr>
      </w:pPr>
      <w:r>
        <w:rPr>
          <w:rFonts w:eastAsia="宋体" w:cs="宋体" w:hint="eastAsia"/>
          <w:kern w:val="0"/>
          <w:szCs w:val="21"/>
        </w:rPr>
        <w:t>对于</w:t>
      </w:r>
      <w:r>
        <w:rPr>
          <w:rFonts w:eastAsia="Arial" w:cs="Arial"/>
          <w:kern w:val="0"/>
          <w:szCs w:val="21"/>
        </w:rPr>
        <w:t xml:space="preserve"> "</w:t>
      </w:r>
      <w:r>
        <w:rPr>
          <w:rFonts w:eastAsia="宋体" w:cs="宋体" w:hint="eastAsia"/>
          <w:kern w:val="0"/>
          <w:szCs w:val="21"/>
        </w:rPr>
        <w:t>从摇篮到入口</w:t>
      </w:r>
      <w:r>
        <w:rPr>
          <w:rFonts w:eastAsia="Arial" w:cs="Arial"/>
          <w:kern w:val="0"/>
          <w:szCs w:val="21"/>
        </w:rPr>
        <w:t xml:space="preserve"> "</w:t>
      </w:r>
      <w:r>
        <w:rPr>
          <w:rFonts w:eastAsia="宋体" w:cs="宋体" w:hint="eastAsia"/>
          <w:kern w:val="0"/>
          <w:szCs w:val="21"/>
        </w:rPr>
        <w:t>或</w:t>
      </w:r>
      <w:r>
        <w:rPr>
          <w:rFonts w:eastAsia="Arial" w:cs="Arial"/>
          <w:kern w:val="0"/>
          <w:szCs w:val="21"/>
        </w:rPr>
        <w:t xml:space="preserve"> "</w:t>
      </w:r>
      <w:r>
        <w:rPr>
          <w:rFonts w:eastAsia="宋体" w:cs="宋体" w:hint="eastAsia"/>
          <w:kern w:val="0"/>
          <w:szCs w:val="21"/>
        </w:rPr>
        <w:t>从摇篮到坟墓</w:t>
      </w:r>
      <w:r>
        <w:rPr>
          <w:rFonts w:eastAsia="Arial" w:cs="Arial"/>
          <w:kern w:val="0"/>
          <w:szCs w:val="21"/>
        </w:rPr>
        <w:t xml:space="preserve"> "</w:t>
      </w:r>
      <w:r>
        <w:rPr>
          <w:rFonts w:eastAsia="宋体" w:cs="宋体" w:hint="eastAsia"/>
          <w:kern w:val="0"/>
          <w:szCs w:val="21"/>
        </w:rPr>
        <w:t>系统，原则上应采用与单元过程相同的临时质量控制标准（系统方法见第</w:t>
      </w:r>
      <w:r>
        <w:rPr>
          <w:rFonts w:eastAsia="Arial" w:cs="Arial"/>
          <w:kern w:val="0"/>
          <w:szCs w:val="21"/>
        </w:rPr>
        <w:t xml:space="preserve"> </w:t>
      </w:r>
      <w:hyperlink w:anchor="_bookmark228" w:history="1">
        <w:r>
          <w:rPr>
            <w:rFonts w:eastAsia="Arial" w:cs="Arial"/>
            <w:kern w:val="0"/>
            <w:szCs w:val="21"/>
          </w:rPr>
          <w:t>7.4.2.11</w:t>
        </w:r>
      </w:hyperlink>
      <w:r>
        <w:rPr>
          <w:rFonts w:eastAsia="Arial" w:cs="Arial"/>
          <w:kern w:val="0"/>
          <w:szCs w:val="21"/>
        </w:rPr>
        <w:t xml:space="preserve"> </w:t>
      </w:r>
      <w:r>
        <w:rPr>
          <w:rFonts w:eastAsia="宋体" w:cs="宋体" w:hint="eastAsia"/>
          <w:kern w:val="0"/>
          <w:szCs w:val="21"/>
        </w:rPr>
        <w:t>章和第</w:t>
      </w:r>
      <w:r>
        <w:rPr>
          <w:rFonts w:eastAsia="Arial" w:cs="Arial"/>
          <w:kern w:val="0"/>
          <w:szCs w:val="21"/>
        </w:rPr>
        <w:t xml:space="preserve"> </w:t>
      </w:r>
      <w:hyperlink w:anchor="_bookmark311" w:history="1">
        <w:r>
          <w:rPr>
            <w:rFonts w:eastAsia="Arial" w:cs="Arial"/>
            <w:kern w:val="0"/>
            <w:szCs w:val="21"/>
          </w:rPr>
          <w:t>9.3.2</w:t>
        </w:r>
      </w:hyperlink>
      <w:r>
        <w:rPr>
          <w:rFonts w:eastAsia="Arial" w:cs="Arial"/>
          <w:kern w:val="0"/>
          <w:szCs w:val="21"/>
        </w:rPr>
        <w:t xml:space="preserve"> </w:t>
      </w:r>
      <w:r>
        <w:rPr>
          <w:rFonts w:eastAsia="宋体" w:cs="宋体" w:hint="eastAsia"/>
          <w:kern w:val="0"/>
          <w:szCs w:val="21"/>
        </w:rPr>
        <w:t>章）。此外，在整个产品系统中，需要多少特定的单元过程也起着作用：对于产品系统中那些对最终结果（即对产品的整体环境影响）贡献不大的部分，截止标准可以不那么严格，但仍能达到完整性和精确性的整体要求。</w:t>
      </w:r>
      <w:r>
        <w:rPr>
          <w:rFonts w:eastAsia="宋体" w:cs="宋体" w:hint="eastAsia"/>
          <w:color w:val="808080"/>
          <w:kern w:val="0"/>
          <w:szCs w:val="21"/>
        </w:rPr>
        <w:t>例如，如果对一台笔记本电脑的整个生命周期进行分析，用于内部线路绝缘的聚氯乙烯（</w:t>
      </w:r>
      <w:r>
        <w:rPr>
          <w:rFonts w:eastAsia="Arial" w:cs="Arial"/>
          <w:color w:val="808080"/>
          <w:kern w:val="0"/>
          <w:szCs w:val="21"/>
        </w:rPr>
        <w:t>PVC</w:t>
      </w:r>
      <w:r>
        <w:rPr>
          <w:rFonts w:eastAsia="宋体" w:cs="宋体" w:hint="eastAsia"/>
          <w:color w:val="808080"/>
          <w:kern w:val="0"/>
          <w:szCs w:val="21"/>
        </w:rPr>
        <w:t>）可能影响不大，</w:t>
      </w:r>
      <w:r>
        <w:rPr>
          <w:rFonts w:eastAsia="Arial" w:cs="Arial"/>
          <w:color w:val="808080"/>
          <w:kern w:val="0"/>
          <w:szCs w:val="21"/>
        </w:rPr>
        <w:t>"</w:t>
      </w:r>
      <w:r>
        <w:rPr>
          <w:rFonts w:eastAsia="宋体" w:cs="宋体" w:hint="eastAsia"/>
          <w:color w:val="808080"/>
          <w:kern w:val="0"/>
          <w:szCs w:val="21"/>
        </w:rPr>
        <w:t>数据估计</w:t>
      </w:r>
      <w:r>
        <w:rPr>
          <w:rFonts w:eastAsia="Arial" w:cs="Arial"/>
          <w:color w:val="808080"/>
          <w:kern w:val="0"/>
          <w:szCs w:val="21"/>
        </w:rPr>
        <w:t xml:space="preserve"> "</w:t>
      </w:r>
      <w:r>
        <w:rPr>
          <w:rFonts w:eastAsia="宋体" w:cs="宋体" w:hint="eastAsia"/>
          <w:color w:val="808080"/>
          <w:kern w:val="0"/>
          <w:szCs w:val="21"/>
        </w:rPr>
        <w:t>质量的数据可能就足够了。而在使用阶段，耗电量可能会占到</w:t>
      </w:r>
      <w:r>
        <w:rPr>
          <w:rFonts w:eastAsia="Arial" w:cs="Arial"/>
          <w:color w:val="808080"/>
          <w:kern w:val="0"/>
          <w:szCs w:val="21"/>
        </w:rPr>
        <w:t xml:space="preserve"> 50%</w:t>
      </w:r>
      <w:r>
        <w:rPr>
          <w:rFonts w:eastAsia="宋体" w:cs="宋体" w:hint="eastAsia"/>
          <w:color w:val="808080"/>
          <w:kern w:val="0"/>
          <w:szCs w:val="21"/>
        </w:rPr>
        <w:t>。因此，必须纳入高质量的数据，以实现整个数据集的高精度和高准确性。</w:t>
      </w:r>
    </w:p>
    <w:p w14:paraId="180175F8" w14:textId="77777777" w:rsidR="00D16BE9" w:rsidRDefault="00AC4FA2">
      <w:pPr>
        <w:widowControl w:val="0"/>
        <w:autoSpaceDE w:val="0"/>
        <w:autoSpaceDN w:val="0"/>
        <w:spacing w:line="300" w:lineRule="auto"/>
        <w:ind w:firstLine="420"/>
        <w:rPr>
          <w:rFonts w:eastAsia="宋体" w:cs="宋体"/>
          <w:kern w:val="0"/>
          <w:szCs w:val="21"/>
        </w:rPr>
      </w:pPr>
      <w:r>
        <w:rPr>
          <w:rFonts w:eastAsia="宋体" w:cs="宋体" w:hint="eastAsia"/>
          <w:kern w:val="0"/>
          <w:szCs w:val="21"/>
        </w:rPr>
        <w:t>为填补数据空白，可考虑使用估算数据集。例如：</w:t>
      </w:r>
    </w:p>
    <w:p w14:paraId="0B176F95" w14:textId="77777777" w:rsidR="00D16BE9" w:rsidRDefault="00AC4FA2">
      <w:pPr>
        <w:pStyle w:val="afc"/>
        <w:widowControl w:val="0"/>
        <w:numPr>
          <w:ilvl w:val="0"/>
          <w:numId w:val="96"/>
        </w:numPr>
        <w:autoSpaceDE w:val="0"/>
        <w:autoSpaceDN w:val="0"/>
        <w:spacing w:line="300" w:lineRule="auto"/>
        <w:ind w:left="0" w:firstLine="420"/>
        <w:rPr>
          <w:rFonts w:eastAsia="宋体" w:cs="宋体"/>
          <w:kern w:val="0"/>
          <w:szCs w:val="21"/>
        </w:rPr>
      </w:pPr>
      <w:r>
        <w:rPr>
          <w:rFonts w:eastAsia="宋体" w:cs="宋体" w:hint="eastAsia"/>
          <w:kern w:val="0"/>
          <w:szCs w:val="21"/>
        </w:rPr>
        <w:t>通用数据或平均数据，以弥补特定数据的缺失，</w:t>
      </w:r>
    </w:p>
    <w:p w14:paraId="1D206903" w14:textId="77777777" w:rsidR="00D16BE9" w:rsidRDefault="00AC4FA2">
      <w:pPr>
        <w:pStyle w:val="afc"/>
        <w:widowControl w:val="0"/>
        <w:numPr>
          <w:ilvl w:val="0"/>
          <w:numId w:val="96"/>
        </w:numPr>
        <w:autoSpaceDE w:val="0"/>
        <w:autoSpaceDN w:val="0"/>
        <w:spacing w:line="300" w:lineRule="auto"/>
        <w:ind w:left="0" w:firstLine="420"/>
        <w:rPr>
          <w:rFonts w:eastAsia="Arial" w:cs="Arial"/>
          <w:kern w:val="0"/>
          <w:szCs w:val="21"/>
        </w:rPr>
      </w:pPr>
      <w:r>
        <w:rPr>
          <w:rFonts w:eastAsia="宋体" w:cs="宋体" w:hint="eastAsia"/>
          <w:kern w:val="0"/>
          <w:szCs w:val="21"/>
        </w:rPr>
        <w:t>一组同类产品的平均数据，以弥补该组其他尚未分析的产品的缺失库存数据，</w:t>
      </w:r>
    </w:p>
    <w:p w14:paraId="7F695D1D" w14:textId="77777777" w:rsidR="00D16BE9" w:rsidRDefault="00AC4FA2">
      <w:pPr>
        <w:pStyle w:val="afc"/>
        <w:widowControl w:val="0"/>
        <w:numPr>
          <w:ilvl w:val="0"/>
          <w:numId w:val="96"/>
        </w:numPr>
        <w:autoSpaceDE w:val="0"/>
        <w:autoSpaceDN w:val="0"/>
        <w:spacing w:line="300" w:lineRule="auto"/>
        <w:ind w:left="0" w:firstLine="420"/>
        <w:rPr>
          <w:rFonts w:eastAsia="Arial" w:cs="Arial"/>
          <w:kern w:val="0"/>
          <w:szCs w:val="21"/>
        </w:rPr>
      </w:pPr>
      <w:r>
        <w:rPr>
          <w:rFonts w:eastAsia="宋体" w:cs="宋体" w:hint="eastAsia"/>
          <w:kern w:val="0"/>
          <w:szCs w:val="21"/>
        </w:rPr>
        <w:t>与来自其他数据源的相同或类似工艺的其他更完整、更高质量的数据（例如，用于改进生产商特定工艺的行业平均数据）的相关性，</w:t>
      </w:r>
    </w:p>
    <w:p w14:paraId="0826250A" w14:textId="77777777" w:rsidR="00D16BE9" w:rsidRDefault="00AC4FA2">
      <w:pPr>
        <w:pStyle w:val="afc"/>
        <w:widowControl w:val="0"/>
        <w:numPr>
          <w:ilvl w:val="0"/>
          <w:numId w:val="96"/>
        </w:numPr>
        <w:autoSpaceDE w:val="0"/>
        <w:autoSpaceDN w:val="0"/>
        <w:spacing w:line="300" w:lineRule="auto"/>
        <w:ind w:left="0" w:firstLine="420"/>
        <w:rPr>
          <w:rFonts w:eastAsia="宋体" w:cs="宋体"/>
        </w:rPr>
      </w:pPr>
      <w:r>
        <w:rPr>
          <w:rFonts w:eastAsia="宋体" w:cs="宋体" w:hint="eastAsia"/>
          <w:szCs w:val="21"/>
        </w:rPr>
        <w:t>技术专家</w:t>
      </w:r>
      <w:r>
        <w:rPr>
          <w:szCs w:val="21"/>
        </w:rPr>
        <w:t>/</w:t>
      </w:r>
      <w:r>
        <w:rPr>
          <w:rFonts w:eastAsia="宋体" w:cs="宋体" w:hint="eastAsia"/>
          <w:szCs w:val="21"/>
        </w:rPr>
        <w:t>工艺操作人员的合理判断</w:t>
      </w:r>
      <w:r>
        <w:rPr>
          <w:rFonts w:eastAsia="宋体" w:cs="宋体" w:hint="eastAsia"/>
        </w:rPr>
        <w:t>。</w:t>
      </w:r>
    </w:p>
    <w:p w14:paraId="3A679BB8" w14:textId="77777777" w:rsidR="00D16BE9" w:rsidRDefault="00D16BE9">
      <w:pPr>
        <w:pStyle w:val="a8"/>
        <w:spacing w:line="300" w:lineRule="auto"/>
        <w:ind w:firstLineChars="200" w:firstLine="412"/>
        <w:jc w:val="both"/>
        <w:rPr>
          <w:rFonts w:cs="宋体"/>
          <w:spacing w:val="-2"/>
          <w:szCs w:val="21"/>
          <w:lang w:eastAsia="zh-CN"/>
        </w:rPr>
      </w:pPr>
    </w:p>
    <w:p w14:paraId="33CDA654" w14:textId="77777777" w:rsidR="00D16BE9" w:rsidRDefault="00AC4FA2">
      <w:pPr>
        <w:pStyle w:val="a8"/>
        <w:spacing w:line="300" w:lineRule="auto"/>
        <w:ind w:firstLineChars="200" w:firstLine="412"/>
        <w:jc w:val="both"/>
        <w:rPr>
          <w:rFonts w:cs="宋体"/>
          <w:spacing w:val="-2"/>
          <w:szCs w:val="21"/>
          <w:lang w:eastAsia="zh-CN"/>
        </w:rPr>
      </w:pPr>
      <w:r>
        <w:rPr>
          <w:rFonts w:cs="宋体"/>
          <w:spacing w:val="-2"/>
          <w:szCs w:val="21"/>
          <w:lang w:eastAsia="zh-CN"/>
        </w:rPr>
        <w:br w:type="page"/>
      </w:r>
    </w:p>
    <w:p w14:paraId="7372BF1A" w14:textId="77777777" w:rsidR="00D16BE9" w:rsidRDefault="00AC4FA2">
      <w:pPr>
        <w:widowControl w:val="0"/>
        <w:autoSpaceDE w:val="0"/>
        <w:autoSpaceDN w:val="0"/>
        <w:spacing w:line="300" w:lineRule="auto"/>
        <w:ind w:firstLine="420"/>
        <w:rPr>
          <w:rFonts w:eastAsia="Arial" w:cs="Arial"/>
          <w:kern w:val="0"/>
          <w:szCs w:val="21"/>
        </w:rPr>
      </w:pPr>
      <w:r>
        <w:rPr>
          <w:rFonts w:eastAsia="宋体" w:cs="宋体" w:hint="eastAsia"/>
          <w:kern w:val="0"/>
          <w:szCs w:val="21"/>
        </w:rPr>
        <w:lastRenderedPageBreak/>
        <w:t>相关的数据缺口一般应使用方法上一致的数据来填补。相关性较低的空白也可以用方法上不完全但足够一致的数据集来填补，同时按照本文件的指导进行开发，并满足总体质量要求。</w:t>
      </w:r>
    </w:p>
    <w:p w14:paraId="141A3971" w14:textId="77777777" w:rsidR="00D16BE9" w:rsidRDefault="00AC4FA2">
      <w:pPr>
        <w:widowControl w:val="0"/>
        <w:autoSpaceDE w:val="0"/>
        <w:autoSpaceDN w:val="0"/>
        <w:spacing w:line="300" w:lineRule="auto"/>
        <w:ind w:firstLine="420"/>
        <w:rPr>
          <w:rFonts w:eastAsia="Arial" w:cs="Arial"/>
          <w:kern w:val="0"/>
          <w:szCs w:val="21"/>
        </w:rPr>
      </w:pPr>
      <w:r>
        <w:rPr>
          <w:rFonts w:eastAsia="宋体" w:cs="宋体" w:hint="eastAsia"/>
          <w:kern w:val="0"/>
          <w:szCs w:val="21"/>
        </w:rPr>
        <w:t>只有能提高所分析系统最终清单总体质量的数据估计值才能用于填补数据空白。这意味着单个数据集的质量水平至少应相当于</w:t>
      </w:r>
      <w:r>
        <w:rPr>
          <w:rFonts w:eastAsia="Arial" w:cs="Arial"/>
          <w:kern w:val="0"/>
          <w:szCs w:val="21"/>
        </w:rPr>
        <w:t xml:space="preserve"> "</w:t>
      </w:r>
      <w:r>
        <w:rPr>
          <w:rFonts w:eastAsia="宋体" w:cs="宋体" w:hint="eastAsia"/>
          <w:kern w:val="0"/>
          <w:szCs w:val="21"/>
        </w:rPr>
        <w:t>数据估算</w:t>
      </w:r>
      <w:r>
        <w:rPr>
          <w:rFonts w:eastAsia="Arial" w:cs="Arial"/>
          <w:kern w:val="0"/>
          <w:szCs w:val="21"/>
        </w:rPr>
        <w:t>"</w:t>
      </w:r>
      <w:r>
        <w:rPr>
          <w:rFonts w:eastAsia="宋体" w:cs="宋体" w:hint="eastAsia"/>
          <w:kern w:val="0"/>
          <w:szCs w:val="21"/>
        </w:rPr>
        <w:t>（见附件）。</w:t>
      </w:r>
    </w:p>
    <w:p w14:paraId="4D1A543B" w14:textId="77777777" w:rsidR="00D16BE9" w:rsidRDefault="00AC4FA2">
      <w:pPr>
        <w:widowControl w:val="0"/>
        <w:autoSpaceDE w:val="0"/>
        <w:autoSpaceDN w:val="0"/>
        <w:spacing w:line="300" w:lineRule="auto"/>
        <w:ind w:firstLine="422"/>
        <w:rPr>
          <w:rFonts w:eastAsia="Arial" w:cs="Arial"/>
          <w:b/>
          <w:bCs/>
          <w:kern w:val="0"/>
          <w:szCs w:val="21"/>
        </w:rPr>
      </w:pPr>
      <w:r>
        <w:rPr>
          <w:rFonts w:eastAsia="宋体" w:cs="宋体" w:hint="eastAsia"/>
          <w:b/>
          <w:bCs/>
          <w:kern w:val="0"/>
          <w:szCs w:val="21"/>
        </w:rPr>
        <w:t>扩展</w:t>
      </w:r>
      <w:r>
        <w:rPr>
          <w:rFonts w:eastAsia="宋体" w:cs="宋体" w:hint="eastAsia"/>
          <w:b/>
          <w:bCs/>
          <w:spacing w:val="-2"/>
          <w:kern w:val="0"/>
          <w:szCs w:val="21"/>
        </w:rPr>
        <w:t>系统</w:t>
      </w:r>
      <w:r>
        <w:rPr>
          <w:rFonts w:eastAsia="宋体" w:cs="宋体" w:hint="eastAsia"/>
          <w:b/>
          <w:bCs/>
          <w:kern w:val="0"/>
          <w:szCs w:val="21"/>
        </w:rPr>
        <w:t>的所有进程</w:t>
      </w:r>
    </w:p>
    <w:p w14:paraId="061E2D69" w14:textId="77777777" w:rsidR="00D16BE9" w:rsidRDefault="00AC4FA2">
      <w:pPr>
        <w:widowControl w:val="0"/>
        <w:autoSpaceDE w:val="0"/>
        <w:autoSpaceDN w:val="0"/>
        <w:spacing w:line="300" w:lineRule="auto"/>
        <w:ind w:firstLine="420"/>
        <w:rPr>
          <w:rFonts w:eastAsia="Arial" w:cs="Arial"/>
          <w:kern w:val="0"/>
          <w:szCs w:val="21"/>
        </w:rPr>
      </w:pPr>
      <w:r>
        <w:rPr>
          <w:rFonts w:eastAsia="宋体" w:cs="宋体" w:hint="eastAsia"/>
          <w:kern w:val="0"/>
          <w:szCs w:val="21"/>
        </w:rPr>
        <w:t>对系统进行建模意味着对分析系统的系统边界所包含的所有过程的库存进行正确的标度。在实践中，这意味着要确保连接前景系统和背景系统的所有产品流和</w:t>
      </w:r>
      <w:proofErr w:type="gramStart"/>
      <w:r>
        <w:rPr>
          <w:rFonts w:eastAsia="宋体" w:cs="宋体" w:hint="eastAsia"/>
          <w:kern w:val="0"/>
          <w:szCs w:val="21"/>
        </w:rPr>
        <w:t>废料流都被</w:t>
      </w:r>
      <w:proofErr w:type="gramEnd"/>
      <w:r>
        <w:rPr>
          <w:rFonts w:eastAsia="宋体" w:cs="宋体" w:hint="eastAsia"/>
          <w:kern w:val="0"/>
          <w:szCs w:val="21"/>
        </w:rPr>
        <w:t>适当的背景工艺流程所</w:t>
      </w:r>
      <w:r>
        <w:rPr>
          <w:rFonts w:eastAsia="Arial" w:cs="Arial"/>
          <w:kern w:val="0"/>
          <w:szCs w:val="21"/>
        </w:rPr>
        <w:t xml:space="preserve"> "</w:t>
      </w:r>
      <w:r>
        <w:rPr>
          <w:rFonts w:eastAsia="宋体" w:cs="宋体" w:hint="eastAsia"/>
          <w:kern w:val="0"/>
          <w:szCs w:val="21"/>
        </w:rPr>
        <w:t>饱和</w:t>
      </w:r>
      <w:r>
        <w:rPr>
          <w:rFonts w:eastAsia="Arial" w:cs="Arial"/>
          <w:kern w:val="0"/>
          <w:szCs w:val="21"/>
        </w:rPr>
        <w:t xml:space="preserve"> "</w:t>
      </w:r>
      <w:r>
        <w:rPr>
          <w:rFonts w:eastAsia="Arial" w:cs="Arial"/>
          <w:b/>
          <w:i/>
          <w:color w:val="000080"/>
          <w:kern w:val="0"/>
          <w:szCs w:val="21"/>
          <w:vertAlign w:val="superscript"/>
        </w:rPr>
        <w:t>163</w:t>
      </w:r>
      <w:r>
        <w:rPr>
          <w:rFonts w:eastAsia="Arial" w:cs="Arial"/>
          <w:kern w:val="0"/>
          <w:szCs w:val="21"/>
        </w:rPr>
        <w:t xml:space="preserve"> </w:t>
      </w:r>
      <w:r>
        <w:rPr>
          <w:rFonts w:eastAsia="宋体" w:cs="宋体" w:hint="eastAsia"/>
          <w:kern w:val="0"/>
          <w:szCs w:val="21"/>
        </w:rPr>
        <w:t>。如果已经从数据提供者那里收集或编制了所有必要过程的清单，那么这一步就非常简单了。在广泛使用的生命周期分析软件工具中主要有两种方法：</w:t>
      </w:r>
    </w:p>
    <w:p w14:paraId="4EC0BDAE" w14:textId="77777777" w:rsidR="00D16BE9" w:rsidRDefault="00AC4FA2">
      <w:pPr>
        <w:pStyle w:val="afc"/>
        <w:widowControl w:val="0"/>
        <w:numPr>
          <w:ilvl w:val="0"/>
          <w:numId w:val="97"/>
        </w:numPr>
        <w:autoSpaceDE w:val="0"/>
        <w:autoSpaceDN w:val="0"/>
        <w:spacing w:line="300" w:lineRule="auto"/>
        <w:ind w:left="0" w:firstLine="420"/>
        <w:rPr>
          <w:rFonts w:eastAsia="宋体" w:cs="宋体"/>
          <w:kern w:val="0"/>
          <w:szCs w:val="21"/>
        </w:rPr>
      </w:pPr>
      <w:r>
        <w:rPr>
          <w:rFonts w:eastAsia="宋体" w:cs="宋体" w:hint="eastAsia"/>
          <w:kern w:val="0"/>
          <w:szCs w:val="21"/>
        </w:rPr>
        <w:t>在</w:t>
      </w:r>
      <w:r>
        <w:rPr>
          <w:rFonts w:eastAsia="Arial" w:cs="Arial"/>
          <w:kern w:val="0"/>
          <w:szCs w:val="21"/>
        </w:rPr>
        <w:t xml:space="preserve"> "</w:t>
      </w:r>
      <w:r>
        <w:rPr>
          <w:rFonts w:eastAsia="宋体" w:cs="宋体" w:hint="eastAsia"/>
          <w:kern w:val="0"/>
          <w:szCs w:val="21"/>
        </w:rPr>
        <w:t>工艺流程</w:t>
      </w:r>
      <w:r>
        <w:rPr>
          <w:rFonts w:eastAsia="Arial" w:cs="Arial"/>
          <w:kern w:val="0"/>
          <w:szCs w:val="21"/>
        </w:rPr>
        <w:t xml:space="preserve"> "</w:t>
      </w:r>
      <w:r>
        <w:rPr>
          <w:rFonts w:eastAsia="宋体" w:cs="宋体" w:hint="eastAsia"/>
          <w:kern w:val="0"/>
          <w:szCs w:val="21"/>
        </w:rPr>
        <w:t>方法中，建模工作是通过人工或半自动方式将工艺流程通过其输入和输出的产品流和废物流连接起来。</w:t>
      </w:r>
    </w:p>
    <w:p w14:paraId="5339A050" w14:textId="77777777" w:rsidR="00D16BE9" w:rsidRDefault="00AC4FA2">
      <w:pPr>
        <w:pStyle w:val="afc"/>
        <w:widowControl w:val="0"/>
        <w:numPr>
          <w:ilvl w:val="0"/>
          <w:numId w:val="97"/>
        </w:numPr>
        <w:autoSpaceDE w:val="0"/>
        <w:autoSpaceDN w:val="0"/>
        <w:spacing w:line="300" w:lineRule="auto"/>
        <w:ind w:left="0" w:firstLine="420"/>
        <w:rPr>
          <w:rFonts w:eastAsia="Arial" w:cs="Arial"/>
          <w:kern w:val="0"/>
          <w:szCs w:val="21"/>
        </w:rPr>
      </w:pPr>
      <w:r>
        <w:rPr>
          <w:rFonts w:eastAsia="宋体" w:cs="宋体" w:hint="eastAsia"/>
          <w:kern w:val="0"/>
          <w:szCs w:val="21"/>
        </w:rPr>
        <w:t>在</w:t>
      </w:r>
      <w:r>
        <w:rPr>
          <w:rFonts w:eastAsia="Arial" w:cs="Arial"/>
          <w:kern w:val="0"/>
          <w:szCs w:val="21"/>
        </w:rPr>
        <w:t xml:space="preserve"> "</w:t>
      </w:r>
      <w:r>
        <w:rPr>
          <w:rFonts w:eastAsia="宋体" w:cs="宋体" w:hint="eastAsia"/>
          <w:kern w:val="0"/>
          <w:szCs w:val="21"/>
        </w:rPr>
        <w:t>矩阵</w:t>
      </w:r>
      <w:r>
        <w:rPr>
          <w:rFonts w:eastAsia="Arial" w:cs="Arial"/>
          <w:kern w:val="0"/>
          <w:szCs w:val="21"/>
        </w:rPr>
        <w:t xml:space="preserve"> "</w:t>
      </w:r>
      <w:r>
        <w:rPr>
          <w:rFonts w:eastAsia="宋体" w:cs="宋体" w:hint="eastAsia"/>
          <w:kern w:val="0"/>
          <w:szCs w:val="21"/>
        </w:rPr>
        <w:t>方法中，只要所有流程的输出端和输入端的所有待连接产品流和废物流的名称相同，这种连接就会自动完成。</w:t>
      </w:r>
    </w:p>
    <w:p w14:paraId="64C810AD" w14:textId="77777777" w:rsidR="00D16BE9" w:rsidRDefault="00AC4FA2">
      <w:pPr>
        <w:widowControl w:val="0"/>
        <w:autoSpaceDE w:val="0"/>
        <w:autoSpaceDN w:val="0"/>
        <w:spacing w:line="300" w:lineRule="auto"/>
        <w:ind w:firstLine="420"/>
        <w:rPr>
          <w:rFonts w:eastAsia="Arial" w:cs="Arial"/>
          <w:kern w:val="0"/>
          <w:szCs w:val="21"/>
        </w:rPr>
      </w:pPr>
      <w:r>
        <w:rPr>
          <w:rFonts w:eastAsia="宋体" w:cs="宋体" w:hint="eastAsia"/>
          <w:kern w:val="0"/>
          <w:szCs w:val="21"/>
        </w:rPr>
        <w:t>在实践中，往往无法获得所需的工艺数据集，但可以使用类似产品的数据集</w:t>
      </w:r>
      <w:r>
        <w:rPr>
          <w:rFonts w:eastAsia="宋体" w:cs="宋体" w:hint="eastAsia"/>
          <w:color w:val="808080"/>
          <w:kern w:val="0"/>
          <w:szCs w:val="21"/>
        </w:rPr>
        <w:t>（例如，用</w:t>
      </w:r>
      <w:r>
        <w:rPr>
          <w:rFonts w:eastAsia="Arial" w:cs="Arial"/>
          <w:color w:val="808080"/>
          <w:kern w:val="0"/>
          <w:szCs w:val="21"/>
        </w:rPr>
        <w:t xml:space="preserve"> "</w:t>
      </w:r>
      <w:r>
        <w:rPr>
          <w:rFonts w:eastAsia="宋体" w:cs="宋体" w:hint="eastAsia"/>
          <w:color w:val="808080"/>
          <w:kern w:val="0"/>
          <w:szCs w:val="21"/>
        </w:rPr>
        <w:t>碳钢方坯</w:t>
      </w:r>
      <w:r>
        <w:rPr>
          <w:rFonts w:eastAsia="Arial" w:cs="Arial"/>
          <w:color w:val="808080"/>
          <w:kern w:val="0"/>
          <w:szCs w:val="21"/>
        </w:rPr>
        <w:t xml:space="preserve"> 9SMn28 "</w:t>
      </w:r>
      <w:r>
        <w:rPr>
          <w:rFonts w:eastAsia="宋体" w:cs="宋体" w:hint="eastAsia"/>
          <w:color w:val="808080"/>
          <w:kern w:val="0"/>
          <w:szCs w:val="21"/>
        </w:rPr>
        <w:t>代替</w:t>
      </w:r>
      <w:r>
        <w:rPr>
          <w:rFonts w:eastAsia="Arial" w:cs="Arial"/>
          <w:color w:val="808080"/>
          <w:kern w:val="0"/>
          <w:szCs w:val="21"/>
        </w:rPr>
        <w:t xml:space="preserve"> "</w:t>
      </w:r>
      <w:r>
        <w:rPr>
          <w:rFonts w:eastAsia="宋体" w:cs="宋体" w:hint="eastAsia"/>
          <w:color w:val="808080"/>
          <w:kern w:val="0"/>
          <w:szCs w:val="21"/>
        </w:rPr>
        <w:t>碳钢方坯</w:t>
      </w:r>
      <w:r>
        <w:rPr>
          <w:rFonts w:eastAsia="Arial" w:cs="Arial"/>
          <w:color w:val="808080"/>
          <w:kern w:val="0"/>
          <w:szCs w:val="21"/>
        </w:rPr>
        <w:t xml:space="preserve"> 9SMn36"</w:t>
      </w:r>
      <w:r>
        <w:rPr>
          <w:rFonts w:eastAsia="宋体" w:cs="宋体" w:hint="eastAsia"/>
          <w:color w:val="808080"/>
          <w:kern w:val="0"/>
          <w:szCs w:val="21"/>
        </w:rPr>
        <w:t>）</w:t>
      </w:r>
      <w:r>
        <w:rPr>
          <w:rFonts w:eastAsia="宋体" w:cs="宋体" w:hint="eastAsia"/>
          <w:kern w:val="0"/>
          <w:szCs w:val="21"/>
        </w:rPr>
        <w:t>或类似地区的数据集</w:t>
      </w:r>
      <w:r>
        <w:rPr>
          <w:rFonts w:eastAsia="宋体" w:cs="宋体" w:hint="eastAsia"/>
          <w:color w:val="808080"/>
          <w:kern w:val="0"/>
          <w:szCs w:val="21"/>
        </w:rPr>
        <w:t>（用</w:t>
      </w:r>
      <w:r>
        <w:rPr>
          <w:rFonts w:eastAsia="Arial" w:cs="Arial"/>
          <w:color w:val="808080"/>
          <w:kern w:val="0"/>
          <w:szCs w:val="21"/>
        </w:rPr>
        <w:t xml:space="preserve"> "NL - </w:t>
      </w:r>
      <w:r>
        <w:rPr>
          <w:rFonts w:eastAsia="宋体" w:cs="宋体" w:hint="eastAsia"/>
          <w:color w:val="808080"/>
          <w:kern w:val="0"/>
          <w:szCs w:val="21"/>
        </w:rPr>
        <w:t>氨；技术，液体</w:t>
      </w:r>
      <w:r>
        <w:rPr>
          <w:rFonts w:eastAsia="Arial" w:cs="Arial"/>
          <w:color w:val="808080"/>
          <w:kern w:val="0"/>
          <w:szCs w:val="21"/>
        </w:rPr>
        <w:t xml:space="preserve"> "</w:t>
      </w:r>
      <w:r>
        <w:rPr>
          <w:rFonts w:eastAsia="宋体" w:cs="宋体" w:hint="eastAsia"/>
          <w:color w:val="808080"/>
          <w:kern w:val="0"/>
          <w:szCs w:val="21"/>
        </w:rPr>
        <w:t>代替</w:t>
      </w:r>
      <w:r>
        <w:rPr>
          <w:rFonts w:eastAsia="Arial" w:cs="Arial"/>
          <w:color w:val="808080"/>
          <w:kern w:val="0"/>
          <w:szCs w:val="21"/>
        </w:rPr>
        <w:t xml:space="preserve"> "BE - </w:t>
      </w:r>
      <w:r>
        <w:rPr>
          <w:rFonts w:eastAsia="宋体" w:cs="宋体" w:hint="eastAsia"/>
          <w:color w:val="808080"/>
          <w:kern w:val="0"/>
          <w:szCs w:val="21"/>
        </w:rPr>
        <w:t>氨；技术，液体</w:t>
      </w:r>
      <w:r>
        <w:rPr>
          <w:rFonts w:eastAsia="Arial" w:cs="Arial"/>
          <w:color w:val="808080"/>
          <w:kern w:val="0"/>
          <w:szCs w:val="21"/>
        </w:rPr>
        <w:t>"</w:t>
      </w:r>
      <w:r>
        <w:rPr>
          <w:rFonts w:eastAsia="宋体" w:cs="宋体" w:hint="eastAsia"/>
          <w:color w:val="808080"/>
          <w:kern w:val="0"/>
          <w:szCs w:val="21"/>
        </w:rPr>
        <w:t>）</w:t>
      </w:r>
      <w:r>
        <w:rPr>
          <w:rFonts w:eastAsia="宋体" w:cs="宋体" w:hint="eastAsia"/>
          <w:kern w:val="0"/>
          <w:szCs w:val="21"/>
        </w:rPr>
        <w:t>。在</w:t>
      </w:r>
      <w:r>
        <w:rPr>
          <w:rFonts w:eastAsia="Arial" w:cs="Arial"/>
          <w:kern w:val="0"/>
          <w:szCs w:val="21"/>
        </w:rPr>
        <w:t xml:space="preserve"> "</w:t>
      </w:r>
      <w:r>
        <w:rPr>
          <w:rFonts w:eastAsia="宋体" w:cs="宋体" w:hint="eastAsia"/>
          <w:kern w:val="0"/>
          <w:szCs w:val="21"/>
        </w:rPr>
        <w:t>矩阵</w:t>
      </w:r>
      <w:r>
        <w:rPr>
          <w:rFonts w:eastAsia="Arial" w:cs="Arial"/>
          <w:kern w:val="0"/>
          <w:szCs w:val="21"/>
        </w:rPr>
        <w:t>"</w:t>
      </w:r>
      <w:r>
        <w:rPr>
          <w:rFonts w:cs="Arial" w:hint="eastAsia"/>
          <w:kern w:val="0"/>
          <w:szCs w:val="21"/>
        </w:rPr>
        <w:t xml:space="preserve"> </w:t>
      </w:r>
      <w:r>
        <w:rPr>
          <w:rFonts w:eastAsia="宋体" w:cs="宋体" w:hint="eastAsia"/>
          <w:kern w:val="0"/>
          <w:szCs w:val="21"/>
        </w:rPr>
        <w:t>工具中，这种情况需要额外的机制和</w:t>
      </w:r>
      <w:r>
        <w:rPr>
          <w:rFonts w:eastAsia="Arial" w:cs="Arial"/>
          <w:kern w:val="0"/>
          <w:szCs w:val="21"/>
        </w:rPr>
        <w:t>/</w:t>
      </w:r>
      <w:r>
        <w:rPr>
          <w:rFonts w:eastAsia="宋体" w:cs="宋体" w:hint="eastAsia"/>
          <w:kern w:val="0"/>
          <w:szCs w:val="21"/>
        </w:rPr>
        <w:t>或手动重命名或复制流程，以确保建模正确。在</w:t>
      </w:r>
      <w:r>
        <w:rPr>
          <w:rFonts w:eastAsia="Arial" w:cs="Arial"/>
          <w:kern w:val="0"/>
          <w:szCs w:val="21"/>
        </w:rPr>
        <w:t xml:space="preserve"> "</w:t>
      </w:r>
      <w:r>
        <w:rPr>
          <w:rFonts w:eastAsia="宋体" w:cs="宋体" w:hint="eastAsia"/>
          <w:kern w:val="0"/>
          <w:szCs w:val="21"/>
        </w:rPr>
        <w:t>流程链</w:t>
      </w:r>
      <w:r>
        <w:rPr>
          <w:rFonts w:eastAsia="Arial" w:cs="Arial"/>
          <w:kern w:val="0"/>
          <w:szCs w:val="21"/>
        </w:rPr>
        <w:t xml:space="preserve"> "</w:t>
      </w:r>
      <w:r>
        <w:rPr>
          <w:rFonts w:eastAsia="宋体" w:cs="宋体" w:hint="eastAsia"/>
          <w:kern w:val="0"/>
          <w:szCs w:val="21"/>
        </w:rPr>
        <w:t>工具中，此类流程需要手动连接这些产品流或废物流。详情请参阅您的生命周期评估软件手册。</w:t>
      </w:r>
    </w:p>
    <w:p w14:paraId="6A34A119" w14:textId="77777777" w:rsidR="00D16BE9" w:rsidRDefault="00AC4FA2">
      <w:pPr>
        <w:widowControl w:val="0"/>
        <w:autoSpaceDE w:val="0"/>
        <w:autoSpaceDN w:val="0"/>
        <w:spacing w:line="300" w:lineRule="auto"/>
        <w:ind w:firstLine="422"/>
        <w:rPr>
          <w:rFonts w:eastAsia="Arial" w:cs="Arial"/>
          <w:b/>
          <w:bCs/>
          <w:kern w:val="0"/>
          <w:szCs w:val="21"/>
        </w:rPr>
      </w:pPr>
      <w:r>
        <w:rPr>
          <w:rFonts w:eastAsia="宋体" w:cs="宋体" w:hint="eastAsia"/>
          <w:b/>
          <w:bCs/>
          <w:kern w:val="0"/>
          <w:szCs w:val="21"/>
        </w:rPr>
        <w:t>额外的质量</w:t>
      </w:r>
      <w:r>
        <w:rPr>
          <w:rFonts w:eastAsia="宋体" w:cs="宋体" w:hint="eastAsia"/>
          <w:b/>
          <w:bCs/>
          <w:spacing w:val="-2"/>
          <w:kern w:val="0"/>
          <w:szCs w:val="21"/>
        </w:rPr>
        <w:t>控制</w:t>
      </w:r>
    </w:p>
    <w:p w14:paraId="00153DA3" w14:textId="77777777" w:rsidR="00D16BE9" w:rsidRDefault="00AC4FA2">
      <w:pPr>
        <w:widowControl w:val="0"/>
        <w:autoSpaceDE w:val="0"/>
        <w:autoSpaceDN w:val="0"/>
        <w:spacing w:line="300" w:lineRule="auto"/>
        <w:ind w:firstLine="420"/>
        <w:rPr>
          <w:rFonts w:eastAsia="Arial" w:cs="Arial"/>
          <w:kern w:val="0"/>
          <w:szCs w:val="21"/>
        </w:rPr>
      </w:pPr>
      <w:r>
        <w:rPr>
          <w:rFonts w:eastAsia="宋体" w:cs="宋体" w:hint="eastAsia"/>
          <w:kern w:val="0"/>
          <w:szCs w:val="21"/>
        </w:rPr>
        <w:t>从形式上看，这是在收集数据或从数据提供者的后台数据库中汇编数据时完成的一个步骤，但实际上，在建立系统模型时，</w:t>
      </w:r>
      <w:r>
        <w:rPr>
          <w:rFonts w:eastAsia="Arial" w:cs="Arial"/>
          <w:kern w:val="0"/>
          <w:szCs w:val="21"/>
        </w:rPr>
        <w:t xml:space="preserve">LCI </w:t>
      </w:r>
      <w:r>
        <w:rPr>
          <w:rFonts w:eastAsia="宋体" w:cs="宋体" w:hint="eastAsia"/>
          <w:kern w:val="0"/>
          <w:szCs w:val="21"/>
        </w:rPr>
        <w:t>建模人员要再次检查所用后台程序的适当性。这项工作是通过数据集文档完成的，特别是关于数据集的技术、地理和时间代表性，以及方法的适当性和一致性。系统模型结果的整体完整性和准确性随后将根据计算出的</w:t>
      </w:r>
      <w:r>
        <w:rPr>
          <w:rFonts w:eastAsia="Arial" w:cs="Arial"/>
          <w:kern w:val="0"/>
          <w:szCs w:val="21"/>
        </w:rPr>
        <w:t xml:space="preserve"> LCI </w:t>
      </w:r>
      <w:r>
        <w:rPr>
          <w:rFonts w:eastAsia="宋体" w:cs="宋体" w:hint="eastAsia"/>
          <w:kern w:val="0"/>
          <w:szCs w:val="21"/>
        </w:rPr>
        <w:t>结果进行检查（见</w:t>
      </w:r>
      <w:r>
        <w:rPr>
          <w:rFonts w:eastAsia="Arial" w:cs="Arial"/>
          <w:kern w:val="0"/>
          <w:szCs w:val="21"/>
        </w:rPr>
        <w:t xml:space="preserve"> </w:t>
      </w:r>
      <w:hyperlink w:anchor="_bookmark293" w:history="1">
        <w:r>
          <w:rPr>
            <w:rFonts w:eastAsia="Arial" w:cs="Arial"/>
            <w:kern w:val="0"/>
            <w:szCs w:val="21"/>
          </w:rPr>
          <w:t>7.10</w:t>
        </w:r>
      </w:hyperlink>
      <w:r>
        <w:rPr>
          <w:rFonts w:eastAsia="Arial" w:cs="Arial"/>
          <w:kern w:val="0"/>
          <w:szCs w:val="21"/>
        </w:rPr>
        <w:t xml:space="preserve"> </w:t>
      </w:r>
      <w:r>
        <w:rPr>
          <w:rFonts w:eastAsia="宋体" w:cs="宋体" w:hint="eastAsia"/>
          <w:kern w:val="0"/>
          <w:szCs w:val="21"/>
        </w:rPr>
        <w:t>章），并根据</w:t>
      </w:r>
      <w:r>
        <w:rPr>
          <w:rFonts w:eastAsia="Arial" w:cs="Arial"/>
          <w:kern w:val="0"/>
          <w:szCs w:val="21"/>
        </w:rPr>
        <w:t xml:space="preserve"> </w:t>
      </w:r>
      <w:hyperlink w:anchor="_bookmark108" w:history="1">
        <w:r>
          <w:rPr>
            <w:rFonts w:eastAsia="Arial" w:cs="Arial"/>
            <w:kern w:val="0"/>
            <w:szCs w:val="21"/>
          </w:rPr>
          <w:t>6.6</w:t>
        </w:r>
      </w:hyperlink>
      <w:r>
        <w:rPr>
          <w:rFonts w:eastAsia="Arial" w:cs="Arial"/>
          <w:kern w:val="0"/>
          <w:szCs w:val="21"/>
        </w:rPr>
        <w:t xml:space="preserve"> </w:t>
      </w:r>
      <w:r>
        <w:rPr>
          <w:rFonts w:eastAsia="宋体" w:cs="宋体" w:hint="eastAsia"/>
          <w:kern w:val="0"/>
          <w:szCs w:val="21"/>
        </w:rPr>
        <w:t>章中定义的系统边界进行控制，使清单中不存在定量相关的未连接产品流和废物流。</w:t>
      </w:r>
    </w:p>
    <w:p w14:paraId="49EA4BDD" w14:textId="77777777" w:rsidR="00D16BE9" w:rsidRDefault="00AC4FA2">
      <w:pPr>
        <w:widowControl w:val="0"/>
        <w:autoSpaceDE w:val="0"/>
        <w:autoSpaceDN w:val="0"/>
        <w:spacing w:line="300" w:lineRule="auto"/>
        <w:ind w:firstLine="414"/>
        <w:rPr>
          <w:rFonts w:eastAsia="Arial" w:cs="Arial"/>
          <w:b/>
          <w:bCs/>
          <w:kern w:val="0"/>
          <w:szCs w:val="21"/>
        </w:rPr>
      </w:pPr>
      <w:r>
        <w:rPr>
          <w:rFonts w:eastAsia="宋体" w:cs="宋体" w:hint="eastAsia"/>
          <w:b/>
          <w:bCs/>
          <w:spacing w:val="-2"/>
          <w:kern w:val="0"/>
          <w:szCs w:val="21"/>
        </w:rPr>
        <w:t>参数设置</w:t>
      </w:r>
    </w:p>
    <w:p w14:paraId="3C6D3939" w14:textId="77777777" w:rsidR="00D16BE9" w:rsidRDefault="00AC4FA2">
      <w:pPr>
        <w:widowControl w:val="0"/>
        <w:autoSpaceDE w:val="0"/>
        <w:autoSpaceDN w:val="0"/>
        <w:spacing w:line="300" w:lineRule="auto"/>
        <w:ind w:firstLine="420"/>
        <w:rPr>
          <w:rFonts w:eastAsia="Arial" w:cs="Arial"/>
          <w:kern w:val="0"/>
          <w:sz w:val="22"/>
        </w:rPr>
      </w:pPr>
      <w:r>
        <w:rPr>
          <w:rFonts w:eastAsia="宋体" w:cs="宋体" w:hint="eastAsia"/>
          <w:kern w:val="0"/>
          <w:szCs w:val="21"/>
        </w:rPr>
        <w:t>在使用参数化流程时</w:t>
      </w:r>
      <w:r>
        <w:rPr>
          <w:rFonts w:eastAsia="宋体" w:cs="宋体" w:hint="eastAsia"/>
          <w:color w:val="808080"/>
          <w:kern w:val="0"/>
          <w:szCs w:val="21"/>
        </w:rPr>
        <w:t>（如运输、废物管理，以及混合不同流程以代表市场组合或技术组合的混合流程）</w:t>
      </w:r>
      <w:r>
        <w:rPr>
          <w:rFonts w:eastAsia="宋体" w:cs="宋体" w:hint="eastAsia"/>
          <w:kern w:val="0"/>
          <w:szCs w:val="21"/>
        </w:rPr>
        <w:t>，必须为所有这些</w:t>
      </w:r>
      <w:r>
        <w:rPr>
          <w:rFonts w:eastAsia="宋体" w:cs="宋体" w:hint="eastAsia"/>
          <w:spacing w:val="-2"/>
          <w:kern w:val="0"/>
          <w:szCs w:val="21"/>
        </w:rPr>
        <w:t>流程</w:t>
      </w:r>
      <w:r>
        <w:rPr>
          <w:rFonts w:eastAsia="宋体" w:cs="宋体" w:hint="eastAsia"/>
          <w:kern w:val="0"/>
          <w:szCs w:val="21"/>
        </w:rPr>
        <w:t>设置针对具体情况的正确参数值</w:t>
      </w:r>
      <w:r>
        <w:rPr>
          <w:rFonts w:eastAsia="宋体" w:cs="宋体" w:hint="eastAsia"/>
          <w:spacing w:val="-2"/>
          <w:kern w:val="0"/>
          <w:szCs w:val="21"/>
        </w:rPr>
        <w:t>。</w:t>
      </w:r>
    </w:p>
    <w:p w14:paraId="45392250" w14:textId="77777777" w:rsidR="00D16BE9" w:rsidRDefault="00D16BE9">
      <w:pPr>
        <w:widowControl w:val="0"/>
        <w:autoSpaceDE w:val="0"/>
        <w:autoSpaceDN w:val="0"/>
        <w:spacing w:line="300" w:lineRule="auto"/>
        <w:ind w:firstLine="400"/>
        <w:jc w:val="left"/>
        <w:rPr>
          <w:rFonts w:cs="Arial"/>
          <w:kern w:val="0"/>
          <w:sz w:val="20"/>
        </w:rPr>
      </w:pPr>
    </w:p>
    <w:p w14:paraId="3BE63267" w14:textId="77777777" w:rsidR="00D16BE9" w:rsidRDefault="00D16BE9">
      <w:pPr>
        <w:widowControl w:val="0"/>
        <w:autoSpaceDE w:val="0"/>
        <w:autoSpaceDN w:val="0"/>
        <w:spacing w:line="300" w:lineRule="auto"/>
        <w:ind w:firstLine="400"/>
        <w:jc w:val="left"/>
        <w:rPr>
          <w:rFonts w:cs="Arial"/>
          <w:kern w:val="0"/>
          <w:sz w:val="20"/>
        </w:rPr>
      </w:pPr>
    </w:p>
    <w:p w14:paraId="09285D02" w14:textId="77777777" w:rsidR="00D16BE9" w:rsidRDefault="00AC4FA2">
      <w:pPr>
        <w:widowControl w:val="0"/>
        <w:autoSpaceDE w:val="0"/>
        <w:autoSpaceDN w:val="0"/>
        <w:spacing w:line="300" w:lineRule="auto"/>
        <w:ind w:firstLine="440"/>
        <w:jc w:val="left"/>
        <w:rPr>
          <w:rFonts w:cs="Arial"/>
          <w:kern w:val="0"/>
          <w:sz w:val="9"/>
        </w:rPr>
      </w:pPr>
      <w:r>
        <w:rPr>
          <w:rFonts w:eastAsia="Arial" w:cs="Arial"/>
          <w:noProof/>
          <w:kern w:val="0"/>
          <w:sz w:val="22"/>
          <w:lang w:eastAsia="en-US"/>
        </w:rPr>
        <mc:AlternateContent>
          <mc:Choice Requires="wps">
            <w:drawing>
              <wp:anchor distT="0" distB="0" distL="0" distR="0" simplePos="0" relativeHeight="251674112" behindDoc="1" locked="0" layoutInCell="1" allowOverlap="1" wp14:anchorId="7FF52D79" wp14:editId="7BDE65F4">
                <wp:simplePos x="0" y="0"/>
                <wp:positionH relativeFrom="margin">
                  <wp:align>left</wp:align>
                </wp:positionH>
                <wp:positionV relativeFrom="paragraph">
                  <wp:posOffset>171450</wp:posOffset>
                </wp:positionV>
                <wp:extent cx="1828800" cy="6985"/>
                <wp:effectExtent l="0" t="0" r="0" b="0"/>
                <wp:wrapTopAndBottom/>
                <wp:docPr id="488548855" name="docshape11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28800" cy="6985"/>
                        </a:xfrm>
                        <a:prstGeom prst="rect">
                          <a:avLst/>
                        </a:prstGeom>
                        <a:solidFill>
                          <a:srgbClr val="000000"/>
                        </a:solidFill>
                        <a:ln>
                          <a:noFill/>
                        </a:ln>
                      </wps:spPr>
                      <wps:bodyPr rot="0" vert="horz" wrap="square" lIns="91440" tIns="45720" rIns="91440" bIns="45720" anchor="t" anchorCtr="0" upright="1">
                        <a:noAutofit/>
                      </wps:bodyPr>
                    </wps:wsp>
                  </a:graphicData>
                </a:graphic>
              </wp:anchor>
            </w:drawing>
          </mc:Choice>
          <mc:Fallback xmlns:wpsCustomData="http://www.wps.cn/officeDocument/2013/wpsCustomData">
            <w:pict>
              <v:rect id="docshape1129" o:spid="_x0000_s1026" o:spt="1" style="position:absolute;left:0pt;margin-top:13.5pt;height:0.55pt;width:144pt;mso-position-horizontal:left;mso-position-horizontal-relative:margin;mso-wrap-distance-bottom:0pt;mso-wrap-distance-top:0pt;z-index:-251563008;mso-width-relative:page;mso-height-relative:page;" fillcolor="#000000" filled="t" stroked="f" coordsize="21600,21600" o:gfxdata="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">
                <v:fill on="t" focussize="0,0"/>
                <v:stroke on="f"/>
                <v:imagedata o:title=""/>
                <o:lock v:ext="edit" aspectratio="f"/>
                <w10:wrap type="topAndBottom"/>
              </v:rect>
            </w:pict>
          </mc:Fallback>
        </mc:AlternateContent>
      </w:r>
    </w:p>
    <w:p w14:paraId="6C84C30E" w14:textId="77777777" w:rsidR="00D16BE9" w:rsidRDefault="00AC4FA2">
      <w:pPr>
        <w:pStyle w:val="a8"/>
        <w:spacing w:line="300" w:lineRule="auto"/>
        <w:ind w:firstLineChars="200" w:firstLine="361"/>
        <w:jc w:val="both"/>
        <w:rPr>
          <w:rFonts w:cs="宋体"/>
          <w:spacing w:val="-2"/>
          <w:szCs w:val="21"/>
          <w:lang w:eastAsia="zh-CN"/>
        </w:rPr>
      </w:pPr>
      <w:r>
        <w:rPr>
          <w:b/>
          <w:color w:val="000080"/>
          <w:sz w:val="18"/>
          <w:vertAlign w:val="superscript"/>
          <w:lang w:eastAsia="zh-CN"/>
        </w:rPr>
        <w:t>163</w:t>
      </w:r>
      <w:r>
        <w:rPr>
          <w:rFonts w:cs="宋体" w:hint="eastAsia"/>
          <w:sz w:val="18"/>
          <w:lang w:eastAsia="zh-CN"/>
        </w:rPr>
        <w:t>无论是使用</w:t>
      </w:r>
      <w:r>
        <w:rPr>
          <w:sz w:val="18"/>
          <w:lang w:eastAsia="zh-CN"/>
        </w:rPr>
        <w:t xml:space="preserve"> LCI </w:t>
      </w:r>
      <w:r>
        <w:rPr>
          <w:rFonts w:cs="宋体" w:hint="eastAsia"/>
          <w:sz w:val="18"/>
          <w:lang w:eastAsia="zh-CN"/>
        </w:rPr>
        <w:t>结果的背景系统，还是使用单元过程的背景系统，这一点都是独立适用的，因为在实践中，实践者会将所分析产品系统的特定前景系统嵌入到背景系统（数据库）中。</w:t>
      </w:r>
      <w:r>
        <w:rPr>
          <w:rFonts w:cs="宋体"/>
          <w:spacing w:val="-2"/>
          <w:szCs w:val="21"/>
          <w:lang w:eastAsia="zh-CN"/>
        </w:rPr>
        <w:br w:type="page"/>
      </w:r>
    </w:p>
    <w:tbl>
      <w:tblPr>
        <w:tblStyle w:val="TableNormal"/>
        <w:tblW w:w="9289" w:type="dxa"/>
        <w:tblInd w:w="-535" w:type="dxa"/>
        <w:tblLayout w:type="fixed"/>
        <w:tblLook w:val="04A0" w:firstRow="1" w:lastRow="0" w:firstColumn="1" w:lastColumn="0" w:noHBand="0" w:noVBand="1"/>
      </w:tblPr>
      <w:tblGrid>
        <w:gridCol w:w="9289"/>
      </w:tblGrid>
      <w:tr w:rsidR="00D16BE9" w14:paraId="61DFFFAA" w14:textId="77777777">
        <w:trPr>
          <w:trHeight w:val="543"/>
        </w:trPr>
        <w:tc>
          <w:tcPr>
            <w:tcW w:w="9289" w:type="dxa"/>
            <w:tcBorders>
              <w:top w:val="dotDash" w:sz="18" w:space="0" w:color="008000"/>
              <w:left w:val="dotDash" w:sz="18" w:space="0" w:color="008000"/>
              <w:bottom w:val="dashSmallGap" w:sz="4" w:space="0" w:color="000000"/>
              <w:right w:val="dotDash" w:sz="18" w:space="0" w:color="008000"/>
            </w:tcBorders>
          </w:tcPr>
          <w:p w14:paraId="3C3BEC2B" w14:textId="77777777" w:rsidR="00D16BE9" w:rsidRDefault="00AC4FA2">
            <w:pPr>
              <w:pStyle w:val="TableParagraph"/>
              <w:spacing w:before="0" w:line="300" w:lineRule="auto"/>
              <w:ind w:left="0" w:firstLineChars="200" w:firstLine="482"/>
              <w:jc w:val="center"/>
              <w:rPr>
                <w:rFonts w:ascii="Times New Roman" w:hAnsi="Times New Roman"/>
                <w:b/>
                <w:sz w:val="24"/>
              </w:rPr>
            </w:pPr>
            <w:bookmarkStart w:id="131" w:name="_Hlk175593948"/>
            <w:r>
              <w:rPr>
                <w:rFonts w:ascii="Times New Roman" w:eastAsia="宋体" w:hAnsi="Times New Roman" w:cs="宋体" w:hint="eastAsia"/>
                <w:b/>
                <w:color w:val="003300"/>
                <w:sz w:val="24"/>
              </w:rPr>
              <w:lastRenderedPageBreak/>
              <w:t>规定：</w:t>
            </w:r>
            <w:r>
              <w:rPr>
                <w:rFonts w:ascii="Times New Roman" w:hAnsi="Times New Roman"/>
                <w:b/>
                <w:color w:val="003300"/>
                <w:sz w:val="24"/>
              </w:rPr>
              <w:t xml:space="preserve">7.8 </w:t>
            </w:r>
            <w:proofErr w:type="spellStart"/>
            <w:r>
              <w:rPr>
                <w:rFonts w:ascii="Times New Roman" w:eastAsia="宋体" w:hAnsi="Times New Roman" w:cs="宋体" w:hint="eastAsia"/>
                <w:b/>
                <w:color w:val="003300"/>
                <w:sz w:val="24"/>
              </w:rPr>
              <w:t>建立</w:t>
            </w:r>
            <w:r>
              <w:rPr>
                <w:rFonts w:ascii="Times New Roman" w:eastAsia="宋体" w:hAnsi="Times New Roman" w:cs="宋体" w:hint="eastAsia"/>
                <w:b/>
                <w:color w:val="003300"/>
                <w:spacing w:val="-2"/>
                <w:sz w:val="24"/>
              </w:rPr>
              <w:t>系统</w:t>
            </w:r>
            <w:r>
              <w:rPr>
                <w:rFonts w:ascii="Times New Roman" w:eastAsia="宋体" w:hAnsi="Times New Roman" w:cs="宋体" w:hint="eastAsia"/>
                <w:b/>
                <w:color w:val="003300"/>
                <w:sz w:val="24"/>
              </w:rPr>
              <w:t>模型</w:t>
            </w:r>
            <w:proofErr w:type="spellEnd"/>
          </w:p>
        </w:tc>
      </w:tr>
      <w:tr w:rsidR="00D16BE9" w14:paraId="1CA2FBD2" w14:textId="77777777">
        <w:trPr>
          <w:trHeight w:val="626"/>
        </w:trPr>
        <w:tc>
          <w:tcPr>
            <w:tcW w:w="9289" w:type="dxa"/>
            <w:tcBorders>
              <w:top w:val="dashSmallGap" w:sz="4" w:space="0" w:color="000000"/>
              <w:left w:val="dotDash" w:sz="18" w:space="0" w:color="008000"/>
              <w:right w:val="dotDash" w:sz="18" w:space="0" w:color="008000"/>
            </w:tcBorders>
          </w:tcPr>
          <w:p w14:paraId="696018FD" w14:textId="77777777" w:rsidR="00D16BE9" w:rsidRDefault="00AC4FA2">
            <w:pPr>
              <w:pStyle w:val="TableParagraph"/>
              <w:spacing w:before="0" w:line="300" w:lineRule="auto"/>
              <w:ind w:left="0" w:firstLineChars="200" w:firstLine="360"/>
              <w:rPr>
                <w:rFonts w:ascii="Times New Roman" w:hAnsi="Times New Roman"/>
                <w:sz w:val="18"/>
                <w:lang w:eastAsia="zh-CN"/>
              </w:rPr>
            </w:pPr>
            <w:r>
              <w:rPr>
                <w:rFonts w:ascii="Times New Roman" w:eastAsia="宋体" w:hAnsi="Times New Roman" w:cs="宋体" w:hint="eastAsia"/>
                <w:color w:val="0D6812"/>
                <w:sz w:val="18"/>
                <w:lang w:eastAsia="zh-CN"/>
              </w:rPr>
              <w:t>适用于情况</w:t>
            </w:r>
            <w:r>
              <w:rPr>
                <w:rFonts w:ascii="Times New Roman" w:hAnsi="Times New Roman"/>
                <w:color w:val="0D6812"/>
                <w:sz w:val="18"/>
                <w:lang w:eastAsia="zh-CN"/>
              </w:rPr>
              <w:t xml:space="preserve"> A</w:t>
            </w:r>
            <w:r>
              <w:rPr>
                <w:rFonts w:ascii="Times New Roman" w:eastAsia="宋体" w:hAnsi="Times New Roman" w:cs="宋体" w:hint="eastAsia"/>
                <w:color w:val="0D6812"/>
                <w:sz w:val="18"/>
                <w:lang w:eastAsia="zh-CN"/>
              </w:rPr>
              <w:t>、</w:t>
            </w:r>
            <w:r>
              <w:rPr>
                <w:rFonts w:ascii="Times New Roman" w:hAnsi="Times New Roman"/>
                <w:color w:val="0D6812"/>
                <w:sz w:val="18"/>
                <w:lang w:eastAsia="zh-CN"/>
              </w:rPr>
              <w:t xml:space="preserve">B </w:t>
            </w:r>
            <w:r>
              <w:rPr>
                <w:rFonts w:ascii="Times New Roman" w:eastAsia="宋体" w:hAnsi="Times New Roman" w:cs="宋体" w:hint="eastAsia"/>
                <w:color w:val="0D6812"/>
                <w:sz w:val="18"/>
                <w:lang w:eastAsia="zh-CN"/>
              </w:rPr>
              <w:t>和</w:t>
            </w:r>
            <w:r>
              <w:rPr>
                <w:rFonts w:ascii="Times New Roman" w:hAnsi="Times New Roman"/>
                <w:color w:val="0D6812"/>
                <w:sz w:val="18"/>
                <w:lang w:eastAsia="zh-CN"/>
              </w:rPr>
              <w:t xml:space="preserve"> C</w:t>
            </w:r>
            <w:r>
              <w:rPr>
                <w:rFonts w:ascii="Times New Roman" w:eastAsia="宋体" w:hAnsi="Times New Roman" w:cs="宋体" w:hint="eastAsia"/>
                <w:color w:val="0D6812"/>
                <w:sz w:val="18"/>
                <w:lang w:eastAsia="zh-CN"/>
              </w:rPr>
              <w:t>，</w:t>
            </w:r>
            <w:r>
              <w:rPr>
                <w:rFonts w:ascii="Times New Roman" w:eastAsia="宋体" w:hAnsi="Times New Roman" w:cs="宋体" w:hint="eastAsia"/>
                <w:color w:val="0D6812"/>
                <w:spacing w:val="-2"/>
                <w:sz w:val="18"/>
                <w:lang w:eastAsia="zh-CN"/>
              </w:rPr>
              <w:t>有区别。</w:t>
            </w:r>
          </w:p>
          <w:p w14:paraId="26AB81E5" w14:textId="77777777" w:rsidR="00D16BE9" w:rsidRDefault="00AC4FA2">
            <w:pPr>
              <w:pStyle w:val="TableParagraph"/>
              <w:spacing w:before="0" w:line="300" w:lineRule="auto"/>
              <w:ind w:left="0" w:firstLineChars="200" w:firstLine="360"/>
              <w:rPr>
                <w:rFonts w:ascii="Times New Roman" w:hAnsi="Times New Roman"/>
                <w:sz w:val="18"/>
                <w:lang w:eastAsia="zh-CN"/>
              </w:rPr>
            </w:pPr>
            <w:r>
              <w:rPr>
                <w:rFonts w:ascii="Times New Roman" w:eastAsia="宋体" w:hAnsi="Times New Roman" w:cs="宋体" w:hint="eastAsia"/>
                <w:color w:val="0D6812"/>
                <w:sz w:val="18"/>
                <w:lang w:eastAsia="zh-CN"/>
              </w:rPr>
              <w:t>归因</w:t>
            </w:r>
            <w:r>
              <w:rPr>
                <w:rFonts w:ascii="Times New Roman" w:eastAsia="宋体" w:hAnsi="Times New Roman" w:cs="宋体" w:hint="eastAsia"/>
                <w:color w:val="0D6812"/>
                <w:spacing w:val="-2"/>
                <w:sz w:val="18"/>
                <w:lang w:eastAsia="zh-CN"/>
              </w:rPr>
              <w:t>模型</w:t>
            </w:r>
            <w:r>
              <w:rPr>
                <w:rFonts w:ascii="Times New Roman" w:eastAsia="宋体" w:hAnsi="Times New Roman" w:cs="宋体" w:hint="eastAsia"/>
                <w:color w:val="0D6812"/>
                <w:sz w:val="18"/>
                <w:lang w:eastAsia="zh-CN"/>
              </w:rPr>
              <w:t>和后果</w:t>
            </w:r>
            <w:r>
              <w:rPr>
                <w:rFonts w:ascii="Times New Roman" w:eastAsia="宋体" w:hAnsi="Times New Roman" w:cs="宋体" w:hint="eastAsia"/>
                <w:color w:val="0D6812"/>
                <w:spacing w:val="-2"/>
                <w:sz w:val="18"/>
                <w:lang w:eastAsia="zh-CN"/>
              </w:rPr>
              <w:t>模型</w:t>
            </w:r>
            <w:r>
              <w:rPr>
                <w:rFonts w:ascii="Times New Roman" w:eastAsia="宋体" w:hAnsi="Times New Roman" w:cs="宋体" w:hint="eastAsia"/>
                <w:color w:val="0D6812"/>
                <w:sz w:val="18"/>
                <w:lang w:eastAsia="zh-CN"/>
              </w:rPr>
              <w:t>的区别</w:t>
            </w:r>
            <w:r>
              <w:rPr>
                <w:rFonts w:ascii="Times New Roman" w:eastAsia="宋体" w:hAnsi="Times New Roman" w:cs="宋体" w:hint="eastAsia"/>
                <w:color w:val="0D6812"/>
                <w:spacing w:val="-2"/>
                <w:sz w:val="18"/>
                <w:lang w:eastAsia="zh-CN"/>
              </w:rPr>
              <w:t>。</w:t>
            </w:r>
          </w:p>
        </w:tc>
      </w:tr>
      <w:tr w:rsidR="00D16BE9" w14:paraId="1DE656FB" w14:textId="77777777">
        <w:trPr>
          <w:trHeight w:val="606"/>
        </w:trPr>
        <w:tc>
          <w:tcPr>
            <w:tcW w:w="9289" w:type="dxa"/>
            <w:tcBorders>
              <w:left w:val="dotDash" w:sz="18" w:space="0" w:color="008000"/>
              <w:right w:val="dotDash" w:sz="18" w:space="0" w:color="008000"/>
            </w:tcBorders>
          </w:tcPr>
          <w:p w14:paraId="33A361A9" w14:textId="77777777" w:rsidR="00D16BE9" w:rsidRDefault="00AC4FA2">
            <w:pPr>
              <w:pStyle w:val="TableParagraph"/>
              <w:spacing w:before="0" w:line="300" w:lineRule="auto"/>
              <w:ind w:left="0" w:firstLineChars="200" w:firstLine="360"/>
              <w:rPr>
                <w:rFonts w:ascii="Times New Roman" w:hAnsi="Times New Roman"/>
                <w:sz w:val="18"/>
                <w:lang w:eastAsia="zh-CN"/>
              </w:rPr>
            </w:pPr>
            <w:r>
              <w:rPr>
                <w:rFonts w:ascii="Times New Roman" w:eastAsia="宋体" w:hAnsi="Times New Roman" w:cs="宋体" w:hint="eastAsia"/>
                <w:color w:val="0D6812"/>
                <w:sz w:val="18"/>
                <w:lang w:eastAsia="zh-CN"/>
              </w:rPr>
              <w:t>也适用于作为交付成果的单元过程和部分终止系统数据集的开发，但仅限于量化所实现的完整性和精确性，因为需要从系统的</w:t>
            </w:r>
            <w:r>
              <w:rPr>
                <w:rFonts w:ascii="Times New Roman" w:eastAsia="宋体" w:hAnsi="Times New Roman" w:cs="宋体" w:hint="eastAsia"/>
                <w:color w:val="0D6812"/>
                <w:spacing w:val="-2"/>
                <w:sz w:val="18"/>
                <w:lang w:eastAsia="zh-CN"/>
              </w:rPr>
              <w:t>角度</w:t>
            </w:r>
            <w:r>
              <w:rPr>
                <w:rFonts w:ascii="Times New Roman" w:eastAsia="宋体" w:hAnsi="Times New Roman" w:cs="宋体" w:hint="eastAsia"/>
                <w:color w:val="0D6812"/>
                <w:sz w:val="18"/>
                <w:lang w:eastAsia="zh-CN"/>
              </w:rPr>
              <w:t>对其进行评估</w:t>
            </w:r>
            <w:r>
              <w:rPr>
                <w:rFonts w:ascii="Times New Roman" w:eastAsia="宋体" w:hAnsi="Times New Roman" w:cs="宋体" w:hint="eastAsia"/>
                <w:color w:val="0D6812"/>
                <w:spacing w:val="-2"/>
                <w:sz w:val="18"/>
                <w:lang w:eastAsia="zh-CN"/>
              </w:rPr>
              <w:t>。</w:t>
            </w:r>
          </w:p>
        </w:tc>
      </w:tr>
      <w:tr w:rsidR="00D16BE9" w14:paraId="263FF416" w14:textId="77777777">
        <w:trPr>
          <w:trHeight w:val="866"/>
        </w:trPr>
        <w:tc>
          <w:tcPr>
            <w:tcW w:w="9289" w:type="dxa"/>
            <w:tcBorders>
              <w:left w:val="dotDash" w:sz="18" w:space="0" w:color="008000"/>
              <w:right w:val="single" w:sz="12" w:space="0" w:color="FF0000"/>
            </w:tcBorders>
          </w:tcPr>
          <w:p w14:paraId="28A392B5" w14:textId="77777777" w:rsidR="00D16BE9" w:rsidRDefault="00AC4FA2">
            <w:pPr>
              <w:pStyle w:val="TableParagraph"/>
              <w:spacing w:before="0" w:line="300" w:lineRule="auto"/>
              <w:ind w:left="0" w:firstLineChars="200" w:firstLine="420"/>
              <w:jc w:val="both"/>
              <w:rPr>
                <w:rFonts w:ascii="Times New Roman" w:hAnsi="Times New Roman"/>
                <w:sz w:val="21"/>
                <w:szCs w:val="21"/>
                <w:lang w:eastAsia="zh-CN"/>
              </w:rPr>
            </w:pPr>
            <w:r>
              <w:rPr>
                <w:rFonts w:ascii="Times New Roman" w:hAnsi="Times New Roman"/>
                <w:color w:val="0D6812"/>
                <w:sz w:val="21"/>
                <w:szCs w:val="21"/>
                <w:lang w:eastAsia="zh-CN"/>
              </w:rPr>
              <w:t xml:space="preserve">I) SHALL - </w:t>
            </w:r>
            <w:r>
              <w:rPr>
                <w:rFonts w:ascii="Times New Roman" w:eastAsia="宋体" w:hAnsi="Times New Roman" w:cs="宋体" w:hint="eastAsia"/>
                <w:b/>
                <w:color w:val="0D6812"/>
                <w:sz w:val="21"/>
                <w:szCs w:val="21"/>
                <w:lang w:eastAsia="zh-CN"/>
              </w:rPr>
              <w:t>正确标定清单：</w:t>
            </w:r>
            <w:r>
              <w:rPr>
                <w:rFonts w:ascii="Times New Roman" w:eastAsia="宋体" w:hAnsi="Times New Roman" w:cs="宋体" w:hint="eastAsia"/>
                <w:color w:val="0D6812"/>
                <w:sz w:val="21"/>
                <w:szCs w:val="21"/>
                <w:lang w:eastAsia="zh-CN"/>
              </w:rPr>
              <w:t>系统边界内所有过程的清单应正确地相互缩放，并与所分析系统的功能单元和</w:t>
            </w:r>
            <w:r>
              <w:rPr>
                <w:rFonts w:ascii="Times New Roman" w:hAnsi="Times New Roman"/>
                <w:color w:val="0D6812"/>
                <w:sz w:val="21"/>
                <w:szCs w:val="21"/>
                <w:lang w:eastAsia="zh-CN"/>
              </w:rPr>
              <w:t>/</w:t>
            </w:r>
            <w:r>
              <w:rPr>
                <w:rFonts w:ascii="Times New Roman" w:eastAsia="宋体" w:hAnsi="Times New Roman" w:cs="宋体" w:hint="eastAsia"/>
                <w:color w:val="0D6812"/>
                <w:sz w:val="21"/>
                <w:szCs w:val="21"/>
                <w:lang w:eastAsia="zh-CN"/>
              </w:rPr>
              <w:t>或参考流程缩放</w:t>
            </w:r>
            <w:r>
              <w:rPr>
                <w:rFonts w:ascii="Times New Roman" w:hAnsi="Times New Roman"/>
                <w:b/>
                <w:color w:val="000080"/>
                <w:sz w:val="21"/>
                <w:szCs w:val="21"/>
                <w:vertAlign w:val="superscript"/>
                <w:lang w:eastAsia="zh-CN"/>
              </w:rPr>
              <w:t>164</w:t>
            </w:r>
            <w:r>
              <w:rPr>
                <w:rFonts w:ascii="Times New Roman" w:hAnsi="Times New Roman"/>
                <w:color w:val="0D6812"/>
                <w:sz w:val="21"/>
                <w:szCs w:val="21"/>
                <w:lang w:eastAsia="zh-CN"/>
              </w:rPr>
              <w:t xml:space="preserve"> </w:t>
            </w:r>
            <w:r>
              <w:rPr>
                <w:rFonts w:ascii="Times New Roman" w:eastAsia="宋体" w:hAnsi="Times New Roman" w:cs="宋体" w:hint="eastAsia"/>
                <w:color w:val="0D6812"/>
                <w:sz w:val="21"/>
                <w:szCs w:val="21"/>
                <w:lang w:eastAsia="zh-CN"/>
              </w:rPr>
              <w:t>。</w:t>
            </w:r>
          </w:p>
        </w:tc>
      </w:tr>
      <w:tr w:rsidR="00D16BE9" w14:paraId="1C36F7DA" w14:textId="77777777">
        <w:trPr>
          <w:trHeight w:val="1133"/>
        </w:trPr>
        <w:tc>
          <w:tcPr>
            <w:tcW w:w="9289" w:type="dxa"/>
            <w:tcBorders>
              <w:left w:val="dotDash" w:sz="18" w:space="0" w:color="008000"/>
              <w:right w:val="single" w:sz="12" w:space="0" w:color="FF0000"/>
            </w:tcBorders>
          </w:tcPr>
          <w:p w14:paraId="7E83AAA8" w14:textId="77777777" w:rsidR="00D16BE9" w:rsidRDefault="00AC4FA2">
            <w:pPr>
              <w:pStyle w:val="TableParagraph"/>
              <w:spacing w:before="0" w:line="300" w:lineRule="auto"/>
              <w:ind w:left="0" w:firstLineChars="200" w:firstLine="420"/>
              <w:jc w:val="both"/>
              <w:rPr>
                <w:rFonts w:ascii="Times New Roman" w:hAnsi="Times New Roman"/>
                <w:sz w:val="21"/>
                <w:szCs w:val="21"/>
              </w:rPr>
            </w:pPr>
            <w:r>
              <w:rPr>
                <w:rFonts w:ascii="Times New Roman" w:hAnsi="Times New Roman"/>
                <w:color w:val="0D6812"/>
                <w:sz w:val="21"/>
                <w:szCs w:val="21"/>
                <w:lang w:eastAsia="zh-CN"/>
              </w:rPr>
              <w:t xml:space="preserve">II) SHALL - </w:t>
            </w:r>
            <w:r>
              <w:rPr>
                <w:rFonts w:ascii="Times New Roman" w:eastAsia="宋体" w:hAnsi="Times New Roman" w:cs="宋体" w:hint="eastAsia"/>
                <w:b/>
                <w:color w:val="0D6812"/>
                <w:sz w:val="21"/>
                <w:szCs w:val="21"/>
                <w:lang w:eastAsia="zh-CN"/>
              </w:rPr>
              <w:t>完整的系统模型：</w:t>
            </w:r>
            <w:r>
              <w:rPr>
                <w:rFonts w:ascii="Times New Roman" w:eastAsia="宋体" w:hAnsi="Times New Roman" w:cs="宋体" w:hint="eastAsia"/>
                <w:color w:val="0D6812"/>
                <w:sz w:val="21"/>
                <w:szCs w:val="21"/>
                <w:lang w:eastAsia="zh-CN"/>
              </w:rPr>
              <w:t>除定量代表系统功能单元的参考流外，不得有任何与定量相关的产品流或</w:t>
            </w:r>
            <w:proofErr w:type="gramStart"/>
            <w:r>
              <w:rPr>
                <w:rFonts w:ascii="Times New Roman" w:eastAsia="宋体" w:hAnsi="Times New Roman" w:cs="宋体" w:hint="eastAsia"/>
                <w:color w:val="0D6812"/>
                <w:sz w:val="21"/>
                <w:szCs w:val="21"/>
                <w:lang w:eastAsia="zh-CN"/>
              </w:rPr>
              <w:t>废物流未建模</w:t>
            </w:r>
            <w:proofErr w:type="gramEnd"/>
            <w:r>
              <w:rPr>
                <w:rFonts w:ascii="Times New Roman" w:hAnsi="Times New Roman"/>
                <w:color w:val="0D6812"/>
                <w:sz w:val="21"/>
                <w:szCs w:val="21"/>
                <w:lang w:eastAsia="zh-CN"/>
              </w:rPr>
              <w:t>/</w:t>
            </w:r>
            <w:r>
              <w:rPr>
                <w:rFonts w:ascii="Times New Roman" w:eastAsia="宋体" w:hAnsi="Times New Roman" w:cs="宋体" w:hint="eastAsia"/>
                <w:color w:val="0D6812"/>
                <w:sz w:val="21"/>
                <w:szCs w:val="21"/>
                <w:lang w:eastAsia="zh-CN"/>
              </w:rPr>
              <w:t>未连接（关于废物流的其他规定，见</w:t>
            </w:r>
            <w:r>
              <w:rPr>
                <w:rFonts w:ascii="Times New Roman" w:hAnsi="Times New Roman"/>
                <w:color w:val="0D6812"/>
                <w:sz w:val="21"/>
                <w:szCs w:val="21"/>
                <w:lang w:eastAsia="zh-CN"/>
              </w:rPr>
              <w:t xml:space="preserve"> </w:t>
            </w:r>
            <w:hyperlink w:anchor="_bookmark266" w:history="1">
              <w:r>
                <w:rPr>
                  <w:rFonts w:ascii="Times New Roman" w:hAnsi="Times New Roman"/>
                  <w:color w:val="0D6812"/>
                  <w:sz w:val="21"/>
                  <w:szCs w:val="21"/>
                  <w:lang w:eastAsia="zh-CN"/>
                </w:rPr>
                <w:t>7.4.4.2</w:t>
              </w:r>
            </w:hyperlink>
            <w:r>
              <w:rPr>
                <w:rFonts w:ascii="Times New Roman" w:eastAsia="宋体" w:hAnsi="Times New Roman" w:cs="宋体" w:hint="eastAsia"/>
                <w:color w:val="0D6812"/>
                <w:sz w:val="21"/>
                <w:szCs w:val="21"/>
                <w:lang w:eastAsia="zh-CN"/>
              </w:rPr>
              <w:t>）。否则，应明确记录这些流量，并在解释结果时考虑由此造成的准确性和完整性的缺失。</w:t>
            </w:r>
            <w:r>
              <w:rPr>
                <w:rFonts w:ascii="Times New Roman" w:hAnsi="Times New Roman"/>
                <w:color w:val="0D6812"/>
                <w:sz w:val="21"/>
                <w:szCs w:val="21"/>
              </w:rPr>
              <w:t>[</w:t>
            </w:r>
            <w:proofErr w:type="gramStart"/>
            <w:r>
              <w:rPr>
                <w:rFonts w:ascii="Times New Roman" w:hAnsi="Times New Roman"/>
                <w:color w:val="0D6812"/>
                <w:sz w:val="21"/>
                <w:szCs w:val="21"/>
              </w:rPr>
              <w:t>ISO!</w:t>
            </w:r>
            <w:r>
              <w:rPr>
                <w:rFonts w:ascii="Times New Roman" w:eastAsia="宋体" w:hAnsi="Times New Roman" w:cs="宋体" w:hint="eastAsia"/>
                <w:color w:val="0D6812"/>
                <w:sz w:val="21"/>
                <w:szCs w:val="21"/>
              </w:rPr>
              <w:t>］</w:t>
            </w:r>
            <w:proofErr w:type="gramEnd"/>
          </w:p>
        </w:tc>
      </w:tr>
      <w:tr w:rsidR="00D16BE9" w14:paraId="3F010027" w14:textId="77777777">
        <w:trPr>
          <w:trHeight w:val="835"/>
        </w:trPr>
        <w:tc>
          <w:tcPr>
            <w:tcW w:w="9289" w:type="dxa"/>
            <w:tcBorders>
              <w:left w:val="dotDash" w:sz="18" w:space="0" w:color="008000"/>
              <w:right w:val="dotDash" w:sz="18" w:space="0" w:color="008000"/>
            </w:tcBorders>
          </w:tcPr>
          <w:p w14:paraId="03CF33C0" w14:textId="77777777" w:rsidR="00D16BE9" w:rsidRDefault="00AC4FA2">
            <w:pPr>
              <w:pStyle w:val="TableParagraph"/>
              <w:spacing w:before="0" w:line="300" w:lineRule="auto"/>
              <w:ind w:left="0" w:firstLineChars="200" w:firstLine="360"/>
              <w:jc w:val="both"/>
              <w:rPr>
                <w:rFonts w:ascii="Times New Roman" w:hAnsi="Times New Roman"/>
                <w:sz w:val="18"/>
                <w:lang w:eastAsia="zh-CN"/>
              </w:rPr>
            </w:pPr>
            <w:r>
              <w:rPr>
                <w:rFonts w:ascii="Times New Roman" w:eastAsia="宋体" w:hAnsi="Times New Roman" w:cs="宋体" w:hint="eastAsia"/>
                <w:color w:val="0D6812"/>
                <w:sz w:val="18"/>
                <w:lang w:eastAsia="zh-CN"/>
              </w:rPr>
              <w:t>需要注意的是，对于所有单元过程和部分终止的系统，相应的产品和</w:t>
            </w:r>
            <w:r>
              <w:rPr>
                <w:rFonts w:ascii="Times New Roman" w:hAnsi="Times New Roman"/>
                <w:color w:val="0D6812"/>
                <w:sz w:val="18"/>
                <w:lang w:eastAsia="zh-CN"/>
              </w:rPr>
              <w:t>/</w:t>
            </w:r>
            <w:r>
              <w:rPr>
                <w:rFonts w:ascii="Times New Roman" w:eastAsia="宋体" w:hAnsi="Times New Roman" w:cs="宋体" w:hint="eastAsia"/>
                <w:color w:val="0D6812"/>
                <w:sz w:val="18"/>
                <w:lang w:eastAsia="zh-CN"/>
              </w:rPr>
              <w:t>或废物建模过程的选定库存被有意地排除在系统边界之外。尽管如此，它们的系统仍然是完整的，只是为了应用截止规则。</w:t>
            </w:r>
          </w:p>
        </w:tc>
      </w:tr>
      <w:tr w:rsidR="00D16BE9" w14:paraId="69C82285" w14:textId="77777777">
        <w:trPr>
          <w:trHeight w:val="734"/>
        </w:trPr>
        <w:tc>
          <w:tcPr>
            <w:tcW w:w="9289" w:type="dxa"/>
            <w:tcBorders>
              <w:left w:val="dotDash" w:sz="18" w:space="0" w:color="008000"/>
              <w:right w:val="dotted" w:sz="12" w:space="0" w:color="000000"/>
            </w:tcBorders>
          </w:tcPr>
          <w:p w14:paraId="246FA2E0" w14:textId="77777777" w:rsidR="00D16BE9" w:rsidRDefault="00AC4FA2">
            <w:pPr>
              <w:pStyle w:val="TableParagraph"/>
              <w:spacing w:before="0" w:line="300" w:lineRule="auto"/>
              <w:ind w:left="0" w:firstLineChars="200" w:firstLine="420"/>
              <w:rPr>
                <w:rFonts w:ascii="Times New Roman" w:hAnsi="Times New Roman"/>
                <w:sz w:val="21"/>
                <w:szCs w:val="21"/>
              </w:rPr>
            </w:pPr>
            <w:r>
              <w:rPr>
                <w:rFonts w:ascii="Times New Roman" w:hAnsi="Times New Roman"/>
                <w:color w:val="0D6812"/>
                <w:sz w:val="21"/>
                <w:szCs w:val="21"/>
                <w:lang w:eastAsia="zh-CN"/>
              </w:rPr>
              <w:t xml:space="preserve">III) SHALL - </w:t>
            </w:r>
            <w:r>
              <w:rPr>
                <w:rFonts w:ascii="Times New Roman" w:eastAsia="宋体" w:hAnsi="Times New Roman" w:cs="宋体" w:hint="eastAsia"/>
                <w:b/>
                <w:color w:val="0D6812"/>
                <w:sz w:val="21"/>
                <w:szCs w:val="21"/>
                <w:lang w:eastAsia="zh-CN"/>
              </w:rPr>
              <w:t>设置参数值：</w:t>
            </w:r>
            <w:r>
              <w:rPr>
                <w:rFonts w:ascii="Times New Roman" w:eastAsia="宋体" w:hAnsi="Times New Roman" w:cs="宋体" w:hint="eastAsia"/>
                <w:color w:val="0D6812"/>
                <w:sz w:val="21"/>
                <w:szCs w:val="21"/>
                <w:lang w:eastAsia="zh-CN"/>
              </w:rPr>
              <w:t>将参数值设置为所有使用的参数化过程数据集（如有）中所需的值。</w:t>
            </w:r>
            <w:r>
              <w:rPr>
                <w:rFonts w:ascii="Times New Roman" w:hAnsi="Times New Roman"/>
                <w:color w:val="0D6812"/>
                <w:sz w:val="21"/>
                <w:szCs w:val="21"/>
              </w:rPr>
              <w:t>[</w:t>
            </w:r>
            <w:r>
              <w:rPr>
                <w:rFonts w:ascii="Times New Roman" w:eastAsiaTheme="minorEastAsia" w:hAnsi="Times New Roman" w:hint="eastAsia"/>
                <w:color w:val="0D6812"/>
                <w:sz w:val="21"/>
                <w:szCs w:val="21"/>
                <w:lang w:eastAsia="zh-CN"/>
              </w:rPr>
              <w:t>ISO</w:t>
            </w:r>
            <w:r>
              <w:rPr>
                <w:rFonts w:ascii="Times New Roman" w:hAnsi="Times New Roman"/>
                <w:color w:val="0D6812"/>
                <w:sz w:val="21"/>
                <w:szCs w:val="21"/>
              </w:rPr>
              <w:t>+]</w:t>
            </w:r>
          </w:p>
        </w:tc>
      </w:tr>
      <w:tr w:rsidR="00D16BE9" w14:paraId="04DBFCAF" w14:textId="77777777">
        <w:trPr>
          <w:trHeight w:val="1499"/>
        </w:trPr>
        <w:tc>
          <w:tcPr>
            <w:tcW w:w="9289" w:type="dxa"/>
            <w:tcBorders>
              <w:left w:val="dotDash" w:sz="18" w:space="0" w:color="008000"/>
              <w:right w:val="dotted" w:sz="12" w:space="0" w:color="000000"/>
            </w:tcBorders>
          </w:tcPr>
          <w:p w14:paraId="3DE13C88" w14:textId="77777777" w:rsidR="00D16BE9" w:rsidRDefault="00AC4FA2">
            <w:pPr>
              <w:pStyle w:val="TableParagraph"/>
              <w:spacing w:before="0" w:line="300" w:lineRule="auto"/>
              <w:ind w:left="0" w:firstLineChars="200" w:firstLine="420"/>
              <w:jc w:val="both"/>
              <w:rPr>
                <w:rFonts w:ascii="Times New Roman" w:hAnsi="Times New Roman"/>
                <w:sz w:val="21"/>
                <w:szCs w:val="21"/>
              </w:rPr>
            </w:pPr>
            <w:r>
              <w:rPr>
                <w:rFonts w:ascii="Times New Roman" w:hAnsi="Times New Roman"/>
                <w:color w:val="0D6812"/>
                <w:sz w:val="21"/>
                <w:szCs w:val="21"/>
                <w:lang w:eastAsia="zh-CN"/>
              </w:rPr>
              <w:t>IV)</w:t>
            </w:r>
            <w:r>
              <w:rPr>
                <w:rFonts w:ascii="Times New Roman" w:eastAsia="宋体" w:hAnsi="Times New Roman" w:cstheme="minorHAnsi"/>
                <w:color w:val="0D6812"/>
                <w:sz w:val="21"/>
                <w:szCs w:val="21"/>
                <w:lang w:eastAsia="zh-CN"/>
              </w:rPr>
              <w:t>MAY</w:t>
            </w:r>
            <w:r>
              <w:rPr>
                <w:rFonts w:ascii="Times New Roman" w:hAnsi="Times New Roman"/>
                <w:color w:val="0D6812"/>
                <w:sz w:val="21"/>
                <w:szCs w:val="21"/>
                <w:lang w:eastAsia="zh-CN"/>
              </w:rPr>
              <w:t xml:space="preserve"> - </w:t>
            </w:r>
            <w:r>
              <w:rPr>
                <w:rFonts w:ascii="Times New Roman" w:eastAsia="宋体" w:hAnsi="Times New Roman" w:cs="宋体" w:hint="eastAsia"/>
                <w:b/>
                <w:color w:val="0D6812"/>
                <w:sz w:val="21"/>
                <w:szCs w:val="21"/>
                <w:lang w:eastAsia="zh-CN"/>
              </w:rPr>
              <w:t>进行另一轮临时质量控制：</w:t>
            </w:r>
            <w:r>
              <w:rPr>
                <w:rFonts w:ascii="Times New Roman" w:eastAsia="宋体" w:hAnsi="Times New Roman" w:cs="宋体" w:hint="eastAsia"/>
                <w:color w:val="0D6812"/>
                <w:sz w:val="21"/>
                <w:szCs w:val="21"/>
                <w:lang w:eastAsia="zh-CN"/>
              </w:rPr>
              <w:t>建议在建模过程中预先检查数据集或系统是否正确建模，是否符合范围阶段确定</w:t>
            </w:r>
            <w:r>
              <w:rPr>
                <w:rFonts w:ascii="Times New Roman" w:hAnsi="Times New Roman"/>
                <w:color w:val="0D6812"/>
                <w:sz w:val="21"/>
                <w:szCs w:val="21"/>
                <w:lang w:eastAsia="zh-CN"/>
              </w:rPr>
              <w:t>/</w:t>
            </w:r>
            <w:r>
              <w:rPr>
                <w:rFonts w:ascii="Times New Roman" w:eastAsia="宋体" w:hAnsi="Times New Roman" w:cs="宋体" w:hint="eastAsia"/>
                <w:color w:val="0D6812"/>
                <w:sz w:val="21"/>
                <w:szCs w:val="21"/>
                <w:lang w:eastAsia="zh-CN"/>
              </w:rPr>
              <w:t>微调的质量要求；单位过程的临时质量控制规定同样适用（见第</w:t>
            </w:r>
            <w:r>
              <w:rPr>
                <w:rFonts w:ascii="Times New Roman" w:hAnsi="Times New Roman"/>
                <w:color w:val="0D6812"/>
                <w:sz w:val="21"/>
                <w:szCs w:val="21"/>
                <w:lang w:eastAsia="zh-CN"/>
              </w:rPr>
              <w:t xml:space="preserve"> </w:t>
            </w:r>
            <w:hyperlink w:anchor="_bookmark228" w:history="1">
              <w:r>
                <w:rPr>
                  <w:rFonts w:ascii="Times New Roman" w:hAnsi="Times New Roman"/>
                  <w:color w:val="0D6812"/>
                  <w:sz w:val="21"/>
                  <w:szCs w:val="21"/>
                  <w:lang w:eastAsia="zh-CN"/>
                </w:rPr>
                <w:t>7.4.2.11</w:t>
              </w:r>
            </w:hyperlink>
            <w:r>
              <w:rPr>
                <w:rFonts w:ascii="Times New Roman" w:hAnsi="Times New Roman"/>
                <w:color w:val="0D6812"/>
                <w:sz w:val="21"/>
                <w:szCs w:val="21"/>
                <w:lang w:eastAsia="zh-CN"/>
              </w:rPr>
              <w:t xml:space="preserve"> </w:t>
            </w:r>
            <w:r>
              <w:rPr>
                <w:rFonts w:ascii="Times New Roman" w:eastAsia="宋体" w:hAnsi="Times New Roman" w:cs="宋体" w:hint="eastAsia"/>
                <w:color w:val="0D6812"/>
                <w:sz w:val="21"/>
                <w:szCs w:val="21"/>
                <w:lang w:eastAsia="zh-CN"/>
              </w:rPr>
              <w:t>章）。为填补所含过程和系统的初始数据缺口，可考虑使用估算数据集。</w:t>
            </w:r>
            <w:proofErr w:type="spellStart"/>
            <w:proofErr w:type="gramStart"/>
            <w:r>
              <w:rPr>
                <w:rFonts w:ascii="Times New Roman" w:eastAsia="宋体" w:hAnsi="Times New Roman" w:cs="宋体" w:hint="eastAsia"/>
                <w:color w:val="0D6812"/>
                <w:sz w:val="21"/>
                <w:szCs w:val="21"/>
              </w:rPr>
              <w:t>例如</w:t>
            </w:r>
            <w:proofErr w:type="spellEnd"/>
            <w:r>
              <w:rPr>
                <w:rFonts w:ascii="Times New Roman" w:hAnsi="Times New Roman"/>
                <w:color w:val="0D6812"/>
                <w:sz w:val="21"/>
                <w:szCs w:val="21"/>
              </w:rPr>
              <w:t>[</w:t>
            </w:r>
            <w:proofErr w:type="gramEnd"/>
            <w:r>
              <w:rPr>
                <w:rFonts w:ascii="Times New Roman" w:hAnsi="Times New Roman"/>
                <w:color w:val="0D6812"/>
                <w:sz w:val="21"/>
                <w:szCs w:val="21"/>
              </w:rPr>
              <w:t>ISO+</w:t>
            </w:r>
            <w:r>
              <w:rPr>
                <w:rFonts w:ascii="Times New Roman" w:eastAsia="宋体" w:hAnsi="Times New Roman" w:cs="宋体" w:hint="eastAsia"/>
                <w:color w:val="0D6812"/>
                <w:sz w:val="21"/>
                <w:szCs w:val="21"/>
              </w:rPr>
              <w:t>］</w:t>
            </w:r>
          </w:p>
        </w:tc>
      </w:tr>
      <w:tr w:rsidR="00D16BE9" w14:paraId="7E286DC0" w14:textId="77777777">
        <w:trPr>
          <w:trHeight w:val="398"/>
        </w:trPr>
        <w:tc>
          <w:tcPr>
            <w:tcW w:w="9289" w:type="dxa"/>
            <w:tcBorders>
              <w:left w:val="dotDash" w:sz="18" w:space="0" w:color="008000"/>
              <w:right w:val="dotted" w:sz="12" w:space="0" w:color="000000"/>
            </w:tcBorders>
          </w:tcPr>
          <w:p w14:paraId="06797FCC" w14:textId="77777777" w:rsidR="00D16BE9" w:rsidRDefault="00AC4FA2">
            <w:pPr>
              <w:pStyle w:val="TableParagraph"/>
              <w:spacing w:before="0" w:line="300" w:lineRule="auto"/>
              <w:ind w:left="0" w:firstLineChars="200" w:firstLine="420"/>
              <w:rPr>
                <w:rFonts w:ascii="Times New Roman" w:hAnsi="Times New Roman"/>
                <w:sz w:val="21"/>
                <w:szCs w:val="21"/>
                <w:lang w:eastAsia="zh-CN"/>
              </w:rPr>
            </w:pPr>
            <w:proofErr w:type="spellStart"/>
            <w:r>
              <w:rPr>
                <w:rFonts w:ascii="Times New Roman" w:hAnsi="Times New Roman"/>
                <w:color w:val="0D6812"/>
                <w:sz w:val="21"/>
                <w:szCs w:val="21"/>
                <w:lang w:eastAsia="zh-CN"/>
              </w:rPr>
              <w:t>IV.a</w:t>
            </w:r>
            <w:proofErr w:type="spellEnd"/>
            <w:r>
              <w:rPr>
                <w:rFonts w:ascii="Times New Roman" w:hAnsi="Times New Roman"/>
                <w:color w:val="0D6812"/>
                <w:sz w:val="21"/>
                <w:szCs w:val="21"/>
                <w:lang w:eastAsia="zh-CN"/>
              </w:rPr>
              <w:t xml:space="preserve">) </w:t>
            </w:r>
            <w:r>
              <w:rPr>
                <w:rFonts w:ascii="Times New Roman" w:eastAsia="宋体" w:hAnsi="Times New Roman" w:cs="宋体" w:hint="eastAsia"/>
                <w:color w:val="0D6812"/>
                <w:sz w:val="21"/>
                <w:szCs w:val="21"/>
                <w:lang w:eastAsia="zh-CN"/>
              </w:rPr>
              <w:t>缺失特定流程</w:t>
            </w:r>
            <w:r>
              <w:rPr>
                <w:rFonts w:ascii="Times New Roman" w:hAnsi="Times New Roman"/>
                <w:color w:val="0D6812"/>
                <w:sz w:val="21"/>
                <w:szCs w:val="21"/>
                <w:lang w:eastAsia="zh-CN"/>
              </w:rPr>
              <w:t>/</w:t>
            </w:r>
            <w:r>
              <w:rPr>
                <w:rFonts w:ascii="Times New Roman" w:eastAsia="宋体" w:hAnsi="Times New Roman" w:cs="宋体" w:hint="eastAsia"/>
                <w:color w:val="0D6812"/>
                <w:spacing w:val="-2"/>
                <w:sz w:val="21"/>
                <w:szCs w:val="21"/>
                <w:lang w:eastAsia="zh-CN"/>
              </w:rPr>
              <w:t>系统</w:t>
            </w:r>
            <w:r>
              <w:rPr>
                <w:rFonts w:ascii="Times New Roman" w:eastAsia="宋体" w:hAnsi="Times New Roman" w:cs="宋体" w:hint="eastAsia"/>
                <w:color w:val="0D6812"/>
                <w:sz w:val="21"/>
                <w:szCs w:val="21"/>
                <w:lang w:eastAsia="zh-CN"/>
              </w:rPr>
              <w:t>的通用或平均数据集</w:t>
            </w:r>
            <w:r>
              <w:rPr>
                <w:rFonts w:ascii="Times New Roman" w:eastAsia="宋体" w:hAnsi="Times New Roman" w:cs="宋体" w:hint="eastAsia"/>
                <w:color w:val="0D6812"/>
                <w:spacing w:val="-2"/>
                <w:sz w:val="21"/>
                <w:szCs w:val="21"/>
                <w:lang w:eastAsia="zh-CN"/>
              </w:rPr>
              <w:t>、</w:t>
            </w:r>
          </w:p>
        </w:tc>
      </w:tr>
      <w:tr w:rsidR="00D16BE9" w14:paraId="67A9F32D" w14:textId="77777777">
        <w:trPr>
          <w:trHeight w:val="732"/>
        </w:trPr>
        <w:tc>
          <w:tcPr>
            <w:tcW w:w="9289" w:type="dxa"/>
            <w:tcBorders>
              <w:left w:val="dotDash" w:sz="18" w:space="0" w:color="008000"/>
              <w:right w:val="dotted" w:sz="12" w:space="0" w:color="000000"/>
            </w:tcBorders>
          </w:tcPr>
          <w:p w14:paraId="70076B3D" w14:textId="77777777" w:rsidR="00D16BE9" w:rsidRDefault="00AC4FA2">
            <w:pPr>
              <w:pStyle w:val="TableParagraph"/>
              <w:spacing w:before="0" w:line="300" w:lineRule="auto"/>
              <w:ind w:left="0" w:firstLineChars="200" w:firstLine="420"/>
              <w:jc w:val="both"/>
              <w:rPr>
                <w:rFonts w:ascii="Times New Roman" w:hAnsi="Times New Roman"/>
                <w:sz w:val="21"/>
                <w:szCs w:val="21"/>
                <w:lang w:eastAsia="zh-CN"/>
              </w:rPr>
            </w:pPr>
            <w:proofErr w:type="spellStart"/>
            <w:r>
              <w:rPr>
                <w:rFonts w:ascii="Times New Roman" w:hAnsi="Times New Roman"/>
                <w:color w:val="0D6812"/>
                <w:sz w:val="21"/>
                <w:szCs w:val="21"/>
                <w:lang w:eastAsia="zh-CN"/>
              </w:rPr>
              <w:t>IV.b</w:t>
            </w:r>
            <w:proofErr w:type="spellEnd"/>
            <w:r>
              <w:rPr>
                <w:rFonts w:ascii="Times New Roman" w:hAnsi="Times New Roman"/>
                <w:color w:val="0D6812"/>
                <w:sz w:val="21"/>
                <w:szCs w:val="21"/>
                <w:lang w:eastAsia="zh-CN"/>
              </w:rPr>
              <w:t xml:space="preserve">) </w:t>
            </w:r>
            <w:r>
              <w:rPr>
                <w:rFonts w:ascii="Times New Roman" w:eastAsia="宋体" w:hAnsi="Times New Roman" w:cs="宋体" w:hint="eastAsia"/>
                <w:color w:val="0D6812"/>
                <w:sz w:val="21"/>
                <w:szCs w:val="21"/>
                <w:lang w:eastAsia="zh-CN"/>
              </w:rPr>
              <w:t>一组类似过程或系统（如产品）的平均数据集，用于该组其他尚未分析的过程或系统的缺失过程</w:t>
            </w:r>
            <w:r>
              <w:rPr>
                <w:rFonts w:ascii="Times New Roman" w:hAnsi="Times New Roman"/>
                <w:color w:val="0D6812"/>
                <w:sz w:val="21"/>
                <w:szCs w:val="21"/>
                <w:lang w:eastAsia="zh-CN"/>
              </w:rPr>
              <w:t>/</w:t>
            </w:r>
            <w:r>
              <w:rPr>
                <w:rFonts w:ascii="Times New Roman" w:eastAsia="宋体" w:hAnsi="Times New Roman" w:cs="宋体" w:hint="eastAsia"/>
                <w:color w:val="0D6812"/>
                <w:sz w:val="21"/>
                <w:szCs w:val="21"/>
                <w:lang w:eastAsia="zh-CN"/>
              </w:rPr>
              <w:t>系统、</w:t>
            </w:r>
          </w:p>
        </w:tc>
      </w:tr>
      <w:tr w:rsidR="00D16BE9" w14:paraId="06C96162" w14:textId="77777777">
        <w:trPr>
          <w:trHeight w:val="828"/>
        </w:trPr>
        <w:tc>
          <w:tcPr>
            <w:tcW w:w="9289" w:type="dxa"/>
            <w:tcBorders>
              <w:left w:val="dotDash" w:sz="18" w:space="0" w:color="008000"/>
              <w:right w:val="dotted" w:sz="12" w:space="0" w:color="000000"/>
            </w:tcBorders>
          </w:tcPr>
          <w:p w14:paraId="7DE2F476" w14:textId="77777777" w:rsidR="00D16BE9" w:rsidRDefault="00AC4FA2">
            <w:pPr>
              <w:pStyle w:val="TableParagraph"/>
              <w:spacing w:before="0" w:line="300" w:lineRule="auto"/>
              <w:ind w:left="0" w:firstLineChars="200" w:firstLine="420"/>
              <w:jc w:val="both"/>
              <w:rPr>
                <w:rFonts w:ascii="Times New Roman" w:hAnsi="Times New Roman"/>
                <w:sz w:val="21"/>
                <w:szCs w:val="21"/>
                <w:lang w:eastAsia="zh-CN"/>
              </w:rPr>
            </w:pPr>
            <w:proofErr w:type="spellStart"/>
            <w:r>
              <w:rPr>
                <w:rFonts w:ascii="Times New Roman" w:hAnsi="Times New Roman"/>
                <w:color w:val="0D6812"/>
                <w:sz w:val="21"/>
                <w:szCs w:val="21"/>
                <w:lang w:eastAsia="zh-CN"/>
              </w:rPr>
              <w:t>IV.c</w:t>
            </w:r>
            <w:proofErr w:type="spellEnd"/>
            <w:r>
              <w:rPr>
                <w:rFonts w:ascii="Times New Roman" w:hAnsi="Times New Roman"/>
                <w:color w:val="0D6812"/>
                <w:sz w:val="21"/>
                <w:szCs w:val="21"/>
                <w:lang w:eastAsia="zh-CN"/>
              </w:rPr>
              <w:t xml:space="preserve">) </w:t>
            </w:r>
            <w:r>
              <w:rPr>
                <w:rFonts w:ascii="Times New Roman" w:eastAsia="宋体" w:hAnsi="Times New Roman" w:cs="宋体" w:hint="eastAsia"/>
                <w:color w:val="0D6812"/>
                <w:sz w:val="21"/>
                <w:szCs w:val="21"/>
                <w:lang w:eastAsia="zh-CN"/>
              </w:rPr>
              <w:t>与来自其他数据源的相同或类似工艺的其他更完整、更高质量的工艺数据集（例如，</w:t>
            </w:r>
            <w:r>
              <w:rPr>
                <w:rFonts w:ascii="Times New Roman" w:hAnsi="Times New Roman"/>
                <w:color w:val="0D6812"/>
                <w:sz w:val="21"/>
                <w:szCs w:val="21"/>
                <w:lang w:eastAsia="zh-CN"/>
              </w:rPr>
              <w:t xml:space="preserve"> </w:t>
            </w:r>
            <w:r>
              <w:rPr>
                <w:rFonts w:ascii="Times New Roman" w:eastAsia="宋体" w:hAnsi="Times New Roman" w:cs="宋体" w:hint="eastAsia"/>
                <w:color w:val="0D6812"/>
                <w:sz w:val="21"/>
                <w:szCs w:val="21"/>
                <w:lang w:eastAsia="zh-CN"/>
              </w:rPr>
              <w:t>用于改进生产商特定工艺的行业平均数据）的相关性。</w:t>
            </w:r>
          </w:p>
        </w:tc>
      </w:tr>
      <w:tr w:rsidR="00D16BE9" w14:paraId="6737D0DD" w14:textId="77777777">
        <w:trPr>
          <w:trHeight w:val="1279"/>
        </w:trPr>
        <w:tc>
          <w:tcPr>
            <w:tcW w:w="9289" w:type="dxa"/>
            <w:tcBorders>
              <w:left w:val="dotDash" w:sz="18" w:space="0" w:color="008000"/>
              <w:right w:val="single" w:sz="12" w:space="0" w:color="FF0000"/>
            </w:tcBorders>
          </w:tcPr>
          <w:p w14:paraId="76A9B2A8" w14:textId="77777777" w:rsidR="00D16BE9" w:rsidRDefault="00AC4FA2">
            <w:pPr>
              <w:pStyle w:val="TableParagraph"/>
              <w:spacing w:before="0" w:line="300" w:lineRule="auto"/>
              <w:ind w:left="0" w:firstLineChars="200" w:firstLine="420"/>
              <w:jc w:val="both"/>
              <w:rPr>
                <w:rFonts w:ascii="Times New Roman" w:hAnsi="Times New Roman"/>
                <w:sz w:val="21"/>
                <w:szCs w:val="21"/>
                <w:lang w:eastAsia="zh-CN"/>
              </w:rPr>
            </w:pPr>
            <w:r>
              <w:rPr>
                <w:rFonts w:ascii="Times New Roman" w:hAnsi="Times New Roman"/>
                <w:color w:val="0D6812"/>
                <w:sz w:val="21"/>
                <w:szCs w:val="21"/>
                <w:lang w:eastAsia="zh-CN"/>
              </w:rPr>
              <w:t xml:space="preserve">V) SHALL - </w:t>
            </w:r>
            <w:r>
              <w:rPr>
                <w:rFonts w:ascii="Times New Roman" w:eastAsia="宋体" w:hAnsi="Times New Roman" w:cs="宋体" w:hint="eastAsia"/>
                <w:b/>
                <w:color w:val="0D6812"/>
                <w:sz w:val="21"/>
                <w:szCs w:val="21"/>
                <w:lang w:eastAsia="zh-CN"/>
              </w:rPr>
              <w:t>使用一致的数据来填补数据空白：</w:t>
            </w:r>
            <w:r>
              <w:rPr>
                <w:rFonts w:ascii="Times New Roman" w:eastAsia="宋体" w:hAnsi="Times New Roman" w:cs="宋体" w:hint="eastAsia"/>
                <w:color w:val="0D6812"/>
                <w:sz w:val="21"/>
                <w:szCs w:val="21"/>
                <w:lang w:eastAsia="zh-CN"/>
              </w:rPr>
              <w:t>数据缺口应使用方法一致的数据集来填补，而相关性较低的缺口也可以使用方法不完全但足够一致的数据集来填补，同时按照本文件的指导进行开发，并满足下文详述的总体质量要求。</w:t>
            </w:r>
            <w:r>
              <w:rPr>
                <w:rFonts w:ascii="Times New Roman" w:hAnsi="Times New Roman"/>
                <w:color w:val="0D6812"/>
                <w:sz w:val="21"/>
                <w:szCs w:val="21"/>
                <w:lang w:eastAsia="zh-CN"/>
              </w:rPr>
              <w:t>[ISO!</w:t>
            </w:r>
            <w:r>
              <w:rPr>
                <w:rFonts w:ascii="Times New Roman" w:eastAsia="宋体" w:hAnsi="Times New Roman" w:cs="宋体" w:hint="eastAsia"/>
                <w:color w:val="0D6812"/>
                <w:sz w:val="21"/>
                <w:szCs w:val="21"/>
                <w:lang w:eastAsia="zh-CN"/>
              </w:rPr>
              <w:t>］</w:t>
            </w:r>
          </w:p>
        </w:tc>
      </w:tr>
      <w:tr w:rsidR="00D16BE9" w14:paraId="3EFC6E05" w14:textId="77777777">
        <w:trPr>
          <w:trHeight w:val="379"/>
        </w:trPr>
        <w:tc>
          <w:tcPr>
            <w:tcW w:w="9289" w:type="dxa"/>
            <w:tcBorders>
              <w:left w:val="dotDash" w:sz="18" w:space="0" w:color="008000"/>
              <w:right w:val="single" w:sz="12" w:space="0" w:color="FF0000"/>
            </w:tcBorders>
          </w:tcPr>
          <w:p w14:paraId="6354959C" w14:textId="77777777" w:rsidR="00D16BE9" w:rsidRDefault="00AC4FA2">
            <w:pPr>
              <w:pStyle w:val="TableParagraph"/>
              <w:spacing w:before="0" w:line="300" w:lineRule="auto"/>
              <w:ind w:left="0" w:firstLineChars="200" w:firstLine="420"/>
              <w:rPr>
                <w:rFonts w:ascii="Times New Roman" w:hAnsi="Times New Roman"/>
                <w:sz w:val="21"/>
                <w:szCs w:val="21"/>
                <w:lang w:eastAsia="zh-CN"/>
              </w:rPr>
            </w:pPr>
            <w:r>
              <w:rPr>
                <w:rFonts w:ascii="Times New Roman" w:hAnsi="Times New Roman"/>
                <w:color w:val="0D6812"/>
                <w:sz w:val="21"/>
                <w:szCs w:val="21"/>
                <w:lang w:eastAsia="zh-CN"/>
              </w:rPr>
              <w:t xml:space="preserve">VI) SHALL - </w:t>
            </w:r>
            <w:r>
              <w:rPr>
                <w:rFonts w:ascii="Times New Roman" w:eastAsia="宋体" w:hAnsi="Times New Roman" w:cs="宋体" w:hint="eastAsia"/>
                <w:b/>
                <w:color w:val="0D6812"/>
                <w:sz w:val="21"/>
                <w:szCs w:val="21"/>
                <w:lang w:eastAsia="zh-CN"/>
              </w:rPr>
              <w:t>使用质量足够高的</w:t>
            </w:r>
            <w:r>
              <w:rPr>
                <w:rFonts w:ascii="Times New Roman" w:hAnsi="Times New Roman"/>
                <w:b/>
                <w:color w:val="0D6812"/>
                <w:sz w:val="21"/>
                <w:szCs w:val="21"/>
                <w:lang w:eastAsia="zh-CN"/>
              </w:rPr>
              <w:t xml:space="preserve"> LCI </w:t>
            </w:r>
            <w:r>
              <w:rPr>
                <w:rFonts w:ascii="Times New Roman" w:eastAsia="宋体" w:hAnsi="Times New Roman" w:cs="宋体" w:hint="eastAsia"/>
                <w:b/>
                <w:color w:val="0D6812"/>
                <w:sz w:val="21"/>
                <w:szCs w:val="21"/>
                <w:lang w:eastAsia="zh-CN"/>
              </w:rPr>
              <w:t>数据集来填补空白：</w:t>
            </w:r>
            <w:r>
              <w:rPr>
                <w:rFonts w:ascii="Times New Roman" w:eastAsia="宋体" w:hAnsi="Times New Roman" w:cs="宋体" w:hint="eastAsia"/>
                <w:color w:val="0D6812"/>
                <w:sz w:val="21"/>
                <w:szCs w:val="21"/>
                <w:lang w:eastAsia="zh-CN"/>
              </w:rPr>
              <w:t>只有数据和数据</w:t>
            </w:r>
            <w:r>
              <w:rPr>
                <w:rFonts w:ascii="Times New Roman" w:eastAsia="宋体" w:hAnsi="Times New Roman" w:cs="宋体" w:hint="eastAsia"/>
                <w:color w:val="0D6812"/>
                <w:spacing w:val="-4"/>
                <w:sz w:val="21"/>
                <w:szCs w:val="21"/>
                <w:lang w:eastAsia="zh-CN"/>
              </w:rPr>
              <w:t>集</w:t>
            </w:r>
          </w:p>
        </w:tc>
      </w:tr>
      <w:bookmarkEnd w:id="131"/>
    </w:tbl>
    <w:p w14:paraId="75158251" w14:textId="77777777" w:rsidR="00D16BE9" w:rsidRDefault="00D16BE9">
      <w:pPr>
        <w:pStyle w:val="a8"/>
        <w:spacing w:line="300" w:lineRule="auto"/>
        <w:ind w:firstLineChars="200" w:firstLine="412"/>
        <w:jc w:val="both"/>
        <w:rPr>
          <w:rFonts w:cs="宋体"/>
          <w:spacing w:val="-2"/>
          <w:szCs w:val="21"/>
          <w:lang w:eastAsia="zh-CN"/>
        </w:rPr>
      </w:pPr>
    </w:p>
    <w:p w14:paraId="553548B9" w14:textId="77777777" w:rsidR="00D16BE9" w:rsidRDefault="00D16BE9">
      <w:pPr>
        <w:pStyle w:val="a8"/>
        <w:spacing w:line="300" w:lineRule="auto"/>
        <w:ind w:firstLineChars="200" w:firstLine="412"/>
        <w:jc w:val="both"/>
        <w:rPr>
          <w:rFonts w:cs="宋体"/>
          <w:spacing w:val="-2"/>
          <w:szCs w:val="21"/>
          <w:lang w:eastAsia="zh-CN"/>
        </w:rPr>
      </w:pPr>
    </w:p>
    <w:p w14:paraId="7833BF3D" w14:textId="77777777" w:rsidR="00D16BE9" w:rsidRDefault="00AC4FA2">
      <w:pPr>
        <w:pStyle w:val="a8"/>
        <w:spacing w:line="300" w:lineRule="auto"/>
        <w:ind w:firstLineChars="200" w:firstLine="420"/>
        <w:jc w:val="both"/>
        <w:rPr>
          <w:rFonts w:cs="宋体"/>
          <w:spacing w:val="-2"/>
          <w:szCs w:val="21"/>
          <w:lang w:eastAsia="zh-CN"/>
        </w:rPr>
      </w:pPr>
      <w:r>
        <w:rPr>
          <w:noProof/>
        </w:rPr>
        <mc:AlternateContent>
          <mc:Choice Requires="wps">
            <w:drawing>
              <wp:anchor distT="0" distB="0" distL="0" distR="0" simplePos="0" relativeHeight="251675136" behindDoc="1" locked="0" layoutInCell="1" allowOverlap="1" wp14:anchorId="1DFA2A2B" wp14:editId="21307616">
                <wp:simplePos x="0" y="0"/>
                <wp:positionH relativeFrom="page">
                  <wp:posOffset>1143000</wp:posOffset>
                </wp:positionH>
                <wp:positionV relativeFrom="paragraph">
                  <wp:posOffset>292735</wp:posOffset>
                </wp:positionV>
                <wp:extent cx="1828800" cy="6985"/>
                <wp:effectExtent l="0" t="0" r="0" b="0"/>
                <wp:wrapTopAndBottom/>
                <wp:docPr id="735143260" name="docshape11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28800" cy="6985"/>
                        </a:xfrm>
                        <a:prstGeom prst="rect">
                          <a:avLst/>
                        </a:prstGeom>
                        <a:solidFill>
                          <a:srgbClr val="000000"/>
                        </a:solidFill>
                        <a:ln>
                          <a:noFill/>
                        </a:ln>
                      </wps:spPr>
                      <wps:bodyPr rot="0" vert="horz" wrap="square" lIns="91440" tIns="45720" rIns="91440" bIns="45720" anchor="t" anchorCtr="0" upright="1">
                        <a:noAutofit/>
                      </wps:bodyPr>
                    </wps:wsp>
                  </a:graphicData>
                </a:graphic>
              </wp:anchor>
            </w:drawing>
          </mc:Choice>
          <mc:Fallback xmlns:wpsCustomData="http://www.wps.cn/officeDocument/2013/wpsCustomData">
            <w:pict>
              <v:rect id="docshape1130" o:spid="_x0000_s1026" o:spt="1" style="position:absolute;left:0pt;margin-left:90pt;margin-top:23.05pt;height:0.55pt;width:144pt;mso-position-horizontal-relative:page;mso-wrap-distance-bottom:0pt;mso-wrap-distance-top:0pt;z-index:-251561984;mso-width-relative:page;mso-height-relative:page;" fillcolor="#000000" filled="t" stroked="f" coordsize="21600,21600" o:gfxdata="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">
                <v:fill on="t" focussize="0,0"/>
                <v:stroke on="f"/>
                <v:imagedata o:title=""/>
                <o:lock v:ext="edit" aspectratio="f"/>
                <w10:wrap type="topAndBottom"/>
              </v:rect>
            </w:pict>
          </mc:Fallback>
        </mc:AlternateContent>
      </w:r>
    </w:p>
    <w:p w14:paraId="743C85C9" w14:textId="77777777" w:rsidR="00D16BE9" w:rsidRDefault="00AC4FA2">
      <w:pPr>
        <w:pStyle w:val="a8"/>
        <w:spacing w:line="300" w:lineRule="auto"/>
        <w:ind w:firstLineChars="200" w:firstLine="361"/>
        <w:jc w:val="both"/>
        <w:rPr>
          <w:rFonts w:cs="宋体"/>
          <w:spacing w:val="-2"/>
          <w:lang w:eastAsia="zh-CN"/>
        </w:rPr>
      </w:pPr>
      <w:r>
        <w:rPr>
          <w:b/>
          <w:color w:val="000080"/>
          <w:sz w:val="18"/>
          <w:vertAlign w:val="superscript"/>
          <w:lang w:eastAsia="zh-CN"/>
        </w:rPr>
        <w:t>164</w:t>
      </w:r>
      <w:r>
        <w:rPr>
          <w:rFonts w:cs="宋体" w:hint="eastAsia"/>
          <w:sz w:val="18"/>
          <w:lang w:eastAsia="zh-CN"/>
        </w:rPr>
        <w:t>这可以通过所有工序以正确的数量通过临时产品和废物的参考</w:t>
      </w:r>
      <w:proofErr w:type="gramStart"/>
      <w:r>
        <w:rPr>
          <w:rFonts w:cs="宋体" w:hint="eastAsia"/>
          <w:sz w:val="18"/>
          <w:lang w:eastAsia="zh-CN"/>
        </w:rPr>
        <w:t>流相互</w:t>
      </w:r>
      <w:proofErr w:type="gramEnd"/>
      <w:r>
        <w:rPr>
          <w:rFonts w:cs="宋体" w:hint="eastAsia"/>
          <w:sz w:val="18"/>
          <w:lang w:eastAsia="zh-CN"/>
        </w:rPr>
        <w:t>连接来实现。从中央工序和系统功能单元或参考流的数量开始，所有其他工序逐步进行，并相对缩放。具有图形建模界面的生命周期评估软件以这种方式显示系统，和</w:t>
      </w:r>
      <w:r>
        <w:rPr>
          <w:sz w:val="18"/>
          <w:lang w:eastAsia="zh-CN"/>
        </w:rPr>
        <w:t>/</w:t>
      </w:r>
      <w:r>
        <w:rPr>
          <w:rFonts w:cs="宋体" w:hint="eastAsia"/>
          <w:sz w:val="18"/>
          <w:lang w:eastAsia="zh-CN"/>
        </w:rPr>
        <w:t>或用户通过在该界面上连接流程来明确地对系统进行建模。根据软件所采用的建模方法，还可以找到其他机制来达到相同的缩放目的。</w:t>
      </w:r>
      <w:r>
        <w:rPr>
          <w:rFonts w:cs="宋体"/>
          <w:spacing w:val="-2"/>
          <w:lang w:eastAsia="zh-CN"/>
        </w:rPr>
        <w:br w:type="page"/>
      </w:r>
    </w:p>
    <w:tbl>
      <w:tblPr>
        <w:tblStyle w:val="TableNormal"/>
        <w:tblW w:w="9290" w:type="dxa"/>
        <w:tblInd w:w="-535" w:type="dxa"/>
        <w:tblBorders>
          <w:top w:val="dotDash" w:sz="18" w:space="0" w:color="008000"/>
          <w:left w:val="dotDash" w:sz="18" w:space="0" w:color="008000"/>
          <w:bottom w:val="dotDash" w:sz="18" w:space="0" w:color="008000"/>
          <w:right w:val="dotDash" w:sz="18" w:space="0" w:color="008000"/>
          <w:insideH w:val="dotDash" w:sz="18" w:space="0" w:color="008000"/>
          <w:insideV w:val="dotDash" w:sz="18" w:space="0" w:color="008000"/>
        </w:tblBorders>
        <w:tblLayout w:type="fixed"/>
        <w:tblLook w:val="04A0" w:firstRow="1" w:lastRow="0" w:firstColumn="1" w:lastColumn="0" w:noHBand="0" w:noVBand="1"/>
      </w:tblPr>
      <w:tblGrid>
        <w:gridCol w:w="9290"/>
      </w:tblGrid>
      <w:tr w:rsidR="00D16BE9" w14:paraId="0CEC8E02" w14:textId="77777777">
        <w:trPr>
          <w:trHeight w:val="1160"/>
        </w:trPr>
        <w:tc>
          <w:tcPr>
            <w:tcW w:w="9290" w:type="dxa"/>
            <w:tcBorders>
              <w:top w:val="nil"/>
              <w:bottom w:val="nil"/>
              <w:right w:val="single" w:sz="12" w:space="0" w:color="FF0000"/>
            </w:tcBorders>
          </w:tcPr>
          <w:p w14:paraId="50E56F52" w14:textId="77777777" w:rsidR="00D16BE9" w:rsidRDefault="00AC4FA2">
            <w:pPr>
              <w:pStyle w:val="TableParagraph"/>
              <w:spacing w:before="0" w:line="300" w:lineRule="auto"/>
              <w:ind w:left="0" w:firstLineChars="200" w:firstLine="420"/>
              <w:jc w:val="both"/>
              <w:rPr>
                <w:rFonts w:ascii="Times New Roman" w:hAnsi="Times New Roman"/>
              </w:rPr>
            </w:pPr>
            <w:r>
              <w:rPr>
                <w:rFonts w:ascii="Times New Roman" w:eastAsia="宋体" w:hAnsi="Times New Roman" w:cs="宋体" w:hint="eastAsia"/>
                <w:color w:val="0D6812"/>
                <w:sz w:val="21"/>
                <w:szCs w:val="21"/>
                <w:lang w:eastAsia="zh-CN"/>
              </w:rPr>
              <w:lastRenderedPageBreak/>
              <w:t>应使用能提高所分析系统最终清单总体质量的数据来填补数据空白。这意味着单个数据或数据集的质量至少应相当于</w:t>
            </w:r>
            <w:r>
              <w:rPr>
                <w:rFonts w:ascii="Times New Roman" w:hAnsi="Times New Roman"/>
                <w:color w:val="0D6812"/>
                <w:sz w:val="21"/>
                <w:szCs w:val="21"/>
                <w:lang w:eastAsia="zh-CN"/>
              </w:rPr>
              <w:t xml:space="preserve"> "</w:t>
            </w:r>
            <w:r>
              <w:rPr>
                <w:rFonts w:ascii="Times New Roman" w:eastAsia="宋体" w:hAnsi="Times New Roman" w:cs="宋体" w:hint="eastAsia"/>
                <w:color w:val="0D6812"/>
                <w:sz w:val="21"/>
                <w:szCs w:val="21"/>
                <w:lang w:eastAsia="zh-CN"/>
              </w:rPr>
              <w:t>数据估计</w:t>
            </w:r>
            <w:r>
              <w:rPr>
                <w:rFonts w:ascii="Times New Roman" w:hAnsi="Times New Roman"/>
                <w:color w:val="0D6812"/>
                <w:sz w:val="21"/>
                <w:szCs w:val="21"/>
                <w:lang w:eastAsia="zh-CN"/>
              </w:rPr>
              <w:t xml:space="preserve"> "</w:t>
            </w:r>
            <w:r>
              <w:rPr>
                <w:rFonts w:ascii="Times New Roman" w:eastAsia="宋体" w:hAnsi="Times New Roman" w:cs="宋体" w:hint="eastAsia"/>
                <w:color w:val="0D6812"/>
                <w:sz w:val="21"/>
                <w:szCs w:val="21"/>
                <w:lang w:eastAsia="zh-CN"/>
              </w:rPr>
              <w:t>质量水平。另见第</w:t>
            </w:r>
            <w:r>
              <w:rPr>
                <w:rFonts w:ascii="Times New Roman" w:hAnsi="Times New Roman"/>
                <w:color w:val="0D6812"/>
                <w:sz w:val="21"/>
                <w:szCs w:val="21"/>
                <w:lang w:eastAsia="zh-CN"/>
              </w:rPr>
              <w:t xml:space="preserve"> </w:t>
            </w:r>
            <w:hyperlink w:anchor="_bookmark231" w:history="1">
              <w:r>
                <w:rPr>
                  <w:rFonts w:ascii="Times New Roman" w:hAnsi="Times New Roman"/>
                  <w:color w:val="0D6812"/>
                  <w:sz w:val="21"/>
                  <w:szCs w:val="21"/>
                  <w:lang w:eastAsia="zh-CN"/>
                </w:rPr>
                <w:t>7.4.2.11.3</w:t>
              </w:r>
            </w:hyperlink>
            <w:r>
              <w:rPr>
                <w:rFonts w:ascii="Times New Roman" w:hAnsi="Times New Roman"/>
                <w:color w:val="0D6812"/>
                <w:sz w:val="21"/>
                <w:szCs w:val="21"/>
                <w:lang w:eastAsia="zh-CN"/>
              </w:rPr>
              <w:t xml:space="preserve"> </w:t>
            </w:r>
            <w:r>
              <w:rPr>
                <w:rFonts w:ascii="Times New Roman" w:eastAsia="宋体" w:hAnsi="Times New Roman" w:cs="宋体" w:hint="eastAsia"/>
                <w:color w:val="0D6812"/>
                <w:sz w:val="21"/>
                <w:szCs w:val="21"/>
                <w:lang w:eastAsia="zh-CN"/>
              </w:rPr>
              <w:t>章和附件</w:t>
            </w:r>
            <w:r>
              <w:rPr>
                <w:rFonts w:ascii="Times New Roman" w:hAnsi="Times New Roman"/>
                <w:color w:val="0D6812"/>
                <w:sz w:val="21"/>
                <w:szCs w:val="21"/>
                <w:lang w:eastAsia="zh-CN"/>
              </w:rPr>
              <w:t xml:space="preserve"> </w:t>
            </w:r>
            <w:hyperlink w:anchor="_bookmark339" w:history="1">
              <w:r>
                <w:rPr>
                  <w:rFonts w:ascii="Times New Roman" w:hAnsi="Times New Roman"/>
                  <w:color w:val="0D6812"/>
                  <w:sz w:val="21"/>
                  <w:szCs w:val="21"/>
                  <w:lang w:eastAsia="zh-CN"/>
                </w:rPr>
                <w:t>12.3</w:t>
              </w:r>
            </w:hyperlink>
            <w:r>
              <w:rPr>
                <w:rFonts w:ascii="Times New Roman" w:eastAsia="宋体" w:hAnsi="Times New Roman" w:cs="宋体" w:hint="eastAsia"/>
                <w:color w:val="0D6812"/>
                <w:sz w:val="21"/>
                <w:szCs w:val="21"/>
                <w:lang w:eastAsia="zh-CN"/>
              </w:rPr>
              <w:t>。应报告剩余的数据差距。</w:t>
            </w:r>
            <w:r>
              <w:rPr>
                <w:rFonts w:ascii="Times New Roman" w:hAnsi="Times New Roman"/>
                <w:color w:val="0D6812"/>
                <w:sz w:val="21"/>
                <w:szCs w:val="21"/>
              </w:rPr>
              <w:t>[</w:t>
            </w:r>
            <w:proofErr w:type="gramStart"/>
            <w:r>
              <w:rPr>
                <w:rFonts w:ascii="Times New Roman" w:hAnsi="Times New Roman"/>
                <w:color w:val="0D6812"/>
                <w:sz w:val="21"/>
                <w:szCs w:val="21"/>
              </w:rPr>
              <w:t>ISO!</w:t>
            </w:r>
            <w:r>
              <w:rPr>
                <w:rFonts w:ascii="Times New Roman" w:eastAsia="宋体" w:hAnsi="Times New Roman" w:cs="宋体" w:hint="eastAsia"/>
                <w:color w:val="0D6812"/>
                <w:sz w:val="21"/>
                <w:szCs w:val="21"/>
              </w:rPr>
              <w:t>］</w:t>
            </w:r>
            <w:proofErr w:type="gramEnd"/>
          </w:p>
        </w:tc>
      </w:tr>
      <w:tr w:rsidR="00D16BE9" w14:paraId="1C029C2C" w14:textId="77777777">
        <w:trPr>
          <w:trHeight w:val="1033"/>
        </w:trPr>
        <w:tc>
          <w:tcPr>
            <w:tcW w:w="9290" w:type="dxa"/>
            <w:tcBorders>
              <w:top w:val="nil"/>
              <w:bottom w:val="nil"/>
            </w:tcBorders>
          </w:tcPr>
          <w:p w14:paraId="6A10A7CF" w14:textId="77777777" w:rsidR="00D16BE9" w:rsidRDefault="00AC4FA2">
            <w:pPr>
              <w:pStyle w:val="TableParagraph"/>
              <w:spacing w:before="0" w:line="300" w:lineRule="auto"/>
              <w:ind w:left="0" w:firstLineChars="200" w:firstLine="360"/>
              <w:jc w:val="both"/>
              <w:rPr>
                <w:rFonts w:ascii="Times New Roman" w:hAnsi="Times New Roman"/>
                <w:sz w:val="18"/>
                <w:lang w:eastAsia="zh-CN"/>
              </w:rPr>
            </w:pPr>
            <w:r>
              <w:rPr>
                <w:rFonts w:ascii="Times New Roman" w:eastAsia="宋体" w:hAnsi="Times New Roman" w:cs="宋体" w:hint="eastAsia"/>
                <w:color w:val="0D6812"/>
                <w:sz w:val="18"/>
                <w:lang w:eastAsia="zh-CN"/>
              </w:rPr>
              <w:t>请注意，在宣布已达到的数据集质量或从生命周期评估研究中得出结论或建议时，应清楚地记录和明确考虑用于填补初始数据缺口的方法以及由此导致的整个数据</w:t>
            </w:r>
            <w:proofErr w:type="gramStart"/>
            <w:r>
              <w:rPr>
                <w:rFonts w:ascii="Times New Roman" w:eastAsia="宋体" w:hAnsi="Times New Roman" w:cs="宋体" w:hint="eastAsia"/>
                <w:color w:val="0D6812"/>
                <w:sz w:val="18"/>
                <w:lang w:eastAsia="zh-CN"/>
              </w:rPr>
              <w:t>集缺乏</w:t>
            </w:r>
            <w:proofErr w:type="gramEnd"/>
            <w:r>
              <w:rPr>
                <w:rFonts w:ascii="Times New Roman" w:eastAsia="宋体" w:hAnsi="Times New Roman" w:cs="宋体" w:hint="eastAsia"/>
                <w:color w:val="0D6812"/>
                <w:sz w:val="18"/>
                <w:lang w:eastAsia="zh-CN"/>
              </w:rPr>
              <w:t>代表性、精确性和方法一致性的问题。</w:t>
            </w:r>
          </w:p>
        </w:tc>
      </w:tr>
      <w:tr w:rsidR="00D16BE9" w14:paraId="21C26A45" w14:textId="77777777">
        <w:trPr>
          <w:trHeight w:val="348"/>
        </w:trPr>
        <w:tc>
          <w:tcPr>
            <w:tcW w:w="9290" w:type="dxa"/>
            <w:tcBorders>
              <w:top w:val="nil"/>
              <w:bottom w:val="nil"/>
            </w:tcBorders>
          </w:tcPr>
          <w:p w14:paraId="2B2E1402" w14:textId="77777777" w:rsidR="00D16BE9" w:rsidRDefault="00AC4FA2">
            <w:pPr>
              <w:pStyle w:val="TableParagraph"/>
              <w:spacing w:before="0" w:line="300" w:lineRule="auto"/>
              <w:ind w:left="0" w:firstLineChars="200" w:firstLine="360"/>
              <w:rPr>
                <w:rFonts w:ascii="Times New Roman" w:hAnsi="Times New Roman"/>
                <w:sz w:val="18"/>
                <w:lang w:eastAsia="zh-CN"/>
              </w:rPr>
            </w:pPr>
            <w:r>
              <w:rPr>
                <w:rFonts w:ascii="Times New Roman" w:eastAsia="宋体" w:hAnsi="Times New Roman" w:cs="宋体" w:hint="eastAsia"/>
                <w:color w:val="0D6812"/>
                <w:sz w:val="18"/>
                <w:lang w:eastAsia="zh-CN"/>
              </w:rPr>
              <w:t>请注意，</w:t>
            </w:r>
            <w:r w:rsidR="00000000">
              <w:fldChar w:fldCharType="begin"/>
            </w:r>
            <w:r w:rsidR="00000000">
              <w:rPr>
                <w:lang w:eastAsia="zh-CN"/>
              </w:rPr>
              <w:instrText>HYPERLINK \l "_bookmark311"</w:instrText>
            </w:r>
            <w:r w:rsidR="00000000">
              <w:fldChar w:fldCharType="separate"/>
            </w:r>
            <w:r>
              <w:rPr>
                <w:rFonts w:ascii="Times New Roman" w:hAnsi="Times New Roman"/>
                <w:color w:val="0D6812"/>
                <w:spacing w:val="-2"/>
                <w:sz w:val="18"/>
                <w:lang w:eastAsia="zh-CN"/>
              </w:rPr>
              <w:t>9.3.2</w:t>
            </w:r>
            <w:r w:rsidR="00000000">
              <w:rPr>
                <w:rFonts w:ascii="Times New Roman" w:hAnsi="Times New Roman"/>
                <w:color w:val="0D6812"/>
                <w:spacing w:val="-2"/>
                <w:sz w:val="18"/>
                <w:lang w:eastAsia="zh-CN"/>
              </w:rPr>
              <w:fldChar w:fldCharType="end"/>
            </w:r>
            <w:r>
              <w:rPr>
                <w:rFonts w:ascii="Times New Roman" w:hAnsi="Times New Roman"/>
                <w:color w:val="0D6812"/>
                <w:sz w:val="18"/>
                <w:lang w:eastAsia="zh-CN"/>
              </w:rPr>
              <w:t xml:space="preserve"> </w:t>
            </w:r>
            <w:r>
              <w:rPr>
                <w:rFonts w:ascii="Times New Roman" w:eastAsia="宋体" w:hAnsi="Times New Roman" w:cs="宋体" w:hint="eastAsia"/>
                <w:color w:val="0D6812"/>
                <w:sz w:val="18"/>
                <w:lang w:eastAsia="zh-CN"/>
              </w:rPr>
              <w:t>章详细介绍了对已实现的总体环境完整性</w:t>
            </w:r>
            <w:r>
              <w:rPr>
                <w:rFonts w:ascii="Times New Roman" w:hAnsi="Times New Roman"/>
                <w:color w:val="0D6812"/>
                <w:sz w:val="18"/>
                <w:lang w:eastAsia="zh-CN"/>
              </w:rPr>
              <w:t>/</w:t>
            </w:r>
            <w:r>
              <w:rPr>
                <w:rFonts w:ascii="Times New Roman" w:eastAsia="宋体" w:hAnsi="Times New Roman" w:cs="宋体" w:hint="eastAsia"/>
                <w:color w:val="0D6812"/>
                <w:sz w:val="18"/>
                <w:lang w:eastAsia="zh-CN"/>
              </w:rPr>
              <w:t>截止值的最终检查</w:t>
            </w:r>
            <w:r w:rsidR="00000000">
              <w:fldChar w:fldCharType="begin"/>
            </w:r>
            <w:r w:rsidR="00000000">
              <w:rPr>
                <w:lang w:eastAsia="zh-CN"/>
              </w:rPr>
              <w:instrText>HYPERLINK \l "_bookmark311"</w:instrText>
            </w:r>
            <w:r w:rsidR="00000000">
              <w:fldChar w:fldCharType="separate"/>
            </w:r>
            <w:r>
              <w:rPr>
                <w:rFonts w:ascii="Times New Roman" w:eastAsia="宋体" w:hAnsi="Times New Roman" w:cs="宋体" w:hint="eastAsia"/>
                <w:color w:val="0D6812"/>
                <w:spacing w:val="-2"/>
                <w:sz w:val="18"/>
                <w:lang w:eastAsia="zh-CN"/>
              </w:rPr>
              <w:t>。</w:t>
            </w:r>
            <w:r w:rsidR="00000000">
              <w:rPr>
                <w:rFonts w:ascii="Times New Roman" w:eastAsia="宋体" w:hAnsi="Times New Roman" w:cs="宋体"/>
                <w:color w:val="0D6812"/>
                <w:spacing w:val="-2"/>
                <w:sz w:val="18"/>
                <w:lang w:eastAsia="zh-CN"/>
              </w:rPr>
              <w:fldChar w:fldCharType="end"/>
            </w:r>
          </w:p>
        </w:tc>
      </w:tr>
      <w:tr w:rsidR="00D16BE9" w14:paraId="7E3C9E28" w14:textId="77777777">
        <w:trPr>
          <w:trHeight w:val="1267"/>
        </w:trPr>
        <w:tc>
          <w:tcPr>
            <w:tcW w:w="9290" w:type="dxa"/>
            <w:tcBorders>
              <w:top w:val="nil"/>
            </w:tcBorders>
          </w:tcPr>
          <w:p w14:paraId="3A738EDE" w14:textId="77777777" w:rsidR="00D16BE9" w:rsidRDefault="00AC4FA2">
            <w:pPr>
              <w:pStyle w:val="TableParagraph"/>
              <w:spacing w:before="0" w:line="300" w:lineRule="auto"/>
              <w:ind w:left="0" w:firstLineChars="200" w:firstLine="360"/>
              <w:jc w:val="both"/>
              <w:rPr>
                <w:rFonts w:ascii="Times New Roman" w:hAnsi="Times New Roman"/>
                <w:sz w:val="18"/>
                <w:lang w:eastAsia="zh-CN"/>
              </w:rPr>
            </w:pPr>
            <w:r>
              <w:rPr>
                <w:rFonts w:ascii="Times New Roman" w:eastAsia="宋体" w:hAnsi="Times New Roman" w:cs="宋体" w:hint="eastAsia"/>
                <w:color w:val="0D6812"/>
                <w:sz w:val="18"/>
                <w:lang w:eastAsia="zh-CN"/>
              </w:rPr>
              <w:t>请注意，必须</w:t>
            </w:r>
            <w:proofErr w:type="gramStart"/>
            <w:r>
              <w:rPr>
                <w:rFonts w:ascii="Times New Roman" w:eastAsia="宋体" w:hAnsi="Times New Roman" w:cs="宋体" w:hint="eastAsia"/>
                <w:color w:val="0D6812"/>
                <w:sz w:val="18"/>
                <w:lang w:eastAsia="zh-CN"/>
              </w:rPr>
              <w:t>明确报告</w:t>
            </w:r>
            <w:proofErr w:type="gramEnd"/>
            <w:r>
              <w:rPr>
                <w:rFonts w:ascii="Times New Roman" w:eastAsia="宋体" w:hAnsi="Times New Roman" w:cs="宋体" w:hint="eastAsia"/>
                <w:color w:val="0D6812"/>
                <w:sz w:val="18"/>
                <w:lang w:eastAsia="zh-CN"/>
              </w:rPr>
              <w:t>关于遗漏生命周期阶段、活动类型、单个过程或基本流程的任何决定，并且应证明，从</w:t>
            </w:r>
            <w:r>
              <w:rPr>
                <w:rFonts w:ascii="Times New Roman" w:hAnsi="Times New Roman"/>
                <w:color w:val="0D6812"/>
                <w:sz w:val="18"/>
                <w:lang w:eastAsia="zh-CN"/>
              </w:rPr>
              <w:t xml:space="preserve"> LCI/LCA </w:t>
            </w:r>
            <w:r>
              <w:rPr>
                <w:rFonts w:ascii="Times New Roman" w:eastAsia="宋体" w:hAnsi="Times New Roman" w:cs="宋体" w:hint="eastAsia"/>
                <w:color w:val="0D6812"/>
                <w:sz w:val="18"/>
                <w:lang w:eastAsia="zh-CN"/>
              </w:rPr>
              <w:t>研究结果的预期应用来看，这些决定对</w:t>
            </w:r>
            <w:r>
              <w:rPr>
                <w:rFonts w:ascii="Times New Roman" w:hAnsi="Times New Roman"/>
                <w:color w:val="0D6812"/>
                <w:sz w:val="18"/>
                <w:lang w:eastAsia="zh-CN"/>
              </w:rPr>
              <w:t xml:space="preserve"> LCI </w:t>
            </w:r>
            <w:r>
              <w:rPr>
                <w:rFonts w:ascii="Times New Roman" w:eastAsia="宋体" w:hAnsi="Times New Roman" w:cs="宋体" w:hint="eastAsia"/>
                <w:color w:val="0D6812"/>
                <w:sz w:val="18"/>
                <w:lang w:eastAsia="zh-CN"/>
              </w:rPr>
              <w:t>结果没有重大贡献。否则，在宣布所取得的数据集质量和</w:t>
            </w:r>
            <w:r>
              <w:rPr>
                <w:rFonts w:ascii="Times New Roman" w:hAnsi="Times New Roman"/>
                <w:color w:val="0D6812"/>
                <w:sz w:val="18"/>
                <w:lang w:eastAsia="zh-CN"/>
              </w:rPr>
              <w:t>/</w:t>
            </w:r>
            <w:r>
              <w:rPr>
                <w:rFonts w:ascii="Times New Roman" w:eastAsia="宋体" w:hAnsi="Times New Roman" w:cs="宋体" w:hint="eastAsia"/>
                <w:color w:val="0D6812"/>
                <w:sz w:val="18"/>
                <w:lang w:eastAsia="zh-CN"/>
              </w:rPr>
              <w:t>或从研究中得出结论和建议时，就需要报告和考虑这些数据集质量和</w:t>
            </w:r>
            <w:r>
              <w:rPr>
                <w:rFonts w:ascii="Times New Roman" w:hAnsi="Times New Roman"/>
                <w:color w:val="0D6812"/>
                <w:sz w:val="18"/>
                <w:lang w:eastAsia="zh-CN"/>
              </w:rPr>
              <w:t>/</w:t>
            </w:r>
            <w:r>
              <w:rPr>
                <w:rFonts w:ascii="Times New Roman" w:eastAsia="宋体" w:hAnsi="Times New Roman" w:cs="宋体" w:hint="eastAsia"/>
                <w:color w:val="0D6812"/>
                <w:sz w:val="18"/>
                <w:lang w:eastAsia="zh-CN"/>
              </w:rPr>
              <w:t>或从研究中得出结论和建议。</w:t>
            </w:r>
          </w:p>
        </w:tc>
      </w:tr>
    </w:tbl>
    <w:p w14:paraId="768C579E" w14:textId="77777777" w:rsidR="00D16BE9" w:rsidRDefault="00AC4FA2">
      <w:pPr>
        <w:widowControl w:val="0"/>
        <w:tabs>
          <w:tab w:val="left" w:pos="1093"/>
          <w:tab w:val="left" w:pos="1094"/>
        </w:tabs>
        <w:autoSpaceDE w:val="0"/>
        <w:autoSpaceDN w:val="0"/>
        <w:spacing w:line="300" w:lineRule="auto"/>
        <w:ind w:firstLine="562"/>
        <w:jc w:val="left"/>
        <w:outlineLvl w:val="1"/>
        <w:rPr>
          <w:rFonts w:eastAsia="宋体" w:cs="Arial"/>
          <w:b/>
          <w:bCs/>
          <w:kern w:val="0"/>
          <w:sz w:val="28"/>
          <w:szCs w:val="28"/>
        </w:rPr>
      </w:pPr>
      <w:r>
        <w:rPr>
          <w:rFonts w:eastAsia="宋体" w:cs="Arial"/>
          <w:b/>
          <w:bCs/>
          <w:kern w:val="0"/>
          <w:sz w:val="28"/>
          <w:szCs w:val="28"/>
        </w:rPr>
        <w:t>7.</w:t>
      </w:r>
      <w:r>
        <w:rPr>
          <w:rFonts w:eastAsia="宋体" w:cs="Arial" w:hint="eastAsia"/>
          <w:b/>
          <w:bCs/>
          <w:kern w:val="0"/>
          <w:sz w:val="28"/>
          <w:szCs w:val="28"/>
        </w:rPr>
        <w:t>9</w:t>
      </w:r>
      <w:r>
        <w:rPr>
          <w:rFonts w:eastAsia="宋体" w:cs="Arial" w:hint="eastAsia"/>
          <w:b/>
          <w:bCs/>
          <w:kern w:val="0"/>
          <w:sz w:val="28"/>
          <w:szCs w:val="28"/>
        </w:rPr>
        <w:t>解决归因建模过程中的多功能性问题</w:t>
      </w:r>
    </w:p>
    <w:p w14:paraId="010A489B" w14:textId="77777777" w:rsidR="00D16BE9" w:rsidRDefault="00AC4FA2">
      <w:pPr>
        <w:widowControl w:val="0"/>
        <w:autoSpaceDE w:val="0"/>
        <w:autoSpaceDN w:val="0"/>
        <w:spacing w:line="300" w:lineRule="auto"/>
        <w:ind w:firstLine="360"/>
        <w:rPr>
          <w:rFonts w:eastAsia="Arial" w:cs="Arial"/>
          <w:kern w:val="0"/>
          <w:sz w:val="18"/>
          <w:szCs w:val="24"/>
        </w:rPr>
      </w:pPr>
      <w:r>
        <w:rPr>
          <w:rFonts w:eastAsia="Arial" w:cs="Arial"/>
          <w:color w:val="0000FF"/>
          <w:kern w:val="0"/>
          <w:sz w:val="18"/>
          <w:szCs w:val="24"/>
        </w:rPr>
        <w:t>(</w:t>
      </w:r>
      <w:r>
        <w:rPr>
          <w:rFonts w:eastAsia="宋体" w:cs="宋体" w:hint="eastAsia"/>
          <w:color w:val="0000FF"/>
          <w:kern w:val="0"/>
          <w:sz w:val="18"/>
          <w:szCs w:val="24"/>
        </w:rPr>
        <w:t>参考</w:t>
      </w:r>
      <w:r>
        <w:rPr>
          <w:rFonts w:eastAsia="Arial" w:cs="Arial"/>
          <w:color w:val="0000FF"/>
          <w:kern w:val="0"/>
          <w:sz w:val="18"/>
          <w:szCs w:val="24"/>
        </w:rPr>
        <w:t xml:space="preserve"> ISO 14044:2006 </w:t>
      </w:r>
      <w:r>
        <w:rPr>
          <w:rFonts w:eastAsia="宋体" w:cs="宋体" w:hint="eastAsia"/>
          <w:color w:val="0000FF"/>
          <w:kern w:val="0"/>
          <w:sz w:val="18"/>
          <w:szCs w:val="24"/>
        </w:rPr>
        <w:t>第</w:t>
      </w:r>
      <w:r>
        <w:rPr>
          <w:rFonts w:eastAsia="Arial" w:cs="Arial"/>
          <w:color w:val="0000FF"/>
          <w:kern w:val="0"/>
          <w:sz w:val="18"/>
          <w:szCs w:val="24"/>
        </w:rPr>
        <w:t xml:space="preserve"> </w:t>
      </w:r>
      <w:r>
        <w:rPr>
          <w:rFonts w:eastAsia="Arial" w:cs="Arial"/>
          <w:color w:val="0000FF"/>
          <w:spacing w:val="-2"/>
          <w:kern w:val="0"/>
          <w:sz w:val="18"/>
          <w:szCs w:val="24"/>
        </w:rPr>
        <w:t xml:space="preserve">4.3.4 </w:t>
      </w:r>
      <w:r>
        <w:rPr>
          <w:rFonts w:eastAsia="宋体" w:cs="宋体" w:hint="eastAsia"/>
          <w:color w:val="0000FF"/>
          <w:kern w:val="0"/>
          <w:sz w:val="18"/>
          <w:szCs w:val="24"/>
        </w:rPr>
        <w:t>章）</w:t>
      </w:r>
    </w:p>
    <w:p w14:paraId="02900DB2" w14:textId="77777777" w:rsidR="00D16BE9" w:rsidRDefault="00AC4FA2">
      <w:pPr>
        <w:widowControl w:val="0"/>
        <w:autoSpaceDE w:val="0"/>
        <w:autoSpaceDN w:val="0"/>
        <w:spacing w:line="300" w:lineRule="auto"/>
        <w:ind w:firstLine="482"/>
        <w:jc w:val="left"/>
        <w:outlineLvl w:val="2"/>
        <w:rPr>
          <w:rFonts w:eastAsia="Arial" w:cs="Arial"/>
          <w:b/>
          <w:bCs/>
          <w:kern w:val="0"/>
          <w:sz w:val="24"/>
          <w:szCs w:val="24"/>
        </w:rPr>
      </w:pPr>
      <w:r>
        <w:rPr>
          <w:rFonts w:eastAsia="Arial" w:cs="Arial"/>
          <w:b/>
          <w:bCs/>
          <w:kern w:val="0"/>
          <w:sz w:val="24"/>
          <w:szCs w:val="24"/>
        </w:rPr>
        <w:t>7.</w:t>
      </w:r>
      <w:r>
        <w:rPr>
          <w:rFonts w:cs="Arial" w:hint="eastAsia"/>
          <w:b/>
          <w:bCs/>
          <w:kern w:val="0"/>
          <w:sz w:val="24"/>
          <w:szCs w:val="24"/>
        </w:rPr>
        <w:t>9.1</w:t>
      </w:r>
      <w:r>
        <w:rPr>
          <w:rFonts w:eastAsia="宋体" w:cs="宋体" w:hint="eastAsia"/>
          <w:b/>
          <w:bCs/>
          <w:kern w:val="0"/>
          <w:sz w:val="24"/>
          <w:szCs w:val="24"/>
        </w:rPr>
        <w:t>导言和概述</w:t>
      </w:r>
    </w:p>
    <w:p w14:paraId="6B6A1FA8" w14:textId="77777777" w:rsidR="00D16BE9" w:rsidRDefault="00AC4FA2">
      <w:pPr>
        <w:widowControl w:val="0"/>
        <w:autoSpaceDE w:val="0"/>
        <w:autoSpaceDN w:val="0"/>
        <w:spacing w:line="300" w:lineRule="auto"/>
        <w:ind w:firstLine="360"/>
        <w:rPr>
          <w:rFonts w:eastAsia="Arial" w:cs="Arial"/>
          <w:kern w:val="0"/>
          <w:sz w:val="18"/>
          <w:szCs w:val="24"/>
        </w:rPr>
      </w:pPr>
      <w:r>
        <w:rPr>
          <w:rFonts w:eastAsia="Arial" w:cs="Arial"/>
          <w:color w:val="0000FF"/>
          <w:kern w:val="0"/>
          <w:sz w:val="18"/>
          <w:szCs w:val="24"/>
        </w:rPr>
        <w:t>(</w:t>
      </w:r>
      <w:r>
        <w:rPr>
          <w:rFonts w:eastAsia="宋体" w:cs="宋体" w:hint="eastAsia"/>
          <w:color w:val="0000FF"/>
          <w:kern w:val="0"/>
          <w:sz w:val="18"/>
          <w:szCs w:val="24"/>
        </w:rPr>
        <w:t>参考</w:t>
      </w:r>
      <w:r>
        <w:rPr>
          <w:rFonts w:eastAsia="Arial" w:cs="Arial"/>
          <w:color w:val="0000FF"/>
          <w:kern w:val="0"/>
          <w:sz w:val="18"/>
          <w:szCs w:val="24"/>
        </w:rPr>
        <w:t xml:space="preserve"> ISO 14044:2006 </w:t>
      </w:r>
      <w:r>
        <w:rPr>
          <w:rFonts w:eastAsia="宋体" w:cs="宋体" w:hint="eastAsia"/>
          <w:color w:val="0000FF"/>
          <w:kern w:val="0"/>
          <w:sz w:val="18"/>
          <w:szCs w:val="24"/>
        </w:rPr>
        <w:t>第</w:t>
      </w:r>
      <w:r>
        <w:rPr>
          <w:rFonts w:eastAsia="Arial" w:cs="Arial"/>
          <w:color w:val="0000FF"/>
          <w:kern w:val="0"/>
          <w:sz w:val="18"/>
          <w:szCs w:val="24"/>
        </w:rPr>
        <w:t xml:space="preserve"> </w:t>
      </w:r>
      <w:r>
        <w:rPr>
          <w:rFonts w:eastAsia="Arial" w:cs="Arial"/>
          <w:color w:val="0000FF"/>
          <w:spacing w:val="-2"/>
          <w:kern w:val="0"/>
          <w:sz w:val="18"/>
          <w:szCs w:val="24"/>
        </w:rPr>
        <w:t xml:space="preserve">4.3.4.1 </w:t>
      </w:r>
      <w:r>
        <w:rPr>
          <w:rFonts w:eastAsia="宋体" w:cs="宋体" w:hint="eastAsia"/>
          <w:color w:val="0000FF"/>
          <w:kern w:val="0"/>
          <w:sz w:val="18"/>
          <w:szCs w:val="24"/>
        </w:rPr>
        <w:t>章的内容）</w:t>
      </w:r>
    </w:p>
    <w:p w14:paraId="614D6BFF" w14:textId="77777777" w:rsidR="00D16BE9" w:rsidRDefault="00AC4FA2">
      <w:pPr>
        <w:widowControl w:val="0"/>
        <w:autoSpaceDE w:val="0"/>
        <w:autoSpaceDN w:val="0"/>
        <w:spacing w:line="300" w:lineRule="auto"/>
        <w:ind w:firstLine="414"/>
        <w:rPr>
          <w:rFonts w:eastAsia="Arial" w:cs="Arial"/>
          <w:b/>
          <w:bCs/>
          <w:kern w:val="0"/>
          <w:szCs w:val="21"/>
        </w:rPr>
      </w:pPr>
      <w:r>
        <w:rPr>
          <w:rFonts w:eastAsia="宋体" w:cs="宋体" w:hint="eastAsia"/>
          <w:b/>
          <w:bCs/>
          <w:spacing w:val="-2"/>
          <w:kern w:val="0"/>
          <w:szCs w:val="21"/>
        </w:rPr>
        <w:t>多功能性</w:t>
      </w:r>
      <w:r>
        <w:rPr>
          <w:rFonts w:eastAsia="宋体" w:cs="宋体" w:hint="eastAsia"/>
          <w:b/>
          <w:bCs/>
          <w:kern w:val="0"/>
          <w:szCs w:val="21"/>
        </w:rPr>
        <w:t>问题</w:t>
      </w:r>
    </w:p>
    <w:p w14:paraId="7234FFCF" w14:textId="77777777" w:rsidR="00D16BE9" w:rsidRDefault="00AC4FA2">
      <w:pPr>
        <w:widowControl w:val="0"/>
        <w:autoSpaceDE w:val="0"/>
        <w:autoSpaceDN w:val="0"/>
        <w:spacing w:line="300" w:lineRule="auto"/>
        <w:ind w:firstLine="420"/>
        <w:rPr>
          <w:rFonts w:eastAsia="Arial" w:cs="Arial"/>
          <w:kern w:val="0"/>
          <w:szCs w:val="21"/>
        </w:rPr>
      </w:pPr>
      <w:r>
        <w:rPr>
          <w:rFonts w:eastAsia="Arial" w:cs="Arial"/>
          <w:kern w:val="0"/>
          <w:szCs w:val="21"/>
        </w:rPr>
        <w:t>(</w:t>
      </w:r>
      <w:r>
        <w:rPr>
          <w:rFonts w:eastAsia="宋体" w:cs="宋体" w:hint="eastAsia"/>
          <w:kern w:val="0"/>
          <w:szCs w:val="21"/>
        </w:rPr>
        <w:t>关于多功能性的概述以及解决这一问题的不同方法，另见第</w:t>
      </w:r>
      <w:r>
        <w:rPr>
          <w:rFonts w:eastAsia="Arial" w:cs="Arial"/>
          <w:kern w:val="0"/>
          <w:szCs w:val="21"/>
        </w:rPr>
        <w:t xml:space="preserve"> </w:t>
      </w:r>
      <w:hyperlink w:anchor="_bookmark83" w:history="1">
        <w:r>
          <w:rPr>
            <w:rFonts w:eastAsia="Arial" w:cs="Arial"/>
            <w:kern w:val="0"/>
            <w:szCs w:val="21"/>
          </w:rPr>
          <w:t>6.5.3</w:t>
        </w:r>
      </w:hyperlink>
      <w:r>
        <w:rPr>
          <w:rFonts w:eastAsia="Arial" w:cs="Arial"/>
          <w:kern w:val="0"/>
          <w:szCs w:val="21"/>
        </w:rPr>
        <w:t xml:space="preserve"> </w:t>
      </w:r>
      <w:r>
        <w:rPr>
          <w:rFonts w:eastAsia="宋体" w:cs="宋体" w:hint="eastAsia"/>
          <w:kern w:val="0"/>
          <w:szCs w:val="21"/>
        </w:rPr>
        <w:t>章）。</w:t>
      </w:r>
    </w:p>
    <w:p w14:paraId="764690CC" w14:textId="77777777" w:rsidR="00D16BE9" w:rsidRDefault="00AC4FA2">
      <w:pPr>
        <w:widowControl w:val="0"/>
        <w:autoSpaceDE w:val="0"/>
        <w:autoSpaceDN w:val="0"/>
        <w:spacing w:line="300" w:lineRule="auto"/>
        <w:ind w:firstLine="420"/>
        <w:rPr>
          <w:rFonts w:eastAsia="Arial" w:cs="Arial"/>
          <w:kern w:val="0"/>
          <w:szCs w:val="21"/>
        </w:rPr>
      </w:pPr>
      <w:r>
        <w:rPr>
          <w:rFonts w:eastAsia="宋体" w:cs="宋体" w:hint="eastAsia"/>
          <w:kern w:val="0"/>
          <w:szCs w:val="21"/>
        </w:rPr>
        <w:t>许多工艺通过产生一种以上的产品（共同产品，即共同产品和共同服务）或为一种以上的投入提供服务（如混合废物流的废物处理），或其组合，有助于提供一种以上的功能。</w:t>
      </w:r>
    </w:p>
    <w:p w14:paraId="0C2DD1D5" w14:textId="77777777" w:rsidR="00D16BE9" w:rsidRDefault="00AC4FA2">
      <w:pPr>
        <w:widowControl w:val="0"/>
        <w:autoSpaceDE w:val="0"/>
        <w:autoSpaceDN w:val="0"/>
        <w:spacing w:line="300" w:lineRule="auto"/>
        <w:ind w:firstLine="420"/>
        <w:rPr>
          <w:rFonts w:eastAsia="Arial" w:cs="Arial"/>
          <w:kern w:val="0"/>
          <w:szCs w:val="21"/>
        </w:rPr>
      </w:pPr>
      <w:r>
        <w:rPr>
          <w:rFonts w:eastAsia="宋体" w:cs="宋体" w:hint="eastAsia"/>
          <w:kern w:val="0"/>
          <w:szCs w:val="21"/>
        </w:rPr>
        <w:t>这种多功能工艺的问题在于，在生命周期评估中，我们需要分析单一系统，以确定与其生命周期相关</w:t>
      </w:r>
      <w:r>
        <w:rPr>
          <w:rFonts w:eastAsia="宋体" w:cs="宋体" w:hint="eastAsia"/>
          <w:spacing w:val="-2"/>
          <w:kern w:val="0"/>
          <w:szCs w:val="21"/>
        </w:rPr>
        <w:t>的</w:t>
      </w:r>
      <w:r>
        <w:rPr>
          <w:rFonts w:eastAsia="宋体" w:cs="宋体" w:hint="eastAsia"/>
          <w:kern w:val="0"/>
          <w:szCs w:val="21"/>
        </w:rPr>
        <w:t>具体环境影响。然而，在现实世界中，几乎没有任何系统是孤立存在的。一旦作为被分析系统一部分的流程中出现了副产品，它通常会被用于另一个系统中。这意味着该过程也成为另一个系统的一部分</w:t>
      </w:r>
      <w:r>
        <w:rPr>
          <w:rFonts w:eastAsia="Arial" w:cs="Arial"/>
          <w:b/>
          <w:i/>
          <w:color w:val="000080"/>
          <w:kern w:val="0"/>
          <w:szCs w:val="21"/>
          <w:vertAlign w:val="superscript"/>
        </w:rPr>
        <w:t>165</w:t>
      </w:r>
      <w:r>
        <w:rPr>
          <w:rFonts w:eastAsia="Arial" w:cs="Arial"/>
          <w:kern w:val="0"/>
          <w:szCs w:val="21"/>
        </w:rPr>
        <w:t xml:space="preserve"> </w:t>
      </w:r>
      <w:r>
        <w:rPr>
          <w:rFonts w:eastAsia="宋体" w:cs="宋体" w:hint="eastAsia"/>
          <w:kern w:val="0"/>
          <w:szCs w:val="21"/>
        </w:rPr>
        <w:t>，其对环境的影响也不再完全归因于我们所研究的系统。</w:t>
      </w:r>
    </w:p>
    <w:p w14:paraId="54D78543" w14:textId="77777777" w:rsidR="00D16BE9" w:rsidRDefault="00AC4FA2">
      <w:pPr>
        <w:widowControl w:val="0"/>
        <w:autoSpaceDE w:val="0"/>
        <w:autoSpaceDN w:val="0"/>
        <w:spacing w:line="300" w:lineRule="auto"/>
        <w:ind w:firstLine="420"/>
        <w:rPr>
          <w:rFonts w:eastAsia="Arial" w:cs="Arial"/>
          <w:kern w:val="0"/>
          <w:szCs w:val="21"/>
        </w:rPr>
      </w:pPr>
      <w:r>
        <w:rPr>
          <w:rFonts w:eastAsia="宋体" w:cs="宋体" w:hint="eastAsia"/>
          <w:kern w:val="0"/>
          <w:szCs w:val="21"/>
        </w:rPr>
        <w:t>一个表面上不同但在方法上完全类似的共同影响情况与产品报废和生产或使用过程中产生的废物的再循环有关：一种材料可能被再循环，能源可能被回收，或部分材料可能从一个系统中再利用，并在一个或多个其他系统中再次使用。这意味着，提供二次资源或部件是产生废物或报废产品的系统的另一项功能：与二次产品</w:t>
      </w:r>
      <w:r>
        <w:rPr>
          <w:rFonts w:eastAsia="Arial" w:cs="Arial"/>
          <w:b/>
          <w:i/>
          <w:color w:val="000080"/>
          <w:kern w:val="0"/>
          <w:szCs w:val="21"/>
          <w:vertAlign w:val="superscript"/>
        </w:rPr>
        <w:t>166</w:t>
      </w:r>
      <w:r>
        <w:rPr>
          <w:rFonts w:eastAsia="Arial" w:cs="Arial"/>
          <w:kern w:val="0"/>
          <w:szCs w:val="21"/>
        </w:rPr>
        <w:t xml:space="preserve"> </w:t>
      </w:r>
      <w:r>
        <w:rPr>
          <w:rFonts w:eastAsia="宋体" w:cs="宋体" w:hint="eastAsia"/>
          <w:kern w:val="0"/>
          <w:szCs w:val="21"/>
        </w:rPr>
        <w:t>相关的影响应由使用这些产品的系统共同分担。</w:t>
      </w:r>
    </w:p>
    <w:p w14:paraId="6B202D9C" w14:textId="77777777" w:rsidR="00D16BE9" w:rsidRDefault="00D16BE9">
      <w:pPr>
        <w:pStyle w:val="a8"/>
        <w:spacing w:line="300" w:lineRule="auto"/>
        <w:ind w:firstLineChars="200" w:firstLine="412"/>
        <w:jc w:val="both"/>
        <w:rPr>
          <w:rFonts w:cs="宋体"/>
          <w:spacing w:val="-2"/>
          <w:lang w:eastAsia="zh-CN"/>
        </w:rPr>
      </w:pPr>
    </w:p>
    <w:p w14:paraId="4C82A472" w14:textId="77777777" w:rsidR="00D16BE9" w:rsidRDefault="00AC4FA2">
      <w:pPr>
        <w:pStyle w:val="a8"/>
        <w:spacing w:line="300" w:lineRule="auto"/>
        <w:ind w:firstLineChars="200" w:firstLine="420"/>
        <w:jc w:val="both"/>
        <w:rPr>
          <w:rFonts w:cs="宋体"/>
          <w:spacing w:val="-2"/>
          <w:lang w:eastAsia="zh-CN"/>
        </w:rPr>
      </w:pPr>
      <w:r>
        <w:rPr>
          <w:noProof/>
        </w:rPr>
        <mc:AlternateContent>
          <mc:Choice Requires="wps">
            <w:drawing>
              <wp:anchor distT="0" distB="0" distL="0" distR="0" simplePos="0" relativeHeight="251676160" behindDoc="1" locked="0" layoutInCell="1" allowOverlap="1" wp14:anchorId="5B2EE1E3" wp14:editId="309CAEA3">
                <wp:simplePos x="0" y="0"/>
                <wp:positionH relativeFrom="page">
                  <wp:posOffset>1143000</wp:posOffset>
                </wp:positionH>
                <wp:positionV relativeFrom="paragraph">
                  <wp:posOffset>246380</wp:posOffset>
                </wp:positionV>
                <wp:extent cx="1828800" cy="6985"/>
                <wp:effectExtent l="0" t="0" r="0" b="0"/>
                <wp:wrapTopAndBottom/>
                <wp:docPr id="297784985" name="docshape11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28800" cy="6985"/>
                        </a:xfrm>
                        <a:prstGeom prst="rect">
                          <a:avLst/>
                        </a:prstGeom>
                        <a:solidFill>
                          <a:srgbClr val="000000"/>
                        </a:solidFill>
                        <a:ln>
                          <a:noFill/>
                        </a:ln>
                      </wps:spPr>
                      <wps:bodyPr rot="0" vert="horz" wrap="square" lIns="91440" tIns="45720" rIns="91440" bIns="45720" anchor="t" anchorCtr="0" upright="1">
                        <a:noAutofit/>
                      </wps:bodyPr>
                    </wps:wsp>
                  </a:graphicData>
                </a:graphic>
              </wp:anchor>
            </w:drawing>
          </mc:Choice>
          <mc:Fallback xmlns:wpsCustomData="http://www.wps.cn/officeDocument/2013/wpsCustomData">
            <w:pict>
              <v:rect id="docshape1131" o:spid="_x0000_s1026" o:spt="1" style="position:absolute;left:0pt;margin-left:90pt;margin-top:19.4pt;height:0.55pt;width:144pt;mso-position-horizontal-relative:page;mso-wrap-distance-bottom:0pt;mso-wrap-distance-top:0pt;z-index:-251560960;mso-width-relative:page;mso-height-relative:page;" fillcolor="#000000" filled="t" stroked="f" coordsize="21600,21600" o:gfxdata="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">
                <v:fill on="t" focussize="0,0"/>
                <v:stroke on="f"/>
                <v:imagedata o:title=""/>
                <o:lock v:ext="edit" aspectratio="f"/>
                <w10:wrap type="topAndBottom"/>
              </v:rect>
            </w:pict>
          </mc:Fallback>
        </mc:AlternateContent>
      </w:r>
    </w:p>
    <w:p w14:paraId="4AEB7D1C" w14:textId="77777777" w:rsidR="00D16BE9" w:rsidRDefault="00AC4FA2">
      <w:pPr>
        <w:widowControl w:val="0"/>
        <w:autoSpaceDE w:val="0"/>
        <w:autoSpaceDN w:val="0"/>
        <w:spacing w:line="300" w:lineRule="auto"/>
        <w:ind w:firstLine="361"/>
        <w:jc w:val="left"/>
        <w:rPr>
          <w:rFonts w:eastAsia="Arial" w:cs="Arial"/>
          <w:kern w:val="0"/>
          <w:sz w:val="18"/>
        </w:rPr>
      </w:pPr>
      <w:r>
        <w:rPr>
          <w:rFonts w:eastAsia="Arial" w:cs="Arial"/>
          <w:b/>
          <w:color w:val="000080"/>
          <w:kern w:val="0"/>
          <w:sz w:val="18"/>
          <w:vertAlign w:val="superscript"/>
        </w:rPr>
        <w:t>165</w:t>
      </w:r>
      <w:r>
        <w:rPr>
          <w:rFonts w:eastAsia="宋体" w:cs="宋体" w:hint="eastAsia"/>
          <w:kern w:val="0"/>
          <w:sz w:val="18"/>
        </w:rPr>
        <w:t>这也被称为</w:t>
      </w:r>
      <w:r>
        <w:rPr>
          <w:rFonts w:eastAsia="Arial" w:cs="Arial"/>
          <w:kern w:val="0"/>
          <w:sz w:val="18"/>
        </w:rPr>
        <w:t xml:space="preserve"> "</w:t>
      </w:r>
      <w:r>
        <w:rPr>
          <w:rFonts w:eastAsia="宋体" w:cs="宋体" w:hint="eastAsia"/>
          <w:kern w:val="0"/>
          <w:sz w:val="18"/>
        </w:rPr>
        <w:t>共享</w:t>
      </w:r>
      <w:r>
        <w:rPr>
          <w:rFonts w:eastAsia="宋体" w:cs="宋体" w:hint="eastAsia"/>
          <w:spacing w:val="-2"/>
          <w:kern w:val="0"/>
          <w:sz w:val="18"/>
        </w:rPr>
        <w:t>进程</w:t>
      </w:r>
      <w:r>
        <w:rPr>
          <w:rFonts w:eastAsia="Arial" w:cs="Arial"/>
          <w:spacing w:val="-2"/>
          <w:kern w:val="0"/>
          <w:sz w:val="18"/>
        </w:rPr>
        <w:t>"</w:t>
      </w:r>
      <w:r>
        <w:rPr>
          <w:rFonts w:eastAsia="宋体" w:cs="宋体" w:hint="eastAsia"/>
          <w:spacing w:val="-2"/>
          <w:kern w:val="0"/>
          <w:sz w:val="18"/>
        </w:rPr>
        <w:t>。</w:t>
      </w:r>
    </w:p>
    <w:p w14:paraId="472B70E4" w14:textId="77777777" w:rsidR="00D16BE9" w:rsidRDefault="00AC4FA2">
      <w:pPr>
        <w:pStyle w:val="a8"/>
        <w:spacing w:line="300" w:lineRule="auto"/>
        <w:ind w:firstLineChars="200" w:firstLine="361"/>
        <w:jc w:val="both"/>
        <w:rPr>
          <w:szCs w:val="21"/>
          <w:lang w:eastAsia="zh-CN"/>
        </w:rPr>
      </w:pPr>
      <w:r>
        <w:rPr>
          <w:b/>
          <w:color w:val="000080"/>
          <w:sz w:val="18"/>
          <w:vertAlign w:val="superscript"/>
          <w:lang w:eastAsia="zh-CN"/>
        </w:rPr>
        <w:t>166</w:t>
      </w:r>
      <w:r>
        <w:rPr>
          <w:rFonts w:cs="宋体" w:hint="eastAsia"/>
          <w:sz w:val="18"/>
          <w:lang w:eastAsia="zh-CN"/>
        </w:rPr>
        <w:t>在此，</w:t>
      </w:r>
      <w:r>
        <w:rPr>
          <w:sz w:val="18"/>
          <w:lang w:eastAsia="zh-CN"/>
        </w:rPr>
        <w:t>"</w:t>
      </w:r>
      <w:r>
        <w:rPr>
          <w:rFonts w:cs="宋体" w:hint="eastAsia"/>
          <w:sz w:val="18"/>
          <w:lang w:eastAsia="zh-CN"/>
        </w:rPr>
        <w:t>二次产品</w:t>
      </w:r>
      <w:r>
        <w:rPr>
          <w:sz w:val="18"/>
          <w:lang w:eastAsia="zh-CN"/>
        </w:rPr>
        <w:t xml:space="preserve"> "</w:t>
      </w:r>
      <w:r>
        <w:rPr>
          <w:rFonts w:cs="宋体" w:hint="eastAsia"/>
          <w:sz w:val="18"/>
          <w:lang w:eastAsia="zh-CN"/>
        </w:rPr>
        <w:t>一词被用作回收材料、回收能源、再利用或进一步使用的部件等的总称，即从报废产品废物中产生的任何（二次）功能。</w:t>
      </w:r>
      <w:r>
        <w:rPr>
          <w:szCs w:val="21"/>
          <w:lang w:eastAsia="zh-CN"/>
        </w:rPr>
        <w:br w:type="page"/>
      </w:r>
    </w:p>
    <w:p w14:paraId="6896ACDF" w14:textId="77777777" w:rsidR="00D16BE9" w:rsidRDefault="00AC4FA2">
      <w:pPr>
        <w:widowControl w:val="0"/>
        <w:autoSpaceDE w:val="0"/>
        <w:autoSpaceDN w:val="0"/>
        <w:spacing w:line="300" w:lineRule="auto"/>
        <w:ind w:firstLine="420"/>
        <w:rPr>
          <w:rFonts w:eastAsia="Arial" w:cs="Arial"/>
          <w:kern w:val="0"/>
          <w:szCs w:val="21"/>
        </w:rPr>
      </w:pPr>
      <w:r>
        <w:rPr>
          <w:rFonts w:eastAsia="宋体" w:cs="宋体" w:hint="eastAsia"/>
          <w:kern w:val="0"/>
          <w:szCs w:val="21"/>
        </w:rPr>
        <w:lastRenderedPageBreak/>
        <w:t>请注意，下一章仅就归因建模中多重功能的解决提供指导，因为后果建模中的相应任务已</w:t>
      </w:r>
      <w:r>
        <w:rPr>
          <w:rFonts w:eastAsia="Arial" w:cs="Arial"/>
          <w:kern w:val="0"/>
          <w:szCs w:val="21"/>
        </w:rPr>
        <w:t xml:space="preserve"> </w:t>
      </w:r>
      <w:r>
        <w:rPr>
          <w:rFonts w:eastAsia="宋体" w:cs="宋体" w:hint="eastAsia"/>
          <w:kern w:val="0"/>
          <w:szCs w:val="21"/>
        </w:rPr>
        <w:t>在关于识别和描述过程的</w:t>
      </w:r>
      <w:r>
        <w:rPr>
          <w:rFonts w:eastAsia="Arial" w:cs="Arial"/>
          <w:kern w:val="0"/>
          <w:szCs w:val="21"/>
        </w:rPr>
        <w:t xml:space="preserve"> </w:t>
      </w:r>
      <w:hyperlink w:anchor="_bookmark183" w:history="1">
        <w:r>
          <w:rPr>
            <w:rFonts w:eastAsia="Arial" w:cs="Arial"/>
            <w:kern w:val="0"/>
            <w:szCs w:val="21"/>
          </w:rPr>
          <w:t>7.2.4</w:t>
        </w:r>
      </w:hyperlink>
      <w:r>
        <w:rPr>
          <w:rFonts w:eastAsia="Arial" w:cs="Arial"/>
          <w:kern w:val="0"/>
          <w:szCs w:val="21"/>
        </w:rPr>
        <w:t xml:space="preserve"> </w:t>
      </w:r>
      <w:r>
        <w:rPr>
          <w:rFonts w:eastAsia="宋体" w:cs="宋体" w:hint="eastAsia"/>
          <w:kern w:val="0"/>
          <w:szCs w:val="21"/>
        </w:rPr>
        <w:t>章中讨论过。这是必要的，因为在后果模型中，这一步直接影响到模型中要包含的过程，即不像在归因模型</w:t>
      </w:r>
      <w:r>
        <w:rPr>
          <w:rFonts w:eastAsia="Arial" w:cs="Arial"/>
          <w:kern w:val="0"/>
          <w:szCs w:val="21"/>
        </w:rPr>
        <w:t xml:space="preserve"> </w:t>
      </w:r>
      <w:r>
        <w:rPr>
          <w:rFonts w:eastAsia="宋体" w:cs="宋体" w:hint="eastAsia"/>
          <w:kern w:val="0"/>
          <w:szCs w:val="21"/>
        </w:rPr>
        <w:t>中是一个后续步骤。</w:t>
      </w:r>
    </w:p>
    <w:p w14:paraId="7772E33D" w14:textId="77777777" w:rsidR="00D16BE9" w:rsidRDefault="00AC4FA2">
      <w:pPr>
        <w:widowControl w:val="0"/>
        <w:autoSpaceDE w:val="0"/>
        <w:autoSpaceDN w:val="0"/>
        <w:spacing w:line="300" w:lineRule="auto"/>
        <w:ind w:firstLine="422"/>
        <w:rPr>
          <w:rFonts w:eastAsia="Arial" w:cs="Arial"/>
          <w:b/>
          <w:bCs/>
          <w:kern w:val="0"/>
          <w:szCs w:val="21"/>
        </w:rPr>
      </w:pPr>
      <w:r>
        <w:rPr>
          <w:rFonts w:eastAsia="宋体" w:cs="宋体" w:hint="eastAsia"/>
          <w:b/>
          <w:bCs/>
          <w:kern w:val="0"/>
          <w:szCs w:val="21"/>
        </w:rPr>
        <w:t>解决</w:t>
      </w:r>
      <w:r>
        <w:rPr>
          <w:rFonts w:eastAsia="宋体" w:cs="宋体" w:hint="eastAsia"/>
          <w:b/>
          <w:bCs/>
          <w:spacing w:val="-2"/>
          <w:kern w:val="0"/>
          <w:szCs w:val="21"/>
        </w:rPr>
        <w:t>多功能性</w:t>
      </w:r>
      <w:r>
        <w:rPr>
          <w:rFonts w:eastAsia="宋体" w:cs="宋体" w:hint="eastAsia"/>
          <w:b/>
          <w:bCs/>
          <w:kern w:val="0"/>
          <w:szCs w:val="21"/>
        </w:rPr>
        <w:t>问题</w:t>
      </w:r>
    </w:p>
    <w:p w14:paraId="0D84A183" w14:textId="77777777" w:rsidR="00D16BE9" w:rsidRDefault="00AC4FA2">
      <w:pPr>
        <w:widowControl w:val="0"/>
        <w:autoSpaceDE w:val="0"/>
        <w:autoSpaceDN w:val="0"/>
        <w:spacing w:line="300" w:lineRule="auto"/>
        <w:ind w:firstLine="420"/>
        <w:rPr>
          <w:rFonts w:eastAsia="Arial" w:cs="Arial"/>
          <w:kern w:val="0"/>
          <w:szCs w:val="21"/>
        </w:rPr>
      </w:pPr>
      <w:r>
        <w:rPr>
          <w:rFonts w:eastAsia="宋体" w:cs="宋体" w:hint="eastAsia"/>
          <w:kern w:val="0"/>
          <w:szCs w:val="21"/>
        </w:rPr>
        <w:t>在（历史上形成的）</w:t>
      </w:r>
      <w:r>
        <w:rPr>
          <w:rFonts w:eastAsia="Arial" w:cs="Arial"/>
          <w:kern w:val="0"/>
          <w:szCs w:val="21"/>
        </w:rPr>
        <w:t>"</w:t>
      </w:r>
      <w:r>
        <w:rPr>
          <w:rFonts w:eastAsia="宋体" w:cs="宋体" w:hint="eastAsia"/>
          <w:kern w:val="0"/>
          <w:szCs w:val="21"/>
        </w:rPr>
        <w:t>分配</w:t>
      </w:r>
      <w:r>
        <w:rPr>
          <w:rFonts w:eastAsia="Arial" w:cs="Arial"/>
          <w:kern w:val="0"/>
          <w:szCs w:val="21"/>
        </w:rPr>
        <w:t xml:space="preserve"> "</w:t>
      </w:r>
      <w:r>
        <w:rPr>
          <w:rFonts w:eastAsia="宋体" w:cs="宋体" w:hint="eastAsia"/>
          <w:kern w:val="0"/>
          <w:szCs w:val="21"/>
        </w:rPr>
        <w:t>标题下，</w:t>
      </w:r>
      <w:r>
        <w:rPr>
          <w:rFonts w:eastAsia="Arial" w:cs="Arial"/>
          <w:kern w:val="0"/>
          <w:szCs w:val="21"/>
        </w:rPr>
        <w:t xml:space="preserve">ISO 14044:2006 </w:t>
      </w:r>
      <w:r>
        <w:rPr>
          <w:rFonts w:eastAsia="宋体" w:cs="宋体" w:hint="eastAsia"/>
          <w:kern w:val="0"/>
          <w:szCs w:val="21"/>
        </w:rPr>
        <w:t>对这一多功能性问题的不同方法进行了分级</w:t>
      </w:r>
      <w:r>
        <w:rPr>
          <w:rFonts w:eastAsia="Arial" w:cs="Arial"/>
          <w:b/>
          <w:i/>
          <w:color w:val="000080"/>
          <w:kern w:val="0"/>
          <w:szCs w:val="21"/>
          <w:vertAlign w:val="superscript"/>
        </w:rPr>
        <w:t>167</w:t>
      </w:r>
      <w:r>
        <w:rPr>
          <w:rFonts w:eastAsia="Arial" w:cs="Arial"/>
          <w:kern w:val="0"/>
          <w:szCs w:val="21"/>
        </w:rPr>
        <w:t xml:space="preserve"> </w:t>
      </w:r>
      <w:r>
        <w:rPr>
          <w:rFonts w:eastAsia="宋体" w:cs="宋体" w:hint="eastAsia"/>
          <w:kern w:val="0"/>
          <w:szCs w:val="21"/>
        </w:rPr>
        <w:t>。在第</w:t>
      </w:r>
      <w:r>
        <w:rPr>
          <w:rFonts w:eastAsia="Arial" w:cs="Arial"/>
          <w:kern w:val="0"/>
          <w:szCs w:val="21"/>
        </w:rPr>
        <w:t xml:space="preserve"> </w:t>
      </w:r>
      <w:hyperlink w:anchor="_bookmark83" w:history="1">
        <w:r>
          <w:rPr>
            <w:rFonts w:eastAsia="Arial" w:cs="Arial"/>
            <w:kern w:val="0"/>
            <w:szCs w:val="21"/>
          </w:rPr>
          <w:t>6.5.3</w:t>
        </w:r>
      </w:hyperlink>
      <w:r>
        <w:rPr>
          <w:rFonts w:eastAsia="Arial" w:cs="Arial"/>
          <w:kern w:val="0"/>
          <w:szCs w:val="21"/>
        </w:rPr>
        <w:t xml:space="preserve"> </w:t>
      </w:r>
      <w:r>
        <w:rPr>
          <w:rFonts w:eastAsia="宋体" w:cs="宋体" w:hint="eastAsia"/>
          <w:kern w:val="0"/>
          <w:szCs w:val="21"/>
        </w:rPr>
        <w:t>章中，详细介绍并说明了</w:t>
      </w:r>
      <w:r>
        <w:rPr>
          <w:rFonts w:eastAsia="Arial" w:cs="Arial"/>
          <w:kern w:val="0"/>
          <w:szCs w:val="21"/>
        </w:rPr>
        <w:t xml:space="preserve"> ISO </w:t>
      </w:r>
      <w:r>
        <w:rPr>
          <w:rFonts w:eastAsia="宋体" w:cs="宋体" w:hint="eastAsia"/>
          <w:kern w:val="0"/>
          <w:szCs w:val="21"/>
        </w:rPr>
        <w:t>分级体系和不同的</w:t>
      </w:r>
      <w:r>
        <w:rPr>
          <w:rFonts w:eastAsia="Arial" w:cs="Arial"/>
          <w:kern w:val="0"/>
          <w:szCs w:val="21"/>
        </w:rPr>
        <w:t xml:space="preserve"> LCI </w:t>
      </w:r>
      <w:r>
        <w:rPr>
          <w:rFonts w:eastAsia="宋体" w:cs="宋体" w:hint="eastAsia"/>
          <w:kern w:val="0"/>
          <w:szCs w:val="21"/>
        </w:rPr>
        <w:t>方法。同时还发现，解决多功能性问题的方法必须与</w:t>
      </w:r>
      <w:r>
        <w:rPr>
          <w:rFonts w:eastAsia="Arial" w:cs="Arial"/>
          <w:kern w:val="0"/>
          <w:szCs w:val="21"/>
        </w:rPr>
        <w:t xml:space="preserve"> LCI/LCA </w:t>
      </w:r>
      <w:r>
        <w:rPr>
          <w:rFonts w:eastAsia="宋体" w:cs="宋体" w:hint="eastAsia"/>
          <w:kern w:val="0"/>
          <w:szCs w:val="21"/>
        </w:rPr>
        <w:t>研究的目标相一致，特别是与决策背景相一致，因为与目标相一致是</w:t>
      </w:r>
      <w:r>
        <w:rPr>
          <w:rFonts w:eastAsia="Arial" w:cs="Arial"/>
          <w:kern w:val="0"/>
          <w:szCs w:val="21"/>
        </w:rPr>
        <w:t xml:space="preserve"> ISO-LCA </w:t>
      </w:r>
      <w:r>
        <w:rPr>
          <w:rFonts w:eastAsia="宋体" w:cs="宋体" w:hint="eastAsia"/>
          <w:kern w:val="0"/>
          <w:szCs w:val="21"/>
        </w:rPr>
        <w:t>的指导原则。这意味着在分配和替代之间不能自由选择，但</w:t>
      </w:r>
      <w:r>
        <w:rPr>
          <w:rFonts w:eastAsia="Arial" w:cs="Arial"/>
          <w:kern w:val="0"/>
          <w:szCs w:val="21"/>
        </w:rPr>
        <w:t xml:space="preserve"> LCI/LCA </w:t>
      </w:r>
      <w:r>
        <w:rPr>
          <w:rFonts w:eastAsia="宋体" w:cs="宋体" w:hint="eastAsia"/>
          <w:kern w:val="0"/>
          <w:szCs w:val="21"/>
        </w:rPr>
        <w:t>研究的目标决定了哪种方法在理论上是合适的：如何处理多功能过程与所应用的</w:t>
      </w:r>
      <w:r>
        <w:rPr>
          <w:rFonts w:eastAsia="Arial" w:cs="Arial"/>
          <w:kern w:val="0"/>
          <w:szCs w:val="21"/>
        </w:rPr>
        <w:t xml:space="preserve"> LCI </w:t>
      </w:r>
      <w:r>
        <w:rPr>
          <w:rFonts w:eastAsia="宋体" w:cs="宋体" w:hint="eastAsia"/>
          <w:kern w:val="0"/>
          <w:szCs w:val="21"/>
        </w:rPr>
        <w:t>建模框架密切相关，是后果式还是归因式（见</w:t>
      </w:r>
      <w:r>
        <w:rPr>
          <w:rFonts w:eastAsia="Arial" w:cs="Arial"/>
          <w:kern w:val="0"/>
          <w:szCs w:val="21"/>
        </w:rPr>
        <w:t xml:space="preserve"> </w:t>
      </w:r>
      <w:hyperlink w:anchor="_bookmark80" w:history="1">
        <w:r>
          <w:rPr>
            <w:rFonts w:eastAsia="Arial" w:cs="Arial"/>
            <w:kern w:val="0"/>
            <w:szCs w:val="21"/>
          </w:rPr>
          <w:t>6.5.2</w:t>
        </w:r>
      </w:hyperlink>
      <w:r>
        <w:rPr>
          <w:rFonts w:eastAsia="Arial" w:cs="Arial"/>
          <w:kern w:val="0"/>
          <w:szCs w:val="21"/>
        </w:rPr>
        <w:t xml:space="preserve"> </w:t>
      </w:r>
      <w:r>
        <w:rPr>
          <w:rFonts w:eastAsia="宋体" w:cs="宋体" w:hint="eastAsia"/>
          <w:kern w:val="0"/>
          <w:szCs w:val="21"/>
        </w:rPr>
        <w:t>章），必须根据这一选择来确定。</w:t>
      </w:r>
    </w:p>
    <w:p w14:paraId="3434C5EE" w14:textId="77777777" w:rsidR="00D16BE9" w:rsidRDefault="00AC4FA2">
      <w:pPr>
        <w:pStyle w:val="a8"/>
        <w:spacing w:line="300" w:lineRule="auto"/>
        <w:ind w:firstLineChars="200" w:firstLine="420"/>
        <w:jc w:val="both"/>
        <w:rPr>
          <w:rFonts w:cs="宋体"/>
          <w:lang w:eastAsia="zh-CN"/>
        </w:rPr>
      </w:pPr>
      <w:r>
        <w:rPr>
          <w:rFonts w:cs="宋体" w:hint="eastAsia"/>
          <w:szCs w:val="21"/>
          <w:lang w:eastAsia="zh-CN"/>
        </w:rPr>
        <w:t>本章涉及归因模型，</w:t>
      </w:r>
      <w:proofErr w:type="gramStart"/>
      <w:r>
        <w:rPr>
          <w:rFonts w:cs="宋体" w:hint="eastAsia"/>
          <w:szCs w:val="21"/>
          <w:lang w:eastAsia="zh-CN"/>
        </w:rPr>
        <w:t>即情况</w:t>
      </w:r>
      <w:proofErr w:type="gramEnd"/>
      <w:r>
        <w:rPr>
          <w:szCs w:val="21"/>
          <w:lang w:eastAsia="zh-CN"/>
        </w:rPr>
        <w:t xml:space="preserve"> C2 </w:t>
      </w:r>
      <w:r>
        <w:rPr>
          <w:rFonts w:cs="宋体" w:hint="eastAsia"/>
          <w:szCs w:val="21"/>
          <w:lang w:eastAsia="zh-CN"/>
        </w:rPr>
        <w:t>和不可能或不可行的替代情况；见其他情况的相关规定。这意味着第一步是将多功能的黑箱单元工序细分为单一功能的单工序单元工序，从而将</w:t>
      </w:r>
      <w:r>
        <w:rPr>
          <w:szCs w:val="21"/>
          <w:lang w:eastAsia="zh-CN"/>
        </w:rPr>
        <w:t xml:space="preserve"> </w:t>
      </w:r>
      <w:r>
        <w:rPr>
          <w:rFonts w:cs="宋体" w:hint="eastAsia"/>
          <w:szCs w:val="21"/>
          <w:lang w:eastAsia="zh-CN"/>
        </w:rPr>
        <w:t>实际需要的生产工序分离出来，避免了分配的需要。如果基本上不可能这样做，或由于其他原因实际上不可能这样做，那么下一步就是分配</w:t>
      </w:r>
      <w:r>
        <w:rPr>
          <w:szCs w:val="21"/>
          <w:lang w:eastAsia="zh-CN"/>
        </w:rPr>
        <w:t xml:space="preserve"> </w:t>
      </w:r>
      <w:r>
        <w:rPr>
          <w:rFonts w:cs="宋体" w:hint="eastAsia"/>
          <w:szCs w:val="21"/>
          <w:lang w:eastAsia="zh-CN"/>
        </w:rPr>
        <w:t>（分区）（见</w:t>
      </w:r>
      <w:r>
        <w:rPr>
          <w:szCs w:val="21"/>
          <w:lang w:eastAsia="zh-CN"/>
        </w:rPr>
        <w:t xml:space="preserve"> </w:t>
      </w:r>
      <w:hyperlink w:anchor="_bookmark83" w:history="1">
        <w:r>
          <w:rPr>
            <w:szCs w:val="21"/>
            <w:lang w:eastAsia="zh-CN"/>
          </w:rPr>
          <w:t>6.5.3</w:t>
        </w:r>
      </w:hyperlink>
      <w:r>
        <w:rPr>
          <w:szCs w:val="21"/>
          <w:lang w:eastAsia="zh-CN"/>
        </w:rPr>
        <w:t xml:space="preserve"> </w:t>
      </w:r>
      <w:r>
        <w:rPr>
          <w:rFonts w:cs="宋体" w:hint="eastAsia"/>
          <w:szCs w:val="21"/>
          <w:lang w:eastAsia="zh-CN"/>
        </w:rPr>
        <w:t>章）。</w:t>
      </w:r>
    </w:p>
    <w:p w14:paraId="6799FCCC" w14:textId="77777777" w:rsidR="00D16BE9" w:rsidRDefault="00AC4FA2">
      <w:pPr>
        <w:widowControl w:val="0"/>
        <w:autoSpaceDE w:val="0"/>
        <w:autoSpaceDN w:val="0"/>
        <w:spacing w:line="300" w:lineRule="auto"/>
        <w:ind w:firstLine="482"/>
        <w:jc w:val="left"/>
        <w:outlineLvl w:val="2"/>
        <w:rPr>
          <w:rFonts w:eastAsia="Arial" w:cs="Arial"/>
          <w:b/>
          <w:bCs/>
          <w:kern w:val="0"/>
          <w:sz w:val="24"/>
          <w:szCs w:val="24"/>
        </w:rPr>
      </w:pPr>
      <w:r>
        <w:rPr>
          <w:rFonts w:eastAsia="Arial" w:cs="Arial"/>
          <w:b/>
          <w:bCs/>
          <w:kern w:val="0"/>
          <w:sz w:val="24"/>
          <w:szCs w:val="24"/>
        </w:rPr>
        <w:t>7.</w:t>
      </w:r>
      <w:r>
        <w:rPr>
          <w:rFonts w:cs="Arial" w:hint="eastAsia"/>
          <w:b/>
          <w:bCs/>
          <w:kern w:val="0"/>
          <w:sz w:val="24"/>
          <w:szCs w:val="24"/>
        </w:rPr>
        <w:t>9</w:t>
      </w:r>
      <w:r>
        <w:rPr>
          <w:rFonts w:eastAsia="Arial" w:cs="Arial"/>
          <w:b/>
          <w:bCs/>
          <w:kern w:val="0"/>
          <w:sz w:val="24"/>
          <w:szCs w:val="24"/>
        </w:rPr>
        <w:t>.</w:t>
      </w:r>
      <w:r>
        <w:rPr>
          <w:rFonts w:cs="Arial" w:hint="eastAsia"/>
          <w:b/>
          <w:bCs/>
          <w:kern w:val="0"/>
          <w:sz w:val="24"/>
          <w:szCs w:val="24"/>
        </w:rPr>
        <w:t>2</w:t>
      </w:r>
      <w:r>
        <w:rPr>
          <w:rFonts w:eastAsia="宋体" w:cs="宋体" w:hint="eastAsia"/>
          <w:b/>
          <w:bCs/>
          <w:kern w:val="0"/>
          <w:sz w:val="24"/>
          <w:szCs w:val="24"/>
        </w:rPr>
        <w:t>通过虚拟细分避免分配</w:t>
      </w:r>
    </w:p>
    <w:p w14:paraId="198406F0" w14:textId="77777777" w:rsidR="00D16BE9" w:rsidRDefault="00AC4FA2">
      <w:pPr>
        <w:widowControl w:val="0"/>
        <w:autoSpaceDE w:val="0"/>
        <w:autoSpaceDN w:val="0"/>
        <w:spacing w:line="300" w:lineRule="auto"/>
        <w:ind w:firstLine="360"/>
        <w:rPr>
          <w:rFonts w:eastAsia="Arial" w:cs="Arial"/>
          <w:kern w:val="0"/>
          <w:sz w:val="18"/>
          <w:szCs w:val="24"/>
        </w:rPr>
      </w:pPr>
      <w:r>
        <w:rPr>
          <w:rFonts w:eastAsia="Arial" w:cs="Arial"/>
          <w:color w:val="0000FF"/>
          <w:kern w:val="0"/>
          <w:sz w:val="18"/>
          <w:szCs w:val="24"/>
        </w:rPr>
        <w:t>(</w:t>
      </w:r>
      <w:r>
        <w:rPr>
          <w:rFonts w:eastAsia="宋体" w:cs="宋体" w:hint="eastAsia"/>
          <w:color w:val="0000FF"/>
          <w:kern w:val="0"/>
          <w:sz w:val="18"/>
          <w:szCs w:val="24"/>
        </w:rPr>
        <w:t>参考</w:t>
      </w:r>
      <w:r>
        <w:rPr>
          <w:rFonts w:eastAsia="Arial" w:cs="Arial"/>
          <w:color w:val="0000FF"/>
          <w:kern w:val="0"/>
          <w:sz w:val="18"/>
          <w:szCs w:val="24"/>
        </w:rPr>
        <w:t xml:space="preserve"> ISO 14044:2006 </w:t>
      </w:r>
      <w:r>
        <w:rPr>
          <w:rFonts w:eastAsia="宋体" w:cs="宋体" w:hint="eastAsia"/>
          <w:color w:val="0000FF"/>
          <w:kern w:val="0"/>
          <w:sz w:val="18"/>
          <w:szCs w:val="24"/>
        </w:rPr>
        <w:t>第</w:t>
      </w:r>
      <w:r>
        <w:rPr>
          <w:rFonts w:eastAsia="Arial" w:cs="Arial"/>
          <w:color w:val="0000FF"/>
          <w:kern w:val="0"/>
          <w:sz w:val="18"/>
          <w:szCs w:val="24"/>
        </w:rPr>
        <w:t xml:space="preserve"> </w:t>
      </w:r>
      <w:r>
        <w:rPr>
          <w:rFonts w:eastAsia="Arial" w:cs="Arial"/>
          <w:color w:val="0000FF"/>
          <w:spacing w:val="-2"/>
          <w:kern w:val="0"/>
          <w:sz w:val="18"/>
          <w:szCs w:val="24"/>
        </w:rPr>
        <w:t xml:space="preserve">4.3.4.2 </w:t>
      </w:r>
      <w:r>
        <w:rPr>
          <w:rFonts w:eastAsia="宋体" w:cs="宋体" w:hint="eastAsia"/>
          <w:color w:val="0000FF"/>
          <w:kern w:val="0"/>
          <w:sz w:val="18"/>
          <w:szCs w:val="24"/>
        </w:rPr>
        <w:t>章的内容）</w:t>
      </w:r>
    </w:p>
    <w:p w14:paraId="790ADD15" w14:textId="77777777" w:rsidR="00D16BE9" w:rsidRDefault="00AC4FA2">
      <w:pPr>
        <w:widowControl w:val="0"/>
        <w:autoSpaceDE w:val="0"/>
        <w:autoSpaceDN w:val="0"/>
        <w:spacing w:line="300" w:lineRule="auto"/>
        <w:ind w:firstLine="420"/>
        <w:rPr>
          <w:rFonts w:eastAsia="Arial" w:cs="Arial"/>
          <w:kern w:val="0"/>
          <w:szCs w:val="21"/>
        </w:rPr>
      </w:pPr>
      <w:r>
        <w:rPr>
          <w:rFonts w:eastAsia="宋体" w:cs="宋体" w:hint="eastAsia"/>
          <w:kern w:val="0"/>
          <w:szCs w:val="21"/>
        </w:rPr>
        <w:t>多功能性可体现在两个层面上：单一操作单元过程，主要是无法为数据收集目的进一步细分</w:t>
      </w:r>
      <w:r>
        <w:rPr>
          <w:rFonts w:eastAsia="宋体" w:cs="宋体" w:hint="eastAsia"/>
          <w:color w:val="808080"/>
          <w:kern w:val="0"/>
          <w:szCs w:val="21"/>
        </w:rPr>
        <w:t>（例如，</w:t>
      </w:r>
      <w:r>
        <w:rPr>
          <w:rFonts w:eastAsia="Arial" w:cs="Arial"/>
          <w:color w:val="808080"/>
          <w:kern w:val="0"/>
          <w:szCs w:val="21"/>
        </w:rPr>
        <w:t xml:space="preserve">NaCl </w:t>
      </w:r>
      <w:r>
        <w:rPr>
          <w:rFonts w:eastAsia="宋体" w:cs="宋体" w:hint="eastAsia"/>
          <w:color w:val="808080"/>
          <w:kern w:val="0"/>
          <w:szCs w:val="21"/>
        </w:rPr>
        <w:t>电解过程，产生</w:t>
      </w:r>
      <w:r>
        <w:rPr>
          <w:rFonts w:eastAsia="Arial" w:cs="Arial"/>
          <w:color w:val="808080"/>
          <w:kern w:val="0"/>
          <w:szCs w:val="21"/>
        </w:rPr>
        <w:t xml:space="preserve"> NaOH </w:t>
      </w:r>
      <w:r>
        <w:rPr>
          <w:rFonts w:eastAsia="宋体" w:cs="宋体" w:hint="eastAsia"/>
          <w:color w:val="808080"/>
          <w:kern w:val="0"/>
          <w:szCs w:val="21"/>
        </w:rPr>
        <w:t>溶液、</w:t>
      </w:r>
      <w:r>
        <w:rPr>
          <w:rFonts w:eastAsia="Arial" w:cs="Arial"/>
          <w:color w:val="808080"/>
          <w:kern w:val="0"/>
          <w:szCs w:val="21"/>
        </w:rPr>
        <w:t>Cl</w:t>
      </w:r>
      <w:r>
        <w:rPr>
          <w:rFonts w:eastAsia="Arial" w:cs="Arial"/>
          <w:kern w:val="0"/>
          <w:szCs w:val="21"/>
          <w:vertAlign w:val="subscript"/>
        </w:rPr>
        <w:t>2</w:t>
      </w:r>
      <w:r>
        <w:rPr>
          <w:rFonts w:eastAsia="Arial" w:cs="Arial"/>
          <w:color w:val="808080"/>
          <w:kern w:val="0"/>
          <w:szCs w:val="21"/>
        </w:rPr>
        <w:t xml:space="preserve"> </w:t>
      </w:r>
      <w:r>
        <w:rPr>
          <w:rFonts w:eastAsia="宋体" w:cs="宋体" w:hint="eastAsia"/>
          <w:color w:val="808080"/>
          <w:kern w:val="0"/>
          <w:szCs w:val="21"/>
        </w:rPr>
        <w:t>和</w:t>
      </w:r>
      <w:r>
        <w:rPr>
          <w:rFonts w:eastAsia="Arial" w:cs="Arial"/>
          <w:color w:val="808080"/>
          <w:kern w:val="0"/>
          <w:szCs w:val="21"/>
        </w:rPr>
        <w:t xml:space="preserve"> H</w:t>
      </w:r>
      <w:r>
        <w:rPr>
          <w:rFonts w:eastAsia="Arial" w:cs="Arial"/>
          <w:kern w:val="0"/>
          <w:szCs w:val="21"/>
          <w:vertAlign w:val="subscript"/>
        </w:rPr>
        <w:t>2</w:t>
      </w:r>
      <w:r>
        <w:rPr>
          <w:rFonts w:eastAsia="Arial" w:cs="Arial"/>
          <w:color w:val="808080"/>
          <w:kern w:val="0"/>
          <w:szCs w:val="21"/>
        </w:rPr>
        <w:t xml:space="preserve"> </w:t>
      </w:r>
      <w:r>
        <w:rPr>
          <w:rFonts w:eastAsia="宋体" w:cs="宋体" w:hint="eastAsia"/>
          <w:color w:val="808080"/>
          <w:kern w:val="0"/>
          <w:szCs w:val="21"/>
        </w:rPr>
        <w:t>等副产品）</w:t>
      </w:r>
      <w:r>
        <w:rPr>
          <w:rFonts w:eastAsia="宋体" w:cs="宋体" w:hint="eastAsia"/>
          <w:kern w:val="0"/>
          <w:szCs w:val="21"/>
        </w:rPr>
        <w:t>；黑盒单元过程，可进一步细分</w:t>
      </w:r>
      <w:r>
        <w:rPr>
          <w:rFonts w:eastAsia="宋体" w:cs="宋体" w:hint="eastAsia"/>
          <w:color w:val="808080"/>
          <w:kern w:val="0"/>
          <w:szCs w:val="21"/>
        </w:rPr>
        <w:t>（例如，一条生产线，产生多种聚合物包装等副产品）</w:t>
      </w:r>
      <w:r>
        <w:rPr>
          <w:rFonts w:eastAsia="宋体" w:cs="宋体" w:hint="eastAsia"/>
          <w:kern w:val="0"/>
          <w:szCs w:val="21"/>
        </w:rPr>
        <w:t>。</w:t>
      </w:r>
    </w:p>
    <w:p w14:paraId="30D05BCD" w14:textId="77777777" w:rsidR="00D16BE9" w:rsidRDefault="00AC4FA2">
      <w:pPr>
        <w:widowControl w:val="0"/>
        <w:autoSpaceDE w:val="0"/>
        <w:autoSpaceDN w:val="0"/>
        <w:spacing w:line="300" w:lineRule="auto"/>
        <w:ind w:firstLine="420"/>
        <w:rPr>
          <w:rFonts w:eastAsia="Arial" w:cs="Arial"/>
          <w:kern w:val="0"/>
          <w:szCs w:val="21"/>
        </w:rPr>
      </w:pPr>
      <w:r>
        <w:rPr>
          <w:rFonts w:eastAsia="宋体" w:cs="宋体" w:hint="eastAsia"/>
          <w:kern w:val="0"/>
          <w:szCs w:val="21"/>
        </w:rPr>
        <w:t>在第一个例子中，分配是归因模型下解决多功能性的适当方法。</w:t>
      </w:r>
    </w:p>
    <w:p w14:paraId="445E93F9" w14:textId="77777777" w:rsidR="00D16BE9" w:rsidRDefault="00AC4FA2">
      <w:pPr>
        <w:widowControl w:val="0"/>
        <w:autoSpaceDE w:val="0"/>
        <w:autoSpaceDN w:val="0"/>
        <w:spacing w:line="300" w:lineRule="auto"/>
        <w:ind w:firstLine="420"/>
        <w:rPr>
          <w:rFonts w:eastAsia="Arial" w:cs="Arial"/>
          <w:kern w:val="0"/>
          <w:szCs w:val="21"/>
        </w:rPr>
      </w:pPr>
      <w:r>
        <w:rPr>
          <w:rFonts w:eastAsia="宋体" w:cs="宋体" w:hint="eastAsia"/>
          <w:kern w:val="0"/>
          <w:szCs w:val="21"/>
        </w:rPr>
        <w:t>在第二个例子中，第一个选择是将相关的</w:t>
      </w:r>
      <w:r>
        <w:rPr>
          <w:rFonts w:eastAsia="Arial" w:cs="Arial"/>
          <w:kern w:val="0"/>
          <w:szCs w:val="21"/>
        </w:rPr>
        <w:t xml:space="preserve"> "</w:t>
      </w:r>
      <w:r>
        <w:rPr>
          <w:rFonts w:eastAsia="宋体" w:cs="宋体" w:hint="eastAsia"/>
          <w:kern w:val="0"/>
          <w:szCs w:val="21"/>
        </w:rPr>
        <w:t>包装制造</w:t>
      </w:r>
      <w:r>
        <w:rPr>
          <w:rFonts w:eastAsia="Arial" w:cs="Arial"/>
          <w:kern w:val="0"/>
          <w:szCs w:val="21"/>
        </w:rPr>
        <w:t xml:space="preserve"> "</w:t>
      </w:r>
      <w:r>
        <w:rPr>
          <w:rFonts w:eastAsia="宋体" w:cs="宋体" w:hint="eastAsia"/>
          <w:kern w:val="0"/>
          <w:szCs w:val="21"/>
        </w:rPr>
        <w:t>过程细分为不同包装所包含的具体过程，如果这样</w:t>
      </w:r>
      <w:r>
        <w:rPr>
          <w:rFonts w:eastAsia="宋体" w:cs="宋体" w:hint="eastAsia"/>
          <w:spacing w:val="-1"/>
          <w:kern w:val="0"/>
          <w:szCs w:val="21"/>
        </w:rPr>
        <w:t>可以</w:t>
      </w:r>
      <w:r>
        <w:rPr>
          <w:rFonts w:eastAsia="宋体" w:cs="宋体" w:hint="eastAsia"/>
          <w:kern w:val="0"/>
          <w:szCs w:val="21"/>
        </w:rPr>
        <w:t>将所分析的产品或服务的生产与辅助功能的生产分开的话；见</w:t>
      </w:r>
      <w:hyperlink w:anchor="_bookmark89" w:history="1">
        <w:r>
          <w:rPr>
            <w:rFonts w:eastAsia="宋体" w:cs="宋体" w:hint="eastAsia"/>
            <w:kern w:val="0"/>
            <w:szCs w:val="21"/>
          </w:rPr>
          <w:t>图</w:t>
        </w:r>
        <w:r>
          <w:rPr>
            <w:rFonts w:eastAsia="Arial" w:cs="Arial"/>
            <w:kern w:val="0"/>
            <w:szCs w:val="21"/>
          </w:rPr>
          <w:t xml:space="preserve"> 8</w:t>
        </w:r>
        <w:r>
          <w:rPr>
            <w:rFonts w:eastAsia="宋体" w:cs="宋体" w:hint="eastAsia"/>
            <w:kern w:val="0"/>
            <w:szCs w:val="21"/>
          </w:rPr>
          <w:t>。</w:t>
        </w:r>
      </w:hyperlink>
      <w:r>
        <w:rPr>
          <w:rFonts w:eastAsia="宋体" w:cs="宋体" w:hint="eastAsia"/>
          <w:kern w:val="0"/>
          <w:szCs w:val="21"/>
        </w:rPr>
        <w:t>第</w:t>
      </w:r>
      <w:r>
        <w:rPr>
          <w:rFonts w:eastAsia="Arial" w:cs="Arial"/>
          <w:kern w:val="0"/>
          <w:szCs w:val="21"/>
        </w:rPr>
        <w:t xml:space="preserve"> </w:t>
      </w:r>
      <w:hyperlink w:anchor="_bookmark207" w:history="1">
        <w:r>
          <w:rPr>
            <w:rFonts w:eastAsia="Arial" w:cs="Arial"/>
            <w:kern w:val="0"/>
            <w:szCs w:val="21"/>
          </w:rPr>
          <w:t>7.4.2.2</w:t>
        </w:r>
      </w:hyperlink>
      <w:r>
        <w:rPr>
          <w:rFonts w:eastAsia="Arial" w:cs="Arial"/>
          <w:kern w:val="0"/>
          <w:szCs w:val="21"/>
        </w:rPr>
        <w:t xml:space="preserve"> </w:t>
      </w:r>
      <w:r>
        <w:rPr>
          <w:rFonts w:eastAsia="宋体" w:cs="宋体" w:hint="eastAsia"/>
          <w:kern w:val="0"/>
          <w:szCs w:val="21"/>
        </w:rPr>
        <w:t>章提供了详细的细分指导</w:t>
      </w:r>
      <w:r>
        <w:rPr>
          <w:rFonts w:eastAsia="宋体" w:cs="宋体" w:hint="eastAsia"/>
          <w:spacing w:val="-2"/>
          <w:kern w:val="0"/>
          <w:szCs w:val="21"/>
        </w:rPr>
        <w:t>。</w:t>
      </w:r>
    </w:p>
    <w:p w14:paraId="7B5FA2C0" w14:textId="77777777" w:rsidR="00D16BE9" w:rsidRDefault="00AC4FA2">
      <w:pPr>
        <w:pStyle w:val="a8"/>
        <w:spacing w:line="300" w:lineRule="auto"/>
        <w:ind w:firstLineChars="200" w:firstLine="420"/>
        <w:jc w:val="both"/>
        <w:rPr>
          <w:rFonts w:cs="宋体"/>
          <w:szCs w:val="21"/>
          <w:lang w:eastAsia="zh-CN"/>
        </w:rPr>
      </w:pPr>
      <w:r>
        <w:rPr>
          <w:rFonts w:cs="宋体" w:hint="eastAsia"/>
          <w:szCs w:val="21"/>
          <w:lang w:eastAsia="zh-CN"/>
        </w:rPr>
        <w:t>如果由于无法获取数据或资源限制而无法进行细分，虚拟细分在许多情况下可以完全或部分地挑出只与所需功能有关的清单项目。这样可以使清单更加准确，因为只需分配可能的剩余清单项目；还可以提高数据的可审查性。第</w:t>
      </w:r>
      <w:r>
        <w:rPr>
          <w:szCs w:val="21"/>
          <w:lang w:eastAsia="zh-CN"/>
        </w:rPr>
        <w:t xml:space="preserve"> </w:t>
      </w:r>
      <w:hyperlink w:anchor="_bookmark207" w:history="1">
        <w:r>
          <w:rPr>
            <w:szCs w:val="21"/>
            <w:lang w:eastAsia="zh-CN"/>
          </w:rPr>
          <w:t>7.4.2.2</w:t>
        </w:r>
      </w:hyperlink>
      <w:r>
        <w:rPr>
          <w:szCs w:val="21"/>
          <w:lang w:eastAsia="zh-CN"/>
        </w:rPr>
        <w:t xml:space="preserve"> </w:t>
      </w:r>
      <w:r>
        <w:rPr>
          <w:rFonts w:cs="宋体" w:hint="eastAsia"/>
          <w:szCs w:val="21"/>
          <w:lang w:eastAsia="zh-CN"/>
        </w:rPr>
        <w:t>章还提供了有关虚拟细分的更多细节</w:t>
      </w:r>
      <w:r>
        <w:rPr>
          <w:rFonts w:cs="宋体" w:hint="eastAsia"/>
          <w:spacing w:val="-2"/>
          <w:szCs w:val="21"/>
          <w:lang w:eastAsia="zh-CN"/>
        </w:rPr>
        <w:t>。</w:t>
      </w:r>
    </w:p>
    <w:p w14:paraId="1EF3A427" w14:textId="77777777" w:rsidR="00D16BE9" w:rsidRDefault="00D16BE9">
      <w:pPr>
        <w:pStyle w:val="a8"/>
        <w:spacing w:line="300" w:lineRule="auto"/>
        <w:ind w:firstLineChars="200" w:firstLine="420"/>
        <w:jc w:val="both"/>
        <w:rPr>
          <w:szCs w:val="21"/>
          <w:lang w:eastAsia="zh-CN"/>
        </w:rPr>
      </w:pPr>
    </w:p>
    <w:p w14:paraId="03ED1E26" w14:textId="77777777" w:rsidR="00D16BE9" w:rsidRDefault="00D16BE9">
      <w:pPr>
        <w:pStyle w:val="a8"/>
        <w:spacing w:line="300" w:lineRule="auto"/>
        <w:ind w:firstLineChars="200" w:firstLine="420"/>
        <w:jc w:val="both"/>
        <w:rPr>
          <w:szCs w:val="21"/>
          <w:lang w:eastAsia="zh-CN"/>
        </w:rPr>
      </w:pPr>
    </w:p>
    <w:p w14:paraId="3AAA5133" w14:textId="77777777" w:rsidR="00D16BE9" w:rsidRDefault="00D16BE9">
      <w:pPr>
        <w:pStyle w:val="a8"/>
        <w:spacing w:line="300" w:lineRule="auto"/>
        <w:ind w:firstLineChars="200" w:firstLine="420"/>
        <w:jc w:val="both"/>
        <w:rPr>
          <w:szCs w:val="21"/>
          <w:lang w:eastAsia="zh-CN"/>
        </w:rPr>
      </w:pPr>
    </w:p>
    <w:p w14:paraId="32F9F09D" w14:textId="77777777" w:rsidR="00D16BE9" w:rsidRDefault="00AC4FA2">
      <w:pPr>
        <w:pStyle w:val="a8"/>
        <w:spacing w:line="300" w:lineRule="auto"/>
        <w:ind w:firstLineChars="200" w:firstLine="420"/>
        <w:jc w:val="both"/>
        <w:rPr>
          <w:szCs w:val="21"/>
          <w:lang w:eastAsia="zh-CN"/>
        </w:rPr>
      </w:pPr>
      <w:r>
        <w:rPr>
          <w:noProof/>
        </w:rPr>
        <mc:AlternateContent>
          <mc:Choice Requires="wps">
            <w:drawing>
              <wp:anchor distT="0" distB="0" distL="0" distR="0" simplePos="0" relativeHeight="251677184" behindDoc="1" locked="0" layoutInCell="1" allowOverlap="1" wp14:anchorId="05E46FA5" wp14:editId="279BCAE9">
                <wp:simplePos x="0" y="0"/>
                <wp:positionH relativeFrom="page">
                  <wp:posOffset>1143000</wp:posOffset>
                </wp:positionH>
                <wp:positionV relativeFrom="paragraph">
                  <wp:posOffset>250190</wp:posOffset>
                </wp:positionV>
                <wp:extent cx="1828800" cy="6985"/>
                <wp:effectExtent l="0" t="0" r="0" b="0"/>
                <wp:wrapTopAndBottom/>
                <wp:docPr id="1389953663" name="docshape1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28800" cy="6985"/>
                        </a:xfrm>
                        <a:prstGeom prst="rect">
                          <a:avLst/>
                        </a:prstGeom>
                        <a:solidFill>
                          <a:srgbClr val="000000"/>
                        </a:solidFill>
                        <a:ln>
                          <a:noFill/>
                        </a:ln>
                      </wps:spPr>
                      <wps:bodyPr rot="0" vert="horz" wrap="square" lIns="91440" tIns="45720" rIns="91440" bIns="45720" anchor="t" anchorCtr="0" upright="1">
                        <a:noAutofit/>
                      </wps:bodyPr>
                    </wps:wsp>
                  </a:graphicData>
                </a:graphic>
              </wp:anchor>
            </w:drawing>
          </mc:Choice>
          <mc:Fallback xmlns:wpsCustomData="http://www.wps.cn/officeDocument/2013/wpsCustomData">
            <w:pict>
              <v:rect id="docshape1132" o:spid="_x0000_s1026" o:spt="1" style="position:absolute;left:0pt;margin-left:90pt;margin-top:19.7pt;height:0.55pt;width:144pt;mso-position-horizontal-relative:page;mso-wrap-distance-bottom:0pt;mso-wrap-distance-top:0pt;z-index:-251559936;mso-width-relative:page;mso-height-relative:page;" fillcolor="#000000" filled="t" stroked="f" coordsize="21600,21600" o:gfxdata="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">
                <v:fill on="t" focussize="0,0"/>
                <v:stroke on="f"/>
                <v:imagedata o:title=""/>
                <o:lock v:ext="edit" aspectratio="f"/>
                <w10:wrap type="topAndBottom"/>
              </v:rect>
            </w:pict>
          </mc:Fallback>
        </mc:AlternateContent>
      </w:r>
    </w:p>
    <w:p w14:paraId="39907DC5" w14:textId="77777777" w:rsidR="00D16BE9" w:rsidRDefault="00AC4FA2">
      <w:pPr>
        <w:pStyle w:val="a8"/>
        <w:spacing w:line="300" w:lineRule="auto"/>
        <w:ind w:firstLineChars="200" w:firstLine="361"/>
        <w:jc w:val="both"/>
        <w:rPr>
          <w:szCs w:val="21"/>
          <w:lang w:eastAsia="zh-CN"/>
        </w:rPr>
      </w:pPr>
      <w:r>
        <w:rPr>
          <w:b/>
          <w:color w:val="000080"/>
          <w:sz w:val="18"/>
          <w:vertAlign w:val="superscript"/>
          <w:lang w:eastAsia="zh-CN"/>
        </w:rPr>
        <w:t>167</w:t>
      </w:r>
      <w:r>
        <w:rPr>
          <w:rFonts w:cs="宋体" w:hint="eastAsia"/>
          <w:sz w:val="18"/>
          <w:lang w:eastAsia="zh-CN"/>
        </w:rPr>
        <w:t>由于该层次结构涵盖了除分配以外的其他方法，因此，</w:t>
      </w:r>
      <w:r>
        <w:rPr>
          <w:sz w:val="18"/>
          <w:lang w:eastAsia="zh-CN"/>
        </w:rPr>
        <w:t>"</w:t>
      </w:r>
      <w:r>
        <w:rPr>
          <w:rFonts w:cs="宋体" w:hint="eastAsia"/>
          <w:sz w:val="18"/>
          <w:lang w:eastAsia="zh-CN"/>
        </w:rPr>
        <w:t>解决流程的多功能性</w:t>
      </w:r>
      <w:r>
        <w:rPr>
          <w:sz w:val="18"/>
          <w:lang w:eastAsia="zh-CN"/>
        </w:rPr>
        <w:t>"</w:t>
      </w:r>
      <w:r>
        <w:rPr>
          <w:rFonts w:eastAsiaTheme="minorEastAsia" w:hint="eastAsia"/>
          <w:sz w:val="18"/>
          <w:lang w:eastAsia="zh-CN"/>
        </w:rPr>
        <w:t xml:space="preserve"> </w:t>
      </w:r>
      <w:r>
        <w:rPr>
          <w:rFonts w:cs="宋体" w:hint="eastAsia"/>
          <w:sz w:val="18"/>
          <w:lang w:eastAsia="zh-CN"/>
        </w:rPr>
        <w:t>这一包罗万象的标题更为清晰和恰当。</w:t>
      </w:r>
    </w:p>
    <w:p w14:paraId="7735B406" w14:textId="77777777" w:rsidR="00D16BE9" w:rsidRDefault="00AC4FA2">
      <w:pPr>
        <w:pStyle w:val="a8"/>
        <w:spacing w:line="300" w:lineRule="auto"/>
        <w:ind w:firstLineChars="200" w:firstLine="420"/>
        <w:jc w:val="both"/>
        <w:rPr>
          <w:szCs w:val="21"/>
          <w:lang w:eastAsia="zh-CN"/>
        </w:rPr>
      </w:pPr>
      <w:r>
        <w:rPr>
          <w:szCs w:val="21"/>
          <w:lang w:eastAsia="zh-CN"/>
        </w:rPr>
        <w:br w:type="page"/>
      </w:r>
    </w:p>
    <w:tbl>
      <w:tblPr>
        <w:tblStyle w:val="TableNormal"/>
        <w:tblW w:w="9289" w:type="dxa"/>
        <w:tblInd w:w="-535" w:type="dxa"/>
        <w:tblBorders>
          <w:top w:val="dotDash" w:sz="18" w:space="0" w:color="008000"/>
          <w:left w:val="dotDash" w:sz="18" w:space="0" w:color="008000"/>
          <w:bottom w:val="dotDash" w:sz="18" w:space="0" w:color="008000"/>
          <w:right w:val="dotDash" w:sz="18" w:space="0" w:color="008000"/>
          <w:insideH w:val="dotDash" w:sz="18" w:space="0" w:color="008000"/>
          <w:insideV w:val="dotDash" w:sz="18" w:space="0" w:color="008000"/>
        </w:tblBorders>
        <w:tblLayout w:type="fixed"/>
        <w:tblLook w:val="04A0" w:firstRow="1" w:lastRow="0" w:firstColumn="1" w:lastColumn="0" w:noHBand="0" w:noVBand="1"/>
      </w:tblPr>
      <w:tblGrid>
        <w:gridCol w:w="9289"/>
      </w:tblGrid>
      <w:tr w:rsidR="00D16BE9" w14:paraId="06CB2C6C" w14:textId="77777777">
        <w:trPr>
          <w:trHeight w:val="543"/>
        </w:trPr>
        <w:tc>
          <w:tcPr>
            <w:tcW w:w="9289" w:type="dxa"/>
            <w:tcBorders>
              <w:bottom w:val="dashSmallGap" w:sz="4" w:space="0" w:color="000000"/>
            </w:tcBorders>
          </w:tcPr>
          <w:p w14:paraId="624832A1" w14:textId="77777777" w:rsidR="00D16BE9" w:rsidRDefault="00AC4FA2">
            <w:pPr>
              <w:pStyle w:val="TableParagraph"/>
              <w:spacing w:before="0" w:line="300" w:lineRule="auto"/>
              <w:ind w:left="0" w:firstLineChars="200" w:firstLine="482"/>
              <w:jc w:val="center"/>
              <w:rPr>
                <w:rFonts w:ascii="Times New Roman" w:hAnsi="Times New Roman"/>
                <w:b/>
                <w:sz w:val="24"/>
                <w:lang w:eastAsia="zh-CN"/>
              </w:rPr>
            </w:pPr>
            <w:r>
              <w:rPr>
                <w:rFonts w:ascii="Times New Roman" w:eastAsia="宋体" w:hAnsi="Times New Roman" w:cs="宋体" w:hint="eastAsia"/>
                <w:b/>
                <w:color w:val="003300"/>
                <w:sz w:val="24"/>
                <w:lang w:eastAsia="zh-CN"/>
              </w:rPr>
              <w:lastRenderedPageBreak/>
              <w:t>规定：</w:t>
            </w:r>
            <w:r>
              <w:rPr>
                <w:rFonts w:ascii="Times New Roman" w:hAnsi="Times New Roman"/>
                <w:b/>
                <w:color w:val="003300"/>
                <w:sz w:val="24"/>
                <w:lang w:eastAsia="zh-CN"/>
              </w:rPr>
              <w:t xml:space="preserve">7.9.2 </w:t>
            </w:r>
            <w:r>
              <w:rPr>
                <w:rFonts w:ascii="Times New Roman" w:eastAsia="宋体" w:hAnsi="Times New Roman" w:cs="宋体" w:hint="eastAsia"/>
                <w:b/>
                <w:color w:val="003300"/>
                <w:sz w:val="24"/>
                <w:lang w:eastAsia="zh-CN"/>
              </w:rPr>
              <w:t>避免通过</w:t>
            </w:r>
            <w:r>
              <w:rPr>
                <w:rFonts w:ascii="Times New Roman" w:eastAsia="宋体" w:hAnsi="Times New Roman" w:cs="宋体" w:hint="eastAsia"/>
                <w:b/>
                <w:color w:val="003300"/>
                <w:spacing w:val="-2"/>
                <w:sz w:val="24"/>
                <w:lang w:eastAsia="zh-CN"/>
              </w:rPr>
              <w:t>细分</w:t>
            </w:r>
            <w:r>
              <w:rPr>
                <w:rFonts w:ascii="Times New Roman" w:eastAsia="宋体" w:hAnsi="Times New Roman" w:cs="宋体" w:hint="eastAsia"/>
                <w:b/>
                <w:color w:val="003300"/>
                <w:sz w:val="24"/>
                <w:lang w:eastAsia="zh-CN"/>
              </w:rPr>
              <w:t>或虚拟</w:t>
            </w:r>
            <w:r>
              <w:rPr>
                <w:rFonts w:ascii="Times New Roman" w:eastAsia="宋体" w:hAnsi="Times New Roman" w:cs="宋体" w:hint="eastAsia"/>
                <w:b/>
                <w:color w:val="003300"/>
                <w:spacing w:val="-2"/>
                <w:sz w:val="24"/>
                <w:lang w:eastAsia="zh-CN"/>
              </w:rPr>
              <w:t>细分</w:t>
            </w:r>
            <w:r>
              <w:rPr>
                <w:rFonts w:ascii="Times New Roman" w:eastAsia="宋体" w:hAnsi="Times New Roman" w:cs="宋体" w:hint="eastAsia"/>
                <w:b/>
                <w:color w:val="003300"/>
                <w:sz w:val="24"/>
                <w:lang w:eastAsia="zh-CN"/>
              </w:rPr>
              <w:t>进行分配</w:t>
            </w:r>
          </w:p>
        </w:tc>
      </w:tr>
      <w:tr w:rsidR="00D16BE9" w14:paraId="6986C304" w14:textId="77777777">
        <w:trPr>
          <w:trHeight w:val="794"/>
        </w:trPr>
        <w:tc>
          <w:tcPr>
            <w:tcW w:w="9289" w:type="dxa"/>
            <w:tcBorders>
              <w:top w:val="dashSmallGap" w:sz="4" w:space="0" w:color="000000"/>
              <w:bottom w:val="nil"/>
            </w:tcBorders>
          </w:tcPr>
          <w:p w14:paraId="3B73EE39" w14:textId="77777777" w:rsidR="00D16BE9" w:rsidRDefault="00AC4FA2">
            <w:pPr>
              <w:pStyle w:val="TableParagraph"/>
              <w:spacing w:before="0" w:line="300" w:lineRule="auto"/>
              <w:ind w:left="0" w:firstLineChars="200" w:firstLine="360"/>
              <w:jc w:val="both"/>
              <w:rPr>
                <w:rFonts w:ascii="Times New Roman" w:hAnsi="Times New Roman"/>
                <w:sz w:val="18"/>
                <w:lang w:eastAsia="zh-CN"/>
              </w:rPr>
            </w:pPr>
            <w:r>
              <w:rPr>
                <w:rFonts w:ascii="Times New Roman" w:eastAsia="宋体" w:hAnsi="Times New Roman" w:cs="宋体" w:hint="eastAsia"/>
                <w:color w:val="0D6812"/>
                <w:sz w:val="18"/>
                <w:lang w:eastAsia="zh-CN"/>
              </w:rPr>
              <w:t>适用于情况</w:t>
            </w:r>
            <w:r>
              <w:rPr>
                <w:rFonts w:ascii="Times New Roman" w:hAnsi="Times New Roman"/>
                <w:color w:val="0D6812"/>
                <w:sz w:val="18"/>
                <w:lang w:eastAsia="zh-CN"/>
              </w:rPr>
              <w:t xml:space="preserve"> C2</w:t>
            </w:r>
            <w:r>
              <w:rPr>
                <w:rFonts w:ascii="Times New Roman" w:eastAsia="宋体" w:hAnsi="Times New Roman" w:cs="宋体" w:hint="eastAsia"/>
                <w:color w:val="0D6812"/>
                <w:sz w:val="18"/>
                <w:lang w:eastAsia="zh-CN"/>
              </w:rPr>
              <w:t>。适用于情况</w:t>
            </w:r>
            <w:r>
              <w:rPr>
                <w:rFonts w:ascii="Times New Roman" w:hAnsi="Times New Roman"/>
                <w:color w:val="0D6812"/>
                <w:sz w:val="18"/>
                <w:lang w:eastAsia="zh-CN"/>
              </w:rPr>
              <w:t xml:space="preserve"> A</w:t>
            </w:r>
            <w:r>
              <w:rPr>
                <w:rFonts w:ascii="Times New Roman" w:eastAsia="宋体" w:hAnsi="Times New Roman" w:cs="宋体" w:hint="eastAsia"/>
                <w:color w:val="0D6812"/>
                <w:sz w:val="18"/>
                <w:lang w:eastAsia="zh-CN"/>
              </w:rPr>
              <w:t>、</w:t>
            </w:r>
            <w:r>
              <w:rPr>
                <w:rFonts w:ascii="Times New Roman" w:hAnsi="Times New Roman"/>
                <w:color w:val="0D6812"/>
                <w:sz w:val="18"/>
                <w:lang w:eastAsia="zh-CN"/>
              </w:rPr>
              <w:t>B</w:t>
            </w:r>
            <w:r>
              <w:rPr>
                <w:rFonts w:ascii="Times New Roman" w:eastAsia="宋体" w:hAnsi="Times New Roman" w:cs="宋体" w:hint="eastAsia"/>
                <w:color w:val="0D6812"/>
                <w:sz w:val="18"/>
                <w:lang w:eastAsia="zh-CN"/>
              </w:rPr>
              <w:t>、</w:t>
            </w:r>
            <w:r>
              <w:rPr>
                <w:rFonts w:ascii="Times New Roman" w:hAnsi="Times New Roman"/>
                <w:color w:val="0D6812"/>
                <w:sz w:val="18"/>
                <w:lang w:eastAsia="zh-CN"/>
              </w:rPr>
              <w:t>C1</w:t>
            </w:r>
            <w:r>
              <w:rPr>
                <w:rFonts w:ascii="Times New Roman" w:eastAsia="宋体" w:hAnsi="Times New Roman" w:cs="宋体" w:hint="eastAsia"/>
                <w:color w:val="0D6812"/>
                <w:sz w:val="18"/>
                <w:lang w:eastAsia="zh-CN"/>
              </w:rPr>
              <w:t>，前提是根据这些情况的具体规定（见</w:t>
            </w:r>
            <w:r>
              <w:rPr>
                <w:rFonts w:ascii="Times New Roman" w:hAnsi="Times New Roman"/>
                <w:color w:val="0D6812"/>
                <w:sz w:val="18"/>
                <w:lang w:eastAsia="zh-CN"/>
              </w:rPr>
              <w:t xml:space="preserve"> </w:t>
            </w:r>
            <w:hyperlink w:anchor="_bookmark95" w:history="1">
              <w:r>
                <w:rPr>
                  <w:rFonts w:ascii="Times New Roman" w:hAnsi="Times New Roman"/>
                  <w:color w:val="0D6812"/>
                  <w:sz w:val="18"/>
                  <w:lang w:eastAsia="zh-CN"/>
                </w:rPr>
                <w:t>6.5.4</w:t>
              </w:r>
            </w:hyperlink>
            <w:r>
              <w:rPr>
                <w:rFonts w:ascii="Times New Roman" w:eastAsia="宋体" w:hAnsi="Times New Roman" w:cs="宋体" w:hint="eastAsia"/>
                <w:color w:val="0D6812"/>
                <w:sz w:val="18"/>
                <w:lang w:eastAsia="zh-CN"/>
              </w:rPr>
              <w:t>），细分、虚拟细分和替代</w:t>
            </w:r>
            <w:r>
              <w:rPr>
                <w:rFonts w:ascii="Times New Roman" w:hAnsi="Times New Roman"/>
                <w:color w:val="0D6812"/>
                <w:sz w:val="18"/>
                <w:lang w:eastAsia="zh-CN"/>
              </w:rPr>
              <w:t>/</w:t>
            </w:r>
            <w:r>
              <w:rPr>
                <w:rFonts w:ascii="Times New Roman" w:eastAsia="宋体" w:hAnsi="Times New Roman" w:cs="宋体" w:hint="eastAsia"/>
                <w:color w:val="0D6812"/>
                <w:sz w:val="18"/>
                <w:lang w:eastAsia="zh-CN"/>
              </w:rPr>
              <w:t>系统扩展不可能或不可行。</w:t>
            </w:r>
          </w:p>
        </w:tc>
      </w:tr>
      <w:tr w:rsidR="00D16BE9" w14:paraId="48259F21" w14:textId="77777777">
        <w:trPr>
          <w:trHeight w:val="605"/>
        </w:trPr>
        <w:tc>
          <w:tcPr>
            <w:tcW w:w="9289" w:type="dxa"/>
            <w:tcBorders>
              <w:top w:val="nil"/>
              <w:bottom w:val="nil"/>
            </w:tcBorders>
          </w:tcPr>
          <w:p w14:paraId="71F46723" w14:textId="77777777" w:rsidR="00D16BE9" w:rsidRDefault="00AC4FA2">
            <w:pPr>
              <w:pStyle w:val="TableParagraph"/>
              <w:spacing w:before="0" w:line="300" w:lineRule="auto"/>
              <w:ind w:left="0" w:firstLineChars="200" w:firstLine="360"/>
              <w:rPr>
                <w:rFonts w:ascii="Times New Roman" w:hAnsi="Times New Roman"/>
                <w:sz w:val="18"/>
                <w:lang w:eastAsia="zh-CN"/>
              </w:rPr>
            </w:pPr>
            <w:r>
              <w:rPr>
                <w:rFonts w:ascii="Times New Roman" w:eastAsia="宋体" w:hAnsi="Times New Roman" w:cs="宋体" w:hint="eastAsia"/>
                <w:color w:val="0D6812"/>
                <w:sz w:val="18"/>
                <w:lang w:eastAsia="zh-CN"/>
              </w:rPr>
              <w:t>仅适用于归因建模，除非在后果建模中替代是不可能或</w:t>
            </w:r>
            <w:r>
              <w:rPr>
                <w:rFonts w:ascii="Times New Roman" w:eastAsia="宋体" w:hAnsi="Times New Roman" w:cs="宋体" w:hint="eastAsia"/>
                <w:color w:val="0D6812"/>
                <w:spacing w:val="-2"/>
                <w:sz w:val="18"/>
                <w:lang w:eastAsia="zh-CN"/>
              </w:rPr>
              <w:t>不可行的。</w:t>
            </w:r>
          </w:p>
        </w:tc>
      </w:tr>
      <w:tr w:rsidR="00D16BE9" w14:paraId="1F95C501" w14:textId="77777777">
        <w:trPr>
          <w:trHeight w:val="2125"/>
        </w:trPr>
        <w:tc>
          <w:tcPr>
            <w:tcW w:w="9289" w:type="dxa"/>
            <w:tcBorders>
              <w:top w:val="nil"/>
              <w:bottom w:val="nil"/>
            </w:tcBorders>
          </w:tcPr>
          <w:p w14:paraId="665680BD" w14:textId="77777777" w:rsidR="00D16BE9" w:rsidRDefault="00AC4FA2">
            <w:pPr>
              <w:pStyle w:val="TableParagraph"/>
              <w:spacing w:before="0" w:line="300" w:lineRule="auto"/>
              <w:ind w:left="0" w:firstLineChars="200" w:firstLine="420"/>
              <w:jc w:val="both"/>
              <w:rPr>
                <w:rFonts w:ascii="Times New Roman" w:hAnsi="Times New Roman"/>
                <w:sz w:val="21"/>
                <w:szCs w:val="21"/>
                <w:lang w:eastAsia="zh-CN"/>
              </w:rPr>
            </w:pPr>
            <w:r>
              <w:rPr>
                <w:rFonts w:ascii="Times New Roman" w:hAnsi="Times New Roman"/>
                <w:color w:val="0D6812"/>
                <w:sz w:val="21"/>
                <w:szCs w:val="21"/>
                <w:lang w:eastAsia="zh-CN"/>
              </w:rPr>
              <w:t xml:space="preserve">I) SHALL - </w:t>
            </w:r>
            <w:r>
              <w:rPr>
                <w:rFonts w:ascii="Times New Roman" w:eastAsia="宋体" w:hAnsi="Times New Roman" w:cs="宋体" w:hint="eastAsia"/>
                <w:b/>
                <w:color w:val="0D6812"/>
                <w:sz w:val="21"/>
                <w:szCs w:val="21"/>
                <w:lang w:eastAsia="zh-CN"/>
              </w:rPr>
              <w:t>分析理论上是否可以通过细分来避免分配：</w:t>
            </w:r>
            <w:r>
              <w:rPr>
                <w:rFonts w:ascii="Times New Roman" w:eastAsia="宋体" w:hAnsi="Times New Roman" w:cs="宋体" w:hint="eastAsia"/>
                <w:color w:val="0D6812"/>
                <w:sz w:val="21"/>
                <w:szCs w:val="21"/>
                <w:lang w:eastAsia="zh-CN"/>
              </w:rPr>
              <w:t>调查所分析的单元过程是否是黑盒单元过程（概念</w:t>
            </w:r>
            <w:r w:rsidR="00000000">
              <w:fldChar w:fldCharType="begin"/>
            </w:r>
            <w:r w:rsidR="00000000">
              <w:rPr>
                <w:lang w:eastAsia="zh-CN"/>
              </w:rPr>
              <w:instrText>HYPERLINK \l "_bookmark87"</w:instrText>
            </w:r>
            <w:r w:rsidR="00000000">
              <w:fldChar w:fldCharType="separate"/>
            </w:r>
            <w:r>
              <w:rPr>
                <w:rFonts w:ascii="Times New Roman" w:eastAsia="宋体" w:hAnsi="Times New Roman" w:cs="宋体" w:hint="eastAsia"/>
                <w:color w:val="0D6812"/>
                <w:sz w:val="21"/>
                <w:szCs w:val="21"/>
                <w:lang w:eastAsia="zh-CN"/>
              </w:rPr>
              <w:t>见图</w:t>
            </w:r>
            <w:r>
              <w:rPr>
                <w:rFonts w:ascii="Times New Roman" w:hAnsi="Times New Roman"/>
                <w:color w:val="0D6812"/>
                <w:sz w:val="21"/>
                <w:szCs w:val="21"/>
                <w:lang w:eastAsia="zh-CN"/>
              </w:rPr>
              <w:t xml:space="preserve"> 7</w:t>
            </w:r>
            <w:r w:rsidR="00000000">
              <w:rPr>
                <w:rFonts w:ascii="Times New Roman" w:hAnsi="Times New Roman"/>
                <w:color w:val="0D6812"/>
                <w:sz w:val="21"/>
                <w:szCs w:val="21"/>
                <w:lang w:eastAsia="zh-CN"/>
              </w:rPr>
              <w:fldChar w:fldCharType="end"/>
            </w:r>
            <w:r>
              <w:rPr>
                <w:rFonts w:ascii="Times New Roman" w:eastAsia="宋体" w:hAnsi="Times New Roman" w:cs="宋体" w:hint="eastAsia"/>
                <w:color w:val="0D6812"/>
                <w:sz w:val="21"/>
                <w:szCs w:val="21"/>
                <w:lang w:eastAsia="zh-CN"/>
              </w:rPr>
              <w:t>）：它是否包含其他物理上可</w:t>
            </w:r>
            <w:r>
              <w:rPr>
                <w:rFonts w:ascii="Times New Roman" w:hAnsi="Times New Roman"/>
                <w:color w:val="0D6812"/>
                <w:sz w:val="21"/>
                <w:szCs w:val="21"/>
                <w:lang w:eastAsia="zh-CN"/>
              </w:rPr>
              <w:t xml:space="preserve"> </w:t>
            </w:r>
            <w:r>
              <w:rPr>
                <w:rFonts w:ascii="Times New Roman" w:eastAsia="宋体" w:hAnsi="Times New Roman" w:cs="宋体" w:hint="eastAsia"/>
                <w:color w:val="0D6812"/>
                <w:sz w:val="21"/>
                <w:szCs w:val="21"/>
                <w:lang w:eastAsia="zh-CN"/>
              </w:rPr>
              <w:t>区分的子过程步骤，理论上是否有可能只收集这些子过程的数据？接下来，检查细分是否能解决该黑盒子单元流程的多功能性问题：能否在最初的黑盒子单元流程中识别出一个流程或流程链，并对其进行单独建模，使其只提供一个所需的功能输出？</w:t>
            </w:r>
          </w:p>
        </w:tc>
      </w:tr>
      <w:tr w:rsidR="00D16BE9" w14:paraId="3224BF9F" w14:textId="77777777">
        <w:trPr>
          <w:trHeight w:val="706"/>
        </w:trPr>
        <w:tc>
          <w:tcPr>
            <w:tcW w:w="9289" w:type="dxa"/>
            <w:tcBorders>
              <w:top w:val="nil"/>
              <w:bottom w:val="nil"/>
            </w:tcBorders>
          </w:tcPr>
          <w:p w14:paraId="4FB371E2" w14:textId="77777777" w:rsidR="00D16BE9" w:rsidRDefault="00AC4FA2">
            <w:pPr>
              <w:pStyle w:val="TableParagraph"/>
              <w:tabs>
                <w:tab w:val="left" w:pos="609"/>
              </w:tabs>
              <w:spacing w:before="0" w:line="300" w:lineRule="auto"/>
              <w:ind w:left="0" w:firstLineChars="200" w:firstLine="404"/>
              <w:rPr>
                <w:rFonts w:ascii="Times New Roman" w:hAnsi="Times New Roman"/>
                <w:sz w:val="21"/>
                <w:szCs w:val="21"/>
                <w:lang w:eastAsia="zh-CN"/>
              </w:rPr>
            </w:pPr>
            <w:r>
              <w:rPr>
                <w:rFonts w:ascii="Times New Roman" w:hAnsi="Times New Roman"/>
                <w:color w:val="0D6812"/>
                <w:spacing w:val="-4"/>
                <w:sz w:val="21"/>
                <w:szCs w:val="21"/>
                <w:lang w:eastAsia="zh-CN"/>
              </w:rPr>
              <w:t>II)</w:t>
            </w:r>
            <w:r>
              <w:rPr>
                <w:rFonts w:ascii="Times New Roman" w:hAnsi="Times New Roman"/>
                <w:color w:val="0D6812"/>
                <w:sz w:val="21"/>
                <w:szCs w:val="21"/>
                <w:lang w:eastAsia="zh-CN"/>
              </w:rPr>
              <w:tab/>
              <w:t xml:space="preserve">SHALL - </w:t>
            </w:r>
            <w:r>
              <w:rPr>
                <w:rFonts w:ascii="Times New Roman" w:eastAsia="宋体" w:hAnsi="Times New Roman" w:cs="宋体" w:hint="eastAsia"/>
                <w:b/>
                <w:color w:val="0D6812"/>
                <w:sz w:val="21"/>
                <w:szCs w:val="21"/>
                <w:lang w:eastAsia="zh-CN"/>
              </w:rPr>
              <w:t>避免通过细分或虚拟细分进行分配：</w:t>
            </w:r>
            <w:r>
              <w:rPr>
                <w:rFonts w:ascii="Times New Roman" w:eastAsia="宋体" w:hAnsi="Times New Roman" w:cs="宋体" w:hint="eastAsia"/>
                <w:color w:val="0D6812"/>
                <w:sz w:val="21"/>
                <w:szCs w:val="21"/>
                <w:lang w:eastAsia="zh-CN"/>
              </w:rPr>
              <w:t>根据结果，应采取以下步骤：</w:t>
            </w:r>
          </w:p>
        </w:tc>
      </w:tr>
      <w:tr w:rsidR="00D16BE9" w14:paraId="6960BCDB" w14:textId="77777777">
        <w:trPr>
          <w:trHeight w:val="955"/>
        </w:trPr>
        <w:tc>
          <w:tcPr>
            <w:tcW w:w="9289" w:type="dxa"/>
            <w:tcBorders>
              <w:top w:val="nil"/>
              <w:bottom w:val="nil"/>
            </w:tcBorders>
          </w:tcPr>
          <w:p w14:paraId="46D80C68" w14:textId="77777777" w:rsidR="00D16BE9" w:rsidRDefault="00AC4FA2">
            <w:pPr>
              <w:pStyle w:val="TableParagraph"/>
              <w:spacing w:before="0" w:line="300" w:lineRule="auto"/>
              <w:ind w:left="0" w:firstLineChars="200" w:firstLine="420"/>
              <w:jc w:val="both"/>
              <w:rPr>
                <w:rFonts w:ascii="Times New Roman" w:hAnsi="Times New Roman"/>
                <w:sz w:val="21"/>
                <w:szCs w:val="21"/>
                <w:lang w:eastAsia="zh-CN"/>
              </w:rPr>
            </w:pPr>
            <w:proofErr w:type="spellStart"/>
            <w:r>
              <w:rPr>
                <w:rFonts w:ascii="Times New Roman" w:hAnsi="Times New Roman"/>
                <w:color w:val="0D6812"/>
                <w:sz w:val="21"/>
                <w:szCs w:val="21"/>
                <w:lang w:eastAsia="zh-CN"/>
              </w:rPr>
              <w:t>II.a</w:t>
            </w:r>
            <w:proofErr w:type="spellEnd"/>
            <w:r>
              <w:rPr>
                <w:rFonts w:ascii="Times New Roman" w:hAnsi="Times New Roman"/>
                <w:color w:val="0D6812"/>
                <w:sz w:val="21"/>
                <w:szCs w:val="21"/>
                <w:lang w:eastAsia="zh-CN"/>
              </w:rPr>
              <w:t xml:space="preserve">) </w:t>
            </w:r>
            <w:r>
              <w:rPr>
                <w:rFonts w:ascii="Times New Roman" w:eastAsia="宋体" w:hAnsi="Times New Roman" w:cs="宋体" w:hint="eastAsia"/>
                <w:b/>
                <w:color w:val="0D6812"/>
                <w:sz w:val="21"/>
                <w:szCs w:val="21"/>
                <w:lang w:eastAsia="zh-CN"/>
              </w:rPr>
              <w:t>细分：</w:t>
            </w:r>
            <w:r>
              <w:rPr>
                <w:rFonts w:ascii="Times New Roman" w:eastAsia="宋体" w:hAnsi="Times New Roman" w:cs="宋体" w:hint="eastAsia"/>
                <w:color w:val="0D6812"/>
                <w:sz w:val="21"/>
                <w:szCs w:val="21"/>
                <w:lang w:eastAsia="zh-CN"/>
              </w:rPr>
              <w:t>如果有可能只收集所含工序的数据，而这些工序只有一种所需的功能输出：则应只收集所含单元工序的清单数据。</w:t>
            </w:r>
          </w:p>
        </w:tc>
      </w:tr>
      <w:tr w:rsidR="00D16BE9" w14:paraId="339A5341" w14:textId="77777777">
        <w:trPr>
          <w:trHeight w:val="2067"/>
        </w:trPr>
        <w:tc>
          <w:tcPr>
            <w:tcW w:w="9289" w:type="dxa"/>
            <w:tcBorders>
              <w:top w:val="nil"/>
              <w:bottom w:val="nil"/>
              <w:right w:val="dotted" w:sz="12" w:space="0" w:color="000000"/>
            </w:tcBorders>
          </w:tcPr>
          <w:p w14:paraId="3F3A1DE9" w14:textId="77777777" w:rsidR="00D16BE9" w:rsidRDefault="00AC4FA2">
            <w:pPr>
              <w:pStyle w:val="TableParagraph"/>
              <w:spacing w:before="0" w:line="300" w:lineRule="auto"/>
              <w:ind w:left="0" w:firstLineChars="200" w:firstLine="420"/>
              <w:jc w:val="both"/>
              <w:rPr>
                <w:rFonts w:ascii="Times New Roman" w:hAnsi="Times New Roman"/>
                <w:sz w:val="21"/>
                <w:szCs w:val="21"/>
              </w:rPr>
            </w:pPr>
            <w:proofErr w:type="spellStart"/>
            <w:r>
              <w:rPr>
                <w:rFonts w:ascii="Times New Roman" w:hAnsi="Times New Roman"/>
                <w:color w:val="0D6812"/>
                <w:sz w:val="21"/>
                <w:szCs w:val="21"/>
                <w:lang w:eastAsia="zh-CN"/>
              </w:rPr>
              <w:t>II.b</w:t>
            </w:r>
            <w:proofErr w:type="spellEnd"/>
            <w:r>
              <w:rPr>
                <w:rFonts w:ascii="Times New Roman" w:hAnsi="Times New Roman"/>
                <w:color w:val="0D6812"/>
                <w:sz w:val="21"/>
                <w:szCs w:val="21"/>
                <w:lang w:eastAsia="zh-CN"/>
              </w:rPr>
              <w:t xml:space="preserve">) </w:t>
            </w:r>
            <w:r>
              <w:rPr>
                <w:rFonts w:ascii="Times New Roman" w:eastAsia="宋体" w:hAnsi="Times New Roman" w:cs="宋体" w:hint="eastAsia"/>
                <w:b/>
                <w:color w:val="0D6812"/>
                <w:sz w:val="21"/>
                <w:szCs w:val="21"/>
                <w:lang w:eastAsia="zh-CN"/>
              </w:rPr>
              <w:t>部分细分：</w:t>
            </w:r>
            <w:r>
              <w:rPr>
                <w:rFonts w:ascii="Times New Roman" w:eastAsia="宋体" w:hAnsi="Times New Roman" w:cs="宋体" w:hint="eastAsia"/>
                <w:color w:val="0D6812"/>
                <w:sz w:val="21"/>
                <w:szCs w:val="21"/>
                <w:lang w:eastAsia="zh-CN"/>
              </w:rPr>
              <w:t>如果不可能</w:t>
            </w:r>
            <w:r>
              <w:rPr>
                <w:rFonts w:ascii="Times New Roman" w:eastAsia="宋体" w:hAnsi="Times New Roman" w:cs="宋体" w:hint="eastAsia"/>
                <w:color w:val="808080"/>
                <w:sz w:val="21"/>
                <w:szCs w:val="21"/>
                <w:lang w:eastAsia="zh-CN"/>
              </w:rPr>
              <w:t>（即所分析的单元过程包含归属于所要求的功能产出的多功能单一操作单元过程）</w:t>
            </w:r>
            <w:r>
              <w:rPr>
                <w:rFonts w:ascii="Times New Roman" w:eastAsia="宋体" w:hAnsi="Times New Roman" w:cs="宋体" w:hint="eastAsia"/>
                <w:color w:val="0D6812"/>
                <w:sz w:val="21"/>
                <w:szCs w:val="21"/>
                <w:lang w:eastAsia="zh-CN"/>
              </w:rPr>
              <w:t>或不可行</w:t>
            </w:r>
            <w:r>
              <w:rPr>
                <w:rFonts w:ascii="Times New Roman" w:eastAsia="宋体" w:hAnsi="Times New Roman" w:cs="宋体" w:hint="eastAsia"/>
                <w:color w:val="808080"/>
                <w:sz w:val="21"/>
                <w:szCs w:val="21"/>
                <w:lang w:eastAsia="zh-CN"/>
              </w:rPr>
              <w:t>（例如，由于缺乏获取途径或成本原因）</w:t>
            </w:r>
            <w:r>
              <w:rPr>
                <w:rFonts w:ascii="Times New Roman" w:eastAsia="宋体" w:hAnsi="Times New Roman" w:cs="宋体" w:hint="eastAsia"/>
                <w:color w:val="0D6812"/>
                <w:sz w:val="21"/>
                <w:szCs w:val="21"/>
                <w:lang w:eastAsia="zh-CN"/>
              </w:rPr>
              <w:t>：至少应单独收集所包含的一些单元过程的清单数据，特别是那些对清单有主要贡献且无法以其他方式</w:t>
            </w:r>
            <w:r>
              <w:rPr>
                <w:rFonts w:ascii="Times New Roman" w:eastAsia="宋体" w:hAnsi="Times New Roman" w:cs="宋体" w:hint="eastAsia"/>
                <w:color w:val="808080"/>
                <w:sz w:val="21"/>
                <w:szCs w:val="21"/>
                <w:lang w:eastAsia="zh-CN"/>
              </w:rPr>
              <w:t>（例如，通过虚拟细分</w:t>
            </w:r>
            <w:r>
              <w:rPr>
                <w:rFonts w:ascii="Times New Roman" w:hAnsi="Times New Roman"/>
                <w:color w:val="808080"/>
                <w:sz w:val="21"/>
                <w:szCs w:val="21"/>
                <w:lang w:eastAsia="zh-CN"/>
              </w:rPr>
              <w:t>--</w:t>
            </w:r>
            <w:r>
              <w:rPr>
                <w:rFonts w:ascii="Times New Roman" w:eastAsia="宋体" w:hAnsi="Times New Roman" w:cs="宋体" w:hint="eastAsia"/>
                <w:color w:val="808080"/>
                <w:sz w:val="21"/>
                <w:szCs w:val="21"/>
                <w:lang w:eastAsia="zh-CN"/>
              </w:rPr>
              <w:t>见后面的规定）</w:t>
            </w:r>
            <w:proofErr w:type="gramStart"/>
            <w:r>
              <w:rPr>
                <w:rFonts w:ascii="Times New Roman" w:eastAsia="宋体" w:hAnsi="Times New Roman" w:cs="宋体" w:hint="eastAsia"/>
                <w:color w:val="0D6812"/>
                <w:sz w:val="21"/>
                <w:szCs w:val="21"/>
                <w:lang w:eastAsia="zh-CN"/>
              </w:rPr>
              <w:t>仅明确</w:t>
            </w:r>
            <w:proofErr w:type="gramEnd"/>
            <w:r>
              <w:rPr>
                <w:rFonts w:ascii="Times New Roman" w:eastAsia="宋体" w:hAnsi="Times New Roman" w:cs="宋体" w:hint="eastAsia"/>
                <w:color w:val="0D6812"/>
                <w:sz w:val="21"/>
                <w:szCs w:val="21"/>
                <w:lang w:eastAsia="zh-CN"/>
              </w:rPr>
              <w:t>归属于一个共同功能的单元过程的清单数据。</w:t>
            </w:r>
            <w:r>
              <w:rPr>
                <w:rFonts w:ascii="Times New Roman" w:hAnsi="Times New Roman"/>
                <w:color w:val="0D6812"/>
                <w:sz w:val="21"/>
                <w:szCs w:val="21"/>
              </w:rPr>
              <w:t>[</w:t>
            </w:r>
            <w:r>
              <w:rPr>
                <w:rFonts w:ascii="Times New Roman" w:eastAsiaTheme="minorEastAsia" w:hAnsi="Times New Roman" w:hint="eastAsia"/>
                <w:color w:val="0D6812"/>
                <w:sz w:val="21"/>
                <w:szCs w:val="21"/>
                <w:lang w:eastAsia="zh-CN"/>
              </w:rPr>
              <w:t>ISO</w:t>
            </w:r>
            <w:r>
              <w:rPr>
                <w:rFonts w:ascii="Times New Roman" w:hAnsi="Times New Roman"/>
                <w:color w:val="0D6812"/>
                <w:sz w:val="21"/>
                <w:szCs w:val="21"/>
              </w:rPr>
              <w:t>+]</w:t>
            </w:r>
          </w:p>
        </w:tc>
      </w:tr>
      <w:tr w:rsidR="00D16BE9" w14:paraId="2BE1C8D1" w14:textId="77777777">
        <w:trPr>
          <w:trHeight w:val="2493"/>
        </w:trPr>
        <w:tc>
          <w:tcPr>
            <w:tcW w:w="9289" w:type="dxa"/>
            <w:tcBorders>
              <w:top w:val="nil"/>
              <w:bottom w:val="nil"/>
              <w:right w:val="dotted" w:sz="12" w:space="0" w:color="000000"/>
            </w:tcBorders>
          </w:tcPr>
          <w:p w14:paraId="4278B5C3" w14:textId="77777777" w:rsidR="00D16BE9" w:rsidRDefault="00AC4FA2">
            <w:pPr>
              <w:pStyle w:val="TableParagraph"/>
              <w:spacing w:before="0" w:line="300" w:lineRule="auto"/>
              <w:ind w:left="0" w:firstLineChars="200" w:firstLine="420"/>
              <w:jc w:val="both"/>
              <w:rPr>
                <w:rFonts w:ascii="Times New Roman" w:hAnsi="Times New Roman"/>
                <w:sz w:val="21"/>
                <w:szCs w:val="21"/>
              </w:rPr>
            </w:pPr>
            <w:proofErr w:type="spellStart"/>
            <w:r>
              <w:rPr>
                <w:rFonts w:ascii="Times New Roman" w:hAnsi="Times New Roman"/>
                <w:color w:val="0D6812"/>
                <w:sz w:val="21"/>
                <w:szCs w:val="21"/>
                <w:lang w:eastAsia="zh-CN"/>
              </w:rPr>
              <w:t>II.c</w:t>
            </w:r>
            <w:proofErr w:type="spellEnd"/>
            <w:r>
              <w:rPr>
                <w:rFonts w:ascii="Times New Roman" w:hAnsi="Times New Roman"/>
                <w:color w:val="0D6812"/>
                <w:sz w:val="21"/>
                <w:szCs w:val="21"/>
                <w:lang w:eastAsia="zh-CN"/>
              </w:rPr>
              <w:t xml:space="preserve">) </w:t>
            </w:r>
            <w:r>
              <w:rPr>
                <w:rFonts w:ascii="Times New Roman" w:eastAsia="宋体" w:hAnsi="Times New Roman" w:cs="宋体" w:hint="eastAsia"/>
                <w:b/>
                <w:color w:val="0D6812"/>
                <w:sz w:val="21"/>
                <w:szCs w:val="21"/>
                <w:lang w:eastAsia="zh-CN"/>
              </w:rPr>
              <w:t>虚拟细分：</w:t>
            </w:r>
            <w:r>
              <w:rPr>
                <w:rFonts w:ascii="Times New Roman" w:eastAsia="宋体" w:hAnsi="Times New Roman" w:cs="宋体" w:hint="eastAsia"/>
                <w:color w:val="0D6812"/>
                <w:sz w:val="21"/>
                <w:szCs w:val="21"/>
                <w:lang w:eastAsia="zh-CN"/>
              </w:rPr>
              <w:t>应检查是否有可能根据对流程</w:t>
            </w:r>
            <w:r>
              <w:rPr>
                <w:rFonts w:ascii="Times New Roman" w:hAnsi="Times New Roman"/>
                <w:color w:val="0D6812"/>
                <w:sz w:val="21"/>
                <w:szCs w:val="21"/>
                <w:lang w:eastAsia="zh-CN"/>
              </w:rPr>
              <w:t>/</w:t>
            </w:r>
            <w:r>
              <w:rPr>
                <w:rFonts w:ascii="Times New Roman" w:eastAsia="宋体" w:hAnsi="Times New Roman" w:cs="宋体" w:hint="eastAsia"/>
                <w:color w:val="0D6812"/>
                <w:sz w:val="21"/>
                <w:szCs w:val="21"/>
                <w:lang w:eastAsia="zh-CN"/>
              </w:rPr>
              <w:t>技术的理解，通过推理对多功能流程进行部分或全</w:t>
            </w:r>
            <w:r>
              <w:rPr>
                <w:rFonts w:ascii="Times New Roman" w:hAnsi="Times New Roman"/>
                <w:color w:val="0D6812"/>
                <w:sz w:val="21"/>
                <w:szCs w:val="21"/>
                <w:lang w:eastAsia="zh-CN"/>
              </w:rPr>
              <w:t xml:space="preserve"> </w:t>
            </w:r>
            <w:r>
              <w:rPr>
                <w:rFonts w:ascii="Times New Roman" w:eastAsia="宋体" w:hAnsi="Times New Roman" w:cs="宋体" w:hint="eastAsia"/>
                <w:color w:val="0D6812"/>
                <w:sz w:val="21"/>
                <w:szCs w:val="21"/>
                <w:lang w:eastAsia="zh-CN"/>
              </w:rPr>
              <w:t>部虚拟细分。只要能确定并明确量化关系，将某一流程的类型和数量与至少一个辅助功能</w:t>
            </w:r>
            <w:r>
              <w:rPr>
                <w:rFonts w:ascii="Times New Roman" w:hAnsi="Times New Roman"/>
                <w:color w:val="0D6812"/>
                <w:sz w:val="21"/>
                <w:szCs w:val="21"/>
                <w:lang w:eastAsia="zh-CN"/>
              </w:rPr>
              <w:t>/</w:t>
            </w:r>
            <w:r>
              <w:rPr>
                <w:rFonts w:ascii="Times New Roman" w:eastAsia="宋体" w:hAnsi="Times New Roman" w:cs="宋体" w:hint="eastAsia"/>
                <w:color w:val="0D6812"/>
                <w:sz w:val="21"/>
                <w:szCs w:val="21"/>
                <w:lang w:eastAsia="zh-CN"/>
              </w:rPr>
              <w:t>参考流程准确联系起来</w:t>
            </w:r>
            <w:r>
              <w:rPr>
                <w:rFonts w:ascii="Times New Roman" w:eastAsia="宋体" w:hAnsi="Times New Roman" w:cs="宋体" w:hint="eastAsia"/>
                <w:color w:val="808080"/>
                <w:sz w:val="21"/>
                <w:szCs w:val="21"/>
                <w:lang w:eastAsia="zh-CN"/>
              </w:rPr>
              <w:t>（例如，</w:t>
            </w:r>
            <w:r>
              <w:rPr>
                <w:rFonts w:ascii="Times New Roman" w:eastAsia="宋体" w:hAnsi="Times New Roman" w:cs="宋体" w:hint="eastAsia"/>
                <w:color w:val="0D6812"/>
                <w:sz w:val="21"/>
                <w:szCs w:val="21"/>
                <w:lang w:eastAsia="zh-CN"/>
              </w:rPr>
              <w:t>可</w:t>
            </w:r>
            <w:r>
              <w:rPr>
                <w:rFonts w:ascii="Times New Roman" w:eastAsia="宋体" w:hAnsi="Times New Roman" w:cs="宋体" w:hint="eastAsia"/>
                <w:color w:val="808080"/>
                <w:sz w:val="21"/>
                <w:szCs w:val="21"/>
                <w:lang w:eastAsia="zh-CN"/>
              </w:rPr>
              <w:t>通过细分所收集的数据</w:t>
            </w:r>
            <w:r>
              <w:rPr>
                <w:rFonts w:ascii="Times New Roman" w:eastAsia="宋体" w:hAnsi="Times New Roman" w:cs="宋体" w:hint="eastAsia"/>
                <w:color w:val="0D6812"/>
                <w:sz w:val="21"/>
                <w:szCs w:val="21"/>
                <w:lang w:eastAsia="zh-CN"/>
              </w:rPr>
              <w:t>，</w:t>
            </w:r>
            <w:r>
              <w:rPr>
                <w:rFonts w:ascii="Times New Roman" w:eastAsia="宋体" w:hAnsi="Times New Roman" w:cs="宋体" w:hint="eastAsia"/>
                <w:color w:val="808080"/>
                <w:sz w:val="21"/>
                <w:szCs w:val="21"/>
                <w:lang w:eastAsia="zh-CN"/>
              </w:rPr>
              <w:t>将制造厂中仅用于所分析产品的特定机械部件或辅助材料</w:t>
            </w:r>
            <w:proofErr w:type="gramStart"/>
            <w:r>
              <w:rPr>
                <w:rFonts w:ascii="Times New Roman" w:eastAsia="宋体" w:hAnsi="Times New Roman" w:cs="宋体" w:hint="eastAsia"/>
                <w:color w:val="808080"/>
                <w:sz w:val="21"/>
                <w:szCs w:val="21"/>
                <w:lang w:eastAsia="zh-CN"/>
              </w:rPr>
              <w:t>明确分</w:t>
            </w:r>
            <w:proofErr w:type="gramEnd"/>
            <w:r>
              <w:rPr>
                <w:rFonts w:ascii="Times New Roman" w:eastAsia="宋体" w:hAnsi="Times New Roman" w:cs="宋体" w:hint="eastAsia"/>
                <w:color w:val="808080"/>
                <w:sz w:val="21"/>
                <w:szCs w:val="21"/>
                <w:lang w:eastAsia="zh-CN"/>
              </w:rPr>
              <w:t>配给该产品）</w:t>
            </w:r>
            <w:r>
              <w:rPr>
                <w:rFonts w:ascii="Times New Roman" w:eastAsia="宋体" w:hAnsi="Times New Roman" w:cs="宋体" w:hint="eastAsia"/>
                <w:color w:val="0D6812"/>
                <w:sz w:val="21"/>
                <w:szCs w:val="21"/>
                <w:lang w:eastAsia="zh-CN"/>
              </w:rPr>
              <w:t>，就</w:t>
            </w:r>
            <w:r>
              <w:rPr>
                <w:rFonts w:ascii="Times New Roman" w:eastAsia="宋体" w:hAnsi="Times New Roman" w:cs="宋体" w:hint="eastAsia"/>
                <w:color w:val="808080"/>
                <w:sz w:val="21"/>
                <w:szCs w:val="21"/>
                <w:lang w:eastAsia="zh-CN"/>
              </w:rPr>
              <w:t>属于这种</w:t>
            </w:r>
            <w:r>
              <w:rPr>
                <w:rFonts w:ascii="Times New Roman" w:eastAsia="宋体" w:hAnsi="Times New Roman" w:cs="宋体" w:hint="eastAsia"/>
                <w:color w:val="0D6812"/>
                <w:sz w:val="21"/>
                <w:szCs w:val="21"/>
                <w:lang w:eastAsia="zh-CN"/>
              </w:rPr>
              <w:t>情况。对于可以做到这一点的工序，应进行虚拟细分，将所包含的工序分离为自己的单元工序。</w:t>
            </w:r>
            <w:r>
              <w:rPr>
                <w:rFonts w:ascii="Times New Roman" w:eastAsia="宋体" w:hAnsi="Times New Roman" w:cs="宋体" w:hint="eastAsia"/>
                <w:color w:val="0D6812"/>
                <w:sz w:val="21"/>
                <w:szCs w:val="21"/>
              </w:rPr>
              <w:t>第</w:t>
            </w:r>
            <w:r>
              <w:rPr>
                <w:rFonts w:ascii="Times New Roman" w:hAnsi="Times New Roman"/>
                <w:color w:val="0D6812"/>
                <w:sz w:val="21"/>
                <w:szCs w:val="21"/>
              </w:rPr>
              <w:t xml:space="preserve"> </w:t>
            </w:r>
            <w:hyperlink w:anchor="_bookmark207" w:history="1">
              <w:r>
                <w:rPr>
                  <w:rFonts w:ascii="Times New Roman" w:hAnsi="Times New Roman"/>
                  <w:color w:val="0D6812"/>
                  <w:sz w:val="21"/>
                  <w:szCs w:val="21"/>
                </w:rPr>
                <w:t>7.4.2.2</w:t>
              </w:r>
            </w:hyperlink>
            <w:r>
              <w:rPr>
                <w:rFonts w:ascii="Times New Roman" w:hAnsi="Times New Roman"/>
                <w:color w:val="0D6812"/>
                <w:sz w:val="21"/>
                <w:szCs w:val="21"/>
              </w:rPr>
              <w:t xml:space="preserve"> </w:t>
            </w:r>
            <w:proofErr w:type="spellStart"/>
            <w:r>
              <w:rPr>
                <w:rFonts w:ascii="Times New Roman" w:eastAsia="宋体" w:hAnsi="Times New Roman" w:cs="宋体" w:hint="eastAsia"/>
                <w:color w:val="0D6812"/>
                <w:sz w:val="21"/>
                <w:szCs w:val="21"/>
              </w:rPr>
              <w:t>章提供了该方法的更多细节</w:t>
            </w:r>
            <w:proofErr w:type="spellEnd"/>
            <w:proofErr w:type="gramStart"/>
            <w:r>
              <w:rPr>
                <w:rFonts w:ascii="Times New Roman" w:eastAsia="宋体" w:hAnsi="Times New Roman" w:cs="宋体" w:hint="eastAsia"/>
                <w:color w:val="0D6812"/>
                <w:sz w:val="21"/>
                <w:szCs w:val="21"/>
              </w:rPr>
              <w:t>。</w:t>
            </w:r>
            <w:r>
              <w:rPr>
                <w:rFonts w:ascii="Times New Roman" w:hAnsi="Times New Roman"/>
                <w:color w:val="0D6812"/>
                <w:sz w:val="21"/>
                <w:szCs w:val="21"/>
              </w:rPr>
              <w:t>[</w:t>
            </w:r>
            <w:proofErr w:type="gramEnd"/>
            <w:r>
              <w:rPr>
                <w:rFonts w:ascii="Times New Roman" w:hAnsi="Times New Roman"/>
                <w:color w:val="0D6812"/>
                <w:sz w:val="21"/>
                <w:szCs w:val="21"/>
              </w:rPr>
              <w:t>ISO+</w:t>
            </w:r>
            <w:r>
              <w:rPr>
                <w:rFonts w:ascii="Times New Roman" w:eastAsia="宋体" w:hAnsi="Times New Roman" w:cs="宋体" w:hint="eastAsia"/>
                <w:color w:val="0D6812"/>
                <w:sz w:val="21"/>
                <w:szCs w:val="21"/>
              </w:rPr>
              <w:t>］</w:t>
            </w:r>
          </w:p>
        </w:tc>
      </w:tr>
      <w:tr w:rsidR="00D16BE9" w14:paraId="625B3C58" w14:textId="77777777">
        <w:trPr>
          <w:trHeight w:val="2557"/>
        </w:trPr>
        <w:tc>
          <w:tcPr>
            <w:tcW w:w="9289" w:type="dxa"/>
            <w:tcBorders>
              <w:top w:val="nil"/>
              <w:bottom w:val="nil"/>
              <w:right w:val="single" w:sz="12" w:space="0" w:color="FF0000"/>
            </w:tcBorders>
          </w:tcPr>
          <w:p w14:paraId="0FE1BEA3" w14:textId="77777777" w:rsidR="00D16BE9" w:rsidRDefault="00AC4FA2">
            <w:pPr>
              <w:pStyle w:val="TableParagraph"/>
              <w:spacing w:before="0" w:line="300" w:lineRule="auto"/>
              <w:ind w:left="0" w:firstLineChars="200" w:firstLine="420"/>
              <w:jc w:val="both"/>
              <w:rPr>
                <w:rFonts w:ascii="Times New Roman" w:hAnsi="Times New Roman"/>
              </w:rPr>
            </w:pPr>
            <w:proofErr w:type="spellStart"/>
            <w:r>
              <w:rPr>
                <w:rFonts w:ascii="Times New Roman" w:hAnsi="Times New Roman"/>
                <w:color w:val="0D6812"/>
                <w:sz w:val="21"/>
                <w:szCs w:val="21"/>
                <w:lang w:eastAsia="zh-CN"/>
              </w:rPr>
              <w:t>II.d</w:t>
            </w:r>
            <w:proofErr w:type="spellEnd"/>
            <w:r>
              <w:rPr>
                <w:rFonts w:ascii="Times New Roman" w:hAnsi="Times New Roman"/>
                <w:color w:val="0D6812"/>
                <w:sz w:val="21"/>
                <w:szCs w:val="21"/>
                <w:lang w:eastAsia="zh-CN"/>
              </w:rPr>
              <w:t xml:space="preserve">) </w:t>
            </w:r>
            <w:r>
              <w:rPr>
                <w:rFonts w:ascii="Times New Roman" w:eastAsia="宋体" w:hAnsi="Times New Roman" w:cs="宋体" w:hint="eastAsia"/>
                <w:b/>
                <w:color w:val="0D6812"/>
                <w:sz w:val="21"/>
                <w:szCs w:val="21"/>
                <w:lang w:eastAsia="zh-CN"/>
              </w:rPr>
              <w:t>证明分配的必要性并记录潜在的失真：</w:t>
            </w:r>
            <w:r>
              <w:rPr>
                <w:rFonts w:ascii="Times New Roman" w:eastAsia="宋体" w:hAnsi="Times New Roman" w:cs="宋体" w:hint="eastAsia"/>
                <w:color w:val="0D6812"/>
                <w:sz w:val="21"/>
                <w:szCs w:val="21"/>
                <w:lang w:eastAsia="zh-CN"/>
              </w:rPr>
              <w:t>如果前面的子步骤不可行，实际或虚拟分隔不可行，则应采用分配的方法（见下一章）。此外，只有在理论上可以进行细分但没有进行的情况下，才应至少通过定量近似或推理来证明</w:t>
            </w:r>
            <w:r>
              <w:rPr>
                <w:rFonts w:ascii="Times New Roman" w:hAnsi="Times New Roman"/>
                <w:color w:val="0D6812"/>
                <w:sz w:val="21"/>
                <w:szCs w:val="21"/>
                <w:lang w:eastAsia="zh-CN"/>
              </w:rPr>
              <w:t>/</w:t>
            </w:r>
            <w:r>
              <w:rPr>
                <w:rFonts w:ascii="Times New Roman" w:eastAsia="宋体" w:hAnsi="Times New Roman" w:cs="宋体" w:hint="eastAsia"/>
                <w:color w:val="0D6812"/>
                <w:sz w:val="21"/>
                <w:szCs w:val="21"/>
                <w:lang w:eastAsia="zh-CN"/>
              </w:rPr>
              <w:t>论证，与细分相比，分配的决定不会导致由此产生的清单出现相关差异。如果导致相关差异，则应记录相关情况，并在以后评估数据集的准确性和解释生命周期评估研究的最终结果时分别予以明确考虑。</w:t>
            </w:r>
            <w:r>
              <w:rPr>
                <w:rFonts w:ascii="Times New Roman" w:hAnsi="Times New Roman"/>
                <w:color w:val="0D6812"/>
                <w:sz w:val="21"/>
                <w:szCs w:val="21"/>
              </w:rPr>
              <w:t>[</w:t>
            </w:r>
            <w:proofErr w:type="gramStart"/>
            <w:r>
              <w:rPr>
                <w:rFonts w:ascii="Times New Roman" w:hAnsi="Times New Roman"/>
                <w:color w:val="0D6812"/>
                <w:sz w:val="21"/>
                <w:szCs w:val="21"/>
              </w:rPr>
              <w:t>ISO!</w:t>
            </w:r>
            <w:r>
              <w:rPr>
                <w:rFonts w:ascii="Times New Roman" w:eastAsia="宋体" w:hAnsi="Times New Roman" w:cs="宋体" w:hint="eastAsia"/>
                <w:color w:val="0D6812"/>
                <w:sz w:val="21"/>
                <w:szCs w:val="21"/>
              </w:rPr>
              <w:t>］</w:t>
            </w:r>
            <w:proofErr w:type="gramEnd"/>
          </w:p>
        </w:tc>
      </w:tr>
      <w:tr w:rsidR="00D16BE9" w14:paraId="2B832540" w14:textId="77777777">
        <w:trPr>
          <w:trHeight w:val="359"/>
        </w:trPr>
        <w:tc>
          <w:tcPr>
            <w:tcW w:w="9289" w:type="dxa"/>
            <w:tcBorders>
              <w:top w:val="nil"/>
            </w:tcBorders>
          </w:tcPr>
          <w:p w14:paraId="6126E099" w14:textId="77777777" w:rsidR="00D16BE9" w:rsidRDefault="00AC4FA2">
            <w:pPr>
              <w:pStyle w:val="TableParagraph"/>
              <w:spacing w:before="0" w:line="300" w:lineRule="auto"/>
              <w:ind w:left="0" w:firstLineChars="200" w:firstLine="360"/>
              <w:rPr>
                <w:rFonts w:ascii="Times New Roman" w:hAnsi="Times New Roman"/>
                <w:sz w:val="18"/>
                <w:lang w:eastAsia="zh-CN"/>
              </w:rPr>
            </w:pPr>
            <w:r>
              <w:rPr>
                <w:rFonts w:ascii="Times New Roman" w:eastAsia="宋体" w:hAnsi="Times New Roman" w:cs="宋体" w:hint="eastAsia"/>
                <w:color w:val="0D6812"/>
                <w:sz w:val="18"/>
                <w:lang w:eastAsia="zh-CN"/>
              </w:rPr>
              <w:t>需要注意的是，虚拟细分也可以改善分配的基础，使</w:t>
            </w:r>
            <w:r>
              <w:rPr>
                <w:rFonts w:ascii="Times New Roman" w:eastAsia="宋体" w:hAnsi="Times New Roman" w:cs="宋体" w:hint="eastAsia"/>
                <w:color w:val="0D6812"/>
                <w:spacing w:val="-2"/>
                <w:sz w:val="18"/>
                <w:lang w:eastAsia="zh-CN"/>
              </w:rPr>
              <w:t>结果</w:t>
            </w:r>
            <w:r>
              <w:rPr>
                <w:rFonts w:ascii="Times New Roman" w:eastAsia="宋体" w:hAnsi="Times New Roman" w:cs="宋体" w:hint="eastAsia"/>
                <w:color w:val="0D6812"/>
                <w:sz w:val="18"/>
                <w:lang w:eastAsia="zh-CN"/>
              </w:rPr>
              <w:t>更加准确</w:t>
            </w:r>
            <w:r>
              <w:rPr>
                <w:rFonts w:ascii="Times New Roman" w:eastAsia="宋体" w:hAnsi="Times New Roman" w:cs="宋体" w:hint="eastAsia"/>
                <w:color w:val="0D6812"/>
                <w:spacing w:val="-2"/>
                <w:sz w:val="18"/>
                <w:lang w:eastAsia="zh-CN"/>
              </w:rPr>
              <w:t>。</w:t>
            </w:r>
          </w:p>
        </w:tc>
      </w:tr>
    </w:tbl>
    <w:p w14:paraId="6138CFA8" w14:textId="77777777" w:rsidR="00D16BE9" w:rsidRDefault="00AC4FA2">
      <w:pPr>
        <w:widowControl w:val="0"/>
        <w:autoSpaceDE w:val="0"/>
        <w:autoSpaceDN w:val="0"/>
        <w:spacing w:line="300" w:lineRule="auto"/>
        <w:ind w:firstLine="442"/>
        <w:jc w:val="left"/>
        <w:rPr>
          <w:rFonts w:cs="Arial"/>
          <w:b/>
          <w:bCs/>
          <w:kern w:val="0"/>
          <w:sz w:val="22"/>
        </w:rPr>
      </w:pPr>
      <w:r>
        <w:rPr>
          <w:rFonts w:cs="Arial"/>
          <w:b/>
          <w:bCs/>
          <w:kern w:val="0"/>
          <w:sz w:val="22"/>
        </w:rPr>
        <w:br w:type="page"/>
      </w:r>
    </w:p>
    <w:p w14:paraId="5B833DD7" w14:textId="77777777" w:rsidR="00D16BE9" w:rsidRDefault="00AC4FA2">
      <w:pPr>
        <w:widowControl w:val="0"/>
        <w:autoSpaceDE w:val="0"/>
        <w:autoSpaceDN w:val="0"/>
        <w:spacing w:line="300" w:lineRule="auto"/>
        <w:ind w:firstLine="482"/>
        <w:jc w:val="left"/>
        <w:outlineLvl w:val="2"/>
        <w:rPr>
          <w:rFonts w:eastAsia="Arial" w:cs="Arial"/>
          <w:b/>
          <w:bCs/>
          <w:kern w:val="0"/>
          <w:sz w:val="24"/>
          <w:szCs w:val="24"/>
        </w:rPr>
      </w:pPr>
      <w:r>
        <w:rPr>
          <w:rFonts w:eastAsia="Arial" w:cs="Arial"/>
          <w:b/>
          <w:bCs/>
          <w:kern w:val="0"/>
          <w:sz w:val="24"/>
          <w:szCs w:val="24"/>
        </w:rPr>
        <w:lastRenderedPageBreak/>
        <w:t>7.</w:t>
      </w:r>
      <w:r>
        <w:rPr>
          <w:rFonts w:cs="Arial" w:hint="eastAsia"/>
          <w:b/>
          <w:bCs/>
          <w:kern w:val="0"/>
          <w:sz w:val="24"/>
          <w:szCs w:val="24"/>
        </w:rPr>
        <w:t>9</w:t>
      </w:r>
      <w:r>
        <w:rPr>
          <w:rFonts w:eastAsia="Arial" w:cs="Arial"/>
          <w:b/>
          <w:bCs/>
          <w:kern w:val="0"/>
          <w:sz w:val="24"/>
          <w:szCs w:val="24"/>
        </w:rPr>
        <w:t>.</w:t>
      </w:r>
      <w:r>
        <w:rPr>
          <w:rFonts w:cs="Arial" w:hint="eastAsia"/>
          <w:b/>
          <w:bCs/>
          <w:kern w:val="0"/>
          <w:sz w:val="24"/>
          <w:szCs w:val="24"/>
        </w:rPr>
        <w:t>3</w:t>
      </w:r>
      <w:r>
        <w:rPr>
          <w:rFonts w:eastAsia="宋体" w:cs="宋体" w:hint="eastAsia"/>
          <w:b/>
          <w:bCs/>
          <w:kern w:val="0"/>
          <w:sz w:val="24"/>
          <w:szCs w:val="24"/>
        </w:rPr>
        <w:t>通过分配解决多功能性问题</w:t>
      </w:r>
    </w:p>
    <w:p w14:paraId="54E84AD4" w14:textId="77777777" w:rsidR="00D16BE9" w:rsidRDefault="00AC4FA2">
      <w:pPr>
        <w:widowControl w:val="0"/>
        <w:autoSpaceDE w:val="0"/>
        <w:autoSpaceDN w:val="0"/>
        <w:spacing w:line="300" w:lineRule="auto"/>
        <w:ind w:firstLine="360"/>
        <w:jc w:val="left"/>
        <w:rPr>
          <w:rFonts w:eastAsia="Arial" w:cs="Arial"/>
          <w:kern w:val="0"/>
          <w:sz w:val="18"/>
          <w:szCs w:val="24"/>
        </w:rPr>
      </w:pPr>
      <w:r>
        <w:rPr>
          <w:rFonts w:eastAsia="Arial" w:cs="Arial"/>
          <w:color w:val="0000FF"/>
          <w:kern w:val="0"/>
          <w:sz w:val="18"/>
          <w:szCs w:val="24"/>
        </w:rPr>
        <w:t>(</w:t>
      </w:r>
      <w:r>
        <w:rPr>
          <w:rFonts w:eastAsia="宋体" w:cs="宋体" w:hint="eastAsia"/>
          <w:color w:val="0000FF"/>
          <w:kern w:val="0"/>
          <w:sz w:val="18"/>
          <w:szCs w:val="24"/>
        </w:rPr>
        <w:t>参考</w:t>
      </w:r>
      <w:r>
        <w:rPr>
          <w:rFonts w:eastAsia="Arial" w:cs="Arial"/>
          <w:color w:val="0000FF"/>
          <w:kern w:val="0"/>
          <w:sz w:val="18"/>
          <w:szCs w:val="24"/>
        </w:rPr>
        <w:t xml:space="preserve"> ISO 14044:2006 </w:t>
      </w:r>
      <w:r>
        <w:rPr>
          <w:rFonts w:eastAsia="宋体" w:cs="宋体" w:hint="eastAsia"/>
          <w:color w:val="0000FF"/>
          <w:kern w:val="0"/>
          <w:sz w:val="18"/>
          <w:szCs w:val="24"/>
        </w:rPr>
        <w:t>第</w:t>
      </w:r>
      <w:r>
        <w:rPr>
          <w:rFonts w:eastAsia="Arial" w:cs="Arial"/>
          <w:color w:val="0000FF"/>
          <w:kern w:val="0"/>
          <w:sz w:val="18"/>
          <w:szCs w:val="24"/>
        </w:rPr>
        <w:t xml:space="preserve"> </w:t>
      </w:r>
      <w:r>
        <w:rPr>
          <w:rFonts w:eastAsia="Arial" w:cs="Arial"/>
          <w:color w:val="0000FF"/>
          <w:spacing w:val="-2"/>
          <w:kern w:val="0"/>
          <w:sz w:val="18"/>
          <w:szCs w:val="24"/>
        </w:rPr>
        <w:t xml:space="preserve">4.3.4 </w:t>
      </w:r>
      <w:r>
        <w:rPr>
          <w:rFonts w:eastAsia="宋体" w:cs="宋体" w:hint="eastAsia"/>
          <w:color w:val="0000FF"/>
          <w:kern w:val="0"/>
          <w:sz w:val="18"/>
          <w:szCs w:val="24"/>
        </w:rPr>
        <w:t>章）</w:t>
      </w:r>
    </w:p>
    <w:p w14:paraId="6E8B8C2B" w14:textId="77777777" w:rsidR="00D16BE9" w:rsidRDefault="00AC4FA2">
      <w:pPr>
        <w:widowControl w:val="0"/>
        <w:autoSpaceDE w:val="0"/>
        <w:autoSpaceDN w:val="0"/>
        <w:spacing w:line="300" w:lineRule="auto"/>
        <w:ind w:firstLine="422"/>
        <w:jc w:val="left"/>
        <w:outlineLvl w:val="3"/>
        <w:rPr>
          <w:rFonts w:eastAsia="Arial" w:cs="Arial"/>
          <w:b/>
          <w:bCs/>
          <w:kern w:val="0"/>
          <w:szCs w:val="21"/>
        </w:rPr>
      </w:pPr>
      <w:r>
        <w:rPr>
          <w:rFonts w:eastAsia="Arial" w:cs="Arial"/>
          <w:b/>
          <w:bCs/>
          <w:kern w:val="0"/>
          <w:szCs w:val="21"/>
        </w:rPr>
        <w:t>7.</w:t>
      </w:r>
      <w:r>
        <w:rPr>
          <w:rFonts w:cs="Arial" w:hint="eastAsia"/>
          <w:b/>
          <w:bCs/>
          <w:kern w:val="0"/>
          <w:szCs w:val="21"/>
        </w:rPr>
        <w:t>9</w:t>
      </w:r>
      <w:r>
        <w:rPr>
          <w:rFonts w:eastAsia="Arial" w:cs="Arial"/>
          <w:b/>
          <w:bCs/>
          <w:kern w:val="0"/>
          <w:szCs w:val="21"/>
        </w:rPr>
        <w:t>.</w:t>
      </w:r>
      <w:r>
        <w:rPr>
          <w:rFonts w:cs="Arial" w:hint="eastAsia"/>
          <w:b/>
          <w:bCs/>
          <w:kern w:val="0"/>
          <w:szCs w:val="21"/>
        </w:rPr>
        <w:t>3</w:t>
      </w:r>
      <w:r>
        <w:rPr>
          <w:rFonts w:eastAsia="Arial" w:cs="Arial"/>
          <w:b/>
          <w:bCs/>
          <w:kern w:val="0"/>
          <w:szCs w:val="21"/>
        </w:rPr>
        <w:t>.</w:t>
      </w:r>
      <w:r>
        <w:rPr>
          <w:rFonts w:cs="Arial" w:hint="eastAsia"/>
          <w:b/>
          <w:bCs/>
          <w:kern w:val="0"/>
          <w:szCs w:val="21"/>
        </w:rPr>
        <w:t>1</w:t>
      </w:r>
      <w:r>
        <w:rPr>
          <w:rFonts w:eastAsia="宋体" w:cs="宋体" w:hint="eastAsia"/>
          <w:b/>
          <w:bCs/>
          <w:kern w:val="0"/>
          <w:szCs w:val="21"/>
        </w:rPr>
        <w:t>概述</w:t>
      </w:r>
    </w:p>
    <w:p w14:paraId="7A8D2FB3" w14:textId="77777777" w:rsidR="00D16BE9" w:rsidRDefault="00AC4FA2">
      <w:pPr>
        <w:widowControl w:val="0"/>
        <w:autoSpaceDE w:val="0"/>
        <w:autoSpaceDN w:val="0"/>
        <w:spacing w:line="300" w:lineRule="auto"/>
        <w:ind w:firstLine="360"/>
        <w:jc w:val="left"/>
        <w:rPr>
          <w:rFonts w:eastAsia="Arial" w:cs="Arial"/>
          <w:kern w:val="0"/>
          <w:sz w:val="18"/>
          <w:szCs w:val="24"/>
        </w:rPr>
      </w:pPr>
      <w:bookmarkStart w:id="132" w:name="_bookmark286"/>
      <w:bookmarkEnd w:id="132"/>
      <w:r>
        <w:rPr>
          <w:rFonts w:eastAsia="Arial" w:cs="Arial"/>
          <w:color w:val="0000FF"/>
          <w:kern w:val="0"/>
          <w:sz w:val="18"/>
          <w:szCs w:val="24"/>
        </w:rPr>
        <w:t>(</w:t>
      </w:r>
      <w:r>
        <w:rPr>
          <w:rFonts w:eastAsia="宋体" w:cs="宋体" w:hint="eastAsia"/>
          <w:color w:val="0000FF"/>
          <w:kern w:val="0"/>
          <w:sz w:val="18"/>
          <w:szCs w:val="24"/>
        </w:rPr>
        <w:t>参考</w:t>
      </w:r>
      <w:r>
        <w:rPr>
          <w:rFonts w:eastAsia="Arial" w:cs="Arial"/>
          <w:color w:val="0000FF"/>
          <w:kern w:val="0"/>
          <w:sz w:val="18"/>
          <w:szCs w:val="24"/>
        </w:rPr>
        <w:t xml:space="preserve"> ISO 14044:2006 </w:t>
      </w:r>
      <w:r>
        <w:rPr>
          <w:rFonts w:eastAsia="宋体" w:cs="宋体" w:hint="eastAsia"/>
          <w:color w:val="0000FF"/>
          <w:kern w:val="0"/>
          <w:sz w:val="18"/>
          <w:szCs w:val="24"/>
        </w:rPr>
        <w:t>第</w:t>
      </w:r>
      <w:r>
        <w:rPr>
          <w:rFonts w:eastAsia="Arial" w:cs="Arial"/>
          <w:color w:val="0000FF"/>
          <w:kern w:val="0"/>
          <w:sz w:val="18"/>
          <w:szCs w:val="24"/>
        </w:rPr>
        <w:t xml:space="preserve"> </w:t>
      </w:r>
      <w:r>
        <w:rPr>
          <w:rFonts w:eastAsia="Arial" w:cs="Arial"/>
          <w:color w:val="0000FF"/>
          <w:spacing w:val="-2"/>
          <w:kern w:val="0"/>
          <w:sz w:val="18"/>
          <w:szCs w:val="24"/>
        </w:rPr>
        <w:t xml:space="preserve">4.3.4.1 </w:t>
      </w:r>
      <w:r>
        <w:rPr>
          <w:rFonts w:eastAsia="宋体" w:cs="宋体" w:hint="eastAsia"/>
          <w:color w:val="0000FF"/>
          <w:kern w:val="0"/>
          <w:sz w:val="18"/>
          <w:szCs w:val="24"/>
        </w:rPr>
        <w:t>章的内容）</w:t>
      </w:r>
    </w:p>
    <w:p w14:paraId="156BDD64" w14:textId="77777777" w:rsidR="00D16BE9" w:rsidRDefault="00AC4FA2">
      <w:pPr>
        <w:widowControl w:val="0"/>
        <w:autoSpaceDE w:val="0"/>
        <w:autoSpaceDN w:val="0"/>
        <w:spacing w:line="300" w:lineRule="auto"/>
        <w:ind w:firstLine="420"/>
        <w:rPr>
          <w:rFonts w:eastAsia="Arial" w:cs="Arial"/>
          <w:kern w:val="0"/>
          <w:szCs w:val="21"/>
        </w:rPr>
      </w:pPr>
      <w:r>
        <w:rPr>
          <w:rFonts w:eastAsia="宋体" w:cs="宋体" w:hint="eastAsia"/>
          <w:kern w:val="0"/>
          <w:szCs w:val="21"/>
        </w:rPr>
        <w:t>对于需要采用分配（而不是替代）来解决不可进一步细分的单元过程的多功能性的情况，应确定分配标准</w:t>
      </w:r>
      <w:r>
        <w:rPr>
          <w:rFonts w:eastAsia="Arial" w:cs="Arial"/>
          <w:b/>
          <w:i/>
          <w:color w:val="000080"/>
          <w:kern w:val="0"/>
          <w:szCs w:val="21"/>
          <w:vertAlign w:val="superscript"/>
        </w:rPr>
        <w:t>168</w:t>
      </w:r>
      <w:r>
        <w:rPr>
          <w:rFonts w:eastAsia="Arial" w:cs="Arial"/>
          <w:kern w:val="0"/>
          <w:szCs w:val="21"/>
        </w:rPr>
        <w:t xml:space="preserve"> </w:t>
      </w:r>
      <w:r>
        <w:rPr>
          <w:rFonts w:eastAsia="宋体" w:cs="宋体" w:hint="eastAsia"/>
          <w:kern w:val="0"/>
          <w:szCs w:val="21"/>
        </w:rPr>
        <w:t>。</w:t>
      </w:r>
    </w:p>
    <w:p w14:paraId="66190670" w14:textId="77777777" w:rsidR="00D16BE9" w:rsidRDefault="00AC4FA2">
      <w:pPr>
        <w:widowControl w:val="0"/>
        <w:autoSpaceDE w:val="0"/>
        <w:autoSpaceDN w:val="0"/>
        <w:spacing w:line="300" w:lineRule="auto"/>
        <w:ind w:firstLine="420"/>
        <w:rPr>
          <w:rFonts w:eastAsia="Arial" w:cs="Arial"/>
          <w:kern w:val="0"/>
          <w:szCs w:val="21"/>
        </w:rPr>
      </w:pPr>
      <w:r>
        <w:rPr>
          <w:rFonts w:eastAsia="宋体" w:cs="宋体" w:hint="eastAsia"/>
          <w:kern w:val="0"/>
          <w:szCs w:val="21"/>
        </w:rPr>
        <w:t>按照</w:t>
      </w:r>
      <w:r>
        <w:rPr>
          <w:rFonts w:eastAsia="Arial" w:cs="Arial"/>
          <w:kern w:val="0"/>
          <w:szCs w:val="21"/>
        </w:rPr>
        <w:t xml:space="preserve"> ISO 14044:2006 </w:t>
      </w:r>
      <w:r>
        <w:rPr>
          <w:rFonts w:eastAsia="宋体" w:cs="宋体" w:hint="eastAsia"/>
          <w:kern w:val="0"/>
          <w:szCs w:val="21"/>
        </w:rPr>
        <w:t>中的同样建议，分配标准通过两步程序确定，以物理因果关系为起点和基础。</w:t>
      </w:r>
    </w:p>
    <w:p w14:paraId="6918F0F8" w14:textId="77777777" w:rsidR="00D16BE9" w:rsidRDefault="00AC4FA2">
      <w:pPr>
        <w:widowControl w:val="0"/>
        <w:autoSpaceDE w:val="0"/>
        <w:autoSpaceDN w:val="0"/>
        <w:spacing w:line="300" w:lineRule="auto"/>
        <w:ind w:firstLine="420"/>
        <w:rPr>
          <w:rFonts w:eastAsia="Arial" w:cs="Arial"/>
          <w:kern w:val="0"/>
          <w:szCs w:val="21"/>
        </w:rPr>
      </w:pPr>
      <w:r>
        <w:rPr>
          <w:rFonts w:eastAsia="宋体" w:cs="宋体" w:hint="eastAsia"/>
          <w:kern w:val="0"/>
          <w:szCs w:val="21"/>
        </w:rPr>
        <w:t>以下各</w:t>
      </w:r>
      <w:r>
        <w:rPr>
          <w:rFonts w:eastAsia="宋体" w:cs="宋体" w:hint="eastAsia"/>
          <w:spacing w:val="-2"/>
          <w:kern w:val="0"/>
          <w:szCs w:val="21"/>
        </w:rPr>
        <w:t>小节</w:t>
      </w:r>
      <w:r>
        <w:rPr>
          <w:rFonts w:eastAsia="宋体" w:cs="宋体" w:hint="eastAsia"/>
          <w:kern w:val="0"/>
          <w:szCs w:val="21"/>
        </w:rPr>
        <w:t>将对这两步程序进行总结</w:t>
      </w:r>
      <w:r>
        <w:rPr>
          <w:rFonts w:eastAsia="宋体" w:cs="宋体" w:hint="eastAsia"/>
          <w:spacing w:val="-2"/>
          <w:kern w:val="0"/>
          <w:szCs w:val="21"/>
        </w:rPr>
        <w:t>：</w:t>
      </w:r>
    </w:p>
    <w:p w14:paraId="7CE144B7" w14:textId="77777777" w:rsidR="00D16BE9" w:rsidRDefault="00AC4FA2">
      <w:pPr>
        <w:pStyle w:val="afc"/>
        <w:widowControl w:val="0"/>
        <w:numPr>
          <w:ilvl w:val="0"/>
          <w:numId w:val="98"/>
        </w:numPr>
        <w:autoSpaceDE w:val="0"/>
        <w:autoSpaceDN w:val="0"/>
        <w:spacing w:line="300" w:lineRule="auto"/>
        <w:ind w:left="0" w:firstLine="420"/>
        <w:rPr>
          <w:rFonts w:eastAsia="Arial" w:cs="Arial"/>
          <w:kern w:val="0"/>
          <w:szCs w:val="21"/>
        </w:rPr>
      </w:pPr>
      <w:r>
        <w:rPr>
          <w:rFonts w:eastAsia="宋体" w:cs="宋体" w:hint="eastAsia"/>
          <w:kern w:val="0"/>
          <w:szCs w:val="21"/>
        </w:rPr>
        <w:t>作为第一标准，</w:t>
      </w:r>
      <w:proofErr w:type="gramStart"/>
      <w:r>
        <w:rPr>
          <w:rFonts w:eastAsia="宋体" w:cs="宋体" w:hint="eastAsia"/>
          <w:kern w:val="0"/>
          <w:szCs w:val="21"/>
        </w:rPr>
        <w:t>每个非</w:t>
      </w:r>
      <w:proofErr w:type="gramEnd"/>
      <w:r>
        <w:rPr>
          <w:rFonts w:eastAsia="宋体" w:cs="宋体" w:hint="eastAsia"/>
          <w:kern w:val="0"/>
          <w:szCs w:val="21"/>
        </w:rPr>
        <w:t>功能流程与流程中的共同功能之间的其他</w:t>
      </w:r>
      <w:r>
        <w:rPr>
          <w:rFonts w:eastAsia="Arial" w:cs="Arial"/>
          <w:kern w:val="0"/>
          <w:szCs w:val="21"/>
        </w:rPr>
        <w:t xml:space="preserve"> "</w:t>
      </w:r>
      <w:r>
        <w:rPr>
          <w:rFonts w:eastAsia="宋体" w:cs="宋体" w:hint="eastAsia"/>
          <w:kern w:val="0"/>
          <w:szCs w:val="21"/>
        </w:rPr>
        <w:t>确定物理因果关系</w:t>
      </w:r>
      <w:r>
        <w:rPr>
          <w:rFonts w:eastAsia="Arial" w:cs="Arial"/>
          <w:kern w:val="0"/>
          <w:szCs w:val="21"/>
        </w:rPr>
        <w:t xml:space="preserve"> "</w:t>
      </w:r>
      <w:r>
        <w:rPr>
          <w:rFonts w:eastAsia="宋体" w:cs="宋体" w:hint="eastAsia"/>
          <w:kern w:val="0"/>
          <w:szCs w:val="21"/>
        </w:rPr>
        <w:t>将被确定并应用于</w:t>
      </w:r>
      <w:r>
        <w:rPr>
          <w:rFonts w:eastAsia="Arial" w:cs="Arial"/>
          <w:b/>
          <w:i/>
          <w:color w:val="000080"/>
          <w:kern w:val="0"/>
          <w:szCs w:val="21"/>
          <w:vertAlign w:val="superscript"/>
        </w:rPr>
        <w:t>169</w:t>
      </w:r>
      <w:r>
        <w:rPr>
          <w:rFonts w:eastAsia="Arial" w:cs="Arial"/>
          <w:kern w:val="0"/>
          <w:szCs w:val="21"/>
        </w:rPr>
        <w:t xml:space="preserve"> </w:t>
      </w:r>
      <w:r>
        <w:rPr>
          <w:rFonts w:eastAsia="宋体" w:cs="宋体" w:hint="eastAsia"/>
          <w:kern w:val="0"/>
          <w:szCs w:val="21"/>
        </w:rPr>
        <w:t>。其中部分工作是使用虚拟细分方法，尽可能将流程分配给协同功能。</w:t>
      </w:r>
    </w:p>
    <w:p w14:paraId="69160C86" w14:textId="77777777" w:rsidR="00D16BE9" w:rsidRDefault="00AC4FA2">
      <w:pPr>
        <w:pStyle w:val="afc"/>
        <w:widowControl w:val="0"/>
        <w:numPr>
          <w:ilvl w:val="0"/>
          <w:numId w:val="98"/>
        </w:numPr>
        <w:autoSpaceDE w:val="0"/>
        <w:autoSpaceDN w:val="0"/>
        <w:spacing w:line="300" w:lineRule="auto"/>
        <w:ind w:left="0" w:firstLine="420"/>
        <w:rPr>
          <w:rFonts w:eastAsia="Arial" w:cs="Arial"/>
          <w:kern w:val="0"/>
          <w:szCs w:val="21"/>
        </w:rPr>
      </w:pPr>
      <w:r>
        <w:rPr>
          <w:rFonts w:eastAsia="宋体" w:cs="宋体" w:hint="eastAsia"/>
          <w:kern w:val="0"/>
          <w:szCs w:val="21"/>
        </w:rPr>
        <w:t>对于无法以这种方式分配的流量，应采用第二种通用分配标准进行分配，即在特定条件下，共同功</w:t>
      </w:r>
      <w:r>
        <w:rPr>
          <w:rFonts w:eastAsia="Arial" w:cs="Arial"/>
          <w:kern w:val="0"/>
          <w:szCs w:val="21"/>
        </w:rPr>
        <w:t xml:space="preserve"> </w:t>
      </w:r>
      <w:r>
        <w:rPr>
          <w:rFonts w:eastAsia="宋体" w:cs="宋体" w:hint="eastAsia"/>
          <w:kern w:val="0"/>
          <w:szCs w:val="21"/>
        </w:rPr>
        <w:t>能在其离开流程（或进入流程，如废物和生命末期处理服务）时的市场价值。</w:t>
      </w:r>
    </w:p>
    <w:p w14:paraId="0DEB6E30" w14:textId="77777777" w:rsidR="00D16BE9" w:rsidRDefault="00AC4FA2">
      <w:pPr>
        <w:widowControl w:val="0"/>
        <w:autoSpaceDE w:val="0"/>
        <w:autoSpaceDN w:val="0"/>
        <w:spacing w:line="300" w:lineRule="auto"/>
        <w:ind w:firstLine="420"/>
        <w:rPr>
          <w:rFonts w:eastAsia="Arial" w:cs="Arial"/>
          <w:kern w:val="0"/>
          <w:szCs w:val="21"/>
        </w:rPr>
      </w:pPr>
      <w:r>
        <w:rPr>
          <w:rFonts w:eastAsia="宋体" w:cs="宋体" w:hint="eastAsia"/>
          <w:kern w:val="0"/>
          <w:szCs w:val="21"/>
        </w:rPr>
        <w:t>虽然第一条标准的某些规则和示例显而易见，但情况并非总是如此。因此，本文从简单和明显的情况入手，</w:t>
      </w:r>
      <w:r>
        <w:rPr>
          <w:rFonts w:eastAsia="宋体" w:cs="宋体" w:hint="eastAsia"/>
          <w:spacing w:val="-3"/>
          <w:kern w:val="0"/>
          <w:szCs w:val="21"/>
        </w:rPr>
        <w:t>努力</w:t>
      </w:r>
      <w:r>
        <w:rPr>
          <w:rFonts w:eastAsia="宋体" w:cs="宋体" w:hint="eastAsia"/>
          <w:kern w:val="0"/>
          <w:szCs w:val="21"/>
        </w:rPr>
        <w:t>明确说明和举例说明这一程序，以确保在实践中的可重复性。</w:t>
      </w:r>
    </w:p>
    <w:p w14:paraId="1BEEE46F" w14:textId="77777777" w:rsidR="00D16BE9" w:rsidRDefault="00AC4FA2">
      <w:pPr>
        <w:widowControl w:val="0"/>
        <w:autoSpaceDE w:val="0"/>
        <w:autoSpaceDN w:val="0"/>
        <w:spacing w:line="300" w:lineRule="auto"/>
        <w:ind w:firstLine="420"/>
        <w:rPr>
          <w:rFonts w:eastAsia="宋体" w:cs="宋体"/>
          <w:kern w:val="0"/>
          <w:szCs w:val="21"/>
        </w:rPr>
      </w:pPr>
      <w:r>
        <w:rPr>
          <w:rFonts w:eastAsia="宋体" w:cs="宋体" w:hint="eastAsia"/>
          <w:kern w:val="0"/>
          <w:szCs w:val="21"/>
        </w:rPr>
        <w:t>废弃物和报废产品的回收利用是一个特殊问题，需要采取更多步骤，因此在单独的附件</w:t>
      </w:r>
      <w:r>
        <w:rPr>
          <w:rFonts w:eastAsia="Arial" w:cs="Arial"/>
          <w:kern w:val="0"/>
          <w:szCs w:val="21"/>
        </w:rPr>
        <w:t xml:space="preserve"> </w:t>
      </w:r>
      <w:hyperlink w:anchor="_bookmark356" w:history="1">
        <w:r>
          <w:rPr>
            <w:rFonts w:eastAsia="Arial" w:cs="Arial"/>
            <w:kern w:val="0"/>
            <w:szCs w:val="21"/>
          </w:rPr>
          <w:t>14</w:t>
        </w:r>
      </w:hyperlink>
      <w:r>
        <w:rPr>
          <w:rFonts w:eastAsia="Arial" w:cs="Arial"/>
          <w:kern w:val="0"/>
          <w:szCs w:val="21"/>
        </w:rPr>
        <w:t xml:space="preserve"> </w:t>
      </w:r>
      <w:r>
        <w:rPr>
          <w:rFonts w:eastAsia="宋体" w:cs="宋体" w:hint="eastAsia"/>
          <w:kern w:val="0"/>
          <w:szCs w:val="21"/>
        </w:rPr>
        <w:t>中进行了阐述。</w:t>
      </w:r>
    </w:p>
    <w:p w14:paraId="36BE2442" w14:textId="77777777" w:rsidR="00D16BE9" w:rsidRDefault="00AC4FA2">
      <w:pPr>
        <w:widowControl w:val="0"/>
        <w:autoSpaceDE w:val="0"/>
        <w:autoSpaceDN w:val="0"/>
        <w:spacing w:line="300" w:lineRule="auto"/>
        <w:ind w:firstLine="422"/>
        <w:jc w:val="left"/>
        <w:outlineLvl w:val="3"/>
        <w:rPr>
          <w:rFonts w:eastAsia="Arial" w:cs="Arial"/>
          <w:b/>
          <w:bCs/>
          <w:kern w:val="0"/>
          <w:szCs w:val="21"/>
        </w:rPr>
      </w:pPr>
      <w:r>
        <w:rPr>
          <w:rFonts w:eastAsia="Arial" w:cs="Arial"/>
          <w:b/>
          <w:bCs/>
          <w:kern w:val="0"/>
          <w:szCs w:val="21"/>
        </w:rPr>
        <w:t>7.</w:t>
      </w:r>
      <w:r>
        <w:rPr>
          <w:rFonts w:cs="Arial" w:hint="eastAsia"/>
          <w:b/>
          <w:bCs/>
          <w:kern w:val="0"/>
          <w:szCs w:val="21"/>
        </w:rPr>
        <w:t>9</w:t>
      </w:r>
      <w:r>
        <w:rPr>
          <w:rFonts w:eastAsia="Arial" w:cs="Arial"/>
          <w:b/>
          <w:bCs/>
          <w:kern w:val="0"/>
          <w:szCs w:val="21"/>
        </w:rPr>
        <w:t>.</w:t>
      </w:r>
      <w:r>
        <w:rPr>
          <w:rFonts w:cs="Arial" w:hint="eastAsia"/>
          <w:b/>
          <w:bCs/>
          <w:kern w:val="0"/>
          <w:szCs w:val="21"/>
        </w:rPr>
        <w:t>3</w:t>
      </w:r>
      <w:r>
        <w:rPr>
          <w:rFonts w:eastAsia="Arial" w:cs="Arial"/>
          <w:b/>
          <w:bCs/>
          <w:kern w:val="0"/>
          <w:szCs w:val="21"/>
        </w:rPr>
        <w:t>.</w:t>
      </w:r>
      <w:r>
        <w:rPr>
          <w:rFonts w:cs="Arial" w:hint="eastAsia"/>
          <w:b/>
          <w:bCs/>
          <w:kern w:val="0"/>
          <w:szCs w:val="21"/>
        </w:rPr>
        <w:t>2</w:t>
      </w:r>
      <w:r>
        <w:rPr>
          <w:rFonts w:eastAsia="宋体" w:cs="宋体" w:hint="eastAsia"/>
          <w:b/>
          <w:bCs/>
          <w:kern w:val="0"/>
          <w:szCs w:val="21"/>
        </w:rPr>
        <w:t>第一项标准</w:t>
      </w:r>
      <w:r>
        <w:rPr>
          <w:rFonts w:eastAsia="宋体" w:cs="宋体" w:hint="eastAsia"/>
          <w:b/>
          <w:bCs/>
          <w:kern w:val="0"/>
          <w:szCs w:val="21"/>
        </w:rPr>
        <w:t xml:space="preserve"> "</w:t>
      </w:r>
      <w:r>
        <w:rPr>
          <w:rFonts w:eastAsia="宋体" w:cs="宋体" w:hint="eastAsia"/>
          <w:b/>
          <w:bCs/>
          <w:kern w:val="0"/>
          <w:szCs w:val="21"/>
        </w:rPr>
        <w:t>确定物理因果关系</w:t>
      </w:r>
      <w:r>
        <w:rPr>
          <w:rFonts w:eastAsia="宋体" w:cs="宋体" w:hint="eastAsia"/>
          <w:b/>
          <w:bCs/>
          <w:kern w:val="0"/>
          <w:szCs w:val="21"/>
        </w:rPr>
        <w:t>"</w:t>
      </w:r>
    </w:p>
    <w:p w14:paraId="3781B8B7" w14:textId="77777777" w:rsidR="00D16BE9" w:rsidRDefault="00AC4FA2">
      <w:pPr>
        <w:widowControl w:val="0"/>
        <w:autoSpaceDE w:val="0"/>
        <w:autoSpaceDN w:val="0"/>
        <w:spacing w:line="300" w:lineRule="auto"/>
        <w:ind w:firstLine="321"/>
        <w:jc w:val="left"/>
        <w:rPr>
          <w:rFonts w:eastAsia="Arial" w:cs="Arial"/>
          <w:b/>
          <w:bCs/>
          <w:kern w:val="0"/>
          <w:sz w:val="16"/>
        </w:rPr>
      </w:pPr>
      <w:bookmarkStart w:id="133" w:name="_bookmark287"/>
      <w:bookmarkEnd w:id="133"/>
      <w:r>
        <w:rPr>
          <w:rFonts w:eastAsia="Arial" w:cs="Arial"/>
          <w:b/>
          <w:bCs/>
          <w:color w:val="0000FF"/>
          <w:kern w:val="0"/>
          <w:sz w:val="16"/>
        </w:rPr>
        <w:t>(</w:t>
      </w:r>
      <w:r>
        <w:rPr>
          <w:rFonts w:eastAsia="宋体" w:cs="宋体" w:hint="eastAsia"/>
          <w:b/>
          <w:bCs/>
          <w:color w:val="0000FF"/>
          <w:kern w:val="0"/>
          <w:sz w:val="16"/>
        </w:rPr>
        <w:t>参考</w:t>
      </w:r>
      <w:r>
        <w:rPr>
          <w:rFonts w:eastAsia="Arial" w:cs="Arial"/>
          <w:b/>
          <w:bCs/>
          <w:color w:val="0000FF"/>
          <w:kern w:val="0"/>
          <w:sz w:val="16"/>
        </w:rPr>
        <w:t xml:space="preserve"> ISO 14044:2006 </w:t>
      </w:r>
      <w:r>
        <w:rPr>
          <w:rFonts w:eastAsia="宋体" w:cs="宋体" w:hint="eastAsia"/>
          <w:b/>
          <w:bCs/>
          <w:color w:val="0000FF"/>
          <w:kern w:val="0"/>
          <w:sz w:val="16"/>
        </w:rPr>
        <w:t>第</w:t>
      </w:r>
      <w:r>
        <w:rPr>
          <w:rFonts w:eastAsia="Arial" w:cs="Arial"/>
          <w:b/>
          <w:bCs/>
          <w:color w:val="0000FF"/>
          <w:kern w:val="0"/>
          <w:sz w:val="16"/>
        </w:rPr>
        <w:t xml:space="preserve"> </w:t>
      </w:r>
      <w:r>
        <w:rPr>
          <w:rFonts w:eastAsia="Arial" w:cs="Arial"/>
          <w:b/>
          <w:bCs/>
          <w:color w:val="0000FF"/>
          <w:spacing w:val="-2"/>
          <w:kern w:val="0"/>
          <w:sz w:val="16"/>
        </w:rPr>
        <w:t xml:space="preserve">4.3.4.2 </w:t>
      </w:r>
      <w:r>
        <w:rPr>
          <w:rFonts w:eastAsia="宋体" w:cs="宋体" w:hint="eastAsia"/>
          <w:b/>
          <w:bCs/>
          <w:color w:val="0000FF"/>
          <w:kern w:val="0"/>
          <w:sz w:val="16"/>
        </w:rPr>
        <w:t>章的内容）</w:t>
      </w:r>
    </w:p>
    <w:p w14:paraId="06981BED" w14:textId="77777777" w:rsidR="00D16BE9" w:rsidRDefault="00AC4FA2">
      <w:pPr>
        <w:widowControl w:val="0"/>
        <w:autoSpaceDE w:val="0"/>
        <w:autoSpaceDN w:val="0"/>
        <w:spacing w:line="300" w:lineRule="auto"/>
        <w:ind w:firstLine="422"/>
        <w:rPr>
          <w:rFonts w:eastAsia="Arial" w:cs="Arial"/>
          <w:b/>
          <w:bCs/>
          <w:kern w:val="0"/>
          <w:szCs w:val="21"/>
        </w:rPr>
      </w:pPr>
      <w:r>
        <w:rPr>
          <w:rFonts w:eastAsia="宋体" w:cs="宋体" w:hint="eastAsia"/>
          <w:b/>
          <w:bCs/>
          <w:kern w:val="0"/>
          <w:szCs w:val="21"/>
        </w:rPr>
        <w:t>确定物理</w:t>
      </w:r>
      <w:r>
        <w:rPr>
          <w:rFonts w:eastAsia="宋体" w:cs="宋体" w:hint="eastAsia"/>
          <w:b/>
          <w:bCs/>
          <w:spacing w:val="-2"/>
          <w:kern w:val="0"/>
          <w:szCs w:val="21"/>
        </w:rPr>
        <w:t>因果关系</w:t>
      </w:r>
    </w:p>
    <w:p w14:paraId="1474059A" w14:textId="77777777" w:rsidR="00D16BE9" w:rsidRDefault="00AC4FA2">
      <w:pPr>
        <w:widowControl w:val="0"/>
        <w:autoSpaceDE w:val="0"/>
        <w:autoSpaceDN w:val="0"/>
        <w:spacing w:line="300" w:lineRule="auto"/>
        <w:ind w:firstLine="420"/>
        <w:rPr>
          <w:rFonts w:eastAsia="Arial" w:cs="Arial"/>
          <w:kern w:val="0"/>
          <w:szCs w:val="21"/>
        </w:rPr>
      </w:pPr>
      <w:r>
        <w:rPr>
          <w:rFonts w:eastAsia="宋体" w:cs="宋体" w:hint="eastAsia"/>
          <w:kern w:val="0"/>
          <w:szCs w:val="21"/>
        </w:rPr>
        <w:t>决定性的物理因果关系既</w:t>
      </w:r>
      <w:r>
        <w:rPr>
          <w:rFonts w:eastAsia="宋体" w:cs="宋体" w:hint="eastAsia"/>
          <w:spacing w:val="-1"/>
          <w:kern w:val="0"/>
          <w:szCs w:val="21"/>
        </w:rPr>
        <w:t>与</w:t>
      </w:r>
      <w:r>
        <w:rPr>
          <w:rFonts w:eastAsia="宋体" w:cs="宋体" w:hint="eastAsia"/>
          <w:kern w:val="0"/>
          <w:szCs w:val="21"/>
        </w:rPr>
        <w:t>商品有关，也与服务有关。这一表述由三个部分组成：因果性、物理性和决定性：</w:t>
      </w:r>
    </w:p>
    <w:p w14:paraId="4207A8C1" w14:textId="77777777" w:rsidR="00D16BE9" w:rsidRDefault="00AC4FA2">
      <w:pPr>
        <w:widowControl w:val="0"/>
        <w:tabs>
          <w:tab w:val="left" w:pos="1115"/>
        </w:tabs>
        <w:autoSpaceDE w:val="0"/>
        <w:autoSpaceDN w:val="0"/>
        <w:spacing w:line="300" w:lineRule="auto"/>
        <w:ind w:firstLine="420"/>
        <w:rPr>
          <w:rFonts w:eastAsia="Arial" w:cs="Arial"/>
          <w:kern w:val="0"/>
          <w:szCs w:val="21"/>
        </w:rPr>
      </w:pPr>
      <w:r>
        <w:rPr>
          <w:rFonts w:cs="Arial" w:hint="eastAsia"/>
          <w:kern w:val="0"/>
          <w:szCs w:val="21"/>
        </w:rPr>
        <w:t xml:space="preserve">- </w:t>
      </w:r>
      <w:r>
        <w:rPr>
          <w:rFonts w:eastAsia="Arial" w:cs="Arial"/>
          <w:kern w:val="0"/>
          <w:szCs w:val="21"/>
        </w:rPr>
        <w:t>"</w:t>
      </w:r>
      <w:r>
        <w:rPr>
          <w:rFonts w:eastAsia="宋体" w:cs="宋体" w:hint="eastAsia"/>
          <w:kern w:val="0"/>
          <w:szCs w:val="21"/>
        </w:rPr>
        <w:t>因果关系</w:t>
      </w:r>
      <w:r>
        <w:rPr>
          <w:rFonts w:eastAsia="Arial" w:cs="Arial"/>
          <w:kern w:val="0"/>
          <w:szCs w:val="21"/>
        </w:rPr>
        <w:t xml:space="preserve"> "</w:t>
      </w:r>
      <w:r>
        <w:rPr>
          <w:rFonts w:eastAsia="宋体" w:cs="宋体" w:hint="eastAsia"/>
          <w:kern w:val="0"/>
          <w:szCs w:val="21"/>
        </w:rPr>
        <w:t>涉及非功能流的存在和数量是否由相应的共同功能引起的问题。</w:t>
      </w:r>
    </w:p>
    <w:p w14:paraId="3AE1DCB7" w14:textId="77777777" w:rsidR="00D16BE9" w:rsidRDefault="00AC4FA2">
      <w:pPr>
        <w:widowControl w:val="0"/>
        <w:tabs>
          <w:tab w:val="left" w:pos="1115"/>
        </w:tabs>
        <w:autoSpaceDE w:val="0"/>
        <w:autoSpaceDN w:val="0"/>
        <w:spacing w:line="300" w:lineRule="auto"/>
        <w:ind w:firstLine="420"/>
        <w:rPr>
          <w:rFonts w:eastAsia="Arial" w:cs="Arial"/>
          <w:kern w:val="0"/>
          <w:sz w:val="22"/>
        </w:rPr>
      </w:pPr>
      <w:r>
        <w:rPr>
          <w:rFonts w:cs="Arial" w:hint="eastAsia"/>
          <w:kern w:val="0"/>
          <w:szCs w:val="21"/>
        </w:rPr>
        <w:t xml:space="preserve">- </w:t>
      </w:r>
      <w:r>
        <w:rPr>
          <w:rFonts w:eastAsia="Arial" w:cs="Arial"/>
          <w:kern w:val="0"/>
          <w:szCs w:val="21"/>
        </w:rPr>
        <w:t>"</w:t>
      </w:r>
      <w:r>
        <w:rPr>
          <w:rFonts w:eastAsia="宋体" w:cs="宋体" w:hint="eastAsia"/>
          <w:kern w:val="0"/>
          <w:szCs w:val="21"/>
        </w:rPr>
        <w:t>物理因果关系</w:t>
      </w:r>
      <w:r>
        <w:rPr>
          <w:rFonts w:eastAsia="Arial" w:cs="Arial"/>
          <w:kern w:val="0"/>
          <w:szCs w:val="21"/>
        </w:rPr>
        <w:t xml:space="preserve"> "</w:t>
      </w:r>
      <w:r>
        <w:rPr>
          <w:rFonts w:eastAsia="宋体" w:cs="宋体" w:hint="eastAsia"/>
          <w:kern w:val="0"/>
          <w:szCs w:val="21"/>
        </w:rPr>
        <w:t>是指，该因果关系应是物理上可确定的因果关系，包括广泛的物理流属性</w:t>
      </w:r>
      <w:r>
        <w:rPr>
          <w:rFonts w:eastAsia="Arial" w:cs="Arial"/>
          <w:kern w:val="0"/>
          <w:szCs w:val="21"/>
        </w:rPr>
        <w:t xml:space="preserve"> </w:t>
      </w:r>
      <w:r>
        <w:rPr>
          <w:rFonts w:eastAsia="宋体" w:cs="宋体" w:hint="eastAsia"/>
          <w:kern w:val="0"/>
          <w:szCs w:val="21"/>
        </w:rPr>
        <w:t>（例如，特别是能量含量（</w:t>
      </w:r>
      <w:proofErr w:type="gramStart"/>
      <w:r>
        <w:rPr>
          <w:rFonts w:eastAsia="宋体" w:cs="宋体" w:hint="eastAsia"/>
          <w:kern w:val="0"/>
          <w:szCs w:val="21"/>
        </w:rPr>
        <w:t>焓</w:t>
      </w:r>
      <w:proofErr w:type="gramEnd"/>
      <w:r>
        <w:rPr>
          <w:rFonts w:eastAsia="宋体" w:cs="宋体" w:hint="eastAsia"/>
          <w:kern w:val="0"/>
          <w:szCs w:val="21"/>
        </w:rPr>
        <w:t>、热值下限和上限、放热、熵）、质量、体积、长度</w:t>
      </w:r>
      <w:r>
        <w:rPr>
          <w:rFonts w:eastAsia="Arial" w:cs="Arial"/>
          <w:kern w:val="0"/>
          <w:szCs w:val="21"/>
        </w:rPr>
        <w:t>/</w:t>
      </w:r>
      <w:r>
        <w:rPr>
          <w:rFonts w:eastAsia="宋体" w:cs="宋体" w:hint="eastAsia"/>
          <w:kern w:val="0"/>
          <w:szCs w:val="21"/>
        </w:rPr>
        <w:t>距离、</w:t>
      </w:r>
      <w:proofErr w:type="gramStart"/>
      <w:r>
        <w:rPr>
          <w:rFonts w:eastAsia="宋体" w:cs="宋体" w:hint="eastAsia"/>
          <w:kern w:val="0"/>
          <w:szCs w:val="21"/>
        </w:rPr>
        <w:t>特定元</w:t>
      </w:r>
      <w:proofErr w:type="gramEnd"/>
      <w:r>
        <w:rPr>
          <w:rFonts w:eastAsia="Arial" w:cs="Arial"/>
          <w:kern w:val="0"/>
          <w:szCs w:val="21"/>
        </w:rPr>
        <w:t xml:space="preserve"> </w:t>
      </w:r>
      <w:r>
        <w:rPr>
          <w:rFonts w:eastAsia="宋体" w:cs="宋体" w:hint="eastAsia"/>
          <w:kern w:val="0"/>
          <w:szCs w:val="21"/>
        </w:rPr>
        <w:t>素</w:t>
      </w:r>
      <w:r>
        <w:rPr>
          <w:rFonts w:eastAsia="Arial" w:cs="Arial"/>
          <w:kern w:val="0"/>
          <w:szCs w:val="21"/>
        </w:rPr>
        <w:t>/</w:t>
      </w:r>
      <w:r>
        <w:rPr>
          <w:rFonts w:eastAsia="宋体" w:cs="宋体" w:hint="eastAsia"/>
          <w:kern w:val="0"/>
          <w:szCs w:val="21"/>
        </w:rPr>
        <w:t>物质</w:t>
      </w:r>
      <w:r>
        <w:rPr>
          <w:rFonts w:eastAsia="Arial" w:cs="Arial"/>
          <w:kern w:val="0"/>
          <w:szCs w:val="21"/>
        </w:rPr>
        <w:t>/</w:t>
      </w:r>
      <w:r>
        <w:rPr>
          <w:rFonts w:eastAsia="宋体" w:cs="宋体" w:hint="eastAsia"/>
          <w:kern w:val="0"/>
          <w:szCs w:val="21"/>
        </w:rPr>
        <w:t>材料</w:t>
      </w:r>
      <w:r>
        <w:rPr>
          <w:rFonts w:eastAsia="Arial" w:cs="Arial"/>
          <w:kern w:val="0"/>
          <w:szCs w:val="21"/>
        </w:rPr>
        <w:t>/</w:t>
      </w:r>
      <w:r>
        <w:rPr>
          <w:rFonts w:eastAsia="宋体" w:cs="宋体" w:hint="eastAsia"/>
          <w:kern w:val="0"/>
          <w:szCs w:val="21"/>
        </w:rPr>
        <w:t>部件含量、件数（项目数、个体数、微粒</w:t>
      </w:r>
      <w:r>
        <w:rPr>
          <w:rFonts w:eastAsia="Arial" w:cs="Arial"/>
          <w:kern w:val="0"/>
          <w:szCs w:val="21"/>
        </w:rPr>
        <w:t>/</w:t>
      </w:r>
      <w:r>
        <w:rPr>
          <w:rFonts w:eastAsia="宋体" w:cs="宋体" w:hint="eastAsia"/>
          <w:kern w:val="0"/>
          <w:szCs w:val="21"/>
        </w:rPr>
        <w:t>摩尔数））。就服务而言，物理性质通常与服务时间</w:t>
      </w:r>
      <w:r>
        <w:rPr>
          <w:rFonts w:eastAsia="Arial" w:cs="Arial"/>
          <w:kern w:val="0"/>
          <w:szCs w:val="21"/>
        </w:rPr>
        <w:t>/</w:t>
      </w:r>
      <w:r>
        <w:rPr>
          <w:rFonts w:eastAsia="宋体" w:cs="宋体" w:hint="eastAsia"/>
          <w:kern w:val="0"/>
          <w:szCs w:val="21"/>
        </w:rPr>
        <w:t>持续时间结合使用，例如</w:t>
      </w:r>
    </w:p>
    <w:p w14:paraId="05DD21D7" w14:textId="77777777" w:rsidR="00D16BE9" w:rsidRDefault="00AC4FA2">
      <w:pPr>
        <w:pStyle w:val="a8"/>
        <w:spacing w:line="300" w:lineRule="auto"/>
        <w:ind w:firstLineChars="200" w:firstLine="420"/>
        <w:jc w:val="both"/>
        <w:rPr>
          <w:szCs w:val="21"/>
          <w:lang w:eastAsia="zh-CN"/>
        </w:rPr>
      </w:pPr>
      <w:r>
        <w:rPr>
          <w:noProof/>
        </w:rPr>
        <mc:AlternateContent>
          <mc:Choice Requires="wps">
            <w:drawing>
              <wp:anchor distT="0" distB="0" distL="0" distR="0" simplePos="0" relativeHeight="251678208" behindDoc="1" locked="0" layoutInCell="1" allowOverlap="1" wp14:anchorId="1EC40871" wp14:editId="61848894">
                <wp:simplePos x="0" y="0"/>
                <wp:positionH relativeFrom="page">
                  <wp:posOffset>1143000</wp:posOffset>
                </wp:positionH>
                <wp:positionV relativeFrom="paragraph">
                  <wp:posOffset>250190</wp:posOffset>
                </wp:positionV>
                <wp:extent cx="1828800" cy="6985"/>
                <wp:effectExtent l="0" t="0" r="0" b="0"/>
                <wp:wrapTopAndBottom/>
                <wp:docPr id="1796733438" name="docshape11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28800" cy="6985"/>
                        </a:xfrm>
                        <a:prstGeom prst="rect">
                          <a:avLst/>
                        </a:prstGeom>
                        <a:solidFill>
                          <a:srgbClr val="000000"/>
                        </a:solidFill>
                        <a:ln>
                          <a:noFill/>
                        </a:ln>
                      </wps:spPr>
                      <wps:bodyPr rot="0" vert="horz" wrap="square" lIns="91440" tIns="45720" rIns="91440" bIns="45720" anchor="t" anchorCtr="0" upright="1">
                        <a:noAutofit/>
                      </wps:bodyPr>
                    </wps:wsp>
                  </a:graphicData>
                </a:graphic>
              </wp:anchor>
            </w:drawing>
          </mc:Choice>
          <mc:Fallback xmlns:wpsCustomData="http://www.wps.cn/officeDocument/2013/wpsCustomData">
            <w:pict>
              <v:rect id="docshape1133" o:spid="_x0000_s1026" o:spt="1" style="position:absolute;left:0pt;margin-left:90pt;margin-top:19.7pt;height:0.55pt;width:144pt;mso-position-horizontal-relative:page;mso-wrap-distance-bottom:0pt;mso-wrap-distance-top:0pt;z-index:-251558912;mso-width-relative:page;mso-height-relative:page;" fillcolor="#000000" filled="t" stroked="f" coordsize="21600,21600" o:gfxdata="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">
                <v:fill on="t" focussize="0,0"/>
                <v:stroke on="f"/>
                <v:imagedata o:title=""/>
                <o:lock v:ext="edit" aspectratio="f"/>
                <w10:wrap type="topAndBottom"/>
              </v:rect>
            </w:pict>
          </mc:Fallback>
        </mc:AlternateContent>
      </w:r>
    </w:p>
    <w:p w14:paraId="0F67E1EA" w14:textId="77777777" w:rsidR="00D16BE9" w:rsidRDefault="00AC4FA2">
      <w:pPr>
        <w:widowControl w:val="0"/>
        <w:autoSpaceDE w:val="0"/>
        <w:autoSpaceDN w:val="0"/>
        <w:spacing w:line="300" w:lineRule="auto"/>
        <w:ind w:firstLine="361"/>
        <w:rPr>
          <w:rFonts w:eastAsia="Arial" w:cs="Arial"/>
          <w:kern w:val="0"/>
          <w:sz w:val="18"/>
        </w:rPr>
      </w:pPr>
      <w:r>
        <w:rPr>
          <w:rFonts w:eastAsia="Arial" w:cs="Arial"/>
          <w:b/>
          <w:color w:val="000080"/>
          <w:kern w:val="0"/>
          <w:sz w:val="18"/>
          <w:vertAlign w:val="superscript"/>
        </w:rPr>
        <w:t>168</w:t>
      </w:r>
      <w:r>
        <w:rPr>
          <w:rFonts w:eastAsia="宋体" w:cs="宋体" w:hint="eastAsia"/>
          <w:kern w:val="0"/>
          <w:sz w:val="18"/>
        </w:rPr>
        <w:t>但要注意的是，如果从有限的、理论上的决策后果角度来看，系统扩展</w:t>
      </w:r>
      <w:r>
        <w:rPr>
          <w:rFonts w:eastAsia="Arial" w:cs="Arial"/>
          <w:kern w:val="0"/>
          <w:sz w:val="18"/>
        </w:rPr>
        <w:t>/</w:t>
      </w:r>
      <w:r>
        <w:rPr>
          <w:rFonts w:eastAsia="宋体" w:cs="宋体" w:hint="eastAsia"/>
          <w:kern w:val="0"/>
          <w:sz w:val="18"/>
        </w:rPr>
        <w:t>替代才是正确的做法，那么在这种情况下也可能需要进行分配。</w:t>
      </w:r>
    </w:p>
    <w:p w14:paraId="1F529950" w14:textId="77777777" w:rsidR="00D16BE9" w:rsidRDefault="00AC4FA2">
      <w:pPr>
        <w:pStyle w:val="a8"/>
        <w:spacing w:line="300" w:lineRule="auto"/>
        <w:ind w:firstLineChars="200" w:firstLine="361"/>
        <w:jc w:val="both"/>
        <w:rPr>
          <w:szCs w:val="21"/>
          <w:lang w:eastAsia="zh-CN"/>
        </w:rPr>
      </w:pPr>
      <w:r>
        <w:rPr>
          <w:b/>
          <w:color w:val="000080"/>
          <w:sz w:val="18"/>
          <w:vertAlign w:val="superscript"/>
          <w:lang w:eastAsia="zh-CN"/>
        </w:rPr>
        <w:t>169</w:t>
      </w:r>
      <w:r>
        <w:rPr>
          <w:rFonts w:cs="宋体" w:hint="eastAsia"/>
          <w:sz w:val="18"/>
          <w:lang w:eastAsia="zh-CN"/>
        </w:rPr>
        <w:t>我们认为有必要为主要产品类别制定补充实践手册，以进一步提高实用性和可重复性。这可以遵循制定产品类别规则（</w:t>
      </w:r>
      <w:r>
        <w:rPr>
          <w:sz w:val="18"/>
          <w:lang w:eastAsia="zh-CN"/>
        </w:rPr>
        <w:t>PCR</w:t>
      </w:r>
      <w:r>
        <w:rPr>
          <w:rFonts w:cs="宋体" w:hint="eastAsia"/>
          <w:sz w:val="18"/>
          <w:lang w:eastAsia="zh-CN"/>
        </w:rPr>
        <w:t>）以支持环境产品声明（</w:t>
      </w:r>
      <w:r>
        <w:rPr>
          <w:sz w:val="18"/>
          <w:lang w:eastAsia="zh-CN"/>
        </w:rPr>
        <w:t>EPD</w:t>
      </w:r>
      <w:r>
        <w:rPr>
          <w:rFonts w:cs="宋体" w:hint="eastAsia"/>
          <w:sz w:val="18"/>
          <w:lang w:eastAsia="zh-CN"/>
        </w:rPr>
        <w:t>）时所采用的一般逻辑。</w:t>
      </w:r>
      <w:r>
        <w:rPr>
          <w:szCs w:val="21"/>
          <w:lang w:eastAsia="zh-CN"/>
        </w:rPr>
        <w:br w:type="page"/>
      </w:r>
    </w:p>
    <w:p w14:paraId="3ED05A98" w14:textId="77777777" w:rsidR="00D16BE9" w:rsidRDefault="00AC4FA2">
      <w:pPr>
        <w:widowControl w:val="0"/>
        <w:autoSpaceDE w:val="0"/>
        <w:autoSpaceDN w:val="0"/>
        <w:spacing w:line="300" w:lineRule="auto"/>
        <w:ind w:firstLine="420"/>
        <w:rPr>
          <w:rFonts w:eastAsia="Arial" w:cs="Arial"/>
          <w:kern w:val="0"/>
          <w:szCs w:val="21"/>
        </w:rPr>
      </w:pPr>
      <w:r>
        <w:rPr>
          <w:rFonts w:eastAsia="宋体" w:cs="宋体" w:hint="eastAsia"/>
          <w:kern w:val="0"/>
          <w:szCs w:val="21"/>
        </w:rPr>
        <w:lastRenderedPageBreak/>
        <w:t>这是它最适用的参照单位。也就是说，两个或多个属性加在一起是因果决定的。</w:t>
      </w:r>
    </w:p>
    <w:p w14:paraId="5A304C76" w14:textId="77777777" w:rsidR="00D16BE9" w:rsidRDefault="00AC4FA2">
      <w:pPr>
        <w:widowControl w:val="0"/>
        <w:numPr>
          <w:ilvl w:val="0"/>
          <w:numId w:val="99"/>
        </w:numPr>
        <w:tabs>
          <w:tab w:val="left" w:pos="1115"/>
        </w:tabs>
        <w:autoSpaceDE w:val="0"/>
        <w:autoSpaceDN w:val="0"/>
        <w:spacing w:line="300" w:lineRule="auto"/>
        <w:ind w:left="0" w:firstLine="420"/>
        <w:jc w:val="left"/>
        <w:rPr>
          <w:rFonts w:eastAsia="Arial" w:cs="Arial"/>
          <w:kern w:val="0"/>
          <w:szCs w:val="21"/>
        </w:rPr>
      </w:pPr>
      <w:r>
        <w:rPr>
          <w:rFonts w:eastAsia="宋体" w:cs="宋体" w:hint="eastAsia"/>
          <w:kern w:val="0"/>
          <w:szCs w:val="21"/>
        </w:rPr>
        <w:t>最后，</w:t>
      </w:r>
      <w:r>
        <w:rPr>
          <w:rFonts w:eastAsia="Arial" w:cs="Arial"/>
          <w:kern w:val="0"/>
          <w:szCs w:val="21"/>
        </w:rPr>
        <w:t>"</w:t>
      </w:r>
      <w:r>
        <w:rPr>
          <w:rFonts w:eastAsia="宋体" w:cs="宋体" w:hint="eastAsia"/>
          <w:kern w:val="0"/>
          <w:szCs w:val="21"/>
        </w:rPr>
        <w:t>决定</w:t>
      </w:r>
      <w:r>
        <w:rPr>
          <w:rFonts w:eastAsia="Arial" w:cs="Arial"/>
          <w:kern w:val="0"/>
          <w:szCs w:val="21"/>
        </w:rPr>
        <w:t xml:space="preserve"> "</w:t>
      </w:r>
      <w:r>
        <w:rPr>
          <w:rFonts w:eastAsia="宋体" w:cs="宋体" w:hint="eastAsia"/>
          <w:kern w:val="0"/>
          <w:szCs w:val="21"/>
        </w:rPr>
        <w:t>指的是，往往存在几种因果物理关系，其中只有一种或两种关系的组合决定了非功能流的存在和数量。</w:t>
      </w:r>
    </w:p>
    <w:p w14:paraId="09F24381" w14:textId="77777777" w:rsidR="00D16BE9" w:rsidRDefault="00AC4FA2">
      <w:pPr>
        <w:widowControl w:val="0"/>
        <w:autoSpaceDE w:val="0"/>
        <w:autoSpaceDN w:val="0"/>
        <w:spacing w:line="300" w:lineRule="auto"/>
        <w:ind w:firstLine="420"/>
        <w:rPr>
          <w:rFonts w:eastAsia="Arial" w:cs="Arial"/>
          <w:kern w:val="0"/>
          <w:szCs w:val="21"/>
        </w:rPr>
      </w:pPr>
      <w:r>
        <w:rPr>
          <w:rFonts w:eastAsia="宋体" w:cs="宋体" w:hint="eastAsia"/>
          <w:kern w:val="0"/>
          <w:szCs w:val="21"/>
        </w:rPr>
        <w:t>确定物理因果关系的方法是回答以下问题：</w:t>
      </w:r>
      <w:r>
        <w:rPr>
          <w:rFonts w:eastAsia="Arial" w:cs="Arial"/>
          <w:kern w:val="0"/>
          <w:szCs w:val="21"/>
        </w:rPr>
        <w:t>"</w:t>
      </w:r>
      <w:r>
        <w:rPr>
          <w:rFonts w:eastAsia="宋体" w:cs="宋体" w:hint="eastAsia"/>
          <w:kern w:val="0"/>
          <w:szCs w:val="21"/>
        </w:rPr>
        <w:t>非功能流是否对一种或多种副产品具有特定功能，我能否通过物理标准量化这种功能的程度？以及</w:t>
      </w:r>
      <w:r>
        <w:rPr>
          <w:rFonts w:eastAsia="Arial" w:cs="Arial"/>
          <w:kern w:val="0"/>
          <w:szCs w:val="21"/>
        </w:rPr>
        <w:t>"</w:t>
      </w:r>
      <w:r>
        <w:rPr>
          <w:rFonts w:eastAsia="宋体" w:cs="宋体" w:hint="eastAsia"/>
          <w:kern w:val="0"/>
          <w:szCs w:val="21"/>
        </w:rPr>
        <w:t>如果是，是否还有其他非功能流在数量上或部分上是最初确定的、由物理原因引起的非功能流的直接或间接后果？</w:t>
      </w:r>
    </w:p>
    <w:p w14:paraId="2E147046" w14:textId="77777777" w:rsidR="00D16BE9" w:rsidRDefault="00AC4FA2">
      <w:pPr>
        <w:widowControl w:val="0"/>
        <w:autoSpaceDE w:val="0"/>
        <w:autoSpaceDN w:val="0"/>
        <w:spacing w:line="300" w:lineRule="auto"/>
        <w:ind w:firstLine="420"/>
        <w:rPr>
          <w:rFonts w:eastAsia="Arial" w:cs="Arial"/>
          <w:kern w:val="0"/>
          <w:szCs w:val="21"/>
        </w:rPr>
      </w:pPr>
      <w:r>
        <w:rPr>
          <w:rFonts w:eastAsia="宋体" w:cs="宋体" w:hint="eastAsia"/>
          <w:kern w:val="0"/>
          <w:szCs w:val="21"/>
        </w:rPr>
        <w:t>值得注意的是，除了在实践中经常发现的情况外，没有必要对所有非功能</w:t>
      </w:r>
      <w:proofErr w:type="gramStart"/>
      <w:r>
        <w:rPr>
          <w:rFonts w:eastAsia="宋体" w:cs="宋体" w:hint="eastAsia"/>
          <w:kern w:val="0"/>
          <w:szCs w:val="21"/>
        </w:rPr>
        <w:t>流采用</w:t>
      </w:r>
      <w:proofErr w:type="gramEnd"/>
      <w:r>
        <w:rPr>
          <w:rFonts w:eastAsia="宋体" w:cs="宋体" w:hint="eastAsia"/>
          <w:kern w:val="0"/>
          <w:szCs w:val="21"/>
        </w:rPr>
        <w:t>相同的物理因果关系标准。相反，这种做法很少正确：物理因果关系通常是针对某个流程的，就</w:t>
      </w:r>
      <w:proofErr w:type="gramStart"/>
      <w:r>
        <w:rPr>
          <w:rFonts w:eastAsia="宋体" w:cs="宋体" w:hint="eastAsia"/>
          <w:kern w:val="0"/>
          <w:szCs w:val="21"/>
        </w:rPr>
        <w:t>像基本</w:t>
      </w:r>
      <w:proofErr w:type="gramEnd"/>
      <w:r>
        <w:rPr>
          <w:rFonts w:eastAsia="宋体" w:cs="宋体" w:hint="eastAsia"/>
          <w:kern w:val="0"/>
          <w:szCs w:val="21"/>
        </w:rPr>
        <w:t>现实是特定的一样。这适用于黑盒单元流程，其中特定流程和特定库存项目与所分析的功能相关。请注意，这也适用于多功能单一操作单元流程，在这种流程中，特定的输入产品</w:t>
      </w:r>
      <w:r>
        <w:rPr>
          <w:rFonts w:eastAsia="宋体" w:cs="宋体" w:hint="eastAsia"/>
          <w:color w:val="808080"/>
          <w:kern w:val="0"/>
          <w:szCs w:val="21"/>
        </w:rPr>
        <w:t>（如氯等化学</w:t>
      </w:r>
      <w:r>
        <w:rPr>
          <w:rFonts w:eastAsia="Arial" w:cs="Arial"/>
          <w:color w:val="808080"/>
          <w:kern w:val="0"/>
          <w:szCs w:val="21"/>
        </w:rPr>
        <w:t xml:space="preserve"> </w:t>
      </w:r>
      <w:r>
        <w:rPr>
          <w:rFonts w:eastAsia="宋体" w:cs="宋体" w:hint="eastAsia"/>
          <w:color w:val="808080"/>
          <w:kern w:val="0"/>
          <w:szCs w:val="21"/>
        </w:rPr>
        <w:t>品）</w:t>
      </w:r>
      <w:r>
        <w:rPr>
          <w:rFonts w:eastAsia="宋体" w:cs="宋体" w:hint="eastAsia"/>
          <w:kern w:val="0"/>
          <w:szCs w:val="21"/>
        </w:rPr>
        <w:t>最终只产生一种副产品</w:t>
      </w:r>
      <w:r>
        <w:rPr>
          <w:rFonts w:eastAsia="宋体" w:cs="宋体" w:hint="eastAsia"/>
          <w:color w:val="808080"/>
          <w:kern w:val="0"/>
          <w:szCs w:val="21"/>
        </w:rPr>
        <w:t>（如作为副产品之一的氯化化学品）</w:t>
      </w:r>
      <w:r>
        <w:rPr>
          <w:rFonts w:eastAsia="宋体" w:cs="宋体" w:hint="eastAsia"/>
          <w:kern w:val="0"/>
          <w:szCs w:val="21"/>
        </w:rPr>
        <w:t>。这就意味着，通常需要对库存的不同非功能流进行综合、多重分配。</w:t>
      </w:r>
    </w:p>
    <w:p w14:paraId="6124010C" w14:textId="77777777" w:rsidR="00D16BE9" w:rsidRDefault="00AC4FA2">
      <w:pPr>
        <w:widowControl w:val="0"/>
        <w:autoSpaceDE w:val="0"/>
        <w:autoSpaceDN w:val="0"/>
        <w:spacing w:line="300" w:lineRule="auto"/>
        <w:ind w:firstLine="422"/>
        <w:rPr>
          <w:rFonts w:eastAsia="Arial" w:cs="Arial"/>
          <w:b/>
          <w:bCs/>
          <w:kern w:val="0"/>
          <w:szCs w:val="21"/>
        </w:rPr>
      </w:pPr>
      <w:r>
        <w:rPr>
          <w:rFonts w:eastAsia="宋体" w:cs="宋体" w:hint="eastAsia"/>
          <w:b/>
          <w:bCs/>
          <w:kern w:val="0"/>
          <w:szCs w:val="21"/>
        </w:rPr>
        <w:t>在物理</w:t>
      </w:r>
      <w:r>
        <w:rPr>
          <w:rFonts w:eastAsia="宋体" w:cs="宋体" w:hint="eastAsia"/>
          <w:b/>
          <w:bCs/>
          <w:spacing w:val="-2"/>
          <w:kern w:val="0"/>
          <w:szCs w:val="21"/>
        </w:rPr>
        <w:t>因果关系</w:t>
      </w:r>
      <w:r>
        <w:rPr>
          <w:rFonts w:eastAsia="宋体" w:cs="宋体" w:hint="eastAsia"/>
          <w:b/>
          <w:bCs/>
          <w:kern w:val="0"/>
          <w:szCs w:val="21"/>
        </w:rPr>
        <w:t>中应用虚拟细分逻辑的原则</w:t>
      </w:r>
    </w:p>
    <w:p w14:paraId="3D491E79" w14:textId="77777777" w:rsidR="00D16BE9" w:rsidRDefault="00AC4FA2">
      <w:pPr>
        <w:widowControl w:val="0"/>
        <w:autoSpaceDE w:val="0"/>
        <w:autoSpaceDN w:val="0"/>
        <w:spacing w:line="300" w:lineRule="auto"/>
        <w:ind w:firstLine="420"/>
        <w:rPr>
          <w:rFonts w:eastAsia="Arial" w:cs="Arial"/>
          <w:kern w:val="0"/>
          <w:szCs w:val="21"/>
        </w:rPr>
      </w:pPr>
      <w:r>
        <w:rPr>
          <w:rFonts w:eastAsia="宋体" w:cs="宋体" w:hint="eastAsia"/>
          <w:kern w:val="0"/>
          <w:szCs w:val="21"/>
        </w:rPr>
        <w:t>虚拟细分的逻辑与确定物理因果关系的逻辑密切相关：二者都旨在确定哪些库存项目的数量与哪些联合产品完全相关，反映它们之间的物理关系。例如，所有实物体现在任何一种共同生产产品</w:t>
      </w:r>
      <w:r>
        <w:rPr>
          <w:rFonts w:eastAsia="Arial" w:cs="Arial"/>
          <w:b/>
          <w:i/>
          <w:color w:val="000080"/>
          <w:kern w:val="0"/>
          <w:szCs w:val="21"/>
          <w:vertAlign w:val="superscript"/>
        </w:rPr>
        <w:t>170</w:t>
      </w:r>
      <w:r>
        <w:rPr>
          <w:rFonts w:eastAsia="Arial" w:cs="Arial"/>
          <w:kern w:val="0"/>
          <w:szCs w:val="21"/>
        </w:rPr>
        <w:t xml:space="preserve"> </w:t>
      </w:r>
      <w:r>
        <w:rPr>
          <w:rFonts w:eastAsia="宋体" w:cs="宋体" w:hint="eastAsia"/>
          <w:kern w:val="0"/>
          <w:szCs w:val="21"/>
        </w:rPr>
        <w:t>中的投入品都可以直接分配给它们。关于虚拟细分的第</w:t>
      </w:r>
      <w:r>
        <w:rPr>
          <w:rFonts w:eastAsia="Arial" w:cs="Arial"/>
          <w:kern w:val="0"/>
          <w:szCs w:val="21"/>
        </w:rPr>
        <w:t xml:space="preserve"> </w:t>
      </w:r>
      <w:hyperlink w:anchor="_bookmark283" w:history="1">
        <w:r>
          <w:rPr>
            <w:rFonts w:eastAsia="Arial" w:cs="Arial"/>
            <w:kern w:val="0"/>
            <w:szCs w:val="21"/>
          </w:rPr>
          <w:t>7.9.2</w:t>
        </w:r>
      </w:hyperlink>
      <w:r>
        <w:rPr>
          <w:rFonts w:eastAsia="Arial" w:cs="Arial"/>
          <w:kern w:val="0"/>
          <w:szCs w:val="21"/>
        </w:rPr>
        <w:t xml:space="preserve"> </w:t>
      </w:r>
      <w:r>
        <w:rPr>
          <w:rFonts w:eastAsia="宋体" w:cs="宋体" w:hint="eastAsia"/>
          <w:kern w:val="0"/>
          <w:szCs w:val="21"/>
        </w:rPr>
        <w:t>章和</w:t>
      </w:r>
      <w:r w:rsidR="00000000">
        <w:fldChar w:fldCharType="begin"/>
      </w:r>
      <w:r w:rsidR="00000000">
        <w:instrText>HYPERLINK \l "_bookmark207"</w:instrText>
      </w:r>
      <w:r w:rsidR="00000000">
        <w:fldChar w:fldCharType="separate"/>
      </w:r>
      <w:r>
        <w:rPr>
          <w:rFonts w:eastAsia="宋体" w:cs="宋体" w:hint="eastAsia"/>
          <w:kern w:val="0"/>
          <w:szCs w:val="21"/>
        </w:rPr>
        <w:t>第</w:t>
      </w:r>
      <w:r>
        <w:rPr>
          <w:rFonts w:eastAsia="Arial" w:cs="Arial"/>
          <w:kern w:val="0"/>
          <w:szCs w:val="21"/>
        </w:rPr>
        <w:t xml:space="preserve"> 7.4.2.2</w:t>
      </w:r>
      <w:r w:rsidR="00000000">
        <w:rPr>
          <w:rFonts w:eastAsia="Arial" w:cs="Arial"/>
          <w:kern w:val="0"/>
          <w:szCs w:val="21"/>
        </w:rPr>
        <w:fldChar w:fldCharType="end"/>
      </w:r>
      <w:r>
        <w:rPr>
          <w:rFonts w:eastAsia="Arial" w:cs="Arial"/>
          <w:kern w:val="0"/>
          <w:szCs w:val="21"/>
        </w:rPr>
        <w:t xml:space="preserve"> </w:t>
      </w:r>
      <w:r>
        <w:rPr>
          <w:rFonts w:eastAsia="宋体" w:cs="宋体" w:hint="eastAsia"/>
          <w:kern w:val="0"/>
          <w:szCs w:val="21"/>
        </w:rPr>
        <w:t>章举例说明了这一点，即进入卡车生产线的不同部件，最终都只能在使用该特定部件的特定卡车中找到。</w:t>
      </w:r>
    </w:p>
    <w:p w14:paraId="3922DE20" w14:textId="77777777" w:rsidR="00D16BE9" w:rsidRDefault="00AC4FA2">
      <w:pPr>
        <w:widowControl w:val="0"/>
        <w:autoSpaceDE w:val="0"/>
        <w:autoSpaceDN w:val="0"/>
        <w:spacing w:line="300" w:lineRule="auto"/>
        <w:ind w:firstLine="422"/>
        <w:rPr>
          <w:rFonts w:eastAsia="Arial" w:cs="Arial"/>
          <w:b/>
          <w:bCs/>
          <w:kern w:val="0"/>
          <w:szCs w:val="21"/>
        </w:rPr>
      </w:pPr>
      <w:r>
        <w:rPr>
          <w:rFonts w:eastAsia="宋体" w:cs="宋体" w:hint="eastAsia"/>
          <w:b/>
          <w:bCs/>
          <w:kern w:val="0"/>
          <w:szCs w:val="21"/>
        </w:rPr>
        <w:t>体现货物（产品</w:t>
      </w:r>
      <w:r>
        <w:rPr>
          <w:rFonts w:eastAsia="宋体" w:cs="宋体" w:hint="eastAsia"/>
          <w:b/>
          <w:bCs/>
          <w:spacing w:val="-2"/>
          <w:kern w:val="0"/>
          <w:szCs w:val="21"/>
        </w:rPr>
        <w:t>流）</w:t>
      </w:r>
    </w:p>
    <w:p w14:paraId="09B0471F" w14:textId="77777777" w:rsidR="00D16BE9" w:rsidRDefault="00AC4FA2">
      <w:pPr>
        <w:widowControl w:val="0"/>
        <w:autoSpaceDE w:val="0"/>
        <w:autoSpaceDN w:val="0"/>
        <w:spacing w:line="300" w:lineRule="auto"/>
        <w:ind w:firstLine="420"/>
        <w:rPr>
          <w:rFonts w:eastAsia="Arial" w:cs="Arial"/>
          <w:kern w:val="0"/>
          <w:szCs w:val="21"/>
        </w:rPr>
      </w:pPr>
      <w:r>
        <w:rPr>
          <w:rFonts w:eastAsia="宋体" w:cs="宋体" w:hint="eastAsia"/>
          <w:kern w:val="0"/>
          <w:szCs w:val="21"/>
        </w:rPr>
        <w:t>货物的一个明显例子是组装成更复杂货物的组件，例如，进入定制卡车多条生产线并最终组装成特定卡车的特定组件被分配给它们所组装的卡车。在这个例子中，流程部分实际上是按照定性的理解进行细分的，将单个输入</w:t>
      </w:r>
      <w:proofErr w:type="gramStart"/>
      <w:r>
        <w:rPr>
          <w:rFonts w:eastAsia="宋体" w:cs="宋体" w:hint="eastAsia"/>
          <w:kern w:val="0"/>
          <w:szCs w:val="21"/>
        </w:rPr>
        <w:t>产品流分配给</w:t>
      </w:r>
      <w:proofErr w:type="gramEnd"/>
      <w:r>
        <w:rPr>
          <w:rFonts w:eastAsia="宋体" w:cs="宋体" w:hint="eastAsia"/>
          <w:kern w:val="0"/>
          <w:szCs w:val="21"/>
        </w:rPr>
        <w:t>接收的副产品。请注意，这一步骤等同于前面提到的根据对该流程的定性技术理解对单元流程进行虚拟细分。这甚至适用于物理上无法进一步细分的单一操作单元流程。</w:t>
      </w:r>
    </w:p>
    <w:p w14:paraId="4AA52D67" w14:textId="77777777" w:rsidR="00D16BE9" w:rsidRDefault="00AC4FA2">
      <w:pPr>
        <w:widowControl w:val="0"/>
        <w:autoSpaceDE w:val="0"/>
        <w:autoSpaceDN w:val="0"/>
        <w:spacing w:line="300" w:lineRule="auto"/>
        <w:ind w:firstLine="420"/>
        <w:rPr>
          <w:rFonts w:eastAsia="Arial" w:cs="Arial"/>
          <w:kern w:val="0"/>
          <w:szCs w:val="21"/>
        </w:rPr>
      </w:pPr>
      <w:r>
        <w:rPr>
          <w:rFonts w:eastAsia="宋体" w:cs="宋体" w:hint="eastAsia"/>
          <w:kern w:val="0"/>
          <w:szCs w:val="21"/>
        </w:rPr>
        <w:t>一个类似的例子是，一台注塑机可以加工不同的聚合物，每种特定聚合物的输入流</w:t>
      </w:r>
      <w:r>
        <w:rPr>
          <w:rFonts w:eastAsia="Arial" w:cs="Arial"/>
          <w:kern w:val="0"/>
          <w:szCs w:val="21"/>
        </w:rPr>
        <w:t xml:space="preserve"> </w:t>
      </w:r>
      <w:r>
        <w:rPr>
          <w:rFonts w:eastAsia="宋体" w:cs="宋体" w:hint="eastAsia"/>
          <w:kern w:val="0"/>
          <w:szCs w:val="21"/>
        </w:rPr>
        <w:t>量都分配给由其制成的特定成型件（另见第</w:t>
      </w:r>
      <w:r>
        <w:rPr>
          <w:rFonts w:eastAsia="Arial" w:cs="Arial"/>
          <w:kern w:val="0"/>
          <w:szCs w:val="21"/>
        </w:rPr>
        <w:t xml:space="preserve"> </w:t>
      </w:r>
      <w:hyperlink w:anchor="_bookmark207" w:history="1">
        <w:r>
          <w:rPr>
            <w:rFonts w:eastAsia="Arial" w:cs="Arial"/>
            <w:kern w:val="0"/>
            <w:szCs w:val="21"/>
          </w:rPr>
          <w:t>7.4.2.2</w:t>
        </w:r>
      </w:hyperlink>
      <w:r>
        <w:rPr>
          <w:rFonts w:eastAsia="Arial" w:cs="Arial"/>
          <w:kern w:val="0"/>
          <w:szCs w:val="21"/>
        </w:rPr>
        <w:t xml:space="preserve"> </w:t>
      </w:r>
      <w:r>
        <w:rPr>
          <w:rFonts w:eastAsia="宋体" w:cs="宋体" w:hint="eastAsia"/>
          <w:kern w:val="0"/>
          <w:szCs w:val="21"/>
        </w:rPr>
        <w:t>章</w:t>
      </w:r>
      <w:r>
        <w:rPr>
          <w:rFonts w:eastAsia="Arial" w:cs="Arial"/>
          <w:kern w:val="0"/>
          <w:szCs w:val="21"/>
        </w:rPr>
        <w:t xml:space="preserve"> "</w:t>
      </w:r>
      <w:r>
        <w:rPr>
          <w:rFonts w:eastAsia="宋体" w:cs="宋体" w:hint="eastAsia"/>
          <w:kern w:val="0"/>
          <w:szCs w:val="21"/>
        </w:rPr>
        <w:t>细分和虚拟细分</w:t>
      </w:r>
      <w:r>
        <w:rPr>
          <w:rFonts w:eastAsia="Arial" w:cs="Arial"/>
          <w:kern w:val="0"/>
          <w:szCs w:val="21"/>
        </w:rPr>
        <w:t>"</w:t>
      </w:r>
      <w:r>
        <w:rPr>
          <w:rFonts w:eastAsia="宋体" w:cs="宋体" w:hint="eastAsia"/>
          <w:kern w:val="0"/>
          <w:szCs w:val="21"/>
        </w:rPr>
        <w:t>）。</w:t>
      </w:r>
    </w:p>
    <w:p w14:paraId="3DCBAAA6" w14:textId="77777777" w:rsidR="00D16BE9" w:rsidRDefault="00AC4FA2">
      <w:pPr>
        <w:pStyle w:val="a8"/>
        <w:spacing w:line="300" w:lineRule="auto"/>
        <w:ind w:firstLineChars="200" w:firstLine="420"/>
        <w:jc w:val="both"/>
        <w:rPr>
          <w:rFonts w:eastAsiaTheme="minorEastAsia"/>
          <w:lang w:eastAsia="zh-CN"/>
        </w:rPr>
      </w:pPr>
      <w:r>
        <w:rPr>
          <w:rFonts w:cs="宋体" w:hint="eastAsia"/>
          <w:szCs w:val="21"/>
          <w:lang w:eastAsia="zh-CN"/>
        </w:rPr>
        <w:t>在</w:t>
      </w:r>
      <w:r>
        <w:rPr>
          <w:szCs w:val="21"/>
          <w:lang w:eastAsia="zh-CN"/>
        </w:rPr>
        <w:t>其他情况下，直接进入加工过程的同一种材料可以在多个共同生产的产品中找到。例如，进入锯木厂的圆木同样存在于共同生产的木梁、木板、木片和锯屑中。</w:t>
      </w:r>
      <w:r>
        <w:rPr>
          <w:rFonts w:hint="eastAsia"/>
          <w:szCs w:val="21"/>
          <w:lang w:eastAsia="zh-CN"/>
        </w:rPr>
        <w:t>包含在各自副产品中的圆木产品流的数量被分配到其库存</w:t>
      </w:r>
      <w:r>
        <w:rPr>
          <w:rFonts w:eastAsia="Arial"/>
          <w:b/>
          <w:i/>
          <w:color w:val="000080"/>
          <w:spacing w:val="-2"/>
          <w:sz w:val="22"/>
          <w:vertAlign w:val="superscript"/>
          <w:lang w:eastAsia="zh-CN"/>
        </w:rPr>
        <w:t>171</w:t>
      </w:r>
      <w:r>
        <w:rPr>
          <w:rFonts w:hint="eastAsia"/>
          <w:szCs w:val="21"/>
          <w:lang w:eastAsia="zh-CN"/>
        </w:rPr>
        <w:t>。</w:t>
      </w:r>
    </w:p>
    <w:p w14:paraId="495E812A" w14:textId="77777777" w:rsidR="00D16BE9" w:rsidRDefault="00D16BE9">
      <w:pPr>
        <w:pStyle w:val="a8"/>
        <w:spacing w:line="300" w:lineRule="auto"/>
        <w:ind w:firstLineChars="200" w:firstLine="420"/>
        <w:jc w:val="both"/>
        <w:rPr>
          <w:rFonts w:eastAsiaTheme="minorEastAsia"/>
          <w:lang w:eastAsia="zh-CN"/>
        </w:rPr>
      </w:pPr>
    </w:p>
    <w:p w14:paraId="498E0073" w14:textId="77777777" w:rsidR="00D16BE9" w:rsidRDefault="00D16BE9">
      <w:pPr>
        <w:pStyle w:val="a8"/>
        <w:spacing w:line="300" w:lineRule="auto"/>
        <w:ind w:firstLineChars="200" w:firstLine="420"/>
        <w:jc w:val="both"/>
        <w:rPr>
          <w:rFonts w:eastAsiaTheme="minorEastAsia"/>
          <w:lang w:eastAsia="zh-CN"/>
        </w:rPr>
      </w:pPr>
    </w:p>
    <w:p w14:paraId="67B40D99" w14:textId="77777777" w:rsidR="00D16BE9" w:rsidRDefault="00AC4FA2">
      <w:pPr>
        <w:pStyle w:val="a8"/>
        <w:spacing w:line="300" w:lineRule="auto"/>
        <w:ind w:firstLineChars="200" w:firstLine="420"/>
        <w:jc w:val="both"/>
        <w:rPr>
          <w:rFonts w:eastAsiaTheme="minorEastAsia"/>
          <w:lang w:eastAsia="zh-CN"/>
        </w:rPr>
      </w:pPr>
      <w:r>
        <w:rPr>
          <w:noProof/>
        </w:rPr>
        <mc:AlternateContent>
          <mc:Choice Requires="wps">
            <w:drawing>
              <wp:anchor distT="0" distB="0" distL="0" distR="0" simplePos="0" relativeHeight="251679232" behindDoc="1" locked="0" layoutInCell="1" allowOverlap="1" wp14:anchorId="34787214" wp14:editId="0BBD3AB7">
                <wp:simplePos x="0" y="0"/>
                <wp:positionH relativeFrom="page">
                  <wp:posOffset>1143000</wp:posOffset>
                </wp:positionH>
                <wp:positionV relativeFrom="paragraph">
                  <wp:posOffset>246380</wp:posOffset>
                </wp:positionV>
                <wp:extent cx="1828800" cy="6985"/>
                <wp:effectExtent l="0" t="0" r="0" b="0"/>
                <wp:wrapTopAndBottom/>
                <wp:docPr id="993901408" name="docshape11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28800" cy="6985"/>
                        </a:xfrm>
                        <a:prstGeom prst="rect">
                          <a:avLst/>
                        </a:prstGeom>
                        <a:solidFill>
                          <a:srgbClr val="000000"/>
                        </a:solidFill>
                        <a:ln>
                          <a:noFill/>
                        </a:ln>
                      </wps:spPr>
                      <wps:bodyPr rot="0" vert="horz" wrap="square" lIns="91440" tIns="45720" rIns="91440" bIns="45720" anchor="t" anchorCtr="0" upright="1">
                        <a:noAutofit/>
                      </wps:bodyPr>
                    </wps:wsp>
                  </a:graphicData>
                </a:graphic>
              </wp:anchor>
            </w:drawing>
          </mc:Choice>
          <mc:Fallback xmlns:wpsCustomData="http://www.wps.cn/officeDocument/2013/wpsCustomData">
            <w:pict>
              <v:rect id="docshape1134" o:spid="_x0000_s1026" o:spt="1" style="position:absolute;left:0pt;margin-left:90pt;margin-top:19.4pt;height:0.55pt;width:144pt;mso-position-horizontal-relative:page;mso-wrap-distance-bottom:0pt;mso-wrap-distance-top:0pt;z-index:-251557888;mso-width-relative:page;mso-height-relative:page;" fillcolor="#000000" filled="t" stroked="f" coordsize="21600,21600" o:gfxdata="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">
                <v:fill on="t" focussize="0,0"/>
                <v:stroke on="f"/>
                <v:imagedata o:title=""/>
                <o:lock v:ext="edit" aspectratio="f"/>
                <w10:wrap type="topAndBottom"/>
              </v:rect>
            </w:pict>
          </mc:Fallback>
        </mc:AlternateContent>
      </w:r>
    </w:p>
    <w:p w14:paraId="017A8DEA" w14:textId="77777777" w:rsidR="00D16BE9" w:rsidRDefault="00AC4FA2">
      <w:pPr>
        <w:pStyle w:val="a8"/>
        <w:spacing w:line="300" w:lineRule="auto"/>
        <w:ind w:firstLineChars="200" w:firstLine="361"/>
        <w:jc w:val="both"/>
        <w:rPr>
          <w:rFonts w:eastAsiaTheme="minorEastAsia"/>
          <w:szCs w:val="21"/>
          <w:lang w:eastAsia="zh-CN"/>
        </w:rPr>
      </w:pPr>
      <w:r>
        <w:rPr>
          <w:b/>
          <w:color w:val="000080"/>
          <w:sz w:val="18"/>
          <w:vertAlign w:val="superscript"/>
          <w:lang w:eastAsia="zh-CN"/>
        </w:rPr>
        <w:t>170</w:t>
      </w:r>
      <w:r>
        <w:rPr>
          <w:sz w:val="18"/>
          <w:lang w:eastAsia="zh-CN"/>
        </w:rPr>
        <w:t>物理体现显然与</w:t>
      </w:r>
      <w:r>
        <w:rPr>
          <w:spacing w:val="-2"/>
          <w:sz w:val="18"/>
          <w:lang w:eastAsia="zh-CN"/>
        </w:rPr>
        <w:t>服务</w:t>
      </w:r>
      <w:r>
        <w:rPr>
          <w:sz w:val="18"/>
          <w:lang w:eastAsia="zh-CN"/>
        </w:rPr>
        <w:t>无关</w:t>
      </w:r>
      <w:r>
        <w:rPr>
          <w:spacing w:val="-2"/>
          <w:sz w:val="18"/>
          <w:lang w:eastAsia="zh-CN"/>
        </w:rPr>
        <w:t>。</w:t>
      </w:r>
    </w:p>
    <w:p w14:paraId="55A2E9A0" w14:textId="77777777" w:rsidR="00D16BE9" w:rsidRDefault="00AC4FA2">
      <w:pPr>
        <w:pStyle w:val="a8"/>
        <w:spacing w:line="300" w:lineRule="auto"/>
        <w:ind w:firstLineChars="200" w:firstLine="420"/>
        <w:jc w:val="both"/>
        <w:rPr>
          <w:rFonts w:eastAsia="Arial"/>
          <w:sz w:val="22"/>
          <w:lang w:eastAsia="zh-CN"/>
        </w:rPr>
      </w:pPr>
      <w:r>
        <w:rPr>
          <w:szCs w:val="21"/>
          <w:lang w:eastAsia="zh-CN"/>
        </w:rPr>
        <w:br w:type="page"/>
      </w:r>
    </w:p>
    <w:p w14:paraId="65E991FD" w14:textId="77777777" w:rsidR="00D16BE9" w:rsidRDefault="00AC4FA2">
      <w:pPr>
        <w:widowControl w:val="0"/>
        <w:autoSpaceDE w:val="0"/>
        <w:autoSpaceDN w:val="0"/>
        <w:spacing w:line="300" w:lineRule="auto"/>
        <w:ind w:firstLine="422"/>
        <w:rPr>
          <w:rFonts w:eastAsia="Arial" w:cs="Arial"/>
          <w:b/>
          <w:bCs/>
          <w:kern w:val="0"/>
          <w:szCs w:val="21"/>
        </w:rPr>
      </w:pPr>
      <w:r>
        <w:rPr>
          <w:rFonts w:eastAsia="宋体" w:cs="宋体" w:hint="eastAsia"/>
          <w:b/>
          <w:bCs/>
          <w:kern w:val="0"/>
          <w:szCs w:val="21"/>
        </w:rPr>
        <w:lastRenderedPageBreak/>
        <w:t>确定物理</w:t>
      </w:r>
      <w:r>
        <w:rPr>
          <w:rFonts w:eastAsia="宋体" w:cs="宋体" w:hint="eastAsia"/>
          <w:b/>
          <w:bCs/>
          <w:spacing w:val="-2"/>
          <w:kern w:val="0"/>
          <w:szCs w:val="21"/>
        </w:rPr>
        <w:t>因果关系的</w:t>
      </w:r>
      <w:r>
        <w:rPr>
          <w:rFonts w:eastAsia="宋体" w:cs="宋体" w:hint="eastAsia"/>
          <w:b/>
          <w:bCs/>
          <w:kern w:val="0"/>
          <w:szCs w:val="21"/>
        </w:rPr>
        <w:t>组成部分</w:t>
      </w:r>
    </w:p>
    <w:p w14:paraId="4C928DAC" w14:textId="77777777" w:rsidR="00D16BE9" w:rsidRDefault="00AC4FA2">
      <w:pPr>
        <w:widowControl w:val="0"/>
        <w:autoSpaceDE w:val="0"/>
        <w:autoSpaceDN w:val="0"/>
        <w:spacing w:line="300" w:lineRule="auto"/>
        <w:ind w:firstLine="420"/>
        <w:rPr>
          <w:rFonts w:eastAsia="Arial" w:cs="Arial"/>
          <w:kern w:val="0"/>
          <w:szCs w:val="21"/>
        </w:rPr>
      </w:pPr>
      <w:r>
        <w:rPr>
          <w:rFonts w:eastAsia="宋体" w:cs="宋体" w:hint="eastAsia"/>
          <w:kern w:val="0"/>
          <w:szCs w:val="21"/>
        </w:rPr>
        <w:t>下一步是在更广泛的</w:t>
      </w:r>
      <w:r>
        <w:rPr>
          <w:rFonts w:eastAsia="宋体" w:cs="宋体" w:hint="eastAsia"/>
          <w:spacing w:val="-2"/>
          <w:kern w:val="0"/>
          <w:szCs w:val="21"/>
        </w:rPr>
        <w:t>意义</w:t>
      </w:r>
      <w:r>
        <w:rPr>
          <w:rFonts w:eastAsia="宋体" w:cs="宋体" w:hint="eastAsia"/>
          <w:kern w:val="0"/>
          <w:szCs w:val="21"/>
        </w:rPr>
        <w:t>上确定物理因果关系</w:t>
      </w:r>
      <w:r>
        <w:rPr>
          <w:rFonts w:eastAsia="宋体" w:cs="宋体" w:hint="eastAsia"/>
          <w:spacing w:val="-2"/>
          <w:kern w:val="0"/>
          <w:szCs w:val="21"/>
        </w:rPr>
        <w:t>。</w:t>
      </w:r>
    </w:p>
    <w:p w14:paraId="2D51D581" w14:textId="77777777" w:rsidR="00D16BE9" w:rsidRDefault="00AC4FA2">
      <w:pPr>
        <w:widowControl w:val="0"/>
        <w:autoSpaceDE w:val="0"/>
        <w:autoSpaceDN w:val="0"/>
        <w:spacing w:line="300" w:lineRule="auto"/>
        <w:ind w:firstLine="420"/>
        <w:rPr>
          <w:rFonts w:eastAsia="Arial" w:cs="Arial"/>
          <w:kern w:val="0"/>
          <w:szCs w:val="21"/>
        </w:rPr>
      </w:pPr>
      <w:r>
        <w:rPr>
          <w:rFonts w:eastAsia="宋体" w:cs="宋体" w:hint="eastAsia"/>
          <w:kern w:val="0"/>
          <w:szCs w:val="21"/>
        </w:rPr>
        <w:t>必须注意只确定因果关系，而不确定其他非因果的物理关系（并随后确定哪种关系是决定性的）：例如，在开采作为功能材料的花岗岩时，花岗岩砖与花岗岩砾石作为有价值的副产品一起生产。采矿本身和将原块运往工厂的过程都需要按质量分配给这两种副产品，因为这两种产品的生产都需要实物。将砌块切割成瓦片和剩余的砾石作为切屑，同样是两种副产品所需的物理过程。不过，切割过程只对副产品瓷砖有决定性作用，因为这与瓷砖表面光滑切割的特性有关，而与花岗岩砾石无关。</w:t>
      </w:r>
    </w:p>
    <w:p w14:paraId="37787D6C" w14:textId="77777777" w:rsidR="00D16BE9" w:rsidRDefault="00AC4FA2">
      <w:pPr>
        <w:widowControl w:val="0"/>
        <w:autoSpaceDE w:val="0"/>
        <w:autoSpaceDN w:val="0"/>
        <w:spacing w:line="300" w:lineRule="auto"/>
        <w:ind w:firstLine="420"/>
        <w:rPr>
          <w:rFonts w:eastAsia="Arial" w:cs="Arial"/>
          <w:kern w:val="0"/>
          <w:szCs w:val="21"/>
        </w:rPr>
      </w:pPr>
      <w:r>
        <w:rPr>
          <w:rFonts w:eastAsia="宋体" w:cs="宋体" w:hint="eastAsia"/>
          <w:kern w:val="0"/>
          <w:szCs w:val="21"/>
        </w:rPr>
        <w:t>一个类似的例子是金矿石提取工艺，应用的采矿化学品与整个矿石物理混合，但只对提取的金（以及该化学品提取的其他金属）有决定性作用，而对该工艺产生的岩石没有决定性作用，尽管这些岩石可能是用于道路建设的有价值的副产品。与上述花岗岩示例相同，前面的金</w:t>
      </w:r>
      <w:r>
        <w:rPr>
          <w:rFonts w:eastAsia="Arial" w:cs="Arial"/>
          <w:kern w:val="0"/>
          <w:szCs w:val="21"/>
        </w:rPr>
        <w:t>-</w:t>
      </w:r>
      <w:r>
        <w:rPr>
          <w:rFonts w:eastAsia="宋体" w:cs="宋体" w:hint="eastAsia"/>
          <w:kern w:val="0"/>
          <w:szCs w:val="21"/>
        </w:rPr>
        <w:t>矿石开采和研磨过程对这两种副产品都有物理要求</w:t>
      </w:r>
      <w:r>
        <w:rPr>
          <w:rFonts w:eastAsia="Arial" w:cs="Arial"/>
          <w:b/>
          <w:i/>
          <w:color w:val="000080"/>
          <w:kern w:val="0"/>
          <w:szCs w:val="21"/>
          <w:vertAlign w:val="superscript"/>
        </w:rPr>
        <w:t>172</w:t>
      </w:r>
      <w:r>
        <w:rPr>
          <w:rFonts w:eastAsia="Arial" w:cs="Arial"/>
          <w:kern w:val="0"/>
          <w:szCs w:val="21"/>
        </w:rPr>
        <w:t xml:space="preserve"> </w:t>
      </w:r>
      <w:r>
        <w:rPr>
          <w:rFonts w:eastAsia="宋体" w:cs="宋体" w:hint="eastAsia"/>
          <w:kern w:val="0"/>
          <w:szCs w:val="21"/>
        </w:rPr>
        <w:t>。正确识别决定性物理因果关系的关键是理解将每种副产品与需要分配的其他非功能流相</w:t>
      </w:r>
      <w:r>
        <w:rPr>
          <w:rFonts w:eastAsia="Arial" w:cs="Arial"/>
          <w:kern w:val="0"/>
          <w:szCs w:val="21"/>
        </w:rPr>
        <w:t xml:space="preserve"> </w:t>
      </w:r>
      <w:r>
        <w:rPr>
          <w:rFonts w:eastAsia="宋体" w:cs="宋体" w:hint="eastAsia"/>
          <w:kern w:val="0"/>
          <w:szCs w:val="21"/>
        </w:rPr>
        <w:t>联系的因果关系。</w:t>
      </w:r>
    </w:p>
    <w:p w14:paraId="24705D9F" w14:textId="77777777" w:rsidR="00D16BE9" w:rsidRDefault="00AC4FA2">
      <w:pPr>
        <w:widowControl w:val="0"/>
        <w:autoSpaceDE w:val="0"/>
        <w:autoSpaceDN w:val="0"/>
        <w:spacing w:line="300" w:lineRule="auto"/>
        <w:ind w:firstLine="420"/>
        <w:rPr>
          <w:rFonts w:eastAsia="Arial" w:cs="Arial"/>
          <w:kern w:val="0"/>
          <w:szCs w:val="21"/>
        </w:rPr>
      </w:pPr>
      <w:r>
        <w:rPr>
          <w:rFonts w:eastAsia="宋体" w:cs="宋体" w:hint="eastAsia"/>
          <w:kern w:val="0"/>
          <w:szCs w:val="21"/>
        </w:rPr>
        <w:t>以下段落介绍了如何针对不同类型的非功能性流动以及共同生产的产品和共同提供的服务来确定这种决定性的物理因果关系。举例说明有助于澄清和进一步指导其应用：</w:t>
      </w:r>
    </w:p>
    <w:p w14:paraId="05C457E2" w14:textId="77777777" w:rsidR="00D16BE9" w:rsidRDefault="00AC4FA2">
      <w:pPr>
        <w:widowControl w:val="0"/>
        <w:autoSpaceDE w:val="0"/>
        <w:autoSpaceDN w:val="0"/>
        <w:spacing w:line="300" w:lineRule="auto"/>
        <w:ind w:firstLine="422"/>
        <w:rPr>
          <w:rFonts w:eastAsia="Arial" w:cs="Arial"/>
          <w:b/>
          <w:bCs/>
          <w:kern w:val="0"/>
          <w:szCs w:val="21"/>
        </w:rPr>
      </w:pPr>
      <w:r>
        <w:rPr>
          <w:rFonts w:eastAsia="宋体" w:cs="宋体" w:hint="eastAsia"/>
          <w:b/>
          <w:bCs/>
          <w:kern w:val="0"/>
          <w:szCs w:val="21"/>
        </w:rPr>
        <w:t>将商品的投入分配给共同服务</w:t>
      </w:r>
      <w:r>
        <w:rPr>
          <w:rFonts w:eastAsia="宋体" w:cs="宋体" w:hint="eastAsia"/>
          <w:b/>
          <w:bCs/>
          <w:spacing w:val="-2"/>
          <w:kern w:val="0"/>
          <w:szCs w:val="21"/>
        </w:rPr>
        <w:t>：</w:t>
      </w:r>
    </w:p>
    <w:p w14:paraId="586C38A4" w14:textId="77777777" w:rsidR="00D16BE9" w:rsidRDefault="00AC4FA2">
      <w:pPr>
        <w:widowControl w:val="0"/>
        <w:autoSpaceDE w:val="0"/>
        <w:autoSpaceDN w:val="0"/>
        <w:spacing w:line="300" w:lineRule="auto"/>
        <w:ind w:firstLine="420"/>
        <w:rPr>
          <w:rFonts w:eastAsia="Arial" w:cs="Arial"/>
          <w:kern w:val="0"/>
          <w:szCs w:val="21"/>
        </w:rPr>
      </w:pPr>
      <w:r>
        <w:rPr>
          <w:rFonts w:eastAsia="宋体" w:cs="宋体" w:hint="eastAsia"/>
          <w:kern w:val="0"/>
          <w:szCs w:val="21"/>
        </w:rPr>
        <w:t>就共同服务而言，任何产品、组件、消耗材料等投入的使用，</w:t>
      </w:r>
      <w:r>
        <w:rPr>
          <w:rFonts w:eastAsia="宋体" w:cs="宋体" w:hint="eastAsia"/>
          <w:spacing w:val="-2"/>
          <w:kern w:val="0"/>
          <w:szCs w:val="21"/>
        </w:rPr>
        <w:t>凡是</w:t>
      </w:r>
      <w:r>
        <w:rPr>
          <w:rFonts w:eastAsia="宋体" w:cs="宋体" w:hint="eastAsia"/>
          <w:kern w:val="0"/>
          <w:szCs w:val="21"/>
        </w:rPr>
        <w:t>专门用于提供各</w:t>
      </w:r>
      <w:r>
        <w:rPr>
          <w:rFonts w:eastAsia="Arial" w:cs="Arial"/>
          <w:kern w:val="0"/>
          <w:szCs w:val="21"/>
        </w:rPr>
        <w:t xml:space="preserve"> </w:t>
      </w:r>
      <w:proofErr w:type="gramStart"/>
      <w:r>
        <w:rPr>
          <w:rFonts w:eastAsia="宋体" w:cs="宋体" w:hint="eastAsia"/>
          <w:kern w:val="0"/>
          <w:szCs w:val="21"/>
        </w:rPr>
        <w:t>项共同</w:t>
      </w:r>
      <w:proofErr w:type="gramEnd"/>
      <w:r>
        <w:rPr>
          <w:rFonts w:eastAsia="宋体" w:cs="宋体" w:hint="eastAsia"/>
          <w:kern w:val="0"/>
          <w:szCs w:val="21"/>
        </w:rPr>
        <w:t>服务功能的，显然都是一种决定性的物理关系。</w:t>
      </w:r>
    </w:p>
    <w:p w14:paraId="4AC5C69E" w14:textId="77777777" w:rsidR="00D16BE9" w:rsidRDefault="00AC4FA2">
      <w:pPr>
        <w:widowControl w:val="0"/>
        <w:autoSpaceDE w:val="0"/>
        <w:autoSpaceDN w:val="0"/>
        <w:spacing w:line="300" w:lineRule="auto"/>
        <w:ind w:firstLine="420"/>
        <w:rPr>
          <w:rFonts w:eastAsia="Arial" w:cs="Arial"/>
          <w:kern w:val="0"/>
          <w:szCs w:val="21"/>
        </w:rPr>
      </w:pPr>
      <w:r>
        <w:rPr>
          <w:rFonts w:eastAsia="宋体" w:cs="宋体" w:hint="eastAsia"/>
          <w:kern w:val="0"/>
          <w:szCs w:val="21"/>
        </w:rPr>
        <w:t>请注意，这一步与前面描述的根据对单位流程的定性理解对该流程进行虚拟细分的过程相同：例如，一家零售店可能出售冷冻食品等其他商品。冷冻库的生产和运营将专门分配给在冷冻库中展示销售的商品（关于如何在冷冻库销售的各种商品中分配冷冻库的问题，请参阅下文）。</w:t>
      </w:r>
    </w:p>
    <w:p w14:paraId="2061697A" w14:textId="77777777" w:rsidR="00D16BE9" w:rsidRDefault="00AC4FA2">
      <w:pPr>
        <w:widowControl w:val="0"/>
        <w:autoSpaceDE w:val="0"/>
        <w:autoSpaceDN w:val="0"/>
        <w:spacing w:line="300" w:lineRule="auto"/>
        <w:ind w:firstLine="422"/>
        <w:rPr>
          <w:rFonts w:eastAsia="Arial" w:cs="Arial"/>
          <w:b/>
          <w:bCs/>
          <w:kern w:val="0"/>
          <w:szCs w:val="21"/>
        </w:rPr>
      </w:pPr>
      <w:r>
        <w:rPr>
          <w:rFonts w:eastAsia="宋体" w:cs="宋体" w:hint="eastAsia"/>
          <w:b/>
          <w:bCs/>
          <w:kern w:val="0"/>
          <w:szCs w:val="21"/>
        </w:rPr>
        <w:t>共同生产</w:t>
      </w:r>
      <w:r>
        <w:rPr>
          <w:rFonts w:eastAsia="宋体" w:cs="宋体" w:hint="eastAsia"/>
          <w:b/>
          <w:bCs/>
          <w:spacing w:val="-7"/>
          <w:kern w:val="0"/>
          <w:szCs w:val="21"/>
        </w:rPr>
        <w:t>产品</w:t>
      </w:r>
      <w:r>
        <w:rPr>
          <w:rFonts w:eastAsia="宋体" w:cs="宋体" w:hint="eastAsia"/>
          <w:b/>
          <w:bCs/>
          <w:kern w:val="0"/>
          <w:szCs w:val="21"/>
        </w:rPr>
        <w:t>的投入分配</w:t>
      </w:r>
      <w:r>
        <w:rPr>
          <w:rFonts w:eastAsia="宋体" w:cs="宋体" w:hint="eastAsia"/>
          <w:b/>
          <w:bCs/>
          <w:spacing w:val="-2"/>
          <w:kern w:val="0"/>
          <w:szCs w:val="21"/>
        </w:rPr>
        <w:t>：</w:t>
      </w:r>
    </w:p>
    <w:p w14:paraId="54182B23" w14:textId="77777777" w:rsidR="00D16BE9" w:rsidRDefault="00AC4FA2">
      <w:pPr>
        <w:pStyle w:val="a8"/>
        <w:spacing w:line="300" w:lineRule="auto"/>
        <w:ind w:firstLineChars="200" w:firstLine="420"/>
        <w:jc w:val="both"/>
        <w:rPr>
          <w:rFonts w:eastAsiaTheme="minorEastAsia"/>
          <w:szCs w:val="21"/>
          <w:lang w:eastAsia="zh-CN"/>
        </w:rPr>
      </w:pPr>
      <w:r>
        <w:rPr>
          <w:rFonts w:cs="宋体" w:hint="eastAsia"/>
          <w:szCs w:val="21"/>
          <w:lang w:eastAsia="zh-CN"/>
        </w:rPr>
        <w:t>就</w:t>
      </w:r>
      <w:r>
        <w:rPr>
          <w:szCs w:val="21"/>
          <w:lang w:eastAsia="zh-CN"/>
        </w:rPr>
        <w:t>副产品而言，在许多情况下，所使用的输入产品、能源载体等在很大程度上同样可以根据它们与单个副产品相关的具体功能进行分配。例如，氯碱电解过程中使用的电能用于水的分离，</w:t>
      </w:r>
      <w:r>
        <w:rPr>
          <w:spacing w:val="-5"/>
          <w:szCs w:val="21"/>
          <w:lang w:eastAsia="zh-CN"/>
        </w:rPr>
        <w:t>从而</w:t>
      </w:r>
      <w:r>
        <w:rPr>
          <w:szCs w:val="21"/>
          <w:lang w:eastAsia="zh-CN"/>
        </w:rPr>
        <w:t>产生富含能量的氢气和氯气</w:t>
      </w:r>
      <w:r>
        <w:rPr>
          <w:rFonts w:cs="宋体" w:hint="eastAsia"/>
          <w:szCs w:val="21"/>
          <w:lang w:eastAsia="zh-CN"/>
        </w:rPr>
        <w:t>作为副产物</w:t>
      </w:r>
      <w:r>
        <w:rPr>
          <w:szCs w:val="21"/>
          <w:lang w:eastAsia="zh-CN"/>
        </w:rPr>
        <w:t>。</w:t>
      </w:r>
    </w:p>
    <w:p w14:paraId="3E3BB1EF" w14:textId="77777777" w:rsidR="00D16BE9" w:rsidRDefault="00D16BE9">
      <w:pPr>
        <w:pStyle w:val="a8"/>
        <w:spacing w:line="300" w:lineRule="auto"/>
        <w:ind w:firstLineChars="200" w:firstLine="420"/>
        <w:jc w:val="both"/>
        <w:rPr>
          <w:rFonts w:eastAsiaTheme="minorEastAsia"/>
          <w:lang w:eastAsia="zh-CN"/>
        </w:rPr>
      </w:pPr>
    </w:p>
    <w:p w14:paraId="1325FDF6" w14:textId="77777777" w:rsidR="00D16BE9" w:rsidRDefault="00AC4FA2">
      <w:pPr>
        <w:pStyle w:val="a8"/>
        <w:spacing w:line="300" w:lineRule="auto"/>
        <w:ind w:firstLineChars="200" w:firstLine="420"/>
        <w:jc w:val="both"/>
        <w:rPr>
          <w:rFonts w:eastAsiaTheme="minorEastAsia"/>
          <w:lang w:eastAsia="zh-CN"/>
        </w:rPr>
      </w:pPr>
      <w:r>
        <w:rPr>
          <w:noProof/>
        </w:rPr>
        <mc:AlternateContent>
          <mc:Choice Requires="wps">
            <w:drawing>
              <wp:anchor distT="0" distB="0" distL="0" distR="0" simplePos="0" relativeHeight="251680256" behindDoc="1" locked="0" layoutInCell="1" allowOverlap="1" wp14:anchorId="758242F6" wp14:editId="214FD852">
                <wp:simplePos x="0" y="0"/>
                <wp:positionH relativeFrom="page">
                  <wp:posOffset>1143000</wp:posOffset>
                </wp:positionH>
                <wp:positionV relativeFrom="paragraph">
                  <wp:posOffset>247015</wp:posOffset>
                </wp:positionV>
                <wp:extent cx="1828800" cy="6985"/>
                <wp:effectExtent l="0" t="0" r="0" b="0"/>
                <wp:wrapTopAndBottom/>
                <wp:docPr id="196448824" name="docshape11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28800" cy="6985"/>
                        </a:xfrm>
                        <a:prstGeom prst="rect">
                          <a:avLst/>
                        </a:prstGeom>
                        <a:solidFill>
                          <a:srgbClr val="000000"/>
                        </a:solidFill>
                        <a:ln>
                          <a:noFill/>
                        </a:ln>
                      </wps:spPr>
                      <wps:bodyPr rot="0" vert="horz" wrap="square" lIns="91440" tIns="45720" rIns="91440" bIns="45720" anchor="t" anchorCtr="0" upright="1">
                        <a:noAutofit/>
                      </wps:bodyPr>
                    </wps:wsp>
                  </a:graphicData>
                </a:graphic>
              </wp:anchor>
            </w:drawing>
          </mc:Choice>
          <mc:Fallback xmlns:wpsCustomData="http://www.wps.cn/officeDocument/2013/wpsCustomData">
            <w:pict>
              <v:rect id="docshape1135" o:spid="_x0000_s1026" o:spt="1" style="position:absolute;left:0pt;margin-left:90pt;margin-top:19.45pt;height:0.55pt;width:144pt;mso-position-horizontal-relative:page;mso-wrap-distance-bottom:0pt;mso-wrap-distance-top:0pt;z-index:-251556864;mso-width-relative:page;mso-height-relative:page;" fillcolor="#000000" filled="t" stroked="f" coordsize="21600,21600" o:gfxdata="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">
                <v:fill on="t" focussize="0,0"/>
                <v:stroke on="f"/>
                <v:imagedata o:title=""/>
                <o:lock v:ext="edit" aspectratio="f"/>
                <w10:wrap type="topAndBottom"/>
              </v:rect>
            </w:pict>
          </mc:Fallback>
        </mc:AlternateContent>
      </w:r>
    </w:p>
    <w:p w14:paraId="338C7B91" w14:textId="77777777" w:rsidR="00D16BE9" w:rsidRDefault="00AC4FA2">
      <w:pPr>
        <w:widowControl w:val="0"/>
        <w:autoSpaceDE w:val="0"/>
        <w:autoSpaceDN w:val="0"/>
        <w:spacing w:line="300" w:lineRule="auto"/>
        <w:ind w:firstLine="361"/>
        <w:rPr>
          <w:rFonts w:eastAsia="Arial" w:cs="Arial"/>
          <w:kern w:val="0"/>
          <w:sz w:val="18"/>
        </w:rPr>
      </w:pPr>
      <w:r>
        <w:rPr>
          <w:rFonts w:eastAsia="Arial" w:cs="Arial"/>
          <w:b/>
          <w:color w:val="000080"/>
          <w:kern w:val="0"/>
          <w:sz w:val="18"/>
          <w:vertAlign w:val="superscript"/>
        </w:rPr>
        <w:t>171</w:t>
      </w:r>
      <w:r>
        <w:rPr>
          <w:rFonts w:eastAsia="宋体" w:cs="宋体" w:hint="eastAsia"/>
          <w:kern w:val="0"/>
          <w:sz w:val="18"/>
        </w:rPr>
        <w:t>请注意，这并不等同于按质量分配，因为非计价产出的材料损耗尚未解决，需要在后续步骤中进行分配。</w:t>
      </w:r>
    </w:p>
    <w:p w14:paraId="2F6D422B" w14:textId="77777777" w:rsidR="00D16BE9" w:rsidRDefault="00AC4FA2">
      <w:pPr>
        <w:pStyle w:val="a8"/>
        <w:spacing w:line="300" w:lineRule="auto"/>
        <w:ind w:firstLineChars="200" w:firstLine="361"/>
        <w:jc w:val="both"/>
        <w:rPr>
          <w:rFonts w:eastAsiaTheme="minorEastAsia"/>
          <w:lang w:eastAsia="zh-CN"/>
        </w:rPr>
      </w:pPr>
      <w:r>
        <w:rPr>
          <w:b/>
          <w:color w:val="000080"/>
          <w:sz w:val="18"/>
          <w:vertAlign w:val="superscript"/>
          <w:lang w:eastAsia="zh-CN"/>
        </w:rPr>
        <w:t>172</w:t>
      </w:r>
      <w:r>
        <w:rPr>
          <w:sz w:val="18"/>
          <w:lang w:eastAsia="zh-CN"/>
        </w:rPr>
        <w:t>有人可能会说，为了获得一些低价值的砾石作为副产品，深层地下金矿开采所付出的高昂努力其实并无必要。然而，这种考虑是结果性的，是将成本视为原因。从归因上讲，从那个深度开采矿石来生产特定的</w:t>
      </w:r>
      <w:r>
        <w:rPr>
          <w:spacing w:val="-2"/>
          <w:sz w:val="18"/>
          <w:lang w:eastAsia="zh-CN"/>
        </w:rPr>
        <w:t>砾石</w:t>
      </w:r>
      <w:r>
        <w:rPr>
          <w:sz w:val="18"/>
          <w:lang w:eastAsia="zh-CN"/>
        </w:rPr>
        <w:t>是必要的（物理因果关系）</w:t>
      </w:r>
      <w:r>
        <w:rPr>
          <w:spacing w:val="-2"/>
          <w:sz w:val="18"/>
          <w:lang w:eastAsia="zh-CN"/>
        </w:rPr>
        <w:t>。</w:t>
      </w:r>
      <w:r>
        <w:rPr>
          <w:rFonts w:eastAsiaTheme="minorEastAsia"/>
          <w:lang w:eastAsia="zh-CN"/>
        </w:rPr>
        <w:br w:type="page"/>
      </w:r>
    </w:p>
    <w:p w14:paraId="0D9032F5" w14:textId="77777777" w:rsidR="00D16BE9" w:rsidRDefault="00AC4FA2">
      <w:pPr>
        <w:widowControl w:val="0"/>
        <w:autoSpaceDE w:val="0"/>
        <w:autoSpaceDN w:val="0"/>
        <w:spacing w:line="300" w:lineRule="auto"/>
        <w:ind w:firstLine="420"/>
        <w:rPr>
          <w:rFonts w:eastAsia="Arial" w:cs="Arial"/>
          <w:kern w:val="0"/>
          <w:szCs w:val="21"/>
        </w:rPr>
      </w:pPr>
      <w:r>
        <w:rPr>
          <w:rFonts w:eastAsia="宋体" w:cs="宋体" w:hint="eastAsia"/>
          <w:kern w:val="0"/>
          <w:szCs w:val="21"/>
        </w:rPr>
        <w:lastRenderedPageBreak/>
        <w:t>因此，</w:t>
      </w:r>
      <w:r>
        <w:rPr>
          <w:rFonts w:eastAsia="Arial" w:cs="Arial"/>
          <w:kern w:val="0"/>
          <w:szCs w:val="21"/>
        </w:rPr>
        <w:t>H</w:t>
      </w:r>
      <w:r>
        <w:rPr>
          <w:rFonts w:eastAsia="Arial" w:cs="Arial"/>
          <w:kern w:val="0"/>
          <w:szCs w:val="21"/>
          <w:vertAlign w:val="subscript"/>
        </w:rPr>
        <w:t>2</w:t>
      </w:r>
      <w:r>
        <w:rPr>
          <w:rFonts w:eastAsia="Arial" w:cs="Arial"/>
          <w:kern w:val="0"/>
          <w:szCs w:val="21"/>
        </w:rPr>
        <w:t xml:space="preserve"> </w:t>
      </w:r>
      <w:r>
        <w:rPr>
          <w:rFonts w:eastAsia="宋体" w:cs="宋体" w:hint="eastAsia"/>
          <w:kern w:val="0"/>
          <w:szCs w:val="21"/>
        </w:rPr>
        <w:t>和</w:t>
      </w:r>
      <w:r>
        <w:rPr>
          <w:rFonts w:eastAsia="Arial" w:cs="Arial"/>
          <w:kern w:val="0"/>
          <w:szCs w:val="21"/>
        </w:rPr>
        <w:t xml:space="preserve"> Cl</w:t>
      </w:r>
      <w:r>
        <w:rPr>
          <w:rFonts w:eastAsia="Arial" w:cs="Arial"/>
          <w:kern w:val="0"/>
          <w:szCs w:val="21"/>
          <w:vertAlign w:val="subscript"/>
        </w:rPr>
        <w:t>2</w:t>
      </w:r>
      <w:r>
        <w:rPr>
          <w:rFonts w:eastAsia="Arial" w:cs="Arial"/>
          <w:kern w:val="0"/>
          <w:szCs w:val="21"/>
        </w:rPr>
        <w:t xml:space="preserve"> </w:t>
      </w:r>
      <w:r>
        <w:rPr>
          <w:rFonts w:eastAsia="宋体" w:cs="宋体" w:hint="eastAsia"/>
          <w:kern w:val="0"/>
          <w:szCs w:val="21"/>
        </w:rPr>
        <w:t>的</w:t>
      </w:r>
      <w:proofErr w:type="gramStart"/>
      <w:r>
        <w:rPr>
          <w:rFonts w:eastAsia="宋体" w:cs="宋体" w:hint="eastAsia"/>
          <w:kern w:val="0"/>
          <w:szCs w:val="21"/>
        </w:rPr>
        <w:t>焓</w:t>
      </w:r>
      <w:proofErr w:type="gramEnd"/>
      <w:r>
        <w:rPr>
          <w:rFonts w:eastAsia="宋体" w:cs="宋体" w:hint="eastAsia"/>
          <w:kern w:val="0"/>
          <w:szCs w:val="21"/>
        </w:rPr>
        <w:t>是使用电力的适当分配标准，反映了将能量带入副产品的决定性物理关系。在哈伯</w:t>
      </w:r>
      <w:r>
        <w:rPr>
          <w:rFonts w:eastAsia="Arial" w:cs="Arial"/>
          <w:kern w:val="0"/>
          <w:szCs w:val="21"/>
        </w:rPr>
        <w:t>-</w:t>
      </w:r>
      <w:r>
        <w:rPr>
          <w:rFonts w:eastAsia="宋体" w:cs="宋体" w:hint="eastAsia"/>
          <w:kern w:val="0"/>
          <w:szCs w:val="21"/>
        </w:rPr>
        <w:t>博施合成氨的类似例子中，天然气是从空气中捕获氮气以生产氨的能源。二氧化碳是副产品（如果捕获，例如用于尿素生产的后续步骤，并且不排放）。天然气的能量只存在于氨气中（除了工艺效率低造成的能量损失），而二氧化碳中则完全没有。同样，</w:t>
      </w:r>
      <w:proofErr w:type="gramStart"/>
      <w:r>
        <w:rPr>
          <w:rFonts w:eastAsia="宋体" w:cs="宋体" w:hint="eastAsia"/>
          <w:kern w:val="0"/>
          <w:szCs w:val="21"/>
        </w:rPr>
        <w:t>焓</w:t>
      </w:r>
      <w:proofErr w:type="gramEnd"/>
      <w:r>
        <w:rPr>
          <w:rFonts w:eastAsia="宋体" w:cs="宋体" w:hint="eastAsia"/>
          <w:kern w:val="0"/>
          <w:szCs w:val="21"/>
        </w:rPr>
        <w:t>的作用是将产品天然气流的存量分配给氨的副产品。</w:t>
      </w:r>
    </w:p>
    <w:p w14:paraId="6FFF917B" w14:textId="77777777" w:rsidR="00D16BE9" w:rsidRDefault="00AC4FA2">
      <w:pPr>
        <w:widowControl w:val="0"/>
        <w:autoSpaceDE w:val="0"/>
        <w:autoSpaceDN w:val="0"/>
        <w:spacing w:line="300" w:lineRule="auto"/>
        <w:ind w:firstLine="422"/>
        <w:rPr>
          <w:rFonts w:eastAsia="Arial" w:cs="Arial"/>
          <w:b/>
          <w:bCs/>
          <w:kern w:val="0"/>
          <w:szCs w:val="21"/>
        </w:rPr>
      </w:pPr>
      <w:r>
        <w:rPr>
          <w:rFonts w:eastAsia="宋体" w:cs="宋体" w:hint="eastAsia"/>
          <w:b/>
          <w:bCs/>
          <w:kern w:val="0"/>
          <w:szCs w:val="21"/>
        </w:rPr>
        <w:t>共同生产产品的服务投入分配</w:t>
      </w:r>
      <w:r>
        <w:rPr>
          <w:rFonts w:eastAsia="Arial" w:cs="Arial"/>
          <w:b/>
          <w:bCs/>
          <w:kern w:val="0"/>
          <w:szCs w:val="21"/>
        </w:rPr>
        <w:t>--</w:t>
      </w:r>
      <w:r>
        <w:rPr>
          <w:rFonts w:eastAsia="宋体" w:cs="宋体" w:hint="eastAsia"/>
          <w:b/>
          <w:bCs/>
          <w:spacing w:val="-2"/>
          <w:kern w:val="0"/>
          <w:szCs w:val="21"/>
        </w:rPr>
        <w:t>导言：</w:t>
      </w:r>
    </w:p>
    <w:p w14:paraId="3A7D0987" w14:textId="77777777" w:rsidR="00D16BE9" w:rsidRDefault="00AC4FA2">
      <w:pPr>
        <w:widowControl w:val="0"/>
        <w:autoSpaceDE w:val="0"/>
        <w:autoSpaceDN w:val="0"/>
        <w:spacing w:line="300" w:lineRule="auto"/>
        <w:ind w:firstLine="420"/>
        <w:jc w:val="left"/>
        <w:rPr>
          <w:rFonts w:eastAsia="Arial" w:cs="Arial"/>
          <w:kern w:val="0"/>
          <w:szCs w:val="21"/>
        </w:rPr>
      </w:pPr>
      <w:r>
        <w:rPr>
          <w:rFonts w:eastAsia="宋体" w:cs="宋体" w:hint="eastAsia"/>
          <w:kern w:val="0"/>
          <w:szCs w:val="21"/>
        </w:rPr>
        <w:t>许多服务的投入可根据其使用的相对时间长短，结合确定的物理因果关系分配给副产品。</w:t>
      </w:r>
    </w:p>
    <w:p w14:paraId="69E364F8" w14:textId="77777777" w:rsidR="00D16BE9" w:rsidRDefault="00AC4FA2">
      <w:pPr>
        <w:widowControl w:val="0"/>
        <w:autoSpaceDE w:val="0"/>
        <w:autoSpaceDN w:val="0"/>
        <w:spacing w:line="300" w:lineRule="auto"/>
        <w:ind w:firstLine="420"/>
        <w:jc w:val="left"/>
        <w:rPr>
          <w:rFonts w:eastAsia="Arial" w:cs="Arial"/>
          <w:kern w:val="0"/>
          <w:szCs w:val="21"/>
        </w:rPr>
      </w:pPr>
      <w:r>
        <w:rPr>
          <w:rFonts w:eastAsia="宋体" w:cs="宋体" w:hint="eastAsia"/>
          <w:kern w:val="0"/>
          <w:szCs w:val="21"/>
        </w:rPr>
        <w:t>可以</w:t>
      </w:r>
      <w:r>
        <w:rPr>
          <w:rFonts w:eastAsia="宋体" w:cs="宋体" w:hint="eastAsia"/>
          <w:spacing w:val="-2"/>
          <w:kern w:val="0"/>
          <w:szCs w:val="21"/>
        </w:rPr>
        <w:t>区分</w:t>
      </w:r>
      <w:r>
        <w:rPr>
          <w:rFonts w:eastAsia="宋体" w:cs="宋体" w:hint="eastAsia"/>
          <w:kern w:val="0"/>
          <w:szCs w:val="21"/>
        </w:rPr>
        <w:t>并行和串行服务</w:t>
      </w:r>
      <w:r>
        <w:rPr>
          <w:rFonts w:eastAsia="宋体" w:cs="宋体" w:hint="eastAsia"/>
          <w:spacing w:val="-2"/>
          <w:kern w:val="0"/>
          <w:szCs w:val="21"/>
        </w:rPr>
        <w:t>：</w:t>
      </w:r>
    </w:p>
    <w:p w14:paraId="53A571A2" w14:textId="77777777" w:rsidR="00D16BE9" w:rsidRDefault="00AC4FA2">
      <w:pPr>
        <w:widowControl w:val="0"/>
        <w:autoSpaceDE w:val="0"/>
        <w:autoSpaceDN w:val="0"/>
        <w:spacing w:line="300" w:lineRule="auto"/>
        <w:ind w:firstLine="422"/>
        <w:rPr>
          <w:rFonts w:eastAsia="Arial" w:cs="Arial"/>
          <w:b/>
          <w:bCs/>
          <w:kern w:val="0"/>
          <w:szCs w:val="21"/>
        </w:rPr>
      </w:pPr>
      <w:r>
        <w:rPr>
          <w:rFonts w:eastAsia="宋体" w:cs="宋体" w:hint="eastAsia"/>
          <w:b/>
          <w:bCs/>
          <w:kern w:val="0"/>
          <w:szCs w:val="21"/>
        </w:rPr>
        <w:t>将服务投入分配给共同生产的产品</w:t>
      </w:r>
      <w:r>
        <w:rPr>
          <w:rFonts w:eastAsia="Arial" w:cs="Arial"/>
          <w:b/>
          <w:bCs/>
          <w:kern w:val="0"/>
          <w:szCs w:val="21"/>
        </w:rPr>
        <w:t>--</w:t>
      </w:r>
      <w:r>
        <w:rPr>
          <w:rFonts w:eastAsia="宋体" w:cs="宋体" w:hint="eastAsia"/>
          <w:b/>
          <w:bCs/>
          <w:kern w:val="0"/>
          <w:szCs w:val="21"/>
        </w:rPr>
        <w:t>平行</w:t>
      </w:r>
      <w:r>
        <w:rPr>
          <w:rFonts w:eastAsia="宋体" w:cs="宋体" w:hint="eastAsia"/>
          <w:b/>
          <w:bCs/>
          <w:spacing w:val="-2"/>
          <w:kern w:val="0"/>
          <w:szCs w:val="21"/>
        </w:rPr>
        <w:t>服务：</w:t>
      </w:r>
    </w:p>
    <w:p w14:paraId="0D053124" w14:textId="77777777" w:rsidR="00D16BE9" w:rsidRDefault="00AC4FA2">
      <w:pPr>
        <w:widowControl w:val="0"/>
        <w:autoSpaceDE w:val="0"/>
        <w:autoSpaceDN w:val="0"/>
        <w:spacing w:line="300" w:lineRule="auto"/>
        <w:ind w:firstLine="420"/>
        <w:rPr>
          <w:rFonts w:eastAsia="Arial" w:cs="Arial"/>
          <w:kern w:val="0"/>
          <w:szCs w:val="21"/>
        </w:rPr>
      </w:pPr>
      <w:r>
        <w:rPr>
          <w:rFonts w:eastAsia="宋体" w:cs="宋体" w:hint="eastAsia"/>
          <w:kern w:val="0"/>
          <w:szCs w:val="21"/>
        </w:rPr>
        <w:t>并行服务是指同时并行为几种副产品提供服务，并以类似的方式与副产品相关联。例如，仓储设施、运输设备、制造车间和生产设备提供的服务</w:t>
      </w:r>
      <w:r>
        <w:rPr>
          <w:rFonts w:eastAsia="Arial" w:cs="Arial"/>
          <w:b/>
          <w:i/>
          <w:color w:val="000080"/>
          <w:kern w:val="0"/>
          <w:szCs w:val="21"/>
          <w:vertAlign w:val="superscript"/>
        </w:rPr>
        <w:t>173</w:t>
      </w:r>
      <w:r>
        <w:rPr>
          <w:rFonts w:eastAsia="Arial" w:cs="Arial"/>
          <w:kern w:val="0"/>
          <w:szCs w:val="21"/>
        </w:rPr>
        <w:t xml:space="preserve"> </w:t>
      </w:r>
      <w:r>
        <w:rPr>
          <w:rFonts w:eastAsia="宋体" w:cs="宋体" w:hint="eastAsia"/>
          <w:kern w:val="0"/>
          <w:szCs w:val="21"/>
        </w:rPr>
        <w:t>。例如，对于运输来说，运输时间是一个因素（当然，它等同于运输距离，在实践中通常使用</w:t>
      </w:r>
      <w:r>
        <w:rPr>
          <w:rFonts w:eastAsia="Arial" w:cs="Arial"/>
          <w:kern w:val="0"/>
          <w:szCs w:val="21"/>
        </w:rPr>
        <w:t xml:space="preserve"> </w:t>
      </w:r>
      <w:r>
        <w:rPr>
          <w:rFonts w:eastAsia="宋体" w:cs="宋体" w:hint="eastAsia"/>
          <w:kern w:val="0"/>
          <w:szCs w:val="21"/>
        </w:rPr>
        <w:t>运输距离，事实上等同于共同运输）。此外，还</w:t>
      </w:r>
      <w:r>
        <w:rPr>
          <w:rFonts w:eastAsia="宋体" w:cs="宋体" w:hint="eastAsia"/>
          <w:spacing w:val="40"/>
          <w:kern w:val="0"/>
          <w:szCs w:val="21"/>
        </w:rPr>
        <w:t>需要</w:t>
      </w:r>
      <w:r>
        <w:rPr>
          <w:rFonts w:eastAsia="宋体" w:cs="宋体" w:hint="eastAsia"/>
          <w:kern w:val="0"/>
          <w:szCs w:val="21"/>
        </w:rPr>
        <w:t>检查共同运输货物的重量或体积是否是决定使用运输服务多少的限制性物理因</w:t>
      </w:r>
      <w:r>
        <w:rPr>
          <w:rFonts w:eastAsia="Arial" w:cs="Arial"/>
          <w:kern w:val="0"/>
          <w:szCs w:val="21"/>
        </w:rPr>
        <w:t xml:space="preserve"> </w:t>
      </w:r>
      <w:r>
        <w:rPr>
          <w:rFonts w:eastAsia="宋体" w:cs="宋体" w:hint="eastAsia"/>
          <w:kern w:val="0"/>
          <w:szCs w:val="21"/>
        </w:rPr>
        <w:t>素。持续时间与质量或体积相结合将被用作分配标准。至于是质量还是体积起决定作用，可以通过评估给定的运输情况是否受货物质量的限制（即卡车在质量上已满载），或者是否可以增加更多的质量，但卡车在体积上已满载来确定。</w:t>
      </w:r>
    </w:p>
    <w:p w14:paraId="1B3AEB07" w14:textId="77777777" w:rsidR="00D16BE9" w:rsidRDefault="00AC4FA2">
      <w:pPr>
        <w:widowControl w:val="0"/>
        <w:autoSpaceDE w:val="0"/>
        <w:autoSpaceDN w:val="0"/>
        <w:spacing w:line="300" w:lineRule="auto"/>
        <w:ind w:firstLine="420"/>
        <w:rPr>
          <w:rFonts w:eastAsia="Arial" w:cs="Arial"/>
          <w:kern w:val="0"/>
          <w:szCs w:val="21"/>
        </w:rPr>
      </w:pPr>
      <w:r>
        <w:rPr>
          <w:rFonts w:eastAsia="宋体" w:cs="宋体" w:hint="eastAsia"/>
          <w:kern w:val="0"/>
          <w:szCs w:val="21"/>
        </w:rPr>
        <w:t>再以零售业使用的冷冻柜为例，商品在冷冻柜中的平均存放时间加上决定性的物理因素（在此我们可以得出结论，这是单个商品的体积</w:t>
      </w:r>
      <w:r>
        <w:rPr>
          <w:rFonts w:eastAsia="Arial" w:cs="Arial"/>
          <w:b/>
          <w:color w:val="000080"/>
          <w:kern w:val="0"/>
          <w:szCs w:val="21"/>
          <w:vertAlign w:val="superscript"/>
        </w:rPr>
        <w:t>174</w:t>
      </w:r>
      <w:r>
        <w:rPr>
          <w:rFonts w:eastAsia="Arial" w:cs="Arial"/>
          <w:kern w:val="0"/>
          <w:szCs w:val="21"/>
        </w:rPr>
        <w:t xml:space="preserve"> </w:t>
      </w:r>
      <w:r>
        <w:rPr>
          <w:rFonts w:eastAsia="宋体" w:cs="宋体" w:hint="eastAsia"/>
          <w:kern w:val="0"/>
          <w:szCs w:val="21"/>
        </w:rPr>
        <w:t>）被用来在通过</w:t>
      </w:r>
      <w:r>
        <w:rPr>
          <w:rFonts w:eastAsia="宋体" w:cs="宋体" w:hint="eastAsia"/>
          <w:spacing w:val="-2"/>
          <w:kern w:val="0"/>
          <w:szCs w:val="21"/>
        </w:rPr>
        <w:t>冷冻柜</w:t>
      </w:r>
      <w:r>
        <w:rPr>
          <w:rFonts w:eastAsia="宋体" w:cs="宋体" w:hint="eastAsia"/>
          <w:kern w:val="0"/>
          <w:szCs w:val="21"/>
        </w:rPr>
        <w:t>销售的众多商品中进行分配</w:t>
      </w:r>
      <w:r>
        <w:rPr>
          <w:rFonts w:eastAsia="Arial" w:cs="Arial"/>
          <w:b/>
          <w:i/>
          <w:color w:val="000080"/>
          <w:spacing w:val="-2"/>
          <w:kern w:val="0"/>
          <w:szCs w:val="21"/>
          <w:vertAlign w:val="superscript"/>
        </w:rPr>
        <w:t>175</w:t>
      </w:r>
      <w:r>
        <w:rPr>
          <w:rFonts w:eastAsia="Arial" w:cs="Arial"/>
          <w:spacing w:val="-2"/>
          <w:kern w:val="0"/>
          <w:szCs w:val="21"/>
        </w:rPr>
        <w:t xml:space="preserve"> </w:t>
      </w:r>
      <w:r>
        <w:rPr>
          <w:rFonts w:eastAsia="宋体" w:cs="宋体" w:hint="eastAsia"/>
          <w:spacing w:val="-2"/>
          <w:kern w:val="0"/>
          <w:szCs w:val="21"/>
        </w:rPr>
        <w:t>。</w:t>
      </w:r>
    </w:p>
    <w:p w14:paraId="3E5720D1" w14:textId="77777777" w:rsidR="00D16BE9" w:rsidRDefault="00AC4FA2">
      <w:pPr>
        <w:widowControl w:val="0"/>
        <w:autoSpaceDE w:val="0"/>
        <w:autoSpaceDN w:val="0"/>
        <w:spacing w:line="300" w:lineRule="auto"/>
        <w:ind w:firstLine="420"/>
        <w:rPr>
          <w:rFonts w:eastAsia="Arial" w:cs="Arial"/>
          <w:kern w:val="0"/>
          <w:szCs w:val="21"/>
        </w:rPr>
      </w:pPr>
      <w:r>
        <w:rPr>
          <w:rFonts w:eastAsia="宋体" w:cs="宋体" w:hint="eastAsia"/>
          <w:kern w:val="0"/>
          <w:szCs w:val="21"/>
        </w:rPr>
        <w:t>另一个例子是供暖、照明和为多条笔记本电脑组装线提供一个大厅结构的服务投入流：不同合作生产的笔记本电脑的组装时间将是这三种投入的分配标准。在可能的物理标准（质量、体积、件数）中，笔记本电脑的件数可单独作为以下标准</w:t>
      </w:r>
    </w:p>
    <w:p w14:paraId="2F92D163" w14:textId="77777777" w:rsidR="00D16BE9" w:rsidRDefault="00AC4FA2">
      <w:pPr>
        <w:pStyle w:val="a8"/>
        <w:spacing w:line="300" w:lineRule="auto"/>
        <w:ind w:firstLineChars="200" w:firstLine="420"/>
        <w:jc w:val="both"/>
        <w:rPr>
          <w:rFonts w:eastAsiaTheme="minorEastAsia"/>
          <w:szCs w:val="21"/>
          <w:lang w:eastAsia="zh-CN"/>
        </w:rPr>
      </w:pPr>
      <w:r>
        <w:rPr>
          <w:noProof/>
        </w:rPr>
        <mc:AlternateContent>
          <mc:Choice Requires="wps">
            <w:drawing>
              <wp:anchor distT="0" distB="0" distL="0" distR="0" simplePos="0" relativeHeight="251681280" behindDoc="1" locked="0" layoutInCell="1" allowOverlap="1" wp14:anchorId="0F2A8C7F" wp14:editId="6E5C9B48">
                <wp:simplePos x="0" y="0"/>
                <wp:positionH relativeFrom="page">
                  <wp:posOffset>1143000</wp:posOffset>
                </wp:positionH>
                <wp:positionV relativeFrom="paragraph">
                  <wp:posOffset>250190</wp:posOffset>
                </wp:positionV>
                <wp:extent cx="1828800" cy="6985"/>
                <wp:effectExtent l="0" t="0" r="0" b="0"/>
                <wp:wrapTopAndBottom/>
                <wp:docPr id="576521778" name="docshape11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28800" cy="6985"/>
                        </a:xfrm>
                        <a:prstGeom prst="rect">
                          <a:avLst/>
                        </a:prstGeom>
                        <a:solidFill>
                          <a:srgbClr val="000000"/>
                        </a:solidFill>
                        <a:ln>
                          <a:noFill/>
                        </a:ln>
                      </wps:spPr>
                      <wps:bodyPr rot="0" vert="horz" wrap="square" lIns="91440" tIns="45720" rIns="91440" bIns="45720" anchor="t" anchorCtr="0" upright="1">
                        <a:noAutofit/>
                      </wps:bodyPr>
                    </wps:wsp>
                  </a:graphicData>
                </a:graphic>
              </wp:anchor>
            </w:drawing>
          </mc:Choice>
          <mc:Fallback xmlns:wpsCustomData="http://www.wps.cn/officeDocument/2013/wpsCustomData">
            <w:pict>
              <v:rect id="docshape1136" o:spid="_x0000_s1026" o:spt="1" style="position:absolute;left:0pt;margin-left:90pt;margin-top:19.7pt;height:0.55pt;width:144pt;mso-position-horizontal-relative:page;mso-wrap-distance-bottom:0pt;mso-wrap-distance-top:0pt;z-index:-251555840;mso-width-relative:page;mso-height-relative:page;" fillcolor="#000000" filled="t" stroked="f" coordsize="21600,21600" o:gfxdata="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">
                <v:fill on="t" focussize="0,0"/>
                <v:stroke on="f"/>
                <v:imagedata o:title=""/>
                <o:lock v:ext="edit" aspectratio="f"/>
                <w10:wrap type="topAndBottom"/>
              </v:rect>
            </w:pict>
          </mc:Fallback>
        </mc:AlternateContent>
      </w:r>
    </w:p>
    <w:p w14:paraId="2E77862D" w14:textId="77777777" w:rsidR="00D16BE9" w:rsidRDefault="00D16BE9">
      <w:pPr>
        <w:widowControl w:val="0"/>
        <w:autoSpaceDE w:val="0"/>
        <w:autoSpaceDN w:val="0"/>
        <w:spacing w:line="300" w:lineRule="auto"/>
        <w:ind w:firstLine="361"/>
        <w:rPr>
          <w:rFonts w:eastAsia="Arial" w:cs="Arial"/>
          <w:b/>
          <w:color w:val="000080"/>
          <w:kern w:val="0"/>
          <w:sz w:val="18"/>
          <w:vertAlign w:val="superscript"/>
        </w:rPr>
      </w:pPr>
    </w:p>
    <w:p w14:paraId="3A634391" w14:textId="77777777" w:rsidR="00D16BE9" w:rsidRDefault="00AC4FA2">
      <w:pPr>
        <w:widowControl w:val="0"/>
        <w:autoSpaceDE w:val="0"/>
        <w:autoSpaceDN w:val="0"/>
        <w:spacing w:line="300" w:lineRule="auto"/>
        <w:ind w:firstLine="361"/>
        <w:rPr>
          <w:rFonts w:eastAsia="Arial" w:cs="Arial"/>
          <w:kern w:val="0"/>
          <w:sz w:val="18"/>
        </w:rPr>
      </w:pPr>
      <w:r>
        <w:rPr>
          <w:rFonts w:eastAsia="Arial" w:cs="Arial"/>
          <w:b/>
          <w:color w:val="000080"/>
          <w:kern w:val="0"/>
          <w:sz w:val="18"/>
          <w:vertAlign w:val="superscript"/>
        </w:rPr>
        <w:t>173</w:t>
      </w:r>
      <w:r>
        <w:rPr>
          <w:rFonts w:eastAsia="宋体" w:cs="宋体" w:hint="eastAsia"/>
          <w:kern w:val="0"/>
          <w:sz w:val="18"/>
        </w:rPr>
        <w:t>有人认为，从服务的角度来理解这类产品</w:t>
      </w:r>
      <w:r>
        <w:rPr>
          <w:rFonts w:eastAsia="宋体" w:cs="宋体" w:hint="eastAsia"/>
          <w:spacing w:val="-1"/>
          <w:kern w:val="0"/>
          <w:sz w:val="18"/>
        </w:rPr>
        <w:t>会</w:t>
      </w:r>
      <w:r>
        <w:rPr>
          <w:rFonts w:eastAsia="宋体" w:cs="宋体" w:hint="eastAsia"/>
          <w:kern w:val="0"/>
          <w:sz w:val="18"/>
        </w:rPr>
        <w:t>更清晰，例如为装配线提供大厅结构、供暖和照明等服务，而不是将其视为一种产品。除了产品中的材料或部件外，所有这些建筑等只是为共同生产提供服务。因此，与最终实际用于联合生产的产品的元素、质量或能源含量的分配标准相比，它们通常还需要其他的分配标准（如储藏室的使用期限、照明等）。事实上，许多此类基础设施也是根据租赁合同（</w:t>
      </w:r>
      <w:r>
        <w:rPr>
          <w:rFonts w:eastAsia="Arial" w:cs="Arial"/>
          <w:kern w:val="0"/>
          <w:sz w:val="18"/>
        </w:rPr>
        <w:t>"</w:t>
      </w:r>
      <w:r>
        <w:rPr>
          <w:rFonts w:eastAsia="宋体" w:cs="宋体" w:hint="eastAsia"/>
          <w:kern w:val="0"/>
          <w:sz w:val="18"/>
        </w:rPr>
        <w:t>产品</w:t>
      </w:r>
      <w:r>
        <w:rPr>
          <w:rFonts w:eastAsia="Arial" w:cs="Arial"/>
          <w:kern w:val="0"/>
          <w:sz w:val="18"/>
        </w:rPr>
        <w:t>-</w:t>
      </w:r>
      <w:r>
        <w:rPr>
          <w:rFonts w:eastAsia="宋体" w:cs="宋体" w:hint="eastAsia"/>
          <w:kern w:val="0"/>
          <w:sz w:val="18"/>
        </w:rPr>
        <w:t>服务系统</w:t>
      </w:r>
      <w:r>
        <w:rPr>
          <w:rFonts w:eastAsia="Arial" w:cs="Arial"/>
          <w:kern w:val="0"/>
          <w:sz w:val="18"/>
        </w:rPr>
        <w:t>"</w:t>
      </w:r>
      <w:r>
        <w:rPr>
          <w:rFonts w:eastAsia="宋体" w:cs="宋体" w:hint="eastAsia"/>
          <w:kern w:val="0"/>
          <w:sz w:val="18"/>
        </w:rPr>
        <w:t>）运营的。</w:t>
      </w:r>
    </w:p>
    <w:p w14:paraId="0D23D5A4" w14:textId="77777777" w:rsidR="00D16BE9" w:rsidRDefault="00AC4FA2">
      <w:pPr>
        <w:widowControl w:val="0"/>
        <w:autoSpaceDE w:val="0"/>
        <w:autoSpaceDN w:val="0"/>
        <w:spacing w:line="300" w:lineRule="auto"/>
        <w:ind w:firstLine="361"/>
        <w:rPr>
          <w:rFonts w:eastAsia="Arial" w:cs="Arial"/>
          <w:kern w:val="0"/>
          <w:sz w:val="18"/>
        </w:rPr>
      </w:pPr>
      <w:r>
        <w:rPr>
          <w:rFonts w:eastAsia="Arial" w:cs="Arial"/>
          <w:b/>
          <w:color w:val="000080"/>
          <w:kern w:val="0"/>
          <w:sz w:val="18"/>
          <w:vertAlign w:val="superscript"/>
        </w:rPr>
        <w:t>174</w:t>
      </w:r>
      <w:r>
        <w:rPr>
          <w:rFonts w:eastAsia="宋体" w:cs="宋体" w:hint="eastAsia"/>
          <w:kern w:val="0"/>
          <w:sz w:val="18"/>
        </w:rPr>
        <w:t>虽然货物的热容量也起一定</w:t>
      </w:r>
      <w:r>
        <w:rPr>
          <w:rFonts w:eastAsia="宋体" w:cs="宋体" w:hint="eastAsia"/>
          <w:spacing w:val="-2"/>
          <w:kern w:val="0"/>
          <w:sz w:val="18"/>
        </w:rPr>
        <w:t>作用</w:t>
      </w:r>
      <w:r>
        <w:rPr>
          <w:rFonts w:eastAsia="宋体" w:cs="宋体" w:hint="eastAsia"/>
          <w:kern w:val="0"/>
          <w:sz w:val="18"/>
        </w:rPr>
        <w:t>，但我们可能会发现，主要的能耗是用于补偿通过冷冻室表面的损失，包括顾客打开冷冻室顶部或门的损失。撇开对货物</w:t>
      </w:r>
      <w:r>
        <w:rPr>
          <w:rFonts w:eastAsia="Arial" w:cs="Arial"/>
          <w:kern w:val="0"/>
          <w:sz w:val="18"/>
        </w:rPr>
        <w:t>/</w:t>
      </w:r>
      <w:r>
        <w:rPr>
          <w:rFonts w:eastAsia="宋体" w:cs="宋体" w:hint="eastAsia"/>
          <w:kern w:val="0"/>
          <w:sz w:val="18"/>
        </w:rPr>
        <w:t>包装形状的一些更复杂的考虑，即货物</w:t>
      </w:r>
      <w:r>
        <w:rPr>
          <w:rFonts w:eastAsia="Arial" w:cs="Arial"/>
          <w:kern w:val="0"/>
          <w:sz w:val="18"/>
        </w:rPr>
        <w:t>/</w:t>
      </w:r>
      <w:r>
        <w:rPr>
          <w:rFonts w:eastAsia="宋体" w:cs="宋体" w:hint="eastAsia"/>
          <w:kern w:val="0"/>
          <w:sz w:val="18"/>
        </w:rPr>
        <w:t>包装在冷冻室中的填充程度和到达冷冻室时的冷度，在大多数情况下，体积可能仍然是最合适的标准。</w:t>
      </w:r>
    </w:p>
    <w:p w14:paraId="32C79E64" w14:textId="77777777" w:rsidR="00D16BE9" w:rsidRDefault="00AC4FA2">
      <w:pPr>
        <w:pStyle w:val="a8"/>
        <w:spacing w:line="300" w:lineRule="auto"/>
        <w:ind w:firstLineChars="200" w:firstLine="361"/>
        <w:jc w:val="both"/>
        <w:rPr>
          <w:rFonts w:eastAsiaTheme="minorEastAsia"/>
          <w:szCs w:val="21"/>
          <w:lang w:eastAsia="zh-CN"/>
        </w:rPr>
      </w:pPr>
      <w:r>
        <w:rPr>
          <w:b/>
          <w:color w:val="000080"/>
          <w:sz w:val="18"/>
          <w:vertAlign w:val="superscript"/>
          <w:lang w:eastAsia="zh-CN"/>
        </w:rPr>
        <w:t>175</w:t>
      </w:r>
      <w:r>
        <w:rPr>
          <w:sz w:val="18"/>
          <w:lang w:eastAsia="zh-CN"/>
        </w:rPr>
        <w:t>需要注意的是，确定储存时间和储存量的精确度取决于冷冻储存与所分析的整个产品系统的相关性。在生命周期评估的迭代方法中，在对这些数字进行初步粗略估算后，将确定这一过程的相关性</w:t>
      </w:r>
      <w:r>
        <w:rPr>
          <w:spacing w:val="-1"/>
          <w:sz w:val="18"/>
          <w:lang w:eastAsia="zh-CN"/>
        </w:rPr>
        <w:t>，</w:t>
      </w:r>
      <w:r>
        <w:rPr>
          <w:sz w:val="18"/>
          <w:lang w:eastAsia="zh-CN"/>
        </w:rPr>
        <w:t>只有在相</w:t>
      </w:r>
      <w:r>
        <w:rPr>
          <w:sz w:val="18"/>
          <w:lang w:eastAsia="zh-CN"/>
        </w:rPr>
        <w:lastRenderedPageBreak/>
        <w:t>关的情况下，才需要更详细地确定储存时间和储存量。</w:t>
      </w:r>
      <w:r>
        <w:rPr>
          <w:rFonts w:eastAsiaTheme="minorEastAsia"/>
          <w:szCs w:val="21"/>
          <w:lang w:eastAsia="zh-CN"/>
        </w:rPr>
        <w:br w:type="page"/>
      </w:r>
    </w:p>
    <w:p w14:paraId="2F142371" w14:textId="77777777" w:rsidR="00D16BE9" w:rsidRDefault="00AC4FA2">
      <w:pPr>
        <w:widowControl w:val="0"/>
        <w:autoSpaceDE w:val="0"/>
        <w:autoSpaceDN w:val="0"/>
        <w:spacing w:line="300" w:lineRule="auto"/>
        <w:ind w:firstLine="420"/>
        <w:rPr>
          <w:rFonts w:eastAsia="Arial" w:cs="Arial"/>
          <w:kern w:val="0"/>
          <w:szCs w:val="21"/>
        </w:rPr>
      </w:pPr>
      <w:r>
        <w:rPr>
          <w:rFonts w:eastAsia="宋体" w:cs="宋体" w:hint="eastAsia"/>
          <w:kern w:val="0"/>
          <w:szCs w:val="21"/>
        </w:rPr>
        <w:lastRenderedPageBreak/>
        <w:t>如果我们假定具体的质量或体积并不决定大厅的大小和照明等，那么就会产生限制。</w:t>
      </w:r>
    </w:p>
    <w:p w14:paraId="32A079F9" w14:textId="77777777" w:rsidR="00D16BE9" w:rsidRDefault="00AC4FA2">
      <w:pPr>
        <w:widowControl w:val="0"/>
        <w:autoSpaceDE w:val="0"/>
        <w:autoSpaceDN w:val="0"/>
        <w:spacing w:line="300" w:lineRule="auto"/>
        <w:ind w:firstLine="420"/>
        <w:rPr>
          <w:rFonts w:eastAsia="Arial" w:cs="Arial"/>
          <w:kern w:val="0"/>
          <w:szCs w:val="21"/>
        </w:rPr>
      </w:pPr>
      <w:r>
        <w:rPr>
          <w:rFonts w:eastAsia="宋体" w:cs="宋体" w:hint="eastAsia"/>
          <w:kern w:val="0"/>
          <w:szCs w:val="21"/>
        </w:rPr>
        <w:t>再举一个服务业的例子：经营一家律师事务所，为不同客户提供法律服务，其存货将按</w:t>
      </w:r>
      <w:r>
        <w:rPr>
          <w:rFonts w:eastAsia="Arial" w:cs="Arial"/>
          <w:kern w:val="0"/>
          <w:szCs w:val="21"/>
        </w:rPr>
        <w:t xml:space="preserve"> </w:t>
      </w:r>
      <w:r>
        <w:rPr>
          <w:rFonts w:eastAsia="宋体" w:cs="宋体" w:hint="eastAsia"/>
          <w:kern w:val="0"/>
          <w:szCs w:val="21"/>
        </w:rPr>
        <w:t>客户使用律师事务所的时间长短来分配。至于物理标准（可以想象：质量、体积、件数），我们可能会同意客户的件数（即数量），而不是其质量或体积。</w:t>
      </w:r>
    </w:p>
    <w:p w14:paraId="517409B7" w14:textId="77777777" w:rsidR="00D16BE9" w:rsidRDefault="00AC4FA2">
      <w:pPr>
        <w:widowControl w:val="0"/>
        <w:autoSpaceDE w:val="0"/>
        <w:autoSpaceDN w:val="0"/>
        <w:spacing w:line="300" w:lineRule="auto"/>
        <w:ind w:firstLine="420"/>
        <w:rPr>
          <w:rFonts w:eastAsia="Arial" w:cs="Arial"/>
          <w:kern w:val="0"/>
          <w:szCs w:val="21"/>
        </w:rPr>
      </w:pPr>
      <w:r>
        <w:rPr>
          <w:rFonts w:eastAsia="宋体" w:cs="宋体" w:hint="eastAsia"/>
          <w:kern w:val="0"/>
          <w:szCs w:val="21"/>
        </w:rPr>
        <w:t>最后一个关于运输服务的例子：在分配飞机客运的情况下，情况就变得更加棘手了，因为乘客的质量和数量实际上都是有限的（由于最大起飞重量和可用乘客座位数；任何剩余重量都可用于额外的货物运输）。然而，在一般情况下，座位数和可用总重量都不会达到饱和。因此，在任何情况下，我们都需要在乘客数量和货物重量之间进行分配。如何分配？飞机的耗油量和相关排放物（只看库存的这一部分）是由飞机的空气动力（主要由飞机的外部尺寸和形状决定）以及飞机的起始总重量决定的。任何额外的乘客只会影响起始重量，就像任何额外公斤的货物一样。因此，决定性的物理因果关系仅仅是质量。这个例子也说明了经济分配的问题：在这种情况下，低票价座位与同一舱位的正常票价座位相比影响很小，但两者对燃油相关库存的贡献相同。</w:t>
      </w:r>
    </w:p>
    <w:p w14:paraId="6BA59D86" w14:textId="77777777" w:rsidR="00D16BE9" w:rsidRDefault="00AC4FA2">
      <w:pPr>
        <w:widowControl w:val="0"/>
        <w:autoSpaceDE w:val="0"/>
        <w:autoSpaceDN w:val="0"/>
        <w:spacing w:line="300" w:lineRule="auto"/>
        <w:ind w:firstLine="420"/>
        <w:rPr>
          <w:rFonts w:eastAsia="Arial" w:cs="Arial"/>
          <w:kern w:val="0"/>
          <w:szCs w:val="21"/>
        </w:rPr>
      </w:pPr>
      <w:r>
        <w:rPr>
          <w:rFonts w:eastAsia="宋体" w:cs="宋体" w:hint="eastAsia"/>
          <w:kern w:val="0"/>
          <w:szCs w:val="21"/>
        </w:rPr>
        <w:t>但是，如果并行服务以明显不同的方式与所调查的生产系统的副产品相关，并且单元工艺不能细分为完全非多功能工艺，则应采用一般分配标准。</w:t>
      </w:r>
    </w:p>
    <w:p w14:paraId="4B991B09" w14:textId="77777777" w:rsidR="00D16BE9" w:rsidRDefault="00AC4FA2">
      <w:pPr>
        <w:widowControl w:val="0"/>
        <w:autoSpaceDE w:val="0"/>
        <w:autoSpaceDN w:val="0"/>
        <w:spacing w:line="300" w:lineRule="auto"/>
        <w:ind w:firstLine="422"/>
        <w:rPr>
          <w:rFonts w:eastAsia="Arial" w:cs="Arial"/>
          <w:b/>
          <w:bCs/>
          <w:kern w:val="0"/>
          <w:szCs w:val="21"/>
        </w:rPr>
      </w:pPr>
      <w:r>
        <w:rPr>
          <w:rFonts w:eastAsia="宋体" w:cs="宋体" w:hint="eastAsia"/>
          <w:b/>
          <w:bCs/>
          <w:kern w:val="0"/>
          <w:szCs w:val="21"/>
        </w:rPr>
        <w:t>将服务投入分配给共同生产的产品</w:t>
      </w:r>
      <w:r>
        <w:rPr>
          <w:rFonts w:eastAsia="Arial" w:cs="Arial"/>
          <w:b/>
          <w:bCs/>
          <w:kern w:val="0"/>
          <w:szCs w:val="21"/>
        </w:rPr>
        <w:t xml:space="preserve"> - </w:t>
      </w:r>
      <w:r>
        <w:rPr>
          <w:rFonts w:eastAsia="宋体" w:cs="宋体" w:hint="eastAsia"/>
          <w:b/>
          <w:bCs/>
          <w:kern w:val="0"/>
          <w:szCs w:val="21"/>
        </w:rPr>
        <w:t>系列</w:t>
      </w:r>
      <w:r>
        <w:rPr>
          <w:rFonts w:eastAsia="宋体" w:cs="宋体" w:hint="eastAsia"/>
          <w:b/>
          <w:bCs/>
          <w:spacing w:val="-2"/>
          <w:kern w:val="0"/>
          <w:szCs w:val="21"/>
        </w:rPr>
        <w:t>服务</w:t>
      </w:r>
    </w:p>
    <w:p w14:paraId="4BAEFDC3" w14:textId="77777777" w:rsidR="00D16BE9" w:rsidRDefault="00AC4FA2">
      <w:pPr>
        <w:widowControl w:val="0"/>
        <w:autoSpaceDE w:val="0"/>
        <w:autoSpaceDN w:val="0"/>
        <w:spacing w:line="300" w:lineRule="auto"/>
        <w:ind w:firstLine="420"/>
        <w:rPr>
          <w:rFonts w:eastAsia="Arial" w:cs="Arial"/>
          <w:kern w:val="0"/>
          <w:szCs w:val="21"/>
        </w:rPr>
      </w:pPr>
      <w:r>
        <w:rPr>
          <w:rFonts w:eastAsia="宋体" w:cs="宋体" w:hint="eastAsia"/>
          <w:kern w:val="0"/>
          <w:szCs w:val="21"/>
        </w:rPr>
        <w:t>串行服务是指一个接一个地对副产品执行相同的操作（例如，喷漆车间一个接一个地对不同的金属部件进行喷漆）。严格来说，这些工序都是可细分的，都有单独的测量值。但是，如前所述，这在实际操作中可能</w:t>
      </w:r>
      <w:r>
        <w:rPr>
          <w:rFonts w:eastAsia="宋体" w:cs="宋体" w:hint="eastAsia"/>
          <w:spacing w:val="-2"/>
          <w:kern w:val="0"/>
          <w:szCs w:val="21"/>
        </w:rPr>
        <w:t>并</w:t>
      </w:r>
      <w:r>
        <w:rPr>
          <w:rFonts w:eastAsia="宋体" w:cs="宋体" w:hint="eastAsia"/>
          <w:kern w:val="0"/>
          <w:szCs w:val="21"/>
        </w:rPr>
        <w:t>不容易实现：如果串行服务在一段时间内以相同的强度提供服务，则可以简单地按照不同共同产品相继进行服务的持续时间进行分配。在其他情况下，可以使用所服务的共同产品的物理特性（例如，在喷漆车间的例子中，可以使用待喷漆金属部件的表面。在清洁服务的情况下，如果地板类型相同或相似，清洁过的地板表面同样是决定性标准）。系列服务的强度可能会随着时间的推移而改变，或者所服务的共同产品具有相关的不同特性（例如，既清洗地毯又清洗</w:t>
      </w:r>
      <w:r>
        <w:rPr>
          <w:rFonts w:eastAsia="Arial" w:cs="Arial"/>
          <w:kern w:val="0"/>
          <w:szCs w:val="21"/>
        </w:rPr>
        <w:t xml:space="preserve"> PVC </w:t>
      </w:r>
      <w:r>
        <w:rPr>
          <w:rFonts w:eastAsia="宋体" w:cs="宋体" w:hint="eastAsia"/>
          <w:kern w:val="0"/>
          <w:szCs w:val="21"/>
        </w:rPr>
        <w:t>地板）。在这种情况下，可能无法找到一种合适的物理关系来定量描述这种强度。因此，有必要进行细分，除非能够证明差异的相关性较低，并有可能应用第二种一般分配标准。</w:t>
      </w:r>
    </w:p>
    <w:p w14:paraId="134A0559" w14:textId="77777777" w:rsidR="00D16BE9" w:rsidRDefault="00AC4FA2">
      <w:pPr>
        <w:widowControl w:val="0"/>
        <w:autoSpaceDE w:val="0"/>
        <w:autoSpaceDN w:val="0"/>
        <w:spacing w:line="300" w:lineRule="auto"/>
        <w:ind w:firstLine="422"/>
        <w:rPr>
          <w:rFonts w:eastAsia="Arial" w:cs="Arial"/>
          <w:b/>
          <w:bCs/>
          <w:kern w:val="0"/>
          <w:szCs w:val="21"/>
        </w:rPr>
      </w:pPr>
      <w:r>
        <w:rPr>
          <w:rFonts w:eastAsia="宋体" w:cs="宋体" w:hint="eastAsia"/>
          <w:b/>
          <w:bCs/>
          <w:kern w:val="0"/>
          <w:szCs w:val="21"/>
        </w:rPr>
        <w:t>共同生产产品的货物和服务投入分配</w:t>
      </w:r>
      <w:r>
        <w:rPr>
          <w:rFonts w:eastAsia="Arial" w:cs="Arial"/>
          <w:b/>
          <w:bCs/>
          <w:kern w:val="0"/>
          <w:szCs w:val="21"/>
        </w:rPr>
        <w:t>--</w:t>
      </w:r>
      <w:r>
        <w:rPr>
          <w:rFonts w:eastAsia="宋体" w:cs="宋体" w:hint="eastAsia"/>
          <w:b/>
          <w:bCs/>
          <w:kern w:val="0"/>
          <w:szCs w:val="21"/>
        </w:rPr>
        <w:t>标准</w:t>
      </w:r>
      <w:r>
        <w:rPr>
          <w:rFonts w:eastAsia="宋体" w:cs="宋体" w:hint="eastAsia"/>
          <w:b/>
          <w:bCs/>
          <w:spacing w:val="-4"/>
          <w:kern w:val="0"/>
          <w:szCs w:val="21"/>
        </w:rPr>
        <w:t>清单</w:t>
      </w:r>
    </w:p>
    <w:p w14:paraId="19BBE334" w14:textId="77777777" w:rsidR="00D16BE9" w:rsidRDefault="00AC4FA2">
      <w:pPr>
        <w:widowControl w:val="0"/>
        <w:autoSpaceDE w:val="0"/>
        <w:autoSpaceDN w:val="0"/>
        <w:spacing w:line="300" w:lineRule="auto"/>
        <w:ind w:firstLine="420"/>
        <w:rPr>
          <w:rFonts w:eastAsia="Arial" w:cs="Arial"/>
          <w:kern w:val="0"/>
          <w:szCs w:val="21"/>
        </w:rPr>
      </w:pPr>
      <w:r>
        <w:rPr>
          <w:rFonts w:eastAsia="宋体" w:cs="宋体" w:hint="eastAsia"/>
          <w:kern w:val="0"/>
          <w:szCs w:val="21"/>
        </w:rPr>
        <w:t>以下清单规定了在共同服务和共同生产的不同情况下，应默认使用哪些标准进行分配：</w:t>
      </w:r>
    </w:p>
    <w:p w14:paraId="5807FA63" w14:textId="77777777" w:rsidR="00D16BE9" w:rsidRDefault="00AC4FA2">
      <w:pPr>
        <w:widowControl w:val="0"/>
        <w:autoSpaceDE w:val="0"/>
        <w:autoSpaceDN w:val="0"/>
        <w:spacing w:line="300" w:lineRule="auto"/>
        <w:ind w:firstLine="412"/>
        <w:jc w:val="left"/>
        <w:rPr>
          <w:rFonts w:eastAsia="Arial" w:cs="Arial"/>
          <w:kern w:val="0"/>
          <w:szCs w:val="21"/>
        </w:rPr>
      </w:pPr>
      <w:r>
        <w:rPr>
          <w:rFonts w:eastAsia="宋体" w:cs="宋体" w:hint="eastAsia"/>
          <w:spacing w:val="-2"/>
          <w:kern w:val="0"/>
          <w:szCs w:val="21"/>
        </w:rPr>
        <w:t>服务：</w:t>
      </w:r>
    </w:p>
    <w:p w14:paraId="451D8028" w14:textId="77777777" w:rsidR="00D16BE9" w:rsidRDefault="00AC4FA2">
      <w:pPr>
        <w:pStyle w:val="a8"/>
        <w:numPr>
          <w:ilvl w:val="0"/>
          <w:numId w:val="100"/>
        </w:numPr>
        <w:spacing w:line="300" w:lineRule="auto"/>
        <w:ind w:left="0" w:firstLineChars="200" w:firstLine="420"/>
        <w:jc w:val="both"/>
        <w:rPr>
          <w:rFonts w:eastAsiaTheme="minorEastAsia"/>
          <w:szCs w:val="21"/>
          <w:lang w:eastAsia="zh-CN"/>
        </w:rPr>
      </w:pPr>
      <w:r>
        <w:rPr>
          <w:szCs w:val="21"/>
          <w:lang w:eastAsia="zh-CN"/>
        </w:rPr>
        <w:t>货物运输：时间或距离，以及运输货物的质量或体积（或在特定情况下：件数</w:t>
      </w:r>
      <w:r>
        <w:rPr>
          <w:rFonts w:cs="宋体" w:hint="eastAsia"/>
          <w:szCs w:val="21"/>
          <w:lang w:eastAsia="zh-CN"/>
        </w:rPr>
        <w:t>）</w:t>
      </w:r>
    </w:p>
    <w:p w14:paraId="17CA505B" w14:textId="77777777" w:rsidR="00D16BE9" w:rsidRDefault="00AC4FA2">
      <w:pPr>
        <w:pStyle w:val="a8"/>
        <w:numPr>
          <w:ilvl w:val="0"/>
          <w:numId w:val="100"/>
        </w:numPr>
        <w:spacing w:line="300" w:lineRule="auto"/>
        <w:ind w:left="0" w:firstLineChars="200" w:firstLine="420"/>
        <w:jc w:val="both"/>
        <w:rPr>
          <w:rFonts w:eastAsiaTheme="minorEastAsia"/>
          <w:szCs w:val="21"/>
          <w:lang w:eastAsia="zh-CN"/>
        </w:rPr>
      </w:pPr>
      <w:r>
        <w:rPr>
          <w:rFonts w:eastAsiaTheme="minorEastAsia"/>
          <w:szCs w:val="21"/>
          <w:lang w:eastAsia="zh-CN"/>
        </w:rPr>
        <w:br w:type="page"/>
      </w:r>
    </w:p>
    <w:p w14:paraId="47797405" w14:textId="77777777" w:rsidR="00D16BE9" w:rsidRDefault="00AC4FA2">
      <w:pPr>
        <w:pStyle w:val="afc"/>
        <w:widowControl w:val="0"/>
        <w:numPr>
          <w:ilvl w:val="0"/>
          <w:numId w:val="101"/>
        </w:numPr>
        <w:autoSpaceDE w:val="0"/>
        <w:autoSpaceDN w:val="0"/>
        <w:spacing w:line="300" w:lineRule="auto"/>
        <w:ind w:left="0" w:firstLine="420"/>
        <w:jc w:val="left"/>
        <w:rPr>
          <w:rFonts w:eastAsia="Arial" w:cs="Arial"/>
          <w:kern w:val="0"/>
          <w:szCs w:val="21"/>
        </w:rPr>
      </w:pPr>
      <w:r>
        <w:rPr>
          <w:rFonts w:eastAsia="宋体" w:cs="宋体" w:hint="eastAsia"/>
          <w:kern w:val="0"/>
          <w:szCs w:val="21"/>
        </w:rPr>
        <w:lastRenderedPageBreak/>
        <w:t>个人交通：时间或距离和乘客重量</w:t>
      </w:r>
      <w:r>
        <w:rPr>
          <w:rFonts w:eastAsia="Arial" w:cs="Arial"/>
          <w:kern w:val="0"/>
          <w:szCs w:val="21"/>
        </w:rPr>
        <w:t xml:space="preserve"> </w:t>
      </w:r>
      <w:r>
        <w:rPr>
          <w:rFonts w:eastAsia="Arial" w:cs="Arial"/>
          <w:b/>
          <w:color w:val="000080"/>
          <w:kern w:val="0"/>
          <w:szCs w:val="21"/>
          <w:vertAlign w:val="superscript"/>
        </w:rPr>
        <w:t>176</w:t>
      </w:r>
    </w:p>
    <w:p w14:paraId="1964D02A" w14:textId="77777777" w:rsidR="00D16BE9" w:rsidRDefault="00AC4FA2">
      <w:pPr>
        <w:pStyle w:val="afc"/>
        <w:widowControl w:val="0"/>
        <w:numPr>
          <w:ilvl w:val="0"/>
          <w:numId w:val="101"/>
        </w:numPr>
        <w:autoSpaceDE w:val="0"/>
        <w:autoSpaceDN w:val="0"/>
        <w:spacing w:line="300" w:lineRule="auto"/>
        <w:ind w:left="0" w:firstLine="420"/>
        <w:jc w:val="left"/>
        <w:rPr>
          <w:rFonts w:eastAsia="Arial" w:cs="Arial"/>
          <w:kern w:val="0"/>
          <w:szCs w:val="21"/>
        </w:rPr>
      </w:pPr>
      <w:r>
        <w:rPr>
          <w:rFonts w:eastAsia="宋体" w:cs="宋体" w:hint="eastAsia"/>
          <w:kern w:val="0"/>
          <w:szCs w:val="21"/>
        </w:rPr>
        <w:t>工作人员商务旅行：系统附加值</w:t>
      </w:r>
    </w:p>
    <w:p w14:paraId="4B92A7C2" w14:textId="77777777" w:rsidR="00D16BE9" w:rsidRDefault="00AC4FA2">
      <w:pPr>
        <w:pStyle w:val="afc"/>
        <w:widowControl w:val="0"/>
        <w:numPr>
          <w:ilvl w:val="0"/>
          <w:numId w:val="101"/>
        </w:numPr>
        <w:autoSpaceDE w:val="0"/>
        <w:autoSpaceDN w:val="0"/>
        <w:spacing w:line="300" w:lineRule="auto"/>
        <w:ind w:left="0" w:firstLine="420"/>
        <w:jc w:val="left"/>
        <w:rPr>
          <w:rFonts w:eastAsia="Arial" w:cs="Arial"/>
          <w:kern w:val="0"/>
          <w:szCs w:val="21"/>
        </w:rPr>
      </w:pPr>
      <w:r>
        <w:rPr>
          <w:rFonts w:eastAsia="宋体" w:cs="宋体" w:hint="eastAsia"/>
          <w:kern w:val="0"/>
          <w:szCs w:val="21"/>
        </w:rPr>
        <w:t>工作人员通勤：系统的附加值</w:t>
      </w:r>
    </w:p>
    <w:p w14:paraId="543AA8C6" w14:textId="77777777" w:rsidR="00D16BE9" w:rsidRDefault="00AC4FA2">
      <w:pPr>
        <w:pStyle w:val="afc"/>
        <w:widowControl w:val="0"/>
        <w:numPr>
          <w:ilvl w:val="0"/>
          <w:numId w:val="102"/>
        </w:numPr>
        <w:autoSpaceDE w:val="0"/>
        <w:autoSpaceDN w:val="0"/>
        <w:spacing w:line="300" w:lineRule="auto"/>
        <w:ind w:left="0" w:firstLine="420"/>
        <w:jc w:val="left"/>
        <w:rPr>
          <w:rFonts w:eastAsia="Arial" w:cs="Arial"/>
          <w:kern w:val="0"/>
          <w:szCs w:val="21"/>
        </w:rPr>
      </w:pPr>
      <w:r>
        <w:rPr>
          <w:rFonts w:eastAsia="宋体" w:cs="宋体" w:hint="eastAsia"/>
          <w:kern w:val="0"/>
          <w:szCs w:val="21"/>
        </w:rPr>
        <w:t>零售：货架期的时间（持续时间）和货物的质量或体积</w:t>
      </w:r>
    </w:p>
    <w:p w14:paraId="696991F6" w14:textId="77777777" w:rsidR="00D16BE9" w:rsidRDefault="00AC4FA2">
      <w:pPr>
        <w:pStyle w:val="afc"/>
        <w:widowControl w:val="0"/>
        <w:numPr>
          <w:ilvl w:val="0"/>
          <w:numId w:val="102"/>
        </w:numPr>
        <w:autoSpaceDE w:val="0"/>
        <w:autoSpaceDN w:val="0"/>
        <w:spacing w:line="300" w:lineRule="auto"/>
        <w:ind w:left="0" w:firstLine="420"/>
        <w:rPr>
          <w:rFonts w:eastAsia="Arial" w:cs="Arial"/>
          <w:kern w:val="0"/>
          <w:szCs w:val="21"/>
        </w:rPr>
      </w:pPr>
      <w:r>
        <w:rPr>
          <w:rFonts w:eastAsia="宋体" w:cs="宋体" w:hint="eastAsia"/>
          <w:kern w:val="0"/>
          <w:szCs w:val="21"/>
        </w:rPr>
        <w:t>储存和遮蔽，即建筑物和其他</w:t>
      </w:r>
      <w:r>
        <w:rPr>
          <w:rFonts w:eastAsia="宋体" w:cs="宋体" w:hint="eastAsia"/>
          <w:b/>
          <w:kern w:val="0"/>
          <w:szCs w:val="21"/>
        </w:rPr>
        <w:t>三维</w:t>
      </w:r>
      <w:r>
        <w:rPr>
          <w:rFonts w:eastAsia="宋体" w:cs="宋体" w:hint="eastAsia"/>
          <w:kern w:val="0"/>
          <w:szCs w:val="21"/>
        </w:rPr>
        <w:t>基础设施：使用时间（持续时间）和货物体积或货物所占面积</w:t>
      </w:r>
    </w:p>
    <w:p w14:paraId="12118900" w14:textId="77777777" w:rsidR="00D16BE9" w:rsidRDefault="00AC4FA2">
      <w:pPr>
        <w:pStyle w:val="afc"/>
        <w:widowControl w:val="0"/>
        <w:numPr>
          <w:ilvl w:val="0"/>
          <w:numId w:val="103"/>
        </w:numPr>
        <w:autoSpaceDE w:val="0"/>
        <w:autoSpaceDN w:val="0"/>
        <w:spacing w:line="300" w:lineRule="auto"/>
        <w:ind w:left="0" w:firstLine="420"/>
        <w:rPr>
          <w:rFonts w:eastAsia="Arial" w:cs="Arial"/>
          <w:b/>
          <w:i/>
          <w:kern w:val="0"/>
          <w:szCs w:val="21"/>
        </w:rPr>
      </w:pPr>
      <w:r>
        <w:rPr>
          <w:rFonts w:eastAsia="宋体" w:cs="宋体" w:hint="eastAsia"/>
          <w:kern w:val="0"/>
          <w:szCs w:val="21"/>
        </w:rPr>
        <w:t>场所和其他</w:t>
      </w:r>
      <w:r>
        <w:rPr>
          <w:rFonts w:eastAsia="宋体" w:cs="宋体" w:hint="eastAsia"/>
          <w:b/>
          <w:kern w:val="0"/>
          <w:szCs w:val="21"/>
        </w:rPr>
        <w:t>二</w:t>
      </w:r>
      <w:proofErr w:type="gramStart"/>
      <w:r>
        <w:rPr>
          <w:rFonts w:eastAsia="宋体" w:cs="宋体" w:hint="eastAsia"/>
          <w:b/>
          <w:kern w:val="0"/>
          <w:szCs w:val="21"/>
        </w:rPr>
        <w:t>维</w:t>
      </w:r>
      <w:r>
        <w:rPr>
          <w:rFonts w:eastAsia="宋体" w:cs="宋体" w:hint="eastAsia"/>
          <w:kern w:val="0"/>
          <w:szCs w:val="21"/>
        </w:rPr>
        <w:t>基础</w:t>
      </w:r>
      <w:proofErr w:type="gramEnd"/>
      <w:r>
        <w:rPr>
          <w:rFonts w:eastAsia="宋体" w:cs="宋体" w:hint="eastAsia"/>
          <w:kern w:val="0"/>
          <w:szCs w:val="21"/>
        </w:rPr>
        <w:t>设施提供的储存和其他功能：使用时间（持续时间）和物品占用的面积</w:t>
      </w:r>
      <w:r>
        <w:rPr>
          <w:rFonts w:eastAsia="Arial" w:cs="Arial"/>
          <w:b/>
          <w:i/>
          <w:color w:val="000080"/>
          <w:kern w:val="0"/>
          <w:szCs w:val="21"/>
          <w:vertAlign w:val="superscript"/>
        </w:rPr>
        <w:t>177</w:t>
      </w:r>
    </w:p>
    <w:p w14:paraId="45C1776D" w14:textId="77777777" w:rsidR="00D16BE9" w:rsidRDefault="00AC4FA2">
      <w:pPr>
        <w:pStyle w:val="afc"/>
        <w:widowControl w:val="0"/>
        <w:numPr>
          <w:ilvl w:val="0"/>
          <w:numId w:val="103"/>
        </w:numPr>
        <w:autoSpaceDE w:val="0"/>
        <w:autoSpaceDN w:val="0"/>
        <w:spacing w:line="300" w:lineRule="auto"/>
        <w:ind w:left="0" w:firstLine="420"/>
        <w:rPr>
          <w:rFonts w:eastAsia="Arial" w:cs="Arial"/>
          <w:kern w:val="0"/>
          <w:szCs w:val="21"/>
        </w:rPr>
      </w:pPr>
      <w:r>
        <w:rPr>
          <w:rFonts w:eastAsia="宋体" w:cs="宋体" w:hint="eastAsia"/>
          <w:kern w:val="0"/>
          <w:szCs w:val="21"/>
        </w:rPr>
        <w:t>公路、铁路、管道、电缆和其他一维基础设施上</w:t>
      </w:r>
      <w:r>
        <w:rPr>
          <w:rFonts w:eastAsia="宋体" w:cs="宋体" w:hint="eastAsia"/>
          <w:b/>
          <w:kern w:val="0"/>
          <w:szCs w:val="21"/>
        </w:rPr>
        <w:t>的</w:t>
      </w:r>
      <w:r>
        <w:rPr>
          <w:rFonts w:eastAsia="宋体" w:cs="宋体" w:hint="eastAsia"/>
          <w:kern w:val="0"/>
          <w:szCs w:val="21"/>
        </w:rPr>
        <w:t>运输和通信：时间（持续时间）和强度（如不同重量车辆对路面的磨损影响）或使用带宽。</w:t>
      </w:r>
    </w:p>
    <w:p w14:paraId="2A0F73CE" w14:textId="77777777" w:rsidR="00D16BE9" w:rsidRDefault="00AC4FA2">
      <w:pPr>
        <w:pStyle w:val="afc"/>
        <w:widowControl w:val="0"/>
        <w:numPr>
          <w:ilvl w:val="0"/>
          <w:numId w:val="104"/>
        </w:numPr>
        <w:autoSpaceDE w:val="0"/>
        <w:autoSpaceDN w:val="0"/>
        <w:spacing w:line="300" w:lineRule="auto"/>
        <w:ind w:left="0" w:firstLine="420"/>
        <w:rPr>
          <w:rFonts w:eastAsia="Arial" w:cs="Arial"/>
          <w:kern w:val="0"/>
          <w:szCs w:val="21"/>
        </w:rPr>
      </w:pPr>
      <w:r>
        <w:rPr>
          <w:rFonts w:eastAsia="宋体" w:cs="宋体" w:hint="eastAsia"/>
          <w:kern w:val="0"/>
          <w:szCs w:val="21"/>
        </w:rPr>
        <w:t>空间加热</w:t>
      </w:r>
      <w:r>
        <w:rPr>
          <w:rFonts w:eastAsia="Arial" w:cs="Arial"/>
          <w:kern w:val="0"/>
          <w:szCs w:val="21"/>
        </w:rPr>
        <w:t>/</w:t>
      </w:r>
      <w:r>
        <w:rPr>
          <w:rFonts w:eastAsia="宋体" w:cs="宋体" w:hint="eastAsia"/>
          <w:kern w:val="0"/>
          <w:szCs w:val="21"/>
        </w:rPr>
        <w:t>冷却（保持温度）：时间（加热</w:t>
      </w:r>
      <w:r>
        <w:rPr>
          <w:rFonts w:eastAsia="Arial" w:cs="Arial"/>
          <w:kern w:val="0"/>
          <w:szCs w:val="21"/>
        </w:rPr>
        <w:t>/</w:t>
      </w:r>
      <w:r>
        <w:rPr>
          <w:rFonts w:eastAsia="宋体" w:cs="宋体" w:hint="eastAsia"/>
          <w:kern w:val="0"/>
          <w:szCs w:val="21"/>
        </w:rPr>
        <w:t>冷却的持续时间）和加热</w:t>
      </w:r>
      <w:r>
        <w:rPr>
          <w:rFonts w:eastAsia="Arial" w:cs="Arial"/>
          <w:kern w:val="0"/>
          <w:szCs w:val="21"/>
        </w:rPr>
        <w:t>/</w:t>
      </w:r>
      <w:r>
        <w:rPr>
          <w:rFonts w:eastAsia="宋体" w:cs="宋体" w:hint="eastAsia"/>
          <w:kern w:val="0"/>
          <w:szCs w:val="21"/>
        </w:rPr>
        <w:t>冷却的面积或体积（取决于空间</w:t>
      </w:r>
      <w:r>
        <w:rPr>
          <w:rFonts w:eastAsia="宋体" w:cs="宋体" w:hint="eastAsia"/>
          <w:spacing w:val="-1"/>
          <w:kern w:val="0"/>
          <w:szCs w:val="21"/>
        </w:rPr>
        <w:t>是</w:t>
      </w:r>
      <w:r>
        <w:rPr>
          <w:rFonts w:eastAsia="宋体" w:cs="宋体" w:hint="eastAsia"/>
          <w:kern w:val="0"/>
          <w:szCs w:val="21"/>
        </w:rPr>
        <w:t>按面积使用，如办公室，还是按体积使用，如主食储藏室或零售冰柜）</w:t>
      </w:r>
    </w:p>
    <w:p w14:paraId="2DDA6C32" w14:textId="77777777" w:rsidR="00D16BE9" w:rsidRDefault="00AC4FA2">
      <w:pPr>
        <w:pStyle w:val="afc"/>
        <w:widowControl w:val="0"/>
        <w:numPr>
          <w:ilvl w:val="0"/>
          <w:numId w:val="104"/>
        </w:numPr>
        <w:autoSpaceDE w:val="0"/>
        <w:autoSpaceDN w:val="0"/>
        <w:spacing w:line="300" w:lineRule="auto"/>
        <w:ind w:left="0" w:firstLine="420"/>
        <w:rPr>
          <w:rFonts w:eastAsia="Arial" w:cs="Arial"/>
          <w:kern w:val="0"/>
          <w:szCs w:val="21"/>
        </w:rPr>
      </w:pPr>
      <w:r>
        <w:rPr>
          <w:rFonts w:eastAsia="宋体" w:cs="宋体" w:hint="eastAsia"/>
          <w:kern w:val="0"/>
          <w:szCs w:val="21"/>
        </w:rPr>
        <w:t>货物加热</w:t>
      </w:r>
      <w:r>
        <w:rPr>
          <w:rFonts w:eastAsia="Arial" w:cs="Arial"/>
          <w:kern w:val="0"/>
          <w:szCs w:val="21"/>
        </w:rPr>
        <w:t>/</w:t>
      </w:r>
      <w:r>
        <w:rPr>
          <w:rFonts w:eastAsia="宋体" w:cs="宋体" w:hint="eastAsia"/>
          <w:kern w:val="0"/>
          <w:szCs w:val="21"/>
        </w:rPr>
        <w:t>冷却（达到目标温度）：货物的热容量</w:t>
      </w:r>
    </w:p>
    <w:p w14:paraId="2F758325" w14:textId="77777777" w:rsidR="00D16BE9" w:rsidRDefault="00AC4FA2">
      <w:pPr>
        <w:pStyle w:val="afc"/>
        <w:widowControl w:val="0"/>
        <w:numPr>
          <w:ilvl w:val="0"/>
          <w:numId w:val="105"/>
        </w:numPr>
        <w:autoSpaceDE w:val="0"/>
        <w:autoSpaceDN w:val="0"/>
        <w:spacing w:line="300" w:lineRule="auto"/>
        <w:ind w:left="0" w:firstLine="420"/>
        <w:rPr>
          <w:rFonts w:eastAsia="Arial" w:cs="Arial"/>
          <w:kern w:val="0"/>
          <w:szCs w:val="21"/>
        </w:rPr>
      </w:pPr>
      <w:r>
        <w:rPr>
          <w:rFonts w:eastAsia="宋体" w:cs="宋体" w:hint="eastAsia"/>
          <w:kern w:val="0"/>
          <w:szCs w:val="21"/>
        </w:rPr>
        <w:t>私人行政服务：</w:t>
      </w:r>
      <w:proofErr w:type="gramStart"/>
      <w:r>
        <w:rPr>
          <w:rFonts w:eastAsia="宋体" w:cs="宋体" w:hint="eastAsia"/>
          <w:kern w:val="0"/>
          <w:szCs w:val="21"/>
        </w:rPr>
        <w:t>个</w:t>
      </w:r>
      <w:proofErr w:type="gramEnd"/>
      <w:r>
        <w:rPr>
          <w:rFonts w:eastAsia="宋体" w:cs="宋体" w:hint="eastAsia"/>
          <w:kern w:val="0"/>
          <w:szCs w:val="21"/>
        </w:rPr>
        <w:t>人时间或行政服务成本或销售市值</w:t>
      </w:r>
    </w:p>
    <w:p w14:paraId="4A34F922" w14:textId="77777777" w:rsidR="00D16BE9" w:rsidRDefault="00AC4FA2">
      <w:pPr>
        <w:pStyle w:val="afc"/>
        <w:widowControl w:val="0"/>
        <w:numPr>
          <w:ilvl w:val="0"/>
          <w:numId w:val="105"/>
        </w:numPr>
        <w:autoSpaceDE w:val="0"/>
        <w:autoSpaceDN w:val="0"/>
        <w:spacing w:line="300" w:lineRule="auto"/>
        <w:ind w:left="0" w:firstLine="420"/>
        <w:rPr>
          <w:rFonts w:eastAsia="Arial" w:cs="Arial"/>
          <w:kern w:val="0"/>
          <w:szCs w:val="21"/>
        </w:rPr>
      </w:pPr>
      <w:r>
        <w:rPr>
          <w:rFonts w:eastAsia="宋体" w:cs="宋体" w:hint="eastAsia"/>
          <w:kern w:val="0"/>
          <w:szCs w:val="21"/>
        </w:rPr>
        <w:t>公共行政服务：为行政服务收取的</w:t>
      </w:r>
      <w:proofErr w:type="gramStart"/>
      <w:r>
        <w:rPr>
          <w:rFonts w:eastAsia="宋体" w:cs="宋体" w:hint="eastAsia"/>
          <w:kern w:val="0"/>
          <w:szCs w:val="21"/>
        </w:rPr>
        <w:t>个</w:t>
      </w:r>
      <w:proofErr w:type="gramEnd"/>
      <w:r>
        <w:rPr>
          <w:rFonts w:eastAsia="宋体" w:cs="宋体" w:hint="eastAsia"/>
          <w:kern w:val="0"/>
          <w:szCs w:val="21"/>
        </w:rPr>
        <w:t>人时间或费用或所服务的案件数量</w:t>
      </w:r>
    </w:p>
    <w:p w14:paraId="6D466D42" w14:textId="77777777" w:rsidR="00D16BE9" w:rsidRDefault="00AC4FA2">
      <w:pPr>
        <w:pStyle w:val="afc"/>
        <w:widowControl w:val="0"/>
        <w:numPr>
          <w:ilvl w:val="0"/>
          <w:numId w:val="106"/>
        </w:numPr>
        <w:autoSpaceDE w:val="0"/>
        <w:autoSpaceDN w:val="0"/>
        <w:spacing w:line="300" w:lineRule="auto"/>
        <w:ind w:left="0" w:firstLine="420"/>
        <w:rPr>
          <w:rFonts w:eastAsia="Arial" w:cs="Arial"/>
          <w:kern w:val="0"/>
          <w:szCs w:val="21"/>
        </w:rPr>
      </w:pPr>
      <w:r>
        <w:rPr>
          <w:rFonts w:eastAsia="宋体" w:cs="宋体" w:hint="eastAsia"/>
          <w:kern w:val="0"/>
          <w:szCs w:val="21"/>
        </w:rPr>
        <w:t>清洁服务（类似清洁技术的对象）：清洁的表面积（或作为备用选项：清洁时间（持续时间）</w:t>
      </w:r>
    </w:p>
    <w:p w14:paraId="41DA69FF" w14:textId="77777777" w:rsidR="00D16BE9" w:rsidRDefault="00AC4FA2">
      <w:pPr>
        <w:pStyle w:val="afc"/>
        <w:widowControl w:val="0"/>
        <w:numPr>
          <w:ilvl w:val="0"/>
          <w:numId w:val="106"/>
        </w:numPr>
        <w:autoSpaceDE w:val="0"/>
        <w:autoSpaceDN w:val="0"/>
        <w:spacing w:line="300" w:lineRule="auto"/>
        <w:ind w:left="0" w:firstLine="420"/>
        <w:rPr>
          <w:rFonts w:eastAsia="Arial" w:cs="Arial"/>
          <w:kern w:val="0"/>
          <w:szCs w:val="21"/>
        </w:rPr>
      </w:pPr>
      <w:r>
        <w:rPr>
          <w:rFonts w:eastAsia="宋体" w:cs="宋体" w:hint="eastAsia"/>
          <w:kern w:val="0"/>
          <w:szCs w:val="21"/>
        </w:rPr>
        <w:t>保护服务：产品价值在受保护产品中所占的份额，以及</w:t>
      </w:r>
      <w:r>
        <w:rPr>
          <w:rFonts w:eastAsia="Arial" w:cs="Arial"/>
          <w:kern w:val="0"/>
          <w:szCs w:val="21"/>
        </w:rPr>
        <w:t>/</w:t>
      </w:r>
      <w:r>
        <w:rPr>
          <w:rFonts w:eastAsia="宋体" w:cs="宋体" w:hint="eastAsia"/>
          <w:kern w:val="0"/>
          <w:szCs w:val="21"/>
        </w:rPr>
        <w:t>或产品的生产</w:t>
      </w:r>
      <w:r>
        <w:rPr>
          <w:rFonts w:eastAsia="Arial" w:cs="Arial"/>
          <w:kern w:val="0"/>
          <w:szCs w:val="21"/>
        </w:rPr>
        <w:t>/</w:t>
      </w:r>
      <w:r>
        <w:rPr>
          <w:rFonts w:eastAsia="宋体" w:cs="宋体" w:hint="eastAsia"/>
          <w:kern w:val="0"/>
          <w:szCs w:val="21"/>
        </w:rPr>
        <w:t>供应设施价值在受保护地点</w:t>
      </w:r>
      <w:r>
        <w:rPr>
          <w:rFonts w:eastAsia="Arial" w:cs="Arial"/>
          <w:kern w:val="0"/>
          <w:szCs w:val="21"/>
        </w:rPr>
        <w:t>/</w:t>
      </w:r>
      <w:r>
        <w:rPr>
          <w:rFonts w:eastAsia="宋体" w:cs="宋体" w:hint="eastAsia"/>
          <w:kern w:val="0"/>
          <w:szCs w:val="21"/>
        </w:rPr>
        <w:t>对象中所占的份额，取决于保护的目的是什么。</w:t>
      </w:r>
    </w:p>
    <w:p w14:paraId="73214090" w14:textId="77777777" w:rsidR="00D16BE9" w:rsidRDefault="00AC4FA2">
      <w:pPr>
        <w:pStyle w:val="afc"/>
        <w:widowControl w:val="0"/>
        <w:numPr>
          <w:ilvl w:val="0"/>
          <w:numId w:val="107"/>
        </w:numPr>
        <w:autoSpaceDE w:val="0"/>
        <w:autoSpaceDN w:val="0"/>
        <w:spacing w:line="300" w:lineRule="auto"/>
        <w:ind w:left="0" w:firstLine="420"/>
        <w:rPr>
          <w:rFonts w:eastAsia="Arial" w:cs="Arial"/>
          <w:kern w:val="0"/>
          <w:szCs w:val="21"/>
        </w:rPr>
      </w:pPr>
      <w:r>
        <w:rPr>
          <w:rFonts w:eastAsia="宋体" w:cs="宋体" w:hint="eastAsia"/>
          <w:kern w:val="0"/>
          <w:szCs w:val="21"/>
        </w:rPr>
        <w:t>营销服务：营销隐含或明确涉及的产品份额（如企业营销：产品价值在企业营业额中的份额）</w:t>
      </w:r>
    </w:p>
    <w:p w14:paraId="5DB6C7DA" w14:textId="77777777" w:rsidR="00D16BE9" w:rsidRDefault="00AC4FA2">
      <w:pPr>
        <w:pStyle w:val="afc"/>
        <w:widowControl w:val="0"/>
        <w:numPr>
          <w:ilvl w:val="0"/>
          <w:numId w:val="107"/>
        </w:numPr>
        <w:autoSpaceDE w:val="0"/>
        <w:autoSpaceDN w:val="0"/>
        <w:spacing w:line="300" w:lineRule="auto"/>
        <w:ind w:left="0" w:firstLine="420"/>
        <w:rPr>
          <w:rFonts w:eastAsia="Arial" w:cs="Arial"/>
          <w:kern w:val="0"/>
          <w:szCs w:val="21"/>
        </w:rPr>
      </w:pPr>
      <w:r>
        <w:rPr>
          <w:rFonts w:eastAsia="宋体" w:cs="宋体" w:hint="eastAsia"/>
          <w:kern w:val="0"/>
          <w:szCs w:val="21"/>
        </w:rPr>
        <w:t>教学</w:t>
      </w:r>
      <w:r>
        <w:rPr>
          <w:rFonts w:eastAsia="Arial" w:cs="Arial"/>
          <w:kern w:val="0"/>
          <w:szCs w:val="21"/>
        </w:rPr>
        <w:t>/</w:t>
      </w:r>
      <w:r>
        <w:rPr>
          <w:rFonts w:eastAsia="宋体" w:cs="宋体" w:hint="eastAsia"/>
          <w:kern w:val="0"/>
          <w:szCs w:val="21"/>
        </w:rPr>
        <w:t>培训服务：培训时间（持续时间）和</w:t>
      </w:r>
      <w:r>
        <w:rPr>
          <w:rFonts w:eastAsia="宋体" w:cs="宋体" w:hint="eastAsia"/>
          <w:spacing w:val="-2"/>
          <w:kern w:val="0"/>
          <w:szCs w:val="21"/>
        </w:rPr>
        <w:t>受教</w:t>
      </w:r>
      <w:r>
        <w:rPr>
          <w:rFonts w:eastAsia="Arial" w:cs="Arial"/>
          <w:spacing w:val="-2"/>
          <w:kern w:val="0"/>
          <w:szCs w:val="21"/>
        </w:rPr>
        <w:t>/</w:t>
      </w:r>
      <w:r>
        <w:rPr>
          <w:rFonts w:eastAsia="宋体" w:cs="宋体" w:hint="eastAsia"/>
          <w:spacing w:val="-2"/>
          <w:kern w:val="0"/>
          <w:szCs w:val="21"/>
        </w:rPr>
        <w:t>受训</w:t>
      </w:r>
      <w:r>
        <w:rPr>
          <w:rFonts w:eastAsia="宋体" w:cs="宋体" w:hint="eastAsia"/>
          <w:kern w:val="0"/>
          <w:szCs w:val="21"/>
        </w:rPr>
        <w:t>人数</w:t>
      </w:r>
    </w:p>
    <w:p w14:paraId="481DD3A1" w14:textId="77777777" w:rsidR="00D16BE9" w:rsidRDefault="00AC4FA2">
      <w:pPr>
        <w:pStyle w:val="afc"/>
        <w:widowControl w:val="0"/>
        <w:numPr>
          <w:ilvl w:val="0"/>
          <w:numId w:val="107"/>
        </w:numPr>
        <w:autoSpaceDE w:val="0"/>
        <w:autoSpaceDN w:val="0"/>
        <w:spacing w:line="300" w:lineRule="auto"/>
        <w:ind w:left="0" w:firstLine="420"/>
        <w:rPr>
          <w:rFonts w:eastAsia="Arial" w:cs="Arial"/>
          <w:kern w:val="0"/>
          <w:szCs w:val="21"/>
        </w:rPr>
      </w:pPr>
      <w:r>
        <w:rPr>
          <w:rFonts w:eastAsia="宋体" w:cs="宋体" w:hint="eastAsia"/>
          <w:szCs w:val="21"/>
        </w:rPr>
        <w:t>研发服务（类似研发对象）：</w:t>
      </w:r>
      <w:proofErr w:type="gramStart"/>
      <w:r>
        <w:rPr>
          <w:rFonts w:eastAsia="宋体" w:cs="宋体" w:hint="eastAsia"/>
          <w:szCs w:val="21"/>
        </w:rPr>
        <w:t>个</w:t>
      </w:r>
      <w:proofErr w:type="gramEnd"/>
      <w:r>
        <w:rPr>
          <w:rFonts w:eastAsia="宋体" w:cs="宋体" w:hint="eastAsia"/>
          <w:szCs w:val="21"/>
        </w:rPr>
        <w:t>人时间或研发</w:t>
      </w:r>
      <w:r>
        <w:rPr>
          <w:rFonts w:eastAsia="宋体" w:cs="宋体" w:hint="eastAsia"/>
          <w:spacing w:val="-2"/>
          <w:szCs w:val="21"/>
        </w:rPr>
        <w:t>服务</w:t>
      </w:r>
      <w:r>
        <w:rPr>
          <w:rFonts w:eastAsia="宋体" w:cs="宋体" w:hint="eastAsia"/>
          <w:szCs w:val="21"/>
        </w:rPr>
        <w:t>收费</w:t>
      </w:r>
    </w:p>
    <w:p w14:paraId="3B4CB4BC" w14:textId="77777777" w:rsidR="00D16BE9" w:rsidRDefault="00D16BE9">
      <w:pPr>
        <w:pStyle w:val="afc"/>
        <w:widowControl w:val="0"/>
        <w:autoSpaceDE w:val="0"/>
        <w:autoSpaceDN w:val="0"/>
        <w:spacing w:line="300" w:lineRule="auto"/>
        <w:ind w:firstLine="440"/>
        <w:rPr>
          <w:rFonts w:cs="Arial"/>
          <w:kern w:val="0"/>
          <w:sz w:val="22"/>
        </w:rPr>
      </w:pPr>
    </w:p>
    <w:p w14:paraId="08BE63B2" w14:textId="77777777" w:rsidR="00D16BE9" w:rsidRDefault="00D16BE9">
      <w:pPr>
        <w:pStyle w:val="afc"/>
        <w:widowControl w:val="0"/>
        <w:autoSpaceDE w:val="0"/>
        <w:autoSpaceDN w:val="0"/>
        <w:spacing w:line="300" w:lineRule="auto"/>
        <w:ind w:firstLine="440"/>
        <w:rPr>
          <w:rFonts w:cs="Arial"/>
          <w:kern w:val="0"/>
          <w:sz w:val="22"/>
        </w:rPr>
      </w:pPr>
    </w:p>
    <w:p w14:paraId="0B035D83" w14:textId="77777777" w:rsidR="00D16BE9" w:rsidRDefault="00D16BE9">
      <w:pPr>
        <w:pStyle w:val="afc"/>
        <w:widowControl w:val="0"/>
        <w:autoSpaceDE w:val="0"/>
        <w:autoSpaceDN w:val="0"/>
        <w:spacing w:line="300" w:lineRule="auto"/>
        <w:ind w:firstLine="440"/>
        <w:rPr>
          <w:rFonts w:cs="Arial"/>
          <w:kern w:val="0"/>
          <w:sz w:val="22"/>
        </w:rPr>
      </w:pPr>
    </w:p>
    <w:p w14:paraId="1B2726C3" w14:textId="77777777" w:rsidR="00D16BE9" w:rsidRDefault="00AC4FA2">
      <w:pPr>
        <w:pStyle w:val="afc"/>
        <w:widowControl w:val="0"/>
        <w:autoSpaceDE w:val="0"/>
        <w:autoSpaceDN w:val="0"/>
        <w:spacing w:line="300" w:lineRule="auto"/>
        <w:rPr>
          <w:rFonts w:cs="Arial"/>
          <w:kern w:val="0"/>
          <w:sz w:val="22"/>
        </w:rPr>
      </w:pPr>
      <w:r>
        <w:rPr>
          <w:noProof/>
        </w:rPr>
        <mc:AlternateContent>
          <mc:Choice Requires="wps">
            <w:drawing>
              <wp:anchor distT="0" distB="0" distL="0" distR="0" simplePos="0" relativeHeight="251682304" behindDoc="1" locked="0" layoutInCell="1" allowOverlap="1" wp14:anchorId="71BE0D5E" wp14:editId="2313C4DD">
                <wp:simplePos x="0" y="0"/>
                <wp:positionH relativeFrom="page">
                  <wp:posOffset>1143000</wp:posOffset>
                </wp:positionH>
                <wp:positionV relativeFrom="paragraph">
                  <wp:posOffset>294005</wp:posOffset>
                </wp:positionV>
                <wp:extent cx="1828800" cy="6985"/>
                <wp:effectExtent l="0" t="0" r="0" b="0"/>
                <wp:wrapTopAndBottom/>
                <wp:docPr id="364481079" name="docshape11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28800" cy="6985"/>
                        </a:xfrm>
                        <a:prstGeom prst="rect">
                          <a:avLst/>
                        </a:prstGeom>
                        <a:solidFill>
                          <a:srgbClr val="000000"/>
                        </a:solidFill>
                        <a:ln>
                          <a:noFill/>
                        </a:ln>
                      </wps:spPr>
                      <wps:bodyPr rot="0" vert="horz" wrap="square" lIns="91440" tIns="45720" rIns="91440" bIns="45720" anchor="t" anchorCtr="0" upright="1">
                        <a:noAutofit/>
                      </wps:bodyPr>
                    </wps:wsp>
                  </a:graphicData>
                </a:graphic>
              </wp:anchor>
            </w:drawing>
          </mc:Choice>
          <mc:Fallback xmlns:wpsCustomData="http://www.wps.cn/officeDocument/2013/wpsCustomData">
            <w:pict>
              <v:rect id="docshape1137" o:spid="_x0000_s1026" o:spt="1" style="position:absolute;left:0pt;margin-left:90pt;margin-top:23.15pt;height:0.55pt;width:144pt;mso-position-horizontal-relative:page;mso-wrap-distance-bottom:0pt;mso-wrap-distance-top:0pt;z-index:-251554816;mso-width-relative:page;mso-height-relative:page;" fillcolor="#000000" filled="t" stroked="f" coordsize="21600,21600" o:gfxdata="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">
                <v:fill on="t" focussize="0,0"/>
                <v:stroke on="f"/>
                <v:imagedata o:title=""/>
                <o:lock v:ext="edit" aspectratio="f"/>
                <w10:wrap type="topAndBottom"/>
              </v:rect>
            </w:pict>
          </mc:Fallback>
        </mc:AlternateContent>
      </w:r>
    </w:p>
    <w:p w14:paraId="4806B4D8" w14:textId="77777777" w:rsidR="00D16BE9" w:rsidRDefault="00AC4FA2">
      <w:pPr>
        <w:widowControl w:val="0"/>
        <w:autoSpaceDE w:val="0"/>
        <w:autoSpaceDN w:val="0"/>
        <w:spacing w:line="300" w:lineRule="auto"/>
        <w:ind w:firstLine="361"/>
        <w:rPr>
          <w:rFonts w:eastAsia="宋体" w:cs="宋体"/>
          <w:spacing w:val="-2"/>
          <w:kern w:val="0"/>
          <w:sz w:val="18"/>
        </w:rPr>
      </w:pPr>
      <w:r>
        <w:rPr>
          <w:rFonts w:eastAsia="Arial" w:cs="Arial"/>
          <w:b/>
          <w:color w:val="000080"/>
          <w:kern w:val="0"/>
          <w:sz w:val="18"/>
          <w:vertAlign w:val="superscript"/>
        </w:rPr>
        <w:t>176</w:t>
      </w:r>
      <w:r>
        <w:rPr>
          <w:rFonts w:eastAsia="宋体" w:cs="宋体" w:hint="eastAsia"/>
          <w:kern w:val="0"/>
          <w:sz w:val="18"/>
        </w:rPr>
        <w:t>如果以平均乘客为</w:t>
      </w:r>
      <w:r>
        <w:rPr>
          <w:rFonts w:eastAsia="宋体" w:cs="宋体" w:hint="eastAsia"/>
          <w:spacing w:val="-1"/>
          <w:kern w:val="0"/>
          <w:sz w:val="18"/>
        </w:rPr>
        <w:t>目标</w:t>
      </w:r>
      <w:r>
        <w:rPr>
          <w:rFonts w:eastAsia="宋体" w:cs="宋体" w:hint="eastAsia"/>
          <w:kern w:val="0"/>
          <w:sz w:val="18"/>
        </w:rPr>
        <w:t>，也可以用平均</w:t>
      </w:r>
      <w:r>
        <w:rPr>
          <w:rFonts w:eastAsia="宋体" w:cs="宋体" w:hint="eastAsia"/>
          <w:spacing w:val="-2"/>
          <w:kern w:val="0"/>
          <w:sz w:val="18"/>
        </w:rPr>
        <w:t>重量</w:t>
      </w:r>
      <w:r>
        <w:rPr>
          <w:rFonts w:eastAsia="宋体" w:cs="宋体" w:hint="eastAsia"/>
          <w:kern w:val="0"/>
          <w:sz w:val="18"/>
        </w:rPr>
        <w:t>来表示每位乘客的</w:t>
      </w:r>
      <w:r>
        <w:rPr>
          <w:rFonts w:eastAsia="宋体" w:cs="宋体" w:hint="eastAsia"/>
          <w:spacing w:val="-2"/>
          <w:kern w:val="0"/>
          <w:sz w:val="18"/>
        </w:rPr>
        <w:t>重量。</w:t>
      </w:r>
    </w:p>
    <w:p w14:paraId="4454B08A" w14:textId="77777777" w:rsidR="00D16BE9" w:rsidRDefault="00AC4FA2">
      <w:pPr>
        <w:widowControl w:val="0"/>
        <w:autoSpaceDE w:val="0"/>
        <w:autoSpaceDN w:val="0"/>
        <w:spacing w:line="300" w:lineRule="auto"/>
        <w:ind w:firstLine="361"/>
        <w:rPr>
          <w:rFonts w:eastAsia="宋体" w:cs="宋体"/>
          <w:kern w:val="0"/>
          <w:sz w:val="18"/>
        </w:rPr>
      </w:pPr>
      <w:r>
        <w:rPr>
          <w:rFonts w:eastAsia="Arial" w:cs="Arial"/>
          <w:b/>
          <w:color w:val="000080"/>
          <w:kern w:val="0"/>
          <w:sz w:val="18"/>
          <w:vertAlign w:val="superscript"/>
        </w:rPr>
        <w:t>177</w:t>
      </w:r>
      <w:r>
        <w:rPr>
          <w:rFonts w:eastAsia="宋体" w:cs="宋体" w:hint="eastAsia"/>
          <w:kern w:val="0"/>
          <w:sz w:val="18"/>
        </w:rPr>
        <w:t>如果可以直接确定实际覆盖的面积和持续时间（例如，综合化工厂的不同加工厂，或农林系统中的不同作物和每年的树木），则通过分配相对贡献来分配。如果该区域是共同覆盖的（如混合种植或同一化学反应</w:t>
      </w:r>
      <w:r>
        <w:rPr>
          <w:rFonts w:eastAsia="Arial" w:cs="Arial" w:hint="eastAsia"/>
          <w:kern w:val="0"/>
          <w:sz w:val="18"/>
        </w:rPr>
        <w:t xml:space="preserve"> </w:t>
      </w:r>
      <w:r>
        <w:rPr>
          <w:rFonts w:eastAsia="宋体" w:cs="宋体" w:hint="eastAsia"/>
          <w:kern w:val="0"/>
          <w:sz w:val="18"/>
        </w:rPr>
        <w:t>器的副产品），则无法确定，应采用一般分配标准。没有实际覆盖的土地，但构成所分析的工艺系统的组成部分（如田边或化工厂厂房之间的闲置区域），同样采用一般标准进行分配。暂时不使用的土地面积（如在后茬作物之间或在同一土地上的工业设施关闭和重建之间）一般分配给第一个产品系统。这也适用于恢复活动（如休耕、场地修复等）；请注意，这些活动也等同于对第一产品系统的服务投入。</w:t>
      </w:r>
      <w:r>
        <w:rPr>
          <w:rFonts w:eastAsia="宋体" w:cs="宋体" w:hint="eastAsia"/>
          <w:kern w:val="0"/>
          <w:sz w:val="18"/>
        </w:rPr>
        <w:br w:type="page"/>
      </w:r>
    </w:p>
    <w:p w14:paraId="00057175" w14:textId="77777777" w:rsidR="00D16BE9" w:rsidRDefault="00AC4FA2">
      <w:pPr>
        <w:widowControl w:val="0"/>
        <w:autoSpaceDE w:val="0"/>
        <w:autoSpaceDN w:val="0"/>
        <w:spacing w:line="300" w:lineRule="auto"/>
        <w:ind w:firstLine="412"/>
        <w:jc w:val="left"/>
        <w:rPr>
          <w:rFonts w:eastAsia="Arial" w:cs="Arial"/>
          <w:kern w:val="0"/>
          <w:szCs w:val="21"/>
        </w:rPr>
      </w:pPr>
      <w:r>
        <w:rPr>
          <w:rFonts w:eastAsia="宋体" w:cs="宋体" w:hint="eastAsia"/>
          <w:spacing w:val="-2"/>
          <w:kern w:val="0"/>
          <w:szCs w:val="21"/>
        </w:rPr>
        <w:lastRenderedPageBreak/>
        <w:t>生产流程：</w:t>
      </w:r>
    </w:p>
    <w:p w14:paraId="6BDE4861" w14:textId="77777777" w:rsidR="00D16BE9" w:rsidRDefault="00AC4FA2">
      <w:pPr>
        <w:pStyle w:val="afc"/>
        <w:widowControl w:val="0"/>
        <w:numPr>
          <w:ilvl w:val="0"/>
          <w:numId w:val="108"/>
        </w:numPr>
        <w:autoSpaceDE w:val="0"/>
        <w:autoSpaceDN w:val="0"/>
        <w:spacing w:line="300" w:lineRule="auto"/>
        <w:ind w:left="0" w:firstLine="420"/>
        <w:rPr>
          <w:rFonts w:eastAsia="Arial" w:cs="Arial"/>
          <w:kern w:val="0"/>
          <w:szCs w:val="21"/>
        </w:rPr>
      </w:pPr>
      <w:r>
        <w:rPr>
          <w:rFonts w:eastAsia="宋体" w:cs="宋体" w:hint="eastAsia"/>
          <w:kern w:val="0"/>
          <w:szCs w:val="21"/>
        </w:rPr>
        <w:t>提取过程：对于与过程有关的流程，市场价值；对于与产品有关的流程，副产品的具体物理特性</w:t>
      </w:r>
    </w:p>
    <w:p w14:paraId="498B97E4" w14:textId="77777777" w:rsidR="00D16BE9" w:rsidRDefault="00AC4FA2">
      <w:pPr>
        <w:pStyle w:val="afc"/>
        <w:widowControl w:val="0"/>
        <w:numPr>
          <w:ilvl w:val="0"/>
          <w:numId w:val="108"/>
        </w:numPr>
        <w:autoSpaceDE w:val="0"/>
        <w:autoSpaceDN w:val="0"/>
        <w:spacing w:line="300" w:lineRule="auto"/>
        <w:ind w:left="0" w:firstLine="420"/>
        <w:rPr>
          <w:rFonts w:eastAsia="Arial" w:cs="Arial"/>
          <w:kern w:val="0"/>
          <w:szCs w:val="21"/>
        </w:rPr>
      </w:pPr>
      <w:r>
        <w:rPr>
          <w:rFonts w:eastAsia="宋体" w:cs="宋体" w:hint="eastAsia"/>
          <w:kern w:val="0"/>
          <w:szCs w:val="21"/>
        </w:rPr>
        <w:t>化学转换和废物处理（包括焚化）：待分配流量的量变取决于系统提供的产品或功能的量变。如果未知：决定其他流量数量的化学或物理特性</w:t>
      </w:r>
    </w:p>
    <w:p w14:paraId="0B4EE7C3" w14:textId="77777777" w:rsidR="00D16BE9" w:rsidRDefault="00AC4FA2">
      <w:pPr>
        <w:pStyle w:val="afc"/>
        <w:widowControl w:val="0"/>
        <w:numPr>
          <w:ilvl w:val="0"/>
          <w:numId w:val="109"/>
        </w:numPr>
        <w:autoSpaceDE w:val="0"/>
        <w:autoSpaceDN w:val="0"/>
        <w:spacing w:line="300" w:lineRule="auto"/>
        <w:ind w:left="0" w:firstLine="420"/>
        <w:rPr>
          <w:rFonts w:eastAsia="Arial" w:cs="Arial"/>
          <w:kern w:val="0"/>
          <w:szCs w:val="21"/>
        </w:rPr>
      </w:pPr>
      <w:r>
        <w:rPr>
          <w:rFonts w:eastAsia="宋体" w:cs="宋体" w:hint="eastAsia"/>
          <w:kern w:val="0"/>
          <w:szCs w:val="21"/>
        </w:rPr>
        <w:t>制造（包括物理变化过程）和机械废物处理：长度、表面、体积或质量或项目数或</w:t>
      </w:r>
      <w:r>
        <w:rPr>
          <w:rFonts w:eastAsia="宋体" w:cs="宋体" w:hint="eastAsia"/>
          <w:spacing w:val="-2"/>
          <w:kern w:val="0"/>
          <w:szCs w:val="21"/>
        </w:rPr>
        <w:t>处理</w:t>
      </w:r>
      <w:r>
        <w:rPr>
          <w:rFonts w:eastAsia="宋体" w:cs="宋体" w:hint="eastAsia"/>
          <w:kern w:val="0"/>
          <w:szCs w:val="21"/>
        </w:rPr>
        <w:t>时间</w:t>
      </w:r>
    </w:p>
    <w:p w14:paraId="6D1DE6D3" w14:textId="77777777" w:rsidR="00D16BE9" w:rsidRDefault="00AC4FA2">
      <w:pPr>
        <w:pStyle w:val="afc"/>
        <w:widowControl w:val="0"/>
        <w:numPr>
          <w:ilvl w:val="0"/>
          <w:numId w:val="109"/>
        </w:numPr>
        <w:autoSpaceDE w:val="0"/>
        <w:autoSpaceDN w:val="0"/>
        <w:spacing w:line="300" w:lineRule="auto"/>
        <w:ind w:left="0" w:firstLine="420"/>
        <w:rPr>
          <w:rFonts w:eastAsia="Arial" w:cs="Arial"/>
          <w:kern w:val="0"/>
          <w:szCs w:val="21"/>
        </w:rPr>
      </w:pPr>
      <w:r>
        <w:rPr>
          <w:rFonts w:eastAsia="宋体" w:cs="宋体" w:hint="eastAsia"/>
          <w:kern w:val="0"/>
          <w:szCs w:val="21"/>
        </w:rPr>
        <w:t>再循环、能源回收、再利用：见第</w:t>
      </w:r>
      <w:r>
        <w:rPr>
          <w:rFonts w:eastAsia="Arial" w:cs="Arial"/>
          <w:kern w:val="0"/>
          <w:szCs w:val="21"/>
        </w:rPr>
        <w:t xml:space="preserve"> </w:t>
      </w:r>
      <w:hyperlink w:anchor="_bookmark285" w:history="1">
        <w:r>
          <w:rPr>
            <w:rFonts w:eastAsia="Arial" w:cs="Arial"/>
            <w:kern w:val="0"/>
            <w:szCs w:val="21"/>
          </w:rPr>
          <w:t>7.9.3</w:t>
        </w:r>
      </w:hyperlink>
      <w:r>
        <w:rPr>
          <w:rFonts w:eastAsia="Arial" w:cs="Arial"/>
          <w:kern w:val="0"/>
          <w:szCs w:val="21"/>
        </w:rPr>
        <w:t xml:space="preserve"> </w:t>
      </w:r>
      <w:r>
        <w:rPr>
          <w:rFonts w:eastAsia="宋体" w:cs="宋体" w:hint="eastAsia"/>
          <w:kern w:val="0"/>
          <w:szCs w:val="21"/>
        </w:rPr>
        <w:t>章的具体规定，废物投入分配详见附件</w:t>
      </w:r>
      <w:r>
        <w:rPr>
          <w:rFonts w:eastAsia="Arial" w:cs="Arial"/>
          <w:kern w:val="0"/>
          <w:szCs w:val="21"/>
        </w:rPr>
        <w:t xml:space="preserve"> </w:t>
      </w:r>
      <w:hyperlink w:anchor="_bookmark371" w:history="1">
        <w:r>
          <w:rPr>
            <w:rFonts w:eastAsia="Arial" w:cs="Arial"/>
            <w:kern w:val="0"/>
            <w:szCs w:val="21"/>
          </w:rPr>
          <w:t>14.4</w:t>
        </w:r>
      </w:hyperlink>
      <w:r>
        <w:rPr>
          <w:rFonts w:eastAsia="宋体" w:cs="宋体" w:hint="eastAsia"/>
          <w:kern w:val="0"/>
          <w:szCs w:val="21"/>
        </w:rPr>
        <w:t>。</w:t>
      </w:r>
    </w:p>
    <w:p w14:paraId="2F2D1554" w14:textId="77777777" w:rsidR="00D16BE9" w:rsidRDefault="00AC4FA2">
      <w:pPr>
        <w:pStyle w:val="afc"/>
        <w:widowControl w:val="0"/>
        <w:numPr>
          <w:ilvl w:val="0"/>
          <w:numId w:val="110"/>
        </w:numPr>
        <w:autoSpaceDE w:val="0"/>
        <w:autoSpaceDN w:val="0"/>
        <w:spacing w:line="300" w:lineRule="auto"/>
        <w:ind w:left="0" w:firstLine="420"/>
        <w:rPr>
          <w:rFonts w:eastAsia="Arial" w:cs="Arial"/>
          <w:kern w:val="0"/>
          <w:szCs w:val="21"/>
        </w:rPr>
      </w:pPr>
      <w:r>
        <w:rPr>
          <w:rFonts w:eastAsia="宋体" w:cs="宋体" w:hint="eastAsia"/>
          <w:kern w:val="0"/>
          <w:szCs w:val="21"/>
        </w:rPr>
        <w:t>由其他资本货物直接投入多功能工艺的一般工艺（如加工机器本身，但不包括建筑物等）：使用时间（持续时间）或生产货物的质量、体积、长度</w:t>
      </w:r>
    </w:p>
    <w:p w14:paraId="6F9807E9" w14:textId="77777777" w:rsidR="00D16BE9" w:rsidRDefault="00AC4FA2">
      <w:pPr>
        <w:widowControl w:val="0"/>
        <w:autoSpaceDE w:val="0"/>
        <w:autoSpaceDN w:val="0"/>
        <w:spacing w:line="300" w:lineRule="auto"/>
        <w:ind w:firstLine="420"/>
        <w:rPr>
          <w:rFonts w:eastAsia="Arial" w:cs="Arial"/>
          <w:kern w:val="0"/>
          <w:szCs w:val="21"/>
        </w:rPr>
      </w:pPr>
      <w:r>
        <w:rPr>
          <w:rFonts w:eastAsia="宋体" w:cs="宋体" w:hint="eastAsia"/>
          <w:kern w:val="0"/>
          <w:szCs w:val="21"/>
        </w:rPr>
        <w:t>在给出上述备选方案的情况下，应简明扼要地说明所选方案的理由。对于上述备选方案中的例外情况，应按照文本中的指导</w:t>
      </w:r>
      <w:r>
        <w:rPr>
          <w:rFonts w:eastAsia="Arial" w:cs="Arial"/>
          <w:b/>
          <w:color w:val="0D6812"/>
          <w:kern w:val="0"/>
          <w:szCs w:val="21"/>
          <w:vertAlign w:val="superscript"/>
        </w:rPr>
        <w:t>178</w:t>
      </w:r>
      <w:r>
        <w:rPr>
          <w:rFonts w:eastAsia="宋体" w:cs="宋体" w:hint="eastAsia"/>
          <w:kern w:val="0"/>
          <w:szCs w:val="21"/>
        </w:rPr>
        <w:t>，解释为何不适用任何条款，并简明扼要地说明所选条款的理由。同样，如果标准适用于上述服务类型之外的其他服务，也应按照类似逻辑简明扼要地说明选择理由。</w:t>
      </w:r>
    </w:p>
    <w:p w14:paraId="36747207" w14:textId="77777777" w:rsidR="00D16BE9" w:rsidRDefault="00D16BE9">
      <w:pPr>
        <w:widowControl w:val="0"/>
        <w:autoSpaceDE w:val="0"/>
        <w:autoSpaceDN w:val="0"/>
        <w:spacing w:line="300" w:lineRule="auto"/>
        <w:ind w:firstLine="420"/>
        <w:jc w:val="left"/>
        <w:rPr>
          <w:rFonts w:eastAsia="Arial" w:cs="Arial"/>
          <w:kern w:val="0"/>
          <w:szCs w:val="21"/>
        </w:rPr>
      </w:pPr>
    </w:p>
    <w:p w14:paraId="2C473E1A" w14:textId="77777777" w:rsidR="00D16BE9" w:rsidRDefault="00AC4FA2">
      <w:pPr>
        <w:widowControl w:val="0"/>
        <w:tabs>
          <w:tab w:val="left" w:pos="1432"/>
          <w:tab w:val="left" w:pos="1433"/>
        </w:tabs>
        <w:autoSpaceDE w:val="0"/>
        <w:autoSpaceDN w:val="0"/>
        <w:spacing w:line="300" w:lineRule="auto"/>
        <w:ind w:firstLine="422"/>
        <w:jc w:val="left"/>
        <w:outlineLvl w:val="3"/>
        <w:rPr>
          <w:rFonts w:eastAsia="Arial" w:cs="Arial"/>
          <w:b/>
          <w:bCs/>
          <w:kern w:val="0"/>
          <w:szCs w:val="21"/>
        </w:rPr>
      </w:pPr>
      <w:bookmarkStart w:id="134" w:name="_bookmark288"/>
      <w:bookmarkEnd w:id="134"/>
      <w:r>
        <w:rPr>
          <w:rFonts w:eastAsia="宋体" w:cs="Arial"/>
          <w:b/>
          <w:bCs/>
          <w:kern w:val="0"/>
          <w:szCs w:val="21"/>
        </w:rPr>
        <w:t>7.9.3.3</w:t>
      </w:r>
      <w:r>
        <w:rPr>
          <w:rFonts w:eastAsia="宋体" w:cs="Arial"/>
          <w:b/>
          <w:bCs/>
          <w:kern w:val="0"/>
          <w:szCs w:val="21"/>
        </w:rPr>
        <w:t>第二（一般）标准</w:t>
      </w:r>
      <w:r>
        <w:rPr>
          <w:rFonts w:eastAsia="Arial" w:cs="Arial"/>
          <w:b/>
          <w:bCs/>
          <w:kern w:val="0"/>
          <w:szCs w:val="21"/>
        </w:rPr>
        <w:t xml:space="preserve"> "</w:t>
      </w:r>
      <w:r>
        <w:rPr>
          <w:rFonts w:eastAsia="宋体" w:cs="Arial"/>
          <w:b/>
          <w:bCs/>
          <w:kern w:val="0"/>
          <w:szCs w:val="21"/>
        </w:rPr>
        <w:t>经济价值</w:t>
      </w:r>
      <w:r>
        <w:rPr>
          <w:rFonts w:eastAsia="Arial" w:cs="Arial"/>
          <w:b/>
          <w:bCs/>
          <w:kern w:val="0"/>
          <w:szCs w:val="21"/>
        </w:rPr>
        <w:t xml:space="preserve"> "</w:t>
      </w:r>
      <w:r>
        <w:rPr>
          <w:rFonts w:eastAsia="宋体" w:cs="Arial"/>
          <w:b/>
          <w:bCs/>
          <w:kern w:val="0"/>
          <w:szCs w:val="21"/>
        </w:rPr>
        <w:t>或</w:t>
      </w:r>
      <w:r>
        <w:rPr>
          <w:rFonts w:eastAsia="Arial" w:cs="Arial"/>
          <w:b/>
          <w:bCs/>
          <w:kern w:val="0"/>
          <w:szCs w:val="21"/>
        </w:rPr>
        <w:t xml:space="preserve"> </w:t>
      </w:r>
      <w:r>
        <w:rPr>
          <w:rFonts w:eastAsia="Arial" w:cs="Arial"/>
          <w:b/>
          <w:bCs/>
          <w:spacing w:val="-5"/>
          <w:kern w:val="0"/>
          <w:szCs w:val="21"/>
        </w:rPr>
        <w:t>QFD</w:t>
      </w:r>
    </w:p>
    <w:p w14:paraId="442630D4" w14:textId="77777777" w:rsidR="00D16BE9" w:rsidRDefault="00AC4FA2">
      <w:pPr>
        <w:widowControl w:val="0"/>
        <w:autoSpaceDE w:val="0"/>
        <w:autoSpaceDN w:val="0"/>
        <w:spacing w:line="300" w:lineRule="auto"/>
        <w:ind w:firstLine="360"/>
        <w:jc w:val="left"/>
        <w:rPr>
          <w:rFonts w:eastAsia="Arial" w:cs="Arial"/>
          <w:kern w:val="0"/>
          <w:sz w:val="18"/>
          <w:szCs w:val="24"/>
        </w:rPr>
      </w:pPr>
      <w:r>
        <w:rPr>
          <w:rFonts w:eastAsia="Arial" w:cs="Arial"/>
          <w:color w:val="0000FF"/>
          <w:kern w:val="0"/>
          <w:sz w:val="18"/>
          <w:szCs w:val="24"/>
        </w:rPr>
        <w:t>(</w:t>
      </w:r>
      <w:r>
        <w:rPr>
          <w:rFonts w:eastAsia="宋体" w:cs="宋体" w:hint="eastAsia"/>
          <w:color w:val="0000FF"/>
          <w:kern w:val="0"/>
          <w:sz w:val="18"/>
          <w:szCs w:val="24"/>
        </w:rPr>
        <w:t>参考</w:t>
      </w:r>
      <w:r>
        <w:rPr>
          <w:rFonts w:eastAsia="Arial" w:cs="Arial"/>
          <w:color w:val="0000FF"/>
          <w:kern w:val="0"/>
          <w:sz w:val="18"/>
          <w:szCs w:val="24"/>
        </w:rPr>
        <w:t xml:space="preserve"> ISO 14044:2006 </w:t>
      </w:r>
      <w:r>
        <w:rPr>
          <w:rFonts w:eastAsia="宋体" w:cs="宋体" w:hint="eastAsia"/>
          <w:color w:val="0000FF"/>
          <w:kern w:val="0"/>
          <w:sz w:val="18"/>
          <w:szCs w:val="24"/>
        </w:rPr>
        <w:t>第</w:t>
      </w:r>
      <w:r>
        <w:rPr>
          <w:rFonts w:eastAsia="Arial" w:cs="Arial"/>
          <w:color w:val="0000FF"/>
          <w:kern w:val="0"/>
          <w:sz w:val="18"/>
          <w:szCs w:val="24"/>
        </w:rPr>
        <w:t xml:space="preserve"> </w:t>
      </w:r>
      <w:r>
        <w:rPr>
          <w:rFonts w:eastAsia="Arial" w:cs="Arial"/>
          <w:color w:val="0000FF"/>
          <w:spacing w:val="-2"/>
          <w:kern w:val="0"/>
          <w:sz w:val="18"/>
          <w:szCs w:val="24"/>
        </w:rPr>
        <w:t xml:space="preserve">4.3.4.2 </w:t>
      </w:r>
      <w:r>
        <w:rPr>
          <w:rFonts w:eastAsia="宋体" w:cs="宋体" w:hint="eastAsia"/>
          <w:color w:val="0000FF"/>
          <w:kern w:val="0"/>
          <w:sz w:val="18"/>
          <w:szCs w:val="24"/>
        </w:rPr>
        <w:t>章的内容）</w:t>
      </w:r>
    </w:p>
    <w:p w14:paraId="082C1680" w14:textId="77777777" w:rsidR="00D16BE9" w:rsidRDefault="00AC4FA2">
      <w:pPr>
        <w:widowControl w:val="0"/>
        <w:autoSpaceDE w:val="0"/>
        <w:autoSpaceDN w:val="0"/>
        <w:spacing w:line="300" w:lineRule="auto"/>
        <w:ind w:firstLine="414"/>
        <w:rPr>
          <w:rFonts w:eastAsia="Arial" w:cs="Arial"/>
          <w:b/>
          <w:bCs/>
          <w:kern w:val="0"/>
          <w:szCs w:val="21"/>
        </w:rPr>
      </w:pPr>
      <w:r>
        <w:rPr>
          <w:rFonts w:eastAsia="宋体" w:cs="宋体" w:hint="eastAsia"/>
          <w:b/>
          <w:bCs/>
          <w:spacing w:val="-2"/>
          <w:kern w:val="0"/>
          <w:szCs w:val="21"/>
        </w:rPr>
        <w:t>概述</w:t>
      </w:r>
    </w:p>
    <w:p w14:paraId="1E67EC0B" w14:textId="77777777" w:rsidR="00D16BE9" w:rsidRDefault="00AC4FA2">
      <w:pPr>
        <w:widowControl w:val="0"/>
        <w:autoSpaceDE w:val="0"/>
        <w:autoSpaceDN w:val="0"/>
        <w:spacing w:line="300" w:lineRule="auto"/>
        <w:ind w:firstLine="420"/>
        <w:jc w:val="left"/>
        <w:rPr>
          <w:rFonts w:eastAsia="Arial" w:cs="Arial"/>
          <w:kern w:val="0"/>
          <w:szCs w:val="21"/>
        </w:rPr>
      </w:pPr>
      <w:r>
        <w:rPr>
          <w:rFonts w:eastAsia="宋体" w:cs="宋体" w:hint="eastAsia"/>
          <w:kern w:val="0"/>
          <w:szCs w:val="21"/>
        </w:rPr>
        <w:t>对于第一条标准无法分配的流量，则采用第二条一般标准。</w:t>
      </w:r>
    </w:p>
    <w:p w14:paraId="13D716AC" w14:textId="77777777" w:rsidR="00D16BE9" w:rsidRDefault="00AC4FA2">
      <w:pPr>
        <w:widowControl w:val="0"/>
        <w:autoSpaceDE w:val="0"/>
        <w:autoSpaceDN w:val="0"/>
        <w:spacing w:line="300" w:lineRule="auto"/>
        <w:ind w:firstLine="422"/>
        <w:rPr>
          <w:rFonts w:eastAsia="Arial" w:cs="Arial"/>
          <w:b/>
          <w:bCs/>
          <w:kern w:val="0"/>
          <w:szCs w:val="21"/>
        </w:rPr>
      </w:pPr>
      <w:r>
        <w:rPr>
          <w:rFonts w:eastAsia="宋体" w:cs="宋体" w:hint="eastAsia"/>
          <w:b/>
          <w:bCs/>
          <w:kern w:val="0"/>
          <w:szCs w:val="21"/>
        </w:rPr>
        <w:t>共同功能的分配和多功能</w:t>
      </w:r>
      <w:r>
        <w:rPr>
          <w:rFonts w:eastAsia="宋体" w:cs="宋体" w:hint="eastAsia"/>
          <w:b/>
          <w:bCs/>
          <w:spacing w:val="-2"/>
          <w:kern w:val="0"/>
          <w:szCs w:val="21"/>
        </w:rPr>
        <w:t>产品</w:t>
      </w:r>
      <w:r>
        <w:rPr>
          <w:rFonts w:eastAsia="宋体" w:cs="宋体" w:hint="eastAsia"/>
          <w:b/>
          <w:bCs/>
          <w:kern w:val="0"/>
          <w:szCs w:val="21"/>
        </w:rPr>
        <w:t>的比较</w:t>
      </w:r>
    </w:p>
    <w:p w14:paraId="3D8D928F" w14:textId="77777777" w:rsidR="00D16BE9" w:rsidRDefault="00AC4FA2">
      <w:pPr>
        <w:widowControl w:val="0"/>
        <w:autoSpaceDE w:val="0"/>
        <w:autoSpaceDN w:val="0"/>
        <w:spacing w:line="300" w:lineRule="auto"/>
        <w:ind w:firstLine="420"/>
        <w:rPr>
          <w:rFonts w:eastAsia="Arial" w:cs="Arial"/>
          <w:kern w:val="0"/>
          <w:szCs w:val="21"/>
        </w:rPr>
      </w:pPr>
      <w:r>
        <w:rPr>
          <w:rFonts w:eastAsia="宋体" w:cs="宋体" w:hint="eastAsia"/>
          <w:kern w:val="0"/>
          <w:szCs w:val="21"/>
        </w:rPr>
        <w:t>在比较功能单元不够相似的多功能产品</w:t>
      </w:r>
      <w:r>
        <w:rPr>
          <w:rFonts w:eastAsia="宋体" w:cs="宋体" w:hint="eastAsia"/>
          <w:color w:val="808080"/>
          <w:kern w:val="0"/>
          <w:szCs w:val="21"/>
        </w:rPr>
        <w:t>（如打印机</w:t>
      </w:r>
      <w:r>
        <w:rPr>
          <w:rFonts w:eastAsia="Arial" w:cs="Arial"/>
          <w:color w:val="808080"/>
          <w:kern w:val="0"/>
          <w:szCs w:val="21"/>
        </w:rPr>
        <w:t>-</w:t>
      </w:r>
      <w:r>
        <w:rPr>
          <w:rFonts w:eastAsia="宋体" w:cs="宋体" w:hint="eastAsia"/>
          <w:color w:val="808080"/>
          <w:kern w:val="0"/>
          <w:szCs w:val="21"/>
        </w:rPr>
        <w:t>传真机</w:t>
      </w:r>
      <w:r>
        <w:rPr>
          <w:rFonts w:eastAsia="Arial" w:cs="Arial"/>
          <w:color w:val="808080"/>
          <w:kern w:val="0"/>
          <w:szCs w:val="21"/>
        </w:rPr>
        <w:t>-</w:t>
      </w:r>
      <w:r>
        <w:rPr>
          <w:rFonts w:eastAsia="宋体" w:cs="宋体" w:hint="eastAsia"/>
          <w:color w:val="808080"/>
          <w:kern w:val="0"/>
          <w:szCs w:val="21"/>
        </w:rPr>
        <w:t>复印机与打印机</w:t>
      </w:r>
      <w:r>
        <w:rPr>
          <w:rFonts w:eastAsia="Arial" w:cs="Arial"/>
          <w:color w:val="808080"/>
          <w:kern w:val="0"/>
          <w:szCs w:val="21"/>
        </w:rPr>
        <w:t>-</w:t>
      </w:r>
      <w:r>
        <w:rPr>
          <w:rFonts w:eastAsia="宋体" w:cs="宋体" w:hint="eastAsia"/>
          <w:color w:val="808080"/>
          <w:kern w:val="0"/>
          <w:szCs w:val="21"/>
        </w:rPr>
        <w:t>传真机</w:t>
      </w:r>
      <w:r>
        <w:rPr>
          <w:rFonts w:eastAsia="Arial" w:cs="Arial"/>
          <w:color w:val="808080"/>
          <w:kern w:val="0"/>
          <w:szCs w:val="21"/>
        </w:rPr>
        <w:t>-</w:t>
      </w:r>
      <w:r>
        <w:rPr>
          <w:rFonts w:eastAsia="宋体" w:cs="宋体" w:hint="eastAsia"/>
          <w:color w:val="808080"/>
          <w:kern w:val="0"/>
          <w:szCs w:val="21"/>
        </w:rPr>
        <w:t>复印机</w:t>
      </w:r>
      <w:r>
        <w:rPr>
          <w:rFonts w:eastAsia="Arial" w:cs="Arial"/>
          <w:color w:val="808080"/>
          <w:kern w:val="0"/>
          <w:szCs w:val="21"/>
        </w:rPr>
        <w:t>-</w:t>
      </w:r>
      <w:r>
        <w:rPr>
          <w:rFonts w:eastAsia="宋体" w:cs="宋体" w:hint="eastAsia"/>
          <w:color w:val="808080"/>
          <w:kern w:val="0"/>
          <w:szCs w:val="21"/>
        </w:rPr>
        <w:t>扫描仪）</w:t>
      </w:r>
      <w:r>
        <w:rPr>
          <w:rFonts w:eastAsia="宋体" w:cs="宋体" w:hint="eastAsia"/>
          <w:kern w:val="0"/>
          <w:szCs w:val="21"/>
        </w:rPr>
        <w:t>时，应考虑采用质量功能展开（</w:t>
      </w:r>
      <w:r>
        <w:rPr>
          <w:rFonts w:eastAsia="Arial" w:cs="Arial"/>
          <w:kern w:val="0"/>
          <w:szCs w:val="21"/>
        </w:rPr>
        <w:t>QFD</w:t>
      </w:r>
      <w:r>
        <w:rPr>
          <w:rFonts w:eastAsia="宋体" w:cs="宋体" w:hint="eastAsia"/>
          <w:kern w:val="0"/>
          <w:szCs w:val="21"/>
        </w:rPr>
        <w:t>）方法，将部分</w:t>
      </w:r>
      <w:proofErr w:type="gramStart"/>
      <w:r>
        <w:rPr>
          <w:rFonts w:eastAsia="宋体" w:cs="宋体" w:hint="eastAsia"/>
          <w:kern w:val="0"/>
          <w:szCs w:val="21"/>
        </w:rPr>
        <w:t>库存分</w:t>
      </w:r>
      <w:proofErr w:type="gramEnd"/>
      <w:r>
        <w:rPr>
          <w:rFonts w:eastAsia="宋体" w:cs="宋体" w:hint="eastAsia"/>
          <w:kern w:val="0"/>
          <w:szCs w:val="21"/>
        </w:rPr>
        <w:t>配给不常用的功能，使比较产品的功能足够充分。</w:t>
      </w:r>
      <w:r>
        <w:rPr>
          <w:rFonts w:eastAsia="Arial" w:cs="Arial"/>
          <w:kern w:val="0"/>
          <w:szCs w:val="21"/>
        </w:rPr>
        <w:t xml:space="preserve">QFD </w:t>
      </w:r>
      <w:r>
        <w:rPr>
          <w:rFonts w:eastAsia="宋体" w:cs="宋体" w:hint="eastAsia"/>
          <w:kern w:val="0"/>
          <w:szCs w:val="21"/>
        </w:rPr>
        <w:t>有助于将客户需求（</w:t>
      </w:r>
      <w:r>
        <w:rPr>
          <w:rFonts w:eastAsia="Arial" w:cs="Arial"/>
          <w:kern w:val="0"/>
          <w:szCs w:val="21"/>
        </w:rPr>
        <w:t>"</w:t>
      </w:r>
      <w:r>
        <w:rPr>
          <w:rFonts w:eastAsia="宋体" w:cs="宋体" w:hint="eastAsia"/>
          <w:kern w:val="0"/>
          <w:szCs w:val="21"/>
        </w:rPr>
        <w:t>客户之声</w:t>
      </w:r>
      <w:r>
        <w:rPr>
          <w:rFonts w:eastAsia="Arial" w:cs="Arial"/>
          <w:kern w:val="0"/>
          <w:szCs w:val="21"/>
        </w:rPr>
        <w:t>"</w:t>
      </w:r>
      <w:r>
        <w:rPr>
          <w:rFonts w:eastAsia="宋体" w:cs="宋体" w:hint="eastAsia"/>
          <w:kern w:val="0"/>
          <w:szCs w:val="21"/>
        </w:rPr>
        <w:t>）转化为产品或服务的工程特性，将每个功能（以及支持该功能的特性）的优先次序转化为产品或服务的开发目标。详见具体文献。在生命周期评估中，</w:t>
      </w:r>
      <w:r>
        <w:rPr>
          <w:rFonts w:eastAsia="Arial" w:cs="Arial"/>
          <w:kern w:val="0"/>
          <w:szCs w:val="21"/>
        </w:rPr>
        <w:t xml:space="preserve">QFD </w:t>
      </w:r>
      <w:r>
        <w:rPr>
          <w:rFonts w:eastAsia="宋体" w:cs="宋体" w:hint="eastAsia"/>
          <w:kern w:val="0"/>
          <w:szCs w:val="21"/>
        </w:rPr>
        <w:t>可解释为确定多功能产品的不同共同功能对其普通用户的相关性。</w:t>
      </w:r>
    </w:p>
    <w:p w14:paraId="7B3C5C20" w14:textId="77777777" w:rsidR="00D16BE9" w:rsidRDefault="00AC4FA2">
      <w:pPr>
        <w:widowControl w:val="0"/>
        <w:autoSpaceDE w:val="0"/>
        <w:autoSpaceDN w:val="0"/>
        <w:spacing w:line="300" w:lineRule="auto"/>
        <w:ind w:firstLine="420"/>
        <w:rPr>
          <w:rFonts w:eastAsia="Arial" w:cs="Arial"/>
          <w:kern w:val="0"/>
          <w:sz w:val="22"/>
        </w:rPr>
      </w:pPr>
      <w:r>
        <w:rPr>
          <w:rFonts w:eastAsia="宋体" w:cs="宋体" w:hint="eastAsia"/>
          <w:kern w:val="0"/>
          <w:szCs w:val="21"/>
        </w:rPr>
        <w:t>如果物理因果关系无法解决多功能性问题，则应优先使用</w:t>
      </w:r>
      <w:r>
        <w:rPr>
          <w:rFonts w:eastAsia="Arial" w:cs="Arial"/>
          <w:kern w:val="0"/>
          <w:szCs w:val="21"/>
        </w:rPr>
        <w:t xml:space="preserve"> QFD</w:t>
      </w:r>
      <w:r>
        <w:rPr>
          <w:rFonts w:eastAsia="宋体" w:cs="宋体" w:hint="eastAsia"/>
          <w:kern w:val="0"/>
          <w:szCs w:val="21"/>
        </w:rPr>
        <w:t>，而不是按市场价格进行分配。这一点尤其适用于生产阶段；对于使用阶段，市场价格作为提供服务的成本可能会起作用（但不包括</w:t>
      </w:r>
      <w:r>
        <w:rPr>
          <w:rFonts w:eastAsia="宋体" w:cs="宋体" w:hint="eastAsia"/>
          <w:spacing w:val="-2"/>
          <w:kern w:val="0"/>
          <w:szCs w:val="21"/>
        </w:rPr>
        <w:t>人</w:t>
      </w:r>
      <w:r>
        <w:rPr>
          <w:rFonts w:eastAsia="宋体" w:cs="宋体" w:hint="eastAsia"/>
          <w:kern w:val="0"/>
          <w:szCs w:val="21"/>
        </w:rPr>
        <w:t>的成本</w:t>
      </w:r>
      <w:r>
        <w:rPr>
          <w:rFonts w:eastAsia="Arial" w:cs="Arial"/>
          <w:kern w:val="0"/>
          <w:szCs w:val="21"/>
        </w:rPr>
        <w:t>/</w:t>
      </w:r>
      <w:r>
        <w:rPr>
          <w:rFonts w:eastAsia="宋体" w:cs="宋体" w:hint="eastAsia"/>
          <w:kern w:val="0"/>
          <w:szCs w:val="21"/>
        </w:rPr>
        <w:t>运营时间成本，通常很难确定）。同理，</w:t>
      </w:r>
      <w:r>
        <w:rPr>
          <w:rFonts w:eastAsia="Arial" w:cs="Arial"/>
          <w:kern w:val="0"/>
          <w:sz w:val="22"/>
        </w:rPr>
        <w:t xml:space="preserve"> </w:t>
      </w:r>
    </w:p>
    <w:p w14:paraId="55A73235" w14:textId="77777777" w:rsidR="00D16BE9" w:rsidRDefault="00D16BE9">
      <w:pPr>
        <w:widowControl w:val="0"/>
        <w:autoSpaceDE w:val="0"/>
        <w:autoSpaceDN w:val="0"/>
        <w:spacing w:line="300" w:lineRule="auto"/>
        <w:ind w:firstLine="540"/>
        <w:jc w:val="left"/>
        <w:rPr>
          <w:rFonts w:cs="Arial"/>
          <w:kern w:val="0"/>
          <w:sz w:val="27"/>
        </w:rPr>
      </w:pPr>
    </w:p>
    <w:p w14:paraId="0A3DFB64" w14:textId="77777777" w:rsidR="00D16BE9" w:rsidRDefault="00AC4FA2">
      <w:pPr>
        <w:widowControl w:val="0"/>
        <w:autoSpaceDE w:val="0"/>
        <w:autoSpaceDN w:val="0"/>
        <w:spacing w:line="300" w:lineRule="auto"/>
        <w:ind w:firstLine="440"/>
        <w:jc w:val="left"/>
        <w:rPr>
          <w:rFonts w:eastAsia="Arial" w:cs="Arial"/>
          <w:kern w:val="0"/>
          <w:sz w:val="27"/>
        </w:rPr>
      </w:pPr>
      <w:r>
        <w:rPr>
          <w:rFonts w:eastAsia="Arial" w:cs="Arial"/>
          <w:noProof/>
          <w:kern w:val="0"/>
          <w:sz w:val="22"/>
          <w:lang w:eastAsia="en-US"/>
        </w:rPr>
        <mc:AlternateContent>
          <mc:Choice Requires="wps">
            <w:drawing>
              <wp:anchor distT="0" distB="0" distL="0" distR="0" simplePos="0" relativeHeight="251683328" behindDoc="1" locked="0" layoutInCell="1" allowOverlap="1" wp14:anchorId="4874138C" wp14:editId="281EC3B8">
                <wp:simplePos x="0" y="0"/>
                <wp:positionH relativeFrom="margin">
                  <wp:align>left</wp:align>
                </wp:positionH>
                <wp:positionV relativeFrom="paragraph">
                  <wp:posOffset>209550</wp:posOffset>
                </wp:positionV>
                <wp:extent cx="1828800" cy="6985"/>
                <wp:effectExtent l="0" t="0" r="0" b="0"/>
                <wp:wrapTopAndBottom/>
                <wp:docPr id="1117126303" name="docshape11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28800" cy="6985"/>
                        </a:xfrm>
                        <a:prstGeom prst="rect">
                          <a:avLst/>
                        </a:prstGeom>
                        <a:solidFill>
                          <a:srgbClr val="000000"/>
                        </a:solidFill>
                        <a:ln>
                          <a:noFill/>
                        </a:ln>
                      </wps:spPr>
                      <wps:bodyPr rot="0" vert="horz" wrap="square" lIns="91440" tIns="45720" rIns="91440" bIns="45720" anchor="t" anchorCtr="0" upright="1">
                        <a:noAutofit/>
                      </wps:bodyPr>
                    </wps:wsp>
                  </a:graphicData>
                </a:graphic>
              </wp:anchor>
            </w:drawing>
          </mc:Choice>
          <mc:Fallback xmlns:wpsCustomData="http://www.wps.cn/officeDocument/2013/wpsCustomData">
            <w:pict>
              <v:rect id="docshape1138" o:spid="_x0000_s1026" o:spt="1" style="position:absolute;left:0pt;margin-top:16.5pt;height:0.55pt;width:144pt;mso-position-horizontal:left;mso-position-horizontal-relative:margin;mso-wrap-distance-bottom:0pt;mso-wrap-distance-top:0pt;z-index:-251553792;mso-width-relative:page;mso-height-relative:page;" fillcolor="#000000" filled="t" stroked="f" coordsize="21600,21600" o:gfxdata="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">
                <v:fill on="t" focussize="0,0"/>
                <v:stroke on="f"/>
                <v:imagedata o:title=""/>
                <o:lock v:ext="edit" aspectratio="f"/>
                <w10:wrap type="topAndBottom"/>
              </v:rect>
            </w:pict>
          </mc:Fallback>
        </mc:AlternateContent>
      </w:r>
    </w:p>
    <w:p w14:paraId="06E1E088" w14:textId="77777777" w:rsidR="00D16BE9" w:rsidRDefault="00AC4FA2">
      <w:pPr>
        <w:pStyle w:val="a8"/>
        <w:spacing w:line="300" w:lineRule="auto"/>
        <w:ind w:firstLineChars="200" w:firstLine="361"/>
        <w:jc w:val="both"/>
        <w:rPr>
          <w:rFonts w:eastAsiaTheme="minorEastAsia"/>
          <w:szCs w:val="21"/>
          <w:lang w:eastAsia="zh-CN"/>
        </w:rPr>
      </w:pPr>
      <w:r>
        <w:rPr>
          <w:b/>
          <w:color w:val="000080"/>
          <w:sz w:val="18"/>
          <w:vertAlign w:val="superscript"/>
          <w:lang w:eastAsia="zh-CN"/>
        </w:rPr>
        <w:t>178</w:t>
      </w:r>
      <w:r>
        <w:rPr>
          <w:rFonts w:cs="宋体" w:hint="eastAsia"/>
          <w:sz w:val="18"/>
          <w:lang w:eastAsia="zh-CN"/>
        </w:rPr>
        <w:t>在随后的部门或产品组特定指导文件（例如，类似于环境产品声明</w:t>
      </w:r>
      <w:r>
        <w:rPr>
          <w:sz w:val="18"/>
          <w:lang w:eastAsia="zh-CN"/>
        </w:rPr>
        <w:t xml:space="preserve"> (EPD) </w:t>
      </w:r>
      <w:r>
        <w:rPr>
          <w:rFonts w:cs="宋体" w:hint="eastAsia"/>
          <w:sz w:val="18"/>
          <w:lang w:eastAsia="zh-CN"/>
        </w:rPr>
        <w:t>中使用的产品类别规则</w:t>
      </w:r>
      <w:r>
        <w:rPr>
          <w:sz w:val="18"/>
          <w:lang w:eastAsia="zh-CN"/>
        </w:rPr>
        <w:t xml:space="preserve"> (PCR)</w:t>
      </w:r>
      <w:r>
        <w:rPr>
          <w:rFonts w:cs="宋体" w:hint="eastAsia"/>
          <w:sz w:val="18"/>
          <w:lang w:eastAsia="zh-CN"/>
        </w:rPr>
        <w:t>）工作中，应进一步解释上述规则并提供具体指导。</w:t>
      </w:r>
    </w:p>
    <w:p w14:paraId="226F7389" w14:textId="77777777" w:rsidR="00D16BE9" w:rsidRDefault="00AC4FA2">
      <w:pPr>
        <w:pStyle w:val="a8"/>
        <w:spacing w:line="300" w:lineRule="auto"/>
        <w:ind w:firstLineChars="200" w:firstLine="420"/>
        <w:jc w:val="both"/>
        <w:rPr>
          <w:rFonts w:eastAsiaTheme="minorEastAsia"/>
          <w:szCs w:val="21"/>
          <w:lang w:eastAsia="zh-CN"/>
        </w:rPr>
      </w:pPr>
      <w:r>
        <w:rPr>
          <w:rFonts w:eastAsiaTheme="minorEastAsia"/>
          <w:szCs w:val="21"/>
          <w:lang w:eastAsia="zh-CN"/>
        </w:rPr>
        <w:br w:type="page"/>
      </w:r>
    </w:p>
    <w:p w14:paraId="28B0161A" w14:textId="77777777" w:rsidR="00D16BE9" w:rsidRDefault="00AC4FA2">
      <w:pPr>
        <w:widowControl w:val="0"/>
        <w:autoSpaceDE w:val="0"/>
        <w:autoSpaceDN w:val="0"/>
        <w:spacing w:line="300" w:lineRule="auto"/>
        <w:ind w:firstLine="420"/>
        <w:rPr>
          <w:rFonts w:eastAsia="Arial" w:cs="Arial"/>
          <w:kern w:val="0"/>
          <w:szCs w:val="21"/>
        </w:rPr>
      </w:pPr>
      <w:r>
        <w:rPr>
          <w:rFonts w:eastAsia="宋体" w:cs="宋体" w:hint="eastAsia"/>
          <w:kern w:val="0"/>
          <w:szCs w:val="21"/>
        </w:rPr>
        <w:lastRenderedPageBreak/>
        <w:t>单个设备的市场价格可能是生产和报废阶段市场价格分配的合适标准。</w:t>
      </w:r>
    </w:p>
    <w:p w14:paraId="064CBA4B" w14:textId="77777777" w:rsidR="00D16BE9" w:rsidRDefault="00AC4FA2">
      <w:pPr>
        <w:widowControl w:val="0"/>
        <w:autoSpaceDE w:val="0"/>
        <w:autoSpaceDN w:val="0"/>
        <w:spacing w:line="300" w:lineRule="auto"/>
        <w:ind w:firstLine="420"/>
        <w:rPr>
          <w:rFonts w:eastAsia="Arial" w:cs="Arial"/>
          <w:kern w:val="0"/>
          <w:szCs w:val="21"/>
        </w:rPr>
      </w:pPr>
      <w:r>
        <w:rPr>
          <w:rFonts w:eastAsia="宋体" w:cs="宋体" w:hint="eastAsia"/>
          <w:kern w:val="0"/>
          <w:szCs w:val="21"/>
        </w:rPr>
        <w:t>但是，如果共同功能具有明显不同的环境特征</w:t>
      </w:r>
      <w:r>
        <w:rPr>
          <w:rFonts w:eastAsia="宋体" w:cs="宋体" w:hint="eastAsia"/>
          <w:color w:val="808080"/>
          <w:kern w:val="0"/>
          <w:szCs w:val="21"/>
        </w:rPr>
        <w:t>（例如，激光打印加热器的用电阶段与传真和扫描功能的用电阶段非常不同，而传真和扫描功能的用电量可能要少得多）</w:t>
      </w:r>
      <w:r>
        <w:rPr>
          <w:rFonts w:eastAsia="宋体" w:cs="宋体" w:hint="eastAsia"/>
          <w:kern w:val="0"/>
          <w:szCs w:val="21"/>
        </w:rPr>
        <w:t>，则仅采用</w:t>
      </w:r>
      <w:r>
        <w:rPr>
          <w:rFonts w:eastAsia="Arial" w:cs="Arial"/>
          <w:kern w:val="0"/>
          <w:szCs w:val="21"/>
        </w:rPr>
        <w:t xml:space="preserve"> QFD </w:t>
      </w:r>
      <w:r>
        <w:rPr>
          <w:rFonts w:eastAsia="宋体" w:cs="宋体" w:hint="eastAsia"/>
          <w:kern w:val="0"/>
          <w:szCs w:val="21"/>
        </w:rPr>
        <w:t>会导致结果失真。为了克服这种情况，需要进一步区分共同功能之间的分配情况（或在结果解释中报告和反映失真情况）。可能还需要重新评估虚拟细分的可能性（见第</w:t>
      </w:r>
      <w:r>
        <w:rPr>
          <w:rFonts w:eastAsia="Arial" w:cs="Arial"/>
          <w:kern w:val="0"/>
          <w:szCs w:val="21"/>
        </w:rPr>
        <w:t xml:space="preserve"> </w:t>
      </w:r>
      <w:hyperlink w:anchor="_bookmark283" w:history="1">
        <w:r>
          <w:rPr>
            <w:rFonts w:eastAsia="Arial" w:cs="Arial"/>
            <w:kern w:val="0"/>
            <w:szCs w:val="21"/>
          </w:rPr>
          <w:t>7.9.2</w:t>
        </w:r>
      </w:hyperlink>
      <w:r>
        <w:rPr>
          <w:rFonts w:eastAsia="Arial" w:cs="Arial"/>
          <w:kern w:val="0"/>
          <w:szCs w:val="21"/>
        </w:rPr>
        <w:t xml:space="preserve"> </w:t>
      </w:r>
      <w:r>
        <w:rPr>
          <w:rFonts w:eastAsia="宋体" w:cs="宋体" w:hint="eastAsia"/>
          <w:kern w:val="0"/>
          <w:szCs w:val="21"/>
        </w:rPr>
        <w:t>章）。</w:t>
      </w:r>
    </w:p>
    <w:p w14:paraId="4893705D" w14:textId="77777777" w:rsidR="00D16BE9" w:rsidRDefault="00AC4FA2">
      <w:pPr>
        <w:widowControl w:val="0"/>
        <w:autoSpaceDE w:val="0"/>
        <w:autoSpaceDN w:val="0"/>
        <w:spacing w:line="300" w:lineRule="auto"/>
        <w:ind w:firstLine="420"/>
        <w:rPr>
          <w:rFonts w:eastAsia="Arial" w:cs="Arial"/>
          <w:kern w:val="0"/>
          <w:sz w:val="22"/>
          <w:lang w:eastAsia="en-US"/>
        </w:rPr>
      </w:pPr>
      <w:r>
        <w:rPr>
          <w:rFonts w:eastAsia="宋体" w:cs="宋体" w:hint="eastAsia"/>
          <w:kern w:val="0"/>
          <w:szCs w:val="21"/>
        </w:rPr>
        <w:t>然后，作为关键审查过程的一部分，有关各方和产品用户的预期参与需要就分配关键达成最佳共识。</w:t>
      </w:r>
      <w:hyperlink w:anchor="_bookmark289" w:history="1">
        <w:r>
          <w:rPr>
            <w:rFonts w:eastAsia="宋体" w:cs="宋体" w:hint="eastAsia"/>
            <w:kern w:val="0"/>
            <w:szCs w:val="21"/>
            <w:lang w:eastAsia="en-US"/>
          </w:rPr>
          <w:t>图</w:t>
        </w:r>
        <w:r>
          <w:rPr>
            <w:rFonts w:eastAsia="Arial" w:cs="Arial"/>
            <w:kern w:val="0"/>
            <w:szCs w:val="21"/>
            <w:lang w:eastAsia="en-US"/>
          </w:rPr>
          <w:t xml:space="preserve"> 24</w:t>
        </w:r>
      </w:hyperlink>
      <w:r>
        <w:rPr>
          <w:rFonts w:eastAsia="Arial" w:cs="Arial"/>
          <w:kern w:val="0"/>
          <w:szCs w:val="21"/>
          <w:lang w:eastAsia="en-US"/>
        </w:rPr>
        <w:t xml:space="preserve"> </w:t>
      </w:r>
      <w:proofErr w:type="spellStart"/>
      <w:r>
        <w:rPr>
          <w:rFonts w:eastAsia="宋体" w:cs="宋体" w:hint="eastAsia"/>
          <w:kern w:val="0"/>
          <w:szCs w:val="21"/>
          <w:lang w:eastAsia="en-US"/>
        </w:rPr>
        <w:t>展示了</w:t>
      </w:r>
      <w:proofErr w:type="spellEnd"/>
      <w:r>
        <w:rPr>
          <w:rFonts w:eastAsia="Arial" w:cs="Arial"/>
          <w:kern w:val="0"/>
          <w:szCs w:val="21"/>
          <w:lang w:eastAsia="en-US"/>
        </w:rPr>
        <w:t xml:space="preserve"> QFD </w:t>
      </w:r>
      <w:proofErr w:type="spellStart"/>
      <w:r>
        <w:rPr>
          <w:rFonts w:eastAsia="宋体" w:cs="宋体" w:hint="eastAsia"/>
          <w:kern w:val="0"/>
          <w:szCs w:val="21"/>
          <w:lang w:eastAsia="en-US"/>
        </w:rPr>
        <w:t>的概念</w:t>
      </w:r>
      <w:proofErr w:type="spellEnd"/>
      <w:r>
        <w:rPr>
          <w:rFonts w:eastAsia="宋体" w:cs="宋体" w:hint="eastAsia"/>
          <w:kern w:val="0"/>
          <w:szCs w:val="21"/>
          <w:lang w:eastAsia="en-US"/>
        </w:rPr>
        <w:t>。</w:t>
      </w:r>
    </w:p>
    <w:tbl>
      <w:tblPr>
        <w:tblStyle w:val="TableNormal"/>
        <w:tblW w:w="9287" w:type="dxa"/>
        <w:tblInd w:w="-4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9287"/>
      </w:tblGrid>
      <w:tr w:rsidR="00D16BE9" w14:paraId="6E0C5954" w14:textId="77777777">
        <w:trPr>
          <w:trHeight w:val="5635"/>
        </w:trPr>
        <w:tc>
          <w:tcPr>
            <w:tcW w:w="9287" w:type="dxa"/>
          </w:tcPr>
          <w:p w14:paraId="5B4A8490" w14:textId="77777777" w:rsidR="00D16BE9" w:rsidRDefault="00D16BE9">
            <w:pPr>
              <w:widowControl w:val="0"/>
              <w:autoSpaceDE w:val="0"/>
              <w:autoSpaceDN w:val="0"/>
              <w:spacing w:line="300" w:lineRule="auto"/>
              <w:ind w:firstLine="400"/>
              <w:jc w:val="left"/>
              <w:rPr>
                <w:rFonts w:eastAsia="Arial" w:cs="Arial"/>
                <w:kern w:val="0"/>
                <w:sz w:val="20"/>
              </w:rPr>
            </w:pPr>
          </w:p>
          <w:p w14:paraId="54CC6DEA" w14:textId="77777777" w:rsidR="00D16BE9" w:rsidRDefault="00D16BE9">
            <w:pPr>
              <w:widowControl w:val="0"/>
              <w:autoSpaceDE w:val="0"/>
              <w:autoSpaceDN w:val="0"/>
              <w:spacing w:line="300" w:lineRule="auto"/>
              <w:ind w:firstLine="500"/>
              <w:jc w:val="left"/>
              <w:rPr>
                <w:rFonts w:eastAsia="Arial" w:cs="Arial"/>
                <w:kern w:val="0"/>
                <w:sz w:val="25"/>
              </w:rPr>
            </w:pPr>
          </w:p>
          <w:p w14:paraId="41A18F89" w14:textId="77777777" w:rsidR="00D16BE9" w:rsidRDefault="00AC4FA2">
            <w:pPr>
              <w:widowControl w:val="0"/>
              <w:autoSpaceDE w:val="0"/>
              <w:autoSpaceDN w:val="0"/>
              <w:spacing w:line="300" w:lineRule="auto"/>
              <w:ind w:firstLine="400"/>
              <w:jc w:val="left"/>
              <w:rPr>
                <w:rFonts w:eastAsia="Arial" w:cs="Arial"/>
                <w:kern w:val="0"/>
                <w:sz w:val="20"/>
              </w:rPr>
            </w:pPr>
            <w:r>
              <w:rPr>
                <w:rFonts w:eastAsia="Arial" w:cs="Arial"/>
                <w:noProof/>
                <w:kern w:val="0"/>
                <w:sz w:val="20"/>
              </w:rPr>
              <mc:AlternateContent>
                <mc:Choice Requires="wpg">
                  <w:drawing>
                    <wp:inline distT="0" distB="0" distL="0" distR="0" wp14:anchorId="3F4725DD" wp14:editId="278455B8">
                      <wp:extent cx="2939415" cy="2952115"/>
                      <wp:effectExtent l="0" t="0" r="6985" b="6985"/>
                      <wp:docPr id="450576585" name="docshapegroup1139"/>
                      <wp:cNvGraphicFramePr/>
                      <a:graphic xmlns:a="http://schemas.openxmlformats.org/drawingml/2006/main">
                        <a:graphicData uri="http://schemas.microsoft.com/office/word/2010/wordprocessingGroup">
                          <wpg:wgp>
                            <wpg:cNvGrpSpPr/>
                            <wpg:grpSpPr>
                              <a:xfrm>
                                <a:off x="0" y="0"/>
                                <a:ext cx="2939415" cy="2952115"/>
                                <a:chOff x="0" y="0"/>
                                <a:chExt cx="4629" cy="4649"/>
                              </a:xfrm>
                            </wpg:grpSpPr>
                            <pic:pic xmlns:pic="http://schemas.openxmlformats.org/drawingml/2006/picture">
                              <pic:nvPicPr>
                                <pic:cNvPr id="994843956" name="docshape114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4629" cy="4649"/>
                                </a:xfrm>
                                <a:prstGeom prst="rect">
                                  <a:avLst/>
                                </a:prstGeom>
                                <a:noFill/>
                              </pic:spPr>
                            </pic:pic>
                            <pic:pic xmlns:pic="http://schemas.openxmlformats.org/drawingml/2006/picture">
                              <pic:nvPicPr>
                                <pic:cNvPr id="1095317114" name="docshape114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a:xfrm>
                                  <a:off x="1217" y="1202"/>
                                  <a:ext cx="2195" cy="2205"/>
                                </a:xfrm>
                                <a:prstGeom prst="rect">
                                  <a:avLst/>
                                </a:prstGeom>
                                <a:noFill/>
                              </pic:spPr>
                            </pic:pic>
                          </wpg:wgp>
                        </a:graphicData>
                      </a:graphic>
                    </wp:inline>
                  </w:drawing>
                </mc:Choice>
                <mc:Fallback xmlns:wpsCustomData="http://www.wps.cn/officeDocument/2013/wpsCustomData">
                  <w:pict>
                    <v:group id="docshapegroup1139" o:spid="_x0000_s1026" o:spt="203" style="height:232.45pt;width:231.45pt;" coordsize="4629,4649" o:gfxdata="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">
                      <o:lock v:ext="edit" aspectratio="f"/>
                      <v:shape id="docshape1140" o:spid="_x0000_s1026" o:spt="75" type="#_x0000_t75" style="position:absolute;left:0;top:0;height:4649;width:4629;" filled="f" o:preferrelative="t" stroked="f" coordsize="21600,21600" o:gfxdata="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CMW1fsQAAADiAAAADwAAAAAAAAABACAAAAAiAAAAZHJzL2Rvd25yZXYueG1sUEsBAhQAFAAAAAgA&#10;h07iQDMvBZ47AAAAOQAAABAAAAAAAAAAAQAgAAAAEwEAAGRycy9zaGFwZXhtbC54bWxQSwUGAAAA&#10;AAYABgBbAQAAvQMAAAAA&#10;">
                        <v:fill on="f" focussize="0,0"/>
                        <v:stroke on="f"/>
                        <v:imagedata r:id="rId98" o:title=""/>
                        <o:lock v:ext="edit" aspectratio="t"/>
                      </v:shape>
                      <v:shape id="docshape1141" o:spid="_x0000_s1026" o:spt="75" type="#_x0000_t75" style="position:absolute;left:1217;top:1202;height:2205;width:2195;" filled="f" o:preferrelative="t" stroked="f" coordsize="21600,21600" o:gfxdata="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0ULY&#10;qMEAAADjAAAADwAAAAAAAAABACAAAAAiAAAAZHJzL2Rvd25yZXYueG1sUEsBAhQAFAAAAAgAh07i&#10;QDMvBZ47AAAAOQAAABAAAAAAAAAAAQAgAAAAEAEAAGRycy9zaGFwZXhtbC54bWxQSwUGAAAAAAYA&#10;BgBbAQAAugMAAAAA&#10;">
                        <v:fill on="f" focussize="0,0"/>
                        <v:stroke on="f"/>
                        <v:imagedata r:id="rId99" o:title=""/>
                        <o:lock v:ext="edit" aspectratio="t"/>
                      </v:shape>
                      <w10:wrap type="none"/>
                      <w10:anchorlock/>
                    </v:group>
                  </w:pict>
                </mc:Fallback>
              </mc:AlternateContent>
            </w:r>
          </w:p>
        </w:tc>
      </w:tr>
    </w:tbl>
    <w:p w14:paraId="6ACBCE32" w14:textId="77777777" w:rsidR="00D16BE9" w:rsidRDefault="00AC4FA2">
      <w:pPr>
        <w:widowControl w:val="0"/>
        <w:autoSpaceDE w:val="0"/>
        <w:autoSpaceDN w:val="0"/>
        <w:spacing w:line="300" w:lineRule="auto"/>
        <w:ind w:firstLine="402"/>
        <w:rPr>
          <w:rFonts w:eastAsia="Arial" w:cs="Arial"/>
          <w:b/>
          <w:kern w:val="0"/>
          <w:sz w:val="20"/>
        </w:rPr>
      </w:pPr>
      <w:r>
        <w:rPr>
          <w:rFonts w:eastAsia="宋体" w:cs="宋体" w:hint="eastAsia"/>
          <w:b/>
          <w:kern w:val="0"/>
          <w:sz w:val="20"/>
        </w:rPr>
        <w:t>图</w:t>
      </w:r>
      <w:r>
        <w:rPr>
          <w:rFonts w:eastAsia="Arial" w:cs="Arial"/>
          <w:b/>
          <w:kern w:val="0"/>
          <w:sz w:val="20"/>
        </w:rPr>
        <w:t xml:space="preserve"> 24 </w:t>
      </w:r>
      <w:r>
        <w:rPr>
          <w:rFonts w:eastAsia="宋体" w:cs="宋体" w:hint="eastAsia"/>
          <w:b/>
          <w:kern w:val="0"/>
          <w:sz w:val="20"/>
        </w:rPr>
        <w:t>复杂产品的质量功能展开（</w:t>
      </w:r>
      <w:r>
        <w:rPr>
          <w:rFonts w:eastAsia="Arial" w:cs="Arial"/>
          <w:b/>
          <w:kern w:val="0"/>
          <w:sz w:val="20"/>
        </w:rPr>
        <w:t>QFD</w:t>
      </w:r>
      <w:r>
        <w:rPr>
          <w:rFonts w:eastAsia="宋体" w:cs="宋体" w:hint="eastAsia"/>
          <w:b/>
          <w:kern w:val="0"/>
          <w:sz w:val="20"/>
        </w:rPr>
        <w:t>）作为一种方法，可将产品用户的相对相关功能作为分配因素。</w:t>
      </w:r>
    </w:p>
    <w:p w14:paraId="27B2368C" w14:textId="77777777" w:rsidR="00D16BE9" w:rsidRDefault="00D16BE9">
      <w:pPr>
        <w:widowControl w:val="0"/>
        <w:autoSpaceDE w:val="0"/>
        <w:autoSpaceDN w:val="0"/>
        <w:spacing w:line="300" w:lineRule="auto"/>
        <w:ind w:firstLine="442"/>
        <w:jc w:val="left"/>
        <w:rPr>
          <w:rFonts w:cs="Arial"/>
          <w:b/>
          <w:kern w:val="0"/>
          <w:sz w:val="22"/>
        </w:rPr>
      </w:pPr>
    </w:p>
    <w:p w14:paraId="7AE35F5D" w14:textId="77777777" w:rsidR="00D16BE9" w:rsidRDefault="00AC4FA2">
      <w:pPr>
        <w:widowControl w:val="0"/>
        <w:autoSpaceDE w:val="0"/>
        <w:autoSpaceDN w:val="0"/>
        <w:spacing w:line="300" w:lineRule="auto"/>
        <w:ind w:firstLine="422"/>
        <w:rPr>
          <w:rFonts w:eastAsia="Arial" w:cs="Arial"/>
          <w:b/>
          <w:bCs/>
          <w:kern w:val="0"/>
          <w:szCs w:val="21"/>
        </w:rPr>
      </w:pPr>
      <w:r>
        <w:rPr>
          <w:rFonts w:eastAsia="宋体" w:cs="宋体" w:hint="eastAsia"/>
          <w:b/>
          <w:bCs/>
          <w:kern w:val="0"/>
          <w:szCs w:val="21"/>
        </w:rPr>
        <w:t>多功能</w:t>
      </w:r>
      <w:r>
        <w:rPr>
          <w:rFonts w:eastAsia="宋体" w:cs="宋体" w:hint="eastAsia"/>
          <w:b/>
          <w:bCs/>
          <w:spacing w:val="-2"/>
          <w:kern w:val="0"/>
          <w:szCs w:val="21"/>
        </w:rPr>
        <w:t>流程</w:t>
      </w:r>
      <w:r>
        <w:rPr>
          <w:rFonts w:eastAsia="宋体" w:cs="宋体" w:hint="eastAsia"/>
          <w:b/>
          <w:bCs/>
          <w:kern w:val="0"/>
          <w:szCs w:val="21"/>
        </w:rPr>
        <w:t>的分配</w:t>
      </w:r>
    </w:p>
    <w:p w14:paraId="7FCE7010" w14:textId="77777777" w:rsidR="00D16BE9" w:rsidRDefault="00AC4FA2">
      <w:pPr>
        <w:widowControl w:val="0"/>
        <w:autoSpaceDE w:val="0"/>
        <w:autoSpaceDN w:val="0"/>
        <w:spacing w:line="300" w:lineRule="auto"/>
        <w:ind w:firstLine="420"/>
        <w:rPr>
          <w:rFonts w:eastAsia="Arial" w:cs="Arial"/>
          <w:kern w:val="0"/>
          <w:szCs w:val="21"/>
        </w:rPr>
      </w:pPr>
      <w:r>
        <w:rPr>
          <w:rFonts w:eastAsia="宋体" w:cs="宋体" w:hint="eastAsia"/>
          <w:kern w:val="0"/>
          <w:szCs w:val="21"/>
        </w:rPr>
        <w:t>第二项标准是多功能工艺提供的副产品在生产点（即工厂</w:t>
      </w:r>
      <w:r>
        <w:rPr>
          <w:rFonts w:eastAsia="Arial" w:cs="Arial"/>
          <w:kern w:val="0"/>
          <w:szCs w:val="21"/>
        </w:rPr>
        <w:t>/</w:t>
      </w:r>
      <w:r>
        <w:rPr>
          <w:rFonts w:eastAsia="宋体" w:cs="宋体" w:hint="eastAsia"/>
          <w:kern w:val="0"/>
          <w:szCs w:val="21"/>
        </w:rPr>
        <w:t>服务提供商）、条件（如未提纯</w:t>
      </w:r>
      <w:r>
        <w:rPr>
          <w:rFonts w:eastAsia="Arial" w:cs="Arial"/>
          <w:kern w:val="0"/>
          <w:szCs w:val="21"/>
        </w:rPr>
        <w:t>/</w:t>
      </w:r>
      <w:r>
        <w:rPr>
          <w:rFonts w:eastAsia="宋体" w:cs="宋体" w:hint="eastAsia"/>
          <w:kern w:val="0"/>
          <w:szCs w:val="21"/>
        </w:rPr>
        <w:t>技术质量）和数量（如散装）下的经济价值。经济价值应采用具体的市场价格。如果副产品在分配时没有交易，且具有特定的特性，则必须结合生产成本信息和进一步加工、包装、运输等副产品的市场价格得出市场价格。任何额外的运输、调理、包装等步骤都应考虑在内，以确保用于分配的经济价值实际反映了每种副产品在交付时和交付状态下的价值。</w:t>
      </w:r>
    </w:p>
    <w:p w14:paraId="2DAE0AA1" w14:textId="77777777" w:rsidR="00D16BE9" w:rsidRDefault="00AC4FA2">
      <w:pPr>
        <w:pStyle w:val="a8"/>
        <w:spacing w:line="300" w:lineRule="auto"/>
        <w:ind w:firstLineChars="200" w:firstLine="400"/>
        <w:jc w:val="both"/>
        <w:rPr>
          <w:rFonts w:eastAsiaTheme="minorEastAsia"/>
          <w:szCs w:val="21"/>
          <w:lang w:eastAsia="zh-CN"/>
        </w:rPr>
      </w:pPr>
      <w:r>
        <w:rPr>
          <w:rFonts w:cs="宋体" w:hint="eastAsia"/>
          <w:sz w:val="20"/>
          <w:szCs w:val="21"/>
          <w:lang w:eastAsia="zh-CN"/>
        </w:rPr>
        <w:t>例如，在小麦谷物生产中，秸秆作为副产品，通过联合收割机获得，谷物和秸秆的相关经济价值直接体现在联合收割之后的田间地头。</w:t>
      </w:r>
      <w:r>
        <w:rPr>
          <w:rFonts w:eastAsiaTheme="minorEastAsia"/>
          <w:szCs w:val="21"/>
          <w:lang w:eastAsia="zh-CN"/>
        </w:rPr>
        <w:br w:type="page"/>
      </w:r>
    </w:p>
    <w:p w14:paraId="08DA7CDC" w14:textId="77777777" w:rsidR="00D16BE9" w:rsidRDefault="00AC4FA2">
      <w:pPr>
        <w:widowControl w:val="0"/>
        <w:autoSpaceDE w:val="0"/>
        <w:autoSpaceDN w:val="0"/>
        <w:spacing w:line="300" w:lineRule="auto"/>
        <w:ind w:firstLine="420"/>
        <w:rPr>
          <w:rFonts w:eastAsia="Arial" w:cs="Arial"/>
          <w:kern w:val="0"/>
          <w:szCs w:val="21"/>
        </w:rPr>
      </w:pPr>
      <w:r>
        <w:rPr>
          <w:rFonts w:eastAsia="宋体" w:cs="宋体" w:hint="eastAsia"/>
          <w:kern w:val="0"/>
          <w:szCs w:val="21"/>
        </w:rPr>
        <w:lastRenderedPageBreak/>
        <w:t>由于谷物在出售前需要运输、清洗、储存、烘干，可能还需要包装，因此这些额外的工序和相关成本应从大规模</w:t>
      </w:r>
      <w:r>
        <w:rPr>
          <w:rFonts w:eastAsia="Arial" w:cs="Arial"/>
          <w:kern w:val="0"/>
          <w:szCs w:val="21"/>
        </w:rPr>
        <w:t>/</w:t>
      </w:r>
      <w:r>
        <w:rPr>
          <w:rFonts w:eastAsia="宋体" w:cs="宋体" w:hint="eastAsia"/>
          <w:kern w:val="0"/>
          <w:szCs w:val="21"/>
        </w:rPr>
        <w:t>大宗市场价格中扣除。同样，秸秆的打包和运输成本也应从市场价格中扣除，以获得收获时的相关经济价值。这些额外的步骤会严重影响价格并扭曲分配，特别是对低价值</w:t>
      </w:r>
      <w:r>
        <w:rPr>
          <w:rFonts w:eastAsia="Arial" w:cs="Arial"/>
          <w:kern w:val="0"/>
          <w:szCs w:val="21"/>
        </w:rPr>
        <w:t>/</w:t>
      </w:r>
      <w:r>
        <w:rPr>
          <w:rFonts w:eastAsia="宋体" w:cs="宋体" w:hint="eastAsia"/>
          <w:kern w:val="0"/>
          <w:szCs w:val="21"/>
        </w:rPr>
        <w:t>大宗商品而言。</w:t>
      </w:r>
    </w:p>
    <w:tbl>
      <w:tblPr>
        <w:tblStyle w:val="TableNormal"/>
        <w:tblW w:w="9287" w:type="dxa"/>
        <w:tblInd w:w="-498" w:type="dxa"/>
        <w:tblBorders>
          <w:top w:val="single" w:sz="4" w:space="0" w:color="CC99FF"/>
          <w:left w:val="single" w:sz="4" w:space="0" w:color="CC99FF"/>
          <w:bottom w:val="single" w:sz="4" w:space="0" w:color="CC99FF"/>
          <w:right w:val="single" w:sz="4" w:space="0" w:color="CC99FF"/>
          <w:insideH w:val="single" w:sz="4" w:space="0" w:color="CC99FF"/>
          <w:insideV w:val="single" w:sz="4" w:space="0" w:color="CC99FF"/>
        </w:tblBorders>
        <w:tblLayout w:type="fixed"/>
        <w:tblLook w:val="04A0" w:firstRow="1" w:lastRow="0" w:firstColumn="1" w:lastColumn="0" w:noHBand="0" w:noVBand="1"/>
      </w:tblPr>
      <w:tblGrid>
        <w:gridCol w:w="9287"/>
      </w:tblGrid>
      <w:tr w:rsidR="00D16BE9" w14:paraId="2C9C5415" w14:textId="77777777">
        <w:trPr>
          <w:trHeight w:val="3362"/>
        </w:trPr>
        <w:tc>
          <w:tcPr>
            <w:tcW w:w="9287" w:type="dxa"/>
            <w:shd w:val="clear" w:color="auto" w:fill="E4B8D2"/>
          </w:tcPr>
          <w:p w14:paraId="40F4CA81" w14:textId="77777777" w:rsidR="00D16BE9" w:rsidRDefault="00AC4FA2">
            <w:pPr>
              <w:widowControl w:val="0"/>
              <w:autoSpaceDE w:val="0"/>
              <w:autoSpaceDN w:val="0"/>
              <w:spacing w:line="300" w:lineRule="auto"/>
              <w:ind w:firstLine="422"/>
              <w:rPr>
                <w:rFonts w:eastAsia="Arial" w:cs="Arial"/>
                <w:b/>
                <w:kern w:val="0"/>
                <w:szCs w:val="21"/>
              </w:rPr>
            </w:pPr>
            <w:bookmarkStart w:id="135" w:name="_bookmark290"/>
            <w:bookmarkEnd w:id="135"/>
            <w:r>
              <w:rPr>
                <w:rFonts w:eastAsia="宋体" w:cs="宋体" w:hint="eastAsia"/>
                <w:b/>
                <w:kern w:val="0"/>
                <w:szCs w:val="21"/>
              </w:rPr>
              <w:t>常见</w:t>
            </w:r>
            <w:proofErr w:type="gramStart"/>
            <w:r>
              <w:rPr>
                <w:rFonts w:eastAsia="宋体" w:cs="宋体" w:hint="eastAsia"/>
                <w:b/>
                <w:kern w:val="0"/>
                <w:szCs w:val="21"/>
              </w:rPr>
              <w:t>错误错误</w:t>
            </w:r>
            <w:proofErr w:type="gramEnd"/>
            <w:r>
              <w:rPr>
                <w:rFonts w:eastAsia="宋体" w:cs="宋体" w:hint="eastAsia"/>
                <w:b/>
                <w:kern w:val="0"/>
                <w:szCs w:val="21"/>
              </w:rPr>
              <w:t>的市场</w:t>
            </w:r>
            <w:r>
              <w:rPr>
                <w:rFonts w:eastAsia="宋体" w:cs="宋体" w:hint="eastAsia"/>
                <w:b/>
                <w:spacing w:val="-2"/>
                <w:kern w:val="0"/>
                <w:szCs w:val="21"/>
              </w:rPr>
              <w:t>价值</w:t>
            </w:r>
            <w:r>
              <w:rPr>
                <w:rFonts w:eastAsia="宋体" w:cs="宋体" w:hint="eastAsia"/>
                <w:b/>
                <w:kern w:val="0"/>
                <w:szCs w:val="21"/>
              </w:rPr>
              <w:t>类型</w:t>
            </w:r>
            <w:r>
              <w:rPr>
                <w:rFonts w:eastAsia="Arial" w:cs="Arial"/>
                <w:b/>
                <w:kern w:val="0"/>
                <w:szCs w:val="21"/>
              </w:rPr>
              <w:t>/</w:t>
            </w:r>
            <w:r>
              <w:rPr>
                <w:rFonts w:eastAsia="宋体" w:cs="宋体" w:hint="eastAsia"/>
                <w:b/>
                <w:kern w:val="0"/>
                <w:szCs w:val="21"/>
              </w:rPr>
              <w:t>参考</w:t>
            </w:r>
          </w:p>
          <w:p w14:paraId="0A0994C1" w14:textId="77777777" w:rsidR="00D16BE9" w:rsidRDefault="00AC4FA2">
            <w:pPr>
              <w:widowControl w:val="0"/>
              <w:autoSpaceDE w:val="0"/>
              <w:autoSpaceDN w:val="0"/>
              <w:spacing w:line="300" w:lineRule="auto"/>
              <w:ind w:firstLine="420"/>
              <w:rPr>
                <w:rFonts w:eastAsia="Arial" w:cs="Arial"/>
                <w:kern w:val="0"/>
                <w:szCs w:val="21"/>
              </w:rPr>
            </w:pPr>
            <w:r>
              <w:rPr>
                <w:rFonts w:eastAsia="宋体" w:cs="宋体" w:hint="eastAsia"/>
                <w:kern w:val="0"/>
                <w:szCs w:val="21"/>
              </w:rPr>
              <w:t>此类分配中经常出现的错误是分配点错误。这种情况最常见，也最容易在以市场价格为标准的情况下得到说明：在分配联合发电厂的电力和热力时，最合适</w:t>
            </w:r>
            <w:r>
              <w:rPr>
                <w:rFonts w:eastAsia="Arial" w:cs="Arial"/>
                <w:kern w:val="0"/>
                <w:szCs w:val="21"/>
              </w:rPr>
              <w:t>/</w:t>
            </w:r>
            <w:r>
              <w:rPr>
                <w:rFonts w:eastAsia="宋体" w:cs="宋体" w:hint="eastAsia"/>
                <w:kern w:val="0"/>
                <w:szCs w:val="21"/>
              </w:rPr>
              <w:t>正确的分配点应在发电厂内部，例如每</w:t>
            </w:r>
            <w:r>
              <w:rPr>
                <w:rFonts w:eastAsia="Arial" w:cs="Arial"/>
                <w:kern w:val="0"/>
                <w:szCs w:val="21"/>
              </w:rPr>
              <w:t xml:space="preserve"> 1 </w:t>
            </w:r>
            <w:r>
              <w:rPr>
                <w:rFonts w:eastAsia="宋体" w:cs="宋体" w:hint="eastAsia"/>
                <w:kern w:val="0"/>
                <w:szCs w:val="21"/>
              </w:rPr>
              <w:t>千瓦时电力分配</w:t>
            </w:r>
            <w:r>
              <w:rPr>
                <w:rFonts w:eastAsia="Arial" w:cs="Arial"/>
                <w:kern w:val="0"/>
                <w:szCs w:val="21"/>
              </w:rPr>
              <w:t xml:space="preserve"> 3 </w:t>
            </w:r>
            <w:r>
              <w:rPr>
                <w:rFonts w:eastAsia="宋体" w:cs="宋体" w:hint="eastAsia"/>
                <w:kern w:val="0"/>
                <w:szCs w:val="21"/>
              </w:rPr>
              <w:t>美分，每千瓦时热力分配</w:t>
            </w:r>
            <w:r>
              <w:rPr>
                <w:rFonts w:eastAsia="Arial" w:cs="Arial"/>
                <w:kern w:val="0"/>
                <w:szCs w:val="21"/>
              </w:rPr>
              <w:t xml:space="preserve"> 1 </w:t>
            </w:r>
            <w:r>
              <w:rPr>
                <w:rFonts w:eastAsia="宋体" w:cs="宋体" w:hint="eastAsia"/>
                <w:kern w:val="0"/>
                <w:szCs w:val="21"/>
              </w:rPr>
              <w:t>美分。一个经常发现但却错误的分配点是在最终用户处接收电力和蒸汽，例如每</w:t>
            </w:r>
            <w:r>
              <w:rPr>
                <w:rFonts w:eastAsia="Arial" w:cs="Arial"/>
                <w:kern w:val="0"/>
                <w:szCs w:val="21"/>
              </w:rPr>
              <w:t xml:space="preserve"> 1 </w:t>
            </w:r>
            <w:r>
              <w:rPr>
                <w:rFonts w:eastAsia="宋体" w:cs="宋体" w:hint="eastAsia"/>
                <w:kern w:val="0"/>
                <w:szCs w:val="21"/>
              </w:rPr>
              <w:t>千瓦时电力的价格为</w:t>
            </w:r>
            <w:r>
              <w:rPr>
                <w:rFonts w:eastAsia="Arial" w:cs="Arial"/>
                <w:kern w:val="0"/>
                <w:szCs w:val="21"/>
              </w:rPr>
              <w:t xml:space="preserve"> 30 </w:t>
            </w:r>
            <w:r>
              <w:rPr>
                <w:rFonts w:eastAsia="宋体" w:cs="宋体" w:hint="eastAsia"/>
                <w:kern w:val="0"/>
                <w:szCs w:val="21"/>
              </w:rPr>
              <w:t>美分，每千瓦时热量的价格为</w:t>
            </w:r>
            <w:r>
              <w:rPr>
                <w:rFonts w:eastAsia="Arial" w:cs="Arial"/>
                <w:kern w:val="0"/>
                <w:szCs w:val="21"/>
              </w:rPr>
              <w:t xml:space="preserve"> 5 </w:t>
            </w:r>
            <w:r>
              <w:rPr>
                <w:rFonts w:eastAsia="宋体" w:cs="宋体" w:hint="eastAsia"/>
                <w:kern w:val="0"/>
                <w:szCs w:val="21"/>
              </w:rPr>
              <w:t>美分。由于这包括了特定产品的热力管道和相关损耗，以及将电压转换到</w:t>
            </w:r>
            <w:r>
              <w:rPr>
                <w:rFonts w:eastAsia="Arial" w:cs="Arial"/>
                <w:kern w:val="0"/>
                <w:szCs w:val="21"/>
              </w:rPr>
              <w:t xml:space="preserve"> 110 V </w:t>
            </w:r>
            <w:r>
              <w:rPr>
                <w:rFonts w:eastAsia="宋体" w:cs="宋体" w:hint="eastAsia"/>
                <w:kern w:val="0"/>
                <w:szCs w:val="21"/>
              </w:rPr>
              <w:t>的电力和向最终用户输送过程中的损耗等，因此扭曲了结果，在给出的例子中，电力</w:t>
            </w:r>
            <w:r>
              <w:rPr>
                <w:rFonts w:eastAsia="Arial" w:cs="Arial"/>
                <w:kern w:val="0"/>
                <w:szCs w:val="21"/>
              </w:rPr>
              <w:t>/</w:t>
            </w:r>
            <w:r>
              <w:rPr>
                <w:rFonts w:eastAsia="宋体" w:cs="宋体" w:hint="eastAsia"/>
                <w:kern w:val="0"/>
                <w:szCs w:val="21"/>
              </w:rPr>
              <w:t>热力的分配比例从</w:t>
            </w:r>
            <w:r>
              <w:rPr>
                <w:rFonts w:eastAsia="Arial" w:cs="Arial"/>
                <w:kern w:val="0"/>
                <w:szCs w:val="21"/>
              </w:rPr>
              <w:t xml:space="preserve"> 3 </w:t>
            </w:r>
            <w:r>
              <w:rPr>
                <w:rFonts w:eastAsia="宋体" w:cs="宋体" w:hint="eastAsia"/>
                <w:kern w:val="0"/>
                <w:szCs w:val="21"/>
              </w:rPr>
              <w:t>比</w:t>
            </w:r>
            <w:r>
              <w:rPr>
                <w:rFonts w:eastAsia="Arial" w:cs="Arial"/>
                <w:kern w:val="0"/>
                <w:szCs w:val="21"/>
              </w:rPr>
              <w:t xml:space="preserve"> 1 </w:t>
            </w:r>
            <w:r>
              <w:rPr>
                <w:rFonts w:eastAsia="宋体" w:cs="宋体" w:hint="eastAsia"/>
                <w:kern w:val="0"/>
                <w:szCs w:val="21"/>
              </w:rPr>
              <w:t>变成了</w:t>
            </w:r>
            <w:r>
              <w:rPr>
                <w:rFonts w:eastAsia="Arial" w:cs="Arial"/>
                <w:kern w:val="0"/>
                <w:szCs w:val="21"/>
              </w:rPr>
              <w:t xml:space="preserve"> 6 </w:t>
            </w:r>
            <w:r>
              <w:rPr>
                <w:rFonts w:eastAsia="宋体" w:cs="宋体" w:hint="eastAsia"/>
                <w:kern w:val="0"/>
                <w:szCs w:val="21"/>
              </w:rPr>
              <w:t>比</w:t>
            </w:r>
            <w:r>
              <w:rPr>
                <w:rFonts w:eastAsia="Arial" w:cs="Arial"/>
                <w:kern w:val="0"/>
                <w:szCs w:val="21"/>
              </w:rPr>
              <w:t xml:space="preserve"> 1</w:t>
            </w:r>
            <w:r>
              <w:rPr>
                <w:rFonts w:eastAsia="宋体" w:cs="宋体" w:hint="eastAsia"/>
                <w:kern w:val="0"/>
                <w:szCs w:val="21"/>
              </w:rPr>
              <w:t>。</w:t>
            </w:r>
          </w:p>
        </w:tc>
      </w:tr>
    </w:tbl>
    <w:p w14:paraId="0452644D" w14:textId="77777777" w:rsidR="00D16BE9" w:rsidRDefault="00AC4FA2">
      <w:pPr>
        <w:widowControl w:val="0"/>
        <w:autoSpaceDE w:val="0"/>
        <w:autoSpaceDN w:val="0"/>
        <w:spacing w:line="300" w:lineRule="auto"/>
        <w:ind w:firstLine="422"/>
        <w:rPr>
          <w:rFonts w:eastAsia="Arial" w:cs="Arial"/>
          <w:b/>
          <w:bCs/>
          <w:kern w:val="0"/>
          <w:szCs w:val="21"/>
        </w:rPr>
      </w:pPr>
      <w:r>
        <w:rPr>
          <w:rFonts w:eastAsia="宋体" w:cs="宋体" w:hint="eastAsia"/>
          <w:b/>
          <w:bCs/>
          <w:kern w:val="0"/>
          <w:szCs w:val="21"/>
        </w:rPr>
        <w:t>举例说明</w:t>
      </w:r>
      <w:r>
        <w:rPr>
          <w:rFonts w:eastAsia="宋体" w:cs="宋体" w:hint="eastAsia"/>
          <w:b/>
          <w:bCs/>
          <w:spacing w:val="-2"/>
          <w:kern w:val="0"/>
          <w:szCs w:val="21"/>
        </w:rPr>
        <w:t>仅凭</w:t>
      </w:r>
      <w:r>
        <w:rPr>
          <w:rFonts w:eastAsia="宋体" w:cs="宋体" w:hint="eastAsia"/>
          <w:b/>
          <w:bCs/>
          <w:kern w:val="0"/>
          <w:szCs w:val="21"/>
        </w:rPr>
        <w:t>物理因果关系难以开展工作</w:t>
      </w:r>
    </w:p>
    <w:p w14:paraId="67DE9A10" w14:textId="77777777" w:rsidR="00D16BE9" w:rsidRDefault="00AC4FA2">
      <w:pPr>
        <w:widowControl w:val="0"/>
        <w:autoSpaceDE w:val="0"/>
        <w:autoSpaceDN w:val="0"/>
        <w:spacing w:line="300" w:lineRule="auto"/>
        <w:ind w:firstLine="420"/>
        <w:rPr>
          <w:rFonts w:eastAsia="Arial" w:cs="Arial"/>
          <w:kern w:val="0"/>
          <w:szCs w:val="21"/>
        </w:rPr>
      </w:pPr>
      <w:r>
        <w:rPr>
          <w:rFonts w:eastAsia="宋体" w:cs="宋体" w:hint="eastAsia"/>
          <w:kern w:val="0"/>
          <w:szCs w:val="21"/>
        </w:rPr>
        <w:t>例如，小麦种植的副产品是小麦颗粒和小麦秸秆。使用过的肥料和硝酸盐排放量在这些副产品中的分配可以基于它们的特定蛋白质含量，反映出生产其中任何一种副产品</w:t>
      </w:r>
      <w:r>
        <w:rPr>
          <w:rFonts w:eastAsia="宋体" w:cs="宋体" w:hint="eastAsia"/>
          <w:spacing w:val="40"/>
          <w:kern w:val="0"/>
          <w:szCs w:val="21"/>
        </w:rPr>
        <w:t>所</w:t>
      </w:r>
      <w:r>
        <w:rPr>
          <w:rFonts w:eastAsia="宋体" w:cs="宋体" w:hint="eastAsia"/>
          <w:kern w:val="0"/>
          <w:szCs w:val="21"/>
        </w:rPr>
        <w:t>需的氮含量。至于拖拉机的燃料消耗和占用的土地，分配标准就不那么明确了；可以考虑市场价格或质量。</w:t>
      </w:r>
    </w:p>
    <w:p w14:paraId="61C94B93" w14:textId="77777777" w:rsidR="00D16BE9" w:rsidRDefault="00AC4FA2">
      <w:pPr>
        <w:widowControl w:val="0"/>
        <w:autoSpaceDE w:val="0"/>
        <w:autoSpaceDN w:val="0"/>
        <w:spacing w:line="300" w:lineRule="auto"/>
        <w:ind w:firstLine="420"/>
        <w:rPr>
          <w:rFonts w:eastAsia="Arial" w:cs="Arial"/>
          <w:kern w:val="0"/>
          <w:szCs w:val="21"/>
        </w:rPr>
      </w:pPr>
      <w:r>
        <w:rPr>
          <w:rFonts w:eastAsia="宋体" w:cs="宋体" w:hint="eastAsia"/>
          <w:kern w:val="0"/>
          <w:szCs w:val="21"/>
        </w:rPr>
        <w:t>另一个例子可能是用卡车共同运输货物，在这种情况下，单件货物的重量会影响运输过程中的燃料消耗和排放，而在这种情况下，运输货物之间的库存结果分配将以它们的重量比为基础。但要注意的是，如果货物的体积是限制因素</w:t>
      </w:r>
      <w:r>
        <w:rPr>
          <w:rFonts w:eastAsia="宋体" w:cs="宋体" w:hint="eastAsia"/>
          <w:color w:val="808080"/>
          <w:kern w:val="0"/>
          <w:szCs w:val="21"/>
        </w:rPr>
        <w:t>（例如，运输的货物很轻，如绝缘材料，而卡车</w:t>
      </w:r>
      <w:r>
        <w:rPr>
          <w:rFonts w:eastAsia="宋体" w:cs="宋体" w:hint="eastAsia"/>
          <w:kern w:val="0"/>
          <w:szCs w:val="21"/>
        </w:rPr>
        <w:t>的</w:t>
      </w:r>
      <w:r>
        <w:rPr>
          <w:rFonts w:eastAsia="宋体" w:cs="宋体" w:hint="eastAsia"/>
          <w:color w:val="808080"/>
          <w:kern w:val="0"/>
          <w:szCs w:val="21"/>
        </w:rPr>
        <w:t>载重量达不到）</w:t>
      </w:r>
      <w:r>
        <w:rPr>
          <w:rFonts w:eastAsia="宋体" w:cs="宋体" w:hint="eastAsia"/>
          <w:kern w:val="0"/>
          <w:szCs w:val="21"/>
        </w:rPr>
        <w:t>，情况就会变得更加复杂：货物的体积将是分配空卡车行驶清单（即基本清单）的标准，而货物的质量将是由于所运货物的额外重量而产生的额外燃料消耗和排放的适当分配标准。</w:t>
      </w:r>
    </w:p>
    <w:p w14:paraId="02653899" w14:textId="77777777" w:rsidR="00D16BE9" w:rsidRDefault="00AC4FA2">
      <w:pPr>
        <w:pStyle w:val="a8"/>
        <w:spacing w:line="300" w:lineRule="auto"/>
        <w:ind w:firstLineChars="200" w:firstLine="420"/>
        <w:jc w:val="both"/>
        <w:rPr>
          <w:rFonts w:eastAsiaTheme="minorEastAsia"/>
          <w:szCs w:val="21"/>
          <w:lang w:eastAsia="zh-CN"/>
        </w:rPr>
      </w:pPr>
      <w:r>
        <w:rPr>
          <w:rFonts w:cs="宋体" w:hint="eastAsia"/>
          <w:szCs w:val="21"/>
          <w:lang w:eastAsia="zh-CN"/>
        </w:rPr>
        <w:t>以处理生活垃圾中各种材料混合物的城市垃圾焚烧炉为例，根据输入和输出之间不同的因果物理关系进行分配是一种有用的方法：烟气中的镉排放量可根据</w:t>
      </w:r>
      <w:proofErr w:type="gramStart"/>
      <w:r>
        <w:rPr>
          <w:rFonts w:cs="宋体" w:hint="eastAsia"/>
          <w:szCs w:val="21"/>
          <w:lang w:eastAsia="zh-CN"/>
        </w:rPr>
        <w:t>镉</w:t>
      </w:r>
      <w:proofErr w:type="gramEnd"/>
      <w:r>
        <w:rPr>
          <w:rFonts w:cs="宋体" w:hint="eastAsia"/>
          <w:szCs w:val="21"/>
          <w:lang w:eastAsia="zh-CN"/>
        </w:rPr>
        <w:t>含量在共焚化废物流中的材料之间进行分配。回收热量的产品流可以根据热值上限分配给共焚化废料。另一方面，烟气中氮氧化物（</w:t>
      </w:r>
      <w:r>
        <w:rPr>
          <w:szCs w:val="21"/>
          <w:lang w:eastAsia="zh-CN"/>
        </w:rPr>
        <w:t>NOx</w:t>
      </w:r>
      <w:r>
        <w:rPr>
          <w:rFonts w:cs="宋体" w:hint="eastAsia"/>
          <w:szCs w:val="21"/>
          <w:lang w:eastAsia="zh-CN"/>
        </w:rPr>
        <w:t>）形成的因果关系较为复杂：一部分氮氧化物与焚烧过程有关，是由焚烧空气</w:t>
      </w:r>
      <w:r>
        <w:rPr>
          <w:rFonts w:cs="宋体" w:hint="eastAsia"/>
          <w:spacing w:val="-1"/>
          <w:szCs w:val="21"/>
          <w:lang w:eastAsia="zh-CN"/>
        </w:rPr>
        <w:t>中</w:t>
      </w:r>
      <w:r>
        <w:rPr>
          <w:rFonts w:cs="宋体" w:hint="eastAsia"/>
          <w:szCs w:val="21"/>
          <w:lang w:eastAsia="zh-CN"/>
        </w:rPr>
        <w:t>的少量大气氮（</w:t>
      </w:r>
      <w:r>
        <w:rPr>
          <w:szCs w:val="21"/>
          <w:lang w:eastAsia="zh-CN"/>
        </w:rPr>
        <w:t>N</w:t>
      </w:r>
      <w:r>
        <w:rPr>
          <w:szCs w:val="21"/>
          <w:vertAlign w:val="subscript"/>
          <w:lang w:eastAsia="zh-CN"/>
        </w:rPr>
        <w:t>2</w:t>
      </w:r>
      <w:r>
        <w:rPr>
          <w:rFonts w:cs="宋体" w:hint="eastAsia"/>
          <w:szCs w:val="21"/>
          <w:lang w:eastAsia="zh-CN"/>
        </w:rPr>
        <w:t>）氧化形成的。另一部分排放</w:t>
      </w:r>
      <w:r>
        <w:rPr>
          <w:rFonts w:cs="宋体" w:hint="eastAsia"/>
          <w:spacing w:val="-1"/>
          <w:szCs w:val="21"/>
          <w:lang w:eastAsia="zh-CN"/>
        </w:rPr>
        <w:t>源于</w:t>
      </w:r>
      <w:r>
        <w:rPr>
          <w:rFonts w:cs="宋体" w:hint="eastAsia"/>
          <w:szCs w:val="21"/>
          <w:lang w:eastAsia="zh-CN"/>
        </w:rPr>
        <w:t>废料中氮含量的氧化，这就需要</w:t>
      </w:r>
      <w:r>
        <w:rPr>
          <w:rFonts w:cs="宋体" w:hint="eastAsia"/>
          <w:spacing w:val="-1"/>
          <w:szCs w:val="21"/>
          <w:lang w:eastAsia="zh-CN"/>
        </w:rPr>
        <w:t>使用</w:t>
      </w:r>
      <w:r>
        <w:rPr>
          <w:rFonts w:cs="宋体" w:hint="eastAsia"/>
          <w:szCs w:val="21"/>
          <w:lang w:eastAsia="zh-CN"/>
        </w:rPr>
        <w:t>另一个分配标准或多个标准的组合。在将共同焚化产生的二恶英排放分配给不同的废物时，也会遇到类似的困难，因为</w:t>
      </w:r>
      <w:proofErr w:type="gramStart"/>
      <w:r>
        <w:rPr>
          <w:rFonts w:cs="宋体" w:hint="eastAsia"/>
          <w:szCs w:val="21"/>
          <w:lang w:eastAsia="zh-CN"/>
        </w:rPr>
        <w:t>碳源和氯源</w:t>
      </w:r>
      <w:proofErr w:type="gramEnd"/>
      <w:r>
        <w:rPr>
          <w:rFonts w:cs="宋体" w:hint="eastAsia"/>
          <w:szCs w:val="21"/>
          <w:lang w:eastAsia="zh-CN"/>
        </w:rPr>
        <w:t>都需要，但过程的运行方式也会影响最终浓度，因此需要评估几种潜在的分配标准</w:t>
      </w:r>
      <w:r>
        <w:rPr>
          <w:rFonts w:cs="宋体" w:hint="eastAsia"/>
          <w:spacing w:val="-2"/>
          <w:szCs w:val="21"/>
          <w:lang w:eastAsia="zh-CN"/>
        </w:rPr>
        <w:t>是否合适。</w:t>
      </w:r>
    </w:p>
    <w:p w14:paraId="0038F22B" w14:textId="77777777" w:rsidR="00D16BE9" w:rsidRDefault="00AC4FA2">
      <w:pPr>
        <w:pStyle w:val="a8"/>
        <w:spacing w:line="300" w:lineRule="auto"/>
        <w:ind w:firstLineChars="200" w:firstLine="420"/>
        <w:jc w:val="both"/>
        <w:rPr>
          <w:rFonts w:eastAsiaTheme="minorEastAsia"/>
          <w:szCs w:val="21"/>
          <w:lang w:eastAsia="zh-CN"/>
        </w:rPr>
      </w:pPr>
      <w:r>
        <w:rPr>
          <w:rFonts w:eastAsiaTheme="minorEastAsia"/>
          <w:szCs w:val="21"/>
          <w:lang w:eastAsia="zh-CN"/>
        </w:rPr>
        <w:br w:type="page"/>
      </w:r>
    </w:p>
    <w:p w14:paraId="23AF1206" w14:textId="77777777" w:rsidR="00D16BE9" w:rsidRDefault="00AC4FA2">
      <w:pPr>
        <w:widowControl w:val="0"/>
        <w:autoSpaceDE w:val="0"/>
        <w:autoSpaceDN w:val="0"/>
        <w:spacing w:line="300" w:lineRule="auto"/>
        <w:ind w:firstLine="422"/>
        <w:rPr>
          <w:rFonts w:eastAsia="Arial" w:cs="Arial"/>
          <w:b/>
          <w:bCs/>
          <w:kern w:val="0"/>
          <w:szCs w:val="21"/>
        </w:rPr>
      </w:pPr>
      <w:r>
        <w:rPr>
          <w:rFonts w:eastAsia="宋体" w:cs="宋体" w:hint="eastAsia"/>
          <w:b/>
          <w:bCs/>
          <w:kern w:val="0"/>
          <w:szCs w:val="21"/>
        </w:rPr>
        <w:lastRenderedPageBreak/>
        <w:t>展望：垃圾处理费调整后的市场</w:t>
      </w:r>
      <w:r>
        <w:rPr>
          <w:rFonts w:eastAsia="宋体" w:cs="宋体" w:hint="eastAsia"/>
          <w:b/>
          <w:bCs/>
          <w:spacing w:val="-2"/>
          <w:kern w:val="0"/>
          <w:szCs w:val="21"/>
        </w:rPr>
        <w:t>价值</w:t>
      </w:r>
    </w:p>
    <w:p w14:paraId="0E5335B6" w14:textId="77777777" w:rsidR="00D16BE9" w:rsidRDefault="00AC4FA2">
      <w:pPr>
        <w:widowControl w:val="0"/>
        <w:autoSpaceDE w:val="0"/>
        <w:autoSpaceDN w:val="0"/>
        <w:spacing w:line="300" w:lineRule="auto"/>
        <w:ind w:firstLine="420"/>
        <w:rPr>
          <w:rFonts w:eastAsia="Arial" w:cs="Arial"/>
          <w:kern w:val="0"/>
          <w:szCs w:val="21"/>
        </w:rPr>
      </w:pPr>
      <w:r>
        <w:rPr>
          <w:rFonts w:eastAsia="宋体" w:cs="宋体" w:hint="eastAsia"/>
          <w:kern w:val="0"/>
          <w:szCs w:val="21"/>
        </w:rPr>
        <w:t>值得注意的是，使用直接市场价值进行分配在某种程度上是扭曲的，因为具有</w:t>
      </w:r>
      <w:proofErr w:type="gramStart"/>
      <w:r>
        <w:rPr>
          <w:rFonts w:eastAsia="宋体" w:cs="宋体" w:hint="eastAsia"/>
          <w:kern w:val="0"/>
          <w:szCs w:val="21"/>
        </w:rPr>
        <w:t>负市场</w:t>
      </w:r>
      <w:proofErr w:type="gramEnd"/>
      <w:r>
        <w:rPr>
          <w:rFonts w:eastAsia="宋体" w:cs="宋体" w:hint="eastAsia"/>
          <w:kern w:val="0"/>
          <w:szCs w:val="21"/>
        </w:rPr>
        <w:t>价值的废弃物和报废产品也可以有</w:t>
      </w:r>
      <w:r>
        <w:rPr>
          <w:rFonts w:eastAsia="Arial" w:cs="Arial"/>
          <w:kern w:val="0"/>
          <w:szCs w:val="21"/>
        </w:rPr>
        <w:t xml:space="preserve"> "</w:t>
      </w:r>
      <w:r>
        <w:rPr>
          <w:rFonts w:eastAsia="宋体" w:cs="宋体" w:hint="eastAsia"/>
          <w:kern w:val="0"/>
          <w:szCs w:val="21"/>
        </w:rPr>
        <w:t>价值</w:t>
      </w:r>
      <w:r>
        <w:rPr>
          <w:rFonts w:eastAsia="Arial" w:cs="Arial"/>
          <w:kern w:val="0"/>
          <w:szCs w:val="21"/>
        </w:rPr>
        <w:t>"</w:t>
      </w:r>
      <w:r>
        <w:rPr>
          <w:rFonts w:eastAsia="宋体" w:cs="宋体" w:hint="eastAsia"/>
          <w:kern w:val="0"/>
          <w:szCs w:val="21"/>
        </w:rPr>
        <w:t>：这是指如果价值高于默认选项，如无收益地丢弃废弃物或报废产品（如填埋而不进行能源回收）（即废弃物费用的负值较低）。这种调整后的市场价格分配标准，考虑到与废物费成本的成本差异，而不是直接的市场价值为零，仍需开发和实践检验。如果是这样，可以在部门或产品组特定的指导文件或产品类别规则（</w:t>
      </w:r>
      <w:r>
        <w:rPr>
          <w:rFonts w:eastAsia="Arial" w:cs="Arial"/>
          <w:kern w:val="0"/>
          <w:szCs w:val="21"/>
        </w:rPr>
        <w:t>PCR</w:t>
      </w:r>
      <w:r>
        <w:rPr>
          <w:rFonts w:eastAsia="宋体" w:cs="宋体" w:hint="eastAsia"/>
          <w:kern w:val="0"/>
          <w:szCs w:val="21"/>
        </w:rPr>
        <w:t>）中采用。如果这些指导文件或产品类别规则（</w:t>
      </w:r>
      <w:r>
        <w:rPr>
          <w:rFonts w:eastAsia="Arial" w:cs="Arial"/>
          <w:kern w:val="0"/>
          <w:szCs w:val="21"/>
        </w:rPr>
        <w:t>PCRs</w:t>
      </w:r>
      <w:r>
        <w:rPr>
          <w:rFonts w:eastAsia="宋体" w:cs="宋体" w:hint="eastAsia"/>
          <w:kern w:val="0"/>
          <w:szCs w:val="21"/>
        </w:rPr>
        <w:t>）是以符合国际废弃物分类标准（</w:t>
      </w:r>
      <w:r>
        <w:rPr>
          <w:rFonts w:eastAsia="Arial" w:cs="Arial"/>
          <w:kern w:val="0"/>
          <w:szCs w:val="21"/>
        </w:rPr>
        <w:t>ILCD</w:t>
      </w:r>
      <w:r>
        <w:rPr>
          <w:rFonts w:eastAsia="宋体" w:cs="宋体" w:hint="eastAsia"/>
          <w:kern w:val="0"/>
          <w:szCs w:val="21"/>
        </w:rPr>
        <w:t>）的方式制定的（如审查、利益相关者参与），则可以在此采用不同的市场价格分配方式。</w:t>
      </w:r>
    </w:p>
    <w:p w14:paraId="29403FEA" w14:textId="77777777" w:rsidR="00D16BE9" w:rsidRDefault="00AC4FA2">
      <w:pPr>
        <w:widowControl w:val="0"/>
        <w:autoSpaceDE w:val="0"/>
        <w:autoSpaceDN w:val="0"/>
        <w:spacing w:line="300" w:lineRule="auto"/>
        <w:ind w:firstLine="422"/>
        <w:rPr>
          <w:rFonts w:eastAsia="Arial" w:cs="Arial"/>
          <w:b/>
          <w:bCs/>
          <w:kern w:val="0"/>
          <w:szCs w:val="21"/>
        </w:rPr>
      </w:pPr>
      <w:r>
        <w:rPr>
          <w:rFonts w:eastAsia="宋体" w:cs="宋体" w:hint="eastAsia"/>
          <w:b/>
          <w:bCs/>
          <w:kern w:val="0"/>
          <w:szCs w:val="21"/>
        </w:rPr>
        <w:t>再利用、再循环和</w:t>
      </w:r>
      <w:r>
        <w:rPr>
          <w:rFonts w:eastAsia="宋体" w:cs="宋体" w:hint="eastAsia"/>
          <w:b/>
          <w:bCs/>
          <w:spacing w:val="-2"/>
          <w:kern w:val="0"/>
          <w:szCs w:val="21"/>
        </w:rPr>
        <w:t>回收</w:t>
      </w:r>
    </w:p>
    <w:p w14:paraId="20E0C1B6" w14:textId="77777777" w:rsidR="00D16BE9" w:rsidRDefault="00AC4FA2">
      <w:pPr>
        <w:widowControl w:val="0"/>
        <w:autoSpaceDE w:val="0"/>
        <w:autoSpaceDN w:val="0"/>
        <w:spacing w:line="300" w:lineRule="auto"/>
        <w:ind w:firstLine="420"/>
        <w:rPr>
          <w:rFonts w:eastAsia="Arial" w:cs="Arial"/>
          <w:kern w:val="0"/>
          <w:szCs w:val="21"/>
        </w:rPr>
      </w:pPr>
      <w:r>
        <w:rPr>
          <w:rFonts w:eastAsia="宋体" w:cs="宋体" w:hint="eastAsia"/>
          <w:kern w:val="0"/>
          <w:szCs w:val="21"/>
        </w:rPr>
        <w:t>关于利用最初市场价值低于</w:t>
      </w:r>
      <w:r>
        <w:rPr>
          <w:rFonts w:eastAsia="Arial" w:cs="Arial"/>
          <w:kern w:val="0"/>
          <w:szCs w:val="21"/>
        </w:rPr>
        <w:t xml:space="preserve"> "0 "</w:t>
      </w:r>
      <w:r>
        <w:rPr>
          <w:rFonts w:cs="Arial" w:hint="eastAsia"/>
          <w:kern w:val="0"/>
          <w:szCs w:val="21"/>
        </w:rPr>
        <w:t xml:space="preserve"> </w:t>
      </w:r>
      <w:r>
        <w:rPr>
          <w:rFonts w:eastAsia="宋体" w:cs="宋体" w:hint="eastAsia"/>
          <w:kern w:val="0"/>
          <w:szCs w:val="21"/>
        </w:rPr>
        <w:t>的废弃物共同生产产品（如利用废弃物焚烧发电），请参见</w:t>
      </w:r>
      <w:r>
        <w:rPr>
          <w:rFonts w:eastAsia="Arial" w:cs="Arial"/>
          <w:kern w:val="0"/>
          <w:szCs w:val="21"/>
        </w:rPr>
        <w:t xml:space="preserve"> </w:t>
      </w:r>
      <w:hyperlink w:anchor="_bookmark376" w:history="1">
        <w:r>
          <w:rPr>
            <w:rFonts w:eastAsia="Arial" w:cs="Arial"/>
            <w:kern w:val="0"/>
            <w:szCs w:val="21"/>
          </w:rPr>
          <w:t>14.4.1.3</w:t>
        </w:r>
      </w:hyperlink>
      <w:r>
        <w:rPr>
          <w:rFonts w:eastAsia="宋体" w:cs="宋体" w:hint="eastAsia"/>
          <w:kern w:val="0"/>
          <w:szCs w:val="21"/>
        </w:rPr>
        <w:t>；关于具有</w:t>
      </w:r>
      <w:proofErr w:type="gramStart"/>
      <w:r>
        <w:rPr>
          <w:rFonts w:eastAsia="宋体" w:cs="宋体" w:hint="eastAsia"/>
          <w:kern w:val="0"/>
          <w:szCs w:val="21"/>
        </w:rPr>
        <w:t>正市场</w:t>
      </w:r>
      <w:proofErr w:type="gramEnd"/>
      <w:r>
        <w:rPr>
          <w:rFonts w:eastAsia="宋体" w:cs="宋体" w:hint="eastAsia"/>
          <w:kern w:val="0"/>
          <w:szCs w:val="21"/>
        </w:rPr>
        <w:t>价值的用于再利用</w:t>
      </w:r>
      <w:r>
        <w:rPr>
          <w:rFonts w:eastAsia="Arial" w:cs="Arial"/>
          <w:kern w:val="0"/>
          <w:szCs w:val="21"/>
        </w:rPr>
        <w:t>/</w:t>
      </w:r>
      <w:r>
        <w:rPr>
          <w:rFonts w:eastAsia="宋体" w:cs="宋体" w:hint="eastAsia"/>
          <w:kern w:val="0"/>
          <w:szCs w:val="21"/>
        </w:rPr>
        <w:t>再循环</w:t>
      </w:r>
      <w:r>
        <w:rPr>
          <w:rFonts w:eastAsia="Arial" w:cs="Arial"/>
          <w:kern w:val="0"/>
          <w:szCs w:val="21"/>
        </w:rPr>
        <w:t>/</w:t>
      </w:r>
      <w:r>
        <w:rPr>
          <w:rFonts w:eastAsia="宋体" w:cs="宋体" w:hint="eastAsia"/>
          <w:kern w:val="0"/>
          <w:szCs w:val="21"/>
        </w:rPr>
        <w:t>回收的报废产品的具体规定，请</w:t>
      </w:r>
      <w:proofErr w:type="gramStart"/>
      <w:r>
        <w:rPr>
          <w:rFonts w:eastAsia="宋体" w:cs="宋体" w:hint="eastAsia"/>
          <w:kern w:val="0"/>
          <w:szCs w:val="21"/>
        </w:rPr>
        <w:t>参见第</w:t>
      </w:r>
      <w:proofErr w:type="gramEnd"/>
      <w:r>
        <w:rPr>
          <w:rFonts w:eastAsia="Arial" w:cs="Arial"/>
          <w:kern w:val="0"/>
          <w:szCs w:val="21"/>
        </w:rPr>
        <w:t xml:space="preserve"> </w:t>
      </w:r>
      <w:hyperlink w:anchor="_bookmark374" w:history="1">
        <w:r>
          <w:rPr>
            <w:rFonts w:eastAsia="Arial" w:cs="Arial"/>
            <w:kern w:val="0"/>
            <w:szCs w:val="21"/>
          </w:rPr>
          <w:t>14.4.1.2</w:t>
        </w:r>
      </w:hyperlink>
      <w:r>
        <w:rPr>
          <w:rFonts w:eastAsia="Arial" w:cs="Arial"/>
          <w:kern w:val="0"/>
          <w:szCs w:val="21"/>
        </w:rPr>
        <w:t xml:space="preserve"> </w:t>
      </w:r>
      <w:r>
        <w:rPr>
          <w:rFonts w:eastAsia="宋体" w:cs="宋体" w:hint="eastAsia"/>
          <w:kern w:val="0"/>
          <w:szCs w:val="21"/>
        </w:rPr>
        <w:t>章。</w:t>
      </w:r>
    </w:p>
    <w:tbl>
      <w:tblPr>
        <w:tblStyle w:val="TableNormal"/>
        <w:tblpPr w:leftFromText="180" w:rightFromText="180" w:vertAnchor="text" w:horzAnchor="margin" w:tblpXSpec="center" w:tblpY="3"/>
        <w:tblW w:w="9470" w:type="dxa"/>
        <w:tblInd w:w="0" w:type="dxa"/>
        <w:tblBorders>
          <w:top w:val="dotDash" w:sz="18" w:space="0" w:color="008000"/>
          <w:left w:val="dotDash" w:sz="18" w:space="0" w:color="008000"/>
          <w:bottom w:val="dotDash" w:sz="18" w:space="0" w:color="008000"/>
          <w:right w:val="dotDash" w:sz="18" w:space="0" w:color="008000"/>
          <w:insideH w:val="dotDash" w:sz="18" w:space="0" w:color="008000"/>
          <w:insideV w:val="dotDash" w:sz="18" w:space="0" w:color="008000"/>
        </w:tblBorders>
        <w:tblLayout w:type="fixed"/>
        <w:tblLook w:val="04A0" w:firstRow="1" w:lastRow="0" w:firstColumn="1" w:lastColumn="0" w:noHBand="0" w:noVBand="1"/>
      </w:tblPr>
      <w:tblGrid>
        <w:gridCol w:w="9470"/>
      </w:tblGrid>
      <w:tr w:rsidR="00D16BE9" w14:paraId="27A75EF8" w14:textId="77777777">
        <w:trPr>
          <w:trHeight w:val="543"/>
        </w:trPr>
        <w:tc>
          <w:tcPr>
            <w:tcW w:w="9470" w:type="dxa"/>
            <w:tcBorders>
              <w:bottom w:val="dashSmallGap" w:sz="4" w:space="0" w:color="000000"/>
            </w:tcBorders>
          </w:tcPr>
          <w:p w14:paraId="69742474" w14:textId="77777777" w:rsidR="00D16BE9" w:rsidRDefault="00AC4FA2">
            <w:pPr>
              <w:widowControl w:val="0"/>
              <w:autoSpaceDE w:val="0"/>
              <w:autoSpaceDN w:val="0"/>
              <w:spacing w:line="300" w:lineRule="auto"/>
              <w:ind w:firstLine="482"/>
              <w:jc w:val="center"/>
              <w:rPr>
                <w:rFonts w:eastAsia="Arial" w:cs="Arial"/>
                <w:b/>
                <w:kern w:val="0"/>
                <w:sz w:val="24"/>
              </w:rPr>
            </w:pPr>
            <w:bookmarkStart w:id="136" w:name="_bookmark291"/>
            <w:bookmarkEnd w:id="136"/>
            <w:r>
              <w:rPr>
                <w:rFonts w:eastAsia="宋体" w:cs="宋体" w:hint="eastAsia"/>
                <w:b/>
                <w:color w:val="003300"/>
                <w:kern w:val="0"/>
                <w:sz w:val="24"/>
              </w:rPr>
              <w:t>规定：</w:t>
            </w:r>
            <w:r>
              <w:rPr>
                <w:rFonts w:eastAsia="Arial" w:cs="Arial"/>
                <w:b/>
                <w:color w:val="003300"/>
                <w:kern w:val="0"/>
                <w:sz w:val="24"/>
              </w:rPr>
              <w:t xml:space="preserve">7.9.3 </w:t>
            </w:r>
            <w:r>
              <w:rPr>
                <w:rFonts w:eastAsia="宋体" w:cs="宋体" w:hint="eastAsia"/>
                <w:b/>
                <w:color w:val="003300"/>
                <w:kern w:val="0"/>
                <w:sz w:val="24"/>
              </w:rPr>
              <w:t>通过</w:t>
            </w:r>
            <w:r>
              <w:rPr>
                <w:rFonts w:eastAsia="宋体" w:cs="宋体" w:hint="eastAsia"/>
                <w:b/>
                <w:color w:val="003300"/>
                <w:spacing w:val="-2"/>
                <w:kern w:val="0"/>
                <w:sz w:val="24"/>
              </w:rPr>
              <w:t>分配</w:t>
            </w:r>
            <w:r>
              <w:rPr>
                <w:rFonts w:eastAsia="宋体" w:cs="宋体" w:hint="eastAsia"/>
                <w:b/>
                <w:color w:val="003300"/>
                <w:kern w:val="0"/>
                <w:sz w:val="24"/>
              </w:rPr>
              <w:t>解决多功能性问题</w:t>
            </w:r>
          </w:p>
        </w:tc>
      </w:tr>
      <w:tr w:rsidR="00D16BE9" w14:paraId="38866215" w14:textId="77777777">
        <w:trPr>
          <w:trHeight w:val="824"/>
        </w:trPr>
        <w:tc>
          <w:tcPr>
            <w:tcW w:w="9470" w:type="dxa"/>
            <w:tcBorders>
              <w:top w:val="dashSmallGap" w:sz="4" w:space="0" w:color="000000"/>
              <w:bottom w:val="nil"/>
            </w:tcBorders>
          </w:tcPr>
          <w:p w14:paraId="5AF307FD" w14:textId="77777777" w:rsidR="00D16BE9" w:rsidRDefault="00AC4FA2">
            <w:pPr>
              <w:widowControl w:val="0"/>
              <w:autoSpaceDE w:val="0"/>
              <w:autoSpaceDN w:val="0"/>
              <w:spacing w:line="300" w:lineRule="auto"/>
              <w:ind w:firstLine="360"/>
              <w:rPr>
                <w:rFonts w:eastAsia="Arial" w:cs="Arial"/>
                <w:kern w:val="0"/>
                <w:sz w:val="18"/>
              </w:rPr>
            </w:pPr>
            <w:r>
              <w:rPr>
                <w:rFonts w:eastAsia="宋体" w:cs="宋体" w:hint="eastAsia"/>
                <w:color w:val="0D6812"/>
                <w:kern w:val="0"/>
                <w:sz w:val="18"/>
              </w:rPr>
              <w:t>这些规定仅适用于情况</w:t>
            </w:r>
            <w:r>
              <w:rPr>
                <w:rFonts w:eastAsia="Arial" w:cs="Arial"/>
                <w:color w:val="0D6812"/>
                <w:kern w:val="0"/>
                <w:sz w:val="18"/>
              </w:rPr>
              <w:t xml:space="preserve"> C2 </w:t>
            </w:r>
            <w:r>
              <w:rPr>
                <w:rFonts w:eastAsia="宋体" w:cs="宋体" w:hint="eastAsia"/>
                <w:color w:val="0D6812"/>
                <w:kern w:val="0"/>
                <w:sz w:val="18"/>
              </w:rPr>
              <w:t>和情况</w:t>
            </w:r>
            <w:r>
              <w:rPr>
                <w:rFonts w:eastAsia="Arial" w:cs="Arial"/>
                <w:color w:val="0D6812"/>
                <w:kern w:val="0"/>
                <w:sz w:val="18"/>
              </w:rPr>
              <w:t xml:space="preserve"> A</w:t>
            </w:r>
            <w:r>
              <w:rPr>
                <w:rFonts w:eastAsia="宋体" w:cs="宋体" w:hint="eastAsia"/>
                <w:color w:val="0D6812"/>
                <w:kern w:val="0"/>
                <w:sz w:val="18"/>
              </w:rPr>
              <w:t>、</w:t>
            </w:r>
            <w:r>
              <w:rPr>
                <w:rFonts w:eastAsia="Arial" w:cs="Arial"/>
                <w:color w:val="0D6812"/>
                <w:kern w:val="0"/>
                <w:sz w:val="18"/>
              </w:rPr>
              <w:t xml:space="preserve">B </w:t>
            </w:r>
            <w:r>
              <w:rPr>
                <w:rFonts w:eastAsia="宋体" w:cs="宋体" w:hint="eastAsia"/>
                <w:color w:val="0D6812"/>
                <w:kern w:val="0"/>
                <w:sz w:val="18"/>
              </w:rPr>
              <w:t>和</w:t>
            </w:r>
            <w:r>
              <w:rPr>
                <w:rFonts w:eastAsia="Arial" w:cs="Arial"/>
                <w:color w:val="0D6812"/>
                <w:kern w:val="0"/>
                <w:sz w:val="18"/>
              </w:rPr>
              <w:t xml:space="preserve"> C </w:t>
            </w:r>
            <w:r>
              <w:rPr>
                <w:rFonts w:eastAsia="宋体" w:cs="宋体" w:hint="eastAsia"/>
                <w:color w:val="0D6812"/>
                <w:kern w:val="0"/>
                <w:sz w:val="18"/>
              </w:rPr>
              <w:t>中的情况，如果按照既定规定（见</w:t>
            </w:r>
            <w:r>
              <w:rPr>
                <w:rFonts w:eastAsia="Arial" w:cs="Arial"/>
                <w:color w:val="0D6812"/>
                <w:kern w:val="0"/>
                <w:sz w:val="18"/>
              </w:rPr>
              <w:t xml:space="preserve"> </w:t>
            </w:r>
            <w:hyperlink w:anchor="_bookmark95" w:history="1">
              <w:r>
                <w:rPr>
                  <w:rFonts w:eastAsia="Arial" w:cs="Arial"/>
                  <w:color w:val="0D6812"/>
                  <w:spacing w:val="-2"/>
                  <w:kern w:val="0"/>
                  <w:sz w:val="18"/>
                </w:rPr>
                <w:t>6.5.4</w:t>
              </w:r>
            </w:hyperlink>
            <w:r>
              <w:rPr>
                <w:rFonts w:eastAsia="宋体" w:cs="宋体" w:hint="eastAsia"/>
                <w:color w:val="0D6812"/>
                <w:spacing w:val="-2"/>
                <w:kern w:val="0"/>
                <w:sz w:val="18"/>
              </w:rPr>
              <w:t>）</w:t>
            </w:r>
            <w:r>
              <w:rPr>
                <w:rFonts w:eastAsia="宋体" w:cs="宋体" w:hint="eastAsia"/>
                <w:color w:val="0D6812"/>
                <w:kern w:val="0"/>
                <w:sz w:val="18"/>
              </w:rPr>
              <w:t>，分段、虚拟分段和替换</w:t>
            </w:r>
            <w:r>
              <w:rPr>
                <w:rFonts w:eastAsia="Arial" w:cs="Arial"/>
                <w:color w:val="0D6812"/>
                <w:kern w:val="0"/>
                <w:sz w:val="18"/>
              </w:rPr>
              <w:t>/</w:t>
            </w:r>
            <w:r>
              <w:rPr>
                <w:rFonts w:eastAsia="宋体" w:cs="宋体" w:hint="eastAsia"/>
                <w:color w:val="0D6812"/>
                <w:kern w:val="0"/>
                <w:sz w:val="18"/>
              </w:rPr>
              <w:t>系统扩展是不可能或不可行的</w:t>
            </w:r>
            <w:r>
              <w:rPr>
                <w:rFonts w:eastAsia="宋体" w:cs="宋体" w:hint="eastAsia"/>
                <w:color w:val="0D6812"/>
                <w:spacing w:val="-2"/>
                <w:kern w:val="0"/>
                <w:sz w:val="18"/>
              </w:rPr>
              <w:t>。</w:t>
            </w:r>
          </w:p>
        </w:tc>
      </w:tr>
      <w:tr w:rsidR="00D16BE9" w14:paraId="03A2D96B" w14:textId="77777777">
        <w:trPr>
          <w:trHeight w:val="846"/>
        </w:trPr>
        <w:tc>
          <w:tcPr>
            <w:tcW w:w="9470" w:type="dxa"/>
            <w:tcBorders>
              <w:top w:val="nil"/>
              <w:bottom w:val="nil"/>
            </w:tcBorders>
          </w:tcPr>
          <w:p w14:paraId="166D8C0F" w14:textId="77777777" w:rsidR="00D16BE9" w:rsidRDefault="00AC4FA2">
            <w:pPr>
              <w:widowControl w:val="0"/>
              <w:autoSpaceDE w:val="0"/>
              <w:autoSpaceDN w:val="0"/>
              <w:spacing w:line="300" w:lineRule="auto"/>
              <w:ind w:firstLine="420"/>
              <w:rPr>
                <w:rFonts w:eastAsia="Arial" w:cs="Arial"/>
                <w:kern w:val="0"/>
                <w:szCs w:val="21"/>
              </w:rPr>
            </w:pPr>
            <w:r>
              <w:rPr>
                <w:rFonts w:eastAsia="Arial" w:cs="Arial"/>
                <w:color w:val="0D6812"/>
                <w:kern w:val="0"/>
                <w:szCs w:val="21"/>
              </w:rPr>
              <w:t xml:space="preserve">I) </w:t>
            </w:r>
            <w:r>
              <w:rPr>
                <w:rFonts w:cs="Arial" w:hint="eastAsia"/>
                <w:color w:val="0D6812"/>
                <w:kern w:val="0"/>
                <w:szCs w:val="21"/>
              </w:rPr>
              <w:t>SHALL</w:t>
            </w:r>
            <w:r>
              <w:rPr>
                <w:rFonts w:eastAsia="Arial" w:cs="Arial"/>
                <w:color w:val="0D6812"/>
                <w:kern w:val="0"/>
                <w:szCs w:val="21"/>
              </w:rPr>
              <w:t>--</w:t>
            </w:r>
            <w:r>
              <w:rPr>
                <w:rFonts w:eastAsia="宋体" w:cs="宋体" w:hint="eastAsia"/>
                <w:b/>
                <w:color w:val="0D6812"/>
                <w:kern w:val="0"/>
                <w:szCs w:val="21"/>
              </w:rPr>
              <w:t>通过分配在共同功能之间分摊清单：</w:t>
            </w:r>
            <w:r>
              <w:rPr>
                <w:rFonts w:eastAsia="宋体" w:cs="宋体" w:hint="eastAsia"/>
                <w:color w:val="0D6812"/>
                <w:kern w:val="0"/>
                <w:szCs w:val="21"/>
              </w:rPr>
              <w:t>如果要进行分配，相关过程的环境负担应通过分配在过程或系统的共同功能之间分担。</w:t>
            </w:r>
            <w:r>
              <w:rPr>
                <w:rFonts w:eastAsia="Arial" w:cs="Arial"/>
                <w:color w:val="0D6812"/>
                <w:kern w:val="0"/>
                <w:szCs w:val="21"/>
              </w:rPr>
              <w:t>(7.9.3.1)</w:t>
            </w:r>
          </w:p>
        </w:tc>
      </w:tr>
      <w:tr w:rsidR="00D16BE9" w14:paraId="35C2E6A6" w14:textId="77777777">
        <w:trPr>
          <w:trHeight w:val="573"/>
        </w:trPr>
        <w:tc>
          <w:tcPr>
            <w:tcW w:w="9470" w:type="dxa"/>
            <w:tcBorders>
              <w:top w:val="nil"/>
              <w:bottom w:val="nil"/>
              <w:right w:val="single" w:sz="12" w:space="0" w:color="FF0000"/>
            </w:tcBorders>
          </w:tcPr>
          <w:p w14:paraId="197B99AB" w14:textId="77777777" w:rsidR="00D16BE9" w:rsidRDefault="00AC4FA2">
            <w:pPr>
              <w:widowControl w:val="0"/>
              <w:tabs>
                <w:tab w:val="left" w:pos="609"/>
              </w:tabs>
              <w:autoSpaceDE w:val="0"/>
              <w:autoSpaceDN w:val="0"/>
              <w:spacing w:line="300" w:lineRule="auto"/>
              <w:ind w:firstLine="400"/>
              <w:jc w:val="left"/>
              <w:rPr>
                <w:rFonts w:eastAsia="Arial" w:cs="Arial"/>
                <w:kern w:val="0"/>
                <w:szCs w:val="21"/>
              </w:rPr>
            </w:pPr>
            <w:r>
              <w:rPr>
                <w:rFonts w:eastAsia="Arial" w:cs="Arial"/>
                <w:color w:val="0D6812"/>
                <w:spacing w:val="-5"/>
                <w:kern w:val="0"/>
                <w:szCs w:val="21"/>
              </w:rPr>
              <w:t>II)</w:t>
            </w:r>
            <w:r>
              <w:rPr>
                <w:rFonts w:eastAsia="Arial" w:cs="Arial"/>
                <w:color w:val="0D6812"/>
                <w:kern w:val="0"/>
                <w:szCs w:val="21"/>
              </w:rPr>
              <w:tab/>
              <w:t xml:space="preserve">SHALL - </w:t>
            </w:r>
            <w:r>
              <w:rPr>
                <w:rFonts w:eastAsia="宋体" w:cs="宋体" w:hint="eastAsia"/>
                <w:b/>
                <w:color w:val="0D6812"/>
                <w:kern w:val="0"/>
                <w:szCs w:val="21"/>
              </w:rPr>
              <w:t>区分多功能工艺和多功能</w:t>
            </w:r>
            <w:r>
              <w:rPr>
                <w:rFonts w:eastAsia="宋体" w:cs="宋体" w:hint="eastAsia"/>
                <w:b/>
                <w:color w:val="0D6812"/>
                <w:spacing w:val="-2"/>
                <w:kern w:val="0"/>
                <w:szCs w:val="21"/>
              </w:rPr>
              <w:t>产品：</w:t>
            </w:r>
            <w:r>
              <w:rPr>
                <w:rFonts w:eastAsia="宋体" w:cs="宋体" w:hint="eastAsia"/>
                <w:color w:val="0D6812"/>
                <w:kern w:val="0"/>
                <w:szCs w:val="21"/>
              </w:rPr>
              <w:t>这两种情况应加以区分</w:t>
            </w:r>
            <w:r>
              <w:rPr>
                <w:rFonts w:eastAsia="Arial" w:cs="Arial"/>
                <w:color w:val="0D6812"/>
                <w:kern w:val="0"/>
                <w:szCs w:val="21"/>
              </w:rPr>
              <w:t>[ISO!</w:t>
            </w:r>
            <w:r>
              <w:rPr>
                <w:rFonts w:eastAsia="宋体" w:cs="宋体" w:hint="eastAsia"/>
                <w:color w:val="0D6812"/>
                <w:kern w:val="0"/>
                <w:szCs w:val="21"/>
              </w:rPr>
              <w:t>］</w:t>
            </w:r>
            <w:r>
              <w:rPr>
                <w:rFonts w:eastAsia="Arial" w:cs="Arial"/>
                <w:color w:val="0D6812"/>
                <w:spacing w:val="-2"/>
                <w:kern w:val="0"/>
                <w:szCs w:val="21"/>
              </w:rPr>
              <w:t>(7.9.3.2)</w:t>
            </w:r>
          </w:p>
        </w:tc>
      </w:tr>
      <w:tr w:rsidR="00D16BE9" w14:paraId="459660D8" w14:textId="77777777">
        <w:trPr>
          <w:trHeight w:val="554"/>
        </w:trPr>
        <w:tc>
          <w:tcPr>
            <w:tcW w:w="9470" w:type="dxa"/>
            <w:tcBorders>
              <w:top w:val="nil"/>
              <w:bottom w:val="nil"/>
              <w:right w:val="single" w:sz="12" w:space="0" w:color="FF0000"/>
            </w:tcBorders>
          </w:tcPr>
          <w:p w14:paraId="11174A9F" w14:textId="77777777" w:rsidR="00D16BE9" w:rsidRDefault="00AC4FA2">
            <w:pPr>
              <w:widowControl w:val="0"/>
              <w:autoSpaceDE w:val="0"/>
              <w:autoSpaceDN w:val="0"/>
              <w:spacing w:line="300" w:lineRule="auto"/>
              <w:ind w:firstLine="420"/>
              <w:jc w:val="left"/>
              <w:rPr>
                <w:rFonts w:eastAsia="Arial" w:cs="Arial"/>
                <w:kern w:val="0"/>
                <w:szCs w:val="21"/>
              </w:rPr>
            </w:pPr>
            <w:r>
              <w:rPr>
                <w:rFonts w:eastAsia="Arial" w:cs="Arial"/>
                <w:color w:val="0D6812"/>
                <w:kern w:val="0"/>
                <w:szCs w:val="21"/>
              </w:rPr>
              <w:t xml:space="preserve">III) SHALL - </w:t>
            </w:r>
            <w:r>
              <w:rPr>
                <w:rFonts w:eastAsia="宋体" w:cs="宋体" w:hint="eastAsia"/>
                <w:b/>
                <w:color w:val="0D6812"/>
                <w:kern w:val="0"/>
                <w:szCs w:val="21"/>
              </w:rPr>
              <w:t>多功能过程的两步程序：</w:t>
            </w:r>
            <w:r>
              <w:rPr>
                <w:rFonts w:eastAsia="宋体" w:cs="宋体" w:hint="eastAsia"/>
                <w:color w:val="0D6812"/>
                <w:kern w:val="0"/>
                <w:szCs w:val="21"/>
              </w:rPr>
              <w:t>应采用以下两步程序</w:t>
            </w:r>
            <w:bookmarkStart w:id="137" w:name="_bookmark292"/>
            <w:bookmarkEnd w:id="137"/>
            <w:r>
              <w:rPr>
                <w:rFonts w:eastAsia="Arial" w:cs="Arial"/>
                <w:b/>
                <w:i/>
                <w:color w:val="000080"/>
                <w:kern w:val="0"/>
                <w:szCs w:val="21"/>
                <w:vertAlign w:val="superscript"/>
              </w:rPr>
              <w:t>179</w:t>
            </w:r>
            <w:r>
              <w:rPr>
                <w:rFonts w:eastAsia="Arial" w:cs="Arial"/>
                <w:color w:val="0D6812"/>
                <w:kern w:val="0"/>
                <w:szCs w:val="21"/>
              </w:rPr>
              <w:t xml:space="preserve"> [ISO!]: (7.9.3.2)</w:t>
            </w:r>
          </w:p>
        </w:tc>
      </w:tr>
      <w:tr w:rsidR="00D16BE9" w14:paraId="0C398B2D" w14:textId="77777777">
        <w:trPr>
          <w:trHeight w:val="3378"/>
        </w:trPr>
        <w:tc>
          <w:tcPr>
            <w:tcW w:w="9470" w:type="dxa"/>
            <w:tcBorders>
              <w:top w:val="nil"/>
              <w:bottom w:val="nil"/>
              <w:right w:val="single" w:sz="12" w:space="0" w:color="FF0000"/>
            </w:tcBorders>
          </w:tcPr>
          <w:p w14:paraId="350E2951" w14:textId="77777777" w:rsidR="00D16BE9" w:rsidRDefault="00AC4FA2">
            <w:pPr>
              <w:widowControl w:val="0"/>
              <w:autoSpaceDE w:val="0"/>
              <w:autoSpaceDN w:val="0"/>
              <w:spacing w:line="300" w:lineRule="auto"/>
              <w:ind w:firstLine="420"/>
              <w:rPr>
                <w:rFonts w:eastAsia="Arial" w:cs="Arial"/>
                <w:kern w:val="0"/>
                <w:szCs w:val="21"/>
              </w:rPr>
            </w:pPr>
            <w:proofErr w:type="spellStart"/>
            <w:r>
              <w:rPr>
                <w:rFonts w:eastAsia="Arial" w:cs="Arial"/>
                <w:color w:val="0D6812"/>
                <w:kern w:val="0"/>
                <w:szCs w:val="21"/>
              </w:rPr>
              <w:t>III.a</w:t>
            </w:r>
            <w:proofErr w:type="spellEnd"/>
            <w:r>
              <w:rPr>
                <w:rFonts w:eastAsia="Arial" w:cs="Arial"/>
                <w:color w:val="0D6812"/>
                <w:kern w:val="0"/>
                <w:szCs w:val="21"/>
              </w:rPr>
              <w:t xml:space="preserve">) </w:t>
            </w:r>
            <w:r>
              <w:rPr>
                <w:rFonts w:eastAsia="宋体" w:cs="宋体" w:hint="eastAsia"/>
                <w:b/>
                <w:color w:val="0D6812"/>
                <w:kern w:val="0"/>
                <w:szCs w:val="21"/>
              </w:rPr>
              <w:t>第一步和标准</w:t>
            </w:r>
            <w:r>
              <w:rPr>
                <w:rFonts w:eastAsia="Arial" w:cs="Arial"/>
                <w:b/>
                <w:color w:val="0D6812"/>
                <w:kern w:val="0"/>
                <w:szCs w:val="21"/>
              </w:rPr>
              <w:t xml:space="preserve"> "</w:t>
            </w:r>
            <w:r>
              <w:rPr>
                <w:rFonts w:eastAsia="宋体" w:cs="宋体" w:hint="eastAsia"/>
                <w:b/>
                <w:color w:val="0D6812"/>
                <w:kern w:val="0"/>
                <w:szCs w:val="21"/>
              </w:rPr>
              <w:t>确定物理因果关系</w:t>
            </w:r>
            <w:r>
              <w:rPr>
                <w:rFonts w:eastAsia="Arial" w:cs="Arial"/>
                <w:b/>
                <w:color w:val="0D6812"/>
                <w:kern w:val="0"/>
                <w:szCs w:val="21"/>
              </w:rPr>
              <w:t>"</w:t>
            </w:r>
            <w:r>
              <w:rPr>
                <w:rFonts w:eastAsia="宋体" w:cs="宋体" w:hint="eastAsia"/>
                <w:b/>
                <w:color w:val="0D6812"/>
                <w:kern w:val="0"/>
                <w:szCs w:val="21"/>
              </w:rPr>
              <w:t>：</w:t>
            </w:r>
            <w:r>
              <w:rPr>
                <w:rFonts w:eastAsia="宋体" w:cs="宋体" w:hint="eastAsia"/>
                <w:color w:val="0D6812"/>
                <w:kern w:val="0"/>
                <w:szCs w:val="21"/>
              </w:rPr>
              <w:t>作为第一个标准，应确定</w:t>
            </w:r>
            <w:proofErr w:type="gramStart"/>
            <w:r>
              <w:rPr>
                <w:rFonts w:eastAsia="宋体" w:cs="宋体" w:hint="eastAsia"/>
                <w:color w:val="0D6812"/>
                <w:kern w:val="0"/>
                <w:szCs w:val="21"/>
              </w:rPr>
              <w:t>每个非</w:t>
            </w:r>
            <w:proofErr w:type="gramEnd"/>
            <w:r>
              <w:rPr>
                <w:rFonts w:eastAsia="宋体" w:cs="宋体" w:hint="eastAsia"/>
                <w:color w:val="0D6812"/>
                <w:kern w:val="0"/>
                <w:szCs w:val="21"/>
              </w:rPr>
              <w:t>功能流程与流程的共同功能之间的</w:t>
            </w:r>
            <w:r>
              <w:rPr>
                <w:rFonts w:eastAsia="Arial" w:cs="Arial"/>
                <w:color w:val="0D6812"/>
                <w:kern w:val="0"/>
                <w:szCs w:val="21"/>
              </w:rPr>
              <w:t xml:space="preserve"> "</w:t>
            </w:r>
            <w:r>
              <w:rPr>
                <w:rFonts w:eastAsia="宋体" w:cs="宋体" w:hint="eastAsia"/>
                <w:color w:val="0D6812"/>
                <w:kern w:val="0"/>
                <w:szCs w:val="21"/>
              </w:rPr>
              <w:t>确定物理因果</w:t>
            </w:r>
            <w:r>
              <w:rPr>
                <w:rFonts w:eastAsia="Arial" w:cs="Arial"/>
                <w:color w:val="0D6812"/>
                <w:kern w:val="0"/>
                <w:szCs w:val="21"/>
              </w:rPr>
              <w:t xml:space="preserve"> </w:t>
            </w:r>
            <w:r>
              <w:rPr>
                <w:rFonts w:eastAsia="宋体" w:cs="宋体" w:hint="eastAsia"/>
                <w:color w:val="0D6812"/>
                <w:kern w:val="0"/>
                <w:szCs w:val="21"/>
              </w:rPr>
              <w:t>关系</w:t>
            </w:r>
            <w:r>
              <w:rPr>
                <w:rFonts w:eastAsia="Arial" w:cs="Arial"/>
                <w:color w:val="0D6812"/>
                <w:kern w:val="0"/>
                <w:szCs w:val="21"/>
              </w:rPr>
              <w:t>"</w:t>
            </w:r>
            <w:r>
              <w:rPr>
                <w:rFonts w:eastAsia="宋体" w:cs="宋体" w:hint="eastAsia"/>
                <w:color w:val="0D6812"/>
                <w:kern w:val="0"/>
                <w:szCs w:val="21"/>
              </w:rPr>
              <w:t>，并将其作为分配标准。这种关系决定了系统提供的产品或功能的量变如何改变其他输入和输出。在这一步骤中，与工艺相关的存货流</w:t>
            </w:r>
            <w:r>
              <w:rPr>
                <w:rFonts w:eastAsia="宋体" w:cs="宋体" w:hint="eastAsia"/>
                <w:color w:val="808080"/>
                <w:kern w:val="0"/>
                <w:szCs w:val="21"/>
              </w:rPr>
              <w:t>（如焚化过程中自发产生的氮氧化物、辅助材料的消耗）</w:t>
            </w:r>
            <w:r>
              <w:rPr>
                <w:rFonts w:eastAsia="宋体" w:cs="宋体" w:hint="eastAsia"/>
                <w:color w:val="0D6812"/>
                <w:kern w:val="0"/>
                <w:szCs w:val="21"/>
              </w:rPr>
              <w:t>应与</w:t>
            </w:r>
            <w:proofErr w:type="gramStart"/>
            <w:r>
              <w:rPr>
                <w:rFonts w:eastAsia="宋体" w:cs="宋体" w:hint="eastAsia"/>
                <w:color w:val="0D6812"/>
                <w:kern w:val="0"/>
                <w:szCs w:val="21"/>
              </w:rPr>
              <w:t>与</w:t>
            </w:r>
            <w:proofErr w:type="gramEnd"/>
            <w:r>
              <w:rPr>
                <w:rFonts w:eastAsia="宋体" w:cs="宋体" w:hint="eastAsia"/>
                <w:color w:val="0D6812"/>
                <w:kern w:val="0"/>
                <w:szCs w:val="21"/>
              </w:rPr>
              <w:t>功能</w:t>
            </w:r>
            <w:r>
              <w:rPr>
                <w:rFonts w:eastAsia="宋体" w:cs="宋体" w:hint="eastAsia"/>
                <w:color w:val="808080"/>
                <w:kern w:val="0"/>
                <w:szCs w:val="21"/>
              </w:rPr>
              <w:t>（</w:t>
            </w:r>
            <w:r>
              <w:rPr>
                <w:rFonts w:eastAsia="宋体" w:cs="宋体" w:hint="eastAsia"/>
                <w:color w:val="0D6812"/>
                <w:kern w:val="0"/>
                <w:szCs w:val="21"/>
              </w:rPr>
              <w:t>产品）相关的存货流</w:t>
            </w:r>
            <w:r>
              <w:rPr>
                <w:rFonts w:eastAsia="宋体" w:cs="宋体" w:hint="eastAsia"/>
                <w:color w:val="808080"/>
                <w:kern w:val="0"/>
                <w:szCs w:val="21"/>
              </w:rPr>
              <w:t>（如焚化燃料、材料或部件中的</w:t>
            </w:r>
            <w:proofErr w:type="gramStart"/>
            <w:r>
              <w:rPr>
                <w:rFonts w:eastAsia="宋体" w:cs="宋体" w:hint="eastAsia"/>
                <w:color w:val="808080"/>
                <w:kern w:val="0"/>
                <w:szCs w:val="21"/>
              </w:rPr>
              <w:t>氮产生</w:t>
            </w:r>
            <w:proofErr w:type="gramEnd"/>
            <w:r>
              <w:rPr>
                <w:rFonts w:eastAsia="宋体" w:cs="宋体" w:hint="eastAsia"/>
                <w:color w:val="808080"/>
                <w:kern w:val="0"/>
                <w:szCs w:val="21"/>
              </w:rPr>
              <w:t>的氮氧化物，这些氮氧化物最终至少部分进入副产品）</w:t>
            </w:r>
            <w:r>
              <w:rPr>
                <w:rFonts w:eastAsia="宋体" w:cs="宋体" w:hint="eastAsia"/>
                <w:color w:val="0D6812"/>
                <w:kern w:val="0"/>
                <w:szCs w:val="21"/>
              </w:rPr>
              <w:t>区分</w:t>
            </w:r>
            <w:r>
              <w:rPr>
                <w:rFonts w:eastAsia="宋体" w:cs="宋体" w:hint="eastAsia"/>
                <w:color w:val="808080"/>
                <w:kern w:val="0"/>
                <w:szCs w:val="21"/>
              </w:rPr>
              <w:t>开来</w:t>
            </w:r>
            <w:r>
              <w:rPr>
                <w:rFonts w:eastAsia="宋体" w:cs="宋体" w:hint="eastAsia"/>
                <w:color w:val="0D6812"/>
                <w:kern w:val="0"/>
                <w:szCs w:val="21"/>
              </w:rPr>
              <w:t>。</w:t>
            </w:r>
          </w:p>
          <w:p w14:paraId="7B53E303" w14:textId="77777777" w:rsidR="00D16BE9" w:rsidRDefault="00AC4FA2">
            <w:pPr>
              <w:widowControl w:val="0"/>
              <w:autoSpaceDE w:val="0"/>
              <w:autoSpaceDN w:val="0"/>
              <w:spacing w:line="300" w:lineRule="auto"/>
              <w:ind w:firstLine="360"/>
              <w:jc w:val="left"/>
              <w:rPr>
                <w:rFonts w:eastAsia="Arial" w:cs="Arial"/>
                <w:kern w:val="0"/>
                <w:sz w:val="18"/>
              </w:rPr>
            </w:pPr>
            <w:r>
              <w:rPr>
                <w:rFonts w:eastAsia="宋体" w:cs="宋体" w:hint="eastAsia"/>
                <w:color w:val="0D6812"/>
                <w:kern w:val="0"/>
                <w:sz w:val="18"/>
              </w:rPr>
              <w:t>需要注意的是，通常需要将不同的非功能流合并、多重分配给共同功能，对不同的</w:t>
            </w:r>
            <w:proofErr w:type="gramStart"/>
            <w:r>
              <w:rPr>
                <w:rFonts w:eastAsia="宋体" w:cs="宋体" w:hint="eastAsia"/>
                <w:color w:val="0D6812"/>
                <w:kern w:val="0"/>
                <w:sz w:val="18"/>
              </w:rPr>
              <w:t>流采用</w:t>
            </w:r>
            <w:proofErr w:type="gramEnd"/>
            <w:r>
              <w:rPr>
                <w:rFonts w:eastAsia="宋体" w:cs="宋体" w:hint="eastAsia"/>
                <w:color w:val="0D6812"/>
                <w:kern w:val="0"/>
                <w:sz w:val="18"/>
              </w:rPr>
              <w:t>不同的标准。</w:t>
            </w:r>
          </w:p>
          <w:p w14:paraId="5C38DB15" w14:textId="77777777" w:rsidR="00D16BE9" w:rsidRDefault="00AC4FA2">
            <w:pPr>
              <w:widowControl w:val="0"/>
              <w:autoSpaceDE w:val="0"/>
              <w:autoSpaceDN w:val="0"/>
              <w:spacing w:line="300" w:lineRule="auto"/>
              <w:ind w:firstLine="360"/>
              <w:jc w:val="left"/>
              <w:rPr>
                <w:rFonts w:eastAsia="Arial" w:cs="Arial"/>
                <w:kern w:val="0"/>
                <w:sz w:val="18"/>
              </w:rPr>
            </w:pPr>
            <w:r>
              <w:rPr>
                <w:rFonts w:eastAsia="宋体" w:cs="宋体" w:hint="eastAsia"/>
                <w:color w:val="0D6812"/>
                <w:kern w:val="0"/>
                <w:sz w:val="18"/>
              </w:rPr>
              <w:t>还要注意的是，前面的虚拟细分步骤采用的逻辑与物理</w:t>
            </w:r>
            <w:r>
              <w:rPr>
                <w:rFonts w:eastAsia="宋体" w:cs="宋体" w:hint="eastAsia"/>
                <w:color w:val="0D6812"/>
                <w:spacing w:val="-2"/>
                <w:kern w:val="0"/>
                <w:sz w:val="18"/>
              </w:rPr>
              <w:t>因果关系</w:t>
            </w:r>
            <w:r>
              <w:rPr>
                <w:rFonts w:eastAsia="宋体" w:cs="宋体" w:hint="eastAsia"/>
                <w:color w:val="0D6812"/>
                <w:kern w:val="0"/>
                <w:sz w:val="18"/>
              </w:rPr>
              <w:t>相同</w:t>
            </w:r>
          </w:p>
        </w:tc>
      </w:tr>
    </w:tbl>
    <w:p w14:paraId="169CE8F5" w14:textId="77777777" w:rsidR="00D16BE9" w:rsidRDefault="00D16BE9">
      <w:pPr>
        <w:widowControl w:val="0"/>
        <w:autoSpaceDE w:val="0"/>
        <w:autoSpaceDN w:val="0"/>
        <w:spacing w:line="300" w:lineRule="auto"/>
        <w:ind w:firstLine="400"/>
        <w:jc w:val="left"/>
        <w:rPr>
          <w:rFonts w:cs="Arial"/>
          <w:kern w:val="0"/>
          <w:sz w:val="20"/>
        </w:rPr>
      </w:pPr>
    </w:p>
    <w:p w14:paraId="1CA1CDE8" w14:textId="77777777" w:rsidR="00D16BE9" w:rsidRDefault="00AC4FA2">
      <w:pPr>
        <w:widowControl w:val="0"/>
        <w:autoSpaceDE w:val="0"/>
        <w:autoSpaceDN w:val="0"/>
        <w:spacing w:line="300" w:lineRule="auto"/>
        <w:ind w:firstLine="440"/>
        <w:jc w:val="left"/>
        <w:rPr>
          <w:rFonts w:eastAsia="Arial" w:cs="Arial"/>
          <w:kern w:val="0"/>
          <w:sz w:val="9"/>
        </w:rPr>
      </w:pPr>
      <w:r>
        <w:rPr>
          <w:rFonts w:eastAsia="Arial" w:cs="Arial"/>
          <w:noProof/>
          <w:kern w:val="0"/>
          <w:sz w:val="22"/>
          <w:lang w:eastAsia="en-US"/>
        </w:rPr>
        <mc:AlternateContent>
          <mc:Choice Requires="wps">
            <w:drawing>
              <wp:anchor distT="0" distB="0" distL="0" distR="0" simplePos="0" relativeHeight="251684352" behindDoc="1" locked="0" layoutInCell="1" allowOverlap="1" wp14:anchorId="1AD943CB" wp14:editId="1C0A9552">
                <wp:simplePos x="0" y="0"/>
                <wp:positionH relativeFrom="page">
                  <wp:posOffset>1131570</wp:posOffset>
                </wp:positionH>
                <wp:positionV relativeFrom="paragraph">
                  <wp:posOffset>172720</wp:posOffset>
                </wp:positionV>
                <wp:extent cx="1828800" cy="6985"/>
                <wp:effectExtent l="0" t="0" r="0" b="0"/>
                <wp:wrapTopAndBottom/>
                <wp:docPr id="62013544" name="docshape11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28800" cy="6985"/>
                        </a:xfrm>
                        <a:prstGeom prst="rect">
                          <a:avLst/>
                        </a:prstGeom>
                        <a:solidFill>
                          <a:srgbClr val="000000"/>
                        </a:solidFill>
                        <a:ln>
                          <a:noFill/>
                        </a:ln>
                      </wps:spPr>
                      <wps:bodyPr rot="0" vert="horz" wrap="square" lIns="91440" tIns="45720" rIns="91440" bIns="45720" anchor="t" anchorCtr="0" upright="1">
                        <a:noAutofit/>
                      </wps:bodyPr>
                    </wps:wsp>
                  </a:graphicData>
                </a:graphic>
              </wp:anchor>
            </w:drawing>
          </mc:Choice>
          <mc:Fallback xmlns:wpsCustomData="http://www.wps.cn/officeDocument/2013/wpsCustomData">
            <w:pict>
              <v:rect id="docshape1142" o:spid="_x0000_s1026" o:spt="1" style="position:absolute;left:0pt;margin-left:89.1pt;margin-top:13.6pt;height:0.55pt;width:144pt;mso-position-horizontal-relative:page;mso-wrap-distance-bottom:0pt;mso-wrap-distance-top:0pt;z-index:-251552768;mso-width-relative:page;mso-height-relative:page;" fillcolor="#000000" filled="t" stroked="f" coordsize="21600,21600" o:gfxdata="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">
                <v:fill on="t" focussize="0,0"/>
                <v:stroke on="f"/>
                <v:imagedata o:title=""/>
                <o:lock v:ext="edit" aspectratio="f"/>
                <w10:wrap type="topAndBottom"/>
              </v:rect>
            </w:pict>
          </mc:Fallback>
        </mc:AlternateContent>
      </w:r>
    </w:p>
    <w:p w14:paraId="0664FB07" w14:textId="77777777" w:rsidR="00D16BE9" w:rsidRDefault="00AC4FA2">
      <w:pPr>
        <w:pStyle w:val="a8"/>
        <w:spacing w:line="300" w:lineRule="auto"/>
        <w:ind w:firstLineChars="200" w:firstLine="361"/>
        <w:jc w:val="both"/>
        <w:rPr>
          <w:rFonts w:eastAsiaTheme="minorEastAsia"/>
          <w:szCs w:val="21"/>
          <w:lang w:eastAsia="zh-CN"/>
        </w:rPr>
      </w:pPr>
      <w:r>
        <w:rPr>
          <w:b/>
          <w:color w:val="000080"/>
          <w:sz w:val="18"/>
          <w:vertAlign w:val="superscript"/>
          <w:lang w:eastAsia="zh-CN"/>
        </w:rPr>
        <w:t>179</w:t>
      </w:r>
      <w:r>
        <w:rPr>
          <w:sz w:val="18"/>
          <w:lang w:eastAsia="zh-CN"/>
        </w:rPr>
        <w:t>为了进一步提高实用性和可重复性，我们认为有必要根据《国际可持续发展教育十年》（</w:t>
      </w:r>
      <w:r>
        <w:rPr>
          <w:sz w:val="18"/>
          <w:lang w:eastAsia="zh-CN"/>
        </w:rPr>
        <w:t>ILCD</w:t>
      </w:r>
      <w:r>
        <w:rPr>
          <w:sz w:val="18"/>
          <w:lang w:eastAsia="zh-CN"/>
        </w:rPr>
        <w:t>）制定补充实践手册，并为主要工艺和产品类别制定明确的分配标准</w:t>
      </w:r>
      <w:r>
        <w:rPr>
          <w:sz w:val="18"/>
          <w:lang w:eastAsia="zh-CN"/>
        </w:rPr>
        <w:t>/</w:t>
      </w:r>
      <w:r>
        <w:rPr>
          <w:sz w:val="18"/>
          <w:lang w:eastAsia="zh-CN"/>
        </w:rPr>
        <w:t>规则。这可以遵循制定产品类别规则（</w:t>
      </w:r>
      <w:r>
        <w:rPr>
          <w:sz w:val="18"/>
          <w:lang w:eastAsia="zh-CN"/>
        </w:rPr>
        <w:t>PCR</w:t>
      </w:r>
      <w:r>
        <w:rPr>
          <w:sz w:val="18"/>
          <w:lang w:eastAsia="zh-CN"/>
        </w:rPr>
        <w:t>）以支持环境产品声</w:t>
      </w:r>
      <w:r>
        <w:rPr>
          <w:rFonts w:cs="宋体" w:hint="eastAsia"/>
          <w:sz w:val="18"/>
          <w:lang w:eastAsia="zh-CN"/>
        </w:rPr>
        <w:t>明（</w:t>
      </w:r>
      <w:r>
        <w:rPr>
          <w:rFonts w:hint="eastAsia"/>
          <w:sz w:val="18"/>
          <w:lang w:eastAsia="zh-CN"/>
        </w:rPr>
        <w:t>EPD</w:t>
      </w:r>
      <w:r>
        <w:rPr>
          <w:rFonts w:cs="宋体" w:hint="eastAsia"/>
          <w:sz w:val="18"/>
          <w:lang w:eastAsia="zh-CN"/>
        </w:rPr>
        <w:t>）时所采用的一般逻辑。</w:t>
      </w:r>
    </w:p>
    <w:tbl>
      <w:tblPr>
        <w:tblStyle w:val="TableNormal"/>
        <w:tblW w:w="9470" w:type="dxa"/>
        <w:tblInd w:w="-625" w:type="dxa"/>
        <w:tblBorders>
          <w:top w:val="dotDash" w:sz="18" w:space="0" w:color="008000"/>
          <w:left w:val="dotDash" w:sz="18" w:space="0" w:color="008000"/>
          <w:bottom w:val="dotDash" w:sz="18" w:space="0" w:color="008000"/>
          <w:right w:val="dotDash" w:sz="18" w:space="0" w:color="008000"/>
          <w:insideH w:val="dotDash" w:sz="18" w:space="0" w:color="008000"/>
          <w:insideV w:val="dotDash" w:sz="18" w:space="0" w:color="008000"/>
        </w:tblBorders>
        <w:tblLayout w:type="fixed"/>
        <w:tblLook w:val="04A0" w:firstRow="1" w:lastRow="0" w:firstColumn="1" w:lastColumn="0" w:noHBand="0" w:noVBand="1"/>
      </w:tblPr>
      <w:tblGrid>
        <w:gridCol w:w="9470"/>
      </w:tblGrid>
      <w:tr w:rsidR="00D16BE9" w14:paraId="4F417A37" w14:textId="77777777">
        <w:trPr>
          <w:trHeight w:val="543"/>
        </w:trPr>
        <w:tc>
          <w:tcPr>
            <w:tcW w:w="9470" w:type="dxa"/>
            <w:tcBorders>
              <w:bottom w:val="dashSmallGap" w:sz="4" w:space="0" w:color="000000"/>
            </w:tcBorders>
          </w:tcPr>
          <w:p w14:paraId="6AFEE26E" w14:textId="77777777" w:rsidR="00D16BE9" w:rsidRDefault="00AC4FA2">
            <w:pPr>
              <w:widowControl w:val="0"/>
              <w:autoSpaceDE w:val="0"/>
              <w:autoSpaceDN w:val="0"/>
              <w:spacing w:line="300" w:lineRule="auto"/>
              <w:ind w:firstLine="482"/>
              <w:jc w:val="center"/>
              <w:rPr>
                <w:rFonts w:eastAsia="Arial" w:cs="Arial"/>
                <w:b/>
                <w:kern w:val="0"/>
                <w:sz w:val="24"/>
              </w:rPr>
            </w:pPr>
            <w:bookmarkStart w:id="138" w:name="_Hlk175600656"/>
            <w:r>
              <w:rPr>
                <w:rFonts w:eastAsia="宋体" w:cs="宋体" w:hint="eastAsia"/>
                <w:b/>
                <w:color w:val="003300"/>
                <w:kern w:val="0"/>
                <w:sz w:val="24"/>
              </w:rPr>
              <w:lastRenderedPageBreak/>
              <w:t>规定：</w:t>
            </w:r>
            <w:r>
              <w:rPr>
                <w:rFonts w:eastAsia="Arial" w:cs="Arial"/>
                <w:b/>
                <w:color w:val="003300"/>
                <w:kern w:val="0"/>
                <w:sz w:val="24"/>
              </w:rPr>
              <w:t xml:space="preserve">7.9.3 </w:t>
            </w:r>
            <w:r>
              <w:rPr>
                <w:rFonts w:eastAsia="宋体" w:cs="宋体" w:hint="eastAsia"/>
                <w:b/>
                <w:color w:val="003300"/>
                <w:kern w:val="0"/>
                <w:sz w:val="24"/>
              </w:rPr>
              <w:t>通过</w:t>
            </w:r>
            <w:r>
              <w:rPr>
                <w:rFonts w:eastAsia="宋体" w:cs="宋体" w:hint="eastAsia"/>
                <w:b/>
                <w:color w:val="003300"/>
                <w:spacing w:val="-2"/>
                <w:kern w:val="0"/>
                <w:sz w:val="24"/>
              </w:rPr>
              <w:t>分配</w:t>
            </w:r>
            <w:r>
              <w:rPr>
                <w:rFonts w:eastAsia="宋体" w:cs="宋体" w:hint="eastAsia"/>
                <w:b/>
                <w:color w:val="003300"/>
                <w:kern w:val="0"/>
                <w:sz w:val="24"/>
              </w:rPr>
              <w:t>解决多功能性问题</w:t>
            </w:r>
          </w:p>
        </w:tc>
      </w:tr>
      <w:tr w:rsidR="00D16BE9" w14:paraId="2AF3EC60" w14:textId="77777777">
        <w:trPr>
          <w:trHeight w:val="278"/>
        </w:trPr>
        <w:tc>
          <w:tcPr>
            <w:tcW w:w="9470" w:type="dxa"/>
            <w:tcBorders>
              <w:top w:val="dashSmallGap" w:sz="4" w:space="0" w:color="000000"/>
              <w:bottom w:val="nil"/>
              <w:right w:val="single" w:sz="12" w:space="0" w:color="FF0000"/>
            </w:tcBorders>
          </w:tcPr>
          <w:p w14:paraId="1DFA6B52" w14:textId="77777777" w:rsidR="00D16BE9" w:rsidRDefault="00AC4FA2">
            <w:pPr>
              <w:widowControl w:val="0"/>
              <w:autoSpaceDE w:val="0"/>
              <w:autoSpaceDN w:val="0"/>
              <w:spacing w:line="300" w:lineRule="auto"/>
              <w:ind w:firstLine="352"/>
              <w:jc w:val="left"/>
              <w:rPr>
                <w:rFonts w:eastAsia="Arial" w:cs="Arial"/>
                <w:kern w:val="0"/>
                <w:sz w:val="18"/>
              </w:rPr>
            </w:pPr>
            <w:r>
              <w:rPr>
                <w:rFonts w:eastAsia="宋体" w:cs="宋体" w:hint="eastAsia"/>
                <w:color w:val="0D6812"/>
                <w:spacing w:val="-2"/>
                <w:kern w:val="0"/>
                <w:sz w:val="18"/>
              </w:rPr>
              <w:t>分配。</w:t>
            </w:r>
          </w:p>
        </w:tc>
      </w:tr>
      <w:tr w:rsidR="00D16BE9" w14:paraId="0A894608" w14:textId="77777777">
        <w:trPr>
          <w:trHeight w:val="1510"/>
        </w:trPr>
        <w:tc>
          <w:tcPr>
            <w:tcW w:w="9470" w:type="dxa"/>
            <w:tcBorders>
              <w:top w:val="nil"/>
              <w:bottom w:val="nil"/>
              <w:right w:val="single" w:sz="12" w:space="0" w:color="FF0000"/>
            </w:tcBorders>
          </w:tcPr>
          <w:p w14:paraId="6ABFF291" w14:textId="77777777" w:rsidR="00D16BE9" w:rsidRDefault="00AC4FA2">
            <w:pPr>
              <w:widowControl w:val="0"/>
              <w:autoSpaceDE w:val="0"/>
              <w:autoSpaceDN w:val="0"/>
              <w:spacing w:line="300" w:lineRule="auto"/>
              <w:ind w:firstLine="420"/>
              <w:rPr>
                <w:rFonts w:eastAsia="宋体" w:cs="宋体"/>
                <w:color w:val="0D6812"/>
                <w:kern w:val="0"/>
                <w:szCs w:val="21"/>
              </w:rPr>
            </w:pPr>
            <w:proofErr w:type="spellStart"/>
            <w:r>
              <w:rPr>
                <w:rFonts w:eastAsia="Arial" w:cs="Arial"/>
                <w:color w:val="0D6812"/>
                <w:kern w:val="0"/>
                <w:szCs w:val="21"/>
              </w:rPr>
              <w:t>III.b</w:t>
            </w:r>
            <w:proofErr w:type="spellEnd"/>
            <w:r>
              <w:rPr>
                <w:rFonts w:eastAsia="Arial" w:cs="Arial"/>
                <w:color w:val="0D6812"/>
                <w:kern w:val="0"/>
                <w:szCs w:val="21"/>
              </w:rPr>
              <w:t xml:space="preserve">) </w:t>
            </w:r>
            <w:r>
              <w:rPr>
                <w:rFonts w:eastAsia="Arial" w:cs="Arial"/>
                <w:b/>
                <w:color w:val="0D6812"/>
                <w:kern w:val="0"/>
                <w:szCs w:val="21"/>
              </w:rPr>
              <w:t>"</w:t>
            </w:r>
            <w:r>
              <w:rPr>
                <w:rFonts w:eastAsia="宋体" w:cs="宋体" w:hint="eastAsia"/>
                <w:b/>
                <w:color w:val="0D6812"/>
                <w:kern w:val="0"/>
                <w:szCs w:val="21"/>
              </w:rPr>
              <w:t>确定实际因果关系</w:t>
            </w:r>
            <w:r>
              <w:rPr>
                <w:rFonts w:eastAsia="Arial" w:cs="Arial"/>
                <w:b/>
                <w:color w:val="0D6812"/>
                <w:kern w:val="0"/>
                <w:szCs w:val="21"/>
              </w:rPr>
              <w:t xml:space="preserve"> "</w:t>
            </w:r>
            <w:r>
              <w:rPr>
                <w:rFonts w:eastAsia="宋体" w:cs="宋体" w:hint="eastAsia"/>
                <w:b/>
                <w:color w:val="0D6812"/>
                <w:kern w:val="0"/>
                <w:szCs w:val="21"/>
              </w:rPr>
              <w:t>标准清单：</w:t>
            </w:r>
            <w:r>
              <w:rPr>
                <w:rFonts w:eastAsia="宋体" w:cs="宋体" w:hint="eastAsia"/>
                <w:color w:val="0D6812"/>
                <w:kern w:val="0"/>
                <w:szCs w:val="21"/>
              </w:rPr>
              <w:t>如果无法做到这一点，或对任何剩余的库存项目而言，以下清单提供了指导，说明在共同维修和共同生产过程的不同情况下，应分析哪些标准是用于分配的</w:t>
            </w:r>
            <w:r>
              <w:rPr>
                <w:rFonts w:eastAsia="Arial" w:cs="Arial"/>
                <w:color w:val="0D6812"/>
                <w:kern w:val="0"/>
                <w:szCs w:val="21"/>
              </w:rPr>
              <w:t xml:space="preserve"> "</w:t>
            </w:r>
            <w:r>
              <w:rPr>
                <w:rFonts w:eastAsia="宋体" w:cs="宋体" w:hint="eastAsia"/>
                <w:color w:val="0D6812"/>
                <w:kern w:val="0"/>
                <w:szCs w:val="21"/>
              </w:rPr>
              <w:t>确定实物因果关系</w:t>
            </w:r>
            <w:r>
              <w:rPr>
                <w:rFonts w:eastAsia="Arial" w:cs="Arial"/>
                <w:color w:val="0D6812"/>
                <w:kern w:val="0"/>
                <w:szCs w:val="21"/>
              </w:rPr>
              <w:t>"</w:t>
            </w:r>
            <w:r>
              <w:rPr>
                <w:rFonts w:cs="Arial" w:hint="eastAsia"/>
                <w:color w:val="0D6812"/>
                <w:kern w:val="0"/>
                <w:szCs w:val="21"/>
              </w:rPr>
              <w:t xml:space="preserve"> </w:t>
            </w:r>
            <w:r>
              <w:rPr>
                <w:rFonts w:eastAsia="宋体" w:cs="宋体" w:hint="eastAsia"/>
                <w:color w:val="0D6812"/>
                <w:kern w:val="0"/>
                <w:szCs w:val="21"/>
              </w:rPr>
              <w:t>的默认标准：</w:t>
            </w:r>
          </w:p>
          <w:p w14:paraId="60C9A0C1" w14:textId="77777777" w:rsidR="00D16BE9" w:rsidRDefault="00AC4FA2">
            <w:pPr>
              <w:widowControl w:val="0"/>
              <w:tabs>
                <w:tab w:val="left" w:pos="2008"/>
              </w:tabs>
              <w:autoSpaceDE w:val="0"/>
              <w:autoSpaceDN w:val="0"/>
              <w:spacing w:line="300" w:lineRule="auto"/>
              <w:ind w:firstLine="412"/>
              <w:jc w:val="left"/>
              <w:rPr>
                <w:rFonts w:eastAsia="Arial" w:cs="Arial"/>
                <w:b/>
                <w:kern w:val="0"/>
                <w:szCs w:val="21"/>
              </w:rPr>
            </w:pPr>
            <w:proofErr w:type="spellStart"/>
            <w:r>
              <w:rPr>
                <w:rFonts w:eastAsia="Arial" w:cs="Arial"/>
                <w:color w:val="0D6812"/>
                <w:spacing w:val="-2"/>
                <w:kern w:val="0"/>
                <w:szCs w:val="21"/>
              </w:rPr>
              <w:t>III.b.i</w:t>
            </w:r>
            <w:proofErr w:type="spellEnd"/>
            <w:r>
              <w:rPr>
                <w:rFonts w:eastAsia="Arial" w:cs="Arial"/>
                <w:color w:val="0D6812"/>
                <w:spacing w:val="-2"/>
                <w:kern w:val="0"/>
                <w:szCs w:val="21"/>
              </w:rPr>
              <w:t>)</w:t>
            </w:r>
            <w:r>
              <w:rPr>
                <w:rFonts w:eastAsia="Arial" w:cs="Arial"/>
                <w:color w:val="0D6812"/>
                <w:kern w:val="0"/>
                <w:szCs w:val="21"/>
              </w:rPr>
              <w:tab/>
            </w:r>
            <w:r>
              <w:rPr>
                <w:rFonts w:eastAsia="宋体" w:cs="宋体" w:hint="eastAsia"/>
                <w:b/>
                <w:color w:val="0D6812"/>
                <w:spacing w:val="-2"/>
                <w:kern w:val="0"/>
                <w:szCs w:val="21"/>
              </w:rPr>
              <w:t>服务：</w:t>
            </w:r>
          </w:p>
          <w:p w14:paraId="32290486" w14:textId="77777777" w:rsidR="00D16BE9" w:rsidRDefault="00AC4FA2">
            <w:pPr>
              <w:widowControl w:val="0"/>
              <w:autoSpaceDE w:val="0"/>
              <w:autoSpaceDN w:val="0"/>
              <w:spacing w:line="300" w:lineRule="auto"/>
              <w:ind w:firstLine="420"/>
              <w:jc w:val="left"/>
              <w:rPr>
                <w:rFonts w:eastAsia="Arial" w:cs="Arial"/>
                <w:kern w:val="0"/>
                <w:szCs w:val="21"/>
              </w:rPr>
            </w:pPr>
            <w:r>
              <w:rPr>
                <w:rFonts w:eastAsia="Arial" w:cs="Arial"/>
                <w:noProof/>
                <w:kern w:val="0"/>
                <w:position w:val="-2"/>
                <w:szCs w:val="21"/>
              </w:rPr>
              <w:drawing>
                <wp:inline distT="0" distB="0" distL="0" distR="0" wp14:anchorId="5D0F24B5" wp14:editId="29001D41">
                  <wp:extent cx="92710" cy="123825"/>
                  <wp:effectExtent l="0" t="0" r="0" b="1905"/>
                  <wp:docPr id="1738594479" name="image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594479" name="image83.png"/>
                          <pic:cNvPicPr>
                            <a:picLocks noChangeAspect="1"/>
                          </pic:cNvPicPr>
                        </pic:nvPicPr>
                        <pic:blipFill>
                          <a:blip r:embed="rId60" cstate="print"/>
                          <a:stretch>
                            <a:fillRect/>
                          </a:stretch>
                        </pic:blipFill>
                        <pic:spPr>
                          <a:xfrm>
                            <a:off x="0" y="0"/>
                            <a:ext cx="92963" cy="124205"/>
                          </a:xfrm>
                          <a:prstGeom prst="rect">
                            <a:avLst/>
                          </a:prstGeom>
                        </pic:spPr>
                      </pic:pic>
                    </a:graphicData>
                  </a:graphic>
                </wp:inline>
              </w:drawing>
            </w:r>
            <w:r>
              <w:rPr>
                <w:rFonts w:eastAsia="宋体" w:cs="宋体" w:hint="eastAsia"/>
                <w:color w:val="0D6812"/>
                <w:kern w:val="0"/>
                <w:szCs w:val="21"/>
              </w:rPr>
              <w:t>货物运输：时间或距离，以及运输货物的质量或体积（或在特定情况下：件数</w:t>
            </w:r>
          </w:p>
          <w:p w14:paraId="6A9F5E8C" w14:textId="77777777" w:rsidR="00D16BE9" w:rsidRDefault="007021F9">
            <w:pPr>
              <w:widowControl w:val="0"/>
              <w:autoSpaceDE w:val="0"/>
              <w:autoSpaceDN w:val="0"/>
              <w:spacing w:line="300" w:lineRule="auto"/>
              <w:ind w:firstLine="400"/>
              <w:jc w:val="left"/>
              <w:rPr>
                <w:rFonts w:eastAsia="宋体" w:cs="宋体"/>
                <w:color w:val="0D6812"/>
                <w:kern w:val="0"/>
                <w:szCs w:val="21"/>
              </w:rPr>
            </w:pPr>
            <w:r>
              <w:rPr>
                <w:sz w:val="20"/>
                <w:szCs w:val="21"/>
              </w:rPr>
              <w:pict w14:anchorId="046F16DE">
                <v:shape id="_x0000_i1032" type="#_x0000_t75" style="width:7.5pt;height:9.5pt">
                  <v:imagedata r:id="rId100" o:title=""/>
                </v:shape>
              </w:pict>
            </w:r>
            <w:r w:rsidR="00AC4FA2">
              <w:rPr>
                <w:rFonts w:eastAsia="宋体" w:cs="宋体" w:hint="eastAsia"/>
                <w:color w:val="0D6812"/>
                <w:kern w:val="0"/>
                <w:szCs w:val="21"/>
              </w:rPr>
              <w:t>个人交通：时间或距离和乘客重量</w:t>
            </w:r>
          </w:p>
          <w:p w14:paraId="7EFB00D7" w14:textId="77777777" w:rsidR="00D16BE9" w:rsidRDefault="00AC4FA2">
            <w:pPr>
              <w:widowControl w:val="0"/>
              <w:autoSpaceDE w:val="0"/>
              <w:autoSpaceDN w:val="0"/>
              <w:spacing w:line="300" w:lineRule="auto"/>
              <w:ind w:firstLine="400"/>
              <w:jc w:val="left"/>
              <w:rPr>
                <w:rFonts w:eastAsia="Arial" w:cs="Arial"/>
                <w:kern w:val="0"/>
                <w:szCs w:val="21"/>
              </w:rPr>
            </w:pPr>
            <w:r>
              <w:rPr>
                <w:noProof/>
                <w:sz w:val="20"/>
                <w:szCs w:val="21"/>
              </w:rPr>
              <w:drawing>
                <wp:inline distT="0" distB="0" distL="0" distR="0" wp14:anchorId="34CCE45E" wp14:editId="3361B9F3">
                  <wp:extent cx="91440" cy="123190"/>
                  <wp:effectExtent l="0" t="0" r="0" b="2540"/>
                  <wp:docPr id="4114959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49598" name="图片 7"/>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a:xfrm>
                            <a:off x="0" y="0"/>
                            <a:ext cx="91440" cy="123190"/>
                          </a:xfrm>
                          <a:prstGeom prst="rect">
                            <a:avLst/>
                          </a:prstGeom>
                          <a:noFill/>
                          <a:ln>
                            <a:noFill/>
                          </a:ln>
                        </pic:spPr>
                      </pic:pic>
                    </a:graphicData>
                  </a:graphic>
                </wp:inline>
              </w:drawing>
            </w:r>
            <w:r>
              <w:rPr>
                <w:rFonts w:eastAsia="宋体" w:cs="宋体" w:hint="eastAsia"/>
                <w:color w:val="0D6812"/>
                <w:kern w:val="0"/>
                <w:szCs w:val="21"/>
              </w:rPr>
              <w:t>工作人员商务旅行：系统附加值</w:t>
            </w:r>
          </w:p>
          <w:p w14:paraId="7E5C2C17" w14:textId="77777777" w:rsidR="00D16BE9" w:rsidRDefault="00AC4FA2">
            <w:pPr>
              <w:widowControl w:val="0"/>
              <w:autoSpaceDE w:val="0"/>
              <w:autoSpaceDN w:val="0"/>
              <w:spacing w:line="300" w:lineRule="auto"/>
              <w:ind w:firstLine="420"/>
              <w:jc w:val="left"/>
              <w:rPr>
                <w:rFonts w:eastAsia="Arial" w:cs="Arial"/>
                <w:kern w:val="0"/>
                <w:szCs w:val="21"/>
              </w:rPr>
            </w:pPr>
            <w:r>
              <w:rPr>
                <w:rFonts w:eastAsia="Arial" w:cs="Arial"/>
                <w:noProof/>
                <w:kern w:val="0"/>
                <w:position w:val="-2"/>
                <w:szCs w:val="21"/>
              </w:rPr>
              <w:drawing>
                <wp:inline distT="0" distB="0" distL="0" distR="0" wp14:anchorId="472763E9" wp14:editId="4D30CA2B">
                  <wp:extent cx="92710" cy="123825"/>
                  <wp:effectExtent l="0" t="0" r="0" b="1905"/>
                  <wp:docPr id="351450298" name="image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450298" name="image83.png"/>
                          <pic:cNvPicPr>
                            <a:picLocks noChangeAspect="1"/>
                          </pic:cNvPicPr>
                        </pic:nvPicPr>
                        <pic:blipFill>
                          <a:blip r:embed="rId60" cstate="print"/>
                          <a:stretch>
                            <a:fillRect/>
                          </a:stretch>
                        </pic:blipFill>
                        <pic:spPr>
                          <a:xfrm>
                            <a:off x="0" y="0"/>
                            <a:ext cx="92963" cy="124205"/>
                          </a:xfrm>
                          <a:prstGeom prst="rect">
                            <a:avLst/>
                          </a:prstGeom>
                        </pic:spPr>
                      </pic:pic>
                    </a:graphicData>
                  </a:graphic>
                </wp:inline>
              </w:drawing>
            </w:r>
            <w:r>
              <w:rPr>
                <w:rFonts w:eastAsia="宋体" w:cs="宋体" w:hint="eastAsia"/>
                <w:color w:val="0D6812"/>
                <w:kern w:val="0"/>
                <w:szCs w:val="21"/>
              </w:rPr>
              <w:t>工作人员通勤：系统的附加值</w:t>
            </w:r>
          </w:p>
          <w:p w14:paraId="31147574" w14:textId="77777777" w:rsidR="00D16BE9" w:rsidRDefault="00AC4FA2">
            <w:pPr>
              <w:widowControl w:val="0"/>
              <w:autoSpaceDE w:val="0"/>
              <w:autoSpaceDN w:val="0"/>
              <w:spacing w:line="300" w:lineRule="auto"/>
              <w:ind w:firstLine="420"/>
              <w:jc w:val="left"/>
              <w:rPr>
                <w:rFonts w:eastAsia="Arial" w:cs="Arial"/>
                <w:kern w:val="0"/>
                <w:szCs w:val="21"/>
              </w:rPr>
            </w:pPr>
            <w:r>
              <w:rPr>
                <w:rFonts w:eastAsia="Arial" w:cs="Arial"/>
                <w:noProof/>
                <w:kern w:val="0"/>
                <w:position w:val="-2"/>
                <w:szCs w:val="21"/>
              </w:rPr>
              <w:drawing>
                <wp:inline distT="0" distB="0" distL="0" distR="0" wp14:anchorId="63C8BC5E" wp14:editId="26EF5FCE">
                  <wp:extent cx="92710" cy="123825"/>
                  <wp:effectExtent l="0" t="0" r="0" b="1905"/>
                  <wp:docPr id="1318683296" name="image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683296" name="image83.png"/>
                          <pic:cNvPicPr>
                            <a:picLocks noChangeAspect="1"/>
                          </pic:cNvPicPr>
                        </pic:nvPicPr>
                        <pic:blipFill>
                          <a:blip r:embed="rId60" cstate="print"/>
                          <a:stretch>
                            <a:fillRect/>
                          </a:stretch>
                        </pic:blipFill>
                        <pic:spPr>
                          <a:xfrm>
                            <a:off x="0" y="0"/>
                            <a:ext cx="92963" cy="124205"/>
                          </a:xfrm>
                          <a:prstGeom prst="rect">
                            <a:avLst/>
                          </a:prstGeom>
                        </pic:spPr>
                      </pic:pic>
                    </a:graphicData>
                  </a:graphic>
                </wp:inline>
              </w:drawing>
            </w:r>
            <w:r>
              <w:rPr>
                <w:rFonts w:eastAsia="宋体" w:cs="宋体" w:hint="eastAsia"/>
                <w:color w:val="0D6812"/>
                <w:kern w:val="0"/>
                <w:szCs w:val="21"/>
              </w:rPr>
              <w:t>零售：货架期的时间（持续时间）和货物的质量或体积</w:t>
            </w:r>
          </w:p>
          <w:p w14:paraId="78EAA9CB" w14:textId="77777777" w:rsidR="00D16BE9" w:rsidRDefault="00AC4FA2">
            <w:pPr>
              <w:widowControl w:val="0"/>
              <w:autoSpaceDE w:val="0"/>
              <w:autoSpaceDN w:val="0"/>
              <w:spacing w:line="300" w:lineRule="auto"/>
              <w:ind w:firstLine="420"/>
              <w:rPr>
                <w:rFonts w:eastAsia="Arial" w:cs="Arial"/>
                <w:kern w:val="0"/>
                <w:szCs w:val="21"/>
              </w:rPr>
            </w:pPr>
            <w:r>
              <w:rPr>
                <w:rFonts w:eastAsia="Arial" w:cs="Arial"/>
                <w:noProof/>
                <w:kern w:val="0"/>
                <w:position w:val="-2"/>
                <w:szCs w:val="21"/>
              </w:rPr>
              <w:drawing>
                <wp:inline distT="0" distB="0" distL="0" distR="0" wp14:anchorId="483B2CC4" wp14:editId="21312742">
                  <wp:extent cx="92710" cy="123825"/>
                  <wp:effectExtent l="0" t="0" r="0" b="1905"/>
                  <wp:docPr id="1861500952" name="image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500952" name="image83.png"/>
                          <pic:cNvPicPr>
                            <a:picLocks noChangeAspect="1"/>
                          </pic:cNvPicPr>
                        </pic:nvPicPr>
                        <pic:blipFill>
                          <a:blip r:embed="rId60" cstate="print"/>
                          <a:stretch>
                            <a:fillRect/>
                          </a:stretch>
                        </pic:blipFill>
                        <pic:spPr>
                          <a:xfrm>
                            <a:off x="0" y="0"/>
                            <a:ext cx="92963" cy="124205"/>
                          </a:xfrm>
                          <a:prstGeom prst="rect">
                            <a:avLst/>
                          </a:prstGeom>
                        </pic:spPr>
                      </pic:pic>
                    </a:graphicData>
                  </a:graphic>
                </wp:inline>
              </w:drawing>
            </w:r>
            <w:r>
              <w:rPr>
                <w:rFonts w:eastAsia="宋体" w:cs="宋体" w:hint="eastAsia"/>
                <w:color w:val="0D6812"/>
                <w:kern w:val="0"/>
                <w:szCs w:val="21"/>
              </w:rPr>
              <w:t>储存和遮蔽，即建筑物和其他三维基础设施：使用时间（持续时间）和货物体积或货物所占面积</w:t>
            </w:r>
          </w:p>
          <w:p w14:paraId="5D80DBF6" w14:textId="77777777" w:rsidR="00D16BE9" w:rsidRDefault="00AC4FA2">
            <w:pPr>
              <w:widowControl w:val="0"/>
              <w:autoSpaceDE w:val="0"/>
              <w:autoSpaceDN w:val="0"/>
              <w:spacing w:line="300" w:lineRule="auto"/>
              <w:ind w:firstLine="420"/>
              <w:rPr>
                <w:rFonts w:eastAsia="Arial" w:cs="Arial"/>
                <w:kern w:val="0"/>
                <w:szCs w:val="21"/>
              </w:rPr>
            </w:pPr>
            <w:r>
              <w:rPr>
                <w:rFonts w:eastAsia="Arial" w:cs="Arial"/>
                <w:noProof/>
                <w:kern w:val="0"/>
                <w:position w:val="-2"/>
                <w:szCs w:val="21"/>
              </w:rPr>
              <w:drawing>
                <wp:inline distT="0" distB="0" distL="0" distR="0" wp14:anchorId="75BBD076" wp14:editId="413935A1">
                  <wp:extent cx="92710" cy="123825"/>
                  <wp:effectExtent l="0" t="0" r="0" b="1905"/>
                  <wp:docPr id="2022052315" name="image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052315" name="image83.png"/>
                          <pic:cNvPicPr>
                            <a:picLocks noChangeAspect="1"/>
                          </pic:cNvPicPr>
                        </pic:nvPicPr>
                        <pic:blipFill>
                          <a:blip r:embed="rId60" cstate="print"/>
                          <a:stretch>
                            <a:fillRect/>
                          </a:stretch>
                        </pic:blipFill>
                        <pic:spPr>
                          <a:xfrm>
                            <a:off x="0" y="0"/>
                            <a:ext cx="92963" cy="124205"/>
                          </a:xfrm>
                          <a:prstGeom prst="rect">
                            <a:avLst/>
                          </a:prstGeom>
                        </pic:spPr>
                      </pic:pic>
                    </a:graphicData>
                  </a:graphic>
                </wp:inline>
              </w:drawing>
            </w:r>
            <w:r>
              <w:rPr>
                <w:rFonts w:eastAsia="宋体" w:cs="宋体" w:hint="eastAsia"/>
                <w:color w:val="0D6812"/>
                <w:kern w:val="0"/>
                <w:szCs w:val="21"/>
              </w:rPr>
              <w:t>场所和其他二</w:t>
            </w:r>
            <w:proofErr w:type="gramStart"/>
            <w:r>
              <w:rPr>
                <w:rFonts w:eastAsia="宋体" w:cs="宋体" w:hint="eastAsia"/>
                <w:color w:val="0D6812"/>
                <w:kern w:val="0"/>
                <w:szCs w:val="21"/>
              </w:rPr>
              <w:t>维基础</w:t>
            </w:r>
            <w:proofErr w:type="gramEnd"/>
            <w:r>
              <w:rPr>
                <w:rFonts w:eastAsia="宋体" w:cs="宋体" w:hint="eastAsia"/>
                <w:color w:val="0D6812"/>
                <w:kern w:val="0"/>
                <w:szCs w:val="21"/>
              </w:rPr>
              <w:t>设施提供的储存和其他功能：使用时间（持续时间）和物品占用的面积</w:t>
            </w:r>
          </w:p>
          <w:p w14:paraId="33835917" w14:textId="77777777" w:rsidR="00D16BE9" w:rsidRDefault="00AC4FA2">
            <w:pPr>
              <w:widowControl w:val="0"/>
              <w:autoSpaceDE w:val="0"/>
              <w:autoSpaceDN w:val="0"/>
              <w:spacing w:line="300" w:lineRule="auto"/>
              <w:ind w:firstLine="420"/>
              <w:rPr>
                <w:rFonts w:eastAsia="Arial" w:cs="Arial"/>
                <w:kern w:val="0"/>
                <w:szCs w:val="21"/>
              </w:rPr>
            </w:pPr>
            <w:r>
              <w:rPr>
                <w:rFonts w:eastAsia="Arial" w:cs="Arial"/>
                <w:noProof/>
                <w:kern w:val="0"/>
                <w:position w:val="-2"/>
                <w:szCs w:val="21"/>
              </w:rPr>
              <w:drawing>
                <wp:inline distT="0" distB="0" distL="0" distR="0" wp14:anchorId="4ACB3795" wp14:editId="71201DA7">
                  <wp:extent cx="92710" cy="123825"/>
                  <wp:effectExtent l="0" t="0" r="0" b="1905"/>
                  <wp:docPr id="1515211745" name="image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211745" name="image83.png"/>
                          <pic:cNvPicPr>
                            <a:picLocks noChangeAspect="1"/>
                          </pic:cNvPicPr>
                        </pic:nvPicPr>
                        <pic:blipFill>
                          <a:blip r:embed="rId60" cstate="print"/>
                          <a:stretch>
                            <a:fillRect/>
                          </a:stretch>
                        </pic:blipFill>
                        <pic:spPr>
                          <a:xfrm>
                            <a:off x="0" y="0"/>
                            <a:ext cx="92963" cy="124205"/>
                          </a:xfrm>
                          <a:prstGeom prst="rect">
                            <a:avLst/>
                          </a:prstGeom>
                        </pic:spPr>
                      </pic:pic>
                    </a:graphicData>
                  </a:graphic>
                </wp:inline>
              </w:drawing>
            </w:r>
            <w:r>
              <w:rPr>
                <w:rFonts w:eastAsia="宋体" w:cs="宋体" w:hint="eastAsia"/>
                <w:color w:val="0D6812"/>
                <w:kern w:val="0"/>
                <w:szCs w:val="21"/>
              </w:rPr>
              <w:t>公路、铁路、管道、电缆和其他一维基础设施上的运输和通信：时间（持续时间）和强度（例如不同重量的车辆对路面的磨损影响）或</w:t>
            </w:r>
            <w:r>
              <w:rPr>
                <w:rFonts w:eastAsia="宋体" w:cs="宋体" w:hint="eastAsia"/>
                <w:color w:val="0D6812"/>
                <w:spacing w:val="-4"/>
                <w:kern w:val="0"/>
                <w:szCs w:val="21"/>
              </w:rPr>
              <w:t>使用</w:t>
            </w:r>
            <w:r>
              <w:rPr>
                <w:rFonts w:eastAsia="宋体" w:cs="宋体" w:hint="eastAsia"/>
                <w:color w:val="0D6812"/>
                <w:kern w:val="0"/>
                <w:szCs w:val="21"/>
              </w:rPr>
              <w:t>带宽</w:t>
            </w:r>
            <w:r>
              <w:rPr>
                <w:rFonts w:eastAsia="宋体" w:cs="宋体" w:hint="eastAsia"/>
                <w:color w:val="0D6812"/>
                <w:spacing w:val="-4"/>
                <w:kern w:val="0"/>
                <w:szCs w:val="21"/>
              </w:rPr>
              <w:t>。</w:t>
            </w:r>
          </w:p>
          <w:p w14:paraId="50FD9056" w14:textId="77777777" w:rsidR="00D16BE9" w:rsidRDefault="00AC4FA2">
            <w:pPr>
              <w:widowControl w:val="0"/>
              <w:autoSpaceDE w:val="0"/>
              <w:autoSpaceDN w:val="0"/>
              <w:spacing w:line="300" w:lineRule="auto"/>
              <w:ind w:firstLine="420"/>
              <w:rPr>
                <w:rFonts w:eastAsia="Arial" w:cs="Arial"/>
                <w:kern w:val="0"/>
                <w:szCs w:val="21"/>
              </w:rPr>
            </w:pPr>
            <w:r>
              <w:rPr>
                <w:rFonts w:eastAsia="Arial" w:cs="Arial"/>
                <w:noProof/>
                <w:kern w:val="0"/>
                <w:position w:val="-2"/>
                <w:szCs w:val="21"/>
              </w:rPr>
              <w:drawing>
                <wp:inline distT="0" distB="0" distL="0" distR="0" wp14:anchorId="781E774A" wp14:editId="43D35A2D">
                  <wp:extent cx="92710" cy="123825"/>
                  <wp:effectExtent l="0" t="0" r="0" b="1905"/>
                  <wp:docPr id="14275153" name="image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5153" name="image83.png"/>
                          <pic:cNvPicPr>
                            <a:picLocks noChangeAspect="1"/>
                          </pic:cNvPicPr>
                        </pic:nvPicPr>
                        <pic:blipFill>
                          <a:blip r:embed="rId60" cstate="print"/>
                          <a:stretch>
                            <a:fillRect/>
                          </a:stretch>
                        </pic:blipFill>
                        <pic:spPr>
                          <a:xfrm>
                            <a:off x="0" y="0"/>
                            <a:ext cx="92963" cy="124205"/>
                          </a:xfrm>
                          <a:prstGeom prst="rect">
                            <a:avLst/>
                          </a:prstGeom>
                        </pic:spPr>
                      </pic:pic>
                    </a:graphicData>
                  </a:graphic>
                </wp:inline>
              </w:drawing>
            </w:r>
            <w:r>
              <w:rPr>
                <w:rFonts w:eastAsia="宋体" w:cs="宋体" w:hint="eastAsia"/>
                <w:color w:val="0D6812"/>
                <w:kern w:val="0"/>
                <w:szCs w:val="21"/>
              </w:rPr>
              <w:t>空间加热</w:t>
            </w:r>
            <w:r>
              <w:rPr>
                <w:rFonts w:eastAsia="Arial" w:cs="Arial"/>
                <w:color w:val="0D6812"/>
                <w:kern w:val="0"/>
                <w:szCs w:val="21"/>
              </w:rPr>
              <w:t>/</w:t>
            </w:r>
            <w:r>
              <w:rPr>
                <w:rFonts w:eastAsia="宋体" w:cs="宋体" w:hint="eastAsia"/>
                <w:color w:val="0D6812"/>
                <w:kern w:val="0"/>
                <w:szCs w:val="21"/>
              </w:rPr>
              <w:t>冷却（保持温度）：时间（加热</w:t>
            </w:r>
            <w:r>
              <w:rPr>
                <w:rFonts w:eastAsia="Arial" w:cs="Arial"/>
                <w:color w:val="0D6812"/>
                <w:kern w:val="0"/>
                <w:szCs w:val="21"/>
              </w:rPr>
              <w:t>/</w:t>
            </w:r>
            <w:r>
              <w:rPr>
                <w:rFonts w:eastAsia="宋体" w:cs="宋体" w:hint="eastAsia"/>
                <w:color w:val="0D6812"/>
                <w:kern w:val="0"/>
                <w:szCs w:val="21"/>
              </w:rPr>
              <w:t>冷却的持续时间）和加热</w:t>
            </w:r>
            <w:r>
              <w:rPr>
                <w:rFonts w:eastAsia="Arial" w:cs="Arial"/>
                <w:color w:val="0D6812"/>
                <w:kern w:val="0"/>
                <w:szCs w:val="21"/>
              </w:rPr>
              <w:t>/</w:t>
            </w:r>
            <w:r>
              <w:rPr>
                <w:rFonts w:eastAsia="宋体" w:cs="宋体" w:hint="eastAsia"/>
                <w:color w:val="0D6812"/>
                <w:kern w:val="0"/>
                <w:szCs w:val="21"/>
              </w:rPr>
              <w:t>冷却的面积或体积（取决于空间是按面积使用，如办公室，还是按体积使用，如主食储藏室或零售冰柜）</w:t>
            </w:r>
          </w:p>
          <w:p w14:paraId="2A9709F0" w14:textId="77777777" w:rsidR="00D16BE9" w:rsidRDefault="00AC4FA2">
            <w:pPr>
              <w:widowControl w:val="0"/>
              <w:autoSpaceDE w:val="0"/>
              <w:autoSpaceDN w:val="0"/>
              <w:spacing w:line="300" w:lineRule="auto"/>
              <w:ind w:firstLine="420"/>
              <w:rPr>
                <w:rFonts w:eastAsia="Arial" w:cs="Arial"/>
                <w:kern w:val="0"/>
                <w:szCs w:val="21"/>
              </w:rPr>
            </w:pPr>
            <w:r>
              <w:rPr>
                <w:rFonts w:eastAsia="Arial" w:cs="Arial"/>
                <w:noProof/>
                <w:kern w:val="0"/>
                <w:position w:val="-2"/>
                <w:szCs w:val="21"/>
              </w:rPr>
              <w:drawing>
                <wp:inline distT="0" distB="0" distL="0" distR="0" wp14:anchorId="1E3759C6" wp14:editId="4C7BCA36">
                  <wp:extent cx="92710" cy="123825"/>
                  <wp:effectExtent l="0" t="0" r="0" b="1905"/>
                  <wp:docPr id="426177118" name="image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177118" name="image83.png"/>
                          <pic:cNvPicPr>
                            <a:picLocks noChangeAspect="1"/>
                          </pic:cNvPicPr>
                        </pic:nvPicPr>
                        <pic:blipFill>
                          <a:blip r:embed="rId60" cstate="print"/>
                          <a:stretch>
                            <a:fillRect/>
                          </a:stretch>
                        </pic:blipFill>
                        <pic:spPr>
                          <a:xfrm>
                            <a:off x="0" y="0"/>
                            <a:ext cx="92963" cy="124205"/>
                          </a:xfrm>
                          <a:prstGeom prst="rect">
                            <a:avLst/>
                          </a:prstGeom>
                        </pic:spPr>
                      </pic:pic>
                    </a:graphicData>
                  </a:graphic>
                </wp:inline>
              </w:drawing>
            </w:r>
            <w:r>
              <w:rPr>
                <w:rFonts w:eastAsia="宋体" w:cs="宋体" w:hint="eastAsia"/>
                <w:color w:val="0D6812"/>
                <w:kern w:val="0"/>
                <w:szCs w:val="21"/>
              </w:rPr>
              <w:t>货物加热</w:t>
            </w:r>
            <w:r>
              <w:rPr>
                <w:rFonts w:eastAsia="Arial" w:cs="Arial"/>
                <w:color w:val="0D6812"/>
                <w:kern w:val="0"/>
                <w:szCs w:val="21"/>
              </w:rPr>
              <w:t>/</w:t>
            </w:r>
            <w:r>
              <w:rPr>
                <w:rFonts w:eastAsia="宋体" w:cs="宋体" w:hint="eastAsia"/>
                <w:color w:val="0D6812"/>
                <w:kern w:val="0"/>
                <w:szCs w:val="21"/>
              </w:rPr>
              <w:t>冷却（达到目标温度）：货物的热容量</w:t>
            </w:r>
          </w:p>
          <w:p w14:paraId="7F64F5BB" w14:textId="77777777" w:rsidR="00D16BE9" w:rsidRDefault="00AC4FA2">
            <w:pPr>
              <w:widowControl w:val="0"/>
              <w:autoSpaceDE w:val="0"/>
              <w:autoSpaceDN w:val="0"/>
              <w:spacing w:line="300" w:lineRule="auto"/>
              <w:ind w:firstLine="420"/>
              <w:rPr>
                <w:rFonts w:eastAsia="Arial" w:cs="Arial"/>
                <w:kern w:val="0"/>
                <w:szCs w:val="21"/>
              </w:rPr>
            </w:pPr>
            <w:r>
              <w:rPr>
                <w:rFonts w:eastAsia="Arial" w:cs="Arial"/>
                <w:noProof/>
                <w:kern w:val="0"/>
                <w:position w:val="-2"/>
                <w:szCs w:val="21"/>
              </w:rPr>
              <w:drawing>
                <wp:inline distT="0" distB="0" distL="0" distR="0" wp14:anchorId="440945D2" wp14:editId="32C858B7">
                  <wp:extent cx="92710" cy="123825"/>
                  <wp:effectExtent l="0" t="0" r="0" b="1905"/>
                  <wp:docPr id="45771653" name="image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71653" name="image83.png"/>
                          <pic:cNvPicPr>
                            <a:picLocks noChangeAspect="1"/>
                          </pic:cNvPicPr>
                        </pic:nvPicPr>
                        <pic:blipFill>
                          <a:blip r:embed="rId60" cstate="print"/>
                          <a:stretch>
                            <a:fillRect/>
                          </a:stretch>
                        </pic:blipFill>
                        <pic:spPr>
                          <a:xfrm>
                            <a:off x="0" y="0"/>
                            <a:ext cx="92963" cy="124205"/>
                          </a:xfrm>
                          <a:prstGeom prst="rect">
                            <a:avLst/>
                          </a:prstGeom>
                        </pic:spPr>
                      </pic:pic>
                    </a:graphicData>
                  </a:graphic>
                </wp:inline>
              </w:drawing>
            </w:r>
            <w:r>
              <w:rPr>
                <w:rFonts w:eastAsia="宋体" w:cs="宋体" w:hint="eastAsia"/>
                <w:color w:val="0D6812"/>
                <w:kern w:val="0"/>
                <w:szCs w:val="21"/>
              </w:rPr>
              <w:t>私人行政服务：</w:t>
            </w:r>
            <w:proofErr w:type="gramStart"/>
            <w:r>
              <w:rPr>
                <w:rFonts w:eastAsia="宋体" w:cs="宋体" w:hint="eastAsia"/>
                <w:color w:val="0D6812"/>
                <w:kern w:val="0"/>
                <w:szCs w:val="21"/>
              </w:rPr>
              <w:t>个</w:t>
            </w:r>
            <w:proofErr w:type="gramEnd"/>
            <w:r>
              <w:rPr>
                <w:rFonts w:eastAsia="宋体" w:cs="宋体" w:hint="eastAsia"/>
                <w:color w:val="0D6812"/>
                <w:kern w:val="0"/>
                <w:szCs w:val="21"/>
              </w:rPr>
              <w:t>人时间或行政服务成本或销售市值</w:t>
            </w:r>
          </w:p>
          <w:p w14:paraId="5F33F3F4" w14:textId="77777777" w:rsidR="00D16BE9" w:rsidRDefault="00AC4FA2">
            <w:pPr>
              <w:widowControl w:val="0"/>
              <w:autoSpaceDE w:val="0"/>
              <w:autoSpaceDN w:val="0"/>
              <w:spacing w:line="300" w:lineRule="auto"/>
              <w:ind w:firstLine="420"/>
              <w:rPr>
                <w:rFonts w:eastAsia="Arial" w:cs="Arial"/>
                <w:kern w:val="0"/>
                <w:szCs w:val="21"/>
              </w:rPr>
            </w:pPr>
            <w:r>
              <w:rPr>
                <w:rFonts w:eastAsia="Arial" w:cs="Arial"/>
                <w:noProof/>
                <w:kern w:val="0"/>
                <w:position w:val="-2"/>
                <w:szCs w:val="21"/>
              </w:rPr>
              <w:drawing>
                <wp:inline distT="0" distB="0" distL="0" distR="0" wp14:anchorId="4B002CA3" wp14:editId="60BD3FFB">
                  <wp:extent cx="92710" cy="123825"/>
                  <wp:effectExtent l="0" t="0" r="0" b="1905"/>
                  <wp:docPr id="1159835473" name="image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835473" name="image83.png"/>
                          <pic:cNvPicPr>
                            <a:picLocks noChangeAspect="1"/>
                          </pic:cNvPicPr>
                        </pic:nvPicPr>
                        <pic:blipFill>
                          <a:blip r:embed="rId60" cstate="print"/>
                          <a:stretch>
                            <a:fillRect/>
                          </a:stretch>
                        </pic:blipFill>
                        <pic:spPr>
                          <a:xfrm>
                            <a:off x="0" y="0"/>
                            <a:ext cx="92963" cy="124205"/>
                          </a:xfrm>
                          <a:prstGeom prst="rect">
                            <a:avLst/>
                          </a:prstGeom>
                        </pic:spPr>
                      </pic:pic>
                    </a:graphicData>
                  </a:graphic>
                </wp:inline>
              </w:drawing>
            </w:r>
            <w:r>
              <w:rPr>
                <w:rFonts w:eastAsia="宋体" w:cs="宋体" w:hint="eastAsia"/>
                <w:color w:val="0D6812"/>
                <w:kern w:val="0"/>
                <w:szCs w:val="21"/>
              </w:rPr>
              <w:t>公共行政服务：</w:t>
            </w:r>
            <w:proofErr w:type="gramStart"/>
            <w:r>
              <w:rPr>
                <w:rFonts w:eastAsia="宋体" w:cs="宋体" w:hint="eastAsia"/>
                <w:color w:val="0D6812"/>
                <w:kern w:val="0"/>
                <w:szCs w:val="21"/>
              </w:rPr>
              <w:t>个</w:t>
            </w:r>
            <w:proofErr w:type="gramEnd"/>
            <w:r>
              <w:rPr>
                <w:rFonts w:eastAsia="宋体" w:cs="宋体" w:hint="eastAsia"/>
                <w:color w:val="0D6812"/>
                <w:kern w:val="0"/>
                <w:szCs w:val="21"/>
              </w:rPr>
              <w:t>人时间或收取的行政服务费用或服务的案件数量</w:t>
            </w:r>
          </w:p>
          <w:p w14:paraId="6722BC91" w14:textId="77777777" w:rsidR="00D16BE9" w:rsidRDefault="00AC4FA2">
            <w:pPr>
              <w:widowControl w:val="0"/>
              <w:autoSpaceDE w:val="0"/>
              <w:autoSpaceDN w:val="0"/>
              <w:spacing w:line="300" w:lineRule="auto"/>
              <w:ind w:firstLine="420"/>
              <w:rPr>
                <w:rFonts w:eastAsia="Arial" w:cs="Arial"/>
                <w:kern w:val="0"/>
                <w:szCs w:val="21"/>
              </w:rPr>
            </w:pPr>
            <w:r>
              <w:rPr>
                <w:rFonts w:eastAsia="Arial" w:cs="Arial"/>
                <w:noProof/>
                <w:kern w:val="0"/>
                <w:position w:val="-2"/>
                <w:szCs w:val="21"/>
              </w:rPr>
              <w:drawing>
                <wp:inline distT="0" distB="0" distL="0" distR="0" wp14:anchorId="574C670F" wp14:editId="291A935A">
                  <wp:extent cx="92710" cy="123825"/>
                  <wp:effectExtent l="0" t="0" r="0" b="1905"/>
                  <wp:docPr id="1971440523" name="image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440523" name="image83.png"/>
                          <pic:cNvPicPr>
                            <a:picLocks noChangeAspect="1"/>
                          </pic:cNvPicPr>
                        </pic:nvPicPr>
                        <pic:blipFill>
                          <a:blip r:embed="rId60" cstate="print"/>
                          <a:stretch>
                            <a:fillRect/>
                          </a:stretch>
                        </pic:blipFill>
                        <pic:spPr>
                          <a:xfrm>
                            <a:off x="0" y="0"/>
                            <a:ext cx="92963" cy="124206"/>
                          </a:xfrm>
                          <a:prstGeom prst="rect">
                            <a:avLst/>
                          </a:prstGeom>
                        </pic:spPr>
                      </pic:pic>
                    </a:graphicData>
                  </a:graphic>
                </wp:inline>
              </w:drawing>
            </w:r>
            <w:r>
              <w:rPr>
                <w:rFonts w:eastAsia="宋体" w:cs="宋体" w:hint="eastAsia"/>
                <w:color w:val="0D6812"/>
                <w:kern w:val="0"/>
                <w:szCs w:val="21"/>
              </w:rPr>
              <w:t>清洁服务（类似清洁技术的对象）：清洁的表面积（或作为备用选项：清洁时间（持续时间）</w:t>
            </w:r>
          </w:p>
          <w:p w14:paraId="3AA8FA37" w14:textId="77777777" w:rsidR="00D16BE9" w:rsidRDefault="00AC4FA2">
            <w:pPr>
              <w:widowControl w:val="0"/>
              <w:autoSpaceDE w:val="0"/>
              <w:autoSpaceDN w:val="0"/>
              <w:spacing w:line="300" w:lineRule="auto"/>
              <w:ind w:firstLine="420"/>
              <w:rPr>
                <w:rFonts w:eastAsia="Arial" w:cs="Arial"/>
                <w:kern w:val="0"/>
                <w:szCs w:val="21"/>
              </w:rPr>
            </w:pPr>
            <w:r>
              <w:rPr>
                <w:rFonts w:eastAsia="Arial" w:cs="Arial"/>
                <w:noProof/>
                <w:kern w:val="0"/>
                <w:position w:val="-2"/>
                <w:szCs w:val="21"/>
              </w:rPr>
              <w:drawing>
                <wp:inline distT="0" distB="0" distL="0" distR="0" wp14:anchorId="7B93A28F" wp14:editId="69D030FF">
                  <wp:extent cx="92710" cy="123825"/>
                  <wp:effectExtent l="0" t="0" r="0" b="1905"/>
                  <wp:docPr id="1689903994" name="image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903994" name="image83.png"/>
                          <pic:cNvPicPr>
                            <a:picLocks noChangeAspect="1"/>
                          </pic:cNvPicPr>
                        </pic:nvPicPr>
                        <pic:blipFill>
                          <a:blip r:embed="rId60" cstate="print"/>
                          <a:stretch>
                            <a:fillRect/>
                          </a:stretch>
                        </pic:blipFill>
                        <pic:spPr>
                          <a:xfrm>
                            <a:off x="0" y="0"/>
                            <a:ext cx="92963" cy="124206"/>
                          </a:xfrm>
                          <a:prstGeom prst="rect">
                            <a:avLst/>
                          </a:prstGeom>
                        </pic:spPr>
                      </pic:pic>
                    </a:graphicData>
                  </a:graphic>
                </wp:inline>
              </w:drawing>
            </w:r>
            <w:r>
              <w:rPr>
                <w:rFonts w:eastAsia="宋体" w:cs="宋体" w:hint="eastAsia"/>
                <w:color w:val="0D6812"/>
                <w:kern w:val="0"/>
                <w:szCs w:val="21"/>
              </w:rPr>
              <w:t>保护服务：产品价值在受保护产品中所占的份额，以及</w:t>
            </w:r>
            <w:r>
              <w:rPr>
                <w:rFonts w:eastAsia="Arial" w:cs="Arial"/>
                <w:color w:val="0D6812"/>
                <w:kern w:val="0"/>
                <w:szCs w:val="21"/>
              </w:rPr>
              <w:t>/</w:t>
            </w:r>
            <w:r>
              <w:rPr>
                <w:rFonts w:eastAsia="宋体" w:cs="宋体" w:hint="eastAsia"/>
                <w:color w:val="0D6812"/>
                <w:kern w:val="0"/>
                <w:szCs w:val="21"/>
              </w:rPr>
              <w:t>或产品的生产</w:t>
            </w:r>
            <w:r>
              <w:rPr>
                <w:rFonts w:eastAsia="Arial" w:cs="Arial"/>
                <w:color w:val="0D6812"/>
                <w:kern w:val="0"/>
                <w:szCs w:val="21"/>
              </w:rPr>
              <w:t>/</w:t>
            </w:r>
            <w:r>
              <w:rPr>
                <w:rFonts w:eastAsia="宋体" w:cs="宋体" w:hint="eastAsia"/>
                <w:color w:val="0D6812"/>
                <w:kern w:val="0"/>
                <w:szCs w:val="21"/>
              </w:rPr>
              <w:t>供应设施价值在受保护地点</w:t>
            </w:r>
            <w:r>
              <w:rPr>
                <w:rFonts w:eastAsia="Arial" w:cs="Arial"/>
                <w:color w:val="0D6812"/>
                <w:kern w:val="0"/>
                <w:szCs w:val="21"/>
              </w:rPr>
              <w:t>/</w:t>
            </w:r>
            <w:r>
              <w:rPr>
                <w:rFonts w:eastAsia="宋体" w:cs="宋体" w:hint="eastAsia"/>
                <w:color w:val="0D6812"/>
                <w:kern w:val="0"/>
                <w:szCs w:val="21"/>
              </w:rPr>
              <w:t>对象中所占的份额，取决于保护的目的是什么。</w:t>
            </w:r>
          </w:p>
          <w:p w14:paraId="7F93ED43" w14:textId="77777777" w:rsidR="00D16BE9" w:rsidRDefault="00AC4FA2">
            <w:pPr>
              <w:widowControl w:val="0"/>
              <w:autoSpaceDE w:val="0"/>
              <w:autoSpaceDN w:val="0"/>
              <w:spacing w:line="300" w:lineRule="auto"/>
              <w:ind w:firstLine="420"/>
              <w:rPr>
                <w:rFonts w:eastAsia="Arial" w:cs="Arial"/>
                <w:kern w:val="0"/>
                <w:szCs w:val="21"/>
              </w:rPr>
            </w:pPr>
            <w:r>
              <w:rPr>
                <w:rFonts w:eastAsia="Arial" w:cs="Arial"/>
                <w:noProof/>
                <w:kern w:val="0"/>
                <w:position w:val="-2"/>
                <w:szCs w:val="21"/>
              </w:rPr>
              <w:drawing>
                <wp:inline distT="0" distB="0" distL="0" distR="0" wp14:anchorId="72F499F3" wp14:editId="2CC2EE06">
                  <wp:extent cx="92710" cy="123825"/>
                  <wp:effectExtent l="0" t="0" r="0" b="1905"/>
                  <wp:docPr id="1440905861" name="image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905861" name="image83.png"/>
                          <pic:cNvPicPr>
                            <a:picLocks noChangeAspect="1"/>
                          </pic:cNvPicPr>
                        </pic:nvPicPr>
                        <pic:blipFill>
                          <a:blip r:embed="rId60" cstate="print"/>
                          <a:stretch>
                            <a:fillRect/>
                          </a:stretch>
                        </pic:blipFill>
                        <pic:spPr>
                          <a:xfrm>
                            <a:off x="0" y="0"/>
                            <a:ext cx="92963" cy="124206"/>
                          </a:xfrm>
                          <a:prstGeom prst="rect">
                            <a:avLst/>
                          </a:prstGeom>
                        </pic:spPr>
                      </pic:pic>
                    </a:graphicData>
                  </a:graphic>
                </wp:inline>
              </w:drawing>
            </w:r>
            <w:r>
              <w:rPr>
                <w:rFonts w:eastAsia="宋体" w:cs="宋体" w:hint="eastAsia"/>
                <w:color w:val="0D6812"/>
                <w:kern w:val="0"/>
                <w:szCs w:val="21"/>
              </w:rPr>
              <w:t>营销服务：营销隐含或明确涉及的产品份额（如企业营销：产品价值在企业营业额中的份额）</w:t>
            </w:r>
          </w:p>
          <w:p w14:paraId="69022902" w14:textId="77777777" w:rsidR="00D16BE9" w:rsidRDefault="007021F9">
            <w:pPr>
              <w:widowControl w:val="0"/>
              <w:autoSpaceDE w:val="0"/>
              <w:autoSpaceDN w:val="0"/>
              <w:spacing w:line="300" w:lineRule="auto"/>
              <w:ind w:firstLine="400"/>
              <w:rPr>
                <w:rFonts w:eastAsia="宋体" w:cs="宋体"/>
                <w:color w:val="0D6812"/>
                <w:kern w:val="0"/>
                <w:szCs w:val="21"/>
              </w:rPr>
            </w:pPr>
            <w:r>
              <w:rPr>
                <w:sz w:val="20"/>
                <w:szCs w:val="21"/>
              </w:rPr>
              <w:pict w14:anchorId="4D3221A3">
                <v:shape id="_x0000_i1033" type="#_x0000_t75" style="width:7.5pt;height:9.5pt">
                  <v:imagedata r:id="rId100" o:title=""/>
                </v:shape>
              </w:pict>
            </w:r>
            <w:r w:rsidR="00AC4FA2">
              <w:rPr>
                <w:rFonts w:eastAsia="宋体" w:cs="宋体" w:hint="eastAsia"/>
                <w:color w:val="0D6812"/>
                <w:kern w:val="0"/>
                <w:szCs w:val="21"/>
              </w:rPr>
              <w:t>教学</w:t>
            </w:r>
            <w:r w:rsidR="00AC4FA2">
              <w:rPr>
                <w:rFonts w:eastAsia="Arial" w:cs="Arial"/>
                <w:color w:val="0D6812"/>
                <w:kern w:val="0"/>
                <w:szCs w:val="21"/>
              </w:rPr>
              <w:t>/</w:t>
            </w:r>
            <w:r w:rsidR="00AC4FA2">
              <w:rPr>
                <w:rFonts w:eastAsia="宋体" w:cs="宋体" w:hint="eastAsia"/>
                <w:color w:val="0D6812"/>
                <w:kern w:val="0"/>
                <w:szCs w:val="21"/>
              </w:rPr>
              <w:t>培训服务：培训时间（持续时间）和受教</w:t>
            </w:r>
            <w:r w:rsidR="00AC4FA2">
              <w:rPr>
                <w:rFonts w:eastAsia="Arial" w:cs="Arial"/>
                <w:color w:val="0D6812"/>
                <w:kern w:val="0"/>
                <w:szCs w:val="21"/>
              </w:rPr>
              <w:t>/</w:t>
            </w:r>
            <w:r w:rsidR="00AC4FA2">
              <w:rPr>
                <w:rFonts w:eastAsia="宋体" w:cs="宋体" w:hint="eastAsia"/>
                <w:color w:val="0D6812"/>
                <w:kern w:val="0"/>
                <w:szCs w:val="21"/>
              </w:rPr>
              <w:t>受训人数</w:t>
            </w:r>
          </w:p>
          <w:p w14:paraId="12EC33BB" w14:textId="77777777" w:rsidR="00D16BE9" w:rsidRDefault="007021F9">
            <w:pPr>
              <w:widowControl w:val="0"/>
              <w:autoSpaceDE w:val="0"/>
              <w:autoSpaceDN w:val="0"/>
              <w:spacing w:line="300" w:lineRule="auto"/>
              <w:ind w:firstLine="400"/>
              <w:rPr>
                <w:rFonts w:cs="Arial"/>
                <w:kern w:val="0"/>
                <w:sz w:val="22"/>
              </w:rPr>
            </w:pPr>
            <w:r>
              <w:rPr>
                <w:sz w:val="20"/>
                <w:szCs w:val="21"/>
              </w:rPr>
              <w:pict w14:anchorId="174152AB">
                <v:shape id="_x0000_i1034" type="#_x0000_t75" style="width:7.5pt;height:9.5pt">
                  <v:imagedata r:id="rId102" o:title=""/>
                </v:shape>
              </w:pict>
            </w:r>
            <w:r w:rsidR="00AC4FA2">
              <w:rPr>
                <w:rFonts w:eastAsia="宋体" w:cs="宋体" w:hint="eastAsia"/>
                <w:color w:val="0D6812"/>
                <w:kern w:val="0"/>
                <w:szCs w:val="21"/>
              </w:rPr>
              <w:t>研发服务（类似研发对象）：</w:t>
            </w:r>
            <w:proofErr w:type="gramStart"/>
            <w:r w:rsidR="00AC4FA2">
              <w:rPr>
                <w:rFonts w:eastAsia="宋体" w:cs="宋体" w:hint="eastAsia"/>
                <w:color w:val="0D6812"/>
                <w:kern w:val="0"/>
                <w:szCs w:val="21"/>
              </w:rPr>
              <w:t>个</w:t>
            </w:r>
            <w:proofErr w:type="gramEnd"/>
            <w:r w:rsidR="00AC4FA2">
              <w:rPr>
                <w:rFonts w:eastAsia="宋体" w:cs="宋体" w:hint="eastAsia"/>
                <w:color w:val="0D6812"/>
                <w:kern w:val="0"/>
                <w:szCs w:val="21"/>
              </w:rPr>
              <w:t>人时间或收取的费用</w:t>
            </w:r>
          </w:p>
        </w:tc>
      </w:tr>
      <w:bookmarkEnd w:id="138"/>
    </w:tbl>
    <w:p w14:paraId="4F50641E" w14:textId="77777777" w:rsidR="00D16BE9" w:rsidRDefault="00AC4FA2">
      <w:pPr>
        <w:pStyle w:val="a8"/>
        <w:spacing w:line="300" w:lineRule="auto"/>
        <w:ind w:firstLineChars="200" w:firstLine="420"/>
        <w:jc w:val="both"/>
        <w:rPr>
          <w:rFonts w:eastAsiaTheme="minorEastAsia"/>
          <w:szCs w:val="21"/>
          <w:lang w:eastAsia="zh-CN"/>
        </w:rPr>
      </w:pPr>
      <w:r>
        <w:rPr>
          <w:rFonts w:eastAsiaTheme="minorEastAsia"/>
          <w:szCs w:val="21"/>
          <w:lang w:eastAsia="zh-CN"/>
        </w:rPr>
        <w:br w:type="page"/>
      </w:r>
    </w:p>
    <w:tbl>
      <w:tblPr>
        <w:tblStyle w:val="TableNormal"/>
        <w:tblW w:w="9470" w:type="dxa"/>
        <w:tblInd w:w="-625" w:type="dxa"/>
        <w:tblLayout w:type="fixed"/>
        <w:tblLook w:val="04A0" w:firstRow="1" w:lastRow="0" w:firstColumn="1" w:lastColumn="0" w:noHBand="0" w:noVBand="1"/>
      </w:tblPr>
      <w:tblGrid>
        <w:gridCol w:w="9470"/>
      </w:tblGrid>
      <w:tr w:rsidR="00D16BE9" w14:paraId="3F1404DC" w14:textId="77777777">
        <w:trPr>
          <w:trHeight w:val="543"/>
        </w:trPr>
        <w:tc>
          <w:tcPr>
            <w:tcW w:w="9470" w:type="dxa"/>
            <w:tcBorders>
              <w:top w:val="dotDash" w:sz="18" w:space="0" w:color="008000"/>
              <w:left w:val="dotDash" w:sz="18" w:space="0" w:color="008000"/>
              <w:bottom w:val="dashSmallGap" w:sz="4" w:space="0" w:color="000000"/>
              <w:right w:val="dotDash" w:sz="18" w:space="0" w:color="008000"/>
            </w:tcBorders>
          </w:tcPr>
          <w:p w14:paraId="5A1DAA1D" w14:textId="77777777" w:rsidR="00D16BE9" w:rsidRDefault="00AC4FA2">
            <w:pPr>
              <w:pStyle w:val="TableParagraph"/>
              <w:spacing w:before="0" w:line="300" w:lineRule="auto"/>
              <w:ind w:left="0" w:firstLineChars="200" w:firstLine="482"/>
              <w:jc w:val="center"/>
              <w:rPr>
                <w:rFonts w:ascii="Times New Roman" w:hAnsi="Times New Roman"/>
                <w:b/>
                <w:sz w:val="24"/>
                <w:lang w:eastAsia="zh-CN"/>
              </w:rPr>
            </w:pPr>
            <w:r>
              <w:rPr>
                <w:rFonts w:ascii="Times New Roman" w:hAnsi="Times New Roman"/>
                <w:b/>
                <w:color w:val="003300"/>
                <w:sz w:val="24"/>
                <w:lang w:eastAsia="zh-CN"/>
              </w:rPr>
              <w:lastRenderedPageBreak/>
              <w:t>规定：</w:t>
            </w:r>
            <w:r>
              <w:rPr>
                <w:rFonts w:ascii="Times New Roman" w:hAnsi="Times New Roman"/>
                <w:b/>
                <w:color w:val="003300"/>
                <w:sz w:val="24"/>
                <w:lang w:eastAsia="zh-CN"/>
              </w:rPr>
              <w:t xml:space="preserve">7.9.3 </w:t>
            </w:r>
            <w:r>
              <w:rPr>
                <w:rFonts w:ascii="Times New Roman" w:hAnsi="Times New Roman"/>
                <w:b/>
                <w:color w:val="003300"/>
                <w:sz w:val="24"/>
                <w:lang w:eastAsia="zh-CN"/>
              </w:rPr>
              <w:t>通过</w:t>
            </w:r>
            <w:r>
              <w:rPr>
                <w:rFonts w:ascii="Times New Roman" w:hAnsi="Times New Roman"/>
                <w:b/>
                <w:color w:val="003300"/>
                <w:spacing w:val="-2"/>
                <w:sz w:val="24"/>
                <w:lang w:eastAsia="zh-CN"/>
              </w:rPr>
              <w:t>分配</w:t>
            </w:r>
            <w:r>
              <w:rPr>
                <w:rFonts w:ascii="Times New Roman" w:hAnsi="Times New Roman"/>
                <w:b/>
                <w:color w:val="003300"/>
                <w:sz w:val="24"/>
                <w:lang w:eastAsia="zh-CN"/>
              </w:rPr>
              <w:t>解决多功能性问题</w:t>
            </w:r>
          </w:p>
        </w:tc>
      </w:tr>
      <w:tr w:rsidR="00D16BE9" w14:paraId="3D64333B" w14:textId="77777777">
        <w:trPr>
          <w:trHeight w:val="5140"/>
        </w:trPr>
        <w:tc>
          <w:tcPr>
            <w:tcW w:w="9470" w:type="dxa"/>
            <w:tcBorders>
              <w:top w:val="dashSmallGap" w:sz="4" w:space="0" w:color="000000"/>
              <w:left w:val="dotDash" w:sz="18" w:space="0" w:color="008000"/>
              <w:right w:val="single" w:sz="12" w:space="0" w:color="FF0000"/>
            </w:tcBorders>
          </w:tcPr>
          <w:p w14:paraId="7E0B3C17" w14:textId="77777777" w:rsidR="00D16BE9" w:rsidRDefault="00AC4FA2">
            <w:pPr>
              <w:pStyle w:val="TableParagraph"/>
              <w:spacing w:before="0" w:line="300" w:lineRule="auto"/>
              <w:ind w:left="0" w:firstLineChars="200" w:firstLine="420"/>
              <w:jc w:val="both"/>
              <w:rPr>
                <w:rFonts w:ascii="Times New Roman" w:hAnsi="Times New Roman"/>
                <w:sz w:val="21"/>
                <w:szCs w:val="21"/>
                <w:lang w:eastAsia="zh-CN"/>
              </w:rPr>
            </w:pPr>
            <w:r>
              <w:rPr>
                <w:rFonts w:ascii="Times New Roman" w:hAnsi="Times New Roman"/>
                <w:color w:val="0D6812"/>
                <w:sz w:val="21"/>
                <w:szCs w:val="21"/>
                <w:lang w:eastAsia="zh-CN"/>
              </w:rPr>
              <w:t>研发</w:t>
            </w:r>
            <w:r>
              <w:rPr>
                <w:rFonts w:ascii="Times New Roman" w:hAnsi="Times New Roman"/>
                <w:color w:val="0D6812"/>
                <w:spacing w:val="-2"/>
                <w:sz w:val="21"/>
                <w:szCs w:val="21"/>
                <w:lang w:eastAsia="zh-CN"/>
              </w:rPr>
              <w:t>服务</w:t>
            </w:r>
          </w:p>
          <w:p w14:paraId="100D4C33" w14:textId="77777777" w:rsidR="00D16BE9" w:rsidRDefault="00AC4FA2">
            <w:pPr>
              <w:pStyle w:val="TableParagraph"/>
              <w:spacing w:before="0" w:line="300" w:lineRule="auto"/>
              <w:ind w:left="0" w:firstLineChars="200" w:firstLine="420"/>
              <w:jc w:val="both"/>
              <w:rPr>
                <w:rFonts w:ascii="Times New Roman" w:hAnsi="Times New Roman"/>
                <w:b/>
                <w:sz w:val="21"/>
                <w:szCs w:val="21"/>
                <w:lang w:eastAsia="zh-CN"/>
              </w:rPr>
            </w:pPr>
            <w:proofErr w:type="spellStart"/>
            <w:r>
              <w:rPr>
                <w:rFonts w:ascii="Times New Roman" w:hAnsi="Times New Roman"/>
                <w:color w:val="0D6812"/>
                <w:sz w:val="21"/>
                <w:szCs w:val="21"/>
                <w:lang w:eastAsia="zh-CN"/>
              </w:rPr>
              <w:t>III.b.ii</w:t>
            </w:r>
            <w:proofErr w:type="spellEnd"/>
            <w:r>
              <w:rPr>
                <w:rFonts w:ascii="Times New Roman" w:hAnsi="Times New Roman"/>
                <w:color w:val="0D6812"/>
                <w:sz w:val="21"/>
                <w:szCs w:val="21"/>
                <w:lang w:eastAsia="zh-CN"/>
              </w:rPr>
              <w:t xml:space="preserve">) </w:t>
            </w:r>
            <w:r>
              <w:rPr>
                <w:rFonts w:ascii="Times New Roman" w:hAnsi="Times New Roman"/>
                <w:b/>
                <w:color w:val="0D6812"/>
                <w:sz w:val="21"/>
                <w:szCs w:val="21"/>
                <w:lang w:eastAsia="zh-CN"/>
              </w:rPr>
              <w:t>生产</w:t>
            </w:r>
            <w:r>
              <w:rPr>
                <w:rFonts w:ascii="Times New Roman" w:hAnsi="Times New Roman"/>
                <w:b/>
                <w:color w:val="0D6812"/>
                <w:spacing w:val="-2"/>
                <w:sz w:val="21"/>
                <w:szCs w:val="21"/>
                <w:lang w:eastAsia="zh-CN"/>
              </w:rPr>
              <w:t>过程：</w:t>
            </w:r>
          </w:p>
          <w:p w14:paraId="6930EE28" w14:textId="77777777" w:rsidR="00D16BE9" w:rsidRDefault="00AC4FA2">
            <w:pPr>
              <w:pStyle w:val="TableParagraph"/>
              <w:spacing w:before="0" w:line="300" w:lineRule="auto"/>
              <w:ind w:left="0" w:firstLineChars="200" w:firstLine="420"/>
              <w:jc w:val="both"/>
              <w:rPr>
                <w:rFonts w:ascii="Times New Roman" w:hAnsi="Times New Roman"/>
                <w:sz w:val="21"/>
                <w:szCs w:val="21"/>
                <w:lang w:eastAsia="zh-CN"/>
              </w:rPr>
            </w:pPr>
            <w:r>
              <w:rPr>
                <w:rFonts w:ascii="Times New Roman" w:hAnsi="Times New Roman"/>
                <w:noProof/>
                <w:position w:val="-2"/>
                <w:sz w:val="21"/>
                <w:szCs w:val="21"/>
              </w:rPr>
              <w:drawing>
                <wp:inline distT="0" distB="0" distL="0" distR="0" wp14:anchorId="400D258A" wp14:editId="5365FA8B">
                  <wp:extent cx="92710" cy="123825"/>
                  <wp:effectExtent l="0" t="0" r="0" b="1905"/>
                  <wp:docPr id="881" name="image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 name="image83.png"/>
                          <pic:cNvPicPr>
                            <a:picLocks noChangeAspect="1"/>
                          </pic:cNvPicPr>
                        </pic:nvPicPr>
                        <pic:blipFill>
                          <a:blip r:embed="rId60" cstate="print"/>
                          <a:stretch>
                            <a:fillRect/>
                          </a:stretch>
                        </pic:blipFill>
                        <pic:spPr>
                          <a:xfrm>
                            <a:off x="0" y="0"/>
                            <a:ext cx="92963" cy="124205"/>
                          </a:xfrm>
                          <a:prstGeom prst="rect">
                            <a:avLst/>
                          </a:prstGeom>
                        </pic:spPr>
                      </pic:pic>
                    </a:graphicData>
                  </a:graphic>
                </wp:inline>
              </w:drawing>
            </w:r>
            <w:r>
              <w:rPr>
                <w:rFonts w:ascii="Times New Roman" w:hAnsi="Times New Roman"/>
                <w:color w:val="0D6812"/>
                <w:sz w:val="21"/>
                <w:szCs w:val="21"/>
                <w:lang w:eastAsia="zh-CN"/>
              </w:rPr>
              <w:t>提取过程：对于与过程有关的流程，市场价值；对于与产品有关的流程，副产品的具体物理特性</w:t>
            </w:r>
          </w:p>
          <w:p w14:paraId="152D6620" w14:textId="77777777" w:rsidR="00D16BE9" w:rsidRDefault="00AC4FA2">
            <w:pPr>
              <w:pStyle w:val="TableParagraph"/>
              <w:spacing w:before="0" w:line="300" w:lineRule="auto"/>
              <w:ind w:left="0" w:firstLineChars="200" w:firstLine="420"/>
              <w:jc w:val="both"/>
              <w:rPr>
                <w:rFonts w:ascii="Times New Roman" w:hAnsi="Times New Roman"/>
                <w:sz w:val="21"/>
                <w:szCs w:val="21"/>
                <w:lang w:eastAsia="zh-CN"/>
              </w:rPr>
            </w:pPr>
            <w:r>
              <w:rPr>
                <w:rFonts w:ascii="Times New Roman" w:hAnsi="Times New Roman"/>
                <w:noProof/>
                <w:position w:val="-2"/>
                <w:sz w:val="21"/>
                <w:szCs w:val="21"/>
              </w:rPr>
              <w:drawing>
                <wp:inline distT="0" distB="0" distL="0" distR="0" wp14:anchorId="0A49976B" wp14:editId="44428D15">
                  <wp:extent cx="92710" cy="123825"/>
                  <wp:effectExtent l="0" t="0" r="0" b="1905"/>
                  <wp:docPr id="883" name="image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 name="image83.png"/>
                          <pic:cNvPicPr>
                            <a:picLocks noChangeAspect="1"/>
                          </pic:cNvPicPr>
                        </pic:nvPicPr>
                        <pic:blipFill>
                          <a:blip r:embed="rId60" cstate="print"/>
                          <a:stretch>
                            <a:fillRect/>
                          </a:stretch>
                        </pic:blipFill>
                        <pic:spPr>
                          <a:xfrm>
                            <a:off x="0" y="0"/>
                            <a:ext cx="92963" cy="124205"/>
                          </a:xfrm>
                          <a:prstGeom prst="rect">
                            <a:avLst/>
                          </a:prstGeom>
                        </pic:spPr>
                      </pic:pic>
                    </a:graphicData>
                  </a:graphic>
                </wp:inline>
              </w:drawing>
            </w:r>
            <w:r>
              <w:rPr>
                <w:rFonts w:ascii="Times New Roman" w:hAnsi="Times New Roman"/>
                <w:color w:val="0D6812"/>
                <w:sz w:val="21"/>
                <w:szCs w:val="21"/>
                <w:lang w:eastAsia="zh-CN"/>
              </w:rPr>
              <w:t>化学转换和废物处理（包括焚化）：待分配流量的量变取决于系统提供的产品或功能的量变。如果未知：决定其他流量数量的化学或物理特性</w:t>
            </w:r>
          </w:p>
          <w:p w14:paraId="09B39B31" w14:textId="77777777" w:rsidR="00D16BE9" w:rsidRDefault="00AC4FA2">
            <w:pPr>
              <w:pStyle w:val="TableParagraph"/>
              <w:spacing w:before="0" w:line="300" w:lineRule="auto"/>
              <w:ind w:left="0" w:firstLineChars="200" w:firstLine="420"/>
              <w:jc w:val="both"/>
              <w:rPr>
                <w:rFonts w:ascii="Times New Roman" w:hAnsi="Times New Roman"/>
                <w:sz w:val="21"/>
                <w:szCs w:val="21"/>
                <w:lang w:eastAsia="zh-CN"/>
              </w:rPr>
            </w:pPr>
            <w:r>
              <w:rPr>
                <w:rFonts w:ascii="Times New Roman" w:hAnsi="Times New Roman"/>
                <w:noProof/>
                <w:position w:val="-2"/>
                <w:sz w:val="21"/>
                <w:szCs w:val="21"/>
              </w:rPr>
              <w:drawing>
                <wp:inline distT="0" distB="0" distL="0" distR="0" wp14:anchorId="482B34B9" wp14:editId="3C926BBB">
                  <wp:extent cx="92710" cy="123825"/>
                  <wp:effectExtent l="0" t="0" r="0" b="1905"/>
                  <wp:docPr id="885" name="image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 name="image83.png"/>
                          <pic:cNvPicPr>
                            <a:picLocks noChangeAspect="1"/>
                          </pic:cNvPicPr>
                        </pic:nvPicPr>
                        <pic:blipFill>
                          <a:blip r:embed="rId60" cstate="print"/>
                          <a:stretch>
                            <a:fillRect/>
                          </a:stretch>
                        </pic:blipFill>
                        <pic:spPr>
                          <a:xfrm>
                            <a:off x="0" y="0"/>
                            <a:ext cx="92963" cy="124205"/>
                          </a:xfrm>
                          <a:prstGeom prst="rect">
                            <a:avLst/>
                          </a:prstGeom>
                        </pic:spPr>
                      </pic:pic>
                    </a:graphicData>
                  </a:graphic>
                </wp:inline>
              </w:drawing>
            </w:r>
            <w:r>
              <w:rPr>
                <w:rFonts w:ascii="Times New Roman" w:hAnsi="Times New Roman"/>
                <w:color w:val="0D6812"/>
                <w:sz w:val="21"/>
                <w:szCs w:val="21"/>
                <w:lang w:eastAsia="zh-CN"/>
              </w:rPr>
              <w:t>制造（包括物理变化过程）和机械废物处理：长度、表面、体积或质量或项目数或处理时间</w:t>
            </w:r>
          </w:p>
          <w:p w14:paraId="4A5557CE" w14:textId="77777777" w:rsidR="00D16BE9" w:rsidRDefault="00AC4FA2">
            <w:pPr>
              <w:pStyle w:val="TableParagraph"/>
              <w:spacing w:before="0" w:line="300" w:lineRule="auto"/>
              <w:ind w:left="0" w:firstLineChars="200" w:firstLine="420"/>
              <w:jc w:val="both"/>
              <w:rPr>
                <w:rFonts w:ascii="Times New Roman" w:hAnsi="Times New Roman"/>
                <w:sz w:val="21"/>
                <w:szCs w:val="21"/>
                <w:lang w:eastAsia="zh-CN"/>
              </w:rPr>
            </w:pPr>
            <w:r>
              <w:rPr>
                <w:rFonts w:ascii="Times New Roman" w:hAnsi="Times New Roman"/>
                <w:noProof/>
                <w:position w:val="-2"/>
                <w:sz w:val="21"/>
                <w:szCs w:val="21"/>
              </w:rPr>
              <w:drawing>
                <wp:inline distT="0" distB="0" distL="0" distR="0" wp14:anchorId="583BCC8F" wp14:editId="09236BCF">
                  <wp:extent cx="92710" cy="123825"/>
                  <wp:effectExtent l="0" t="0" r="0" b="1905"/>
                  <wp:docPr id="887" name="image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 name="image83.png"/>
                          <pic:cNvPicPr>
                            <a:picLocks noChangeAspect="1"/>
                          </pic:cNvPicPr>
                        </pic:nvPicPr>
                        <pic:blipFill>
                          <a:blip r:embed="rId60" cstate="print"/>
                          <a:stretch>
                            <a:fillRect/>
                          </a:stretch>
                        </pic:blipFill>
                        <pic:spPr>
                          <a:xfrm>
                            <a:off x="0" y="0"/>
                            <a:ext cx="92963" cy="124205"/>
                          </a:xfrm>
                          <a:prstGeom prst="rect">
                            <a:avLst/>
                          </a:prstGeom>
                        </pic:spPr>
                      </pic:pic>
                    </a:graphicData>
                  </a:graphic>
                </wp:inline>
              </w:drawing>
            </w:r>
            <w:r>
              <w:rPr>
                <w:rFonts w:ascii="Times New Roman" w:hAnsi="Times New Roman"/>
                <w:color w:val="0D6812"/>
                <w:sz w:val="21"/>
                <w:szCs w:val="21"/>
                <w:lang w:eastAsia="zh-CN"/>
              </w:rPr>
              <w:t>回收、能源回收、再利用：见</w:t>
            </w:r>
            <w:r w:rsidR="00000000">
              <w:fldChar w:fldCharType="begin"/>
            </w:r>
            <w:r w:rsidR="00000000">
              <w:rPr>
                <w:lang w:eastAsia="zh-CN"/>
              </w:rPr>
              <w:instrText>HYPERLINK \l "_bookmark285"</w:instrText>
            </w:r>
            <w:r w:rsidR="00000000">
              <w:fldChar w:fldCharType="separate"/>
            </w:r>
            <w:r>
              <w:rPr>
                <w:rFonts w:ascii="Times New Roman" w:hAnsi="Times New Roman"/>
                <w:color w:val="0D6812"/>
                <w:sz w:val="21"/>
                <w:szCs w:val="21"/>
                <w:lang w:eastAsia="zh-CN"/>
              </w:rPr>
              <w:t>7.9.3</w:t>
            </w:r>
            <w:r w:rsidR="00000000">
              <w:rPr>
                <w:rFonts w:ascii="Times New Roman" w:hAnsi="Times New Roman"/>
                <w:color w:val="0D6812"/>
                <w:sz w:val="21"/>
                <w:szCs w:val="21"/>
                <w:lang w:eastAsia="zh-CN"/>
              </w:rPr>
              <w:fldChar w:fldCharType="end"/>
            </w:r>
            <w:r>
              <w:rPr>
                <w:rFonts w:ascii="Times New Roman" w:hAnsi="Times New Roman"/>
                <w:color w:val="0D6812"/>
                <w:sz w:val="21"/>
                <w:szCs w:val="21"/>
                <w:lang w:eastAsia="zh-CN"/>
              </w:rPr>
              <w:t>章</w:t>
            </w:r>
            <w:r>
              <w:rPr>
                <w:rFonts w:ascii="Times New Roman" w:eastAsia="宋体" w:hAnsi="Times New Roman" w:cs="宋体" w:hint="eastAsia"/>
                <w:color w:val="0D6812"/>
                <w:sz w:val="21"/>
                <w:szCs w:val="21"/>
                <w:lang w:eastAsia="zh-CN"/>
              </w:rPr>
              <w:t>的</w:t>
            </w:r>
            <w:r>
              <w:rPr>
                <w:rFonts w:ascii="Times New Roman" w:hAnsi="Times New Roman"/>
                <w:color w:val="0D6812"/>
                <w:sz w:val="21"/>
                <w:szCs w:val="21"/>
                <w:lang w:eastAsia="zh-CN"/>
              </w:rPr>
              <w:t>具体规定</w:t>
            </w:r>
            <w:r>
              <w:rPr>
                <w:rFonts w:ascii="Times New Roman" w:eastAsia="宋体" w:hAnsi="Times New Roman" w:cs="宋体" w:hint="eastAsia"/>
                <w:color w:val="0D6812"/>
                <w:sz w:val="21"/>
                <w:szCs w:val="21"/>
                <w:lang w:eastAsia="zh-CN"/>
              </w:rPr>
              <w:t>，关于</w:t>
            </w:r>
            <w:r>
              <w:rPr>
                <w:rFonts w:ascii="Times New Roman" w:hAnsi="Times New Roman"/>
                <w:color w:val="0D6812"/>
                <w:sz w:val="21"/>
                <w:szCs w:val="21"/>
                <w:lang w:eastAsia="zh-CN"/>
              </w:rPr>
              <w:t>废物投入分配的详细情况见附件</w:t>
            </w:r>
            <w:r>
              <w:rPr>
                <w:rFonts w:ascii="Times New Roman" w:hAnsi="Times New Roman"/>
                <w:color w:val="0D6812"/>
                <w:sz w:val="21"/>
                <w:szCs w:val="21"/>
                <w:lang w:eastAsia="zh-CN"/>
              </w:rPr>
              <w:t xml:space="preserve"> </w:t>
            </w:r>
            <w:hyperlink w:anchor="_bookmark371" w:history="1">
              <w:r>
                <w:rPr>
                  <w:rFonts w:ascii="Times New Roman" w:hAnsi="Times New Roman"/>
                  <w:color w:val="0D6812"/>
                  <w:spacing w:val="-2"/>
                  <w:sz w:val="21"/>
                  <w:szCs w:val="21"/>
                  <w:lang w:eastAsia="zh-CN"/>
                </w:rPr>
                <w:t>14.4</w:t>
              </w:r>
            </w:hyperlink>
            <w:r>
              <w:rPr>
                <w:rFonts w:ascii="Times New Roman" w:hAnsi="Times New Roman"/>
                <w:color w:val="0D6812"/>
                <w:spacing w:val="-2"/>
                <w:sz w:val="21"/>
                <w:szCs w:val="21"/>
                <w:lang w:eastAsia="zh-CN"/>
              </w:rPr>
              <w:t>。</w:t>
            </w:r>
          </w:p>
          <w:p w14:paraId="47164BBC" w14:textId="77777777" w:rsidR="00D16BE9" w:rsidRDefault="00AC4FA2">
            <w:pPr>
              <w:pStyle w:val="TableParagraph"/>
              <w:spacing w:before="0" w:line="300" w:lineRule="auto"/>
              <w:ind w:left="0" w:firstLineChars="200" w:firstLine="420"/>
              <w:jc w:val="both"/>
              <w:rPr>
                <w:rFonts w:ascii="Times New Roman" w:hAnsi="Times New Roman"/>
                <w:lang w:eastAsia="zh-CN"/>
              </w:rPr>
            </w:pPr>
            <w:r>
              <w:rPr>
                <w:rFonts w:ascii="Times New Roman" w:hAnsi="Times New Roman"/>
                <w:noProof/>
                <w:position w:val="-2"/>
                <w:sz w:val="21"/>
                <w:szCs w:val="21"/>
              </w:rPr>
              <w:drawing>
                <wp:inline distT="0" distB="0" distL="0" distR="0" wp14:anchorId="2EEBA038" wp14:editId="206E4AC7">
                  <wp:extent cx="92710" cy="123825"/>
                  <wp:effectExtent l="0" t="0" r="0" b="1905"/>
                  <wp:docPr id="889" name="image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 name="image83.png"/>
                          <pic:cNvPicPr>
                            <a:picLocks noChangeAspect="1"/>
                          </pic:cNvPicPr>
                        </pic:nvPicPr>
                        <pic:blipFill>
                          <a:blip r:embed="rId60" cstate="print"/>
                          <a:stretch>
                            <a:fillRect/>
                          </a:stretch>
                        </pic:blipFill>
                        <pic:spPr>
                          <a:xfrm>
                            <a:off x="0" y="0"/>
                            <a:ext cx="92963" cy="124205"/>
                          </a:xfrm>
                          <a:prstGeom prst="rect">
                            <a:avLst/>
                          </a:prstGeom>
                        </pic:spPr>
                      </pic:pic>
                    </a:graphicData>
                  </a:graphic>
                </wp:inline>
              </w:drawing>
            </w:r>
            <w:r>
              <w:rPr>
                <w:rFonts w:ascii="Times New Roman" w:hAnsi="Times New Roman"/>
                <w:color w:val="0D6812"/>
                <w:sz w:val="21"/>
                <w:szCs w:val="21"/>
                <w:lang w:eastAsia="zh-CN"/>
              </w:rPr>
              <w:t>由其他资本货物直接投入多功能工艺的一般工艺（如加工机器本身，但不包括建筑物等）：使用时间（持续时间）或生产货物的质量、体积、长度</w:t>
            </w:r>
          </w:p>
        </w:tc>
      </w:tr>
      <w:tr w:rsidR="00D16BE9" w14:paraId="60F9D07C" w14:textId="77777777">
        <w:trPr>
          <w:trHeight w:val="676"/>
        </w:trPr>
        <w:tc>
          <w:tcPr>
            <w:tcW w:w="9470" w:type="dxa"/>
            <w:tcBorders>
              <w:left w:val="dotDash" w:sz="18" w:space="0" w:color="008000"/>
              <w:right w:val="single" w:sz="12" w:space="0" w:color="FF0000"/>
            </w:tcBorders>
          </w:tcPr>
          <w:p w14:paraId="480E204C" w14:textId="77777777" w:rsidR="00D16BE9" w:rsidRDefault="00AC4FA2">
            <w:pPr>
              <w:pStyle w:val="TableParagraph"/>
              <w:spacing w:before="0" w:line="300" w:lineRule="auto"/>
              <w:ind w:left="0" w:firstLineChars="200" w:firstLine="420"/>
              <w:rPr>
                <w:rFonts w:ascii="Times New Roman" w:hAnsi="Times New Roman"/>
                <w:sz w:val="21"/>
                <w:szCs w:val="21"/>
                <w:lang w:eastAsia="zh-CN"/>
              </w:rPr>
            </w:pPr>
            <w:proofErr w:type="spellStart"/>
            <w:r>
              <w:rPr>
                <w:rFonts w:ascii="Times New Roman" w:hAnsi="Times New Roman"/>
                <w:color w:val="0D6812"/>
                <w:sz w:val="21"/>
                <w:szCs w:val="21"/>
                <w:lang w:eastAsia="zh-CN"/>
              </w:rPr>
              <w:t>III.c</w:t>
            </w:r>
            <w:proofErr w:type="spellEnd"/>
            <w:r>
              <w:rPr>
                <w:rFonts w:ascii="Times New Roman" w:hAnsi="Times New Roman"/>
                <w:color w:val="0D6812"/>
                <w:sz w:val="21"/>
                <w:szCs w:val="21"/>
                <w:lang w:eastAsia="zh-CN"/>
              </w:rPr>
              <w:t xml:space="preserve">) </w:t>
            </w:r>
            <w:r>
              <w:rPr>
                <w:rFonts w:ascii="Times New Roman" w:hAnsi="Times New Roman"/>
                <w:b/>
                <w:color w:val="0D6812"/>
                <w:sz w:val="21"/>
                <w:szCs w:val="21"/>
                <w:lang w:eastAsia="zh-CN"/>
              </w:rPr>
              <w:t>说明从清单中选择的理由：</w:t>
            </w:r>
            <w:r>
              <w:rPr>
                <w:rFonts w:ascii="Times New Roman" w:hAnsi="Times New Roman"/>
                <w:color w:val="0D6812"/>
                <w:sz w:val="21"/>
                <w:szCs w:val="21"/>
                <w:lang w:eastAsia="zh-CN"/>
              </w:rPr>
              <w:t>如果上述规定中给出了备选方案，则应简明扼要地说明所选方案的理由。</w:t>
            </w:r>
          </w:p>
        </w:tc>
      </w:tr>
      <w:tr w:rsidR="00D16BE9" w14:paraId="64B8C415" w14:textId="77777777">
        <w:trPr>
          <w:trHeight w:val="1155"/>
        </w:trPr>
        <w:tc>
          <w:tcPr>
            <w:tcW w:w="9470" w:type="dxa"/>
            <w:tcBorders>
              <w:left w:val="dotDash" w:sz="18" w:space="0" w:color="008000"/>
              <w:right w:val="single" w:sz="12" w:space="0" w:color="FF0000"/>
            </w:tcBorders>
          </w:tcPr>
          <w:p w14:paraId="6AC00CD2" w14:textId="77777777" w:rsidR="00D16BE9" w:rsidRDefault="00AC4FA2">
            <w:pPr>
              <w:pStyle w:val="TableParagraph"/>
              <w:spacing w:before="0" w:line="300" w:lineRule="auto"/>
              <w:ind w:left="0" w:firstLineChars="200" w:firstLine="420"/>
              <w:jc w:val="both"/>
              <w:rPr>
                <w:rFonts w:ascii="Times New Roman" w:hAnsi="Times New Roman"/>
                <w:sz w:val="21"/>
                <w:szCs w:val="21"/>
                <w:lang w:eastAsia="zh-CN"/>
              </w:rPr>
            </w:pPr>
            <w:proofErr w:type="spellStart"/>
            <w:r>
              <w:rPr>
                <w:rFonts w:ascii="Times New Roman" w:hAnsi="Times New Roman"/>
                <w:color w:val="0D6812"/>
                <w:sz w:val="21"/>
                <w:szCs w:val="21"/>
                <w:lang w:eastAsia="zh-CN"/>
              </w:rPr>
              <w:t>III.d</w:t>
            </w:r>
            <w:proofErr w:type="spellEnd"/>
            <w:r>
              <w:rPr>
                <w:rFonts w:ascii="Times New Roman" w:hAnsi="Times New Roman"/>
                <w:color w:val="0D6812"/>
                <w:sz w:val="21"/>
                <w:szCs w:val="21"/>
                <w:lang w:eastAsia="zh-CN"/>
              </w:rPr>
              <w:t xml:space="preserve">) </w:t>
            </w:r>
            <w:r>
              <w:rPr>
                <w:rFonts w:ascii="Times New Roman" w:hAnsi="Times New Roman"/>
                <w:b/>
                <w:color w:val="0D6812"/>
                <w:sz w:val="21"/>
                <w:szCs w:val="21"/>
                <w:lang w:eastAsia="zh-CN"/>
              </w:rPr>
              <w:t>说明其他标准的理由：</w:t>
            </w:r>
            <w:r>
              <w:rPr>
                <w:rFonts w:ascii="Times New Roman" w:hAnsi="Times New Roman"/>
                <w:color w:val="0D6812"/>
                <w:sz w:val="21"/>
                <w:szCs w:val="21"/>
                <w:lang w:eastAsia="zh-CN"/>
              </w:rPr>
              <w:t>如果采用的是上文没有列出的其他特定关系，则应按照文中给出的指导意见，简明扼要地说明选择的理由，包括解释为什么缺省规定都不适用或最合适的规定。</w:t>
            </w:r>
          </w:p>
        </w:tc>
      </w:tr>
      <w:tr w:rsidR="00D16BE9" w14:paraId="0999D3C0" w14:textId="77777777">
        <w:trPr>
          <w:trHeight w:val="1568"/>
        </w:trPr>
        <w:tc>
          <w:tcPr>
            <w:tcW w:w="9470" w:type="dxa"/>
            <w:tcBorders>
              <w:left w:val="dotDash" w:sz="18" w:space="0" w:color="008000"/>
              <w:right w:val="single" w:sz="12" w:space="0" w:color="FF0000"/>
            </w:tcBorders>
          </w:tcPr>
          <w:p w14:paraId="1F4733C5" w14:textId="77777777" w:rsidR="00D16BE9" w:rsidRDefault="00AC4FA2">
            <w:pPr>
              <w:pStyle w:val="TableParagraph"/>
              <w:spacing w:before="0" w:line="300" w:lineRule="auto"/>
              <w:ind w:left="0" w:firstLineChars="200" w:firstLine="420"/>
              <w:jc w:val="both"/>
              <w:rPr>
                <w:rFonts w:ascii="Times New Roman" w:hAnsi="Times New Roman"/>
                <w:sz w:val="21"/>
                <w:szCs w:val="21"/>
                <w:lang w:eastAsia="zh-CN"/>
              </w:rPr>
            </w:pPr>
            <w:proofErr w:type="spellStart"/>
            <w:r>
              <w:rPr>
                <w:rFonts w:ascii="Times New Roman" w:hAnsi="Times New Roman"/>
                <w:color w:val="0D6812"/>
                <w:sz w:val="21"/>
                <w:szCs w:val="21"/>
                <w:lang w:eastAsia="zh-CN"/>
              </w:rPr>
              <w:t>III.e</w:t>
            </w:r>
            <w:proofErr w:type="spellEnd"/>
            <w:r>
              <w:rPr>
                <w:rFonts w:ascii="Times New Roman" w:hAnsi="Times New Roman"/>
                <w:color w:val="0D6812"/>
                <w:sz w:val="21"/>
                <w:szCs w:val="21"/>
                <w:lang w:eastAsia="zh-CN"/>
              </w:rPr>
              <w:t xml:space="preserve">) </w:t>
            </w:r>
            <w:r>
              <w:rPr>
                <w:rFonts w:ascii="Times New Roman" w:hAnsi="Times New Roman"/>
                <w:b/>
                <w:color w:val="0D6812"/>
                <w:sz w:val="21"/>
                <w:szCs w:val="21"/>
                <w:lang w:eastAsia="zh-CN"/>
              </w:rPr>
              <w:t>说明不存在确定物理因果关系的理由：</w:t>
            </w:r>
            <w:r>
              <w:rPr>
                <w:rFonts w:ascii="Times New Roman" w:hAnsi="Times New Roman"/>
                <w:color w:val="0D6812"/>
                <w:sz w:val="21"/>
                <w:szCs w:val="21"/>
                <w:lang w:eastAsia="zh-CN"/>
              </w:rPr>
              <w:t>如果不存在</w:t>
            </w:r>
            <w:r>
              <w:rPr>
                <w:rFonts w:ascii="Times New Roman" w:hAnsi="Times New Roman"/>
                <w:color w:val="0D6812"/>
                <w:sz w:val="21"/>
                <w:szCs w:val="21"/>
                <w:lang w:eastAsia="zh-CN"/>
              </w:rPr>
              <w:t xml:space="preserve"> "</w:t>
            </w:r>
            <w:r>
              <w:rPr>
                <w:rFonts w:ascii="Times New Roman" w:hAnsi="Times New Roman"/>
                <w:color w:val="0D6812"/>
                <w:sz w:val="21"/>
                <w:szCs w:val="21"/>
                <w:lang w:eastAsia="zh-CN"/>
              </w:rPr>
              <w:t>确定物理因果关系</w:t>
            </w:r>
            <w:r>
              <w:rPr>
                <w:rFonts w:ascii="Times New Roman" w:hAnsi="Times New Roman"/>
                <w:color w:val="0D6812"/>
                <w:sz w:val="21"/>
                <w:szCs w:val="21"/>
                <w:lang w:eastAsia="zh-CN"/>
              </w:rPr>
              <w:t>"</w:t>
            </w:r>
            <w:r>
              <w:rPr>
                <w:rFonts w:ascii="Times New Roman" w:hAnsi="Times New Roman"/>
                <w:color w:val="0D6812"/>
                <w:sz w:val="21"/>
                <w:szCs w:val="21"/>
                <w:lang w:eastAsia="zh-CN"/>
              </w:rPr>
              <w:t>（即不在上述清单中，也找不到其他清单），则应简要说明理由。只有在这种情况下，才应采用第二个分配步骤（见下文）；否则，应将由此造成的不准确和潜在失真记录在案，并在结果解释中明确加以考虑（</w:t>
            </w:r>
            <w:r>
              <w:rPr>
                <w:rFonts w:ascii="Times New Roman" w:hAnsi="Times New Roman"/>
                <w:color w:val="0D6812"/>
                <w:sz w:val="21"/>
                <w:szCs w:val="21"/>
                <w:lang w:eastAsia="zh-CN"/>
              </w:rPr>
              <w:t>7.9.3.3</w:t>
            </w:r>
            <w:r>
              <w:rPr>
                <w:rFonts w:ascii="Times New Roman" w:hAnsi="Times New Roman"/>
                <w:color w:val="0D6812"/>
                <w:sz w:val="21"/>
                <w:szCs w:val="21"/>
                <w:lang w:eastAsia="zh-CN"/>
              </w:rPr>
              <w:t>）。</w:t>
            </w:r>
          </w:p>
        </w:tc>
      </w:tr>
      <w:tr w:rsidR="00D16BE9" w14:paraId="2BE03DC2" w14:textId="77777777">
        <w:trPr>
          <w:trHeight w:val="2271"/>
        </w:trPr>
        <w:tc>
          <w:tcPr>
            <w:tcW w:w="9470" w:type="dxa"/>
            <w:tcBorders>
              <w:left w:val="dotDash" w:sz="18" w:space="0" w:color="008000"/>
              <w:right w:val="single" w:sz="12" w:space="0" w:color="FF0000"/>
            </w:tcBorders>
          </w:tcPr>
          <w:p w14:paraId="6D5D35A7" w14:textId="77777777" w:rsidR="00D16BE9" w:rsidRDefault="00AC4FA2">
            <w:pPr>
              <w:pStyle w:val="TableParagraph"/>
              <w:spacing w:before="0" w:line="300" w:lineRule="auto"/>
              <w:ind w:left="0" w:firstLineChars="200" w:firstLine="422"/>
              <w:jc w:val="both"/>
              <w:rPr>
                <w:rFonts w:ascii="Times New Roman" w:hAnsi="Times New Roman"/>
                <w:sz w:val="21"/>
                <w:szCs w:val="21"/>
                <w:lang w:eastAsia="zh-CN"/>
              </w:rPr>
            </w:pPr>
            <w:r>
              <w:rPr>
                <w:rFonts w:ascii="Times New Roman" w:hAnsi="Times New Roman"/>
                <w:b/>
                <w:color w:val="0D6812"/>
                <w:sz w:val="21"/>
                <w:szCs w:val="21"/>
                <w:lang w:eastAsia="zh-CN"/>
              </w:rPr>
              <w:t xml:space="preserve">IV) </w:t>
            </w:r>
            <w:r>
              <w:rPr>
                <w:rFonts w:ascii="Times New Roman" w:eastAsiaTheme="minorEastAsia" w:hAnsi="Times New Roman" w:hint="eastAsia"/>
                <w:bCs/>
                <w:color w:val="0D6812"/>
                <w:sz w:val="21"/>
                <w:szCs w:val="21"/>
                <w:lang w:eastAsia="zh-CN"/>
              </w:rPr>
              <w:t>SHOULD</w:t>
            </w:r>
            <w:r>
              <w:rPr>
                <w:rFonts w:ascii="Times New Roman" w:hAnsi="Times New Roman"/>
                <w:color w:val="0D6812"/>
                <w:sz w:val="21"/>
                <w:szCs w:val="21"/>
                <w:lang w:eastAsia="zh-CN"/>
              </w:rPr>
              <w:t>--</w:t>
            </w:r>
            <w:r>
              <w:rPr>
                <w:rFonts w:ascii="Times New Roman" w:hAnsi="Times New Roman"/>
                <w:b/>
                <w:color w:val="0D6812"/>
                <w:sz w:val="21"/>
                <w:szCs w:val="21"/>
                <w:lang w:eastAsia="zh-CN"/>
              </w:rPr>
              <w:t>第二步和标准</w:t>
            </w:r>
            <w:r>
              <w:rPr>
                <w:rFonts w:ascii="Times New Roman" w:hAnsi="Times New Roman"/>
                <w:b/>
                <w:color w:val="0D6812"/>
                <w:sz w:val="21"/>
                <w:szCs w:val="21"/>
                <w:lang w:eastAsia="zh-CN"/>
              </w:rPr>
              <w:t xml:space="preserve"> "</w:t>
            </w:r>
            <w:r>
              <w:rPr>
                <w:rFonts w:ascii="Times New Roman" w:hAnsi="Times New Roman"/>
                <w:b/>
                <w:color w:val="0D6812"/>
                <w:sz w:val="21"/>
                <w:szCs w:val="21"/>
                <w:lang w:eastAsia="zh-CN"/>
              </w:rPr>
              <w:t>市场价格</w:t>
            </w:r>
            <w:r>
              <w:rPr>
                <w:rFonts w:ascii="Times New Roman" w:hAnsi="Times New Roman"/>
                <w:b/>
                <w:color w:val="0D6812"/>
                <w:sz w:val="21"/>
                <w:szCs w:val="21"/>
                <w:lang w:eastAsia="zh-CN"/>
              </w:rPr>
              <w:t>"</w:t>
            </w:r>
            <w:r>
              <w:rPr>
                <w:rFonts w:ascii="Times New Roman" w:hAnsi="Times New Roman"/>
                <w:b/>
                <w:color w:val="0D6812"/>
                <w:sz w:val="21"/>
                <w:szCs w:val="21"/>
                <w:lang w:eastAsia="zh-CN"/>
              </w:rPr>
              <w:t>：</w:t>
            </w:r>
            <w:r>
              <w:rPr>
                <w:rFonts w:ascii="Times New Roman" w:hAnsi="Times New Roman"/>
                <w:color w:val="0D6812"/>
                <w:sz w:val="21"/>
                <w:szCs w:val="21"/>
                <w:lang w:eastAsia="zh-CN"/>
              </w:rPr>
              <w:t>作为多功能流程的第二项一般分配标准，应采用共同功能的市场价格。如果这样做，价格应参考特定条件，并在辅助功能离开或进入</w:t>
            </w:r>
            <w:r>
              <w:rPr>
                <w:rFonts w:ascii="Times New Roman" w:hAnsi="Times New Roman"/>
                <w:b/>
                <w:color w:val="000080"/>
                <w:sz w:val="21"/>
                <w:szCs w:val="21"/>
                <w:vertAlign w:val="superscript"/>
                <w:lang w:eastAsia="zh-CN"/>
              </w:rPr>
              <w:t>180</w:t>
            </w:r>
            <w:r>
              <w:rPr>
                <w:rFonts w:ascii="Times New Roman" w:hAnsi="Times New Roman"/>
                <w:color w:val="0D6812"/>
                <w:sz w:val="21"/>
                <w:szCs w:val="21"/>
                <w:lang w:eastAsia="zh-CN"/>
              </w:rPr>
              <w:t xml:space="preserve"> </w:t>
            </w:r>
            <w:r>
              <w:rPr>
                <w:rFonts w:ascii="Times New Roman" w:hAnsi="Times New Roman"/>
                <w:color w:val="0D6812"/>
                <w:sz w:val="21"/>
                <w:szCs w:val="21"/>
                <w:lang w:eastAsia="zh-CN"/>
              </w:rPr>
              <w:t>多功能单元工艺或提供辅助功能时确定。这就意味着，已知的、计算的或近似的市场价格应与工艺流程有关，例如，离开工艺流程时的数量和质量方面的具体技术特征，如纯度、压缩与否、包装与否等，以及散装或少量等。如果无法做到这一点，则应将由此造成的结果不准确和可能失真的情况记录在案，并在解释结果时加以考虑。</w:t>
            </w:r>
          </w:p>
        </w:tc>
      </w:tr>
      <w:tr w:rsidR="00D16BE9" w14:paraId="313BC6BA" w14:textId="77777777">
        <w:trPr>
          <w:trHeight w:val="705"/>
        </w:trPr>
        <w:tc>
          <w:tcPr>
            <w:tcW w:w="9470" w:type="dxa"/>
            <w:tcBorders>
              <w:left w:val="dotDash" w:sz="18" w:space="0" w:color="008000"/>
              <w:right w:val="single" w:sz="12" w:space="0" w:color="FF0000"/>
            </w:tcBorders>
          </w:tcPr>
          <w:p w14:paraId="54ADF924" w14:textId="77777777" w:rsidR="00D16BE9" w:rsidRDefault="00AC4FA2">
            <w:pPr>
              <w:pStyle w:val="TableParagraph"/>
              <w:spacing w:before="0" w:line="300" w:lineRule="auto"/>
              <w:ind w:left="0" w:firstLineChars="200" w:firstLine="420"/>
              <w:rPr>
                <w:rFonts w:ascii="Times New Roman" w:hAnsi="Times New Roman"/>
                <w:sz w:val="21"/>
                <w:szCs w:val="21"/>
                <w:lang w:eastAsia="zh-CN"/>
              </w:rPr>
            </w:pPr>
            <w:r>
              <w:rPr>
                <w:rFonts w:ascii="Times New Roman" w:hAnsi="Times New Roman"/>
                <w:color w:val="0D6812"/>
                <w:sz w:val="21"/>
                <w:szCs w:val="21"/>
                <w:lang w:eastAsia="zh-CN"/>
              </w:rPr>
              <w:t xml:space="preserve">V) </w:t>
            </w:r>
            <w:r>
              <w:rPr>
                <w:rFonts w:ascii="Times New Roman" w:eastAsiaTheme="minorEastAsia" w:hAnsi="Times New Roman" w:hint="eastAsia"/>
                <w:color w:val="0D6812"/>
                <w:sz w:val="21"/>
                <w:szCs w:val="21"/>
                <w:lang w:eastAsia="zh-CN"/>
              </w:rPr>
              <w:t>SHOULD</w:t>
            </w:r>
            <w:r>
              <w:rPr>
                <w:rFonts w:ascii="Times New Roman" w:hAnsi="Times New Roman"/>
                <w:color w:val="0D6812"/>
                <w:sz w:val="21"/>
                <w:szCs w:val="21"/>
                <w:lang w:eastAsia="zh-CN"/>
              </w:rPr>
              <w:t>--</w:t>
            </w:r>
            <w:r>
              <w:rPr>
                <w:rFonts w:ascii="Times New Roman" w:hAnsi="Times New Roman"/>
                <w:b/>
                <w:color w:val="0D6812"/>
                <w:sz w:val="21"/>
                <w:szCs w:val="21"/>
                <w:lang w:eastAsia="zh-CN"/>
              </w:rPr>
              <w:t>多功能产品</w:t>
            </w:r>
            <w:r>
              <w:rPr>
                <w:rFonts w:ascii="Times New Roman" w:hAnsi="Times New Roman"/>
                <w:color w:val="808080"/>
                <w:sz w:val="21"/>
                <w:szCs w:val="21"/>
                <w:lang w:eastAsia="zh-CN"/>
              </w:rPr>
              <w:t>（如消费品）</w:t>
            </w:r>
            <w:r>
              <w:rPr>
                <w:rFonts w:ascii="Times New Roman" w:hAnsi="Times New Roman"/>
                <w:b/>
                <w:color w:val="0D6812"/>
                <w:sz w:val="21"/>
                <w:szCs w:val="21"/>
                <w:lang w:eastAsia="zh-CN"/>
              </w:rPr>
              <w:t>的两步程序</w:t>
            </w:r>
            <w:r>
              <w:rPr>
                <w:rFonts w:ascii="Times New Roman" w:hAnsi="Times New Roman"/>
                <w:color w:val="0D6812"/>
                <w:sz w:val="21"/>
                <w:szCs w:val="21"/>
                <w:lang w:eastAsia="zh-CN"/>
              </w:rPr>
              <w:t>：以下两步程序</w:t>
            </w:r>
            <w:hyperlink w:anchor="_bookmark292" w:history="1">
              <w:r>
                <w:rPr>
                  <w:rFonts w:ascii="Times New Roman" w:hAnsi="Times New Roman"/>
                  <w:b/>
                  <w:i/>
                  <w:color w:val="000080"/>
                  <w:sz w:val="21"/>
                  <w:szCs w:val="21"/>
                  <w:vertAlign w:val="superscript"/>
                  <w:lang w:eastAsia="zh-CN"/>
                </w:rPr>
                <w:t>179</w:t>
              </w:r>
            </w:hyperlink>
            <w:r>
              <w:rPr>
                <w:rFonts w:ascii="Times New Roman" w:hAnsi="Times New Roman"/>
                <w:color w:val="0D6812"/>
                <w:sz w:val="21"/>
                <w:szCs w:val="21"/>
                <w:lang w:eastAsia="zh-CN"/>
              </w:rPr>
              <w:t>应采用以下两步程序（</w:t>
            </w:r>
            <w:r>
              <w:rPr>
                <w:rFonts w:ascii="Times New Roman" w:hAnsi="Times New Roman"/>
                <w:color w:val="0D6812"/>
                <w:sz w:val="21"/>
                <w:szCs w:val="21"/>
                <w:lang w:eastAsia="zh-CN"/>
              </w:rPr>
              <w:t>7.9.3.2</w:t>
            </w:r>
            <w:r>
              <w:rPr>
                <w:rFonts w:ascii="Times New Roman" w:hAnsi="Times New Roman"/>
                <w:color w:val="0D6812"/>
                <w:sz w:val="21"/>
                <w:szCs w:val="21"/>
                <w:lang w:eastAsia="zh-CN"/>
              </w:rPr>
              <w:t>）：</w:t>
            </w:r>
            <w:r>
              <w:rPr>
                <w:rFonts w:ascii="Times New Roman" w:hAnsi="Times New Roman"/>
                <w:color w:val="0D6812"/>
                <w:sz w:val="21"/>
                <w:szCs w:val="21"/>
                <w:lang w:eastAsia="zh-CN"/>
              </w:rPr>
              <w:t>[ISO!</w:t>
            </w:r>
            <w:r>
              <w:rPr>
                <w:rFonts w:ascii="Times New Roman" w:hAnsi="Times New Roman"/>
                <w:color w:val="0D6812"/>
                <w:sz w:val="21"/>
                <w:szCs w:val="21"/>
                <w:lang w:eastAsia="zh-CN"/>
              </w:rPr>
              <w:t>］</w:t>
            </w:r>
          </w:p>
        </w:tc>
      </w:tr>
      <w:tr w:rsidR="00D16BE9" w14:paraId="03E821F2" w14:textId="77777777">
        <w:trPr>
          <w:trHeight w:val="349"/>
        </w:trPr>
        <w:tc>
          <w:tcPr>
            <w:tcW w:w="9470" w:type="dxa"/>
            <w:tcBorders>
              <w:left w:val="dotDash" w:sz="18" w:space="0" w:color="008000"/>
              <w:right w:val="single" w:sz="12" w:space="0" w:color="FF0000"/>
            </w:tcBorders>
          </w:tcPr>
          <w:p w14:paraId="5D438F95" w14:textId="77777777" w:rsidR="00D16BE9" w:rsidRDefault="00AC4FA2">
            <w:pPr>
              <w:pStyle w:val="TableParagraph"/>
              <w:spacing w:before="0" w:line="300" w:lineRule="auto"/>
              <w:ind w:left="0" w:firstLineChars="200" w:firstLine="420"/>
              <w:rPr>
                <w:rFonts w:ascii="Times New Roman" w:hAnsi="Times New Roman"/>
                <w:sz w:val="21"/>
                <w:szCs w:val="21"/>
                <w:lang w:eastAsia="zh-CN"/>
              </w:rPr>
            </w:pPr>
            <w:proofErr w:type="spellStart"/>
            <w:r>
              <w:rPr>
                <w:rFonts w:ascii="Times New Roman" w:hAnsi="Times New Roman"/>
                <w:color w:val="0D6812"/>
                <w:sz w:val="21"/>
                <w:szCs w:val="21"/>
                <w:lang w:eastAsia="zh-CN"/>
              </w:rPr>
              <w:t>V.a</w:t>
            </w:r>
            <w:proofErr w:type="spellEnd"/>
            <w:r>
              <w:rPr>
                <w:rFonts w:ascii="Times New Roman" w:hAnsi="Times New Roman"/>
                <w:color w:val="0D6812"/>
                <w:sz w:val="21"/>
                <w:szCs w:val="21"/>
                <w:lang w:eastAsia="zh-CN"/>
              </w:rPr>
              <w:t xml:space="preserve">) </w:t>
            </w:r>
            <w:r>
              <w:rPr>
                <w:rFonts w:ascii="Times New Roman" w:hAnsi="Times New Roman"/>
                <w:b/>
                <w:color w:val="0D6812"/>
                <w:sz w:val="21"/>
                <w:szCs w:val="21"/>
                <w:lang w:eastAsia="zh-CN"/>
              </w:rPr>
              <w:t>第一步和标准</w:t>
            </w:r>
            <w:r>
              <w:rPr>
                <w:rFonts w:ascii="Times New Roman" w:hAnsi="Times New Roman"/>
                <w:b/>
                <w:color w:val="0D6812"/>
                <w:sz w:val="21"/>
                <w:szCs w:val="21"/>
                <w:lang w:eastAsia="zh-CN"/>
              </w:rPr>
              <w:t xml:space="preserve"> "</w:t>
            </w:r>
            <w:r>
              <w:rPr>
                <w:rFonts w:ascii="Times New Roman" w:hAnsi="Times New Roman"/>
                <w:b/>
                <w:color w:val="0D6812"/>
                <w:sz w:val="21"/>
                <w:szCs w:val="21"/>
                <w:lang w:eastAsia="zh-CN"/>
              </w:rPr>
              <w:t>确定物理因果关系</w:t>
            </w:r>
            <w:r>
              <w:rPr>
                <w:rFonts w:ascii="Times New Roman" w:hAnsi="Times New Roman"/>
                <w:b/>
                <w:color w:val="0D6812"/>
                <w:sz w:val="21"/>
                <w:szCs w:val="21"/>
                <w:lang w:eastAsia="zh-CN"/>
              </w:rPr>
              <w:t>"</w:t>
            </w:r>
            <w:r>
              <w:rPr>
                <w:rFonts w:ascii="Times New Roman" w:hAnsi="Times New Roman"/>
                <w:b/>
                <w:color w:val="0D6812"/>
                <w:sz w:val="21"/>
                <w:szCs w:val="21"/>
                <w:lang w:eastAsia="zh-CN"/>
              </w:rPr>
              <w:t>：</w:t>
            </w:r>
            <w:r>
              <w:rPr>
                <w:rFonts w:ascii="Times New Roman" w:hAnsi="Times New Roman"/>
                <w:color w:val="0D6812"/>
                <w:sz w:val="21"/>
                <w:szCs w:val="21"/>
                <w:lang w:eastAsia="zh-CN"/>
              </w:rPr>
              <w:t>作为第一个标准</w:t>
            </w:r>
          </w:p>
        </w:tc>
      </w:tr>
    </w:tbl>
    <w:p w14:paraId="7B6AFA15" w14:textId="77777777" w:rsidR="00D16BE9" w:rsidRDefault="00AC4FA2">
      <w:pPr>
        <w:pStyle w:val="a8"/>
        <w:spacing w:line="300" w:lineRule="auto"/>
        <w:ind w:firstLineChars="200" w:firstLine="420"/>
        <w:jc w:val="both"/>
        <w:rPr>
          <w:rFonts w:eastAsiaTheme="minorEastAsia"/>
          <w:szCs w:val="21"/>
          <w:lang w:eastAsia="zh-CN"/>
        </w:rPr>
      </w:pPr>
      <w:r>
        <w:rPr>
          <w:noProof/>
        </w:rPr>
        <mc:AlternateContent>
          <mc:Choice Requires="wps">
            <w:drawing>
              <wp:anchor distT="0" distB="0" distL="0" distR="0" simplePos="0" relativeHeight="251685376" behindDoc="1" locked="0" layoutInCell="1" allowOverlap="1" wp14:anchorId="4237843E" wp14:editId="66D91118">
                <wp:simplePos x="0" y="0"/>
                <wp:positionH relativeFrom="page">
                  <wp:posOffset>1143000</wp:posOffset>
                </wp:positionH>
                <wp:positionV relativeFrom="paragraph">
                  <wp:posOffset>245745</wp:posOffset>
                </wp:positionV>
                <wp:extent cx="1828800" cy="6985"/>
                <wp:effectExtent l="0" t="0" r="0" b="0"/>
                <wp:wrapTopAndBottom/>
                <wp:docPr id="896852999" name="docshape114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28800" cy="6985"/>
                        </a:xfrm>
                        <a:prstGeom prst="rect">
                          <a:avLst/>
                        </a:prstGeom>
                        <a:solidFill>
                          <a:srgbClr val="000000"/>
                        </a:solidFill>
                        <a:ln>
                          <a:noFill/>
                        </a:ln>
                      </wps:spPr>
                      <wps:bodyPr rot="0" vert="horz" wrap="square" lIns="91440" tIns="45720" rIns="91440" bIns="45720" anchor="t" anchorCtr="0" upright="1">
                        <a:noAutofit/>
                      </wps:bodyPr>
                    </wps:wsp>
                  </a:graphicData>
                </a:graphic>
              </wp:anchor>
            </w:drawing>
          </mc:Choice>
          <mc:Fallback xmlns:wpsCustomData="http://www.wps.cn/officeDocument/2013/wpsCustomData">
            <w:pict>
              <v:rect id="docshape1143" o:spid="_x0000_s1026" o:spt="1" style="position:absolute;left:0pt;margin-left:90pt;margin-top:19.35pt;height:0.55pt;width:144pt;mso-position-horizontal-relative:page;mso-wrap-distance-bottom:0pt;mso-wrap-distance-top:0pt;z-index:-251551744;mso-width-relative:page;mso-height-relative:page;" fillcolor="#000000" filled="t" stroked="f" coordsize="21600,21600" o:gfxdata="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">
                <v:fill on="t" focussize="0,0"/>
                <v:stroke on="f"/>
                <v:imagedata o:title=""/>
                <o:lock v:ext="edit" aspectratio="f"/>
                <w10:wrap type="topAndBottom"/>
              </v:rect>
            </w:pict>
          </mc:Fallback>
        </mc:AlternateContent>
      </w:r>
    </w:p>
    <w:p w14:paraId="5208E82C" w14:textId="77777777" w:rsidR="00D16BE9" w:rsidRDefault="00AC4FA2">
      <w:pPr>
        <w:pStyle w:val="a8"/>
        <w:spacing w:line="300" w:lineRule="auto"/>
        <w:ind w:firstLineChars="200" w:firstLine="361"/>
        <w:jc w:val="both"/>
        <w:rPr>
          <w:rFonts w:eastAsiaTheme="minorEastAsia"/>
          <w:szCs w:val="21"/>
          <w:lang w:eastAsia="zh-CN"/>
        </w:rPr>
      </w:pPr>
      <w:r>
        <w:rPr>
          <w:b/>
          <w:color w:val="000080"/>
          <w:sz w:val="18"/>
          <w:vertAlign w:val="superscript"/>
          <w:lang w:eastAsia="zh-CN"/>
        </w:rPr>
        <w:t>180</w:t>
      </w:r>
      <w:r>
        <w:rPr>
          <w:sz w:val="18"/>
          <w:lang w:eastAsia="zh-CN"/>
        </w:rPr>
        <w:t>如果是废物和报废处理</w:t>
      </w:r>
      <w:r>
        <w:rPr>
          <w:spacing w:val="-2"/>
          <w:sz w:val="18"/>
          <w:lang w:eastAsia="zh-CN"/>
        </w:rPr>
        <w:t>服务，</w:t>
      </w:r>
      <w:r>
        <w:rPr>
          <w:sz w:val="18"/>
          <w:lang w:eastAsia="zh-CN"/>
        </w:rPr>
        <w:t>则</w:t>
      </w:r>
      <w:r>
        <w:rPr>
          <w:sz w:val="18"/>
          <w:lang w:eastAsia="zh-CN"/>
        </w:rPr>
        <w:t xml:space="preserve"> "</w:t>
      </w:r>
      <w:r>
        <w:rPr>
          <w:sz w:val="18"/>
          <w:lang w:eastAsia="zh-CN"/>
        </w:rPr>
        <w:t>输入</w:t>
      </w:r>
      <w:r>
        <w:rPr>
          <w:sz w:val="18"/>
          <w:lang w:eastAsia="zh-CN"/>
        </w:rPr>
        <w:t>"</w:t>
      </w:r>
      <w:r>
        <w:rPr>
          <w:spacing w:val="-2"/>
          <w:sz w:val="18"/>
          <w:lang w:eastAsia="zh-CN"/>
        </w:rPr>
        <w:t>。</w:t>
      </w:r>
    </w:p>
    <w:p w14:paraId="3ABFB33B" w14:textId="77777777" w:rsidR="00D16BE9" w:rsidRDefault="00AC4FA2">
      <w:pPr>
        <w:pStyle w:val="a8"/>
        <w:spacing w:line="300" w:lineRule="auto"/>
        <w:ind w:firstLineChars="200" w:firstLine="420"/>
        <w:jc w:val="both"/>
        <w:rPr>
          <w:rFonts w:eastAsiaTheme="minorEastAsia"/>
          <w:szCs w:val="21"/>
          <w:lang w:eastAsia="zh-CN"/>
        </w:rPr>
      </w:pPr>
      <w:r>
        <w:rPr>
          <w:rFonts w:eastAsiaTheme="minorEastAsia"/>
          <w:szCs w:val="21"/>
          <w:lang w:eastAsia="zh-CN"/>
        </w:rPr>
        <w:br w:type="page"/>
      </w:r>
    </w:p>
    <w:tbl>
      <w:tblPr>
        <w:tblStyle w:val="TableNormal"/>
        <w:tblW w:w="9470" w:type="dxa"/>
        <w:tblInd w:w="-625" w:type="dxa"/>
        <w:tblLayout w:type="fixed"/>
        <w:tblLook w:val="04A0" w:firstRow="1" w:lastRow="0" w:firstColumn="1" w:lastColumn="0" w:noHBand="0" w:noVBand="1"/>
      </w:tblPr>
      <w:tblGrid>
        <w:gridCol w:w="9470"/>
      </w:tblGrid>
      <w:tr w:rsidR="00D16BE9" w14:paraId="5DC6D429" w14:textId="77777777">
        <w:trPr>
          <w:trHeight w:val="543"/>
        </w:trPr>
        <w:tc>
          <w:tcPr>
            <w:tcW w:w="9470" w:type="dxa"/>
            <w:tcBorders>
              <w:top w:val="dotDash" w:sz="18" w:space="0" w:color="008000"/>
              <w:left w:val="dotDash" w:sz="18" w:space="0" w:color="008000"/>
              <w:bottom w:val="dashSmallGap" w:sz="4" w:space="0" w:color="000000"/>
              <w:right w:val="dotDash" w:sz="18" w:space="0" w:color="008000"/>
            </w:tcBorders>
          </w:tcPr>
          <w:p w14:paraId="674BB0B4" w14:textId="77777777" w:rsidR="00D16BE9" w:rsidRDefault="00AC4FA2">
            <w:pPr>
              <w:widowControl w:val="0"/>
              <w:autoSpaceDE w:val="0"/>
              <w:autoSpaceDN w:val="0"/>
              <w:spacing w:line="300" w:lineRule="auto"/>
              <w:ind w:firstLine="482"/>
              <w:jc w:val="center"/>
              <w:rPr>
                <w:rFonts w:eastAsia="Arial" w:cs="Arial"/>
                <w:b/>
                <w:kern w:val="0"/>
                <w:sz w:val="24"/>
              </w:rPr>
            </w:pPr>
            <w:r>
              <w:rPr>
                <w:rFonts w:eastAsia="宋体" w:cs="宋体" w:hint="eastAsia"/>
                <w:b/>
                <w:color w:val="003300"/>
                <w:kern w:val="0"/>
                <w:sz w:val="24"/>
              </w:rPr>
              <w:lastRenderedPageBreak/>
              <w:t>规定：</w:t>
            </w:r>
            <w:r>
              <w:rPr>
                <w:rFonts w:eastAsia="Arial" w:cs="Arial"/>
                <w:b/>
                <w:color w:val="003300"/>
                <w:kern w:val="0"/>
                <w:sz w:val="24"/>
              </w:rPr>
              <w:t xml:space="preserve">7.9.3 </w:t>
            </w:r>
            <w:r>
              <w:rPr>
                <w:rFonts w:eastAsia="宋体" w:cs="宋体" w:hint="eastAsia"/>
                <w:b/>
                <w:color w:val="003300"/>
                <w:kern w:val="0"/>
                <w:sz w:val="24"/>
              </w:rPr>
              <w:t>通过</w:t>
            </w:r>
            <w:r>
              <w:rPr>
                <w:rFonts w:eastAsia="宋体" w:cs="宋体" w:hint="eastAsia"/>
                <w:b/>
                <w:color w:val="003300"/>
                <w:spacing w:val="-2"/>
                <w:kern w:val="0"/>
                <w:sz w:val="24"/>
              </w:rPr>
              <w:t>分配</w:t>
            </w:r>
            <w:r>
              <w:rPr>
                <w:rFonts w:eastAsia="宋体" w:cs="宋体" w:hint="eastAsia"/>
                <w:b/>
                <w:color w:val="003300"/>
                <w:kern w:val="0"/>
                <w:sz w:val="24"/>
              </w:rPr>
              <w:t>解决多功能性问题</w:t>
            </w:r>
          </w:p>
        </w:tc>
      </w:tr>
      <w:tr w:rsidR="00D16BE9" w14:paraId="5F34E07D" w14:textId="77777777">
        <w:trPr>
          <w:trHeight w:val="883"/>
        </w:trPr>
        <w:tc>
          <w:tcPr>
            <w:tcW w:w="9470" w:type="dxa"/>
            <w:tcBorders>
              <w:top w:val="dashSmallGap" w:sz="4" w:space="0" w:color="000000"/>
              <w:left w:val="dotDash" w:sz="18" w:space="0" w:color="008000"/>
              <w:right w:val="single" w:sz="12" w:space="0" w:color="FF0000"/>
            </w:tcBorders>
          </w:tcPr>
          <w:p w14:paraId="2FC622E1" w14:textId="77777777" w:rsidR="00D16BE9" w:rsidRDefault="00AC4FA2">
            <w:pPr>
              <w:widowControl w:val="0"/>
              <w:autoSpaceDE w:val="0"/>
              <w:autoSpaceDN w:val="0"/>
              <w:spacing w:line="300" w:lineRule="auto"/>
              <w:ind w:firstLine="420"/>
              <w:rPr>
                <w:rFonts w:eastAsia="Arial" w:cs="Arial"/>
                <w:kern w:val="0"/>
                <w:szCs w:val="21"/>
              </w:rPr>
            </w:pPr>
            <w:r>
              <w:rPr>
                <w:rFonts w:eastAsia="宋体" w:cs="宋体" w:hint="eastAsia"/>
                <w:color w:val="0D6812"/>
                <w:kern w:val="0"/>
                <w:szCs w:val="21"/>
              </w:rPr>
              <w:t>应确定并应用</w:t>
            </w:r>
            <w:proofErr w:type="gramStart"/>
            <w:r>
              <w:rPr>
                <w:rFonts w:eastAsia="宋体" w:cs="宋体" w:hint="eastAsia"/>
                <w:color w:val="0D6812"/>
                <w:kern w:val="0"/>
                <w:szCs w:val="21"/>
              </w:rPr>
              <w:t>每个非</w:t>
            </w:r>
            <w:proofErr w:type="gramEnd"/>
            <w:r>
              <w:rPr>
                <w:rFonts w:eastAsia="宋体" w:cs="宋体" w:hint="eastAsia"/>
                <w:color w:val="0D6812"/>
                <w:kern w:val="0"/>
                <w:szCs w:val="21"/>
              </w:rPr>
              <w:t>功能流与产品的共同功能之间的</w:t>
            </w:r>
            <w:r>
              <w:rPr>
                <w:rFonts w:eastAsia="Arial" w:cs="Arial"/>
                <w:color w:val="0D6812"/>
                <w:kern w:val="0"/>
                <w:szCs w:val="21"/>
              </w:rPr>
              <w:t xml:space="preserve"> "</w:t>
            </w:r>
            <w:r>
              <w:rPr>
                <w:rFonts w:eastAsia="宋体" w:cs="宋体" w:hint="eastAsia"/>
                <w:color w:val="0D6812"/>
                <w:kern w:val="0"/>
                <w:szCs w:val="21"/>
              </w:rPr>
              <w:t>确定物理因果关系</w:t>
            </w:r>
            <w:r>
              <w:rPr>
                <w:rFonts w:eastAsia="Arial" w:cs="Arial"/>
                <w:color w:val="0D6812"/>
                <w:kern w:val="0"/>
                <w:szCs w:val="21"/>
              </w:rPr>
              <w:t>"</w:t>
            </w:r>
            <w:r>
              <w:rPr>
                <w:rFonts w:eastAsia="宋体" w:cs="宋体" w:hint="eastAsia"/>
                <w:color w:val="0D6812"/>
                <w:kern w:val="0"/>
                <w:szCs w:val="21"/>
              </w:rPr>
              <w:t>。上述针对多功能流程的指导可类比应用。</w:t>
            </w:r>
          </w:p>
        </w:tc>
      </w:tr>
      <w:tr w:rsidR="00D16BE9" w14:paraId="0F049043" w14:textId="77777777">
        <w:trPr>
          <w:trHeight w:val="956"/>
        </w:trPr>
        <w:tc>
          <w:tcPr>
            <w:tcW w:w="9470" w:type="dxa"/>
            <w:tcBorders>
              <w:left w:val="dotDash" w:sz="18" w:space="0" w:color="008000"/>
              <w:right w:val="single" w:sz="12" w:space="0" w:color="FF0000"/>
            </w:tcBorders>
          </w:tcPr>
          <w:p w14:paraId="0A94F195" w14:textId="77777777" w:rsidR="00D16BE9" w:rsidRDefault="00AC4FA2">
            <w:pPr>
              <w:widowControl w:val="0"/>
              <w:autoSpaceDE w:val="0"/>
              <w:autoSpaceDN w:val="0"/>
              <w:spacing w:line="300" w:lineRule="auto"/>
              <w:ind w:firstLine="420"/>
              <w:rPr>
                <w:rFonts w:eastAsia="Arial" w:cs="Arial"/>
                <w:kern w:val="0"/>
                <w:szCs w:val="21"/>
              </w:rPr>
            </w:pPr>
            <w:proofErr w:type="spellStart"/>
            <w:r>
              <w:rPr>
                <w:rFonts w:eastAsia="Arial" w:cs="Arial"/>
                <w:color w:val="0D6812"/>
                <w:kern w:val="0"/>
                <w:szCs w:val="21"/>
              </w:rPr>
              <w:t>V.b</w:t>
            </w:r>
            <w:proofErr w:type="spellEnd"/>
            <w:r>
              <w:rPr>
                <w:rFonts w:eastAsia="Arial" w:cs="Arial"/>
                <w:color w:val="0D6812"/>
                <w:kern w:val="0"/>
                <w:szCs w:val="21"/>
              </w:rPr>
              <w:t xml:space="preserve">) </w:t>
            </w:r>
            <w:r>
              <w:rPr>
                <w:rFonts w:eastAsia="宋体" w:cs="宋体" w:hint="eastAsia"/>
                <w:b/>
                <w:color w:val="0D6812"/>
                <w:kern w:val="0"/>
                <w:szCs w:val="21"/>
              </w:rPr>
              <w:t>利用虚拟细分原理进行明确分配：</w:t>
            </w:r>
            <w:r>
              <w:rPr>
                <w:rFonts w:eastAsia="宋体" w:cs="宋体" w:hint="eastAsia"/>
                <w:color w:val="0D6812"/>
                <w:spacing w:val="40"/>
                <w:kern w:val="0"/>
                <w:szCs w:val="21"/>
              </w:rPr>
              <w:t>第一步</w:t>
            </w:r>
            <w:r>
              <w:rPr>
                <w:rFonts w:eastAsia="宋体" w:cs="宋体" w:hint="eastAsia"/>
                <w:color w:val="0D6812"/>
                <w:kern w:val="0"/>
                <w:szCs w:val="21"/>
              </w:rPr>
              <w:t>，与上述多功能流程类似，应用虚拟细分逻辑对多功能产品进行虚拟细分。</w:t>
            </w:r>
          </w:p>
        </w:tc>
      </w:tr>
      <w:tr w:rsidR="00D16BE9" w14:paraId="6CD4ABEA" w14:textId="77777777">
        <w:trPr>
          <w:trHeight w:val="398"/>
        </w:trPr>
        <w:tc>
          <w:tcPr>
            <w:tcW w:w="9470" w:type="dxa"/>
            <w:tcBorders>
              <w:left w:val="dotDash" w:sz="18" w:space="0" w:color="008000"/>
              <w:right w:val="single" w:sz="12" w:space="0" w:color="FF0000"/>
            </w:tcBorders>
          </w:tcPr>
          <w:p w14:paraId="3D1F177B" w14:textId="77777777" w:rsidR="00D16BE9" w:rsidRDefault="00AC4FA2">
            <w:pPr>
              <w:widowControl w:val="0"/>
              <w:tabs>
                <w:tab w:val="left" w:pos="1209"/>
              </w:tabs>
              <w:autoSpaceDE w:val="0"/>
              <w:autoSpaceDN w:val="0"/>
              <w:spacing w:line="300" w:lineRule="auto"/>
              <w:ind w:firstLine="404"/>
              <w:jc w:val="left"/>
              <w:rPr>
                <w:rFonts w:eastAsia="Arial" w:cs="Arial"/>
                <w:b/>
                <w:kern w:val="0"/>
                <w:szCs w:val="21"/>
              </w:rPr>
            </w:pPr>
            <w:proofErr w:type="spellStart"/>
            <w:r>
              <w:rPr>
                <w:rFonts w:eastAsia="Arial" w:cs="Arial"/>
                <w:color w:val="0D6812"/>
                <w:spacing w:val="-4"/>
                <w:kern w:val="0"/>
                <w:szCs w:val="21"/>
              </w:rPr>
              <w:t>V.c</w:t>
            </w:r>
            <w:proofErr w:type="spellEnd"/>
            <w:r>
              <w:rPr>
                <w:rFonts w:eastAsia="Arial" w:cs="Arial"/>
                <w:color w:val="0D6812"/>
                <w:spacing w:val="-4"/>
                <w:kern w:val="0"/>
                <w:szCs w:val="21"/>
              </w:rPr>
              <w:t>)</w:t>
            </w:r>
            <w:r>
              <w:rPr>
                <w:rFonts w:eastAsia="Arial" w:cs="Arial"/>
                <w:color w:val="0D6812"/>
                <w:kern w:val="0"/>
                <w:szCs w:val="21"/>
              </w:rPr>
              <w:tab/>
            </w:r>
            <w:r>
              <w:rPr>
                <w:rFonts w:eastAsia="宋体" w:cs="宋体" w:hint="eastAsia"/>
                <w:b/>
                <w:color w:val="0D6812"/>
                <w:kern w:val="0"/>
                <w:szCs w:val="21"/>
              </w:rPr>
              <w:t>第二步和标准</w:t>
            </w:r>
            <w:r>
              <w:rPr>
                <w:rFonts w:eastAsia="Arial" w:cs="Arial"/>
                <w:b/>
                <w:color w:val="0D6812"/>
                <w:kern w:val="0"/>
                <w:szCs w:val="21"/>
              </w:rPr>
              <w:t xml:space="preserve"> "QFD "</w:t>
            </w:r>
            <w:r>
              <w:rPr>
                <w:rFonts w:eastAsia="宋体" w:cs="宋体" w:hint="eastAsia"/>
                <w:b/>
                <w:color w:val="0D6812"/>
                <w:kern w:val="0"/>
                <w:szCs w:val="21"/>
              </w:rPr>
              <w:t>或</w:t>
            </w:r>
            <w:r>
              <w:rPr>
                <w:rFonts w:eastAsia="Arial" w:cs="Arial"/>
                <w:b/>
                <w:color w:val="0D6812"/>
                <w:kern w:val="0"/>
                <w:szCs w:val="21"/>
              </w:rPr>
              <w:t xml:space="preserve"> "</w:t>
            </w:r>
            <w:r>
              <w:rPr>
                <w:rFonts w:eastAsia="宋体" w:cs="宋体" w:hint="eastAsia"/>
                <w:b/>
                <w:color w:val="0D6812"/>
                <w:kern w:val="0"/>
                <w:szCs w:val="21"/>
              </w:rPr>
              <w:t>市场</w:t>
            </w:r>
            <w:r>
              <w:rPr>
                <w:rFonts w:eastAsia="宋体" w:cs="宋体" w:hint="eastAsia"/>
                <w:b/>
                <w:color w:val="0D6812"/>
                <w:spacing w:val="-2"/>
                <w:kern w:val="0"/>
                <w:szCs w:val="21"/>
              </w:rPr>
              <w:t>价格</w:t>
            </w:r>
            <w:r>
              <w:rPr>
                <w:rFonts w:eastAsia="Arial" w:cs="Arial"/>
                <w:b/>
                <w:color w:val="0D6812"/>
                <w:spacing w:val="-2"/>
                <w:kern w:val="0"/>
                <w:szCs w:val="21"/>
              </w:rPr>
              <w:t>"</w:t>
            </w:r>
            <w:r>
              <w:rPr>
                <w:rFonts w:eastAsia="宋体" w:cs="宋体" w:hint="eastAsia"/>
                <w:b/>
                <w:color w:val="0D6812"/>
                <w:spacing w:val="-2"/>
                <w:kern w:val="0"/>
                <w:szCs w:val="21"/>
              </w:rPr>
              <w:t>：</w:t>
            </w:r>
          </w:p>
        </w:tc>
      </w:tr>
      <w:tr w:rsidR="00D16BE9" w14:paraId="234B32FE" w14:textId="77777777">
        <w:trPr>
          <w:trHeight w:val="1557"/>
        </w:trPr>
        <w:tc>
          <w:tcPr>
            <w:tcW w:w="9470" w:type="dxa"/>
            <w:tcBorders>
              <w:left w:val="dotDash" w:sz="18" w:space="0" w:color="008000"/>
              <w:right w:val="single" w:sz="12" w:space="0" w:color="FF0000"/>
            </w:tcBorders>
          </w:tcPr>
          <w:p w14:paraId="35D40EDE" w14:textId="77777777" w:rsidR="00D16BE9" w:rsidRDefault="00AC4FA2">
            <w:pPr>
              <w:widowControl w:val="0"/>
              <w:autoSpaceDE w:val="0"/>
              <w:autoSpaceDN w:val="0"/>
              <w:spacing w:line="300" w:lineRule="auto"/>
              <w:ind w:firstLine="420"/>
              <w:rPr>
                <w:rFonts w:eastAsia="Arial" w:cs="Arial"/>
                <w:kern w:val="0"/>
                <w:szCs w:val="21"/>
              </w:rPr>
            </w:pPr>
            <w:proofErr w:type="spellStart"/>
            <w:r>
              <w:rPr>
                <w:rFonts w:eastAsia="Arial" w:cs="Arial"/>
                <w:color w:val="0D6812"/>
                <w:kern w:val="0"/>
                <w:szCs w:val="21"/>
              </w:rPr>
              <w:t>V.c.i</w:t>
            </w:r>
            <w:proofErr w:type="spellEnd"/>
            <w:r>
              <w:rPr>
                <w:rFonts w:eastAsia="Arial" w:cs="Arial"/>
                <w:color w:val="0D6812"/>
                <w:kern w:val="0"/>
                <w:szCs w:val="21"/>
              </w:rPr>
              <w:t xml:space="preserve">) </w:t>
            </w:r>
            <w:r>
              <w:rPr>
                <w:rFonts w:eastAsia="宋体" w:cs="宋体" w:hint="eastAsia"/>
                <w:b/>
                <w:color w:val="0D6812"/>
                <w:kern w:val="0"/>
                <w:szCs w:val="21"/>
              </w:rPr>
              <w:t>第二项首选标准</w:t>
            </w:r>
            <w:r>
              <w:rPr>
                <w:rFonts w:eastAsia="Arial" w:cs="Arial"/>
                <w:b/>
                <w:color w:val="0D6812"/>
                <w:kern w:val="0"/>
                <w:szCs w:val="21"/>
              </w:rPr>
              <w:t>--</w:t>
            </w:r>
            <w:r>
              <w:rPr>
                <w:rFonts w:eastAsia="宋体" w:cs="宋体" w:hint="eastAsia"/>
                <w:b/>
                <w:color w:val="0D6812"/>
                <w:kern w:val="0"/>
                <w:szCs w:val="21"/>
              </w:rPr>
              <w:t>质量功能展开：</w:t>
            </w:r>
            <w:r>
              <w:rPr>
                <w:rFonts w:eastAsia="宋体" w:cs="宋体" w:hint="eastAsia"/>
                <w:color w:val="0D6812"/>
                <w:kern w:val="0"/>
                <w:szCs w:val="21"/>
              </w:rPr>
              <w:t>如果上述标准无法实现，则应使用</w:t>
            </w:r>
            <w:r>
              <w:rPr>
                <w:rFonts w:eastAsia="Arial" w:cs="Arial"/>
                <w:color w:val="0D6812"/>
                <w:kern w:val="0"/>
                <w:szCs w:val="21"/>
              </w:rPr>
              <w:t xml:space="preserve"> "</w:t>
            </w:r>
            <w:r>
              <w:rPr>
                <w:rFonts w:eastAsia="宋体" w:cs="宋体" w:hint="eastAsia"/>
                <w:color w:val="0D6812"/>
                <w:kern w:val="0"/>
                <w:szCs w:val="21"/>
              </w:rPr>
              <w:t>质量功能展开</w:t>
            </w:r>
            <w:r>
              <w:rPr>
                <w:rFonts w:eastAsia="Arial" w:cs="Arial"/>
                <w:color w:val="0D6812"/>
                <w:kern w:val="0"/>
                <w:szCs w:val="21"/>
              </w:rPr>
              <w:t>"</w:t>
            </w:r>
            <w:r>
              <w:rPr>
                <w:rFonts w:eastAsia="宋体" w:cs="宋体" w:hint="eastAsia"/>
                <w:color w:val="0D6812"/>
                <w:kern w:val="0"/>
                <w:szCs w:val="21"/>
              </w:rPr>
              <w:t>（</w:t>
            </w:r>
            <w:r>
              <w:rPr>
                <w:rFonts w:eastAsia="Arial" w:cs="Arial"/>
                <w:color w:val="0D6812"/>
                <w:kern w:val="0"/>
                <w:szCs w:val="21"/>
              </w:rPr>
              <w:t>QFD</w:t>
            </w:r>
            <w:r>
              <w:rPr>
                <w:rFonts w:eastAsia="宋体" w:cs="宋体" w:hint="eastAsia"/>
                <w:color w:val="0D6812"/>
                <w:kern w:val="0"/>
                <w:szCs w:val="21"/>
              </w:rPr>
              <w:t>）从用户角度确定共同功</w:t>
            </w:r>
            <w:r>
              <w:rPr>
                <w:rFonts w:eastAsia="Arial" w:cs="Arial"/>
                <w:color w:val="0D6812"/>
                <w:kern w:val="0"/>
                <w:szCs w:val="21"/>
              </w:rPr>
              <w:t xml:space="preserve"> </w:t>
            </w:r>
            <w:r>
              <w:rPr>
                <w:rFonts w:eastAsia="宋体" w:cs="宋体" w:hint="eastAsia"/>
                <w:color w:val="0D6812"/>
                <w:kern w:val="0"/>
                <w:szCs w:val="21"/>
              </w:rPr>
              <w:t>能的相关性。如果</w:t>
            </w:r>
            <w:r>
              <w:rPr>
                <w:rFonts w:eastAsia="Arial" w:cs="Arial"/>
                <w:color w:val="0D6812"/>
                <w:kern w:val="0"/>
                <w:szCs w:val="21"/>
              </w:rPr>
              <w:t xml:space="preserve"> QFD </w:t>
            </w:r>
            <w:r>
              <w:rPr>
                <w:rFonts w:eastAsia="宋体" w:cs="宋体" w:hint="eastAsia"/>
                <w:color w:val="0D6812"/>
                <w:kern w:val="0"/>
                <w:szCs w:val="21"/>
              </w:rPr>
              <w:t>不存在，也无法开发（例如，由于成本或时间原因），则可以并应采用第二种通用分配标准，即单一共同功能的同等产品的</w:t>
            </w:r>
            <w:r>
              <w:rPr>
                <w:rFonts w:eastAsia="Arial" w:cs="Arial"/>
                <w:color w:val="0D6812"/>
                <w:kern w:val="0"/>
                <w:szCs w:val="21"/>
              </w:rPr>
              <w:t xml:space="preserve"> "</w:t>
            </w:r>
            <w:r>
              <w:rPr>
                <w:rFonts w:eastAsia="宋体" w:cs="宋体" w:hint="eastAsia"/>
                <w:color w:val="0D6812"/>
                <w:kern w:val="0"/>
                <w:szCs w:val="21"/>
              </w:rPr>
              <w:t>市场价格</w:t>
            </w:r>
            <w:r>
              <w:rPr>
                <w:rFonts w:eastAsia="Arial" w:cs="Arial"/>
                <w:color w:val="0D6812"/>
                <w:kern w:val="0"/>
                <w:szCs w:val="21"/>
              </w:rPr>
              <w:t>"</w:t>
            </w:r>
            <w:r>
              <w:rPr>
                <w:rFonts w:eastAsia="宋体" w:cs="宋体" w:hint="eastAsia"/>
                <w:color w:val="0D6812"/>
                <w:kern w:val="0"/>
                <w:szCs w:val="21"/>
              </w:rPr>
              <w:t>（见下文）。</w:t>
            </w:r>
          </w:p>
        </w:tc>
      </w:tr>
      <w:tr w:rsidR="00D16BE9" w14:paraId="0E63C635" w14:textId="77777777">
        <w:trPr>
          <w:trHeight w:val="1140"/>
        </w:trPr>
        <w:tc>
          <w:tcPr>
            <w:tcW w:w="9470" w:type="dxa"/>
            <w:tcBorders>
              <w:left w:val="dotDash" w:sz="18" w:space="0" w:color="008000"/>
              <w:right w:val="single" w:sz="12" w:space="0" w:color="FF0000"/>
            </w:tcBorders>
          </w:tcPr>
          <w:p w14:paraId="16EFF3AC" w14:textId="77777777" w:rsidR="00D16BE9" w:rsidRDefault="00AC4FA2">
            <w:pPr>
              <w:widowControl w:val="0"/>
              <w:autoSpaceDE w:val="0"/>
              <w:autoSpaceDN w:val="0"/>
              <w:spacing w:line="300" w:lineRule="auto"/>
              <w:ind w:firstLine="420"/>
              <w:rPr>
                <w:rFonts w:cs="Arial"/>
                <w:kern w:val="0"/>
                <w:szCs w:val="21"/>
              </w:rPr>
            </w:pPr>
            <w:proofErr w:type="spellStart"/>
            <w:r>
              <w:rPr>
                <w:rFonts w:eastAsia="Arial" w:cs="Arial"/>
                <w:color w:val="0D6812"/>
                <w:kern w:val="0"/>
                <w:szCs w:val="21"/>
              </w:rPr>
              <w:t>V.c.ii</w:t>
            </w:r>
            <w:proofErr w:type="spellEnd"/>
            <w:r>
              <w:rPr>
                <w:rFonts w:eastAsia="Arial" w:cs="Arial"/>
                <w:color w:val="0D6812"/>
                <w:kern w:val="0"/>
                <w:szCs w:val="21"/>
              </w:rPr>
              <w:t xml:space="preserve">) </w:t>
            </w:r>
            <w:r>
              <w:rPr>
                <w:rFonts w:eastAsia="宋体" w:cs="宋体" w:hint="eastAsia"/>
                <w:b/>
                <w:color w:val="0D6812"/>
                <w:kern w:val="0"/>
                <w:szCs w:val="21"/>
              </w:rPr>
              <w:t>第二种备选标准</w:t>
            </w:r>
            <w:r>
              <w:rPr>
                <w:rFonts w:eastAsia="Arial" w:cs="Arial"/>
                <w:b/>
                <w:color w:val="0D6812"/>
                <w:kern w:val="0"/>
                <w:szCs w:val="21"/>
              </w:rPr>
              <w:t>--</w:t>
            </w:r>
            <w:r>
              <w:rPr>
                <w:rFonts w:eastAsia="宋体" w:cs="宋体" w:hint="eastAsia"/>
                <w:b/>
                <w:color w:val="0D6812"/>
                <w:kern w:val="0"/>
                <w:szCs w:val="21"/>
              </w:rPr>
              <w:t>市场价格：</w:t>
            </w:r>
            <w:r>
              <w:rPr>
                <w:rFonts w:eastAsia="宋体" w:cs="宋体" w:hint="eastAsia"/>
                <w:color w:val="0D6812"/>
                <w:kern w:val="0"/>
                <w:szCs w:val="21"/>
              </w:rPr>
              <w:t>如果</w:t>
            </w:r>
            <w:r>
              <w:rPr>
                <w:rFonts w:eastAsia="Arial" w:cs="Arial"/>
                <w:color w:val="0D6812"/>
                <w:kern w:val="0"/>
                <w:szCs w:val="21"/>
              </w:rPr>
              <w:t xml:space="preserve"> QFD </w:t>
            </w:r>
            <w:r>
              <w:rPr>
                <w:rFonts w:eastAsia="宋体" w:cs="宋体" w:hint="eastAsia"/>
                <w:color w:val="0D6812"/>
                <w:kern w:val="0"/>
                <w:szCs w:val="21"/>
              </w:rPr>
              <w:t>不可行，则应比照前述多功能流程的情况，按市场价格进行分配。就产品而言，应使用与每个单一功能等价的产品的代表价格来分配多功能产品的共同功能。</w:t>
            </w:r>
            <w:r>
              <w:rPr>
                <w:rFonts w:eastAsia="Arial" w:cs="Arial"/>
                <w:color w:val="0D6812"/>
                <w:kern w:val="0"/>
                <w:szCs w:val="21"/>
              </w:rPr>
              <w:t xml:space="preserve">(7.9.3.3) </w:t>
            </w:r>
            <w:r>
              <w:rPr>
                <w:rFonts w:eastAsia="Arial" w:cs="Arial"/>
                <w:color w:val="0D6812"/>
                <w:spacing w:val="-2"/>
                <w:kern w:val="0"/>
                <w:szCs w:val="21"/>
              </w:rPr>
              <w:t xml:space="preserve">[ISO+] </w:t>
            </w:r>
          </w:p>
        </w:tc>
      </w:tr>
      <w:tr w:rsidR="00D16BE9" w14:paraId="3467A05F" w14:textId="77777777">
        <w:trPr>
          <w:trHeight w:val="985"/>
        </w:trPr>
        <w:tc>
          <w:tcPr>
            <w:tcW w:w="9470" w:type="dxa"/>
            <w:tcBorders>
              <w:left w:val="dotDash" w:sz="18" w:space="0" w:color="008000"/>
              <w:right w:val="single" w:sz="12" w:space="0" w:color="FF0000"/>
            </w:tcBorders>
          </w:tcPr>
          <w:p w14:paraId="24B7A5FD" w14:textId="77777777" w:rsidR="00D16BE9" w:rsidRDefault="00AC4FA2">
            <w:pPr>
              <w:widowControl w:val="0"/>
              <w:autoSpaceDE w:val="0"/>
              <w:autoSpaceDN w:val="0"/>
              <w:spacing w:line="300" w:lineRule="auto"/>
              <w:ind w:firstLine="420"/>
              <w:rPr>
                <w:rFonts w:eastAsia="Arial" w:cs="Arial"/>
                <w:kern w:val="0"/>
                <w:szCs w:val="21"/>
              </w:rPr>
            </w:pPr>
            <w:r>
              <w:rPr>
                <w:rFonts w:eastAsia="Arial" w:cs="Arial"/>
                <w:color w:val="0D6812"/>
                <w:kern w:val="0"/>
                <w:szCs w:val="21"/>
              </w:rPr>
              <w:t xml:space="preserve">VI) SHALL - </w:t>
            </w:r>
            <w:r>
              <w:rPr>
                <w:rFonts w:eastAsia="宋体" w:cs="宋体" w:hint="eastAsia"/>
                <w:b/>
                <w:color w:val="0D6812"/>
                <w:kern w:val="0"/>
                <w:szCs w:val="21"/>
              </w:rPr>
              <w:t>再利用、再循环、回收的归因模型：</w:t>
            </w:r>
            <w:r>
              <w:rPr>
                <w:rFonts w:eastAsia="宋体" w:cs="宋体" w:hint="eastAsia"/>
                <w:color w:val="0D6812"/>
                <w:kern w:val="0"/>
                <w:szCs w:val="21"/>
              </w:rPr>
              <w:t>以下规定应适用于再循环和相关的归因建模（相应的详细解释见附件</w:t>
            </w:r>
            <w:r>
              <w:rPr>
                <w:rFonts w:eastAsia="Arial" w:cs="Arial"/>
                <w:color w:val="0D6812"/>
                <w:kern w:val="0"/>
                <w:szCs w:val="21"/>
              </w:rPr>
              <w:t xml:space="preserve"> </w:t>
            </w:r>
            <w:hyperlink w:anchor="_bookmark371" w:history="1">
              <w:r>
                <w:rPr>
                  <w:rFonts w:eastAsia="Arial" w:cs="Arial"/>
                  <w:color w:val="0D6812"/>
                  <w:kern w:val="0"/>
                  <w:szCs w:val="21"/>
                </w:rPr>
                <w:t>14.4</w:t>
              </w:r>
            </w:hyperlink>
            <w:r>
              <w:rPr>
                <w:rFonts w:eastAsia="宋体" w:cs="宋体" w:hint="eastAsia"/>
                <w:color w:val="0D6812"/>
                <w:kern w:val="0"/>
                <w:szCs w:val="21"/>
              </w:rPr>
              <w:t>）：</w:t>
            </w:r>
            <w:r>
              <w:rPr>
                <w:rFonts w:eastAsia="Arial" w:cs="Arial"/>
                <w:color w:val="0D6812"/>
                <w:kern w:val="0"/>
                <w:szCs w:val="21"/>
              </w:rPr>
              <w:t>[ISO!</w:t>
            </w:r>
            <w:r>
              <w:rPr>
                <w:rFonts w:eastAsia="宋体" w:cs="宋体" w:hint="eastAsia"/>
                <w:color w:val="0D6812"/>
                <w:kern w:val="0"/>
                <w:szCs w:val="21"/>
              </w:rPr>
              <w:t>］</w:t>
            </w:r>
          </w:p>
        </w:tc>
      </w:tr>
      <w:tr w:rsidR="00D16BE9" w14:paraId="7C22B55C" w14:textId="77777777">
        <w:trPr>
          <w:trHeight w:val="955"/>
        </w:trPr>
        <w:tc>
          <w:tcPr>
            <w:tcW w:w="9470" w:type="dxa"/>
            <w:tcBorders>
              <w:left w:val="dotDash" w:sz="18" w:space="0" w:color="008000"/>
              <w:right w:val="single" w:sz="12" w:space="0" w:color="FF0000"/>
            </w:tcBorders>
          </w:tcPr>
          <w:p w14:paraId="06801E9A" w14:textId="77777777" w:rsidR="00D16BE9" w:rsidRDefault="00AC4FA2">
            <w:pPr>
              <w:widowControl w:val="0"/>
              <w:autoSpaceDE w:val="0"/>
              <w:autoSpaceDN w:val="0"/>
              <w:spacing w:line="300" w:lineRule="auto"/>
              <w:ind w:firstLine="420"/>
              <w:rPr>
                <w:rFonts w:eastAsia="Arial" w:cs="Arial"/>
                <w:kern w:val="0"/>
                <w:szCs w:val="21"/>
              </w:rPr>
            </w:pPr>
            <w:proofErr w:type="spellStart"/>
            <w:r>
              <w:rPr>
                <w:rFonts w:eastAsia="Arial" w:cs="Arial"/>
                <w:color w:val="0D6812"/>
                <w:kern w:val="0"/>
                <w:szCs w:val="21"/>
              </w:rPr>
              <w:t>VI.a</w:t>
            </w:r>
            <w:proofErr w:type="spellEnd"/>
            <w:r>
              <w:rPr>
                <w:rFonts w:eastAsia="Arial" w:cs="Arial"/>
                <w:color w:val="0D6812"/>
                <w:kern w:val="0"/>
                <w:szCs w:val="21"/>
              </w:rPr>
              <w:t xml:space="preserve">) </w:t>
            </w:r>
            <w:r>
              <w:rPr>
                <w:rFonts w:eastAsia="宋体" w:cs="宋体" w:hint="eastAsia"/>
                <w:b/>
                <w:color w:val="0D6812"/>
                <w:kern w:val="0"/>
                <w:szCs w:val="21"/>
              </w:rPr>
              <w:t>遵循多功能性的一般规则，注意特殊方面：</w:t>
            </w:r>
            <w:r>
              <w:rPr>
                <w:rFonts w:eastAsia="宋体" w:cs="宋体" w:hint="eastAsia"/>
                <w:color w:val="0D6812"/>
                <w:kern w:val="0"/>
                <w:szCs w:val="21"/>
              </w:rPr>
              <w:t>报废产品的分配和废物处理应适用与其他多功能情况相同的一般规则，但有两个具体方面：</w:t>
            </w:r>
          </w:p>
        </w:tc>
      </w:tr>
      <w:tr w:rsidR="00D16BE9" w14:paraId="0FD34B16" w14:textId="77777777">
        <w:trPr>
          <w:trHeight w:val="1892"/>
        </w:trPr>
        <w:tc>
          <w:tcPr>
            <w:tcW w:w="9470" w:type="dxa"/>
            <w:tcBorders>
              <w:left w:val="dotDash" w:sz="18" w:space="0" w:color="008000"/>
              <w:right w:val="single" w:sz="12" w:space="0" w:color="FF0000"/>
            </w:tcBorders>
          </w:tcPr>
          <w:p w14:paraId="5A948C32" w14:textId="77777777" w:rsidR="00D16BE9" w:rsidRDefault="00AC4FA2">
            <w:pPr>
              <w:widowControl w:val="0"/>
              <w:autoSpaceDE w:val="0"/>
              <w:autoSpaceDN w:val="0"/>
              <w:spacing w:line="300" w:lineRule="auto"/>
              <w:ind w:firstLine="420"/>
              <w:rPr>
                <w:rFonts w:eastAsia="Arial" w:cs="Arial"/>
                <w:kern w:val="0"/>
                <w:szCs w:val="21"/>
              </w:rPr>
            </w:pPr>
            <w:proofErr w:type="spellStart"/>
            <w:r>
              <w:rPr>
                <w:rFonts w:eastAsia="Arial" w:cs="Arial"/>
                <w:color w:val="0D6812"/>
                <w:kern w:val="0"/>
                <w:szCs w:val="21"/>
              </w:rPr>
              <w:t>VI.a.i</w:t>
            </w:r>
            <w:proofErr w:type="spellEnd"/>
            <w:r>
              <w:rPr>
                <w:rFonts w:eastAsia="Arial" w:cs="Arial"/>
                <w:color w:val="0D6812"/>
                <w:kern w:val="0"/>
                <w:szCs w:val="21"/>
              </w:rPr>
              <w:t xml:space="preserve">) </w:t>
            </w:r>
            <w:r>
              <w:rPr>
                <w:rFonts w:cs="Arial" w:hint="eastAsia"/>
                <w:color w:val="0D6812"/>
                <w:kern w:val="0"/>
                <w:szCs w:val="21"/>
              </w:rPr>
              <w:t xml:space="preserve"> </w:t>
            </w:r>
            <w:r>
              <w:rPr>
                <w:rFonts w:eastAsia="宋体" w:cs="宋体" w:hint="eastAsia"/>
                <w:b/>
                <w:color w:val="0D6812"/>
                <w:kern w:val="0"/>
                <w:szCs w:val="21"/>
              </w:rPr>
              <w:t>处理产生二次产品的</w:t>
            </w:r>
            <w:proofErr w:type="gramStart"/>
            <w:r>
              <w:rPr>
                <w:rFonts w:eastAsia="宋体" w:cs="宋体" w:hint="eastAsia"/>
                <w:b/>
                <w:color w:val="0D6812"/>
                <w:kern w:val="0"/>
                <w:szCs w:val="21"/>
              </w:rPr>
              <w:t>负市场</w:t>
            </w:r>
            <w:proofErr w:type="gramEnd"/>
            <w:r>
              <w:rPr>
                <w:rFonts w:eastAsia="宋体" w:cs="宋体" w:hint="eastAsia"/>
                <w:b/>
                <w:color w:val="0D6812"/>
                <w:kern w:val="0"/>
                <w:szCs w:val="21"/>
              </w:rPr>
              <w:t>价值的废弃物和报废产品：</w:t>
            </w:r>
            <w:r>
              <w:rPr>
                <w:rFonts w:eastAsia="宋体" w:cs="宋体" w:hint="eastAsia"/>
                <w:color w:val="0D6812"/>
                <w:kern w:val="0"/>
                <w:szCs w:val="21"/>
              </w:rPr>
              <w:t>具体做法是：首先，如果报废产品或废物的市场价值低于零</w:t>
            </w:r>
            <w:r>
              <w:rPr>
                <w:rFonts w:eastAsia="宋体" w:cs="宋体" w:hint="eastAsia"/>
                <w:color w:val="808080"/>
                <w:kern w:val="0"/>
                <w:szCs w:val="21"/>
              </w:rPr>
              <w:t>（如用后包装废物）</w:t>
            </w:r>
            <w:r>
              <w:rPr>
                <w:rFonts w:eastAsia="宋体" w:cs="宋体" w:hint="eastAsia"/>
                <w:color w:val="0D6812"/>
                <w:kern w:val="0"/>
                <w:szCs w:val="21"/>
              </w:rPr>
              <w:t>，则应确定下一个生命周期的系统边界上的适当工艺步骤，即在该步骤上进行分配。该工艺步骤是指在一个或多个初始处理工艺</w:t>
            </w:r>
            <w:r>
              <w:rPr>
                <w:rFonts w:eastAsia="宋体" w:cs="宋体" w:hint="eastAsia"/>
                <w:color w:val="808080"/>
                <w:kern w:val="0"/>
                <w:szCs w:val="21"/>
              </w:rPr>
              <w:t>（如上述废物中的分类塑料部分）</w:t>
            </w:r>
            <w:r>
              <w:rPr>
                <w:rFonts w:eastAsia="宋体" w:cs="宋体" w:hint="eastAsia"/>
                <w:color w:val="0D6812"/>
                <w:kern w:val="0"/>
                <w:szCs w:val="21"/>
              </w:rPr>
              <w:t>之后产生有价值的共同功能的工艺步骤。</w:t>
            </w:r>
          </w:p>
        </w:tc>
      </w:tr>
      <w:tr w:rsidR="00D16BE9" w14:paraId="06918613" w14:textId="77777777">
        <w:trPr>
          <w:trHeight w:val="2914"/>
        </w:trPr>
        <w:tc>
          <w:tcPr>
            <w:tcW w:w="9470" w:type="dxa"/>
            <w:tcBorders>
              <w:left w:val="dotDash" w:sz="18" w:space="0" w:color="008000"/>
              <w:right w:val="single" w:sz="12" w:space="0" w:color="FF0000"/>
            </w:tcBorders>
          </w:tcPr>
          <w:p w14:paraId="37F43434" w14:textId="77777777" w:rsidR="00D16BE9" w:rsidRDefault="00AC4FA2">
            <w:pPr>
              <w:widowControl w:val="0"/>
              <w:numPr>
                <w:ilvl w:val="2"/>
                <w:numId w:val="111"/>
              </w:numPr>
              <w:tabs>
                <w:tab w:val="left" w:pos="2009"/>
              </w:tabs>
              <w:autoSpaceDE w:val="0"/>
              <w:autoSpaceDN w:val="0"/>
              <w:spacing w:line="300" w:lineRule="auto"/>
              <w:ind w:left="0" w:firstLine="422"/>
              <w:rPr>
                <w:rFonts w:eastAsia="Arial" w:cs="Arial"/>
                <w:kern w:val="0"/>
                <w:szCs w:val="21"/>
              </w:rPr>
            </w:pPr>
            <w:r>
              <w:rPr>
                <w:rFonts w:eastAsia="宋体" w:cs="宋体" w:hint="eastAsia"/>
                <w:b/>
                <w:color w:val="0D6812"/>
                <w:kern w:val="0"/>
                <w:szCs w:val="21"/>
              </w:rPr>
              <w:t>确定真正的联合流程：</w:t>
            </w:r>
            <w:r>
              <w:rPr>
                <w:rFonts w:eastAsia="宋体" w:cs="宋体" w:hint="eastAsia"/>
                <w:color w:val="0D6812"/>
                <w:kern w:val="0"/>
                <w:szCs w:val="21"/>
              </w:rPr>
              <w:t>其次，对于报废产品和废弃物，应确定真正的联合流程，该流程由不同的生产步骤（如制造步骤）与报废产品产生的步骤分隔开来（概念</w:t>
            </w:r>
            <w:r w:rsidR="00000000">
              <w:fldChar w:fldCharType="begin"/>
            </w:r>
            <w:r w:rsidR="00000000">
              <w:instrText>HYPERLINK \l "_bookmark362"</w:instrText>
            </w:r>
            <w:r w:rsidR="00000000">
              <w:fldChar w:fldCharType="separate"/>
            </w:r>
            <w:r>
              <w:rPr>
                <w:rFonts w:eastAsia="宋体" w:cs="宋体" w:hint="eastAsia"/>
                <w:color w:val="0D6812"/>
                <w:kern w:val="0"/>
                <w:szCs w:val="21"/>
              </w:rPr>
              <w:t>见图</w:t>
            </w:r>
            <w:r>
              <w:rPr>
                <w:rFonts w:eastAsia="Arial" w:cs="Arial"/>
                <w:color w:val="0D6812"/>
                <w:kern w:val="0"/>
                <w:szCs w:val="21"/>
              </w:rPr>
              <w:t xml:space="preserve"> 29</w:t>
            </w:r>
            <w:r w:rsidR="00000000">
              <w:rPr>
                <w:rFonts w:eastAsia="Arial" w:cs="Arial"/>
                <w:color w:val="0D6812"/>
                <w:kern w:val="0"/>
                <w:szCs w:val="21"/>
              </w:rPr>
              <w:fldChar w:fldCharType="end"/>
            </w:r>
            <w:r>
              <w:rPr>
                <w:rFonts w:eastAsia="宋体" w:cs="宋体" w:hint="eastAsia"/>
                <w:color w:val="0D6812"/>
                <w:kern w:val="0"/>
                <w:szCs w:val="21"/>
              </w:rPr>
              <w:t>）：</w:t>
            </w:r>
          </w:p>
          <w:p w14:paraId="2E8384FC" w14:textId="77777777" w:rsidR="00D16BE9" w:rsidRDefault="00AC4FA2">
            <w:pPr>
              <w:widowControl w:val="0"/>
              <w:numPr>
                <w:ilvl w:val="3"/>
                <w:numId w:val="111"/>
              </w:numPr>
              <w:tabs>
                <w:tab w:val="left" w:pos="2969"/>
              </w:tabs>
              <w:autoSpaceDE w:val="0"/>
              <w:autoSpaceDN w:val="0"/>
              <w:spacing w:line="300" w:lineRule="auto"/>
              <w:ind w:left="0" w:firstLine="420"/>
              <w:rPr>
                <w:rFonts w:eastAsia="Arial" w:cs="Arial"/>
                <w:kern w:val="0"/>
                <w:szCs w:val="21"/>
              </w:rPr>
            </w:pPr>
            <w:r>
              <w:rPr>
                <w:rFonts w:eastAsia="宋体" w:cs="宋体" w:hint="eastAsia"/>
                <w:color w:val="227733"/>
                <w:kern w:val="0"/>
                <w:szCs w:val="21"/>
              </w:rPr>
              <w:t>对于市场价格等于或高于零的废料或报废产品，真正的联合流程是系统生命周期中较早的流程，在这一流程中，产品</w:t>
            </w:r>
            <w:r>
              <w:rPr>
                <w:rFonts w:eastAsia="宋体" w:cs="宋体" w:hint="eastAsia"/>
                <w:color w:val="808080"/>
                <w:kern w:val="0"/>
                <w:szCs w:val="21"/>
              </w:rPr>
              <w:t>（如铝棒）</w:t>
            </w:r>
            <w:r>
              <w:rPr>
                <w:rFonts w:eastAsia="宋体" w:cs="宋体" w:hint="eastAsia"/>
                <w:color w:val="227733"/>
                <w:kern w:val="0"/>
                <w:szCs w:val="21"/>
              </w:rPr>
              <w:t>在技术上近似等同于废料或报废产品</w:t>
            </w:r>
            <w:r>
              <w:rPr>
                <w:rFonts w:eastAsia="宋体" w:cs="宋体" w:hint="eastAsia"/>
                <w:color w:val="808080"/>
                <w:kern w:val="0"/>
                <w:szCs w:val="21"/>
              </w:rPr>
              <w:t>的</w:t>
            </w:r>
            <w:r>
              <w:rPr>
                <w:rFonts w:eastAsia="宋体" w:cs="宋体" w:hint="eastAsia"/>
                <w:color w:val="227733"/>
                <w:kern w:val="0"/>
                <w:szCs w:val="21"/>
              </w:rPr>
              <w:t>次级产品</w:t>
            </w:r>
            <w:r>
              <w:rPr>
                <w:rFonts w:eastAsia="宋体" w:cs="宋体" w:hint="eastAsia"/>
                <w:color w:val="227733"/>
                <w:spacing w:val="40"/>
                <w:kern w:val="0"/>
                <w:szCs w:val="21"/>
              </w:rPr>
              <w:t>（</w:t>
            </w:r>
            <w:r>
              <w:rPr>
                <w:rFonts w:eastAsia="宋体" w:cs="宋体" w:hint="eastAsia"/>
                <w:color w:val="808080"/>
                <w:kern w:val="0"/>
                <w:szCs w:val="21"/>
              </w:rPr>
              <w:t>如施工拆除的铝废料）</w:t>
            </w:r>
            <w:r>
              <w:rPr>
                <w:rFonts w:eastAsia="宋体" w:cs="宋体" w:hint="eastAsia"/>
                <w:color w:val="227733"/>
                <w:kern w:val="0"/>
                <w:szCs w:val="21"/>
              </w:rPr>
              <w:t>。请注意，对于</w:t>
            </w:r>
            <w:r>
              <w:rPr>
                <w:rFonts w:eastAsia="Arial" w:cs="Arial"/>
                <w:color w:val="227733"/>
                <w:kern w:val="0"/>
                <w:szCs w:val="21"/>
              </w:rPr>
              <w:t xml:space="preserve"> "</w:t>
            </w:r>
            <w:r>
              <w:rPr>
                <w:rFonts w:eastAsia="宋体" w:cs="宋体" w:hint="eastAsia"/>
                <w:color w:val="227733"/>
                <w:kern w:val="0"/>
                <w:szCs w:val="21"/>
              </w:rPr>
              <w:t>开环</w:t>
            </w:r>
            <w:r>
              <w:rPr>
                <w:rFonts w:eastAsia="Arial" w:cs="Arial"/>
                <w:color w:val="227733"/>
                <w:kern w:val="0"/>
                <w:szCs w:val="21"/>
              </w:rPr>
              <w:t xml:space="preserve"> - </w:t>
            </w:r>
            <w:r>
              <w:rPr>
                <w:rFonts w:eastAsia="宋体" w:cs="宋体" w:hint="eastAsia"/>
                <w:color w:val="227733"/>
                <w:spacing w:val="-2"/>
                <w:kern w:val="0"/>
                <w:szCs w:val="21"/>
              </w:rPr>
              <w:t>不同</w:t>
            </w:r>
          </w:p>
        </w:tc>
      </w:tr>
    </w:tbl>
    <w:p w14:paraId="17D1482B" w14:textId="77777777" w:rsidR="00D16BE9" w:rsidRDefault="00D16BE9">
      <w:pPr>
        <w:pStyle w:val="a8"/>
        <w:spacing w:line="300" w:lineRule="auto"/>
        <w:ind w:firstLineChars="200" w:firstLine="420"/>
        <w:jc w:val="both"/>
        <w:rPr>
          <w:rFonts w:eastAsiaTheme="minorEastAsia"/>
          <w:szCs w:val="21"/>
          <w:lang w:eastAsia="zh-CN"/>
        </w:rPr>
      </w:pPr>
    </w:p>
    <w:p w14:paraId="52CA551D" w14:textId="77777777" w:rsidR="00D16BE9" w:rsidRDefault="00AC4FA2">
      <w:pPr>
        <w:pStyle w:val="a8"/>
        <w:spacing w:line="300" w:lineRule="auto"/>
        <w:ind w:firstLineChars="200" w:firstLine="420"/>
        <w:jc w:val="both"/>
        <w:rPr>
          <w:rFonts w:eastAsiaTheme="minorEastAsia"/>
          <w:szCs w:val="21"/>
          <w:lang w:eastAsia="zh-CN"/>
        </w:rPr>
      </w:pPr>
      <w:r>
        <w:rPr>
          <w:rFonts w:eastAsiaTheme="minorEastAsia"/>
          <w:szCs w:val="21"/>
          <w:lang w:eastAsia="zh-CN"/>
        </w:rPr>
        <w:br w:type="page"/>
      </w:r>
    </w:p>
    <w:tbl>
      <w:tblPr>
        <w:tblStyle w:val="TableNormal"/>
        <w:tblW w:w="9470" w:type="dxa"/>
        <w:tblInd w:w="-625" w:type="dxa"/>
        <w:tblLayout w:type="fixed"/>
        <w:tblLook w:val="04A0" w:firstRow="1" w:lastRow="0" w:firstColumn="1" w:lastColumn="0" w:noHBand="0" w:noVBand="1"/>
      </w:tblPr>
      <w:tblGrid>
        <w:gridCol w:w="9470"/>
      </w:tblGrid>
      <w:tr w:rsidR="00D16BE9" w14:paraId="4BABCCCE" w14:textId="77777777">
        <w:trPr>
          <w:trHeight w:val="543"/>
        </w:trPr>
        <w:tc>
          <w:tcPr>
            <w:tcW w:w="9470" w:type="dxa"/>
            <w:tcBorders>
              <w:top w:val="dotDash" w:sz="18" w:space="0" w:color="008000"/>
              <w:left w:val="dotDash" w:sz="18" w:space="0" w:color="008000"/>
              <w:bottom w:val="dashSmallGap" w:sz="4" w:space="0" w:color="000000"/>
              <w:right w:val="dotDash" w:sz="18" w:space="0" w:color="008000"/>
            </w:tcBorders>
          </w:tcPr>
          <w:p w14:paraId="37301BEB" w14:textId="77777777" w:rsidR="00D16BE9" w:rsidRDefault="00AC4FA2">
            <w:pPr>
              <w:widowControl w:val="0"/>
              <w:autoSpaceDE w:val="0"/>
              <w:autoSpaceDN w:val="0"/>
              <w:spacing w:line="300" w:lineRule="auto"/>
              <w:ind w:firstLine="482"/>
              <w:jc w:val="center"/>
              <w:rPr>
                <w:rFonts w:eastAsia="Arial" w:cs="Arial"/>
                <w:b/>
                <w:kern w:val="0"/>
                <w:sz w:val="24"/>
              </w:rPr>
            </w:pPr>
            <w:r>
              <w:rPr>
                <w:rFonts w:eastAsia="宋体" w:cs="宋体" w:hint="eastAsia"/>
                <w:b/>
                <w:color w:val="003300"/>
                <w:kern w:val="0"/>
                <w:sz w:val="24"/>
              </w:rPr>
              <w:lastRenderedPageBreak/>
              <w:t>规定：</w:t>
            </w:r>
            <w:r>
              <w:rPr>
                <w:rFonts w:eastAsia="Arial" w:cs="Arial"/>
                <w:b/>
                <w:color w:val="003300"/>
                <w:kern w:val="0"/>
                <w:sz w:val="24"/>
              </w:rPr>
              <w:t xml:space="preserve">7.9.3 </w:t>
            </w:r>
            <w:r>
              <w:rPr>
                <w:rFonts w:eastAsia="宋体" w:cs="宋体" w:hint="eastAsia"/>
                <w:b/>
                <w:color w:val="003300"/>
                <w:kern w:val="0"/>
                <w:sz w:val="24"/>
              </w:rPr>
              <w:t>通过</w:t>
            </w:r>
            <w:r>
              <w:rPr>
                <w:rFonts w:eastAsia="宋体" w:cs="宋体" w:hint="eastAsia"/>
                <w:b/>
                <w:color w:val="003300"/>
                <w:spacing w:val="-2"/>
                <w:kern w:val="0"/>
                <w:sz w:val="24"/>
              </w:rPr>
              <w:t>分配</w:t>
            </w:r>
            <w:r>
              <w:rPr>
                <w:rFonts w:eastAsia="宋体" w:cs="宋体" w:hint="eastAsia"/>
                <w:b/>
                <w:color w:val="003300"/>
                <w:kern w:val="0"/>
                <w:sz w:val="24"/>
              </w:rPr>
              <w:t>解决多功能性问题</w:t>
            </w:r>
          </w:p>
        </w:tc>
      </w:tr>
      <w:tr w:rsidR="00D16BE9" w14:paraId="0BE23038" w14:textId="77777777">
        <w:trPr>
          <w:trHeight w:val="3656"/>
        </w:trPr>
        <w:tc>
          <w:tcPr>
            <w:tcW w:w="9470" w:type="dxa"/>
            <w:tcBorders>
              <w:top w:val="dashSmallGap" w:sz="4" w:space="0" w:color="000000"/>
              <w:left w:val="dotDash" w:sz="18" w:space="0" w:color="008000"/>
              <w:right w:val="single" w:sz="12" w:space="0" w:color="FF0000"/>
            </w:tcBorders>
          </w:tcPr>
          <w:p w14:paraId="18DCCACA" w14:textId="77777777" w:rsidR="00D16BE9" w:rsidRDefault="00AC4FA2">
            <w:pPr>
              <w:widowControl w:val="0"/>
              <w:autoSpaceDE w:val="0"/>
              <w:autoSpaceDN w:val="0"/>
              <w:spacing w:line="300" w:lineRule="auto"/>
              <w:ind w:firstLine="420"/>
              <w:rPr>
                <w:rFonts w:eastAsia="Arial" w:cs="Arial"/>
                <w:kern w:val="0"/>
                <w:szCs w:val="21"/>
              </w:rPr>
            </w:pPr>
            <w:r>
              <w:rPr>
                <w:rFonts w:eastAsia="宋体" w:cs="宋体" w:hint="eastAsia"/>
                <w:color w:val="227733"/>
                <w:kern w:val="0"/>
                <w:szCs w:val="21"/>
              </w:rPr>
              <w:t>在</w:t>
            </w:r>
            <w:r>
              <w:rPr>
                <w:rFonts w:eastAsia="Arial" w:cs="Arial"/>
                <w:color w:val="227733"/>
                <w:kern w:val="0"/>
                <w:szCs w:val="21"/>
              </w:rPr>
              <w:t xml:space="preserve"> "</w:t>
            </w:r>
            <w:r>
              <w:rPr>
                <w:rFonts w:eastAsia="宋体" w:cs="宋体" w:hint="eastAsia"/>
                <w:color w:val="227733"/>
                <w:kern w:val="0"/>
                <w:szCs w:val="21"/>
              </w:rPr>
              <w:t>初级路线</w:t>
            </w:r>
            <w:r>
              <w:rPr>
                <w:rFonts w:eastAsia="Arial" w:cs="Arial"/>
                <w:color w:val="227733"/>
                <w:kern w:val="0"/>
                <w:szCs w:val="21"/>
              </w:rPr>
              <w:t xml:space="preserve"> "</w:t>
            </w:r>
            <w:r>
              <w:rPr>
                <w:rFonts w:eastAsia="宋体" w:cs="宋体" w:hint="eastAsia"/>
                <w:color w:val="227733"/>
                <w:kern w:val="0"/>
                <w:szCs w:val="21"/>
              </w:rPr>
              <w:t>循环过程中，这一步骤可能需要抽象出两种产品的基本特性。如上所述，这两种已确定的产品被视为真正联合工艺的共同产品。</w:t>
            </w:r>
          </w:p>
          <w:p w14:paraId="695C5397" w14:textId="77777777" w:rsidR="00D16BE9" w:rsidRDefault="00AC4FA2">
            <w:pPr>
              <w:widowControl w:val="0"/>
              <w:numPr>
                <w:ilvl w:val="3"/>
                <w:numId w:val="112"/>
              </w:numPr>
              <w:tabs>
                <w:tab w:val="left" w:pos="2969"/>
              </w:tabs>
              <w:autoSpaceDE w:val="0"/>
              <w:autoSpaceDN w:val="0"/>
              <w:spacing w:line="300" w:lineRule="auto"/>
              <w:ind w:left="0" w:firstLine="420"/>
              <w:rPr>
                <w:rFonts w:eastAsia="Arial" w:cs="Arial"/>
                <w:kern w:val="0"/>
                <w:szCs w:val="21"/>
              </w:rPr>
            </w:pPr>
            <w:r>
              <w:rPr>
                <w:rFonts w:eastAsia="宋体" w:cs="宋体" w:hint="eastAsia"/>
                <w:color w:val="227733"/>
                <w:kern w:val="0"/>
                <w:szCs w:val="21"/>
              </w:rPr>
              <w:t>对于市场价值低于零的废物和报废产品而言，真正的联合工艺是指能够生产出与前述条款所述的最初废物处理工艺所生产的第一种有价值产品大致相当的产品的工艺。如上所述确定的这两种产品被视为真正联合工艺的共同产品。</w:t>
            </w:r>
          </w:p>
          <w:p w14:paraId="15FFA824" w14:textId="77777777" w:rsidR="00D16BE9" w:rsidRDefault="00AC4FA2">
            <w:pPr>
              <w:widowControl w:val="0"/>
              <w:numPr>
                <w:ilvl w:val="3"/>
                <w:numId w:val="112"/>
              </w:numPr>
              <w:tabs>
                <w:tab w:val="left" w:pos="2969"/>
              </w:tabs>
              <w:autoSpaceDE w:val="0"/>
              <w:autoSpaceDN w:val="0"/>
              <w:spacing w:line="300" w:lineRule="auto"/>
              <w:ind w:left="0" w:firstLine="420"/>
              <w:rPr>
                <w:rFonts w:eastAsia="Arial" w:cs="Arial"/>
                <w:kern w:val="0"/>
                <w:szCs w:val="21"/>
              </w:rPr>
            </w:pPr>
            <w:r>
              <w:rPr>
                <w:rFonts w:eastAsia="宋体" w:cs="宋体" w:hint="eastAsia"/>
                <w:color w:val="227733"/>
                <w:kern w:val="0"/>
                <w:szCs w:val="21"/>
              </w:rPr>
              <w:t>在废弃物或报废产品具有多种功能的情况下</w:t>
            </w:r>
            <w:r>
              <w:rPr>
                <w:rFonts w:eastAsia="宋体" w:cs="宋体" w:hint="eastAsia"/>
                <w:color w:val="808080"/>
                <w:kern w:val="0"/>
                <w:szCs w:val="21"/>
              </w:rPr>
              <w:t>（例如，一个复杂的消费品被丢弃后，其多种材料将被回收利用并进行能源回收）</w:t>
            </w:r>
            <w:r>
              <w:rPr>
                <w:rFonts w:eastAsia="宋体" w:cs="宋体" w:hint="eastAsia"/>
                <w:color w:val="227733"/>
                <w:kern w:val="0"/>
                <w:szCs w:val="21"/>
              </w:rPr>
              <w:t>，每种功能都有一个真正的联合流程，应予以</w:t>
            </w:r>
            <w:r>
              <w:rPr>
                <w:rFonts w:eastAsia="宋体" w:cs="宋体" w:hint="eastAsia"/>
                <w:color w:val="227733"/>
                <w:spacing w:val="-2"/>
                <w:kern w:val="0"/>
                <w:szCs w:val="21"/>
              </w:rPr>
              <w:t>确定。</w:t>
            </w:r>
          </w:p>
        </w:tc>
      </w:tr>
      <w:tr w:rsidR="00D16BE9" w14:paraId="33D76584" w14:textId="77777777">
        <w:trPr>
          <w:trHeight w:val="955"/>
        </w:trPr>
        <w:tc>
          <w:tcPr>
            <w:tcW w:w="9470" w:type="dxa"/>
            <w:tcBorders>
              <w:left w:val="dotDash" w:sz="18" w:space="0" w:color="008000"/>
              <w:right w:val="single" w:sz="12" w:space="0" w:color="FF0000"/>
            </w:tcBorders>
          </w:tcPr>
          <w:p w14:paraId="7F607E3A" w14:textId="77777777" w:rsidR="00D16BE9" w:rsidRDefault="00AC4FA2">
            <w:pPr>
              <w:widowControl w:val="0"/>
              <w:autoSpaceDE w:val="0"/>
              <w:autoSpaceDN w:val="0"/>
              <w:spacing w:line="300" w:lineRule="auto"/>
              <w:ind w:firstLine="420"/>
              <w:rPr>
                <w:rFonts w:eastAsia="Arial" w:cs="Arial"/>
                <w:kern w:val="0"/>
                <w:szCs w:val="21"/>
              </w:rPr>
            </w:pPr>
            <w:proofErr w:type="spellStart"/>
            <w:r>
              <w:rPr>
                <w:rFonts w:eastAsia="Arial" w:cs="Arial"/>
                <w:color w:val="0D6812"/>
                <w:kern w:val="0"/>
                <w:szCs w:val="21"/>
              </w:rPr>
              <w:t>VI.b</w:t>
            </w:r>
            <w:proofErr w:type="spellEnd"/>
            <w:r>
              <w:rPr>
                <w:rFonts w:eastAsia="Arial" w:cs="Arial"/>
                <w:color w:val="0D6812"/>
                <w:kern w:val="0"/>
                <w:szCs w:val="21"/>
              </w:rPr>
              <w:t xml:space="preserve">) </w:t>
            </w:r>
            <w:r>
              <w:rPr>
                <w:rFonts w:eastAsia="宋体" w:cs="宋体" w:hint="eastAsia"/>
                <w:b/>
                <w:color w:val="0D6812"/>
                <w:kern w:val="0"/>
                <w:szCs w:val="21"/>
              </w:rPr>
              <w:t>规定：</w:t>
            </w:r>
            <w:r>
              <w:rPr>
                <w:rFonts w:eastAsia="宋体" w:cs="宋体" w:hint="eastAsia"/>
                <w:color w:val="0D6812"/>
                <w:kern w:val="0"/>
                <w:szCs w:val="21"/>
              </w:rPr>
              <w:t>可以得出以下规定，这些规定应适用于具有</w:t>
            </w:r>
            <w:proofErr w:type="gramStart"/>
            <w:r>
              <w:rPr>
                <w:rFonts w:eastAsia="宋体" w:cs="宋体" w:hint="eastAsia"/>
                <w:color w:val="0D6812"/>
                <w:kern w:val="0"/>
                <w:szCs w:val="21"/>
              </w:rPr>
              <w:t>负市场</w:t>
            </w:r>
            <w:proofErr w:type="gramEnd"/>
            <w:r>
              <w:rPr>
                <w:rFonts w:eastAsia="宋体" w:cs="宋体" w:hint="eastAsia"/>
                <w:color w:val="0D6812"/>
                <w:kern w:val="0"/>
                <w:szCs w:val="21"/>
              </w:rPr>
              <w:t>价值和</w:t>
            </w:r>
            <w:proofErr w:type="gramStart"/>
            <w:r>
              <w:rPr>
                <w:rFonts w:eastAsia="宋体" w:cs="宋体" w:hint="eastAsia"/>
                <w:color w:val="0D6812"/>
                <w:kern w:val="0"/>
                <w:szCs w:val="21"/>
              </w:rPr>
              <w:t>正市场</w:t>
            </w:r>
            <w:proofErr w:type="gramEnd"/>
            <w:r>
              <w:rPr>
                <w:rFonts w:eastAsia="宋体" w:cs="宋体" w:hint="eastAsia"/>
                <w:color w:val="0D6812"/>
                <w:kern w:val="0"/>
                <w:szCs w:val="21"/>
              </w:rPr>
              <w:t>价值的废物</w:t>
            </w:r>
            <w:r>
              <w:rPr>
                <w:rFonts w:eastAsia="Arial" w:cs="Arial"/>
                <w:color w:val="0D6812"/>
                <w:kern w:val="0"/>
                <w:szCs w:val="21"/>
              </w:rPr>
              <w:t>/</w:t>
            </w:r>
            <w:r>
              <w:rPr>
                <w:rFonts w:eastAsia="宋体" w:cs="宋体" w:hint="eastAsia"/>
                <w:color w:val="0D6812"/>
                <w:kern w:val="0"/>
                <w:szCs w:val="21"/>
              </w:rPr>
              <w:t>报废产品：</w:t>
            </w:r>
          </w:p>
        </w:tc>
      </w:tr>
      <w:tr w:rsidR="00D16BE9" w14:paraId="611F987D" w14:textId="77777777">
        <w:trPr>
          <w:trHeight w:val="675"/>
        </w:trPr>
        <w:tc>
          <w:tcPr>
            <w:tcW w:w="9470" w:type="dxa"/>
            <w:tcBorders>
              <w:left w:val="dotDash" w:sz="18" w:space="0" w:color="008000"/>
              <w:right w:val="single" w:sz="12" w:space="0" w:color="FF0000"/>
            </w:tcBorders>
          </w:tcPr>
          <w:p w14:paraId="695E48E6" w14:textId="77777777" w:rsidR="00D16BE9" w:rsidRDefault="00AC4FA2">
            <w:pPr>
              <w:widowControl w:val="0"/>
              <w:tabs>
                <w:tab w:val="left" w:pos="2008"/>
              </w:tabs>
              <w:autoSpaceDE w:val="0"/>
              <w:autoSpaceDN w:val="0"/>
              <w:spacing w:line="300" w:lineRule="auto"/>
              <w:ind w:firstLine="412"/>
              <w:jc w:val="left"/>
              <w:rPr>
                <w:rFonts w:eastAsia="Arial" w:cs="Arial"/>
                <w:kern w:val="0"/>
                <w:szCs w:val="21"/>
              </w:rPr>
            </w:pPr>
            <w:proofErr w:type="spellStart"/>
            <w:r>
              <w:rPr>
                <w:rFonts w:eastAsia="Arial" w:cs="Arial"/>
                <w:color w:val="0D6812"/>
                <w:spacing w:val="-2"/>
                <w:kern w:val="0"/>
                <w:szCs w:val="21"/>
              </w:rPr>
              <w:t>VI.b.i</w:t>
            </w:r>
            <w:proofErr w:type="spellEnd"/>
            <w:r>
              <w:rPr>
                <w:rFonts w:eastAsia="Arial" w:cs="Arial"/>
                <w:color w:val="0D6812"/>
                <w:spacing w:val="-2"/>
                <w:kern w:val="0"/>
                <w:szCs w:val="21"/>
              </w:rPr>
              <w:t>)</w:t>
            </w:r>
            <w:r>
              <w:rPr>
                <w:rFonts w:eastAsia="Arial" w:cs="Arial"/>
                <w:color w:val="0D6812"/>
                <w:kern w:val="0"/>
                <w:szCs w:val="21"/>
              </w:rPr>
              <w:tab/>
            </w:r>
            <w:proofErr w:type="gramStart"/>
            <w:r>
              <w:rPr>
                <w:rFonts w:eastAsia="宋体" w:cs="宋体" w:hint="eastAsia"/>
                <w:b/>
                <w:color w:val="0D6812"/>
                <w:kern w:val="0"/>
                <w:szCs w:val="21"/>
              </w:rPr>
              <w:t>负市场</w:t>
            </w:r>
            <w:proofErr w:type="gramEnd"/>
            <w:r>
              <w:rPr>
                <w:rFonts w:eastAsia="宋体" w:cs="宋体" w:hint="eastAsia"/>
                <w:b/>
                <w:color w:val="0D6812"/>
                <w:kern w:val="0"/>
                <w:szCs w:val="21"/>
              </w:rPr>
              <w:t>价值：</w:t>
            </w:r>
            <w:r>
              <w:rPr>
                <w:rFonts w:eastAsia="宋体" w:cs="宋体" w:hint="eastAsia"/>
                <w:color w:val="0D6812"/>
                <w:kern w:val="0"/>
                <w:szCs w:val="21"/>
              </w:rPr>
              <w:t>如果废弃物</w:t>
            </w:r>
            <w:r>
              <w:rPr>
                <w:rFonts w:eastAsia="Arial" w:cs="Arial"/>
                <w:color w:val="0D6812"/>
                <w:kern w:val="0"/>
                <w:szCs w:val="21"/>
              </w:rPr>
              <w:t>/</w:t>
            </w:r>
            <w:r>
              <w:rPr>
                <w:rFonts w:eastAsia="宋体" w:cs="宋体" w:hint="eastAsia"/>
                <w:color w:val="0D6812"/>
                <w:kern w:val="0"/>
                <w:szCs w:val="21"/>
              </w:rPr>
              <w:t>报废产品的市场价格低于零（另见</w:t>
            </w:r>
            <w:r w:rsidR="00000000">
              <w:fldChar w:fldCharType="begin"/>
            </w:r>
            <w:r w:rsidR="00000000">
              <w:instrText>HYPERLINK \l "_bookmark377"</w:instrText>
            </w:r>
            <w:r w:rsidR="00000000">
              <w:fldChar w:fldCharType="separate"/>
            </w:r>
            <w:r>
              <w:rPr>
                <w:rFonts w:eastAsia="宋体" w:cs="宋体" w:hint="eastAsia"/>
                <w:color w:val="0D6812"/>
                <w:kern w:val="0"/>
                <w:szCs w:val="21"/>
              </w:rPr>
              <w:t>图</w:t>
            </w:r>
            <w:r>
              <w:rPr>
                <w:rFonts w:eastAsia="Arial" w:cs="Arial"/>
                <w:color w:val="0D6812"/>
                <w:kern w:val="0"/>
                <w:szCs w:val="21"/>
              </w:rPr>
              <w:t xml:space="preserve"> 33</w:t>
            </w:r>
            <w:r w:rsidR="00000000">
              <w:rPr>
                <w:rFonts w:eastAsia="Arial" w:cs="Arial"/>
                <w:color w:val="0D6812"/>
                <w:kern w:val="0"/>
                <w:szCs w:val="21"/>
              </w:rPr>
              <w:fldChar w:fldCharType="end"/>
            </w:r>
            <w:r>
              <w:rPr>
                <w:rFonts w:eastAsia="Arial" w:cs="Arial"/>
                <w:color w:val="0D6812"/>
                <w:kern w:val="0"/>
                <w:szCs w:val="21"/>
              </w:rPr>
              <w:t xml:space="preserve"> </w:t>
            </w:r>
            <w:r>
              <w:rPr>
                <w:rFonts w:eastAsia="宋体" w:cs="宋体" w:hint="eastAsia"/>
                <w:color w:val="0D6812"/>
                <w:kern w:val="0"/>
                <w:szCs w:val="21"/>
              </w:rPr>
              <w:t>和附件</w:t>
            </w:r>
            <w:r>
              <w:rPr>
                <w:rFonts w:eastAsia="Arial" w:cs="Arial"/>
                <w:color w:val="0D6812"/>
                <w:kern w:val="0"/>
                <w:szCs w:val="21"/>
              </w:rPr>
              <w:t xml:space="preserve"> </w:t>
            </w:r>
            <w:hyperlink w:anchor="_bookmark375" w:history="1">
              <w:r>
                <w:rPr>
                  <w:rFonts w:eastAsia="Arial" w:cs="Arial"/>
                  <w:color w:val="0D6812"/>
                  <w:kern w:val="0"/>
                  <w:szCs w:val="21"/>
                </w:rPr>
                <w:t>0</w:t>
              </w:r>
            </w:hyperlink>
            <w:r>
              <w:rPr>
                <w:rFonts w:eastAsia="Arial" w:cs="Arial"/>
                <w:color w:val="0D6812"/>
                <w:kern w:val="0"/>
                <w:szCs w:val="21"/>
              </w:rPr>
              <w:t xml:space="preserve"> </w:t>
            </w:r>
            <w:r>
              <w:rPr>
                <w:rFonts w:eastAsia="宋体" w:cs="宋体" w:hint="eastAsia"/>
                <w:color w:val="0D6812"/>
                <w:kern w:val="0"/>
                <w:szCs w:val="21"/>
              </w:rPr>
              <w:t>中的解释）：</w:t>
            </w:r>
          </w:p>
        </w:tc>
      </w:tr>
      <w:tr w:rsidR="00D16BE9" w14:paraId="23AB16CD" w14:textId="77777777">
        <w:trPr>
          <w:trHeight w:val="1828"/>
        </w:trPr>
        <w:tc>
          <w:tcPr>
            <w:tcW w:w="9470" w:type="dxa"/>
            <w:tcBorders>
              <w:left w:val="dotDash" w:sz="18" w:space="0" w:color="008000"/>
              <w:right w:val="single" w:sz="12" w:space="0" w:color="FF0000"/>
            </w:tcBorders>
          </w:tcPr>
          <w:p w14:paraId="1429D3B2" w14:textId="77777777" w:rsidR="00D16BE9" w:rsidRDefault="00AC4FA2">
            <w:pPr>
              <w:widowControl w:val="0"/>
              <w:autoSpaceDE w:val="0"/>
              <w:autoSpaceDN w:val="0"/>
              <w:spacing w:line="300" w:lineRule="auto"/>
              <w:ind w:firstLine="420"/>
              <w:rPr>
                <w:rFonts w:eastAsia="Arial" w:cs="Arial"/>
                <w:kern w:val="0"/>
                <w:szCs w:val="21"/>
              </w:rPr>
            </w:pPr>
            <w:r>
              <w:rPr>
                <w:rFonts w:eastAsia="Arial" w:cs="Arial"/>
                <w:color w:val="227733"/>
                <w:kern w:val="0"/>
                <w:szCs w:val="21"/>
              </w:rPr>
              <w:t>VI.b.i.1</w:t>
            </w:r>
            <w:r>
              <w:rPr>
                <w:rFonts w:eastAsia="宋体" w:cs="宋体" w:hint="eastAsia"/>
                <w:color w:val="227733"/>
                <w:kern w:val="0"/>
                <w:szCs w:val="21"/>
              </w:rPr>
              <w:t>）废物</w:t>
            </w:r>
            <w:r>
              <w:rPr>
                <w:rFonts w:eastAsia="Arial" w:cs="Arial"/>
                <w:color w:val="227733"/>
                <w:kern w:val="0"/>
                <w:szCs w:val="21"/>
              </w:rPr>
              <w:t>/</w:t>
            </w:r>
            <w:r>
              <w:rPr>
                <w:rFonts w:eastAsia="宋体" w:cs="宋体" w:hint="eastAsia"/>
                <w:color w:val="227733"/>
                <w:kern w:val="0"/>
                <w:szCs w:val="21"/>
              </w:rPr>
              <w:t>报废管理</w:t>
            </w:r>
            <w:r>
              <w:rPr>
                <w:rFonts w:eastAsia="Arial" w:cs="Arial"/>
                <w:color w:val="227733"/>
                <w:kern w:val="0"/>
                <w:szCs w:val="21"/>
              </w:rPr>
              <w:t>/</w:t>
            </w:r>
            <w:r>
              <w:rPr>
                <w:rFonts w:eastAsia="宋体" w:cs="宋体" w:hint="eastAsia"/>
                <w:color w:val="227733"/>
                <w:kern w:val="0"/>
                <w:szCs w:val="21"/>
              </w:rPr>
              <w:t>处理过程，</w:t>
            </w:r>
            <w:proofErr w:type="gramStart"/>
            <w:r>
              <w:rPr>
                <w:rFonts w:eastAsia="宋体" w:cs="宋体" w:hint="eastAsia"/>
                <w:color w:val="227733"/>
                <w:kern w:val="0"/>
                <w:szCs w:val="21"/>
              </w:rPr>
              <w:t>直至不</w:t>
            </w:r>
            <w:proofErr w:type="gramEnd"/>
            <w:r>
              <w:rPr>
                <w:rFonts w:eastAsia="宋体" w:cs="宋体" w:hint="eastAsia"/>
                <w:color w:val="227733"/>
                <w:kern w:val="0"/>
                <w:szCs w:val="21"/>
              </w:rPr>
              <w:t>包括预处理废物跨越</w:t>
            </w:r>
            <w:r>
              <w:rPr>
                <w:rFonts w:eastAsia="Arial" w:cs="Arial"/>
                <w:color w:val="227733"/>
                <w:kern w:val="0"/>
                <w:szCs w:val="21"/>
              </w:rPr>
              <w:t xml:space="preserve"> "</w:t>
            </w:r>
            <w:proofErr w:type="gramStart"/>
            <w:r>
              <w:rPr>
                <w:rFonts w:eastAsia="宋体" w:cs="宋体" w:hint="eastAsia"/>
                <w:color w:val="227733"/>
                <w:kern w:val="0"/>
                <w:szCs w:val="21"/>
              </w:rPr>
              <w:t>零市场</w:t>
            </w:r>
            <w:proofErr w:type="gramEnd"/>
            <w:r>
              <w:rPr>
                <w:rFonts w:eastAsia="宋体" w:cs="宋体" w:hint="eastAsia"/>
                <w:color w:val="227733"/>
                <w:kern w:val="0"/>
                <w:szCs w:val="21"/>
              </w:rPr>
              <w:t>价值</w:t>
            </w:r>
            <w:r>
              <w:rPr>
                <w:rFonts w:eastAsia="Arial" w:cs="Arial"/>
                <w:color w:val="227733"/>
                <w:kern w:val="0"/>
                <w:szCs w:val="21"/>
              </w:rPr>
              <w:t xml:space="preserve"> "</w:t>
            </w:r>
            <w:r>
              <w:rPr>
                <w:rFonts w:eastAsia="宋体" w:cs="宋体" w:hint="eastAsia"/>
                <w:color w:val="227733"/>
                <w:kern w:val="0"/>
                <w:szCs w:val="21"/>
              </w:rPr>
              <w:t>边界的过程（即当一个过程产生具有</w:t>
            </w:r>
            <w:proofErr w:type="gramStart"/>
            <w:r>
              <w:rPr>
                <w:rFonts w:eastAsia="宋体" w:cs="宋体" w:hint="eastAsia"/>
                <w:color w:val="227733"/>
                <w:kern w:val="0"/>
                <w:szCs w:val="21"/>
              </w:rPr>
              <w:t>正市场</w:t>
            </w:r>
            <w:proofErr w:type="gramEnd"/>
            <w:r>
              <w:rPr>
                <w:rFonts w:eastAsia="宋体" w:cs="宋体" w:hint="eastAsia"/>
                <w:color w:val="227733"/>
                <w:kern w:val="0"/>
                <w:szCs w:val="21"/>
              </w:rPr>
              <w:t>价值的功能时），应完全分配给第一个系统。如果无法明确识别确切的工艺步骤或废物和</w:t>
            </w:r>
            <w:r>
              <w:rPr>
                <w:rFonts w:eastAsia="Arial" w:cs="Arial"/>
                <w:color w:val="227733"/>
                <w:kern w:val="0"/>
                <w:szCs w:val="21"/>
              </w:rPr>
              <w:t>/</w:t>
            </w:r>
            <w:r>
              <w:rPr>
                <w:rFonts w:eastAsia="宋体" w:cs="宋体" w:hint="eastAsia"/>
                <w:color w:val="227733"/>
                <w:kern w:val="0"/>
                <w:szCs w:val="21"/>
              </w:rPr>
              <w:t>或二次产品的属性，则应报告由此造成的</w:t>
            </w:r>
            <w:proofErr w:type="gramStart"/>
            <w:r>
              <w:rPr>
                <w:rFonts w:eastAsia="宋体" w:cs="宋体" w:hint="eastAsia"/>
                <w:color w:val="227733"/>
                <w:kern w:val="0"/>
                <w:szCs w:val="21"/>
              </w:rPr>
              <w:t>不</w:t>
            </w:r>
            <w:proofErr w:type="gramEnd"/>
            <w:r>
              <w:rPr>
                <w:rFonts w:eastAsia="宋体" w:cs="宋体" w:hint="eastAsia"/>
                <w:color w:val="227733"/>
                <w:kern w:val="0"/>
                <w:szCs w:val="21"/>
              </w:rPr>
              <w:t>准确性，并在以后的结果解释中予以考虑。</w:t>
            </w:r>
          </w:p>
        </w:tc>
      </w:tr>
      <w:tr w:rsidR="00D16BE9" w14:paraId="2ABB2F4A" w14:textId="77777777">
        <w:trPr>
          <w:trHeight w:val="1557"/>
        </w:trPr>
        <w:tc>
          <w:tcPr>
            <w:tcW w:w="9470" w:type="dxa"/>
            <w:tcBorders>
              <w:left w:val="dotDash" w:sz="18" w:space="0" w:color="008000"/>
              <w:right w:val="single" w:sz="12" w:space="0" w:color="FF0000"/>
            </w:tcBorders>
          </w:tcPr>
          <w:p w14:paraId="759686B8" w14:textId="77777777" w:rsidR="00D16BE9" w:rsidRDefault="00AC4FA2">
            <w:pPr>
              <w:widowControl w:val="0"/>
              <w:autoSpaceDE w:val="0"/>
              <w:autoSpaceDN w:val="0"/>
              <w:spacing w:line="300" w:lineRule="auto"/>
              <w:ind w:firstLine="420"/>
              <w:rPr>
                <w:rFonts w:cs="Arial"/>
                <w:kern w:val="0"/>
                <w:szCs w:val="21"/>
              </w:rPr>
            </w:pPr>
            <w:r>
              <w:rPr>
                <w:rFonts w:eastAsia="Arial" w:cs="Arial"/>
                <w:color w:val="227733"/>
                <w:kern w:val="0"/>
                <w:szCs w:val="21"/>
              </w:rPr>
              <w:t>VI.b.i.2</w:t>
            </w:r>
            <w:r>
              <w:rPr>
                <w:rFonts w:eastAsia="宋体" w:cs="宋体" w:hint="eastAsia"/>
                <w:color w:val="227733"/>
                <w:kern w:val="0"/>
                <w:szCs w:val="21"/>
              </w:rPr>
              <w:t>）随后，应在真正的联合加工过程（即见下一条规定）产生的有价值次品及其副产品之间采用两步分配程序。这就需要对经过最初的废物处理步骤后生产出第一种有价值产品的工艺步骤的库存进行第二次额外分配，具体如下：</w:t>
            </w:r>
          </w:p>
        </w:tc>
      </w:tr>
      <w:tr w:rsidR="00D16BE9" w14:paraId="4EAA32F3" w14:textId="77777777">
        <w:trPr>
          <w:trHeight w:val="2575"/>
        </w:trPr>
        <w:tc>
          <w:tcPr>
            <w:tcW w:w="9470" w:type="dxa"/>
            <w:tcBorders>
              <w:left w:val="dotDash" w:sz="18" w:space="0" w:color="008000"/>
              <w:right w:val="single" w:sz="12" w:space="0" w:color="FF0000"/>
            </w:tcBorders>
          </w:tcPr>
          <w:p w14:paraId="6A11F9D4" w14:textId="77777777" w:rsidR="00D16BE9" w:rsidRDefault="00AC4FA2">
            <w:pPr>
              <w:widowControl w:val="0"/>
              <w:autoSpaceDE w:val="0"/>
              <w:autoSpaceDN w:val="0"/>
              <w:spacing w:line="300" w:lineRule="auto"/>
              <w:ind w:firstLine="420"/>
              <w:rPr>
                <w:rFonts w:eastAsia="Arial" w:cs="Arial"/>
                <w:kern w:val="0"/>
                <w:szCs w:val="21"/>
              </w:rPr>
            </w:pPr>
            <w:r>
              <w:rPr>
                <w:rFonts w:eastAsia="Arial" w:cs="Arial"/>
                <w:color w:val="227733"/>
                <w:kern w:val="0"/>
                <w:szCs w:val="21"/>
              </w:rPr>
              <w:t>VI.b.i.3</w:t>
            </w:r>
            <w:r>
              <w:rPr>
                <w:rFonts w:eastAsia="宋体" w:cs="宋体" w:hint="eastAsia"/>
                <w:color w:val="227733"/>
                <w:kern w:val="0"/>
                <w:szCs w:val="21"/>
              </w:rPr>
              <w:t>）生产有价值产品（次要产品）的工艺步骤的专门库存应根据市场价值标准在次要产品和进入该工艺步骤的（可能经过预处理的）废物</w:t>
            </w:r>
            <w:r>
              <w:rPr>
                <w:rFonts w:eastAsia="Arial" w:cs="Arial"/>
                <w:color w:val="227733"/>
                <w:kern w:val="0"/>
                <w:szCs w:val="21"/>
              </w:rPr>
              <w:t>/</w:t>
            </w:r>
            <w:r>
              <w:rPr>
                <w:rFonts w:eastAsia="宋体" w:cs="宋体" w:hint="eastAsia"/>
                <w:color w:val="227733"/>
                <w:kern w:val="0"/>
                <w:szCs w:val="21"/>
              </w:rPr>
              <w:t>报废产品之间进行分配。分配给预处理废物</w:t>
            </w:r>
            <w:r>
              <w:rPr>
                <w:rFonts w:eastAsia="Arial" w:cs="Arial"/>
                <w:color w:val="227733"/>
                <w:kern w:val="0"/>
                <w:szCs w:val="21"/>
              </w:rPr>
              <w:t>/</w:t>
            </w:r>
            <w:r>
              <w:rPr>
                <w:rFonts w:eastAsia="宋体" w:cs="宋体" w:hint="eastAsia"/>
                <w:color w:val="227733"/>
                <w:kern w:val="0"/>
                <w:szCs w:val="21"/>
              </w:rPr>
              <w:t>报废产品的负担属于第一个系统，分配给次要产品</w:t>
            </w:r>
            <w:r>
              <w:rPr>
                <w:rFonts w:eastAsia="宋体" w:cs="宋体" w:hint="eastAsia"/>
                <w:color w:val="227733"/>
                <w:spacing w:val="-1"/>
                <w:kern w:val="0"/>
                <w:szCs w:val="21"/>
              </w:rPr>
              <w:t>的</w:t>
            </w:r>
            <w:r>
              <w:rPr>
                <w:rFonts w:eastAsia="宋体" w:cs="宋体" w:hint="eastAsia"/>
                <w:color w:val="227733"/>
                <w:kern w:val="0"/>
                <w:szCs w:val="21"/>
              </w:rPr>
              <w:t>负担属于第二个系统。需要注意的是，预处理后的废物</w:t>
            </w:r>
            <w:r>
              <w:rPr>
                <w:rFonts w:eastAsia="Arial" w:cs="Arial"/>
                <w:color w:val="227733"/>
                <w:kern w:val="0"/>
                <w:szCs w:val="21"/>
              </w:rPr>
              <w:t>/</w:t>
            </w:r>
            <w:r>
              <w:rPr>
                <w:rFonts w:eastAsia="宋体" w:cs="宋体" w:hint="eastAsia"/>
                <w:color w:val="227733"/>
                <w:spacing w:val="-4"/>
                <w:kern w:val="0"/>
                <w:szCs w:val="21"/>
              </w:rPr>
              <w:t>报废产品</w:t>
            </w:r>
            <w:r>
              <w:rPr>
                <w:rFonts w:eastAsia="宋体" w:cs="宋体" w:hint="eastAsia"/>
                <w:color w:val="227733"/>
                <w:kern w:val="0"/>
                <w:szCs w:val="21"/>
              </w:rPr>
              <w:t>的市场价值小于零，因此</w:t>
            </w:r>
            <w:r>
              <w:rPr>
                <w:rFonts w:eastAsia="宋体" w:cs="宋体" w:hint="eastAsia"/>
                <w:color w:val="227733"/>
                <w:spacing w:val="-5"/>
                <w:kern w:val="0"/>
                <w:szCs w:val="21"/>
              </w:rPr>
              <w:t>其</w:t>
            </w:r>
            <w:r>
              <w:rPr>
                <w:rFonts w:eastAsia="宋体" w:cs="宋体" w:hint="eastAsia"/>
                <w:color w:val="227733"/>
                <w:kern w:val="0"/>
                <w:szCs w:val="21"/>
              </w:rPr>
              <w:t>绝对值</w:t>
            </w:r>
          </w:p>
        </w:tc>
      </w:tr>
    </w:tbl>
    <w:p w14:paraId="7271748F" w14:textId="77777777" w:rsidR="00D16BE9" w:rsidRDefault="00D16BE9">
      <w:pPr>
        <w:pStyle w:val="a8"/>
        <w:spacing w:line="300" w:lineRule="auto"/>
        <w:ind w:firstLineChars="200" w:firstLine="420"/>
        <w:jc w:val="both"/>
        <w:rPr>
          <w:rFonts w:eastAsiaTheme="minorEastAsia"/>
          <w:szCs w:val="21"/>
          <w:lang w:eastAsia="zh-CN"/>
        </w:rPr>
      </w:pPr>
    </w:p>
    <w:p w14:paraId="05917B74" w14:textId="77777777" w:rsidR="00D16BE9" w:rsidRDefault="00AC4FA2">
      <w:pPr>
        <w:pStyle w:val="a8"/>
        <w:spacing w:line="300" w:lineRule="auto"/>
        <w:ind w:firstLineChars="200" w:firstLine="420"/>
        <w:jc w:val="both"/>
        <w:rPr>
          <w:rFonts w:eastAsiaTheme="minorEastAsia"/>
          <w:szCs w:val="21"/>
          <w:lang w:eastAsia="zh-CN"/>
        </w:rPr>
      </w:pPr>
      <w:r>
        <w:rPr>
          <w:rFonts w:eastAsiaTheme="minorEastAsia"/>
          <w:szCs w:val="21"/>
          <w:lang w:eastAsia="zh-CN"/>
        </w:rPr>
        <w:br w:type="page"/>
      </w:r>
    </w:p>
    <w:tbl>
      <w:tblPr>
        <w:tblStyle w:val="TableNormal"/>
        <w:tblW w:w="9470" w:type="dxa"/>
        <w:tblInd w:w="-625" w:type="dxa"/>
        <w:tblLayout w:type="fixed"/>
        <w:tblLook w:val="04A0" w:firstRow="1" w:lastRow="0" w:firstColumn="1" w:lastColumn="0" w:noHBand="0" w:noVBand="1"/>
      </w:tblPr>
      <w:tblGrid>
        <w:gridCol w:w="9470"/>
      </w:tblGrid>
      <w:tr w:rsidR="00D16BE9" w14:paraId="76C8C39F" w14:textId="77777777">
        <w:trPr>
          <w:trHeight w:val="543"/>
        </w:trPr>
        <w:tc>
          <w:tcPr>
            <w:tcW w:w="9470" w:type="dxa"/>
            <w:tcBorders>
              <w:top w:val="dotDash" w:sz="18" w:space="0" w:color="008000"/>
              <w:left w:val="dotDash" w:sz="18" w:space="0" w:color="008000"/>
              <w:bottom w:val="dashSmallGap" w:sz="4" w:space="0" w:color="000000"/>
              <w:right w:val="dotDash" w:sz="18" w:space="0" w:color="008000"/>
            </w:tcBorders>
          </w:tcPr>
          <w:p w14:paraId="3939BB07" w14:textId="77777777" w:rsidR="00D16BE9" w:rsidRDefault="00AC4FA2">
            <w:pPr>
              <w:widowControl w:val="0"/>
              <w:autoSpaceDE w:val="0"/>
              <w:autoSpaceDN w:val="0"/>
              <w:spacing w:line="300" w:lineRule="auto"/>
              <w:ind w:firstLine="482"/>
              <w:jc w:val="center"/>
              <w:rPr>
                <w:rFonts w:eastAsia="Arial" w:cs="Arial"/>
                <w:b/>
                <w:kern w:val="0"/>
                <w:sz w:val="24"/>
              </w:rPr>
            </w:pPr>
            <w:bookmarkStart w:id="139" w:name="_Hlk175602616"/>
            <w:r>
              <w:rPr>
                <w:rFonts w:eastAsia="宋体" w:cs="宋体" w:hint="eastAsia"/>
                <w:b/>
                <w:color w:val="003300"/>
                <w:kern w:val="0"/>
                <w:sz w:val="24"/>
              </w:rPr>
              <w:lastRenderedPageBreak/>
              <w:t>规定：</w:t>
            </w:r>
            <w:r>
              <w:rPr>
                <w:rFonts w:eastAsia="Arial" w:cs="Arial"/>
                <w:b/>
                <w:color w:val="003300"/>
                <w:kern w:val="0"/>
                <w:sz w:val="24"/>
              </w:rPr>
              <w:t xml:space="preserve">7.9.3 </w:t>
            </w:r>
            <w:r>
              <w:rPr>
                <w:rFonts w:eastAsia="宋体" w:cs="宋体" w:hint="eastAsia"/>
                <w:b/>
                <w:color w:val="003300"/>
                <w:kern w:val="0"/>
                <w:sz w:val="24"/>
              </w:rPr>
              <w:t>通过</w:t>
            </w:r>
            <w:r>
              <w:rPr>
                <w:rFonts w:eastAsia="宋体" w:cs="宋体" w:hint="eastAsia"/>
                <w:b/>
                <w:color w:val="003300"/>
                <w:spacing w:val="-2"/>
                <w:kern w:val="0"/>
                <w:sz w:val="24"/>
              </w:rPr>
              <w:t>分配</w:t>
            </w:r>
            <w:r>
              <w:rPr>
                <w:rFonts w:eastAsia="宋体" w:cs="宋体" w:hint="eastAsia"/>
                <w:b/>
                <w:color w:val="003300"/>
                <w:kern w:val="0"/>
                <w:sz w:val="24"/>
              </w:rPr>
              <w:t>解决多功能性问题</w:t>
            </w:r>
          </w:p>
        </w:tc>
      </w:tr>
      <w:tr w:rsidR="00D16BE9" w14:paraId="65FB68CE" w14:textId="77777777">
        <w:trPr>
          <w:trHeight w:val="605"/>
        </w:trPr>
        <w:tc>
          <w:tcPr>
            <w:tcW w:w="9470" w:type="dxa"/>
            <w:tcBorders>
              <w:top w:val="dashSmallGap" w:sz="4" w:space="0" w:color="000000"/>
              <w:left w:val="dotDash" w:sz="18" w:space="0" w:color="008000"/>
              <w:right w:val="single" w:sz="12" w:space="0" w:color="FF0000"/>
            </w:tcBorders>
          </w:tcPr>
          <w:p w14:paraId="0F05A0ED" w14:textId="77777777" w:rsidR="00D16BE9" w:rsidRDefault="00AC4FA2">
            <w:pPr>
              <w:widowControl w:val="0"/>
              <w:autoSpaceDE w:val="0"/>
              <w:autoSpaceDN w:val="0"/>
              <w:spacing w:line="300" w:lineRule="auto"/>
              <w:ind w:firstLine="420"/>
              <w:jc w:val="left"/>
              <w:rPr>
                <w:rFonts w:eastAsia="Arial" w:cs="Arial"/>
                <w:kern w:val="0"/>
                <w:szCs w:val="21"/>
              </w:rPr>
            </w:pPr>
            <w:r>
              <w:rPr>
                <w:rFonts w:eastAsia="宋体" w:cs="宋体" w:hint="eastAsia"/>
                <w:color w:val="227733"/>
                <w:kern w:val="0"/>
                <w:szCs w:val="21"/>
              </w:rPr>
              <w:t>应使用（负）市场价格</w:t>
            </w:r>
            <w:r>
              <w:rPr>
                <w:rFonts w:eastAsia="Arial" w:cs="Arial"/>
                <w:b/>
                <w:i/>
                <w:color w:val="000080"/>
                <w:kern w:val="0"/>
                <w:szCs w:val="21"/>
                <w:vertAlign w:val="superscript"/>
              </w:rPr>
              <w:t>181</w:t>
            </w:r>
            <w:r>
              <w:rPr>
                <w:rFonts w:eastAsia="Arial" w:cs="Arial"/>
                <w:color w:val="227733"/>
                <w:kern w:val="0"/>
                <w:szCs w:val="21"/>
              </w:rPr>
              <w:t xml:space="preserve"> </w:t>
            </w:r>
            <w:r>
              <w:rPr>
                <w:rFonts w:eastAsia="宋体" w:cs="宋体" w:hint="eastAsia"/>
                <w:color w:val="227733"/>
                <w:kern w:val="0"/>
                <w:szCs w:val="21"/>
              </w:rPr>
              <w:t>当计算分配关键值时；分配计算的其余部分相同。</w:t>
            </w:r>
          </w:p>
        </w:tc>
      </w:tr>
      <w:tr w:rsidR="00D16BE9" w14:paraId="40C3F925" w14:textId="77777777">
        <w:trPr>
          <w:trHeight w:val="851"/>
        </w:trPr>
        <w:tc>
          <w:tcPr>
            <w:tcW w:w="9470" w:type="dxa"/>
            <w:tcBorders>
              <w:left w:val="dotDash" w:sz="18" w:space="0" w:color="008000"/>
              <w:right w:val="single" w:sz="12" w:space="0" w:color="FF0000"/>
            </w:tcBorders>
          </w:tcPr>
          <w:p w14:paraId="78F09653" w14:textId="77777777" w:rsidR="00D16BE9" w:rsidRDefault="00AC4FA2">
            <w:pPr>
              <w:widowControl w:val="0"/>
              <w:autoSpaceDE w:val="0"/>
              <w:autoSpaceDN w:val="0"/>
              <w:spacing w:line="300" w:lineRule="auto"/>
              <w:ind w:firstLine="420"/>
              <w:rPr>
                <w:rFonts w:eastAsia="Arial" w:cs="Arial"/>
                <w:kern w:val="0"/>
                <w:szCs w:val="21"/>
              </w:rPr>
            </w:pPr>
            <w:r>
              <w:rPr>
                <w:rFonts w:eastAsia="Arial" w:cs="Arial"/>
                <w:color w:val="227733"/>
                <w:kern w:val="0"/>
                <w:szCs w:val="21"/>
              </w:rPr>
              <w:t>VI.b.i.4</w:t>
            </w:r>
            <w:r>
              <w:rPr>
                <w:rFonts w:eastAsia="宋体" w:cs="宋体" w:hint="eastAsia"/>
                <w:color w:val="227733"/>
                <w:kern w:val="0"/>
                <w:szCs w:val="21"/>
              </w:rPr>
              <w:t>）之后，在有价值的次要产品和真正的联合加工之间进行两步分配，如下文所述，即类似于废物或报废产品具有正市场价格的情况。</w:t>
            </w:r>
          </w:p>
        </w:tc>
      </w:tr>
      <w:tr w:rsidR="00D16BE9" w14:paraId="7B275172" w14:textId="77777777">
        <w:trPr>
          <w:trHeight w:val="1136"/>
        </w:trPr>
        <w:tc>
          <w:tcPr>
            <w:tcW w:w="9470" w:type="dxa"/>
            <w:tcBorders>
              <w:left w:val="dotDash" w:sz="18" w:space="0" w:color="008000"/>
              <w:right w:val="single" w:sz="12" w:space="0" w:color="FF0000"/>
            </w:tcBorders>
          </w:tcPr>
          <w:p w14:paraId="3939D82F" w14:textId="77777777" w:rsidR="00D16BE9" w:rsidRDefault="00AC4FA2">
            <w:pPr>
              <w:widowControl w:val="0"/>
              <w:autoSpaceDE w:val="0"/>
              <w:autoSpaceDN w:val="0"/>
              <w:spacing w:line="300" w:lineRule="auto"/>
              <w:ind w:firstLine="420"/>
              <w:rPr>
                <w:rFonts w:eastAsia="Arial" w:cs="Arial"/>
                <w:kern w:val="0"/>
                <w:szCs w:val="21"/>
              </w:rPr>
            </w:pPr>
            <w:proofErr w:type="spellStart"/>
            <w:r>
              <w:rPr>
                <w:rFonts w:eastAsia="Arial" w:cs="Arial"/>
                <w:color w:val="0D6812"/>
                <w:kern w:val="0"/>
                <w:szCs w:val="21"/>
              </w:rPr>
              <w:t>VI.b.ii</w:t>
            </w:r>
            <w:proofErr w:type="spellEnd"/>
            <w:r>
              <w:rPr>
                <w:rFonts w:eastAsia="Arial" w:cs="Arial"/>
                <w:color w:val="0D6812"/>
                <w:kern w:val="0"/>
                <w:szCs w:val="21"/>
              </w:rPr>
              <w:t xml:space="preserve">) </w:t>
            </w:r>
            <w:r>
              <w:rPr>
                <w:rFonts w:eastAsia="宋体" w:cs="宋体" w:hint="eastAsia"/>
                <w:b/>
                <w:color w:val="0D6812"/>
                <w:kern w:val="0"/>
                <w:szCs w:val="21"/>
              </w:rPr>
              <w:t>市场价值等于或高于零：</w:t>
            </w:r>
            <w:r>
              <w:rPr>
                <w:rFonts w:eastAsia="宋体" w:cs="宋体" w:hint="eastAsia"/>
                <w:color w:val="0D6812"/>
                <w:kern w:val="0"/>
                <w:szCs w:val="21"/>
              </w:rPr>
              <w:t>如果废弃物</w:t>
            </w:r>
            <w:r>
              <w:rPr>
                <w:rFonts w:eastAsia="Arial" w:cs="Arial"/>
                <w:color w:val="0D6812"/>
                <w:kern w:val="0"/>
                <w:szCs w:val="21"/>
              </w:rPr>
              <w:t>/</w:t>
            </w:r>
            <w:r>
              <w:rPr>
                <w:rFonts w:eastAsia="宋体" w:cs="宋体" w:hint="eastAsia"/>
                <w:color w:val="0D6812"/>
                <w:kern w:val="0"/>
                <w:szCs w:val="21"/>
              </w:rPr>
              <w:t>报废产品的市场价格等于或高于零，则应在产生废弃物或报废产品的工艺步骤和真正的联合工艺之间直接采用两步分配程序。应采用以下程序（详见附件</w:t>
            </w:r>
            <w:r>
              <w:rPr>
                <w:rFonts w:eastAsia="Arial" w:cs="Arial"/>
                <w:color w:val="0D6812"/>
                <w:kern w:val="0"/>
                <w:szCs w:val="21"/>
              </w:rPr>
              <w:t xml:space="preserve"> </w:t>
            </w:r>
            <w:hyperlink w:anchor="_bookmark374" w:history="1">
              <w:r>
                <w:rPr>
                  <w:rFonts w:eastAsia="Arial" w:cs="Arial"/>
                  <w:color w:val="0D6812"/>
                  <w:kern w:val="0"/>
                  <w:szCs w:val="21"/>
                </w:rPr>
                <w:t>14.4.1.2</w:t>
              </w:r>
            </w:hyperlink>
            <w:r>
              <w:rPr>
                <w:rFonts w:eastAsia="宋体" w:cs="宋体" w:hint="eastAsia"/>
                <w:color w:val="0D6812"/>
                <w:kern w:val="0"/>
                <w:szCs w:val="21"/>
              </w:rPr>
              <w:t>）：</w:t>
            </w:r>
          </w:p>
        </w:tc>
      </w:tr>
      <w:tr w:rsidR="00D16BE9" w14:paraId="13D5F968" w14:textId="77777777">
        <w:trPr>
          <w:trHeight w:val="854"/>
        </w:trPr>
        <w:tc>
          <w:tcPr>
            <w:tcW w:w="9470" w:type="dxa"/>
            <w:tcBorders>
              <w:left w:val="dotDash" w:sz="18" w:space="0" w:color="008000"/>
              <w:right w:val="single" w:sz="12" w:space="0" w:color="FF0000"/>
            </w:tcBorders>
          </w:tcPr>
          <w:p w14:paraId="2E6C8278" w14:textId="77777777" w:rsidR="00D16BE9" w:rsidRDefault="00AC4FA2">
            <w:pPr>
              <w:widowControl w:val="0"/>
              <w:autoSpaceDE w:val="0"/>
              <w:autoSpaceDN w:val="0"/>
              <w:spacing w:line="300" w:lineRule="auto"/>
              <w:ind w:firstLine="420"/>
              <w:rPr>
                <w:rFonts w:eastAsia="Arial" w:cs="Arial"/>
                <w:kern w:val="0"/>
                <w:szCs w:val="21"/>
              </w:rPr>
            </w:pPr>
            <w:r>
              <w:rPr>
                <w:rFonts w:eastAsia="Arial" w:cs="Arial"/>
                <w:color w:val="227733"/>
                <w:kern w:val="0"/>
                <w:szCs w:val="21"/>
              </w:rPr>
              <w:t>VI.b.ii.1</w:t>
            </w:r>
            <w:r>
              <w:rPr>
                <w:rFonts w:eastAsia="宋体" w:cs="宋体" w:hint="eastAsia"/>
                <w:color w:val="227733"/>
                <w:kern w:val="0"/>
                <w:szCs w:val="21"/>
              </w:rPr>
              <w:t>）</w:t>
            </w:r>
            <w:r>
              <w:rPr>
                <w:rFonts w:eastAsia="Arial" w:cs="Arial"/>
                <w:color w:val="227733"/>
                <w:kern w:val="0"/>
                <w:szCs w:val="21"/>
              </w:rPr>
              <w:t xml:space="preserve"> </w:t>
            </w:r>
            <w:r>
              <w:rPr>
                <w:rFonts w:eastAsia="宋体" w:cs="宋体" w:hint="eastAsia"/>
                <w:color w:val="227733"/>
                <w:kern w:val="0"/>
                <w:szCs w:val="21"/>
              </w:rPr>
              <w:t>作为第一条标准，应确定并应用</w:t>
            </w:r>
            <w:proofErr w:type="gramStart"/>
            <w:r>
              <w:rPr>
                <w:rFonts w:eastAsia="宋体" w:cs="宋体" w:hint="eastAsia"/>
                <w:color w:val="227733"/>
                <w:kern w:val="0"/>
                <w:szCs w:val="21"/>
              </w:rPr>
              <w:t>每个非</w:t>
            </w:r>
            <w:proofErr w:type="gramEnd"/>
            <w:r>
              <w:rPr>
                <w:rFonts w:eastAsia="宋体" w:cs="宋体" w:hint="eastAsia"/>
                <w:color w:val="227733"/>
                <w:kern w:val="0"/>
                <w:szCs w:val="21"/>
              </w:rPr>
              <w:t>功能流程与流程中的共同功能之间的</w:t>
            </w:r>
            <w:r>
              <w:rPr>
                <w:rFonts w:eastAsia="Arial" w:cs="Arial"/>
                <w:color w:val="227733"/>
                <w:kern w:val="0"/>
                <w:szCs w:val="21"/>
              </w:rPr>
              <w:t xml:space="preserve"> "</w:t>
            </w:r>
            <w:r>
              <w:rPr>
                <w:rFonts w:eastAsia="宋体" w:cs="宋体" w:hint="eastAsia"/>
                <w:color w:val="227733"/>
                <w:kern w:val="0"/>
                <w:szCs w:val="21"/>
              </w:rPr>
              <w:t>确定的</w:t>
            </w:r>
            <w:r>
              <w:rPr>
                <w:rFonts w:eastAsia="Arial" w:cs="Arial"/>
                <w:color w:val="227733"/>
                <w:kern w:val="0"/>
                <w:szCs w:val="21"/>
              </w:rPr>
              <w:t xml:space="preserve"> </w:t>
            </w:r>
            <w:r>
              <w:rPr>
                <w:rFonts w:eastAsia="宋体" w:cs="宋体" w:hint="eastAsia"/>
                <w:color w:val="227733"/>
                <w:kern w:val="0"/>
                <w:szCs w:val="21"/>
              </w:rPr>
              <w:t>物理因果关系</w:t>
            </w:r>
            <w:r>
              <w:rPr>
                <w:rFonts w:eastAsia="Arial" w:cs="Arial"/>
                <w:color w:val="227733"/>
                <w:kern w:val="0"/>
                <w:szCs w:val="21"/>
              </w:rPr>
              <w:t>"</w:t>
            </w:r>
            <w:r>
              <w:rPr>
                <w:rFonts w:eastAsia="宋体" w:cs="宋体" w:hint="eastAsia"/>
                <w:color w:val="227733"/>
                <w:kern w:val="0"/>
                <w:szCs w:val="21"/>
              </w:rPr>
              <w:t>。具体做法</w:t>
            </w:r>
            <w:r>
              <w:rPr>
                <w:rFonts w:eastAsia="宋体" w:cs="宋体" w:hint="eastAsia"/>
                <w:color w:val="227733"/>
                <w:spacing w:val="-2"/>
                <w:kern w:val="0"/>
                <w:szCs w:val="21"/>
              </w:rPr>
              <w:t>如下</w:t>
            </w:r>
          </w:p>
        </w:tc>
      </w:tr>
      <w:tr w:rsidR="00D16BE9" w14:paraId="7C3F022B" w14:textId="77777777">
        <w:trPr>
          <w:trHeight w:val="2346"/>
        </w:trPr>
        <w:tc>
          <w:tcPr>
            <w:tcW w:w="9470" w:type="dxa"/>
            <w:tcBorders>
              <w:left w:val="dotDash" w:sz="18" w:space="0" w:color="008000"/>
              <w:right w:val="single" w:sz="12" w:space="0" w:color="FF0000"/>
            </w:tcBorders>
          </w:tcPr>
          <w:p w14:paraId="12CDCD05" w14:textId="77777777" w:rsidR="00D16BE9" w:rsidRDefault="00AC4FA2">
            <w:pPr>
              <w:widowControl w:val="0"/>
              <w:autoSpaceDE w:val="0"/>
              <w:autoSpaceDN w:val="0"/>
              <w:spacing w:line="300" w:lineRule="auto"/>
              <w:ind w:firstLine="420"/>
              <w:rPr>
                <w:rFonts w:eastAsia="Arial" w:cs="Arial"/>
                <w:kern w:val="0"/>
                <w:szCs w:val="21"/>
              </w:rPr>
            </w:pPr>
            <w:r>
              <w:rPr>
                <w:rFonts w:eastAsia="Arial" w:cs="Arial"/>
                <w:color w:val="227733"/>
                <w:kern w:val="0"/>
                <w:szCs w:val="21"/>
              </w:rPr>
              <w:t>VI.b.ii.2</w:t>
            </w:r>
            <w:r>
              <w:rPr>
                <w:rFonts w:eastAsia="宋体" w:cs="宋体" w:hint="eastAsia"/>
                <w:color w:val="227733"/>
                <w:kern w:val="0"/>
                <w:szCs w:val="21"/>
              </w:rPr>
              <w:t>）应区分两种情况：第一种情况是二次产品的固有特性没有发生变化或变化有限</w:t>
            </w:r>
            <w:r>
              <w:rPr>
                <w:rFonts w:eastAsia="宋体" w:cs="宋体" w:hint="eastAsia"/>
                <w:color w:val="808080"/>
                <w:kern w:val="0"/>
                <w:szCs w:val="21"/>
              </w:rPr>
              <w:t>（如金属再循环、纤维再循环）</w:t>
            </w:r>
            <w:r>
              <w:rPr>
                <w:rFonts w:eastAsia="宋体" w:cs="宋体" w:hint="eastAsia"/>
                <w:color w:val="227733"/>
                <w:kern w:val="0"/>
                <w:szCs w:val="21"/>
              </w:rPr>
              <w:t>，第二种情况是二次产品的固有特性发生了相关变化</w:t>
            </w:r>
            <w:r>
              <w:rPr>
                <w:rFonts w:eastAsia="宋体" w:cs="宋体" w:hint="eastAsia"/>
                <w:color w:val="808080"/>
                <w:kern w:val="0"/>
                <w:szCs w:val="21"/>
              </w:rPr>
              <w:t>（如从混合聚合物废物中回收能源）</w:t>
            </w:r>
            <w:r>
              <w:rPr>
                <w:rFonts w:eastAsia="宋体" w:cs="宋体" w:hint="eastAsia"/>
                <w:color w:val="227733"/>
                <w:kern w:val="0"/>
                <w:szCs w:val="21"/>
              </w:rPr>
              <w:t>。第一种子情况适用于所有</w:t>
            </w:r>
            <w:r>
              <w:rPr>
                <w:rFonts w:eastAsia="Arial" w:cs="Arial"/>
                <w:color w:val="227733"/>
                <w:kern w:val="0"/>
                <w:szCs w:val="21"/>
              </w:rPr>
              <w:t xml:space="preserve"> "</w:t>
            </w:r>
            <w:r>
              <w:rPr>
                <w:rFonts w:eastAsia="宋体" w:cs="宋体" w:hint="eastAsia"/>
                <w:color w:val="227733"/>
                <w:kern w:val="0"/>
                <w:szCs w:val="21"/>
              </w:rPr>
              <w:t>闭路循环</w:t>
            </w:r>
            <w:r>
              <w:rPr>
                <w:rFonts w:eastAsia="Arial" w:cs="Arial"/>
                <w:color w:val="227733"/>
                <w:kern w:val="0"/>
                <w:szCs w:val="21"/>
              </w:rPr>
              <w:t xml:space="preserve"> "</w:t>
            </w:r>
            <w:r>
              <w:rPr>
                <w:rFonts w:eastAsia="宋体" w:cs="宋体" w:hint="eastAsia"/>
                <w:color w:val="227733"/>
                <w:kern w:val="0"/>
                <w:szCs w:val="21"/>
              </w:rPr>
              <w:t>和</w:t>
            </w:r>
            <w:r>
              <w:rPr>
                <w:rFonts w:eastAsia="Arial" w:cs="Arial"/>
                <w:color w:val="227733"/>
                <w:kern w:val="0"/>
                <w:szCs w:val="21"/>
              </w:rPr>
              <w:t xml:space="preserve"> "</w:t>
            </w:r>
            <w:r>
              <w:rPr>
                <w:rFonts w:eastAsia="宋体" w:cs="宋体" w:hint="eastAsia"/>
                <w:color w:val="227733"/>
                <w:kern w:val="0"/>
                <w:szCs w:val="21"/>
              </w:rPr>
              <w:t>开路循环</w:t>
            </w:r>
            <w:r>
              <w:rPr>
                <w:rFonts w:eastAsia="Arial" w:cs="Arial"/>
                <w:color w:val="227733"/>
                <w:kern w:val="0"/>
                <w:szCs w:val="21"/>
              </w:rPr>
              <w:t>--</w:t>
            </w:r>
            <w:r>
              <w:rPr>
                <w:rFonts w:eastAsia="宋体" w:cs="宋体" w:hint="eastAsia"/>
                <w:color w:val="227733"/>
                <w:kern w:val="0"/>
                <w:szCs w:val="21"/>
              </w:rPr>
              <w:t>同一主要途径</w:t>
            </w:r>
            <w:r>
              <w:rPr>
                <w:rFonts w:eastAsia="Arial" w:cs="Arial"/>
                <w:color w:val="227733"/>
                <w:kern w:val="0"/>
                <w:szCs w:val="21"/>
              </w:rPr>
              <w:t xml:space="preserve"> "</w:t>
            </w:r>
            <w:r>
              <w:rPr>
                <w:rFonts w:eastAsia="宋体" w:cs="宋体" w:hint="eastAsia"/>
                <w:color w:val="227733"/>
                <w:kern w:val="0"/>
                <w:szCs w:val="21"/>
              </w:rPr>
              <w:t>的情况。第二种子情况适用于所有</w:t>
            </w:r>
            <w:r>
              <w:rPr>
                <w:rFonts w:eastAsia="Arial" w:cs="Arial"/>
                <w:color w:val="227733"/>
                <w:kern w:val="0"/>
                <w:szCs w:val="21"/>
              </w:rPr>
              <w:t xml:space="preserve"> "</w:t>
            </w:r>
            <w:r>
              <w:rPr>
                <w:rFonts w:eastAsia="宋体" w:cs="宋体" w:hint="eastAsia"/>
                <w:color w:val="227733"/>
                <w:kern w:val="0"/>
                <w:szCs w:val="21"/>
              </w:rPr>
              <w:t>开环</w:t>
            </w:r>
            <w:r>
              <w:rPr>
                <w:rFonts w:eastAsia="Arial" w:cs="Arial"/>
                <w:color w:val="227733"/>
                <w:kern w:val="0"/>
                <w:szCs w:val="21"/>
              </w:rPr>
              <w:t>--</w:t>
            </w:r>
            <w:r>
              <w:rPr>
                <w:rFonts w:eastAsia="宋体" w:cs="宋体" w:hint="eastAsia"/>
                <w:color w:val="227733"/>
                <w:kern w:val="0"/>
                <w:szCs w:val="21"/>
              </w:rPr>
              <w:t>不同的主要途径</w:t>
            </w:r>
            <w:r>
              <w:rPr>
                <w:rFonts w:eastAsia="Arial" w:cs="Arial"/>
                <w:color w:val="227733"/>
                <w:kern w:val="0"/>
                <w:szCs w:val="21"/>
              </w:rPr>
              <w:t xml:space="preserve"> "</w:t>
            </w:r>
            <w:r>
              <w:rPr>
                <w:rFonts w:eastAsia="宋体" w:cs="宋体" w:hint="eastAsia"/>
                <w:color w:val="227733"/>
                <w:kern w:val="0"/>
                <w:szCs w:val="21"/>
              </w:rPr>
              <w:t>情况。</w:t>
            </w:r>
          </w:p>
        </w:tc>
      </w:tr>
      <w:tr w:rsidR="00D16BE9" w14:paraId="62F53AFB" w14:textId="77777777">
        <w:trPr>
          <w:trHeight w:val="1480"/>
        </w:trPr>
        <w:tc>
          <w:tcPr>
            <w:tcW w:w="9470" w:type="dxa"/>
            <w:tcBorders>
              <w:left w:val="dotDash" w:sz="18" w:space="0" w:color="008000"/>
              <w:right w:val="single" w:sz="12" w:space="0" w:color="FF0000"/>
            </w:tcBorders>
          </w:tcPr>
          <w:p w14:paraId="18432528" w14:textId="77777777" w:rsidR="00D16BE9" w:rsidRDefault="00AC4FA2">
            <w:pPr>
              <w:widowControl w:val="0"/>
              <w:autoSpaceDE w:val="0"/>
              <w:autoSpaceDN w:val="0"/>
              <w:spacing w:line="300" w:lineRule="auto"/>
              <w:ind w:firstLine="420"/>
              <w:rPr>
                <w:rFonts w:eastAsia="Arial" w:cs="Arial"/>
                <w:kern w:val="0"/>
                <w:szCs w:val="21"/>
              </w:rPr>
            </w:pPr>
            <w:r>
              <w:rPr>
                <w:rFonts w:eastAsia="Arial" w:cs="Arial"/>
                <w:color w:val="227733"/>
                <w:kern w:val="0"/>
                <w:szCs w:val="21"/>
              </w:rPr>
              <w:t>VI.b.ii.3</w:t>
            </w:r>
            <w:r>
              <w:rPr>
                <w:rFonts w:eastAsia="宋体" w:cs="宋体" w:hint="eastAsia"/>
                <w:color w:val="227733"/>
                <w:kern w:val="0"/>
                <w:szCs w:val="21"/>
              </w:rPr>
              <w:t>）</w:t>
            </w:r>
            <w:r>
              <w:rPr>
                <w:rFonts w:eastAsia="Arial" w:cs="Arial"/>
                <w:color w:val="227733"/>
                <w:kern w:val="0"/>
                <w:szCs w:val="21"/>
              </w:rPr>
              <w:t xml:space="preserve"> </w:t>
            </w:r>
            <w:r>
              <w:rPr>
                <w:rFonts w:eastAsia="宋体" w:cs="宋体" w:hint="eastAsia"/>
                <w:color w:val="227733"/>
                <w:kern w:val="0"/>
                <w:szCs w:val="21"/>
              </w:rPr>
              <w:t>对于第一种子情况，确定了循环总数和由此得出的使用总量（考虑到每个循环的损耗；概念见正文），并将其用于多种用途的分配，包括初始生产直至真正的联合加工。因此，可以为无限多个循环（考虑每个循环的损耗）制定以下公式（详细步骤见附件</w:t>
            </w:r>
            <w:r>
              <w:rPr>
                <w:rFonts w:eastAsia="Arial" w:cs="Arial"/>
                <w:color w:val="227733"/>
                <w:kern w:val="0"/>
                <w:szCs w:val="21"/>
              </w:rPr>
              <w:t xml:space="preserve"> </w:t>
            </w:r>
            <w:hyperlink w:anchor="_bookmark372" w:history="1">
              <w:r>
                <w:rPr>
                  <w:rFonts w:eastAsia="Arial" w:cs="Arial"/>
                  <w:color w:val="227733"/>
                  <w:kern w:val="0"/>
                  <w:szCs w:val="21"/>
                </w:rPr>
                <w:t>14.4.1</w:t>
              </w:r>
            </w:hyperlink>
            <w:r>
              <w:rPr>
                <w:rFonts w:eastAsia="宋体" w:cs="宋体" w:hint="eastAsia"/>
                <w:color w:val="227733"/>
                <w:kern w:val="0"/>
                <w:szCs w:val="21"/>
              </w:rPr>
              <w:t>）：</w:t>
            </w:r>
          </w:p>
        </w:tc>
      </w:tr>
      <w:tr w:rsidR="00D16BE9" w14:paraId="03A7E076" w14:textId="77777777">
        <w:trPr>
          <w:trHeight w:val="473"/>
        </w:trPr>
        <w:tc>
          <w:tcPr>
            <w:tcW w:w="9470" w:type="dxa"/>
            <w:tcBorders>
              <w:left w:val="dotDash" w:sz="18" w:space="0" w:color="008000"/>
              <w:right w:val="single" w:sz="12" w:space="0" w:color="FF0000"/>
            </w:tcBorders>
          </w:tcPr>
          <w:p w14:paraId="74E4AC03" w14:textId="77777777" w:rsidR="00D16BE9" w:rsidRDefault="00AC4FA2">
            <w:pPr>
              <w:widowControl w:val="0"/>
              <w:tabs>
                <w:tab w:val="left" w:pos="3453"/>
                <w:tab w:val="left" w:pos="3814"/>
                <w:tab w:val="left" w:pos="4687"/>
                <w:tab w:val="left" w:pos="5115"/>
              </w:tabs>
              <w:autoSpaceDE w:val="0"/>
              <w:autoSpaceDN w:val="0"/>
              <w:spacing w:line="300" w:lineRule="auto"/>
              <w:ind w:firstLine="420"/>
              <w:jc w:val="left"/>
              <w:rPr>
                <w:rFonts w:cs="Arial"/>
                <w:i/>
                <w:kern w:val="0"/>
                <w:szCs w:val="21"/>
              </w:rPr>
            </w:pPr>
            <w:r>
              <w:rPr>
                <w:noProof/>
                <w:szCs w:val="21"/>
              </w:rPr>
              <w:drawing>
                <wp:anchor distT="0" distB="0" distL="114300" distR="114300" simplePos="0" relativeHeight="251686400" behindDoc="1" locked="0" layoutInCell="1" allowOverlap="1" wp14:anchorId="3071A601" wp14:editId="12FA3781">
                  <wp:simplePos x="0" y="0"/>
                  <wp:positionH relativeFrom="column">
                    <wp:posOffset>1931670</wp:posOffset>
                  </wp:positionH>
                  <wp:positionV relativeFrom="paragraph">
                    <wp:posOffset>10160</wp:posOffset>
                  </wp:positionV>
                  <wp:extent cx="1729740" cy="292735"/>
                  <wp:effectExtent l="0" t="0" r="10160" b="12065"/>
                  <wp:wrapTight wrapText="bothSides">
                    <wp:wrapPolygon edited="0">
                      <wp:start x="0" y="0"/>
                      <wp:lineTo x="0" y="20616"/>
                      <wp:lineTo x="21410" y="20616"/>
                      <wp:lineTo x="21410" y="0"/>
                      <wp:lineTo x="0" y="0"/>
                    </wp:wrapPolygon>
                  </wp:wrapTight>
                  <wp:docPr id="4752487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248714" name="图片 1"/>
                          <pic:cNvPicPr>
                            <a:picLocks noChangeAspect="1"/>
                          </pic:cNvPicPr>
                        </pic:nvPicPr>
                        <pic:blipFill>
                          <a:blip r:embed="rId103">
                            <a:extLst>
                              <a:ext uri="{28A0092B-C50C-407E-A947-70E740481C1C}">
                                <a14:useLocalDpi xmlns:a14="http://schemas.microsoft.com/office/drawing/2010/main" val="0"/>
                              </a:ext>
                            </a:extLst>
                          </a:blip>
                          <a:stretch>
                            <a:fillRect/>
                          </a:stretch>
                        </pic:blipFill>
                        <pic:spPr>
                          <a:xfrm>
                            <a:off x="0" y="0"/>
                            <a:ext cx="1729740" cy="292735"/>
                          </a:xfrm>
                          <a:prstGeom prst="rect">
                            <a:avLst/>
                          </a:prstGeom>
                        </pic:spPr>
                      </pic:pic>
                    </a:graphicData>
                  </a:graphic>
                </wp:anchor>
              </w:drawing>
            </w:r>
            <w:r>
              <w:rPr>
                <w:rFonts w:eastAsia="Arial" w:cs="Arial"/>
                <w:color w:val="227733"/>
                <w:kern w:val="0"/>
                <w:szCs w:val="21"/>
              </w:rPr>
              <w:t xml:space="preserve">VI.b.ii.4) </w:t>
            </w:r>
          </w:p>
        </w:tc>
      </w:tr>
      <w:tr w:rsidR="00D16BE9" w14:paraId="3B78E1CF" w14:textId="77777777">
        <w:trPr>
          <w:trHeight w:val="413"/>
        </w:trPr>
        <w:tc>
          <w:tcPr>
            <w:tcW w:w="9470" w:type="dxa"/>
            <w:tcBorders>
              <w:left w:val="dotDash" w:sz="18" w:space="0" w:color="008000"/>
              <w:right w:val="single" w:sz="12" w:space="0" w:color="FF0000"/>
            </w:tcBorders>
          </w:tcPr>
          <w:p w14:paraId="5A5ABB99" w14:textId="77777777" w:rsidR="00D16BE9" w:rsidRDefault="007021F9">
            <w:pPr>
              <w:widowControl w:val="0"/>
              <w:autoSpaceDE w:val="0"/>
              <w:autoSpaceDN w:val="0"/>
              <w:spacing w:line="300" w:lineRule="auto"/>
              <w:ind w:firstLine="420"/>
              <w:jc w:val="left"/>
              <w:rPr>
                <w:rFonts w:eastAsia="宋体" w:cs="宋体"/>
                <w:color w:val="227733"/>
                <w:kern w:val="0"/>
                <w:szCs w:val="21"/>
              </w:rPr>
            </w:pPr>
            <w:r>
              <w:rPr>
                <w:szCs w:val="21"/>
              </w:rPr>
              <w:pict w14:anchorId="242FF9C0">
                <v:shape id="_x0000_i1035" type="#_x0000_t75" style="width:7.5pt;height:9.5pt">
                  <v:imagedata r:id="rId100" o:title=""/>
                </v:shape>
              </w:pict>
            </w:r>
            <w:r w:rsidR="00AC4FA2">
              <w:rPr>
                <w:rFonts w:eastAsia="宋体" w:cs="宋体" w:hint="eastAsia"/>
                <w:color w:val="227733"/>
                <w:kern w:val="0"/>
                <w:szCs w:val="21"/>
              </w:rPr>
              <w:t>与</w:t>
            </w:r>
          </w:p>
          <w:p w14:paraId="65DBC747" w14:textId="77777777" w:rsidR="00D16BE9" w:rsidRDefault="007021F9">
            <w:pPr>
              <w:widowControl w:val="0"/>
              <w:autoSpaceDE w:val="0"/>
              <w:autoSpaceDN w:val="0"/>
              <w:spacing w:line="300" w:lineRule="auto"/>
              <w:ind w:firstLine="420"/>
              <w:jc w:val="left"/>
              <w:rPr>
                <w:rFonts w:eastAsia="Arial" w:cs="Arial"/>
                <w:kern w:val="0"/>
                <w:szCs w:val="21"/>
              </w:rPr>
            </w:pPr>
            <w:r>
              <w:rPr>
                <w:szCs w:val="21"/>
              </w:rPr>
              <w:pict w14:anchorId="5F8D02D4">
                <v:shape id="_x0000_i1036" type="#_x0000_t75" style="width:7.5pt;height:9.5pt">
                  <v:imagedata r:id="rId100" o:title=""/>
                </v:shape>
              </w:pict>
            </w:r>
            <w:r w:rsidR="00AC4FA2">
              <w:rPr>
                <w:rFonts w:eastAsia="Arial" w:cs="Arial"/>
                <w:i/>
                <w:color w:val="227733"/>
                <w:kern w:val="0"/>
                <w:szCs w:val="21"/>
              </w:rPr>
              <w:t>e</w:t>
            </w:r>
            <w:r w:rsidR="00AC4FA2">
              <w:rPr>
                <w:rFonts w:eastAsia="宋体" w:cs="宋体" w:hint="eastAsia"/>
                <w:color w:val="227733"/>
                <w:kern w:val="0"/>
                <w:szCs w:val="21"/>
              </w:rPr>
              <w:t>：每单位材料、部件或能源载体的平均</w:t>
            </w:r>
            <w:r w:rsidR="00AC4FA2">
              <w:rPr>
                <w:rFonts w:eastAsia="Arial" w:cs="Arial"/>
                <w:color w:val="227733"/>
                <w:kern w:val="0"/>
                <w:szCs w:val="21"/>
              </w:rPr>
              <w:t xml:space="preserve"> LCI</w:t>
            </w:r>
          </w:p>
        </w:tc>
      </w:tr>
      <w:tr w:rsidR="00D16BE9" w14:paraId="4B12A955" w14:textId="77777777">
        <w:trPr>
          <w:trHeight w:val="428"/>
        </w:trPr>
        <w:tc>
          <w:tcPr>
            <w:tcW w:w="9470" w:type="dxa"/>
            <w:tcBorders>
              <w:left w:val="dotDash" w:sz="18" w:space="0" w:color="008000"/>
              <w:right w:val="single" w:sz="12" w:space="0" w:color="FF0000"/>
            </w:tcBorders>
          </w:tcPr>
          <w:p w14:paraId="277B9512" w14:textId="77777777" w:rsidR="00D16BE9" w:rsidRDefault="007021F9">
            <w:pPr>
              <w:widowControl w:val="0"/>
              <w:autoSpaceDE w:val="0"/>
              <w:autoSpaceDN w:val="0"/>
              <w:spacing w:line="300" w:lineRule="auto"/>
              <w:ind w:firstLine="420"/>
              <w:jc w:val="left"/>
              <w:rPr>
                <w:rFonts w:eastAsia="Arial" w:cs="Arial"/>
                <w:kern w:val="0"/>
                <w:szCs w:val="21"/>
              </w:rPr>
            </w:pPr>
            <w:r>
              <w:rPr>
                <w:szCs w:val="21"/>
              </w:rPr>
              <w:pict w14:anchorId="3FB2752E">
                <v:shape id="_x0000_i1037" type="#_x0000_t75" style="width:7.5pt;height:9.5pt">
                  <v:imagedata r:id="rId100" o:title=""/>
                </v:shape>
              </w:pict>
            </w:r>
            <w:r w:rsidR="00AC4FA2">
              <w:rPr>
                <w:rFonts w:eastAsia="Arial" w:cs="Arial"/>
                <w:i/>
                <w:color w:val="227733"/>
                <w:kern w:val="0"/>
                <w:szCs w:val="21"/>
              </w:rPr>
              <w:t>r</w:t>
            </w:r>
            <w:r w:rsidR="00AC4FA2">
              <w:rPr>
                <w:rFonts w:eastAsia="宋体" w:cs="宋体" w:hint="eastAsia"/>
                <w:color w:val="227733"/>
                <w:kern w:val="0"/>
                <w:szCs w:val="21"/>
              </w:rPr>
              <w:t>：平均回收率</w:t>
            </w:r>
            <w:r w:rsidR="00AC4FA2">
              <w:rPr>
                <w:rFonts w:eastAsia="Arial" w:cs="Arial"/>
                <w:color w:val="227733"/>
                <w:kern w:val="0"/>
                <w:szCs w:val="21"/>
              </w:rPr>
              <w:t>[0...1]</w:t>
            </w:r>
            <w:r w:rsidR="00AC4FA2">
              <w:rPr>
                <w:rFonts w:eastAsia="宋体" w:cs="宋体" w:hint="eastAsia"/>
                <w:color w:val="227733"/>
                <w:kern w:val="0"/>
                <w:szCs w:val="21"/>
              </w:rPr>
              <w:t>，包括收集效率和处理效率</w:t>
            </w:r>
          </w:p>
        </w:tc>
      </w:tr>
      <w:tr w:rsidR="00D16BE9" w14:paraId="0F03F4F1" w14:textId="77777777">
        <w:trPr>
          <w:trHeight w:val="398"/>
        </w:trPr>
        <w:tc>
          <w:tcPr>
            <w:tcW w:w="9470" w:type="dxa"/>
            <w:tcBorders>
              <w:left w:val="dotDash" w:sz="18" w:space="0" w:color="008000"/>
              <w:right w:val="single" w:sz="12" w:space="0" w:color="FF0000"/>
            </w:tcBorders>
          </w:tcPr>
          <w:p w14:paraId="25F6FAE5" w14:textId="77777777" w:rsidR="00D16BE9" w:rsidRDefault="007021F9">
            <w:pPr>
              <w:widowControl w:val="0"/>
              <w:autoSpaceDE w:val="0"/>
              <w:autoSpaceDN w:val="0"/>
              <w:spacing w:line="300" w:lineRule="auto"/>
              <w:ind w:firstLine="420"/>
              <w:jc w:val="left"/>
              <w:rPr>
                <w:rFonts w:eastAsia="Arial" w:cs="Arial"/>
                <w:kern w:val="0"/>
                <w:szCs w:val="21"/>
              </w:rPr>
            </w:pPr>
            <w:r>
              <w:rPr>
                <w:szCs w:val="21"/>
              </w:rPr>
              <w:pict w14:anchorId="3C462A59">
                <v:shape id="_x0000_i1038" type="#_x0000_t75" style="width:7.5pt;height:9.5pt">
                  <v:imagedata r:id="rId100" o:title=""/>
                </v:shape>
              </w:pict>
            </w:r>
            <w:r w:rsidR="00AC4FA2">
              <w:rPr>
                <w:rFonts w:eastAsia="Arial" w:cs="Arial"/>
                <w:i/>
                <w:color w:val="227733"/>
                <w:kern w:val="0"/>
                <w:szCs w:val="21"/>
              </w:rPr>
              <w:t>P</w:t>
            </w:r>
            <w:r w:rsidR="00AC4FA2">
              <w:rPr>
                <w:rFonts w:eastAsia="宋体" w:cs="宋体" w:hint="eastAsia"/>
                <w:color w:val="227733"/>
                <w:kern w:val="0"/>
                <w:szCs w:val="21"/>
              </w:rPr>
              <w:t>：每单位材料、部件或能源载体的初级生产</w:t>
            </w:r>
            <w:r w:rsidR="00AC4FA2">
              <w:rPr>
                <w:rFonts w:eastAsia="Arial" w:cs="Arial"/>
                <w:color w:val="227733"/>
                <w:kern w:val="0"/>
                <w:szCs w:val="21"/>
              </w:rPr>
              <w:t xml:space="preserve"> LCI</w:t>
            </w:r>
          </w:p>
        </w:tc>
      </w:tr>
      <w:tr w:rsidR="00D16BE9" w14:paraId="7D0873F6" w14:textId="77777777">
        <w:trPr>
          <w:trHeight w:val="486"/>
        </w:trPr>
        <w:tc>
          <w:tcPr>
            <w:tcW w:w="9470" w:type="dxa"/>
            <w:tcBorders>
              <w:left w:val="dotDash" w:sz="18" w:space="0" w:color="008000"/>
              <w:right w:val="single" w:sz="12" w:space="0" w:color="FF0000"/>
            </w:tcBorders>
          </w:tcPr>
          <w:p w14:paraId="25D87B8C" w14:textId="77777777" w:rsidR="00D16BE9" w:rsidRDefault="007021F9">
            <w:pPr>
              <w:widowControl w:val="0"/>
              <w:autoSpaceDE w:val="0"/>
              <w:autoSpaceDN w:val="0"/>
              <w:spacing w:line="300" w:lineRule="auto"/>
              <w:ind w:firstLine="420"/>
              <w:jc w:val="left"/>
              <w:rPr>
                <w:rFonts w:eastAsia="Arial" w:cs="Arial"/>
                <w:kern w:val="0"/>
                <w:szCs w:val="21"/>
              </w:rPr>
            </w:pPr>
            <w:r>
              <w:rPr>
                <w:szCs w:val="21"/>
              </w:rPr>
              <w:pict w14:anchorId="6AD35A7E">
                <v:shape id="_x0000_i1039" type="#_x0000_t75" style="width:7.5pt;height:9.5pt">
                  <v:imagedata r:id="rId100" o:title=""/>
                </v:shape>
              </w:pict>
            </w:r>
            <w:r w:rsidR="00AC4FA2">
              <w:rPr>
                <w:rFonts w:eastAsia="Arial" w:cs="Arial"/>
                <w:i/>
                <w:color w:val="227733"/>
                <w:kern w:val="0"/>
                <w:szCs w:val="21"/>
              </w:rPr>
              <w:t>W</w:t>
            </w:r>
            <w:r w:rsidR="00AC4FA2">
              <w:rPr>
                <w:rFonts w:eastAsia="宋体" w:cs="宋体" w:hint="eastAsia"/>
                <w:color w:val="227733"/>
                <w:kern w:val="0"/>
                <w:szCs w:val="21"/>
              </w:rPr>
              <w:t>：每单位废弃材料、部件或能源载体的最终废物管理</w:t>
            </w:r>
            <w:r w:rsidR="00AC4FA2">
              <w:rPr>
                <w:rFonts w:eastAsia="Arial" w:cs="Arial"/>
                <w:color w:val="227733"/>
                <w:kern w:val="0"/>
                <w:szCs w:val="21"/>
              </w:rPr>
              <w:t xml:space="preserve"> LCI</w:t>
            </w:r>
          </w:p>
        </w:tc>
      </w:tr>
      <w:tr w:rsidR="00D16BE9" w14:paraId="16893E61" w14:textId="77777777">
        <w:trPr>
          <w:trHeight w:val="349"/>
        </w:trPr>
        <w:tc>
          <w:tcPr>
            <w:tcW w:w="9470" w:type="dxa"/>
            <w:tcBorders>
              <w:left w:val="dotDash" w:sz="18" w:space="0" w:color="008000"/>
              <w:right w:val="single" w:sz="12" w:space="0" w:color="FF0000"/>
            </w:tcBorders>
          </w:tcPr>
          <w:p w14:paraId="485596DC" w14:textId="77777777" w:rsidR="00D16BE9" w:rsidRDefault="007021F9">
            <w:pPr>
              <w:widowControl w:val="0"/>
              <w:autoSpaceDE w:val="0"/>
              <w:autoSpaceDN w:val="0"/>
              <w:spacing w:line="300" w:lineRule="auto"/>
              <w:ind w:firstLine="420"/>
              <w:jc w:val="left"/>
              <w:rPr>
                <w:rFonts w:eastAsia="Arial" w:cs="Arial"/>
                <w:kern w:val="0"/>
                <w:szCs w:val="21"/>
              </w:rPr>
            </w:pPr>
            <w:r>
              <w:rPr>
                <w:szCs w:val="21"/>
              </w:rPr>
              <w:pict w14:anchorId="49437C86">
                <v:shape id="_x0000_i1040" type="#_x0000_t75" style="width:7.5pt;height:9.5pt">
                  <v:imagedata r:id="rId100" o:title=""/>
                </v:shape>
              </w:pict>
            </w:r>
            <w:r w:rsidR="00AC4FA2">
              <w:rPr>
                <w:rFonts w:eastAsia="Arial" w:cs="Arial"/>
                <w:i/>
                <w:color w:val="227733"/>
                <w:kern w:val="0"/>
                <w:szCs w:val="21"/>
              </w:rPr>
              <w:t>R</w:t>
            </w:r>
            <w:r w:rsidR="00AC4FA2">
              <w:rPr>
                <w:rFonts w:eastAsia="宋体" w:cs="宋体" w:hint="eastAsia"/>
                <w:color w:val="227733"/>
                <w:kern w:val="0"/>
                <w:szCs w:val="21"/>
              </w:rPr>
              <w:t>：每单位材料、部件或材料的再利用</w:t>
            </w:r>
            <w:r w:rsidR="00AC4FA2">
              <w:rPr>
                <w:rFonts w:eastAsia="Arial" w:cs="Arial"/>
                <w:color w:val="227733"/>
                <w:kern w:val="0"/>
                <w:szCs w:val="21"/>
              </w:rPr>
              <w:t>/</w:t>
            </w:r>
            <w:r w:rsidR="00AC4FA2">
              <w:rPr>
                <w:rFonts w:eastAsia="宋体" w:cs="宋体" w:hint="eastAsia"/>
                <w:color w:val="227733"/>
                <w:kern w:val="0"/>
                <w:szCs w:val="21"/>
              </w:rPr>
              <w:t>再循环</w:t>
            </w:r>
            <w:r w:rsidR="00AC4FA2">
              <w:rPr>
                <w:rFonts w:eastAsia="Arial" w:cs="Arial"/>
                <w:color w:val="227733"/>
                <w:kern w:val="0"/>
                <w:szCs w:val="21"/>
              </w:rPr>
              <w:t>/</w:t>
            </w:r>
            <w:r w:rsidR="00AC4FA2">
              <w:rPr>
                <w:rFonts w:eastAsia="宋体" w:cs="宋体" w:hint="eastAsia"/>
                <w:color w:val="227733"/>
                <w:kern w:val="0"/>
                <w:szCs w:val="21"/>
              </w:rPr>
              <w:t>回收工作的</w:t>
            </w:r>
            <w:r w:rsidR="00AC4FA2">
              <w:rPr>
                <w:rFonts w:eastAsia="Arial" w:cs="Arial"/>
                <w:color w:val="227733"/>
                <w:kern w:val="0"/>
                <w:szCs w:val="21"/>
              </w:rPr>
              <w:t xml:space="preserve"> LCI</w:t>
            </w:r>
          </w:p>
        </w:tc>
      </w:tr>
      <w:bookmarkEnd w:id="139"/>
    </w:tbl>
    <w:p w14:paraId="2A2ADB84" w14:textId="77777777" w:rsidR="00D16BE9" w:rsidRDefault="00D16BE9">
      <w:pPr>
        <w:pStyle w:val="a8"/>
        <w:spacing w:line="300" w:lineRule="auto"/>
        <w:ind w:firstLineChars="200" w:firstLine="420"/>
        <w:jc w:val="both"/>
        <w:rPr>
          <w:rFonts w:eastAsiaTheme="minorEastAsia"/>
          <w:szCs w:val="21"/>
          <w:lang w:eastAsia="zh-CN"/>
        </w:rPr>
      </w:pPr>
    </w:p>
    <w:p w14:paraId="49342D58" w14:textId="77777777" w:rsidR="00D16BE9" w:rsidRDefault="00D16BE9">
      <w:pPr>
        <w:pStyle w:val="a8"/>
        <w:spacing w:line="300" w:lineRule="auto"/>
        <w:ind w:firstLineChars="200" w:firstLine="420"/>
        <w:jc w:val="both"/>
        <w:rPr>
          <w:rFonts w:eastAsiaTheme="minorEastAsia"/>
          <w:szCs w:val="21"/>
          <w:lang w:eastAsia="zh-CN"/>
        </w:rPr>
      </w:pPr>
    </w:p>
    <w:p w14:paraId="71BC735D" w14:textId="77777777" w:rsidR="00D16BE9" w:rsidRDefault="00D16BE9">
      <w:pPr>
        <w:pStyle w:val="a8"/>
        <w:spacing w:line="300" w:lineRule="auto"/>
        <w:ind w:firstLineChars="200" w:firstLine="420"/>
        <w:jc w:val="both"/>
        <w:rPr>
          <w:rFonts w:eastAsiaTheme="minorEastAsia"/>
          <w:szCs w:val="21"/>
          <w:lang w:eastAsia="zh-CN"/>
        </w:rPr>
      </w:pPr>
    </w:p>
    <w:p w14:paraId="65A2B44A" w14:textId="77777777" w:rsidR="00D16BE9" w:rsidRDefault="00D16BE9">
      <w:pPr>
        <w:pStyle w:val="a8"/>
        <w:spacing w:line="300" w:lineRule="auto"/>
        <w:ind w:firstLineChars="200" w:firstLine="420"/>
        <w:jc w:val="both"/>
        <w:rPr>
          <w:rFonts w:eastAsiaTheme="minorEastAsia"/>
          <w:szCs w:val="21"/>
          <w:lang w:eastAsia="zh-CN"/>
        </w:rPr>
      </w:pPr>
    </w:p>
    <w:p w14:paraId="2DEB5E50" w14:textId="77777777" w:rsidR="00D16BE9" w:rsidRDefault="00AC4FA2">
      <w:pPr>
        <w:pStyle w:val="a8"/>
        <w:spacing w:line="300" w:lineRule="auto"/>
        <w:ind w:firstLineChars="200" w:firstLine="420"/>
        <w:jc w:val="both"/>
        <w:rPr>
          <w:rFonts w:eastAsiaTheme="minorEastAsia"/>
          <w:szCs w:val="21"/>
          <w:lang w:eastAsia="zh-CN"/>
        </w:rPr>
      </w:pPr>
      <w:r>
        <w:rPr>
          <w:noProof/>
        </w:rPr>
        <mc:AlternateContent>
          <mc:Choice Requires="wps">
            <w:drawing>
              <wp:anchor distT="0" distB="0" distL="0" distR="0" simplePos="0" relativeHeight="251687424" behindDoc="1" locked="0" layoutInCell="1" allowOverlap="1" wp14:anchorId="3D0CF81F" wp14:editId="35979621">
                <wp:simplePos x="0" y="0"/>
                <wp:positionH relativeFrom="page">
                  <wp:posOffset>1143000</wp:posOffset>
                </wp:positionH>
                <wp:positionV relativeFrom="paragraph">
                  <wp:posOffset>246380</wp:posOffset>
                </wp:positionV>
                <wp:extent cx="1828800" cy="6985"/>
                <wp:effectExtent l="0" t="0" r="0" b="0"/>
                <wp:wrapTopAndBottom/>
                <wp:docPr id="380624927" name="docshape11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28800" cy="6985"/>
                        </a:xfrm>
                        <a:prstGeom prst="rect">
                          <a:avLst/>
                        </a:prstGeom>
                        <a:solidFill>
                          <a:srgbClr val="000000"/>
                        </a:solidFill>
                        <a:ln>
                          <a:noFill/>
                        </a:ln>
                      </wps:spPr>
                      <wps:bodyPr rot="0" vert="horz" wrap="square" lIns="91440" tIns="45720" rIns="91440" bIns="45720" anchor="t" anchorCtr="0" upright="1">
                        <a:noAutofit/>
                      </wps:bodyPr>
                    </wps:wsp>
                  </a:graphicData>
                </a:graphic>
              </wp:anchor>
            </w:drawing>
          </mc:Choice>
          <mc:Fallback xmlns:wpsCustomData="http://www.wps.cn/officeDocument/2013/wpsCustomData">
            <w:pict>
              <v:rect id="docshape1147" o:spid="_x0000_s1026" o:spt="1" style="position:absolute;left:0pt;margin-left:90pt;margin-top:19.4pt;height:0.55pt;width:144pt;mso-position-horizontal-relative:page;mso-wrap-distance-bottom:0pt;mso-wrap-distance-top:0pt;z-index:-251549696;mso-width-relative:page;mso-height-relative:page;" fillcolor="#000000" filled="t" stroked="f" coordsize="21600,21600" o:gfxdata="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">
                <v:fill on="t" focussize="0,0"/>
                <v:stroke on="f"/>
                <v:imagedata o:title=""/>
                <o:lock v:ext="edit" aspectratio="f"/>
                <w10:wrap type="topAndBottom"/>
              </v:rect>
            </w:pict>
          </mc:Fallback>
        </mc:AlternateContent>
      </w:r>
    </w:p>
    <w:p w14:paraId="398DFE53" w14:textId="77777777" w:rsidR="00D16BE9" w:rsidRDefault="00AC4FA2">
      <w:pPr>
        <w:pStyle w:val="a8"/>
        <w:spacing w:line="300" w:lineRule="auto"/>
        <w:ind w:firstLineChars="200" w:firstLine="361"/>
        <w:jc w:val="both"/>
        <w:rPr>
          <w:rFonts w:eastAsiaTheme="minorEastAsia"/>
          <w:szCs w:val="21"/>
          <w:lang w:eastAsia="zh-CN"/>
        </w:rPr>
      </w:pPr>
      <w:r>
        <w:rPr>
          <w:b/>
          <w:color w:val="000080"/>
          <w:sz w:val="18"/>
          <w:vertAlign w:val="superscript"/>
          <w:lang w:eastAsia="zh-CN"/>
        </w:rPr>
        <w:t>181</w:t>
      </w:r>
      <w:r>
        <w:rPr>
          <w:sz w:val="18"/>
          <w:lang w:eastAsia="zh-CN"/>
        </w:rPr>
        <w:t>例如，如果市场价值</w:t>
      </w:r>
      <w:r>
        <w:rPr>
          <w:sz w:val="18"/>
          <w:lang w:eastAsia="zh-CN"/>
        </w:rPr>
        <w:t>/</w:t>
      </w:r>
      <w:r>
        <w:rPr>
          <w:sz w:val="18"/>
          <w:lang w:eastAsia="zh-CN"/>
        </w:rPr>
        <w:t>入场费为</w:t>
      </w:r>
      <w:r>
        <w:rPr>
          <w:sz w:val="18"/>
          <w:lang w:eastAsia="zh-CN"/>
        </w:rPr>
        <w:t xml:space="preserve">"-1 </w:t>
      </w:r>
      <w:r>
        <w:rPr>
          <w:sz w:val="18"/>
          <w:lang w:eastAsia="zh-CN"/>
        </w:rPr>
        <w:t>美元</w:t>
      </w:r>
      <w:r>
        <w:rPr>
          <w:sz w:val="18"/>
          <w:lang w:eastAsia="zh-CN"/>
        </w:rPr>
        <w:t>"</w:t>
      </w:r>
      <w:r>
        <w:rPr>
          <w:sz w:val="18"/>
          <w:lang w:eastAsia="zh-CN"/>
        </w:rPr>
        <w:t>，则应为</w:t>
      </w:r>
      <w:r>
        <w:rPr>
          <w:sz w:val="18"/>
          <w:lang w:eastAsia="zh-CN"/>
        </w:rPr>
        <w:t xml:space="preserve"> "1 </w:t>
      </w:r>
      <w:r>
        <w:rPr>
          <w:spacing w:val="-2"/>
          <w:sz w:val="18"/>
          <w:lang w:eastAsia="zh-CN"/>
        </w:rPr>
        <w:t>美元</w:t>
      </w:r>
      <w:r>
        <w:rPr>
          <w:spacing w:val="-2"/>
          <w:sz w:val="18"/>
          <w:lang w:eastAsia="zh-CN"/>
        </w:rPr>
        <w:t>"</w:t>
      </w:r>
      <w:r>
        <w:rPr>
          <w:rFonts w:cs="宋体" w:hint="eastAsia"/>
          <w:spacing w:val="-2"/>
          <w:sz w:val="18"/>
          <w:lang w:eastAsia="zh-CN"/>
        </w:rPr>
        <w:t>。</w:t>
      </w:r>
    </w:p>
    <w:p w14:paraId="17629923" w14:textId="77777777" w:rsidR="00D16BE9" w:rsidRDefault="00AC4FA2">
      <w:pPr>
        <w:pStyle w:val="a8"/>
        <w:spacing w:line="300" w:lineRule="auto"/>
        <w:ind w:firstLineChars="200" w:firstLine="420"/>
        <w:jc w:val="both"/>
        <w:rPr>
          <w:rFonts w:eastAsiaTheme="minorEastAsia"/>
          <w:szCs w:val="21"/>
          <w:lang w:eastAsia="zh-CN"/>
        </w:rPr>
      </w:pPr>
      <w:r>
        <w:rPr>
          <w:rFonts w:eastAsiaTheme="minorEastAsia"/>
          <w:szCs w:val="21"/>
          <w:lang w:eastAsia="zh-CN"/>
        </w:rPr>
        <w:br w:type="page"/>
      </w:r>
    </w:p>
    <w:tbl>
      <w:tblPr>
        <w:tblStyle w:val="TableNormal"/>
        <w:tblW w:w="9470" w:type="dxa"/>
        <w:tblInd w:w="-625" w:type="dxa"/>
        <w:tblBorders>
          <w:top w:val="dotDash" w:sz="18" w:space="0" w:color="008000"/>
          <w:left w:val="dotDash" w:sz="18" w:space="0" w:color="008000"/>
          <w:bottom w:val="dotDash" w:sz="18" w:space="0" w:color="008000"/>
          <w:right w:val="dotDash" w:sz="18" w:space="0" w:color="008000"/>
          <w:insideH w:val="dotDash" w:sz="18" w:space="0" w:color="008000"/>
          <w:insideV w:val="dotDash" w:sz="18" w:space="0" w:color="008000"/>
        </w:tblBorders>
        <w:tblLayout w:type="fixed"/>
        <w:tblLook w:val="04A0" w:firstRow="1" w:lastRow="0" w:firstColumn="1" w:lastColumn="0" w:noHBand="0" w:noVBand="1"/>
      </w:tblPr>
      <w:tblGrid>
        <w:gridCol w:w="9470"/>
      </w:tblGrid>
      <w:tr w:rsidR="00D16BE9" w14:paraId="689697F6" w14:textId="77777777">
        <w:trPr>
          <w:trHeight w:val="543"/>
        </w:trPr>
        <w:tc>
          <w:tcPr>
            <w:tcW w:w="9470" w:type="dxa"/>
            <w:tcBorders>
              <w:bottom w:val="dashSmallGap" w:sz="4" w:space="0" w:color="000000"/>
            </w:tcBorders>
          </w:tcPr>
          <w:p w14:paraId="3C99852B" w14:textId="77777777" w:rsidR="00D16BE9" w:rsidRDefault="00AC4FA2">
            <w:pPr>
              <w:widowControl w:val="0"/>
              <w:autoSpaceDE w:val="0"/>
              <w:autoSpaceDN w:val="0"/>
              <w:spacing w:line="300" w:lineRule="auto"/>
              <w:ind w:firstLine="422"/>
              <w:jc w:val="center"/>
              <w:rPr>
                <w:rFonts w:eastAsia="Arial" w:cs="Arial"/>
                <w:b/>
                <w:kern w:val="0"/>
                <w:szCs w:val="21"/>
              </w:rPr>
            </w:pPr>
            <w:r>
              <w:rPr>
                <w:rFonts w:eastAsia="宋体" w:cs="宋体" w:hint="eastAsia"/>
                <w:b/>
                <w:color w:val="003300"/>
                <w:kern w:val="0"/>
                <w:szCs w:val="21"/>
              </w:rPr>
              <w:lastRenderedPageBreak/>
              <w:t>规定：</w:t>
            </w:r>
            <w:r>
              <w:rPr>
                <w:rFonts w:eastAsia="Arial" w:cs="Arial"/>
                <w:b/>
                <w:color w:val="003300"/>
                <w:kern w:val="0"/>
                <w:szCs w:val="21"/>
              </w:rPr>
              <w:t xml:space="preserve">7.9.3 </w:t>
            </w:r>
            <w:r>
              <w:rPr>
                <w:rFonts w:eastAsia="宋体" w:cs="宋体" w:hint="eastAsia"/>
                <w:b/>
                <w:color w:val="003300"/>
                <w:kern w:val="0"/>
                <w:szCs w:val="21"/>
              </w:rPr>
              <w:t>通过</w:t>
            </w:r>
            <w:r>
              <w:rPr>
                <w:rFonts w:eastAsia="宋体" w:cs="宋体" w:hint="eastAsia"/>
                <w:b/>
                <w:color w:val="003300"/>
                <w:spacing w:val="-2"/>
                <w:kern w:val="0"/>
                <w:szCs w:val="21"/>
              </w:rPr>
              <w:t>分配</w:t>
            </w:r>
            <w:r>
              <w:rPr>
                <w:rFonts w:eastAsia="宋体" w:cs="宋体" w:hint="eastAsia"/>
                <w:b/>
                <w:color w:val="003300"/>
                <w:kern w:val="0"/>
                <w:szCs w:val="21"/>
              </w:rPr>
              <w:t>解决多功能性问题</w:t>
            </w:r>
          </w:p>
        </w:tc>
      </w:tr>
      <w:tr w:rsidR="00D16BE9" w14:paraId="5721B215" w14:textId="77777777">
        <w:trPr>
          <w:trHeight w:val="326"/>
        </w:trPr>
        <w:tc>
          <w:tcPr>
            <w:tcW w:w="9470" w:type="dxa"/>
            <w:tcBorders>
              <w:top w:val="dashSmallGap" w:sz="4" w:space="0" w:color="000000"/>
              <w:bottom w:val="nil"/>
              <w:right w:val="single" w:sz="12" w:space="0" w:color="FF0000"/>
            </w:tcBorders>
          </w:tcPr>
          <w:p w14:paraId="7450B44C" w14:textId="77777777" w:rsidR="00D16BE9" w:rsidRDefault="00AC4FA2">
            <w:pPr>
              <w:widowControl w:val="0"/>
              <w:autoSpaceDE w:val="0"/>
              <w:autoSpaceDN w:val="0"/>
              <w:spacing w:line="300" w:lineRule="auto"/>
              <w:ind w:firstLine="420"/>
              <w:jc w:val="left"/>
              <w:rPr>
                <w:rFonts w:eastAsia="Arial" w:cs="Arial"/>
                <w:kern w:val="0"/>
                <w:szCs w:val="21"/>
              </w:rPr>
            </w:pPr>
            <w:r>
              <w:rPr>
                <w:rFonts w:eastAsia="宋体" w:cs="宋体" w:hint="eastAsia"/>
                <w:color w:val="227733"/>
                <w:kern w:val="0"/>
                <w:szCs w:val="21"/>
              </w:rPr>
              <w:t>能量</w:t>
            </w:r>
            <w:r>
              <w:rPr>
                <w:rFonts w:eastAsia="宋体" w:cs="宋体" w:hint="eastAsia"/>
                <w:color w:val="227733"/>
                <w:spacing w:val="-2"/>
                <w:kern w:val="0"/>
                <w:szCs w:val="21"/>
              </w:rPr>
              <w:t>载体</w:t>
            </w:r>
          </w:p>
        </w:tc>
      </w:tr>
      <w:tr w:rsidR="00D16BE9" w14:paraId="684DEAC3" w14:textId="77777777">
        <w:trPr>
          <w:trHeight w:val="676"/>
        </w:trPr>
        <w:tc>
          <w:tcPr>
            <w:tcW w:w="9470" w:type="dxa"/>
            <w:tcBorders>
              <w:top w:val="nil"/>
              <w:bottom w:val="nil"/>
              <w:right w:val="single" w:sz="12" w:space="0" w:color="FF0000"/>
            </w:tcBorders>
          </w:tcPr>
          <w:p w14:paraId="42B9ADD0" w14:textId="77777777" w:rsidR="00D16BE9" w:rsidRDefault="00AC4FA2">
            <w:pPr>
              <w:widowControl w:val="0"/>
              <w:autoSpaceDE w:val="0"/>
              <w:autoSpaceDN w:val="0"/>
              <w:spacing w:line="300" w:lineRule="auto"/>
              <w:ind w:firstLine="420"/>
              <w:jc w:val="left"/>
              <w:rPr>
                <w:rFonts w:eastAsia="Arial" w:cs="Arial"/>
                <w:kern w:val="0"/>
                <w:szCs w:val="21"/>
              </w:rPr>
            </w:pPr>
            <w:r>
              <w:rPr>
                <w:rFonts w:eastAsia="Arial" w:cs="Arial"/>
                <w:color w:val="227733"/>
                <w:kern w:val="0"/>
                <w:szCs w:val="21"/>
              </w:rPr>
              <w:t>VI.b.ii.5</w:t>
            </w:r>
            <w:r>
              <w:rPr>
                <w:rFonts w:eastAsia="宋体" w:cs="宋体" w:hint="eastAsia"/>
                <w:color w:val="227733"/>
                <w:kern w:val="0"/>
                <w:szCs w:val="21"/>
              </w:rPr>
              <w:t>）分配公式还应考虑次要产品固有特性的变化。</w:t>
            </w:r>
          </w:p>
        </w:tc>
      </w:tr>
      <w:tr w:rsidR="00D16BE9" w14:paraId="3D6576B4" w14:textId="77777777">
        <w:trPr>
          <w:trHeight w:val="2068"/>
        </w:trPr>
        <w:tc>
          <w:tcPr>
            <w:tcW w:w="9470" w:type="dxa"/>
            <w:tcBorders>
              <w:top w:val="nil"/>
              <w:bottom w:val="nil"/>
              <w:right w:val="single" w:sz="12" w:space="0" w:color="FF0000"/>
            </w:tcBorders>
          </w:tcPr>
          <w:p w14:paraId="103431C1" w14:textId="77777777" w:rsidR="00D16BE9" w:rsidRDefault="00AC4FA2">
            <w:pPr>
              <w:widowControl w:val="0"/>
              <w:autoSpaceDE w:val="0"/>
              <w:autoSpaceDN w:val="0"/>
              <w:spacing w:line="300" w:lineRule="auto"/>
              <w:ind w:firstLine="420"/>
              <w:rPr>
                <w:rFonts w:eastAsia="Arial" w:cs="Arial"/>
                <w:kern w:val="0"/>
                <w:szCs w:val="21"/>
              </w:rPr>
            </w:pPr>
            <w:r>
              <w:rPr>
                <w:rFonts w:eastAsia="Arial" w:cs="Arial"/>
                <w:color w:val="227733"/>
                <w:kern w:val="0"/>
                <w:szCs w:val="21"/>
              </w:rPr>
              <w:t>VI.b.ii.6</w:t>
            </w:r>
            <w:r>
              <w:rPr>
                <w:rFonts w:eastAsia="宋体" w:cs="宋体" w:hint="eastAsia"/>
                <w:color w:val="227733"/>
                <w:kern w:val="0"/>
                <w:szCs w:val="21"/>
              </w:rPr>
              <w:t>）如果由于无法获得或至少无法近似获得应用公式所需的信息而无法进行上述操作，则需要应用第二步</w:t>
            </w:r>
            <w:r>
              <w:rPr>
                <w:rFonts w:eastAsia="Arial" w:cs="Arial"/>
                <w:color w:val="227733"/>
                <w:kern w:val="0"/>
                <w:szCs w:val="21"/>
              </w:rPr>
              <w:t xml:space="preserve"> "</w:t>
            </w:r>
            <w:r>
              <w:rPr>
                <w:rFonts w:eastAsia="宋体" w:cs="宋体" w:hint="eastAsia"/>
                <w:color w:val="227733"/>
                <w:kern w:val="0"/>
                <w:szCs w:val="21"/>
              </w:rPr>
              <w:t>市场价值</w:t>
            </w:r>
            <w:r>
              <w:rPr>
                <w:rFonts w:eastAsia="Arial" w:cs="Arial"/>
                <w:color w:val="227733"/>
                <w:kern w:val="0"/>
                <w:szCs w:val="21"/>
              </w:rPr>
              <w:t xml:space="preserve"> "</w:t>
            </w:r>
            <w:r>
              <w:rPr>
                <w:rFonts w:eastAsia="宋体" w:cs="宋体" w:hint="eastAsia"/>
                <w:color w:val="227733"/>
                <w:kern w:val="0"/>
                <w:szCs w:val="21"/>
              </w:rPr>
              <w:t>分配。在这种情况下，必须详细说明不能采用上述方法的原因，并说明理由。如果要将结果用于比较，还必须证明市场价值分配不会不利于任何竞争产品。</w:t>
            </w:r>
          </w:p>
        </w:tc>
      </w:tr>
      <w:tr w:rsidR="00D16BE9" w14:paraId="0A6D21AD" w14:textId="77777777">
        <w:trPr>
          <w:trHeight w:val="3283"/>
        </w:trPr>
        <w:tc>
          <w:tcPr>
            <w:tcW w:w="9470" w:type="dxa"/>
            <w:tcBorders>
              <w:top w:val="nil"/>
              <w:bottom w:val="nil"/>
              <w:right w:val="single" w:sz="12" w:space="0" w:color="FF0000"/>
            </w:tcBorders>
          </w:tcPr>
          <w:p w14:paraId="7887BD11" w14:textId="77777777" w:rsidR="00D16BE9" w:rsidRDefault="00AC4FA2">
            <w:pPr>
              <w:widowControl w:val="0"/>
              <w:autoSpaceDE w:val="0"/>
              <w:autoSpaceDN w:val="0"/>
              <w:spacing w:line="300" w:lineRule="auto"/>
              <w:ind w:firstLine="420"/>
              <w:rPr>
                <w:rFonts w:eastAsia="Arial" w:cs="Arial"/>
                <w:kern w:val="0"/>
                <w:szCs w:val="21"/>
              </w:rPr>
            </w:pPr>
            <w:r>
              <w:rPr>
                <w:rFonts w:eastAsia="Arial" w:cs="Arial"/>
                <w:color w:val="227733"/>
                <w:kern w:val="0"/>
                <w:szCs w:val="21"/>
              </w:rPr>
              <w:t>VI.b.ii.7</w:t>
            </w:r>
            <w:r>
              <w:rPr>
                <w:rFonts w:eastAsia="宋体" w:cs="宋体" w:hint="eastAsia"/>
                <w:color w:val="227733"/>
                <w:kern w:val="0"/>
                <w:szCs w:val="21"/>
              </w:rPr>
              <w:t>）对于第二种子情况，即再循环</w:t>
            </w:r>
            <w:r>
              <w:rPr>
                <w:rFonts w:eastAsia="Arial" w:cs="Arial"/>
                <w:color w:val="227733"/>
                <w:kern w:val="0"/>
                <w:szCs w:val="21"/>
              </w:rPr>
              <w:t>/</w:t>
            </w:r>
            <w:r>
              <w:rPr>
                <w:rFonts w:eastAsia="宋体" w:cs="宋体" w:hint="eastAsia"/>
                <w:color w:val="227733"/>
                <w:kern w:val="0"/>
                <w:szCs w:val="21"/>
              </w:rPr>
              <w:t>回收</w:t>
            </w:r>
            <w:r>
              <w:rPr>
                <w:rFonts w:eastAsia="Arial" w:cs="Arial"/>
                <w:color w:val="227733"/>
                <w:kern w:val="0"/>
                <w:szCs w:val="21"/>
              </w:rPr>
              <w:t>/</w:t>
            </w:r>
            <w:r>
              <w:rPr>
                <w:rFonts w:eastAsia="宋体" w:cs="宋体" w:hint="eastAsia"/>
                <w:color w:val="227733"/>
                <w:kern w:val="0"/>
                <w:szCs w:val="21"/>
              </w:rPr>
              <w:t>再利用的货物的固有特性发生了相关的变化，真正的联合工艺是生产链上的一个工艺，它能生产出质量要求最低的货物</w:t>
            </w:r>
            <w:r>
              <w:rPr>
                <w:rFonts w:eastAsia="Arial" w:cs="Arial"/>
                <w:b/>
                <w:color w:val="000080"/>
                <w:kern w:val="0"/>
                <w:szCs w:val="21"/>
                <w:vertAlign w:val="superscript"/>
              </w:rPr>
              <w:t>182</w:t>
            </w:r>
            <w:r>
              <w:rPr>
                <w:rFonts w:eastAsia="Arial" w:cs="Arial"/>
                <w:color w:val="227733"/>
                <w:kern w:val="0"/>
                <w:szCs w:val="21"/>
              </w:rPr>
              <w:t xml:space="preserve"> </w:t>
            </w:r>
            <w:r>
              <w:rPr>
                <w:rFonts w:eastAsia="宋体" w:cs="宋体" w:hint="eastAsia"/>
                <w:color w:val="227733"/>
                <w:kern w:val="0"/>
                <w:szCs w:val="21"/>
              </w:rPr>
              <w:t>，以产生次级货物。</w:t>
            </w:r>
            <w:r>
              <w:rPr>
                <w:rFonts w:eastAsia="Arial" w:cs="Arial"/>
                <w:color w:val="808080"/>
                <w:kern w:val="0"/>
                <w:szCs w:val="21"/>
              </w:rPr>
              <w:t>(</w:t>
            </w:r>
            <w:r>
              <w:rPr>
                <w:rFonts w:eastAsia="宋体" w:cs="宋体" w:hint="eastAsia"/>
                <w:color w:val="808080"/>
                <w:kern w:val="0"/>
                <w:szCs w:val="21"/>
              </w:rPr>
              <w:t>例如，焚烧被弄脏的低价值低密度聚乙烯消费后塑料废物以回收能源：由于低密度聚乙烯被焚烧后，基本上只有热值较低的部分才会引起人们的兴趣，因此，在生产低密度聚乙烯之前，就已经满足了最低要求</w:t>
            </w:r>
            <w:r>
              <w:rPr>
                <w:rFonts w:eastAsia="Arial" w:cs="Arial"/>
                <w:color w:val="808080"/>
                <w:kern w:val="0"/>
                <w:szCs w:val="21"/>
              </w:rPr>
              <w:t>--</w:t>
            </w:r>
            <w:r>
              <w:rPr>
                <w:rFonts w:eastAsia="宋体" w:cs="宋体" w:hint="eastAsia"/>
                <w:color w:val="808080"/>
                <w:kern w:val="0"/>
                <w:szCs w:val="21"/>
              </w:rPr>
              <w:t>在这种情况下，原油（包括运往低密度聚乙烯生产国的运输）就已经满足了最低要求）。</w:t>
            </w:r>
            <w:r>
              <w:rPr>
                <w:rFonts w:eastAsia="宋体" w:cs="宋体" w:hint="eastAsia"/>
                <w:color w:val="227733"/>
                <w:kern w:val="0"/>
                <w:szCs w:val="21"/>
              </w:rPr>
              <w:t>在此基础上，应在次要产品和功能或真正的联合工艺之间采用一般的两步分配程序（有关规定详见上文）。</w:t>
            </w:r>
          </w:p>
        </w:tc>
      </w:tr>
      <w:tr w:rsidR="00D16BE9" w14:paraId="140449CB" w14:textId="77777777">
        <w:trPr>
          <w:trHeight w:val="985"/>
        </w:trPr>
        <w:tc>
          <w:tcPr>
            <w:tcW w:w="9470" w:type="dxa"/>
            <w:tcBorders>
              <w:top w:val="nil"/>
              <w:bottom w:val="nil"/>
              <w:right w:val="single" w:sz="12" w:space="0" w:color="FF0000"/>
            </w:tcBorders>
          </w:tcPr>
          <w:p w14:paraId="17B19DED" w14:textId="77777777" w:rsidR="00D16BE9" w:rsidRDefault="00AC4FA2">
            <w:pPr>
              <w:widowControl w:val="0"/>
              <w:autoSpaceDE w:val="0"/>
              <w:autoSpaceDN w:val="0"/>
              <w:spacing w:line="300" w:lineRule="auto"/>
              <w:ind w:firstLine="420"/>
              <w:rPr>
                <w:rFonts w:eastAsia="Arial" w:cs="Arial"/>
                <w:kern w:val="0"/>
                <w:szCs w:val="21"/>
              </w:rPr>
            </w:pPr>
            <w:r>
              <w:rPr>
                <w:rFonts w:eastAsia="Arial" w:cs="Arial"/>
                <w:color w:val="227733"/>
                <w:kern w:val="0"/>
                <w:szCs w:val="21"/>
              </w:rPr>
              <w:t>VI.b.ii.8</w:t>
            </w:r>
            <w:r>
              <w:rPr>
                <w:rFonts w:eastAsia="宋体" w:cs="宋体" w:hint="eastAsia"/>
                <w:color w:val="227733"/>
                <w:kern w:val="0"/>
                <w:szCs w:val="21"/>
              </w:rPr>
              <w:t>）如果废物</w:t>
            </w:r>
            <w:r>
              <w:rPr>
                <w:rFonts w:eastAsia="Arial" w:cs="Arial"/>
                <w:color w:val="227733"/>
                <w:kern w:val="0"/>
                <w:szCs w:val="21"/>
              </w:rPr>
              <w:t>/</w:t>
            </w:r>
            <w:r>
              <w:rPr>
                <w:rFonts w:eastAsia="宋体" w:cs="宋体" w:hint="eastAsia"/>
                <w:color w:val="227733"/>
                <w:kern w:val="0"/>
                <w:szCs w:val="21"/>
              </w:rPr>
              <w:t>报废产品产生多种功能（如回收不同的金属），则应在每个真正的联合工艺中分别进行。</w:t>
            </w:r>
          </w:p>
        </w:tc>
      </w:tr>
      <w:tr w:rsidR="00D16BE9" w14:paraId="3959A7D8" w14:textId="77777777">
        <w:trPr>
          <w:trHeight w:val="1275"/>
        </w:trPr>
        <w:tc>
          <w:tcPr>
            <w:tcW w:w="9470" w:type="dxa"/>
            <w:tcBorders>
              <w:top w:val="nil"/>
              <w:bottom w:val="nil"/>
            </w:tcBorders>
          </w:tcPr>
          <w:p w14:paraId="038FA92C" w14:textId="77777777" w:rsidR="00D16BE9" w:rsidRDefault="00AC4FA2">
            <w:pPr>
              <w:widowControl w:val="0"/>
              <w:autoSpaceDE w:val="0"/>
              <w:autoSpaceDN w:val="0"/>
              <w:spacing w:line="300" w:lineRule="auto"/>
              <w:ind w:firstLine="420"/>
              <w:rPr>
                <w:rFonts w:eastAsia="Arial" w:cs="Arial"/>
                <w:kern w:val="0"/>
                <w:szCs w:val="21"/>
              </w:rPr>
            </w:pPr>
            <w:r>
              <w:rPr>
                <w:rFonts w:eastAsia="Arial" w:cs="Arial"/>
                <w:color w:val="0D6812"/>
                <w:kern w:val="0"/>
                <w:szCs w:val="21"/>
              </w:rPr>
              <w:t xml:space="preserve">VII) SHALL - </w:t>
            </w:r>
            <w:r>
              <w:rPr>
                <w:rFonts w:eastAsia="宋体" w:cs="宋体" w:hint="eastAsia"/>
                <w:b/>
                <w:color w:val="0D6812"/>
                <w:kern w:val="0"/>
                <w:szCs w:val="21"/>
              </w:rPr>
              <w:t>全系统一致的分配应用：</w:t>
            </w:r>
            <w:r>
              <w:rPr>
                <w:rFonts w:eastAsia="宋体" w:cs="宋体" w:hint="eastAsia"/>
                <w:color w:val="0D6812"/>
                <w:kern w:val="0"/>
                <w:szCs w:val="21"/>
              </w:rPr>
              <w:t>应尽可能确保一致性，对任何特定过程的不同共同功能以及系统边界内的所有类似过程使用相同的分配标准。否则，在说明数据集的质量或解释生命周期评估研究结果时，应分别考虑一致性的缺乏及其对准确性、精确性和完整性的影响。</w:t>
            </w:r>
          </w:p>
        </w:tc>
      </w:tr>
      <w:tr w:rsidR="00D16BE9" w14:paraId="00EFA61A" w14:textId="77777777">
        <w:trPr>
          <w:trHeight w:val="717"/>
        </w:trPr>
        <w:tc>
          <w:tcPr>
            <w:tcW w:w="9470" w:type="dxa"/>
            <w:tcBorders>
              <w:top w:val="nil"/>
            </w:tcBorders>
          </w:tcPr>
          <w:p w14:paraId="3F88DF69" w14:textId="77777777" w:rsidR="00D16BE9" w:rsidRDefault="00AC4FA2">
            <w:pPr>
              <w:widowControl w:val="0"/>
              <w:autoSpaceDE w:val="0"/>
              <w:autoSpaceDN w:val="0"/>
              <w:spacing w:line="300" w:lineRule="auto"/>
              <w:ind w:firstLine="420"/>
              <w:jc w:val="left"/>
              <w:rPr>
                <w:rFonts w:eastAsia="Arial" w:cs="Arial"/>
                <w:kern w:val="0"/>
                <w:szCs w:val="21"/>
              </w:rPr>
            </w:pPr>
            <w:r>
              <w:rPr>
                <w:rFonts w:eastAsia="Arial" w:cs="Arial"/>
                <w:color w:val="0D6812"/>
                <w:kern w:val="0"/>
                <w:szCs w:val="21"/>
              </w:rPr>
              <w:t xml:space="preserve">VIII) SHALL - </w:t>
            </w:r>
            <w:r>
              <w:rPr>
                <w:rFonts w:eastAsia="Arial" w:cs="Arial"/>
                <w:b/>
                <w:color w:val="0D6812"/>
                <w:kern w:val="0"/>
                <w:szCs w:val="21"/>
              </w:rPr>
              <w:t>100 %</w:t>
            </w:r>
            <w:r>
              <w:rPr>
                <w:rFonts w:eastAsia="宋体" w:cs="宋体" w:hint="eastAsia"/>
                <w:b/>
                <w:color w:val="0D6812"/>
                <w:kern w:val="0"/>
                <w:szCs w:val="21"/>
              </w:rPr>
              <w:t>规则：</w:t>
            </w:r>
            <w:r>
              <w:rPr>
                <w:rFonts w:eastAsia="宋体" w:cs="宋体" w:hint="eastAsia"/>
                <w:color w:val="0D6812"/>
                <w:kern w:val="0"/>
                <w:szCs w:val="21"/>
              </w:rPr>
              <w:t>分配给所有副产品的库存量总和应等于分配前系统的库存量。</w:t>
            </w:r>
          </w:p>
        </w:tc>
      </w:tr>
    </w:tbl>
    <w:p w14:paraId="04C3D697" w14:textId="77777777" w:rsidR="00D16BE9" w:rsidRDefault="00D16BE9">
      <w:pPr>
        <w:pStyle w:val="a8"/>
        <w:spacing w:line="300" w:lineRule="auto"/>
        <w:ind w:firstLineChars="200" w:firstLine="420"/>
        <w:jc w:val="both"/>
        <w:rPr>
          <w:rFonts w:eastAsiaTheme="minorEastAsia"/>
          <w:szCs w:val="21"/>
          <w:lang w:eastAsia="zh-CN"/>
        </w:rPr>
      </w:pPr>
    </w:p>
    <w:p w14:paraId="680C1999" w14:textId="77777777" w:rsidR="00D16BE9" w:rsidRDefault="00D16BE9">
      <w:pPr>
        <w:pStyle w:val="a8"/>
        <w:spacing w:line="300" w:lineRule="auto"/>
        <w:ind w:firstLineChars="200" w:firstLine="420"/>
        <w:jc w:val="both"/>
        <w:rPr>
          <w:rFonts w:eastAsiaTheme="minorEastAsia"/>
          <w:szCs w:val="21"/>
          <w:lang w:eastAsia="zh-CN"/>
        </w:rPr>
      </w:pPr>
    </w:p>
    <w:p w14:paraId="333EF781" w14:textId="77777777" w:rsidR="00D16BE9" w:rsidRDefault="00D16BE9">
      <w:pPr>
        <w:pStyle w:val="a8"/>
        <w:spacing w:line="300" w:lineRule="auto"/>
        <w:ind w:firstLineChars="200" w:firstLine="420"/>
        <w:jc w:val="both"/>
        <w:rPr>
          <w:rFonts w:eastAsiaTheme="minorEastAsia"/>
          <w:szCs w:val="21"/>
          <w:lang w:eastAsia="zh-CN"/>
        </w:rPr>
      </w:pPr>
    </w:p>
    <w:p w14:paraId="11A9E031" w14:textId="77777777" w:rsidR="00D16BE9" w:rsidRDefault="00D16BE9">
      <w:pPr>
        <w:pStyle w:val="a8"/>
        <w:spacing w:line="300" w:lineRule="auto"/>
        <w:ind w:firstLineChars="200" w:firstLine="420"/>
        <w:jc w:val="both"/>
        <w:rPr>
          <w:rFonts w:eastAsiaTheme="minorEastAsia"/>
          <w:szCs w:val="21"/>
          <w:lang w:eastAsia="zh-CN"/>
        </w:rPr>
      </w:pPr>
    </w:p>
    <w:p w14:paraId="3D0A607D" w14:textId="77777777" w:rsidR="00D16BE9" w:rsidRDefault="00D16BE9">
      <w:pPr>
        <w:pStyle w:val="a8"/>
        <w:spacing w:line="300" w:lineRule="auto"/>
        <w:ind w:firstLineChars="200" w:firstLine="420"/>
        <w:jc w:val="both"/>
        <w:rPr>
          <w:rFonts w:eastAsiaTheme="minorEastAsia"/>
          <w:szCs w:val="21"/>
          <w:lang w:eastAsia="zh-CN"/>
        </w:rPr>
      </w:pPr>
    </w:p>
    <w:p w14:paraId="52246716" w14:textId="77777777" w:rsidR="00D16BE9" w:rsidRDefault="00D16BE9">
      <w:pPr>
        <w:pStyle w:val="a8"/>
        <w:spacing w:line="300" w:lineRule="auto"/>
        <w:ind w:firstLineChars="200" w:firstLine="420"/>
        <w:jc w:val="both"/>
        <w:rPr>
          <w:rFonts w:eastAsiaTheme="minorEastAsia"/>
          <w:szCs w:val="21"/>
          <w:lang w:eastAsia="zh-CN"/>
        </w:rPr>
      </w:pPr>
    </w:p>
    <w:p w14:paraId="5993A25D" w14:textId="77777777" w:rsidR="00D16BE9" w:rsidRDefault="00D16BE9">
      <w:pPr>
        <w:pStyle w:val="a8"/>
        <w:spacing w:line="300" w:lineRule="auto"/>
        <w:ind w:firstLineChars="200" w:firstLine="420"/>
        <w:jc w:val="both"/>
        <w:rPr>
          <w:rFonts w:eastAsiaTheme="minorEastAsia"/>
          <w:szCs w:val="21"/>
          <w:lang w:eastAsia="zh-CN"/>
        </w:rPr>
      </w:pPr>
    </w:p>
    <w:p w14:paraId="0FC8AECB" w14:textId="77777777" w:rsidR="00D16BE9" w:rsidRDefault="00AC4FA2">
      <w:pPr>
        <w:pStyle w:val="a8"/>
        <w:spacing w:line="300" w:lineRule="auto"/>
        <w:ind w:firstLineChars="200" w:firstLine="420"/>
        <w:rPr>
          <w:sz w:val="9"/>
          <w:lang w:eastAsia="zh-CN"/>
        </w:rPr>
      </w:pPr>
      <w:r>
        <w:rPr>
          <w:noProof/>
        </w:rPr>
        <mc:AlternateContent>
          <mc:Choice Requires="wps">
            <w:drawing>
              <wp:anchor distT="0" distB="0" distL="0" distR="0" simplePos="0" relativeHeight="251688448" behindDoc="1" locked="0" layoutInCell="1" allowOverlap="1" wp14:anchorId="136733CD" wp14:editId="793B01B5">
                <wp:simplePos x="0" y="0"/>
                <wp:positionH relativeFrom="margin">
                  <wp:align>left</wp:align>
                </wp:positionH>
                <wp:positionV relativeFrom="paragraph">
                  <wp:posOffset>195580</wp:posOffset>
                </wp:positionV>
                <wp:extent cx="1828800" cy="6985"/>
                <wp:effectExtent l="0" t="0" r="0" b="0"/>
                <wp:wrapTopAndBottom/>
                <wp:docPr id="825057774" name="docshape114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28800" cy="6985"/>
                        </a:xfrm>
                        <a:prstGeom prst="rect">
                          <a:avLst/>
                        </a:prstGeom>
                        <a:solidFill>
                          <a:srgbClr val="000000"/>
                        </a:solidFill>
                        <a:ln>
                          <a:noFill/>
                        </a:ln>
                      </wps:spPr>
                      <wps:bodyPr rot="0" vert="horz" wrap="square" lIns="91440" tIns="45720" rIns="91440" bIns="45720" anchor="t" anchorCtr="0" upright="1">
                        <a:noAutofit/>
                      </wps:bodyPr>
                    </wps:wsp>
                  </a:graphicData>
                </a:graphic>
              </wp:anchor>
            </w:drawing>
          </mc:Choice>
          <mc:Fallback xmlns:wpsCustomData="http://www.wps.cn/officeDocument/2013/wpsCustomData">
            <w:pict>
              <v:rect id="docshape1148" o:spid="_x0000_s1026" o:spt="1" style="position:absolute;left:0pt;margin-top:15.4pt;height:0.55pt;width:144pt;mso-position-horizontal:left;mso-position-horizontal-relative:margin;mso-wrap-distance-bottom:0pt;mso-wrap-distance-top:0pt;z-index:-251548672;mso-width-relative:page;mso-height-relative:page;" fillcolor="#000000" filled="t" stroked="f" coordsize="21600,21600" o:gfxdata="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">
                <v:fill on="t" focussize="0,0"/>
                <v:stroke on="f"/>
                <v:imagedata o:title=""/>
                <o:lock v:ext="edit" aspectratio="f"/>
                <w10:wrap type="topAndBottom"/>
              </v:rect>
            </w:pict>
          </mc:Fallback>
        </mc:AlternateContent>
      </w:r>
    </w:p>
    <w:p w14:paraId="20E64F88" w14:textId="77777777" w:rsidR="00D16BE9" w:rsidRDefault="00AC4FA2">
      <w:pPr>
        <w:pStyle w:val="a8"/>
        <w:spacing w:line="300" w:lineRule="auto"/>
        <w:ind w:firstLineChars="200" w:firstLine="361"/>
        <w:jc w:val="both"/>
        <w:rPr>
          <w:rFonts w:eastAsiaTheme="minorEastAsia"/>
          <w:szCs w:val="21"/>
          <w:lang w:eastAsia="zh-CN"/>
        </w:rPr>
      </w:pPr>
      <w:r>
        <w:rPr>
          <w:b/>
          <w:color w:val="000080"/>
          <w:sz w:val="18"/>
          <w:vertAlign w:val="superscript"/>
          <w:lang w:eastAsia="zh-CN"/>
        </w:rPr>
        <w:t>182</w:t>
      </w:r>
      <w:r>
        <w:rPr>
          <w:sz w:val="18"/>
          <w:lang w:eastAsia="zh-CN"/>
        </w:rPr>
        <w:t>请注意，这一规定确保了</w:t>
      </w:r>
      <w:r>
        <w:rPr>
          <w:sz w:val="18"/>
          <w:lang w:eastAsia="zh-CN"/>
        </w:rPr>
        <w:t xml:space="preserve"> ISO 14044 </w:t>
      </w:r>
      <w:r>
        <w:rPr>
          <w:sz w:val="18"/>
          <w:lang w:eastAsia="zh-CN"/>
        </w:rPr>
        <w:t>关于考虑次要物品固有特性变化的规定。</w:t>
      </w:r>
    </w:p>
    <w:p w14:paraId="3E85C735" w14:textId="77777777" w:rsidR="00D16BE9" w:rsidRDefault="00AC4FA2">
      <w:pPr>
        <w:pStyle w:val="a8"/>
        <w:spacing w:line="300" w:lineRule="auto"/>
        <w:ind w:firstLineChars="200" w:firstLine="420"/>
        <w:jc w:val="both"/>
        <w:rPr>
          <w:rFonts w:eastAsiaTheme="minorEastAsia"/>
          <w:szCs w:val="21"/>
          <w:lang w:eastAsia="zh-CN"/>
        </w:rPr>
      </w:pPr>
      <w:r>
        <w:rPr>
          <w:rFonts w:eastAsiaTheme="minorEastAsia"/>
          <w:szCs w:val="21"/>
          <w:lang w:eastAsia="zh-CN"/>
        </w:rPr>
        <w:br w:type="page"/>
      </w:r>
    </w:p>
    <w:p w14:paraId="2D381BF0" w14:textId="77777777" w:rsidR="00D16BE9" w:rsidRDefault="00AC4FA2">
      <w:pPr>
        <w:widowControl w:val="0"/>
        <w:tabs>
          <w:tab w:val="left" w:pos="1093"/>
          <w:tab w:val="left" w:pos="1094"/>
        </w:tabs>
        <w:autoSpaceDE w:val="0"/>
        <w:autoSpaceDN w:val="0"/>
        <w:spacing w:line="300" w:lineRule="auto"/>
        <w:ind w:firstLine="562"/>
        <w:outlineLvl w:val="1"/>
        <w:rPr>
          <w:rFonts w:eastAsia="宋体" w:cs="Arial"/>
          <w:b/>
          <w:bCs/>
          <w:kern w:val="0"/>
          <w:sz w:val="28"/>
          <w:szCs w:val="28"/>
        </w:rPr>
      </w:pPr>
      <w:r>
        <w:rPr>
          <w:rFonts w:eastAsia="宋体" w:cs="Arial"/>
          <w:b/>
          <w:bCs/>
          <w:kern w:val="0"/>
          <w:sz w:val="28"/>
          <w:szCs w:val="28"/>
        </w:rPr>
        <w:lastRenderedPageBreak/>
        <w:t>7.</w:t>
      </w:r>
      <w:r>
        <w:rPr>
          <w:rFonts w:eastAsia="宋体" w:cs="Arial" w:hint="eastAsia"/>
          <w:b/>
          <w:bCs/>
          <w:kern w:val="0"/>
          <w:sz w:val="28"/>
          <w:szCs w:val="28"/>
        </w:rPr>
        <w:t>10</w:t>
      </w:r>
      <w:r>
        <w:rPr>
          <w:rFonts w:eastAsia="宋体" w:cs="Arial"/>
          <w:b/>
          <w:bCs/>
          <w:kern w:val="0"/>
          <w:sz w:val="28"/>
          <w:szCs w:val="28"/>
        </w:rPr>
        <w:tab/>
      </w:r>
      <w:r>
        <w:rPr>
          <w:rFonts w:eastAsia="宋体" w:cs="Arial" w:hint="eastAsia"/>
          <w:b/>
          <w:bCs/>
          <w:kern w:val="0"/>
          <w:sz w:val="28"/>
          <w:szCs w:val="28"/>
        </w:rPr>
        <w:t>计算</w:t>
      </w:r>
      <w:r>
        <w:rPr>
          <w:rFonts w:eastAsia="宋体" w:cs="Arial" w:hint="eastAsia"/>
          <w:b/>
          <w:bCs/>
          <w:kern w:val="0"/>
          <w:sz w:val="28"/>
          <w:szCs w:val="28"/>
        </w:rPr>
        <w:t xml:space="preserve"> LCI </w:t>
      </w:r>
      <w:r>
        <w:rPr>
          <w:rFonts w:eastAsia="宋体" w:cs="Arial" w:hint="eastAsia"/>
          <w:b/>
          <w:bCs/>
          <w:kern w:val="0"/>
          <w:sz w:val="28"/>
          <w:szCs w:val="28"/>
        </w:rPr>
        <w:t>结果</w:t>
      </w:r>
    </w:p>
    <w:p w14:paraId="5C949E4D" w14:textId="77777777" w:rsidR="00D16BE9" w:rsidRDefault="00AC4FA2">
      <w:pPr>
        <w:widowControl w:val="0"/>
        <w:autoSpaceDE w:val="0"/>
        <w:autoSpaceDN w:val="0"/>
        <w:spacing w:line="300" w:lineRule="auto"/>
        <w:ind w:firstLine="360"/>
        <w:jc w:val="left"/>
        <w:rPr>
          <w:rFonts w:eastAsia="Arial" w:cs="Arial"/>
          <w:kern w:val="0"/>
          <w:sz w:val="18"/>
          <w:szCs w:val="24"/>
        </w:rPr>
      </w:pPr>
      <w:r>
        <w:rPr>
          <w:rFonts w:eastAsia="Arial" w:cs="Arial"/>
          <w:color w:val="0000FF"/>
          <w:kern w:val="0"/>
          <w:sz w:val="18"/>
          <w:szCs w:val="24"/>
        </w:rPr>
        <w:t>(</w:t>
      </w:r>
      <w:r>
        <w:rPr>
          <w:rFonts w:eastAsia="宋体" w:cs="宋体" w:hint="eastAsia"/>
          <w:color w:val="0000FF"/>
          <w:kern w:val="0"/>
          <w:sz w:val="18"/>
          <w:szCs w:val="24"/>
        </w:rPr>
        <w:t>参考</w:t>
      </w:r>
      <w:r>
        <w:rPr>
          <w:rFonts w:eastAsia="Arial" w:cs="Arial"/>
          <w:color w:val="0000FF"/>
          <w:kern w:val="0"/>
          <w:sz w:val="18"/>
          <w:szCs w:val="24"/>
        </w:rPr>
        <w:t xml:space="preserve"> ISO 14044:2006 </w:t>
      </w:r>
      <w:r>
        <w:rPr>
          <w:rFonts w:eastAsia="宋体" w:cs="宋体" w:hint="eastAsia"/>
          <w:color w:val="0000FF"/>
          <w:kern w:val="0"/>
          <w:sz w:val="18"/>
          <w:szCs w:val="24"/>
        </w:rPr>
        <w:t>第</w:t>
      </w:r>
      <w:r>
        <w:rPr>
          <w:rFonts w:eastAsia="Arial" w:cs="Arial"/>
          <w:color w:val="0000FF"/>
          <w:kern w:val="0"/>
          <w:sz w:val="18"/>
          <w:szCs w:val="24"/>
        </w:rPr>
        <w:t xml:space="preserve"> </w:t>
      </w:r>
      <w:r>
        <w:rPr>
          <w:rFonts w:eastAsia="Arial" w:cs="Arial"/>
          <w:color w:val="0000FF"/>
          <w:spacing w:val="-2"/>
          <w:kern w:val="0"/>
          <w:sz w:val="18"/>
          <w:szCs w:val="24"/>
        </w:rPr>
        <w:t xml:space="preserve">4.3.3 </w:t>
      </w:r>
      <w:r>
        <w:rPr>
          <w:rFonts w:eastAsia="宋体" w:cs="宋体" w:hint="eastAsia"/>
          <w:color w:val="0000FF"/>
          <w:kern w:val="0"/>
          <w:sz w:val="18"/>
          <w:szCs w:val="24"/>
        </w:rPr>
        <w:t>章的内容）</w:t>
      </w:r>
    </w:p>
    <w:p w14:paraId="4C89E130" w14:textId="77777777" w:rsidR="00D16BE9" w:rsidRDefault="00AC4FA2">
      <w:pPr>
        <w:widowControl w:val="0"/>
        <w:autoSpaceDE w:val="0"/>
        <w:autoSpaceDN w:val="0"/>
        <w:spacing w:line="300" w:lineRule="auto"/>
        <w:ind w:firstLine="414"/>
        <w:rPr>
          <w:rFonts w:eastAsia="Arial" w:cs="Arial"/>
          <w:b/>
          <w:bCs/>
          <w:kern w:val="0"/>
          <w:szCs w:val="21"/>
        </w:rPr>
      </w:pPr>
      <w:r>
        <w:rPr>
          <w:rFonts w:eastAsia="宋体" w:cs="宋体" w:hint="eastAsia"/>
          <w:b/>
          <w:bCs/>
          <w:spacing w:val="-2"/>
          <w:kern w:val="0"/>
          <w:szCs w:val="21"/>
        </w:rPr>
        <w:t>概述</w:t>
      </w:r>
    </w:p>
    <w:p w14:paraId="6090D9E2" w14:textId="77777777" w:rsidR="00D16BE9" w:rsidRDefault="00AC4FA2">
      <w:pPr>
        <w:widowControl w:val="0"/>
        <w:autoSpaceDE w:val="0"/>
        <w:autoSpaceDN w:val="0"/>
        <w:spacing w:line="300" w:lineRule="auto"/>
        <w:ind w:firstLine="420"/>
        <w:rPr>
          <w:rFonts w:eastAsia="Arial" w:cs="Arial"/>
          <w:kern w:val="0"/>
          <w:szCs w:val="21"/>
        </w:rPr>
      </w:pPr>
      <w:r>
        <w:rPr>
          <w:rFonts w:eastAsia="宋体" w:cs="宋体" w:hint="eastAsia"/>
          <w:kern w:val="0"/>
          <w:szCs w:val="21"/>
        </w:rPr>
        <w:t>根据预期应用所需的汇总水平，所有包含的单元过程的清单都根据其在整个产品系统中所占的份额进行缩放，并汇总到诸如子组件、生命周期阶段或整个产品系统中</w:t>
      </w:r>
      <w:r>
        <w:rPr>
          <w:rFonts w:eastAsia="Arial" w:cs="Arial"/>
          <w:b/>
          <w:i/>
          <w:color w:val="000080"/>
          <w:kern w:val="0"/>
          <w:szCs w:val="21"/>
          <w:vertAlign w:val="superscript"/>
        </w:rPr>
        <w:t>183</w:t>
      </w:r>
      <w:r>
        <w:rPr>
          <w:rFonts w:eastAsia="Arial" w:cs="Arial"/>
          <w:kern w:val="0"/>
          <w:szCs w:val="21"/>
        </w:rPr>
        <w:t xml:space="preserve"> </w:t>
      </w:r>
      <w:r>
        <w:rPr>
          <w:rFonts w:eastAsia="宋体" w:cs="宋体" w:hint="eastAsia"/>
          <w:kern w:val="0"/>
          <w:szCs w:val="21"/>
        </w:rPr>
        <w:t>。</w:t>
      </w:r>
    </w:p>
    <w:p w14:paraId="30039F13" w14:textId="77777777" w:rsidR="00D16BE9" w:rsidRDefault="00AC4FA2">
      <w:pPr>
        <w:widowControl w:val="0"/>
        <w:autoSpaceDE w:val="0"/>
        <w:autoSpaceDN w:val="0"/>
        <w:spacing w:line="300" w:lineRule="auto"/>
        <w:ind w:firstLine="420"/>
        <w:rPr>
          <w:rFonts w:eastAsia="Arial" w:cs="Arial"/>
          <w:kern w:val="0"/>
          <w:szCs w:val="21"/>
        </w:rPr>
      </w:pPr>
      <w:r>
        <w:rPr>
          <w:rFonts w:eastAsia="宋体" w:cs="宋体" w:hint="eastAsia"/>
          <w:kern w:val="0"/>
          <w:szCs w:val="21"/>
        </w:rPr>
        <w:t>在进行清单计算时，重要的是在整个</w:t>
      </w:r>
      <w:r>
        <w:rPr>
          <w:rFonts w:eastAsia="Arial" w:cs="Arial"/>
          <w:kern w:val="0"/>
          <w:szCs w:val="21"/>
        </w:rPr>
        <w:t xml:space="preserve"> LCI/LCA </w:t>
      </w:r>
      <w:r>
        <w:rPr>
          <w:rFonts w:eastAsia="宋体" w:cs="宋体" w:hint="eastAsia"/>
          <w:kern w:val="0"/>
          <w:szCs w:val="21"/>
        </w:rPr>
        <w:t>研究中采用一致的计算程序。</w:t>
      </w:r>
    </w:p>
    <w:p w14:paraId="15FA6BEE" w14:textId="77777777" w:rsidR="00D16BE9" w:rsidRDefault="00AC4FA2">
      <w:pPr>
        <w:widowControl w:val="0"/>
        <w:autoSpaceDE w:val="0"/>
        <w:autoSpaceDN w:val="0"/>
        <w:spacing w:line="300" w:lineRule="auto"/>
        <w:ind w:firstLine="420"/>
        <w:rPr>
          <w:rFonts w:eastAsia="Arial" w:cs="Arial"/>
          <w:kern w:val="0"/>
          <w:szCs w:val="21"/>
        </w:rPr>
      </w:pPr>
      <w:r>
        <w:rPr>
          <w:rFonts w:eastAsia="宋体" w:cs="宋体" w:hint="eastAsia"/>
          <w:kern w:val="0"/>
          <w:szCs w:val="21"/>
        </w:rPr>
        <w:t>系统内部产生的所有定量相关的临时产品和废物都应完全建模，如果是替代或分配的副产品，则取决于所应用的</w:t>
      </w:r>
      <w:r>
        <w:rPr>
          <w:rFonts w:eastAsia="Arial" w:cs="Arial"/>
          <w:kern w:val="0"/>
          <w:szCs w:val="21"/>
        </w:rPr>
        <w:t xml:space="preserve"> LCI </w:t>
      </w:r>
      <w:r>
        <w:rPr>
          <w:rFonts w:eastAsia="宋体" w:cs="宋体" w:hint="eastAsia"/>
          <w:kern w:val="0"/>
          <w:szCs w:val="21"/>
        </w:rPr>
        <w:t>方法。因此，最终的</w:t>
      </w:r>
      <w:r>
        <w:rPr>
          <w:rFonts w:eastAsia="Arial" w:cs="Arial"/>
          <w:kern w:val="0"/>
          <w:szCs w:val="21"/>
        </w:rPr>
        <w:t xml:space="preserve"> LCI </w:t>
      </w:r>
      <w:r>
        <w:rPr>
          <w:rFonts w:eastAsia="宋体" w:cs="宋体" w:hint="eastAsia"/>
          <w:kern w:val="0"/>
          <w:szCs w:val="21"/>
        </w:rPr>
        <w:t>结果应仅代表功能单元规定的产品。如果已对系统进行了完整建模，则所得到的汇总清单</w:t>
      </w:r>
      <w:proofErr w:type="gramStart"/>
      <w:r>
        <w:rPr>
          <w:rFonts w:eastAsia="宋体" w:cs="宋体" w:hint="eastAsia"/>
          <w:kern w:val="0"/>
          <w:szCs w:val="21"/>
        </w:rPr>
        <w:t>除功能</w:t>
      </w:r>
      <w:proofErr w:type="gramEnd"/>
      <w:r>
        <w:rPr>
          <w:rFonts w:eastAsia="宋体" w:cs="宋体" w:hint="eastAsia"/>
          <w:kern w:val="0"/>
          <w:szCs w:val="21"/>
        </w:rPr>
        <w:t>单元定义的产品外，还完全包含跨越系统边界的基本流（如作为输入的资源</w:t>
      </w:r>
      <w:r>
        <w:rPr>
          <w:rFonts w:eastAsia="宋体" w:cs="宋体" w:hint="eastAsia"/>
          <w:spacing w:val="-1"/>
          <w:kern w:val="0"/>
          <w:szCs w:val="21"/>
        </w:rPr>
        <w:t>和</w:t>
      </w:r>
      <w:r>
        <w:rPr>
          <w:rFonts w:eastAsia="宋体" w:cs="宋体" w:hint="eastAsia"/>
          <w:kern w:val="0"/>
          <w:szCs w:val="21"/>
        </w:rPr>
        <w:t>作为输出的排放）。放射性废料是一个例外，它可以留在清单中，因为目前还没有关于其长期管理的</w:t>
      </w:r>
      <w:r>
        <w:rPr>
          <w:rFonts w:eastAsia="Arial" w:cs="Arial"/>
          <w:kern w:val="0"/>
          <w:szCs w:val="21"/>
        </w:rPr>
        <w:t>LCI</w:t>
      </w:r>
      <w:r>
        <w:rPr>
          <w:rFonts w:eastAsia="宋体" w:cs="宋体" w:hint="eastAsia"/>
          <w:kern w:val="0"/>
          <w:szCs w:val="21"/>
        </w:rPr>
        <w:t>建模框架。通常情况下，根据截止标准，其他副产品和废物也可以保留在清单中，无论其数量有多少。为便于报告，可将这些产品和废物从清单中删除（经审查员批准，这些产品和废物在数量上无关紧要）。</w:t>
      </w:r>
    </w:p>
    <w:p w14:paraId="430B3CA3" w14:textId="77777777" w:rsidR="00D16BE9" w:rsidRDefault="00AC4FA2">
      <w:pPr>
        <w:widowControl w:val="0"/>
        <w:autoSpaceDE w:val="0"/>
        <w:autoSpaceDN w:val="0"/>
        <w:spacing w:line="300" w:lineRule="auto"/>
        <w:ind w:firstLine="420"/>
        <w:rPr>
          <w:rFonts w:eastAsia="Arial" w:cs="Arial"/>
          <w:kern w:val="0"/>
          <w:szCs w:val="21"/>
        </w:rPr>
      </w:pPr>
      <w:r>
        <w:rPr>
          <w:rFonts w:eastAsia="宋体" w:cs="宋体" w:hint="eastAsia"/>
          <w:kern w:val="0"/>
          <w:szCs w:val="21"/>
        </w:rPr>
        <w:t>根据</w:t>
      </w:r>
      <w:r>
        <w:rPr>
          <w:rFonts w:eastAsia="Arial" w:cs="Arial"/>
          <w:kern w:val="0"/>
          <w:szCs w:val="21"/>
        </w:rPr>
        <w:t xml:space="preserve"> LCI/LCA </w:t>
      </w:r>
      <w:r>
        <w:rPr>
          <w:rFonts w:eastAsia="宋体" w:cs="宋体" w:hint="eastAsia"/>
          <w:kern w:val="0"/>
          <w:szCs w:val="21"/>
        </w:rPr>
        <w:t>研究</w:t>
      </w:r>
      <w:r>
        <w:rPr>
          <w:rFonts w:eastAsia="宋体" w:cs="宋体" w:hint="eastAsia"/>
          <w:spacing w:val="-1"/>
          <w:kern w:val="0"/>
          <w:szCs w:val="21"/>
        </w:rPr>
        <w:t>的</w:t>
      </w:r>
      <w:r>
        <w:rPr>
          <w:rFonts w:eastAsia="宋体" w:cs="宋体" w:hint="eastAsia"/>
          <w:kern w:val="0"/>
          <w:szCs w:val="21"/>
        </w:rPr>
        <w:t>目标和范围，还应进行情景分析和不确定性计算。这尤其适用于产品比较，更适用于未来战略比较。</w:t>
      </w:r>
    </w:p>
    <w:p w14:paraId="21221561" w14:textId="77777777" w:rsidR="00D16BE9" w:rsidRDefault="00AC4FA2">
      <w:pPr>
        <w:widowControl w:val="0"/>
        <w:autoSpaceDE w:val="0"/>
        <w:autoSpaceDN w:val="0"/>
        <w:spacing w:line="300" w:lineRule="auto"/>
        <w:ind w:firstLine="442"/>
        <w:rPr>
          <w:rFonts w:eastAsia="Arial" w:cs="Arial"/>
          <w:b/>
          <w:bCs/>
          <w:kern w:val="0"/>
          <w:sz w:val="22"/>
          <w:lang w:eastAsia="en-US"/>
        </w:rPr>
      </w:pPr>
      <w:proofErr w:type="spellStart"/>
      <w:r>
        <w:rPr>
          <w:rFonts w:eastAsia="宋体" w:cs="宋体" w:hint="eastAsia"/>
          <w:b/>
          <w:bCs/>
          <w:kern w:val="0"/>
          <w:sz w:val="22"/>
          <w:lang w:eastAsia="en-US"/>
        </w:rPr>
        <w:t>平均</w:t>
      </w:r>
      <w:r>
        <w:rPr>
          <w:rFonts w:eastAsia="宋体" w:cs="宋体" w:hint="eastAsia"/>
          <w:b/>
          <w:bCs/>
          <w:spacing w:val="-4"/>
          <w:kern w:val="0"/>
          <w:sz w:val="22"/>
          <w:lang w:eastAsia="en-US"/>
        </w:rPr>
        <w:t>数据</w:t>
      </w:r>
      <w:proofErr w:type="spellEnd"/>
    </w:p>
    <w:p w14:paraId="339AEDC0" w14:textId="77777777" w:rsidR="00D16BE9" w:rsidRDefault="00AC4FA2">
      <w:pPr>
        <w:pStyle w:val="a8"/>
        <w:spacing w:line="300" w:lineRule="auto"/>
        <w:ind w:firstLineChars="200" w:firstLine="420"/>
        <w:jc w:val="both"/>
        <w:rPr>
          <w:rFonts w:eastAsiaTheme="minorEastAsia"/>
          <w:szCs w:val="21"/>
          <w:lang w:eastAsia="zh-CN"/>
        </w:rPr>
      </w:pPr>
      <w:proofErr w:type="spellStart"/>
      <w:r>
        <w:rPr>
          <w:rFonts w:cs="宋体" w:hint="eastAsia"/>
        </w:rPr>
        <w:t>参</w:t>
      </w:r>
      <w:r>
        <w:t>见第</w:t>
      </w:r>
      <w:proofErr w:type="spellEnd"/>
      <w:r>
        <w:t xml:space="preserve"> </w:t>
      </w:r>
      <w:hyperlink w:anchor="_bookmark276" w:history="1">
        <w:r>
          <w:rPr>
            <w:spacing w:val="-4"/>
          </w:rPr>
          <w:t>7.7</w:t>
        </w:r>
      </w:hyperlink>
      <w:r>
        <w:t xml:space="preserve"> </w:t>
      </w:r>
      <w:r>
        <w:t>章</w:t>
      </w:r>
      <w:r>
        <w:rPr>
          <w:spacing w:val="-4"/>
        </w:rPr>
        <w:t>。</w:t>
      </w:r>
    </w:p>
    <w:tbl>
      <w:tblPr>
        <w:tblStyle w:val="TableNormal"/>
        <w:tblpPr w:leftFromText="180" w:rightFromText="180" w:vertAnchor="text" w:horzAnchor="margin" w:tblpXSpec="center" w:tblpY="383"/>
        <w:tblW w:w="9469" w:type="dxa"/>
        <w:tblInd w:w="0" w:type="dxa"/>
        <w:tblBorders>
          <w:top w:val="dotDash" w:sz="18" w:space="0" w:color="008000"/>
          <w:left w:val="dotDash" w:sz="18" w:space="0" w:color="008000"/>
          <w:bottom w:val="dotDash" w:sz="18" w:space="0" w:color="008000"/>
          <w:right w:val="dotDash" w:sz="18" w:space="0" w:color="008000"/>
          <w:insideH w:val="dotDash" w:sz="18" w:space="0" w:color="008000"/>
          <w:insideV w:val="dotDash" w:sz="18" w:space="0" w:color="008000"/>
        </w:tblBorders>
        <w:tblLayout w:type="fixed"/>
        <w:tblLook w:val="04A0" w:firstRow="1" w:lastRow="0" w:firstColumn="1" w:lastColumn="0" w:noHBand="0" w:noVBand="1"/>
      </w:tblPr>
      <w:tblGrid>
        <w:gridCol w:w="9469"/>
      </w:tblGrid>
      <w:tr w:rsidR="00D16BE9" w14:paraId="5D824128" w14:textId="77777777">
        <w:trPr>
          <w:trHeight w:val="543"/>
        </w:trPr>
        <w:tc>
          <w:tcPr>
            <w:tcW w:w="9469" w:type="dxa"/>
            <w:tcBorders>
              <w:bottom w:val="dashSmallGap" w:sz="4" w:space="0" w:color="000000"/>
            </w:tcBorders>
          </w:tcPr>
          <w:p w14:paraId="599FAB7A" w14:textId="77777777" w:rsidR="00D16BE9" w:rsidRDefault="00AC4FA2">
            <w:pPr>
              <w:widowControl w:val="0"/>
              <w:autoSpaceDE w:val="0"/>
              <w:autoSpaceDN w:val="0"/>
              <w:spacing w:line="300" w:lineRule="auto"/>
              <w:ind w:firstLine="482"/>
              <w:jc w:val="center"/>
              <w:rPr>
                <w:rFonts w:eastAsia="Arial" w:cs="Arial"/>
                <w:b/>
                <w:kern w:val="0"/>
                <w:sz w:val="24"/>
              </w:rPr>
            </w:pPr>
            <w:r>
              <w:rPr>
                <w:rFonts w:eastAsia="宋体" w:cs="宋体" w:hint="eastAsia"/>
                <w:b/>
                <w:color w:val="003300"/>
                <w:kern w:val="0"/>
                <w:sz w:val="24"/>
              </w:rPr>
              <w:t>规定：</w:t>
            </w:r>
            <w:r>
              <w:rPr>
                <w:rFonts w:eastAsia="Arial" w:cs="Arial"/>
                <w:b/>
                <w:color w:val="003300"/>
                <w:kern w:val="0"/>
                <w:sz w:val="24"/>
              </w:rPr>
              <w:t xml:space="preserve">7.10 </w:t>
            </w:r>
            <w:r>
              <w:rPr>
                <w:rFonts w:eastAsia="宋体" w:cs="宋体" w:hint="eastAsia"/>
                <w:b/>
                <w:color w:val="003300"/>
                <w:kern w:val="0"/>
                <w:sz w:val="24"/>
              </w:rPr>
              <w:t>计算</w:t>
            </w:r>
            <w:r>
              <w:rPr>
                <w:rFonts w:eastAsia="Arial" w:cs="Arial"/>
                <w:b/>
                <w:color w:val="003300"/>
                <w:kern w:val="0"/>
                <w:sz w:val="24"/>
              </w:rPr>
              <w:t xml:space="preserve"> LCI </w:t>
            </w:r>
            <w:r>
              <w:rPr>
                <w:rFonts w:eastAsia="宋体" w:cs="宋体" w:hint="eastAsia"/>
                <w:b/>
                <w:color w:val="003300"/>
                <w:spacing w:val="-2"/>
                <w:kern w:val="0"/>
                <w:sz w:val="24"/>
              </w:rPr>
              <w:t>结果</w:t>
            </w:r>
          </w:p>
        </w:tc>
      </w:tr>
      <w:tr w:rsidR="00D16BE9" w14:paraId="55CBFB10" w14:textId="77777777">
        <w:trPr>
          <w:trHeight w:val="824"/>
        </w:trPr>
        <w:tc>
          <w:tcPr>
            <w:tcW w:w="9469" w:type="dxa"/>
            <w:tcBorders>
              <w:top w:val="dashSmallGap" w:sz="4" w:space="0" w:color="000000"/>
              <w:bottom w:val="nil"/>
            </w:tcBorders>
          </w:tcPr>
          <w:p w14:paraId="690A9390" w14:textId="77777777" w:rsidR="00D16BE9" w:rsidRDefault="00AC4FA2">
            <w:pPr>
              <w:widowControl w:val="0"/>
              <w:autoSpaceDE w:val="0"/>
              <w:autoSpaceDN w:val="0"/>
              <w:spacing w:line="300" w:lineRule="auto"/>
              <w:ind w:firstLine="360"/>
              <w:rPr>
                <w:rFonts w:eastAsia="Arial" w:cs="Arial"/>
                <w:kern w:val="0"/>
                <w:sz w:val="18"/>
              </w:rPr>
            </w:pPr>
            <w:r>
              <w:rPr>
                <w:rFonts w:eastAsia="宋体" w:cs="宋体" w:hint="eastAsia"/>
                <w:color w:val="0D6812"/>
                <w:kern w:val="0"/>
                <w:sz w:val="18"/>
              </w:rPr>
              <w:t>适用于研究的所有可交付成果类型，而对于单元过程和部分终止的系统数据集，由于需要从系统的角度进行评估，因此作为可交付成果的单元过程和部分终止的系统</w:t>
            </w:r>
            <w:proofErr w:type="gramStart"/>
            <w:r>
              <w:rPr>
                <w:rFonts w:eastAsia="宋体" w:cs="宋体" w:hint="eastAsia"/>
                <w:color w:val="0D6812"/>
                <w:kern w:val="0"/>
                <w:sz w:val="18"/>
              </w:rPr>
              <w:t>数据集仅用于</w:t>
            </w:r>
            <w:proofErr w:type="gramEnd"/>
            <w:r>
              <w:rPr>
                <w:rFonts w:eastAsia="宋体" w:cs="宋体" w:hint="eastAsia"/>
                <w:color w:val="0D6812"/>
                <w:kern w:val="0"/>
                <w:sz w:val="18"/>
              </w:rPr>
              <w:t>量化所实现的完整性和精确性。</w:t>
            </w:r>
          </w:p>
        </w:tc>
      </w:tr>
      <w:tr w:rsidR="00D16BE9" w14:paraId="7183002B" w14:textId="77777777">
        <w:trPr>
          <w:trHeight w:val="1012"/>
        </w:trPr>
        <w:tc>
          <w:tcPr>
            <w:tcW w:w="9469" w:type="dxa"/>
            <w:tcBorders>
              <w:top w:val="nil"/>
              <w:bottom w:val="nil"/>
            </w:tcBorders>
          </w:tcPr>
          <w:p w14:paraId="0D6B8968" w14:textId="77777777" w:rsidR="00D16BE9" w:rsidRDefault="00AC4FA2">
            <w:pPr>
              <w:widowControl w:val="0"/>
              <w:autoSpaceDE w:val="0"/>
              <w:autoSpaceDN w:val="0"/>
              <w:spacing w:line="300" w:lineRule="auto"/>
              <w:ind w:firstLine="420"/>
              <w:rPr>
                <w:rFonts w:eastAsia="Arial" w:cs="Arial"/>
                <w:kern w:val="0"/>
                <w:szCs w:val="21"/>
              </w:rPr>
            </w:pPr>
            <w:r>
              <w:rPr>
                <w:rFonts w:eastAsia="Arial" w:cs="Arial"/>
                <w:color w:val="0D6812"/>
                <w:kern w:val="0"/>
                <w:szCs w:val="21"/>
              </w:rPr>
              <w:t xml:space="preserve">I) SHALL - </w:t>
            </w:r>
            <w:r>
              <w:rPr>
                <w:rFonts w:eastAsia="宋体" w:cs="宋体" w:hint="eastAsia"/>
                <w:b/>
                <w:color w:val="0D6812"/>
                <w:kern w:val="0"/>
                <w:szCs w:val="21"/>
              </w:rPr>
              <w:t>始终如一地应用计算程序：</w:t>
            </w:r>
            <w:r>
              <w:rPr>
                <w:rFonts w:eastAsia="宋体" w:cs="宋体" w:hint="eastAsia"/>
                <w:color w:val="0D6812"/>
                <w:kern w:val="0"/>
                <w:szCs w:val="21"/>
              </w:rPr>
              <w:t>在汇总系统边界内的流程以获得</w:t>
            </w:r>
            <w:r>
              <w:rPr>
                <w:rFonts w:eastAsia="Arial" w:cs="Arial"/>
                <w:color w:val="0D6812"/>
                <w:kern w:val="0"/>
                <w:szCs w:val="21"/>
              </w:rPr>
              <w:t xml:space="preserve"> LCI </w:t>
            </w:r>
            <w:r>
              <w:rPr>
                <w:rFonts w:eastAsia="宋体" w:cs="宋体" w:hint="eastAsia"/>
                <w:color w:val="0D6812"/>
                <w:kern w:val="0"/>
                <w:szCs w:val="21"/>
              </w:rPr>
              <w:t>结果时，应在整个被分析系统中一致地应用相同的计算程序。</w:t>
            </w:r>
          </w:p>
        </w:tc>
      </w:tr>
      <w:tr w:rsidR="00D16BE9" w14:paraId="28C9B567" w14:textId="77777777">
        <w:trPr>
          <w:trHeight w:val="705"/>
        </w:trPr>
        <w:tc>
          <w:tcPr>
            <w:tcW w:w="9469" w:type="dxa"/>
            <w:tcBorders>
              <w:top w:val="nil"/>
              <w:bottom w:val="nil"/>
            </w:tcBorders>
          </w:tcPr>
          <w:p w14:paraId="49AA63F6" w14:textId="77777777" w:rsidR="00D16BE9" w:rsidRDefault="00AC4FA2">
            <w:pPr>
              <w:widowControl w:val="0"/>
              <w:tabs>
                <w:tab w:val="left" w:pos="609"/>
              </w:tabs>
              <w:autoSpaceDE w:val="0"/>
              <w:autoSpaceDN w:val="0"/>
              <w:spacing w:line="300" w:lineRule="auto"/>
              <w:ind w:firstLine="404"/>
              <w:jc w:val="left"/>
              <w:rPr>
                <w:rFonts w:eastAsia="Arial" w:cs="Arial"/>
                <w:kern w:val="0"/>
                <w:szCs w:val="21"/>
              </w:rPr>
            </w:pPr>
            <w:r>
              <w:rPr>
                <w:rFonts w:eastAsia="Arial" w:cs="Arial"/>
                <w:color w:val="0D6812"/>
                <w:spacing w:val="-4"/>
                <w:kern w:val="0"/>
                <w:szCs w:val="21"/>
              </w:rPr>
              <w:t>II)</w:t>
            </w:r>
            <w:r>
              <w:rPr>
                <w:rFonts w:eastAsia="Arial" w:cs="Arial"/>
                <w:color w:val="0D6812"/>
                <w:kern w:val="0"/>
                <w:szCs w:val="21"/>
              </w:rPr>
              <w:tab/>
              <w:t xml:space="preserve">SHALL - </w:t>
            </w:r>
            <w:r>
              <w:rPr>
                <w:rFonts w:eastAsia="宋体" w:cs="宋体" w:hint="eastAsia"/>
                <w:b/>
                <w:color w:val="0D6812"/>
                <w:kern w:val="0"/>
                <w:szCs w:val="21"/>
              </w:rPr>
              <w:t>计算和汇总系统的库存数据：</w:t>
            </w:r>
            <w:r>
              <w:rPr>
                <w:rFonts w:eastAsia="宋体" w:cs="宋体" w:hint="eastAsia"/>
                <w:color w:val="0D6812"/>
                <w:kern w:val="0"/>
                <w:szCs w:val="21"/>
              </w:rPr>
              <w:t>（另见</w:t>
            </w:r>
            <w:r>
              <w:rPr>
                <w:rFonts w:eastAsia="Arial" w:cs="Arial"/>
                <w:color w:val="0D6812"/>
                <w:kern w:val="0"/>
                <w:szCs w:val="21"/>
              </w:rPr>
              <w:t xml:space="preserve"> </w:t>
            </w:r>
            <w:hyperlink w:anchor="_bookmark279" w:history="1">
              <w:r>
                <w:rPr>
                  <w:rFonts w:eastAsia="Arial" w:cs="Arial"/>
                  <w:color w:val="0D6812"/>
                  <w:kern w:val="0"/>
                  <w:szCs w:val="21"/>
                </w:rPr>
                <w:t>7.8</w:t>
              </w:r>
            </w:hyperlink>
            <w:r>
              <w:rPr>
                <w:rFonts w:eastAsia="Arial" w:cs="Arial"/>
                <w:color w:val="0D6812"/>
                <w:kern w:val="0"/>
                <w:szCs w:val="21"/>
              </w:rPr>
              <w:t>.</w:t>
            </w:r>
            <w:r>
              <w:rPr>
                <w:rFonts w:eastAsia="宋体" w:cs="宋体" w:hint="eastAsia"/>
                <w:color w:val="0D6812"/>
                <w:kern w:val="0"/>
                <w:szCs w:val="21"/>
              </w:rPr>
              <w:t>如果模型准备得当，可跳过下面的前两个小标题）：</w:t>
            </w:r>
          </w:p>
        </w:tc>
      </w:tr>
      <w:tr w:rsidR="00D16BE9" w14:paraId="1EBE2AFE" w14:textId="77777777">
        <w:trPr>
          <w:trHeight w:val="628"/>
        </w:trPr>
        <w:tc>
          <w:tcPr>
            <w:tcW w:w="9469" w:type="dxa"/>
            <w:tcBorders>
              <w:top w:val="nil"/>
            </w:tcBorders>
          </w:tcPr>
          <w:p w14:paraId="5D40EC82" w14:textId="77777777" w:rsidR="00D16BE9" w:rsidRDefault="00AC4FA2">
            <w:pPr>
              <w:widowControl w:val="0"/>
              <w:tabs>
                <w:tab w:val="left" w:pos="1209"/>
              </w:tabs>
              <w:autoSpaceDE w:val="0"/>
              <w:autoSpaceDN w:val="0"/>
              <w:spacing w:line="300" w:lineRule="auto"/>
              <w:ind w:firstLine="412"/>
              <w:jc w:val="left"/>
              <w:rPr>
                <w:rFonts w:eastAsia="Arial" w:cs="Arial"/>
                <w:kern w:val="0"/>
                <w:szCs w:val="21"/>
              </w:rPr>
            </w:pPr>
            <w:proofErr w:type="spellStart"/>
            <w:r>
              <w:rPr>
                <w:rFonts w:eastAsia="Arial" w:cs="Arial"/>
                <w:color w:val="0D6812"/>
                <w:spacing w:val="-2"/>
                <w:kern w:val="0"/>
                <w:szCs w:val="21"/>
              </w:rPr>
              <w:t>II.a</w:t>
            </w:r>
            <w:proofErr w:type="spellEnd"/>
            <w:r>
              <w:rPr>
                <w:rFonts w:eastAsia="Arial" w:cs="Arial"/>
                <w:color w:val="0D6812"/>
                <w:spacing w:val="-2"/>
                <w:kern w:val="0"/>
                <w:szCs w:val="21"/>
              </w:rPr>
              <w:t>)</w:t>
            </w:r>
            <w:r>
              <w:rPr>
                <w:rFonts w:eastAsia="Arial" w:cs="Arial"/>
                <w:color w:val="0D6812"/>
                <w:kern w:val="0"/>
                <w:szCs w:val="21"/>
              </w:rPr>
              <w:tab/>
            </w:r>
            <w:r>
              <w:rPr>
                <w:rFonts w:eastAsia="宋体" w:cs="宋体" w:hint="eastAsia"/>
                <w:color w:val="0D6812"/>
                <w:kern w:val="0"/>
                <w:szCs w:val="21"/>
              </w:rPr>
              <w:t>确定系统</w:t>
            </w:r>
            <w:r>
              <w:rPr>
                <w:rFonts w:eastAsia="Arial" w:cs="Arial"/>
                <w:color w:val="0D6812"/>
                <w:kern w:val="0"/>
                <w:szCs w:val="21"/>
              </w:rPr>
              <w:tab/>
            </w:r>
            <w:r>
              <w:rPr>
                <w:rFonts w:eastAsia="宋体" w:cs="宋体" w:hint="eastAsia"/>
                <w:color w:val="0D6812"/>
                <w:kern w:val="0"/>
                <w:szCs w:val="21"/>
              </w:rPr>
              <w:t>边界内的每个过程需要多少参考</w:t>
            </w:r>
            <w:proofErr w:type="gramStart"/>
            <w:r>
              <w:rPr>
                <w:rFonts w:eastAsia="宋体" w:cs="宋体" w:hint="eastAsia"/>
                <w:color w:val="0D6812"/>
                <w:kern w:val="0"/>
                <w:szCs w:val="21"/>
              </w:rPr>
              <w:t>流才能</w:t>
            </w:r>
            <w:proofErr w:type="gramEnd"/>
            <w:r>
              <w:rPr>
                <w:rFonts w:eastAsia="宋体" w:cs="宋体" w:hint="eastAsia"/>
                <w:color w:val="0D6812"/>
                <w:kern w:val="0"/>
                <w:szCs w:val="21"/>
              </w:rPr>
              <w:t>提供其功能单元和</w:t>
            </w:r>
            <w:r>
              <w:rPr>
                <w:rFonts w:eastAsia="Arial" w:cs="Arial"/>
                <w:color w:val="0D6812"/>
                <w:kern w:val="0"/>
                <w:szCs w:val="21"/>
              </w:rPr>
              <w:t>/</w:t>
            </w:r>
            <w:r>
              <w:rPr>
                <w:rFonts w:eastAsia="宋体" w:cs="宋体" w:hint="eastAsia"/>
                <w:color w:val="0D6812"/>
                <w:kern w:val="0"/>
                <w:szCs w:val="21"/>
              </w:rPr>
              <w:t>或</w:t>
            </w:r>
            <w:r>
              <w:rPr>
                <w:rFonts w:eastAsia="宋体" w:cs="宋体" w:hint="eastAsia"/>
                <w:color w:val="0D6812"/>
                <w:spacing w:val="-2"/>
                <w:kern w:val="0"/>
                <w:szCs w:val="21"/>
              </w:rPr>
              <w:t>参考</w:t>
            </w:r>
            <w:r>
              <w:rPr>
                <w:rFonts w:eastAsia="宋体" w:cs="宋体" w:hint="eastAsia"/>
                <w:color w:val="0D6812"/>
                <w:kern w:val="0"/>
                <w:szCs w:val="21"/>
              </w:rPr>
              <w:t>流。</w:t>
            </w:r>
          </w:p>
        </w:tc>
      </w:tr>
    </w:tbl>
    <w:p w14:paraId="00841E1B" w14:textId="77777777" w:rsidR="00D16BE9" w:rsidRDefault="00D16BE9">
      <w:pPr>
        <w:pStyle w:val="a8"/>
        <w:spacing w:line="300" w:lineRule="auto"/>
        <w:ind w:firstLineChars="200" w:firstLine="420"/>
        <w:jc w:val="both"/>
        <w:rPr>
          <w:rFonts w:eastAsiaTheme="minorEastAsia"/>
          <w:szCs w:val="21"/>
          <w:lang w:eastAsia="zh-CN"/>
        </w:rPr>
      </w:pPr>
    </w:p>
    <w:p w14:paraId="67839E64" w14:textId="77777777" w:rsidR="00D16BE9" w:rsidRDefault="00D16BE9">
      <w:pPr>
        <w:pStyle w:val="a8"/>
        <w:spacing w:line="300" w:lineRule="auto"/>
        <w:ind w:firstLineChars="200" w:firstLine="420"/>
        <w:jc w:val="both"/>
        <w:rPr>
          <w:rFonts w:eastAsiaTheme="minorEastAsia"/>
          <w:szCs w:val="21"/>
          <w:lang w:eastAsia="zh-CN"/>
        </w:rPr>
      </w:pPr>
    </w:p>
    <w:p w14:paraId="3F603F17" w14:textId="77777777" w:rsidR="00D16BE9" w:rsidRDefault="00D16BE9">
      <w:pPr>
        <w:pStyle w:val="a8"/>
        <w:spacing w:line="300" w:lineRule="auto"/>
        <w:ind w:firstLineChars="200" w:firstLine="420"/>
        <w:jc w:val="both"/>
        <w:rPr>
          <w:rFonts w:eastAsiaTheme="minorEastAsia"/>
          <w:szCs w:val="21"/>
          <w:lang w:eastAsia="zh-CN"/>
        </w:rPr>
      </w:pPr>
    </w:p>
    <w:p w14:paraId="6A6135B6" w14:textId="77777777" w:rsidR="00D16BE9" w:rsidRDefault="00AC4FA2">
      <w:pPr>
        <w:pStyle w:val="a8"/>
        <w:spacing w:line="300" w:lineRule="auto"/>
        <w:ind w:firstLineChars="200" w:firstLine="420"/>
        <w:jc w:val="both"/>
        <w:rPr>
          <w:rFonts w:eastAsiaTheme="minorEastAsia"/>
          <w:szCs w:val="21"/>
          <w:lang w:eastAsia="zh-CN"/>
        </w:rPr>
      </w:pPr>
      <w:r>
        <w:rPr>
          <w:noProof/>
        </w:rPr>
        <mc:AlternateContent>
          <mc:Choice Requires="wps">
            <w:drawing>
              <wp:anchor distT="0" distB="0" distL="0" distR="0" simplePos="0" relativeHeight="251689472" behindDoc="1" locked="0" layoutInCell="1" allowOverlap="1" wp14:anchorId="67BD6C78" wp14:editId="68F73133">
                <wp:simplePos x="0" y="0"/>
                <wp:positionH relativeFrom="page">
                  <wp:posOffset>1162685</wp:posOffset>
                </wp:positionH>
                <wp:positionV relativeFrom="paragraph">
                  <wp:posOffset>35560</wp:posOffset>
                </wp:positionV>
                <wp:extent cx="1828800" cy="6985"/>
                <wp:effectExtent l="0" t="0" r="0" b="0"/>
                <wp:wrapTopAndBottom/>
                <wp:docPr id="511422759" name="docshape11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28800" cy="6985"/>
                        </a:xfrm>
                        <a:prstGeom prst="rect">
                          <a:avLst/>
                        </a:prstGeom>
                        <a:solidFill>
                          <a:srgbClr val="000000"/>
                        </a:solidFill>
                        <a:ln>
                          <a:noFill/>
                        </a:ln>
                      </wps:spPr>
                      <wps:bodyPr rot="0" vert="horz" wrap="square" lIns="91440" tIns="45720" rIns="91440" bIns="45720" anchor="t" anchorCtr="0" upright="1">
                        <a:noAutofit/>
                      </wps:bodyPr>
                    </wps:wsp>
                  </a:graphicData>
                </a:graphic>
              </wp:anchor>
            </w:drawing>
          </mc:Choice>
          <mc:Fallback xmlns:wpsCustomData="http://www.wps.cn/officeDocument/2013/wpsCustomData">
            <w:pict>
              <v:rect id="docshape1149" o:spid="_x0000_s1026" o:spt="1" style="position:absolute;left:0pt;margin-left:91.55pt;margin-top:2.8pt;height:0.55pt;width:144pt;mso-position-horizontal-relative:page;mso-wrap-distance-bottom:0pt;mso-wrap-distance-top:0pt;z-index:-251547648;mso-width-relative:page;mso-height-relative:page;" fillcolor="#000000" filled="t" stroked="f" coordsize="21600,21600" o:gfxdata="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">
                <v:fill on="t" focussize="0,0"/>
                <v:stroke on="f"/>
                <v:imagedata o:title=""/>
                <o:lock v:ext="edit" aspectratio="f"/>
                <w10:wrap type="topAndBottom"/>
              </v:rect>
            </w:pict>
          </mc:Fallback>
        </mc:AlternateContent>
      </w:r>
      <w:r>
        <w:rPr>
          <w:b/>
          <w:color w:val="000080"/>
          <w:sz w:val="18"/>
          <w:vertAlign w:val="superscript"/>
          <w:lang w:eastAsia="zh-CN"/>
        </w:rPr>
        <w:t>183</w:t>
      </w:r>
      <w:r>
        <w:rPr>
          <w:sz w:val="18"/>
          <w:lang w:eastAsia="zh-CN"/>
        </w:rPr>
        <w:t>请注意，在开发作为生命周期评估工作成果的单元过程数据集时，也需要计算</w:t>
      </w:r>
      <w:r>
        <w:rPr>
          <w:sz w:val="18"/>
          <w:lang w:eastAsia="zh-CN"/>
        </w:rPr>
        <w:t xml:space="preserve"> LCI </w:t>
      </w:r>
      <w:r>
        <w:rPr>
          <w:sz w:val="18"/>
          <w:lang w:eastAsia="zh-CN"/>
        </w:rPr>
        <w:t>结果，因为它与随后的特征描述一起，可量化每个影响类别数据集的总体完整性和近似总体不确定性。如果截断规则的定义中包含了归一化和加权，也需要应用这些规则。</w:t>
      </w:r>
    </w:p>
    <w:p w14:paraId="2E567796" w14:textId="77777777" w:rsidR="00D16BE9" w:rsidRDefault="00AC4FA2">
      <w:pPr>
        <w:pStyle w:val="a8"/>
        <w:spacing w:line="300" w:lineRule="auto"/>
        <w:ind w:firstLineChars="200" w:firstLine="420"/>
        <w:jc w:val="both"/>
        <w:rPr>
          <w:rFonts w:eastAsiaTheme="minorEastAsia"/>
          <w:szCs w:val="21"/>
          <w:lang w:eastAsia="zh-CN"/>
        </w:rPr>
      </w:pPr>
      <w:r>
        <w:rPr>
          <w:rFonts w:eastAsiaTheme="minorEastAsia"/>
          <w:szCs w:val="21"/>
          <w:lang w:eastAsia="zh-CN"/>
        </w:rPr>
        <w:br w:type="page"/>
      </w:r>
    </w:p>
    <w:tbl>
      <w:tblPr>
        <w:tblStyle w:val="TableNormal"/>
        <w:tblW w:w="9469" w:type="dxa"/>
        <w:tblInd w:w="-622" w:type="dxa"/>
        <w:tblBorders>
          <w:top w:val="dotDash" w:sz="18" w:space="0" w:color="008000"/>
          <w:left w:val="dotDash" w:sz="18" w:space="0" w:color="008000"/>
          <w:bottom w:val="dotDash" w:sz="18" w:space="0" w:color="008000"/>
          <w:right w:val="dotDash" w:sz="18" w:space="0" w:color="008000"/>
          <w:insideH w:val="dotDash" w:sz="18" w:space="0" w:color="008000"/>
          <w:insideV w:val="dotDash" w:sz="18" w:space="0" w:color="008000"/>
        </w:tblBorders>
        <w:tblLayout w:type="fixed"/>
        <w:tblLook w:val="04A0" w:firstRow="1" w:lastRow="0" w:firstColumn="1" w:lastColumn="0" w:noHBand="0" w:noVBand="1"/>
      </w:tblPr>
      <w:tblGrid>
        <w:gridCol w:w="9469"/>
      </w:tblGrid>
      <w:tr w:rsidR="00D16BE9" w14:paraId="34177938" w14:textId="77777777">
        <w:trPr>
          <w:trHeight w:val="327"/>
        </w:trPr>
        <w:tc>
          <w:tcPr>
            <w:tcW w:w="9469" w:type="dxa"/>
            <w:tcBorders>
              <w:bottom w:val="nil"/>
            </w:tcBorders>
          </w:tcPr>
          <w:p w14:paraId="4636819F" w14:textId="77777777" w:rsidR="00D16BE9" w:rsidRDefault="00AC4FA2">
            <w:pPr>
              <w:widowControl w:val="0"/>
              <w:autoSpaceDE w:val="0"/>
              <w:autoSpaceDN w:val="0"/>
              <w:spacing w:line="300" w:lineRule="auto"/>
              <w:ind w:firstLine="420"/>
              <w:rPr>
                <w:rFonts w:eastAsia="Arial" w:cs="Arial"/>
                <w:kern w:val="0"/>
                <w:szCs w:val="21"/>
              </w:rPr>
            </w:pPr>
            <w:r>
              <w:rPr>
                <w:rFonts w:eastAsia="宋体" w:cs="宋体" w:hint="eastAsia"/>
                <w:color w:val="0D6812"/>
                <w:kern w:val="0"/>
                <w:szCs w:val="21"/>
              </w:rPr>
              <w:lastRenderedPageBreak/>
              <w:t>流程（即流程参与</w:t>
            </w:r>
            <w:r>
              <w:rPr>
                <w:rFonts w:eastAsia="宋体" w:cs="宋体" w:hint="eastAsia"/>
                <w:color w:val="0D6812"/>
                <w:spacing w:val="-2"/>
                <w:kern w:val="0"/>
                <w:szCs w:val="21"/>
              </w:rPr>
              <w:t>系统</w:t>
            </w:r>
            <w:r>
              <w:rPr>
                <w:rFonts w:eastAsia="宋体" w:cs="宋体" w:hint="eastAsia"/>
                <w:color w:val="0D6812"/>
                <w:kern w:val="0"/>
                <w:szCs w:val="21"/>
              </w:rPr>
              <w:t>的程度</w:t>
            </w:r>
            <w:r>
              <w:rPr>
                <w:rFonts w:eastAsia="宋体" w:cs="宋体" w:hint="eastAsia"/>
                <w:color w:val="0D6812"/>
                <w:spacing w:val="-2"/>
                <w:kern w:val="0"/>
                <w:szCs w:val="21"/>
              </w:rPr>
              <w:t>）。</w:t>
            </w:r>
          </w:p>
        </w:tc>
      </w:tr>
      <w:tr w:rsidR="00D16BE9" w14:paraId="18BA1B28" w14:textId="77777777">
        <w:trPr>
          <w:trHeight w:val="488"/>
        </w:trPr>
        <w:tc>
          <w:tcPr>
            <w:tcW w:w="9469" w:type="dxa"/>
            <w:tcBorders>
              <w:top w:val="nil"/>
              <w:bottom w:val="nil"/>
            </w:tcBorders>
          </w:tcPr>
          <w:p w14:paraId="039225A0" w14:textId="77777777" w:rsidR="00D16BE9" w:rsidRDefault="00AC4FA2">
            <w:pPr>
              <w:widowControl w:val="0"/>
              <w:tabs>
                <w:tab w:val="left" w:pos="1209"/>
              </w:tabs>
              <w:autoSpaceDE w:val="0"/>
              <w:autoSpaceDN w:val="0"/>
              <w:spacing w:line="300" w:lineRule="auto"/>
              <w:ind w:firstLine="412"/>
              <w:jc w:val="left"/>
              <w:rPr>
                <w:rFonts w:eastAsia="Arial" w:cs="Arial"/>
                <w:kern w:val="0"/>
                <w:szCs w:val="21"/>
              </w:rPr>
            </w:pPr>
            <w:proofErr w:type="spellStart"/>
            <w:r>
              <w:rPr>
                <w:rFonts w:eastAsia="Arial" w:cs="Arial"/>
                <w:color w:val="0D6812"/>
                <w:spacing w:val="-2"/>
                <w:kern w:val="0"/>
                <w:szCs w:val="21"/>
              </w:rPr>
              <w:t>II.b</w:t>
            </w:r>
            <w:proofErr w:type="spellEnd"/>
            <w:r>
              <w:rPr>
                <w:rFonts w:eastAsia="Arial" w:cs="Arial"/>
                <w:color w:val="0D6812"/>
                <w:spacing w:val="-2"/>
                <w:kern w:val="0"/>
                <w:szCs w:val="21"/>
              </w:rPr>
              <w:t>)</w:t>
            </w:r>
            <w:r>
              <w:rPr>
                <w:rFonts w:cs="Arial" w:hint="eastAsia"/>
                <w:color w:val="0D6812"/>
                <w:spacing w:val="-2"/>
                <w:kern w:val="0"/>
                <w:szCs w:val="21"/>
              </w:rPr>
              <w:t xml:space="preserve"> </w:t>
            </w:r>
            <w:r>
              <w:rPr>
                <w:rFonts w:eastAsia="宋体" w:cs="宋体" w:hint="eastAsia"/>
                <w:color w:val="0D6812"/>
                <w:kern w:val="0"/>
                <w:szCs w:val="21"/>
              </w:rPr>
              <w:t>相应调整每个流程的清单。这样就与系统的功能单元和</w:t>
            </w:r>
            <w:r>
              <w:rPr>
                <w:rFonts w:eastAsia="Arial" w:cs="Arial"/>
                <w:color w:val="0D6812"/>
                <w:kern w:val="0"/>
                <w:szCs w:val="21"/>
              </w:rPr>
              <w:t>/</w:t>
            </w:r>
            <w:r>
              <w:rPr>
                <w:rFonts w:eastAsia="宋体" w:cs="宋体" w:hint="eastAsia"/>
                <w:color w:val="0D6812"/>
                <w:kern w:val="0"/>
                <w:szCs w:val="21"/>
              </w:rPr>
              <w:t>或参考流程相关联。</w:t>
            </w:r>
          </w:p>
        </w:tc>
      </w:tr>
      <w:tr w:rsidR="00D16BE9" w14:paraId="2ECD3ED2" w14:textId="77777777">
        <w:trPr>
          <w:trHeight w:val="578"/>
        </w:trPr>
        <w:tc>
          <w:tcPr>
            <w:tcW w:w="9469" w:type="dxa"/>
            <w:tcBorders>
              <w:top w:val="nil"/>
              <w:bottom w:val="nil"/>
            </w:tcBorders>
          </w:tcPr>
          <w:p w14:paraId="36B09191" w14:textId="77777777" w:rsidR="00D16BE9" w:rsidRDefault="00AC4FA2">
            <w:pPr>
              <w:widowControl w:val="0"/>
              <w:autoSpaceDE w:val="0"/>
              <w:autoSpaceDN w:val="0"/>
              <w:spacing w:line="300" w:lineRule="auto"/>
              <w:ind w:firstLine="360"/>
              <w:jc w:val="left"/>
              <w:rPr>
                <w:rFonts w:eastAsia="Arial" w:cs="Arial"/>
                <w:kern w:val="0"/>
                <w:sz w:val="18"/>
              </w:rPr>
            </w:pPr>
            <w:r>
              <w:rPr>
                <w:rFonts w:eastAsia="宋体" w:cs="宋体" w:hint="eastAsia"/>
                <w:color w:val="0D6812"/>
                <w:kern w:val="0"/>
                <w:sz w:val="18"/>
              </w:rPr>
              <w:t>请注意，如果在系统模型中使用参数化过程数据集，则应在缩放和汇总之前设置参数值。</w:t>
            </w:r>
          </w:p>
        </w:tc>
      </w:tr>
      <w:tr w:rsidR="00D16BE9" w14:paraId="11F08D74" w14:textId="77777777">
        <w:trPr>
          <w:trHeight w:val="673"/>
        </w:trPr>
        <w:tc>
          <w:tcPr>
            <w:tcW w:w="9469" w:type="dxa"/>
            <w:tcBorders>
              <w:top w:val="nil"/>
              <w:bottom w:val="nil"/>
            </w:tcBorders>
          </w:tcPr>
          <w:p w14:paraId="12EFBB49" w14:textId="77777777" w:rsidR="00D16BE9" w:rsidRDefault="00AC4FA2">
            <w:pPr>
              <w:widowControl w:val="0"/>
              <w:tabs>
                <w:tab w:val="left" w:pos="1209"/>
              </w:tabs>
              <w:autoSpaceDE w:val="0"/>
              <w:autoSpaceDN w:val="0"/>
              <w:spacing w:line="300" w:lineRule="auto"/>
              <w:ind w:firstLine="412"/>
              <w:jc w:val="left"/>
              <w:rPr>
                <w:rFonts w:eastAsia="Arial" w:cs="Arial"/>
                <w:kern w:val="0"/>
                <w:szCs w:val="21"/>
              </w:rPr>
            </w:pPr>
            <w:proofErr w:type="spellStart"/>
            <w:r>
              <w:rPr>
                <w:rFonts w:eastAsia="Arial" w:cs="Arial"/>
                <w:color w:val="0D6812"/>
                <w:spacing w:val="-2"/>
                <w:kern w:val="0"/>
                <w:szCs w:val="21"/>
              </w:rPr>
              <w:t>II.c</w:t>
            </w:r>
            <w:proofErr w:type="spellEnd"/>
            <w:r>
              <w:rPr>
                <w:rFonts w:eastAsia="Arial" w:cs="Arial"/>
                <w:color w:val="0D6812"/>
                <w:spacing w:val="-2"/>
                <w:kern w:val="0"/>
                <w:szCs w:val="21"/>
              </w:rPr>
              <w:t xml:space="preserve">) </w:t>
            </w:r>
            <w:r>
              <w:rPr>
                <w:rFonts w:eastAsia="Arial" w:cs="Arial"/>
                <w:color w:val="0D6812"/>
                <w:kern w:val="0"/>
                <w:szCs w:val="21"/>
              </w:rPr>
              <w:tab/>
            </w:r>
            <w:r>
              <w:rPr>
                <w:rFonts w:eastAsia="宋体" w:cs="宋体" w:hint="eastAsia"/>
                <w:color w:val="0D6812"/>
                <w:kern w:val="0"/>
                <w:szCs w:val="21"/>
              </w:rPr>
              <w:t>系统边界内所有过程的正确比例清单应为该系统汇总（相加）。</w:t>
            </w:r>
          </w:p>
        </w:tc>
      </w:tr>
      <w:tr w:rsidR="00D16BE9" w14:paraId="4F249E2E" w14:textId="77777777">
        <w:trPr>
          <w:trHeight w:val="1433"/>
        </w:trPr>
        <w:tc>
          <w:tcPr>
            <w:tcW w:w="9469" w:type="dxa"/>
            <w:tcBorders>
              <w:top w:val="nil"/>
              <w:bottom w:val="nil"/>
              <w:right w:val="dotted" w:sz="12" w:space="0" w:color="000000"/>
            </w:tcBorders>
          </w:tcPr>
          <w:p w14:paraId="546F5BE1" w14:textId="77777777" w:rsidR="00D16BE9" w:rsidRDefault="00AC4FA2">
            <w:pPr>
              <w:widowControl w:val="0"/>
              <w:autoSpaceDE w:val="0"/>
              <w:autoSpaceDN w:val="0"/>
              <w:spacing w:line="300" w:lineRule="auto"/>
              <w:ind w:firstLine="420"/>
              <w:rPr>
                <w:rFonts w:cs="Arial"/>
                <w:kern w:val="0"/>
                <w:szCs w:val="21"/>
              </w:rPr>
            </w:pPr>
            <w:proofErr w:type="spellStart"/>
            <w:r>
              <w:rPr>
                <w:rFonts w:eastAsia="Arial" w:cs="Arial"/>
                <w:color w:val="0D6812"/>
                <w:kern w:val="0"/>
                <w:szCs w:val="21"/>
              </w:rPr>
              <w:t>II.d</w:t>
            </w:r>
            <w:proofErr w:type="spellEnd"/>
            <w:r>
              <w:rPr>
                <w:rFonts w:eastAsia="Arial" w:cs="Arial"/>
                <w:color w:val="0D6812"/>
                <w:kern w:val="0"/>
                <w:szCs w:val="21"/>
              </w:rPr>
              <w:t xml:space="preserve">) </w:t>
            </w:r>
            <w:r>
              <w:rPr>
                <w:rFonts w:eastAsia="宋体" w:cs="宋体" w:hint="eastAsia"/>
                <w:color w:val="0D6812"/>
                <w:kern w:val="0"/>
                <w:szCs w:val="21"/>
              </w:rPr>
              <w:t>如果结果的预期应用要求对地点进行非一般影响评估（如</w:t>
            </w:r>
            <w:r>
              <w:rPr>
                <w:rFonts w:eastAsia="Arial" w:cs="Arial"/>
                <w:color w:val="0D6812"/>
                <w:kern w:val="0"/>
                <w:szCs w:val="21"/>
              </w:rPr>
              <w:t xml:space="preserve"> </w:t>
            </w:r>
            <w:hyperlink w:anchor="_bookmark125" w:history="1">
              <w:r>
                <w:rPr>
                  <w:rFonts w:eastAsia="Arial" w:cs="Arial"/>
                  <w:color w:val="0D6812"/>
                  <w:kern w:val="0"/>
                  <w:szCs w:val="21"/>
                </w:rPr>
                <w:t>6.7.5</w:t>
              </w:r>
            </w:hyperlink>
            <w:r>
              <w:rPr>
                <w:rFonts w:eastAsia="Arial" w:cs="Arial"/>
                <w:color w:val="0D6812"/>
                <w:kern w:val="0"/>
                <w:szCs w:val="21"/>
              </w:rPr>
              <w:t xml:space="preserve"> </w:t>
            </w:r>
            <w:r>
              <w:rPr>
                <w:rFonts w:eastAsia="宋体" w:cs="宋体" w:hint="eastAsia"/>
                <w:color w:val="0D6812"/>
                <w:kern w:val="0"/>
                <w:szCs w:val="21"/>
              </w:rPr>
              <w:t>所确定的），则在</w:t>
            </w:r>
            <w:r>
              <w:rPr>
                <w:rFonts w:eastAsia="Arial" w:cs="Arial"/>
                <w:color w:val="0D6812"/>
                <w:kern w:val="0"/>
                <w:szCs w:val="21"/>
              </w:rPr>
              <w:t xml:space="preserve"> LCI </w:t>
            </w:r>
            <w:r>
              <w:rPr>
                <w:rFonts w:eastAsia="宋体" w:cs="宋体" w:hint="eastAsia"/>
                <w:color w:val="0D6812"/>
                <w:kern w:val="0"/>
                <w:szCs w:val="21"/>
              </w:rPr>
              <w:t>结果计算中应避免将基本流聚集到所要求的地点类型或水平之上</w:t>
            </w:r>
            <w:r>
              <w:rPr>
                <w:rFonts w:eastAsia="宋体" w:cs="宋体" w:hint="eastAsia"/>
                <w:color w:val="808080"/>
                <w:kern w:val="0"/>
                <w:szCs w:val="21"/>
              </w:rPr>
              <w:t>（例如，单个地点</w:t>
            </w:r>
            <w:r>
              <w:rPr>
                <w:rFonts w:eastAsia="Arial" w:cs="Arial"/>
                <w:color w:val="808080"/>
                <w:kern w:val="0"/>
                <w:szCs w:val="21"/>
              </w:rPr>
              <w:t>/</w:t>
            </w:r>
            <w:r>
              <w:rPr>
                <w:rFonts w:eastAsia="宋体" w:cs="宋体" w:hint="eastAsia"/>
                <w:color w:val="808080"/>
                <w:kern w:val="0"/>
                <w:szCs w:val="21"/>
              </w:rPr>
              <w:t>工厂、区域、国家、环境分区等）</w:t>
            </w:r>
            <w:r>
              <w:rPr>
                <w:rFonts w:eastAsia="宋体" w:cs="宋体" w:hint="eastAsia"/>
                <w:color w:val="0D6812"/>
                <w:kern w:val="0"/>
                <w:szCs w:val="21"/>
              </w:rPr>
              <w:t>。如果预期应用和使用的影响评估方法需要其他区分</w:t>
            </w:r>
            <w:r>
              <w:rPr>
                <w:rFonts w:eastAsia="宋体" w:cs="宋体" w:hint="eastAsia"/>
                <w:color w:val="808080"/>
                <w:kern w:val="0"/>
                <w:szCs w:val="21"/>
              </w:rPr>
              <w:t>（如环境子区或排放情况原型）</w:t>
            </w:r>
            <w:r>
              <w:rPr>
                <w:rFonts w:eastAsia="宋体" w:cs="宋体" w:hint="eastAsia"/>
                <w:color w:val="0D6812"/>
                <w:kern w:val="0"/>
                <w:szCs w:val="21"/>
              </w:rPr>
              <w:t>，也应避免这些区分。</w:t>
            </w:r>
            <w:r>
              <w:rPr>
                <w:rFonts w:eastAsia="Arial" w:cs="Arial"/>
                <w:color w:val="0D6812"/>
                <w:spacing w:val="-2"/>
                <w:kern w:val="0"/>
                <w:szCs w:val="21"/>
              </w:rPr>
              <w:t>[ISO+</w:t>
            </w:r>
            <w:r>
              <w:rPr>
                <w:rFonts w:cs="Arial" w:hint="eastAsia"/>
                <w:color w:val="0D6812"/>
                <w:spacing w:val="-2"/>
                <w:kern w:val="0"/>
                <w:szCs w:val="21"/>
              </w:rPr>
              <w:t>]</w:t>
            </w:r>
          </w:p>
        </w:tc>
      </w:tr>
      <w:tr w:rsidR="00D16BE9" w14:paraId="6DC2A893" w14:textId="77777777">
        <w:trPr>
          <w:trHeight w:val="844"/>
        </w:trPr>
        <w:tc>
          <w:tcPr>
            <w:tcW w:w="9469" w:type="dxa"/>
            <w:tcBorders>
              <w:top w:val="nil"/>
              <w:bottom w:val="nil"/>
              <w:right w:val="dotted" w:sz="12" w:space="0" w:color="000000"/>
            </w:tcBorders>
          </w:tcPr>
          <w:p w14:paraId="4AD52393" w14:textId="77777777" w:rsidR="00D16BE9" w:rsidRDefault="00AC4FA2">
            <w:pPr>
              <w:widowControl w:val="0"/>
              <w:autoSpaceDE w:val="0"/>
              <w:autoSpaceDN w:val="0"/>
              <w:spacing w:line="300" w:lineRule="auto"/>
              <w:ind w:firstLine="412"/>
              <w:rPr>
                <w:rFonts w:cs="Arial"/>
                <w:kern w:val="0"/>
                <w:szCs w:val="21"/>
              </w:rPr>
            </w:pPr>
            <w:proofErr w:type="spellStart"/>
            <w:r>
              <w:rPr>
                <w:rFonts w:eastAsia="Arial" w:cs="Arial"/>
                <w:color w:val="0D6812"/>
                <w:spacing w:val="-2"/>
                <w:kern w:val="0"/>
                <w:szCs w:val="21"/>
              </w:rPr>
              <w:t>II</w:t>
            </w:r>
            <w:r>
              <w:rPr>
                <w:rFonts w:eastAsia="Arial" w:cs="Arial"/>
                <w:color w:val="0D6812"/>
                <w:kern w:val="0"/>
                <w:szCs w:val="21"/>
              </w:rPr>
              <w:t>.e</w:t>
            </w:r>
            <w:proofErr w:type="spellEnd"/>
            <w:r>
              <w:rPr>
                <w:rFonts w:eastAsia="Arial" w:cs="Arial"/>
                <w:color w:val="0D6812"/>
                <w:kern w:val="0"/>
                <w:szCs w:val="21"/>
              </w:rPr>
              <w:t xml:space="preserve">) </w:t>
            </w:r>
            <w:r>
              <w:rPr>
                <w:rFonts w:eastAsia="宋体" w:cs="宋体" w:hint="eastAsia"/>
                <w:color w:val="0D6812"/>
                <w:kern w:val="0"/>
                <w:szCs w:val="21"/>
              </w:rPr>
              <w:t>如果分类数据不能公开披露（如出于保密原因），建议预见在分类水平上进行影响评估，并将</w:t>
            </w:r>
            <w:r>
              <w:rPr>
                <w:rFonts w:eastAsia="Arial" w:cs="Arial"/>
                <w:color w:val="0D6812"/>
                <w:kern w:val="0"/>
                <w:szCs w:val="21"/>
              </w:rPr>
              <w:t xml:space="preserve"> LCIA </w:t>
            </w:r>
            <w:r>
              <w:rPr>
                <w:rFonts w:eastAsia="宋体" w:cs="宋体" w:hint="eastAsia"/>
                <w:color w:val="0D6812"/>
                <w:kern w:val="0"/>
                <w:szCs w:val="21"/>
              </w:rPr>
              <w:t>结果与</w:t>
            </w:r>
            <w:r>
              <w:rPr>
                <w:rFonts w:eastAsia="Arial" w:cs="Arial"/>
                <w:color w:val="0D6812"/>
                <w:kern w:val="0"/>
                <w:szCs w:val="21"/>
              </w:rPr>
              <w:t xml:space="preserve"> LCI </w:t>
            </w:r>
            <w:r>
              <w:rPr>
                <w:rFonts w:eastAsia="宋体" w:cs="宋体" w:hint="eastAsia"/>
                <w:color w:val="0D6812"/>
                <w:kern w:val="0"/>
                <w:szCs w:val="21"/>
              </w:rPr>
              <w:t>综合结果一起提供。</w:t>
            </w:r>
            <w:r>
              <w:rPr>
                <w:rFonts w:eastAsia="Arial" w:cs="Arial"/>
                <w:color w:val="0D6812"/>
                <w:kern w:val="0"/>
                <w:szCs w:val="21"/>
              </w:rPr>
              <w:t>[ISO+</w:t>
            </w:r>
            <w:r>
              <w:rPr>
                <w:rFonts w:cs="Arial" w:hint="eastAsia"/>
                <w:color w:val="0D6812"/>
                <w:kern w:val="0"/>
                <w:szCs w:val="21"/>
              </w:rPr>
              <w:t>]</w:t>
            </w:r>
          </w:p>
        </w:tc>
      </w:tr>
      <w:tr w:rsidR="00D16BE9" w14:paraId="623C07B7" w14:textId="77777777">
        <w:trPr>
          <w:trHeight w:val="608"/>
        </w:trPr>
        <w:tc>
          <w:tcPr>
            <w:tcW w:w="9469" w:type="dxa"/>
            <w:tcBorders>
              <w:top w:val="nil"/>
              <w:bottom w:val="nil"/>
            </w:tcBorders>
          </w:tcPr>
          <w:p w14:paraId="5FC9F800" w14:textId="77777777" w:rsidR="00D16BE9" w:rsidRDefault="00AC4FA2">
            <w:pPr>
              <w:widowControl w:val="0"/>
              <w:autoSpaceDE w:val="0"/>
              <w:autoSpaceDN w:val="0"/>
              <w:spacing w:line="300" w:lineRule="auto"/>
              <w:ind w:firstLine="360"/>
              <w:jc w:val="left"/>
              <w:rPr>
                <w:rFonts w:eastAsia="Arial" w:cs="Arial"/>
                <w:kern w:val="0"/>
                <w:sz w:val="18"/>
              </w:rPr>
            </w:pPr>
            <w:r>
              <w:rPr>
                <w:rFonts w:eastAsia="宋体" w:cs="宋体" w:hint="eastAsia"/>
                <w:color w:val="0D6812"/>
                <w:kern w:val="0"/>
                <w:sz w:val="18"/>
              </w:rPr>
              <w:t>请注意，在这种情况下（与在所有情况下一样），审查员也应能（至少在保密的情况下）</w:t>
            </w:r>
            <w:r>
              <w:rPr>
                <w:rFonts w:eastAsia="Arial" w:cs="Arial"/>
                <w:color w:val="0D6812"/>
                <w:kern w:val="0"/>
                <w:sz w:val="18"/>
              </w:rPr>
              <w:t xml:space="preserve"> </w:t>
            </w:r>
            <w:r>
              <w:rPr>
                <w:rFonts w:eastAsia="宋体" w:cs="宋体" w:hint="eastAsia"/>
                <w:color w:val="0D6812"/>
                <w:kern w:val="0"/>
                <w:sz w:val="18"/>
              </w:rPr>
              <w:t>查阅所有基础数据。</w:t>
            </w:r>
          </w:p>
        </w:tc>
      </w:tr>
      <w:tr w:rsidR="00D16BE9" w14:paraId="232AF1C2" w14:textId="77777777">
        <w:trPr>
          <w:trHeight w:val="982"/>
        </w:trPr>
        <w:tc>
          <w:tcPr>
            <w:tcW w:w="9469" w:type="dxa"/>
            <w:tcBorders>
              <w:top w:val="nil"/>
              <w:bottom w:val="nil"/>
            </w:tcBorders>
          </w:tcPr>
          <w:p w14:paraId="3400F104" w14:textId="77777777" w:rsidR="00D16BE9" w:rsidRDefault="00AC4FA2">
            <w:pPr>
              <w:widowControl w:val="0"/>
              <w:autoSpaceDE w:val="0"/>
              <w:autoSpaceDN w:val="0"/>
              <w:spacing w:line="300" w:lineRule="auto"/>
              <w:ind w:firstLine="420"/>
              <w:rPr>
                <w:rFonts w:eastAsia="Arial" w:cs="Arial"/>
                <w:kern w:val="0"/>
                <w:szCs w:val="21"/>
              </w:rPr>
            </w:pPr>
            <w:r>
              <w:rPr>
                <w:rFonts w:eastAsia="Arial" w:cs="Arial"/>
                <w:color w:val="0D6812"/>
                <w:kern w:val="0"/>
                <w:szCs w:val="21"/>
              </w:rPr>
              <w:t xml:space="preserve">III) </w:t>
            </w:r>
            <w:r>
              <w:rPr>
                <w:rFonts w:cs="Arial" w:hint="eastAsia"/>
                <w:color w:val="0D6812"/>
                <w:kern w:val="0"/>
                <w:szCs w:val="21"/>
              </w:rPr>
              <w:t>SHOULD</w:t>
            </w:r>
            <w:r>
              <w:rPr>
                <w:rFonts w:eastAsia="Arial" w:cs="Arial"/>
                <w:color w:val="0D6812"/>
                <w:kern w:val="0"/>
                <w:szCs w:val="21"/>
              </w:rPr>
              <w:t>--</w:t>
            </w:r>
            <w:r>
              <w:rPr>
                <w:rFonts w:eastAsia="宋体" w:cs="宋体" w:hint="eastAsia"/>
                <w:b/>
                <w:color w:val="0D6812"/>
                <w:kern w:val="0"/>
                <w:szCs w:val="21"/>
              </w:rPr>
              <w:t>确保参考流是唯一的产品流和废物流：</w:t>
            </w:r>
            <w:r>
              <w:rPr>
                <w:rFonts w:eastAsia="宋体" w:cs="宋体" w:hint="eastAsia"/>
                <w:color w:val="0D6812"/>
                <w:kern w:val="0"/>
                <w:szCs w:val="21"/>
              </w:rPr>
              <w:t>请注意，汇总后，参考流是唯一应保留在</w:t>
            </w:r>
            <w:r>
              <w:rPr>
                <w:rFonts w:eastAsia="Arial" w:cs="Arial"/>
                <w:color w:val="0D6812"/>
                <w:kern w:val="0"/>
                <w:szCs w:val="21"/>
              </w:rPr>
              <w:t xml:space="preserve"> LCI </w:t>
            </w:r>
            <w:r>
              <w:rPr>
                <w:rFonts w:eastAsia="宋体" w:cs="宋体" w:hint="eastAsia"/>
                <w:color w:val="0D6812"/>
                <w:kern w:val="0"/>
                <w:szCs w:val="21"/>
              </w:rPr>
              <w:t>结果清单中的产品流和</w:t>
            </w:r>
            <w:r>
              <w:rPr>
                <w:rFonts w:eastAsia="Arial" w:cs="Arial"/>
                <w:color w:val="0D6812"/>
                <w:kern w:val="0"/>
                <w:szCs w:val="21"/>
              </w:rPr>
              <w:t>/</w:t>
            </w:r>
            <w:r>
              <w:rPr>
                <w:rFonts w:eastAsia="宋体" w:cs="宋体" w:hint="eastAsia"/>
                <w:color w:val="0D6812"/>
                <w:kern w:val="0"/>
                <w:szCs w:val="21"/>
              </w:rPr>
              <w:t>或废物流，但有两个例外：</w:t>
            </w:r>
          </w:p>
        </w:tc>
      </w:tr>
      <w:tr w:rsidR="00D16BE9" w14:paraId="4F67E7F9" w14:textId="77777777">
        <w:trPr>
          <w:trHeight w:val="1790"/>
        </w:trPr>
        <w:tc>
          <w:tcPr>
            <w:tcW w:w="9469" w:type="dxa"/>
            <w:tcBorders>
              <w:top w:val="nil"/>
              <w:bottom w:val="nil"/>
            </w:tcBorders>
          </w:tcPr>
          <w:p w14:paraId="41896802" w14:textId="77777777" w:rsidR="00D16BE9" w:rsidRDefault="00AC4FA2">
            <w:pPr>
              <w:widowControl w:val="0"/>
              <w:autoSpaceDE w:val="0"/>
              <w:autoSpaceDN w:val="0"/>
              <w:spacing w:line="300" w:lineRule="auto"/>
              <w:ind w:firstLine="420"/>
              <w:rPr>
                <w:rFonts w:eastAsia="Arial" w:cs="Arial"/>
                <w:kern w:val="0"/>
                <w:szCs w:val="21"/>
              </w:rPr>
            </w:pPr>
            <w:proofErr w:type="spellStart"/>
            <w:r>
              <w:rPr>
                <w:rFonts w:eastAsia="Arial" w:cs="Arial"/>
                <w:color w:val="0D6812"/>
                <w:kern w:val="0"/>
                <w:szCs w:val="21"/>
              </w:rPr>
              <w:t>III.a</w:t>
            </w:r>
            <w:proofErr w:type="spellEnd"/>
            <w:r>
              <w:rPr>
                <w:rFonts w:eastAsia="Arial" w:cs="Arial"/>
                <w:color w:val="0D6812"/>
                <w:kern w:val="0"/>
                <w:szCs w:val="21"/>
              </w:rPr>
              <w:t xml:space="preserve">) </w:t>
            </w:r>
            <w:r>
              <w:rPr>
                <w:rFonts w:eastAsia="宋体" w:cs="宋体" w:hint="eastAsia"/>
                <w:b/>
                <w:color w:val="0D6812"/>
                <w:kern w:val="0"/>
                <w:szCs w:val="21"/>
              </w:rPr>
              <w:t>部分终止的系统：</w:t>
            </w:r>
            <w:r>
              <w:rPr>
                <w:rFonts w:eastAsia="宋体" w:cs="宋体" w:hint="eastAsia"/>
                <w:color w:val="0D6812"/>
                <w:kern w:val="0"/>
                <w:szCs w:val="21"/>
              </w:rPr>
              <w:t>所选产品和</w:t>
            </w:r>
            <w:r>
              <w:rPr>
                <w:rFonts w:eastAsia="Arial" w:cs="Arial"/>
                <w:color w:val="0D6812"/>
                <w:kern w:val="0"/>
                <w:szCs w:val="21"/>
              </w:rPr>
              <w:t>/</w:t>
            </w:r>
            <w:r>
              <w:rPr>
                <w:rFonts w:eastAsia="宋体" w:cs="宋体" w:hint="eastAsia"/>
                <w:color w:val="0D6812"/>
                <w:kern w:val="0"/>
                <w:szCs w:val="21"/>
              </w:rPr>
              <w:t>或废物流的清单被排除在系统边界之外</w:t>
            </w:r>
            <w:r>
              <w:rPr>
                <w:rFonts w:eastAsia="Arial" w:cs="Arial"/>
                <w:color w:val="0D6812"/>
                <w:kern w:val="0"/>
                <w:szCs w:val="21"/>
              </w:rPr>
              <w:t>--</w:t>
            </w:r>
            <w:r>
              <w:rPr>
                <w:rFonts w:eastAsia="宋体" w:cs="宋体" w:hint="eastAsia"/>
                <w:color w:val="0D6812"/>
                <w:kern w:val="0"/>
                <w:szCs w:val="21"/>
              </w:rPr>
              <w:t>通常是有意为之</w:t>
            </w:r>
            <w:r>
              <w:rPr>
                <w:rFonts w:eastAsia="Arial" w:cs="Arial"/>
                <w:color w:val="0D6812"/>
                <w:kern w:val="0"/>
                <w:szCs w:val="21"/>
              </w:rPr>
              <w:t>--</w:t>
            </w:r>
            <w:r>
              <w:rPr>
                <w:rFonts w:eastAsia="宋体" w:cs="宋体" w:hint="eastAsia"/>
                <w:color w:val="0D6812"/>
                <w:kern w:val="0"/>
                <w:szCs w:val="21"/>
              </w:rPr>
              <w:t>而</w:t>
            </w:r>
            <w:proofErr w:type="gramStart"/>
            <w:r>
              <w:rPr>
                <w:rFonts w:eastAsia="宋体" w:cs="宋体" w:hint="eastAsia"/>
                <w:color w:val="0D6812"/>
                <w:kern w:val="0"/>
                <w:szCs w:val="21"/>
              </w:rPr>
              <w:t>这些流被保留</w:t>
            </w:r>
            <w:proofErr w:type="gramEnd"/>
            <w:r>
              <w:rPr>
                <w:rFonts w:eastAsia="宋体" w:cs="宋体" w:hint="eastAsia"/>
                <w:color w:val="0D6812"/>
                <w:kern w:val="0"/>
                <w:szCs w:val="21"/>
              </w:rPr>
              <w:t>在清单中。但要注意的是，为了通过环境影响的截止规则来量化所实现的完整性，这些选定的产品流和废物流也应通过整合各自生产过程和废物处理过程的清单来加以考虑。</w:t>
            </w:r>
          </w:p>
        </w:tc>
      </w:tr>
      <w:tr w:rsidR="00D16BE9" w14:paraId="548A8358" w14:textId="77777777">
        <w:trPr>
          <w:trHeight w:val="983"/>
        </w:trPr>
        <w:tc>
          <w:tcPr>
            <w:tcW w:w="9469" w:type="dxa"/>
            <w:tcBorders>
              <w:top w:val="nil"/>
              <w:bottom w:val="nil"/>
            </w:tcBorders>
          </w:tcPr>
          <w:p w14:paraId="603B0DBA" w14:textId="77777777" w:rsidR="00D16BE9" w:rsidRDefault="00AC4FA2">
            <w:pPr>
              <w:widowControl w:val="0"/>
              <w:autoSpaceDE w:val="0"/>
              <w:autoSpaceDN w:val="0"/>
              <w:spacing w:line="300" w:lineRule="auto"/>
              <w:ind w:firstLine="420"/>
              <w:rPr>
                <w:rFonts w:eastAsia="Arial" w:cs="Arial"/>
                <w:kern w:val="0"/>
                <w:szCs w:val="21"/>
              </w:rPr>
            </w:pPr>
            <w:proofErr w:type="spellStart"/>
            <w:r>
              <w:rPr>
                <w:rFonts w:eastAsia="Arial" w:cs="Arial"/>
                <w:color w:val="0D6812"/>
                <w:kern w:val="0"/>
                <w:szCs w:val="21"/>
              </w:rPr>
              <w:t>III.b</w:t>
            </w:r>
            <w:proofErr w:type="spellEnd"/>
            <w:r>
              <w:rPr>
                <w:rFonts w:eastAsia="Arial" w:cs="Arial"/>
                <w:color w:val="0D6812"/>
                <w:kern w:val="0"/>
                <w:szCs w:val="21"/>
              </w:rPr>
              <w:t xml:space="preserve">) </w:t>
            </w:r>
            <w:r>
              <w:rPr>
                <w:rFonts w:eastAsia="宋体" w:cs="宋体" w:hint="eastAsia"/>
                <w:b/>
                <w:color w:val="0D6812"/>
                <w:kern w:val="0"/>
                <w:szCs w:val="21"/>
              </w:rPr>
              <w:t>放射性废物和地下废物沉积（如矿井充填）中的废物：</w:t>
            </w:r>
            <w:r>
              <w:rPr>
                <w:rFonts w:eastAsia="宋体" w:cs="宋体" w:hint="eastAsia"/>
                <w:color w:val="0D6812"/>
                <w:kern w:val="0"/>
                <w:szCs w:val="21"/>
              </w:rPr>
              <w:t>这些废物流可保留在清单中，直接用于解释（见第</w:t>
            </w:r>
            <w:r>
              <w:rPr>
                <w:rFonts w:eastAsia="Arial" w:cs="Arial"/>
                <w:color w:val="0D6812"/>
                <w:kern w:val="0"/>
                <w:szCs w:val="21"/>
              </w:rPr>
              <w:t xml:space="preserve"> </w:t>
            </w:r>
            <w:hyperlink w:anchor="_bookmark266" w:history="1">
              <w:r>
                <w:rPr>
                  <w:rFonts w:eastAsia="Arial" w:cs="Arial"/>
                  <w:color w:val="0D6812"/>
                  <w:kern w:val="0"/>
                  <w:szCs w:val="21"/>
                </w:rPr>
                <w:t>7.4.4.2</w:t>
              </w:r>
            </w:hyperlink>
            <w:r>
              <w:rPr>
                <w:rFonts w:eastAsia="Arial" w:cs="Arial"/>
                <w:color w:val="0D6812"/>
                <w:kern w:val="0"/>
                <w:szCs w:val="21"/>
              </w:rPr>
              <w:t xml:space="preserve"> </w:t>
            </w:r>
            <w:r>
              <w:rPr>
                <w:rFonts w:eastAsia="宋体" w:cs="宋体" w:hint="eastAsia"/>
                <w:color w:val="0D6812"/>
                <w:kern w:val="0"/>
                <w:szCs w:val="21"/>
              </w:rPr>
              <w:t>章）。</w:t>
            </w:r>
          </w:p>
        </w:tc>
      </w:tr>
      <w:tr w:rsidR="00D16BE9" w14:paraId="3080619B" w14:textId="77777777">
        <w:trPr>
          <w:trHeight w:val="2109"/>
        </w:trPr>
        <w:tc>
          <w:tcPr>
            <w:tcW w:w="9469" w:type="dxa"/>
            <w:tcBorders>
              <w:top w:val="nil"/>
            </w:tcBorders>
          </w:tcPr>
          <w:p w14:paraId="60DD9A96" w14:textId="77777777" w:rsidR="00D16BE9" w:rsidRDefault="00AC4FA2">
            <w:pPr>
              <w:widowControl w:val="0"/>
              <w:autoSpaceDE w:val="0"/>
              <w:autoSpaceDN w:val="0"/>
              <w:spacing w:line="300" w:lineRule="auto"/>
              <w:ind w:firstLine="420"/>
              <w:rPr>
                <w:rFonts w:eastAsia="Arial" w:cs="Arial"/>
                <w:kern w:val="0"/>
                <w:szCs w:val="21"/>
              </w:rPr>
            </w:pPr>
            <w:r>
              <w:rPr>
                <w:rFonts w:eastAsia="Arial" w:cs="Arial"/>
                <w:color w:val="0D6812"/>
                <w:kern w:val="0"/>
                <w:szCs w:val="21"/>
              </w:rPr>
              <w:t xml:space="preserve">IV) SHALL - </w:t>
            </w:r>
            <w:r>
              <w:rPr>
                <w:rFonts w:eastAsia="宋体" w:cs="宋体" w:hint="eastAsia"/>
                <w:b/>
                <w:color w:val="0D6812"/>
                <w:kern w:val="0"/>
                <w:szCs w:val="21"/>
              </w:rPr>
              <w:t>突出并明确考虑剩余的非功能性产品流或废物流：</w:t>
            </w:r>
            <w:r>
              <w:rPr>
                <w:rFonts w:eastAsia="宋体" w:cs="宋体" w:hint="eastAsia"/>
                <w:color w:val="0D6812"/>
                <w:kern w:val="0"/>
                <w:szCs w:val="21"/>
              </w:rPr>
              <w:t>应在报告和</w:t>
            </w:r>
            <w:r>
              <w:rPr>
                <w:rFonts w:eastAsia="Arial" w:cs="Arial"/>
                <w:color w:val="0D6812"/>
                <w:kern w:val="0"/>
                <w:szCs w:val="21"/>
              </w:rPr>
              <w:t>/</w:t>
            </w:r>
            <w:r>
              <w:rPr>
                <w:rFonts w:eastAsia="宋体" w:cs="宋体" w:hint="eastAsia"/>
                <w:color w:val="0D6812"/>
                <w:kern w:val="0"/>
                <w:szCs w:val="21"/>
              </w:rPr>
              <w:t>或数据集中强调清单中剩余的非功能性产品流和废物流：或者，在以后使用数据集时需要对其进行建模</w:t>
            </w:r>
            <w:r>
              <w:rPr>
                <w:rFonts w:eastAsia="宋体" w:cs="宋体" w:hint="eastAsia"/>
                <w:color w:val="808080"/>
                <w:kern w:val="0"/>
                <w:szCs w:val="21"/>
              </w:rPr>
              <w:t>（例如，通过对数据集进行补充，如对消耗的特定化学品或对特定废物的管理</w:t>
            </w:r>
            <w:r>
              <w:rPr>
                <w:rFonts w:eastAsia="Arial" w:cs="Arial"/>
                <w:color w:val="808080"/>
                <w:kern w:val="0"/>
                <w:szCs w:val="21"/>
              </w:rPr>
              <w:t>/</w:t>
            </w:r>
            <w:r>
              <w:rPr>
                <w:rFonts w:eastAsia="宋体" w:cs="宋体" w:hint="eastAsia"/>
                <w:color w:val="808080"/>
                <w:kern w:val="0"/>
                <w:szCs w:val="21"/>
              </w:rPr>
              <w:t>处理进行建模）</w:t>
            </w:r>
            <w:r>
              <w:rPr>
                <w:rFonts w:eastAsia="宋体" w:cs="宋体" w:hint="eastAsia"/>
                <w:color w:val="0D6812"/>
                <w:kern w:val="0"/>
                <w:szCs w:val="21"/>
              </w:rPr>
              <w:t>。或者在随后的解释和结论中需要明确考虑这种差距</w:t>
            </w:r>
            <w:r>
              <w:rPr>
                <w:rFonts w:eastAsia="Arial" w:cs="Arial"/>
                <w:color w:val="0D6812"/>
                <w:kern w:val="0"/>
                <w:szCs w:val="21"/>
              </w:rPr>
              <w:t>/</w:t>
            </w:r>
            <w:r>
              <w:rPr>
                <w:rFonts w:eastAsia="宋体" w:cs="宋体" w:hint="eastAsia"/>
                <w:color w:val="0D6812"/>
                <w:kern w:val="0"/>
                <w:szCs w:val="21"/>
              </w:rPr>
              <w:t>缺失数据。</w:t>
            </w:r>
          </w:p>
        </w:tc>
      </w:tr>
    </w:tbl>
    <w:p w14:paraId="482D4D7A" w14:textId="77777777" w:rsidR="00D16BE9" w:rsidRDefault="00D16BE9">
      <w:pPr>
        <w:pStyle w:val="a8"/>
        <w:spacing w:line="300" w:lineRule="auto"/>
        <w:ind w:firstLineChars="200" w:firstLine="420"/>
        <w:jc w:val="both"/>
        <w:rPr>
          <w:rFonts w:eastAsiaTheme="minorEastAsia"/>
          <w:szCs w:val="21"/>
          <w:lang w:eastAsia="zh-CN"/>
        </w:rPr>
        <w:sectPr w:rsidR="00D16BE9">
          <w:footerReference w:type="default" r:id="rId104"/>
          <w:footnotePr>
            <w:numRestart w:val="eachPage"/>
          </w:footnotePr>
          <w:type w:val="continuous"/>
          <w:pgSz w:w="11906" w:h="16838"/>
          <w:pgMar w:top="1440" w:right="1800" w:bottom="1440" w:left="1800" w:header="851" w:footer="992" w:gutter="0"/>
          <w:cols w:space="425"/>
          <w:docGrid w:type="lines" w:linePitch="312"/>
        </w:sectPr>
      </w:pPr>
    </w:p>
    <w:p w14:paraId="0D0216D1" w14:textId="77777777" w:rsidR="00D16BE9" w:rsidRDefault="00AC4FA2">
      <w:pPr>
        <w:widowControl w:val="0"/>
        <w:tabs>
          <w:tab w:val="left" w:pos="866"/>
          <w:tab w:val="left" w:pos="867"/>
          <w:tab w:val="left" w:pos="1802"/>
          <w:tab w:val="left" w:pos="4586"/>
          <w:tab w:val="left" w:pos="7057"/>
          <w:tab w:val="left" w:pos="7481"/>
        </w:tabs>
        <w:autoSpaceDE w:val="0"/>
        <w:autoSpaceDN w:val="0"/>
        <w:spacing w:line="300" w:lineRule="auto"/>
        <w:ind w:firstLine="627"/>
        <w:jc w:val="center"/>
        <w:outlineLvl w:val="0"/>
        <w:rPr>
          <w:rFonts w:eastAsia="宋体" w:cs="Arial"/>
          <w:b/>
          <w:bCs/>
          <w:kern w:val="0"/>
          <w:sz w:val="32"/>
          <w:szCs w:val="32"/>
        </w:rPr>
      </w:pPr>
      <w:r>
        <w:rPr>
          <w:rFonts w:eastAsia="宋体" w:cs="Arial"/>
          <w:b/>
          <w:bCs/>
          <w:spacing w:val="-4"/>
          <w:kern w:val="0"/>
          <w:sz w:val="32"/>
          <w:szCs w:val="32"/>
        </w:rPr>
        <w:lastRenderedPageBreak/>
        <w:t xml:space="preserve">8 </w:t>
      </w:r>
      <w:r>
        <w:rPr>
          <w:rFonts w:eastAsia="宋体" w:cs="Arial" w:hint="eastAsia"/>
          <w:b/>
          <w:bCs/>
          <w:spacing w:val="-4"/>
          <w:kern w:val="0"/>
          <w:sz w:val="32"/>
          <w:szCs w:val="32"/>
        </w:rPr>
        <w:t>生命周期影响评估</w:t>
      </w:r>
      <w:r>
        <w:rPr>
          <w:rFonts w:eastAsia="宋体" w:cs="Arial" w:hint="eastAsia"/>
          <w:b/>
          <w:bCs/>
          <w:spacing w:val="-4"/>
          <w:kern w:val="0"/>
          <w:sz w:val="32"/>
          <w:szCs w:val="32"/>
        </w:rPr>
        <w:t>--</w:t>
      </w:r>
      <w:r>
        <w:rPr>
          <w:rFonts w:eastAsia="宋体" w:cs="Arial" w:hint="eastAsia"/>
          <w:b/>
          <w:bCs/>
          <w:spacing w:val="-4"/>
          <w:kern w:val="0"/>
          <w:sz w:val="32"/>
          <w:szCs w:val="32"/>
        </w:rPr>
        <w:t>计算</w:t>
      </w:r>
      <w:r>
        <w:rPr>
          <w:rFonts w:eastAsia="宋体" w:cs="Arial" w:hint="eastAsia"/>
          <w:b/>
          <w:bCs/>
          <w:spacing w:val="-4"/>
          <w:kern w:val="0"/>
          <w:sz w:val="32"/>
          <w:szCs w:val="32"/>
        </w:rPr>
        <w:t xml:space="preserve"> LCIA </w:t>
      </w:r>
      <w:r>
        <w:rPr>
          <w:rFonts w:eastAsia="宋体" w:cs="Arial" w:hint="eastAsia"/>
          <w:b/>
          <w:bCs/>
          <w:spacing w:val="-4"/>
          <w:kern w:val="0"/>
          <w:sz w:val="32"/>
          <w:szCs w:val="32"/>
        </w:rPr>
        <w:t>结果</w:t>
      </w:r>
    </w:p>
    <w:p w14:paraId="24320D12" w14:textId="77777777" w:rsidR="00D16BE9" w:rsidRDefault="00AC4FA2">
      <w:pPr>
        <w:widowControl w:val="0"/>
        <w:autoSpaceDE w:val="0"/>
        <w:autoSpaceDN w:val="0"/>
        <w:spacing w:line="300" w:lineRule="auto"/>
        <w:ind w:firstLine="360"/>
        <w:jc w:val="left"/>
        <w:rPr>
          <w:rFonts w:eastAsia="Arial" w:cs="Arial"/>
          <w:kern w:val="0"/>
          <w:sz w:val="18"/>
          <w:szCs w:val="24"/>
        </w:rPr>
      </w:pPr>
      <w:r>
        <w:rPr>
          <w:rFonts w:eastAsia="Arial" w:cs="Arial"/>
          <w:color w:val="0000FF"/>
          <w:kern w:val="0"/>
          <w:sz w:val="18"/>
          <w:szCs w:val="24"/>
        </w:rPr>
        <w:t>(</w:t>
      </w:r>
      <w:r>
        <w:rPr>
          <w:rFonts w:eastAsia="宋体" w:cs="宋体" w:hint="eastAsia"/>
          <w:color w:val="0000FF"/>
          <w:kern w:val="0"/>
          <w:sz w:val="18"/>
          <w:szCs w:val="24"/>
        </w:rPr>
        <w:t>参考</w:t>
      </w:r>
      <w:r>
        <w:rPr>
          <w:rFonts w:eastAsia="Arial" w:cs="Arial"/>
          <w:color w:val="0000FF"/>
          <w:kern w:val="0"/>
          <w:sz w:val="18"/>
          <w:szCs w:val="24"/>
        </w:rPr>
        <w:t xml:space="preserve"> ISO 14044:2006 </w:t>
      </w:r>
      <w:r>
        <w:rPr>
          <w:rFonts w:eastAsia="宋体" w:cs="宋体" w:hint="eastAsia"/>
          <w:color w:val="0000FF"/>
          <w:kern w:val="0"/>
          <w:sz w:val="18"/>
          <w:szCs w:val="24"/>
        </w:rPr>
        <w:t>第</w:t>
      </w:r>
      <w:r>
        <w:rPr>
          <w:rFonts w:eastAsia="Arial" w:cs="Arial"/>
          <w:color w:val="0000FF"/>
          <w:kern w:val="0"/>
          <w:sz w:val="18"/>
          <w:szCs w:val="24"/>
        </w:rPr>
        <w:t xml:space="preserve"> </w:t>
      </w:r>
      <w:r>
        <w:rPr>
          <w:rFonts w:eastAsia="Arial" w:cs="Arial"/>
          <w:color w:val="0000FF"/>
          <w:spacing w:val="-4"/>
          <w:kern w:val="0"/>
          <w:sz w:val="18"/>
          <w:szCs w:val="24"/>
        </w:rPr>
        <w:t xml:space="preserve">4.4 </w:t>
      </w:r>
      <w:r>
        <w:rPr>
          <w:rFonts w:eastAsia="宋体" w:cs="宋体" w:hint="eastAsia"/>
          <w:color w:val="0000FF"/>
          <w:kern w:val="0"/>
          <w:sz w:val="18"/>
          <w:szCs w:val="24"/>
        </w:rPr>
        <w:t>章）</w:t>
      </w:r>
    </w:p>
    <w:p w14:paraId="2F2C2768" w14:textId="77777777" w:rsidR="00D16BE9" w:rsidRDefault="00AC4FA2">
      <w:pPr>
        <w:widowControl w:val="0"/>
        <w:tabs>
          <w:tab w:val="left" w:pos="1093"/>
          <w:tab w:val="left" w:pos="1094"/>
        </w:tabs>
        <w:autoSpaceDE w:val="0"/>
        <w:autoSpaceDN w:val="0"/>
        <w:spacing w:line="300" w:lineRule="auto"/>
        <w:ind w:firstLine="562"/>
        <w:jc w:val="left"/>
        <w:outlineLvl w:val="1"/>
        <w:rPr>
          <w:rFonts w:eastAsia="宋体" w:cs="Arial"/>
          <w:b/>
          <w:bCs/>
          <w:kern w:val="0"/>
          <w:sz w:val="28"/>
          <w:szCs w:val="28"/>
        </w:rPr>
      </w:pPr>
      <w:r>
        <w:rPr>
          <w:rFonts w:eastAsia="宋体" w:cs="Arial" w:hint="eastAsia"/>
          <w:b/>
          <w:bCs/>
          <w:kern w:val="0"/>
          <w:sz w:val="28"/>
          <w:szCs w:val="28"/>
        </w:rPr>
        <w:t>8</w:t>
      </w:r>
      <w:r>
        <w:rPr>
          <w:rFonts w:eastAsia="宋体" w:cs="Arial"/>
          <w:b/>
          <w:bCs/>
          <w:kern w:val="0"/>
          <w:sz w:val="28"/>
          <w:szCs w:val="28"/>
        </w:rPr>
        <w:t>.</w:t>
      </w:r>
      <w:r>
        <w:rPr>
          <w:rFonts w:eastAsia="宋体" w:cs="Arial" w:hint="eastAsia"/>
          <w:b/>
          <w:bCs/>
          <w:kern w:val="0"/>
          <w:sz w:val="28"/>
          <w:szCs w:val="28"/>
        </w:rPr>
        <w:t>1</w:t>
      </w:r>
      <w:r>
        <w:rPr>
          <w:rFonts w:eastAsia="宋体" w:cs="Arial" w:hint="eastAsia"/>
          <w:b/>
          <w:bCs/>
          <w:kern w:val="0"/>
          <w:sz w:val="28"/>
          <w:szCs w:val="28"/>
        </w:rPr>
        <w:t>导言和概述</w:t>
      </w:r>
    </w:p>
    <w:p w14:paraId="4BF09FA4" w14:textId="77777777" w:rsidR="00D16BE9" w:rsidRDefault="00AC4FA2">
      <w:pPr>
        <w:pStyle w:val="a8"/>
        <w:spacing w:line="300" w:lineRule="auto"/>
        <w:ind w:firstLineChars="200" w:firstLine="360"/>
        <w:jc w:val="both"/>
        <w:rPr>
          <w:rFonts w:eastAsiaTheme="minorEastAsia"/>
          <w:lang w:eastAsia="zh-CN"/>
        </w:rPr>
      </w:pPr>
      <w:r>
        <w:rPr>
          <w:color w:val="0000FF"/>
          <w:sz w:val="18"/>
          <w:szCs w:val="24"/>
          <w:lang w:eastAsia="zh-CN"/>
        </w:rPr>
        <w:t>(</w:t>
      </w:r>
      <w:r>
        <w:rPr>
          <w:rFonts w:cs="宋体" w:hint="eastAsia"/>
          <w:color w:val="0000FF"/>
          <w:sz w:val="18"/>
          <w:szCs w:val="24"/>
          <w:lang w:eastAsia="zh-CN"/>
        </w:rPr>
        <w:t>参考</w:t>
      </w:r>
      <w:r>
        <w:rPr>
          <w:color w:val="0000FF"/>
          <w:sz w:val="18"/>
          <w:szCs w:val="24"/>
          <w:lang w:eastAsia="zh-CN"/>
        </w:rPr>
        <w:t xml:space="preserve"> ISO 14044:2006 </w:t>
      </w:r>
      <w:r>
        <w:rPr>
          <w:rFonts w:cs="宋体" w:hint="eastAsia"/>
          <w:color w:val="0000FF"/>
          <w:sz w:val="18"/>
          <w:szCs w:val="24"/>
          <w:lang w:eastAsia="zh-CN"/>
        </w:rPr>
        <w:t>第</w:t>
      </w:r>
      <w:r>
        <w:rPr>
          <w:color w:val="0000FF"/>
          <w:sz w:val="18"/>
          <w:szCs w:val="24"/>
          <w:lang w:eastAsia="zh-CN"/>
        </w:rPr>
        <w:t xml:space="preserve"> 4.4.1</w:t>
      </w:r>
      <w:r>
        <w:rPr>
          <w:rFonts w:cs="宋体" w:hint="eastAsia"/>
          <w:color w:val="0000FF"/>
          <w:sz w:val="18"/>
          <w:szCs w:val="24"/>
          <w:lang w:eastAsia="zh-CN"/>
        </w:rPr>
        <w:t>、</w:t>
      </w:r>
      <w:r>
        <w:rPr>
          <w:color w:val="0000FF"/>
          <w:sz w:val="18"/>
          <w:szCs w:val="24"/>
          <w:lang w:eastAsia="zh-CN"/>
        </w:rPr>
        <w:t>4.4</w:t>
      </w:r>
      <w:r>
        <w:rPr>
          <w:color w:val="0000FF"/>
          <w:spacing w:val="-2"/>
          <w:sz w:val="18"/>
          <w:szCs w:val="24"/>
          <w:lang w:eastAsia="zh-CN"/>
        </w:rPr>
        <w:t>.</w:t>
      </w:r>
      <w:r>
        <w:rPr>
          <w:color w:val="0000FF"/>
          <w:sz w:val="18"/>
          <w:szCs w:val="24"/>
          <w:lang w:eastAsia="zh-CN"/>
        </w:rPr>
        <w:t xml:space="preserve">2 </w:t>
      </w:r>
      <w:r>
        <w:rPr>
          <w:rFonts w:cs="宋体" w:hint="eastAsia"/>
          <w:color w:val="0000FF"/>
          <w:sz w:val="18"/>
          <w:szCs w:val="24"/>
          <w:lang w:eastAsia="zh-CN"/>
        </w:rPr>
        <w:t>和</w:t>
      </w:r>
      <w:r>
        <w:rPr>
          <w:color w:val="0000FF"/>
          <w:sz w:val="18"/>
          <w:szCs w:val="24"/>
          <w:lang w:eastAsia="zh-CN"/>
        </w:rPr>
        <w:t xml:space="preserve"> </w:t>
      </w:r>
      <w:r>
        <w:rPr>
          <w:color w:val="0000FF"/>
          <w:spacing w:val="-2"/>
          <w:sz w:val="18"/>
          <w:szCs w:val="24"/>
          <w:lang w:eastAsia="zh-CN"/>
        </w:rPr>
        <w:t xml:space="preserve">4.4.3 </w:t>
      </w:r>
      <w:r>
        <w:rPr>
          <w:rFonts w:cs="宋体" w:hint="eastAsia"/>
          <w:color w:val="0000FF"/>
          <w:sz w:val="18"/>
          <w:szCs w:val="24"/>
          <w:lang w:eastAsia="zh-CN"/>
        </w:rPr>
        <w:t>章的内容）</w:t>
      </w:r>
    </w:p>
    <w:p w14:paraId="69292EC4" w14:textId="77777777" w:rsidR="00D16BE9" w:rsidRDefault="00AC4FA2">
      <w:pPr>
        <w:widowControl w:val="0"/>
        <w:autoSpaceDE w:val="0"/>
        <w:autoSpaceDN w:val="0"/>
        <w:spacing w:line="300" w:lineRule="auto"/>
        <w:ind w:firstLine="414"/>
        <w:rPr>
          <w:rFonts w:eastAsia="Arial" w:cs="Arial"/>
          <w:b/>
          <w:bCs/>
          <w:kern w:val="0"/>
          <w:szCs w:val="21"/>
        </w:rPr>
      </w:pPr>
      <w:r>
        <w:rPr>
          <w:rFonts w:eastAsia="宋体" w:cs="宋体" w:hint="eastAsia"/>
          <w:b/>
          <w:bCs/>
          <w:spacing w:val="-2"/>
          <w:kern w:val="0"/>
          <w:szCs w:val="21"/>
        </w:rPr>
        <w:t>一般情况</w:t>
      </w:r>
    </w:p>
    <w:p w14:paraId="6BF40D63" w14:textId="77777777" w:rsidR="00D16BE9" w:rsidRDefault="00AC4FA2">
      <w:pPr>
        <w:widowControl w:val="0"/>
        <w:autoSpaceDE w:val="0"/>
        <w:autoSpaceDN w:val="0"/>
        <w:spacing w:line="300" w:lineRule="auto"/>
        <w:ind w:firstLine="420"/>
        <w:rPr>
          <w:rFonts w:eastAsia="Arial" w:cs="Arial"/>
          <w:kern w:val="0"/>
          <w:szCs w:val="21"/>
        </w:rPr>
      </w:pPr>
      <w:r>
        <w:rPr>
          <w:rFonts w:eastAsia="宋体" w:cs="宋体" w:hint="eastAsia"/>
          <w:kern w:val="0"/>
          <w:szCs w:val="21"/>
        </w:rPr>
        <w:t>生命周期影响评估（</w:t>
      </w:r>
      <w:r>
        <w:rPr>
          <w:rFonts w:eastAsia="Arial" w:cs="Arial"/>
          <w:kern w:val="0"/>
          <w:szCs w:val="21"/>
        </w:rPr>
        <w:t>LCIA</w:t>
      </w:r>
      <w:r>
        <w:rPr>
          <w:rFonts w:eastAsia="宋体" w:cs="宋体" w:hint="eastAsia"/>
          <w:kern w:val="0"/>
          <w:szCs w:val="21"/>
        </w:rPr>
        <w:t>）是生命周期评估的一个阶段，在这一阶段，将清单中收集和报告的基本流的输入和输出转化为与人类健康、自然环境和资源损耗相关的影响指标结果。</w:t>
      </w:r>
    </w:p>
    <w:p w14:paraId="0CB2764B" w14:textId="77777777" w:rsidR="00D16BE9" w:rsidRDefault="00AC4FA2">
      <w:pPr>
        <w:widowControl w:val="0"/>
        <w:autoSpaceDE w:val="0"/>
        <w:autoSpaceDN w:val="0"/>
        <w:spacing w:line="300" w:lineRule="auto"/>
        <w:ind w:firstLine="420"/>
        <w:rPr>
          <w:rFonts w:eastAsia="Arial" w:cs="Arial"/>
          <w:kern w:val="0"/>
          <w:szCs w:val="21"/>
        </w:rPr>
      </w:pPr>
      <w:r>
        <w:rPr>
          <w:rFonts w:eastAsia="宋体" w:cs="宋体" w:hint="eastAsia"/>
          <w:kern w:val="0"/>
          <w:szCs w:val="21"/>
        </w:rPr>
        <w:t>值得注意的是，生命周期评估和影响评估分析的是干预措施对环境的潜在影响，这些干预措施跨越了技术圈和生态圈之间的边界，作用于自然环境和人类，通常只是在经过归宿和暴露步骤之后。</w:t>
      </w:r>
      <w:r>
        <w:rPr>
          <w:rFonts w:eastAsia="Arial" w:cs="Arial"/>
          <w:kern w:val="0"/>
          <w:szCs w:val="21"/>
        </w:rPr>
        <w:t xml:space="preserve">LCIA </w:t>
      </w:r>
      <w:r>
        <w:rPr>
          <w:rFonts w:eastAsia="宋体" w:cs="宋体" w:hint="eastAsia"/>
          <w:kern w:val="0"/>
          <w:szCs w:val="21"/>
        </w:rPr>
        <w:t>的结果应被视为与环境相关的潜在影响指标，而不是对实际环境影响的预测。生命周期评估（</w:t>
      </w:r>
      <w:r>
        <w:rPr>
          <w:rFonts w:eastAsia="Arial" w:cs="Arial"/>
          <w:kern w:val="0"/>
          <w:szCs w:val="21"/>
        </w:rPr>
        <w:t>LCA</w:t>
      </w:r>
      <w:r>
        <w:rPr>
          <w:rFonts w:eastAsia="宋体" w:cs="宋体" w:hint="eastAsia"/>
          <w:kern w:val="0"/>
          <w:szCs w:val="21"/>
        </w:rPr>
        <w:t>）</w:t>
      </w:r>
      <w:proofErr w:type="gramStart"/>
      <w:r>
        <w:rPr>
          <w:rFonts w:eastAsia="宋体" w:cs="宋体" w:hint="eastAsia"/>
          <w:kern w:val="0"/>
          <w:szCs w:val="21"/>
        </w:rPr>
        <w:t>和低浓环境影响</w:t>
      </w:r>
      <w:proofErr w:type="gramEnd"/>
      <w:r>
        <w:rPr>
          <w:rFonts w:eastAsia="宋体" w:cs="宋体" w:hint="eastAsia"/>
          <w:kern w:val="0"/>
          <w:szCs w:val="21"/>
        </w:rPr>
        <w:t>评估（</w:t>
      </w:r>
      <w:r>
        <w:rPr>
          <w:rFonts w:eastAsia="Arial" w:cs="Arial"/>
          <w:kern w:val="0"/>
          <w:szCs w:val="21"/>
        </w:rPr>
        <w:t>LCIA</w:t>
      </w:r>
      <w:r>
        <w:rPr>
          <w:rFonts w:eastAsia="宋体" w:cs="宋体" w:hint="eastAsia"/>
          <w:kern w:val="0"/>
          <w:szCs w:val="21"/>
        </w:rPr>
        <w:t>）同样有别于基于风险的特定物质工具。</w:t>
      </w:r>
    </w:p>
    <w:p w14:paraId="3570E14E" w14:textId="77777777" w:rsidR="00D16BE9" w:rsidRDefault="00AC4FA2">
      <w:pPr>
        <w:widowControl w:val="0"/>
        <w:autoSpaceDE w:val="0"/>
        <w:autoSpaceDN w:val="0"/>
        <w:spacing w:line="300" w:lineRule="auto"/>
        <w:ind w:firstLine="420"/>
        <w:rPr>
          <w:rFonts w:eastAsia="Arial" w:cs="Arial"/>
          <w:kern w:val="0"/>
          <w:szCs w:val="21"/>
        </w:rPr>
      </w:pPr>
      <w:r>
        <w:rPr>
          <w:rFonts w:eastAsia="宋体" w:cs="宋体" w:hint="eastAsia"/>
          <w:kern w:val="0"/>
          <w:szCs w:val="21"/>
        </w:rPr>
        <w:t>另请参阅指导文件</w:t>
      </w:r>
      <w:r>
        <w:rPr>
          <w:rFonts w:eastAsia="Arial" w:cs="Arial"/>
          <w:kern w:val="0"/>
          <w:szCs w:val="21"/>
        </w:rPr>
        <w:t xml:space="preserve"> "</w:t>
      </w:r>
      <w:r>
        <w:rPr>
          <w:rFonts w:eastAsia="宋体" w:cs="宋体" w:hint="eastAsia"/>
          <w:kern w:val="0"/>
          <w:szCs w:val="21"/>
        </w:rPr>
        <w:t>生命周期影响评估</w:t>
      </w:r>
      <w:r>
        <w:rPr>
          <w:rFonts w:eastAsia="Arial" w:cs="Arial"/>
          <w:kern w:val="0"/>
          <w:szCs w:val="21"/>
        </w:rPr>
        <w:t xml:space="preserve"> (LCIA) </w:t>
      </w:r>
      <w:r>
        <w:rPr>
          <w:rFonts w:eastAsia="宋体" w:cs="宋体" w:hint="eastAsia"/>
          <w:kern w:val="0"/>
          <w:szCs w:val="21"/>
        </w:rPr>
        <w:t>模型和指标的框架与要求</w:t>
      </w:r>
      <w:r>
        <w:rPr>
          <w:rFonts w:eastAsia="Arial" w:cs="Arial"/>
          <w:kern w:val="0"/>
          <w:szCs w:val="21"/>
        </w:rPr>
        <w:t xml:space="preserve"> "</w:t>
      </w:r>
      <w:r>
        <w:rPr>
          <w:rFonts w:eastAsia="宋体" w:cs="宋体" w:hint="eastAsia"/>
          <w:kern w:val="0"/>
          <w:szCs w:val="21"/>
        </w:rPr>
        <w:t>中的相关说明。</w:t>
      </w:r>
    </w:p>
    <w:p w14:paraId="468040CE" w14:textId="77777777" w:rsidR="00D16BE9" w:rsidRDefault="00AC4FA2">
      <w:pPr>
        <w:widowControl w:val="0"/>
        <w:autoSpaceDE w:val="0"/>
        <w:autoSpaceDN w:val="0"/>
        <w:spacing w:line="300" w:lineRule="auto"/>
        <w:ind w:firstLine="414"/>
        <w:rPr>
          <w:rFonts w:eastAsia="Arial" w:cs="Arial"/>
          <w:b/>
          <w:bCs/>
          <w:kern w:val="0"/>
          <w:szCs w:val="21"/>
        </w:rPr>
      </w:pPr>
      <w:r>
        <w:rPr>
          <w:rFonts w:eastAsia="宋体" w:cs="宋体" w:hint="eastAsia"/>
          <w:b/>
          <w:bCs/>
          <w:spacing w:val="-2"/>
          <w:kern w:val="0"/>
          <w:szCs w:val="21"/>
        </w:rPr>
        <w:t>概述</w:t>
      </w:r>
    </w:p>
    <w:p w14:paraId="41430603" w14:textId="77777777" w:rsidR="00D16BE9" w:rsidRDefault="00AC4FA2">
      <w:pPr>
        <w:widowControl w:val="0"/>
        <w:autoSpaceDE w:val="0"/>
        <w:autoSpaceDN w:val="0"/>
        <w:spacing w:line="300" w:lineRule="auto"/>
        <w:ind w:firstLine="420"/>
        <w:jc w:val="left"/>
        <w:rPr>
          <w:rFonts w:eastAsia="Arial" w:cs="Arial"/>
          <w:kern w:val="0"/>
          <w:szCs w:val="21"/>
        </w:rPr>
      </w:pPr>
      <w:r>
        <w:rPr>
          <w:rFonts w:eastAsia="Arial" w:cs="Arial"/>
          <w:kern w:val="0"/>
          <w:szCs w:val="21"/>
        </w:rPr>
        <w:t xml:space="preserve">LCIA </w:t>
      </w:r>
      <w:r>
        <w:rPr>
          <w:rFonts w:eastAsia="宋体" w:cs="宋体" w:hint="eastAsia"/>
          <w:kern w:val="0"/>
          <w:szCs w:val="21"/>
        </w:rPr>
        <w:t>由强制性步骤和选择性步骤组成，这一点在各</w:t>
      </w:r>
      <w:r>
        <w:rPr>
          <w:rFonts w:eastAsia="宋体" w:cs="宋体" w:hint="eastAsia"/>
          <w:spacing w:val="-2"/>
          <w:kern w:val="0"/>
          <w:szCs w:val="21"/>
        </w:rPr>
        <w:t>分章</w:t>
      </w:r>
      <w:r>
        <w:rPr>
          <w:rFonts w:eastAsia="宋体" w:cs="宋体" w:hint="eastAsia"/>
          <w:kern w:val="0"/>
          <w:szCs w:val="21"/>
        </w:rPr>
        <w:t>中也有所体现</w:t>
      </w:r>
      <w:r>
        <w:rPr>
          <w:rFonts w:eastAsia="宋体" w:cs="宋体" w:hint="eastAsia"/>
          <w:spacing w:val="-2"/>
          <w:kern w:val="0"/>
          <w:szCs w:val="21"/>
        </w:rPr>
        <w:t>：</w:t>
      </w:r>
    </w:p>
    <w:p w14:paraId="434A7F80" w14:textId="77777777" w:rsidR="00D16BE9" w:rsidRDefault="00AC4FA2">
      <w:pPr>
        <w:pStyle w:val="afc"/>
        <w:widowControl w:val="0"/>
        <w:numPr>
          <w:ilvl w:val="0"/>
          <w:numId w:val="113"/>
        </w:numPr>
        <w:autoSpaceDE w:val="0"/>
        <w:autoSpaceDN w:val="0"/>
        <w:spacing w:line="300" w:lineRule="auto"/>
        <w:ind w:left="0" w:firstLine="420"/>
        <w:rPr>
          <w:rFonts w:eastAsia="Arial" w:cs="Arial"/>
          <w:kern w:val="0"/>
          <w:szCs w:val="21"/>
        </w:rPr>
      </w:pPr>
      <w:r>
        <w:rPr>
          <w:rFonts w:eastAsia="宋体" w:cs="Arial"/>
          <w:kern w:val="0"/>
          <w:szCs w:val="21"/>
        </w:rPr>
        <w:t>在对单个基本流进行分类和特征描述的基础上</w:t>
      </w:r>
      <w:r>
        <w:rPr>
          <w:rFonts w:eastAsia="宋体" w:cs="Arial" w:hint="eastAsia"/>
          <w:kern w:val="0"/>
          <w:szCs w:val="21"/>
        </w:rPr>
        <w:t>，</w:t>
      </w:r>
      <w:r>
        <w:rPr>
          <w:rFonts w:eastAsia="宋体" w:cs="Arial"/>
          <w:kern w:val="0"/>
          <w:szCs w:val="21"/>
        </w:rPr>
        <w:t>通常由</w:t>
      </w:r>
      <w:r>
        <w:rPr>
          <w:rFonts w:eastAsia="宋体" w:cs="Arial"/>
          <w:kern w:val="0"/>
          <w:szCs w:val="21"/>
        </w:rPr>
        <w:t xml:space="preserve"> LCIA </w:t>
      </w:r>
      <w:r>
        <w:rPr>
          <w:rFonts w:eastAsia="宋体" w:cs="Arial"/>
          <w:kern w:val="0"/>
          <w:szCs w:val="21"/>
        </w:rPr>
        <w:t>专家完成，他们提供全套</w:t>
      </w:r>
      <w:r>
        <w:rPr>
          <w:rFonts w:eastAsia="宋体" w:cs="Arial"/>
          <w:kern w:val="0"/>
          <w:szCs w:val="21"/>
        </w:rPr>
        <w:t xml:space="preserve"> LCIA </w:t>
      </w:r>
      <w:r>
        <w:rPr>
          <w:rFonts w:eastAsia="宋体" w:cs="Arial"/>
          <w:kern w:val="0"/>
          <w:szCs w:val="21"/>
        </w:rPr>
        <w:t>方法供</w:t>
      </w:r>
      <w:r>
        <w:rPr>
          <w:rFonts w:eastAsia="宋体" w:cs="Arial"/>
          <w:kern w:val="0"/>
          <w:szCs w:val="21"/>
        </w:rPr>
        <w:t xml:space="preserve"> LCA </w:t>
      </w:r>
      <w:r>
        <w:rPr>
          <w:rFonts w:eastAsia="宋体" w:cs="Arial"/>
          <w:kern w:val="0"/>
          <w:szCs w:val="21"/>
        </w:rPr>
        <w:t>从业人员使用</w:t>
      </w:r>
      <w:r>
        <w:rPr>
          <w:rFonts w:eastAsia="Arial" w:cs="Arial"/>
          <w:b/>
          <w:color w:val="000080"/>
          <w:kern w:val="0"/>
          <w:szCs w:val="21"/>
          <w:vertAlign w:val="superscript"/>
        </w:rPr>
        <w:t>184</w:t>
      </w:r>
      <w:r>
        <w:rPr>
          <w:rFonts w:eastAsia="宋体" w:cs="Arial" w:hint="eastAsia"/>
          <w:kern w:val="0"/>
          <w:szCs w:val="21"/>
        </w:rPr>
        <w:t>（见单独的指导文件</w:t>
      </w:r>
      <w:r>
        <w:rPr>
          <w:rFonts w:eastAsia="宋体" w:cs="Arial" w:hint="eastAsia"/>
          <w:kern w:val="0"/>
          <w:szCs w:val="21"/>
        </w:rPr>
        <w:t xml:space="preserve"> </w:t>
      </w:r>
      <w:r>
        <w:rPr>
          <w:rFonts w:eastAsia="宋体" w:cs="Arial" w:hint="eastAsia"/>
          <w:kern w:val="0"/>
          <w:szCs w:val="21"/>
        </w:rPr>
        <w:t>“生命周期影响评估</w:t>
      </w:r>
      <w:r>
        <w:rPr>
          <w:rFonts w:eastAsia="宋体" w:cs="Arial" w:hint="eastAsia"/>
          <w:kern w:val="0"/>
          <w:szCs w:val="21"/>
        </w:rPr>
        <w:t xml:space="preserve"> (LCIA) </w:t>
      </w:r>
      <w:r>
        <w:rPr>
          <w:rFonts w:eastAsia="宋体" w:cs="Arial" w:hint="eastAsia"/>
          <w:kern w:val="0"/>
          <w:szCs w:val="21"/>
        </w:rPr>
        <w:t>模型和指标的框架与要求”）</w:t>
      </w:r>
      <w:r>
        <w:rPr>
          <w:rFonts w:eastAsia="宋体" w:cs="Arial"/>
          <w:kern w:val="0"/>
          <w:szCs w:val="21"/>
        </w:rPr>
        <w:t>，</w:t>
      </w:r>
      <w:r>
        <w:rPr>
          <w:rFonts w:eastAsia="宋体" w:cs="Arial"/>
          <w:kern w:val="0"/>
          <w:szCs w:val="21"/>
        </w:rPr>
        <w:t xml:space="preserve">LCIA </w:t>
      </w:r>
      <w:r>
        <w:rPr>
          <w:rFonts w:eastAsia="宋体" w:cs="Arial"/>
          <w:kern w:val="0"/>
          <w:szCs w:val="21"/>
        </w:rPr>
        <w:t>结果通过将</w:t>
      </w:r>
      <w:r>
        <w:rPr>
          <w:rFonts w:eastAsia="宋体" w:cs="Arial"/>
          <w:kern w:val="0"/>
          <w:szCs w:val="21"/>
        </w:rPr>
        <w:t xml:space="preserve"> LCI </w:t>
      </w:r>
      <w:r>
        <w:rPr>
          <w:rFonts w:eastAsia="宋体" w:cs="Arial"/>
          <w:kern w:val="0"/>
          <w:szCs w:val="21"/>
        </w:rPr>
        <w:t>结果中的单个清单数据乘以特征描述系数来计算</w:t>
      </w:r>
      <w:r>
        <w:rPr>
          <w:rFonts w:eastAsia="宋体" w:cs="Arial"/>
          <w:kern w:val="0"/>
          <w:szCs w:val="21"/>
        </w:rPr>
        <w:t xml:space="preserve"> (8.2)</w:t>
      </w:r>
    </w:p>
    <w:p w14:paraId="1C0A263F" w14:textId="77777777" w:rsidR="00D16BE9" w:rsidRDefault="00AC4FA2">
      <w:pPr>
        <w:pStyle w:val="afc"/>
        <w:widowControl w:val="0"/>
        <w:numPr>
          <w:ilvl w:val="0"/>
          <w:numId w:val="113"/>
        </w:numPr>
        <w:autoSpaceDE w:val="0"/>
        <w:autoSpaceDN w:val="0"/>
        <w:spacing w:line="300" w:lineRule="auto"/>
        <w:ind w:left="0" w:firstLine="420"/>
        <w:rPr>
          <w:rFonts w:eastAsia="Arial" w:cs="Arial"/>
          <w:kern w:val="0"/>
          <w:szCs w:val="21"/>
        </w:rPr>
      </w:pPr>
      <w:r>
        <w:rPr>
          <w:rFonts w:eastAsia="宋体" w:cs="宋体" w:hint="eastAsia"/>
          <w:kern w:val="0"/>
          <w:szCs w:val="21"/>
        </w:rPr>
        <w:t>在随后的</w:t>
      </w:r>
      <w:r>
        <w:rPr>
          <w:rFonts w:eastAsia="Arial" w:cs="Arial"/>
          <w:b/>
          <w:i/>
          <w:color w:val="000080"/>
          <w:kern w:val="0"/>
          <w:szCs w:val="21"/>
          <w:vertAlign w:val="superscript"/>
        </w:rPr>
        <w:t>185</w:t>
      </w:r>
      <w:r>
        <w:rPr>
          <w:rFonts w:eastAsia="Arial" w:cs="Arial"/>
          <w:kern w:val="0"/>
          <w:szCs w:val="21"/>
        </w:rPr>
        <w:t xml:space="preserve"> </w:t>
      </w:r>
      <w:r>
        <w:rPr>
          <w:rFonts w:eastAsia="宋体" w:cs="宋体" w:hint="eastAsia"/>
          <w:kern w:val="0"/>
          <w:szCs w:val="21"/>
        </w:rPr>
        <w:t>可选步骤中，可将</w:t>
      </w:r>
      <w:r>
        <w:rPr>
          <w:rFonts w:eastAsia="Arial" w:cs="Arial"/>
          <w:kern w:val="0"/>
          <w:szCs w:val="21"/>
        </w:rPr>
        <w:t xml:space="preserve"> LCIA </w:t>
      </w:r>
      <w:r>
        <w:rPr>
          <w:rFonts w:eastAsia="宋体" w:cs="宋体" w:hint="eastAsia"/>
          <w:kern w:val="0"/>
          <w:szCs w:val="21"/>
        </w:rPr>
        <w:t>结果乘以代表参照物（如整个国家或普通公民）总体清单的归一化系数，得到无量纲、归一化的</w:t>
      </w:r>
      <w:r>
        <w:rPr>
          <w:rFonts w:eastAsia="Arial" w:cs="Arial"/>
          <w:kern w:val="0"/>
          <w:szCs w:val="21"/>
        </w:rPr>
        <w:t xml:space="preserve"> LCIA </w:t>
      </w:r>
      <w:r>
        <w:rPr>
          <w:rFonts w:eastAsia="宋体" w:cs="宋体" w:hint="eastAsia"/>
          <w:kern w:val="0"/>
          <w:szCs w:val="21"/>
        </w:rPr>
        <w:t>结果</w:t>
      </w:r>
      <w:r>
        <w:rPr>
          <w:rFonts w:eastAsia="Arial" w:cs="Arial"/>
          <w:kern w:val="0"/>
          <w:szCs w:val="21"/>
        </w:rPr>
        <w:t xml:space="preserve"> (</w:t>
      </w:r>
      <w:hyperlink w:anchor="_bookmark300" w:history="1">
        <w:r>
          <w:rPr>
            <w:rFonts w:eastAsia="Arial" w:cs="Arial"/>
            <w:kern w:val="0"/>
            <w:szCs w:val="21"/>
          </w:rPr>
          <w:t>8.3</w:t>
        </w:r>
      </w:hyperlink>
      <w:r>
        <w:rPr>
          <w:rFonts w:eastAsia="Arial" w:cs="Arial"/>
          <w:kern w:val="0"/>
          <w:szCs w:val="21"/>
        </w:rPr>
        <w:t>)</w:t>
      </w:r>
    </w:p>
    <w:p w14:paraId="4C6A0312" w14:textId="77777777" w:rsidR="00D16BE9" w:rsidRDefault="00AC4FA2">
      <w:pPr>
        <w:pStyle w:val="afc"/>
        <w:widowControl w:val="0"/>
        <w:numPr>
          <w:ilvl w:val="0"/>
          <w:numId w:val="113"/>
        </w:numPr>
        <w:autoSpaceDE w:val="0"/>
        <w:autoSpaceDN w:val="0"/>
        <w:spacing w:line="300" w:lineRule="auto"/>
        <w:ind w:left="0" w:firstLine="420"/>
        <w:rPr>
          <w:rFonts w:eastAsia="Arial" w:cs="Arial"/>
          <w:kern w:val="0"/>
          <w:sz w:val="22"/>
        </w:rPr>
      </w:pPr>
      <w:r>
        <w:rPr>
          <w:rFonts w:eastAsia="宋体" w:cs="宋体" w:hint="eastAsia"/>
          <w:kern w:val="0"/>
          <w:szCs w:val="21"/>
        </w:rPr>
        <w:t>在第二个可选步骤中，这些归一化的</w:t>
      </w:r>
      <w:r>
        <w:rPr>
          <w:rFonts w:eastAsia="Arial" w:cs="Arial"/>
          <w:kern w:val="0"/>
          <w:szCs w:val="21"/>
        </w:rPr>
        <w:t xml:space="preserve"> LCIA </w:t>
      </w:r>
      <w:r>
        <w:rPr>
          <w:rFonts w:eastAsia="宋体" w:cs="宋体" w:hint="eastAsia"/>
          <w:kern w:val="0"/>
          <w:szCs w:val="21"/>
        </w:rPr>
        <w:t>结果可以乘以一组权重系数，这些权重系数表示不同影响类别（中点水平相关权重）或保护区域（终点水平相关权重）可能具有的不同相关性，从而获得归一化和加权的</w:t>
      </w:r>
      <w:r>
        <w:rPr>
          <w:rFonts w:eastAsia="Arial" w:cs="Arial"/>
          <w:kern w:val="0"/>
          <w:szCs w:val="21"/>
        </w:rPr>
        <w:t xml:space="preserve"> LCIA </w:t>
      </w:r>
      <w:r>
        <w:rPr>
          <w:rFonts w:eastAsia="宋体" w:cs="宋体" w:hint="eastAsia"/>
          <w:kern w:val="0"/>
          <w:szCs w:val="21"/>
        </w:rPr>
        <w:t>结果，这些结果可以加总为单值总体影响指标</w:t>
      </w:r>
      <w:r>
        <w:rPr>
          <w:rFonts w:eastAsia="Arial" w:cs="Arial"/>
          <w:kern w:val="0"/>
          <w:szCs w:val="21"/>
        </w:rPr>
        <w:t xml:space="preserve"> (</w:t>
      </w:r>
      <w:hyperlink w:anchor="_bookmark302" w:history="1">
        <w:r>
          <w:rPr>
            <w:rFonts w:eastAsia="Arial" w:cs="Arial"/>
            <w:kern w:val="0"/>
            <w:szCs w:val="21"/>
          </w:rPr>
          <w:t>8.4</w:t>
        </w:r>
      </w:hyperlink>
      <w:r>
        <w:rPr>
          <w:rFonts w:eastAsia="Arial" w:cs="Arial"/>
          <w:kern w:val="0"/>
          <w:szCs w:val="21"/>
        </w:rPr>
        <w:t>)</w:t>
      </w:r>
      <w:r>
        <w:rPr>
          <w:rFonts w:eastAsia="宋体" w:cs="宋体" w:hint="eastAsia"/>
          <w:kern w:val="0"/>
          <w:szCs w:val="21"/>
        </w:rPr>
        <w:t>。请注意，加权集总是涉及到数值选择。</w:t>
      </w:r>
    </w:p>
    <w:p w14:paraId="1A04AE9F" w14:textId="77777777" w:rsidR="00D16BE9" w:rsidRDefault="00AC4FA2">
      <w:pPr>
        <w:widowControl w:val="0"/>
        <w:autoSpaceDE w:val="0"/>
        <w:autoSpaceDN w:val="0"/>
        <w:spacing w:line="300" w:lineRule="auto"/>
        <w:ind w:firstLine="420"/>
        <w:rPr>
          <w:rFonts w:cs="Arial"/>
          <w:b/>
          <w:color w:val="000080"/>
          <w:kern w:val="0"/>
          <w:sz w:val="18"/>
          <w:vertAlign w:val="superscript"/>
        </w:rPr>
      </w:pPr>
      <w:r>
        <w:rPr>
          <w:noProof/>
        </w:rPr>
        <mc:AlternateContent>
          <mc:Choice Requires="wps">
            <w:drawing>
              <wp:anchor distT="0" distB="0" distL="0" distR="0" simplePos="0" relativeHeight="251708928" behindDoc="1" locked="0" layoutInCell="1" allowOverlap="1" wp14:anchorId="6E276A29" wp14:editId="792091AA">
                <wp:simplePos x="0" y="0"/>
                <wp:positionH relativeFrom="page">
                  <wp:posOffset>1143000</wp:posOffset>
                </wp:positionH>
                <wp:positionV relativeFrom="paragraph">
                  <wp:posOffset>220345</wp:posOffset>
                </wp:positionV>
                <wp:extent cx="1828800" cy="6985"/>
                <wp:effectExtent l="0" t="0" r="0" b="0"/>
                <wp:wrapTopAndBottom/>
                <wp:docPr id="273791536" name="docshape11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28800" cy="6985"/>
                        </a:xfrm>
                        <a:prstGeom prst="rect">
                          <a:avLst/>
                        </a:prstGeom>
                        <a:solidFill>
                          <a:srgbClr val="000000"/>
                        </a:solidFill>
                        <a:ln>
                          <a:noFill/>
                        </a:ln>
                      </wps:spPr>
                      <wps:bodyPr rot="0" vert="horz" wrap="square" lIns="91440" tIns="45720" rIns="91440" bIns="45720" anchor="t" anchorCtr="0" upright="1">
                        <a:noAutofit/>
                      </wps:bodyPr>
                    </wps:wsp>
                  </a:graphicData>
                </a:graphic>
              </wp:anchor>
            </w:drawing>
          </mc:Choice>
          <mc:Fallback xmlns:wpsCustomData="http://www.wps.cn/officeDocument/2013/wpsCustomData">
            <w:pict>
              <v:rect id="docshape1149" o:spid="_x0000_s1026" o:spt="1" style="position:absolute;left:0pt;margin-left:90pt;margin-top:17.35pt;height:0.55pt;width:144pt;mso-position-horizontal-relative:page;mso-wrap-distance-bottom:0pt;mso-wrap-distance-top:0pt;z-index:-251525120;mso-width-relative:page;mso-height-relative:page;" fillcolor="#000000" filled="t" stroked="f" coordsize="21600,21600" o:gfxdata="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">
                <v:fill on="t" focussize="0,0"/>
                <v:stroke on="f"/>
                <v:imagedata o:title=""/>
                <o:lock v:ext="edit" aspectratio="f"/>
                <w10:wrap type="topAndBottom"/>
              </v:rect>
            </w:pict>
          </mc:Fallback>
        </mc:AlternateContent>
      </w:r>
    </w:p>
    <w:p w14:paraId="40ABBE83" w14:textId="77777777" w:rsidR="00D16BE9" w:rsidRDefault="00AC4FA2">
      <w:pPr>
        <w:widowControl w:val="0"/>
        <w:autoSpaceDE w:val="0"/>
        <w:autoSpaceDN w:val="0"/>
        <w:spacing w:line="300" w:lineRule="auto"/>
        <w:ind w:firstLine="361"/>
        <w:rPr>
          <w:rFonts w:eastAsia="Arial" w:cs="Arial"/>
          <w:kern w:val="0"/>
          <w:sz w:val="18"/>
        </w:rPr>
      </w:pPr>
      <w:r>
        <w:rPr>
          <w:rFonts w:eastAsia="Arial" w:cs="Arial"/>
          <w:b/>
          <w:color w:val="000080"/>
          <w:kern w:val="0"/>
          <w:sz w:val="18"/>
          <w:vertAlign w:val="superscript"/>
        </w:rPr>
        <w:t>184</w:t>
      </w:r>
      <w:r>
        <w:rPr>
          <w:rFonts w:eastAsia="宋体" w:cs="宋体" w:hint="eastAsia"/>
          <w:kern w:val="0"/>
          <w:sz w:val="18"/>
        </w:rPr>
        <w:t>请注意，</w:t>
      </w:r>
      <w:r>
        <w:rPr>
          <w:rFonts w:eastAsia="Arial" w:cs="Arial"/>
          <w:kern w:val="0"/>
          <w:sz w:val="18"/>
        </w:rPr>
        <w:t xml:space="preserve">LCIA </w:t>
      </w:r>
      <w:r>
        <w:rPr>
          <w:rFonts w:eastAsia="宋体" w:cs="宋体" w:hint="eastAsia"/>
          <w:kern w:val="0"/>
          <w:sz w:val="18"/>
        </w:rPr>
        <w:t>方法的制定或变化</w:t>
      </w:r>
      <w:r>
        <w:rPr>
          <w:rFonts w:eastAsia="Arial" w:cs="Arial"/>
          <w:kern w:val="0"/>
          <w:sz w:val="18"/>
        </w:rPr>
        <w:t>/</w:t>
      </w:r>
      <w:r>
        <w:rPr>
          <w:rFonts w:eastAsia="宋体" w:cs="宋体" w:hint="eastAsia"/>
          <w:kern w:val="0"/>
          <w:sz w:val="18"/>
        </w:rPr>
        <w:t>调整从来不是由绝大多数普通的</w:t>
      </w:r>
      <w:r>
        <w:rPr>
          <w:rFonts w:eastAsia="Arial" w:cs="Arial"/>
          <w:kern w:val="0"/>
          <w:sz w:val="18"/>
        </w:rPr>
        <w:t xml:space="preserve"> LCA </w:t>
      </w:r>
      <w:r>
        <w:rPr>
          <w:rFonts w:eastAsia="宋体" w:cs="宋体" w:hint="eastAsia"/>
          <w:kern w:val="0"/>
          <w:sz w:val="18"/>
        </w:rPr>
        <w:t>实践者完成的，而是由专门的</w:t>
      </w:r>
      <w:r>
        <w:rPr>
          <w:rFonts w:eastAsia="Arial" w:cs="Arial"/>
          <w:kern w:val="0"/>
          <w:sz w:val="18"/>
        </w:rPr>
        <w:t xml:space="preserve"> LCIA </w:t>
      </w:r>
      <w:r>
        <w:rPr>
          <w:rFonts w:eastAsia="宋体" w:cs="宋体" w:hint="eastAsia"/>
          <w:kern w:val="0"/>
          <w:sz w:val="18"/>
        </w:rPr>
        <w:t>专家完成的，</w:t>
      </w:r>
      <w:r>
        <w:rPr>
          <w:rFonts w:eastAsia="Arial" w:cs="Arial"/>
          <w:kern w:val="0"/>
          <w:sz w:val="18"/>
        </w:rPr>
        <w:t xml:space="preserve">LCA </w:t>
      </w:r>
      <w:r>
        <w:rPr>
          <w:rFonts w:eastAsia="宋体" w:cs="宋体" w:hint="eastAsia"/>
          <w:kern w:val="0"/>
          <w:sz w:val="18"/>
        </w:rPr>
        <w:t>实践者使用并依赖于他们的</w:t>
      </w:r>
      <w:r>
        <w:rPr>
          <w:rFonts w:eastAsia="Arial" w:cs="Arial"/>
          <w:kern w:val="0"/>
          <w:sz w:val="18"/>
        </w:rPr>
        <w:t xml:space="preserve"> LCIA </w:t>
      </w:r>
      <w:r>
        <w:rPr>
          <w:rFonts w:eastAsia="宋体" w:cs="宋体" w:hint="eastAsia"/>
          <w:kern w:val="0"/>
          <w:sz w:val="18"/>
        </w:rPr>
        <w:t>方法和因素。出于这个原因，同时也为了避免</w:t>
      </w:r>
      <w:r>
        <w:rPr>
          <w:rFonts w:eastAsia="Arial" w:cs="Arial"/>
          <w:kern w:val="0"/>
          <w:sz w:val="18"/>
        </w:rPr>
        <w:t xml:space="preserve"> LCIA </w:t>
      </w:r>
      <w:r>
        <w:rPr>
          <w:rFonts w:eastAsia="宋体" w:cs="宋体" w:hint="eastAsia"/>
          <w:kern w:val="0"/>
          <w:sz w:val="18"/>
        </w:rPr>
        <w:t>方法是在</w:t>
      </w:r>
      <w:r>
        <w:rPr>
          <w:rFonts w:eastAsia="Arial" w:cs="Arial"/>
          <w:kern w:val="0"/>
          <w:sz w:val="18"/>
        </w:rPr>
        <w:t xml:space="preserve"> LCI </w:t>
      </w:r>
      <w:r>
        <w:rPr>
          <w:rFonts w:eastAsia="宋体" w:cs="宋体" w:hint="eastAsia"/>
          <w:kern w:val="0"/>
          <w:sz w:val="18"/>
        </w:rPr>
        <w:t>结果计算完成后再根据利益进行选择，</w:t>
      </w:r>
      <w:r>
        <w:rPr>
          <w:rFonts w:eastAsia="Arial" w:cs="Arial"/>
          <w:kern w:val="0"/>
          <w:sz w:val="18"/>
        </w:rPr>
        <w:t xml:space="preserve">LCIA </w:t>
      </w:r>
      <w:r>
        <w:rPr>
          <w:rFonts w:eastAsia="宋体" w:cs="宋体" w:hint="eastAsia"/>
          <w:kern w:val="0"/>
          <w:sz w:val="18"/>
        </w:rPr>
        <w:t>方法的选择或调整问题完全在第</w:t>
      </w:r>
      <w:r>
        <w:rPr>
          <w:rFonts w:eastAsia="Arial" w:cs="Arial"/>
          <w:kern w:val="0"/>
          <w:sz w:val="18"/>
        </w:rPr>
        <w:t xml:space="preserve"> </w:t>
      </w:r>
      <w:hyperlink w:anchor="_bookmark119" w:history="1">
        <w:r>
          <w:rPr>
            <w:rFonts w:eastAsia="Arial" w:cs="Arial"/>
            <w:kern w:val="0"/>
            <w:sz w:val="18"/>
          </w:rPr>
          <w:t>6.7</w:t>
        </w:r>
      </w:hyperlink>
      <w:r>
        <w:rPr>
          <w:rFonts w:eastAsia="Arial" w:cs="Arial"/>
          <w:kern w:val="0"/>
          <w:sz w:val="18"/>
        </w:rPr>
        <w:t xml:space="preserve"> </w:t>
      </w:r>
      <w:r>
        <w:rPr>
          <w:rFonts w:eastAsia="宋体" w:cs="宋体" w:hint="eastAsia"/>
          <w:kern w:val="0"/>
          <w:sz w:val="18"/>
        </w:rPr>
        <w:t>章的范围内进行讨论</w:t>
      </w:r>
      <w:r w:rsidR="00000000">
        <w:fldChar w:fldCharType="begin"/>
      </w:r>
      <w:r w:rsidR="00000000">
        <w:instrText>HYPERLINK \l "_bookmark119"</w:instrText>
      </w:r>
      <w:r w:rsidR="00000000">
        <w:fldChar w:fldCharType="separate"/>
      </w:r>
      <w:r>
        <w:rPr>
          <w:rFonts w:eastAsia="宋体" w:cs="宋体" w:hint="eastAsia"/>
          <w:kern w:val="0"/>
          <w:sz w:val="18"/>
        </w:rPr>
        <w:t>。</w:t>
      </w:r>
      <w:r w:rsidR="00000000">
        <w:rPr>
          <w:rFonts w:eastAsia="宋体" w:cs="宋体"/>
          <w:kern w:val="0"/>
          <w:sz w:val="18"/>
        </w:rPr>
        <w:fldChar w:fldCharType="end"/>
      </w:r>
      <w:r>
        <w:rPr>
          <w:rFonts w:eastAsia="宋体" w:cs="宋体" w:hint="eastAsia"/>
          <w:kern w:val="0"/>
          <w:sz w:val="18"/>
        </w:rPr>
        <w:t>因此，本章仅涉及</w:t>
      </w:r>
      <w:r>
        <w:rPr>
          <w:rFonts w:eastAsia="Arial" w:cs="Arial"/>
          <w:kern w:val="0"/>
          <w:sz w:val="18"/>
        </w:rPr>
        <w:t xml:space="preserve"> LCIA </w:t>
      </w:r>
      <w:r>
        <w:rPr>
          <w:rFonts w:eastAsia="宋体" w:cs="宋体" w:hint="eastAsia"/>
          <w:kern w:val="0"/>
          <w:sz w:val="18"/>
        </w:rPr>
        <w:t>结果的计算。</w:t>
      </w:r>
    </w:p>
    <w:p w14:paraId="17B87CA3" w14:textId="77777777" w:rsidR="00D16BE9" w:rsidRDefault="00AC4FA2">
      <w:pPr>
        <w:pStyle w:val="a8"/>
        <w:spacing w:line="300" w:lineRule="auto"/>
        <w:ind w:firstLineChars="200" w:firstLine="361"/>
        <w:jc w:val="both"/>
        <w:rPr>
          <w:rFonts w:cs="宋体"/>
          <w:sz w:val="18"/>
          <w:lang w:eastAsia="zh-CN"/>
        </w:rPr>
      </w:pPr>
      <w:r>
        <w:rPr>
          <w:b/>
          <w:color w:val="000080"/>
          <w:sz w:val="18"/>
          <w:vertAlign w:val="superscript"/>
          <w:lang w:eastAsia="zh-CN"/>
        </w:rPr>
        <w:t>185</w:t>
      </w:r>
      <w:r>
        <w:rPr>
          <w:sz w:val="18"/>
          <w:lang w:eastAsia="zh-CN"/>
        </w:rPr>
        <w:t xml:space="preserve">ISO 14044 </w:t>
      </w:r>
      <w:r>
        <w:rPr>
          <w:rFonts w:cs="宋体" w:hint="eastAsia"/>
          <w:sz w:val="18"/>
          <w:lang w:eastAsia="zh-CN"/>
        </w:rPr>
        <w:t>还预见了一个可选的</w:t>
      </w:r>
      <w:r>
        <w:rPr>
          <w:sz w:val="18"/>
          <w:lang w:eastAsia="zh-CN"/>
        </w:rPr>
        <w:t xml:space="preserve"> "</w:t>
      </w:r>
      <w:r>
        <w:rPr>
          <w:rFonts w:cs="宋体" w:hint="eastAsia"/>
          <w:sz w:val="18"/>
          <w:lang w:eastAsia="zh-CN"/>
        </w:rPr>
        <w:t>分组</w:t>
      </w:r>
      <w:r>
        <w:rPr>
          <w:sz w:val="18"/>
          <w:lang w:eastAsia="zh-CN"/>
        </w:rPr>
        <w:t xml:space="preserve"> "</w:t>
      </w:r>
      <w:r>
        <w:rPr>
          <w:rFonts w:cs="宋体" w:hint="eastAsia"/>
          <w:sz w:val="18"/>
          <w:lang w:eastAsia="zh-CN"/>
        </w:rPr>
        <w:t>步骤。这里没有给出具体建议。如果决定采用分组步骤，则可采用</w:t>
      </w:r>
      <w:r>
        <w:rPr>
          <w:sz w:val="18"/>
          <w:lang w:eastAsia="zh-CN"/>
        </w:rPr>
        <w:t xml:space="preserve"> ISO 1444 </w:t>
      </w:r>
      <w:r>
        <w:rPr>
          <w:rFonts w:cs="宋体" w:hint="eastAsia"/>
          <w:sz w:val="18"/>
          <w:lang w:eastAsia="zh-CN"/>
        </w:rPr>
        <w:t>的规定。</w:t>
      </w:r>
      <w:r>
        <w:rPr>
          <w:rFonts w:cs="宋体" w:hint="eastAsia"/>
          <w:sz w:val="18"/>
          <w:lang w:eastAsia="zh-CN"/>
        </w:rPr>
        <w:br w:type="page"/>
      </w:r>
    </w:p>
    <w:p w14:paraId="1B9232EA" w14:textId="77777777" w:rsidR="00D16BE9" w:rsidRDefault="00AC4FA2">
      <w:pPr>
        <w:widowControl w:val="0"/>
        <w:autoSpaceDE w:val="0"/>
        <w:autoSpaceDN w:val="0"/>
        <w:spacing w:line="300" w:lineRule="auto"/>
        <w:ind w:firstLine="420"/>
        <w:rPr>
          <w:rFonts w:eastAsia="Arial" w:cs="Arial"/>
          <w:kern w:val="0"/>
          <w:szCs w:val="21"/>
        </w:rPr>
      </w:pPr>
      <w:r>
        <w:rPr>
          <w:rFonts w:eastAsia="Arial" w:cs="Arial"/>
          <w:kern w:val="0"/>
          <w:szCs w:val="21"/>
        </w:rPr>
        <w:lastRenderedPageBreak/>
        <w:t xml:space="preserve">LCIA </w:t>
      </w:r>
      <w:r>
        <w:rPr>
          <w:rFonts w:eastAsia="宋体" w:cs="宋体" w:hint="eastAsia"/>
          <w:kern w:val="0"/>
          <w:szCs w:val="21"/>
        </w:rPr>
        <w:t>阶段为</w:t>
      </w:r>
      <w:r>
        <w:rPr>
          <w:rFonts w:eastAsia="Arial" w:cs="Arial"/>
          <w:kern w:val="0"/>
          <w:szCs w:val="21"/>
        </w:rPr>
        <w:t xml:space="preserve"> LCI/LCA </w:t>
      </w:r>
      <w:r>
        <w:rPr>
          <w:rFonts w:eastAsia="宋体" w:cs="宋体" w:hint="eastAsia"/>
          <w:spacing w:val="-2"/>
          <w:kern w:val="0"/>
          <w:szCs w:val="21"/>
        </w:rPr>
        <w:t>研究</w:t>
      </w:r>
      <w:r>
        <w:rPr>
          <w:rFonts w:eastAsia="宋体" w:cs="宋体" w:hint="eastAsia"/>
          <w:kern w:val="0"/>
          <w:szCs w:val="21"/>
        </w:rPr>
        <w:t>的解释阶段准备了额外的资料</w:t>
      </w:r>
      <w:r>
        <w:rPr>
          <w:rFonts w:eastAsia="宋体" w:cs="宋体" w:hint="eastAsia"/>
          <w:spacing w:val="-2"/>
          <w:kern w:val="0"/>
          <w:szCs w:val="21"/>
        </w:rPr>
        <w:t>。</w:t>
      </w:r>
    </w:p>
    <w:p w14:paraId="52B7E93D" w14:textId="77777777" w:rsidR="00D16BE9" w:rsidRDefault="00AC4FA2">
      <w:pPr>
        <w:widowControl w:val="0"/>
        <w:autoSpaceDE w:val="0"/>
        <w:autoSpaceDN w:val="0"/>
        <w:spacing w:line="300" w:lineRule="auto"/>
        <w:ind w:firstLine="422"/>
        <w:rPr>
          <w:rFonts w:eastAsia="Arial" w:cs="Arial"/>
          <w:b/>
          <w:bCs/>
          <w:kern w:val="0"/>
          <w:szCs w:val="21"/>
        </w:rPr>
      </w:pPr>
      <w:r>
        <w:rPr>
          <w:rFonts w:eastAsia="宋体" w:cs="宋体" w:hint="eastAsia"/>
          <w:b/>
          <w:bCs/>
          <w:kern w:val="0"/>
          <w:szCs w:val="21"/>
        </w:rPr>
        <w:t>影响评估、归一化和应用截止</w:t>
      </w:r>
      <w:r>
        <w:rPr>
          <w:rFonts w:eastAsia="宋体" w:cs="宋体" w:hint="eastAsia"/>
          <w:b/>
          <w:bCs/>
          <w:spacing w:val="-2"/>
          <w:kern w:val="0"/>
          <w:szCs w:val="21"/>
        </w:rPr>
        <w:t>标准</w:t>
      </w:r>
      <w:r>
        <w:rPr>
          <w:rFonts w:eastAsia="宋体" w:cs="宋体" w:hint="eastAsia"/>
          <w:b/>
          <w:bCs/>
          <w:kern w:val="0"/>
          <w:szCs w:val="21"/>
        </w:rPr>
        <w:t>的权重</w:t>
      </w:r>
    </w:p>
    <w:p w14:paraId="747BA5C5" w14:textId="77777777" w:rsidR="00D16BE9" w:rsidRDefault="00AC4FA2">
      <w:pPr>
        <w:widowControl w:val="0"/>
        <w:autoSpaceDE w:val="0"/>
        <w:autoSpaceDN w:val="0"/>
        <w:spacing w:line="300" w:lineRule="auto"/>
        <w:ind w:firstLine="420"/>
        <w:rPr>
          <w:rFonts w:eastAsia="Arial" w:cs="Arial"/>
          <w:kern w:val="0"/>
          <w:szCs w:val="21"/>
        </w:rPr>
      </w:pPr>
      <w:r>
        <w:rPr>
          <w:rFonts w:eastAsia="宋体" w:cs="宋体" w:hint="eastAsia"/>
          <w:kern w:val="0"/>
          <w:szCs w:val="21"/>
        </w:rPr>
        <w:t>请注意，即使</w:t>
      </w:r>
      <w:r>
        <w:rPr>
          <w:rFonts w:eastAsia="Arial" w:cs="Arial"/>
          <w:kern w:val="0"/>
          <w:szCs w:val="21"/>
        </w:rPr>
        <w:t xml:space="preserve"> LCI/LCA </w:t>
      </w:r>
      <w:r>
        <w:rPr>
          <w:rFonts w:eastAsia="宋体" w:cs="宋体" w:hint="eastAsia"/>
          <w:kern w:val="0"/>
          <w:szCs w:val="21"/>
        </w:rPr>
        <w:t>研究的应用不需要报告任何影响评估结果</w:t>
      </w:r>
      <w:r>
        <w:rPr>
          <w:rFonts w:eastAsia="宋体" w:cs="宋体" w:hint="eastAsia"/>
          <w:color w:val="808080"/>
          <w:kern w:val="0"/>
          <w:szCs w:val="21"/>
        </w:rPr>
        <w:t>（例如，在为特定产品开发</w:t>
      </w:r>
      <w:r>
        <w:rPr>
          <w:rFonts w:eastAsia="Arial" w:cs="Arial"/>
          <w:color w:val="808080"/>
          <w:kern w:val="0"/>
          <w:szCs w:val="21"/>
        </w:rPr>
        <w:t xml:space="preserve"> "</w:t>
      </w:r>
      <w:r>
        <w:rPr>
          <w:rFonts w:eastAsia="宋体" w:cs="宋体" w:hint="eastAsia"/>
          <w:color w:val="808080"/>
          <w:kern w:val="0"/>
          <w:szCs w:val="21"/>
        </w:rPr>
        <w:t>从摇篮到终点</w:t>
      </w:r>
      <w:r>
        <w:rPr>
          <w:rFonts w:eastAsia="Arial" w:cs="Arial"/>
          <w:color w:val="808080"/>
          <w:kern w:val="0"/>
          <w:szCs w:val="21"/>
        </w:rPr>
        <w:t xml:space="preserve"> "LCI </w:t>
      </w:r>
      <w:r>
        <w:rPr>
          <w:rFonts w:eastAsia="宋体" w:cs="宋体" w:hint="eastAsia"/>
          <w:color w:val="808080"/>
          <w:kern w:val="0"/>
          <w:szCs w:val="21"/>
        </w:rPr>
        <w:t>结果数据集以供客户参考时）</w:t>
      </w:r>
      <w:r>
        <w:rPr>
          <w:rFonts w:eastAsia="宋体" w:cs="宋体" w:hint="eastAsia"/>
          <w:kern w:val="0"/>
          <w:szCs w:val="21"/>
        </w:rPr>
        <w:t>，作为</w:t>
      </w:r>
      <w:r>
        <w:rPr>
          <w:rFonts w:eastAsia="Arial" w:cs="Arial"/>
          <w:kern w:val="0"/>
          <w:szCs w:val="21"/>
        </w:rPr>
        <w:t xml:space="preserve"> LCI/LCA </w:t>
      </w:r>
      <w:r>
        <w:rPr>
          <w:rFonts w:eastAsia="宋体" w:cs="宋体" w:hint="eastAsia"/>
          <w:kern w:val="0"/>
          <w:szCs w:val="21"/>
        </w:rPr>
        <w:t>研究的一部分，对数据集进行影响评估仍然是有意义的：这是因为生命周期评估（</w:t>
      </w:r>
      <w:r>
        <w:rPr>
          <w:rFonts w:eastAsia="Arial" w:cs="Arial"/>
          <w:kern w:val="0"/>
          <w:szCs w:val="21"/>
        </w:rPr>
        <w:t>LCA</w:t>
      </w:r>
      <w:r>
        <w:rPr>
          <w:rFonts w:eastAsia="宋体" w:cs="宋体" w:hint="eastAsia"/>
          <w:kern w:val="0"/>
          <w:szCs w:val="21"/>
        </w:rPr>
        <w:t>）采用的是迭代方法，</w:t>
      </w:r>
      <w:r>
        <w:rPr>
          <w:rFonts w:eastAsia="Arial" w:cs="Arial"/>
          <w:kern w:val="0"/>
          <w:szCs w:val="21"/>
        </w:rPr>
        <w:t xml:space="preserve">LCI </w:t>
      </w:r>
      <w:r>
        <w:rPr>
          <w:rFonts w:eastAsia="宋体" w:cs="宋体" w:hint="eastAsia"/>
          <w:kern w:val="0"/>
          <w:szCs w:val="21"/>
        </w:rPr>
        <w:t>数据集的完整度和精确度（截止标准）是根据</w:t>
      </w:r>
      <w:r>
        <w:rPr>
          <w:rFonts w:eastAsia="Arial" w:cs="Arial"/>
          <w:kern w:val="0"/>
          <w:szCs w:val="21"/>
        </w:rPr>
        <w:t xml:space="preserve"> LCIA </w:t>
      </w:r>
      <w:r>
        <w:rPr>
          <w:rFonts w:eastAsia="宋体" w:cs="宋体" w:hint="eastAsia"/>
          <w:kern w:val="0"/>
          <w:szCs w:val="21"/>
        </w:rPr>
        <w:t>结果来判断的。</w:t>
      </w:r>
    </w:p>
    <w:p w14:paraId="469363E3" w14:textId="77777777" w:rsidR="00D16BE9" w:rsidRDefault="00AC4FA2">
      <w:pPr>
        <w:widowControl w:val="0"/>
        <w:autoSpaceDE w:val="0"/>
        <w:autoSpaceDN w:val="0"/>
        <w:spacing w:line="300" w:lineRule="auto"/>
        <w:ind w:firstLine="420"/>
        <w:rPr>
          <w:rFonts w:eastAsia="Arial" w:cs="Arial"/>
          <w:kern w:val="0"/>
          <w:szCs w:val="21"/>
        </w:rPr>
      </w:pPr>
      <w:r>
        <w:rPr>
          <w:rFonts w:eastAsia="宋体" w:cs="宋体" w:hint="eastAsia"/>
          <w:kern w:val="0"/>
          <w:szCs w:val="21"/>
        </w:rPr>
        <w:t>因此，作为逐步改进清单数据的一部分，</w:t>
      </w:r>
      <w:r>
        <w:rPr>
          <w:rFonts w:eastAsia="Arial" w:cs="Arial"/>
          <w:kern w:val="0"/>
          <w:szCs w:val="21"/>
        </w:rPr>
        <w:t xml:space="preserve">LCIA </w:t>
      </w:r>
      <w:r>
        <w:rPr>
          <w:rFonts w:eastAsia="宋体" w:cs="宋体" w:hint="eastAsia"/>
          <w:kern w:val="0"/>
          <w:szCs w:val="21"/>
        </w:rPr>
        <w:t>结果也是进行敏感性分析的基础，以支持确定主要的基本流量和造成基本流的过程。如果决定根据</w:t>
      </w:r>
      <w:r>
        <w:rPr>
          <w:rFonts w:eastAsia="Arial" w:cs="Arial"/>
          <w:kern w:val="0"/>
          <w:szCs w:val="21"/>
        </w:rPr>
        <w:t xml:space="preserve"> LCIA </w:t>
      </w:r>
      <w:r>
        <w:rPr>
          <w:rFonts w:eastAsia="宋体" w:cs="宋体" w:hint="eastAsia"/>
          <w:kern w:val="0"/>
          <w:szCs w:val="21"/>
        </w:rPr>
        <w:t>结果的规范化和加权来执行截止标准，这可能包括使用规范化和加权。</w:t>
      </w:r>
    </w:p>
    <w:p w14:paraId="1F6BD5E8" w14:textId="77777777" w:rsidR="00D16BE9" w:rsidRDefault="00AC4FA2">
      <w:pPr>
        <w:widowControl w:val="0"/>
        <w:autoSpaceDE w:val="0"/>
        <w:autoSpaceDN w:val="0"/>
        <w:spacing w:line="300" w:lineRule="auto"/>
        <w:ind w:firstLine="422"/>
        <w:rPr>
          <w:rFonts w:eastAsia="Arial" w:cs="Arial"/>
          <w:b/>
          <w:bCs/>
          <w:kern w:val="0"/>
          <w:szCs w:val="21"/>
        </w:rPr>
      </w:pPr>
      <w:r>
        <w:rPr>
          <w:rFonts w:eastAsia="宋体" w:cs="宋体" w:hint="eastAsia"/>
          <w:b/>
          <w:bCs/>
          <w:kern w:val="0"/>
          <w:szCs w:val="21"/>
        </w:rPr>
        <w:t>比较</w:t>
      </w:r>
      <w:r>
        <w:rPr>
          <w:rFonts w:eastAsia="宋体" w:cs="宋体" w:hint="eastAsia"/>
          <w:b/>
          <w:bCs/>
          <w:spacing w:val="-2"/>
          <w:kern w:val="0"/>
          <w:szCs w:val="21"/>
        </w:rPr>
        <w:t>研究</w:t>
      </w:r>
      <w:r>
        <w:rPr>
          <w:rFonts w:eastAsia="宋体" w:cs="宋体" w:hint="eastAsia"/>
          <w:b/>
          <w:bCs/>
          <w:kern w:val="0"/>
          <w:szCs w:val="21"/>
        </w:rPr>
        <w:t>中的</w:t>
      </w:r>
      <w:r>
        <w:rPr>
          <w:rFonts w:eastAsia="Arial" w:cs="Arial"/>
          <w:b/>
          <w:bCs/>
          <w:kern w:val="0"/>
          <w:szCs w:val="21"/>
        </w:rPr>
        <w:t xml:space="preserve"> LCIA</w:t>
      </w:r>
    </w:p>
    <w:p w14:paraId="06F9E1FA" w14:textId="77777777" w:rsidR="00D16BE9" w:rsidRDefault="00AC4FA2">
      <w:pPr>
        <w:widowControl w:val="0"/>
        <w:autoSpaceDE w:val="0"/>
        <w:autoSpaceDN w:val="0"/>
        <w:spacing w:line="300" w:lineRule="auto"/>
        <w:ind w:firstLine="420"/>
        <w:rPr>
          <w:rFonts w:eastAsia="Arial" w:cs="Arial"/>
          <w:kern w:val="0"/>
          <w:szCs w:val="21"/>
        </w:rPr>
      </w:pPr>
      <w:r>
        <w:rPr>
          <w:rFonts w:eastAsia="宋体" w:cs="宋体" w:hint="eastAsia"/>
          <w:kern w:val="0"/>
          <w:szCs w:val="21"/>
        </w:rPr>
        <w:t>在生命周期评估比较研究中，还必须进行影响评估，计算作为解释阶段基础的重要组成部分的</w:t>
      </w:r>
      <w:r>
        <w:rPr>
          <w:rFonts w:eastAsia="Arial" w:cs="Arial"/>
          <w:kern w:val="0"/>
          <w:szCs w:val="21"/>
        </w:rPr>
        <w:t xml:space="preserve"> LCIA </w:t>
      </w:r>
      <w:r>
        <w:rPr>
          <w:rFonts w:eastAsia="宋体" w:cs="宋体" w:hint="eastAsia"/>
          <w:kern w:val="0"/>
          <w:szCs w:val="21"/>
        </w:rPr>
        <w:t>最终结果，而且结论和建议必须以</w:t>
      </w:r>
      <w:r>
        <w:rPr>
          <w:rFonts w:eastAsia="Arial" w:cs="Arial"/>
          <w:kern w:val="0"/>
          <w:szCs w:val="21"/>
        </w:rPr>
        <w:t xml:space="preserve"> LCIA </w:t>
      </w:r>
      <w:r>
        <w:rPr>
          <w:rFonts w:eastAsia="宋体" w:cs="宋体" w:hint="eastAsia"/>
          <w:kern w:val="0"/>
          <w:szCs w:val="21"/>
        </w:rPr>
        <w:t>结果为基础。</w:t>
      </w:r>
    </w:p>
    <w:p w14:paraId="3B5EEC3E" w14:textId="77777777" w:rsidR="00D16BE9" w:rsidRDefault="00AC4FA2">
      <w:pPr>
        <w:widowControl w:val="0"/>
        <w:autoSpaceDE w:val="0"/>
        <w:autoSpaceDN w:val="0"/>
        <w:spacing w:line="300" w:lineRule="auto"/>
        <w:ind w:firstLine="422"/>
        <w:rPr>
          <w:rFonts w:eastAsia="Arial" w:cs="Arial"/>
          <w:b/>
          <w:bCs/>
          <w:kern w:val="0"/>
          <w:szCs w:val="21"/>
        </w:rPr>
      </w:pPr>
      <w:r>
        <w:rPr>
          <w:rFonts w:eastAsia="宋体" w:cs="宋体" w:hint="eastAsia"/>
          <w:b/>
          <w:bCs/>
          <w:kern w:val="0"/>
          <w:szCs w:val="21"/>
        </w:rPr>
        <w:t>表达</w:t>
      </w:r>
      <w:r>
        <w:rPr>
          <w:rFonts w:eastAsia="Arial" w:cs="Arial"/>
          <w:b/>
          <w:bCs/>
          <w:kern w:val="0"/>
          <w:szCs w:val="21"/>
        </w:rPr>
        <w:t xml:space="preserve"> LCIA </w:t>
      </w:r>
      <w:r>
        <w:rPr>
          <w:rFonts w:eastAsia="宋体" w:cs="宋体" w:hint="eastAsia"/>
          <w:b/>
          <w:bCs/>
          <w:spacing w:val="-2"/>
          <w:kern w:val="0"/>
          <w:szCs w:val="21"/>
        </w:rPr>
        <w:t>结果</w:t>
      </w:r>
    </w:p>
    <w:p w14:paraId="4399D7BF" w14:textId="77777777" w:rsidR="00D16BE9" w:rsidRDefault="00AC4FA2">
      <w:pPr>
        <w:widowControl w:val="0"/>
        <w:autoSpaceDE w:val="0"/>
        <w:autoSpaceDN w:val="0"/>
        <w:spacing w:line="300" w:lineRule="auto"/>
        <w:ind w:firstLine="420"/>
        <w:rPr>
          <w:rFonts w:eastAsia="Arial" w:cs="Arial"/>
          <w:kern w:val="0"/>
          <w:szCs w:val="21"/>
        </w:rPr>
      </w:pPr>
      <w:r>
        <w:rPr>
          <w:rFonts w:eastAsia="宋体" w:cs="宋体" w:hint="eastAsia"/>
          <w:kern w:val="0"/>
          <w:szCs w:val="21"/>
        </w:rPr>
        <w:t>如果是中点水平指标，单个影响类别的</w:t>
      </w:r>
      <w:r>
        <w:rPr>
          <w:rFonts w:eastAsia="Arial" w:cs="Arial"/>
          <w:kern w:val="0"/>
          <w:szCs w:val="21"/>
        </w:rPr>
        <w:t xml:space="preserve"> LCIA </w:t>
      </w:r>
      <w:r>
        <w:rPr>
          <w:rFonts w:eastAsia="宋体" w:cs="宋体" w:hint="eastAsia"/>
          <w:kern w:val="0"/>
          <w:szCs w:val="21"/>
        </w:rPr>
        <w:t>结果通常用等值表示（如全球变暖潜能值</w:t>
      </w:r>
      <w:r>
        <w:rPr>
          <w:rFonts w:eastAsia="Arial" w:cs="Arial"/>
          <w:kern w:val="0"/>
          <w:szCs w:val="21"/>
        </w:rPr>
        <w:t xml:space="preserve"> GWP </w:t>
      </w:r>
      <w:r>
        <w:rPr>
          <w:rFonts w:eastAsia="宋体" w:cs="宋体" w:hint="eastAsia"/>
          <w:kern w:val="0"/>
          <w:szCs w:val="21"/>
        </w:rPr>
        <w:t>的千克</w:t>
      </w:r>
      <w:r>
        <w:rPr>
          <w:rFonts w:eastAsia="Arial" w:cs="Arial"/>
          <w:kern w:val="0"/>
          <w:szCs w:val="21"/>
        </w:rPr>
        <w:t xml:space="preserve"> CO</w:t>
      </w:r>
      <w:r>
        <w:rPr>
          <w:rFonts w:eastAsia="Arial" w:cs="Arial"/>
          <w:kern w:val="0"/>
          <w:szCs w:val="21"/>
          <w:vertAlign w:val="subscript"/>
        </w:rPr>
        <w:t>2</w:t>
      </w:r>
      <w:r>
        <w:rPr>
          <w:rFonts w:eastAsia="Arial" w:cs="Arial"/>
          <w:kern w:val="0"/>
          <w:szCs w:val="21"/>
        </w:rPr>
        <w:t xml:space="preserve"> -</w:t>
      </w:r>
      <w:r>
        <w:rPr>
          <w:rFonts w:eastAsia="宋体" w:cs="宋体" w:hint="eastAsia"/>
          <w:kern w:val="0"/>
          <w:szCs w:val="21"/>
        </w:rPr>
        <w:t>等值），如果是终点水平指标，则用损害值表示（如人类健康的</w:t>
      </w:r>
      <w:r>
        <w:rPr>
          <w:rFonts w:eastAsia="Arial" w:cs="Arial"/>
          <w:kern w:val="0"/>
          <w:szCs w:val="21"/>
        </w:rPr>
        <w:t xml:space="preserve"> DALYs</w:t>
      </w:r>
      <w:r>
        <w:rPr>
          <w:rFonts w:eastAsia="宋体" w:cs="宋体" w:hint="eastAsia"/>
          <w:kern w:val="0"/>
          <w:szCs w:val="21"/>
        </w:rPr>
        <w:t>，自然环境</w:t>
      </w:r>
      <w:r>
        <w:rPr>
          <w:rFonts w:eastAsia="Arial" w:cs="Arial"/>
          <w:kern w:val="0"/>
          <w:szCs w:val="21"/>
        </w:rPr>
        <w:t>/</w:t>
      </w:r>
      <w:r>
        <w:rPr>
          <w:rFonts w:eastAsia="宋体" w:cs="宋体" w:hint="eastAsia"/>
          <w:kern w:val="0"/>
          <w:szCs w:val="21"/>
        </w:rPr>
        <w:t>物种多样性影响的</w:t>
      </w:r>
      <w:r>
        <w:rPr>
          <w:rFonts w:eastAsia="Arial" w:cs="Arial"/>
          <w:kern w:val="0"/>
          <w:szCs w:val="21"/>
        </w:rPr>
        <w:t xml:space="preserve"> PDF*m</w:t>
      </w:r>
      <w:r>
        <w:rPr>
          <w:rFonts w:eastAsia="Arial" w:cs="Arial"/>
          <w:kern w:val="0"/>
          <w:szCs w:val="21"/>
          <w:vertAlign w:val="superscript"/>
        </w:rPr>
        <w:t>2</w:t>
      </w:r>
      <w:r>
        <w:rPr>
          <w:rFonts w:eastAsia="Arial" w:cs="Arial"/>
          <w:kern w:val="0"/>
          <w:szCs w:val="21"/>
        </w:rPr>
        <w:t xml:space="preserve"> *a</w:t>
      </w:r>
      <w:r>
        <w:rPr>
          <w:rFonts w:eastAsia="宋体" w:cs="宋体" w:hint="eastAsia"/>
          <w:kern w:val="0"/>
          <w:szCs w:val="21"/>
        </w:rPr>
        <w:t>）</w:t>
      </w:r>
      <w:r>
        <w:rPr>
          <w:rFonts w:eastAsia="Arial" w:cs="Arial"/>
          <w:b/>
          <w:color w:val="000080"/>
          <w:kern w:val="0"/>
          <w:szCs w:val="21"/>
          <w:vertAlign w:val="superscript"/>
        </w:rPr>
        <w:t>186</w:t>
      </w:r>
      <w:r>
        <w:rPr>
          <w:rFonts w:eastAsia="Arial" w:cs="Arial"/>
          <w:kern w:val="0"/>
          <w:szCs w:val="21"/>
        </w:rPr>
        <w:t xml:space="preserve"> </w:t>
      </w:r>
      <w:r>
        <w:rPr>
          <w:rFonts w:eastAsia="宋体" w:cs="宋体" w:hint="eastAsia"/>
          <w:kern w:val="0"/>
          <w:szCs w:val="21"/>
        </w:rPr>
        <w:t>。请注意，上述三个例子的正式测量单位分别是</w:t>
      </w:r>
      <w:r>
        <w:rPr>
          <w:rFonts w:eastAsia="Arial" w:cs="Arial"/>
          <w:kern w:val="0"/>
          <w:szCs w:val="21"/>
        </w:rPr>
        <w:t xml:space="preserve"> kg</w:t>
      </w:r>
      <w:r>
        <w:rPr>
          <w:rFonts w:eastAsia="宋体" w:cs="宋体" w:hint="eastAsia"/>
          <w:kern w:val="0"/>
          <w:szCs w:val="21"/>
        </w:rPr>
        <w:t>、</w:t>
      </w:r>
      <w:r>
        <w:rPr>
          <w:rFonts w:eastAsia="Arial" w:cs="Arial"/>
          <w:kern w:val="0"/>
          <w:szCs w:val="21"/>
        </w:rPr>
        <w:t xml:space="preserve">a </w:t>
      </w:r>
      <w:r>
        <w:rPr>
          <w:rFonts w:eastAsia="宋体" w:cs="宋体" w:hint="eastAsia"/>
          <w:kern w:val="0"/>
          <w:szCs w:val="21"/>
        </w:rPr>
        <w:t>和</w:t>
      </w:r>
      <w:r>
        <w:rPr>
          <w:rFonts w:eastAsia="Arial" w:cs="Arial"/>
          <w:kern w:val="0"/>
          <w:szCs w:val="21"/>
        </w:rPr>
        <w:t xml:space="preserve"> m2*a</w:t>
      </w:r>
      <w:r>
        <w:rPr>
          <w:rFonts w:eastAsia="宋体" w:cs="宋体" w:hint="eastAsia"/>
          <w:kern w:val="0"/>
          <w:szCs w:val="21"/>
        </w:rPr>
        <w:t>，而为了更好地交流，最广泛使用的是最初命名的表达方式。</w:t>
      </w:r>
    </w:p>
    <w:p w14:paraId="7FF69053" w14:textId="77777777" w:rsidR="00D16BE9" w:rsidRDefault="00D16BE9">
      <w:pPr>
        <w:widowControl w:val="0"/>
        <w:autoSpaceDE w:val="0"/>
        <w:autoSpaceDN w:val="0"/>
        <w:spacing w:line="300" w:lineRule="auto"/>
        <w:ind w:firstLine="480"/>
        <w:jc w:val="left"/>
        <w:rPr>
          <w:rFonts w:eastAsia="Arial" w:cs="Arial"/>
          <w:kern w:val="0"/>
          <w:sz w:val="24"/>
          <w:szCs w:val="21"/>
        </w:rPr>
      </w:pPr>
    </w:p>
    <w:p w14:paraId="310BCD78" w14:textId="77777777" w:rsidR="00D16BE9" w:rsidRDefault="00AC4FA2">
      <w:pPr>
        <w:widowControl w:val="0"/>
        <w:tabs>
          <w:tab w:val="left" w:pos="1093"/>
          <w:tab w:val="left" w:pos="1094"/>
        </w:tabs>
        <w:autoSpaceDE w:val="0"/>
        <w:autoSpaceDN w:val="0"/>
        <w:spacing w:line="300" w:lineRule="auto"/>
        <w:ind w:firstLine="562"/>
        <w:jc w:val="left"/>
        <w:outlineLvl w:val="1"/>
        <w:rPr>
          <w:rFonts w:eastAsia="Arial" w:cs="Arial"/>
          <w:b/>
          <w:bCs/>
          <w:kern w:val="0"/>
          <w:sz w:val="28"/>
          <w:szCs w:val="28"/>
        </w:rPr>
      </w:pPr>
      <w:bookmarkStart w:id="140" w:name="_bookmark297"/>
      <w:bookmarkEnd w:id="140"/>
      <w:r>
        <w:rPr>
          <w:rFonts w:cs="Arial" w:hint="eastAsia"/>
          <w:b/>
          <w:bCs/>
          <w:kern w:val="0"/>
          <w:sz w:val="28"/>
          <w:szCs w:val="28"/>
        </w:rPr>
        <w:t xml:space="preserve">8.2 </w:t>
      </w:r>
      <w:r>
        <w:rPr>
          <w:rFonts w:eastAsia="Arial" w:cs="Arial"/>
          <w:b/>
          <w:bCs/>
          <w:kern w:val="0"/>
          <w:sz w:val="28"/>
          <w:szCs w:val="28"/>
        </w:rPr>
        <w:t xml:space="preserve">LCIA </w:t>
      </w:r>
      <w:r>
        <w:rPr>
          <w:rFonts w:eastAsia="宋体" w:cs="宋体" w:hint="eastAsia"/>
          <w:b/>
          <w:bCs/>
          <w:spacing w:val="-2"/>
          <w:kern w:val="0"/>
          <w:sz w:val="28"/>
          <w:szCs w:val="28"/>
        </w:rPr>
        <w:t>结果</w:t>
      </w:r>
      <w:r>
        <w:rPr>
          <w:rFonts w:eastAsia="宋体" w:cs="宋体" w:hint="eastAsia"/>
          <w:b/>
          <w:bCs/>
          <w:kern w:val="0"/>
          <w:sz w:val="28"/>
          <w:szCs w:val="28"/>
        </w:rPr>
        <w:t>的计算</w:t>
      </w:r>
    </w:p>
    <w:p w14:paraId="2CD63E40" w14:textId="77777777" w:rsidR="00D16BE9" w:rsidRDefault="00AC4FA2">
      <w:pPr>
        <w:widowControl w:val="0"/>
        <w:autoSpaceDE w:val="0"/>
        <w:autoSpaceDN w:val="0"/>
        <w:spacing w:line="300" w:lineRule="auto"/>
        <w:ind w:firstLine="360"/>
        <w:rPr>
          <w:rFonts w:cs="Arial"/>
          <w:kern w:val="0"/>
          <w:sz w:val="18"/>
          <w:szCs w:val="24"/>
        </w:rPr>
      </w:pPr>
      <w:r>
        <w:rPr>
          <w:rFonts w:eastAsia="Arial" w:cs="Arial"/>
          <w:color w:val="0000FF"/>
          <w:kern w:val="0"/>
          <w:sz w:val="18"/>
          <w:szCs w:val="24"/>
        </w:rPr>
        <w:t>(</w:t>
      </w:r>
      <w:r>
        <w:rPr>
          <w:rFonts w:eastAsia="宋体" w:cs="宋体" w:hint="eastAsia"/>
          <w:color w:val="0000FF"/>
          <w:kern w:val="0"/>
          <w:sz w:val="18"/>
          <w:szCs w:val="24"/>
        </w:rPr>
        <w:t>参考</w:t>
      </w:r>
      <w:r>
        <w:rPr>
          <w:rFonts w:eastAsia="Arial" w:cs="Arial"/>
          <w:color w:val="0000FF"/>
          <w:kern w:val="0"/>
          <w:sz w:val="18"/>
          <w:szCs w:val="24"/>
        </w:rPr>
        <w:t xml:space="preserve"> ISO 14044:2006 </w:t>
      </w:r>
      <w:r>
        <w:rPr>
          <w:rFonts w:eastAsia="宋体" w:cs="宋体" w:hint="eastAsia"/>
          <w:color w:val="0000FF"/>
          <w:kern w:val="0"/>
          <w:sz w:val="18"/>
          <w:szCs w:val="24"/>
        </w:rPr>
        <w:t>第</w:t>
      </w:r>
      <w:r>
        <w:rPr>
          <w:rFonts w:eastAsia="Arial" w:cs="Arial"/>
          <w:color w:val="0000FF"/>
          <w:kern w:val="0"/>
          <w:sz w:val="18"/>
          <w:szCs w:val="24"/>
        </w:rPr>
        <w:t xml:space="preserve"> 4.4.2 </w:t>
      </w:r>
      <w:r>
        <w:rPr>
          <w:rFonts w:eastAsia="宋体" w:cs="宋体" w:hint="eastAsia"/>
          <w:color w:val="0000FF"/>
          <w:kern w:val="0"/>
          <w:sz w:val="18"/>
          <w:szCs w:val="24"/>
        </w:rPr>
        <w:t>和</w:t>
      </w:r>
      <w:r>
        <w:rPr>
          <w:rFonts w:eastAsia="Arial" w:cs="Arial"/>
          <w:color w:val="0000FF"/>
          <w:kern w:val="0"/>
          <w:sz w:val="18"/>
          <w:szCs w:val="24"/>
        </w:rPr>
        <w:t xml:space="preserve"> </w:t>
      </w:r>
      <w:r>
        <w:rPr>
          <w:rFonts w:eastAsia="Arial" w:cs="Arial"/>
          <w:color w:val="0000FF"/>
          <w:spacing w:val="-2"/>
          <w:kern w:val="0"/>
          <w:sz w:val="18"/>
          <w:szCs w:val="24"/>
        </w:rPr>
        <w:t xml:space="preserve">4.4.3 </w:t>
      </w:r>
      <w:r>
        <w:rPr>
          <w:rFonts w:eastAsia="宋体" w:cs="宋体" w:hint="eastAsia"/>
          <w:color w:val="0000FF"/>
          <w:kern w:val="0"/>
          <w:sz w:val="18"/>
          <w:szCs w:val="24"/>
        </w:rPr>
        <w:t>章的内容）</w:t>
      </w:r>
    </w:p>
    <w:p w14:paraId="321EE5EE" w14:textId="77777777" w:rsidR="00D16BE9" w:rsidRDefault="00AC4FA2">
      <w:pPr>
        <w:widowControl w:val="0"/>
        <w:autoSpaceDE w:val="0"/>
        <w:autoSpaceDN w:val="0"/>
        <w:spacing w:line="300" w:lineRule="auto"/>
        <w:ind w:firstLine="422"/>
        <w:rPr>
          <w:rFonts w:eastAsia="Arial" w:cs="Arial"/>
          <w:b/>
          <w:bCs/>
          <w:kern w:val="0"/>
          <w:szCs w:val="21"/>
        </w:rPr>
      </w:pPr>
      <w:r>
        <w:rPr>
          <w:rFonts w:eastAsia="宋体" w:cs="宋体" w:hint="eastAsia"/>
          <w:b/>
          <w:bCs/>
          <w:kern w:val="0"/>
          <w:szCs w:val="21"/>
        </w:rPr>
        <w:t>计算</w:t>
      </w:r>
      <w:r>
        <w:rPr>
          <w:rFonts w:eastAsia="Arial" w:cs="Arial"/>
          <w:b/>
          <w:bCs/>
          <w:kern w:val="0"/>
          <w:szCs w:val="21"/>
        </w:rPr>
        <w:t xml:space="preserve"> LCIA </w:t>
      </w:r>
      <w:r>
        <w:rPr>
          <w:rFonts w:eastAsia="宋体" w:cs="宋体" w:hint="eastAsia"/>
          <w:b/>
          <w:bCs/>
          <w:spacing w:val="-2"/>
          <w:kern w:val="0"/>
          <w:szCs w:val="21"/>
        </w:rPr>
        <w:t>结果</w:t>
      </w:r>
    </w:p>
    <w:p w14:paraId="6667BCA4" w14:textId="77777777" w:rsidR="00D16BE9" w:rsidRDefault="00AC4FA2">
      <w:pPr>
        <w:widowControl w:val="0"/>
        <w:autoSpaceDE w:val="0"/>
        <w:autoSpaceDN w:val="0"/>
        <w:spacing w:line="300" w:lineRule="auto"/>
        <w:ind w:firstLine="420"/>
        <w:rPr>
          <w:rFonts w:eastAsia="Arial" w:cs="Arial"/>
          <w:kern w:val="0"/>
          <w:szCs w:val="21"/>
        </w:rPr>
      </w:pPr>
      <w:r>
        <w:rPr>
          <w:rFonts w:eastAsia="宋体" w:cs="宋体" w:hint="eastAsia"/>
          <w:kern w:val="0"/>
          <w:szCs w:val="21"/>
        </w:rPr>
        <w:t>使用</w:t>
      </w:r>
      <w:r>
        <w:rPr>
          <w:rFonts w:eastAsia="Arial" w:cs="Arial"/>
          <w:kern w:val="0"/>
          <w:szCs w:val="21"/>
        </w:rPr>
        <w:t xml:space="preserve"> LCI/LCA </w:t>
      </w:r>
      <w:r>
        <w:rPr>
          <w:rFonts w:eastAsia="宋体" w:cs="宋体" w:hint="eastAsia"/>
          <w:kern w:val="0"/>
          <w:szCs w:val="21"/>
        </w:rPr>
        <w:t>研究范围阶段</w:t>
      </w:r>
      <w:r>
        <w:rPr>
          <w:rFonts w:eastAsia="Arial" w:cs="Arial"/>
          <w:b/>
          <w:color w:val="000080"/>
          <w:kern w:val="0"/>
          <w:szCs w:val="21"/>
          <w:vertAlign w:val="superscript"/>
        </w:rPr>
        <w:t>187</w:t>
      </w:r>
      <w:r>
        <w:rPr>
          <w:rFonts w:eastAsia="Arial" w:cs="Arial"/>
          <w:kern w:val="0"/>
          <w:szCs w:val="21"/>
        </w:rPr>
        <w:t xml:space="preserve"> </w:t>
      </w:r>
      <w:r>
        <w:rPr>
          <w:rFonts w:eastAsia="宋体" w:cs="宋体" w:hint="eastAsia"/>
          <w:kern w:val="0"/>
          <w:szCs w:val="21"/>
        </w:rPr>
        <w:t>中确定的</w:t>
      </w:r>
      <w:r>
        <w:rPr>
          <w:rFonts w:eastAsia="Arial" w:cs="Arial"/>
          <w:kern w:val="0"/>
          <w:szCs w:val="21"/>
        </w:rPr>
        <w:t xml:space="preserve"> LCIA </w:t>
      </w:r>
      <w:r>
        <w:rPr>
          <w:rFonts w:eastAsia="宋体" w:cs="宋体" w:hint="eastAsia"/>
          <w:kern w:val="0"/>
          <w:szCs w:val="21"/>
        </w:rPr>
        <w:t>方法（第</w:t>
      </w:r>
      <w:r>
        <w:rPr>
          <w:rFonts w:eastAsia="Arial" w:cs="Arial"/>
          <w:kern w:val="0"/>
          <w:szCs w:val="21"/>
        </w:rPr>
        <w:t xml:space="preserve"> </w:t>
      </w:r>
      <w:hyperlink w:anchor="_bookmark122" w:history="1">
        <w:r>
          <w:rPr>
            <w:rFonts w:eastAsia="Arial" w:cs="Arial"/>
            <w:kern w:val="0"/>
            <w:szCs w:val="21"/>
          </w:rPr>
          <w:t>6.7.2</w:t>
        </w:r>
      </w:hyperlink>
      <w:r>
        <w:rPr>
          <w:rFonts w:eastAsia="Arial" w:cs="Arial"/>
          <w:kern w:val="0"/>
          <w:szCs w:val="21"/>
        </w:rPr>
        <w:t xml:space="preserve"> </w:t>
      </w:r>
      <w:r>
        <w:rPr>
          <w:rFonts w:eastAsia="宋体" w:cs="宋体" w:hint="eastAsia"/>
          <w:kern w:val="0"/>
          <w:szCs w:val="21"/>
        </w:rPr>
        <w:t>章），现在要计算</w:t>
      </w:r>
      <w:r>
        <w:rPr>
          <w:rFonts w:eastAsia="Arial" w:cs="Arial"/>
          <w:kern w:val="0"/>
          <w:szCs w:val="21"/>
        </w:rPr>
        <w:t xml:space="preserve"> LCIA </w:t>
      </w:r>
      <w:r>
        <w:rPr>
          <w:rFonts w:eastAsia="宋体" w:cs="宋体" w:hint="eastAsia"/>
          <w:kern w:val="0"/>
          <w:szCs w:val="21"/>
        </w:rPr>
        <w:t>结果。虽然国际标准化组织并没有详细讨论</w:t>
      </w:r>
      <w:r>
        <w:rPr>
          <w:rFonts w:eastAsia="Arial" w:cs="Arial"/>
          <w:kern w:val="0"/>
          <w:szCs w:val="21"/>
        </w:rPr>
        <w:t xml:space="preserve"> LCIA </w:t>
      </w:r>
      <w:r>
        <w:rPr>
          <w:rFonts w:eastAsia="宋体" w:cs="宋体" w:hint="eastAsia"/>
          <w:kern w:val="0"/>
          <w:szCs w:val="21"/>
        </w:rPr>
        <w:t>方法的制定，但它正式确定了清单基本流量与影响评估因子之间的联系，具体如下：</w:t>
      </w:r>
    </w:p>
    <w:p w14:paraId="34BCCFF9" w14:textId="77777777" w:rsidR="00D16BE9" w:rsidRDefault="00AC4FA2">
      <w:pPr>
        <w:widowControl w:val="0"/>
        <w:autoSpaceDE w:val="0"/>
        <w:autoSpaceDN w:val="0"/>
        <w:spacing w:line="300" w:lineRule="auto"/>
        <w:ind w:firstLine="420"/>
        <w:rPr>
          <w:rFonts w:eastAsia="宋体" w:cs="宋体"/>
          <w:spacing w:val="-2"/>
          <w:kern w:val="0"/>
          <w:szCs w:val="21"/>
        </w:rPr>
      </w:pPr>
      <w:r>
        <w:rPr>
          <w:rFonts w:eastAsia="宋体" w:cs="宋体" w:hint="eastAsia"/>
          <w:kern w:val="0"/>
          <w:szCs w:val="21"/>
        </w:rPr>
        <w:t>在中点和</w:t>
      </w:r>
      <w:r>
        <w:rPr>
          <w:rFonts w:eastAsia="Arial" w:cs="Arial"/>
          <w:kern w:val="0"/>
          <w:szCs w:val="21"/>
        </w:rPr>
        <w:t>/</w:t>
      </w:r>
      <w:r>
        <w:rPr>
          <w:rFonts w:eastAsia="宋体" w:cs="宋体" w:hint="eastAsia"/>
          <w:kern w:val="0"/>
          <w:szCs w:val="21"/>
        </w:rPr>
        <w:t>或终点层面进行影响评估时，首先要将基本流量归入一个或多个相关的影响类别。这一步称为</w:t>
      </w:r>
      <w:r>
        <w:rPr>
          <w:rFonts w:eastAsia="Arial" w:cs="Arial"/>
          <w:kern w:val="0"/>
          <w:szCs w:val="21"/>
        </w:rPr>
        <w:t xml:space="preserve"> "</w:t>
      </w:r>
      <w:r>
        <w:rPr>
          <w:rFonts w:eastAsia="宋体" w:cs="宋体" w:hint="eastAsia"/>
          <w:kern w:val="0"/>
          <w:szCs w:val="21"/>
        </w:rPr>
        <w:t>分类</w:t>
      </w:r>
      <w:r>
        <w:rPr>
          <w:rFonts w:eastAsia="Arial" w:cs="Arial"/>
          <w:kern w:val="0"/>
          <w:szCs w:val="21"/>
        </w:rPr>
        <w:t>"</w:t>
      </w:r>
      <w:r>
        <w:rPr>
          <w:rFonts w:eastAsia="宋体" w:cs="宋体" w:hint="eastAsia"/>
          <w:kern w:val="0"/>
          <w:szCs w:val="21"/>
        </w:rPr>
        <w:t>（另见</w:t>
      </w:r>
      <w:r w:rsidR="00000000">
        <w:fldChar w:fldCharType="begin"/>
      </w:r>
      <w:r w:rsidR="00000000">
        <w:instrText>HYPERLINK \l "_bookmark121"</w:instrText>
      </w:r>
      <w:r w:rsidR="00000000">
        <w:fldChar w:fldCharType="separate"/>
      </w:r>
      <w:r>
        <w:rPr>
          <w:rFonts w:eastAsia="宋体" w:cs="宋体" w:hint="eastAsia"/>
          <w:kern w:val="0"/>
          <w:szCs w:val="21"/>
        </w:rPr>
        <w:t>图</w:t>
      </w:r>
      <w:r>
        <w:rPr>
          <w:rFonts w:eastAsia="Arial" w:cs="Arial"/>
          <w:kern w:val="0"/>
          <w:szCs w:val="21"/>
        </w:rPr>
        <w:t xml:space="preserve"> 15</w:t>
      </w:r>
      <w:r w:rsidR="00000000">
        <w:rPr>
          <w:rFonts w:eastAsia="Arial" w:cs="Arial"/>
          <w:kern w:val="0"/>
          <w:szCs w:val="21"/>
        </w:rPr>
        <w:fldChar w:fldCharType="end"/>
      </w:r>
      <w:r>
        <w:rPr>
          <w:rFonts w:eastAsia="宋体" w:cs="宋体" w:hint="eastAsia"/>
          <w:kern w:val="0"/>
          <w:szCs w:val="21"/>
        </w:rPr>
        <w:t>）。然后，将单个基本流量的清单结果与应用</w:t>
      </w:r>
      <w:r>
        <w:rPr>
          <w:rFonts w:eastAsia="Arial" w:cs="Arial"/>
          <w:kern w:val="0"/>
          <w:szCs w:val="21"/>
        </w:rPr>
        <w:t xml:space="preserve"> LCIA </w:t>
      </w:r>
      <w:r>
        <w:rPr>
          <w:rFonts w:eastAsia="宋体" w:cs="宋体" w:hint="eastAsia"/>
          <w:kern w:val="0"/>
          <w:szCs w:val="21"/>
        </w:rPr>
        <w:t>方法得出的相关影响因子进行线性</w:t>
      </w:r>
      <w:r>
        <w:rPr>
          <w:rFonts w:eastAsia="Arial" w:cs="Arial"/>
          <w:b/>
          <w:color w:val="000080"/>
          <w:kern w:val="0"/>
          <w:szCs w:val="21"/>
          <w:vertAlign w:val="superscript"/>
        </w:rPr>
        <w:t>188</w:t>
      </w:r>
      <w:r>
        <w:rPr>
          <w:rFonts w:eastAsia="Arial" w:cs="Arial"/>
          <w:kern w:val="0"/>
          <w:szCs w:val="21"/>
        </w:rPr>
        <w:t xml:space="preserve"> </w:t>
      </w:r>
      <w:r>
        <w:rPr>
          <w:rFonts w:eastAsia="宋体" w:cs="宋体" w:hint="eastAsia"/>
          <w:kern w:val="0"/>
          <w:szCs w:val="21"/>
        </w:rPr>
        <w:t>倍增；这一步称为</w:t>
      </w:r>
      <w:r>
        <w:rPr>
          <w:rFonts w:eastAsia="Arial" w:cs="Arial"/>
          <w:kern w:val="0"/>
          <w:szCs w:val="21"/>
        </w:rPr>
        <w:t xml:space="preserve"> "</w:t>
      </w:r>
      <w:r>
        <w:rPr>
          <w:rFonts w:eastAsia="宋体" w:cs="宋体" w:hint="eastAsia"/>
          <w:kern w:val="0"/>
          <w:szCs w:val="21"/>
        </w:rPr>
        <w:t>定性</w:t>
      </w:r>
      <w:r>
        <w:rPr>
          <w:rFonts w:eastAsia="Arial" w:cs="Arial"/>
          <w:kern w:val="0"/>
          <w:szCs w:val="21"/>
        </w:rPr>
        <w:t>"</w:t>
      </w:r>
      <w:r>
        <w:rPr>
          <w:rFonts w:eastAsia="宋体" w:cs="宋体" w:hint="eastAsia"/>
          <w:kern w:val="0"/>
          <w:szCs w:val="21"/>
        </w:rPr>
        <w:t>。详细信息请参见单独的</w:t>
      </w:r>
      <w:r>
        <w:rPr>
          <w:rFonts w:eastAsia="宋体" w:cs="宋体" w:hint="eastAsia"/>
          <w:spacing w:val="-2"/>
          <w:kern w:val="0"/>
          <w:szCs w:val="21"/>
        </w:rPr>
        <w:t>指南</w:t>
      </w:r>
    </w:p>
    <w:p w14:paraId="4A83489E" w14:textId="77777777" w:rsidR="00D16BE9" w:rsidRDefault="00AC4FA2">
      <w:pPr>
        <w:widowControl w:val="0"/>
        <w:autoSpaceDE w:val="0"/>
        <w:autoSpaceDN w:val="0"/>
        <w:spacing w:line="300" w:lineRule="auto"/>
        <w:ind w:firstLine="440"/>
        <w:rPr>
          <w:rFonts w:eastAsia="Arial" w:cs="Arial"/>
          <w:kern w:val="0"/>
          <w:sz w:val="22"/>
        </w:rPr>
      </w:pPr>
      <w:r>
        <w:rPr>
          <w:rFonts w:eastAsia="Arial" w:cs="Arial"/>
          <w:noProof/>
          <w:kern w:val="0"/>
          <w:sz w:val="22"/>
          <w:lang w:eastAsia="en-US"/>
        </w:rPr>
        <mc:AlternateContent>
          <mc:Choice Requires="wps">
            <w:drawing>
              <wp:anchor distT="0" distB="0" distL="0" distR="0" simplePos="0" relativeHeight="251690496" behindDoc="1" locked="0" layoutInCell="1" allowOverlap="1" wp14:anchorId="718120D0" wp14:editId="01D4C7B9">
                <wp:simplePos x="0" y="0"/>
                <wp:positionH relativeFrom="margin">
                  <wp:posOffset>-3810</wp:posOffset>
                </wp:positionH>
                <wp:positionV relativeFrom="paragraph">
                  <wp:posOffset>249555</wp:posOffset>
                </wp:positionV>
                <wp:extent cx="1828800" cy="6985"/>
                <wp:effectExtent l="0" t="0" r="0" b="0"/>
                <wp:wrapTopAndBottom/>
                <wp:docPr id="1071302881" name="docshape115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28800" cy="6985"/>
                        </a:xfrm>
                        <a:prstGeom prst="rect">
                          <a:avLst/>
                        </a:prstGeom>
                        <a:solidFill>
                          <a:srgbClr val="000000"/>
                        </a:solidFill>
                        <a:ln>
                          <a:noFill/>
                        </a:ln>
                      </wps:spPr>
                      <wps:bodyPr rot="0" vert="horz" wrap="square" lIns="91440" tIns="45720" rIns="91440" bIns="45720" anchor="t" anchorCtr="0" upright="1">
                        <a:noAutofit/>
                      </wps:bodyPr>
                    </wps:wsp>
                  </a:graphicData>
                </a:graphic>
              </wp:anchor>
            </w:drawing>
          </mc:Choice>
          <mc:Fallback xmlns:wpsCustomData="http://www.wps.cn/officeDocument/2013/wpsCustomData">
            <w:pict>
              <v:rect id="docshape1157" o:spid="_x0000_s1026" o:spt="1" style="position:absolute;left:0pt;margin-left:-0.3pt;margin-top:19.65pt;height:0.55pt;width:144pt;mso-position-horizontal-relative:margin;mso-wrap-distance-bottom:0pt;mso-wrap-distance-top:0pt;z-index:-251546624;mso-width-relative:page;mso-height-relative:page;" fillcolor="#000000" filled="t" stroked="f" coordsize="21600,21600" o:gfxdata="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">
                <v:fill on="t" focussize="0,0"/>
                <v:stroke on="f"/>
                <v:imagedata o:title=""/>
                <o:lock v:ext="edit" aspectratio="f"/>
                <w10:wrap type="topAndBottom"/>
              </v:rect>
            </w:pict>
          </mc:Fallback>
        </mc:AlternateContent>
      </w:r>
    </w:p>
    <w:p w14:paraId="2985A1FA" w14:textId="77777777" w:rsidR="00D16BE9" w:rsidRDefault="00AC4FA2">
      <w:pPr>
        <w:widowControl w:val="0"/>
        <w:autoSpaceDE w:val="0"/>
        <w:autoSpaceDN w:val="0"/>
        <w:spacing w:line="300" w:lineRule="auto"/>
        <w:ind w:firstLine="361"/>
        <w:jc w:val="left"/>
        <w:rPr>
          <w:rFonts w:eastAsia="Arial" w:cs="Arial"/>
          <w:kern w:val="0"/>
          <w:sz w:val="18"/>
        </w:rPr>
      </w:pPr>
      <w:r>
        <w:rPr>
          <w:rFonts w:eastAsia="Arial" w:cs="Arial"/>
          <w:b/>
          <w:color w:val="000080"/>
          <w:kern w:val="0"/>
          <w:sz w:val="18"/>
          <w:vertAlign w:val="superscript"/>
        </w:rPr>
        <w:t>186</w:t>
      </w:r>
      <w:r>
        <w:rPr>
          <w:rFonts w:eastAsia="宋体" w:cs="宋体" w:hint="eastAsia"/>
          <w:kern w:val="0"/>
          <w:sz w:val="18"/>
        </w:rPr>
        <w:t>有关定义和详情，请参阅单独的文件</w:t>
      </w:r>
      <w:r>
        <w:rPr>
          <w:rFonts w:eastAsia="Arial" w:cs="Arial"/>
          <w:kern w:val="0"/>
          <w:sz w:val="18"/>
        </w:rPr>
        <w:t xml:space="preserve"> "</w:t>
      </w:r>
      <w:r>
        <w:rPr>
          <w:rFonts w:eastAsia="宋体" w:cs="宋体" w:hint="eastAsia"/>
          <w:kern w:val="0"/>
          <w:sz w:val="18"/>
        </w:rPr>
        <w:t>生命周期影响评估</w:t>
      </w:r>
      <w:r>
        <w:rPr>
          <w:rFonts w:eastAsia="Arial" w:cs="Arial"/>
          <w:kern w:val="0"/>
          <w:sz w:val="18"/>
        </w:rPr>
        <w:t xml:space="preserve"> (LCIA) </w:t>
      </w:r>
      <w:r>
        <w:rPr>
          <w:rFonts w:eastAsia="宋体" w:cs="宋体" w:hint="eastAsia"/>
          <w:kern w:val="0"/>
          <w:sz w:val="18"/>
        </w:rPr>
        <w:t>模型和指标的框架与要求</w:t>
      </w:r>
      <w:r>
        <w:rPr>
          <w:rFonts w:eastAsia="Arial" w:cs="Arial"/>
          <w:kern w:val="0"/>
          <w:sz w:val="18"/>
        </w:rPr>
        <w:t>"</w:t>
      </w:r>
      <w:r>
        <w:rPr>
          <w:rFonts w:eastAsia="宋体" w:cs="宋体" w:hint="eastAsia"/>
          <w:kern w:val="0"/>
          <w:sz w:val="18"/>
        </w:rPr>
        <w:t>。</w:t>
      </w:r>
    </w:p>
    <w:p w14:paraId="06A3BFBA" w14:textId="77777777" w:rsidR="00D16BE9" w:rsidRDefault="00AC4FA2">
      <w:pPr>
        <w:widowControl w:val="0"/>
        <w:autoSpaceDE w:val="0"/>
        <w:autoSpaceDN w:val="0"/>
        <w:spacing w:line="300" w:lineRule="auto"/>
        <w:ind w:firstLine="361"/>
        <w:jc w:val="left"/>
        <w:rPr>
          <w:rFonts w:eastAsia="Arial" w:cs="Arial"/>
          <w:kern w:val="0"/>
          <w:sz w:val="18"/>
        </w:rPr>
      </w:pPr>
      <w:r>
        <w:rPr>
          <w:rFonts w:eastAsia="Arial" w:cs="Arial"/>
          <w:b/>
          <w:color w:val="000080"/>
          <w:kern w:val="0"/>
          <w:sz w:val="18"/>
          <w:vertAlign w:val="superscript"/>
        </w:rPr>
        <w:t>187</w:t>
      </w:r>
      <w:r>
        <w:rPr>
          <w:rFonts w:eastAsia="宋体" w:cs="宋体" w:hint="eastAsia"/>
          <w:kern w:val="0"/>
          <w:sz w:val="18"/>
        </w:rPr>
        <w:t>关于</w:t>
      </w:r>
      <w:proofErr w:type="gramStart"/>
      <w:r>
        <w:rPr>
          <w:rFonts w:eastAsia="宋体" w:cs="宋体" w:hint="eastAsia"/>
          <w:kern w:val="0"/>
          <w:sz w:val="18"/>
        </w:rPr>
        <w:t>为何应</w:t>
      </w:r>
      <w:proofErr w:type="gramEnd"/>
      <w:r>
        <w:rPr>
          <w:rFonts w:eastAsia="宋体" w:cs="宋体" w:hint="eastAsia"/>
          <w:kern w:val="0"/>
          <w:sz w:val="18"/>
        </w:rPr>
        <w:t>在范围阶段而非仅在</w:t>
      </w:r>
      <w:r>
        <w:rPr>
          <w:rFonts w:eastAsia="Arial" w:cs="Arial"/>
          <w:kern w:val="0"/>
          <w:sz w:val="18"/>
        </w:rPr>
        <w:t xml:space="preserve"> LCI </w:t>
      </w:r>
      <w:r>
        <w:rPr>
          <w:rFonts w:eastAsia="宋体" w:cs="宋体" w:hint="eastAsia"/>
          <w:kern w:val="0"/>
          <w:sz w:val="18"/>
        </w:rPr>
        <w:t>数据收集和建模之后进行这项工作的解释，请参见该章。</w:t>
      </w:r>
    </w:p>
    <w:p w14:paraId="52FEF61F" w14:textId="77777777" w:rsidR="00D16BE9" w:rsidRDefault="00AC4FA2">
      <w:pPr>
        <w:pStyle w:val="a8"/>
        <w:spacing w:line="300" w:lineRule="auto"/>
        <w:ind w:firstLineChars="200" w:firstLine="361"/>
        <w:jc w:val="both"/>
        <w:rPr>
          <w:rFonts w:eastAsiaTheme="minorEastAsia"/>
          <w:szCs w:val="21"/>
          <w:lang w:eastAsia="zh-CN"/>
        </w:rPr>
      </w:pPr>
      <w:r>
        <w:rPr>
          <w:b/>
          <w:color w:val="000080"/>
          <w:sz w:val="18"/>
          <w:vertAlign w:val="superscript"/>
          <w:lang w:eastAsia="zh-CN"/>
        </w:rPr>
        <w:t>188</w:t>
      </w:r>
      <w:r>
        <w:rPr>
          <w:rFonts w:cs="宋体" w:hint="eastAsia"/>
          <w:sz w:val="18"/>
          <w:lang w:eastAsia="zh-CN"/>
        </w:rPr>
        <w:t>某些</w:t>
      </w:r>
      <w:r>
        <w:rPr>
          <w:sz w:val="18"/>
          <w:lang w:eastAsia="zh-CN"/>
        </w:rPr>
        <w:t xml:space="preserve"> LCIA </w:t>
      </w:r>
      <w:r>
        <w:rPr>
          <w:rFonts w:cs="宋体" w:hint="eastAsia"/>
          <w:sz w:val="18"/>
          <w:lang w:eastAsia="zh-CN"/>
        </w:rPr>
        <w:t>方法使用非线性关系进行</w:t>
      </w:r>
      <w:r>
        <w:rPr>
          <w:rFonts w:cs="宋体" w:hint="eastAsia"/>
          <w:spacing w:val="-2"/>
          <w:sz w:val="18"/>
          <w:lang w:eastAsia="zh-CN"/>
        </w:rPr>
        <w:t>表征。</w:t>
      </w:r>
      <w:r>
        <w:rPr>
          <w:rFonts w:eastAsiaTheme="minorEastAsia"/>
          <w:szCs w:val="21"/>
          <w:lang w:eastAsia="zh-CN"/>
        </w:rPr>
        <w:br w:type="page"/>
      </w:r>
    </w:p>
    <w:p w14:paraId="1A34DBE8" w14:textId="77777777" w:rsidR="00D16BE9" w:rsidRDefault="00AC4FA2">
      <w:pPr>
        <w:widowControl w:val="0"/>
        <w:autoSpaceDE w:val="0"/>
        <w:autoSpaceDN w:val="0"/>
        <w:spacing w:line="300" w:lineRule="auto"/>
        <w:ind w:firstLine="420"/>
        <w:rPr>
          <w:rFonts w:eastAsia="Arial" w:cs="Arial"/>
          <w:kern w:val="0"/>
          <w:szCs w:val="21"/>
        </w:rPr>
      </w:pPr>
      <w:r>
        <w:rPr>
          <w:rFonts w:eastAsia="宋体" w:cs="宋体" w:hint="eastAsia"/>
          <w:kern w:val="0"/>
          <w:szCs w:val="21"/>
        </w:rPr>
        <w:lastRenderedPageBreak/>
        <w:t>文件</w:t>
      </w:r>
      <w:r>
        <w:rPr>
          <w:rFonts w:eastAsia="Arial" w:cs="Arial"/>
          <w:kern w:val="0"/>
          <w:szCs w:val="21"/>
        </w:rPr>
        <w:t xml:space="preserve"> "</w:t>
      </w:r>
      <w:r>
        <w:rPr>
          <w:rFonts w:eastAsia="宋体" w:cs="宋体" w:hint="eastAsia"/>
          <w:kern w:val="0"/>
          <w:szCs w:val="21"/>
        </w:rPr>
        <w:t>生命周期影响评估（</w:t>
      </w:r>
      <w:r>
        <w:rPr>
          <w:rFonts w:eastAsia="Arial" w:cs="Arial"/>
          <w:kern w:val="0"/>
          <w:szCs w:val="21"/>
        </w:rPr>
        <w:t>LCIA</w:t>
      </w:r>
      <w:r>
        <w:rPr>
          <w:rFonts w:eastAsia="宋体" w:cs="宋体" w:hint="eastAsia"/>
          <w:kern w:val="0"/>
          <w:szCs w:val="21"/>
        </w:rPr>
        <w:t>）模型和指标的框架和要求</w:t>
      </w:r>
      <w:r>
        <w:rPr>
          <w:rFonts w:eastAsia="Arial" w:cs="Arial"/>
          <w:kern w:val="0"/>
          <w:szCs w:val="21"/>
        </w:rPr>
        <w:t>"</w:t>
      </w:r>
      <w:r>
        <w:rPr>
          <w:rFonts w:eastAsia="宋体" w:cs="宋体" w:hint="eastAsia"/>
          <w:kern w:val="0"/>
          <w:szCs w:val="21"/>
        </w:rPr>
        <w:t>，内容涉及生命周期影响评估模型和因素的开发和选择。</w:t>
      </w:r>
    </w:p>
    <w:p w14:paraId="78E5022F" w14:textId="77777777" w:rsidR="00D16BE9" w:rsidRDefault="00AC4FA2">
      <w:pPr>
        <w:widowControl w:val="0"/>
        <w:autoSpaceDE w:val="0"/>
        <w:autoSpaceDN w:val="0"/>
        <w:spacing w:line="300" w:lineRule="auto"/>
        <w:ind w:firstLine="420"/>
        <w:rPr>
          <w:rFonts w:eastAsia="Arial" w:cs="Arial"/>
          <w:kern w:val="0"/>
          <w:szCs w:val="21"/>
        </w:rPr>
      </w:pPr>
      <w:r>
        <w:rPr>
          <w:rFonts w:eastAsia="宋体" w:cs="宋体" w:hint="eastAsia"/>
          <w:kern w:val="0"/>
          <w:szCs w:val="21"/>
        </w:rPr>
        <w:t>在生命周期评估实践中，生命周期评估从业人员并不经常进行这些步骤，但这是开发</w:t>
      </w:r>
      <w:r>
        <w:rPr>
          <w:rFonts w:eastAsia="Arial" w:cs="Arial"/>
          <w:kern w:val="0"/>
          <w:szCs w:val="21"/>
        </w:rPr>
        <w:t xml:space="preserve"> LCIA </w:t>
      </w:r>
      <w:r>
        <w:rPr>
          <w:rFonts w:eastAsia="宋体" w:cs="宋体" w:hint="eastAsia"/>
          <w:kern w:val="0"/>
          <w:szCs w:val="21"/>
        </w:rPr>
        <w:t>方法的工作之一。不过，从业人员有责任确保清单基本流量与</w:t>
      </w:r>
      <w:r>
        <w:rPr>
          <w:rFonts w:eastAsia="Arial" w:cs="Arial"/>
          <w:kern w:val="0"/>
          <w:szCs w:val="21"/>
        </w:rPr>
        <w:t xml:space="preserve"> LCIA </w:t>
      </w:r>
      <w:r>
        <w:rPr>
          <w:rFonts w:eastAsia="宋体" w:cs="宋体" w:hint="eastAsia"/>
          <w:kern w:val="0"/>
          <w:szCs w:val="21"/>
        </w:rPr>
        <w:t>因子正确挂钩（详见下文），并与</w:t>
      </w:r>
      <w:r>
        <w:rPr>
          <w:rFonts w:eastAsia="Arial" w:cs="Arial"/>
          <w:kern w:val="0"/>
          <w:szCs w:val="21"/>
        </w:rPr>
        <w:t xml:space="preserve"> LCIA </w:t>
      </w:r>
      <w:r>
        <w:rPr>
          <w:rFonts w:eastAsia="宋体" w:cs="宋体" w:hint="eastAsia"/>
          <w:kern w:val="0"/>
          <w:szCs w:val="21"/>
        </w:rPr>
        <w:t>专家一起推导或开发缺失的影响因子（如果可能与研究相关）（详见第</w:t>
      </w:r>
      <w:r>
        <w:rPr>
          <w:rFonts w:eastAsia="Arial" w:cs="Arial"/>
          <w:kern w:val="0"/>
          <w:szCs w:val="21"/>
        </w:rPr>
        <w:t xml:space="preserve"> </w:t>
      </w:r>
      <w:hyperlink w:anchor="_bookmark124" w:history="1">
        <w:r>
          <w:rPr>
            <w:rFonts w:eastAsia="Arial" w:cs="Arial"/>
            <w:kern w:val="0"/>
            <w:szCs w:val="21"/>
          </w:rPr>
          <w:t>6.7.4</w:t>
        </w:r>
      </w:hyperlink>
      <w:r>
        <w:rPr>
          <w:rFonts w:eastAsia="Arial" w:cs="Arial"/>
          <w:kern w:val="0"/>
          <w:szCs w:val="21"/>
        </w:rPr>
        <w:t xml:space="preserve"> </w:t>
      </w:r>
      <w:r>
        <w:rPr>
          <w:rFonts w:eastAsia="宋体" w:cs="宋体" w:hint="eastAsia"/>
          <w:kern w:val="0"/>
          <w:szCs w:val="21"/>
        </w:rPr>
        <w:t>章）。</w:t>
      </w:r>
    </w:p>
    <w:p w14:paraId="0491BA0B" w14:textId="77777777" w:rsidR="00D16BE9" w:rsidRDefault="00AC4FA2">
      <w:pPr>
        <w:widowControl w:val="0"/>
        <w:autoSpaceDE w:val="0"/>
        <w:autoSpaceDN w:val="0"/>
        <w:spacing w:line="300" w:lineRule="auto"/>
        <w:ind w:firstLine="420"/>
        <w:rPr>
          <w:rFonts w:eastAsia="Arial" w:cs="Arial"/>
          <w:kern w:val="0"/>
          <w:szCs w:val="21"/>
        </w:rPr>
      </w:pPr>
      <w:r>
        <w:rPr>
          <w:rFonts w:eastAsia="宋体" w:cs="宋体" w:hint="eastAsia"/>
          <w:kern w:val="0"/>
          <w:szCs w:val="21"/>
        </w:rPr>
        <w:t>由此得出的特征指标结果可以在每个影响类别中进行汇总。最终汇总的指标结果就是产品的特征影响概况，即</w:t>
      </w:r>
      <w:r>
        <w:rPr>
          <w:rFonts w:eastAsia="Arial" w:cs="Arial"/>
          <w:kern w:val="0"/>
          <w:szCs w:val="21"/>
        </w:rPr>
        <w:t xml:space="preserve"> LCIA </w:t>
      </w:r>
      <w:r>
        <w:rPr>
          <w:rFonts w:eastAsia="宋体" w:cs="宋体" w:hint="eastAsia"/>
          <w:kern w:val="0"/>
          <w:szCs w:val="21"/>
        </w:rPr>
        <w:t>结果。</w:t>
      </w:r>
    </w:p>
    <w:p w14:paraId="659AD9F0" w14:textId="77777777" w:rsidR="00D16BE9" w:rsidRDefault="00AC4FA2">
      <w:pPr>
        <w:widowControl w:val="0"/>
        <w:autoSpaceDE w:val="0"/>
        <w:autoSpaceDN w:val="0"/>
        <w:spacing w:line="300" w:lineRule="auto"/>
        <w:ind w:firstLine="422"/>
        <w:rPr>
          <w:rFonts w:eastAsia="Arial" w:cs="Arial"/>
          <w:b/>
          <w:bCs/>
          <w:kern w:val="0"/>
          <w:szCs w:val="21"/>
        </w:rPr>
      </w:pPr>
      <w:r>
        <w:rPr>
          <w:rFonts w:eastAsia="宋体" w:cs="宋体" w:hint="eastAsia"/>
          <w:b/>
          <w:bCs/>
          <w:kern w:val="0"/>
          <w:szCs w:val="21"/>
        </w:rPr>
        <w:t>没有对不同影响</w:t>
      </w:r>
      <w:r>
        <w:rPr>
          <w:rFonts w:eastAsia="宋体" w:cs="宋体" w:hint="eastAsia"/>
          <w:b/>
          <w:bCs/>
          <w:spacing w:val="-2"/>
          <w:kern w:val="0"/>
          <w:szCs w:val="21"/>
        </w:rPr>
        <w:t>类别</w:t>
      </w:r>
      <w:r>
        <w:rPr>
          <w:rFonts w:eastAsia="宋体" w:cs="宋体" w:hint="eastAsia"/>
          <w:b/>
          <w:bCs/>
          <w:kern w:val="0"/>
          <w:szCs w:val="21"/>
        </w:rPr>
        <w:t>进行比较</w:t>
      </w:r>
    </w:p>
    <w:p w14:paraId="00A7B0E5" w14:textId="77777777" w:rsidR="00D16BE9" w:rsidRDefault="00AC4FA2">
      <w:pPr>
        <w:widowControl w:val="0"/>
        <w:autoSpaceDE w:val="0"/>
        <w:autoSpaceDN w:val="0"/>
        <w:spacing w:line="300" w:lineRule="auto"/>
        <w:ind w:firstLine="420"/>
        <w:rPr>
          <w:rFonts w:eastAsia="Arial" w:cs="Arial"/>
          <w:kern w:val="0"/>
          <w:szCs w:val="21"/>
        </w:rPr>
      </w:pPr>
      <w:r>
        <w:rPr>
          <w:rFonts w:eastAsia="宋体" w:cs="宋体" w:hint="eastAsia"/>
          <w:kern w:val="0"/>
          <w:szCs w:val="21"/>
        </w:rPr>
        <w:t>由于</w:t>
      </w:r>
      <w:r>
        <w:rPr>
          <w:rFonts w:eastAsia="Arial" w:cs="Arial"/>
          <w:kern w:val="0"/>
          <w:szCs w:val="21"/>
        </w:rPr>
        <w:t xml:space="preserve"> LCIA </w:t>
      </w:r>
      <w:proofErr w:type="gramStart"/>
      <w:r>
        <w:rPr>
          <w:rFonts w:eastAsia="宋体" w:cs="宋体" w:hint="eastAsia"/>
          <w:kern w:val="0"/>
          <w:szCs w:val="21"/>
        </w:rPr>
        <w:t>各影响</w:t>
      </w:r>
      <w:proofErr w:type="gramEnd"/>
      <w:r>
        <w:rPr>
          <w:rFonts w:eastAsia="宋体" w:cs="宋体" w:hint="eastAsia"/>
          <w:kern w:val="0"/>
          <w:szCs w:val="21"/>
        </w:rPr>
        <w:t>类别的结果具有不同的单位，因此无法直接进行比较，以确定哪些最相关。同样，也无法对其进行汇总。</w:t>
      </w:r>
    </w:p>
    <w:p w14:paraId="3C39F977" w14:textId="77777777" w:rsidR="00D16BE9" w:rsidRDefault="00AC4FA2">
      <w:pPr>
        <w:widowControl w:val="0"/>
        <w:autoSpaceDE w:val="0"/>
        <w:autoSpaceDN w:val="0"/>
        <w:spacing w:line="300" w:lineRule="auto"/>
        <w:ind w:firstLine="422"/>
        <w:rPr>
          <w:rFonts w:eastAsia="Arial" w:cs="Arial"/>
          <w:b/>
          <w:bCs/>
          <w:kern w:val="0"/>
          <w:szCs w:val="21"/>
        </w:rPr>
      </w:pPr>
      <w:r>
        <w:rPr>
          <w:rFonts w:eastAsia="宋体" w:cs="宋体" w:hint="eastAsia"/>
          <w:b/>
          <w:bCs/>
          <w:kern w:val="0"/>
          <w:szCs w:val="21"/>
        </w:rPr>
        <w:t>确保清单与影响</w:t>
      </w:r>
      <w:r>
        <w:rPr>
          <w:rFonts w:eastAsia="宋体" w:cs="宋体" w:hint="eastAsia"/>
          <w:b/>
          <w:bCs/>
          <w:spacing w:val="-2"/>
          <w:kern w:val="0"/>
          <w:szCs w:val="21"/>
        </w:rPr>
        <w:t>因素</w:t>
      </w:r>
      <w:r>
        <w:rPr>
          <w:rFonts w:eastAsia="宋体" w:cs="宋体" w:hint="eastAsia"/>
          <w:b/>
          <w:bCs/>
          <w:kern w:val="0"/>
          <w:szCs w:val="21"/>
        </w:rPr>
        <w:t>之间的正确联系</w:t>
      </w:r>
    </w:p>
    <w:p w14:paraId="17240D85" w14:textId="77777777" w:rsidR="00D16BE9" w:rsidRDefault="00AC4FA2">
      <w:pPr>
        <w:widowControl w:val="0"/>
        <w:autoSpaceDE w:val="0"/>
        <w:autoSpaceDN w:val="0"/>
        <w:spacing w:line="300" w:lineRule="auto"/>
        <w:ind w:firstLine="420"/>
        <w:rPr>
          <w:rFonts w:eastAsia="Arial" w:cs="Arial"/>
          <w:kern w:val="0"/>
          <w:szCs w:val="21"/>
        </w:rPr>
      </w:pPr>
      <w:r>
        <w:rPr>
          <w:rFonts w:eastAsia="宋体" w:cs="宋体" w:hint="eastAsia"/>
          <w:kern w:val="0"/>
          <w:szCs w:val="21"/>
        </w:rPr>
        <w:t>生命周期评估软件中的数据库通常提供已分类和定性的基本流量，从而与</w:t>
      </w:r>
      <w:r>
        <w:rPr>
          <w:rFonts w:eastAsia="Arial" w:cs="Arial"/>
          <w:kern w:val="0"/>
          <w:szCs w:val="21"/>
        </w:rPr>
        <w:t xml:space="preserve"> LCIA </w:t>
      </w:r>
      <w:r>
        <w:rPr>
          <w:rFonts w:eastAsia="宋体" w:cs="宋体" w:hint="eastAsia"/>
          <w:kern w:val="0"/>
          <w:szCs w:val="21"/>
        </w:rPr>
        <w:t>方法</w:t>
      </w:r>
      <w:r>
        <w:rPr>
          <w:rFonts w:eastAsia="Arial" w:cs="Arial"/>
          <w:kern w:val="0"/>
          <w:szCs w:val="21"/>
        </w:rPr>
        <w:t xml:space="preserve"> "</w:t>
      </w:r>
      <w:r>
        <w:rPr>
          <w:rFonts w:eastAsia="宋体" w:cs="宋体" w:hint="eastAsia"/>
          <w:kern w:val="0"/>
          <w:szCs w:val="21"/>
        </w:rPr>
        <w:t>关联</w:t>
      </w:r>
      <w:r>
        <w:rPr>
          <w:rFonts w:eastAsia="Arial" w:cs="Arial"/>
          <w:kern w:val="0"/>
          <w:szCs w:val="21"/>
        </w:rPr>
        <w:t>"</w:t>
      </w:r>
      <w:r>
        <w:rPr>
          <w:rFonts w:eastAsia="宋体" w:cs="宋体" w:hint="eastAsia"/>
          <w:kern w:val="0"/>
          <w:szCs w:val="21"/>
        </w:rPr>
        <w:t>。但是，实践者有责任确保清单基本流量与</w:t>
      </w:r>
      <w:r>
        <w:rPr>
          <w:rFonts w:eastAsia="Arial" w:cs="Arial"/>
          <w:kern w:val="0"/>
          <w:szCs w:val="21"/>
        </w:rPr>
        <w:t xml:space="preserve"> LCIA </w:t>
      </w:r>
      <w:r>
        <w:rPr>
          <w:rFonts w:eastAsia="宋体" w:cs="宋体" w:hint="eastAsia"/>
          <w:kern w:val="0"/>
          <w:szCs w:val="21"/>
        </w:rPr>
        <w:t>因子正确关联。在任何情况下，这都适用于从业人员在数据收集过程中添加的基本流量以及新应用的</w:t>
      </w:r>
      <w:r>
        <w:rPr>
          <w:rFonts w:eastAsia="Arial" w:cs="Arial"/>
          <w:kern w:val="0"/>
          <w:szCs w:val="21"/>
        </w:rPr>
        <w:t xml:space="preserve"> LCIA </w:t>
      </w:r>
      <w:r>
        <w:rPr>
          <w:rFonts w:eastAsia="宋体" w:cs="宋体" w:hint="eastAsia"/>
          <w:kern w:val="0"/>
          <w:szCs w:val="21"/>
        </w:rPr>
        <w:t>方法。使用相同的术语和流量数据集（如</w:t>
      </w:r>
      <w:r>
        <w:rPr>
          <w:rFonts w:eastAsia="Arial" w:cs="Arial"/>
          <w:kern w:val="0"/>
          <w:szCs w:val="21"/>
        </w:rPr>
        <w:t xml:space="preserve"> ILCD </w:t>
      </w:r>
      <w:r>
        <w:rPr>
          <w:rFonts w:eastAsia="宋体" w:cs="宋体" w:hint="eastAsia"/>
          <w:kern w:val="0"/>
          <w:szCs w:val="21"/>
        </w:rPr>
        <w:t>术语和相关参考基本流量）可支持正确连接清单和影响因子的工作。</w:t>
      </w:r>
    </w:p>
    <w:tbl>
      <w:tblPr>
        <w:tblStyle w:val="TableNormal"/>
        <w:tblW w:w="9287" w:type="dxa"/>
        <w:tblInd w:w="-496" w:type="dxa"/>
        <w:tblBorders>
          <w:top w:val="single" w:sz="4" w:space="0" w:color="CC99FF"/>
          <w:left w:val="single" w:sz="4" w:space="0" w:color="CC99FF"/>
          <w:bottom w:val="single" w:sz="4" w:space="0" w:color="CC99FF"/>
          <w:right w:val="single" w:sz="4" w:space="0" w:color="CC99FF"/>
          <w:insideH w:val="single" w:sz="4" w:space="0" w:color="CC99FF"/>
          <w:insideV w:val="single" w:sz="4" w:space="0" w:color="CC99FF"/>
        </w:tblBorders>
        <w:tblLayout w:type="fixed"/>
        <w:tblLook w:val="04A0" w:firstRow="1" w:lastRow="0" w:firstColumn="1" w:lastColumn="0" w:noHBand="0" w:noVBand="1"/>
      </w:tblPr>
      <w:tblGrid>
        <w:gridCol w:w="9287"/>
      </w:tblGrid>
      <w:tr w:rsidR="00D16BE9" w14:paraId="4C317421" w14:textId="77777777">
        <w:trPr>
          <w:trHeight w:val="508"/>
        </w:trPr>
        <w:tc>
          <w:tcPr>
            <w:tcW w:w="9287" w:type="dxa"/>
            <w:tcBorders>
              <w:bottom w:val="nil"/>
            </w:tcBorders>
            <w:shd w:val="clear" w:color="auto" w:fill="E4B8D2"/>
          </w:tcPr>
          <w:p w14:paraId="5D276A9A" w14:textId="77777777" w:rsidR="00D16BE9" w:rsidRDefault="00AC4FA2">
            <w:pPr>
              <w:widowControl w:val="0"/>
              <w:autoSpaceDE w:val="0"/>
              <w:autoSpaceDN w:val="0"/>
              <w:spacing w:line="300" w:lineRule="auto"/>
              <w:ind w:firstLine="422"/>
              <w:jc w:val="left"/>
              <w:rPr>
                <w:rFonts w:eastAsia="Arial" w:cs="Arial"/>
                <w:b/>
                <w:kern w:val="0"/>
                <w:szCs w:val="21"/>
              </w:rPr>
            </w:pPr>
            <w:r>
              <w:rPr>
                <w:rFonts w:eastAsia="宋体" w:cs="宋体" w:hint="eastAsia"/>
                <w:b/>
                <w:kern w:val="0"/>
                <w:szCs w:val="21"/>
              </w:rPr>
              <w:t>常见错误：基本</w:t>
            </w:r>
            <w:r>
              <w:rPr>
                <w:rFonts w:eastAsia="宋体" w:cs="宋体" w:hint="eastAsia"/>
                <w:b/>
                <w:spacing w:val="-2"/>
                <w:kern w:val="0"/>
                <w:szCs w:val="21"/>
              </w:rPr>
              <w:t>流量</w:t>
            </w:r>
            <w:r>
              <w:rPr>
                <w:rFonts w:eastAsia="宋体" w:cs="宋体" w:hint="eastAsia"/>
                <w:b/>
                <w:kern w:val="0"/>
                <w:szCs w:val="21"/>
              </w:rPr>
              <w:t>的</w:t>
            </w:r>
            <w:r>
              <w:rPr>
                <w:rFonts w:eastAsia="Arial" w:cs="Arial"/>
                <w:b/>
                <w:kern w:val="0"/>
                <w:szCs w:val="21"/>
              </w:rPr>
              <w:t xml:space="preserve"> LCIA </w:t>
            </w:r>
            <w:r>
              <w:rPr>
                <w:rFonts w:eastAsia="宋体" w:cs="宋体" w:hint="eastAsia"/>
                <w:b/>
                <w:kern w:val="0"/>
                <w:szCs w:val="21"/>
              </w:rPr>
              <w:t>因子分配不完整</w:t>
            </w:r>
          </w:p>
        </w:tc>
      </w:tr>
      <w:tr w:rsidR="00D16BE9" w14:paraId="7817B458" w14:textId="77777777">
        <w:trPr>
          <w:trHeight w:val="1842"/>
        </w:trPr>
        <w:tc>
          <w:tcPr>
            <w:tcW w:w="9287" w:type="dxa"/>
            <w:tcBorders>
              <w:top w:val="nil"/>
              <w:bottom w:val="nil"/>
            </w:tcBorders>
            <w:shd w:val="clear" w:color="auto" w:fill="E4B8D2"/>
          </w:tcPr>
          <w:p w14:paraId="2040FC31" w14:textId="77777777" w:rsidR="00D16BE9" w:rsidRDefault="00AC4FA2">
            <w:pPr>
              <w:widowControl w:val="0"/>
              <w:autoSpaceDE w:val="0"/>
              <w:autoSpaceDN w:val="0"/>
              <w:spacing w:line="300" w:lineRule="auto"/>
              <w:ind w:firstLine="420"/>
              <w:rPr>
                <w:rFonts w:eastAsia="Arial" w:cs="Arial"/>
                <w:kern w:val="0"/>
                <w:szCs w:val="21"/>
              </w:rPr>
            </w:pPr>
            <w:r>
              <w:rPr>
                <w:rFonts w:eastAsia="宋体" w:cs="宋体" w:hint="eastAsia"/>
                <w:kern w:val="0"/>
                <w:szCs w:val="21"/>
              </w:rPr>
              <w:t>在</w:t>
            </w:r>
            <w:r>
              <w:rPr>
                <w:rFonts w:eastAsia="Arial" w:cs="Arial"/>
                <w:kern w:val="0"/>
                <w:szCs w:val="21"/>
              </w:rPr>
              <w:t xml:space="preserve"> LCA </w:t>
            </w:r>
            <w:r>
              <w:rPr>
                <w:rFonts w:eastAsia="宋体" w:cs="宋体" w:hint="eastAsia"/>
                <w:kern w:val="0"/>
                <w:szCs w:val="21"/>
              </w:rPr>
              <w:t>数据库中，不同来源的数据（例如由软件</w:t>
            </w:r>
            <w:r>
              <w:rPr>
                <w:rFonts w:eastAsia="Arial" w:cs="Arial"/>
                <w:kern w:val="0"/>
                <w:szCs w:val="21"/>
              </w:rPr>
              <w:t>/</w:t>
            </w:r>
            <w:r>
              <w:rPr>
                <w:rFonts w:eastAsia="宋体" w:cs="宋体" w:hint="eastAsia"/>
                <w:kern w:val="0"/>
                <w:szCs w:val="21"/>
              </w:rPr>
              <w:t>数据库提供商合并或从业人员多年积累的数据）通常会有一些基本流，这些基本流在所涵盖的</w:t>
            </w:r>
            <w:r>
              <w:rPr>
                <w:rFonts w:eastAsia="Arial" w:cs="Arial"/>
                <w:kern w:val="0"/>
                <w:szCs w:val="21"/>
              </w:rPr>
              <w:t xml:space="preserve"> LCIA </w:t>
            </w:r>
            <w:r>
              <w:rPr>
                <w:rFonts w:eastAsia="宋体" w:cs="宋体" w:hint="eastAsia"/>
                <w:kern w:val="0"/>
                <w:szCs w:val="21"/>
              </w:rPr>
              <w:t>方法中应包含特征因子，但却没有分配。这意味着影响评估是不完整的，而且根据差距的相关性，会导致错误的结果和结论。以下是此类遗漏的一些主要</w:t>
            </w:r>
            <w:r>
              <w:rPr>
                <w:rFonts w:eastAsia="Arial" w:cs="Arial"/>
                <w:kern w:val="0"/>
                <w:szCs w:val="21"/>
              </w:rPr>
              <w:t xml:space="preserve"> "</w:t>
            </w:r>
            <w:r>
              <w:rPr>
                <w:rFonts w:eastAsia="宋体" w:cs="宋体" w:hint="eastAsia"/>
                <w:kern w:val="0"/>
                <w:szCs w:val="21"/>
              </w:rPr>
              <w:t>候选</w:t>
            </w:r>
            <w:r>
              <w:rPr>
                <w:rFonts w:eastAsia="Arial" w:cs="Arial"/>
                <w:kern w:val="0"/>
                <w:szCs w:val="21"/>
              </w:rPr>
              <w:t>"</w:t>
            </w:r>
            <w:r>
              <w:rPr>
                <w:rFonts w:cs="Arial" w:hint="eastAsia"/>
                <w:kern w:val="0"/>
                <w:szCs w:val="21"/>
              </w:rPr>
              <w:t xml:space="preserve"> </w:t>
            </w:r>
            <w:r>
              <w:rPr>
                <w:rFonts w:eastAsia="宋体" w:cs="宋体" w:hint="eastAsia"/>
                <w:kern w:val="0"/>
                <w:szCs w:val="21"/>
              </w:rPr>
              <w:t>因素和可能的解决方案</w:t>
            </w:r>
            <w:r>
              <w:rPr>
                <w:rFonts w:eastAsia="Arial" w:cs="Arial"/>
                <w:b/>
                <w:i/>
                <w:color w:val="000080"/>
                <w:kern w:val="0"/>
                <w:szCs w:val="21"/>
                <w:vertAlign w:val="superscript"/>
              </w:rPr>
              <w:t>189</w:t>
            </w:r>
            <w:r>
              <w:rPr>
                <w:rFonts w:eastAsia="宋体" w:cs="宋体" w:hint="eastAsia"/>
                <w:kern w:val="0"/>
                <w:szCs w:val="21"/>
              </w:rPr>
              <w:t>。相关条款见参考章节（以下给出的条款状态仅供参考）：</w:t>
            </w:r>
          </w:p>
        </w:tc>
      </w:tr>
      <w:tr w:rsidR="00D16BE9" w14:paraId="46279FC4" w14:textId="77777777">
        <w:trPr>
          <w:trHeight w:val="2288"/>
        </w:trPr>
        <w:tc>
          <w:tcPr>
            <w:tcW w:w="9287" w:type="dxa"/>
            <w:tcBorders>
              <w:top w:val="nil"/>
            </w:tcBorders>
            <w:shd w:val="clear" w:color="auto" w:fill="E4B8D2"/>
          </w:tcPr>
          <w:p w14:paraId="406E9E49" w14:textId="77777777" w:rsidR="00D16BE9" w:rsidRDefault="00AC4FA2">
            <w:pPr>
              <w:widowControl w:val="0"/>
              <w:autoSpaceDE w:val="0"/>
              <w:autoSpaceDN w:val="0"/>
              <w:spacing w:line="300" w:lineRule="auto"/>
              <w:ind w:firstLine="420"/>
              <w:rPr>
                <w:rFonts w:eastAsia="Arial" w:cs="Arial"/>
                <w:kern w:val="0"/>
                <w:szCs w:val="21"/>
              </w:rPr>
            </w:pPr>
            <w:r>
              <w:rPr>
                <w:rFonts w:eastAsia="Arial" w:cs="Arial"/>
                <w:kern w:val="0"/>
                <w:szCs w:val="21"/>
              </w:rPr>
              <w:t xml:space="preserve">- </w:t>
            </w:r>
            <w:r>
              <w:rPr>
                <w:rFonts w:eastAsia="宋体" w:cs="宋体" w:hint="eastAsia"/>
                <w:kern w:val="0"/>
                <w:szCs w:val="21"/>
              </w:rPr>
              <w:t>综合矿石</w:t>
            </w:r>
            <w:r>
              <w:rPr>
                <w:rFonts w:eastAsia="宋体" w:cs="宋体" w:hint="eastAsia"/>
                <w:color w:val="808080"/>
                <w:kern w:val="0"/>
                <w:szCs w:val="21"/>
              </w:rPr>
              <w:t>（例如，</w:t>
            </w:r>
            <w:r>
              <w:rPr>
                <w:rFonts w:eastAsia="Arial" w:cs="Arial"/>
                <w:color w:val="808080"/>
                <w:kern w:val="0"/>
                <w:szCs w:val="21"/>
              </w:rPr>
              <w:t>"</w:t>
            </w:r>
            <w:r>
              <w:rPr>
                <w:rFonts w:eastAsia="宋体" w:cs="宋体" w:hint="eastAsia"/>
                <w:color w:val="808080"/>
                <w:kern w:val="0"/>
                <w:szCs w:val="21"/>
              </w:rPr>
              <w:t>铅锌矿石；</w:t>
            </w:r>
            <w:r>
              <w:rPr>
                <w:rFonts w:eastAsia="Arial" w:cs="Arial"/>
                <w:color w:val="808080"/>
                <w:kern w:val="0"/>
                <w:szCs w:val="21"/>
              </w:rPr>
              <w:t xml:space="preserve">2.5 % </w:t>
            </w:r>
            <w:r>
              <w:rPr>
                <w:rFonts w:eastAsia="宋体" w:cs="宋体" w:hint="eastAsia"/>
                <w:color w:val="808080"/>
                <w:kern w:val="0"/>
                <w:szCs w:val="21"/>
              </w:rPr>
              <w:t>铅，</w:t>
            </w:r>
            <w:r>
              <w:rPr>
                <w:rFonts w:eastAsia="Arial" w:cs="Arial"/>
                <w:color w:val="808080"/>
                <w:kern w:val="0"/>
                <w:szCs w:val="21"/>
              </w:rPr>
              <w:t xml:space="preserve">1.8 % </w:t>
            </w:r>
            <w:r>
              <w:rPr>
                <w:rFonts w:eastAsia="宋体" w:cs="宋体" w:hint="eastAsia"/>
                <w:color w:val="808080"/>
                <w:kern w:val="0"/>
                <w:szCs w:val="21"/>
              </w:rPr>
              <w:t>锌</w:t>
            </w:r>
            <w:r>
              <w:rPr>
                <w:rFonts w:eastAsia="Arial" w:cs="Arial"/>
                <w:color w:val="808080"/>
                <w:kern w:val="0"/>
                <w:szCs w:val="21"/>
              </w:rPr>
              <w:t xml:space="preserve"> "</w:t>
            </w:r>
            <w:r>
              <w:rPr>
                <w:rFonts w:eastAsia="宋体" w:cs="宋体" w:hint="eastAsia"/>
                <w:color w:val="808080"/>
                <w:kern w:val="0"/>
                <w:szCs w:val="21"/>
              </w:rPr>
              <w:t>作为</w:t>
            </w:r>
            <w:r>
              <w:rPr>
                <w:rFonts w:eastAsia="Arial" w:cs="Arial"/>
                <w:color w:val="808080"/>
                <w:kern w:val="0"/>
                <w:szCs w:val="21"/>
              </w:rPr>
              <w:t xml:space="preserve"> "</w:t>
            </w:r>
            <w:r>
              <w:rPr>
                <w:rFonts w:eastAsia="宋体" w:cs="宋体" w:hint="eastAsia"/>
                <w:color w:val="808080"/>
                <w:kern w:val="0"/>
                <w:szCs w:val="21"/>
              </w:rPr>
              <w:t>地面资源</w:t>
            </w:r>
            <w:r>
              <w:rPr>
                <w:rFonts w:eastAsia="Arial" w:cs="Arial"/>
                <w:color w:val="808080"/>
                <w:kern w:val="0"/>
                <w:szCs w:val="21"/>
              </w:rPr>
              <w:t>"</w:t>
            </w:r>
            <w:r>
              <w:rPr>
                <w:rFonts w:eastAsia="宋体" w:cs="宋体" w:hint="eastAsia"/>
                <w:color w:val="808080"/>
                <w:kern w:val="0"/>
                <w:szCs w:val="21"/>
              </w:rPr>
              <w:t>，由从业人员创建或从数据库开发人员处导入）</w:t>
            </w:r>
            <w:r>
              <w:rPr>
                <w:rFonts w:eastAsia="宋体" w:cs="宋体" w:hint="eastAsia"/>
                <w:kern w:val="0"/>
                <w:szCs w:val="21"/>
              </w:rPr>
              <w:t>。可能的解决方案：</w:t>
            </w:r>
          </w:p>
          <w:p w14:paraId="6EBB3C58" w14:textId="77777777" w:rsidR="00D16BE9" w:rsidRDefault="00AC4FA2">
            <w:pPr>
              <w:widowControl w:val="0"/>
              <w:autoSpaceDE w:val="0"/>
              <w:autoSpaceDN w:val="0"/>
              <w:spacing w:line="300" w:lineRule="auto"/>
              <w:ind w:firstLine="420"/>
              <w:rPr>
                <w:rFonts w:eastAsia="Arial" w:cs="Arial"/>
                <w:kern w:val="0"/>
                <w:szCs w:val="21"/>
              </w:rPr>
            </w:pPr>
            <w:r>
              <w:rPr>
                <w:rFonts w:cs="Arial" w:hint="eastAsia"/>
                <w:kern w:val="0"/>
                <w:szCs w:val="21"/>
              </w:rPr>
              <w:t>·</w:t>
            </w:r>
            <w:r>
              <w:rPr>
                <w:rFonts w:cs="Arial" w:hint="eastAsia"/>
                <w:kern w:val="0"/>
                <w:szCs w:val="21"/>
              </w:rPr>
              <w:t xml:space="preserve"> </w:t>
            </w:r>
            <w:r>
              <w:rPr>
                <w:rFonts w:eastAsia="Arial" w:cs="Arial"/>
                <w:kern w:val="0"/>
                <w:szCs w:val="21"/>
              </w:rPr>
              <w:t>a</w:t>
            </w:r>
            <w:r>
              <w:rPr>
                <w:rFonts w:eastAsia="宋体" w:cs="宋体" w:hint="eastAsia"/>
                <w:kern w:val="0"/>
                <w:szCs w:val="21"/>
              </w:rPr>
              <w:t>）（不允许</w:t>
            </w:r>
            <w:r>
              <w:rPr>
                <w:rFonts w:eastAsia="Arial" w:cs="Arial"/>
                <w:b/>
                <w:color w:val="000080"/>
                <w:kern w:val="0"/>
                <w:szCs w:val="21"/>
                <w:vertAlign w:val="superscript"/>
              </w:rPr>
              <w:t>190</w:t>
            </w:r>
            <w:r>
              <w:rPr>
                <w:rFonts w:eastAsia="Arial" w:cs="Arial"/>
                <w:kern w:val="0"/>
                <w:szCs w:val="21"/>
              </w:rPr>
              <w:t xml:space="preserve"> </w:t>
            </w:r>
            <w:r>
              <w:rPr>
                <w:rFonts w:eastAsia="宋体" w:cs="宋体" w:hint="eastAsia"/>
                <w:kern w:val="0"/>
                <w:szCs w:val="21"/>
              </w:rPr>
              <w:t>：）计算单个元素的资源损耗因数，将其按流量中相应元素的含量进行缩放，</w:t>
            </w:r>
            <w:r>
              <w:rPr>
                <w:rFonts w:eastAsia="宋体" w:cs="宋体" w:hint="eastAsia"/>
                <w:spacing w:val="-2"/>
                <w:kern w:val="0"/>
                <w:szCs w:val="21"/>
              </w:rPr>
              <w:t>求和</w:t>
            </w:r>
            <w:r>
              <w:rPr>
                <w:rFonts w:eastAsia="宋体" w:cs="宋体" w:hint="eastAsia"/>
                <w:kern w:val="0"/>
                <w:szCs w:val="21"/>
              </w:rPr>
              <w:t>并将得出的因数分配给该流量。</w:t>
            </w:r>
          </w:p>
          <w:p w14:paraId="2006F667" w14:textId="77777777" w:rsidR="00D16BE9" w:rsidRDefault="00AC4FA2">
            <w:pPr>
              <w:pStyle w:val="afc"/>
              <w:widowControl w:val="0"/>
              <w:numPr>
                <w:ilvl w:val="0"/>
                <w:numId w:val="114"/>
              </w:numPr>
              <w:autoSpaceDE w:val="0"/>
              <w:autoSpaceDN w:val="0"/>
              <w:spacing w:line="300" w:lineRule="auto"/>
              <w:ind w:left="0" w:firstLine="744"/>
              <w:rPr>
                <w:rFonts w:eastAsia="Arial" w:cs="Arial"/>
                <w:kern w:val="0"/>
                <w:szCs w:val="21"/>
              </w:rPr>
            </w:pPr>
            <w:r>
              <w:rPr>
                <w:rFonts w:eastAsia="Arial" w:cs="Arial"/>
                <w:b/>
                <w:spacing w:val="73"/>
                <w:w w:val="150"/>
                <w:kern w:val="0"/>
                <w:sz w:val="15"/>
                <w:szCs w:val="21"/>
              </w:rPr>
              <w:t>b</w:t>
            </w:r>
            <w:r>
              <w:rPr>
                <w:rFonts w:eastAsia="Arial" w:cs="Arial"/>
                <w:kern w:val="0"/>
                <w:szCs w:val="21"/>
              </w:rPr>
              <w:t xml:space="preserve">) </w:t>
            </w:r>
            <w:r>
              <w:rPr>
                <w:rFonts w:eastAsia="宋体" w:cs="宋体" w:hint="eastAsia"/>
                <w:kern w:val="0"/>
                <w:szCs w:val="21"/>
              </w:rPr>
              <w:t>（应：）避免特定的矿石资源流</w:t>
            </w:r>
            <w:r>
              <w:rPr>
                <w:rFonts w:eastAsia="宋体" w:cs="宋体" w:hint="eastAsia"/>
                <w:spacing w:val="-5"/>
                <w:kern w:val="0"/>
                <w:szCs w:val="21"/>
              </w:rPr>
              <w:t>，</w:t>
            </w:r>
            <w:r>
              <w:rPr>
                <w:rFonts w:eastAsia="宋体" w:cs="宋体" w:hint="eastAsia"/>
                <w:kern w:val="0"/>
                <w:szCs w:val="21"/>
              </w:rPr>
              <w:t>将矿石流拆分为</w:t>
            </w:r>
          </w:p>
        </w:tc>
      </w:tr>
    </w:tbl>
    <w:p w14:paraId="7928ED94" w14:textId="77777777" w:rsidR="00D16BE9" w:rsidRDefault="00D16BE9">
      <w:pPr>
        <w:widowControl w:val="0"/>
        <w:tabs>
          <w:tab w:val="left" w:pos="1188"/>
        </w:tabs>
        <w:autoSpaceDE w:val="0"/>
        <w:autoSpaceDN w:val="0"/>
        <w:spacing w:line="300" w:lineRule="auto"/>
        <w:ind w:firstLine="360"/>
        <w:jc w:val="left"/>
        <w:rPr>
          <w:rFonts w:cs="Arial"/>
          <w:kern w:val="0"/>
          <w:sz w:val="18"/>
          <w:szCs w:val="21"/>
        </w:rPr>
      </w:pPr>
      <w:bookmarkStart w:id="141" w:name="_bookmark298"/>
      <w:bookmarkEnd w:id="141"/>
    </w:p>
    <w:p w14:paraId="322F3CA1" w14:textId="77777777" w:rsidR="00D16BE9" w:rsidRDefault="00AC4FA2">
      <w:pPr>
        <w:widowControl w:val="0"/>
        <w:autoSpaceDE w:val="0"/>
        <w:autoSpaceDN w:val="0"/>
        <w:spacing w:line="300" w:lineRule="auto"/>
        <w:ind w:firstLine="440"/>
        <w:jc w:val="left"/>
        <w:rPr>
          <w:rFonts w:eastAsia="Arial" w:cs="Arial"/>
          <w:kern w:val="0"/>
          <w:sz w:val="20"/>
        </w:rPr>
      </w:pPr>
      <w:r>
        <w:rPr>
          <w:rFonts w:eastAsia="Arial" w:cs="Arial"/>
          <w:noProof/>
          <w:kern w:val="0"/>
          <w:sz w:val="22"/>
          <w:lang w:eastAsia="en-US"/>
        </w:rPr>
        <mc:AlternateContent>
          <mc:Choice Requires="wps">
            <w:drawing>
              <wp:anchor distT="0" distB="0" distL="0" distR="0" simplePos="0" relativeHeight="251691520" behindDoc="1" locked="0" layoutInCell="1" allowOverlap="1" wp14:anchorId="5AFEB6EF" wp14:editId="78BCC78A">
                <wp:simplePos x="0" y="0"/>
                <wp:positionH relativeFrom="margin">
                  <wp:align>left</wp:align>
                </wp:positionH>
                <wp:positionV relativeFrom="paragraph">
                  <wp:posOffset>200660</wp:posOffset>
                </wp:positionV>
                <wp:extent cx="1828800" cy="6985"/>
                <wp:effectExtent l="0" t="0" r="0" b="0"/>
                <wp:wrapTopAndBottom/>
                <wp:docPr id="1597437382" name="docshape11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28800" cy="6985"/>
                        </a:xfrm>
                        <a:prstGeom prst="rect">
                          <a:avLst/>
                        </a:prstGeom>
                        <a:solidFill>
                          <a:srgbClr val="000000"/>
                        </a:solidFill>
                        <a:ln>
                          <a:noFill/>
                        </a:ln>
                      </wps:spPr>
                      <wps:bodyPr rot="0" vert="horz" wrap="square" lIns="91440" tIns="45720" rIns="91440" bIns="45720" anchor="t" anchorCtr="0" upright="1">
                        <a:noAutofit/>
                      </wps:bodyPr>
                    </wps:wsp>
                  </a:graphicData>
                </a:graphic>
              </wp:anchor>
            </w:drawing>
          </mc:Choice>
          <mc:Fallback xmlns:wpsCustomData="http://www.wps.cn/officeDocument/2013/wpsCustomData">
            <w:pict>
              <v:rect id="docshape1158" o:spid="_x0000_s1026" o:spt="1" style="position:absolute;left:0pt;margin-top:15.8pt;height:0.55pt;width:144pt;mso-position-horizontal:left;mso-position-horizontal-relative:margin;mso-wrap-distance-bottom:0pt;mso-wrap-distance-top:0pt;z-index:-251545600;mso-width-relative:page;mso-height-relative:page;" fillcolor="#000000" filled="t" stroked="f" coordsize="21600,21600" o:gfxdata="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">
                <v:fill on="t" focussize="0,0"/>
                <v:stroke on="f"/>
                <v:imagedata o:title=""/>
                <o:lock v:ext="edit" aspectratio="f"/>
                <w10:wrap type="topAndBottom"/>
              </v:rect>
            </w:pict>
          </mc:Fallback>
        </mc:AlternateContent>
      </w:r>
    </w:p>
    <w:p w14:paraId="5935BBB0" w14:textId="77777777" w:rsidR="00D16BE9" w:rsidRDefault="00AC4FA2">
      <w:pPr>
        <w:widowControl w:val="0"/>
        <w:autoSpaceDE w:val="0"/>
        <w:autoSpaceDN w:val="0"/>
        <w:spacing w:line="300" w:lineRule="auto"/>
        <w:ind w:firstLine="361"/>
        <w:rPr>
          <w:rFonts w:eastAsia="Arial" w:cs="Arial"/>
          <w:kern w:val="0"/>
          <w:sz w:val="18"/>
        </w:rPr>
      </w:pPr>
      <w:r>
        <w:rPr>
          <w:rFonts w:eastAsia="Arial" w:cs="Arial"/>
          <w:b/>
          <w:color w:val="000080"/>
          <w:kern w:val="0"/>
          <w:sz w:val="18"/>
          <w:vertAlign w:val="superscript"/>
        </w:rPr>
        <w:t>189</w:t>
      </w:r>
      <w:r>
        <w:rPr>
          <w:rFonts w:eastAsia="宋体" w:cs="宋体" w:hint="eastAsia"/>
          <w:kern w:val="0"/>
          <w:sz w:val="18"/>
        </w:rPr>
        <w:t>这</w:t>
      </w:r>
      <w:r>
        <w:rPr>
          <w:rFonts w:eastAsia="宋体" w:cs="Arial"/>
          <w:kern w:val="0"/>
          <w:sz w:val="18"/>
        </w:rPr>
        <w:t>些案例和可能的解决方案已经被考虑过，并符合</w:t>
      </w:r>
      <w:r>
        <w:rPr>
          <w:rFonts w:eastAsia="宋体" w:cs="Arial"/>
          <w:kern w:val="0"/>
          <w:sz w:val="18"/>
        </w:rPr>
        <w:t>ILCD</w:t>
      </w:r>
      <w:r>
        <w:rPr>
          <w:rFonts w:eastAsia="宋体" w:cs="Arial"/>
          <w:kern w:val="0"/>
          <w:sz w:val="18"/>
        </w:rPr>
        <w:t>命名法和其他公约的指导意见，即关于总体方法问题的章节（附件</w:t>
      </w:r>
      <w:r>
        <w:rPr>
          <w:rFonts w:eastAsia="宋体" w:cs="Arial"/>
          <w:kern w:val="0"/>
          <w:sz w:val="18"/>
        </w:rPr>
        <w:t>7.4.3</w:t>
      </w:r>
      <w:r>
        <w:rPr>
          <w:rFonts w:eastAsia="宋体" w:cs="Arial"/>
          <w:kern w:val="0"/>
          <w:sz w:val="18"/>
        </w:rPr>
        <w:t>），并在相关的</w:t>
      </w:r>
      <w:r>
        <w:rPr>
          <w:rFonts w:eastAsia="宋体" w:cs="Arial"/>
          <w:kern w:val="0"/>
          <w:sz w:val="18"/>
        </w:rPr>
        <w:t>ILCD</w:t>
      </w:r>
      <w:r>
        <w:rPr>
          <w:rFonts w:eastAsia="宋体" w:cs="Arial"/>
          <w:kern w:val="0"/>
          <w:sz w:val="18"/>
        </w:rPr>
        <w:t>参考基本流中实现。</w:t>
      </w:r>
    </w:p>
    <w:p w14:paraId="7D6E288C" w14:textId="77777777" w:rsidR="00D16BE9" w:rsidRDefault="00AC4FA2">
      <w:pPr>
        <w:pStyle w:val="a8"/>
        <w:spacing w:line="300" w:lineRule="auto"/>
        <w:ind w:firstLineChars="200" w:firstLine="361"/>
        <w:jc w:val="both"/>
        <w:rPr>
          <w:rFonts w:eastAsiaTheme="minorEastAsia"/>
          <w:szCs w:val="21"/>
          <w:lang w:eastAsia="zh-CN"/>
        </w:rPr>
      </w:pPr>
      <w:r>
        <w:rPr>
          <w:b/>
          <w:color w:val="000080"/>
          <w:sz w:val="18"/>
          <w:vertAlign w:val="superscript"/>
          <w:lang w:eastAsia="zh-CN"/>
        </w:rPr>
        <w:t>190</w:t>
      </w:r>
      <w:r>
        <w:rPr>
          <w:rFonts w:cs="宋体" w:hint="eastAsia"/>
          <w:sz w:val="18"/>
          <w:lang w:eastAsia="zh-CN"/>
        </w:rPr>
        <w:t>这里的</w:t>
      </w:r>
      <w:r>
        <w:rPr>
          <w:sz w:val="18"/>
          <w:lang w:eastAsia="zh-CN"/>
        </w:rPr>
        <w:t xml:space="preserve"> "</w:t>
      </w:r>
      <w:r>
        <w:rPr>
          <w:rFonts w:cs="宋体" w:hint="eastAsia"/>
          <w:sz w:val="18"/>
          <w:lang w:eastAsia="zh-CN"/>
        </w:rPr>
        <w:t>不允许</w:t>
      </w:r>
      <w:r>
        <w:rPr>
          <w:sz w:val="18"/>
          <w:lang w:eastAsia="zh-CN"/>
        </w:rPr>
        <w:t xml:space="preserve"> "</w:t>
      </w:r>
      <w:r>
        <w:rPr>
          <w:rFonts w:cs="宋体" w:hint="eastAsia"/>
          <w:sz w:val="18"/>
          <w:lang w:eastAsia="zh-CN"/>
        </w:rPr>
        <w:t>指的是对外使用的报告，因为相关流量不符合</w:t>
      </w:r>
      <w:r>
        <w:rPr>
          <w:sz w:val="18"/>
          <w:lang w:eastAsia="zh-CN"/>
        </w:rPr>
        <w:t xml:space="preserve"> "</w:t>
      </w:r>
      <w:r>
        <w:rPr>
          <w:rFonts w:cs="宋体" w:hint="eastAsia"/>
          <w:sz w:val="18"/>
          <w:lang w:eastAsia="zh-CN"/>
        </w:rPr>
        <w:t>术语及其他规定</w:t>
      </w:r>
      <w:r>
        <w:rPr>
          <w:sz w:val="18"/>
          <w:lang w:eastAsia="zh-CN"/>
        </w:rPr>
        <w:t>"</w:t>
      </w:r>
      <w:r>
        <w:rPr>
          <w:rFonts w:cs="宋体" w:hint="eastAsia"/>
          <w:sz w:val="18"/>
          <w:lang w:eastAsia="zh-CN"/>
        </w:rPr>
        <w:t>（见单独文件）和</w:t>
      </w:r>
      <w:r>
        <w:rPr>
          <w:sz w:val="18"/>
          <w:lang w:eastAsia="zh-CN"/>
        </w:rPr>
        <w:t>/</w:t>
      </w:r>
      <w:r>
        <w:rPr>
          <w:rFonts w:cs="宋体" w:hint="eastAsia"/>
          <w:sz w:val="18"/>
          <w:lang w:eastAsia="zh-CN"/>
        </w:rPr>
        <w:t>或</w:t>
      </w:r>
      <w:r>
        <w:rPr>
          <w:sz w:val="18"/>
          <w:lang w:eastAsia="zh-CN"/>
        </w:rPr>
        <w:t xml:space="preserve"> "</w:t>
      </w:r>
      <w:r>
        <w:rPr>
          <w:rFonts w:cs="宋体" w:hint="eastAsia"/>
          <w:sz w:val="18"/>
          <w:lang w:eastAsia="zh-CN"/>
        </w:rPr>
        <w:t>特定基本流量类型的总体方法规定</w:t>
      </w:r>
      <w:r>
        <w:rPr>
          <w:sz w:val="18"/>
          <w:lang w:eastAsia="zh-CN"/>
        </w:rPr>
        <w:t>"</w:t>
      </w:r>
      <w:r>
        <w:rPr>
          <w:rFonts w:cs="宋体" w:hint="eastAsia"/>
          <w:sz w:val="18"/>
          <w:lang w:eastAsia="zh-CN"/>
        </w:rPr>
        <w:t>（见第</w:t>
      </w:r>
      <w:r>
        <w:rPr>
          <w:sz w:val="18"/>
          <w:lang w:eastAsia="zh-CN"/>
        </w:rPr>
        <w:t xml:space="preserve"> </w:t>
      </w:r>
      <w:hyperlink w:anchor="_bookmark234" w:history="1">
        <w:r>
          <w:rPr>
            <w:sz w:val="18"/>
            <w:lang w:eastAsia="zh-CN"/>
          </w:rPr>
          <w:t>7.4.3</w:t>
        </w:r>
      </w:hyperlink>
      <w:r>
        <w:rPr>
          <w:sz w:val="18"/>
          <w:lang w:eastAsia="zh-CN"/>
        </w:rPr>
        <w:t xml:space="preserve"> </w:t>
      </w:r>
      <w:r>
        <w:rPr>
          <w:rFonts w:cs="宋体" w:hint="eastAsia"/>
          <w:sz w:val="18"/>
          <w:lang w:eastAsia="zh-CN"/>
        </w:rPr>
        <w:t>章）。</w:t>
      </w:r>
      <w:r>
        <w:rPr>
          <w:rFonts w:eastAsiaTheme="minorEastAsia"/>
          <w:szCs w:val="21"/>
          <w:lang w:eastAsia="zh-CN"/>
        </w:rPr>
        <w:br w:type="page"/>
      </w:r>
    </w:p>
    <w:tbl>
      <w:tblPr>
        <w:tblStyle w:val="TableNormal"/>
        <w:tblW w:w="9287" w:type="dxa"/>
        <w:tblInd w:w="-495" w:type="dxa"/>
        <w:tblBorders>
          <w:top w:val="single" w:sz="4" w:space="0" w:color="CC99FF"/>
          <w:left w:val="single" w:sz="4" w:space="0" w:color="CC99FF"/>
          <w:bottom w:val="single" w:sz="4" w:space="0" w:color="CC99FF"/>
          <w:right w:val="single" w:sz="4" w:space="0" w:color="CC99FF"/>
          <w:insideH w:val="single" w:sz="4" w:space="0" w:color="CC99FF"/>
          <w:insideV w:val="single" w:sz="4" w:space="0" w:color="CC99FF"/>
        </w:tblBorders>
        <w:tblLayout w:type="fixed"/>
        <w:tblLook w:val="04A0" w:firstRow="1" w:lastRow="0" w:firstColumn="1" w:lastColumn="0" w:noHBand="0" w:noVBand="1"/>
      </w:tblPr>
      <w:tblGrid>
        <w:gridCol w:w="9287"/>
      </w:tblGrid>
      <w:tr w:rsidR="00D16BE9" w14:paraId="2A133E86" w14:textId="77777777">
        <w:trPr>
          <w:trHeight w:val="1266"/>
        </w:trPr>
        <w:tc>
          <w:tcPr>
            <w:tcW w:w="9287" w:type="dxa"/>
            <w:tcBorders>
              <w:bottom w:val="nil"/>
            </w:tcBorders>
            <w:shd w:val="clear" w:color="auto" w:fill="E4B8D2"/>
          </w:tcPr>
          <w:p w14:paraId="06168C5B" w14:textId="77777777" w:rsidR="00D16BE9" w:rsidRDefault="00AC4FA2">
            <w:pPr>
              <w:widowControl w:val="0"/>
              <w:autoSpaceDE w:val="0"/>
              <w:autoSpaceDN w:val="0"/>
              <w:spacing w:line="300" w:lineRule="auto"/>
              <w:ind w:firstLine="420"/>
              <w:rPr>
                <w:rFonts w:eastAsia="Arial" w:cs="Arial"/>
                <w:kern w:val="0"/>
                <w:szCs w:val="21"/>
              </w:rPr>
            </w:pPr>
            <w:r>
              <w:rPr>
                <w:rFonts w:eastAsia="宋体" w:cs="宋体" w:hint="eastAsia"/>
                <w:color w:val="000000" w:themeColor="text1"/>
                <w:kern w:val="0"/>
                <w:szCs w:val="21"/>
              </w:rPr>
              <w:lastRenderedPageBreak/>
              <w:t>所含化学元素的流量，并使用已分配影响因子的相应基本流量。</w:t>
            </w:r>
            <w:r>
              <w:rPr>
                <w:rFonts w:eastAsia="宋体" w:cs="宋体" w:hint="eastAsia"/>
                <w:color w:val="808080"/>
                <w:kern w:val="0"/>
                <w:szCs w:val="21"/>
              </w:rPr>
              <w:t>在进行质量平衡时，将</w:t>
            </w:r>
            <w:r>
              <w:rPr>
                <w:rFonts w:eastAsia="Arial" w:cs="Arial"/>
                <w:color w:val="808080"/>
                <w:kern w:val="0"/>
                <w:szCs w:val="21"/>
              </w:rPr>
              <w:t xml:space="preserve"> "</w:t>
            </w:r>
            <w:r>
              <w:rPr>
                <w:rFonts w:eastAsia="宋体" w:cs="宋体" w:hint="eastAsia"/>
                <w:color w:val="808080"/>
                <w:kern w:val="0"/>
                <w:szCs w:val="21"/>
              </w:rPr>
              <w:t>铅</w:t>
            </w:r>
            <w:r>
              <w:rPr>
                <w:rFonts w:eastAsia="Arial" w:cs="Arial"/>
                <w:color w:val="808080"/>
                <w:kern w:val="0"/>
                <w:szCs w:val="21"/>
              </w:rPr>
              <w:t xml:space="preserve"> "</w:t>
            </w:r>
            <w:r>
              <w:rPr>
                <w:rFonts w:eastAsia="宋体" w:cs="宋体" w:hint="eastAsia"/>
                <w:color w:val="808080"/>
                <w:kern w:val="0"/>
                <w:szCs w:val="21"/>
              </w:rPr>
              <w:t>作为</w:t>
            </w:r>
            <w:r>
              <w:rPr>
                <w:rFonts w:eastAsia="Arial" w:cs="Arial"/>
                <w:color w:val="808080"/>
                <w:kern w:val="0"/>
                <w:szCs w:val="21"/>
              </w:rPr>
              <w:t xml:space="preserve"> "</w:t>
            </w:r>
            <w:r>
              <w:rPr>
                <w:rFonts w:eastAsia="宋体" w:cs="宋体" w:hint="eastAsia"/>
                <w:color w:val="808080"/>
                <w:kern w:val="0"/>
                <w:szCs w:val="21"/>
              </w:rPr>
              <w:t>地下资源</w:t>
            </w:r>
            <w:r>
              <w:rPr>
                <w:rFonts w:eastAsia="Arial" w:cs="Arial"/>
                <w:color w:val="808080"/>
                <w:kern w:val="0"/>
                <w:szCs w:val="21"/>
              </w:rPr>
              <w:t>"</w:t>
            </w:r>
            <w:r>
              <w:rPr>
                <w:rFonts w:eastAsia="宋体" w:cs="宋体" w:hint="eastAsia"/>
                <w:color w:val="808080"/>
                <w:kern w:val="0"/>
                <w:szCs w:val="21"/>
              </w:rPr>
              <w:t>，</w:t>
            </w:r>
            <w:r>
              <w:rPr>
                <w:rFonts w:eastAsia="Arial" w:cs="Arial"/>
                <w:color w:val="808080"/>
                <w:kern w:val="0"/>
                <w:szCs w:val="21"/>
              </w:rPr>
              <w:t>"</w:t>
            </w:r>
            <w:r>
              <w:rPr>
                <w:rFonts w:eastAsia="宋体" w:cs="宋体" w:hint="eastAsia"/>
                <w:color w:val="808080"/>
                <w:kern w:val="0"/>
                <w:szCs w:val="21"/>
              </w:rPr>
              <w:t>锌</w:t>
            </w:r>
            <w:r>
              <w:rPr>
                <w:rFonts w:eastAsia="Arial" w:cs="Arial"/>
                <w:color w:val="808080"/>
                <w:kern w:val="0"/>
                <w:szCs w:val="21"/>
              </w:rPr>
              <w:t xml:space="preserve"> "</w:t>
            </w:r>
            <w:r>
              <w:rPr>
                <w:rFonts w:eastAsia="宋体" w:cs="宋体" w:hint="eastAsia"/>
                <w:color w:val="808080"/>
                <w:kern w:val="0"/>
                <w:szCs w:val="21"/>
              </w:rPr>
              <w:t>作为</w:t>
            </w:r>
            <w:r>
              <w:rPr>
                <w:rFonts w:eastAsia="Arial" w:cs="Arial"/>
                <w:color w:val="808080"/>
                <w:kern w:val="0"/>
                <w:szCs w:val="21"/>
              </w:rPr>
              <w:t xml:space="preserve"> "</w:t>
            </w:r>
            <w:r>
              <w:rPr>
                <w:rFonts w:eastAsia="宋体" w:cs="宋体" w:hint="eastAsia"/>
                <w:color w:val="808080"/>
                <w:kern w:val="0"/>
                <w:szCs w:val="21"/>
              </w:rPr>
              <w:t>地下资源</w:t>
            </w:r>
            <w:r>
              <w:rPr>
                <w:rFonts w:eastAsia="Arial" w:cs="Arial"/>
                <w:color w:val="808080"/>
                <w:kern w:val="0"/>
                <w:szCs w:val="21"/>
              </w:rPr>
              <w:t>"</w:t>
            </w:r>
            <w:r>
              <w:rPr>
                <w:rFonts w:eastAsia="宋体" w:cs="宋体" w:hint="eastAsia"/>
                <w:color w:val="808080"/>
                <w:kern w:val="0"/>
                <w:szCs w:val="21"/>
              </w:rPr>
              <w:t>，</w:t>
            </w:r>
            <w:r>
              <w:rPr>
                <w:rFonts w:eastAsia="Arial" w:cs="Arial"/>
                <w:color w:val="808080"/>
                <w:kern w:val="0"/>
                <w:szCs w:val="21"/>
              </w:rPr>
              <w:t>"</w:t>
            </w:r>
            <w:r>
              <w:rPr>
                <w:rFonts w:eastAsia="宋体" w:cs="宋体" w:hint="eastAsia"/>
                <w:color w:val="808080"/>
                <w:kern w:val="0"/>
                <w:szCs w:val="21"/>
              </w:rPr>
              <w:t>惰性岩</w:t>
            </w:r>
            <w:r>
              <w:rPr>
                <w:rFonts w:eastAsia="Arial" w:cs="Arial"/>
                <w:color w:val="808080"/>
                <w:kern w:val="0"/>
                <w:szCs w:val="21"/>
              </w:rPr>
              <w:t xml:space="preserve"> "</w:t>
            </w:r>
            <w:r>
              <w:rPr>
                <w:rFonts w:eastAsia="宋体" w:cs="宋体" w:hint="eastAsia"/>
                <w:color w:val="808080"/>
                <w:kern w:val="0"/>
                <w:szCs w:val="21"/>
              </w:rPr>
              <w:t>作为</w:t>
            </w:r>
            <w:r>
              <w:rPr>
                <w:rFonts w:eastAsia="Arial" w:cs="Arial"/>
                <w:color w:val="808080"/>
                <w:kern w:val="0"/>
                <w:szCs w:val="21"/>
              </w:rPr>
              <w:t xml:space="preserve"> "</w:t>
            </w:r>
            <w:r>
              <w:rPr>
                <w:rFonts w:eastAsia="宋体" w:cs="宋体" w:hint="eastAsia"/>
                <w:color w:val="808080"/>
                <w:kern w:val="0"/>
                <w:szCs w:val="21"/>
              </w:rPr>
              <w:t>地下资源</w:t>
            </w:r>
            <w:r>
              <w:rPr>
                <w:rFonts w:eastAsia="Arial" w:cs="Arial"/>
                <w:color w:val="808080"/>
                <w:kern w:val="0"/>
                <w:szCs w:val="21"/>
              </w:rPr>
              <w:t>"</w:t>
            </w:r>
            <w:r>
              <w:rPr>
                <w:rFonts w:eastAsia="宋体" w:cs="宋体" w:hint="eastAsia"/>
                <w:color w:val="808080"/>
                <w:kern w:val="0"/>
                <w:szCs w:val="21"/>
              </w:rPr>
              <w:t>。</w:t>
            </w:r>
            <w:r>
              <w:rPr>
                <w:rFonts w:eastAsia="宋体" w:cs="宋体" w:hint="eastAsia"/>
                <w:kern w:val="0"/>
                <w:szCs w:val="21"/>
              </w:rPr>
              <w:t>注意某些矿石的化合物可能需要编目（如岩盐（</w:t>
            </w:r>
            <w:r>
              <w:rPr>
                <w:rFonts w:eastAsia="Arial" w:cs="Arial"/>
                <w:kern w:val="0"/>
                <w:szCs w:val="21"/>
              </w:rPr>
              <w:t>NaCl</w:t>
            </w:r>
            <w:r>
              <w:rPr>
                <w:rFonts w:eastAsia="宋体" w:cs="宋体" w:hint="eastAsia"/>
                <w:kern w:val="0"/>
                <w:szCs w:val="21"/>
              </w:rPr>
              <w:t>）；详见</w:t>
            </w:r>
            <w:r>
              <w:rPr>
                <w:rFonts w:eastAsia="Arial" w:cs="Arial"/>
                <w:kern w:val="0"/>
                <w:szCs w:val="21"/>
              </w:rPr>
              <w:t xml:space="preserve"> </w:t>
            </w:r>
            <w:hyperlink w:anchor="_bookmark245" w:history="1">
              <w:r>
                <w:rPr>
                  <w:rFonts w:eastAsia="Arial" w:cs="Arial"/>
                  <w:kern w:val="0"/>
                  <w:szCs w:val="21"/>
                </w:rPr>
                <w:t>7.4.3.6.2</w:t>
              </w:r>
            </w:hyperlink>
            <w:r>
              <w:rPr>
                <w:rFonts w:eastAsia="Arial" w:cs="Arial"/>
                <w:kern w:val="0"/>
                <w:szCs w:val="21"/>
              </w:rPr>
              <w:t xml:space="preserve"> </w:t>
            </w:r>
            <w:r>
              <w:rPr>
                <w:rFonts w:eastAsia="宋体" w:cs="宋体" w:hint="eastAsia"/>
                <w:kern w:val="0"/>
                <w:szCs w:val="21"/>
              </w:rPr>
              <w:t>章）。</w:t>
            </w:r>
          </w:p>
        </w:tc>
      </w:tr>
      <w:tr w:rsidR="00D16BE9" w14:paraId="457C4A96" w14:textId="77777777">
        <w:trPr>
          <w:trHeight w:val="2647"/>
        </w:trPr>
        <w:tc>
          <w:tcPr>
            <w:tcW w:w="9287" w:type="dxa"/>
            <w:tcBorders>
              <w:top w:val="nil"/>
              <w:bottom w:val="nil"/>
            </w:tcBorders>
            <w:shd w:val="clear" w:color="auto" w:fill="E4B8D2"/>
          </w:tcPr>
          <w:p w14:paraId="3F526EC0" w14:textId="77777777" w:rsidR="00D16BE9" w:rsidRDefault="00AC4FA2">
            <w:pPr>
              <w:widowControl w:val="0"/>
              <w:autoSpaceDE w:val="0"/>
              <w:autoSpaceDN w:val="0"/>
              <w:spacing w:line="300" w:lineRule="auto"/>
              <w:ind w:firstLine="420"/>
              <w:rPr>
                <w:rFonts w:eastAsia="Arial" w:cs="Arial"/>
                <w:kern w:val="0"/>
                <w:szCs w:val="21"/>
              </w:rPr>
            </w:pPr>
            <w:r>
              <w:rPr>
                <w:rFonts w:eastAsia="Arial" w:cs="Arial"/>
                <w:kern w:val="0"/>
                <w:szCs w:val="21"/>
              </w:rPr>
              <w:t xml:space="preserve">- </w:t>
            </w:r>
            <w:r>
              <w:rPr>
                <w:rFonts w:eastAsia="宋体" w:cs="宋体" w:hint="eastAsia"/>
                <w:kern w:val="0"/>
                <w:szCs w:val="21"/>
              </w:rPr>
              <w:t>合成排放物，如盐类</w:t>
            </w:r>
            <w:r>
              <w:rPr>
                <w:rFonts w:eastAsia="宋体" w:cs="宋体" w:hint="eastAsia"/>
                <w:color w:val="808080"/>
                <w:kern w:val="0"/>
                <w:szCs w:val="21"/>
              </w:rPr>
              <w:t>（如硝酸铵，而所含离子铵和硝酸铵的特性系数是存在的）。</w:t>
            </w:r>
            <w:r>
              <w:rPr>
                <w:rFonts w:eastAsia="宋体" w:cs="宋体" w:hint="eastAsia"/>
                <w:kern w:val="0"/>
                <w:szCs w:val="21"/>
              </w:rPr>
              <w:t>可能的解决方案：</w:t>
            </w:r>
          </w:p>
          <w:p w14:paraId="586F8DF2" w14:textId="77777777" w:rsidR="00D16BE9" w:rsidRDefault="00AC4FA2">
            <w:pPr>
              <w:widowControl w:val="0"/>
              <w:autoSpaceDE w:val="0"/>
              <w:autoSpaceDN w:val="0"/>
              <w:spacing w:line="300" w:lineRule="auto"/>
              <w:ind w:firstLine="420"/>
              <w:rPr>
                <w:rFonts w:eastAsia="Arial" w:cs="Arial"/>
                <w:kern w:val="0"/>
                <w:szCs w:val="21"/>
              </w:rPr>
            </w:pPr>
            <w:r>
              <w:rPr>
                <w:rFonts w:cs="Arial" w:hint="eastAsia"/>
                <w:kern w:val="0"/>
                <w:szCs w:val="21"/>
              </w:rPr>
              <w:t>·</w:t>
            </w:r>
            <w:r>
              <w:rPr>
                <w:rFonts w:eastAsia="Arial" w:cs="Arial"/>
                <w:kern w:val="0"/>
                <w:szCs w:val="21"/>
              </w:rPr>
              <w:t xml:space="preserve">a) </w:t>
            </w:r>
            <w:r>
              <w:rPr>
                <w:rFonts w:eastAsia="宋体" w:cs="宋体" w:hint="eastAsia"/>
                <w:kern w:val="0"/>
                <w:szCs w:val="21"/>
              </w:rPr>
              <w:t>（不允许：）按化学计量法（或其他适当的方法）计算正确的系数，并分配给流量。</w:t>
            </w:r>
          </w:p>
          <w:p w14:paraId="4AA560B8" w14:textId="77777777" w:rsidR="00D16BE9" w:rsidRDefault="00AC4FA2">
            <w:pPr>
              <w:widowControl w:val="0"/>
              <w:autoSpaceDE w:val="0"/>
              <w:autoSpaceDN w:val="0"/>
              <w:spacing w:line="300" w:lineRule="auto"/>
              <w:ind w:firstLine="301"/>
              <w:rPr>
                <w:rFonts w:eastAsia="Arial" w:cs="Arial"/>
                <w:kern w:val="0"/>
                <w:szCs w:val="21"/>
              </w:rPr>
            </w:pPr>
            <w:r>
              <w:rPr>
                <w:rFonts w:cs="Arial" w:hint="eastAsia"/>
                <w:b/>
                <w:kern w:val="0"/>
                <w:sz w:val="15"/>
                <w:szCs w:val="21"/>
              </w:rPr>
              <w:t>·</w:t>
            </w:r>
            <w:r>
              <w:rPr>
                <w:rFonts w:eastAsia="Arial" w:cs="Arial"/>
                <w:kern w:val="0"/>
                <w:szCs w:val="21"/>
              </w:rPr>
              <w:t>b</w:t>
            </w:r>
            <w:r>
              <w:rPr>
                <w:rFonts w:eastAsia="宋体" w:cs="宋体" w:hint="eastAsia"/>
                <w:kern w:val="0"/>
                <w:szCs w:val="21"/>
              </w:rPr>
              <w:t>）（应：）将成分作为单独的基本流</w:t>
            </w:r>
            <w:r>
              <w:rPr>
                <w:rFonts w:eastAsia="宋体" w:cs="宋体" w:hint="eastAsia"/>
                <w:color w:val="808080"/>
                <w:kern w:val="0"/>
                <w:szCs w:val="21"/>
              </w:rPr>
              <w:t>（如上例中的</w:t>
            </w:r>
            <w:r>
              <w:rPr>
                <w:rFonts w:eastAsia="Arial" w:cs="Arial"/>
                <w:color w:val="808080"/>
                <w:kern w:val="0"/>
                <w:szCs w:val="21"/>
              </w:rPr>
              <w:t xml:space="preserve"> </w:t>
            </w:r>
            <w:proofErr w:type="gramStart"/>
            <w:r>
              <w:rPr>
                <w:rFonts w:eastAsia="Arial" w:cs="Arial"/>
                <w:color w:val="808080"/>
                <w:kern w:val="0"/>
                <w:szCs w:val="21"/>
              </w:rPr>
              <w:t>"</w:t>
            </w:r>
            <w:r>
              <w:rPr>
                <w:rFonts w:eastAsia="宋体" w:cs="宋体" w:hint="eastAsia"/>
                <w:color w:val="808080"/>
                <w:kern w:val="0"/>
                <w:szCs w:val="21"/>
              </w:rPr>
              <w:t>铵</w:t>
            </w:r>
            <w:proofErr w:type="gramEnd"/>
            <w:r>
              <w:rPr>
                <w:rFonts w:eastAsia="Arial" w:cs="Arial"/>
                <w:color w:val="808080"/>
                <w:kern w:val="0"/>
                <w:szCs w:val="21"/>
              </w:rPr>
              <w:t xml:space="preserve"> "</w:t>
            </w:r>
            <w:r>
              <w:rPr>
                <w:rFonts w:eastAsia="宋体" w:cs="宋体" w:hint="eastAsia"/>
                <w:color w:val="808080"/>
                <w:kern w:val="0"/>
                <w:szCs w:val="21"/>
              </w:rPr>
              <w:t>和</w:t>
            </w:r>
            <w:r>
              <w:rPr>
                <w:rFonts w:eastAsia="Arial" w:cs="Arial"/>
                <w:color w:val="808080"/>
                <w:kern w:val="0"/>
                <w:szCs w:val="21"/>
              </w:rPr>
              <w:t xml:space="preserve"> "</w:t>
            </w:r>
            <w:r>
              <w:rPr>
                <w:rFonts w:eastAsia="宋体" w:cs="宋体" w:hint="eastAsia"/>
                <w:color w:val="808080"/>
                <w:kern w:val="0"/>
                <w:szCs w:val="21"/>
              </w:rPr>
              <w:t>硝酸盐</w:t>
            </w:r>
            <w:r>
              <w:rPr>
                <w:rFonts w:eastAsia="Arial" w:cs="Arial"/>
                <w:color w:val="808080"/>
                <w:kern w:val="0"/>
                <w:szCs w:val="21"/>
              </w:rPr>
              <w:t>"</w:t>
            </w:r>
            <w:r>
              <w:rPr>
                <w:rFonts w:eastAsia="宋体" w:cs="宋体" w:hint="eastAsia"/>
                <w:color w:val="808080"/>
                <w:kern w:val="0"/>
                <w:szCs w:val="21"/>
              </w:rPr>
              <w:t>）</w:t>
            </w:r>
            <w:r>
              <w:rPr>
                <w:rFonts w:eastAsia="宋体" w:cs="宋体" w:hint="eastAsia"/>
                <w:kern w:val="0"/>
                <w:szCs w:val="21"/>
              </w:rPr>
              <w:t>入库。另请参阅第</w:t>
            </w:r>
            <w:r>
              <w:rPr>
                <w:rFonts w:eastAsia="Arial" w:cs="Arial"/>
                <w:kern w:val="0"/>
                <w:szCs w:val="21"/>
              </w:rPr>
              <w:t xml:space="preserve"> </w:t>
            </w:r>
            <w:hyperlink w:anchor="_bookmark238" w:history="1">
              <w:r>
                <w:rPr>
                  <w:rFonts w:eastAsia="Arial" w:cs="Arial"/>
                  <w:kern w:val="0"/>
                  <w:szCs w:val="21"/>
                </w:rPr>
                <w:t>7.4.3.3</w:t>
              </w:r>
            </w:hyperlink>
            <w:r>
              <w:rPr>
                <w:rFonts w:eastAsia="Arial" w:cs="Arial"/>
                <w:kern w:val="0"/>
                <w:szCs w:val="21"/>
              </w:rPr>
              <w:t xml:space="preserve"> </w:t>
            </w:r>
            <w:r>
              <w:rPr>
                <w:rFonts w:eastAsia="宋体" w:cs="宋体" w:hint="eastAsia"/>
                <w:kern w:val="0"/>
                <w:szCs w:val="21"/>
              </w:rPr>
              <w:t>章，了解何时根据盐的水溶性拆分基本流。</w:t>
            </w:r>
          </w:p>
        </w:tc>
      </w:tr>
      <w:tr w:rsidR="00D16BE9" w14:paraId="7971C43C" w14:textId="77777777">
        <w:trPr>
          <w:trHeight w:val="2367"/>
        </w:trPr>
        <w:tc>
          <w:tcPr>
            <w:tcW w:w="9287" w:type="dxa"/>
            <w:tcBorders>
              <w:top w:val="nil"/>
              <w:bottom w:val="nil"/>
            </w:tcBorders>
            <w:shd w:val="clear" w:color="auto" w:fill="E4B8D2"/>
          </w:tcPr>
          <w:p w14:paraId="4C462ADE" w14:textId="77777777" w:rsidR="00D16BE9" w:rsidRDefault="00AC4FA2">
            <w:pPr>
              <w:widowControl w:val="0"/>
              <w:autoSpaceDE w:val="0"/>
              <w:autoSpaceDN w:val="0"/>
              <w:spacing w:line="300" w:lineRule="auto"/>
              <w:ind w:firstLine="420"/>
              <w:rPr>
                <w:rFonts w:eastAsia="Arial" w:cs="Arial"/>
                <w:kern w:val="0"/>
                <w:szCs w:val="21"/>
              </w:rPr>
            </w:pPr>
            <w:r>
              <w:rPr>
                <w:rFonts w:eastAsia="Arial" w:cs="Arial"/>
                <w:kern w:val="0"/>
                <w:szCs w:val="21"/>
              </w:rPr>
              <w:t xml:space="preserve">- </w:t>
            </w:r>
            <w:r>
              <w:rPr>
                <w:rFonts w:eastAsia="宋体" w:cs="宋体" w:hint="eastAsia"/>
                <w:kern w:val="0"/>
                <w:szCs w:val="21"/>
              </w:rPr>
              <w:t>特定工艺类型（组成）排放，如</w:t>
            </w:r>
            <w:r>
              <w:rPr>
                <w:rFonts w:eastAsia="Arial" w:cs="Arial"/>
                <w:kern w:val="0"/>
                <w:szCs w:val="21"/>
              </w:rPr>
              <w:t xml:space="preserve"> "</w:t>
            </w:r>
            <w:r>
              <w:rPr>
                <w:rFonts w:eastAsia="宋体" w:cs="宋体" w:hint="eastAsia"/>
                <w:kern w:val="0"/>
                <w:szCs w:val="21"/>
              </w:rPr>
              <w:t>柴油发动机废气</w:t>
            </w:r>
            <w:r>
              <w:rPr>
                <w:rFonts w:eastAsia="Arial" w:cs="Arial"/>
                <w:kern w:val="0"/>
                <w:szCs w:val="21"/>
              </w:rPr>
              <w:t xml:space="preserve"> "</w:t>
            </w:r>
            <w:r>
              <w:rPr>
                <w:rFonts w:eastAsia="宋体" w:cs="宋体" w:hint="eastAsia"/>
                <w:kern w:val="0"/>
                <w:szCs w:val="21"/>
              </w:rPr>
              <w:t>等，在影响评估中无法有效解决，通常根本没有影响因子，不应保留在清单中。可能的解决方案：</w:t>
            </w:r>
          </w:p>
          <w:p w14:paraId="3AE76057" w14:textId="77777777" w:rsidR="00D16BE9" w:rsidRDefault="00AC4FA2">
            <w:pPr>
              <w:widowControl w:val="0"/>
              <w:autoSpaceDE w:val="0"/>
              <w:autoSpaceDN w:val="0"/>
              <w:spacing w:line="300" w:lineRule="auto"/>
              <w:ind w:firstLine="301"/>
              <w:rPr>
                <w:rFonts w:eastAsia="Arial" w:cs="Arial"/>
                <w:kern w:val="0"/>
                <w:szCs w:val="21"/>
              </w:rPr>
            </w:pPr>
            <w:r>
              <w:rPr>
                <w:rFonts w:cs="Arial" w:hint="eastAsia"/>
                <w:b/>
                <w:kern w:val="0"/>
                <w:sz w:val="15"/>
                <w:szCs w:val="21"/>
              </w:rPr>
              <w:t>·</w:t>
            </w:r>
            <w:r>
              <w:rPr>
                <w:rFonts w:eastAsia="Arial" w:cs="Arial"/>
                <w:b/>
                <w:kern w:val="0"/>
                <w:sz w:val="15"/>
                <w:szCs w:val="21"/>
              </w:rPr>
              <w:t xml:space="preserve"> </w:t>
            </w:r>
            <w:r>
              <w:rPr>
                <w:rFonts w:eastAsia="Arial" w:cs="Arial"/>
                <w:b/>
                <w:spacing w:val="67"/>
                <w:w w:val="150"/>
                <w:kern w:val="0"/>
                <w:sz w:val="15"/>
                <w:szCs w:val="21"/>
              </w:rPr>
              <w:t>a</w:t>
            </w:r>
            <w:r>
              <w:rPr>
                <w:rFonts w:eastAsia="宋体" w:cs="宋体" w:hint="eastAsia"/>
                <w:kern w:val="0"/>
                <w:szCs w:val="21"/>
              </w:rPr>
              <w:t>）（应：）如果有数据，则列出排放的具体物质</w:t>
            </w:r>
            <w:r>
              <w:rPr>
                <w:rFonts w:eastAsia="宋体" w:cs="宋体" w:hint="eastAsia"/>
                <w:spacing w:val="-5"/>
                <w:kern w:val="0"/>
                <w:szCs w:val="21"/>
              </w:rPr>
              <w:t>，或</w:t>
            </w:r>
          </w:p>
          <w:p w14:paraId="5967AD57" w14:textId="77777777" w:rsidR="00D16BE9" w:rsidRDefault="00AC4FA2">
            <w:pPr>
              <w:widowControl w:val="0"/>
              <w:autoSpaceDE w:val="0"/>
              <w:autoSpaceDN w:val="0"/>
              <w:spacing w:line="300" w:lineRule="auto"/>
              <w:ind w:firstLine="301"/>
              <w:rPr>
                <w:rFonts w:eastAsia="Arial" w:cs="Arial"/>
                <w:kern w:val="0"/>
                <w:szCs w:val="21"/>
              </w:rPr>
            </w:pPr>
            <w:r>
              <w:rPr>
                <w:rFonts w:cs="Arial" w:hint="eastAsia"/>
                <w:b/>
                <w:kern w:val="0"/>
                <w:sz w:val="15"/>
                <w:szCs w:val="21"/>
              </w:rPr>
              <w:t>·</w:t>
            </w:r>
            <w:r>
              <w:rPr>
                <w:rFonts w:eastAsia="Arial" w:cs="Arial"/>
                <w:b/>
                <w:kern w:val="0"/>
                <w:sz w:val="15"/>
                <w:szCs w:val="21"/>
              </w:rPr>
              <w:t xml:space="preserve"> </w:t>
            </w:r>
            <w:r>
              <w:rPr>
                <w:rFonts w:eastAsia="Arial" w:cs="Arial"/>
                <w:kern w:val="0"/>
                <w:szCs w:val="21"/>
              </w:rPr>
              <w:t>b</w:t>
            </w:r>
            <w:r>
              <w:rPr>
                <w:rFonts w:eastAsia="宋体" w:cs="宋体" w:hint="eastAsia"/>
                <w:kern w:val="0"/>
                <w:szCs w:val="21"/>
              </w:rPr>
              <w:t>）（可）通过使用关于排放成分的特定技术信息或默认细分表（记录所做假设）来估算成分，并清点所排放的单个物质。</w:t>
            </w:r>
          </w:p>
        </w:tc>
      </w:tr>
      <w:tr w:rsidR="00D16BE9" w14:paraId="119B4EA9" w14:textId="77777777">
        <w:trPr>
          <w:trHeight w:val="2248"/>
        </w:trPr>
        <w:tc>
          <w:tcPr>
            <w:tcW w:w="9287" w:type="dxa"/>
            <w:tcBorders>
              <w:top w:val="nil"/>
              <w:bottom w:val="nil"/>
            </w:tcBorders>
            <w:shd w:val="clear" w:color="auto" w:fill="E4B8D2"/>
          </w:tcPr>
          <w:p w14:paraId="1C8225A3" w14:textId="77777777" w:rsidR="00D16BE9" w:rsidRDefault="00AC4FA2">
            <w:pPr>
              <w:widowControl w:val="0"/>
              <w:autoSpaceDE w:val="0"/>
              <w:autoSpaceDN w:val="0"/>
              <w:spacing w:line="300" w:lineRule="auto"/>
              <w:ind w:firstLine="420"/>
              <w:rPr>
                <w:rFonts w:eastAsia="Arial" w:cs="Arial"/>
                <w:kern w:val="0"/>
                <w:szCs w:val="21"/>
              </w:rPr>
            </w:pPr>
            <w:r>
              <w:rPr>
                <w:rFonts w:eastAsia="Arial" w:cs="Arial"/>
                <w:kern w:val="0"/>
                <w:szCs w:val="21"/>
              </w:rPr>
              <w:t xml:space="preserve">- </w:t>
            </w:r>
            <w:r>
              <w:rPr>
                <w:rFonts w:eastAsia="宋体" w:cs="宋体" w:hint="eastAsia"/>
                <w:kern w:val="0"/>
                <w:szCs w:val="21"/>
              </w:rPr>
              <w:t>用户新创建的排放流，例如，在所使用的</w:t>
            </w:r>
            <w:r>
              <w:rPr>
                <w:rFonts w:eastAsia="Arial" w:cs="Arial"/>
                <w:kern w:val="0"/>
                <w:szCs w:val="21"/>
              </w:rPr>
              <w:t xml:space="preserve"> LCIA </w:t>
            </w:r>
            <w:r>
              <w:rPr>
                <w:rFonts w:eastAsia="宋体" w:cs="宋体" w:hint="eastAsia"/>
                <w:kern w:val="0"/>
                <w:szCs w:val="21"/>
              </w:rPr>
              <w:t>方法中甚至可能有一个因子，但</w:t>
            </w:r>
            <w:r>
              <w:rPr>
                <w:rFonts w:eastAsia="Arial" w:cs="Arial"/>
                <w:kern w:val="0"/>
                <w:szCs w:val="21"/>
              </w:rPr>
              <w:t xml:space="preserve"> LCA </w:t>
            </w:r>
            <w:r>
              <w:rPr>
                <w:rFonts w:eastAsia="宋体" w:cs="宋体" w:hint="eastAsia"/>
                <w:kern w:val="0"/>
                <w:szCs w:val="21"/>
              </w:rPr>
              <w:t>数据库包或软件并未提供。可能的解决方案：</w:t>
            </w:r>
          </w:p>
          <w:p w14:paraId="47EAB129" w14:textId="77777777" w:rsidR="00D16BE9" w:rsidRDefault="00AC4FA2">
            <w:pPr>
              <w:widowControl w:val="0"/>
              <w:autoSpaceDE w:val="0"/>
              <w:autoSpaceDN w:val="0"/>
              <w:spacing w:line="300" w:lineRule="auto"/>
              <w:ind w:firstLine="420"/>
              <w:rPr>
                <w:rFonts w:eastAsia="Arial" w:cs="Arial"/>
                <w:kern w:val="0"/>
                <w:szCs w:val="21"/>
              </w:rPr>
            </w:pPr>
            <w:r>
              <w:rPr>
                <w:rFonts w:eastAsia="宋体" w:cs="宋体" w:hint="eastAsia"/>
                <w:kern w:val="0"/>
                <w:szCs w:val="21"/>
              </w:rPr>
              <w:t>·首先检查软件包是否完整；获取缺失的因子。对于用户新创建的流程，应核实其实际上并非现有流程，而是用了琐碎的名称或其他化学名称命名。</w:t>
            </w:r>
            <w:r>
              <w:rPr>
                <w:rFonts w:eastAsia="Arial" w:cs="Arial"/>
                <w:kern w:val="0"/>
                <w:szCs w:val="21"/>
              </w:rPr>
              <w:t xml:space="preserve">CAS </w:t>
            </w:r>
            <w:r>
              <w:rPr>
                <w:rFonts w:eastAsia="宋体" w:cs="宋体" w:hint="eastAsia"/>
                <w:kern w:val="0"/>
                <w:szCs w:val="21"/>
              </w:rPr>
              <w:t>编号有助于验证这一点。</w:t>
            </w:r>
          </w:p>
        </w:tc>
      </w:tr>
      <w:tr w:rsidR="00D16BE9" w14:paraId="73969692" w14:textId="77777777">
        <w:trPr>
          <w:trHeight w:val="2646"/>
        </w:trPr>
        <w:tc>
          <w:tcPr>
            <w:tcW w:w="9287" w:type="dxa"/>
            <w:tcBorders>
              <w:top w:val="nil"/>
              <w:bottom w:val="nil"/>
            </w:tcBorders>
            <w:shd w:val="clear" w:color="auto" w:fill="E4B8D2"/>
          </w:tcPr>
          <w:p w14:paraId="0E2557EE" w14:textId="77777777" w:rsidR="00D16BE9" w:rsidRDefault="00AC4FA2">
            <w:pPr>
              <w:widowControl w:val="0"/>
              <w:autoSpaceDE w:val="0"/>
              <w:autoSpaceDN w:val="0"/>
              <w:spacing w:line="300" w:lineRule="auto"/>
              <w:ind w:firstLine="420"/>
              <w:rPr>
                <w:rFonts w:eastAsia="Arial" w:cs="Arial"/>
                <w:kern w:val="0"/>
                <w:szCs w:val="21"/>
              </w:rPr>
            </w:pPr>
            <w:r>
              <w:rPr>
                <w:rFonts w:eastAsia="Arial" w:cs="Arial"/>
                <w:kern w:val="0"/>
                <w:szCs w:val="21"/>
              </w:rPr>
              <w:t xml:space="preserve">- </w:t>
            </w:r>
            <w:r>
              <w:rPr>
                <w:rFonts w:eastAsia="宋体" w:cs="宋体" w:hint="eastAsia"/>
                <w:kern w:val="0"/>
                <w:szCs w:val="21"/>
              </w:rPr>
              <w:t>没有具体影响因子的分区或特定地点的排放。可能的解决方案：</w:t>
            </w:r>
          </w:p>
          <w:p w14:paraId="49AAF138" w14:textId="77777777" w:rsidR="00D16BE9" w:rsidRDefault="00AC4FA2">
            <w:pPr>
              <w:widowControl w:val="0"/>
              <w:autoSpaceDE w:val="0"/>
              <w:autoSpaceDN w:val="0"/>
              <w:spacing w:line="300" w:lineRule="auto"/>
              <w:ind w:firstLine="621"/>
              <w:rPr>
                <w:rFonts w:eastAsia="Arial" w:cs="Arial"/>
                <w:kern w:val="0"/>
                <w:szCs w:val="21"/>
              </w:rPr>
            </w:pPr>
            <w:r>
              <w:rPr>
                <w:rFonts w:cs="Arial" w:hint="eastAsia"/>
                <w:b/>
                <w:spacing w:val="80"/>
                <w:kern w:val="0"/>
                <w:sz w:val="15"/>
                <w:szCs w:val="21"/>
              </w:rPr>
              <w:t>·</w:t>
            </w:r>
            <w:r>
              <w:rPr>
                <w:rFonts w:eastAsia="Arial" w:cs="Arial"/>
                <w:b/>
                <w:spacing w:val="80"/>
                <w:kern w:val="0"/>
                <w:sz w:val="15"/>
                <w:szCs w:val="21"/>
              </w:rPr>
              <w:t>a</w:t>
            </w:r>
            <w:r>
              <w:rPr>
                <w:rFonts w:eastAsia="Arial" w:cs="Arial"/>
                <w:kern w:val="0"/>
                <w:szCs w:val="21"/>
              </w:rPr>
              <w:t xml:space="preserve">) </w:t>
            </w:r>
            <w:r>
              <w:rPr>
                <w:rFonts w:eastAsia="宋体" w:cs="宋体" w:hint="eastAsia"/>
                <w:kern w:val="0"/>
                <w:szCs w:val="21"/>
              </w:rPr>
              <w:t>（建议）避免使用此类流量，除非所应用的</w:t>
            </w:r>
            <w:r>
              <w:rPr>
                <w:rFonts w:eastAsia="Arial" w:cs="Arial"/>
                <w:kern w:val="0"/>
                <w:szCs w:val="21"/>
              </w:rPr>
              <w:t xml:space="preserve"> LCIA </w:t>
            </w:r>
            <w:r>
              <w:rPr>
                <w:rFonts w:eastAsia="宋体" w:cs="宋体" w:hint="eastAsia"/>
                <w:kern w:val="0"/>
                <w:szCs w:val="21"/>
              </w:rPr>
              <w:t>方法中对所有定量相关的基</w:t>
            </w:r>
            <w:r>
              <w:rPr>
                <w:rFonts w:eastAsia="Arial" w:cs="Arial"/>
                <w:kern w:val="0"/>
                <w:szCs w:val="21"/>
              </w:rPr>
              <w:t xml:space="preserve"> </w:t>
            </w:r>
            <w:r>
              <w:rPr>
                <w:rFonts w:eastAsia="宋体" w:cs="宋体" w:hint="eastAsia"/>
                <w:kern w:val="0"/>
                <w:szCs w:val="21"/>
              </w:rPr>
              <w:t>本流量提供了具体系数，或</w:t>
            </w:r>
          </w:p>
          <w:p w14:paraId="3DF4CE2E" w14:textId="77777777" w:rsidR="00D16BE9" w:rsidRDefault="00AC4FA2">
            <w:pPr>
              <w:widowControl w:val="0"/>
              <w:autoSpaceDE w:val="0"/>
              <w:autoSpaceDN w:val="0"/>
              <w:spacing w:line="300" w:lineRule="auto"/>
              <w:ind w:firstLine="420"/>
              <w:rPr>
                <w:rFonts w:eastAsia="Arial" w:cs="Arial"/>
                <w:kern w:val="0"/>
                <w:szCs w:val="21"/>
              </w:rPr>
            </w:pPr>
            <w:r>
              <w:rPr>
                <w:rFonts w:cs="Arial" w:hint="eastAsia"/>
                <w:kern w:val="0"/>
                <w:szCs w:val="21"/>
              </w:rPr>
              <w:t>·</w:t>
            </w:r>
            <w:r>
              <w:rPr>
                <w:rFonts w:eastAsia="Arial" w:cs="Arial"/>
                <w:kern w:val="0"/>
                <w:szCs w:val="21"/>
              </w:rPr>
              <w:t>(b) (</w:t>
            </w:r>
            <w:r>
              <w:rPr>
                <w:rFonts w:eastAsia="宋体" w:cs="宋体" w:hint="eastAsia"/>
                <w:kern w:val="0"/>
                <w:szCs w:val="21"/>
              </w:rPr>
              <w:t>应</w:t>
            </w:r>
            <w:r>
              <w:rPr>
                <w:rFonts w:eastAsia="Arial" w:cs="Arial"/>
                <w:kern w:val="0"/>
                <w:szCs w:val="21"/>
              </w:rPr>
              <w:t>)</w:t>
            </w:r>
            <w:r>
              <w:rPr>
                <w:rFonts w:eastAsia="宋体" w:cs="宋体" w:hint="eastAsia"/>
                <w:kern w:val="0"/>
                <w:szCs w:val="21"/>
              </w:rPr>
              <w:t>分配母分区相同基本流量的影响因子</w:t>
            </w:r>
            <w:r>
              <w:rPr>
                <w:rFonts w:eastAsia="Arial" w:cs="Arial"/>
                <w:color w:val="808080"/>
                <w:kern w:val="0"/>
                <w:szCs w:val="21"/>
              </w:rPr>
              <w:t>(</w:t>
            </w:r>
            <w:r>
              <w:rPr>
                <w:rFonts w:eastAsia="宋体" w:cs="宋体" w:hint="eastAsia"/>
                <w:color w:val="808080"/>
                <w:kern w:val="0"/>
                <w:szCs w:val="21"/>
              </w:rPr>
              <w:t>例如，</w:t>
            </w:r>
            <w:r>
              <w:rPr>
                <w:rFonts w:eastAsia="Arial" w:cs="Arial"/>
                <w:color w:val="808080"/>
                <w:kern w:val="0"/>
                <w:szCs w:val="21"/>
              </w:rPr>
              <w:t>"</w:t>
            </w:r>
            <w:r>
              <w:rPr>
                <w:rFonts w:eastAsia="宋体" w:cs="宋体" w:hint="eastAsia"/>
                <w:color w:val="808080"/>
                <w:kern w:val="0"/>
                <w:szCs w:val="21"/>
              </w:rPr>
              <w:t>硝酸盐</w:t>
            </w:r>
            <w:r>
              <w:rPr>
                <w:rFonts w:eastAsia="Arial" w:cs="Arial"/>
                <w:color w:val="808080"/>
                <w:kern w:val="0"/>
                <w:szCs w:val="21"/>
              </w:rPr>
              <w:t xml:space="preserve"> "</w:t>
            </w:r>
            <w:r>
              <w:rPr>
                <w:rFonts w:eastAsia="宋体" w:cs="宋体" w:hint="eastAsia"/>
                <w:color w:val="808080"/>
                <w:kern w:val="0"/>
                <w:szCs w:val="21"/>
              </w:rPr>
              <w:t>作为</w:t>
            </w:r>
            <w:r>
              <w:rPr>
                <w:rFonts w:eastAsia="Arial" w:cs="Arial"/>
                <w:color w:val="808080"/>
                <w:kern w:val="0"/>
                <w:szCs w:val="21"/>
              </w:rPr>
              <w:t xml:space="preserve"> "</w:t>
            </w:r>
            <w:r>
              <w:rPr>
                <w:rFonts w:eastAsia="宋体" w:cs="宋体" w:hint="eastAsia"/>
                <w:color w:val="808080"/>
                <w:kern w:val="0"/>
                <w:szCs w:val="21"/>
              </w:rPr>
              <w:t>对淡水的排放</w:t>
            </w:r>
            <w:r>
              <w:rPr>
                <w:rFonts w:eastAsia="Arial" w:cs="Arial"/>
                <w:color w:val="808080"/>
                <w:kern w:val="0"/>
                <w:szCs w:val="21"/>
              </w:rPr>
              <w:t xml:space="preserve"> "</w:t>
            </w:r>
            <w:r>
              <w:rPr>
                <w:rFonts w:eastAsia="宋体" w:cs="宋体" w:hint="eastAsia"/>
                <w:color w:val="808080"/>
                <w:kern w:val="0"/>
                <w:szCs w:val="21"/>
              </w:rPr>
              <w:t>的影响因子也分配给</w:t>
            </w:r>
            <w:r>
              <w:rPr>
                <w:rFonts w:eastAsia="Arial" w:cs="Arial"/>
                <w:color w:val="808080"/>
                <w:kern w:val="0"/>
                <w:szCs w:val="21"/>
              </w:rPr>
              <w:t xml:space="preserve"> "</w:t>
            </w:r>
            <w:r>
              <w:rPr>
                <w:rFonts w:eastAsia="宋体" w:cs="宋体" w:hint="eastAsia"/>
                <w:color w:val="808080"/>
                <w:kern w:val="0"/>
                <w:szCs w:val="21"/>
              </w:rPr>
              <w:t>硝酸盐</w:t>
            </w:r>
            <w:r>
              <w:rPr>
                <w:rFonts w:eastAsia="Arial" w:cs="Arial"/>
                <w:color w:val="808080"/>
                <w:kern w:val="0"/>
                <w:szCs w:val="21"/>
              </w:rPr>
              <w:t xml:space="preserve"> "</w:t>
            </w:r>
            <w:r>
              <w:rPr>
                <w:rFonts w:eastAsia="宋体" w:cs="宋体" w:hint="eastAsia"/>
                <w:color w:val="808080"/>
                <w:kern w:val="0"/>
                <w:szCs w:val="21"/>
              </w:rPr>
              <w:t>作为</w:t>
            </w:r>
            <w:r>
              <w:rPr>
                <w:rFonts w:eastAsia="Arial" w:cs="Arial"/>
                <w:color w:val="808080"/>
                <w:kern w:val="0"/>
                <w:szCs w:val="21"/>
              </w:rPr>
              <w:t xml:space="preserve"> "</w:t>
            </w:r>
            <w:r>
              <w:rPr>
                <w:rFonts w:eastAsia="宋体" w:cs="宋体" w:hint="eastAsia"/>
                <w:color w:val="808080"/>
                <w:kern w:val="0"/>
                <w:szCs w:val="21"/>
              </w:rPr>
              <w:t>对湖泊的排放</w:t>
            </w:r>
            <w:r>
              <w:rPr>
                <w:rFonts w:eastAsia="Arial" w:cs="Arial"/>
                <w:color w:val="808080"/>
                <w:kern w:val="0"/>
                <w:szCs w:val="21"/>
              </w:rPr>
              <w:t>")</w:t>
            </w:r>
            <w:r>
              <w:rPr>
                <w:rFonts w:eastAsia="宋体" w:cs="宋体" w:hint="eastAsia"/>
                <w:kern w:val="0"/>
                <w:szCs w:val="21"/>
              </w:rPr>
              <w:t>。有关适用的默认分区，请参见另一份文件</w:t>
            </w:r>
            <w:r>
              <w:rPr>
                <w:rFonts w:eastAsia="Arial" w:cs="Arial"/>
                <w:kern w:val="0"/>
                <w:szCs w:val="21"/>
              </w:rPr>
              <w:t xml:space="preserve"> "</w:t>
            </w:r>
            <w:r>
              <w:rPr>
                <w:rFonts w:eastAsia="宋体" w:cs="宋体" w:hint="eastAsia"/>
                <w:kern w:val="0"/>
                <w:szCs w:val="21"/>
              </w:rPr>
              <w:t>术语和其他约定</w:t>
            </w:r>
            <w:r>
              <w:rPr>
                <w:rFonts w:eastAsia="Arial" w:cs="Arial"/>
                <w:kern w:val="0"/>
                <w:szCs w:val="21"/>
              </w:rPr>
              <w:t>"</w:t>
            </w:r>
            <w:r>
              <w:rPr>
                <w:rFonts w:eastAsia="宋体" w:cs="宋体" w:hint="eastAsia"/>
                <w:kern w:val="0"/>
                <w:szCs w:val="21"/>
              </w:rPr>
              <w:t>。</w:t>
            </w:r>
          </w:p>
        </w:tc>
      </w:tr>
      <w:tr w:rsidR="00D16BE9" w14:paraId="4568519C" w14:textId="77777777">
        <w:trPr>
          <w:trHeight w:val="2289"/>
        </w:trPr>
        <w:tc>
          <w:tcPr>
            <w:tcW w:w="9287" w:type="dxa"/>
            <w:tcBorders>
              <w:top w:val="nil"/>
            </w:tcBorders>
            <w:shd w:val="clear" w:color="auto" w:fill="E4B8D2"/>
          </w:tcPr>
          <w:p w14:paraId="731B5366" w14:textId="77777777" w:rsidR="00D16BE9" w:rsidRDefault="00AC4FA2">
            <w:pPr>
              <w:widowControl w:val="0"/>
              <w:autoSpaceDE w:val="0"/>
              <w:autoSpaceDN w:val="0"/>
              <w:spacing w:line="300" w:lineRule="auto"/>
              <w:ind w:firstLine="420"/>
              <w:rPr>
                <w:rFonts w:eastAsia="Arial" w:cs="Arial"/>
                <w:kern w:val="0"/>
                <w:szCs w:val="21"/>
              </w:rPr>
            </w:pPr>
            <w:r>
              <w:rPr>
                <w:rFonts w:eastAsia="Arial" w:cs="Arial"/>
                <w:kern w:val="0"/>
                <w:szCs w:val="21"/>
              </w:rPr>
              <w:t xml:space="preserve">- </w:t>
            </w:r>
            <w:r>
              <w:rPr>
                <w:rFonts w:eastAsia="宋体" w:cs="宋体" w:hint="eastAsia"/>
                <w:kern w:val="0"/>
                <w:szCs w:val="21"/>
              </w:rPr>
              <w:t>总和指标，如</w:t>
            </w:r>
            <w:r>
              <w:rPr>
                <w:rFonts w:eastAsia="Arial" w:cs="Arial"/>
                <w:kern w:val="0"/>
                <w:szCs w:val="21"/>
              </w:rPr>
              <w:t xml:space="preserve"> "</w:t>
            </w:r>
            <w:r>
              <w:rPr>
                <w:rFonts w:eastAsia="宋体" w:cs="宋体" w:hint="eastAsia"/>
                <w:kern w:val="0"/>
                <w:szCs w:val="21"/>
              </w:rPr>
              <w:t>金属</w:t>
            </w:r>
            <w:r>
              <w:rPr>
                <w:rFonts w:eastAsia="Arial" w:cs="Arial"/>
                <w:kern w:val="0"/>
                <w:szCs w:val="21"/>
              </w:rPr>
              <w:t xml:space="preserve"> "</w:t>
            </w:r>
            <w:r>
              <w:rPr>
                <w:rFonts w:eastAsia="宋体" w:cs="宋体" w:hint="eastAsia"/>
                <w:kern w:val="0"/>
                <w:szCs w:val="21"/>
              </w:rPr>
              <w:t>和测量指标，这些指标在影响评估中无法</w:t>
            </w:r>
            <w:r>
              <w:rPr>
                <w:rFonts w:eastAsia="宋体" w:cs="宋体" w:hint="eastAsia"/>
                <w:spacing w:val="-2"/>
                <w:kern w:val="0"/>
                <w:szCs w:val="21"/>
              </w:rPr>
              <w:t>得到</w:t>
            </w:r>
            <w:r>
              <w:rPr>
                <w:rFonts w:eastAsia="宋体" w:cs="宋体" w:hint="eastAsia"/>
                <w:kern w:val="0"/>
                <w:szCs w:val="21"/>
              </w:rPr>
              <w:t>有效处理，通常</w:t>
            </w:r>
            <w:r>
              <w:rPr>
                <w:rFonts w:eastAsia="宋体" w:cs="宋体" w:hint="eastAsia"/>
                <w:spacing w:val="-1"/>
                <w:kern w:val="0"/>
                <w:szCs w:val="21"/>
              </w:rPr>
              <w:t>根本</w:t>
            </w:r>
            <w:r>
              <w:rPr>
                <w:rFonts w:eastAsia="宋体" w:cs="宋体" w:hint="eastAsia"/>
                <w:kern w:val="0"/>
                <w:szCs w:val="21"/>
              </w:rPr>
              <w:t>没有影响因素，不应保留在清单中。可能的解决方案：</w:t>
            </w:r>
          </w:p>
          <w:p w14:paraId="7A5B73B3" w14:textId="77777777" w:rsidR="00D16BE9" w:rsidRDefault="00AC4FA2">
            <w:pPr>
              <w:widowControl w:val="0"/>
              <w:autoSpaceDE w:val="0"/>
              <w:autoSpaceDN w:val="0"/>
              <w:spacing w:line="300" w:lineRule="auto"/>
              <w:ind w:firstLine="420"/>
              <w:rPr>
                <w:rFonts w:eastAsia="Arial" w:cs="Arial"/>
                <w:kern w:val="0"/>
                <w:szCs w:val="21"/>
              </w:rPr>
            </w:pPr>
            <w:r>
              <w:rPr>
                <w:rFonts w:cs="Arial" w:hint="eastAsia"/>
                <w:kern w:val="0"/>
                <w:szCs w:val="21"/>
              </w:rPr>
              <w:t>·</w:t>
            </w:r>
            <w:r>
              <w:rPr>
                <w:rFonts w:eastAsia="Arial" w:cs="Arial"/>
                <w:kern w:val="0"/>
                <w:szCs w:val="21"/>
              </w:rPr>
              <w:t>(</w:t>
            </w:r>
            <w:r>
              <w:rPr>
                <w:rFonts w:eastAsia="Arial" w:cs="Arial"/>
                <w:b/>
                <w:spacing w:val="40"/>
                <w:kern w:val="0"/>
                <w:sz w:val="15"/>
                <w:szCs w:val="21"/>
              </w:rPr>
              <w:t>a</w:t>
            </w:r>
            <w:r>
              <w:rPr>
                <w:rFonts w:eastAsia="Arial" w:cs="Arial"/>
                <w:kern w:val="0"/>
                <w:szCs w:val="21"/>
              </w:rPr>
              <w:t xml:space="preserve">) </w:t>
            </w:r>
            <w:r>
              <w:rPr>
                <w:rFonts w:eastAsia="宋体" w:cs="宋体" w:hint="eastAsia"/>
                <w:kern w:val="0"/>
                <w:szCs w:val="21"/>
              </w:rPr>
              <w:t>如果有成分信息，（应）列出单个物质</w:t>
            </w:r>
            <w:r>
              <w:rPr>
                <w:rFonts w:eastAsia="宋体" w:cs="宋体" w:hint="eastAsia"/>
                <w:color w:val="808080"/>
                <w:kern w:val="0"/>
                <w:szCs w:val="21"/>
              </w:rPr>
              <w:t>（例如</w:t>
            </w:r>
            <w:r>
              <w:rPr>
                <w:rFonts w:eastAsia="宋体" w:cs="宋体" w:hint="eastAsia"/>
                <w:kern w:val="0"/>
                <w:szCs w:val="21"/>
              </w:rPr>
              <w:t>，</w:t>
            </w:r>
            <w:r>
              <w:rPr>
                <w:rFonts w:eastAsia="宋体" w:cs="宋体" w:hint="eastAsia"/>
                <w:color w:val="808080"/>
                <w:kern w:val="0"/>
                <w:szCs w:val="21"/>
              </w:rPr>
              <w:t>对于总指标</w:t>
            </w:r>
            <w:r>
              <w:rPr>
                <w:rFonts w:eastAsia="Arial" w:cs="Arial"/>
                <w:color w:val="808080"/>
                <w:kern w:val="0"/>
                <w:szCs w:val="21"/>
              </w:rPr>
              <w:t xml:space="preserve"> "</w:t>
            </w:r>
            <w:r>
              <w:rPr>
                <w:rFonts w:eastAsia="宋体" w:cs="宋体" w:hint="eastAsia"/>
                <w:color w:val="808080"/>
                <w:kern w:val="0"/>
                <w:szCs w:val="21"/>
              </w:rPr>
              <w:t>金属</w:t>
            </w:r>
            <w:r>
              <w:rPr>
                <w:rFonts w:eastAsia="Arial" w:cs="Arial"/>
                <w:color w:val="808080"/>
                <w:kern w:val="0"/>
                <w:szCs w:val="21"/>
              </w:rPr>
              <w:t>"</w:t>
            </w:r>
            <w:r>
              <w:rPr>
                <w:rFonts w:eastAsia="宋体" w:cs="宋体" w:hint="eastAsia"/>
                <w:color w:val="808080"/>
                <w:kern w:val="0"/>
                <w:szCs w:val="21"/>
              </w:rPr>
              <w:t>，</w:t>
            </w:r>
            <w:r>
              <w:rPr>
                <w:rFonts w:eastAsia="宋体" w:cs="宋体" w:hint="eastAsia"/>
                <w:kern w:val="0"/>
                <w:szCs w:val="21"/>
              </w:rPr>
              <w:t>列出</w:t>
            </w:r>
            <w:r>
              <w:rPr>
                <w:rFonts w:eastAsia="宋体" w:cs="宋体" w:hint="eastAsia"/>
                <w:color w:val="808080"/>
                <w:kern w:val="0"/>
                <w:szCs w:val="21"/>
              </w:rPr>
              <w:t>单个</w:t>
            </w:r>
            <w:r>
              <w:rPr>
                <w:rFonts w:eastAsia="Arial" w:cs="Arial"/>
                <w:color w:val="808080"/>
                <w:kern w:val="0"/>
                <w:szCs w:val="21"/>
              </w:rPr>
              <w:t xml:space="preserve"> "</w:t>
            </w:r>
            <w:r>
              <w:rPr>
                <w:rFonts w:eastAsia="宋体" w:cs="宋体" w:hint="eastAsia"/>
                <w:color w:val="808080"/>
                <w:kern w:val="0"/>
                <w:szCs w:val="21"/>
              </w:rPr>
              <w:t>铅</w:t>
            </w:r>
            <w:r>
              <w:rPr>
                <w:rFonts w:eastAsia="Arial" w:cs="Arial"/>
                <w:color w:val="808080"/>
                <w:kern w:val="0"/>
                <w:szCs w:val="21"/>
              </w:rPr>
              <w:t>"</w:t>
            </w:r>
            <w:r>
              <w:rPr>
                <w:rFonts w:eastAsia="宋体" w:cs="宋体" w:hint="eastAsia"/>
                <w:color w:val="808080"/>
                <w:kern w:val="0"/>
                <w:szCs w:val="21"/>
              </w:rPr>
              <w:t>、</w:t>
            </w:r>
            <w:r>
              <w:rPr>
                <w:rFonts w:eastAsia="Arial" w:cs="Arial"/>
                <w:color w:val="808080"/>
                <w:kern w:val="0"/>
                <w:szCs w:val="21"/>
              </w:rPr>
              <w:t>"</w:t>
            </w:r>
            <w:r>
              <w:rPr>
                <w:rFonts w:eastAsia="宋体" w:cs="宋体" w:hint="eastAsia"/>
                <w:color w:val="808080"/>
                <w:kern w:val="0"/>
                <w:szCs w:val="21"/>
              </w:rPr>
              <w:t>铁</w:t>
            </w:r>
            <w:r>
              <w:rPr>
                <w:rFonts w:eastAsia="Arial" w:cs="Arial"/>
                <w:color w:val="808080"/>
                <w:kern w:val="0"/>
                <w:szCs w:val="21"/>
              </w:rPr>
              <w:t xml:space="preserve"> "</w:t>
            </w:r>
            <w:r>
              <w:rPr>
                <w:rFonts w:eastAsia="宋体" w:cs="宋体" w:hint="eastAsia"/>
                <w:color w:val="808080"/>
                <w:kern w:val="0"/>
                <w:szCs w:val="21"/>
              </w:rPr>
              <w:t>等金属）</w:t>
            </w:r>
            <w:r>
              <w:rPr>
                <w:rFonts w:eastAsia="宋体" w:cs="宋体" w:hint="eastAsia"/>
                <w:kern w:val="0"/>
                <w:szCs w:val="21"/>
              </w:rPr>
              <w:t>，</w:t>
            </w:r>
            <w:r>
              <w:rPr>
                <w:rFonts w:eastAsia="宋体" w:cs="宋体" w:hint="eastAsia"/>
                <w:spacing w:val="-6"/>
                <w:kern w:val="0"/>
                <w:szCs w:val="21"/>
              </w:rPr>
              <w:t>或</w:t>
            </w:r>
          </w:p>
          <w:p w14:paraId="21729FC7" w14:textId="77777777" w:rsidR="00D16BE9" w:rsidRDefault="00AC4FA2">
            <w:pPr>
              <w:widowControl w:val="0"/>
              <w:autoSpaceDE w:val="0"/>
              <w:autoSpaceDN w:val="0"/>
              <w:spacing w:line="300" w:lineRule="auto"/>
              <w:ind w:firstLine="732"/>
              <w:rPr>
                <w:rFonts w:eastAsia="Arial" w:cs="Arial"/>
                <w:kern w:val="0"/>
                <w:szCs w:val="21"/>
              </w:rPr>
            </w:pPr>
            <w:r>
              <w:rPr>
                <w:rFonts w:cs="Arial" w:hint="eastAsia"/>
                <w:b/>
                <w:spacing w:val="70"/>
                <w:w w:val="150"/>
                <w:kern w:val="0"/>
                <w:sz w:val="15"/>
                <w:szCs w:val="21"/>
              </w:rPr>
              <w:t>·</w:t>
            </w:r>
            <w:r>
              <w:rPr>
                <w:rFonts w:eastAsia="Arial" w:cs="Arial"/>
                <w:b/>
                <w:spacing w:val="70"/>
                <w:w w:val="150"/>
                <w:kern w:val="0"/>
                <w:sz w:val="15"/>
                <w:szCs w:val="21"/>
              </w:rPr>
              <w:t>b</w:t>
            </w:r>
            <w:r>
              <w:rPr>
                <w:rFonts w:eastAsia="Arial" w:cs="Arial"/>
                <w:kern w:val="0"/>
                <w:szCs w:val="21"/>
              </w:rPr>
              <w:t xml:space="preserve">) </w:t>
            </w:r>
            <w:r>
              <w:rPr>
                <w:rFonts w:eastAsia="宋体" w:cs="宋体" w:hint="eastAsia"/>
                <w:kern w:val="0"/>
                <w:szCs w:val="21"/>
              </w:rPr>
              <w:t>（可）利用</w:t>
            </w:r>
            <w:r>
              <w:rPr>
                <w:rFonts w:eastAsia="宋体" w:cs="宋体" w:hint="eastAsia"/>
                <w:spacing w:val="-5"/>
                <w:kern w:val="0"/>
                <w:szCs w:val="21"/>
              </w:rPr>
              <w:t>以下方面的</w:t>
            </w:r>
            <w:r>
              <w:rPr>
                <w:rFonts w:eastAsia="宋体" w:cs="宋体" w:hint="eastAsia"/>
                <w:kern w:val="0"/>
                <w:szCs w:val="21"/>
              </w:rPr>
              <w:t>特定技术信息估算成分</w:t>
            </w:r>
          </w:p>
        </w:tc>
      </w:tr>
    </w:tbl>
    <w:p w14:paraId="4E0FAFFA" w14:textId="77777777" w:rsidR="00D16BE9" w:rsidRDefault="00AC4FA2">
      <w:pPr>
        <w:pStyle w:val="a8"/>
        <w:spacing w:line="300" w:lineRule="auto"/>
        <w:ind w:firstLineChars="200" w:firstLine="420"/>
        <w:jc w:val="both"/>
        <w:rPr>
          <w:rFonts w:eastAsiaTheme="minorEastAsia"/>
          <w:szCs w:val="21"/>
          <w:lang w:eastAsia="zh-CN"/>
        </w:rPr>
      </w:pPr>
      <w:r>
        <w:rPr>
          <w:rFonts w:eastAsiaTheme="minorEastAsia"/>
          <w:szCs w:val="21"/>
          <w:lang w:eastAsia="zh-CN"/>
        </w:rPr>
        <w:br w:type="page"/>
      </w:r>
    </w:p>
    <w:tbl>
      <w:tblPr>
        <w:tblStyle w:val="TableNormal"/>
        <w:tblW w:w="9287" w:type="dxa"/>
        <w:tblInd w:w="-496" w:type="dxa"/>
        <w:tblBorders>
          <w:top w:val="single" w:sz="4" w:space="0" w:color="CC99FF"/>
          <w:left w:val="single" w:sz="4" w:space="0" w:color="CC99FF"/>
          <w:bottom w:val="single" w:sz="4" w:space="0" w:color="CC99FF"/>
          <w:right w:val="single" w:sz="4" w:space="0" w:color="CC99FF"/>
          <w:insideH w:val="single" w:sz="4" w:space="0" w:color="CC99FF"/>
          <w:insideV w:val="single" w:sz="4" w:space="0" w:color="CC99FF"/>
        </w:tblBorders>
        <w:tblLayout w:type="fixed"/>
        <w:tblLook w:val="04A0" w:firstRow="1" w:lastRow="0" w:firstColumn="1" w:lastColumn="0" w:noHBand="0" w:noVBand="1"/>
      </w:tblPr>
      <w:tblGrid>
        <w:gridCol w:w="9287"/>
      </w:tblGrid>
      <w:tr w:rsidR="00D16BE9" w14:paraId="659C875F" w14:textId="77777777">
        <w:trPr>
          <w:trHeight w:val="913"/>
        </w:trPr>
        <w:tc>
          <w:tcPr>
            <w:tcW w:w="9287" w:type="dxa"/>
            <w:tcBorders>
              <w:bottom w:val="nil"/>
            </w:tcBorders>
            <w:shd w:val="clear" w:color="auto" w:fill="E4B8D2"/>
          </w:tcPr>
          <w:p w14:paraId="4ADEEFA6" w14:textId="77777777" w:rsidR="00D16BE9" w:rsidRDefault="00AC4FA2">
            <w:pPr>
              <w:widowControl w:val="0"/>
              <w:autoSpaceDE w:val="0"/>
              <w:autoSpaceDN w:val="0"/>
              <w:spacing w:line="300" w:lineRule="auto"/>
              <w:ind w:firstLine="420"/>
              <w:rPr>
                <w:rFonts w:eastAsia="Arial" w:cs="Arial"/>
                <w:kern w:val="0"/>
                <w:szCs w:val="21"/>
              </w:rPr>
            </w:pPr>
            <w:r>
              <w:rPr>
                <w:rFonts w:eastAsia="宋体" w:cs="宋体" w:hint="eastAsia"/>
                <w:kern w:val="0"/>
                <w:szCs w:val="21"/>
              </w:rPr>
              <w:lastRenderedPageBreak/>
              <w:t>排放构成表或缺省分解表（记录所做假设），并清点排放的单个物质。有关允许的总和指标，请</w:t>
            </w:r>
            <w:proofErr w:type="gramStart"/>
            <w:r>
              <w:rPr>
                <w:rFonts w:eastAsia="宋体" w:cs="宋体" w:hint="eastAsia"/>
                <w:kern w:val="0"/>
                <w:szCs w:val="21"/>
              </w:rPr>
              <w:t>参见第</w:t>
            </w:r>
            <w:proofErr w:type="gramEnd"/>
            <w:r>
              <w:rPr>
                <w:rFonts w:eastAsia="Arial" w:cs="Arial"/>
                <w:kern w:val="0"/>
                <w:szCs w:val="21"/>
              </w:rPr>
              <w:t xml:space="preserve"> </w:t>
            </w:r>
            <w:hyperlink w:anchor="_bookmark236" w:history="1">
              <w:r>
                <w:rPr>
                  <w:rFonts w:eastAsia="Arial" w:cs="Arial"/>
                  <w:kern w:val="0"/>
                  <w:szCs w:val="21"/>
                </w:rPr>
                <w:t>7.4.3.2</w:t>
              </w:r>
            </w:hyperlink>
            <w:r>
              <w:rPr>
                <w:rFonts w:eastAsia="Arial" w:cs="Arial"/>
                <w:kern w:val="0"/>
                <w:szCs w:val="21"/>
              </w:rPr>
              <w:t xml:space="preserve"> </w:t>
            </w:r>
            <w:r>
              <w:rPr>
                <w:rFonts w:eastAsia="宋体" w:cs="宋体" w:hint="eastAsia"/>
                <w:kern w:val="0"/>
                <w:szCs w:val="21"/>
              </w:rPr>
              <w:t>章。</w:t>
            </w:r>
          </w:p>
        </w:tc>
      </w:tr>
      <w:tr w:rsidR="00D16BE9" w14:paraId="7455AC76" w14:textId="77777777">
        <w:trPr>
          <w:trHeight w:val="2622"/>
        </w:trPr>
        <w:tc>
          <w:tcPr>
            <w:tcW w:w="9287" w:type="dxa"/>
            <w:tcBorders>
              <w:top w:val="nil"/>
            </w:tcBorders>
            <w:shd w:val="clear" w:color="auto" w:fill="E4B8D2"/>
          </w:tcPr>
          <w:p w14:paraId="41024012" w14:textId="77777777" w:rsidR="00D16BE9" w:rsidRDefault="00AC4FA2">
            <w:pPr>
              <w:widowControl w:val="0"/>
              <w:tabs>
                <w:tab w:val="left" w:pos="924"/>
                <w:tab w:val="left" w:pos="1700"/>
                <w:tab w:val="left" w:pos="2780"/>
                <w:tab w:val="left" w:pos="4390"/>
                <w:tab w:val="left" w:pos="7481"/>
                <w:tab w:val="left" w:pos="8825"/>
              </w:tabs>
              <w:autoSpaceDE w:val="0"/>
              <w:autoSpaceDN w:val="0"/>
              <w:spacing w:line="300" w:lineRule="auto"/>
              <w:ind w:firstLine="380"/>
              <w:jc w:val="left"/>
              <w:rPr>
                <w:rFonts w:eastAsia="Arial" w:cs="Arial"/>
                <w:kern w:val="0"/>
                <w:szCs w:val="21"/>
              </w:rPr>
            </w:pPr>
            <w:r>
              <w:rPr>
                <w:rFonts w:eastAsia="Arial" w:cs="Arial"/>
                <w:spacing w:val="-10"/>
                <w:kern w:val="0"/>
                <w:szCs w:val="21"/>
              </w:rPr>
              <w:t>-</w:t>
            </w:r>
            <w:r>
              <w:rPr>
                <w:rFonts w:eastAsia="宋体" w:cs="宋体" w:hint="eastAsia"/>
                <w:spacing w:val="-2"/>
                <w:kern w:val="0"/>
                <w:szCs w:val="21"/>
              </w:rPr>
              <w:t>未指定</w:t>
            </w:r>
            <w:r>
              <w:rPr>
                <w:rFonts w:eastAsia="Arial" w:cs="Arial"/>
                <w:kern w:val="0"/>
                <w:szCs w:val="21"/>
              </w:rPr>
              <w:tab/>
            </w:r>
            <w:r>
              <w:rPr>
                <w:rFonts w:eastAsia="Arial" w:cs="Arial"/>
                <w:spacing w:val="-2"/>
                <w:kern w:val="0"/>
                <w:szCs w:val="21"/>
              </w:rPr>
              <w:t>"</w:t>
            </w:r>
            <w:r>
              <w:rPr>
                <w:rFonts w:eastAsia="宋体" w:cs="宋体" w:hint="eastAsia"/>
                <w:spacing w:val="-2"/>
                <w:kern w:val="0"/>
                <w:szCs w:val="21"/>
              </w:rPr>
              <w:t>生物质</w:t>
            </w:r>
            <w:r>
              <w:rPr>
                <w:rFonts w:eastAsia="Arial" w:cs="Arial"/>
                <w:spacing w:val="-2"/>
                <w:kern w:val="0"/>
                <w:szCs w:val="21"/>
              </w:rPr>
              <w:t>"</w:t>
            </w:r>
            <w:r>
              <w:rPr>
                <w:rFonts w:eastAsia="宋体" w:cs="宋体" w:hint="eastAsia"/>
                <w:spacing w:val="-2"/>
                <w:kern w:val="0"/>
                <w:szCs w:val="21"/>
              </w:rPr>
              <w:t>、</w:t>
            </w:r>
            <w:r>
              <w:rPr>
                <w:rFonts w:eastAsia="Arial" w:cs="Arial"/>
                <w:kern w:val="0"/>
                <w:szCs w:val="21"/>
              </w:rPr>
              <w:tab/>
            </w:r>
            <w:r>
              <w:rPr>
                <w:rFonts w:eastAsia="Arial" w:cs="Arial"/>
                <w:spacing w:val="-2"/>
                <w:kern w:val="0"/>
                <w:szCs w:val="21"/>
              </w:rPr>
              <w:t>"</w:t>
            </w:r>
            <w:r>
              <w:rPr>
                <w:rFonts w:eastAsia="宋体" w:cs="宋体" w:hint="eastAsia"/>
                <w:spacing w:val="-2"/>
                <w:kern w:val="0"/>
                <w:szCs w:val="21"/>
              </w:rPr>
              <w:t>可再生能源</w:t>
            </w:r>
            <w:r>
              <w:rPr>
                <w:rFonts w:eastAsia="Arial" w:cs="Arial"/>
                <w:spacing w:val="-2"/>
                <w:kern w:val="0"/>
                <w:szCs w:val="21"/>
              </w:rPr>
              <w:t>"</w:t>
            </w:r>
            <w:r>
              <w:rPr>
                <w:rFonts w:eastAsia="宋体" w:cs="宋体" w:hint="eastAsia"/>
                <w:spacing w:val="-2"/>
                <w:kern w:val="0"/>
                <w:szCs w:val="21"/>
              </w:rPr>
              <w:t>、</w:t>
            </w:r>
            <w:r>
              <w:rPr>
                <w:rFonts w:eastAsia="Arial" w:cs="Arial"/>
                <w:kern w:val="0"/>
                <w:szCs w:val="21"/>
              </w:rPr>
              <w:tab/>
            </w:r>
            <w:r>
              <w:rPr>
                <w:rFonts w:eastAsia="Arial" w:cs="Arial"/>
                <w:spacing w:val="-2"/>
                <w:kern w:val="0"/>
                <w:szCs w:val="21"/>
              </w:rPr>
              <w:t>"</w:t>
            </w:r>
            <w:r>
              <w:rPr>
                <w:rFonts w:eastAsia="宋体" w:cs="宋体" w:hint="eastAsia"/>
                <w:spacing w:val="-2"/>
                <w:kern w:val="0"/>
                <w:szCs w:val="21"/>
              </w:rPr>
              <w:t>未指定排放</w:t>
            </w:r>
            <w:r>
              <w:rPr>
                <w:rFonts w:eastAsia="Arial" w:cs="Arial"/>
                <w:spacing w:val="-2"/>
                <w:kern w:val="0"/>
                <w:szCs w:val="21"/>
              </w:rPr>
              <w:t>"</w:t>
            </w:r>
            <w:r>
              <w:rPr>
                <w:rFonts w:eastAsia="宋体" w:cs="宋体" w:hint="eastAsia"/>
                <w:spacing w:val="-2"/>
                <w:kern w:val="0"/>
                <w:szCs w:val="21"/>
              </w:rPr>
              <w:t>、</w:t>
            </w:r>
            <w:r>
              <w:rPr>
                <w:rFonts w:eastAsia="宋体" w:cs="宋体" w:hint="eastAsia"/>
                <w:spacing w:val="-4"/>
                <w:kern w:val="0"/>
                <w:szCs w:val="21"/>
              </w:rPr>
              <w:t>等</w:t>
            </w:r>
            <w:r>
              <w:rPr>
                <w:rFonts w:eastAsia="宋体" w:cs="宋体" w:hint="eastAsia"/>
                <w:kern w:val="0"/>
                <w:szCs w:val="21"/>
              </w:rPr>
              <w:t>基本流程。可能的解决方案：</w:t>
            </w:r>
          </w:p>
          <w:p w14:paraId="0E60D659" w14:textId="77777777" w:rsidR="00D16BE9" w:rsidRDefault="00AC4FA2">
            <w:pPr>
              <w:widowControl w:val="0"/>
              <w:autoSpaceDE w:val="0"/>
              <w:autoSpaceDN w:val="0"/>
              <w:spacing w:line="300" w:lineRule="auto"/>
              <w:ind w:firstLine="261"/>
              <w:jc w:val="left"/>
              <w:rPr>
                <w:rFonts w:eastAsia="Arial" w:cs="Arial"/>
                <w:kern w:val="0"/>
                <w:szCs w:val="21"/>
              </w:rPr>
            </w:pPr>
            <w:r>
              <w:rPr>
                <w:rFonts w:cs="Arial" w:hint="eastAsia"/>
                <w:b/>
                <w:spacing w:val="-10"/>
                <w:kern w:val="0"/>
                <w:sz w:val="15"/>
                <w:szCs w:val="21"/>
              </w:rPr>
              <w:t>·</w:t>
            </w:r>
            <w:r>
              <w:rPr>
                <w:rFonts w:cs="Arial" w:hint="eastAsia"/>
                <w:b/>
                <w:spacing w:val="-10"/>
                <w:kern w:val="0"/>
                <w:sz w:val="15"/>
                <w:szCs w:val="21"/>
              </w:rPr>
              <w:t xml:space="preserve"> </w:t>
            </w:r>
            <w:r>
              <w:rPr>
                <w:rFonts w:eastAsia="Arial" w:cs="Arial"/>
                <w:kern w:val="0"/>
                <w:szCs w:val="21"/>
              </w:rPr>
              <w:t xml:space="preserve">a) </w:t>
            </w:r>
            <w:r>
              <w:rPr>
                <w:rFonts w:eastAsia="宋体" w:cs="宋体" w:hint="eastAsia"/>
                <w:kern w:val="0"/>
                <w:szCs w:val="21"/>
              </w:rPr>
              <w:t>（应）在有数据的情况下盘点各个组成部分，</w:t>
            </w:r>
            <w:r>
              <w:rPr>
                <w:rFonts w:eastAsia="宋体" w:cs="宋体" w:hint="eastAsia"/>
                <w:spacing w:val="-5"/>
                <w:kern w:val="0"/>
                <w:szCs w:val="21"/>
              </w:rPr>
              <w:t>或</w:t>
            </w:r>
          </w:p>
          <w:p w14:paraId="340BC5B6" w14:textId="77777777" w:rsidR="00D16BE9" w:rsidRDefault="00AC4FA2">
            <w:pPr>
              <w:widowControl w:val="0"/>
              <w:autoSpaceDE w:val="0"/>
              <w:autoSpaceDN w:val="0"/>
              <w:spacing w:line="300" w:lineRule="auto"/>
              <w:ind w:firstLine="420"/>
              <w:rPr>
                <w:rFonts w:eastAsia="Arial" w:cs="Arial"/>
                <w:kern w:val="0"/>
                <w:szCs w:val="21"/>
              </w:rPr>
            </w:pPr>
            <w:r>
              <w:rPr>
                <w:rFonts w:cs="Arial" w:hint="eastAsia"/>
                <w:kern w:val="0"/>
                <w:szCs w:val="21"/>
              </w:rPr>
              <w:t>·</w:t>
            </w:r>
            <w:r>
              <w:rPr>
                <w:rFonts w:eastAsia="Arial" w:cs="Arial"/>
                <w:kern w:val="0"/>
                <w:szCs w:val="21"/>
              </w:rPr>
              <w:t>b) (</w:t>
            </w:r>
            <w:r>
              <w:rPr>
                <w:rFonts w:eastAsia="宋体" w:cs="宋体" w:hint="eastAsia"/>
                <w:kern w:val="0"/>
                <w:szCs w:val="21"/>
              </w:rPr>
              <w:t>可</w:t>
            </w:r>
            <w:r>
              <w:rPr>
                <w:rFonts w:eastAsia="Arial" w:cs="Arial"/>
                <w:kern w:val="0"/>
                <w:szCs w:val="21"/>
              </w:rPr>
              <w:t xml:space="preserve">) </w:t>
            </w:r>
            <w:r>
              <w:rPr>
                <w:rFonts w:eastAsia="宋体" w:cs="宋体" w:hint="eastAsia"/>
                <w:kern w:val="0"/>
                <w:szCs w:val="21"/>
              </w:rPr>
              <w:t>通过使用有关成分的特定技术信息或默认细分表或典型通用案例（记录所做假设）来估算成分，并清点排放的单个物质。</w:t>
            </w:r>
          </w:p>
          <w:p w14:paraId="42ACA57E" w14:textId="77777777" w:rsidR="00D16BE9" w:rsidRDefault="00AC4FA2">
            <w:pPr>
              <w:widowControl w:val="0"/>
              <w:autoSpaceDE w:val="0"/>
              <w:autoSpaceDN w:val="0"/>
              <w:spacing w:line="300" w:lineRule="auto"/>
              <w:ind w:firstLine="420"/>
              <w:rPr>
                <w:rFonts w:eastAsia="Arial" w:cs="Arial"/>
                <w:kern w:val="0"/>
                <w:szCs w:val="21"/>
              </w:rPr>
            </w:pPr>
            <w:r>
              <w:rPr>
                <w:rFonts w:eastAsia="宋体" w:cs="宋体" w:hint="eastAsia"/>
                <w:kern w:val="0"/>
                <w:szCs w:val="21"/>
              </w:rPr>
              <w:t>注：还应检查相关流量是否潜在相关（根据特定工艺的最坏情况假设），如果根据所应用的截止规则明显不相关，则将其从清单中删除。</w:t>
            </w:r>
          </w:p>
        </w:tc>
      </w:tr>
    </w:tbl>
    <w:p w14:paraId="15C614F8" w14:textId="77777777" w:rsidR="00D16BE9" w:rsidRDefault="00AC4FA2">
      <w:pPr>
        <w:widowControl w:val="0"/>
        <w:autoSpaceDE w:val="0"/>
        <w:autoSpaceDN w:val="0"/>
        <w:spacing w:line="300" w:lineRule="auto"/>
        <w:ind w:firstLine="422"/>
        <w:rPr>
          <w:rFonts w:eastAsia="Arial" w:cs="Arial"/>
          <w:b/>
          <w:bCs/>
          <w:kern w:val="0"/>
          <w:szCs w:val="21"/>
          <w:lang w:eastAsia="en-US"/>
        </w:rPr>
      </w:pPr>
      <w:proofErr w:type="spellStart"/>
      <w:r>
        <w:rPr>
          <w:rFonts w:eastAsia="宋体" w:cs="宋体" w:hint="eastAsia"/>
          <w:b/>
          <w:bCs/>
          <w:kern w:val="0"/>
          <w:szCs w:val="21"/>
          <w:lang w:eastAsia="en-US"/>
        </w:rPr>
        <w:t>附加、修改或非通用</w:t>
      </w:r>
      <w:proofErr w:type="spellEnd"/>
      <w:r>
        <w:rPr>
          <w:rFonts w:eastAsia="Arial" w:cs="Arial"/>
          <w:b/>
          <w:bCs/>
          <w:kern w:val="0"/>
          <w:szCs w:val="21"/>
          <w:lang w:eastAsia="en-US"/>
        </w:rPr>
        <w:t>/</w:t>
      </w:r>
      <w:proofErr w:type="spellStart"/>
      <w:r>
        <w:rPr>
          <w:rFonts w:eastAsia="宋体" w:cs="宋体" w:hint="eastAsia"/>
          <w:b/>
          <w:bCs/>
          <w:kern w:val="0"/>
          <w:szCs w:val="21"/>
          <w:lang w:eastAsia="en-US"/>
        </w:rPr>
        <w:t>差异化</w:t>
      </w:r>
      <w:proofErr w:type="spellEnd"/>
      <w:r>
        <w:rPr>
          <w:rFonts w:eastAsia="Arial" w:cs="Arial"/>
          <w:b/>
          <w:bCs/>
          <w:kern w:val="0"/>
          <w:szCs w:val="21"/>
          <w:lang w:eastAsia="en-US"/>
        </w:rPr>
        <w:t xml:space="preserve"> LCIA </w:t>
      </w:r>
      <w:proofErr w:type="spellStart"/>
      <w:r>
        <w:rPr>
          <w:rFonts w:eastAsia="宋体" w:cs="宋体" w:hint="eastAsia"/>
          <w:b/>
          <w:bCs/>
          <w:spacing w:val="-2"/>
          <w:kern w:val="0"/>
          <w:szCs w:val="21"/>
          <w:lang w:eastAsia="en-US"/>
        </w:rPr>
        <w:t>方法</w:t>
      </w:r>
      <w:proofErr w:type="spellEnd"/>
    </w:p>
    <w:p w14:paraId="6B1F295C" w14:textId="77777777" w:rsidR="00D16BE9" w:rsidRDefault="00AC4FA2">
      <w:pPr>
        <w:widowControl w:val="0"/>
        <w:autoSpaceDE w:val="0"/>
        <w:autoSpaceDN w:val="0"/>
        <w:spacing w:line="300" w:lineRule="auto"/>
        <w:ind w:firstLine="420"/>
        <w:rPr>
          <w:rFonts w:eastAsia="Arial" w:cs="Arial"/>
          <w:kern w:val="0"/>
          <w:szCs w:val="21"/>
        </w:rPr>
      </w:pPr>
      <w:r>
        <w:rPr>
          <w:rFonts w:eastAsia="宋体" w:cs="宋体" w:hint="eastAsia"/>
          <w:kern w:val="0"/>
          <w:szCs w:val="21"/>
        </w:rPr>
        <w:t>如第</w:t>
      </w:r>
      <w:r>
        <w:rPr>
          <w:rFonts w:eastAsia="Arial" w:cs="Arial"/>
          <w:kern w:val="0"/>
          <w:szCs w:val="21"/>
        </w:rPr>
        <w:t xml:space="preserve"> </w:t>
      </w:r>
      <w:hyperlink w:anchor="_bookmark119" w:history="1">
        <w:r>
          <w:rPr>
            <w:rFonts w:eastAsia="Arial" w:cs="Arial"/>
            <w:kern w:val="0"/>
            <w:szCs w:val="21"/>
          </w:rPr>
          <w:t>6.7</w:t>
        </w:r>
      </w:hyperlink>
      <w:r>
        <w:rPr>
          <w:rFonts w:eastAsia="Arial" w:cs="Arial"/>
          <w:kern w:val="0"/>
          <w:szCs w:val="21"/>
        </w:rPr>
        <w:t xml:space="preserve"> </w:t>
      </w:r>
      <w:r>
        <w:rPr>
          <w:rFonts w:eastAsia="宋体" w:cs="宋体" w:hint="eastAsia"/>
          <w:kern w:val="0"/>
          <w:szCs w:val="21"/>
        </w:rPr>
        <w:t>章所述，如果清单工作发现需要处理最初未考虑的额外影响，则必须修改相应的范围步骤。总之：如果清单中的基本流缺少表征因子，而已知该基本流会对</w:t>
      </w:r>
      <w:proofErr w:type="gramStart"/>
      <w:r>
        <w:rPr>
          <w:rFonts w:eastAsia="宋体" w:cs="宋体" w:hint="eastAsia"/>
          <w:kern w:val="0"/>
          <w:szCs w:val="21"/>
        </w:rPr>
        <w:t>某个影响</w:t>
      </w:r>
      <w:proofErr w:type="gramEnd"/>
      <w:r>
        <w:rPr>
          <w:rFonts w:eastAsia="宋体" w:cs="宋体" w:hint="eastAsia"/>
          <w:kern w:val="0"/>
          <w:szCs w:val="21"/>
        </w:rPr>
        <w:t>类别产生影响，则应检查其潜在重要性。如果发现该基本流量的贡献可能很大，则应尝试估算缺失的特征因子，如果无法估算，则必须报告缺失特征因子这一可能相关的事实，并在解释结果时考虑缺失因子的潜在影响。</w:t>
      </w:r>
    </w:p>
    <w:p w14:paraId="2582A243" w14:textId="77777777" w:rsidR="00D16BE9" w:rsidRDefault="00AC4FA2">
      <w:pPr>
        <w:widowControl w:val="0"/>
        <w:autoSpaceDE w:val="0"/>
        <w:autoSpaceDN w:val="0"/>
        <w:spacing w:line="300" w:lineRule="auto"/>
        <w:ind w:firstLine="422"/>
        <w:rPr>
          <w:rFonts w:eastAsia="Arial" w:cs="Arial"/>
          <w:b/>
          <w:bCs/>
          <w:kern w:val="0"/>
          <w:szCs w:val="21"/>
        </w:rPr>
      </w:pPr>
      <w:r>
        <w:rPr>
          <w:rFonts w:eastAsia="宋体" w:cs="宋体" w:hint="eastAsia"/>
          <w:b/>
          <w:bCs/>
          <w:kern w:val="0"/>
          <w:szCs w:val="21"/>
        </w:rPr>
        <w:t>规范化和加权</w:t>
      </w:r>
      <w:r>
        <w:rPr>
          <w:rFonts w:eastAsia="宋体" w:cs="宋体" w:hint="eastAsia"/>
          <w:b/>
          <w:bCs/>
          <w:spacing w:val="-2"/>
          <w:kern w:val="0"/>
          <w:szCs w:val="21"/>
        </w:rPr>
        <w:t>是否必要？</w:t>
      </w:r>
    </w:p>
    <w:p w14:paraId="1F97B74A" w14:textId="77777777" w:rsidR="00D16BE9" w:rsidRDefault="00AC4FA2">
      <w:pPr>
        <w:widowControl w:val="0"/>
        <w:autoSpaceDE w:val="0"/>
        <w:autoSpaceDN w:val="0"/>
        <w:spacing w:line="300" w:lineRule="auto"/>
        <w:ind w:firstLine="420"/>
        <w:rPr>
          <w:rFonts w:eastAsia="Arial" w:cs="Arial"/>
          <w:kern w:val="0"/>
          <w:szCs w:val="21"/>
        </w:rPr>
      </w:pPr>
      <w:r>
        <w:rPr>
          <w:rFonts w:eastAsia="宋体" w:cs="宋体" w:hint="eastAsia"/>
          <w:kern w:val="0"/>
          <w:szCs w:val="21"/>
        </w:rPr>
        <w:t>纳入</w:t>
      </w:r>
      <w:r>
        <w:rPr>
          <w:rFonts w:eastAsia="Arial" w:cs="Arial"/>
          <w:kern w:val="0"/>
          <w:szCs w:val="21"/>
        </w:rPr>
        <w:t>/</w:t>
      </w:r>
      <w:r>
        <w:rPr>
          <w:rFonts w:eastAsia="宋体" w:cs="宋体" w:hint="eastAsia"/>
          <w:kern w:val="0"/>
          <w:szCs w:val="21"/>
        </w:rPr>
        <w:t>不纳入标准化和加权的决定应在初始范围定义中</w:t>
      </w:r>
      <w:proofErr w:type="gramStart"/>
      <w:r>
        <w:rPr>
          <w:rFonts w:eastAsia="宋体" w:cs="宋体" w:hint="eastAsia"/>
          <w:kern w:val="0"/>
          <w:szCs w:val="21"/>
        </w:rPr>
        <w:t>作出</w:t>
      </w:r>
      <w:proofErr w:type="gramEnd"/>
      <w:r>
        <w:rPr>
          <w:rFonts w:eastAsia="宋体" w:cs="宋体" w:hint="eastAsia"/>
          <w:kern w:val="0"/>
          <w:szCs w:val="21"/>
        </w:rPr>
        <w:t>并记录在案（见第</w:t>
      </w:r>
      <w:r>
        <w:rPr>
          <w:rFonts w:eastAsia="Arial" w:cs="Arial"/>
          <w:kern w:val="0"/>
          <w:szCs w:val="21"/>
        </w:rPr>
        <w:t xml:space="preserve"> </w:t>
      </w:r>
      <w:hyperlink w:anchor="_bookmark128" w:history="1">
        <w:r>
          <w:rPr>
            <w:rFonts w:eastAsia="Arial" w:cs="Arial"/>
            <w:kern w:val="0"/>
            <w:szCs w:val="21"/>
          </w:rPr>
          <w:t>6.7.7</w:t>
        </w:r>
      </w:hyperlink>
      <w:r>
        <w:rPr>
          <w:rFonts w:eastAsia="Arial" w:cs="Arial"/>
          <w:kern w:val="0"/>
          <w:szCs w:val="21"/>
        </w:rPr>
        <w:t xml:space="preserve"> </w:t>
      </w:r>
      <w:r>
        <w:rPr>
          <w:rFonts w:eastAsia="宋体" w:cs="宋体" w:hint="eastAsia"/>
          <w:kern w:val="0"/>
          <w:szCs w:val="21"/>
        </w:rPr>
        <w:t>章）。请注意，规范化和加权可能需要作为确定定量截止规则（见第</w:t>
      </w:r>
      <w:r>
        <w:rPr>
          <w:rFonts w:eastAsia="Arial" w:cs="Arial"/>
          <w:kern w:val="0"/>
          <w:szCs w:val="21"/>
        </w:rPr>
        <w:t xml:space="preserve"> </w:t>
      </w:r>
      <w:hyperlink w:anchor="_bookmark116" w:history="1">
        <w:r>
          <w:rPr>
            <w:rFonts w:eastAsia="Arial" w:cs="Arial"/>
            <w:kern w:val="0"/>
            <w:szCs w:val="21"/>
          </w:rPr>
          <w:t>6.6.3</w:t>
        </w:r>
      </w:hyperlink>
      <w:r>
        <w:rPr>
          <w:rFonts w:eastAsia="Arial" w:cs="Arial"/>
          <w:kern w:val="0"/>
          <w:szCs w:val="21"/>
        </w:rPr>
        <w:t xml:space="preserve"> </w:t>
      </w:r>
      <w:r>
        <w:rPr>
          <w:rFonts w:eastAsia="宋体" w:cs="宋体" w:hint="eastAsia"/>
          <w:kern w:val="0"/>
          <w:szCs w:val="21"/>
        </w:rPr>
        <w:t>章）和检查清单完整性（见第</w:t>
      </w:r>
      <w:r>
        <w:rPr>
          <w:rFonts w:eastAsia="Arial" w:cs="Arial"/>
          <w:kern w:val="0"/>
          <w:szCs w:val="21"/>
        </w:rPr>
        <w:t xml:space="preserve"> </w:t>
      </w:r>
      <w:hyperlink w:anchor="_bookmark311" w:history="1">
        <w:r>
          <w:rPr>
            <w:rFonts w:eastAsia="Arial" w:cs="Arial"/>
            <w:kern w:val="0"/>
            <w:szCs w:val="21"/>
          </w:rPr>
          <w:t>9.3.2</w:t>
        </w:r>
      </w:hyperlink>
      <w:r>
        <w:rPr>
          <w:rFonts w:eastAsia="Arial" w:cs="Arial"/>
          <w:kern w:val="0"/>
          <w:szCs w:val="21"/>
        </w:rPr>
        <w:t xml:space="preserve"> </w:t>
      </w:r>
      <w:r>
        <w:rPr>
          <w:rFonts w:eastAsia="宋体" w:cs="宋体" w:hint="eastAsia"/>
          <w:kern w:val="0"/>
          <w:szCs w:val="21"/>
        </w:rPr>
        <w:t>章）的临时步骤；这取决于所选择的实施截止规则的方法。如果仅用于此目的，则在数据集或报告中不保留各自的标准化和加权数字。</w:t>
      </w:r>
    </w:p>
    <w:p w14:paraId="1A5F4849" w14:textId="77777777" w:rsidR="00D16BE9" w:rsidRDefault="00AC4FA2">
      <w:pPr>
        <w:widowControl w:val="0"/>
        <w:autoSpaceDE w:val="0"/>
        <w:autoSpaceDN w:val="0"/>
        <w:spacing w:line="300" w:lineRule="auto"/>
        <w:ind w:firstLine="420"/>
        <w:rPr>
          <w:rFonts w:eastAsia="Arial" w:cs="Arial"/>
          <w:kern w:val="0"/>
          <w:szCs w:val="21"/>
        </w:rPr>
      </w:pPr>
      <w:r>
        <w:rPr>
          <w:rFonts w:eastAsia="宋体" w:cs="宋体" w:hint="eastAsia"/>
          <w:kern w:val="0"/>
          <w:szCs w:val="21"/>
        </w:rPr>
        <w:t>在没有标准化和加权的比较中，不同影响类别或损害</w:t>
      </w:r>
      <w:r>
        <w:rPr>
          <w:rFonts w:eastAsia="Arial" w:cs="Arial"/>
          <w:kern w:val="0"/>
          <w:szCs w:val="21"/>
        </w:rPr>
        <w:t>/</w:t>
      </w:r>
      <w:r>
        <w:rPr>
          <w:rFonts w:eastAsia="宋体" w:cs="宋体" w:hint="eastAsia"/>
          <w:kern w:val="0"/>
          <w:szCs w:val="21"/>
        </w:rPr>
        <w:t>保护领域的</w:t>
      </w:r>
      <w:r>
        <w:rPr>
          <w:rFonts w:eastAsia="Arial" w:cs="Arial"/>
          <w:kern w:val="0"/>
          <w:szCs w:val="21"/>
        </w:rPr>
        <w:t xml:space="preserve"> LCIA </w:t>
      </w:r>
      <w:r>
        <w:rPr>
          <w:rFonts w:eastAsia="宋体" w:cs="宋体" w:hint="eastAsia"/>
          <w:kern w:val="0"/>
          <w:szCs w:val="21"/>
        </w:rPr>
        <w:t>结果可能指向不同的方向，即对于不同的影响类别，替代产品并非总是表现最佳。但是，如果研究的目的是支持向公众披露的比较断言，则根据</w:t>
      </w:r>
      <w:r>
        <w:rPr>
          <w:rFonts w:eastAsia="Arial" w:cs="Arial"/>
          <w:kern w:val="0"/>
          <w:szCs w:val="21"/>
        </w:rPr>
        <w:t xml:space="preserve"> ISO 14040 </w:t>
      </w:r>
      <w:r>
        <w:rPr>
          <w:rFonts w:eastAsia="宋体" w:cs="宋体" w:hint="eastAsia"/>
          <w:kern w:val="0"/>
          <w:szCs w:val="21"/>
        </w:rPr>
        <w:t>和</w:t>
      </w:r>
      <w:r>
        <w:rPr>
          <w:rFonts w:eastAsia="Arial" w:cs="Arial"/>
          <w:kern w:val="0"/>
          <w:szCs w:val="21"/>
        </w:rPr>
        <w:t xml:space="preserve"> 14044:2006 </w:t>
      </w:r>
      <w:r>
        <w:rPr>
          <w:rFonts w:eastAsia="宋体" w:cs="宋体" w:hint="eastAsia"/>
          <w:kern w:val="0"/>
          <w:szCs w:val="21"/>
        </w:rPr>
        <w:t>的规定，不允许公布任何形式的基于数值的指标结果加权。</w:t>
      </w:r>
    </w:p>
    <w:p w14:paraId="5464C70D" w14:textId="77777777" w:rsidR="00D16BE9" w:rsidRDefault="00AC4FA2">
      <w:pPr>
        <w:widowControl w:val="0"/>
        <w:autoSpaceDE w:val="0"/>
        <w:autoSpaceDN w:val="0"/>
        <w:spacing w:line="300" w:lineRule="auto"/>
        <w:ind w:firstLine="420"/>
        <w:rPr>
          <w:rFonts w:eastAsia="Arial" w:cs="Arial"/>
          <w:kern w:val="0"/>
          <w:szCs w:val="21"/>
        </w:rPr>
      </w:pPr>
      <w:r>
        <w:rPr>
          <w:rFonts w:eastAsia="宋体" w:cs="宋体" w:hint="eastAsia"/>
          <w:kern w:val="0"/>
          <w:szCs w:val="21"/>
        </w:rPr>
        <w:t>就内部而言，使用规范化和加权</w:t>
      </w:r>
      <w:r>
        <w:rPr>
          <w:rFonts w:eastAsia="Arial" w:cs="Arial"/>
          <w:kern w:val="0"/>
          <w:szCs w:val="21"/>
        </w:rPr>
        <w:t>--</w:t>
      </w:r>
      <w:r>
        <w:rPr>
          <w:rFonts w:eastAsia="宋体" w:cs="宋体" w:hint="eastAsia"/>
          <w:kern w:val="0"/>
          <w:szCs w:val="21"/>
        </w:rPr>
        <w:t>最好使用几种不同的方法和价值视角</w:t>
      </w:r>
      <w:r>
        <w:rPr>
          <w:rFonts w:eastAsia="Arial" w:cs="Arial"/>
          <w:kern w:val="0"/>
          <w:szCs w:val="21"/>
        </w:rPr>
        <w:t>--</w:t>
      </w:r>
      <w:r>
        <w:rPr>
          <w:rFonts w:eastAsia="宋体" w:cs="宋体" w:hint="eastAsia"/>
          <w:kern w:val="0"/>
          <w:szCs w:val="21"/>
        </w:rPr>
        <w:t>有助于展示</w:t>
      </w:r>
      <w:r>
        <w:rPr>
          <w:rFonts w:eastAsia="宋体" w:cs="宋体" w:hint="eastAsia"/>
          <w:spacing w:val="-2"/>
          <w:kern w:val="0"/>
          <w:szCs w:val="21"/>
        </w:rPr>
        <w:t>分析</w:t>
      </w:r>
      <w:r>
        <w:rPr>
          <w:rFonts w:eastAsia="宋体" w:cs="宋体" w:hint="eastAsia"/>
          <w:kern w:val="0"/>
          <w:szCs w:val="21"/>
        </w:rPr>
        <w:t>的稳健性</w:t>
      </w:r>
      <w:r>
        <w:rPr>
          <w:rFonts w:eastAsia="宋体" w:cs="宋体" w:hint="eastAsia"/>
          <w:spacing w:val="-2"/>
          <w:kern w:val="0"/>
          <w:szCs w:val="21"/>
        </w:rPr>
        <w:t>。</w:t>
      </w:r>
    </w:p>
    <w:p w14:paraId="39350FD8" w14:textId="77777777" w:rsidR="00D16BE9" w:rsidRDefault="00AC4FA2">
      <w:pPr>
        <w:pStyle w:val="a8"/>
        <w:spacing w:line="300" w:lineRule="auto"/>
        <w:ind w:firstLineChars="200" w:firstLine="400"/>
        <w:jc w:val="both"/>
        <w:rPr>
          <w:rFonts w:eastAsiaTheme="minorEastAsia"/>
          <w:sz w:val="20"/>
          <w:szCs w:val="20"/>
          <w:lang w:eastAsia="zh-CN"/>
        </w:rPr>
      </w:pPr>
      <w:r>
        <w:rPr>
          <w:rFonts w:cs="宋体" w:hint="eastAsia"/>
          <w:sz w:val="20"/>
          <w:szCs w:val="21"/>
          <w:lang w:eastAsia="zh-CN"/>
        </w:rPr>
        <w:t>相</w:t>
      </w:r>
      <w:r>
        <w:rPr>
          <w:sz w:val="20"/>
          <w:szCs w:val="21"/>
          <w:lang w:eastAsia="zh-CN"/>
        </w:rPr>
        <w:t>反，如果所有影响指标都指向同一方向，</w:t>
      </w:r>
      <w:r>
        <w:rPr>
          <w:sz w:val="20"/>
          <w:szCs w:val="21"/>
          <w:lang w:eastAsia="zh-CN"/>
        </w:rPr>
        <w:t xml:space="preserve">LCIA </w:t>
      </w:r>
      <w:r>
        <w:rPr>
          <w:sz w:val="20"/>
          <w:szCs w:val="21"/>
          <w:lang w:eastAsia="zh-CN"/>
        </w:rPr>
        <w:t>结果就可以作为生命周期评估解释阶段的基础，包括用于比较研究，明确确定优越的替代品（或者，在差异有限的情况下，确定比较替代品的平等性）。</w:t>
      </w:r>
    </w:p>
    <w:p w14:paraId="43ADAE4E" w14:textId="77777777" w:rsidR="00D16BE9" w:rsidRDefault="00AC4FA2">
      <w:pPr>
        <w:pStyle w:val="a8"/>
        <w:spacing w:line="300" w:lineRule="auto"/>
        <w:ind w:firstLineChars="200" w:firstLine="400"/>
        <w:jc w:val="both"/>
        <w:rPr>
          <w:rFonts w:eastAsiaTheme="minorEastAsia"/>
          <w:sz w:val="20"/>
          <w:szCs w:val="20"/>
          <w:lang w:eastAsia="zh-CN"/>
        </w:rPr>
      </w:pPr>
      <w:r>
        <w:rPr>
          <w:rFonts w:eastAsiaTheme="minorEastAsia"/>
          <w:sz w:val="20"/>
          <w:szCs w:val="20"/>
          <w:lang w:eastAsia="zh-CN"/>
        </w:rPr>
        <w:br w:type="page"/>
      </w:r>
    </w:p>
    <w:tbl>
      <w:tblPr>
        <w:tblStyle w:val="TableNormal"/>
        <w:tblW w:w="9289" w:type="dxa"/>
        <w:tblInd w:w="-535" w:type="dxa"/>
        <w:tblBorders>
          <w:top w:val="dotDash" w:sz="18" w:space="0" w:color="008000"/>
          <w:left w:val="dotDash" w:sz="18" w:space="0" w:color="008000"/>
          <w:bottom w:val="dotDash" w:sz="18" w:space="0" w:color="008000"/>
          <w:right w:val="dotDash" w:sz="18" w:space="0" w:color="008000"/>
          <w:insideH w:val="dotDash" w:sz="18" w:space="0" w:color="008000"/>
          <w:insideV w:val="dotDash" w:sz="18" w:space="0" w:color="008000"/>
        </w:tblBorders>
        <w:tblLayout w:type="fixed"/>
        <w:tblLook w:val="04A0" w:firstRow="1" w:lastRow="0" w:firstColumn="1" w:lastColumn="0" w:noHBand="0" w:noVBand="1"/>
      </w:tblPr>
      <w:tblGrid>
        <w:gridCol w:w="9289"/>
      </w:tblGrid>
      <w:tr w:rsidR="00D16BE9" w14:paraId="469AEC87" w14:textId="77777777">
        <w:trPr>
          <w:trHeight w:val="543"/>
        </w:trPr>
        <w:tc>
          <w:tcPr>
            <w:tcW w:w="9289" w:type="dxa"/>
            <w:tcBorders>
              <w:bottom w:val="dashSmallGap" w:sz="4" w:space="0" w:color="000000"/>
            </w:tcBorders>
          </w:tcPr>
          <w:p w14:paraId="7904C232" w14:textId="77777777" w:rsidR="00D16BE9" w:rsidRDefault="00AC4FA2">
            <w:pPr>
              <w:widowControl w:val="0"/>
              <w:autoSpaceDE w:val="0"/>
              <w:autoSpaceDN w:val="0"/>
              <w:spacing w:line="300" w:lineRule="auto"/>
              <w:ind w:firstLine="482"/>
              <w:jc w:val="center"/>
              <w:rPr>
                <w:rFonts w:eastAsia="Arial" w:cs="Arial"/>
                <w:b/>
                <w:kern w:val="0"/>
                <w:sz w:val="24"/>
              </w:rPr>
            </w:pPr>
            <w:r>
              <w:rPr>
                <w:rFonts w:eastAsia="宋体" w:cs="宋体" w:hint="eastAsia"/>
                <w:b/>
                <w:color w:val="003300"/>
                <w:kern w:val="0"/>
                <w:sz w:val="24"/>
              </w:rPr>
              <w:lastRenderedPageBreak/>
              <w:t>规定：</w:t>
            </w:r>
            <w:r>
              <w:rPr>
                <w:rFonts w:eastAsia="Arial" w:cs="Arial"/>
                <w:b/>
                <w:color w:val="003300"/>
                <w:kern w:val="0"/>
                <w:sz w:val="24"/>
              </w:rPr>
              <w:t xml:space="preserve">8.2 LCIA </w:t>
            </w:r>
            <w:r>
              <w:rPr>
                <w:rFonts w:eastAsia="宋体" w:cs="宋体" w:hint="eastAsia"/>
                <w:b/>
                <w:color w:val="003300"/>
                <w:spacing w:val="-2"/>
                <w:kern w:val="0"/>
                <w:sz w:val="24"/>
              </w:rPr>
              <w:t>结果</w:t>
            </w:r>
            <w:r>
              <w:rPr>
                <w:rFonts w:eastAsia="宋体" w:cs="宋体" w:hint="eastAsia"/>
                <w:b/>
                <w:color w:val="003300"/>
                <w:kern w:val="0"/>
                <w:sz w:val="24"/>
              </w:rPr>
              <w:t>的计算</w:t>
            </w:r>
          </w:p>
        </w:tc>
      </w:tr>
      <w:tr w:rsidR="00D16BE9" w14:paraId="438E79D3" w14:textId="77777777">
        <w:trPr>
          <w:trHeight w:val="794"/>
        </w:trPr>
        <w:tc>
          <w:tcPr>
            <w:tcW w:w="9289" w:type="dxa"/>
            <w:tcBorders>
              <w:top w:val="dashSmallGap" w:sz="4" w:space="0" w:color="000000"/>
              <w:bottom w:val="nil"/>
            </w:tcBorders>
          </w:tcPr>
          <w:p w14:paraId="4070D454" w14:textId="77777777" w:rsidR="00D16BE9" w:rsidRDefault="00AC4FA2">
            <w:pPr>
              <w:widowControl w:val="0"/>
              <w:autoSpaceDE w:val="0"/>
              <w:autoSpaceDN w:val="0"/>
              <w:spacing w:line="300" w:lineRule="auto"/>
              <w:ind w:firstLine="360"/>
              <w:rPr>
                <w:rFonts w:eastAsia="Arial" w:cs="Arial"/>
                <w:kern w:val="0"/>
                <w:sz w:val="18"/>
              </w:rPr>
            </w:pPr>
            <w:r>
              <w:rPr>
                <w:rFonts w:eastAsia="宋体" w:cs="宋体" w:hint="eastAsia"/>
                <w:color w:val="0D6812"/>
                <w:kern w:val="0"/>
                <w:sz w:val="18"/>
              </w:rPr>
              <w:t>请注意，本规定适用于研究的所有可交付成果类型，而对于单元过程、部分终止的系统和</w:t>
            </w:r>
            <w:r>
              <w:rPr>
                <w:rFonts w:eastAsia="Arial" w:cs="Arial"/>
                <w:color w:val="0D6812"/>
                <w:kern w:val="0"/>
                <w:sz w:val="18"/>
              </w:rPr>
              <w:t xml:space="preserve"> LCI </w:t>
            </w:r>
            <w:r>
              <w:rPr>
                <w:rFonts w:eastAsia="宋体" w:cs="宋体" w:hint="eastAsia"/>
                <w:color w:val="0D6812"/>
                <w:kern w:val="0"/>
                <w:sz w:val="18"/>
              </w:rPr>
              <w:t>结果数据集作为可交付成果，仅用于量化所实现的完整性和精确性，因为需要从系统的角度对其进行评估。</w:t>
            </w:r>
          </w:p>
        </w:tc>
      </w:tr>
      <w:tr w:rsidR="00D16BE9" w14:paraId="158E4958" w14:textId="77777777">
        <w:trPr>
          <w:trHeight w:val="1061"/>
        </w:trPr>
        <w:tc>
          <w:tcPr>
            <w:tcW w:w="9289" w:type="dxa"/>
            <w:tcBorders>
              <w:top w:val="nil"/>
              <w:bottom w:val="nil"/>
            </w:tcBorders>
          </w:tcPr>
          <w:p w14:paraId="4BE46F4A" w14:textId="77777777" w:rsidR="00D16BE9" w:rsidRDefault="00AC4FA2">
            <w:pPr>
              <w:widowControl w:val="0"/>
              <w:autoSpaceDE w:val="0"/>
              <w:autoSpaceDN w:val="0"/>
              <w:spacing w:line="300" w:lineRule="auto"/>
              <w:ind w:firstLine="360"/>
              <w:rPr>
                <w:rFonts w:eastAsia="Arial" w:cs="Arial"/>
                <w:kern w:val="0"/>
                <w:sz w:val="18"/>
              </w:rPr>
            </w:pPr>
            <w:r>
              <w:rPr>
                <w:rFonts w:eastAsia="宋体" w:cs="宋体" w:hint="eastAsia"/>
                <w:color w:val="0D6812"/>
                <w:kern w:val="0"/>
                <w:sz w:val="18"/>
              </w:rPr>
              <w:t>注：如果使用的第三方</w:t>
            </w:r>
            <w:r>
              <w:rPr>
                <w:rFonts w:eastAsia="Arial" w:cs="Arial"/>
                <w:color w:val="0D6812"/>
                <w:kern w:val="0"/>
                <w:sz w:val="18"/>
              </w:rPr>
              <w:t xml:space="preserve"> LCIA </w:t>
            </w:r>
            <w:r>
              <w:rPr>
                <w:rFonts w:eastAsia="宋体" w:cs="宋体" w:hint="eastAsia"/>
                <w:color w:val="0D6812"/>
                <w:kern w:val="0"/>
                <w:sz w:val="18"/>
              </w:rPr>
              <w:t>方法能为所有使用过的基本</w:t>
            </w:r>
            <w:proofErr w:type="gramStart"/>
            <w:r>
              <w:rPr>
                <w:rFonts w:eastAsia="宋体" w:cs="宋体" w:hint="eastAsia"/>
                <w:color w:val="0D6812"/>
                <w:kern w:val="0"/>
                <w:sz w:val="18"/>
              </w:rPr>
              <w:t>流正确</w:t>
            </w:r>
            <w:proofErr w:type="gramEnd"/>
            <w:r>
              <w:rPr>
                <w:rFonts w:eastAsia="宋体" w:cs="宋体" w:hint="eastAsia"/>
                <w:color w:val="0D6812"/>
                <w:kern w:val="0"/>
                <w:sz w:val="18"/>
              </w:rPr>
              <w:t>提供特性因子，则以下前两条规定仅指控制已正确完成。但是，对于任何新创建的基本流量，必须分配和</w:t>
            </w:r>
            <w:r>
              <w:rPr>
                <w:rFonts w:eastAsia="Arial" w:cs="Arial"/>
                <w:color w:val="0D6812"/>
                <w:kern w:val="0"/>
                <w:sz w:val="18"/>
              </w:rPr>
              <w:t>/</w:t>
            </w:r>
            <w:r>
              <w:rPr>
                <w:rFonts w:eastAsia="宋体" w:cs="宋体" w:hint="eastAsia"/>
                <w:color w:val="0D6812"/>
                <w:kern w:val="0"/>
                <w:sz w:val="18"/>
              </w:rPr>
              <w:t>或制定特性系数（另见第</w:t>
            </w:r>
            <w:r>
              <w:rPr>
                <w:rFonts w:eastAsia="Arial" w:cs="Arial"/>
                <w:color w:val="0D6812"/>
                <w:kern w:val="0"/>
                <w:sz w:val="18"/>
              </w:rPr>
              <w:t xml:space="preserve"> </w:t>
            </w:r>
            <w:hyperlink w:anchor="_bookmark124" w:history="1">
              <w:r>
                <w:rPr>
                  <w:rFonts w:eastAsia="Arial" w:cs="Arial"/>
                  <w:color w:val="0D6812"/>
                  <w:kern w:val="0"/>
                  <w:sz w:val="18"/>
                </w:rPr>
                <w:t>6.7.4</w:t>
              </w:r>
            </w:hyperlink>
            <w:r>
              <w:rPr>
                <w:rFonts w:eastAsia="Arial" w:cs="Arial"/>
                <w:color w:val="0D6812"/>
                <w:kern w:val="0"/>
                <w:sz w:val="18"/>
              </w:rPr>
              <w:t xml:space="preserve"> </w:t>
            </w:r>
            <w:r>
              <w:rPr>
                <w:rFonts w:eastAsia="宋体" w:cs="宋体" w:hint="eastAsia"/>
                <w:color w:val="0D6812"/>
                <w:kern w:val="0"/>
                <w:sz w:val="18"/>
              </w:rPr>
              <w:t>章）：</w:t>
            </w:r>
          </w:p>
        </w:tc>
      </w:tr>
      <w:tr w:rsidR="00D16BE9" w14:paraId="3D2F53EE" w14:textId="77777777">
        <w:trPr>
          <w:trHeight w:val="1289"/>
        </w:trPr>
        <w:tc>
          <w:tcPr>
            <w:tcW w:w="9289" w:type="dxa"/>
            <w:tcBorders>
              <w:top w:val="nil"/>
              <w:bottom w:val="nil"/>
            </w:tcBorders>
          </w:tcPr>
          <w:p w14:paraId="0EA0782F" w14:textId="77777777" w:rsidR="00D16BE9" w:rsidRDefault="00AC4FA2">
            <w:pPr>
              <w:widowControl w:val="0"/>
              <w:autoSpaceDE w:val="0"/>
              <w:autoSpaceDN w:val="0"/>
              <w:spacing w:line="300" w:lineRule="auto"/>
              <w:ind w:firstLine="420"/>
              <w:rPr>
                <w:rFonts w:eastAsia="Arial" w:cs="Arial"/>
                <w:kern w:val="0"/>
                <w:sz w:val="22"/>
              </w:rPr>
            </w:pPr>
            <w:r>
              <w:rPr>
                <w:rFonts w:eastAsia="Arial" w:cs="Arial"/>
                <w:color w:val="0D6812"/>
                <w:kern w:val="0"/>
                <w:szCs w:val="21"/>
              </w:rPr>
              <w:t>I) SHALL--</w:t>
            </w:r>
            <w:r>
              <w:rPr>
                <w:rFonts w:eastAsia="宋体" w:cs="宋体" w:hint="eastAsia"/>
                <w:b/>
                <w:color w:val="0D6812"/>
                <w:kern w:val="0"/>
                <w:szCs w:val="21"/>
              </w:rPr>
              <w:t>基本流量的分类：</w:t>
            </w:r>
            <w:r>
              <w:rPr>
                <w:rFonts w:eastAsia="宋体" w:cs="宋体" w:hint="eastAsia"/>
                <w:color w:val="0D6812"/>
                <w:kern w:val="0"/>
                <w:szCs w:val="21"/>
              </w:rPr>
              <w:t>清单中的所有基本流量都应归入一个或多个影响类别（</w:t>
            </w:r>
            <w:r>
              <w:rPr>
                <w:rFonts w:eastAsia="Arial" w:cs="Arial"/>
                <w:color w:val="0D6812"/>
                <w:kern w:val="0"/>
                <w:szCs w:val="21"/>
              </w:rPr>
              <w:t>"</w:t>
            </w:r>
            <w:r>
              <w:rPr>
                <w:rFonts w:eastAsia="宋体" w:cs="宋体" w:hint="eastAsia"/>
                <w:color w:val="0D6812"/>
                <w:kern w:val="0"/>
                <w:szCs w:val="21"/>
              </w:rPr>
              <w:t>分类</w:t>
            </w:r>
            <w:r>
              <w:rPr>
                <w:rFonts w:eastAsia="Arial" w:cs="Arial"/>
                <w:color w:val="0D6812"/>
                <w:kern w:val="0"/>
                <w:szCs w:val="21"/>
              </w:rPr>
              <w:t>"</w:t>
            </w:r>
            <w:r>
              <w:rPr>
                <w:rFonts w:eastAsia="宋体" w:cs="宋体" w:hint="eastAsia"/>
                <w:color w:val="0D6812"/>
                <w:kern w:val="0"/>
                <w:szCs w:val="21"/>
              </w:rPr>
              <w:t>），这些类别是在研究范围定义中为影响评估选定的</w:t>
            </w:r>
            <w:r>
              <w:rPr>
                <w:rFonts w:eastAsia="宋体" w:cs="宋体" w:hint="eastAsia"/>
                <w:color w:val="0D6812"/>
                <w:kern w:val="0"/>
                <w:sz w:val="22"/>
              </w:rPr>
              <w:t>。</w:t>
            </w:r>
          </w:p>
        </w:tc>
      </w:tr>
      <w:tr w:rsidR="00D16BE9" w14:paraId="13782069" w14:textId="77777777">
        <w:trPr>
          <w:trHeight w:val="3342"/>
        </w:trPr>
        <w:tc>
          <w:tcPr>
            <w:tcW w:w="9289" w:type="dxa"/>
            <w:tcBorders>
              <w:top w:val="nil"/>
              <w:bottom w:val="nil"/>
            </w:tcBorders>
          </w:tcPr>
          <w:p w14:paraId="5BB3956B" w14:textId="77777777" w:rsidR="00D16BE9" w:rsidRDefault="00AC4FA2">
            <w:pPr>
              <w:widowControl w:val="0"/>
              <w:autoSpaceDE w:val="0"/>
              <w:autoSpaceDN w:val="0"/>
              <w:spacing w:line="300" w:lineRule="auto"/>
              <w:ind w:firstLine="420"/>
              <w:rPr>
                <w:rFonts w:eastAsia="Arial" w:cs="Arial"/>
                <w:kern w:val="0"/>
                <w:szCs w:val="21"/>
              </w:rPr>
            </w:pPr>
            <w:r>
              <w:rPr>
                <w:rFonts w:eastAsia="Arial" w:cs="Arial"/>
                <w:color w:val="0D6812"/>
                <w:kern w:val="0"/>
                <w:szCs w:val="21"/>
              </w:rPr>
              <w:t xml:space="preserve">II) SHALL - </w:t>
            </w:r>
            <w:r>
              <w:rPr>
                <w:rFonts w:eastAsia="宋体" w:cs="宋体" w:hint="eastAsia"/>
                <w:b/>
                <w:color w:val="0D6812"/>
                <w:kern w:val="0"/>
                <w:szCs w:val="21"/>
              </w:rPr>
              <w:t>基本流量的特性：</w:t>
            </w:r>
            <w:r>
              <w:rPr>
                <w:rFonts w:eastAsia="宋体" w:cs="宋体" w:hint="eastAsia"/>
                <w:color w:val="0D6812"/>
                <w:kern w:val="0"/>
                <w:szCs w:val="21"/>
              </w:rPr>
              <w:t>对于所有分类的基本流量，应为该流量所涉及的每个类别分配一个定量特性系数（</w:t>
            </w:r>
            <w:r>
              <w:rPr>
                <w:rFonts w:eastAsia="Arial" w:cs="Arial"/>
                <w:color w:val="0D6812"/>
                <w:kern w:val="0"/>
                <w:szCs w:val="21"/>
              </w:rPr>
              <w:t>"</w:t>
            </w:r>
            <w:r>
              <w:rPr>
                <w:rFonts w:eastAsia="宋体" w:cs="宋体" w:hint="eastAsia"/>
                <w:color w:val="0D6812"/>
                <w:kern w:val="0"/>
                <w:szCs w:val="21"/>
              </w:rPr>
              <w:t>特性</w:t>
            </w:r>
            <w:r>
              <w:rPr>
                <w:rFonts w:eastAsia="Arial" w:cs="Arial"/>
                <w:color w:val="0D6812"/>
                <w:kern w:val="0"/>
                <w:szCs w:val="21"/>
              </w:rPr>
              <w:t>"</w:t>
            </w:r>
            <w:r>
              <w:rPr>
                <w:rFonts w:eastAsia="宋体" w:cs="宋体" w:hint="eastAsia"/>
                <w:color w:val="0D6812"/>
                <w:kern w:val="0"/>
                <w:szCs w:val="21"/>
              </w:rPr>
              <w:t>）。该系数表示该流量对影响类别指标（中点水平）或类别终点指标（终点水平）的贡献程度。对于中点水平指标，该相对系数通常与参考流量有关</w:t>
            </w:r>
            <w:r>
              <w:rPr>
                <w:rFonts w:eastAsia="宋体" w:cs="宋体" w:hint="eastAsia"/>
                <w:color w:val="808080"/>
                <w:kern w:val="0"/>
                <w:szCs w:val="21"/>
              </w:rPr>
              <w:t>（例如，对于全球变暖潜能值，可以用每</w:t>
            </w:r>
            <w:proofErr w:type="gramStart"/>
            <w:r>
              <w:rPr>
                <w:rFonts w:eastAsia="宋体" w:cs="宋体" w:hint="eastAsia"/>
                <w:color w:val="808080"/>
                <w:kern w:val="0"/>
                <w:szCs w:val="21"/>
              </w:rPr>
              <w:t>千克基本</w:t>
            </w:r>
            <w:proofErr w:type="gramEnd"/>
            <w:r>
              <w:rPr>
                <w:rFonts w:eastAsia="宋体" w:cs="宋体" w:hint="eastAsia"/>
                <w:color w:val="808080"/>
                <w:kern w:val="0"/>
                <w:szCs w:val="21"/>
              </w:rPr>
              <w:t>流量的</w:t>
            </w:r>
            <w:r>
              <w:rPr>
                <w:rFonts w:eastAsia="Arial" w:cs="Arial"/>
                <w:color w:val="808080"/>
                <w:kern w:val="0"/>
                <w:szCs w:val="21"/>
              </w:rPr>
              <w:t xml:space="preserve"> "</w:t>
            </w:r>
            <w:r>
              <w:rPr>
                <w:rFonts w:eastAsia="宋体" w:cs="宋体" w:hint="eastAsia"/>
                <w:color w:val="808080"/>
                <w:kern w:val="0"/>
                <w:szCs w:val="21"/>
              </w:rPr>
              <w:t>千克</w:t>
            </w:r>
            <w:r>
              <w:rPr>
                <w:rFonts w:eastAsia="Arial" w:cs="Arial"/>
                <w:color w:val="808080"/>
                <w:kern w:val="0"/>
                <w:szCs w:val="21"/>
              </w:rPr>
              <w:t xml:space="preserve"> CO</w:t>
            </w:r>
            <w:r>
              <w:rPr>
                <w:rFonts w:eastAsia="Arial" w:cs="Arial"/>
                <w:color w:val="0D6812"/>
                <w:kern w:val="0"/>
                <w:szCs w:val="21"/>
                <w:vertAlign w:val="subscript"/>
              </w:rPr>
              <w:t>2</w:t>
            </w:r>
            <w:r>
              <w:rPr>
                <w:rFonts w:eastAsia="Arial" w:cs="Arial"/>
                <w:color w:val="808080"/>
                <w:kern w:val="0"/>
                <w:szCs w:val="21"/>
              </w:rPr>
              <w:t xml:space="preserve"> - </w:t>
            </w:r>
            <w:r>
              <w:rPr>
                <w:rFonts w:eastAsia="宋体" w:cs="宋体" w:hint="eastAsia"/>
                <w:color w:val="808080"/>
                <w:kern w:val="0"/>
                <w:szCs w:val="21"/>
              </w:rPr>
              <w:t>当量</w:t>
            </w:r>
            <w:r>
              <w:rPr>
                <w:rFonts w:eastAsia="Arial" w:cs="Arial"/>
                <w:color w:val="808080"/>
                <w:kern w:val="0"/>
                <w:szCs w:val="21"/>
              </w:rPr>
              <w:t xml:space="preserve"> "</w:t>
            </w:r>
            <w:r>
              <w:rPr>
                <w:rFonts w:eastAsia="宋体" w:cs="宋体" w:hint="eastAsia"/>
                <w:color w:val="808080"/>
                <w:kern w:val="0"/>
                <w:szCs w:val="21"/>
              </w:rPr>
              <w:t>来表示）</w:t>
            </w:r>
            <w:r>
              <w:rPr>
                <w:rFonts w:eastAsia="宋体" w:cs="宋体" w:hint="eastAsia"/>
                <w:color w:val="0D6812"/>
                <w:kern w:val="0"/>
                <w:szCs w:val="21"/>
              </w:rPr>
              <w:t>。对于终点水平指标，它通常与涉及更广泛保护领域</w:t>
            </w:r>
            <w:r>
              <w:rPr>
                <w:rFonts w:eastAsia="宋体" w:cs="宋体" w:hint="eastAsia"/>
                <w:color w:val="0D6812"/>
                <w:spacing w:val="40"/>
                <w:kern w:val="0"/>
                <w:szCs w:val="21"/>
              </w:rPr>
              <w:t>的</w:t>
            </w:r>
            <w:r>
              <w:rPr>
                <w:rFonts w:eastAsia="宋体" w:cs="宋体" w:hint="eastAsia"/>
                <w:color w:val="0D6812"/>
                <w:kern w:val="0"/>
                <w:szCs w:val="21"/>
              </w:rPr>
              <w:t>具体损害有关。</w:t>
            </w:r>
            <w:r>
              <w:rPr>
                <w:rFonts w:eastAsia="宋体" w:cs="宋体" w:hint="eastAsia"/>
                <w:color w:val="808080"/>
                <w:kern w:val="0"/>
                <w:szCs w:val="21"/>
              </w:rPr>
              <w:t>例如，以受影响区域和持续时间（</w:t>
            </w:r>
            <w:r>
              <w:rPr>
                <w:rFonts w:eastAsia="Arial" w:cs="Arial"/>
                <w:color w:val="808080"/>
                <w:kern w:val="0"/>
                <w:szCs w:val="21"/>
              </w:rPr>
              <w:t>pdf*m</w:t>
            </w:r>
            <w:r>
              <w:rPr>
                <w:rFonts w:eastAsia="Arial" w:cs="Arial"/>
                <w:color w:val="0D6812"/>
                <w:kern w:val="0"/>
                <w:szCs w:val="21"/>
                <w:vertAlign w:val="superscript"/>
              </w:rPr>
              <w:t>2</w:t>
            </w:r>
            <w:r>
              <w:rPr>
                <w:rFonts w:eastAsia="Arial" w:cs="Arial"/>
                <w:color w:val="808080"/>
                <w:kern w:val="0"/>
                <w:szCs w:val="21"/>
              </w:rPr>
              <w:t xml:space="preserve"> *a</w:t>
            </w:r>
            <w:r>
              <w:rPr>
                <w:rFonts w:eastAsia="宋体" w:cs="宋体" w:hint="eastAsia"/>
                <w:color w:val="808080"/>
                <w:kern w:val="0"/>
                <w:szCs w:val="21"/>
              </w:rPr>
              <w:t>）的潜在物种迁移率来衡量的物种损失，或以残疾调整生命年（</w:t>
            </w:r>
            <w:r>
              <w:rPr>
                <w:rFonts w:eastAsia="Arial" w:cs="Arial"/>
                <w:color w:val="808080"/>
                <w:kern w:val="0"/>
                <w:szCs w:val="21"/>
              </w:rPr>
              <w:t>DALYs</w:t>
            </w:r>
            <w:r>
              <w:rPr>
                <w:rFonts w:eastAsia="宋体" w:cs="宋体" w:hint="eastAsia"/>
                <w:color w:val="808080"/>
                <w:kern w:val="0"/>
                <w:szCs w:val="21"/>
              </w:rPr>
              <w:t>）来衡量的人类健康损害。</w:t>
            </w:r>
            <w:r>
              <w:rPr>
                <w:rFonts w:eastAsia="Arial" w:cs="Arial"/>
                <w:color w:val="0D6812"/>
                <w:kern w:val="0"/>
                <w:szCs w:val="21"/>
              </w:rPr>
              <w:t>(</w:t>
            </w:r>
            <w:r>
              <w:rPr>
                <w:rFonts w:eastAsia="宋体" w:cs="宋体" w:hint="eastAsia"/>
                <w:color w:val="0D6812"/>
                <w:kern w:val="0"/>
                <w:szCs w:val="21"/>
              </w:rPr>
              <w:t>有关术语和详情，请参阅单独文件</w:t>
            </w:r>
            <w:r>
              <w:rPr>
                <w:rFonts w:eastAsia="Arial" w:cs="Arial"/>
                <w:color w:val="0D6812"/>
                <w:kern w:val="0"/>
                <w:szCs w:val="21"/>
              </w:rPr>
              <w:t xml:space="preserve"> "</w:t>
            </w:r>
            <w:r>
              <w:rPr>
                <w:rFonts w:eastAsia="宋体" w:cs="宋体" w:hint="eastAsia"/>
                <w:color w:val="0D6812"/>
                <w:kern w:val="0"/>
                <w:szCs w:val="21"/>
              </w:rPr>
              <w:t>生命周期影响评估</w:t>
            </w:r>
            <w:r>
              <w:rPr>
                <w:rFonts w:eastAsia="Arial" w:cs="Arial"/>
                <w:color w:val="0D6812"/>
                <w:kern w:val="0"/>
                <w:szCs w:val="21"/>
              </w:rPr>
              <w:t xml:space="preserve"> (LCIA) </w:t>
            </w:r>
            <w:r>
              <w:rPr>
                <w:rFonts w:eastAsia="宋体" w:cs="宋体" w:hint="eastAsia"/>
                <w:color w:val="0D6812"/>
                <w:kern w:val="0"/>
                <w:szCs w:val="21"/>
              </w:rPr>
              <w:t>模型和指标的框架与要求</w:t>
            </w:r>
            <w:r>
              <w:rPr>
                <w:rFonts w:eastAsia="Arial" w:cs="Arial"/>
                <w:color w:val="0D6812"/>
                <w:kern w:val="0"/>
                <w:szCs w:val="21"/>
              </w:rPr>
              <w:t>"</w:t>
            </w:r>
            <w:r>
              <w:rPr>
                <w:rFonts w:eastAsia="宋体" w:cs="宋体" w:hint="eastAsia"/>
                <w:color w:val="0D6812"/>
                <w:kern w:val="0"/>
                <w:szCs w:val="21"/>
              </w:rPr>
              <w:t>）。</w:t>
            </w:r>
          </w:p>
        </w:tc>
      </w:tr>
      <w:tr w:rsidR="00D16BE9" w14:paraId="07EF40E6" w14:textId="77777777">
        <w:trPr>
          <w:trHeight w:val="1540"/>
        </w:trPr>
        <w:tc>
          <w:tcPr>
            <w:tcW w:w="9289" w:type="dxa"/>
            <w:tcBorders>
              <w:top w:val="nil"/>
              <w:bottom w:val="nil"/>
            </w:tcBorders>
          </w:tcPr>
          <w:p w14:paraId="02801D43" w14:textId="77777777" w:rsidR="00D16BE9" w:rsidRDefault="00AC4FA2">
            <w:pPr>
              <w:widowControl w:val="0"/>
              <w:autoSpaceDE w:val="0"/>
              <w:autoSpaceDN w:val="0"/>
              <w:spacing w:line="300" w:lineRule="auto"/>
              <w:ind w:firstLine="420"/>
              <w:rPr>
                <w:rFonts w:eastAsia="Arial" w:cs="Arial"/>
                <w:kern w:val="0"/>
                <w:szCs w:val="21"/>
              </w:rPr>
            </w:pPr>
            <w:r>
              <w:rPr>
                <w:rFonts w:eastAsia="Arial" w:cs="Arial"/>
                <w:color w:val="0D6812"/>
                <w:kern w:val="0"/>
                <w:szCs w:val="21"/>
              </w:rPr>
              <w:t xml:space="preserve">III) SHALL - </w:t>
            </w:r>
            <w:r>
              <w:rPr>
                <w:rFonts w:eastAsia="宋体" w:cs="宋体" w:hint="eastAsia"/>
                <w:b/>
                <w:color w:val="0D6812"/>
                <w:kern w:val="0"/>
                <w:szCs w:val="21"/>
              </w:rPr>
              <w:t>计算每个影响类别的</w:t>
            </w:r>
            <w:r>
              <w:rPr>
                <w:rFonts w:eastAsia="Arial" w:cs="Arial"/>
                <w:b/>
                <w:color w:val="0D6812"/>
                <w:kern w:val="0"/>
                <w:szCs w:val="21"/>
              </w:rPr>
              <w:t xml:space="preserve"> LCIA </w:t>
            </w:r>
            <w:r>
              <w:rPr>
                <w:rFonts w:eastAsia="宋体" w:cs="宋体" w:hint="eastAsia"/>
                <w:b/>
                <w:color w:val="0D6812"/>
                <w:kern w:val="0"/>
                <w:szCs w:val="21"/>
              </w:rPr>
              <w:t>结果：</w:t>
            </w:r>
            <w:r>
              <w:rPr>
                <w:rFonts w:eastAsia="宋体" w:cs="宋体" w:hint="eastAsia"/>
                <w:color w:val="0D6812"/>
                <w:kern w:val="0"/>
                <w:szCs w:val="21"/>
              </w:rPr>
              <w:t>对每一影响类别分别计算</w:t>
            </w:r>
            <w:r>
              <w:rPr>
                <w:rFonts w:eastAsia="Arial" w:cs="Arial"/>
                <w:color w:val="0D6812"/>
                <w:kern w:val="0"/>
                <w:szCs w:val="21"/>
              </w:rPr>
              <w:t xml:space="preserve"> LCIA </w:t>
            </w:r>
            <w:r>
              <w:rPr>
                <w:rFonts w:eastAsia="宋体" w:cs="宋体" w:hint="eastAsia"/>
                <w:color w:val="0D6812"/>
                <w:kern w:val="0"/>
                <w:szCs w:val="21"/>
              </w:rPr>
              <w:t>指标结果，方法是将</w:t>
            </w:r>
            <w:r>
              <w:rPr>
                <w:rFonts w:eastAsia="Arial" w:cs="Arial"/>
                <w:b/>
                <w:color w:val="000080"/>
                <w:kern w:val="0"/>
                <w:szCs w:val="21"/>
                <w:vertAlign w:val="superscript"/>
              </w:rPr>
              <w:t>191</w:t>
            </w:r>
            <w:r>
              <w:rPr>
                <w:rFonts w:eastAsia="Arial" w:cs="Arial"/>
                <w:color w:val="0D6812"/>
                <w:kern w:val="0"/>
                <w:szCs w:val="21"/>
              </w:rPr>
              <w:t xml:space="preserve"> </w:t>
            </w:r>
            <w:r>
              <w:rPr>
                <w:rFonts w:eastAsia="宋体" w:cs="宋体" w:hint="eastAsia"/>
                <w:color w:val="0D6812"/>
                <w:kern w:val="0"/>
                <w:szCs w:val="21"/>
              </w:rPr>
              <w:t>清单中每一促成（即分类）基本流量的数量与其特性系数相乘。可将每个影响类别的结果相加，但不得</w:t>
            </w:r>
            <w:proofErr w:type="gramStart"/>
            <w:r>
              <w:rPr>
                <w:rFonts w:eastAsia="宋体" w:cs="宋体" w:hint="eastAsia"/>
                <w:color w:val="0D6812"/>
                <w:kern w:val="0"/>
                <w:szCs w:val="21"/>
              </w:rPr>
              <w:t>跨影响</w:t>
            </w:r>
            <w:proofErr w:type="gramEnd"/>
            <w:r>
              <w:rPr>
                <w:rFonts w:eastAsia="宋体" w:cs="宋体" w:hint="eastAsia"/>
                <w:color w:val="0D6812"/>
                <w:kern w:val="0"/>
                <w:szCs w:val="21"/>
              </w:rPr>
              <w:t>类别相加。</w:t>
            </w:r>
          </w:p>
        </w:tc>
      </w:tr>
      <w:tr w:rsidR="00D16BE9" w14:paraId="1B2FDD9B" w14:textId="77777777">
        <w:trPr>
          <w:trHeight w:val="609"/>
        </w:trPr>
        <w:tc>
          <w:tcPr>
            <w:tcW w:w="9289" w:type="dxa"/>
            <w:tcBorders>
              <w:top w:val="nil"/>
              <w:bottom w:val="nil"/>
            </w:tcBorders>
          </w:tcPr>
          <w:p w14:paraId="00997BD2" w14:textId="77777777" w:rsidR="00D16BE9" w:rsidRDefault="00AC4FA2">
            <w:pPr>
              <w:widowControl w:val="0"/>
              <w:autoSpaceDE w:val="0"/>
              <w:autoSpaceDN w:val="0"/>
              <w:spacing w:line="300" w:lineRule="auto"/>
              <w:ind w:firstLine="360"/>
              <w:jc w:val="left"/>
              <w:rPr>
                <w:rFonts w:eastAsia="Arial" w:cs="Arial"/>
                <w:kern w:val="0"/>
                <w:sz w:val="18"/>
              </w:rPr>
            </w:pPr>
            <w:r>
              <w:rPr>
                <w:rFonts w:eastAsia="宋体" w:cs="宋体" w:hint="eastAsia"/>
                <w:color w:val="0D6812"/>
                <w:kern w:val="0"/>
                <w:sz w:val="18"/>
              </w:rPr>
              <w:t>请注意，这是用中点水平（潜在影响）或终点水平（损害）系数来完成的，必须在第</w:t>
            </w:r>
            <w:r>
              <w:rPr>
                <w:rFonts w:eastAsia="Arial" w:cs="Arial"/>
                <w:color w:val="0D6812"/>
                <w:kern w:val="0"/>
                <w:sz w:val="18"/>
              </w:rPr>
              <w:t xml:space="preserve"> </w:t>
            </w:r>
            <w:hyperlink w:anchor="_bookmark128" w:history="1">
              <w:r>
                <w:rPr>
                  <w:rFonts w:eastAsia="Arial" w:cs="Arial"/>
                  <w:color w:val="0D6812"/>
                  <w:kern w:val="0"/>
                  <w:sz w:val="18"/>
                </w:rPr>
                <w:t>6.7.7</w:t>
              </w:r>
            </w:hyperlink>
            <w:r>
              <w:rPr>
                <w:rFonts w:eastAsia="Arial" w:cs="Arial"/>
                <w:color w:val="0D6812"/>
                <w:kern w:val="0"/>
                <w:sz w:val="18"/>
              </w:rPr>
              <w:t xml:space="preserve"> </w:t>
            </w:r>
            <w:r>
              <w:rPr>
                <w:rFonts w:eastAsia="宋体" w:cs="宋体" w:hint="eastAsia"/>
                <w:color w:val="0D6812"/>
                <w:kern w:val="0"/>
                <w:sz w:val="18"/>
              </w:rPr>
              <w:t>章的范围中决定</w:t>
            </w:r>
            <w:r w:rsidR="00000000">
              <w:fldChar w:fldCharType="begin"/>
            </w:r>
            <w:r w:rsidR="00000000">
              <w:instrText>HYPERLINK \l "_bookmark128"</w:instrText>
            </w:r>
            <w:r w:rsidR="00000000">
              <w:fldChar w:fldCharType="separate"/>
            </w:r>
            <w:r>
              <w:rPr>
                <w:rFonts w:eastAsia="宋体" w:cs="宋体" w:hint="eastAsia"/>
                <w:color w:val="0D6812"/>
                <w:kern w:val="0"/>
                <w:sz w:val="18"/>
              </w:rPr>
              <w:t>。</w:t>
            </w:r>
            <w:r w:rsidR="00000000">
              <w:rPr>
                <w:rFonts w:eastAsia="宋体" w:cs="宋体"/>
                <w:color w:val="0D6812"/>
                <w:kern w:val="0"/>
                <w:sz w:val="18"/>
              </w:rPr>
              <w:fldChar w:fldCharType="end"/>
            </w:r>
          </w:p>
        </w:tc>
      </w:tr>
      <w:tr w:rsidR="00D16BE9" w14:paraId="5FD0FAE2" w14:textId="77777777">
        <w:trPr>
          <w:trHeight w:val="1259"/>
        </w:trPr>
        <w:tc>
          <w:tcPr>
            <w:tcW w:w="9289" w:type="dxa"/>
            <w:tcBorders>
              <w:top w:val="nil"/>
              <w:bottom w:val="nil"/>
              <w:right w:val="single" w:sz="12" w:space="0" w:color="FF0000"/>
            </w:tcBorders>
          </w:tcPr>
          <w:p w14:paraId="165541FB" w14:textId="77777777" w:rsidR="00D16BE9" w:rsidRDefault="00AC4FA2">
            <w:pPr>
              <w:widowControl w:val="0"/>
              <w:autoSpaceDE w:val="0"/>
              <w:autoSpaceDN w:val="0"/>
              <w:spacing w:line="300" w:lineRule="auto"/>
              <w:ind w:firstLine="420"/>
              <w:rPr>
                <w:rFonts w:eastAsia="Arial" w:cs="Arial"/>
                <w:kern w:val="0"/>
                <w:szCs w:val="21"/>
              </w:rPr>
            </w:pPr>
            <w:r>
              <w:rPr>
                <w:rFonts w:eastAsia="Arial" w:cs="Arial"/>
                <w:color w:val="0D6812"/>
                <w:kern w:val="0"/>
                <w:szCs w:val="21"/>
              </w:rPr>
              <w:t xml:space="preserve">IV) SHALL - </w:t>
            </w:r>
            <w:r>
              <w:rPr>
                <w:rFonts w:eastAsia="宋体" w:cs="宋体" w:hint="eastAsia"/>
                <w:b/>
                <w:color w:val="0D6812"/>
                <w:kern w:val="0"/>
                <w:szCs w:val="21"/>
              </w:rPr>
              <w:t>单独计算</w:t>
            </w:r>
            <w:r>
              <w:rPr>
                <w:rFonts w:eastAsia="Arial" w:cs="Arial"/>
                <w:b/>
                <w:color w:val="0D6812"/>
                <w:kern w:val="0"/>
                <w:szCs w:val="21"/>
              </w:rPr>
              <w:t xml:space="preserve"> LCIA </w:t>
            </w:r>
            <w:r>
              <w:rPr>
                <w:rFonts w:eastAsia="宋体" w:cs="宋体" w:hint="eastAsia"/>
                <w:b/>
                <w:color w:val="0D6812"/>
                <w:kern w:val="0"/>
                <w:szCs w:val="21"/>
              </w:rPr>
              <w:t>长期排放结果：</w:t>
            </w:r>
            <w:r>
              <w:rPr>
                <w:rFonts w:eastAsia="宋体" w:cs="宋体" w:hint="eastAsia"/>
                <w:color w:val="0D6812"/>
                <w:kern w:val="0"/>
                <w:szCs w:val="21"/>
              </w:rPr>
              <w:t>长期排放的</w:t>
            </w:r>
            <w:r>
              <w:rPr>
                <w:rFonts w:eastAsia="Arial" w:cs="Arial"/>
                <w:color w:val="0D6812"/>
                <w:kern w:val="0"/>
                <w:szCs w:val="21"/>
              </w:rPr>
              <w:t xml:space="preserve"> LCIA </w:t>
            </w:r>
            <w:r>
              <w:rPr>
                <w:rFonts w:eastAsia="宋体" w:cs="宋体" w:hint="eastAsia"/>
                <w:color w:val="0D6812"/>
                <w:kern w:val="0"/>
                <w:szCs w:val="21"/>
              </w:rPr>
              <w:t>结果（即</w:t>
            </w:r>
            <w:proofErr w:type="gramStart"/>
            <w:r>
              <w:rPr>
                <w:rFonts w:eastAsia="宋体" w:cs="宋体" w:hint="eastAsia"/>
                <w:color w:val="0D6812"/>
                <w:kern w:val="0"/>
                <w:szCs w:val="21"/>
              </w:rPr>
              <w:t>自研究</w:t>
            </w:r>
            <w:proofErr w:type="gramEnd"/>
            <w:r>
              <w:rPr>
                <w:rFonts w:eastAsia="宋体" w:cs="宋体" w:hint="eastAsia"/>
                <w:color w:val="0D6812"/>
                <w:kern w:val="0"/>
                <w:szCs w:val="21"/>
              </w:rPr>
              <w:t>之时起</w:t>
            </w:r>
            <w:r>
              <w:rPr>
                <w:rFonts w:eastAsia="Arial" w:cs="Arial"/>
                <w:color w:val="0D6812"/>
                <w:kern w:val="0"/>
                <w:szCs w:val="21"/>
              </w:rPr>
              <w:t xml:space="preserve"> 100 </w:t>
            </w:r>
            <w:r>
              <w:rPr>
                <w:rFonts w:eastAsia="宋体" w:cs="宋体" w:hint="eastAsia"/>
                <w:color w:val="0D6812"/>
                <w:kern w:val="0"/>
                <w:szCs w:val="21"/>
              </w:rPr>
              <w:t>年以后的排放）应与</w:t>
            </w:r>
            <w:proofErr w:type="gramStart"/>
            <w:r>
              <w:rPr>
                <w:rFonts w:eastAsia="宋体" w:cs="宋体" w:hint="eastAsia"/>
                <w:color w:val="0D6812"/>
                <w:kern w:val="0"/>
                <w:szCs w:val="21"/>
              </w:rPr>
              <w:t>与自研究</w:t>
            </w:r>
            <w:proofErr w:type="gramEnd"/>
            <w:r>
              <w:rPr>
                <w:rFonts w:eastAsia="宋体" w:cs="宋体" w:hint="eastAsia"/>
                <w:color w:val="0D6812"/>
                <w:kern w:val="0"/>
                <w:szCs w:val="21"/>
              </w:rPr>
              <w:t>之时起</w:t>
            </w:r>
            <w:r>
              <w:rPr>
                <w:rFonts w:eastAsia="Arial" w:cs="Arial"/>
                <w:color w:val="0D6812"/>
                <w:kern w:val="0"/>
                <w:szCs w:val="21"/>
              </w:rPr>
              <w:t xml:space="preserve"> 100 </w:t>
            </w:r>
            <w:r>
              <w:rPr>
                <w:rFonts w:eastAsia="宋体" w:cs="宋体" w:hint="eastAsia"/>
                <w:color w:val="0D6812"/>
                <w:kern w:val="0"/>
                <w:szCs w:val="21"/>
              </w:rPr>
              <w:t>年内发生的干预有关的</w:t>
            </w:r>
            <w:r>
              <w:rPr>
                <w:rFonts w:eastAsia="Arial" w:cs="Arial"/>
                <w:color w:val="0D6812"/>
                <w:kern w:val="0"/>
                <w:szCs w:val="21"/>
              </w:rPr>
              <w:t xml:space="preserve"> LCIA </w:t>
            </w:r>
            <w:r>
              <w:rPr>
                <w:rFonts w:eastAsia="宋体" w:cs="宋体" w:hint="eastAsia"/>
                <w:color w:val="0D6812"/>
                <w:kern w:val="0"/>
                <w:szCs w:val="21"/>
              </w:rPr>
              <w:t>结果分开计算。</w:t>
            </w:r>
            <w:r>
              <w:rPr>
                <w:rFonts w:eastAsia="Arial" w:cs="Arial"/>
                <w:color w:val="0D6812"/>
                <w:kern w:val="0"/>
                <w:szCs w:val="21"/>
              </w:rPr>
              <w:t>[ISO!</w:t>
            </w:r>
            <w:r>
              <w:rPr>
                <w:rFonts w:eastAsia="宋体" w:cs="宋体" w:hint="eastAsia"/>
                <w:color w:val="0D6812"/>
                <w:kern w:val="0"/>
                <w:szCs w:val="21"/>
              </w:rPr>
              <w:t>］</w:t>
            </w:r>
          </w:p>
        </w:tc>
      </w:tr>
      <w:tr w:rsidR="00D16BE9" w14:paraId="75F7ED4D" w14:textId="77777777">
        <w:trPr>
          <w:trHeight w:val="608"/>
        </w:trPr>
        <w:tc>
          <w:tcPr>
            <w:tcW w:w="9289" w:type="dxa"/>
            <w:tcBorders>
              <w:top w:val="nil"/>
              <w:bottom w:val="nil"/>
            </w:tcBorders>
          </w:tcPr>
          <w:p w14:paraId="6F35973D" w14:textId="77777777" w:rsidR="00D16BE9" w:rsidRDefault="00AC4FA2">
            <w:pPr>
              <w:widowControl w:val="0"/>
              <w:autoSpaceDE w:val="0"/>
              <w:autoSpaceDN w:val="0"/>
              <w:spacing w:line="300" w:lineRule="auto"/>
              <w:ind w:firstLine="360"/>
              <w:jc w:val="left"/>
              <w:rPr>
                <w:rFonts w:eastAsia="Arial" w:cs="Arial"/>
                <w:kern w:val="0"/>
                <w:sz w:val="18"/>
              </w:rPr>
            </w:pPr>
            <w:r>
              <w:rPr>
                <w:rFonts w:eastAsia="宋体" w:cs="宋体" w:hint="eastAsia"/>
                <w:color w:val="0D6812"/>
                <w:kern w:val="0"/>
                <w:sz w:val="18"/>
              </w:rPr>
              <w:t>注：鉴于不确定性程度不同，这两组结果稍后将分别列出，但同时进行讨论。</w:t>
            </w:r>
          </w:p>
        </w:tc>
      </w:tr>
      <w:tr w:rsidR="00D16BE9" w14:paraId="1432C610" w14:textId="77777777">
        <w:trPr>
          <w:trHeight w:val="1211"/>
        </w:trPr>
        <w:tc>
          <w:tcPr>
            <w:tcW w:w="9289" w:type="dxa"/>
            <w:tcBorders>
              <w:top w:val="nil"/>
              <w:bottom w:val="nil"/>
              <w:right w:val="single" w:sz="12" w:space="0" w:color="FF0000"/>
            </w:tcBorders>
          </w:tcPr>
          <w:p w14:paraId="4357A3C6" w14:textId="77777777" w:rsidR="00D16BE9" w:rsidRDefault="00AC4FA2">
            <w:pPr>
              <w:widowControl w:val="0"/>
              <w:autoSpaceDE w:val="0"/>
              <w:autoSpaceDN w:val="0"/>
              <w:spacing w:line="300" w:lineRule="auto"/>
              <w:ind w:firstLine="420"/>
              <w:rPr>
                <w:rFonts w:eastAsia="Arial" w:cs="Arial"/>
                <w:kern w:val="0"/>
                <w:sz w:val="22"/>
              </w:rPr>
            </w:pPr>
            <w:r>
              <w:rPr>
                <w:rFonts w:eastAsia="Arial" w:cs="Arial"/>
                <w:color w:val="0D6812"/>
                <w:kern w:val="0"/>
                <w:szCs w:val="21"/>
              </w:rPr>
              <w:t xml:space="preserve">V) SHALL - </w:t>
            </w:r>
            <w:r>
              <w:rPr>
                <w:rFonts w:eastAsia="宋体" w:cs="宋体" w:hint="eastAsia"/>
                <w:b/>
                <w:color w:val="0D6812"/>
                <w:kern w:val="0"/>
                <w:szCs w:val="21"/>
              </w:rPr>
              <w:t>单独</w:t>
            </w:r>
            <w:proofErr w:type="gramStart"/>
            <w:r>
              <w:rPr>
                <w:rFonts w:eastAsia="宋体" w:cs="宋体" w:hint="eastAsia"/>
                <w:b/>
                <w:color w:val="0D6812"/>
                <w:kern w:val="0"/>
                <w:szCs w:val="21"/>
              </w:rPr>
              <w:t>计算非</w:t>
            </w:r>
            <w:proofErr w:type="gramEnd"/>
            <w:r>
              <w:rPr>
                <w:rFonts w:eastAsia="宋体" w:cs="宋体" w:hint="eastAsia"/>
                <w:b/>
                <w:color w:val="0D6812"/>
                <w:kern w:val="0"/>
                <w:szCs w:val="21"/>
              </w:rPr>
              <w:t>通用</w:t>
            </w:r>
            <w:r>
              <w:rPr>
                <w:rFonts w:eastAsia="Arial" w:cs="Arial"/>
                <w:b/>
                <w:color w:val="0D6812"/>
                <w:kern w:val="0"/>
                <w:szCs w:val="21"/>
              </w:rPr>
              <w:t xml:space="preserve"> LCIA </w:t>
            </w:r>
            <w:r>
              <w:rPr>
                <w:rFonts w:eastAsia="宋体" w:cs="宋体" w:hint="eastAsia"/>
                <w:b/>
                <w:color w:val="0D6812"/>
                <w:kern w:val="0"/>
                <w:szCs w:val="21"/>
              </w:rPr>
              <w:t>结果（如果包括）：</w:t>
            </w:r>
            <w:r>
              <w:rPr>
                <w:rFonts w:eastAsia="宋体" w:cs="宋体" w:hint="eastAsia"/>
                <w:color w:val="0D6812"/>
                <w:kern w:val="0"/>
                <w:szCs w:val="21"/>
              </w:rPr>
              <w:t>如果使用了额外的或修改过的、非通用的</w:t>
            </w:r>
            <w:r>
              <w:rPr>
                <w:rFonts w:eastAsia="宋体" w:cs="宋体" w:hint="eastAsia"/>
                <w:color w:val="808080"/>
                <w:kern w:val="0"/>
                <w:szCs w:val="21"/>
              </w:rPr>
              <w:t>（如按地理位置或其他方式区分的）</w:t>
            </w:r>
            <w:r>
              <w:rPr>
                <w:rFonts w:eastAsia="宋体" w:cs="宋体" w:hint="eastAsia"/>
                <w:color w:val="0D6812"/>
                <w:kern w:val="0"/>
                <w:szCs w:val="21"/>
              </w:rPr>
              <w:t>特性因素或</w:t>
            </w:r>
            <w:r>
              <w:rPr>
                <w:rFonts w:eastAsia="Arial" w:cs="Arial"/>
                <w:color w:val="0D6812"/>
                <w:kern w:val="0"/>
                <w:szCs w:val="21"/>
              </w:rPr>
              <w:t xml:space="preserve"> LCIA </w:t>
            </w:r>
            <w:r>
              <w:rPr>
                <w:rFonts w:eastAsia="宋体" w:cs="宋体" w:hint="eastAsia"/>
                <w:color w:val="0D6812"/>
                <w:kern w:val="0"/>
                <w:szCs w:val="21"/>
              </w:rPr>
              <w:t>方法，则应计算应用原始通用</w:t>
            </w:r>
            <w:r>
              <w:rPr>
                <w:rFonts w:eastAsia="Arial" w:cs="Arial"/>
                <w:color w:val="0D6812"/>
                <w:kern w:val="0"/>
                <w:szCs w:val="21"/>
              </w:rPr>
              <w:t xml:space="preserve"> LCIA </w:t>
            </w:r>
            <w:r>
              <w:rPr>
                <w:rFonts w:eastAsia="宋体" w:cs="宋体" w:hint="eastAsia"/>
                <w:color w:val="0D6812"/>
                <w:kern w:val="0"/>
                <w:szCs w:val="21"/>
              </w:rPr>
              <w:t>方法的结果（随后提交并讨论）。</w:t>
            </w:r>
          </w:p>
        </w:tc>
      </w:tr>
    </w:tbl>
    <w:p w14:paraId="7AE51333" w14:textId="77777777" w:rsidR="00D16BE9" w:rsidRDefault="00D16BE9">
      <w:pPr>
        <w:widowControl w:val="0"/>
        <w:autoSpaceDE w:val="0"/>
        <w:autoSpaceDN w:val="0"/>
        <w:spacing w:line="300" w:lineRule="auto"/>
        <w:ind w:firstLine="180"/>
        <w:jc w:val="left"/>
        <w:rPr>
          <w:rFonts w:cs="Arial"/>
          <w:kern w:val="0"/>
          <w:sz w:val="9"/>
        </w:rPr>
      </w:pPr>
    </w:p>
    <w:p w14:paraId="411E7EFE" w14:textId="77777777" w:rsidR="00D16BE9" w:rsidRDefault="00AC4FA2">
      <w:pPr>
        <w:widowControl w:val="0"/>
        <w:autoSpaceDE w:val="0"/>
        <w:autoSpaceDN w:val="0"/>
        <w:spacing w:line="300" w:lineRule="auto"/>
        <w:ind w:firstLine="440"/>
        <w:jc w:val="left"/>
        <w:rPr>
          <w:rFonts w:cs="Arial"/>
          <w:kern w:val="0"/>
          <w:sz w:val="9"/>
        </w:rPr>
      </w:pPr>
      <w:r>
        <w:rPr>
          <w:rFonts w:eastAsia="Arial" w:cs="Arial"/>
          <w:noProof/>
          <w:kern w:val="0"/>
          <w:sz w:val="22"/>
          <w:lang w:eastAsia="en-US"/>
        </w:rPr>
        <mc:AlternateContent>
          <mc:Choice Requires="wps">
            <w:drawing>
              <wp:anchor distT="0" distB="0" distL="0" distR="0" simplePos="0" relativeHeight="251692544" behindDoc="1" locked="0" layoutInCell="1" allowOverlap="1" wp14:anchorId="7D3FEC5E" wp14:editId="185BE071">
                <wp:simplePos x="0" y="0"/>
                <wp:positionH relativeFrom="page">
                  <wp:posOffset>1162685</wp:posOffset>
                </wp:positionH>
                <wp:positionV relativeFrom="paragraph">
                  <wp:posOffset>218440</wp:posOffset>
                </wp:positionV>
                <wp:extent cx="1828800" cy="6985"/>
                <wp:effectExtent l="0" t="0" r="0" b="0"/>
                <wp:wrapTopAndBottom/>
                <wp:docPr id="884621456" name="docshape11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28800" cy="6985"/>
                        </a:xfrm>
                        <a:prstGeom prst="rect">
                          <a:avLst/>
                        </a:prstGeom>
                        <a:solidFill>
                          <a:srgbClr val="000000"/>
                        </a:solidFill>
                        <a:ln>
                          <a:noFill/>
                        </a:ln>
                      </wps:spPr>
                      <wps:bodyPr rot="0" vert="horz" wrap="square" lIns="91440" tIns="45720" rIns="91440" bIns="45720" anchor="t" anchorCtr="0" upright="1">
                        <a:noAutofit/>
                      </wps:bodyPr>
                    </wps:wsp>
                  </a:graphicData>
                </a:graphic>
              </wp:anchor>
            </w:drawing>
          </mc:Choice>
          <mc:Fallback xmlns:wpsCustomData="http://www.wps.cn/officeDocument/2013/wpsCustomData">
            <w:pict>
              <v:rect id="docshape1159" o:spid="_x0000_s1026" o:spt="1" style="position:absolute;left:0pt;margin-left:91.55pt;margin-top:17.2pt;height:0.55pt;width:144pt;mso-position-horizontal-relative:page;mso-wrap-distance-bottom:0pt;mso-wrap-distance-top:0pt;z-index:-251544576;mso-width-relative:page;mso-height-relative:page;" fillcolor="#000000" filled="t" stroked="f" coordsize="21600,21600" o:gfxdata="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">
                <v:fill on="t" focussize="0,0"/>
                <v:stroke on="f"/>
                <v:imagedata o:title=""/>
                <o:lock v:ext="edit" aspectratio="f"/>
                <w10:wrap type="topAndBottom"/>
              </v:rect>
            </w:pict>
          </mc:Fallback>
        </mc:AlternateContent>
      </w:r>
    </w:p>
    <w:p w14:paraId="49FAACAA" w14:textId="77777777" w:rsidR="00D16BE9" w:rsidRDefault="00AC4FA2">
      <w:pPr>
        <w:pStyle w:val="a8"/>
        <w:spacing w:line="300" w:lineRule="auto"/>
        <w:ind w:firstLineChars="200" w:firstLine="361"/>
        <w:jc w:val="both"/>
        <w:rPr>
          <w:rFonts w:eastAsiaTheme="minorEastAsia"/>
          <w:szCs w:val="21"/>
          <w:lang w:eastAsia="zh-CN"/>
        </w:rPr>
      </w:pPr>
      <w:r>
        <w:rPr>
          <w:b/>
          <w:color w:val="000080"/>
          <w:sz w:val="18"/>
          <w:vertAlign w:val="superscript"/>
          <w:lang w:eastAsia="zh-CN"/>
        </w:rPr>
        <w:t>191</w:t>
      </w:r>
      <w:r>
        <w:rPr>
          <w:sz w:val="18"/>
          <w:lang w:eastAsia="zh-CN"/>
        </w:rPr>
        <w:t>某些</w:t>
      </w:r>
      <w:r>
        <w:rPr>
          <w:sz w:val="18"/>
          <w:lang w:eastAsia="zh-CN"/>
        </w:rPr>
        <w:t xml:space="preserve"> LCIA </w:t>
      </w:r>
      <w:r>
        <w:rPr>
          <w:sz w:val="18"/>
          <w:lang w:eastAsia="zh-CN"/>
        </w:rPr>
        <w:t>方法使用非线性关系进行表征；如果使用这种关系，计算结果也是</w:t>
      </w:r>
      <w:r>
        <w:rPr>
          <w:spacing w:val="-2"/>
          <w:sz w:val="18"/>
          <w:lang w:eastAsia="zh-CN"/>
        </w:rPr>
        <w:t>非线性的。</w:t>
      </w:r>
    </w:p>
    <w:p w14:paraId="30BEE028" w14:textId="77777777" w:rsidR="00D16BE9" w:rsidRDefault="00AC4FA2">
      <w:pPr>
        <w:pStyle w:val="a8"/>
        <w:spacing w:line="300" w:lineRule="auto"/>
        <w:ind w:firstLineChars="200" w:firstLine="420"/>
        <w:jc w:val="both"/>
        <w:rPr>
          <w:rFonts w:eastAsiaTheme="minorEastAsia"/>
          <w:szCs w:val="21"/>
          <w:lang w:eastAsia="zh-CN"/>
        </w:rPr>
      </w:pPr>
      <w:r>
        <w:rPr>
          <w:rFonts w:eastAsiaTheme="minorEastAsia"/>
          <w:szCs w:val="21"/>
          <w:lang w:eastAsia="zh-CN"/>
        </w:rPr>
        <w:br w:type="page"/>
      </w:r>
    </w:p>
    <w:tbl>
      <w:tblPr>
        <w:tblStyle w:val="TableNormal"/>
        <w:tblW w:w="9289" w:type="dxa"/>
        <w:tblInd w:w="-535" w:type="dxa"/>
        <w:tblLayout w:type="fixed"/>
        <w:tblLook w:val="04A0" w:firstRow="1" w:lastRow="0" w:firstColumn="1" w:lastColumn="0" w:noHBand="0" w:noVBand="1"/>
      </w:tblPr>
      <w:tblGrid>
        <w:gridCol w:w="9289"/>
      </w:tblGrid>
      <w:tr w:rsidR="00D16BE9" w14:paraId="0DD9EAD8" w14:textId="77777777">
        <w:trPr>
          <w:trHeight w:val="338"/>
        </w:trPr>
        <w:tc>
          <w:tcPr>
            <w:tcW w:w="9289" w:type="dxa"/>
            <w:tcBorders>
              <w:left w:val="dotDash" w:sz="18" w:space="0" w:color="008000"/>
            </w:tcBorders>
          </w:tcPr>
          <w:p w14:paraId="25AA35AD" w14:textId="77777777" w:rsidR="00D16BE9" w:rsidRDefault="00AC4FA2">
            <w:pPr>
              <w:widowControl w:val="0"/>
              <w:autoSpaceDE w:val="0"/>
              <w:autoSpaceDN w:val="0"/>
              <w:spacing w:line="300" w:lineRule="auto"/>
              <w:ind w:firstLine="420"/>
              <w:jc w:val="left"/>
              <w:rPr>
                <w:rFonts w:eastAsia="Arial" w:cs="Arial"/>
                <w:kern w:val="0"/>
                <w:szCs w:val="21"/>
              </w:rPr>
            </w:pPr>
            <w:r>
              <w:rPr>
                <w:rFonts w:eastAsia="宋体" w:cs="宋体" w:hint="eastAsia"/>
                <w:color w:val="0D6812"/>
                <w:kern w:val="0"/>
                <w:szCs w:val="21"/>
              </w:rPr>
              <w:lastRenderedPageBreak/>
              <w:t>也可单独使用。</w:t>
            </w:r>
            <w:r>
              <w:rPr>
                <w:rFonts w:eastAsia="Arial" w:cs="Arial"/>
                <w:color w:val="0D6812"/>
                <w:spacing w:val="-2"/>
                <w:kern w:val="0"/>
                <w:szCs w:val="21"/>
              </w:rPr>
              <w:t>[ISO!</w:t>
            </w:r>
            <w:r>
              <w:rPr>
                <w:rFonts w:eastAsia="宋体" w:cs="宋体" w:hint="eastAsia"/>
                <w:color w:val="0D6812"/>
                <w:spacing w:val="-2"/>
                <w:kern w:val="0"/>
                <w:szCs w:val="21"/>
              </w:rPr>
              <w:t>］</w:t>
            </w:r>
          </w:p>
        </w:tc>
      </w:tr>
      <w:tr w:rsidR="00D16BE9" w14:paraId="021C4629" w14:textId="77777777">
        <w:trPr>
          <w:trHeight w:val="1280"/>
        </w:trPr>
        <w:tc>
          <w:tcPr>
            <w:tcW w:w="9289" w:type="dxa"/>
            <w:tcBorders>
              <w:left w:val="dotDash" w:sz="18" w:space="0" w:color="008000"/>
            </w:tcBorders>
          </w:tcPr>
          <w:p w14:paraId="7C130E65" w14:textId="77777777" w:rsidR="00D16BE9" w:rsidRDefault="00AC4FA2">
            <w:pPr>
              <w:widowControl w:val="0"/>
              <w:autoSpaceDE w:val="0"/>
              <w:autoSpaceDN w:val="0"/>
              <w:spacing w:line="300" w:lineRule="auto"/>
              <w:ind w:firstLine="420"/>
              <w:rPr>
                <w:rFonts w:eastAsia="Arial" w:cs="Arial"/>
                <w:kern w:val="0"/>
                <w:szCs w:val="21"/>
              </w:rPr>
            </w:pPr>
            <w:r>
              <w:rPr>
                <w:rFonts w:eastAsia="Arial" w:cs="Arial"/>
                <w:color w:val="0D6812"/>
                <w:kern w:val="0"/>
                <w:szCs w:val="21"/>
              </w:rPr>
              <w:t xml:space="preserve">VI) </w:t>
            </w:r>
            <w:r>
              <w:rPr>
                <w:rFonts w:eastAsia="宋体" w:cs="Arial"/>
                <w:color w:val="0D6812"/>
                <w:kern w:val="0"/>
                <w:szCs w:val="21"/>
              </w:rPr>
              <w:t>SHOULD</w:t>
            </w:r>
            <w:r>
              <w:rPr>
                <w:rFonts w:eastAsia="Arial" w:cs="Arial"/>
                <w:color w:val="0D6812"/>
                <w:kern w:val="0"/>
                <w:szCs w:val="21"/>
              </w:rPr>
              <w:t>--</w:t>
            </w:r>
            <w:r>
              <w:rPr>
                <w:rFonts w:eastAsia="宋体" w:cs="宋体" w:hint="eastAsia"/>
                <w:b/>
                <w:color w:val="0D6812"/>
                <w:kern w:val="0"/>
                <w:szCs w:val="21"/>
              </w:rPr>
              <w:t>将非生命周期评估影响的结果分开：</w:t>
            </w:r>
            <w:r>
              <w:rPr>
                <w:rFonts w:eastAsia="宋体" w:cs="宋体" w:hint="eastAsia"/>
                <w:color w:val="0D6812"/>
                <w:kern w:val="0"/>
                <w:szCs w:val="21"/>
              </w:rPr>
              <w:t>对于在生命周期评估框架之外、但被认为与所分析或比较的系统相关并已定量纳入的影响的</w:t>
            </w:r>
            <w:r>
              <w:rPr>
                <w:rFonts w:eastAsia="Arial" w:cs="Arial"/>
                <w:color w:val="0D6812"/>
                <w:kern w:val="0"/>
                <w:szCs w:val="21"/>
              </w:rPr>
              <w:t xml:space="preserve"> LCIA </w:t>
            </w:r>
            <w:r>
              <w:rPr>
                <w:rFonts w:eastAsia="宋体" w:cs="宋体" w:hint="eastAsia"/>
                <w:color w:val="0D6812"/>
                <w:kern w:val="0"/>
                <w:szCs w:val="21"/>
              </w:rPr>
              <w:t>结果</w:t>
            </w:r>
            <w:r w:rsidR="00000000">
              <w:fldChar w:fldCharType="begin"/>
            </w:r>
            <w:r w:rsidR="00000000">
              <w:instrText>HYPERLINK \l "_bookmark130"</w:instrText>
            </w:r>
            <w:r w:rsidR="00000000">
              <w:fldChar w:fldCharType="separate"/>
            </w:r>
            <w:r>
              <w:rPr>
                <w:rFonts w:eastAsia="Arial" w:cs="Arial"/>
                <w:b/>
                <w:color w:val="000080"/>
                <w:kern w:val="0"/>
                <w:szCs w:val="21"/>
                <w:vertAlign w:val="superscript"/>
              </w:rPr>
              <w:t>93</w:t>
            </w:r>
            <w:r w:rsidR="00000000">
              <w:rPr>
                <w:rFonts w:eastAsia="Arial" w:cs="Arial"/>
                <w:b/>
                <w:color w:val="000080"/>
                <w:kern w:val="0"/>
                <w:szCs w:val="21"/>
                <w:vertAlign w:val="superscript"/>
              </w:rPr>
              <w:fldChar w:fldCharType="end"/>
            </w:r>
            <w:r>
              <w:rPr>
                <w:rFonts w:eastAsia="宋体" w:cs="宋体" w:hint="eastAsia"/>
                <w:color w:val="0D6812"/>
                <w:kern w:val="0"/>
                <w:szCs w:val="21"/>
              </w:rPr>
              <w:t>应单独保存清单、影响评估等结果，以便清楚地解释。</w:t>
            </w:r>
            <w:r>
              <w:rPr>
                <w:rFonts w:eastAsia="Arial" w:cs="Arial"/>
                <w:color w:val="0D6812"/>
                <w:kern w:val="0"/>
                <w:szCs w:val="21"/>
              </w:rPr>
              <w:t>[</w:t>
            </w:r>
            <w:r>
              <w:rPr>
                <w:rFonts w:cs="Arial"/>
                <w:color w:val="0D6812"/>
                <w:kern w:val="0"/>
                <w:szCs w:val="21"/>
              </w:rPr>
              <w:t>ISO</w:t>
            </w:r>
            <w:r>
              <w:rPr>
                <w:rFonts w:eastAsia="Arial" w:cs="Arial"/>
                <w:color w:val="0D6812"/>
                <w:kern w:val="0"/>
                <w:szCs w:val="21"/>
              </w:rPr>
              <w:t>+]</w:t>
            </w:r>
          </w:p>
        </w:tc>
      </w:tr>
      <w:tr w:rsidR="00D16BE9" w14:paraId="7E888052" w14:textId="77777777">
        <w:trPr>
          <w:trHeight w:val="1498"/>
        </w:trPr>
        <w:tc>
          <w:tcPr>
            <w:tcW w:w="9289" w:type="dxa"/>
            <w:tcBorders>
              <w:left w:val="dotDash" w:sz="18" w:space="0" w:color="008000"/>
              <w:bottom w:val="dotDash" w:sz="18" w:space="0" w:color="008000"/>
              <w:right w:val="dotDash" w:sz="18" w:space="0" w:color="008000"/>
            </w:tcBorders>
          </w:tcPr>
          <w:p w14:paraId="11BC43FA" w14:textId="77777777" w:rsidR="00D16BE9" w:rsidRDefault="00AC4FA2">
            <w:pPr>
              <w:widowControl w:val="0"/>
              <w:autoSpaceDE w:val="0"/>
              <w:autoSpaceDN w:val="0"/>
              <w:spacing w:line="300" w:lineRule="auto"/>
              <w:ind w:firstLine="360"/>
              <w:rPr>
                <w:rFonts w:eastAsia="Arial" w:cs="Arial"/>
                <w:kern w:val="0"/>
                <w:sz w:val="18"/>
              </w:rPr>
            </w:pPr>
            <w:r>
              <w:rPr>
                <w:rFonts w:eastAsia="宋体" w:cs="宋体" w:hint="eastAsia"/>
                <w:color w:val="0D6812"/>
                <w:kern w:val="0"/>
                <w:sz w:val="18"/>
              </w:rPr>
              <w:t>请注意，</w:t>
            </w:r>
            <w:r>
              <w:rPr>
                <w:rFonts w:eastAsia="Arial" w:cs="Arial"/>
                <w:color w:val="0D6812"/>
                <w:kern w:val="0"/>
                <w:sz w:val="18"/>
              </w:rPr>
              <w:t xml:space="preserve">LCI/LCIA </w:t>
            </w:r>
            <w:r>
              <w:rPr>
                <w:rFonts w:eastAsia="宋体" w:cs="宋体" w:hint="eastAsia"/>
                <w:color w:val="0D6812"/>
                <w:kern w:val="0"/>
                <w:sz w:val="18"/>
              </w:rPr>
              <w:t>数据库包或</w:t>
            </w:r>
            <w:r>
              <w:rPr>
                <w:rFonts w:eastAsia="Arial" w:cs="Arial"/>
                <w:color w:val="0D6812"/>
                <w:kern w:val="0"/>
                <w:sz w:val="18"/>
              </w:rPr>
              <w:t xml:space="preserve"> LCA </w:t>
            </w:r>
            <w:r>
              <w:rPr>
                <w:rFonts w:eastAsia="宋体" w:cs="宋体" w:hint="eastAsia"/>
                <w:color w:val="0D6812"/>
                <w:kern w:val="0"/>
                <w:sz w:val="18"/>
              </w:rPr>
              <w:t>软件通常已经对所有基本流进行了分类和特征描述。在任何情况下，这都需要由生命周期评估从业人员负责检查。因此，手动分类和分配特征因子的步骤尤其适用于新创建或导入的基本流。尽管新引入的流量与环境相关，但不对其进行分类和特征描述是最常见的错误之一。本章正文中的</w:t>
            </w:r>
            <w:r>
              <w:rPr>
                <w:rFonts w:eastAsia="Arial" w:cs="Arial"/>
                <w:color w:val="0D6812"/>
                <w:kern w:val="0"/>
                <w:sz w:val="18"/>
              </w:rPr>
              <w:t xml:space="preserve"> "</w:t>
            </w:r>
            <w:r>
              <w:rPr>
                <w:rFonts w:eastAsia="宋体" w:cs="宋体" w:hint="eastAsia"/>
                <w:color w:val="0D6812"/>
                <w:kern w:val="0"/>
                <w:sz w:val="18"/>
              </w:rPr>
              <w:t>常见错误</w:t>
            </w:r>
            <w:r>
              <w:rPr>
                <w:rFonts w:eastAsia="Arial" w:cs="Arial"/>
                <w:color w:val="0D6812"/>
                <w:kern w:val="0"/>
                <w:sz w:val="18"/>
              </w:rPr>
              <w:t xml:space="preserve"> "</w:t>
            </w:r>
            <w:r>
              <w:rPr>
                <w:rFonts w:eastAsia="宋体" w:cs="宋体" w:hint="eastAsia"/>
                <w:color w:val="0D6812"/>
                <w:kern w:val="0"/>
                <w:sz w:val="18"/>
              </w:rPr>
              <w:t>框为识别和解决此类问题提供了一些指导。</w:t>
            </w:r>
          </w:p>
        </w:tc>
      </w:tr>
    </w:tbl>
    <w:p w14:paraId="55AFCAF7" w14:textId="77777777" w:rsidR="00D16BE9" w:rsidRDefault="00AC4FA2">
      <w:pPr>
        <w:widowControl w:val="0"/>
        <w:autoSpaceDE w:val="0"/>
        <w:autoSpaceDN w:val="0"/>
        <w:spacing w:line="300" w:lineRule="auto"/>
        <w:ind w:firstLine="562"/>
        <w:jc w:val="left"/>
        <w:outlineLvl w:val="1"/>
        <w:rPr>
          <w:rFonts w:eastAsia="宋体" w:cs="Arial"/>
          <w:b/>
          <w:bCs/>
          <w:kern w:val="0"/>
          <w:sz w:val="28"/>
          <w:szCs w:val="28"/>
        </w:rPr>
      </w:pPr>
      <w:r>
        <w:rPr>
          <w:rFonts w:eastAsia="宋体" w:cs="Arial"/>
          <w:b/>
          <w:bCs/>
          <w:noProof/>
          <w:kern w:val="0"/>
          <w:sz w:val="28"/>
          <w:szCs w:val="28"/>
          <w:lang w:eastAsia="en-US"/>
        </w:rPr>
        <mc:AlternateContent>
          <mc:Choice Requires="wpg">
            <w:drawing>
              <wp:anchor distT="0" distB="0" distL="114300" distR="114300" simplePos="0" relativeHeight="251693568" behindDoc="0" locked="0" layoutInCell="1" allowOverlap="1" wp14:anchorId="17BE0022" wp14:editId="6F17CADA">
                <wp:simplePos x="0" y="0"/>
                <wp:positionH relativeFrom="page">
                  <wp:posOffset>6720840</wp:posOffset>
                </wp:positionH>
                <wp:positionV relativeFrom="paragraph">
                  <wp:posOffset>-2154555</wp:posOffset>
                </wp:positionV>
                <wp:extent cx="19050" cy="1035685"/>
                <wp:effectExtent l="0" t="635" r="6350" b="5080"/>
                <wp:wrapNone/>
                <wp:docPr id="1030860118" name="docshapegroup1160"/>
                <wp:cNvGraphicFramePr/>
                <a:graphic xmlns:a="http://schemas.openxmlformats.org/drawingml/2006/main">
                  <a:graphicData uri="http://schemas.microsoft.com/office/word/2010/wordprocessingGroup">
                    <wpg:wgp>
                      <wpg:cNvGrpSpPr/>
                      <wpg:grpSpPr>
                        <a:xfrm>
                          <a:off x="0" y="0"/>
                          <a:ext cx="19050" cy="1035685"/>
                          <a:chOff x="10584" y="-3393"/>
                          <a:chExt cx="30" cy="1631"/>
                        </a:xfrm>
                      </wpg:grpSpPr>
                      <wps:wsp>
                        <wps:cNvPr id="417135570" name="docshape1161"/>
                        <wps:cNvSpPr>
                          <a:spLocks noChangeArrowheads="1"/>
                        </wps:cNvSpPr>
                        <wps:spPr bwMode="auto">
                          <a:xfrm>
                            <a:off x="10584" y="-3394"/>
                            <a:ext cx="30" cy="339"/>
                          </a:xfrm>
                          <a:prstGeom prst="rect">
                            <a:avLst/>
                          </a:prstGeom>
                          <a:solidFill>
                            <a:srgbClr val="FF0000"/>
                          </a:solidFill>
                          <a:ln>
                            <a:noFill/>
                          </a:ln>
                        </wps:spPr>
                        <wps:bodyPr rot="0" vert="horz" wrap="square" lIns="91440" tIns="45720" rIns="91440" bIns="45720" anchor="t" anchorCtr="0" upright="1">
                          <a:noAutofit/>
                        </wps:bodyPr>
                      </wps:wsp>
                      <pic:pic xmlns:pic="http://schemas.openxmlformats.org/drawingml/2006/picture">
                        <pic:nvPicPr>
                          <pic:cNvPr id="1260252736" name="docshape116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a:xfrm>
                            <a:off x="10584" y="-3055"/>
                            <a:ext cx="30" cy="1293"/>
                          </a:xfrm>
                          <a:prstGeom prst="rect">
                            <a:avLst/>
                          </a:prstGeom>
                          <a:noFill/>
                        </pic:spPr>
                      </pic:pic>
                    </wpg:wgp>
                  </a:graphicData>
                </a:graphic>
              </wp:anchor>
            </w:drawing>
          </mc:Choice>
          <mc:Fallback xmlns:wpsCustomData="http://www.wps.cn/officeDocument/2013/wpsCustomData">
            <w:pict>
              <v:group id="docshapegroup1160" o:spid="_x0000_s1026" o:spt="203" style="position:absolute;left:0pt;margin-left:529.2pt;margin-top:-169.65pt;height:81.55pt;width:1.5pt;mso-position-horizontal-relative:page;z-index:251772928;mso-width-relative:page;mso-height-relative:page;" coordorigin="10584,-3393" coordsize="30,1631" o:gfxdata="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">
                <o:lock v:ext="edit" aspectratio="f"/>
                <v:rect id="docshape1161" o:spid="_x0000_s1026" o:spt="1" style="position:absolute;left:10584;top:-3394;height:339;width:30;" fillcolor="#FF0000" filled="t" stroked="f" coordsize="21600,21600" o:gfxdata="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I1B1&#10;ysEAAADiAAAADwAAAAAAAAABACAAAAAiAAAAZHJzL2Rvd25yZXYueG1sUEsBAhQAFAAAAAgAh07i&#10;QDMvBZ47AAAAOQAAABAAAAAAAAAAAQAgAAAAEAEAAGRycy9zaGFwZXhtbC54bWxQSwUGAAAAAAYA&#10;BgBbAQAAugMAAAAA&#10;">
                  <v:fill on="t" focussize="0,0"/>
                  <v:stroke on="f"/>
                  <v:imagedata o:title=""/>
                  <o:lock v:ext="edit" aspectratio="f"/>
                </v:rect>
                <v:shape id="docshape1162" o:spid="_x0000_s1026" o:spt="75" type="#_x0000_t75" style="position:absolute;left:10584;top:-3055;height:1293;width:30;" filled="f" o:preferrelative="t" stroked="f" coordsize="21600,21600" o:gfxdata="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Ai0N&#10;C8EAAADjAAAADwAAAAAAAAABACAAAAAiAAAAZHJzL2Rvd25yZXYueG1sUEsBAhQAFAAAAAgAh07i&#10;QDMvBZ47AAAAOQAAABAAAAAAAAAAAQAgAAAAEAEAAGRycy9zaGFwZXhtbC54bWxQSwUGAAAAAAYA&#10;BgBbAQAAugMAAAAA&#10;">
                  <v:fill on="f" focussize="0,0"/>
                  <v:stroke on="f"/>
                  <v:imagedata r:id="rId106" o:title=""/>
                  <o:lock v:ext="edit" aspectratio="t"/>
                </v:shape>
              </v:group>
            </w:pict>
          </mc:Fallback>
        </mc:AlternateContent>
      </w:r>
      <w:bookmarkStart w:id="142" w:name="_bookmark300"/>
      <w:bookmarkEnd w:id="142"/>
      <w:r>
        <w:rPr>
          <w:rFonts w:eastAsia="宋体" w:cs="宋体" w:hint="eastAsia"/>
          <w:b/>
          <w:bCs/>
          <w:spacing w:val="-2"/>
          <w:kern w:val="0"/>
          <w:sz w:val="28"/>
          <w:szCs w:val="28"/>
        </w:rPr>
        <w:t xml:space="preserve">8.3 </w:t>
      </w:r>
      <w:r>
        <w:rPr>
          <w:rFonts w:eastAsia="宋体" w:cs="宋体" w:hint="eastAsia"/>
          <w:b/>
          <w:bCs/>
          <w:spacing w:val="-2"/>
          <w:kern w:val="0"/>
          <w:sz w:val="28"/>
          <w:szCs w:val="28"/>
        </w:rPr>
        <w:t>归一化</w:t>
      </w:r>
      <w:r>
        <w:rPr>
          <w:rFonts w:eastAsia="宋体" w:cs="Arial"/>
          <w:b/>
          <w:bCs/>
          <w:i/>
          <w:color w:val="000080"/>
          <w:spacing w:val="-2"/>
          <w:kern w:val="0"/>
          <w:position w:val="10"/>
          <w:sz w:val="28"/>
          <w:szCs w:val="28"/>
        </w:rPr>
        <w:t>192</w:t>
      </w:r>
    </w:p>
    <w:p w14:paraId="540A4543" w14:textId="77777777" w:rsidR="00D16BE9" w:rsidRDefault="00AC4FA2">
      <w:pPr>
        <w:widowControl w:val="0"/>
        <w:autoSpaceDE w:val="0"/>
        <w:autoSpaceDN w:val="0"/>
        <w:spacing w:line="300" w:lineRule="auto"/>
        <w:ind w:firstLine="360"/>
        <w:rPr>
          <w:rFonts w:eastAsia="Arial" w:cs="Arial"/>
          <w:kern w:val="0"/>
          <w:sz w:val="18"/>
          <w:szCs w:val="24"/>
        </w:rPr>
      </w:pPr>
      <w:r>
        <w:rPr>
          <w:rFonts w:eastAsia="Arial" w:cs="Arial"/>
          <w:color w:val="0000FF"/>
          <w:kern w:val="0"/>
          <w:sz w:val="18"/>
          <w:szCs w:val="24"/>
        </w:rPr>
        <w:t>(</w:t>
      </w:r>
      <w:r>
        <w:rPr>
          <w:rFonts w:eastAsia="宋体" w:cs="宋体" w:hint="eastAsia"/>
          <w:color w:val="0000FF"/>
          <w:kern w:val="0"/>
          <w:sz w:val="18"/>
          <w:szCs w:val="24"/>
        </w:rPr>
        <w:t>参考</w:t>
      </w:r>
      <w:r>
        <w:rPr>
          <w:rFonts w:eastAsia="Arial" w:cs="Arial"/>
          <w:color w:val="0000FF"/>
          <w:kern w:val="0"/>
          <w:sz w:val="18"/>
          <w:szCs w:val="24"/>
        </w:rPr>
        <w:t xml:space="preserve"> ISO 14044:2006 </w:t>
      </w:r>
      <w:r>
        <w:rPr>
          <w:rFonts w:eastAsia="宋体" w:cs="宋体" w:hint="eastAsia"/>
          <w:color w:val="0000FF"/>
          <w:kern w:val="0"/>
          <w:sz w:val="18"/>
          <w:szCs w:val="24"/>
        </w:rPr>
        <w:t>第</w:t>
      </w:r>
      <w:r>
        <w:rPr>
          <w:rFonts w:eastAsia="Arial" w:cs="Arial"/>
          <w:color w:val="0000FF"/>
          <w:kern w:val="0"/>
          <w:sz w:val="18"/>
          <w:szCs w:val="24"/>
        </w:rPr>
        <w:t xml:space="preserve"> </w:t>
      </w:r>
      <w:r>
        <w:rPr>
          <w:rFonts w:eastAsia="Arial" w:cs="Arial"/>
          <w:color w:val="0000FF"/>
          <w:spacing w:val="-2"/>
          <w:kern w:val="0"/>
          <w:sz w:val="18"/>
          <w:szCs w:val="24"/>
        </w:rPr>
        <w:t xml:space="preserve">4.4.3.2 </w:t>
      </w:r>
      <w:r>
        <w:rPr>
          <w:rFonts w:eastAsia="宋体" w:cs="宋体" w:hint="eastAsia"/>
          <w:color w:val="0000FF"/>
          <w:kern w:val="0"/>
          <w:sz w:val="18"/>
          <w:szCs w:val="24"/>
        </w:rPr>
        <w:t>章）</w:t>
      </w:r>
    </w:p>
    <w:p w14:paraId="29100BE2" w14:textId="77777777" w:rsidR="00D16BE9" w:rsidRDefault="00AC4FA2">
      <w:pPr>
        <w:widowControl w:val="0"/>
        <w:autoSpaceDE w:val="0"/>
        <w:autoSpaceDN w:val="0"/>
        <w:spacing w:line="300" w:lineRule="auto"/>
        <w:ind w:firstLine="422"/>
        <w:rPr>
          <w:rFonts w:eastAsia="Arial" w:cs="Arial"/>
          <w:b/>
          <w:bCs/>
          <w:kern w:val="0"/>
          <w:szCs w:val="21"/>
        </w:rPr>
      </w:pPr>
      <w:r>
        <w:rPr>
          <w:rFonts w:eastAsia="宋体" w:cs="宋体" w:hint="eastAsia"/>
          <w:b/>
          <w:bCs/>
          <w:kern w:val="0"/>
          <w:szCs w:val="21"/>
        </w:rPr>
        <w:t>导言和</w:t>
      </w:r>
      <w:r>
        <w:rPr>
          <w:rFonts w:eastAsia="宋体" w:cs="宋体" w:hint="eastAsia"/>
          <w:b/>
          <w:bCs/>
          <w:spacing w:val="-2"/>
          <w:kern w:val="0"/>
          <w:szCs w:val="21"/>
        </w:rPr>
        <w:t>概述</w:t>
      </w:r>
    </w:p>
    <w:p w14:paraId="67A4B032" w14:textId="77777777" w:rsidR="00D16BE9" w:rsidRDefault="00AC4FA2">
      <w:pPr>
        <w:widowControl w:val="0"/>
        <w:autoSpaceDE w:val="0"/>
        <w:autoSpaceDN w:val="0"/>
        <w:spacing w:line="300" w:lineRule="auto"/>
        <w:ind w:firstLine="420"/>
        <w:rPr>
          <w:rFonts w:eastAsia="Arial" w:cs="Arial"/>
          <w:kern w:val="0"/>
          <w:szCs w:val="21"/>
        </w:rPr>
      </w:pPr>
      <w:r>
        <w:rPr>
          <w:rFonts w:eastAsia="宋体" w:cs="宋体" w:hint="eastAsia"/>
          <w:kern w:val="0"/>
          <w:szCs w:val="21"/>
        </w:rPr>
        <w:t>归一化是</w:t>
      </w:r>
      <w:r>
        <w:rPr>
          <w:rFonts w:eastAsia="Arial" w:cs="Arial"/>
          <w:kern w:val="0"/>
          <w:szCs w:val="21"/>
        </w:rPr>
        <w:t xml:space="preserve"> ISO 14044:2006 </w:t>
      </w:r>
      <w:r>
        <w:rPr>
          <w:rFonts w:eastAsia="宋体" w:cs="宋体" w:hint="eastAsia"/>
          <w:kern w:val="0"/>
          <w:szCs w:val="21"/>
        </w:rPr>
        <w:t>规定的一个可选步骤。它支持对影响概况的解释，也是实现完全汇总结果的第一步</w:t>
      </w:r>
      <w:r>
        <w:rPr>
          <w:rFonts w:eastAsia="Arial" w:cs="Arial"/>
          <w:b/>
          <w:color w:val="000080"/>
          <w:kern w:val="0"/>
          <w:szCs w:val="21"/>
          <w:vertAlign w:val="superscript"/>
        </w:rPr>
        <w:t>193</w:t>
      </w:r>
      <w:r>
        <w:rPr>
          <w:rFonts w:eastAsia="宋体" w:cs="宋体" w:hint="eastAsia"/>
          <w:kern w:val="0"/>
          <w:szCs w:val="21"/>
        </w:rPr>
        <w:t>，此外还需要对各指标进行加权（见下一章）。</w:t>
      </w:r>
    </w:p>
    <w:p w14:paraId="340858DD" w14:textId="77777777" w:rsidR="00D16BE9" w:rsidRDefault="00AC4FA2">
      <w:pPr>
        <w:widowControl w:val="0"/>
        <w:autoSpaceDE w:val="0"/>
        <w:autoSpaceDN w:val="0"/>
        <w:spacing w:line="300" w:lineRule="auto"/>
        <w:ind w:firstLine="420"/>
        <w:rPr>
          <w:rFonts w:eastAsia="Arial" w:cs="Arial"/>
          <w:kern w:val="0"/>
          <w:szCs w:val="21"/>
        </w:rPr>
      </w:pPr>
      <w:r>
        <w:rPr>
          <w:rFonts w:eastAsia="宋体" w:cs="宋体" w:hint="eastAsia"/>
          <w:kern w:val="0"/>
          <w:szCs w:val="21"/>
        </w:rPr>
        <w:t>归一化</w:t>
      </w:r>
      <w:r>
        <w:rPr>
          <w:rFonts w:eastAsia="Arial" w:cs="Arial"/>
          <w:kern w:val="0"/>
          <w:szCs w:val="21"/>
        </w:rPr>
        <w:t xml:space="preserve"> LCIA </w:t>
      </w:r>
      <w:r>
        <w:rPr>
          <w:rFonts w:eastAsia="宋体" w:cs="宋体" w:hint="eastAsia"/>
          <w:kern w:val="0"/>
          <w:szCs w:val="21"/>
        </w:rPr>
        <w:t>结果给出了每个影响主题在中点水平（如</w:t>
      </w:r>
      <w:r>
        <w:rPr>
          <w:rFonts w:eastAsia="宋体" w:cs="宋体" w:hint="eastAsia"/>
          <w:spacing w:val="80"/>
          <w:kern w:val="0"/>
          <w:szCs w:val="21"/>
        </w:rPr>
        <w:t>气候变化</w:t>
      </w:r>
      <w:r>
        <w:rPr>
          <w:rFonts w:eastAsia="宋体" w:cs="宋体" w:hint="eastAsia"/>
          <w:kern w:val="0"/>
          <w:szCs w:val="21"/>
        </w:rPr>
        <w:t>、富营养化等）或保护领域在终点水平（如人类健康、自然环境、自然资源）上的影响，以及分析系统在该类别</w:t>
      </w:r>
      <w:proofErr w:type="gramStart"/>
      <w:r>
        <w:rPr>
          <w:rFonts w:eastAsia="宋体" w:cs="宋体" w:hint="eastAsia"/>
          <w:kern w:val="0"/>
          <w:szCs w:val="21"/>
        </w:rPr>
        <w:t>总影响</w:t>
      </w:r>
      <w:proofErr w:type="gramEnd"/>
      <w:r>
        <w:rPr>
          <w:rFonts w:eastAsia="宋体" w:cs="宋体" w:hint="eastAsia"/>
          <w:kern w:val="0"/>
          <w:szCs w:val="21"/>
        </w:rPr>
        <w:t>中对每个普通公民或全球、每个国家等的相对影响份额。将不同影响主题的</w:t>
      </w:r>
      <w:r>
        <w:rPr>
          <w:rFonts w:eastAsia="Arial" w:cs="Arial"/>
          <w:kern w:val="0"/>
          <w:szCs w:val="21"/>
        </w:rPr>
        <w:t xml:space="preserve"> LCIA </w:t>
      </w:r>
      <w:r>
        <w:rPr>
          <w:rFonts w:eastAsia="宋体" w:cs="宋体" w:hint="eastAsia"/>
          <w:kern w:val="0"/>
          <w:szCs w:val="21"/>
        </w:rPr>
        <w:t>归一化结果并列显示时，可以看出所分析的系统对哪些影响主题的影响相对较大，对哪些影响主题的影响相对较小。</w:t>
      </w:r>
    </w:p>
    <w:p w14:paraId="3F45E2F0" w14:textId="77777777" w:rsidR="00D16BE9" w:rsidRDefault="00AC4FA2">
      <w:pPr>
        <w:widowControl w:val="0"/>
        <w:autoSpaceDE w:val="0"/>
        <w:autoSpaceDN w:val="0"/>
        <w:spacing w:line="300" w:lineRule="auto"/>
        <w:ind w:firstLine="420"/>
        <w:rPr>
          <w:rFonts w:eastAsia="Arial" w:cs="Arial"/>
          <w:kern w:val="0"/>
          <w:szCs w:val="21"/>
        </w:rPr>
      </w:pPr>
      <w:r>
        <w:rPr>
          <w:rFonts w:eastAsia="宋体" w:cs="宋体" w:hint="eastAsia"/>
          <w:kern w:val="0"/>
          <w:szCs w:val="21"/>
        </w:rPr>
        <w:t>此外，为了执行截止标准，可以使用加权和归一化</w:t>
      </w:r>
      <w:r>
        <w:rPr>
          <w:rFonts w:eastAsia="Arial" w:cs="Arial"/>
          <w:kern w:val="0"/>
          <w:szCs w:val="21"/>
        </w:rPr>
        <w:t xml:space="preserve"> LCIA </w:t>
      </w:r>
      <w:r>
        <w:rPr>
          <w:rFonts w:eastAsia="宋体" w:cs="宋体" w:hint="eastAsia"/>
          <w:kern w:val="0"/>
          <w:szCs w:val="21"/>
        </w:rPr>
        <w:t>结果（见第</w:t>
      </w:r>
      <w:r>
        <w:rPr>
          <w:rFonts w:eastAsia="Arial" w:cs="Arial"/>
          <w:kern w:val="0"/>
          <w:szCs w:val="21"/>
        </w:rPr>
        <w:t xml:space="preserve"> </w:t>
      </w:r>
      <w:hyperlink w:anchor="_bookmark116" w:history="1">
        <w:r>
          <w:rPr>
            <w:rFonts w:eastAsia="Arial" w:cs="Arial"/>
            <w:kern w:val="0"/>
            <w:szCs w:val="21"/>
          </w:rPr>
          <w:t>6.6.3</w:t>
        </w:r>
      </w:hyperlink>
      <w:r>
        <w:rPr>
          <w:rFonts w:eastAsia="Arial" w:cs="Arial"/>
          <w:kern w:val="0"/>
          <w:szCs w:val="21"/>
        </w:rPr>
        <w:t xml:space="preserve"> </w:t>
      </w:r>
      <w:r>
        <w:rPr>
          <w:rFonts w:eastAsia="宋体" w:cs="宋体" w:hint="eastAsia"/>
          <w:kern w:val="0"/>
          <w:szCs w:val="21"/>
        </w:rPr>
        <w:t>章）。如果选择了这种方法，则归一化是</w:t>
      </w:r>
      <w:r>
        <w:rPr>
          <w:rFonts w:eastAsia="Arial" w:cs="Arial"/>
          <w:kern w:val="0"/>
          <w:szCs w:val="21"/>
        </w:rPr>
        <w:t xml:space="preserve"> LCI/LCA </w:t>
      </w:r>
      <w:r>
        <w:rPr>
          <w:rFonts w:eastAsia="宋体" w:cs="宋体" w:hint="eastAsia"/>
          <w:kern w:val="0"/>
          <w:szCs w:val="21"/>
        </w:rPr>
        <w:t>研究的各种成果的必要步骤。</w:t>
      </w:r>
    </w:p>
    <w:p w14:paraId="771FE40E" w14:textId="77777777" w:rsidR="00D16BE9" w:rsidRDefault="00AC4FA2">
      <w:pPr>
        <w:widowControl w:val="0"/>
        <w:autoSpaceDE w:val="0"/>
        <w:autoSpaceDN w:val="0"/>
        <w:spacing w:line="300" w:lineRule="auto"/>
        <w:ind w:firstLine="420"/>
        <w:rPr>
          <w:rFonts w:eastAsia="Arial" w:cs="Arial"/>
          <w:kern w:val="0"/>
          <w:szCs w:val="21"/>
        </w:rPr>
      </w:pPr>
      <w:r>
        <w:rPr>
          <w:rFonts w:eastAsia="宋体" w:cs="宋体" w:hint="eastAsia"/>
          <w:kern w:val="0"/>
          <w:szCs w:val="21"/>
        </w:rPr>
        <w:t>关于是否纳入归一化和所使用的归一化基础的决定已在第一个范围定义中做出并记录在案；该决定具有约束力，在研究期间不得更改（见第</w:t>
      </w:r>
      <w:r>
        <w:rPr>
          <w:rFonts w:eastAsia="Arial" w:cs="Arial"/>
          <w:kern w:val="0"/>
          <w:szCs w:val="21"/>
        </w:rPr>
        <w:t xml:space="preserve"> </w:t>
      </w:r>
      <w:hyperlink w:anchor="_bookmark126" w:history="1">
        <w:r>
          <w:rPr>
            <w:rFonts w:eastAsia="Arial" w:cs="Arial"/>
            <w:kern w:val="0"/>
            <w:szCs w:val="21"/>
          </w:rPr>
          <w:t>6.7.6</w:t>
        </w:r>
      </w:hyperlink>
      <w:r>
        <w:rPr>
          <w:rFonts w:eastAsia="Arial" w:cs="Arial"/>
          <w:kern w:val="0"/>
          <w:szCs w:val="21"/>
        </w:rPr>
        <w:t xml:space="preserve"> </w:t>
      </w:r>
      <w:r>
        <w:rPr>
          <w:rFonts w:eastAsia="宋体" w:cs="宋体" w:hint="eastAsia"/>
          <w:kern w:val="0"/>
          <w:szCs w:val="21"/>
        </w:rPr>
        <w:t>章）。</w:t>
      </w:r>
    </w:p>
    <w:p w14:paraId="1D7CE93F" w14:textId="77777777" w:rsidR="00D16BE9" w:rsidRDefault="00AC4FA2">
      <w:pPr>
        <w:widowControl w:val="0"/>
        <w:autoSpaceDE w:val="0"/>
        <w:autoSpaceDN w:val="0"/>
        <w:spacing w:line="300" w:lineRule="auto"/>
        <w:ind w:firstLine="422"/>
        <w:rPr>
          <w:rFonts w:eastAsia="Arial" w:cs="Arial"/>
          <w:b/>
          <w:bCs/>
          <w:kern w:val="0"/>
          <w:szCs w:val="21"/>
        </w:rPr>
      </w:pPr>
      <w:r>
        <w:rPr>
          <w:rFonts w:eastAsia="宋体" w:cs="宋体" w:hint="eastAsia"/>
          <w:b/>
          <w:bCs/>
          <w:kern w:val="0"/>
          <w:szCs w:val="21"/>
        </w:rPr>
        <w:t>计算归一化</w:t>
      </w:r>
      <w:r>
        <w:rPr>
          <w:rFonts w:eastAsia="Arial" w:cs="Arial"/>
          <w:b/>
          <w:bCs/>
          <w:kern w:val="0"/>
          <w:szCs w:val="21"/>
        </w:rPr>
        <w:t xml:space="preserve"> LCIA </w:t>
      </w:r>
      <w:r>
        <w:rPr>
          <w:rFonts w:eastAsia="宋体" w:cs="宋体" w:hint="eastAsia"/>
          <w:b/>
          <w:bCs/>
          <w:spacing w:val="-2"/>
          <w:kern w:val="0"/>
          <w:szCs w:val="21"/>
        </w:rPr>
        <w:t>结果</w:t>
      </w:r>
    </w:p>
    <w:p w14:paraId="5C0CC89D" w14:textId="77777777" w:rsidR="00D16BE9" w:rsidRDefault="00AC4FA2">
      <w:pPr>
        <w:widowControl w:val="0"/>
        <w:autoSpaceDE w:val="0"/>
        <w:autoSpaceDN w:val="0"/>
        <w:spacing w:line="300" w:lineRule="auto"/>
        <w:ind w:firstLine="420"/>
        <w:rPr>
          <w:rFonts w:eastAsia="Arial" w:cs="Arial"/>
          <w:kern w:val="0"/>
          <w:szCs w:val="21"/>
        </w:rPr>
      </w:pPr>
      <w:r>
        <w:rPr>
          <w:rFonts w:eastAsia="宋体" w:cs="宋体" w:hint="eastAsia"/>
          <w:kern w:val="0"/>
          <w:szCs w:val="21"/>
        </w:rPr>
        <w:t>将</w:t>
      </w:r>
      <w:r>
        <w:rPr>
          <w:rFonts w:eastAsia="Arial" w:cs="Arial"/>
          <w:kern w:val="0"/>
          <w:szCs w:val="21"/>
        </w:rPr>
        <w:t xml:space="preserve"> LCIA </w:t>
      </w:r>
      <w:r>
        <w:rPr>
          <w:rFonts w:eastAsia="宋体" w:cs="宋体" w:hint="eastAsia"/>
          <w:kern w:val="0"/>
          <w:szCs w:val="21"/>
        </w:rPr>
        <w:t>结果除以归一化基础，即可得到归一化</w:t>
      </w:r>
      <w:r>
        <w:rPr>
          <w:rFonts w:eastAsia="Arial" w:cs="Arial"/>
          <w:kern w:val="0"/>
          <w:szCs w:val="21"/>
        </w:rPr>
        <w:t xml:space="preserve"> LCIA </w:t>
      </w:r>
      <w:r>
        <w:rPr>
          <w:rFonts w:eastAsia="宋体" w:cs="宋体" w:hint="eastAsia"/>
          <w:kern w:val="0"/>
          <w:szCs w:val="21"/>
        </w:rPr>
        <w:t>结果，每个影响类别（用于中点水平相关方法）或保护区域（用于终点水平相关方法）分别归一化</w:t>
      </w:r>
      <w:r>
        <w:rPr>
          <w:rFonts w:eastAsia="Arial" w:cs="Arial"/>
          <w:kern w:val="0"/>
          <w:szCs w:val="21"/>
        </w:rPr>
        <w:t xml:space="preserve"> LCIA </w:t>
      </w:r>
      <w:r>
        <w:rPr>
          <w:rFonts w:eastAsia="宋体" w:cs="宋体" w:hint="eastAsia"/>
          <w:kern w:val="0"/>
          <w:szCs w:val="21"/>
        </w:rPr>
        <w:t>结果。</w:t>
      </w:r>
    </w:p>
    <w:p w14:paraId="717907BF" w14:textId="77777777" w:rsidR="00D16BE9" w:rsidRDefault="00AC4FA2">
      <w:pPr>
        <w:widowControl w:val="0"/>
        <w:autoSpaceDE w:val="0"/>
        <w:autoSpaceDN w:val="0"/>
        <w:spacing w:line="300" w:lineRule="auto"/>
        <w:ind w:firstLine="422"/>
        <w:rPr>
          <w:rFonts w:eastAsia="Arial" w:cs="Arial"/>
          <w:b/>
          <w:bCs/>
          <w:kern w:val="0"/>
          <w:szCs w:val="21"/>
        </w:rPr>
      </w:pPr>
      <w:r>
        <w:rPr>
          <w:rFonts w:eastAsia="宋体" w:cs="宋体" w:hint="eastAsia"/>
          <w:b/>
          <w:bCs/>
          <w:kern w:val="0"/>
          <w:szCs w:val="21"/>
        </w:rPr>
        <w:t>没有对不同影响</w:t>
      </w:r>
      <w:r>
        <w:rPr>
          <w:rFonts w:eastAsia="宋体" w:cs="宋体" w:hint="eastAsia"/>
          <w:b/>
          <w:bCs/>
          <w:spacing w:val="-2"/>
          <w:kern w:val="0"/>
          <w:szCs w:val="21"/>
        </w:rPr>
        <w:t>主题</w:t>
      </w:r>
      <w:r>
        <w:rPr>
          <w:rFonts w:eastAsia="宋体" w:cs="宋体" w:hint="eastAsia"/>
          <w:b/>
          <w:bCs/>
          <w:kern w:val="0"/>
          <w:szCs w:val="21"/>
        </w:rPr>
        <w:t>进行比较</w:t>
      </w:r>
    </w:p>
    <w:p w14:paraId="4B2B2CFD" w14:textId="77777777" w:rsidR="00D16BE9" w:rsidRDefault="00AC4FA2">
      <w:pPr>
        <w:widowControl w:val="0"/>
        <w:autoSpaceDE w:val="0"/>
        <w:autoSpaceDN w:val="0"/>
        <w:spacing w:line="300" w:lineRule="auto"/>
        <w:ind w:firstLine="420"/>
        <w:rPr>
          <w:rFonts w:eastAsia="Arial" w:cs="Arial"/>
          <w:kern w:val="0"/>
          <w:szCs w:val="21"/>
        </w:rPr>
      </w:pPr>
      <w:r>
        <w:rPr>
          <w:rFonts w:eastAsia="宋体" w:cs="宋体" w:hint="eastAsia"/>
          <w:kern w:val="0"/>
          <w:szCs w:val="21"/>
        </w:rPr>
        <w:t>中点水平上的不同影响主题通常被理解为具有不同的绝对相关性（例如，气候变化问题可能被认为</w:t>
      </w:r>
      <w:r>
        <w:rPr>
          <w:rFonts w:eastAsia="宋体" w:cs="宋体" w:hint="eastAsia"/>
          <w:spacing w:val="-4"/>
          <w:kern w:val="0"/>
          <w:szCs w:val="21"/>
        </w:rPr>
        <w:t>比</w:t>
      </w:r>
    </w:p>
    <w:p w14:paraId="5269B077" w14:textId="77777777" w:rsidR="00D16BE9" w:rsidRDefault="00AC4FA2">
      <w:pPr>
        <w:widowControl w:val="0"/>
        <w:autoSpaceDE w:val="0"/>
        <w:autoSpaceDN w:val="0"/>
        <w:spacing w:line="300" w:lineRule="auto"/>
        <w:ind w:firstLine="440"/>
        <w:jc w:val="left"/>
        <w:rPr>
          <w:rFonts w:eastAsia="Arial" w:cs="Arial"/>
          <w:kern w:val="0"/>
          <w:sz w:val="20"/>
        </w:rPr>
      </w:pPr>
      <w:r>
        <w:rPr>
          <w:rFonts w:eastAsia="Arial" w:cs="Arial"/>
          <w:noProof/>
          <w:kern w:val="0"/>
          <w:sz w:val="22"/>
          <w:lang w:eastAsia="en-US"/>
        </w:rPr>
        <mc:AlternateContent>
          <mc:Choice Requires="wps">
            <w:drawing>
              <wp:anchor distT="0" distB="0" distL="0" distR="0" simplePos="0" relativeHeight="251694592" behindDoc="1" locked="0" layoutInCell="1" allowOverlap="1" wp14:anchorId="7ECDF75D" wp14:editId="3E97B9D3">
                <wp:simplePos x="0" y="0"/>
                <wp:positionH relativeFrom="margin">
                  <wp:align>left</wp:align>
                </wp:positionH>
                <wp:positionV relativeFrom="paragraph">
                  <wp:posOffset>380365</wp:posOffset>
                </wp:positionV>
                <wp:extent cx="1828800" cy="6985"/>
                <wp:effectExtent l="0" t="0" r="0" b="0"/>
                <wp:wrapTopAndBottom/>
                <wp:docPr id="469902636" name="docshape11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28800" cy="6985"/>
                        </a:xfrm>
                        <a:prstGeom prst="rect">
                          <a:avLst/>
                        </a:prstGeom>
                        <a:solidFill>
                          <a:srgbClr val="000000"/>
                        </a:solidFill>
                        <a:ln>
                          <a:noFill/>
                        </a:ln>
                      </wps:spPr>
                      <wps:bodyPr rot="0" vert="horz" wrap="square" lIns="91440" tIns="45720" rIns="91440" bIns="45720" anchor="t" anchorCtr="0" upright="1">
                        <a:noAutofit/>
                      </wps:bodyPr>
                    </wps:wsp>
                  </a:graphicData>
                </a:graphic>
              </wp:anchor>
            </w:drawing>
          </mc:Choice>
          <mc:Fallback xmlns:wpsCustomData="http://www.wps.cn/officeDocument/2013/wpsCustomData">
            <w:pict>
              <v:rect id="docshape1163" o:spid="_x0000_s1026" o:spt="1" style="position:absolute;left:0pt;margin-top:29.95pt;height:0.55pt;width:144pt;mso-position-horizontal:left;mso-position-horizontal-relative:margin;mso-wrap-distance-bottom:0pt;mso-wrap-distance-top:0pt;z-index:-251542528;mso-width-relative:page;mso-height-relative:page;" fillcolor="#000000" filled="t" stroked="f" coordsize="21600,21600" o:gfxdata="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">
                <v:fill on="t" focussize="0,0"/>
                <v:stroke on="f"/>
                <v:imagedata o:title=""/>
                <o:lock v:ext="edit" aspectratio="f"/>
                <w10:wrap type="topAndBottom"/>
              </v:rect>
            </w:pict>
          </mc:Fallback>
        </mc:AlternateContent>
      </w:r>
    </w:p>
    <w:p w14:paraId="3BA394CE" w14:textId="77777777" w:rsidR="00D16BE9" w:rsidRDefault="00AC4FA2">
      <w:pPr>
        <w:widowControl w:val="0"/>
        <w:autoSpaceDE w:val="0"/>
        <w:autoSpaceDN w:val="0"/>
        <w:spacing w:line="300" w:lineRule="auto"/>
        <w:ind w:firstLine="361"/>
        <w:rPr>
          <w:rFonts w:eastAsia="Arial" w:cs="Arial"/>
          <w:kern w:val="0"/>
          <w:sz w:val="18"/>
        </w:rPr>
      </w:pPr>
      <w:r>
        <w:rPr>
          <w:rFonts w:eastAsia="Arial" w:cs="Arial"/>
          <w:b/>
          <w:color w:val="000080"/>
          <w:kern w:val="0"/>
          <w:sz w:val="18"/>
          <w:vertAlign w:val="superscript"/>
        </w:rPr>
        <w:t>192</w:t>
      </w:r>
      <w:r>
        <w:rPr>
          <w:rFonts w:eastAsia="宋体" w:cs="宋体" w:hint="eastAsia"/>
          <w:kern w:val="0"/>
          <w:sz w:val="18"/>
        </w:rPr>
        <w:t>本指导文件未涉及</w:t>
      </w:r>
      <w:r>
        <w:rPr>
          <w:rFonts w:eastAsia="Arial" w:cs="Arial"/>
          <w:kern w:val="0"/>
          <w:sz w:val="18"/>
        </w:rPr>
        <w:t xml:space="preserve"> "</w:t>
      </w:r>
      <w:r>
        <w:rPr>
          <w:rFonts w:eastAsia="宋体" w:cs="宋体" w:hint="eastAsia"/>
          <w:kern w:val="0"/>
          <w:sz w:val="18"/>
        </w:rPr>
        <w:t>分组</w:t>
      </w:r>
      <w:r>
        <w:rPr>
          <w:rFonts w:eastAsia="Arial" w:cs="Arial"/>
          <w:kern w:val="0"/>
          <w:sz w:val="18"/>
        </w:rPr>
        <w:t>"</w:t>
      </w:r>
      <w:r>
        <w:rPr>
          <w:rFonts w:eastAsia="宋体" w:cs="宋体" w:hint="eastAsia"/>
          <w:kern w:val="0"/>
          <w:sz w:val="18"/>
        </w:rPr>
        <w:t>，因为在决策支持方面，</w:t>
      </w:r>
      <w:r>
        <w:rPr>
          <w:rFonts w:eastAsia="Arial" w:cs="Arial"/>
          <w:kern w:val="0"/>
          <w:sz w:val="18"/>
        </w:rPr>
        <w:t>"</w:t>
      </w:r>
      <w:r>
        <w:rPr>
          <w:rFonts w:eastAsia="宋体" w:cs="宋体" w:hint="eastAsia"/>
          <w:kern w:val="0"/>
          <w:sz w:val="18"/>
        </w:rPr>
        <w:t>分组</w:t>
      </w:r>
      <w:r>
        <w:rPr>
          <w:rFonts w:eastAsia="Arial" w:cs="Arial"/>
          <w:kern w:val="0"/>
          <w:sz w:val="18"/>
        </w:rPr>
        <w:t xml:space="preserve"> "</w:t>
      </w:r>
      <w:r>
        <w:rPr>
          <w:rFonts w:eastAsia="宋体" w:cs="宋体" w:hint="eastAsia"/>
          <w:kern w:val="0"/>
          <w:sz w:val="18"/>
        </w:rPr>
        <w:t>被认为不会增加实际价值。如果计划在生命周期评估研究中加入分组步骤，请参考</w:t>
      </w:r>
      <w:r>
        <w:rPr>
          <w:rFonts w:eastAsia="Arial" w:cs="Arial"/>
          <w:kern w:val="0"/>
          <w:sz w:val="18"/>
        </w:rPr>
        <w:t xml:space="preserve"> ISO 14044 </w:t>
      </w:r>
      <w:r>
        <w:rPr>
          <w:rFonts w:eastAsia="宋体" w:cs="宋体" w:hint="eastAsia"/>
          <w:kern w:val="0"/>
          <w:sz w:val="18"/>
        </w:rPr>
        <w:t>的</w:t>
      </w:r>
      <w:r>
        <w:rPr>
          <w:rFonts w:eastAsia="宋体" w:cs="宋体" w:hint="eastAsia"/>
          <w:spacing w:val="-2"/>
          <w:kern w:val="0"/>
          <w:sz w:val="18"/>
        </w:rPr>
        <w:t>规定。</w:t>
      </w:r>
    </w:p>
    <w:p w14:paraId="0D9078EF" w14:textId="77777777" w:rsidR="00D16BE9" w:rsidRDefault="00AC4FA2">
      <w:pPr>
        <w:pStyle w:val="a8"/>
        <w:spacing w:line="300" w:lineRule="auto"/>
        <w:ind w:firstLineChars="200" w:firstLine="361"/>
        <w:jc w:val="both"/>
        <w:rPr>
          <w:sz w:val="18"/>
          <w:lang w:eastAsia="zh-CN"/>
        </w:rPr>
      </w:pPr>
      <w:r>
        <w:rPr>
          <w:b/>
          <w:color w:val="000080"/>
          <w:sz w:val="18"/>
          <w:vertAlign w:val="superscript"/>
          <w:lang w:eastAsia="zh-CN"/>
        </w:rPr>
        <w:t>193</w:t>
      </w:r>
      <w:bookmarkStart w:id="143" w:name="OLE_LINK1"/>
      <w:bookmarkStart w:id="144" w:name="OLE_LINK2"/>
      <w:bookmarkEnd w:id="143"/>
      <w:bookmarkEnd w:id="144"/>
      <w:r>
        <w:rPr>
          <w:sz w:val="18"/>
          <w:lang w:eastAsia="zh-CN"/>
        </w:rPr>
        <w:t>请注意，还有一些加权方法不包括初始标准化步骤。还需注意的是，如果只针对一个指标，还需要对终点</w:t>
      </w:r>
      <w:r>
        <w:rPr>
          <w:sz w:val="18"/>
          <w:lang w:eastAsia="zh-CN"/>
        </w:rPr>
        <w:t>/</w:t>
      </w:r>
      <w:r>
        <w:rPr>
          <w:sz w:val="18"/>
          <w:lang w:eastAsia="zh-CN"/>
        </w:rPr>
        <w:t>损害建模进行加权（跨保护区）。</w:t>
      </w:r>
      <w:r>
        <w:rPr>
          <w:sz w:val="18"/>
          <w:lang w:eastAsia="zh-CN"/>
        </w:rPr>
        <w:br w:type="page"/>
      </w:r>
    </w:p>
    <w:p w14:paraId="7A7C10FC" w14:textId="77777777" w:rsidR="00D16BE9" w:rsidRDefault="00AC4FA2">
      <w:pPr>
        <w:widowControl w:val="0"/>
        <w:autoSpaceDE w:val="0"/>
        <w:autoSpaceDN w:val="0"/>
        <w:spacing w:line="300" w:lineRule="auto"/>
        <w:ind w:firstLine="420"/>
        <w:rPr>
          <w:rFonts w:eastAsia="Arial" w:cs="Arial"/>
          <w:kern w:val="0"/>
          <w:szCs w:val="21"/>
        </w:rPr>
      </w:pPr>
      <w:r>
        <w:rPr>
          <w:rFonts w:eastAsia="宋体" w:cs="宋体" w:hint="eastAsia"/>
          <w:kern w:val="0"/>
          <w:szCs w:val="21"/>
        </w:rPr>
        <w:lastRenderedPageBreak/>
        <w:t>酸化问题更重要）。它们只反映所分析产品对</w:t>
      </w:r>
      <w:proofErr w:type="gramStart"/>
      <w:r>
        <w:rPr>
          <w:rFonts w:eastAsia="宋体" w:cs="宋体" w:hint="eastAsia"/>
          <w:kern w:val="0"/>
          <w:szCs w:val="21"/>
        </w:rPr>
        <w:t>总影响</w:t>
      </w:r>
      <w:proofErr w:type="gramEnd"/>
      <w:r>
        <w:rPr>
          <w:rFonts w:eastAsia="宋体" w:cs="宋体" w:hint="eastAsia"/>
          <w:kern w:val="0"/>
          <w:szCs w:val="21"/>
        </w:rPr>
        <w:t>潜力的贡献，而不反映各自</w:t>
      </w:r>
      <w:proofErr w:type="gramStart"/>
      <w:r>
        <w:rPr>
          <w:rFonts w:eastAsia="宋体" w:cs="宋体" w:hint="eastAsia"/>
          <w:kern w:val="0"/>
          <w:szCs w:val="21"/>
        </w:rPr>
        <w:t>总影响</w:t>
      </w:r>
      <w:proofErr w:type="gramEnd"/>
      <w:r>
        <w:rPr>
          <w:rFonts w:eastAsia="宋体" w:cs="宋体" w:hint="eastAsia"/>
          <w:kern w:val="0"/>
          <w:szCs w:val="21"/>
        </w:rPr>
        <w:t>的严重性</w:t>
      </w:r>
      <w:r>
        <w:rPr>
          <w:rFonts w:eastAsia="Arial" w:cs="Arial"/>
          <w:kern w:val="0"/>
          <w:szCs w:val="21"/>
        </w:rPr>
        <w:t>/</w:t>
      </w:r>
      <w:r>
        <w:rPr>
          <w:rFonts w:eastAsia="宋体" w:cs="宋体" w:hint="eastAsia"/>
          <w:kern w:val="0"/>
          <w:szCs w:val="21"/>
        </w:rPr>
        <w:t>相关性。因此，</w:t>
      </w:r>
      <w:r>
        <w:rPr>
          <w:rFonts w:eastAsia="Arial" w:cs="Arial"/>
          <w:kern w:val="0"/>
          <w:szCs w:val="21"/>
        </w:rPr>
        <w:t xml:space="preserve">LCIA </w:t>
      </w:r>
      <w:r>
        <w:rPr>
          <w:rFonts w:eastAsia="宋体" w:cs="宋体" w:hint="eastAsia"/>
          <w:kern w:val="0"/>
          <w:szCs w:val="21"/>
        </w:rPr>
        <w:t>归一化结果也不应直接相加：直接相加等同于为所有影响类别选择相同权重。因此，在对归一化</w:t>
      </w:r>
      <w:r>
        <w:rPr>
          <w:rFonts w:eastAsia="Arial" w:cs="Arial"/>
          <w:kern w:val="0"/>
          <w:szCs w:val="21"/>
        </w:rPr>
        <w:t xml:space="preserve"> LCIA </w:t>
      </w:r>
      <w:r>
        <w:rPr>
          <w:rFonts w:eastAsia="宋体" w:cs="宋体" w:hint="eastAsia"/>
          <w:kern w:val="0"/>
          <w:szCs w:val="21"/>
        </w:rPr>
        <w:t>结果求和时，始终至少隐含着权重。如果要对归一化</w:t>
      </w:r>
      <w:r>
        <w:rPr>
          <w:rFonts w:eastAsia="Arial" w:cs="Arial"/>
          <w:kern w:val="0"/>
          <w:szCs w:val="21"/>
        </w:rPr>
        <w:t xml:space="preserve"> LCIA </w:t>
      </w:r>
      <w:r>
        <w:rPr>
          <w:rFonts w:eastAsia="宋体" w:cs="宋体" w:hint="eastAsia"/>
          <w:kern w:val="0"/>
          <w:szCs w:val="21"/>
        </w:rPr>
        <w:t>结果进行求和或比较，则应包括一个明确的等权重加权步骤。</w:t>
      </w:r>
    </w:p>
    <w:p w14:paraId="04A47B2D" w14:textId="77777777" w:rsidR="00D16BE9" w:rsidRDefault="00AC4FA2">
      <w:pPr>
        <w:widowControl w:val="0"/>
        <w:autoSpaceDE w:val="0"/>
        <w:autoSpaceDN w:val="0"/>
        <w:spacing w:line="300" w:lineRule="auto"/>
        <w:ind w:firstLine="420"/>
        <w:rPr>
          <w:rFonts w:eastAsia="Arial" w:cs="Arial"/>
          <w:kern w:val="0"/>
          <w:szCs w:val="21"/>
        </w:rPr>
      </w:pPr>
      <w:r>
        <w:rPr>
          <w:rFonts w:eastAsia="宋体" w:cs="宋体" w:hint="eastAsia"/>
          <w:kern w:val="0"/>
          <w:szCs w:val="21"/>
        </w:rPr>
        <w:t>这一点同样适用于终端层面的</w:t>
      </w:r>
      <w:r>
        <w:rPr>
          <w:rFonts w:eastAsia="Arial" w:cs="Arial"/>
          <w:kern w:val="0"/>
          <w:szCs w:val="21"/>
        </w:rPr>
        <w:t xml:space="preserve"> LCIA </w:t>
      </w:r>
      <w:r>
        <w:rPr>
          <w:rFonts w:eastAsia="宋体" w:cs="宋体" w:hint="eastAsia"/>
          <w:kern w:val="0"/>
          <w:szCs w:val="21"/>
        </w:rPr>
        <w:t>归一化结果，因为对自然环境造成的损害可能比自然资源损耗等问题更为重要。</w:t>
      </w:r>
    </w:p>
    <w:p w14:paraId="351628EB" w14:textId="77777777" w:rsidR="00D16BE9" w:rsidRDefault="00AC4FA2">
      <w:pPr>
        <w:pStyle w:val="a8"/>
        <w:spacing w:line="300" w:lineRule="auto"/>
        <w:ind w:firstLineChars="200" w:firstLine="420"/>
        <w:jc w:val="both"/>
        <w:rPr>
          <w:rFonts w:eastAsiaTheme="minorEastAsia"/>
          <w:spacing w:val="-2"/>
          <w:szCs w:val="21"/>
          <w:lang w:eastAsia="zh-CN"/>
        </w:rPr>
      </w:pPr>
      <w:r>
        <w:rPr>
          <w:rFonts w:cs="宋体" w:hint="eastAsia"/>
          <w:szCs w:val="21"/>
          <w:lang w:eastAsia="zh-CN"/>
        </w:rPr>
        <w:t>若</w:t>
      </w:r>
      <w:r>
        <w:rPr>
          <w:szCs w:val="21"/>
          <w:lang w:eastAsia="zh-CN"/>
        </w:rPr>
        <w:t>要直接比较或汇总不同类别或保护领域的结果，还需进行额外的加权步骤，这同样是</w:t>
      </w:r>
      <w:r>
        <w:rPr>
          <w:szCs w:val="21"/>
          <w:lang w:eastAsia="zh-CN"/>
        </w:rPr>
        <w:t xml:space="preserve"> ISO </w:t>
      </w:r>
      <w:r>
        <w:rPr>
          <w:spacing w:val="-2"/>
          <w:szCs w:val="21"/>
          <w:lang w:eastAsia="zh-CN"/>
        </w:rPr>
        <w:t xml:space="preserve">14044:2006 </w:t>
      </w:r>
      <w:r>
        <w:rPr>
          <w:szCs w:val="21"/>
          <w:lang w:eastAsia="zh-CN"/>
        </w:rPr>
        <w:t>规定的可选步骤</w:t>
      </w:r>
      <w:r>
        <w:rPr>
          <w:spacing w:val="-2"/>
          <w:szCs w:val="21"/>
          <w:lang w:eastAsia="zh-CN"/>
        </w:rPr>
        <w:t>。</w:t>
      </w:r>
    </w:p>
    <w:tbl>
      <w:tblPr>
        <w:tblStyle w:val="TableNormal"/>
        <w:tblW w:w="9289" w:type="dxa"/>
        <w:tblInd w:w="-535" w:type="dxa"/>
        <w:tblBorders>
          <w:top w:val="dotDash" w:sz="18" w:space="0" w:color="008000"/>
          <w:left w:val="dotDash" w:sz="18" w:space="0" w:color="008000"/>
          <w:bottom w:val="dotDash" w:sz="18" w:space="0" w:color="008000"/>
          <w:right w:val="dotDash" w:sz="18" w:space="0" w:color="008000"/>
          <w:insideH w:val="dotDash" w:sz="18" w:space="0" w:color="008000"/>
          <w:insideV w:val="dotDash" w:sz="18" w:space="0" w:color="008000"/>
        </w:tblBorders>
        <w:tblLayout w:type="fixed"/>
        <w:tblLook w:val="04A0" w:firstRow="1" w:lastRow="0" w:firstColumn="1" w:lastColumn="0" w:noHBand="0" w:noVBand="1"/>
      </w:tblPr>
      <w:tblGrid>
        <w:gridCol w:w="9289"/>
      </w:tblGrid>
      <w:tr w:rsidR="00D16BE9" w14:paraId="7C91C5BB" w14:textId="77777777">
        <w:trPr>
          <w:trHeight w:val="544"/>
        </w:trPr>
        <w:tc>
          <w:tcPr>
            <w:tcW w:w="9289" w:type="dxa"/>
            <w:tcBorders>
              <w:bottom w:val="dashSmallGap" w:sz="4" w:space="0" w:color="000000"/>
            </w:tcBorders>
          </w:tcPr>
          <w:p w14:paraId="2E2C825C" w14:textId="77777777" w:rsidR="00D16BE9" w:rsidRDefault="00AC4FA2">
            <w:pPr>
              <w:widowControl w:val="0"/>
              <w:autoSpaceDE w:val="0"/>
              <w:autoSpaceDN w:val="0"/>
              <w:spacing w:line="300" w:lineRule="auto"/>
              <w:ind w:firstLine="482"/>
              <w:jc w:val="center"/>
              <w:rPr>
                <w:rFonts w:eastAsia="Arial" w:cs="Arial"/>
                <w:b/>
                <w:kern w:val="0"/>
                <w:sz w:val="24"/>
              </w:rPr>
            </w:pPr>
            <w:r>
              <w:rPr>
                <w:rFonts w:eastAsia="宋体" w:cs="宋体" w:hint="eastAsia"/>
                <w:b/>
                <w:color w:val="003300"/>
                <w:kern w:val="0"/>
                <w:sz w:val="24"/>
              </w:rPr>
              <w:t>规定：</w:t>
            </w:r>
            <w:r>
              <w:rPr>
                <w:rFonts w:eastAsia="Arial" w:cs="Arial"/>
                <w:b/>
                <w:color w:val="003300"/>
                <w:kern w:val="0"/>
                <w:sz w:val="24"/>
              </w:rPr>
              <w:t xml:space="preserve">8.3 </w:t>
            </w:r>
            <w:r>
              <w:rPr>
                <w:rFonts w:eastAsia="宋体" w:cs="Arial" w:hint="eastAsia"/>
                <w:b/>
                <w:color w:val="003300"/>
                <w:kern w:val="0"/>
                <w:sz w:val="24"/>
              </w:rPr>
              <w:t>归一</w:t>
            </w:r>
            <w:r>
              <w:rPr>
                <w:rFonts w:eastAsia="宋体" w:cs="宋体" w:hint="eastAsia"/>
                <w:b/>
                <w:color w:val="003300"/>
                <w:kern w:val="0"/>
                <w:sz w:val="24"/>
              </w:rPr>
              <w:t>化</w:t>
            </w:r>
          </w:p>
        </w:tc>
      </w:tr>
      <w:tr w:rsidR="00D16BE9" w14:paraId="7654DBCF" w14:textId="77777777">
        <w:trPr>
          <w:trHeight w:val="1051"/>
        </w:trPr>
        <w:tc>
          <w:tcPr>
            <w:tcW w:w="9289" w:type="dxa"/>
            <w:tcBorders>
              <w:top w:val="dashSmallGap" w:sz="4" w:space="0" w:color="000000"/>
              <w:bottom w:val="nil"/>
            </w:tcBorders>
          </w:tcPr>
          <w:p w14:paraId="7F5B8D9E" w14:textId="77777777" w:rsidR="00D16BE9" w:rsidRDefault="00AC4FA2">
            <w:pPr>
              <w:widowControl w:val="0"/>
              <w:autoSpaceDE w:val="0"/>
              <w:autoSpaceDN w:val="0"/>
              <w:spacing w:line="300" w:lineRule="auto"/>
              <w:ind w:firstLine="360"/>
              <w:rPr>
                <w:rFonts w:eastAsia="Arial" w:cs="Arial"/>
                <w:kern w:val="0"/>
                <w:sz w:val="18"/>
              </w:rPr>
            </w:pPr>
            <w:r>
              <w:rPr>
                <w:rFonts w:eastAsia="宋体" w:cs="宋体" w:hint="eastAsia"/>
                <w:color w:val="0D6812"/>
                <w:kern w:val="0"/>
                <w:sz w:val="18"/>
              </w:rPr>
              <w:t>请注意，该规定适用于研究的所有可交付成果类型，而对于单元过程、部分终止的系统、</w:t>
            </w:r>
            <w:r>
              <w:rPr>
                <w:rFonts w:eastAsia="Arial" w:cs="Arial"/>
                <w:color w:val="0D6812"/>
                <w:kern w:val="0"/>
                <w:sz w:val="18"/>
              </w:rPr>
              <w:t xml:space="preserve">LCI </w:t>
            </w:r>
            <w:r>
              <w:rPr>
                <w:rFonts w:eastAsia="宋体" w:cs="宋体" w:hint="eastAsia"/>
                <w:color w:val="0D6812"/>
                <w:kern w:val="0"/>
                <w:sz w:val="18"/>
              </w:rPr>
              <w:t>结果和</w:t>
            </w:r>
            <w:r>
              <w:rPr>
                <w:rFonts w:eastAsia="Arial" w:cs="Arial"/>
                <w:color w:val="0D6812"/>
                <w:kern w:val="0"/>
                <w:sz w:val="18"/>
              </w:rPr>
              <w:t xml:space="preserve"> LCIA </w:t>
            </w:r>
            <w:r>
              <w:rPr>
                <w:rFonts w:eastAsia="宋体" w:cs="宋体" w:hint="eastAsia"/>
                <w:color w:val="0D6812"/>
                <w:kern w:val="0"/>
                <w:sz w:val="18"/>
              </w:rPr>
              <w:t>结果数据集，只有在选择使用归一化和加权</w:t>
            </w:r>
            <w:r>
              <w:rPr>
                <w:rFonts w:eastAsia="Arial" w:cs="Arial"/>
                <w:color w:val="0D6812"/>
                <w:kern w:val="0"/>
                <w:sz w:val="18"/>
              </w:rPr>
              <w:t xml:space="preserve"> LCIA </w:t>
            </w:r>
            <w:r>
              <w:rPr>
                <w:rFonts w:eastAsia="宋体" w:cs="宋体" w:hint="eastAsia"/>
                <w:color w:val="0D6812"/>
                <w:kern w:val="0"/>
                <w:sz w:val="18"/>
              </w:rPr>
              <w:t>结果来量化所实现的完整性和精确性时才可作为可交付成果（这些需要从系统的角度进行评估）。</w:t>
            </w:r>
          </w:p>
        </w:tc>
      </w:tr>
      <w:tr w:rsidR="00D16BE9" w14:paraId="740A9D7A" w14:textId="77777777">
        <w:trPr>
          <w:trHeight w:val="425"/>
        </w:trPr>
        <w:tc>
          <w:tcPr>
            <w:tcW w:w="9289" w:type="dxa"/>
            <w:tcBorders>
              <w:top w:val="nil"/>
              <w:bottom w:val="nil"/>
            </w:tcBorders>
          </w:tcPr>
          <w:p w14:paraId="30818651" w14:textId="77777777" w:rsidR="00D16BE9" w:rsidRDefault="00AC4FA2">
            <w:pPr>
              <w:widowControl w:val="0"/>
              <w:tabs>
                <w:tab w:val="left" w:pos="609"/>
              </w:tabs>
              <w:autoSpaceDE w:val="0"/>
              <w:autoSpaceDN w:val="0"/>
              <w:spacing w:line="300" w:lineRule="auto"/>
              <w:ind w:firstLine="400"/>
              <w:jc w:val="left"/>
              <w:rPr>
                <w:rFonts w:eastAsia="Arial" w:cs="Arial"/>
                <w:kern w:val="0"/>
                <w:szCs w:val="21"/>
              </w:rPr>
            </w:pPr>
            <w:r>
              <w:rPr>
                <w:rFonts w:eastAsia="Arial" w:cs="Arial"/>
                <w:color w:val="0D6812"/>
                <w:spacing w:val="-5"/>
                <w:kern w:val="0"/>
                <w:szCs w:val="21"/>
              </w:rPr>
              <w:t>I)</w:t>
            </w:r>
            <w:r>
              <w:rPr>
                <w:rFonts w:eastAsia="Arial" w:cs="Arial"/>
                <w:color w:val="0D6812"/>
                <w:kern w:val="0"/>
                <w:szCs w:val="21"/>
              </w:rPr>
              <w:tab/>
            </w:r>
            <w:r>
              <w:rPr>
                <w:rFonts w:eastAsia="宋体" w:cs="宋体" w:hint="eastAsia"/>
                <w:color w:val="0D6812"/>
                <w:kern w:val="0"/>
                <w:szCs w:val="21"/>
              </w:rPr>
              <w:t>归一化主要用于两个</w:t>
            </w:r>
            <w:r>
              <w:rPr>
                <w:rFonts w:eastAsia="宋体" w:cs="宋体" w:hint="eastAsia"/>
                <w:color w:val="0D6812"/>
                <w:spacing w:val="-2"/>
                <w:kern w:val="0"/>
                <w:szCs w:val="21"/>
              </w:rPr>
              <w:t>目的：</w:t>
            </w:r>
          </w:p>
        </w:tc>
      </w:tr>
      <w:tr w:rsidR="00D16BE9" w14:paraId="2BC61D89" w14:textId="77777777">
        <w:trPr>
          <w:trHeight w:val="676"/>
        </w:trPr>
        <w:tc>
          <w:tcPr>
            <w:tcW w:w="9289" w:type="dxa"/>
            <w:tcBorders>
              <w:top w:val="nil"/>
              <w:bottom w:val="nil"/>
            </w:tcBorders>
          </w:tcPr>
          <w:p w14:paraId="5648392B" w14:textId="77777777" w:rsidR="00D16BE9" w:rsidRDefault="00AC4FA2">
            <w:pPr>
              <w:widowControl w:val="0"/>
              <w:tabs>
                <w:tab w:val="left" w:pos="1209"/>
              </w:tabs>
              <w:autoSpaceDE w:val="0"/>
              <w:autoSpaceDN w:val="0"/>
              <w:spacing w:line="300" w:lineRule="auto"/>
              <w:ind w:firstLine="404"/>
              <w:jc w:val="left"/>
              <w:rPr>
                <w:rFonts w:eastAsia="Arial" w:cs="Arial"/>
                <w:kern w:val="0"/>
                <w:szCs w:val="21"/>
              </w:rPr>
            </w:pPr>
            <w:proofErr w:type="spellStart"/>
            <w:r>
              <w:rPr>
                <w:rFonts w:eastAsia="Arial" w:cs="Arial"/>
                <w:color w:val="0D6812"/>
                <w:spacing w:val="-4"/>
                <w:kern w:val="0"/>
                <w:szCs w:val="21"/>
              </w:rPr>
              <w:t>I.a</w:t>
            </w:r>
            <w:proofErr w:type="spellEnd"/>
            <w:r>
              <w:rPr>
                <w:rFonts w:eastAsia="Arial" w:cs="Arial"/>
                <w:color w:val="0D6812"/>
                <w:spacing w:val="-4"/>
                <w:kern w:val="0"/>
                <w:szCs w:val="21"/>
              </w:rPr>
              <w:t>)</w:t>
            </w:r>
            <w:r>
              <w:rPr>
                <w:rFonts w:eastAsia="Arial" w:cs="Arial"/>
                <w:color w:val="0D6812"/>
                <w:kern w:val="0"/>
                <w:szCs w:val="21"/>
              </w:rPr>
              <w:tab/>
              <w:t xml:space="preserve">MAY - </w:t>
            </w:r>
            <w:r>
              <w:rPr>
                <w:rFonts w:eastAsia="宋体" w:cs="宋体" w:hint="eastAsia"/>
                <w:b/>
                <w:color w:val="0D6812"/>
                <w:kern w:val="0"/>
                <w:szCs w:val="21"/>
              </w:rPr>
              <w:t>标准化以支持解释：</w:t>
            </w:r>
            <w:r>
              <w:rPr>
                <w:rFonts w:eastAsia="宋体" w:cs="宋体" w:hint="eastAsia"/>
                <w:color w:val="0D6812"/>
                <w:kern w:val="0"/>
                <w:szCs w:val="21"/>
              </w:rPr>
              <w:t>为支持对研究结果的解释，标准化是国际标准化组织规定的一个可选步骤。</w:t>
            </w:r>
          </w:p>
        </w:tc>
      </w:tr>
      <w:tr w:rsidR="00D16BE9" w14:paraId="2B64851A" w14:textId="77777777">
        <w:trPr>
          <w:trHeight w:val="586"/>
        </w:trPr>
        <w:tc>
          <w:tcPr>
            <w:tcW w:w="9289" w:type="dxa"/>
            <w:tcBorders>
              <w:top w:val="nil"/>
              <w:bottom w:val="nil"/>
            </w:tcBorders>
          </w:tcPr>
          <w:p w14:paraId="6A67CE5C" w14:textId="77777777" w:rsidR="00D16BE9" w:rsidRDefault="00000000">
            <w:pPr>
              <w:widowControl w:val="0"/>
              <w:autoSpaceDE w:val="0"/>
              <w:autoSpaceDN w:val="0"/>
              <w:spacing w:line="300" w:lineRule="auto"/>
              <w:ind w:firstLine="420"/>
              <w:jc w:val="left"/>
              <w:rPr>
                <w:rFonts w:eastAsia="Arial" w:cs="Arial"/>
                <w:kern w:val="0"/>
                <w:sz w:val="18"/>
              </w:rPr>
            </w:pPr>
            <w:hyperlink w:anchor="_bookmark128" w:history="1">
              <w:r w:rsidR="00AC4FA2">
                <w:rPr>
                  <w:rFonts w:eastAsia="Arial" w:cs="Arial"/>
                  <w:color w:val="0D6812"/>
                  <w:spacing w:val="-2"/>
                  <w:kern w:val="0"/>
                  <w:sz w:val="18"/>
                </w:rPr>
                <w:t>6.7.7</w:t>
              </w:r>
            </w:hyperlink>
            <w:r w:rsidR="00AC4FA2">
              <w:rPr>
                <w:rFonts w:eastAsia="Arial" w:cs="Arial"/>
                <w:color w:val="0D6812"/>
                <w:kern w:val="0"/>
                <w:sz w:val="18"/>
              </w:rPr>
              <w:t xml:space="preserve"> </w:t>
            </w:r>
            <w:r w:rsidR="00AC4FA2">
              <w:rPr>
                <w:rFonts w:eastAsia="宋体" w:cs="宋体" w:hint="eastAsia"/>
                <w:color w:val="0D6812"/>
                <w:kern w:val="0"/>
                <w:sz w:val="18"/>
              </w:rPr>
              <w:t>章已决定是否将规范化纳入解释</w:t>
            </w:r>
            <w:r>
              <w:fldChar w:fldCharType="begin"/>
            </w:r>
            <w:r>
              <w:instrText>HYPERLINK \l "_bookmark128"</w:instrText>
            </w:r>
            <w:r>
              <w:fldChar w:fldCharType="separate"/>
            </w:r>
            <w:r w:rsidR="00AC4FA2">
              <w:rPr>
                <w:rFonts w:eastAsia="宋体" w:cs="宋体" w:hint="eastAsia"/>
                <w:color w:val="0D6812"/>
                <w:spacing w:val="-2"/>
                <w:kern w:val="0"/>
                <w:sz w:val="18"/>
              </w:rPr>
              <w:t>。</w:t>
            </w:r>
            <w:r>
              <w:rPr>
                <w:rFonts w:eastAsia="宋体" w:cs="宋体"/>
                <w:color w:val="0D6812"/>
                <w:spacing w:val="-2"/>
                <w:kern w:val="0"/>
                <w:sz w:val="18"/>
              </w:rPr>
              <w:fldChar w:fldCharType="end"/>
            </w:r>
          </w:p>
        </w:tc>
      </w:tr>
      <w:tr w:rsidR="00D16BE9" w14:paraId="6CB09434" w14:textId="77777777">
        <w:trPr>
          <w:trHeight w:val="1233"/>
        </w:trPr>
        <w:tc>
          <w:tcPr>
            <w:tcW w:w="9289" w:type="dxa"/>
            <w:tcBorders>
              <w:top w:val="nil"/>
              <w:bottom w:val="nil"/>
              <w:right w:val="nil"/>
            </w:tcBorders>
          </w:tcPr>
          <w:p w14:paraId="4A52FC94" w14:textId="77777777" w:rsidR="00D16BE9" w:rsidRDefault="00AC4FA2">
            <w:pPr>
              <w:widowControl w:val="0"/>
              <w:autoSpaceDE w:val="0"/>
              <w:autoSpaceDN w:val="0"/>
              <w:spacing w:line="300" w:lineRule="auto"/>
              <w:ind w:firstLine="420"/>
              <w:rPr>
                <w:rFonts w:eastAsia="Arial" w:cs="Arial"/>
                <w:kern w:val="0"/>
                <w:sz w:val="22"/>
              </w:rPr>
            </w:pPr>
            <w:proofErr w:type="spellStart"/>
            <w:r>
              <w:rPr>
                <w:rFonts w:eastAsia="Arial" w:cs="Arial"/>
                <w:color w:val="0D6812"/>
                <w:kern w:val="0"/>
                <w:szCs w:val="21"/>
              </w:rPr>
              <w:t>I.b</w:t>
            </w:r>
            <w:proofErr w:type="spellEnd"/>
            <w:r>
              <w:rPr>
                <w:rFonts w:eastAsia="Arial" w:cs="Arial"/>
                <w:color w:val="0D6812"/>
                <w:kern w:val="0"/>
                <w:szCs w:val="21"/>
              </w:rPr>
              <w:t xml:space="preserve">) MAY - </w:t>
            </w:r>
            <w:r>
              <w:rPr>
                <w:rFonts w:eastAsia="宋体" w:cs="宋体" w:hint="eastAsia"/>
                <w:b/>
                <w:color w:val="0D6812"/>
                <w:kern w:val="0"/>
                <w:szCs w:val="21"/>
              </w:rPr>
              <w:t>在截断定量中使用归一化：</w:t>
            </w:r>
            <w:r>
              <w:rPr>
                <w:rFonts w:eastAsia="宋体" w:cs="宋体" w:hint="eastAsia"/>
                <w:color w:val="0D6812"/>
                <w:kern w:val="0"/>
                <w:szCs w:val="21"/>
              </w:rPr>
              <w:t>为量化所实现的完整性</w:t>
            </w:r>
            <w:r>
              <w:rPr>
                <w:rFonts w:eastAsia="Arial" w:cs="Arial"/>
                <w:color w:val="0D6812"/>
                <w:kern w:val="0"/>
                <w:szCs w:val="21"/>
              </w:rPr>
              <w:t>/</w:t>
            </w:r>
            <w:r>
              <w:rPr>
                <w:rFonts w:eastAsia="宋体" w:cs="宋体" w:hint="eastAsia"/>
                <w:color w:val="0D6812"/>
                <w:kern w:val="0"/>
                <w:szCs w:val="21"/>
              </w:rPr>
              <w:t>截止值，第一步可将不同影响类别的指标结果标准化，将其表示为相对于一个共同的参考，即标准化基础（</w:t>
            </w:r>
            <w:r>
              <w:rPr>
                <w:rFonts w:eastAsia="Arial" w:cs="Arial"/>
                <w:color w:val="0D6812"/>
                <w:kern w:val="0"/>
                <w:szCs w:val="21"/>
              </w:rPr>
              <w:t>"</w:t>
            </w:r>
            <w:r>
              <w:rPr>
                <w:rFonts w:eastAsia="宋体" w:cs="宋体" w:hint="eastAsia"/>
                <w:color w:val="0D6812"/>
                <w:kern w:val="0"/>
                <w:szCs w:val="21"/>
              </w:rPr>
              <w:t>标准化</w:t>
            </w:r>
            <w:r>
              <w:rPr>
                <w:rFonts w:eastAsia="Arial" w:cs="Arial"/>
                <w:color w:val="0D6812"/>
                <w:kern w:val="0"/>
                <w:szCs w:val="21"/>
              </w:rPr>
              <w:t>"</w:t>
            </w:r>
            <w:r>
              <w:rPr>
                <w:rFonts w:eastAsia="宋体" w:cs="宋体" w:hint="eastAsia"/>
                <w:color w:val="0D6812"/>
                <w:kern w:val="0"/>
                <w:szCs w:val="21"/>
              </w:rPr>
              <w:t>）。</w:t>
            </w:r>
            <w:r>
              <w:rPr>
                <w:rFonts w:eastAsia="Arial" w:cs="Arial"/>
                <w:color w:val="0D6812"/>
                <w:kern w:val="0"/>
                <w:szCs w:val="21"/>
              </w:rPr>
              <w:t>[ISO+]</w:t>
            </w:r>
          </w:p>
        </w:tc>
      </w:tr>
      <w:tr w:rsidR="00D16BE9" w14:paraId="234A2FDA" w14:textId="77777777">
        <w:trPr>
          <w:trHeight w:val="337"/>
        </w:trPr>
        <w:tc>
          <w:tcPr>
            <w:tcW w:w="9289" w:type="dxa"/>
            <w:tcBorders>
              <w:top w:val="nil"/>
              <w:bottom w:val="nil"/>
            </w:tcBorders>
          </w:tcPr>
          <w:p w14:paraId="4D3271F2" w14:textId="77777777" w:rsidR="00D16BE9" w:rsidRDefault="00AC4FA2">
            <w:pPr>
              <w:widowControl w:val="0"/>
              <w:autoSpaceDE w:val="0"/>
              <w:autoSpaceDN w:val="0"/>
              <w:spacing w:line="300" w:lineRule="auto"/>
              <w:ind w:firstLine="360"/>
              <w:jc w:val="left"/>
              <w:rPr>
                <w:rFonts w:eastAsia="Arial" w:cs="Arial"/>
                <w:kern w:val="0"/>
                <w:sz w:val="18"/>
              </w:rPr>
            </w:pPr>
            <w:r>
              <w:rPr>
                <w:rFonts w:eastAsia="宋体" w:cs="宋体" w:hint="eastAsia"/>
                <w:color w:val="0D6812"/>
                <w:kern w:val="0"/>
                <w:sz w:val="18"/>
              </w:rPr>
              <w:t>第</w:t>
            </w:r>
            <w:r>
              <w:rPr>
                <w:rFonts w:eastAsia="Arial" w:cs="Arial"/>
                <w:color w:val="0D6812"/>
                <w:kern w:val="0"/>
                <w:sz w:val="18"/>
              </w:rPr>
              <w:t xml:space="preserve"> </w:t>
            </w:r>
            <w:hyperlink w:anchor="_bookmark128" w:history="1">
              <w:r>
                <w:rPr>
                  <w:rFonts w:eastAsia="Arial" w:cs="Arial"/>
                  <w:color w:val="0D6812"/>
                  <w:spacing w:val="-2"/>
                  <w:kern w:val="0"/>
                  <w:sz w:val="18"/>
                </w:rPr>
                <w:t>6.7.7</w:t>
              </w:r>
            </w:hyperlink>
            <w:r>
              <w:rPr>
                <w:rFonts w:eastAsia="Arial" w:cs="Arial"/>
                <w:color w:val="0D6812"/>
                <w:kern w:val="0"/>
                <w:sz w:val="18"/>
              </w:rPr>
              <w:t xml:space="preserve"> </w:t>
            </w:r>
            <w:r>
              <w:rPr>
                <w:rFonts w:eastAsia="宋体" w:cs="宋体" w:hint="eastAsia"/>
                <w:color w:val="0D6812"/>
                <w:kern w:val="0"/>
                <w:sz w:val="18"/>
              </w:rPr>
              <w:t>章中已决定是否将正常化纳入截止值</w:t>
            </w:r>
            <w:r w:rsidR="00000000">
              <w:fldChar w:fldCharType="begin"/>
            </w:r>
            <w:r w:rsidR="00000000">
              <w:instrText>HYPERLINK \l "_bookmark128"</w:instrText>
            </w:r>
            <w:r w:rsidR="00000000">
              <w:fldChar w:fldCharType="separate"/>
            </w:r>
            <w:r>
              <w:rPr>
                <w:rFonts w:eastAsia="宋体" w:cs="宋体" w:hint="eastAsia"/>
                <w:color w:val="0D6812"/>
                <w:spacing w:val="-2"/>
                <w:kern w:val="0"/>
                <w:sz w:val="18"/>
              </w:rPr>
              <w:t>。</w:t>
            </w:r>
            <w:r w:rsidR="00000000">
              <w:rPr>
                <w:rFonts w:eastAsia="宋体" w:cs="宋体"/>
                <w:color w:val="0D6812"/>
                <w:spacing w:val="-2"/>
                <w:kern w:val="0"/>
                <w:sz w:val="18"/>
              </w:rPr>
              <w:fldChar w:fldCharType="end"/>
            </w:r>
          </w:p>
        </w:tc>
      </w:tr>
      <w:tr w:rsidR="00D16BE9" w14:paraId="4253BBF9" w14:textId="77777777">
        <w:trPr>
          <w:trHeight w:val="378"/>
        </w:trPr>
        <w:tc>
          <w:tcPr>
            <w:tcW w:w="9289" w:type="dxa"/>
            <w:tcBorders>
              <w:top w:val="nil"/>
              <w:bottom w:val="nil"/>
            </w:tcBorders>
          </w:tcPr>
          <w:p w14:paraId="701A76FD" w14:textId="77777777" w:rsidR="00D16BE9" w:rsidRDefault="00AC4FA2">
            <w:pPr>
              <w:widowControl w:val="0"/>
              <w:autoSpaceDE w:val="0"/>
              <w:autoSpaceDN w:val="0"/>
              <w:spacing w:line="300" w:lineRule="auto"/>
              <w:ind w:firstLine="360"/>
              <w:jc w:val="left"/>
              <w:rPr>
                <w:rFonts w:eastAsia="Arial" w:cs="Arial"/>
                <w:kern w:val="0"/>
                <w:sz w:val="18"/>
              </w:rPr>
            </w:pPr>
            <w:r>
              <w:rPr>
                <w:rFonts w:eastAsia="宋体" w:cs="宋体" w:hint="eastAsia"/>
                <w:color w:val="0D6812"/>
                <w:kern w:val="0"/>
                <w:sz w:val="18"/>
              </w:rPr>
              <w:t>具体的规范化基础已在范围第</w:t>
            </w:r>
            <w:r>
              <w:rPr>
                <w:rFonts w:eastAsia="Arial" w:cs="Arial"/>
                <w:color w:val="0D6812"/>
                <w:kern w:val="0"/>
                <w:sz w:val="18"/>
              </w:rPr>
              <w:t xml:space="preserve"> </w:t>
            </w:r>
            <w:hyperlink w:anchor="_bookmark126" w:history="1">
              <w:r>
                <w:rPr>
                  <w:rFonts w:eastAsia="Arial" w:cs="Arial"/>
                  <w:color w:val="0D6812"/>
                  <w:spacing w:val="-2"/>
                  <w:kern w:val="0"/>
                  <w:sz w:val="18"/>
                </w:rPr>
                <w:t>6.7.6</w:t>
              </w:r>
            </w:hyperlink>
            <w:r>
              <w:rPr>
                <w:rFonts w:eastAsia="Arial" w:cs="Arial"/>
                <w:color w:val="0D6812"/>
                <w:kern w:val="0"/>
                <w:sz w:val="18"/>
              </w:rPr>
              <w:t xml:space="preserve"> </w:t>
            </w:r>
            <w:r>
              <w:rPr>
                <w:rFonts w:eastAsia="宋体" w:cs="宋体" w:hint="eastAsia"/>
                <w:color w:val="0D6812"/>
                <w:kern w:val="0"/>
                <w:sz w:val="18"/>
              </w:rPr>
              <w:t>章中确定</w:t>
            </w:r>
            <w:r w:rsidR="00000000">
              <w:fldChar w:fldCharType="begin"/>
            </w:r>
            <w:r w:rsidR="00000000">
              <w:instrText>HYPERLINK \l "_bookmark126"</w:instrText>
            </w:r>
            <w:r w:rsidR="00000000">
              <w:fldChar w:fldCharType="separate"/>
            </w:r>
            <w:r>
              <w:rPr>
                <w:rFonts w:eastAsia="宋体" w:cs="宋体" w:hint="eastAsia"/>
                <w:color w:val="0D6812"/>
                <w:spacing w:val="-2"/>
                <w:kern w:val="0"/>
                <w:sz w:val="18"/>
              </w:rPr>
              <w:t>。</w:t>
            </w:r>
            <w:r w:rsidR="00000000">
              <w:rPr>
                <w:rFonts w:eastAsia="宋体" w:cs="宋体"/>
                <w:color w:val="0D6812"/>
                <w:spacing w:val="-2"/>
                <w:kern w:val="0"/>
                <w:sz w:val="18"/>
              </w:rPr>
              <w:fldChar w:fldCharType="end"/>
            </w:r>
          </w:p>
        </w:tc>
      </w:tr>
      <w:tr w:rsidR="00D16BE9" w14:paraId="5A70F23A" w14:textId="77777777">
        <w:trPr>
          <w:trHeight w:val="1260"/>
        </w:trPr>
        <w:tc>
          <w:tcPr>
            <w:tcW w:w="9289" w:type="dxa"/>
            <w:tcBorders>
              <w:top w:val="nil"/>
              <w:bottom w:val="nil"/>
            </w:tcBorders>
          </w:tcPr>
          <w:p w14:paraId="215F273C" w14:textId="77777777" w:rsidR="00D16BE9" w:rsidRDefault="00AC4FA2">
            <w:pPr>
              <w:widowControl w:val="0"/>
              <w:autoSpaceDE w:val="0"/>
              <w:autoSpaceDN w:val="0"/>
              <w:spacing w:line="300" w:lineRule="auto"/>
              <w:ind w:firstLine="420"/>
              <w:rPr>
                <w:rFonts w:eastAsia="Arial" w:cs="Arial"/>
                <w:kern w:val="0"/>
                <w:sz w:val="22"/>
              </w:rPr>
            </w:pPr>
            <w:r>
              <w:rPr>
                <w:rFonts w:eastAsia="Arial" w:cs="Arial"/>
                <w:color w:val="0D6812"/>
                <w:kern w:val="0"/>
                <w:szCs w:val="21"/>
              </w:rPr>
              <w:t xml:space="preserve">II) SHALL - </w:t>
            </w:r>
            <w:r>
              <w:rPr>
                <w:rFonts w:eastAsia="宋体" w:cs="宋体" w:hint="eastAsia"/>
                <w:b/>
                <w:color w:val="0D6812"/>
                <w:kern w:val="0"/>
                <w:szCs w:val="21"/>
              </w:rPr>
              <w:t>计算每个影响类别的归一化</w:t>
            </w:r>
            <w:r>
              <w:rPr>
                <w:rFonts w:eastAsia="Arial" w:cs="Arial"/>
                <w:b/>
                <w:color w:val="0D6812"/>
                <w:kern w:val="0"/>
                <w:szCs w:val="21"/>
              </w:rPr>
              <w:t xml:space="preserve"> LCIA </w:t>
            </w:r>
            <w:r>
              <w:rPr>
                <w:rFonts w:eastAsia="宋体" w:cs="宋体" w:hint="eastAsia"/>
                <w:b/>
                <w:color w:val="0D6812"/>
                <w:kern w:val="0"/>
                <w:szCs w:val="21"/>
              </w:rPr>
              <w:t>结果：</w:t>
            </w:r>
            <w:r>
              <w:rPr>
                <w:rFonts w:eastAsia="宋体" w:cs="宋体" w:hint="eastAsia"/>
                <w:color w:val="0D6812"/>
                <w:kern w:val="0"/>
                <w:szCs w:val="21"/>
              </w:rPr>
              <w:t>如果采用归一化方法，</w:t>
            </w:r>
            <w:r>
              <w:rPr>
                <w:rFonts w:eastAsia="Arial" w:cs="Arial"/>
                <w:color w:val="0D6812"/>
                <w:kern w:val="0"/>
                <w:szCs w:val="21"/>
              </w:rPr>
              <w:t>"</w:t>
            </w:r>
            <w:r>
              <w:rPr>
                <w:rFonts w:eastAsia="宋体" w:cs="宋体" w:hint="eastAsia"/>
                <w:color w:val="0D6812"/>
                <w:kern w:val="0"/>
                <w:szCs w:val="21"/>
              </w:rPr>
              <w:t>归一化</w:t>
            </w:r>
            <w:r>
              <w:rPr>
                <w:rFonts w:eastAsia="Arial" w:cs="Arial"/>
                <w:color w:val="0D6812"/>
                <w:kern w:val="0"/>
                <w:szCs w:val="21"/>
              </w:rPr>
              <w:t xml:space="preserve"> LCIA </w:t>
            </w:r>
            <w:r>
              <w:rPr>
                <w:rFonts w:eastAsia="宋体" w:cs="宋体" w:hint="eastAsia"/>
                <w:color w:val="0D6812"/>
                <w:kern w:val="0"/>
                <w:szCs w:val="21"/>
              </w:rPr>
              <w:t>结果</w:t>
            </w:r>
            <w:r>
              <w:rPr>
                <w:rFonts w:eastAsia="Arial" w:cs="Arial"/>
                <w:color w:val="0D6812"/>
                <w:kern w:val="0"/>
                <w:szCs w:val="21"/>
              </w:rPr>
              <w:t xml:space="preserve"> "</w:t>
            </w:r>
            <w:r>
              <w:rPr>
                <w:rFonts w:eastAsia="宋体" w:cs="宋体" w:hint="eastAsia"/>
                <w:color w:val="0D6812"/>
                <w:kern w:val="0"/>
                <w:szCs w:val="21"/>
              </w:rPr>
              <w:t>应通过将</w:t>
            </w:r>
            <w:r>
              <w:rPr>
                <w:rFonts w:eastAsia="Arial" w:cs="Arial"/>
                <w:color w:val="0D6812"/>
                <w:kern w:val="0"/>
                <w:szCs w:val="21"/>
              </w:rPr>
              <w:t xml:space="preserve"> LCIA </w:t>
            </w:r>
            <w:r>
              <w:rPr>
                <w:rFonts w:eastAsia="宋体" w:cs="宋体" w:hint="eastAsia"/>
                <w:color w:val="0D6812"/>
                <w:kern w:val="0"/>
                <w:szCs w:val="21"/>
              </w:rPr>
              <w:t>结果除以归一化基础来计算。这应针对每个影响类别（对于中点水平方法）或保护区域（对于端点水平方法）分别进行。</w:t>
            </w:r>
          </w:p>
        </w:tc>
      </w:tr>
      <w:tr w:rsidR="00D16BE9" w14:paraId="17E25FCD" w14:textId="77777777">
        <w:trPr>
          <w:trHeight w:val="813"/>
        </w:trPr>
        <w:tc>
          <w:tcPr>
            <w:tcW w:w="9289" w:type="dxa"/>
            <w:tcBorders>
              <w:top w:val="nil"/>
            </w:tcBorders>
          </w:tcPr>
          <w:p w14:paraId="3A097536" w14:textId="77777777" w:rsidR="00D16BE9" w:rsidRDefault="00AC4FA2">
            <w:pPr>
              <w:widowControl w:val="0"/>
              <w:autoSpaceDE w:val="0"/>
              <w:autoSpaceDN w:val="0"/>
              <w:spacing w:line="300" w:lineRule="auto"/>
              <w:ind w:firstLine="360"/>
              <w:rPr>
                <w:rFonts w:eastAsia="Arial" w:cs="Arial"/>
                <w:kern w:val="0"/>
                <w:sz w:val="18"/>
              </w:rPr>
            </w:pPr>
            <w:r>
              <w:rPr>
                <w:rFonts w:eastAsia="宋体" w:cs="宋体" w:hint="eastAsia"/>
                <w:color w:val="0D6812"/>
                <w:kern w:val="0"/>
                <w:sz w:val="18"/>
              </w:rPr>
              <w:t>请注意，不应直接将不同影响类别的归一化结果相加，因为这意味着对所有影响类别进行平均加权。除非这种平均加权是有意为之，并在通报结果时明确指出是加权。</w:t>
            </w:r>
          </w:p>
        </w:tc>
      </w:tr>
    </w:tbl>
    <w:p w14:paraId="62820460" w14:textId="77777777" w:rsidR="00D16BE9" w:rsidRDefault="00AC4FA2">
      <w:pPr>
        <w:widowControl w:val="0"/>
        <w:autoSpaceDE w:val="0"/>
        <w:autoSpaceDN w:val="0"/>
        <w:spacing w:line="300" w:lineRule="auto"/>
        <w:ind w:firstLine="562"/>
        <w:jc w:val="left"/>
        <w:outlineLvl w:val="1"/>
        <w:rPr>
          <w:rFonts w:eastAsia="宋体" w:cs="Arial"/>
          <w:b/>
          <w:bCs/>
          <w:kern w:val="0"/>
          <w:sz w:val="28"/>
          <w:szCs w:val="28"/>
        </w:rPr>
      </w:pPr>
      <w:r>
        <w:rPr>
          <w:rFonts w:eastAsia="宋体" w:cs="Arial"/>
          <w:b/>
          <w:bCs/>
          <w:noProof/>
          <w:kern w:val="0"/>
          <w:sz w:val="28"/>
          <w:szCs w:val="28"/>
          <w:lang w:eastAsia="en-US"/>
        </w:rPr>
        <mc:AlternateContent>
          <mc:Choice Requires="wpg">
            <w:drawing>
              <wp:anchor distT="0" distB="0" distL="114300" distR="114300" simplePos="0" relativeHeight="251695616" behindDoc="0" locked="0" layoutInCell="1" allowOverlap="1" wp14:anchorId="5DC0A40D" wp14:editId="42625CBE">
                <wp:simplePos x="0" y="0"/>
                <wp:positionH relativeFrom="page">
                  <wp:posOffset>6720840</wp:posOffset>
                </wp:positionH>
                <wp:positionV relativeFrom="paragraph">
                  <wp:posOffset>-2154555</wp:posOffset>
                </wp:positionV>
                <wp:extent cx="19050" cy="1035685"/>
                <wp:effectExtent l="0" t="635" r="6350" b="5080"/>
                <wp:wrapNone/>
                <wp:docPr id="213205833" name="docshapegroup1160"/>
                <wp:cNvGraphicFramePr/>
                <a:graphic xmlns:a="http://schemas.openxmlformats.org/drawingml/2006/main">
                  <a:graphicData uri="http://schemas.microsoft.com/office/word/2010/wordprocessingGroup">
                    <wpg:wgp>
                      <wpg:cNvGrpSpPr/>
                      <wpg:grpSpPr>
                        <a:xfrm>
                          <a:off x="0" y="0"/>
                          <a:ext cx="19050" cy="1035685"/>
                          <a:chOff x="10584" y="-3393"/>
                          <a:chExt cx="30" cy="1631"/>
                        </a:xfrm>
                      </wpg:grpSpPr>
                      <wps:wsp>
                        <wps:cNvPr id="1491891981" name="docshape1161"/>
                        <wps:cNvSpPr>
                          <a:spLocks noChangeArrowheads="1"/>
                        </wps:cNvSpPr>
                        <wps:spPr bwMode="auto">
                          <a:xfrm>
                            <a:off x="10584" y="-3394"/>
                            <a:ext cx="30" cy="339"/>
                          </a:xfrm>
                          <a:prstGeom prst="rect">
                            <a:avLst/>
                          </a:prstGeom>
                          <a:solidFill>
                            <a:srgbClr val="FF0000"/>
                          </a:solidFill>
                          <a:ln>
                            <a:noFill/>
                          </a:ln>
                        </wps:spPr>
                        <wps:bodyPr rot="0" vert="horz" wrap="square" lIns="91440" tIns="45720" rIns="91440" bIns="45720" anchor="t" anchorCtr="0" upright="1">
                          <a:noAutofit/>
                        </wps:bodyPr>
                      </wps:wsp>
                      <pic:pic xmlns:pic="http://schemas.openxmlformats.org/drawingml/2006/picture">
                        <pic:nvPicPr>
                          <pic:cNvPr id="2059487324" name="docshape116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a:xfrm>
                            <a:off x="10584" y="-3055"/>
                            <a:ext cx="30" cy="1293"/>
                          </a:xfrm>
                          <a:prstGeom prst="rect">
                            <a:avLst/>
                          </a:prstGeom>
                          <a:noFill/>
                        </pic:spPr>
                      </pic:pic>
                    </wpg:wgp>
                  </a:graphicData>
                </a:graphic>
              </wp:anchor>
            </w:drawing>
          </mc:Choice>
          <mc:Fallback xmlns:wpsCustomData="http://www.wps.cn/officeDocument/2013/wpsCustomData">
            <w:pict>
              <v:group id="docshapegroup1160" o:spid="_x0000_s1026" o:spt="203" style="position:absolute;left:0pt;margin-left:529.2pt;margin-top:-169.65pt;height:81.55pt;width:1.5pt;mso-position-horizontal-relative:page;z-index:251774976;mso-width-relative:page;mso-height-relative:page;" coordorigin="10584,-3393" coordsize="30,1631" o:gfxdata="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">
                <o:lock v:ext="edit" aspectratio="f"/>
                <v:rect id="docshape1161" o:spid="_x0000_s1026" o:spt="1" style="position:absolute;left:10584;top:-3394;height:339;width:30;" fillcolor="#FF0000" filled="t" stroked="f" coordsize="21600,21600" o:gfxdata="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AO&#10;tauAwwAAAOMAAAAPAAAAAAAAAAEAIAAAACIAAABkcnMvZG93bnJldi54bWxQSwECFAAUAAAACACH&#10;TuJAMy8FnjsAAAA5AAAAEAAAAAAAAAABACAAAAASAQAAZHJzL3NoYXBleG1sLnhtbFBLBQYAAAAA&#10;BgAGAFsBAAC8AwAAAAA=&#10;">
                  <v:fill on="t" focussize="0,0"/>
                  <v:stroke on="f"/>
                  <v:imagedata o:title=""/>
                  <o:lock v:ext="edit" aspectratio="f"/>
                </v:rect>
                <v:shape id="docshape1162" o:spid="_x0000_s1026" o:spt="75" type="#_x0000_t75" style="position:absolute;left:10584;top:-3055;height:1293;width:30;" filled="f" o:preferrelative="t" stroked="f" coordsize="21600,21600" o:gfxdata="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8sRwVMQAAADjAAAADwAAAAAAAAABACAAAAAiAAAAZHJzL2Rvd25yZXYueG1sUEsBAhQAFAAAAAgA&#10;h07iQDMvBZ47AAAAOQAAABAAAAAAAAAAAQAgAAAAEwEAAGRycy9zaGFwZXhtbC54bWxQSwUGAAAA&#10;AAYABgBbAQAAvQMAAAAA&#10;">
                  <v:fill on="f" focussize="0,0"/>
                  <v:stroke on="f"/>
                  <v:imagedata r:id="rId106" o:title=""/>
                  <o:lock v:ext="edit" aspectratio="t"/>
                </v:shape>
              </v:group>
            </w:pict>
          </mc:Fallback>
        </mc:AlternateContent>
      </w:r>
      <w:r>
        <w:rPr>
          <w:rFonts w:eastAsia="宋体" w:cs="宋体" w:hint="eastAsia"/>
          <w:b/>
          <w:bCs/>
          <w:spacing w:val="-2"/>
          <w:kern w:val="0"/>
          <w:sz w:val="28"/>
          <w:szCs w:val="28"/>
        </w:rPr>
        <w:t xml:space="preserve">8.4 </w:t>
      </w:r>
      <w:r>
        <w:rPr>
          <w:rFonts w:eastAsia="宋体" w:cs="宋体" w:hint="eastAsia"/>
          <w:b/>
          <w:bCs/>
          <w:spacing w:val="-2"/>
          <w:kern w:val="0"/>
          <w:sz w:val="28"/>
          <w:szCs w:val="28"/>
        </w:rPr>
        <w:t>加权</w:t>
      </w:r>
    </w:p>
    <w:p w14:paraId="30EECCF7" w14:textId="77777777" w:rsidR="00D16BE9" w:rsidRDefault="00AC4FA2">
      <w:pPr>
        <w:widowControl w:val="0"/>
        <w:autoSpaceDE w:val="0"/>
        <w:autoSpaceDN w:val="0"/>
        <w:spacing w:line="300" w:lineRule="auto"/>
        <w:ind w:firstLine="360"/>
        <w:jc w:val="left"/>
        <w:rPr>
          <w:rFonts w:cs="Arial"/>
          <w:kern w:val="0"/>
          <w:sz w:val="18"/>
          <w:szCs w:val="24"/>
        </w:rPr>
      </w:pPr>
      <w:r>
        <w:rPr>
          <w:rFonts w:eastAsia="Arial" w:cs="Arial"/>
          <w:color w:val="0000FF"/>
          <w:kern w:val="0"/>
          <w:sz w:val="18"/>
          <w:szCs w:val="24"/>
        </w:rPr>
        <w:t>(</w:t>
      </w:r>
      <w:r>
        <w:rPr>
          <w:rFonts w:eastAsia="宋体" w:cs="宋体" w:hint="eastAsia"/>
          <w:color w:val="0000FF"/>
          <w:kern w:val="0"/>
          <w:sz w:val="18"/>
          <w:szCs w:val="24"/>
        </w:rPr>
        <w:t>参考</w:t>
      </w:r>
      <w:r>
        <w:rPr>
          <w:rFonts w:eastAsia="Arial" w:cs="Arial"/>
          <w:color w:val="0000FF"/>
          <w:kern w:val="0"/>
          <w:sz w:val="18"/>
          <w:szCs w:val="24"/>
        </w:rPr>
        <w:t xml:space="preserve"> ISO 14044:2006 </w:t>
      </w:r>
      <w:r>
        <w:rPr>
          <w:rFonts w:eastAsia="宋体" w:cs="宋体" w:hint="eastAsia"/>
          <w:color w:val="0000FF"/>
          <w:kern w:val="0"/>
          <w:sz w:val="18"/>
          <w:szCs w:val="24"/>
        </w:rPr>
        <w:t>第</w:t>
      </w:r>
      <w:r>
        <w:rPr>
          <w:rFonts w:eastAsia="Arial" w:cs="Arial"/>
          <w:color w:val="0000FF"/>
          <w:kern w:val="0"/>
          <w:sz w:val="18"/>
          <w:szCs w:val="24"/>
        </w:rPr>
        <w:t xml:space="preserve"> </w:t>
      </w:r>
      <w:r>
        <w:rPr>
          <w:rFonts w:eastAsia="Arial" w:cs="Arial"/>
          <w:color w:val="0000FF"/>
          <w:spacing w:val="-2"/>
          <w:kern w:val="0"/>
          <w:sz w:val="18"/>
          <w:szCs w:val="24"/>
        </w:rPr>
        <w:t xml:space="preserve">4.4.3.4 </w:t>
      </w:r>
      <w:r>
        <w:rPr>
          <w:rFonts w:eastAsia="宋体" w:cs="宋体" w:hint="eastAsia"/>
          <w:color w:val="0000FF"/>
          <w:kern w:val="0"/>
          <w:sz w:val="18"/>
          <w:szCs w:val="24"/>
        </w:rPr>
        <w:t>章）</w:t>
      </w:r>
    </w:p>
    <w:p w14:paraId="5439DD65" w14:textId="77777777" w:rsidR="00D16BE9" w:rsidRDefault="00AC4FA2">
      <w:pPr>
        <w:widowControl w:val="0"/>
        <w:autoSpaceDE w:val="0"/>
        <w:autoSpaceDN w:val="0"/>
        <w:spacing w:line="300" w:lineRule="auto"/>
        <w:ind w:firstLine="414"/>
        <w:rPr>
          <w:rFonts w:eastAsia="Arial" w:cs="Arial"/>
          <w:b/>
          <w:bCs/>
          <w:kern w:val="0"/>
          <w:szCs w:val="21"/>
        </w:rPr>
      </w:pPr>
      <w:r>
        <w:rPr>
          <w:rFonts w:eastAsia="宋体" w:cs="宋体" w:hint="eastAsia"/>
          <w:b/>
          <w:bCs/>
          <w:spacing w:val="-2"/>
          <w:kern w:val="0"/>
          <w:szCs w:val="21"/>
        </w:rPr>
        <w:t>导言</w:t>
      </w:r>
    </w:p>
    <w:p w14:paraId="4AEF5856" w14:textId="77777777" w:rsidR="00D16BE9" w:rsidRDefault="00AC4FA2">
      <w:pPr>
        <w:pStyle w:val="a8"/>
        <w:spacing w:line="300" w:lineRule="auto"/>
        <w:ind w:firstLineChars="200" w:firstLine="420"/>
        <w:jc w:val="both"/>
        <w:rPr>
          <w:rFonts w:eastAsiaTheme="minorEastAsia"/>
          <w:szCs w:val="21"/>
          <w:lang w:eastAsia="zh-CN"/>
        </w:rPr>
      </w:pPr>
      <w:r>
        <w:rPr>
          <w:rFonts w:cs="宋体" w:hint="eastAsia"/>
          <w:szCs w:val="21"/>
          <w:lang w:eastAsia="zh-CN"/>
        </w:rPr>
        <w:t>加</w:t>
      </w:r>
      <w:r>
        <w:rPr>
          <w:szCs w:val="21"/>
          <w:lang w:eastAsia="zh-CN"/>
        </w:rPr>
        <w:t>权是</w:t>
      </w:r>
      <w:r>
        <w:rPr>
          <w:szCs w:val="21"/>
          <w:lang w:eastAsia="zh-CN"/>
        </w:rPr>
        <w:t xml:space="preserve"> ISO </w:t>
      </w:r>
      <w:r>
        <w:rPr>
          <w:szCs w:val="21"/>
          <w:lang w:eastAsia="zh-CN"/>
        </w:rPr>
        <w:t>规定的一个可选步骤。加权包括为所有影响类别分配不同的量化权重，以表达其相对重要性。如果需要</w:t>
      </w:r>
    </w:p>
    <w:p w14:paraId="5B1CC39E" w14:textId="77777777" w:rsidR="00D16BE9" w:rsidRDefault="00AC4FA2">
      <w:pPr>
        <w:pStyle w:val="a8"/>
        <w:spacing w:line="300" w:lineRule="auto"/>
        <w:ind w:firstLineChars="200" w:firstLine="420"/>
        <w:jc w:val="both"/>
        <w:rPr>
          <w:szCs w:val="21"/>
          <w:lang w:eastAsia="zh-CN"/>
        </w:rPr>
      </w:pPr>
      <w:r>
        <w:rPr>
          <w:szCs w:val="21"/>
          <w:lang w:eastAsia="zh-CN"/>
        </w:rPr>
        <w:br w:type="page"/>
      </w:r>
    </w:p>
    <w:p w14:paraId="79895F35" w14:textId="77777777" w:rsidR="00D16BE9" w:rsidRDefault="00AC4FA2">
      <w:pPr>
        <w:pStyle w:val="a8"/>
        <w:spacing w:line="300" w:lineRule="auto"/>
        <w:ind w:firstLineChars="200" w:firstLine="420"/>
        <w:jc w:val="both"/>
        <w:rPr>
          <w:szCs w:val="21"/>
          <w:lang w:eastAsia="zh-CN"/>
        </w:rPr>
      </w:pPr>
      <w:r>
        <w:rPr>
          <w:rFonts w:hint="eastAsia"/>
          <w:szCs w:val="21"/>
          <w:lang w:eastAsia="zh-CN"/>
        </w:rPr>
        <w:lastRenderedPageBreak/>
        <w:t>解释，而且</w:t>
      </w:r>
      <w:r>
        <w:rPr>
          <w:szCs w:val="21"/>
          <w:lang w:eastAsia="zh-CN"/>
        </w:rPr>
        <w:t>如果符合</w:t>
      </w:r>
      <w:r>
        <w:rPr>
          <w:szCs w:val="21"/>
          <w:lang w:eastAsia="zh-CN"/>
        </w:rPr>
        <w:t xml:space="preserve"> LCI/LCA </w:t>
      </w:r>
      <w:r>
        <w:rPr>
          <w:szCs w:val="21"/>
          <w:lang w:eastAsia="zh-CN"/>
        </w:rPr>
        <w:t>研究的目标，可以对标准化指标结果进行加权。</w:t>
      </w:r>
    </w:p>
    <w:p w14:paraId="26167A27" w14:textId="77777777" w:rsidR="00D16BE9" w:rsidRDefault="00AC4FA2">
      <w:pPr>
        <w:widowControl w:val="0"/>
        <w:autoSpaceDE w:val="0"/>
        <w:autoSpaceDN w:val="0"/>
        <w:spacing w:line="300" w:lineRule="auto"/>
        <w:ind w:firstLine="420"/>
        <w:rPr>
          <w:rFonts w:eastAsia="Arial" w:cs="Arial"/>
          <w:kern w:val="0"/>
          <w:szCs w:val="21"/>
        </w:rPr>
      </w:pPr>
      <w:r>
        <w:rPr>
          <w:rFonts w:eastAsia="宋体" w:cs="宋体" w:hint="eastAsia"/>
          <w:kern w:val="0"/>
          <w:szCs w:val="21"/>
        </w:rPr>
        <w:t>此外，为了执行截止标准，还使用了加权和归一化</w:t>
      </w:r>
      <w:r>
        <w:rPr>
          <w:rFonts w:eastAsia="Arial" w:cs="Arial"/>
          <w:kern w:val="0"/>
          <w:szCs w:val="21"/>
        </w:rPr>
        <w:t xml:space="preserve"> LCIA </w:t>
      </w:r>
      <w:r>
        <w:rPr>
          <w:rFonts w:eastAsia="宋体" w:cs="宋体" w:hint="eastAsia"/>
          <w:kern w:val="0"/>
          <w:szCs w:val="21"/>
        </w:rPr>
        <w:t>结果。因此，为此目的，加权是《国际减少灾害公约》对</w:t>
      </w:r>
      <w:r>
        <w:rPr>
          <w:rFonts w:eastAsia="Arial" w:cs="Arial"/>
          <w:kern w:val="0"/>
          <w:szCs w:val="21"/>
        </w:rPr>
        <w:t xml:space="preserve"> LCI/LCA </w:t>
      </w:r>
      <w:r>
        <w:rPr>
          <w:rFonts w:eastAsia="宋体" w:cs="宋体" w:hint="eastAsia"/>
          <w:kern w:val="0"/>
          <w:szCs w:val="21"/>
        </w:rPr>
        <w:t>研究的各种成果所要求的一个步骤。</w:t>
      </w:r>
    </w:p>
    <w:p w14:paraId="4758F46C" w14:textId="77777777" w:rsidR="00D16BE9" w:rsidRDefault="00AC4FA2">
      <w:pPr>
        <w:widowControl w:val="0"/>
        <w:autoSpaceDE w:val="0"/>
        <w:autoSpaceDN w:val="0"/>
        <w:spacing w:line="300" w:lineRule="auto"/>
        <w:ind w:firstLine="420"/>
        <w:rPr>
          <w:rFonts w:eastAsia="Arial" w:cs="Arial"/>
          <w:kern w:val="0"/>
          <w:szCs w:val="21"/>
        </w:rPr>
      </w:pPr>
      <w:r>
        <w:rPr>
          <w:rFonts w:eastAsia="宋体" w:cs="宋体" w:hint="eastAsia"/>
          <w:kern w:val="0"/>
          <w:szCs w:val="21"/>
        </w:rPr>
        <w:t>关于纳入权重和所用权重的决定已在第一个范围定义中做出并</w:t>
      </w:r>
      <w:r>
        <w:rPr>
          <w:rFonts w:eastAsia="宋体" w:cs="宋体" w:hint="eastAsia"/>
          <w:spacing w:val="40"/>
          <w:kern w:val="0"/>
          <w:szCs w:val="21"/>
        </w:rPr>
        <w:t>记录在案</w:t>
      </w:r>
      <w:r>
        <w:rPr>
          <w:rFonts w:eastAsia="宋体" w:cs="宋体" w:hint="eastAsia"/>
          <w:kern w:val="0"/>
          <w:szCs w:val="21"/>
        </w:rPr>
        <w:t>；该决定具有约束力，在研究期间不得更改（见第</w:t>
      </w:r>
      <w:r>
        <w:rPr>
          <w:rFonts w:eastAsia="Arial" w:cs="Arial"/>
          <w:kern w:val="0"/>
          <w:szCs w:val="21"/>
        </w:rPr>
        <w:t xml:space="preserve"> </w:t>
      </w:r>
      <w:hyperlink w:anchor="_bookmark128" w:history="1">
        <w:r>
          <w:rPr>
            <w:rFonts w:eastAsia="Arial" w:cs="Arial"/>
            <w:kern w:val="0"/>
            <w:szCs w:val="21"/>
          </w:rPr>
          <w:t>6.7.7</w:t>
        </w:r>
      </w:hyperlink>
      <w:r>
        <w:rPr>
          <w:rFonts w:eastAsia="Arial" w:cs="Arial"/>
          <w:kern w:val="0"/>
          <w:szCs w:val="21"/>
        </w:rPr>
        <w:t xml:space="preserve"> </w:t>
      </w:r>
      <w:r>
        <w:rPr>
          <w:rFonts w:eastAsia="宋体" w:cs="宋体" w:hint="eastAsia"/>
          <w:kern w:val="0"/>
          <w:szCs w:val="21"/>
        </w:rPr>
        <w:t>章）。</w:t>
      </w:r>
    </w:p>
    <w:p w14:paraId="3AA5AD4D" w14:textId="77777777" w:rsidR="00D16BE9" w:rsidRDefault="00AC4FA2">
      <w:pPr>
        <w:widowControl w:val="0"/>
        <w:autoSpaceDE w:val="0"/>
        <w:autoSpaceDN w:val="0"/>
        <w:spacing w:line="300" w:lineRule="auto"/>
        <w:ind w:firstLine="422"/>
        <w:rPr>
          <w:rFonts w:eastAsia="Arial" w:cs="Arial"/>
          <w:b/>
          <w:bCs/>
          <w:kern w:val="0"/>
          <w:szCs w:val="21"/>
        </w:rPr>
      </w:pPr>
      <w:r>
        <w:rPr>
          <w:rFonts w:eastAsia="宋体" w:cs="宋体" w:hint="eastAsia"/>
          <w:b/>
          <w:bCs/>
          <w:kern w:val="0"/>
          <w:szCs w:val="21"/>
        </w:rPr>
        <w:t>计算加权和标准化</w:t>
      </w:r>
      <w:r>
        <w:rPr>
          <w:rFonts w:eastAsia="Arial" w:cs="Arial"/>
          <w:b/>
          <w:bCs/>
          <w:kern w:val="0"/>
          <w:szCs w:val="21"/>
        </w:rPr>
        <w:t xml:space="preserve"> LCIA </w:t>
      </w:r>
      <w:r>
        <w:rPr>
          <w:rFonts w:eastAsia="宋体" w:cs="宋体" w:hint="eastAsia"/>
          <w:b/>
          <w:bCs/>
          <w:spacing w:val="-2"/>
          <w:kern w:val="0"/>
          <w:szCs w:val="21"/>
        </w:rPr>
        <w:t>结果</w:t>
      </w:r>
    </w:p>
    <w:p w14:paraId="00F62331" w14:textId="77777777" w:rsidR="00D16BE9" w:rsidRDefault="00AC4FA2">
      <w:pPr>
        <w:widowControl w:val="0"/>
        <w:autoSpaceDE w:val="0"/>
        <w:autoSpaceDN w:val="0"/>
        <w:spacing w:line="300" w:lineRule="auto"/>
        <w:ind w:firstLine="420"/>
        <w:rPr>
          <w:rFonts w:eastAsia="Arial" w:cs="Arial"/>
          <w:kern w:val="0"/>
          <w:szCs w:val="21"/>
        </w:rPr>
      </w:pPr>
      <w:r>
        <w:rPr>
          <w:rFonts w:eastAsia="宋体" w:cs="宋体" w:hint="eastAsia"/>
          <w:kern w:val="0"/>
          <w:szCs w:val="21"/>
        </w:rPr>
        <w:t>在加权时，不同影响类别的</w:t>
      </w:r>
      <w:r>
        <w:rPr>
          <w:rFonts w:eastAsia="Arial" w:cs="Arial"/>
          <w:kern w:val="0"/>
          <w:szCs w:val="21"/>
        </w:rPr>
        <w:t xml:space="preserve"> LCIA </w:t>
      </w:r>
      <w:r>
        <w:rPr>
          <w:rFonts w:eastAsia="宋体" w:cs="宋体" w:hint="eastAsia"/>
          <w:kern w:val="0"/>
          <w:szCs w:val="21"/>
        </w:rPr>
        <w:t>结果（通常为</w:t>
      </w:r>
      <w:r>
        <w:rPr>
          <w:rFonts w:eastAsia="Arial" w:cs="Arial"/>
          <w:b/>
          <w:color w:val="000080"/>
          <w:kern w:val="0"/>
          <w:szCs w:val="21"/>
          <w:vertAlign w:val="superscript"/>
        </w:rPr>
        <w:t>194</w:t>
      </w:r>
      <w:r>
        <w:rPr>
          <w:rFonts w:eastAsia="Arial" w:cs="Arial"/>
          <w:b/>
          <w:color w:val="000080"/>
          <w:kern w:val="0"/>
          <w:szCs w:val="21"/>
        </w:rPr>
        <w:t xml:space="preserve"> </w:t>
      </w:r>
      <w:r>
        <w:rPr>
          <w:rFonts w:eastAsia="宋体" w:cs="宋体" w:hint="eastAsia"/>
          <w:b/>
          <w:color w:val="000080"/>
          <w:kern w:val="0"/>
          <w:szCs w:val="21"/>
        </w:rPr>
        <w:t>，</w:t>
      </w:r>
      <w:r>
        <w:rPr>
          <w:rFonts w:eastAsia="宋体" w:cs="宋体" w:hint="eastAsia"/>
          <w:kern w:val="0"/>
          <w:szCs w:val="21"/>
        </w:rPr>
        <w:t>初始标准化）分别乘以一个相对加权系数。</w:t>
      </w:r>
    </w:p>
    <w:p w14:paraId="7DB0B576" w14:textId="77777777" w:rsidR="00D16BE9" w:rsidRDefault="00AC4FA2">
      <w:pPr>
        <w:widowControl w:val="0"/>
        <w:autoSpaceDE w:val="0"/>
        <w:autoSpaceDN w:val="0"/>
        <w:spacing w:line="300" w:lineRule="auto"/>
        <w:ind w:firstLine="422"/>
        <w:rPr>
          <w:rFonts w:eastAsia="Arial" w:cs="Arial"/>
          <w:b/>
          <w:bCs/>
          <w:kern w:val="0"/>
          <w:szCs w:val="21"/>
        </w:rPr>
      </w:pPr>
      <w:r>
        <w:rPr>
          <w:rFonts w:eastAsia="宋体" w:cs="宋体" w:hint="eastAsia"/>
          <w:b/>
          <w:bCs/>
          <w:kern w:val="0"/>
          <w:szCs w:val="21"/>
        </w:rPr>
        <w:t>不同影响</w:t>
      </w:r>
      <w:r>
        <w:rPr>
          <w:rFonts w:eastAsia="宋体" w:cs="宋体" w:hint="eastAsia"/>
          <w:b/>
          <w:bCs/>
          <w:spacing w:val="-2"/>
          <w:kern w:val="0"/>
          <w:szCs w:val="21"/>
        </w:rPr>
        <w:t>主题</w:t>
      </w:r>
      <w:r>
        <w:rPr>
          <w:rFonts w:eastAsia="宋体" w:cs="宋体" w:hint="eastAsia"/>
          <w:b/>
          <w:bCs/>
          <w:kern w:val="0"/>
          <w:szCs w:val="21"/>
        </w:rPr>
        <w:t>之间的比较</w:t>
      </w:r>
    </w:p>
    <w:p w14:paraId="7F2E6594" w14:textId="77777777" w:rsidR="00D16BE9" w:rsidRDefault="00AC4FA2">
      <w:pPr>
        <w:widowControl w:val="0"/>
        <w:autoSpaceDE w:val="0"/>
        <w:autoSpaceDN w:val="0"/>
        <w:spacing w:line="300" w:lineRule="auto"/>
        <w:ind w:firstLine="420"/>
        <w:rPr>
          <w:rFonts w:eastAsia="Arial" w:cs="Arial"/>
          <w:kern w:val="0"/>
          <w:szCs w:val="21"/>
        </w:rPr>
      </w:pPr>
      <w:r>
        <w:rPr>
          <w:rFonts w:eastAsia="宋体" w:cs="宋体" w:hint="eastAsia"/>
          <w:kern w:val="0"/>
          <w:szCs w:val="21"/>
        </w:rPr>
        <w:t>随后，还可对所有影响类别或保护领域的</w:t>
      </w:r>
      <w:r>
        <w:rPr>
          <w:rFonts w:eastAsia="Arial" w:cs="Arial"/>
          <w:kern w:val="0"/>
          <w:szCs w:val="21"/>
        </w:rPr>
        <w:t xml:space="preserve"> LCIA </w:t>
      </w:r>
      <w:r>
        <w:rPr>
          <w:rFonts w:eastAsia="宋体" w:cs="宋体" w:hint="eastAsia"/>
          <w:kern w:val="0"/>
          <w:szCs w:val="21"/>
        </w:rPr>
        <w:t>结果进行归一化和加权求和。</w:t>
      </w:r>
    </w:p>
    <w:p w14:paraId="31FBD1EE" w14:textId="77777777" w:rsidR="00D16BE9" w:rsidRDefault="00AC4FA2">
      <w:pPr>
        <w:widowControl w:val="0"/>
        <w:autoSpaceDE w:val="0"/>
        <w:autoSpaceDN w:val="0"/>
        <w:spacing w:line="300" w:lineRule="auto"/>
        <w:ind w:firstLine="420"/>
        <w:rPr>
          <w:rFonts w:eastAsia="Arial" w:cs="Arial"/>
          <w:kern w:val="0"/>
          <w:sz w:val="14"/>
        </w:rPr>
      </w:pPr>
      <w:r>
        <w:rPr>
          <w:rFonts w:eastAsia="宋体" w:cs="宋体" w:hint="eastAsia"/>
          <w:kern w:val="0"/>
          <w:szCs w:val="21"/>
        </w:rPr>
        <w:t>请注意，根据</w:t>
      </w:r>
      <w:r>
        <w:rPr>
          <w:rFonts w:eastAsia="Arial" w:cs="Arial"/>
          <w:kern w:val="0"/>
          <w:szCs w:val="21"/>
        </w:rPr>
        <w:t xml:space="preserve"> ISO 14044:2006 </w:t>
      </w:r>
      <w:r>
        <w:rPr>
          <w:rFonts w:eastAsia="宋体" w:cs="宋体" w:hint="eastAsia"/>
          <w:kern w:val="0"/>
          <w:szCs w:val="21"/>
        </w:rPr>
        <w:t>标准，加权不得用于旨在向公众披露的比较研究。</w:t>
      </w:r>
    </w:p>
    <w:tbl>
      <w:tblPr>
        <w:tblStyle w:val="TableNormal"/>
        <w:tblW w:w="9289" w:type="dxa"/>
        <w:tblInd w:w="-535" w:type="dxa"/>
        <w:tblBorders>
          <w:top w:val="dotDash" w:sz="18" w:space="0" w:color="008000"/>
          <w:left w:val="dotDash" w:sz="18" w:space="0" w:color="008000"/>
          <w:bottom w:val="dotDash" w:sz="18" w:space="0" w:color="008000"/>
          <w:right w:val="dotDash" w:sz="18" w:space="0" w:color="008000"/>
          <w:insideH w:val="dotDash" w:sz="18" w:space="0" w:color="008000"/>
          <w:insideV w:val="dotDash" w:sz="18" w:space="0" w:color="008000"/>
        </w:tblBorders>
        <w:tblLayout w:type="fixed"/>
        <w:tblLook w:val="04A0" w:firstRow="1" w:lastRow="0" w:firstColumn="1" w:lastColumn="0" w:noHBand="0" w:noVBand="1"/>
      </w:tblPr>
      <w:tblGrid>
        <w:gridCol w:w="9289"/>
      </w:tblGrid>
      <w:tr w:rsidR="00D16BE9" w14:paraId="47629C7D" w14:textId="77777777">
        <w:trPr>
          <w:trHeight w:val="543"/>
        </w:trPr>
        <w:tc>
          <w:tcPr>
            <w:tcW w:w="9289" w:type="dxa"/>
            <w:tcBorders>
              <w:bottom w:val="dashSmallGap" w:sz="4" w:space="0" w:color="000000"/>
            </w:tcBorders>
          </w:tcPr>
          <w:p w14:paraId="24B17858" w14:textId="77777777" w:rsidR="00D16BE9" w:rsidRDefault="00AC4FA2">
            <w:pPr>
              <w:widowControl w:val="0"/>
              <w:autoSpaceDE w:val="0"/>
              <w:autoSpaceDN w:val="0"/>
              <w:spacing w:line="300" w:lineRule="auto"/>
              <w:ind w:firstLine="482"/>
              <w:jc w:val="center"/>
              <w:rPr>
                <w:rFonts w:eastAsia="Arial" w:cs="Arial"/>
                <w:b/>
                <w:kern w:val="0"/>
                <w:sz w:val="24"/>
              </w:rPr>
            </w:pPr>
            <w:bookmarkStart w:id="145" w:name="_bookmark303"/>
            <w:bookmarkEnd w:id="145"/>
            <w:r>
              <w:rPr>
                <w:rFonts w:eastAsia="宋体" w:cs="宋体" w:hint="eastAsia"/>
                <w:b/>
                <w:color w:val="003300"/>
                <w:kern w:val="0"/>
                <w:sz w:val="24"/>
              </w:rPr>
              <w:t>规定：</w:t>
            </w:r>
            <w:r>
              <w:rPr>
                <w:rFonts w:eastAsia="Arial" w:cs="Arial"/>
                <w:b/>
                <w:color w:val="003300"/>
                <w:kern w:val="0"/>
                <w:sz w:val="24"/>
              </w:rPr>
              <w:t xml:space="preserve">8.4 </w:t>
            </w:r>
            <w:r>
              <w:rPr>
                <w:rFonts w:eastAsia="宋体" w:cs="宋体" w:hint="eastAsia"/>
                <w:b/>
                <w:color w:val="003300"/>
                <w:spacing w:val="-2"/>
                <w:kern w:val="0"/>
                <w:sz w:val="24"/>
              </w:rPr>
              <w:t>权重</w:t>
            </w:r>
          </w:p>
        </w:tc>
      </w:tr>
      <w:tr w:rsidR="00D16BE9" w14:paraId="62A50D2A" w14:textId="77777777">
        <w:trPr>
          <w:trHeight w:val="1052"/>
        </w:trPr>
        <w:tc>
          <w:tcPr>
            <w:tcW w:w="9289" w:type="dxa"/>
            <w:tcBorders>
              <w:top w:val="dashSmallGap" w:sz="4" w:space="0" w:color="000000"/>
              <w:bottom w:val="nil"/>
            </w:tcBorders>
          </w:tcPr>
          <w:p w14:paraId="2D1A3D0E" w14:textId="77777777" w:rsidR="00D16BE9" w:rsidRDefault="00AC4FA2">
            <w:pPr>
              <w:widowControl w:val="0"/>
              <w:autoSpaceDE w:val="0"/>
              <w:autoSpaceDN w:val="0"/>
              <w:spacing w:line="300" w:lineRule="auto"/>
              <w:ind w:firstLine="360"/>
              <w:rPr>
                <w:rFonts w:eastAsia="Arial" w:cs="Arial"/>
                <w:kern w:val="0"/>
                <w:sz w:val="18"/>
              </w:rPr>
            </w:pPr>
            <w:r>
              <w:rPr>
                <w:rFonts w:eastAsia="宋体" w:cs="宋体" w:hint="eastAsia"/>
                <w:color w:val="0D6812"/>
                <w:kern w:val="0"/>
                <w:sz w:val="18"/>
              </w:rPr>
              <w:t>请注意，该规定适用于研究的所有可交付成果类型，而对于单元过程、部分终止的系统、</w:t>
            </w:r>
            <w:r>
              <w:rPr>
                <w:rFonts w:eastAsia="Arial" w:cs="Arial"/>
                <w:color w:val="0D6812"/>
                <w:kern w:val="0"/>
                <w:sz w:val="18"/>
              </w:rPr>
              <w:t xml:space="preserve">LCI </w:t>
            </w:r>
            <w:r>
              <w:rPr>
                <w:rFonts w:eastAsia="宋体" w:cs="宋体" w:hint="eastAsia"/>
                <w:color w:val="0D6812"/>
                <w:kern w:val="0"/>
                <w:sz w:val="18"/>
              </w:rPr>
              <w:t>结果和</w:t>
            </w:r>
            <w:r>
              <w:rPr>
                <w:rFonts w:eastAsia="Arial" w:cs="Arial"/>
                <w:color w:val="0D6812"/>
                <w:kern w:val="0"/>
                <w:sz w:val="18"/>
              </w:rPr>
              <w:t xml:space="preserve"> LCIA </w:t>
            </w:r>
            <w:r>
              <w:rPr>
                <w:rFonts w:eastAsia="宋体" w:cs="宋体" w:hint="eastAsia"/>
                <w:color w:val="0D6812"/>
                <w:kern w:val="0"/>
                <w:sz w:val="18"/>
              </w:rPr>
              <w:t>结果数据集，只有在选择使用归一化和加权</w:t>
            </w:r>
            <w:r>
              <w:rPr>
                <w:rFonts w:eastAsia="Arial" w:cs="Arial"/>
                <w:color w:val="0D6812"/>
                <w:kern w:val="0"/>
                <w:sz w:val="18"/>
              </w:rPr>
              <w:t xml:space="preserve"> LCIA </w:t>
            </w:r>
            <w:r>
              <w:rPr>
                <w:rFonts w:eastAsia="宋体" w:cs="宋体" w:hint="eastAsia"/>
                <w:color w:val="0D6812"/>
                <w:kern w:val="0"/>
                <w:sz w:val="18"/>
              </w:rPr>
              <w:t>结果来量化所实现的完整性和精确性时才可作为可交付成果（这些需要从系统的角度进行评估）。</w:t>
            </w:r>
          </w:p>
        </w:tc>
      </w:tr>
      <w:tr w:rsidR="00D16BE9" w14:paraId="49B8F67F" w14:textId="77777777">
        <w:trPr>
          <w:trHeight w:val="425"/>
        </w:trPr>
        <w:tc>
          <w:tcPr>
            <w:tcW w:w="9289" w:type="dxa"/>
            <w:tcBorders>
              <w:top w:val="nil"/>
              <w:bottom w:val="nil"/>
            </w:tcBorders>
          </w:tcPr>
          <w:p w14:paraId="70F6DE3E" w14:textId="77777777" w:rsidR="00D16BE9" w:rsidRDefault="00AC4FA2">
            <w:pPr>
              <w:widowControl w:val="0"/>
              <w:tabs>
                <w:tab w:val="left" w:pos="609"/>
              </w:tabs>
              <w:autoSpaceDE w:val="0"/>
              <w:autoSpaceDN w:val="0"/>
              <w:spacing w:line="300" w:lineRule="auto"/>
              <w:ind w:firstLine="400"/>
              <w:jc w:val="left"/>
              <w:rPr>
                <w:rFonts w:eastAsia="Arial" w:cs="Arial"/>
                <w:kern w:val="0"/>
                <w:szCs w:val="21"/>
              </w:rPr>
            </w:pPr>
            <w:r>
              <w:rPr>
                <w:rFonts w:eastAsia="Arial" w:cs="Arial"/>
                <w:color w:val="0D6812"/>
                <w:spacing w:val="-5"/>
                <w:kern w:val="0"/>
                <w:szCs w:val="21"/>
              </w:rPr>
              <w:t xml:space="preserve">I) </w:t>
            </w:r>
            <w:r>
              <w:rPr>
                <w:rFonts w:eastAsia="Arial" w:cs="Arial"/>
                <w:color w:val="0D6812"/>
                <w:kern w:val="0"/>
                <w:szCs w:val="21"/>
              </w:rPr>
              <w:tab/>
            </w:r>
            <w:r>
              <w:rPr>
                <w:rFonts w:eastAsia="宋体" w:cs="宋体" w:hint="eastAsia"/>
                <w:color w:val="0D6812"/>
                <w:kern w:val="0"/>
                <w:szCs w:val="21"/>
              </w:rPr>
              <w:t>加权主要用于两个</w:t>
            </w:r>
            <w:r>
              <w:rPr>
                <w:rFonts w:eastAsia="宋体" w:cs="宋体" w:hint="eastAsia"/>
                <w:color w:val="0D6812"/>
                <w:spacing w:val="-2"/>
                <w:kern w:val="0"/>
                <w:szCs w:val="21"/>
              </w:rPr>
              <w:t>目的：</w:t>
            </w:r>
          </w:p>
        </w:tc>
      </w:tr>
      <w:tr w:rsidR="00D16BE9" w14:paraId="29B6BA7F" w14:textId="77777777">
        <w:trPr>
          <w:trHeight w:val="944"/>
        </w:trPr>
        <w:tc>
          <w:tcPr>
            <w:tcW w:w="9289" w:type="dxa"/>
            <w:tcBorders>
              <w:top w:val="nil"/>
              <w:bottom w:val="nil"/>
            </w:tcBorders>
          </w:tcPr>
          <w:p w14:paraId="57D53748" w14:textId="77777777" w:rsidR="00D16BE9" w:rsidRDefault="00AC4FA2">
            <w:pPr>
              <w:widowControl w:val="0"/>
              <w:autoSpaceDE w:val="0"/>
              <w:autoSpaceDN w:val="0"/>
              <w:spacing w:line="300" w:lineRule="auto"/>
              <w:ind w:firstLine="420"/>
              <w:rPr>
                <w:rFonts w:eastAsia="Arial" w:cs="Arial"/>
                <w:kern w:val="0"/>
                <w:szCs w:val="21"/>
              </w:rPr>
            </w:pPr>
            <w:proofErr w:type="spellStart"/>
            <w:r>
              <w:rPr>
                <w:rFonts w:eastAsia="Arial" w:cs="Arial"/>
                <w:color w:val="0D6812"/>
                <w:kern w:val="0"/>
                <w:szCs w:val="21"/>
              </w:rPr>
              <w:t>I.a</w:t>
            </w:r>
            <w:proofErr w:type="spellEnd"/>
            <w:r>
              <w:rPr>
                <w:rFonts w:eastAsia="Arial" w:cs="Arial"/>
                <w:color w:val="0D6812"/>
                <w:kern w:val="0"/>
                <w:szCs w:val="21"/>
              </w:rPr>
              <w:t xml:space="preserve">) MAY - </w:t>
            </w:r>
            <w:r>
              <w:rPr>
                <w:rFonts w:eastAsia="宋体" w:cs="宋体" w:hint="eastAsia"/>
                <w:b/>
                <w:color w:val="0D6812"/>
                <w:kern w:val="0"/>
                <w:szCs w:val="21"/>
              </w:rPr>
              <w:t>支持解释的加权：</w:t>
            </w:r>
            <w:r>
              <w:rPr>
                <w:rFonts w:eastAsia="宋体" w:cs="宋体" w:hint="eastAsia"/>
                <w:color w:val="0D6812"/>
                <w:kern w:val="0"/>
                <w:szCs w:val="21"/>
              </w:rPr>
              <w:t>为了支持对研究结果的解释，作为一个附加的、可选的要素，可以对指标结果进行</w:t>
            </w:r>
            <w:r>
              <w:rPr>
                <w:rFonts w:eastAsia="Arial" w:cs="Arial"/>
                <w:color w:val="0D6812"/>
                <w:kern w:val="0"/>
                <w:szCs w:val="21"/>
              </w:rPr>
              <w:t xml:space="preserve"> "</w:t>
            </w:r>
            <w:r>
              <w:rPr>
                <w:rFonts w:eastAsia="宋体" w:cs="宋体" w:hint="eastAsia"/>
                <w:color w:val="0D6812"/>
                <w:kern w:val="0"/>
                <w:szCs w:val="21"/>
              </w:rPr>
              <w:t>加权</w:t>
            </w:r>
            <w:r>
              <w:rPr>
                <w:rFonts w:eastAsia="Arial" w:cs="Arial"/>
                <w:color w:val="0D6812"/>
                <w:kern w:val="0"/>
                <w:szCs w:val="21"/>
              </w:rPr>
              <w:t xml:space="preserve"> "</w:t>
            </w:r>
            <w:r>
              <w:rPr>
                <w:rFonts w:eastAsia="宋体" w:cs="宋体" w:hint="eastAsia"/>
                <w:color w:val="0D6812"/>
                <w:kern w:val="0"/>
                <w:szCs w:val="21"/>
              </w:rPr>
              <w:t>或其他估值</w:t>
            </w:r>
            <w:r>
              <w:rPr>
                <w:rFonts w:eastAsia="Arial" w:cs="Arial"/>
                <w:color w:val="0D6812"/>
                <w:kern w:val="0"/>
                <w:szCs w:val="21"/>
              </w:rPr>
              <w:t>--</w:t>
            </w:r>
            <w:r>
              <w:rPr>
                <w:rFonts w:eastAsia="宋体" w:cs="宋体" w:hint="eastAsia"/>
                <w:color w:val="0D6812"/>
                <w:kern w:val="0"/>
                <w:szCs w:val="21"/>
              </w:rPr>
              <w:t>按方法标准化或非标准化。</w:t>
            </w:r>
          </w:p>
        </w:tc>
      </w:tr>
      <w:tr w:rsidR="00D16BE9" w14:paraId="1BCC73F7" w14:textId="77777777">
        <w:trPr>
          <w:trHeight w:val="588"/>
        </w:trPr>
        <w:tc>
          <w:tcPr>
            <w:tcW w:w="9289" w:type="dxa"/>
            <w:tcBorders>
              <w:top w:val="nil"/>
              <w:bottom w:val="nil"/>
            </w:tcBorders>
          </w:tcPr>
          <w:p w14:paraId="621D5ED8" w14:textId="77777777" w:rsidR="00D16BE9" w:rsidRDefault="00000000">
            <w:pPr>
              <w:widowControl w:val="0"/>
              <w:autoSpaceDE w:val="0"/>
              <w:autoSpaceDN w:val="0"/>
              <w:spacing w:line="300" w:lineRule="auto"/>
              <w:ind w:firstLine="420"/>
              <w:jc w:val="left"/>
              <w:rPr>
                <w:rFonts w:eastAsia="Arial" w:cs="Arial"/>
                <w:kern w:val="0"/>
                <w:sz w:val="18"/>
              </w:rPr>
            </w:pPr>
            <w:hyperlink w:anchor="_bookmark128" w:history="1">
              <w:r w:rsidR="00AC4FA2">
                <w:rPr>
                  <w:rFonts w:eastAsia="Arial" w:cs="Arial"/>
                  <w:color w:val="0D6812"/>
                  <w:spacing w:val="-2"/>
                  <w:kern w:val="0"/>
                  <w:sz w:val="18"/>
                </w:rPr>
                <w:t>6.7.7</w:t>
              </w:r>
            </w:hyperlink>
            <w:r w:rsidR="00AC4FA2">
              <w:rPr>
                <w:rFonts w:eastAsia="Arial" w:cs="Arial"/>
                <w:color w:val="0D6812"/>
                <w:kern w:val="0"/>
                <w:sz w:val="18"/>
              </w:rPr>
              <w:t xml:space="preserve"> </w:t>
            </w:r>
            <w:r w:rsidR="00AC4FA2">
              <w:rPr>
                <w:rFonts w:eastAsia="宋体" w:cs="宋体" w:hint="eastAsia"/>
                <w:color w:val="0D6812"/>
                <w:kern w:val="0"/>
                <w:sz w:val="18"/>
              </w:rPr>
              <w:t>章已决定是否将权重纳入解释</w:t>
            </w:r>
            <w:r>
              <w:fldChar w:fldCharType="begin"/>
            </w:r>
            <w:r>
              <w:instrText>HYPERLINK \l "_bookmark128"</w:instrText>
            </w:r>
            <w:r>
              <w:fldChar w:fldCharType="separate"/>
            </w:r>
            <w:r w:rsidR="00AC4FA2">
              <w:rPr>
                <w:rFonts w:eastAsia="宋体" w:cs="宋体" w:hint="eastAsia"/>
                <w:color w:val="0D6812"/>
                <w:spacing w:val="-2"/>
                <w:kern w:val="0"/>
                <w:sz w:val="18"/>
              </w:rPr>
              <w:t>。</w:t>
            </w:r>
            <w:r>
              <w:rPr>
                <w:rFonts w:eastAsia="宋体" w:cs="宋体"/>
                <w:color w:val="0D6812"/>
                <w:spacing w:val="-2"/>
                <w:kern w:val="0"/>
                <w:sz w:val="18"/>
              </w:rPr>
              <w:fldChar w:fldCharType="end"/>
            </w:r>
          </w:p>
        </w:tc>
      </w:tr>
      <w:tr w:rsidR="00D16BE9" w14:paraId="7059764D" w14:textId="77777777">
        <w:trPr>
          <w:trHeight w:val="824"/>
        </w:trPr>
        <w:tc>
          <w:tcPr>
            <w:tcW w:w="9289" w:type="dxa"/>
            <w:tcBorders>
              <w:top w:val="nil"/>
              <w:bottom w:val="nil"/>
              <w:right w:val="nil"/>
            </w:tcBorders>
          </w:tcPr>
          <w:p w14:paraId="0D898900" w14:textId="77777777" w:rsidR="00D16BE9" w:rsidRDefault="00AC4FA2">
            <w:pPr>
              <w:widowControl w:val="0"/>
              <w:autoSpaceDE w:val="0"/>
              <w:autoSpaceDN w:val="0"/>
              <w:spacing w:line="300" w:lineRule="auto"/>
              <w:ind w:firstLine="420"/>
              <w:rPr>
                <w:rFonts w:eastAsia="Arial" w:cs="Arial"/>
                <w:kern w:val="0"/>
                <w:sz w:val="22"/>
              </w:rPr>
            </w:pPr>
            <w:proofErr w:type="spellStart"/>
            <w:r>
              <w:rPr>
                <w:rFonts w:eastAsia="Arial" w:cs="Arial"/>
                <w:color w:val="0D6812"/>
                <w:kern w:val="0"/>
                <w:szCs w:val="21"/>
              </w:rPr>
              <w:t>I.b</w:t>
            </w:r>
            <w:proofErr w:type="spellEnd"/>
            <w:r>
              <w:rPr>
                <w:rFonts w:eastAsia="Arial" w:cs="Arial"/>
                <w:color w:val="0D6812"/>
                <w:kern w:val="0"/>
                <w:szCs w:val="21"/>
              </w:rPr>
              <w:t>)MAY--</w:t>
            </w:r>
            <w:r>
              <w:rPr>
                <w:rFonts w:eastAsia="宋体" w:cs="宋体" w:hint="eastAsia"/>
                <w:b/>
                <w:color w:val="0D6812"/>
                <w:kern w:val="0"/>
                <w:szCs w:val="21"/>
              </w:rPr>
              <w:t>加权用于界限量化：</w:t>
            </w:r>
            <w:r>
              <w:rPr>
                <w:rFonts w:eastAsia="宋体" w:cs="宋体" w:hint="eastAsia"/>
                <w:color w:val="0D6812"/>
                <w:kern w:val="0"/>
                <w:szCs w:val="21"/>
              </w:rPr>
              <w:t>为量化已实现的完整性</w:t>
            </w:r>
            <w:r>
              <w:rPr>
                <w:rFonts w:eastAsia="Arial" w:cs="Arial"/>
                <w:color w:val="0D6812"/>
                <w:kern w:val="0"/>
                <w:szCs w:val="21"/>
              </w:rPr>
              <w:t>/</w:t>
            </w:r>
            <w:r>
              <w:rPr>
                <w:rFonts w:eastAsia="宋体" w:cs="宋体" w:hint="eastAsia"/>
                <w:color w:val="0D6812"/>
                <w:kern w:val="0"/>
                <w:szCs w:val="21"/>
              </w:rPr>
              <w:t>截止值，作为</w:t>
            </w:r>
            <w:r>
              <w:rPr>
                <w:rFonts w:eastAsia="Arial" w:cs="Arial"/>
                <w:b/>
                <w:color w:val="000080"/>
                <w:kern w:val="0"/>
                <w:szCs w:val="21"/>
                <w:vertAlign w:val="superscript"/>
              </w:rPr>
              <w:t>195</w:t>
            </w:r>
            <w:r>
              <w:rPr>
                <w:rFonts w:eastAsia="Arial" w:cs="Arial"/>
                <w:color w:val="0D6812"/>
                <w:kern w:val="0"/>
                <w:szCs w:val="21"/>
              </w:rPr>
              <w:t xml:space="preserve"> </w:t>
            </w:r>
            <w:r>
              <w:rPr>
                <w:rFonts w:eastAsia="宋体" w:cs="宋体" w:hint="eastAsia"/>
                <w:color w:val="0D6812"/>
                <w:kern w:val="0"/>
                <w:szCs w:val="21"/>
              </w:rPr>
              <w:t>的第二步，可对不同影响类别的标准化指标结果进行指标加权（</w:t>
            </w:r>
            <w:r>
              <w:rPr>
                <w:rFonts w:eastAsia="Arial" w:cs="Arial"/>
                <w:color w:val="0D6812"/>
                <w:kern w:val="0"/>
                <w:szCs w:val="21"/>
              </w:rPr>
              <w:t>"</w:t>
            </w:r>
            <w:r>
              <w:rPr>
                <w:rFonts w:eastAsia="宋体" w:cs="宋体" w:hint="eastAsia"/>
                <w:color w:val="0D6812"/>
                <w:kern w:val="0"/>
                <w:szCs w:val="21"/>
              </w:rPr>
              <w:t>加权</w:t>
            </w:r>
            <w:r>
              <w:rPr>
                <w:rFonts w:eastAsia="Arial" w:cs="Arial"/>
                <w:color w:val="0D6812"/>
                <w:kern w:val="0"/>
                <w:szCs w:val="21"/>
              </w:rPr>
              <w:t>"</w:t>
            </w:r>
            <w:r>
              <w:rPr>
                <w:rFonts w:eastAsia="宋体" w:cs="宋体" w:hint="eastAsia"/>
                <w:color w:val="0D6812"/>
                <w:kern w:val="0"/>
                <w:szCs w:val="21"/>
              </w:rPr>
              <w:t>）。</w:t>
            </w:r>
            <w:r>
              <w:rPr>
                <w:rFonts w:eastAsia="Arial" w:cs="Arial"/>
                <w:color w:val="0D6812"/>
                <w:kern w:val="0"/>
                <w:szCs w:val="21"/>
              </w:rPr>
              <w:t>[ISO+]</w:t>
            </w:r>
          </w:p>
        </w:tc>
      </w:tr>
      <w:tr w:rsidR="00D16BE9" w14:paraId="611237E8" w14:textId="77777777">
        <w:trPr>
          <w:trHeight w:val="338"/>
        </w:trPr>
        <w:tc>
          <w:tcPr>
            <w:tcW w:w="9289" w:type="dxa"/>
            <w:tcBorders>
              <w:top w:val="nil"/>
              <w:bottom w:val="nil"/>
            </w:tcBorders>
          </w:tcPr>
          <w:p w14:paraId="331C55BE" w14:textId="77777777" w:rsidR="00D16BE9" w:rsidRDefault="00AC4FA2">
            <w:pPr>
              <w:widowControl w:val="0"/>
              <w:autoSpaceDE w:val="0"/>
              <w:autoSpaceDN w:val="0"/>
              <w:spacing w:line="300" w:lineRule="auto"/>
              <w:ind w:firstLine="360"/>
              <w:jc w:val="left"/>
              <w:rPr>
                <w:rFonts w:eastAsia="Arial" w:cs="Arial"/>
                <w:kern w:val="0"/>
                <w:sz w:val="18"/>
              </w:rPr>
            </w:pPr>
            <w:r>
              <w:rPr>
                <w:rFonts w:eastAsia="宋体" w:cs="宋体" w:hint="eastAsia"/>
                <w:color w:val="0D6812"/>
                <w:kern w:val="0"/>
                <w:sz w:val="18"/>
              </w:rPr>
              <w:t>第</w:t>
            </w:r>
            <w:r>
              <w:rPr>
                <w:rFonts w:eastAsia="Arial" w:cs="Arial"/>
                <w:color w:val="0D6812"/>
                <w:kern w:val="0"/>
                <w:sz w:val="18"/>
              </w:rPr>
              <w:t xml:space="preserve"> </w:t>
            </w:r>
            <w:hyperlink w:anchor="_bookmark128" w:history="1">
              <w:r>
                <w:rPr>
                  <w:rFonts w:eastAsia="Arial" w:cs="Arial"/>
                  <w:color w:val="0D6812"/>
                  <w:spacing w:val="-2"/>
                  <w:kern w:val="0"/>
                  <w:sz w:val="18"/>
                </w:rPr>
                <w:t>6.7.7</w:t>
              </w:r>
            </w:hyperlink>
            <w:r>
              <w:rPr>
                <w:rFonts w:eastAsia="Arial" w:cs="Arial"/>
                <w:color w:val="0D6812"/>
                <w:kern w:val="0"/>
                <w:sz w:val="18"/>
              </w:rPr>
              <w:t xml:space="preserve"> </w:t>
            </w:r>
            <w:r>
              <w:rPr>
                <w:rFonts w:eastAsia="宋体" w:cs="宋体" w:hint="eastAsia"/>
                <w:color w:val="0D6812"/>
                <w:kern w:val="0"/>
                <w:sz w:val="18"/>
              </w:rPr>
              <w:t>章已决定是否将权重纳入截止值</w:t>
            </w:r>
            <w:r w:rsidR="00000000">
              <w:fldChar w:fldCharType="begin"/>
            </w:r>
            <w:r w:rsidR="00000000">
              <w:instrText>HYPERLINK \l "_bookmark128"</w:instrText>
            </w:r>
            <w:r w:rsidR="00000000">
              <w:fldChar w:fldCharType="separate"/>
            </w:r>
            <w:r>
              <w:rPr>
                <w:rFonts w:eastAsia="宋体" w:cs="宋体" w:hint="eastAsia"/>
                <w:color w:val="0D6812"/>
                <w:spacing w:val="-2"/>
                <w:kern w:val="0"/>
                <w:sz w:val="18"/>
              </w:rPr>
              <w:t>。</w:t>
            </w:r>
            <w:r w:rsidR="00000000">
              <w:rPr>
                <w:rFonts w:eastAsia="宋体" w:cs="宋体"/>
                <w:color w:val="0D6812"/>
                <w:spacing w:val="-2"/>
                <w:kern w:val="0"/>
                <w:sz w:val="18"/>
              </w:rPr>
              <w:fldChar w:fldCharType="end"/>
            </w:r>
          </w:p>
        </w:tc>
      </w:tr>
      <w:tr w:rsidR="00D16BE9" w14:paraId="4326C47D" w14:textId="77777777">
        <w:trPr>
          <w:trHeight w:val="378"/>
        </w:trPr>
        <w:tc>
          <w:tcPr>
            <w:tcW w:w="9289" w:type="dxa"/>
            <w:tcBorders>
              <w:top w:val="nil"/>
              <w:bottom w:val="nil"/>
            </w:tcBorders>
          </w:tcPr>
          <w:p w14:paraId="12F7AFFA" w14:textId="77777777" w:rsidR="00D16BE9" w:rsidRDefault="00AC4FA2">
            <w:pPr>
              <w:widowControl w:val="0"/>
              <w:autoSpaceDE w:val="0"/>
              <w:autoSpaceDN w:val="0"/>
              <w:spacing w:line="300" w:lineRule="auto"/>
              <w:ind w:firstLine="360"/>
              <w:jc w:val="left"/>
              <w:rPr>
                <w:rFonts w:eastAsia="Arial" w:cs="Arial"/>
                <w:kern w:val="0"/>
                <w:sz w:val="18"/>
              </w:rPr>
            </w:pPr>
            <w:r>
              <w:rPr>
                <w:rFonts w:eastAsia="宋体" w:cs="宋体" w:hint="eastAsia"/>
                <w:color w:val="0D6812"/>
                <w:kern w:val="0"/>
                <w:sz w:val="18"/>
              </w:rPr>
              <w:t>具体权重集已在第</w:t>
            </w:r>
            <w:r>
              <w:rPr>
                <w:rFonts w:eastAsia="Arial" w:cs="Arial"/>
                <w:color w:val="0D6812"/>
                <w:kern w:val="0"/>
                <w:sz w:val="18"/>
              </w:rPr>
              <w:t xml:space="preserve"> </w:t>
            </w:r>
            <w:hyperlink w:anchor="_bookmark126" w:history="1">
              <w:r>
                <w:rPr>
                  <w:rFonts w:eastAsia="Arial" w:cs="Arial"/>
                  <w:color w:val="0D6812"/>
                  <w:spacing w:val="-2"/>
                  <w:kern w:val="0"/>
                  <w:sz w:val="18"/>
                </w:rPr>
                <w:t>6.7.6</w:t>
              </w:r>
            </w:hyperlink>
            <w:r>
              <w:rPr>
                <w:rFonts w:eastAsia="Arial" w:cs="Arial"/>
                <w:color w:val="0D6812"/>
                <w:kern w:val="0"/>
                <w:sz w:val="18"/>
              </w:rPr>
              <w:t xml:space="preserve"> </w:t>
            </w:r>
            <w:r>
              <w:rPr>
                <w:rFonts w:eastAsia="宋体" w:cs="宋体" w:hint="eastAsia"/>
                <w:color w:val="0D6812"/>
                <w:kern w:val="0"/>
                <w:sz w:val="18"/>
              </w:rPr>
              <w:t>章</w:t>
            </w:r>
            <w:r w:rsidR="00000000">
              <w:fldChar w:fldCharType="begin"/>
            </w:r>
            <w:r w:rsidR="00000000">
              <w:instrText>HYPERLINK \l "_bookmark126"</w:instrText>
            </w:r>
            <w:r w:rsidR="00000000">
              <w:fldChar w:fldCharType="separate"/>
            </w:r>
            <w:r>
              <w:rPr>
                <w:rFonts w:eastAsia="Arial" w:cs="Arial"/>
                <w:color w:val="0D6812"/>
                <w:spacing w:val="-2"/>
                <w:kern w:val="0"/>
                <w:sz w:val="18"/>
              </w:rPr>
              <w:t xml:space="preserve"> "</w:t>
            </w:r>
            <w:r w:rsidR="00000000">
              <w:rPr>
                <w:rFonts w:eastAsia="Arial" w:cs="Arial"/>
                <w:color w:val="0D6812"/>
                <w:spacing w:val="-2"/>
                <w:kern w:val="0"/>
                <w:sz w:val="18"/>
              </w:rPr>
              <w:fldChar w:fldCharType="end"/>
            </w:r>
            <w:r>
              <w:rPr>
                <w:rFonts w:eastAsia="宋体" w:cs="宋体" w:hint="eastAsia"/>
                <w:color w:val="0D6812"/>
                <w:kern w:val="0"/>
                <w:sz w:val="18"/>
              </w:rPr>
              <w:t>范围</w:t>
            </w:r>
            <w:r>
              <w:rPr>
                <w:rFonts w:eastAsia="Arial" w:cs="Arial"/>
                <w:color w:val="0D6812"/>
                <w:kern w:val="0"/>
                <w:sz w:val="18"/>
              </w:rPr>
              <w:t xml:space="preserve"> "</w:t>
            </w:r>
            <w:r>
              <w:rPr>
                <w:rFonts w:eastAsia="宋体" w:cs="宋体" w:hint="eastAsia"/>
                <w:color w:val="0D6812"/>
                <w:kern w:val="0"/>
                <w:sz w:val="18"/>
              </w:rPr>
              <w:t>中确定</w:t>
            </w:r>
            <w:r w:rsidR="00000000">
              <w:fldChar w:fldCharType="begin"/>
            </w:r>
            <w:r w:rsidR="00000000">
              <w:instrText>HYPERLINK \l "_bookmark126"</w:instrText>
            </w:r>
            <w:r w:rsidR="00000000">
              <w:fldChar w:fldCharType="separate"/>
            </w:r>
            <w:r>
              <w:rPr>
                <w:rFonts w:eastAsia="宋体" w:cs="宋体" w:hint="eastAsia"/>
                <w:color w:val="0D6812"/>
                <w:spacing w:val="-2"/>
                <w:kern w:val="0"/>
                <w:sz w:val="18"/>
              </w:rPr>
              <w:t>。</w:t>
            </w:r>
            <w:r w:rsidR="00000000">
              <w:rPr>
                <w:rFonts w:eastAsia="宋体" w:cs="宋体"/>
                <w:color w:val="0D6812"/>
                <w:spacing w:val="-2"/>
                <w:kern w:val="0"/>
                <w:sz w:val="18"/>
              </w:rPr>
              <w:fldChar w:fldCharType="end"/>
            </w:r>
          </w:p>
        </w:tc>
      </w:tr>
      <w:tr w:rsidR="00D16BE9" w14:paraId="3B1BFF0D" w14:textId="77777777">
        <w:trPr>
          <w:trHeight w:val="933"/>
        </w:trPr>
        <w:tc>
          <w:tcPr>
            <w:tcW w:w="9289" w:type="dxa"/>
            <w:tcBorders>
              <w:top w:val="nil"/>
            </w:tcBorders>
          </w:tcPr>
          <w:p w14:paraId="414CD1DE" w14:textId="77777777" w:rsidR="00D16BE9" w:rsidRDefault="00AC4FA2">
            <w:pPr>
              <w:widowControl w:val="0"/>
              <w:tabs>
                <w:tab w:val="left" w:pos="609"/>
              </w:tabs>
              <w:autoSpaceDE w:val="0"/>
              <w:autoSpaceDN w:val="0"/>
              <w:spacing w:line="300" w:lineRule="auto"/>
              <w:ind w:firstLine="400"/>
              <w:jc w:val="left"/>
              <w:rPr>
                <w:rFonts w:eastAsia="Arial" w:cs="Arial"/>
                <w:kern w:val="0"/>
                <w:sz w:val="22"/>
              </w:rPr>
            </w:pPr>
            <w:r>
              <w:rPr>
                <w:rFonts w:eastAsia="Arial" w:cs="Arial"/>
                <w:color w:val="0D6812"/>
                <w:spacing w:val="-5"/>
                <w:kern w:val="0"/>
                <w:szCs w:val="21"/>
              </w:rPr>
              <w:t>II)</w:t>
            </w:r>
            <w:r>
              <w:rPr>
                <w:rFonts w:eastAsia="Arial" w:cs="Arial"/>
                <w:color w:val="0D6812"/>
                <w:kern w:val="0"/>
                <w:szCs w:val="21"/>
              </w:rPr>
              <w:tab/>
              <w:t xml:space="preserve">SHALL - </w:t>
            </w:r>
            <w:r>
              <w:rPr>
                <w:rFonts w:eastAsia="宋体" w:cs="宋体" w:hint="eastAsia"/>
                <w:b/>
                <w:color w:val="0D6812"/>
                <w:kern w:val="0"/>
                <w:szCs w:val="21"/>
              </w:rPr>
              <w:t>计算每个影响类别的</w:t>
            </w:r>
            <w:r>
              <w:rPr>
                <w:rFonts w:eastAsia="Arial" w:cs="Arial"/>
                <w:b/>
                <w:color w:val="0D6812"/>
                <w:kern w:val="0"/>
                <w:szCs w:val="21"/>
              </w:rPr>
              <w:t xml:space="preserve"> LCIA </w:t>
            </w:r>
            <w:r>
              <w:rPr>
                <w:rFonts w:eastAsia="宋体" w:cs="宋体" w:hint="eastAsia"/>
                <w:b/>
                <w:color w:val="0D6812"/>
                <w:kern w:val="0"/>
                <w:szCs w:val="21"/>
              </w:rPr>
              <w:t>加权结果：</w:t>
            </w:r>
            <w:r>
              <w:rPr>
                <w:rFonts w:eastAsia="宋体" w:cs="宋体" w:hint="eastAsia"/>
                <w:color w:val="0D6812"/>
                <w:kern w:val="0"/>
                <w:szCs w:val="21"/>
              </w:rPr>
              <w:t>如果加权应用时，为获得</w:t>
            </w:r>
            <w:r>
              <w:rPr>
                <w:rFonts w:eastAsia="Arial" w:cs="Arial"/>
                <w:color w:val="0D6812"/>
                <w:kern w:val="0"/>
                <w:szCs w:val="21"/>
              </w:rPr>
              <w:t xml:space="preserve"> "</w:t>
            </w:r>
            <w:r>
              <w:rPr>
                <w:rFonts w:eastAsia="宋体" w:cs="宋体" w:hint="eastAsia"/>
                <w:color w:val="0D6812"/>
                <w:kern w:val="0"/>
                <w:szCs w:val="21"/>
              </w:rPr>
              <w:t>加权</w:t>
            </w:r>
            <w:r>
              <w:rPr>
                <w:rFonts w:eastAsia="Arial" w:cs="Arial"/>
                <w:color w:val="0D6812"/>
                <w:kern w:val="0"/>
                <w:szCs w:val="21"/>
              </w:rPr>
              <w:t xml:space="preserve"> LCIA </w:t>
            </w:r>
            <w:r>
              <w:rPr>
                <w:rFonts w:eastAsia="宋体" w:cs="宋体" w:hint="eastAsia"/>
                <w:color w:val="0D6812"/>
                <w:kern w:val="0"/>
                <w:szCs w:val="21"/>
              </w:rPr>
              <w:t>结果</w:t>
            </w:r>
            <w:r>
              <w:rPr>
                <w:rFonts w:eastAsia="Arial" w:cs="Arial"/>
                <w:color w:val="0D6812"/>
                <w:kern w:val="0"/>
                <w:szCs w:val="21"/>
              </w:rPr>
              <w:t>"</w:t>
            </w:r>
            <w:r>
              <w:rPr>
                <w:rFonts w:eastAsia="宋体" w:cs="宋体" w:hint="eastAsia"/>
                <w:color w:val="0D6812"/>
                <w:kern w:val="0"/>
                <w:szCs w:val="21"/>
              </w:rPr>
              <w:t>，</w:t>
            </w:r>
            <w:r>
              <w:rPr>
                <w:rFonts w:eastAsia="Arial" w:cs="Arial"/>
                <w:color w:val="0D6812"/>
                <w:kern w:val="0"/>
                <w:szCs w:val="21"/>
              </w:rPr>
              <w:t xml:space="preserve">LCIA </w:t>
            </w:r>
            <w:r>
              <w:rPr>
                <w:rFonts w:eastAsia="宋体" w:cs="宋体" w:hint="eastAsia"/>
                <w:color w:val="0D6812"/>
                <w:kern w:val="0"/>
                <w:szCs w:val="21"/>
              </w:rPr>
              <w:t>结果（通常为标准化结果）应乘以设定的权重，每个影响类别应分别乘以设定的权重</w:t>
            </w:r>
          </w:p>
        </w:tc>
      </w:tr>
    </w:tbl>
    <w:p w14:paraId="3C14618D" w14:textId="77777777" w:rsidR="00D16BE9" w:rsidRDefault="00D16BE9">
      <w:pPr>
        <w:widowControl w:val="0"/>
        <w:autoSpaceDE w:val="0"/>
        <w:autoSpaceDN w:val="0"/>
        <w:spacing w:line="300" w:lineRule="auto"/>
        <w:ind w:firstLine="400"/>
        <w:jc w:val="left"/>
        <w:rPr>
          <w:rFonts w:cs="Arial"/>
          <w:kern w:val="0"/>
          <w:sz w:val="20"/>
        </w:rPr>
      </w:pPr>
    </w:p>
    <w:p w14:paraId="74EF312A" w14:textId="77777777" w:rsidR="00D16BE9" w:rsidRDefault="00D16BE9">
      <w:pPr>
        <w:widowControl w:val="0"/>
        <w:autoSpaceDE w:val="0"/>
        <w:autoSpaceDN w:val="0"/>
        <w:spacing w:line="300" w:lineRule="auto"/>
        <w:ind w:firstLine="400"/>
        <w:jc w:val="left"/>
        <w:rPr>
          <w:rFonts w:cs="Arial"/>
          <w:kern w:val="0"/>
          <w:sz w:val="20"/>
        </w:rPr>
      </w:pPr>
    </w:p>
    <w:p w14:paraId="173E1B63" w14:textId="77777777" w:rsidR="00D16BE9" w:rsidRDefault="00D16BE9">
      <w:pPr>
        <w:widowControl w:val="0"/>
        <w:autoSpaceDE w:val="0"/>
        <w:autoSpaceDN w:val="0"/>
        <w:spacing w:line="300" w:lineRule="auto"/>
        <w:ind w:firstLine="400"/>
        <w:jc w:val="left"/>
        <w:rPr>
          <w:rFonts w:cs="Arial"/>
          <w:kern w:val="0"/>
          <w:sz w:val="20"/>
        </w:rPr>
      </w:pPr>
    </w:p>
    <w:p w14:paraId="44AD53A5" w14:textId="77777777" w:rsidR="00D16BE9" w:rsidRDefault="00AC4FA2">
      <w:pPr>
        <w:widowControl w:val="0"/>
        <w:autoSpaceDE w:val="0"/>
        <w:autoSpaceDN w:val="0"/>
        <w:spacing w:line="300" w:lineRule="auto"/>
        <w:ind w:firstLine="440"/>
        <w:jc w:val="left"/>
        <w:rPr>
          <w:rFonts w:eastAsia="Arial" w:cs="Arial"/>
          <w:kern w:val="0"/>
          <w:sz w:val="20"/>
        </w:rPr>
      </w:pPr>
      <w:r>
        <w:rPr>
          <w:rFonts w:eastAsia="Arial" w:cs="Arial"/>
          <w:noProof/>
          <w:kern w:val="0"/>
          <w:sz w:val="22"/>
          <w:lang w:eastAsia="en-US"/>
        </w:rPr>
        <mc:AlternateContent>
          <mc:Choice Requires="wps">
            <w:drawing>
              <wp:anchor distT="0" distB="0" distL="0" distR="0" simplePos="0" relativeHeight="251696640" behindDoc="1" locked="0" layoutInCell="1" allowOverlap="1" wp14:anchorId="528CAC94" wp14:editId="79C59582">
                <wp:simplePos x="0" y="0"/>
                <wp:positionH relativeFrom="page">
                  <wp:posOffset>1142365</wp:posOffset>
                </wp:positionH>
                <wp:positionV relativeFrom="paragraph">
                  <wp:posOffset>340995</wp:posOffset>
                </wp:positionV>
                <wp:extent cx="1828800" cy="6985"/>
                <wp:effectExtent l="0" t="0" r="0" b="0"/>
                <wp:wrapTopAndBottom/>
                <wp:docPr id="1879646699" name="docshape116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28800" cy="6985"/>
                        </a:xfrm>
                        <a:prstGeom prst="rect">
                          <a:avLst/>
                        </a:prstGeom>
                        <a:solidFill>
                          <a:srgbClr val="000000"/>
                        </a:solidFill>
                        <a:ln>
                          <a:noFill/>
                        </a:ln>
                      </wps:spPr>
                      <wps:bodyPr rot="0" vert="horz" wrap="square" lIns="91440" tIns="45720" rIns="91440" bIns="45720" anchor="t" anchorCtr="0" upright="1">
                        <a:noAutofit/>
                      </wps:bodyPr>
                    </wps:wsp>
                  </a:graphicData>
                </a:graphic>
              </wp:anchor>
            </w:drawing>
          </mc:Choice>
          <mc:Fallback xmlns:wpsCustomData="http://www.wps.cn/officeDocument/2013/wpsCustomData">
            <w:pict>
              <v:rect id="docshape1164" o:spid="_x0000_s1026" o:spt="1" style="position:absolute;left:0pt;margin-left:89.95pt;margin-top:26.85pt;height:0.55pt;width:144pt;mso-position-horizontal-relative:page;mso-wrap-distance-bottom:0pt;mso-wrap-distance-top:0pt;z-index:-251540480;mso-width-relative:page;mso-height-relative:page;" fillcolor="#000000" filled="t" stroked="f" coordsize="21600,21600" o:gfxdata="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">
                <v:fill on="t" focussize="0,0"/>
                <v:stroke on="f"/>
                <v:imagedata o:title=""/>
                <o:lock v:ext="edit" aspectratio="f"/>
                <w10:wrap type="topAndBottom"/>
              </v:rect>
            </w:pict>
          </mc:Fallback>
        </mc:AlternateContent>
      </w:r>
    </w:p>
    <w:p w14:paraId="486EC100" w14:textId="77777777" w:rsidR="00D16BE9" w:rsidRDefault="00AC4FA2">
      <w:pPr>
        <w:widowControl w:val="0"/>
        <w:autoSpaceDE w:val="0"/>
        <w:autoSpaceDN w:val="0"/>
        <w:spacing w:line="300" w:lineRule="auto"/>
        <w:ind w:firstLine="361"/>
        <w:rPr>
          <w:rFonts w:eastAsia="Arial" w:cs="Arial"/>
          <w:kern w:val="0"/>
          <w:sz w:val="18"/>
        </w:rPr>
      </w:pPr>
      <w:r>
        <w:rPr>
          <w:rFonts w:eastAsia="Arial" w:cs="Arial"/>
          <w:b/>
          <w:color w:val="000080"/>
          <w:kern w:val="0"/>
          <w:sz w:val="18"/>
          <w:vertAlign w:val="superscript"/>
        </w:rPr>
        <w:t>194</w:t>
      </w:r>
      <w:r>
        <w:rPr>
          <w:rFonts w:eastAsia="宋体" w:cs="宋体" w:hint="eastAsia"/>
          <w:kern w:val="0"/>
          <w:sz w:val="18"/>
        </w:rPr>
        <w:t>请注意，这并不是自由选择，而是所选的具体加权方法要么需要先进行归一化处理，</w:t>
      </w:r>
      <w:r>
        <w:rPr>
          <w:rFonts w:eastAsia="Arial" w:cs="Arial"/>
          <w:kern w:val="0"/>
          <w:sz w:val="18"/>
        </w:rPr>
        <w:t xml:space="preserve"> </w:t>
      </w:r>
      <w:r>
        <w:rPr>
          <w:rFonts w:eastAsia="宋体" w:cs="宋体" w:hint="eastAsia"/>
          <w:kern w:val="0"/>
          <w:sz w:val="18"/>
        </w:rPr>
        <w:t>要么不进行归一化处理。</w:t>
      </w:r>
    </w:p>
    <w:p w14:paraId="5BEEF198" w14:textId="77777777" w:rsidR="00D16BE9" w:rsidRDefault="00AC4FA2">
      <w:pPr>
        <w:pStyle w:val="a8"/>
        <w:spacing w:line="300" w:lineRule="auto"/>
        <w:ind w:firstLineChars="200" w:firstLine="361"/>
        <w:jc w:val="both"/>
        <w:rPr>
          <w:rFonts w:eastAsiaTheme="minorEastAsia"/>
          <w:sz w:val="18"/>
          <w:lang w:eastAsia="zh-CN"/>
        </w:rPr>
      </w:pPr>
      <w:r>
        <w:rPr>
          <w:b/>
          <w:color w:val="000080"/>
          <w:sz w:val="18"/>
          <w:vertAlign w:val="superscript"/>
          <w:lang w:eastAsia="zh-CN"/>
        </w:rPr>
        <w:t>195</w:t>
      </w:r>
      <w:r>
        <w:rPr>
          <w:sz w:val="18"/>
          <w:lang w:eastAsia="zh-CN"/>
        </w:rPr>
        <w:t>需要注意的是，有些加权方法无需先进行单独的归一化，因为归一化是加权步骤的一部分。</w:t>
      </w:r>
    </w:p>
    <w:p w14:paraId="78B730D4" w14:textId="77777777" w:rsidR="00D16BE9" w:rsidRDefault="00AC4FA2">
      <w:pPr>
        <w:pStyle w:val="a8"/>
        <w:spacing w:line="300" w:lineRule="auto"/>
        <w:ind w:firstLineChars="200" w:firstLine="360"/>
        <w:jc w:val="both"/>
        <w:rPr>
          <w:rFonts w:eastAsiaTheme="minorEastAsia"/>
          <w:sz w:val="18"/>
          <w:lang w:eastAsia="zh-CN"/>
        </w:rPr>
      </w:pPr>
      <w:r>
        <w:rPr>
          <w:rFonts w:eastAsiaTheme="minorEastAsia"/>
          <w:sz w:val="18"/>
          <w:lang w:eastAsia="zh-CN"/>
        </w:rPr>
        <w:br w:type="page"/>
      </w:r>
    </w:p>
    <w:tbl>
      <w:tblPr>
        <w:tblStyle w:val="TableNormal"/>
        <w:tblW w:w="9289" w:type="dxa"/>
        <w:tblInd w:w="-535" w:type="dxa"/>
        <w:tblBorders>
          <w:top w:val="dotDash" w:sz="18" w:space="0" w:color="008000"/>
          <w:left w:val="dotDash" w:sz="18" w:space="0" w:color="008000"/>
          <w:bottom w:val="dotDash" w:sz="18" w:space="0" w:color="008000"/>
          <w:right w:val="dotDash" w:sz="18" w:space="0" w:color="008000"/>
          <w:insideH w:val="dotDash" w:sz="18" w:space="0" w:color="008000"/>
          <w:insideV w:val="dotDash" w:sz="18" w:space="0" w:color="008000"/>
        </w:tblBorders>
        <w:tblLayout w:type="fixed"/>
        <w:tblLook w:val="04A0" w:firstRow="1" w:lastRow="0" w:firstColumn="1" w:lastColumn="0" w:noHBand="0" w:noVBand="1"/>
      </w:tblPr>
      <w:tblGrid>
        <w:gridCol w:w="9289"/>
      </w:tblGrid>
      <w:tr w:rsidR="00D16BE9" w14:paraId="730717AE" w14:textId="77777777">
        <w:trPr>
          <w:trHeight w:val="806"/>
        </w:trPr>
        <w:tc>
          <w:tcPr>
            <w:tcW w:w="9289" w:type="dxa"/>
            <w:tcBorders>
              <w:bottom w:val="nil"/>
            </w:tcBorders>
          </w:tcPr>
          <w:p w14:paraId="26D92256" w14:textId="77777777" w:rsidR="00D16BE9" w:rsidRDefault="00AC4FA2">
            <w:pPr>
              <w:widowControl w:val="0"/>
              <w:autoSpaceDE w:val="0"/>
              <w:autoSpaceDN w:val="0"/>
              <w:spacing w:line="300" w:lineRule="auto"/>
              <w:ind w:firstLine="420"/>
              <w:rPr>
                <w:rFonts w:eastAsia="Arial" w:cs="Arial"/>
                <w:kern w:val="0"/>
                <w:szCs w:val="21"/>
              </w:rPr>
            </w:pPr>
            <w:r>
              <w:rPr>
                <w:rFonts w:eastAsia="宋体" w:cs="宋体" w:hint="eastAsia"/>
                <w:color w:val="808080"/>
                <w:kern w:val="0"/>
                <w:szCs w:val="21"/>
              </w:rPr>
              <w:lastRenderedPageBreak/>
              <w:t>(</w:t>
            </w:r>
            <w:r>
              <w:rPr>
                <w:rFonts w:eastAsia="宋体" w:cs="宋体" w:hint="eastAsia"/>
                <w:color w:val="808080"/>
                <w:kern w:val="0"/>
                <w:szCs w:val="21"/>
              </w:rPr>
              <w:t>对于中点水平方法和计算类别终点结果的情况）</w:t>
            </w:r>
            <w:r>
              <w:rPr>
                <w:rFonts w:eastAsia="宋体" w:cs="宋体" w:hint="eastAsia"/>
                <w:color w:val="0D6812"/>
                <w:kern w:val="0"/>
                <w:szCs w:val="21"/>
              </w:rPr>
              <w:t>或保护区</w:t>
            </w:r>
            <w:r>
              <w:rPr>
                <w:rFonts w:eastAsia="宋体" w:cs="宋体" w:hint="eastAsia"/>
                <w:color w:val="808080"/>
                <w:kern w:val="0"/>
                <w:szCs w:val="21"/>
              </w:rPr>
              <w:t>（对于涵盖整个保护区的终点结果）</w:t>
            </w:r>
            <w:r>
              <w:rPr>
                <w:rFonts w:eastAsia="宋体" w:cs="宋体" w:hint="eastAsia"/>
                <w:color w:val="0D6812"/>
                <w:kern w:val="0"/>
                <w:szCs w:val="21"/>
              </w:rPr>
              <w:t>。由此得出的</w:t>
            </w:r>
            <w:r>
              <w:rPr>
                <w:rFonts w:eastAsia="Arial" w:cs="Arial"/>
                <w:color w:val="0D6812"/>
                <w:kern w:val="0"/>
                <w:szCs w:val="21"/>
              </w:rPr>
              <w:t xml:space="preserve"> LCIA </w:t>
            </w:r>
            <w:r>
              <w:rPr>
                <w:rFonts w:eastAsia="宋体" w:cs="宋体" w:hint="eastAsia"/>
                <w:color w:val="0D6812"/>
                <w:kern w:val="0"/>
                <w:szCs w:val="21"/>
              </w:rPr>
              <w:t>加权结果可分别按影响类别或保护区域进行加总。</w:t>
            </w:r>
          </w:p>
        </w:tc>
      </w:tr>
      <w:tr w:rsidR="00D16BE9" w14:paraId="764E7CA2" w14:textId="77777777">
        <w:trPr>
          <w:trHeight w:val="706"/>
        </w:trPr>
        <w:tc>
          <w:tcPr>
            <w:tcW w:w="9289" w:type="dxa"/>
            <w:tcBorders>
              <w:top w:val="nil"/>
              <w:bottom w:val="nil"/>
            </w:tcBorders>
          </w:tcPr>
          <w:p w14:paraId="72245143" w14:textId="77777777" w:rsidR="00D16BE9" w:rsidRDefault="00AC4FA2">
            <w:pPr>
              <w:widowControl w:val="0"/>
              <w:autoSpaceDE w:val="0"/>
              <w:autoSpaceDN w:val="0"/>
              <w:spacing w:line="300" w:lineRule="auto"/>
              <w:ind w:firstLine="420"/>
              <w:jc w:val="left"/>
              <w:rPr>
                <w:rFonts w:eastAsia="Arial" w:cs="Arial"/>
                <w:kern w:val="0"/>
                <w:szCs w:val="21"/>
              </w:rPr>
            </w:pPr>
            <w:r>
              <w:rPr>
                <w:rFonts w:eastAsia="Arial" w:cs="Arial"/>
                <w:color w:val="0D6812"/>
                <w:kern w:val="0"/>
                <w:szCs w:val="21"/>
              </w:rPr>
              <w:t xml:space="preserve">III) SHALL - </w:t>
            </w:r>
            <w:r>
              <w:rPr>
                <w:rFonts w:eastAsia="宋体" w:cs="宋体" w:hint="eastAsia"/>
                <w:b/>
                <w:color w:val="0D6812"/>
                <w:kern w:val="0"/>
                <w:szCs w:val="21"/>
              </w:rPr>
              <w:t>在公布的比较断言中</w:t>
            </w:r>
            <w:proofErr w:type="gramStart"/>
            <w:r>
              <w:rPr>
                <w:rFonts w:eastAsia="宋体" w:cs="宋体" w:hint="eastAsia"/>
                <w:b/>
                <w:color w:val="0D6812"/>
                <w:kern w:val="0"/>
                <w:szCs w:val="21"/>
              </w:rPr>
              <w:t>不</w:t>
            </w:r>
            <w:proofErr w:type="gramEnd"/>
            <w:r>
              <w:rPr>
                <w:rFonts w:eastAsia="宋体" w:cs="宋体" w:hint="eastAsia"/>
                <w:b/>
                <w:color w:val="0D6812"/>
                <w:kern w:val="0"/>
                <w:szCs w:val="21"/>
              </w:rPr>
              <w:t>加权：</w:t>
            </w:r>
            <w:r>
              <w:rPr>
                <w:rFonts w:eastAsia="宋体" w:cs="宋体" w:hint="eastAsia"/>
                <w:color w:val="0D6812"/>
                <w:kern w:val="0"/>
                <w:szCs w:val="21"/>
              </w:rPr>
              <w:t>加权不得用于导致拟向公众披露的比较断言的研究。</w:t>
            </w:r>
          </w:p>
        </w:tc>
      </w:tr>
      <w:tr w:rsidR="00D16BE9" w14:paraId="5A1E0885" w14:textId="77777777">
        <w:trPr>
          <w:trHeight w:val="359"/>
        </w:trPr>
        <w:tc>
          <w:tcPr>
            <w:tcW w:w="9289" w:type="dxa"/>
            <w:tcBorders>
              <w:top w:val="nil"/>
            </w:tcBorders>
          </w:tcPr>
          <w:p w14:paraId="3C105873" w14:textId="77777777" w:rsidR="00D16BE9" w:rsidRDefault="00AC4FA2">
            <w:pPr>
              <w:widowControl w:val="0"/>
              <w:autoSpaceDE w:val="0"/>
              <w:autoSpaceDN w:val="0"/>
              <w:spacing w:line="300" w:lineRule="auto"/>
              <w:ind w:firstLine="360"/>
              <w:jc w:val="left"/>
              <w:rPr>
                <w:rFonts w:eastAsia="Arial" w:cs="Arial"/>
                <w:kern w:val="0"/>
                <w:sz w:val="18"/>
              </w:rPr>
            </w:pPr>
            <w:r>
              <w:rPr>
                <w:rFonts w:eastAsia="宋体" w:cs="宋体" w:hint="eastAsia"/>
                <w:color w:val="0D6812"/>
                <w:kern w:val="0"/>
                <w:sz w:val="18"/>
              </w:rPr>
              <w:t>请注意，权重系数的设置或选择必然涉及价值</w:t>
            </w:r>
            <w:r>
              <w:rPr>
                <w:rFonts w:eastAsia="宋体" w:cs="宋体" w:hint="eastAsia"/>
                <w:color w:val="0D6812"/>
                <w:spacing w:val="-2"/>
                <w:kern w:val="0"/>
                <w:sz w:val="18"/>
              </w:rPr>
              <w:t>选择。</w:t>
            </w:r>
          </w:p>
        </w:tc>
      </w:tr>
    </w:tbl>
    <w:p w14:paraId="4D39C0DD" w14:textId="77777777" w:rsidR="00D16BE9" w:rsidRDefault="00D16BE9">
      <w:pPr>
        <w:pStyle w:val="a8"/>
        <w:spacing w:line="300" w:lineRule="auto"/>
        <w:ind w:firstLineChars="200" w:firstLine="420"/>
        <w:jc w:val="both"/>
        <w:rPr>
          <w:szCs w:val="21"/>
          <w:lang w:eastAsia="zh-CN"/>
        </w:rPr>
        <w:sectPr w:rsidR="00D16BE9">
          <w:footerReference w:type="default" r:id="rId107"/>
          <w:footnotePr>
            <w:numRestart w:val="eachPage"/>
          </w:footnotePr>
          <w:pgSz w:w="11906" w:h="16838"/>
          <w:pgMar w:top="1440" w:right="1800" w:bottom="1440" w:left="1800" w:header="851" w:footer="992" w:gutter="0"/>
          <w:cols w:space="425"/>
          <w:docGrid w:type="lines" w:linePitch="312"/>
        </w:sectPr>
      </w:pPr>
    </w:p>
    <w:p w14:paraId="3BA8C35D" w14:textId="77777777" w:rsidR="00D16BE9" w:rsidRDefault="00AC4FA2">
      <w:pPr>
        <w:widowControl w:val="0"/>
        <w:tabs>
          <w:tab w:val="left" w:pos="866"/>
          <w:tab w:val="left" w:pos="867"/>
          <w:tab w:val="left" w:pos="1802"/>
          <w:tab w:val="left" w:pos="4586"/>
          <w:tab w:val="left" w:pos="7057"/>
          <w:tab w:val="left" w:pos="7481"/>
        </w:tabs>
        <w:autoSpaceDE w:val="0"/>
        <w:autoSpaceDN w:val="0"/>
        <w:spacing w:line="300" w:lineRule="auto"/>
        <w:ind w:firstLine="627"/>
        <w:jc w:val="center"/>
        <w:outlineLvl w:val="0"/>
        <w:rPr>
          <w:rFonts w:eastAsia="宋体" w:cs="Arial"/>
          <w:b/>
          <w:bCs/>
          <w:kern w:val="0"/>
          <w:sz w:val="32"/>
          <w:szCs w:val="32"/>
        </w:rPr>
      </w:pPr>
      <w:r>
        <w:rPr>
          <w:rFonts w:eastAsia="宋体" w:cs="Arial" w:hint="eastAsia"/>
          <w:b/>
          <w:bCs/>
          <w:spacing w:val="-4"/>
          <w:kern w:val="0"/>
          <w:sz w:val="32"/>
          <w:szCs w:val="32"/>
        </w:rPr>
        <w:lastRenderedPageBreak/>
        <w:t>9</w:t>
      </w:r>
      <w:r>
        <w:rPr>
          <w:rFonts w:eastAsia="宋体" w:cs="Arial"/>
          <w:b/>
          <w:bCs/>
          <w:spacing w:val="-4"/>
          <w:kern w:val="0"/>
          <w:sz w:val="32"/>
          <w:szCs w:val="32"/>
        </w:rPr>
        <w:t xml:space="preserve"> </w:t>
      </w:r>
      <w:r>
        <w:rPr>
          <w:rFonts w:eastAsia="宋体" w:cs="Arial" w:hint="eastAsia"/>
          <w:b/>
          <w:bCs/>
          <w:spacing w:val="-4"/>
          <w:kern w:val="0"/>
          <w:sz w:val="32"/>
          <w:szCs w:val="32"/>
        </w:rPr>
        <w:t>生命周期解释</w:t>
      </w:r>
    </w:p>
    <w:p w14:paraId="545BA1E6" w14:textId="77777777" w:rsidR="00D16BE9" w:rsidRDefault="00AC4FA2">
      <w:pPr>
        <w:widowControl w:val="0"/>
        <w:autoSpaceDE w:val="0"/>
        <w:autoSpaceDN w:val="0"/>
        <w:spacing w:line="300" w:lineRule="auto"/>
        <w:ind w:firstLine="360"/>
        <w:jc w:val="left"/>
        <w:rPr>
          <w:rFonts w:cs="Arial"/>
          <w:kern w:val="0"/>
          <w:sz w:val="18"/>
          <w:szCs w:val="24"/>
        </w:rPr>
      </w:pPr>
      <w:bookmarkStart w:id="146" w:name="_Hlk175613424"/>
      <w:r>
        <w:rPr>
          <w:rFonts w:eastAsia="Arial" w:cs="Arial"/>
          <w:color w:val="0000FF"/>
          <w:kern w:val="0"/>
          <w:sz w:val="18"/>
          <w:szCs w:val="24"/>
        </w:rPr>
        <w:t>(</w:t>
      </w:r>
      <w:r>
        <w:rPr>
          <w:rFonts w:eastAsia="宋体" w:cs="宋体" w:hint="eastAsia"/>
          <w:color w:val="0000FF"/>
          <w:kern w:val="0"/>
          <w:sz w:val="18"/>
          <w:szCs w:val="24"/>
        </w:rPr>
        <w:t>参考</w:t>
      </w:r>
      <w:r>
        <w:rPr>
          <w:rFonts w:eastAsia="Arial" w:cs="Arial"/>
          <w:color w:val="0000FF"/>
          <w:kern w:val="0"/>
          <w:sz w:val="18"/>
          <w:szCs w:val="24"/>
        </w:rPr>
        <w:t xml:space="preserve"> ISO 14044:2006 </w:t>
      </w:r>
      <w:r>
        <w:rPr>
          <w:rFonts w:eastAsia="宋体" w:cs="宋体" w:hint="eastAsia"/>
          <w:color w:val="0000FF"/>
          <w:kern w:val="0"/>
          <w:sz w:val="18"/>
          <w:szCs w:val="24"/>
        </w:rPr>
        <w:t>第</w:t>
      </w:r>
      <w:r>
        <w:rPr>
          <w:rFonts w:eastAsia="Arial" w:cs="Arial"/>
          <w:color w:val="0000FF"/>
          <w:kern w:val="0"/>
          <w:sz w:val="18"/>
          <w:szCs w:val="24"/>
        </w:rPr>
        <w:t xml:space="preserve"> </w:t>
      </w:r>
      <w:r>
        <w:rPr>
          <w:rFonts w:eastAsia="Arial" w:cs="Arial"/>
          <w:color w:val="0000FF"/>
          <w:spacing w:val="-4"/>
          <w:kern w:val="0"/>
          <w:sz w:val="18"/>
          <w:szCs w:val="24"/>
        </w:rPr>
        <w:t xml:space="preserve">4.5 </w:t>
      </w:r>
      <w:r>
        <w:rPr>
          <w:rFonts w:eastAsia="宋体" w:cs="宋体" w:hint="eastAsia"/>
          <w:color w:val="0000FF"/>
          <w:kern w:val="0"/>
          <w:sz w:val="18"/>
          <w:szCs w:val="24"/>
        </w:rPr>
        <w:t>章）</w:t>
      </w:r>
      <w:bookmarkEnd w:id="146"/>
    </w:p>
    <w:p w14:paraId="5A5EC999" w14:textId="77777777" w:rsidR="00D16BE9" w:rsidRDefault="00AC4FA2">
      <w:pPr>
        <w:widowControl w:val="0"/>
        <w:tabs>
          <w:tab w:val="left" w:pos="1093"/>
          <w:tab w:val="left" w:pos="1094"/>
        </w:tabs>
        <w:autoSpaceDE w:val="0"/>
        <w:autoSpaceDN w:val="0"/>
        <w:spacing w:line="300" w:lineRule="auto"/>
        <w:ind w:firstLine="562"/>
        <w:jc w:val="left"/>
        <w:outlineLvl w:val="1"/>
        <w:rPr>
          <w:rFonts w:eastAsia="Arial" w:cs="Arial"/>
          <w:b/>
          <w:bCs/>
          <w:kern w:val="0"/>
          <w:sz w:val="28"/>
          <w:szCs w:val="28"/>
        </w:rPr>
      </w:pPr>
      <w:bookmarkStart w:id="147" w:name="_bookmark305"/>
      <w:bookmarkEnd w:id="147"/>
      <w:r>
        <w:rPr>
          <w:rFonts w:eastAsia="宋体" w:cs="Arial"/>
          <w:b/>
          <w:bCs/>
          <w:kern w:val="0"/>
          <w:sz w:val="28"/>
          <w:szCs w:val="28"/>
        </w:rPr>
        <w:t>9.1</w:t>
      </w:r>
      <w:r>
        <w:rPr>
          <w:rFonts w:eastAsia="宋体" w:cs="Arial"/>
          <w:b/>
          <w:bCs/>
          <w:kern w:val="0"/>
          <w:sz w:val="28"/>
          <w:szCs w:val="28"/>
        </w:rPr>
        <w:tab/>
      </w:r>
      <w:r>
        <w:rPr>
          <w:rFonts w:eastAsia="宋体" w:cs="Arial"/>
          <w:b/>
          <w:bCs/>
          <w:kern w:val="0"/>
          <w:sz w:val="28"/>
          <w:szCs w:val="28"/>
        </w:rPr>
        <w:t>导言和</w:t>
      </w:r>
      <w:r>
        <w:rPr>
          <w:rFonts w:eastAsia="宋体" w:cs="Arial"/>
          <w:b/>
          <w:bCs/>
          <w:spacing w:val="-2"/>
          <w:kern w:val="0"/>
          <w:sz w:val="28"/>
          <w:szCs w:val="28"/>
        </w:rPr>
        <w:t>概述</w:t>
      </w:r>
    </w:p>
    <w:p w14:paraId="0168D2A5" w14:textId="77777777" w:rsidR="00D16BE9" w:rsidRDefault="00AC4FA2">
      <w:pPr>
        <w:widowControl w:val="0"/>
        <w:autoSpaceDE w:val="0"/>
        <w:autoSpaceDN w:val="0"/>
        <w:spacing w:line="300" w:lineRule="auto"/>
        <w:ind w:firstLine="360"/>
        <w:jc w:val="left"/>
        <w:rPr>
          <w:rFonts w:eastAsia="Arial" w:cs="Arial"/>
          <w:kern w:val="0"/>
          <w:sz w:val="18"/>
          <w:szCs w:val="24"/>
        </w:rPr>
      </w:pPr>
      <w:r>
        <w:rPr>
          <w:rFonts w:eastAsia="Arial" w:cs="Arial"/>
          <w:color w:val="0000FF"/>
          <w:kern w:val="0"/>
          <w:sz w:val="18"/>
          <w:szCs w:val="24"/>
        </w:rPr>
        <w:t>(</w:t>
      </w:r>
      <w:r>
        <w:rPr>
          <w:rFonts w:eastAsia="宋体" w:cs="宋体" w:hint="eastAsia"/>
          <w:color w:val="0000FF"/>
          <w:kern w:val="0"/>
          <w:sz w:val="18"/>
          <w:szCs w:val="24"/>
        </w:rPr>
        <w:t>参考</w:t>
      </w:r>
      <w:r>
        <w:rPr>
          <w:rFonts w:eastAsia="Arial" w:cs="Arial"/>
          <w:color w:val="0000FF"/>
          <w:kern w:val="0"/>
          <w:sz w:val="18"/>
          <w:szCs w:val="24"/>
        </w:rPr>
        <w:t xml:space="preserve"> ISO 14044:2006 </w:t>
      </w:r>
      <w:r>
        <w:rPr>
          <w:rFonts w:eastAsia="宋体" w:cs="宋体" w:hint="eastAsia"/>
          <w:color w:val="0000FF"/>
          <w:kern w:val="0"/>
          <w:sz w:val="18"/>
          <w:szCs w:val="24"/>
        </w:rPr>
        <w:t>第</w:t>
      </w:r>
      <w:r>
        <w:rPr>
          <w:rFonts w:eastAsia="Arial" w:cs="Arial"/>
          <w:color w:val="0000FF"/>
          <w:kern w:val="0"/>
          <w:sz w:val="18"/>
          <w:szCs w:val="24"/>
        </w:rPr>
        <w:t xml:space="preserve"> </w:t>
      </w:r>
      <w:r>
        <w:rPr>
          <w:rFonts w:eastAsia="Arial" w:cs="Arial"/>
          <w:color w:val="0000FF"/>
          <w:spacing w:val="-2"/>
          <w:kern w:val="0"/>
          <w:sz w:val="18"/>
          <w:szCs w:val="24"/>
        </w:rPr>
        <w:t xml:space="preserve">4.5.1 </w:t>
      </w:r>
      <w:r>
        <w:rPr>
          <w:rFonts w:eastAsia="宋体" w:cs="宋体" w:hint="eastAsia"/>
          <w:color w:val="0000FF"/>
          <w:kern w:val="0"/>
          <w:sz w:val="18"/>
          <w:szCs w:val="24"/>
        </w:rPr>
        <w:t>章）</w:t>
      </w:r>
    </w:p>
    <w:p w14:paraId="2D65B22C" w14:textId="77777777" w:rsidR="00D16BE9" w:rsidRDefault="00AC4FA2">
      <w:pPr>
        <w:widowControl w:val="0"/>
        <w:autoSpaceDE w:val="0"/>
        <w:autoSpaceDN w:val="0"/>
        <w:spacing w:line="300" w:lineRule="auto"/>
        <w:ind w:firstLine="420"/>
        <w:jc w:val="left"/>
        <w:rPr>
          <w:rFonts w:eastAsia="Arial" w:cs="Arial"/>
          <w:kern w:val="0"/>
          <w:szCs w:val="21"/>
        </w:rPr>
      </w:pPr>
      <w:r>
        <w:rPr>
          <w:rFonts w:eastAsia="宋体" w:cs="宋体" w:hint="eastAsia"/>
          <w:kern w:val="0"/>
          <w:szCs w:val="21"/>
        </w:rPr>
        <w:t>生命周期评估的解释阶段有两个根本</w:t>
      </w:r>
      <w:r>
        <w:rPr>
          <w:rFonts w:eastAsia="宋体" w:cs="宋体" w:hint="eastAsia"/>
          <w:spacing w:val="-2"/>
          <w:kern w:val="0"/>
          <w:szCs w:val="21"/>
        </w:rPr>
        <w:t>不同的</w:t>
      </w:r>
      <w:r>
        <w:rPr>
          <w:rFonts w:eastAsia="宋体" w:cs="宋体" w:hint="eastAsia"/>
          <w:kern w:val="0"/>
          <w:szCs w:val="21"/>
        </w:rPr>
        <w:t>主要目的</w:t>
      </w:r>
      <w:r>
        <w:rPr>
          <w:rFonts w:eastAsia="宋体" w:cs="宋体" w:hint="eastAsia"/>
          <w:spacing w:val="-2"/>
          <w:kern w:val="0"/>
          <w:szCs w:val="21"/>
        </w:rPr>
        <w:t>：</w:t>
      </w:r>
    </w:p>
    <w:p w14:paraId="31711E99" w14:textId="77777777" w:rsidR="00D16BE9" w:rsidRDefault="00AC4FA2">
      <w:pPr>
        <w:pStyle w:val="afc"/>
        <w:widowControl w:val="0"/>
        <w:numPr>
          <w:ilvl w:val="0"/>
          <w:numId w:val="115"/>
        </w:numPr>
        <w:autoSpaceDE w:val="0"/>
        <w:autoSpaceDN w:val="0"/>
        <w:spacing w:line="300" w:lineRule="auto"/>
        <w:ind w:left="0" w:firstLine="420"/>
        <w:rPr>
          <w:rFonts w:eastAsia="Arial" w:cs="Arial"/>
          <w:kern w:val="0"/>
          <w:szCs w:val="21"/>
        </w:rPr>
      </w:pPr>
      <w:r>
        <w:rPr>
          <w:rFonts w:eastAsia="宋体" w:cs="宋体" w:hint="eastAsia"/>
          <w:kern w:val="0"/>
          <w:szCs w:val="21"/>
        </w:rPr>
        <w:t>在生命周期评估的迭代步骤中，对于各种可交付成果，解释阶段的作用是引导工作改进生命周期清单模型，以满足研究目标的需求。</w:t>
      </w:r>
    </w:p>
    <w:p w14:paraId="5BAFA60A" w14:textId="77777777" w:rsidR="00D16BE9" w:rsidRDefault="00AC4FA2">
      <w:pPr>
        <w:pStyle w:val="afc"/>
        <w:widowControl w:val="0"/>
        <w:numPr>
          <w:ilvl w:val="0"/>
          <w:numId w:val="115"/>
        </w:numPr>
        <w:autoSpaceDE w:val="0"/>
        <w:autoSpaceDN w:val="0"/>
        <w:spacing w:line="300" w:lineRule="auto"/>
        <w:ind w:left="0" w:firstLine="420"/>
        <w:rPr>
          <w:rFonts w:eastAsia="Arial" w:cs="Arial"/>
          <w:kern w:val="0"/>
          <w:szCs w:val="21"/>
        </w:rPr>
      </w:pPr>
      <w:r>
        <w:rPr>
          <w:rFonts w:eastAsia="宋体" w:cs="宋体" w:hint="eastAsia"/>
          <w:kern w:val="0"/>
          <w:szCs w:val="21"/>
        </w:rPr>
        <w:t>如果生命周期评估的迭代步骤产生了最终的生命周期影响指数模型和结果，特别是对于生命周期评估比较研究而言（部分也适用于其他类型的研究），解释阶段的作用就是得出可靠的结论，通常还包括</w:t>
      </w:r>
      <w:r>
        <w:rPr>
          <w:rFonts w:eastAsia="宋体" w:cs="宋体" w:hint="eastAsia"/>
          <w:spacing w:val="-2"/>
          <w:kern w:val="0"/>
          <w:szCs w:val="21"/>
        </w:rPr>
        <w:t>建议。</w:t>
      </w:r>
    </w:p>
    <w:p w14:paraId="7C81B6A4" w14:textId="77777777" w:rsidR="00D16BE9" w:rsidRDefault="00AC4FA2">
      <w:pPr>
        <w:widowControl w:val="0"/>
        <w:autoSpaceDE w:val="0"/>
        <w:autoSpaceDN w:val="0"/>
        <w:spacing w:line="300" w:lineRule="auto"/>
        <w:ind w:firstLine="420"/>
        <w:rPr>
          <w:rFonts w:eastAsia="Arial" w:cs="Arial"/>
          <w:kern w:val="0"/>
          <w:szCs w:val="21"/>
        </w:rPr>
      </w:pPr>
      <w:r>
        <w:rPr>
          <w:rFonts w:eastAsia="宋体" w:cs="宋体" w:hint="eastAsia"/>
          <w:kern w:val="0"/>
          <w:szCs w:val="21"/>
        </w:rPr>
        <w:t>在生命周期解释中，对生命周期评估结果进行评价，以回答目标定义中提出的问题。解释与</w:t>
      </w:r>
      <w:r>
        <w:rPr>
          <w:rFonts w:eastAsia="Arial" w:cs="Arial"/>
          <w:kern w:val="0"/>
          <w:szCs w:val="21"/>
        </w:rPr>
        <w:t xml:space="preserve"> LCI/LCA </w:t>
      </w:r>
      <w:r>
        <w:rPr>
          <w:rFonts w:eastAsia="宋体" w:cs="宋体" w:hint="eastAsia"/>
          <w:kern w:val="0"/>
          <w:szCs w:val="21"/>
        </w:rPr>
        <w:t>研究的预期应用有关，并用于制定建议。</w:t>
      </w:r>
    </w:p>
    <w:p w14:paraId="1748B468" w14:textId="77777777" w:rsidR="00D16BE9" w:rsidRDefault="00AC4FA2">
      <w:pPr>
        <w:widowControl w:val="0"/>
        <w:autoSpaceDE w:val="0"/>
        <w:autoSpaceDN w:val="0"/>
        <w:spacing w:line="300" w:lineRule="auto"/>
        <w:ind w:firstLine="420"/>
        <w:rPr>
          <w:rFonts w:eastAsia="Arial" w:cs="Arial"/>
          <w:kern w:val="0"/>
          <w:szCs w:val="21"/>
        </w:rPr>
      </w:pPr>
      <w:r>
        <w:rPr>
          <w:rFonts w:eastAsia="宋体" w:cs="宋体" w:hint="eastAsia"/>
          <w:kern w:val="0"/>
          <w:szCs w:val="21"/>
        </w:rPr>
        <w:t>生命周期解释是生命周期评估的一个阶段，在这一阶段，其他阶段的结果将被一并考虑，并根据所应用数据的准确性、完整性和精确性以及在整个</w:t>
      </w:r>
      <w:r>
        <w:rPr>
          <w:rFonts w:eastAsia="Arial" w:cs="Arial"/>
          <w:kern w:val="0"/>
          <w:szCs w:val="21"/>
        </w:rPr>
        <w:t xml:space="preserve"> LCI/LCA </w:t>
      </w:r>
      <w:r>
        <w:rPr>
          <w:rFonts w:eastAsia="宋体" w:cs="宋体" w:hint="eastAsia"/>
          <w:kern w:val="0"/>
          <w:szCs w:val="21"/>
        </w:rPr>
        <w:t>研究过程中所做的假设进行分析。如前所述，在进行</w:t>
      </w:r>
      <w:r>
        <w:rPr>
          <w:rFonts w:eastAsia="Arial" w:cs="Arial"/>
          <w:kern w:val="0"/>
          <w:szCs w:val="21"/>
        </w:rPr>
        <w:t xml:space="preserve"> LCI </w:t>
      </w:r>
      <w:r>
        <w:rPr>
          <w:rFonts w:eastAsia="宋体" w:cs="宋体" w:hint="eastAsia"/>
          <w:kern w:val="0"/>
          <w:szCs w:val="21"/>
        </w:rPr>
        <w:t>工作的同时，这也有助于改进</w:t>
      </w:r>
      <w:r>
        <w:rPr>
          <w:rFonts w:eastAsia="Arial" w:cs="Arial"/>
          <w:kern w:val="0"/>
          <w:szCs w:val="21"/>
        </w:rPr>
        <w:t xml:space="preserve"> LCI </w:t>
      </w:r>
      <w:r>
        <w:rPr>
          <w:rFonts w:eastAsia="宋体" w:cs="宋体" w:hint="eastAsia"/>
          <w:kern w:val="0"/>
          <w:szCs w:val="21"/>
        </w:rPr>
        <w:t>模型。</w:t>
      </w:r>
    </w:p>
    <w:p w14:paraId="5B3DB2F3" w14:textId="77777777" w:rsidR="00D16BE9" w:rsidRDefault="00AC4FA2">
      <w:pPr>
        <w:widowControl w:val="0"/>
        <w:autoSpaceDE w:val="0"/>
        <w:autoSpaceDN w:val="0"/>
        <w:spacing w:line="300" w:lineRule="auto"/>
        <w:ind w:firstLine="420"/>
        <w:rPr>
          <w:rFonts w:eastAsia="Arial" w:cs="Arial"/>
          <w:kern w:val="0"/>
          <w:szCs w:val="21"/>
        </w:rPr>
      </w:pPr>
      <w:r>
        <w:rPr>
          <w:rFonts w:eastAsia="宋体" w:cs="宋体" w:hint="eastAsia"/>
          <w:kern w:val="0"/>
          <w:szCs w:val="21"/>
        </w:rPr>
        <w:t>如果目标明确（例如在比较研究或弱点分析的情况下），解释的最终结果应是结论或建议，这些结论或建议应尊重</w:t>
      </w:r>
      <w:r>
        <w:rPr>
          <w:rFonts w:eastAsia="Arial" w:cs="Arial"/>
          <w:kern w:val="0"/>
          <w:szCs w:val="21"/>
        </w:rPr>
        <w:t xml:space="preserve"> LCI/LCA </w:t>
      </w:r>
      <w:r>
        <w:rPr>
          <w:rFonts w:eastAsia="宋体" w:cs="宋体" w:hint="eastAsia"/>
          <w:kern w:val="0"/>
          <w:szCs w:val="21"/>
        </w:rPr>
        <w:t>研究的目标和范围定义的意图和限制。这尤其涉及到功能单元和系统边界的适当性，以及与目标相关的已实现的总体数据质量。解释应以易于理解的方式介绍生命周期评估的结果，帮助生命周期评估</w:t>
      </w:r>
      <w:r>
        <w:rPr>
          <w:rFonts w:eastAsia="Arial" w:cs="Arial"/>
          <w:kern w:val="0"/>
          <w:szCs w:val="21"/>
        </w:rPr>
        <w:t>/</w:t>
      </w:r>
      <w:r>
        <w:rPr>
          <w:rFonts w:eastAsia="宋体" w:cs="宋体" w:hint="eastAsia"/>
          <w:kern w:val="0"/>
          <w:szCs w:val="21"/>
        </w:rPr>
        <w:t>生命周期分析研究的用户评估结论的稳健性，并了解生命周期评估</w:t>
      </w:r>
      <w:r>
        <w:rPr>
          <w:rFonts w:eastAsia="Arial" w:cs="Arial"/>
          <w:kern w:val="0"/>
          <w:szCs w:val="21"/>
        </w:rPr>
        <w:t>/</w:t>
      </w:r>
      <w:r>
        <w:rPr>
          <w:rFonts w:eastAsia="宋体" w:cs="宋体" w:hint="eastAsia"/>
          <w:kern w:val="0"/>
          <w:szCs w:val="21"/>
        </w:rPr>
        <w:t>生命周期分析研究的任何潜在局限性。</w:t>
      </w:r>
    </w:p>
    <w:p w14:paraId="690704D1" w14:textId="77777777" w:rsidR="00D16BE9" w:rsidRDefault="00AC4FA2">
      <w:pPr>
        <w:widowControl w:val="0"/>
        <w:autoSpaceDE w:val="0"/>
        <w:autoSpaceDN w:val="0"/>
        <w:spacing w:line="300" w:lineRule="auto"/>
        <w:ind w:firstLine="420"/>
        <w:rPr>
          <w:rFonts w:eastAsia="Arial" w:cs="Arial"/>
          <w:kern w:val="0"/>
          <w:szCs w:val="21"/>
        </w:rPr>
      </w:pPr>
      <w:r>
        <w:rPr>
          <w:rFonts w:eastAsia="宋体" w:cs="宋体" w:hint="eastAsia"/>
          <w:kern w:val="0"/>
          <w:szCs w:val="21"/>
        </w:rPr>
        <w:t>因此，一些解释要素（即完整性和敏感性分析，以及用于确定精度的潜在不确定性分析）也适用于整个</w:t>
      </w:r>
      <w:r>
        <w:rPr>
          <w:rFonts w:eastAsia="Arial" w:cs="Arial"/>
          <w:kern w:val="0"/>
          <w:szCs w:val="21"/>
        </w:rPr>
        <w:t xml:space="preserve"> LCI/LCA </w:t>
      </w:r>
      <w:r>
        <w:rPr>
          <w:rFonts w:eastAsia="宋体" w:cs="宋体" w:hint="eastAsia"/>
          <w:kern w:val="0"/>
          <w:szCs w:val="21"/>
        </w:rPr>
        <w:t>研究。在绘制系统边界和收集清单数据（见第</w:t>
      </w:r>
      <w:r>
        <w:rPr>
          <w:rFonts w:eastAsia="Arial" w:cs="Arial"/>
          <w:kern w:val="0"/>
          <w:szCs w:val="21"/>
        </w:rPr>
        <w:t xml:space="preserve"> </w:t>
      </w:r>
      <w:hyperlink w:anchor="_bookmark18" w:history="1">
        <w:r>
          <w:rPr>
            <w:rFonts w:eastAsia="Arial" w:cs="Arial"/>
            <w:kern w:val="0"/>
            <w:szCs w:val="21"/>
          </w:rPr>
          <w:t>4</w:t>
        </w:r>
      </w:hyperlink>
      <w:r>
        <w:rPr>
          <w:rFonts w:eastAsia="Arial" w:cs="Arial"/>
          <w:kern w:val="0"/>
          <w:szCs w:val="21"/>
        </w:rPr>
        <w:t xml:space="preserve"> </w:t>
      </w:r>
      <w:r>
        <w:rPr>
          <w:rFonts w:eastAsia="宋体" w:cs="宋体" w:hint="eastAsia"/>
          <w:kern w:val="0"/>
          <w:szCs w:val="21"/>
        </w:rPr>
        <w:t>章）的过程中，会对单位过程</w:t>
      </w:r>
      <w:r>
        <w:rPr>
          <w:rFonts w:eastAsia="宋体" w:cs="宋体" w:hint="eastAsia"/>
          <w:spacing w:val="40"/>
          <w:kern w:val="0"/>
          <w:szCs w:val="21"/>
        </w:rPr>
        <w:t>数据</w:t>
      </w:r>
      <w:r>
        <w:rPr>
          <w:rFonts w:eastAsia="宋体" w:cs="宋体" w:hint="eastAsia"/>
          <w:kern w:val="0"/>
          <w:szCs w:val="21"/>
        </w:rPr>
        <w:t>、</w:t>
      </w:r>
      <w:r>
        <w:rPr>
          <w:rFonts w:eastAsia="Arial" w:cs="Arial"/>
          <w:kern w:val="0"/>
          <w:szCs w:val="21"/>
        </w:rPr>
        <w:t xml:space="preserve">LCI </w:t>
      </w:r>
      <w:r>
        <w:rPr>
          <w:rFonts w:eastAsia="宋体" w:cs="宋体" w:hint="eastAsia"/>
          <w:kern w:val="0"/>
          <w:szCs w:val="21"/>
        </w:rPr>
        <w:t>结果进行质量检查，并应用影响评估作为迭代循环的一部分。如果要得出结论和提出建议，最后一步结论和建议只能在研究结束时进行。</w:t>
      </w:r>
    </w:p>
    <w:p w14:paraId="4D50BF62" w14:textId="77777777" w:rsidR="00D16BE9" w:rsidRDefault="00000000">
      <w:pPr>
        <w:widowControl w:val="0"/>
        <w:autoSpaceDE w:val="0"/>
        <w:autoSpaceDN w:val="0"/>
        <w:spacing w:line="300" w:lineRule="auto"/>
        <w:ind w:firstLine="420"/>
        <w:rPr>
          <w:rFonts w:eastAsia="Arial" w:cs="Arial"/>
          <w:kern w:val="0"/>
          <w:szCs w:val="21"/>
        </w:rPr>
      </w:pPr>
      <w:hyperlink w:anchor="_bookmark306" w:history="1">
        <w:r w:rsidR="00AC4FA2">
          <w:rPr>
            <w:rFonts w:eastAsia="宋体" w:cs="宋体" w:hint="eastAsia"/>
            <w:kern w:val="0"/>
            <w:szCs w:val="21"/>
          </w:rPr>
          <w:t>如图</w:t>
        </w:r>
        <w:r w:rsidR="00AC4FA2">
          <w:rPr>
            <w:rFonts w:eastAsia="Arial" w:cs="Arial"/>
            <w:kern w:val="0"/>
            <w:szCs w:val="21"/>
          </w:rPr>
          <w:t xml:space="preserve"> </w:t>
        </w:r>
      </w:hyperlink>
      <w:hyperlink w:anchor="_bookmark306" w:history="1">
        <w:r w:rsidR="00AC4FA2">
          <w:rPr>
            <w:rFonts w:eastAsia="Arial" w:cs="Arial"/>
            <w:kern w:val="0"/>
            <w:szCs w:val="21"/>
          </w:rPr>
          <w:t>25</w:t>
        </w:r>
      </w:hyperlink>
      <w:r w:rsidR="00AC4FA2">
        <w:rPr>
          <w:rFonts w:eastAsia="Arial" w:cs="Arial"/>
          <w:kern w:val="0"/>
          <w:szCs w:val="21"/>
        </w:rPr>
        <w:t xml:space="preserve"> </w:t>
      </w:r>
      <w:r w:rsidR="00AC4FA2">
        <w:rPr>
          <w:rFonts w:eastAsia="宋体" w:cs="宋体" w:hint="eastAsia"/>
          <w:kern w:val="0"/>
          <w:szCs w:val="21"/>
        </w:rPr>
        <w:t>所示，口译通过三项活动进行，本章各小节将详细介绍：</w:t>
      </w:r>
    </w:p>
    <w:p w14:paraId="2DCAFD4D" w14:textId="77777777" w:rsidR="00D16BE9" w:rsidRDefault="00AC4FA2">
      <w:pPr>
        <w:pStyle w:val="afc"/>
        <w:widowControl w:val="0"/>
        <w:numPr>
          <w:ilvl w:val="0"/>
          <w:numId w:val="116"/>
        </w:numPr>
        <w:autoSpaceDE w:val="0"/>
        <w:autoSpaceDN w:val="0"/>
        <w:spacing w:line="300" w:lineRule="auto"/>
        <w:ind w:left="0" w:firstLine="420"/>
        <w:rPr>
          <w:rFonts w:eastAsia="Arial" w:cs="Arial"/>
          <w:kern w:val="0"/>
          <w:szCs w:val="21"/>
        </w:rPr>
      </w:pPr>
      <w:r>
        <w:rPr>
          <w:rFonts w:eastAsia="宋体" w:cs="宋体" w:hint="eastAsia"/>
          <w:kern w:val="0"/>
          <w:szCs w:val="21"/>
        </w:rPr>
        <w:t>首先，确定重要问题（即关键流程、参数、假设和基本流程）（如第</w:t>
      </w:r>
      <w:r>
        <w:rPr>
          <w:rFonts w:eastAsia="Arial" w:cs="Arial"/>
          <w:kern w:val="0"/>
          <w:szCs w:val="21"/>
        </w:rPr>
        <w:t xml:space="preserve"> </w:t>
      </w:r>
      <w:hyperlink w:anchor="_bookmark307" w:history="1">
        <w:r>
          <w:rPr>
            <w:rFonts w:eastAsia="Arial" w:cs="Arial"/>
            <w:kern w:val="0"/>
            <w:szCs w:val="21"/>
          </w:rPr>
          <w:t>9.2</w:t>
        </w:r>
      </w:hyperlink>
      <w:r>
        <w:rPr>
          <w:rFonts w:eastAsia="Arial" w:cs="Arial"/>
          <w:kern w:val="0"/>
          <w:szCs w:val="21"/>
        </w:rPr>
        <w:t xml:space="preserve"> </w:t>
      </w:r>
      <w:r>
        <w:rPr>
          <w:rFonts w:eastAsia="宋体" w:cs="宋体" w:hint="eastAsia"/>
          <w:kern w:val="0"/>
          <w:szCs w:val="21"/>
        </w:rPr>
        <w:t>章所述）。</w:t>
      </w:r>
    </w:p>
    <w:p w14:paraId="5F643F9F" w14:textId="77777777" w:rsidR="00D16BE9" w:rsidRDefault="00AC4FA2">
      <w:pPr>
        <w:pStyle w:val="a8"/>
        <w:numPr>
          <w:ilvl w:val="0"/>
          <w:numId w:val="116"/>
        </w:numPr>
        <w:spacing w:line="300" w:lineRule="auto"/>
        <w:ind w:left="0" w:firstLineChars="200" w:firstLine="420"/>
        <w:jc w:val="both"/>
        <w:rPr>
          <w:szCs w:val="21"/>
          <w:lang w:eastAsia="zh-CN"/>
        </w:rPr>
      </w:pPr>
      <w:r>
        <w:rPr>
          <w:rFonts w:cs="宋体" w:hint="eastAsia"/>
          <w:szCs w:val="21"/>
          <w:lang w:eastAsia="zh-CN"/>
        </w:rPr>
        <w:t>然后评估这些问题对生命周期评估总体结果的敏感性或影响。这包括对</w:t>
      </w:r>
      <w:r>
        <w:rPr>
          <w:szCs w:val="21"/>
          <w:lang w:eastAsia="zh-CN"/>
        </w:rPr>
        <w:t xml:space="preserve"> LCI/LCA </w:t>
      </w:r>
      <w:r>
        <w:rPr>
          <w:rFonts w:cs="宋体" w:hint="eastAsia"/>
          <w:szCs w:val="21"/>
          <w:lang w:eastAsia="zh-CN"/>
        </w:rPr>
        <w:t>研究中处理重要问题的完整性和一致性进行评估（第</w:t>
      </w:r>
      <w:r>
        <w:rPr>
          <w:szCs w:val="21"/>
          <w:lang w:eastAsia="zh-CN"/>
        </w:rPr>
        <w:t xml:space="preserve"> </w:t>
      </w:r>
      <w:hyperlink w:anchor="_bookmark309" w:history="1">
        <w:r>
          <w:rPr>
            <w:szCs w:val="21"/>
            <w:lang w:eastAsia="zh-CN"/>
          </w:rPr>
          <w:t>9.3</w:t>
        </w:r>
      </w:hyperlink>
      <w:r>
        <w:rPr>
          <w:szCs w:val="21"/>
          <w:lang w:eastAsia="zh-CN"/>
        </w:rPr>
        <w:t xml:space="preserve"> </w:t>
      </w:r>
      <w:r>
        <w:rPr>
          <w:rFonts w:cs="宋体" w:hint="eastAsia"/>
          <w:szCs w:val="21"/>
          <w:lang w:eastAsia="zh-CN"/>
        </w:rPr>
        <w:t>章）。</w:t>
      </w:r>
    </w:p>
    <w:p w14:paraId="23E9AFFF" w14:textId="77777777" w:rsidR="00D16BE9" w:rsidRDefault="00AC4FA2">
      <w:pPr>
        <w:pStyle w:val="a8"/>
        <w:spacing w:line="300" w:lineRule="auto"/>
        <w:ind w:firstLineChars="200" w:firstLine="420"/>
        <w:jc w:val="both"/>
        <w:rPr>
          <w:szCs w:val="21"/>
          <w:lang w:eastAsia="zh-CN"/>
        </w:rPr>
      </w:pPr>
      <w:r>
        <w:rPr>
          <w:rFonts w:hint="eastAsia"/>
          <w:szCs w:val="21"/>
          <w:lang w:eastAsia="zh-CN"/>
        </w:rPr>
        <w:br w:type="page"/>
      </w:r>
    </w:p>
    <w:p w14:paraId="57119F6E" w14:textId="77777777" w:rsidR="00D16BE9" w:rsidRDefault="00AC4FA2">
      <w:pPr>
        <w:pStyle w:val="afc"/>
        <w:widowControl w:val="0"/>
        <w:numPr>
          <w:ilvl w:val="0"/>
          <w:numId w:val="117"/>
        </w:numPr>
        <w:autoSpaceDE w:val="0"/>
        <w:autoSpaceDN w:val="0"/>
        <w:spacing w:line="300" w:lineRule="auto"/>
        <w:ind w:left="0" w:firstLine="420"/>
        <w:jc w:val="left"/>
        <w:rPr>
          <w:rFonts w:eastAsia="Arial" w:cs="Arial"/>
          <w:kern w:val="0"/>
          <w:szCs w:val="21"/>
        </w:rPr>
      </w:pPr>
      <w:bookmarkStart w:id="148" w:name="_Hlk175613989"/>
      <w:r>
        <w:rPr>
          <w:rFonts w:eastAsia="宋体" w:cs="宋体" w:hint="eastAsia"/>
          <w:kern w:val="0"/>
          <w:szCs w:val="21"/>
        </w:rPr>
        <w:lastRenderedPageBreak/>
        <w:t>最后，评价结果被用于制定生命周期评估研究的结论和建议（第</w:t>
      </w:r>
      <w:r>
        <w:rPr>
          <w:rFonts w:eastAsia="Arial" w:cs="Arial"/>
          <w:kern w:val="0"/>
          <w:szCs w:val="21"/>
        </w:rPr>
        <w:t xml:space="preserve"> </w:t>
      </w:r>
      <w:hyperlink w:anchor="_bookmark318" w:history="1">
        <w:r>
          <w:rPr>
            <w:rFonts w:eastAsia="Arial" w:cs="Arial"/>
            <w:kern w:val="0"/>
            <w:szCs w:val="21"/>
          </w:rPr>
          <w:t>9.4</w:t>
        </w:r>
      </w:hyperlink>
      <w:r>
        <w:rPr>
          <w:rFonts w:eastAsia="Arial" w:cs="Arial"/>
          <w:kern w:val="0"/>
          <w:szCs w:val="21"/>
        </w:rPr>
        <w:t xml:space="preserve"> </w:t>
      </w:r>
      <w:r>
        <w:rPr>
          <w:rFonts w:eastAsia="宋体" w:cs="宋体" w:hint="eastAsia"/>
          <w:kern w:val="0"/>
          <w:szCs w:val="21"/>
        </w:rPr>
        <w:t>章）</w:t>
      </w:r>
      <w:bookmarkEnd w:id="148"/>
      <w:r>
        <w:rPr>
          <w:rFonts w:eastAsia="宋体" w:cs="宋体" w:hint="eastAsia"/>
          <w:kern w:val="0"/>
          <w:szCs w:val="21"/>
        </w:rPr>
        <w:t>。</w:t>
      </w:r>
    </w:p>
    <w:p w14:paraId="5A1E17F9" w14:textId="77777777" w:rsidR="00D16BE9" w:rsidRDefault="00AC4FA2">
      <w:pPr>
        <w:pStyle w:val="a8"/>
        <w:numPr>
          <w:ilvl w:val="0"/>
          <w:numId w:val="117"/>
        </w:numPr>
        <w:spacing w:line="300" w:lineRule="auto"/>
        <w:ind w:left="0" w:firstLineChars="200" w:firstLine="420"/>
        <w:jc w:val="both"/>
        <w:rPr>
          <w:szCs w:val="21"/>
          <w:lang w:eastAsia="zh-CN"/>
        </w:rPr>
      </w:pPr>
      <w:r>
        <w:rPr>
          <w:rFonts w:cs="宋体" w:hint="eastAsia"/>
          <w:szCs w:val="21"/>
          <w:lang w:eastAsia="zh-CN"/>
        </w:rPr>
        <w:t>如果研究涉及两个或两个以上系统的比较，在解释时还应考虑其他因素（另见第</w:t>
      </w:r>
      <w:r>
        <w:rPr>
          <w:szCs w:val="21"/>
          <w:lang w:eastAsia="zh-CN"/>
        </w:rPr>
        <w:t xml:space="preserve"> </w:t>
      </w:r>
      <w:hyperlink w:anchor="_bookmark318" w:history="1">
        <w:r>
          <w:rPr>
            <w:szCs w:val="21"/>
            <w:lang w:eastAsia="zh-CN"/>
          </w:rPr>
          <w:t>9.4</w:t>
        </w:r>
      </w:hyperlink>
      <w:r>
        <w:rPr>
          <w:szCs w:val="21"/>
          <w:lang w:eastAsia="zh-CN"/>
        </w:rPr>
        <w:t xml:space="preserve"> </w:t>
      </w:r>
      <w:r>
        <w:rPr>
          <w:rFonts w:cs="宋体" w:hint="eastAsia"/>
          <w:szCs w:val="21"/>
          <w:lang w:eastAsia="zh-CN"/>
        </w:rPr>
        <w:t>章）。</w:t>
      </w:r>
    </w:p>
    <w:p w14:paraId="4F8AA391" w14:textId="77777777" w:rsidR="00D16BE9" w:rsidRDefault="00AC4FA2">
      <w:pPr>
        <w:pStyle w:val="a8"/>
        <w:spacing w:line="300" w:lineRule="auto"/>
        <w:ind w:firstLineChars="200" w:firstLine="420"/>
        <w:jc w:val="both"/>
        <w:rPr>
          <w:szCs w:val="21"/>
          <w:lang w:eastAsia="zh-CN"/>
        </w:rPr>
      </w:pPr>
      <w:r>
        <w:rPr>
          <w:noProof/>
        </w:rPr>
        <w:drawing>
          <wp:inline distT="0" distB="0" distL="0" distR="0" wp14:anchorId="2C05A413" wp14:editId="6F742C84">
            <wp:extent cx="5274310" cy="3946525"/>
            <wp:effectExtent l="0" t="0" r="8890" b="3175"/>
            <wp:docPr id="11296542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654272" name="图片 1"/>
                    <pic:cNvPicPr>
                      <a:picLocks noChangeAspect="1"/>
                    </pic:cNvPicPr>
                  </pic:nvPicPr>
                  <pic:blipFill>
                    <a:blip r:embed="rId108"/>
                    <a:stretch>
                      <a:fillRect/>
                    </a:stretch>
                  </pic:blipFill>
                  <pic:spPr>
                    <a:xfrm>
                      <a:off x="0" y="0"/>
                      <a:ext cx="5274310" cy="3946525"/>
                    </a:xfrm>
                    <a:prstGeom prst="rect">
                      <a:avLst/>
                    </a:prstGeom>
                  </pic:spPr>
                </pic:pic>
              </a:graphicData>
            </a:graphic>
          </wp:inline>
        </w:drawing>
      </w:r>
    </w:p>
    <w:p w14:paraId="14B1D209" w14:textId="77777777" w:rsidR="00D16BE9" w:rsidRDefault="00AC4FA2">
      <w:pPr>
        <w:pStyle w:val="a8"/>
        <w:spacing w:line="300" w:lineRule="auto"/>
        <w:ind w:firstLineChars="200" w:firstLine="402"/>
        <w:jc w:val="both"/>
        <w:rPr>
          <w:rFonts w:eastAsiaTheme="minorEastAsia"/>
          <w:b/>
          <w:sz w:val="20"/>
          <w:lang w:eastAsia="zh-CN"/>
        </w:rPr>
      </w:pPr>
      <w:r>
        <w:rPr>
          <w:b/>
          <w:sz w:val="20"/>
          <w:lang w:eastAsia="zh-CN"/>
        </w:rPr>
        <w:t>图</w:t>
      </w:r>
      <w:r>
        <w:rPr>
          <w:b/>
          <w:sz w:val="20"/>
          <w:lang w:eastAsia="zh-CN"/>
        </w:rPr>
        <w:t xml:space="preserve"> </w:t>
      </w:r>
      <w:r>
        <w:rPr>
          <w:b/>
          <w:sz w:val="20"/>
          <w:lang w:eastAsia="zh-CN"/>
        </w:rPr>
        <w:tab/>
        <w:t xml:space="preserve">25 </w:t>
      </w:r>
      <w:r>
        <w:rPr>
          <w:b/>
          <w:sz w:val="20"/>
          <w:lang w:eastAsia="zh-CN"/>
        </w:rPr>
        <w:t>解释阶段的要素及其与生命周期评估其他阶段和解释阶段内部的关系（摘自</w:t>
      </w:r>
      <w:r>
        <w:rPr>
          <w:b/>
          <w:sz w:val="20"/>
          <w:lang w:eastAsia="zh-CN"/>
        </w:rPr>
        <w:t xml:space="preserve"> ISO 14044:2006</w:t>
      </w:r>
      <w:r>
        <w:rPr>
          <w:b/>
          <w:sz w:val="20"/>
          <w:lang w:eastAsia="zh-CN"/>
        </w:rPr>
        <w:t>，有改动）</w:t>
      </w:r>
    </w:p>
    <w:p w14:paraId="04D36D61" w14:textId="77777777" w:rsidR="00D16BE9" w:rsidRDefault="00AC4FA2">
      <w:pPr>
        <w:widowControl w:val="0"/>
        <w:tabs>
          <w:tab w:val="left" w:pos="1093"/>
          <w:tab w:val="left" w:pos="1094"/>
        </w:tabs>
        <w:autoSpaceDE w:val="0"/>
        <w:autoSpaceDN w:val="0"/>
        <w:spacing w:line="300" w:lineRule="auto"/>
        <w:ind w:firstLine="562"/>
        <w:jc w:val="left"/>
        <w:outlineLvl w:val="1"/>
        <w:rPr>
          <w:rFonts w:eastAsia="Arial" w:cs="Arial"/>
          <w:b/>
          <w:bCs/>
          <w:kern w:val="0"/>
          <w:sz w:val="28"/>
          <w:szCs w:val="28"/>
        </w:rPr>
      </w:pPr>
      <w:r>
        <w:rPr>
          <w:rFonts w:eastAsia="宋体" w:cs="Arial"/>
          <w:b/>
          <w:bCs/>
          <w:kern w:val="0"/>
          <w:sz w:val="28"/>
          <w:szCs w:val="28"/>
        </w:rPr>
        <w:t xml:space="preserve">9.2 </w:t>
      </w:r>
      <w:r>
        <w:rPr>
          <w:rFonts w:eastAsia="宋体" w:cs="Arial"/>
          <w:b/>
          <w:bCs/>
          <w:kern w:val="0"/>
          <w:sz w:val="28"/>
          <w:szCs w:val="28"/>
        </w:rPr>
        <w:t>确定重大</w:t>
      </w:r>
      <w:r>
        <w:rPr>
          <w:rFonts w:eastAsia="宋体" w:cs="Arial"/>
          <w:b/>
          <w:bCs/>
          <w:spacing w:val="-2"/>
          <w:kern w:val="0"/>
          <w:sz w:val="28"/>
          <w:szCs w:val="28"/>
        </w:rPr>
        <w:t>问题</w:t>
      </w:r>
    </w:p>
    <w:p w14:paraId="3E17C801" w14:textId="77777777" w:rsidR="00D16BE9" w:rsidRDefault="00AC4FA2">
      <w:pPr>
        <w:widowControl w:val="0"/>
        <w:autoSpaceDE w:val="0"/>
        <w:autoSpaceDN w:val="0"/>
        <w:spacing w:line="300" w:lineRule="auto"/>
        <w:ind w:firstLine="360"/>
        <w:jc w:val="left"/>
        <w:rPr>
          <w:rFonts w:cs="Arial"/>
          <w:kern w:val="0"/>
          <w:sz w:val="18"/>
          <w:szCs w:val="24"/>
        </w:rPr>
      </w:pPr>
      <w:r>
        <w:rPr>
          <w:rFonts w:eastAsia="Arial" w:cs="Arial"/>
          <w:color w:val="0000FF"/>
          <w:kern w:val="0"/>
          <w:sz w:val="18"/>
          <w:szCs w:val="24"/>
        </w:rPr>
        <w:t>(</w:t>
      </w:r>
      <w:r>
        <w:rPr>
          <w:rFonts w:eastAsia="宋体" w:cs="宋体" w:hint="eastAsia"/>
          <w:color w:val="0000FF"/>
          <w:kern w:val="0"/>
          <w:sz w:val="18"/>
          <w:szCs w:val="24"/>
        </w:rPr>
        <w:t>参考</w:t>
      </w:r>
      <w:r>
        <w:rPr>
          <w:rFonts w:eastAsia="Arial" w:cs="Arial"/>
          <w:color w:val="0000FF"/>
          <w:kern w:val="0"/>
          <w:sz w:val="18"/>
          <w:szCs w:val="24"/>
        </w:rPr>
        <w:t xml:space="preserve"> ISO 14044:2006 </w:t>
      </w:r>
      <w:r>
        <w:rPr>
          <w:rFonts w:eastAsia="宋体" w:cs="宋体" w:hint="eastAsia"/>
          <w:color w:val="0000FF"/>
          <w:kern w:val="0"/>
          <w:sz w:val="18"/>
          <w:szCs w:val="24"/>
        </w:rPr>
        <w:t>第</w:t>
      </w:r>
      <w:r>
        <w:rPr>
          <w:rFonts w:eastAsia="Arial" w:cs="Arial"/>
          <w:color w:val="0000FF"/>
          <w:kern w:val="0"/>
          <w:sz w:val="18"/>
          <w:szCs w:val="24"/>
        </w:rPr>
        <w:t xml:space="preserve"> 4.5.2 </w:t>
      </w:r>
      <w:r>
        <w:rPr>
          <w:rFonts w:eastAsia="宋体" w:cs="宋体" w:hint="eastAsia"/>
          <w:color w:val="0000FF"/>
          <w:kern w:val="0"/>
          <w:sz w:val="18"/>
          <w:szCs w:val="24"/>
        </w:rPr>
        <w:t>章和第</w:t>
      </w:r>
      <w:r>
        <w:rPr>
          <w:rFonts w:eastAsia="Arial" w:cs="Arial"/>
          <w:color w:val="0000FF"/>
          <w:kern w:val="0"/>
          <w:sz w:val="18"/>
          <w:szCs w:val="24"/>
        </w:rPr>
        <w:t xml:space="preserve"> </w:t>
      </w:r>
      <w:r>
        <w:rPr>
          <w:rFonts w:eastAsia="Arial" w:cs="Arial"/>
          <w:color w:val="0000FF"/>
          <w:spacing w:val="-2"/>
          <w:kern w:val="0"/>
          <w:sz w:val="18"/>
          <w:szCs w:val="24"/>
        </w:rPr>
        <w:t xml:space="preserve">4.4.4 </w:t>
      </w:r>
      <w:r>
        <w:rPr>
          <w:rFonts w:eastAsia="宋体" w:cs="宋体" w:hint="eastAsia"/>
          <w:color w:val="0000FF"/>
          <w:kern w:val="0"/>
          <w:sz w:val="18"/>
          <w:szCs w:val="24"/>
        </w:rPr>
        <w:t>的各个方面）</w:t>
      </w:r>
    </w:p>
    <w:p w14:paraId="316096D2" w14:textId="77777777" w:rsidR="00D16BE9" w:rsidRDefault="00AC4FA2">
      <w:pPr>
        <w:widowControl w:val="0"/>
        <w:autoSpaceDE w:val="0"/>
        <w:autoSpaceDN w:val="0"/>
        <w:spacing w:line="300" w:lineRule="auto"/>
        <w:ind w:firstLine="414"/>
        <w:rPr>
          <w:rFonts w:eastAsia="Arial" w:cs="Arial"/>
          <w:b/>
          <w:bCs/>
          <w:kern w:val="0"/>
          <w:szCs w:val="21"/>
        </w:rPr>
      </w:pPr>
      <w:r>
        <w:rPr>
          <w:rFonts w:eastAsia="宋体" w:cs="宋体" w:hint="eastAsia"/>
          <w:b/>
          <w:bCs/>
          <w:spacing w:val="-2"/>
          <w:kern w:val="0"/>
          <w:szCs w:val="21"/>
        </w:rPr>
        <w:t>概述</w:t>
      </w:r>
    </w:p>
    <w:p w14:paraId="6186C290" w14:textId="77777777" w:rsidR="00D16BE9" w:rsidRDefault="00AC4FA2">
      <w:pPr>
        <w:widowControl w:val="0"/>
        <w:autoSpaceDE w:val="0"/>
        <w:autoSpaceDN w:val="0"/>
        <w:spacing w:line="300" w:lineRule="auto"/>
        <w:ind w:firstLine="420"/>
        <w:rPr>
          <w:rFonts w:eastAsia="Arial" w:cs="Arial"/>
          <w:kern w:val="0"/>
          <w:szCs w:val="21"/>
        </w:rPr>
      </w:pPr>
      <w:r>
        <w:rPr>
          <w:rFonts w:eastAsia="宋体" w:cs="宋体" w:hint="eastAsia"/>
          <w:kern w:val="0"/>
          <w:szCs w:val="21"/>
        </w:rPr>
        <w:t>第一个解释要素的目的是对</w:t>
      </w:r>
      <w:r>
        <w:rPr>
          <w:rFonts w:eastAsia="Arial" w:cs="Arial"/>
          <w:kern w:val="0"/>
          <w:szCs w:val="21"/>
        </w:rPr>
        <w:t xml:space="preserve"> LCI/LCA </w:t>
      </w:r>
      <w:r>
        <w:rPr>
          <w:rFonts w:eastAsia="宋体" w:cs="宋体" w:hint="eastAsia"/>
          <w:kern w:val="0"/>
          <w:szCs w:val="21"/>
        </w:rPr>
        <w:t>研究前几个阶段的结果进行分析和结构化，以确定重大问题。重大问题有两个相互关联的方面：</w:t>
      </w:r>
    </w:p>
    <w:p w14:paraId="09E30B12" w14:textId="77777777" w:rsidR="00D16BE9" w:rsidRDefault="00AC4FA2">
      <w:pPr>
        <w:widowControl w:val="0"/>
        <w:autoSpaceDE w:val="0"/>
        <w:autoSpaceDN w:val="0"/>
        <w:spacing w:line="300" w:lineRule="auto"/>
        <w:ind w:firstLine="420"/>
        <w:rPr>
          <w:rFonts w:eastAsia="Arial" w:cs="Arial"/>
          <w:kern w:val="0"/>
          <w:szCs w:val="21"/>
        </w:rPr>
      </w:pPr>
      <w:r>
        <w:rPr>
          <w:rFonts w:eastAsia="宋体" w:cs="宋体" w:hint="eastAsia"/>
          <w:kern w:val="0"/>
          <w:szCs w:val="21"/>
        </w:rPr>
        <w:t>首先是</w:t>
      </w:r>
      <w:r>
        <w:rPr>
          <w:rFonts w:eastAsia="Arial" w:cs="Arial"/>
          <w:kern w:val="0"/>
          <w:szCs w:val="21"/>
        </w:rPr>
        <w:t xml:space="preserve"> LCIA </w:t>
      </w:r>
      <w:r>
        <w:rPr>
          <w:rFonts w:eastAsia="宋体" w:cs="宋体" w:hint="eastAsia"/>
          <w:kern w:val="0"/>
          <w:szCs w:val="21"/>
        </w:rPr>
        <w:t>结果的主要贡献者，即最相关的生命周期阶段、过程和基本流</w:t>
      </w:r>
      <w:r>
        <w:rPr>
          <w:rFonts w:eastAsia="Arial" w:cs="Arial"/>
          <w:kern w:val="0"/>
          <w:szCs w:val="21"/>
        </w:rPr>
        <w:t xml:space="preserve"> </w:t>
      </w:r>
      <w:r>
        <w:rPr>
          <w:rFonts w:eastAsia="宋体" w:cs="宋体" w:hint="eastAsia"/>
          <w:kern w:val="0"/>
          <w:szCs w:val="21"/>
        </w:rPr>
        <w:t>量，以及最相关的影响类别。它们对</w:t>
      </w:r>
      <w:r>
        <w:rPr>
          <w:rFonts w:eastAsia="Arial" w:cs="Arial"/>
          <w:kern w:val="0"/>
          <w:szCs w:val="21"/>
        </w:rPr>
        <w:t xml:space="preserve"> LCI/LCA </w:t>
      </w:r>
      <w:r>
        <w:rPr>
          <w:rFonts w:eastAsia="宋体" w:cs="宋体" w:hint="eastAsia"/>
          <w:kern w:val="0"/>
          <w:szCs w:val="21"/>
        </w:rPr>
        <w:t>研究的整体解释和最终建议非常重要。要通过贡献分析（也称重力分析）来确定它们，即量化哪个贡献者对总量的贡献有多大，从而得出叠加列或众所周知的饼图。在未来情景生命周期评估中，贡献分析应与情景建模和</w:t>
      </w:r>
      <w:r>
        <w:rPr>
          <w:rFonts w:eastAsia="宋体" w:cs="宋体" w:hint="eastAsia"/>
          <w:spacing w:val="-2"/>
          <w:kern w:val="0"/>
          <w:szCs w:val="21"/>
        </w:rPr>
        <w:t>分析</w:t>
      </w:r>
      <w:r>
        <w:rPr>
          <w:rFonts w:eastAsia="宋体" w:cs="宋体" w:hint="eastAsia"/>
          <w:kern w:val="0"/>
          <w:szCs w:val="21"/>
        </w:rPr>
        <w:t>相结合或建立在情景建模和</w:t>
      </w:r>
      <w:r>
        <w:rPr>
          <w:rFonts w:eastAsia="宋体" w:cs="宋体" w:hint="eastAsia"/>
          <w:spacing w:val="-2"/>
          <w:kern w:val="0"/>
          <w:szCs w:val="21"/>
        </w:rPr>
        <w:t>分析的</w:t>
      </w:r>
      <w:r>
        <w:rPr>
          <w:rFonts w:eastAsia="宋体" w:cs="宋体" w:hint="eastAsia"/>
          <w:kern w:val="0"/>
          <w:szCs w:val="21"/>
        </w:rPr>
        <w:t>基础上</w:t>
      </w:r>
      <w:r>
        <w:rPr>
          <w:rFonts w:eastAsia="宋体" w:cs="宋体" w:hint="eastAsia"/>
          <w:spacing w:val="-2"/>
          <w:kern w:val="0"/>
          <w:szCs w:val="21"/>
        </w:rPr>
        <w:t>。</w:t>
      </w:r>
    </w:p>
    <w:p w14:paraId="662C7592" w14:textId="77777777" w:rsidR="00D16BE9" w:rsidRDefault="00AC4FA2">
      <w:pPr>
        <w:pStyle w:val="a8"/>
        <w:spacing w:line="300" w:lineRule="auto"/>
        <w:ind w:firstLineChars="200" w:firstLine="420"/>
        <w:jc w:val="both"/>
        <w:rPr>
          <w:color w:val="808080"/>
          <w:spacing w:val="-5"/>
          <w:lang w:eastAsia="zh-CN"/>
        </w:rPr>
      </w:pPr>
      <w:r>
        <w:rPr>
          <w:rFonts w:cs="宋体" w:hint="eastAsia"/>
          <w:szCs w:val="21"/>
          <w:lang w:eastAsia="zh-CN"/>
        </w:rPr>
        <w:t>其</w:t>
      </w:r>
      <w:r>
        <w:rPr>
          <w:szCs w:val="21"/>
          <w:lang w:eastAsia="zh-CN"/>
        </w:rPr>
        <w:t>次是有可能影响生命周期评估最终结果精确性的主要选择。这些选择可能是方法上</w:t>
      </w:r>
      <w:r>
        <w:rPr>
          <w:color w:val="808080"/>
          <w:szCs w:val="21"/>
          <w:lang w:eastAsia="zh-CN"/>
        </w:rPr>
        <w:t>的</w:t>
      </w:r>
      <w:r>
        <w:rPr>
          <w:szCs w:val="21"/>
          <w:lang w:eastAsia="zh-CN"/>
        </w:rPr>
        <w:t>选择</w:t>
      </w:r>
      <w:r>
        <w:rPr>
          <w:color w:val="808080"/>
          <w:szCs w:val="21"/>
          <w:lang w:eastAsia="zh-CN"/>
        </w:rPr>
        <w:t>（包括</w:t>
      </w:r>
      <w:r>
        <w:rPr>
          <w:color w:val="808080"/>
          <w:szCs w:val="21"/>
          <w:lang w:eastAsia="zh-CN"/>
        </w:rPr>
        <w:t xml:space="preserve"> </w:t>
      </w:r>
      <w:r>
        <w:rPr>
          <w:color w:val="808080"/>
          <w:spacing w:val="-5"/>
          <w:szCs w:val="21"/>
          <w:lang w:eastAsia="zh-CN"/>
        </w:rPr>
        <w:t>LCI</w:t>
      </w:r>
      <w:r>
        <w:rPr>
          <w:color w:val="808080"/>
          <w:spacing w:val="-5"/>
          <w:lang w:eastAsia="zh-CN"/>
        </w:rPr>
        <w:br w:type="page"/>
      </w:r>
    </w:p>
    <w:p w14:paraId="52A75F8B" w14:textId="77777777" w:rsidR="00D16BE9" w:rsidRDefault="00AC4FA2">
      <w:pPr>
        <w:pStyle w:val="a8"/>
        <w:spacing w:line="300" w:lineRule="auto"/>
        <w:ind w:firstLineChars="200" w:firstLine="420"/>
        <w:jc w:val="both"/>
        <w:rPr>
          <w:rFonts w:cs="宋体"/>
          <w:szCs w:val="21"/>
          <w:lang w:eastAsia="zh-CN"/>
        </w:rPr>
      </w:pPr>
      <w:r>
        <w:rPr>
          <w:rFonts w:cs="宋体" w:hint="eastAsia"/>
          <w:color w:val="808080"/>
          <w:szCs w:val="21"/>
          <w:lang w:eastAsia="zh-CN"/>
        </w:rPr>
        <w:lastRenderedPageBreak/>
        <w:t>建模原则和</w:t>
      </w:r>
      <w:r>
        <w:rPr>
          <w:rFonts w:hint="eastAsia"/>
          <w:color w:val="808080"/>
          <w:szCs w:val="21"/>
          <w:lang w:eastAsia="zh-CN"/>
        </w:rPr>
        <w:t>LCI</w:t>
      </w:r>
      <w:r>
        <w:rPr>
          <w:rFonts w:cs="宋体" w:hint="eastAsia"/>
          <w:color w:val="808080"/>
          <w:szCs w:val="21"/>
          <w:lang w:eastAsia="zh-CN"/>
        </w:rPr>
        <w:t>方法、截止决策和其他系统边界设置）</w:t>
      </w:r>
      <w:r>
        <w:rPr>
          <w:rFonts w:cs="宋体" w:hint="eastAsia"/>
          <w:szCs w:val="21"/>
          <w:lang w:eastAsia="zh-CN"/>
        </w:rPr>
        <w:t>用于推导过程清单的假设、前景和背景数据，用于影响评估的</w:t>
      </w:r>
      <w:r>
        <w:rPr>
          <w:rFonts w:hint="eastAsia"/>
          <w:szCs w:val="21"/>
          <w:lang w:eastAsia="zh-CN"/>
        </w:rPr>
        <w:t xml:space="preserve"> LCIA </w:t>
      </w:r>
      <w:r>
        <w:rPr>
          <w:rFonts w:cs="宋体" w:hint="eastAsia"/>
          <w:szCs w:val="21"/>
          <w:lang w:eastAsia="zh-CN"/>
        </w:rPr>
        <w:t>方法，以及可选使用的归一化和加权系数。重要选择的识别方法与主要贡献者不同：将不同的可能选择作为情景运行，并比较情景结果。</w:t>
      </w:r>
    </w:p>
    <w:p w14:paraId="7A093AD9" w14:textId="77777777" w:rsidR="00D16BE9" w:rsidRDefault="00AC4FA2">
      <w:pPr>
        <w:widowControl w:val="0"/>
        <w:autoSpaceDE w:val="0"/>
        <w:autoSpaceDN w:val="0"/>
        <w:spacing w:line="300" w:lineRule="auto"/>
        <w:ind w:firstLine="422"/>
        <w:rPr>
          <w:rFonts w:eastAsia="Arial" w:cs="Arial"/>
          <w:b/>
          <w:bCs/>
          <w:kern w:val="0"/>
          <w:szCs w:val="21"/>
        </w:rPr>
      </w:pPr>
      <w:r>
        <w:rPr>
          <w:rFonts w:eastAsia="宋体" w:cs="宋体" w:hint="eastAsia"/>
          <w:b/>
          <w:bCs/>
          <w:kern w:val="0"/>
          <w:szCs w:val="21"/>
        </w:rPr>
        <w:t>贡献分析（弱点分析、重力</w:t>
      </w:r>
      <w:r>
        <w:rPr>
          <w:rFonts w:eastAsia="宋体" w:cs="宋体" w:hint="eastAsia"/>
          <w:b/>
          <w:bCs/>
          <w:spacing w:val="-2"/>
          <w:kern w:val="0"/>
          <w:szCs w:val="21"/>
        </w:rPr>
        <w:t>分析）</w:t>
      </w:r>
    </w:p>
    <w:p w14:paraId="4F23917D" w14:textId="77777777" w:rsidR="00D16BE9" w:rsidRDefault="00AC4FA2">
      <w:pPr>
        <w:widowControl w:val="0"/>
        <w:autoSpaceDE w:val="0"/>
        <w:autoSpaceDN w:val="0"/>
        <w:spacing w:line="300" w:lineRule="auto"/>
        <w:ind w:firstLine="420"/>
        <w:jc w:val="left"/>
        <w:rPr>
          <w:rFonts w:eastAsia="Arial" w:cs="Arial"/>
          <w:kern w:val="0"/>
          <w:szCs w:val="21"/>
        </w:rPr>
      </w:pPr>
      <w:r>
        <w:rPr>
          <w:rFonts w:eastAsia="宋体" w:cs="宋体" w:hint="eastAsia"/>
          <w:kern w:val="0"/>
          <w:szCs w:val="21"/>
        </w:rPr>
        <w:t>有几种兴趣和应用可能需要应用贡献</w:t>
      </w:r>
      <w:r>
        <w:rPr>
          <w:rFonts w:eastAsia="宋体" w:cs="宋体" w:hint="eastAsia"/>
          <w:spacing w:val="-2"/>
          <w:kern w:val="0"/>
          <w:szCs w:val="21"/>
        </w:rPr>
        <w:t>分析：</w:t>
      </w:r>
    </w:p>
    <w:p w14:paraId="22914F97" w14:textId="77777777" w:rsidR="00D16BE9" w:rsidRDefault="00AC4FA2">
      <w:pPr>
        <w:pStyle w:val="afc"/>
        <w:widowControl w:val="0"/>
        <w:numPr>
          <w:ilvl w:val="0"/>
          <w:numId w:val="118"/>
        </w:numPr>
        <w:autoSpaceDE w:val="0"/>
        <w:autoSpaceDN w:val="0"/>
        <w:spacing w:line="300" w:lineRule="auto"/>
        <w:ind w:left="0" w:firstLine="420"/>
        <w:rPr>
          <w:rFonts w:eastAsia="Arial" w:cs="Arial"/>
          <w:kern w:val="0"/>
          <w:szCs w:val="21"/>
        </w:rPr>
      </w:pPr>
      <w:r>
        <w:rPr>
          <w:rFonts w:eastAsia="宋体" w:cs="宋体" w:hint="eastAsia"/>
          <w:kern w:val="0"/>
          <w:szCs w:val="21"/>
        </w:rPr>
        <w:t>通过量化清单的完整性，确定是否需要进一步收集数据或改进数据质量。</w:t>
      </w:r>
    </w:p>
    <w:p w14:paraId="3BA70BE7" w14:textId="77777777" w:rsidR="00D16BE9" w:rsidRDefault="00AC4FA2">
      <w:pPr>
        <w:pStyle w:val="afc"/>
        <w:widowControl w:val="0"/>
        <w:numPr>
          <w:ilvl w:val="0"/>
          <w:numId w:val="118"/>
        </w:numPr>
        <w:autoSpaceDE w:val="0"/>
        <w:autoSpaceDN w:val="0"/>
        <w:spacing w:line="300" w:lineRule="auto"/>
        <w:ind w:left="0" w:firstLine="420"/>
        <w:rPr>
          <w:rFonts w:eastAsia="Arial" w:cs="Arial"/>
          <w:kern w:val="0"/>
          <w:szCs w:val="21"/>
        </w:rPr>
      </w:pPr>
      <w:r>
        <w:rPr>
          <w:rFonts w:eastAsia="Arial" w:cs="Arial"/>
          <w:noProof/>
          <w:szCs w:val="21"/>
          <w:lang w:eastAsia="en-US"/>
        </w:rPr>
        <mc:AlternateContent>
          <mc:Choice Requires="wps">
            <w:drawing>
              <wp:anchor distT="0" distB="0" distL="114300" distR="114300" simplePos="0" relativeHeight="251697664" behindDoc="1" locked="0" layoutInCell="1" allowOverlap="1" wp14:anchorId="56DCA5F5" wp14:editId="69D79852">
                <wp:simplePos x="0" y="0"/>
                <wp:positionH relativeFrom="page">
                  <wp:posOffset>2238375</wp:posOffset>
                </wp:positionH>
                <wp:positionV relativeFrom="paragraph">
                  <wp:posOffset>354330</wp:posOffset>
                </wp:positionV>
                <wp:extent cx="9525" cy="0"/>
                <wp:effectExtent l="0" t="13970" r="3175" b="24130"/>
                <wp:wrapNone/>
                <wp:docPr id="433202023" name="Line 5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525" cy="0"/>
                        </a:xfrm>
                        <a:prstGeom prst="line">
                          <a:avLst/>
                        </a:prstGeom>
                        <a:noFill/>
                        <a:ln w="28194">
                          <a:solidFill>
                            <a:srgbClr val="008000"/>
                          </a:solidFill>
                          <a:prstDash val="sysDashDot"/>
                          <a:round/>
                        </a:ln>
                      </wps:spPr>
                      <wps:bodyPr/>
                    </wps:wsp>
                  </a:graphicData>
                </a:graphic>
              </wp:anchor>
            </w:drawing>
          </mc:Choice>
          <mc:Fallback xmlns:wpsCustomData="http://www.wps.cn/officeDocument/2013/wpsCustomData">
            <w:pict>
              <v:line id="Line 511" o:spid="_x0000_s1026" o:spt="20" style="position:absolute;left:0pt;margin-left:176.25pt;margin-top:27.9pt;height:0pt;width:0.75pt;mso-position-horizontal-relative:page;z-index:-251539456;mso-width-relative:page;mso-height-relative:page;" filled="f" stroked="t" coordsize="21600,21600" o:gfxdata="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">
                <v:fill on="f" focussize="0,0"/>
                <v:stroke weight="2.22pt" color="#008000" joinstyle="round" dashstyle="3 1"/>
                <v:imagedata o:title=""/>
                <o:lock v:ext="edit" aspectratio="f"/>
              </v:line>
            </w:pict>
          </mc:Fallback>
        </mc:AlternateContent>
      </w:r>
      <w:r>
        <w:rPr>
          <w:rFonts w:eastAsia="宋体" w:cs="宋体" w:hint="eastAsia"/>
          <w:kern w:val="0"/>
          <w:szCs w:val="21"/>
        </w:rPr>
        <w:t>将进一步数据收集工作的重点放在贡献最大的流程和个别基本流程干预措施上。</w:t>
      </w:r>
    </w:p>
    <w:p w14:paraId="128071AA" w14:textId="77777777" w:rsidR="00D16BE9" w:rsidRDefault="00AC4FA2">
      <w:pPr>
        <w:pStyle w:val="afc"/>
        <w:widowControl w:val="0"/>
        <w:numPr>
          <w:ilvl w:val="0"/>
          <w:numId w:val="119"/>
        </w:numPr>
        <w:autoSpaceDE w:val="0"/>
        <w:autoSpaceDN w:val="0"/>
        <w:spacing w:line="300" w:lineRule="auto"/>
        <w:ind w:left="0" w:firstLine="420"/>
        <w:rPr>
          <w:rFonts w:eastAsia="Arial" w:cs="Arial"/>
          <w:kern w:val="0"/>
          <w:szCs w:val="21"/>
        </w:rPr>
      </w:pPr>
      <w:r>
        <w:rPr>
          <w:rFonts w:eastAsia="宋体" w:cs="宋体" w:hint="eastAsia"/>
          <w:kern w:val="0"/>
          <w:szCs w:val="21"/>
        </w:rPr>
        <w:t>将生态设计和产品改进</w:t>
      </w:r>
      <w:r>
        <w:rPr>
          <w:rFonts w:eastAsia="Arial" w:cs="Arial"/>
          <w:kern w:val="0"/>
          <w:szCs w:val="21"/>
        </w:rPr>
        <w:t>/</w:t>
      </w:r>
      <w:r>
        <w:rPr>
          <w:rFonts w:eastAsia="宋体" w:cs="宋体" w:hint="eastAsia"/>
          <w:kern w:val="0"/>
          <w:szCs w:val="21"/>
        </w:rPr>
        <w:t>开发的重点放在最有贡献的流程和个别基本流程干预上。</w:t>
      </w:r>
    </w:p>
    <w:p w14:paraId="64954AF1" w14:textId="77777777" w:rsidR="00D16BE9" w:rsidRDefault="00AC4FA2">
      <w:pPr>
        <w:pStyle w:val="afc"/>
        <w:widowControl w:val="0"/>
        <w:numPr>
          <w:ilvl w:val="0"/>
          <w:numId w:val="119"/>
        </w:numPr>
        <w:autoSpaceDE w:val="0"/>
        <w:autoSpaceDN w:val="0"/>
        <w:spacing w:line="300" w:lineRule="auto"/>
        <w:ind w:left="0" w:firstLine="420"/>
        <w:rPr>
          <w:rFonts w:eastAsia="Arial" w:cs="Arial"/>
          <w:kern w:val="0"/>
          <w:szCs w:val="21"/>
        </w:rPr>
      </w:pPr>
      <w:r>
        <w:rPr>
          <w:rFonts w:eastAsia="宋体" w:cs="宋体" w:hint="eastAsia"/>
          <w:kern w:val="0"/>
          <w:szCs w:val="21"/>
        </w:rPr>
        <w:t>在与客户或利益相关者沟通时，说明内部与外部对整体环境影响的贡献份额。</w:t>
      </w:r>
    </w:p>
    <w:p w14:paraId="4E68E4A1" w14:textId="77777777" w:rsidR="00D16BE9" w:rsidRDefault="00AC4FA2">
      <w:pPr>
        <w:pStyle w:val="afc"/>
        <w:widowControl w:val="0"/>
        <w:numPr>
          <w:ilvl w:val="0"/>
          <w:numId w:val="119"/>
        </w:numPr>
        <w:autoSpaceDE w:val="0"/>
        <w:autoSpaceDN w:val="0"/>
        <w:spacing w:line="300" w:lineRule="auto"/>
        <w:ind w:left="0" w:firstLine="420"/>
        <w:rPr>
          <w:rFonts w:eastAsia="Arial" w:cs="Arial"/>
          <w:kern w:val="0"/>
          <w:szCs w:val="21"/>
        </w:rPr>
      </w:pPr>
      <w:r>
        <w:rPr>
          <w:rFonts w:eastAsia="宋体" w:cs="宋体" w:hint="eastAsia"/>
          <w:kern w:val="0"/>
          <w:szCs w:val="21"/>
        </w:rPr>
        <w:t>在生命周期评估工作期间，通过调查贡献分析详细结果在质量和数量上的合理性，促进内部质量控制；这是</w:t>
      </w:r>
      <w:r>
        <w:rPr>
          <w:rFonts w:eastAsia="Arial" w:cs="Arial"/>
          <w:kern w:val="0"/>
          <w:szCs w:val="21"/>
        </w:rPr>
        <w:t xml:space="preserve"> LCI/LCA </w:t>
      </w:r>
      <w:r>
        <w:rPr>
          <w:rFonts w:eastAsia="宋体" w:cs="宋体" w:hint="eastAsia"/>
          <w:kern w:val="0"/>
          <w:szCs w:val="21"/>
        </w:rPr>
        <w:t>研究结果的中期和最终评估的一部分。</w:t>
      </w:r>
    </w:p>
    <w:p w14:paraId="2917CF9A" w14:textId="77777777" w:rsidR="00D16BE9" w:rsidRDefault="00AC4FA2">
      <w:pPr>
        <w:widowControl w:val="0"/>
        <w:autoSpaceDE w:val="0"/>
        <w:autoSpaceDN w:val="0"/>
        <w:spacing w:line="300" w:lineRule="auto"/>
        <w:ind w:firstLine="420"/>
        <w:rPr>
          <w:rFonts w:eastAsia="Arial" w:cs="Arial"/>
          <w:kern w:val="0"/>
          <w:szCs w:val="21"/>
        </w:rPr>
      </w:pPr>
      <w:r>
        <w:rPr>
          <w:rFonts w:eastAsia="宋体" w:cs="宋体" w:hint="eastAsia"/>
          <w:kern w:val="0"/>
          <w:szCs w:val="21"/>
        </w:rPr>
        <w:t>根据驱动因素，与清单数据相关的重要问题应在整个生命周期阶段、生产者内部</w:t>
      </w:r>
      <w:r>
        <w:rPr>
          <w:rFonts w:eastAsia="Arial" w:cs="Arial"/>
          <w:kern w:val="0"/>
          <w:szCs w:val="21"/>
        </w:rPr>
        <w:t>/</w:t>
      </w:r>
      <w:r>
        <w:rPr>
          <w:rFonts w:eastAsia="宋体" w:cs="宋体" w:hint="eastAsia"/>
          <w:kern w:val="0"/>
          <w:szCs w:val="21"/>
        </w:rPr>
        <w:t>外部过程、活动组</w:t>
      </w:r>
      <w:r>
        <w:rPr>
          <w:rFonts w:eastAsia="宋体" w:cs="宋体" w:hint="eastAsia"/>
          <w:color w:val="808080"/>
          <w:kern w:val="0"/>
          <w:szCs w:val="21"/>
        </w:rPr>
        <w:t>（如运输、能源生产、服务）</w:t>
      </w:r>
      <w:r>
        <w:rPr>
          <w:rFonts w:eastAsia="宋体" w:cs="宋体" w:hint="eastAsia"/>
          <w:kern w:val="0"/>
          <w:szCs w:val="21"/>
        </w:rPr>
        <w:t>、关键过程和</w:t>
      </w:r>
      <w:r>
        <w:rPr>
          <w:rFonts w:eastAsia="Arial" w:cs="Arial"/>
          <w:kern w:val="0"/>
          <w:szCs w:val="21"/>
        </w:rPr>
        <w:t>/</w:t>
      </w:r>
      <w:r>
        <w:rPr>
          <w:rFonts w:eastAsia="宋体" w:cs="宋体" w:hint="eastAsia"/>
          <w:kern w:val="0"/>
          <w:szCs w:val="21"/>
        </w:rPr>
        <w:t>或关键基本流程</w:t>
      </w:r>
      <w:r>
        <w:rPr>
          <w:rFonts w:eastAsia="Arial" w:cs="Arial"/>
          <w:kern w:val="0"/>
          <w:szCs w:val="21"/>
        </w:rPr>
        <w:t>/</w:t>
      </w:r>
      <w:r>
        <w:rPr>
          <w:rFonts w:eastAsia="宋体" w:cs="宋体" w:hint="eastAsia"/>
          <w:kern w:val="0"/>
          <w:szCs w:val="21"/>
        </w:rPr>
        <w:t>干预中确定。如果系统的关键过程被参数化，这些参数同样可以成为重要问题。</w:t>
      </w:r>
    </w:p>
    <w:p w14:paraId="11841BFE" w14:textId="77777777" w:rsidR="00D16BE9" w:rsidRDefault="00AC4FA2">
      <w:pPr>
        <w:widowControl w:val="0"/>
        <w:autoSpaceDE w:val="0"/>
        <w:autoSpaceDN w:val="0"/>
        <w:spacing w:line="300" w:lineRule="auto"/>
        <w:ind w:firstLine="420"/>
        <w:rPr>
          <w:rFonts w:eastAsia="Arial" w:cs="Arial"/>
          <w:kern w:val="0"/>
          <w:szCs w:val="21"/>
        </w:rPr>
      </w:pPr>
      <w:r>
        <w:rPr>
          <w:rFonts w:eastAsia="宋体" w:cs="宋体" w:hint="eastAsia"/>
          <w:kern w:val="0"/>
          <w:szCs w:val="21"/>
        </w:rPr>
        <w:t>分析通常在多个层面进行，例如</w:t>
      </w:r>
      <w:r>
        <w:rPr>
          <w:rFonts w:eastAsia="Arial" w:cs="Arial"/>
          <w:kern w:val="0"/>
          <w:szCs w:val="21"/>
        </w:rPr>
        <w:t xml:space="preserve"> LCIA </w:t>
      </w:r>
      <w:r>
        <w:rPr>
          <w:rFonts w:eastAsia="宋体" w:cs="宋体" w:hint="eastAsia"/>
          <w:kern w:val="0"/>
          <w:szCs w:val="21"/>
        </w:rPr>
        <w:t>结果：首先与单个基本流量相关，其次与中点和</w:t>
      </w:r>
      <w:r>
        <w:rPr>
          <w:rFonts w:eastAsia="Arial" w:cs="Arial"/>
          <w:kern w:val="0"/>
          <w:szCs w:val="21"/>
        </w:rPr>
        <w:t>/</w:t>
      </w:r>
      <w:r>
        <w:rPr>
          <w:rFonts w:eastAsia="宋体" w:cs="宋体" w:hint="eastAsia"/>
          <w:kern w:val="0"/>
          <w:szCs w:val="21"/>
        </w:rPr>
        <w:t>或终点层面的单个影响类别相关，第三与总体（归一化和加权）环境影响相关。第三步一般也称为优势分析。</w:t>
      </w:r>
    </w:p>
    <w:p w14:paraId="143298F9" w14:textId="77777777" w:rsidR="00D16BE9" w:rsidRDefault="00AC4FA2">
      <w:pPr>
        <w:widowControl w:val="0"/>
        <w:autoSpaceDE w:val="0"/>
        <w:autoSpaceDN w:val="0"/>
        <w:spacing w:line="300" w:lineRule="auto"/>
        <w:ind w:firstLine="420"/>
        <w:rPr>
          <w:rFonts w:eastAsia="Arial" w:cs="Arial"/>
          <w:kern w:val="0"/>
          <w:szCs w:val="21"/>
        </w:rPr>
      </w:pPr>
      <w:r>
        <w:rPr>
          <w:rFonts w:eastAsia="宋体" w:cs="宋体" w:hint="eastAsia"/>
          <w:kern w:val="0"/>
          <w:szCs w:val="21"/>
        </w:rPr>
        <w:t>在实践中，贡献分析由专业的生命周期评估工具支持，也可以通过分析电子表格软件中的清单和</w:t>
      </w:r>
      <w:r>
        <w:rPr>
          <w:rFonts w:eastAsia="Arial" w:cs="Arial"/>
          <w:kern w:val="0"/>
          <w:szCs w:val="21"/>
        </w:rPr>
        <w:t xml:space="preserve"> LCIA </w:t>
      </w:r>
      <w:r>
        <w:rPr>
          <w:rFonts w:eastAsia="宋体" w:cs="宋体" w:hint="eastAsia"/>
          <w:kern w:val="0"/>
          <w:szCs w:val="21"/>
        </w:rPr>
        <w:t>结果表来完成。</w:t>
      </w:r>
    </w:p>
    <w:p w14:paraId="742336AF" w14:textId="77777777" w:rsidR="00D16BE9" w:rsidRDefault="00AC4FA2">
      <w:pPr>
        <w:widowControl w:val="0"/>
        <w:autoSpaceDE w:val="0"/>
        <w:autoSpaceDN w:val="0"/>
        <w:spacing w:line="300" w:lineRule="auto"/>
        <w:ind w:firstLine="422"/>
        <w:rPr>
          <w:rFonts w:eastAsia="Arial" w:cs="Arial"/>
          <w:b/>
          <w:bCs/>
          <w:kern w:val="0"/>
          <w:szCs w:val="21"/>
        </w:rPr>
      </w:pPr>
      <w:r>
        <w:rPr>
          <w:rFonts w:eastAsia="宋体" w:cs="宋体" w:hint="eastAsia"/>
          <w:b/>
          <w:bCs/>
          <w:kern w:val="0"/>
          <w:szCs w:val="21"/>
        </w:rPr>
        <w:t>单元过程和部分终止</w:t>
      </w:r>
      <w:r>
        <w:rPr>
          <w:rFonts w:eastAsia="宋体" w:cs="宋体" w:hint="eastAsia"/>
          <w:b/>
          <w:bCs/>
          <w:spacing w:val="-2"/>
          <w:kern w:val="0"/>
          <w:szCs w:val="21"/>
        </w:rPr>
        <w:t>系统的</w:t>
      </w:r>
      <w:r>
        <w:rPr>
          <w:rFonts w:eastAsia="宋体" w:cs="宋体" w:hint="eastAsia"/>
          <w:b/>
          <w:bCs/>
          <w:kern w:val="0"/>
          <w:szCs w:val="21"/>
        </w:rPr>
        <w:t>重大问题</w:t>
      </w:r>
    </w:p>
    <w:p w14:paraId="05F5DA8E" w14:textId="77777777" w:rsidR="00D16BE9" w:rsidRDefault="00AC4FA2">
      <w:pPr>
        <w:pStyle w:val="a8"/>
        <w:spacing w:line="300" w:lineRule="auto"/>
        <w:ind w:firstLineChars="200" w:firstLine="420"/>
        <w:jc w:val="both"/>
        <w:rPr>
          <w:rFonts w:cs="宋体"/>
          <w:lang w:eastAsia="zh-CN"/>
        </w:rPr>
      </w:pPr>
      <w:r>
        <w:rPr>
          <w:rFonts w:cs="宋体" w:hint="eastAsia"/>
          <w:szCs w:val="21"/>
          <w:lang w:eastAsia="zh-CN"/>
        </w:rPr>
        <w:t>在单元工艺层面，只能确定与该工艺直接相关的基本流程中最重要的问题。这是因为</w:t>
      </w:r>
      <w:r>
        <w:rPr>
          <w:szCs w:val="21"/>
          <w:lang w:eastAsia="zh-CN"/>
        </w:rPr>
        <w:t xml:space="preserve"> "</w:t>
      </w:r>
      <w:r>
        <w:rPr>
          <w:rFonts w:cs="宋体" w:hint="eastAsia"/>
          <w:szCs w:val="21"/>
          <w:lang w:eastAsia="zh-CN"/>
        </w:rPr>
        <w:t>单元过程</w:t>
      </w:r>
      <w:r>
        <w:rPr>
          <w:szCs w:val="21"/>
          <w:lang w:eastAsia="zh-CN"/>
        </w:rPr>
        <w:t xml:space="preserve"> "</w:t>
      </w:r>
      <w:r>
        <w:rPr>
          <w:rFonts w:cs="宋体" w:hint="eastAsia"/>
          <w:szCs w:val="21"/>
          <w:lang w:eastAsia="zh-CN"/>
        </w:rPr>
        <w:t>清单中不包括任何输入产品和后续废物管理过程的清单。尽管如此，为了能够量化哪些流量对所分析的单元过程最为重要，有必要在进行贡献分析之前，将指定产品和废物管理过程的生命周期清单包括在内。</w:t>
      </w:r>
      <w:proofErr w:type="spellStart"/>
      <w:r>
        <w:rPr>
          <w:rFonts w:cs="宋体" w:hint="eastAsia"/>
          <w:szCs w:val="21"/>
        </w:rPr>
        <w:t>上述方法同样适用于部分终止的系统数据集</w:t>
      </w:r>
      <w:proofErr w:type="spellEnd"/>
      <w:r>
        <w:rPr>
          <w:rFonts w:cs="宋体" w:hint="eastAsia"/>
          <w:szCs w:val="21"/>
        </w:rPr>
        <w:t>。</w:t>
      </w:r>
    </w:p>
    <w:tbl>
      <w:tblPr>
        <w:tblStyle w:val="TableNormal"/>
        <w:tblW w:w="9289" w:type="dxa"/>
        <w:tblInd w:w="-529" w:type="dxa"/>
        <w:tblBorders>
          <w:top w:val="dotDash" w:sz="18" w:space="0" w:color="008000"/>
          <w:left w:val="dotDash" w:sz="18" w:space="0" w:color="008000"/>
          <w:bottom w:val="dotDash" w:sz="18" w:space="0" w:color="008000"/>
          <w:right w:val="dotDash" w:sz="18" w:space="0" w:color="008000"/>
          <w:insideH w:val="dotDash" w:sz="18" w:space="0" w:color="008000"/>
          <w:insideV w:val="dotDash" w:sz="18" w:space="0" w:color="008000"/>
        </w:tblBorders>
        <w:tblLayout w:type="fixed"/>
        <w:tblLook w:val="04A0" w:firstRow="1" w:lastRow="0" w:firstColumn="1" w:lastColumn="0" w:noHBand="0" w:noVBand="1"/>
      </w:tblPr>
      <w:tblGrid>
        <w:gridCol w:w="9289"/>
      </w:tblGrid>
      <w:tr w:rsidR="00D16BE9" w14:paraId="54CF3113" w14:textId="77777777">
        <w:trPr>
          <w:trHeight w:val="543"/>
        </w:trPr>
        <w:tc>
          <w:tcPr>
            <w:tcW w:w="9289" w:type="dxa"/>
            <w:tcBorders>
              <w:bottom w:val="dashSmallGap" w:sz="4" w:space="0" w:color="000000"/>
            </w:tcBorders>
          </w:tcPr>
          <w:p w14:paraId="43CE1A2E" w14:textId="77777777" w:rsidR="00D16BE9" w:rsidRDefault="00AC4FA2">
            <w:pPr>
              <w:pStyle w:val="TableParagraph"/>
              <w:spacing w:before="0" w:line="300" w:lineRule="auto"/>
              <w:ind w:left="0" w:firstLineChars="200" w:firstLine="482"/>
              <w:jc w:val="center"/>
              <w:rPr>
                <w:rFonts w:ascii="Times New Roman" w:hAnsi="Times New Roman"/>
                <w:b/>
                <w:sz w:val="24"/>
              </w:rPr>
            </w:pPr>
            <w:r>
              <w:rPr>
                <w:rFonts w:ascii="Times New Roman" w:eastAsia="宋体" w:hAnsi="Times New Roman" w:cs="宋体" w:hint="eastAsia"/>
                <w:b/>
                <w:color w:val="003300"/>
                <w:sz w:val="24"/>
              </w:rPr>
              <w:t>规定：</w:t>
            </w:r>
            <w:r>
              <w:rPr>
                <w:rFonts w:ascii="Times New Roman" w:hAnsi="Times New Roman"/>
                <w:b/>
                <w:color w:val="003300"/>
                <w:sz w:val="24"/>
              </w:rPr>
              <w:t xml:space="preserve">9.2 </w:t>
            </w:r>
            <w:proofErr w:type="spellStart"/>
            <w:r>
              <w:rPr>
                <w:rFonts w:ascii="Times New Roman" w:eastAsia="宋体" w:hAnsi="Times New Roman" w:cs="宋体" w:hint="eastAsia"/>
                <w:b/>
                <w:color w:val="003300"/>
                <w:sz w:val="24"/>
              </w:rPr>
              <w:t>确定重大</w:t>
            </w:r>
            <w:r>
              <w:rPr>
                <w:rFonts w:ascii="Times New Roman" w:eastAsia="宋体" w:hAnsi="Times New Roman" w:cs="宋体" w:hint="eastAsia"/>
                <w:b/>
                <w:color w:val="003300"/>
                <w:spacing w:val="-2"/>
                <w:sz w:val="24"/>
              </w:rPr>
              <w:t>问题</w:t>
            </w:r>
            <w:proofErr w:type="spellEnd"/>
          </w:p>
        </w:tc>
      </w:tr>
      <w:tr w:rsidR="00D16BE9" w14:paraId="6179A9D0" w14:textId="77777777">
        <w:trPr>
          <w:trHeight w:val="802"/>
        </w:trPr>
        <w:tc>
          <w:tcPr>
            <w:tcW w:w="9289" w:type="dxa"/>
            <w:tcBorders>
              <w:top w:val="dashSmallGap" w:sz="4" w:space="0" w:color="000000"/>
            </w:tcBorders>
          </w:tcPr>
          <w:p w14:paraId="2B9A81FE" w14:textId="77777777" w:rsidR="00D16BE9" w:rsidRDefault="00AC4FA2">
            <w:pPr>
              <w:pStyle w:val="TableParagraph"/>
              <w:spacing w:before="0" w:line="300" w:lineRule="auto"/>
              <w:ind w:left="0" w:firstLineChars="200" w:firstLine="360"/>
              <w:jc w:val="both"/>
              <w:rPr>
                <w:rFonts w:ascii="Times New Roman" w:hAnsi="Times New Roman"/>
                <w:sz w:val="18"/>
              </w:rPr>
            </w:pPr>
            <w:r>
              <w:rPr>
                <w:rFonts w:ascii="Times New Roman" w:eastAsia="宋体" w:hAnsi="Times New Roman" w:cs="宋体" w:hint="eastAsia"/>
                <w:color w:val="0D6812"/>
                <w:sz w:val="18"/>
                <w:lang w:eastAsia="zh-CN"/>
              </w:rPr>
              <w:t>本规定适用于研究的所有类型的可交付成果，但对于单元过程、部分终止的系统、</w:t>
            </w:r>
            <w:r>
              <w:rPr>
                <w:rFonts w:ascii="Times New Roman" w:hAnsi="Times New Roman"/>
                <w:color w:val="0D6812"/>
                <w:sz w:val="18"/>
                <w:lang w:eastAsia="zh-CN"/>
              </w:rPr>
              <w:t xml:space="preserve">LCI </w:t>
            </w:r>
            <w:r>
              <w:rPr>
                <w:rFonts w:ascii="Times New Roman" w:eastAsia="宋体" w:hAnsi="Times New Roman" w:cs="宋体" w:hint="eastAsia"/>
                <w:color w:val="0D6812"/>
                <w:sz w:val="18"/>
                <w:lang w:eastAsia="zh-CN"/>
              </w:rPr>
              <w:t>结果和</w:t>
            </w:r>
            <w:r>
              <w:rPr>
                <w:rFonts w:ascii="Times New Roman" w:hAnsi="Times New Roman"/>
                <w:color w:val="0D6812"/>
                <w:sz w:val="18"/>
                <w:lang w:eastAsia="zh-CN"/>
              </w:rPr>
              <w:t xml:space="preserve"> LCIA </w:t>
            </w:r>
            <w:r>
              <w:rPr>
                <w:rFonts w:ascii="Times New Roman" w:eastAsia="宋体" w:hAnsi="Times New Roman" w:cs="宋体" w:hint="eastAsia"/>
                <w:color w:val="0D6812"/>
                <w:sz w:val="18"/>
                <w:lang w:eastAsia="zh-CN"/>
              </w:rPr>
              <w:t>结果数据集，仅作为可交付成果，以便在开发</w:t>
            </w:r>
            <w:r>
              <w:rPr>
                <w:rFonts w:ascii="Times New Roman" w:hAnsi="Times New Roman"/>
                <w:color w:val="0D6812"/>
                <w:sz w:val="18"/>
                <w:lang w:eastAsia="zh-CN"/>
              </w:rPr>
              <w:t xml:space="preserve"> LCI </w:t>
            </w:r>
            <w:r>
              <w:rPr>
                <w:rFonts w:ascii="Times New Roman" w:eastAsia="宋体" w:hAnsi="Times New Roman" w:cs="宋体" w:hint="eastAsia"/>
                <w:color w:val="0D6812"/>
                <w:sz w:val="18"/>
                <w:lang w:eastAsia="zh-CN"/>
              </w:rPr>
              <w:t>数据或系统模型的迭代循环过程中提高数据质量。</w:t>
            </w:r>
            <w:r>
              <w:rPr>
                <w:rFonts w:ascii="Times New Roman" w:hAnsi="Times New Roman"/>
                <w:color w:val="0D6812"/>
                <w:sz w:val="18"/>
              </w:rPr>
              <w:t>(</w:t>
            </w:r>
            <w:proofErr w:type="spellStart"/>
            <w:r>
              <w:rPr>
                <w:rFonts w:ascii="Times New Roman" w:eastAsia="宋体" w:hAnsi="Times New Roman" w:cs="宋体" w:hint="eastAsia"/>
                <w:color w:val="0D6812"/>
                <w:sz w:val="18"/>
              </w:rPr>
              <w:t>研究结果也可纳入</w:t>
            </w:r>
            <w:proofErr w:type="spellEnd"/>
            <w:r>
              <w:rPr>
                <w:rFonts w:ascii="Times New Roman" w:hAnsi="Times New Roman"/>
                <w:color w:val="0D6812"/>
                <w:sz w:val="18"/>
              </w:rPr>
              <w:t xml:space="preserve"> LCI </w:t>
            </w:r>
            <w:proofErr w:type="spellStart"/>
            <w:r>
              <w:rPr>
                <w:rFonts w:ascii="Times New Roman" w:eastAsia="宋体" w:hAnsi="Times New Roman" w:cs="宋体" w:hint="eastAsia"/>
                <w:color w:val="0D6812"/>
                <w:sz w:val="18"/>
              </w:rPr>
              <w:t>研究报告</w:t>
            </w:r>
            <w:proofErr w:type="spellEnd"/>
            <w:r>
              <w:rPr>
                <w:rFonts w:ascii="Times New Roman" w:eastAsia="宋体" w:hAnsi="Times New Roman" w:cs="宋体" w:hint="eastAsia"/>
                <w:color w:val="0D6812"/>
                <w:sz w:val="18"/>
              </w:rPr>
              <w:t>）。</w:t>
            </w:r>
          </w:p>
        </w:tc>
      </w:tr>
    </w:tbl>
    <w:p w14:paraId="137487C7" w14:textId="77777777" w:rsidR="00D16BE9" w:rsidRDefault="00AC4FA2">
      <w:pPr>
        <w:pStyle w:val="a8"/>
        <w:spacing w:line="300" w:lineRule="auto"/>
        <w:ind w:firstLineChars="200" w:firstLine="420"/>
        <w:jc w:val="both"/>
        <w:rPr>
          <w:rFonts w:eastAsiaTheme="minorEastAsia"/>
          <w:szCs w:val="21"/>
          <w:lang w:eastAsia="zh-CN"/>
        </w:rPr>
      </w:pPr>
      <w:r>
        <w:rPr>
          <w:rFonts w:eastAsiaTheme="minorEastAsia" w:hint="eastAsia"/>
          <w:szCs w:val="21"/>
          <w:lang w:eastAsia="zh-CN"/>
        </w:rPr>
        <w:br w:type="page"/>
      </w:r>
    </w:p>
    <w:tbl>
      <w:tblPr>
        <w:tblStyle w:val="TableNormal"/>
        <w:tblW w:w="9289" w:type="dxa"/>
        <w:tblInd w:w="-529" w:type="dxa"/>
        <w:tblBorders>
          <w:top w:val="dotDash" w:sz="18" w:space="0" w:color="008000"/>
          <w:left w:val="dotDash" w:sz="18" w:space="0" w:color="008000"/>
          <w:bottom w:val="dotDash" w:sz="18" w:space="0" w:color="008000"/>
          <w:right w:val="dotDash" w:sz="18" w:space="0" w:color="008000"/>
          <w:insideH w:val="dotDash" w:sz="18" w:space="0" w:color="008000"/>
          <w:insideV w:val="dotDash" w:sz="18" w:space="0" w:color="008000"/>
        </w:tblBorders>
        <w:tblLayout w:type="fixed"/>
        <w:tblLook w:val="04A0" w:firstRow="1" w:lastRow="0" w:firstColumn="1" w:lastColumn="0" w:noHBand="0" w:noVBand="1"/>
      </w:tblPr>
      <w:tblGrid>
        <w:gridCol w:w="9289"/>
      </w:tblGrid>
      <w:tr w:rsidR="00D16BE9" w14:paraId="507547E2" w14:textId="77777777">
        <w:trPr>
          <w:trHeight w:val="447"/>
        </w:trPr>
        <w:tc>
          <w:tcPr>
            <w:tcW w:w="9289" w:type="dxa"/>
            <w:tcBorders>
              <w:bottom w:val="nil"/>
            </w:tcBorders>
          </w:tcPr>
          <w:p w14:paraId="78899064" w14:textId="77777777" w:rsidR="00D16BE9" w:rsidRDefault="00AC4FA2">
            <w:pPr>
              <w:widowControl w:val="0"/>
              <w:tabs>
                <w:tab w:val="left" w:pos="609"/>
              </w:tabs>
              <w:autoSpaceDE w:val="0"/>
              <w:autoSpaceDN w:val="0"/>
              <w:spacing w:line="300" w:lineRule="auto"/>
              <w:ind w:firstLine="400"/>
              <w:jc w:val="left"/>
              <w:rPr>
                <w:rFonts w:eastAsia="Arial" w:cs="Arial"/>
                <w:kern w:val="0"/>
                <w:szCs w:val="21"/>
              </w:rPr>
            </w:pPr>
            <w:r>
              <w:rPr>
                <w:rFonts w:eastAsia="Arial" w:cs="Arial"/>
                <w:color w:val="0D6812"/>
                <w:spacing w:val="-5"/>
                <w:kern w:val="0"/>
                <w:szCs w:val="21"/>
              </w:rPr>
              <w:lastRenderedPageBreak/>
              <w:t>I)</w:t>
            </w:r>
            <w:r>
              <w:rPr>
                <w:rFonts w:eastAsia="Arial" w:cs="Arial"/>
                <w:color w:val="0D6812"/>
                <w:kern w:val="0"/>
                <w:szCs w:val="21"/>
              </w:rPr>
              <w:tab/>
              <w:t xml:space="preserve">SHALL - </w:t>
            </w:r>
            <w:r>
              <w:rPr>
                <w:rFonts w:eastAsia="宋体" w:cs="宋体" w:hint="eastAsia"/>
                <w:b/>
                <w:color w:val="0D6812"/>
                <w:kern w:val="0"/>
                <w:szCs w:val="21"/>
              </w:rPr>
              <w:t>确定重大问题：</w:t>
            </w:r>
            <w:r>
              <w:rPr>
                <w:rFonts w:eastAsia="宋体" w:cs="宋体" w:hint="eastAsia"/>
                <w:color w:val="0D6812"/>
                <w:kern w:val="0"/>
                <w:szCs w:val="21"/>
              </w:rPr>
              <w:t>这些问题可以是：</w:t>
            </w:r>
          </w:p>
        </w:tc>
      </w:tr>
      <w:tr w:rsidR="00D16BE9" w14:paraId="27DB464E" w14:textId="77777777">
        <w:trPr>
          <w:trHeight w:val="955"/>
        </w:trPr>
        <w:tc>
          <w:tcPr>
            <w:tcW w:w="9289" w:type="dxa"/>
            <w:tcBorders>
              <w:top w:val="nil"/>
              <w:bottom w:val="nil"/>
            </w:tcBorders>
          </w:tcPr>
          <w:p w14:paraId="3E53972C" w14:textId="77777777" w:rsidR="00D16BE9" w:rsidRDefault="00AC4FA2">
            <w:pPr>
              <w:widowControl w:val="0"/>
              <w:autoSpaceDE w:val="0"/>
              <w:autoSpaceDN w:val="0"/>
              <w:spacing w:line="300" w:lineRule="auto"/>
              <w:ind w:firstLine="420"/>
              <w:rPr>
                <w:rFonts w:eastAsia="Arial" w:cs="Arial"/>
                <w:kern w:val="0"/>
                <w:szCs w:val="21"/>
              </w:rPr>
            </w:pPr>
            <w:proofErr w:type="spellStart"/>
            <w:r>
              <w:rPr>
                <w:rFonts w:eastAsia="Arial" w:cs="Arial"/>
                <w:color w:val="0D6812"/>
                <w:kern w:val="0"/>
                <w:szCs w:val="21"/>
              </w:rPr>
              <w:t>I.a</w:t>
            </w:r>
            <w:proofErr w:type="spellEnd"/>
            <w:r>
              <w:rPr>
                <w:rFonts w:eastAsia="Arial" w:cs="Arial"/>
                <w:color w:val="0D6812"/>
                <w:kern w:val="0"/>
                <w:szCs w:val="21"/>
              </w:rPr>
              <w:t xml:space="preserve">) </w:t>
            </w:r>
            <w:r>
              <w:rPr>
                <w:rFonts w:eastAsia="宋体" w:cs="宋体" w:hint="eastAsia"/>
                <w:b/>
                <w:color w:val="0D6812"/>
                <w:kern w:val="0"/>
                <w:szCs w:val="21"/>
              </w:rPr>
              <w:t>清单项目：</w:t>
            </w:r>
            <w:r>
              <w:rPr>
                <w:rFonts w:eastAsia="宋体" w:cs="宋体" w:hint="eastAsia"/>
                <w:color w:val="0D6812"/>
                <w:kern w:val="0"/>
                <w:szCs w:val="21"/>
              </w:rPr>
              <w:t>主要的</w:t>
            </w:r>
            <w:r>
              <w:rPr>
                <w:rFonts w:eastAsia="Arial" w:cs="Arial"/>
                <w:color w:val="0D6812"/>
                <w:kern w:val="0"/>
                <w:szCs w:val="21"/>
              </w:rPr>
              <w:t xml:space="preserve"> "</w:t>
            </w:r>
            <w:r>
              <w:rPr>
                <w:rFonts w:eastAsia="宋体" w:cs="宋体" w:hint="eastAsia"/>
                <w:color w:val="0D6812"/>
                <w:kern w:val="0"/>
                <w:szCs w:val="21"/>
              </w:rPr>
              <w:t>关键</w:t>
            </w:r>
            <w:r>
              <w:rPr>
                <w:rFonts w:eastAsia="Arial" w:cs="Arial"/>
                <w:color w:val="0D6812"/>
                <w:kern w:val="0"/>
                <w:szCs w:val="21"/>
              </w:rPr>
              <w:t xml:space="preserve"> "</w:t>
            </w:r>
            <w:r>
              <w:rPr>
                <w:rFonts w:eastAsia="宋体" w:cs="宋体" w:hint="eastAsia"/>
                <w:color w:val="0D6812"/>
                <w:kern w:val="0"/>
                <w:szCs w:val="21"/>
              </w:rPr>
              <w:t>生命周期阶段、流程、产品、废物和基本流程、参数。这一部分也称为薄弱点分析或重力分析。使用贡献分析技术。</w:t>
            </w:r>
          </w:p>
        </w:tc>
      </w:tr>
      <w:tr w:rsidR="00D16BE9" w14:paraId="7F3AA90D" w14:textId="77777777">
        <w:trPr>
          <w:trHeight w:val="677"/>
        </w:trPr>
        <w:tc>
          <w:tcPr>
            <w:tcW w:w="9289" w:type="dxa"/>
            <w:tcBorders>
              <w:top w:val="nil"/>
              <w:bottom w:val="nil"/>
            </w:tcBorders>
          </w:tcPr>
          <w:p w14:paraId="2224F794" w14:textId="77777777" w:rsidR="00D16BE9" w:rsidRDefault="00AC4FA2">
            <w:pPr>
              <w:widowControl w:val="0"/>
              <w:tabs>
                <w:tab w:val="left" w:pos="1209"/>
              </w:tabs>
              <w:autoSpaceDE w:val="0"/>
              <w:autoSpaceDN w:val="0"/>
              <w:spacing w:line="300" w:lineRule="auto"/>
              <w:ind w:firstLine="404"/>
              <w:jc w:val="left"/>
              <w:rPr>
                <w:rFonts w:eastAsia="Arial" w:cs="Arial"/>
                <w:kern w:val="0"/>
                <w:szCs w:val="21"/>
              </w:rPr>
            </w:pPr>
            <w:proofErr w:type="spellStart"/>
            <w:r>
              <w:rPr>
                <w:rFonts w:eastAsia="Arial" w:cs="Arial"/>
                <w:color w:val="0D6812"/>
                <w:spacing w:val="-4"/>
                <w:kern w:val="0"/>
                <w:szCs w:val="21"/>
              </w:rPr>
              <w:t>I.b</w:t>
            </w:r>
            <w:proofErr w:type="spellEnd"/>
            <w:r>
              <w:rPr>
                <w:rFonts w:eastAsia="Arial" w:cs="Arial"/>
                <w:color w:val="0D6812"/>
                <w:spacing w:val="-4"/>
                <w:kern w:val="0"/>
                <w:szCs w:val="21"/>
              </w:rPr>
              <w:t>)</w:t>
            </w:r>
            <w:r>
              <w:rPr>
                <w:rFonts w:eastAsia="Arial" w:cs="Arial"/>
                <w:color w:val="0D6812"/>
                <w:kern w:val="0"/>
                <w:szCs w:val="21"/>
              </w:rPr>
              <w:tab/>
            </w:r>
            <w:r>
              <w:rPr>
                <w:rFonts w:eastAsia="宋体" w:cs="宋体" w:hint="eastAsia"/>
                <w:b/>
                <w:color w:val="0D6812"/>
                <w:kern w:val="0"/>
                <w:szCs w:val="21"/>
              </w:rPr>
              <w:t>影响类别：</w:t>
            </w:r>
            <w:r>
              <w:rPr>
                <w:rFonts w:eastAsia="宋体" w:cs="宋体" w:hint="eastAsia"/>
                <w:color w:val="0D6812"/>
                <w:kern w:val="0"/>
                <w:szCs w:val="21"/>
              </w:rPr>
              <w:t>主要的</w:t>
            </w:r>
            <w:r>
              <w:rPr>
                <w:rFonts w:eastAsia="Arial" w:cs="Arial"/>
                <w:color w:val="0D6812"/>
                <w:kern w:val="0"/>
                <w:szCs w:val="21"/>
              </w:rPr>
              <w:t xml:space="preserve"> "</w:t>
            </w:r>
            <w:r>
              <w:rPr>
                <w:rFonts w:eastAsia="宋体" w:cs="宋体" w:hint="eastAsia"/>
                <w:color w:val="0D6812"/>
                <w:kern w:val="0"/>
                <w:szCs w:val="21"/>
              </w:rPr>
              <w:t>关键</w:t>
            </w:r>
            <w:r>
              <w:rPr>
                <w:rFonts w:eastAsia="Arial" w:cs="Arial"/>
                <w:color w:val="0D6812"/>
                <w:kern w:val="0"/>
                <w:szCs w:val="21"/>
              </w:rPr>
              <w:t xml:space="preserve"> "</w:t>
            </w:r>
            <w:r>
              <w:rPr>
                <w:rFonts w:eastAsia="宋体" w:cs="宋体" w:hint="eastAsia"/>
                <w:color w:val="0D6812"/>
                <w:kern w:val="0"/>
                <w:szCs w:val="21"/>
              </w:rPr>
              <w:t>影响类别（只有在使用加权的情况下才能确定）。使用贡献分析技术。</w:t>
            </w:r>
          </w:p>
        </w:tc>
      </w:tr>
      <w:tr w:rsidR="00D16BE9" w14:paraId="717DBAEE" w14:textId="77777777">
        <w:trPr>
          <w:trHeight w:val="1193"/>
        </w:trPr>
        <w:tc>
          <w:tcPr>
            <w:tcW w:w="9289" w:type="dxa"/>
            <w:tcBorders>
              <w:top w:val="nil"/>
              <w:bottom w:val="nil"/>
            </w:tcBorders>
          </w:tcPr>
          <w:p w14:paraId="08745216" w14:textId="77777777" w:rsidR="00D16BE9" w:rsidRDefault="00AC4FA2">
            <w:pPr>
              <w:widowControl w:val="0"/>
              <w:autoSpaceDE w:val="0"/>
              <w:autoSpaceDN w:val="0"/>
              <w:spacing w:line="300" w:lineRule="auto"/>
              <w:ind w:firstLine="420"/>
              <w:rPr>
                <w:rFonts w:eastAsia="Arial" w:cs="Arial"/>
                <w:kern w:val="0"/>
                <w:szCs w:val="21"/>
              </w:rPr>
            </w:pPr>
            <w:proofErr w:type="spellStart"/>
            <w:r>
              <w:rPr>
                <w:rFonts w:eastAsia="Arial" w:cs="Arial"/>
                <w:color w:val="0D6812"/>
                <w:kern w:val="0"/>
                <w:szCs w:val="21"/>
              </w:rPr>
              <w:t>I.c</w:t>
            </w:r>
            <w:proofErr w:type="spellEnd"/>
            <w:r>
              <w:rPr>
                <w:rFonts w:eastAsia="Arial" w:cs="Arial"/>
                <w:color w:val="0D6812"/>
                <w:kern w:val="0"/>
                <w:szCs w:val="21"/>
              </w:rPr>
              <w:t xml:space="preserve">) </w:t>
            </w:r>
            <w:r>
              <w:rPr>
                <w:rFonts w:eastAsia="宋体" w:cs="宋体" w:hint="eastAsia"/>
                <w:b/>
                <w:color w:val="0D6812"/>
                <w:kern w:val="0"/>
                <w:szCs w:val="21"/>
              </w:rPr>
              <w:t>建模选择和方法假设：</w:t>
            </w:r>
            <w:r>
              <w:rPr>
                <w:rFonts w:eastAsia="宋体" w:cs="宋体" w:hint="eastAsia"/>
                <w:color w:val="0D6812"/>
                <w:kern w:val="0"/>
                <w:szCs w:val="21"/>
              </w:rPr>
              <w:t>相关的建模选择，如清单分析中应用的分配标准</w:t>
            </w:r>
            <w:r>
              <w:rPr>
                <w:rFonts w:eastAsia="Arial" w:cs="Arial"/>
                <w:color w:val="0D6812"/>
                <w:kern w:val="0"/>
                <w:szCs w:val="21"/>
              </w:rPr>
              <w:t>/</w:t>
            </w:r>
            <w:r>
              <w:rPr>
                <w:rFonts w:eastAsia="宋体" w:cs="宋体" w:hint="eastAsia"/>
                <w:color w:val="0D6812"/>
                <w:kern w:val="0"/>
                <w:szCs w:val="21"/>
              </w:rPr>
              <w:t>替代方法，收集关键过程和流</w:t>
            </w:r>
            <w:r>
              <w:rPr>
                <w:rFonts w:eastAsia="Arial" w:cs="Arial"/>
                <w:color w:val="0D6812"/>
                <w:kern w:val="0"/>
                <w:szCs w:val="21"/>
              </w:rPr>
              <w:t xml:space="preserve"> </w:t>
            </w:r>
            <w:r>
              <w:rPr>
                <w:rFonts w:eastAsia="宋体" w:cs="宋体" w:hint="eastAsia"/>
                <w:color w:val="0D6812"/>
                <w:kern w:val="0"/>
                <w:szCs w:val="21"/>
              </w:rPr>
              <w:t>量的清单数据并建立模型时所作的假设，选择辅助数据，对技术、地理和时间相关</w:t>
            </w:r>
            <w:r>
              <w:rPr>
                <w:rFonts w:eastAsia="Arial" w:cs="Arial"/>
                <w:color w:val="0D6812"/>
                <w:kern w:val="0"/>
                <w:szCs w:val="21"/>
              </w:rPr>
              <w:t xml:space="preserve"> </w:t>
            </w:r>
            <w:r>
              <w:rPr>
                <w:rFonts w:eastAsia="宋体" w:cs="宋体" w:hint="eastAsia"/>
                <w:color w:val="0D6812"/>
                <w:kern w:val="0"/>
                <w:szCs w:val="21"/>
              </w:rPr>
              <w:t>代表性的系统选择，方法的一致性，推断等。使用情景分析技术。</w:t>
            </w:r>
          </w:p>
        </w:tc>
      </w:tr>
      <w:tr w:rsidR="00D16BE9" w14:paraId="6681154D" w14:textId="77777777">
        <w:trPr>
          <w:trHeight w:val="998"/>
        </w:trPr>
        <w:tc>
          <w:tcPr>
            <w:tcW w:w="9289" w:type="dxa"/>
            <w:tcBorders>
              <w:top w:val="nil"/>
              <w:bottom w:val="nil"/>
              <w:right w:val="single" w:sz="12" w:space="0" w:color="FF0000"/>
            </w:tcBorders>
          </w:tcPr>
          <w:p w14:paraId="7F792B5A" w14:textId="77777777" w:rsidR="00D16BE9" w:rsidRDefault="00AC4FA2">
            <w:pPr>
              <w:widowControl w:val="0"/>
              <w:autoSpaceDE w:val="0"/>
              <w:autoSpaceDN w:val="0"/>
              <w:spacing w:line="300" w:lineRule="auto"/>
              <w:ind w:firstLine="420"/>
              <w:rPr>
                <w:rFonts w:eastAsia="Arial" w:cs="Arial"/>
                <w:kern w:val="0"/>
                <w:szCs w:val="21"/>
              </w:rPr>
            </w:pPr>
            <w:proofErr w:type="spellStart"/>
            <w:r>
              <w:rPr>
                <w:rFonts w:eastAsia="Arial" w:cs="Arial"/>
                <w:color w:val="0D6812"/>
                <w:kern w:val="0"/>
                <w:szCs w:val="21"/>
              </w:rPr>
              <w:t>I.d</w:t>
            </w:r>
            <w:proofErr w:type="spellEnd"/>
            <w:r>
              <w:rPr>
                <w:rFonts w:eastAsia="Arial" w:cs="Arial"/>
                <w:color w:val="0D6812"/>
                <w:kern w:val="0"/>
                <w:szCs w:val="21"/>
              </w:rPr>
              <w:t xml:space="preserve">) </w:t>
            </w:r>
            <w:r>
              <w:rPr>
                <w:rFonts w:eastAsia="宋体" w:cs="宋体" w:hint="eastAsia"/>
                <w:b/>
                <w:color w:val="0D6812"/>
                <w:kern w:val="0"/>
                <w:szCs w:val="21"/>
              </w:rPr>
              <w:t>专员和有关各方：</w:t>
            </w:r>
            <w:r>
              <w:rPr>
                <w:rFonts w:eastAsia="宋体" w:cs="宋体" w:hint="eastAsia"/>
                <w:color w:val="0D6812"/>
                <w:kern w:val="0"/>
                <w:szCs w:val="21"/>
              </w:rPr>
              <w:t>专员和相关方对目标和范围定义、模型选择、权重集等决策的影响。讨论对最终结果和建议的影响。</w:t>
            </w:r>
            <w:r>
              <w:rPr>
                <w:rFonts w:eastAsia="Arial" w:cs="Arial"/>
                <w:color w:val="0D6812"/>
                <w:kern w:val="0"/>
                <w:szCs w:val="21"/>
              </w:rPr>
              <w:t>[ISO!</w:t>
            </w:r>
            <w:r>
              <w:rPr>
                <w:rFonts w:eastAsia="宋体" w:cs="宋体" w:hint="eastAsia"/>
                <w:color w:val="0D6812"/>
                <w:kern w:val="0"/>
                <w:szCs w:val="21"/>
              </w:rPr>
              <w:t>］</w:t>
            </w:r>
          </w:p>
        </w:tc>
      </w:tr>
      <w:tr w:rsidR="00D16BE9" w14:paraId="0934BBF5" w14:textId="77777777">
        <w:trPr>
          <w:trHeight w:val="1032"/>
        </w:trPr>
        <w:tc>
          <w:tcPr>
            <w:tcW w:w="9289" w:type="dxa"/>
            <w:tcBorders>
              <w:top w:val="nil"/>
              <w:bottom w:val="nil"/>
            </w:tcBorders>
          </w:tcPr>
          <w:p w14:paraId="011B23B0" w14:textId="77777777" w:rsidR="00D16BE9" w:rsidRDefault="00AC4FA2">
            <w:pPr>
              <w:widowControl w:val="0"/>
              <w:autoSpaceDE w:val="0"/>
              <w:autoSpaceDN w:val="0"/>
              <w:spacing w:line="300" w:lineRule="auto"/>
              <w:ind w:firstLine="360"/>
              <w:rPr>
                <w:rFonts w:eastAsia="Arial" w:cs="Arial"/>
                <w:kern w:val="0"/>
                <w:sz w:val="18"/>
              </w:rPr>
            </w:pPr>
            <w:r>
              <w:rPr>
                <w:rFonts w:eastAsia="宋体" w:cs="宋体" w:hint="eastAsia"/>
                <w:color w:val="0D6812"/>
                <w:kern w:val="0"/>
                <w:sz w:val="18"/>
              </w:rPr>
              <w:t>注：在分析单元过程和部分终止系统的重要问题时，应在进行贡献分析之前，根据实际情况（如</w:t>
            </w:r>
            <w:r>
              <w:rPr>
                <w:rFonts w:eastAsia="Arial" w:cs="Arial"/>
                <w:color w:val="0D6812"/>
                <w:kern w:val="0"/>
                <w:sz w:val="18"/>
              </w:rPr>
              <w:t xml:space="preserve"> "</w:t>
            </w:r>
            <w:r>
              <w:rPr>
                <w:rFonts w:eastAsia="宋体" w:cs="宋体" w:hint="eastAsia"/>
                <w:color w:val="0D6812"/>
                <w:kern w:val="0"/>
                <w:sz w:val="18"/>
              </w:rPr>
              <w:t>从摇篮到终点</w:t>
            </w:r>
            <w:r>
              <w:rPr>
                <w:rFonts w:eastAsia="Arial" w:cs="Arial"/>
                <w:color w:val="0D6812"/>
                <w:kern w:val="0"/>
                <w:sz w:val="18"/>
              </w:rPr>
              <w:t>"</w:t>
            </w:r>
            <w:r>
              <w:rPr>
                <w:rFonts w:eastAsia="宋体" w:cs="宋体" w:hint="eastAsia"/>
                <w:color w:val="0D6812"/>
                <w:kern w:val="0"/>
                <w:sz w:val="18"/>
              </w:rPr>
              <w:t>），利用背景系统完成系统模型（见第</w:t>
            </w:r>
            <w:r>
              <w:rPr>
                <w:rFonts w:eastAsia="Arial" w:cs="Arial"/>
                <w:color w:val="0D6812"/>
                <w:kern w:val="0"/>
                <w:sz w:val="18"/>
              </w:rPr>
              <w:t xml:space="preserve"> </w:t>
            </w:r>
            <w:hyperlink w:anchor="_bookmark279" w:history="1">
              <w:r>
                <w:rPr>
                  <w:rFonts w:eastAsia="Arial" w:cs="Arial"/>
                  <w:color w:val="0D6812"/>
                  <w:kern w:val="0"/>
                  <w:sz w:val="18"/>
                </w:rPr>
                <w:t>7.8</w:t>
              </w:r>
            </w:hyperlink>
            <w:r>
              <w:rPr>
                <w:rFonts w:eastAsia="Arial" w:cs="Arial"/>
                <w:color w:val="0D6812"/>
                <w:kern w:val="0"/>
                <w:sz w:val="18"/>
              </w:rPr>
              <w:t xml:space="preserve"> </w:t>
            </w:r>
            <w:r>
              <w:rPr>
                <w:rFonts w:eastAsia="宋体" w:cs="宋体" w:hint="eastAsia"/>
                <w:color w:val="0D6812"/>
                <w:kern w:val="0"/>
                <w:sz w:val="18"/>
              </w:rPr>
              <w:t>章）。</w:t>
            </w:r>
            <w:proofErr w:type="gramStart"/>
            <w:r>
              <w:rPr>
                <w:rFonts w:eastAsia="宋体" w:cs="宋体" w:hint="eastAsia"/>
                <w:color w:val="0D6812"/>
                <w:kern w:val="0"/>
                <w:sz w:val="18"/>
              </w:rPr>
              <w:t>将贡献</w:t>
            </w:r>
            <w:proofErr w:type="gramEnd"/>
            <w:r>
              <w:rPr>
                <w:rFonts w:eastAsia="宋体" w:cs="宋体" w:hint="eastAsia"/>
                <w:color w:val="0D6812"/>
                <w:kern w:val="0"/>
                <w:sz w:val="18"/>
              </w:rPr>
              <w:t>分析的重点放在单元过程</w:t>
            </w:r>
            <w:r>
              <w:rPr>
                <w:rFonts w:eastAsia="Arial" w:cs="Arial"/>
                <w:color w:val="0D6812"/>
                <w:kern w:val="0"/>
                <w:sz w:val="18"/>
              </w:rPr>
              <w:t>/</w:t>
            </w:r>
            <w:r>
              <w:rPr>
                <w:rFonts w:eastAsia="宋体" w:cs="宋体" w:hint="eastAsia"/>
                <w:color w:val="0D6812"/>
                <w:kern w:val="0"/>
                <w:sz w:val="18"/>
              </w:rPr>
              <w:t>部分终止系统本身（即原始系统边界内的重要流</w:t>
            </w:r>
            <w:r>
              <w:rPr>
                <w:rFonts w:eastAsia="Arial" w:cs="Arial"/>
                <w:color w:val="0D6812"/>
                <w:kern w:val="0"/>
                <w:sz w:val="18"/>
              </w:rPr>
              <w:t xml:space="preserve"> </w:t>
            </w:r>
            <w:r>
              <w:rPr>
                <w:rFonts w:eastAsia="宋体" w:cs="宋体" w:hint="eastAsia"/>
                <w:color w:val="0D6812"/>
                <w:kern w:val="0"/>
                <w:sz w:val="18"/>
              </w:rPr>
              <w:t>程、假设、参数、过程等）上。</w:t>
            </w:r>
          </w:p>
        </w:tc>
      </w:tr>
      <w:tr w:rsidR="00D16BE9" w14:paraId="7DB7F2B3" w14:textId="77777777">
        <w:trPr>
          <w:trHeight w:val="584"/>
        </w:trPr>
        <w:tc>
          <w:tcPr>
            <w:tcW w:w="9289" w:type="dxa"/>
            <w:tcBorders>
              <w:top w:val="nil"/>
            </w:tcBorders>
          </w:tcPr>
          <w:p w14:paraId="471B4F24" w14:textId="77777777" w:rsidR="00D16BE9" w:rsidRDefault="00AC4FA2">
            <w:pPr>
              <w:widowControl w:val="0"/>
              <w:autoSpaceDE w:val="0"/>
              <w:autoSpaceDN w:val="0"/>
              <w:spacing w:line="300" w:lineRule="auto"/>
              <w:ind w:firstLine="360"/>
              <w:jc w:val="left"/>
              <w:rPr>
                <w:rFonts w:eastAsia="Arial" w:cs="Arial"/>
                <w:kern w:val="0"/>
                <w:sz w:val="18"/>
              </w:rPr>
            </w:pPr>
            <w:r>
              <w:rPr>
                <w:rFonts w:eastAsia="宋体" w:cs="宋体" w:hint="eastAsia"/>
                <w:color w:val="0D6812"/>
                <w:kern w:val="0"/>
                <w:sz w:val="18"/>
              </w:rPr>
              <w:t>注：</w:t>
            </w:r>
            <w:r>
              <w:rPr>
                <w:rFonts w:eastAsia="Arial" w:cs="Arial"/>
                <w:color w:val="0D6812"/>
                <w:kern w:val="0"/>
                <w:sz w:val="18"/>
              </w:rPr>
              <w:t xml:space="preserve">ISO 14044:2006 </w:t>
            </w:r>
            <w:r>
              <w:rPr>
                <w:rFonts w:eastAsia="宋体" w:cs="宋体" w:hint="eastAsia"/>
                <w:color w:val="0D6812"/>
                <w:kern w:val="0"/>
                <w:sz w:val="18"/>
              </w:rPr>
              <w:t>的</w:t>
            </w:r>
            <w:r>
              <w:rPr>
                <w:rFonts w:eastAsia="Arial" w:cs="Arial"/>
                <w:color w:val="0D6812"/>
                <w:kern w:val="0"/>
                <w:sz w:val="18"/>
              </w:rPr>
              <w:t xml:space="preserve"> "</w:t>
            </w:r>
            <w:r>
              <w:rPr>
                <w:rFonts w:eastAsia="宋体" w:cs="宋体" w:hint="eastAsia"/>
                <w:color w:val="0D6812"/>
                <w:kern w:val="0"/>
                <w:sz w:val="18"/>
              </w:rPr>
              <w:t>资料性</w:t>
            </w:r>
            <w:r>
              <w:rPr>
                <w:rFonts w:eastAsia="Arial" w:cs="Arial"/>
                <w:color w:val="0D6812"/>
                <w:kern w:val="0"/>
                <w:sz w:val="18"/>
              </w:rPr>
              <w:t xml:space="preserve"> "</w:t>
            </w:r>
            <w:r>
              <w:rPr>
                <w:rFonts w:eastAsia="宋体" w:cs="宋体" w:hint="eastAsia"/>
                <w:color w:val="0D6812"/>
                <w:kern w:val="0"/>
                <w:sz w:val="18"/>
              </w:rPr>
              <w:t>附件</w:t>
            </w:r>
            <w:r>
              <w:rPr>
                <w:rFonts w:eastAsia="Arial" w:cs="Arial"/>
                <w:color w:val="0D6812"/>
                <w:kern w:val="0"/>
                <w:sz w:val="18"/>
              </w:rPr>
              <w:t xml:space="preserve"> B </w:t>
            </w:r>
            <w:r>
              <w:rPr>
                <w:rFonts w:eastAsia="宋体" w:cs="宋体" w:hint="eastAsia"/>
                <w:color w:val="0D6812"/>
                <w:kern w:val="0"/>
                <w:sz w:val="18"/>
              </w:rPr>
              <w:t>提供了一系列生命周期解释实例，包括但不仅限于重大问题的识别。</w:t>
            </w:r>
          </w:p>
        </w:tc>
      </w:tr>
    </w:tbl>
    <w:p w14:paraId="14E6C4A7" w14:textId="77777777" w:rsidR="00D16BE9" w:rsidRDefault="00D16BE9">
      <w:pPr>
        <w:pStyle w:val="a8"/>
        <w:spacing w:line="300" w:lineRule="auto"/>
        <w:ind w:firstLineChars="200" w:firstLine="420"/>
        <w:jc w:val="both"/>
        <w:rPr>
          <w:rFonts w:eastAsiaTheme="minorEastAsia"/>
          <w:szCs w:val="21"/>
          <w:lang w:eastAsia="zh-CN"/>
        </w:rPr>
      </w:pPr>
    </w:p>
    <w:p w14:paraId="7412E573" w14:textId="77777777" w:rsidR="00D16BE9" w:rsidRDefault="00AC4FA2">
      <w:pPr>
        <w:widowControl w:val="0"/>
        <w:autoSpaceDE w:val="0"/>
        <w:autoSpaceDN w:val="0"/>
        <w:spacing w:line="300" w:lineRule="auto"/>
        <w:ind w:firstLine="554"/>
        <w:jc w:val="left"/>
        <w:outlineLvl w:val="1"/>
        <w:rPr>
          <w:rFonts w:eastAsia="Arial" w:cs="Arial"/>
          <w:b/>
          <w:bCs/>
          <w:kern w:val="0"/>
          <w:sz w:val="28"/>
          <w:szCs w:val="28"/>
        </w:rPr>
      </w:pPr>
      <w:r>
        <w:rPr>
          <w:rFonts w:eastAsia="宋体" w:cs="Arial"/>
          <w:b/>
          <w:bCs/>
          <w:spacing w:val="-2"/>
          <w:kern w:val="0"/>
          <w:sz w:val="28"/>
          <w:szCs w:val="28"/>
        </w:rPr>
        <w:t>9.3</w:t>
      </w:r>
      <w:r>
        <w:rPr>
          <w:rFonts w:eastAsia="宋体" w:cs="Arial"/>
          <w:b/>
          <w:bCs/>
          <w:spacing w:val="-2"/>
          <w:kern w:val="0"/>
          <w:sz w:val="28"/>
          <w:szCs w:val="28"/>
        </w:rPr>
        <w:tab/>
      </w:r>
      <w:r>
        <w:rPr>
          <w:rFonts w:eastAsia="宋体" w:cs="Arial"/>
          <w:b/>
          <w:bCs/>
          <w:spacing w:val="-2"/>
          <w:kern w:val="0"/>
          <w:sz w:val="28"/>
          <w:szCs w:val="28"/>
        </w:rPr>
        <w:t>评估</w:t>
      </w:r>
    </w:p>
    <w:p w14:paraId="13F9621E" w14:textId="77777777" w:rsidR="00D16BE9" w:rsidRDefault="00AC4FA2">
      <w:pPr>
        <w:widowControl w:val="0"/>
        <w:autoSpaceDE w:val="0"/>
        <w:autoSpaceDN w:val="0"/>
        <w:spacing w:line="300" w:lineRule="auto"/>
        <w:ind w:firstLine="360"/>
        <w:rPr>
          <w:rFonts w:cs="Arial"/>
          <w:kern w:val="0"/>
          <w:sz w:val="18"/>
          <w:szCs w:val="24"/>
        </w:rPr>
      </w:pPr>
      <w:r>
        <w:rPr>
          <w:rFonts w:eastAsia="Arial" w:cs="Arial"/>
          <w:color w:val="0000FF"/>
          <w:kern w:val="0"/>
          <w:sz w:val="18"/>
          <w:szCs w:val="24"/>
        </w:rPr>
        <w:t>(</w:t>
      </w:r>
      <w:r>
        <w:rPr>
          <w:rFonts w:eastAsia="宋体" w:cs="宋体" w:hint="eastAsia"/>
          <w:color w:val="0000FF"/>
          <w:kern w:val="0"/>
          <w:sz w:val="18"/>
          <w:szCs w:val="24"/>
        </w:rPr>
        <w:t>参考</w:t>
      </w:r>
      <w:r>
        <w:rPr>
          <w:rFonts w:eastAsia="Arial" w:cs="Arial"/>
          <w:color w:val="0000FF"/>
          <w:kern w:val="0"/>
          <w:sz w:val="18"/>
          <w:szCs w:val="24"/>
        </w:rPr>
        <w:t xml:space="preserve"> ISO 14044:2006 </w:t>
      </w:r>
      <w:r>
        <w:rPr>
          <w:rFonts w:eastAsia="宋体" w:cs="宋体" w:hint="eastAsia"/>
          <w:color w:val="0000FF"/>
          <w:kern w:val="0"/>
          <w:sz w:val="18"/>
          <w:szCs w:val="24"/>
        </w:rPr>
        <w:t>第</w:t>
      </w:r>
      <w:r>
        <w:rPr>
          <w:rFonts w:eastAsia="Arial" w:cs="Arial"/>
          <w:color w:val="0000FF"/>
          <w:kern w:val="0"/>
          <w:sz w:val="18"/>
          <w:szCs w:val="24"/>
        </w:rPr>
        <w:t xml:space="preserve"> </w:t>
      </w:r>
      <w:r>
        <w:rPr>
          <w:rFonts w:eastAsia="Arial" w:cs="Arial"/>
          <w:color w:val="0000FF"/>
          <w:spacing w:val="-2"/>
          <w:kern w:val="0"/>
          <w:sz w:val="18"/>
          <w:szCs w:val="24"/>
        </w:rPr>
        <w:t xml:space="preserve">4.5.3 </w:t>
      </w:r>
      <w:r>
        <w:rPr>
          <w:rFonts w:eastAsia="宋体" w:cs="宋体" w:hint="eastAsia"/>
          <w:color w:val="0000FF"/>
          <w:kern w:val="0"/>
          <w:sz w:val="18"/>
          <w:szCs w:val="24"/>
        </w:rPr>
        <w:t>章）</w:t>
      </w:r>
    </w:p>
    <w:p w14:paraId="6135DDC1" w14:textId="77777777" w:rsidR="00D16BE9" w:rsidRDefault="00AC4FA2">
      <w:pPr>
        <w:widowControl w:val="0"/>
        <w:tabs>
          <w:tab w:val="left" w:pos="1298"/>
          <w:tab w:val="left" w:pos="1299"/>
        </w:tabs>
        <w:autoSpaceDE w:val="0"/>
        <w:autoSpaceDN w:val="0"/>
        <w:spacing w:line="300" w:lineRule="auto"/>
        <w:ind w:firstLine="482"/>
        <w:jc w:val="left"/>
        <w:outlineLvl w:val="2"/>
        <w:rPr>
          <w:rFonts w:eastAsia="Arial" w:cs="Arial"/>
          <w:b/>
          <w:bCs/>
          <w:kern w:val="0"/>
          <w:sz w:val="24"/>
          <w:szCs w:val="24"/>
        </w:rPr>
      </w:pPr>
      <w:bookmarkStart w:id="149" w:name="_bookmark310"/>
      <w:bookmarkEnd w:id="149"/>
      <w:r>
        <w:rPr>
          <w:rFonts w:eastAsia="宋体" w:cs="Arial"/>
          <w:b/>
          <w:bCs/>
          <w:kern w:val="0"/>
          <w:sz w:val="24"/>
          <w:szCs w:val="24"/>
        </w:rPr>
        <w:t>9.3.1</w:t>
      </w:r>
      <w:r>
        <w:rPr>
          <w:rFonts w:eastAsia="宋体" w:cs="Arial"/>
          <w:b/>
          <w:bCs/>
          <w:kern w:val="0"/>
          <w:sz w:val="24"/>
          <w:szCs w:val="24"/>
        </w:rPr>
        <w:t>导言和</w:t>
      </w:r>
      <w:r>
        <w:rPr>
          <w:rFonts w:eastAsia="宋体" w:cs="Arial"/>
          <w:b/>
          <w:bCs/>
          <w:spacing w:val="-2"/>
          <w:kern w:val="0"/>
          <w:sz w:val="24"/>
          <w:szCs w:val="24"/>
        </w:rPr>
        <w:t>概述</w:t>
      </w:r>
    </w:p>
    <w:p w14:paraId="6A89328A" w14:textId="77777777" w:rsidR="00D16BE9" w:rsidRDefault="00AC4FA2">
      <w:pPr>
        <w:widowControl w:val="0"/>
        <w:autoSpaceDE w:val="0"/>
        <w:autoSpaceDN w:val="0"/>
        <w:spacing w:line="300" w:lineRule="auto"/>
        <w:ind w:firstLine="360"/>
        <w:rPr>
          <w:rFonts w:eastAsia="Arial" w:cs="Arial"/>
          <w:kern w:val="0"/>
          <w:sz w:val="18"/>
          <w:szCs w:val="24"/>
        </w:rPr>
      </w:pPr>
      <w:r>
        <w:rPr>
          <w:rFonts w:eastAsia="Arial" w:cs="Arial"/>
          <w:color w:val="0000FF"/>
          <w:kern w:val="0"/>
          <w:sz w:val="18"/>
          <w:szCs w:val="24"/>
        </w:rPr>
        <w:t>(</w:t>
      </w:r>
      <w:r>
        <w:rPr>
          <w:rFonts w:eastAsia="宋体" w:cs="宋体" w:hint="eastAsia"/>
          <w:color w:val="0000FF"/>
          <w:kern w:val="0"/>
          <w:sz w:val="18"/>
          <w:szCs w:val="24"/>
        </w:rPr>
        <w:t>参考</w:t>
      </w:r>
      <w:r>
        <w:rPr>
          <w:rFonts w:eastAsia="Arial" w:cs="Arial"/>
          <w:color w:val="0000FF"/>
          <w:kern w:val="0"/>
          <w:sz w:val="18"/>
          <w:szCs w:val="24"/>
        </w:rPr>
        <w:t xml:space="preserve"> ISO 14044:2006 </w:t>
      </w:r>
      <w:r>
        <w:rPr>
          <w:rFonts w:eastAsia="宋体" w:cs="宋体" w:hint="eastAsia"/>
          <w:color w:val="0000FF"/>
          <w:kern w:val="0"/>
          <w:sz w:val="18"/>
          <w:szCs w:val="24"/>
        </w:rPr>
        <w:t>第</w:t>
      </w:r>
      <w:r>
        <w:rPr>
          <w:rFonts w:eastAsia="Arial" w:cs="Arial"/>
          <w:color w:val="0000FF"/>
          <w:kern w:val="0"/>
          <w:sz w:val="18"/>
          <w:szCs w:val="24"/>
        </w:rPr>
        <w:t xml:space="preserve"> </w:t>
      </w:r>
      <w:r>
        <w:rPr>
          <w:rFonts w:eastAsia="Arial" w:cs="Arial"/>
          <w:color w:val="0000FF"/>
          <w:spacing w:val="-2"/>
          <w:kern w:val="0"/>
          <w:sz w:val="18"/>
          <w:szCs w:val="24"/>
        </w:rPr>
        <w:t xml:space="preserve">4.5.3.1 </w:t>
      </w:r>
      <w:r>
        <w:rPr>
          <w:rFonts w:eastAsia="宋体" w:cs="宋体" w:hint="eastAsia"/>
          <w:color w:val="0000FF"/>
          <w:kern w:val="0"/>
          <w:sz w:val="18"/>
          <w:szCs w:val="24"/>
        </w:rPr>
        <w:t>章）</w:t>
      </w:r>
    </w:p>
    <w:p w14:paraId="2C64DAE2" w14:textId="77777777" w:rsidR="00D16BE9" w:rsidRDefault="00AC4FA2">
      <w:pPr>
        <w:widowControl w:val="0"/>
        <w:autoSpaceDE w:val="0"/>
        <w:autoSpaceDN w:val="0"/>
        <w:spacing w:line="300" w:lineRule="auto"/>
        <w:ind w:firstLine="422"/>
        <w:rPr>
          <w:rFonts w:eastAsia="Arial" w:cs="Arial"/>
          <w:b/>
          <w:bCs/>
          <w:kern w:val="0"/>
          <w:szCs w:val="21"/>
        </w:rPr>
      </w:pPr>
      <w:r>
        <w:rPr>
          <w:rFonts w:eastAsia="宋体" w:cs="宋体" w:hint="eastAsia"/>
          <w:b/>
          <w:bCs/>
          <w:kern w:val="0"/>
          <w:szCs w:val="21"/>
        </w:rPr>
        <w:t>最终</w:t>
      </w:r>
      <w:r>
        <w:rPr>
          <w:rFonts w:eastAsia="宋体" w:cs="宋体" w:hint="eastAsia"/>
          <w:b/>
          <w:bCs/>
          <w:spacing w:val="-2"/>
          <w:kern w:val="0"/>
          <w:szCs w:val="21"/>
        </w:rPr>
        <w:t>结果</w:t>
      </w:r>
      <w:r>
        <w:rPr>
          <w:rFonts w:eastAsia="宋体" w:cs="宋体" w:hint="eastAsia"/>
          <w:b/>
          <w:bCs/>
          <w:kern w:val="0"/>
          <w:szCs w:val="21"/>
        </w:rPr>
        <w:t>评估</w:t>
      </w:r>
    </w:p>
    <w:p w14:paraId="342DE885" w14:textId="77777777" w:rsidR="00D16BE9" w:rsidRDefault="00AC4FA2">
      <w:pPr>
        <w:widowControl w:val="0"/>
        <w:autoSpaceDE w:val="0"/>
        <w:autoSpaceDN w:val="0"/>
        <w:spacing w:line="300" w:lineRule="auto"/>
        <w:ind w:firstLine="420"/>
        <w:rPr>
          <w:rFonts w:eastAsia="Arial" w:cs="Arial"/>
          <w:kern w:val="0"/>
          <w:szCs w:val="21"/>
        </w:rPr>
      </w:pPr>
      <w:r>
        <w:rPr>
          <w:rFonts w:eastAsia="宋体" w:cs="宋体" w:hint="eastAsia"/>
          <w:kern w:val="0"/>
          <w:szCs w:val="21"/>
        </w:rPr>
        <w:t>在解释</w:t>
      </w:r>
      <w:r>
        <w:rPr>
          <w:rFonts w:eastAsia="Arial" w:cs="Arial"/>
          <w:kern w:val="0"/>
          <w:szCs w:val="21"/>
        </w:rPr>
        <w:t xml:space="preserve"> LCI/LCA </w:t>
      </w:r>
      <w:r>
        <w:rPr>
          <w:rFonts w:eastAsia="宋体" w:cs="宋体" w:hint="eastAsia"/>
          <w:kern w:val="0"/>
          <w:szCs w:val="21"/>
        </w:rPr>
        <w:t>研究结果的过程中（见第</w:t>
      </w:r>
      <w:r>
        <w:rPr>
          <w:rFonts w:eastAsia="Arial" w:cs="Arial"/>
          <w:kern w:val="0"/>
          <w:szCs w:val="21"/>
        </w:rPr>
        <w:t xml:space="preserve"> </w:t>
      </w:r>
      <w:hyperlink w:anchor="_bookmark318" w:history="1">
        <w:r>
          <w:rPr>
            <w:rFonts w:eastAsia="Arial" w:cs="Arial"/>
            <w:kern w:val="0"/>
            <w:szCs w:val="21"/>
          </w:rPr>
          <w:t>9.4</w:t>
        </w:r>
      </w:hyperlink>
      <w:r>
        <w:rPr>
          <w:rFonts w:eastAsia="Arial" w:cs="Arial"/>
          <w:kern w:val="0"/>
          <w:szCs w:val="21"/>
        </w:rPr>
        <w:t xml:space="preserve"> </w:t>
      </w:r>
      <w:r>
        <w:rPr>
          <w:rFonts w:eastAsia="宋体" w:cs="宋体" w:hint="eastAsia"/>
          <w:kern w:val="0"/>
          <w:szCs w:val="21"/>
        </w:rPr>
        <w:t>章），评估要素的执行为随后得出结论和提供建议奠定了基础。评估与重大问题的确定（见第</w:t>
      </w:r>
      <w:r>
        <w:rPr>
          <w:rFonts w:eastAsia="Arial" w:cs="Arial"/>
          <w:kern w:val="0"/>
          <w:szCs w:val="21"/>
        </w:rPr>
        <w:t xml:space="preserve"> </w:t>
      </w:r>
      <w:hyperlink w:anchor="_bookmark307" w:history="1">
        <w:r>
          <w:rPr>
            <w:rFonts w:eastAsia="Arial" w:cs="Arial"/>
            <w:kern w:val="0"/>
            <w:szCs w:val="21"/>
          </w:rPr>
          <w:t>9.2</w:t>
        </w:r>
      </w:hyperlink>
      <w:r>
        <w:rPr>
          <w:rFonts w:eastAsia="Arial" w:cs="Arial"/>
          <w:kern w:val="0"/>
          <w:szCs w:val="21"/>
        </w:rPr>
        <w:t xml:space="preserve"> </w:t>
      </w:r>
      <w:r>
        <w:rPr>
          <w:rFonts w:eastAsia="宋体" w:cs="宋体" w:hint="eastAsia"/>
          <w:kern w:val="0"/>
          <w:szCs w:val="21"/>
        </w:rPr>
        <w:t>章）密切相关，以确定结果的可靠性和稳健性。</w:t>
      </w:r>
    </w:p>
    <w:p w14:paraId="603DF6AE" w14:textId="77777777" w:rsidR="00D16BE9" w:rsidRDefault="00AC4FA2">
      <w:pPr>
        <w:widowControl w:val="0"/>
        <w:autoSpaceDE w:val="0"/>
        <w:autoSpaceDN w:val="0"/>
        <w:spacing w:line="300" w:lineRule="auto"/>
        <w:ind w:firstLine="420"/>
        <w:rPr>
          <w:rFonts w:eastAsia="Arial" w:cs="Arial"/>
          <w:kern w:val="0"/>
          <w:szCs w:val="21"/>
        </w:rPr>
      </w:pPr>
      <w:r>
        <w:rPr>
          <w:rFonts w:eastAsia="宋体" w:cs="宋体" w:hint="eastAsia"/>
          <w:kern w:val="0"/>
          <w:szCs w:val="21"/>
        </w:rPr>
        <w:t>评估以生命周期评估前几个阶段的结果为基础，从综合的角度分析</w:t>
      </w:r>
      <w:r>
        <w:rPr>
          <w:rFonts w:eastAsia="Arial" w:cs="Arial"/>
          <w:kern w:val="0"/>
          <w:szCs w:val="21"/>
        </w:rPr>
        <w:t xml:space="preserve"> LCI/LCA </w:t>
      </w:r>
      <w:r>
        <w:rPr>
          <w:rFonts w:eastAsia="宋体" w:cs="宋体" w:hint="eastAsia"/>
          <w:kern w:val="0"/>
          <w:szCs w:val="21"/>
        </w:rPr>
        <w:t>研究，即以清单数据收集、清单建模和影响评估的结果为基础。评估是根据</w:t>
      </w:r>
      <w:r>
        <w:rPr>
          <w:rFonts w:eastAsia="Arial" w:cs="Arial"/>
          <w:kern w:val="0"/>
          <w:szCs w:val="21"/>
        </w:rPr>
        <w:t xml:space="preserve"> LCI/LCA </w:t>
      </w:r>
      <w:r>
        <w:rPr>
          <w:rFonts w:eastAsia="宋体" w:cs="宋体" w:hint="eastAsia"/>
          <w:kern w:val="0"/>
          <w:szCs w:val="21"/>
        </w:rPr>
        <w:t>研究的目标和范围进行的，其重点是在方法选择和数据中发现的重要问题。</w:t>
      </w:r>
    </w:p>
    <w:p w14:paraId="442D4C2D" w14:textId="77777777" w:rsidR="00D16BE9" w:rsidRDefault="00AC4FA2">
      <w:pPr>
        <w:widowControl w:val="0"/>
        <w:autoSpaceDE w:val="0"/>
        <w:autoSpaceDN w:val="0"/>
        <w:spacing w:line="300" w:lineRule="auto"/>
        <w:ind w:firstLine="420"/>
        <w:rPr>
          <w:rFonts w:eastAsia="Arial" w:cs="Arial"/>
          <w:kern w:val="0"/>
          <w:szCs w:val="21"/>
        </w:rPr>
      </w:pPr>
      <w:r>
        <w:rPr>
          <w:rFonts w:eastAsia="宋体" w:cs="宋体" w:hint="eastAsia"/>
          <w:kern w:val="0"/>
          <w:szCs w:val="21"/>
        </w:rPr>
        <w:t>评估</w:t>
      </w:r>
      <w:r>
        <w:rPr>
          <w:rFonts w:eastAsia="宋体" w:cs="宋体" w:hint="eastAsia"/>
          <w:spacing w:val="-2"/>
          <w:kern w:val="0"/>
          <w:szCs w:val="21"/>
        </w:rPr>
        <w:t>包括：</w:t>
      </w:r>
    </w:p>
    <w:p w14:paraId="18D02175" w14:textId="77777777" w:rsidR="00D16BE9" w:rsidRDefault="00AC4FA2">
      <w:pPr>
        <w:pStyle w:val="afc"/>
        <w:widowControl w:val="0"/>
        <w:numPr>
          <w:ilvl w:val="0"/>
          <w:numId w:val="120"/>
        </w:numPr>
        <w:autoSpaceDE w:val="0"/>
        <w:autoSpaceDN w:val="0"/>
        <w:spacing w:line="300" w:lineRule="auto"/>
        <w:ind w:left="0" w:firstLine="420"/>
        <w:rPr>
          <w:rFonts w:eastAsia="Arial" w:cs="Arial"/>
          <w:kern w:val="0"/>
          <w:szCs w:val="21"/>
        </w:rPr>
      </w:pPr>
      <w:r>
        <w:rPr>
          <w:rFonts w:eastAsia="宋体" w:cs="宋体" w:hint="eastAsia"/>
          <w:kern w:val="0"/>
          <w:szCs w:val="21"/>
        </w:rPr>
        <w:t>完整性检查（</w:t>
      </w:r>
      <w:r w:rsidR="00000000">
        <w:fldChar w:fldCharType="begin"/>
      </w:r>
      <w:r w:rsidR="00000000">
        <w:instrText>HYPERLINK \l "_bookmark311"</w:instrText>
      </w:r>
      <w:r w:rsidR="00000000">
        <w:fldChar w:fldCharType="separate"/>
      </w:r>
      <w:r>
        <w:rPr>
          <w:rFonts w:eastAsia="Arial" w:cs="Arial"/>
          <w:kern w:val="0"/>
          <w:szCs w:val="21"/>
        </w:rPr>
        <w:t>9.3.2</w:t>
      </w:r>
      <w:r w:rsidR="00000000">
        <w:rPr>
          <w:rFonts w:eastAsia="Arial" w:cs="Arial"/>
          <w:kern w:val="0"/>
          <w:szCs w:val="21"/>
        </w:rPr>
        <w:fldChar w:fldCharType="end"/>
      </w:r>
      <w:r>
        <w:rPr>
          <w:rFonts w:eastAsia="宋体" w:cs="宋体" w:hint="eastAsia"/>
          <w:kern w:val="0"/>
          <w:szCs w:val="21"/>
        </w:rPr>
        <w:t>）、</w:t>
      </w:r>
    </w:p>
    <w:p w14:paraId="03A04772" w14:textId="77777777" w:rsidR="00D16BE9" w:rsidRDefault="00AC4FA2">
      <w:pPr>
        <w:pStyle w:val="afc"/>
        <w:widowControl w:val="0"/>
        <w:numPr>
          <w:ilvl w:val="0"/>
          <w:numId w:val="120"/>
        </w:numPr>
        <w:autoSpaceDE w:val="0"/>
        <w:autoSpaceDN w:val="0"/>
        <w:spacing w:line="300" w:lineRule="auto"/>
        <w:ind w:left="0" w:firstLine="420"/>
        <w:jc w:val="left"/>
        <w:rPr>
          <w:rFonts w:eastAsia="Arial" w:cs="Arial"/>
          <w:kern w:val="0"/>
          <w:szCs w:val="21"/>
        </w:rPr>
      </w:pPr>
      <w:r>
        <w:rPr>
          <w:rFonts w:eastAsia="宋体" w:cs="宋体" w:hint="eastAsia"/>
          <w:kern w:val="0"/>
          <w:szCs w:val="21"/>
        </w:rPr>
        <w:t>结合情景分析和可能的不确定性分析进行敏感性检查（</w:t>
      </w:r>
      <w:hyperlink w:anchor="_bookmark313" w:history="1">
        <w:r>
          <w:rPr>
            <w:rFonts w:eastAsia="Arial" w:cs="Arial"/>
            <w:kern w:val="0"/>
            <w:szCs w:val="21"/>
          </w:rPr>
          <w:t>9.3.3</w:t>
        </w:r>
      </w:hyperlink>
      <w:r>
        <w:rPr>
          <w:rFonts w:eastAsia="宋体" w:cs="宋体" w:hint="eastAsia"/>
          <w:kern w:val="0"/>
          <w:szCs w:val="21"/>
        </w:rPr>
        <w:t>），以及</w:t>
      </w:r>
    </w:p>
    <w:p w14:paraId="36E18DE5" w14:textId="77777777" w:rsidR="00D16BE9" w:rsidRDefault="00AC4FA2">
      <w:pPr>
        <w:pStyle w:val="a8"/>
        <w:numPr>
          <w:ilvl w:val="0"/>
          <w:numId w:val="121"/>
        </w:numPr>
        <w:spacing w:line="300" w:lineRule="auto"/>
        <w:ind w:left="0" w:firstLineChars="200" w:firstLine="400"/>
        <w:jc w:val="both"/>
        <w:rPr>
          <w:rFonts w:eastAsiaTheme="minorEastAsia"/>
          <w:sz w:val="20"/>
          <w:szCs w:val="20"/>
          <w:lang w:eastAsia="zh-CN"/>
        </w:rPr>
      </w:pPr>
      <w:r>
        <w:rPr>
          <w:rFonts w:cs="宋体" w:hint="eastAsia"/>
          <w:sz w:val="20"/>
          <w:szCs w:val="21"/>
          <w:lang w:eastAsia="zh-CN"/>
        </w:rPr>
        <w:t>一致性检查</w:t>
      </w:r>
      <w:r>
        <w:rPr>
          <w:sz w:val="20"/>
          <w:szCs w:val="21"/>
          <w:lang w:eastAsia="zh-CN"/>
        </w:rPr>
        <w:t xml:space="preserve"> (</w:t>
      </w:r>
      <w:hyperlink w:anchor="_bookmark316" w:history="1">
        <w:r>
          <w:rPr>
            <w:sz w:val="20"/>
            <w:szCs w:val="21"/>
            <w:lang w:eastAsia="zh-CN"/>
          </w:rPr>
          <w:t>9.3.4</w:t>
        </w:r>
      </w:hyperlink>
      <w:r>
        <w:rPr>
          <w:sz w:val="20"/>
          <w:szCs w:val="21"/>
          <w:lang w:eastAsia="zh-CN"/>
        </w:rPr>
        <w:t>)</w:t>
      </w:r>
      <w:r>
        <w:rPr>
          <w:rFonts w:cs="宋体" w:hint="eastAsia"/>
          <w:sz w:val="20"/>
          <w:szCs w:val="21"/>
          <w:lang w:eastAsia="zh-CN"/>
        </w:rPr>
        <w:t>。</w:t>
      </w:r>
    </w:p>
    <w:p w14:paraId="060D6DDA" w14:textId="77777777" w:rsidR="00D16BE9" w:rsidRDefault="00AC4FA2">
      <w:pPr>
        <w:pStyle w:val="a8"/>
        <w:numPr>
          <w:ilvl w:val="0"/>
          <w:numId w:val="121"/>
        </w:numPr>
        <w:spacing w:line="300" w:lineRule="auto"/>
        <w:ind w:left="0" w:firstLineChars="200" w:firstLine="420"/>
        <w:jc w:val="both"/>
        <w:rPr>
          <w:rFonts w:eastAsiaTheme="minorEastAsia"/>
          <w:szCs w:val="21"/>
          <w:lang w:eastAsia="zh-CN"/>
        </w:rPr>
      </w:pPr>
      <w:r>
        <w:rPr>
          <w:rFonts w:eastAsiaTheme="minorEastAsia" w:hint="eastAsia"/>
          <w:szCs w:val="21"/>
          <w:lang w:eastAsia="zh-CN"/>
        </w:rPr>
        <w:br w:type="page"/>
      </w:r>
    </w:p>
    <w:p w14:paraId="4C3BE7A3" w14:textId="77777777" w:rsidR="00D16BE9" w:rsidRDefault="00AC4FA2">
      <w:pPr>
        <w:widowControl w:val="0"/>
        <w:autoSpaceDE w:val="0"/>
        <w:autoSpaceDN w:val="0"/>
        <w:spacing w:line="300" w:lineRule="auto"/>
        <w:ind w:firstLine="420"/>
        <w:rPr>
          <w:rFonts w:eastAsia="Arial" w:cs="Arial"/>
          <w:kern w:val="0"/>
          <w:szCs w:val="21"/>
        </w:rPr>
      </w:pPr>
      <w:r>
        <w:rPr>
          <w:rFonts w:eastAsia="宋体" w:cs="宋体" w:hint="eastAsia"/>
          <w:kern w:val="0"/>
          <w:szCs w:val="21"/>
        </w:rPr>
        <w:lastRenderedPageBreak/>
        <w:t>评估结果对于加强研究的结论和建议至关重要，因此，在介绍评估结果时，必须让</w:t>
      </w:r>
      <w:r>
        <w:rPr>
          <w:rFonts w:eastAsia="Arial" w:cs="Arial"/>
          <w:kern w:val="0"/>
          <w:szCs w:val="21"/>
        </w:rPr>
        <w:t xml:space="preserve"> </w:t>
      </w:r>
      <w:r>
        <w:rPr>
          <w:rFonts w:eastAsia="宋体" w:cs="宋体" w:hint="eastAsia"/>
          <w:kern w:val="0"/>
          <w:szCs w:val="21"/>
        </w:rPr>
        <w:t>研究的委托人和目标受</w:t>
      </w:r>
      <w:proofErr w:type="gramStart"/>
      <w:r>
        <w:rPr>
          <w:rFonts w:eastAsia="宋体" w:cs="宋体" w:hint="eastAsia"/>
          <w:kern w:val="0"/>
          <w:szCs w:val="21"/>
        </w:rPr>
        <w:t>众清楚</w:t>
      </w:r>
      <w:proofErr w:type="gramEnd"/>
      <w:r>
        <w:rPr>
          <w:rFonts w:eastAsia="宋体" w:cs="宋体" w:hint="eastAsia"/>
          <w:kern w:val="0"/>
          <w:szCs w:val="21"/>
        </w:rPr>
        <w:t>地了解评估结果。</w:t>
      </w:r>
    </w:p>
    <w:p w14:paraId="31322ED5" w14:textId="77777777" w:rsidR="00D16BE9" w:rsidRDefault="00AC4FA2">
      <w:pPr>
        <w:widowControl w:val="0"/>
        <w:autoSpaceDE w:val="0"/>
        <w:autoSpaceDN w:val="0"/>
        <w:spacing w:line="300" w:lineRule="auto"/>
        <w:ind w:firstLine="420"/>
        <w:rPr>
          <w:rFonts w:eastAsia="Arial" w:cs="Arial"/>
          <w:kern w:val="0"/>
          <w:szCs w:val="21"/>
        </w:rPr>
      </w:pPr>
      <w:r>
        <w:rPr>
          <w:rFonts w:eastAsia="宋体" w:cs="宋体" w:hint="eastAsia"/>
          <w:kern w:val="0"/>
          <w:szCs w:val="21"/>
        </w:rPr>
        <w:t>请注意，根据</w:t>
      </w:r>
      <w:r>
        <w:rPr>
          <w:rFonts w:eastAsia="Arial" w:cs="Arial"/>
          <w:kern w:val="0"/>
          <w:szCs w:val="21"/>
        </w:rPr>
        <w:t xml:space="preserve"> LCI/LCA </w:t>
      </w:r>
      <w:r>
        <w:rPr>
          <w:rFonts w:eastAsia="宋体" w:cs="宋体" w:hint="eastAsia"/>
          <w:kern w:val="0"/>
          <w:szCs w:val="21"/>
        </w:rPr>
        <w:t>研究的目标和范围，可能需要采用不同的评估步骤。例如，只有在系统之间进行比较时，才能得出比较结论。例如，</w:t>
      </w:r>
      <w:r>
        <w:rPr>
          <w:rFonts w:eastAsia="Arial" w:cs="Arial"/>
          <w:kern w:val="0"/>
          <w:szCs w:val="21"/>
        </w:rPr>
        <w:t xml:space="preserve">LCI </w:t>
      </w:r>
      <w:r>
        <w:rPr>
          <w:rFonts w:eastAsia="宋体" w:cs="宋体" w:hint="eastAsia"/>
          <w:kern w:val="0"/>
          <w:szCs w:val="21"/>
        </w:rPr>
        <w:t>结果数据集是</w:t>
      </w:r>
      <w:r>
        <w:rPr>
          <w:rFonts w:eastAsia="Arial" w:cs="Arial"/>
          <w:kern w:val="0"/>
          <w:szCs w:val="21"/>
        </w:rPr>
        <w:t xml:space="preserve"> LCI/LCA </w:t>
      </w:r>
      <w:r>
        <w:rPr>
          <w:rFonts w:eastAsia="宋体" w:cs="宋体" w:hint="eastAsia"/>
          <w:kern w:val="0"/>
          <w:szCs w:val="21"/>
        </w:rPr>
        <w:t>研究的成果，而环境产品声明（</w:t>
      </w:r>
      <w:r>
        <w:rPr>
          <w:rFonts w:eastAsia="Arial" w:cs="Arial"/>
          <w:kern w:val="0"/>
          <w:szCs w:val="21"/>
        </w:rPr>
        <w:t>EPD</w:t>
      </w:r>
      <w:r>
        <w:rPr>
          <w:rFonts w:eastAsia="宋体" w:cs="宋体" w:hint="eastAsia"/>
          <w:kern w:val="0"/>
          <w:szCs w:val="21"/>
        </w:rPr>
        <w:t>）是预期应用，则不属于这种情况。不过，评估的大多数步骤始终是必需的，因为</w:t>
      </w:r>
      <w:proofErr w:type="gramStart"/>
      <w:r>
        <w:rPr>
          <w:rFonts w:eastAsia="宋体" w:cs="宋体" w:hint="eastAsia"/>
          <w:kern w:val="0"/>
          <w:szCs w:val="21"/>
        </w:rPr>
        <w:t>非比较</w:t>
      </w:r>
      <w:proofErr w:type="gramEnd"/>
      <w:r>
        <w:rPr>
          <w:rFonts w:eastAsia="宋体" w:cs="宋体" w:hint="eastAsia"/>
          <w:kern w:val="0"/>
          <w:szCs w:val="21"/>
        </w:rPr>
        <w:t>性结果（如</w:t>
      </w:r>
      <w:r>
        <w:rPr>
          <w:rFonts w:eastAsia="Arial" w:cs="Arial"/>
          <w:kern w:val="0"/>
          <w:szCs w:val="21"/>
        </w:rPr>
        <w:t xml:space="preserve"> LCI </w:t>
      </w:r>
      <w:r>
        <w:rPr>
          <w:rFonts w:eastAsia="宋体" w:cs="宋体" w:hint="eastAsia"/>
          <w:kern w:val="0"/>
          <w:szCs w:val="21"/>
        </w:rPr>
        <w:t>数据集）可能会被用作其他系统比较问题的背景数据。为了给数据集的后续用户提供正确的信息，必须对数据集清单的完整性和一致性进行评估。同样，通过评估将基本流量分配给适用</w:t>
      </w:r>
      <w:r>
        <w:rPr>
          <w:rFonts w:eastAsia="Arial" w:cs="Arial"/>
          <w:kern w:val="0"/>
          <w:szCs w:val="21"/>
        </w:rPr>
        <w:t>/</w:t>
      </w:r>
      <w:r>
        <w:rPr>
          <w:rFonts w:eastAsia="宋体" w:cs="宋体" w:hint="eastAsia"/>
          <w:kern w:val="0"/>
          <w:szCs w:val="21"/>
        </w:rPr>
        <w:t>支持的影响</w:t>
      </w:r>
      <w:r>
        <w:rPr>
          <w:rFonts w:eastAsia="宋体" w:cs="宋体" w:hint="eastAsia"/>
          <w:spacing w:val="-2"/>
          <w:kern w:val="0"/>
          <w:szCs w:val="21"/>
        </w:rPr>
        <w:t>模型</w:t>
      </w:r>
      <w:r>
        <w:rPr>
          <w:rFonts w:eastAsia="宋体" w:cs="宋体" w:hint="eastAsia"/>
          <w:kern w:val="0"/>
          <w:szCs w:val="21"/>
        </w:rPr>
        <w:t>，也要检查特定</w:t>
      </w:r>
      <w:r>
        <w:rPr>
          <w:rFonts w:eastAsia="Arial" w:cs="Arial"/>
          <w:kern w:val="0"/>
          <w:szCs w:val="21"/>
        </w:rPr>
        <w:t xml:space="preserve"> LCIA </w:t>
      </w:r>
      <w:r>
        <w:rPr>
          <w:rFonts w:eastAsia="宋体" w:cs="宋体" w:hint="eastAsia"/>
          <w:kern w:val="0"/>
          <w:szCs w:val="21"/>
        </w:rPr>
        <w:t>方法的适用性</w:t>
      </w:r>
      <w:r>
        <w:rPr>
          <w:rFonts w:eastAsia="宋体" w:cs="宋体" w:hint="eastAsia"/>
          <w:spacing w:val="-2"/>
          <w:kern w:val="0"/>
          <w:szCs w:val="21"/>
        </w:rPr>
        <w:t>。</w:t>
      </w:r>
    </w:p>
    <w:p w14:paraId="6D3B7A51" w14:textId="77777777" w:rsidR="00D16BE9" w:rsidRDefault="00AC4FA2">
      <w:pPr>
        <w:widowControl w:val="0"/>
        <w:autoSpaceDE w:val="0"/>
        <w:autoSpaceDN w:val="0"/>
        <w:spacing w:line="300" w:lineRule="auto"/>
        <w:ind w:firstLine="422"/>
        <w:rPr>
          <w:rFonts w:eastAsia="Arial" w:cs="Arial"/>
          <w:b/>
          <w:bCs/>
          <w:kern w:val="0"/>
          <w:szCs w:val="21"/>
        </w:rPr>
      </w:pPr>
      <w:r>
        <w:rPr>
          <w:rFonts w:eastAsia="宋体" w:cs="宋体" w:hint="eastAsia"/>
          <w:b/>
          <w:bCs/>
          <w:kern w:val="0"/>
          <w:szCs w:val="21"/>
        </w:rPr>
        <w:t>作为</w:t>
      </w:r>
      <w:r>
        <w:rPr>
          <w:rFonts w:eastAsia="Arial" w:cs="Arial"/>
          <w:b/>
          <w:bCs/>
          <w:kern w:val="0"/>
          <w:szCs w:val="21"/>
        </w:rPr>
        <w:t xml:space="preserve"> LCI/LCA </w:t>
      </w:r>
      <w:r>
        <w:rPr>
          <w:rFonts w:eastAsia="宋体" w:cs="宋体" w:hint="eastAsia"/>
          <w:b/>
          <w:bCs/>
          <w:spacing w:val="-2"/>
          <w:kern w:val="0"/>
          <w:szCs w:val="21"/>
        </w:rPr>
        <w:t>研究</w:t>
      </w:r>
      <w:r>
        <w:rPr>
          <w:rFonts w:eastAsia="宋体" w:cs="宋体" w:hint="eastAsia"/>
          <w:b/>
          <w:bCs/>
          <w:kern w:val="0"/>
          <w:szCs w:val="21"/>
        </w:rPr>
        <w:t>迭代步骤一部分的评估</w:t>
      </w:r>
    </w:p>
    <w:p w14:paraId="1DD06692" w14:textId="77777777" w:rsidR="00D16BE9" w:rsidRDefault="00AC4FA2">
      <w:pPr>
        <w:widowControl w:val="0"/>
        <w:autoSpaceDE w:val="0"/>
        <w:autoSpaceDN w:val="0"/>
        <w:spacing w:line="300" w:lineRule="auto"/>
        <w:ind w:firstLine="420"/>
        <w:rPr>
          <w:rFonts w:eastAsia="Arial" w:cs="Arial"/>
          <w:kern w:val="0"/>
          <w:szCs w:val="21"/>
        </w:rPr>
      </w:pPr>
      <w:r>
        <w:rPr>
          <w:rFonts w:eastAsia="宋体" w:cs="宋体" w:hint="eastAsia"/>
          <w:kern w:val="0"/>
          <w:szCs w:val="21"/>
        </w:rPr>
        <w:t>使用与</w:t>
      </w:r>
      <w:r>
        <w:rPr>
          <w:rFonts w:eastAsia="Arial" w:cs="Arial"/>
          <w:kern w:val="0"/>
          <w:szCs w:val="21"/>
        </w:rPr>
        <w:t xml:space="preserve"> LCI/LCA </w:t>
      </w:r>
      <w:r>
        <w:rPr>
          <w:rFonts w:eastAsia="宋体" w:cs="宋体" w:hint="eastAsia"/>
          <w:kern w:val="0"/>
          <w:szCs w:val="21"/>
        </w:rPr>
        <w:t>研究最终评估相同的方法和方式，评估还可用于</w:t>
      </w:r>
      <w:r>
        <w:rPr>
          <w:rFonts w:eastAsia="Arial" w:cs="Arial"/>
          <w:kern w:val="0"/>
          <w:szCs w:val="21"/>
        </w:rPr>
        <w:t xml:space="preserve"> LCA </w:t>
      </w:r>
      <w:r>
        <w:rPr>
          <w:rFonts w:eastAsia="宋体" w:cs="宋体" w:hint="eastAsia"/>
          <w:kern w:val="0"/>
          <w:szCs w:val="21"/>
        </w:rPr>
        <w:t>的开发过程，以分析所实现的完整性、准确性、精确性和一致性。它有助于确定是否需要更多或更好的数据，以及对所做假设和其他方法选择的修改。</w:t>
      </w:r>
    </w:p>
    <w:p w14:paraId="5EFBAD4E" w14:textId="77777777" w:rsidR="00D16BE9" w:rsidRDefault="00D16BE9">
      <w:pPr>
        <w:widowControl w:val="0"/>
        <w:autoSpaceDE w:val="0"/>
        <w:autoSpaceDN w:val="0"/>
        <w:spacing w:line="300" w:lineRule="auto"/>
        <w:ind w:firstLine="480"/>
        <w:jc w:val="left"/>
        <w:rPr>
          <w:rFonts w:eastAsia="Arial" w:cs="Arial"/>
          <w:kern w:val="0"/>
          <w:sz w:val="24"/>
        </w:rPr>
      </w:pPr>
    </w:p>
    <w:p w14:paraId="78346100" w14:textId="77777777" w:rsidR="00D16BE9" w:rsidRDefault="00AC4FA2">
      <w:pPr>
        <w:widowControl w:val="0"/>
        <w:tabs>
          <w:tab w:val="left" w:pos="1298"/>
          <w:tab w:val="left" w:pos="1299"/>
        </w:tabs>
        <w:autoSpaceDE w:val="0"/>
        <w:autoSpaceDN w:val="0"/>
        <w:spacing w:line="300" w:lineRule="auto"/>
        <w:ind w:firstLine="474"/>
        <w:jc w:val="left"/>
        <w:outlineLvl w:val="2"/>
        <w:rPr>
          <w:rFonts w:eastAsia="Arial" w:cs="Arial"/>
          <w:b/>
          <w:bCs/>
          <w:kern w:val="0"/>
          <w:sz w:val="24"/>
          <w:szCs w:val="24"/>
        </w:rPr>
      </w:pPr>
      <w:bookmarkStart w:id="150" w:name="_bookmark311"/>
      <w:bookmarkEnd w:id="150"/>
      <w:r>
        <w:rPr>
          <w:rFonts w:eastAsia="宋体" w:cs="Arial"/>
          <w:b/>
          <w:bCs/>
          <w:spacing w:val="-2"/>
          <w:kern w:val="0"/>
          <w:sz w:val="24"/>
          <w:szCs w:val="24"/>
        </w:rPr>
        <w:t xml:space="preserve">9.3.2 </w:t>
      </w:r>
      <w:r>
        <w:rPr>
          <w:rFonts w:eastAsia="宋体" w:cs="Arial"/>
          <w:b/>
          <w:bCs/>
          <w:spacing w:val="-2"/>
          <w:kern w:val="0"/>
          <w:sz w:val="24"/>
          <w:szCs w:val="24"/>
        </w:rPr>
        <w:t>完整性检查</w:t>
      </w:r>
    </w:p>
    <w:p w14:paraId="0C7A2AC6" w14:textId="77777777" w:rsidR="00D16BE9" w:rsidRDefault="00AC4FA2">
      <w:pPr>
        <w:widowControl w:val="0"/>
        <w:autoSpaceDE w:val="0"/>
        <w:autoSpaceDN w:val="0"/>
        <w:spacing w:line="300" w:lineRule="auto"/>
        <w:ind w:firstLine="360"/>
        <w:rPr>
          <w:rFonts w:eastAsia="Arial" w:cs="Arial"/>
          <w:kern w:val="0"/>
          <w:sz w:val="18"/>
          <w:szCs w:val="24"/>
        </w:rPr>
      </w:pPr>
      <w:r>
        <w:rPr>
          <w:rFonts w:eastAsia="Arial" w:cs="Arial"/>
          <w:color w:val="0000FF"/>
          <w:kern w:val="0"/>
          <w:sz w:val="18"/>
          <w:szCs w:val="24"/>
        </w:rPr>
        <w:t>(</w:t>
      </w:r>
      <w:r>
        <w:rPr>
          <w:rFonts w:eastAsia="宋体" w:cs="宋体" w:hint="eastAsia"/>
          <w:color w:val="0000FF"/>
          <w:kern w:val="0"/>
          <w:sz w:val="18"/>
          <w:szCs w:val="24"/>
        </w:rPr>
        <w:t>参见</w:t>
      </w:r>
      <w:r>
        <w:rPr>
          <w:rFonts w:eastAsia="Arial" w:cs="Arial"/>
          <w:color w:val="0000FF"/>
          <w:kern w:val="0"/>
          <w:sz w:val="18"/>
          <w:szCs w:val="24"/>
        </w:rPr>
        <w:t xml:space="preserve"> ISO 14044:2006 </w:t>
      </w:r>
      <w:r>
        <w:rPr>
          <w:rFonts w:eastAsia="宋体" w:cs="宋体" w:hint="eastAsia"/>
          <w:color w:val="0000FF"/>
          <w:kern w:val="0"/>
          <w:sz w:val="18"/>
          <w:szCs w:val="24"/>
        </w:rPr>
        <w:t>第</w:t>
      </w:r>
      <w:r>
        <w:rPr>
          <w:rFonts w:eastAsia="Arial" w:cs="Arial"/>
          <w:color w:val="0000FF"/>
          <w:kern w:val="0"/>
          <w:sz w:val="18"/>
          <w:szCs w:val="24"/>
        </w:rPr>
        <w:t xml:space="preserve"> </w:t>
      </w:r>
      <w:r>
        <w:rPr>
          <w:rFonts w:eastAsia="Arial" w:cs="Arial"/>
          <w:color w:val="0000FF"/>
          <w:spacing w:val="-2"/>
          <w:kern w:val="0"/>
          <w:sz w:val="18"/>
          <w:szCs w:val="24"/>
        </w:rPr>
        <w:t xml:space="preserve">4.5.3.2 </w:t>
      </w:r>
      <w:r>
        <w:rPr>
          <w:rFonts w:eastAsia="宋体" w:cs="宋体" w:hint="eastAsia"/>
          <w:color w:val="0000FF"/>
          <w:kern w:val="0"/>
          <w:sz w:val="18"/>
          <w:szCs w:val="24"/>
        </w:rPr>
        <w:t>章）</w:t>
      </w:r>
    </w:p>
    <w:p w14:paraId="45C7A574" w14:textId="77777777" w:rsidR="00D16BE9" w:rsidRDefault="00AC4FA2">
      <w:pPr>
        <w:widowControl w:val="0"/>
        <w:autoSpaceDE w:val="0"/>
        <w:autoSpaceDN w:val="0"/>
        <w:spacing w:line="300" w:lineRule="auto"/>
        <w:ind w:firstLine="414"/>
        <w:rPr>
          <w:rFonts w:eastAsia="Arial" w:cs="Arial"/>
          <w:b/>
          <w:bCs/>
          <w:kern w:val="0"/>
          <w:szCs w:val="21"/>
        </w:rPr>
      </w:pPr>
      <w:r>
        <w:rPr>
          <w:rFonts w:eastAsia="宋体" w:cs="宋体" w:hint="eastAsia"/>
          <w:b/>
          <w:bCs/>
          <w:spacing w:val="-2"/>
          <w:kern w:val="0"/>
          <w:szCs w:val="21"/>
        </w:rPr>
        <w:t>概述</w:t>
      </w:r>
    </w:p>
    <w:p w14:paraId="17231D79" w14:textId="77777777" w:rsidR="00D16BE9" w:rsidRDefault="00AC4FA2">
      <w:pPr>
        <w:widowControl w:val="0"/>
        <w:autoSpaceDE w:val="0"/>
        <w:autoSpaceDN w:val="0"/>
        <w:spacing w:line="300" w:lineRule="auto"/>
        <w:ind w:firstLine="420"/>
        <w:rPr>
          <w:rFonts w:eastAsia="Arial" w:cs="Arial"/>
          <w:kern w:val="0"/>
          <w:szCs w:val="21"/>
        </w:rPr>
      </w:pPr>
      <w:r>
        <w:rPr>
          <w:rFonts w:eastAsia="宋体" w:cs="宋体" w:hint="eastAsia"/>
          <w:kern w:val="0"/>
          <w:szCs w:val="21"/>
        </w:rPr>
        <w:t>对清单进行完整性检查，以确定清单的完整程度以及是否符合截止标准。如果（尚未）满足截止标准，则应使用更多或更好的数据，以满足生命周期评估的目标和范围。在进行完整性检查时，应半定量地考虑</w:t>
      </w:r>
      <w:proofErr w:type="gramStart"/>
      <w:r>
        <w:rPr>
          <w:rFonts w:eastAsia="宋体" w:cs="宋体" w:hint="eastAsia"/>
          <w:kern w:val="0"/>
          <w:szCs w:val="21"/>
        </w:rPr>
        <w:t>缺失但</w:t>
      </w:r>
      <w:proofErr w:type="gramEnd"/>
      <w:r>
        <w:rPr>
          <w:rFonts w:eastAsia="宋体" w:cs="宋体" w:hint="eastAsia"/>
          <w:kern w:val="0"/>
          <w:szCs w:val="21"/>
        </w:rPr>
        <w:t>相关的</w:t>
      </w:r>
      <w:r>
        <w:rPr>
          <w:rFonts w:eastAsia="Arial" w:cs="Arial"/>
          <w:kern w:val="0"/>
          <w:szCs w:val="21"/>
        </w:rPr>
        <w:t xml:space="preserve"> LCIA </w:t>
      </w:r>
      <w:r>
        <w:rPr>
          <w:rFonts w:eastAsia="宋体" w:cs="宋体" w:hint="eastAsia"/>
          <w:kern w:val="0"/>
          <w:szCs w:val="21"/>
        </w:rPr>
        <w:t>因子和基本流量。</w:t>
      </w:r>
    </w:p>
    <w:p w14:paraId="392E65A0" w14:textId="77777777" w:rsidR="00D16BE9" w:rsidRDefault="00AC4FA2">
      <w:pPr>
        <w:widowControl w:val="0"/>
        <w:autoSpaceDE w:val="0"/>
        <w:autoSpaceDN w:val="0"/>
        <w:spacing w:line="300" w:lineRule="auto"/>
        <w:ind w:firstLine="420"/>
        <w:rPr>
          <w:rFonts w:eastAsia="Arial" w:cs="Arial"/>
          <w:kern w:val="0"/>
          <w:szCs w:val="21"/>
        </w:rPr>
      </w:pPr>
      <w:r>
        <w:rPr>
          <w:rFonts w:eastAsia="宋体" w:cs="宋体" w:hint="eastAsia"/>
          <w:kern w:val="0"/>
          <w:szCs w:val="21"/>
        </w:rPr>
        <w:t>或者，如果无法满足截止标准，则可能需要调整目标和范围定义，以适应完整性的缺失。不过，这可能意味着无法再回答目标的原始问题，或者开发的数据不符合质量目标。</w:t>
      </w:r>
    </w:p>
    <w:p w14:paraId="43FD8D95" w14:textId="77777777" w:rsidR="00D16BE9" w:rsidRDefault="00AC4FA2">
      <w:pPr>
        <w:widowControl w:val="0"/>
        <w:autoSpaceDE w:val="0"/>
        <w:autoSpaceDN w:val="0"/>
        <w:spacing w:line="300" w:lineRule="auto"/>
        <w:ind w:firstLine="420"/>
        <w:rPr>
          <w:rFonts w:eastAsia="Arial" w:cs="Arial"/>
          <w:kern w:val="0"/>
          <w:szCs w:val="21"/>
        </w:rPr>
      </w:pPr>
      <w:r>
        <w:rPr>
          <w:rFonts w:eastAsia="宋体" w:cs="宋体" w:hint="eastAsia"/>
          <w:kern w:val="0"/>
          <w:szCs w:val="21"/>
        </w:rPr>
        <w:t>前面已经提到，完整性检查的难点在于如何克服一个看似矛盾的问题，即在无法知道完整清单绝对数的情况下判断清单的完整程度。这个问题的解决方法如下。</w:t>
      </w:r>
    </w:p>
    <w:p w14:paraId="712D5A87" w14:textId="77777777" w:rsidR="00D16BE9" w:rsidRDefault="00AC4FA2">
      <w:pPr>
        <w:widowControl w:val="0"/>
        <w:autoSpaceDE w:val="0"/>
        <w:autoSpaceDN w:val="0"/>
        <w:spacing w:line="300" w:lineRule="auto"/>
        <w:ind w:firstLine="420"/>
        <w:rPr>
          <w:rFonts w:eastAsia="Arial" w:cs="Arial"/>
          <w:kern w:val="0"/>
          <w:szCs w:val="21"/>
        </w:rPr>
      </w:pPr>
      <w:r>
        <w:rPr>
          <w:rFonts w:eastAsia="宋体" w:cs="宋体" w:hint="eastAsia"/>
          <w:kern w:val="0"/>
          <w:szCs w:val="21"/>
        </w:rPr>
        <w:t>一般来说，建议在清单中包含尽可能多的基本流量，以便（内部或外部）用户进行详细的影响评估和分析。这样做还有助于回答审核人员或第三方可能提出的有关可能遗漏流量的潜在问题（如果预计数据将被公布</w:t>
      </w:r>
      <w:r>
        <w:rPr>
          <w:rFonts w:eastAsia="Arial" w:cs="Arial"/>
          <w:kern w:val="0"/>
          <w:szCs w:val="21"/>
        </w:rPr>
        <w:t>/</w:t>
      </w:r>
      <w:r>
        <w:rPr>
          <w:rFonts w:eastAsia="宋体" w:cs="宋体" w:hint="eastAsia"/>
          <w:kern w:val="0"/>
          <w:szCs w:val="21"/>
        </w:rPr>
        <w:t>分发）。至少应包括影响评估中涉及的、与工艺或系统的总体环境影响具有定量相关性的所有基本流量。</w:t>
      </w:r>
    </w:p>
    <w:p w14:paraId="73F6DF3B" w14:textId="77777777" w:rsidR="00D16BE9" w:rsidRDefault="00AC4FA2">
      <w:pPr>
        <w:pStyle w:val="a8"/>
        <w:spacing w:line="300" w:lineRule="auto"/>
        <w:ind w:firstLineChars="200" w:firstLine="400"/>
        <w:jc w:val="both"/>
        <w:rPr>
          <w:rFonts w:cs="宋体"/>
          <w:lang w:eastAsia="zh-CN"/>
        </w:rPr>
      </w:pPr>
      <w:r>
        <w:rPr>
          <w:rFonts w:cs="宋体" w:hint="eastAsia"/>
          <w:sz w:val="20"/>
          <w:szCs w:val="21"/>
          <w:lang w:eastAsia="zh-CN"/>
        </w:rPr>
        <w:t>重要的是要明白，不能误解所达到的完整度百分比表示准确的</w:t>
      </w:r>
      <w:r>
        <w:rPr>
          <w:sz w:val="20"/>
          <w:szCs w:val="21"/>
          <w:lang w:eastAsia="zh-CN"/>
        </w:rPr>
        <w:t xml:space="preserve"> 100% </w:t>
      </w:r>
      <w:r>
        <w:rPr>
          <w:rFonts w:cs="宋体" w:hint="eastAsia"/>
          <w:sz w:val="20"/>
          <w:szCs w:val="21"/>
          <w:lang w:eastAsia="zh-CN"/>
        </w:rPr>
        <w:t>完整度。然而，所达到的完备性是否表示近似真实值（请注意，该值的不确定性越高，近似完备性百分比就越低。）</w:t>
      </w:r>
      <w:r>
        <w:rPr>
          <w:rFonts w:cs="宋体" w:hint="eastAsia"/>
          <w:lang w:eastAsia="zh-CN"/>
        </w:rPr>
        <w:br w:type="page"/>
      </w:r>
    </w:p>
    <w:p w14:paraId="60DED3BE" w14:textId="77777777" w:rsidR="00D16BE9" w:rsidRDefault="00AC4FA2">
      <w:pPr>
        <w:widowControl w:val="0"/>
        <w:autoSpaceDE w:val="0"/>
        <w:autoSpaceDN w:val="0"/>
        <w:spacing w:line="300" w:lineRule="auto"/>
        <w:ind w:firstLine="420"/>
        <w:rPr>
          <w:rFonts w:eastAsia="Arial" w:cs="Arial"/>
          <w:kern w:val="0"/>
          <w:szCs w:val="21"/>
        </w:rPr>
      </w:pPr>
      <w:r>
        <w:rPr>
          <w:rFonts w:eastAsia="宋体" w:cs="宋体" w:hint="eastAsia"/>
          <w:kern w:val="0"/>
          <w:szCs w:val="21"/>
        </w:rPr>
        <w:lastRenderedPageBreak/>
        <w:t>因此，在解释结果、得出结论和提出建议时，必须考虑所比较的备选方案所达到的完整性：例如，如果一个备选方案的完整率为</w:t>
      </w:r>
      <w:r>
        <w:rPr>
          <w:rFonts w:eastAsia="Arial" w:cs="Arial"/>
          <w:kern w:val="0"/>
          <w:szCs w:val="21"/>
        </w:rPr>
        <w:t xml:space="preserve"> 95%</w:t>
      </w:r>
      <w:r>
        <w:rPr>
          <w:rFonts w:eastAsia="宋体" w:cs="宋体" w:hint="eastAsia"/>
          <w:kern w:val="0"/>
          <w:szCs w:val="21"/>
        </w:rPr>
        <w:t>，而另一个为</w:t>
      </w:r>
      <w:r>
        <w:rPr>
          <w:rFonts w:eastAsia="Arial" w:cs="Arial"/>
          <w:kern w:val="0"/>
          <w:szCs w:val="21"/>
        </w:rPr>
        <w:t xml:space="preserve"> 90%</w:t>
      </w:r>
      <w:r>
        <w:rPr>
          <w:rFonts w:eastAsia="宋体" w:cs="宋体" w:hint="eastAsia"/>
          <w:kern w:val="0"/>
          <w:szCs w:val="21"/>
        </w:rPr>
        <w:t>，则必须考虑这一差异。</w:t>
      </w:r>
    </w:p>
    <w:p w14:paraId="5F6DFCDC" w14:textId="77777777" w:rsidR="00D16BE9" w:rsidRDefault="00AC4FA2">
      <w:pPr>
        <w:widowControl w:val="0"/>
        <w:autoSpaceDE w:val="0"/>
        <w:autoSpaceDN w:val="0"/>
        <w:spacing w:line="300" w:lineRule="auto"/>
        <w:ind w:firstLine="422"/>
        <w:rPr>
          <w:rFonts w:eastAsia="Arial" w:cs="Arial"/>
          <w:b/>
          <w:bCs/>
          <w:kern w:val="0"/>
          <w:szCs w:val="21"/>
        </w:rPr>
      </w:pPr>
      <w:r>
        <w:rPr>
          <w:rFonts w:eastAsia="宋体" w:cs="宋体" w:hint="eastAsia"/>
          <w:b/>
          <w:bCs/>
          <w:kern w:val="0"/>
          <w:szCs w:val="21"/>
        </w:rPr>
        <w:t>在单元工艺</w:t>
      </w:r>
      <w:r>
        <w:rPr>
          <w:rFonts w:eastAsia="宋体" w:cs="宋体" w:hint="eastAsia"/>
          <w:b/>
          <w:bCs/>
          <w:spacing w:val="-2"/>
          <w:kern w:val="0"/>
          <w:szCs w:val="21"/>
        </w:rPr>
        <w:t>开发</w:t>
      </w:r>
      <w:r>
        <w:rPr>
          <w:rFonts w:eastAsia="宋体" w:cs="宋体" w:hint="eastAsia"/>
          <w:b/>
          <w:bCs/>
          <w:kern w:val="0"/>
          <w:szCs w:val="21"/>
        </w:rPr>
        <w:t>过程中实施截止标准</w:t>
      </w:r>
    </w:p>
    <w:p w14:paraId="198A5FC9" w14:textId="77777777" w:rsidR="00D16BE9" w:rsidRDefault="00AC4FA2">
      <w:pPr>
        <w:widowControl w:val="0"/>
        <w:autoSpaceDE w:val="0"/>
        <w:autoSpaceDN w:val="0"/>
        <w:spacing w:line="300" w:lineRule="auto"/>
        <w:ind w:firstLine="420"/>
        <w:rPr>
          <w:rFonts w:eastAsia="Arial" w:cs="Arial"/>
          <w:kern w:val="0"/>
          <w:szCs w:val="21"/>
        </w:rPr>
      </w:pPr>
      <w:r>
        <w:rPr>
          <w:rFonts w:eastAsia="宋体" w:cs="宋体" w:hint="eastAsia"/>
          <w:kern w:val="0"/>
          <w:szCs w:val="21"/>
        </w:rPr>
        <w:t>在</w:t>
      </w:r>
      <w:r>
        <w:rPr>
          <w:rFonts w:eastAsia="Arial" w:cs="Arial"/>
          <w:kern w:val="0"/>
          <w:szCs w:val="21"/>
        </w:rPr>
        <w:t xml:space="preserve"> LCI/LCA </w:t>
      </w:r>
      <w:r>
        <w:rPr>
          <w:rFonts w:eastAsia="宋体" w:cs="宋体" w:hint="eastAsia"/>
          <w:kern w:val="0"/>
          <w:szCs w:val="21"/>
        </w:rPr>
        <w:t>研究的范围定义阶段确定了总体截止标准（如</w:t>
      </w:r>
      <w:r>
        <w:rPr>
          <w:rFonts w:eastAsia="Arial" w:cs="Arial"/>
          <w:kern w:val="0"/>
          <w:szCs w:val="21"/>
        </w:rPr>
        <w:t xml:space="preserve"> "90% </w:t>
      </w:r>
      <w:r>
        <w:rPr>
          <w:rFonts w:eastAsia="宋体" w:cs="宋体" w:hint="eastAsia"/>
          <w:kern w:val="0"/>
          <w:szCs w:val="21"/>
        </w:rPr>
        <w:t>完整性</w:t>
      </w:r>
      <w:r>
        <w:rPr>
          <w:rFonts w:eastAsia="Arial" w:cs="Arial"/>
          <w:kern w:val="0"/>
          <w:szCs w:val="21"/>
        </w:rPr>
        <w:t>"</w:t>
      </w:r>
      <w:r>
        <w:rPr>
          <w:rFonts w:eastAsia="宋体" w:cs="宋体" w:hint="eastAsia"/>
          <w:kern w:val="0"/>
          <w:szCs w:val="21"/>
        </w:rPr>
        <w:t>）。在单个单元过程的数据收集过程中，可以使用以下综合标准将其转化为操作截止标准：</w:t>
      </w:r>
    </w:p>
    <w:p w14:paraId="6C897004" w14:textId="77777777" w:rsidR="00D16BE9" w:rsidRDefault="00AC4FA2">
      <w:pPr>
        <w:pStyle w:val="afc"/>
        <w:widowControl w:val="0"/>
        <w:numPr>
          <w:ilvl w:val="0"/>
          <w:numId w:val="122"/>
        </w:numPr>
        <w:autoSpaceDE w:val="0"/>
        <w:autoSpaceDN w:val="0"/>
        <w:spacing w:line="300" w:lineRule="auto"/>
        <w:ind w:left="0" w:firstLine="420"/>
        <w:rPr>
          <w:rFonts w:eastAsia="Arial" w:cs="Arial"/>
          <w:kern w:val="0"/>
          <w:szCs w:val="21"/>
        </w:rPr>
      </w:pPr>
      <w:r>
        <w:rPr>
          <w:rFonts w:eastAsia="宋体" w:cs="宋体" w:hint="eastAsia"/>
          <w:kern w:val="0"/>
          <w:szCs w:val="21"/>
        </w:rPr>
        <w:t>产品流：</w:t>
      </w:r>
      <w:r>
        <w:rPr>
          <w:rFonts w:eastAsia="Arial" w:cs="Arial"/>
          <w:kern w:val="0"/>
          <w:szCs w:val="21"/>
        </w:rPr>
        <w:t>"</w:t>
      </w:r>
      <w:r>
        <w:rPr>
          <w:rFonts w:eastAsia="宋体" w:cs="宋体" w:hint="eastAsia"/>
          <w:kern w:val="0"/>
          <w:szCs w:val="21"/>
        </w:rPr>
        <w:t>质量</w:t>
      </w:r>
      <w:r>
        <w:rPr>
          <w:rFonts w:eastAsia="Arial" w:cs="Arial"/>
          <w:kern w:val="0"/>
          <w:szCs w:val="21"/>
        </w:rPr>
        <w:t>"</w:t>
      </w:r>
      <w:r>
        <w:rPr>
          <w:rFonts w:eastAsia="宋体" w:cs="宋体" w:hint="eastAsia"/>
          <w:kern w:val="0"/>
          <w:szCs w:val="21"/>
        </w:rPr>
        <w:t>（单个关键化学元素的质量）和</w:t>
      </w:r>
      <w:r>
        <w:rPr>
          <w:rFonts w:eastAsia="Arial" w:cs="Arial"/>
          <w:kern w:val="0"/>
          <w:szCs w:val="21"/>
        </w:rPr>
        <w:t xml:space="preserve"> "</w:t>
      </w:r>
      <w:r>
        <w:rPr>
          <w:rFonts w:eastAsia="宋体" w:cs="宋体" w:hint="eastAsia"/>
          <w:kern w:val="0"/>
          <w:szCs w:val="21"/>
        </w:rPr>
        <w:t>能量含量</w:t>
      </w:r>
      <w:r>
        <w:rPr>
          <w:rFonts w:eastAsia="Arial" w:cs="Arial"/>
          <w:b/>
          <w:color w:val="000080"/>
          <w:kern w:val="0"/>
          <w:szCs w:val="21"/>
          <w:vertAlign w:val="superscript"/>
        </w:rPr>
        <w:t>196</w:t>
      </w:r>
      <w:r>
        <w:rPr>
          <w:rFonts w:eastAsia="Arial" w:cs="Arial"/>
          <w:kern w:val="0"/>
          <w:szCs w:val="21"/>
        </w:rPr>
        <w:t xml:space="preserve"> "</w:t>
      </w:r>
      <w:r>
        <w:rPr>
          <w:rFonts w:eastAsia="宋体" w:cs="宋体" w:hint="eastAsia"/>
          <w:kern w:val="0"/>
          <w:szCs w:val="21"/>
        </w:rPr>
        <w:t>以及</w:t>
      </w:r>
      <w:r>
        <w:rPr>
          <w:rFonts w:eastAsia="Arial" w:cs="Arial"/>
          <w:kern w:val="0"/>
          <w:szCs w:val="21"/>
        </w:rPr>
        <w:t xml:space="preserve"> "</w:t>
      </w:r>
      <w:r>
        <w:rPr>
          <w:rFonts w:eastAsia="宋体" w:cs="宋体" w:hint="eastAsia"/>
          <w:kern w:val="0"/>
          <w:szCs w:val="21"/>
        </w:rPr>
        <w:t>市场价值</w:t>
      </w:r>
      <w:r>
        <w:rPr>
          <w:rFonts w:eastAsia="Arial" w:cs="Arial"/>
          <w:kern w:val="0"/>
          <w:szCs w:val="21"/>
        </w:rPr>
        <w:t>"</w:t>
      </w:r>
      <w:r>
        <w:rPr>
          <w:rFonts w:eastAsia="宋体" w:cs="宋体" w:hint="eastAsia"/>
          <w:kern w:val="0"/>
          <w:szCs w:val="21"/>
        </w:rPr>
        <w:t>（或</w:t>
      </w:r>
      <w:r>
        <w:rPr>
          <w:rFonts w:eastAsia="Arial" w:cs="Arial"/>
          <w:kern w:val="0"/>
          <w:szCs w:val="21"/>
        </w:rPr>
        <w:t xml:space="preserve"> "</w:t>
      </w:r>
      <w:r>
        <w:rPr>
          <w:rFonts w:eastAsia="宋体" w:cs="宋体" w:hint="eastAsia"/>
          <w:kern w:val="0"/>
          <w:szCs w:val="21"/>
        </w:rPr>
        <w:t>生产</w:t>
      </w:r>
      <w:r>
        <w:rPr>
          <w:rFonts w:eastAsia="Arial" w:cs="Arial"/>
          <w:kern w:val="0"/>
          <w:szCs w:val="21"/>
        </w:rPr>
        <w:t>/</w:t>
      </w:r>
      <w:r>
        <w:rPr>
          <w:rFonts w:eastAsia="宋体" w:cs="宋体" w:hint="eastAsia"/>
          <w:kern w:val="0"/>
          <w:szCs w:val="21"/>
        </w:rPr>
        <w:t>供应成本</w:t>
      </w:r>
      <w:r>
        <w:rPr>
          <w:rFonts w:eastAsia="Arial" w:cs="Arial"/>
          <w:kern w:val="0"/>
          <w:szCs w:val="21"/>
        </w:rPr>
        <w:t>"</w:t>
      </w:r>
      <w:r>
        <w:rPr>
          <w:rFonts w:eastAsia="宋体" w:cs="宋体" w:hint="eastAsia"/>
          <w:kern w:val="0"/>
          <w:szCs w:val="21"/>
        </w:rPr>
        <w:t>）。市场价值与服务尤其相关，因为服务通常没有质量，也没有相关的能量含量。</w:t>
      </w:r>
    </w:p>
    <w:p w14:paraId="6F9B4D06" w14:textId="77777777" w:rsidR="00D16BE9" w:rsidRDefault="00AC4FA2">
      <w:pPr>
        <w:pStyle w:val="afc"/>
        <w:widowControl w:val="0"/>
        <w:numPr>
          <w:ilvl w:val="0"/>
          <w:numId w:val="122"/>
        </w:numPr>
        <w:autoSpaceDE w:val="0"/>
        <w:autoSpaceDN w:val="0"/>
        <w:spacing w:line="300" w:lineRule="auto"/>
        <w:ind w:left="0" w:firstLine="420"/>
        <w:rPr>
          <w:rFonts w:eastAsia="Arial" w:cs="Arial"/>
          <w:kern w:val="0"/>
          <w:szCs w:val="21"/>
        </w:rPr>
      </w:pPr>
      <w:r>
        <w:rPr>
          <w:rFonts w:eastAsia="宋体" w:cs="宋体" w:hint="eastAsia"/>
          <w:kern w:val="0"/>
          <w:szCs w:val="21"/>
        </w:rPr>
        <w:t>对于废物流：</w:t>
      </w:r>
      <w:r>
        <w:rPr>
          <w:rFonts w:eastAsia="Arial" w:cs="Arial"/>
          <w:kern w:val="0"/>
          <w:szCs w:val="21"/>
        </w:rPr>
        <w:t>"</w:t>
      </w:r>
      <w:r>
        <w:rPr>
          <w:rFonts w:eastAsia="宋体" w:cs="宋体" w:hint="eastAsia"/>
          <w:kern w:val="0"/>
          <w:szCs w:val="21"/>
        </w:rPr>
        <w:t>质量</w:t>
      </w:r>
      <w:r>
        <w:rPr>
          <w:rFonts w:eastAsia="Arial" w:cs="Arial"/>
          <w:kern w:val="0"/>
          <w:szCs w:val="21"/>
        </w:rPr>
        <w:t>"</w:t>
      </w:r>
      <w:r>
        <w:rPr>
          <w:rFonts w:eastAsia="宋体" w:cs="宋体" w:hint="eastAsia"/>
          <w:kern w:val="0"/>
          <w:szCs w:val="21"/>
        </w:rPr>
        <w:t>（单个关键化学元素）、</w:t>
      </w:r>
      <w:r>
        <w:rPr>
          <w:rFonts w:eastAsia="Arial" w:cs="Arial"/>
          <w:kern w:val="0"/>
          <w:szCs w:val="21"/>
        </w:rPr>
        <w:t>"</w:t>
      </w:r>
      <w:r>
        <w:rPr>
          <w:rFonts w:eastAsia="宋体" w:cs="宋体" w:hint="eastAsia"/>
          <w:kern w:val="0"/>
          <w:szCs w:val="21"/>
        </w:rPr>
        <w:t>能量含量</w:t>
      </w:r>
      <w:r>
        <w:rPr>
          <w:rFonts w:eastAsia="Arial" w:cs="Arial"/>
          <w:kern w:val="0"/>
          <w:szCs w:val="21"/>
        </w:rPr>
        <w:t xml:space="preserve"> "</w:t>
      </w:r>
      <w:r>
        <w:rPr>
          <w:rFonts w:eastAsia="宋体" w:cs="宋体" w:hint="eastAsia"/>
          <w:kern w:val="0"/>
          <w:szCs w:val="21"/>
        </w:rPr>
        <w:t>和</w:t>
      </w:r>
      <w:r>
        <w:rPr>
          <w:rFonts w:eastAsia="Arial" w:cs="Arial"/>
          <w:kern w:val="0"/>
          <w:szCs w:val="21"/>
        </w:rPr>
        <w:t xml:space="preserve"> "</w:t>
      </w:r>
      <w:r>
        <w:rPr>
          <w:rFonts w:eastAsia="宋体" w:cs="宋体" w:hint="eastAsia"/>
          <w:kern w:val="0"/>
          <w:szCs w:val="21"/>
        </w:rPr>
        <w:t>处理成本</w:t>
      </w:r>
      <w:r>
        <w:rPr>
          <w:rFonts w:eastAsia="Arial" w:cs="Arial"/>
          <w:kern w:val="0"/>
          <w:szCs w:val="21"/>
        </w:rPr>
        <w:t>"</w:t>
      </w:r>
    </w:p>
    <w:p w14:paraId="33E6DDE2" w14:textId="77777777" w:rsidR="00D16BE9" w:rsidRDefault="00AC4FA2">
      <w:pPr>
        <w:pStyle w:val="afc"/>
        <w:widowControl w:val="0"/>
        <w:numPr>
          <w:ilvl w:val="0"/>
          <w:numId w:val="122"/>
        </w:numPr>
        <w:autoSpaceDE w:val="0"/>
        <w:autoSpaceDN w:val="0"/>
        <w:spacing w:line="300" w:lineRule="auto"/>
        <w:ind w:left="0" w:firstLine="420"/>
        <w:rPr>
          <w:rFonts w:eastAsia="Arial" w:cs="Arial"/>
          <w:kern w:val="0"/>
          <w:szCs w:val="21"/>
        </w:rPr>
      </w:pPr>
      <w:r>
        <w:rPr>
          <w:rFonts w:eastAsia="宋体" w:cs="宋体" w:hint="eastAsia"/>
          <w:kern w:val="0"/>
          <w:szCs w:val="21"/>
        </w:rPr>
        <w:t>对于基本流量：</w:t>
      </w:r>
      <w:r>
        <w:rPr>
          <w:rFonts w:eastAsia="Arial" w:cs="Arial"/>
          <w:kern w:val="0"/>
          <w:szCs w:val="21"/>
        </w:rPr>
        <w:t>"</w:t>
      </w:r>
      <w:r>
        <w:rPr>
          <w:rFonts w:eastAsia="宋体" w:cs="宋体" w:hint="eastAsia"/>
          <w:kern w:val="0"/>
          <w:szCs w:val="21"/>
        </w:rPr>
        <w:t>质量</w:t>
      </w:r>
      <w:r>
        <w:rPr>
          <w:rFonts w:eastAsia="Arial" w:cs="Arial"/>
          <w:kern w:val="0"/>
          <w:szCs w:val="21"/>
        </w:rPr>
        <w:t>"</w:t>
      </w:r>
      <w:r>
        <w:rPr>
          <w:rFonts w:eastAsia="宋体" w:cs="宋体" w:hint="eastAsia"/>
          <w:kern w:val="0"/>
          <w:szCs w:val="21"/>
        </w:rPr>
        <w:t>（单个关键化学元素的质量，仅适用于与环境相关的流量，即不包括不相关或不太相关的流量，例如消耗的焚烧空气和作为</w:t>
      </w:r>
      <w:r>
        <w:rPr>
          <w:rFonts w:eastAsia="宋体" w:cs="宋体" w:hint="eastAsia"/>
          <w:spacing w:val="-2"/>
          <w:kern w:val="0"/>
          <w:szCs w:val="21"/>
        </w:rPr>
        <w:t>废气</w:t>
      </w:r>
      <w:r>
        <w:rPr>
          <w:rFonts w:eastAsia="宋体" w:cs="宋体" w:hint="eastAsia"/>
          <w:kern w:val="0"/>
          <w:szCs w:val="21"/>
        </w:rPr>
        <w:t>排放物离开工艺过程的废蒸汽）和</w:t>
      </w:r>
      <w:r>
        <w:rPr>
          <w:rFonts w:eastAsia="Arial" w:cs="Arial"/>
          <w:kern w:val="0"/>
          <w:szCs w:val="21"/>
        </w:rPr>
        <w:t xml:space="preserve"> "</w:t>
      </w:r>
      <w:r>
        <w:rPr>
          <w:rFonts w:eastAsia="宋体" w:cs="宋体" w:hint="eastAsia"/>
          <w:kern w:val="0"/>
          <w:szCs w:val="21"/>
        </w:rPr>
        <w:t>能量含量</w:t>
      </w:r>
      <w:r>
        <w:rPr>
          <w:rFonts w:eastAsia="Arial" w:cs="Arial"/>
          <w:kern w:val="0"/>
          <w:szCs w:val="21"/>
        </w:rPr>
        <w:t>"</w:t>
      </w:r>
    </w:p>
    <w:p w14:paraId="3ADB06EF" w14:textId="77777777" w:rsidR="00D16BE9" w:rsidRDefault="00AC4FA2">
      <w:pPr>
        <w:pStyle w:val="afc"/>
        <w:widowControl w:val="0"/>
        <w:numPr>
          <w:ilvl w:val="0"/>
          <w:numId w:val="122"/>
        </w:numPr>
        <w:autoSpaceDE w:val="0"/>
        <w:autoSpaceDN w:val="0"/>
        <w:spacing w:line="300" w:lineRule="auto"/>
        <w:ind w:left="0" w:firstLine="420"/>
        <w:rPr>
          <w:rFonts w:eastAsia="Arial" w:cs="Arial"/>
          <w:kern w:val="0"/>
          <w:szCs w:val="21"/>
        </w:rPr>
      </w:pPr>
      <w:r>
        <w:rPr>
          <w:rFonts w:eastAsia="宋体" w:cs="宋体" w:hint="eastAsia"/>
          <w:kern w:val="0"/>
          <w:szCs w:val="21"/>
        </w:rPr>
        <w:t>此外，还应包括那些质量或能量含量较低、不会造成直接成本，但对相应类型的工艺或行业具有已知相关性的排放物和废物。如果相关工艺或技术上类似的工艺或行业（也包括美国、日本或欧盟等有类似严格规定的其他国家）对相关排放有规定或需要报告，则应包括在内。</w:t>
      </w:r>
    </w:p>
    <w:p w14:paraId="7FA5E4DF" w14:textId="77777777" w:rsidR="00D16BE9" w:rsidRDefault="00AC4FA2">
      <w:pPr>
        <w:widowControl w:val="0"/>
        <w:autoSpaceDE w:val="0"/>
        <w:autoSpaceDN w:val="0"/>
        <w:spacing w:line="300" w:lineRule="auto"/>
        <w:ind w:firstLine="420"/>
        <w:rPr>
          <w:rFonts w:eastAsia="Arial" w:cs="Arial"/>
          <w:kern w:val="0"/>
          <w:szCs w:val="21"/>
        </w:rPr>
      </w:pPr>
      <w:r>
        <w:rPr>
          <w:rFonts w:eastAsia="宋体" w:cs="宋体" w:hint="eastAsia"/>
          <w:kern w:val="0"/>
          <w:szCs w:val="21"/>
        </w:rPr>
        <w:t>对这些标准的输入和输出进行平衡，并在所有流程类型中共同执行，将有助于在大多数情况下找出相关差距或错误。</w:t>
      </w:r>
    </w:p>
    <w:p w14:paraId="1A4A4E5A" w14:textId="77777777" w:rsidR="00D16BE9" w:rsidRDefault="00AC4FA2">
      <w:pPr>
        <w:widowControl w:val="0"/>
        <w:autoSpaceDE w:val="0"/>
        <w:autoSpaceDN w:val="0"/>
        <w:spacing w:line="300" w:lineRule="auto"/>
        <w:ind w:firstLine="420"/>
        <w:rPr>
          <w:rFonts w:eastAsia="Arial" w:cs="Arial"/>
          <w:kern w:val="0"/>
          <w:szCs w:val="21"/>
        </w:rPr>
      </w:pPr>
      <w:r>
        <w:rPr>
          <w:rFonts w:eastAsia="宋体" w:cs="宋体" w:hint="eastAsia"/>
          <w:kern w:val="0"/>
          <w:szCs w:val="21"/>
        </w:rPr>
        <w:t>如第</w:t>
      </w:r>
      <w:r>
        <w:rPr>
          <w:rFonts w:eastAsia="Arial" w:cs="Arial"/>
          <w:kern w:val="0"/>
          <w:szCs w:val="21"/>
        </w:rPr>
        <w:t xml:space="preserve"> </w:t>
      </w:r>
      <w:hyperlink w:anchor="_bookmark116" w:history="1">
        <w:r>
          <w:rPr>
            <w:rFonts w:eastAsia="Arial" w:cs="Arial"/>
            <w:kern w:val="0"/>
            <w:szCs w:val="21"/>
          </w:rPr>
          <w:t>6.6.3</w:t>
        </w:r>
      </w:hyperlink>
      <w:r>
        <w:rPr>
          <w:rFonts w:eastAsia="Arial" w:cs="Arial"/>
          <w:kern w:val="0"/>
          <w:szCs w:val="21"/>
        </w:rPr>
        <w:t xml:space="preserve"> </w:t>
      </w:r>
      <w:r>
        <w:rPr>
          <w:rFonts w:eastAsia="宋体" w:cs="宋体" w:hint="eastAsia"/>
          <w:kern w:val="0"/>
          <w:szCs w:val="21"/>
        </w:rPr>
        <w:t>章所详述，虽然最终达到的完整程度应主要根据总体环境影响或逐个影响</w:t>
      </w:r>
      <w:r>
        <w:rPr>
          <w:rFonts w:eastAsia="Arial" w:cs="Arial"/>
          <w:kern w:val="0"/>
          <w:szCs w:val="21"/>
        </w:rPr>
        <w:t xml:space="preserve"> </w:t>
      </w:r>
      <w:r>
        <w:rPr>
          <w:rFonts w:eastAsia="宋体" w:cs="宋体" w:hint="eastAsia"/>
          <w:kern w:val="0"/>
          <w:szCs w:val="21"/>
        </w:rPr>
        <w:t>类别来判断，但考虑到实际限制，上述步骤有助于在生命周期清单工作中以高质量的数</w:t>
      </w:r>
      <w:r>
        <w:rPr>
          <w:rFonts w:eastAsia="Arial" w:cs="Arial"/>
          <w:kern w:val="0"/>
          <w:szCs w:val="21"/>
        </w:rPr>
        <w:t xml:space="preserve"> </w:t>
      </w:r>
      <w:r>
        <w:rPr>
          <w:rFonts w:eastAsia="宋体" w:cs="宋体" w:hint="eastAsia"/>
          <w:kern w:val="0"/>
          <w:szCs w:val="21"/>
        </w:rPr>
        <w:t>据有效地完成数据。需要注意的是，对于比较断言，还应始终满足质量和能量的截止要求（</w:t>
      </w:r>
      <w:r>
        <w:rPr>
          <w:rFonts w:eastAsia="Arial" w:cs="Arial"/>
          <w:kern w:val="0"/>
          <w:szCs w:val="21"/>
        </w:rPr>
        <w:t xml:space="preserve">ISO </w:t>
      </w:r>
      <w:r>
        <w:rPr>
          <w:rFonts w:eastAsia="Arial" w:cs="Arial"/>
          <w:spacing w:val="-2"/>
          <w:kern w:val="0"/>
          <w:szCs w:val="21"/>
        </w:rPr>
        <w:t xml:space="preserve">14044 </w:t>
      </w:r>
      <w:r>
        <w:rPr>
          <w:rFonts w:eastAsia="宋体" w:cs="宋体" w:hint="eastAsia"/>
          <w:kern w:val="0"/>
          <w:szCs w:val="21"/>
        </w:rPr>
        <w:t>也有此要求</w:t>
      </w:r>
      <w:r>
        <w:rPr>
          <w:rFonts w:eastAsia="宋体" w:cs="宋体" w:hint="eastAsia"/>
          <w:spacing w:val="-2"/>
          <w:kern w:val="0"/>
          <w:szCs w:val="21"/>
        </w:rPr>
        <w:t>）。</w:t>
      </w:r>
    </w:p>
    <w:p w14:paraId="2FAC989B" w14:textId="77777777" w:rsidR="00D16BE9" w:rsidRDefault="00AC4FA2">
      <w:pPr>
        <w:widowControl w:val="0"/>
        <w:autoSpaceDE w:val="0"/>
        <w:autoSpaceDN w:val="0"/>
        <w:spacing w:line="300" w:lineRule="auto"/>
        <w:ind w:firstLine="420"/>
        <w:rPr>
          <w:rFonts w:eastAsia="Arial" w:cs="Arial"/>
          <w:kern w:val="0"/>
          <w:szCs w:val="21"/>
        </w:rPr>
      </w:pPr>
      <w:r>
        <w:rPr>
          <w:rFonts w:eastAsia="宋体" w:cs="宋体" w:hint="eastAsia"/>
          <w:kern w:val="0"/>
          <w:szCs w:val="21"/>
        </w:rPr>
        <w:t>在说明实际情况之前，需要</w:t>
      </w:r>
      <w:r>
        <w:rPr>
          <w:rFonts w:eastAsia="宋体" w:cs="宋体" w:hint="eastAsia"/>
          <w:spacing w:val="-2"/>
          <w:kern w:val="0"/>
          <w:szCs w:val="21"/>
        </w:rPr>
        <w:t>确定</w:t>
      </w:r>
      <w:r>
        <w:rPr>
          <w:rFonts w:eastAsia="Arial" w:cs="Arial"/>
          <w:spacing w:val="-2"/>
          <w:kern w:val="0"/>
          <w:szCs w:val="21"/>
        </w:rPr>
        <w:t xml:space="preserve"> </w:t>
      </w:r>
      <w:r>
        <w:rPr>
          <w:rFonts w:eastAsia="Arial" w:cs="Arial"/>
          <w:kern w:val="0"/>
          <w:szCs w:val="21"/>
        </w:rPr>
        <w:t xml:space="preserve">100 % </w:t>
      </w:r>
      <w:r>
        <w:rPr>
          <w:rFonts w:eastAsia="宋体" w:cs="宋体" w:hint="eastAsia"/>
          <w:kern w:val="0"/>
          <w:szCs w:val="21"/>
        </w:rPr>
        <w:t>的参考值</w:t>
      </w:r>
      <w:r>
        <w:rPr>
          <w:rFonts w:eastAsia="宋体" w:cs="宋体" w:hint="eastAsia"/>
          <w:spacing w:val="-2"/>
          <w:kern w:val="0"/>
          <w:szCs w:val="21"/>
        </w:rPr>
        <w:t>：</w:t>
      </w:r>
    </w:p>
    <w:p w14:paraId="0B6737D8" w14:textId="77777777" w:rsidR="00D16BE9" w:rsidRDefault="00AC4FA2">
      <w:pPr>
        <w:widowControl w:val="0"/>
        <w:autoSpaceDE w:val="0"/>
        <w:autoSpaceDN w:val="0"/>
        <w:spacing w:line="300" w:lineRule="auto"/>
        <w:ind w:firstLine="422"/>
        <w:rPr>
          <w:rFonts w:eastAsia="Arial" w:cs="Arial"/>
          <w:b/>
          <w:bCs/>
          <w:kern w:val="0"/>
          <w:szCs w:val="21"/>
        </w:rPr>
      </w:pPr>
      <w:r>
        <w:rPr>
          <w:rFonts w:eastAsia="宋体" w:cs="宋体" w:hint="eastAsia"/>
          <w:b/>
          <w:bCs/>
          <w:kern w:val="0"/>
          <w:szCs w:val="21"/>
        </w:rPr>
        <w:t>近似</w:t>
      </w:r>
      <w:r>
        <w:rPr>
          <w:rFonts w:eastAsia="Arial" w:cs="Arial"/>
          <w:b/>
          <w:bCs/>
          <w:kern w:val="0"/>
          <w:szCs w:val="21"/>
        </w:rPr>
        <w:t xml:space="preserve"> 100 % </w:t>
      </w:r>
      <w:r>
        <w:rPr>
          <w:rFonts w:eastAsia="宋体" w:cs="宋体" w:hint="eastAsia"/>
          <w:b/>
          <w:bCs/>
          <w:spacing w:val="-2"/>
          <w:kern w:val="0"/>
          <w:szCs w:val="21"/>
        </w:rPr>
        <w:t>值</w:t>
      </w:r>
    </w:p>
    <w:p w14:paraId="11D62287" w14:textId="77777777" w:rsidR="00D16BE9" w:rsidRDefault="00AC4FA2">
      <w:pPr>
        <w:widowControl w:val="0"/>
        <w:autoSpaceDE w:val="0"/>
        <w:autoSpaceDN w:val="0"/>
        <w:spacing w:line="300" w:lineRule="auto"/>
        <w:ind w:firstLine="420"/>
        <w:rPr>
          <w:rFonts w:eastAsia="Arial" w:cs="Arial"/>
          <w:kern w:val="0"/>
          <w:szCs w:val="21"/>
        </w:rPr>
      </w:pPr>
      <w:r>
        <w:rPr>
          <w:rFonts w:eastAsia="宋体" w:cs="宋体" w:hint="eastAsia"/>
          <w:kern w:val="0"/>
          <w:szCs w:val="21"/>
        </w:rPr>
        <w:t>在估算所实现的完整性之前，必须先估算</w:t>
      </w:r>
      <w:r>
        <w:rPr>
          <w:rFonts w:eastAsia="Arial" w:cs="Arial"/>
          <w:kern w:val="0"/>
          <w:szCs w:val="21"/>
        </w:rPr>
        <w:t xml:space="preserve"> "</w:t>
      </w:r>
      <w:r>
        <w:rPr>
          <w:rFonts w:eastAsia="宋体" w:cs="宋体" w:hint="eastAsia"/>
          <w:kern w:val="0"/>
          <w:szCs w:val="21"/>
        </w:rPr>
        <w:t>完整</w:t>
      </w:r>
      <w:r>
        <w:rPr>
          <w:rFonts w:eastAsia="Arial" w:cs="Arial"/>
          <w:kern w:val="0"/>
          <w:szCs w:val="21"/>
        </w:rPr>
        <w:t xml:space="preserve"> "</w:t>
      </w:r>
      <w:r>
        <w:rPr>
          <w:rFonts w:eastAsia="宋体" w:cs="宋体" w:hint="eastAsia"/>
          <w:kern w:val="0"/>
          <w:szCs w:val="21"/>
        </w:rPr>
        <w:t>清单和影响的</w:t>
      </w:r>
      <w:r>
        <w:rPr>
          <w:rFonts w:eastAsia="Arial" w:cs="Arial"/>
          <w:kern w:val="0"/>
          <w:szCs w:val="21"/>
        </w:rPr>
        <w:t xml:space="preserve"> 100% </w:t>
      </w:r>
      <w:r>
        <w:rPr>
          <w:rFonts w:eastAsia="宋体" w:cs="宋体" w:hint="eastAsia"/>
          <w:kern w:val="0"/>
          <w:szCs w:val="21"/>
        </w:rPr>
        <w:t>值。这似乎是一个悖论，因为我们已经初步知道了最终结果，即从化学元素、能源含量和成本的角度来看，以及从清单的整体环境影响来看，什么是</w:t>
      </w:r>
      <w:r>
        <w:rPr>
          <w:rFonts w:eastAsia="Arial" w:cs="Arial"/>
          <w:kern w:val="0"/>
          <w:szCs w:val="21"/>
        </w:rPr>
        <w:t xml:space="preserve"> 100% </w:t>
      </w:r>
      <w:r>
        <w:rPr>
          <w:rFonts w:eastAsia="宋体" w:cs="宋体" w:hint="eastAsia"/>
          <w:kern w:val="0"/>
          <w:szCs w:val="21"/>
        </w:rPr>
        <w:t>的流量。</w:t>
      </w:r>
    </w:p>
    <w:p w14:paraId="5EF74C57" w14:textId="77777777" w:rsidR="00D16BE9" w:rsidRDefault="00AC4FA2">
      <w:pPr>
        <w:widowControl w:val="0"/>
        <w:autoSpaceDE w:val="0"/>
        <w:autoSpaceDN w:val="0"/>
        <w:spacing w:line="300" w:lineRule="auto"/>
        <w:ind w:firstLine="420"/>
        <w:rPr>
          <w:rFonts w:eastAsia="Arial" w:cs="Arial"/>
          <w:kern w:val="0"/>
          <w:szCs w:val="21"/>
        </w:rPr>
      </w:pPr>
      <w:r>
        <w:rPr>
          <w:rFonts w:eastAsia="宋体" w:cs="宋体" w:hint="eastAsia"/>
          <w:kern w:val="0"/>
          <w:szCs w:val="21"/>
        </w:rPr>
        <w:t>在实践中，这个问题可以通过</w:t>
      </w:r>
      <w:r>
        <w:rPr>
          <w:rFonts w:eastAsia="宋体" w:cs="宋体" w:hint="eastAsia"/>
          <w:spacing w:val="-2"/>
          <w:kern w:val="0"/>
          <w:szCs w:val="21"/>
        </w:rPr>
        <w:t>以下</w:t>
      </w:r>
      <w:r>
        <w:rPr>
          <w:rFonts w:eastAsia="宋体" w:cs="宋体" w:hint="eastAsia"/>
          <w:kern w:val="0"/>
          <w:szCs w:val="21"/>
        </w:rPr>
        <w:t>方式得到合理解决</w:t>
      </w:r>
      <w:r>
        <w:rPr>
          <w:rFonts w:eastAsia="宋体" w:cs="宋体" w:hint="eastAsia"/>
          <w:spacing w:val="-2"/>
          <w:kern w:val="0"/>
          <w:szCs w:val="21"/>
        </w:rPr>
        <w:t>：</w:t>
      </w:r>
    </w:p>
    <w:p w14:paraId="50388164" w14:textId="77777777" w:rsidR="00D16BE9" w:rsidRDefault="00AC4FA2">
      <w:pPr>
        <w:widowControl w:val="0"/>
        <w:autoSpaceDE w:val="0"/>
        <w:autoSpaceDN w:val="0"/>
        <w:spacing w:line="300" w:lineRule="auto"/>
        <w:ind w:firstLine="420"/>
        <w:rPr>
          <w:rFonts w:eastAsia="Arial" w:cs="Arial"/>
          <w:kern w:val="0"/>
          <w:szCs w:val="21"/>
        </w:rPr>
      </w:pPr>
      <w:r>
        <w:rPr>
          <w:rFonts w:eastAsia="宋体" w:cs="宋体" w:hint="eastAsia"/>
          <w:kern w:val="0"/>
          <w:szCs w:val="21"/>
        </w:rPr>
        <w:t>在利用所有可用数据对系统进行建模之后，对于所有缺失信息，都应通过专家判断确定一个</w:t>
      </w:r>
      <w:r>
        <w:rPr>
          <w:rFonts w:eastAsia="Arial" w:cs="Arial"/>
          <w:kern w:val="0"/>
          <w:szCs w:val="21"/>
        </w:rPr>
        <w:t xml:space="preserve"> "</w:t>
      </w:r>
      <w:r>
        <w:rPr>
          <w:rFonts w:eastAsia="宋体" w:cs="宋体" w:hint="eastAsia"/>
          <w:kern w:val="0"/>
          <w:szCs w:val="21"/>
        </w:rPr>
        <w:t>最佳近似</w:t>
      </w:r>
      <w:r>
        <w:rPr>
          <w:rFonts w:eastAsia="Arial" w:cs="Arial"/>
          <w:kern w:val="0"/>
          <w:szCs w:val="21"/>
        </w:rPr>
        <w:t xml:space="preserve"> "</w:t>
      </w:r>
      <w:r>
        <w:rPr>
          <w:rFonts w:eastAsia="宋体" w:cs="宋体" w:hint="eastAsia"/>
          <w:kern w:val="0"/>
          <w:szCs w:val="21"/>
        </w:rPr>
        <w:t>值</w:t>
      </w:r>
      <w:r>
        <w:rPr>
          <w:rFonts w:eastAsia="Arial" w:cs="Arial"/>
          <w:kern w:val="0"/>
          <w:szCs w:val="21"/>
        </w:rPr>
        <w:t>/</w:t>
      </w:r>
      <w:r>
        <w:rPr>
          <w:rFonts w:eastAsia="宋体" w:cs="宋体" w:hint="eastAsia"/>
          <w:kern w:val="0"/>
          <w:szCs w:val="21"/>
        </w:rPr>
        <w:t>流程。这涉及各种相关的缺失信息和数据，尤其是：</w:t>
      </w:r>
    </w:p>
    <w:p w14:paraId="22C8C6BA" w14:textId="77777777" w:rsidR="00D16BE9" w:rsidRDefault="00AC4FA2">
      <w:pPr>
        <w:pStyle w:val="afc"/>
        <w:widowControl w:val="0"/>
        <w:numPr>
          <w:ilvl w:val="0"/>
          <w:numId w:val="123"/>
        </w:numPr>
        <w:autoSpaceDE w:val="0"/>
        <w:autoSpaceDN w:val="0"/>
        <w:spacing w:line="300" w:lineRule="auto"/>
        <w:ind w:left="0" w:firstLine="420"/>
        <w:rPr>
          <w:rFonts w:eastAsia="Arial" w:cs="Arial"/>
          <w:kern w:val="0"/>
          <w:szCs w:val="21"/>
        </w:rPr>
      </w:pPr>
      <w:r>
        <w:rPr>
          <w:rFonts w:eastAsia="宋体" w:cs="宋体" w:hint="eastAsia"/>
          <w:kern w:val="0"/>
          <w:szCs w:val="21"/>
        </w:rPr>
        <w:t>最初缺失的流量数据的种类和数量，</w:t>
      </w:r>
    </w:p>
    <w:p w14:paraId="0B7C888B" w14:textId="77777777" w:rsidR="00D16BE9" w:rsidRDefault="00AC4FA2">
      <w:pPr>
        <w:widowControl w:val="0"/>
        <w:autoSpaceDE w:val="0"/>
        <w:autoSpaceDN w:val="0"/>
        <w:spacing w:line="300" w:lineRule="auto"/>
        <w:ind w:firstLine="420"/>
        <w:jc w:val="left"/>
        <w:rPr>
          <w:rFonts w:eastAsia="Arial" w:cs="Arial"/>
          <w:kern w:val="0"/>
          <w:sz w:val="9"/>
        </w:rPr>
      </w:pPr>
      <w:r>
        <w:rPr>
          <w:noProof/>
          <w:lang w:eastAsia="en-US"/>
        </w:rPr>
        <mc:AlternateContent>
          <mc:Choice Requires="wps">
            <w:drawing>
              <wp:anchor distT="0" distB="0" distL="0" distR="0" simplePos="0" relativeHeight="251698688" behindDoc="1" locked="0" layoutInCell="1" allowOverlap="1" wp14:anchorId="0EFB6659" wp14:editId="5D920EAA">
                <wp:simplePos x="0" y="0"/>
                <wp:positionH relativeFrom="margin">
                  <wp:align>left</wp:align>
                </wp:positionH>
                <wp:positionV relativeFrom="paragraph">
                  <wp:posOffset>163195</wp:posOffset>
                </wp:positionV>
                <wp:extent cx="1828800" cy="6985"/>
                <wp:effectExtent l="0" t="0" r="0" b="0"/>
                <wp:wrapTopAndBottom/>
                <wp:docPr id="1516441297" name="docshape120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28800" cy="6985"/>
                        </a:xfrm>
                        <a:prstGeom prst="rect">
                          <a:avLst/>
                        </a:prstGeom>
                        <a:solidFill>
                          <a:srgbClr val="000000"/>
                        </a:solidFill>
                        <a:ln>
                          <a:noFill/>
                        </a:ln>
                      </wps:spPr>
                      <wps:bodyPr rot="0" vert="horz" wrap="square" lIns="91440" tIns="45720" rIns="91440" bIns="45720" anchor="t" anchorCtr="0" upright="1">
                        <a:noAutofit/>
                      </wps:bodyPr>
                    </wps:wsp>
                  </a:graphicData>
                </a:graphic>
              </wp:anchor>
            </w:drawing>
          </mc:Choice>
          <mc:Fallback xmlns:wpsCustomData="http://www.wps.cn/officeDocument/2013/wpsCustomData">
            <w:pict>
              <v:rect id="docshape1207" o:spid="_x0000_s1026" o:spt="1" style="position:absolute;left:0pt;margin-top:12.85pt;height:0.55pt;width:144pt;mso-position-horizontal:left;mso-position-horizontal-relative:margin;mso-wrap-distance-bottom:0pt;mso-wrap-distance-top:0pt;z-index:-251538432;mso-width-relative:page;mso-height-relative:page;" fillcolor="#000000" filled="t" stroked="f" coordsize="21600,21600" o:gfxdata="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">
                <v:fill on="t" focussize="0,0"/>
                <v:stroke on="f"/>
                <v:imagedata o:title=""/>
                <o:lock v:ext="edit" aspectratio="f"/>
                <w10:wrap type="topAndBottom"/>
              </v:rect>
            </w:pict>
          </mc:Fallback>
        </mc:AlternateContent>
      </w:r>
    </w:p>
    <w:p w14:paraId="438EEE19" w14:textId="77777777" w:rsidR="00D16BE9" w:rsidRDefault="00AC4FA2">
      <w:pPr>
        <w:pStyle w:val="a8"/>
        <w:spacing w:line="300" w:lineRule="auto"/>
        <w:ind w:firstLineChars="200" w:firstLine="361"/>
        <w:jc w:val="both"/>
        <w:rPr>
          <w:rFonts w:eastAsiaTheme="minorEastAsia"/>
          <w:szCs w:val="21"/>
          <w:lang w:eastAsia="zh-CN"/>
        </w:rPr>
      </w:pPr>
      <w:r>
        <w:rPr>
          <w:b/>
          <w:color w:val="000080"/>
          <w:sz w:val="18"/>
          <w:vertAlign w:val="superscript"/>
          <w:lang w:eastAsia="zh-CN"/>
        </w:rPr>
        <w:t>196</w:t>
      </w:r>
      <w:r>
        <w:rPr>
          <w:rFonts w:cs="宋体" w:hint="eastAsia"/>
          <w:sz w:val="18"/>
          <w:lang w:eastAsia="zh-CN"/>
        </w:rPr>
        <w:t>这可以是热值的下限或上限，也可以是</w:t>
      </w:r>
      <w:r>
        <w:rPr>
          <w:rFonts w:hint="eastAsia"/>
          <w:sz w:val="18"/>
          <w:lang w:eastAsia="zh-CN"/>
        </w:rPr>
        <w:t>--</w:t>
      </w:r>
      <w:r>
        <w:rPr>
          <w:rFonts w:cs="宋体" w:hint="eastAsia"/>
          <w:sz w:val="18"/>
          <w:lang w:eastAsia="zh-CN"/>
        </w:rPr>
        <w:t>从方法的角度来看最好是</w:t>
      </w:r>
      <w:r>
        <w:rPr>
          <w:rFonts w:hint="eastAsia"/>
          <w:sz w:val="18"/>
          <w:lang w:eastAsia="zh-CN"/>
        </w:rPr>
        <w:t>--</w:t>
      </w:r>
      <w:r>
        <w:rPr>
          <w:rFonts w:cs="宋体" w:hint="eastAsia"/>
          <w:sz w:val="18"/>
          <w:lang w:eastAsia="zh-CN"/>
        </w:rPr>
        <w:t>但不太实用的</w:t>
      </w:r>
      <w:r>
        <w:rPr>
          <w:sz w:val="18"/>
          <w:lang w:eastAsia="zh-CN"/>
        </w:rPr>
        <w:t>—</w:t>
      </w:r>
      <w:r>
        <w:rPr>
          <w:rFonts w:cs="宋体" w:hint="eastAsia"/>
          <w:sz w:val="18"/>
          <w:lang w:eastAsia="zh-CN"/>
        </w:rPr>
        <w:t>㶲</w:t>
      </w:r>
    </w:p>
    <w:p w14:paraId="5D51185C" w14:textId="77777777" w:rsidR="00D16BE9" w:rsidRDefault="00AC4FA2">
      <w:pPr>
        <w:widowControl w:val="0"/>
        <w:autoSpaceDE w:val="0"/>
        <w:autoSpaceDN w:val="0"/>
        <w:spacing w:line="300" w:lineRule="auto"/>
        <w:ind w:firstLine="460"/>
        <w:jc w:val="left"/>
        <w:rPr>
          <w:rFonts w:eastAsia="Arial" w:cs="Arial"/>
          <w:kern w:val="0"/>
          <w:sz w:val="23"/>
        </w:rPr>
      </w:pPr>
      <w:r>
        <w:rPr>
          <w:rFonts w:eastAsia="Arial" w:cs="Arial"/>
          <w:kern w:val="0"/>
          <w:sz w:val="23"/>
        </w:rPr>
        <w:br w:type="page"/>
      </w:r>
    </w:p>
    <w:p w14:paraId="0B20751D" w14:textId="77777777" w:rsidR="00D16BE9" w:rsidRDefault="00AC4FA2">
      <w:pPr>
        <w:pStyle w:val="afc"/>
        <w:widowControl w:val="0"/>
        <w:numPr>
          <w:ilvl w:val="0"/>
          <w:numId w:val="124"/>
        </w:numPr>
        <w:autoSpaceDE w:val="0"/>
        <w:autoSpaceDN w:val="0"/>
        <w:adjustRightInd w:val="0"/>
        <w:spacing w:line="300" w:lineRule="auto"/>
        <w:ind w:left="0" w:firstLine="420"/>
        <w:jc w:val="left"/>
        <w:rPr>
          <w:rFonts w:eastAsia="Arial" w:cs="Arial"/>
          <w:kern w:val="0"/>
          <w:szCs w:val="21"/>
        </w:rPr>
      </w:pPr>
      <w:r>
        <w:rPr>
          <w:rFonts w:eastAsia="宋体" w:cs="宋体" w:hint="eastAsia"/>
          <w:kern w:val="0"/>
          <w:szCs w:val="21"/>
        </w:rPr>
        <w:lastRenderedPageBreak/>
        <w:t>所有流体中</w:t>
      </w:r>
      <w:r>
        <w:rPr>
          <w:rFonts w:eastAsia="宋体" w:cs="宋体" w:hint="eastAsia"/>
          <w:spacing w:val="33"/>
          <w:kern w:val="0"/>
          <w:szCs w:val="21"/>
        </w:rPr>
        <w:t>与</w:t>
      </w:r>
      <w:r>
        <w:rPr>
          <w:rFonts w:eastAsia="宋体" w:cs="宋体" w:hint="eastAsia"/>
          <w:kern w:val="0"/>
          <w:szCs w:val="21"/>
        </w:rPr>
        <w:t>流体总质量相关的元素组成和能量含量，</w:t>
      </w:r>
    </w:p>
    <w:p w14:paraId="77399E64" w14:textId="77777777" w:rsidR="00D16BE9" w:rsidRDefault="00AC4FA2">
      <w:pPr>
        <w:pStyle w:val="afc"/>
        <w:widowControl w:val="0"/>
        <w:numPr>
          <w:ilvl w:val="0"/>
          <w:numId w:val="124"/>
        </w:numPr>
        <w:autoSpaceDE w:val="0"/>
        <w:autoSpaceDN w:val="0"/>
        <w:adjustRightInd w:val="0"/>
        <w:spacing w:line="300" w:lineRule="auto"/>
        <w:ind w:left="0" w:firstLine="420"/>
        <w:jc w:val="left"/>
        <w:rPr>
          <w:rFonts w:eastAsia="Arial" w:cs="Arial"/>
          <w:kern w:val="0"/>
          <w:szCs w:val="21"/>
        </w:rPr>
      </w:pPr>
      <w:r>
        <w:rPr>
          <w:rFonts w:eastAsia="宋体" w:cs="宋体" w:hint="eastAsia"/>
          <w:kern w:val="0"/>
          <w:szCs w:val="21"/>
        </w:rPr>
        <w:t>对总生产成本和产值有相关贡献的所有商品和服务的成本</w:t>
      </w:r>
    </w:p>
    <w:p w14:paraId="787E5FC1" w14:textId="77777777" w:rsidR="00D16BE9" w:rsidRDefault="00AC4FA2">
      <w:pPr>
        <w:pStyle w:val="afc"/>
        <w:widowControl w:val="0"/>
        <w:numPr>
          <w:ilvl w:val="0"/>
          <w:numId w:val="124"/>
        </w:numPr>
        <w:autoSpaceDE w:val="0"/>
        <w:autoSpaceDN w:val="0"/>
        <w:adjustRightInd w:val="0"/>
        <w:spacing w:line="300" w:lineRule="auto"/>
        <w:ind w:left="0" w:firstLine="420"/>
        <w:jc w:val="left"/>
        <w:rPr>
          <w:rFonts w:eastAsia="Arial" w:cs="Arial"/>
          <w:kern w:val="0"/>
          <w:szCs w:val="21"/>
        </w:rPr>
      </w:pPr>
      <w:r>
        <w:rPr>
          <w:rFonts w:eastAsia="宋体" w:cs="宋体" w:hint="eastAsia"/>
          <w:kern w:val="0"/>
          <w:szCs w:val="21"/>
        </w:rPr>
        <w:t>尚未掌握的消费品和</w:t>
      </w:r>
      <w:r>
        <w:rPr>
          <w:rFonts w:eastAsia="宋体" w:cs="宋体" w:hint="eastAsia"/>
          <w:spacing w:val="-2"/>
          <w:kern w:val="0"/>
          <w:szCs w:val="21"/>
        </w:rPr>
        <w:t>服务</w:t>
      </w:r>
      <w:r>
        <w:rPr>
          <w:rFonts w:eastAsia="宋体" w:cs="宋体" w:hint="eastAsia"/>
          <w:kern w:val="0"/>
          <w:szCs w:val="21"/>
        </w:rPr>
        <w:t>背景数据对环境的影响</w:t>
      </w:r>
      <w:r>
        <w:rPr>
          <w:rFonts w:eastAsia="宋体" w:cs="宋体" w:hint="eastAsia"/>
          <w:spacing w:val="-2"/>
          <w:kern w:val="0"/>
          <w:szCs w:val="21"/>
        </w:rPr>
        <w:t>。</w:t>
      </w:r>
    </w:p>
    <w:p w14:paraId="232C7204" w14:textId="77777777" w:rsidR="00D16BE9" w:rsidRDefault="00AC4FA2">
      <w:pPr>
        <w:widowControl w:val="0"/>
        <w:autoSpaceDE w:val="0"/>
        <w:autoSpaceDN w:val="0"/>
        <w:spacing w:line="300" w:lineRule="auto"/>
        <w:ind w:firstLine="420"/>
        <w:rPr>
          <w:rFonts w:eastAsia="Arial" w:cs="Arial"/>
          <w:kern w:val="0"/>
          <w:szCs w:val="21"/>
        </w:rPr>
      </w:pPr>
      <w:r>
        <w:rPr>
          <w:rFonts w:eastAsia="宋体" w:cs="宋体" w:hint="eastAsia"/>
          <w:kern w:val="0"/>
          <w:szCs w:val="21"/>
        </w:rPr>
        <w:t>确定</w:t>
      </w:r>
      <w:r>
        <w:rPr>
          <w:rFonts w:eastAsia="Arial" w:cs="Arial"/>
          <w:kern w:val="0"/>
          <w:szCs w:val="21"/>
        </w:rPr>
        <w:t>/</w:t>
      </w:r>
      <w:r>
        <w:rPr>
          <w:rFonts w:eastAsia="宋体" w:cs="宋体" w:hint="eastAsia"/>
          <w:kern w:val="0"/>
          <w:szCs w:val="21"/>
        </w:rPr>
        <w:t>量化上述内容的合适方法包括从足够相似的工艺中获得的知识、专家判断和法律规定（例如相关工艺或行业的排放限制，虽然这些可能是相当合理的最坏情况估计，但需要额外的专家调整）。</w:t>
      </w:r>
    </w:p>
    <w:p w14:paraId="7B1EC383" w14:textId="77777777" w:rsidR="00D16BE9" w:rsidRDefault="00AC4FA2">
      <w:pPr>
        <w:widowControl w:val="0"/>
        <w:autoSpaceDE w:val="0"/>
        <w:autoSpaceDN w:val="0"/>
        <w:spacing w:line="300" w:lineRule="auto"/>
        <w:ind w:firstLine="420"/>
        <w:rPr>
          <w:rFonts w:eastAsia="Arial" w:cs="Arial"/>
          <w:kern w:val="0"/>
          <w:szCs w:val="21"/>
        </w:rPr>
      </w:pPr>
      <w:r>
        <w:rPr>
          <w:rFonts w:eastAsia="宋体" w:cs="宋体" w:hint="eastAsia"/>
          <w:kern w:val="0"/>
          <w:szCs w:val="21"/>
        </w:rPr>
        <w:t>最有问题的是定性差距，即缺乏对流量发生的认识。就排放而言，任何旨在报告、测量或减少此类排放的法律规定都是检测其存在和潜在相关性的合适手段。此外，针对某些排放物的减</w:t>
      </w:r>
      <w:proofErr w:type="gramStart"/>
      <w:r>
        <w:rPr>
          <w:rFonts w:eastAsia="宋体" w:cs="宋体" w:hint="eastAsia"/>
          <w:kern w:val="0"/>
          <w:szCs w:val="21"/>
        </w:rPr>
        <w:t>排技术</w:t>
      </w:r>
      <w:proofErr w:type="gramEnd"/>
      <w:r>
        <w:rPr>
          <w:rFonts w:eastAsia="宋体" w:cs="宋体" w:hint="eastAsia"/>
          <w:kern w:val="0"/>
          <w:szCs w:val="21"/>
        </w:rPr>
        <w:t>的存在也是一个明确的迹象。基于对流程理解的专家判断是另一种方法，也适用于消耗品和服务的质量差距，这些差距也可以通过其成本检测出来，但可能不容易归因于所分析的流程，如现场处理。</w:t>
      </w:r>
    </w:p>
    <w:p w14:paraId="663F8467" w14:textId="77777777" w:rsidR="00D16BE9" w:rsidRDefault="00AC4FA2">
      <w:pPr>
        <w:widowControl w:val="0"/>
        <w:autoSpaceDE w:val="0"/>
        <w:autoSpaceDN w:val="0"/>
        <w:spacing w:line="300" w:lineRule="auto"/>
        <w:ind w:firstLine="420"/>
        <w:rPr>
          <w:rFonts w:eastAsia="Arial" w:cs="Arial"/>
          <w:kern w:val="0"/>
          <w:szCs w:val="21"/>
        </w:rPr>
      </w:pPr>
      <w:r>
        <w:rPr>
          <w:rFonts w:eastAsia="宋体" w:cs="宋体" w:hint="eastAsia"/>
          <w:kern w:val="0"/>
          <w:szCs w:val="21"/>
        </w:rPr>
        <w:t>特别是对于缺失的环境影响数据，可以使用类似商品或服务</w:t>
      </w:r>
      <w:r>
        <w:rPr>
          <w:rFonts w:eastAsia="宋体" w:cs="宋体" w:hint="eastAsia"/>
          <w:spacing w:val="-1"/>
          <w:kern w:val="0"/>
          <w:szCs w:val="21"/>
        </w:rPr>
        <w:t>的</w:t>
      </w:r>
      <w:r>
        <w:rPr>
          <w:rFonts w:eastAsia="Arial" w:cs="Arial"/>
          <w:kern w:val="0"/>
          <w:szCs w:val="21"/>
        </w:rPr>
        <w:t xml:space="preserve"> LCI </w:t>
      </w:r>
      <w:r>
        <w:rPr>
          <w:rFonts w:eastAsia="宋体" w:cs="宋体" w:hint="eastAsia"/>
          <w:kern w:val="0"/>
          <w:szCs w:val="21"/>
        </w:rPr>
        <w:t>数据集，或相应产品或废物流所属商品或服务组的平均</w:t>
      </w:r>
      <w:r>
        <w:rPr>
          <w:rFonts w:eastAsia="Arial" w:cs="Arial"/>
          <w:kern w:val="0"/>
          <w:szCs w:val="21"/>
        </w:rPr>
        <w:t xml:space="preserve"> LCI </w:t>
      </w:r>
      <w:r>
        <w:rPr>
          <w:rFonts w:eastAsia="宋体" w:cs="宋体" w:hint="eastAsia"/>
          <w:kern w:val="0"/>
          <w:szCs w:val="21"/>
        </w:rPr>
        <w:t>数据集。</w:t>
      </w:r>
      <w:r>
        <w:rPr>
          <w:rFonts w:eastAsia="宋体" w:cs="宋体" w:hint="eastAsia"/>
          <w:color w:val="808080"/>
          <w:kern w:val="0"/>
          <w:szCs w:val="21"/>
        </w:rPr>
        <w:t>例如，如果在木制写字台的家具制造过程中使用了未知的</w:t>
      </w:r>
      <w:r>
        <w:rPr>
          <w:rFonts w:eastAsia="Arial" w:cs="Arial"/>
          <w:color w:val="808080"/>
          <w:kern w:val="0"/>
          <w:szCs w:val="21"/>
        </w:rPr>
        <w:t xml:space="preserve"> "</w:t>
      </w:r>
      <w:r>
        <w:rPr>
          <w:rFonts w:eastAsia="宋体" w:cs="宋体" w:hint="eastAsia"/>
          <w:color w:val="808080"/>
          <w:kern w:val="0"/>
          <w:szCs w:val="21"/>
        </w:rPr>
        <w:t>金属板</w:t>
      </w:r>
      <w:r>
        <w:rPr>
          <w:rFonts w:eastAsia="Arial" w:cs="Arial"/>
          <w:color w:val="808080"/>
          <w:kern w:val="0"/>
          <w:szCs w:val="21"/>
        </w:rPr>
        <w:t>"</w:t>
      </w:r>
      <w:r>
        <w:rPr>
          <w:rFonts w:eastAsia="宋体" w:cs="宋体" w:hint="eastAsia"/>
          <w:color w:val="808080"/>
          <w:kern w:val="0"/>
          <w:szCs w:val="21"/>
        </w:rPr>
        <w:t>，则可使用相应产品类型或行业中通常使用的不同涂层（如粉末涂层、锌涂层）金属板的组合（如写字台使用</w:t>
      </w:r>
      <w:r>
        <w:rPr>
          <w:rFonts w:eastAsia="Arial" w:cs="Arial"/>
          <w:color w:val="808080"/>
          <w:kern w:val="0"/>
          <w:szCs w:val="21"/>
        </w:rPr>
        <w:t xml:space="preserve"> 70% </w:t>
      </w:r>
      <w:r>
        <w:rPr>
          <w:rFonts w:eastAsia="宋体" w:cs="宋体" w:hint="eastAsia"/>
          <w:color w:val="808080"/>
          <w:kern w:val="0"/>
          <w:szCs w:val="21"/>
        </w:rPr>
        <w:t>的钢板，</w:t>
      </w:r>
      <w:r>
        <w:rPr>
          <w:rFonts w:eastAsia="Arial" w:cs="Arial"/>
          <w:color w:val="808080"/>
          <w:kern w:val="0"/>
          <w:szCs w:val="21"/>
        </w:rPr>
        <w:t xml:space="preserve">30% </w:t>
      </w:r>
      <w:r>
        <w:rPr>
          <w:rFonts w:eastAsia="宋体" w:cs="宋体" w:hint="eastAsia"/>
          <w:color w:val="808080"/>
          <w:kern w:val="0"/>
          <w:szCs w:val="21"/>
        </w:rPr>
        <w:t>的铝板）。如果该板材的数量也未知，则可通过了解其在产品中的功能和产品总重量，运用专家判断（例如，</w:t>
      </w:r>
      <w:r>
        <w:rPr>
          <w:rFonts w:eastAsia="Arial" w:cs="Arial"/>
          <w:color w:val="808080"/>
          <w:kern w:val="0"/>
          <w:szCs w:val="21"/>
        </w:rPr>
        <w:t>"</w:t>
      </w:r>
      <w:r>
        <w:rPr>
          <w:rFonts w:eastAsia="宋体" w:cs="宋体" w:hint="eastAsia"/>
          <w:color w:val="808080"/>
          <w:kern w:val="0"/>
          <w:szCs w:val="21"/>
        </w:rPr>
        <w:t>每张总重量为</w:t>
      </w:r>
      <w:r>
        <w:rPr>
          <w:rFonts w:eastAsia="Arial" w:cs="Arial"/>
          <w:color w:val="808080"/>
          <w:kern w:val="0"/>
          <w:szCs w:val="21"/>
        </w:rPr>
        <w:t xml:space="preserve"> 40 </w:t>
      </w:r>
      <w:r>
        <w:rPr>
          <w:rFonts w:eastAsia="宋体" w:cs="宋体" w:hint="eastAsia"/>
          <w:color w:val="808080"/>
          <w:kern w:val="0"/>
          <w:szCs w:val="21"/>
        </w:rPr>
        <w:t>千克的木制写字台的连接件</w:t>
      </w:r>
      <w:r>
        <w:rPr>
          <w:rFonts w:eastAsia="Arial" w:cs="Arial"/>
          <w:color w:val="808080"/>
          <w:kern w:val="0"/>
          <w:szCs w:val="21"/>
        </w:rPr>
        <w:t>"</w:t>
      </w:r>
      <w:r>
        <w:rPr>
          <w:rFonts w:eastAsia="宋体" w:cs="宋体" w:hint="eastAsia"/>
          <w:color w:val="808080"/>
          <w:kern w:val="0"/>
          <w:szCs w:val="21"/>
        </w:rPr>
        <w:t>，板材厚度为</w:t>
      </w:r>
      <w:r>
        <w:rPr>
          <w:rFonts w:eastAsia="Arial" w:cs="Arial"/>
          <w:color w:val="808080"/>
          <w:kern w:val="0"/>
          <w:szCs w:val="21"/>
        </w:rPr>
        <w:t xml:space="preserve"> 2 </w:t>
      </w:r>
      <w:r>
        <w:rPr>
          <w:rFonts w:eastAsia="宋体" w:cs="宋体" w:hint="eastAsia"/>
          <w:color w:val="808080"/>
          <w:kern w:val="0"/>
          <w:szCs w:val="21"/>
        </w:rPr>
        <w:t>毫米，则估计值为</w:t>
      </w:r>
      <w:r>
        <w:rPr>
          <w:rFonts w:eastAsia="Arial" w:cs="Arial"/>
          <w:color w:val="808080"/>
          <w:kern w:val="0"/>
          <w:szCs w:val="21"/>
        </w:rPr>
        <w:t xml:space="preserve"> 1 </w:t>
      </w:r>
      <w:r>
        <w:rPr>
          <w:rFonts w:eastAsia="宋体" w:cs="宋体" w:hint="eastAsia"/>
          <w:color w:val="808080"/>
          <w:kern w:val="0"/>
          <w:szCs w:val="21"/>
        </w:rPr>
        <w:t>千克）来估算其价值（质量或面积和厚度）。同样，</w:t>
      </w:r>
      <w:r>
        <w:rPr>
          <w:rFonts w:eastAsia="Arial" w:cs="Arial"/>
          <w:color w:val="808080"/>
          <w:kern w:val="0"/>
          <w:szCs w:val="21"/>
        </w:rPr>
        <w:t xml:space="preserve">"X </w:t>
      </w:r>
      <w:r>
        <w:rPr>
          <w:rFonts w:eastAsia="宋体" w:cs="宋体" w:hint="eastAsia"/>
          <w:color w:val="808080"/>
          <w:kern w:val="0"/>
          <w:szCs w:val="21"/>
        </w:rPr>
        <w:t>化学品生产厂</w:t>
      </w:r>
      <w:r>
        <w:rPr>
          <w:rFonts w:eastAsia="Arial" w:cs="Arial"/>
          <w:color w:val="808080"/>
          <w:kern w:val="0"/>
          <w:szCs w:val="21"/>
        </w:rPr>
        <w:t xml:space="preserve"> "</w:t>
      </w:r>
      <w:r>
        <w:rPr>
          <w:rFonts w:eastAsia="宋体" w:cs="宋体" w:hint="eastAsia"/>
          <w:color w:val="808080"/>
          <w:kern w:val="0"/>
          <w:szCs w:val="21"/>
        </w:rPr>
        <w:t>的缺失库存也可以通过类似的生产工艺来估算，库存量按相应</w:t>
      </w:r>
      <w:r>
        <w:rPr>
          <w:rFonts w:eastAsia="Arial" w:cs="Arial"/>
          <w:color w:val="808080"/>
          <w:kern w:val="0"/>
          <w:szCs w:val="21"/>
        </w:rPr>
        <w:t xml:space="preserve"> </w:t>
      </w:r>
      <w:r>
        <w:rPr>
          <w:rFonts w:eastAsia="宋体" w:cs="宋体" w:hint="eastAsia"/>
          <w:color w:val="808080"/>
          <w:kern w:val="0"/>
          <w:szCs w:val="21"/>
        </w:rPr>
        <w:t>化学品的相对年产量来计算。如果这些信息普遍缺失，则可通过专家对化工厂主要部件（如不锈钢、建筑钢材、聚合物、混凝土）的质量及其各自的加工深度（如管材、型材、预制件、箔材）进行判断。然后，可以利用现有的</w:t>
      </w:r>
      <w:r>
        <w:rPr>
          <w:rFonts w:eastAsia="Arial" w:cs="Arial"/>
          <w:color w:val="808080"/>
          <w:kern w:val="0"/>
          <w:szCs w:val="21"/>
        </w:rPr>
        <w:t xml:space="preserve"> LCI </w:t>
      </w:r>
      <w:r>
        <w:rPr>
          <w:rFonts w:eastAsia="宋体" w:cs="宋体" w:hint="eastAsia"/>
          <w:color w:val="808080"/>
          <w:kern w:val="0"/>
          <w:szCs w:val="21"/>
        </w:rPr>
        <w:t>数据集来估算该工厂的生命周期库存，并将其与所分析化学品的生命周期产出进行缩放</w:t>
      </w:r>
      <w:r>
        <w:rPr>
          <w:rFonts w:eastAsia="Arial" w:cs="Arial"/>
          <w:color w:val="808080"/>
          <w:kern w:val="0"/>
          <w:szCs w:val="21"/>
        </w:rPr>
        <w:t>/</w:t>
      </w:r>
      <w:r>
        <w:rPr>
          <w:rFonts w:eastAsia="宋体" w:cs="宋体" w:hint="eastAsia"/>
          <w:color w:val="808080"/>
          <w:kern w:val="0"/>
          <w:szCs w:val="21"/>
        </w:rPr>
        <w:t>关联。</w:t>
      </w:r>
    </w:p>
    <w:p w14:paraId="2DC76186" w14:textId="77777777" w:rsidR="00D16BE9" w:rsidRDefault="00AC4FA2">
      <w:pPr>
        <w:widowControl w:val="0"/>
        <w:autoSpaceDE w:val="0"/>
        <w:autoSpaceDN w:val="0"/>
        <w:spacing w:line="300" w:lineRule="auto"/>
        <w:ind w:firstLine="420"/>
        <w:rPr>
          <w:rFonts w:eastAsia="Arial" w:cs="Arial"/>
          <w:kern w:val="0"/>
          <w:szCs w:val="21"/>
        </w:rPr>
      </w:pPr>
      <w:r>
        <w:rPr>
          <w:rFonts w:eastAsia="宋体" w:cs="宋体" w:hint="eastAsia"/>
          <w:kern w:val="0"/>
          <w:szCs w:val="21"/>
        </w:rPr>
        <w:t>请注意，与随后确定哪些流量应优先</w:t>
      </w:r>
      <w:r>
        <w:rPr>
          <w:rFonts w:eastAsia="宋体" w:cs="宋体" w:hint="eastAsia"/>
          <w:spacing w:val="80"/>
          <w:kern w:val="0"/>
          <w:szCs w:val="21"/>
        </w:rPr>
        <w:t>用于</w:t>
      </w:r>
      <w:r>
        <w:rPr>
          <w:rFonts w:eastAsia="宋体" w:cs="宋体" w:hint="eastAsia"/>
          <w:kern w:val="0"/>
          <w:szCs w:val="21"/>
        </w:rPr>
        <w:t>获取更高质量数据的步骤不同，这里</w:t>
      </w:r>
      <w:r>
        <w:rPr>
          <w:rFonts w:eastAsia="宋体" w:cs="宋体" w:hint="eastAsia"/>
          <w:spacing w:val="-2"/>
          <w:kern w:val="0"/>
          <w:szCs w:val="21"/>
        </w:rPr>
        <w:t>使用</w:t>
      </w:r>
      <w:r>
        <w:rPr>
          <w:rFonts w:eastAsia="宋体" w:cs="宋体" w:hint="eastAsia"/>
          <w:kern w:val="0"/>
          <w:szCs w:val="21"/>
        </w:rPr>
        <w:t>的是最有可能的值（</w:t>
      </w:r>
      <w:r>
        <w:rPr>
          <w:rFonts w:eastAsia="Arial" w:cs="Arial"/>
          <w:kern w:val="0"/>
          <w:szCs w:val="21"/>
        </w:rPr>
        <w:t>"</w:t>
      </w:r>
      <w:r>
        <w:rPr>
          <w:rFonts w:eastAsia="宋体" w:cs="宋体" w:hint="eastAsia"/>
          <w:kern w:val="0"/>
          <w:szCs w:val="21"/>
        </w:rPr>
        <w:t>最佳近似值</w:t>
      </w:r>
      <w:r>
        <w:rPr>
          <w:rFonts w:eastAsia="Arial" w:cs="Arial"/>
          <w:kern w:val="0"/>
          <w:szCs w:val="21"/>
        </w:rPr>
        <w:t>"</w:t>
      </w:r>
      <w:r>
        <w:rPr>
          <w:rFonts w:eastAsia="宋体" w:cs="宋体" w:hint="eastAsia"/>
          <w:kern w:val="0"/>
          <w:szCs w:val="21"/>
        </w:rPr>
        <w:t>）</w:t>
      </w:r>
      <w:r>
        <w:rPr>
          <w:rFonts w:eastAsia="宋体" w:cs="宋体" w:hint="eastAsia"/>
          <w:spacing w:val="-2"/>
          <w:kern w:val="0"/>
          <w:szCs w:val="21"/>
        </w:rPr>
        <w:t>。</w:t>
      </w:r>
    </w:p>
    <w:p w14:paraId="54F5200E" w14:textId="77777777" w:rsidR="00D16BE9" w:rsidRDefault="00AC4FA2">
      <w:pPr>
        <w:widowControl w:val="0"/>
        <w:autoSpaceDE w:val="0"/>
        <w:autoSpaceDN w:val="0"/>
        <w:spacing w:line="300" w:lineRule="auto"/>
        <w:ind w:firstLine="420"/>
        <w:rPr>
          <w:rFonts w:eastAsia="宋体" w:cs="宋体"/>
          <w:kern w:val="0"/>
          <w:szCs w:val="21"/>
        </w:rPr>
      </w:pPr>
      <w:r>
        <w:rPr>
          <w:rFonts w:eastAsia="宋体" w:cs="宋体" w:hint="eastAsia"/>
          <w:kern w:val="0"/>
          <w:szCs w:val="21"/>
        </w:rPr>
        <w:t>还需注意的是，与应保留在最终清单中的数据不同，为接近</w:t>
      </w:r>
      <w:r>
        <w:rPr>
          <w:rFonts w:eastAsia="Arial" w:cs="Arial"/>
          <w:kern w:val="0"/>
          <w:szCs w:val="21"/>
        </w:rPr>
        <w:t xml:space="preserve"> 100 % </w:t>
      </w:r>
      <w:r>
        <w:rPr>
          <w:rFonts w:eastAsia="宋体" w:cs="宋体" w:hint="eastAsia"/>
          <w:kern w:val="0"/>
          <w:szCs w:val="21"/>
        </w:rPr>
        <w:t>值，也应包括质量较低的数据，只要它们的质量不低到使整体数据质量严重恶化的程度。请注意，在以后报告清单时，质量低于</w:t>
      </w:r>
      <w:r>
        <w:rPr>
          <w:rFonts w:eastAsia="Arial" w:cs="Arial"/>
          <w:kern w:val="0"/>
          <w:szCs w:val="21"/>
        </w:rPr>
        <w:t xml:space="preserve"> "</w:t>
      </w:r>
      <w:r>
        <w:rPr>
          <w:rFonts w:eastAsia="宋体" w:cs="宋体" w:hint="eastAsia"/>
          <w:kern w:val="0"/>
          <w:szCs w:val="21"/>
        </w:rPr>
        <w:t>数据估计值</w:t>
      </w:r>
      <w:r>
        <w:rPr>
          <w:rFonts w:eastAsia="Arial" w:cs="Arial"/>
          <w:kern w:val="0"/>
          <w:szCs w:val="21"/>
        </w:rPr>
        <w:t xml:space="preserve"> "</w:t>
      </w:r>
      <w:r>
        <w:rPr>
          <w:rFonts w:eastAsia="宋体" w:cs="宋体" w:hint="eastAsia"/>
          <w:kern w:val="0"/>
          <w:szCs w:val="21"/>
        </w:rPr>
        <w:t>的数据不应列入清单，否则会降低数据集的整体质量。</w:t>
      </w:r>
    </w:p>
    <w:p w14:paraId="5ADB92C6" w14:textId="77777777" w:rsidR="00D16BE9" w:rsidRDefault="00D16BE9">
      <w:pPr>
        <w:widowControl w:val="0"/>
        <w:autoSpaceDE w:val="0"/>
        <w:autoSpaceDN w:val="0"/>
        <w:spacing w:line="300" w:lineRule="auto"/>
        <w:ind w:firstLine="420"/>
        <w:rPr>
          <w:rFonts w:eastAsia="Arial" w:cs="Arial"/>
          <w:kern w:val="0"/>
          <w:szCs w:val="21"/>
        </w:rPr>
      </w:pPr>
    </w:p>
    <w:p w14:paraId="349AA007" w14:textId="77777777" w:rsidR="00D16BE9" w:rsidRDefault="00AC4FA2">
      <w:pPr>
        <w:pStyle w:val="a8"/>
        <w:spacing w:line="300" w:lineRule="auto"/>
        <w:ind w:firstLineChars="200" w:firstLine="400"/>
        <w:jc w:val="both"/>
        <w:rPr>
          <w:rFonts w:eastAsiaTheme="minorEastAsia"/>
          <w:sz w:val="20"/>
          <w:szCs w:val="20"/>
          <w:lang w:eastAsia="zh-CN"/>
        </w:rPr>
      </w:pPr>
      <w:r>
        <w:rPr>
          <w:rFonts w:cs="宋体" w:hint="eastAsia"/>
          <w:sz w:val="20"/>
          <w:szCs w:val="21"/>
          <w:lang w:eastAsia="zh-CN"/>
        </w:rPr>
        <w:t>根</w:t>
      </w:r>
      <w:r>
        <w:rPr>
          <w:sz w:val="20"/>
          <w:szCs w:val="21"/>
          <w:lang w:eastAsia="zh-CN"/>
        </w:rPr>
        <w:t>据第</w:t>
      </w:r>
      <w:r>
        <w:rPr>
          <w:sz w:val="20"/>
          <w:szCs w:val="21"/>
          <w:lang w:eastAsia="zh-CN"/>
        </w:rPr>
        <w:t xml:space="preserve"> </w:t>
      </w:r>
      <w:hyperlink w:anchor="_bookmark116" w:history="1">
        <w:r>
          <w:rPr>
            <w:sz w:val="20"/>
            <w:szCs w:val="21"/>
            <w:lang w:eastAsia="zh-CN"/>
          </w:rPr>
          <w:t>6.6.3</w:t>
        </w:r>
      </w:hyperlink>
      <w:r>
        <w:rPr>
          <w:sz w:val="20"/>
          <w:szCs w:val="21"/>
          <w:lang w:eastAsia="zh-CN"/>
        </w:rPr>
        <w:t xml:space="preserve"> </w:t>
      </w:r>
      <w:r>
        <w:rPr>
          <w:sz w:val="20"/>
          <w:szCs w:val="21"/>
          <w:lang w:eastAsia="zh-CN"/>
        </w:rPr>
        <w:t>章中的决定，即是对所有影响类别分别进行总体环境影响判断，还是通过归一化和加权步骤对所有影响类别共同进行总体环境影响判断，</w:t>
      </w:r>
      <w:r>
        <w:rPr>
          <w:sz w:val="20"/>
          <w:szCs w:val="21"/>
          <w:lang w:eastAsia="zh-CN"/>
        </w:rPr>
        <w:t xml:space="preserve">LCIA </w:t>
      </w:r>
      <w:r>
        <w:rPr>
          <w:sz w:val="20"/>
          <w:szCs w:val="21"/>
          <w:lang w:eastAsia="zh-CN"/>
        </w:rPr>
        <w:t>结果或</w:t>
      </w:r>
    </w:p>
    <w:p w14:paraId="2AFA0E2D" w14:textId="77777777" w:rsidR="00D16BE9" w:rsidRDefault="00AC4FA2">
      <w:pPr>
        <w:pStyle w:val="a8"/>
        <w:spacing w:line="300" w:lineRule="auto"/>
        <w:ind w:firstLineChars="200" w:firstLine="420"/>
        <w:jc w:val="both"/>
        <w:rPr>
          <w:rFonts w:eastAsiaTheme="minorEastAsia"/>
          <w:szCs w:val="21"/>
          <w:lang w:eastAsia="zh-CN"/>
        </w:rPr>
      </w:pPr>
      <w:r>
        <w:rPr>
          <w:rFonts w:eastAsiaTheme="minorEastAsia" w:hint="eastAsia"/>
          <w:szCs w:val="21"/>
          <w:lang w:eastAsia="zh-CN"/>
        </w:rPr>
        <w:br w:type="page"/>
      </w:r>
    </w:p>
    <w:p w14:paraId="55FEA1D3" w14:textId="77777777" w:rsidR="00D16BE9" w:rsidRDefault="00AC4FA2">
      <w:pPr>
        <w:widowControl w:val="0"/>
        <w:autoSpaceDE w:val="0"/>
        <w:autoSpaceDN w:val="0"/>
        <w:spacing w:line="300" w:lineRule="auto"/>
        <w:ind w:firstLine="420"/>
        <w:rPr>
          <w:rFonts w:eastAsia="Arial" w:cs="Arial"/>
          <w:kern w:val="0"/>
          <w:szCs w:val="21"/>
        </w:rPr>
      </w:pPr>
      <w:r>
        <w:rPr>
          <w:rFonts w:eastAsia="宋体" w:cs="宋体" w:hint="eastAsia"/>
          <w:kern w:val="0"/>
          <w:szCs w:val="21"/>
        </w:rPr>
        <w:lastRenderedPageBreak/>
        <w:t>计算</w:t>
      </w:r>
      <w:r>
        <w:rPr>
          <w:rFonts w:eastAsia="Arial" w:cs="Arial"/>
          <w:kern w:val="0"/>
          <w:szCs w:val="21"/>
        </w:rPr>
        <w:t xml:space="preserve"> LCIA </w:t>
      </w:r>
      <w:r>
        <w:rPr>
          <w:rFonts w:eastAsia="宋体" w:cs="宋体" w:hint="eastAsia"/>
          <w:kern w:val="0"/>
          <w:szCs w:val="21"/>
        </w:rPr>
        <w:t>加权结果。这是总体环境影响的近似值（</w:t>
      </w:r>
      <w:r>
        <w:rPr>
          <w:rFonts w:eastAsia="Arial" w:cs="Arial"/>
          <w:kern w:val="0"/>
          <w:szCs w:val="21"/>
        </w:rPr>
        <w:t>100%</w:t>
      </w:r>
      <w:r>
        <w:rPr>
          <w:rFonts w:eastAsia="宋体" w:cs="宋体" w:hint="eastAsia"/>
          <w:kern w:val="0"/>
          <w:szCs w:val="21"/>
        </w:rPr>
        <w:t>）。</w:t>
      </w:r>
    </w:p>
    <w:p w14:paraId="2492EE73" w14:textId="77777777" w:rsidR="00D16BE9" w:rsidRDefault="00AC4FA2">
      <w:pPr>
        <w:widowControl w:val="0"/>
        <w:autoSpaceDE w:val="0"/>
        <w:autoSpaceDN w:val="0"/>
        <w:spacing w:line="300" w:lineRule="auto"/>
        <w:ind w:firstLine="420"/>
        <w:rPr>
          <w:rFonts w:eastAsia="Arial" w:cs="Arial"/>
          <w:kern w:val="0"/>
          <w:szCs w:val="21"/>
        </w:rPr>
      </w:pPr>
      <w:r>
        <w:rPr>
          <w:rFonts w:eastAsia="宋体" w:cs="宋体" w:hint="eastAsia"/>
          <w:kern w:val="0"/>
          <w:szCs w:val="21"/>
        </w:rPr>
        <w:t>有观点认为，通过这些步骤</w:t>
      </w:r>
      <w:r>
        <w:rPr>
          <w:rFonts w:eastAsia="宋体" w:cs="宋体" w:hint="eastAsia"/>
          <w:spacing w:val="-2"/>
          <w:kern w:val="0"/>
          <w:szCs w:val="21"/>
        </w:rPr>
        <w:t>可以</w:t>
      </w:r>
      <w:r>
        <w:rPr>
          <w:rFonts w:eastAsia="宋体" w:cs="宋体" w:hint="eastAsia"/>
          <w:kern w:val="0"/>
          <w:szCs w:val="21"/>
        </w:rPr>
        <w:t>合理地近似未知的</w:t>
      </w:r>
      <w:r>
        <w:rPr>
          <w:rFonts w:eastAsia="Arial" w:cs="Arial"/>
          <w:kern w:val="0"/>
          <w:szCs w:val="21"/>
        </w:rPr>
        <w:t xml:space="preserve"> 100% </w:t>
      </w:r>
      <w:r>
        <w:rPr>
          <w:rFonts w:eastAsia="宋体" w:cs="宋体" w:hint="eastAsia"/>
          <w:kern w:val="0"/>
          <w:szCs w:val="21"/>
        </w:rPr>
        <w:t>值，这也是工业界的良好做法</w:t>
      </w:r>
      <w:r>
        <w:rPr>
          <w:rFonts w:eastAsia="Arial" w:cs="Arial"/>
          <w:b/>
          <w:color w:val="000080"/>
          <w:kern w:val="0"/>
          <w:szCs w:val="21"/>
          <w:vertAlign w:val="superscript"/>
        </w:rPr>
        <w:t>197</w:t>
      </w:r>
      <w:r>
        <w:rPr>
          <w:rFonts w:eastAsia="Arial" w:cs="Arial"/>
          <w:kern w:val="0"/>
          <w:szCs w:val="21"/>
        </w:rPr>
        <w:t xml:space="preserve"> </w:t>
      </w:r>
      <w:r>
        <w:rPr>
          <w:rFonts w:eastAsia="宋体" w:cs="宋体" w:hint="eastAsia"/>
          <w:kern w:val="0"/>
          <w:szCs w:val="21"/>
        </w:rPr>
        <w:t>。如果最终得出的真实但未知的总体环境影响值可能会比近似的</w:t>
      </w:r>
      <w:r>
        <w:rPr>
          <w:rFonts w:eastAsia="Arial" w:cs="Arial"/>
          <w:kern w:val="0"/>
          <w:szCs w:val="21"/>
        </w:rPr>
        <w:t xml:space="preserve"> 100% </w:t>
      </w:r>
      <w:r>
        <w:rPr>
          <w:rFonts w:eastAsia="宋体" w:cs="宋体" w:hint="eastAsia"/>
          <w:kern w:val="0"/>
          <w:szCs w:val="21"/>
        </w:rPr>
        <w:t>值高几个百分点，有时甚至会比</w:t>
      </w:r>
      <w:r>
        <w:rPr>
          <w:rFonts w:eastAsia="Arial" w:cs="Arial"/>
          <w:b/>
          <w:color w:val="000080"/>
          <w:kern w:val="0"/>
          <w:szCs w:val="21"/>
          <w:vertAlign w:val="superscript"/>
        </w:rPr>
        <w:t>198</w:t>
      </w:r>
      <w:r>
        <w:rPr>
          <w:rFonts w:eastAsia="Arial" w:cs="Arial"/>
          <w:kern w:val="0"/>
          <w:szCs w:val="21"/>
        </w:rPr>
        <w:t xml:space="preserve"> </w:t>
      </w:r>
      <w:r>
        <w:rPr>
          <w:rFonts w:eastAsia="宋体" w:cs="宋体" w:hint="eastAsia"/>
          <w:kern w:val="0"/>
          <w:szCs w:val="21"/>
        </w:rPr>
        <w:t>低几个百分点。但这很少会影响工作的有效性。这是因为，即使是非常</w:t>
      </w:r>
      <w:proofErr w:type="gramStart"/>
      <w:r>
        <w:rPr>
          <w:rFonts w:eastAsia="宋体" w:cs="宋体" w:hint="eastAsia"/>
          <w:kern w:val="0"/>
          <w:szCs w:val="21"/>
        </w:rPr>
        <w:t>好</w:t>
      </w:r>
      <w:proofErr w:type="gramEnd"/>
      <w:r>
        <w:rPr>
          <w:rFonts w:eastAsia="宋体" w:cs="宋体" w:hint="eastAsia"/>
          <w:kern w:val="0"/>
          <w:szCs w:val="21"/>
        </w:rPr>
        <w:t>和完整的研究，也总会有剩余的几个百分点的数据不确定性和类似百分点的准确性不足。因此，与</w:t>
      </w:r>
      <w:r>
        <w:rPr>
          <w:rFonts w:eastAsia="Arial" w:cs="Arial"/>
          <w:kern w:val="0"/>
          <w:szCs w:val="21"/>
        </w:rPr>
        <w:t xml:space="preserve"> 97% </w:t>
      </w:r>
      <w:r>
        <w:rPr>
          <w:rFonts w:eastAsia="宋体" w:cs="宋体" w:hint="eastAsia"/>
          <w:kern w:val="0"/>
          <w:szCs w:val="21"/>
        </w:rPr>
        <w:t>的完整性相比，实际达到</w:t>
      </w:r>
      <w:r>
        <w:rPr>
          <w:rFonts w:eastAsia="Arial" w:cs="Arial"/>
          <w:kern w:val="0"/>
          <w:szCs w:val="21"/>
        </w:rPr>
        <w:t xml:space="preserve"> 100.0% </w:t>
      </w:r>
      <w:r>
        <w:rPr>
          <w:rFonts w:eastAsia="宋体" w:cs="宋体" w:hint="eastAsia"/>
          <w:kern w:val="0"/>
          <w:szCs w:val="21"/>
        </w:rPr>
        <w:t>的完整性并不会提高结果的整体质量或决策支持的稳健性。</w:t>
      </w:r>
    </w:p>
    <w:p w14:paraId="33D2809A" w14:textId="77777777" w:rsidR="00D16BE9" w:rsidRDefault="00AC4FA2">
      <w:pPr>
        <w:widowControl w:val="0"/>
        <w:autoSpaceDE w:val="0"/>
        <w:autoSpaceDN w:val="0"/>
        <w:spacing w:line="300" w:lineRule="auto"/>
        <w:ind w:firstLine="420"/>
        <w:rPr>
          <w:rFonts w:eastAsia="Arial" w:cs="Arial"/>
          <w:kern w:val="0"/>
          <w:szCs w:val="21"/>
        </w:rPr>
      </w:pPr>
      <w:r>
        <w:rPr>
          <w:rFonts w:eastAsia="宋体" w:cs="宋体" w:hint="eastAsia"/>
          <w:kern w:val="0"/>
          <w:szCs w:val="21"/>
        </w:rPr>
        <w:t>为了了解</w:t>
      </w:r>
      <w:r>
        <w:rPr>
          <w:rFonts w:eastAsia="Arial" w:cs="Arial"/>
          <w:kern w:val="0"/>
          <w:szCs w:val="21"/>
        </w:rPr>
        <w:t xml:space="preserve"> 100%</w:t>
      </w:r>
      <w:r>
        <w:rPr>
          <w:rFonts w:eastAsia="宋体" w:cs="宋体" w:hint="eastAsia"/>
          <w:kern w:val="0"/>
          <w:szCs w:val="21"/>
        </w:rPr>
        <w:t>近似值的精确程度，应分析不同总体质量的数据比例，即</w:t>
      </w:r>
      <w:r>
        <w:rPr>
          <w:rFonts w:eastAsia="Arial" w:cs="Arial"/>
          <w:kern w:val="0"/>
          <w:szCs w:val="21"/>
        </w:rPr>
        <w:t>"</w:t>
      </w:r>
      <w:r>
        <w:rPr>
          <w:rFonts w:eastAsia="宋体" w:cs="宋体" w:hint="eastAsia"/>
          <w:kern w:val="0"/>
          <w:szCs w:val="21"/>
        </w:rPr>
        <w:t>高质量</w:t>
      </w:r>
      <w:r>
        <w:rPr>
          <w:rFonts w:eastAsia="Arial" w:cs="Arial"/>
          <w:kern w:val="0"/>
          <w:szCs w:val="21"/>
        </w:rPr>
        <w:t>"</w:t>
      </w:r>
      <w:r>
        <w:rPr>
          <w:rFonts w:eastAsia="宋体" w:cs="宋体" w:hint="eastAsia"/>
          <w:kern w:val="0"/>
          <w:szCs w:val="21"/>
        </w:rPr>
        <w:t>、</w:t>
      </w:r>
      <w:r>
        <w:rPr>
          <w:rFonts w:eastAsia="Arial" w:cs="Arial"/>
          <w:kern w:val="0"/>
          <w:szCs w:val="21"/>
        </w:rPr>
        <w:t xml:space="preserve"> "</w:t>
      </w:r>
      <w:r>
        <w:rPr>
          <w:rFonts w:eastAsia="宋体" w:cs="宋体" w:hint="eastAsia"/>
          <w:kern w:val="0"/>
          <w:szCs w:val="21"/>
        </w:rPr>
        <w:t>基本质量</w:t>
      </w:r>
      <w:r>
        <w:rPr>
          <w:rFonts w:eastAsia="Arial" w:cs="Arial"/>
          <w:kern w:val="0"/>
          <w:szCs w:val="21"/>
        </w:rPr>
        <w:t xml:space="preserve"> "</w:t>
      </w:r>
      <w:r>
        <w:rPr>
          <w:rFonts w:eastAsia="宋体" w:cs="宋体" w:hint="eastAsia"/>
          <w:kern w:val="0"/>
          <w:szCs w:val="21"/>
        </w:rPr>
        <w:t>和</w:t>
      </w:r>
      <w:r>
        <w:rPr>
          <w:rFonts w:eastAsia="Arial" w:cs="Arial"/>
          <w:kern w:val="0"/>
          <w:szCs w:val="21"/>
        </w:rPr>
        <w:t xml:space="preserve"> "</w:t>
      </w:r>
      <w:r>
        <w:rPr>
          <w:rFonts w:eastAsia="宋体" w:cs="宋体" w:hint="eastAsia"/>
          <w:kern w:val="0"/>
          <w:szCs w:val="21"/>
        </w:rPr>
        <w:t>数据估计</w:t>
      </w:r>
      <w:r>
        <w:rPr>
          <w:rFonts w:eastAsia="Arial" w:cs="Arial"/>
          <w:kern w:val="0"/>
          <w:szCs w:val="21"/>
        </w:rPr>
        <w:t xml:space="preserve"> "</w:t>
      </w:r>
      <w:r>
        <w:rPr>
          <w:rFonts w:eastAsia="宋体" w:cs="宋体" w:hint="eastAsia"/>
          <w:kern w:val="0"/>
          <w:szCs w:val="21"/>
        </w:rPr>
        <w:t>的比例：高质量数据所占比例越高，</w:t>
      </w:r>
      <w:r>
        <w:rPr>
          <w:rFonts w:eastAsia="Arial" w:cs="Arial"/>
          <w:kern w:val="0"/>
          <w:szCs w:val="21"/>
        </w:rPr>
        <w:t xml:space="preserve">100% </w:t>
      </w:r>
      <w:r>
        <w:rPr>
          <w:rFonts w:eastAsia="宋体" w:cs="宋体" w:hint="eastAsia"/>
          <w:kern w:val="0"/>
          <w:szCs w:val="21"/>
        </w:rPr>
        <w:t>近似值也就越精确，所获得的总体完整性值也就越精确。</w:t>
      </w:r>
    </w:p>
    <w:p w14:paraId="2D9C7115" w14:textId="77777777" w:rsidR="00D16BE9" w:rsidRDefault="00AC4FA2">
      <w:pPr>
        <w:widowControl w:val="0"/>
        <w:autoSpaceDE w:val="0"/>
        <w:autoSpaceDN w:val="0"/>
        <w:spacing w:line="300" w:lineRule="auto"/>
        <w:ind w:firstLine="422"/>
        <w:rPr>
          <w:rFonts w:eastAsia="Arial" w:cs="Arial"/>
          <w:b/>
          <w:bCs/>
          <w:kern w:val="0"/>
          <w:szCs w:val="21"/>
        </w:rPr>
      </w:pPr>
      <w:r>
        <w:rPr>
          <w:rFonts w:eastAsia="宋体" w:cs="宋体" w:hint="eastAsia"/>
          <w:b/>
          <w:bCs/>
          <w:kern w:val="0"/>
          <w:szCs w:val="21"/>
        </w:rPr>
        <w:t>根据操作</w:t>
      </w:r>
      <w:r>
        <w:rPr>
          <w:rFonts w:eastAsia="宋体" w:cs="宋体" w:hint="eastAsia"/>
          <w:b/>
          <w:bCs/>
          <w:spacing w:val="-2"/>
          <w:kern w:val="0"/>
          <w:szCs w:val="21"/>
        </w:rPr>
        <w:t>标准</w:t>
      </w:r>
      <w:r>
        <w:rPr>
          <w:rFonts w:eastAsia="宋体" w:cs="宋体" w:hint="eastAsia"/>
          <w:b/>
          <w:bCs/>
          <w:kern w:val="0"/>
          <w:szCs w:val="21"/>
        </w:rPr>
        <w:t>判断达到的完整程度</w:t>
      </w:r>
    </w:p>
    <w:p w14:paraId="65AB0400" w14:textId="77777777" w:rsidR="00D16BE9" w:rsidRDefault="00AC4FA2">
      <w:pPr>
        <w:widowControl w:val="0"/>
        <w:autoSpaceDE w:val="0"/>
        <w:autoSpaceDN w:val="0"/>
        <w:spacing w:line="300" w:lineRule="auto"/>
        <w:ind w:firstLine="420"/>
        <w:rPr>
          <w:rFonts w:eastAsia="宋体" w:cs="宋体"/>
          <w:kern w:val="0"/>
          <w:szCs w:val="21"/>
        </w:rPr>
      </w:pPr>
      <w:r>
        <w:rPr>
          <w:rFonts w:eastAsia="宋体" w:cs="宋体" w:hint="eastAsia"/>
          <w:kern w:val="0"/>
          <w:szCs w:val="21"/>
        </w:rPr>
        <w:t>在实践中是怎样的：</w:t>
      </w:r>
      <w:r>
        <w:rPr>
          <w:rFonts w:eastAsia="宋体" w:cs="宋体" w:hint="eastAsia"/>
          <w:kern w:val="0"/>
          <w:szCs w:val="21"/>
        </w:rPr>
        <w:t xml:space="preserve"> </w:t>
      </w:r>
      <w:r>
        <w:rPr>
          <w:rFonts w:eastAsia="宋体" w:cs="宋体" w:hint="eastAsia"/>
          <w:kern w:val="0"/>
          <w:szCs w:val="21"/>
        </w:rPr>
        <w:t>例如，最终的截止标准可以是</w:t>
      </w:r>
      <w:r>
        <w:rPr>
          <w:rFonts w:eastAsia="宋体" w:cs="宋体" w:hint="eastAsia"/>
          <w:kern w:val="0"/>
          <w:szCs w:val="21"/>
        </w:rPr>
        <w:t xml:space="preserve"> </w:t>
      </w:r>
      <w:r>
        <w:rPr>
          <w:rFonts w:eastAsia="宋体" w:cs="宋体" w:hint="eastAsia"/>
          <w:kern w:val="0"/>
          <w:szCs w:val="21"/>
        </w:rPr>
        <w:t>“总体环境影响的</w:t>
      </w:r>
      <w:r>
        <w:rPr>
          <w:rFonts w:eastAsia="宋体" w:cs="宋体" w:hint="eastAsia"/>
          <w:kern w:val="0"/>
          <w:szCs w:val="21"/>
        </w:rPr>
        <w:t xml:space="preserve"> </w:t>
      </w:r>
      <w:r>
        <w:rPr>
          <w:rFonts w:eastAsia="Arial" w:cs="Arial"/>
          <w:spacing w:val="-5"/>
          <w:kern w:val="0"/>
          <w:szCs w:val="21"/>
        </w:rPr>
        <w:t>90</w:t>
      </w:r>
      <w:r>
        <w:rPr>
          <w:rFonts w:eastAsia="宋体" w:cs="宋体" w:hint="eastAsia"/>
          <w:kern w:val="0"/>
          <w:szCs w:val="21"/>
        </w:rPr>
        <w:t>%</w:t>
      </w:r>
      <w:r>
        <w:rPr>
          <w:rFonts w:eastAsia="宋体" w:cs="宋体" w:hint="eastAsia"/>
          <w:kern w:val="0"/>
          <w:szCs w:val="21"/>
        </w:rPr>
        <w:t>”。然后，在单元过程的层面上检查至少</w:t>
      </w:r>
      <w:r>
        <w:rPr>
          <w:rFonts w:eastAsia="Arial" w:cs="Arial"/>
          <w:kern w:val="0"/>
          <w:szCs w:val="21"/>
        </w:rPr>
        <w:t xml:space="preserve"> "</w:t>
      </w:r>
      <w:r>
        <w:rPr>
          <w:rFonts w:eastAsia="宋体" w:cs="宋体" w:hint="eastAsia"/>
          <w:kern w:val="0"/>
          <w:szCs w:val="21"/>
        </w:rPr>
        <w:t>数据估算</w:t>
      </w:r>
      <w:r>
        <w:rPr>
          <w:rFonts w:eastAsia="Arial" w:cs="Arial"/>
          <w:kern w:val="0"/>
          <w:szCs w:val="21"/>
        </w:rPr>
        <w:t xml:space="preserve"> "</w:t>
      </w:r>
      <w:r>
        <w:rPr>
          <w:rFonts w:eastAsia="宋体" w:cs="宋体" w:hint="eastAsia"/>
          <w:kern w:val="0"/>
          <w:szCs w:val="21"/>
        </w:rPr>
        <w:t>所包含的流量是否共同构成了单元过程</w:t>
      </w:r>
      <w:r>
        <w:rPr>
          <w:rFonts w:eastAsia="Arial" w:cs="Arial"/>
          <w:kern w:val="0"/>
          <w:szCs w:val="21"/>
        </w:rPr>
        <w:t xml:space="preserve"> "</w:t>
      </w:r>
      <w:r>
        <w:rPr>
          <w:rFonts w:eastAsia="宋体" w:cs="宋体" w:hint="eastAsia"/>
          <w:kern w:val="0"/>
          <w:szCs w:val="21"/>
        </w:rPr>
        <w:t>环境相关化学元素</w:t>
      </w:r>
      <w:r>
        <w:rPr>
          <w:rFonts w:eastAsia="Arial" w:cs="Arial"/>
          <w:kern w:val="0"/>
          <w:szCs w:val="21"/>
        </w:rPr>
        <w:t xml:space="preserve"> "</w:t>
      </w:r>
      <w:r>
        <w:rPr>
          <w:rFonts w:eastAsia="宋体" w:cs="宋体" w:hint="eastAsia"/>
          <w:kern w:val="0"/>
          <w:szCs w:val="21"/>
        </w:rPr>
        <w:t>质量的至少</w:t>
      </w:r>
      <w:r>
        <w:rPr>
          <w:rFonts w:eastAsia="Arial" w:cs="Arial"/>
          <w:kern w:val="0"/>
          <w:szCs w:val="21"/>
        </w:rPr>
        <w:t xml:space="preserve"> 90%</w:t>
      </w:r>
      <w:r>
        <w:rPr>
          <w:rFonts w:eastAsia="宋体" w:cs="宋体" w:hint="eastAsia"/>
          <w:color w:val="808080"/>
          <w:kern w:val="0"/>
          <w:szCs w:val="21"/>
        </w:rPr>
        <w:t>（例如燃料油加热</w:t>
      </w:r>
      <w:r>
        <w:rPr>
          <w:rFonts w:eastAsia="Arial" w:cs="Arial"/>
          <w:color w:val="808080"/>
          <w:kern w:val="0"/>
          <w:szCs w:val="21"/>
        </w:rPr>
        <w:t xml:space="preserve"> XY "</w:t>
      </w:r>
      <w:r>
        <w:rPr>
          <w:rFonts w:eastAsia="宋体" w:cs="宋体" w:hint="eastAsia"/>
          <w:color w:val="808080"/>
          <w:kern w:val="0"/>
          <w:szCs w:val="21"/>
        </w:rPr>
        <w:t>工艺中</w:t>
      </w:r>
      <w:r>
        <w:rPr>
          <w:rFonts w:eastAsia="Arial" w:cs="Arial"/>
          <w:color w:val="808080"/>
          <w:kern w:val="0"/>
          <w:szCs w:val="21"/>
        </w:rPr>
        <w:t xml:space="preserve"> "</w:t>
      </w:r>
      <w:r>
        <w:rPr>
          <w:rFonts w:eastAsia="宋体" w:cs="宋体" w:hint="eastAsia"/>
          <w:color w:val="808080"/>
          <w:kern w:val="0"/>
          <w:szCs w:val="21"/>
        </w:rPr>
        <w:t>碳</w:t>
      </w:r>
      <w:r>
        <w:rPr>
          <w:rFonts w:eastAsia="Arial" w:cs="Arial"/>
          <w:color w:val="808080"/>
          <w:kern w:val="0"/>
          <w:szCs w:val="21"/>
        </w:rPr>
        <w:t>"</w:t>
      </w:r>
      <w:r>
        <w:rPr>
          <w:rFonts w:eastAsia="宋体" w:cs="宋体" w:hint="eastAsia"/>
          <w:color w:val="808080"/>
          <w:kern w:val="0"/>
          <w:szCs w:val="21"/>
        </w:rPr>
        <w:t>、</w:t>
      </w:r>
      <w:r>
        <w:rPr>
          <w:rFonts w:eastAsia="Arial" w:cs="Arial"/>
          <w:color w:val="808080"/>
          <w:kern w:val="0"/>
          <w:szCs w:val="21"/>
        </w:rPr>
        <w:t>"</w:t>
      </w:r>
      <w:r>
        <w:rPr>
          <w:rFonts w:eastAsia="宋体" w:cs="宋体" w:hint="eastAsia"/>
          <w:color w:val="808080"/>
          <w:kern w:val="0"/>
          <w:szCs w:val="21"/>
        </w:rPr>
        <w:t>硫</w:t>
      </w:r>
      <w:r>
        <w:rPr>
          <w:rFonts w:eastAsia="Arial" w:cs="Arial"/>
          <w:color w:val="808080"/>
          <w:kern w:val="0"/>
          <w:szCs w:val="21"/>
        </w:rPr>
        <w:t xml:space="preserve"> "</w:t>
      </w:r>
      <w:r>
        <w:rPr>
          <w:rFonts w:eastAsia="宋体" w:cs="宋体" w:hint="eastAsia"/>
          <w:color w:val="808080"/>
          <w:kern w:val="0"/>
          <w:szCs w:val="21"/>
        </w:rPr>
        <w:t>和</w:t>
      </w:r>
      <w:r>
        <w:rPr>
          <w:rFonts w:eastAsia="Arial" w:cs="Arial"/>
          <w:color w:val="808080"/>
          <w:kern w:val="0"/>
          <w:szCs w:val="21"/>
        </w:rPr>
        <w:t xml:space="preserve"> "</w:t>
      </w:r>
      <w:r>
        <w:rPr>
          <w:rFonts w:eastAsia="宋体" w:cs="宋体" w:hint="eastAsia"/>
          <w:color w:val="808080"/>
          <w:kern w:val="0"/>
          <w:szCs w:val="21"/>
        </w:rPr>
        <w:t>氮</w:t>
      </w:r>
      <w:r>
        <w:rPr>
          <w:rFonts w:eastAsia="Arial" w:cs="Arial"/>
          <w:color w:val="808080"/>
          <w:kern w:val="0"/>
          <w:szCs w:val="21"/>
        </w:rPr>
        <w:t xml:space="preserve"> "</w:t>
      </w:r>
      <w:r>
        <w:rPr>
          <w:rFonts w:eastAsia="宋体" w:cs="宋体" w:hint="eastAsia"/>
          <w:color w:val="808080"/>
          <w:kern w:val="0"/>
          <w:szCs w:val="21"/>
        </w:rPr>
        <w:t>各含量的</w:t>
      </w:r>
      <w:r>
        <w:rPr>
          <w:rFonts w:eastAsia="Arial" w:cs="Arial"/>
          <w:color w:val="808080"/>
          <w:kern w:val="0"/>
          <w:szCs w:val="21"/>
        </w:rPr>
        <w:t xml:space="preserve"> </w:t>
      </w:r>
      <w:r>
        <w:rPr>
          <w:rFonts w:eastAsia="Arial" w:cs="Arial"/>
          <w:kern w:val="0"/>
          <w:szCs w:val="21"/>
        </w:rPr>
        <w:t>90%</w:t>
      </w:r>
      <w:r>
        <w:rPr>
          <w:rFonts w:eastAsia="宋体" w:cs="宋体" w:hint="eastAsia"/>
          <w:color w:val="808080"/>
          <w:kern w:val="0"/>
          <w:szCs w:val="21"/>
        </w:rPr>
        <w:t>）</w:t>
      </w:r>
      <w:r>
        <w:rPr>
          <w:rFonts w:eastAsia="宋体" w:cs="宋体" w:hint="eastAsia"/>
          <w:kern w:val="0"/>
          <w:szCs w:val="21"/>
        </w:rPr>
        <w:t>、</w:t>
      </w:r>
      <w:r>
        <w:rPr>
          <w:rFonts w:eastAsia="Arial" w:cs="Arial"/>
          <w:color w:val="808080"/>
          <w:kern w:val="0"/>
          <w:szCs w:val="21"/>
        </w:rPr>
        <w:t>"</w:t>
      </w:r>
      <w:r>
        <w:rPr>
          <w:rFonts w:eastAsia="宋体" w:cs="宋体" w:hint="eastAsia"/>
          <w:kern w:val="0"/>
          <w:szCs w:val="21"/>
        </w:rPr>
        <w:t>单位工艺</w:t>
      </w:r>
      <w:r>
        <w:rPr>
          <w:rFonts w:eastAsia="Arial" w:cs="Arial"/>
          <w:kern w:val="0"/>
          <w:szCs w:val="21"/>
        </w:rPr>
        <w:t xml:space="preserve"> "</w:t>
      </w:r>
      <w:r>
        <w:rPr>
          <w:rFonts w:eastAsia="宋体" w:cs="宋体" w:hint="eastAsia"/>
          <w:kern w:val="0"/>
          <w:szCs w:val="21"/>
        </w:rPr>
        <w:t>能量</w:t>
      </w:r>
      <w:r>
        <w:rPr>
          <w:rFonts w:eastAsia="宋体" w:cs="宋体" w:hint="eastAsia"/>
          <w:color w:val="808080"/>
          <w:kern w:val="0"/>
          <w:szCs w:val="21"/>
        </w:rPr>
        <w:t>的</w:t>
      </w:r>
      <w:r>
        <w:rPr>
          <w:rFonts w:eastAsia="Arial" w:cs="Arial"/>
          <w:color w:val="808080"/>
          <w:kern w:val="0"/>
          <w:szCs w:val="21"/>
        </w:rPr>
        <w:t xml:space="preserve"> </w:t>
      </w:r>
      <w:r>
        <w:rPr>
          <w:rFonts w:eastAsia="Arial" w:cs="Arial"/>
          <w:kern w:val="0"/>
          <w:szCs w:val="21"/>
        </w:rPr>
        <w:t>90%</w:t>
      </w:r>
      <w:r>
        <w:rPr>
          <w:rFonts w:eastAsia="宋体" w:cs="宋体" w:hint="eastAsia"/>
          <w:color w:val="808080"/>
          <w:kern w:val="0"/>
          <w:szCs w:val="21"/>
        </w:rPr>
        <w:t>（所有含能流量的热值下限或上限）</w:t>
      </w:r>
      <w:r>
        <w:rPr>
          <w:rFonts w:eastAsia="宋体" w:cs="宋体" w:hint="eastAsia"/>
          <w:kern w:val="0"/>
          <w:szCs w:val="21"/>
        </w:rPr>
        <w:t>、</w:t>
      </w:r>
      <w:r>
        <w:rPr>
          <w:rFonts w:eastAsia="Arial" w:cs="Arial"/>
          <w:color w:val="808080"/>
          <w:kern w:val="0"/>
          <w:szCs w:val="21"/>
        </w:rPr>
        <w:t>"</w:t>
      </w:r>
      <w:r>
        <w:rPr>
          <w:rFonts w:eastAsia="宋体" w:cs="宋体" w:hint="eastAsia"/>
          <w:kern w:val="0"/>
          <w:szCs w:val="21"/>
        </w:rPr>
        <w:t>单位工艺</w:t>
      </w:r>
      <w:r>
        <w:rPr>
          <w:rFonts w:eastAsia="Arial" w:cs="Arial"/>
          <w:kern w:val="0"/>
          <w:szCs w:val="21"/>
        </w:rPr>
        <w:t xml:space="preserve"> "</w:t>
      </w:r>
      <w:r>
        <w:rPr>
          <w:rFonts w:eastAsia="宋体" w:cs="宋体" w:hint="eastAsia"/>
          <w:kern w:val="0"/>
          <w:szCs w:val="21"/>
        </w:rPr>
        <w:t>成本的</w:t>
      </w:r>
      <w:r>
        <w:rPr>
          <w:rFonts w:eastAsia="Arial" w:cs="Arial"/>
          <w:kern w:val="0"/>
          <w:szCs w:val="21"/>
        </w:rPr>
        <w:t xml:space="preserve"> 90%</w:t>
      </w:r>
      <w:r>
        <w:rPr>
          <w:rFonts w:eastAsia="宋体" w:cs="宋体" w:hint="eastAsia"/>
          <w:color w:val="808080"/>
          <w:kern w:val="0"/>
          <w:szCs w:val="21"/>
        </w:rPr>
        <w:t>（如生产成本，包括废物处理成本和所有副产品（如制造工艺）的产值</w:t>
      </w:r>
      <w:r>
        <w:rPr>
          <w:rFonts w:eastAsia="Arial" w:cs="Arial"/>
          <w:color w:val="808080"/>
          <w:kern w:val="0"/>
          <w:szCs w:val="21"/>
        </w:rPr>
        <w:t>/</w:t>
      </w:r>
      <w:r>
        <w:rPr>
          <w:rFonts w:eastAsia="宋体" w:cs="宋体" w:hint="eastAsia"/>
          <w:color w:val="808080"/>
          <w:kern w:val="0"/>
          <w:szCs w:val="21"/>
        </w:rPr>
        <w:t>市场价格）</w:t>
      </w:r>
      <w:r>
        <w:rPr>
          <w:rFonts w:eastAsia="宋体" w:cs="宋体" w:hint="eastAsia"/>
          <w:kern w:val="0"/>
          <w:szCs w:val="21"/>
        </w:rPr>
        <w:t>。</w:t>
      </w:r>
    </w:p>
    <w:p w14:paraId="6CC557E1" w14:textId="77777777" w:rsidR="00D16BE9" w:rsidRDefault="00AC4FA2">
      <w:pPr>
        <w:widowControl w:val="0"/>
        <w:autoSpaceDE w:val="0"/>
        <w:autoSpaceDN w:val="0"/>
        <w:spacing w:line="300" w:lineRule="auto"/>
        <w:ind w:firstLine="420"/>
        <w:rPr>
          <w:rFonts w:eastAsia="Arial" w:cs="Arial"/>
          <w:kern w:val="0"/>
          <w:szCs w:val="21"/>
        </w:rPr>
      </w:pPr>
      <w:r>
        <w:rPr>
          <w:rFonts w:eastAsia="宋体" w:cs="宋体" w:hint="eastAsia"/>
          <w:kern w:val="0"/>
          <w:szCs w:val="21"/>
        </w:rPr>
        <w:t>请注意，对于化学元素</w:t>
      </w:r>
      <w:r>
        <w:rPr>
          <w:rFonts w:eastAsia="Arial" w:cs="Arial"/>
          <w:kern w:val="0"/>
          <w:szCs w:val="21"/>
        </w:rPr>
        <w:t xml:space="preserve"> "</w:t>
      </w:r>
      <w:r>
        <w:rPr>
          <w:rFonts w:eastAsia="宋体" w:cs="宋体" w:hint="eastAsia"/>
          <w:kern w:val="0"/>
          <w:szCs w:val="21"/>
        </w:rPr>
        <w:t>质量和能量</w:t>
      </w:r>
      <w:r>
        <w:rPr>
          <w:rFonts w:eastAsia="Arial" w:cs="Arial"/>
          <w:kern w:val="0"/>
          <w:szCs w:val="21"/>
        </w:rPr>
        <w:t xml:space="preserve"> "</w:t>
      </w:r>
      <w:r>
        <w:rPr>
          <w:rFonts w:eastAsia="宋体" w:cs="宋体" w:hint="eastAsia"/>
          <w:kern w:val="0"/>
          <w:szCs w:val="21"/>
        </w:rPr>
        <w:t>而言，这分别指输入和输出流量。就成本而言，一方面指总生产成本，另一方面指总产值或市场价格。</w:t>
      </w:r>
    </w:p>
    <w:p w14:paraId="69C93172" w14:textId="77777777" w:rsidR="00D16BE9" w:rsidRDefault="00AC4FA2">
      <w:pPr>
        <w:widowControl w:val="0"/>
        <w:autoSpaceDE w:val="0"/>
        <w:autoSpaceDN w:val="0"/>
        <w:spacing w:line="300" w:lineRule="auto"/>
        <w:ind w:firstLine="420"/>
        <w:rPr>
          <w:rFonts w:eastAsia="Arial" w:cs="Arial"/>
          <w:kern w:val="0"/>
          <w:szCs w:val="21"/>
        </w:rPr>
      </w:pPr>
      <w:r>
        <w:rPr>
          <w:rFonts w:eastAsia="宋体" w:cs="宋体" w:hint="eastAsia"/>
          <w:kern w:val="0"/>
          <w:szCs w:val="21"/>
        </w:rPr>
        <w:t>纳入可能逃过前面步骤但仍然相关的特定排放物</w:t>
      </w:r>
      <w:r>
        <w:rPr>
          <w:rFonts w:eastAsia="宋体" w:cs="宋体" w:hint="eastAsia"/>
          <w:color w:val="808080"/>
          <w:kern w:val="0"/>
          <w:szCs w:val="21"/>
        </w:rPr>
        <w:t>（例如上述燃油加热过程中的颗粒排放物，或某些废料熔化和废物焚烧过程中的二恶英排放物）</w:t>
      </w:r>
      <w:r>
        <w:rPr>
          <w:rFonts w:eastAsia="宋体" w:cs="宋体" w:hint="eastAsia"/>
          <w:kern w:val="0"/>
          <w:szCs w:val="21"/>
        </w:rPr>
        <w:t>，大多可通过纳入该过程或类似过程类型的所有受法律监管的排放物来确定，或通过专家判断，借鉴这些过程或类似过程的专门技术来确定。对于这些排放，无法给出其他量化的操作截止值，即</w:t>
      </w:r>
    </w:p>
    <w:p w14:paraId="667AD307" w14:textId="77777777" w:rsidR="00D16BE9" w:rsidRDefault="00D16BE9">
      <w:pPr>
        <w:widowControl w:val="0"/>
        <w:autoSpaceDE w:val="0"/>
        <w:autoSpaceDN w:val="0"/>
        <w:spacing w:line="300" w:lineRule="auto"/>
        <w:ind w:firstLine="360"/>
        <w:jc w:val="left"/>
        <w:rPr>
          <w:rFonts w:eastAsia="Arial" w:cs="Arial"/>
          <w:kern w:val="0"/>
          <w:sz w:val="18"/>
          <w:szCs w:val="21"/>
        </w:rPr>
      </w:pPr>
    </w:p>
    <w:p w14:paraId="10FEB3F9" w14:textId="77777777" w:rsidR="00D16BE9" w:rsidRDefault="00AC4FA2">
      <w:pPr>
        <w:widowControl w:val="0"/>
        <w:autoSpaceDE w:val="0"/>
        <w:autoSpaceDN w:val="0"/>
        <w:spacing w:line="300" w:lineRule="auto"/>
        <w:ind w:firstLine="440"/>
        <w:jc w:val="left"/>
        <w:rPr>
          <w:rFonts w:eastAsia="Arial" w:cs="Arial"/>
          <w:kern w:val="0"/>
          <w:sz w:val="20"/>
        </w:rPr>
      </w:pPr>
      <w:r>
        <w:rPr>
          <w:rFonts w:eastAsia="Arial" w:cs="Arial"/>
          <w:noProof/>
          <w:kern w:val="0"/>
          <w:sz w:val="22"/>
          <w:lang w:eastAsia="en-US"/>
        </w:rPr>
        <mc:AlternateContent>
          <mc:Choice Requires="wps">
            <w:drawing>
              <wp:anchor distT="0" distB="0" distL="0" distR="0" simplePos="0" relativeHeight="251699712" behindDoc="1" locked="0" layoutInCell="1" allowOverlap="1" wp14:anchorId="474981A6" wp14:editId="69FF9ABD">
                <wp:simplePos x="0" y="0"/>
                <wp:positionH relativeFrom="page">
                  <wp:posOffset>1140460</wp:posOffset>
                </wp:positionH>
                <wp:positionV relativeFrom="paragraph">
                  <wp:posOffset>293370</wp:posOffset>
                </wp:positionV>
                <wp:extent cx="1828800" cy="6985"/>
                <wp:effectExtent l="0" t="0" r="0" b="0"/>
                <wp:wrapTopAndBottom/>
                <wp:docPr id="2069093897" name="docshape120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28800" cy="6985"/>
                        </a:xfrm>
                        <a:prstGeom prst="rect">
                          <a:avLst/>
                        </a:prstGeom>
                        <a:solidFill>
                          <a:srgbClr val="000000"/>
                        </a:solidFill>
                        <a:ln>
                          <a:noFill/>
                        </a:ln>
                      </wps:spPr>
                      <wps:bodyPr rot="0" vert="horz" wrap="square" lIns="91440" tIns="45720" rIns="91440" bIns="45720" anchor="t" anchorCtr="0" upright="1">
                        <a:noAutofit/>
                      </wps:bodyPr>
                    </wps:wsp>
                  </a:graphicData>
                </a:graphic>
              </wp:anchor>
            </w:drawing>
          </mc:Choice>
          <mc:Fallback xmlns:wpsCustomData="http://www.wps.cn/officeDocument/2013/wpsCustomData">
            <w:pict>
              <v:rect id="docshape1208" o:spid="_x0000_s1026" o:spt="1" style="position:absolute;left:0pt;margin-left:89.8pt;margin-top:23.1pt;height:0.55pt;width:144pt;mso-position-horizontal-relative:page;mso-wrap-distance-bottom:0pt;mso-wrap-distance-top:0pt;z-index:-251537408;mso-width-relative:page;mso-height-relative:page;" fillcolor="#000000" filled="t" stroked="f" coordsize="21600,21600" o:gfxdata="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">
                <v:fill on="t" focussize="0,0"/>
                <v:stroke on="f"/>
                <v:imagedata o:title=""/>
                <o:lock v:ext="edit" aspectratio="f"/>
                <w10:wrap type="topAndBottom"/>
              </v:rect>
            </w:pict>
          </mc:Fallback>
        </mc:AlternateContent>
      </w:r>
    </w:p>
    <w:p w14:paraId="164B17AC" w14:textId="77777777" w:rsidR="00D16BE9" w:rsidRDefault="00AC4FA2">
      <w:pPr>
        <w:widowControl w:val="0"/>
        <w:autoSpaceDE w:val="0"/>
        <w:autoSpaceDN w:val="0"/>
        <w:spacing w:line="300" w:lineRule="auto"/>
        <w:ind w:firstLine="361"/>
        <w:rPr>
          <w:rFonts w:eastAsia="Arial" w:cs="Arial"/>
          <w:kern w:val="0"/>
          <w:sz w:val="18"/>
        </w:rPr>
      </w:pPr>
      <w:r>
        <w:rPr>
          <w:rFonts w:eastAsia="Arial" w:cs="Arial"/>
          <w:b/>
          <w:color w:val="000080"/>
          <w:kern w:val="0"/>
          <w:sz w:val="18"/>
          <w:vertAlign w:val="superscript"/>
        </w:rPr>
        <w:t>197</w:t>
      </w:r>
      <w:r>
        <w:rPr>
          <w:rFonts w:eastAsia="宋体" w:cs="宋体" w:hint="eastAsia"/>
          <w:kern w:val="0"/>
          <w:sz w:val="18"/>
        </w:rPr>
        <w:t>有时，有人建议使用整个经济或行业部门的清单数据，并将其分解为单个产品的清单数据集。这样做的目的是克服基于过程的清单并非</w:t>
      </w:r>
      <w:r>
        <w:rPr>
          <w:rFonts w:eastAsia="Arial" w:cs="Arial"/>
          <w:kern w:val="0"/>
          <w:sz w:val="18"/>
        </w:rPr>
        <w:t xml:space="preserve"> 100% </w:t>
      </w:r>
      <w:r>
        <w:rPr>
          <w:rFonts w:eastAsia="宋体" w:cs="宋体" w:hint="eastAsia"/>
          <w:kern w:val="0"/>
          <w:sz w:val="18"/>
        </w:rPr>
        <w:t>完整的问题。然而，这些行业和经济范围的数据也不是</w:t>
      </w:r>
      <w:r>
        <w:rPr>
          <w:rFonts w:eastAsia="Arial" w:cs="Arial"/>
          <w:kern w:val="0"/>
          <w:sz w:val="18"/>
        </w:rPr>
        <w:t xml:space="preserve"> 100% </w:t>
      </w:r>
      <w:r>
        <w:rPr>
          <w:rFonts w:eastAsia="宋体" w:cs="宋体" w:hint="eastAsia"/>
          <w:kern w:val="0"/>
          <w:sz w:val="18"/>
        </w:rPr>
        <w:t>完整的。这些数据是基于部分（而且只是较大的）公司的不完整数据，再加上其他信息来源的整合。这些数据是通过各种假设和专家判断，推断出整个行业的其他数据。此外，相关的生命周期模型主要基于各部门之间的经济关系，而不是具体的流程或供应链。这一点以及将</w:t>
      </w:r>
      <w:proofErr w:type="gramStart"/>
      <w:r>
        <w:rPr>
          <w:rFonts w:eastAsia="宋体" w:cs="宋体" w:hint="eastAsia"/>
          <w:kern w:val="0"/>
          <w:sz w:val="18"/>
        </w:rPr>
        <w:t>影响分</w:t>
      </w:r>
      <w:proofErr w:type="gramEnd"/>
      <w:r>
        <w:rPr>
          <w:rFonts w:eastAsia="宋体" w:cs="宋体" w:hint="eastAsia"/>
          <w:kern w:val="0"/>
          <w:sz w:val="18"/>
        </w:rPr>
        <w:t>配给同一部门的所有产品，造成了额外的扭曲。因此，不能假定经济或部门范围模型产生的库存</w:t>
      </w:r>
      <w:proofErr w:type="gramStart"/>
      <w:r>
        <w:rPr>
          <w:rFonts w:eastAsia="宋体" w:cs="宋体" w:hint="eastAsia"/>
          <w:kern w:val="0"/>
          <w:sz w:val="18"/>
        </w:rPr>
        <w:t>数据集比基于</w:t>
      </w:r>
      <w:proofErr w:type="gramEnd"/>
      <w:r>
        <w:rPr>
          <w:rFonts w:eastAsia="宋体" w:cs="宋体" w:hint="eastAsia"/>
          <w:kern w:val="0"/>
          <w:sz w:val="18"/>
        </w:rPr>
        <w:t>流程的库存数据集更完整。事实上，由于其方法本身缺乏准确性和不确定性，根据具体情况，这些数据可能会严重高估或低估真正的</w:t>
      </w:r>
      <w:r>
        <w:rPr>
          <w:rFonts w:eastAsia="Arial" w:cs="Arial"/>
          <w:kern w:val="0"/>
          <w:sz w:val="18"/>
        </w:rPr>
        <w:t xml:space="preserve"> 100% </w:t>
      </w:r>
      <w:r>
        <w:rPr>
          <w:rFonts w:eastAsia="宋体" w:cs="宋体" w:hint="eastAsia"/>
          <w:kern w:val="0"/>
          <w:sz w:val="18"/>
        </w:rPr>
        <w:t>值。可以得出的结论是，按照上文正文所述的方法分析单个工艺步骤，可以最接近地得出该工艺步骤清单的</w:t>
      </w:r>
      <w:r>
        <w:rPr>
          <w:rFonts w:eastAsia="Arial" w:cs="Arial"/>
          <w:kern w:val="0"/>
          <w:sz w:val="18"/>
        </w:rPr>
        <w:t xml:space="preserve"> 100% </w:t>
      </w:r>
      <w:r>
        <w:rPr>
          <w:rFonts w:eastAsia="宋体" w:cs="宋体" w:hint="eastAsia"/>
          <w:kern w:val="0"/>
          <w:sz w:val="18"/>
        </w:rPr>
        <w:t>完整性。因此，单个工艺步骤的完整性是产品生命周期模型完整性的最准确基础。</w:t>
      </w:r>
    </w:p>
    <w:p w14:paraId="59D7EE82" w14:textId="77777777" w:rsidR="00D16BE9" w:rsidRDefault="00AC4FA2">
      <w:pPr>
        <w:pStyle w:val="a8"/>
        <w:spacing w:line="300" w:lineRule="auto"/>
        <w:ind w:firstLineChars="200" w:firstLine="361"/>
        <w:jc w:val="both"/>
        <w:rPr>
          <w:rFonts w:eastAsiaTheme="minorEastAsia"/>
          <w:szCs w:val="21"/>
          <w:lang w:eastAsia="zh-CN"/>
        </w:rPr>
      </w:pPr>
      <w:r>
        <w:rPr>
          <w:b/>
          <w:color w:val="000080"/>
          <w:sz w:val="18"/>
          <w:vertAlign w:val="superscript"/>
          <w:lang w:eastAsia="zh-CN"/>
        </w:rPr>
        <w:t>198</w:t>
      </w:r>
      <w:r>
        <w:rPr>
          <w:sz w:val="18"/>
          <w:lang w:eastAsia="zh-CN"/>
        </w:rPr>
        <w:t>如果用于近似</w:t>
      </w:r>
      <w:r>
        <w:rPr>
          <w:spacing w:val="-1"/>
          <w:sz w:val="18"/>
          <w:lang w:eastAsia="zh-CN"/>
        </w:rPr>
        <w:t>的</w:t>
      </w:r>
      <w:r>
        <w:rPr>
          <w:sz w:val="18"/>
          <w:lang w:eastAsia="zh-CN"/>
        </w:rPr>
        <w:t>数据质量不高，高估了</w:t>
      </w:r>
      <w:r>
        <w:rPr>
          <w:sz w:val="18"/>
          <w:lang w:eastAsia="zh-CN"/>
        </w:rPr>
        <w:t xml:space="preserve"> 100% </w:t>
      </w:r>
      <w:r>
        <w:rPr>
          <w:sz w:val="18"/>
          <w:lang w:eastAsia="zh-CN"/>
        </w:rPr>
        <w:t>的</w:t>
      </w:r>
      <w:r>
        <w:rPr>
          <w:spacing w:val="-2"/>
          <w:sz w:val="18"/>
          <w:lang w:eastAsia="zh-CN"/>
        </w:rPr>
        <w:t>值，那么这个值</w:t>
      </w:r>
      <w:r>
        <w:rPr>
          <w:sz w:val="18"/>
          <w:lang w:eastAsia="zh-CN"/>
        </w:rPr>
        <w:t>可能会更低</w:t>
      </w:r>
      <w:r>
        <w:rPr>
          <w:spacing w:val="-2"/>
          <w:sz w:val="18"/>
          <w:lang w:eastAsia="zh-CN"/>
        </w:rPr>
        <w:t>。</w:t>
      </w:r>
    </w:p>
    <w:p w14:paraId="4BE5E6F0" w14:textId="77777777" w:rsidR="00D16BE9" w:rsidRDefault="00AC4FA2">
      <w:pPr>
        <w:pStyle w:val="a8"/>
        <w:spacing w:line="300" w:lineRule="auto"/>
        <w:ind w:firstLineChars="200" w:firstLine="420"/>
        <w:jc w:val="both"/>
        <w:rPr>
          <w:rFonts w:eastAsiaTheme="minorEastAsia"/>
          <w:szCs w:val="21"/>
          <w:lang w:eastAsia="zh-CN"/>
        </w:rPr>
      </w:pPr>
      <w:r>
        <w:rPr>
          <w:rFonts w:eastAsiaTheme="minorEastAsia" w:hint="eastAsia"/>
          <w:szCs w:val="21"/>
          <w:lang w:eastAsia="zh-CN"/>
        </w:rPr>
        <w:br w:type="page"/>
      </w:r>
    </w:p>
    <w:p w14:paraId="4DD96CBD" w14:textId="77777777" w:rsidR="00D16BE9" w:rsidRDefault="00AC4FA2">
      <w:pPr>
        <w:widowControl w:val="0"/>
        <w:autoSpaceDE w:val="0"/>
        <w:autoSpaceDN w:val="0"/>
        <w:spacing w:line="300" w:lineRule="auto"/>
        <w:ind w:firstLine="420"/>
        <w:rPr>
          <w:rFonts w:eastAsia="Arial" w:cs="Arial"/>
          <w:kern w:val="0"/>
          <w:szCs w:val="21"/>
        </w:rPr>
      </w:pPr>
      <w:r>
        <w:rPr>
          <w:rFonts w:eastAsia="宋体" w:cs="宋体" w:hint="eastAsia"/>
          <w:kern w:val="0"/>
          <w:szCs w:val="21"/>
        </w:rPr>
        <w:lastRenderedPageBreak/>
        <w:t>只有在下一步评判所实现的总体环境影响时，才能判断是否将其包括在内：</w:t>
      </w:r>
    </w:p>
    <w:p w14:paraId="292D698D" w14:textId="77777777" w:rsidR="00D16BE9" w:rsidRDefault="00AC4FA2">
      <w:pPr>
        <w:widowControl w:val="0"/>
        <w:autoSpaceDE w:val="0"/>
        <w:autoSpaceDN w:val="0"/>
        <w:spacing w:line="300" w:lineRule="auto"/>
        <w:ind w:firstLine="414"/>
        <w:rPr>
          <w:rFonts w:eastAsia="Arial" w:cs="Arial"/>
          <w:b/>
          <w:bCs/>
          <w:kern w:val="0"/>
          <w:szCs w:val="21"/>
        </w:rPr>
      </w:pPr>
      <w:r>
        <w:rPr>
          <w:rFonts w:eastAsia="宋体" w:cs="宋体" w:hint="eastAsia"/>
          <w:b/>
          <w:bCs/>
          <w:spacing w:val="-2"/>
          <w:kern w:val="0"/>
          <w:szCs w:val="21"/>
        </w:rPr>
        <w:t>环境影响</w:t>
      </w:r>
      <w:r>
        <w:rPr>
          <w:rFonts w:eastAsia="宋体" w:cs="宋体" w:hint="eastAsia"/>
          <w:b/>
          <w:bCs/>
          <w:kern w:val="0"/>
          <w:szCs w:val="21"/>
        </w:rPr>
        <w:t>的完整性</w:t>
      </w:r>
    </w:p>
    <w:p w14:paraId="4E37065C" w14:textId="77777777" w:rsidR="00D16BE9" w:rsidRDefault="00AC4FA2">
      <w:pPr>
        <w:widowControl w:val="0"/>
        <w:autoSpaceDE w:val="0"/>
        <w:autoSpaceDN w:val="0"/>
        <w:spacing w:line="300" w:lineRule="auto"/>
        <w:ind w:firstLine="420"/>
        <w:rPr>
          <w:rFonts w:eastAsia="Arial" w:cs="Arial"/>
          <w:kern w:val="0"/>
          <w:szCs w:val="21"/>
        </w:rPr>
      </w:pPr>
      <w:r>
        <w:rPr>
          <w:rFonts w:eastAsia="宋体" w:cs="宋体" w:hint="eastAsia"/>
          <w:kern w:val="0"/>
          <w:szCs w:val="21"/>
        </w:rPr>
        <w:t>为了获得临时或最终达到的完整性值（</w:t>
      </w:r>
      <w:r>
        <w:rPr>
          <w:rFonts w:eastAsia="Arial" w:cs="Arial"/>
          <w:kern w:val="0"/>
          <w:szCs w:val="21"/>
        </w:rPr>
        <w:t>"</w:t>
      </w:r>
      <w:r>
        <w:rPr>
          <w:rFonts w:eastAsia="宋体" w:cs="宋体" w:hint="eastAsia"/>
          <w:kern w:val="0"/>
          <w:szCs w:val="21"/>
        </w:rPr>
        <w:t>临界值</w:t>
      </w:r>
      <w:r>
        <w:rPr>
          <w:rFonts w:eastAsia="Arial" w:cs="Arial"/>
          <w:kern w:val="0"/>
          <w:szCs w:val="21"/>
        </w:rPr>
        <w:t>"</w:t>
      </w:r>
      <w:r>
        <w:rPr>
          <w:rFonts w:eastAsia="宋体" w:cs="宋体" w:hint="eastAsia"/>
          <w:kern w:val="0"/>
          <w:szCs w:val="21"/>
        </w:rPr>
        <w:t>），计算了至少具有</w:t>
      </w:r>
      <w:r>
        <w:rPr>
          <w:rFonts w:eastAsia="Arial" w:cs="Arial"/>
          <w:kern w:val="0"/>
          <w:szCs w:val="21"/>
        </w:rPr>
        <w:t xml:space="preserve"> "</w:t>
      </w:r>
      <w:r>
        <w:rPr>
          <w:rFonts w:eastAsia="宋体" w:cs="宋体" w:hint="eastAsia"/>
          <w:kern w:val="0"/>
          <w:szCs w:val="21"/>
        </w:rPr>
        <w:t>数据估计</w:t>
      </w:r>
      <w:r>
        <w:rPr>
          <w:rFonts w:eastAsia="Arial" w:cs="Arial"/>
          <w:kern w:val="0"/>
          <w:szCs w:val="21"/>
        </w:rPr>
        <w:t xml:space="preserve"> "</w:t>
      </w:r>
      <w:r>
        <w:rPr>
          <w:rFonts w:eastAsia="宋体" w:cs="宋体" w:hint="eastAsia"/>
          <w:kern w:val="0"/>
          <w:szCs w:val="21"/>
        </w:rPr>
        <w:t>质量的数据的覆盖率百分比。这是以包括低质量数据在内的整个系统模型的近似</w:t>
      </w:r>
      <w:r>
        <w:rPr>
          <w:rFonts w:eastAsia="Arial" w:cs="Arial"/>
          <w:kern w:val="0"/>
          <w:szCs w:val="21"/>
        </w:rPr>
        <w:t xml:space="preserve"> 100%</w:t>
      </w:r>
      <w:r>
        <w:rPr>
          <w:rFonts w:eastAsia="宋体" w:cs="宋体" w:hint="eastAsia"/>
          <w:kern w:val="0"/>
          <w:szCs w:val="21"/>
        </w:rPr>
        <w:t>值为参考（使用</w:t>
      </w:r>
      <w:r>
        <w:rPr>
          <w:rFonts w:eastAsia="Arial" w:cs="Arial"/>
          <w:kern w:val="0"/>
          <w:szCs w:val="21"/>
        </w:rPr>
        <w:t xml:space="preserve"> "</w:t>
      </w:r>
      <w:r>
        <w:rPr>
          <w:rFonts w:eastAsia="宋体" w:cs="宋体" w:hint="eastAsia"/>
          <w:kern w:val="0"/>
          <w:szCs w:val="21"/>
        </w:rPr>
        <w:t>最佳近似值</w:t>
      </w:r>
      <w:r>
        <w:rPr>
          <w:rFonts w:eastAsia="Arial" w:cs="Arial"/>
          <w:kern w:val="0"/>
          <w:szCs w:val="21"/>
        </w:rPr>
        <w:t xml:space="preserve"> "</w:t>
      </w:r>
      <w:r>
        <w:rPr>
          <w:rFonts w:eastAsia="宋体" w:cs="宋体" w:hint="eastAsia"/>
          <w:kern w:val="0"/>
          <w:szCs w:val="21"/>
        </w:rPr>
        <w:t>信息和数据来代替仍然缺失的信息和数据）；见上文。</w:t>
      </w:r>
    </w:p>
    <w:p w14:paraId="2FFBE3D8" w14:textId="77777777" w:rsidR="00D16BE9" w:rsidRDefault="00AC4FA2">
      <w:pPr>
        <w:widowControl w:val="0"/>
        <w:autoSpaceDE w:val="0"/>
        <w:autoSpaceDN w:val="0"/>
        <w:spacing w:line="300" w:lineRule="auto"/>
        <w:ind w:firstLine="422"/>
        <w:rPr>
          <w:rFonts w:eastAsia="Arial" w:cs="Arial"/>
          <w:b/>
          <w:bCs/>
          <w:kern w:val="0"/>
          <w:szCs w:val="21"/>
        </w:rPr>
      </w:pPr>
      <w:r>
        <w:rPr>
          <w:rFonts w:eastAsia="宋体" w:cs="宋体" w:hint="eastAsia"/>
          <w:b/>
          <w:bCs/>
          <w:kern w:val="0"/>
          <w:szCs w:val="21"/>
        </w:rPr>
        <w:t>忽略可忽略</w:t>
      </w:r>
      <w:r>
        <w:rPr>
          <w:rFonts w:eastAsia="宋体" w:cs="宋体" w:hint="eastAsia"/>
          <w:b/>
          <w:bCs/>
          <w:spacing w:val="-2"/>
          <w:kern w:val="0"/>
          <w:szCs w:val="21"/>
        </w:rPr>
        <w:t>流量</w:t>
      </w:r>
      <w:r>
        <w:rPr>
          <w:rFonts w:eastAsia="宋体" w:cs="宋体" w:hint="eastAsia"/>
          <w:b/>
          <w:bCs/>
          <w:kern w:val="0"/>
          <w:szCs w:val="21"/>
        </w:rPr>
        <w:t>的选项</w:t>
      </w:r>
    </w:p>
    <w:p w14:paraId="6D60A8F0" w14:textId="77777777" w:rsidR="00D16BE9" w:rsidRDefault="00AC4FA2">
      <w:pPr>
        <w:pStyle w:val="a8"/>
        <w:spacing w:line="300" w:lineRule="auto"/>
        <w:ind w:firstLineChars="200" w:firstLine="400"/>
        <w:jc w:val="both"/>
        <w:rPr>
          <w:rFonts w:eastAsiaTheme="minorEastAsia"/>
          <w:sz w:val="20"/>
          <w:szCs w:val="21"/>
          <w:lang w:eastAsia="zh-CN"/>
        </w:rPr>
      </w:pPr>
      <w:r>
        <w:rPr>
          <w:rFonts w:cs="宋体" w:hint="eastAsia"/>
          <w:sz w:val="20"/>
          <w:szCs w:val="21"/>
          <w:lang w:eastAsia="zh-CN"/>
        </w:rPr>
        <w:t>此</w:t>
      </w:r>
      <w:r>
        <w:rPr>
          <w:sz w:val="20"/>
          <w:szCs w:val="21"/>
          <w:lang w:eastAsia="zh-CN"/>
        </w:rPr>
        <w:t>外，所有根据以往经验或使用</w:t>
      </w:r>
      <w:r>
        <w:rPr>
          <w:sz w:val="20"/>
          <w:szCs w:val="21"/>
          <w:lang w:eastAsia="zh-CN"/>
        </w:rPr>
        <w:t xml:space="preserve"> "</w:t>
      </w:r>
      <w:r>
        <w:rPr>
          <w:sz w:val="20"/>
          <w:szCs w:val="21"/>
          <w:lang w:eastAsia="zh-CN"/>
        </w:rPr>
        <w:t>合理的最坏情况</w:t>
      </w:r>
      <w:r>
        <w:rPr>
          <w:sz w:val="20"/>
          <w:szCs w:val="21"/>
          <w:lang w:eastAsia="zh-CN"/>
        </w:rPr>
        <w:t xml:space="preserve"> "</w:t>
      </w:r>
      <w:r>
        <w:rPr>
          <w:sz w:val="20"/>
          <w:szCs w:val="21"/>
          <w:lang w:eastAsia="zh-CN"/>
        </w:rPr>
        <w:t>近似值判断出在数量上可以忽略不计的工序和流程，都可以完全不列入清单。这里的</w:t>
      </w:r>
      <w:r>
        <w:rPr>
          <w:sz w:val="20"/>
          <w:szCs w:val="21"/>
          <w:lang w:eastAsia="zh-CN"/>
        </w:rPr>
        <w:t xml:space="preserve"> "</w:t>
      </w:r>
      <w:r>
        <w:rPr>
          <w:sz w:val="20"/>
          <w:szCs w:val="21"/>
          <w:lang w:eastAsia="zh-CN"/>
        </w:rPr>
        <w:t>可忽略不计</w:t>
      </w:r>
      <w:r>
        <w:rPr>
          <w:sz w:val="20"/>
          <w:szCs w:val="21"/>
          <w:lang w:eastAsia="zh-CN"/>
        </w:rPr>
        <w:t xml:space="preserve"> "</w:t>
      </w:r>
      <w:r>
        <w:rPr>
          <w:sz w:val="20"/>
          <w:szCs w:val="21"/>
          <w:lang w:eastAsia="zh-CN"/>
        </w:rPr>
        <w:t>是指这些过程</w:t>
      </w:r>
      <w:r>
        <w:rPr>
          <w:sz w:val="20"/>
          <w:szCs w:val="21"/>
          <w:lang w:eastAsia="zh-CN"/>
        </w:rPr>
        <w:t>/</w:t>
      </w:r>
      <w:r>
        <w:rPr>
          <w:sz w:val="20"/>
          <w:szCs w:val="21"/>
          <w:lang w:eastAsia="zh-CN"/>
        </w:rPr>
        <w:t>流程所占的份额合计小于</w:t>
      </w:r>
      <w:r>
        <w:rPr>
          <w:sz w:val="20"/>
          <w:szCs w:val="21"/>
          <w:lang w:eastAsia="zh-CN"/>
        </w:rPr>
        <w:t xml:space="preserve"> 10%</w:t>
      </w:r>
      <w:r>
        <w:rPr>
          <w:sz w:val="20"/>
          <w:szCs w:val="21"/>
          <w:lang w:eastAsia="zh-CN"/>
        </w:rPr>
        <w:t>。</w:t>
      </w:r>
      <w:r>
        <w:rPr>
          <w:color w:val="808080"/>
          <w:sz w:val="20"/>
          <w:szCs w:val="21"/>
          <w:lang w:eastAsia="zh-CN"/>
        </w:rPr>
        <w:t>举例说明：一个示例系统的截止比例可能是</w:t>
      </w:r>
      <w:r>
        <w:rPr>
          <w:color w:val="808080"/>
          <w:sz w:val="20"/>
          <w:szCs w:val="21"/>
          <w:lang w:eastAsia="zh-CN"/>
        </w:rPr>
        <w:t xml:space="preserve"> 95%</w:t>
      </w:r>
      <w:r>
        <w:rPr>
          <w:color w:val="808080"/>
          <w:sz w:val="20"/>
          <w:szCs w:val="21"/>
          <w:lang w:eastAsia="zh-CN"/>
        </w:rPr>
        <w:t>。例如，总体结果的</w:t>
      </w:r>
      <w:r>
        <w:rPr>
          <w:color w:val="808080"/>
          <w:sz w:val="20"/>
          <w:szCs w:val="21"/>
          <w:lang w:eastAsia="zh-CN"/>
        </w:rPr>
        <w:t xml:space="preserve"> 80% </w:t>
      </w:r>
      <w:r>
        <w:rPr>
          <w:color w:val="808080"/>
          <w:sz w:val="20"/>
          <w:szCs w:val="21"/>
          <w:lang w:eastAsia="zh-CN"/>
        </w:rPr>
        <w:t>可能是</w:t>
      </w:r>
      <w:r>
        <w:rPr>
          <w:color w:val="808080"/>
          <w:sz w:val="20"/>
          <w:szCs w:val="21"/>
          <w:lang w:eastAsia="zh-CN"/>
        </w:rPr>
        <w:t xml:space="preserve"> "</w:t>
      </w:r>
      <w:r>
        <w:rPr>
          <w:color w:val="808080"/>
          <w:sz w:val="20"/>
          <w:szCs w:val="21"/>
          <w:lang w:eastAsia="zh-CN"/>
        </w:rPr>
        <w:t>高质量</w:t>
      </w:r>
      <w:r>
        <w:rPr>
          <w:color w:val="808080"/>
          <w:sz w:val="20"/>
          <w:szCs w:val="21"/>
          <w:lang w:eastAsia="zh-CN"/>
        </w:rPr>
        <w:t xml:space="preserve"> "</w:t>
      </w:r>
      <w:r>
        <w:rPr>
          <w:color w:val="808080"/>
          <w:sz w:val="20"/>
          <w:szCs w:val="21"/>
          <w:lang w:eastAsia="zh-CN"/>
        </w:rPr>
        <w:t>和</w:t>
      </w:r>
      <w:r>
        <w:rPr>
          <w:color w:val="808080"/>
          <w:sz w:val="20"/>
          <w:szCs w:val="21"/>
          <w:lang w:eastAsia="zh-CN"/>
        </w:rPr>
        <w:t xml:space="preserve"> "</w:t>
      </w:r>
      <w:r>
        <w:rPr>
          <w:color w:val="808080"/>
          <w:sz w:val="20"/>
          <w:szCs w:val="21"/>
          <w:lang w:eastAsia="zh-CN"/>
        </w:rPr>
        <w:t>基本质量</w:t>
      </w:r>
      <w:r>
        <w:rPr>
          <w:color w:val="808080"/>
          <w:sz w:val="20"/>
          <w:szCs w:val="21"/>
          <w:lang w:eastAsia="zh-CN"/>
        </w:rPr>
        <w:t>"</w:t>
      </w:r>
      <w:r>
        <w:rPr>
          <w:color w:val="808080"/>
          <w:sz w:val="20"/>
          <w:szCs w:val="21"/>
          <w:lang w:eastAsia="zh-CN"/>
        </w:rPr>
        <w:t>，</w:t>
      </w:r>
      <w:r>
        <w:rPr>
          <w:color w:val="808080"/>
          <w:sz w:val="20"/>
          <w:szCs w:val="21"/>
          <w:lang w:eastAsia="zh-CN"/>
        </w:rPr>
        <w:t xml:space="preserve">15% </w:t>
      </w:r>
      <w:r>
        <w:rPr>
          <w:color w:val="808080"/>
          <w:sz w:val="20"/>
          <w:szCs w:val="21"/>
          <w:lang w:eastAsia="zh-CN"/>
        </w:rPr>
        <w:t>可能是质量较低的</w:t>
      </w:r>
      <w:r>
        <w:rPr>
          <w:color w:val="808080"/>
          <w:sz w:val="20"/>
          <w:szCs w:val="21"/>
          <w:lang w:eastAsia="zh-CN"/>
        </w:rPr>
        <w:t xml:space="preserve"> "</w:t>
      </w:r>
      <w:r>
        <w:rPr>
          <w:color w:val="808080"/>
          <w:sz w:val="20"/>
          <w:szCs w:val="21"/>
          <w:lang w:eastAsia="zh-CN"/>
        </w:rPr>
        <w:t>数据估计</w:t>
      </w:r>
      <w:r>
        <w:rPr>
          <w:color w:val="808080"/>
          <w:sz w:val="20"/>
          <w:szCs w:val="21"/>
          <w:lang w:eastAsia="zh-CN"/>
        </w:rPr>
        <w:t>"</w:t>
      </w:r>
      <w:r>
        <w:rPr>
          <w:color w:val="808080"/>
          <w:sz w:val="20"/>
          <w:szCs w:val="21"/>
          <w:lang w:eastAsia="zh-CN"/>
        </w:rPr>
        <w:t>，使用的是</w:t>
      </w:r>
      <w:r>
        <w:rPr>
          <w:color w:val="808080"/>
          <w:sz w:val="20"/>
          <w:szCs w:val="21"/>
          <w:lang w:eastAsia="zh-CN"/>
        </w:rPr>
        <w:t xml:space="preserve"> "</w:t>
      </w:r>
      <w:r>
        <w:rPr>
          <w:color w:val="808080"/>
          <w:sz w:val="20"/>
          <w:szCs w:val="21"/>
          <w:lang w:eastAsia="zh-CN"/>
        </w:rPr>
        <w:t>最佳近似</w:t>
      </w:r>
      <w:r>
        <w:rPr>
          <w:color w:val="808080"/>
          <w:sz w:val="20"/>
          <w:szCs w:val="21"/>
          <w:lang w:eastAsia="zh-CN"/>
        </w:rPr>
        <w:t xml:space="preserve"> "</w:t>
      </w:r>
      <w:r>
        <w:rPr>
          <w:color w:val="808080"/>
          <w:sz w:val="20"/>
          <w:szCs w:val="21"/>
          <w:lang w:eastAsia="zh-CN"/>
        </w:rPr>
        <w:t>数据。在这个例子中，如果其他所有数据加在一起的近似值</w:t>
      </w:r>
      <w:r>
        <w:rPr>
          <w:color w:val="808080"/>
          <w:sz w:val="20"/>
          <w:szCs w:val="21"/>
          <w:lang w:eastAsia="zh-CN"/>
        </w:rPr>
        <w:t>/</w:t>
      </w:r>
      <w:r>
        <w:rPr>
          <w:color w:val="808080"/>
          <w:sz w:val="20"/>
          <w:szCs w:val="21"/>
          <w:lang w:eastAsia="zh-CN"/>
        </w:rPr>
        <w:t>估计值小于</w:t>
      </w:r>
      <w:proofErr w:type="gramStart"/>
      <w:r>
        <w:rPr>
          <w:color w:val="808080"/>
          <w:sz w:val="20"/>
          <w:szCs w:val="21"/>
          <w:lang w:eastAsia="zh-CN"/>
        </w:rPr>
        <w:t>总影响</w:t>
      </w:r>
      <w:proofErr w:type="gramEnd"/>
      <w:r>
        <w:rPr>
          <w:color w:val="808080"/>
          <w:sz w:val="20"/>
          <w:szCs w:val="21"/>
          <w:lang w:eastAsia="zh-CN"/>
        </w:rPr>
        <w:t>的</w:t>
      </w:r>
      <w:r>
        <w:rPr>
          <w:color w:val="808080"/>
          <w:sz w:val="20"/>
          <w:szCs w:val="21"/>
          <w:lang w:eastAsia="zh-CN"/>
        </w:rPr>
        <w:t xml:space="preserve"> 5%</w:t>
      </w:r>
      <w:r>
        <w:rPr>
          <w:color w:val="808080"/>
          <w:sz w:val="20"/>
          <w:szCs w:val="21"/>
          <w:lang w:eastAsia="zh-CN"/>
        </w:rPr>
        <w:t>的</w:t>
      </w:r>
      <w:r>
        <w:rPr>
          <w:color w:val="808080"/>
          <w:sz w:val="20"/>
          <w:szCs w:val="21"/>
          <w:lang w:eastAsia="zh-CN"/>
        </w:rPr>
        <w:t xml:space="preserve"> 10%</w:t>
      </w:r>
      <w:r>
        <w:rPr>
          <w:color w:val="808080"/>
          <w:sz w:val="20"/>
          <w:szCs w:val="21"/>
          <w:lang w:eastAsia="zh-CN"/>
        </w:rPr>
        <w:t>（即</w:t>
      </w:r>
      <w:r>
        <w:rPr>
          <w:color w:val="808080"/>
          <w:sz w:val="20"/>
          <w:szCs w:val="21"/>
          <w:lang w:eastAsia="zh-CN"/>
        </w:rPr>
        <w:t xml:space="preserve"> 0.5%</w:t>
      </w:r>
      <w:r>
        <w:rPr>
          <w:color w:val="808080"/>
          <w:sz w:val="20"/>
          <w:szCs w:val="21"/>
          <w:lang w:eastAsia="zh-CN"/>
        </w:rPr>
        <w:t>），则可以完全排除在</w:t>
      </w:r>
      <w:r>
        <w:rPr>
          <w:color w:val="808080"/>
          <w:sz w:val="20"/>
          <w:szCs w:val="21"/>
          <w:lang w:eastAsia="zh-CN"/>
        </w:rPr>
        <w:t xml:space="preserve"> "</w:t>
      </w:r>
      <w:r>
        <w:rPr>
          <w:color w:val="808080"/>
          <w:sz w:val="20"/>
          <w:szCs w:val="21"/>
          <w:lang w:eastAsia="zh-CN"/>
        </w:rPr>
        <w:t>可忽略不计</w:t>
      </w:r>
      <w:r>
        <w:rPr>
          <w:color w:val="808080"/>
          <w:sz w:val="20"/>
          <w:szCs w:val="21"/>
          <w:lang w:eastAsia="zh-CN"/>
        </w:rPr>
        <w:t xml:space="preserve"> "</w:t>
      </w:r>
      <w:r>
        <w:rPr>
          <w:color w:val="808080"/>
          <w:sz w:val="20"/>
          <w:szCs w:val="21"/>
          <w:lang w:eastAsia="zh-CN"/>
        </w:rPr>
        <w:t>的范围之外。</w:t>
      </w:r>
      <w:r>
        <w:rPr>
          <w:sz w:val="20"/>
          <w:szCs w:val="21"/>
          <w:lang w:eastAsia="zh-CN"/>
        </w:rPr>
        <w:t>最后一项规定允许从清单中剔除所有可忽略的流量。据估计，这将使</w:t>
      </w:r>
      <w:r>
        <w:rPr>
          <w:sz w:val="20"/>
          <w:szCs w:val="21"/>
          <w:lang w:eastAsia="zh-CN"/>
        </w:rPr>
        <w:t xml:space="preserve"> LCI </w:t>
      </w:r>
      <w:r>
        <w:rPr>
          <w:sz w:val="20"/>
          <w:szCs w:val="21"/>
          <w:lang w:eastAsia="zh-CN"/>
        </w:rPr>
        <w:t>结果清单中的流量减少约</w:t>
      </w:r>
      <w:r>
        <w:rPr>
          <w:sz w:val="20"/>
          <w:szCs w:val="21"/>
          <w:lang w:eastAsia="zh-CN"/>
        </w:rPr>
        <w:t xml:space="preserve"> 50%</w:t>
      </w:r>
      <w:r>
        <w:rPr>
          <w:sz w:val="20"/>
          <w:szCs w:val="21"/>
          <w:lang w:eastAsia="zh-CN"/>
        </w:rPr>
        <w:t>至</w:t>
      </w:r>
      <w:r>
        <w:rPr>
          <w:sz w:val="20"/>
          <w:szCs w:val="21"/>
          <w:lang w:eastAsia="zh-CN"/>
        </w:rPr>
        <w:t xml:space="preserve"> 80%</w:t>
      </w:r>
      <w:r>
        <w:rPr>
          <w:sz w:val="20"/>
          <w:szCs w:val="21"/>
          <w:lang w:eastAsia="zh-CN"/>
        </w:rPr>
        <w:t>，从而简化质量控制和解释。不过，出于透明度和交流的考虑，建议将其保留。</w:t>
      </w:r>
    </w:p>
    <w:tbl>
      <w:tblPr>
        <w:tblStyle w:val="TableNormal"/>
        <w:tblW w:w="9289" w:type="dxa"/>
        <w:tblInd w:w="-532" w:type="dxa"/>
        <w:tblBorders>
          <w:top w:val="dotDash" w:sz="18" w:space="0" w:color="008000"/>
          <w:left w:val="dotDash" w:sz="18" w:space="0" w:color="008000"/>
          <w:bottom w:val="dotDash" w:sz="18" w:space="0" w:color="008000"/>
          <w:right w:val="dotDash" w:sz="18" w:space="0" w:color="008000"/>
          <w:insideH w:val="dotDash" w:sz="18" w:space="0" w:color="008000"/>
          <w:insideV w:val="dotDash" w:sz="18" w:space="0" w:color="008000"/>
        </w:tblBorders>
        <w:tblLayout w:type="fixed"/>
        <w:tblLook w:val="04A0" w:firstRow="1" w:lastRow="0" w:firstColumn="1" w:lastColumn="0" w:noHBand="0" w:noVBand="1"/>
      </w:tblPr>
      <w:tblGrid>
        <w:gridCol w:w="9289"/>
      </w:tblGrid>
      <w:tr w:rsidR="00D16BE9" w14:paraId="51BB5C45" w14:textId="77777777">
        <w:trPr>
          <w:trHeight w:val="544"/>
        </w:trPr>
        <w:tc>
          <w:tcPr>
            <w:tcW w:w="9289" w:type="dxa"/>
            <w:tcBorders>
              <w:bottom w:val="dashSmallGap" w:sz="4" w:space="0" w:color="000000"/>
            </w:tcBorders>
          </w:tcPr>
          <w:p w14:paraId="303DE65D" w14:textId="77777777" w:rsidR="00D16BE9" w:rsidRDefault="00AC4FA2">
            <w:pPr>
              <w:widowControl w:val="0"/>
              <w:autoSpaceDE w:val="0"/>
              <w:autoSpaceDN w:val="0"/>
              <w:spacing w:line="300" w:lineRule="auto"/>
              <w:ind w:firstLine="482"/>
              <w:jc w:val="center"/>
              <w:rPr>
                <w:rFonts w:eastAsia="Arial" w:cs="Arial"/>
                <w:b/>
                <w:kern w:val="0"/>
                <w:sz w:val="24"/>
              </w:rPr>
            </w:pPr>
            <w:bookmarkStart w:id="151" w:name="_Hlk175659833"/>
            <w:r>
              <w:rPr>
                <w:rFonts w:eastAsia="宋体" w:cs="宋体" w:hint="eastAsia"/>
                <w:b/>
                <w:color w:val="003300"/>
                <w:kern w:val="0"/>
                <w:sz w:val="24"/>
              </w:rPr>
              <w:t>规定：</w:t>
            </w:r>
            <w:r>
              <w:rPr>
                <w:rFonts w:eastAsia="Arial" w:cs="Arial"/>
                <w:b/>
                <w:color w:val="003300"/>
                <w:kern w:val="0"/>
                <w:sz w:val="24"/>
              </w:rPr>
              <w:t xml:space="preserve">9.3.2 </w:t>
            </w:r>
            <w:r>
              <w:rPr>
                <w:rFonts w:eastAsia="宋体" w:cs="宋体" w:hint="eastAsia"/>
                <w:b/>
                <w:color w:val="003300"/>
                <w:kern w:val="0"/>
                <w:sz w:val="24"/>
              </w:rPr>
              <w:t>完整性</w:t>
            </w:r>
            <w:r>
              <w:rPr>
                <w:rFonts w:eastAsia="宋体" w:cs="宋体" w:hint="eastAsia"/>
                <w:b/>
                <w:color w:val="003300"/>
                <w:spacing w:val="-4"/>
                <w:kern w:val="0"/>
                <w:sz w:val="24"/>
              </w:rPr>
              <w:t>检查</w:t>
            </w:r>
          </w:p>
        </w:tc>
      </w:tr>
      <w:tr w:rsidR="00D16BE9" w14:paraId="070B1EB9" w14:textId="77777777">
        <w:trPr>
          <w:trHeight w:val="824"/>
        </w:trPr>
        <w:tc>
          <w:tcPr>
            <w:tcW w:w="9289" w:type="dxa"/>
            <w:tcBorders>
              <w:top w:val="dashSmallGap" w:sz="4" w:space="0" w:color="000000"/>
              <w:bottom w:val="nil"/>
            </w:tcBorders>
          </w:tcPr>
          <w:p w14:paraId="1BCF9EC8" w14:textId="77777777" w:rsidR="00D16BE9" w:rsidRDefault="00AC4FA2">
            <w:pPr>
              <w:widowControl w:val="0"/>
              <w:autoSpaceDE w:val="0"/>
              <w:autoSpaceDN w:val="0"/>
              <w:spacing w:line="300" w:lineRule="auto"/>
              <w:ind w:firstLine="360"/>
              <w:rPr>
                <w:rFonts w:eastAsia="Arial" w:cs="Arial"/>
                <w:kern w:val="0"/>
                <w:sz w:val="18"/>
              </w:rPr>
            </w:pPr>
            <w:r>
              <w:rPr>
                <w:rFonts w:eastAsia="宋体" w:cs="宋体" w:hint="eastAsia"/>
                <w:color w:val="0D6812"/>
                <w:kern w:val="0"/>
                <w:sz w:val="18"/>
              </w:rPr>
              <w:t>本规定适用于研究的所有可交付成果类型，但对于单元过程、部分终止的系统、</w:t>
            </w:r>
            <w:r>
              <w:rPr>
                <w:rFonts w:eastAsia="Arial" w:cs="Arial"/>
                <w:color w:val="0D6812"/>
                <w:kern w:val="0"/>
                <w:sz w:val="18"/>
              </w:rPr>
              <w:t xml:space="preserve">LCI </w:t>
            </w:r>
            <w:r>
              <w:rPr>
                <w:rFonts w:eastAsia="宋体" w:cs="宋体" w:hint="eastAsia"/>
                <w:color w:val="0D6812"/>
                <w:kern w:val="0"/>
                <w:sz w:val="18"/>
              </w:rPr>
              <w:t>结果和</w:t>
            </w:r>
            <w:r>
              <w:rPr>
                <w:rFonts w:eastAsia="Arial" w:cs="Arial"/>
                <w:color w:val="0D6812"/>
                <w:kern w:val="0"/>
                <w:sz w:val="18"/>
              </w:rPr>
              <w:t xml:space="preserve"> LCIA </w:t>
            </w:r>
            <w:r>
              <w:rPr>
                <w:rFonts w:eastAsia="宋体" w:cs="宋体" w:hint="eastAsia"/>
                <w:color w:val="0D6812"/>
                <w:kern w:val="0"/>
                <w:sz w:val="18"/>
              </w:rPr>
              <w:t>结果数据集，仅作为可交付成果，以便在开发</w:t>
            </w:r>
            <w:r>
              <w:rPr>
                <w:rFonts w:eastAsia="Arial" w:cs="Arial"/>
                <w:color w:val="0D6812"/>
                <w:kern w:val="0"/>
                <w:sz w:val="18"/>
              </w:rPr>
              <w:t xml:space="preserve"> LCI </w:t>
            </w:r>
            <w:r>
              <w:rPr>
                <w:rFonts w:eastAsia="宋体" w:cs="宋体" w:hint="eastAsia"/>
                <w:color w:val="0D6812"/>
                <w:kern w:val="0"/>
                <w:sz w:val="18"/>
              </w:rPr>
              <w:t>数据或系统模型的迭代循环过程中提高数据质量。</w:t>
            </w:r>
            <w:r>
              <w:rPr>
                <w:rFonts w:eastAsia="Arial" w:cs="Arial"/>
                <w:color w:val="0D6812"/>
                <w:kern w:val="0"/>
                <w:sz w:val="18"/>
              </w:rPr>
              <w:t>(</w:t>
            </w:r>
            <w:r>
              <w:rPr>
                <w:rFonts w:eastAsia="宋体" w:cs="宋体" w:hint="eastAsia"/>
                <w:color w:val="0D6812"/>
                <w:kern w:val="0"/>
                <w:sz w:val="18"/>
              </w:rPr>
              <w:t>研究结果也可纳入</w:t>
            </w:r>
            <w:r>
              <w:rPr>
                <w:rFonts w:eastAsia="Arial" w:cs="Arial"/>
                <w:color w:val="0D6812"/>
                <w:kern w:val="0"/>
                <w:sz w:val="18"/>
              </w:rPr>
              <w:t xml:space="preserve"> LCI </w:t>
            </w:r>
            <w:r>
              <w:rPr>
                <w:rFonts w:eastAsia="宋体" w:cs="宋体" w:hint="eastAsia"/>
                <w:color w:val="0D6812"/>
                <w:kern w:val="0"/>
                <w:sz w:val="18"/>
              </w:rPr>
              <w:t>研究报告）。</w:t>
            </w:r>
          </w:p>
        </w:tc>
      </w:tr>
      <w:tr w:rsidR="00D16BE9" w14:paraId="197C6134" w14:textId="77777777">
        <w:trPr>
          <w:trHeight w:val="1255"/>
        </w:trPr>
        <w:tc>
          <w:tcPr>
            <w:tcW w:w="9289" w:type="dxa"/>
            <w:tcBorders>
              <w:top w:val="nil"/>
              <w:bottom w:val="nil"/>
            </w:tcBorders>
          </w:tcPr>
          <w:p w14:paraId="50A65E4C" w14:textId="77777777" w:rsidR="00D16BE9" w:rsidRDefault="00AC4FA2">
            <w:pPr>
              <w:widowControl w:val="0"/>
              <w:autoSpaceDE w:val="0"/>
              <w:autoSpaceDN w:val="0"/>
              <w:spacing w:line="300" w:lineRule="auto"/>
              <w:ind w:firstLine="420"/>
              <w:rPr>
                <w:rFonts w:eastAsia="Arial" w:cs="Arial"/>
                <w:kern w:val="0"/>
                <w:szCs w:val="21"/>
              </w:rPr>
            </w:pPr>
            <w:r>
              <w:rPr>
                <w:rFonts w:eastAsia="Arial" w:cs="Arial"/>
                <w:color w:val="0D6812"/>
                <w:kern w:val="0"/>
                <w:szCs w:val="21"/>
              </w:rPr>
              <w:t xml:space="preserve">I) SHALL - </w:t>
            </w:r>
            <w:r>
              <w:rPr>
                <w:rFonts w:eastAsia="宋体" w:cs="宋体" w:hint="eastAsia"/>
                <w:b/>
                <w:color w:val="0D6812"/>
                <w:kern w:val="0"/>
                <w:szCs w:val="21"/>
              </w:rPr>
              <w:t>评估</w:t>
            </w:r>
            <w:r>
              <w:rPr>
                <w:rFonts w:eastAsia="Arial" w:cs="Arial"/>
                <w:b/>
                <w:color w:val="0D6812"/>
                <w:kern w:val="0"/>
                <w:szCs w:val="21"/>
              </w:rPr>
              <w:t xml:space="preserve"> LCI </w:t>
            </w:r>
            <w:r>
              <w:rPr>
                <w:rFonts w:eastAsia="宋体" w:cs="宋体" w:hint="eastAsia"/>
                <w:b/>
                <w:color w:val="0D6812"/>
                <w:kern w:val="0"/>
                <w:szCs w:val="21"/>
              </w:rPr>
              <w:t>模型的完整性（截止）：</w:t>
            </w:r>
            <w:r>
              <w:rPr>
                <w:rFonts w:eastAsia="宋体" w:cs="宋体" w:hint="eastAsia"/>
                <w:color w:val="0D6812"/>
                <w:kern w:val="0"/>
                <w:szCs w:val="21"/>
              </w:rPr>
              <w:t>应系统地应用在范围阶段（见第</w:t>
            </w:r>
            <w:r>
              <w:rPr>
                <w:rFonts w:eastAsia="Arial" w:cs="Arial"/>
                <w:color w:val="0D6812"/>
                <w:kern w:val="0"/>
                <w:szCs w:val="21"/>
              </w:rPr>
              <w:t xml:space="preserve"> </w:t>
            </w:r>
            <w:hyperlink w:anchor="_bookmark116" w:history="1">
              <w:r>
                <w:rPr>
                  <w:rFonts w:eastAsia="Arial" w:cs="Arial"/>
                  <w:color w:val="0D6812"/>
                  <w:kern w:val="0"/>
                  <w:szCs w:val="21"/>
                </w:rPr>
                <w:t>6.6.3</w:t>
              </w:r>
            </w:hyperlink>
            <w:r>
              <w:rPr>
                <w:rFonts w:eastAsia="Arial" w:cs="Arial"/>
                <w:color w:val="0D6812"/>
                <w:kern w:val="0"/>
                <w:szCs w:val="21"/>
              </w:rPr>
              <w:t xml:space="preserve"> </w:t>
            </w:r>
            <w:r>
              <w:rPr>
                <w:rFonts w:eastAsia="宋体" w:cs="宋体" w:hint="eastAsia"/>
                <w:color w:val="0D6812"/>
                <w:kern w:val="0"/>
                <w:szCs w:val="21"/>
              </w:rPr>
              <w:t>章）定义的截止规则，以确保最终数据集清单</w:t>
            </w:r>
            <w:r>
              <w:rPr>
                <w:rFonts w:eastAsia="Arial" w:cs="Arial"/>
                <w:color w:val="0D6812"/>
                <w:kern w:val="0"/>
                <w:szCs w:val="21"/>
              </w:rPr>
              <w:t>/</w:t>
            </w:r>
            <w:proofErr w:type="spellStart"/>
            <w:r>
              <w:rPr>
                <w:rFonts w:eastAsia="Arial" w:cs="Arial"/>
                <w:color w:val="0D6812"/>
                <w:kern w:val="0"/>
                <w:szCs w:val="21"/>
              </w:rPr>
              <w:t>ies</w:t>
            </w:r>
            <w:proofErr w:type="spellEnd"/>
            <w:r>
              <w:rPr>
                <w:rFonts w:eastAsia="Arial" w:cs="Arial"/>
                <w:color w:val="0D6812"/>
                <w:kern w:val="0"/>
                <w:szCs w:val="21"/>
              </w:rPr>
              <w:t xml:space="preserve"> </w:t>
            </w:r>
            <w:r>
              <w:rPr>
                <w:rFonts w:eastAsia="宋体" w:cs="宋体" w:hint="eastAsia"/>
                <w:color w:val="0D6812"/>
                <w:kern w:val="0"/>
                <w:szCs w:val="21"/>
              </w:rPr>
              <w:t>符合预定义或源自目标的数据质量要求（见第</w:t>
            </w:r>
            <w:r>
              <w:rPr>
                <w:rFonts w:eastAsia="Arial" w:cs="Arial"/>
                <w:color w:val="0D6812"/>
                <w:kern w:val="0"/>
                <w:szCs w:val="21"/>
              </w:rPr>
              <w:t xml:space="preserve"> </w:t>
            </w:r>
            <w:hyperlink w:anchor="_bookmark146" w:history="1">
              <w:r>
                <w:rPr>
                  <w:rFonts w:eastAsia="Arial" w:cs="Arial"/>
                  <w:color w:val="0D6812"/>
                  <w:kern w:val="0"/>
                  <w:szCs w:val="21"/>
                </w:rPr>
                <w:t>6.9.2</w:t>
              </w:r>
            </w:hyperlink>
            <w:r>
              <w:rPr>
                <w:rFonts w:eastAsia="Arial" w:cs="Arial"/>
                <w:color w:val="0D6812"/>
                <w:kern w:val="0"/>
                <w:szCs w:val="21"/>
              </w:rPr>
              <w:t xml:space="preserve"> </w:t>
            </w:r>
            <w:r>
              <w:rPr>
                <w:rFonts w:eastAsia="宋体" w:cs="宋体" w:hint="eastAsia"/>
                <w:color w:val="0D6812"/>
                <w:kern w:val="0"/>
                <w:szCs w:val="21"/>
              </w:rPr>
              <w:t>章）。根据最初定义的截止标准，从以下方面评估清单数据的完整性：</w:t>
            </w:r>
          </w:p>
        </w:tc>
      </w:tr>
      <w:tr w:rsidR="00D16BE9" w14:paraId="33772073" w14:textId="77777777">
        <w:trPr>
          <w:trHeight w:val="398"/>
        </w:trPr>
        <w:tc>
          <w:tcPr>
            <w:tcW w:w="9289" w:type="dxa"/>
            <w:tcBorders>
              <w:top w:val="nil"/>
              <w:bottom w:val="nil"/>
            </w:tcBorders>
          </w:tcPr>
          <w:p w14:paraId="53A9C854" w14:textId="77777777" w:rsidR="00D16BE9" w:rsidRDefault="00AC4FA2">
            <w:pPr>
              <w:widowControl w:val="0"/>
              <w:tabs>
                <w:tab w:val="left" w:pos="998"/>
              </w:tabs>
              <w:autoSpaceDE w:val="0"/>
              <w:autoSpaceDN w:val="0"/>
              <w:spacing w:line="300" w:lineRule="auto"/>
              <w:ind w:firstLine="404"/>
              <w:jc w:val="left"/>
              <w:rPr>
                <w:rFonts w:eastAsia="Arial" w:cs="Arial"/>
                <w:kern w:val="0"/>
                <w:szCs w:val="21"/>
              </w:rPr>
            </w:pPr>
            <w:proofErr w:type="spellStart"/>
            <w:r>
              <w:rPr>
                <w:rFonts w:eastAsia="Arial" w:cs="Arial"/>
                <w:color w:val="0D6812"/>
                <w:spacing w:val="-4"/>
                <w:kern w:val="0"/>
                <w:szCs w:val="21"/>
              </w:rPr>
              <w:t>I.a</w:t>
            </w:r>
            <w:proofErr w:type="spellEnd"/>
            <w:r>
              <w:rPr>
                <w:rFonts w:eastAsia="Arial" w:cs="Arial"/>
                <w:color w:val="0D6812"/>
                <w:spacing w:val="-4"/>
                <w:kern w:val="0"/>
                <w:szCs w:val="21"/>
              </w:rPr>
              <w:t>)</w:t>
            </w:r>
            <w:r>
              <w:rPr>
                <w:rFonts w:eastAsia="Arial" w:cs="Arial"/>
                <w:color w:val="0D6812"/>
                <w:kern w:val="0"/>
                <w:szCs w:val="21"/>
              </w:rPr>
              <w:tab/>
            </w:r>
            <w:r>
              <w:rPr>
                <w:rFonts w:eastAsia="宋体" w:cs="宋体" w:hint="eastAsia"/>
                <w:b/>
                <w:color w:val="0D6812"/>
                <w:kern w:val="0"/>
                <w:szCs w:val="21"/>
              </w:rPr>
              <w:t>流程覆盖范围：</w:t>
            </w:r>
            <w:r>
              <w:rPr>
                <w:rFonts w:eastAsia="宋体" w:cs="宋体" w:hint="eastAsia"/>
                <w:color w:val="0D6812"/>
                <w:spacing w:val="-2"/>
                <w:kern w:val="0"/>
                <w:szCs w:val="21"/>
              </w:rPr>
              <w:t>系统</w:t>
            </w:r>
            <w:r>
              <w:rPr>
                <w:rFonts w:eastAsia="宋体" w:cs="宋体" w:hint="eastAsia"/>
                <w:color w:val="0D6812"/>
                <w:kern w:val="0"/>
                <w:szCs w:val="21"/>
              </w:rPr>
              <w:t>中所有相关流程的覆盖范围</w:t>
            </w:r>
          </w:p>
        </w:tc>
      </w:tr>
      <w:tr w:rsidR="00D16BE9" w14:paraId="23EB8784" w14:textId="77777777">
        <w:trPr>
          <w:trHeight w:val="1298"/>
        </w:trPr>
        <w:tc>
          <w:tcPr>
            <w:tcW w:w="9289" w:type="dxa"/>
            <w:tcBorders>
              <w:top w:val="nil"/>
              <w:bottom w:val="nil"/>
            </w:tcBorders>
          </w:tcPr>
          <w:p w14:paraId="7C249EC3" w14:textId="77777777" w:rsidR="00D16BE9" w:rsidRDefault="00AC4FA2">
            <w:pPr>
              <w:widowControl w:val="0"/>
              <w:autoSpaceDE w:val="0"/>
              <w:autoSpaceDN w:val="0"/>
              <w:spacing w:line="300" w:lineRule="auto"/>
              <w:ind w:firstLine="420"/>
              <w:rPr>
                <w:rFonts w:eastAsia="Arial" w:cs="Arial"/>
                <w:kern w:val="0"/>
                <w:szCs w:val="21"/>
              </w:rPr>
            </w:pPr>
            <w:proofErr w:type="spellStart"/>
            <w:r>
              <w:rPr>
                <w:rFonts w:eastAsia="Arial" w:cs="Arial"/>
                <w:color w:val="0D6812"/>
                <w:kern w:val="0"/>
                <w:szCs w:val="21"/>
              </w:rPr>
              <w:t>I.b</w:t>
            </w:r>
            <w:proofErr w:type="spellEnd"/>
            <w:r>
              <w:rPr>
                <w:rFonts w:eastAsia="Arial" w:cs="Arial"/>
                <w:color w:val="0D6812"/>
                <w:kern w:val="0"/>
                <w:szCs w:val="21"/>
              </w:rPr>
              <w:t xml:space="preserve">) </w:t>
            </w:r>
            <w:r>
              <w:rPr>
                <w:rFonts w:eastAsia="宋体" w:cs="宋体" w:hint="eastAsia"/>
                <w:b/>
                <w:color w:val="0D6812"/>
                <w:kern w:val="0"/>
                <w:szCs w:val="21"/>
              </w:rPr>
              <w:t>基本流覆盖范围：</w:t>
            </w:r>
            <w:r>
              <w:rPr>
                <w:rFonts w:eastAsia="宋体" w:cs="宋体" w:hint="eastAsia"/>
                <w:color w:val="0D6812"/>
                <w:kern w:val="0"/>
                <w:szCs w:val="21"/>
              </w:rPr>
              <w:t>系统过程（尤其是在</w:t>
            </w:r>
            <w:r>
              <w:rPr>
                <w:rFonts w:eastAsia="Arial" w:cs="Arial"/>
                <w:color w:val="0D6812"/>
                <w:kern w:val="0"/>
                <w:szCs w:val="21"/>
              </w:rPr>
              <w:t xml:space="preserve"> "</w:t>
            </w:r>
            <w:r>
              <w:rPr>
                <w:rFonts w:eastAsia="宋体" w:cs="宋体" w:hint="eastAsia"/>
                <w:color w:val="0D6812"/>
                <w:kern w:val="0"/>
                <w:szCs w:val="21"/>
              </w:rPr>
              <w:t>重大问题</w:t>
            </w:r>
            <w:r>
              <w:rPr>
                <w:rFonts w:eastAsia="Arial" w:cs="Arial"/>
                <w:color w:val="0D6812"/>
                <w:kern w:val="0"/>
                <w:szCs w:val="21"/>
              </w:rPr>
              <w:t xml:space="preserve"> "</w:t>
            </w:r>
            <w:r>
              <w:rPr>
                <w:rFonts w:eastAsia="宋体" w:cs="宋体" w:hint="eastAsia"/>
                <w:color w:val="0D6812"/>
                <w:kern w:val="0"/>
                <w:szCs w:val="21"/>
              </w:rPr>
              <w:t>下确定的关键过程</w:t>
            </w:r>
            <w:r>
              <w:rPr>
                <w:rFonts w:eastAsia="Arial" w:cs="Arial"/>
                <w:color w:val="0D6812"/>
                <w:kern w:val="0"/>
                <w:szCs w:val="21"/>
              </w:rPr>
              <w:t>--</w:t>
            </w:r>
            <w:r>
              <w:rPr>
                <w:rFonts w:eastAsia="宋体" w:cs="宋体" w:hint="eastAsia"/>
                <w:color w:val="0D6812"/>
                <w:kern w:val="0"/>
                <w:szCs w:val="21"/>
              </w:rPr>
              <w:t>见第</w:t>
            </w:r>
            <w:r>
              <w:rPr>
                <w:rFonts w:eastAsia="Arial" w:cs="Arial"/>
                <w:color w:val="0D6812"/>
                <w:kern w:val="0"/>
                <w:szCs w:val="21"/>
              </w:rPr>
              <w:t xml:space="preserve"> </w:t>
            </w:r>
            <w:hyperlink w:anchor="_bookmark307" w:history="1">
              <w:r>
                <w:rPr>
                  <w:rFonts w:eastAsia="Arial" w:cs="Arial"/>
                  <w:color w:val="0D6812"/>
                  <w:kern w:val="0"/>
                  <w:szCs w:val="21"/>
                </w:rPr>
                <w:t>9.2</w:t>
              </w:r>
            </w:hyperlink>
            <w:r>
              <w:rPr>
                <w:rFonts w:eastAsia="Arial" w:cs="Arial"/>
                <w:color w:val="0D6812"/>
                <w:kern w:val="0"/>
                <w:szCs w:val="21"/>
              </w:rPr>
              <w:t xml:space="preserve"> </w:t>
            </w:r>
            <w:r>
              <w:rPr>
                <w:rFonts w:eastAsia="宋体" w:cs="宋体" w:hint="eastAsia"/>
                <w:color w:val="0D6812"/>
                <w:kern w:val="0"/>
                <w:szCs w:val="21"/>
              </w:rPr>
              <w:t>章）清单中的所有相关基本流量的覆盖范围，这些基本流量具有相关影响类别的表征因子（根据</w:t>
            </w:r>
            <w:r>
              <w:rPr>
                <w:rFonts w:eastAsia="Arial" w:cs="Arial"/>
                <w:color w:val="0D6812"/>
                <w:kern w:val="0"/>
                <w:szCs w:val="21"/>
              </w:rPr>
              <w:t xml:space="preserve"> LCI/LCA </w:t>
            </w:r>
            <w:r>
              <w:rPr>
                <w:rFonts w:eastAsia="宋体" w:cs="宋体" w:hint="eastAsia"/>
                <w:color w:val="0D6812"/>
                <w:spacing w:val="-2"/>
                <w:kern w:val="0"/>
                <w:szCs w:val="21"/>
              </w:rPr>
              <w:t>研究</w:t>
            </w:r>
            <w:r>
              <w:rPr>
                <w:rFonts w:eastAsia="宋体" w:cs="宋体" w:hint="eastAsia"/>
                <w:color w:val="0D6812"/>
                <w:kern w:val="0"/>
                <w:szCs w:val="21"/>
              </w:rPr>
              <w:t>的目标</w:t>
            </w:r>
            <w:r>
              <w:rPr>
                <w:rFonts w:eastAsia="宋体" w:cs="宋体" w:hint="eastAsia"/>
                <w:color w:val="0D6812"/>
                <w:spacing w:val="-2"/>
                <w:kern w:val="0"/>
                <w:szCs w:val="21"/>
              </w:rPr>
              <w:t>）</w:t>
            </w:r>
            <w:r>
              <w:rPr>
                <w:rFonts w:eastAsia="宋体" w:cs="宋体" w:hint="eastAsia"/>
                <w:color w:val="0D6812"/>
                <w:kern w:val="0"/>
                <w:szCs w:val="21"/>
              </w:rPr>
              <w:t>。</w:t>
            </w:r>
          </w:p>
        </w:tc>
      </w:tr>
      <w:tr w:rsidR="00D16BE9" w14:paraId="1C1989B7" w14:textId="77777777">
        <w:trPr>
          <w:trHeight w:val="1347"/>
        </w:trPr>
        <w:tc>
          <w:tcPr>
            <w:tcW w:w="9289" w:type="dxa"/>
            <w:tcBorders>
              <w:top w:val="nil"/>
              <w:bottom w:val="nil"/>
              <w:right w:val="dotted" w:sz="12" w:space="0" w:color="000000"/>
            </w:tcBorders>
          </w:tcPr>
          <w:p w14:paraId="1DBAA35B" w14:textId="77777777" w:rsidR="00D16BE9" w:rsidRDefault="00AC4FA2">
            <w:pPr>
              <w:widowControl w:val="0"/>
              <w:autoSpaceDE w:val="0"/>
              <w:autoSpaceDN w:val="0"/>
              <w:spacing w:line="300" w:lineRule="auto"/>
              <w:ind w:firstLine="420"/>
              <w:rPr>
                <w:rFonts w:eastAsia="Arial" w:cs="Arial"/>
                <w:kern w:val="0"/>
                <w:szCs w:val="21"/>
              </w:rPr>
            </w:pPr>
            <w:proofErr w:type="spellStart"/>
            <w:r>
              <w:rPr>
                <w:rFonts w:eastAsia="Arial" w:cs="Arial"/>
                <w:color w:val="0D6812"/>
                <w:kern w:val="0"/>
                <w:szCs w:val="21"/>
              </w:rPr>
              <w:t>I.c</w:t>
            </w:r>
            <w:proofErr w:type="spellEnd"/>
            <w:r>
              <w:rPr>
                <w:rFonts w:eastAsia="Arial" w:cs="Arial"/>
                <w:color w:val="0D6812"/>
                <w:kern w:val="0"/>
                <w:szCs w:val="21"/>
              </w:rPr>
              <w:t xml:space="preserve">) </w:t>
            </w:r>
            <w:r>
              <w:rPr>
                <w:rFonts w:eastAsia="宋体" w:cs="宋体" w:hint="eastAsia"/>
                <w:b/>
                <w:color w:val="0D6812"/>
                <w:kern w:val="0"/>
                <w:szCs w:val="21"/>
              </w:rPr>
              <w:t>操作截止近似值：</w:t>
            </w:r>
            <w:r>
              <w:rPr>
                <w:rFonts w:eastAsia="宋体" w:cs="宋体" w:hint="eastAsia"/>
                <w:color w:val="0D6812"/>
                <w:kern w:val="0"/>
                <w:szCs w:val="21"/>
              </w:rPr>
              <w:t>应使用范围阶段定义的截止标准</w:t>
            </w:r>
            <w:r>
              <w:rPr>
                <w:rFonts w:eastAsia="Arial" w:cs="Arial"/>
                <w:color w:val="0D6812"/>
                <w:kern w:val="0"/>
                <w:szCs w:val="21"/>
              </w:rPr>
              <w:t>/</w:t>
            </w:r>
            <w:r>
              <w:rPr>
                <w:rFonts w:eastAsia="宋体" w:cs="宋体" w:hint="eastAsia"/>
                <w:color w:val="0D6812"/>
                <w:kern w:val="0"/>
                <w:szCs w:val="21"/>
              </w:rPr>
              <w:t>方法和百分比（见</w:t>
            </w:r>
            <w:r>
              <w:rPr>
                <w:rFonts w:eastAsia="Arial" w:cs="Arial"/>
                <w:color w:val="0D6812"/>
                <w:kern w:val="0"/>
                <w:szCs w:val="21"/>
              </w:rPr>
              <w:t xml:space="preserve"> </w:t>
            </w:r>
            <w:hyperlink w:anchor="_bookmark116" w:history="1">
              <w:r>
                <w:rPr>
                  <w:rFonts w:eastAsia="Arial" w:cs="Arial"/>
                  <w:color w:val="0D6812"/>
                  <w:kern w:val="0"/>
                  <w:szCs w:val="21"/>
                </w:rPr>
                <w:t>6.6.3</w:t>
              </w:r>
            </w:hyperlink>
            <w:r>
              <w:rPr>
                <w:rFonts w:eastAsia="宋体" w:cs="宋体" w:hint="eastAsia"/>
                <w:color w:val="0D6812"/>
                <w:kern w:val="0"/>
                <w:szCs w:val="21"/>
              </w:rPr>
              <w:t>）。在操作时，可使用以下针对流量属性的逐步截止规则，逐个属性预先检查所有流量类型的完整性，</w:t>
            </w:r>
            <w:proofErr w:type="gramStart"/>
            <w:r>
              <w:rPr>
                <w:rFonts w:eastAsia="宋体" w:cs="宋体" w:hint="eastAsia"/>
                <w:color w:val="0D6812"/>
                <w:kern w:val="0"/>
                <w:szCs w:val="21"/>
              </w:rPr>
              <w:t>并平衡</w:t>
            </w:r>
            <w:proofErr w:type="gramEnd"/>
            <w:r>
              <w:rPr>
                <w:rFonts w:eastAsia="宋体" w:cs="宋体" w:hint="eastAsia"/>
                <w:color w:val="0D6812"/>
                <w:kern w:val="0"/>
                <w:szCs w:val="21"/>
              </w:rPr>
              <w:t>输入与输出的总数量：</w:t>
            </w:r>
            <w:r>
              <w:rPr>
                <w:rFonts w:eastAsia="Arial" w:cs="Arial"/>
                <w:color w:val="0D6812"/>
                <w:spacing w:val="-2"/>
                <w:kern w:val="0"/>
                <w:szCs w:val="21"/>
              </w:rPr>
              <w:t>[</w:t>
            </w:r>
            <w:r>
              <w:rPr>
                <w:rFonts w:cs="Arial" w:hint="eastAsia"/>
                <w:color w:val="0D6812"/>
                <w:spacing w:val="-2"/>
                <w:kern w:val="0"/>
                <w:szCs w:val="21"/>
              </w:rPr>
              <w:t>ISO</w:t>
            </w:r>
            <w:r>
              <w:rPr>
                <w:rFonts w:eastAsia="Arial" w:cs="Arial"/>
                <w:color w:val="0D6812"/>
                <w:spacing w:val="-2"/>
                <w:kern w:val="0"/>
                <w:szCs w:val="21"/>
              </w:rPr>
              <w:t>+]</w:t>
            </w:r>
          </w:p>
        </w:tc>
      </w:tr>
      <w:tr w:rsidR="00D16BE9" w14:paraId="1192BA05" w14:textId="77777777">
        <w:trPr>
          <w:trHeight w:val="626"/>
        </w:trPr>
        <w:tc>
          <w:tcPr>
            <w:tcW w:w="9289" w:type="dxa"/>
            <w:tcBorders>
              <w:top w:val="nil"/>
              <w:bottom w:val="nil"/>
              <w:right w:val="dotted" w:sz="12" w:space="0" w:color="000000"/>
            </w:tcBorders>
          </w:tcPr>
          <w:p w14:paraId="1AC4F90A" w14:textId="77777777" w:rsidR="00D16BE9" w:rsidRDefault="00AC4FA2">
            <w:pPr>
              <w:widowControl w:val="0"/>
              <w:tabs>
                <w:tab w:val="left" w:pos="2008"/>
                <w:tab w:val="left" w:pos="2104"/>
                <w:tab w:val="left" w:pos="4067"/>
                <w:tab w:val="left" w:pos="5041"/>
                <w:tab w:val="left" w:pos="5869"/>
                <w:tab w:val="left" w:pos="6367"/>
                <w:tab w:val="left" w:pos="8424"/>
              </w:tabs>
              <w:autoSpaceDE w:val="0"/>
              <w:autoSpaceDN w:val="0"/>
              <w:spacing w:line="300" w:lineRule="auto"/>
              <w:ind w:firstLine="412"/>
              <w:jc w:val="left"/>
              <w:rPr>
                <w:rFonts w:eastAsia="Arial" w:cs="Arial"/>
                <w:kern w:val="0"/>
                <w:szCs w:val="21"/>
              </w:rPr>
            </w:pPr>
            <w:proofErr w:type="spellStart"/>
            <w:r>
              <w:rPr>
                <w:rFonts w:eastAsia="Arial" w:cs="Arial"/>
                <w:color w:val="0D6812"/>
                <w:spacing w:val="-2"/>
                <w:kern w:val="0"/>
                <w:szCs w:val="21"/>
              </w:rPr>
              <w:t>I.c.i</w:t>
            </w:r>
            <w:proofErr w:type="spellEnd"/>
            <w:r>
              <w:rPr>
                <w:rFonts w:eastAsia="Arial" w:cs="Arial"/>
                <w:color w:val="0D6812"/>
                <w:spacing w:val="-2"/>
                <w:kern w:val="0"/>
                <w:szCs w:val="21"/>
              </w:rPr>
              <w:t>)</w:t>
            </w:r>
            <w:r>
              <w:rPr>
                <w:rFonts w:eastAsia="Arial" w:cs="Arial"/>
                <w:color w:val="0D6812"/>
                <w:kern w:val="0"/>
                <w:szCs w:val="21"/>
              </w:rPr>
              <w:tab/>
            </w:r>
            <w:r>
              <w:rPr>
                <w:rFonts w:eastAsia="宋体" w:cs="宋体" w:hint="eastAsia"/>
                <w:b/>
                <w:color w:val="0D6812"/>
                <w:kern w:val="0"/>
                <w:szCs w:val="21"/>
              </w:rPr>
              <w:t>产品流动：</w:t>
            </w:r>
            <w:r>
              <w:rPr>
                <w:rFonts w:eastAsia="Arial" w:cs="Arial"/>
                <w:color w:val="0D6812"/>
                <w:kern w:val="0"/>
                <w:szCs w:val="21"/>
              </w:rPr>
              <w:t>"</w:t>
            </w:r>
            <w:r>
              <w:rPr>
                <w:rFonts w:eastAsia="宋体" w:cs="宋体" w:hint="eastAsia"/>
                <w:color w:val="0D6812"/>
                <w:kern w:val="0"/>
                <w:szCs w:val="21"/>
              </w:rPr>
              <w:t>质量</w:t>
            </w:r>
            <w:r>
              <w:rPr>
                <w:rFonts w:eastAsia="Arial" w:cs="Arial"/>
                <w:color w:val="0D6812"/>
                <w:kern w:val="0"/>
                <w:szCs w:val="21"/>
              </w:rPr>
              <w:t>"</w:t>
            </w:r>
            <w:r>
              <w:rPr>
                <w:rFonts w:eastAsia="宋体" w:cs="宋体" w:hint="eastAsia"/>
                <w:color w:val="0D6812"/>
                <w:kern w:val="0"/>
                <w:szCs w:val="21"/>
              </w:rPr>
              <w:t>（单个关键化学元素）、</w:t>
            </w:r>
            <w:r>
              <w:rPr>
                <w:rFonts w:eastAsia="Arial" w:cs="Arial"/>
                <w:color w:val="0D6812"/>
                <w:spacing w:val="-2"/>
                <w:kern w:val="0"/>
                <w:szCs w:val="21"/>
              </w:rPr>
              <w:t>"</w:t>
            </w:r>
            <w:r>
              <w:rPr>
                <w:rFonts w:eastAsia="宋体" w:cs="宋体" w:hint="eastAsia"/>
                <w:color w:val="0D6812"/>
                <w:spacing w:val="-2"/>
                <w:kern w:val="0"/>
                <w:szCs w:val="21"/>
              </w:rPr>
              <w:t>能量含量</w:t>
            </w:r>
            <w:r>
              <w:rPr>
                <w:rFonts w:eastAsia="Arial" w:cs="Arial"/>
                <w:color w:val="0D6812"/>
                <w:spacing w:val="-2"/>
                <w:kern w:val="0"/>
                <w:szCs w:val="21"/>
              </w:rPr>
              <w:t>"</w:t>
            </w:r>
            <w:r>
              <w:rPr>
                <w:rFonts w:eastAsia="宋体" w:cs="宋体" w:hint="eastAsia"/>
                <w:color w:val="0D6812"/>
                <w:spacing w:val="-2"/>
                <w:kern w:val="0"/>
                <w:szCs w:val="21"/>
              </w:rPr>
              <w:t>、</w:t>
            </w:r>
            <w:r>
              <w:rPr>
                <w:rFonts w:eastAsia="Arial" w:cs="Arial"/>
                <w:color w:val="0D6812"/>
                <w:spacing w:val="-2"/>
                <w:kern w:val="0"/>
                <w:szCs w:val="21"/>
              </w:rPr>
              <w:t>"</w:t>
            </w:r>
            <w:r>
              <w:rPr>
                <w:rFonts w:eastAsia="宋体" w:cs="宋体" w:hint="eastAsia"/>
                <w:color w:val="0D6812"/>
                <w:spacing w:val="-2"/>
                <w:kern w:val="0"/>
                <w:szCs w:val="21"/>
              </w:rPr>
              <w:t>市场价值</w:t>
            </w:r>
            <w:r>
              <w:rPr>
                <w:rFonts w:eastAsia="Arial" w:cs="Arial"/>
                <w:color w:val="0D6812"/>
                <w:spacing w:val="-2"/>
                <w:kern w:val="0"/>
                <w:szCs w:val="21"/>
              </w:rPr>
              <w:t>"</w:t>
            </w:r>
            <w:r>
              <w:rPr>
                <w:rFonts w:eastAsia="Arial" w:cs="Arial"/>
                <w:color w:val="0D6812"/>
                <w:kern w:val="0"/>
                <w:szCs w:val="21"/>
              </w:rPr>
              <w:tab/>
            </w:r>
            <w:r>
              <w:rPr>
                <w:rFonts w:cs="Arial" w:hint="eastAsia"/>
                <w:color w:val="0D6812"/>
                <w:kern w:val="0"/>
                <w:szCs w:val="21"/>
              </w:rPr>
              <w:t>（</w:t>
            </w:r>
            <w:r>
              <w:rPr>
                <w:rFonts w:eastAsia="宋体" w:cs="宋体" w:hint="eastAsia"/>
                <w:color w:val="0D6812"/>
                <w:spacing w:val="-5"/>
                <w:kern w:val="0"/>
                <w:szCs w:val="21"/>
              </w:rPr>
              <w:t>或</w:t>
            </w:r>
            <w:r>
              <w:rPr>
                <w:rFonts w:eastAsia="Arial" w:cs="Arial"/>
                <w:color w:val="0D6812"/>
                <w:kern w:val="0"/>
                <w:szCs w:val="21"/>
              </w:rPr>
              <w:tab/>
            </w:r>
            <w:r>
              <w:rPr>
                <w:rFonts w:eastAsia="Arial" w:cs="Arial"/>
                <w:color w:val="0D6812"/>
                <w:spacing w:val="-2"/>
                <w:kern w:val="0"/>
                <w:szCs w:val="21"/>
              </w:rPr>
              <w:t>"</w:t>
            </w:r>
            <w:r>
              <w:rPr>
                <w:rFonts w:eastAsia="宋体" w:cs="宋体" w:hint="eastAsia"/>
                <w:color w:val="0D6812"/>
                <w:spacing w:val="-2"/>
                <w:kern w:val="0"/>
                <w:szCs w:val="21"/>
              </w:rPr>
              <w:t>生产</w:t>
            </w:r>
            <w:r>
              <w:rPr>
                <w:rFonts w:eastAsia="Arial" w:cs="Arial"/>
                <w:color w:val="0D6812"/>
                <w:spacing w:val="-2"/>
                <w:kern w:val="0"/>
                <w:szCs w:val="21"/>
              </w:rPr>
              <w:t>/</w:t>
            </w:r>
            <w:r>
              <w:rPr>
                <w:rFonts w:eastAsia="宋体" w:cs="宋体" w:hint="eastAsia"/>
                <w:color w:val="0D6812"/>
                <w:spacing w:val="-2"/>
                <w:kern w:val="0"/>
                <w:szCs w:val="21"/>
              </w:rPr>
              <w:t>供应成本</w:t>
            </w:r>
            <w:r>
              <w:rPr>
                <w:rFonts w:eastAsia="Arial" w:cs="Arial"/>
                <w:color w:val="0D6812"/>
                <w:spacing w:val="-2"/>
                <w:kern w:val="0"/>
                <w:szCs w:val="21"/>
              </w:rPr>
              <w:t>"</w:t>
            </w:r>
            <w:r>
              <w:rPr>
                <w:rFonts w:eastAsia="宋体" w:cs="宋体" w:hint="eastAsia"/>
                <w:color w:val="0D6812"/>
                <w:spacing w:val="-2"/>
                <w:kern w:val="0"/>
                <w:szCs w:val="21"/>
              </w:rPr>
              <w:t>、</w:t>
            </w:r>
          </w:p>
        </w:tc>
      </w:tr>
      <w:bookmarkEnd w:id="151"/>
    </w:tbl>
    <w:p w14:paraId="44F70CEF" w14:textId="77777777" w:rsidR="00D16BE9" w:rsidRDefault="00D16BE9">
      <w:pPr>
        <w:pStyle w:val="a8"/>
        <w:spacing w:line="300" w:lineRule="auto"/>
        <w:ind w:firstLineChars="200" w:firstLine="420"/>
        <w:jc w:val="both"/>
        <w:rPr>
          <w:rFonts w:eastAsiaTheme="minorEastAsia"/>
          <w:szCs w:val="21"/>
          <w:lang w:eastAsia="zh-CN"/>
        </w:rPr>
      </w:pPr>
    </w:p>
    <w:p w14:paraId="54B812BA" w14:textId="77777777" w:rsidR="00D16BE9" w:rsidRDefault="00AC4FA2">
      <w:pPr>
        <w:pStyle w:val="a8"/>
        <w:spacing w:line="300" w:lineRule="auto"/>
        <w:ind w:firstLineChars="200" w:firstLine="420"/>
        <w:jc w:val="both"/>
        <w:rPr>
          <w:rFonts w:eastAsiaTheme="minorEastAsia"/>
          <w:szCs w:val="21"/>
          <w:lang w:eastAsia="zh-CN"/>
        </w:rPr>
      </w:pPr>
      <w:r>
        <w:rPr>
          <w:rFonts w:eastAsiaTheme="minorEastAsia" w:hint="eastAsia"/>
          <w:szCs w:val="21"/>
          <w:lang w:eastAsia="zh-CN"/>
        </w:rPr>
        <w:br w:type="page"/>
      </w:r>
    </w:p>
    <w:tbl>
      <w:tblPr>
        <w:tblStyle w:val="TableNormal"/>
        <w:tblW w:w="9290" w:type="dxa"/>
        <w:tblInd w:w="-534" w:type="dxa"/>
        <w:tblLayout w:type="fixed"/>
        <w:tblLook w:val="04A0" w:firstRow="1" w:lastRow="0" w:firstColumn="1" w:lastColumn="0" w:noHBand="0" w:noVBand="1"/>
      </w:tblPr>
      <w:tblGrid>
        <w:gridCol w:w="9290"/>
      </w:tblGrid>
      <w:tr w:rsidR="00D16BE9" w14:paraId="5C5BE2BF" w14:textId="77777777">
        <w:trPr>
          <w:trHeight w:val="327"/>
        </w:trPr>
        <w:tc>
          <w:tcPr>
            <w:tcW w:w="9290" w:type="dxa"/>
            <w:tcBorders>
              <w:left w:val="dotDash" w:sz="18" w:space="0" w:color="008000"/>
              <w:right w:val="dotted" w:sz="12" w:space="0" w:color="000000"/>
            </w:tcBorders>
          </w:tcPr>
          <w:p w14:paraId="34B3449C" w14:textId="77777777" w:rsidR="00D16BE9" w:rsidRDefault="00AC4FA2">
            <w:pPr>
              <w:widowControl w:val="0"/>
              <w:autoSpaceDE w:val="0"/>
              <w:autoSpaceDN w:val="0"/>
              <w:spacing w:line="300" w:lineRule="auto"/>
              <w:ind w:firstLine="420"/>
              <w:jc w:val="left"/>
              <w:rPr>
                <w:rFonts w:eastAsia="Arial" w:cs="Arial"/>
                <w:kern w:val="0"/>
                <w:szCs w:val="21"/>
              </w:rPr>
            </w:pPr>
            <w:bookmarkStart w:id="152" w:name="_Hlk175660830"/>
            <w:r>
              <w:rPr>
                <w:rFonts w:eastAsia="宋体" w:cs="宋体" w:hint="eastAsia"/>
                <w:color w:val="0D6812"/>
                <w:kern w:val="0"/>
                <w:szCs w:val="21"/>
              </w:rPr>
              <w:lastRenderedPageBreak/>
              <w:t>特别是购买</w:t>
            </w:r>
            <w:r>
              <w:rPr>
                <w:rFonts w:eastAsia="宋体" w:cs="宋体" w:hint="eastAsia"/>
                <w:color w:val="0D6812"/>
                <w:spacing w:val="-2"/>
                <w:kern w:val="0"/>
                <w:szCs w:val="21"/>
              </w:rPr>
              <w:t>服务）。</w:t>
            </w:r>
          </w:p>
        </w:tc>
      </w:tr>
      <w:tr w:rsidR="00D16BE9" w14:paraId="1AA797E6" w14:textId="77777777">
        <w:trPr>
          <w:trHeight w:val="675"/>
        </w:trPr>
        <w:tc>
          <w:tcPr>
            <w:tcW w:w="9290" w:type="dxa"/>
            <w:tcBorders>
              <w:left w:val="dotDash" w:sz="18" w:space="0" w:color="008000"/>
              <w:right w:val="dotted" w:sz="12" w:space="0" w:color="000000"/>
            </w:tcBorders>
          </w:tcPr>
          <w:p w14:paraId="4C169D91" w14:textId="77777777" w:rsidR="00D16BE9" w:rsidRDefault="00AC4FA2">
            <w:pPr>
              <w:widowControl w:val="0"/>
              <w:tabs>
                <w:tab w:val="left" w:pos="2008"/>
              </w:tabs>
              <w:autoSpaceDE w:val="0"/>
              <w:autoSpaceDN w:val="0"/>
              <w:spacing w:line="300" w:lineRule="auto"/>
              <w:ind w:firstLine="412"/>
              <w:jc w:val="left"/>
              <w:rPr>
                <w:rFonts w:eastAsia="Arial" w:cs="Arial"/>
                <w:kern w:val="0"/>
                <w:szCs w:val="21"/>
              </w:rPr>
            </w:pPr>
            <w:proofErr w:type="spellStart"/>
            <w:r>
              <w:rPr>
                <w:rFonts w:eastAsia="Arial" w:cs="Arial"/>
                <w:color w:val="0D6812"/>
                <w:spacing w:val="-2"/>
                <w:kern w:val="0"/>
                <w:szCs w:val="21"/>
              </w:rPr>
              <w:t>I.c.ii</w:t>
            </w:r>
            <w:proofErr w:type="spellEnd"/>
            <w:r>
              <w:rPr>
                <w:rFonts w:eastAsia="Arial" w:cs="Arial"/>
                <w:color w:val="0D6812"/>
                <w:spacing w:val="-2"/>
                <w:kern w:val="0"/>
                <w:szCs w:val="21"/>
              </w:rPr>
              <w:t>)</w:t>
            </w:r>
            <w:r>
              <w:rPr>
                <w:rFonts w:eastAsia="Arial" w:cs="Arial"/>
                <w:color w:val="0D6812"/>
                <w:kern w:val="0"/>
                <w:szCs w:val="21"/>
              </w:rPr>
              <w:tab/>
            </w:r>
            <w:r>
              <w:rPr>
                <w:rFonts w:eastAsia="宋体" w:cs="宋体" w:hint="eastAsia"/>
                <w:b/>
                <w:color w:val="0D6812"/>
                <w:kern w:val="0"/>
                <w:szCs w:val="21"/>
              </w:rPr>
              <w:t>废物流：</w:t>
            </w:r>
            <w:r>
              <w:rPr>
                <w:rFonts w:eastAsia="Arial" w:cs="Arial"/>
                <w:color w:val="0D6812"/>
                <w:kern w:val="0"/>
                <w:szCs w:val="21"/>
              </w:rPr>
              <w:t>"</w:t>
            </w:r>
            <w:r>
              <w:rPr>
                <w:rFonts w:eastAsia="宋体" w:cs="宋体" w:hint="eastAsia"/>
                <w:color w:val="0D6812"/>
                <w:kern w:val="0"/>
                <w:szCs w:val="21"/>
              </w:rPr>
              <w:t>质量</w:t>
            </w:r>
            <w:r>
              <w:rPr>
                <w:rFonts w:eastAsia="Arial" w:cs="Arial"/>
                <w:color w:val="0D6812"/>
                <w:kern w:val="0"/>
                <w:szCs w:val="21"/>
              </w:rPr>
              <w:t>"</w:t>
            </w:r>
            <w:r>
              <w:rPr>
                <w:rFonts w:eastAsia="宋体" w:cs="宋体" w:hint="eastAsia"/>
                <w:color w:val="0D6812"/>
                <w:kern w:val="0"/>
                <w:szCs w:val="21"/>
              </w:rPr>
              <w:t>（单个关键化学元素）、</w:t>
            </w:r>
            <w:r>
              <w:rPr>
                <w:rFonts w:eastAsia="Arial" w:cs="Arial"/>
                <w:color w:val="0D6812"/>
                <w:kern w:val="0"/>
                <w:szCs w:val="21"/>
              </w:rPr>
              <w:t>"</w:t>
            </w:r>
            <w:r>
              <w:rPr>
                <w:rFonts w:eastAsia="宋体" w:cs="宋体" w:hint="eastAsia"/>
                <w:color w:val="0D6812"/>
                <w:kern w:val="0"/>
                <w:szCs w:val="21"/>
              </w:rPr>
              <w:t>能量含量</w:t>
            </w:r>
            <w:r>
              <w:rPr>
                <w:rFonts w:eastAsia="Arial" w:cs="Arial"/>
                <w:color w:val="0D6812"/>
                <w:kern w:val="0"/>
                <w:szCs w:val="21"/>
              </w:rPr>
              <w:t>"</w:t>
            </w:r>
            <w:r>
              <w:rPr>
                <w:rFonts w:eastAsia="宋体" w:cs="宋体" w:hint="eastAsia"/>
                <w:color w:val="0D6812"/>
                <w:kern w:val="0"/>
                <w:szCs w:val="21"/>
              </w:rPr>
              <w:t>、</w:t>
            </w:r>
            <w:r>
              <w:rPr>
                <w:rFonts w:eastAsia="Arial" w:cs="Arial"/>
                <w:color w:val="0D6812"/>
                <w:kern w:val="0"/>
                <w:szCs w:val="21"/>
              </w:rPr>
              <w:t>"</w:t>
            </w:r>
            <w:r>
              <w:rPr>
                <w:rFonts w:eastAsia="宋体" w:cs="宋体" w:hint="eastAsia"/>
                <w:color w:val="0D6812"/>
                <w:kern w:val="0"/>
                <w:szCs w:val="21"/>
              </w:rPr>
              <w:t>处理成本</w:t>
            </w:r>
            <w:r>
              <w:rPr>
                <w:rFonts w:eastAsia="Arial" w:cs="Arial"/>
                <w:color w:val="0D6812"/>
                <w:kern w:val="0"/>
                <w:szCs w:val="21"/>
              </w:rPr>
              <w:t>"</w:t>
            </w:r>
            <w:r>
              <w:rPr>
                <w:rFonts w:eastAsia="宋体" w:cs="宋体" w:hint="eastAsia"/>
                <w:color w:val="0D6812"/>
                <w:kern w:val="0"/>
                <w:szCs w:val="21"/>
              </w:rPr>
              <w:t>。</w:t>
            </w:r>
          </w:p>
        </w:tc>
      </w:tr>
      <w:tr w:rsidR="00D16BE9" w14:paraId="4D94A7B7" w14:textId="77777777">
        <w:trPr>
          <w:trHeight w:val="1233"/>
        </w:trPr>
        <w:tc>
          <w:tcPr>
            <w:tcW w:w="9290" w:type="dxa"/>
            <w:tcBorders>
              <w:left w:val="dotDash" w:sz="18" w:space="0" w:color="008000"/>
              <w:right w:val="dotted" w:sz="12" w:space="0" w:color="000000"/>
            </w:tcBorders>
          </w:tcPr>
          <w:p w14:paraId="2A7B0C53" w14:textId="77777777" w:rsidR="00D16BE9" w:rsidRDefault="00AC4FA2">
            <w:pPr>
              <w:widowControl w:val="0"/>
              <w:autoSpaceDE w:val="0"/>
              <w:autoSpaceDN w:val="0"/>
              <w:spacing w:line="300" w:lineRule="auto"/>
              <w:ind w:firstLine="420"/>
              <w:rPr>
                <w:rFonts w:eastAsia="Arial" w:cs="Arial"/>
                <w:kern w:val="0"/>
                <w:szCs w:val="21"/>
              </w:rPr>
            </w:pPr>
            <w:proofErr w:type="spellStart"/>
            <w:r>
              <w:rPr>
                <w:rFonts w:eastAsia="Arial" w:cs="Arial"/>
                <w:color w:val="0D6812"/>
                <w:kern w:val="0"/>
                <w:szCs w:val="21"/>
              </w:rPr>
              <w:t>I.c.iii</w:t>
            </w:r>
            <w:proofErr w:type="spellEnd"/>
            <w:r>
              <w:rPr>
                <w:rFonts w:eastAsia="Arial" w:cs="Arial"/>
                <w:color w:val="0D6812"/>
                <w:kern w:val="0"/>
                <w:szCs w:val="21"/>
              </w:rPr>
              <w:t xml:space="preserve">) </w:t>
            </w:r>
            <w:r>
              <w:rPr>
                <w:rFonts w:eastAsia="宋体" w:cs="宋体" w:hint="eastAsia"/>
                <w:b/>
                <w:color w:val="0D6812"/>
                <w:kern w:val="0"/>
                <w:szCs w:val="21"/>
              </w:rPr>
              <w:t>对于基本流量：</w:t>
            </w:r>
            <w:r>
              <w:rPr>
                <w:rFonts w:eastAsia="Arial" w:cs="Arial"/>
                <w:color w:val="0D6812"/>
                <w:kern w:val="0"/>
                <w:szCs w:val="21"/>
              </w:rPr>
              <w:t>"</w:t>
            </w:r>
            <w:r>
              <w:rPr>
                <w:rFonts w:eastAsia="宋体" w:cs="宋体" w:hint="eastAsia"/>
                <w:color w:val="0D6812"/>
                <w:kern w:val="0"/>
                <w:szCs w:val="21"/>
              </w:rPr>
              <w:t>质量</w:t>
            </w:r>
            <w:r>
              <w:rPr>
                <w:rFonts w:eastAsia="Arial" w:cs="Arial"/>
                <w:color w:val="0D6812"/>
                <w:kern w:val="0"/>
                <w:szCs w:val="21"/>
              </w:rPr>
              <w:t>"</w:t>
            </w:r>
            <w:r>
              <w:rPr>
                <w:rFonts w:eastAsia="宋体" w:cs="宋体" w:hint="eastAsia"/>
                <w:color w:val="808080"/>
                <w:kern w:val="0"/>
                <w:szCs w:val="21"/>
              </w:rPr>
              <w:t>（单个关键化学元素的</w:t>
            </w:r>
            <w:r>
              <w:rPr>
                <w:rFonts w:eastAsia="宋体" w:cs="宋体" w:hint="eastAsia"/>
                <w:color w:val="0D6812"/>
                <w:kern w:val="0"/>
                <w:szCs w:val="21"/>
              </w:rPr>
              <w:t>质量</w:t>
            </w:r>
            <w:r>
              <w:rPr>
                <w:rFonts w:eastAsia="宋体" w:cs="宋体" w:hint="eastAsia"/>
                <w:color w:val="808080"/>
                <w:kern w:val="0"/>
                <w:szCs w:val="21"/>
              </w:rPr>
              <w:t>，仅针对与环境相关的流量，即不包括不相关或不太相关的流量，如消耗的焚烧空气和离开工艺过程排放到空气中的废蒸汽）</w:t>
            </w:r>
            <w:r>
              <w:rPr>
                <w:rFonts w:eastAsia="宋体" w:cs="宋体" w:hint="eastAsia"/>
                <w:color w:val="0D6812"/>
                <w:kern w:val="0"/>
                <w:szCs w:val="21"/>
              </w:rPr>
              <w:t>、</w:t>
            </w:r>
            <w:r>
              <w:rPr>
                <w:rFonts w:eastAsia="Arial" w:cs="Arial"/>
                <w:color w:val="0D6812"/>
                <w:kern w:val="0"/>
                <w:szCs w:val="21"/>
              </w:rPr>
              <w:t>"</w:t>
            </w:r>
            <w:r>
              <w:rPr>
                <w:rFonts w:eastAsia="宋体" w:cs="宋体" w:hint="eastAsia"/>
                <w:color w:val="0D6812"/>
                <w:kern w:val="0"/>
                <w:szCs w:val="21"/>
              </w:rPr>
              <w:t>能量含量</w:t>
            </w:r>
            <w:r>
              <w:rPr>
                <w:rFonts w:eastAsia="Arial" w:cs="Arial"/>
                <w:color w:val="0D6812"/>
                <w:kern w:val="0"/>
                <w:szCs w:val="21"/>
              </w:rPr>
              <w:t>"</w:t>
            </w:r>
            <w:r>
              <w:rPr>
                <w:rFonts w:eastAsia="宋体" w:cs="宋体" w:hint="eastAsia"/>
                <w:color w:val="0D6812"/>
                <w:kern w:val="0"/>
                <w:szCs w:val="21"/>
              </w:rPr>
              <w:t>。</w:t>
            </w:r>
          </w:p>
        </w:tc>
      </w:tr>
      <w:tr w:rsidR="00D16BE9" w14:paraId="34ECEACA" w14:textId="77777777">
        <w:trPr>
          <w:trHeight w:val="676"/>
        </w:trPr>
        <w:tc>
          <w:tcPr>
            <w:tcW w:w="9290" w:type="dxa"/>
            <w:tcBorders>
              <w:left w:val="dotDash" w:sz="18" w:space="0" w:color="008000"/>
              <w:right w:val="dotDash" w:sz="18" w:space="0" w:color="008000"/>
            </w:tcBorders>
          </w:tcPr>
          <w:p w14:paraId="5AF2EFF8" w14:textId="77777777" w:rsidR="00D16BE9" w:rsidRDefault="00AC4FA2">
            <w:pPr>
              <w:widowControl w:val="0"/>
              <w:tabs>
                <w:tab w:val="left" w:pos="1209"/>
              </w:tabs>
              <w:autoSpaceDE w:val="0"/>
              <w:autoSpaceDN w:val="0"/>
              <w:spacing w:line="300" w:lineRule="auto"/>
              <w:ind w:firstLine="404"/>
              <w:jc w:val="left"/>
              <w:rPr>
                <w:rFonts w:eastAsia="Arial" w:cs="Arial"/>
                <w:kern w:val="0"/>
                <w:szCs w:val="21"/>
              </w:rPr>
            </w:pPr>
            <w:proofErr w:type="spellStart"/>
            <w:r>
              <w:rPr>
                <w:rFonts w:eastAsia="Arial" w:cs="Arial"/>
                <w:color w:val="0D6812"/>
                <w:spacing w:val="-4"/>
                <w:kern w:val="0"/>
                <w:szCs w:val="21"/>
              </w:rPr>
              <w:t>I.d</w:t>
            </w:r>
            <w:proofErr w:type="spellEnd"/>
            <w:r>
              <w:rPr>
                <w:rFonts w:eastAsia="Arial" w:cs="Arial"/>
                <w:color w:val="0D6812"/>
                <w:spacing w:val="-4"/>
                <w:kern w:val="0"/>
                <w:szCs w:val="21"/>
              </w:rPr>
              <w:t>)</w:t>
            </w:r>
            <w:r>
              <w:rPr>
                <w:rFonts w:eastAsia="Arial" w:cs="Arial"/>
                <w:color w:val="0D6812"/>
                <w:kern w:val="0"/>
                <w:szCs w:val="21"/>
              </w:rPr>
              <w:tab/>
            </w:r>
            <w:r>
              <w:rPr>
                <w:rFonts w:eastAsia="宋体" w:cs="宋体" w:hint="eastAsia"/>
                <w:b/>
                <w:color w:val="0D6812"/>
                <w:kern w:val="0"/>
                <w:szCs w:val="21"/>
              </w:rPr>
              <w:t>比较断言的界限：</w:t>
            </w:r>
            <w:r>
              <w:rPr>
                <w:rFonts w:eastAsia="宋体" w:cs="宋体" w:hint="eastAsia"/>
                <w:color w:val="0D6812"/>
                <w:kern w:val="0"/>
                <w:szCs w:val="21"/>
              </w:rPr>
              <w:t>除环境影响外，截止点的质量和能量也应始终符合要求。</w:t>
            </w:r>
          </w:p>
        </w:tc>
      </w:tr>
      <w:tr w:rsidR="00D16BE9" w14:paraId="6CAC5E8D" w14:textId="77777777">
        <w:trPr>
          <w:trHeight w:val="1232"/>
        </w:trPr>
        <w:tc>
          <w:tcPr>
            <w:tcW w:w="9290" w:type="dxa"/>
            <w:tcBorders>
              <w:left w:val="dotDash" w:sz="18" w:space="0" w:color="008000"/>
              <w:right w:val="dotted" w:sz="12" w:space="0" w:color="000000"/>
            </w:tcBorders>
          </w:tcPr>
          <w:p w14:paraId="7FF81E39" w14:textId="77777777" w:rsidR="00D16BE9" w:rsidRDefault="00AC4FA2">
            <w:pPr>
              <w:widowControl w:val="0"/>
              <w:autoSpaceDE w:val="0"/>
              <w:autoSpaceDN w:val="0"/>
              <w:spacing w:line="300" w:lineRule="auto"/>
              <w:ind w:firstLine="420"/>
              <w:rPr>
                <w:rFonts w:eastAsia="Arial" w:cs="Arial"/>
                <w:kern w:val="0"/>
                <w:szCs w:val="21"/>
              </w:rPr>
            </w:pPr>
            <w:proofErr w:type="spellStart"/>
            <w:r>
              <w:rPr>
                <w:rFonts w:eastAsia="Arial" w:cs="Arial"/>
                <w:color w:val="0D6812"/>
                <w:kern w:val="0"/>
                <w:szCs w:val="21"/>
              </w:rPr>
              <w:t>I.e</w:t>
            </w:r>
            <w:proofErr w:type="spellEnd"/>
            <w:r>
              <w:rPr>
                <w:rFonts w:eastAsia="Arial" w:cs="Arial"/>
                <w:color w:val="0D6812"/>
                <w:kern w:val="0"/>
                <w:szCs w:val="21"/>
              </w:rPr>
              <w:t xml:space="preserve">) </w:t>
            </w:r>
            <w:r>
              <w:rPr>
                <w:rFonts w:eastAsia="宋体" w:cs="宋体" w:hint="eastAsia"/>
                <w:b/>
                <w:color w:val="0D6812"/>
                <w:kern w:val="0"/>
                <w:szCs w:val="21"/>
              </w:rPr>
              <w:t>基本流和废物流的附加相关性标准：</w:t>
            </w:r>
            <w:r>
              <w:rPr>
                <w:rFonts w:eastAsia="宋体" w:cs="宋体" w:hint="eastAsia"/>
                <w:color w:val="0D6812"/>
                <w:kern w:val="0"/>
                <w:szCs w:val="21"/>
              </w:rPr>
              <w:t>数据收集中还应包括质量和能量含量较低，但与相应类型的工艺或行业具有已知相关性的排放物和废物（使用法律限制和专家判断等）。</w:t>
            </w:r>
            <w:r>
              <w:rPr>
                <w:rFonts w:eastAsia="Arial" w:cs="Arial"/>
                <w:color w:val="0D6812"/>
                <w:kern w:val="0"/>
                <w:szCs w:val="21"/>
              </w:rPr>
              <w:t>[</w:t>
            </w:r>
            <w:r>
              <w:rPr>
                <w:rFonts w:cs="Arial" w:hint="eastAsia"/>
                <w:color w:val="0D6812"/>
                <w:kern w:val="0"/>
                <w:szCs w:val="21"/>
              </w:rPr>
              <w:t>ISO</w:t>
            </w:r>
            <w:r>
              <w:rPr>
                <w:rFonts w:eastAsia="Arial" w:cs="Arial"/>
                <w:color w:val="0D6812"/>
                <w:kern w:val="0"/>
                <w:szCs w:val="21"/>
              </w:rPr>
              <w:t>+]</w:t>
            </w:r>
          </w:p>
        </w:tc>
      </w:tr>
      <w:tr w:rsidR="00D16BE9" w14:paraId="3A0EA16B" w14:textId="77777777">
        <w:trPr>
          <w:trHeight w:val="1233"/>
        </w:trPr>
        <w:tc>
          <w:tcPr>
            <w:tcW w:w="9290" w:type="dxa"/>
            <w:tcBorders>
              <w:left w:val="dotDash" w:sz="18" w:space="0" w:color="008000"/>
              <w:right w:val="dotted" w:sz="12" w:space="0" w:color="000000"/>
            </w:tcBorders>
          </w:tcPr>
          <w:p w14:paraId="2BB42C27" w14:textId="77777777" w:rsidR="00D16BE9" w:rsidRDefault="00AC4FA2">
            <w:pPr>
              <w:widowControl w:val="0"/>
              <w:autoSpaceDE w:val="0"/>
              <w:autoSpaceDN w:val="0"/>
              <w:spacing w:line="300" w:lineRule="auto"/>
              <w:ind w:firstLine="420"/>
              <w:rPr>
                <w:rFonts w:eastAsia="Arial" w:cs="Arial"/>
                <w:kern w:val="0"/>
                <w:szCs w:val="21"/>
              </w:rPr>
            </w:pPr>
            <w:proofErr w:type="spellStart"/>
            <w:r>
              <w:rPr>
                <w:rFonts w:eastAsia="Arial" w:cs="Arial"/>
                <w:color w:val="0D6812"/>
                <w:kern w:val="0"/>
                <w:szCs w:val="21"/>
              </w:rPr>
              <w:t>I.f</w:t>
            </w:r>
            <w:proofErr w:type="spellEnd"/>
            <w:r>
              <w:rPr>
                <w:rFonts w:eastAsia="Arial" w:cs="Arial"/>
                <w:color w:val="0D6812"/>
                <w:kern w:val="0"/>
                <w:szCs w:val="21"/>
              </w:rPr>
              <w:t xml:space="preserve">) </w:t>
            </w:r>
            <w:r>
              <w:rPr>
                <w:rFonts w:eastAsia="宋体" w:cs="宋体" w:hint="eastAsia"/>
                <w:b/>
                <w:color w:val="0D6812"/>
                <w:kern w:val="0"/>
                <w:szCs w:val="21"/>
              </w:rPr>
              <w:t>近似</w:t>
            </w:r>
            <w:r>
              <w:rPr>
                <w:rFonts w:eastAsia="Arial" w:cs="Arial"/>
                <w:b/>
                <w:color w:val="0D6812"/>
                <w:kern w:val="0"/>
                <w:szCs w:val="21"/>
              </w:rPr>
              <w:t xml:space="preserve"> 100 % </w:t>
            </w:r>
            <w:r>
              <w:rPr>
                <w:rFonts w:eastAsia="宋体" w:cs="宋体" w:hint="eastAsia"/>
                <w:b/>
                <w:color w:val="0D6812"/>
                <w:kern w:val="0"/>
                <w:szCs w:val="21"/>
              </w:rPr>
              <w:t>值：</w:t>
            </w:r>
            <w:r>
              <w:rPr>
                <w:rFonts w:eastAsia="宋体" w:cs="宋体" w:hint="eastAsia"/>
                <w:color w:val="0D6812"/>
                <w:kern w:val="0"/>
                <w:szCs w:val="21"/>
              </w:rPr>
              <w:t>对于所有最初缺失的信息和数据，可通过使用</w:t>
            </w:r>
            <w:r>
              <w:rPr>
                <w:rFonts w:eastAsia="Arial" w:cs="Arial"/>
                <w:color w:val="0D6812"/>
                <w:kern w:val="0"/>
                <w:szCs w:val="21"/>
              </w:rPr>
              <w:t xml:space="preserve"> "</w:t>
            </w:r>
            <w:r>
              <w:rPr>
                <w:rFonts w:eastAsia="宋体" w:cs="宋体" w:hint="eastAsia"/>
                <w:color w:val="0D6812"/>
                <w:kern w:val="0"/>
                <w:szCs w:val="21"/>
              </w:rPr>
              <w:t>最佳近似值</w:t>
            </w:r>
            <w:r>
              <w:rPr>
                <w:rFonts w:eastAsia="Arial" w:cs="Arial"/>
                <w:color w:val="0D6812"/>
                <w:kern w:val="0"/>
                <w:szCs w:val="21"/>
              </w:rPr>
              <w:t>"</w:t>
            </w:r>
            <w:r>
              <w:rPr>
                <w:rFonts w:eastAsia="宋体" w:cs="宋体" w:hint="eastAsia"/>
                <w:color w:val="0D6812"/>
                <w:kern w:val="0"/>
                <w:szCs w:val="21"/>
              </w:rPr>
              <w:t>，特别是类似过程的信息和专家判断，来近似</w:t>
            </w:r>
            <w:r>
              <w:rPr>
                <w:rFonts w:eastAsia="Arial" w:cs="Arial"/>
                <w:color w:val="0D6812"/>
                <w:kern w:val="0"/>
                <w:szCs w:val="21"/>
              </w:rPr>
              <w:t xml:space="preserve"> 100%</w:t>
            </w:r>
            <w:r>
              <w:rPr>
                <w:rFonts w:eastAsia="宋体" w:cs="宋体" w:hint="eastAsia"/>
                <w:color w:val="0D6812"/>
                <w:kern w:val="0"/>
                <w:szCs w:val="21"/>
              </w:rPr>
              <w:t>的完整性参考值。尤其是缺失的信息和数据：</w:t>
            </w:r>
            <w:r>
              <w:rPr>
                <w:rFonts w:eastAsia="Arial" w:cs="Arial"/>
                <w:color w:val="0D6812"/>
                <w:kern w:val="0"/>
                <w:szCs w:val="21"/>
              </w:rPr>
              <w:t>[ISO+]</w:t>
            </w:r>
          </w:p>
        </w:tc>
      </w:tr>
      <w:tr w:rsidR="00D16BE9" w14:paraId="411B28D0" w14:textId="77777777">
        <w:trPr>
          <w:trHeight w:val="398"/>
        </w:trPr>
        <w:tc>
          <w:tcPr>
            <w:tcW w:w="9290" w:type="dxa"/>
            <w:tcBorders>
              <w:left w:val="dotDash" w:sz="18" w:space="0" w:color="008000"/>
              <w:right w:val="dotted" w:sz="12" w:space="0" w:color="000000"/>
            </w:tcBorders>
          </w:tcPr>
          <w:p w14:paraId="5E536A20" w14:textId="77777777" w:rsidR="00D16BE9" w:rsidRDefault="00AC4FA2">
            <w:pPr>
              <w:widowControl w:val="0"/>
              <w:tabs>
                <w:tab w:val="left" w:pos="2008"/>
              </w:tabs>
              <w:autoSpaceDE w:val="0"/>
              <w:autoSpaceDN w:val="0"/>
              <w:spacing w:line="300" w:lineRule="auto"/>
              <w:ind w:firstLine="412"/>
              <w:jc w:val="left"/>
              <w:rPr>
                <w:rFonts w:eastAsia="Arial" w:cs="Arial"/>
                <w:kern w:val="0"/>
                <w:szCs w:val="21"/>
              </w:rPr>
            </w:pPr>
            <w:proofErr w:type="spellStart"/>
            <w:r>
              <w:rPr>
                <w:rFonts w:eastAsia="Arial" w:cs="Arial"/>
                <w:color w:val="0D6812"/>
                <w:spacing w:val="-2"/>
                <w:kern w:val="0"/>
                <w:szCs w:val="21"/>
              </w:rPr>
              <w:t>I.f.i</w:t>
            </w:r>
            <w:proofErr w:type="spellEnd"/>
            <w:r>
              <w:rPr>
                <w:rFonts w:eastAsia="Arial" w:cs="Arial"/>
                <w:color w:val="0D6812"/>
                <w:spacing w:val="-2"/>
                <w:kern w:val="0"/>
                <w:szCs w:val="21"/>
              </w:rPr>
              <w:t>)</w:t>
            </w:r>
            <w:r>
              <w:rPr>
                <w:rFonts w:eastAsia="宋体" w:cs="宋体" w:hint="eastAsia"/>
                <w:color w:val="0D6812"/>
                <w:kern w:val="0"/>
                <w:szCs w:val="21"/>
              </w:rPr>
              <w:t>最初缺失</w:t>
            </w:r>
            <w:r>
              <w:rPr>
                <w:rFonts w:eastAsia="宋体" w:cs="宋体" w:hint="eastAsia"/>
                <w:color w:val="0D6812"/>
                <w:spacing w:val="-2"/>
                <w:kern w:val="0"/>
                <w:szCs w:val="21"/>
              </w:rPr>
              <w:t>流量</w:t>
            </w:r>
            <w:r>
              <w:rPr>
                <w:rFonts w:eastAsia="宋体" w:cs="宋体" w:hint="eastAsia"/>
                <w:color w:val="0D6812"/>
                <w:kern w:val="0"/>
                <w:szCs w:val="21"/>
              </w:rPr>
              <w:t>的种类和数量</w:t>
            </w:r>
            <w:r>
              <w:rPr>
                <w:rFonts w:eastAsia="宋体" w:cs="宋体" w:hint="eastAsia"/>
                <w:color w:val="0D6812"/>
                <w:spacing w:val="-2"/>
                <w:kern w:val="0"/>
                <w:szCs w:val="21"/>
              </w:rPr>
              <w:t>、</w:t>
            </w:r>
          </w:p>
        </w:tc>
      </w:tr>
      <w:tr w:rsidR="00D16BE9" w14:paraId="0605D658" w14:textId="77777777">
        <w:trPr>
          <w:trHeight w:val="676"/>
        </w:trPr>
        <w:tc>
          <w:tcPr>
            <w:tcW w:w="9290" w:type="dxa"/>
            <w:tcBorders>
              <w:left w:val="dotDash" w:sz="18" w:space="0" w:color="008000"/>
              <w:right w:val="dotted" w:sz="12" w:space="0" w:color="000000"/>
            </w:tcBorders>
          </w:tcPr>
          <w:p w14:paraId="49F98F93" w14:textId="77777777" w:rsidR="00D16BE9" w:rsidRDefault="00AC4FA2">
            <w:pPr>
              <w:widowControl w:val="0"/>
              <w:tabs>
                <w:tab w:val="left" w:pos="2008"/>
              </w:tabs>
              <w:autoSpaceDE w:val="0"/>
              <w:autoSpaceDN w:val="0"/>
              <w:spacing w:line="300" w:lineRule="auto"/>
              <w:ind w:firstLine="412"/>
              <w:jc w:val="left"/>
              <w:rPr>
                <w:rFonts w:eastAsia="Arial" w:cs="Arial"/>
                <w:kern w:val="0"/>
                <w:szCs w:val="21"/>
              </w:rPr>
            </w:pPr>
            <w:proofErr w:type="spellStart"/>
            <w:r>
              <w:rPr>
                <w:rFonts w:eastAsia="Arial" w:cs="Arial"/>
                <w:color w:val="0D6812"/>
                <w:spacing w:val="-2"/>
                <w:kern w:val="0"/>
                <w:szCs w:val="21"/>
              </w:rPr>
              <w:t>I.f.ii</w:t>
            </w:r>
            <w:proofErr w:type="spellEnd"/>
            <w:r>
              <w:rPr>
                <w:rFonts w:eastAsia="Arial" w:cs="Arial"/>
                <w:color w:val="0D6812"/>
                <w:spacing w:val="-2"/>
                <w:kern w:val="0"/>
                <w:szCs w:val="21"/>
              </w:rPr>
              <w:t>)</w:t>
            </w:r>
            <w:r>
              <w:rPr>
                <w:rFonts w:eastAsia="宋体" w:cs="宋体" w:hint="eastAsia"/>
                <w:color w:val="0D6812"/>
                <w:kern w:val="0"/>
                <w:szCs w:val="21"/>
              </w:rPr>
              <w:t>所有流体中与流体总质量相关的元素组成和能量含量、</w:t>
            </w:r>
          </w:p>
        </w:tc>
      </w:tr>
      <w:tr w:rsidR="00D16BE9" w14:paraId="7E0F8C7D" w14:textId="77777777">
        <w:trPr>
          <w:trHeight w:val="676"/>
        </w:trPr>
        <w:tc>
          <w:tcPr>
            <w:tcW w:w="9290" w:type="dxa"/>
            <w:tcBorders>
              <w:left w:val="dotDash" w:sz="18" w:space="0" w:color="008000"/>
              <w:right w:val="dotted" w:sz="12" w:space="0" w:color="000000"/>
            </w:tcBorders>
          </w:tcPr>
          <w:p w14:paraId="28FC9C93" w14:textId="77777777" w:rsidR="00D16BE9" w:rsidRDefault="00AC4FA2">
            <w:pPr>
              <w:widowControl w:val="0"/>
              <w:tabs>
                <w:tab w:val="left" w:pos="2008"/>
              </w:tabs>
              <w:autoSpaceDE w:val="0"/>
              <w:autoSpaceDN w:val="0"/>
              <w:spacing w:line="300" w:lineRule="auto"/>
              <w:ind w:firstLine="412"/>
              <w:jc w:val="left"/>
              <w:rPr>
                <w:rFonts w:eastAsia="Arial" w:cs="Arial"/>
                <w:kern w:val="0"/>
                <w:szCs w:val="21"/>
              </w:rPr>
            </w:pPr>
            <w:proofErr w:type="spellStart"/>
            <w:r>
              <w:rPr>
                <w:rFonts w:eastAsia="Arial" w:cs="Arial"/>
                <w:color w:val="0D6812"/>
                <w:spacing w:val="-2"/>
                <w:kern w:val="0"/>
                <w:szCs w:val="21"/>
              </w:rPr>
              <w:t>I.f.</w:t>
            </w:r>
            <w:r>
              <w:rPr>
                <w:rFonts w:eastAsia="Arial" w:cs="Arial"/>
                <w:color w:val="0D6812"/>
                <w:kern w:val="0"/>
                <w:szCs w:val="21"/>
              </w:rPr>
              <w:t>iii</w:t>
            </w:r>
            <w:proofErr w:type="spellEnd"/>
            <w:r>
              <w:rPr>
                <w:rFonts w:eastAsia="Arial" w:cs="Arial"/>
                <w:color w:val="0D6812"/>
                <w:spacing w:val="-2"/>
                <w:kern w:val="0"/>
                <w:szCs w:val="21"/>
              </w:rPr>
              <w:t>)</w:t>
            </w:r>
            <w:r>
              <w:rPr>
                <w:rFonts w:eastAsia="宋体" w:cs="宋体" w:hint="eastAsia"/>
                <w:color w:val="0D6812"/>
                <w:kern w:val="0"/>
                <w:szCs w:val="21"/>
              </w:rPr>
              <w:t>对总生产成本和产值有相关贡献的所有货物和服务的成本</w:t>
            </w:r>
          </w:p>
        </w:tc>
      </w:tr>
      <w:tr w:rsidR="00D16BE9" w14:paraId="13D315A6" w14:textId="77777777">
        <w:trPr>
          <w:trHeight w:val="676"/>
        </w:trPr>
        <w:tc>
          <w:tcPr>
            <w:tcW w:w="9290" w:type="dxa"/>
            <w:tcBorders>
              <w:left w:val="dotDash" w:sz="18" w:space="0" w:color="008000"/>
              <w:right w:val="dotted" w:sz="12" w:space="0" w:color="000000"/>
            </w:tcBorders>
          </w:tcPr>
          <w:p w14:paraId="358D967D" w14:textId="77777777" w:rsidR="00D16BE9" w:rsidRDefault="00AC4FA2">
            <w:pPr>
              <w:widowControl w:val="0"/>
              <w:tabs>
                <w:tab w:val="left" w:pos="1794"/>
              </w:tabs>
              <w:autoSpaceDE w:val="0"/>
              <w:autoSpaceDN w:val="0"/>
              <w:spacing w:line="300" w:lineRule="auto"/>
              <w:ind w:firstLine="412"/>
              <w:jc w:val="left"/>
              <w:rPr>
                <w:rFonts w:eastAsia="Arial" w:cs="Arial"/>
                <w:kern w:val="0"/>
                <w:szCs w:val="21"/>
              </w:rPr>
            </w:pPr>
            <w:proofErr w:type="spellStart"/>
            <w:r>
              <w:rPr>
                <w:rFonts w:eastAsia="Arial" w:cs="Arial"/>
                <w:color w:val="0D6812"/>
                <w:spacing w:val="-2"/>
                <w:kern w:val="0"/>
                <w:szCs w:val="21"/>
              </w:rPr>
              <w:t>I.f.iv</w:t>
            </w:r>
            <w:proofErr w:type="spellEnd"/>
            <w:r>
              <w:rPr>
                <w:rFonts w:eastAsia="Arial" w:cs="Arial"/>
                <w:color w:val="0D6812"/>
                <w:spacing w:val="-2"/>
                <w:kern w:val="0"/>
                <w:szCs w:val="21"/>
              </w:rPr>
              <w:t>)</w:t>
            </w:r>
            <w:r>
              <w:rPr>
                <w:rFonts w:eastAsia="Arial" w:cs="Arial"/>
                <w:color w:val="0D6812"/>
                <w:kern w:val="0"/>
                <w:szCs w:val="21"/>
              </w:rPr>
              <w:tab/>
            </w:r>
            <w:r>
              <w:rPr>
                <w:rFonts w:eastAsia="宋体" w:cs="宋体" w:hint="eastAsia"/>
                <w:color w:val="0D6812"/>
                <w:kern w:val="0"/>
                <w:szCs w:val="21"/>
              </w:rPr>
              <w:t>仍缺少消费品和服务</w:t>
            </w:r>
            <w:r>
              <w:rPr>
                <w:rFonts w:eastAsia="Arial" w:cs="Arial"/>
                <w:color w:val="0D6812"/>
                <w:kern w:val="0"/>
                <w:szCs w:val="21"/>
              </w:rPr>
              <w:tab/>
            </w:r>
            <w:r>
              <w:rPr>
                <w:rFonts w:eastAsia="宋体" w:cs="宋体" w:hint="eastAsia"/>
                <w:color w:val="0D6812"/>
                <w:kern w:val="0"/>
                <w:szCs w:val="21"/>
              </w:rPr>
              <w:t>背景数据集的环境影响。</w:t>
            </w:r>
          </w:p>
        </w:tc>
      </w:tr>
      <w:tr w:rsidR="00D16BE9" w14:paraId="215226A1" w14:textId="77777777">
        <w:trPr>
          <w:trHeight w:val="848"/>
        </w:trPr>
        <w:tc>
          <w:tcPr>
            <w:tcW w:w="9290" w:type="dxa"/>
            <w:tcBorders>
              <w:left w:val="dotDash" w:sz="18" w:space="0" w:color="008000"/>
              <w:right w:val="dotted" w:sz="12" w:space="0" w:color="000000"/>
            </w:tcBorders>
          </w:tcPr>
          <w:p w14:paraId="23F24BC9" w14:textId="77777777" w:rsidR="00D16BE9" w:rsidRDefault="00AC4FA2">
            <w:pPr>
              <w:widowControl w:val="0"/>
              <w:autoSpaceDE w:val="0"/>
              <w:autoSpaceDN w:val="0"/>
              <w:spacing w:line="300" w:lineRule="auto"/>
              <w:ind w:firstLine="420"/>
              <w:rPr>
                <w:rFonts w:eastAsia="Arial" w:cs="Arial"/>
                <w:kern w:val="0"/>
                <w:szCs w:val="21"/>
              </w:rPr>
            </w:pPr>
            <w:proofErr w:type="spellStart"/>
            <w:r>
              <w:rPr>
                <w:rFonts w:eastAsia="Arial" w:cs="Arial"/>
                <w:color w:val="0D6812"/>
                <w:kern w:val="0"/>
                <w:szCs w:val="21"/>
              </w:rPr>
              <w:t>I.g</w:t>
            </w:r>
            <w:proofErr w:type="spellEnd"/>
            <w:r>
              <w:rPr>
                <w:rFonts w:eastAsia="Arial" w:cs="Arial"/>
                <w:color w:val="0D6812"/>
                <w:kern w:val="0"/>
                <w:szCs w:val="21"/>
              </w:rPr>
              <w:t xml:space="preserve">) </w:t>
            </w:r>
            <w:r>
              <w:rPr>
                <w:rFonts w:eastAsia="宋体" w:cs="宋体" w:hint="eastAsia"/>
                <w:b/>
                <w:color w:val="0D6812"/>
                <w:kern w:val="0"/>
                <w:szCs w:val="21"/>
              </w:rPr>
              <w:t>估算</w:t>
            </w:r>
            <w:r>
              <w:rPr>
                <w:rFonts w:eastAsia="Arial" w:cs="Arial"/>
                <w:b/>
                <w:color w:val="0D6812"/>
                <w:kern w:val="0"/>
                <w:szCs w:val="21"/>
              </w:rPr>
              <w:t xml:space="preserve"> 100%</w:t>
            </w:r>
            <w:r>
              <w:rPr>
                <w:rFonts w:eastAsia="宋体" w:cs="宋体" w:hint="eastAsia"/>
                <w:b/>
                <w:color w:val="0D6812"/>
                <w:kern w:val="0"/>
                <w:szCs w:val="21"/>
              </w:rPr>
              <w:t>值近似的精度：</w:t>
            </w:r>
            <w:r>
              <w:rPr>
                <w:rFonts w:eastAsia="Arial" w:cs="Arial" w:hint="eastAsia"/>
                <w:color w:val="0D6812"/>
                <w:spacing w:val="-5"/>
                <w:kern w:val="0"/>
                <w:szCs w:val="21"/>
              </w:rPr>
              <w:t xml:space="preserve">100% </w:t>
            </w:r>
            <w:r>
              <w:rPr>
                <w:rFonts w:eastAsia="宋体" w:cs="宋体" w:hint="eastAsia"/>
                <w:color w:val="0D6812"/>
                <w:spacing w:val="-5"/>
                <w:kern w:val="0"/>
                <w:szCs w:val="21"/>
              </w:rPr>
              <w:t>近似值的精确度可通过分析构成清单的不同质量水平数据的比例来判断：低质量数据的比例越高，</w:t>
            </w:r>
            <w:r>
              <w:rPr>
                <w:rFonts w:eastAsia="Arial" w:cs="Arial" w:hint="eastAsia"/>
                <w:color w:val="0D6812"/>
                <w:spacing w:val="-5"/>
                <w:kern w:val="0"/>
                <w:szCs w:val="21"/>
              </w:rPr>
              <w:t xml:space="preserve">100% </w:t>
            </w:r>
            <w:r>
              <w:rPr>
                <w:rFonts w:eastAsia="宋体" w:cs="宋体" w:hint="eastAsia"/>
                <w:color w:val="0D6812"/>
                <w:spacing w:val="-5"/>
                <w:kern w:val="0"/>
                <w:szCs w:val="21"/>
              </w:rPr>
              <w:t>近似值的精确度就越低。</w:t>
            </w:r>
            <w:r>
              <w:rPr>
                <w:rFonts w:eastAsia="宋体" w:cs="宋体" w:hint="eastAsia"/>
                <w:color w:val="0D6812"/>
                <w:spacing w:val="-5"/>
                <w:kern w:val="0"/>
                <w:szCs w:val="21"/>
              </w:rPr>
              <w:t xml:space="preserve"> </w:t>
            </w:r>
            <w:r>
              <w:rPr>
                <w:rFonts w:eastAsia="Arial" w:cs="Arial"/>
                <w:color w:val="0D6812"/>
                <w:kern w:val="0"/>
                <w:szCs w:val="21"/>
              </w:rPr>
              <w:t>[ISO+]</w:t>
            </w:r>
          </w:p>
        </w:tc>
      </w:tr>
      <w:tr w:rsidR="00D16BE9" w14:paraId="1880B1C2" w14:textId="77777777">
        <w:trPr>
          <w:trHeight w:val="954"/>
        </w:trPr>
        <w:tc>
          <w:tcPr>
            <w:tcW w:w="9290" w:type="dxa"/>
            <w:tcBorders>
              <w:left w:val="dotDash" w:sz="18" w:space="0" w:color="008000"/>
              <w:right w:val="dotted" w:sz="12" w:space="0" w:color="000000"/>
            </w:tcBorders>
          </w:tcPr>
          <w:p w14:paraId="67A0A256" w14:textId="77777777" w:rsidR="00D16BE9" w:rsidRDefault="00AC4FA2">
            <w:pPr>
              <w:widowControl w:val="0"/>
              <w:tabs>
                <w:tab w:val="left" w:pos="998"/>
              </w:tabs>
              <w:autoSpaceDE w:val="0"/>
              <w:autoSpaceDN w:val="0"/>
              <w:spacing w:line="300" w:lineRule="auto"/>
              <w:ind w:firstLine="404"/>
              <w:jc w:val="left"/>
              <w:rPr>
                <w:rFonts w:eastAsia="Arial" w:cs="Arial"/>
                <w:kern w:val="0"/>
                <w:szCs w:val="21"/>
              </w:rPr>
            </w:pPr>
            <w:proofErr w:type="spellStart"/>
            <w:r>
              <w:rPr>
                <w:rFonts w:eastAsia="Arial" w:cs="Arial"/>
                <w:color w:val="0D6812"/>
                <w:spacing w:val="-4"/>
                <w:kern w:val="0"/>
                <w:szCs w:val="21"/>
              </w:rPr>
              <w:t>I.h</w:t>
            </w:r>
            <w:proofErr w:type="spellEnd"/>
            <w:r>
              <w:rPr>
                <w:rFonts w:eastAsia="Arial" w:cs="Arial"/>
                <w:color w:val="0D6812"/>
                <w:spacing w:val="-4"/>
                <w:kern w:val="0"/>
                <w:szCs w:val="21"/>
              </w:rPr>
              <w:t>)</w:t>
            </w:r>
            <w:r>
              <w:rPr>
                <w:rFonts w:eastAsia="Arial" w:cs="Arial"/>
                <w:color w:val="0D6812"/>
                <w:kern w:val="0"/>
                <w:szCs w:val="21"/>
              </w:rPr>
              <w:tab/>
            </w:r>
            <w:r>
              <w:rPr>
                <w:rFonts w:eastAsia="宋体" w:cs="宋体" w:hint="eastAsia"/>
                <w:b/>
                <w:color w:val="0D6812"/>
                <w:kern w:val="0"/>
                <w:szCs w:val="21"/>
              </w:rPr>
              <w:t>影响的完整性：</w:t>
            </w:r>
            <w:r>
              <w:rPr>
                <w:rFonts w:eastAsia="宋体" w:cs="宋体" w:hint="eastAsia"/>
                <w:color w:val="0D6812"/>
                <w:kern w:val="0"/>
                <w:szCs w:val="21"/>
              </w:rPr>
              <w:t>作为最后一步，利用第</w:t>
            </w:r>
            <w:r>
              <w:rPr>
                <w:rFonts w:eastAsia="Arial" w:cs="Arial"/>
                <w:color w:val="0D6812"/>
                <w:kern w:val="0"/>
                <w:szCs w:val="21"/>
              </w:rPr>
              <w:t xml:space="preserve"> </w:t>
            </w:r>
            <w:hyperlink w:anchor="_bookmark116" w:history="1">
              <w:r>
                <w:rPr>
                  <w:rFonts w:eastAsia="Arial" w:cs="Arial"/>
                  <w:color w:val="0D6812"/>
                  <w:kern w:val="0"/>
                  <w:szCs w:val="21"/>
                </w:rPr>
                <w:t>6.6.3</w:t>
              </w:r>
            </w:hyperlink>
            <w:r>
              <w:rPr>
                <w:rFonts w:eastAsia="Arial" w:cs="Arial"/>
                <w:color w:val="0D6812"/>
                <w:kern w:val="0"/>
                <w:szCs w:val="21"/>
              </w:rPr>
              <w:t xml:space="preserve"> </w:t>
            </w:r>
            <w:r>
              <w:rPr>
                <w:rFonts w:eastAsia="宋体" w:cs="宋体" w:hint="eastAsia"/>
                <w:color w:val="0D6812"/>
                <w:kern w:val="0"/>
                <w:szCs w:val="21"/>
              </w:rPr>
              <w:t>章中确定的定量临界值，估算所实现的</w:t>
            </w:r>
            <w:r>
              <w:rPr>
                <w:rFonts w:eastAsia="宋体" w:cs="宋体" w:hint="eastAsia"/>
                <w:color w:val="0D6812"/>
                <w:spacing w:val="-2"/>
                <w:kern w:val="0"/>
                <w:szCs w:val="21"/>
              </w:rPr>
              <w:t>完整</w:t>
            </w:r>
            <w:r>
              <w:rPr>
                <w:rFonts w:eastAsia="宋体" w:cs="宋体" w:hint="eastAsia"/>
                <w:color w:val="0D6812"/>
                <w:kern w:val="0"/>
                <w:szCs w:val="21"/>
              </w:rPr>
              <w:t>程度</w:t>
            </w:r>
            <w:r>
              <w:rPr>
                <w:rFonts w:eastAsia="Arial" w:cs="Arial"/>
                <w:color w:val="0D6812"/>
                <w:kern w:val="0"/>
                <w:szCs w:val="21"/>
              </w:rPr>
              <w:t>/</w:t>
            </w:r>
            <w:r>
              <w:rPr>
                <w:rFonts w:eastAsia="宋体" w:cs="宋体" w:hint="eastAsia"/>
                <w:color w:val="0D6812"/>
                <w:kern w:val="0"/>
                <w:szCs w:val="21"/>
              </w:rPr>
              <w:t>截止。</w:t>
            </w:r>
            <w:r>
              <w:rPr>
                <w:rFonts w:eastAsia="Arial" w:cs="Arial"/>
                <w:color w:val="0D6812"/>
                <w:spacing w:val="-2"/>
                <w:kern w:val="0"/>
                <w:szCs w:val="21"/>
              </w:rPr>
              <w:t>[</w:t>
            </w:r>
            <w:r>
              <w:rPr>
                <w:rFonts w:cs="Arial" w:hint="eastAsia"/>
                <w:color w:val="0D6812"/>
                <w:spacing w:val="-2"/>
                <w:kern w:val="0"/>
                <w:szCs w:val="21"/>
              </w:rPr>
              <w:t>ISO</w:t>
            </w:r>
            <w:r>
              <w:rPr>
                <w:rFonts w:eastAsia="Arial" w:cs="Arial"/>
                <w:color w:val="0D6812"/>
                <w:spacing w:val="-2"/>
                <w:kern w:val="0"/>
                <w:szCs w:val="21"/>
              </w:rPr>
              <w:t>+]</w:t>
            </w:r>
          </w:p>
        </w:tc>
      </w:tr>
      <w:tr w:rsidR="00D16BE9" w14:paraId="7DEBEE6F" w14:textId="77777777">
        <w:trPr>
          <w:trHeight w:val="1232"/>
        </w:trPr>
        <w:tc>
          <w:tcPr>
            <w:tcW w:w="9290" w:type="dxa"/>
            <w:tcBorders>
              <w:left w:val="dotDash" w:sz="18" w:space="0" w:color="008000"/>
              <w:right w:val="dotted" w:sz="12" w:space="0" w:color="000000"/>
            </w:tcBorders>
          </w:tcPr>
          <w:p w14:paraId="1C302443" w14:textId="77777777" w:rsidR="00D16BE9" w:rsidRDefault="00AC4FA2">
            <w:pPr>
              <w:widowControl w:val="0"/>
              <w:autoSpaceDE w:val="0"/>
              <w:autoSpaceDN w:val="0"/>
              <w:spacing w:line="300" w:lineRule="auto"/>
              <w:ind w:firstLine="420"/>
              <w:rPr>
                <w:rFonts w:eastAsia="Arial" w:cs="Arial"/>
                <w:kern w:val="0"/>
                <w:szCs w:val="21"/>
              </w:rPr>
            </w:pPr>
            <w:proofErr w:type="spellStart"/>
            <w:r>
              <w:rPr>
                <w:rFonts w:eastAsia="Arial" w:cs="Arial"/>
                <w:color w:val="0D6812"/>
                <w:kern w:val="0"/>
                <w:szCs w:val="21"/>
              </w:rPr>
              <w:t>I.i</w:t>
            </w:r>
            <w:proofErr w:type="spellEnd"/>
            <w:r>
              <w:rPr>
                <w:rFonts w:eastAsia="Arial" w:cs="Arial"/>
                <w:color w:val="0D6812"/>
                <w:kern w:val="0"/>
                <w:szCs w:val="21"/>
              </w:rPr>
              <w:t xml:space="preserve">) </w:t>
            </w:r>
            <w:r>
              <w:rPr>
                <w:rFonts w:eastAsia="宋体" w:cs="宋体" w:hint="eastAsia"/>
                <w:b/>
                <w:color w:val="0D6812"/>
                <w:kern w:val="0"/>
                <w:szCs w:val="21"/>
              </w:rPr>
              <w:t>剔除可忽略的流量：</w:t>
            </w:r>
            <w:r>
              <w:rPr>
                <w:rFonts w:eastAsia="宋体" w:cs="宋体" w:hint="eastAsia"/>
                <w:color w:val="0D6812"/>
                <w:kern w:val="0"/>
                <w:szCs w:val="21"/>
              </w:rPr>
              <w:t>剔除可忽略不计的流量是一种选择，这些流量共同占被剔除的影响份额的</w:t>
            </w:r>
            <w:r>
              <w:rPr>
                <w:rFonts w:eastAsia="Arial" w:cs="Arial"/>
                <w:color w:val="0D6812"/>
                <w:kern w:val="0"/>
                <w:szCs w:val="21"/>
              </w:rPr>
              <w:t xml:space="preserve"> 10%</w:t>
            </w:r>
            <w:r>
              <w:rPr>
                <w:rFonts w:eastAsia="宋体" w:cs="宋体" w:hint="eastAsia"/>
                <w:color w:val="0D6812"/>
                <w:kern w:val="0"/>
                <w:szCs w:val="21"/>
              </w:rPr>
              <w:t>以下</w:t>
            </w:r>
            <w:r>
              <w:rPr>
                <w:rFonts w:eastAsia="宋体" w:cs="宋体" w:hint="eastAsia"/>
                <w:color w:val="808080"/>
                <w:kern w:val="0"/>
                <w:szCs w:val="21"/>
              </w:rPr>
              <w:t>（例如，如果完整性为</w:t>
            </w:r>
            <w:r>
              <w:rPr>
                <w:rFonts w:eastAsia="Arial" w:cs="Arial"/>
                <w:color w:val="808080"/>
                <w:kern w:val="0"/>
                <w:szCs w:val="21"/>
              </w:rPr>
              <w:t xml:space="preserve"> 95%</w:t>
            </w:r>
            <w:r>
              <w:rPr>
                <w:rFonts w:eastAsia="宋体" w:cs="宋体" w:hint="eastAsia"/>
                <w:color w:val="808080"/>
                <w:kern w:val="0"/>
                <w:szCs w:val="21"/>
              </w:rPr>
              <w:t>，则剔除</w:t>
            </w:r>
            <w:r>
              <w:rPr>
                <w:rFonts w:eastAsia="Arial" w:cs="Arial"/>
                <w:color w:val="808080"/>
                <w:kern w:val="0"/>
                <w:szCs w:val="21"/>
              </w:rPr>
              <w:t xml:space="preserve"> 5%</w:t>
            </w:r>
            <w:r>
              <w:rPr>
                <w:rFonts w:eastAsia="宋体" w:cs="宋体" w:hint="eastAsia"/>
                <w:color w:val="808080"/>
                <w:kern w:val="0"/>
                <w:szCs w:val="21"/>
              </w:rPr>
              <w:t>。这</w:t>
            </w:r>
            <w:r>
              <w:rPr>
                <w:rFonts w:eastAsia="Arial" w:cs="Arial"/>
                <w:color w:val="808080"/>
                <w:kern w:val="0"/>
                <w:szCs w:val="21"/>
              </w:rPr>
              <w:t xml:space="preserve"> 5%</w:t>
            </w:r>
            <w:r>
              <w:rPr>
                <w:rFonts w:eastAsia="宋体" w:cs="宋体" w:hint="eastAsia"/>
                <w:color w:val="808080"/>
                <w:kern w:val="0"/>
                <w:szCs w:val="21"/>
              </w:rPr>
              <w:t>中的</w:t>
            </w:r>
            <w:r>
              <w:rPr>
                <w:rFonts w:eastAsia="Arial" w:cs="Arial"/>
                <w:color w:val="808080"/>
                <w:kern w:val="0"/>
                <w:szCs w:val="21"/>
              </w:rPr>
              <w:t xml:space="preserve"> 10%</w:t>
            </w:r>
            <w:r>
              <w:rPr>
                <w:rFonts w:eastAsia="宋体" w:cs="宋体" w:hint="eastAsia"/>
                <w:color w:val="808080"/>
                <w:kern w:val="0"/>
                <w:szCs w:val="21"/>
              </w:rPr>
              <w:t>即为</w:t>
            </w:r>
            <w:r>
              <w:rPr>
                <w:rFonts w:eastAsia="Arial" w:cs="Arial"/>
                <w:color w:val="808080"/>
                <w:kern w:val="0"/>
                <w:szCs w:val="21"/>
              </w:rPr>
              <w:t xml:space="preserve"> 0.5%</w:t>
            </w:r>
            <w:r>
              <w:rPr>
                <w:rFonts w:eastAsia="宋体" w:cs="宋体" w:hint="eastAsia"/>
                <w:color w:val="808080"/>
                <w:kern w:val="0"/>
                <w:szCs w:val="21"/>
              </w:rPr>
              <w:t>，可忽略不计</w:t>
            </w:r>
            <w:r>
              <w:rPr>
                <w:rFonts w:eastAsia="宋体" w:cs="宋体" w:hint="eastAsia"/>
                <w:color w:val="0D6812"/>
                <w:kern w:val="0"/>
                <w:szCs w:val="21"/>
              </w:rPr>
              <w:t>）</w:t>
            </w:r>
            <w:r>
              <w:rPr>
                <w:rFonts w:eastAsia="宋体" w:cs="宋体" w:hint="eastAsia"/>
                <w:color w:val="808080"/>
                <w:kern w:val="0"/>
                <w:szCs w:val="21"/>
              </w:rPr>
              <w:t>。</w:t>
            </w:r>
            <w:r>
              <w:rPr>
                <w:rFonts w:eastAsia="宋体" w:cs="宋体" w:hint="eastAsia"/>
                <w:color w:val="0D6812"/>
                <w:kern w:val="0"/>
                <w:szCs w:val="21"/>
              </w:rPr>
              <w:t>但建议不要将其忽略。</w:t>
            </w:r>
            <w:r>
              <w:rPr>
                <w:rFonts w:eastAsia="Arial" w:cs="Arial"/>
                <w:color w:val="0D6812"/>
                <w:kern w:val="0"/>
                <w:szCs w:val="21"/>
              </w:rPr>
              <w:t>[</w:t>
            </w:r>
            <w:r>
              <w:rPr>
                <w:rFonts w:cs="Arial" w:hint="eastAsia"/>
                <w:color w:val="0D6812"/>
                <w:kern w:val="0"/>
                <w:szCs w:val="21"/>
              </w:rPr>
              <w:t>ISO</w:t>
            </w:r>
            <w:r>
              <w:rPr>
                <w:rFonts w:eastAsia="Arial" w:cs="Arial"/>
                <w:color w:val="0D6812"/>
                <w:kern w:val="0"/>
                <w:szCs w:val="21"/>
              </w:rPr>
              <w:t>+]</w:t>
            </w:r>
          </w:p>
        </w:tc>
      </w:tr>
      <w:tr w:rsidR="00D16BE9" w14:paraId="7AE49934" w14:textId="77777777">
        <w:trPr>
          <w:trHeight w:val="578"/>
        </w:trPr>
        <w:tc>
          <w:tcPr>
            <w:tcW w:w="9290" w:type="dxa"/>
            <w:tcBorders>
              <w:left w:val="dotDash" w:sz="18" w:space="0" w:color="008000"/>
              <w:right w:val="dotDash" w:sz="18" w:space="0" w:color="008000"/>
            </w:tcBorders>
          </w:tcPr>
          <w:p w14:paraId="5F271F32" w14:textId="77777777" w:rsidR="00D16BE9" w:rsidRDefault="00AC4FA2">
            <w:pPr>
              <w:widowControl w:val="0"/>
              <w:autoSpaceDE w:val="0"/>
              <w:autoSpaceDN w:val="0"/>
              <w:spacing w:line="300" w:lineRule="auto"/>
              <w:ind w:firstLine="360"/>
              <w:jc w:val="left"/>
              <w:rPr>
                <w:rFonts w:eastAsia="Arial" w:cs="Arial"/>
                <w:kern w:val="0"/>
                <w:sz w:val="18"/>
              </w:rPr>
            </w:pPr>
            <w:r>
              <w:rPr>
                <w:rFonts w:eastAsia="宋体" w:cs="宋体" w:hint="eastAsia"/>
                <w:color w:val="0D6812"/>
                <w:kern w:val="0"/>
                <w:sz w:val="18"/>
              </w:rPr>
              <w:t>请注意，</w:t>
            </w:r>
            <w:r>
              <w:rPr>
                <w:rFonts w:eastAsia="Arial" w:cs="Arial"/>
                <w:color w:val="0D6812"/>
                <w:kern w:val="0"/>
                <w:sz w:val="18"/>
              </w:rPr>
              <w:t xml:space="preserve">LCIA </w:t>
            </w:r>
            <w:r>
              <w:rPr>
                <w:rFonts w:eastAsia="宋体" w:cs="宋体" w:hint="eastAsia"/>
                <w:color w:val="0D6812"/>
                <w:kern w:val="0"/>
                <w:sz w:val="18"/>
              </w:rPr>
              <w:t>方法和（可能的）用于定义临界值的归一化和加权是在范围阶段决定的，见第</w:t>
            </w:r>
            <w:r>
              <w:rPr>
                <w:rFonts w:eastAsia="Arial" w:cs="Arial"/>
                <w:color w:val="0D6812"/>
                <w:kern w:val="0"/>
                <w:sz w:val="18"/>
              </w:rPr>
              <w:t xml:space="preserve"> </w:t>
            </w:r>
            <w:hyperlink w:anchor="_bookmark128" w:history="1">
              <w:r>
                <w:rPr>
                  <w:rFonts w:eastAsia="Arial" w:cs="Arial"/>
                  <w:color w:val="0D6812"/>
                  <w:kern w:val="0"/>
                  <w:sz w:val="18"/>
                </w:rPr>
                <w:t>6.7.7</w:t>
              </w:r>
            </w:hyperlink>
            <w:r>
              <w:rPr>
                <w:rFonts w:eastAsia="Arial" w:cs="Arial"/>
                <w:color w:val="0D6812"/>
                <w:kern w:val="0"/>
                <w:sz w:val="18"/>
              </w:rPr>
              <w:t xml:space="preserve"> </w:t>
            </w:r>
            <w:r>
              <w:rPr>
                <w:rFonts w:eastAsia="宋体" w:cs="宋体" w:hint="eastAsia"/>
                <w:color w:val="0D6812"/>
                <w:kern w:val="0"/>
                <w:sz w:val="18"/>
              </w:rPr>
              <w:t>章</w:t>
            </w:r>
            <w:r w:rsidR="00000000">
              <w:fldChar w:fldCharType="begin"/>
            </w:r>
            <w:r w:rsidR="00000000">
              <w:instrText>HYPERLINK \l "_bookmark128"</w:instrText>
            </w:r>
            <w:r w:rsidR="00000000">
              <w:fldChar w:fldCharType="separate"/>
            </w:r>
            <w:r>
              <w:rPr>
                <w:rFonts w:eastAsia="宋体" w:cs="宋体" w:hint="eastAsia"/>
                <w:color w:val="0D6812"/>
                <w:kern w:val="0"/>
                <w:sz w:val="18"/>
              </w:rPr>
              <w:t>。</w:t>
            </w:r>
            <w:r w:rsidR="00000000">
              <w:rPr>
                <w:rFonts w:eastAsia="宋体" w:cs="宋体"/>
                <w:color w:val="0D6812"/>
                <w:kern w:val="0"/>
                <w:sz w:val="18"/>
              </w:rPr>
              <w:fldChar w:fldCharType="end"/>
            </w:r>
          </w:p>
        </w:tc>
      </w:tr>
      <w:tr w:rsidR="00D16BE9" w14:paraId="6DE7106E" w14:textId="77777777">
        <w:trPr>
          <w:trHeight w:val="1060"/>
        </w:trPr>
        <w:tc>
          <w:tcPr>
            <w:tcW w:w="9290" w:type="dxa"/>
            <w:tcBorders>
              <w:left w:val="dotDash" w:sz="18" w:space="0" w:color="008000"/>
              <w:right w:val="dotDash" w:sz="18" w:space="0" w:color="008000"/>
            </w:tcBorders>
          </w:tcPr>
          <w:p w14:paraId="2ED64A24" w14:textId="77777777" w:rsidR="00D16BE9" w:rsidRDefault="00AC4FA2">
            <w:pPr>
              <w:widowControl w:val="0"/>
              <w:autoSpaceDE w:val="0"/>
              <w:autoSpaceDN w:val="0"/>
              <w:spacing w:line="300" w:lineRule="auto"/>
              <w:ind w:firstLine="360"/>
              <w:rPr>
                <w:rFonts w:eastAsia="Arial" w:cs="Arial"/>
                <w:kern w:val="0"/>
                <w:sz w:val="18"/>
              </w:rPr>
            </w:pPr>
            <w:r>
              <w:rPr>
                <w:rFonts w:eastAsia="宋体" w:cs="宋体" w:hint="eastAsia"/>
                <w:color w:val="0D6812"/>
                <w:kern w:val="0"/>
                <w:sz w:val="18"/>
              </w:rPr>
              <w:t>请注意，对于单元过程和部分终止的系统，完备性的判定应与单元过程和部分终止的系统本身相关。也就是说，在量化所实现的完整性时，应忽略为完成完整性检查的系统模型而专门添加的其他过程的完整性缺失。</w:t>
            </w:r>
          </w:p>
        </w:tc>
      </w:tr>
      <w:tr w:rsidR="00D16BE9" w14:paraId="256CE497" w14:textId="77777777">
        <w:trPr>
          <w:trHeight w:val="933"/>
        </w:trPr>
        <w:tc>
          <w:tcPr>
            <w:tcW w:w="9290" w:type="dxa"/>
            <w:tcBorders>
              <w:left w:val="dotDash" w:sz="18" w:space="0" w:color="008000"/>
              <w:bottom w:val="dotDash" w:sz="18" w:space="0" w:color="008000"/>
              <w:right w:val="dotDash" w:sz="18" w:space="0" w:color="008000"/>
            </w:tcBorders>
          </w:tcPr>
          <w:p w14:paraId="546E457E" w14:textId="77777777" w:rsidR="00D16BE9" w:rsidRDefault="00AC4FA2">
            <w:pPr>
              <w:widowControl w:val="0"/>
              <w:autoSpaceDE w:val="0"/>
              <w:autoSpaceDN w:val="0"/>
              <w:spacing w:line="300" w:lineRule="auto"/>
              <w:ind w:firstLine="420"/>
              <w:rPr>
                <w:rFonts w:eastAsia="Arial" w:cs="Arial"/>
                <w:kern w:val="0"/>
                <w:sz w:val="22"/>
              </w:rPr>
            </w:pPr>
            <w:r>
              <w:rPr>
                <w:rFonts w:eastAsia="Arial" w:cs="Arial"/>
                <w:color w:val="0D6812"/>
                <w:kern w:val="0"/>
                <w:szCs w:val="21"/>
              </w:rPr>
              <w:t xml:space="preserve">II) </w:t>
            </w:r>
            <w:r>
              <w:rPr>
                <w:rFonts w:eastAsia="宋体" w:cs="Arial"/>
                <w:color w:val="0D6812"/>
                <w:kern w:val="0"/>
                <w:szCs w:val="21"/>
              </w:rPr>
              <w:t>SHOULD</w:t>
            </w:r>
            <w:r>
              <w:rPr>
                <w:rFonts w:eastAsia="Arial" w:cs="Arial"/>
                <w:color w:val="0D6812"/>
                <w:kern w:val="0"/>
                <w:szCs w:val="21"/>
              </w:rPr>
              <w:t>--</w:t>
            </w:r>
            <w:r>
              <w:rPr>
                <w:rFonts w:eastAsia="宋体" w:cs="宋体" w:hint="eastAsia"/>
                <w:b/>
                <w:color w:val="0D6812"/>
                <w:kern w:val="0"/>
                <w:szCs w:val="21"/>
              </w:rPr>
              <w:t>必要时提高完整性：</w:t>
            </w:r>
            <w:r>
              <w:rPr>
                <w:rFonts w:eastAsia="宋体" w:cs="宋体" w:hint="eastAsia"/>
                <w:color w:val="0D6812"/>
                <w:kern w:val="0"/>
                <w:szCs w:val="21"/>
              </w:rPr>
              <w:t>在完整性不足的情况下，应重新审视清单分析（有时也包括影响评估）阶段，以提高完整性程度。建议重点</w:t>
            </w:r>
          </w:p>
        </w:tc>
      </w:tr>
      <w:bookmarkEnd w:id="152"/>
    </w:tbl>
    <w:p w14:paraId="5D8A4B52" w14:textId="77777777" w:rsidR="00D16BE9" w:rsidRDefault="00D16BE9">
      <w:pPr>
        <w:pStyle w:val="a8"/>
        <w:spacing w:line="300" w:lineRule="auto"/>
        <w:ind w:firstLineChars="200" w:firstLine="420"/>
        <w:jc w:val="both"/>
        <w:rPr>
          <w:rFonts w:eastAsiaTheme="minorEastAsia"/>
          <w:szCs w:val="21"/>
          <w:lang w:eastAsia="zh-CN"/>
        </w:rPr>
      </w:pPr>
    </w:p>
    <w:tbl>
      <w:tblPr>
        <w:tblStyle w:val="TableNormal"/>
        <w:tblW w:w="9289" w:type="dxa"/>
        <w:tblInd w:w="-534" w:type="dxa"/>
        <w:tblBorders>
          <w:top w:val="dotDash" w:sz="18" w:space="0" w:color="008000"/>
          <w:left w:val="dotDash" w:sz="18" w:space="0" w:color="008000"/>
          <w:bottom w:val="dotDash" w:sz="18" w:space="0" w:color="008000"/>
          <w:right w:val="dotDash" w:sz="18" w:space="0" w:color="008000"/>
          <w:insideH w:val="dotDash" w:sz="18" w:space="0" w:color="008000"/>
          <w:insideV w:val="dotDash" w:sz="18" w:space="0" w:color="008000"/>
        </w:tblBorders>
        <w:tblLayout w:type="fixed"/>
        <w:tblLook w:val="04A0" w:firstRow="1" w:lastRow="0" w:firstColumn="1" w:lastColumn="0" w:noHBand="0" w:noVBand="1"/>
      </w:tblPr>
      <w:tblGrid>
        <w:gridCol w:w="9289"/>
      </w:tblGrid>
      <w:tr w:rsidR="00D16BE9" w14:paraId="31F3238E" w14:textId="77777777">
        <w:trPr>
          <w:trHeight w:val="1192"/>
        </w:trPr>
        <w:tc>
          <w:tcPr>
            <w:tcW w:w="9289" w:type="dxa"/>
            <w:tcBorders>
              <w:bottom w:val="nil"/>
            </w:tcBorders>
          </w:tcPr>
          <w:p w14:paraId="1D787A28" w14:textId="77777777" w:rsidR="00D16BE9" w:rsidRDefault="00AC4FA2">
            <w:pPr>
              <w:widowControl w:val="0"/>
              <w:autoSpaceDE w:val="0"/>
              <w:autoSpaceDN w:val="0"/>
              <w:spacing w:line="300" w:lineRule="auto"/>
              <w:ind w:firstLine="400"/>
              <w:rPr>
                <w:rFonts w:eastAsia="Arial" w:cs="Arial"/>
                <w:kern w:val="0"/>
                <w:sz w:val="20"/>
                <w:szCs w:val="20"/>
              </w:rPr>
            </w:pPr>
            <w:bookmarkStart w:id="153" w:name="_Hlk175661501"/>
            <w:r>
              <w:rPr>
                <w:rFonts w:eastAsia="宋体" w:cs="宋体" w:hint="eastAsia"/>
                <w:color w:val="0D6812"/>
                <w:kern w:val="0"/>
                <w:sz w:val="20"/>
                <w:szCs w:val="20"/>
              </w:rPr>
              <w:lastRenderedPageBreak/>
              <w:t>在关键的生命周期阶段、过程和流程上发现重大问题。不过，</w:t>
            </w:r>
            <w:r>
              <w:rPr>
                <w:rFonts w:eastAsia="Arial" w:cs="Arial"/>
                <w:color w:val="0D6812"/>
                <w:kern w:val="0"/>
                <w:sz w:val="20"/>
                <w:szCs w:val="20"/>
              </w:rPr>
              <w:t xml:space="preserve">LCI </w:t>
            </w:r>
            <w:r>
              <w:rPr>
                <w:rFonts w:eastAsia="宋体" w:cs="宋体" w:hint="eastAsia"/>
                <w:color w:val="0D6812"/>
                <w:kern w:val="0"/>
                <w:sz w:val="20"/>
                <w:szCs w:val="20"/>
              </w:rPr>
              <w:t>数据的改进应从微调或修订目标和范围开始，即进行一次完整的迭代（见第</w:t>
            </w:r>
            <w:r>
              <w:rPr>
                <w:rFonts w:eastAsia="Arial" w:cs="Arial"/>
                <w:color w:val="0D6812"/>
                <w:kern w:val="0"/>
                <w:sz w:val="20"/>
                <w:szCs w:val="20"/>
              </w:rPr>
              <w:t xml:space="preserve"> </w:t>
            </w:r>
            <w:hyperlink w:anchor="_bookmark10" w:history="1">
              <w:r>
                <w:rPr>
                  <w:rFonts w:eastAsia="Arial" w:cs="Arial"/>
                  <w:color w:val="0D6812"/>
                  <w:kern w:val="0"/>
                  <w:sz w:val="20"/>
                  <w:szCs w:val="20"/>
                </w:rPr>
                <w:t>2.2.4</w:t>
              </w:r>
            </w:hyperlink>
            <w:r>
              <w:rPr>
                <w:rFonts w:eastAsia="Arial" w:cs="Arial"/>
                <w:color w:val="0D6812"/>
                <w:kern w:val="0"/>
                <w:sz w:val="20"/>
                <w:szCs w:val="20"/>
              </w:rPr>
              <w:t xml:space="preserve"> </w:t>
            </w:r>
            <w:r>
              <w:rPr>
                <w:rFonts w:eastAsia="宋体" w:cs="宋体" w:hint="eastAsia"/>
                <w:color w:val="0D6812"/>
                <w:kern w:val="0"/>
                <w:sz w:val="20"/>
                <w:szCs w:val="20"/>
              </w:rPr>
              <w:t>章和</w:t>
            </w:r>
            <w:r w:rsidR="00000000">
              <w:fldChar w:fldCharType="begin"/>
            </w:r>
            <w:r w:rsidR="00000000">
              <w:instrText>HYPERLINK \l "_bookmark18"</w:instrText>
            </w:r>
            <w:r w:rsidR="00000000">
              <w:fldChar w:fldCharType="separate"/>
            </w:r>
            <w:r>
              <w:rPr>
                <w:rFonts w:eastAsia="宋体" w:cs="宋体" w:hint="eastAsia"/>
                <w:color w:val="0D6812"/>
                <w:kern w:val="0"/>
                <w:sz w:val="20"/>
                <w:szCs w:val="20"/>
              </w:rPr>
              <w:t>第</w:t>
            </w:r>
            <w:r>
              <w:rPr>
                <w:rFonts w:eastAsia="Arial" w:cs="Arial"/>
                <w:color w:val="0D6812"/>
                <w:kern w:val="0"/>
                <w:sz w:val="20"/>
                <w:szCs w:val="20"/>
              </w:rPr>
              <w:t xml:space="preserve"> 4</w:t>
            </w:r>
            <w:r w:rsidR="00000000">
              <w:rPr>
                <w:rFonts w:eastAsia="Arial" w:cs="Arial"/>
                <w:color w:val="0D6812"/>
                <w:kern w:val="0"/>
                <w:sz w:val="20"/>
                <w:szCs w:val="20"/>
              </w:rPr>
              <w:fldChar w:fldCharType="end"/>
            </w:r>
            <w:r>
              <w:rPr>
                <w:rFonts w:eastAsia="Arial" w:cs="Arial"/>
                <w:color w:val="0D6812"/>
                <w:kern w:val="0"/>
                <w:sz w:val="20"/>
                <w:szCs w:val="20"/>
              </w:rPr>
              <w:t xml:space="preserve"> </w:t>
            </w:r>
            <w:r>
              <w:rPr>
                <w:rFonts w:eastAsia="宋体" w:cs="宋体" w:hint="eastAsia"/>
                <w:color w:val="0D6812"/>
                <w:kern w:val="0"/>
                <w:sz w:val="20"/>
                <w:szCs w:val="20"/>
              </w:rPr>
              <w:t>章，以及相关的</w:t>
            </w:r>
            <w:r w:rsidR="00000000">
              <w:fldChar w:fldCharType="begin"/>
            </w:r>
            <w:r w:rsidR="00000000">
              <w:instrText>HYPERLINK \l "_bookmark19"</w:instrText>
            </w:r>
            <w:r w:rsidR="00000000">
              <w:fldChar w:fldCharType="separate"/>
            </w:r>
            <w:r>
              <w:rPr>
                <w:rFonts w:eastAsia="宋体" w:cs="宋体" w:hint="eastAsia"/>
                <w:color w:val="0D6812"/>
                <w:kern w:val="0"/>
                <w:sz w:val="20"/>
                <w:szCs w:val="20"/>
              </w:rPr>
              <w:t>图</w:t>
            </w:r>
            <w:r>
              <w:rPr>
                <w:rFonts w:eastAsia="Arial" w:cs="Arial"/>
                <w:color w:val="0D6812"/>
                <w:kern w:val="0"/>
                <w:sz w:val="20"/>
                <w:szCs w:val="20"/>
              </w:rPr>
              <w:t xml:space="preserve"> 4</w:t>
            </w:r>
            <w:r w:rsidR="00000000">
              <w:rPr>
                <w:rFonts w:eastAsia="Arial" w:cs="Arial"/>
                <w:color w:val="0D6812"/>
                <w:kern w:val="0"/>
                <w:sz w:val="20"/>
                <w:szCs w:val="20"/>
              </w:rPr>
              <w:fldChar w:fldCharType="end"/>
            </w:r>
            <w:r>
              <w:rPr>
                <w:rFonts w:eastAsia="Arial" w:cs="Arial"/>
                <w:color w:val="0D6812"/>
                <w:kern w:val="0"/>
                <w:sz w:val="20"/>
                <w:szCs w:val="20"/>
              </w:rPr>
              <w:t xml:space="preserve"> </w:t>
            </w:r>
            <w:r>
              <w:rPr>
                <w:rFonts w:eastAsia="宋体" w:cs="宋体" w:hint="eastAsia"/>
                <w:color w:val="0D6812"/>
                <w:kern w:val="0"/>
                <w:sz w:val="20"/>
                <w:szCs w:val="20"/>
              </w:rPr>
              <w:t>和</w:t>
            </w:r>
            <w:r w:rsidR="00000000">
              <w:fldChar w:fldCharType="begin"/>
            </w:r>
            <w:r w:rsidR="00000000">
              <w:instrText>HYPERLINK \l "_bookmark20"</w:instrText>
            </w:r>
            <w:r w:rsidR="00000000">
              <w:fldChar w:fldCharType="separate"/>
            </w:r>
            <w:r>
              <w:rPr>
                <w:rFonts w:eastAsia="宋体" w:cs="宋体" w:hint="eastAsia"/>
                <w:color w:val="0D6812"/>
                <w:kern w:val="0"/>
                <w:sz w:val="20"/>
                <w:szCs w:val="20"/>
              </w:rPr>
              <w:t>图</w:t>
            </w:r>
            <w:r>
              <w:rPr>
                <w:rFonts w:eastAsia="Arial" w:cs="Arial"/>
                <w:color w:val="0D6812"/>
                <w:kern w:val="0"/>
                <w:sz w:val="20"/>
                <w:szCs w:val="20"/>
              </w:rPr>
              <w:t xml:space="preserve"> 5</w:t>
            </w:r>
            <w:r w:rsidR="00000000">
              <w:rPr>
                <w:rFonts w:eastAsia="Arial" w:cs="Arial"/>
                <w:color w:val="0D6812"/>
                <w:kern w:val="0"/>
                <w:sz w:val="20"/>
                <w:szCs w:val="20"/>
              </w:rPr>
              <w:fldChar w:fldCharType="end"/>
            </w:r>
            <w:r>
              <w:rPr>
                <w:rFonts w:eastAsia="宋体" w:cs="宋体" w:hint="eastAsia"/>
                <w:color w:val="0D6812"/>
                <w:kern w:val="0"/>
                <w:sz w:val="20"/>
                <w:szCs w:val="20"/>
              </w:rPr>
              <w:t>）。</w:t>
            </w:r>
          </w:p>
        </w:tc>
      </w:tr>
      <w:tr w:rsidR="00D16BE9" w14:paraId="58E2506A" w14:textId="77777777">
        <w:trPr>
          <w:trHeight w:val="1733"/>
        </w:trPr>
        <w:tc>
          <w:tcPr>
            <w:tcW w:w="9289" w:type="dxa"/>
            <w:tcBorders>
              <w:top w:val="nil"/>
            </w:tcBorders>
          </w:tcPr>
          <w:p w14:paraId="57A7BBF3" w14:textId="77777777" w:rsidR="00D16BE9" w:rsidRDefault="00AC4FA2">
            <w:pPr>
              <w:widowControl w:val="0"/>
              <w:autoSpaceDE w:val="0"/>
              <w:autoSpaceDN w:val="0"/>
              <w:spacing w:line="300" w:lineRule="auto"/>
              <w:ind w:firstLine="400"/>
              <w:rPr>
                <w:rFonts w:eastAsia="Arial" w:cs="Arial"/>
                <w:kern w:val="0"/>
                <w:sz w:val="20"/>
                <w:szCs w:val="20"/>
              </w:rPr>
            </w:pPr>
            <w:r>
              <w:rPr>
                <w:rFonts w:eastAsia="Arial" w:cs="Arial"/>
                <w:color w:val="0D6812"/>
                <w:kern w:val="0"/>
                <w:sz w:val="20"/>
                <w:szCs w:val="20"/>
              </w:rPr>
              <w:t xml:space="preserve">III) SHALL - </w:t>
            </w:r>
            <w:r>
              <w:rPr>
                <w:rFonts w:eastAsia="宋体" w:cs="宋体" w:hint="eastAsia"/>
                <w:b/>
                <w:color w:val="0D6812"/>
                <w:kern w:val="0"/>
                <w:sz w:val="20"/>
                <w:szCs w:val="20"/>
              </w:rPr>
              <w:t>报告最终的完整性；可能修改范围或目标：</w:t>
            </w:r>
            <w:r>
              <w:rPr>
                <w:rFonts w:eastAsia="宋体" w:cs="宋体" w:hint="eastAsia"/>
                <w:color w:val="0D6812"/>
                <w:kern w:val="0"/>
                <w:sz w:val="20"/>
                <w:szCs w:val="20"/>
              </w:rPr>
              <w:t>如果已达到预定</w:t>
            </w:r>
            <w:r>
              <w:rPr>
                <w:rFonts w:eastAsia="宋体" w:cs="宋体" w:hint="eastAsia"/>
                <w:color w:val="0D6812"/>
                <w:spacing w:val="40"/>
                <w:kern w:val="0"/>
                <w:sz w:val="20"/>
                <w:szCs w:val="20"/>
              </w:rPr>
              <w:t>的</w:t>
            </w:r>
            <w:r>
              <w:rPr>
                <w:rFonts w:eastAsia="宋体" w:cs="宋体" w:hint="eastAsia"/>
                <w:color w:val="0D6812"/>
                <w:kern w:val="0"/>
                <w:sz w:val="20"/>
                <w:szCs w:val="20"/>
              </w:rPr>
              <w:t>完整性，或不能进一步提高，则应报告最终达到的完整程度（作为完整程度的百分比</w:t>
            </w:r>
            <w:r>
              <w:rPr>
                <w:rFonts w:eastAsia="Arial" w:cs="Arial"/>
                <w:color w:val="0D6812"/>
                <w:kern w:val="0"/>
                <w:sz w:val="20"/>
                <w:szCs w:val="20"/>
              </w:rPr>
              <w:t>/</w:t>
            </w:r>
            <w:r>
              <w:rPr>
                <w:rFonts w:eastAsia="宋体" w:cs="宋体" w:hint="eastAsia"/>
                <w:color w:val="0D6812"/>
                <w:kern w:val="0"/>
                <w:sz w:val="20"/>
                <w:szCs w:val="20"/>
              </w:rPr>
              <w:t>临界值）。对于生命周期评估研究，在以后制定结论和建议的局限性时应考虑到这一点。如果无法达到目标或必要的完整性，则应决定是否需要修改或重新定义范围甚至目标。</w:t>
            </w:r>
          </w:p>
        </w:tc>
      </w:tr>
    </w:tbl>
    <w:bookmarkEnd w:id="153"/>
    <w:p w14:paraId="7D33C500" w14:textId="77777777" w:rsidR="00D16BE9" w:rsidRDefault="00AC4FA2">
      <w:pPr>
        <w:widowControl w:val="0"/>
        <w:tabs>
          <w:tab w:val="left" w:pos="1298"/>
          <w:tab w:val="left" w:pos="1299"/>
        </w:tabs>
        <w:autoSpaceDE w:val="0"/>
        <w:autoSpaceDN w:val="0"/>
        <w:spacing w:line="300" w:lineRule="auto"/>
        <w:ind w:firstLine="482"/>
        <w:jc w:val="left"/>
        <w:outlineLvl w:val="2"/>
        <w:rPr>
          <w:rFonts w:eastAsia="Arial" w:cs="Arial"/>
          <w:b/>
          <w:bCs/>
          <w:kern w:val="0"/>
          <w:sz w:val="24"/>
          <w:szCs w:val="24"/>
        </w:rPr>
      </w:pPr>
      <w:r>
        <w:rPr>
          <w:rFonts w:eastAsia="宋体" w:cs="Arial"/>
          <w:b/>
          <w:bCs/>
          <w:kern w:val="0"/>
          <w:sz w:val="24"/>
          <w:szCs w:val="24"/>
        </w:rPr>
        <w:t>9.3.3</w:t>
      </w:r>
      <w:r>
        <w:rPr>
          <w:rFonts w:eastAsia="宋体" w:cs="Arial"/>
          <w:b/>
          <w:bCs/>
          <w:kern w:val="0"/>
          <w:sz w:val="24"/>
          <w:szCs w:val="24"/>
        </w:rPr>
        <w:t>灵敏度检查（实现的准确度和</w:t>
      </w:r>
      <w:r>
        <w:rPr>
          <w:rFonts w:eastAsia="宋体" w:cs="Arial"/>
          <w:b/>
          <w:bCs/>
          <w:spacing w:val="-2"/>
          <w:kern w:val="0"/>
          <w:sz w:val="24"/>
          <w:szCs w:val="24"/>
        </w:rPr>
        <w:t>精确度）</w:t>
      </w:r>
    </w:p>
    <w:p w14:paraId="461990AE" w14:textId="77777777" w:rsidR="00D16BE9" w:rsidRDefault="00AC4FA2">
      <w:pPr>
        <w:widowControl w:val="0"/>
        <w:autoSpaceDE w:val="0"/>
        <w:autoSpaceDN w:val="0"/>
        <w:spacing w:line="300" w:lineRule="auto"/>
        <w:ind w:firstLine="360"/>
        <w:jc w:val="left"/>
        <w:rPr>
          <w:rFonts w:eastAsia="Arial" w:cs="Arial"/>
          <w:kern w:val="0"/>
          <w:sz w:val="18"/>
          <w:szCs w:val="24"/>
        </w:rPr>
      </w:pPr>
      <w:r>
        <w:rPr>
          <w:rFonts w:eastAsia="Arial" w:cs="Arial"/>
          <w:color w:val="0000FF"/>
          <w:kern w:val="0"/>
          <w:sz w:val="18"/>
          <w:szCs w:val="24"/>
        </w:rPr>
        <w:t>(</w:t>
      </w:r>
      <w:r>
        <w:rPr>
          <w:rFonts w:eastAsia="宋体" w:cs="宋体" w:hint="eastAsia"/>
          <w:color w:val="0000FF"/>
          <w:kern w:val="0"/>
          <w:sz w:val="18"/>
          <w:szCs w:val="24"/>
        </w:rPr>
        <w:t>参考</w:t>
      </w:r>
      <w:r>
        <w:rPr>
          <w:rFonts w:eastAsia="Arial" w:cs="Arial"/>
          <w:color w:val="0000FF"/>
          <w:kern w:val="0"/>
          <w:sz w:val="18"/>
          <w:szCs w:val="24"/>
        </w:rPr>
        <w:t xml:space="preserve"> ISO 14044:2006 </w:t>
      </w:r>
      <w:r>
        <w:rPr>
          <w:rFonts w:eastAsia="宋体" w:cs="宋体" w:hint="eastAsia"/>
          <w:color w:val="0000FF"/>
          <w:kern w:val="0"/>
          <w:sz w:val="18"/>
          <w:szCs w:val="24"/>
        </w:rPr>
        <w:t>第</w:t>
      </w:r>
      <w:r>
        <w:rPr>
          <w:rFonts w:eastAsia="Arial" w:cs="Arial"/>
          <w:color w:val="0000FF"/>
          <w:kern w:val="0"/>
          <w:sz w:val="18"/>
          <w:szCs w:val="24"/>
        </w:rPr>
        <w:t xml:space="preserve"> 4.5.3.3 </w:t>
      </w:r>
      <w:r>
        <w:rPr>
          <w:rFonts w:eastAsia="宋体" w:cs="宋体" w:hint="eastAsia"/>
          <w:color w:val="0000FF"/>
          <w:kern w:val="0"/>
          <w:sz w:val="18"/>
          <w:szCs w:val="24"/>
        </w:rPr>
        <w:t>章和</w:t>
      </w:r>
      <w:r>
        <w:rPr>
          <w:rFonts w:eastAsia="Arial" w:cs="Arial"/>
          <w:color w:val="0000FF"/>
          <w:kern w:val="0"/>
          <w:sz w:val="18"/>
          <w:szCs w:val="24"/>
        </w:rPr>
        <w:t xml:space="preserve"> </w:t>
      </w:r>
      <w:r>
        <w:rPr>
          <w:rFonts w:eastAsia="Arial" w:cs="Arial"/>
          <w:color w:val="0000FF"/>
          <w:spacing w:val="-2"/>
          <w:kern w:val="0"/>
          <w:sz w:val="18"/>
          <w:szCs w:val="24"/>
        </w:rPr>
        <w:t xml:space="preserve">4.4.4 </w:t>
      </w:r>
      <w:r>
        <w:rPr>
          <w:rFonts w:eastAsia="宋体" w:cs="宋体" w:hint="eastAsia"/>
          <w:color w:val="0000FF"/>
          <w:kern w:val="0"/>
          <w:sz w:val="18"/>
          <w:szCs w:val="24"/>
        </w:rPr>
        <w:t>的各个方面）</w:t>
      </w:r>
    </w:p>
    <w:p w14:paraId="5DD02A77" w14:textId="77777777" w:rsidR="00D16BE9" w:rsidRDefault="00AC4FA2">
      <w:pPr>
        <w:widowControl w:val="0"/>
        <w:autoSpaceDE w:val="0"/>
        <w:autoSpaceDN w:val="0"/>
        <w:spacing w:line="300" w:lineRule="auto"/>
        <w:ind w:firstLine="420"/>
        <w:rPr>
          <w:rFonts w:eastAsia="Arial" w:cs="Arial"/>
          <w:kern w:val="0"/>
          <w:szCs w:val="21"/>
        </w:rPr>
      </w:pPr>
      <w:r>
        <w:rPr>
          <w:rFonts w:eastAsia="宋体" w:cs="宋体" w:hint="eastAsia"/>
          <w:kern w:val="0"/>
          <w:szCs w:val="21"/>
        </w:rPr>
        <w:t>敏感性检查的目的是评估最终结果的可靠性，如果包括在内，则评估生命周期</w:t>
      </w:r>
      <w:r>
        <w:rPr>
          <w:rFonts w:eastAsia="Arial" w:cs="Arial"/>
          <w:kern w:val="0"/>
          <w:szCs w:val="21"/>
        </w:rPr>
        <w:t xml:space="preserve"> </w:t>
      </w:r>
      <w:r>
        <w:rPr>
          <w:rFonts w:eastAsia="宋体" w:cs="宋体" w:hint="eastAsia"/>
          <w:kern w:val="0"/>
          <w:szCs w:val="21"/>
        </w:rPr>
        <w:t>评估研究</w:t>
      </w:r>
      <w:r>
        <w:rPr>
          <w:rFonts w:eastAsia="Arial" w:cs="Arial"/>
          <w:b/>
          <w:i/>
          <w:color w:val="000080"/>
          <w:kern w:val="0"/>
          <w:szCs w:val="21"/>
          <w:vertAlign w:val="superscript"/>
        </w:rPr>
        <w:t>199</w:t>
      </w:r>
      <w:r>
        <w:rPr>
          <w:rFonts w:eastAsia="Arial" w:cs="Arial"/>
          <w:kern w:val="0"/>
          <w:szCs w:val="21"/>
        </w:rPr>
        <w:t xml:space="preserve"> </w:t>
      </w:r>
      <w:r>
        <w:rPr>
          <w:rFonts w:eastAsia="宋体" w:cs="宋体" w:hint="eastAsia"/>
          <w:kern w:val="0"/>
          <w:szCs w:val="21"/>
        </w:rPr>
        <w:t>的结论和建议的可靠性。专家判断和以往经验有助于敏感性分析。情景分析和不确定性计算是支持敏感性分析的定量方法（见附件</w:t>
      </w:r>
      <w:r>
        <w:rPr>
          <w:rFonts w:eastAsia="Arial" w:cs="Arial"/>
          <w:kern w:val="0"/>
          <w:szCs w:val="21"/>
        </w:rPr>
        <w:t xml:space="preserve"> </w:t>
      </w:r>
      <w:hyperlink w:anchor="_bookmark404" w:history="1">
        <w:r>
          <w:rPr>
            <w:rFonts w:eastAsia="Arial" w:cs="Arial"/>
            <w:kern w:val="0"/>
            <w:szCs w:val="21"/>
          </w:rPr>
          <w:t>16</w:t>
        </w:r>
      </w:hyperlink>
      <w:r>
        <w:rPr>
          <w:rFonts w:eastAsia="宋体" w:cs="宋体" w:hint="eastAsia"/>
          <w:kern w:val="0"/>
          <w:szCs w:val="21"/>
        </w:rPr>
        <w:t>）。</w:t>
      </w:r>
    </w:p>
    <w:p w14:paraId="15FA0D78" w14:textId="77777777" w:rsidR="00D16BE9" w:rsidRDefault="00AC4FA2">
      <w:pPr>
        <w:widowControl w:val="0"/>
        <w:autoSpaceDE w:val="0"/>
        <w:autoSpaceDN w:val="0"/>
        <w:spacing w:line="300" w:lineRule="auto"/>
        <w:ind w:firstLine="420"/>
        <w:rPr>
          <w:rFonts w:eastAsia="Arial" w:cs="Arial"/>
          <w:kern w:val="0"/>
          <w:szCs w:val="21"/>
        </w:rPr>
      </w:pPr>
      <w:r>
        <w:rPr>
          <w:rFonts w:eastAsia="宋体" w:cs="宋体" w:hint="eastAsia"/>
          <w:kern w:val="0"/>
          <w:szCs w:val="21"/>
        </w:rPr>
        <w:t>在解释步骤中，敏感性分析与清单数据、影响评估数据以及方法假设和选择中重要问题的不确定性信息一起使用，以评估最终结果以及基于这些结果的结论和建议的可靠性（第</w:t>
      </w:r>
      <w:r>
        <w:rPr>
          <w:rFonts w:eastAsia="Arial" w:cs="Arial"/>
          <w:kern w:val="0"/>
          <w:szCs w:val="21"/>
        </w:rPr>
        <w:t xml:space="preserve"> </w:t>
      </w:r>
      <w:hyperlink w:anchor="_bookmark318" w:history="1">
        <w:r>
          <w:rPr>
            <w:rFonts w:eastAsia="Arial" w:cs="Arial"/>
            <w:kern w:val="0"/>
            <w:szCs w:val="21"/>
          </w:rPr>
          <w:t>9.4</w:t>
        </w:r>
      </w:hyperlink>
      <w:r>
        <w:rPr>
          <w:rFonts w:eastAsia="Arial" w:cs="Arial"/>
          <w:kern w:val="0"/>
          <w:szCs w:val="21"/>
        </w:rPr>
        <w:t xml:space="preserve"> </w:t>
      </w:r>
      <w:r>
        <w:rPr>
          <w:rFonts w:eastAsia="宋体" w:cs="宋体" w:hint="eastAsia"/>
          <w:kern w:val="0"/>
          <w:szCs w:val="21"/>
        </w:rPr>
        <w:t>章）。</w:t>
      </w:r>
    </w:p>
    <w:p w14:paraId="34E38033" w14:textId="77777777" w:rsidR="00D16BE9" w:rsidRDefault="00AC4FA2">
      <w:pPr>
        <w:widowControl w:val="0"/>
        <w:autoSpaceDE w:val="0"/>
        <w:autoSpaceDN w:val="0"/>
        <w:spacing w:line="300" w:lineRule="auto"/>
        <w:ind w:firstLine="420"/>
        <w:rPr>
          <w:rFonts w:eastAsia="Arial" w:cs="Arial"/>
          <w:kern w:val="0"/>
          <w:szCs w:val="21"/>
        </w:rPr>
      </w:pPr>
      <w:r>
        <w:rPr>
          <w:rFonts w:eastAsia="宋体" w:cs="宋体" w:hint="eastAsia"/>
          <w:kern w:val="0"/>
          <w:szCs w:val="21"/>
        </w:rPr>
        <w:t>按照</w:t>
      </w:r>
      <w:r>
        <w:rPr>
          <w:rFonts w:eastAsia="Arial" w:cs="Arial"/>
          <w:kern w:val="0"/>
          <w:szCs w:val="21"/>
        </w:rPr>
        <w:t xml:space="preserve"> ISO 14044:2006 </w:t>
      </w:r>
      <w:r>
        <w:rPr>
          <w:rFonts w:eastAsia="宋体" w:cs="宋体" w:hint="eastAsia"/>
          <w:kern w:val="0"/>
          <w:szCs w:val="21"/>
        </w:rPr>
        <w:t>的要求，当生命周期评估用于向公众披露的比较结论时，评估要素应包括基于详细敏感性分析的解释性说明。</w:t>
      </w:r>
    </w:p>
    <w:p w14:paraId="16B9E292" w14:textId="77777777" w:rsidR="00D16BE9" w:rsidRDefault="00AC4FA2">
      <w:pPr>
        <w:widowControl w:val="0"/>
        <w:autoSpaceDE w:val="0"/>
        <w:autoSpaceDN w:val="0"/>
        <w:spacing w:line="300" w:lineRule="auto"/>
        <w:ind w:firstLine="420"/>
        <w:rPr>
          <w:rFonts w:eastAsia="Arial" w:cs="Arial"/>
          <w:kern w:val="0"/>
          <w:szCs w:val="21"/>
        </w:rPr>
      </w:pPr>
      <w:r>
        <w:rPr>
          <w:rFonts w:eastAsia="宋体" w:cs="宋体" w:hint="eastAsia"/>
          <w:kern w:val="0"/>
          <w:szCs w:val="21"/>
        </w:rPr>
        <w:t>按照生命周期评估阶段</w:t>
      </w:r>
      <w:r>
        <w:rPr>
          <w:rFonts w:eastAsia="Arial" w:cs="Arial"/>
          <w:kern w:val="0"/>
          <w:szCs w:val="21"/>
        </w:rPr>
        <w:t xml:space="preserve"> "</w:t>
      </w:r>
      <w:r>
        <w:rPr>
          <w:rFonts w:eastAsia="宋体" w:cs="宋体" w:hint="eastAsia"/>
          <w:kern w:val="0"/>
          <w:szCs w:val="21"/>
        </w:rPr>
        <w:t>目标和范围</w:t>
      </w:r>
      <w:r>
        <w:rPr>
          <w:rFonts w:eastAsia="Arial" w:cs="Arial"/>
          <w:kern w:val="0"/>
          <w:szCs w:val="21"/>
        </w:rPr>
        <w:t>"</w:t>
      </w:r>
      <w:r>
        <w:rPr>
          <w:rFonts w:eastAsia="宋体" w:cs="宋体" w:hint="eastAsia"/>
          <w:kern w:val="0"/>
          <w:szCs w:val="21"/>
        </w:rPr>
        <w:t>、</w:t>
      </w:r>
      <w:r>
        <w:rPr>
          <w:rFonts w:eastAsia="Arial" w:cs="Arial"/>
          <w:kern w:val="0"/>
          <w:szCs w:val="21"/>
        </w:rPr>
        <w:t>"</w:t>
      </w:r>
      <w:r>
        <w:rPr>
          <w:rFonts w:eastAsia="宋体" w:cs="宋体" w:hint="eastAsia"/>
          <w:kern w:val="0"/>
          <w:szCs w:val="21"/>
        </w:rPr>
        <w:t>生命周期清单</w:t>
      </w:r>
      <w:r>
        <w:rPr>
          <w:rFonts w:eastAsia="Arial" w:cs="Arial"/>
          <w:kern w:val="0"/>
          <w:szCs w:val="21"/>
        </w:rPr>
        <w:t xml:space="preserve"> "</w:t>
      </w:r>
      <w:r>
        <w:rPr>
          <w:rFonts w:eastAsia="宋体" w:cs="宋体" w:hint="eastAsia"/>
          <w:kern w:val="0"/>
          <w:szCs w:val="21"/>
        </w:rPr>
        <w:t>和</w:t>
      </w:r>
      <w:r>
        <w:rPr>
          <w:rFonts w:eastAsia="Arial" w:cs="Arial"/>
          <w:kern w:val="0"/>
          <w:szCs w:val="21"/>
        </w:rPr>
        <w:t xml:space="preserve"> "</w:t>
      </w:r>
      <w:r>
        <w:rPr>
          <w:rFonts w:eastAsia="宋体" w:cs="宋体" w:hint="eastAsia"/>
          <w:kern w:val="0"/>
          <w:szCs w:val="21"/>
        </w:rPr>
        <w:t>生命周期影响评估</w:t>
      </w:r>
      <w:r>
        <w:rPr>
          <w:rFonts w:eastAsia="Arial" w:cs="Arial"/>
          <w:kern w:val="0"/>
          <w:szCs w:val="21"/>
        </w:rPr>
        <w:t xml:space="preserve"> "</w:t>
      </w:r>
      <w:r>
        <w:rPr>
          <w:rFonts w:eastAsia="宋体" w:cs="宋体" w:hint="eastAsia"/>
          <w:kern w:val="0"/>
          <w:szCs w:val="21"/>
        </w:rPr>
        <w:t>来安排敏感性检查是非常有用的：</w:t>
      </w:r>
    </w:p>
    <w:p w14:paraId="7435BDCC" w14:textId="77777777" w:rsidR="00D16BE9" w:rsidRDefault="00AC4FA2">
      <w:pPr>
        <w:widowControl w:val="0"/>
        <w:autoSpaceDE w:val="0"/>
        <w:autoSpaceDN w:val="0"/>
        <w:spacing w:line="300" w:lineRule="auto"/>
        <w:ind w:firstLine="422"/>
        <w:rPr>
          <w:rFonts w:eastAsia="Arial" w:cs="Arial"/>
          <w:b/>
          <w:bCs/>
          <w:kern w:val="0"/>
          <w:szCs w:val="21"/>
        </w:rPr>
      </w:pPr>
      <w:r>
        <w:rPr>
          <w:rFonts w:eastAsia="宋体" w:cs="宋体" w:hint="eastAsia"/>
          <w:b/>
          <w:bCs/>
          <w:kern w:val="0"/>
          <w:szCs w:val="21"/>
        </w:rPr>
        <w:t>目标和范围</w:t>
      </w:r>
      <w:r>
        <w:rPr>
          <w:rFonts w:eastAsia="宋体" w:cs="宋体" w:hint="eastAsia"/>
          <w:b/>
          <w:bCs/>
          <w:spacing w:val="-2"/>
          <w:kern w:val="0"/>
          <w:szCs w:val="21"/>
        </w:rPr>
        <w:t>阶段：</w:t>
      </w:r>
    </w:p>
    <w:p w14:paraId="4CBF353E" w14:textId="77777777" w:rsidR="00D16BE9" w:rsidRDefault="007021F9">
      <w:pPr>
        <w:widowControl w:val="0"/>
        <w:autoSpaceDE w:val="0"/>
        <w:autoSpaceDN w:val="0"/>
        <w:spacing w:line="300" w:lineRule="auto"/>
        <w:ind w:firstLine="400"/>
        <w:rPr>
          <w:rFonts w:eastAsia="宋体" w:cs="宋体"/>
          <w:kern w:val="0"/>
          <w:szCs w:val="21"/>
        </w:rPr>
      </w:pPr>
      <w:r>
        <w:rPr>
          <w:sz w:val="20"/>
          <w:szCs w:val="21"/>
        </w:rPr>
        <w:pict w14:anchorId="0DE031E9">
          <v:shape id="_x0000_i1041" type="#_x0000_t75" style="width:7.5pt;height:9.5pt">
            <v:imagedata r:id="rId109" o:title=""/>
          </v:shape>
        </w:pict>
      </w:r>
      <w:r w:rsidR="00AC4FA2">
        <w:rPr>
          <w:rFonts w:eastAsia="宋体" w:cs="宋体" w:hint="eastAsia"/>
          <w:kern w:val="0"/>
          <w:szCs w:val="21"/>
        </w:rPr>
        <w:t>敏感性分析是为了检查范围选择的适当性是否有局限性，这与研究的目标以及得出结论和建议有关，特别是适当的</w:t>
      </w:r>
      <w:r w:rsidR="00AC4FA2">
        <w:rPr>
          <w:rFonts w:eastAsia="Arial" w:cs="Arial"/>
          <w:kern w:val="0"/>
          <w:szCs w:val="21"/>
        </w:rPr>
        <w:t>......</w:t>
      </w:r>
    </w:p>
    <w:p w14:paraId="5E6A685C" w14:textId="77777777" w:rsidR="00D16BE9" w:rsidRDefault="00AC4FA2">
      <w:pPr>
        <w:widowControl w:val="0"/>
        <w:numPr>
          <w:ilvl w:val="0"/>
          <w:numId w:val="125"/>
        </w:numPr>
        <w:tabs>
          <w:tab w:val="left" w:pos="1115"/>
        </w:tabs>
        <w:autoSpaceDE w:val="0"/>
        <w:autoSpaceDN w:val="0"/>
        <w:spacing w:line="300" w:lineRule="auto"/>
        <w:ind w:left="0" w:firstLine="420"/>
        <w:jc w:val="left"/>
        <w:rPr>
          <w:rFonts w:eastAsia="Arial" w:cs="Arial"/>
          <w:kern w:val="0"/>
          <w:szCs w:val="21"/>
          <w:lang w:eastAsia="en-US"/>
        </w:rPr>
      </w:pPr>
      <w:proofErr w:type="spellStart"/>
      <w:r>
        <w:rPr>
          <w:rFonts w:eastAsia="宋体" w:cs="宋体" w:hint="eastAsia"/>
          <w:kern w:val="0"/>
          <w:szCs w:val="21"/>
          <w:lang w:eastAsia="en-US"/>
        </w:rPr>
        <w:t>确定要</w:t>
      </w:r>
      <w:r>
        <w:rPr>
          <w:rFonts w:eastAsia="宋体" w:cs="宋体" w:hint="eastAsia"/>
          <w:spacing w:val="-2"/>
          <w:kern w:val="0"/>
          <w:szCs w:val="21"/>
          <w:lang w:eastAsia="en-US"/>
        </w:rPr>
        <w:t>研究</w:t>
      </w:r>
      <w:r>
        <w:rPr>
          <w:rFonts w:eastAsia="宋体" w:cs="宋体" w:hint="eastAsia"/>
          <w:kern w:val="0"/>
          <w:szCs w:val="21"/>
          <w:lang w:eastAsia="en-US"/>
        </w:rPr>
        <w:t>的系统</w:t>
      </w:r>
      <w:proofErr w:type="spellEnd"/>
      <w:r>
        <w:rPr>
          <w:rFonts w:eastAsia="宋体" w:cs="宋体" w:hint="eastAsia"/>
          <w:spacing w:val="-2"/>
          <w:kern w:val="0"/>
          <w:szCs w:val="21"/>
          <w:lang w:eastAsia="en-US"/>
        </w:rPr>
        <w:t>；</w:t>
      </w:r>
    </w:p>
    <w:p w14:paraId="33326D49" w14:textId="77777777" w:rsidR="00D16BE9" w:rsidRDefault="00AC4FA2">
      <w:pPr>
        <w:widowControl w:val="0"/>
        <w:numPr>
          <w:ilvl w:val="0"/>
          <w:numId w:val="125"/>
        </w:numPr>
        <w:tabs>
          <w:tab w:val="left" w:pos="1114"/>
          <w:tab w:val="left" w:pos="1115"/>
        </w:tabs>
        <w:autoSpaceDE w:val="0"/>
        <w:autoSpaceDN w:val="0"/>
        <w:spacing w:line="300" w:lineRule="auto"/>
        <w:ind w:left="0" w:firstLine="420"/>
        <w:jc w:val="left"/>
        <w:rPr>
          <w:rFonts w:eastAsia="Arial" w:cs="Arial"/>
          <w:kern w:val="0"/>
          <w:szCs w:val="21"/>
        </w:rPr>
      </w:pPr>
      <w:r>
        <w:rPr>
          <w:rFonts w:eastAsia="宋体" w:cs="宋体" w:hint="eastAsia"/>
          <w:kern w:val="0"/>
          <w:szCs w:val="21"/>
        </w:rPr>
        <w:t>确定系统或（在比较研究中）系统的功能和功能单元；</w:t>
      </w:r>
    </w:p>
    <w:p w14:paraId="30975785" w14:textId="77777777" w:rsidR="00D16BE9" w:rsidRDefault="00AC4FA2">
      <w:pPr>
        <w:widowControl w:val="0"/>
        <w:numPr>
          <w:ilvl w:val="0"/>
          <w:numId w:val="125"/>
        </w:numPr>
        <w:tabs>
          <w:tab w:val="left" w:pos="1114"/>
          <w:tab w:val="left" w:pos="1115"/>
        </w:tabs>
        <w:autoSpaceDE w:val="0"/>
        <w:autoSpaceDN w:val="0"/>
        <w:spacing w:line="300" w:lineRule="auto"/>
        <w:ind w:left="0" w:firstLine="420"/>
        <w:jc w:val="left"/>
        <w:rPr>
          <w:rFonts w:eastAsia="Arial" w:cs="Arial"/>
          <w:kern w:val="0"/>
          <w:szCs w:val="21"/>
        </w:rPr>
      </w:pPr>
      <w:r>
        <w:rPr>
          <w:rFonts w:eastAsia="宋体" w:cs="宋体" w:hint="eastAsia"/>
          <w:kern w:val="0"/>
          <w:szCs w:val="21"/>
        </w:rPr>
        <w:t>确定要应用的适当的</w:t>
      </w:r>
      <w:r>
        <w:rPr>
          <w:rFonts w:eastAsia="Arial" w:cs="Arial"/>
          <w:kern w:val="0"/>
          <w:szCs w:val="21"/>
        </w:rPr>
        <w:t xml:space="preserve"> LCI </w:t>
      </w:r>
      <w:r>
        <w:rPr>
          <w:rFonts w:eastAsia="宋体" w:cs="宋体" w:hint="eastAsia"/>
          <w:kern w:val="0"/>
          <w:szCs w:val="21"/>
        </w:rPr>
        <w:t>建模框架和方法途径</w:t>
      </w:r>
    </w:p>
    <w:p w14:paraId="39056687" w14:textId="77777777" w:rsidR="00D16BE9" w:rsidRDefault="00AC4FA2">
      <w:pPr>
        <w:widowControl w:val="0"/>
        <w:numPr>
          <w:ilvl w:val="0"/>
          <w:numId w:val="125"/>
        </w:numPr>
        <w:tabs>
          <w:tab w:val="left" w:pos="1114"/>
          <w:tab w:val="left" w:pos="1115"/>
        </w:tabs>
        <w:autoSpaceDE w:val="0"/>
        <w:autoSpaceDN w:val="0"/>
        <w:spacing w:line="300" w:lineRule="auto"/>
        <w:ind w:left="0" w:firstLine="420"/>
        <w:jc w:val="left"/>
        <w:rPr>
          <w:rFonts w:eastAsia="Arial" w:cs="Arial"/>
          <w:kern w:val="0"/>
          <w:szCs w:val="21"/>
        </w:rPr>
      </w:pPr>
      <w:r>
        <w:rPr>
          <w:rFonts w:eastAsia="宋体" w:cs="宋体" w:hint="eastAsia"/>
          <w:kern w:val="0"/>
          <w:szCs w:val="21"/>
        </w:rPr>
        <w:t>确定系统边界和量化截止</w:t>
      </w:r>
      <w:r>
        <w:rPr>
          <w:rFonts w:eastAsia="宋体" w:cs="宋体" w:hint="eastAsia"/>
          <w:spacing w:val="-2"/>
          <w:kern w:val="0"/>
          <w:szCs w:val="21"/>
        </w:rPr>
        <w:t>标准；</w:t>
      </w:r>
    </w:p>
    <w:p w14:paraId="1F3B2163" w14:textId="77777777" w:rsidR="00D16BE9" w:rsidRDefault="00AC4FA2">
      <w:pPr>
        <w:widowControl w:val="0"/>
        <w:numPr>
          <w:ilvl w:val="0"/>
          <w:numId w:val="125"/>
        </w:numPr>
        <w:tabs>
          <w:tab w:val="left" w:pos="1114"/>
          <w:tab w:val="left" w:pos="1115"/>
        </w:tabs>
        <w:autoSpaceDE w:val="0"/>
        <w:autoSpaceDN w:val="0"/>
        <w:spacing w:line="300" w:lineRule="auto"/>
        <w:ind w:left="0" w:firstLine="420"/>
        <w:jc w:val="left"/>
        <w:rPr>
          <w:rFonts w:eastAsia="Arial" w:cs="Arial"/>
          <w:kern w:val="0"/>
          <w:szCs w:val="21"/>
        </w:rPr>
      </w:pPr>
      <w:r>
        <w:rPr>
          <w:rFonts w:eastAsia="宋体" w:cs="宋体" w:hint="eastAsia"/>
          <w:kern w:val="0"/>
          <w:szCs w:val="21"/>
        </w:rPr>
        <w:t>选择所包含的影响类别并应用</w:t>
      </w:r>
      <w:r>
        <w:rPr>
          <w:rFonts w:eastAsia="Arial" w:cs="Arial"/>
          <w:kern w:val="0"/>
          <w:szCs w:val="21"/>
        </w:rPr>
        <w:t xml:space="preserve"> LCIA </w:t>
      </w:r>
      <w:r>
        <w:rPr>
          <w:rFonts w:eastAsia="宋体" w:cs="宋体" w:hint="eastAsia"/>
          <w:spacing w:val="-2"/>
          <w:kern w:val="0"/>
          <w:szCs w:val="21"/>
        </w:rPr>
        <w:t>方法；</w:t>
      </w:r>
    </w:p>
    <w:p w14:paraId="3A7C8C5C" w14:textId="77777777" w:rsidR="00D16BE9" w:rsidRDefault="00AC4FA2">
      <w:pPr>
        <w:widowControl w:val="0"/>
        <w:numPr>
          <w:ilvl w:val="0"/>
          <w:numId w:val="125"/>
        </w:numPr>
        <w:tabs>
          <w:tab w:val="left" w:pos="1114"/>
          <w:tab w:val="left" w:pos="1115"/>
        </w:tabs>
        <w:autoSpaceDE w:val="0"/>
        <w:autoSpaceDN w:val="0"/>
        <w:spacing w:line="300" w:lineRule="auto"/>
        <w:ind w:left="0" w:firstLine="400"/>
        <w:rPr>
          <w:sz w:val="20"/>
          <w:szCs w:val="20"/>
        </w:rPr>
      </w:pPr>
      <w:r>
        <w:rPr>
          <w:rFonts w:eastAsia="宋体" w:cs="宋体" w:hint="eastAsia"/>
          <w:sz w:val="20"/>
          <w:szCs w:val="21"/>
        </w:rPr>
        <w:t>确定</w:t>
      </w:r>
      <w:r>
        <w:rPr>
          <w:rFonts w:eastAsia="宋体" w:cs="宋体" w:hint="eastAsia"/>
          <w:spacing w:val="-2"/>
          <w:sz w:val="20"/>
          <w:szCs w:val="21"/>
        </w:rPr>
        <w:t>使用的</w:t>
      </w:r>
      <w:r>
        <w:rPr>
          <w:rFonts w:eastAsia="宋体" w:cs="宋体" w:hint="eastAsia"/>
          <w:sz w:val="20"/>
          <w:szCs w:val="21"/>
        </w:rPr>
        <w:t>解释方法</w:t>
      </w:r>
      <w:r>
        <w:rPr>
          <w:rFonts w:eastAsia="宋体" w:cs="宋体" w:hint="eastAsia"/>
          <w:spacing w:val="-2"/>
          <w:sz w:val="20"/>
          <w:szCs w:val="21"/>
        </w:rPr>
        <w:t>；</w:t>
      </w:r>
    </w:p>
    <w:p w14:paraId="57218481" w14:textId="77777777" w:rsidR="00D16BE9" w:rsidRDefault="00D16BE9">
      <w:pPr>
        <w:widowControl w:val="0"/>
        <w:tabs>
          <w:tab w:val="left" w:pos="1114"/>
          <w:tab w:val="left" w:pos="1115"/>
        </w:tabs>
        <w:autoSpaceDE w:val="0"/>
        <w:autoSpaceDN w:val="0"/>
        <w:spacing w:line="300" w:lineRule="auto"/>
        <w:ind w:firstLine="420"/>
        <w:rPr>
          <w:szCs w:val="21"/>
        </w:rPr>
      </w:pPr>
    </w:p>
    <w:p w14:paraId="3BE535F6" w14:textId="77777777" w:rsidR="00D16BE9" w:rsidRDefault="00D16BE9">
      <w:pPr>
        <w:widowControl w:val="0"/>
        <w:tabs>
          <w:tab w:val="left" w:pos="1114"/>
          <w:tab w:val="left" w:pos="1115"/>
        </w:tabs>
        <w:autoSpaceDE w:val="0"/>
        <w:autoSpaceDN w:val="0"/>
        <w:spacing w:line="300" w:lineRule="auto"/>
        <w:ind w:firstLine="420"/>
        <w:rPr>
          <w:szCs w:val="21"/>
        </w:rPr>
      </w:pPr>
    </w:p>
    <w:p w14:paraId="6353E3D3" w14:textId="77777777" w:rsidR="00D16BE9" w:rsidRDefault="00AC4FA2">
      <w:pPr>
        <w:widowControl w:val="0"/>
        <w:tabs>
          <w:tab w:val="left" w:pos="1114"/>
          <w:tab w:val="left" w:pos="1115"/>
        </w:tabs>
        <w:autoSpaceDE w:val="0"/>
        <w:autoSpaceDN w:val="0"/>
        <w:spacing w:line="300" w:lineRule="auto"/>
        <w:ind w:firstLine="420"/>
        <w:rPr>
          <w:szCs w:val="21"/>
        </w:rPr>
      </w:pPr>
      <w:r>
        <w:rPr>
          <w:noProof/>
        </w:rPr>
        <mc:AlternateContent>
          <mc:Choice Requires="wps">
            <w:drawing>
              <wp:anchor distT="0" distB="0" distL="0" distR="0" simplePos="0" relativeHeight="251700736" behindDoc="1" locked="0" layoutInCell="1" allowOverlap="1" wp14:anchorId="6CE764AD" wp14:editId="040E210F">
                <wp:simplePos x="0" y="0"/>
                <wp:positionH relativeFrom="margin">
                  <wp:align>left</wp:align>
                </wp:positionH>
                <wp:positionV relativeFrom="paragraph">
                  <wp:posOffset>337820</wp:posOffset>
                </wp:positionV>
                <wp:extent cx="1828800" cy="6985"/>
                <wp:effectExtent l="0" t="0" r="0" b="0"/>
                <wp:wrapTopAndBottom/>
                <wp:docPr id="463705962" name="docshape120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28800" cy="6985"/>
                        </a:xfrm>
                        <a:prstGeom prst="rect">
                          <a:avLst/>
                        </a:prstGeom>
                        <a:solidFill>
                          <a:srgbClr val="000000"/>
                        </a:solidFill>
                        <a:ln>
                          <a:noFill/>
                        </a:ln>
                      </wps:spPr>
                      <wps:bodyPr rot="0" vert="horz" wrap="square" lIns="91440" tIns="45720" rIns="91440" bIns="45720" anchor="t" anchorCtr="0" upright="1">
                        <a:noAutofit/>
                      </wps:bodyPr>
                    </wps:wsp>
                  </a:graphicData>
                </a:graphic>
              </wp:anchor>
            </w:drawing>
          </mc:Choice>
          <mc:Fallback xmlns:wpsCustomData="http://www.wps.cn/officeDocument/2013/wpsCustomData">
            <w:pict>
              <v:rect id="docshape1209" o:spid="_x0000_s1026" o:spt="1" style="position:absolute;left:0pt;margin-top:26.6pt;height:0.55pt;width:144pt;mso-position-horizontal:left;mso-position-horizontal-relative:margin;mso-wrap-distance-bottom:0pt;mso-wrap-distance-top:0pt;z-index:-251536384;mso-width-relative:page;mso-height-relative:page;" fillcolor="#000000" filled="t" stroked="f" coordsize="21600,21600" o:gfxdata="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">
                <v:fill on="t" focussize="0,0"/>
                <v:stroke on="f"/>
                <v:imagedata o:title=""/>
                <o:lock v:ext="edit" aspectratio="f"/>
                <w10:wrap type="topAndBottom"/>
              </v:rect>
            </w:pict>
          </mc:Fallback>
        </mc:AlternateContent>
      </w:r>
    </w:p>
    <w:p w14:paraId="2457FE1B" w14:textId="77777777" w:rsidR="00D16BE9" w:rsidRDefault="00AC4FA2">
      <w:pPr>
        <w:widowControl w:val="0"/>
        <w:tabs>
          <w:tab w:val="left" w:pos="1114"/>
          <w:tab w:val="left" w:pos="1115"/>
        </w:tabs>
        <w:autoSpaceDE w:val="0"/>
        <w:autoSpaceDN w:val="0"/>
        <w:spacing w:line="300" w:lineRule="auto"/>
        <w:ind w:firstLine="361"/>
        <w:rPr>
          <w:rFonts w:eastAsia="宋体" w:cs="Arial"/>
          <w:sz w:val="18"/>
        </w:rPr>
      </w:pPr>
      <w:r>
        <w:rPr>
          <w:rFonts w:eastAsia="宋体" w:cs="Arial"/>
          <w:b/>
          <w:color w:val="000080"/>
          <w:sz w:val="18"/>
          <w:vertAlign w:val="superscript"/>
        </w:rPr>
        <w:t>199</w:t>
      </w:r>
      <w:r>
        <w:rPr>
          <w:rFonts w:eastAsia="宋体" w:cs="Arial"/>
          <w:sz w:val="18"/>
        </w:rPr>
        <w:t>请注意，</w:t>
      </w:r>
      <w:r>
        <w:rPr>
          <w:rFonts w:eastAsia="宋体" w:cs="Arial"/>
          <w:sz w:val="18"/>
        </w:rPr>
        <w:t xml:space="preserve">ISO 14044 </w:t>
      </w:r>
      <w:r>
        <w:rPr>
          <w:rFonts w:eastAsia="宋体" w:cs="Arial"/>
          <w:sz w:val="18"/>
        </w:rPr>
        <w:t>将验证</w:t>
      </w:r>
      <w:r>
        <w:rPr>
          <w:rFonts w:eastAsia="宋体" w:cs="Arial"/>
          <w:sz w:val="18"/>
        </w:rPr>
        <w:t>"......</w:t>
      </w:r>
      <w:r>
        <w:rPr>
          <w:rFonts w:eastAsia="宋体" w:cs="Arial"/>
          <w:sz w:val="18"/>
        </w:rPr>
        <w:t>假设、方法和数据</w:t>
      </w:r>
      <w:r>
        <w:rPr>
          <w:rFonts w:eastAsia="宋体" w:cs="Arial"/>
          <w:sz w:val="18"/>
        </w:rPr>
        <w:t>......</w:t>
      </w:r>
      <w:r>
        <w:rPr>
          <w:rFonts w:eastAsia="宋体" w:cs="Arial"/>
          <w:sz w:val="18"/>
        </w:rPr>
        <w:t>是否符合目标和范围定义</w:t>
      </w:r>
      <w:r>
        <w:rPr>
          <w:rFonts w:eastAsia="宋体" w:cs="Arial"/>
          <w:sz w:val="18"/>
        </w:rPr>
        <w:t>...... "</w:t>
      </w:r>
      <w:r>
        <w:rPr>
          <w:rFonts w:eastAsia="宋体" w:cs="Arial"/>
          <w:sz w:val="18"/>
        </w:rPr>
        <w:t>的过程归入了</w:t>
      </w:r>
      <w:r>
        <w:rPr>
          <w:rFonts w:eastAsia="宋体" w:cs="Arial"/>
          <w:sz w:val="18"/>
        </w:rPr>
        <w:t xml:space="preserve"> "</w:t>
      </w:r>
      <w:r>
        <w:rPr>
          <w:rFonts w:eastAsia="宋体" w:cs="Arial"/>
          <w:sz w:val="18"/>
        </w:rPr>
        <w:t>一致性检查</w:t>
      </w:r>
      <w:r>
        <w:rPr>
          <w:rFonts w:eastAsia="宋体" w:cs="Arial"/>
          <w:sz w:val="18"/>
        </w:rPr>
        <w:t xml:space="preserve"> "</w:t>
      </w:r>
      <w:r>
        <w:rPr>
          <w:rFonts w:eastAsia="宋体" w:cs="Arial"/>
          <w:sz w:val="18"/>
        </w:rPr>
        <w:t>的定义中，而在</w:t>
      </w:r>
      <w:r>
        <w:rPr>
          <w:rFonts w:eastAsia="宋体" w:cs="Arial"/>
          <w:sz w:val="18"/>
        </w:rPr>
        <w:t xml:space="preserve"> "</w:t>
      </w:r>
      <w:r>
        <w:rPr>
          <w:rFonts w:eastAsia="宋体" w:cs="Arial"/>
          <w:sz w:val="18"/>
        </w:rPr>
        <w:t>敏感性检查</w:t>
      </w:r>
      <w:r>
        <w:rPr>
          <w:rFonts w:eastAsia="宋体" w:cs="Arial"/>
          <w:sz w:val="18"/>
        </w:rPr>
        <w:t xml:space="preserve"> "</w:t>
      </w:r>
      <w:r>
        <w:rPr>
          <w:rFonts w:eastAsia="宋体" w:cs="Arial"/>
          <w:sz w:val="18"/>
        </w:rPr>
        <w:t>一章中（更有可能）应用了这些过程，这里也是如此。</w:t>
      </w:r>
      <w:r>
        <w:rPr>
          <w:rFonts w:eastAsia="宋体" w:cs="Arial"/>
          <w:sz w:val="18"/>
        </w:rPr>
        <w:br w:type="page"/>
      </w:r>
    </w:p>
    <w:p w14:paraId="5EBC0D3A" w14:textId="77777777" w:rsidR="00D16BE9" w:rsidRDefault="00AC4FA2">
      <w:pPr>
        <w:widowControl w:val="0"/>
        <w:numPr>
          <w:ilvl w:val="0"/>
          <w:numId w:val="125"/>
        </w:numPr>
        <w:tabs>
          <w:tab w:val="left" w:pos="1114"/>
          <w:tab w:val="left" w:pos="1115"/>
        </w:tabs>
        <w:autoSpaceDE w:val="0"/>
        <w:autoSpaceDN w:val="0"/>
        <w:spacing w:line="300" w:lineRule="auto"/>
        <w:ind w:left="0" w:firstLine="420"/>
        <w:jc w:val="left"/>
        <w:rPr>
          <w:rFonts w:eastAsia="Arial" w:cs="Arial"/>
          <w:kern w:val="0"/>
          <w:szCs w:val="21"/>
        </w:rPr>
      </w:pPr>
      <w:r>
        <w:rPr>
          <w:rFonts w:eastAsia="宋体" w:cs="宋体" w:hint="eastAsia"/>
          <w:kern w:val="0"/>
          <w:szCs w:val="21"/>
        </w:rPr>
        <w:lastRenderedPageBreak/>
        <w:t>确定</w:t>
      </w:r>
      <w:r>
        <w:rPr>
          <w:rFonts w:eastAsia="Arial" w:cs="Arial"/>
          <w:kern w:val="0"/>
          <w:szCs w:val="21"/>
        </w:rPr>
        <w:t xml:space="preserve"> LCI </w:t>
      </w:r>
      <w:r>
        <w:rPr>
          <w:rFonts w:eastAsia="宋体" w:cs="宋体" w:hint="eastAsia"/>
          <w:kern w:val="0"/>
          <w:szCs w:val="21"/>
        </w:rPr>
        <w:t>数据和数据质量要求，包括清单数据与所选</w:t>
      </w:r>
      <w:r>
        <w:rPr>
          <w:rFonts w:eastAsia="Arial" w:cs="Arial"/>
          <w:kern w:val="0"/>
          <w:szCs w:val="21"/>
        </w:rPr>
        <w:t xml:space="preserve"> LCIA </w:t>
      </w:r>
      <w:r>
        <w:rPr>
          <w:rFonts w:eastAsia="宋体" w:cs="宋体" w:hint="eastAsia"/>
          <w:kern w:val="0"/>
          <w:szCs w:val="21"/>
        </w:rPr>
        <w:t>方法的适用性；</w:t>
      </w:r>
    </w:p>
    <w:p w14:paraId="6F54457B" w14:textId="77777777" w:rsidR="00D16BE9" w:rsidRDefault="00AC4FA2">
      <w:pPr>
        <w:widowControl w:val="0"/>
        <w:numPr>
          <w:ilvl w:val="0"/>
          <w:numId w:val="125"/>
        </w:numPr>
        <w:tabs>
          <w:tab w:val="left" w:pos="1114"/>
          <w:tab w:val="left" w:pos="1115"/>
        </w:tabs>
        <w:autoSpaceDE w:val="0"/>
        <w:autoSpaceDN w:val="0"/>
        <w:spacing w:line="300" w:lineRule="auto"/>
        <w:ind w:left="0" w:firstLine="420"/>
        <w:jc w:val="left"/>
        <w:rPr>
          <w:rFonts w:eastAsia="Arial" w:cs="Arial"/>
          <w:kern w:val="0"/>
          <w:szCs w:val="21"/>
        </w:rPr>
      </w:pPr>
      <w:r>
        <w:rPr>
          <w:rFonts w:eastAsia="宋体" w:cs="宋体" w:hint="eastAsia"/>
          <w:kern w:val="0"/>
          <w:szCs w:val="21"/>
        </w:rPr>
        <w:t>选择归一化和加权集</w:t>
      </w:r>
      <w:r>
        <w:rPr>
          <w:rFonts w:eastAsia="Arial" w:cs="Arial"/>
          <w:b/>
          <w:i/>
          <w:color w:val="000080"/>
          <w:kern w:val="0"/>
          <w:szCs w:val="21"/>
          <w:vertAlign w:val="superscript"/>
        </w:rPr>
        <w:t>200</w:t>
      </w:r>
      <w:r>
        <w:rPr>
          <w:rFonts w:eastAsia="Arial" w:cs="Arial"/>
          <w:kern w:val="0"/>
          <w:szCs w:val="21"/>
        </w:rPr>
        <w:t xml:space="preserve"> </w:t>
      </w:r>
      <w:r>
        <w:rPr>
          <w:rFonts w:eastAsia="宋体" w:cs="宋体" w:hint="eastAsia"/>
          <w:kern w:val="0"/>
          <w:szCs w:val="21"/>
        </w:rPr>
        <w:t>，如果包括可选</w:t>
      </w:r>
      <w:r>
        <w:rPr>
          <w:rFonts w:eastAsia="宋体" w:cs="宋体" w:hint="eastAsia"/>
          <w:spacing w:val="-2"/>
          <w:kern w:val="0"/>
          <w:szCs w:val="21"/>
        </w:rPr>
        <w:t>要素；</w:t>
      </w:r>
    </w:p>
    <w:p w14:paraId="0EFA709B" w14:textId="77777777" w:rsidR="00D16BE9" w:rsidRDefault="00AC4FA2">
      <w:pPr>
        <w:widowControl w:val="0"/>
        <w:numPr>
          <w:ilvl w:val="0"/>
          <w:numId w:val="125"/>
        </w:numPr>
        <w:tabs>
          <w:tab w:val="left" w:pos="1114"/>
          <w:tab w:val="left" w:pos="1115"/>
        </w:tabs>
        <w:autoSpaceDE w:val="0"/>
        <w:autoSpaceDN w:val="0"/>
        <w:spacing w:line="300" w:lineRule="auto"/>
        <w:ind w:left="0" w:firstLine="420"/>
        <w:jc w:val="left"/>
        <w:rPr>
          <w:rFonts w:eastAsia="Arial" w:cs="Arial"/>
          <w:kern w:val="0"/>
          <w:szCs w:val="21"/>
        </w:rPr>
      </w:pPr>
      <w:r>
        <w:rPr>
          <w:rFonts w:eastAsia="宋体" w:cs="宋体" w:hint="eastAsia"/>
          <w:kern w:val="0"/>
          <w:szCs w:val="21"/>
        </w:rPr>
        <w:t>所做假设和价值选择的种类及其</w:t>
      </w:r>
      <w:r>
        <w:rPr>
          <w:rFonts w:eastAsia="宋体" w:cs="宋体" w:hint="eastAsia"/>
          <w:spacing w:val="-2"/>
          <w:kern w:val="0"/>
          <w:szCs w:val="21"/>
        </w:rPr>
        <w:t>相关性</w:t>
      </w:r>
    </w:p>
    <w:p w14:paraId="38BE9398" w14:textId="77777777" w:rsidR="00D16BE9" w:rsidRDefault="00AC4FA2">
      <w:pPr>
        <w:widowControl w:val="0"/>
        <w:numPr>
          <w:ilvl w:val="0"/>
          <w:numId w:val="125"/>
        </w:numPr>
        <w:tabs>
          <w:tab w:val="left" w:pos="1115"/>
        </w:tabs>
        <w:autoSpaceDE w:val="0"/>
        <w:autoSpaceDN w:val="0"/>
        <w:spacing w:line="300" w:lineRule="auto"/>
        <w:ind w:left="0" w:firstLine="420"/>
        <w:jc w:val="left"/>
        <w:rPr>
          <w:rFonts w:eastAsia="Arial" w:cs="Arial"/>
          <w:kern w:val="0"/>
          <w:szCs w:val="21"/>
        </w:rPr>
      </w:pPr>
      <w:r>
        <w:rPr>
          <w:rFonts w:eastAsia="宋体" w:cs="宋体" w:hint="eastAsia"/>
          <w:kern w:val="0"/>
          <w:szCs w:val="21"/>
        </w:rPr>
        <w:t>确定使用和</w:t>
      </w:r>
      <w:r>
        <w:rPr>
          <w:rFonts w:eastAsia="Arial" w:cs="Arial"/>
          <w:kern w:val="0"/>
          <w:szCs w:val="21"/>
        </w:rPr>
        <w:t>/</w:t>
      </w:r>
      <w:r>
        <w:rPr>
          <w:rFonts w:eastAsia="宋体" w:cs="宋体" w:hint="eastAsia"/>
          <w:kern w:val="0"/>
          <w:szCs w:val="21"/>
        </w:rPr>
        <w:t>或解释</w:t>
      </w:r>
      <w:r>
        <w:rPr>
          <w:rFonts w:eastAsia="宋体" w:cs="宋体" w:hint="eastAsia"/>
          <w:spacing w:val="-2"/>
          <w:kern w:val="0"/>
          <w:szCs w:val="21"/>
        </w:rPr>
        <w:t>结果</w:t>
      </w:r>
      <w:r>
        <w:rPr>
          <w:rFonts w:eastAsia="宋体" w:cs="宋体" w:hint="eastAsia"/>
          <w:kern w:val="0"/>
          <w:szCs w:val="21"/>
        </w:rPr>
        <w:t>的适用限制</w:t>
      </w:r>
      <w:r>
        <w:rPr>
          <w:rFonts w:eastAsia="宋体" w:cs="宋体" w:hint="eastAsia"/>
          <w:spacing w:val="-2"/>
          <w:kern w:val="0"/>
          <w:szCs w:val="21"/>
        </w:rPr>
        <w:t>；</w:t>
      </w:r>
    </w:p>
    <w:p w14:paraId="02310B49" w14:textId="77777777" w:rsidR="00D16BE9" w:rsidRDefault="00AC4FA2">
      <w:pPr>
        <w:widowControl w:val="0"/>
        <w:autoSpaceDE w:val="0"/>
        <w:autoSpaceDN w:val="0"/>
        <w:spacing w:line="300" w:lineRule="auto"/>
        <w:ind w:firstLine="420"/>
        <w:rPr>
          <w:rFonts w:eastAsia="Arial" w:cs="Arial"/>
          <w:kern w:val="0"/>
          <w:szCs w:val="21"/>
        </w:rPr>
      </w:pPr>
      <w:r>
        <w:rPr>
          <w:rFonts w:eastAsia="宋体" w:cs="宋体" w:hint="eastAsia"/>
          <w:kern w:val="0"/>
          <w:szCs w:val="21"/>
        </w:rPr>
        <w:t>关于目标和范围问题，敏感性检查可通过计算和比较方案来完成，特别是针对不同的具体</w:t>
      </w:r>
      <w:r>
        <w:rPr>
          <w:rFonts w:eastAsia="Arial" w:cs="Arial"/>
          <w:kern w:val="0"/>
          <w:szCs w:val="21"/>
        </w:rPr>
        <w:t xml:space="preserve"> LCI </w:t>
      </w:r>
      <w:r>
        <w:rPr>
          <w:rFonts w:eastAsia="宋体" w:cs="宋体" w:hint="eastAsia"/>
          <w:kern w:val="0"/>
          <w:szCs w:val="21"/>
        </w:rPr>
        <w:t>方法，以解决流程的多功能性问题</w:t>
      </w:r>
      <w:r>
        <w:rPr>
          <w:rFonts w:eastAsia="Arial" w:cs="Arial"/>
          <w:b/>
          <w:i/>
          <w:color w:val="000080"/>
          <w:kern w:val="0"/>
          <w:szCs w:val="21"/>
          <w:vertAlign w:val="superscript"/>
        </w:rPr>
        <w:t>201</w:t>
      </w:r>
      <w:r>
        <w:rPr>
          <w:rFonts w:eastAsia="Arial" w:cs="Arial"/>
          <w:kern w:val="0"/>
          <w:szCs w:val="21"/>
        </w:rPr>
        <w:t xml:space="preserve"> </w:t>
      </w:r>
      <w:r>
        <w:rPr>
          <w:rFonts w:eastAsia="宋体" w:cs="宋体" w:hint="eastAsia"/>
          <w:kern w:val="0"/>
          <w:szCs w:val="21"/>
        </w:rPr>
        <w:t>。对于其他问题，可以根据专家的判断和以往的经验进行定性分析和论证。</w:t>
      </w:r>
    </w:p>
    <w:p w14:paraId="2E8A9390" w14:textId="77777777" w:rsidR="00D16BE9" w:rsidRDefault="00AC4FA2">
      <w:pPr>
        <w:widowControl w:val="0"/>
        <w:autoSpaceDE w:val="0"/>
        <w:autoSpaceDN w:val="0"/>
        <w:spacing w:line="300" w:lineRule="auto"/>
        <w:ind w:firstLine="422"/>
        <w:rPr>
          <w:rFonts w:eastAsia="Arial" w:cs="Arial"/>
          <w:b/>
          <w:bCs/>
          <w:kern w:val="0"/>
          <w:szCs w:val="21"/>
        </w:rPr>
      </w:pPr>
      <w:r>
        <w:rPr>
          <w:rFonts w:eastAsia="宋体" w:cs="宋体" w:hint="eastAsia"/>
          <w:b/>
          <w:bCs/>
          <w:kern w:val="0"/>
          <w:szCs w:val="21"/>
        </w:rPr>
        <w:t>生命周期清单</w:t>
      </w:r>
      <w:r>
        <w:rPr>
          <w:rFonts w:eastAsia="宋体" w:cs="宋体" w:hint="eastAsia"/>
          <w:b/>
          <w:bCs/>
          <w:spacing w:val="-2"/>
          <w:kern w:val="0"/>
          <w:szCs w:val="21"/>
        </w:rPr>
        <w:t>阶段：</w:t>
      </w:r>
    </w:p>
    <w:p w14:paraId="154BBCF4" w14:textId="77777777" w:rsidR="00D16BE9" w:rsidRDefault="007021F9">
      <w:pPr>
        <w:widowControl w:val="0"/>
        <w:autoSpaceDE w:val="0"/>
        <w:autoSpaceDN w:val="0"/>
        <w:spacing w:line="300" w:lineRule="auto"/>
        <w:ind w:firstLine="420"/>
        <w:rPr>
          <w:rFonts w:eastAsia="Arial" w:cs="Arial"/>
          <w:kern w:val="0"/>
          <w:szCs w:val="21"/>
        </w:rPr>
      </w:pPr>
      <w:r>
        <w:rPr>
          <w:szCs w:val="21"/>
        </w:rPr>
        <w:pict w14:anchorId="2D16F89E">
          <v:shape id="_x0000_i1042" type="#_x0000_t75" style="width:7.5pt;height:9.5pt">
            <v:imagedata r:id="rId109" o:title=""/>
          </v:shape>
        </w:pict>
      </w:r>
      <w:r w:rsidR="00AC4FA2">
        <w:rPr>
          <w:rFonts w:eastAsia="宋体" w:cs="宋体" w:hint="eastAsia"/>
          <w:kern w:val="0"/>
          <w:szCs w:val="21"/>
        </w:rPr>
        <w:t>敏感性分析是为了检查生命周期清单工作的适当性、与研究目标和范围的关系以及得出结论和建议的局限性。这尤其涉及到对清单数据的适当收集或选择</w:t>
      </w:r>
      <w:r w:rsidR="00AC4FA2">
        <w:rPr>
          <w:rFonts w:eastAsia="Arial" w:cs="Arial"/>
          <w:kern w:val="0"/>
          <w:szCs w:val="21"/>
        </w:rPr>
        <w:t>......</w:t>
      </w:r>
    </w:p>
    <w:p w14:paraId="159CAB9E" w14:textId="77777777" w:rsidR="00D16BE9" w:rsidRDefault="00AC4FA2">
      <w:pPr>
        <w:widowControl w:val="0"/>
        <w:numPr>
          <w:ilvl w:val="0"/>
          <w:numId w:val="125"/>
        </w:numPr>
        <w:tabs>
          <w:tab w:val="left" w:pos="1114"/>
          <w:tab w:val="left" w:pos="1115"/>
        </w:tabs>
        <w:autoSpaceDE w:val="0"/>
        <w:autoSpaceDN w:val="0"/>
        <w:spacing w:line="300" w:lineRule="auto"/>
        <w:ind w:left="0" w:firstLine="420"/>
        <w:rPr>
          <w:rFonts w:eastAsia="Arial" w:cs="Arial"/>
          <w:kern w:val="0"/>
          <w:szCs w:val="21"/>
        </w:rPr>
      </w:pPr>
      <w:r>
        <w:rPr>
          <w:rFonts w:eastAsia="宋体" w:cs="宋体" w:hint="eastAsia"/>
          <w:kern w:val="0"/>
          <w:szCs w:val="21"/>
        </w:rPr>
        <w:t>它们在技术、地理和时间方面对所分析系统的代表性（特别是对</w:t>
      </w:r>
      <w:r>
        <w:rPr>
          <w:rFonts w:eastAsia="Arial" w:cs="Arial"/>
          <w:kern w:val="0"/>
          <w:szCs w:val="21"/>
        </w:rPr>
        <w:t xml:space="preserve"> "</w:t>
      </w:r>
      <w:r>
        <w:rPr>
          <w:rFonts w:eastAsia="宋体" w:cs="宋体" w:hint="eastAsia"/>
          <w:kern w:val="0"/>
          <w:szCs w:val="21"/>
        </w:rPr>
        <w:t>关键</w:t>
      </w:r>
      <w:r>
        <w:rPr>
          <w:rFonts w:eastAsia="Arial" w:cs="Arial"/>
          <w:kern w:val="0"/>
          <w:szCs w:val="21"/>
        </w:rPr>
        <w:t xml:space="preserve"> "</w:t>
      </w:r>
      <w:r>
        <w:rPr>
          <w:rFonts w:eastAsia="宋体" w:cs="宋体" w:hint="eastAsia"/>
          <w:kern w:val="0"/>
          <w:szCs w:val="21"/>
        </w:rPr>
        <w:t>工序）；</w:t>
      </w:r>
    </w:p>
    <w:p w14:paraId="3670911C" w14:textId="77777777" w:rsidR="00D16BE9" w:rsidRDefault="00AC4FA2">
      <w:pPr>
        <w:widowControl w:val="0"/>
        <w:numPr>
          <w:ilvl w:val="0"/>
          <w:numId w:val="125"/>
        </w:numPr>
        <w:tabs>
          <w:tab w:val="left" w:pos="1114"/>
          <w:tab w:val="left" w:pos="1115"/>
        </w:tabs>
        <w:autoSpaceDE w:val="0"/>
        <w:autoSpaceDN w:val="0"/>
        <w:spacing w:line="300" w:lineRule="auto"/>
        <w:ind w:left="0" w:firstLine="420"/>
        <w:jc w:val="left"/>
        <w:rPr>
          <w:rFonts w:eastAsia="Arial" w:cs="Arial"/>
          <w:kern w:val="0"/>
          <w:szCs w:val="21"/>
        </w:rPr>
      </w:pPr>
      <w:r>
        <w:rPr>
          <w:rFonts w:eastAsia="宋体" w:cs="宋体" w:hint="eastAsia"/>
          <w:kern w:val="0"/>
          <w:szCs w:val="21"/>
        </w:rPr>
        <w:t>与所包含的定量相关影响类别（尤其是</w:t>
      </w:r>
      <w:r>
        <w:rPr>
          <w:rFonts w:eastAsia="Arial" w:cs="Arial"/>
          <w:kern w:val="0"/>
          <w:szCs w:val="21"/>
        </w:rPr>
        <w:t xml:space="preserve"> "</w:t>
      </w:r>
      <w:r>
        <w:rPr>
          <w:rFonts w:eastAsia="宋体" w:cs="宋体" w:hint="eastAsia"/>
          <w:kern w:val="0"/>
          <w:szCs w:val="21"/>
        </w:rPr>
        <w:t>关键</w:t>
      </w:r>
      <w:r>
        <w:rPr>
          <w:rFonts w:eastAsia="Arial" w:cs="Arial"/>
          <w:kern w:val="0"/>
          <w:szCs w:val="21"/>
        </w:rPr>
        <w:t xml:space="preserve"> "</w:t>
      </w:r>
      <w:r>
        <w:rPr>
          <w:rFonts w:eastAsia="宋体" w:cs="宋体" w:hint="eastAsia"/>
          <w:kern w:val="0"/>
          <w:szCs w:val="21"/>
        </w:rPr>
        <w:t>过程）有关的清单的完整性；</w:t>
      </w:r>
    </w:p>
    <w:p w14:paraId="177BA84E" w14:textId="77777777" w:rsidR="00D16BE9" w:rsidRDefault="00AC4FA2">
      <w:pPr>
        <w:widowControl w:val="0"/>
        <w:numPr>
          <w:ilvl w:val="0"/>
          <w:numId w:val="125"/>
        </w:numPr>
        <w:tabs>
          <w:tab w:val="left" w:pos="1114"/>
          <w:tab w:val="left" w:pos="1115"/>
        </w:tabs>
        <w:autoSpaceDE w:val="0"/>
        <w:autoSpaceDN w:val="0"/>
        <w:spacing w:line="300" w:lineRule="auto"/>
        <w:ind w:left="0" w:firstLine="420"/>
        <w:jc w:val="left"/>
        <w:rPr>
          <w:rFonts w:eastAsia="Arial" w:cs="Arial"/>
          <w:kern w:val="0"/>
          <w:szCs w:val="21"/>
        </w:rPr>
      </w:pPr>
      <w:r>
        <w:rPr>
          <w:rFonts w:eastAsia="宋体" w:cs="宋体" w:hint="eastAsia"/>
          <w:kern w:val="0"/>
          <w:szCs w:val="21"/>
        </w:rPr>
        <w:t>由于所使用原始数据的随机不确定性，其清单值和参数的精确度受到影响</w:t>
      </w:r>
    </w:p>
    <w:p w14:paraId="7DF47699" w14:textId="77777777" w:rsidR="00D16BE9" w:rsidRDefault="00AC4FA2">
      <w:pPr>
        <w:widowControl w:val="0"/>
        <w:autoSpaceDE w:val="0"/>
        <w:autoSpaceDN w:val="0"/>
        <w:spacing w:line="300" w:lineRule="auto"/>
        <w:ind w:firstLine="420"/>
        <w:rPr>
          <w:rFonts w:eastAsia="Arial" w:cs="Arial"/>
          <w:kern w:val="0"/>
          <w:szCs w:val="21"/>
        </w:rPr>
      </w:pPr>
      <w:r>
        <w:rPr>
          <w:rFonts w:eastAsia="宋体" w:cs="宋体" w:hint="eastAsia"/>
          <w:kern w:val="0"/>
          <w:szCs w:val="21"/>
        </w:rPr>
        <w:t>关于生命周期清单问题，至少要对上一步（见第</w:t>
      </w:r>
      <w:r>
        <w:rPr>
          <w:rFonts w:eastAsia="Arial" w:cs="Arial"/>
          <w:kern w:val="0"/>
          <w:szCs w:val="21"/>
        </w:rPr>
        <w:t xml:space="preserve"> </w:t>
      </w:r>
      <w:hyperlink w:anchor="_bookmark307" w:history="1">
        <w:r>
          <w:rPr>
            <w:rFonts w:eastAsia="Arial" w:cs="Arial"/>
            <w:kern w:val="0"/>
            <w:szCs w:val="21"/>
          </w:rPr>
          <w:t>9.2</w:t>
        </w:r>
      </w:hyperlink>
      <w:r>
        <w:rPr>
          <w:rFonts w:eastAsia="Arial" w:cs="Arial"/>
          <w:kern w:val="0"/>
          <w:szCs w:val="21"/>
        </w:rPr>
        <w:t xml:space="preserve"> </w:t>
      </w:r>
      <w:r>
        <w:rPr>
          <w:rFonts w:eastAsia="宋体" w:cs="宋体" w:hint="eastAsia"/>
          <w:kern w:val="0"/>
          <w:szCs w:val="21"/>
        </w:rPr>
        <w:t>章）确定的敏感问题进行检查。</w:t>
      </w:r>
    </w:p>
    <w:p w14:paraId="2676C99D" w14:textId="77777777" w:rsidR="00D16BE9" w:rsidRDefault="00AC4FA2">
      <w:pPr>
        <w:widowControl w:val="0"/>
        <w:autoSpaceDE w:val="0"/>
        <w:autoSpaceDN w:val="0"/>
        <w:spacing w:line="300" w:lineRule="auto"/>
        <w:ind w:firstLine="420"/>
        <w:rPr>
          <w:rFonts w:cs="Arial"/>
          <w:kern w:val="0"/>
          <w:szCs w:val="21"/>
        </w:rPr>
      </w:pPr>
      <w:r>
        <w:rPr>
          <w:rFonts w:eastAsia="宋体" w:cs="宋体" w:hint="eastAsia"/>
          <w:kern w:val="0"/>
          <w:szCs w:val="21"/>
        </w:rPr>
        <w:t>检查可通过联合方案分析和</w:t>
      </w:r>
      <w:r>
        <w:rPr>
          <w:rFonts w:eastAsia="Arial" w:cs="Arial"/>
          <w:kern w:val="0"/>
          <w:szCs w:val="21"/>
        </w:rPr>
        <w:t>/</w:t>
      </w:r>
      <w:r>
        <w:rPr>
          <w:rFonts w:eastAsia="宋体" w:cs="宋体" w:hint="eastAsia"/>
          <w:kern w:val="0"/>
          <w:szCs w:val="21"/>
        </w:rPr>
        <w:t>或不确定性计算（如蒙特卡洛模拟）进行。请再次注意，不确定性计算可以支持专家判断，但不能取代专家判断，因为不确定性计算在反映真实的不确定性方面存在局限性。还可以通过允许数据和参数在不确定性估计值给出的范围内变化来检查数据不确定性对关键问题的影响，同时对系统进行建模并比较结果。</w:t>
      </w:r>
    </w:p>
    <w:p w14:paraId="36215398" w14:textId="77777777" w:rsidR="00D16BE9" w:rsidRDefault="00D16BE9">
      <w:pPr>
        <w:widowControl w:val="0"/>
        <w:autoSpaceDE w:val="0"/>
        <w:autoSpaceDN w:val="0"/>
        <w:spacing w:line="300" w:lineRule="auto"/>
        <w:ind w:firstLine="180"/>
        <w:jc w:val="left"/>
        <w:rPr>
          <w:rFonts w:cs="Arial"/>
          <w:kern w:val="0"/>
          <w:sz w:val="9"/>
        </w:rPr>
      </w:pPr>
    </w:p>
    <w:p w14:paraId="3790B39A" w14:textId="77777777" w:rsidR="00D16BE9" w:rsidRDefault="00D16BE9">
      <w:pPr>
        <w:widowControl w:val="0"/>
        <w:autoSpaceDE w:val="0"/>
        <w:autoSpaceDN w:val="0"/>
        <w:spacing w:line="300" w:lineRule="auto"/>
        <w:ind w:firstLine="180"/>
        <w:jc w:val="left"/>
        <w:rPr>
          <w:rFonts w:cs="Arial"/>
          <w:kern w:val="0"/>
          <w:sz w:val="9"/>
        </w:rPr>
      </w:pPr>
    </w:p>
    <w:p w14:paraId="4546FC6D" w14:textId="77777777" w:rsidR="00D16BE9" w:rsidRDefault="00D16BE9">
      <w:pPr>
        <w:widowControl w:val="0"/>
        <w:autoSpaceDE w:val="0"/>
        <w:autoSpaceDN w:val="0"/>
        <w:spacing w:line="300" w:lineRule="auto"/>
        <w:ind w:firstLine="180"/>
        <w:jc w:val="left"/>
        <w:rPr>
          <w:rFonts w:cs="Arial"/>
          <w:kern w:val="0"/>
          <w:sz w:val="9"/>
        </w:rPr>
      </w:pPr>
    </w:p>
    <w:p w14:paraId="4F4EC780" w14:textId="77777777" w:rsidR="00D16BE9" w:rsidRDefault="00D16BE9">
      <w:pPr>
        <w:widowControl w:val="0"/>
        <w:autoSpaceDE w:val="0"/>
        <w:autoSpaceDN w:val="0"/>
        <w:spacing w:line="300" w:lineRule="auto"/>
        <w:ind w:firstLine="180"/>
        <w:jc w:val="left"/>
        <w:rPr>
          <w:rFonts w:cs="Arial"/>
          <w:kern w:val="0"/>
          <w:sz w:val="9"/>
        </w:rPr>
      </w:pPr>
    </w:p>
    <w:p w14:paraId="1C48548A" w14:textId="77777777" w:rsidR="00D16BE9" w:rsidRDefault="00D16BE9">
      <w:pPr>
        <w:widowControl w:val="0"/>
        <w:autoSpaceDE w:val="0"/>
        <w:autoSpaceDN w:val="0"/>
        <w:spacing w:line="300" w:lineRule="auto"/>
        <w:ind w:firstLine="180"/>
        <w:jc w:val="left"/>
        <w:rPr>
          <w:rFonts w:cs="Arial"/>
          <w:kern w:val="0"/>
          <w:sz w:val="9"/>
        </w:rPr>
      </w:pPr>
    </w:p>
    <w:p w14:paraId="1DE00036" w14:textId="77777777" w:rsidR="00D16BE9" w:rsidRDefault="00D16BE9">
      <w:pPr>
        <w:widowControl w:val="0"/>
        <w:autoSpaceDE w:val="0"/>
        <w:autoSpaceDN w:val="0"/>
        <w:spacing w:line="300" w:lineRule="auto"/>
        <w:ind w:firstLine="180"/>
        <w:jc w:val="left"/>
        <w:rPr>
          <w:rFonts w:cs="Arial"/>
          <w:kern w:val="0"/>
          <w:sz w:val="9"/>
        </w:rPr>
      </w:pPr>
    </w:p>
    <w:p w14:paraId="3574D56F" w14:textId="77777777" w:rsidR="00D16BE9" w:rsidRDefault="00D16BE9">
      <w:pPr>
        <w:widowControl w:val="0"/>
        <w:autoSpaceDE w:val="0"/>
        <w:autoSpaceDN w:val="0"/>
        <w:spacing w:line="300" w:lineRule="auto"/>
        <w:ind w:firstLineChars="0" w:firstLine="0"/>
        <w:jc w:val="left"/>
        <w:rPr>
          <w:rFonts w:cs="Arial"/>
          <w:kern w:val="0"/>
          <w:sz w:val="9"/>
        </w:rPr>
      </w:pPr>
    </w:p>
    <w:p w14:paraId="5E2CD78B" w14:textId="77777777" w:rsidR="00D16BE9" w:rsidRDefault="00D16BE9">
      <w:pPr>
        <w:widowControl w:val="0"/>
        <w:autoSpaceDE w:val="0"/>
        <w:autoSpaceDN w:val="0"/>
        <w:spacing w:line="300" w:lineRule="auto"/>
        <w:ind w:firstLine="180"/>
        <w:jc w:val="left"/>
        <w:rPr>
          <w:rFonts w:cs="Arial"/>
          <w:kern w:val="0"/>
          <w:sz w:val="9"/>
        </w:rPr>
      </w:pPr>
    </w:p>
    <w:p w14:paraId="7955CFA0" w14:textId="77777777" w:rsidR="00D16BE9" w:rsidRDefault="00AC4FA2">
      <w:pPr>
        <w:widowControl w:val="0"/>
        <w:autoSpaceDE w:val="0"/>
        <w:autoSpaceDN w:val="0"/>
        <w:spacing w:line="300" w:lineRule="auto"/>
        <w:ind w:firstLine="440"/>
        <w:jc w:val="left"/>
        <w:rPr>
          <w:rFonts w:eastAsia="Arial" w:cs="Arial"/>
          <w:kern w:val="0"/>
          <w:sz w:val="9"/>
        </w:rPr>
      </w:pPr>
      <w:r>
        <w:rPr>
          <w:rFonts w:eastAsia="Arial" w:cs="Arial"/>
          <w:noProof/>
          <w:kern w:val="0"/>
          <w:sz w:val="22"/>
          <w:lang w:eastAsia="en-US"/>
        </w:rPr>
        <mc:AlternateContent>
          <mc:Choice Requires="wps">
            <w:drawing>
              <wp:anchor distT="0" distB="0" distL="0" distR="0" simplePos="0" relativeHeight="251701760" behindDoc="1" locked="0" layoutInCell="1" allowOverlap="1" wp14:anchorId="654C99C4" wp14:editId="46B3E246">
                <wp:simplePos x="0" y="0"/>
                <wp:positionH relativeFrom="margin">
                  <wp:align>left</wp:align>
                </wp:positionH>
                <wp:positionV relativeFrom="paragraph">
                  <wp:posOffset>225425</wp:posOffset>
                </wp:positionV>
                <wp:extent cx="1828800" cy="6985"/>
                <wp:effectExtent l="0" t="0" r="0" b="0"/>
                <wp:wrapTopAndBottom/>
                <wp:docPr id="452461204" name="docshape12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28800" cy="6985"/>
                        </a:xfrm>
                        <a:prstGeom prst="rect">
                          <a:avLst/>
                        </a:prstGeom>
                        <a:solidFill>
                          <a:srgbClr val="000000"/>
                        </a:solidFill>
                        <a:ln>
                          <a:noFill/>
                        </a:ln>
                      </wps:spPr>
                      <wps:bodyPr rot="0" vert="horz" wrap="square" lIns="91440" tIns="45720" rIns="91440" bIns="45720" anchor="t" anchorCtr="0" upright="1">
                        <a:noAutofit/>
                      </wps:bodyPr>
                    </wps:wsp>
                  </a:graphicData>
                </a:graphic>
              </wp:anchor>
            </w:drawing>
          </mc:Choice>
          <mc:Fallback xmlns:wpsCustomData="http://www.wps.cn/officeDocument/2013/wpsCustomData">
            <w:pict>
              <v:rect id="docshape1210" o:spid="_x0000_s1026" o:spt="1" style="position:absolute;left:0pt;margin-top:17.75pt;height:0.55pt;width:144pt;mso-position-horizontal:left;mso-position-horizontal-relative:margin;mso-wrap-distance-bottom:0pt;mso-wrap-distance-top:0pt;z-index:-251535360;mso-width-relative:page;mso-height-relative:page;" fillcolor="#000000" filled="t" stroked="f" coordsize="21600,21600" o:gfxdata="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">
                <v:fill on="t" focussize="0,0"/>
                <v:stroke on="f"/>
                <v:imagedata o:title=""/>
                <o:lock v:ext="edit" aspectratio="f"/>
                <w10:wrap type="topAndBottom"/>
              </v:rect>
            </w:pict>
          </mc:Fallback>
        </mc:AlternateContent>
      </w:r>
    </w:p>
    <w:p w14:paraId="6C0B2F0C" w14:textId="77777777" w:rsidR="00D16BE9" w:rsidRDefault="00AC4FA2">
      <w:pPr>
        <w:widowControl w:val="0"/>
        <w:autoSpaceDE w:val="0"/>
        <w:autoSpaceDN w:val="0"/>
        <w:spacing w:line="300" w:lineRule="auto"/>
        <w:ind w:firstLine="361"/>
        <w:rPr>
          <w:rFonts w:eastAsia="Arial" w:cs="Arial"/>
          <w:kern w:val="0"/>
          <w:sz w:val="18"/>
        </w:rPr>
      </w:pPr>
      <w:r>
        <w:rPr>
          <w:rFonts w:eastAsia="Arial" w:cs="Arial"/>
          <w:b/>
          <w:color w:val="000080"/>
          <w:kern w:val="0"/>
          <w:sz w:val="18"/>
          <w:vertAlign w:val="superscript"/>
        </w:rPr>
        <w:t>200</w:t>
      </w:r>
      <w:r>
        <w:rPr>
          <w:rFonts w:eastAsia="宋体" w:cs="宋体" w:hint="eastAsia"/>
          <w:kern w:val="0"/>
          <w:sz w:val="18"/>
        </w:rPr>
        <w:t>这包括以下内容：</w:t>
      </w:r>
      <w:r>
        <w:rPr>
          <w:rFonts w:eastAsia="Arial" w:cs="Arial"/>
          <w:kern w:val="0"/>
          <w:sz w:val="18"/>
        </w:rPr>
        <w:t xml:space="preserve">A) </w:t>
      </w:r>
      <w:r>
        <w:rPr>
          <w:rFonts w:eastAsia="宋体" w:cs="宋体" w:hint="eastAsia"/>
          <w:kern w:val="0"/>
          <w:sz w:val="18"/>
        </w:rPr>
        <w:t>如果归一化被列为可选要素：特别是影响指标的完整性和一致性方面的限制，以及标准化数据在地理和时间方面的代表性。与所选</w:t>
      </w:r>
      <w:r>
        <w:rPr>
          <w:rFonts w:eastAsia="Arial" w:cs="Arial"/>
          <w:kern w:val="0"/>
          <w:sz w:val="18"/>
        </w:rPr>
        <w:t xml:space="preserve"> LCIA </w:t>
      </w:r>
      <w:r>
        <w:rPr>
          <w:rFonts w:eastAsia="宋体" w:cs="宋体" w:hint="eastAsia"/>
          <w:kern w:val="0"/>
          <w:sz w:val="18"/>
        </w:rPr>
        <w:t>方法和影响类别的兼容性限制。与</w:t>
      </w:r>
      <w:r>
        <w:rPr>
          <w:rFonts w:eastAsia="Arial" w:cs="Arial"/>
          <w:kern w:val="0"/>
          <w:sz w:val="18"/>
        </w:rPr>
        <w:t xml:space="preserve"> LCA </w:t>
      </w:r>
      <w:r>
        <w:rPr>
          <w:rFonts w:eastAsia="宋体" w:cs="宋体" w:hint="eastAsia"/>
          <w:kern w:val="0"/>
          <w:sz w:val="18"/>
        </w:rPr>
        <w:t>工作的目标受众和决策背景相关的标准化数据所选地理参考或其他参考的适当性方面的限制。</w:t>
      </w:r>
      <w:r>
        <w:rPr>
          <w:rFonts w:eastAsia="Arial" w:cs="Arial"/>
          <w:kern w:val="0"/>
          <w:sz w:val="18"/>
        </w:rPr>
        <w:t xml:space="preserve">B) </w:t>
      </w:r>
      <w:r>
        <w:rPr>
          <w:rFonts w:eastAsia="宋体" w:cs="宋体" w:hint="eastAsia"/>
          <w:kern w:val="0"/>
          <w:sz w:val="18"/>
        </w:rPr>
        <w:t>如果加权作为可选要素：由于</w:t>
      </w:r>
      <w:r>
        <w:rPr>
          <w:rFonts w:eastAsia="Arial" w:cs="Arial"/>
          <w:kern w:val="0"/>
          <w:sz w:val="18"/>
        </w:rPr>
        <w:t xml:space="preserve"> LCIA </w:t>
      </w:r>
      <w:r>
        <w:rPr>
          <w:rFonts w:eastAsia="宋体" w:cs="宋体" w:hint="eastAsia"/>
          <w:kern w:val="0"/>
          <w:sz w:val="18"/>
        </w:rPr>
        <w:t>结果的精确度和加权因子的稳健性不同，所选加权水平（即中点或终点水平）存在局限性。加权方法（如科学小组、目标距离、政策小组、利益相关</w:t>
      </w:r>
      <w:proofErr w:type="gramStart"/>
      <w:r>
        <w:rPr>
          <w:rFonts w:eastAsia="宋体" w:cs="宋体" w:hint="eastAsia"/>
          <w:kern w:val="0"/>
          <w:sz w:val="18"/>
        </w:rPr>
        <w:t>者小组</w:t>
      </w:r>
      <w:proofErr w:type="gramEnd"/>
      <w:r>
        <w:rPr>
          <w:rFonts w:eastAsia="宋体" w:cs="宋体" w:hint="eastAsia"/>
          <w:kern w:val="0"/>
          <w:sz w:val="18"/>
        </w:rPr>
        <w:t>等）在决策背景和生命周期评估工作结果的目标受众方面的局限性。</w:t>
      </w:r>
    </w:p>
    <w:p w14:paraId="0418DE5E" w14:textId="77777777" w:rsidR="00D16BE9" w:rsidRDefault="00AC4FA2">
      <w:pPr>
        <w:pStyle w:val="a8"/>
        <w:spacing w:line="300" w:lineRule="auto"/>
        <w:ind w:firstLineChars="200" w:firstLine="361"/>
        <w:jc w:val="both"/>
        <w:rPr>
          <w:rFonts w:eastAsiaTheme="minorEastAsia"/>
          <w:szCs w:val="21"/>
          <w:lang w:eastAsia="zh-CN"/>
        </w:rPr>
      </w:pPr>
      <w:r>
        <w:rPr>
          <w:b/>
          <w:color w:val="000080"/>
          <w:sz w:val="18"/>
          <w:vertAlign w:val="superscript"/>
          <w:lang w:eastAsia="zh-CN"/>
        </w:rPr>
        <w:t>201</w:t>
      </w:r>
      <w:r>
        <w:rPr>
          <w:sz w:val="18"/>
          <w:lang w:eastAsia="zh-CN"/>
        </w:rPr>
        <w:t>这是指在本文件方法规定的范围内，例如在不同的物理因果关系可能适用于分配标准的情况下，或在系统扩展</w:t>
      </w:r>
      <w:r>
        <w:rPr>
          <w:sz w:val="18"/>
          <w:lang w:eastAsia="zh-CN"/>
        </w:rPr>
        <w:t>/</w:t>
      </w:r>
      <w:r>
        <w:rPr>
          <w:sz w:val="18"/>
          <w:lang w:eastAsia="zh-CN"/>
        </w:rPr>
        <w:t>替代存在不同的允许选项的情况下。</w:t>
      </w:r>
    </w:p>
    <w:p w14:paraId="49176B21" w14:textId="77777777" w:rsidR="00D16BE9" w:rsidRDefault="00AC4FA2">
      <w:pPr>
        <w:pStyle w:val="a8"/>
        <w:spacing w:line="300" w:lineRule="auto"/>
        <w:jc w:val="both"/>
        <w:rPr>
          <w:rFonts w:eastAsia="Arial"/>
          <w:b/>
          <w:bCs/>
          <w:szCs w:val="21"/>
          <w:lang w:eastAsia="zh-CN"/>
        </w:rPr>
      </w:pPr>
      <w:r>
        <w:rPr>
          <w:rFonts w:cs="宋体" w:hint="eastAsia"/>
          <w:b/>
          <w:bCs/>
          <w:szCs w:val="21"/>
          <w:lang w:eastAsia="zh-CN"/>
        </w:rPr>
        <w:lastRenderedPageBreak/>
        <w:t>生命周期影响评估</w:t>
      </w:r>
      <w:r>
        <w:rPr>
          <w:rFonts w:cs="宋体" w:hint="eastAsia"/>
          <w:b/>
          <w:bCs/>
          <w:spacing w:val="-2"/>
          <w:szCs w:val="21"/>
          <w:lang w:eastAsia="zh-CN"/>
        </w:rPr>
        <w:t>阶段</w:t>
      </w:r>
      <w:r>
        <w:rPr>
          <w:rFonts w:eastAsia="Arial"/>
          <w:b/>
          <w:bCs/>
          <w:i/>
          <w:color w:val="000080"/>
          <w:spacing w:val="-2"/>
          <w:szCs w:val="21"/>
          <w:vertAlign w:val="superscript"/>
          <w:lang w:eastAsia="zh-CN"/>
        </w:rPr>
        <w:t>202</w:t>
      </w:r>
      <w:r>
        <w:rPr>
          <w:rFonts w:eastAsia="Arial"/>
          <w:b/>
          <w:bCs/>
          <w:spacing w:val="-2"/>
          <w:szCs w:val="21"/>
          <w:lang w:eastAsia="zh-CN"/>
        </w:rPr>
        <w:t xml:space="preserve"> </w:t>
      </w:r>
      <w:r>
        <w:rPr>
          <w:rFonts w:cs="宋体" w:hint="eastAsia"/>
          <w:b/>
          <w:bCs/>
          <w:spacing w:val="-2"/>
          <w:szCs w:val="21"/>
          <w:lang w:eastAsia="zh-CN"/>
        </w:rPr>
        <w:t>：</w:t>
      </w:r>
    </w:p>
    <w:p w14:paraId="2275A68F" w14:textId="77777777" w:rsidR="00D16BE9" w:rsidRDefault="007021F9">
      <w:pPr>
        <w:widowControl w:val="0"/>
        <w:autoSpaceDE w:val="0"/>
        <w:autoSpaceDN w:val="0"/>
        <w:spacing w:line="300" w:lineRule="auto"/>
        <w:ind w:firstLine="420"/>
        <w:rPr>
          <w:rFonts w:eastAsia="Arial" w:cs="Arial"/>
          <w:kern w:val="0"/>
          <w:szCs w:val="21"/>
        </w:rPr>
      </w:pPr>
      <w:r>
        <w:rPr>
          <w:szCs w:val="21"/>
        </w:rPr>
        <w:pict w14:anchorId="7DFC6ABF">
          <v:shape id="_x0000_i1043" type="#_x0000_t75" style="width:7.5pt;height:9.5pt">
            <v:imagedata r:id="rId109" o:title=""/>
          </v:shape>
        </w:pict>
      </w:r>
      <w:r w:rsidR="00AC4FA2">
        <w:rPr>
          <w:rFonts w:eastAsia="宋体" w:cs="宋体" w:hint="eastAsia"/>
          <w:kern w:val="0"/>
          <w:szCs w:val="21"/>
        </w:rPr>
        <w:t>敏感性分析是为了检查</w:t>
      </w:r>
      <w:r w:rsidR="00AC4FA2">
        <w:rPr>
          <w:rFonts w:eastAsia="Arial" w:cs="Arial"/>
          <w:kern w:val="0"/>
          <w:szCs w:val="21"/>
        </w:rPr>
        <w:t xml:space="preserve"> LCIA </w:t>
      </w:r>
      <w:r w:rsidR="00AC4FA2">
        <w:rPr>
          <w:rFonts w:eastAsia="宋体" w:cs="宋体" w:hint="eastAsia"/>
          <w:kern w:val="0"/>
          <w:szCs w:val="21"/>
        </w:rPr>
        <w:t>工作的适当性、与研究目标和范围的关系以及得出结论和建议的局限性。这尤其涉及到</w:t>
      </w:r>
    </w:p>
    <w:p w14:paraId="16838010" w14:textId="77777777" w:rsidR="00D16BE9" w:rsidRDefault="00AC4FA2">
      <w:pPr>
        <w:widowControl w:val="0"/>
        <w:numPr>
          <w:ilvl w:val="0"/>
          <w:numId w:val="125"/>
        </w:numPr>
        <w:tabs>
          <w:tab w:val="left" w:pos="1114"/>
          <w:tab w:val="left" w:pos="1115"/>
        </w:tabs>
        <w:autoSpaceDE w:val="0"/>
        <w:autoSpaceDN w:val="0"/>
        <w:spacing w:line="300" w:lineRule="auto"/>
        <w:ind w:left="0" w:firstLine="420"/>
        <w:jc w:val="left"/>
        <w:rPr>
          <w:rFonts w:eastAsia="Arial" w:cs="Arial"/>
          <w:kern w:val="0"/>
          <w:szCs w:val="21"/>
        </w:rPr>
      </w:pPr>
      <w:r>
        <w:rPr>
          <w:rFonts w:eastAsia="宋体" w:cs="宋体" w:hint="eastAsia"/>
          <w:kern w:val="0"/>
          <w:szCs w:val="21"/>
        </w:rPr>
        <w:t>对</w:t>
      </w:r>
      <w:r>
        <w:rPr>
          <w:rFonts w:eastAsia="Arial" w:cs="Arial"/>
          <w:kern w:val="0"/>
          <w:szCs w:val="21"/>
        </w:rPr>
        <w:t xml:space="preserve"> LCIA </w:t>
      </w:r>
      <w:r>
        <w:rPr>
          <w:rFonts w:eastAsia="宋体" w:cs="宋体" w:hint="eastAsia"/>
          <w:kern w:val="0"/>
          <w:szCs w:val="21"/>
        </w:rPr>
        <w:t>方法进行适当的选择（或在适用的情况下：开发、变异</w:t>
      </w:r>
      <w:r>
        <w:rPr>
          <w:rFonts w:eastAsia="Arial" w:cs="Arial"/>
          <w:kern w:val="0"/>
          <w:szCs w:val="21"/>
        </w:rPr>
        <w:t>/</w:t>
      </w:r>
      <w:r>
        <w:rPr>
          <w:rFonts w:eastAsia="宋体" w:cs="宋体" w:hint="eastAsia"/>
          <w:kern w:val="0"/>
          <w:szCs w:val="21"/>
        </w:rPr>
        <w:t>扩展），并将其正确、完整地应用于清单中</w:t>
      </w:r>
    </w:p>
    <w:p w14:paraId="4DD49D8F" w14:textId="77777777" w:rsidR="00D16BE9" w:rsidRDefault="00AC4FA2">
      <w:pPr>
        <w:widowControl w:val="0"/>
        <w:numPr>
          <w:ilvl w:val="0"/>
          <w:numId w:val="125"/>
        </w:numPr>
        <w:tabs>
          <w:tab w:val="left" w:pos="1114"/>
          <w:tab w:val="left" w:pos="1115"/>
        </w:tabs>
        <w:autoSpaceDE w:val="0"/>
        <w:autoSpaceDN w:val="0"/>
        <w:spacing w:line="300" w:lineRule="auto"/>
        <w:ind w:left="0" w:firstLine="420"/>
        <w:jc w:val="left"/>
        <w:rPr>
          <w:rFonts w:eastAsia="Arial" w:cs="Arial"/>
          <w:kern w:val="0"/>
          <w:szCs w:val="21"/>
        </w:rPr>
      </w:pPr>
      <w:r>
        <w:rPr>
          <w:rFonts w:eastAsia="宋体" w:cs="宋体" w:hint="eastAsia"/>
          <w:kern w:val="0"/>
          <w:szCs w:val="21"/>
        </w:rPr>
        <w:t>适当选择和正确应用归一化因子和加权因子（如果包括的话）</w:t>
      </w:r>
    </w:p>
    <w:p w14:paraId="70AD562E" w14:textId="77777777" w:rsidR="00D16BE9" w:rsidRDefault="00AC4FA2">
      <w:pPr>
        <w:widowControl w:val="0"/>
        <w:numPr>
          <w:ilvl w:val="0"/>
          <w:numId w:val="125"/>
        </w:numPr>
        <w:tabs>
          <w:tab w:val="left" w:pos="1114"/>
          <w:tab w:val="left" w:pos="1115"/>
        </w:tabs>
        <w:autoSpaceDE w:val="0"/>
        <w:autoSpaceDN w:val="0"/>
        <w:spacing w:line="300" w:lineRule="auto"/>
        <w:ind w:left="0" w:firstLine="420"/>
        <w:jc w:val="left"/>
        <w:rPr>
          <w:rFonts w:eastAsia="Arial" w:cs="Arial"/>
          <w:kern w:val="0"/>
          <w:szCs w:val="21"/>
        </w:rPr>
      </w:pPr>
      <w:r>
        <w:rPr>
          <w:rFonts w:eastAsia="宋体" w:cs="宋体" w:hint="eastAsia"/>
          <w:kern w:val="0"/>
          <w:szCs w:val="21"/>
        </w:rPr>
        <w:t>如果</w:t>
      </w:r>
      <w:r>
        <w:rPr>
          <w:rFonts w:eastAsia="Arial" w:cs="Arial"/>
          <w:kern w:val="0"/>
          <w:szCs w:val="21"/>
        </w:rPr>
        <w:t xml:space="preserve"> LCIA </w:t>
      </w:r>
      <w:r>
        <w:rPr>
          <w:rFonts w:eastAsia="宋体" w:cs="宋体" w:hint="eastAsia"/>
          <w:kern w:val="0"/>
          <w:szCs w:val="21"/>
        </w:rPr>
        <w:t>结果是生命周期评估研究的成果，或者是后续解释和结论的基础，则应确保</w:t>
      </w:r>
      <w:r>
        <w:rPr>
          <w:rFonts w:eastAsia="Arial" w:cs="Arial"/>
          <w:kern w:val="0"/>
          <w:szCs w:val="21"/>
        </w:rPr>
        <w:t xml:space="preserve"> LCIA </w:t>
      </w:r>
      <w:r>
        <w:rPr>
          <w:rFonts w:eastAsia="宋体" w:cs="宋体" w:hint="eastAsia"/>
          <w:kern w:val="0"/>
          <w:szCs w:val="21"/>
        </w:rPr>
        <w:t>结果的精确性。</w:t>
      </w:r>
    </w:p>
    <w:p w14:paraId="44D01DBE" w14:textId="77777777" w:rsidR="00D16BE9" w:rsidRDefault="00AC4FA2">
      <w:pPr>
        <w:widowControl w:val="0"/>
        <w:autoSpaceDE w:val="0"/>
        <w:autoSpaceDN w:val="0"/>
        <w:spacing w:line="300" w:lineRule="auto"/>
        <w:ind w:firstLine="420"/>
        <w:rPr>
          <w:rFonts w:eastAsia="Arial" w:cs="Arial"/>
          <w:kern w:val="0"/>
          <w:szCs w:val="21"/>
        </w:rPr>
      </w:pPr>
      <w:r>
        <w:rPr>
          <w:rFonts w:eastAsia="宋体" w:cs="宋体" w:hint="eastAsia"/>
          <w:kern w:val="0"/>
          <w:szCs w:val="21"/>
        </w:rPr>
        <w:t>关于后者，在解释时应充分注意以下事实，即不同影响类别的特性系数的不确定性各不相同，这反映了基本影响途径建模方面的技术水平，以及计算单个物质的特性系数时所应用的物质数据的可用性和质量。因此，针对人类毒性和生态毒性的与化学相关的</w:t>
      </w:r>
      <w:proofErr w:type="gramStart"/>
      <w:r>
        <w:rPr>
          <w:rFonts w:eastAsia="宋体" w:cs="宋体" w:hint="eastAsia"/>
          <w:kern w:val="0"/>
          <w:szCs w:val="21"/>
        </w:rPr>
        <w:t>中点级影响</w:t>
      </w:r>
      <w:proofErr w:type="gramEnd"/>
      <w:r>
        <w:rPr>
          <w:rFonts w:eastAsia="宋体" w:cs="宋体" w:hint="eastAsia"/>
          <w:kern w:val="0"/>
          <w:szCs w:val="21"/>
        </w:rPr>
        <w:t>类别的不确定性要比针对酸化、光化学臭氧形成或全球变暖等影响的通常与能量转换相关的</w:t>
      </w:r>
      <w:proofErr w:type="gramStart"/>
      <w:r>
        <w:rPr>
          <w:rFonts w:eastAsia="宋体" w:cs="宋体" w:hint="eastAsia"/>
          <w:kern w:val="0"/>
          <w:szCs w:val="21"/>
        </w:rPr>
        <w:t>中点级影响</w:t>
      </w:r>
      <w:proofErr w:type="gramEnd"/>
      <w:r>
        <w:rPr>
          <w:rFonts w:eastAsia="宋体" w:cs="宋体" w:hint="eastAsia"/>
          <w:kern w:val="0"/>
          <w:szCs w:val="21"/>
        </w:rPr>
        <w:t>类别大得多。</w:t>
      </w:r>
    </w:p>
    <w:p w14:paraId="7F11E5C0" w14:textId="77777777" w:rsidR="00D16BE9" w:rsidRDefault="00AC4FA2">
      <w:pPr>
        <w:widowControl w:val="0"/>
        <w:autoSpaceDE w:val="0"/>
        <w:autoSpaceDN w:val="0"/>
        <w:spacing w:line="300" w:lineRule="auto"/>
        <w:ind w:firstLine="420"/>
        <w:rPr>
          <w:rFonts w:eastAsia="Arial" w:cs="Arial"/>
          <w:kern w:val="0"/>
          <w:szCs w:val="21"/>
        </w:rPr>
      </w:pPr>
      <w:r>
        <w:rPr>
          <w:rFonts w:eastAsia="宋体" w:cs="宋体" w:hint="eastAsia"/>
          <w:kern w:val="0"/>
          <w:szCs w:val="21"/>
        </w:rPr>
        <w:t>关于</w:t>
      </w:r>
      <w:r>
        <w:rPr>
          <w:rFonts w:eastAsia="Arial" w:cs="Arial"/>
          <w:kern w:val="0"/>
          <w:szCs w:val="21"/>
        </w:rPr>
        <w:t xml:space="preserve"> LCIA</w:t>
      </w:r>
      <w:r>
        <w:rPr>
          <w:rFonts w:eastAsia="宋体" w:cs="宋体" w:hint="eastAsia"/>
          <w:kern w:val="0"/>
          <w:szCs w:val="21"/>
        </w:rPr>
        <w:t>，可通过情景分析进行敏感性检查，采用不同的允许</w:t>
      </w:r>
      <w:r>
        <w:rPr>
          <w:rFonts w:eastAsia="Arial" w:cs="Arial"/>
          <w:kern w:val="0"/>
          <w:szCs w:val="21"/>
        </w:rPr>
        <w:t xml:space="preserve"> LCIA </w:t>
      </w:r>
      <w:r>
        <w:rPr>
          <w:rFonts w:eastAsia="宋体" w:cs="宋体" w:hint="eastAsia"/>
          <w:kern w:val="0"/>
          <w:szCs w:val="21"/>
        </w:rPr>
        <w:t>方法。同时还可以对</w:t>
      </w:r>
      <w:r>
        <w:rPr>
          <w:rFonts w:eastAsia="Arial" w:cs="Arial"/>
          <w:kern w:val="0"/>
          <w:szCs w:val="21"/>
        </w:rPr>
        <w:t xml:space="preserve"> LCIA </w:t>
      </w:r>
      <w:r>
        <w:rPr>
          <w:rFonts w:eastAsia="宋体" w:cs="宋体" w:hint="eastAsia"/>
          <w:kern w:val="0"/>
          <w:szCs w:val="21"/>
        </w:rPr>
        <w:t>结果进行不确定性计算。需要注意的是，考虑到不确定性计算在反映真实不确定性方面的局限性，不确定性计算只能支持专家判断，而不能替代专家判断。</w:t>
      </w:r>
    </w:p>
    <w:p w14:paraId="6CA7EDE2" w14:textId="77777777" w:rsidR="00D16BE9" w:rsidRDefault="00AC4FA2">
      <w:pPr>
        <w:widowControl w:val="0"/>
        <w:autoSpaceDE w:val="0"/>
        <w:autoSpaceDN w:val="0"/>
        <w:spacing w:line="300" w:lineRule="auto"/>
        <w:ind w:firstLine="420"/>
        <w:rPr>
          <w:rFonts w:eastAsia="Arial" w:cs="Arial"/>
          <w:kern w:val="0"/>
          <w:szCs w:val="21"/>
        </w:rPr>
      </w:pPr>
      <w:r>
        <w:rPr>
          <w:rFonts w:eastAsia="宋体" w:cs="宋体" w:hint="eastAsia"/>
          <w:kern w:val="0"/>
          <w:szCs w:val="21"/>
        </w:rPr>
        <w:t>关于作为</w:t>
      </w:r>
      <w:r>
        <w:rPr>
          <w:rFonts w:eastAsia="Arial" w:cs="Arial"/>
          <w:kern w:val="0"/>
          <w:szCs w:val="21"/>
        </w:rPr>
        <w:t xml:space="preserve"> LCIA </w:t>
      </w:r>
      <w:r>
        <w:rPr>
          <w:rFonts w:eastAsia="宋体" w:cs="宋体" w:hint="eastAsia"/>
          <w:kern w:val="0"/>
          <w:szCs w:val="21"/>
        </w:rPr>
        <w:t>阶段可选要素的归一化和加权，敏感性检查可以在归一化</w:t>
      </w:r>
      <w:r>
        <w:rPr>
          <w:rFonts w:eastAsia="Arial" w:cs="Arial"/>
          <w:kern w:val="0"/>
          <w:szCs w:val="21"/>
        </w:rPr>
        <w:t xml:space="preserve"> LCIA </w:t>
      </w:r>
      <w:r>
        <w:rPr>
          <w:rFonts w:eastAsia="宋体" w:cs="宋体" w:hint="eastAsia"/>
          <w:spacing w:val="-2"/>
          <w:kern w:val="0"/>
          <w:szCs w:val="21"/>
        </w:rPr>
        <w:t>结果</w:t>
      </w:r>
      <w:r>
        <w:rPr>
          <w:rFonts w:eastAsia="宋体" w:cs="宋体" w:hint="eastAsia"/>
          <w:kern w:val="0"/>
          <w:szCs w:val="21"/>
        </w:rPr>
        <w:t>的水平上结合应用不同允许加权集（可能包括不确定性计算）的方案</w:t>
      </w:r>
      <w:r>
        <w:rPr>
          <w:rFonts w:eastAsia="宋体" w:cs="宋体" w:hint="eastAsia"/>
          <w:spacing w:val="-2"/>
          <w:kern w:val="0"/>
          <w:szCs w:val="21"/>
        </w:rPr>
        <w:t>。</w:t>
      </w:r>
    </w:p>
    <w:p w14:paraId="015DF01D" w14:textId="77777777" w:rsidR="00D16BE9" w:rsidRDefault="00AC4FA2">
      <w:pPr>
        <w:widowControl w:val="0"/>
        <w:autoSpaceDE w:val="0"/>
        <w:autoSpaceDN w:val="0"/>
        <w:spacing w:line="300" w:lineRule="auto"/>
        <w:ind w:firstLine="422"/>
        <w:rPr>
          <w:rFonts w:eastAsia="Arial" w:cs="Arial"/>
          <w:b/>
          <w:bCs/>
          <w:kern w:val="0"/>
          <w:szCs w:val="21"/>
          <w:lang w:eastAsia="en-US"/>
        </w:rPr>
      </w:pPr>
      <w:proofErr w:type="spellStart"/>
      <w:r>
        <w:rPr>
          <w:rFonts w:eastAsia="宋体" w:cs="宋体" w:hint="eastAsia"/>
          <w:b/>
          <w:bCs/>
          <w:kern w:val="0"/>
          <w:szCs w:val="21"/>
          <w:lang w:eastAsia="en-US"/>
        </w:rPr>
        <w:t>在迭代</w:t>
      </w:r>
      <w:proofErr w:type="spellEnd"/>
      <w:r>
        <w:rPr>
          <w:rFonts w:eastAsia="Arial" w:cs="Arial"/>
          <w:b/>
          <w:bCs/>
          <w:kern w:val="0"/>
          <w:szCs w:val="21"/>
          <w:lang w:eastAsia="en-US"/>
        </w:rPr>
        <w:t xml:space="preserve"> LCI/LCA </w:t>
      </w:r>
      <w:proofErr w:type="spellStart"/>
      <w:r>
        <w:rPr>
          <w:rFonts w:eastAsia="宋体" w:cs="宋体" w:hint="eastAsia"/>
          <w:b/>
          <w:bCs/>
          <w:spacing w:val="-2"/>
          <w:kern w:val="0"/>
          <w:szCs w:val="21"/>
          <w:lang w:eastAsia="en-US"/>
        </w:rPr>
        <w:t>研究</w:t>
      </w:r>
      <w:r>
        <w:rPr>
          <w:rFonts w:eastAsia="宋体" w:cs="宋体" w:hint="eastAsia"/>
          <w:b/>
          <w:bCs/>
          <w:kern w:val="0"/>
          <w:szCs w:val="21"/>
          <w:lang w:eastAsia="en-US"/>
        </w:rPr>
        <w:t>中使用敏感性分析</w:t>
      </w:r>
      <w:proofErr w:type="spellEnd"/>
    </w:p>
    <w:p w14:paraId="0BD14980" w14:textId="77777777" w:rsidR="00D16BE9" w:rsidRDefault="00AC4FA2">
      <w:pPr>
        <w:widowControl w:val="0"/>
        <w:autoSpaceDE w:val="0"/>
        <w:autoSpaceDN w:val="0"/>
        <w:spacing w:line="300" w:lineRule="auto"/>
        <w:ind w:firstLine="420"/>
        <w:rPr>
          <w:rFonts w:eastAsia="Arial" w:cs="Arial"/>
          <w:kern w:val="0"/>
          <w:szCs w:val="21"/>
        </w:rPr>
      </w:pPr>
      <w:r>
        <w:rPr>
          <w:rFonts w:eastAsia="宋体" w:cs="宋体" w:hint="eastAsia"/>
          <w:kern w:val="0"/>
          <w:szCs w:val="21"/>
        </w:rPr>
        <w:t>结合敏感性分析有助于确定改进清单数据收集或影响评估的重点。如果数据的代表性和完整性较高，不确定性较低，那么对</w:t>
      </w:r>
      <w:r>
        <w:rPr>
          <w:rFonts w:eastAsia="Arial" w:cs="Arial"/>
          <w:kern w:val="0"/>
          <w:szCs w:val="21"/>
        </w:rPr>
        <w:t xml:space="preserve"> LCI/LCA </w:t>
      </w:r>
      <w:r>
        <w:rPr>
          <w:rFonts w:eastAsia="宋体" w:cs="宋体" w:hint="eastAsia"/>
          <w:kern w:val="0"/>
          <w:szCs w:val="21"/>
        </w:rPr>
        <w:t>研究的最终结果影响较大的数据可能不需要进一步的数据收集工作。同样，如果数据的敏感性</w:t>
      </w:r>
      <w:r>
        <w:rPr>
          <w:rFonts w:eastAsia="Arial" w:cs="Arial"/>
          <w:kern w:val="0"/>
          <w:szCs w:val="21"/>
        </w:rPr>
        <w:t>/</w:t>
      </w:r>
      <w:r>
        <w:rPr>
          <w:rFonts w:eastAsia="宋体" w:cs="宋体" w:hint="eastAsia"/>
          <w:kern w:val="0"/>
          <w:szCs w:val="21"/>
        </w:rPr>
        <w:t>相关性很低，不确定性很高的数据也不需要作为改进的重点。</w:t>
      </w:r>
    </w:p>
    <w:p w14:paraId="76FD797B" w14:textId="77777777" w:rsidR="00D16BE9" w:rsidRDefault="00AC4FA2">
      <w:pPr>
        <w:widowControl w:val="0"/>
        <w:autoSpaceDE w:val="0"/>
        <w:autoSpaceDN w:val="0"/>
        <w:spacing w:line="300" w:lineRule="auto"/>
        <w:ind w:firstLine="420"/>
        <w:rPr>
          <w:rFonts w:eastAsia="Arial" w:cs="Arial"/>
          <w:kern w:val="0"/>
          <w:szCs w:val="21"/>
        </w:rPr>
      </w:pPr>
      <w:r>
        <w:rPr>
          <w:rFonts w:eastAsia="宋体" w:cs="宋体" w:hint="eastAsia"/>
          <w:kern w:val="0"/>
          <w:szCs w:val="21"/>
        </w:rPr>
        <w:t>数据质量改进的重点应是对总体结果影响较大且不确定性较高的数据（见</w:t>
      </w:r>
      <w:r w:rsidR="00000000">
        <w:fldChar w:fldCharType="begin"/>
      </w:r>
      <w:r w:rsidR="00000000">
        <w:instrText>HYPERLINK \l "_bookmark314"</w:instrText>
      </w:r>
      <w:r w:rsidR="00000000">
        <w:fldChar w:fldCharType="separate"/>
      </w:r>
      <w:r>
        <w:rPr>
          <w:rFonts w:eastAsia="宋体" w:cs="宋体" w:hint="eastAsia"/>
          <w:kern w:val="0"/>
          <w:szCs w:val="21"/>
        </w:rPr>
        <w:t>图</w:t>
      </w:r>
      <w:r>
        <w:rPr>
          <w:rFonts w:eastAsia="Arial" w:cs="Arial"/>
          <w:kern w:val="0"/>
          <w:szCs w:val="21"/>
        </w:rPr>
        <w:t xml:space="preserve"> 26</w:t>
      </w:r>
      <w:r w:rsidR="00000000">
        <w:rPr>
          <w:rFonts w:eastAsia="Arial" w:cs="Arial"/>
          <w:kern w:val="0"/>
          <w:szCs w:val="21"/>
        </w:rPr>
        <w:fldChar w:fldCharType="end"/>
      </w:r>
      <w:r>
        <w:rPr>
          <w:rFonts w:eastAsia="宋体" w:cs="宋体" w:hint="eastAsia"/>
          <w:kern w:val="0"/>
          <w:szCs w:val="21"/>
        </w:rPr>
        <w:t>）。如果这些数据无法得到改善，其结果就是结果的整体质量较低，需要记录在案。如果精确度不足以满足预期结果应用的要求，则有必要修改</w:t>
      </w:r>
      <w:r>
        <w:rPr>
          <w:rFonts w:eastAsia="Arial" w:cs="Arial"/>
          <w:kern w:val="0"/>
          <w:szCs w:val="21"/>
        </w:rPr>
        <w:t xml:space="preserve"> LCI/LCA </w:t>
      </w:r>
      <w:r>
        <w:rPr>
          <w:rFonts w:eastAsia="宋体" w:cs="宋体" w:hint="eastAsia"/>
          <w:kern w:val="0"/>
          <w:szCs w:val="21"/>
        </w:rPr>
        <w:t>研究的目标。</w:t>
      </w:r>
    </w:p>
    <w:p w14:paraId="752A620C" w14:textId="77777777" w:rsidR="00D16BE9" w:rsidRDefault="00D16BE9">
      <w:pPr>
        <w:widowControl w:val="0"/>
        <w:autoSpaceDE w:val="0"/>
        <w:autoSpaceDN w:val="0"/>
        <w:spacing w:line="300" w:lineRule="auto"/>
        <w:ind w:firstLine="400"/>
        <w:jc w:val="left"/>
        <w:rPr>
          <w:rFonts w:eastAsia="Arial" w:cs="Arial"/>
          <w:kern w:val="0"/>
          <w:sz w:val="20"/>
        </w:rPr>
      </w:pPr>
    </w:p>
    <w:p w14:paraId="7600606A" w14:textId="77777777" w:rsidR="00D16BE9" w:rsidRDefault="00D16BE9">
      <w:pPr>
        <w:widowControl w:val="0"/>
        <w:autoSpaceDE w:val="0"/>
        <w:autoSpaceDN w:val="0"/>
        <w:spacing w:line="300" w:lineRule="auto"/>
        <w:ind w:firstLine="400"/>
        <w:jc w:val="left"/>
        <w:rPr>
          <w:rFonts w:cs="Arial"/>
          <w:kern w:val="0"/>
          <w:sz w:val="20"/>
        </w:rPr>
      </w:pPr>
    </w:p>
    <w:p w14:paraId="077FBEAB" w14:textId="77777777" w:rsidR="00D16BE9" w:rsidRDefault="00AC4FA2">
      <w:pPr>
        <w:widowControl w:val="0"/>
        <w:autoSpaceDE w:val="0"/>
        <w:autoSpaceDN w:val="0"/>
        <w:spacing w:line="300" w:lineRule="auto"/>
        <w:ind w:firstLine="440"/>
        <w:jc w:val="left"/>
        <w:rPr>
          <w:rFonts w:eastAsia="Arial" w:cs="Arial"/>
          <w:kern w:val="0"/>
          <w:sz w:val="20"/>
        </w:rPr>
      </w:pPr>
      <w:r>
        <w:rPr>
          <w:rFonts w:eastAsia="Arial" w:cs="Arial"/>
          <w:noProof/>
          <w:kern w:val="0"/>
          <w:sz w:val="22"/>
          <w:lang w:eastAsia="en-US"/>
        </w:rPr>
        <mc:AlternateContent>
          <mc:Choice Requires="wps">
            <w:drawing>
              <wp:anchor distT="0" distB="0" distL="0" distR="0" simplePos="0" relativeHeight="251702784" behindDoc="1" locked="0" layoutInCell="1" allowOverlap="1" wp14:anchorId="579820FD" wp14:editId="023670A4">
                <wp:simplePos x="0" y="0"/>
                <wp:positionH relativeFrom="margin">
                  <wp:align>left</wp:align>
                </wp:positionH>
                <wp:positionV relativeFrom="paragraph">
                  <wp:posOffset>277495</wp:posOffset>
                </wp:positionV>
                <wp:extent cx="1828800" cy="6985"/>
                <wp:effectExtent l="0" t="0" r="0" b="0"/>
                <wp:wrapTopAndBottom/>
                <wp:docPr id="622667116" name="docshape12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28800" cy="6985"/>
                        </a:xfrm>
                        <a:prstGeom prst="rect">
                          <a:avLst/>
                        </a:prstGeom>
                        <a:solidFill>
                          <a:srgbClr val="000000"/>
                        </a:solidFill>
                        <a:ln>
                          <a:noFill/>
                        </a:ln>
                      </wps:spPr>
                      <wps:bodyPr rot="0" vert="horz" wrap="square" lIns="91440" tIns="45720" rIns="91440" bIns="45720" anchor="t" anchorCtr="0" upright="1">
                        <a:noAutofit/>
                      </wps:bodyPr>
                    </wps:wsp>
                  </a:graphicData>
                </a:graphic>
              </wp:anchor>
            </w:drawing>
          </mc:Choice>
          <mc:Fallback xmlns:wpsCustomData="http://www.wps.cn/officeDocument/2013/wpsCustomData">
            <w:pict>
              <v:rect id="docshape1211" o:spid="_x0000_s1026" o:spt="1" style="position:absolute;left:0pt;margin-top:21.85pt;height:0.55pt;width:144pt;mso-position-horizontal:left;mso-position-horizontal-relative:margin;mso-wrap-distance-bottom:0pt;mso-wrap-distance-top:0pt;z-index:-251533312;mso-width-relative:page;mso-height-relative:page;" fillcolor="#000000" filled="t" stroked="f" coordsize="21600,21600" o:gfxdata="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">
                <v:fill on="t" focussize="0,0"/>
                <v:stroke on="f"/>
                <v:imagedata o:title=""/>
                <o:lock v:ext="edit" aspectratio="f"/>
                <w10:wrap type="topAndBottom"/>
              </v:rect>
            </w:pict>
          </mc:Fallback>
        </mc:AlternateContent>
      </w:r>
    </w:p>
    <w:p w14:paraId="4AC258D9" w14:textId="77777777" w:rsidR="00D16BE9" w:rsidRDefault="00AC4FA2">
      <w:pPr>
        <w:pStyle w:val="a8"/>
        <w:spacing w:line="300" w:lineRule="auto"/>
        <w:ind w:firstLineChars="200" w:firstLine="361"/>
        <w:jc w:val="both"/>
        <w:rPr>
          <w:rFonts w:eastAsiaTheme="minorEastAsia"/>
          <w:szCs w:val="21"/>
          <w:lang w:eastAsia="zh-CN"/>
        </w:rPr>
      </w:pPr>
      <w:r>
        <w:rPr>
          <w:b/>
          <w:color w:val="000080"/>
          <w:sz w:val="18"/>
          <w:vertAlign w:val="superscript"/>
          <w:lang w:eastAsia="zh-CN"/>
        </w:rPr>
        <w:t>202</w:t>
      </w:r>
      <w:r>
        <w:rPr>
          <w:sz w:val="18"/>
          <w:lang w:eastAsia="zh-CN"/>
        </w:rPr>
        <w:t>LCIA</w:t>
      </w:r>
      <w:r>
        <w:rPr>
          <w:sz w:val="18"/>
          <w:lang w:eastAsia="zh-CN"/>
        </w:rPr>
        <w:t>方法的开发者应解决一些与</w:t>
      </w:r>
      <w:r>
        <w:rPr>
          <w:sz w:val="18"/>
          <w:lang w:eastAsia="zh-CN"/>
        </w:rPr>
        <w:t>LCIA</w:t>
      </w:r>
      <w:r>
        <w:rPr>
          <w:sz w:val="18"/>
          <w:lang w:eastAsia="zh-CN"/>
        </w:rPr>
        <w:t>相关的问题，并将这些问题与</w:t>
      </w:r>
      <w:r>
        <w:rPr>
          <w:sz w:val="18"/>
          <w:lang w:eastAsia="zh-CN"/>
        </w:rPr>
        <w:t>LCIA</w:t>
      </w:r>
      <w:r>
        <w:rPr>
          <w:sz w:val="18"/>
          <w:lang w:eastAsia="zh-CN"/>
        </w:rPr>
        <w:t>方法一起简明扼要地记录下来，作为对</w:t>
      </w:r>
      <w:r>
        <w:rPr>
          <w:sz w:val="18"/>
          <w:lang w:eastAsia="zh-CN"/>
        </w:rPr>
        <w:t>LCA</w:t>
      </w:r>
      <w:r>
        <w:rPr>
          <w:sz w:val="18"/>
          <w:lang w:eastAsia="zh-CN"/>
        </w:rPr>
        <w:t>实践者的投入：</w:t>
      </w:r>
      <w:r>
        <w:rPr>
          <w:sz w:val="18"/>
          <w:lang w:eastAsia="zh-CN"/>
        </w:rPr>
        <w:t xml:space="preserve">A) LCIA </w:t>
      </w:r>
      <w:r>
        <w:rPr>
          <w:sz w:val="18"/>
          <w:lang w:eastAsia="zh-CN"/>
        </w:rPr>
        <w:t>方法与所代表的中点水平影响潜力或终点损害相关的方法适当性和一致性的局限性。</w:t>
      </w:r>
      <w:r>
        <w:rPr>
          <w:sz w:val="18"/>
          <w:lang w:eastAsia="zh-CN"/>
        </w:rPr>
        <w:t xml:space="preserve">B) LCIA </w:t>
      </w:r>
      <w:r>
        <w:rPr>
          <w:sz w:val="18"/>
          <w:lang w:eastAsia="zh-CN"/>
        </w:rPr>
        <w:t>方法在地理、时间和保护区相关代表性方面的局限性。</w:t>
      </w:r>
      <w:r>
        <w:rPr>
          <w:sz w:val="18"/>
          <w:lang w:eastAsia="zh-CN"/>
        </w:rPr>
        <w:t xml:space="preserve">C) </w:t>
      </w:r>
      <w:r>
        <w:rPr>
          <w:sz w:val="18"/>
          <w:lang w:eastAsia="zh-CN"/>
        </w:rPr>
        <w:t>由于所使用的原始数据的随机不确定性，影响因子的精确性受到限制，这些数据与物质特性、迁移和转移系数、暴露途径因子、效应因子等有关。</w:t>
      </w:r>
    </w:p>
    <w:p w14:paraId="1CD7558D" w14:textId="77777777" w:rsidR="00D16BE9" w:rsidRDefault="00AC4FA2">
      <w:pPr>
        <w:pStyle w:val="a8"/>
        <w:spacing w:line="300" w:lineRule="auto"/>
        <w:ind w:firstLineChars="200" w:firstLine="420"/>
        <w:jc w:val="both"/>
        <w:rPr>
          <w:rFonts w:eastAsiaTheme="minorEastAsia"/>
          <w:szCs w:val="21"/>
          <w:lang w:eastAsia="zh-CN"/>
        </w:rPr>
      </w:pPr>
      <w:r>
        <w:rPr>
          <w:rFonts w:eastAsiaTheme="minorEastAsia" w:hint="eastAsia"/>
          <w:szCs w:val="21"/>
          <w:lang w:eastAsia="zh-CN"/>
        </w:rPr>
        <w:br w:type="page"/>
      </w:r>
    </w:p>
    <w:p w14:paraId="0BF9B819" w14:textId="77777777" w:rsidR="00D16BE9" w:rsidRDefault="00AC4FA2">
      <w:pPr>
        <w:pStyle w:val="a8"/>
        <w:spacing w:line="300" w:lineRule="auto"/>
        <w:ind w:firstLineChars="200" w:firstLine="420"/>
        <w:jc w:val="both"/>
        <w:rPr>
          <w:rFonts w:eastAsiaTheme="minorEastAsia"/>
          <w:lang w:eastAsia="zh-CN"/>
        </w:rPr>
      </w:pPr>
      <w:r>
        <w:rPr>
          <w:lang w:eastAsia="zh-CN"/>
        </w:rPr>
        <w:lastRenderedPageBreak/>
        <w:t>提高数据质量的第二个优先事项是介于两者之间的数据，即既显示高灵敏度或重要</w:t>
      </w:r>
      <w:r>
        <w:rPr>
          <w:lang w:eastAsia="zh-CN"/>
        </w:rPr>
        <w:t xml:space="preserve"> </w:t>
      </w:r>
      <w:r>
        <w:rPr>
          <w:lang w:eastAsia="zh-CN"/>
        </w:rPr>
        <w:t>性，又显示中等不确定性，或既显示高不确定性，又显示中等灵敏度。</w:t>
      </w:r>
    </w:p>
    <w:p w14:paraId="06186191" w14:textId="77777777" w:rsidR="00D16BE9" w:rsidRDefault="00AC4FA2">
      <w:pPr>
        <w:pStyle w:val="a8"/>
        <w:spacing w:line="300" w:lineRule="auto"/>
        <w:ind w:firstLineChars="200" w:firstLine="420"/>
        <w:jc w:val="both"/>
        <w:rPr>
          <w:rFonts w:eastAsiaTheme="minorEastAsia"/>
          <w:szCs w:val="21"/>
          <w:lang w:eastAsia="zh-CN"/>
        </w:rPr>
      </w:pPr>
      <w:r>
        <w:rPr>
          <w:noProof/>
        </w:rPr>
        <w:drawing>
          <wp:inline distT="0" distB="0" distL="0" distR="0" wp14:anchorId="7D8BF82D" wp14:editId="7DBCC3D1">
            <wp:extent cx="5274310" cy="2983230"/>
            <wp:effectExtent l="0" t="0" r="8890" b="1270"/>
            <wp:docPr id="4468678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867859" name="图片 1"/>
                    <pic:cNvPicPr>
                      <a:picLocks noChangeAspect="1"/>
                    </pic:cNvPicPr>
                  </pic:nvPicPr>
                  <pic:blipFill>
                    <a:blip r:embed="rId110"/>
                    <a:stretch>
                      <a:fillRect/>
                    </a:stretch>
                  </pic:blipFill>
                  <pic:spPr>
                    <a:xfrm>
                      <a:off x="0" y="0"/>
                      <a:ext cx="5274310" cy="2983230"/>
                    </a:xfrm>
                    <a:prstGeom prst="rect">
                      <a:avLst/>
                    </a:prstGeom>
                  </pic:spPr>
                </pic:pic>
              </a:graphicData>
            </a:graphic>
          </wp:inline>
        </w:drawing>
      </w:r>
    </w:p>
    <w:p w14:paraId="706399EA" w14:textId="77777777" w:rsidR="00D16BE9" w:rsidRDefault="00AC4FA2">
      <w:pPr>
        <w:pStyle w:val="a8"/>
        <w:spacing w:line="300" w:lineRule="auto"/>
        <w:ind w:firstLineChars="200" w:firstLine="402"/>
        <w:jc w:val="both"/>
        <w:rPr>
          <w:rFonts w:eastAsiaTheme="minorEastAsia"/>
          <w:szCs w:val="21"/>
          <w:lang w:eastAsia="zh-CN"/>
        </w:rPr>
      </w:pPr>
      <w:r>
        <w:rPr>
          <w:b/>
          <w:sz w:val="20"/>
          <w:lang w:eastAsia="zh-CN"/>
        </w:rPr>
        <w:t>图</w:t>
      </w:r>
      <w:r>
        <w:rPr>
          <w:b/>
          <w:sz w:val="20"/>
          <w:lang w:eastAsia="zh-CN"/>
        </w:rPr>
        <w:t xml:space="preserve"> 26 </w:t>
      </w:r>
      <w:r>
        <w:rPr>
          <w:b/>
          <w:sz w:val="20"/>
          <w:lang w:eastAsia="zh-CN"/>
        </w:rPr>
        <w:t>将工作重点放在关键数据上。在迭代循环中，主要关注质量不高（即代表性和一致性有限、不确定性高、完整性低）且敏感性或重要性高的关键数据。</w:t>
      </w:r>
    </w:p>
    <w:p w14:paraId="3814A696" w14:textId="77777777" w:rsidR="00D16BE9" w:rsidRDefault="00AC4FA2">
      <w:pPr>
        <w:pStyle w:val="a8"/>
        <w:spacing w:line="300" w:lineRule="auto"/>
        <w:ind w:firstLineChars="200" w:firstLine="420"/>
        <w:jc w:val="both"/>
        <w:rPr>
          <w:rFonts w:eastAsiaTheme="minorEastAsia"/>
          <w:lang w:eastAsia="zh-CN"/>
        </w:rPr>
      </w:pPr>
      <w:r>
        <w:rPr>
          <w:lang w:eastAsia="zh-CN"/>
        </w:rPr>
        <w:t>由于生命周期评估需要采用迭代方法，因此敏感性分析被用作迭代循环中的一个综</w:t>
      </w:r>
      <w:r>
        <w:rPr>
          <w:lang w:eastAsia="zh-CN"/>
        </w:rPr>
        <w:t xml:space="preserve"> </w:t>
      </w:r>
      <w:r>
        <w:rPr>
          <w:lang w:eastAsia="zh-CN"/>
        </w:rPr>
        <w:t>合要素（具有指导功能），包括清单数据收集、影响评估和系统边界设置。这些早期敏感性分析的结果被用作解释敏感性检查的起点。</w:t>
      </w:r>
    </w:p>
    <w:tbl>
      <w:tblPr>
        <w:tblStyle w:val="TableNormal"/>
        <w:tblW w:w="9289" w:type="dxa"/>
        <w:tblInd w:w="-534" w:type="dxa"/>
        <w:tblBorders>
          <w:top w:val="dotDash" w:sz="18" w:space="0" w:color="008000"/>
          <w:left w:val="dotDash" w:sz="18" w:space="0" w:color="008000"/>
          <w:bottom w:val="dotDash" w:sz="18" w:space="0" w:color="008000"/>
          <w:right w:val="dotDash" w:sz="18" w:space="0" w:color="008000"/>
          <w:insideH w:val="dotDash" w:sz="18" w:space="0" w:color="008000"/>
          <w:insideV w:val="dotDash" w:sz="18" w:space="0" w:color="008000"/>
        </w:tblBorders>
        <w:tblLayout w:type="fixed"/>
        <w:tblLook w:val="04A0" w:firstRow="1" w:lastRow="0" w:firstColumn="1" w:lastColumn="0" w:noHBand="0" w:noVBand="1"/>
      </w:tblPr>
      <w:tblGrid>
        <w:gridCol w:w="9289"/>
      </w:tblGrid>
      <w:tr w:rsidR="00D16BE9" w14:paraId="546AFCBA" w14:textId="77777777">
        <w:trPr>
          <w:trHeight w:val="543"/>
        </w:trPr>
        <w:tc>
          <w:tcPr>
            <w:tcW w:w="9289" w:type="dxa"/>
            <w:tcBorders>
              <w:bottom w:val="dashSmallGap" w:sz="4" w:space="0" w:color="000000"/>
            </w:tcBorders>
          </w:tcPr>
          <w:p w14:paraId="0B4796A5" w14:textId="77777777" w:rsidR="00D16BE9" w:rsidRDefault="00AC4FA2">
            <w:pPr>
              <w:widowControl w:val="0"/>
              <w:autoSpaceDE w:val="0"/>
              <w:autoSpaceDN w:val="0"/>
              <w:spacing w:line="300" w:lineRule="auto"/>
              <w:ind w:firstLine="482"/>
              <w:jc w:val="center"/>
              <w:rPr>
                <w:rFonts w:eastAsia="Arial" w:cs="Arial"/>
                <w:b/>
                <w:kern w:val="0"/>
                <w:sz w:val="24"/>
              </w:rPr>
            </w:pPr>
            <w:r>
              <w:rPr>
                <w:rFonts w:eastAsia="宋体" w:cs="宋体" w:hint="eastAsia"/>
                <w:b/>
                <w:color w:val="003300"/>
                <w:kern w:val="0"/>
                <w:sz w:val="24"/>
              </w:rPr>
              <w:t>规定：</w:t>
            </w:r>
            <w:r>
              <w:rPr>
                <w:rFonts w:eastAsia="Arial" w:cs="Arial"/>
                <w:b/>
                <w:color w:val="003300"/>
                <w:kern w:val="0"/>
                <w:sz w:val="24"/>
              </w:rPr>
              <w:t xml:space="preserve">9.3.3 </w:t>
            </w:r>
            <w:r>
              <w:rPr>
                <w:rFonts w:eastAsia="宋体" w:cs="宋体" w:hint="eastAsia"/>
                <w:b/>
                <w:color w:val="003300"/>
                <w:kern w:val="0"/>
                <w:sz w:val="24"/>
              </w:rPr>
              <w:t>敏感度检查（准确度和</w:t>
            </w:r>
            <w:r>
              <w:rPr>
                <w:rFonts w:eastAsia="宋体" w:cs="宋体" w:hint="eastAsia"/>
                <w:b/>
                <w:color w:val="003300"/>
                <w:spacing w:val="-2"/>
                <w:kern w:val="0"/>
                <w:sz w:val="24"/>
              </w:rPr>
              <w:t>精确度）</w:t>
            </w:r>
          </w:p>
        </w:tc>
      </w:tr>
      <w:tr w:rsidR="00D16BE9" w14:paraId="4AF3EFA1" w14:textId="77777777">
        <w:trPr>
          <w:trHeight w:val="824"/>
        </w:trPr>
        <w:tc>
          <w:tcPr>
            <w:tcW w:w="9289" w:type="dxa"/>
            <w:tcBorders>
              <w:top w:val="dashSmallGap" w:sz="4" w:space="0" w:color="000000"/>
              <w:bottom w:val="nil"/>
            </w:tcBorders>
          </w:tcPr>
          <w:p w14:paraId="276E3BAC" w14:textId="77777777" w:rsidR="00D16BE9" w:rsidRDefault="00AC4FA2">
            <w:pPr>
              <w:widowControl w:val="0"/>
              <w:autoSpaceDE w:val="0"/>
              <w:autoSpaceDN w:val="0"/>
              <w:spacing w:line="300" w:lineRule="auto"/>
              <w:ind w:firstLine="360"/>
              <w:rPr>
                <w:rFonts w:eastAsia="Arial" w:cs="Arial"/>
                <w:kern w:val="0"/>
                <w:sz w:val="18"/>
              </w:rPr>
            </w:pPr>
            <w:r>
              <w:rPr>
                <w:rFonts w:eastAsia="宋体" w:cs="宋体" w:hint="eastAsia"/>
                <w:color w:val="0D6812"/>
                <w:kern w:val="0"/>
                <w:sz w:val="18"/>
              </w:rPr>
              <w:t>本规定适用于研究的所有可交付成果类型，但对于单元过程、部分终止的系统、</w:t>
            </w:r>
            <w:r>
              <w:rPr>
                <w:rFonts w:eastAsia="Arial" w:cs="Arial"/>
                <w:color w:val="0D6812"/>
                <w:kern w:val="0"/>
                <w:sz w:val="18"/>
              </w:rPr>
              <w:t xml:space="preserve">LCI </w:t>
            </w:r>
            <w:r>
              <w:rPr>
                <w:rFonts w:eastAsia="宋体" w:cs="宋体" w:hint="eastAsia"/>
                <w:color w:val="0D6812"/>
                <w:kern w:val="0"/>
                <w:sz w:val="18"/>
              </w:rPr>
              <w:t>结果和</w:t>
            </w:r>
            <w:r>
              <w:rPr>
                <w:rFonts w:eastAsia="Arial" w:cs="Arial"/>
                <w:color w:val="0D6812"/>
                <w:kern w:val="0"/>
                <w:sz w:val="18"/>
              </w:rPr>
              <w:t xml:space="preserve"> LCIA </w:t>
            </w:r>
            <w:r>
              <w:rPr>
                <w:rFonts w:eastAsia="宋体" w:cs="宋体" w:hint="eastAsia"/>
                <w:color w:val="0D6812"/>
                <w:kern w:val="0"/>
                <w:sz w:val="18"/>
              </w:rPr>
              <w:t>结果数据集，仅作为可交付成果，以便在开发</w:t>
            </w:r>
            <w:r>
              <w:rPr>
                <w:rFonts w:eastAsia="Arial" w:cs="Arial"/>
                <w:color w:val="0D6812"/>
                <w:kern w:val="0"/>
                <w:sz w:val="18"/>
              </w:rPr>
              <w:t xml:space="preserve"> LCI </w:t>
            </w:r>
            <w:r>
              <w:rPr>
                <w:rFonts w:eastAsia="宋体" w:cs="宋体" w:hint="eastAsia"/>
                <w:color w:val="0D6812"/>
                <w:kern w:val="0"/>
                <w:sz w:val="18"/>
              </w:rPr>
              <w:t>数据或系统模型的迭代循环过程中提高数据质量。</w:t>
            </w:r>
            <w:r>
              <w:rPr>
                <w:rFonts w:eastAsia="Arial" w:cs="Arial"/>
                <w:color w:val="0D6812"/>
                <w:kern w:val="0"/>
                <w:sz w:val="18"/>
              </w:rPr>
              <w:t>(</w:t>
            </w:r>
            <w:r>
              <w:rPr>
                <w:rFonts w:eastAsia="宋体" w:cs="宋体" w:hint="eastAsia"/>
                <w:color w:val="0D6812"/>
                <w:kern w:val="0"/>
                <w:sz w:val="18"/>
              </w:rPr>
              <w:t>研究结果也可纳入</w:t>
            </w:r>
            <w:r>
              <w:rPr>
                <w:rFonts w:eastAsia="Arial" w:cs="Arial"/>
                <w:color w:val="0D6812"/>
                <w:kern w:val="0"/>
                <w:sz w:val="18"/>
              </w:rPr>
              <w:t xml:space="preserve"> LCI </w:t>
            </w:r>
            <w:r>
              <w:rPr>
                <w:rFonts w:eastAsia="宋体" w:cs="宋体" w:hint="eastAsia"/>
                <w:color w:val="0D6812"/>
                <w:kern w:val="0"/>
                <w:sz w:val="18"/>
              </w:rPr>
              <w:t>研究报告）。</w:t>
            </w:r>
          </w:p>
        </w:tc>
      </w:tr>
      <w:tr w:rsidR="00D16BE9" w14:paraId="3658E44B" w14:textId="77777777">
        <w:trPr>
          <w:trHeight w:val="981"/>
        </w:trPr>
        <w:tc>
          <w:tcPr>
            <w:tcW w:w="9289" w:type="dxa"/>
            <w:tcBorders>
              <w:top w:val="nil"/>
              <w:bottom w:val="nil"/>
            </w:tcBorders>
          </w:tcPr>
          <w:p w14:paraId="0B3CCB88" w14:textId="77777777" w:rsidR="00D16BE9" w:rsidRDefault="00AC4FA2">
            <w:pPr>
              <w:widowControl w:val="0"/>
              <w:autoSpaceDE w:val="0"/>
              <w:autoSpaceDN w:val="0"/>
              <w:spacing w:line="300" w:lineRule="auto"/>
              <w:ind w:firstLine="420"/>
              <w:rPr>
                <w:rFonts w:eastAsia="Arial" w:cs="Arial"/>
                <w:kern w:val="0"/>
                <w:szCs w:val="21"/>
              </w:rPr>
            </w:pPr>
            <w:r>
              <w:rPr>
                <w:rFonts w:eastAsia="Arial" w:cs="Arial"/>
                <w:color w:val="0D6812"/>
                <w:kern w:val="0"/>
                <w:szCs w:val="21"/>
              </w:rPr>
              <w:t xml:space="preserve">I) SHALL - </w:t>
            </w:r>
            <w:r>
              <w:rPr>
                <w:rFonts w:eastAsia="宋体" w:cs="宋体" w:hint="eastAsia"/>
                <w:b/>
                <w:color w:val="0D6812"/>
                <w:kern w:val="0"/>
                <w:szCs w:val="21"/>
              </w:rPr>
              <w:t>检查结果的敏感性：</w:t>
            </w:r>
            <w:r>
              <w:rPr>
                <w:rFonts w:eastAsia="宋体" w:cs="宋体" w:hint="eastAsia"/>
                <w:color w:val="0D6812"/>
                <w:kern w:val="0"/>
                <w:szCs w:val="21"/>
              </w:rPr>
              <w:t>检查总体结果的准确度和精确度在多大程度上符合预期应用的要求。目标是将其提高到要求的水平，具体如下：</w:t>
            </w:r>
          </w:p>
        </w:tc>
      </w:tr>
      <w:tr w:rsidR="00D16BE9" w14:paraId="6BDB595F" w14:textId="77777777">
        <w:trPr>
          <w:trHeight w:val="2358"/>
        </w:trPr>
        <w:tc>
          <w:tcPr>
            <w:tcW w:w="9289" w:type="dxa"/>
            <w:tcBorders>
              <w:top w:val="nil"/>
              <w:bottom w:val="nil"/>
            </w:tcBorders>
          </w:tcPr>
          <w:p w14:paraId="0B3ADA74" w14:textId="77777777" w:rsidR="00D16BE9" w:rsidRDefault="00AC4FA2">
            <w:pPr>
              <w:widowControl w:val="0"/>
              <w:autoSpaceDE w:val="0"/>
              <w:autoSpaceDN w:val="0"/>
              <w:spacing w:line="300" w:lineRule="auto"/>
              <w:ind w:firstLine="420"/>
              <w:rPr>
                <w:rFonts w:eastAsia="Arial" w:cs="Arial"/>
                <w:kern w:val="0"/>
                <w:szCs w:val="21"/>
              </w:rPr>
            </w:pPr>
            <w:proofErr w:type="spellStart"/>
            <w:r>
              <w:rPr>
                <w:rFonts w:eastAsia="Arial" w:cs="Arial"/>
                <w:color w:val="0D6812"/>
                <w:kern w:val="0"/>
                <w:szCs w:val="21"/>
              </w:rPr>
              <w:t>I.a</w:t>
            </w:r>
            <w:proofErr w:type="spellEnd"/>
            <w:r>
              <w:rPr>
                <w:rFonts w:eastAsia="Arial" w:cs="Arial"/>
                <w:color w:val="0D6812"/>
                <w:kern w:val="0"/>
                <w:szCs w:val="21"/>
              </w:rPr>
              <w:t xml:space="preserve">) </w:t>
            </w:r>
            <w:r>
              <w:rPr>
                <w:rFonts w:eastAsia="宋体" w:cs="宋体" w:hint="eastAsia"/>
                <w:b/>
                <w:color w:val="0D6812"/>
                <w:kern w:val="0"/>
                <w:szCs w:val="21"/>
              </w:rPr>
              <w:t>重要问题的敏感性：</w:t>
            </w:r>
            <w:r>
              <w:rPr>
                <w:rFonts w:eastAsia="宋体" w:cs="宋体" w:hint="eastAsia"/>
                <w:color w:val="0D6812"/>
                <w:kern w:val="0"/>
                <w:szCs w:val="21"/>
              </w:rPr>
              <w:t>在先前确定的重要问题中找出最敏感的问题（第</w:t>
            </w:r>
            <w:r>
              <w:rPr>
                <w:rFonts w:eastAsia="Arial" w:cs="Arial"/>
                <w:color w:val="0D6812"/>
                <w:kern w:val="0"/>
                <w:szCs w:val="21"/>
              </w:rPr>
              <w:t xml:space="preserve"> </w:t>
            </w:r>
            <w:hyperlink w:anchor="_bookmark307" w:history="1">
              <w:r>
                <w:rPr>
                  <w:rFonts w:eastAsia="Arial" w:cs="Arial"/>
                  <w:color w:val="0D6812"/>
                  <w:kern w:val="0"/>
                  <w:szCs w:val="21"/>
                </w:rPr>
                <w:t>9.2</w:t>
              </w:r>
            </w:hyperlink>
            <w:r>
              <w:rPr>
                <w:rFonts w:eastAsia="Arial" w:cs="Arial"/>
                <w:color w:val="0D6812"/>
                <w:kern w:val="0"/>
                <w:szCs w:val="21"/>
              </w:rPr>
              <w:t xml:space="preserve"> </w:t>
            </w:r>
            <w:r>
              <w:rPr>
                <w:rFonts w:eastAsia="宋体" w:cs="宋体" w:hint="eastAsia"/>
                <w:color w:val="0D6812"/>
                <w:kern w:val="0"/>
                <w:szCs w:val="21"/>
              </w:rPr>
              <w:t>章），分析这些问题对总体结果的敏感性，以及随机和系统不确定性估计值。分析结果将决定总体结果的准确性和精确性，以及从</w:t>
            </w:r>
            <w:r>
              <w:rPr>
                <w:rFonts w:eastAsia="Arial" w:cs="Arial"/>
                <w:color w:val="0D6812"/>
                <w:kern w:val="0"/>
                <w:szCs w:val="21"/>
              </w:rPr>
              <w:t xml:space="preserve"> LCI/LCA </w:t>
            </w:r>
            <w:r>
              <w:rPr>
                <w:rFonts w:eastAsia="宋体" w:cs="宋体" w:hint="eastAsia"/>
                <w:color w:val="0D6812"/>
                <w:kern w:val="0"/>
                <w:szCs w:val="21"/>
              </w:rPr>
              <w:t>研究中得出的结论的强度，并且必须与这些结果一起报告。请注意，计算出的不确定性数字可能不包括通常由模型假设、数据缺口和缺乏准确性造成的决定性系统不确定性。</w:t>
            </w:r>
          </w:p>
        </w:tc>
      </w:tr>
    </w:tbl>
    <w:p w14:paraId="59008B6B" w14:textId="77777777" w:rsidR="00D16BE9" w:rsidRDefault="00D16BE9">
      <w:pPr>
        <w:pStyle w:val="a8"/>
        <w:spacing w:line="300" w:lineRule="auto"/>
        <w:ind w:firstLineChars="200" w:firstLine="420"/>
        <w:jc w:val="both"/>
        <w:rPr>
          <w:rFonts w:eastAsiaTheme="minorEastAsia"/>
          <w:szCs w:val="21"/>
          <w:lang w:eastAsia="zh-CN"/>
        </w:rPr>
      </w:pPr>
    </w:p>
    <w:p w14:paraId="04F17618" w14:textId="77777777" w:rsidR="00D16BE9" w:rsidRDefault="00AC4FA2">
      <w:pPr>
        <w:pStyle w:val="a8"/>
        <w:spacing w:line="300" w:lineRule="auto"/>
        <w:ind w:firstLineChars="200" w:firstLine="420"/>
        <w:jc w:val="both"/>
        <w:rPr>
          <w:rFonts w:eastAsiaTheme="minorEastAsia"/>
          <w:szCs w:val="21"/>
          <w:lang w:eastAsia="zh-CN"/>
        </w:rPr>
      </w:pPr>
      <w:r>
        <w:rPr>
          <w:rFonts w:eastAsiaTheme="minorEastAsia" w:hint="eastAsia"/>
          <w:szCs w:val="21"/>
          <w:lang w:eastAsia="zh-CN"/>
        </w:rPr>
        <w:br w:type="page"/>
      </w:r>
    </w:p>
    <w:tbl>
      <w:tblPr>
        <w:tblStyle w:val="TableNormal"/>
        <w:tblW w:w="9290" w:type="dxa"/>
        <w:tblInd w:w="-534" w:type="dxa"/>
        <w:tblLayout w:type="fixed"/>
        <w:tblLook w:val="04A0" w:firstRow="1" w:lastRow="0" w:firstColumn="1" w:lastColumn="0" w:noHBand="0" w:noVBand="1"/>
      </w:tblPr>
      <w:tblGrid>
        <w:gridCol w:w="9290"/>
      </w:tblGrid>
      <w:tr w:rsidR="00D16BE9" w14:paraId="0C182509" w14:textId="77777777">
        <w:trPr>
          <w:trHeight w:val="1560"/>
        </w:trPr>
        <w:tc>
          <w:tcPr>
            <w:tcW w:w="9290" w:type="dxa"/>
            <w:tcBorders>
              <w:left w:val="dotDash" w:sz="18" w:space="0" w:color="008000"/>
              <w:right w:val="single" w:sz="12" w:space="0" w:color="FF0000"/>
            </w:tcBorders>
          </w:tcPr>
          <w:p w14:paraId="3E4C319D" w14:textId="77777777" w:rsidR="00D16BE9" w:rsidRDefault="00AC4FA2">
            <w:pPr>
              <w:widowControl w:val="0"/>
              <w:autoSpaceDE w:val="0"/>
              <w:autoSpaceDN w:val="0"/>
              <w:spacing w:line="300" w:lineRule="auto"/>
              <w:ind w:firstLine="420"/>
              <w:rPr>
                <w:rFonts w:eastAsia="Arial" w:cs="Arial"/>
                <w:kern w:val="0"/>
                <w:szCs w:val="21"/>
              </w:rPr>
            </w:pPr>
            <w:proofErr w:type="spellStart"/>
            <w:r>
              <w:rPr>
                <w:rFonts w:eastAsia="Arial" w:cs="Arial"/>
                <w:color w:val="0D6812"/>
                <w:kern w:val="0"/>
                <w:szCs w:val="21"/>
              </w:rPr>
              <w:lastRenderedPageBreak/>
              <w:t>I.a.i</w:t>
            </w:r>
            <w:proofErr w:type="spellEnd"/>
            <w:r>
              <w:rPr>
                <w:rFonts w:eastAsia="Arial" w:cs="Arial"/>
                <w:color w:val="0D6812"/>
                <w:kern w:val="0"/>
                <w:szCs w:val="21"/>
              </w:rPr>
              <w:t xml:space="preserve">) </w:t>
            </w:r>
            <w:r>
              <w:rPr>
                <w:rFonts w:eastAsia="Arial" w:cs="Arial"/>
                <w:b/>
                <w:color w:val="0D6812"/>
                <w:kern w:val="0"/>
                <w:szCs w:val="21"/>
              </w:rPr>
              <w:t xml:space="preserve">LCI </w:t>
            </w:r>
            <w:r>
              <w:rPr>
                <w:rFonts w:eastAsia="宋体" w:cs="宋体" w:hint="eastAsia"/>
                <w:b/>
                <w:color w:val="0D6812"/>
                <w:kern w:val="0"/>
                <w:szCs w:val="21"/>
              </w:rPr>
              <w:t>项目的敏感性：</w:t>
            </w:r>
            <w:r>
              <w:rPr>
                <w:rFonts w:eastAsia="宋体" w:cs="宋体" w:hint="eastAsia"/>
                <w:color w:val="0D6812"/>
                <w:kern w:val="0"/>
                <w:szCs w:val="21"/>
              </w:rPr>
              <w:t>评估</w:t>
            </w:r>
            <w:r>
              <w:rPr>
                <w:rFonts w:eastAsia="Arial" w:cs="Arial"/>
                <w:color w:val="0D6812"/>
                <w:kern w:val="0"/>
                <w:szCs w:val="21"/>
              </w:rPr>
              <w:t xml:space="preserve"> LCIA </w:t>
            </w:r>
            <w:r>
              <w:rPr>
                <w:rFonts w:eastAsia="宋体" w:cs="宋体" w:hint="eastAsia"/>
                <w:color w:val="0D6812"/>
                <w:kern w:val="0"/>
                <w:szCs w:val="21"/>
              </w:rPr>
              <w:t>结果（或加权</w:t>
            </w:r>
            <w:r>
              <w:rPr>
                <w:rFonts w:eastAsia="Arial" w:cs="Arial"/>
                <w:color w:val="0D6812"/>
                <w:kern w:val="0"/>
                <w:szCs w:val="21"/>
              </w:rPr>
              <w:t xml:space="preserve"> LCIA </w:t>
            </w:r>
            <w:r>
              <w:rPr>
                <w:rFonts w:eastAsia="宋体" w:cs="宋体" w:hint="eastAsia"/>
                <w:color w:val="0D6812"/>
                <w:kern w:val="0"/>
                <w:szCs w:val="21"/>
              </w:rPr>
              <w:t>结果（如适用））对关键流量、工艺参数设置、</w:t>
            </w:r>
            <w:r>
              <w:rPr>
                <w:rFonts w:eastAsia="Arial" w:cs="Arial"/>
                <w:color w:val="0D6812"/>
                <w:kern w:val="0"/>
                <w:szCs w:val="21"/>
              </w:rPr>
              <w:t xml:space="preserve"> </w:t>
            </w:r>
            <w:r>
              <w:rPr>
                <w:rFonts w:eastAsia="宋体" w:cs="宋体" w:hint="eastAsia"/>
                <w:color w:val="0D6812"/>
                <w:kern w:val="0"/>
                <w:szCs w:val="21"/>
              </w:rPr>
              <w:t>流量属性以及可回收性、货物寿命、服务步骤持续时间等其他数据项的敏感性。评估敏感清单项目对数据代表性和精确度的影响。</w:t>
            </w:r>
            <w:r>
              <w:rPr>
                <w:rFonts w:eastAsia="Arial" w:cs="Arial"/>
                <w:color w:val="0D6812"/>
                <w:kern w:val="0"/>
                <w:szCs w:val="21"/>
              </w:rPr>
              <w:t>[ISO!</w:t>
            </w:r>
            <w:r>
              <w:rPr>
                <w:rFonts w:eastAsia="宋体" w:cs="宋体" w:hint="eastAsia"/>
                <w:color w:val="0D6812"/>
                <w:kern w:val="0"/>
                <w:szCs w:val="21"/>
              </w:rPr>
              <w:t>］</w:t>
            </w:r>
          </w:p>
        </w:tc>
      </w:tr>
      <w:tr w:rsidR="00D16BE9" w14:paraId="745A22A6" w14:textId="77777777">
        <w:trPr>
          <w:trHeight w:val="1512"/>
        </w:trPr>
        <w:tc>
          <w:tcPr>
            <w:tcW w:w="9290" w:type="dxa"/>
            <w:tcBorders>
              <w:left w:val="dotDash" w:sz="18" w:space="0" w:color="008000"/>
              <w:right w:val="single" w:sz="12" w:space="0" w:color="FF0000"/>
            </w:tcBorders>
          </w:tcPr>
          <w:p w14:paraId="15518B4F" w14:textId="77777777" w:rsidR="00D16BE9" w:rsidRDefault="00AC4FA2">
            <w:pPr>
              <w:widowControl w:val="0"/>
              <w:autoSpaceDE w:val="0"/>
              <w:autoSpaceDN w:val="0"/>
              <w:spacing w:line="300" w:lineRule="auto"/>
              <w:ind w:firstLine="420"/>
              <w:rPr>
                <w:rFonts w:eastAsia="Arial" w:cs="Arial"/>
                <w:kern w:val="0"/>
                <w:szCs w:val="21"/>
              </w:rPr>
            </w:pPr>
            <w:proofErr w:type="spellStart"/>
            <w:r>
              <w:rPr>
                <w:rFonts w:eastAsia="Arial" w:cs="Arial"/>
                <w:color w:val="0D6812"/>
                <w:kern w:val="0"/>
                <w:szCs w:val="21"/>
              </w:rPr>
              <w:t>I.a.ii</w:t>
            </w:r>
            <w:proofErr w:type="spellEnd"/>
            <w:r>
              <w:rPr>
                <w:rFonts w:eastAsia="Arial" w:cs="Arial"/>
                <w:color w:val="0D6812"/>
                <w:kern w:val="0"/>
                <w:szCs w:val="21"/>
              </w:rPr>
              <w:t xml:space="preserve">) </w:t>
            </w:r>
            <w:r>
              <w:rPr>
                <w:rFonts w:eastAsia="Arial" w:cs="Arial"/>
                <w:b/>
                <w:color w:val="0D6812"/>
                <w:kern w:val="0"/>
                <w:szCs w:val="21"/>
              </w:rPr>
              <w:t xml:space="preserve">LCIA </w:t>
            </w:r>
            <w:r>
              <w:rPr>
                <w:rFonts w:eastAsia="宋体" w:cs="宋体" w:hint="eastAsia"/>
                <w:b/>
                <w:color w:val="0D6812"/>
                <w:kern w:val="0"/>
                <w:szCs w:val="21"/>
              </w:rPr>
              <w:t>因子的敏感性：</w:t>
            </w:r>
            <w:r>
              <w:rPr>
                <w:rFonts w:eastAsia="宋体" w:cs="宋体" w:hint="eastAsia"/>
                <w:color w:val="0D6812"/>
                <w:kern w:val="0"/>
                <w:szCs w:val="21"/>
              </w:rPr>
              <w:t>评估</w:t>
            </w:r>
            <w:r>
              <w:rPr>
                <w:rFonts w:eastAsia="Arial" w:cs="Arial"/>
                <w:color w:val="0D6812"/>
                <w:kern w:val="0"/>
                <w:szCs w:val="21"/>
              </w:rPr>
              <w:t xml:space="preserve"> LCIA </w:t>
            </w:r>
            <w:r>
              <w:rPr>
                <w:rFonts w:eastAsia="宋体" w:cs="宋体" w:hint="eastAsia"/>
                <w:color w:val="0D6812"/>
                <w:kern w:val="0"/>
                <w:szCs w:val="21"/>
              </w:rPr>
              <w:t>结果（或加权</w:t>
            </w:r>
            <w:r>
              <w:rPr>
                <w:rFonts w:eastAsia="Arial" w:cs="Arial"/>
                <w:color w:val="0D6812"/>
                <w:kern w:val="0"/>
                <w:szCs w:val="21"/>
              </w:rPr>
              <w:t xml:space="preserve"> LCIA </w:t>
            </w:r>
            <w:r>
              <w:rPr>
                <w:rFonts w:eastAsia="宋体" w:cs="宋体" w:hint="eastAsia"/>
                <w:color w:val="0D6812"/>
                <w:kern w:val="0"/>
                <w:szCs w:val="21"/>
              </w:rPr>
              <w:t>结果，如果应用）的敏感性，考虑到由于影响评估中的不确定性（例如，人类毒性、生态毒性等具有较高的不确定性，而全球变暖、酸化等具有较低的不确定性），结果的不确定性往往差别很大。</w:t>
            </w:r>
            <w:r>
              <w:rPr>
                <w:rFonts w:eastAsia="Arial" w:cs="Arial"/>
                <w:color w:val="0D6812"/>
                <w:kern w:val="0"/>
                <w:szCs w:val="21"/>
              </w:rPr>
              <w:t>[ISO!</w:t>
            </w:r>
            <w:r>
              <w:rPr>
                <w:rFonts w:eastAsia="宋体" w:cs="宋体" w:hint="eastAsia"/>
                <w:color w:val="0D6812"/>
                <w:kern w:val="0"/>
                <w:szCs w:val="21"/>
              </w:rPr>
              <w:t>］</w:t>
            </w:r>
          </w:p>
        </w:tc>
      </w:tr>
      <w:tr w:rsidR="00D16BE9" w14:paraId="58639D2E" w14:textId="77777777">
        <w:trPr>
          <w:trHeight w:val="1252"/>
        </w:trPr>
        <w:tc>
          <w:tcPr>
            <w:tcW w:w="9290" w:type="dxa"/>
            <w:tcBorders>
              <w:left w:val="dotDash" w:sz="18" w:space="0" w:color="008000"/>
              <w:right w:val="single" w:sz="12" w:space="0" w:color="FF0000"/>
            </w:tcBorders>
          </w:tcPr>
          <w:p w14:paraId="40F0290D" w14:textId="77777777" w:rsidR="00D16BE9" w:rsidRDefault="00AC4FA2">
            <w:pPr>
              <w:widowControl w:val="0"/>
              <w:autoSpaceDE w:val="0"/>
              <w:autoSpaceDN w:val="0"/>
              <w:spacing w:line="300" w:lineRule="auto"/>
              <w:ind w:firstLine="420"/>
              <w:rPr>
                <w:rFonts w:eastAsia="Arial" w:cs="Arial"/>
                <w:kern w:val="0"/>
                <w:szCs w:val="21"/>
              </w:rPr>
            </w:pPr>
            <w:proofErr w:type="spellStart"/>
            <w:r>
              <w:rPr>
                <w:rFonts w:eastAsia="Arial" w:cs="Arial"/>
                <w:color w:val="0D6812"/>
                <w:kern w:val="0"/>
                <w:szCs w:val="21"/>
              </w:rPr>
              <w:t>I.a.iii</w:t>
            </w:r>
            <w:proofErr w:type="spellEnd"/>
            <w:r>
              <w:rPr>
                <w:rFonts w:eastAsia="Arial" w:cs="Arial"/>
                <w:color w:val="0D6812"/>
                <w:kern w:val="0"/>
                <w:szCs w:val="21"/>
              </w:rPr>
              <w:t xml:space="preserve">) </w:t>
            </w:r>
            <w:r>
              <w:rPr>
                <w:rFonts w:eastAsia="宋体" w:cs="宋体" w:hint="eastAsia"/>
                <w:b/>
                <w:color w:val="0D6812"/>
                <w:kern w:val="0"/>
                <w:szCs w:val="21"/>
              </w:rPr>
              <w:t>模拟选择和假设的敏感性：</w:t>
            </w:r>
            <w:r>
              <w:rPr>
                <w:rFonts w:eastAsia="宋体" w:cs="宋体" w:hint="eastAsia"/>
                <w:color w:val="0D6812"/>
                <w:kern w:val="0"/>
                <w:szCs w:val="21"/>
              </w:rPr>
              <w:t>评估</w:t>
            </w:r>
            <w:r>
              <w:rPr>
                <w:rFonts w:eastAsia="Arial" w:cs="Arial"/>
                <w:color w:val="0D6812"/>
                <w:kern w:val="0"/>
                <w:szCs w:val="21"/>
              </w:rPr>
              <w:t xml:space="preserve"> LCIA </w:t>
            </w:r>
            <w:r>
              <w:rPr>
                <w:rFonts w:eastAsia="宋体" w:cs="宋体" w:hint="eastAsia"/>
                <w:color w:val="0D6812"/>
                <w:kern w:val="0"/>
                <w:szCs w:val="21"/>
              </w:rPr>
              <w:t>结果（或加权</w:t>
            </w:r>
            <w:r>
              <w:rPr>
                <w:rFonts w:eastAsia="Arial" w:cs="Arial"/>
                <w:color w:val="0D6812"/>
                <w:kern w:val="0"/>
                <w:szCs w:val="21"/>
              </w:rPr>
              <w:t xml:space="preserve"> LCIA </w:t>
            </w:r>
            <w:r>
              <w:rPr>
                <w:rFonts w:eastAsia="宋体" w:cs="宋体" w:hint="eastAsia"/>
                <w:color w:val="0D6812"/>
                <w:kern w:val="0"/>
                <w:szCs w:val="21"/>
              </w:rPr>
              <w:t>结果，如果应用）对不同建模选择和方法假设（</w:t>
            </w:r>
            <w:r>
              <w:rPr>
                <w:rFonts w:eastAsia="Arial" w:cs="Arial"/>
                <w:color w:val="0D6812"/>
                <w:kern w:val="0"/>
                <w:szCs w:val="21"/>
              </w:rPr>
              <w:t>"</w:t>
            </w:r>
            <w:r>
              <w:rPr>
                <w:rFonts w:eastAsia="宋体" w:cs="宋体" w:hint="eastAsia"/>
                <w:color w:val="0D6812"/>
                <w:kern w:val="0"/>
                <w:szCs w:val="21"/>
              </w:rPr>
              <w:t>方法</w:t>
            </w:r>
            <w:r>
              <w:rPr>
                <w:rFonts w:eastAsia="宋体" w:cs="宋体" w:hint="eastAsia"/>
                <w:color w:val="0D6812"/>
                <w:spacing w:val="-2"/>
                <w:kern w:val="0"/>
                <w:szCs w:val="21"/>
              </w:rPr>
              <w:t>问题</w:t>
            </w:r>
            <w:r>
              <w:rPr>
                <w:rFonts w:eastAsia="Arial" w:cs="Arial"/>
                <w:color w:val="0D6812"/>
                <w:spacing w:val="-2"/>
                <w:kern w:val="0"/>
                <w:szCs w:val="21"/>
              </w:rPr>
              <w:t>"</w:t>
            </w:r>
            <w:r>
              <w:rPr>
                <w:rFonts w:eastAsia="宋体" w:cs="宋体" w:hint="eastAsia"/>
                <w:color w:val="0D6812"/>
                <w:spacing w:val="-2"/>
                <w:kern w:val="0"/>
                <w:szCs w:val="21"/>
              </w:rPr>
              <w:t>）</w:t>
            </w:r>
            <w:r>
              <w:rPr>
                <w:rFonts w:eastAsia="宋体" w:cs="宋体" w:hint="eastAsia"/>
                <w:color w:val="0D6812"/>
                <w:kern w:val="0"/>
                <w:szCs w:val="21"/>
              </w:rPr>
              <w:t>的敏感性</w:t>
            </w:r>
            <w:r>
              <w:rPr>
                <w:rFonts w:eastAsia="宋体" w:cs="宋体" w:hint="eastAsia"/>
                <w:color w:val="0D6812"/>
                <w:spacing w:val="-2"/>
                <w:kern w:val="0"/>
                <w:szCs w:val="21"/>
              </w:rPr>
              <w:t>，</w:t>
            </w:r>
            <w:r>
              <w:rPr>
                <w:rFonts w:eastAsia="宋体" w:cs="宋体" w:hint="eastAsia"/>
                <w:color w:val="0D6812"/>
                <w:kern w:val="0"/>
                <w:szCs w:val="21"/>
              </w:rPr>
              <w:t>例如，功能单元的定量和定性方面、替代流程、分配标准等。</w:t>
            </w:r>
            <w:r>
              <w:rPr>
                <w:rFonts w:eastAsia="Arial" w:cs="Arial"/>
                <w:color w:val="0D6812"/>
                <w:kern w:val="0"/>
                <w:szCs w:val="21"/>
              </w:rPr>
              <w:t>[ISO!</w:t>
            </w:r>
            <w:r>
              <w:rPr>
                <w:rFonts w:eastAsia="宋体" w:cs="宋体" w:hint="eastAsia"/>
                <w:color w:val="0D6812"/>
                <w:kern w:val="0"/>
                <w:szCs w:val="21"/>
              </w:rPr>
              <w:t>］</w:t>
            </w:r>
          </w:p>
        </w:tc>
      </w:tr>
      <w:tr w:rsidR="00D16BE9" w14:paraId="75D1C4AC" w14:textId="77777777">
        <w:trPr>
          <w:trHeight w:val="1854"/>
        </w:trPr>
        <w:tc>
          <w:tcPr>
            <w:tcW w:w="9290" w:type="dxa"/>
            <w:tcBorders>
              <w:left w:val="dotDash" w:sz="18" w:space="0" w:color="008000"/>
              <w:right w:val="dotDash" w:sz="18" w:space="0" w:color="008000"/>
            </w:tcBorders>
          </w:tcPr>
          <w:p w14:paraId="0091D62A" w14:textId="77777777" w:rsidR="00D16BE9" w:rsidRDefault="00AC4FA2">
            <w:pPr>
              <w:widowControl w:val="0"/>
              <w:autoSpaceDE w:val="0"/>
              <w:autoSpaceDN w:val="0"/>
              <w:spacing w:line="300" w:lineRule="auto"/>
              <w:ind w:firstLine="420"/>
              <w:rPr>
                <w:rFonts w:eastAsia="Arial" w:cs="Arial"/>
                <w:kern w:val="0"/>
                <w:szCs w:val="21"/>
              </w:rPr>
            </w:pPr>
            <w:proofErr w:type="spellStart"/>
            <w:r>
              <w:rPr>
                <w:rFonts w:eastAsia="Arial" w:cs="Arial"/>
                <w:color w:val="0D6812"/>
                <w:kern w:val="0"/>
                <w:szCs w:val="21"/>
              </w:rPr>
              <w:t>I.b</w:t>
            </w:r>
            <w:proofErr w:type="spellEnd"/>
            <w:r>
              <w:rPr>
                <w:rFonts w:eastAsia="Arial" w:cs="Arial"/>
                <w:color w:val="0D6812"/>
                <w:kern w:val="0"/>
                <w:szCs w:val="21"/>
              </w:rPr>
              <w:t xml:space="preserve">) </w:t>
            </w:r>
            <w:r>
              <w:rPr>
                <w:rFonts w:eastAsia="宋体" w:cs="宋体" w:hint="eastAsia"/>
                <w:b/>
                <w:color w:val="0D6812"/>
                <w:kern w:val="0"/>
                <w:szCs w:val="21"/>
              </w:rPr>
              <w:t>尽可能提高敏感问题数据、参数、影响因素、假设等的稳健性：</w:t>
            </w:r>
            <w:r>
              <w:rPr>
                <w:rFonts w:eastAsia="宋体" w:cs="宋体" w:hint="eastAsia"/>
                <w:color w:val="0D6812"/>
                <w:kern w:val="0"/>
                <w:szCs w:val="21"/>
              </w:rPr>
              <w:t>如果某些重要问题的质量不高，则应重新进行清单分析和</w:t>
            </w:r>
            <w:r>
              <w:rPr>
                <w:rFonts w:eastAsia="Arial" w:cs="Arial"/>
                <w:color w:val="0D6812"/>
                <w:kern w:val="0"/>
                <w:szCs w:val="21"/>
              </w:rPr>
              <w:t>/</w:t>
            </w:r>
            <w:r>
              <w:rPr>
                <w:rFonts w:eastAsia="宋体" w:cs="宋体" w:hint="eastAsia"/>
                <w:color w:val="0D6812"/>
                <w:kern w:val="0"/>
                <w:szCs w:val="21"/>
              </w:rPr>
              <w:t>或影响评估，以改进相关数据</w:t>
            </w:r>
            <w:r>
              <w:rPr>
                <w:rFonts w:eastAsia="Arial" w:cs="Arial"/>
                <w:color w:val="0D6812"/>
                <w:kern w:val="0"/>
                <w:szCs w:val="21"/>
              </w:rPr>
              <w:t xml:space="preserve"> </w:t>
            </w:r>
            <w:r>
              <w:rPr>
                <w:rFonts w:eastAsia="宋体" w:cs="宋体" w:hint="eastAsia"/>
                <w:color w:val="0D6812"/>
                <w:kern w:val="0"/>
                <w:szCs w:val="21"/>
              </w:rPr>
              <w:t>（针对数据问题）和影响因子（针对</w:t>
            </w:r>
            <w:r>
              <w:rPr>
                <w:rFonts w:eastAsia="Arial" w:cs="Arial"/>
                <w:color w:val="0D6812"/>
                <w:kern w:val="0"/>
                <w:szCs w:val="21"/>
              </w:rPr>
              <w:t xml:space="preserve"> LCIA </w:t>
            </w:r>
            <w:r>
              <w:rPr>
                <w:rFonts w:eastAsia="宋体" w:cs="宋体" w:hint="eastAsia"/>
                <w:color w:val="0D6812"/>
                <w:kern w:val="0"/>
                <w:szCs w:val="21"/>
              </w:rPr>
              <w:t>问题），或尝试对敏感假设或选择（针对方法问题）进行鉴定和讨论。至于数据的完整性，</w:t>
            </w:r>
            <w:r>
              <w:rPr>
                <w:rFonts w:eastAsia="Arial" w:cs="Arial"/>
                <w:color w:val="0D6812"/>
                <w:kern w:val="0"/>
                <w:szCs w:val="21"/>
              </w:rPr>
              <w:t xml:space="preserve">LCI </w:t>
            </w:r>
            <w:r>
              <w:rPr>
                <w:rFonts w:eastAsia="宋体" w:cs="宋体" w:hint="eastAsia"/>
                <w:color w:val="0D6812"/>
                <w:kern w:val="0"/>
                <w:szCs w:val="21"/>
              </w:rPr>
              <w:t>数据精确度的改进也应从微调或修改目标和范围开始，即进行一次完整的迭代（见第</w:t>
            </w:r>
            <w:r>
              <w:rPr>
                <w:rFonts w:eastAsia="Arial" w:cs="Arial"/>
                <w:color w:val="0D6812"/>
                <w:kern w:val="0"/>
                <w:szCs w:val="21"/>
              </w:rPr>
              <w:t xml:space="preserve"> </w:t>
            </w:r>
            <w:hyperlink w:anchor="_bookmark10" w:history="1">
              <w:r>
                <w:rPr>
                  <w:rFonts w:eastAsia="Arial" w:cs="Arial"/>
                  <w:color w:val="0D6812"/>
                  <w:kern w:val="0"/>
                  <w:szCs w:val="21"/>
                </w:rPr>
                <w:t>2.2.4</w:t>
              </w:r>
            </w:hyperlink>
            <w:r>
              <w:rPr>
                <w:rFonts w:eastAsia="Arial" w:cs="Arial"/>
                <w:color w:val="0D6812"/>
                <w:kern w:val="0"/>
                <w:szCs w:val="21"/>
              </w:rPr>
              <w:t xml:space="preserve"> </w:t>
            </w:r>
            <w:r>
              <w:rPr>
                <w:rFonts w:eastAsia="宋体" w:cs="宋体" w:hint="eastAsia"/>
                <w:color w:val="0D6812"/>
                <w:kern w:val="0"/>
                <w:szCs w:val="21"/>
              </w:rPr>
              <w:t>章和</w:t>
            </w:r>
            <w:r w:rsidR="00000000">
              <w:fldChar w:fldCharType="begin"/>
            </w:r>
            <w:r w:rsidR="00000000">
              <w:instrText>HYPERLINK \l "_bookmark18"</w:instrText>
            </w:r>
            <w:r w:rsidR="00000000">
              <w:fldChar w:fldCharType="separate"/>
            </w:r>
            <w:r>
              <w:rPr>
                <w:rFonts w:eastAsia="宋体" w:cs="宋体" w:hint="eastAsia"/>
                <w:color w:val="0D6812"/>
                <w:kern w:val="0"/>
                <w:szCs w:val="21"/>
              </w:rPr>
              <w:t>第</w:t>
            </w:r>
            <w:r>
              <w:rPr>
                <w:rFonts w:eastAsia="Arial" w:cs="Arial"/>
                <w:color w:val="0D6812"/>
                <w:kern w:val="0"/>
                <w:szCs w:val="21"/>
              </w:rPr>
              <w:t xml:space="preserve"> 4</w:t>
            </w:r>
            <w:r w:rsidR="00000000">
              <w:rPr>
                <w:rFonts w:eastAsia="Arial" w:cs="Arial"/>
                <w:color w:val="0D6812"/>
                <w:kern w:val="0"/>
                <w:szCs w:val="21"/>
              </w:rPr>
              <w:fldChar w:fldCharType="end"/>
            </w:r>
            <w:r>
              <w:rPr>
                <w:rFonts w:eastAsia="Arial" w:cs="Arial"/>
                <w:color w:val="0D6812"/>
                <w:kern w:val="0"/>
                <w:szCs w:val="21"/>
              </w:rPr>
              <w:t xml:space="preserve"> </w:t>
            </w:r>
            <w:r>
              <w:rPr>
                <w:rFonts w:eastAsia="宋体" w:cs="宋体" w:hint="eastAsia"/>
                <w:color w:val="0D6812"/>
                <w:kern w:val="0"/>
                <w:szCs w:val="21"/>
              </w:rPr>
              <w:t>章）。</w:t>
            </w:r>
          </w:p>
        </w:tc>
      </w:tr>
      <w:tr w:rsidR="00D16BE9" w14:paraId="55446C6E" w14:textId="77777777">
        <w:trPr>
          <w:trHeight w:val="1647"/>
        </w:trPr>
        <w:tc>
          <w:tcPr>
            <w:tcW w:w="9290" w:type="dxa"/>
            <w:tcBorders>
              <w:left w:val="dotDash" w:sz="18" w:space="0" w:color="008000"/>
              <w:bottom w:val="dotDash" w:sz="18" w:space="0" w:color="008000"/>
              <w:right w:val="dotDash" w:sz="18" w:space="0" w:color="008000"/>
            </w:tcBorders>
          </w:tcPr>
          <w:p w14:paraId="0B72FC44" w14:textId="77777777" w:rsidR="00D16BE9" w:rsidRDefault="00AC4FA2">
            <w:pPr>
              <w:widowControl w:val="0"/>
              <w:autoSpaceDE w:val="0"/>
              <w:autoSpaceDN w:val="0"/>
              <w:spacing w:line="300" w:lineRule="auto"/>
              <w:ind w:firstLine="420"/>
              <w:rPr>
                <w:rFonts w:eastAsia="Arial" w:cs="Arial"/>
                <w:kern w:val="0"/>
                <w:szCs w:val="21"/>
              </w:rPr>
            </w:pPr>
            <w:proofErr w:type="spellStart"/>
            <w:r>
              <w:rPr>
                <w:rFonts w:eastAsia="Arial" w:cs="Arial"/>
                <w:color w:val="0D6812"/>
                <w:kern w:val="0"/>
                <w:szCs w:val="21"/>
              </w:rPr>
              <w:t>I.c</w:t>
            </w:r>
            <w:proofErr w:type="spellEnd"/>
            <w:r>
              <w:rPr>
                <w:rFonts w:eastAsia="Arial" w:cs="Arial"/>
                <w:color w:val="0D6812"/>
                <w:kern w:val="0"/>
                <w:szCs w:val="21"/>
              </w:rPr>
              <w:t xml:space="preserve">) </w:t>
            </w:r>
            <w:r>
              <w:rPr>
                <w:rFonts w:eastAsia="宋体" w:cs="宋体" w:hint="eastAsia"/>
                <w:b/>
                <w:color w:val="0D6812"/>
                <w:kern w:val="0"/>
                <w:szCs w:val="21"/>
              </w:rPr>
              <w:t>报告最终成果；可能修改范围或目标：</w:t>
            </w:r>
            <w:r>
              <w:rPr>
                <w:rFonts w:eastAsia="宋体" w:cs="宋体" w:hint="eastAsia"/>
                <w:color w:val="0D6812"/>
                <w:kern w:val="0"/>
                <w:szCs w:val="21"/>
              </w:rPr>
              <w:t>如果关键问题的确定性符合需要，或如果无法降低确定性以获得</w:t>
            </w:r>
            <w:r>
              <w:rPr>
                <w:rFonts w:eastAsia="Arial" w:cs="Arial"/>
                <w:color w:val="0D6812"/>
                <w:kern w:val="0"/>
                <w:szCs w:val="21"/>
              </w:rPr>
              <w:t xml:space="preserve"> LCI/LCA </w:t>
            </w:r>
            <w:r>
              <w:rPr>
                <w:rFonts w:eastAsia="宋体" w:cs="宋体" w:hint="eastAsia"/>
                <w:color w:val="0D6812"/>
                <w:kern w:val="0"/>
                <w:szCs w:val="21"/>
              </w:rPr>
              <w:t>研究应用所需的准确性和精确度，则应决定是否需要修改或重新定义范围甚至目标。这一点应予以报告，对于生命周期评估研究而言，以后在制定生命周期评估结论和建议的局限性时也应加以考虑（第</w:t>
            </w:r>
            <w:r>
              <w:rPr>
                <w:rFonts w:eastAsia="Arial" w:cs="Arial"/>
                <w:color w:val="0D6812"/>
                <w:kern w:val="0"/>
                <w:szCs w:val="21"/>
              </w:rPr>
              <w:t xml:space="preserve"> </w:t>
            </w:r>
            <w:hyperlink w:anchor="_bookmark318" w:history="1">
              <w:r>
                <w:rPr>
                  <w:rFonts w:eastAsia="Arial" w:cs="Arial"/>
                  <w:color w:val="0D6812"/>
                  <w:spacing w:val="-2"/>
                  <w:kern w:val="0"/>
                  <w:szCs w:val="21"/>
                </w:rPr>
                <w:t>9.4</w:t>
              </w:r>
            </w:hyperlink>
            <w:r>
              <w:rPr>
                <w:rFonts w:eastAsia="Arial" w:cs="Arial"/>
                <w:color w:val="0D6812"/>
                <w:kern w:val="0"/>
                <w:szCs w:val="21"/>
              </w:rPr>
              <w:t xml:space="preserve"> </w:t>
            </w:r>
            <w:r>
              <w:rPr>
                <w:rFonts w:eastAsia="宋体" w:cs="宋体" w:hint="eastAsia"/>
                <w:color w:val="0D6812"/>
                <w:kern w:val="0"/>
                <w:szCs w:val="21"/>
              </w:rPr>
              <w:t>章</w:t>
            </w:r>
            <w:r>
              <w:rPr>
                <w:rFonts w:eastAsia="宋体" w:cs="宋体" w:hint="eastAsia"/>
                <w:color w:val="0D6812"/>
                <w:spacing w:val="-2"/>
                <w:kern w:val="0"/>
                <w:szCs w:val="21"/>
              </w:rPr>
              <w:t>）。</w:t>
            </w:r>
          </w:p>
        </w:tc>
      </w:tr>
    </w:tbl>
    <w:p w14:paraId="3D00ACD9" w14:textId="77777777" w:rsidR="00D16BE9" w:rsidRDefault="00D16BE9">
      <w:pPr>
        <w:pStyle w:val="a8"/>
        <w:spacing w:line="300" w:lineRule="auto"/>
        <w:ind w:firstLineChars="200" w:firstLine="420"/>
        <w:jc w:val="both"/>
        <w:rPr>
          <w:rFonts w:eastAsiaTheme="minorEastAsia"/>
          <w:szCs w:val="21"/>
          <w:lang w:eastAsia="zh-CN"/>
        </w:rPr>
      </w:pPr>
    </w:p>
    <w:p w14:paraId="5DF3E875" w14:textId="77777777" w:rsidR="00D16BE9" w:rsidRDefault="00AC4FA2">
      <w:pPr>
        <w:widowControl w:val="0"/>
        <w:tabs>
          <w:tab w:val="left" w:pos="1298"/>
          <w:tab w:val="left" w:pos="1299"/>
        </w:tabs>
        <w:autoSpaceDE w:val="0"/>
        <w:autoSpaceDN w:val="0"/>
        <w:spacing w:line="300" w:lineRule="auto"/>
        <w:ind w:firstLine="482"/>
        <w:jc w:val="left"/>
        <w:outlineLvl w:val="2"/>
        <w:rPr>
          <w:rFonts w:eastAsia="Arial" w:cs="Arial"/>
          <w:b/>
          <w:bCs/>
          <w:kern w:val="0"/>
          <w:sz w:val="24"/>
          <w:szCs w:val="24"/>
        </w:rPr>
      </w:pPr>
      <w:r>
        <w:rPr>
          <w:rFonts w:eastAsia="宋体" w:cs="Arial"/>
          <w:b/>
          <w:bCs/>
          <w:kern w:val="0"/>
          <w:sz w:val="24"/>
          <w:szCs w:val="24"/>
        </w:rPr>
        <w:t>9.3.4</w:t>
      </w:r>
      <w:r>
        <w:rPr>
          <w:rFonts w:eastAsia="宋体" w:cs="Arial"/>
          <w:b/>
          <w:bCs/>
          <w:kern w:val="0"/>
          <w:sz w:val="24"/>
          <w:szCs w:val="24"/>
        </w:rPr>
        <w:t>一致性</w:t>
      </w:r>
      <w:r>
        <w:rPr>
          <w:rFonts w:eastAsia="宋体" w:cs="Arial"/>
          <w:b/>
          <w:bCs/>
          <w:spacing w:val="-2"/>
          <w:kern w:val="0"/>
          <w:sz w:val="24"/>
          <w:szCs w:val="24"/>
        </w:rPr>
        <w:t>检查</w:t>
      </w:r>
    </w:p>
    <w:p w14:paraId="7129B25C" w14:textId="77777777" w:rsidR="00D16BE9" w:rsidRDefault="00AC4FA2">
      <w:pPr>
        <w:widowControl w:val="0"/>
        <w:autoSpaceDE w:val="0"/>
        <w:autoSpaceDN w:val="0"/>
        <w:spacing w:line="300" w:lineRule="auto"/>
        <w:ind w:firstLine="360"/>
        <w:jc w:val="left"/>
        <w:rPr>
          <w:rFonts w:eastAsia="Arial" w:cs="Arial"/>
          <w:kern w:val="0"/>
          <w:sz w:val="18"/>
          <w:szCs w:val="24"/>
        </w:rPr>
      </w:pPr>
      <w:r>
        <w:rPr>
          <w:rFonts w:eastAsia="Arial" w:cs="Arial"/>
          <w:color w:val="0000FF"/>
          <w:kern w:val="0"/>
          <w:sz w:val="18"/>
          <w:szCs w:val="24"/>
        </w:rPr>
        <w:t>(</w:t>
      </w:r>
      <w:r>
        <w:rPr>
          <w:rFonts w:eastAsia="宋体" w:cs="宋体" w:hint="eastAsia"/>
          <w:color w:val="0000FF"/>
          <w:kern w:val="0"/>
          <w:sz w:val="18"/>
          <w:szCs w:val="24"/>
        </w:rPr>
        <w:t>参考</w:t>
      </w:r>
      <w:r>
        <w:rPr>
          <w:rFonts w:eastAsia="Arial" w:cs="Arial"/>
          <w:color w:val="0000FF"/>
          <w:kern w:val="0"/>
          <w:sz w:val="18"/>
          <w:szCs w:val="24"/>
        </w:rPr>
        <w:t xml:space="preserve"> ISO 14044:2006 </w:t>
      </w:r>
      <w:r>
        <w:rPr>
          <w:rFonts w:eastAsia="宋体" w:cs="宋体" w:hint="eastAsia"/>
          <w:color w:val="0000FF"/>
          <w:kern w:val="0"/>
          <w:sz w:val="18"/>
          <w:szCs w:val="24"/>
        </w:rPr>
        <w:t>第</w:t>
      </w:r>
      <w:r>
        <w:rPr>
          <w:rFonts w:eastAsia="Arial" w:cs="Arial"/>
          <w:color w:val="0000FF"/>
          <w:kern w:val="0"/>
          <w:sz w:val="18"/>
          <w:szCs w:val="24"/>
        </w:rPr>
        <w:t xml:space="preserve"> </w:t>
      </w:r>
      <w:r>
        <w:rPr>
          <w:rFonts w:eastAsia="Arial" w:cs="Arial"/>
          <w:color w:val="0000FF"/>
          <w:spacing w:val="-2"/>
          <w:kern w:val="0"/>
          <w:sz w:val="18"/>
          <w:szCs w:val="24"/>
        </w:rPr>
        <w:t xml:space="preserve">4.5.3.4 </w:t>
      </w:r>
      <w:r>
        <w:rPr>
          <w:rFonts w:eastAsia="宋体" w:cs="宋体" w:hint="eastAsia"/>
          <w:color w:val="0000FF"/>
          <w:kern w:val="0"/>
          <w:sz w:val="18"/>
          <w:szCs w:val="24"/>
        </w:rPr>
        <w:t>章）</w:t>
      </w:r>
    </w:p>
    <w:p w14:paraId="67AC55CD" w14:textId="77777777" w:rsidR="00D16BE9" w:rsidRDefault="00AC4FA2">
      <w:pPr>
        <w:widowControl w:val="0"/>
        <w:autoSpaceDE w:val="0"/>
        <w:autoSpaceDN w:val="0"/>
        <w:spacing w:line="300" w:lineRule="auto"/>
        <w:ind w:firstLine="420"/>
        <w:rPr>
          <w:rFonts w:eastAsia="Arial" w:cs="Arial"/>
          <w:kern w:val="0"/>
          <w:szCs w:val="21"/>
        </w:rPr>
      </w:pPr>
      <w:r>
        <w:rPr>
          <w:rFonts w:eastAsia="宋体" w:cs="宋体" w:hint="eastAsia"/>
          <w:kern w:val="0"/>
          <w:szCs w:val="21"/>
        </w:rPr>
        <w:t>进行一致性检查是为了调查在整个</w:t>
      </w:r>
      <w:r>
        <w:rPr>
          <w:rFonts w:eastAsia="Arial" w:cs="Arial"/>
          <w:kern w:val="0"/>
          <w:szCs w:val="21"/>
        </w:rPr>
        <w:t xml:space="preserve"> LCI/LCA </w:t>
      </w:r>
      <w:r>
        <w:rPr>
          <w:rFonts w:eastAsia="宋体" w:cs="宋体" w:hint="eastAsia"/>
          <w:kern w:val="0"/>
          <w:szCs w:val="21"/>
        </w:rPr>
        <w:t>研究过程中，假设、方法和数据的应用是否一致</w:t>
      </w:r>
      <w:r>
        <w:rPr>
          <w:rFonts w:eastAsia="Arial" w:cs="Arial"/>
          <w:b/>
          <w:i/>
          <w:color w:val="000080"/>
          <w:kern w:val="0"/>
          <w:szCs w:val="21"/>
          <w:vertAlign w:val="superscript"/>
        </w:rPr>
        <w:t>203</w:t>
      </w:r>
      <w:r>
        <w:rPr>
          <w:rFonts w:eastAsia="Arial" w:cs="Arial"/>
          <w:kern w:val="0"/>
          <w:szCs w:val="21"/>
        </w:rPr>
        <w:t xml:space="preserve"> </w:t>
      </w:r>
      <w:r>
        <w:rPr>
          <w:rFonts w:eastAsia="宋体" w:cs="宋体" w:hint="eastAsia"/>
          <w:kern w:val="0"/>
          <w:szCs w:val="21"/>
        </w:rPr>
        <w:t>。一致性</w:t>
      </w:r>
      <w:proofErr w:type="gramStart"/>
      <w:r>
        <w:rPr>
          <w:rFonts w:eastAsia="宋体" w:cs="宋体" w:hint="eastAsia"/>
          <w:kern w:val="0"/>
          <w:szCs w:val="21"/>
        </w:rPr>
        <w:t>检查既</w:t>
      </w:r>
      <w:proofErr w:type="gramEnd"/>
      <w:r>
        <w:rPr>
          <w:rFonts w:eastAsia="宋体" w:cs="宋体" w:hint="eastAsia"/>
          <w:kern w:val="0"/>
          <w:szCs w:val="21"/>
        </w:rPr>
        <w:t>适用于被分析系统的生命周期，也适用于比较系统之间。</w:t>
      </w:r>
    </w:p>
    <w:p w14:paraId="59648658" w14:textId="77777777" w:rsidR="00D16BE9" w:rsidRDefault="00AC4FA2">
      <w:pPr>
        <w:widowControl w:val="0"/>
        <w:autoSpaceDE w:val="0"/>
        <w:autoSpaceDN w:val="0"/>
        <w:spacing w:line="300" w:lineRule="auto"/>
        <w:ind w:firstLine="420"/>
        <w:rPr>
          <w:rFonts w:eastAsia="Arial" w:cs="Arial"/>
          <w:kern w:val="0"/>
          <w:sz w:val="22"/>
        </w:rPr>
      </w:pPr>
      <w:r>
        <w:rPr>
          <w:rFonts w:eastAsia="宋体" w:cs="宋体" w:hint="eastAsia"/>
          <w:kern w:val="0"/>
          <w:szCs w:val="21"/>
        </w:rPr>
        <w:t>相关的方法问题尤其是</w:t>
      </w:r>
      <w:r>
        <w:rPr>
          <w:rFonts w:eastAsia="Arial" w:cs="Arial"/>
          <w:kern w:val="0"/>
          <w:szCs w:val="21"/>
        </w:rPr>
        <w:t xml:space="preserve"> LCI </w:t>
      </w:r>
      <w:r>
        <w:rPr>
          <w:rFonts w:eastAsia="宋体" w:cs="宋体" w:hint="eastAsia"/>
          <w:kern w:val="0"/>
          <w:szCs w:val="21"/>
        </w:rPr>
        <w:t>建模框架（即归因或后果）和方法（即分配标准和替代系统的选择），以及系统边界的设定、数据的推断、影响评估的一致应用和其他假设。</w:t>
      </w:r>
    </w:p>
    <w:p w14:paraId="0082B4E4" w14:textId="77777777" w:rsidR="00D16BE9" w:rsidRDefault="00D16BE9">
      <w:pPr>
        <w:widowControl w:val="0"/>
        <w:autoSpaceDE w:val="0"/>
        <w:autoSpaceDN w:val="0"/>
        <w:spacing w:line="300" w:lineRule="auto"/>
        <w:ind w:firstLine="400"/>
        <w:jc w:val="left"/>
        <w:rPr>
          <w:rFonts w:cs="Arial"/>
          <w:kern w:val="0"/>
          <w:sz w:val="20"/>
        </w:rPr>
      </w:pPr>
    </w:p>
    <w:p w14:paraId="316236EA" w14:textId="77777777" w:rsidR="00D16BE9" w:rsidRDefault="00D16BE9">
      <w:pPr>
        <w:widowControl w:val="0"/>
        <w:autoSpaceDE w:val="0"/>
        <w:autoSpaceDN w:val="0"/>
        <w:spacing w:line="300" w:lineRule="auto"/>
        <w:ind w:firstLine="400"/>
        <w:jc w:val="left"/>
        <w:rPr>
          <w:rFonts w:cs="Arial"/>
          <w:kern w:val="0"/>
          <w:sz w:val="20"/>
        </w:rPr>
      </w:pPr>
    </w:p>
    <w:p w14:paraId="1FE18FAB" w14:textId="77777777" w:rsidR="00D16BE9" w:rsidRDefault="00D16BE9">
      <w:pPr>
        <w:widowControl w:val="0"/>
        <w:autoSpaceDE w:val="0"/>
        <w:autoSpaceDN w:val="0"/>
        <w:spacing w:line="300" w:lineRule="auto"/>
        <w:ind w:firstLine="400"/>
        <w:jc w:val="left"/>
        <w:rPr>
          <w:rFonts w:cs="Arial"/>
          <w:kern w:val="0"/>
          <w:sz w:val="20"/>
        </w:rPr>
      </w:pPr>
    </w:p>
    <w:p w14:paraId="2B515E3D" w14:textId="77777777" w:rsidR="00D16BE9" w:rsidRDefault="00D16BE9">
      <w:pPr>
        <w:widowControl w:val="0"/>
        <w:autoSpaceDE w:val="0"/>
        <w:autoSpaceDN w:val="0"/>
        <w:spacing w:line="300" w:lineRule="auto"/>
        <w:ind w:firstLine="400"/>
        <w:jc w:val="left"/>
        <w:rPr>
          <w:rFonts w:cs="Arial"/>
          <w:kern w:val="0"/>
          <w:sz w:val="20"/>
        </w:rPr>
      </w:pPr>
    </w:p>
    <w:p w14:paraId="6B991473" w14:textId="77777777" w:rsidR="00D16BE9" w:rsidRDefault="00AC4FA2">
      <w:pPr>
        <w:widowControl w:val="0"/>
        <w:autoSpaceDE w:val="0"/>
        <w:autoSpaceDN w:val="0"/>
        <w:spacing w:line="300" w:lineRule="auto"/>
        <w:ind w:firstLine="440"/>
        <w:jc w:val="left"/>
        <w:rPr>
          <w:rFonts w:eastAsia="Arial" w:cs="Arial"/>
          <w:kern w:val="0"/>
          <w:sz w:val="20"/>
        </w:rPr>
      </w:pPr>
      <w:r>
        <w:rPr>
          <w:rFonts w:eastAsia="Arial" w:cs="Arial"/>
          <w:noProof/>
          <w:kern w:val="0"/>
          <w:sz w:val="22"/>
          <w:lang w:eastAsia="en-US"/>
        </w:rPr>
        <mc:AlternateContent>
          <mc:Choice Requires="wps">
            <w:drawing>
              <wp:anchor distT="0" distB="0" distL="0" distR="0" simplePos="0" relativeHeight="251703808" behindDoc="1" locked="0" layoutInCell="1" allowOverlap="1" wp14:anchorId="4DB1283A" wp14:editId="20612A4A">
                <wp:simplePos x="0" y="0"/>
                <wp:positionH relativeFrom="margin">
                  <wp:align>left</wp:align>
                </wp:positionH>
                <wp:positionV relativeFrom="paragraph">
                  <wp:posOffset>285115</wp:posOffset>
                </wp:positionV>
                <wp:extent cx="1828800" cy="6985"/>
                <wp:effectExtent l="0" t="0" r="0" b="0"/>
                <wp:wrapTopAndBottom/>
                <wp:docPr id="222976024" name="docshape12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28800" cy="6985"/>
                        </a:xfrm>
                        <a:prstGeom prst="rect">
                          <a:avLst/>
                        </a:prstGeom>
                        <a:solidFill>
                          <a:srgbClr val="000000"/>
                        </a:solidFill>
                        <a:ln>
                          <a:noFill/>
                        </a:ln>
                      </wps:spPr>
                      <wps:bodyPr rot="0" vert="horz" wrap="square" lIns="91440" tIns="45720" rIns="91440" bIns="45720" anchor="t" anchorCtr="0" upright="1">
                        <a:noAutofit/>
                      </wps:bodyPr>
                    </wps:wsp>
                  </a:graphicData>
                </a:graphic>
              </wp:anchor>
            </w:drawing>
          </mc:Choice>
          <mc:Fallback xmlns:wpsCustomData="http://www.wps.cn/officeDocument/2013/wpsCustomData">
            <w:pict>
              <v:rect id="docshape1222" o:spid="_x0000_s1026" o:spt="1" style="position:absolute;left:0pt;margin-top:22.45pt;height:0.55pt;width:144pt;mso-position-horizontal:left;mso-position-horizontal-relative:margin;mso-wrap-distance-bottom:0pt;mso-wrap-distance-top:0pt;z-index:-251531264;mso-width-relative:page;mso-height-relative:page;" fillcolor="#000000" filled="t" stroked="f" coordsize="21600,21600" o:gfxdata="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">
                <v:fill on="t" focussize="0,0"/>
                <v:stroke on="f"/>
                <v:imagedata o:title=""/>
                <o:lock v:ext="edit" aspectratio="f"/>
                <w10:wrap type="topAndBottom"/>
              </v:rect>
            </w:pict>
          </mc:Fallback>
        </mc:AlternateContent>
      </w:r>
    </w:p>
    <w:p w14:paraId="6AB27081" w14:textId="77777777" w:rsidR="00D16BE9" w:rsidRDefault="00AC4FA2">
      <w:pPr>
        <w:widowControl w:val="0"/>
        <w:autoSpaceDE w:val="0"/>
        <w:autoSpaceDN w:val="0"/>
        <w:spacing w:line="300" w:lineRule="auto"/>
        <w:ind w:firstLine="361"/>
        <w:jc w:val="left"/>
        <w:rPr>
          <w:rFonts w:eastAsia="Arial" w:cs="Arial"/>
          <w:kern w:val="0"/>
          <w:sz w:val="10"/>
        </w:rPr>
      </w:pPr>
      <w:r>
        <w:rPr>
          <w:b/>
          <w:color w:val="000080"/>
          <w:sz w:val="18"/>
          <w:vertAlign w:val="superscript"/>
        </w:rPr>
        <w:t>203</w:t>
      </w:r>
      <w:r>
        <w:rPr>
          <w:rFonts w:eastAsia="宋体" w:cs="Arial"/>
          <w:sz w:val="18"/>
        </w:rPr>
        <w:t>请注意，</w:t>
      </w:r>
      <w:r>
        <w:rPr>
          <w:rFonts w:eastAsia="宋体" w:cs="Arial"/>
          <w:sz w:val="18"/>
        </w:rPr>
        <w:t xml:space="preserve">ISO 14044 </w:t>
      </w:r>
      <w:r>
        <w:rPr>
          <w:rFonts w:eastAsia="宋体" w:cs="Arial"/>
          <w:sz w:val="18"/>
        </w:rPr>
        <w:t>将验证</w:t>
      </w:r>
      <w:r>
        <w:rPr>
          <w:rFonts w:eastAsia="宋体" w:cs="Arial"/>
          <w:sz w:val="18"/>
        </w:rPr>
        <w:t>"......</w:t>
      </w:r>
      <w:r>
        <w:rPr>
          <w:rFonts w:eastAsia="宋体" w:cs="Arial"/>
          <w:sz w:val="18"/>
        </w:rPr>
        <w:t>假设、方法和数据</w:t>
      </w:r>
      <w:r>
        <w:rPr>
          <w:rFonts w:eastAsia="宋体" w:cs="Arial"/>
          <w:sz w:val="18"/>
        </w:rPr>
        <w:t>......</w:t>
      </w:r>
      <w:r>
        <w:rPr>
          <w:rFonts w:eastAsia="宋体" w:cs="Arial"/>
          <w:sz w:val="18"/>
        </w:rPr>
        <w:t>是否符合目标和范围定义</w:t>
      </w:r>
      <w:r>
        <w:rPr>
          <w:rFonts w:eastAsia="宋体" w:cs="Arial"/>
          <w:sz w:val="18"/>
        </w:rPr>
        <w:t>...... "</w:t>
      </w:r>
      <w:r>
        <w:rPr>
          <w:rFonts w:eastAsia="宋体" w:cs="Arial"/>
          <w:sz w:val="18"/>
        </w:rPr>
        <w:t>的过程归入了</w:t>
      </w:r>
      <w:r>
        <w:rPr>
          <w:rFonts w:eastAsia="宋体" w:cs="Arial"/>
          <w:sz w:val="18"/>
        </w:rPr>
        <w:t xml:space="preserve"> "</w:t>
      </w:r>
      <w:r>
        <w:rPr>
          <w:rFonts w:eastAsia="宋体" w:cs="Arial"/>
          <w:sz w:val="18"/>
        </w:rPr>
        <w:t>一致性检查</w:t>
      </w:r>
      <w:r>
        <w:rPr>
          <w:rFonts w:eastAsia="宋体" w:cs="Arial"/>
          <w:sz w:val="18"/>
        </w:rPr>
        <w:t xml:space="preserve"> "</w:t>
      </w:r>
      <w:r>
        <w:rPr>
          <w:rFonts w:eastAsia="宋体" w:cs="Arial"/>
          <w:sz w:val="18"/>
        </w:rPr>
        <w:t>的定义中，而在</w:t>
      </w:r>
      <w:r>
        <w:rPr>
          <w:rFonts w:eastAsia="宋体" w:cs="Arial"/>
          <w:sz w:val="18"/>
        </w:rPr>
        <w:t xml:space="preserve"> "</w:t>
      </w:r>
      <w:r>
        <w:rPr>
          <w:rFonts w:eastAsia="宋体" w:cs="Arial"/>
          <w:sz w:val="18"/>
        </w:rPr>
        <w:t>敏感性检查</w:t>
      </w:r>
      <w:r>
        <w:rPr>
          <w:rFonts w:eastAsia="宋体" w:cs="Arial"/>
          <w:sz w:val="18"/>
        </w:rPr>
        <w:t xml:space="preserve"> "</w:t>
      </w:r>
      <w:r>
        <w:rPr>
          <w:rFonts w:eastAsia="宋体" w:cs="Arial"/>
          <w:sz w:val="18"/>
        </w:rPr>
        <w:t>一章中（更有可能）应用了这些过程，这里也是如此。</w:t>
      </w:r>
    </w:p>
    <w:p w14:paraId="5A92FCAC" w14:textId="77777777" w:rsidR="00D16BE9" w:rsidRDefault="00AC4FA2">
      <w:pPr>
        <w:pStyle w:val="a8"/>
        <w:spacing w:line="300" w:lineRule="auto"/>
        <w:ind w:firstLineChars="200" w:firstLine="420"/>
        <w:jc w:val="both"/>
        <w:rPr>
          <w:rFonts w:eastAsiaTheme="minorEastAsia"/>
          <w:szCs w:val="21"/>
          <w:lang w:eastAsia="zh-CN"/>
        </w:rPr>
      </w:pPr>
      <w:r>
        <w:rPr>
          <w:rFonts w:eastAsiaTheme="minorEastAsia" w:hint="eastAsia"/>
          <w:szCs w:val="21"/>
          <w:lang w:eastAsia="zh-CN"/>
        </w:rPr>
        <w:br w:type="page"/>
      </w:r>
    </w:p>
    <w:p w14:paraId="53F43D55" w14:textId="77777777" w:rsidR="00D16BE9" w:rsidRDefault="00AC4FA2">
      <w:pPr>
        <w:widowControl w:val="0"/>
        <w:autoSpaceDE w:val="0"/>
        <w:autoSpaceDN w:val="0"/>
        <w:spacing w:line="300" w:lineRule="auto"/>
        <w:ind w:firstLine="420"/>
        <w:rPr>
          <w:rFonts w:eastAsia="Arial" w:cs="Arial"/>
          <w:kern w:val="0"/>
          <w:szCs w:val="21"/>
        </w:rPr>
      </w:pPr>
      <w:r>
        <w:rPr>
          <w:rFonts w:eastAsia="宋体" w:cs="宋体" w:hint="eastAsia"/>
          <w:kern w:val="0"/>
          <w:szCs w:val="21"/>
        </w:rPr>
        <w:lastRenderedPageBreak/>
        <w:t>清单数据的相关问题涉及数据在时间、地理和技术代表性方面的一致性，所选单</w:t>
      </w:r>
      <w:proofErr w:type="gramStart"/>
      <w:r>
        <w:rPr>
          <w:rFonts w:eastAsia="宋体" w:cs="宋体" w:hint="eastAsia"/>
          <w:kern w:val="0"/>
          <w:szCs w:val="21"/>
        </w:rPr>
        <w:t>位过程</w:t>
      </w:r>
      <w:proofErr w:type="gramEnd"/>
      <w:r>
        <w:rPr>
          <w:rFonts w:eastAsia="宋体" w:cs="宋体" w:hint="eastAsia"/>
          <w:kern w:val="0"/>
          <w:szCs w:val="21"/>
        </w:rPr>
        <w:t>或</w:t>
      </w:r>
      <w:r>
        <w:rPr>
          <w:rFonts w:eastAsia="Arial" w:cs="Arial"/>
          <w:kern w:val="0"/>
          <w:szCs w:val="21"/>
        </w:rPr>
        <w:t xml:space="preserve"> LCI </w:t>
      </w:r>
      <w:r>
        <w:rPr>
          <w:rFonts w:eastAsia="宋体" w:cs="宋体" w:hint="eastAsia"/>
          <w:kern w:val="0"/>
          <w:szCs w:val="21"/>
        </w:rPr>
        <w:t>结果是否适合代表前景和背景系统中的过程，以及数据的完整性和精确性。</w:t>
      </w:r>
    </w:p>
    <w:p w14:paraId="5BE1C077" w14:textId="77777777" w:rsidR="00D16BE9" w:rsidRDefault="00AC4FA2">
      <w:pPr>
        <w:pStyle w:val="a8"/>
        <w:spacing w:line="300" w:lineRule="auto"/>
        <w:ind w:firstLineChars="200" w:firstLine="400"/>
        <w:jc w:val="both"/>
        <w:rPr>
          <w:rFonts w:eastAsiaTheme="minorEastAsia"/>
          <w:sz w:val="20"/>
          <w:szCs w:val="21"/>
          <w:lang w:eastAsia="zh-CN"/>
        </w:rPr>
      </w:pPr>
      <w:r>
        <w:rPr>
          <w:rFonts w:cs="宋体" w:hint="eastAsia"/>
          <w:sz w:val="20"/>
          <w:szCs w:val="21"/>
          <w:lang w:eastAsia="zh-CN"/>
        </w:rPr>
        <w:t>影</w:t>
      </w:r>
      <w:r>
        <w:rPr>
          <w:sz w:val="20"/>
          <w:szCs w:val="21"/>
          <w:lang w:eastAsia="zh-CN"/>
        </w:rPr>
        <w:t>响评估的相关问题是</w:t>
      </w:r>
      <w:r>
        <w:rPr>
          <w:sz w:val="20"/>
          <w:szCs w:val="21"/>
          <w:lang w:eastAsia="zh-CN"/>
        </w:rPr>
        <w:t xml:space="preserve"> LCIA </w:t>
      </w:r>
      <w:r>
        <w:rPr>
          <w:sz w:val="20"/>
          <w:szCs w:val="21"/>
          <w:lang w:eastAsia="zh-CN"/>
        </w:rPr>
        <w:t>要素的一致应用，包括（如果应用的话）归一化和加权系数。关于</w:t>
      </w:r>
      <w:r>
        <w:rPr>
          <w:sz w:val="20"/>
          <w:szCs w:val="21"/>
          <w:lang w:eastAsia="zh-CN"/>
        </w:rPr>
        <w:t xml:space="preserve"> LCI </w:t>
      </w:r>
      <w:r>
        <w:rPr>
          <w:sz w:val="20"/>
          <w:szCs w:val="21"/>
          <w:lang w:eastAsia="zh-CN"/>
        </w:rPr>
        <w:t>数据和</w:t>
      </w:r>
      <w:r>
        <w:rPr>
          <w:sz w:val="20"/>
          <w:szCs w:val="21"/>
          <w:lang w:eastAsia="zh-CN"/>
        </w:rPr>
        <w:t xml:space="preserve"> LCIA </w:t>
      </w:r>
      <w:r>
        <w:rPr>
          <w:sz w:val="20"/>
          <w:szCs w:val="21"/>
          <w:lang w:eastAsia="zh-CN"/>
        </w:rPr>
        <w:t>方法的相互关系，这涉及到清单数据和相应影响因子在空间和时间上的一致性。</w:t>
      </w:r>
    </w:p>
    <w:tbl>
      <w:tblPr>
        <w:tblStyle w:val="TableNormal"/>
        <w:tblW w:w="9289" w:type="dxa"/>
        <w:tblInd w:w="-534" w:type="dxa"/>
        <w:tblBorders>
          <w:top w:val="dotDash" w:sz="18" w:space="0" w:color="008000"/>
          <w:left w:val="dotDash" w:sz="18" w:space="0" w:color="008000"/>
          <w:bottom w:val="dotDash" w:sz="18" w:space="0" w:color="008000"/>
          <w:right w:val="dotDash" w:sz="18" w:space="0" w:color="008000"/>
          <w:insideH w:val="dotDash" w:sz="18" w:space="0" w:color="008000"/>
          <w:insideV w:val="dotDash" w:sz="18" w:space="0" w:color="008000"/>
        </w:tblBorders>
        <w:tblLayout w:type="fixed"/>
        <w:tblLook w:val="04A0" w:firstRow="1" w:lastRow="0" w:firstColumn="1" w:lastColumn="0" w:noHBand="0" w:noVBand="1"/>
      </w:tblPr>
      <w:tblGrid>
        <w:gridCol w:w="9289"/>
      </w:tblGrid>
      <w:tr w:rsidR="00D16BE9" w14:paraId="15A70F41" w14:textId="77777777">
        <w:trPr>
          <w:trHeight w:val="543"/>
        </w:trPr>
        <w:tc>
          <w:tcPr>
            <w:tcW w:w="9289" w:type="dxa"/>
            <w:tcBorders>
              <w:bottom w:val="dashSmallGap" w:sz="4" w:space="0" w:color="000000"/>
            </w:tcBorders>
          </w:tcPr>
          <w:p w14:paraId="7EA18638" w14:textId="77777777" w:rsidR="00D16BE9" w:rsidRDefault="00AC4FA2">
            <w:pPr>
              <w:widowControl w:val="0"/>
              <w:autoSpaceDE w:val="0"/>
              <w:autoSpaceDN w:val="0"/>
              <w:spacing w:line="300" w:lineRule="auto"/>
              <w:ind w:firstLine="482"/>
              <w:jc w:val="center"/>
              <w:rPr>
                <w:rFonts w:eastAsia="Arial" w:cs="Arial"/>
                <w:b/>
                <w:kern w:val="0"/>
                <w:sz w:val="24"/>
              </w:rPr>
            </w:pPr>
            <w:r>
              <w:rPr>
                <w:rFonts w:eastAsia="宋体" w:cs="宋体" w:hint="eastAsia"/>
                <w:b/>
                <w:color w:val="003300"/>
                <w:kern w:val="0"/>
                <w:sz w:val="24"/>
              </w:rPr>
              <w:t>规定：</w:t>
            </w:r>
            <w:r>
              <w:rPr>
                <w:rFonts w:eastAsia="Arial" w:cs="Arial"/>
                <w:b/>
                <w:color w:val="003300"/>
                <w:kern w:val="0"/>
                <w:sz w:val="24"/>
              </w:rPr>
              <w:t xml:space="preserve">9.3.4 </w:t>
            </w:r>
            <w:r>
              <w:rPr>
                <w:rFonts w:eastAsia="宋体" w:cs="宋体" w:hint="eastAsia"/>
                <w:b/>
                <w:color w:val="003300"/>
                <w:kern w:val="0"/>
                <w:sz w:val="24"/>
              </w:rPr>
              <w:t>一致性</w:t>
            </w:r>
            <w:r>
              <w:rPr>
                <w:rFonts w:eastAsia="宋体" w:cs="宋体" w:hint="eastAsia"/>
                <w:b/>
                <w:color w:val="003300"/>
                <w:spacing w:val="-2"/>
                <w:kern w:val="0"/>
                <w:sz w:val="24"/>
              </w:rPr>
              <w:t>检查</w:t>
            </w:r>
          </w:p>
        </w:tc>
      </w:tr>
      <w:tr w:rsidR="00D16BE9" w14:paraId="1D5812F7" w14:textId="77777777">
        <w:trPr>
          <w:trHeight w:val="1855"/>
        </w:trPr>
        <w:tc>
          <w:tcPr>
            <w:tcW w:w="9289" w:type="dxa"/>
            <w:tcBorders>
              <w:top w:val="dashSmallGap" w:sz="4" w:space="0" w:color="000000"/>
              <w:bottom w:val="nil"/>
            </w:tcBorders>
          </w:tcPr>
          <w:p w14:paraId="4500DC4C" w14:textId="77777777" w:rsidR="00D16BE9" w:rsidRDefault="00AC4FA2">
            <w:pPr>
              <w:widowControl w:val="0"/>
              <w:autoSpaceDE w:val="0"/>
              <w:autoSpaceDN w:val="0"/>
              <w:spacing w:line="300" w:lineRule="auto"/>
              <w:ind w:firstLine="360"/>
              <w:rPr>
                <w:rFonts w:eastAsia="Arial" w:cs="Arial"/>
                <w:kern w:val="0"/>
                <w:sz w:val="18"/>
              </w:rPr>
            </w:pPr>
            <w:r>
              <w:rPr>
                <w:rFonts w:eastAsia="宋体" w:cs="宋体" w:hint="eastAsia"/>
                <w:color w:val="0D6812"/>
                <w:kern w:val="0"/>
                <w:sz w:val="18"/>
              </w:rPr>
              <w:t>这些规定适用于研究</w:t>
            </w:r>
            <w:r>
              <w:rPr>
                <w:rFonts w:eastAsia="宋体" w:cs="宋体" w:hint="eastAsia"/>
                <w:color w:val="0D6812"/>
                <w:spacing w:val="-1"/>
                <w:kern w:val="0"/>
                <w:sz w:val="18"/>
              </w:rPr>
              <w:t>的</w:t>
            </w:r>
            <w:r>
              <w:rPr>
                <w:rFonts w:eastAsia="宋体" w:cs="宋体" w:hint="eastAsia"/>
                <w:color w:val="0D6812"/>
                <w:kern w:val="0"/>
                <w:sz w:val="18"/>
              </w:rPr>
              <w:t>所有可交付成果，但单元过程</w:t>
            </w:r>
            <w:proofErr w:type="gramStart"/>
            <w:r>
              <w:rPr>
                <w:rFonts w:eastAsia="宋体" w:cs="宋体" w:hint="eastAsia"/>
                <w:color w:val="0D6812"/>
                <w:kern w:val="0"/>
                <w:sz w:val="18"/>
              </w:rPr>
              <w:t>数据集仅作为</w:t>
            </w:r>
            <w:proofErr w:type="gramEnd"/>
            <w:r>
              <w:rPr>
                <w:rFonts w:eastAsia="宋体" w:cs="宋体" w:hint="eastAsia"/>
                <w:color w:val="0D6812"/>
                <w:kern w:val="0"/>
                <w:sz w:val="18"/>
              </w:rPr>
              <w:t>可交付成果，用于在开发</w:t>
            </w:r>
            <w:r>
              <w:rPr>
                <w:rFonts w:eastAsia="Arial" w:cs="Arial"/>
                <w:color w:val="0D6812"/>
                <w:kern w:val="0"/>
                <w:sz w:val="18"/>
              </w:rPr>
              <w:t xml:space="preserve"> LCI </w:t>
            </w:r>
            <w:r>
              <w:rPr>
                <w:rFonts w:eastAsia="宋体" w:cs="宋体" w:hint="eastAsia"/>
                <w:color w:val="0D6812"/>
                <w:kern w:val="0"/>
                <w:sz w:val="18"/>
              </w:rPr>
              <w:t>数据或系统模型的迭代循环过程中提高数据质量。</w:t>
            </w:r>
            <w:r>
              <w:rPr>
                <w:rFonts w:eastAsia="Arial" w:cs="Arial"/>
                <w:color w:val="0D6812"/>
                <w:kern w:val="0"/>
                <w:sz w:val="18"/>
              </w:rPr>
              <w:t>(</w:t>
            </w:r>
            <w:r>
              <w:rPr>
                <w:rFonts w:eastAsia="宋体" w:cs="宋体" w:hint="eastAsia"/>
                <w:color w:val="0D6812"/>
                <w:kern w:val="0"/>
                <w:sz w:val="18"/>
              </w:rPr>
              <w:t>研究结果也可纳入</w:t>
            </w:r>
            <w:r>
              <w:rPr>
                <w:rFonts w:eastAsia="Arial" w:cs="Arial"/>
                <w:color w:val="0D6812"/>
                <w:kern w:val="0"/>
                <w:sz w:val="18"/>
              </w:rPr>
              <w:t xml:space="preserve"> LCI </w:t>
            </w:r>
            <w:r>
              <w:rPr>
                <w:rFonts w:eastAsia="宋体" w:cs="宋体" w:hint="eastAsia"/>
                <w:color w:val="0D6812"/>
                <w:kern w:val="0"/>
                <w:sz w:val="18"/>
              </w:rPr>
              <w:t>研究报告）。</w:t>
            </w:r>
          </w:p>
          <w:p w14:paraId="4D10257A" w14:textId="77777777" w:rsidR="00D16BE9" w:rsidRDefault="00AC4FA2">
            <w:pPr>
              <w:widowControl w:val="0"/>
              <w:autoSpaceDE w:val="0"/>
              <w:autoSpaceDN w:val="0"/>
              <w:spacing w:line="300" w:lineRule="auto"/>
              <w:ind w:firstLine="360"/>
              <w:rPr>
                <w:rFonts w:eastAsia="Arial" w:cs="Arial"/>
                <w:kern w:val="0"/>
                <w:sz w:val="18"/>
              </w:rPr>
            </w:pPr>
            <w:r>
              <w:rPr>
                <w:rFonts w:eastAsia="宋体" w:cs="宋体" w:hint="eastAsia"/>
                <w:color w:val="0D6812"/>
                <w:kern w:val="0"/>
                <w:sz w:val="18"/>
              </w:rPr>
              <w:t>对于部分终止的系统、</w:t>
            </w:r>
            <w:r>
              <w:rPr>
                <w:rFonts w:eastAsia="Arial" w:cs="Arial"/>
                <w:color w:val="0D6812"/>
                <w:kern w:val="0"/>
                <w:sz w:val="18"/>
              </w:rPr>
              <w:t xml:space="preserve">LCI </w:t>
            </w:r>
            <w:r>
              <w:rPr>
                <w:rFonts w:eastAsia="宋体" w:cs="宋体" w:hint="eastAsia"/>
                <w:color w:val="0D6812"/>
                <w:kern w:val="0"/>
                <w:sz w:val="18"/>
              </w:rPr>
              <w:t>结果和</w:t>
            </w:r>
            <w:r>
              <w:rPr>
                <w:rFonts w:eastAsia="Arial" w:cs="Arial"/>
                <w:color w:val="0D6812"/>
                <w:kern w:val="0"/>
                <w:sz w:val="18"/>
              </w:rPr>
              <w:t xml:space="preserve"> LCIA </w:t>
            </w:r>
            <w:r>
              <w:rPr>
                <w:rFonts w:eastAsia="宋体" w:cs="宋体" w:hint="eastAsia"/>
                <w:color w:val="0D6812"/>
                <w:kern w:val="0"/>
                <w:sz w:val="18"/>
              </w:rPr>
              <w:t>结果数据集，它们还可用于确保整个模型过程中方法的一致性。</w:t>
            </w:r>
          </w:p>
          <w:p w14:paraId="7F7A994D" w14:textId="77777777" w:rsidR="00D16BE9" w:rsidRDefault="00AC4FA2">
            <w:pPr>
              <w:widowControl w:val="0"/>
              <w:autoSpaceDE w:val="0"/>
              <w:autoSpaceDN w:val="0"/>
              <w:spacing w:line="300" w:lineRule="auto"/>
              <w:ind w:firstLine="360"/>
              <w:rPr>
                <w:rFonts w:eastAsia="Arial" w:cs="Arial"/>
                <w:kern w:val="0"/>
                <w:sz w:val="18"/>
              </w:rPr>
            </w:pPr>
            <w:r>
              <w:rPr>
                <w:rFonts w:eastAsia="宋体" w:cs="宋体" w:hint="eastAsia"/>
                <w:color w:val="0D6812"/>
                <w:kern w:val="0"/>
                <w:sz w:val="18"/>
              </w:rPr>
              <w:t>对于生命周期评估研究而言，它们还能确保所比较</w:t>
            </w:r>
            <w:r>
              <w:rPr>
                <w:rFonts w:eastAsia="宋体" w:cs="宋体" w:hint="eastAsia"/>
                <w:color w:val="0D6812"/>
                <w:spacing w:val="-2"/>
                <w:kern w:val="0"/>
                <w:sz w:val="18"/>
              </w:rPr>
              <w:t>系统</w:t>
            </w:r>
            <w:r>
              <w:rPr>
                <w:rFonts w:eastAsia="宋体" w:cs="宋体" w:hint="eastAsia"/>
                <w:color w:val="0D6812"/>
                <w:kern w:val="0"/>
                <w:sz w:val="18"/>
              </w:rPr>
              <w:t>模型的方法一致性</w:t>
            </w:r>
            <w:r>
              <w:rPr>
                <w:rFonts w:eastAsia="宋体" w:cs="宋体" w:hint="eastAsia"/>
                <w:color w:val="0D6812"/>
                <w:spacing w:val="-2"/>
                <w:kern w:val="0"/>
                <w:sz w:val="18"/>
              </w:rPr>
              <w:t>。</w:t>
            </w:r>
          </w:p>
        </w:tc>
      </w:tr>
      <w:tr w:rsidR="00D16BE9" w14:paraId="5BC6D407" w14:textId="77777777">
        <w:trPr>
          <w:trHeight w:val="1289"/>
        </w:trPr>
        <w:tc>
          <w:tcPr>
            <w:tcW w:w="9289" w:type="dxa"/>
            <w:tcBorders>
              <w:top w:val="nil"/>
              <w:bottom w:val="nil"/>
            </w:tcBorders>
          </w:tcPr>
          <w:p w14:paraId="56DC4819" w14:textId="77777777" w:rsidR="00D16BE9" w:rsidRDefault="00AC4FA2">
            <w:pPr>
              <w:widowControl w:val="0"/>
              <w:autoSpaceDE w:val="0"/>
              <w:autoSpaceDN w:val="0"/>
              <w:spacing w:line="300" w:lineRule="auto"/>
              <w:ind w:firstLine="420"/>
              <w:rPr>
                <w:rFonts w:eastAsia="Arial" w:cs="Arial"/>
                <w:kern w:val="0"/>
                <w:szCs w:val="21"/>
              </w:rPr>
            </w:pPr>
            <w:r>
              <w:rPr>
                <w:rFonts w:eastAsia="Arial" w:cs="Arial"/>
                <w:color w:val="0D6812"/>
                <w:kern w:val="0"/>
                <w:szCs w:val="21"/>
              </w:rPr>
              <w:t xml:space="preserve">I) SHALL - </w:t>
            </w:r>
            <w:r>
              <w:rPr>
                <w:rFonts w:eastAsia="宋体" w:cs="宋体" w:hint="eastAsia"/>
                <w:b/>
                <w:color w:val="0D6812"/>
                <w:kern w:val="0"/>
                <w:szCs w:val="21"/>
              </w:rPr>
              <w:t>数据质量是否足够一致？：</w:t>
            </w:r>
            <w:r>
              <w:rPr>
                <w:rFonts w:eastAsia="宋体" w:cs="宋体" w:hint="eastAsia"/>
                <w:color w:val="0D6812"/>
                <w:kern w:val="0"/>
                <w:szCs w:val="21"/>
              </w:rPr>
              <w:t>检查数据质量本身（即准确性、完整性和精确性）和系统中不同流程所选数据源的差异是否与研究目标和范围一致。这一点对于比较研究尤为重要。</w:t>
            </w:r>
          </w:p>
        </w:tc>
      </w:tr>
      <w:tr w:rsidR="00D16BE9" w14:paraId="0587BC4B" w14:textId="77777777">
        <w:trPr>
          <w:trHeight w:val="1289"/>
        </w:trPr>
        <w:tc>
          <w:tcPr>
            <w:tcW w:w="9289" w:type="dxa"/>
            <w:tcBorders>
              <w:top w:val="nil"/>
              <w:bottom w:val="nil"/>
              <w:right w:val="single" w:sz="12" w:space="0" w:color="FF0000"/>
            </w:tcBorders>
          </w:tcPr>
          <w:p w14:paraId="75C0EE6D" w14:textId="77777777" w:rsidR="00D16BE9" w:rsidRDefault="00AC4FA2">
            <w:pPr>
              <w:widowControl w:val="0"/>
              <w:autoSpaceDE w:val="0"/>
              <w:autoSpaceDN w:val="0"/>
              <w:spacing w:line="300" w:lineRule="auto"/>
              <w:ind w:firstLine="420"/>
              <w:rPr>
                <w:rFonts w:eastAsia="Arial" w:cs="Arial"/>
                <w:kern w:val="0"/>
                <w:szCs w:val="21"/>
              </w:rPr>
            </w:pPr>
            <w:r>
              <w:rPr>
                <w:rFonts w:eastAsia="Arial" w:cs="Arial"/>
                <w:color w:val="0D6812"/>
                <w:kern w:val="0"/>
                <w:szCs w:val="21"/>
              </w:rPr>
              <w:t xml:space="preserve">II) SHALL - </w:t>
            </w:r>
            <w:r>
              <w:rPr>
                <w:rFonts w:eastAsia="宋体" w:cs="宋体" w:hint="eastAsia"/>
                <w:b/>
                <w:color w:val="0D6812"/>
                <w:kern w:val="0"/>
                <w:szCs w:val="21"/>
              </w:rPr>
              <w:t>方法选择是否一致？：</w:t>
            </w:r>
            <w:r>
              <w:rPr>
                <w:rFonts w:eastAsia="宋体" w:cs="宋体" w:hint="eastAsia"/>
                <w:color w:val="0D6812"/>
                <w:kern w:val="0"/>
                <w:szCs w:val="21"/>
              </w:rPr>
              <w:t>检查所有方法选择（例如</w:t>
            </w:r>
            <w:r>
              <w:rPr>
                <w:rFonts w:eastAsia="Arial" w:cs="Arial"/>
                <w:color w:val="0D6812"/>
                <w:kern w:val="0"/>
                <w:szCs w:val="21"/>
              </w:rPr>
              <w:t xml:space="preserve"> LCI </w:t>
            </w:r>
            <w:r>
              <w:rPr>
                <w:rFonts w:eastAsia="宋体" w:cs="宋体" w:hint="eastAsia"/>
                <w:color w:val="0D6812"/>
                <w:kern w:val="0"/>
                <w:szCs w:val="21"/>
              </w:rPr>
              <w:t>建模原则、分配标准或系统扩展</w:t>
            </w:r>
            <w:r>
              <w:rPr>
                <w:rFonts w:eastAsia="Arial" w:cs="Arial"/>
                <w:color w:val="0D6812"/>
                <w:kern w:val="0"/>
                <w:szCs w:val="21"/>
              </w:rPr>
              <w:t>/</w:t>
            </w:r>
            <w:r>
              <w:rPr>
                <w:rFonts w:eastAsia="宋体" w:cs="宋体" w:hint="eastAsia"/>
                <w:color w:val="0D6812"/>
                <w:kern w:val="0"/>
                <w:szCs w:val="21"/>
              </w:rPr>
              <w:t>替代方法、系统边界等）是否与研究的目标和范围（包括预期应用和目标受众）相一致。应通过检查是否符合与适用情况</w:t>
            </w:r>
            <w:r>
              <w:rPr>
                <w:rFonts w:eastAsia="Arial" w:cs="Arial"/>
                <w:color w:val="0D6812"/>
                <w:kern w:val="0"/>
                <w:szCs w:val="21"/>
              </w:rPr>
              <w:t xml:space="preserve"> A</w:t>
            </w:r>
            <w:r>
              <w:rPr>
                <w:rFonts w:eastAsia="宋体" w:cs="宋体" w:hint="eastAsia"/>
                <w:color w:val="0D6812"/>
                <w:kern w:val="0"/>
                <w:szCs w:val="21"/>
              </w:rPr>
              <w:t>、</w:t>
            </w:r>
            <w:r>
              <w:rPr>
                <w:rFonts w:eastAsia="Arial" w:cs="Arial"/>
                <w:color w:val="0D6812"/>
                <w:kern w:val="0"/>
                <w:szCs w:val="21"/>
              </w:rPr>
              <w:t xml:space="preserve">B </w:t>
            </w:r>
            <w:r>
              <w:rPr>
                <w:rFonts w:eastAsia="宋体" w:cs="宋体" w:hint="eastAsia"/>
                <w:color w:val="0D6812"/>
                <w:kern w:val="0"/>
                <w:szCs w:val="21"/>
              </w:rPr>
              <w:t>或</w:t>
            </w:r>
            <w:r>
              <w:rPr>
                <w:rFonts w:eastAsia="Arial" w:cs="Arial"/>
                <w:color w:val="0D6812"/>
                <w:kern w:val="0"/>
                <w:szCs w:val="21"/>
              </w:rPr>
              <w:t xml:space="preserve"> C1 / C2 </w:t>
            </w:r>
            <w:r>
              <w:rPr>
                <w:rFonts w:eastAsia="宋体" w:cs="宋体" w:hint="eastAsia"/>
                <w:color w:val="0D6812"/>
                <w:kern w:val="0"/>
                <w:szCs w:val="21"/>
              </w:rPr>
              <w:t>有关的方法规定来判断。</w:t>
            </w:r>
            <w:r>
              <w:rPr>
                <w:rFonts w:eastAsia="Arial" w:cs="Arial"/>
                <w:color w:val="0D6812"/>
                <w:kern w:val="0"/>
                <w:szCs w:val="21"/>
              </w:rPr>
              <w:t>[ISO!</w:t>
            </w:r>
            <w:r>
              <w:rPr>
                <w:rFonts w:eastAsia="宋体" w:cs="宋体" w:hint="eastAsia"/>
                <w:color w:val="0D6812"/>
                <w:kern w:val="0"/>
                <w:szCs w:val="21"/>
              </w:rPr>
              <w:t>］</w:t>
            </w:r>
          </w:p>
        </w:tc>
      </w:tr>
      <w:tr w:rsidR="00D16BE9" w14:paraId="52ED4A76" w14:textId="77777777">
        <w:trPr>
          <w:trHeight w:val="836"/>
        </w:trPr>
        <w:tc>
          <w:tcPr>
            <w:tcW w:w="9289" w:type="dxa"/>
            <w:tcBorders>
              <w:top w:val="nil"/>
              <w:bottom w:val="nil"/>
              <w:right w:val="single" w:sz="12" w:space="0" w:color="FF0000"/>
            </w:tcBorders>
          </w:tcPr>
          <w:p w14:paraId="434F43EA" w14:textId="77777777" w:rsidR="00D16BE9" w:rsidRDefault="00AC4FA2">
            <w:pPr>
              <w:widowControl w:val="0"/>
              <w:autoSpaceDE w:val="0"/>
              <w:autoSpaceDN w:val="0"/>
              <w:spacing w:line="300" w:lineRule="auto"/>
              <w:ind w:firstLine="360"/>
              <w:rPr>
                <w:rFonts w:eastAsia="Arial" w:cs="Arial"/>
                <w:kern w:val="0"/>
                <w:sz w:val="18"/>
              </w:rPr>
            </w:pPr>
            <w:r>
              <w:rPr>
                <w:rFonts w:eastAsia="宋体" w:cs="宋体" w:hint="eastAsia"/>
                <w:color w:val="0D6812"/>
                <w:kern w:val="0"/>
                <w:sz w:val="18"/>
              </w:rPr>
              <w:t>请注意，方法一致性既适用于单元过程层面（即从原始数据开发单元过程的一致方法），也适用于系统层面（即系统建模的一致性）。在结合不同来源的数据时，这一点尤为重要。</w:t>
            </w:r>
          </w:p>
        </w:tc>
      </w:tr>
      <w:tr w:rsidR="00D16BE9" w14:paraId="034306AF" w14:textId="77777777">
        <w:trPr>
          <w:trHeight w:val="1012"/>
        </w:trPr>
        <w:tc>
          <w:tcPr>
            <w:tcW w:w="9289" w:type="dxa"/>
            <w:tcBorders>
              <w:top w:val="nil"/>
              <w:bottom w:val="nil"/>
            </w:tcBorders>
          </w:tcPr>
          <w:p w14:paraId="744E84A1" w14:textId="77777777" w:rsidR="00D16BE9" w:rsidRDefault="00AC4FA2">
            <w:pPr>
              <w:widowControl w:val="0"/>
              <w:autoSpaceDE w:val="0"/>
              <w:autoSpaceDN w:val="0"/>
              <w:spacing w:line="300" w:lineRule="auto"/>
              <w:ind w:firstLine="420"/>
              <w:rPr>
                <w:rFonts w:eastAsia="Arial" w:cs="Arial"/>
                <w:kern w:val="0"/>
                <w:szCs w:val="21"/>
              </w:rPr>
            </w:pPr>
            <w:r>
              <w:rPr>
                <w:rFonts w:eastAsia="Arial" w:cs="Arial"/>
                <w:color w:val="0D6812"/>
                <w:kern w:val="0"/>
                <w:szCs w:val="21"/>
              </w:rPr>
              <w:t xml:space="preserve">III) SHALL - </w:t>
            </w:r>
            <w:r>
              <w:rPr>
                <w:rFonts w:eastAsia="宋体" w:cs="宋体" w:hint="eastAsia"/>
                <w:b/>
                <w:color w:val="0D6812"/>
                <w:kern w:val="0"/>
                <w:szCs w:val="21"/>
              </w:rPr>
              <w:t>一致的影响评估？：</w:t>
            </w:r>
            <w:r>
              <w:rPr>
                <w:rFonts w:eastAsia="宋体" w:cs="宋体" w:hint="eastAsia"/>
                <w:color w:val="0D6812"/>
                <w:kern w:val="0"/>
                <w:szCs w:val="21"/>
              </w:rPr>
              <w:t>检查影响评估的步骤（包括标准化和加权，如果包括）是否得到一致应用，是否符合目标和范围。</w:t>
            </w:r>
          </w:p>
        </w:tc>
      </w:tr>
      <w:tr w:rsidR="00D16BE9" w14:paraId="43661F4C" w14:textId="77777777">
        <w:trPr>
          <w:trHeight w:val="1552"/>
        </w:trPr>
        <w:tc>
          <w:tcPr>
            <w:tcW w:w="9289" w:type="dxa"/>
            <w:tcBorders>
              <w:top w:val="nil"/>
            </w:tcBorders>
          </w:tcPr>
          <w:p w14:paraId="3D641428" w14:textId="77777777" w:rsidR="00D16BE9" w:rsidRDefault="00AC4FA2">
            <w:pPr>
              <w:widowControl w:val="0"/>
              <w:autoSpaceDE w:val="0"/>
              <w:autoSpaceDN w:val="0"/>
              <w:spacing w:line="300" w:lineRule="auto"/>
              <w:ind w:firstLine="420"/>
              <w:rPr>
                <w:rFonts w:eastAsia="Arial" w:cs="Arial"/>
                <w:kern w:val="0"/>
                <w:szCs w:val="21"/>
              </w:rPr>
            </w:pPr>
            <w:r>
              <w:rPr>
                <w:rFonts w:eastAsia="Arial" w:cs="Arial"/>
                <w:color w:val="0D6812"/>
                <w:kern w:val="0"/>
                <w:szCs w:val="21"/>
              </w:rPr>
              <w:t xml:space="preserve">IV) SHALL - </w:t>
            </w:r>
            <w:r>
              <w:rPr>
                <w:rFonts w:eastAsia="宋体" w:cs="宋体" w:hint="eastAsia"/>
                <w:b/>
                <w:color w:val="0D6812"/>
                <w:kern w:val="0"/>
                <w:szCs w:val="21"/>
              </w:rPr>
              <w:t>评估不一致的相关性：</w:t>
            </w:r>
            <w:r>
              <w:rPr>
                <w:rFonts w:eastAsia="宋体" w:cs="宋体" w:hint="eastAsia"/>
                <w:color w:val="0D6812"/>
                <w:kern w:val="0"/>
                <w:szCs w:val="21"/>
              </w:rPr>
              <w:t>评估任何已发现的不一致之处（如上所述）对结果的相关性</w:t>
            </w:r>
            <w:r>
              <w:rPr>
                <w:rFonts w:eastAsia="Arial" w:cs="Arial"/>
                <w:color w:val="0D6812"/>
                <w:kern w:val="0"/>
                <w:szCs w:val="21"/>
              </w:rPr>
              <w:t>/</w:t>
            </w:r>
            <w:r>
              <w:rPr>
                <w:rFonts w:eastAsia="宋体" w:cs="宋体" w:hint="eastAsia"/>
                <w:color w:val="0D6812"/>
                <w:kern w:val="0"/>
                <w:szCs w:val="21"/>
              </w:rPr>
              <w:t>重要性，并将其记录在案，包括在报告已实现的方法一致性和适当性时。对于生命周期评估研究，在根据结果得出结论或提出建议时，还应考虑这些结果。</w:t>
            </w:r>
          </w:p>
        </w:tc>
      </w:tr>
    </w:tbl>
    <w:p w14:paraId="3FCB6C25" w14:textId="77777777" w:rsidR="00D16BE9" w:rsidRDefault="00AC4FA2">
      <w:pPr>
        <w:widowControl w:val="0"/>
        <w:tabs>
          <w:tab w:val="left" w:pos="1093"/>
          <w:tab w:val="left" w:pos="1094"/>
        </w:tabs>
        <w:autoSpaceDE w:val="0"/>
        <w:autoSpaceDN w:val="0"/>
        <w:spacing w:line="300" w:lineRule="auto"/>
        <w:ind w:firstLine="562"/>
        <w:jc w:val="left"/>
        <w:outlineLvl w:val="1"/>
        <w:rPr>
          <w:rFonts w:eastAsia="Arial" w:cs="Arial"/>
          <w:kern w:val="0"/>
          <w:sz w:val="36"/>
          <w:szCs w:val="36"/>
        </w:rPr>
      </w:pPr>
      <w:r>
        <w:rPr>
          <w:rFonts w:eastAsia="宋体" w:cs="Arial"/>
          <w:b/>
          <w:bCs/>
          <w:kern w:val="0"/>
          <w:sz w:val="28"/>
          <w:szCs w:val="28"/>
        </w:rPr>
        <w:t>9.4</w:t>
      </w:r>
      <w:r>
        <w:rPr>
          <w:rFonts w:eastAsia="宋体" w:cs="Arial"/>
          <w:b/>
          <w:bCs/>
          <w:kern w:val="0"/>
          <w:sz w:val="28"/>
          <w:szCs w:val="28"/>
        </w:rPr>
        <w:tab/>
      </w:r>
      <w:r>
        <w:rPr>
          <w:rFonts w:eastAsia="宋体" w:cs="Arial"/>
          <w:b/>
          <w:bCs/>
          <w:kern w:val="0"/>
          <w:sz w:val="28"/>
          <w:szCs w:val="28"/>
        </w:rPr>
        <w:t>结论、局限性和</w:t>
      </w:r>
      <w:r>
        <w:rPr>
          <w:rFonts w:eastAsia="宋体" w:cs="Arial"/>
          <w:b/>
          <w:bCs/>
          <w:spacing w:val="-2"/>
          <w:kern w:val="0"/>
          <w:sz w:val="28"/>
          <w:szCs w:val="28"/>
        </w:rPr>
        <w:t>建议</w:t>
      </w:r>
    </w:p>
    <w:p w14:paraId="7A00907E" w14:textId="77777777" w:rsidR="00D16BE9" w:rsidRDefault="00AC4FA2">
      <w:pPr>
        <w:widowControl w:val="0"/>
        <w:autoSpaceDE w:val="0"/>
        <w:autoSpaceDN w:val="0"/>
        <w:spacing w:line="300" w:lineRule="auto"/>
        <w:ind w:firstLine="360"/>
        <w:jc w:val="left"/>
        <w:rPr>
          <w:rFonts w:eastAsia="Arial" w:cs="Arial"/>
          <w:kern w:val="0"/>
          <w:sz w:val="18"/>
          <w:szCs w:val="24"/>
        </w:rPr>
      </w:pPr>
      <w:bookmarkStart w:id="154" w:name="OLE_LINK16"/>
      <w:bookmarkStart w:id="155" w:name="OLE_LINK17"/>
      <w:bookmarkEnd w:id="154"/>
      <w:bookmarkEnd w:id="155"/>
      <w:r>
        <w:rPr>
          <w:rFonts w:eastAsia="Arial" w:cs="Arial"/>
          <w:color w:val="0000FF"/>
          <w:kern w:val="0"/>
          <w:sz w:val="18"/>
          <w:szCs w:val="24"/>
        </w:rPr>
        <w:t>(</w:t>
      </w:r>
      <w:r>
        <w:rPr>
          <w:rFonts w:eastAsia="宋体" w:cs="宋体" w:hint="eastAsia"/>
          <w:color w:val="0000FF"/>
          <w:kern w:val="0"/>
          <w:sz w:val="18"/>
          <w:szCs w:val="24"/>
        </w:rPr>
        <w:t>参考</w:t>
      </w:r>
      <w:r>
        <w:rPr>
          <w:rFonts w:eastAsia="Arial" w:cs="Arial"/>
          <w:color w:val="0000FF"/>
          <w:kern w:val="0"/>
          <w:sz w:val="18"/>
          <w:szCs w:val="24"/>
        </w:rPr>
        <w:t xml:space="preserve"> ISO 14044:2006 </w:t>
      </w:r>
      <w:r>
        <w:rPr>
          <w:rFonts w:eastAsia="宋体" w:cs="宋体" w:hint="eastAsia"/>
          <w:color w:val="0000FF"/>
          <w:kern w:val="0"/>
          <w:sz w:val="18"/>
          <w:szCs w:val="24"/>
        </w:rPr>
        <w:t>第</w:t>
      </w:r>
      <w:r>
        <w:rPr>
          <w:rFonts w:eastAsia="Arial" w:cs="Arial"/>
          <w:color w:val="0000FF"/>
          <w:kern w:val="0"/>
          <w:sz w:val="18"/>
          <w:szCs w:val="24"/>
        </w:rPr>
        <w:t xml:space="preserve"> </w:t>
      </w:r>
      <w:r>
        <w:rPr>
          <w:rFonts w:eastAsia="Arial" w:cs="Arial"/>
          <w:color w:val="0000FF"/>
          <w:spacing w:val="-2"/>
          <w:kern w:val="0"/>
          <w:sz w:val="18"/>
          <w:szCs w:val="24"/>
        </w:rPr>
        <w:t xml:space="preserve">4.5.4 </w:t>
      </w:r>
      <w:r>
        <w:rPr>
          <w:rFonts w:eastAsia="宋体" w:cs="宋体" w:hint="eastAsia"/>
          <w:color w:val="0000FF"/>
          <w:kern w:val="0"/>
          <w:sz w:val="18"/>
          <w:szCs w:val="24"/>
        </w:rPr>
        <w:t>章）</w:t>
      </w:r>
    </w:p>
    <w:p w14:paraId="02B435CD" w14:textId="77777777" w:rsidR="00D16BE9" w:rsidRDefault="00AC4FA2">
      <w:pPr>
        <w:widowControl w:val="0"/>
        <w:autoSpaceDE w:val="0"/>
        <w:autoSpaceDN w:val="0"/>
        <w:spacing w:line="300" w:lineRule="auto"/>
        <w:ind w:firstLine="434"/>
        <w:rPr>
          <w:rFonts w:eastAsia="Arial" w:cs="Arial"/>
          <w:b/>
          <w:bCs/>
          <w:kern w:val="0"/>
          <w:sz w:val="22"/>
        </w:rPr>
      </w:pPr>
      <w:r>
        <w:rPr>
          <w:rFonts w:eastAsia="宋体" w:cs="宋体" w:hint="eastAsia"/>
          <w:b/>
          <w:bCs/>
          <w:spacing w:val="-2"/>
          <w:kern w:val="0"/>
          <w:sz w:val="22"/>
        </w:rPr>
        <w:t>概述</w:t>
      </w:r>
    </w:p>
    <w:p w14:paraId="5680AF0C" w14:textId="77777777" w:rsidR="00D16BE9" w:rsidRDefault="00AC4FA2">
      <w:pPr>
        <w:pStyle w:val="a8"/>
        <w:spacing w:line="300" w:lineRule="auto"/>
        <w:ind w:firstLineChars="200" w:firstLine="420"/>
        <w:jc w:val="both"/>
        <w:rPr>
          <w:rFonts w:eastAsiaTheme="minorEastAsia"/>
          <w:szCs w:val="21"/>
          <w:lang w:eastAsia="zh-CN"/>
        </w:rPr>
      </w:pPr>
      <w:r>
        <w:rPr>
          <w:rFonts w:cs="宋体" w:hint="eastAsia"/>
          <w:lang w:eastAsia="zh-CN"/>
        </w:rPr>
        <w:t>综</w:t>
      </w:r>
      <w:r>
        <w:rPr>
          <w:lang w:eastAsia="zh-CN"/>
        </w:rPr>
        <w:t>合解释阶段其他要素的结果，并借鉴生命周期评估前几个阶段的主要发现，解释的最后一个要素是得出结论，确定生命周期评估的局限性，并为以下方面提出建议</w:t>
      </w:r>
    </w:p>
    <w:p w14:paraId="21C83455" w14:textId="77777777" w:rsidR="00D16BE9" w:rsidRDefault="00AC4FA2">
      <w:pPr>
        <w:pStyle w:val="a8"/>
        <w:spacing w:line="300" w:lineRule="auto"/>
        <w:ind w:firstLineChars="200" w:firstLine="420"/>
        <w:jc w:val="both"/>
        <w:rPr>
          <w:rFonts w:eastAsiaTheme="minorEastAsia"/>
          <w:szCs w:val="21"/>
          <w:lang w:eastAsia="zh-CN"/>
        </w:rPr>
      </w:pPr>
      <w:r>
        <w:rPr>
          <w:rFonts w:eastAsiaTheme="minorEastAsia" w:hint="eastAsia"/>
          <w:szCs w:val="21"/>
          <w:lang w:eastAsia="zh-CN"/>
        </w:rPr>
        <w:br w:type="page"/>
      </w:r>
    </w:p>
    <w:p w14:paraId="188C6A9C" w14:textId="77777777" w:rsidR="00D16BE9" w:rsidRDefault="00AC4FA2">
      <w:pPr>
        <w:widowControl w:val="0"/>
        <w:autoSpaceDE w:val="0"/>
        <w:autoSpaceDN w:val="0"/>
        <w:spacing w:line="300" w:lineRule="auto"/>
        <w:ind w:firstLine="420"/>
        <w:rPr>
          <w:rFonts w:eastAsia="Arial" w:cs="Arial"/>
          <w:kern w:val="0"/>
          <w:szCs w:val="21"/>
        </w:rPr>
      </w:pPr>
      <w:r>
        <w:rPr>
          <w:rFonts w:eastAsia="宋体" w:cs="宋体" w:hint="eastAsia"/>
          <w:kern w:val="0"/>
          <w:szCs w:val="21"/>
        </w:rPr>
        <w:lastRenderedPageBreak/>
        <w:t>根据目标定义和结果的预期应用，确定预期受众。</w:t>
      </w:r>
    </w:p>
    <w:p w14:paraId="5DE2B252" w14:textId="77777777" w:rsidR="00D16BE9" w:rsidRDefault="00AC4FA2">
      <w:pPr>
        <w:widowControl w:val="0"/>
        <w:autoSpaceDE w:val="0"/>
        <w:autoSpaceDN w:val="0"/>
        <w:spacing w:line="300" w:lineRule="auto"/>
        <w:ind w:firstLine="414"/>
        <w:rPr>
          <w:rFonts w:eastAsia="Arial" w:cs="Arial"/>
          <w:b/>
          <w:bCs/>
          <w:kern w:val="0"/>
          <w:szCs w:val="21"/>
        </w:rPr>
      </w:pPr>
      <w:r>
        <w:rPr>
          <w:rFonts w:eastAsia="宋体" w:cs="宋体" w:hint="eastAsia"/>
          <w:b/>
          <w:bCs/>
          <w:spacing w:val="-2"/>
          <w:kern w:val="0"/>
          <w:szCs w:val="21"/>
        </w:rPr>
        <w:t>得出结论</w:t>
      </w:r>
    </w:p>
    <w:p w14:paraId="5CDFD0D9" w14:textId="77777777" w:rsidR="00D16BE9" w:rsidRDefault="00AC4FA2">
      <w:pPr>
        <w:widowControl w:val="0"/>
        <w:autoSpaceDE w:val="0"/>
        <w:autoSpaceDN w:val="0"/>
        <w:spacing w:line="300" w:lineRule="auto"/>
        <w:ind w:firstLine="420"/>
        <w:rPr>
          <w:rFonts w:eastAsia="Arial" w:cs="Arial"/>
          <w:kern w:val="0"/>
          <w:szCs w:val="21"/>
        </w:rPr>
      </w:pPr>
      <w:r>
        <w:rPr>
          <w:rFonts w:eastAsia="宋体" w:cs="宋体" w:hint="eastAsia"/>
          <w:kern w:val="0"/>
          <w:szCs w:val="21"/>
        </w:rPr>
        <w:t>结论应以反复的方式得出：在确定重要问题（第</w:t>
      </w:r>
      <w:r>
        <w:rPr>
          <w:rFonts w:eastAsia="Arial" w:cs="Arial"/>
          <w:kern w:val="0"/>
          <w:szCs w:val="21"/>
        </w:rPr>
        <w:t xml:space="preserve"> </w:t>
      </w:r>
      <w:hyperlink w:anchor="_bookmark307" w:history="1">
        <w:r>
          <w:rPr>
            <w:rFonts w:eastAsia="Arial" w:cs="Arial"/>
            <w:kern w:val="0"/>
            <w:szCs w:val="21"/>
          </w:rPr>
          <w:t>9.2</w:t>
        </w:r>
      </w:hyperlink>
      <w:r>
        <w:rPr>
          <w:rFonts w:eastAsia="Arial" w:cs="Arial"/>
          <w:kern w:val="0"/>
          <w:szCs w:val="21"/>
        </w:rPr>
        <w:t xml:space="preserve"> </w:t>
      </w:r>
      <w:r>
        <w:rPr>
          <w:rFonts w:eastAsia="宋体" w:cs="宋体" w:hint="eastAsia"/>
          <w:kern w:val="0"/>
          <w:szCs w:val="21"/>
        </w:rPr>
        <w:t>章）和评估这些问题的完整性、敏感性和一致性（第</w:t>
      </w:r>
      <w:r>
        <w:rPr>
          <w:rFonts w:eastAsia="Arial" w:cs="Arial"/>
          <w:kern w:val="0"/>
          <w:szCs w:val="21"/>
        </w:rPr>
        <w:t xml:space="preserve"> </w:t>
      </w:r>
      <w:hyperlink w:anchor="_bookmark309" w:history="1">
        <w:r>
          <w:rPr>
            <w:rFonts w:eastAsia="Arial" w:cs="Arial"/>
            <w:kern w:val="0"/>
            <w:szCs w:val="21"/>
          </w:rPr>
          <w:t>9.3</w:t>
        </w:r>
      </w:hyperlink>
      <w:r>
        <w:rPr>
          <w:rFonts w:eastAsia="Arial" w:cs="Arial"/>
          <w:kern w:val="0"/>
          <w:szCs w:val="21"/>
        </w:rPr>
        <w:t xml:space="preserve"> </w:t>
      </w:r>
      <w:r>
        <w:rPr>
          <w:rFonts w:eastAsia="宋体" w:cs="宋体" w:hint="eastAsia"/>
          <w:kern w:val="0"/>
          <w:szCs w:val="21"/>
        </w:rPr>
        <w:t>章）的基础上，可以得出初步结论。结论是指在制定目标定义时提出的问题是否可以通过生命周期评估</w:t>
      </w:r>
      <w:r>
        <w:rPr>
          <w:rFonts w:eastAsia="宋体" w:cs="宋体" w:hint="eastAsia"/>
          <w:spacing w:val="40"/>
          <w:kern w:val="0"/>
          <w:szCs w:val="21"/>
        </w:rPr>
        <w:t>来</w:t>
      </w:r>
      <w:r>
        <w:rPr>
          <w:rFonts w:eastAsia="宋体" w:cs="宋体" w:hint="eastAsia"/>
          <w:kern w:val="0"/>
          <w:szCs w:val="21"/>
        </w:rPr>
        <w:t>回答，即替代品之间是否存在重大差异，各种敏感问题在这些差异中所起的作用等。举例说明目标问题：以</w:t>
      </w:r>
      <w:r>
        <w:rPr>
          <w:rFonts w:eastAsia="Arial" w:cs="Arial"/>
          <w:kern w:val="0"/>
          <w:szCs w:val="21"/>
        </w:rPr>
        <w:t xml:space="preserve"> "</w:t>
      </w:r>
      <w:r>
        <w:rPr>
          <w:rFonts w:eastAsia="宋体" w:cs="宋体" w:hint="eastAsia"/>
          <w:kern w:val="0"/>
          <w:szCs w:val="21"/>
        </w:rPr>
        <w:t>为</w:t>
      </w:r>
      <w:r>
        <w:rPr>
          <w:rFonts w:eastAsia="Arial" w:cs="Arial"/>
          <w:kern w:val="0"/>
          <w:szCs w:val="21"/>
        </w:rPr>
        <w:t xml:space="preserve"> X </w:t>
      </w:r>
      <w:r>
        <w:rPr>
          <w:rFonts w:eastAsia="宋体" w:cs="宋体" w:hint="eastAsia"/>
          <w:kern w:val="0"/>
          <w:szCs w:val="21"/>
        </w:rPr>
        <w:t>选择的两种清洁解决方案中，哪种对环境的影响较小</w:t>
      </w:r>
      <w:r>
        <w:rPr>
          <w:rFonts w:eastAsia="Arial" w:cs="Arial"/>
          <w:kern w:val="0"/>
          <w:szCs w:val="21"/>
        </w:rPr>
        <w:t xml:space="preserve"> "</w:t>
      </w:r>
      <w:r>
        <w:rPr>
          <w:rFonts w:eastAsia="宋体" w:cs="宋体" w:hint="eastAsia"/>
          <w:kern w:val="0"/>
          <w:szCs w:val="21"/>
        </w:rPr>
        <w:t>为起点，</w:t>
      </w:r>
      <w:r>
        <w:rPr>
          <w:rFonts w:eastAsia="宋体" w:cs="宋体" w:hint="eastAsia"/>
          <w:spacing w:val="-3"/>
          <w:kern w:val="0"/>
          <w:szCs w:val="21"/>
        </w:rPr>
        <w:t>对</w:t>
      </w:r>
      <w:r>
        <w:rPr>
          <w:rFonts w:eastAsia="宋体" w:cs="宋体" w:hint="eastAsia"/>
          <w:kern w:val="0"/>
          <w:szCs w:val="21"/>
        </w:rPr>
        <w:t>机器清洁</w:t>
      </w:r>
      <w:r>
        <w:rPr>
          <w:rFonts w:eastAsia="Arial" w:cs="Arial"/>
          <w:kern w:val="0"/>
          <w:szCs w:val="21"/>
        </w:rPr>
        <w:t xml:space="preserve"> X </w:t>
      </w:r>
      <w:r>
        <w:rPr>
          <w:rFonts w:eastAsia="宋体" w:cs="宋体" w:hint="eastAsia"/>
          <w:kern w:val="0"/>
          <w:szCs w:val="21"/>
        </w:rPr>
        <w:t>和手工清洁</w:t>
      </w:r>
      <w:r>
        <w:rPr>
          <w:rFonts w:eastAsia="Arial" w:cs="Arial"/>
          <w:kern w:val="0"/>
          <w:szCs w:val="21"/>
        </w:rPr>
        <w:t xml:space="preserve"> X </w:t>
      </w:r>
      <w:r>
        <w:rPr>
          <w:rFonts w:eastAsia="宋体" w:cs="宋体" w:hint="eastAsia"/>
          <w:kern w:val="0"/>
          <w:szCs w:val="21"/>
        </w:rPr>
        <w:t>进行比较研究，可能得出的结论是：存在显著差异，但仅限于手工清洁的用户行为和清洁机能效的某些相关情况。手工清洗的主要因素是使用的水温和水量（取决于换水的频率以及是否用流动的水进行最后的冲洗）。</w:t>
      </w:r>
    </w:p>
    <w:p w14:paraId="115C059A" w14:textId="77777777" w:rsidR="00D16BE9" w:rsidRDefault="00AC4FA2">
      <w:pPr>
        <w:widowControl w:val="0"/>
        <w:autoSpaceDE w:val="0"/>
        <w:autoSpaceDN w:val="0"/>
        <w:spacing w:line="300" w:lineRule="auto"/>
        <w:ind w:firstLine="420"/>
        <w:rPr>
          <w:rFonts w:eastAsia="Arial" w:cs="Arial"/>
          <w:kern w:val="0"/>
          <w:szCs w:val="21"/>
        </w:rPr>
      </w:pPr>
      <w:r>
        <w:rPr>
          <w:rFonts w:eastAsia="宋体" w:cs="宋体" w:hint="eastAsia"/>
          <w:kern w:val="0"/>
          <w:szCs w:val="21"/>
        </w:rPr>
        <w:t>然后检查初步结论是否符合目标和范围阶段的要求和限制、生命周期清单阶段的限制以及生命周期影响评估阶段的限制。</w:t>
      </w:r>
    </w:p>
    <w:p w14:paraId="124FA696" w14:textId="77777777" w:rsidR="00D16BE9" w:rsidRDefault="00AC4FA2">
      <w:pPr>
        <w:widowControl w:val="0"/>
        <w:autoSpaceDE w:val="0"/>
        <w:autoSpaceDN w:val="0"/>
        <w:spacing w:line="300" w:lineRule="auto"/>
        <w:ind w:firstLine="420"/>
        <w:rPr>
          <w:rFonts w:eastAsia="Arial" w:cs="Arial"/>
          <w:kern w:val="0"/>
          <w:szCs w:val="21"/>
        </w:rPr>
      </w:pPr>
      <w:r>
        <w:rPr>
          <w:rFonts w:eastAsia="宋体" w:cs="宋体" w:hint="eastAsia"/>
          <w:kern w:val="0"/>
          <w:szCs w:val="21"/>
        </w:rPr>
        <w:t>在得出重要结论方面，最常见的突出局限性是（理论上有可能得出这样的结论，因为实际差异是存在的）：</w:t>
      </w:r>
    </w:p>
    <w:p w14:paraId="14B68077" w14:textId="77777777" w:rsidR="00D16BE9" w:rsidRDefault="00AC4FA2">
      <w:pPr>
        <w:pStyle w:val="afc"/>
        <w:widowControl w:val="0"/>
        <w:numPr>
          <w:ilvl w:val="0"/>
          <w:numId w:val="126"/>
        </w:numPr>
        <w:autoSpaceDE w:val="0"/>
        <w:autoSpaceDN w:val="0"/>
        <w:spacing w:line="300" w:lineRule="auto"/>
        <w:ind w:left="0" w:firstLine="420"/>
        <w:rPr>
          <w:rFonts w:eastAsia="Arial" w:cs="Arial"/>
          <w:kern w:val="0"/>
          <w:szCs w:val="21"/>
        </w:rPr>
      </w:pPr>
      <w:r>
        <w:rPr>
          <w:rFonts w:eastAsia="宋体" w:cs="宋体" w:hint="eastAsia"/>
          <w:kern w:val="0"/>
          <w:szCs w:val="21"/>
        </w:rPr>
        <w:t>系统边界</w:t>
      </w:r>
      <w:r>
        <w:rPr>
          <w:rFonts w:eastAsia="Arial" w:cs="Arial"/>
          <w:kern w:val="0"/>
          <w:szCs w:val="21"/>
        </w:rPr>
        <w:t>/</w:t>
      </w:r>
      <w:r>
        <w:rPr>
          <w:rFonts w:eastAsia="宋体" w:cs="宋体" w:hint="eastAsia"/>
          <w:kern w:val="0"/>
          <w:szCs w:val="21"/>
        </w:rPr>
        <w:t>截止设置（</w:t>
      </w:r>
      <w:r>
        <w:rPr>
          <w:rFonts w:eastAsia="Arial" w:cs="Arial"/>
          <w:kern w:val="0"/>
          <w:szCs w:val="21"/>
        </w:rPr>
        <w:t xml:space="preserve">LCI </w:t>
      </w:r>
      <w:r>
        <w:rPr>
          <w:rFonts w:eastAsia="宋体" w:cs="宋体" w:hint="eastAsia"/>
          <w:kern w:val="0"/>
          <w:szCs w:val="21"/>
        </w:rPr>
        <w:t>数据和模型确实符合这些设置）、</w:t>
      </w:r>
    </w:p>
    <w:p w14:paraId="386B2302" w14:textId="77777777" w:rsidR="00D16BE9" w:rsidRDefault="00AC4FA2">
      <w:pPr>
        <w:pStyle w:val="afc"/>
        <w:widowControl w:val="0"/>
        <w:numPr>
          <w:ilvl w:val="0"/>
          <w:numId w:val="126"/>
        </w:numPr>
        <w:autoSpaceDE w:val="0"/>
        <w:autoSpaceDN w:val="0"/>
        <w:spacing w:line="300" w:lineRule="auto"/>
        <w:ind w:left="0" w:firstLine="420"/>
        <w:rPr>
          <w:rFonts w:eastAsia="Arial" w:cs="Arial"/>
          <w:kern w:val="0"/>
          <w:szCs w:val="21"/>
        </w:rPr>
      </w:pPr>
      <w:r>
        <w:rPr>
          <w:rFonts w:eastAsia="宋体" w:cs="宋体" w:hint="eastAsia"/>
          <w:kern w:val="0"/>
          <w:szCs w:val="21"/>
        </w:rPr>
        <w:t>根据目标要求，实现</w:t>
      </w:r>
      <w:r>
        <w:rPr>
          <w:rFonts w:eastAsia="Arial" w:cs="Arial" w:hint="eastAsia"/>
          <w:kern w:val="0"/>
          <w:szCs w:val="21"/>
        </w:rPr>
        <w:t xml:space="preserve"> LCI </w:t>
      </w:r>
      <w:r>
        <w:rPr>
          <w:rFonts w:eastAsia="宋体" w:cs="宋体" w:hint="eastAsia"/>
          <w:kern w:val="0"/>
          <w:szCs w:val="21"/>
        </w:rPr>
        <w:t>数据的质量和一致性</w:t>
      </w:r>
    </w:p>
    <w:p w14:paraId="012ACC09" w14:textId="77777777" w:rsidR="00D16BE9" w:rsidRDefault="00AC4FA2">
      <w:pPr>
        <w:pStyle w:val="afc"/>
        <w:widowControl w:val="0"/>
        <w:numPr>
          <w:ilvl w:val="0"/>
          <w:numId w:val="126"/>
        </w:numPr>
        <w:autoSpaceDE w:val="0"/>
        <w:autoSpaceDN w:val="0"/>
        <w:spacing w:line="300" w:lineRule="auto"/>
        <w:ind w:left="0" w:firstLine="420"/>
        <w:rPr>
          <w:rFonts w:eastAsia="Arial" w:cs="Arial"/>
          <w:kern w:val="0"/>
          <w:szCs w:val="21"/>
          <w:lang w:eastAsia="en-US"/>
        </w:rPr>
      </w:pPr>
      <w:r>
        <w:rPr>
          <w:rFonts w:eastAsia="Arial" w:cs="Arial"/>
          <w:kern w:val="0"/>
          <w:szCs w:val="21"/>
          <w:lang w:eastAsia="en-US"/>
        </w:rPr>
        <w:t xml:space="preserve">LCIA </w:t>
      </w:r>
      <w:proofErr w:type="spellStart"/>
      <w:r>
        <w:rPr>
          <w:rFonts w:eastAsia="宋体" w:cs="宋体" w:hint="eastAsia"/>
          <w:kern w:val="0"/>
          <w:szCs w:val="21"/>
          <w:lang w:eastAsia="en-US"/>
        </w:rPr>
        <w:t>方法的不确定性</w:t>
      </w:r>
      <w:proofErr w:type="spellEnd"/>
      <w:r>
        <w:rPr>
          <w:rFonts w:eastAsia="宋体" w:cs="宋体" w:hint="eastAsia"/>
          <w:kern w:val="0"/>
          <w:szCs w:val="21"/>
          <w:lang w:eastAsia="en-US"/>
        </w:rPr>
        <w:t>、</w:t>
      </w:r>
    </w:p>
    <w:p w14:paraId="61E2339C" w14:textId="77777777" w:rsidR="00D16BE9" w:rsidRDefault="00AC4FA2">
      <w:pPr>
        <w:pStyle w:val="afc"/>
        <w:widowControl w:val="0"/>
        <w:numPr>
          <w:ilvl w:val="0"/>
          <w:numId w:val="127"/>
        </w:numPr>
        <w:autoSpaceDE w:val="0"/>
        <w:autoSpaceDN w:val="0"/>
        <w:spacing w:line="300" w:lineRule="auto"/>
        <w:ind w:left="0" w:firstLine="420"/>
        <w:rPr>
          <w:rFonts w:eastAsia="Arial" w:cs="Arial"/>
          <w:kern w:val="0"/>
          <w:szCs w:val="21"/>
        </w:rPr>
      </w:pPr>
      <w:r>
        <w:rPr>
          <w:rFonts w:eastAsia="宋体" w:cs="宋体" w:hint="eastAsia"/>
          <w:kern w:val="0"/>
          <w:szCs w:val="21"/>
        </w:rPr>
        <w:t>目标阶段的特定预设假设、</w:t>
      </w:r>
    </w:p>
    <w:p w14:paraId="3DE2C64F" w14:textId="77777777" w:rsidR="00D16BE9" w:rsidRDefault="00AC4FA2">
      <w:pPr>
        <w:pStyle w:val="afc"/>
        <w:widowControl w:val="0"/>
        <w:numPr>
          <w:ilvl w:val="0"/>
          <w:numId w:val="127"/>
        </w:numPr>
        <w:autoSpaceDE w:val="0"/>
        <w:autoSpaceDN w:val="0"/>
        <w:spacing w:line="300" w:lineRule="auto"/>
        <w:ind w:left="0" w:firstLine="420"/>
        <w:rPr>
          <w:rFonts w:eastAsia="Arial" w:cs="Arial"/>
          <w:kern w:val="0"/>
          <w:szCs w:val="21"/>
        </w:rPr>
      </w:pPr>
      <w:r>
        <w:rPr>
          <w:rFonts w:eastAsia="宋体" w:cs="宋体" w:hint="eastAsia"/>
          <w:kern w:val="0"/>
          <w:szCs w:val="21"/>
        </w:rPr>
        <w:t>以及与特定案例相关的其他具体方法和研究局限性。</w:t>
      </w:r>
    </w:p>
    <w:p w14:paraId="3FDE9373" w14:textId="77777777" w:rsidR="00D16BE9" w:rsidRDefault="00AC4FA2">
      <w:pPr>
        <w:widowControl w:val="0"/>
        <w:autoSpaceDE w:val="0"/>
        <w:autoSpaceDN w:val="0"/>
        <w:spacing w:line="300" w:lineRule="auto"/>
        <w:ind w:firstLine="420"/>
        <w:rPr>
          <w:rFonts w:eastAsia="Arial" w:cs="Arial"/>
          <w:kern w:val="0"/>
          <w:szCs w:val="21"/>
        </w:rPr>
      </w:pPr>
      <w:r>
        <w:rPr>
          <w:rFonts w:eastAsia="宋体" w:cs="宋体" w:hint="eastAsia"/>
          <w:kern w:val="0"/>
          <w:szCs w:val="21"/>
        </w:rPr>
        <w:t>如果结论符合要求，就可以作为最终结论上报，否则就必须重新制定并再次检查。</w:t>
      </w:r>
    </w:p>
    <w:p w14:paraId="58CB78F2" w14:textId="77777777" w:rsidR="00D16BE9" w:rsidRDefault="00AC4FA2">
      <w:pPr>
        <w:widowControl w:val="0"/>
        <w:autoSpaceDE w:val="0"/>
        <w:autoSpaceDN w:val="0"/>
        <w:spacing w:line="300" w:lineRule="auto"/>
        <w:ind w:firstLine="422"/>
        <w:rPr>
          <w:rFonts w:eastAsia="Arial" w:cs="Arial"/>
          <w:b/>
          <w:bCs/>
          <w:kern w:val="0"/>
          <w:szCs w:val="21"/>
        </w:rPr>
      </w:pPr>
      <w:r>
        <w:rPr>
          <w:rFonts w:eastAsia="宋体" w:cs="宋体" w:hint="eastAsia"/>
          <w:b/>
          <w:bCs/>
          <w:kern w:val="0"/>
          <w:szCs w:val="21"/>
        </w:rPr>
        <w:t>应对</w:t>
      </w:r>
      <w:r>
        <w:rPr>
          <w:rFonts w:eastAsia="宋体" w:cs="宋体" w:hint="eastAsia"/>
          <w:b/>
          <w:bCs/>
          <w:spacing w:val="-2"/>
          <w:kern w:val="0"/>
          <w:szCs w:val="21"/>
        </w:rPr>
        <w:t>限制</w:t>
      </w:r>
    </w:p>
    <w:p w14:paraId="10EBB169" w14:textId="77777777" w:rsidR="00D16BE9" w:rsidRDefault="00AC4FA2">
      <w:pPr>
        <w:widowControl w:val="0"/>
        <w:autoSpaceDE w:val="0"/>
        <w:autoSpaceDN w:val="0"/>
        <w:spacing w:line="300" w:lineRule="auto"/>
        <w:ind w:firstLine="420"/>
        <w:rPr>
          <w:rFonts w:eastAsia="Arial" w:cs="Arial"/>
          <w:kern w:val="0"/>
          <w:szCs w:val="21"/>
        </w:rPr>
      </w:pPr>
      <w:r>
        <w:rPr>
          <w:rFonts w:eastAsia="宋体" w:cs="宋体" w:hint="eastAsia"/>
          <w:kern w:val="0"/>
          <w:szCs w:val="21"/>
        </w:rPr>
        <w:t>必须列出</w:t>
      </w:r>
      <w:r>
        <w:rPr>
          <w:rFonts w:eastAsia="Arial" w:cs="Arial"/>
          <w:kern w:val="0"/>
          <w:szCs w:val="21"/>
        </w:rPr>
        <w:t xml:space="preserve"> LCA </w:t>
      </w:r>
      <w:r>
        <w:rPr>
          <w:rFonts w:eastAsia="宋体" w:cs="宋体" w:hint="eastAsia"/>
          <w:kern w:val="0"/>
          <w:szCs w:val="21"/>
        </w:rPr>
        <w:t>研究在既定目标和范围内的任何局限性。例如，与相关影响类别有关的基本流的完整性有限，或时间代表性有限，或仅在碳足迹研究中预先选择气候变化影响，或方法不一致，如某些背景数据与系统其余部分之间的不一致等。</w:t>
      </w:r>
    </w:p>
    <w:p w14:paraId="3D01C649" w14:textId="77777777" w:rsidR="00D16BE9" w:rsidRDefault="00AC4FA2">
      <w:pPr>
        <w:widowControl w:val="0"/>
        <w:autoSpaceDE w:val="0"/>
        <w:autoSpaceDN w:val="0"/>
        <w:spacing w:line="300" w:lineRule="auto"/>
        <w:ind w:firstLine="420"/>
        <w:rPr>
          <w:rFonts w:eastAsia="Arial" w:cs="Arial"/>
          <w:kern w:val="0"/>
          <w:szCs w:val="21"/>
        </w:rPr>
      </w:pPr>
      <w:r>
        <w:rPr>
          <w:rFonts w:eastAsia="宋体" w:cs="宋体" w:hint="eastAsia"/>
          <w:kern w:val="0"/>
          <w:szCs w:val="21"/>
        </w:rPr>
        <w:t>然后，要对每项结论和预期应用的后果类型和程度进行评估。</w:t>
      </w:r>
    </w:p>
    <w:p w14:paraId="0820C0C1" w14:textId="77777777" w:rsidR="00D16BE9" w:rsidRDefault="00AC4FA2">
      <w:pPr>
        <w:widowControl w:val="0"/>
        <w:autoSpaceDE w:val="0"/>
        <w:autoSpaceDN w:val="0"/>
        <w:spacing w:line="300" w:lineRule="auto"/>
        <w:ind w:firstLine="422"/>
        <w:rPr>
          <w:rFonts w:eastAsia="Arial" w:cs="Arial"/>
          <w:b/>
          <w:bCs/>
          <w:kern w:val="0"/>
          <w:szCs w:val="21"/>
        </w:rPr>
      </w:pPr>
      <w:r>
        <w:rPr>
          <w:rFonts w:eastAsia="宋体" w:cs="宋体" w:hint="eastAsia"/>
          <w:b/>
          <w:bCs/>
          <w:kern w:val="0"/>
          <w:szCs w:val="21"/>
        </w:rPr>
        <w:t>比较</w:t>
      </w:r>
      <w:r>
        <w:rPr>
          <w:rFonts w:eastAsia="宋体" w:cs="宋体" w:hint="eastAsia"/>
          <w:b/>
          <w:bCs/>
          <w:spacing w:val="-2"/>
          <w:kern w:val="0"/>
          <w:szCs w:val="21"/>
        </w:rPr>
        <w:t>研究</w:t>
      </w:r>
      <w:r>
        <w:rPr>
          <w:rFonts w:eastAsia="宋体" w:cs="宋体" w:hint="eastAsia"/>
          <w:b/>
          <w:bCs/>
          <w:kern w:val="0"/>
          <w:szCs w:val="21"/>
        </w:rPr>
        <w:t>的解释</w:t>
      </w:r>
    </w:p>
    <w:p w14:paraId="6B8F649B" w14:textId="77777777" w:rsidR="00D16BE9" w:rsidRDefault="00AC4FA2">
      <w:pPr>
        <w:widowControl w:val="0"/>
        <w:autoSpaceDE w:val="0"/>
        <w:autoSpaceDN w:val="0"/>
        <w:spacing w:line="300" w:lineRule="auto"/>
        <w:ind w:firstLine="420"/>
        <w:rPr>
          <w:rFonts w:eastAsia="Arial" w:cs="Arial"/>
          <w:kern w:val="0"/>
          <w:szCs w:val="21"/>
        </w:rPr>
      </w:pPr>
      <w:r>
        <w:rPr>
          <w:rFonts w:eastAsia="宋体" w:cs="宋体" w:hint="eastAsia"/>
          <w:kern w:val="0"/>
          <w:szCs w:val="21"/>
        </w:rPr>
        <w:t>在涉及系统比较（无论是否向公众披露）的研究中，解释时必须考虑另外几点，以确保研究结论的公正性和相关性：</w:t>
      </w:r>
    </w:p>
    <w:p w14:paraId="77138CDC" w14:textId="77777777" w:rsidR="00D16BE9" w:rsidRDefault="00AC4FA2">
      <w:pPr>
        <w:pStyle w:val="a8"/>
        <w:numPr>
          <w:ilvl w:val="0"/>
          <w:numId w:val="128"/>
        </w:numPr>
        <w:spacing w:line="300" w:lineRule="auto"/>
        <w:ind w:left="0" w:firstLineChars="200" w:firstLine="420"/>
        <w:jc w:val="both"/>
        <w:rPr>
          <w:rFonts w:eastAsiaTheme="minorEastAsia"/>
          <w:szCs w:val="21"/>
          <w:lang w:eastAsia="zh-CN"/>
        </w:rPr>
      </w:pPr>
      <w:r>
        <w:rPr>
          <w:szCs w:val="21"/>
          <w:lang w:eastAsia="zh-CN"/>
        </w:rPr>
        <w:t>必须确定每个系统的重大问题，并特别注意各系统之间存在的不同问题，这些问题有可能导致</w:t>
      </w:r>
    </w:p>
    <w:p w14:paraId="440FCC2F" w14:textId="77777777" w:rsidR="00D16BE9" w:rsidRDefault="00AC4FA2">
      <w:pPr>
        <w:pStyle w:val="a8"/>
        <w:numPr>
          <w:ilvl w:val="0"/>
          <w:numId w:val="128"/>
        </w:numPr>
        <w:spacing w:line="300" w:lineRule="auto"/>
        <w:ind w:left="0" w:firstLineChars="200" w:firstLine="420"/>
        <w:jc w:val="both"/>
        <w:rPr>
          <w:rFonts w:eastAsiaTheme="minorEastAsia"/>
          <w:szCs w:val="21"/>
          <w:lang w:eastAsia="zh-CN"/>
        </w:rPr>
      </w:pPr>
      <w:r>
        <w:rPr>
          <w:rFonts w:eastAsiaTheme="minorEastAsia" w:hint="eastAsia"/>
          <w:szCs w:val="21"/>
          <w:lang w:eastAsia="zh-CN"/>
        </w:rPr>
        <w:br w:type="page"/>
      </w:r>
    </w:p>
    <w:p w14:paraId="2D18EF15" w14:textId="77777777" w:rsidR="00D16BE9" w:rsidRDefault="00AC4FA2">
      <w:pPr>
        <w:widowControl w:val="0"/>
        <w:autoSpaceDE w:val="0"/>
        <w:autoSpaceDN w:val="0"/>
        <w:spacing w:line="300" w:lineRule="auto"/>
        <w:ind w:firstLine="420"/>
        <w:rPr>
          <w:rFonts w:eastAsia="Arial" w:cs="Arial"/>
          <w:kern w:val="0"/>
          <w:szCs w:val="21"/>
        </w:rPr>
      </w:pPr>
      <w:r>
        <w:rPr>
          <w:rFonts w:eastAsia="宋体" w:cs="宋体" w:hint="eastAsia"/>
          <w:kern w:val="0"/>
          <w:szCs w:val="21"/>
        </w:rPr>
        <w:lastRenderedPageBreak/>
        <w:t>改变比较的结论。在可能的情况下，需要消除这些差异，或在制定结论时充分考虑这些差异。</w:t>
      </w:r>
    </w:p>
    <w:p w14:paraId="3098C176" w14:textId="77777777" w:rsidR="00D16BE9" w:rsidRDefault="00AC4FA2">
      <w:pPr>
        <w:pStyle w:val="afc"/>
        <w:widowControl w:val="0"/>
        <w:numPr>
          <w:ilvl w:val="0"/>
          <w:numId w:val="129"/>
        </w:numPr>
        <w:autoSpaceDE w:val="0"/>
        <w:autoSpaceDN w:val="0"/>
        <w:spacing w:line="300" w:lineRule="auto"/>
        <w:ind w:left="0" w:firstLine="420"/>
        <w:rPr>
          <w:rFonts w:eastAsia="Arial" w:cs="Arial"/>
          <w:kern w:val="0"/>
          <w:szCs w:val="21"/>
        </w:rPr>
      </w:pPr>
      <w:r>
        <w:rPr>
          <w:rFonts w:eastAsia="宋体" w:cs="宋体" w:hint="eastAsia"/>
          <w:kern w:val="0"/>
          <w:szCs w:val="21"/>
        </w:rPr>
        <w:t>如果要进行不确定性分析，以调查两个系统之间的差异是否具有统计意义，则应针对两个系统之间的差异（即一个系统减去另一个系统）进行分析，同时应尽可能考虑到两个系统的流程之间可能存在的共变（如相同的流程），因为对所包含流程的访问存在保密限制。</w:t>
      </w:r>
    </w:p>
    <w:p w14:paraId="6F42949F" w14:textId="77777777" w:rsidR="00D16BE9" w:rsidRDefault="00AC4FA2">
      <w:pPr>
        <w:pStyle w:val="afc"/>
        <w:widowControl w:val="0"/>
        <w:numPr>
          <w:ilvl w:val="0"/>
          <w:numId w:val="129"/>
        </w:numPr>
        <w:autoSpaceDE w:val="0"/>
        <w:autoSpaceDN w:val="0"/>
        <w:spacing w:line="300" w:lineRule="auto"/>
        <w:ind w:left="0" w:firstLine="420"/>
        <w:rPr>
          <w:rFonts w:eastAsia="Arial" w:cs="Arial"/>
          <w:kern w:val="0"/>
          <w:szCs w:val="21"/>
        </w:rPr>
      </w:pPr>
      <w:r>
        <w:rPr>
          <w:rFonts w:eastAsia="宋体" w:cs="宋体" w:hint="eastAsia"/>
          <w:kern w:val="0"/>
          <w:szCs w:val="21"/>
        </w:rPr>
        <w:t>重要的一致性检查涉及不同系统对关键问题的一致处理，是确保公平比较的基础：</w:t>
      </w:r>
    </w:p>
    <w:p w14:paraId="684C7FE9" w14:textId="77777777" w:rsidR="00D16BE9" w:rsidRDefault="00AC4FA2">
      <w:pPr>
        <w:widowControl w:val="0"/>
        <w:numPr>
          <w:ilvl w:val="0"/>
          <w:numId w:val="130"/>
        </w:numPr>
        <w:tabs>
          <w:tab w:val="left" w:pos="1115"/>
        </w:tabs>
        <w:autoSpaceDE w:val="0"/>
        <w:autoSpaceDN w:val="0"/>
        <w:spacing w:line="300" w:lineRule="auto"/>
        <w:ind w:left="0" w:firstLine="420"/>
        <w:rPr>
          <w:rFonts w:eastAsia="Arial" w:cs="Arial"/>
          <w:kern w:val="0"/>
          <w:szCs w:val="21"/>
        </w:rPr>
      </w:pPr>
      <w:r>
        <w:rPr>
          <w:rFonts w:eastAsia="宋体" w:cs="宋体" w:hint="eastAsia"/>
          <w:kern w:val="0"/>
          <w:szCs w:val="21"/>
        </w:rPr>
        <w:t>所比较的系统是否足够</w:t>
      </w:r>
      <w:r>
        <w:rPr>
          <w:rFonts w:eastAsia="宋体" w:cs="宋体" w:hint="eastAsia"/>
          <w:spacing w:val="-2"/>
          <w:kern w:val="0"/>
          <w:szCs w:val="21"/>
        </w:rPr>
        <w:t>等同？</w:t>
      </w:r>
    </w:p>
    <w:p w14:paraId="59D3FA11" w14:textId="77777777" w:rsidR="00D16BE9" w:rsidRDefault="00AC4FA2">
      <w:pPr>
        <w:widowControl w:val="0"/>
        <w:numPr>
          <w:ilvl w:val="0"/>
          <w:numId w:val="130"/>
        </w:numPr>
        <w:tabs>
          <w:tab w:val="left" w:pos="1115"/>
        </w:tabs>
        <w:autoSpaceDE w:val="0"/>
        <w:autoSpaceDN w:val="0"/>
        <w:spacing w:line="300" w:lineRule="auto"/>
        <w:ind w:left="0" w:firstLine="420"/>
        <w:rPr>
          <w:rFonts w:eastAsia="Arial" w:cs="Arial"/>
          <w:kern w:val="0"/>
          <w:szCs w:val="21"/>
        </w:rPr>
      </w:pPr>
      <w:r>
        <w:rPr>
          <w:rFonts w:eastAsia="宋体" w:cs="宋体" w:hint="eastAsia"/>
          <w:kern w:val="0"/>
          <w:szCs w:val="21"/>
        </w:rPr>
        <w:t>考虑到系统中各过程的相对重要性，不同系统之间清单数据质量的差异是否小到可以接受的</w:t>
      </w:r>
      <w:r>
        <w:rPr>
          <w:rFonts w:eastAsia="Arial" w:cs="Arial"/>
          <w:kern w:val="0"/>
          <w:szCs w:val="21"/>
        </w:rPr>
        <w:t xml:space="preserve"> </w:t>
      </w:r>
      <w:r>
        <w:rPr>
          <w:rFonts w:eastAsia="宋体" w:cs="宋体" w:hint="eastAsia"/>
          <w:kern w:val="0"/>
          <w:szCs w:val="21"/>
        </w:rPr>
        <w:t>程度，这些差异是否符合研究的目标和范围？</w:t>
      </w:r>
      <w:r>
        <w:rPr>
          <w:rFonts w:eastAsia="Arial" w:cs="Arial"/>
          <w:kern w:val="0"/>
          <w:szCs w:val="21"/>
        </w:rPr>
        <w:t>(</w:t>
      </w:r>
      <w:r>
        <w:rPr>
          <w:rFonts w:eastAsia="宋体" w:cs="宋体" w:hint="eastAsia"/>
          <w:kern w:val="0"/>
          <w:szCs w:val="21"/>
        </w:rPr>
        <w:t>例如，如果一项研究依据的是对所有关键过程</w:t>
      </w:r>
      <w:r>
        <w:rPr>
          <w:rFonts w:eastAsia="宋体" w:cs="宋体" w:hint="eastAsia"/>
          <w:spacing w:val="40"/>
          <w:kern w:val="0"/>
          <w:szCs w:val="21"/>
        </w:rPr>
        <w:t>都</w:t>
      </w:r>
      <w:r>
        <w:rPr>
          <w:rFonts w:eastAsia="宋体" w:cs="宋体" w:hint="eastAsia"/>
          <w:kern w:val="0"/>
          <w:szCs w:val="21"/>
        </w:rPr>
        <w:t>具有高度代表性的最新具体数据，而另一项研究使用的是从文献数据中推断出来的数据，那么清单数据就会存在偏差，从而导致比较无效）。</w:t>
      </w:r>
    </w:p>
    <w:p w14:paraId="342D31A6" w14:textId="77777777" w:rsidR="00D16BE9" w:rsidRDefault="00AC4FA2">
      <w:pPr>
        <w:widowControl w:val="0"/>
        <w:numPr>
          <w:ilvl w:val="0"/>
          <w:numId w:val="130"/>
        </w:numPr>
        <w:tabs>
          <w:tab w:val="left" w:pos="1115"/>
        </w:tabs>
        <w:autoSpaceDE w:val="0"/>
        <w:autoSpaceDN w:val="0"/>
        <w:spacing w:line="300" w:lineRule="auto"/>
        <w:ind w:left="0" w:firstLine="420"/>
        <w:rPr>
          <w:rFonts w:eastAsia="Arial" w:cs="Arial"/>
          <w:kern w:val="0"/>
          <w:szCs w:val="21"/>
        </w:rPr>
      </w:pPr>
      <w:r>
        <w:rPr>
          <w:rFonts w:eastAsia="Arial" w:cs="Arial"/>
          <w:kern w:val="0"/>
          <w:szCs w:val="21"/>
        </w:rPr>
        <w:t xml:space="preserve">LCI </w:t>
      </w:r>
      <w:r>
        <w:rPr>
          <w:rFonts w:eastAsia="宋体" w:cs="宋体" w:hint="eastAsia"/>
          <w:kern w:val="0"/>
          <w:szCs w:val="21"/>
        </w:rPr>
        <w:t>建模框架、分配规则和系统边界设置是否始终适用于所有比较系统（包括背景</w:t>
      </w:r>
      <w:r>
        <w:rPr>
          <w:rFonts w:eastAsia="宋体" w:cs="宋体" w:hint="eastAsia"/>
          <w:spacing w:val="-2"/>
          <w:kern w:val="0"/>
          <w:szCs w:val="21"/>
        </w:rPr>
        <w:t>数据）？</w:t>
      </w:r>
    </w:p>
    <w:p w14:paraId="44D66E1E" w14:textId="77777777" w:rsidR="00D16BE9" w:rsidRDefault="00AC4FA2">
      <w:pPr>
        <w:widowControl w:val="0"/>
        <w:numPr>
          <w:ilvl w:val="0"/>
          <w:numId w:val="130"/>
        </w:numPr>
        <w:tabs>
          <w:tab w:val="left" w:pos="1115"/>
        </w:tabs>
        <w:autoSpaceDE w:val="0"/>
        <w:autoSpaceDN w:val="0"/>
        <w:spacing w:line="300" w:lineRule="auto"/>
        <w:ind w:left="0" w:firstLine="420"/>
        <w:rPr>
          <w:rFonts w:eastAsia="Arial" w:cs="Arial"/>
          <w:kern w:val="0"/>
          <w:szCs w:val="21"/>
        </w:rPr>
      </w:pPr>
      <w:r>
        <w:rPr>
          <w:rFonts w:eastAsia="宋体" w:cs="宋体" w:hint="eastAsia"/>
          <w:kern w:val="0"/>
          <w:szCs w:val="21"/>
        </w:rPr>
        <w:t>是否对所有系统都进行了一致的影响评估，是否所有系统都包含了相关的影响类别，是否所有系统都以相同的方式和相同的基本流量完整性计算了影响？</w:t>
      </w:r>
    </w:p>
    <w:p w14:paraId="714B534E" w14:textId="77777777" w:rsidR="00D16BE9" w:rsidRDefault="00AC4FA2">
      <w:pPr>
        <w:widowControl w:val="0"/>
        <w:autoSpaceDE w:val="0"/>
        <w:autoSpaceDN w:val="0"/>
        <w:spacing w:line="300" w:lineRule="auto"/>
        <w:ind w:firstLine="420"/>
        <w:rPr>
          <w:rFonts w:eastAsia="Arial" w:cs="Arial"/>
          <w:kern w:val="0"/>
          <w:szCs w:val="21"/>
        </w:rPr>
      </w:pPr>
      <w:r>
        <w:rPr>
          <w:rFonts w:eastAsia="宋体" w:cs="宋体" w:hint="eastAsia"/>
          <w:kern w:val="0"/>
          <w:szCs w:val="21"/>
        </w:rPr>
        <w:t>这些都是非常重要的问题，如果这些问题在不同系统之间存在很大差异，就会对比较产生很大偏差，很容易使比较失效。</w:t>
      </w:r>
    </w:p>
    <w:p w14:paraId="71C7D271" w14:textId="77777777" w:rsidR="00D16BE9" w:rsidRDefault="00AC4FA2">
      <w:pPr>
        <w:widowControl w:val="0"/>
        <w:autoSpaceDE w:val="0"/>
        <w:autoSpaceDN w:val="0"/>
        <w:spacing w:line="300" w:lineRule="auto"/>
        <w:ind w:firstLine="420"/>
        <w:rPr>
          <w:rFonts w:eastAsia="Arial" w:cs="Arial"/>
          <w:kern w:val="0"/>
          <w:szCs w:val="21"/>
        </w:rPr>
      </w:pPr>
      <w:r>
        <w:rPr>
          <w:rFonts w:eastAsia="宋体" w:cs="宋体" w:hint="eastAsia"/>
          <w:kern w:val="0"/>
          <w:szCs w:val="21"/>
        </w:rPr>
        <w:t>当</w:t>
      </w:r>
      <w:r>
        <w:rPr>
          <w:rFonts w:eastAsia="宋体" w:cs="Arial"/>
          <w:kern w:val="0"/>
          <w:szCs w:val="21"/>
        </w:rPr>
        <w:t>LCA</w:t>
      </w:r>
      <w:r>
        <w:rPr>
          <w:rFonts w:eastAsia="宋体" w:cs="宋体" w:hint="eastAsia"/>
          <w:kern w:val="0"/>
          <w:szCs w:val="21"/>
        </w:rPr>
        <w:t>用于向公众披露比较结论时，</w:t>
      </w:r>
      <w:r>
        <w:rPr>
          <w:rFonts w:eastAsia="Arial" w:cs="Arial"/>
          <w:kern w:val="0"/>
          <w:szCs w:val="21"/>
        </w:rPr>
        <w:t xml:space="preserve">ISO 14044:2006 </w:t>
      </w:r>
      <w:r>
        <w:rPr>
          <w:rFonts w:eastAsia="宋体" w:cs="宋体" w:hint="eastAsia"/>
          <w:kern w:val="0"/>
          <w:szCs w:val="21"/>
        </w:rPr>
        <w:t>标准还要求评估要素包括基于谨慎的敏感性分析的解释性说明。该标准强调，敏感性检查无法发现所研究的不同替代品之间的显著差异，并不能自动得出这种差异不存在的结论，而是该研究无法以显著的</w:t>
      </w:r>
      <w:r>
        <w:rPr>
          <w:rFonts w:eastAsia="宋体" w:cs="宋体" w:hint="eastAsia"/>
          <w:spacing w:val="-4"/>
          <w:kern w:val="0"/>
          <w:szCs w:val="21"/>
        </w:rPr>
        <w:t>方式</w:t>
      </w:r>
      <w:r>
        <w:rPr>
          <w:rFonts w:eastAsia="宋体" w:cs="宋体" w:hint="eastAsia"/>
          <w:kern w:val="0"/>
          <w:szCs w:val="21"/>
        </w:rPr>
        <w:t>显示这种差异</w:t>
      </w:r>
      <w:r>
        <w:rPr>
          <w:rFonts w:eastAsia="宋体" w:cs="宋体" w:hint="eastAsia"/>
          <w:spacing w:val="-4"/>
          <w:kern w:val="0"/>
          <w:szCs w:val="21"/>
        </w:rPr>
        <w:t>。</w:t>
      </w:r>
    </w:p>
    <w:p w14:paraId="19E123AD" w14:textId="77777777" w:rsidR="00D16BE9" w:rsidRDefault="00AC4FA2">
      <w:pPr>
        <w:widowControl w:val="0"/>
        <w:autoSpaceDE w:val="0"/>
        <w:autoSpaceDN w:val="0"/>
        <w:spacing w:line="300" w:lineRule="auto"/>
        <w:ind w:firstLine="420"/>
        <w:rPr>
          <w:rFonts w:eastAsia="Arial" w:cs="Arial"/>
          <w:kern w:val="0"/>
          <w:szCs w:val="21"/>
        </w:rPr>
      </w:pPr>
      <w:r>
        <w:rPr>
          <w:rFonts w:eastAsia="宋体" w:cs="宋体" w:hint="eastAsia"/>
          <w:kern w:val="0"/>
          <w:szCs w:val="21"/>
        </w:rPr>
        <w:t>同时，不显著的差异也应被视为不显著；并不总是有明显的偏好，这也是生命周期评估研究的一个有效结果。</w:t>
      </w:r>
    </w:p>
    <w:p w14:paraId="6D22699A" w14:textId="77777777" w:rsidR="00D16BE9" w:rsidRDefault="00AC4FA2">
      <w:pPr>
        <w:widowControl w:val="0"/>
        <w:autoSpaceDE w:val="0"/>
        <w:autoSpaceDN w:val="0"/>
        <w:spacing w:line="300" w:lineRule="auto"/>
        <w:ind w:firstLine="422"/>
        <w:rPr>
          <w:rFonts w:eastAsia="Arial" w:cs="Arial"/>
          <w:b/>
          <w:bCs/>
          <w:kern w:val="0"/>
          <w:szCs w:val="21"/>
        </w:rPr>
      </w:pPr>
      <w:r>
        <w:rPr>
          <w:rFonts w:eastAsia="宋体" w:cs="宋体" w:hint="eastAsia"/>
          <w:b/>
          <w:bCs/>
          <w:kern w:val="0"/>
          <w:szCs w:val="21"/>
        </w:rPr>
        <w:t>得出</w:t>
      </w:r>
      <w:r>
        <w:rPr>
          <w:rFonts w:eastAsia="宋体" w:cs="宋体" w:hint="eastAsia"/>
          <w:b/>
          <w:bCs/>
          <w:spacing w:val="-2"/>
          <w:kern w:val="0"/>
          <w:szCs w:val="21"/>
        </w:rPr>
        <w:t>建议</w:t>
      </w:r>
    </w:p>
    <w:p w14:paraId="5C3A3D44" w14:textId="77777777" w:rsidR="00D16BE9" w:rsidRDefault="00AC4FA2">
      <w:pPr>
        <w:widowControl w:val="0"/>
        <w:autoSpaceDE w:val="0"/>
        <w:autoSpaceDN w:val="0"/>
        <w:spacing w:line="300" w:lineRule="auto"/>
        <w:ind w:firstLine="420"/>
        <w:rPr>
          <w:rFonts w:eastAsia="Arial" w:cs="Arial"/>
          <w:kern w:val="0"/>
          <w:szCs w:val="21"/>
        </w:rPr>
      </w:pPr>
      <w:r>
        <w:rPr>
          <w:rFonts w:eastAsia="宋体" w:cs="宋体" w:hint="eastAsia"/>
          <w:kern w:val="0"/>
          <w:szCs w:val="21"/>
        </w:rPr>
        <w:t>根据</w:t>
      </w:r>
      <w:r>
        <w:rPr>
          <w:rFonts w:eastAsia="宋体" w:cs="Arial"/>
          <w:kern w:val="0"/>
          <w:szCs w:val="21"/>
        </w:rPr>
        <w:t>LCA</w:t>
      </w:r>
      <w:r>
        <w:rPr>
          <w:rFonts w:eastAsia="宋体" w:cs="宋体" w:hint="eastAsia"/>
          <w:kern w:val="0"/>
          <w:szCs w:val="21"/>
        </w:rPr>
        <w:t>研究的最终结论提出的建议必须符合逻辑，结论必须合理可信，并与研究目标中规定的预期应用严格相关。</w:t>
      </w:r>
    </w:p>
    <w:p w14:paraId="414D5184" w14:textId="77777777" w:rsidR="00D16BE9" w:rsidRDefault="00AC4FA2">
      <w:pPr>
        <w:pStyle w:val="a8"/>
        <w:spacing w:line="300" w:lineRule="auto"/>
        <w:ind w:firstLineChars="200" w:firstLine="420"/>
        <w:jc w:val="both"/>
        <w:rPr>
          <w:rFonts w:eastAsiaTheme="minorEastAsia"/>
          <w:szCs w:val="21"/>
          <w:lang w:eastAsia="zh-CN"/>
        </w:rPr>
      </w:pPr>
      <w:r>
        <w:rPr>
          <w:rFonts w:cs="宋体" w:hint="eastAsia"/>
          <w:szCs w:val="21"/>
          <w:lang w:eastAsia="zh-CN"/>
        </w:rPr>
        <w:t>建</w:t>
      </w:r>
      <w:r>
        <w:rPr>
          <w:szCs w:val="21"/>
          <w:lang w:eastAsia="zh-CN"/>
        </w:rPr>
        <w:t>议可以是（始终与研究目标相关），</w:t>
      </w:r>
      <w:r>
        <w:rPr>
          <w:spacing w:val="-2"/>
          <w:szCs w:val="21"/>
          <w:lang w:eastAsia="zh-CN"/>
        </w:rPr>
        <w:t>例如</w:t>
      </w:r>
      <w:r>
        <w:rPr>
          <w:rFonts w:cs="宋体" w:hint="eastAsia"/>
          <w:spacing w:val="-2"/>
          <w:szCs w:val="21"/>
          <w:lang w:eastAsia="zh-CN"/>
        </w:rPr>
        <w:t>：</w:t>
      </w:r>
    </w:p>
    <w:p w14:paraId="4E3CF970" w14:textId="77777777" w:rsidR="00D16BE9" w:rsidRDefault="00AC4FA2">
      <w:pPr>
        <w:pStyle w:val="a8"/>
        <w:spacing w:line="300" w:lineRule="auto"/>
        <w:ind w:firstLineChars="200" w:firstLine="420"/>
        <w:jc w:val="both"/>
        <w:rPr>
          <w:rFonts w:eastAsiaTheme="minorEastAsia"/>
          <w:szCs w:val="21"/>
          <w:lang w:eastAsia="zh-CN"/>
        </w:rPr>
      </w:pPr>
      <w:r>
        <w:rPr>
          <w:rFonts w:eastAsiaTheme="minorEastAsia" w:hint="eastAsia"/>
          <w:szCs w:val="21"/>
          <w:lang w:eastAsia="zh-CN"/>
        </w:rPr>
        <w:br w:type="page"/>
      </w:r>
    </w:p>
    <w:p w14:paraId="143A1847" w14:textId="77777777" w:rsidR="00D16BE9" w:rsidRDefault="00AC4FA2">
      <w:pPr>
        <w:widowControl w:val="0"/>
        <w:numPr>
          <w:ilvl w:val="0"/>
          <w:numId w:val="130"/>
        </w:numPr>
        <w:tabs>
          <w:tab w:val="left" w:pos="1115"/>
        </w:tabs>
        <w:autoSpaceDE w:val="0"/>
        <w:autoSpaceDN w:val="0"/>
        <w:spacing w:line="300" w:lineRule="auto"/>
        <w:ind w:left="0" w:firstLine="420"/>
        <w:rPr>
          <w:rFonts w:eastAsia="Arial" w:cs="Arial"/>
          <w:kern w:val="0"/>
          <w:szCs w:val="21"/>
        </w:rPr>
      </w:pPr>
      <w:r>
        <w:rPr>
          <w:rFonts w:eastAsia="宋体" w:cs="宋体" w:hint="eastAsia"/>
          <w:kern w:val="0"/>
          <w:szCs w:val="21"/>
        </w:rPr>
        <w:lastRenderedPageBreak/>
        <w:t>将产品改进的重点放在一个或多个特定工艺或特定排放物上，这些工艺或排放物对总体影响的贡献占主要部分，并具有相关的改进潜力</w:t>
      </w:r>
      <w:r>
        <w:rPr>
          <w:rFonts w:eastAsia="Arial" w:cs="Arial"/>
          <w:b/>
          <w:i/>
          <w:color w:val="000080"/>
          <w:kern w:val="0"/>
          <w:szCs w:val="21"/>
          <w:vertAlign w:val="superscript"/>
        </w:rPr>
        <w:t>204</w:t>
      </w:r>
      <w:r>
        <w:rPr>
          <w:rFonts w:eastAsia="Arial" w:cs="Arial"/>
          <w:kern w:val="0"/>
          <w:szCs w:val="21"/>
        </w:rPr>
        <w:t xml:space="preserve"> </w:t>
      </w:r>
      <w:r>
        <w:rPr>
          <w:rFonts w:eastAsia="宋体" w:cs="宋体" w:hint="eastAsia"/>
          <w:kern w:val="0"/>
          <w:szCs w:val="21"/>
        </w:rPr>
        <w:t>、</w:t>
      </w:r>
    </w:p>
    <w:p w14:paraId="13C2266D" w14:textId="77777777" w:rsidR="00D16BE9" w:rsidRDefault="00AC4FA2">
      <w:pPr>
        <w:widowControl w:val="0"/>
        <w:numPr>
          <w:ilvl w:val="0"/>
          <w:numId w:val="130"/>
        </w:numPr>
        <w:tabs>
          <w:tab w:val="left" w:pos="1115"/>
        </w:tabs>
        <w:autoSpaceDE w:val="0"/>
        <w:autoSpaceDN w:val="0"/>
        <w:spacing w:line="300" w:lineRule="auto"/>
        <w:ind w:left="0" w:firstLine="420"/>
        <w:rPr>
          <w:rFonts w:eastAsia="Arial" w:cs="Arial"/>
          <w:kern w:val="0"/>
          <w:szCs w:val="21"/>
        </w:rPr>
      </w:pPr>
      <w:r>
        <w:rPr>
          <w:rFonts w:eastAsia="宋体" w:cs="宋体" w:hint="eastAsia"/>
          <w:kern w:val="0"/>
          <w:szCs w:val="21"/>
        </w:rPr>
        <w:t>一种产品优于在数量和质量上充分实现同等功能的其他产品，或</w:t>
      </w:r>
    </w:p>
    <w:p w14:paraId="1A48D3C7" w14:textId="77777777" w:rsidR="00D16BE9" w:rsidRDefault="00AC4FA2">
      <w:pPr>
        <w:widowControl w:val="0"/>
        <w:numPr>
          <w:ilvl w:val="0"/>
          <w:numId w:val="130"/>
        </w:numPr>
        <w:tabs>
          <w:tab w:val="left" w:pos="1115"/>
        </w:tabs>
        <w:autoSpaceDE w:val="0"/>
        <w:autoSpaceDN w:val="0"/>
        <w:spacing w:line="300" w:lineRule="auto"/>
        <w:ind w:left="0" w:firstLine="420"/>
        <w:rPr>
          <w:rFonts w:eastAsia="Arial" w:cs="Arial"/>
          <w:kern w:val="0"/>
          <w:szCs w:val="21"/>
        </w:rPr>
      </w:pPr>
      <w:r>
        <w:rPr>
          <w:rFonts w:eastAsia="宋体" w:cs="宋体" w:hint="eastAsia"/>
          <w:kern w:val="0"/>
          <w:szCs w:val="21"/>
        </w:rPr>
        <w:t>一组具有相同</w:t>
      </w:r>
      <w:r>
        <w:rPr>
          <w:rFonts w:eastAsia="宋体" w:cs="宋体" w:hint="eastAsia"/>
          <w:spacing w:val="-2"/>
          <w:kern w:val="0"/>
          <w:szCs w:val="21"/>
        </w:rPr>
        <w:t>功能</w:t>
      </w:r>
      <w:r>
        <w:rPr>
          <w:rFonts w:eastAsia="宋体" w:cs="宋体" w:hint="eastAsia"/>
          <w:kern w:val="0"/>
          <w:szCs w:val="21"/>
        </w:rPr>
        <w:t>的产品之间没有明显差异</w:t>
      </w:r>
      <w:r>
        <w:rPr>
          <w:rFonts w:eastAsia="宋体" w:cs="宋体" w:hint="eastAsia"/>
          <w:spacing w:val="-2"/>
          <w:kern w:val="0"/>
          <w:szCs w:val="21"/>
        </w:rPr>
        <w:t>、</w:t>
      </w:r>
    </w:p>
    <w:p w14:paraId="76F14B43" w14:textId="77777777" w:rsidR="00D16BE9" w:rsidRDefault="00AC4FA2">
      <w:pPr>
        <w:widowControl w:val="0"/>
        <w:numPr>
          <w:ilvl w:val="0"/>
          <w:numId w:val="130"/>
        </w:numPr>
        <w:tabs>
          <w:tab w:val="left" w:pos="1115"/>
        </w:tabs>
        <w:autoSpaceDE w:val="0"/>
        <w:autoSpaceDN w:val="0"/>
        <w:spacing w:line="300" w:lineRule="auto"/>
        <w:ind w:left="0" w:firstLine="420"/>
        <w:rPr>
          <w:rFonts w:eastAsia="Arial" w:cs="Arial"/>
          <w:kern w:val="0"/>
          <w:szCs w:val="21"/>
        </w:rPr>
      </w:pPr>
      <w:r>
        <w:rPr>
          <w:rFonts w:eastAsia="宋体" w:cs="宋体" w:hint="eastAsia"/>
          <w:kern w:val="0"/>
          <w:szCs w:val="21"/>
        </w:rPr>
        <w:t>将供应商更换为对自身生产或</w:t>
      </w:r>
      <w:r>
        <w:rPr>
          <w:rFonts w:eastAsia="宋体" w:cs="宋体" w:hint="eastAsia"/>
          <w:spacing w:val="-2"/>
          <w:kern w:val="0"/>
          <w:szCs w:val="21"/>
        </w:rPr>
        <w:t>供应</w:t>
      </w:r>
      <w:proofErr w:type="gramStart"/>
      <w:r>
        <w:rPr>
          <w:rFonts w:eastAsia="宋体" w:cs="宋体" w:hint="eastAsia"/>
          <w:spacing w:val="-2"/>
          <w:kern w:val="0"/>
          <w:szCs w:val="21"/>
        </w:rPr>
        <w:t>链</w:t>
      </w:r>
      <w:r>
        <w:rPr>
          <w:rFonts w:eastAsia="宋体" w:cs="宋体" w:hint="eastAsia"/>
          <w:kern w:val="0"/>
          <w:szCs w:val="21"/>
        </w:rPr>
        <w:t>影响</w:t>
      </w:r>
      <w:proofErr w:type="gramEnd"/>
      <w:r>
        <w:rPr>
          <w:rFonts w:eastAsia="宋体" w:cs="宋体" w:hint="eastAsia"/>
          <w:kern w:val="0"/>
          <w:szCs w:val="21"/>
        </w:rPr>
        <w:t>较小的供应商</w:t>
      </w:r>
      <w:r>
        <w:rPr>
          <w:rFonts w:eastAsia="Arial" w:cs="Arial"/>
          <w:b/>
          <w:i/>
          <w:color w:val="000080"/>
          <w:spacing w:val="-2"/>
          <w:kern w:val="0"/>
          <w:szCs w:val="21"/>
          <w:vertAlign w:val="superscript"/>
        </w:rPr>
        <w:t>205</w:t>
      </w:r>
      <w:r>
        <w:rPr>
          <w:rFonts w:eastAsia="Arial" w:cs="Arial"/>
          <w:spacing w:val="-2"/>
          <w:kern w:val="0"/>
          <w:szCs w:val="21"/>
        </w:rPr>
        <w:t xml:space="preserve"> </w:t>
      </w:r>
      <w:r>
        <w:rPr>
          <w:rFonts w:eastAsia="宋体" w:cs="宋体" w:hint="eastAsia"/>
          <w:spacing w:val="-2"/>
          <w:kern w:val="0"/>
          <w:szCs w:val="21"/>
        </w:rPr>
        <w:t>、</w:t>
      </w:r>
    </w:p>
    <w:p w14:paraId="21E13E9B" w14:textId="77777777" w:rsidR="00D16BE9" w:rsidRDefault="00AC4FA2">
      <w:pPr>
        <w:widowControl w:val="0"/>
        <w:numPr>
          <w:ilvl w:val="0"/>
          <w:numId w:val="130"/>
        </w:numPr>
        <w:tabs>
          <w:tab w:val="left" w:pos="1115"/>
        </w:tabs>
        <w:autoSpaceDE w:val="0"/>
        <w:autoSpaceDN w:val="0"/>
        <w:spacing w:line="300" w:lineRule="auto"/>
        <w:ind w:left="0" w:firstLine="420"/>
        <w:rPr>
          <w:rFonts w:eastAsia="Arial" w:cs="Arial"/>
          <w:kern w:val="0"/>
          <w:szCs w:val="21"/>
        </w:rPr>
      </w:pPr>
      <w:r>
        <w:rPr>
          <w:rFonts w:eastAsia="宋体" w:cs="宋体" w:hint="eastAsia"/>
          <w:kern w:val="0"/>
          <w:szCs w:val="21"/>
        </w:rPr>
        <w:t>改进用户手册，指导产品用户如何轻松降低所分析产品对环境的总体影响、</w:t>
      </w:r>
    </w:p>
    <w:p w14:paraId="592B7E20" w14:textId="77777777" w:rsidR="00D16BE9" w:rsidRDefault="00AC4FA2">
      <w:pPr>
        <w:widowControl w:val="0"/>
        <w:numPr>
          <w:ilvl w:val="0"/>
          <w:numId w:val="130"/>
        </w:numPr>
        <w:tabs>
          <w:tab w:val="left" w:pos="1115"/>
        </w:tabs>
        <w:autoSpaceDE w:val="0"/>
        <w:autoSpaceDN w:val="0"/>
        <w:spacing w:line="300" w:lineRule="auto"/>
        <w:ind w:left="0" w:firstLine="420"/>
        <w:rPr>
          <w:rFonts w:eastAsia="Arial" w:cs="Arial"/>
          <w:kern w:val="0"/>
          <w:szCs w:val="21"/>
        </w:rPr>
      </w:pPr>
      <w:r>
        <w:rPr>
          <w:rFonts w:eastAsia="宋体" w:cs="宋体" w:hint="eastAsia"/>
          <w:kern w:val="0"/>
          <w:szCs w:val="21"/>
        </w:rPr>
        <w:t>通过政治或税收措施或研发投资，刺激某些技术系列（或原材料基地等）的发展、</w:t>
      </w:r>
    </w:p>
    <w:p w14:paraId="749265D7" w14:textId="77777777" w:rsidR="00D16BE9" w:rsidRDefault="00AC4FA2">
      <w:pPr>
        <w:widowControl w:val="0"/>
        <w:numPr>
          <w:ilvl w:val="0"/>
          <w:numId w:val="130"/>
        </w:numPr>
        <w:tabs>
          <w:tab w:val="left" w:pos="1115"/>
        </w:tabs>
        <w:autoSpaceDE w:val="0"/>
        <w:autoSpaceDN w:val="0"/>
        <w:spacing w:line="300" w:lineRule="auto"/>
        <w:ind w:left="0" w:firstLine="404"/>
        <w:rPr>
          <w:rFonts w:eastAsia="Arial" w:cs="Arial"/>
          <w:kern w:val="0"/>
          <w:szCs w:val="21"/>
          <w:lang w:eastAsia="en-US"/>
        </w:rPr>
      </w:pPr>
      <w:proofErr w:type="spellStart"/>
      <w:r>
        <w:rPr>
          <w:rFonts w:eastAsia="宋体" w:cs="宋体" w:hint="eastAsia"/>
          <w:spacing w:val="-4"/>
          <w:kern w:val="0"/>
          <w:szCs w:val="21"/>
          <w:lang w:eastAsia="en-US"/>
        </w:rPr>
        <w:t>等等</w:t>
      </w:r>
      <w:proofErr w:type="spellEnd"/>
    </w:p>
    <w:p w14:paraId="2F59EF9A" w14:textId="77777777" w:rsidR="00D16BE9" w:rsidRDefault="00AC4FA2">
      <w:pPr>
        <w:widowControl w:val="0"/>
        <w:autoSpaceDE w:val="0"/>
        <w:autoSpaceDN w:val="0"/>
        <w:spacing w:line="300" w:lineRule="auto"/>
        <w:ind w:firstLine="420"/>
        <w:rPr>
          <w:rFonts w:eastAsia="Arial" w:cs="Arial"/>
          <w:kern w:val="0"/>
          <w:szCs w:val="21"/>
        </w:rPr>
      </w:pPr>
      <w:r>
        <w:rPr>
          <w:rFonts w:eastAsia="宋体" w:cs="宋体" w:hint="eastAsia"/>
          <w:kern w:val="0"/>
          <w:szCs w:val="21"/>
        </w:rPr>
        <w:t>请注意，除本指导文件所涉及的应用外，其他应用（如确定生态标签标准或生态设计指标）可能需要额外的步骤，借鉴</w:t>
      </w:r>
      <w:r>
        <w:rPr>
          <w:rFonts w:eastAsia="宋体" w:cs="Arial"/>
          <w:kern w:val="0"/>
          <w:szCs w:val="21"/>
        </w:rPr>
        <w:t>LCA</w:t>
      </w:r>
      <w:r>
        <w:rPr>
          <w:rFonts w:eastAsia="宋体" w:cs="宋体" w:hint="eastAsia"/>
          <w:kern w:val="0"/>
          <w:szCs w:val="21"/>
        </w:rPr>
        <w:t>的可交付成果，可能包括任何结论和建议。</w:t>
      </w:r>
    </w:p>
    <w:tbl>
      <w:tblPr>
        <w:tblStyle w:val="TableNormal"/>
        <w:tblpPr w:leftFromText="180" w:rightFromText="180" w:vertAnchor="text" w:horzAnchor="margin" w:tblpXSpec="center" w:tblpY="52"/>
        <w:tblW w:w="9287" w:type="dxa"/>
        <w:tblInd w:w="0" w:type="dxa"/>
        <w:tblBorders>
          <w:top w:val="single" w:sz="4" w:space="0" w:color="CC99FF"/>
          <w:left w:val="single" w:sz="4" w:space="0" w:color="CC99FF"/>
          <w:bottom w:val="single" w:sz="4" w:space="0" w:color="CC99FF"/>
          <w:right w:val="single" w:sz="4" w:space="0" w:color="CC99FF"/>
          <w:insideH w:val="single" w:sz="4" w:space="0" w:color="CC99FF"/>
          <w:insideV w:val="single" w:sz="4" w:space="0" w:color="CC99FF"/>
        </w:tblBorders>
        <w:tblLayout w:type="fixed"/>
        <w:tblLook w:val="04A0" w:firstRow="1" w:lastRow="0" w:firstColumn="1" w:lastColumn="0" w:noHBand="0" w:noVBand="1"/>
      </w:tblPr>
      <w:tblGrid>
        <w:gridCol w:w="9287"/>
      </w:tblGrid>
      <w:tr w:rsidR="00D16BE9" w14:paraId="30BAAD97" w14:textId="77777777">
        <w:trPr>
          <w:trHeight w:val="785"/>
        </w:trPr>
        <w:tc>
          <w:tcPr>
            <w:tcW w:w="9287" w:type="dxa"/>
            <w:tcBorders>
              <w:bottom w:val="nil"/>
            </w:tcBorders>
            <w:shd w:val="clear" w:color="auto" w:fill="E4B8D2"/>
          </w:tcPr>
          <w:p w14:paraId="2849C296" w14:textId="77777777" w:rsidR="00D16BE9" w:rsidRDefault="00AC4FA2">
            <w:pPr>
              <w:widowControl w:val="0"/>
              <w:tabs>
                <w:tab w:val="left" w:pos="2178"/>
                <w:tab w:val="left" w:pos="3794"/>
                <w:tab w:val="left" w:pos="4726"/>
                <w:tab w:val="left" w:pos="6353"/>
                <w:tab w:val="left" w:pos="6760"/>
                <w:tab w:val="left" w:pos="7459"/>
                <w:tab w:val="left" w:pos="7878"/>
              </w:tabs>
              <w:autoSpaceDE w:val="0"/>
              <w:autoSpaceDN w:val="0"/>
              <w:spacing w:line="300" w:lineRule="auto"/>
              <w:ind w:firstLine="414"/>
              <w:jc w:val="left"/>
              <w:rPr>
                <w:rFonts w:eastAsia="Arial" w:cs="Arial"/>
                <w:b/>
                <w:kern w:val="0"/>
                <w:szCs w:val="21"/>
              </w:rPr>
            </w:pPr>
            <w:r>
              <w:rPr>
                <w:rFonts w:eastAsia="宋体" w:cs="宋体" w:hint="eastAsia"/>
                <w:b/>
                <w:spacing w:val="-2"/>
                <w:kern w:val="0"/>
                <w:szCs w:val="21"/>
              </w:rPr>
              <w:t>频繁的错误：在差异不显著的情况下，对结果的解释不恰当</w:t>
            </w:r>
          </w:p>
        </w:tc>
      </w:tr>
      <w:tr w:rsidR="00D16BE9" w14:paraId="5F0D8C64" w14:textId="77777777">
        <w:trPr>
          <w:trHeight w:val="535"/>
        </w:trPr>
        <w:tc>
          <w:tcPr>
            <w:tcW w:w="9287" w:type="dxa"/>
            <w:tcBorders>
              <w:top w:val="nil"/>
              <w:bottom w:val="nil"/>
            </w:tcBorders>
            <w:shd w:val="clear" w:color="auto" w:fill="E4B8D2"/>
          </w:tcPr>
          <w:p w14:paraId="04A23D12" w14:textId="77777777" w:rsidR="00D16BE9" w:rsidRDefault="00AC4FA2">
            <w:pPr>
              <w:widowControl w:val="0"/>
              <w:autoSpaceDE w:val="0"/>
              <w:autoSpaceDN w:val="0"/>
              <w:spacing w:line="300" w:lineRule="auto"/>
              <w:ind w:firstLine="420"/>
              <w:jc w:val="left"/>
              <w:rPr>
                <w:rFonts w:eastAsia="Arial" w:cs="Arial"/>
                <w:kern w:val="0"/>
                <w:szCs w:val="21"/>
              </w:rPr>
            </w:pPr>
            <w:r>
              <w:rPr>
                <w:rFonts w:eastAsia="宋体" w:cs="宋体" w:hint="eastAsia"/>
                <w:kern w:val="0"/>
                <w:szCs w:val="21"/>
              </w:rPr>
              <w:t>当发现比较的替代产品没有</w:t>
            </w:r>
            <w:r>
              <w:rPr>
                <w:rFonts w:eastAsia="宋体" w:cs="宋体" w:hint="eastAsia"/>
                <w:spacing w:val="-2"/>
                <w:kern w:val="0"/>
                <w:szCs w:val="21"/>
              </w:rPr>
              <w:t>显著</w:t>
            </w:r>
            <w:r>
              <w:rPr>
                <w:rFonts w:eastAsia="宋体" w:cs="宋体" w:hint="eastAsia"/>
                <w:kern w:val="0"/>
                <w:szCs w:val="21"/>
              </w:rPr>
              <w:t>差异时，有两种相反的风险</w:t>
            </w:r>
            <w:r>
              <w:rPr>
                <w:rFonts w:eastAsia="宋体" w:cs="宋体" w:hint="eastAsia"/>
                <w:spacing w:val="-2"/>
                <w:kern w:val="0"/>
                <w:szCs w:val="21"/>
              </w:rPr>
              <w:t>：</w:t>
            </w:r>
          </w:p>
        </w:tc>
      </w:tr>
      <w:tr w:rsidR="00D16BE9" w14:paraId="2E6B50D8" w14:textId="77777777">
        <w:trPr>
          <w:trHeight w:val="458"/>
        </w:trPr>
        <w:tc>
          <w:tcPr>
            <w:tcW w:w="9287" w:type="dxa"/>
            <w:tcBorders>
              <w:top w:val="nil"/>
              <w:bottom w:val="nil"/>
            </w:tcBorders>
            <w:shd w:val="clear" w:color="auto" w:fill="E4B8D2"/>
          </w:tcPr>
          <w:p w14:paraId="25CFC2A7" w14:textId="77777777" w:rsidR="00D16BE9" w:rsidRDefault="00AC4FA2">
            <w:pPr>
              <w:pStyle w:val="afc"/>
              <w:widowControl w:val="0"/>
              <w:numPr>
                <w:ilvl w:val="0"/>
                <w:numId w:val="131"/>
              </w:numPr>
              <w:autoSpaceDE w:val="0"/>
              <w:autoSpaceDN w:val="0"/>
              <w:spacing w:line="300" w:lineRule="auto"/>
              <w:ind w:left="0" w:firstLine="420"/>
              <w:jc w:val="left"/>
              <w:rPr>
                <w:rFonts w:eastAsia="Arial" w:cs="Arial"/>
                <w:kern w:val="0"/>
                <w:szCs w:val="21"/>
              </w:rPr>
            </w:pPr>
            <w:r>
              <w:rPr>
                <w:rFonts w:eastAsia="宋体" w:cs="宋体" w:hint="eastAsia"/>
                <w:kern w:val="0"/>
                <w:szCs w:val="21"/>
              </w:rPr>
              <w:t>首先是对结果的过度解读：</w:t>
            </w:r>
          </w:p>
        </w:tc>
      </w:tr>
      <w:tr w:rsidR="00D16BE9" w14:paraId="09733B0D" w14:textId="77777777">
        <w:trPr>
          <w:trHeight w:val="458"/>
        </w:trPr>
        <w:tc>
          <w:tcPr>
            <w:tcW w:w="9287" w:type="dxa"/>
            <w:tcBorders>
              <w:top w:val="nil"/>
              <w:bottom w:val="nil"/>
            </w:tcBorders>
            <w:shd w:val="clear" w:color="auto" w:fill="E4B8D2"/>
          </w:tcPr>
          <w:p w14:paraId="66092F94" w14:textId="77777777" w:rsidR="00D16BE9" w:rsidRDefault="00AC4FA2">
            <w:pPr>
              <w:pStyle w:val="afc"/>
              <w:widowControl w:val="0"/>
              <w:numPr>
                <w:ilvl w:val="0"/>
                <w:numId w:val="130"/>
              </w:numPr>
              <w:autoSpaceDE w:val="0"/>
              <w:autoSpaceDN w:val="0"/>
              <w:spacing w:line="300" w:lineRule="auto"/>
              <w:ind w:left="0" w:firstLine="420"/>
              <w:jc w:val="left"/>
              <w:rPr>
                <w:rFonts w:eastAsia="Arial" w:cs="Arial"/>
                <w:kern w:val="0"/>
                <w:szCs w:val="21"/>
              </w:rPr>
            </w:pPr>
            <w:r>
              <w:rPr>
                <w:rFonts w:eastAsia="宋体" w:cs="宋体" w:hint="eastAsia"/>
                <w:kern w:val="0"/>
                <w:szCs w:val="21"/>
              </w:rPr>
              <w:t>夸大微小或无关紧要的</w:t>
            </w:r>
            <w:r>
              <w:rPr>
                <w:rFonts w:eastAsia="宋体" w:cs="宋体" w:hint="eastAsia"/>
                <w:spacing w:val="-2"/>
                <w:kern w:val="0"/>
                <w:szCs w:val="21"/>
              </w:rPr>
              <w:t>差异</w:t>
            </w:r>
          </w:p>
        </w:tc>
      </w:tr>
      <w:tr w:rsidR="00D16BE9" w14:paraId="380A806D" w14:textId="77777777">
        <w:trPr>
          <w:trHeight w:val="458"/>
        </w:trPr>
        <w:tc>
          <w:tcPr>
            <w:tcW w:w="9287" w:type="dxa"/>
            <w:tcBorders>
              <w:top w:val="nil"/>
              <w:bottom w:val="nil"/>
            </w:tcBorders>
            <w:shd w:val="clear" w:color="auto" w:fill="E4B8D2"/>
          </w:tcPr>
          <w:p w14:paraId="24AD25FC" w14:textId="77777777" w:rsidR="00D16BE9" w:rsidRDefault="00AC4FA2">
            <w:pPr>
              <w:pStyle w:val="afc"/>
              <w:widowControl w:val="0"/>
              <w:numPr>
                <w:ilvl w:val="0"/>
                <w:numId w:val="130"/>
              </w:numPr>
              <w:tabs>
                <w:tab w:val="left" w:pos="924"/>
              </w:tabs>
              <w:autoSpaceDE w:val="0"/>
              <w:autoSpaceDN w:val="0"/>
              <w:spacing w:line="300" w:lineRule="auto"/>
              <w:ind w:left="0" w:firstLine="420"/>
              <w:jc w:val="left"/>
              <w:rPr>
                <w:rFonts w:eastAsia="Arial" w:cs="Arial"/>
                <w:kern w:val="0"/>
                <w:szCs w:val="21"/>
              </w:rPr>
            </w:pPr>
            <w:r>
              <w:rPr>
                <w:rFonts w:eastAsia="宋体" w:cs="宋体" w:hint="eastAsia"/>
                <w:kern w:val="0"/>
                <w:szCs w:val="21"/>
              </w:rPr>
              <w:t xml:space="preserve">  </w:t>
            </w:r>
            <w:r>
              <w:rPr>
                <w:rFonts w:eastAsia="宋体" w:cs="宋体" w:hint="eastAsia"/>
                <w:kern w:val="0"/>
                <w:szCs w:val="21"/>
              </w:rPr>
              <w:t>从具体案例</w:t>
            </w:r>
            <w:r>
              <w:rPr>
                <w:rFonts w:eastAsia="宋体" w:cs="宋体" w:hint="eastAsia"/>
                <w:spacing w:val="-2"/>
                <w:kern w:val="0"/>
                <w:szCs w:val="21"/>
              </w:rPr>
              <w:t>研究</w:t>
            </w:r>
            <w:r>
              <w:rPr>
                <w:rFonts w:eastAsia="宋体" w:cs="宋体" w:hint="eastAsia"/>
                <w:kern w:val="0"/>
                <w:szCs w:val="21"/>
              </w:rPr>
              <w:t>中得出一般性结论和建议</w:t>
            </w:r>
          </w:p>
          <w:p w14:paraId="2196FA3B" w14:textId="77777777" w:rsidR="00D16BE9" w:rsidRDefault="00AC4FA2">
            <w:pPr>
              <w:pStyle w:val="afc"/>
              <w:widowControl w:val="0"/>
              <w:numPr>
                <w:ilvl w:val="0"/>
                <w:numId w:val="130"/>
              </w:numPr>
              <w:tabs>
                <w:tab w:val="left" w:pos="924"/>
              </w:tabs>
              <w:autoSpaceDE w:val="0"/>
              <w:autoSpaceDN w:val="0"/>
              <w:spacing w:line="300" w:lineRule="auto"/>
              <w:ind w:left="0" w:firstLine="420"/>
              <w:jc w:val="left"/>
              <w:rPr>
                <w:rFonts w:eastAsia="Arial" w:cs="Arial"/>
                <w:kern w:val="0"/>
                <w:szCs w:val="21"/>
              </w:rPr>
            </w:pPr>
            <w:r>
              <w:rPr>
                <w:rFonts w:eastAsia="宋体" w:cs="宋体" w:hint="eastAsia"/>
                <w:kern w:val="0"/>
                <w:szCs w:val="21"/>
              </w:rPr>
              <w:t xml:space="preserve">  </w:t>
            </w:r>
            <w:r>
              <w:rPr>
                <w:rFonts w:eastAsia="宋体" w:cs="宋体" w:hint="eastAsia"/>
                <w:kern w:val="0"/>
                <w:szCs w:val="21"/>
              </w:rPr>
              <w:t>仅根据不确定性分析结果对比较系统之间的差异进行高度置信，这仅部分涵盖了结果的全部不确定性，并不包括其准确性。</w:t>
            </w:r>
          </w:p>
        </w:tc>
      </w:tr>
      <w:tr w:rsidR="00D16BE9" w14:paraId="09C694FE" w14:textId="77777777">
        <w:trPr>
          <w:trHeight w:val="1634"/>
        </w:trPr>
        <w:tc>
          <w:tcPr>
            <w:tcW w:w="9287" w:type="dxa"/>
            <w:tcBorders>
              <w:top w:val="nil"/>
            </w:tcBorders>
            <w:shd w:val="clear" w:color="auto" w:fill="E4B8D2"/>
          </w:tcPr>
          <w:p w14:paraId="05EDAB05" w14:textId="77777777" w:rsidR="00D16BE9" w:rsidRDefault="00AC4FA2">
            <w:pPr>
              <w:pStyle w:val="afc"/>
              <w:widowControl w:val="0"/>
              <w:numPr>
                <w:ilvl w:val="0"/>
                <w:numId w:val="132"/>
              </w:numPr>
              <w:autoSpaceDE w:val="0"/>
              <w:autoSpaceDN w:val="0"/>
              <w:spacing w:line="300" w:lineRule="auto"/>
              <w:ind w:left="0" w:firstLine="420"/>
              <w:rPr>
                <w:rFonts w:eastAsia="Arial" w:cs="Arial"/>
                <w:kern w:val="0"/>
                <w:szCs w:val="21"/>
              </w:rPr>
            </w:pPr>
            <w:r>
              <w:rPr>
                <w:rFonts w:eastAsia="宋体" w:cs="宋体" w:hint="eastAsia"/>
                <w:kern w:val="0"/>
                <w:szCs w:val="21"/>
              </w:rPr>
              <w:t>其次，根据不平衡或质量差的数据不恰当地声称所比较的替代品是平等的，从而导致差</w:t>
            </w:r>
            <w:r>
              <w:rPr>
                <w:rFonts w:eastAsia="Arial" w:cs="Arial"/>
                <w:kern w:val="0"/>
                <w:szCs w:val="21"/>
              </w:rPr>
              <w:t xml:space="preserve"> </w:t>
            </w:r>
            <w:proofErr w:type="gramStart"/>
            <w:r>
              <w:rPr>
                <w:rFonts w:eastAsia="宋体" w:cs="宋体" w:hint="eastAsia"/>
                <w:kern w:val="0"/>
                <w:szCs w:val="21"/>
              </w:rPr>
              <w:t>异不显著</w:t>
            </w:r>
            <w:proofErr w:type="gramEnd"/>
            <w:r>
              <w:rPr>
                <w:rFonts w:eastAsia="宋体" w:cs="宋体" w:hint="eastAsia"/>
                <w:kern w:val="0"/>
                <w:szCs w:val="21"/>
              </w:rPr>
              <w:t>的风险。为避免这种情况，应在说明研究结果的同时，说明比较系统之间差异不显著的原因。不能因为可用数据、应用方法等方面的不平衡，就得出两个比较系统之间不存在差异的结论。同样，如果两个系统的数据平衡，但数据质量较低，也不能得出结论。</w:t>
            </w:r>
          </w:p>
        </w:tc>
      </w:tr>
    </w:tbl>
    <w:p w14:paraId="224E9444" w14:textId="77777777" w:rsidR="00D16BE9" w:rsidRDefault="00D16BE9">
      <w:pPr>
        <w:widowControl w:val="0"/>
        <w:autoSpaceDE w:val="0"/>
        <w:autoSpaceDN w:val="0"/>
        <w:spacing w:line="300" w:lineRule="auto"/>
        <w:ind w:firstLine="100"/>
        <w:jc w:val="left"/>
        <w:rPr>
          <w:rFonts w:eastAsia="Arial" w:cs="Arial"/>
          <w:kern w:val="0"/>
          <w:sz w:val="5"/>
        </w:rPr>
      </w:pPr>
    </w:p>
    <w:p w14:paraId="3B9AACD3" w14:textId="77777777" w:rsidR="00D16BE9" w:rsidRDefault="00D16BE9">
      <w:pPr>
        <w:widowControl w:val="0"/>
        <w:autoSpaceDE w:val="0"/>
        <w:autoSpaceDN w:val="0"/>
        <w:spacing w:line="300" w:lineRule="auto"/>
        <w:ind w:firstLine="400"/>
        <w:jc w:val="left"/>
        <w:rPr>
          <w:rFonts w:eastAsia="Arial" w:cs="Arial"/>
          <w:kern w:val="0"/>
          <w:sz w:val="20"/>
        </w:rPr>
      </w:pPr>
      <w:bookmarkStart w:id="156" w:name="_bookmark319"/>
      <w:bookmarkEnd w:id="156"/>
    </w:p>
    <w:p w14:paraId="37E4F65E" w14:textId="77777777" w:rsidR="00D16BE9" w:rsidRDefault="00D16BE9">
      <w:pPr>
        <w:widowControl w:val="0"/>
        <w:autoSpaceDE w:val="0"/>
        <w:autoSpaceDN w:val="0"/>
        <w:spacing w:line="300" w:lineRule="auto"/>
        <w:ind w:firstLine="400"/>
        <w:jc w:val="left"/>
        <w:rPr>
          <w:rFonts w:eastAsia="Arial" w:cs="Arial"/>
          <w:kern w:val="0"/>
          <w:sz w:val="20"/>
        </w:rPr>
      </w:pPr>
    </w:p>
    <w:p w14:paraId="65CC3436" w14:textId="77777777" w:rsidR="00D16BE9" w:rsidRDefault="00D16BE9">
      <w:pPr>
        <w:widowControl w:val="0"/>
        <w:autoSpaceDE w:val="0"/>
        <w:autoSpaceDN w:val="0"/>
        <w:spacing w:line="300" w:lineRule="auto"/>
        <w:ind w:firstLineChars="0" w:firstLine="0"/>
        <w:jc w:val="left"/>
        <w:rPr>
          <w:rFonts w:cs="Arial"/>
          <w:kern w:val="0"/>
          <w:sz w:val="20"/>
        </w:rPr>
      </w:pPr>
    </w:p>
    <w:p w14:paraId="65FBE111" w14:textId="77777777" w:rsidR="00D16BE9" w:rsidRDefault="00D16BE9">
      <w:pPr>
        <w:widowControl w:val="0"/>
        <w:autoSpaceDE w:val="0"/>
        <w:autoSpaceDN w:val="0"/>
        <w:spacing w:line="300" w:lineRule="auto"/>
        <w:ind w:firstLine="400"/>
        <w:jc w:val="left"/>
        <w:rPr>
          <w:rFonts w:cs="Arial"/>
          <w:kern w:val="0"/>
          <w:sz w:val="20"/>
        </w:rPr>
      </w:pPr>
    </w:p>
    <w:p w14:paraId="0AF64722" w14:textId="77777777" w:rsidR="00D16BE9" w:rsidRDefault="00D16BE9">
      <w:pPr>
        <w:widowControl w:val="0"/>
        <w:autoSpaceDE w:val="0"/>
        <w:autoSpaceDN w:val="0"/>
        <w:spacing w:line="300" w:lineRule="auto"/>
        <w:ind w:firstLine="400"/>
        <w:jc w:val="left"/>
        <w:rPr>
          <w:rFonts w:cs="Arial"/>
          <w:kern w:val="0"/>
          <w:sz w:val="20"/>
        </w:rPr>
      </w:pPr>
    </w:p>
    <w:p w14:paraId="2513A3CB" w14:textId="77777777" w:rsidR="00D16BE9" w:rsidRDefault="00AC4FA2">
      <w:pPr>
        <w:widowControl w:val="0"/>
        <w:autoSpaceDE w:val="0"/>
        <w:autoSpaceDN w:val="0"/>
        <w:spacing w:line="300" w:lineRule="auto"/>
        <w:ind w:firstLine="440"/>
        <w:jc w:val="left"/>
        <w:rPr>
          <w:rFonts w:eastAsia="Arial" w:cs="Arial"/>
          <w:kern w:val="0"/>
          <w:sz w:val="20"/>
        </w:rPr>
      </w:pPr>
      <w:r>
        <w:rPr>
          <w:rFonts w:eastAsia="Arial" w:cs="Arial"/>
          <w:noProof/>
          <w:kern w:val="0"/>
          <w:sz w:val="22"/>
          <w:lang w:eastAsia="en-US"/>
        </w:rPr>
        <mc:AlternateContent>
          <mc:Choice Requires="wps">
            <w:drawing>
              <wp:anchor distT="0" distB="0" distL="0" distR="0" simplePos="0" relativeHeight="251704832" behindDoc="1" locked="0" layoutInCell="1" allowOverlap="1" wp14:anchorId="4AA01DF7" wp14:editId="7BAA78B3">
                <wp:simplePos x="0" y="0"/>
                <wp:positionH relativeFrom="page">
                  <wp:posOffset>1153795</wp:posOffset>
                </wp:positionH>
                <wp:positionV relativeFrom="paragraph">
                  <wp:posOffset>268605</wp:posOffset>
                </wp:positionV>
                <wp:extent cx="1828800" cy="6985"/>
                <wp:effectExtent l="0" t="0" r="0" b="0"/>
                <wp:wrapTopAndBottom/>
                <wp:docPr id="234549119" name="docshape12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28800" cy="6985"/>
                        </a:xfrm>
                        <a:prstGeom prst="rect">
                          <a:avLst/>
                        </a:prstGeom>
                        <a:solidFill>
                          <a:srgbClr val="000000"/>
                        </a:solidFill>
                        <a:ln>
                          <a:noFill/>
                        </a:ln>
                      </wps:spPr>
                      <wps:bodyPr rot="0" vert="horz" wrap="square" lIns="91440" tIns="45720" rIns="91440" bIns="45720" anchor="t" anchorCtr="0" upright="1">
                        <a:noAutofit/>
                      </wps:bodyPr>
                    </wps:wsp>
                  </a:graphicData>
                </a:graphic>
              </wp:anchor>
            </w:drawing>
          </mc:Choice>
          <mc:Fallback xmlns:wpsCustomData="http://www.wps.cn/officeDocument/2013/wpsCustomData">
            <w:pict>
              <v:rect id="docshape1223" o:spid="_x0000_s1026" o:spt="1" style="position:absolute;left:0pt;margin-left:90.85pt;margin-top:21.15pt;height:0.55pt;width:144pt;mso-position-horizontal-relative:page;mso-wrap-distance-bottom:0pt;mso-wrap-distance-top:0pt;z-index:-251529216;mso-width-relative:page;mso-height-relative:page;" fillcolor="#000000" filled="t" stroked="f" coordsize="21600,21600" o:gfxdata="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">
                <v:fill on="t" focussize="0,0"/>
                <v:stroke on="f"/>
                <v:imagedata o:title=""/>
                <o:lock v:ext="edit" aspectratio="f"/>
                <w10:wrap type="topAndBottom"/>
              </v:rect>
            </w:pict>
          </mc:Fallback>
        </mc:AlternateContent>
      </w:r>
    </w:p>
    <w:p w14:paraId="7D7F5E50" w14:textId="77777777" w:rsidR="00D16BE9" w:rsidRDefault="00AC4FA2">
      <w:pPr>
        <w:widowControl w:val="0"/>
        <w:autoSpaceDE w:val="0"/>
        <w:autoSpaceDN w:val="0"/>
        <w:spacing w:line="300" w:lineRule="auto"/>
        <w:ind w:firstLine="361"/>
        <w:rPr>
          <w:rFonts w:eastAsia="Arial" w:cs="Arial"/>
          <w:kern w:val="0"/>
          <w:sz w:val="18"/>
        </w:rPr>
      </w:pPr>
      <w:r>
        <w:rPr>
          <w:rFonts w:eastAsia="Arial" w:cs="Arial"/>
          <w:b/>
          <w:color w:val="000080"/>
          <w:kern w:val="0"/>
          <w:sz w:val="18"/>
          <w:vertAlign w:val="superscript"/>
        </w:rPr>
        <w:t>204</w:t>
      </w:r>
      <w:r>
        <w:rPr>
          <w:rFonts w:eastAsia="宋体" w:cs="宋体" w:hint="eastAsia"/>
          <w:kern w:val="0"/>
          <w:sz w:val="18"/>
        </w:rPr>
        <w:t>请注意，这种</w:t>
      </w:r>
      <w:r>
        <w:rPr>
          <w:rFonts w:eastAsia="Arial" w:cs="Arial"/>
          <w:kern w:val="0"/>
          <w:sz w:val="18"/>
        </w:rPr>
        <w:t xml:space="preserve"> "</w:t>
      </w:r>
      <w:r>
        <w:rPr>
          <w:rFonts w:eastAsia="宋体" w:cs="宋体" w:hint="eastAsia"/>
          <w:kern w:val="0"/>
          <w:sz w:val="18"/>
        </w:rPr>
        <w:t>产品内部比较</w:t>
      </w:r>
      <w:r>
        <w:rPr>
          <w:rFonts w:eastAsia="Arial" w:cs="Arial"/>
          <w:kern w:val="0"/>
          <w:sz w:val="18"/>
        </w:rPr>
        <w:t xml:space="preserve"> "</w:t>
      </w:r>
      <w:r>
        <w:rPr>
          <w:rFonts w:eastAsia="宋体" w:cs="宋体" w:hint="eastAsia"/>
          <w:spacing w:val="-2"/>
          <w:kern w:val="0"/>
          <w:sz w:val="18"/>
        </w:rPr>
        <w:t>在</w:t>
      </w:r>
      <w:r>
        <w:rPr>
          <w:rFonts w:eastAsia="宋体" w:cs="宋体" w:hint="eastAsia"/>
          <w:kern w:val="0"/>
          <w:sz w:val="18"/>
        </w:rPr>
        <w:t>形式上也是产品比较，特别是在出版的情况</w:t>
      </w:r>
      <w:r>
        <w:rPr>
          <w:rFonts w:eastAsia="宋体" w:cs="宋体" w:hint="eastAsia"/>
          <w:spacing w:val="-2"/>
          <w:kern w:val="0"/>
          <w:sz w:val="18"/>
        </w:rPr>
        <w:t>下</w:t>
      </w:r>
      <w:r>
        <w:rPr>
          <w:rFonts w:eastAsia="宋体" w:cs="宋体" w:hint="eastAsia"/>
          <w:kern w:val="0"/>
          <w:sz w:val="18"/>
        </w:rPr>
        <w:t>，</w:t>
      </w:r>
      <w:r>
        <w:rPr>
          <w:rFonts w:eastAsia="宋体" w:cs="宋体" w:hint="eastAsia"/>
          <w:spacing w:val="-2"/>
          <w:kern w:val="0"/>
          <w:sz w:val="18"/>
        </w:rPr>
        <w:t>这里</w:t>
      </w:r>
      <w:r>
        <w:rPr>
          <w:rFonts w:eastAsia="宋体" w:cs="宋体" w:hint="eastAsia"/>
          <w:kern w:val="0"/>
          <w:sz w:val="18"/>
        </w:rPr>
        <w:t>也要满足向公众披露的比较声明的附加要求</w:t>
      </w:r>
      <w:r>
        <w:rPr>
          <w:rFonts w:eastAsia="宋体" w:cs="宋体" w:hint="eastAsia"/>
          <w:spacing w:val="-2"/>
          <w:kern w:val="0"/>
          <w:sz w:val="18"/>
        </w:rPr>
        <w:t>。</w:t>
      </w:r>
    </w:p>
    <w:p w14:paraId="1A520C6A" w14:textId="77777777" w:rsidR="00D16BE9" w:rsidRDefault="00AC4FA2">
      <w:pPr>
        <w:pStyle w:val="a8"/>
        <w:spacing w:line="300" w:lineRule="auto"/>
        <w:ind w:firstLineChars="200" w:firstLine="361"/>
        <w:jc w:val="both"/>
        <w:rPr>
          <w:rFonts w:eastAsiaTheme="minorEastAsia"/>
          <w:szCs w:val="21"/>
          <w:lang w:eastAsia="zh-CN"/>
        </w:rPr>
      </w:pPr>
      <w:r>
        <w:rPr>
          <w:b/>
          <w:color w:val="000080"/>
          <w:sz w:val="18"/>
          <w:vertAlign w:val="superscript"/>
          <w:lang w:eastAsia="zh-CN"/>
        </w:rPr>
        <w:t>205</w:t>
      </w:r>
      <w:r>
        <w:rPr>
          <w:sz w:val="18"/>
          <w:lang w:eastAsia="zh-CN"/>
        </w:rPr>
        <w:t>请注意，这涉及到归因</w:t>
      </w:r>
      <w:r>
        <w:rPr>
          <w:spacing w:val="-2"/>
          <w:sz w:val="18"/>
          <w:lang w:eastAsia="zh-CN"/>
        </w:rPr>
        <w:t>模型</w:t>
      </w:r>
      <w:r>
        <w:rPr>
          <w:sz w:val="18"/>
          <w:lang w:eastAsia="zh-CN"/>
        </w:rPr>
        <w:t>和</w:t>
      </w:r>
      <w:r>
        <w:rPr>
          <w:rFonts w:cs="宋体" w:hint="eastAsia"/>
          <w:sz w:val="18"/>
          <w:lang w:eastAsia="zh-CN"/>
        </w:rPr>
        <w:t>结果</w:t>
      </w:r>
      <w:r>
        <w:rPr>
          <w:spacing w:val="-2"/>
          <w:sz w:val="18"/>
          <w:lang w:eastAsia="zh-CN"/>
        </w:rPr>
        <w:t>模型</w:t>
      </w:r>
      <w:r>
        <w:rPr>
          <w:sz w:val="18"/>
          <w:lang w:eastAsia="zh-CN"/>
        </w:rPr>
        <w:t>的问题</w:t>
      </w:r>
      <w:r>
        <w:rPr>
          <w:rFonts w:cs="宋体" w:hint="eastAsia"/>
          <w:sz w:val="18"/>
          <w:lang w:eastAsia="zh-CN"/>
        </w:rPr>
        <w:t>。</w:t>
      </w:r>
    </w:p>
    <w:p w14:paraId="58B300F8" w14:textId="77777777" w:rsidR="00D16BE9" w:rsidRDefault="00AC4FA2">
      <w:pPr>
        <w:pStyle w:val="a8"/>
        <w:spacing w:line="300" w:lineRule="auto"/>
        <w:ind w:firstLineChars="200" w:firstLine="420"/>
        <w:jc w:val="both"/>
        <w:rPr>
          <w:rFonts w:eastAsiaTheme="minorEastAsia"/>
          <w:szCs w:val="21"/>
          <w:lang w:eastAsia="zh-CN"/>
        </w:rPr>
      </w:pPr>
      <w:r>
        <w:rPr>
          <w:rFonts w:eastAsiaTheme="minorEastAsia" w:hint="eastAsia"/>
          <w:szCs w:val="21"/>
          <w:lang w:eastAsia="zh-CN"/>
        </w:rPr>
        <w:br w:type="page"/>
      </w:r>
    </w:p>
    <w:p w14:paraId="6639085A" w14:textId="77777777" w:rsidR="00D16BE9" w:rsidRDefault="00AC4FA2">
      <w:pPr>
        <w:widowControl w:val="0"/>
        <w:autoSpaceDE w:val="0"/>
        <w:autoSpaceDN w:val="0"/>
        <w:spacing w:line="300" w:lineRule="auto"/>
        <w:ind w:firstLine="422"/>
        <w:rPr>
          <w:rFonts w:eastAsia="Arial" w:cs="Arial"/>
          <w:b/>
          <w:bCs/>
          <w:kern w:val="0"/>
          <w:szCs w:val="21"/>
        </w:rPr>
      </w:pPr>
      <w:r>
        <w:rPr>
          <w:rFonts w:eastAsia="宋体" w:cs="宋体" w:hint="eastAsia"/>
          <w:b/>
          <w:bCs/>
          <w:kern w:val="0"/>
          <w:szCs w:val="21"/>
        </w:rPr>
        <w:lastRenderedPageBreak/>
        <w:t>对不具有客观可比性的</w:t>
      </w:r>
      <w:r>
        <w:rPr>
          <w:rFonts w:eastAsia="宋体" w:cs="宋体" w:hint="eastAsia"/>
          <w:b/>
          <w:bCs/>
          <w:spacing w:val="-2"/>
          <w:kern w:val="0"/>
          <w:szCs w:val="21"/>
        </w:rPr>
        <w:t>替代品</w:t>
      </w:r>
      <w:r>
        <w:rPr>
          <w:rFonts w:eastAsia="宋体" w:cs="宋体" w:hint="eastAsia"/>
          <w:b/>
          <w:bCs/>
          <w:kern w:val="0"/>
          <w:szCs w:val="21"/>
        </w:rPr>
        <w:t>进行比较研究</w:t>
      </w:r>
    </w:p>
    <w:p w14:paraId="350251DE" w14:textId="77777777" w:rsidR="00D16BE9" w:rsidRDefault="00AC4FA2">
      <w:pPr>
        <w:widowControl w:val="0"/>
        <w:autoSpaceDE w:val="0"/>
        <w:autoSpaceDN w:val="0"/>
        <w:spacing w:line="300" w:lineRule="auto"/>
        <w:ind w:firstLine="420"/>
        <w:rPr>
          <w:rFonts w:eastAsia="Arial" w:cs="Arial"/>
          <w:kern w:val="0"/>
          <w:szCs w:val="21"/>
        </w:rPr>
      </w:pPr>
      <w:r>
        <w:rPr>
          <w:rFonts w:eastAsia="宋体" w:cs="宋体" w:hint="eastAsia"/>
          <w:kern w:val="0"/>
          <w:szCs w:val="21"/>
        </w:rPr>
        <w:t>正如第</w:t>
      </w:r>
      <w:r>
        <w:rPr>
          <w:rFonts w:eastAsia="Arial" w:cs="Arial"/>
          <w:kern w:val="0"/>
          <w:szCs w:val="21"/>
        </w:rPr>
        <w:t xml:space="preserve"> </w:t>
      </w:r>
      <w:hyperlink w:anchor="_bookmark155" w:history="1">
        <w:r>
          <w:rPr>
            <w:rFonts w:eastAsia="Arial" w:cs="Arial"/>
            <w:kern w:val="0"/>
            <w:szCs w:val="21"/>
          </w:rPr>
          <w:t>6.10.3</w:t>
        </w:r>
      </w:hyperlink>
      <w:r>
        <w:rPr>
          <w:rFonts w:eastAsia="Arial" w:cs="Arial"/>
          <w:kern w:val="0"/>
          <w:szCs w:val="21"/>
        </w:rPr>
        <w:t xml:space="preserve"> </w:t>
      </w:r>
      <w:r>
        <w:rPr>
          <w:rFonts w:eastAsia="宋体" w:cs="宋体" w:hint="eastAsia"/>
          <w:kern w:val="0"/>
          <w:szCs w:val="21"/>
        </w:rPr>
        <w:t>章所解释的那样，在无法进行客观比较（如散装化学品除外），而只能由消费者个人进行判断（如许多个人服务）的情况下，可以对系统进行比较研究。</w:t>
      </w:r>
    </w:p>
    <w:p w14:paraId="350B7E14" w14:textId="77777777" w:rsidR="00D16BE9" w:rsidRDefault="00AC4FA2">
      <w:pPr>
        <w:widowControl w:val="0"/>
        <w:autoSpaceDE w:val="0"/>
        <w:autoSpaceDN w:val="0"/>
        <w:spacing w:line="300" w:lineRule="auto"/>
        <w:ind w:firstLine="420"/>
        <w:rPr>
          <w:rFonts w:eastAsia="Arial" w:cs="Arial"/>
          <w:kern w:val="0"/>
          <w:szCs w:val="21"/>
        </w:rPr>
      </w:pPr>
      <w:r>
        <w:rPr>
          <w:rFonts w:eastAsia="宋体" w:cs="宋体" w:hint="eastAsia"/>
          <w:kern w:val="0"/>
          <w:szCs w:val="21"/>
        </w:rPr>
        <w:t>因此，在提交此类比</w:t>
      </w:r>
      <w:proofErr w:type="gramStart"/>
      <w:r>
        <w:rPr>
          <w:rFonts w:eastAsia="宋体" w:cs="宋体" w:hint="eastAsia"/>
          <w:kern w:val="0"/>
          <w:szCs w:val="21"/>
        </w:rPr>
        <w:t>较研究</w:t>
      </w:r>
      <w:proofErr w:type="gramEnd"/>
      <w:r>
        <w:rPr>
          <w:rFonts w:eastAsia="宋体" w:cs="宋体" w:hint="eastAsia"/>
          <w:kern w:val="0"/>
          <w:szCs w:val="21"/>
        </w:rPr>
        <w:t>的结果和建议时，应明确说明可比性本身并不是假定的，</w:t>
      </w:r>
      <w:r>
        <w:rPr>
          <w:rFonts w:eastAsia="Arial" w:cs="Arial"/>
          <w:kern w:val="0"/>
          <w:szCs w:val="21"/>
        </w:rPr>
        <w:t xml:space="preserve"> </w:t>
      </w:r>
      <w:r>
        <w:rPr>
          <w:rFonts w:eastAsia="宋体" w:cs="宋体" w:hint="eastAsia"/>
          <w:kern w:val="0"/>
          <w:szCs w:val="21"/>
        </w:rPr>
        <w:t>而是取决于个人的偏好和判断。</w:t>
      </w:r>
    </w:p>
    <w:p w14:paraId="14F0833C" w14:textId="77777777" w:rsidR="00D16BE9" w:rsidRDefault="00AC4FA2">
      <w:pPr>
        <w:widowControl w:val="0"/>
        <w:autoSpaceDE w:val="0"/>
        <w:autoSpaceDN w:val="0"/>
        <w:spacing w:line="300" w:lineRule="auto"/>
        <w:ind w:firstLine="422"/>
        <w:rPr>
          <w:rFonts w:eastAsia="Arial" w:cs="Arial"/>
          <w:b/>
          <w:bCs/>
          <w:kern w:val="0"/>
          <w:szCs w:val="21"/>
        </w:rPr>
      </w:pPr>
      <w:r>
        <w:rPr>
          <w:rFonts w:eastAsia="宋体" w:cs="宋体" w:hint="eastAsia"/>
          <w:b/>
          <w:bCs/>
          <w:kern w:val="0"/>
          <w:szCs w:val="21"/>
        </w:rPr>
        <w:t>避免</w:t>
      </w:r>
      <w:r>
        <w:rPr>
          <w:rFonts w:eastAsia="宋体" w:cs="宋体" w:hint="eastAsia"/>
          <w:b/>
          <w:bCs/>
          <w:spacing w:val="-2"/>
          <w:kern w:val="0"/>
          <w:szCs w:val="21"/>
        </w:rPr>
        <w:t>误读</w:t>
      </w:r>
    </w:p>
    <w:p w14:paraId="69E75096" w14:textId="77777777" w:rsidR="00D16BE9" w:rsidRDefault="00AC4FA2">
      <w:pPr>
        <w:pStyle w:val="a8"/>
        <w:spacing w:line="300" w:lineRule="auto"/>
        <w:ind w:firstLineChars="200" w:firstLine="400"/>
        <w:jc w:val="both"/>
        <w:rPr>
          <w:rFonts w:eastAsiaTheme="minorEastAsia"/>
          <w:sz w:val="20"/>
          <w:szCs w:val="21"/>
          <w:lang w:eastAsia="zh-CN"/>
        </w:rPr>
      </w:pPr>
      <w:r>
        <w:rPr>
          <w:rFonts w:cs="宋体" w:hint="eastAsia"/>
          <w:sz w:val="20"/>
          <w:szCs w:val="21"/>
          <w:lang w:eastAsia="zh-CN"/>
        </w:rPr>
        <w:t>为</w:t>
      </w:r>
      <w:r>
        <w:rPr>
          <w:sz w:val="20"/>
          <w:szCs w:val="21"/>
          <w:lang w:eastAsia="zh-CN"/>
        </w:rPr>
        <w:t>避免目标受众的误解，应在提出建议时一并提出相关的限制条件。必须尽可能避免生命周期评估研究对象对建议的误解超出具体生命周期评估研究的范围和生命周期评估结果所支持的范围，包括考虑到任何局限性。这包括必须考虑到研究对象最终在技术或方法上的理解有限。</w:t>
      </w:r>
      <w:proofErr w:type="spellStart"/>
      <w:r>
        <w:rPr>
          <w:sz w:val="20"/>
          <w:szCs w:val="21"/>
        </w:rPr>
        <w:t>附件</w:t>
      </w:r>
      <w:proofErr w:type="spellEnd"/>
      <w:r>
        <w:rPr>
          <w:sz w:val="20"/>
          <w:szCs w:val="21"/>
        </w:rPr>
        <w:t xml:space="preserve"> </w:t>
      </w:r>
      <w:hyperlink w:anchor="_bookmark401" w:history="1">
        <w:r>
          <w:rPr>
            <w:sz w:val="20"/>
            <w:szCs w:val="21"/>
          </w:rPr>
          <w:t>15.3</w:t>
        </w:r>
      </w:hyperlink>
      <w:r>
        <w:rPr>
          <w:sz w:val="20"/>
          <w:szCs w:val="21"/>
        </w:rPr>
        <w:t xml:space="preserve"> </w:t>
      </w:r>
      <w:proofErr w:type="spellStart"/>
      <w:r>
        <w:rPr>
          <w:sz w:val="20"/>
          <w:szCs w:val="21"/>
        </w:rPr>
        <w:t>汇总了避免误导性解释的各个方面</w:t>
      </w:r>
      <w:proofErr w:type="spellEnd"/>
      <w:r>
        <w:rPr>
          <w:sz w:val="20"/>
          <w:szCs w:val="21"/>
        </w:rPr>
        <w:t>。</w:t>
      </w:r>
    </w:p>
    <w:tbl>
      <w:tblPr>
        <w:tblStyle w:val="TableNormal"/>
        <w:tblW w:w="9290" w:type="dxa"/>
        <w:tblInd w:w="-534" w:type="dxa"/>
        <w:tblLayout w:type="fixed"/>
        <w:tblLook w:val="04A0" w:firstRow="1" w:lastRow="0" w:firstColumn="1" w:lastColumn="0" w:noHBand="0" w:noVBand="1"/>
      </w:tblPr>
      <w:tblGrid>
        <w:gridCol w:w="9290"/>
      </w:tblGrid>
      <w:tr w:rsidR="00D16BE9" w14:paraId="5789E3B2" w14:textId="77777777">
        <w:trPr>
          <w:trHeight w:val="543"/>
        </w:trPr>
        <w:tc>
          <w:tcPr>
            <w:tcW w:w="9290" w:type="dxa"/>
            <w:tcBorders>
              <w:top w:val="dotDash" w:sz="18" w:space="0" w:color="008000"/>
              <w:left w:val="dotDash" w:sz="18" w:space="0" w:color="008000"/>
              <w:bottom w:val="dashSmallGap" w:sz="4" w:space="0" w:color="000000"/>
              <w:right w:val="dotDash" w:sz="18" w:space="0" w:color="008000"/>
            </w:tcBorders>
          </w:tcPr>
          <w:p w14:paraId="6A0B88BE" w14:textId="77777777" w:rsidR="00D16BE9" w:rsidRDefault="00AC4FA2">
            <w:pPr>
              <w:widowControl w:val="0"/>
              <w:autoSpaceDE w:val="0"/>
              <w:autoSpaceDN w:val="0"/>
              <w:spacing w:line="300" w:lineRule="auto"/>
              <w:ind w:firstLine="442"/>
              <w:jc w:val="left"/>
              <w:rPr>
                <w:rFonts w:eastAsia="Arial" w:cs="Arial"/>
                <w:b/>
                <w:kern w:val="0"/>
                <w:sz w:val="22"/>
                <w:szCs w:val="21"/>
              </w:rPr>
            </w:pPr>
            <w:r>
              <w:rPr>
                <w:rFonts w:eastAsia="宋体" w:cs="宋体" w:hint="eastAsia"/>
                <w:b/>
                <w:color w:val="003300"/>
                <w:kern w:val="0"/>
                <w:sz w:val="22"/>
                <w:szCs w:val="21"/>
              </w:rPr>
              <w:t>规定：</w:t>
            </w:r>
            <w:r>
              <w:rPr>
                <w:rFonts w:eastAsia="Arial" w:cs="Arial"/>
                <w:b/>
                <w:color w:val="003300"/>
                <w:kern w:val="0"/>
                <w:sz w:val="22"/>
                <w:szCs w:val="21"/>
              </w:rPr>
              <w:t xml:space="preserve">9.4 </w:t>
            </w:r>
            <w:r>
              <w:rPr>
                <w:rFonts w:eastAsia="宋体" w:cs="宋体" w:hint="eastAsia"/>
                <w:b/>
                <w:color w:val="003300"/>
                <w:kern w:val="0"/>
                <w:sz w:val="22"/>
                <w:szCs w:val="21"/>
              </w:rPr>
              <w:t>结论、限制和</w:t>
            </w:r>
            <w:r>
              <w:rPr>
                <w:rFonts w:eastAsia="宋体" w:cs="宋体" w:hint="eastAsia"/>
                <w:b/>
                <w:color w:val="003300"/>
                <w:spacing w:val="-2"/>
                <w:kern w:val="0"/>
                <w:sz w:val="22"/>
                <w:szCs w:val="21"/>
              </w:rPr>
              <w:t>建议</w:t>
            </w:r>
          </w:p>
        </w:tc>
      </w:tr>
      <w:tr w:rsidR="00D16BE9" w14:paraId="3FB7DBCE" w14:textId="77777777">
        <w:trPr>
          <w:trHeight w:val="657"/>
        </w:trPr>
        <w:tc>
          <w:tcPr>
            <w:tcW w:w="9290" w:type="dxa"/>
            <w:tcBorders>
              <w:top w:val="dashSmallGap" w:sz="4" w:space="0" w:color="000000"/>
              <w:left w:val="dotDash" w:sz="18" w:space="0" w:color="008000"/>
              <w:right w:val="dotDash" w:sz="18" w:space="0" w:color="008000"/>
            </w:tcBorders>
          </w:tcPr>
          <w:p w14:paraId="5FF11B79" w14:textId="77777777" w:rsidR="00D16BE9" w:rsidRDefault="00AC4FA2">
            <w:pPr>
              <w:widowControl w:val="0"/>
              <w:autoSpaceDE w:val="0"/>
              <w:autoSpaceDN w:val="0"/>
              <w:spacing w:line="300" w:lineRule="auto"/>
              <w:ind w:firstLine="320"/>
              <w:jc w:val="left"/>
              <w:rPr>
                <w:rFonts w:eastAsia="Arial" w:cs="Arial"/>
                <w:kern w:val="0"/>
                <w:sz w:val="16"/>
                <w:szCs w:val="21"/>
              </w:rPr>
            </w:pPr>
            <w:r>
              <w:rPr>
                <w:rFonts w:eastAsia="宋体" w:cs="宋体" w:hint="eastAsia"/>
                <w:color w:val="0D6812"/>
                <w:kern w:val="0"/>
                <w:sz w:val="16"/>
                <w:szCs w:val="21"/>
              </w:rPr>
              <w:t>注意情况</w:t>
            </w:r>
            <w:r>
              <w:rPr>
                <w:rFonts w:eastAsia="Arial" w:cs="Arial"/>
                <w:color w:val="0D6812"/>
                <w:kern w:val="0"/>
                <w:sz w:val="16"/>
                <w:szCs w:val="21"/>
              </w:rPr>
              <w:t xml:space="preserve"> C1 </w:t>
            </w:r>
            <w:r>
              <w:rPr>
                <w:rFonts w:eastAsia="宋体" w:cs="宋体" w:hint="eastAsia"/>
                <w:color w:val="0D6812"/>
                <w:kern w:val="0"/>
                <w:sz w:val="16"/>
                <w:szCs w:val="21"/>
              </w:rPr>
              <w:t>和</w:t>
            </w:r>
            <w:r>
              <w:rPr>
                <w:rFonts w:eastAsia="Arial" w:cs="Arial"/>
                <w:color w:val="0D6812"/>
                <w:kern w:val="0"/>
                <w:sz w:val="16"/>
                <w:szCs w:val="21"/>
              </w:rPr>
              <w:t xml:space="preserve"> C2 </w:t>
            </w:r>
            <w:r>
              <w:rPr>
                <w:rFonts w:eastAsia="宋体" w:cs="宋体" w:hint="eastAsia"/>
                <w:color w:val="0D6812"/>
                <w:kern w:val="0"/>
                <w:sz w:val="16"/>
                <w:szCs w:val="21"/>
              </w:rPr>
              <w:t>研究在用于直接决策支持方面的限制。这些规定仅适用于比较性和</w:t>
            </w:r>
            <w:proofErr w:type="gramStart"/>
            <w:r>
              <w:rPr>
                <w:rFonts w:eastAsia="宋体" w:cs="宋体" w:hint="eastAsia"/>
                <w:color w:val="0D6812"/>
                <w:kern w:val="0"/>
                <w:sz w:val="16"/>
                <w:szCs w:val="21"/>
              </w:rPr>
              <w:t>非比较</w:t>
            </w:r>
            <w:proofErr w:type="gramEnd"/>
            <w:r>
              <w:rPr>
                <w:rFonts w:eastAsia="宋体" w:cs="宋体" w:hint="eastAsia"/>
                <w:color w:val="0D6812"/>
                <w:kern w:val="0"/>
                <w:sz w:val="16"/>
                <w:szCs w:val="21"/>
              </w:rPr>
              <w:t>性生命周期评估研究。</w:t>
            </w:r>
          </w:p>
        </w:tc>
      </w:tr>
      <w:tr w:rsidR="00D16BE9" w14:paraId="207F483A" w14:textId="77777777">
        <w:trPr>
          <w:trHeight w:val="1201"/>
        </w:trPr>
        <w:tc>
          <w:tcPr>
            <w:tcW w:w="9290" w:type="dxa"/>
            <w:tcBorders>
              <w:left w:val="dotDash" w:sz="18" w:space="0" w:color="008000"/>
              <w:right w:val="single" w:sz="12" w:space="0" w:color="FF0000"/>
            </w:tcBorders>
          </w:tcPr>
          <w:p w14:paraId="0B78486E" w14:textId="77777777" w:rsidR="00D16BE9" w:rsidRDefault="00AC4FA2">
            <w:pPr>
              <w:widowControl w:val="0"/>
              <w:autoSpaceDE w:val="0"/>
              <w:autoSpaceDN w:val="0"/>
              <w:spacing w:line="300" w:lineRule="auto"/>
              <w:ind w:firstLine="420"/>
              <w:rPr>
                <w:rFonts w:eastAsia="Arial" w:cs="Arial"/>
                <w:kern w:val="0"/>
                <w:szCs w:val="21"/>
              </w:rPr>
            </w:pPr>
            <w:r>
              <w:rPr>
                <w:rFonts w:eastAsia="Arial" w:cs="Arial"/>
                <w:color w:val="0D6812"/>
                <w:kern w:val="0"/>
                <w:szCs w:val="21"/>
              </w:rPr>
              <w:t xml:space="preserve">I) SHALL - </w:t>
            </w:r>
            <w:r>
              <w:rPr>
                <w:rFonts w:eastAsia="宋体" w:cs="宋体" w:hint="eastAsia"/>
                <w:b/>
                <w:color w:val="0D6812"/>
                <w:kern w:val="0"/>
                <w:szCs w:val="21"/>
              </w:rPr>
              <w:t>从系统的角度分析结果：</w:t>
            </w:r>
            <w:r>
              <w:rPr>
                <w:rFonts w:eastAsia="宋体" w:cs="宋体" w:hint="eastAsia"/>
                <w:color w:val="0D6812"/>
                <w:kern w:val="0"/>
                <w:szCs w:val="21"/>
              </w:rPr>
              <w:t>单独分析并共同讨论在主要系统模型中获得的结果，以及</w:t>
            </w:r>
            <w:r>
              <w:rPr>
                <w:rFonts w:eastAsia="Arial" w:cs="Arial"/>
                <w:color w:val="0D6812"/>
                <w:kern w:val="0"/>
                <w:szCs w:val="21"/>
              </w:rPr>
              <w:t>--</w:t>
            </w:r>
            <w:r>
              <w:rPr>
                <w:rFonts w:eastAsia="宋体" w:cs="宋体" w:hint="eastAsia"/>
                <w:color w:val="0D6812"/>
                <w:kern w:val="0"/>
                <w:szCs w:val="21"/>
              </w:rPr>
              <w:t>如果已执行</w:t>
            </w:r>
            <w:r>
              <w:rPr>
                <w:rFonts w:eastAsia="Arial" w:cs="Arial"/>
                <w:color w:val="0D6812"/>
                <w:kern w:val="0"/>
                <w:szCs w:val="21"/>
              </w:rPr>
              <w:t>--</w:t>
            </w:r>
            <w:r>
              <w:rPr>
                <w:rFonts w:eastAsia="宋体" w:cs="宋体" w:hint="eastAsia"/>
                <w:color w:val="0D6812"/>
                <w:kern w:val="0"/>
                <w:szCs w:val="21"/>
              </w:rPr>
              <w:t>相应的合理的最坏和最佳假设情景，以及可能的进一步假设情景。将可能进行的不确定性计算结果纳入分析。</w:t>
            </w:r>
            <w:r>
              <w:rPr>
                <w:rFonts w:eastAsia="Arial" w:cs="Arial"/>
                <w:color w:val="0D6812"/>
                <w:kern w:val="0"/>
                <w:szCs w:val="21"/>
              </w:rPr>
              <w:t>[ISO!</w:t>
            </w:r>
            <w:r>
              <w:rPr>
                <w:rFonts w:eastAsia="宋体" w:cs="宋体" w:hint="eastAsia"/>
                <w:color w:val="0D6812"/>
                <w:kern w:val="0"/>
                <w:szCs w:val="21"/>
              </w:rPr>
              <w:t>］</w:t>
            </w:r>
          </w:p>
        </w:tc>
      </w:tr>
      <w:tr w:rsidR="00D16BE9" w14:paraId="5817EC01" w14:textId="77777777">
        <w:trPr>
          <w:trHeight w:val="398"/>
        </w:trPr>
        <w:tc>
          <w:tcPr>
            <w:tcW w:w="9290" w:type="dxa"/>
            <w:tcBorders>
              <w:left w:val="dotDash" w:sz="18" w:space="0" w:color="008000"/>
              <w:right w:val="single" w:sz="12" w:space="0" w:color="FF0000"/>
            </w:tcBorders>
          </w:tcPr>
          <w:p w14:paraId="4E02AF9D" w14:textId="77777777" w:rsidR="00D16BE9" w:rsidRDefault="00AC4FA2">
            <w:pPr>
              <w:widowControl w:val="0"/>
              <w:tabs>
                <w:tab w:val="left" w:pos="1209"/>
              </w:tabs>
              <w:autoSpaceDE w:val="0"/>
              <w:autoSpaceDN w:val="0"/>
              <w:spacing w:line="300" w:lineRule="auto"/>
              <w:ind w:firstLine="406"/>
              <w:jc w:val="left"/>
              <w:rPr>
                <w:rFonts w:eastAsia="Arial" w:cs="Arial"/>
                <w:b/>
                <w:kern w:val="0"/>
                <w:szCs w:val="21"/>
              </w:rPr>
            </w:pPr>
            <w:proofErr w:type="spellStart"/>
            <w:r>
              <w:rPr>
                <w:rFonts w:eastAsia="Arial" w:cs="Arial"/>
                <w:b/>
                <w:color w:val="0D6812"/>
                <w:spacing w:val="-4"/>
                <w:kern w:val="0"/>
                <w:szCs w:val="21"/>
              </w:rPr>
              <w:t>I.</w:t>
            </w:r>
            <w:r>
              <w:rPr>
                <w:rFonts w:eastAsia="Arial" w:cs="Arial"/>
                <w:b/>
                <w:color w:val="0D6812"/>
                <w:kern w:val="0"/>
                <w:szCs w:val="21"/>
              </w:rPr>
              <w:t>a</w:t>
            </w:r>
            <w:proofErr w:type="spellEnd"/>
            <w:r>
              <w:rPr>
                <w:rFonts w:eastAsia="Arial" w:cs="Arial"/>
                <w:b/>
                <w:color w:val="0D6812"/>
                <w:spacing w:val="-4"/>
                <w:kern w:val="0"/>
                <w:szCs w:val="21"/>
              </w:rPr>
              <w:t>)</w:t>
            </w:r>
            <w:r>
              <w:rPr>
                <w:rFonts w:eastAsia="宋体" w:cs="宋体" w:hint="eastAsia"/>
                <w:b/>
                <w:color w:val="0D6812"/>
                <w:kern w:val="0"/>
                <w:szCs w:val="21"/>
              </w:rPr>
              <w:t>需要特别或单独</w:t>
            </w:r>
            <w:r>
              <w:rPr>
                <w:rFonts w:eastAsia="宋体" w:cs="宋体" w:hint="eastAsia"/>
                <w:b/>
                <w:color w:val="0D6812"/>
                <w:spacing w:val="-2"/>
                <w:kern w:val="0"/>
                <w:szCs w:val="21"/>
              </w:rPr>
              <w:t>分析</w:t>
            </w:r>
            <w:r>
              <w:rPr>
                <w:rFonts w:eastAsia="宋体" w:cs="宋体" w:hint="eastAsia"/>
                <w:b/>
                <w:color w:val="0D6812"/>
                <w:kern w:val="0"/>
                <w:szCs w:val="21"/>
              </w:rPr>
              <w:t>的项目</w:t>
            </w:r>
            <w:r>
              <w:rPr>
                <w:rFonts w:eastAsia="宋体" w:cs="宋体" w:hint="eastAsia"/>
                <w:b/>
                <w:color w:val="0D6812"/>
                <w:spacing w:val="-2"/>
                <w:kern w:val="0"/>
                <w:szCs w:val="21"/>
              </w:rPr>
              <w:t>：</w:t>
            </w:r>
          </w:p>
        </w:tc>
      </w:tr>
      <w:tr w:rsidR="00D16BE9" w14:paraId="48EDF93B" w14:textId="77777777">
        <w:trPr>
          <w:trHeight w:val="1232"/>
        </w:trPr>
        <w:tc>
          <w:tcPr>
            <w:tcW w:w="9290" w:type="dxa"/>
            <w:tcBorders>
              <w:left w:val="dotDash" w:sz="18" w:space="0" w:color="008000"/>
              <w:right w:val="single" w:sz="12" w:space="0" w:color="FF0000"/>
            </w:tcBorders>
          </w:tcPr>
          <w:p w14:paraId="28C5D7A1" w14:textId="77777777" w:rsidR="00D16BE9" w:rsidRDefault="00AC4FA2">
            <w:pPr>
              <w:widowControl w:val="0"/>
              <w:autoSpaceDE w:val="0"/>
              <w:autoSpaceDN w:val="0"/>
              <w:spacing w:line="300" w:lineRule="auto"/>
              <w:ind w:firstLine="420"/>
              <w:rPr>
                <w:rFonts w:eastAsia="Arial" w:cs="Arial"/>
                <w:kern w:val="0"/>
                <w:szCs w:val="21"/>
              </w:rPr>
            </w:pPr>
            <w:proofErr w:type="spellStart"/>
            <w:r>
              <w:rPr>
                <w:rFonts w:eastAsia="Arial" w:cs="Arial"/>
                <w:color w:val="0D6812"/>
                <w:kern w:val="0"/>
                <w:szCs w:val="21"/>
              </w:rPr>
              <w:t>I.a.i</w:t>
            </w:r>
            <w:proofErr w:type="spellEnd"/>
            <w:r>
              <w:rPr>
                <w:rFonts w:eastAsia="Arial" w:cs="Arial"/>
                <w:color w:val="0D6812"/>
                <w:kern w:val="0"/>
                <w:szCs w:val="21"/>
              </w:rPr>
              <w:t xml:space="preserve">) </w:t>
            </w:r>
            <w:r>
              <w:rPr>
                <w:rFonts w:eastAsia="宋体" w:cs="宋体" w:hint="eastAsia"/>
                <w:b/>
                <w:color w:val="0D6812"/>
                <w:kern w:val="0"/>
                <w:szCs w:val="21"/>
              </w:rPr>
              <w:t>非通用</w:t>
            </w:r>
            <w:r>
              <w:rPr>
                <w:rFonts w:eastAsia="Arial" w:cs="Arial"/>
                <w:b/>
                <w:color w:val="0D6812"/>
                <w:kern w:val="0"/>
                <w:szCs w:val="21"/>
              </w:rPr>
              <w:t xml:space="preserve"> LCIA</w:t>
            </w:r>
            <w:r>
              <w:rPr>
                <w:rFonts w:eastAsia="宋体" w:cs="宋体" w:hint="eastAsia"/>
                <w:b/>
                <w:color w:val="0D6812"/>
                <w:kern w:val="0"/>
                <w:szCs w:val="21"/>
              </w:rPr>
              <w:t>：</w:t>
            </w:r>
            <w:r>
              <w:rPr>
                <w:rFonts w:eastAsia="宋体" w:cs="宋体" w:hint="eastAsia"/>
                <w:color w:val="0D6812"/>
                <w:kern w:val="0"/>
                <w:szCs w:val="21"/>
              </w:rPr>
              <w:t>分别分析并共同讨论使用默认</w:t>
            </w:r>
            <w:r>
              <w:rPr>
                <w:rFonts w:eastAsia="Arial" w:cs="Arial"/>
                <w:color w:val="0D6812"/>
                <w:kern w:val="0"/>
                <w:szCs w:val="21"/>
              </w:rPr>
              <w:t xml:space="preserve"> LCIA </w:t>
            </w:r>
            <w:r>
              <w:rPr>
                <w:rFonts w:eastAsia="宋体" w:cs="宋体" w:hint="eastAsia"/>
                <w:color w:val="0D6812"/>
                <w:kern w:val="0"/>
                <w:szCs w:val="21"/>
              </w:rPr>
              <w:t>方法所获得的结果，以及包括任何可能的附加或修改</w:t>
            </w:r>
            <w:r>
              <w:rPr>
                <w:rFonts w:eastAsia="Arial" w:cs="Arial"/>
                <w:color w:val="0D6812"/>
                <w:kern w:val="0"/>
                <w:szCs w:val="21"/>
              </w:rPr>
              <w:t>/</w:t>
            </w:r>
            <w:r>
              <w:rPr>
                <w:rFonts w:eastAsia="宋体" w:cs="宋体" w:hint="eastAsia"/>
                <w:color w:val="0D6812"/>
                <w:kern w:val="0"/>
                <w:szCs w:val="21"/>
              </w:rPr>
              <w:t>非通用（如空间或其他方面的区别）</w:t>
            </w:r>
            <w:r>
              <w:rPr>
                <w:rFonts w:eastAsia="Arial" w:cs="Arial"/>
                <w:color w:val="0D6812"/>
                <w:kern w:val="0"/>
                <w:szCs w:val="21"/>
              </w:rPr>
              <w:t xml:space="preserve">LCIA </w:t>
            </w:r>
            <w:r>
              <w:rPr>
                <w:rFonts w:eastAsia="宋体" w:cs="宋体" w:hint="eastAsia"/>
                <w:color w:val="0D6812"/>
                <w:kern w:val="0"/>
                <w:szCs w:val="21"/>
              </w:rPr>
              <w:t>方法所获得的结果。</w:t>
            </w:r>
          </w:p>
        </w:tc>
      </w:tr>
      <w:tr w:rsidR="00D16BE9" w14:paraId="630932D4" w14:textId="77777777">
        <w:trPr>
          <w:trHeight w:val="955"/>
        </w:trPr>
        <w:tc>
          <w:tcPr>
            <w:tcW w:w="9290" w:type="dxa"/>
            <w:tcBorders>
              <w:left w:val="dotDash" w:sz="18" w:space="0" w:color="008000"/>
              <w:right w:val="single" w:sz="12" w:space="0" w:color="FF0000"/>
            </w:tcBorders>
          </w:tcPr>
          <w:p w14:paraId="6C7F19AF" w14:textId="77777777" w:rsidR="00D16BE9" w:rsidRDefault="00AC4FA2">
            <w:pPr>
              <w:widowControl w:val="0"/>
              <w:autoSpaceDE w:val="0"/>
              <w:autoSpaceDN w:val="0"/>
              <w:spacing w:line="300" w:lineRule="auto"/>
              <w:ind w:firstLine="420"/>
              <w:rPr>
                <w:rFonts w:eastAsia="Arial" w:cs="Arial"/>
                <w:kern w:val="0"/>
                <w:szCs w:val="21"/>
              </w:rPr>
            </w:pPr>
            <w:proofErr w:type="spellStart"/>
            <w:r>
              <w:rPr>
                <w:rFonts w:eastAsia="Arial" w:cs="Arial"/>
                <w:color w:val="0D6812"/>
                <w:kern w:val="0"/>
                <w:szCs w:val="21"/>
              </w:rPr>
              <w:t>I.a.ii</w:t>
            </w:r>
            <w:proofErr w:type="spellEnd"/>
            <w:r>
              <w:rPr>
                <w:rFonts w:eastAsia="Arial" w:cs="Arial"/>
                <w:color w:val="0D6812"/>
                <w:kern w:val="0"/>
                <w:szCs w:val="21"/>
              </w:rPr>
              <w:t xml:space="preserve">) </w:t>
            </w:r>
            <w:r>
              <w:rPr>
                <w:rFonts w:eastAsia="宋体" w:cs="宋体" w:hint="eastAsia"/>
                <w:b/>
                <w:color w:val="0D6812"/>
                <w:kern w:val="0"/>
                <w:szCs w:val="21"/>
              </w:rPr>
              <w:t>长期排放：</w:t>
            </w:r>
            <w:r>
              <w:rPr>
                <w:rFonts w:eastAsia="宋体" w:cs="宋体" w:hint="eastAsia"/>
                <w:color w:val="0D6812"/>
                <w:kern w:val="0"/>
                <w:szCs w:val="21"/>
              </w:rPr>
              <w:t>分别分析并共同讨论研究开始后</w:t>
            </w:r>
            <w:r>
              <w:rPr>
                <w:rFonts w:eastAsia="Arial" w:cs="Arial"/>
                <w:color w:val="0D6812"/>
                <w:kern w:val="0"/>
                <w:szCs w:val="21"/>
              </w:rPr>
              <w:t xml:space="preserve"> 100 </w:t>
            </w:r>
            <w:r>
              <w:rPr>
                <w:rFonts w:eastAsia="宋体" w:cs="宋体" w:hint="eastAsia"/>
                <w:color w:val="0D6812"/>
                <w:kern w:val="0"/>
                <w:szCs w:val="21"/>
              </w:rPr>
              <w:t>年内的干预结果和</w:t>
            </w:r>
            <w:r>
              <w:rPr>
                <w:rFonts w:eastAsia="Arial" w:cs="Arial"/>
                <w:color w:val="0D6812"/>
                <w:kern w:val="0"/>
                <w:szCs w:val="21"/>
              </w:rPr>
              <w:t xml:space="preserve"> 100 </w:t>
            </w:r>
            <w:r>
              <w:rPr>
                <w:rFonts w:eastAsia="宋体" w:cs="宋体" w:hint="eastAsia"/>
                <w:color w:val="0D6812"/>
                <w:kern w:val="0"/>
                <w:szCs w:val="21"/>
              </w:rPr>
              <w:t>年后的干预结果。</w:t>
            </w:r>
          </w:p>
        </w:tc>
      </w:tr>
      <w:tr w:rsidR="00D16BE9" w14:paraId="7432C8A4" w14:textId="77777777">
        <w:trPr>
          <w:trHeight w:val="1233"/>
        </w:trPr>
        <w:tc>
          <w:tcPr>
            <w:tcW w:w="9290" w:type="dxa"/>
            <w:tcBorders>
              <w:left w:val="dotDash" w:sz="18" w:space="0" w:color="008000"/>
              <w:right w:val="single" w:sz="12" w:space="0" w:color="FF0000"/>
            </w:tcBorders>
          </w:tcPr>
          <w:p w14:paraId="72EFCA5A" w14:textId="77777777" w:rsidR="00D16BE9" w:rsidRDefault="00AC4FA2">
            <w:pPr>
              <w:widowControl w:val="0"/>
              <w:autoSpaceDE w:val="0"/>
              <w:autoSpaceDN w:val="0"/>
              <w:spacing w:line="300" w:lineRule="auto"/>
              <w:ind w:firstLine="420"/>
              <w:rPr>
                <w:rFonts w:eastAsia="Arial" w:cs="Arial"/>
                <w:kern w:val="0"/>
                <w:szCs w:val="21"/>
              </w:rPr>
            </w:pPr>
            <w:proofErr w:type="spellStart"/>
            <w:r>
              <w:rPr>
                <w:rFonts w:eastAsia="Arial" w:cs="Arial"/>
                <w:color w:val="0D6812"/>
                <w:kern w:val="0"/>
                <w:szCs w:val="21"/>
              </w:rPr>
              <w:t>I.a.iii</w:t>
            </w:r>
            <w:proofErr w:type="spellEnd"/>
            <w:r>
              <w:rPr>
                <w:rFonts w:eastAsia="Arial" w:cs="Arial"/>
                <w:color w:val="0D6812"/>
                <w:kern w:val="0"/>
                <w:szCs w:val="21"/>
              </w:rPr>
              <w:t xml:space="preserve">) </w:t>
            </w:r>
            <w:r>
              <w:rPr>
                <w:rFonts w:eastAsia="宋体" w:cs="宋体" w:hint="eastAsia"/>
                <w:b/>
                <w:color w:val="0D6812"/>
                <w:kern w:val="0"/>
                <w:szCs w:val="21"/>
              </w:rPr>
              <w:t>碳储存和延迟排放：</w:t>
            </w:r>
            <w:r>
              <w:rPr>
                <w:rFonts w:eastAsia="宋体" w:cs="宋体" w:hint="eastAsia"/>
                <w:color w:val="0D6812"/>
                <w:kern w:val="0"/>
                <w:szCs w:val="21"/>
              </w:rPr>
              <w:t>仅当根据明确的目标要求将其包括在内时：分别分析并共同讨论包括和不包括碳储存和延迟排放</w:t>
            </w:r>
            <w:r>
              <w:rPr>
                <w:rFonts w:eastAsia="Arial" w:cs="Arial"/>
                <w:color w:val="0D6812"/>
                <w:kern w:val="0"/>
                <w:szCs w:val="21"/>
              </w:rPr>
              <w:t>/</w:t>
            </w:r>
            <w:r>
              <w:rPr>
                <w:rFonts w:eastAsia="宋体" w:cs="宋体" w:hint="eastAsia"/>
                <w:color w:val="0D6812"/>
                <w:kern w:val="0"/>
                <w:szCs w:val="21"/>
              </w:rPr>
              <w:t>再利用</w:t>
            </w:r>
            <w:r>
              <w:rPr>
                <w:rFonts w:eastAsia="Arial" w:cs="Arial"/>
                <w:color w:val="0D6812"/>
                <w:kern w:val="0"/>
                <w:szCs w:val="21"/>
              </w:rPr>
              <w:t>/</w:t>
            </w:r>
            <w:r>
              <w:rPr>
                <w:rFonts w:eastAsia="宋体" w:cs="宋体" w:hint="eastAsia"/>
                <w:color w:val="0D6812"/>
                <w:kern w:val="0"/>
                <w:szCs w:val="21"/>
              </w:rPr>
              <w:t>再循环</w:t>
            </w:r>
            <w:r>
              <w:rPr>
                <w:rFonts w:eastAsia="Arial" w:cs="Arial"/>
                <w:color w:val="0D6812"/>
                <w:kern w:val="0"/>
                <w:szCs w:val="21"/>
              </w:rPr>
              <w:t>/</w:t>
            </w:r>
            <w:r>
              <w:rPr>
                <w:rFonts w:eastAsia="宋体" w:cs="宋体" w:hint="eastAsia"/>
                <w:color w:val="0D6812"/>
                <w:kern w:val="0"/>
                <w:szCs w:val="21"/>
              </w:rPr>
              <w:t>再利用信用额度的结果。</w:t>
            </w:r>
          </w:p>
        </w:tc>
      </w:tr>
      <w:tr w:rsidR="00D16BE9" w14:paraId="7C4443BF" w14:textId="77777777">
        <w:trPr>
          <w:trHeight w:val="1571"/>
        </w:trPr>
        <w:tc>
          <w:tcPr>
            <w:tcW w:w="9290" w:type="dxa"/>
            <w:tcBorders>
              <w:left w:val="dotDash" w:sz="18" w:space="0" w:color="008000"/>
              <w:right w:val="single" w:sz="12" w:space="0" w:color="FF0000"/>
            </w:tcBorders>
          </w:tcPr>
          <w:p w14:paraId="5B4835C9" w14:textId="77777777" w:rsidR="00D16BE9" w:rsidRDefault="00AC4FA2">
            <w:pPr>
              <w:widowControl w:val="0"/>
              <w:autoSpaceDE w:val="0"/>
              <w:autoSpaceDN w:val="0"/>
              <w:spacing w:line="300" w:lineRule="auto"/>
              <w:ind w:firstLine="420"/>
              <w:rPr>
                <w:rFonts w:eastAsia="Arial" w:cs="Arial"/>
                <w:kern w:val="0"/>
                <w:szCs w:val="21"/>
              </w:rPr>
            </w:pPr>
            <w:proofErr w:type="spellStart"/>
            <w:r>
              <w:rPr>
                <w:rFonts w:eastAsia="Arial" w:cs="Arial"/>
                <w:color w:val="0D6812"/>
                <w:kern w:val="0"/>
                <w:szCs w:val="21"/>
              </w:rPr>
              <w:t>I.b</w:t>
            </w:r>
            <w:proofErr w:type="spellEnd"/>
            <w:r>
              <w:rPr>
                <w:rFonts w:eastAsia="Arial" w:cs="Arial"/>
                <w:color w:val="0D6812"/>
                <w:kern w:val="0"/>
                <w:szCs w:val="21"/>
              </w:rPr>
              <w:t xml:space="preserve">) </w:t>
            </w:r>
            <w:r>
              <w:rPr>
                <w:rFonts w:eastAsia="宋体" w:cs="宋体" w:hint="eastAsia"/>
                <w:b/>
                <w:color w:val="0D6812"/>
                <w:kern w:val="0"/>
                <w:szCs w:val="21"/>
              </w:rPr>
              <w:t>得出结论（如果可以预见）：</w:t>
            </w:r>
            <w:r>
              <w:rPr>
                <w:rFonts w:eastAsia="宋体" w:cs="宋体" w:hint="eastAsia"/>
                <w:color w:val="0D6812"/>
                <w:kern w:val="0"/>
                <w:szCs w:val="21"/>
              </w:rPr>
              <w:t>考虑解释阶段前几部分的结论。根据为生命周期评估研究确定的目标、范围定义（特别是与数据质量要求相关的定义）、预先确定的假设和已知</w:t>
            </w:r>
            <w:r>
              <w:rPr>
                <w:rFonts w:eastAsia="宋体" w:cs="宋体" w:hint="eastAsia"/>
                <w:color w:val="0D6812"/>
                <w:spacing w:val="-1"/>
                <w:kern w:val="0"/>
                <w:szCs w:val="21"/>
              </w:rPr>
              <w:t>的</w:t>
            </w:r>
            <w:r>
              <w:rPr>
                <w:rFonts w:eastAsia="宋体" w:cs="宋体" w:hint="eastAsia"/>
                <w:color w:val="0D6812"/>
                <w:kern w:val="0"/>
                <w:szCs w:val="21"/>
              </w:rPr>
              <w:t>方法限制及其在生命周期评估中的应用，得出结论。考虑</w:t>
            </w:r>
            <w:r>
              <w:rPr>
                <w:rFonts w:eastAsia="宋体" w:cs="宋体" w:hint="eastAsia"/>
                <w:color w:val="0D6812"/>
                <w:spacing w:val="-2"/>
                <w:kern w:val="0"/>
                <w:szCs w:val="21"/>
              </w:rPr>
              <w:t>研究</w:t>
            </w:r>
            <w:r>
              <w:rPr>
                <w:rFonts w:eastAsia="宋体" w:cs="宋体" w:hint="eastAsia"/>
                <w:color w:val="0D6812"/>
                <w:kern w:val="0"/>
                <w:szCs w:val="21"/>
              </w:rPr>
              <w:t>过程中注意到的所有假设和相关限制</w:t>
            </w:r>
            <w:r>
              <w:rPr>
                <w:rFonts w:eastAsia="宋体" w:cs="宋体" w:hint="eastAsia"/>
                <w:color w:val="0D6812"/>
                <w:spacing w:val="-2"/>
                <w:kern w:val="0"/>
                <w:szCs w:val="21"/>
              </w:rPr>
              <w:t>。</w:t>
            </w:r>
          </w:p>
        </w:tc>
      </w:tr>
      <w:tr w:rsidR="00D16BE9" w14:paraId="19900054" w14:textId="77777777">
        <w:trPr>
          <w:trHeight w:val="349"/>
        </w:trPr>
        <w:tc>
          <w:tcPr>
            <w:tcW w:w="9290" w:type="dxa"/>
            <w:tcBorders>
              <w:left w:val="dotDash" w:sz="18" w:space="0" w:color="008000"/>
              <w:right w:val="single" w:sz="12" w:space="0" w:color="FF0000"/>
            </w:tcBorders>
          </w:tcPr>
          <w:p w14:paraId="61E7ED85" w14:textId="77777777" w:rsidR="00D16BE9" w:rsidRDefault="00AC4FA2">
            <w:pPr>
              <w:widowControl w:val="0"/>
              <w:tabs>
                <w:tab w:val="left" w:pos="1209"/>
              </w:tabs>
              <w:autoSpaceDE w:val="0"/>
              <w:autoSpaceDN w:val="0"/>
              <w:spacing w:line="300" w:lineRule="auto"/>
              <w:ind w:firstLine="404"/>
              <w:jc w:val="left"/>
              <w:rPr>
                <w:rFonts w:eastAsia="Arial" w:cs="Arial"/>
                <w:kern w:val="0"/>
                <w:szCs w:val="21"/>
              </w:rPr>
            </w:pPr>
            <w:proofErr w:type="spellStart"/>
            <w:r>
              <w:rPr>
                <w:rFonts w:eastAsia="Arial" w:cs="Arial"/>
                <w:color w:val="0D6812"/>
                <w:spacing w:val="-4"/>
                <w:kern w:val="0"/>
                <w:szCs w:val="21"/>
              </w:rPr>
              <w:t>I.c</w:t>
            </w:r>
            <w:proofErr w:type="spellEnd"/>
            <w:r>
              <w:rPr>
                <w:rFonts w:eastAsia="Arial" w:cs="Arial"/>
                <w:color w:val="0D6812"/>
                <w:spacing w:val="-4"/>
                <w:kern w:val="0"/>
                <w:szCs w:val="21"/>
              </w:rPr>
              <w:t>)</w:t>
            </w:r>
            <w:r>
              <w:rPr>
                <w:rFonts w:eastAsia="Arial" w:cs="Arial"/>
                <w:color w:val="0D6812"/>
                <w:kern w:val="0"/>
                <w:szCs w:val="21"/>
              </w:rPr>
              <w:tab/>
            </w:r>
            <w:r>
              <w:rPr>
                <w:rFonts w:eastAsia="宋体" w:cs="宋体" w:hint="eastAsia"/>
                <w:b/>
                <w:color w:val="0D6812"/>
                <w:kern w:val="0"/>
                <w:szCs w:val="21"/>
              </w:rPr>
              <w:t>处理</w:t>
            </w:r>
            <w:r>
              <w:rPr>
                <w:rFonts w:eastAsia="Arial" w:cs="Arial"/>
                <w:b/>
                <w:color w:val="0D6812"/>
                <w:kern w:val="0"/>
                <w:szCs w:val="21"/>
              </w:rPr>
              <w:t xml:space="preserve"> LCA </w:t>
            </w:r>
            <w:r>
              <w:rPr>
                <w:rFonts w:eastAsia="宋体" w:cs="宋体" w:hint="eastAsia"/>
                <w:b/>
                <w:color w:val="0D6812"/>
                <w:kern w:val="0"/>
                <w:szCs w:val="21"/>
              </w:rPr>
              <w:t>范围之外的影响（如有）：</w:t>
            </w:r>
            <w:r>
              <w:rPr>
                <w:rFonts w:eastAsia="宋体" w:cs="宋体" w:hint="eastAsia"/>
                <w:color w:val="0D6812"/>
                <w:kern w:val="0"/>
                <w:szCs w:val="21"/>
              </w:rPr>
              <w:t>列出任何潜在或</w:t>
            </w:r>
            <w:r>
              <w:rPr>
                <w:rFonts w:eastAsia="宋体" w:cs="宋体" w:hint="eastAsia"/>
                <w:color w:val="0D6812"/>
                <w:spacing w:val="-2"/>
                <w:kern w:val="0"/>
                <w:szCs w:val="21"/>
              </w:rPr>
              <w:t>实际的</w:t>
            </w:r>
          </w:p>
        </w:tc>
      </w:tr>
    </w:tbl>
    <w:p w14:paraId="44695767" w14:textId="77777777" w:rsidR="00D16BE9" w:rsidRDefault="00D16BE9">
      <w:pPr>
        <w:pStyle w:val="a8"/>
        <w:spacing w:line="300" w:lineRule="auto"/>
        <w:ind w:firstLineChars="200" w:firstLine="400"/>
        <w:jc w:val="both"/>
        <w:rPr>
          <w:rFonts w:eastAsiaTheme="minorEastAsia"/>
          <w:sz w:val="20"/>
          <w:szCs w:val="20"/>
          <w:lang w:eastAsia="zh-CN"/>
        </w:rPr>
      </w:pPr>
    </w:p>
    <w:p w14:paraId="184AEFCC" w14:textId="77777777" w:rsidR="00D16BE9" w:rsidRDefault="00AC4FA2">
      <w:pPr>
        <w:pStyle w:val="a8"/>
        <w:spacing w:line="300" w:lineRule="auto"/>
        <w:ind w:firstLineChars="200" w:firstLine="420"/>
        <w:jc w:val="both"/>
        <w:rPr>
          <w:rFonts w:eastAsiaTheme="minorEastAsia"/>
          <w:szCs w:val="21"/>
          <w:lang w:eastAsia="zh-CN"/>
        </w:rPr>
      </w:pPr>
      <w:r>
        <w:rPr>
          <w:rFonts w:eastAsiaTheme="minorEastAsia" w:hint="eastAsia"/>
          <w:szCs w:val="21"/>
          <w:lang w:eastAsia="zh-CN"/>
        </w:rPr>
        <w:br w:type="page"/>
      </w:r>
    </w:p>
    <w:tbl>
      <w:tblPr>
        <w:tblStyle w:val="TableNormal"/>
        <w:tblW w:w="9131" w:type="dxa"/>
        <w:tblInd w:w="333" w:type="dxa"/>
        <w:tblLayout w:type="fixed"/>
        <w:tblLook w:val="04A0" w:firstRow="1" w:lastRow="0" w:firstColumn="1" w:lastColumn="0" w:noHBand="0" w:noVBand="1"/>
      </w:tblPr>
      <w:tblGrid>
        <w:gridCol w:w="9131"/>
      </w:tblGrid>
      <w:tr w:rsidR="00D16BE9" w14:paraId="20C031DC" w14:textId="77777777">
        <w:trPr>
          <w:trHeight w:val="1160"/>
        </w:trPr>
        <w:tc>
          <w:tcPr>
            <w:tcW w:w="9131" w:type="dxa"/>
            <w:tcBorders>
              <w:right w:val="single" w:sz="12" w:space="0" w:color="FF0000"/>
            </w:tcBorders>
          </w:tcPr>
          <w:p w14:paraId="0DDE35BC" w14:textId="77777777" w:rsidR="00D16BE9" w:rsidRDefault="00AC4FA2">
            <w:pPr>
              <w:widowControl w:val="0"/>
              <w:autoSpaceDE w:val="0"/>
              <w:autoSpaceDN w:val="0"/>
              <w:spacing w:line="300" w:lineRule="auto"/>
              <w:ind w:firstLine="420"/>
              <w:rPr>
                <w:rFonts w:eastAsia="Arial" w:cs="Arial"/>
                <w:kern w:val="0"/>
                <w:szCs w:val="21"/>
              </w:rPr>
            </w:pPr>
            <w:bookmarkStart w:id="157" w:name="_Hlk175665716"/>
            <w:r>
              <w:rPr>
                <w:rFonts w:eastAsia="宋体" w:cs="宋体" w:hint="eastAsia"/>
                <w:color w:val="0D6812"/>
                <w:kern w:val="0"/>
                <w:szCs w:val="21"/>
              </w:rPr>
              <w:lastRenderedPageBreak/>
              <w:t>对三个保护领域的影响，这些影响基于</w:t>
            </w:r>
            <w:r>
              <w:rPr>
                <w:rFonts w:eastAsia="Arial" w:cs="Arial"/>
                <w:color w:val="0D6812"/>
                <w:kern w:val="0"/>
                <w:szCs w:val="21"/>
              </w:rPr>
              <w:t xml:space="preserve"> LCA </w:t>
            </w:r>
            <w:r>
              <w:rPr>
                <w:rFonts w:eastAsia="宋体" w:cs="宋体" w:hint="eastAsia"/>
                <w:color w:val="0D6812"/>
                <w:kern w:val="0"/>
                <w:szCs w:val="21"/>
              </w:rPr>
              <w:t>所涵盖的机制之外的其他机制（如事故、产品直接作用于人体等），且有关各方认为是相关的。说明这些影响不属于生命周期评估的范围。</w:t>
            </w:r>
          </w:p>
        </w:tc>
      </w:tr>
      <w:tr w:rsidR="00D16BE9" w14:paraId="6D50C567" w14:textId="77777777">
        <w:trPr>
          <w:trHeight w:val="578"/>
        </w:trPr>
        <w:tc>
          <w:tcPr>
            <w:tcW w:w="9131" w:type="dxa"/>
            <w:tcBorders>
              <w:right w:val="single" w:sz="12" w:space="0" w:color="FF0000"/>
            </w:tcBorders>
          </w:tcPr>
          <w:p w14:paraId="0845801E" w14:textId="77777777" w:rsidR="00D16BE9" w:rsidRDefault="00AC4FA2">
            <w:pPr>
              <w:widowControl w:val="0"/>
              <w:autoSpaceDE w:val="0"/>
              <w:autoSpaceDN w:val="0"/>
              <w:spacing w:line="300" w:lineRule="auto"/>
              <w:ind w:firstLine="420"/>
              <w:jc w:val="left"/>
              <w:rPr>
                <w:rFonts w:eastAsia="Arial" w:cs="Arial"/>
                <w:kern w:val="0"/>
                <w:szCs w:val="21"/>
              </w:rPr>
            </w:pPr>
            <w:r>
              <w:rPr>
                <w:rFonts w:eastAsia="宋体" w:cs="宋体" w:hint="eastAsia"/>
                <w:color w:val="0D6812"/>
                <w:kern w:val="0"/>
                <w:szCs w:val="21"/>
              </w:rPr>
              <w:t>请注意，在</w:t>
            </w:r>
            <w:r>
              <w:rPr>
                <w:rFonts w:eastAsia="宋体" w:cs="宋体" w:hint="eastAsia"/>
                <w:color w:val="0D6812"/>
                <w:kern w:val="0"/>
                <w:szCs w:val="21"/>
              </w:rPr>
              <w:t xml:space="preserve"> </w:t>
            </w:r>
            <w:r>
              <w:rPr>
                <w:rFonts w:eastAsia="Arial" w:cs="Arial"/>
                <w:color w:val="0D6812"/>
                <w:kern w:val="0"/>
                <w:szCs w:val="21"/>
              </w:rPr>
              <w:t xml:space="preserve">ILCD </w:t>
            </w:r>
            <w:r>
              <w:rPr>
                <w:rFonts w:eastAsia="宋体" w:cs="宋体" w:hint="eastAsia"/>
                <w:color w:val="0D6812"/>
                <w:kern w:val="0"/>
                <w:szCs w:val="21"/>
              </w:rPr>
              <w:t>手册中，对于生命周期评估范围之外的未量化影响，无法明确或隐含地评估其与生命周期评估结果的相关性</w:t>
            </w:r>
            <w:r>
              <w:rPr>
                <w:rFonts w:eastAsia="Arial" w:cs="Arial"/>
                <w:b/>
                <w:color w:val="000080"/>
                <w:kern w:val="0"/>
                <w:szCs w:val="21"/>
                <w:vertAlign w:val="superscript"/>
              </w:rPr>
              <w:t>206</w:t>
            </w:r>
            <w:r>
              <w:rPr>
                <w:rFonts w:eastAsia="Arial" w:cs="Arial"/>
                <w:color w:val="0D6812"/>
                <w:kern w:val="0"/>
                <w:szCs w:val="21"/>
              </w:rPr>
              <w:t xml:space="preserve"> </w:t>
            </w:r>
            <w:r>
              <w:rPr>
                <w:rFonts w:eastAsia="宋体" w:cs="宋体" w:hint="eastAsia"/>
                <w:color w:val="0D6812"/>
                <w:kern w:val="0"/>
                <w:szCs w:val="21"/>
              </w:rPr>
              <w:t>。</w:t>
            </w:r>
          </w:p>
        </w:tc>
      </w:tr>
      <w:tr w:rsidR="00D16BE9" w14:paraId="1D5E8A7B" w14:textId="77777777">
        <w:trPr>
          <w:trHeight w:val="778"/>
        </w:trPr>
        <w:tc>
          <w:tcPr>
            <w:tcW w:w="9131" w:type="dxa"/>
            <w:tcBorders>
              <w:right w:val="single" w:sz="12" w:space="0" w:color="FF0000"/>
            </w:tcBorders>
          </w:tcPr>
          <w:p w14:paraId="4EB1FDB3" w14:textId="77777777" w:rsidR="00D16BE9" w:rsidRDefault="00AC4FA2">
            <w:pPr>
              <w:widowControl w:val="0"/>
              <w:autoSpaceDE w:val="0"/>
              <w:autoSpaceDN w:val="0"/>
              <w:spacing w:line="300" w:lineRule="auto"/>
              <w:ind w:firstLine="420"/>
              <w:rPr>
                <w:rFonts w:eastAsia="Arial" w:cs="Arial"/>
                <w:kern w:val="0"/>
                <w:szCs w:val="21"/>
              </w:rPr>
            </w:pPr>
            <w:proofErr w:type="spellStart"/>
            <w:r>
              <w:rPr>
                <w:rFonts w:eastAsia="Arial" w:cs="Arial"/>
                <w:color w:val="0D6812"/>
                <w:kern w:val="0"/>
                <w:szCs w:val="21"/>
              </w:rPr>
              <w:t>I.d</w:t>
            </w:r>
            <w:proofErr w:type="spellEnd"/>
            <w:r>
              <w:rPr>
                <w:rFonts w:eastAsia="Arial" w:cs="Arial"/>
                <w:color w:val="0D6812"/>
                <w:kern w:val="0"/>
                <w:szCs w:val="21"/>
              </w:rPr>
              <w:t xml:space="preserve">) </w:t>
            </w:r>
            <w:r>
              <w:rPr>
                <w:rFonts w:eastAsia="宋体" w:cs="宋体" w:hint="eastAsia"/>
                <w:b/>
                <w:color w:val="0D6812"/>
                <w:kern w:val="0"/>
                <w:szCs w:val="21"/>
              </w:rPr>
              <w:t>比较结论：</w:t>
            </w:r>
            <w:r>
              <w:rPr>
                <w:rFonts w:eastAsia="宋体" w:cs="宋体" w:hint="eastAsia"/>
                <w:color w:val="0D6812"/>
                <w:kern w:val="0"/>
                <w:szCs w:val="21"/>
              </w:rPr>
              <w:t>比较系统之间在数据质量和方法选择上的差异应符合研究的目标和范围，特别是</w:t>
            </w:r>
            <w:r>
              <w:rPr>
                <w:rFonts w:eastAsia="Arial" w:cs="Arial"/>
                <w:color w:val="0D6812"/>
                <w:kern w:val="0"/>
                <w:szCs w:val="21"/>
              </w:rPr>
              <w:t xml:space="preserve"> </w:t>
            </w:r>
            <w:r>
              <w:rPr>
                <w:rFonts w:eastAsia="宋体" w:cs="宋体" w:hint="eastAsia"/>
                <w:color w:val="0D6812"/>
                <w:kern w:val="0"/>
                <w:szCs w:val="21"/>
              </w:rPr>
              <w:t>（另见第</w:t>
            </w:r>
            <w:r>
              <w:rPr>
                <w:rFonts w:eastAsia="Arial" w:cs="Arial"/>
                <w:color w:val="0D6812"/>
                <w:kern w:val="0"/>
                <w:szCs w:val="21"/>
              </w:rPr>
              <w:t xml:space="preserve"> </w:t>
            </w:r>
            <w:hyperlink w:anchor="_bookmark151" w:history="1">
              <w:r>
                <w:rPr>
                  <w:rFonts w:eastAsia="Arial" w:cs="Arial"/>
                  <w:color w:val="0D6812"/>
                  <w:kern w:val="0"/>
                  <w:szCs w:val="21"/>
                </w:rPr>
                <w:t>6.10</w:t>
              </w:r>
            </w:hyperlink>
            <w:r>
              <w:rPr>
                <w:rFonts w:eastAsia="Arial" w:cs="Arial"/>
                <w:color w:val="0D6812"/>
                <w:kern w:val="0"/>
                <w:szCs w:val="21"/>
              </w:rPr>
              <w:t xml:space="preserve"> </w:t>
            </w:r>
            <w:r>
              <w:rPr>
                <w:rFonts w:eastAsia="宋体" w:cs="宋体" w:hint="eastAsia"/>
                <w:color w:val="0D6812"/>
                <w:kern w:val="0"/>
                <w:szCs w:val="21"/>
              </w:rPr>
              <w:t>章）：</w:t>
            </w:r>
          </w:p>
        </w:tc>
      </w:tr>
      <w:tr w:rsidR="00D16BE9" w14:paraId="66903ECC" w14:textId="77777777">
        <w:trPr>
          <w:trHeight w:val="704"/>
        </w:trPr>
        <w:tc>
          <w:tcPr>
            <w:tcW w:w="9131" w:type="dxa"/>
            <w:tcBorders>
              <w:right w:val="single" w:sz="12" w:space="0" w:color="FF0000"/>
            </w:tcBorders>
          </w:tcPr>
          <w:p w14:paraId="4EF34AFA" w14:textId="77777777" w:rsidR="00D16BE9" w:rsidRDefault="00AC4FA2">
            <w:pPr>
              <w:widowControl w:val="0"/>
              <w:autoSpaceDE w:val="0"/>
              <w:autoSpaceDN w:val="0"/>
              <w:spacing w:line="300" w:lineRule="auto"/>
              <w:ind w:firstLine="420"/>
              <w:rPr>
                <w:rFonts w:eastAsia="Arial" w:cs="Arial"/>
                <w:kern w:val="0"/>
                <w:szCs w:val="21"/>
              </w:rPr>
            </w:pPr>
            <w:proofErr w:type="spellStart"/>
            <w:r>
              <w:rPr>
                <w:rFonts w:eastAsia="Arial" w:cs="Arial"/>
                <w:color w:val="0D6812"/>
                <w:kern w:val="0"/>
                <w:szCs w:val="21"/>
              </w:rPr>
              <w:t>I.d.i</w:t>
            </w:r>
            <w:proofErr w:type="spellEnd"/>
            <w:r>
              <w:rPr>
                <w:rFonts w:eastAsia="Arial" w:cs="Arial"/>
                <w:color w:val="0D6812"/>
                <w:kern w:val="0"/>
                <w:szCs w:val="21"/>
              </w:rPr>
              <w:t xml:space="preserve">) </w:t>
            </w:r>
            <w:r>
              <w:rPr>
                <w:rFonts w:eastAsia="宋体" w:cs="宋体" w:hint="eastAsia"/>
                <w:color w:val="0D6812"/>
                <w:kern w:val="0"/>
                <w:szCs w:val="21"/>
              </w:rPr>
              <w:t>所比较的替代品的功能单元应足够相似，以便进行比较，特别是考虑到利益</w:t>
            </w:r>
            <w:proofErr w:type="gramStart"/>
            <w:r>
              <w:rPr>
                <w:rFonts w:eastAsia="宋体" w:cs="宋体" w:hint="eastAsia"/>
                <w:color w:val="0D6812"/>
                <w:kern w:val="0"/>
                <w:szCs w:val="21"/>
              </w:rPr>
              <w:t>攸</w:t>
            </w:r>
            <w:proofErr w:type="gramEnd"/>
            <w:r>
              <w:rPr>
                <w:rFonts w:eastAsia="Arial" w:cs="Arial"/>
                <w:color w:val="0D6812"/>
                <w:kern w:val="0"/>
                <w:szCs w:val="21"/>
              </w:rPr>
              <w:t xml:space="preserve"> </w:t>
            </w:r>
            <w:r>
              <w:rPr>
                <w:rFonts w:eastAsia="宋体" w:cs="宋体" w:hint="eastAsia"/>
                <w:color w:val="0D6812"/>
                <w:kern w:val="0"/>
                <w:szCs w:val="21"/>
              </w:rPr>
              <w:t>关方和潜在用户。</w:t>
            </w:r>
          </w:p>
        </w:tc>
      </w:tr>
      <w:tr w:rsidR="00D16BE9" w14:paraId="34191ADB" w14:textId="77777777">
        <w:trPr>
          <w:trHeight w:val="516"/>
        </w:trPr>
        <w:tc>
          <w:tcPr>
            <w:tcW w:w="9131" w:type="dxa"/>
            <w:tcBorders>
              <w:right w:val="single" w:sz="12" w:space="0" w:color="FF0000"/>
            </w:tcBorders>
          </w:tcPr>
          <w:p w14:paraId="46C5FA1E" w14:textId="77777777" w:rsidR="00D16BE9" w:rsidRDefault="00AC4FA2">
            <w:pPr>
              <w:widowControl w:val="0"/>
              <w:tabs>
                <w:tab w:val="left" w:pos="1857"/>
              </w:tabs>
              <w:autoSpaceDE w:val="0"/>
              <w:autoSpaceDN w:val="0"/>
              <w:spacing w:line="300" w:lineRule="auto"/>
              <w:ind w:firstLine="412"/>
              <w:jc w:val="left"/>
              <w:rPr>
                <w:rFonts w:eastAsia="Arial" w:cs="Arial"/>
                <w:kern w:val="0"/>
                <w:szCs w:val="21"/>
              </w:rPr>
            </w:pPr>
            <w:proofErr w:type="spellStart"/>
            <w:r>
              <w:rPr>
                <w:rFonts w:eastAsia="Arial" w:cs="Arial"/>
                <w:color w:val="0D6812"/>
                <w:spacing w:val="-2"/>
                <w:kern w:val="0"/>
                <w:szCs w:val="21"/>
              </w:rPr>
              <w:t>I.d.ii</w:t>
            </w:r>
            <w:proofErr w:type="spellEnd"/>
            <w:r>
              <w:rPr>
                <w:rFonts w:eastAsia="Arial" w:cs="Arial"/>
                <w:color w:val="0D6812"/>
                <w:spacing w:val="-2"/>
                <w:kern w:val="0"/>
                <w:szCs w:val="21"/>
              </w:rPr>
              <w:t>)</w:t>
            </w:r>
            <w:r>
              <w:rPr>
                <w:rFonts w:cs="Arial" w:hint="eastAsia"/>
                <w:color w:val="0D6812"/>
                <w:spacing w:val="-2"/>
                <w:kern w:val="0"/>
                <w:szCs w:val="21"/>
              </w:rPr>
              <w:t xml:space="preserve"> </w:t>
            </w:r>
            <w:r>
              <w:rPr>
                <w:rFonts w:eastAsia="宋体" w:cs="宋体" w:hint="eastAsia"/>
                <w:color w:val="0D6812"/>
                <w:kern w:val="0"/>
                <w:szCs w:val="21"/>
              </w:rPr>
              <w:t>系统边界的设定应一致适用于所有</w:t>
            </w:r>
            <w:r>
              <w:rPr>
                <w:rFonts w:eastAsia="宋体" w:cs="宋体" w:hint="eastAsia"/>
                <w:color w:val="0D6812"/>
                <w:spacing w:val="-2"/>
                <w:kern w:val="0"/>
                <w:szCs w:val="21"/>
              </w:rPr>
              <w:t>系统。</w:t>
            </w:r>
          </w:p>
        </w:tc>
      </w:tr>
      <w:tr w:rsidR="00D16BE9" w14:paraId="13D7F373" w14:textId="77777777">
        <w:trPr>
          <w:trHeight w:val="708"/>
        </w:trPr>
        <w:tc>
          <w:tcPr>
            <w:tcW w:w="9131" w:type="dxa"/>
            <w:tcBorders>
              <w:right w:val="single" w:sz="12" w:space="0" w:color="FF0000"/>
            </w:tcBorders>
          </w:tcPr>
          <w:p w14:paraId="422801C0" w14:textId="77777777" w:rsidR="00D16BE9" w:rsidRDefault="00AC4FA2">
            <w:pPr>
              <w:widowControl w:val="0"/>
              <w:autoSpaceDE w:val="0"/>
              <w:autoSpaceDN w:val="0"/>
              <w:spacing w:line="300" w:lineRule="auto"/>
              <w:ind w:firstLine="420"/>
              <w:rPr>
                <w:rFonts w:eastAsia="Arial" w:cs="Arial"/>
                <w:kern w:val="0"/>
                <w:szCs w:val="21"/>
              </w:rPr>
            </w:pPr>
            <w:proofErr w:type="spellStart"/>
            <w:r>
              <w:rPr>
                <w:rFonts w:eastAsia="Arial" w:cs="Arial"/>
                <w:color w:val="0D6812"/>
                <w:kern w:val="0"/>
                <w:szCs w:val="21"/>
              </w:rPr>
              <w:t>I.d.iii</w:t>
            </w:r>
            <w:proofErr w:type="spellEnd"/>
            <w:r>
              <w:rPr>
                <w:rFonts w:eastAsia="Arial" w:cs="Arial"/>
                <w:color w:val="0D6812"/>
                <w:kern w:val="0"/>
                <w:szCs w:val="21"/>
              </w:rPr>
              <w:t xml:space="preserve">) </w:t>
            </w:r>
            <w:r>
              <w:rPr>
                <w:rFonts w:eastAsia="宋体" w:cs="宋体" w:hint="eastAsia"/>
                <w:color w:val="0D6812"/>
                <w:kern w:val="0"/>
                <w:szCs w:val="21"/>
              </w:rPr>
              <w:t>清单数据应具有可比质量（即准确性、完整性、精确性、方法一致性），适用</w:t>
            </w:r>
            <w:r>
              <w:rPr>
                <w:rFonts w:eastAsia="Arial" w:cs="Arial"/>
                <w:color w:val="0D6812"/>
                <w:kern w:val="0"/>
                <w:szCs w:val="21"/>
              </w:rPr>
              <w:t xml:space="preserve"> </w:t>
            </w:r>
            <w:r>
              <w:rPr>
                <w:rFonts w:eastAsia="宋体" w:cs="宋体" w:hint="eastAsia"/>
                <w:color w:val="0D6812"/>
                <w:kern w:val="0"/>
                <w:szCs w:val="21"/>
              </w:rPr>
              <w:t>于所有比较过的</w:t>
            </w:r>
            <w:r>
              <w:rPr>
                <w:rFonts w:eastAsia="宋体" w:cs="宋体" w:hint="eastAsia"/>
                <w:color w:val="0D6812"/>
                <w:spacing w:val="-2"/>
                <w:kern w:val="0"/>
                <w:szCs w:val="21"/>
              </w:rPr>
              <w:t>替代方案。</w:t>
            </w:r>
          </w:p>
        </w:tc>
      </w:tr>
      <w:tr w:rsidR="00D16BE9" w14:paraId="39FFE3C6" w14:textId="77777777">
        <w:trPr>
          <w:trHeight w:val="520"/>
        </w:trPr>
        <w:tc>
          <w:tcPr>
            <w:tcW w:w="9131" w:type="dxa"/>
            <w:tcBorders>
              <w:right w:val="single" w:sz="12" w:space="0" w:color="FF0000"/>
            </w:tcBorders>
          </w:tcPr>
          <w:p w14:paraId="5EA34E4E" w14:textId="77777777" w:rsidR="00D16BE9" w:rsidRDefault="00AC4FA2">
            <w:pPr>
              <w:widowControl w:val="0"/>
              <w:tabs>
                <w:tab w:val="left" w:pos="1857"/>
              </w:tabs>
              <w:autoSpaceDE w:val="0"/>
              <w:autoSpaceDN w:val="0"/>
              <w:spacing w:line="300" w:lineRule="auto"/>
              <w:ind w:firstLine="412"/>
              <w:jc w:val="left"/>
              <w:rPr>
                <w:rFonts w:eastAsia="Arial" w:cs="Arial"/>
                <w:kern w:val="0"/>
                <w:szCs w:val="21"/>
              </w:rPr>
            </w:pPr>
            <w:proofErr w:type="spellStart"/>
            <w:r>
              <w:rPr>
                <w:rFonts w:eastAsia="Arial" w:cs="Arial"/>
                <w:color w:val="0D6812"/>
                <w:spacing w:val="-2"/>
                <w:kern w:val="0"/>
                <w:szCs w:val="21"/>
              </w:rPr>
              <w:t>I.d.iv</w:t>
            </w:r>
            <w:proofErr w:type="spellEnd"/>
            <w:r>
              <w:rPr>
                <w:rFonts w:eastAsia="Arial" w:cs="Arial"/>
                <w:color w:val="0D6812"/>
                <w:spacing w:val="-2"/>
                <w:kern w:val="0"/>
                <w:szCs w:val="21"/>
              </w:rPr>
              <w:t>)</w:t>
            </w:r>
            <w:r>
              <w:rPr>
                <w:rFonts w:cs="Arial" w:hint="eastAsia"/>
                <w:color w:val="0D6812"/>
                <w:spacing w:val="-2"/>
                <w:kern w:val="0"/>
                <w:szCs w:val="21"/>
              </w:rPr>
              <w:t xml:space="preserve"> </w:t>
            </w:r>
            <w:r>
              <w:rPr>
                <w:rFonts w:eastAsia="宋体" w:cs="宋体" w:hint="eastAsia"/>
                <w:color w:val="0D6812"/>
                <w:kern w:val="0"/>
                <w:szCs w:val="21"/>
              </w:rPr>
              <w:t>影响评估步骤应一致适用于所有</w:t>
            </w:r>
            <w:r>
              <w:rPr>
                <w:rFonts w:eastAsia="宋体" w:cs="宋体" w:hint="eastAsia"/>
                <w:color w:val="0D6812"/>
                <w:spacing w:val="-2"/>
                <w:kern w:val="0"/>
                <w:szCs w:val="21"/>
              </w:rPr>
              <w:t>系统。</w:t>
            </w:r>
          </w:p>
        </w:tc>
      </w:tr>
      <w:tr w:rsidR="00D16BE9" w14:paraId="1803A3F6" w14:textId="77777777">
        <w:trPr>
          <w:trHeight w:val="985"/>
        </w:trPr>
        <w:tc>
          <w:tcPr>
            <w:tcW w:w="9131" w:type="dxa"/>
            <w:tcBorders>
              <w:right w:val="single" w:sz="12" w:space="0" w:color="FF0000"/>
            </w:tcBorders>
          </w:tcPr>
          <w:p w14:paraId="28D1E9D0" w14:textId="77777777" w:rsidR="00D16BE9" w:rsidRDefault="00AC4FA2">
            <w:pPr>
              <w:widowControl w:val="0"/>
              <w:autoSpaceDE w:val="0"/>
              <w:autoSpaceDN w:val="0"/>
              <w:spacing w:line="300" w:lineRule="auto"/>
              <w:ind w:firstLine="420"/>
              <w:rPr>
                <w:rFonts w:eastAsia="Arial" w:cs="Arial"/>
                <w:kern w:val="0"/>
                <w:szCs w:val="21"/>
              </w:rPr>
            </w:pPr>
            <w:proofErr w:type="spellStart"/>
            <w:r>
              <w:rPr>
                <w:rFonts w:eastAsia="Arial" w:cs="Arial"/>
                <w:color w:val="0D6812"/>
                <w:kern w:val="0"/>
                <w:szCs w:val="21"/>
              </w:rPr>
              <w:t>I.d.v</w:t>
            </w:r>
            <w:proofErr w:type="spellEnd"/>
            <w:r>
              <w:rPr>
                <w:rFonts w:eastAsia="Arial" w:cs="Arial"/>
                <w:color w:val="0D6812"/>
                <w:kern w:val="0"/>
                <w:szCs w:val="21"/>
              </w:rPr>
              <w:t xml:space="preserve">) </w:t>
            </w:r>
            <w:r>
              <w:rPr>
                <w:rFonts w:eastAsia="宋体" w:cs="宋体" w:hint="eastAsia"/>
                <w:color w:val="0D6812"/>
                <w:kern w:val="0"/>
                <w:szCs w:val="21"/>
              </w:rPr>
              <w:t>在根据比较结果得出结论和提出建议时，应评估和考虑上述发现的任何不一致之处对比较结果的影响。</w:t>
            </w:r>
          </w:p>
        </w:tc>
      </w:tr>
      <w:tr w:rsidR="00D16BE9" w14:paraId="7FB4D025" w14:textId="77777777">
        <w:trPr>
          <w:trHeight w:val="428"/>
        </w:trPr>
        <w:tc>
          <w:tcPr>
            <w:tcW w:w="9131" w:type="dxa"/>
            <w:tcBorders>
              <w:right w:val="dotDash" w:sz="18" w:space="0" w:color="008000"/>
            </w:tcBorders>
          </w:tcPr>
          <w:p w14:paraId="5EB5CE36" w14:textId="77777777" w:rsidR="00D16BE9" w:rsidRDefault="00AC4FA2">
            <w:pPr>
              <w:widowControl w:val="0"/>
              <w:tabs>
                <w:tab w:val="left" w:pos="450"/>
              </w:tabs>
              <w:autoSpaceDE w:val="0"/>
              <w:autoSpaceDN w:val="0"/>
              <w:spacing w:line="300" w:lineRule="auto"/>
              <w:ind w:firstLine="400"/>
              <w:jc w:val="left"/>
              <w:rPr>
                <w:rFonts w:eastAsia="Arial" w:cs="Arial"/>
                <w:b/>
                <w:kern w:val="0"/>
                <w:szCs w:val="21"/>
              </w:rPr>
            </w:pPr>
            <w:r>
              <w:rPr>
                <w:rFonts w:eastAsia="Arial" w:cs="Arial"/>
                <w:color w:val="0D6812"/>
                <w:spacing w:val="-5"/>
                <w:kern w:val="0"/>
                <w:szCs w:val="21"/>
              </w:rPr>
              <w:t>II)</w:t>
            </w:r>
            <w:r>
              <w:rPr>
                <w:rFonts w:eastAsia="Arial" w:cs="Arial"/>
                <w:color w:val="0D6812"/>
                <w:kern w:val="0"/>
                <w:szCs w:val="21"/>
              </w:rPr>
              <w:tab/>
              <w:t xml:space="preserve">SHALL - </w:t>
            </w:r>
            <w:r>
              <w:rPr>
                <w:rFonts w:eastAsia="宋体" w:cs="宋体" w:hint="eastAsia"/>
                <w:b/>
                <w:color w:val="0D6812"/>
                <w:kern w:val="0"/>
                <w:szCs w:val="21"/>
              </w:rPr>
              <w:t>严格根据结论和</w:t>
            </w:r>
            <w:r>
              <w:rPr>
                <w:rFonts w:eastAsia="宋体" w:cs="宋体" w:hint="eastAsia"/>
                <w:b/>
                <w:color w:val="0D6812"/>
                <w:spacing w:val="-2"/>
                <w:kern w:val="0"/>
                <w:szCs w:val="21"/>
              </w:rPr>
              <w:t>局限性</w:t>
            </w:r>
            <w:r>
              <w:rPr>
                <w:rFonts w:eastAsia="宋体" w:cs="宋体" w:hint="eastAsia"/>
                <w:b/>
                <w:color w:val="0D6812"/>
                <w:kern w:val="0"/>
                <w:szCs w:val="21"/>
              </w:rPr>
              <w:t>提出建议</w:t>
            </w:r>
            <w:r>
              <w:rPr>
                <w:rFonts w:eastAsia="宋体" w:cs="宋体" w:hint="eastAsia"/>
                <w:b/>
                <w:color w:val="0D6812"/>
                <w:spacing w:val="-2"/>
                <w:kern w:val="0"/>
                <w:szCs w:val="21"/>
              </w:rPr>
              <w:t>：</w:t>
            </w:r>
          </w:p>
        </w:tc>
      </w:tr>
      <w:tr w:rsidR="00D16BE9" w14:paraId="23398435" w14:textId="77777777">
        <w:trPr>
          <w:trHeight w:val="1144"/>
        </w:trPr>
        <w:tc>
          <w:tcPr>
            <w:tcW w:w="9131" w:type="dxa"/>
            <w:tcBorders>
              <w:right w:val="dotDash" w:sz="18" w:space="0" w:color="008000"/>
            </w:tcBorders>
          </w:tcPr>
          <w:p w14:paraId="56A2162C" w14:textId="77777777" w:rsidR="00D16BE9" w:rsidRDefault="00AC4FA2">
            <w:pPr>
              <w:widowControl w:val="0"/>
              <w:autoSpaceDE w:val="0"/>
              <w:autoSpaceDN w:val="0"/>
              <w:spacing w:line="300" w:lineRule="auto"/>
              <w:ind w:firstLine="420"/>
              <w:rPr>
                <w:rFonts w:eastAsia="Arial" w:cs="Arial"/>
                <w:kern w:val="0"/>
                <w:szCs w:val="21"/>
              </w:rPr>
            </w:pPr>
            <w:proofErr w:type="spellStart"/>
            <w:r>
              <w:rPr>
                <w:rFonts w:eastAsia="Arial" w:cs="Arial"/>
                <w:color w:val="0D6812"/>
                <w:kern w:val="0"/>
                <w:szCs w:val="21"/>
              </w:rPr>
              <w:t>II.a</w:t>
            </w:r>
            <w:proofErr w:type="spellEnd"/>
            <w:r>
              <w:rPr>
                <w:rFonts w:eastAsia="Arial" w:cs="Arial"/>
                <w:color w:val="0D6812"/>
                <w:kern w:val="0"/>
                <w:szCs w:val="21"/>
              </w:rPr>
              <w:t xml:space="preserve">) </w:t>
            </w:r>
            <w:r>
              <w:rPr>
                <w:rFonts w:eastAsia="宋体" w:cs="宋体" w:hint="eastAsia"/>
                <w:color w:val="0D6812"/>
                <w:kern w:val="0"/>
                <w:szCs w:val="21"/>
              </w:rPr>
              <w:t>在生命周期评估研究中提出的任何建议都应完全基于这些结论，并尊重其局限性。明确无误地提出建议，并根据结论逐步提出合乎逻辑和合理的建议。这样做要符合生命周期评估研究的既定目标，特别是预期的应用和目标受众。</w:t>
            </w:r>
          </w:p>
        </w:tc>
      </w:tr>
      <w:tr w:rsidR="00D16BE9" w14:paraId="1DB9A2CE" w14:textId="77777777">
        <w:trPr>
          <w:trHeight w:val="706"/>
        </w:trPr>
        <w:tc>
          <w:tcPr>
            <w:tcW w:w="9131" w:type="dxa"/>
            <w:tcBorders>
              <w:right w:val="single" w:sz="12" w:space="0" w:color="FF0000"/>
            </w:tcBorders>
          </w:tcPr>
          <w:p w14:paraId="7091A025" w14:textId="77777777" w:rsidR="00D16BE9" w:rsidRDefault="00AC4FA2">
            <w:pPr>
              <w:widowControl w:val="0"/>
              <w:autoSpaceDE w:val="0"/>
              <w:autoSpaceDN w:val="0"/>
              <w:spacing w:line="300" w:lineRule="auto"/>
              <w:ind w:firstLine="420"/>
              <w:rPr>
                <w:rFonts w:eastAsia="Arial" w:cs="Arial"/>
                <w:kern w:val="0"/>
                <w:szCs w:val="21"/>
              </w:rPr>
            </w:pPr>
            <w:proofErr w:type="spellStart"/>
            <w:r>
              <w:rPr>
                <w:rFonts w:eastAsia="Arial" w:cs="Arial"/>
                <w:color w:val="0D6812"/>
                <w:kern w:val="0"/>
                <w:szCs w:val="21"/>
              </w:rPr>
              <w:t>II.b</w:t>
            </w:r>
            <w:proofErr w:type="spellEnd"/>
            <w:r>
              <w:rPr>
                <w:rFonts w:eastAsia="Arial" w:cs="Arial"/>
                <w:color w:val="0D6812"/>
                <w:kern w:val="0"/>
                <w:szCs w:val="21"/>
              </w:rPr>
              <w:t xml:space="preserve">) </w:t>
            </w:r>
            <w:r>
              <w:rPr>
                <w:rFonts w:eastAsia="宋体" w:cs="宋体" w:hint="eastAsia"/>
                <w:color w:val="0D6812"/>
                <w:kern w:val="0"/>
                <w:szCs w:val="21"/>
              </w:rPr>
              <w:t>建议应以保守的方式提出，仅以重要发现为基础。在研究过程中发现的任何相关限制均应在生命周期评估研究的关键信息（包括执行摘要）中明确、清晰地说明。</w:t>
            </w:r>
            <w:r>
              <w:rPr>
                <w:rFonts w:eastAsia="Arial" w:cs="Arial"/>
                <w:color w:val="0D6812"/>
                <w:kern w:val="0"/>
                <w:szCs w:val="21"/>
              </w:rPr>
              <w:t>[ISO!</w:t>
            </w:r>
            <w:r>
              <w:rPr>
                <w:rFonts w:eastAsia="宋体" w:cs="宋体" w:hint="eastAsia"/>
                <w:color w:val="0D6812"/>
                <w:kern w:val="0"/>
                <w:szCs w:val="21"/>
              </w:rPr>
              <w:t>］</w:t>
            </w:r>
          </w:p>
        </w:tc>
      </w:tr>
      <w:tr w:rsidR="00D16BE9" w14:paraId="34FE3333" w14:textId="77777777">
        <w:trPr>
          <w:trHeight w:val="660"/>
        </w:trPr>
        <w:tc>
          <w:tcPr>
            <w:tcW w:w="9131" w:type="dxa"/>
            <w:tcBorders>
              <w:right w:val="dotDash" w:sz="18" w:space="0" w:color="008000"/>
            </w:tcBorders>
          </w:tcPr>
          <w:p w14:paraId="75A779F2" w14:textId="77777777" w:rsidR="00D16BE9" w:rsidRDefault="00AC4FA2">
            <w:pPr>
              <w:widowControl w:val="0"/>
              <w:autoSpaceDE w:val="0"/>
              <w:autoSpaceDN w:val="0"/>
              <w:spacing w:line="300" w:lineRule="auto"/>
              <w:ind w:firstLine="420"/>
              <w:rPr>
                <w:rFonts w:eastAsia="Arial" w:cs="Arial"/>
                <w:kern w:val="0"/>
                <w:szCs w:val="21"/>
              </w:rPr>
            </w:pPr>
            <w:proofErr w:type="spellStart"/>
            <w:r>
              <w:rPr>
                <w:rFonts w:eastAsia="Arial" w:cs="Arial"/>
                <w:color w:val="0D6812"/>
                <w:kern w:val="0"/>
                <w:szCs w:val="21"/>
              </w:rPr>
              <w:t>II.c</w:t>
            </w:r>
            <w:proofErr w:type="spellEnd"/>
            <w:r>
              <w:rPr>
                <w:rFonts w:eastAsia="Arial" w:cs="Arial"/>
                <w:color w:val="0D6812"/>
                <w:kern w:val="0"/>
                <w:szCs w:val="21"/>
              </w:rPr>
              <w:t xml:space="preserve">) </w:t>
            </w:r>
            <w:r>
              <w:rPr>
                <w:rFonts w:eastAsia="宋体" w:cs="宋体" w:hint="eastAsia"/>
                <w:color w:val="0D6812"/>
                <w:kern w:val="0"/>
                <w:szCs w:val="21"/>
              </w:rPr>
              <w:t>必须特别注意避免非技术受众的误解，避免超出生命周期评估研究的范围和其</w:t>
            </w:r>
            <w:r>
              <w:rPr>
                <w:rFonts w:eastAsia="Arial" w:cs="Arial"/>
                <w:color w:val="0D6812"/>
                <w:kern w:val="0"/>
                <w:szCs w:val="21"/>
              </w:rPr>
              <w:t xml:space="preserve"> </w:t>
            </w:r>
            <w:r>
              <w:rPr>
                <w:rFonts w:eastAsia="宋体" w:cs="宋体" w:hint="eastAsia"/>
                <w:color w:val="0D6812"/>
                <w:kern w:val="0"/>
                <w:szCs w:val="21"/>
              </w:rPr>
              <w:t>结果所支持的解释。</w:t>
            </w:r>
          </w:p>
        </w:tc>
      </w:tr>
      <w:tr w:rsidR="00D16BE9" w14:paraId="4D41DE11" w14:textId="77777777">
        <w:trPr>
          <w:trHeight w:val="1522"/>
        </w:trPr>
        <w:tc>
          <w:tcPr>
            <w:tcW w:w="9131" w:type="dxa"/>
            <w:tcBorders>
              <w:right w:val="single" w:sz="12" w:space="0" w:color="FF0000"/>
            </w:tcBorders>
          </w:tcPr>
          <w:p w14:paraId="16FEEFCA" w14:textId="77777777" w:rsidR="00D16BE9" w:rsidRDefault="00AC4FA2">
            <w:pPr>
              <w:widowControl w:val="0"/>
              <w:autoSpaceDE w:val="0"/>
              <w:autoSpaceDN w:val="0"/>
              <w:spacing w:line="300" w:lineRule="auto"/>
              <w:ind w:firstLine="420"/>
              <w:rPr>
                <w:rFonts w:eastAsia="Arial" w:cs="Arial"/>
                <w:kern w:val="0"/>
                <w:szCs w:val="21"/>
              </w:rPr>
            </w:pPr>
            <w:proofErr w:type="spellStart"/>
            <w:r>
              <w:rPr>
                <w:rFonts w:eastAsia="Arial" w:cs="Arial"/>
                <w:color w:val="0D6812"/>
                <w:kern w:val="0"/>
                <w:szCs w:val="21"/>
              </w:rPr>
              <w:t>II.d</w:t>
            </w:r>
            <w:proofErr w:type="spellEnd"/>
            <w:r>
              <w:rPr>
                <w:rFonts w:eastAsia="Arial" w:cs="Arial"/>
                <w:color w:val="0D6812"/>
                <w:kern w:val="0"/>
                <w:szCs w:val="21"/>
              </w:rPr>
              <w:t xml:space="preserve">) </w:t>
            </w:r>
            <w:r>
              <w:rPr>
                <w:rFonts w:eastAsia="宋体" w:cs="宋体" w:hint="eastAsia"/>
                <w:color w:val="0D6812"/>
                <w:kern w:val="0"/>
                <w:szCs w:val="21"/>
              </w:rPr>
              <w:t>不应说明所比较的备选方案之间的平等性，除非这种平等性已被证明是显著的：不应仅将缺乏显著差异误解为所分析的备选方案之间的平等性。只应说明在给定的数据限制和</w:t>
            </w:r>
            <w:r>
              <w:rPr>
                <w:rFonts w:eastAsia="Arial" w:cs="Arial"/>
                <w:color w:val="0D6812"/>
                <w:kern w:val="0"/>
                <w:szCs w:val="21"/>
              </w:rPr>
              <w:t>/</w:t>
            </w:r>
            <w:r>
              <w:rPr>
                <w:rFonts w:eastAsia="宋体" w:cs="宋体" w:hint="eastAsia"/>
                <w:color w:val="0D6812"/>
                <w:kern w:val="0"/>
                <w:szCs w:val="21"/>
              </w:rPr>
              <w:t>或不确定性或其他原因下，无法发现显著差异。</w:t>
            </w:r>
            <w:r>
              <w:rPr>
                <w:rFonts w:eastAsia="Arial" w:cs="Arial"/>
                <w:color w:val="0D6812"/>
                <w:kern w:val="0"/>
                <w:szCs w:val="21"/>
              </w:rPr>
              <w:t>[ISO!</w:t>
            </w:r>
            <w:r>
              <w:rPr>
                <w:rFonts w:eastAsia="宋体" w:cs="宋体" w:hint="eastAsia"/>
                <w:color w:val="0D6812"/>
                <w:kern w:val="0"/>
                <w:szCs w:val="21"/>
              </w:rPr>
              <w:t>］</w:t>
            </w:r>
          </w:p>
        </w:tc>
      </w:tr>
    </w:tbl>
    <w:bookmarkEnd w:id="157"/>
    <w:p w14:paraId="72F1092A" w14:textId="77777777" w:rsidR="00D16BE9" w:rsidRDefault="00AC4FA2">
      <w:pPr>
        <w:pStyle w:val="a8"/>
        <w:spacing w:line="300" w:lineRule="auto"/>
        <w:ind w:firstLineChars="200" w:firstLine="420"/>
        <w:jc w:val="both"/>
        <w:rPr>
          <w:rFonts w:eastAsiaTheme="minorEastAsia"/>
          <w:szCs w:val="21"/>
          <w:lang w:eastAsia="zh-CN"/>
        </w:rPr>
      </w:pPr>
      <w:r>
        <w:rPr>
          <w:noProof/>
        </w:rPr>
        <mc:AlternateContent>
          <mc:Choice Requires="wps">
            <w:drawing>
              <wp:anchor distT="0" distB="0" distL="114300" distR="114300" simplePos="0" relativeHeight="251705856" behindDoc="0" locked="0" layoutInCell="1" allowOverlap="1" wp14:anchorId="55E5616A" wp14:editId="5BD6F90C">
                <wp:simplePos x="0" y="0"/>
                <wp:positionH relativeFrom="leftMargin">
                  <wp:align>right</wp:align>
                </wp:positionH>
                <wp:positionV relativeFrom="paragraph">
                  <wp:posOffset>-6797675</wp:posOffset>
                </wp:positionV>
                <wp:extent cx="45720" cy="6478905"/>
                <wp:effectExtent l="13970" t="0" r="0" b="10795"/>
                <wp:wrapNone/>
                <wp:docPr id="1174944466" name="docshape1225"/>
                <wp:cNvGraphicFramePr/>
                <a:graphic xmlns:a="http://schemas.openxmlformats.org/drawingml/2006/main">
                  <a:graphicData uri="http://schemas.microsoft.com/office/word/2010/wordprocessingShape">
                    <wps:wsp>
                      <wps:cNvSpPr/>
                      <wps:spPr bwMode="auto">
                        <a:xfrm>
                          <a:off x="0" y="0"/>
                          <a:ext cx="45719" cy="6478633"/>
                        </a:xfrm>
                        <a:custGeom>
                          <a:avLst/>
                          <a:gdLst>
                            <a:gd name="T0" fmla="+- 0 -13012 -13012"/>
                            <a:gd name="T1" fmla="*/ -13012 h 12590"/>
                            <a:gd name="T2" fmla="+- 0 -11840 -13012"/>
                            <a:gd name="T3" fmla="*/ -11840 h 12590"/>
                            <a:gd name="T4" fmla="+- 0 -11840 -13012"/>
                            <a:gd name="T5" fmla="*/ -11840 h 12590"/>
                            <a:gd name="T6" fmla="+- 0 -11264 -13012"/>
                            <a:gd name="T7" fmla="*/ -11264 h 12590"/>
                            <a:gd name="T8" fmla="+- 0 -11264 -13012"/>
                            <a:gd name="T9" fmla="*/ -11264 h 12590"/>
                            <a:gd name="T10" fmla="+- 0 -10310 -13012"/>
                            <a:gd name="T11" fmla="*/ -10310 h 12590"/>
                            <a:gd name="T12" fmla="+- 0 -10310 -13012"/>
                            <a:gd name="T13" fmla="*/ -10310 h 12590"/>
                            <a:gd name="T14" fmla="+- 0 -9354 -13012"/>
                            <a:gd name="T15" fmla="*/ -9354 h 12590"/>
                            <a:gd name="T16" fmla="+- 0 -9354 -13012"/>
                            <a:gd name="T17" fmla="*/ -9354 h 12590"/>
                            <a:gd name="T18" fmla="+- 0 -8678 -13012"/>
                            <a:gd name="T19" fmla="*/ -8678 h 12590"/>
                            <a:gd name="T20" fmla="+- 0 -8678 -13012"/>
                            <a:gd name="T21" fmla="*/ -8678 h 12590"/>
                            <a:gd name="T22" fmla="+- 0 -7722 -13012"/>
                            <a:gd name="T23" fmla="*/ -7722 h 12590"/>
                            <a:gd name="T24" fmla="+- 0 -7722 -13012"/>
                            <a:gd name="T25" fmla="*/ -7722 h 12590"/>
                            <a:gd name="T26" fmla="+- 0 -7047 -13012"/>
                            <a:gd name="T27" fmla="*/ -7047 h 12590"/>
                            <a:gd name="T28" fmla="+- 0 -7047 -13012"/>
                            <a:gd name="T29" fmla="*/ -7047 h 12590"/>
                            <a:gd name="T30" fmla="+- 0 -6092 -13012"/>
                            <a:gd name="T31" fmla="*/ -6092 h 12590"/>
                            <a:gd name="T32" fmla="+- 0 -6092 -13012"/>
                            <a:gd name="T33" fmla="*/ -6092 h 12590"/>
                            <a:gd name="T34" fmla="+- 0 -5633 -13012"/>
                            <a:gd name="T35" fmla="*/ -5633 h 12590"/>
                            <a:gd name="T36" fmla="+- 0 -5633 -13012"/>
                            <a:gd name="T37" fmla="*/ -5633 h 12590"/>
                            <a:gd name="T38" fmla="+- 0 -4122 -13012"/>
                            <a:gd name="T39" fmla="*/ -4122 h 12590"/>
                            <a:gd name="T40" fmla="+- 0 -4122 -13012"/>
                            <a:gd name="T41" fmla="*/ -4122 h 12590"/>
                            <a:gd name="T42" fmla="+- 0 -2888 -13012"/>
                            <a:gd name="T43" fmla="*/ -2888 h 12590"/>
                            <a:gd name="T44" fmla="+- 0 -2888 -13012"/>
                            <a:gd name="T45" fmla="*/ -2888 h 12590"/>
                            <a:gd name="T46" fmla="+- 0 -1933 -13012"/>
                            <a:gd name="T47" fmla="*/ -1933 h 12590"/>
                            <a:gd name="T48" fmla="+- 0 -1933 -13012"/>
                            <a:gd name="T49" fmla="*/ -1933 h 12590"/>
                            <a:gd name="T50" fmla="+- 0 -422 -13012"/>
                            <a:gd name="T51" fmla="*/ -422 h 12590"/>
                          </a:gdLst>
                          <a:ahLst/>
                          <a:cxnLst>
                            <a:cxn ang="0">
                              <a:pos x="0" y="T1"/>
                            </a:cxn>
                            <a:cxn ang="0">
                              <a:pos x="0" y="T3"/>
                            </a:cxn>
                            <a:cxn ang="0">
                              <a:pos x="0" y="T5"/>
                            </a:cxn>
                            <a:cxn ang="0">
                              <a:pos x="0" y="T7"/>
                            </a:cxn>
                            <a:cxn ang="0">
                              <a:pos x="0" y="T9"/>
                            </a:cxn>
                            <a:cxn ang="0">
                              <a:pos x="0" y="T11"/>
                            </a:cxn>
                            <a:cxn ang="0">
                              <a:pos x="0" y="T13"/>
                            </a:cxn>
                            <a:cxn ang="0">
                              <a:pos x="0" y="T15"/>
                            </a:cxn>
                            <a:cxn ang="0">
                              <a:pos x="0" y="T17"/>
                            </a:cxn>
                            <a:cxn ang="0">
                              <a:pos x="0" y="T19"/>
                            </a:cxn>
                            <a:cxn ang="0">
                              <a:pos x="0" y="T21"/>
                            </a:cxn>
                            <a:cxn ang="0">
                              <a:pos x="0" y="T23"/>
                            </a:cxn>
                            <a:cxn ang="0">
                              <a:pos x="0" y="T25"/>
                            </a:cxn>
                            <a:cxn ang="0">
                              <a:pos x="0" y="T27"/>
                            </a:cxn>
                            <a:cxn ang="0">
                              <a:pos x="0" y="T29"/>
                            </a:cxn>
                            <a:cxn ang="0">
                              <a:pos x="0" y="T31"/>
                            </a:cxn>
                            <a:cxn ang="0">
                              <a:pos x="0" y="T33"/>
                            </a:cxn>
                            <a:cxn ang="0">
                              <a:pos x="0" y="T35"/>
                            </a:cxn>
                            <a:cxn ang="0">
                              <a:pos x="0" y="T37"/>
                            </a:cxn>
                            <a:cxn ang="0">
                              <a:pos x="0" y="T39"/>
                            </a:cxn>
                            <a:cxn ang="0">
                              <a:pos x="0" y="T41"/>
                            </a:cxn>
                            <a:cxn ang="0">
                              <a:pos x="0" y="T43"/>
                            </a:cxn>
                            <a:cxn ang="0">
                              <a:pos x="0" y="T45"/>
                            </a:cxn>
                            <a:cxn ang="0">
                              <a:pos x="0" y="T47"/>
                            </a:cxn>
                            <a:cxn ang="0">
                              <a:pos x="0" y="T49"/>
                            </a:cxn>
                            <a:cxn ang="0">
                              <a:pos x="0" y="T51"/>
                            </a:cxn>
                          </a:cxnLst>
                          <a:rect l="0" t="0" r="r" b="b"/>
                          <a:pathLst>
                            <a:path h="12590">
                              <a:moveTo>
                                <a:pt x="0" y="0"/>
                              </a:moveTo>
                              <a:lnTo>
                                <a:pt x="0" y="1172"/>
                              </a:lnTo>
                              <a:moveTo>
                                <a:pt x="0" y="1172"/>
                              </a:moveTo>
                              <a:lnTo>
                                <a:pt x="0" y="1748"/>
                              </a:lnTo>
                              <a:moveTo>
                                <a:pt x="0" y="1748"/>
                              </a:moveTo>
                              <a:lnTo>
                                <a:pt x="0" y="2702"/>
                              </a:lnTo>
                              <a:moveTo>
                                <a:pt x="0" y="2702"/>
                              </a:moveTo>
                              <a:lnTo>
                                <a:pt x="0" y="3658"/>
                              </a:lnTo>
                              <a:moveTo>
                                <a:pt x="0" y="3658"/>
                              </a:moveTo>
                              <a:lnTo>
                                <a:pt x="0" y="4334"/>
                              </a:lnTo>
                              <a:moveTo>
                                <a:pt x="0" y="4334"/>
                              </a:moveTo>
                              <a:lnTo>
                                <a:pt x="0" y="5290"/>
                              </a:lnTo>
                              <a:moveTo>
                                <a:pt x="0" y="5290"/>
                              </a:moveTo>
                              <a:lnTo>
                                <a:pt x="0" y="5965"/>
                              </a:lnTo>
                              <a:moveTo>
                                <a:pt x="0" y="5965"/>
                              </a:moveTo>
                              <a:lnTo>
                                <a:pt x="0" y="6920"/>
                              </a:lnTo>
                              <a:moveTo>
                                <a:pt x="0" y="6920"/>
                              </a:moveTo>
                              <a:lnTo>
                                <a:pt x="0" y="7379"/>
                              </a:lnTo>
                              <a:moveTo>
                                <a:pt x="0" y="7379"/>
                              </a:moveTo>
                              <a:lnTo>
                                <a:pt x="0" y="8890"/>
                              </a:lnTo>
                              <a:moveTo>
                                <a:pt x="0" y="8890"/>
                              </a:moveTo>
                              <a:lnTo>
                                <a:pt x="0" y="10124"/>
                              </a:lnTo>
                              <a:moveTo>
                                <a:pt x="0" y="10124"/>
                              </a:moveTo>
                              <a:lnTo>
                                <a:pt x="0" y="11079"/>
                              </a:lnTo>
                              <a:moveTo>
                                <a:pt x="0" y="11079"/>
                              </a:moveTo>
                              <a:lnTo>
                                <a:pt x="0" y="12590"/>
                              </a:lnTo>
                            </a:path>
                          </a:pathLst>
                        </a:custGeom>
                        <a:noFill/>
                        <a:ln w="28194">
                          <a:solidFill>
                            <a:srgbClr val="008000"/>
                          </a:solidFill>
                          <a:prstDash val="sysDashDot"/>
                          <a:round/>
                        </a:ln>
                      </wps:spPr>
                      <wps:bodyPr rot="0" vert="horz" wrap="square" lIns="91440" tIns="45720" rIns="91440" bIns="45720" anchor="t" anchorCtr="0" upright="1">
                        <a:noAutofit/>
                      </wps:bodyPr>
                    </wps:wsp>
                  </a:graphicData>
                </a:graphic>
              </wp:anchor>
            </w:drawing>
          </mc:Choice>
          <mc:Fallback xmlns:wpsCustomData="http://www.wps.cn/officeDocument/2013/wpsCustomData">
            <w:pict>
              <v:shape id="docshape1225" o:spid="_x0000_s1026" o:spt="100" style="position:absolute;left:0pt;margin-left:86.4pt;margin-top:85.8pt;height:510.15pt;width:3.6pt;mso-position-horizontal-relative:page;mso-position-vertical-relative:page;z-index:251788288;mso-width-relative:page;mso-height-relative:page;" filled="f" stroked="t" coordsize="1,12590" o:gfxdata="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" path="m0,0l0,1172m0,1172l0,1748m0,1748l0,2702m0,2702l0,3658m0,3658l0,4334m0,4334l0,5290m0,5290l0,5965m0,5965l0,6920m0,6920l0,7379m0,7379l0,8890m0,8890l0,10124m0,10124l0,11079m0,11079l0,12590e">
                <v:path o:connectlocs="0,-6695788;0,-6092693;0,-6092693;0,-5796292;0,-5796292;0,-5305377;0,-5305377;0,-4813433;0,-4813433;0,-4465574;0,-4465574;0,-3973630;0,-3973630;0,-3626284;0,-3626284;0,-3134855;0,-3134855;0,-2898660;0,-2898660;0,-2121121;0,-2121121;0,-1486123;0,-1486123;0,-994694;0,-994694;0,-217155" o:connectangles="0,0,0,0,0,0,0,0,0,0,0,0,0,0,0,0,0,0,0,0,0,0,0,0,0,0"/>
                <v:fill on="f" focussize="0,0"/>
                <v:stroke weight="2.22pt" color="#008000" joinstyle="round" dashstyle="3 1"/>
                <v:imagedata o:title=""/>
                <o:lock v:ext="edit" aspectratio="f"/>
              </v:shape>
            </w:pict>
          </mc:Fallback>
        </mc:AlternateContent>
      </w:r>
    </w:p>
    <w:p w14:paraId="23F98C0B" w14:textId="77777777" w:rsidR="00D16BE9" w:rsidRDefault="00AC4FA2">
      <w:pPr>
        <w:pStyle w:val="a8"/>
        <w:spacing w:line="300" w:lineRule="auto"/>
        <w:ind w:firstLineChars="200" w:firstLine="420"/>
        <w:jc w:val="both"/>
        <w:rPr>
          <w:rFonts w:eastAsiaTheme="minorEastAsia"/>
          <w:szCs w:val="21"/>
          <w:lang w:eastAsia="zh-CN"/>
        </w:rPr>
      </w:pPr>
      <w:r>
        <w:rPr>
          <w:noProof/>
        </w:rPr>
        <mc:AlternateContent>
          <mc:Choice Requires="wps">
            <w:drawing>
              <wp:anchor distT="0" distB="0" distL="0" distR="0" simplePos="0" relativeHeight="251706880" behindDoc="1" locked="0" layoutInCell="1" allowOverlap="1" wp14:anchorId="611D1D85" wp14:editId="35026131">
                <wp:simplePos x="0" y="0"/>
                <wp:positionH relativeFrom="page">
                  <wp:posOffset>1143000</wp:posOffset>
                </wp:positionH>
                <wp:positionV relativeFrom="paragraph">
                  <wp:posOffset>245745</wp:posOffset>
                </wp:positionV>
                <wp:extent cx="1828800" cy="6985"/>
                <wp:effectExtent l="0" t="0" r="0" b="0"/>
                <wp:wrapTopAndBottom/>
                <wp:docPr id="1080936600" name="docshape12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28800" cy="6985"/>
                        </a:xfrm>
                        <a:prstGeom prst="rect">
                          <a:avLst/>
                        </a:prstGeom>
                        <a:solidFill>
                          <a:srgbClr val="000000"/>
                        </a:solidFill>
                        <a:ln>
                          <a:noFill/>
                        </a:ln>
                      </wps:spPr>
                      <wps:bodyPr rot="0" vert="horz" wrap="square" lIns="91440" tIns="45720" rIns="91440" bIns="45720" anchor="t" anchorCtr="0" upright="1">
                        <a:noAutofit/>
                      </wps:bodyPr>
                    </wps:wsp>
                  </a:graphicData>
                </a:graphic>
              </wp:anchor>
            </w:drawing>
          </mc:Choice>
          <mc:Fallback xmlns:wpsCustomData="http://www.wps.cn/officeDocument/2013/wpsCustomData">
            <w:pict>
              <v:rect id="docshape1224" o:spid="_x0000_s1026" o:spt="1" style="position:absolute;left:0pt;margin-left:90pt;margin-top:19.35pt;height:0.55pt;width:144pt;mso-position-horizontal-relative:page;mso-wrap-distance-bottom:0pt;mso-wrap-distance-top:0pt;z-index:-251527168;mso-width-relative:page;mso-height-relative:page;" fillcolor="#000000" filled="t" stroked="f" coordsize="21600,21600" o:gfxdata="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">
                <v:fill on="t" focussize="0,0"/>
                <v:stroke on="f"/>
                <v:imagedata o:title=""/>
                <o:lock v:ext="edit" aspectratio="f"/>
                <w10:wrap type="topAndBottom"/>
              </v:rect>
            </w:pict>
          </mc:Fallback>
        </mc:AlternateContent>
      </w:r>
    </w:p>
    <w:p w14:paraId="377E382C" w14:textId="77777777" w:rsidR="00D16BE9" w:rsidRDefault="00AC4FA2">
      <w:pPr>
        <w:pStyle w:val="a8"/>
        <w:spacing w:line="300" w:lineRule="auto"/>
        <w:ind w:firstLineChars="200" w:firstLine="361"/>
        <w:jc w:val="both"/>
        <w:rPr>
          <w:rFonts w:eastAsiaTheme="minorEastAsia"/>
          <w:szCs w:val="21"/>
          <w:lang w:eastAsia="zh-CN"/>
        </w:rPr>
      </w:pPr>
      <w:r>
        <w:rPr>
          <w:b/>
          <w:color w:val="000080"/>
          <w:sz w:val="18"/>
          <w:vertAlign w:val="superscript"/>
          <w:lang w:eastAsia="zh-CN"/>
        </w:rPr>
        <w:t>206</w:t>
      </w:r>
      <w:r>
        <w:rPr>
          <w:sz w:val="18"/>
          <w:lang w:eastAsia="zh-CN"/>
        </w:rPr>
        <w:t>生命周期评估范围之外的效应</w:t>
      </w:r>
      <w:r>
        <w:rPr>
          <w:sz w:val="18"/>
          <w:lang w:eastAsia="zh-CN"/>
        </w:rPr>
        <w:t>--</w:t>
      </w:r>
      <w:r>
        <w:rPr>
          <w:sz w:val="18"/>
          <w:lang w:eastAsia="zh-CN"/>
        </w:rPr>
        <w:t>如果可以获得并以可比方式量化（例如，与功能单元定量相关，考虑整个生命周期等）</w:t>
      </w:r>
      <w:r>
        <w:rPr>
          <w:sz w:val="18"/>
          <w:lang w:eastAsia="zh-CN"/>
        </w:rPr>
        <w:t>--</w:t>
      </w:r>
      <w:r>
        <w:rPr>
          <w:sz w:val="18"/>
          <w:lang w:eastAsia="zh-CN"/>
        </w:rPr>
        <w:t>可与生命周期评估结果相结合，</w:t>
      </w:r>
      <w:r>
        <w:rPr>
          <w:spacing w:val="-2"/>
          <w:sz w:val="18"/>
          <w:lang w:eastAsia="zh-CN"/>
        </w:rPr>
        <w:t>作为</w:t>
      </w:r>
      <w:r>
        <w:rPr>
          <w:sz w:val="18"/>
          <w:lang w:eastAsia="zh-CN"/>
        </w:rPr>
        <w:t>生命周期评估范围之外和</w:t>
      </w:r>
      <w:r>
        <w:rPr>
          <w:sz w:val="18"/>
          <w:lang w:eastAsia="zh-CN"/>
        </w:rPr>
        <w:t>ILCD</w:t>
      </w:r>
      <w:r>
        <w:rPr>
          <w:sz w:val="18"/>
          <w:lang w:eastAsia="zh-CN"/>
        </w:rPr>
        <w:t>范围之外的额外评估和报告。这应考虑不同方法和效果的相对准确性和精确性。</w:t>
      </w:r>
    </w:p>
    <w:p w14:paraId="003DAFFA" w14:textId="77777777" w:rsidR="00D16BE9" w:rsidRDefault="00AC4FA2">
      <w:pPr>
        <w:pStyle w:val="a8"/>
        <w:spacing w:line="300" w:lineRule="auto"/>
        <w:ind w:firstLineChars="200" w:firstLine="420"/>
        <w:jc w:val="both"/>
        <w:rPr>
          <w:rFonts w:eastAsiaTheme="minorEastAsia"/>
          <w:szCs w:val="21"/>
          <w:lang w:eastAsia="zh-CN"/>
        </w:rPr>
      </w:pPr>
      <w:r>
        <w:rPr>
          <w:rFonts w:eastAsiaTheme="minorEastAsia" w:hint="eastAsia"/>
          <w:szCs w:val="21"/>
          <w:lang w:eastAsia="zh-CN"/>
        </w:rPr>
        <w:br w:type="page"/>
      </w:r>
    </w:p>
    <w:tbl>
      <w:tblPr>
        <w:tblStyle w:val="TableNormal"/>
        <w:tblW w:w="9290" w:type="dxa"/>
        <w:tblInd w:w="-534" w:type="dxa"/>
        <w:tblLayout w:type="fixed"/>
        <w:tblLook w:val="04A0" w:firstRow="1" w:lastRow="0" w:firstColumn="1" w:lastColumn="0" w:noHBand="0" w:noVBand="1"/>
      </w:tblPr>
      <w:tblGrid>
        <w:gridCol w:w="9290"/>
      </w:tblGrid>
      <w:tr w:rsidR="00D16BE9" w14:paraId="3AE11644" w14:textId="77777777">
        <w:trPr>
          <w:trHeight w:val="1276"/>
        </w:trPr>
        <w:tc>
          <w:tcPr>
            <w:tcW w:w="9290" w:type="dxa"/>
            <w:tcBorders>
              <w:left w:val="dotDash" w:sz="18" w:space="0" w:color="008000"/>
              <w:right w:val="single" w:sz="12" w:space="0" w:color="FF0000"/>
            </w:tcBorders>
          </w:tcPr>
          <w:p w14:paraId="5994C1F1" w14:textId="77777777" w:rsidR="00D16BE9" w:rsidRDefault="00AC4FA2">
            <w:pPr>
              <w:widowControl w:val="0"/>
              <w:autoSpaceDE w:val="0"/>
              <w:autoSpaceDN w:val="0"/>
              <w:spacing w:line="300" w:lineRule="auto"/>
              <w:ind w:firstLine="420"/>
              <w:rPr>
                <w:rFonts w:eastAsia="Arial" w:cs="Arial"/>
                <w:kern w:val="0"/>
                <w:szCs w:val="21"/>
              </w:rPr>
            </w:pPr>
            <w:r>
              <w:rPr>
                <w:rFonts w:eastAsia="Arial" w:cs="Arial"/>
                <w:color w:val="0D6812"/>
                <w:kern w:val="0"/>
                <w:szCs w:val="21"/>
              </w:rPr>
              <w:lastRenderedPageBreak/>
              <w:t xml:space="preserve">III) SHALL -- </w:t>
            </w:r>
            <w:r>
              <w:rPr>
                <w:rFonts w:eastAsia="宋体" w:cs="宋体" w:hint="eastAsia"/>
                <w:b/>
                <w:color w:val="0D6812"/>
                <w:kern w:val="0"/>
                <w:szCs w:val="21"/>
              </w:rPr>
              <w:t>主观</w:t>
            </w:r>
            <w:proofErr w:type="gramStart"/>
            <w:r>
              <w:rPr>
                <w:rFonts w:eastAsia="宋体" w:cs="宋体" w:hint="eastAsia"/>
                <w:b/>
                <w:color w:val="0D6812"/>
                <w:kern w:val="0"/>
                <w:szCs w:val="21"/>
              </w:rPr>
              <w:t>偏好占</w:t>
            </w:r>
            <w:proofErr w:type="gramEnd"/>
            <w:r>
              <w:rPr>
                <w:rFonts w:eastAsia="宋体" w:cs="宋体" w:hint="eastAsia"/>
                <w:b/>
                <w:color w:val="0D6812"/>
                <w:kern w:val="0"/>
                <w:szCs w:val="21"/>
              </w:rPr>
              <w:t>主导地位的系统比较：</w:t>
            </w:r>
            <w:r>
              <w:rPr>
                <w:rFonts w:eastAsia="宋体" w:cs="宋体" w:hint="eastAsia"/>
                <w:color w:val="0D6812"/>
                <w:kern w:val="0"/>
                <w:szCs w:val="21"/>
              </w:rPr>
              <w:t>对不具有客观可比性的替代品（如个人服务、时装、珠宝首饰）进行比较研究的结果和建议应明确说明，可比性本身并不是假定的，而是取决于个人的偏好和判断。</w:t>
            </w:r>
            <w:r>
              <w:rPr>
                <w:rFonts w:eastAsia="Arial" w:cs="Arial"/>
                <w:color w:val="0D6812"/>
                <w:kern w:val="0"/>
                <w:szCs w:val="21"/>
              </w:rPr>
              <w:t>[ISO!</w:t>
            </w:r>
            <w:r>
              <w:rPr>
                <w:rFonts w:eastAsia="宋体" w:cs="宋体" w:hint="eastAsia"/>
                <w:color w:val="0D6812"/>
                <w:kern w:val="0"/>
                <w:szCs w:val="21"/>
              </w:rPr>
              <w:t>］</w:t>
            </w:r>
          </w:p>
        </w:tc>
      </w:tr>
      <w:tr w:rsidR="00D16BE9" w14:paraId="2E3FA1D4" w14:textId="77777777">
        <w:trPr>
          <w:trHeight w:val="1280"/>
        </w:trPr>
        <w:tc>
          <w:tcPr>
            <w:tcW w:w="9290" w:type="dxa"/>
            <w:tcBorders>
              <w:left w:val="dotDash" w:sz="18" w:space="0" w:color="008000"/>
              <w:right w:val="single" w:sz="12" w:space="0" w:color="FF0000"/>
            </w:tcBorders>
          </w:tcPr>
          <w:p w14:paraId="681FFD27" w14:textId="77777777" w:rsidR="00D16BE9" w:rsidRDefault="00AC4FA2">
            <w:pPr>
              <w:widowControl w:val="0"/>
              <w:autoSpaceDE w:val="0"/>
              <w:autoSpaceDN w:val="0"/>
              <w:spacing w:line="300" w:lineRule="auto"/>
              <w:ind w:firstLine="420"/>
              <w:rPr>
                <w:rFonts w:eastAsia="Arial" w:cs="Arial"/>
                <w:kern w:val="0"/>
                <w:szCs w:val="21"/>
              </w:rPr>
            </w:pPr>
            <w:r>
              <w:rPr>
                <w:rFonts w:eastAsia="Arial" w:cs="Arial"/>
                <w:color w:val="0D6812"/>
                <w:kern w:val="0"/>
                <w:szCs w:val="21"/>
              </w:rPr>
              <w:t xml:space="preserve">IV) SHALL - </w:t>
            </w:r>
            <w:r>
              <w:rPr>
                <w:rFonts w:eastAsia="宋体" w:cs="宋体" w:hint="eastAsia"/>
                <w:b/>
                <w:color w:val="0D6812"/>
                <w:kern w:val="0"/>
                <w:szCs w:val="21"/>
              </w:rPr>
              <w:t>关于一揽子产品类型研究的结论：</w:t>
            </w:r>
            <w:r>
              <w:rPr>
                <w:rFonts w:eastAsia="宋体" w:cs="宋体" w:hint="eastAsia"/>
                <w:color w:val="0D6812"/>
                <w:kern w:val="0"/>
                <w:szCs w:val="21"/>
              </w:rPr>
              <w:t>对于以非竞争方式分析若干工艺或系统的研究，即执行明显不同功能的工艺</w:t>
            </w:r>
            <w:r>
              <w:rPr>
                <w:rFonts w:eastAsia="Arial" w:cs="Arial"/>
                <w:color w:val="0D6812"/>
                <w:kern w:val="0"/>
                <w:szCs w:val="21"/>
              </w:rPr>
              <w:t>/</w:t>
            </w:r>
            <w:r>
              <w:rPr>
                <w:rFonts w:eastAsia="宋体" w:cs="宋体" w:hint="eastAsia"/>
                <w:color w:val="0D6812"/>
                <w:kern w:val="0"/>
                <w:szCs w:val="21"/>
              </w:rPr>
              <w:t>系统（如一篮子产品、确定优先产品），应</w:t>
            </w:r>
            <w:proofErr w:type="gramStart"/>
            <w:r>
              <w:rPr>
                <w:rFonts w:eastAsia="宋体" w:cs="宋体" w:hint="eastAsia"/>
                <w:color w:val="0D6812"/>
                <w:kern w:val="0"/>
                <w:szCs w:val="21"/>
              </w:rPr>
              <w:t>明确报告</w:t>
            </w:r>
            <w:proofErr w:type="gramEnd"/>
            <w:r>
              <w:rPr>
                <w:rFonts w:eastAsia="宋体" w:cs="宋体" w:hint="eastAsia"/>
                <w:color w:val="0D6812"/>
                <w:kern w:val="0"/>
                <w:szCs w:val="21"/>
              </w:rPr>
              <w:t>在工艺</w:t>
            </w:r>
            <w:r>
              <w:rPr>
                <w:rFonts w:eastAsia="Arial" w:cs="Arial"/>
                <w:color w:val="0D6812"/>
                <w:kern w:val="0"/>
                <w:szCs w:val="21"/>
              </w:rPr>
              <w:t>/</w:t>
            </w:r>
            <w:r>
              <w:rPr>
                <w:rFonts w:eastAsia="宋体" w:cs="宋体" w:hint="eastAsia"/>
                <w:color w:val="0D6812"/>
                <w:kern w:val="0"/>
                <w:szCs w:val="21"/>
              </w:rPr>
              <w:t>系统的优选性方面不存在可比性。</w:t>
            </w:r>
          </w:p>
        </w:tc>
      </w:tr>
      <w:tr w:rsidR="00D16BE9" w14:paraId="7EBB5F7E" w14:textId="77777777">
        <w:trPr>
          <w:trHeight w:val="587"/>
        </w:trPr>
        <w:tc>
          <w:tcPr>
            <w:tcW w:w="9290" w:type="dxa"/>
            <w:tcBorders>
              <w:left w:val="dotDash" w:sz="18" w:space="0" w:color="008000"/>
              <w:bottom w:val="dotDash" w:sz="18" w:space="0" w:color="008000"/>
              <w:right w:val="dotDash" w:sz="18" w:space="0" w:color="008000"/>
            </w:tcBorders>
          </w:tcPr>
          <w:p w14:paraId="5A3001A1" w14:textId="77777777" w:rsidR="00D16BE9" w:rsidRDefault="00AC4FA2">
            <w:pPr>
              <w:widowControl w:val="0"/>
              <w:autoSpaceDE w:val="0"/>
              <w:autoSpaceDN w:val="0"/>
              <w:spacing w:line="300" w:lineRule="auto"/>
              <w:ind w:firstLine="360"/>
              <w:jc w:val="left"/>
              <w:rPr>
                <w:rFonts w:eastAsia="Arial" w:cs="Arial"/>
                <w:kern w:val="0"/>
                <w:sz w:val="18"/>
              </w:rPr>
            </w:pPr>
            <w:r>
              <w:rPr>
                <w:rFonts w:eastAsia="宋体" w:cs="宋体" w:hint="eastAsia"/>
                <w:color w:val="0D6812"/>
                <w:kern w:val="0"/>
                <w:sz w:val="18"/>
              </w:rPr>
              <w:t>注：附件</w:t>
            </w:r>
            <w:r>
              <w:rPr>
                <w:rFonts w:eastAsia="Arial" w:cs="Arial"/>
                <w:color w:val="0D6812"/>
                <w:kern w:val="0"/>
                <w:sz w:val="18"/>
              </w:rPr>
              <w:t xml:space="preserve"> 15.3 </w:t>
            </w:r>
            <w:r>
              <w:rPr>
                <w:rFonts w:eastAsia="宋体" w:cs="宋体" w:hint="eastAsia"/>
                <w:color w:val="0D6812"/>
                <w:kern w:val="0"/>
                <w:sz w:val="18"/>
              </w:rPr>
              <w:t>举例说明了如何避免误导比较研究的目标和范围定义以及结果解释。</w:t>
            </w:r>
          </w:p>
        </w:tc>
      </w:tr>
    </w:tbl>
    <w:p w14:paraId="754B5517" w14:textId="77777777" w:rsidR="00D16BE9" w:rsidRDefault="00D16BE9">
      <w:pPr>
        <w:pStyle w:val="a8"/>
        <w:spacing w:line="300" w:lineRule="auto"/>
        <w:ind w:firstLineChars="200" w:firstLine="420"/>
        <w:jc w:val="both"/>
        <w:rPr>
          <w:rFonts w:eastAsiaTheme="minorEastAsia"/>
          <w:szCs w:val="21"/>
          <w:lang w:eastAsia="zh-CN"/>
        </w:rPr>
      </w:pPr>
    </w:p>
    <w:p w14:paraId="660C37FB" w14:textId="77777777" w:rsidR="00D16BE9" w:rsidRDefault="00D16BE9">
      <w:pPr>
        <w:pStyle w:val="a8"/>
        <w:spacing w:line="300" w:lineRule="auto"/>
        <w:ind w:firstLineChars="200" w:firstLine="420"/>
        <w:jc w:val="both"/>
        <w:rPr>
          <w:rFonts w:eastAsiaTheme="minorEastAsia"/>
          <w:szCs w:val="21"/>
          <w:lang w:eastAsia="zh-CN"/>
        </w:rPr>
        <w:sectPr w:rsidR="00D16BE9">
          <w:footerReference w:type="default" r:id="rId111"/>
          <w:footnotePr>
            <w:numRestart w:val="eachPage"/>
          </w:footnotePr>
          <w:pgSz w:w="11906" w:h="16838"/>
          <w:pgMar w:top="1440" w:right="1800" w:bottom="1440" w:left="1800" w:header="851" w:footer="992" w:gutter="0"/>
          <w:cols w:space="425"/>
          <w:docGrid w:type="lines" w:linePitch="312"/>
        </w:sectPr>
      </w:pPr>
    </w:p>
    <w:p w14:paraId="7DCC9649" w14:textId="77777777" w:rsidR="00D16BE9" w:rsidRDefault="00D16BE9">
      <w:pPr>
        <w:pStyle w:val="a8"/>
        <w:spacing w:line="300" w:lineRule="auto"/>
        <w:ind w:firstLineChars="200" w:firstLine="420"/>
        <w:jc w:val="both"/>
        <w:rPr>
          <w:rFonts w:eastAsiaTheme="minorEastAsia"/>
          <w:szCs w:val="21"/>
          <w:lang w:eastAsia="zh-CN"/>
        </w:rPr>
        <w:sectPr w:rsidR="00D16BE9">
          <w:footnotePr>
            <w:numRestart w:val="eachPage"/>
          </w:footnotePr>
          <w:type w:val="continuous"/>
          <w:pgSz w:w="11906" w:h="16838"/>
          <w:pgMar w:top="1440" w:right="1800" w:bottom="1440" w:left="1800" w:header="851" w:footer="992" w:gutter="0"/>
          <w:cols w:space="425"/>
          <w:docGrid w:type="lines" w:linePitch="312"/>
        </w:sectPr>
      </w:pPr>
    </w:p>
    <w:p w14:paraId="2CAE6342" w14:textId="77777777" w:rsidR="00D16BE9" w:rsidRDefault="00AC4FA2">
      <w:pPr>
        <w:widowControl w:val="0"/>
        <w:tabs>
          <w:tab w:val="left" w:pos="4586"/>
          <w:tab w:val="left" w:pos="7057"/>
          <w:tab w:val="left" w:pos="7481"/>
        </w:tabs>
        <w:autoSpaceDE w:val="0"/>
        <w:autoSpaceDN w:val="0"/>
        <w:spacing w:line="300" w:lineRule="auto"/>
        <w:ind w:firstLine="627"/>
        <w:jc w:val="center"/>
        <w:outlineLvl w:val="0"/>
        <w:rPr>
          <w:rFonts w:eastAsia="宋体" w:cs="Arial"/>
          <w:b/>
          <w:bCs/>
          <w:kern w:val="0"/>
          <w:sz w:val="32"/>
          <w:szCs w:val="32"/>
        </w:rPr>
      </w:pPr>
      <w:r>
        <w:rPr>
          <w:rFonts w:eastAsia="宋体" w:cs="Arial" w:hint="eastAsia"/>
          <w:b/>
          <w:bCs/>
          <w:spacing w:val="-4"/>
          <w:kern w:val="0"/>
          <w:sz w:val="32"/>
          <w:szCs w:val="32"/>
        </w:rPr>
        <w:lastRenderedPageBreak/>
        <w:t>10</w:t>
      </w:r>
      <w:r>
        <w:rPr>
          <w:rFonts w:eastAsia="宋体" w:cs="Arial"/>
          <w:b/>
          <w:bCs/>
          <w:spacing w:val="-4"/>
          <w:kern w:val="0"/>
          <w:sz w:val="32"/>
          <w:szCs w:val="32"/>
        </w:rPr>
        <w:t xml:space="preserve"> </w:t>
      </w:r>
      <w:r>
        <w:rPr>
          <w:rFonts w:eastAsia="宋体" w:cs="Arial" w:hint="eastAsia"/>
          <w:b/>
          <w:bCs/>
          <w:spacing w:val="-4"/>
          <w:kern w:val="0"/>
          <w:sz w:val="32"/>
          <w:szCs w:val="32"/>
        </w:rPr>
        <w:t>报告</w:t>
      </w:r>
    </w:p>
    <w:p w14:paraId="3922B4D1" w14:textId="77777777" w:rsidR="00D16BE9" w:rsidRDefault="00AC4FA2">
      <w:pPr>
        <w:widowControl w:val="0"/>
        <w:autoSpaceDE w:val="0"/>
        <w:autoSpaceDN w:val="0"/>
        <w:spacing w:line="300" w:lineRule="auto"/>
        <w:ind w:firstLine="360"/>
        <w:jc w:val="left"/>
        <w:rPr>
          <w:rFonts w:eastAsia="Arial" w:cs="Arial"/>
          <w:kern w:val="0"/>
          <w:sz w:val="18"/>
          <w:szCs w:val="24"/>
        </w:rPr>
      </w:pPr>
      <w:r>
        <w:rPr>
          <w:rFonts w:eastAsia="Arial" w:cs="Arial"/>
          <w:color w:val="0000FF"/>
          <w:kern w:val="0"/>
          <w:sz w:val="18"/>
          <w:szCs w:val="24"/>
        </w:rPr>
        <w:t>(</w:t>
      </w:r>
      <w:r>
        <w:rPr>
          <w:rFonts w:eastAsia="宋体" w:cs="宋体" w:hint="eastAsia"/>
          <w:color w:val="0000FF"/>
          <w:kern w:val="0"/>
          <w:sz w:val="18"/>
          <w:szCs w:val="24"/>
        </w:rPr>
        <w:t>参考</w:t>
      </w:r>
      <w:r>
        <w:rPr>
          <w:rFonts w:eastAsia="Arial" w:cs="Arial"/>
          <w:color w:val="0000FF"/>
          <w:kern w:val="0"/>
          <w:sz w:val="18"/>
          <w:szCs w:val="24"/>
        </w:rPr>
        <w:t xml:space="preserve"> ISO 14044:2006 </w:t>
      </w:r>
      <w:r>
        <w:rPr>
          <w:rFonts w:eastAsia="宋体" w:cs="宋体" w:hint="eastAsia"/>
          <w:color w:val="0000FF"/>
          <w:kern w:val="0"/>
          <w:sz w:val="18"/>
          <w:szCs w:val="24"/>
        </w:rPr>
        <w:t>第</w:t>
      </w:r>
      <w:r>
        <w:rPr>
          <w:rFonts w:eastAsia="Arial" w:cs="Arial"/>
          <w:color w:val="0000FF"/>
          <w:kern w:val="0"/>
          <w:sz w:val="18"/>
          <w:szCs w:val="24"/>
        </w:rPr>
        <w:t xml:space="preserve"> </w:t>
      </w:r>
      <w:r>
        <w:rPr>
          <w:rFonts w:eastAsia="Arial" w:cs="Arial"/>
          <w:color w:val="0000FF"/>
          <w:spacing w:val="-5"/>
          <w:kern w:val="0"/>
          <w:sz w:val="18"/>
          <w:szCs w:val="24"/>
        </w:rPr>
        <w:t xml:space="preserve">5 </w:t>
      </w:r>
      <w:r>
        <w:rPr>
          <w:rFonts w:eastAsia="宋体" w:cs="宋体" w:hint="eastAsia"/>
          <w:color w:val="0000FF"/>
          <w:kern w:val="0"/>
          <w:sz w:val="18"/>
          <w:szCs w:val="24"/>
        </w:rPr>
        <w:t>章）</w:t>
      </w:r>
    </w:p>
    <w:p w14:paraId="037F879A" w14:textId="77777777" w:rsidR="00D16BE9" w:rsidRDefault="00AC4FA2">
      <w:pPr>
        <w:widowControl w:val="0"/>
        <w:tabs>
          <w:tab w:val="left" w:pos="1094"/>
        </w:tabs>
        <w:autoSpaceDE w:val="0"/>
        <w:autoSpaceDN w:val="0"/>
        <w:spacing w:line="300" w:lineRule="auto"/>
        <w:ind w:firstLine="562"/>
        <w:jc w:val="left"/>
        <w:outlineLvl w:val="1"/>
        <w:rPr>
          <w:rFonts w:eastAsia="Arial" w:cs="Arial"/>
          <w:b/>
          <w:bCs/>
          <w:kern w:val="0"/>
          <w:sz w:val="28"/>
          <w:szCs w:val="28"/>
        </w:rPr>
      </w:pPr>
      <w:bookmarkStart w:id="158" w:name="_bookmark322"/>
      <w:bookmarkEnd w:id="158"/>
      <w:r>
        <w:rPr>
          <w:rFonts w:eastAsia="宋体" w:cs="Arial"/>
          <w:b/>
          <w:bCs/>
          <w:kern w:val="0"/>
          <w:sz w:val="28"/>
          <w:szCs w:val="28"/>
        </w:rPr>
        <w:t>10.1</w:t>
      </w:r>
      <w:r>
        <w:rPr>
          <w:rFonts w:eastAsia="宋体" w:cs="Arial"/>
          <w:b/>
          <w:bCs/>
          <w:kern w:val="0"/>
          <w:sz w:val="28"/>
          <w:szCs w:val="28"/>
        </w:rPr>
        <w:tab/>
      </w:r>
      <w:r>
        <w:rPr>
          <w:rFonts w:eastAsia="宋体" w:cs="Arial"/>
          <w:b/>
          <w:bCs/>
          <w:kern w:val="0"/>
          <w:sz w:val="28"/>
          <w:szCs w:val="28"/>
        </w:rPr>
        <w:t>导言和</w:t>
      </w:r>
      <w:r>
        <w:rPr>
          <w:rFonts w:eastAsia="宋体" w:cs="Arial"/>
          <w:b/>
          <w:bCs/>
          <w:spacing w:val="-2"/>
          <w:kern w:val="0"/>
          <w:sz w:val="28"/>
          <w:szCs w:val="28"/>
        </w:rPr>
        <w:t>概述</w:t>
      </w:r>
    </w:p>
    <w:p w14:paraId="4E81D1F9" w14:textId="77777777" w:rsidR="00D16BE9" w:rsidRDefault="00AC4FA2">
      <w:pPr>
        <w:widowControl w:val="0"/>
        <w:autoSpaceDE w:val="0"/>
        <w:autoSpaceDN w:val="0"/>
        <w:spacing w:line="300" w:lineRule="auto"/>
        <w:ind w:firstLine="420"/>
        <w:rPr>
          <w:rFonts w:eastAsia="Arial" w:cs="Arial"/>
          <w:kern w:val="0"/>
          <w:szCs w:val="21"/>
        </w:rPr>
      </w:pPr>
      <w:r>
        <w:rPr>
          <w:rFonts w:eastAsia="Arial" w:cs="Arial"/>
          <w:kern w:val="0"/>
          <w:szCs w:val="21"/>
        </w:rPr>
        <w:t>LCI/LCA</w:t>
      </w:r>
      <w:r>
        <w:rPr>
          <w:rFonts w:eastAsia="宋体" w:cs="宋体" w:hint="eastAsia"/>
          <w:kern w:val="0"/>
          <w:szCs w:val="21"/>
        </w:rPr>
        <w:t>研究的结果和结论应完整准确地报告给目标受众，不得有任何偏差。研究结果、数据、方法、假设和局限性应具有透明度，并以足够详细的方式呈现，使读者能够理解生命周期评估中固有的复杂性和权衡。报告还应允许以符合研究目标的方式使用结果和解释。</w:t>
      </w:r>
    </w:p>
    <w:p w14:paraId="65610BAE" w14:textId="77777777" w:rsidR="00D16BE9" w:rsidRDefault="00AC4FA2">
      <w:pPr>
        <w:widowControl w:val="0"/>
        <w:autoSpaceDE w:val="0"/>
        <w:autoSpaceDN w:val="0"/>
        <w:spacing w:line="300" w:lineRule="auto"/>
        <w:ind w:firstLine="420"/>
        <w:rPr>
          <w:rFonts w:eastAsia="Arial" w:cs="Arial"/>
          <w:kern w:val="0"/>
          <w:szCs w:val="21"/>
        </w:rPr>
      </w:pPr>
      <w:r>
        <w:rPr>
          <w:rFonts w:eastAsia="宋体" w:cs="宋体" w:hint="eastAsia"/>
          <w:kern w:val="0"/>
          <w:szCs w:val="21"/>
        </w:rPr>
        <w:t>在介绍或传播研究成果时，应认识到并满足不同受众的需求。目标受</w:t>
      </w:r>
      <w:proofErr w:type="gramStart"/>
      <w:r>
        <w:rPr>
          <w:rFonts w:eastAsia="宋体" w:cs="宋体" w:hint="eastAsia"/>
          <w:kern w:val="0"/>
          <w:szCs w:val="21"/>
        </w:rPr>
        <w:t>众可以</w:t>
      </w:r>
      <w:proofErr w:type="gramEnd"/>
      <w:r>
        <w:rPr>
          <w:rFonts w:eastAsia="宋体" w:cs="宋体" w:hint="eastAsia"/>
          <w:kern w:val="0"/>
          <w:szCs w:val="21"/>
        </w:rPr>
        <w:t>是内部受众、（界定的）外部受众或公众受众，也可以是技术受众或非技术受众。这些受</w:t>
      </w:r>
      <w:proofErr w:type="gramStart"/>
      <w:r>
        <w:rPr>
          <w:rFonts w:eastAsia="宋体" w:cs="宋体" w:hint="eastAsia"/>
          <w:kern w:val="0"/>
          <w:szCs w:val="21"/>
        </w:rPr>
        <w:t>众可以</w:t>
      </w:r>
      <w:proofErr w:type="gramEnd"/>
      <w:r>
        <w:rPr>
          <w:rFonts w:eastAsia="宋体" w:cs="宋体" w:hint="eastAsia"/>
          <w:kern w:val="0"/>
          <w:szCs w:val="21"/>
        </w:rPr>
        <w:t>包括公司、行业协会、政府机构、环保团体、科技界和其他非政府组织，以及普通公众</w:t>
      </w:r>
      <w:r>
        <w:rPr>
          <w:rFonts w:eastAsia="Arial" w:cs="Arial"/>
          <w:kern w:val="0"/>
          <w:szCs w:val="21"/>
        </w:rPr>
        <w:t>/</w:t>
      </w:r>
      <w:r>
        <w:rPr>
          <w:rFonts w:eastAsia="宋体" w:cs="宋体" w:hint="eastAsia"/>
          <w:kern w:val="0"/>
          <w:szCs w:val="21"/>
        </w:rPr>
        <w:t>消费者。在公共领域的交流尤为重要，因为当向不熟悉方法</w:t>
      </w:r>
      <w:r>
        <w:rPr>
          <w:rFonts w:eastAsia="宋体" w:cs="宋体" w:hint="eastAsia"/>
          <w:spacing w:val="-3"/>
          <w:kern w:val="0"/>
          <w:szCs w:val="21"/>
        </w:rPr>
        <w:t>的</w:t>
      </w:r>
      <w:r>
        <w:rPr>
          <w:rFonts w:eastAsia="宋体" w:cs="宋体" w:hint="eastAsia"/>
          <w:kern w:val="0"/>
          <w:szCs w:val="21"/>
        </w:rPr>
        <w:t>复杂性和可能适用的相关限制的受众提供</w:t>
      </w:r>
      <w:r>
        <w:rPr>
          <w:rFonts w:eastAsia="Arial" w:cs="Arial"/>
          <w:kern w:val="0"/>
          <w:szCs w:val="21"/>
        </w:rPr>
        <w:t xml:space="preserve"> LCA </w:t>
      </w:r>
      <w:r>
        <w:rPr>
          <w:rFonts w:eastAsia="宋体" w:cs="宋体" w:hint="eastAsia"/>
          <w:kern w:val="0"/>
          <w:szCs w:val="21"/>
        </w:rPr>
        <w:t>衍生信息时，误解的风险就会增加。</w:t>
      </w:r>
    </w:p>
    <w:p w14:paraId="570A0453" w14:textId="77777777" w:rsidR="00D16BE9" w:rsidRDefault="00AC4FA2">
      <w:pPr>
        <w:widowControl w:val="0"/>
        <w:autoSpaceDE w:val="0"/>
        <w:autoSpaceDN w:val="0"/>
        <w:spacing w:line="300" w:lineRule="auto"/>
        <w:ind w:firstLine="420"/>
        <w:rPr>
          <w:rFonts w:eastAsia="Arial" w:cs="Arial"/>
          <w:kern w:val="0"/>
          <w:szCs w:val="21"/>
        </w:rPr>
      </w:pPr>
      <w:r>
        <w:rPr>
          <w:rFonts w:eastAsia="宋体" w:cs="宋体" w:hint="eastAsia"/>
          <w:kern w:val="0"/>
          <w:szCs w:val="21"/>
        </w:rPr>
        <w:t>良好的</w:t>
      </w:r>
      <w:r>
        <w:rPr>
          <w:rFonts w:eastAsia="Arial" w:cs="Arial"/>
          <w:kern w:val="0"/>
          <w:szCs w:val="21"/>
        </w:rPr>
        <w:t xml:space="preserve"> LCI </w:t>
      </w:r>
      <w:r>
        <w:rPr>
          <w:rFonts w:eastAsia="宋体" w:cs="宋体" w:hint="eastAsia"/>
          <w:kern w:val="0"/>
          <w:szCs w:val="21"/>
        </w:rPr>
        <w:t>和</w:t>
      </w:r>
      <w:r>
        <w:rPr>
          <w:rFonts w:eastAsia="Arial" w:cs="Arial"/>
          <w:kern w:val="0"/>
          <w:szCs w:val="21"/>
        </w:rPr>
        <w:t xml:space="preserve"> LCA </w:t>
      </w:r>
      <w:r>
        <w:rPr>
          <w:rFonts w:eastAsia="宋体" w:cs="宋体" w:hint="eastAsia"/>
          <w:kern w:val="0"/>
          <w:szCs w:val="21"/>
        </w:rPr>
        <w:t>研究报告应提供相关的项目细节、所遵循的流程、所采用的方式和方法以及所产生的结果。这对于确保结果的可重复性以及向评审人员提供所需信息以判断结果的质量以及结论和建议（如果包括在内）的适当性至关重要。</w:t>
      </w:r>
    </w:p>
    <w:p w14:paraId="3654D67E" w14:textId="77777777" w:rsidR="00D16BE9" w:rsidRDefault="00AC4FA2">
      <w:pPr>
        <w:widowControl w:val="0"/>
        <w:autoSpaceDE w:val="0"/>
        <w:autoSpaceDN w:val="0"/>
        <w:spacing w:line="300" w:lineRule="auto"/>
        <w:ind w:firstLine="420"/>
        <w:rPr>
          <w:rFonts w:eastAsia="Arial" w:cs="Arial"/>
          <w:kern w:val="0"/>
          <w:szCs w:val="21"/>
        </w:rPr>
      </w:pPr>
      <w:r>
        <w:rPr>
          <w:rFonts w:eastAsia="宋体" w:cs="宋体" w:hint="eastAsia"/>
          <w:kern w:val="0"/>
          <w:szCs w:val="21"/>
        </w:rPr>
        <w:t>完整的报告还应包含所使用的数据，并应确保所使用的所有方法和数据的透明度和一致性。该报告应构成对科学</w:t>
      </w:r>
      <w:r>
        <w:rPr>
          <w:rFonts w:eastAsia="Arial" w:cs="Arial"/>
          <w:kern w:val="0"/>
          <w:szCs w:val="21"/>
        </w:rPr>
        <w:t>/</w:t>
      </w:r>
      <w:r>
        <w:rPr>
          <w:rFonts w:eastAsia="宋体" w:cs="宋体" w:hint="eastAsia"/>
          <w:kern w:val="0"/>
          <w:szCs w:val="21"/>
        </w:rPr>
        <w:t>技术受众的主要投入，并可作为编写给其他目标受众的摘要报告的基础。这些摘要需要根据受众的要求进行调整，仅标明为摘要，并适当提及主要报告和相关审查报告，以确保不会断章取义。</w:t>
      </w:r>
    </w:p>
    <w:p w14:paraId="6FB580A7" w14:textId="77777777" w:rsidR="00D16BE9" w:rsidRDefault="00AC4FA2">
      <w:pPr>
        <w:widowControl w:val="0"/>
        <w:autoSpaceDE w:val="0"/>
        <w:autoSpaceDN w:val="0"/>
        <w:spacing w:line="300" w:lineRule="auto"/>
        <w:ind w:firstLine="420"/>
        <w:rPr>
          <w:rFonts w:cs="Arial"/>
          <w:kern w:val="0"/>
          <w:szCs w:val="21"/>
        </w:rPr>
      </w:pPr>
      <w:r>
        <w:rPr>
          <w:rFonts w:eastAsia="宋体" w:cs="宋体" w:hint="eastAsia"/>
          <w:kern w:val="0"/>
          <w:szCs w:val="21"/>
        </w:rPr>
        <w:t>敏感或专有信息和数据的保密要求应得到满足，同时至少应允许评审人员保密访问，以支持对数据集和</w:t>
      </w:r>
      <w:r>
        <w:rPr>
          <w:rFonts w:eastAsia="Arial" w:cs="Arial"/>
          <w:kern w:val="0"/>
          <w:szCs w:val="21"/>
        </w:rPr>
        <w:t>/</w:t>
      </w:r>
      <w:r>
        <w:rPr>
          <w:rFonts w:eastAsia="宋体" w:cs="宋体" w:hint="eastAsia"/>
          <w:kern w:val="0"/>
          <w:szCs w:val="21"/>
        </w:rPr>
        <w:t>或报告的评审。单独的、互为补充的保密报告可以达到这一</w:t>
      </w:r>
      <w:r>
        <w:rPr>
          <w:rFonts w:eastAsia="宋体" w:cs="宋体" w:hint="eastAsia"/>
          <w:spacing w:val="-2"/>
          <w:kern w:val="0"/>
          <w:szCs w:val="21"/>
        </w:rPr>
        <w:t>目的。</w:t>
      </w:r>
    </w:p>
    <w:p w14:paraId="2115818D" w14:textId="77777777" w:rsidR="00D16BE9" w:rsidRDefault="00AC4FA2">
      <w:pPr>
        <w:widowControl w:val="0"/>
        <w:tabs>
          <w:tab w:val="left" w:pos="1094"/>
        </w:tabs>
        <w:autoSpaceDE w:val="0"/>
        <w:autoSpaceDN w:val="0"/>
        <w:spacing w:line="300" w:lineRule="auto"/>
        <w:ind w:firstLine="562"/>
        <w:jc w:val="left"/>
        <w:outlineLvl w:val="1"/>
        <w:rPr>
          <w:rFonts w:eastAsia="Arial" w:cs="Arial"/>
          <w:b/>
          <w:bCs/>
          <w:kern w:val="0"/>
          <w:sz w:val="28"/>
          <w:szCs w:val="28"/>
        </w:rPr>
      </w:pPr>
      <w:bookmarkStart w:id="159" w:name="_bookmark323"/>
      <w:bookmarkEnd w:id="159"/>
      <w:r>
        <w:rPr>
          <w:rFonts w:eastAsia="宋体" w:cs="Arial"/>
          <w:b/>
          <w:bCs/>
          <w:kern w:val="0"/>
          <w:sz w:val="28"/>
          <w:szCs w:val="28"/>
        </w:rPr>
        <w:t>10.2</w:t>
      </w:r>
      <w:r>
        <w:rPr>
          <w:rFonts w:eastAsia="宋体" w:cs="Arial"/>
          <w:b/>
          <w:bCs/>
          <w:kern w:val="0"/>
          <w:sz w:val="28"/>
          <w:szCs w:val="28"/>
        </w:rPr>
        <w:t>报告</w:t>
      </w:r>
      <w:r>
        <w:rPr>
          <w:rFonts w:eastAsia="宋体" w:cs="Arial"/>
          <w:b/>
          <w:bCs/>
          <w:spacing w:val="-2"/>
          <w:kern w:val="0"/>
          <w:sz w:val="28"/>
          <w:szCs w:val="28"/>
        </w:rPr>
        <w:t>原则</w:t>
      </w:r>
    </w:p>
    <w:p w14:paraId="5117D3DD" w14:textId="77777777" w:rsidR="00D16BE9" w:rsidRDefault="00AC4FA2">
      <w:pPr>
        <w:widowControl w:val="0"/>
        <w:autoSpaceDE w:val="0"/>
        <w:autoSpaceDN w:val="0"/>
        <w:spacing w:line="300" w:lineRule="auto"/>
        <w:ind w:firstLine="360"/>
        <w:jc w:val="left"/>
        <w:rPr>
          <w:rFonts w:eastAsia="Arial" w:cs="Arial"/>
          <w:kern w:val="0"/>
          <w:sz w:val="18"/>
          <w:szCs w:val="24"/>
        </w:rPr>
      </w:pPr>
      <w:r>
        <w:rPr>
          <w:rFonts w:eastAsia="Arial" w:cs="Arial"/>
          <w:color w:val="0000FF"/>
          <w:kern w:val="0"/>
          <w:sz w:val="18"/>
          <w:szCs w:val="24"/>
        </w:rPr>
        <w:t>(</w:t>
      </w:r>
      <w:r>
        <w:rPr>
          <w:rFonts w:eastAsia="宋体" w:cs="宋体" w:hint="eastAsia"/>
          <w:color w:val="0000FF"/>
          <w:kern w:val="0"/>
          <w:sz w:val="18"/>
          <w:szCs w:val="24"/>
        </w:rPr>
        <w:t>参考</w:t>
      </w:r>
      <w:r>
        <w:rPr>
          <w:rFonts w:eastAsia="Arial" w:cs="Arial"/>
          <w:color w:val="0000FF"/>
          <w:kern w:val="0"/>
          <w:sz w:val="18"/>
          <w:szCs w:val="24"/>
        </w:rPr>
        <w:t xml:space="preserve"> ISO 14044:2006 </w:t>
      </w:r>
      <w:r>
        <w:rPr>
          <w:rFonts w:eastAsia="宋体" w:cs="宋体" w:hint="eastAsia"/>
          <w:color w:val="0000FF"/>
          <w:kern w:val="0"/>
          <w:sz w:val="18"/>
          <w:szCs w:val="24"/>
        </w:rPr>
        <w:t>第</w:t>
      </w:r>
      <w:r>
        <w:rPr>
          <w:rFonts w:eastAsia="Arial" w:cs="Arial"/>
          <w:color w:val="0000FF"/>
          <w:kern w:val="0"/>
          <w:sz w:val="18"/>
          <w:szCs w:val="24"/>
        </w:rPr>
        <w:t xml:space="preserve"> </w:t>
      </w:r>
      <w:r>
        <w:rPr>
          <w:rFonts w:eastAsia="Arial" w:cs="Arial"/>
          <w:color w:val="0000FF"/>
          <w:spacing w:val="-2"/>
          <w:kern w:val="0"/>
          <w:sz w:val="18"/>
          <w:szCs w:val="24"/>
        </w:rPr>
        <w:t xml:space="preserve">5.1.1 </w:t>
      </w:r>
      <w:r>
        <w:rPr>
          <w:rFonts w:eastAsia="宋体" w:cs="宋体" w:hint="eastAsia"/>
          <w:color w:val="0000FF"/>
          <w:kern w:val="0"/>
          <w:sz w:val="18"/>
          <w:szCs w:val="24"/>
        </w:rPr>
        <w:t>章）</w:t>
      </w:r>
    </w:p>
    <w:p w14:paraId="1A27B6BB" w14:textId="77777777" w:rsidR="00D16BE9" w:rsidRDefault="00AC4FA2">
      <w:pPr>
        <w:widowControl w:val="0"/>
        <w:autoSpaceDE w:val="0"/>
        <w:autoSpaceDN w:val="0"/>
        <w:spacing w:line="300" w:lineRule="auto"/>
        <w:ind w:firstLine="442"/>
        <w:rPr>
          <w:rFonts w:eastAsia="Arial" w:cs="Arial"/>
          <w:b/>
          <w:bCs/>
          <w:kern w:val="0"/>
          <w:sz w:val="22"/>
        </w:rPr>
      </w:pPr>
      <w:r>
        <w:rPr>
          <w:rFonts w:eastAsia="宋体" w:cs="宋体" w:hint="eastAsia"/>
          <w:b/>
          <w:bCs/>
          <w:kern w:val="0"/>
          <w:sz w:val="22"/>
        </w:rPr>
        <w:t>报告和数据</w:t>
      </w:r>
      <w:r>
        <w:rPr>
          <w:rFonts w:eastAsia="宋体" w:cs="宋体" w:hint="eastAsia"/>
          <w:b/>
          <w:bCs/>
          <w:spacing w:val="-4"/>
          <w:kern w:val="0"/>
          <w:sz w:val="22"/>
        </w:rPr>
        <w:t>集</w:t>
      </w:r>
    </w:p>
    <w:p w14:paraId="0099D790" w14:textId="77777777" w:rsidR="00D16BE9" w:rsidRDefault="00AC4FA2">
      <w:pPr>
        <w:widowControl w:val="0"/>
        <w:autoSpaceDE w:val="0"/>
        <w:autoSpaceDN w:val="0"/>
        <w:spacing w:line="300" w:lineRule="auto"/>
        <w:ind w:firstLine="440"/>
        <w:rPr>
          <w:rFonts w:eastAsia="宋体" w:cs="宋体"/>
          <w:kern w:val="0"/>
          <w:sz w:val="22"/>
        </w:rPr>
      </w:pPr>
      <w:r>
        <w:rPr>
          <w:rFonts w:eastAsia="宋体" w:cs="宋体" w:hint="eastAsia"/>
          <w:kern w:val="0"/>
          <w:sz w:val="22"/>
        </w:rPr>
        <w:t>报告的形式和水平主要取决于三个因素：</w:t>
      </w:r>
    </w:p>
    <w:p w14:paraId="28EF688F" w14:textId="77777777" w:rsidR="00D16BE9" w:rsidRDefault="00AC4FA2">
      <w:pPr>
        <w:pStyle w:val="afc"/>
        <w:widowControl w:val="0"/>
        <w:numPr>
          <w:ilvl w:val="0"/>
          <w:numId w:val="133"/>
        </w:numPr>
        <w:autoSpaceDE w:val="0"/>
        <w:autoSpaceDN w:val="0"/>
        <w:spacing w:line="300" w:lineRule="auto"/>
        <w:ind w:left="0" w:firstLine="440"/>
        <w:rPr>
          <w:rFonts w:eastAsia="Arial" w:cs="Arial"/>
          <w:kern w:val="0"/>
          <w:sz w:val="22"/>
        </w:rPr>
      </w:pPr>
      <w:r>
        <w:rPr>
          <w:rFonts w:eastAsia="宋体" w:cs="宋体" w:hint="eastAsia"/>
          <w:kern w:val="0"/>
          <w:sz w:val="22"/>
        </w:rPr>
        <w:t>研究成果的类型、</w:t>
      </w:r>
    </w:p>
    <w:p w14:paraId="038B071A" w14:textId="77777777" w:rsidR="00D16BE9" w:rsidRDefault="00AC4FA2">
      <w:pPr>
        <w:pStyle w:val="afc"/>
        <w:widowControl w:val="0"/>
        <w:numPr>
          <w:ilvl w:val="0"/>
          <w:numId w:val="133"/>
        </w:numPr>
        <w:autoSpaceDE w:val="0"/>
        <w:autoSpaceDN w:val="0"/>
        <w:spacing w:line="300" w:lineRule="auto"/>
        <w:ind w:left="0" w:firstLine="440"/>
        <w:rPr>
          <w:rFonts w:eastAsia="Arial" w:cs="Arial"/>
          <w:kern w:val="0"/>
          <w:sz w:val="22"/>
        </w:rPr>
      </w:pPr>
      <w:r>
        <w:rPr>
          <w:rFonts w:eastAsia="宋体" w:cs="宋体" w:hint="eastAsia"/>
          <w:kern w:val="0"/>
          <w:sz w:val="22"/>
        </w:rPr>
        <w:t>研究和报告的目的和预期应用，以及</w:t>
      </w:r>
    </w:p>
    <w:p w14:paraId="079C2490" w14:textId="77777777" w:rsidR="00D16BE9" w:rsidRDefault="00AC4FA2">
      <w:pPr>
        <w:pStyle w:val="a8"/>
        <w:numPr>
          <w:ilvl w:val="0"/>
          <w:numId w:val="134"/>
        </w:numPr>
        <w:spacing w:line="300" w:lineRule="auto"/>
        <w:ind w:left="0" w:firstLineChars="200" w:firstLine="420"/>
        <w:jc w:val="both"/>
        <w:rPr>
          <w:rFonts w:eastAsiaTheme="minorEastAsia"/>
          <w:szCs w:val="21"/>
          <w:lang w:eastAsia="zh-CN"/>
        </w:rPr>
      </w:pPr>
      <w:r>
        <w:rPr>
          <w:rFonts w:cs="宋体" w:hint="eastAsia"/>
          <w:lang w:eastAsia="zh-CN"/>
        </w:rPr>
        <w:t>目</w:t>
      </w:r>
      <w:r>
        <w:rPr>
          <w:lang w:eastAsia="zh-CN"/>
        </w:rPr>
        <w:t>标受众（特别是技术或非技术人员，内部或第三方</w:t>
      </w:r>
      <w:r>
        <w:rPr>
          <w:spacing w:val="-2"/>
          <w:lang w:eastAsia="zh-CN"/>
        </w:rPr>
        <w:t>/</w:t>
      </w:r>
      <w:r>
        <w:rPr>
          <w:spacing w:val="-2"/>
          <w:lang w:eastAsia="zh-CN"/>
        </w:rPr>
        <w:t>公众）。</w:t>
      </w:r>
    </w:p>
    <w:p w14:paraId="0C33554F" w14:textId="77777777" w:rsidR="00D16BE9" w:rsidRDefault="00AC4FA2">
      <w:pPr>
        <w:pStyle w:val="a8"/>
        <w:spacing w:line="300" w:lineRule="auto"/>
        <w:ind w:firstLineChars="200" w:firstLine="420"/>
        <w:jc w:val="both"/>
        <w:rPr>
          <w:rFonts w:eastAsiaTheme="minorEastAsia"/>
          <w:szCs w:val="21"/>
          <w:lang w:eastAsia="zh-CN"/>
        </w:rPr>
      </w:pPr>
      <w:r>
        <w:rPr>
          <w:rFonts w:eastAsiaTheme="minorEastAsia" w:hint="eastAsia"/>
          <w:szCs w:val="21"/>
          <w:lang w:eastAsia="zh-CN"/>
        </w:rPr>
        <w:br w:type="page"/>
      </w:r>
    </w:p>
    <w:p w14:paraId="285C813E" w14:textId="77777777" w:rsidR="00D16BE9" w:rsidRDefault="00AC4FA2">
      <w:pPr>
        <w:widowControl w:val="0"/>
        <w:autoSpaceDE w:val="0"/>
        <w:autoSpaceDN w:val="0"/>
        <w:spacing w:line="300" w:lineRule="auto"/>
        <w:ind w:firstLine="422"/>
        <w:rPr>
          <w:rFonts w:eastAsia="Arial" w:cs="Arial"/>
          <w:b/>
          <w:bCs/>
          <w:kern w:val="0"/>
          <w:szCs w:val="21"/>
        </w:rPr>
      </w:pPr>
      <w:r>
        <w:rPr>
          <w:rFonts w:eastAsia="宋体" w:cs="宋体" w:hint="eastAsia"/>
          <w:b/>
          <w:bCs/>
          <w:kern w:val="0"/>
          <w:szCs w:val="21"/>
        </w:rPr>
        <w:lastRenderedPageBreak/>
        <w:t>报告</w:t>
      </w:r>
      <w:r>
        <w:rPr>
          <w:rFonts w:eastAsia="Arial" w:cs="Arial"/>
          <w:b/>
          <w:bCs/>
          <w:kern w:val="0"/>
          <w:szCs w:val="21"/>
        </w:rPr>
        <w:t xml:space="preserve"> LCIA </w:t>
      </w:r>
      <w:r>
        <w:rPr>
          <w:rFonts w:eastAsia="宋体" w:cs="宋体" w:hint="eastAsia"/>
          <w:b/>
          <w:bCs/>
          <w:spacing w:val="-2"/>
          <w:kern w:val="0"/>
          <w:szCs w:val="21"/>
        </w:rPr>
        <w:t>结果</w:t>
      </w:r>
    </w:p>
    <w:p w14:paraId="7FD6F8EE" w14:textId="77777777" w:rsidR="00D16BE9" w:rsidRDefault="00AC4FA2">
      <w:pPr>
        <w:widowControl w:val="0"/>
        <w:autoSpaceDE w:val="0"/>
        <w:autoSpaceDN w:val="0"/>
        <w:spacing w:line="300" w:lineRule="auto"/>
        <w:ind w:firstLine="420"/>
        <w:rPr>
          <w:rFonts w:eastAsia="Arial" w:cs="Arial"/>
          <w:kern w:val="0"/>
          <w:szCs w:val="21"/>
        </w:rPr>
      </w:pPr>
      <w:r>
        <w:rPr>
          <w:rFonts w:eastAsia="宋体" w:cs="宋体" w:hint="eastAsia"/>
          <w:kern w:val="0"/>
          <w:szCs w:val="21"/>
        </w:rPr>
        <w:t>在报告或数据集中公布</w:t>
      </w:r>
      <w:r>
        <w:rPr>
          <w:rFonts w:eastAsia="Arial" w:cs="Arial"/>
          <w:kern w:val="0"/>
          <w:szCs w:val="21"/>
        </w:rPr>
        <w:t xml:space="preserve"> LCIA </w:t>
      </w:r>
      <w:r>
        <w:rPr>
          <w:rFonts w:eastAsia="宋体" w:cs="宋体" w:hint="eastAsia"/>
          <w:kern w:val="0"/>
          <w:szCs w:val="21"/>
        </w:rPr>
        <w:t>结果时，为透明起见，应同时公布</w:t>
      </w:r>
      <w:r>
        <w:rPr>
          <w:rFonts w:eastAsia="Arial" w:cs="Arial"/>
          <w:kern w:val="0"/>
          <w:szCs w:val="21"/>
        </w:rPr>
        <w:t xml:space="preserve"> LCI </w:t>
      </w:r>
      <w:r>
        <w:rPr>
          <w:rFonts w:eastAsia="宋体" w:cs="宋体" w:hint="eastAsia"/>
          <w:kern w:val="0"/>
          <w:szCs w:val="21"/>
        </w:rPr>
        <w:t>结果。如果是归一化或加权</w:t>
      </w:r>
      <w:r>
        <w:rPr>
          <w:rFonts w:eastAsia="Arial" w:cs="Arial"/>
          <w:kern w:val="0"/>
          <w:szCs w:val="21"/>
        </w:rPr>
        <w:t xml:space="preserve"> LCIA </w:t>
      </w:r>
      <w:r>
        <w:rPr>
          <w:rFonts w:eastAsia="宋体" w:cs="宋体" w:hint="eastAsia"/>
          <w:kern w:val="0"/>
          <w:szCs w:val="21"/>
        </w:rPr>
        <w:t>结果，则同样要报告之前步骤（分类和特征描述）的结果。出于同样的原因，端点（损害）级别的特征描述结果应与中点级别的影响类别结果以及</w:t>
      </w:r>
      <w:r>
        <w:rPr>
          <w:rFonts w:eastAsia="Arial" w:cs="Arial"/>
          <w:kern w:val="0"/>
          <w:szCs w:val="21"/>
        </w:rPr>
        <w:t xml:space="preserve"> LCI </w:t>
      </w:r>
      <w:r>
        <w:rPr>
          <w:rFonts w:eastAsia="宋体" w:cs="宋体" w:hint="eastAsia"/>
          <w:kern w:val="0"/>
          <w:szCs w:val="21"/>
        </w:rPr>
        <w:t>结果相辅相成。</w:t>
      </w:r>
    </w:p>
    <w:p w14:paraId="7518BD01" w14:textId="77777777" w:rsidR="00D16BE9" w:rsidRDefault="00AC4FA2">
      <w:pPr>
        <w:widowControl w:val="0"/>
        <w:autoSpaceDE w:val="0"/>
        <w:autoSpaceDN w:val="0"/>
        <w:spacing w:line="300" w:lineRule="auto"/>
        <w:ind w:firstLine="414"/>
        <w:rPr>
          <w:rFonts w:eastAsia="Arial" w:cs="Arial"/>
          <w:b/>
          <w:bCs/>
          <w:kern w:val="0"/>
          <w:szCs w:val="21"/>
        </w:rPr>
      </w:pPr>
      <w:r>
        <w:rPr>
          <w:rFonts w:eastAsia="宋体" w:cs="宋体" w:hint="eastAsia"/>
          <w:b/>
          <w:bCs/>
          <w:spacing w:val="-2"/>
          <w:kern w:val="0"/>
          <w:szCs w:val="21"/>
        </w:rPr>
        <w:t>保密性</w:t>
      </w:r>
    </w:p>
    <w:p w14:paraId="5117BF3B" w14:textId="77777777" w:rsidR="00D16BE9" w:rsidRDefault="00AC4FA2">
      <w:pPr>
        <w:widowControl w:val="0"/>
        <w:autoSpaceDE w:val="0"/>
        <w:autoSpaceDN w:val="0"/>
        <w:spacing w:line="300" w:lineRule="auto"/>
        <w:ind w:firstLine="420"/>
        <w:rPr>
          <w:rFonts w:eastAsia="Arial" w:cs="Arial"/>
          <w:kern w:val="0"/>
          <w:szCs w:val="21"/>
        </w:rPr>
      </w:pPr>
      <w:r>
        <w:rPr>
          <w:rFonts w:eastAsia="宋体" w:cs="宋体" w:hint="eastAsia"/>
          <w:kern w:val="0"/>
          <w:szCs w:val="21"/>
        </w:rPr>
        <w:t>如果数据或信息（如技术、催化剂、成分）因保密或专有原因而无法报告，则可将此</w:t>
      </w:r>
      <w:r>
        <w:rPr>
          <w:rFonts w:eastAsia="Arial" w:cs="Arial"/>
          <w:kern w:val="0"/>
          <w:szCs w:val="21"/>
        </w:rPr>
        <w:t xml:space="preserve"> </w:t>
      </w:r>
      <w:r>
        <w:rPr>
          <w:rFonts w:eastAsia="宋体" w:cs="宋体" w:hint="eastAsia"/>
          <w:kern w:val="0"/>
          <w:szCs w:val="21"/>
        </w:rPr>
        <w:t>信息记录在一份单独的保密报告中，该报告无需对外公布，但在保密条件下可提供给预期的关键评审人员。该保密报告中记录的信息种类应在详细报告（如有）中列出。</w:t>
      </w:r>
    </w:p>
    <w:p w14:paraId="17101B9E" w14:textId="77777777" w:rsidR="00D16BE9" w:rsidRDefault="00AC4FA2">
      <w:pPr>
        <w:widowControl w:val="0"/>
        <w:autoSpaceDE w:val="0"/>
        <w:autoSpaceDN w:val="0"/>
        <w:spacing w:line="300" w:lineRule="auto"/>
        <w:ind w:firstLine="422"/>
        <w:rPr>
          <w:rFonts w:eastAsia="Arial" w:cs="Arial"/>
          <w:b/>
          <w:bCs/>
          <w:kern w:val="0"/>
          <w:szCs w:val="21"/>
        </w:rPr>
      </w:pPr>
      <w:r>
        <w:rPr>
          <w:rFonts w:eastAsia="宋体" w:cs="宋体" w:hint="eastAsia"/>
          <w:b/>
          <w:bCs/>
          <w:kern w:val="0"/>
          <w:szCs w:val="21"/>
        </w:rPr>
        <w:t>报告修订后的目标和</w:t>
      </w:r>
      <w:r>
        <w:rPr>
          <w:rFonts w:eastAsia="Arial" w:cs="Arial"/>
          <w:b/>
          <w:bCs/>
          <w:kern w:val="0"/>
          <w:szCs w:val="21"/>
        </w:rPr>
        <w:t>/</w:t>
      </w:r>
      <w:r>
        <w:rPr>
          <w:rFonts w:eastAsia="宋体" w:cs="宋体" w:hint="eastAsia"/>
          <w:b/>
          <w:bCs/>
          <w:kern w:val="0"/>
          <w:szCs w:val="21"/>
        </w:rPr>
        <w:t>或范围</w:t>
      </w:r>
      <w:r>
        <w:rPr>
          <w:rFonts w:eastAsia="宋体" w:cs="宋体" w:hint="eastAsia"/>
          <w:b/>
          <w:bCs/>
          <w:spacing w:val="-2"/>
          <w:kern w:val="0"/>
          <w:szCs w:val="21"/>
        </w:rPr>
        <w:t>项目</w:t>
      </w:r>
    </w:p>
    <w:p w14:paraId="6000466D" w14:textId="77777777" w:rsidR="00D16BE9" w:rsidRDefault="00AC4FA2">
      <w:pPr>
        <w:pStyle w:val="a8"/>
        <w:spacing w:line="300" w:lineRule="auto"/>
        <w:ind w:firstLineChars="200" w:firstLine="420"/>
        <w:jc w:val="both"/>
        <w:rPr>
          <w:rFonts w:eastAsiaTheme="minorEastAsia"/>
          <w:szCs w:val="21"/>
          <w:lang w:eastAsia="zh-CN"/>
        </w:rPr>
      </w:pPr>
      <w:r>
        <w:rPr>
          <w:rFonts w:cs="宋体" w:hint="eastAsia"/>
          <w:szCs w:val="21"/>
          <w:lang w:eastAsia="zh-CN"/>
        </w:rPr>
        <w:t>在</w:t>
      </w:r>
      <w:r>
        <w:rPr>
          <w:szCs w:val="21"/>
          <w:lang w:eastAsia="zh-CN"/>
        </w:rPr>
        <w:t>某些情况下，</w:t>
      </w:r>
      <w:r>
        <w:rPr>
          <w:szCs w:val="21"/>
          <w:lang w:eastAsia="zh-CN"/>
        </w:rPr>
        <w:t xml:space="preserve">LCI/LCA </w:t>
      </w:r>
      <w:r>
        <w:rPr>
          <w:szCs w:val="21"/>
          <w:lang w:eastAsia="zh-CN"/>
        </w:rPr>
        <w:t>研究的目标和范围可能会因为不可预见的限制、约束或额外信息而需要修改。</w:t>
      </w:r>
      <w:r>
        <w:rPr>
          <w:szCs w:val="21"/>
          <w:lang w:eastAsia="zh-CN"/>
        </w:rPr>
        <w:t xml:space="preserve">LCI/LCA </w:t>
      </w:r>
      <w:r>
        <w:rPr>
          <w:szCs w:val="21"/>
          <w:lang w:eastAsia="zh-CN"/>
        </w:rPr>
        <w:t>研究的最终文件必须反映出这一点，包括对完整性、精确性、应用领域等的影响。</w:t>
      </w:r>
    </w:p>
    <w:tbl>
      <w:tblPr>
        <w:tblStyle w:val="TableNormal"/>
        <w:tblW w:w="9289" w:type="dxa"/>
        <w:tblInd w:w="-534" w:type="dxa"/>
        <w:tblLayout w:type="fixed"/>
        <w:tblLook w:val="04A0" w:firstRow="1" w:lastRow="0" w:firstColumn="1" w:lastColumn="0" w:noHBand="0" w:noVBand="1"/>
      </w:tblPr>
      <w:tblGrid>
        <w:gridCol w:w="9289"/>
      </w:tblGrid>
      <w:tr w:rsidR="00D16BE9" w14:paraId="1A3D04D7" w14:textId="77777777">
        <w:trPr>
          <w:trHeight w:val="543"/>
        </w:trPr>
        <w:tc>
          <w:tcPr>
            <w:tcW w:w="9289" w:type="dxa"/>
            <w:tcBorders>
              <w:top w:val="dotDash" w:sz="18" w:space="0" w:color="008000"/>
              <w:left w:val="dotDash" w:sz="18" w:space="0" w:color="008000"/>
              <w:bottom w:val="dashSmallGap" w:sz="4" w:space="0" w:color="000000"/>
              <w:right w:val="dotDash" w:sz="18" w:space="0" w:color="008000"/>
            </w:tcBorders>
          </w:tcPr>
          <w:p w14:paraId="059AAF20" w14:textId="77777777" w:rsidR="00D16BE9" w:rsidRDefault="00AC4FA2">
            <w:pPr>
              <w:widowControl w:val="0"/>
              <w:autoSpaceDE w:val="0"/>
              <w:autoSpaceDN w:val="0"/>
              <w:spacing w:line="300" w:lineRule="auto"/>
              <w:ind w:firstLine="482"/>
              <w:jc w:val="center"/>
              <w:rPr>
                <w:rFonts w:eastAsia="Arial" w:cs="Arial"/>
                <w:b/>
                <w:kern w:val="0"/>
                <w:sz w:val="24"/>
              </w:rPr>
            </w:pPr>
            <w:r>
              <w:rPr>
                <w:rFonts w:eastAsia="宋体" w:cs="宋体" w:hint="eastAsia"/>
                <w:b/>
                <w:color w:val="003300"/>
                <w:kern w:val="0"/>
                <w:sz w:val="24"/>
              </w:rPr>
              <w:t>规定：</w:t>
            </w:r>
            <w:r>
              <w:rPr>
                <w:rFonts w:eastAsia="Arial" w:cs="Arial"/>
                <w:b/>
                <w:color w:val="003300"/>
                <w:kern w:val="0"/>
                <w:sz w:val="24"/>
              </w:rPr>
              <w:t xml:space="preserve">10.2 </w:t>
            </w:r>
            <w:r>
              <w:rPr>
                <w:rFonts w:eastAsia="宋体" w:cs="宋体" w:hint="eastAsia"/>
                <w:b/>
                <w:color w:val="003300"/>
                <w:kern w:val="0"/>
                <w:sz w:val="24"/>
              </w:rPr>
              <w:t>报告</w:t>
            </w:r>
            <w:r>
              <w:rPr>
                <w:rFonts w:eastAsia="宋体" w:cs="宋体" w:hint="eastAsia"/>
                <w:b/>
                <w:color w:val="003300"/>
                <w:spacing w:val="-2"/>
                <w:kern w:val="0"/>
                <w:sz w:val="24"/>
              </w:rPr>
              <w:t>原则</w:t>
            </w:r>
          </w:p>
        </w:tc>
      </w:tr>
      <w:tr w:rsidR="00D16BE9" w14:paraId="4ADBBEA4" w14:textId="77777777">
        <w:trPr>
          <w:trHeight w:val="369"/>
        </w:trPr>
        <w:tc>
          <w:tcPr>
            <w:tcW w:w="9289" w:type="dxa"/>
            <w:tcBorders>
              <w:top w:val="dashSmallGap" w:sz="4" w:space="0" w:color="000000"/>
              <w:left w:val="dotDash" w:sz="18" w:space="0" w:color="008000"/>
              <w:right w:val="dotDash" w:sz="18" w:space="0" w:color="008000"/>
            </w:tcBorders>
          </w:tcPr>
          <w:p w14:paraId="31EF7802" w14:textId="77777777" w:rsidR="00D16BE9" w:rsidRDefault="00AC4FA2">
            <w:pPr>
              <w:widowControl w:val="0"/>
              <w:autoSpaceDE w:val="0"/>
              <w:autoSpaceDN w:val="0"/>
              <w:spacing w:line="300" w:lineRule="auto"/>
              <w:ind w:firstLine="360"/>
              <w:jc w:val="left"/>
              <w:rPr>
                <w:rFonts w:eastAsia="Arial" w:cs="Arial"/>
                <w:kern w:val="0"/>
                <w:sz w:val="18"/>
              </w:rPr>
            </w:pPr>
            <w:r>
              <w:rPr>
                <w:rFonts w:eastAsia="宋体" w:cs="宋体" w:hint="eastAsia"/>
                <w:color w:val="0D6812"/>
                <w:kern w:val="0"/>
                <w:sz w:val="18"/>
              </w:rPr>
              <w:t>完全适用于所有类型的交</w:t>
            </w:r>
            <w:proofErr w:type="gramStart"/>
            <w:r>
              <w:rPr>
                <w:rFonts w:eastAsia="宋体" w:cs="宋体" w:hint="eastAsia"/>
                <w:color w:val="0D6812"/>
                <w:kern w:val="0"/>
                <w:sz w:val="18"/>
              </w:rPr>
              <w:t>付品</w:t>
            </w:r>
            <w:proofErr w:type="gramEnd"/>
            <w:r>
              <w:rPr>
                <w:rFonts w:eastAsia="宋体" w:cs="宋体" w:hint="eastAsia"/>
                <w:color w:val="0D6812"/>
                <w:kern w:val="0"/>
                <w:sz w:val="18"/>
              </w:rPr>
              <w:t>，隐含</w:t>
            </w:r>
            <w:r>
              <w:rPr>
                <w:rFonts w:eastAsia="宋体" w:cs="宋体" w:hint="eastAsia"/>
                <w:color w:val="0D6812"/>
                <w:spacing w:val="-2"/>
                <w:kern w:val="0"/>
                <w:sz w:val="18"/>
              </w:rPr>
              <w:t>区别。</w:t>
            </w:r>
          </w:p>
        </w:tc>
      </w:tr>
      <w:tr w:rsidR="00D16BE9" w14:paraId="4983A39D" w14:textId="77777777">
        <w:trPr>
          <w:trHeight w:val="870"/>
        </w:trPr>
        <w:tc>
          <w:tcPr>
            <w:tcW w:w="9289" w:type="dxa"/>
            <w:tcBorders>
              <w:left w:val="dotDash" w:sz="18" w:space="0" w:color="008000"/>
              <w:right w:val="dotDash" w:sz="18" w:space="0" w:color="008000"/>
            </w:tcBorders>
          </w:tcPr>
          <w:p w14:paraId="6B2D7237" w14:textId="77777777" w:rsidR="00D16BE9" w:rsidRDefault="00AC4FA2">
            <w:pPr>
              <w:widowControl w:val="0"/>
              <w:autoSpaceDE w:val="0"/>
              <w:autoSpaceDN w:val="0"/>
              <w:spacing w:line="300" w:lineRule="auto"/>
              <w:ind w:firstLine="420"/>
              <w:rPr>
                <w:rFonts w:eastAsia="Arial" w:cs="Arial"/>
                <w:kern w:val="0"/>
                <w:szCs w:val="21"/>
              </w:rPr>
            </w:pPr>
            <w:r>
              <w:rPr>
                <w:rFonts w:eastAsia="Arial" w:cs="Arial"/>
                <w:color w:val="0D6812"/>
                <w:kern w:val="0"/>
                <w:szCs w:val="21"/>
              </w:rPr>
              <w:t xml:space="preserve">I) SHALL - </w:t>
            </w:r>
            <w:r>
              <w:rPr>
                <w:rFonts w:eastAsia="宋体" w:cs="宋体" w:hint="eastAsia"/>
                <w:b/>
                <w:color w:val="0D6812"/>
                <w:kern w:val="0"/>
                <w:szCs w:val="21"/>
              </w:rPr>
              <w:t>报告完整、无偏见：</w:t>
            </w:r>
            <w:r>
              <w:rPr>
                <w:rFonts w:eastAsia="宋体" w:cs="宋体" w:hint="eastAsia"/>
                <w:color w:val="0D6812"/>
                <w:kern w:val="0"/>
                <w:szCs w:val="21"/>
              </w:rPr>
              <w:t>应完整、准确地报告</w:t>
            </w:r>
            <w:r>
              <w:rPr>
                <w:rFonts w:eastAsia="Arial" w:cs="Arial"/>
                <w:color w:val="0D6812"/>
                <w:kern w:val="0"/>
                <w:szCs w:val="21"/>
              </w:rPr>
              <w:t xml:space="preserve"> LCI </w:t>
            </w:r>
            <w:r>
              <w:rPr>
                <w:rFonts w:eastAsia="宋体" w:cs="宋体" w:hint="eastAsia"/>
                <w:color w:val="0D6812"/>
                <w:kern w:val="0"/>
                <w:szCs w:val="21"/>
              </w:rPr>
              <w:t>或</w:t>
            </w:r>
            <w:r>
              <w:rPr>
                <w:rFonts w:eastAsia="Arial" w:cs="Arial"/>
                <w:color w:val="0D6812"/>
                <w:kern w:val="0"/>
                <w:szCs w:val="21"/>
              </w:rPr>
              <w:t xml:space="preserve"> LCA </w:t>
            </w:r>
            <w:r>
              <w:rPr>
                <w:rFonts w:eastAsia="宋体" w:cs="宋体" w:hint="eastAsia"/>
                <w:color w:val="0D6812"/>
                <w:kern w:val="0"/>
                <w:szCs w:val="21"/>
              </w:rPr>
              <w:t>研究的结果和结论，不得对目标</w:t>
            </w:r>
            <w:r>
              <w:rPr>
                <w:rFonts w:eastAsia="宋体" w:cs="宋体" w:hint="eastAsia"/>
                <w:color w:val="0D6812"/>
                <w:spacing w:val="-2"/>
                <w:kern w:val="0"/>
                <w:szCs w:val="21"/>
              </w:rPr>
              <w:t>受众有</w:t>
            </w:r>
            <w:r>
              <w:rPr>
                <w:rFonts w:eastAsia="宋体" w:cs="宋体" w:hint="eastAsia"/>
                <w:color w:val="0D6812"/>
                <w:kern w:val="0"/>
                <w:szCs w:val="21"/>
              </w:rPr>
              <w:t>任何偏见</w:t>
            </w:r>
            <w:r>
              <w:rPr>
                <w:rFonts w:eastAsia="宋体" w:cs="宋体" w:hint="eastAsia"/>
                <w:color w:val="0D6812"/>
                <w:spacing w:val="-2"/>
                <w:kern w:val="0"/>
                <w:szCs w:val="21"/>
              </w:rPr>
              <w:t>。</w:t>
            </w:r>
          </w:p>
        </w:tc>
      </w:tr>
      <w:tr w:rsidR="00D16BE9" w14:paraId="60ADD12F" w14:textId="77777777">
        <w:trPr>
          <w:trHeight w:val="571"/>
        </w:trPr>
        <w:tc>
          <w:tcPr>
            <w:tcW w:w="9289" w:type="dxa"/>
            <w:tcBorders>
              <w:left w:val="dotDash" w:sz="18" w:space="0" w:color="008000"/>
              <w:right w:val="dotDash" w:sz="18" w:space="0" w:color="008000"/>
            </w:tcBorders>
          </w:tcPr>
          <w:p w14:paraId="5A288CC9" w14:textId="77777777" w:rsidR="00D16BE9" w:rsidRDefault="00AC4FA2">
            <w:pPr>
              <w:widowControl w:val="0"/>
              <w:tabs>
                <w:tab w:val="left" w:pos="609"/>
              </w:tabs>
              <w:autoSpaceDE w:val="0"/>
              <w:autoSpaceDN w:val="0"/>
              <w:spacing w:line="300" w:lineRule="auto"/>
              <w:ind w:firstLine="404"/>
              <w:jc w:val="left"/>
              <w:rPr>
                <w:rFonts w:eastAsia="Arial" w:cs="Arial"/>
                <w:kern w:val="0"/>
                <w:szCs w:val="21"/>
              </w:rPr>
            </w:pPr>
            <w:r>
              <w:rPr>
                <w:rFonts w:eastAsia="Arial" w:cs="Arial"/>
                <w:color w:val="0D6812"/>
                <w:spacing w:val="-4"/>
                <w:kern w:val="0"/>
                <w:szCs w:val="21"/>
              </w:rPr>
              <w:t>II)</w:t>
            </w:r>
            <w:r>
              <w:rPr>
                <w:rFonts w:eastAsia="Arial" w:cs="Arial"/>
                <w:color w:val="0D6812"/>
                <w:kern w:val="0"/>
                <w:szCs w:val="21"/>
              </w:rPr>
              <w:tab/>
              <w:t xml:space="preserve">SHALL - </w:t>
            </w:r>
            <w:r>
              <w:rPr>
                <w:rFonts w:eastAsia="宋体" w:cs="宋体" w:hint="eastAsia"/>
                <w:b/>
                <w:color w:val="0D6812"/>
                <w:kern w:val="0"/>
                <w:szCs w:val="21"/>
              </w:rPr>
              <w:t>使用国际单位制：</w:t>
            </w:r>
            <w:r>
              <w:rPr>
                <w:rFonts w:eastAsia="宋体" w:cs="宋体" w:hint="eastAsia"/>
                <w:color w:val="0D6812"/>
                <w:kern w:val="0"/>
                <w:szCs w:val="21"/>
              </w:rPr>
              <w:t>默认情况下，报告应使用</w:t>
            </w:r>
            <w:r>
              <w:rPr>
                <w:rFonts w:eastAsia="宋体" w:cs="宋体" w:hint="eastAsia"/>
                <w:i/>
                <w:color w:val="0D6812"/>
                <w:kern w:val="0"/>
                <w:szCs w:val="21"/>
              </w:rPr>
              <w:t>国际单位制</w:t>
            </w:r>
            <w:r>
              <w:rPr>
                <w:rFonts w:eastAsia="宋体" w:cs="宋体" w:hint="eastAsia"/>
                <w:color w:val="0D6812"/>
                <w:kern w:val="0"/>
                <w:szCs w:val="21"/>
              </w:rPr>
              <w:t>（</w:t>
            </w:r>
            <w:r>
              <w:rPr>
                <w:rFonts w:eastAsia="Arial" w:cs="Arial"/>
                <w:color w:val="0D6812"/>
                <w:kern w:val="0"/>
                <w:szCs w:val="21"/>
              </w:rPr>
              <w:t>SI</w:t>
            </w:r>
            <w:r>
              <w:rPr>
                <w:rFonts w:eastAsia="宋体" w:cs="宋体" w:hint="eastAsia"/>
                <w:color w:val="0D6812"/>
                <w:kern w:val="0"/>
                <w:szCs w:val="21"/>
              </w:rPr>
              <w:t>）单位。</w:t>
            </w:r>
          </w:p>
        </w:tc>
      </w:tr>
      <w:tr w:rsidR="00D16BE9" w14:paraId="1520D4F8" w14:textId="77777777">
        <w:trPr>
          <w:trHeight w:val="1840"/>
        </w:trPr>
        <w:tc>
          <w:tcPr>
            <w:tcW w:w="9289" w:type="dxa"/>
            <w:tcBorders>
              <w:left w:val="dotDash" w:sz="18" w:space="0" w:color="008000"/>
              <w:right w:val="dotDash" w:sz="18" w:space="0" w:color="008000"/>
            </w:tcBorders>
          </w:tcPr>
          <w:p w14:paraId="073EF3EF" w14:textId="77777777" w:rsidR="00D16BE9" w:rsidRDefault="00AC4FA2">
            <w:pPr>
              <w:widowControl w:val="0"/>
              <w:autoSpaceDE w:val="0"/>
              <w:autoSpaceDN w:val="0"/>
              <w:spacing w:line="300" w:lineRule="auto"/>
              <w:ind w:firstLine="420"/>
              <w:rPr>
                <w:rFonts w:eastAsia="Arial" w:cs="Arial"/>
                <w:kern w:val="0"/>
                <w:szCs w:val="21"/>
              </w:rPr>
            </w:pPr>
            <w:r>
              <w:rPr>
                <w:rFonts w:eastAsia="Arial" w:cs="Arial"/>
                <w:color w:val="0D6812"/>
                <w:kern w:val="0"/>
                <w:szCs w:val="21"/>
              </w:rPr>
              <w:t xml:space="preserve">III) SHALL - </w:t>
            </w:r>
            <w:r>
              <w:rPr>
                <w:rFonts w:eastAsia="宋体" w:cs="宋体" w:hint="eastAsia"/>
                <w:b/>
                <w:color w:val="0D6812"/>
                <w:kern w:val="0"/>
                <w:szCs w:val="21"/>
              </w:rPr>
              <w:t>指导报告的可重复性和目标受众：</w:t>
            </w:r>
            <w:r>
              <w:rPr>
                <w:rFonts w:eastAsia="宋体" w:cs="宋体" w:hint="eastAsia"/>
                <w:color w:val="0D6812"/>
                <w:kern w:val="0"/>
                <w:szCs w:val="21"/>
              </w:rPr>
              <w:t>结果、数据、方法、假设和局限性应具有透明度，并以足够详细的方式介绍，使读者能</w:t>
            </w:r>
            <w:r>
              <w:rPr>
                <w:rFonts w:eastAsia="Arial" w:cs="Arial"/>
                <w:color w:val="0D6812"/>
                <w:kern w:val="0"/>
                <w:szCs w:val="21"/>
              </w:rPr>
              <w:t xml:space="preserve"> </w:t>
            </w:r>
            <w:r>
              <w:rPr>
                <w:rFonts w:eastAsia="宋体" w:cs="宋体" w:hint="eastAsia"/>
                <w:color w:val="0D6812"/>
                <w:kern w:val="0"/>
                <w:szCs w:val="21"/>
              </w:rPr>
              <w:t>够理解研究和一般生命周期评估所固有的复杂性和权衡。在报告技术细节时</w:t>
            </w:r>
            <w:r>
              <w:rPr>
                <w:rFonts w:eastAsia="宋体" w:cs="宋体" w:hint="eastAsia"/>
                <w:color w:val="0D6812"/>
                <w:spacing w:val="40"/>
                <w:kern w:val="0"/>
                <w:szCs w:val="21"/>
              </w:rPr>
              <w:t>，</w:t>
            </w:r>
            <w:r>
              <w:rPr>
                <w:rFonts w:eastAsia="宋体" w:cs="宋体" w:hint="eastAsia"/>
                <w:color w:val="0D6812"/>
                <w:kern w:val="0"/>
                <w:szCs w:val="21"/>
              </w:rPr>
              <w:t>应确保尽可能好地再现研究结果以及任何结论和建议（如有）。</w:t>
            </w:r>
            <w:r>
              <w:rPr>
                <w:rFonts w:eastAsia="Arial" w:cs="Arial"/>
                <w:color w:val="0D6812"/>
                <w:kern w:val="0"/>
                <w:szCs w:val="21"/>
              </w:rPr>
              <w:t>(</w:t>
            </w:r>
            <w:r>
              <w:rPr>
                <w:rFonts w:eastAsia="宋体" w:cs="宋体" w:hint="eastAsia"/>
                <w:color w:val="0D6812"/>
                <w:kern w:val="0"/>
                <w:szCs w:val="21"/>
              </w:rPr>
              <w:t>关于机密或专有信息的报告，详见下文）。考虑目标受众对技术和生命周期评估方法的理解。</w:t>
            </w:r>
          </w:p>
        </w:tc>
      </w:tr>
      <w:tr w:rsidR="00D16BE9" w14:paraId="639A6139" w14:textId="77777777">
        <w:trPr>
          <w:trHeight w:val="860"/>
        </w:trPr>
        <w:tc>
          <w:tcPr>
            <w:tcW w:w="9289" w:type="dxa"/>
            <w:tcBorders>
              <w:left w:val="dotDash" w:sz="18" w:space="0" w:color="008000"/>
              <w:right w:val="single" w:sz="12" w:space="0" w:color="FF0000"/>
            </w:tcBorders>
          </w:tcPr>
          <w:p w14:paraId="2796E9F7" w14:textId="77777777" w:rsidR="00D16BE9" w:rsidRDefault="00AC4FA2">
            <w:pPr>
              <w:widowControl w:val="0"/>
              <w:autoSpaceDE w:val="0"/>
              <w:autoSpaceDN w:val="0"/>
              <w:spacing w:line="300" w:lineRule="auto"/>
              <w:ind w:firstLine="420"/>
              <w:rPr>
                <w:rFonts w:eastAsia="Arial" w:cs="Arial"/>
                <w:kern w:val="0"/>
                <w:szCs w:val="21"/>
              </w:rPr>
            </w:pPr>
            <w:r>
              <w:rPr>
                <w:rFonts w:eastAsia="Arial" w:cs="Arial"/>
                <w:color w:val="0D6812"/>
                <w:kern w:val="0"/>
                <w:szCs w:val="21"/>
              </w:rPr>
              <w:t xml:space="preserve">IV) SHALL - </w:t>
            </w:r>
            <w:r>
              <w:rPr>
                <w:rFonts w:eastAsia="宋体" w:cs="宋体" w:hint="eastAsia"/>
                <w:b/>
                <w:color w:val="0D6812"/>
                <w:kern w:val="0"/>
                <w:szCs w:val="21"/>
              </w:rPr>
              <w:t>报告</w:t>
            </w:r>
            <w:r>
              <w:rPr>
                <w:rFonts w:eastAsia="Arial" w:cs="Arial"/>
                <w:b/>
                <w:color w:val="0D6812"/>
                <w:kern w:val="0"/>
                <w:szCs w:val="21"/>
              </w:rPr>
              <w:t xml:space="preserve"> LCIA </w:t>
            </w:r>
            <w:r>
              <w:rPr>
                <w:rFonts w:eastAsia="宋体" w:cs="宋体" w:hint="eastAsia"/>
                <w:b/>
                <w:color w:val="0D6812"/>
                <w:kern w:val="0"/>
                <w:szCs w:val="21"/>
              </w:rPr>
              <w:t>结果：</w:t>
            </w:r>
            <w:r>
              <w:rPr>
                <w:rFonts w:eastAsia="宋体" w:cs="宋体" w:hint="eastAsia"/>
                <w:color w:val="0D6812"/>
                <w:kern w:val="0"/>
                <w:szCs w:val="21"/>
              </w:rPr>
              <w:t>根据预期的应用，</w:t>
            </w:r>
            <w:r>
              <w:rPr>
                <w:rFonts w:eastAsia="Arial" w:cs="Arial"/>
                <w:color w:val="0D6812"/>
                <w:kern w:val="0"/>
                <w:szCs w:val="21"/>
              </w:rPr>
              <w:t xml:space="preserve">LCIA </w:t>
            </w:r>
            <w:r>
              <w:rPr>
                <w:rFonts w:eastAsia="宋体" w:cs="宋体" w:hint="eastAsia"/>
                <w:color w:val="0D6812"/>
                <w:kern w:val="0"/>
                <w:szCs w:val="21"/>
              </w:rPr>
              <w:t>结果也可在研究报告或数据集中报告。如果这样做，应符合以下要求：</w:t>
            </w:r>
            <w:r>
              <w:rPr>
                <w:rFonts w:eastAsia="Arial" w:cs="Arial"/>
                <w:color w:val="0D6812"/>
                <w:kern w:val="0"/>
                <w:szCs w:val="21"/>
              </w:rPr>
              <w:t>[ISO!</w:t>
            </w:r>
            <w:r>
              <w:rPr>
                <w:rFonts w:eastAsia="宋体" w:cs="宋体" w:hint="eastAsia"/>
                <w:color w:val="0D6812"/>
                <w:kern w:val="0"/>
                <w:szCs w:val="21"/>
              </w:rPr>
              <w:t>］</w:t>
            </w:r>
          </w:p>
        </w:tc>
      </w:tr>
      <w:tr w:rsidR="00D16BE9" w14:paraId="3112CA2A" w14:textId="77777777">
        <w:trPr>
          <w:trHeight w:val="702"/>
        </w:trPr>
        <w:tc>
          <w:tcPr>
            <w:tcW w:w="9289" w:type="dxa"/>
            <w:tcBorders>
              <w:left w:val="dotDash" w:sz="18" w:space="0" w:color="008000"/>
              <w:right w:val="single" w:sz="12" w:space="0" w:color="FF0000"/>
            </w:tcBorders>
          </w:tcPr>
          <w:p w14:paraId="3490C643" w14:textId="77777777" w:rsidR="00D16BE9" w:rsidRDefault="00AC4FA2">
            <w:pPr>
              <w:widowControl w:val="0"/>
              <w:autoSpaceDE w:val="0"/>
              <w:autoSpaceDN w:val="0"/>
              <w:spacing w:line="300" w:lineRule="auto"/>
              <w:ind w:firstLine="420"/>
              <w:rPr>
                <w:rFonts w:eastAsia="Arial" w:cs="Arial"/>
                <w:kern w:val="0"/>
                <w:szCs w:val="21"/>
              </w:rPr>
            </w:pPr>
            <w:proofErr w:type="spellStart"/>
            <w:r>
              <w:rPr>
                <w:rFonts w:eastAsia="Arial" w:cs="Arial"/>
                <w:color w:val="0D6812"/>
                <w:kern w:val="0"/>
                <w:szCs w:val="21"/>
              </w:rPr>
              <w:t>IV.a</w:t>
            </w:r>
            <w:proofErr w:type="spellEnd"/>
            <w:r>
              <w:rPr>
                <w:rFonts w:eastAsia="Arial" w:cs="Arial"/>
                <w:color w:val="0D6812"/>
                <w:kern w:val="0"/>
                <w:szCs w:val="21"/>
              </w:rPr>
              <w:t xml:space="preserve">) </w:t>
            </w:r>
            <w:r>
              <w:rPr>
                <w:rFonts w:eastAsia="宋体" w:cs="宋体" w:hint="eastAsia"/>
                <w:color w:val="0D6812"/>
                <w:kern w:val="0"/>
                <w:szCs w:val="21"/>
              </w:rPr>
              <w:t>根据</w:t>
            </w:r>
            <w:r>
              <w:rPr>
                <w:rFonts w:eastAsia="Arial" w:cs="Arial"/>
                <w:color w:val="0D6812"/>
                <w:kern w:val="0"/>
                <w:szCs w:val="21"/>
              </w:rPr>
              <w:t xml:space="preserve"> LCI/LCA </w:t>
            </w:r>
            <w:r>
              <w:rPr>
                <w:rFonts w:eastAsia="宋体" w:cs="宋体" w:hint="eastAsia"/>
                <w:color w:val="0D6812"/>
                <w:kern w:val="0"/>
                <w:szCs w:val="21"/>
              </w:rPr>
              <w:t>研究的预期应用和目标定义中的任何规定，在范围定义中确定</w:t>
            </w:r>
            <w:r>
              <w:rPr>
                <w:rFonts w:eastAsia="Arial" w:cs="Arial"/>
                <w:color w:val="0D6812"/>
                <w:kern w:val="0"/>
                <w:szCs w:val="21"/>
              </w:rPr>
              <w:t xml:space="preserve"> LCIA </w:t>
            </w:r>
            <w:r>
              <w:rPr>
                <w:rFonts w:eastAsia="宋体" w:cs="宋体" w:hint="eastAsia"/>
                <w:color w:val="0D6812"/>
                <w:kern w:val="0"/>
                <w:szCs w:val="21"/>
              </w:rPr>
              <w:t>结果的预期报告方式。</w:t>
            </w:r>
          </w:p>
        </w:tc>
      </w:tr>
      <w:tr w:rsidR="00D16BE9" w14:paraId="61AB46B0" w14:textId="77777777">
        <w:trPr>
          <w:trHeight w:val="798"/>
        </w:trPr>
        <w:tc>
          <w:tcPr>
            <w:tcW w:w="9289" w:type="dxa"/>
            <w:tcBorders>
              <w:left w:val="dotDash" w:sz="18" w:space="0" w:color="008000"/>
              <w:right w:val="single" w:sz="12" w:space="0" w:color="FF0000"/>
            </w:tcBorders>
          </w:tcPr>
          <w:p w14:paraId="38E26E39" w14:textId="77777777" w:rsidR="00D16BE9" w:rsidRDefault="00AC4FA2">
            <w:pPr>
              <w:widowControl w:val="0"/>
              <w:autoSpaceDE w:val="0"/>
              <w:autoSpaceDN w:val="0"/>
              <w:spacing w:line="300" w:lineRule="auto"/>
              <w:ind w:firstLine="420"/>
              <w:rPr>
                <w:rFonts w:eastAsia="Arial" w:cs="Arial"/>
                <w:kern w:val="0"/>
                <w:szCs w:val="21"/>
              </w:rPr>
            </w:pPr>
            <w:proofErr w:type="spellStart"/>
            <w:r>
              <w:rPr>
                <w:rFonts w:eastAsia="Arial" w:cs="Arial"/>
                <w:color w:val="0D6812"/>
                <w:kern w:val="0"/>
                <w:szCs w:val="21"/>
              </w:rPr>
              <w:t>IV.b</w:t>
            </w:r>
            <w:proofErr w:type="spellEnd"/>
            <w:r>
              <w:rPr>
                <w:rFonts w:eastAsia="Arial" w:cs="Arial"/>
                <w:color w:val="0D6812"/>
                <w:kern w:val="0"/>
                <w:szCs w:val="21"/>
              </w:rPr>
              <w:t xml:space="preserve">) </w:t>
            </w:r>
            <w:r>
              <w:rPr>
                <w:rFonts w:eastAsia="宋体" w:cs="宋体" w:hint="eastAsia"/>
                <w:color w:val="0D6812"/>
                <w:kern w:val="0"/>
                <w:szCs w:val="21"/>
              </w:rPr>
              <w:t>为透明起见，</w:t>
            </w:r>
            <w:r>
              <w:rPr>
                <w:rFonts w:eastAsia="Arial" w:cs="Arial"/>
                <w:color w:val="0D6812"/>
                <w:kern w:val="0"/>
                <w:szCs w:val="21"/>
              </w:rPr>
              <w:t xml:space="preserve">LCIA </w:t>
            </w:r>
            <w:r>
              <w:rPr>
                <w:rFonts w:eastAsia="宋体" w:cs="宋体" w:hint="eastAsia"/>
                <w:color w:val="0D6812"/>
                <w:kern w:val="0"/>
                <w:szCs w:val="21"/>
              </w:rPr>
              <w:t>结果应与</w:t>
            </w:r>
            <w:r>
              <w:rPr>
                <w:rFonts w:eastAsia="Arial" w:cs="Arial"/>
                <w:color w:val="0D6812"/>
                <w:kern w:val="0"/>
                <w:szCs w:val="21"/>
              </w:rPr>
              <w:t xml:space="preserve"> LCI </w:t>
            </w:r>
            <w:r>
              <w:rPr>
                <w:rFonts w:eastAsia="宋体" w:cs="宋体" w:hint="eastAsia"/>
                <w:color w:val="0D6812"/>
                <w:kern w:val="0"/>
                <w:szCs w:val="21"/>
              </w:rPr>
              <w:t>结果一起公布。在</w:t>
            </w:r>
            <w:r>
              <w:rPr>
                <w:rFonts w:eastAsia="Arial" w:cs="Arial"/>
                <w:color w:val="0D6812"/>
                <w:kern w:val="0"/>
                <w:szCs w:val="21"/>
              </w:rPr>
              <w:t xml:space="preserve"> LCIA </w:t>
            </w:r>
            <w:r>
              <w:rPr>
                <w:rFonts w:eastAsia="宋体" w:cs="宋体" w:hint="eastAsia"/>
                <w:color w:val="0D6812"/>
                <w:kern w:val="0"/>
                <w:szCs w:val="21"/>
              </w:rPr>
              <w:t>结果归一化或加权的情况下，应同样报告之前的步骤（分类和特征描述）。</w:t>
            </w:r>
          </w:p>
        </w:tc>
      </w:tr>
      <w:tr w:rsidR="00D16BE9" w14:paraId="2AC863C6" w14:textId="77777777">
        <w:trPr>
          <w:trHeight w:val="349"/>
        </w:trPr>
        <w:tc>
          <w:tcPr>
            <w:tcW w:w="9289" w:type="dxa"/>
            <w:tcBorders>
              <w:left w:val="dotDash" w:sz="18" w:space="0" w:color="008000"/>
              <w:right w:val="single" w:sz="12" w:space="0" w:color="FF0000"/>
            </w:tcBorders>
          </w:tcPr>
          <w:p w14:paraId="02C3C0CE" w14:textId="77777777" w:rsidR="00D16BE9" w:rsidRDefault="00AC4FA2">
            <w:pPr>
              <w:widowControl w:val="0"/>
              <w:autoSpaceDE w:val="0"/>
              <w:autoSpaceDN w:val="0"/>
              <w:spacing w:line="300" w:lineRule="auto"/>
              <w:ind w:firstLine="420"/>
              <w:jc w:val="left"/>
              <w:rPr>
                <w:rFonts w:eastAsia="Arial" w:cs="Arial"/>
                <w:kern w:val="0"/>
                <w:szCs w:val="21"/>
              </w:rPr>
            </w:pPr>
            <w:proofErr w:type="spellStart"/>
            <w:r>
              <w:rPr>
                <w:rFonts w:eastAsia="Arial" w:cs="Arial"/>
                <w:color w:val="0D6812"/>
                <w:kern w:val="0"/>
                <w:szCs w:val="21"/>
              </w:rPr>
              <w:t>IV.c</w:t>
            </w:r>
            <w:proofErr w:type="spellEnd"/>
            <w:r>
              <w:rPr>
                <w:rFonts w:eastAsia="Arial" w:cs="Arial"/>
                <w:color w:val="0D6812"/>
                <w:kern w:val="0"/>
                <w:szCs w:val="21"/>
              </w:rPr>
              <w:t xml:space="preserve">) </w:t>
            </w:r>
            <w:r>
              <w:rPr>
                <w:rFonts w:eastAsia="宋体" w:cs="宋体" w:hint="eastAsia"/>
                <w:color w:val="0D6812"/>
                <w:kern w:val="0"/>
                <w:szCs w:val="21"/>
              </w:rPr>
              <w:t>在终点（损害）层面的影响评估结果应</w:t>
            </w:r>
            <w:r>
              <w:rPr>
                <w:rFonts w:eastAsia="宋体" w:cs="宋体" w:hint="eastAsia"/>
                <w:color w:val="0D6812"/>
                <w:spacing w:val="-5"/>
                <w:kern w:val="0"/>
                <w:szCs w:val="21"/>
              </w:rPr>
              <w:t>通过以下方式加以</w:t>
            </w:r>
            <w:r>
              <w:rPr>
                <w:rFonts w:eastAsia="宋体" w:cs="宋体" w:hint="eastAsia"/>
                <w:color w:val="0D6812"/>
                <w:kern w:val="0"/>
                <w:szCs w:val="21"/>
              </w:rPr>
              <w:t>补充</w:t>
            </w:r>
          </w:p>
        </w:tc>
      </w:tr>
    </w:tbl>
    <w:p w14:paraId="64A85A9A" w14:textId="77777777" w:rsidR="00D16BE9" w:rsidRDefault="00D16BE9">
      <w:pPr>
        <w:pStyle w:val="a8"/>
        <w:spacing w:line="300" w:lineRule="auto"/>
        <w:ind w:firstLineChars="200" w:firstLine="420"/>
        <w:jc w:val="both"/>
        <w:rPr>
          <w:rFonts w:eastAsiaTheme="minorEastAsia"/>
          <w:szCs w:val="21"/>
          <w:lang w:eastAsia="zh-CN"/>
        </w:rPr>
      </w:pPr>
    </w:p>
    <w:p w14:paraId="29A8B537" w14:textId="77777777" w:rsidR="00D16BE9" w:rsidRDefault="00AC4FA2">
      <w:pPr>
        <w:pStyle w:val="a8"/>
        <w:spacing w:line="300" w:lineRule="auto"/>
        <w:ind w:firstLineChars="200" w:firstLine="420"/>
        <w:jc w:val="both"/>
        <w:rPr>
          <w:rFonts w:eastAsiaTheme="minorEastAsia"/>
          <w:szCs w:val="21"/>
          <w:lang w:eastAsia="zh-CN"/>
        </w:rPr>
      </w:pPr>
      <w:r>
        <w:rPr>
          <w:rFonts w:eastAsiaTheme="minorEastAsia" w:hint="eastAsia"/>
          <w:szCs w:val="21"/>
          <w:lang w:eastAsia="zh-CN"/>
        </w:rPr>
        <w:br w:type="page"/>
      </w:r>
    </w:p>
    <w:tbl>
      <w:tblPr>
        <w:tblStyle w:val="TableNormal"/>
        <w:tblW w:w="9289" w:type="dxa"/>
        <w:tblInd w:w="-534" w:type="dxa"/>
        <w:tblBorders>
          <w:top w:val="dotDash" w:sz="18" w:space="0" w:color="008000"/>
          <w:left w:val="dotDash" w:sz="18" w:space="0" w:color="008000"/>
          <w:bottom w:val="dotDash" w:sz="18" w:space="0" w:color="008000"/>
          <w:right w:val="dotDash" w:sz="18" w:space="0" w:color="008000"/>
          <w:insideH w:val="dotDash" w:sz="18" w:space="0" w:color="008000"/>
          <w:insideV w:val="dotDash" w:sz="18" w:space="0" w:color="008000"/>
        </w:tblBorders>
        <w:tblLayout w:type="fixed"/>
        <w:tblLook w:val="04A0" w:firstRow="1" w:lastRow="0" w:firstColumn="1" w:lastColumn="0" w:noHBand="0" w:noVBand="1"/>
      </w:tblPr>
      <w:tblGrid>
        <w:gridCol w:w="9289"/>
      </w:tblGrid>
      <w:tr w:rsidR="00D16BE9" w14:paraId="5FD2B36B" w14:textId="77777777">
        <w:trPr>
          <w:trHeight w:val="604"/>
        </w:trPr>
        <w:tc>
          <w:tcPr>
            <w:tcW w:w="9289" w:type="dxa"/>
            <w:tcBorders>
              <w:top w:val="nil"/>
              <w:bottom w:val="nil"/>
              <w:right w:val="single" w:sz="12" w:space="0" w:color="FF0000"/>
            </w:tcBorders>
          </w:tcPr>
          <w:p w14:paraId="483CCEB4" w14:textId="77777777" w:rsidR="00D16BE9" w:rsidRDefault="00AC4FA2">
            <w:pPr>
              <w:widowControl w:val="0"/>
              <w:autoSpaceDE w:val="0"/>
              <w:autoSpaceDN w:val="0"/>
              <w:spacing w:line="300" w:lineRule="auto"/>
              <w:ind w:firstLine="420"/>
              <w:jc w:val="left"/>
              <w:rPr>
                <w:rFonts w:eastAsia="Arial" w:cs="Arial"/>
                <w:kern w:val="0"/>
                <w:sz w:val="22"/>
              </w:rPr>
            </w:pPr>
            <w:bookmarkStart w:id="160" w:name="_Hlk175666470"/>
            <w:r>
              <w:rPr>
                <w:rFonts w:eastAsia="宋体" w:cs="宋体" w:hint="eastAsia"/>
                <w:color w:val="0D6812"/>
                <w:kern w:val="0"/>
                <w:szCs w:val="21"/>
              </w:rPr>
              <w:lastRenderedPageBreak/>
              <w:t>中点水平的影响类别结果（除非终点</w:t>
            </w:r>
            <w:r>
              <w:rPr>
                <w:rFonts w:eastAsia="Arial" w:cs="Arial"/>
                <w:color w:val="0D6812"/>
                <w:kern w:val="0"/>
                <w:szCs w:val="21"/>
              </w:rPr>
              <w:t xml:space="preserve"> LCIA </w:t>
            </w:r>
            <w:r>
              <w:rPr>
                <w:rFonts w:eastAsia="宋体" w:cs="宋体" w:hint="eastAsia"/>
                <w:color w:val="0D6812"/>
                <w:kern w:val="0"/>
                <w:szCs w:val="21"/>
              </w:rPr>
              <w:t>方法没有中点临时步骤），以及</w:t>
            </w:r>
            <w:r>
              <w:rPr>
                <w:rFonts w:eastAsia="Arial" w:cs="Arial"/>
                <w:color w:val="0D6812"/>
                <w:kern w:val="0"/>
                <w:szCs w:val="21"/>
              </w:rPr>
              <w:t xml:space="preserve"> LCI </w:t>
            </w:r>
            <w:r>
              <w:rPr>
                <w:rFonts w:eastAsia="宋体" w:cs="宋体" w:hint="eastAsia"/>
                <w:color w:val="0D6812"/>
                <w:kern w:val="0"/>
                <w:szCs w:val="21"/>
              </w:rPr>
              <w:t>结果</w:t>
            </w:r>
            <w:r>
              <w:rPr>
                <w:rFonts w:eastAsia="宋体" w:cs="宋体" w:hint="eastAsia"/>
                <w:color w:val="0D6812"/>
                <w:kern w:val="0"/>
                <w:sz w:val="22"/>
              </w:rPr>
              <w:t>。</w:t>
            </w:r>
          </w:p>
        </w:tc>
      </w:tr>
      <w:tr w:rsidR="00D16BE9" w14:paraId="18993C55" w14:textId="77777777">
        <w:trPr>
          <w:trHeight w:val="586"/>
        </w:trPr>
        <w:tc>
          <w:tcPr>
            <w:tcW w:w="9289" w:type="dxa"/>
            <w:tcBorders>
              <w:top w:val="nil"/>
            </w:tcBorders>
          </w:tcPr>
          <w:p w14:paraId="3139FC85" w14:textId="77777777" w:rsidR="00D16BE9" w:rsidRDefault="00AC4FA2">
            <w:pPr>
              <w:widowControl w:val="0"/>
              <w:autoSpaceDE w:val="0"/>
              <w:autoSpaceDN w:val="0"/>
              <w:spacing w:line="300" w:lineRule="auto"/>
              <w:ind w:firstLine="360"/>
              <w:jc w:val="left"/>
              <w:rPr>
                <w:rFonts w:eastAsia="Arial" w:cs="Arial"/>
                <w:kern w:val="0"/>
                <w:sz w:val="18"/>
              </w:rPr>
            </w:pPr>
            <w:r>
              <w:rPr>
                <w:rFonts w:eastAsia="宋体" w:cs="宋体" w:hint="eastAsia"/>
                <w:color w:val="0D6812"/>
                <w:kern w:val="0"/>
                <w:sz w:val="18"/>
              </w:rPr>
              <w:t>请注意，如果研究的目的是支持向公众披露的比较断言，则不允许对指标结果进行任何形式的基于数值的加权。</w:t>
            </w:r>
          </w:p>
        </w:tc>
      </w:tr>
      <w:bookmarkEnd w:id="160"/>
    </w:tbl>
    <w:p w14:paraId="49AC3D54" w14:textId="77777777" w:rsidR="00D16BE9" w:rsidRDefault="00D16BE9">
      <w:pPr>
        <w:widowControl w:val="0"/>
        <w:autoSpaceDE w:val="0"/>
        <w:autoSpaceDN w:val="0"/>
        <w:spacing w:line="300" w:lineRule="auto"/>
        <w:ind w:firstLine="440"/>
        <w:jc w:val="left"/>
        <w:rPr>
          <w:rFonts w:cs="Arial"/>
          <w:kern w:val="0"/>
          <w:sz w:val="22"/>
        </w:rPr>
      </w:pPr>
    </w:p>
    <w:p w14:paraId="6FB99F0C" w14:textId="77777777" w:rsidR="00D16BE9" w:rsidRDefault="00AC4FA2">
      <w:pPr>
        <w:widowControl w:val="0"/>
        <w:tabs>
          <w:tab w:val="left" w:pos="1094"/>
        </w:tabs>
        <w:autoSpaceDE w:val="0"/>
        <w:autoSpaceDN w:val="0"/>
        <w:spacing w:line="300" w:lineRule="auto"/>
        <w:ind w:firstLine="562"/>
        <w:jc w:val="left"/>
        <w:outlineLvl w:val="1"/>
        <w:rPr>
          <w:rFonts w:eastAsia="Arial" w:cs="Arial"/>
          <w:b/>
          <w:bCs/>
          <w:kern w:val="0"/>
          <w:sz w:val="28"/>
          <w:szCs w:val="28"/>
        </w:rPr>
      </w:pPr>
      <w:bookmarkStart w:id="161" w:name="_bookmark325"/>
      <w:bookmarkEnd w:id="161"/>
      <w:r>
        <w:rPr>
          <w:rFonts w:eastAsia="宋体" w:cs="Arial"/>
          <w:b/>
          <w:bCs/>
          <w:kern w:val="0"/>
          <w:sz w:val="28"/>
          <w:szCs w:val="28"/>
        </w:rPr>
        <w:t>10.3</w:t>
      </w:r>
      <w:r>
        <w:rPr>
          <w:rFonts w:eastAsia="宋体" w:cs="Arial"/>
          <w:b/>
          <w:bCs/>
          <w:kern w:val="0"/>
          <w:sz w:val="28"/>
          <w:szCs w:val="28"/>
        </w:rPr>
        <w:tab/>
      </w:r>
      <w:r>
        <w:rPr>
          <w:rFonts w:eastAsia="宋体" w:cs="Arial"/>
          <w:b/>
          <w:bCs/>
          <w:kern w:val="0"/>
          <w:sz w:val="28"/>
          <w:szCs w:val="28"/>
        </w:rPr>
        <w:t>三级报告</w:t>
      </w:r>
      <w:r>
        <w:rPr>
          <w:rFonts w:eastAsia="宋体" w:cs="Arial"/>
          <w:b/>
          <w:bCs/>
          <w:spacing w:val="-2"/>
          <w:kern w:val="0"/>
          <w:sz w:val="28"/>
          <w:szCs w:val="28"/>
        </w:rPr>
        <w:t>要求</w:t>
      </w:r>
    </w:p>
    <w:p w14:paraId="3F177FE7" w14:textId="77777777" w:rsidR="00D16BE9" w:rsidRDefault="00AC4FA2">
      <w:pPr>
        <w:widowControl w:val="0"/>
        <w:autoSpaceDE w:val="0"/>
        <w:autoSpaceDN w:val="0"/>
        <w:spacing w:line="300" w:lineRule="auto"/>
        <w:ind w:firstLine="360"/>
        <w:jc w:val="left"/>
        <w:rPr>
          <w:rFonts w:eastAsia="Arial" w:cs="Arial"/>
          <w:kern w:val="0"/>
          <w:sz w:val="18"/>
          <w:szCs w:val="24"/>
        </w:rPr>
      </w:pPr>
      <w:r>
        <w:rPr>
          <w:rFonts w:eastAsia="Arial" w:cs="Arial"/>
          <w:color w:val="0000FF"/>
          <w:kern w:val="0"/>
          <w:sz w:val="18"/>
          <w:szCs w:val="24"/>
        </w:rPr>
        <w:t>(</w:t>
      </w:r>
      <w:r>
        <w:rPr>
          <w:rFonts w:eastAsia="宋体" w:cs="宋体" w:hint="eastAsia"/>
          <w:color w:val="0000FF"/>
          <w:kern w:val="0"/>
          <w:sz w:val="18"/>
          <w:szCs w:val="24"/>
        </w:rPr>
        <w:t>参考</w:t>
      </w:r>
      <w:r>
        <w:rPr>
          <w:rFonts w:eastAsia="Arial" w:cs="Arial"/>
          <w:color w:val="0000FF"/>
          <w:kern w:val="0"/>
          <w:sz w:val="18"/>
          <w:szCs w:val="24"/>
        </w:rPr>
        <w:t xml:space="preserve"> ISO 14044:2006 </w:t>
      </w:r>
      <w:r>
        <w:rPr>
          <w:rFonts w:eastAsia="宋体" w:cs="宋体" w:hint="eastAsia"/>
          <w:color w:val="0000FF"/>
          <w:kern w:val="0"/>
          <w:sz w:val="18"/>
          <w:szCs w:val="24"/>
        </w:rPr>
        <w:t>第</w:t>
      </w:r>
      <w:r>
        <w:rPr>
          <w:rFonts w:eastAsia="Arial" w:cs="Arial"/>
          <w:color w:val="0000FF"/>
          <w:kern w:val="0"/>
          <w:sz w:val="18"/>
          <w:szCs w:val="24"/>
        </w:rPr>
        <w:t xml:space="preserve"> 5.1.2</w:t>
      </w:r>
      <w:r>
        <w:rPr>
          <w:rFonts w:eastAsia="宋体" w:cs="宋体" w:hint="eastAsia"/>
          <w:color w:val="0000FF"/>
          <w:kern w:val="0"/>
          <w:sz w:val="18"/>
          <w:szCs w:val="24"/>
        </w:rPr>
        <w:t>、</w:t>
      </w:r>
      <w:r>
        <w:rPr>
          <w:rFonts w:eastAsia="Arial" w:cs="Arial"/>
          <w:color w:val="0000FF"/>
          <w:kern w:val="0"/>
          <w:sz w:val="18"/>
          <w:szCs w:val="24"/>
        </w:rPr>
        <w:t xml:space="preserve">5.2 </w:t>
      </w:r>
      <w:r>
        <w:rPr>
          <w:rFonts w:eastAsia="宋体" w:cs="宋体" w:hint="eastAsia"/>
          <w:color w:val="0000FF"/>
          <w:kern w:val="0"/>
          <w:sz w:val="18"/>
          <w:szCs w:val="24"/>
        </w:rPr>
        <w:t>和</w:t>
      </w:r>
      <w:r>
        <w:rPr>
          <w:rFonts w:eastAsia="Arial" w:cs="Arial"/>
          <w:color w:val="0000FF"/>
          <w:kern w:val="0"/>
          <w:sz w:val="18"/>
          <w:szCs w:val="24"/>
        </w:rPr>
        <w:t xml:space="preserve"> </w:t>
      </w:r>
      <w:r>
        <w:rPr>
          <w:rFonts w:eastAsia="Arial" w:cs="Arial"/>
          <w:color w:val="0000FF"/>
          <w:spacing w:val="-4"/>
          <w:kern w:val="0"/>
          <w:sz w:val="18"/>
          <w:szCs w:val="24"/>
        </w:rPr>
        <w:t xml:space="preserve">5.3 </w:t>
      </w:r>
      <w:r>
        <w:rPr>
          <w:rFonts w:eastAsia="宋体" w:cs="宋体" w:hint="eastAsia"/>
          <w:color w:val="0000FF"/>
          <w:kern w:val="0"/>
          <w:sz w:val="18"/>
          <w:szCs w:val="24"/>
        </w:rPr>
        <w:t>章）</w:t>
      </w:r>
    </w:p>
    <w:p w14:paraId="0392942B" w14:textId="77777777" w:rsidR="00D16BE9" w:rsidRDefault="00AC4FA2">
      <w:pPr>
        <w:widowControl w:val="0"/>
        <w:autoSpaceDE w:val="0"/>
        <w:autoSpaceDN w:val="0"/>
        <w:spacing w:line="300" w:lineRule="auto"/>
        <w:ind w:firstLine="420"/>
        <w:rPr>
          <w:rFonts w:cs="Arial"/>
          <w:kern w:val="0"/>
          <w:sz w:val="22"/>
        </w:rPr>
      </w:pPr>
      <w:r>
        <w:rPr>
          <w:rFonts w:eastAsia="宋体" w:cs="宋体" w:hint="eastAsia"/>
          <w:kern w:val="0"/>
          <w:szCs w:val="21"/>
        </w:rPr>
        <w:t>根据</w:t>
      </w:r>
      <w:r>
        <w:rPr>
          <w:rFonts w:eastAsia="Arial" w:cs="Arial"/>
          <w:kern w:val="0"/>
          <w:szCs w:val="21"/>
        </w:rPr>
        <w:t xml:space="preserve"> ISO 14044:2006 </w:t>
      </w:r>
      <w:r>
        <w:rPr>
          <w:rFonts w:eastAsia="宋体" w:cs="宋体" w:hint="eastAsia"/>
          <w:kern w:val="0"/>
          <w:szCs w:val="21"/>
        </w:rPr>
        <w:t>标准，本手册的经典报告分为三个级别，要求各不相同（不断提高）。这些报告既涉及项目报告，也涉及数据集文件。</w:t>
      </w:r>
    </w:p>
    <w:p w14:paraId="294AE188" w14:textId="77777777" w:rsidR="00D16BE9" w:rsidRDefault="00AC4FA2">
      <w:pPr>
        <w:widowControl w:val="0"/>
        <w:tabs>
          <w:tab w:val="left" w:pos="1299"/>
        </w:tabs>
        <w:autoSpaceDE w:val="0"/>
        <w:autoSpaceDN w:val="0"/>
        <w:spacing w:line="300" w:lineRule="auto"/>
        <w:ind w:firstLine="482"/>
        <w:jc w:val="left"/>
        <w:outlineLvl w:val="2"/>
        <w:rPr>
          <w:rFonts w:eastAsia="Arial" w:cs="Arial"/>
          <w:b/>
          <w:bCs/>
          <w:kern w:val="0"/>
          <w:sz w:val="24"/>
          <w:szCs w:val="24"/>
        </w:rPr>
      </w:pPr>
      <w:bookmarkStart w:id="162" w:name="_bookmark326"/>
      <w:bookmarkEnd w:id="162"/>
      <w:r>
        <w:rPr>
          <w:rFonts w:eastAsia="宋体" w:cs="Arial"/>
          <w:b/>
          <w:bCs/>
          <w:kern w:val="0"/>
          <w:sz w:val="24"/>
          <w:szCs w:val="24"/>
        </w:rPr>
        <w:t>10.3.1</w:t>
      </w:r>
      <w:r>
        <w:rPr>
          <w:rFonts w:eastAsia="宋体" w:cs="Arial"/>
          <w:b/>
          <w:bCs/>
          <w:kern w:val="0"/>
          <w:sz w:val="24"/>
          <w:szCs w:val="24"/>
        </w:rPr>
        <w:t>内部</w:t>
      </w:r>
      <w:r>
        <w:rPr>
          <w:rFonts w:eastAsia="宋体" w:cs="Arial"/>
          <w:b/>
          <w:bCs/>
          <w:spacing w:val="-5"/>
          <w:kern w:val="0"/>
          <w:sz w:val="24"/>
          <w:szCs w:val="24"/>
        </w:rPr>
        <w:t>使用</w:t>
      </w:r>
      <w:r>
        <w:rPr>
          <w:rFonts w:eastAsia="宋体" w:cs="Arial"/>
          <w:b/>
          <w:bCs/>
          <w:kern w:val="0"/>
          <w:sz w:val="24"/>
          <w:szCs w:val="24"/>
        </w:rPr>
        <w:t>报告</w:t>
      </w:r>
    </w:p>
    <w:p w14:paraId="38BAE2D1" w14:textId="77777777" w:rsidR="00D16BE9" w:rsidRDefault="00AC4FA2">
      <w:pPr>
        <w:widowControl w:val="0"/>
        <w:autoSpaceDE w:val="0"/>
        <w:autoSpaceDN w:val="0"/>
        <w:spacing w:line="300" w:lineRule="auto"/>
        <w:ind w:firstLine="360"/>
        <w:jc w:val="left"/>
        <w:rPr>
          <w:rFonts w:eastAsia="Arial" w:cs="Arial"/>
          <w:kern w:val="0"/>
          <w:sz w:val="18"/>
          <w:szCs w:val="24"/>
        </w:rPr>
      </w:pPr>
      <w:r>
        <w:rPr>
          <w:rFonts w:eastAsia="Arial" w:cs="Arial"/>
          <w:color w:val="0000FF"/>
          <w:kern w:val="0"/>
          <w:sz w:val="18"/>
          <w:szCs w:val="24"/>
        </w:rPr>
        <w:t>(</w:t>
      </w:r>
      <w:r>
        <w:rPr>
          <w:rFonts w:eastAsia="宋体" w:cs="宋体" w:hint="eastAsia"/>
          <w:color w:val="0000FF"/>
          <w:kern w:val="0"/>
          <w:sz w:val="18"/>
          <w:szCs w:val="24"/>
        </w:rPr>
        <w:t>无相应的</w:t>
      </w:r>
      <w:r>
        <w:rPr>
          <w:rFonts w:eastAsia="Arial" w:cs="Arial"/>
          <w:color w:val="0000FF"/>
          <w:kern w:val="0"/>
          <w:sz w:val="18"/>
          <w:szCs w:val="24"/>
        </w:rPr>
        <w:t xml:space="preserve"> ISO 14044:2006 </w:t>
      </w:r>
      <w:r>
        <w:rPr>
          <w:rFonts w:eastAsia="宋体" w:cs="宋体" w:hint="eastAsia"/>
          <w:color w:val="0000FF"/>
          <w:spacing w:val="-2"/>
          <w:kern w:val="0"/>
          <w:sz w:val="18"/>
          <w:szCs w:val="24"/>
        </w:rPr>
        <w:t>章节）</w:t>
      </w:r>
    </w:p>
    <w:p w14:paraId="749C3F8B" w14:textId="77777777" w:rsidR="00D16BE9" w:rsidRDefault="00AC4FA2">
      <w:pPr>
        <w:widowControl w:val="0"/>
        <w:autoSpaceDE w:val="0"/>
        <w:autoSpaceDN w:val="0"/>
        <w:spacing w:line="300" w:lineRule="auto"/>
        <w:ind w:firstLine="420"/>
        <w:rPr>
          <w:rFonts w:eastAsia="Arial" w:cs="Arial"/>
          <w:kern w:val="0"/>
          <w:szCs w:val="21"/>
        </w:rPr>
      </w:pPr>
      <w:r>
        <w:rPr>
          <w:rFonts w:eastAsia="宋体" w:cs="宋体" w:hint="eastAsia"/>
          <w:kern w:val="0"/>
          <w:szCs w:val="21"/>
        </w:rPr>
        <w:t>报告仅供内部使用，不得向委托或（共同）资助该研究或执行生命周期评估工作的公司或机构以外的任何外部方披露。例如，用于确定内部改进潜力和产品开发重点的研究。</w:t>
      </w:r>
    </w:p>
    <w:p w14:paraId="293EAC9C" w14:textId="77777777" w:rsidR="00D16BE9" w:rsidRDefault="00AC4FA2">
      <w:pPr>
        <w:widowControl w:val="0"/>
        <w:autoSpaceDE w:val="0"/>
        <w:autoSpaceDN w:val="0"/>
        <w:spacing w:line="300" w:lineRule="auto"/>
        <w:ind w:firstLine="420"/>
        <w:rPr>
          <w:rFonts w:eastAsia="Arial" w:cs="Arial"/>
          <w:kern w:val="0"/>
          <w:szCs w:val="21"/>
        </w:rPr>
      </w:pPr>
      <w:r>
        <w:rPr>
          <w:rFonts w:eastAsia="宋体" w:cs="宋体" w:hint="eastAsia"/>
          <w:kern w:val="0"/>
          <w:szCs w:val="21"/>
        </w:rPr>
        <w:t>当然，内部报告没有正式规定。为了提供适当而有力的决策支持，建议密切关注第三方报告的报告要求。</w:t>
      </w:r>
    </w:p>
    <w:p w14:paraId="6470B2EA" w14:textId="77777777" w:rsidR="00D16BE9" w:rsidRDefault="00AC4FA2">
      <w:pPr>
        <w:widowControl w:val="0"/>
        <w:tabs>
          <w:tab w:val="left" w:pos="1299"/>
        </w:tabs>
        <w:autoSpaceDE w:val="0"/>
        <w:autoSpaceDN w:val="0"/>
        <w:spacing w:line="300" w:lineRule="auto"/>
        <w:ind w:firstLine="482"/>
        <w:jc w:val="left"/>
        <w:outlineLvl w:val="2"/>
        <w:rPr>
          <w:rFonts w:eastAsia="Arial" w:cs="Arial"/>
          <w:kern w:val="0"/>
          <w:sz w:val="24"/>
          <w:szCs w:val="24"/>
        </w:rPr>
      </w:pPr>
      <w:bookmarkStart w:id="163" w:name="_bookmark327"/>
      <w:bookmarkEnd w:id="163"/>
      <w:r>
        <w:rPr>
          <w:rFonts w:eastAsia="宋体" w:cs="Arial"/>
          <w:b/>
          <w:bCs/>
          <w:kern w:val="0"/>
          <w:sz w:val="24"/>
          <w:szCs w:val="24"/>
        </w:rPr>
        <w:t>10.3.2</w:t>
      </w:r>
      <w:r>
        <w:rPr>
          <w:rFonts w:eastAsia="宋体" w:cs="Arial"/>
          <w:b/>
          <w:bCs/>
          <w:kern w:val="0"/>
          <w:sz w:val="24"/>
          <w:szCs w:val="24"/>
        </w:rPr>
        <w:t>第三方</w:t>
      </w:r>
      <w:r>
        <w:rPr>
          <w:rFonts w:eastAsia="宋体" w:cs="Arial"/>
          <w:b/>
          <w:bCs/>
          <w:spacing w:val="-2"/>
          <w:kern w:val="0"/>
          <w:sz w:val="24"/>
          <w:szCs w:val="24"/>
        </w:rPr>
        <w:t>报告</w:t>
      </w:r>
    </w:p>
    <w:p w14:paraId="528C9778" w14:textId="77777777" w:rsidR="00D16BE9" w:rsidRDefault="00AC4FA2">
      <w:pPr>
        <w:widowControl w:val="0"/>
        <w:autoSpaceDE w:val="0"/>
        <w:autoSpaceDN w:val="0"/>
        <w:spacing w:line="300" w:lineRule="auto"/>
        <w:ind w:firstLine="360"/>
        <w:jc w:val="left"/>
        <w:rPr>
          <w:rFonts w:eastAsia="Arial" w:cs="Arial"/>
          <w:kern w:val="0"/>
          <w:sz w:val="18"/>
          <w:szCs w:val="24"/>
        </w:rPr>
      </w:pPr>
      <w:r>
        <w:rPr>
          <w:rFonts w:eastAsia="Arial" w:cs="Arial"/>
          <w:color w:val="0000FF"/>
          <w:kern w:val="0"/>
          <w:sz w:val="18"/>
          <w:szCs w:val="24"/>
        </w:rPr>
        <w:t>(</w:t>
      </w:r>
      <w:r>
        <w:rPr>
          <w:rFonts w:eastAsia="宋体" w:cs="宋体" w:hint="eastAsia"/>
          <w:color w:val="0000FF"/>
          <w:kern w:val="0"/>
          <w:sz w:val="18"/>
          <w:szCs w:val="24"/>
        </w:rPr>
        <w:t>参考</w:t>
      </w:r>
      <w:r>
        <w:rPr>
          <w:rFonts w:eastAsia="Arial" w:cs="Arial"/>
          <w:color w:val="0000FF"/>
          <w:kern w:val="0"/>
          <w:sz w:val="18"/>
          <w:szCs w:val="24"/>
        </w:rPr>
        <w:t xml:space="preserve"> ISO 14044:2006 </w:t>
      </w:r>
      <w:r>
        <w:rPr>
          <w:rFonts w:eastAsia="宋体" w:cs="宋体" w:hint="eastAsia"/>
          <w:color w:val="0000FF"/>
          <w:kern w:val="0"/>
          <w:sz w:val="18"/>
          <w:szCs w:val="24"/>
        </w:rPr>
        <w:t>第</w:t>
      </w:r>
      <w:r>
        <w:rPr>
          <w:rFonts w:eastAsia="Arial" w:cs="Arial"/>
          <w:color w:val="0000FF"/>
          <w:kern w:val="0"/>
          <w:sz w:val="18"/>
          <w:szCs w:val="24"/>
        </w:rPr>
        <w:t xml:space="preserve"> 5.1.2 </w:t>
      </w:r>
      <w:r>
        <w:rPr>
          <w:rFonts w:eastAsia="宋体" w:cs="宋体" w:hint="eastAsia"/>
          <w:color w:val="0000FF"/>
          <w:kern w:val="0"/>
          <w:sz w:val="18"/>
          <w:szCs w:val="24"/>
        </w:rPr>
        <w:t>和</w:t>
      </w:r>
      <w:r>
        <w:rPr>
          <w:rFonts w:eastAsia="Arial" w:cs="Arial"/>
          <w:color w:val="0000FF"/>
          <w:kern w:val="0"/>
          <w:sz w:val="18"/>
          <w:szCs w:val="24"/>
        </w:rPr>
        <w:t xml:space="preserve"> </w:t>
      </w:r>
      <w:r>
        <w:rPr>
          <w:rFonts w:eastAsia="Arial" w:cs="Arial"/>
          <w:color w:val="0000FF"/>
          <w:spacing w:val="-4"/>
          <w:kern w:val="0"/>
          <w:sz w:val="18"/>
          <w:szCs w:val="24"/>
        </w:rPr>
        <w:t xml:space="preserve">5.2 </w:t>
      </w:r>
      <w:r>
        <w:rPr>
          <w:rFonts w:eastAsia="宋体" w:cs="宋体" w:hint="eastAsia"/>
          <w:color w:val="0000FF"/>
          <w:kern w:val="0"/>
          <w:sz w:val="18"/>
          <w:szCs w:val="24"/>
        </w:rPr>
        <w:t>章）</w:t>
      </w:r>
    </w:p>
    <w:p w14:paraId="769BB5F9" w14:textId="77777777" w:rsidR="00D16BE9" w:rsidRDefault="00AC4FA2">
      <w:pPr>
        <w:widowControl w:val="0"/>
        <w:autoSpaceDE w:val="0"/>
        <w:autoSpaceDN w:val="0"/>
        <w:spacing w:line="300" w:lineRule="auto"/>
        <w:ind w:firstLine="420"/>
        <w:rPr>
          <w:rFonts w:eastAsia="Arial" w:cs="Arial"/>
          <w:kern w:val="0"/>
          <w:szCs w:val="21"/>
        </w:rPr>
      </w:pPr>
      <w:r>
        <w:rPr>
          <w:rFonts w:eastAsia="宋体" w:cs="宋体" w:hint="eastAsia"/>
          <w:kern w:val="0"/>
          <w:szCs w:val="21"/>
        </w:rPr>
        <w:t>报告的目的是记录和</w:t>
      </w:r>
      <w:r>
        <w:rPr>
          <w:rFonts w:eastAsia="Arial" w:cs="Arial"/>
          <w:kern w:val="0"/>
          <w:szCs w:val="21"/>
        </w:rPr>
        <w:t>/</w:t>
      </w:r>
      <w:r>
        <w:rPr>
          <w:rFonts w:eastAsia="宋体" w:cs="宋体" w:hint="eastAsia"/>
          <w:kern w:val="0"/>
          <w:szCs w:val="21"/>
        </w:rPr>
        <w:t>或向第三方（即除专员或执行研究的生命周期评估从业人员以外的相关方）传达生命周期评估的结果。无论交流形式如何，第三方报告都必须作为研究的参考文件和文档编制。</w:t>
      </w:r>
    </w:p>
    <w:p w14:paraId="4EA11A6D" w14:textId="77777777" w:rsidR="00D16BE9" w:rsidRDefault="00AC4FA2">
      <w:pPr>
        <w:widowControl w:val="0"/>
        <w:autoSpaceDE w:val="0"/>
        <w:autoSpaceDN w:val="0"/>
        <w:spacing w:line="300" w:lineRule="auto"/>
        <w:ind w:firstLine="420"/>
        <w:rPr>
          <w:rFonts w:eastAsia="Arial" w:cs="Arial"/>
          <w:kern w:val="0"/>
          <w:szCs w:val="21"/>
        </w:rPr>
      </w:pPr>
      <w:r>
        <w:rPr>
          <w:rFonts w:eastAsia="宋体" w:cs="宋体" w:hint="eastAsia"/>
          <w:kern w:val="0"/>
          <w:szCs w:val="21"/>
        </w:rPr>
        <w:t>不要求包括保密信息，但需要根据保密协议提供给审查人员，并单独记录或作为报告的一部分供内部使用。</w:t>
      </w:r>
    </w:p>
    <w:p w14:paraId="157FA2F0" w14:textId="77777777" w:rsidR="00D16BE9" w:rsidRDefault="00AC4FA2">
      <w:pPr>
        <w:widowControl w:val="0"/>
        <w:autoSpaceDE w:val="0"/>
        <w:autoSpaceDN w:val="0"/>
        <w:spacing w:line="300" w:lineRule="auto"/>
        <w:ind w:firstLine="420"/>
        <w:rPr>
          <w:rFonts w:eastAsia="Arial" w:cs="Arial"/>
          <w:kern w:val="0"/>
          <w:szCs w:val="21"/>
        </w:rPr>
      </w:pPr>
      <w:r>
        <w:rPr>
          <w:rFonts w:eastAsia="宋体" w:cs="宋体" w:hint="eastAsia"/>
          <w:kern w:val="0"/>
          <w:szCs w:val="21"/>
        </w:rPr>
        <w:t>本章</w:t>
      </w:r>
      <w:r>
        <w:rPr>
          <w:rFonts w:eastAsia="Arial" w:cs="Arial"/>
          <w:kern w:val="0"/>
          <w:szCs w:val="21"/>
        </w:rPr>
        <w:t xml:space="preserve"> "</w:t>
      </w:r>
      <w:r>
        <w:rPr>
          <w:rFonts w:eastAsia="宋体" w:cs="宋体" w:hint="eastAsia"/>
          <w:kern w:val="0"/>
          <w:szCs w:val="21"/>
        </w:rPr>
        <w:t>条款</w:t>
      </w:r>
      <w:r>
        <w:rPr>
          <w:rFonts w:eastAsia="Arial" w:cs="Arial"/>
          <w:kern w:val="0"/>
          <w:szCs w:val="21"/>
        </w:rPr>
        <w:t xml:space="preserve"> "</w:t>
      </w:r>
      <w:r>
        <w:rPr>
          <w:rFonts w:eastAsia="宋体" w:cs="宋体" w:hint="eastAsia"/>
          <w:kern w:val="0"/>
          <w:szCs w:val="21"/>
        </w:rPr>
        <w:t>中规定了第三方报告（和</w:t>
      </w:r>
      <w:r>
        <w:rPr>
          <w:rFonts w:eastAsia="Arial" w:cs="Arial"/>
          <w:kern w:val="0"/>
          <w:szCs w:val="21"/>
        </w:rPr>
        <w:t>/</w:t>
      </w:r>
      <w:r>
        <w:rPr>
          <w:rFonts w:eastAsia="宋体" w:cs="宋体" w:hint="eastAsia"/>
          <w:kern w:val="0"/>
          <w:szCs w:val="21"/>
        </w:rPr>
        <w:t>或上文所述的机密报告，如果编写了机密报告）应涵盖的详细内容，此处不再赘述。</w:t>
      </w:r>
    </w:p>
    <w:p w14:paraId="5C9A94C5" w14:textId="77777777" w:rsidR="00D16BE9" w:rsidRDefault="00AC4FA2">
      <w:pPr>
        <w:widowControl w:val="0"/>
        <w:autoSpaceDE w:val="0"/>
        <w:autoSpaceDN w:val="0"/>
        <w:spacing w:line="300" w:lineRule="auto"/>
        <w:ind w:firstLine="420"/>
        <w:rPr>
          <w:rFonts w:eastAsia="Arial" w:cs="Arial"/>
          <w:kern w:val="0"/>
          <w:szCs w:val="21"/>
        </w:rPr>
      </w:pPr>
      <w:r>
        <w:rPr>
          <w:rFonts w:eastAsia="宋体" w:cs="宋体" w:hint="eastAsia"/>
          <w:kern w:val="0"/>
          <w:szCs w:val="21"/>
        </w:rPr>
        <w:t>第三方报告应为非专业</w:t>
      </w:r>
      <w:r>
        <w:rPr>
          <w:rFonts w:eastAsia="宋体" w:cs="宋体" w:hint="eastAsia"/>
          <w:spacing w:val="-2"/>
          <w:kern w:val="0"/>
          <w:szCs w:val="21"/>
        </w:rPr>
        <w:t>读者</w:t>
      </w:r>
      <w:r>
        <w:rPr>
          <w:rFonts w:eastAsia="宋体" w:cs="宋体" w:hint="eastAsia"/>
          <w:kern w:val="0"/>
          <w:szCs w:val="21"/>
        </w:rPr>
        <w:t>提供执行摘要</w:t>
      </w:r>
      <w:r>
        <w:rPr>
          <w:rFonts w:eastAsia="宋体" w:cs="宋体" w:hint="eastAsia"/>
          <w:spacing w:val="-2"/>
          <w:kern w:val="0"/>
          <w:szCs w:val="21"/>
        </w:rPr>
        <w:t>。</w:t>
      </w:r>
    </w:p>
    <w:p w14:paraId="314A43A0" w14:textId="77777777" w:rsidR="00D16BE9" w:rsidRDefault="00AC4FA2">
      <w:pPr>
        <w:widowControl w:val="0"/>
        <w:autoSpaceDE w:val="0"/>
        <w:autoSpaceDN w:val="0"/>
        <w:spacing w:line="300" w:lineRule="auto"/>
        <w:ind w:firstLine="420"/>
        <w:rPr>
          <w:rFonts w:eastAsia="Arial" w:cs="Arial"/>
          <w:kern w:val="0"/>
          <w:szCs w:val="21"/>
        </w:rPr>
      </w:pPr>
      <w:r>
        <w:rPr>
          <w:rFonts w:eastAsia="宋体" w:cs="宋体" w:hint="eastAsia"/>
          <w:kern w:val="0"/>
          <w:szCs w:val="21"/>
        </w:rPr>
        <w:t>对于</w:t>
      </w:r>
      <w:r>
        <w:rPr>
          <w:rFonts w:eastAsia="Arial" w:cs="Arial"/>
          <w:kern w:val="0"/>
          <w:szCs w:val="21"/>
        </w:rPr>
        <w:t xml:space="preserve"> LCI </w:t>
      </w:r>
      <w:r>
        <w:rPr>
          <w:rFonts w:eastAsia="宋体" w:cs="宋体" w:hint="eastAsia"/>
          <w:kern w:val="0"/>
          <w:szCs w:val="21"/>
        </w:rPr>
        <w:t>数据集，如果有相关的背景文件（例如更广泛的方法报告，如</w:t>
      </w:r>
      <w:r>
        <w:rPr>
          <w:rFonts w:eastAsia="Arial" w:cs="Arial"/>
          <w:kern w:val="0"/>
          <w:szCs w:val="21"/>
        </w:rPr>
        <w:t xml:space="preserve"> ILCD </w:t>
      </w:r>
      <w:r>
        <w:rPr>
          <w:rFonts w:eastAsia="宋体" w:cs="宋体" w:hint="eastAsia"/>
          <w:kern w:val="0"/>
          <w:szCs w:val="21"/>
        </w:rPr>
        <w:t>手册、关于数据收集程序的报告、使用的数据源、审查报告、应用的</w:t>
      </w:r>
      <w:r>
        <w:rPr>
          <w:rFonts w:eastAsia="Arial" w:cs="Arial"/>
          <w:kern w:val="0"/>
          <w:szCs w:val="21"/>
        </w:rPr>
        <w:t xml:space="preserve"> LCIA </w:t>
      </w:r>
      <w:r>
        <w:rPr>
          <w:rFonts w:eastAsia="宋体" w:cs="宋体" w:hint="eastAsia"/>
          <w:kern w:val="0"/>
          <w:szCs w:val="21"/>
        </w:rPr>
        <w:t>方法和归一化及加权集，以及满足上述要求所需的其他文件），则文件齐备的</w:t>
      </w:r>
      <w:r>
        <w:rPr>
          <w:rFonts w:eastAsia="Arial" w:cs="Arial"/>
          <w:kern w:val="0"/>
          <w:szCs w:val="21"/>
        </w:rPr>
        <w:t xml:space="preserve"> ILCD </w:t>
      </w:r>
      <w:r>
        <w:rPr>
          <w:rFonts w:eastAsia="宋体" w:cs="宋体" w:hint="eastAsia"/>
          <w:kern w:val="0"/>
          <w:szCs w:val="21"/>
        </w:rPr>
        <w:t>格式数据集可作为第三方报告。</w:t>
      </w:r>
    </w:p>
    <w:p w14:paraId="091126D9" w14:textId="77777777" w:rsidR="00D16BE9" w:rsidRDefault="00AC4FA2">
      <w:pPr>
        <w:widowControl w:val="0"/>
        <w:autoSpaceDE w:val="0"/>
        <w:autoSpaceDN w:val="0"/>
        <w:spacing w:line="300" w:lineRule="auto"/>
        <w:ind w:firstLine="420"/>
        <w:rPr>
          <w:rFonts w:eastAsia="Arial" w:cs="Arial"/>
          <w:kern w:val="0"/>
          <w:szCs w:val="21"/>
        </w:rPr>
      </w:pPr>
      <w:r>
        <w:rPr>
          <w:rFonts w:eastAsia="宋体" w:cs="宋体" w:hint="eastAsia"/>
          <w:kern w:val="0"/>
          <w:szCs w:val="21"/>
        </w:rPr>
        <w:t>附件的作用是记录那些会不适当地打断报告主要部分阅读流程的内容，同时也是更详细或表格化的技术性内容和参考资料。附件应包括：</w:t>
      </w:r>
    </w:p>
    <w:p w14:paraId="720BFE83" w14:textId="77777777" w:rsidR="00D16BE9" w:rsidRDefault="00AC4FA2">
      <w:pPr>
        <w:pStyle w:val="a8"/>
        <w:numPr>
          <w:ilvl w:val="0"/>
          <w:numId w:val="135"/>
        </w:numPr>
        <w:spacing w:line="300" w:lineRule="auto"/>
        <w:ind w:left="0" w:firstLineChars="200" w:firstLine="420"/>
        <w:jc w:val="both"/>
        <w:rPr>
          <w:rFonts w:eastAsiaTheme="minorEastAsia"/>
          <w:szCs w:val="21"/>
          <w:lang w:eastAsia="zh-CN"/>
        </w:rPr>
      </w:pPr>
      <w:r>
        <w:rPr>
          <w:szCs w:val="21"/>
          <w:lang w:eastAsia="zh-CN"/>
        </w:rPr>
        <w:t>问卷</w:t>
      </w:r>
      <w:r>
        <w:rPr>
          <w:szCs w:val="21"/>
          <w:lang w:eastAsia="zh-CN"/>
        </w:rPr>
        <w:t>/</w:t>
      </w:r>
      <w:r>
        <w:rPr>
          <w:szCs w:val="21"/>
          <w:lang w:eastAsia="zh-CN"/>
        </w:rPr>
        <w:t>数据收集模板和原始数据</w:t>
      </w:r>
    </w:p>
    <w:p w14:paraId="512FE3D2" w14:textId="77777777" w:rsidR="00D16BE9" w:rsidRDefault="00AC4FA2">
      <w:pPr>
        <w:pStyle w:val="a8"/>
        <w:numPr>
          <w:ilvl w:val="0"/>
          <w:numId w:val="135"/>
        </w:numPr>
        <w:spacing w:line="300" w:lineRule="auto"/>
        <w:ind w:left="0" w:firstLineChars="200" w:firstLine="420"/>
        <w:jc w:val="both"/>
        <w:rPr>
          <w:rFonts w:eastAsiaTheme="minorEastAsia"/>
          <w:szCs w:val="21"/>
          <w:lang w:eastAsia="zh-CN"/>
        </w:rPr>
      </w:pPr>
      <w:r>
        <w:rPr>
          <w:rFonts w:eastAsiaTheme="minorEastAsia" w:hint="eastAsia"/>
          <w:szCs w:val="21"/>
          <w:lang w:eastAsia="zh-CN"/>
        </w:rPr>
        <w:br w:type="page"/>
      </w:r>
    </w:p>
    <w:p w14:paraId="3543CF6C" w14:textId="77777777" w:rsidR="00D16BE9" w:rsidRDefault="00AC4FA2">
      <w:pPr>
        <w:pStyle w:val="afc"/>
        <w:widowControl w:val="0"/>
        <w:numPr>
          <w:ilvl w:val="0"/>
          <w:numId w:val="136"/>
        </w:numPr>
        <w:autoSpaceDE w:val="0"/>
        <w:autoSpaceDN w:val="0"/>
        <w:spacing w:line="300" w:lineRule="auto"/>
        <w:ind w:left="0" w:firstLine="420"/>
        <w:jc w:val="left"/>
        <w:rPr>
          <w:rFonts w:eastAsia="Arial" w:cs="Arial"/>
          <w:kern w:val="0"/>
          <w:szCs w:val="21"/>
        </w:rPr>
      </w:pPr>
      <w:r>
        <w:rPr>
          <w:rFonts w:eastAsia="宋体" w:cs="宋体" w:hint="eastAsia"/>
          <w:kern w:val="0"/>
          <w:szCs w:val="21"/>
        </w:rPr>
        <w:lastRenderedPageBreak/>
        <w:t>所有假设清单</w:t>
      </w:r>
      <w:r>
        <w:rPr>
          <w:rFonts w:eastAsia="Arial" w:cs="Arial"/>
          <w:b/>
          <w:color w:val="000080"/>
          <w:kern w:val="0"/>
          <w:szCs w:val="21"/>
          <w:vertAlign w:val="superscript"/>
        </w:rPr>
        <w:t>207</w:t>
      </w:r>
      <w:r>
        <w:rPr>
          <w:rFonts w:eastAsia="Arial" w:cs="Arial"/>
          <w:kern w:val="0"/>
          <w:szCs w:val="21"/>
        </w:rPr>
        <w:t xml:space="preserve"> </w:t>
      </w:r>
      <w:r>
        <w:rPr>
          <w:rFonts w:eastAsia="宋体" w:cs="宋体" w:hint="eastAsia"/>
          <w:kern w:val="0"/>
          <w:szCs w:val="21"/>
        </w:rPr>
        <w:t>（建议包括那些已被证明不相关的假设）。</w:t>
      </w:r>
    </w:p>
    <w:p w14:paraId="05793DCD" w14:textId="77777777" w:rsidR="00D16BE9" w:rsidRDefault="00AC4FA2">
      <w:pPr>
        <w:pStyle w:val="afc"/>
        <w:widowControl w:val="0"/>
        <w:numPr>
          <w:ilvl w:val="0"/>
          <w:numId w:val="136"/>
        </w:numPr>
        <w:autoSpaceDE w:val="0"/>
        <w:autoSpaceDN w:val="0"/>
        <w:spacing w:line="300" w:lineRule="auto"/>
        <w:ind w:left="0" w:firstLine="420"/>
        <w:jc w:val="left"/>
        <w:rPr>
          <w:rFonts w:eastAsia="Arial" w:cs="Arial"/>
          <w:kern w:val="0"/>
          <w:szCs w:val="21"/>
        </w:rPr>
      </w:pPr>
      <w:r>
        <w:rPr>
          <w:rFonts w:eastAsia="Arial" w:cs="Arial"/>
          <w:kern w:val="0"/>
          <w:szCs w:val="21"/>
          <w:lang w:eastAsia="en-US"/>
        </w:rPr>
        <w:t xml:space="preserve">LCI </w:t>
      </w:r>
      <w:proofErr w:type="spellStart"/>
      <w:r>
        <w:rPr>
          <w:rFonts w:eastAsia="宋体" w:cs="宋体" w:hint="eastAsia"/>
          <w:kern w:val="0"/>
          <w:szCs w:val="21"/>
          <w:lang w:eastAsia="en-US"/>
        </w:rPr>
        <w:t>全部结果</w:t>
      </w:r>
      <w:proofErr w:type="spellEnd"/>
    </w:p>
    <w:p w14:paraId="1744939A" w14:textId="77777777" w:rsidR="00D16BE9" w:rsidRDefault="00D16BE9">
      <w:pPr>
        <w:widowControl w:val="0"/>
        <w:autoSpaceDE w:val="0"/>
        <w:autoSpaceDN w:val="0"/>
        <w:spacing w:line="300" w:lineRule="auto"/>
        <w:ind w:firstLine="520"/>
        <w:jc w:val="left"/>
        <w:rPr>
          <w:rFonts w:eastAsia="Arial" w:cs="Arial"/>
          <w:kern w:val="0"/>
          <w:sz w:val="26"/>
          <w:lang w:eastAsia="en-US"/>
        </w:rPr>
      </w:pPr>
    </w:p>
    <w:p w14:paraId="3CDF4247" w14:textId="77777777" w:rsidR="00D16BE9" w:rsidRDefault="00AC4FA2">
      <w:pPr>
        <w:widowControl w:val="0"/>
        <w:tabs>
          <w:tab w:val="left" w:pos="1299"/>
        </w:tabs>
        <w:autoSpaceDE w:val="0"/>
        <w:autoSpaceDN w:val="0"/>
        <w:spacing w:line="300" w:lineRule="auto"/>
        <w:ind w:firstLine="482"/>
        <w:jc w:val="left"/>
        <w:outlineLvl w:val="2"/>
        <w:rPr>
          <w:rFonts w:eastAsia="Arial" w:cs="Arial"/>
          <w:b/>
          <w:bCs/>
          <w:kern w:val="0"/>
          <w:sz w:val="24"/>
          <w:szCs w:val="24"/>
        </w:rPr>
      </w:pPr>
      <w:bookmarkStart w:id="164" w:name="_bookmark328"/>
      <w:bookmarkEnd w:id="164"/>
      <w:r>
        <w:rPr>
          <w:rFonts w:eastAsia="宋体" w:cs="Arial"/>
          <w:b/>
          <w:bCs/>
          <w:kern w:val="0"/>
          <w:sz w:val="24"/>
          <w:szCs w:val="24"/>
        </w:rPr>
        <w:t>10.3.3</w:t>
      </w:r>
      <w:r>
        <w:rPr>
          <w:rFonts w:eastAsia="宋体" w:cs="Arial"/>
          <w:b/>
          <w:bCs/>
          <w:kern w:val="0"/>
          <w:sz w:val="24"/>
          <w:szCs w:val="24"/>
        </w:rPr>
        <w:t>向</w:t>
      </w:r>
      <w:r>
        <w:rPr>
          <w:rFonts w:eastAsia="宋体" w:cs="Arial"/>
          <w:b/>
          <w:bCs/>
          <w:spacing w:val="-2"/>
          <w:kern w:val="0"/>
          <w:sz w:val="24"/>
          <w:szCs w:val="24"/>
        </w:rPr>
        <w:t>公众</w:t>
      </w:r>
      <w:r>
        <w:rPr>
          <w:rFonts w:eastAsia="宋体" w:cs="Arial"/>
          <w:b/>
          <w:bCs/>
          <w:kern w:val="0"/>
          <w:sz w:val="24"/>
          <w:szCs w:val="24"/>
        </w:rPr>
        <w:t>披露</w:t>
      </w:r>
      <w:r>
        <w:rPr>
          <w:rFonts w:eastAsia="宋体" w:cs="Arial" w:hint="eastAsia"/>
          <w:b/>
          <w:bCs/>
          <w:kern w:val="0"/>
          <w:sz w:val="24"/>
          <w:szCs w:val="24"/>
        </w:rPr>
        <w:t>的</w:t>
      </w:r>
      <w:r>
        <w:rPr>
          <w:rFonts w:eastAsia="宋体" w:cs="Arial"/>
          <w:b/>
          <w:bCs/>
          <w:kern w:val="0"/>
          <w:sz w:val="24"/>
          <w:szCs w:val="24"/>
        </w:rPr>
        <w:t>比较研究报告</w:t>
      </w:r>
    </w:p>
    <w:p w14:paraId="5BFE74A2" w14:textId="77777777" w:rsidR="00D16BE9" w:rsidRDefault="00AC4FA2">
      <w:pPr>
        <w:widowControl w:val="0"/>
        <w:autoSpaceDE w:val="0"/>
        <w:autoSpaceDN w:val="0"/>
        <w:spacing w:line="300" w:lineRule="auto"/>
        <w:ind w:firstLine="360"/>
        <w:jc w:val="left"/>
        <w:rPr>
          <w:rFonts w:eastAsia="Arial" w:cs="Arial"/>
          <w:kern w:val="0"/>
          <w:sz w:val="18"/>
          <w:szCs w:val="24"/>
        </w:rPr>
      </w:pPr>
      <w:r>
        <w:rPr>
          <w:rFonts w:eastAsia="Arial" w:cs="Arial"/>
          <w:color w:val="0000FF"/>
          <w:kern w:val="0"/>
          <w:sz w:val="18"/>
          <w:szCs w:val="24"/>
        </w:rPr>
        <w:t>(</w:t>
      </w:r>
      <w:r>
        <w:rPr>
          <w:rFonts w:eastAsia="宋体" w:cs="宋体" w:hint="eastAsia"/>
          <w:color w:val="0000FF"/>
          <w:kern w:val="0"/>
          <w:sz w:val="18"/>
          <w:szCs w:val="24"/>
        </w:rPr>
        <w:t>参考</w:t>
      </w:r>
      <w:r>
        <w:rPr>
          <w:rFonts w:eastAsia="Arial" w:cs="Arial"/>
          <w:color w:val="0000FF"/>
          <w:kern w:val="0"/>
          <w:sz w:val="18"/>
          <w:szCs w:val="24"/>
        </w:rPr>
        <w:t xml:space="preserve"> ISO 14044:2006 </w:t>
      </w:r>
      <w:r>
        <w:rPr>
          <w:rFonts w:eastAsia="宋体" w:cs="宋体" w:hint="eastAsia"/>
          <w:color w:val="0000FF"/>
          <w:kern w:val="0"/>
          <w:sz w:val="18"/>
          <w:szCs w:val="24"/>
        </w:rPr>
        <w:t>第</w:t>
      </w:r>
      <w:r>
        <w:rPr>
          <w:rFonts w:eastAsia="Arial" w:cs="Arial"/>
          <w:color w:val="0000FF"/>
          <w:kern w:val="0"/>
          <w:sz w:val="18"/>
          <w:szCs w:val="24"/>
        </w:rPr>
        <w:t xml:space="preserve"> </w:t>
      </w:r>
      <w:r>
        <w:rPr>
          <w:rFonts w:eastAsia="Arial" w:cs="Arial"/>
          <w:color w:val="0000FF"/>
          <w:spacing w:val="-4"/>
          <w:kern w:val="0"/>
          <w:sz w:val="18"/>
          <w:szCs w:val="24"/>
        </w:rPr>
        <w:t xml:space="preserve">5.3 </w:t>
      </w:r>
      <w:r>
        <w:rPr>
          <w:rFonts w:eastAsia="宋体" w:cs="宋体" w:hint="eastAsia"/>
          <w:color w:val="0000FF"/>
          <w:kern w:val="0"/>
          <w:sz w:val="18"/>
          <w:szCs w:val="24"/>
        </w:rPr>
        <w:t>章）</w:t>
      </w:r>
    </w:p>
    <w:p w14:paraId="4BCD58B2" w14:textId="77777777" w:rsidR="00D16BE9" w:rsidRDefault="00AC4FA2">
      <w:pPr>
        <w:widowControl w:val="0"/>
        <w:autoSpaceDE w:val="0"/>
        <w:autoSpaceDN w:val="0"/>
        <w:spacing w:line="300" w:lineRule="auto"/>
        <w:ind w:firstLine="420"/>
        <w:rPr>
          <w:rFonts w:eastAsia="Arial" w:cs="Arial"/>
          <w:kern w:val="0"/>
          <w:szCs w:val="21"/>
        </w:rPr>
      </w:pPr>
      <w:r>
        <w:rPr>
          <w:rFonts w:eastAsia="宋体" w:cs="宋体" w:hint="eastAsia"/>
          <w:kern w:val="0"/>
          <w:szCs w:val="21"/>
        </w:rPr>
        <w:t>研究涉及对产品进行比较，并打算向公众公布结果。这可能涉及也可能不涉及某一产品的优越性结论（或所分析产品的平等性结论</w:t>
      </w:r>
      <w:r>
        <w:rPr>
          <w:rFonts w:eastAsia="宋体" w:cs="宋体" w:hint="eastAsia"/>
          <w:spacing w:val="-2"/>
          <w:kern w:val="0"/>
          <w:szCs w:val="21"/>
        </w:rPr>
        <w:t>），</w:t>
      </w:r>
      <w:r>
        <w:rPr>
          <w:rFonts w:eastAsia="宋体" w:cs="宋体" w:hint="eastAsia"/>
          <w:kern w:val="0"/>
          <w:szCs w:val="21"/>
        </w:rPr>
        <w:t>即可以是</w:t>
      </w:r>
      <w:r>
        <w:rPr>
          <w:rFonts w:eastAsia="Arial" w:cs="Arial"/>
          <w:kern w:val="0"/>
          <w:szCs w:val="21"/>
        </w:rPr>
        <w:t>"</w:t>
      </w:r>
      <w:r>
        <w:rPr>
          <w:rFonts w:eastAsia="宋体" w:cs="宋体" w:hint="eastAsia"/>
          <w:kern w:val="0"/>
          <w:szCs w:val="21"/>
        </w:rPr>
        <w:t>向公众披露的比较断言</w:t>
      </w:r>
      <w:r>
        <w:rPr>
          <w:rFonts w:eastAsia="Arial" w:cs="Arial"/>
          <w:kern w:val="0"/>
          <w:szCs w:val="21"/>
        </w:rPr>
        <w:t>"</w:t>
      </w:r>
      <w:r>
        <w:rPr>
          <w:rFonts w:eastAsia="宋体" w:cs="宋体" w:hint="eastAsia"/>
          <w:kern w:val="0"/>
          <w:szCs w:val="21"/>
        </w:rPr>
        <w:t>，也可以是非</w:t>
      </w:r>
      <w:r>
        <w:rPr>
          <w:rFonts w:eastAsia="宋体" w:cs="宋体" w:hint="eastAsia"/>
          <w:spacing w:val="-2"/>
          <w:kern w:val="0"/>
          <w:szCs w:val="21"/>
        </w:rPr>
        <w:t>断言</w:t>
      </w:r>
      <w:r>
        <w:rPr>
          <w:rFonts w:eastAsia="宋体" w:cs="宋体" w:hint="eastAsia"/>
          <w:kern w:val="0"/>
          <w:szCs w:val="21"/>
        </w:rPr>
        <w:t>性的比较研究，应与比较</w:t>
      </w:r>
      <w:r>
        <w:rPr>
          <w:rFonts w:eastAsia="宋体" w:cs="宋体" w:hint="eastAsia"/>
          <w:spacing w:val="-2"/>
          <w:kern w:val="0"/>
          <w:szCs w:val="21"/>
        </w:rPr>
        <w:t>断言</w:t>
      </w:r>
      <w:r>
        <w:rPr>
          <w:rFonts w:eastAsia="宋体" w:cs="宋体" w:hint="eastAsia"/>
          <w:kern w:val="0"/>
          <w:szCs w:val="21"/>
        </w:rPr>
        <w:t>同等对待</w:t>
      </w:r>
      <w:r>
        <w:rPr>
          <w:rFonts w:eastAsia="宋体" w:cs="宋体" w:hint="eastAsia"/>
          <w:spacing w:val="-2"/>
          <w:kern w:val="0"/>
          <w:szCs w:val="21"/>
        </w:rPr>
        <w:t>）。</w:t>
      </w:r>
    </w:p>
    <w:p w14:paraId="1FD08972" w14:textId="77777777" w:rsidR="00D16BE9" w:rsidRDefault="00AC4FA2">
      <w:pPr>
        <w:widowControl w:val="0"/>
        <w:autoSpaceDE w:val="0"/>
        <w:autoSpaceDN w:val="0"/>
        <w:spacing w:line="300" w:lineRule="auto"/>
        <w:ind w:firstLine="420"/>
        <w:rPr>
          <w:rFonts w:eastAsia="Arial" w:cs="Arial"/>
          <w:kern w:val="0"/>
          <w:szCs w:val="21"/>
        </w:rPr>
      </w:pPr>
      <w:r>
        <w:rPr>
          <w:rFonts w:eastAsia="宋体" w:cs="宋体" w:hint="eastAsia"/>
          <w:kern w:val="0"/>
          <w:szCs w:val="21"/>
        </w:rPr>
        <w:t>除第三方报告外，还需满足其他要求。请注意，该报告应包括一份供非专业读者阅读的执行摘要。本章</w:t>
      </w:r>
      <w:r>
        <w:rPr>
          <w:rFonts w:eastAsia="Arial" w:cs="Arial"/>
          <w:kern w:val="0"/>
          <w:szCs w:val="21"/>
        </w:rPr>
        <w:t xml:space="preserve"> "</w:t>
      </w:r>
      <w:r>
        <w:rPr>
          <w:rFonts w:eastAsia="宋体" w:cs="宋体" w:hint="eastAsia"/>
          <w:kern w:val="0"/>
          <w:szCs w:val="21"/>
        </w:rPr>
        <w:t>规定</w:t>
      </w:r>
      <w:r>
        <w:rPr>
          <w:rFonts w:eastAsia="Arial" w:cs="Arial"/>
          <w:kern w:val="0"/>
          <w:szCs w:val="21"/>
        </w:rPr>
        <w:t xml:space="preserve"> "</w:t>
      </w:r>
      <w:r>
        <w:rPr>
          <w:rFonts w:eastAsia="宋体" w:cs="宋体" w:hint="eastAsia"/>
          <w:kern w:val="0"/>
          <w:szCs w:val="21"/>
        </w:rPr>
        <w:t>中提供了已公布的比较研究报告（和</w:t>
      </w:r>
      <w:r>
        <w:rPr>
          <w:rFonts w:eastAsia="Arial" w:cs="Arial"/>
          <w:kern w:val="0"/>
          <w:szCs w:val="21"/>
        </w:rPr>
        <w:t>/</w:t>
      </w:r>
      <w:r>
        <w:rPr>
          <w:rFonts w:eastAsia="宋体" w:cs="宋体" w:hint="eastAsia"/>
          <w:kern w:val="0"/>
          <w:szCs w:val="21"/>
        </w:rPr>
        <w:t>或上文所述的机密报告，如果已编写机密报告）中应涵盖的详细内容，此处不再赘述。</w:t>
      </w:r>
    </w:p>
    <w:p w14:paraId="1E3599A8" w14:textId="77777777" w:rsidR="00D16BE9" w:rsidRDefault="00AC4FA2">
      <w:pPr>
        <w:widowControl w:val="0"/>
        <w:tabs>
          <w:tab w:val="left" w:pos="1299"/>
        </w:tabs>
        <w:autoSpaceDE w:val="0"/>
        <w:autoSpaceDN w:val="0"/>
        <w:spacing w:line="300" w:lineRule="auto"/>
        <w:ind w:firstLine="482"/>
        <w:jc w:val="left"/>
        <w:outlineLvl w:val="2"/>
        <w:rPr>
          <w:rFonts w:eastAsia="Arial" w:cs="Arial"/>
          <w:b/>
          <w:bCs/>
          <w:kern w:val="0"/>
          <w:sz w:val="24"/>
          <w:szCs w:val="24"/>
        </w:rPr>
      </w:pPr>
      <w:bookmarkStart w:id="165" w:name="_bookmark329"/>
      <w:bookmarkEnd w:id="165"/>
      <w:r>
        <w:rPr>
          <w:rFonts w:eastAsia="宋体" w:cs="Arial"/>
          <w:b/>
          <w:bCs/>
          <w:kern w:val="0"/>
          <w:sz w:val="24"/>
          <w:szCs w:val="24"/>
        </w:rPr>
        <w:t>10.3.4</w:t>
      </w:r>
      <w:r>
        <w:rPr>
          <w:rFonts w:eastAsia="宋体" w:cs="Arial"/>
          <w:b/>
          <w:bCs/>
          <w:kern w:val="0"/>
          <w:sz w:val="24"/>
          <w:szCs w:val="24"/>
        </w:rPr>
        <w:t>报告</w:t>
      </w:r>
      <w:r>
        <w:rPr>
          <w:rFonts w:eastAsia="宋体" w:cs="Arial"/>
          <w:b/>
          <w:bCs/>
          <w:spacing w:val="-2"/>
          <w:kern w:val="0"/>
          <w:sz w:val="24"/>
          <w:szCs w:val="24"/>
        </w:rPr>
        <w:t>要素</w:t>
      </w:r>
    </w:p>
    <w:p w14:paraId="09548133" w14:textId="77777777" w:rsidR="00D16BE9" w:rsidRDefault="00AC4FA2">
      <w:pPr>
        <w:widowControl w:val="0"/>
        <w:autoSpaceDE w:val="0"/>
        <w:autoSpaceDN w:val="0"/>
        <w:spacing w:line="300" w:lineRule="auto"/>
        <w:ind w:firstLine="414"/>
        <w:rPr>
          <w:rFonts w:eastAsia="Arial" w:cs="Arial"/>
          <w:b/>
          <w:bCs/>
          <w:kern w:val="0"/>
          <w:szCs w:val="21"/>
        </w:rPr>
      </w:pPr>
      <w:r>
        <w:rPr>
          <w:rFonts w:eastAsia="宋体" w:cs="宋体" w:hint="eastAsia"/>
          <w:b/>
          <w:bCs/>
          <w:spacing w:val="-2"/>
          <w:kern w:val="0"/>
          <w:szCs w:val="21"/>
        </w:rPr>
        <w:t>概述</w:t>
      </w:r>
    </w:p>
    <w:p w14:paraId="09ED39BA" w14:textId="77777777" w:rsidR="00D16BE9" w:rsidRDefault="00AC4FA2">
      <w:pPr>
        <w:widowControl w:val="0"/>
        <w:autoSpaceDE w:val="0"/>
        <w:autoSpaceDN w:val="0"/>
        <w:spacing w:line="300" w:lineRule="auto"/>
        <w:ind w:firstLine="420"/>
        <w:rPr>
          <w:rFonts w:eastAsia="Arial" w:cs="Arial"/>
          <w:kern w:val="0"/>
          <w:szCs w:val="21"/>
        </w:rPr>
      </w:pPr>
      <w:r>
        <w:rPr>
          <w:rFonts w:eastAsia="宋体" w:cs="宋体" w:hint="eastAsia"/>
          <w:kern w:val="0"/>
          <w:szCs w:val="21"/>
        </w:rPr>
        <w:t>作为初步指导（除了准确的报告项目清单和单独的生命周期评估研究报告模板外），本章概述了主要报告要素的内容。实践者在按照</w:t>
      </w:r>
      <w:r>
        <w:rPr>
          <w:rFonts w:eastAsia="Arial" w:cs="Arial"/>
          <w:kern w:val="0"/>
          <w:szCs w:val="21"/>
        </w:rPr>
        <w:t>ILCD</w:t>
      </w:r>
      <w:r>
        <w:rPr>
          <w:rFonts w:eastAsia="宋体" w:cs="宋体" w:hint="eastAsia"/>
          <w:kern w:val="0"/>
          <w:szCs w:val="21"/>
        </w:rPr>
        <w:t>指导文件的规定和行动要点完成生命周期评估研究后，还需要适当地记录这项</w:t>
      </w:r>
      <w:r>
        <w:rPr>
          <w:rFonts w:eastAsia="宋体" w:cs="宋体" w:hint="eastAsia"/>
          <w:spacing w:val="-2"/>
          <w:kern w:val="0"/>
          <w:szCs w:val="21"/>
        </w:rPr>
        <w:t>工作。</w:t>
      </w:r>
    </w:p>
    <w:p w14:paraId="6CCC50E3" w14:textId="77777777" w:rsidR="00D16BE9" w:rsidRDefault="00AC4FA2">
      <w:pPr>
        <w:widowControl w:val="0"/>
        <w:autoSpaceDE w:val="0"/>
        <w:autoSpaceDN w:val="0"/>
        <w:spacing w:line="300" w:lineRule="auto"/>
        <w:ind w:firstLine="420"/>
        <w:rPr>
          <w:rFonts w:eastAsia="Arial" w:cs="Arial"/>
          <w:kern w:val="0"/>
          <w:szCs w:val="21"/>
        </w:rPr>
      </w:pPr>
      <w:r>
        <w:rPr>
          <w:rFonts w:eastAsia="宋体" w:cs="宋体" w:hint="eastAsia"/>
          <w:kern w:val="0"/>
          <w:szCs w:val="21"/>
        </w:rPr>
        <w:t>这样一份详细的生命周期评估报告至少由四个部分组成：主要部分，该部分又被浓缩为技术摘要和执行摘要，以及记录假设和所用数据等内容的附件（也可作为参考）。保密和专有信息可记录在第五部分，即补充保密报告中。审查报告要么作为附件，要么作为参考。</w:t>
      </w:r>
    </w:p>
    <w:p w14:paraId="7547F6C5" w14:textId="77777777" w:rsidR="00D16BE9" w:rsidRDefault="00AC4FA2">
      <w:pPr>
        <w:widowControl w:val="0"/>
        <w:autoSpaceDE w:val="0"/>
        <w:autoSpaceDN w:val="0"/>
        <w:spacing w:line="300" w:lineRule="auto"/>
        <w:ind w:firstLine="420"/>
        <w:rPr>
          <w:rFonts w:eastAsia="Arial" w:cs="Arial"/>
          <w:kern w:val="0"/>
          <w:szCs w:val="21"/>
        </w:rPr>
      </w:pPr>
      <w:r>
        <w:rPr>
          <w:rFonts w:eastAsia="宋体" w:cs="宋体" w:hint="eastAsia"/>
          <w:kern w:val="0"/>
          <w:szCs w:val="21"/>
        </w:rPr>
        <w:t>下文介绍了报告各部分的一般范围和目的，详情见</w:t>
      </w:r>
      <w:r>
        <w:rPr>
          <w:rFonts w:eastAsia="Arial" w:cs="Arial"/>
          <w:kern w:val="0"/>
          <w:szCs w:val="21"/>
        </w:rPr>
        <w:t xml:space="preserve"> "</w:t>
      </w:r>
      <w:r>
        <w:rPr>
          <w:rFonts w:eastAsia="宋体" w:cs="宋体" w:hint="eastAsia"/>
          <w:kern w:val="0"/>
          <w:szCs w:val="21"/>
        </w:rPr>
        <w:t>规定</w:t>
      </w:r>
      <w:r>
        <w:rPr>
          <w:rFonts w:eastAsia="Arial" w:cs="Arial"/>
          <w:kern w:val="0"/>
          <w:szCs w:val="21"/>
        </w:rPr>
        <w:t xml:space="preserve"> "</w:t>
      </w:r>
      <w:r>
        <w:rPr>
          <w:rFonts w:eastAsia="宋体" w:cs="宋体" w:hint="eastAsia"/>
          <w:kern w:val="0"/>
          <w:szCs w:val="21"/>
        </w:rPr>
        <w:t>和报告模板。</w:t>
      </w:r>
    </w:p>
    <w:p w14:paraId="64D2C964" w14:textId="77777777" w:rsidR="00D16BE9" w:rsidRDefault="00AC4FA2">
      <w:pPr>
        <w:widowControl w:val="0"/>
        <w:autoSpaceDE w:val="0"/>
        <w:autoSpaceDN w:val="0"/>
        <w:spacing w:line="300" w:lineRule="auto"/>
        <w:ind w:firstLine="420"/>
        <w:rPr>
          <w:rFonts w:eastAsia="Arial" w:cs="Arial"/>
          <w:kern w:val="0"/>
          <w:szCs w:val="21"/>
        </w:rPr>
      </w:pPr>
      <w:r>
        <w:rPr>
          <w:rFonts w:eastAsia="宋体" w:cs="宋体" w:hint="eastAsia"/>
          <w:kern w:val="0"/>
          <w:szCs w:val="21"/>
        </w:rPr>
        <w:t>该指导文件附带了生命周期评估报告的电子模板（即提供章节结构和报告项目的直接参考），</w:t>
      </w:r>
      <w:r>
        <w:rPr>
          <w:rFonts w:eastAsia="宋体" w:cs="宋体" w:hint="eastAsia"/>
          <w:spacing w:val="-2"/>
          <w:kern w:val="0"/>
          <w:szCs w:val="21"/>
        </w:rPr>
        <w:t>应予以使用。</w:t>
      </w:r>
    </w:p>
    <w:p w14:paraId="0584FBD7" w14:textId="77777777" w:rsidR="00D16BE9" w:rsidRDefault="00AC4FA2">
      <w:pPr>
        <w:widowControl w:val="0"/>
        <w:autoSpaceDE w:val="0"/>
        <w:autoSpaceDN w:val="0"/>
        <w:spacing w:line="300" w:lineRule="auto"/>
        <w:ind w:firstLine="420"/>
        <w:rPr>
          <w:rFonts w:eastAsia="宋体" w:cs="宋体"/>
          <w:kern w:val="0"/>
          <w:szCs w:val="21"/>
        </w:rPr>
      </w:pPr>
      <w:r>
        <w:rPr>
          <w:rFonts w:eastAsia="宋体" w:cs="宋体" w:hint="eastAsia"/>
          <w:kern w:val="0"/>
          <w:szCs w:val="21"/>
        </w:rPr>
        <w:t>对于工艺数据集（即参数化和非参数化的单位工艺、</w:t>
      </w:r>
      <w:r>
        <w:rPr>
          <w:rFonts w:eastAsia="Arial" w:cs="Arial"/>
          <w:kern w:val="0"/>
          <w:szCs w:val="21"/>
        </w:rPr>
        <w:t xml:space="preserve">LCI </w:t>
      </w:r>
      <w:r>
        <w:rPr>
          <w:rFonts w:eastAsia="宋体" w:cs="宋体" w:hint="eastAsia"/>
          <w:kern w:val="0"/>
          <w:szCs w:val="21"/>
        </w:rPr>
        <w:t>结果、部分终止系统；以及可选的包括</w:t>
      </w:r>
      <w:r>
        <w:rPr>
          <w:rFonts w:eastAsia="Arial" w:cs="Arial"/>
          <w:kern w:val="0"/>
          <w:szCs w:val="21"/>
        </w:rPr>
        <w:t xml:space="preserve"> LCIA </w:t>
      </w:r>
      <w:r>
        <w:rPr>
          <w:rFonts w:eastAsia="宋体" w:cs="宋体" w:hint="eastAsia"/>
          <w:kern w:val="0"/>
          <w:szCs w:val="21"/>
        </w:rPr>
        <w:t>结果），</w:t>
      </w:r>
      <w:r>
        <w:rPr>
          <w:rFonts w:eastAsia="Arial" w:cs="Arial"/>
          <w:kern w:val="0"/>
          <w:szCs w:val="21"/>
        </w:rPr>
        <w:t xml:space="preserve">ILCD </w:t>
      </w:r>
      <w:r>
        <w:rPr>
          <w:rFonts w:eastAsia="宋体" w:cs="宋体" w:hint="eastAsia"/>
          <w:kern w:val="0"/>
          <w:szCs w:val="21"/>
        </w:rPr>
        <w:t>参考格式作为</w:t>
      </w:r>
      <w:r>
        <w:rPr>
          <w:rFonts w:eastAsia="Arial" w:cs="Arial"/>
          <w:kern w:val="0"/>
          <w:szCs w:val="21"/>
        </w:rPr>
        <w:t xml:space="preserve"> LCI </w:t>
      </w:r>
      <w:r>
        <w:rPr>
          <w:rFonts w:eastAsia="宋体" w:cs="宋体" w:hint="eastAsia"/>
          <w:kern w:val="0"/>
          <w:szCs w:val="21"/>
        </w:rPr>
        <w:t>数据集电子格式提供。</w:t>
      </w:r>
      <w:r>
        <w:rPr>
          <w:rFonts w:eastAsia="Arial" w:cs="Arial"/>
          <w:kern w:val="0"/>
          <w:szCs w:val="21"/>
        </w:rPr>
        <w:t>LCI</w:t>
      </w:r>
      <w:proofErr w:type="gramStart"/>
      <w:r>
        <w:rPr>
          <w:rFonts w:eastAsia="宋体" w:cs="宋体" w:hint="eastAsia"/>
          <w:kern w:val="0"/>
          <w:szCs w:val="21"/>
        </w:rPr>
        <w:t>数据集应与</w:t>
      </w:r>
      <w:proofErr w:type="gramEnd"/>
      <w:r>
        <w:rPr>
          <w:rFonts w:eastAsia="Arial" w:cs="Arial"/>
          <w:kern w:val="0"/>
          <w:szCs w:val="21"/>
        </w:rPr>
        <w:t>LCA</w:t>
      </w:r>
      <w:r>
        <w:rPr>
          <w:rFonts w:eastAsia="宋体" w:cs="宋体" w:hint="eastAsia"/>
          <w:kern w:val="0"/>
          <w:szCs w:val="21"/>
        </w:rPr>
        <w:t>报告一起使用，以确保适当、完整的文档和</w:t>
      </w:r>
      <w:r>
        <w:rPr>
          <w:rFonts w:eastAsia="Arial" w:cs="Arial"/>
          <w:kern w:val="0"/>
          <w:szCs w:val="21"/>
        </w:rPr>
        <w:t>IT</w:t>
      </w:r>
      <w:r>
        <w:rPr>
          <w:rFonts w:eastAsia="宋体" w:cs="宋体" w:hint="eastAsia"/>
          <w:kern w:val="0"/>
          <w:szCs w:val="21"/>
        </w:rPr>
        <w:t>兼容性，从而实现无差错的电子数据交换。</w:t>
      </w:r>
    </w:p>
    <w:p w14:paraId="59BE19E8" w14:textId="77777777" w:rsidR="00D16BE9" w:rsidRDefault="00D16BE9">
      <w:pPr>
        <w:widowControl w:val="0"/>
        <w:autoSpaceDE w:val="0"/>
        <w:autoSpaceDN w:val="0"/>
        <w:spacing w:line="300" w:lineRule="auto"/>
        <w:ind w:firstLine="420"/>
        <w:rPr>
          <w:rFonts w:eastAsia="宋体" w:cs="宋体"/>
          <w:kern w:val="0"/>
          <w:szCs w:val="21"/>
        </w:rPr>
      </w:pPr>
    </w:p>
    <w:p w14:paraId="6CF4B8F6" w14:textId="77777777" w:rsidR="00D16BE9" w:rsidRDefault="00D16BE9">
      <w:pPr>
        <w:widowControl w:val="0"/>
        <w:autoSpaceDE w:val="0"/>
        <w:autoSpaceDN w:val="0"/>
        <w:spacing w:line="300" w:lineRule="auto"/>
        <w:ind w:firstLine="440"/>
        <w:rPr>
          <w:rFonts w:eastAsia="宋体" w:cs="宋体"/>
          <w:kern w:val="0"/>
          <w:sz w:val="22"/>
        </w:rPr>
      </w:pPr>
    </w:p>
    <w:p w14:paraId="0368B3DA" w14:textId="77777777" w:rsidR="00D16BE9" w:rsidRDefault="00D16BE9">
      <w:pPr>
        <w:widowControl w:val="0"/>
        <w:autoSpaceDE w:val="0"/>
        <w:autoSpaceDN w:val="0"/>
        <w:spacing w:line="300" w:lineRule="auto"/>
        <w:ind w:firstLine="440"/>
        <w:rPr>
          <w:rFonts w:cs="Arial"/>
          <w:kern w:val="0"/>
          <w:sz w:val="22"/>
        </w:rPr>
      </w:pPr>
    </w:p>
    <w:p w14:paraId="62C856AF" w14:textId="77777777" w:rsidR="00D16BE9" w:rsidRDefault="00AC4FA2">
      <w:pPr>
        <w:widowControl w:val="0"/>
        <w:autoSpaceDE w:val="0"/>
        <w:autoSpaceDN w:val="0"/>
        <w:spacing w:line="300" w:lineRule="auto"/>
        <w:ind w:firstLine="440"/>
        <w:jc w:val="left"/>
        <w:rPr>
          <w:rFonts w:cs="Arial"/>
          <w:kern w:val="0"/>
          <w:sz w:val="9"/>
        </w:rPr>
      </w:pPr>
      <w:r>
        <w:rPr>
          <w:rFonts w:eastAsia="Arial" w:cs="Arial"/>
          <w:noProof/>
          <w:kern w:val="0"/>
          <w:sz w:val="22"/>
          <w:lang w:eastAsia="en-US"/>
        </w:rPr>
        <mc:AlternateContent>
          <mc:Choice Requires="wps">
            <w:drawing>
              <wp:anchor distT="0" distB="0" distL="0" distR="0" simplePos="0" relativeHeight="251707904" behindDoc="1" locked="0" layoutInCell="1" allowOverlap="1" wp14:anchorId="37576187" wp14:editId="2E4551E2">
                <wp:simplePos x="0" y="0"/>
                <wp:positionH relativeFrom="page">
                  <wp:posOffset>1165225</wp:posOffset>
                </wp:positionH>
                <wp:positionV relativeFrom="paragraph">
                  <wp:posOffset>157480</wp:posOffset>
                </wp:positionV>
                <wp:extent cx="1828800" cy="6985"/>
                <wp:effectExtent l="0" t="0" r="0" b="0"/>
                <wp:wrapTopAndBottom/>
                <wp:docPr id="1838117391" name="docshape12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28800" cy="6985"/>
                        </a:xfrm>
                        <a:prstGeom prst="rect">
                          <a:avLst/>
                        </a:prstGeom>
                        <a:solidFill>
                          <a:srgbClr val="000000"/>
                        </a:solidFill>
                        <a:ln>
                          <a:noFill/>
                        </a:ln>
                      </wps:spPr>
                      <wps:bodyPr rot="0" vert="horz" wrap="square" lIns="91440" tIns="45720" rIns="91440" bIns="45720" anchor="t" anchorCtr="0" upright="1">
                        <a:noAutofit/>
                      </wps:bodyPr>
                    </wps:wsp>
                  </a:graphicData>
                </a:graphic>
              </wp:anchor>
            </w:drawing>
          </mc:Choice>
          <mc:Fallback xmlns:wpsCustomData="http://www.wps.cn/officeDocument/2013/wpsCustomData">
            <w:pict>
              <v:rect id="docshape1232" o:spid="_x0000_s1026" o:spt="1" style="position:absolute;left:0pt;margin-left:91.75pt;margin-top:12.4pt;height:0.55pt;width:144pt;mso-position-horizontal-relative:page;mso-wrap-distance-bottom:0pt;mso-wrap-distance-top:0pt;z-index:-251526144;mso-width-relative:page;mso-height-relative:page;" fillcolor="#000000" filled="t" stroked="f" coordsize="21600,21600" o:gfxdata="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">
                <v:fill on="t" focussize="0,0"/>
                <v:stroke on="f"/>
                <v:imagedata o:title=""/>
                <o:lock v:ext="edit" aspectratio="f"/>
                <w10:wrap type="topAndBottom"/>
              </v:rect>
            </w:pict>
          </mc:Fallback>
        </mc:AlternateContent>
      </w:r>
    </w:p>
    <w:p w14:paraId="3AB26306" w14:textId="77777777" w:rsidR="00D16BE9" w:rsidRDefault="00AC4FA2">
      <w:pPr>
        <w:pStyle w:val="a8"/>
        <w:spacing w:line="300" w:lineRule="auto"/>
        <w:ind w:firstLineChars="200" w:firstLine="361"/>
        <w:jc w:val="both"/>
        <w:rPr>
          <w:rFonts w:eastAsiaTheme="minorEastAsia"/>
          <w:szCs w:val="21"/>
          <w:lang w:eastAsia="zh-CN"/>
        </w:rPr>
      </w:pPr>
      <w:r>
        <w:rPr>
          <w:b/>
          <w:color w:val="000080"/>
          <w:sz w:val="18"/>
          <w:vertAlign w:val="superscript"/>
          <w:lang w:eastAsia="zh-CN"/>
        </w:rPr>
        <w:t>207</w:t>
      </w:r>
      <w:r>
        <w:rPr>
          <w:sz w:val="18"/>
          <w:lang w:eastAsia="zh-CN"/>
        </w:rPr>
        <w:t>请注意，重要的假设应在敏感性分析中进行重复和定量考虑，并在解释中进行定量和定性考虑。相关假设也应记录在其所属的上下文中，例如，在相关位置（</w:t>
      </w:r>
      <w:r>
        <w:rPr>
          <w:sz w:val="18"/>
          <w:lang w:eastAsia="zh-CN"/>
        </w:rPr>
        <w:t xml:space="preserve">LCI </w:t>
      </w:r>
      <w:r>
        <w:rPr>
          <w:sz w:val="18"/>
          <w:lang w:eastAsia="zh-CN"/>
        </w:rPr>
        <w:t>章节或范围定义）记录过程及其所涉及的过程。</w:t>
      </w:r>
    </w:p>
    <w:p w14:paraId="688DA2C9" w14:textId="77777777" w:rsidR="00D16BE9" w:rsidRDefault="00AC4FA2">
      <w:pPr>
        <w:pStyle w:val="a8"/>
        <w:spacing w:line="300" w:lineRule="auto"/>
        <w:ind w:firstLineChars="200" w:firstLine="420"/>
        <w:jc w:val="both"/>
        <w:rPr>
          <w:rFonts w:eastAsiaTheme="minorEastAsia"/>
          <w:szCs w:val="21"/>
          <w:lang w:eastAsia="zh-CN"/>
        </w:rPr>
      </w:pPr>
      <w:r>
        <w:rPr>
          <w:rFonts w:eastAsiaTheme="minorEastAsia" w:hint="eastAsia"/>
          <w:szCs w:val="21"/>
          <w:lang w:eastAsia="zh-CN"/>
        </w:rPr>
        <w:br w:type="page"/>
      </w:r>
    </w:p>
    <w:p w14:paraId="1CAAEF69" w14:textId="77777777" w:rsidR="00D16BE9" w:rsidRDefault="00AC4FA2">
      <w:pPr>
        <w:widowControl w:val="0"/>
        <w:autoSpaceDE w:val="0"/>
        <w:autoSpaceDN w:val="0"/>
        <w:spacing w:line="300" w:lineRule="auto"/>
        <w:ind w:firstLine="422"/>
        <w:rPr>
          <w:rFonts w:eastAsia="Arial" w:cs="Arial"/>
          <w:b/>
          <w:bCs/>
          <w:kern w:val="0"/>
          <w:szCs w:val="21"/>
        </w:rPr>
      </w:pPr>
      <w:r>
        <w:rPr>
          <w:rFonts w:eastAsia="宋体" w:cs="宋体" w:hint="eastAsia"/>
          <w:b/>
          <w:bCs/>
          <w:kern w:val="0"/>
          <w:szCs w:val="21"/>
        </w:rPr>
        <w:lastRenderedPageBreak/>
        <w:t>第一要素：执行</w:t>
      </w:r>
      <w:r>
        <w:rPr>
          <w:rFonts w:eastAsia="宋体" w:cs="宋体" w:hint="eastAsia"/>
          <w:b/>
          <w:bCs/>
          <w:spacing w:val="-2"/>
          <w:kern w:val="0"/>
          <w:szCs w:val="21"/>
        </w:rPr>
        <w:t>摘要</w:t>
      </w:r>
    </w:p>
    <w:p w14:paraId="64AF4252" w14:textId="77777777" w:rsidR="00D16BE9" w:rsidRDefault="00AC4FA2">
      <w:pPr>
        <w:widowControl w:val="0"/>
        <w:autoSpaceDE w:val="0"/>
        <w:autoSpaceDN w:val="0"/>
        <w:spacing w:line="300" w:lineRule="auto"/>
        <w:ind w:firstLine="420"/>
        <w:rPr>
          <w:rFonts w:eastAsia="Arial" w:cs="Arial"/>
          <w:kern w:val="0"/>
          <w:szCs w:val="21"/>
        </w:rPr>
      </w:pPr>
      <w:r>
        <w:rPr>
          <w:rFonts w:eastAsia="宋体" w:cs="宋体" w:hint="eastAsia"/>
          <w:kern w:val="0"/>
          <w:szCs w:val="21"/>
        </w:rPr>
        <w:t>面向非</w:t>
      </w:r>
      <w:r>
        <w:rPr>
          <w:rFonts w:eastAsia="宋体" w:cs="宋体" w:hint="eastAsia"/>
          <w:spacing w:val="-9"/>
          <w:kern w:val="0"/>
          <w:szCs w:val="21"/>
        </w:rPr>
        <w:t>技术人员</w:t>
      </w:r>
      <w:r>
        <w:rPr>
          <w:rFonts w:eastAsia="宋体" w:cs="宋体" w:hint="eastAsia"/>
          <w:spacing w:val="-2"/>
          <w:kern w:val="0"/>
          <w:szCs w:val="21"/>
        </w:rPr>
        <w:t>。</w:t>
      </w:r>
    </w:p>
    <w:p w14:paraId="32901FF4" w14:textId="77777777" w:rsidR="00D16BE9" w:rsidRDefault="00AC4FA2">
      <w:pPr>
        <w:widowControl w:val="0"/>
        <w:autoSpaceDE w:val="0"/>
        <w:autoSpaceDN w:val="0"/>
        <w:spacing w:line="300" w:lineRule="auto"/>
        <w:ind w:firstLine="420"/>
        <w:rPr>
          <w:rFonts w:eastAsia="Arial" w:cs="Arial"/>
          <w:kern w:val="0"/>
          <w:szCs w:val="21"/>
        </w:rPr>
      </w:pPr>
      <w:r>
        <w:rPr>
          <w:rFonts w:eastAsia="宋体" w:cs="宋体" w:hint="eastAsia"/>
          <w:kern w:val="0"/>
          <w:szCs w:val="21"/>
        </w:rPr>
        <w:t>摘要应能独立成篇，而不影响生命周期评估的结果和结论</w:t>
      </w:r>
      <w:r>
        <w:rPr>
          <w:rFonts w:eastAsia="Arial" w:cs="Arial"/>
          <w:kern w:val="0"/>
          <w:szCs w:val="21"/>
        </w:rPr>
        <w:t>/</w:t>
      </w:r>
      <w:r>
        <w:rPr>
          <w:rFonts w:eastAsia="宋体" w:cs="宋体" w:hint="eastAsia"/>
          <w:kern w:val="0"/>
          <w:szCs w:val="21"/>
        </w:rPr>
        <w:t>建议（如</w:t>
      </w:r>
      <w:r>
        <w:rPr>
          <w:rFonts w:eastAsia="宋体" w:cs="宋体" w:hint="eastAsia"/>
          <w:spacing w:val="-2"/>
          <w:kern w:val="0"/>
          <w:szCs w:val="21"/>
        </w:rPr>
        <w:t>有</w:t>
      </w:r>
      <w:r>
        <w:rPr>
          <w:rFonts w:eastAsia="宋体" w:cs="宋体" w:hint="eastAsia"/>
          <w:kern w:val="0"/>
          <w:szCs w:val="21"/>
        </w:rPr>
        <w:t>）。执行摘要的目标受众通常是决策者，他们可能没有时间或技术背景来阅读详细的报告。</w:t>
      </w:r>
    </w:p>
    <w:p w14:paraId="5E269726" w14:textId="77777777" w:rsidR="00D16BE9" w:rsidRDefault="00AC4FA2">
      <w:pPr>
        <w:widowControl w:val="0"/>
        <w:autoSpaceDE w:val="0"/>
        <w:autoSpaceDN w:val="0"/>
        <w:spacing w:line="300" w:lineRule="auto"/>
        <w:ind w:firstLine="420"/>
        <w:rPr>
          <w:rFonts w:eastAsia="Arial" w:cs="Arial"/>
          <w:kern w:val="0"/>
          <w:szCs w:val="21"/>
        </w:rPr>
      </w:pPr>
      <w:r>
        <w:rPr>
          <w:rFonts w:eastAsia="宋体" w:cs="宋体" w:hint="eastAsia"/>
          <w:kern w:val="0"/>
          <w:szCs w:val="21"/>
        </w:rPr>
        <w:t>执行摘要至少应包括所研究系统的目标和范围的关键要素。在介绍清单和影响评估部分的主要结果时，应确保正确使用信息，并应包括有关数据质量、假设和价值判断的相关说明。</w:t>
      </w:r>
    </w:p>
    <w:p w14:paraId="09817FE6" w14:textId="77777777" w:rsidR="00D16BE9" w:rsidRDefault="00AC4FA2">
      <w:pPr>
        <w:widowControl w:val="0"/>
        <w:autoSpaceDE w:val="0"/>
        <w:autoSpaceDN w:val="0"/>
        <w:spacing w:line="300" w:lineRule="auto"/>
        <w:ind w:firstLine="420"/>
        <w:rPr>
          <w:rFonts w:eastAsia="Arial" w:cs="Arial"/>
          <w:kern w:val="0"/>
          <w:szCs w:val="21"/>
        </w:rPr>
      </w:pPr>
      <w:r>
        <w:rPr>
          <w:rFonts w:eastAsia="宋体" w:cs="宋体" w:hint="eastAsia"/>
          <w:kern w:val="0"/>
          <w:szCs w:val="21"/>
        </w:rPr>
        <w:t>最后，内容提要报告应说明提出的建议和得出的结论，并说明可能适用的限制条件。</w:t>
      </w:r>
    </w:p>
    <w:p w14:paraId="48144E08" w14:textId="77777777" w:rsidR="00D16BE9" w:rsidRDefault="00AC4FA2">
      <w:pPr>
        <w:widowControl w:val="0"/>
        <w:autoSpaceDE w:val="0"/>
        <w:autoSpaceDN w:val="0"/>
        <w:spacing w:line="300" w:lineRule="auto"/>
        <w:ind w:firstLine="422"/>
        <w:rPr>
          <w:rFonts w:eastAsia="Arial" w:cs="Arial"/>
          <w:b/>
          <w:bCs/>
          <w:kern w:val="0"/>
          <w:szCs w:val="21"/>
        </w:rPr>
      </w:pPr>
      <w:r>
        <w:rPr>
          <w:rFonts w:eastAsia="宋体" w:cs="宋体" w:hint="eastAsia"/>
          <w:b/>
          <w:bCs/>
          <w:kern w:val="0"/>
          <w:szCs w:val="21"/>
        </w:rPr>
        <w:t>第二要素：技术</w:t>
      </w:r>
      <w:r>
        <w:rPr>
          <w:rFonts w:eastAsia="宋体" w:cs="宋体" w:hint="eastAsia"/>
          <w:b/>
          <w:bCs/>
          <w:spacing w:val="-2"/>
          <w:kern w:val="0"/>
          <w:szCs w:val="21"/>
        </w:rPr>
        <w:t>摘要</w:t>
      </w:r>
    </w:p>
    <w:p w14:paraId="4E025A94" w14:textId="77777777" w:rsidR="00D16BE9" w:rsidRDefault="00AC4FA2">
      <w:pPr>
        <w:widowControl w:val="0"/>
        <w:autoSpaceDE w:val="0"/>
        <w:autoSpaceDN w:val="0"/>
        <w:spacing w:line="300" w:lineRule="auto"/>
        <w:ind w:firstLine="420"/>
        <w:rPr>
          <w:rFonts w:eastAsia="Arial" w:cs="Arial"/>
          <w:kern w:val="0"/>
          <w:szCs w:val="21"/>
        </w:rPr>
      </w:pPr>
      <w:r>
        <w:rPr>
          <w:rFonts w:eastAsia="宋体" w:cs="宋体" w:hint="eastAsia"/>
          <w:kern w:val="0"/>
          <w:szCs w:val="21"/>
        </w:rPr>
        <w:t>面向技术受众</w:t>
      </w:r>
      <w:r>
        <w:rPr>
          <w:rFonts w:eastAsia="Arial" w:cs="Arial"/>
          <w:kern w:val="0"/>
          <w:szCs w:val="21"/>
        </w:rPr>
        <w:t>/</w:t>
      </w:r>
      <w:r>
        <w:rPr>
          <w:rFonts w:eastAsia="宋体" w:cs="宋体" w:hint="eastAsia"/>
          <w:kern w:val="0"/>
          <w:szCs w:val="21"/>
        </w:rPr>
        <w:t>生命周期评估</w:t>
      </w:r>
      <w:r>
        <w:rPr>
          <w:rFonts w:eastAsia="宋体" w:cs="宋体" w:hint="eastAsia"/>
          <w:spacing w:val="-2"/>
          <w:kern w:val="0"/>
          <w:szCs w:val="21"/>
        </w:rPr>
        <w:t>从业人员。</w:t>
      </w:r>
    </w:p>
    <w:p w14:paraId="4B59B928" w14:textId="77777777" w:rsidR="00D16BE9" w:rsidRDefault="00AC4FA2">
      <w:pPr>
        <w:widowControl w:val="0"/>
        <w:autoSpaceDE w:val="0"/>
        <w:autoSpaceDN w:val="0"/>
        <w:spacing w:line="300" w:lineRule="auto"/>
        <w:ind w:firstLine="420"/>
        <w:rPr>
          <w:rFonts w:eastAsia="Arial" w:cs="Arial"/>
          <w:kern w:val="0"/>
          <w:szCs w:val="21"/>
        </w:rPr>
      </w:pPr>
      <w:r>
        <w:rPr>
          <w:rFonts w:eastAsia="宋体" w:cs="宋体" w:hint="eastAsia"/>
          <w:kern w:val="0"/>
          <w:szCs w:val="21"/>
        </w:rPr>
        <w:t>该摘要应能独立存在，而不影响生命周期评估的结果。报告的目标受众通常是技术受众，他们可能没有时间阅读报告全文，或只是先用报告了解概况。因此，技术摘要也应满足与详细报告相同的透明度、一致性等标准。</w:t>
      </w:r>
    </w:p>
    <w:p w14:paraId="4C2101C2" w14:textId="77777777" w:rsidR="00D16BE9" w:rsidRDefault="00AC4FA2">
      <w:pPr>
        <w:widowControl w:val="0"/>
        <w:autoSpaceDE w:val="0"/>
        <w:autoSpaceDN w:val="0"/>
        <w:spacing w:line="300" w:lineRule="auto"/>
        <w:ind w:firstLine="420"/>
        <w:rPr>
          <w:rFonts w:eastAsia="Arial" w:cs="Arial"/>
          <w:kern w:val="0"/>
          <w:szCs w:val="21"/>
        </w:rPr>
      </w:pPr>
      <w:r>
        <w:rPr>
          <w:rFonts w:eastAsia="宋体" w:cs="宋体" w:hint="eastAsia"/>
          <w:kern w:val="0"/>
          <w:szCs w:val="21"/>
        </w:rPr>
        <w:t>技术摘要至少应包括目标、范围、相关限制和假设，以及所研究系统的总体流程图，并应清楚说明研究取得的成果。应以确保正确使用信息的方式介绍清单和影响评估部分的主要结果，并应</w:t>
      </w:r>
      <w:r>
        <w:rPr>
          <w:rFonts w:eastAsia="宋体" w:cs="宋体" w:hint="eastAsia"/>
          <w:spacing w:val="-2"/>
          <w:kern w:val="0"/>
          <w:szCs w:val="21"/>
        </w:rPr>
        <w:t>包括</w:t>
      </w:r>
      <w:r>
        <w:rPr>
          <w:rFonts w:eastAsia="宋体" w:cs="宋体" w:hint="eastAsia"/>
          <w:kern w:val="0"/>
          <w:szCs w:val="21"/>
        </w:rPr>
        <w:t>有关数据质量和价值判断的说明</w:t>
      </w:r>
      <w:r>
        <w:rPr>
          <w:rFonts w:eastAsia="宋体" w:cs="宋体" w:hint="eastAsia"/>
          <w:spacing w:val="-2"/>
          <w:kern w:val="0"/>
          <w:szCs w:val="21"/>
        </w:rPr>
        <w:t>。</w:t>
      </w:r>
    </w:p>
    <w:p w14:paraId="294D3B3B" w14:textId="77777777" w:rsidR="00D16BE9" w:rsidRDefault="00AC4FA2">
      <w:pPr>
        <w:widowControl w:val="0"/>
        <w:autoSpaceDE w:val="0"/>
        <w:autoSpaceDN w:val="0"/>
        <w:spacing w:line="300" w:lineRule="auto"/>
        <w:ind w:firstLine="420"/>
        <w:rPr>
          <w:rFonts w:eastAsia="Arial" w:cs="Arial"/>
          <w:kern w:val="0"/>
          <w:szCs w:val="21"/>
        </w:rPr>
      </w:pPr>
      <w:r>
        <w:rPr>
          <w:rFonts w:eastAsia="宋体" w:cs="宋体" w:hint="eastAsia"/>
          <w:kern w:val="0"/>
          <w:szCs w:val="21"/>
        </w:rPr>
        <w:t>最后，技术摘要应列出生命周期评估实施者提出的建议和得出的结论。</w:t>
      </w:r>
    </w:p>
    <w:p w14:paraId="12E6126A" w14:textId="77777777" w:rsidR="00D16BE9" w:rsidRDefault="00AC4FA2">
      <w:pPr>
        <w:widowControl w:val="0"/>
        <w:autoSpaceDE w:val="0"/>
        <w:autoSpaceDN w:val="0"/>
        <w:spacing w:line="300" w:lineRule="auto"/>
        <w:ind w:firstLine="422"/>
        <w:rPr>
          <w:rFonts w:eastAsia="Arial" w:cs="Arial"/>
          <w:b/>
          <w:bCs/>
          <w:kern w:val="0"/>
          <w:szCs w:val="21"/>
        </w:rPr>
      </w:pPr>
      <w:r>
        <w:rPr>
          <w:rFonts w:eastAsia="宋体" w:cs="宋体" w:hint="eastAsia"/>
          <w:b/>
          <w:bCs/>
          <w:kern w:val="0"/>
          <w:szCs w:val="21"/>
        </w:rPr>
        <w:t>第三个要素：主体</w:t>
      </w:r>
      <w:r>
        <w:rPr>
          <w:rFonts w:eastAsia="宋体" w:cs="宋体" w:hint="eastAsia"/>
          <w:b/>
          <w:bCs/>
          <w:spacing w:val="-4"/>
          <w:kern w:val="0"/>
          <w:szCs w:val="21"/>
        </w:rPr>
        <w:t>部分</w:t>
      </w:r>
    </w:p>
    <w:p w14:paraId="1F5D2707" w14:textId="77777777" w:rsidR="00D16BE9" w:rsidRDefault="00AC4FA2">
      <w:pPr>
        <w:widowControl w:val="0"/>
        <w:autoSpaceDE w:val="0"/>
        <w:autoSpaceDN w:val="0"/>
        <w:spacing w:line="300" w:lineRule="auto"/>
        <w:ind w:firstLine="420"/>
        <w:rPr>
          <w:rFonts w:eastAsia="Arial" w:cs="Arial"/>
          <w:kern w:val="0"/>
          <w:szCs w:val="21"/>
        </w:rPr>
      </w:pPr>
      <w:r>
        <w:rPr>
          <w:rFonts w:eastAsia="宋体" w:cs="宋体" w:hint="eastAsia"/>
          <w:kern w:val="0"/>
          <w:szCs w:val="21"/>
        </w:rPr>
        <w:t>供生命周期评估</w:t>
      </w:r>
      <w:r>
        <w:rPr>
          <w:rFonts w:eastAsia="宋体" w:cs="宋体" w:hint="eastAsia"/>
          <w:spacing w:val="-2"/>
          <w:kern w:val="0"/>
          <w:szCs w:val="21"/>
        </w:rPr>
        <w:t>从业人员</w:t>
      </w:r>
      <w:r>
        <w:rPr>
          <w:rFonts w:eastAsia="宋体" w:cs="宋体" w:hint="eastAsia"/>
          <w:kern w:val="0"/>
          <w:szCs w:val="21"/>
        </w:rPr>
        <w:t>参考</w:t>
      </w:r>
      <w:r>
        <w:rPr>
          <w:rFonts w:eastAsia="宋体" w:cs="宋体" w:hint="eastAsia"/>
          <w:spacing w:val="-2"/>
          <w:kern w:val="0"/>
          <w:szCs w:val="21"/>
        </w:rPr>
        <w:t>。</w:t>
      </w:r>
    </w:p>
    <w:p w14:paraId="53AF0C10" w14:textId="77777777" w:rsidR="00D16BE9" w:rsidRDefault="007021F9">
      <w:pPr>
        <w:widowControl w:val="0"/>
        <w:autoSpaceDE w:val="0"/>
        <w:autoSpaceDN w:val="0"/>
        <w:spacing w:line="300" w:lineRule="auto"/>
        <w:ind w:firstLine="420"/>
        <w:rPr>
          <w:rFonts w:eastAsia="Arial" w:cs="Arial"/>
          <w:kern w:val="0"/>
          <w:szCs w:val="21"/>
        </w:rPr>
      </w:pPr>
      <w:r>
        <w:rPr>
          <w:szCs w:val="21"/>
        </w:rPr>
        <w:pict w14:anchorId="34631CC6">
          <v:shape id="_x0000_i1044" type="#_x0000_t75" style="width:7.5pt;height:9.5pt">
            <v:imagedata r:id="rId109" o:title=""/>
          </v:shape>
        </w:pict>
      </w:r>
      <w:r w:rsidR="00AC4FA2">
        <w:rPr>
          <w:rFonts w:hint="eastAsia"/>
          <w:szCs w:val="21"/>
        </w:rPr>
        <w:t xml:space="preserve">   </w:t>
      </w:r>
      <w:r w:rsidR="00AC4FA2">
        <w:rPr>
          <w:rFonts w:eastAsia="宋体" w:cs="宋体" w:hint="eastAsia"/>
          <w:kern w:val="0"/>
          <w:szCs w:val="21"/>
        </w:rPr>
        <w:t>研究目标：任何生命周期评估的报告都应包括对以下</w:t>
      </w:r>
      <w:r w:rsidR="00AC4FA2">
        <w:rPr>
          <w:rFonts w:eastAsia="Arial" w:cs="Arial"/>
          <w:kern w:val="0"/>
          <w:szCs w:val="21"/>
        </w:rPr>
        <w:t xml:space="preserve"> 6 </w:t>
      </w:r>
      <w:proofErr w:type="gramStart"/>
      <w:r w:rsidR="00AC4FA2">
        <w:rPr>
          <w:rFonts w:eastAsia="宋体" w:cs="宋体" w:hint="eastAsia"/>
          <w:kern w:val="0"/>
          <w:szCs w:val="21"/>
        </w:rPr>
        <w:t>个</w:t>
      </w:r>
      <w:proofErr w:type="gramEnd"/>
      <w:r w:rsidR="00AC4FA2">
        <w:rPr>
          <w:rFonts w:eastAsia="宋体" w:cs="宋体" w:hint="eastAsia"/>
          <w:kern w:val="0"/>
          <w:szCs w:val="21"/>
        </w:rPr>
        <w:t>方面的简明扼要的说明：</w:t>
      </w:r>
    </w:p>
    <w:p w14:paraId="7D6E9774" w14:textId="77777777" w:rsidR="00D16BE9" w:rsidRDefault="00AC4FA2">
      <w:pPr>
        <w:widowControl w:val="0"/>
        <w:numPr>
          <w:ilvl w:val="0"/>
          <w:numId w:val="137"/>
        </w:numPr>
        <w:tabs>
          <w:tab w:val="left" w:pos="1114"/>
          <w:tab w:val="left" w:pos="1115"/>
        </w:tabs>
        <w:autoSpaceDE w:val="0"/>
        <w:autoSpaceDN w:val="0"/>
        <w:spacing w:line="300" w:lineRule="auto"/>
        <w:ind w:left="0" w:firstLine="420"/>
        <w:jc w:val="left"/>
        <w:rPr>
          <w:rFonts w:eastAsia="Arial" w:cs="Arial"/>
          <w:kern w:val="0"/>
          <w:szCs w:val="21"/>
          <w:lang w:eastAsia="en-US"/>
        </w:rPr>
      </w:pPr>
      <w:proofErr w:type="spellStart"/>
      <w:r>
        <w:rPr>
          <w:rFonts w:eastAsia="宋体" w:cs="宋体" w:hint="eastAsia"/>
          <w:kern w:val="0"/>
          <w:szCs w:val="21"/>
          <w:lang w:eastAsia="en-US"/>
        </w:rPr>
        <w:t>预期</w:t>
      </w:r>
      <w:r>
        <w:rPr>
          <w:rFonts w:eastAsia="宋体" w:cs="宋体" w:hint="eastAsia"/>
          <w:spacing w:val="-2"/>
          <w:kern w:val="0"/>
          <w:szCs w:val="21"/>
          <w:lang w:eastAsia="en-US"/>
        </w:rPr>
        <w:t>应用</w:t>
      </w:r>
      <w:proofErr w:type="spellEnd"/>
    </w:p>
    <w:p w14:paraId="16B52E96" w14:textId="77777777" w:rsidR="00D16BE9" w:rsidRDefault="00AC4FA2">
      <w:pPr>
        <w:widowControl w:val="0"/>
        <w:numPr>
          <w:ilvl w:val="0"/>
          <w:numId w:val="137"/>
        </w:numPr>
        <w:tabs>
          <w:tab w:val="left" w:pos="1114"/>
          <w:tab w:val="left" w:pos="1115"/>
        </w:tabs>
        <w:autoSpaceDE w:val="0"/>
        <w:autoSpaceDN w:val="0"/>
        <w:spacing w:line="300" w:lineRule="auto"/>
        <w:ind w:left="0" w:firstLine="420"/>
        <w:jc w:val="left"/>
        <w:rPr>
          <w:rFonts w:eastAsia="Arial" w:cs="Arial"/>
          <w:kern w:val="0"/>
          <w:szCs w:val="21"/>
        </w:rPr>
      </w:pPr>
      <w:r>
        <w:rPr>
          <w:rFonts w:eastAsia="宋体" w:cs="宋体" w:hint="eastAsia"/>
          <w:kern w:val="0"/>
          <w:szCs w:val="21"/>
        </w:rPr>
        <w:t>方法或影响限制（如碳</w:t>
      </w:r>
      <w:r>
        <w:rPr>
          <w:rFonts w:eastAsia="宋体" w:cs="宋体" w:hint="eastAsia"/>
          <w:spacing w:val="-2"/>
          <w:kern w:val="0"/>
          <w:szCs w:val="21"/>
        </w:rPr>
        <w:t>足迹法）</w:t>
      </w:r>
    </w:p>
    <w:p w14:paraId="3FC8E445" w14:textId="77777777" w:rsidR="00D16BE9" w:rsidRDefault="00AC4FA2">
      <w:pPr>
        <w:widowControl w:val="0"/>
        <w:numPr>
          <w:ilvl w:val="0"/>
          <w:numId w:val="137"/>
        </w:numPr>
        <w:tabs>
          <w:tab w:val="left" w:pos="1114"/>
          <w:tab w:val="left" w:pos="1115"/>
        </w:tabs>
        <w:autoSpaceDE w:val="0"/>
        <w:autoSpaceDN w:val="0"/>
        <w:spacing w:line="300" w:lineRule="auto"/>
        <w:ind w:left="0" w:firstLine="420"/>
        <w:jc w:val="left"/>
        <w:rPr>
          <w:rFonts w:eastAsia="Arial" w:cs="Arial"/>
          <w:kern w:val="0"/>
          <w:szCs w:val="21"/>
          <w:lang w:eastAsia="en-US"/>
        </w:rPr>
      </w:pPr>
      <w:proofErr w:type="spellStart"/>
      <w:r>
        <w:rPr>
          <w:rFonts w:eastAsia="宋体" w:cs="宋体" w:hint="eastAsia"/>
          <w:kern w:val="0"/>
          <w:szCs w:val="21"/>
          <w:lang w:eastAsia="en-US"/>
        </w:rPr>
        <w:t>开展</w:t>
      </w:r>
      <w:proofErr w:type="spellEnd"/>
      <w:r>
        <w:rPr>
          <w:rFonts w:eastAsia="Arial" w:cs="Arial"/>
          <w:kern w:val="0"/>
          <w:szCs w:val="21"/>
          <w:lang w:eastAsia="en-US"/>
        </w:rPr>
        <w:t xml:space="preserve"> LCI/LCA </w:t>
      </w:r>
      <w:proofErr w:type="spellStart"/>
      <w:r>
        <w:rPr>
          <w:rFonts w:eastAsia="宋体" w:cs="宋体" w:hint="eastAsia"/>
          <w:kern w:val="0"/>
          <w:szCs w:val="21"/>
          <w:lang w:eastAsia="en-US"/>
        </w:rPr>
        <w:t>研究的原因和</w:t>
      </w:r>
      <w:r>
        <w:rPr>
          <w:rFonts w:eastAsia="宋体" w:cs="宋体" w:hint="eastAsia"/>
          <w:spacing w:val="-2"/>
          <w:kern w:val="0"/>
          <w:szCs w:val="21"/>
          <w:lang w:eastAsia="en-US"/>
        </w:rPr>
        <w:t>决策</w:t>
      </w:r>
      <w:r>
        <w:rPr>
          <w:rFonts w:eastAsia="宋体" w:cs="宋体" w:hint="eastAsia"/>
          <w:kern w:val="0"/>
          <w:szCs w:val="21"/>
          <w:lang w:eastAsia="en-US"/>
        </w:rPr>
        <w:t>背景</w:t>
      </w:r>
      <w:proofErr w:type="spellEnd"/>
    </w:p>
    <w:p w14:paraId="18E9F240" w14:textId="77777777" w:rsidR="00D16BE9" w:rsidRDefault="00AC4FA2">
      <w:pPr>
        <w:widowControl w:val="0"/>
        <w:numPr>
          <w:ilvl w:val="0"/>
          <w:numId w:val="137"/>
        </w:numPr>
        <w:tabs>
          <w:tab w:val="left" w:pos="1114"/>
          <w:tab w:val="left" w:pos="1115"/>
        </w:tabs>
        <w:autoSpaceDE w:val="0"/>
        <w:autoSpaceDN w:val="0"/>
        <w:spacing w:line="300" w:lineRule="auto"/>
        <w:ind w:left="0" w:firstLine="420"/>
        <w:jc w:val="left"/>
        <w:rPr>
          <w:rFonts w:eastAsia="Arial" w:cs="Arial"/>
          <w:kern w:val="0"/>
          <w:szCs w:val="21"/>
          <w:lang w:eastAsia="en-US"/>
        </w:rPr>
      </w:pPr>
      <w:proofErr w:type="spellStart"/>
      <w:r>
        <w:rPr>
          <w:rFonts w:eastAsia="宋体" w:cs="宋体" w:hint="eastAsia"/>
          <w:kern w:val="0"/>
          <w:szCs w:val="21"/>
          <w:lang w:eastAsia="en-US"/>
        </w:rPr>
        <w:t>目标</w:t>
      </w:r>
      <w:r>
        <w:rPr>
          <w:rFonts w:eastAsia="宋体" w:cs="宋体" w:hint="eastAsia"/>
          <w:spacing w:val="-2"/>
          <w:kern w:val="0"/>
          <w:szCs w:val="21"/>
          <w:lang w:eastAsia="en-US"/>
        </w:rPr>
        <w:t>受众</w:t>
      </w:r>
      <w:proofErr w:type="spellEnd"/>
    </w:p>
    <w:p w14:paraId="61FF4A27" w14:textId="77777777" w:rsidR="00D16BE9" w:rsidRDefault="00AC4FA2">
      <w:pPr>
        <w:widowControl w:val="0"/>
        <w:numPr>
          <w:ilvl w:val="0"/>
          <w:numId w:val="137"/>
        </w:numPr>
        <w:tabs>
          <w:tab w:val="left" w:pos="1114"/>
          <w:tab w:val="left" w:pos="1115"/>
        </w:tabs>
        <w:autoSpaceDE w:val="0"/>
        <w:autoSpaceDN w:val="0"/>
        <w:spacing w:line="300" w:lineRule="auto"/>
        <w:ind w:left="0" w:firstLine="420"/>
        <w:jc w:val="left"/>
        <w:rPr>
          <w:rFonts w:eastAsia="Arial" w:cs="Arial"/>
          <w:kern w:val="0"/>
          <w:szCs w:val="21"/>
        </w:rPr>
      </w:pPr>
      <w:r>
        <w:rPr>
          <w:rFonts w:eastAsia="宋体" w:cs="宋体" w:hint="eastAsia"/>
          <w:kern w:val="0"/>
          <w:szCs w:val="21"/>
        </w:rPr>
        <w:t>应向</w:t>
      </w:r>
      <w:r>
        <w:rPr>
          <w:rFonts w:eastAsia="宋体" w:cs="宋体" w:hint="eastAsia"/>
          <w:spacing w:val="-2"/>
          <w:kern w:val="0"/>
          <w:szCs w:val="21"/>
        </w:rPr>
        <w:t>公众</w:t>
      </w:r>
      <w:r>
        <w:rPr>
          <w:rFonts w:eastAsia="宋体" w:cs="宋体" w:hint="eastAsia"/>
          <w:kern w:val="0"/>
          <w:szCs w:val="21"/>
        </w:rPr>
        <w:t>披露的比较断言</w:t>
      </w:r>
    </w:p>
    <w:p w14:paraId="19CCB042" w14:textId="77777777" w:rsidR="00D16BE9" w:rsidRDefault="00AC4FA2">
      <w:pPr>
        <w:widowControl w:val="0"/>
        <w:numPr>
          <w:ilvl w:val="0"/>
          <w:numId w:val="137"/>
        </w:numPr>
        <w:tabs>
          <w:tab w:val="left" w:pos="1114"/>
          <w:tab w:val="left" w:pos="1115"/>
        </w:tabs>
        <w:autoSpaceDE w:val="0"/>
        <w:autoSpaceDN w:val="0"/>
        <w:spacing w:line="300" w:lineRule="auto"/>
        <w:ind w:left="0" w:firstLine="420"/>
        <w:jc w:val="left"/>
        <w:rPr>
          <w:rFonts w:eastAsia="Arial" w:cs="Arial"/>
          <w:kern w:val="0"/>
          <w:szCs w:val="21"/>
        </w:rPr>
      </w:pPr>
      <w:r>
        <w:rPr>
          <w:rFonts w:eastAsia="Arial" w:cs="Arial"/>
          <w:kern w:val="0"/>
          <w:szCs w:val="21"/>
        </w:rPr>
        <w:t xml:space="preserve">LCI/LCA </w:t>
      </w:r>
      <w:r>
        <w:rPr>
          <w:rFonts w:eastAsia="宋体" w:cs="宋体" w:hint="eastAsia"/>
          <w:kern w:val="0"/>
          <w:szCs w:val="21"/>
        </w:rPr>
        <w:t>研究专员</w:t>
      </w:r>
    </w:p>
    <w:p w14:paraId="5C9291A4" w14:textId="77777777" w:rsidR="00D16BE9" w:rsidRDefault="00AC4FA2">
      <w:pPr>
        <w:pStyle w:val="afc"/>
        <w:widowControl w:val="0"/>
        <w:numPr>
          <w:ilvl w:val="0"/>
          <w:numId w:val="138"/>
        </w:numPr>
        <w:tabs>
          <w:tab w:val="left" w:pos="1114"/>
          <w:tab w:val="left" w:pos="1115"/>
        </w:tabs>
        <w:autoSpaceDE w:val="0"/>
        <w:autoSpaceDN w:val="0"/>
        <w:spacing w:line="300" w:lineRule="auto"/>
        <w:ind w:left="0" w:firstLine="420"/>
        <w:rPr>
          <w:rFonts w:eastAsia="Arial" w:cs="Arial"/>
          <w:kern w:val="0"/>
          <w:szCs w:val="21"/>
        </w:rPr>
      </w:pPr>
      <w:r>
        <w:rPr>
          <w:rFonts w:eastAsia="宋体" w:cs="宋体" w:hint="eastAsia"/>
          <w:kern w:val="0"/>
          <w:szCs w:val="21"/>
        </w:rPr>
        <w:t>研究范围</w:t>
      </w:r>
    </w:p>
    <w:p w14:paraId="7DEA2D38" w14:textId="77777777" w:rsidR="00D16BE9" w:rsidRDefault="00AC4FA2">
      <w:pPr>
        <w:pStyle w:val="a8"/>
        <w:spacing w:line="300" w:lineRule="auto"/>
        <w:ind w:firstLineChars="200" w:firstLine="420"/>
        <w:jc w:val="both"/>
        <w:rPr>
          <w:szCs w:val="21"/>
        </w:rPr>
      </w:pPr>
      <w:r>
        <w:rPr>
          <w:rFonts w:cs="宋体" w:hint="eastAsia"/>
          <w:szCs w:val="21"/>
          <w:lang w:eastAsia="zh-CN"/>
        </w:rPr>
        <w:t>范</w:t>
      </w:r>
      <w:r>
        <w:rPr>
          <w:szCs w:val="21"/>
          <w:lang w:eastAsia="zh-CN"/>
        </w:rPr>
        <w:t>围一章应详细确定所分析的系统，并说明用于确定系统边界的总体方法。系统边界决定了哪些生命周期阶段和流程步骤被纳入生命周期评估，哪些被排除在外。范围章节还应涉及数据质量要求</w:t>
      </w:r>
      <w:r>
        <w:rPr>
          <w:szCs w:val="21"/>
          <w:lang w:eastAsia="zh-CN"/>
        </w:rPr>
        <w:t>/</w:t>
      </w:r>
      <w:r>
        <w:rPr>
          <w:szCs w:val="21"/>
          <w:lang w:eastAsia="zh-CN"/>
        </w:rPr>
        <w:t>目标。</w:t>
      </w:r>
      <w:r>
        <w:rPr>
          <w:rFonts w:hint="eastAsia"/>
          <w:szCs w:val="21"/>
          <w:lang w:eastAsia="zh-CN"/>
        </w:rPr>
        <w:t>最后，范围章节包括了用于评估潜在环境影响的方法描述，以及包括哪些影响类别、</w:t>
      </w:r>
      <w:r>
        <w:rPr>
          <w:rFonts w:hint="eastAsia"/>
          <w:szCs w:val="21"/>
          <w:lang w:eastAsia="zh-CN"/>
        </w:rPr>
        <w:t>LCA</w:t>
      </w:r>
      <w:r>
        <w:rPr>
          <w:rFonts w:hint="eastAsia"/>
          <w:szCs w:val="21"/>
          <w:lang w:eastAsia="zh-CN"/>
        </w:rPr>
        <w:t>方法、标准化和加权集合。</w:t>
      </w:r>
      <w:proofErr w:type="spellStart"/>
      <w:r>
        <w:rPr>
          <w:rFonts w:hint="eastAsia"/>
          <w:szCs w:val="21"/>
        </w:rPr>
        <w:t>以下是应在范围章节报告的信息列表</w:t>
      </w:r>
      <w:proofErr w:type="spellEnd"/>
      <w:r>
        <w:rPr>
          <w:rFonts w:hint="eastAsia"/>
          <w:szCs w:val="21"/>
        </w:rPr>
        <w:t>：</w:t>
      </w:r>
    </w:p>
    <w:p w14:paraId="1BD5CC16" w14:textId="77777777" w:rsidR="00D16BE9" w:rsidRDefault="00D16BE9">
      <w:pPr>
        <w:pStyle w:val="a8"/>
        <w:spacing w:line="300" w:lineRule="auto"/>
        <w:ind w:firstLineChars="200" w:firstLine="420"/>
        <w:jc w:val="both"/>
        <w:rPr>
          <w:szCs w:val="21"/>
        </w:rPr>
      </w:pPr>
    </w:p>
    <w:p w14:paraId="74031C84" w14:textId="77777777" w:rsidR="00D16BE9" w:rsidRDefault="00D16BE9">
      <w:pPr>
        <w:pStyle w:val="a8"/>
        <w:spacing w:line="300" w:lineRule="auto"/>
        <w:ind w:firstLineChars="200" w:firstLine="420"/>
        <w:jc w:val="both"/>
        <w:rPr>
          <w:szCs w:val="21"/>
        </w:rPr>
      </w:pPr>
    </w:p>
    <w:p w14:paraId="3669DA75" w14:textId="77777777" w:rsidR="00D16BE9" w:rsidRDefault="00D16BE9">
      <w:pPr>
        <w:pStyle w:val="a8"/>
        <w:spacing w:line="300" w:lineRule="auto"/>
        <w:ind w:firstLineChars="200" w:firstLine="420"/>
        <w:jc w:val="both"/>
        <w:rPr>
          <w:szCs w:val="21"/>
        </w:rPr>
      </w:pPr>
    </w:p>
    <w:p w14:paraId="15EE8091" w14:textId="77777777" w:rsidR="00D16BE9" w:rsidRDefault="00D16BE9">
      <w:pPr>
        <w:pStyle w:val="a8"/>
        <w:spacing w:line="300" w:lineRule="auto"/>
        <w:ind w:firstLineChars="200" w:firstLine="420"/>
        <w:jc w:val="both"/>
        <w:rPr>
          <w:szCs w:val="21"/>
        </w:rPr>
      </w:pPr>
    </w:p>
    <w:p w14:paraId="79C6E7C8" w14:textId="77777777" w:rsidR="00D16BE9" w:rsidRDefault="00D16BE9">
      <w:pPr>
        <w:pStyle w:val="a8"/>
        <w:spacing w:line="300" w:lineRule="auto"/>
        <w:ind w:firstLineChars="200" w:firstLine="420"/>
        <w:jc w:val="both"/>
        <w:rPr>
          <w:szCs w:val="21"/>
        </w:rPr>
      </w:pPr>
    </w:p>
    <w:p w14:paraId="5EB6CAD5" w14:textId="77777777" w:rsidR="00D16BE9" w:rsidRDefault="00AC4FA2">
      <w:pPr>
        <w:widowControl w:val="0"/>
        <w:numPr>
          <w:ilvl w:val="0"/>
          <w:numId w:val="137"/>
        </w:numPr>
        <w:tabs>
          <w:tab w:val="left" w:pos="1114"/>
          <w:tab w:val="left" w:pos="1115"/>
        </w:tabs>
        <w:autoSpaceDE w:val="0"/>
        <w:autoSpaceDN w:val="0"/>
        <w:spacing w:line="300" w:lineRule="auto"/>
        <w:ind w:left="0" w:firstLine="420"/>
        <w:jc w:val="left"/>
        <w:rPr>
          <w:rFonts w:eastAsia="宋体" w:cs="宋体"/>
          <w:kern w:val="0"/>
          <w:szCs w:val="21"/>
        </w:rPr>
      </w:pPr>
      <w:r>
        <w:rPr>
          <w:rFonts w:eastAsia="宋体" w:cs="宋体" w:hint="eastAsia"/>
          <w:kern w:val="0"/>
          <w:szCs w:val="21"/>
        </w:rPr>
        <w:lastRenderedPageBreak/>
        <w:t>最终</w:t>
      </w:r>
      <w:r>
        <w:rPr>
          <w:rFonts w:eastAsia="宋体" w:cs="宋体" w:hint="eastAsia"/>
          <w:kern w:val="0"/>
          <w:szCs w:val="21"/>
        </w:rPr>
        <w:t>LCA</w:t>
      </w:r>
      <w:r>
        <w:rPr>
          <w:rFonts w:eastAsia="宋体" w:cs="宋体" w:hint="eastAsia"/>
          <w:kern w:val="0"/>
          <w:szCs w:val="21"/>
        </w:rPr>
        <w:t>成果的类型和预期应用</w:t>
      </w:r>
    </w:p>
    <w:p w14:paraId="25902BDE" w14:textId="77777777" w:rsidR="00D16BE9" w:rsidRDefault="00AC4FA2">
      <w:pPr>
        <w:widowControl w:val="0"/>
        <w:numPr>
          <w:ilvl w:val="0"/>
          <w:numId w:val="137"/>
        </w:numPr>
        <w:tabs>
          <w:tab w:val="left" w:pos="1114"/>
          <w:tab w:val="left" w:pos="1115"/>
        </w:tabs>
        <w:autoSpaceDE w:val="0"/>
        <w:autoSpaceDN w:val="0"/>
        <w:spacing w:line="300" w:lineRule="auto"/>
        <w:ind w:left="0" w:firstLine="420"/>
        <w:jc w:val="left"/>
        <w:rPr>
          <w:rFonts w:eastAsia="宋体" w:cs="宋体"/>
          <w:kern w:val="0"/>
          <w:sz w:val="22"/>
        </w:rPr>
      </w:pPr>
      <w:r>
        <w:rPr>
          <w:rFonts w:eastAsia="宋体" w:cs="宋体" w:hint="eastAsia"/>
          <w:kern w:val="0"/>
          <w:szCs w:val="21"/>
        </w:rPr>
        <w:t>功能、功能单位和参考流程</w:t>
      </w:r>
    </w:p>
    <w:p w14:paraId="26EF9900" w14:textId="77777777" w:rsidR="00D16BE9" w:rsidRDefault="00AC4FA2">
      <w:pPr>
        <w:widowControl w:val="0"/>
        <w:numPr>
          <w:ilvl w:val="0"/>
          <w:numId w:val="137"/>
        </w:numPr>
        <w:tabs>
          <w:tab w:val="left" w:pos="1114"/>
          <w:tab w:val="left" w:pos="1115"/>
        </w:tabs>
        <w:autoSpaceDE w:val="0"/>
        <w:autoSpaceDN w:val="0"/>
        <w:spacing w:line="300" w:lineRule="auto"/>
        <w:ind w:left="0" w:firstLine="420"/>
        <w:jc w:val="left"/>
        <w:rPr>
          <w:rFonts w:eastAsia="宋体" w:cs="宋体"/>
          <w:kern w:val="0"/>
          <w:szCs w:val="21"/>
        </w:rPr>
      </w:pPr>
      <w:r>
        <w:rPr>
          <w:rFonts w:eastAsia="宋体" w:cs="宋体" w:hint="eastAsia"/>
          <w:kern w:val="0"/>
          <w:szCs w:val="21"/>
        </w:rPr>
        <w:t>系统边界和截断标准（完整性）以及系统边界图</w:t>
      </w:r>
    </w:p>
    <w:p w14:paraId="50CD5510" w14:textId="77777777" w:rsidR="00D16BE9" w:rsidRDefault="00AC4FA2">
      <w:pPr>
        <w:widowControl w:val="0"/>
        <w:numPr>
          <w:ilvl w:val="0"/>
          <w:numId w:val="137"/>
        </w:numPr>
        <w:tabs>
          <w:tab w:val="left" w:pos="1114"/>
          <w:tab w:val="left" w:pos="1115"/>
        </w:tabs>
        <w:autoSpaceDE w:val="0"/>
        <w:autoSpaceDN w:val="0"/>
        <w:spacing w:line="300" w:lineRule="auto"/>
        <w:ind w:left="0" w:firstLine="420"/>
        <w:jc w:val="left"/>
        <w:rPr>
          <w:rFonts w:eastAsia="宋体" w:cs="宋体"/>
          <w:kern w:val="0"/>
          <w:szCs w:val="21"/>
        </w:rPr>
      </w:pPr>
      <w:r>
        <w:rPr>
          <w:rFonts w:eastAsia="宋体" w:cs="宋体" w:hint="eastAsia"/>
          <w:kern w:val="0"/>
          <w:szCs w:val="21"/>
        </w:rPr>
        <w:t>对系统中所有操作的完整分析可能极其困难和复杂。因此，系统边界应对任何读者清晰明确。任何排除的原因和潜在重要性应提供。</w:t>
      </w:r>
    </w:p>
    <w:p w14:paraId="70452C43" w14:textId="77777777" w:rsidR="00D16BE9" w:rsidRDefault="00AC4FA2">
      <w:pPr>
        <w:widowControl w:val="0"/>
        <w:numPr>
          <w:ilvl w:val="0"/>
          <w:numId w:val="137"/>
        </w:numPr>
        <w:tabs>
          <w:tab w:val="left" w:pos="1114"/>
          <w:tab w:val="left" w:pos="1115"/>
        </w:tabs>
        <w:autoSpaceDE w:val="0"/>
        <w:autoSpaceDN w:val="0"/>
        <w:spacing w:line="300" w:lineRule="auto"/>
        <w:ind w:left="0" w:firstLine="420"/>
        <w:jc w:val="left"/>
        <w:rPr>
          <w:rFonts w:eastAsia="宋体" w:cs="宋体"/>
          <w:kern w:val="0"/>
          <w:szCs w:val="21"/>
        </w:rPr>
      </w:pPr>
      <w:r>
        <w:rPr>
          <w:rFonts w:eastAsia="宋体" w:cs="宋体" w:hint="eastAsia"/>
          <w:kern w:val="0"/>
          <w:szCs w:val="21"/>
        </w:rPr>
        <w:t>方法论（</w:t>
      </w:r>
      <w:r>
        <w:rPr>
          <w:rFonts w:eastAsia="宋体" w:cs="宋体" w:hint="eastAsia"/>
          <w:kern w:val="0"/>
          <w:szCs w:val="21"/>
        </w:rPr>
        <w:t>LCA</w:t>
      </w:r>
      <w:r>
        <w:rPr>
          <w:rFonts w:eastAsia="宋体" w:cs="宋体" w:hint="eastAsia"/>
          <w:kern w:val="0"/>
          <w:szCs w:val="21"/>
        </w:rPr>
        <w:t>建模框架和处理多功能流程）</w:t>
      </w:r>
    </w:p>
    <w:p w14:paraId="28C0044C" w14:textId="77777777" w:rsidR="00D16BE9" w:rsidRDefault="00AC4FA2">
      <w:pPr>
        <w:pStyle w:val="0"/>
        <w:ind w:firstLineChars="200" w:firstLine="420"/>
      </w:pPr>
      <w:r>
        <w:rPr>
          <w:rFonts w:hint="eastAsia"/>
        </w:rPr>
        <w:t>需要呈现用于特定</w:t>
      </w:r>
      <w:r>
        <w:rPr>
          <w:rFonts w:hint="eastAsia"/>
        </w:rPr>
        <w:t>LCA</w:t>
      </w:r>
      <w:r>
        <w:rPr>
          <w:rFonts w:hint="eastAsia"/>
        </w:rPr>
        <w:t>的方法论的完整描述。认识到方法论包含假设，所有这些假设都可能影响总体结果。报告应明确识别所有假设和价值判断，并为这些假设提供依据。</w:t>
      </w:r>
    </w:p>
    <w:p w14:paraId="6971981F" w14:textId="77777777" w:rsidR="00D16BE9" w:rsidRDefault="00AC4FA2">
      <w:pPr>
        <w:widowControl w:val="0"/>
        <w:numPr>
          <w:ilvl w:val="0"/>
          <w:numId w:val="137"/>
        </w:numPr>
        <w:tabs>
          <w:tab w:val="left" w:pos="1114"/>
          <w:tab w:val="left" w:pos="1115"/>
        </w:tabs>
        <w:autoSpaceDE w:val="0"/>
        <w:autoSpaceDN w:val="0"/>
        <w:spacing w:line="300" w:lineRule="auto"/>
        <w:ind w:left="0" w:firstLine="420"/>
        <w:jc w:val="left"/>
        <w:rPr>
          <w:rFonts w:eastAsia="宋体" w:cs="宋体"/>
          <w:kern w:val="0"/>
          <w:szCs w:val="21"/>
        </w:rPr>
      </w:pPr>
      <w:r>
        <w:rPr>
          <w:rFonts w:eastAsia="宋体" w:cs="宋体" w:hint="eastAsia"/>
          <w:kern w:val="0"/>
          <w:szCs w:val="21"/>
        </w:rPr>
        <w:t>数据代表性和</w:t>
      </w:r>
      <w:r>
        <w:rPr>
          <w:rFonts w:eastAsia="宋体" w:cs="宋体" w:hint="eastAsia"/>
          <w:kern w:val="0"/>
          <w:szCs w:val="21"/>
        </w:rPr>
        <w:t>LCA</w:t>
      </w:r>
      <w:r>
        <w:rPr>
          <w:rFonts w:eastAsia="宋体" w:cs="宋体" w:hint="eastAsia"/>
          <w:kern w:val="0"/>
          <w:szCs w:val="21"/>
        </w:rPr>
        <w:t>数据的适当性</w:t>
      </w:r>
      <w:r>
        <w:rPr>
          <w:rFonts w:eastAsia="宋体" w:cs="宋体" w:hint="eastAsia"/>
          <w:kern w:val="0"/>
          <w:szCs w:val="21"/>
        </w:rPr>
        <w:t>&amp;</w:t>
      </w:r>
      <w:r>
        <w:rPr>
          <w:rFonts w:eastAsia="宋体" w:cs="宋体" w:hint="eastAsia"/>
          <w:kern w:val="0"/>
          <w:szCs w:val="21"/>
        </w:rPr>
        <w:t>所需数据和信息的类型及来源</w:t>
      </w:r>
    </w:p>
    <w:p w14:paraId="45E5C629" w14:textId="77777777" w:rsidR="00D16BE9" w:rsidRDefault="00AC4FA2">
      <w:pPr>
        <w:pStyle w:val="0"/>
        <w:ind w:firstLineChars="200" w:firstLine="420"/>
      </w:pPr>
      <w:r>
        <w:rPr>
          <w:rFonts w:hint="eastAsia"/>
        </w:rPr>
        <w:t>LCA</w:t>
      </w:r>
      <w:r>
        <w:rPr>
          <w:rFonts w:hint="eastAsia"/>
        </w:rPr>
        <w:t>中使用的数据来自广泛的来源，其质量、变异性和不确定性可能不同。报告中应解决所有这些问题。数据可以从公共和私人来源收集。任何在公共研究中使用但未公开的数据都应清楚注明。所有公共数据的来源（例如，特别引用的教科书、政府报告或先前的</w:t>
      </w:r>
      <w:r>
        <w:rPr>
          <w:rFonts w:hint="eastAsia"/>
        </w:rPr>
        <w:t>LCA</w:t>
      </w:r>
      <w:r>
        <w:rPr>
          <w:rFonts w:hint="eastAsia"/>
        </w:rPr>
        <w:t>）都应清楚识别。使用公共数据时，应在报告中包含。为了防止因数据呈现方式而丢失信息，报告中应保持与收集时相同的细节水平。</w:t>
      </w:r>
    </w:p>
    <w:p w14:paraId="1AEFF820" w14:textId="77777777" w:rsidR="00D16BE9" w:rsidRDefault="00AC4FA2">
      <w:pPr>
        <w:widowControl w:val="0"/>
        <w:numPr>
          <w:ilvl w:val="0"/>
          <w:numId w:val="137"/>
        </w:numPr>
        <w:tabs>
          <w:tab w:val="left" w:pos="1114"/>
          <w:tab w:val="left" w:pos="1115"/>
        </w:tabs>
        <w:autoSpaceDE w:val="0"/>
        <w:autoSpaceDN w:val="0"/>
        <w:spacing w:line="300" w:lineRule="auto"/>
        <w:ind w:left="0" w:firstLine="420"/>
        <w:jc w:val="left"/>
        <w:rPr>
          <w:rFonts w:eastAsia="宋体" w:cs="宋体"/>
          <w:kern w:val="0"/>
          <w:szCs w:val="21"/>
        </w:rPr>
      </w:pPr>
      <w:r>
        <w:rPr>
          <w:rFonts w:eastAsia="宋体" w:cs="宋体" w:hint="eastAsia"/>
          <w:kern w:val="0"/>
          <w:szCs w:val="21"/>
        </w:rPr>
        <w:t>影响评估方法和因素、标准化基础和加权集</w:t>
      </w:r>
    </w:p>
    <w:p w14:paraId="030EA651" w14:textId="77777777" w:rsidR="00D16BE9" w:rsidRDefault="00AC4FA2">
      <w:pPr>
        <w:widowControl w:val="0"/>
        <w:numPr>
          <w:ilvl w:val="0"/>
          <w:numId w:val="137"/>
        </w:numPr>
        <w:tabs>
          <w:tab w:val="left" w:pos="1114"/>
          <w:tab w:val="left" w:pos="1115"/>
        </w:tabs>
        <w:autoSpaceDE w:val="0"/>
        <w:autoSpaceDN w:val="0"/>
        <w:spacing w:line="300" w:lineRule="auto"/>
        <w:ind w:left="0" w:firstLine="420"/>
        <w:jc w:val="left"/>
        <w:rPr>
          <w:rFonts w:eastAsia="宋体" w:cs="宋体"/>
          <w:kern w:val="0"/>
          <w:szCs w:val="21"/>
        </w:rPr>
      </w:pPr>
      <w:r>
        <w:rPr>
          <w:rFonts w:eastAsia="宋体" w:cs="宋体" w:hint="eastAsia"/>
          <w:kern w:val="0"/>
          <w:szCs w:val="21"/>
        </w:rPr>
        <w:t>(</w:t>
      </w:r>
      <w:r>
        <w:rPr>
          <w:rFonts w:eastAsia="宋体" w:cs="宋体" w:hint="eastAsia"/>
          <w:kern w:val="0"/>
          <w:szCs w:val="21"/>
        </w:rPr>
        <w:t>产品</w:t>
      </w:r>
      <w:r>
        <w:rPr>
          <w:rFonts w:eastAsia="宋体" w:cs="宋体" w:hint="eastAsia"/>
          <w:kern w:val="0"/>
          <w:szCs w:val="21"/>
        </w:rPr>
        <w:t>)</w:t>
      </w:r>
      <w:r>
        <w:rPr>
          <w:rFonts w:eastAsia="宋体" w:cs="宋体" w:hint="eastAsia"/>
          <w:kern w:val="0"/>
          <w:szCs w:val="21"/>
        </w:rPr>
        <w:t>系统之间的比较</w:t>
      </w:r>
    </w:p>
    <w:p w14:paraId="640F17DD" w14:textId="77777777" w:rsidR="00D16BE9" w:rsidRDefault="00AC4FA2">
      <w:pPr>
        <w:pStyle w:val="0"/>
        <w:ind w:firstLineChars="200" w:firstLine="420"/>
      </w:pPr>
      <w:r>
        <w:rPr>
          <w:rFonts w:hint="eastAsia"/>
          <w:noProof/>
        </w:rPr>
        <w:drawing>
          <wp:inline distT="0" distB="0" distL="0" distR="0" wp14:anchorId="5953B151" wp14:editId="7AC66503">
            <wp:extent cx="92710" cy="123825"/>
            <wp:effectExtent l="0" t="0" r="0" b="1905"/>
            <wp:docPr id="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1.png"/>
                    <pic:cNvPicPr>
                      <a:picLocks noChangeAspect="1"/>
                    </pic:cNvPicPr>
                  </pic:nvPicPr>
                  <pic:blipFill>
                    <a:blip r:embed="rId112" cstate="print"/>
                    <a:stretch>
                      <a:fillRect/>
                    </a:stretch>
                  </pic:blipFill>
                  <pic:spPr>
                    <a:xfrm>
                      <a:off x="0" y="0"/>
                      <a:ext cx="92964" cy="124205"/>
                    </a:xfrm>
                    <a:prstGeom prst="rect">
                      <a:avLst/>
                    </a:prstGeom>
                  </pic:spPr>
                </pic:pic>
              </a:graphicData>
            </a:graphic>
          </wp:inline>
        </w:drawing>
      </w:r>
      <w:r>
        <w:rPr>
          <w:rFonts w:hint="eastAsia"/>
        </w:rPr>
        <w:t>收集库存</w:t>
      </w:r>
      <w:r>
        <w:rPr>
          <w:rFonts w:hint="eastAsia"/>
        </w:rPr>
        <w:t>(LCA)</w:t>
      </w:r>
      <w:r>
        <w:rPr>
          <w:rFonts w:hint="eastAsia"/>
        </w:rPr>
        <w:t>数据，建立系统模型，计算</w:t>
      </w:r>
      <w:r>
        <w:rPr>
          <w:rFonts w:hint="eastAsia"/>
        </w:rPr>
        <w:t>LCI</w:t>
      </w:r>
      <w:r>
        <w:rPr>
          <w:rFonts w:hint="eastAsia"/>
        </w:rPr>
        <w:t>结果</w:t>
      </w:r>
    </w:p>
    <w:p w14:paraId="32135A19" w14:textId="77777777" w:rsidR="00D16BE9" w:rsidRDefault="00AC4FA2">
      <w:pPr>
        <w:pStyle w:val="0"/>
        <w:ind w:firstLineChars="200" w:firstLine="420"/>
      </w:pPr>
      <w:r>
        <w:rPr>
          <w:rFonts w:hint="eastAsia"/>
        </w:rPr>
        <w:t>“清单”阶段包括系统的数据收集和建模，以及数据的描述和验证。</w:t>
      </w:r>
    </w:p>
    <w:p w14:paraId="2B742F46" w14:textId="77777777" w:rsidR="00D16BE9" w:rsidRDefault="00AC4FA2">
      <w:pPr>
        <w:pStyle w:val="0"/>
        <w:ind w:firstLineChars="200" w:firstLine="420"/>
      </w:pPr>
      <w:r>
        <w:rPr>
          <w:rFonts w:hint="eastAsia"/>
        </w:rPr>
        <w:t>这包括所有与环境（例如</w:t>
      </w:r>
      <w:r>
        <w:rPr>
          <w:rFonts w:hint="eastAsia"/>
        </w:rPr>
        <w:t>CO2</w:t>
      </w:r>
      <w:r>
        <w:rPr>
          <w:rFonts w:hint="eastAsia"/>
        </w:rPr>
        <w:t>排放）和技术（例如消耗的中间化学品）数量相关的数据，这些数据涉及系统边界内构成被分析系统的所有相关单元过程。输入和输出数量的示例包括材料、能源、化学品和“其他”的输入，以及空气排放、水排放或固体废物的输出。还应包括辐射或土地利用等其他类型的交换或干预。</w:t>
      </w:r>
    </w:p>
    <w:p w14:paraId="23466121" w14:textId="77777777" w:rsidR="00D16BE9" w:rsidRDefault="00AC4FA2">
      <w:pPr>
        <w:pStyle w:val="0"/>
        <w:ind w:firstLineChars="200" w:firstLine="420"/>
        <w:rPr>
          <w:rFonts w:cs="Times New Roman"/>
        </w:rPr>
      </w:pPr>
      <w:r>
        <w:rPr>
          <w:rFonts w:hint="eastAsia"/>
        </w:rPr>
        <w:t>数据必须与范围章节中定义的参考流程和</w:t>
      </w:r>
      <w:r>
        <w:rPr>
          <w:rFonts w:hint="eastAsia"/>
        </w:rPr>
        <w:t>/</w:t>
      </w:r>
      <w:r>
        <w:rPr>
          <w:rFonts w:hint="eastAsia"/>
        </w:rPr>
        <w:t>或功能单位相关。数据可以以表格形式呈现，并且在此阶段已经可以进行一些解释。清单的结果是一个生命周期清单（</w:t>
      </w:r>
      <w:r>
        <w:rPr>
          <w:rFonts w:hint="eastAsia"/>
        </w:rPr>
        <w:t>LCI</w:t>
      </w:r>
      <w:r>
        <w:rPr>
          <w:rFonts w:hint="eastAsia"/>
        </w:rPr>
        <w:t>），它提供了有关所有输入和输出的信息，这些信息以基本流程的形式呈现，涉及研究中涉及的所有单元过程对环境的输入和输出。以下是本部分应报告的信息列表</w:t>
      </w:r>
      <w:r>
        <w:rPr>
          <w:rFonts w:hint="eastAsia"/>
        </w:rPr>
        <w:t>:</w:t>
      </w:r>
    </w:p>
    <w:p w14:paraId="5E08FA84" w14:textId="77777777" w:rsidR="00D16BE9" w:rsidRDefault="00AC4FA2">
      <w:pPr>
        <w:widowControl w:val="0"/>
        <w:numPr>
          <w:ilvl w:val="0"/>
          <w:numId w:val="137"/>
        </w:numPr>
        <w:tabs>
          <w:tab w:val="left" w:pos="1114"/>
          <w:tab w:val="left" w:pos="1115"/>
        </w:tabs>
        <w:autoSpaceDE w:val="0"/>
        <w:autoSpaceDN w:val="0"/>
        <w:spacing w:line="300" w:lineRule="auto"/>
        <w:ind w:left="0" w:firstLine="420"/>
        <w:jc w:val="left"/>
        <w:rPr>
          <w:rFonts w:eastAsia="宋体" w:cs="宋体"/>
          <w:kern w:val="0"/>
          <w:szCs w:val="21"/>
        </w:rPr>
      </w:pPr>
      <w:r>
        <w:rPr>
          <w:rFonts w:eastAsia="宋体" w:cs="宋体" w:hint="eastAsia"/>
          <w:kern w:val="0"/>
          <w:szCs w:val="21"/>
        </w:rPr>
        <w:t>流程图</w:t>
      </w:r>
    </w:p>
    <w:p w14:paraId="197F7764" w14:textId="77777777" w:rsidR="00D16BE9" w:rsidRDefault="00D16BE9">
      <w:pPr>
        <w:spacing w:line="300" w:lineRule="auto"/>
        <w:ind w:firstLine="420"/>
        <w:rPr>
          <w:rFonts w:eastAsia="宋体" w:cs="Times New Roman"/>
          <w:szCs w:val="21"/>
        </w:rPr>
        <w:sectPr w:rsidR="00D16BE9">
          <w:headerReference w:type="default" r:id="rId113"/>
          <w:footerReference w:type="default" r:id="rId114"/>
          <w:pgSz w:w="11906" w:h="16838"/>
          <w:pgMar w:top="1440" w:right="1800" w:bottom="1440" w:left="1800" w:header="851" w:footer="992" w:gutter="0"/>
          <w:cols w:space="425"/>
          <w:docGrid w:type="lines" w:linePitch="312"/>
        </w:sectPr>
      </w:pPr>
    </w:p>
    <w:p w14:paraId="4A13FE36" w14:textId="77777777" w:rsidR="00D16BE9" w:rsidRDefault="00D16BE9">
      <w:pPr>
        <w:pStyle w:val="a8"/>
        <w:spacing w:line="300" w:lineRule="auto"/>
        <w:ind w:firstLineChars="200" w:firstLine="420"/>
        <w:rPr>
          <w:rFonts w:cs="Times New Roman"/>
          <w:szCs w:val="21"/>
        </w:rPr>
      </w:pPr>
    </w:p>
    <w:p w14:paraId="7C0C3102" w14:textId="77777777" w:rsidR="00D16BE9" w:rsidRDefault="00AC4FA2">
      <w:pPr>
        <w:pStyle w:val="0"/>
        <w:ind w:firstLineChars="200" w:firstLine="420"/>
      </w:pPr>
      <w:r>
        <w:rPr>
          <w:rFonts w:hint="eastAsia"/>
        </w:rPr>
        <w:t>流程图应清楚地描述前台系统和后台系统的链接，以及所有主要的输入和输出。可能需要几个不同详细程度的流程图来充分描述系统。流程图和数据之间的联系对读者来说应该是显而易见的。</w:t>
      </w:r>
    </w:p>
    <w:p w14:paraId="7AC1204B" w14:textId="77777777" w:rsidR="00D16BE9" w:rsidRDefault="00AC4FA2">
      <w:pPr>
        <w:widowControl w:val="0"/>
        <w:numPr>
          <w:ilvl w:val="0"/>
          <w:numId w:val="137"/>
        </w:numPr>
        <w:tabs>
          <w:tab w:val="left" w:pos="1114"/>
          <w:tab w:val="left" w:pos="1115"/>
        </w:tabs>
        <w:autoSpaceDE w:val="0"/>
        <w:autoSpaceDN w:val="0"/>
        <w:spacing w:line="300" w:lineRule="auto"/>
        <w:ind w:left="0" w:firstLine="420"/>
        <w:jc w:val="left"/>
        <w:rPr>
          <w:rFonts w:eastAsia="宋体" w:cs="宋体"/>
          <w:kern w:val="0"/>
          <w:szCs w:val="21"/>
        </w:rPr>
      </w:pPr>
      <w:r>
        <w:rPr>
          <w:rFonts w:eastAsia="宋体" w:cs="宋体" w:hint="eastAsia"/>
          <w:kern w:val="0"/>
          <w:szCs w:val="21"/>
        </w:rPr>
        <w:t>描述</w:t>
      </w:r>
      <w:r>
        <w:rPr>
          <w:rFonts w:eastAsia="宋体" w:cs="宋体" w:hint="eastAsia"/>
          <w:kern w:val="0"/>
          <w:szCs w:val="21"/>
        </w:rPr>
        <w:t>/</w:t>
      </w:r>
      <w:r>
        <w:rPr>
          <w:rFonts w:eastAsia="宋体" w:cs="宋体" w:hint="eastAsia"/>
          <w:kern w:val="0"/>
          <w:szCs w:val="21"/>
        </w:rPr>
        <w:t>记录为前台系统收集的单元过程数据</w:t>
      </w:r>
    </w:p>
    <w:p w14:paraId="5E00E623" w14:textId="77777777" w:rsidR="00D16BE9" w:rsidRDefault="00AC4FA2">
      <w:pPr>
        <w:widowControl w:val="0"/>
        <w:numPr>
          <w:ilvl w:val="0"/>
          <w:numId w:val="137"/>
        </w:numPr>
        <w:tabs>
          <w:tab w:val="left" w:pos="1114"/>
          <w:tab w:val="left" w:pos="1115"/>
        </w:tabs>
        <w:autoSpaceDE w:val="0"/>
        <w:autoSpaceDN w:val="0"/>
        <w:spacing w:line="300" w:lineRule="auto"/>
        <w:ind w:left="0" w:firstLine="420"/>
        <w:jc w:val="left"/>
        <w:rPr>
          <w:rFonts w:eastAsia="宋体" w:cs="宋体"/>
          <w:kern w:val="0"/>
          <w:szCs w:val="21"/>
        </w:rPr>
      </w:pPr>
      <w:r>
        <w:rPr>
          <w:rFonts w:eastAsia="宋体" w:cs="宋体" w:hint="eastAsia"/>
          <w:kern w:val="0"/>
          <w:szCs w:val="21"/>
        </w:rPr>
        <w:t>计算的</w:t>
      </w:r>
      <w:r>
        <w:rPr>
          <w:rFonts w:eastAsia="宋体" w:cs="宋体" w:hint="eastAsia"/>
          <w:kern w:val="0"/>
          <w:szCs w:val="21"/>
        </w:rPr>
        <w:t>LCA</w:t>
      </w:r>
      <w:r>
        <w:rPr>
          <w:rFonts w:eastAsia="宋体" w:cs="宋体" w:hint="eastAsia"/>
          <w:kern w:val="0"/>
          <w:szCs w:val="21"/>
        </w:rPr>
        <w:t>结果</w:t>
      </w:r>
    </w:p>
    <w:p w14:paraId="6389C785" w14:textId="77777777" w:rsidR="00D16BE9" w:rsidRDefault="00AC4FA2">
      <w:pPr>
        <w:pStyle w:val="0"/>
        <w:ind w:firstLineChars="200" w:firstLine="420"/>
      </w:pPr>
      <w:r>
        <w:rPr>
          <w:rFonts w:hint="eastAsia"/>
          <w:noProof/>
        </w:rPr>
        <w:drawing>
          <wp:inline distT="0" distB="0" distL="0" distR="0" wp14:anchorId="281E1635" wp14:editId="2546BB4F">
            <wp:extent cx="92710" cy="123825"/>
            <wp:effectExtent l="0" t="0" r="0" b="1905"/>
            <wp:docPr id="10"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png"/>
                    <pic:cNvPicPr>
                      <a:picLocks noChangeAspect="1"/>
                    </pic:cNvPicPr>
                  </pic:nvPicPr>
                  <pic:blipFill>
                    <a:blip r:embed="rId112" cstate="print"/>
                    <a:stretch>
                      <a:fillRect/>
                    </a:stretch>
                  </pic:blipFill>
                  <pic:spPr>
                    <a:xfrm>
                      <a:off x="0" y="0"/>
                      <a:ext cx="92964" cy="124205"/>
                    </a:xfrm>
                    <a:prstGeom prst="rect">
                      <a:avLst/>
                    </a:prstGeom>
                  </pic:spPr>
                </pic:pic>
              </a:graphicData>
            </a:graphic>
          </wp:inline>
        </w:drawing>
      </w:r>
      <w:r>
        <w:rPr>
          <w:rFonts w:hint="eastAsia"/>
        </w:rPr>
        <w:t>计算生命周期影响评估结果</w:t>
      </w:r>
      <w:r>
        <w:rPr>
          <w:rFonts w:hint="eastAsia"/>
        </w:rPr>
        <w:t>(LCIA</w:t>
      </w:r>
      <w:r>
        <w:rPr>
          <w:rFonts w:hint="eastAsia"/>
        </w:rPr>
        <w:t>结果</w:t>
      </w:r>
      <w:r>
        <w:rPr>
          <w:rFonts w:hint="eastAsia"/>
        </w:rPr>
        <w:t>)</w:t>
      </w:r>
    </w:p>
    <w:p w14:paraId="37B82E5B" w14:textId="77777777" w:rsidR="00D16BE9" w:rsidRDefault="00AC4FA2">
      <w:pPr>
        <w:pStyle w:val="0"/>
        <w:ind w:firstLineChars="200" w:firstLine="420"/>
      </w:pPr>
      <w:r>
        <w:rPr>
          <w:rFonts w:hint="eastAsia"/>
        </w:rPr>
        <w:t>从业者需要记录</w:t>
      </w:r>
      <w:r>
        <w:rPr>
          <w:rFonts w:hint="eastAsia"/>
        </w:rPr>
        <w:t>LCIA</w:t>
      </w:r>
      <w:r>
        <w:rPr>
          <w:rFonts w:hint="eastAsia"/>
        </w:rPr>
        <w:t>结果，应用选定的</w:t>
      </w:r>
      <w:r>
        <w:rPr>
          <w:rFonts w:hint="eastAsia"/>
        </w:rPr>
        <w:t>LCIA</w:t>
      </w:r>
      <w:r>
        <w:rPr>
          <w:rFonts w:hint="eastAsia"/>
        </w:rPr>
        <w:t>方法和因子，以及标准化和标准化加权</w:t>
      </w:r>
      <w:r>
        <w:rPr>
          <w:rFonts w:hint="eastAsia"/>
        </w:rPr>
        <w:t>LCIA</w:t>
      </w:r>
      <w:r>
        <w:rPr>
          <w:rFonts w:hint="eastAsia"/>
        </w:rPr>
        <w:t>结果</w:t>
      </w:r>
      <w:r>
        <w:rPr>
          <w:rFonts w:hint="eastAsia"/>
        </w:rPr>
        <w:t>(</w:t>
      </w:r>
      <w:r>
        <w:rPr>
          <w:rFonts w:hint="eastAsia"/>
        </w:rPr>
        <w:t>如果出于报告目的包括在内</w:t>
      </w:r>
      <w:r>
        <w:rPr>
          <w:rFonts w:hint="eastAsia"/>
        </w:rPr>
        <w:t>)</w:t>
      </w:r>
      <w:r>
        <w:rPr>
          <w:rFonts w:hint="eastAsia"/>
        </w:rPr>
        <w:t>。</w:t>
      </w:r>
    </w:p>
    <w:p w14:paraId="2FD72842" w14:textId="77777777" w:rsidR="00D16BE9" w:rsidRDefault="00AC4FA2">
      <w:pPr>
        <w:pStyle w:val="0"/>
        <w:ind w:firstLineChars="200" w:firstLine="420"/>
      </w:pPr>
      <w:r>
        <w:rPr>
          <w:rFonts w:hint="eastAsia"/>
          <w:noProof/>
        </w:rPr>
        <w:drawing>
          <wp:inline distT="0" distB="0" distL="0" distR="0" wp14:anchorId="258C8730" wp14:editId="1B2B0CD7">
            <wp:extent cx="92710" cy="123825"/>
            <wp:effectExtent l="0" t="0" r="0" b="1905"/>
            <wp:docPr id="1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png"/>
                    <pic:cNvPicPr>
                      <a:picLocks noChangeAspect="1"/>
                    </pic:cNvPicPr>
                  </pic:nvPicPr>
                  <pic:blipFill>
                    <a:blip r:embed="rId112" cstate="print"/>
                    <a:stretch>
                      <a:fillRect/>
                    </a:stretch>
                  </pic:blipFill>
                  <pic:spPr>
                    <a:xfrm>
                      <a:off x="0" y="0"/>
                      <a:ext cx="92964" cy="124205"/>
                    </a:xfrm>
                    <a:prstGeom prst="rect">
                      <a:avLst/>
                    </a:prstGeom>
                  </pic:spPr>
                </pic:pic>
              </a:graphicData>
            </a:graphic>
          </wp:inline>
        </w:drawing>
      </w:r>
      <w:r>
        <w:rPr>
          <w:rFonts w:hint="eastAsia"/>
        </w:rPr>
        <w:t>解释</w:t>
      </w:r>
    </w:p>
    <w:p w14:paraId="6C304597" w14:textId="77777777" w:rsidR="00D16BE9" w:rsidRDefault="00AC4FA2">
      <w:pPr>
        <w:widowControl w:val="0"/>
        <w:numPr>
          <w:ilvl w:val="0"/>
          <w:numId w:val="137"/>
        </w:numPr>
        <w:tabs>
          <w:tab w:val="left" w:pos="1114"/>
          <w:tab w:val="left" w:pos="1115"/>
        </w:tabs>
        <w:autoSpaceDE w:val="0"/>
        <w:autoSpaceDN w:val="0"/>
        <w:spacing w:line="300" w:lineRule="auto"/>
        <w:ind w:left="0" w:firstLine="420"/>
        <w:jc w:val="left"/>
        <w:rPr>
          <w:rFonts w:eastAsia="宋体" w:cs="宋体"/>
          <w:kern w:val="0"/>
          <w:szCs w:val="21"/>
        </w:rPr>
      </w:pPr>
      <w:r>
        <w:rPr>
          <w:rFonts w:eastAsia="宋体" w:cs="宋体" w:hint="eastAsia"/>
          <w:kern w:val="0"/>
          <w:szCs w:val="21"/>
        </w:rPr>
        <w:t>重大问题</w:t>
      </w:r>
    </w:p>
    <w:p w14:paraId="12EA94FD" w14:textId="77777777" w:rsidR="00D16BE9" w:rsidRDefault="00AC4FA2">
      <w:pPr>
        <w:widowControl w:val="0"/>
        <w:numPr>
          <w:ilvl w:val="0"/>
          <w:numId w:val="137"/>
        </w:numPr>
        <w:tabs>
          <w:tab w:val="left" w:pos="1114"/>
          <w:tab w:val="left" w:pos="1115"/>
        </w:tabs>
        <w:autoSpaceDE w:val="0"/>
        <w:autoSpaceDN w:val="0"/>
        <w:spacing w:line="300" w:lineRule="auto"/>
        <w:ind w:left="0" w:firstLine="420"/>
        <w:jc w:val="left"/>
        <w:rPr>
          <w:rFonts w:eastAsia="宋体" w:cs="宋体"/>
          <w:kern w:val="0"/>
          <w:szCs w:val="21"/>
        </w:rPr>
      </w:pPr>
      <w:r>
        <w:rPr>
          <w:rFonts w:eastAsia="宋体" w:cs="宋体" w:hint="eastAsia"/>
          <w:kern w:val="0"/>
          <w:szCs w:val="21"/>
        </w:rPr>
        <w:t>完整性检查</w:t>
      </w:r>
    </w:p>
    <w:p w14:paraId="4C626D60" w14:textId="77777777" w:rsidR="00D16BE9" w:rsidRDefault="00AC4FA2">
      <w:pPr>
        <w:widowControl w:val="0"/>
        <w:numPr>
          <w:ilvl w:val="0"/>
          <w:numId w:val="137"/>
        </w:numPr>
        <w:tabs>
          <w:tab w:val="left" w:pos="1114"/>
          <w:tab w:val="left" w:pos="1115"/>
        </w:tabs>
        <w:autoSpaceDE w:val="0"/>
        <w:autoSpaceDN w:val="0"/>
        <w:spacing w:line="300" w:lineRule="auto"/>
        <w:ind w:left="0" w:firstLine="420"/>
        <w:jc w:val="left"/>
        <w:rPr>
          <w:rFonts w:eastAsia="宋体" w:cs="宋体"/>
          <w:kern w:val="0"/>
          <w:szCs w:val="21"/>
        </w:rPr>
      </w:pPr>
      <w:r>
        <w:rPr>
          <w:rFonts w:eastAsia="宋体" w:cs="宋体" w:hint="eastAsia"/>
          <w:kern w:val="0"/>
          <w:szCs w:val="21"/>
        </w:rPr>
        <w:t>灵敏度检查</w:t>
      </w:r>
      <w:r>
        <w:rPr>
          <w:rFonts w:eastAsia="宋体" w:cs="宋体" w:hint="eastAsia"/>
          <w:kern w:val="0"/>
          <w:szCs w:val="21"/>
        </w:rPr>
        <w:t>(</w:t>
      </w:r>
      <w:r>
        <w:rPr>
          <w:rFonts w:eastAsia="宋体" w:cs="宋体" w:hint="eastAsia"/>
          <w:kern w:val="0"/>
          <w:szCs w:val="21"/>
        </w:rPr>
        <w:t>达到的准确度和精确度</w:t>
      </w:r>
      <w:r>
        <w:rPr>
          <w:rFonts w:eastAsia="宋体" w:cs="宋体" w:hint="eastAsia"/>
          <w:kern w:val="0"/>
          <w:szCs w:val="21"/>
        </w:rPr>
        <w:t>)</w:t>
      </w:r>
    </w:p>
    <w:p w14:paraId="770ACFF1" w14:textId="77777777" w:rsidR="00D16BE9" w:rsidRDefault="00AC4FA2">
      <w:pPr>
        <w:widowControl w:val="0"/>
        <w:numPr>
          <w:ilvl w:val="0"/>
          <w:numId w:val="137"/>
        </w:numPr>
        <w:tabs>
          <w:tab w:val="left" w:pos="1114"/>
          <w:tab w:val="left" w:pos="1115"/>
        </w:tabs>
        <w:autoSpaceDE w:val="0"/>
        <w:autoSpaceDN w:val="0"/>
        <w:spacing w:line="300" w:lineRule="auto"/>
        <w:ind w:left="0" w:firstLine="420"/>
        <w:jc w:val="left"/>
        <w:rPr>
          <w:rFonts w:eastAsia="宋体" w:cs="宋体"/>
          <w:kern w:val="0"/>
          <w:szCs w:val="21"/>
        </w:rPr>
      </w:pPr>
      <w:r>
        <w:rPr>
          <w:rFonts w:eastAsia="宋体" w:cs="宋体" w:hint="eastAsia"/>
          <w:kern w:val="0"/>
          <w:szCs w:val="21"/>
        </w:rPr>
        <w:t>一致性检验</w:t>
      </w:r>
    </w:p>
    <w:p w14:paraId="74D8491C" w14:textId="77777777" w:rsidR="00D16BE9" w:rsidRDefault="00AC4FA2">
      <w:pPr>
        <w:widowControl w:val="0"/>
        <w:numPr>
          <w:ilvl w:val="0"/>
          <w:numId w:val="137"/>
        </w:numPr>
        <w:tabs>
          <w:tab w:val="left" w:pos="1114"/>
          <w:tab w:val="left" w:pos="1115"/>
        </w:tabs>
        <w:autoSpaceDE w:val="0"/>
        <w:autoSpaceDN w:val="0"/>
        <w:spacing w:line="300" w:lineRule="auto"/>
        <w:ind w:left="0" w:firstLine="420"/>
        <w:jc w:val="left"/>
        <w:rPr>
          <w:rFonts w:eastAsia="宋体" w:cs="宋体"/>
          <w:kern w:val="0"/>
          <w:szCs w:val="21"/>
        </w:rPr>
      </w:pPr>
      <w:r>
        <w:rPr>
          <w:rFonts w:eastAsia="宋体" w:cs="宋体" w:hint="eastAsia"/>
          <w:kern w:val="0"/>
          <w:szCs w:val="21"/>
        </w:rPr>
        <w:t>结论</w:t>
      </w:r>
    </w:p>
    <w:p w14:paraId="28799B0E" w14:textId="77777777" w:rsidR="00D16BE9" w:rsidRDefault="00AC4FA2">
      <w:pPr>
        <w:pStyle w:val="0"/>
        <w:ind w:firstLineChars="200" w:firstLine="420"/>
      </w:pPr>
      <w:r>
        <w:rPr>
          <w:rFonts w:hint="eastAsia"/>
        </w:rPr>
        <w:t>从研究中得出的任何结论都应该是明确的。它们应限于实际检查的材料或流程，适合分析中使用的数据的变异性，并且完全基于报告中呈现的结果和方法。</w:t>
      </w:r>
    </w:p>
    <w:p w14:paraId="5C3E2081" w14:textId="77777777" w:rsidR="00D16BE9" w:rsidRDefault="00AC4FA2">
      <w:pPr>
        <w:pStyle w:val="0"/>
        <w:ind w:firstLineChars="200" w:firstLine="420"/>
      </w:pPr>
      <w:r>
        <w:rPr>
          <w:rFonts w:hint="eastAsia"/>
        </w:rPr>
        <w:t>结论应该是诚实和无偏见的，并且涵盖整个研究。</w:t>
      </w:r>
    </w:p>
    <w:p w14:paraId="5671EC73" w14:textId="77777777" w:rsidR="00D16BE9" w:rsidRDefault="00AC4FA2">
      <w:pPr>
        <w:widowControl w:val="0"/>
        <w:numPr>
          <w:ilvl w:val="0"/>
          <w:numId w:val="137"/>
        </w:numPr>
        <w:tabs>
          <w:tab w:val="left" w:pos="1114"/>
          <w:tab w:val="left" w:pos="1115"/>
        </w:tabs>
        <w:autoSpaceDE w:val="0"/>
        <w:autoSpaceDN w:val="0"/>
        <w:spacing w:line="300" w:lineRule="auto"/>
        <w:ind w:left="0" w:firstLine="420"/>
        <w:jc w:val="left"/>
        <w:rPr>
          <w:rFonts w:eastAsia="宋体" w:cs="宋体"/>
          <w:kern w:val="0"/>
          <w:szCs w:val="21"/>
        </w:rPr>
      </w:pPr>
      <w:r>
        <w:rPr>
          <w:rFonts w:eastAsia="宋体" w:cs="宋体" w:hint="eastAsia"/>
          <w:kern w:val="0"/>
          <w:szCs w:val="21"/>
        </w:rPr>
        <w:t>推荐</w:t>
      </w:r>
    </w:p>
    <w:p w14:paraId="6B88CDB8" w14:textId="77777777" w:rsidR="00D16BE9" w:rsidRDefault="00AC4FA2">
      <w:pPr>
        <w:pStyle w:val="0"/>
        <w:ind w:firstLineChars="200" w:firstLine="420"/>
      </w:pPr>
      <w:r>
        <w:rPr>
          <w:rFonts w:hint="eastAsia"/>
        </w:rPr>
        <w:t>从结论中得出的建议涉及解释，因此是主观的。理想的情况是，它们应该完全基于研究的结论，并包含对形成其基础的主观过程的明确解释。任何建议的内容和范围将由</w:t>
      </w:r>
      <w:r>
        <w:rPr>
          <w:rFonts w:hint="eastAsia"/>
        </w:rPr>
        <w:t>LCA</w:t>
      </w:r>
      <w:r>
        <w:rPr>
          <w:rFonts w:hint="eastAsia"/>
        </w:rPr>
        <w:t>的目标受众决定。</w:t>
      </w:r>
    </w:p>
    <w:p w14:paraId="7A48F2CB" w14:textId="77777777" w:rsidR="00D16BE9" w:rsidRDefault="00AC4FA2">
      <w:pPr>
        <w:pStyle w:val="60"/>
        <w:spacing w:line="300" w:lineRule="auto"/>
        <w:ind w:left="0" w:firstLineChars="200" w:firstLine="422"/>
        <w:rPr>
          <w:rFonts w:ascii="Times New Roman" w:eastAsia="宋体" w:hAnsi="Times New Roman" w:cs="Times New Roman"/>
          <w:sz w:val="21"/>
          <w:szCs w:val="21"/>
          <w:lang w:eastAsia="zh-CN"/>
        </w:rPr>
      </w:pPr>
      <w:r>
        <w:rPr>
          <w:rFonts w:ascii="Times New Roman" w:eastAsia="宋体" w:hAnsi="Times New Roman" w:cs="Times New Roman"/>
          <w:sz w:val="21"/>
          <w:szCs w:val="21"/>
          <w:lang w:eastAsia="zh-CN"/>
        </w:rPr>
        <w:t>第四个要素</w:t>
      </w:r>
      <w:r>
        <w:rPr>
          <w:rFonts w:ascii="Times New Roman" w:eastAsia="宋体" w:hAnsi="Times New Roman" w:cs="Times New Roman"/>
          <w:sz w:val="21"/>
          <w:szCs w:val="21"/>
          <w:lang w:eastAsia="zh-CN"/>
        </w:rPr>
        <w:t>:</w:t>
      </w:r>
      <w:r>
        <w:rPr>
          <w:rFonts w:ascii="Times New Roman" w:eastAsia="宋体" w:hAnsi="Times New Roman" w:cs="Times New Roman"/>
          <w:sz w:val="21"/>
          <w:szCs w:val="21"/>
          <w:lang w:eastAsia="zh-CN"/>
        </w:rPr>
        <w:t>附件</w:t>
      </w:r>
    </w:p>
    <w:p w14:paraId="5B9745C3" w14:textId="77777777" w:rsidR="00D16BE9" w:rsidRDefault="00AC4FA2">
      <w:pPr>
        <w:pStyle w:val="a8"/>
        <w:spacing w:line="300" w:lineRule="auto"/>
        <w:ind w:firstLineChars="200" w:firstLine="420"/>
        <w:jc w:val="right"/>
        <w:rPr>
          <w:rFonts w:cs="Times New Roman"/>
          <w:szCs w:val="21"/>
          <w:lang w:eastAsia="zh-CN"/>
        </w:rPr>
      </w:pPr>
      <w:r>
        <w:rPr>
          <w:rFonts w:cs="Times New Roman"/>
          <w:szCs w:val="21"/>
          <w:lang w:eastAsia="zh-CN"/>
        </w:rPr>
        <w:t>对于</w:t>
      </w:r>
      <w:r>
        <w:rPr>
          <w:rFonts w:cs="Times New Roman"/>
          <w:szCs w:val="21"/>
          <w:lang w:eastAsia="zh-CN"/>
        </w:rPr>
        <w:t>LCA</w:t>
      </w:r>
      <w:r>
        <w:rPr>
          <w:rFonts w:cs="Times New Roman"/>
          <w:szCs w:val="21"/>
          <w:lang w:eastAsia="zh-CN"/>
        </w:rPr>
        <w:t>从业者来说。</w:t>
      </w:r>
    </w:p>
    <w:p w14:paraId="555C38F5" w14:textId="77777777" w:rsidR="00D16BE9" w:rsidRDefault="00AC4FA2">
      <w:pPr>
        <w:pStyle w:val="a8"/>
        <w:spacing w:line="300" w:lineRule="auto"/>
        <w:ind w:firstLineChars="200" w:firstLine="420"/>
        <w:jc w:val="both"/>
        <w:rPr>
          <w:rFonts w:cs="Times New Roman"/>
          <w:szCs w:val="21"/>
          <w:lang w:eastAsia="zh-CN"/>
        </w:rPr>
      </w:pPr>
      <w:r>
        <w:rPr>
          <w:rFonts w:cs="Times New Roman"/>
          <w:szCs w:val="21"/>
          <w:lang w:eastAsia="zh-CN"/>
        </w:rPr>
        <w:t>附件的作用是记录那些会不适当地打断报告主要部分阅读流程的内容，同时也是供参考的技术性较强的内容。它应包括</w:t>
      </w:r>
      <w:r>
        <w:rPr>
          <w:rFonts w:cs="Times New Roman"/>
          <w:szCs w:val="21"/>
          <w:lang w:eastAsia="zh-CN"/>
        </w:rPr>
        <w:t>:</w:t>
      </w:r>
    </w:p>
    <w:p w14:paraId="4E01F727" w14:textId="77777777" w:rsidR="00D16BE9" w:rsidRDefault="00AC4FA2">
      <w:pPr>
        <w:pStyle w:val="a8"/>
        <w:spacing w:line="300" w:lineRule="auto"/>
        <w:ind w:firstLineChars="200" w:firstLine="420"/>
        <w:jc w:val="both"/>
        <w:rPr>
          <w:rFonts w:cs="Times New Roman"/>
          <w:szCs w:val="21"/>
          <w:lang w:eastAsia="zh-CN"/>
        </w:rPr>
      </w:pPr>
      <w:r>
        <w:rPr>
          <w:rFonts w:cs="Times New Roman"/>
          <w:noProof/>
          <w:position w:val="-2"/>
          <w:szCs w:val="21"/>
        </w:rPr>
        <w:drawing>
          <wp:inline distT="0" distB="0" distL="0" distR="0" wp14:anchorId="5D9843C2" wp14:editId="356C5766">
            <wp:extent cx="92710" cy="123825"/>
            <wp:effectExtent l="0" t="0" r="0" b="1905"/>
            <wp:docPr id="12"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png"/>
                    <pic:cNvPicPr>
                      <a:picLocks noChangeAspect="1"/>
                    </pic:cNvPicPr>
                  </pic:nvPicPr>
                  <pic:blipFill>
                    <a:blip r:embed="rId112" cstate="print"/>
                    <a:stretch>
                      <a:fillRect/>
                    </a:stretch>
                  </pic:blipFill>
                  <pic:spPr>
                    <a:xfrm>
                      <a:off x="0" y="0"/>
                      <a:ext cx="92964" cy="124206"/>
                    </a:xfrm>
                    <a:prstGeom prst="rect">
                      <a:avLst/>
                    </a:prstGeom>
                  </pic:spPr>
                </pic:pic>
              </a:graphicData>
            </a:graphic>
          </wp:inline>
        </w:drawing>
      </w:r>
      <w:r>
        <w:rPr>
          <w:rFonts w:cs="Times New Roman"/>
          <w:spacing w:val="-1"/>
          <w:szCs w:val="21"/>
          <w:lang w:eastAsia="zh-CN"/>
        </w:rPr>
        <w:t>问卷</w:t>
      </w:r>
      <w:r>
        <w:rPr>
          <w:rFonts w:cs="Times New Roman"/>
          <w:spacing w:val="-1"/>
          <w:szCs w:val="21"/>
          <w:lang w:eastAsia="zh-CN"/>
        </w:rPr>
        <w:t>/</w:t>
      </w:r>
      <w:r>
        <w:rPr>
          <w:rFonts w:cs="Times New Roman"/>
          <w:spacing w:val="-1"/>
          <w:szCs w:val="21"/>
          <w:lang w:eastAsia="zh-CN"/>
        </w:rPr>
        <w:t>数据收集模板和所有假设的原始数据</w:t>
      </w:r>
      <w:r>
        <w:rPr>
          <w:rFonts w:cs="Times New Roman"/>
          <w:noProof/>
          <w:position w:val="-2"/>
          <w:szCs w:val="21"/>
        </w:rPr>
        <w:drawing>
          <wp:inline distT="0" distB="0" distL="0" distR="0" wp14:anchorId="1861A971" wp14:editId="75AE0F2B">
            <wp:extent cx="92710" cy="123825"/>
            <wp:effectExtent l="0" t="0" r="0" b="1905"/>
            <wp:docPr id="1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png"/>
                    <pic:cNvPicPr>
                      <a:picLocks noChangeAspect="1"/>
                    </pic:cNvPicPr>
                  </pic:nvPicPr>
                  <pic:blipFill>
                    <a:blip r:embed="rId112" cstate="print"/>
                    <a:stretch>
                      <a:fillRect/>
                    </a:stretch>
                  </pic:blipFill>
                  <pic:spPr>
                    <a:xfrm>
                      <a:off x="0" y="0"/>
                      <a:ext cx="92964" cy="124206"/>
                    </a:xfrm>
                    <a:prstGeom prst="rect">
                      <a:avLst/>
                    </a:prstGeom>
                  </pic:spPr>
                </pic:pic>
              </a:graphicData>
            </a:graphic>
          </wp:inline>
        </w:drawing>
      </w:r>
      <w:r>
        <w:rPr>
          <w:rFonts w:cs="Times New Roman"/>
          <w:szCs w:val="21"/>
          <w:lang w:eastAsia="zh-CN"/>
        </w:rPr>
        <w:t>列表</w:t>
      </w:r>
    </w:p>
    <w:p w14:paraId="3C737F71" w14:textId="77777777" w:rsidR="00D16BE9" w:rsidRDefault="00AC4FA2">
      <w:pPr>
        <w:pStyle w:val="a8"/>
        <w:spacing w:line="300" w:lineRule="auto"/>
        <w:ind w:firstLineChars="200" w:firstLine="420"/>
        <w:jc w:val="both"/>
        <w:rPr>
          <w:rFonts w:cs="Times New Roman"/>
          <w:szCs w:val="21"/>
          <w:lang w:eastAsia="zh-CN"/>
        </w:rPr>
      </w:pPr>
      <w:r>
        <w:rPr>
          <w:rFonts w:cs="Times New Roman"/>
          <w:szCs w:val="21"/>
          <w:lang w:eastAsia="zh-CN"/>
        </w:rPr>
        <w:t>这应该包括那些已经被证明是不相关的假设</w:t>
      </w:r>
      <w:r>
        <w:rPr>
          <w:rFonts w:cs="Times New Roman"/>
          <w:szCs w:val="21"/>
          <w:lang w:eastAsia="zh-CN"/>
        </w:rPr>
        <w:t>)</w:t>
      </w:r>
      <w:r>
        <w:rPr>
          <w:rFonts w:cs="Times New Roman"/>
          <w:szCs w:val="21"/>
          <w:lang w:eastAsia="zh-CN"/>
        </w:rPr>
        <w:t>。重要的是在敏感性分析中定量考虑，在解释中定量和定性考虑。</w:t>
      </w:r>
    </w:p>
    <w:p w14:paraId="35ECD796" w14:textId="77777777" w:rsidR="00D16BE9" w:rsidRDefault="00AC4FA2">
      <w:pPr>
        <w:pStyle w:val="a8"/>
        <w:spacing w:line="300" w:lineRule="auto"/>
        <w:ind w:firstLineChars="200" w:firstLine="420"/>
        <w:jc w:val="both"/>
        <w:rPr>
          <w:rFonts w:cs="Times New Roman"/>
          <w:szCs w:val="21"/>
          <w:lang w:eastAsia="zh-CN"/>
        </w:rPr>
      </w:pPr>
      <w:r>
        <w:rPr>
          <w:rFonts w:cs="Times New Roman"/>
          <w:szCs w:val="21"/>
          <w:lang w:eastAsia="zh-CN"/>
        </w:rPr>
        <w:t>相关假设也要记录在它们所属的上下文中，例如，在相关位置</w:t>
      </w:r>
      <w:r>
        <w:rPr>
          <w:rFonts w:cs="Times New Roman"/>
          <w:szCs w:val="21"/>
          <w:lang w:eastAsia="zh-CN"/>
        </w:rPr>
        <w:t>(LCI</w:t>
      </w:r>
      <w:r>
        <w:rPr>
          <w:rFonts w:cs="Times New Roman"/>
          <w:szCs w:val="21"/>
          <w:lang w:eastAsia="zh-CN"/>
        </w:rPr>
        <w:t>章节或范围定义</w:t>
      </w:r>
      <w:r>
        <w:rPr>
          <w:rFonts w:cs="Times New Roman"/>
          <w:szCs w:val="21"/>
          <w:lang w:eastAsia="zh-CN"/>
        </w:rPr>
        <w:t>)</w:t>
      </w:r>
      <w:r>
        <w:rPr>
          <w:rFonts w:cs="Times New Roman"/>
          <w:szCs w:val="21"/>
          <w:lang w:eastAsia="zh-CN"/>
        </w:rPr>
        <w:t>的流程及其相关流程</w:t>
      </w:r>
    </w:p>
    <w:p w14:paraId="5A175E8C" w14:textId="77777777" w:rsidR="00D16BE9" w:rsidRDefault="00AC4FA2">
      <w:pPr>
        <w:pStyle w:val="a8"/>
        <w:spacing w:line="300" w:lineRule="auto"/>
        <w:ind w:firstLineChars="200" w:firstLine="420"/>
        <w:jc w:val="both"/>
        <w:rPr>
          <w:rFonts w:cs="Times New Roman"/>
          <w:szCs w:val="21"/>
          <w:lang w:eastAsia="zh-CN"/>
        </w:rPr>
      </w:pPr>
      <w:r>
        <w:rPr>
          <w:rFonts w:cs="Times New Roman"/>
          <w:noProof/>
          <w:position w:val="-2"/>
          <w:szCs w:val="21"/>
        </w:rPr>
        <w:drawing>
          <wp:inline distT="0" distB="0" distL="0" distR="0" wp14:anchorId="3188CA86" wp14:editId="67CE51B7">
            <wp:extent cx="92710" cy="123825"/>
            <wp:effectExtent l="0" t="0" r="0" b="1905"/>
            <wp:docPr id="14"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png"/>
                    <pic:cNvPicPr>
                      <a:picLocks noChangeAspect="1"/>
                    </pic:cNvPicPr>
                  </pic:nvPicPr>
                  <pic:blipFill>
                    <a:blip r:embed="rId112" cstate="print"/>
                    <a:stretch>
                      <a:fillRect/>
                    </a:stretch>
                  </pic:blipFill>
                  <pic:spPr>
                    <a:xfrm>
                      <a:off x="0" y="0"/>
                      <a:ext cx="92964" cy="124206"/>
                    </a:xfrm>
                    <a:prstGeom prst="rect">
                      <a:avLst/>
                    </a:prstGeom>
                  </pic:spPr>
                </pic:pic>
              </a:graphicData>
            </a:graphic>
          </wp:inline>
        </w:drawing>
      </w:r>
      <w:r>
        <w:rPr>
          <w:rFonts w:cs="Times New Roman"/>
          <w:szCs w:val="21"/>
          <w:lang w:eastAsia="zh-CN"/>
        </w:rPr>
        <w:t>完整的</w:t>
      </w:r>
      <w:r>
        <w:rPr>
          <w:rFonts w:cs="Times New Roman"/>
          <w:szCs w:val="21"/>
          <w:lang w:eastAsia="zh-CN"/>
        </w:rPr>
        <w:t>LCI</w:t>
      </w:r>
      <w:r>
        <w:rPr>
          <w:rFonts w:cs="Times New Roman"/>
          <w:szCs w:val="21"/>
          <w:lang w:eastAsia="zh-CN"/>
        </w:rPr>
        <w:t>结果</w:t>
      </w:r>
    </w:p>
    <w:p w14:paraId="4D92FE85" w14:textId="77777777" w:rsidR="00D16BE9" w:rsidRDefault="00D16BE9">
      <w:pPr>
        <w:spacing w:line="300" w:lineRule="auto"/>
        <w:ind w:firstLine="420"/>
        <w:rPr>
          <w:rFonts w:eastAsia="宋体" w:cs="Times New Roman"/>
          <w:szCs w:val="21"/>
        </w:rPr>
        <w:sectPr w:rsidR="00D16BE9">
          <w:pgSz w:w="11910" w:h="16840"/>
          <w:pgMar w:top="1040" w:right="1160" w:bottom="1040" w:left="1120" w:header="835" w:footer="852" w:gutter="0"/>
          <w:cols w:space="720"/>
        </w:sectPr>
      </w:pPr>
    </w:p>
    <w:p w14:paraId="1B3B101B" w14:textId="77777777" w:rsidR="00D16BE9" w:rsidRDefault="00AC4FA2">
      <w:pPr>
        <w:pStyle w:val="a8"/>
        <w:spacing w:line="300" w:lineRule="auto"/>
        <w:ind w:firstLineChars="200" w:firstLine="420"/>
        <w:rPr>
          <w:rFonts w:cs="Times New Roman"/>
          <w:sz w:val="24"/>
          <w:lang w:eastAsia="zh-CN"/>
        </w:rPr>
      </w:pPr>
      <w:r>
        <w:rPr>
          <w:rFonts w:cs="Times New Roman"/>
          <w:noProof/>
        </w:rPr>
        <w:lastRenderedPageBreak/>
        <w:drawing>
          <wp:anchor distT="0" distB="0" distL="0" distR="0" simplePos="0" relativeHeight="251606528" behindDoc="0" locked="0" layoutInCell="1" allowOverlap="1" wp14:anchorId="7121CDEB" wp14:editId="38E5948D">
            <wp:simplePos x="0" y="0"/>
            <wp:positionH relativeFrom="page">
              <wp:posOffset>6720840</wp:posOffset>
            </wp:positionH>
            <wp:positionV relativeFrom="page">
              <wp:posOffset>3004185</wp:posOffset>
            </wp:positionV>
            <wp:extent cx="19050" cy="857250"/>
            <wp:effectExtent l="0" t="0" r="6350" b="6350"/>
            <wp:wrapNone/>
            <wp:docPr id="15"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2.png"/>
                    <pic:cNvPicPr>
                      <a:picLocks noChangeAspect="1"/>
                    </pic:cNvPicPr>
                  </pic:nvPicPr>
                  <pic:blipFill>
                    <a:blip r:embed="rId115" cstate="print"/>
                    <a:stretch>
                      <a:fillRect/>
                    </a:stretch>
                  </pic:blipFill>
                  <pic:spPr>
                    <a:xfrm>
                      <a:off x="0" y="0"/>
                      <a:ext cx="18999" cy="857250"/>
                    </a:xfrm>
                    <a:prstGeom prst="rect">
                      <a:avLst/>
                    </a:prstGeom>
                  </pic:spPr>
                </pic:pic>
              </a:graphicData>
            </a:graphic>
          </wp:anchor>
        </w:drawing>
      </w:r>
      <w:r>
        <w:rPr>
          <w:rFonts w:cs="Times New Roman"/>
          <w:noProof/>
        </w:rPr>
        <w:drawing>
          <wp:anchor distT="0" distB="0" distL="0" distR="0" simplePos="0" relativeHeight="251607552" behindDoc="0" locked="0" layoutInCell="1" allowOverlap="1" wp14:anchorId="5A80B984" wp14:editId="1759E40F">
            <wp:simplePos x="0" y="0"/>
            <wp:positionH relativeFrom="page">
              <wp:posOffset>6720840</wp:posOffset>
            </wp:positionH>
            <wp:positionV relativeFrom="page">
              <wp:posOffset>5859780</wp:posOffset>
            </wp:positionV>
            <wp:extent cx="19050" cy="3752215"/>
            <wp:effectExtent l="0" t="0" r="6350" b="6985"/>
            <wp:wrapNone/>
            <wp:docPr id="16"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3.png"/>
                    <pic:cNvPicPr>
                      <a:picLocks noChangeAspect="1"/>
                    </pic:cNvPicPr>
                  </pic:nvPicPr>
                  <pic:blipFill>
                    <a:blip r:embed="rId116" cstate="print"/>
                    <a:stretch>
                      <a:fillRect/>
                    </a:stretch>
                  </pic:blipFill>
                  <pic:spPr>
                    <a:xfrm>
                      <a:off x="0" y="0"/>
                      <a:ext cx="19120" cy="3752469"/>
                    </a:xfrm>
                    <a:prstGeom prst="rect">
                      <a:avLst/>
                    </a:prstGeom>
                  </pic:spPr>
                </pic:pic>
              </a:graphicData>
            </a:graphic>
          </wp:anchor>
        </w:drawing>
      </w:r>
    </w:p>
    <w:p w14:paraId="43E5A2D7" w14:textId="77777777" w:rsidR="00D16BE9" w:rsidRDefault="00AC4FA2">
      <w:pPr>
        <w:pStyle w:val="60"/>
        <w:spacing w:line="300" w:lineRule="auto"/>
        <w:ind w:left="0" w:firstLineChars="200" w:firstLine="422"/>
        <w:rPr>
          <w:rFonts w:ascii="Times New Roman" w:eastAsia="宋体" w:hAnsi="Times New Roman" w:cs="Times New Roman"/>
          <w:sz w:val="21"/>
          <w:szCs w:val="21"/>
          <w:lang w:eastAsia="zh-CN"/>
        </w:rPr>
      </w:pPr>
      <w:r>
        <w:rPr>
          <w:rFonts w:ascii="Times New Roman" w:eastAsia="宋体" w:hAnsi="Times New Roman" w:cs="Times New Roman"/>
          <w:sz w:val="21"/>
          <w:szCs w:val="21"/>
          <w:lang w:eastAsia="zh-CN"/>
        </w:rPr>
        <w:t>第五个要素</w:t>
      </w:r>
      <w:r>
        <w:rPr>
          <w:rFonts w:ascii="Times New Roman" w:eastAsia="宋体" w:hAnsi="Times New Roman" w:cs="Times New Roman"/>
          <w:sz w:val="21"/>
          <w:szCs w:val="21"/>
          <w:lang w:eastAsia="zh-CN"/>
        </w:rPr>
        <w:t>:</w:t>
      </w:r>
      <w:r>
        <w:rPr>
          <w:rFonts w:ascii="Times New Roman" w:eastAsia="宋体" w:hAnsi="Times New Roman" w:cs="Times New Roman"/>
          <w:sz w:val="21"/>
          <w:szCs w:val="21"/>
          <w:lang w:eastAsia="zh-CN"/>
        </w:rPr>
        <w:t>机密报告</w:t>
      </w:r>
    </w:p>
    <w:p w14:paraId="5BA4F370" w14:textId="77777777" w:rsidR="00D16BE9" w:rsidRDefault="00AC4FA2">
      <w:pPr>
        <w:pStyle w:val="a8"/>
        <w:spacing w:line="300" w:lineRule="auto"/>
        <w:ind w:firstLineChars="200" w:firstLine="420"/>
        <w:jc w:val="both"/>
        <w:rPr>
          <w:rFonts w:cs="Times New Roman"/>
          <w:szCs w:val="21"/>
          <w:lang w:eastAsia="zh-CN"/>
        </w:rPr>
      </w:pPr>
      <w:r>
        <w:rPr>
          <w:rFonts w:cs="Times New Roman"/>
          <w:szCs w:val="21"/>
          <w:lang w:eastAsia="zh-CN"/>
        </w:rPr>
        <w:t>机密报告应包含所有机密或专有的数据和信息，不得对外公开。该信息应在保密的情况下提供给关键审查员。</w:t>
      </w:r>
    </w:p>
    <w:p w14:paraId="621BE7A7" w14:textId="77777777" w:rsidR="00D16BE9" w:rsidRDefault="00D16BE9">
      <w:pPr>
        <w:pStyle w:val="a8"/>
        <w:spacing w:line="300" w:lineRule="auto"/>
        <w:ind w:firstLineChars="200" w:firstLine="420"/>
        <w:jc w:val="both"/>
        <w:rPr>
          <w:rFonts w:cs="Times New Roman"/>
          <w:szCs w:val="21"/>
          <w:lang w:eastAsia="zh-CN"/>
        </w:rPr>
      </w:pPr>
    </w:p>
    <w:p w14:paraId="6392D4F2" w14:textId="77777777" w:rsidR="00D16BE9" w:rsidRDefault="00D16BE9">
      <w:pPr>
        <w:pStyle w:val="a8"/>
        <w:spacing w:line="300" w:lineRule="auto"/>
        <w:ind w:firstLineChars="200" w:firstLine="400"/>
        <w:rPr>
          <w:rFonts w:cs="Times New Roman"/>
          <w:sz w:val="20"/>
          <w:lang w:eastAsia="zh-CN"/>
        </w:rPr>
      </w:pPr>
    </w:p>
    <w:p w14:paraId="13003B9B" w14:textId="77777777" w:rsidR="00D16BE9" w:rsidRDefault="00D16BE9">
      <w:pPr>
        <w:pStyle w:val="a8"/>
        <w:spacing w:line="300" w:lineRule="auto"/>
        <w:ind w:firstLineChars="200" w:firstLine="480"/>
        <w:rPr>
          <w:rFonts w:cs="Times New Roman"/>
          <w:sz w:val="24"/>
          <w:lang w:eastAsia="zh-CN"/>
        </w:rPr>
      </w:pPr>
    </w:p>
    <w:tbl>
      <w:tblPr>
        <w:tblStyle w:val="TableNormal"/>
        <w:tblW w:w="0" w:type="auto"/>
        <w:tblInd w:w="212" w:type="dxa"/>
        <w:tblLayout w:type="fixed"/>
        <w:tblLook w:val="04A0" w:firstRow="1" w:lastRow="0" w:firstColumn="1" w:lastColumn="0" w:noHBand="0" w:noVBand="1"/>
      </w:tblPr>
      <w:tblGrid>
        <w:gridCol w:w="9289"/>
      </w:tblGrid>
      <w:tr w:rsidR="00D16BE9" w14:paraId="6ABE3EAF" w14:textId="77777777">
        <w:trPr>
          <w:trHeight w:val="544"/>
        </w:trPr>
        <w:tc>
          <w:tcPr>
            <w:tcW w:w="9289" w:type="dxa"/>
            <w:tcBorders>
              <w:top w:val="dotDash" w:sz="18" w:space="0" w:color="008000"/>
              <w:left w:val="dotDash" w:sz="18" w:space="0" w:color="008000"/>
              <w:bottom w:val="dashSmallGap" w:sz="4" w:space="0" w:color="008000"/>
              <w:right w:val="dotDash" w:sz="18" w:space="0" w:color="008000"/>
            </w:tcBorders>
          </w:tcPr>
          <w:p w14:paraId="0AFB6E2C" w14:textId="77777777" w:rsidR="00D16BE9" w:rsidRDefault="00AC4FA2">
            <w:pPr>
              <w:pStyle w:val="TableParagraph"/>
              <w:spacing w:before="0" w:line="300" w:lineRule="auto"/>
              <w:ind w:left="0" w:firstLineChars="200" w:firstLine="482"/>
              <w:jc w:val="center"/>
              <w:rPr>
                <w:rFonts w:ascii="Times New Roman" w:eastAsia="宋体" w:hAnsi="Times New Roman" w:cs="Times New Roman"/>
                <w:b/>
                <w:sz w:val="24"/>
              </w:rPr>
            </w:pPr>
            <w:r>
              <w:rPr>
                <w:rFonts w:ascii="Times New Roman" w:eastAsia="宋体" w:hAnsi="Times New Roman" w:cs="Times New Roman"/>
                <w:b/>
                <w:color w:val="003300"/>
                <w:sz w:val="24"/>
              </w:rPr>
              <w:t>规定</w:t>
            </w:r>
            <w:r>
              <w:rPr>
                <w:rFonts w:ascii="Times New Roman" w:eastAsia="宋体" w:hAnsi="Times New Roman" w:cs="Times New Roman"/>
                <w:b/>
                <w:color w:val="003300"/>
                <w:sz w:val="24"/>
              </w:rPr>
              <w:t>:10.3</w:t>
            </w:r>
            <w:r>
              <w:rPr>
                <w:rFonts w:ascii="Times New Roman" w:eastAsia="宋体" w:hAnsi="Times New Roman" w:cs="Times New Roman"/>
                <w:b/>
                <w:color w:val="003300"/>
                <w:sz w:val="24"/>
              </w:rPr>
              <w:t>三级报告要求</w:t>
            </w:r>
          </w:p>
        </w:tc>
      </w:tr>
      <w:tr w:rsidR="00D16BE9" w14:paraId="5066C291" w14:textId="77777777">
        <w:trPr>
          <w:trHeight w:val="368"/>
        </w:trPr>
        <w:tc>
          <w:tcPr>
            <w:tcW w:w="9289" w:type="dxa"/>
            <w:tcBorders>
              <w:top w:val="dashSmallGap" w:sz="4" w:space="0" w:color="008000"/>
              <w:left w:val="dotDash" w:sz="18" w:space="0" w:color="008000"/>
              <w:right w:val="dotDash" w:sz="18" w:space="0" w:color="008000"/>
            </w:tcBorders>
          </w:tcPr>
          <w:p w14:paraId="1F77C254" w14:textId="77777777" w:rsidR="00D16BE9" w:rsidRDefault="00AC4FA2">
            <w:pPr>
              <w:pStyle w:val="TableParagraph"/>
              <w:spacing w:before="0" w:line="300" w:lineRule="auto"/>
              <w:ind w:left="0" w:firstLineChars="200" w:firstLine="360"/>
              <w:rPr>
                <w:rFonts w:ascii="Times New Roman" w:eastAsia="宋体" w:hAnsi="Times New Roman" w:cs="Times New Roman"/>
                <w:sz w:val="18"/>
                <w:lang w:eastAsia="zh-CN"/>
              </w:rPr>
            </w:pPr>
            <w:r>
              <w:rPr>
                <w:rFonts w:ascii="Times New Roman" w:eastAsia="宋体" w:hAnsi="Times New Roman" w:cs="Times New Roman"/>
                <w:color w:val="0D6812"/>
                <w:sz w:val="18"/>
                <w:lang w:eastAsia="zh-CN"/>
              </w:rPr>
              <w:t>完全适用于所有类型的可交付成果，隐含区分。</w:t>
            </w:r>
          </w:p>
        </w:tc>
      </w:tr>
      <w:tr w:rsidR="00D16BE9" w14:paraId="567F1961" w14:textId="77777777">
        <w:trPr>
          <w:trHeight w:val="425"/>
        </w:trPr>
        <w:tc>
          <w:tcPr>
            <w:tcW w:w="9289" w:type="dxa"/>
            <w:tcBorders>
              <w:left w:val="dotDash" w:sz="18" w:space="0" w:color="008000"/>
              <w:right w:val="dotDash" w:sz="18" w:space="0" w:color="008000"/>
            </w:tcBorders>
          </w:tcPr>
          <w:p w14:paraId="11431B68" w14:textId="77777777" w:rsidR="00D16BE9" w:rsidRDefault="00AC4FA2">
            <w:pPr>
              <w:pStyle w:val="TableParagraph"/>
              <w:tabs>
                <w:tab w:val="left" w:pos="609"/>
              </w:tabs>
              <w:spacing w:before="0" w:line="300" w:lineRule="auto"/>
              <w:ind w:left="0" w:firstLineChars="200" w:firstLine="400"/>
              <w:rPr>
                <w:rFonts w:ascii="Times New Roman" w:eastAsia="宋体" w:hAnsi="Times New Roman" w:cs="Times New Roman"/>
                <w:sz w:val="21"/>
                <w:szCs w:val="21"/>
                <w:lang w:eastAsia="zh-CN"/>
              </w:rPr>
            </w:pPr>
            <w:r>
              <w:rPr>
                <w:rFonts w:ascii="Times New Roman" w:eastAsia="宋体" w:hAnsi="Times New Roman" w:cs="Times New Roman"/>
                <w:color w:val="0D6812"/>
                <w:spacing w:val="-5"/>
                <w:sz w:val="21"/>
                <w:szCs w:val="21"/>
                <w:lang w:eastAsia="zh-CN"/>
              </w:rPr>
              <w:t>I)</w:t>
            </w:r>
            <w:r>
              <w:rPr>
                <w:rFonts w:ascii="Times New Roman" w:eastAsia="宋体" w:hAnsi="Times New Roman" w:cs="Times New Roman"/>
                <w:color w:val="0D6812"/>
                <w:spacing w:val="-5"/>
                <w:sz w:val="21"/>
                <w:szCs w:val="21"/>
                <w:lang w:eastAsia="zh-CN"/>
              </w:rPr>
              <w:t>应</w:t>
            </w:r>
            <w:r>
              <w:rPr>
                <w:rFonts w:ascii="Times New Roman" w:eastAsia="宋体" w:hAnsi="Times New Roman" w:cs="Times New Roman"/>
                <w:color w:val="0D6812"/>
                <w:spacing w:val="-5"/>
                <w:sz w:val="21"/>
                <w:szCs w:val="21"/>
                <w:lang w:eastAsia="zh-CN"/>
              </w:rPr>
              <w:t>——</w:t>
            </w:r>
            <w:r>
              <w:rPr>
                <w:rFonts w:ascii="Times New Roman" w:eastAsia="宋体" w:hAnsi="Times New Roman" w:cs="Times New Roman"/>
                <w:color w:val="0D6812"/>
                <w:spacing w:val="-5"/>
                <w:sz w:val="21"/>
                <w:szCs w:val="21"/>
                <w:lang w:eastAsia="zh-CN"/>
              </w:rPr>
              <w:t>应完成以下形式和级别的报告</w:t>
            </w:r>
            <w:r>
              <w:rPr>
                <w:rFonts w:ascii="Times New Roman" w:eastAsia="宋体" w:hAnsi="Times New Roman" w:cs="Times New Roman"/>
                <w:color w:val="0D6812"/>
                <w:spacing w:val="-5"/>
                <w:sz w:val="21"/>
                <w:szCs w:val="21"/>
                <w:lang w:eastAsia="zh-CN"/>
              </w:rPr>
              <w:t>:</w:t>
            </w:r>
          </w:p>
        </w:tc>
      </w:tr>
      <w:tr w:rsidR="00D16BE9" w14:paraId="6DE5870D" w14:textId="77777777">
        <w:trPr>
          <w:trHeight w:val="397"/>
        </w:trPr>
        <w:tc>
          <w:tcPr>
            <w:tcW w:w="9289" w:type="dxa"/>
            <w:tcBorders>
              <w:left w:val="dotDash" w:sz="18" w:space="0" w:color="008000"/>
            </w:tcBorders>
          </w:tcPr>
          <w:p w14:paraId="64FD8BB5" w14:textId="77777777" w:rsidR="00D16BE9" w:rsidRDefault="00AC4FA2">
            <w:pPr>
              <w:pStyle w:val="TableParagraph"/>
              <w:tabs>
                <w:tab w:val="left" w:pos="1209"/>
              </w:tabs>
              <w:spacing w:before="0" w:line="300" w:lineRule="auto"/>
              <w:ind w:left="0" w:firstLineChars="200" w:firstLine="404"/>
              <w:rPr>
                <w:rFonts w:ascii="Times New Roman" w:eastAsia="宋体" w:hAnsi="Times New Roman" w:cs="Times New Roman"/>
                <w:sz w:val="21"/>
                <w:szCs w:val="21"/>
              </w:rPr>
            </w:pPr>
            <w:proofErr w:type="spellStart"/>
            <w:r>
              <w:rPr>
                <w:rFonts w:ascii="Times New Roman" w:eastAsia="宋体" w:hAnsi="Times New Roman" w:cs="Times New Roman"/>
                <w:color w:val="0D6812"/>
                <w:spacing w:val="-4"/>
                <w:sz w:val="21"/>
                <w:szCs w:val="21"/>
                <w:lang w:eastAsia="zh-CN"/>
              </w:rPr>
              <w:t>I.a</w:t>
            </w:r>
            <w:proofErr w:type="spellEnd"/>
            <w:r>
              <w:rPr>
                <w:rFonts w:ascii="Times New Roman" w:eastAsia="宋体" w:hAnsi="Times New Roman" w:cs="Times New Roman"/>
                <w:color w:val="0D6812"/>
                <w:spacing w:val="-4"/>
                <w:sz w:val="21"/>
                <w:szCs w:val="21"/>
                <w:lang w:eastAsia="zh-CN"/>
              </w:rPr>
              <w:t>)</w:t>
            </w:r>
            <w:r>
              <w:rPr>
                <w:rFonts w:ascii="Times New Roman" w:eastAsia="宋体" w:hAnsi="Times New Roman" w:cs="Times New Roman"/>
                <w:color w:val="0D6812"/>
                <w:spacing w:val="-4"/>
                <w:sz w:val="21"/>
                <w:szCs w:val="21"/>
                <w:lang w:eastAsia="zh-CN"/>
              </w:rPr>
              <w:t>要求的报告级别在第</w:t>
            </w:r>
            <w:r>
              <w:rPr>
                <w:rFonts w:ascii="Times New Roman" w:eastAsia="宋体" w:hAnsi="Times New Roman" w:cs="Times New Roman"/>
                <w:color w:val="0D6812"/>
                <w:spacing w:val="-4"/>
                <w:sz w:val="21"/>
                <w:szCs w:val="21"/>
                <w:lang w:eastAsia="zh-CN"/>
              </w:rPr>
              <w:t>6.12</w:t>
            </w:r>
            <w:r>
              <w:rPr>
                <w:rFonts w:ascii="Times New Roman" w:eastAsia="宋体" w:hAnsi="Times New Roman" w:cs="Times New Roman"/>
                <w:color w:val="0D6812"/>
                <w:spacing w:val="-4"/>
                <w:sz w:val="21"/>
                <w:szCs w:val="21"/>
                <w:lang w:eastAsia="zh-CN"/>
              </w:rPr>
              <w:t>章中确定。</w:t>
            </w:r>
            <w:r>
              <w:rPr>
                <w:rFonts w:ascii="Times New Roman" w:eastAsia="宋体" w:hAnsi="Times New Roman" w:cs="Times New Roman"/>
                <w:color w:val="0D6812"/>
                <w:spacing w:val="-4"/>
                <w:sz w:val="21"/>
                <w:szCs w:val="21"/>
              </w:rPr>
              <w:t>[ISO+]</w:t>
            </w:r>
          </w:p>
        </w:tc>
      </w:tr>
      <w:tr w:rsidR="00D16BE9" w14:paraId="1D864931" w14:textId="77777777">
        <w:trPr>
          <w:trHeight w:val="955"/>
        </w:trPr>
        <w:tc>
          <w:tcPr>
            <w:tcW w:w="9289" w:type="dxa"/>
            <w:tcBorders>
              <w:left w:val="dotDash" w:sz="18" w:space="0" w:color="008000"/>
            </w:tcBorders>
          </w:tcPr>
          <w:p w14:paraId="197AF7EF" w14:textId="77777777" w:rsidR="00D16BE9" w:rsidRDefault="00AC4FA2">
            <w:pPr>
              <w:pStyle w:val="TableParagraph"/>
              <w:spacing w:before="0" w:line="300" w:lineRule="auto"/>
              <w:ind w:left="0" w:firstLineChars="200" w:firstLine="420"/>
              <w:jc w:val="both"/>
              <w:rPr>
                <w:rFonts w:ascii="Times New Roman" w:eastAsia="宋体" w:hAnsi="Times New Roman" w:cs="Times New Roman"/>
                <w:sz w:val="21"/>
                <w:szCs w:val="21"/>
              </w:rPr>
            </w:pPr>
            <w:proofErr w:type="spellStart"/>
            <w:r>
              <w:rPr>
                <w:rFonts w:ascii="Times New Roman" w:eastAsia="宋体" w:hAnsi="Times New Roman" w:cs="Times New Roman"/>
                <w:color w:val="0D6812"/>
                <w:sz w:val="21"/>
                <w:szCs w:val="21"/>
                <w:lang w:eastAsia="zh-CN"/>
              </w:rPr>
              <w:t>I.b</w:t>
            </w:r>
            <w:proofErr w:type="spellEnd"/>
            <w:r>
              <w:rPr>
                <w:rFonts w:ascii="Times New Roman" w:eastAsia="宋体" w:hAnsi="Times New Roman" w:cs="Times New Roman"/>
                <w:color w:val="0D6812"/>
                <w:sz w:val="21"/>
                <w:szCs w:val="21"/>
                <w:lang w:eastAsia="zh-CN"/>
              </w:rPr>
              <w:t>)</w:t>
            </w:r>
            <w:r>
              <w:rPr>
                <w:rFonts w:ascii="Times New Roman" w:eastAsia="宋体" w:hAnsi="Times New Roman" w:cs="Times New Roman"/>
                <w:color w:val="0D6812"/>
                <w:sz w:val="21"/>
                <w:szCs w:val="21"/>
                <w:lang w:eastAsia="zh-CN"/>
              </w:rPr>
              <w:t>使用</w:t>
            </w:r>
            <w:r>
              <w:rPr>
                <w:rFonts w:ascii="Times New Roman" w:eastAsia="宋体" w:hAnsi="Times New Roman" w:cs="Times New Roman"/>
                <w:color w:val="0D6812"/>
                <w:sz w:val="21"/>
                <w:szCs w:val="21"/>
                <w:lang w:eastAsia="zh-CN"/>
              </w:rPr>
              <w:t>ILCD</w:t>
            </w:r>
            <w:r>
              <w:rPr>
                <w:rFonts w:ascii="Times New Roman" w:eastAsia="宋体" w:hAnsi="Times New Roman" w:cs="Times New Roman"/>
                <w:color w:val="0D6812"/>
                <w:sz w:val="21"/>
                <w:szCs w:val="21"/>
                <w:lang w:eastAsia="zh-CN"/>
              </w:rPr>
              <w:t>报告模板和数据集格式</w:t>
            </w:r>
            <w:r>
              <w:rPr>
                <w:rFonts w:ascii="Times New Roman" w:eastAsia="宋体" w:hAnsi="Times New Roman" w:cs="Times New Roman"/>
                <w:color w:val="0D6812"/>
                <w:sz w:val="21"/>
                <w:szCs w:val="21"/>
                <w:lang w:eastAsia="zh-CN"/>
              </w:rPr>
              <w:t>:ILCD</w:t>
            </w:r>
            <w:r>
              <w:rPr>
                <w:rFonts w:ascii="Times New Roman" w:eastAsia="宋体" w:hAnsi="Times New Roman" w:cs="Times New Roman"/>
                <w:color w:val="0D6812"/>
                <w:sz w:val="21"/>
                <w:szCs w:val="21"/>
                <w:lang w:eastAsia="zh-CN"/>
              </w:rPr>
              <w:t>报告模板和</w:t>
            </w:r>
            <w:r>
              <w:rPr>
                <w:rFonts w:ascii="Times New Roman" w:eastAsia="宋体" w:hAnsi="Times New Roman" w:cs="Times New Roman"/>
                <w:color w:val="0D6812"/>
                <w:sz w:val="21"/>
                <w:szCs w:val="21"/>
                <w:lang w:eastAsia="zh-CN"/>
              </w:rPr>
              <w:t>ILCD</w:t>
            </w:r>
            <w:r>
              <w:rPr>
                <w:rFonts w:ascii="Times New Roman" w:eastAsia="宋体" w:hAnsi="Times New Roman" w:cs="Times New Roman"/>
                <w:color w:val="0D6812"/>
                <w:sz w:val="21"/>
                <w:szCs w:val="21"/>
                <w:lang w:eastAsia="zh-CN"/>
              </w:rPr>
              <w:t>数据集格式应分别用于报告</w:t>
            </w:r>
            <w:r>
              <w:rPr>
                <w:rFonts w:ascii="Times New Roman" w:eastAsia="宋体" w:hAnsi="Times New Roman" w:cs="Times New Roman"/>
                <w:color w:val="0D6812"/>
                <w:sz w:val="21"/>
                <w:szCs w:val="21"/>
                <w:lang w:eastAsia="zh-CN"/>
              </w:rPr>
              <w:t>LCA</w:t>
            </w:r>
            <w:r>
              <w:rPr>
                <w:rFonts w:ascii="Times New Roman" w:eastAsia="宋体" w:hAnsi="Times New Roman" w:cs="Times New Roman"/>
                <w:color w:val="0D6812"/>
                <w:sz w:val="21"/>
                <w:szCs w:val="21"/>
                <w:lang w:eastAsia="zh-CN"/>
              </w:rPr>
              <w:t>生命周期评估研究和数据集。</w:t>
            </w:r>
            <w:r>
              <w:rPr>
                <w:rFonts w:ascii="Times New Roman" w:eastAsia="宋体" w:hAnsi="Times New Roman" w:cs="Times New Roman"/>
                <w:color w:val="0D6812"/>
                <w:sz w:val="21"/>
                <w:szCs w:val="21"/>
              </w:rPr>
              <w:t>[ISO+]</w:t>
            </w:r>
          </w:p>
        </w:tc>
      </w:tr>
      <w:tr w:rsidR="00D16BE9" w14:paraId="38B9B2E6" w14:textId="77777777">
        <w:trPr>
          <w:trHeight w:val="676"/>
        </w:trPr>
        <w:tc>
          <w:tcPr>
            <w:tcW w:w="9289" w:type="dxa"/>
            <w:tcBorders>
              <w:left w:val="dotDash" w:sz="18" w:space="0" w:color="008000"/>
              <w:right w:val="dotDash" w:sz="18" w:space="0" w:color="008000"/>
            </w:tcBorders>
          </w:tcPr>
          <w:p w14:paraId="43B2AD93" w14:textId="77777777" w:rsidR="00D16BE9" w:rsidRDefault="00AC4FA2">
            <w:pPr>
              <w:pStyle w:val="TableParagraph"/>
              <w:tabs>
                <w:tab w:val="left" w:pos="1209"/>
              </w:tabs>
              <w:spacing w:before="0" w:line="300" w:lineRule="auto"/>
              <w:ind w:left="0" w:firstLineChars="200" w:firstLine="420"/>
              <w:rPr>
                <w:rFonts w:ascii="Times New Roman" w:eastAsia="宋体" w:hAnsi="Times New Roman" w:cs="Times New Roman"/>
                <w:sz w:val="21"/>
                <w:szCs w:val="21"/>
                <w:lang w:eastAsia="zh-CN"/>
              </w:rPr>
            </w:pPr>
            <w:proofErr w:type="spellStart"/>
            <w:r>
              <w:rPr>
                <w:rFonts w:ascii="Times New Roman" w:eastAsia="宋体" w:hAnsi="Times New Roman" w:cs="Times New Roman"/>
                <w:color w:val="0D6812"/>
                <w:sz w:val="21"/>
                <w:szCs w:val="21"/>
                <w:lang w:eastAsia="zh-CN"/>
              </w:rPr>
              <w:t>I.c</w:t>
            </w:r>
            <w:proofErr w:type="spellEnd"/>
            <w:r>
              <w:rPr>
                <w:rFonts w:ascii="Times New Roman" w:eastAsia="宋体" w:hAnsi="Times New Roman" w:cs="Times New Roman"/>
                <w:color w:val="0D6812"/>
                <w:spacing w:val="-4"/>
                <w:sz w:val="21"/>
                <w:szCs w:val="21"/>
                <w:lang w:eastAsia="zh-CN"/>
              </w:rPr>
              <w:t>)</w:t>
            </w:r>
            <w:r>
              <w:rPr>
                <w:rFonts w:ascii="Times New Roman" w:eastAsia="宋体" w:hAnsi="Times New Roman" w:cs="Times New Roman"/>
                <w:color w:val="0D6812"/>
                <w:sz w:val="21"/>
                <w:szCs w:val="21"/>
                <w:lang w:eastAsia="zh-CN"/>
              </w:rPr>
              <w:tab/>
            </w:r>
            <w:r>
              <w:rPr>
                <w:rFonts w:ascii="Times New Roman" w:eastAsia="宋体" w:hAnsi="Times New Roman" w:cs="Times New Roman"/>
                <w:color w:val="0D6812"/>
                <w:sz w:val="21"/>
                <w:szCs w:val="21"/>
                <w:lang w:eastAsia="zh-CN"/>
              </w:rPr>
              <w:t>附上</w:t>
            </w:r>
            <w:r>
              <w:rPr>
                <w:rFonts w:ascii="Times New Roman" w:eastAsia="宋体" w:hAnsi="Times New Roman" w:cs="Times New Roman"/>
                <w:color w:val="0D6812"/>
                <w:sz w:val="21"/>
                <w:szCs w:val="21"/>
                <w:lang w:eastAsia="zh-CN"/>
              </w:rPr>
              <w:t>/</w:t>
            </w:r>
            <w:r>
              <w:rPr>
                <w:rFonts w:ascii="Times New Roman" w:eastAsia="宋体" w:hAnsi="Times New Roman" w:cs="Times New Roman"/>
                <w:color w:val="0D6812"/>
                <w:sz w:val="21"/>
                <w:szCs w:val="21"/>
                <w:lang w:eastAsia="zh-CN"/>
              </w:rPr>
              <w:t>参考数据</w:t>
            </w:r>
            <w:proofErr w:type="gramStart"/>
            <w:r>
              <w:rPr>
                <w:rFonts w:ascii="Times New Roman" w:eastAsia="宋体" w:hAnsi="Times New Roman" w:cs="Times New Roman"/>
                <w:color w:val="0D6812"/>
                <w:sz w:val="21"/>
                <w:szCs w:val="21"/>
                <w:lang w:eastAsia="zh-CN"/>
              </w:rPr>
              <w:t>集报告</w:t>
            </w:r>
            <w:proofErr w:type="gramEnd"/>
            <w:r>
              <w:rPr>
                <w:rFonts w:ascii="Times New Roman" w:eastAsia="宋体" w:hAnsi="Times New Roman" w:cs="Times New Roman"/>
                <w:color w:val="0D6812"/>
                <w:sz w:val="21"/>
                <w:szCs w:val="21"/>
                <w:lang w:eastAsia="zh-CN"/>
              </w:rPr>
              <w:t>:</w:t>
            </w:r>
            <w:r>
              <w:rPr>
                <w:rFonts w:ascii="Times New Roman" w:eastAsia="宋体" w:hAnsi="Times New Roman" w:cs="Times New Roman"/>
                <w:color w:val="0D6812"/>
                <w:sz w:val="21"/>
                <w:szCs w:val="21"/>
                <w:lang w:eastAsia="zh-CN"/>
              </w:rPr>
              <w:t>建议数据集随附一份</w:t>
            </w:r>
            <w:r>
              <w:rPr>
                <w:rFonts w:ascii="Times New Roman" w:eastAsia="宋体" w:hAnsi="Times New Roman" w:cs="Times New Roman"/>
                <w:color w:val="0D6812"/>
                <w:sz w:val="21"/>
                <w:szCs w:val="21"/>
                <w:lang w:eastAsia="zh-CN"/>
              </w:rPr>
              <w:t>LCA</w:t>
            </w:r>
            <w:r>
              <w:rPr>
                <w:rFonts w:ascii="Times New Roman" w:eastAsia="宋体" w:hAnsi="Times New Roman" w:cs="Times New Roman"/>
                <w:color w:val="0D6812"/>
                <w:sz w:val="21"/>
                <w:szCs w:val="21"/>
                <w:lang w:eastAsia="zh-CN"/>
              </w:rPr>
              <w:t>生命周期评估研究报告。</w:t>
            </w:r>
          </w:p>
        </w:tc>
      </w:tr>
      <w:tr w:rsidR="00D16BE9" w14:paraId="71750444" w14:textId="77777777">
        <w:trPr>
          <w:trHeight w:val="1233"/>
        </w:trPr>
        <w:tc>
          <w:tcPr>
            <w:tcW w:w="9289" w:type="dxa"/>
            <w:tcBorders>
              <w:left w:val="dotDash" w:sz="18" w:space="0" w:color="008000"/>
              <w:right w:val="dotDash" w:sz="18" w:space="0" w:color="008000"/>
            </w:tcBorders>
          </w:tcPr>
          <w:p w14:paraId="4710FADE" w14:textId="77777777" w:rsidR="00D16BE9" w:rsidRDefault="00AC4FA2">
            <w:pPr>
              <w:pStyle w:val="TableParagraph"/>
              <w:spacing w:before="0" w:line="300" w:lineRule="auto"/>
              <w:ind w:left="0" w:firstLineChars="200" w:firstLine="420"/>
              <w:jc w:val="both"/>
              <w:rPr>
                <w:rFonts w:ascii="Times New Roman" w:eastAsia="宋体" w:hAnsi="Times New Roman" w:cs="Times New Roman"/>
                <w:sz w:val="21"/>
                <w:szCs w:val="21"/>
              </w:rPr>
            </w:pPr>
            <w:proofErr w:type="spellStart"/>
            <w:r>
              <w:rPr>
                <w:rFonts w:ascii="Times New Roman" w:eastAsia="宋体" w:hAnsi="Times New Roman" w:cs="Times New Roman"/>
                <w:color w:val="0D6812"/>
                <w:sz w:val="21"/>
                <w:szCs w:val="21"/>
                <w:lang w:eastAsia="zh-CN"/>
              </w:rPr>
              <w:t>I.d</w:t>
            </w:r>
            <w:proofErr w:type="spellEnd"/>
            <w:r>
              <w:rPr>
                <w:rFonts w:ascii="Times New Roman" w:eastAsia="宋体" w:hAnsi="Times New Roman" w:cs="Times New Roman"/>
                <w:color w:val="0D6812"/>
                <w:sz w:val="21"/>
                <w:szCs w:val="21"/>
                <w:lang w:eastAsia="zh-CN"/>
              </w:rPr>
              <w:t>)</w:t>
            </w:r>
            <w:r>
              <w:rPr>
                <w:rFonts w:ascii="Times New Roman" w:eastAsia="宋体" w:hAnsi="Times New Roman" w:cs="Times New Roman"/>
                <w:color w:val="0D6812"/>
                <w:sz w:val="21"/>
                <w:szCs w:val="21"/>
                <w:lang w:eastAsia="zh-CN"/>
              </w:rPr>
              <w:t>在报告中附上</w:t>
            </w:r>
            <w:r>
              <w:rPr>
                <w:rFonts w:ascii="Times New Roman" w:eastAsia="宋体" w:hAnsi="Times New Roman" w:cs="Times New Roman"/>
                <w:color w:val="0D6812"/>
                <w:sz w:val="21"/>
                <w:szCs w:val="21"/>
                <w:lang w:eastAsia="zh-CN"/>
              </w:rPr>
              <w:t>/</w:t>
            </w:r>
            <w:r>
              <w:rPr>
                <w:rFonts w:ascii="Times New Roman" w:eastAsia="宋体" w:hAnsi="Times New Roman" w:cs="Times New Roman"/>
                <w:color w:val="0D6812"/>
                <w:sz w:val="21"/>
                <w:szCs w:val="21"/>
                <w:lang w:eastAsia="zh-CN"/>
              </w:rPr>
              <w:t>参考</w:t>
            </w:r>
            <w:r>
              <w:rPr>
                <w:rFonts w:ascii="Times New Roman" w:eastAsia="宋体" w:hAnsi="Times New Roman" w:cs="Times New Roman"/>
                <w:color w:val="0D6812"/>
                <w:sz w:val="21"/>
                <w:szCs w:val="21"/>
                <w:lang w:eastAsia="zh-CN"/>
              </w:rPr>
              <w:t>LCI</w:t>
            </w:r>
            <w:r>
              <w:rPr>
                <w:rFonts w:ascii="Times New Roman" w:eastAsia="宋体" w:hAnsi="Times New Roman" w:cs="Times New Roman"/>
                <w:color w:val="0D6812"/>
                <w:sz w:val="21"/>
                <w:szCs w:val="21"/>
                <w:lang w:eastAsia="zh-CN"/>
              </w:rPr>
              <w:t>数据集</w:t>
            </w:r>
            <w:r>
              <w:rPr>
                <w:rFonts w:ascii="Times New Roman" w:eastAsia="宋体" w:hAnsi="Times New Roman" w:cs="Times New Roman"/>
                <w:color w:val="0D6812"/>
                <w:sz w:val="21"/>
                <w:szCs w:val="21"/>
                <w:lang w:eastAsia="zh-CN"/>
              </w:rPr>
              <w:t>:</w:t>
            </w:r>
            <w:r>
              <w:rPr>
                <w:rFonts w:ascii="Times New Roman" w:eastAsia="宋体" w:hAnsi="Times New Roman" w:cs="Times New Roman"/>
                <w:color w:val="0D6812"/>
                <w:sz w:val="21"/>
                <w:szCs w:val="21"/>
                <w:lang w:eastAsia="zh-CN"/>
              </w:rPr>
              <w:t>建议在保密考虑和所有权允许的情况下，在生命周期评估研究报告中附上模拟的</w:t>
            </w:r>
            <w:r>
              <w:rPr>
                <w:rFonts w:ascii="Times New Roman" w:eastAsia="宋体" w:hAnsi="Times New Roman" w:cs="Times New Roman"/>
                <w:color w:val="0D6812"/>
                <w:sz w:val="21"/>
                <w:szCs w:val="21"/>
                <w:lang w:eastAsia="zh-CN"/>
              </w:rPr>
              <w:t>LCI</w:t>
            </w:r>
            <w:r>
              <w:rPr>
                <w:rFonts w:ascii="Times New Roman" w:eastAsia="宋体" w:hAnsi="Times New Roman" w:cs="Times New Roman"/>
                <w:color w:val="0D6812"/>
                <w:sz w:val="21"/>
                <w:szCs w:val="21"/>
                <w:lang w:eastAsia="zh-CN"/>
              </w:rPr>
              <w:t>数据集</w:t>
            </w:r>
            <w:r>
              <w:rPr>
                <w:rFonts w:ascii="Times New Roman" w:eastAsia="宋体" w:hAnsi="Times New Roman" w:cs="Times New Roman"/>
                <w:color w:val="0D6812"/>
                <w:sz w:val="21"/>
                <w:szCs w:val="21"/>
                <w:lang w:eastAsia="zh-CN"/>
              </w:rPr>
              <w:t>(</w:t>
            </w:r>
            <w:r>
              <w:rPr>
                <w:rFonts w:ascii="Times New Roman" w:eastAsia="宋体" w:hAnsi="Times New Roman" w:cs="Times New Roman"/>
                <w:color w:val="0D6812"/>
                <w:sz w:val="21"/>
                <w:szCs w:val="21"/>
                <w:lang w:eastAsia="zh-CN"/>
              </w:rPr>
              <w:t>如打印输出和</w:t>
            </w:r>
            <w:r>
              <w:rPr>
                <w:rFonts w:ascii="Times New Roman" w:eastAsia="宋体" w:hAnsi="Times New Roman" w:cs="Times New Roman"/>
                <w:color w:val="0D6812"/>
                <w:sz w:val="21"/>
                <w:szCs w:val="21"/>
                <w:lang w:eastAsia="zh-CN"/>
              </w:rPr>
              <w:t>/</w:t>
            </w:r>
            <w:r>
              <w:rPr>
                <w:rFonts w:ascii="Times New Roman" w:eastAsia="宋体" w:hAnsi="Times New Roman" w:cs="Times New Roman"/>
                <w:color w:val="0D6812"/>
                <w:sz w:val="21"/>
                <w:szCs w:val="21"/>
                <w:lang w:eastAsia="zh-CN"/>
              </w:rPr>
              <w:t>或通过超链接</w:t>
            </w:r>
            <w:r>
              <w:rPr>
                <w:rFonts w:ascii="Times New Roman" w:eastAsia="宋体" w:hAnsi="Times New Roman" w:cs="Times New Roman"/>
                <w:color w:val="0D6812"/>
                <w:sz w:val="21"/>
                <w:szCs w:val="21"/>
                <w:lang w:eastAsia="zh-CN"/>
              </w:rPr>
              <w:t>)</w:t>
            </w:r>
            <w:r>
              <w:rPr>
                <w:rFonts w:ascii="Times New Roman" w:eastAsia="宋体" w:hAnsi="Times New Roman" w:cs="Times New Roman"/>
                <w:color w:val="0D6812"/>
                <w:sz w:val="21"/>
                <w:szCs w:val="21"/>
                <w:lang w:eastAsia="zh-CN"/>
              </w:rPr>
              <w:t>。</w:t>
            </w:r>
            <w:proofErr w:type="spellStart"/>
            <w:r>
              <w:rPr>
                <w:rFonts w:ascii="Times New Roman" w:eastAsia="宋体" w:hAnsi="Times New Roman" w:cs="Times New Roman"/>
                <w:color w:val="0D6812"/>
                <w:sz w:val="21"/>
                <w:szCs w:val="21"/>
              </w:rPr>
              <w:t>完整的</w:t>
            </w:r>
            <w:r>
              <w:rPr>
                <w:rFonts w:ascii="Times New Roman" w:eastAsia="宋体" w:hAnsi="Times New Roman" w:cs="Times New Roman"/>
                <w:color w:val="0D6812"/>
                <w:sz w:val="21"/>
                <w:szCs w:val="21"/>
              </w:rPr>
              <w:t>LCI</w:t>
            </w:r>
            <w:r>
              <w:rPr>
                <w:rFonts w:ascii="Times New Roman" w:eastAsia="宋体" w:hAnsi="Times New Roman" w:cs="Times New Roman"/>
                <w:color w:val="0D6812"/>
                <w:sz w:val="21"/>
                <w:szCs w:val="21"/>
              </w:rPr>
              <w:t>结果应包含在该报告中</w:t>
            </w:r>
            <w:proofErr w:type="spellEnd"/>
            <w:r>
              <w:rPr>
                <w:rFonts w:ascii="Times New Roman" w:eastAsia="宋体" w:hAnsi="Times New Roman" w:cs="Times New Roman"/>
                <w:color w:val="0D6812"/>
                <w:sz w:val="21"/>
                <w:szCs w:val="21"/>
              </w:rPr>
              <w:t>。</w:t>
            </w:r>
          </w:p>
        </w:tc>
      </w:tr>
      <w:tr w:rsidR="00D16BE9" w14:paraId="5711DB4D" w14:textId="77777777">
        <w:trPr>
          <w:trHeight w:val="1244"/>
        </w:trPr>
        <w:tc>
          <w:tcPr>
            <w:tcW w:w="9289" w:type="dxa"/>
            <w:tcBorders>
              <w:left w:val="dotDash" w:sz="18" w:space="0" w:color="008000"/>
              <w:right w:val="dotDash" w:sz="18" w:space="0" w:color="008000"/>
            </w:tcBorders>
          </w:tcPr>
          <w:p w14:paraId="31319AF1" w14:textId="77777777" w:rsidR="00D16BE9" w:rsidRDefault="00AC4FA2">
            <w:pPr>
              <w:pStyle w:val="TableParagraph"/>
              <w:spacing w:before="0" w:line="300" w:lineRule="auto"/>
              <w:ind w:left="0" w:firstLineChars="200" w:firstLine="420"/>
              <w:jc w:val="both"/>
              <w:rPr>
                <w:rFonts w:ascii="Times New Roman" w:eastAsia="宋体" w:hAnsi="Times New Roman" w:cs="Times New Roman"/>
                <w:sz w:val="21"/>
                <w:szCs w:val="21"/>
              </w:rPr>
            </w:pPr>
            <w:r>
              <w:rPr>
                <w:rFonts w:ascii="Times New Roman" w:eastAsia="宋体" w:hAnsi="Times New Roman" w:cs="Times New Roman"/>
                <w:color w:val="0D6812"/>
                <w:sz w:val="21"/>
                <w:szCs w:val="21"/>
                <w:lang w:eastAsia="zh-CN"/>
              </w:rPr>
              <w:t>即</w:t>
            </w:r>
            <w:r>
              <w:rPr>
                <w:rFonts w:ascii="Times New Roman" w:eastAsia="宋体" w:hAnsi="Times New Roman" w:cs="Times New Roman"/>
                <w:color w:val="0D6812"/>
                <w:sz w:val="21"/>
                <w:szCs w:val="21"/>
                <w:lang w:eastAsia="zh-CN"/>
              </w:rPr>
              <w:t>)</w:t>
            </w:r>
            <w:r>
              <w:rPr>
                <w:rFonts w:ascii="Times New Roman" w:eastAsia="宋体" w:hAnsi="Times New Roman" w:cs="Times New Roman"/>
                <w:color w:val="0D6812"/>
                <w:sz w:val="21"/>
                <w:szCs w:val="21"/>
                <w:lang w:eastAsia="zh-CN"/>
              </w:rPr>
              <w:t>使用</w:t>
            </w:r>
            <w:r>
              <w:rPr>
                <w:rFonts w:ascii="Times New Roman" w:eastAsia="宋体" w:hAnsi="Times New Roman" w:cs="Times New Roman"/>
                <w:color w:val="0D6812"/>
                <w:sz w:val="21"/>
                <w:szCs w:val="21"/>
                <w:lang w:eastAsia="zh-CN"/>
              </w:rPr>
              <w:t>/</w:t>
            </w:r>
            <w:r>
              <w:rPr>
                <w:rFonts w:ascii="Times New Roman" w:eastAsia="宋体" w:hAnsi="Times New Roman" w:cs="Times New Roman"/>
                <w:color w:val="0D6812"/>
                <w:sz w:val="21"/>
                <w:szCs w:val="21"/>
                <w:lang w:eastAsia="zh-CN"/>
              </w:rPr>
              <w:t>合并正确的报告级别</w:t>
            </w:r>
            <w:r>
              <w:rPr>
                <w:rFonts w:ascii="Times New Roman" w:eastAsia="宋体" w:hAnsi="Times New Roman" w:cs="Times New Roman"/>
                <w:color w:val="0D6812"/>
                <w:sz w:val="21"/>
                <w:szCs w:val="21"/>
                <w:lang w:eastAsia="zh-CN"/>
              </w:rPr>
              <w:t>:</w:t>
            </w:r>
            <w:r>
              <w:rPr>
                <w:rFonts w:ascii="Times New Roman" w:eastAsia="宋体" w:hAnsi="Times New Roman" w:cs="Times New Roman"/>
                <w:color w:val="0D6812"/>
                <w:sz w:val="21"/>
                <w:szCs w:val="21"/>
                <w:lang w:eastAsia="zh-CN"/>
              </w:rPr>
              <w:t>这些具体级别可追溯到三个主要的报告级别，根据</w:t>
            </w:r>
            <w:r>
              <w:rPr>
                <w:rFonts w:ascii="Times New Roman" w:eastAsia="宋体" w:hAnsi="Times New Roman" w:cs="Times New Roman"/>
                <w:color w:val="0D6812"/>
                <w:sz w:val="21"/>
                <w:szCs w:val="21"/>
                <w:lang w:eastAsia="zh-CN"/>
              </w:rPr>
              <w:t>ISO 14044:2006</w:t>
            </w:r>
            <w:r>
              <w:rPr>
                <w:rFonts w:ascii="Times New Roman" w:eastAsia="宋体" w:hAnsi="Times New Roman" w:cs="Times New Roman"/>
                <w:color w:val="0D6812"/>
                <w:sz w:val="21"/>
                <w:szCs w:val="21"/>
                <w:lang w:eastAsia="zh-CN"/>
              </w:rPr>
              <w:t>协议，这三个级别有一套不同的要求，应使用</w:t>
            </w:r>
            <w:r>
              <w:rPr>
                <w:rFonts w:ascii="Times New Roman" w:eastAsia="宋体" w:hAnsi="Times New Roman" w:cs="Times New Roman"/>
                <w:color w:val="0D6812"/>
                <w:sz w:val="21"/>
                <w:szCs w:val="21"/>
                <w:lang w:eastAsia="zh-CN"/>
              </w:rPr>
              <w:t>“</w:t>
            </w:r>
            <w:r>
              <w:rPr>
                <w:rFonts w:ascii="Times New Roman" w:eastAsia="宋体" w:hAnsi="Times New Roman" w:cs="Times New Roman"/>
                <w:color w:val="0D6812"/>
                <w:sz w:val="21"/>
                <w:szCs w:val="21"/>
                <w:lang w:eastAsia="zh-CN"/>
              </w:rPr>
              <w:t>内部使用的报告</w:t>
            </w:r>
            <w:r>
              <w:rPr>
                <w:rFonts w:ascii="Times New Roman" w:eastAsia="宋体" w:hAnsi="Times New Roman" w:cs="Times New Roman"/>
                <w:color w:val="0D6812"/>
                <w:sz w:val="21"/>
                <w:szCs w:val="21"/>
                <w:lang w:eastAsia="zh-CN"/>
              </w:rPr>
              <w:t>”</w:t>
            </w:r>
            <w:r>
              <w:rPr>
                <w:rFonts w:ascii="Times New Roman" w:eastAsia="宋体" w:hAnsi="Times New Roman" w:cs="Times New Roman"/>
                <w:color w:val="0D6812"/>
                <w:sz w:val="21"/>
                <w:szCs w:val="21"/>
                <w:lang w:eastAsia="zh-CN"/>
              </w:rPr>
              <w:t>、</w:t>
            </w:r>
            <w:r>
              <w:rPr>
                <w:rFonts w:ascii="Times New Roman" w:eastAsia="宋体" w:hAnsi="Times New Roman" w:cs="Times New Roman"/>
                <w:color w:val="0D6812"/>
                <w:sz w:val="21"/>
                <w:szCs w:val="21"/>
                <w:lang w:eastAsia="zh-CN"/>
              </w:rPr>
              <w:t>“</w:t>
            </w:r>
            <w:r>
              <w:rPr>
                <w:rFonts w:ascii="Times New Roman" w:eastAsia="宋体" w:hAnsi="Times New Roman" w:cs="Times New Roman"/>
                <w:color w:val="0D6812"/>
                <w:sz w:val="21"/>
                <w:szCs w:val="21"/>
                <w:lang w:eastAsia="zh-CN"/>
              </w:rPr>
              <w:t>第三方报告</w:t>
            </w:r>
            <w:r>
              <w:rPr>
                <w:rFonts w:ascii="Times New Roman" w:eastAsia="宋体" w:hAnsi="Times New Roman" w:cs="Times New Roman"/>
                <w:color w:val="0D6812"/>
                <w:sz w:val="21"/>
                <w:szCs w:val="21"/>
                <w:lang w:eastAsia="zh-CN"/>
              </w:rPr>
              <w:t>”</w:t>
            </w:r>
            <w:r>
              <w:rPr>
                <w:rFonts w:ascii="Times New Roman" w:eastAsia="宋体" w:hAnsi="Times New Roman" w:cs="Times New Roman"/>
                <w:color w:val="0D6812"/>
                <w:sz w:val="21"/>
                <w:szCs w:val="21"/>
                <w:lang w:eastAsia="zh-CN"/>
              </w:rPr>
              <w:t>、</w:t>
            </w:r>
            <w:r>
              <w:rPr>
                <w:rFonts w:ascii="Times New Roman" w:eastAsia="宋体" w:hAnsi="Times New Roman" w:cs="Times New Roman"/>
                <w:color w:val="0D6812"/>
                <w:sz w:val="21"/>
                <w:szCs w:val="21"/>
                <w:lang w:eastAsia="zh-CN"/>
              </w:rPr>
              <w:t>“</w:t>
            </w:r>
            <w:r>
              <w:rPr>
                <w:rFonts w:ascii="Times New Roman" w:eastAsia="宋体" w:hAnsi="Times New Roman" w:cs="Times New Roman"/>
                <w:color w:val="0D6812"/>
                <w:sz w:val="21"/>
                <w:szCs w:val="21"/>
                <w:lang w:eastAsia="zh-CN"/>
              </w:rPr>
              <w:t>向公众披露的比较研究报告</w:t>
            </w:r>
            <w:r>
              <w:rPr>
                <w:rFonts w:ascii="Times New Roman" w:eastAsia="宋体" w:hAnsi="Times New Roman" w:cs="Times New Roman"/>
                <w:color w:val="0D6812"/>
                <w:sz w:val="21"/>
                <w:szCs w:val="21"/>
                <w:lang w:eastAsia="zh-CN"/>
              </w:rPr>
              <w:t>”</w:t>
            </w:r>
            <w:r>
              <w:rPr>
                <w:rFonts w:ascii="Times New Roman" w:eastAsia="宋体" w:hAnsi="Times New Roman" w:cs="Times New Roman"/>
                <w:color w:val="0D6812"/>
                <w:sz w:val="21"/>
                <w:szCs w:val="21"/>
                <w:lang w:eastAsia="zh-CN"/>
              </w:rPr>
              <w:t>。</w:t>
            </w:r>
            <w:proofErr w:type="spellStart"/>
            <w:r>
              <w:rPr>
                <w:rFonts w:ascii="Times New Roman" w:eastAsia="宋体" w:hAnsi="Times New Roman" w:cs="Times New Roman"/>
                <w:color w:val="0D6812"/>
                <w:sz w:val="21"/>
                <w:szCs w:val="21"/>
              </w:rPr>
              <w:t>详细地说</w:t>
            </w:r>
            <w:proofErr w:type="spellEnd"/>
            <w:r>
              <w:rPr>
                <w:rFonts w:ascii="Times New Roman" w:eastAsia="宋体" w:hAnsi="Times New Roman" w:cs="Times New Roman"/>
                <w:color w:val="0D6812"/>
                <w:sz w:val="21"/>
                <w:szCs w:val="21"/>
              </w:rPr>
              <w:t>:</w:t>
            </w:r>
          </w:p>
        </w:tc>
      </w:tr>
      <w:tr w:rsidR="00D16BE9" w14:paraId="0619DCF3" w14:textId="77777777">
        <w:trPr>
          <w:trHeight w:val="387"/>
        </w:trPr>
        <w:tc>
          <w:tcPr>
            <w:tcW w:w="9289" w:type="dxa"/>
            <w:tcBorders>
              <w:left w:val="dotDash" w:sz="18" w:space="0" w:color="008000"/>
            </w:tcBorders>
          </w:tcPr>
          <w:p w14:paraId="63170B50" w14:textId="77777777" w:rsidR="00D16BE9" w:rsidRDefault="00AC4FA2">
            <w:pPr>
              <w:pStyle w:val="TableParagraph"/>
              <w:tabs>
                <w:tab w:val="left" w:pos="1209"/>
              </w:tabs>
              <w:spacing w:before="0" w:line="300" w:lineRule="auto"/>
              <w:ind w:left="0" w:firstLineChars="200" w:firstLine="404"/>
              <w:rPr>
                <w:rFonts w:ascii="Times New Roman" w:eastAsia="宋体" w:hAnsi="Times New Roman" w:cs="Times New Roman"/>
                <w:sz w:val="21"/>
                <w:szCs w:val="21"/>
                <w:lang w:eastAsia="zh-CN"/>
              </w:rPr>
            </w:pPr>
            <w:proofErr w:type="spellStart"/>
            <w:r>
              <w:rPr>
                <w:rFonts w:ascii="Times New Roman" w:eastAsia="宋体" w:hAnsi="Times New Roman" w:cs="Times New Roman"/>
                <w:color w:val="0D6812"/>
                <w:spacing w:val="-4"/>
                <w:sz w:val="21"/>
                <w:szCs w:val="21"/>
                <w:lang w:eastAsia="zh-CN"/>
              </w:rPr>
              <w:t>I.f</w:t>
            </w:r>
            <w:proofErr w:type="spellEnd"/>
            <w:r>
              <w:rPr>
                <w:rFonts w:ascii="Times New Roman" w:eastAsia="宋体" w:hAnsi="Times New Roman" w:cs="Times New Roman"/>
                <w:color w:val="0D6812"/>
                <w:spacing w:val="-4"/>
                <w:sz w:val="21"/>
                <w:szCs w:val="21"/>
                <w:lang w:eastAsia="zh-CN"/>
              </w:rPr>
              <w:t>)5</w:t>
            </w:r>
            <w:r>
              <w:rPr>
                <w:rFonts w:ascii="Times New Roman" w:eastAsia="宋体" w:hAnsi="Times New Roman" w:cs="Times New Roman"/>
                <w:color w:val="0D6812"/>
                <w:spacing w:val="-4"/>
                <w:sz w:val="21"/>
                <w:szCs w:val="21"/>
                <w:lang w:eastAsia="zh-CN"/>
              </w:rPr>
              <w:t>月</w:t>
            </w:r>
            <w:r>
              <w:rPr>
                <w:rFonts w:ascii="Times New Roman" w:eastAsia="宋体" w:hAnsi="Times New Roman" w:cs="Times New Roman"/>
                <w:color w:val="0D6812"/>
                <w:spacing w:val="-4"/>
                <w:sz w:val="21"/>
                <w:szCs w:val="21"/>
                <w:lang w:eastAsia="zh-CN"/>
              </w:rPr>
              <w:t>-</w:t>
            </w:r>
            <w:r>
              <w:rPr>
                <w:rFonts w:ascii="Times New Roman" w:eastAsia="宋体" w:hAnsi="Times New Roman" w:cs="Times New Roman"/>
                <w:color w:val="0D6812"/>
                <w:spacing w:val="-4"/>
                <w:sz w:val="21"/>
                <w:szCs w:val="21"/>
                <w:lang w:eastAsia="zh-CN"/>
              </w:rPr>
              <w:t>供内部使用的报告</w:t>
            </w:r>
            <w:r>
              <w:rPr>
                <w:rFonts w:ascii="Times New Roman" w:eastAsia="宋体" w:hAnsi="Times New Roman" w:cs="Times New Roman"/>
                <w:color w:val="0D6812"/>
                <w:spacing w:val="-4"/>
                <w:sz w:val="21"/>
                <w:szCs w:val="21"/>
                <w:lang w:eastAsia="zh-CN"/>
              </w:rPr>
              <w:t>(</w:t>
            </w:r>
            <w:proofErr w:type="gramStart"/>
            <w:r>
              <w:rPr>
                <w:rFonts w:ascii="Times New Roman" w:eastAsia="宋体" w:hAnsi="Times New Roman" w:cs="Times New Roman"/>
                <w:color w:val="0D6812"/>
                <w:spacing w:val="-4"/>
                <w:sz w:val="21"/>
                <w:szCs w:val="21"/>
                <w:lang w:eastAsia="zh-CN"/>
              </w:rPr>
              <w:t>仅建议</w:t>
            </w:r>
            <w:proofErr w:type="gramEnd"/>
            <w:r>
              <w:rPr>
                <w:rFonts w:ascii="Times New Roman" w:eastAsia="宋体" w:hAnsi="Times New Roman" w:cs="Times New Roman"/>
                <w:color w:val="0D6812"/>
                <w:spacing w:val="-4"/>
                <w:sz w:val="21"/>
                <w:szCs w:val="21"/>
                <w:lang w:eastAsia="zh-CN"/>
              </w:rPr>
              <w:t>)(10.3.1): [ISO+]</w:t>
            </w:r>
          </w:p>
        </w:tc>
      </w:tr>
      <w:tr w:rsidR="00D16BE9" w14:paraId="4B3CEBF8" w14:textId="77777777">
        <w:trPr>
          <w:trHeight w:val="677"/>
        </w:trPr>
        <w:tc>
          <w:tcPr>
            <w:tcW w:w="9289" w:type="dxa"/>
            <w:tcBorders>
              <w:left w:val="dotDash" w:sz="18" w:space="0" w:color="008000"/>
            </w:tcBorders>
          </w:tcPr>
          <w:p w14:paraId="293E046F" w14:textId="77777777" w:rsidR="00D16BE9" w:rsidRDefault="00AC4FA2">
            <w:pPr>
              <w:pStyle w:val="TableParagraph"/>
              <w:tabs>
                <w:tab w:val="left" w:pos="2008"/>
              </w:tabs>
              <w:spacing w:before="0" w:line="300" w:lineRule="auto"/>
              <w:ind w:left="0" w:firstLineChars="200" w:firstLine="412"/>
              <w:rPr>
                <w:rFonts w:ascii="Times New Roman" w:eastAsia="宋体" w:hAnsi="Times New Roman" w:cs="Times New Roman"/>
                <w:sz w:val="21"/>
                <w:szCs w:val="21"/>
                <w:lang w:eastAsia="zh-CN"/>
              </w:rPr>
            </w:pPr>
            <w:r>
              <w:rPr>
                <w:rFonts w:ascii="Times New Roman" w:eastAsia="宋体" w:hAnsi="Times New Roman" w:cs="Times New Roman"/>
                <w:color w:val="0D6812"/>
                <w:spacing w:val="-2"/>
                <w:sz w:val="21"/>
                <w:szCs w:val="21"/>
                <w:lang w:eastAsia="zh-CN"/>
              </w:rPr>
              <w:t>以完整、准确和公正的方式记录</w:t>
            </w:r>
            <w:r>
              <w:rPr>
                <w:rFonts w:ascii="Times New Roman" w:eastAsia="宋体" w:hAnsi="Times New Roman" w:cs="Times New Roman"/>
                <w:color w:val="0D6812"/>
                <w:spacing w:val="-2"/>
                <w:sz w:val="21"/>
                <w:szCs w:val="21"/>
                <w:lang w:eastAsia="zh-CN"/>
              </w:rPr>
              <w:t>LCA</w:t>
            </w:r>
            <w:r>
              <w:rPr>
                <w:rFonts w:ascii="Times New Roman" w:eastAsia="宋体" w:hAnsi="Times New Roman" w:cs="Times New Roman"/>
                <w:color w:val="0D6812"/>
                <w:spacing w:val="-2"/>
                <w:sz w:val="21"/>
                <w:szCs w:val="21"/>
                <w:lang w:eastAsia="zh-CN"/>
              </w:rPr>
              <w:t>的结果和结论。</w:t>
            </w:r>
          </w:p>
        </w:tc>
      </w:tr>
      <w:tr w:rsidR="00D16BE9" w14:paraId="47EAF5F9" w14:textId="77777777">
        <w:trPr>
          <w:trHeight w:val="1789"/>
        </w:trPr>
        <w:tc>
          <w:tcPr>
            <w:tcW w:w="9289" w:type="dxa"/>
            <w:tcBorders>
              <w:left w:val="dotDash" w:sz="18" w:space="0" w:color="008000"/>
            </w:tcBorders>
          </w:tcPr>
          <w:p w14:paraId="7B35542B" w14:textId="77777777" w:rsidR="00D16BE9" w:rsidRDefault="00AC4FA2">
            <w:pPr>
              <w:pStyle w:val="TableParagraph"/>
              <w:spacing w:before="0" w:line="300" w:lineRule="auto"/>
              <w:ind w:left="0" w:firstLineChars="200" w:firstLine="420"/>
              <w:jc w:val="both"/>
              <w:rPr>
                <w:rFonts w:ascii="Times New Roman" w:eastAsia="宋体" w:hAnsi="Times New Roman" w:cs="Times New Roman"/>
                <w:sz w:val="21"/>
                <w:szCs w:val="21"/>
                <w:lang w:eastAsia="zh-CN"/>
              </w:rPr>
            </w:pPr>
            <w:r>
              <w:rPr>
                <w:rFonts w:ascii="Times New Roman" w:eastAsia="宋体" w:hAnsi="Times New Roman" w:cs="Times New Roman"/>
                <w:color w:val="0D6812"/>
                <w:sz w:val="21"/>
                <w:szCs w:val="21"/>
                <w:lang w:eastAsia="zh-CN"/>
              </w:rPr>
              <w:t>特别是关于库存数据，建议在单位或属性转换、缩放等之前，在数据进入计算的级别上记录数据。</w:t>
            </w:r>
            <w:r>
              <w:rPr>
                <w:rFonts w:ascii="Times New Roman" w:eastAsia="宋体" w:hAnsi="Times New Roman" w:cs="Times New Roman"/>
                <w:color w:val="0D6812"/>
                <w:sz w:val="21"/>
                <w:szCs w:val="21"/>
                <w:lang w:eastAsia="zh-CN"/>
              </w:rPr>
              <w:t>(</w:t>
            </w:r>
            <w:r>
              <w:rPr>
                <w:rFonts w:ascii="Times New Roman" w:eastAsia="宋体" w:hAnsi="Times New Roman" w:cs="Times New Roman"/>
                <w:color w:val="0D6812"/>
                <w:sz w:val="21"/>
                <w:szCs w:val="21"/>
                <w:lang w:eastAsia="zh-CN"/>
              </w:rPr>
              <w:t>即作为</w:t>
            </w:r>
            <w:r>
              <w:rPr>
                <w:rFonts w:ascii="Times New Roman" w:eastAsia="宋体" w:hAnsi="Times New Roman" w:cs="Times New Roman"/>
                <w:color w:val="0D6812"/>
                <w:sz w:val="21"/>
                <w:szCs w:val="21"/>
                <w:lang w:eastAsia="zh-CN"/>
              </w:rPr>
              <w:t>“</w:t>
            </w:r>
            <w:r>
              <w:rPr>
                <w:rFonts w:ascii="Times New Roman" w:eastAsia="宋体" w:hAnsi="Times New Roman" w:cs="Times New Roman"/>
                <w:color w:val="0D6812"/>
                <w:sz w:val="21"/>
                <w:szCs w:val="21"/>
                <w:lang w:eastAsia="zh-CN"/>
              </w:rPr>
              <w:t>原始数据</w:t>
            </w:r>
            <w:r>
              <w:rPr>
                <w:rFonts w:ascii="Times New Roman" w:eastAsia="宋体" w:hAnsi="Times New Roman" w:cs="Times New Roman"/>
                <w:color w:val="0D6812"/>
                <w:sz w:val="21"/>
                <w:szCs w:val="21"/>
                <w:lang w:eastAsia="zh-CN"/>
              </w:rPr>
              <w:t>”)</w:t>
            </w:r>
            <w:r>
              <w:rPr>
                <w:rFonts w:ascii="Times New Roman" w:eastAsia="宋体" w:hAnsi="Times New Roman" w:cs="Times New Roman"/>
                <w:color w:val="0D6812"/>
                <w:sz w:val="21"/>
                <w:szCs w:val="21"/>
                <w:lang w:eastAsia="zh-CN"/>
              </w:rPr>
              <w:t>来为审阅者和用户提供适当的信息。该信息可以与诸如转换、应用的比例因子、平均、外推等计算一起提供。</w:t>
            </w:r>
          </w:p>
        </w:tc>
      </w:tr>
      <w:tr w:rsidR="00D16BE9" w14:paraId="28C90A32" w14:textId="77777777">
        <w:trPr>
          <w:trHeight w:val="955"/>
        </w:trPr>
        <w:tc>
          <w:tcPr>
            <w:tcW w:w="9289" w:type="dxa"/>
            <w:tcBorders>
              <w:left w:val="dotDash" w:sz="18" w:space="0" w:color="008000"/>
            </w:tcBorders>
          </w:tcPr>
          <w:p w14:paraId="1BEB3125" w14:textId="77777777" w:rsidR="00D16BE9" w:rsidRDefault="00AC4FA2">
            <w:pPr>
              <w:pStyle w:val="TableParagraph"/>
              <w:spacing w:before="0" w:line="300" w:lineRule="auto"/>
              <w:ind w:left="0" w:firstLineChars="200" w:firstLine="420"/>
              <w:jc w:val="both"/>
              <w:rPr>
                <w:rFonts w:ascii="Times New Roman" w:eastAsia="宋体" w:hAnsi="Times New Roman" w:cs="Times New Roman"/>
                <w:sz w:val="21"/>
                <w:szCs w:val="21"/>
                <w:lang w:eastAsia="zh-CN"/>
              </w:rPr>
            </w:pPr>
            <w:proofErr w:type="spellStart"/>
            <w:r>
              <w:rPr>
                <w:rFonts w:ascii="Times New Roman" w:eastAsia="宋体" w:hAnsi="Times New Roman" w:cs="Times New Roman"/>
                <w:color w:val="0D6812"/>
                <w:sz w:val="21"/>
                <w:szCs w:val="21"/>
                <w:lang w:eastAsia="zh-CN"/>
              </w:rPr>
              <w:t>I.f.iii</w:t>
            </w:r>
            <w:proofErr w:type="spellEnd"/>
            <w:r>
              <w:rPr>
                <w:rFonts w:ascii="Times New Roman" w:eastAsia="宋体" w:hAnsi="Times New Roman" w:cs="Times New Roman"/>
                <w:color w:val="0D6812"/>
                <w:sz w:val="21"/>
                <w:szCs w:val="21"/>
                <w:lang w:eastAsia="zh-CN"/>
              </w:rPr>
              <w:t>)</w:t>
            </w:r>
            <w:r>
              <w:rPr>
                <w:rFonts w:ascii="Times New Roman" w:eastAsia="宋体" w:hAnsi="Times New Roman" w:cs="Times New Roman"/>
                <w:color w:val="0D6812"/>
                <w:sz w:val="21"/>
                <w:szCs w:val="21"/>
                <w:lang w:eastAsia="zh-CN"/>
              </w:rPr>
              <w:t>考虑在内部报告中提出对第三方报告或公开报告的一些要求，因为这将增强结果的稳健性和可靠性。</w:t>
            </w:r>
          </w:p>
        </w:tc>
      </w:tr>
      <w:tr w:rsidR="00D16BE9" w14:paraId="5C7CE3E6" w14:textId="77777777">
        <w:trPr>
          <w:trHeight w:val="2078"/>
        </w:trPr>
        <w:tc>
          <w:tcPr>
            <w:tcW w:w="9289" w:type="dxa"/>
            <w:tcBorders>
              <w:left w:val="dotDash" w:sz="18" w:space="0" w:color="008000"/>
            </w:tcBorders>
          </w:tcPr>
          <w:p w14:paraId="4398EB04" w14:textId="77777777" w:rsidR="00D16BE9" w:rsidRDefault="00AC4FA2">
            <w:pPr>
              <w:pStyle w:val="TableParagraph"/>
              <w:spacing w:before="0" w:line="300" w:lineRule="auto"/>
              <w:ind w:left="0" w:firstLineChars="200" w:firstLine="420"/>
              <w:jc w:val="both"/>
              <w:rPr>
                <w:rFonts w:ascii="Times New Roman" w:eastAsia="宋体" w:hAnsi="Times New Roman" w:cs="Times New Roman"/>
                <w:sz w:val="21"/>
                <w:szCs w:val="21"/>
              </w:rPr>
            </w:pPr>
            <w:proofErr w:type="spellStart"/>
            <w:r>
              <w:rPr>
                <w:rFonts w:ascii="Times New Roman" w:eastAsia="宋体" w:hAnsi="Times New Roman" w:cs="Times New Roman"/>
                <w:color w:val="0D6812"/>
                <w:sz w:val="21"/>
                <w:szCs w:val="21"/>
                <w:lang w:eastAsia="zh-CN"/>
              </w:rPr>
              <w:t>I.g</w:t>
            </w:r>
            <w:proofErr w:type="spellEnd"/>
            <w:r>
              <w:rPr>
                <w:rFonts w:ascii="Times New Roman" w:eastAsia="宋体" w:hAnsi="Times New Roman" w:cs="Times New Roman"/>
                <w:color w:val="0D6812"/>
                <w:sz w:val="21"/>
                <w:szCs w:val="21"/>
                <w:lang w:eastAsia="zh-CN"/>
              </w:rPr>
              <w:t>)</w:t>
            </w:r>
            <w:r>
              <w:rPr>
                <w:rFonts w:ascii="Times New Roman" w:eastAsia="宋体" w:hAnsi="Times New Roman" w:cs="Times New Roman"/>
                <w:color w:val="0D6812"/>
                <w:sz w:val="21"/>
                <w:szCs w:val="21"/>
                <w:lang w:eastAsia="zh-CN"/>
              </w:rPr>
              <w:t>应</w:t>
            </w:r>
            <w:r>
              <w:rPr>
                <w:rFonts w:ascii="Times New Roman" w:eastAsia="宋体" w:hAnsi="Times New Roman" w:cs="Times New Roman"/>
                <w:color w:val="0D6812"/>
                <w:sz w:val="21"/>
                <w:szCs w:val="21"/>
                <w:lang w:eastAsia="zh-CN"/>
              </w:rPr>
              <w:t>----</w:t>
            </w:r>
            <w:r>
              <w:rPr>
                <w:rFonts w:ascii="Times New Roman" w:eastAsia="宋体" w:hAnsi="Times New Roman" w:cs="Times New Roman"/>
                <w:color w:val="0D6812"/>
                <w:sz w:val="21"/>
                <w:szCs w:val="21"/>
                <w:lang w:eastAsia="zh-CN"/>
              </w:rPr>
              <w:t>第三方报告</w:t>
            </w:r>
            <w:r>
              <w:rPr>
                <w:rFonts w:ascii="Times New Roman" w:eastAsia="宋体" w:hAnsi="Times New Roman" w:cs="Times New Roman"/>
                <w:color w:val="0D6812"/>
                <w:sz w:val="21"/>
                <w:szCs w:val="21"/>
                <w:lang w:eastAsia="zh-CN"/>
              </w:rPr>
              <w:t>(10.3.2):</w:t>
            </w:r>
            <w:r>
              <w:rPr>
                <w:rFonts w:ascii="Times New Roman" w:eastAsia="宋体" w:hAnsi="Times New Roman" w:cs="Times New Roman"/>
                <w:color w:val="0D6812"/>
                <w:sz w:val="21"/>
                <w:szCs w:val="21"/>
                <w:lang w:eastAsia="zh-CN"/>
              </w:rPr>
              <w:t>第三方报告是向其传达信息的任何第三方的参考文件。报告可以基于机密信息，而该信息本身不需要包含在第三方报告中。建议通过将敏感和专有数据和信息作为单独的保密报告，仅提供给处于保密状态的关键审查人员，以满足保密利益。</w:t>
            </w:r>
            <w:r>
              <w:rPr>
                <w:rFonts w:ascii="Times New Roman" w:eastAsia="宋体" w:hAnsi="Times New Roman" w:cs="Times New Roman"/>
                <w:color w:val="0D6812"/>
                <w:sz w:val="21"/>
                <w:szCs w:val="21"/>
              </w:rPr>
              <w:t>[ISO+]</w:t>
            </w:r>
          </w:p>
        </w:tc>
      </w:tr>
      <w:tr w:rsidR="00D16BE9" w14:paraId="32AF3D11" w14:textId="77777777">
        <w:trPr>
          <w:trHeight w:val="338"/>
        </w:trPr>
        <w:tc>
          <w:tcPr>
            <w:tcW w:w="9289" w:type="dxa"/>
            <w:tcBorders>
              <w:left w:val="dotDash" w:sz="18" w:space="0" w:color="008000"/>
              <w:right w:val="single" w:sz="12" w:space="0" w:color="FF0000"/>
            </w:tcBorders>
          </w:tcPr>
          <w:p w14:paraId="3E3FDA87" w14:textId="77777777" w:rsidR="00D16BE9" w:rsidRDefault="00AC4FA2">
            <w:pPr>
              <w:pStyle w:val="TableParagraph"/>
              <w:tabs>
                <w:tab w:val="left" w:pos="1209"/>
              </w:tabs>
              <w:spacing w:before="0" w:line="300" w:lineRule="auto"/>
              <w:ind w:left="0" w:firstLineChars="200" w:firstLine="404"/>
              <w:rPr>
                <w:rFonts w:ascii="Times New Roman" w:eastAsia="宋体" w:hAnsi="Times New Roman" w:cs="Times New Roman"/>
                <w:lang w:eastAsia="zh-CN"/>
              </w:rPr>
            </w:pPr>
            <w:proofErr w:type="spellStart"/>
            <w:r>
              <w:rPr>
                <w:rFonts w:ascii="Times New Roman" w:eastAsia="宋体" w:hAnsi="Times New Roman" w:cs="Times New Roman"/>
                <w:color w:val="0D6812"/>
                <w:spacing w:val="-4"/>
                <w:sz w:val="21"/>
                <w:szCs w:val="21"/>
                <w:lang w:eastAsia="zh-CN"/>
              </w:rPr>
              <w:t>I.h</w:t>
            </w:r>
            <w:proofErr w:type="spellEnd"/>
            <w:r>
              <w:rPr>
                <w:rFonts w:ascii="Times New Roman" w:eastAsia="宋体" w:hAnsi="Times New Roman" w:cs="Times New Roman"/>
                <w:color w:val="0D6812"/>
                <w:spacing w:val="-4"/>
                <w:sz w:val="21"/>
                <w:szCs w:val="21"/>
                <w:lang w:eastAsia="zh-CN"/>
              </w:rPr>
              <w:t>)</w:t>
            </w:r>
            <w:r>
              <w:rPr>
                <w:rFonts w:ascii="Times New Roman" w:eastAsia="宋体" w:hAnsi="Times New Roman" w:cs="Times New Roman"/>
                <w:color w:val="0D6812"/>
                <w:spacing w:val="-4"/>
                <w:sz w:val="21"/>
                <w:szCs w:val="21"/>
                <w:lang w:eastAsia="zh-CN"/>
              </w:rPr>
              <w:t>除了内部使用报告的要求之外，以下</w:t>
            </w:r>
          </w:p>
        </w:tc>
      </w:tr>
    </w:tbl>
    <w:p w14:paraId="07C68EB8" w14:textId="77777777" w:rsidR="00D16BE9" w:rsidRDefault="00D16BE9">
      <w:pPr>
        <w:spacing w:line="300" w:lineRule="auto"/>
        <w:ind w:firstLine="420"/>
        <w:rPr>
          <w:rFonts w:eastAsia="宋体" w:cs="Times New Roman"/>
        </w:rPr>
        <w:sectPr w:rsidR="00D16BE9">
          <w:pgSz w:w="11910" w:h="16840"/>
          <w:pgMar w:top="1040" w:right="1160" w:bottom="1040" w:left="1120" w:header="835" w:footer="852" w:gutter="0"/>
          <w:cols w:space="720"/>
        </w:sectPr>
      </w:pPr>
    </w:p>
    <w:p w14:paraId="675DDEA4" w14:textId="77777777" w:rsidR="00D16BE9" w:rsidRDefault="00AC4FA2">
      <w:pPr>
        <w:pStyle w:val="a8"/>
        <w:spacing w:line="300" w:lineRule="auto"/>
        <w:ind w:firstLineChars="200" w:firstLine="420"/>
        <w:rPr>
          <w:rFonts w:cs="Times New Roman"/>
          <w:sz w:val="20"/>
          <w:lang w:eastAsia="zh-CN"/>
        </w:rPr>
      </w:pPr>
      <w:r>
        <w:rPr>
          <w:rFonts w:cs="Times New Roman"/>
          <w:noProof/>
        </w:rPr>
        <w:lastRenderedPageBreak/>
        <mc:AlternateContent>
          <mc:Choice Requires="wpg">
            <w:drawing>
              <wp:anchor distT="0" distB="0" distL="114300" distR="114300" simplePos="0" relativeHeight="251608576" behindDoc="0" locked="0" layoutInCell="1" allowOverlap="1" wp14:anchorId="6E8EC486" wp14:editId="761647E8">
                <wp:simplePos x="0" y="0"/>
                <wp:positionH relativeFrom="page">
                  <wp:posOffset>6720840</wp:posOffset>
                </wp:positionH>
                <wp:positionV relativeFrom="page">
                  <wp:posOffset>1494790</wp:posOffset>
                </wp:positionV>
                <wp:extent cx="19050" cy="582930"/>
                <wp:effectExtent l="0" t="0" r="6350" b="13970"/>
                <wp:wrapNone/>
                <wp:docPr id="797" name="docshapegroup7"/>
                <wp:cNvGraphicFramePr/>
                <a:graphic xmlns:a="http://schemas.openxmlformats.org/drawingml/2006/main">
                  <a:graphicData uri="http://schemas.microsoft.com/office/word/2010/wordprocessingGroup">
                    <wpg:wgp>
                      <wpg:cNvGrpSpPr/>
                      <wpg:grpSpPr>
                        <a:xfrm>
                          <a:off x="0" y="0"/>
                          <a:ext cx="19050" cy="582930"/>
                          <a:chOff x="10584" y="2354"/>
                          <a:chExt cx="30" cy="918"/>
                        </a:xfrm>
                      </wpg:grpSpPr>
                      <pic:pic xmlns:pic="http://schemas.openxmlformats.org/drawingml/2006/picture">
                        <pic:nvPicPr>
                          <pic:cNvPr id="798" name="docshape8"/>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a:xfrm>
                            <a:off x="10584" y="2354"/>
                            <a:ext cx="30" cy="909"/>
                          </a:xfrm>
                          <a:prstGeom prst="rect">
                            <a:avLst/>
                          </a:prstGeom>
                          <a:noFill/>
                          <a:ln>
                            <a:noFill/>
                          </a:ln>
                        </pic:spPr>
                      </pic:pic>
                      <wps:wsp>
                        <wps:cNvPr id="799" name="Line 498"/>
                        <wps:cNvCnPr>
                          <a:cxnSpLocks noChangeShapeType="1"/>
                        </wps:cNvCnPr>
                        <wps:spPr bwMode="auto">
                          <a:xfrm>
                            <a:off x="10584" y="3267"/>
                            <a:ext cx="30" cy="0"/>
                          </a:xfrm>
                          <a:prstGeom prst="line">
                            <a:avLst/>
                          </a:prstGeom>
                          <a:noFill/>
                          <a:ln w="5588">
                            <a:solidFill>
                              <a:srgbClr val="FE6500"/>
                            </a:solidFill>
                            <a:prstDash val="solid"/>
                            <a:round/>
                          </a:ln>
                        </wps:spPr>
                        <wps:bodyPr/>
                      </wps:wsp>
                    </wpg:wgp>
                  </a:graphicData>
                </a:graphic>
              </wp:anchor>
            </w:drawing>
          </mc:Choice>
          <mc:Fallback xmlns:wpsCustomData="http://www.wps.cn/officeDocument/2013/wpsCustomData">
            <w:pict>
              <v:group id="docshapegroup7" o:spid="_x0000_s1026" o:spt="203" style="position:absolute;left:0pt;margin-left:529.2pt;margin-top:117.7pt;height:45.9pt;width:1.5pt;mso-position-horizontal-relative:page;mso-position-vertical-relative:page;z-index:251662336;mso-width-relative:page;mso-height-relative:page;" coordorigin="10584,2354" coordsize="30,918" o:gfxdata="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">
                <o:lock v:ext="edit" aspectratio="f"/>
                <v:shape id="docshape8" o:spid="_x0000_s1026" o:spt="75" type="#_x0000_t75" style="position:absolute;left:10584;top:2354;height:909;width:30;" filled="f" o:preferrelative="t" stroked="f" coordsize="21600,21600" o:gfxdata="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KGG128AAAA&#10;3AAAAA8AAAAAAAAAAQAgAAAAIgAAAGRycy9kb3ducmV2LnhtbFBLAQIUABQAAAAIAIdO4kAzLwWe&#10;OwAAADkAAAAQAAAAAAAAAAEAIAAAAAsBAABkcnMvc2hhcGV4bWwueG1sUEsFBgAAAAAGAAYAWwEA&#10;ALUDAAAAAA==&#10;">
                  <v:fill on="f" focussize="0,0"/>
                  <v:stroke on="f"/>
                  <v:imagedata r:id="rId118" o:title=""/>
                  <o:lock v:ext="edit" aspectratio="t"/>
                </v:shape>
                <v:line id="Line 498" o:spid="_x0000_s1026" o:spt="20" style="position:absolute;left:10584;top:3267;height:0;width:30;" filled="f" stroked="t" coordsize="21600,21600" o:gfxdata="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zNDYY&#10;wAAAANwAAAAPAAAAAAAAAAEAIAAAACIAAABkcnMvZG93bnJldi54bWxQSwECFAAUAAAACACHTuJA&#10;My8FnjsAAAA5AAAAEAAAAAAAAAABACAAAAAPAQAAZHJzL3NoYXBleG1sLnhtbFBLBQYAAAAABgAG&#10;AFsBAAC5AwAAAAA=&#10;">
                  <v:fill on="f" focussize="0,0"/>
                  <v:stroke weight="0.44pt" color="#FE6500" joinstyle="round"/>
                  <v:imagedata o:title=""/>
                  <o:lock v:ext="edit" aspectratio="f"/>
                </v:line>
              </v:group>
            </w:pict>
          </mc:Fallback>
        </mc:AlternateContent>
      </w:r>
      <w:r>
        <w:rPr>
          <w:rFonts w:cs="Times New Roman"/>
          <w:noProof/>
        </w:rPr>
        <w:drawing>
          <wp:anchor distT="0" distB="0" distL="0" distR="0" simplePos="0" relativeHeight="251609600" behindDoc="0" locked="0" layoutInCell="1" allowOverlap="1" wp14:anchorId="4FD1799B" wp14:editId="3232FF8F">
            <wp:simplePos x="0" y="0"/>
            <wp:positionH relativeFrom="page">
              <wp:posOffset>6720840</wp:posOffset>
            </wp:positionH>
            <wp:positionV relativeFrom="page">
              <wp:posOffset>5324475</wp:posOffset>
            </wp:positionV>
            <wp:extent cx="19050" cy="428625"/>
            <wp:effectExtent l="0" t="0" r="6350" b="3175"/>
            <wp:wrapNone/>
            <wp:docPr id="17"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5.png"/>
                    <pic:cNvPicPr>
                      <a:picLocks noChangeAspect="1"/>
                    </pic:cNvPicPr>
                  </pic:nvPicPr>
                  <pic:blipFill>
                    <a:blip r:embed="rId119" cstate="print"/>
                    <a:stretch>
                      <a:fillRect/>
                    </a:stretch>
                  </pic:blipFill>
                  <pic:spPr>
                    <a:xfrm>
                      <a:off x="0" y="0"/>
                      <a:ext cx="18999" cy="428625"/>
                    </a:xfrm>
                    <a:prstGeom prst="rect">
                      <a:avLst/>
                    </a:prstGeom>
                  </pic:spPr>
                </pic:pic>
              </a:graphicData>
            </a:graphic>
          </wp:anchor>
        </w:drawing>
      </w:r>
    </w:p>
    <w:p w14:paraId="17332374" w14:textId="77777777" w:rsidR="00D16BE9" w:rsidRDefault="00D16BE9">
      <w:pPr>
        <w:pStyle w:val="a8"/>
        <w:spacing w:line="300" w:lineRule="auto"/>
        <w:ind w:firstLineChars="200" w:firstLine="240"/>
        <w:rPr>
          <w:rFonts w:cs="Times New Roman"/>
          <w:sz w:val="12"/>
          <w:lang w:eastAsia="zh-CN"/>
        </w:rPr>
      </w:pPr>
    </w:p>
    <w:tbl>
      <w:tblPr>
        <w:tblStyle w:val="TableNormal"/>
        <w:tblW w:w="0" w:type="auto"/>
        <w:tblInd w:w="212" w:type="dxa"/>
        <w:tblLayout w:type="fixed"/>
        <w:tblLook w:val="04A0" w:firstRow="1" w:lastRow="0" w:firstColumn="1" w:lastColumn="0" w:noHBand="0" w:noVBand="1"/>
      </w:tblPr>
      <w:tblGrid>
        <w:gridCol w:w="9289"/>
      </w:tblGrid>
      <w:tr w:rsidR="00D16BE9" w14:paraId="04F64F7E" w14:textId="77777777">
        <w:trPr>
          <w:trHeight w:val="543"/>
        </w:trPr>
        <w:tc>
          <w:tcPr>
            <w:tcW w:w="9289" w:type="dxa"/>
            <w:tcBorders>
              <w:top w:val="dotDash" w:sz="18" w:space="0" w:color="008000"/>
              <w:left w:val="dotDash" w:sz="18" w:space="0" w:color="008000"/>
              <w:bottom w:val="dashSmallGap" w:sz="4" w:space="0" w:color="008000"/>
              <w:right w:val="dotDash" w:sz="18" w:space="0" w:color="008000"/>
            </w:tcBorders>
          </w:tcPr>
          <w:p w14:paraId="1FE3E5DF" w14:textId="77777777" w:rsidR="00D16BE9" w:rsidRDefault="00AC4FA2">
            <w:pPr>
              <w:pStyle w:val="TableParagraph"/>
              <w:spacing w:before="0" w:line="300" w:lineRule="auto"/>
              <w:ind w:left="0" w:firstLineChars="200" w:firstLine="482"/>
              <w:jc w:val="center"/>
              <w:rPr>
                <w:rFonts w:ascii="Times New Roman" w:eastAsia="宋体" w:hAnsi="Times New Roman" w:cs="Times New Roman"/>
                <w:b/>
                <w:sz w:val="24"/>
              </w:rPr>
            </w:pPr>
            <w:r>
              <w:rPr>
                <w:rFonts w:ascii="Times New Roman" w:eastAsia="宋体" w:hAnsi="Times New Roman" w:cs="Times New Roman"/>
                <w:b/>
                <w:color w:val="003300"/>
                <w:sz w:val="24"/>
              </w:rPr>
              <w:t>规定</w:t>
            </w:r>
            <w:r>
              <w:rPr>
                <w:rFonts w:ascii="Times New Roman" w:eastAsia="宋体" w:hAnsi="Times New Roman" w:cs="Times New Roman"/>
                <w:b/>
                <w:color w:val="003300"/>
                <w:sz w:val="24"/>
              </w:rPr>
              <w:t>:10.3</w:t>
            </w:r>
            <w:r>
              <w:rPr>
                <w:rFonts w:ascii="Times New Roman" w:eastAsia="宋体" w:hAnsi="Times New Roman" w:cs="Times New Roman"/>
                <w:b/>
                <w:color w:val="003300"/>
                <w:sz w:val="24"/>
              </w:rPr>
              <w:t>三级报告要求</w:t>
            </w:r>
          </w:p>
        </w:tc>
      </w:tr>
      <w:tr w:rsidR="00D16BE9" w14:paraId="532B3F04" w14:textId="77777777">
        <w:trPr>
          <w:trHeight w:val="356"/>
        </w:trPr>
        <w:tc>
          <w:tcPr>
            <w:tcW w:w="9289" w:type="dxa"/>
            <w:tcBorders>
              <w:top w:val="dashSmallGap" w:sz="4" w:space="0" w:color="008000"/>
              <w:left w:val="dotDash" w:sz="18" w:space="0" w:color="008000"/>
              <w:right w:val="single" w:sz="12" w:space="0" w:color="FF0000"/>
            </w:tcBorders>
          </w:tcPr>
          <w:p w14:paraId="78544014" w14:textId="77777777" w:rsidR="00D16BE9" w:rsidRDefault="00AC4FA2">
            <w:pPr>
              <w:pStyle w:val="TableParagraph"/>
              <w:spacing w:before="0" w:line="300" w:lineRule="auto"/>
              <w:ind w:left="0" w:firstLineChars="200" w:firstLine="420"/>
              <w:jc w:val="center"/>
              <w:rPr>
                <w:rFonts w:ascii="Times New Roman" w:eastAsia="宋体" w:hAnsi="Times New Roman" w:cs="Times New Roman"/>
                <w:sz w:val="21"/>
                <w:szCs w:val="21"/>
                <w:lang w:eastAsia="zh-CN"/>
              </w:rPr>
            </w:pPr>
            <w:r>
              <w:rPr>
                <w:rFonts w:ascii="Times New Roman" w:eastAsia="宋体" w:hAnsi="Times New Roman" w:cs="Times New Roman"/>
                <w:color w:val="0D6812"/>
                <w:sz w:val="21"/>
                <w:szCs w:val="21"/>
                <w:lang w:eastAsia="zh-CN"/>
              </w:rPr>
              <w:t>组件和方面应包含在第三方报告</w:t>
            </w:r>
            <w:r>
              <w:rPr>
                <w:rFonts w:ascii="Times New Roman" w:eastAsia="宋体" w:hAnsi="Times New Roman" w:cs="Times New Roman"/>
                <w:color w:val="0D6812"/>
                <w:sz w:val="21"/>
                <w:szCs w:val="21"/>
                <w:lang w:eastAsia="zh-CN"/>
              </w:rPr>
              <w:t>208</w:t>
            </w:r>
            <w:r>
              <w:rPr>
                <w:rFonts w:ascii="Times New Roman" w:eastAsia="宋体" w:hAnsi="Times New Roman" w:cs="Times New Roman"/>
                <w:color w:val="0D6812"/>
                <w:sz w:val="21"/>
                <w:szCs w:val="21"/>
                <w:lang w:eastAsia="zh-CN"/>
              </w:rPr>
              <w:t>中</w:t>
            </w:r>
            <w:r>
              <w:rPr>
                <w:rFonts w:ascii="Times New Roman" w:eastAsia="宋体" w:hAnsi="Times New Roman" w:cs="Times New Roman"/>
                <w:color w:val="0D6812"/>
                <w:sz w:val="21"/>
                <w:szCs w:val="21"/>
                <w:lang w:eastAsia="zh-CN"/>
              </w:rPr>
              <w:t>:[ISO</w:t>
            </w:r>
            <w:r>
              <w:rPr>
                <w:rFonts w:ascii="Times New Roman" w:eastAsia="宋体" w:hAnsi="Times New Roman" w:cs="Times New Roman"/>
                <w:color w:val="0D6812"/>
                <w:sz w:val="21"/>
                <w:szCs w:val="21"/>
                <w:lang w:eastAsia="zh-CN"/>
              </w:rPr>
              <w:t>！</w:t>
            </w:r>
            <w:r>
              <w:rPr>
                <w:rFonts w:ascii="Times New Roman" w:eastAsia="宋体" w:hAnsi="Times New Roman" w:cs="Times New Roman"/>
                <w:color w:val="0D6812"/>
                <w:sz w:val="21"/>
                <w:szCs w:val="21"/>
                <w:lang w:eastAsia="zh-CN"/>
              </w:rPr>
              <w:t>]</w:t>
            </w:r>
          </w:p>
        </w:tc>
      </w:tr>
      <w:tr w:rsidR="00D16BE9" w14:paraId="2D895E9F" w14:textId="77777777">
        <w:trPr>
          <w:trHeight w:val="458"/>
        </w:trPr>
        <w:tc>
          <w:tcPr>
            <w:tcW w:w="9289" w:type="dxa"/>
            <w:tcBorders>
              <w:left w:val="dotDash" w:sz="18" w:space="0" w:color="008000"/>
            </w:tcBorders>
          </w:tcPr>
          <w:p w14:paraId="3D1D711E" w14:textId="77777777" w:rsidR="00D16BE9" w:rsidRDefault="00AC4FA2">
            <w:pPr>
              <w:pStyle w:val="TableParagraph"/>
              <w:tabs>
                <w:tab w:val="left" w:pos="609"/>
              </w:tabs>
              <w:spacing w:before="0" w:line="300" w:lineRule="auto"/>
              <w:ind w:left="0" w:firstLineChars="200" w:firstLine="400"/>
              <w:rPr>
                <w:rFonts w:ascii="Times New Roman" w:eastAsia="宋体" w:hAnsi="Times New Roman" w:cs="Times New Roman"/>
                <w:sz w:val="21"/>
                <w:szCs w:val="21"/>
                <w:lang w:eastAsia="zh-CN"/>
              </w:rPr>
            </w:pPr>
            <w:r>
              <w:rPr>
                <w:rFonts w:ascii="Times New Roman" w:eastAsia="宋体" w:hAnsi="Times New Roman" w:cs="Times New Roman"/>
                <w:color w:val="0D6812"/>
                <w:spacing w:val="-5"/>
                <w:sz w:val="21"/>
                <w:szCs w:val="21"/>
                <w:lang w:eastAsia="zh-CN"/>
              </w:rPr>
              <w:t>II)</w:t>
            </w:r>
            <w:r>
              <w:rPr>
                <w:rFonts w:ascii="Times New Roman" w:eastAsia="宋体" w:hAnsi="Times New Roman" w:cs="Times New Roman"/>
                <w:color w:val="0D6812"/>
                <w:spacing w:val="-5"/>
                <w:sz w:val="21"/>
                <w:szCs w:val="21"/>
                <w:lang w:eastAsia="zh-CN"/>
              </w:rPr>
              <w:t>应</w:t>
            </w:r>
            <w:r>
              <w:rPr>
                <w:rFonts w:ascii="Times New Roman" w:eastAsia="宋体" w:hAnsi="Times New Roman" w:cs="Times New Roman"/>
                <w:color w:val="0D6812"/>
                <w:spacing w:val="-5"/>
                <w:sz w:val="21"/>
                <w:szCs w:val="21"/>
                <w:lang w:eastAsia="zh-CN"/>
              </w:rPr>
              <w:t>-</w:t>
            </w:r>
            <w:r>
              <w:rPr>
                <w:rFonts w:ascii="Times New Roman" w:eastAsia="宋体" w:hAnsi="Times New Roman" w:cs="Times New Roman"/>
                <w:color w:val="0D6812"/>
                <w:spacing w:val="-5"/>
                <w:sz w:val="21"/>
                <w:szCs w:val="21"/>
                <w:lang w:eastAsia="zh-CN"/>
              </w:rPr>
              <w:t>执行摘要</w:t>
            </w:r>
            <w:r>
              <w:rPr>
                <w:rFonts w:ascii="Times New Roman" w:eastAsia="宋体" w:hAnsi="Times New Roman" w:cs="Times New Roman"/>
                <w:color w:val="0D6812"/>
                <w:spacing w:val="-5"/>
                <w:sz w:val="21"/>
                <w:szCs w:val="21"/>
                <w:lang w:eastAsia="zh-CN"/>
              </w:rPr>
              <w:t>(</w:t>
            </w:r>
            <w:r>
              <w:rPr>
                <w:rFonts w:ascii="Times New Roman" w:eastAsia="宋体" w:hAnsi="Times New Roman" w:cs="Times New Roman"/>
                <w:color w:val="0D6812"/>
                <w:spacing w:val="-5"/>
                <w:sz w:val="21"/>
                <w:szCs w:val="21"/>
                <w:lang w:eastAsia="zh-CN"/>
              </w:rPr>
              <w:t>针对非技术受众</w:t>
            </w:r>
            <w:r>
              <w:rPr>
                <w:rFonts w:ascii="Times New Roman" w:eastAsia="宋体" w:hAnsi="Times New Roman" w:cs="Times New Roman"/>
                <w:color w:val="0D6812"/>
                <w:spacing w:val="-5"/>
                <w:sz w:val="21"/>
                <w:szCs w:val="21"/>
                <w:lang w:eastAsia="zh-CN"/>
              </w:rPr>
              <w:t>)[ISO+]</w:t>
            </w:r>
          </w:p>
        </w:tc>
      </w:tr>
      <w:tr w:rsidR="00D16BE9" w14:paraId="33B3ABA8" w14:textId="77777777">
        <w:trPr>
          <w:trHeight w:val="440"/>
        </w:trPr>
        <w:tc>
          <w:tcPr>
            <w:tcW w:w="9289" w:type="dxa"/>
            <w:tcBorders>
              <w:left w:val="dotDash" w:sz="18" w:space="0" w:color="008000"/>
            </w:tcBorders>
          </w:tcPr>
          <w:p w14:paraId="09FFC19F" w14:textId="77777777" w:rsidR="00D16BE9" w:rsidRDefault="00AC4FA2">
            <w:pPr>
              <w:pStyle w:val="TableParagraph"/>
              <w:spacing w:before="0" w:line="300" w:lineRule="auto"/>
              <w:ind w:left="0" w:firstLineChars="200" w:firstLine="420"/>
              <w:rPr>
                <w:rFonts w:ascii="Times New Roman" w:eastAsia="宋体" w:hAnsi="Times New Roman" w:cs="Times New Roman"/>
                <w:sz w:val="21"/>
                <w:szCs w:val="21"/>
                <w:lang w:eastAsia="zh-CN"/>
              </w:rPr>
            </w:pPr>
            <w:r>
              <w:rPr>
                <w:rFonts w:ascii="Times New Roman" w:eastAsia="宋体" w:hAnsi="Times New Roman" w:cs="Times New Roman"/>
                <w:color w:val="0D6812"/>
                <w:sz w:val="21"/>
                <w:szCs w:val="21"/>
                <w:lang w:eastAsia="zh-CN"/>
              </w:rPr>
              <w:t>III)</w:t>
            </w:r>
            <w:r>
              <w:rPr>
                <w:rFonts w:ascii="Times New Roman" w:eastAsia="宋体" w:hAnsi="Times New Roman" w:cs="Times New Roman"/>
                <w:color w:val="0D6812"/>
                <w:sz w:val="21"/>
                <w:szCs w:val="21"/>
                <w:lang w:eastAsia="zh-CN"/>
              </w:rPr>
              <w:t>应</w:t>
            </w:r>
            <w:r>
              <w:rPr>
                <w:rFonts w:ascii="Times New Roman" w:eastAsia="宋体" w:hAnsi="Times New Roman" w:cs="Times New Roman"/>
                <w:color w:val="0D6812"/>
                <w:sz w:val="21"/>
                <w:szCs w:val="21"/>
                <w:lang w:eastAsia="zh-CN"/>
              </w:rPr>
              <w:t>-</w:t>
            </w:r>
            <w:r>
              <w:rPr>
                <w:rFonts w:ascii="Times New Roman" w:eastAsia="宋体" w:hAnsi="Times New Roman" w:cs="Times New Roman"/>
                <w:color w:val="0D6812"/>
                <w:sz w:val="21"/>
                <w:szCs w:val="21"/>
                <w:lang w:eastAsia="zh-CN"/>
              </w:rPr>
              <w:t>技术总结</w:t>
            </w:r>
            <w:r>
              <w:rPr>
                <w:rFonts w:ascii="Times New Roman" w:eastAsia="宋体" w:hAnsi="Times New Roman" w:cs="Times New Roman"/>
                <w:color w:val="0D6812"/>
                <w:sz w:val="21"/>
                <w:szCs w:val="21"/>
                <w:lang w:eastAsia="zh-CN"/>
              </w:rPr>
              <w:t>(</w:t>
            </w:r>
            <w:r>
              <w:rPr>
                <w:rFonts w:ascii="Times New Roman" w:eastAsia="宋体" w:hAnsi="Times New Roman" w:cs="Times New Roman"/>
                <w:color w:val="0D6812"/>
                <w:sz w:val="21"/>
                <w:szCs w:val="21"/>
                <w:lang w:eastAsia="zh-CN"/>
              </w:rPr>
              <w:t>针对技术观众</w:t>
            </w:r>
            <w:r>
              <w:rPr>
                <w:rFonts w:ascii="Times New Roman" w:eastAsia="宋体" w:hAnsi="Times New Roman" w:cs="Times New Roman"/>
                <w:color w:val="0D6812"/>
                <w:sz w:val="21"/>
                <w:szCs w:val="21"/>
                <w:lang w:eastAsia="zh-CN"/>
              </w:rPr>
              <w:t>/ LCA</w:t>
            </w:r>
            <w:r>
              <w:rPr>
                <w:rFonts w:ascii="Times New Roman" w:eastAsia="宋体" w:hAnsi="Times New Roman" w:cs="Times New Roman"/>
                <w:color w:val="0D6812"/>
                <w:sz w:val="21"/>
                <w:szCs w:val="21"/>
                <w:lang w:eastAsia="zh-CN"/>
              </w:rPr>
              <w:t>专家</w:t>
            </w:r>
            <w:r>
              <w:rPr>
                <w:rFonts w:ascii="Times New Roman" w:eastAsia="宋体" w:hAnsi="Times New Roman" w:cs="Times New Roman"/>
                <w:color w:val="0D6812"/>
                <w:sz w:val="21"/>
                <w:szCs w:val="21"/>
                <w:lang w:eastAsia="zh-CN"/>
              </w:rPr>
              <w:t>)[ISO+]</w:t>
            </w:r>
          </w:p>
        </w:tc>
      </w:tr>
      <w:tr w:rsidR="00D16BE9" w14:paraId="31C91CDE" w14:textId="77777777">
        <w:trPr>
          <w:trHeight w:val="966"/>
        </w:trPr>
        <w:tc>
          <w:tcPr>
            <w:tcW w:w="9289" w:type="dxa"/>
            <w:tcBorders>
              <w:left w:val="dotDash" w:sz="18" w:space="0" w:color="008000"/>
              <w:right w:val="dotDash" w:sz="18" w:space="0" w:color="008000"/>
            </w:tcBorders>
          </w:tcPr>
          <w:p w14:paraId="0ECD1D08" w14:textId="77777777" w:rsidR="00D16BE9" w:rsidRDefault="00AC4FA2">
            <w:pPr>
              <w:pStyle w:val="TableParagraph"/>
              <w:spacing w:before="0" w:line="300" w:lineRule="auto"/>
              <w:ind w:left="0" w:firstLineChars="200" w:firstLine="420"/>
              <w:rPr>
                <w:rFonts w:ascii="Times New Roman" w:eastAsia="宋体" w:hAnsi="Times New Roman" w:cs="Times New Roman"/>
                <w:sz w:val="21"/>
                <w:szCs w:val="21"/>
                <w:lang w:eastAsia="zh-CN"/>
              </w:rPr>
            </w:pPr>
            <w:r>
              <w:rPr>
                <w:rFonts w:ascii="Times New Roman" w:eastAsia="宋体" w:hAnsi="Times New Roman" w:cs="Times New Roman"/>
                <w:color w:val="0D6812"/>
                <w:sz w:val="21"/>
                <w:szCs w:val="21"/>
                <w:lang w:eastAsia="zh-CN"/>
              </w:rPr>
              <w:t>IV)</w:t>
            </w:r>
            <w:r>
              <w:rPr>
                <w:rFonts w:ascii="Times New Roman" w:eastAsia="宋体" w:hAnsi="Times New Roman" w:cs="Times New Roman"/>
                <w:color w:val="0D6812"/>
                <w:sz w:val="21"/>
                <w:szCs w:val="21"/>
                <w:lang w:eastAsia="zh-CN"/>
              </w:rPr>
              <w:t>应</w:t>
            </w:r>
            <w:r>
              <w:rPr>
                <w:rFonts w:ascii="Times New Roman" w:eastAsia="宋体" w:hAnsi="Times New Roman" w:cs="Times New Roman"/>
                <w:color w:val="0D6812"/>
                <w:sz w:val="21"/>
                <w:szCs w:val="21"/>
                <w:lang w:eastAsia="zh-CN"/>
              </w:rPr>
              <w:t>-</w:t>
            </w:r>
            <w:r>
              <w:rPr>
                <w:rFonts w:ascii="Times New Roman" w:eastAsia="宋体" w:hAnsi="Times New Roman" w:cs="Times New Roman"/>
                <w:color w:val="0D6812"/>
                <w:sz w:val="21"/>
                <w:szCs w:val="21"/>
                <w:lang w:eastAsia="zh-CN"/>
              </w:rPr>
              <w:t>主要报告，包括以下方面</w:t>
            </w:r>
            <w:r>
              <w:rPr>
                <w:rFonts w:ascii="Times New Roman" w:eastAsia="宋体" w:hAnsi="Times New Roman" w:cs="Times New Roman"/>
                <w:color w:val="0D6812"/>
                <w:sz w:val="21"/>
                <w:szCs w:val="21"/>
                <w:lang w:eastAsia="zh-CN"/>
              </w:rPr>
              <w:t>:</w:t>
            </w:r>
          </w:p>
          <w:p w14:paraId="6DDF7CF1" w14:textId="77777777" w:rsidR="00D16BE9" w:rsidRDefault="00AC4FA2">
            <w:pPr>
              <w:pStyle w:val="TableParagraph"/>
              <w:spacing w:before="0" w:line="300" w:lineRule="auto"/>
              <w:ind w:left="0" w:firstLineChars="200" w:firstLine="420"/>
              <w:rPr>
                <w:rFonts w:ascii="Times New Roman" w:eastAsia="宋体" w:hAnsi="Times New Roman" w:cs="Times New Roman"/>
                <w:sz w:val="21"/>
                <w:szCs w:val="21"/>
                <w:lang w:eastAsia="zh-CN"/>
              </w:rPr>
            </w:pPr>
            <w:r>
              <w:rPr>
                <w:rFonts w:ascii="Times New Roman" w:eastAsia="宋体" w:hAnsi="Times New Roman" w:cs="Times New Roman"/>
                <w:color w:val="0D6812"/>
                <w:sz w:val="21"/>
                <w:szCs w:val="21"/>
                <w:lang w:eastAsia="zh-CN"/>
              </w:rPr>
              <w:t>请注意，以下项目以及</w:t>
            </w:r>
            <w:r>
              <w:rPr>
                <w:rFonts w:ascii="Times New Roman" w:eastAsia="宋体" w:hAnsi="Times New Roman" w:cs="Times New Roman"/>
                <w:color w:val="0D6812"/>
                <w:sz w:val="21"/>
                <w:szCs w:val="21"/>
                <w:lang w:eastAsia="zh-CN"/>
              </w:rPr>
              <w:t>[ISO+]</w:t>
            </w:r>
            <w:r>
              <w:rPr>
                <w:rFonts w:ascii="Times New Roman" w:eastAsia="宋体" w:hAnsi="Times New Roman" w:cs="Times New Roman"/>
                <w:color w:val="0D6812"/>
                <w:sz w:val="21"/>
                <w:szCs w:val="21"/>
                <w:lang w:eastAsia="zh-CN"/>
              </w:rPr>
              <w:t>和</w:t>
            </w:r>
            <w:r>
              <w:rPr>
                <w:rFonts w:ascii="Times New Roman" w:eastAsia="宋体" w:hAnsi="Times New Roman" w:cs="Times New Roman"/>
                <w:color w:val="0D6812"/>
                <w:sz w:val="21"/>
                <w:szCs w:val="21"/>
                <w:lang w:eastAsia="zh-CN"/>
              </w:rPr>
              <w:t>[ISO</w:t>
            </w:r>
            <w:r>
              <w:rPr>
                <w:rFonts w:ascii="Times New Roman" w:eastAsia="宋体" w:hAnsi="Times New Roman" w:cs="Times New Roman"/>
                <w:color w:val="0D6812"/>
                <w:sz w:val="21"/>
                <w:szCs w:val="21"/>
                <w:lang w:eastAsia="zh-CN"/>
              </w:rPr>
              <w:t>！</w:t>
            </w:r>
            <w:r>
              <w:rPr>
                <w:rFonts w:ascii="Times New Roman" w:eastAsia="宋体" w:hAnsi="Times New Roman" w:cs="Times New Roman"/>
                <w:color w:val="0D6812"/>
                <w:sz w:val="21"/>
                <w:szCs w:val="21"/>
                <w:lang w:eastAsia="zh-CN"/>
              </w:rPr>
              <w:t>]</w:t>
            </w:r>
            <w:r>
              <w:rPr>
                <w:rFonts w:ascii="Times New Roman" w:eastAsia="宋体" w:hAnsi="Times New Roman" w:cs="Times New Roman"/>
                <w:color w:val="0D6812"/>
                <w:sz w:val="21"/>
                <w:szCs w:val="21"/>
                <w:lang w:eastAsia="zh-CN"/>
              </w:rPr>
              <w:t>标记只与一般结构和</w:t>
            </w:r>
            <w:proofErr w:type="gramStart"/>
            <w:r>
              <w:rPr>
                <w:rFonts w:ascii="Times New Roman" w:eastAsia="宋体" w:hAnsi="Times New Roman" w:cs="Times New Roman"/>
                <w:color w:val="0D6812"/>
                <w:sz w:val="21"/>
                <w:szCs w:val="21"/>
                <w:lang w:eastAsia="zh-CN"/>
              </w:rPr>
              <w:t>要</w:t>
            </w:r>
            <w:proofErr w:type="gramEnd"/>
            <w:r>
              <w:rPr>
                <w:rFonts w:ascii="Times New Roman" w:eastAsia="宋体" w:hAnsi="Times New Roman" w:cs="Times New Roman"/>
                <w:color w:val="0D6812"/>
                <w:sz w:val="21"/>
                <w:szCs w:val="21"/>
                <w:lang w:eastAsia="zh-CN"/>
              </w:rPr>
              <w:t>包含的项目有关；在本文件的其他条款中确定了需要报告的具体项目。</w:t>
            </w:r>
          </w:p>
        </w:tc>
      </w:tr>
      <w:tr w:rsidR="00D16BE9" w14:paraId="454C8D16" w14:textId="77777777">
        <w:trPr>
          <w:trHeight w:val="395"/>
        </w:trPr>
        <w:tc>
          <w:tcPr>
            <w:tcW w:w="9289" w:type="dxa"/>
            <w:tcBorders>
              <w:left w:val="dotDash" w:sz="18" w:space="0" w:color="008000"/>
              <w:right w:val="dotDash" w:sz="18" w:space="0" w:color="008000"/>
            </w:tcBorders>
          </w:tcPr>
          <w:p w14:paraId="0B65391C" w14:textId="77777777" w:rsidR="00D16BE9" w:rsidRDefault="00AC4FA2">
            <w:pPr>
              <w:pStyle w:val="TableParagraph"/>
              <w:spacing w:before="0" w:line="300" w:lineRule="auto"/>
              <w:ind w:left="0" w:firstLineChars="200" w:firstLine="420"/>
              <w:rPr>
                <w:rFonts w:ascii="Times New Roman" w:eastAsia="宋体" w:hAnsi="Times New Roman" w:cs="Times New Roman"/>
                <w:i/>
                <w:sz w:val="21"/>
                <w:szCs w:val="21"/>
              </w:rPr>
            </w:pPr>
            <w:r>
              <w:rPr>
                <w:rFonts w:ascii="Times New Roman" w:eastAsia="宋体" w:hAnsi="Times New Roman" w:cs="Times New Roman"/>
                <w:i/>
                <w:color w:val="0D6812"/>
                <w:sz w:val="21"/>
                <w:szCs w:val="21"/>
              </w:rPr>
              <w:t>四</w:t>
            </w:r>
            <w:r>
              <w:rPr>
                <w:rFonts w:ascii="Times New Roman" w:eastAsia="宋体" w:hAnsi="Times New Roman" w:cs="Times New Roman"/>
                <w:i/>
                <w:color w:val="0D6812"/>
                <w:sz w:val="21"/>
                <w:szCs w:val="21"/>
              </w:rPr>
              <w:t xml:space="preserve">. </w:t>
            </w:r>
            <w:proofErr w:type="gramStart"/>
            <w:r>
              <w:rPr>
                <w:rFonts w:ascii="Times New Roman" w:eastAsia="宋体" w:hAnsi="Times New Roman" w:cs="Times New Roman"/>
                <w:i/>
                <w:color w:val="0D6812"/>
                <w:sz w:val="21"/>
                <w:szCs w:val="21"/>
              </w:rPr>
              <w:t>a)</w:t>
            </w:r>
            <w:proofErr w:type="spellStart"/>
            <w:r>
              <w:rPr>
                <w:rFonts w:ascii="Times New Roman" w:eastAsia="宋体" w:hAnsi="Times New Roman" w:cs="Times New Roman"/>
                <w:i/>
                <w:color w:val="0D6812"/>
                <w:sz w:val="21"/>
                <w:szCs w:val="21"/>
              </w:rPr>
              <w:t>一般方面</w:t>
            </w:r>
            <w:proofErr w:type="spellEnd"/>
            <w:proofErr w:type="gramEnd"/>
            <w:r>
              <w:rPr>
                <w:rFonts w:ascii="Times New Roman" w:eastAsia="宋体" w:hAnsi="Times New Roman" w:cs="Times New Roman"/>
                <w:i/>
                <w:color w:val="0D6812"/>
                <w:sz w:val="21"/>
                <w:szCs w:val="21"/>
              </w:rPr>
              <w:t>:</w:t>
            </w:r>
          </w:p>
        </w:tc>
      </w:tr>
      <w:tr w:rsidR="00D16BE9" w14:paraId="7537A8FF" w14:textId="77777777">
        <w:trPr>
          <w:trHeight w:val="397"/>
        </w:trPr>
        <w:tc>
          <w:tcPr>
            <w:tcW w:w="9289" w:type="dxa"/>
            <w:tcBorders>
              <w:left w:val="dotDash" w:sz="18" w:space="0" w:color="008000"/>
              <w:right w:val="dotDash" w:sz="18" w:space="0" w:color="008000"/>
            </w:tcBorders>
          </w:tcPr>
          <w:p w14:paraId="24CD5B63" w14:textId="77777777" w:rsidR="00D16BE9" w:rsidRDefault="00AC4FA2">
            <w:pPr>
              <w:pStyle w:val="TableParagraph"/>
              <w:tabs>
                <w:tab w:val="left" w:pos="2008"/>
              </w:tabs>
              <w:spacing w:before="0" w:line="300" w:lineRule="auto"/>
              <w:ind w:left="0" w:firstLineChars="200" w:firstLine="412"/>
              <w:rPr>
                <w:rFonts w:ascii="Times New Roman" w:eastAsia="宋体" w:hAnsi="Times New Roman" w:cs="Times New Roman"/>
                <w:i/>
                <w:sz w:val="21"/>
                <w:szCs w:val="21"/>
              </w:rPr>
            </w:pPr>
            <w:r>
              <w:rPr>
                <w:rFonts w:ascii="Times New Roman" w:eastAsia="宋体" w:hAnsi="Times New Roman" w:cs="Times New Roman"/>
                <w:i/>
                <w:color w:val="0D6812"/>
                <w:spacing w:val="-2"/>
                <w:sz w:val="21"/>
                <w:szCs w:val="21"/>
              </w:rPr>
              <w:t>四</w:t>
            </w:r>
            <w:r>
              <w:rPr>
                <w:rFonts w:ascii="Times New Roman" w:eastAsia="宋体" w:hAnsi="Times New Roman" w:cs="Times New Roman"/>
                <w:i/>
                <w:color w:val="0D6812"/>
                <w:spacing w:val="-2"/>
                <w:sz w:val="21"/>
                <w:szCs w:val="21"/>
              </w:rPr>
              <w:t xml:space="preserve">. </w:t>
            </w:r>
            <w:proofErr w:type="spellStart"/>
            <w:proofErr w:type="gramStart"/>
            <w:r>
              <w:rPr>
                <w:rFonts w:ascii="Times New Roman" w:eastAsia="宋体" w:hAnsi="Times New Roman" w:cs="Times New Roman"/>
                <w:i/>
                <w:color w:val="0D6812"/>
                <w:spacing w:val="-2"/>
                <w:sz w:val="21"/>
                <w:szCs w:val="21"/>
              </w:rPr>
              <w:t>a.i</w:t>
            </w:r>
            <w:proofErr w:type="spellEnd"/>
            <w:r>
              <w:rPr>
                <w:rFonts w:ascii="Times New Roman" w:eastAsia="宋体" w:hAnsi="Times New Roman" w:cs="Times New Roman"/>
                <w:i/>
                <w:color w:val="0D6812"/>
                <w:spacing w:val="-2"/>
                <w:sz w:val="21"/>
                <w:szCs w:val="21"/>
              </w:rPr>
              <w:t>)</w:t>
            </w:r>
            <w:proofErr w:type="spellStart"/>
            <w:r>
              <w:rPr>
                <w:rFonts w:ascii="Times New Roman" w:eastAsia="宋体" w:hAnsi="Times New Roman" w:cs="Times New Roman"/>
                <w:i/>
                <w:color w:val="0D6812"/>
                <w:spacing w:val="-2"/>
                <w:sz w:val="21"/>
                <w:szCs w:val="21"/>
              </w:rPr>
              <w:t>报告日期</w:t>
            </w:r>
            <w:proofErr w:type="spellEnd"/>
            <w:proofErr w:type="gramEnd"/>
            <w:r>
              <w:rPr>
                <w:rFonts w:ascii="Times New Roman" w:eastAsia="宋体" w:hAnsi="Times New Roman" w:cs="Times New Roman"/>
                <w:i/>
                <w:color w:val="0D6812"/>
                <w:spacing w:val="-2"/>
                <w:sz w:val="21"/>
                <w:szCs w:val="21"/>
              </w:rPr>
              <w:t>；</w:t>
            </w:r>
          </w:p>
        </w:tc>
      </w:tr>
      <w:tr w:rsidR="00D16BE9" w14:paraId="0E1F1483" w14:textId="77777777">
        <w:trPr>
          <w:trHeight w:val="676"/>
        </w:trPr>
        <w:tc>
          <w:tcPr>
            <w:tcW w:w="9289" w:type="dxa"/>
            <w:tcBorders>
              <w:left w:val="dotDash" w:sz="18" w:space="0" w:color="008000"/>
              <w:right w:val="single" w:sz="12" w:space="0" w:color="FF0000"/>
            </w:tcBorders>
          </w:tcPr>
          <w:p w14:paraId="735B3C24" w14:textId="77777777" w:rsidR="00D16BE9" w:rsidRDefault="00AC4FA2">
            <w:pPr>
              <w:pStyle w:val="TableParagraph"/>
              <w:spacing w:before="0" w:line="300" w:lineRule="auto"/>
              <w:ind w:left="0" w:firstLineChars="200" w:firstLine="420"/>
              <w:rPr>
                <w:rFonts w:ascii="Times New Roman" w:eastAsia="宋体" w:hAnsi="Times New Roman" w:cs="Times New Roman"/>
                <w:sz w:val="21"/>
                <w:szCs w:val="21"/>
              </w:rPr>
            </w:pPr>
            <w:proofErr w:type="spellStart"/>
            <w:proofErr w:type="gramStart"/>
            <w:r>
              <w:rPr>
                <w:rFonts w:ascii="Times New Roman" w:eastAsia="宋体" w:hAnsi="Times New Roman" w:cs="Times New Roman"/>
                <w:i/>
                <w:color w:val="0D6812"/>
                <w:sz w:val="21"/>
                <w:szCs w:val="21"/>
              </w:rPr>
              <w:t>IV.a.ii</w:t>
            </w:r>
            <w:proofErr w:type="spellEnd"/>
            <w:r>
              <w:rPr>
                <w:rFonts w:ascii="Times New Roman" w:eastAsia="宋体" w:hAnsi="Times New Roman" w:cs="Times New Roman"/>
                <w:i/>
                <w:color w:val="0D6812"/>
                <w:sz w:val="21"/>
                <w:szCs w:val="21"/>
              </w:rPr>
              <w:t>)</w:t>
            </w:r>
            <w:proofErr w:type="spellStart"/>
            <w:r>
              <w:rPr>
                <w:rFonts w:ascii="Times New Roman" w:eastAsia="宋体" w:hAnsi="Times New Roman" w:cs="Times New Roman"/>
                <w:i/>
                <w:color w:val="0D6812"/>
                <w:sz w:val="21"/>
                <w:szCs w:val="21"/>
              </w:rPr>
              <w:t>声明已根据</w:t>
            </w:r>
            <w:proofErr w:type="gramEnd"/>
            <w:r>
              <w:rPr>
                <w:rFonts w:ascii="Times New Roman" w:eastAsia="宋体" w:hAnsi="Times New Roman" w:cs="Times New Roman"/>
                <w:i/>
                <w:color w:val="0D6812"/>
                <w:sz w:val="21"/>
                <w:szCs w:val="21"/>
              </w:rPr>
              <w:t>ISO</w:t>
            </w:r>
            <w:proofErr w:type="spellEnd"/>
            <w:r>
              <w:rPr>
                <w:rFonts w:ascii="Times New Roman" w:eastAsia="宋体" w:hAnsi="Times New Roman" w:cs="Times New Roman"/>
                <w:i/>
                <w:color w:val="0D6812"/>
                <w:sz w:val="21"/>
                <w:szCs w:val="21"/>
              </w:rPr>
              <w:t xml:space="preserve"> 14044:2006</w:t>
            </w:r>
            <w:r>
              <w:rPr>
                <w:rFonts w:ascii="Times New Roman" w:eastAsia="宋体" w:hAnsi="Times New Roman" w:cs="Times New Roman"/>
                <w:i/>
                <w:color w:val="0D6812"/>
                <w:sz w:val="21"/>
                <w:szCs w:val="21"/>
              </w:rPr>
              <w:t>和</w:t>
            </w:r>
            <w:r>
              <w:rPr>
                <w:rFonts w:ascii="Times New Roman" w:eastAsia="宋体" w:hAnsi="Times New Roman" w:cs="Times New Roman"/>
                <w:i/>
                <w:color w:val="0D6812"/>
                <w:sz w:val="21"/>
                <w:szCs w:val="21"/>
              </w:rPr>
              <w:t>ILCD</w:t>
            </w:r>
            <w:r>
              <w:rPr>
                <w:rFonts w:ascii="Times New Roman" w:eastAsia="宋体" w:hAnsi="Times New Roman" w:cs="Times New Roman"/>
                <w:i/>
                <w:color w:val="0D6812"/>
                <w:sz w:val="21"/>
                <w:szCs w:val="21"/>
              </w:rPr>
              <w:t>手册的要求进行了研究。【</w:t>
            </w:r>
            <w:r>
              <w:rPr>
                <w:rFonts w:ascii="Times New Roman" w:eastAsia="宋体" w:hAnsi="Times New Roman" w:cs="Times New Roman"/>
                <w:i/>
                <w:color w:val="0D6812"/>
                <w:sz w:val="21"/>
                <w:szCs w:val="21"/>
              </w:rPr>
              <w:t>ISO</w:t>
            </w:r>
            <w:r>
              <w:rPr>
                <w:rFonts w:ascii="Times New Roman" w:eastAsia="宋体" w:hAnsi="Times New Roman" w:cs="Times New Roman"/>
                <w:i/>
                <w:color w:val="0D6812"/>
                <w:sz w:val="21"/>
                <w:szCs w:val="21"/>
              </w:rPr>
              <w:t>！</w:t>
            </w:r>
            <w:r>
              <w:rPr>
                <w:rFonts w:ascii="Times New Roman" w:eastAsia="宋体" w:hAnsi="Times New Roman" w:cs="Times New Roman"/>
                <w:i/>
                <w:color w:val="0D6812"/>
                <w:sz w:val="21"/>
                <w:szCs w:val="21"/>
              </w:rPr>
              <w:t>]</w:t>
            </w:r>
          </w:p>
        </w:tc>
      </w:tr>
      <w:tr w:rsidR="00D16BE9" w14:paraId="36D07043" w14:textId="77777777">
        <w:trPr>
          <w:trHeight w:val="398"/>
        </w:trPr>
        <w:tc>
          <w:tcPr>
            <w:tcW w:w="9289" w:type="dxa"/>
            <w:tcBorders>
              <w:left w:val="dotDash" w:sz="18" w:space="0" w:color="008000"/>
              <w:right w:val="dotDash" w:sz="18" w:space="0" w:color="008000"/>
            </w:tcBorders>
          </w:tcPr>
          <w:p w14:paraId="59629A90" w14:textId="77777777" w:rsidR="00D16BE9" w:rsidRDefault="00AC4FA2">
            <w:pPr>
              <w:pStyle w:val="TableParagraph"/>
              <w:spacing w:before="0" w:line="300" w:lineRule="auto"/>
              <w:ind w:left="0" w:firstLineChars="200" w:firstLine="420"/>
              <w:rPr>
                <w:rFonts w:ascii="Times New Roman" w:eastAsia="宋体" w:hAnsi="Times New Roman" w:cs="Times New Roman"/>
                <w:i/>
                <w:sz w:val="21"/>
                <w:szCs w:val="21"/>
              </w:rPr>
            </w:pPr>
            <w:proofErr w:type="spellStart"/>
            <w:proofErr w:type="gramStart"/>
            <w:r>
              <w:rPr>
                <w:rFonts w:ascii="Times New Roman" w:eastAsia="宋体" w:hAnsi="Times New Roman" w:cs="Times New Roman"/>
                <w:i/>
                <w:color w:val="0D6812"/>
                <w:sz w:val="21"/>
                <w:szCs w:val="21"/>
              </w:rPr>
              <w:t>IV.b</w:t>
            </w:r>
            <w:proofErr w:type="spellEnd"/>
            <w:r>
              <w:rPr>
                <w:rFonts w:ascii="Times New Roman" w:eastAsia="宋体" w:hAnsi="Times New Roman" w:cs="Times New Roman"/>
                <w:i/>
                <w:color w:val="0D6812"/>
                <w:sz w:val="21"/>
                <w:szCs w:val="21"/>
              </w:rPr>
              <w:t>)</w:t>
            </w:r>
            <w:proofErr w:type="spellStart"/>
            <w:r>
              <w:rPr>
                <w:rFonts w:ascii="Times New Roman" w:eastAsia="宋体" w:hAnsi="Times New Roman" w:cs="Times New Roman"/>
                <w:i/>
                <w:color w:val="0D6812"/>
                <w:sz w:val="21"/>
                <w:szCs w:val="21"/>
              </w:rPr>
              <w:t>研究的目标</w:t>
            </w:r>
            <w:proofErr w:type="spellEnd"/>
            <w:proofErr w:type="gramEnd"/>
            <w:r>
              <w:rPr>
                <w:rFonts w:ascii="Times New Roman" w:eastAsia="宋体" w:hAnsi="Times New Roman" w:cs="Times New Roman"/>
                <w:i/>
                <w:color w:val="0D6812"/>
                <w:sz w:val="21"/>
                <w:szCs w:val="21"/>
              </w:rPr>
              <w:t>:</w:t>
            </w:r>
          </w:p>
        </w:tc>
      </w:tr>
      <w:tr w:rsidR="00D16BE9" w14:paraId="53A8C4FD" w14:textId="77777777">
        <w:trPr>
          <w:trHeight w:val="397"/>
        </w:trPr>
        <w:tc>
          <w:tcPr>
            <w:tcW w:w="9289" w:type="dxa"/>
            <w:tcBorders>
              <w:left w:val="dotDash" w:sz="18" w:space="0" w:color="008000"/>
              <w:right w:val="dotDash" w:sz="18" w:space="0" w:color="008000"/>
            </w:tcBorders>
          </w:tcPr>
          <w:p w14:paraId="756F8E08" w14:textId="77777777" w:rsidR="00D16BE9" w:rsidRDefault="00AC4FA2">
            <w:pPr>
              <w:pStyle w:val="TableParagraph"/>
              <w:tabs>
                <w:tab w:val="left" w:pos="2008"/>
              </w:tabs>
              <w:spacing w:before="0" w:line="300" w:lineRule="auto"/>
              <w:ind w:left="0" w:firstLineChars="200" w:firstLine="412"/>
              <w:rPr>
                <w:rFonts w:ascii="Times New Roman" w:eastAsia="宋体" w:hAnsi="Times New Roman" w:cs="Times New Roman"/>
                <w:i/>
                <w:sz w:val="21"/>
                <w:szCs w:val="21"/>
              </w:rPr>
            </w:pPr>
            <w:r>
              <w:rPr>
                <w:rFonts w:ascii="Times New Roman" w:eastAsia="宋体" w:hAnsi="Times New Roman" w:cs="Times New Roman"/>
                <w:i/>
                <w:color w:val="0D6812"/>
                <w:spacing w:val="-2"/>
                <w:sz w:val="21"/>
                <w:szCs w:val="21"/>
              </w:rPr>
              <w:t>四</w:t>
            </w:r>
            <w:r>
              <w:rPr>
                <w:rFonts w:ascii="Times New Roman" w:eastAsia="宋体" w:hAnsi="Times New Roman" w:cs="Times New Roman"/>
                <w:i/>
                <w:color w:val="0D6812"/>
                <w:spacing w:val="-2"/>
                <w:sz w:val="21"/>
                <w:szCs w:val="21"/>
              </w:rPr>
              <w:t xml:space="preserve">. </w:t>
            </w:r>
            <w:proofErr w:type="spellStart"/>
            <w:proofErr w:type="gramStart"/>
            <w:r>
              <w:rPr>
                <w:rFonts w:ascii="Times New Roman" w:eastAsia="宋体" w:hAnsi="Times New Roman" w:cs="Times New Roman"/>
                <w:i/>
                <w:color w:val="0D6812"/>
                <w:spacing w:val="-2"/>
                <w:sz w:val="21"/>
                <w:szCs w:val="21"/>
              </w:rPr>
              <w:t>b.i</w:t>
            </w:r>
            <w:proofErr w:type="spellEnd"/>
            <w:r>
              <w:rPr>
                <w:rFonts w:ascii="Times New Roman" w:eastAsia="宋体" w:hAnsi="Times New Roman" w:cs="Times New Roman"/>
                <w:i/>
                <w:color w:val="0D6812"/>
                <w:spacing w:val="-2"/>
                <w:sz w:val="21"/>
                <w:szCs w:val="21"/>
              </w:rPr>
              <w:t>)</w:t>
            </w:r>
            <w:proofErr w:type="spellStart"/>
            <w:r>
              <w:rPr>
                <w:rFonts w:ascii="Times New Roman" w:eastAsia="宋体" w:hAnsi="Times New Roman" w:cs="Times New Roman"/>
                <w:i/>
                <w:color w:val="0D6812"/>
                <w:spacing w:val="-2"/>
                <w:sz w:val="21"/>
                <w:szCs w:val="21"/>
              </w:rPr>
              <w:t>预期用途</w:t>
            </w:r>
            <w:proofErr w:type="spellEnd"/>
            <w:proofErr w:type="gramEnd"/>
            <w:r>
              <w:rPr>
                <w:rFonts w:ascii="Times New Roman" w:eastAsia="宋体" w:hAnsi="Times New Roman" w:cs="Times New Roman"/>
                <w:i/>
                <w:color w:val="0D6812"/>
                <w:spacing w:val="-2"/>
                <w:sz w:val="21"/>
                <w:szCs w:val="21"/>
              </w:rPr>
              <w:t>；</w:t>
            </w:r>
          </w:p>
        </w:tc>
      </w:tr>
      <w:tr w:rsidR="00D16BE9" w14:paraId="08975FE0" w14:textId="77777777">
        <w:trPr>
          <w:trHeight w:val="397"/>
        </w:trPr>
        <w:tc>
          <w:tcPr>
            <w:tcW w:w="9289" w:type="dxa"/>
            <w:tcBorders>
              <w:left w:val="dotDash" w:sz="18" w:space="0" w:color="008000"/>
              <w:right w:val="single" w:sz="12" w:space="0" w:color="FF0000"/>
            </w:tcBorders>
          </w:tcPr>
          <w:p w14:paraId="0C99EFF6" w14:textId="77777777" w:rsidR="00D16BE9" w:rsidRDefault="00AC4FA2">
            <w:pPr>
              <w:pStyle w:val="TableParagraph"/>
              <w:spacing w:before="0" w:line="300" w:lineRule="auto"/>
              <w:ind w:left="0" w:firstLineChars="200" w:firstLine="420"/>
              <w:rPr>
                <w:rFonts w:ascii="Times New Roman" w:eastAsia="宋体" w:hAnsi="Times New Roman" w:cs="Times New Roman"/>
                <w:sz w:val="21"/>
                <w:szCs w:val="21"/>
                <w:lang w:eastAsia="zh-CN"/>
              </w:rPr>
            </w:pPr>
            <w:proofErr w:type="spellStart"/>
            <w:r>
              <w:rPr>
                <w:rFonts w:ascii="Times New Roman" w:eastAsia="宋体" w:hAnsi="Times New Roman" w:cs="Times New Roman"/>
                <w:color w:val="0D6812"/>
                <w:sz w:val="21"/>
                <w:szCs w:val="21"/>
                <w:lang w:eastAsia="zh-CN"/>
              </w:rPr>
              <w:t>IV.b.ii</w:t>
            </w:r>
            <w:proofErr w:type="spellEnd"/>
            <w:r>
              <w:rPr>
                <w:rFonts w:ascii="Times New Roman" w:eastAsia="宋体" w:hAnsi="Times New Roman" w:cs="Times New Roman"/>
                <w:color w:val="0D6812"/>
                <w:sz w:val="21"/>
                <w:szCs w:val="21"/>
                <w:lang w:eastAsia="zh-CN"/>
              </w:rPr>
              <w:t>)</w:t>
            </w:r>
            <w:r>
              <w:rPr>
                <w:rFonts w:ascii="Times New Roman" w:eastAsia="宋体" w:hAnsi="Times New Roman" w:cs="Times New Roman"/>
                <w:color w:val="0D6812"/>
                <w:sz w:val="21"/>
                <w:szCs w:val="21"/>
                <w:lang w:eastAsia="zh-CN"/>
              </w:rPr>
              <w:t>方法、假设或影响范围相关的限制；</w:t>
            </w:r>
            <w:proofErr w:type="gramStart"/>
            <w:r>
              <w:rPr>
                <w:rFonts w:ascii="Times New Roman" w:eastAsia="宋体" w:hAnsi="Times New Roman" w:cs="Times New Roman"/>
                <w:color w:val="0D6812"/>
                <w:sz w:val="21"/>
                <w:szCs w:val="21"/>
                <w:lang w:eastAsia="zh-CN"/>
              </w:rPr>
              <w:t>【</w:t>
            </w:r>
            <w:proofErr w:type="gramEnd"/>
            <w:r>
              <w:rPr>
                <w:rFonts w:ascii="Times New Roman" w:eastAsia="宋体" w:hAnsi="Times New Roman" w:cs="Times New Roman"/>
                <w:color w:val="0D6812"/>
                <w:sz w:val="21"/>
                <w:szCs w:val="21"/>
                <w:lang w:eastAsia="zh-CN"/>
              </w:rPr>
              <w:t>ISO</w:t>
            </w:r>
            <w:r>
              <w:rPr>
                <w:rFonts w:ascii="Times New Roman" w:eastAsia="宋体" w:hAnsi="Times New Roman" w:cs="Times New Roman"/>
                <w:color w:val="0D6812"/>
                <w:sz w:val="21"/>
                <w:szCs w:val="21"/>
                <w:lang w:eastAsia="zh-CN"/>
              </w:rPr>
              <w:t>！</w:t>
            </w:r>
            <w:r>
              <w:rPr>
                <w:rFonts w:ascii="Times New Roman" w:eastAsia="宋体" w:hAnsi="Times New Roman" w:cs="Times New Roman"/>
                <w:color w:val="0D6812"/>
                <w:sz w:val="21"/>
                <w:szCs w:val="21"/>
                <w:lang w:eastAsia="zh-CN"/>
              </w:rPr>
              <w:t>]</w:t>
            </w:r>
          </w:p>
        </w:tc>
      </w:tr>
      <w:tr w:rsidR="00D16BE9" w14:paraId="3AFC7D43" w14:textId="77777777">
        <w:trPr>
          <w:trHeight w:val="398"/>
        </w:trPr>
        <w:tc>
          <w:tcPr>
            <w:tcW w:w="9289" w:type="dxa"/>
            <w:tcBorders>
              <w:left w:val="dotDash" w:sz="18" w:space="0" w:color="008000"/>
              <w:right w:val="dotDash" w:sz="18" w:space="0" w:color="008000"/>
            </w:tcBorders>
          </w:tcPr>
          <w:p w14:paraId="3245CDFF" w14:textId="77777777" w:rsidR="00D16BE9" w:rsidRDefault="00AC4FA2">
            <w:pPr>
              <w:pStyle w:val="TableParagraph"/>
              <w:spacing w:before="0" w:line="300" w:lineRule="auto"/>
              <w:ind w:left="0" w:firstLineChars="200" w:firstLine="420"/>
              <w:rPr>
                <w:rFonts w:ascii="Times New Roman" w:eastAsia="宋体" w:hAnsi="Times New Roman" w:cs="Times New Roman"/>
                <w:sz w:val="21"/>
                <w:szCs w:val="21"/>
                <w:lang w:eastAsia="zh-CN"/>
              </w:rPr>
            </w:pPr>
            <w:proofErr w:type="spellStart"/>
            <w:r>
              <w:rPr>
                <w:rFonts w:ascii="Times New Roman" w:eastAsia="宋体" w:hAnsi="Times New Roman" w:cs="Times New Roman"/>
                <w:i/>
                <w:color w:val="0D6812"/>
                <w:sz w:val="21"/>
                <w:szCs w:val="21"/>
                <w:lang w:eastAsia="zh-CN"/>
              </w:rPr>
              <w:t>IV.b.iii</w:t>
            </w:r>
            <w:proofErr w:type="spellEnd"/>
            <w:r>
              <w:rPr>
                <w:rFonts w:ascii="Times New Roman" w:eastAsia="宋体" w:hAnsi="Times New Roman" w:cs="Times New Roman"/>
                <w:i/>
                <w:color w:val="0D6812"/>
                <w:sz w:val="21"/>
                <w:szCs w:val="21"/>
                <w:lang w:eastAsia="zh-CN"/>
              </w:rPr>
              <w:t>)</w:t>
            </w:r>
            <w:r>
              <w:rPr>
                <w:rFonts w:ascii="Times New Roman" w:eastAsia="宋体" w:hAnsi="Times New Roman" w:cs="Times New Roman"/>
                <w:i/>
                <w:color w:val="0D6812"/>
                <w:sz w:val="21"/>
                <w:szCs w:val="21"/>
                <w:lang w:eastAsia="zh-CN"/>
              </w:rPr>
              <w:t>开展研究的原因和决策背景；</w:t>
            </w:r>
          </w:p>
        </w:tc>
      </w:tr>
      <w:tr w:rsidR="00D16BE9" w14:paraId="54CC237C" w14:textId="77777777">
        <w:trPr>
          <w:trHeight w:val="398"/>
        </w:trPr>
        <w:tc>
          <w:tcPr>
            <w:tcW w:w="9289" w:type="dxa"/>
            <w:tcBorders>
              <w:left w:val="dotDash" w:sz="18" w:space="0" w:color="008000"/>
              <w:right w:val="dotDash" w:sz="18" w:space="0" w:color="008000"/>
            </w:tcBorders>
          </w:tcPr>
          <w:p w14:paraId="035E5414" w14:textId="77777777" w:rsidR="00D16BE9" w:rsidRDefault="00AC4FA2">
            <w:pPr>
              <w:pStyle w:val="TableParagraph"/>
              <w:spacing w:before="0" w:line="300" w:lineRule="auto"/>
              <w:ind w:left="0" w:firstLineChars="200" w:firstLine="420"/>
              <w:rPr>
                <w:rFonts w:ascii="Times New Roman" w:eastAsia="宋体" w:hAnsi="Times New Roman" w:cs="Times New Roman"/>
                <w:i/>
                <w:sz w:val="21"/>
                <w:szCs w:val="21"/>
                <w:lang w:eastAsia="zh-CN"/>
              </w:rPr>
            </w:pPr>
            <w:proofErr w:type="spellStart"/>
            <w:r>
              <w:rPr>
                <w:rFonts w:ascii="Times New Roman" w:eastAsia="宋体" w:hAnsi="Times New Roman" w:cs="Times New Roman"/>
                <w:i/>
                <w:color w:val="0D6812"/>
                <w:sz w:val="21"/>
                <w:szCs w:val="21"/>
                <w:lang w:eastAsia="zh-CN"/>
              </w:rPr>
              <w:t>IV.b.iv</w:t>
            </w:r>
            <w:proofErr w:type="spellEnd"/>
            <w:r>
              <w:rPr>
                <w:rFonts w:ascii="Times New Roman" w:eastAsia="宋体" w:hAnsi="Times New Roman" w:cs="Times New Roman"/>
                <w:i/>
                <w:color w:val="0D6812"/>
                <w:sz w:val="21"/>
                <w:szCs w:val="21"/>
                <w:lang w:eastAsia="zh-CN"/>
              </w:rPr>
              <w:t>)</w:t>
            </w:r>
            <w:r>
              <w:rPr>
                <w:rFonts w:ascii="Times New Roman" w:eastAsia="宋体" w:hAnsi="Times New Roman" w:cs="Times New Roman"/>
                <w:i/>
                <w:color w:val="0D6812"/>
                <w:sz w:val="21"/>
                <w:szCs w:val="21"/>
                <w:lang w:eastAsia="zh-CN"/>
              </w:rPr>
              <w:t>目标受众；</w:t>
            </w:r>
          </w:p>
        </w:tc>
      </w:tr>
      <w:tr w:rsidR="00D16BE9" w14:paraId="07A78028" w14:textId="77777777">
        <w:trPr>
          <w:trHeight w:val="415"/>
        </w:trPr>
        <w:tc>
          <w:tcPr>
            <w:tcW w:w="9289" w:type="dxa"/>
            <w:tcBorders>
              <w:left w:val="dotDash" w:sz="18" w:space="0" w:color="008000"/>
              <w:right w:val="dotDash" w:sz="18" w:space="0" w:color="008000"/>
            </w:tcBorders>
          </w:tcPr>
          <w:p w14:paraId="367A29EF" w14:textId="77777777" w:rsidR="00D16BE9" w:rsidRDefault="00AC4FA2">
            <w:pPr>
              <w:pStyle w:val="TableParagraph"/>
              <w:spacing w:before="0"/>
              <w:ind w:left="0" w:firstLineChars="200" w:firstLine="420"/>
              <w:rPr>
                <w:rFonts w:ascii="Times New Roman" w:eastAsia="宋体" w:hAnsi="Times New Roman" w:cs="Times New Roman"/>
                <w:i/>
                <w:sz w:val="21"/>
                <w:szCs w:val="21"/>
                <w:lang w:eastAsia="zh-CN"/>
              </w:rPr>
            </w:pPr>
            <w:proofErr w:type="spellStart"/>
            <w:r>
              <w:rPr>
                <w:rFonts w:ascii="Times New Roman" w:eastAsia="宋体" w:hAnsi="Times New Roman" w:cs="Times New Roman"/>
                <w:i/>
                <w:color w:val="0D6812"/>
                <w:sz w:val="21"/>
                <w:szCs w:val="21"/>
                <w:lang w:eastAsia="zh-CN"/>
              </w:rPr>
              <w:t>IV.b.v</w:t>
            </w:r>
            <w:proofErr w:type="spellEnd"/>
            <w:r>
              <w:rPr>
                <w:rFonts w:ascii="Times New Roman" w:eastAsia="宋体" w:hAnsi="Times New Roman" w:cs="Times New Roman"/>
                <w:i/>
                <w:color w:val="0D6812"/>
                <w:sz w:val="21"/>
                <w:szCs w:val="21"/>
                <w:lang w:eastAsia="zh-CN"/>
              </w:rPr>
              <w:t>)</w:t>
            </w:r>
            <w:r>
              <w:rPr>
                <w:rFonts w:ascii="Times New Roman" w:eastAsia="宋体" w:hAnsi="Times New Roman" w:cs="Times New Roman"/>
                <w:i/>
                <w:color w:val="0D6812"/>
                <w:sz w:val="21"/>
                <w:szCs w:val="21"/>
                <w:lang w:eastAsia="zh-CN"/>
              </w:rPr>
              <w:t>关于该研究是否旨在支持拟向公众披露的比较断言的声明</w:t>
            </w:r>
          </w:p>
        </w:tc>
      </w:tr>
      <w:tr w:rsidR="00D16BE9" w14:paraId="645B3BFB" w14:textId="77777777">
        <w:trPr>
          <w:trHeight w:val="666"/>
        </w:trPr>
        <w:tc>
          <w:tcPr>
            <w:tcW w:w="9289" w:type="dxa"/>
            <w:tcBorders>
              <w:left w:val="dotDash" w:sz="18" w:space="0" w:color="008000"/>
            </w:tcBorders>
          </w:tcPr>
          <w:p w14:paraId="3FEC3933" w14:textId="77777777" w:rsidR="00D16BE9" w:rsidRDefault="00AC4FA2">
            <w:pPr>
              <w:pStyle w:val="TableParagraph"/>
              <w:spacing w:before="0"/>
              <w:ind w:left="0" w:firstLineChars="200" w:firstLine="420"/>
              <w:rPr>
                <w:rFonts w:ascii="Times New Roman" w:eastAsia="宋体" w:hAnsi="Times New Roman" w:cs="Times New Roman"/>
                <w:sz w:val="21"/>
                <w:szCs w:val="21"/>
              </w:rPr>
            </w:pPr>
            <w:r>
              <w:rPr>
                <w:rFonts w:ascii="Times New Roman" w:eastAsia="宋体" w:hAnsi="Times New Roman" w:cs="Times New Roman"/>
                <w:i/>
                <w:color w:val="0D6812"/>
                <w:sz w:val="21"/>
                <w:szCs w:val="21"/>
                <w:lang w:eastAsia="zh-CN"/>
              </w:rPr>
              <w:t>IV.b.vi)</w:t>
            </w:r>
            <w:r>
              <w:rPr>
                <w:rFonts w:ascii="Times New Roman" w:eastAsia="宋体" w:hAnsi="Times New Roman" w:cs="Times New Roman"/>
                <w:i/>
                <w:color w:val="0D6812"/>
                <w:sz w:val="21"/>
                <w:szCs w:val="21"/>
                <w:lang w:eastAsia="zh-CN"/>
              </w:rPr>
              <w:t>研究专员和其他有影响力的行为者，包括</w:t>
            </w:r>
            <w:r>
              <w:rPr>
                <w:rFonts w:ascii="Times New Roman" w:eastAsia="宋体" w:hAnsi="Times New Roman" w:cs="Times New Roman"/>
                <w:i/>
                <w:color w:val="0D6812"/>
                <w:sz w:val="21"/>
                <w:szCs w:val="21"/>
                <w:lang w:eastAsia="zh-CN"/>
              </w:rPr>
              <w:t>LCA</w:t>
            </w:r>
            <w:r>
              <w:rPr>
                <w:rFonts w:ascii="Times New Roman" w:eastAsia="宋体" w:hAnsi="Times New Roman" w:cs="Times New Roman"/>
                <w:i/>
                <w:color w:val="0D6812"/>
                <w:sz w:val="21"/>
                <w:szCs w:val="21"/>
                <w:lang w:eastAsia="zh-CN"/>
              </w:rPr>
              <w:t>从业者</w:t>
            </w:r>
            <w:r>
              <w:rPr>
                <w:rFonts w:ascii="Times New Roman" w:eastAsia="宋体" w:hAnsi="Times New Roman" w:cs="Times New Roman"/>
                <w:i/>
                <w:color w:val="0D6812"/>
                <w:sz w:val="21"/>
                <w:szCs w:val="21"/>
                <w:lang w:eastAsia="zh-CN"/>
              </w:rPr>
              <w:t>(</w:t>
            </w:r>
            <w:r>
              <w:rPr>
                <w:rFonts w:ascii="Times New Roman" w:eastAsia="宋体" w:hAnsi="Times New Roman" w:cs="Times New Roman"/>
                <w:i/>
                <w:color w:val="0D6812"/>
                <w:sz w:val="21"/>
                <w:szCs w:val="21"/>
                <w:lang w:eastAsia="zh-CN"/>
              </w:rPr>
              <w:t>内部或外部</w:t>
            </w:r>
            <w:r>
              <w:rPr>
                <w:rFonts w:ascii="Times New Roman" w:eastAsia="宋体" w:hAnsi="Times New Roman" w:cs="Times New Roman"/>
                <w:i/>
                <w:color w:val="0D6812"/>
                <w:sz w:val="21"/>
                <w:szCs w:val="21"/>
                <w:lang w:eastAsia="zh-CN"/>
              </w:rPr>
              <w:t>)</w:t>
            </w:r>
            <w:r>
              <w:rPr>
                <w:rFonts w:ascii="Times New Roman" w:eastAsia="宋体" w:hAnsi="Times New Roman" w:cs="Times New Roman"/>
                <w:i/>
                <w:color w:val="0D6812"/>
                <w:sz w:val="21"/>
                <w:szCs w:val="21"/>
                <w:lang w:eastAsia="zh-CN"/>
              </w:rPr>
              <w:t>。</w:t>
            </w:r>
            <w:r>
              <w:rPr>
                <w:rFonts w:ascii="Times New Roman" w:eastAsia="宋体" w:hAnsi="Times New Roman" w:cs="Times New Roman"/>
                <w:i/>
                <w:color w:val="0D6812"/>
                <w:sz w:val="21"/>
                <w:szCs w:val="21"/>
              </w:rPr>
              <w:t>[ISO+]</w:t>
            </w:r>
          </w:p>
        </w:tc>
      </w:tr>
      <w:tr w:rsidR="00D16BE9" w14:paraId="291FD91B" w14:textId="77777777">
        <w:trPr>
          <w:trHeight w:val="398"/>
        </w:trPr>
        <w:tc>
          <w:tcPr>
            <w:tcW w:w="9289" w:type="dxa"/>
            <w:tcBorders>
              <w:left w:val="dotDash" w:sz="18" w:space="0" w:color="008000"/>
              <w:right w:val="dotDash" w:sz="18" w:space="0" w:color="008000"/>
            </w:tcBorders>
          </w:tcPr>
          <w:p w14:paraId="1B18FFF3" w14:textId="77777777" w:rsidR="00D16BE9" w:rsidRDefault="00AC4FA2">
            <w:pPr>
              <w:pStyle w:val="TableParagraph"/>
              <w:spacing w:before="0" w:line="300" w:lineRule="auto"/>
              <w:ind w:left="0" w:firstLineChars="200" w:firstLine="420"/>
              <w:rPr>
                <w:rFonts w:ascii="Times New Roman" w:eastAsia="宋体" w:hAnsi="Times New Roman" w:cs="Times New Roman"/>
                <w:i/>
                <w:sz w:val="21"/>
                <w:szCs w:val="21"/>
              </w:rPr>
            </w:pPr>
            <w:r>
              <w:rPr>
                <w:rFonts w:ascii="Times New Roman" w:eastAsia="宋体" w:hAnsi="Times New Roman" w:cs="Times New Roman"/>
                <w:i/>
                <w:color w:val="0D6812"/>
                <w:sz w:val="21"/>
                <w:szCs w:val="21"/>
              </w:rPr>
              <w:t>四</w:t>
            </w:r>
            <w:r>
              <w:rPr>
                <w:rFonts w:ascii="Times New Roman" w:eastAsia="宋体" w:hAnsi="Times New Roman" w:cs="Times New Roman"/>
                <w:i/>
                <w:color w:val="0D6812"/>
                <w:sz w:val="21"/>
                <w:szCs w:val="21"/>
              </w:rPr>
              <w:t>. c)</w:t>
            </w:r>
            <w:proofErr w:type="spellStart"/>
            <w:r>
              <w:rPr>
                <w:rFonts w:ascii="Times New Roman" w:eastAsia="宋体" w:hAnsi="Times New Roman" w:cs="Times New Roman"/>
                <w:i/>
                <w:color w:val="0D6812"/>
                <w:sz w:val="21"/>
                <w:szCs w:val="21"/>
              </w:rPr>
              <w:t>研究范围</w:t>
            </w:r>
            <w:proofErr w:type="spellEnd"/>
            <w:r>
              <w:rPr>
                <w:rFonts w:ascii="Times New Roman" w:eastAsia="宋体" w:hAnsi="Times New Roman" w:cs="Times New Roman"/>
                <w:i/>
                <w:color w:val="0D6812"/>
                <w:sz w:val="21"/>
                <w:szCs w:val="21"/>
              </w:rPr>
              <w:t>:</w:t>
            </w:r>
          </w:p>
        </w:tc>
      </w:tr>
      <w:tr w:rsidR="00D16BE9" w14:paraId="2574CFE0" w14:textId="77777777">
        <w:trPr>
          <w:trHeight w:val="398"/>
        </w:trPr>
        <w:tc>
          <w:tcPr>
            <w:tcW w:w="9289" w:type="dxa"/>
            <w:tcBorders>
              <w:left w:val="dotDash" w:sz="18" w:space="0" w:color="008000"/>
              <w:right w:val="dotDash" w:sz="18" w:space="0" w:color="008000"/>
            </w:tcBorders>
          </w:tcPr>
          <w:p w14:paraId="45D8B3C1" w14:textId="77777777" w:rsidR="00D16BE9" w:rsidRDefault="00AC4FA2">
            <w:pPr>
              <w:pStyle w:val="TableParagraph"/>
              <w:tabs>
                <w:tab w:val="left" w:pos="2008"/>
              </w:tabs>
              <w:spacing w:before="0" w:line="300" w:lineRule="auto"/>
              <w:ind w:left="0" w:firstLineChars="200" w:firstLine="412"/>
              <w:rPr>
                <w:rFonts w:ascii="Times New Roman" w:eastAsia="宋体" w:hAnsi="Times New Roman" w:cs="Times New Roman"/>
                <w:i/>
                <w:sz w:val="21"/>
                <w:szCs w:val="21"/>
              </w:rPr>
            </w:pPr>
            <w:r>
              <w:rPr>
                <w:rFonts w:ascii="Times New Roman" w:eastAsia="宋体" w:hAnsi="Times New Roman" w:cs="Times New Roman"/>
                <w:i/>
                <w:color w:val="0D6812"/>
                <w:spacing w:val="-2"/>
                <w:sz w:val="21"/>
                <w:szCs w:val="21"/>
              </w:rPr>
              <w:t>四</w:t>
            </w:r>
            <w:r>
              <w:rPr>
                <w:rFonts w:ascii="Times New Roman" w:eastAsia="宋体" w:hAnsi="Times New Roman" w:cs="Times New Roman"/>
                <w:i/>
                <w:color w:val="0D6812"/>
                <w:spacing w:val="-2"/>
                <w:sz w:val="21"/>
                <w:szCs w:val="21"/>
              </w:rPr>
              <w:t xml:space="preserve">. </w:t>
            </w:r>
            <w:proofErr w:type="spellStart"/>
            <w:proofErr w:type="gramStart"/>
            <w:r>
              <w:rPr>
                <w:rFonts w:ascii="Times New Roman" w:eastAsia="宋体" w:hAnsi="Times New Roman" w:cs="Times New Roman"/>
                <w:i/>
                <w:color w:val="0D6812"/>
                <w:spacing w:val="-2"/>
                <w:sz w:val="21"/>
                <w:szCs w:val="21"/>
              </w:rPr>
              <w:t>c.i</w:t>
            </w:r>
            <w:proofErr w:type="spellEnd"/>
            <w:r>
              <w:rPr>
                <w:rFonts w:ascii="Times New Roman" w:eastAsia="宋体" w:hAnsi="Times New Roman" w:cs="Times New Roman"/>
                <w:i/>
                <w:color w:val="0D6812"/>
                <w:spacing w:val="-2"/>
                <w:sz w:val="21"/>
                <w:szCs w:val="21"/>
              </w:rPr>
              <w:t>)</w:t>
            </w:r>
            <w:proofErr w:type="spellStart"/>
            <w:r>
              <w:rPr>
                <w:rFonts w:ascii="Times New Roman" w:eastAsia="宋体" w:hAnsi="Times New Roman" w:cs="Times New Roman"/>
                <w:i/>
                <w:color w:val="0D6812"/>
                <w:spacing w:val="-2"/>
                <w:sz w:val="21"/>
                <w:szCs w:val="21"/>
              </w:rPr>
              <w:t>职能</w:t>
            </w:r>
            <w:proofErr w:type="gramEnd"/>
            <w:r>
              <w:rPr>
                <w:rFonts w:ascii="Times New Roman" w:eastAsia="宋体" w:hAnsi="Times New Roman" w:cs="Times New Roman"/>
                <w:i/>
                <w:color w:val="0D6812"/>
                <w:spacing w:val="-2"/>
                <w:sz w:val="21"/>
                <w:szCs w:val="21"/>
              </w:rPr>
              <w:t>，包括</w:t>
            </w:r>
            <w:proofErr w:type="spellEnd"/>
          </w:p>
        </w:tc>
      </w:tr>
      <w:tr w:rsidR="00D16BE9" w14:paraId="749FBE2F" w14:textId="77777777">
        <w:trPr>
          <w:trHeight w:val="398"/>
        </w:trPr>
        <w:tc>
          <w:tcPr>
            <w:tcW w:w="9289" w:type="dxa"/>
            <w:tcBorders>
              <w:left w:val="dotDash" w:sz="18" w:space="0" w:color="008000"/>
              <w:right w:val="dotDash" w:sz="18" w:space="0" w:color="008000"/>
            </w:tcBorders>
          </w:tcPr>
          <w:p w14:paraId="0D579946" w14:textId="77777777" w:rsidR="00D16BE9" w:rsidRDefault="00AC4FA2">
            <w:pPr>
              <w:pStyle w:val="TableParagraph"/>
              <w:tabs>
                <w:tab w:val="left" w:pos="2968"/>
              </w:tabs>
              <w:spacing w:before="0" w:line="300" w:lineRule="auto"/>
              <w:ind w:left="0" w:firstLineChars="200" w:firstLine="412"/>
              <w:rPr>
                <w:rFonts w:ascii="Times New Roman" w:eastAsia="宋体" w:hAnsi="Times New Roman" w:cs="Times New Roman"/>
                <w:i/>
                <w:sz w:val="21"/>
                <w:szCs w:val="21"/>
              </w:rPr>
            </w:pPr>
            <w:proofErr w:type="gramStart"/>
            <w:r>
              <w:rPr>
                <w:rFonts w:ascii="Times New Roman" w:eastAsia="宋体" w:hAnsi="Times New Roman" w:cs="Times New Roman"/>
                <w:i/>
                <w:color w:val="0D6812"/>
                <w:spacing w:val="-2"/>
                <w:sz w:val="21"/>
                <w:szCs w:val="21"/>
              </w:rPr>
              <w:t>IV.c.i.1)</w:t>
            </w:r>
            <w:proofErr w:type="spellStart"/>
            <w:r>
              <w:rPr>
                <w:rFonts w:ascii="Times New Roman" w:eastAsia="宋体" w:hAnsi="Times New Roman" w:cs="Times New Roman"/>
                <w:i/>
                <w:color w:val="0D6812"/>
                <w:spacing w:val="-2"/>
                <w:sz w:val="21"/>
                <w:szCs w:val="21"/>
              </w:rPr>
              <w:t>性能特征声明</w:t>
            </w:r>
            <w:proofErr w:type="gramEnd"/>
            <w:r>
              <w:rPr>
                <w:rFonts w:ascii="Times New Roman" w:eastAsia="宋体" w:hAnsi="Times New Roman" w:cs="Times New Roman"/>
                <w:i/>
                <w:color w:val="0D6812"/>
                <w:spacing w:val="-2"/>
                <w:sz w:val="21"/>
                <w:szCs w:val="21"/>
              </w:rPr>
              <w:t>，以及</w:t>
            </w:r>
            <w:proofErr w:type="spellEnd"/>
          </w:p>
        </w:tc>
      </w:tr>
      <w:tr w:rsidR="00D16BE9" w14:paraId="2E269D5E" w14:textId="77777777">
        <w:trPr>
          <w:trHeight w:val="398"/>
        </w:trPr>
        <w:tc>
          <w:tcPr>
            <w:tcW w:w="9289" w:type="dxa"/>
            <w:tcBorders>
              <w:left w:val="dotDash" w:sz="18" w:space="0" w:color="008000"/>
              <w:right w:val="dotDash" w:sz="18" w:space="0" w:color="008000"/>
            </w:tcBorders>
          </w:tcPr>
          <w:p w14:paraId="2F501446" w14:textId="77777777" w:rsidR="00D16BE9" w:rsidRDefault="00AC4FA2">
            <w:pPr>
              <w:pStyle w:val="TableParagraph"/>
              <w:tabs>
                <w:tab w:val="left" w:pos="2968"/>
              </w:tabs>
              <w:spacing w:before="0" w:line="300" w:lineRule="auto"/>
              <w:ind w:left="0" w:firstLineChars="200" w:firstLine="412"/>
              <w:rPr>
                <w:rFonts w:ascii="Times New Roman" w:eastAsia="宋体" w:hAnsi="Times New Roman" w:cs="Times New Roman"/>
                <w:i/>
                <w:sz w:val="21"/>
                <w:szCs w:val="21"/>
                <w:lang w:eastAsia="zh-CN"/>
              </w:rPr>
            </w:pPr>
            <w:r>
              <w:rPr>
                <w:rFonts w:ascii="Times New Roman" w:eastAsia="宋体" w:hAnsi="Times New Roman" w:cs="Times New Roman"/>
                <w:i/>
                <w:color w:val="0D6812"/>
                <w:spacing w:val="-2"/>
                <w:sz w:val="21"/>
                <w:szCs w:val="21"/>
                <w:lang w:eastAsia="zh-CN"/>
              </w:rPr>
              <w:t>IV.c.i.2)</w:t>
            </w:r>
            <w:r>
              <w:rPr>
                <w:rFonts w:ascii="Times New Roman" w:eastAsia="宋体" w:hAnsi="Times New Roman" w:cs="Times New Roman"/>
                <w:i/>
                <w:color w:val="0D6812"/>
                <w:spacing w:val="-2"/>
                <w:sz w:val="21"/>
                <w:szCs w:val="21"/>
                <w:lang w:eastAsia="zh-CN"/>
              </w:rPr>
              <w:t>在比较中遗漏任何附加功能；</w:t>
            </w:r>
          </w:p>
        </w:tc>
      </w:tr>
      <w:tr w:rsidR="00D16BE9" w14:paraId="53F4FBFD" w14:textId="77777777">
        <w:trPr>
          <w:trHeight w:val="398"/>
        </w:trPr>
        <w:tc>
          <w:tcPr>
            <w:tcW w:w="9289" w:type="dxa"/>
            <w:tcBorders>
              <w:left w:val="dotDash" w:sz="18" w:space="0" w:color="008000"/>
              <w:right w:val="dotDash" w:sz="18" w:space="0" w:color="008000"/>
            </w:tcBorders>
          </w:tcPr>
          <w:p w14:paraId="1A6FF41F" w14:textId="77777777" w:rsidR="00D16BE9" w:rsidRDefault="00AC4FA2">
            <w:pPr>
              <w:pStyle w:val="TableParagraph"/>
              <w:spacing w:before="0" w:line="300" w:lineRule="auto"/>
              <w:ind w:left="0" w:firstLineChars="200" w:firstLine="420"/>
              <w:rPr>
                <w:rFonts w:ascii="Times New Roman" w:eastAsia="宋体" w:hAnsi="Times New Roman" w:cs="Times New Roman"/>
                <w:i/>
                <w:sz w:val="21"/>
                <w:szCs w:val="21"/>
                <w:lang w:eastAsia="zh-CN"/>
              </w:rPr>
            </w:pPr>
            <w:r>
              <w:rPr>
                <w:rFonts w:ascii="Times New Roman" w:eastAsia="宋体" w:hAnsi="Times New Roman" w:cs="Times New Roman"/>
                <w:i/>
                <w:color w:val="0D6812"/>
                <w:sz w:val="21"/>
                <w:szCs w:val="21"/>
                <w:lang w:eastAsia="zh-CN"/>
              </w:rPr>
              <w:t>四</w:t>
            </w:r>
            <w:r>
              <w:rPr>
                <w:rFonts w:ascii="Times New Roman" w:eastAsia="宋体" w:hAnsi="Times New Roman" w:cs="Times New Roman"/>
                <w:i/>
                <w:color w:val="0D6812"/>
                <w:sz w:val="21"/>
                <w:szCs w:val="21"/>
                <w:lang w:eastAsia="zh-CN"/>
              </w:rPr>
              <w:t xml:space="preserve">. </w:t>
            </w:r>
            <w:proofErr w:type="spellStart"/>
            <w:r>
              <w:rPr>
                <w:rFonts w:ascii="Times New Roman" w:eastAsia="宋体" w:hAnsi="Times New Roman" w:cs="Times New Roman"/>
                <w:i/>
                <w:color w:val="0D6812"/>
                <w:sz w:val="21"/>
                <w:szCs w:val="21"/>
                <w:lang w:eastAsia="zh-CN"/>
              </w:rPr>
              <w:t>c.ii</w:t>
            </w:r>
            <w:proofErr w:type="spellEnd"/>
            <w:r>
              <w:rPr>
                <w:rFonts w:ascii="Times New Roman" w:eastAsia="宋体" w:hAnsi="Times New Roman" w:cs="Times New Roman"/>
                <w:i/>
                <w:color w:val="0D6812"/>
                <w:sz w:val="21"/>
                <w:szCs w:val="21"/>
                <w:lang w:eastAsia="zh-CN"/>
              </w:rPr>
              <w:t>)</w:t>
            </w:r>
            <w:r>
              <w:rPr>
                <w:rFonts w:ascii="Times New Roman" w:eastAsia="宋体" w:hAnsi="Times New Roman" w:cs="Times New Roman"/>
                <w:i/>
                <w:color w:val="0D6812"/>
                <w:sz w:val="21"/>
                <w:szCs w:val="21"/>
                <w:lang w:eastAsia="zh-CN"/>
              </w:rPr>
              <w:t>职能部门，包括</w:t>
            </w:r>
          </w:p>
        </w:tc>
      </w:tr>
      <w:tr w:rsidR="00D16BE9" w14:paraId="1309635D" w14:textId="77777777">
        <w:trPr>
          <w:trHeight w:val="398"/>
        </w:trPr>
        <w:tc>
          <w:tcPr>
            <w:tcW w:w="9289" w:type="dxa"/>
            <w:tcBorders>
              <w:left w:val="dotDash" w:sz="18" w:space="0" w:color="008000"/>
              <w:right w:val="dotDash" w:sz="18" w:space="0" w:color="008000"/>
            </w:tcBorders>
          </w:tcPr>
          <w:p w14:paraId="7873F19F" w14:textId="77777777" w:rsidR="00D16BE9" w:rsidRDefault="00AC4FA2">
            <w:pPr>
              <w:pStyle w:val="TableParagraph"/>
              <w:spacing w:before="0" w:line="300" w:lineRule="auto"/>
              <w:ind w:left="0" w:firstLineChars="200" w:firstLine="420"/>
              <w:rPr>
                <w:rFonts w:ascii="Times New Roman" w:eastAsia="宋体" w:hAnsi="Times New Roman" w:cs="Times New Roman"/>
                <w:i/>
                <w:sz w:val="21"/>
                <w:szCs w:val="21"/>
                <w:lang w:eastAsia="zh-CN"/>
              </w:rPr>
            </w:pPr>
            <w:r>
              <w:rPr>
                <w:rFonts w:ascii="Times New Roman" w:eastAsia="宋体" w:hAnsi="Times New Roman" w:cs="Times New Roman"/>
                <w:i/>
                <w:color w:val="0D6812"/>
                <w:sz w:val="21"/>
                <w:szCs w:val="21"/>
                <w:lang w:eastAsia="zh-CN"/>
              </w:rPr>
              <w:t>IV.c.ii.1)</w:t>
            </w:r>
            <w:r>
              <w:rPr>
                <w:rFonts w:ascii="Times New Roman" w:eastAsia="宋体" w:hAnsi="Times New Roman" w:cs="Times New Roman"/>
                <w:i/>
                <w:color w:val="0D6812"/>
                <w:sz w:val="21"/>
                <w:szCs w:val="21"/>
                <w:lang w:eastAsia="zh-CN"/>
              </w:rPr>
              <w:t>与目标和范围的一致性，</w:t>
            </w:r>
          </w:p>
        </w:tc>
      </w:tr>
      <w:tr w:rsidR="00D16BE9" w14:paraId="28E1262E" w14:textId="77777777">
        <w:trPr>
          <w:trHeight w:val="397"/>
        </w:trPr>
        <w:tc>
          <w:tcPr>
            <w:tcW w:w="9289" w:type="dxa"/>
            <w:tcBorders>
              <w:left w:val="dotDash" w:sz="18" w:space="0" w:color="008000"/>
              <w:right w:val="dotDash" w:sz="18" w:space="0" w:color="008000"/>
            </w:tcBorders>
          </w:tcPr>
          <w:p w14:paraId="6A35B156" w14:textId="77777777" w:rsidR="00D16BE9" w:rsidRDefault="00AC4FA2">
            <w:pPr>
              <w:pStyle w:val="TableParagraph"/>
              <w:spacing w:before="0" w:line="300" w:lineRule="auto"/>
              <w:ind w:left="0" w:firstLineChars="200" w:firstLine="420"/>
              <w:rPr>
                <w:rFonts w:ascii="Times New Roman" w:eastAsia="宋体" w:hAnsi="Times New Roman" w:cs="Times New Roman"/>
                <w:i/>
                <w:sz w:val="21"/>
                <w:szCs w:val="21"/>
              </w:rPr>
            </w:pPr>
            <w:r>
              <w:rPr>
                <w:rFonts w:ascii="Times New Roman" w:eastAsia="宋体" w:hAnsi="Times New Roman" w:cs="Times New Roman"/>
                <w:i/>
                <w:color w:val="0D6812"/>
                <w:sz w:val="21"/>
                <w:szCs w:val="21"/>
              </w:rPr>
              <w:t>四</w:t>
            </w:r>
            <w:r>
              <w:rPr>
                <w:rFonts w:ascii="Times New Roman" w:eastAsia="宋体" w:hAnsi="Times New Roman" w:cs="Times New Roman"/>
                <w:i/>
                <w:color w:val="0D6812"/>
                <w:sz w:val="21"/>
                <w:szCs w:val="21"/>
              </w:rPr>
              <w:t xml:space="preserve">. </w:t>
            </w:r>
            <w:proofErr w:type="gramStart"/>
            <w:r>
              <w:rPr>
                <w:rFonts w:ascii="Times New Roman" w:eastAsia="宋体" w:hAnsi="Times New Roman" w:cs="Times New Roman"/>
                <w:i/>
                <w:color w:val="0D6812"/>
                <w:sz w:val="21"/>
                <w:szCs w:val="21"/>
              </w:rPr>
              <w:t>c.ii.2)</w:t>
            </w:r>
            <w:proofErr w:type="spellStart"/>
            <w:r>
              <w:rPr>
                <w:rFonts w:ascii="Times New Roman" w:eastAsia="宋体" w:hAnsi="Times New Roman" w:cs="Times New Roman"/>
                <w:i/>
                <w:color w:val="0D6812"/>
                <w:sz w:val="21"/>
                <w:szCs w:val="21"/>
              </w:rPr>
              <w:t>定义</w:t>
            </w:r>
            <w:proofErr w:type="spellEnd"/>
            <w:proofErr w:type="gramEnd"/>
            <w:r>
              <w:rPr>
                <w:rFonts w:ascii="Times New Roman" w:eastAsia="宋体" w:hAnsi="Times New Roman" w:cs="Times New Roman"/>
                <w:i/>
                <w:color w:val="0D6812"/>
                <w:sz w:val="21"/>
                <w:szCs w:val="21"/>
              </w:rPr>
              <w:t>，</w:t>
            </w:r>
          </w:p>
        </w:tc>
      </w:tr>
      <w:tr w:rsidR="00D16BE9" w14:paraId="0AC7155D" w14:textId="77777777">
        <w:trPr>
          <w:trHeight w:val="397"/>
        </w:trPr>
        <w:tc>
          <w:tcPr>
            <w:tcW w:w="9289" w:type="dxa"/>
            <w:tcBorders>
              <w:left w:val="dotDash" w:sz="18" w:space="0" w:color="008000"/>
              <w:right w:val="dotDash" w:sz="18" w:space="0" w:color="008000"/>
            </w:tcBorders>
          </w:tcPr>
          <w:p w14:paraId="608288CD" w14:textId="77777777" w:rsidR="00D16BE9" w:rsidRDefault="00AC4FA2">
            <w:pPr>
              <w:pStyle w:val="TableParagraph"/>
              <w:spacing w:before="0" w:line="300" w:lineRule="auto"/>
              <w:ind w:left="0" w:firstLineChars="200" w:firstLine="420"/>
              <w:rPr>
                <w:rFonts w:ascii="Times New Roman" w:eastAsia="宋体" w:hAnsi="Times New Roman" w:cs="Times New Roman"/>
                <w:i/>
                <w:sz w:val="21"/>
                <w:szCs w:val="21"/>
                <w:lang w:eastAsia="zh-CN"/>
              </w:rPr>
            </w:pPr>
            <w:r>
              <w:rPr>
                <w:rFonts w:ascii="Times New Roman" w:eastAsia="宋体" w:hAnsi="Times New Roman" w:cs="Times New Roman"/>
                <w:i/>
                <w:color w:val="0D6812"/>
                <w:sz w:val="21"/>
                <w:szCs w:val="21"/>
                <w:lang w:eastAsia="zh-CN"/>
              </w:rPr>
              <w:t>IV.c.ii.3)</w:t>
            </w:r>
            <w:r>
              <w:rPr>
                <w:rFonts w:ascii="Times New Roman" w:eastAsia="宋体" w:hAnsi="Times New Roman" w:cs="Times New Roman"/>
                <w:i/>
                <w:color w:val="0D6812"/>
                <w:sz w:val="21"/>
                <w:szCs w:val="21"/>
                <w:lang w:eastAsia="zh-CN"/>
              </w:rPr>
              <w:t>绩效测量的结果；</w:t>
            </w:r>
          </w:p>
        </w:tc>
      </w:tr>
      <w:tr w:rsidR="00D16BE9" w14:paraId="05D77838" w14:textId="77777777">
        <w:trPr>
          <w:trHeight w:val="397"/>
        </w:trPr>
        <w:tc>
          <w:tcPr>
            <w:tcW w:w="9289" w:type="dxa"/>
            <w:tcBorders>
              <w:left w:val="dotDash" w:sz="18" w:space="0" w:color="008000"/>
              <w:right w:val="dotDash" w:sz="18" w:space="0" w:color="008000"/>
            </w:tcBorders>
          </w:tcPr>
          <w:p w14:paraId="128B520D" w14:textId="77777777" w:rsidR="00D16BE9" w:rsidRDefault="00AC4FA2">
            <w:pPr>
              <w:pStyle w:val="TableParagraph"/>
              <w:spacing w:before="0" w:line="300" w:lineRule="auto"/>
              <w:ind w:left="0" w:firstLineChars="200" w:firstLine="420"/>
              <w:rPr>
                <w:rFonts w:ascii="Times New Roman" w:eastAsia="宋体" w:hAnsi="Times New Roman" w:cs="Times New Roman"/>
                <w:sz w:val="21"/>
                <w:szCs w:val="21"/>
              </w:rPr>
            </w:pPr>
            <w:proofErr w:type="spellStart"/>
            <w:proofErr w:type="gramStart"/>
            <w:r>
              <w:rPr>
                <w:rFonts w:ascii="Times New Roman" w:eastAsia="宋体" w:hAnsi="Times New Roman" w:cs="Times New Roman"/>
                <w:color w:val="0D6812"/>
                <w:sz w:val="21"/>
                <w:szCs w:val="21"/>
              </w:rPr>
              <w:t>IV.c.iii</w:t>
            </w:r>
            <w:proofErr w:type="spellEnd"/>
            <w:r>
              <w:rPr>
                <w:rFonts w:ascii="Times New Roman" w:eastAsia="宋体" w:hAnsi="Times New Roman" w:cs="Times New Roman"/>
                <w:color w:val="0D6812"/>
                <w:sz w:val="21"/>
                <w:szCs w:val="21"/>
              </w:rPr>
              <w:t>)</w:t>
            </w:r>
            <w:proofErr w:type="spellStart"/>
            <w:r>
              <w:rPr>
                <w:rFonts w:ascii="Times New Roman" w:eastAsia="宋体" w:hAnsi="Times New Roman" w:cs="Times New Roman"/>
                <w:color w:val="0D6812"/>
                <w:sz w:val="21"/>
                <w:szCs w:val="21"/>
              </w:rPr>
              <w:t>参考流量</w:t>
            </w:r>
            <w:proofErr w:type="spellEnd"/>
            <w:proofErr w:type="gramEnd"/>
          </w:p>
        </w:tc>
      </w:tr>
      <w:tr w:rsidR="00D16BE9" w14:paraId="464C8E38" w14:textId="77777777">
        <w:trPr>
          <w:trHeight w:val="676"/>
        </w:trPr>
        <w:tc>
          <w:tcPr>
            <w:tcW w:w="9289" w:type="dxa"/>
            <w:tcBorders>
              <w:left w:val="dotDash" w:sz="18" w:space="0" w:color="008000"/>
              <w:right w:val="single" w:sz="12" w:space="0" w:color="FF0000"/>
            </w:tcBorders>
          </w:tcPr>
          <w:p w14:paraId="362BB85D" w14:textId="77777777" w:rsidR="00D16BE9" w:rsidRDefault="00AC4FA2">
            <w:pPr>
              <w:pStyle w:val="TableParagraph"/>
              <w:spacing w:before="0" w:line="300" w:lineRule="auto"/>
              <w:ind w:left="0" w:firstLineChars="200" w:firstLine="420"/>
              <w:rPr>
                <w:rFonts w:ascii="Times New Roman" w:eastAsia="宋体" w:hAnsi="Times New Roman" w:cs="Times New Roman"/>
                <w:sz w:val="21"/>
                <w:szCs w:val="21"/>
              </w:rPr>
            </w:pPr>
            <w:proofErr w:type="spellStart"/>
            <w:proofErr w:type="gramStart"/>
            <w:r>
              <w:rPr>
                <w:rFonts w:ascii="Times New Roman" w:eastAsia="宋体" w:hAnsi="Times New Roman" w:cs="Times New Roman"/>
                <w:color w:val="0D6812"/>
                <w:sz w:val="21"/>
                <w:szCs w:val="21"/>
              </w:rPr>
              <w:t>IV.c.iv</w:t>
            </w:r>
            <w:proofErr w:type="spellEnd"/>
            <w:r>
              <w:rPr>
                <w:rFonts w:ascii="Times New Roman" w:eastAsia="宋体" w:hAnsi="Times New Roman" w:cs="Times New Roman"/>
                <w:color w:val="0D6812"/>
                <w:sz w:val="21"/>
                <w:szCs w:val="21"/>
              </w:rPr>
              <w:t>)</w:t>
            </w:r>
            <w:proofErr w:type="spellStart"/>
            <w:r>
              <w:rPr>
                <w:rFonts w:ascii="Times New Roman" w:eastAsia="宋体" w:hAnsi="Times New Roman" w:cs="Times New Roman"/>
                <w:color w:val="0D6812"/>
                <w:sz w:val="21"/>
                <w:szCs w:val="21"/>
              </w:rPr>
              <w:t>适用的</w:t>
            </w:r>
            <w:proofErr w:type="gramEnd"/>
            <w:r>
              <w:rPr>
                <w:rFonts w:ascii="Times New Roman" w:eastAsia="宋体" w:hAnsi="Times New Roman" w:cs="Times New Roman"/>
                <w:color w:val="0D6812"/>
                <w:sz w:val="21"/>
                <w:szCs w:val="21"/>
              </w:rPr>
              <w:t>LCI</w:t>
            </w:r>
            <w:r>
              <w:rPr>
                <w:rFonts w:ascii="Times New Roman" w:eastAsia="宋体" w:hAnsi="Times New Roman" w:cs="Times New Roman"/>
                <w:color w:val="0D6812"/>
                <w:sz w:val="21"/>
                <w:szCs w:val="21"/>
              </w:rPr>
              <w:t>建模框架，即根据情况</w:t>
            </w:r>
            <w:r>
              <w:rPr>
                <w:rFonts w:ascii="Times New Roman" w:eastAsia="宋体" w:hAnsi="Times New Roman" w:cs="Times New Roman"/>
                <w:color w:val="0D6812"/>
                <w:sz w:val="21"/>
                <w:szCs w:val="21"/>
              </w:rPr>
              <w:t>A</w:t>
            </w:r>
            <w:r>
              <w:rPr>
                <w:rFonts w:ascii="Times New Roman" w:eastAsia="宋体" w:hAnsi="Times New Roman" w:cs="Times New Roman"/>
                <w:color w:val="0D6812"/>
                <w:sz w:val="21"/>
                <w:szCs w:val="21"/>
              </w:rPr>
              <w:t>、</w:t>
            </w:r>
            <w:r>
              <w:rPr>
                <w:rFonts w:ascii="Times New Roman" w:eastAsia="宋体" w:hAnsi="Times New Roman" w:cs="Times New Roman"/>
                <w:color w:val="0D6812"/>
                <w:sz w:val="21"/>
                <w:szCs w:val="21"/>
              </w:rPr>
              <w:t>B</w:t>
            </w:r>
            <w:r>
              <w:rPr>
                <w:rFonts w:ascii="Times New Roman" w:eastAsia="宋体" w:hAnsi="Times New Roman" w:cs="Times New Roman"/>
                <w:color w:val="0D6812"/>
                <w:sz w:val="21"/>
                <w:szCs w:val="21"/>
              </w:rPr>
              <w:t>或</w:t>
            </w:r>
            <w:r>
              <w:rPr>
                <w:rFonts w:ascii="Times New Roman" w:eastAsia="宋体" w:hAnsi="Times New Roman" w:cs="Times New Roman"/>
                <w:color w:val="0D6812"/>
                <w:sz w:val="21"/>
                <w:szCs w:val="21"/>
              </w:rPr>
              <w:t>C</w:t>
            </w:r>
            <w:r>
              <w:rPr>
                <w:rFonts w:ascii="Times New Roman" w:eastAsia="宋体" w:hAnsi="Times New Roman" w:cs="Times New Roman"/>
                <w:color w:val="0D6812"/>
                <w:sz w:val="21"/>
                <w:szCs w:val="21"/>
              </w:rPr>
              <w:t>，包括</w:t>
            </w:r>
            <w:proofErr w:type="spellEnd"/>
            <w:r>
              <w:rPr>
                <w:rFonts w:ascii="Times New Roman" w:eastAsia="宋体" w:hAnsi="Times New Roman" w:cs="Times New Roman"/>
                <w:color w:val="0D6812"/>
                <w:sz w:val="21"/>
                <w:szCs w:val="21"/>
              </w:rPr>
              <w:t>[ISO</w:t>
            </w:r>
            <w:r>
              <w:rPr>
                <w:rFonts w:ascii="Times New Roman" w:eastAsia="宋体" w:hAnsi="Times New Roman" w:cs="Times New Roman"/>
                <w:color w:val="0D6812"/>
                <w:sz w:val="21"/>
                <w:szCs w:val="21"/>
              </w:rPr>
              <w:t>！</w:t>
            </w:r>
            <w:r>
              <w:rPr>
                <w:rFonts w:ascii="Times New Roman" w:eastAsia="宋体" w:hAnsi="Times New Roman" w:cs="Times New Roman"/>
                <w:color w:val="0D6812"/>
                <w:sz w:val="21"/>
                <w:szCs w:val="21"/>
              </w:rPr>
              <w:t>]</w:t>
            </w:r>
          </w:p>
        </w:tc>
      </w:tr>
      <w:tr w:rsidR="00D16BE9" w14:paraId="407571D1" w14:textId="77777777">
        <w:trPr>
          <w:trHeight w:val="398"/>
        </w:trPr>
        <w:tc>
          <w:tcPr>
            <w:tcW w:w="9289" w:type="dxa"/>
            <w:tcBorders>
              <w:left w:val="dotDash" w:sz="18" w:space="0" w:color="008000"/>
              <w:right w:val="single" w:sz="12" w:space="0" w:color="FF0000"/>
            </w:tcBorders>
          </w:tcPr>
          <w:p w14:paraId="01F8CA4C" w14:textId="77777777" w:rsidR="00D16BE9" w:rsidRDefault="00AC4FA2">
            <w:pPr>
              <w:pStyle w:val="TableParagraph"/>
              <w:spacing w:before="0" w:line="300" w:lineRule="auto"/>
              <w:ind w:left="0" w:firstLineChars="200" w:firstLine="420"/>
              <w:rPr>
                <w:rFonts w:ascii="Times New Roman" w:eastAsia="宋体" w:hAnsi="Times New Roman" w:cs="Times New Roman"/>
                <w:sz w:val="21"/>
                <w:szCs w:val="21"/>
              </w:rPr>
            </w:pPr>
            <w:proofErr w:type="spellStart"/>
            <w:r>
              <w:rPr>
                <w:rFonts w:ascii="Times New Roman" w:eastAsia="宋体" w:hAnsi="Times New Roman" w:cs="Times New Roman"/>
                <w:color w:val="227733"/>
                <w:sz w:val="21"/>
                <w:szCs w:val="21"/>
              </w:rPr>
              <w:t>程序的统一应用</w:t>
            </w:r>
            <w:proofErr w:type="spellEnd"/>
          </w:p>
        </w:tc>
      </w:tr>
      <w:tr w:rsidR="00D16BE9" w14:paraId="2931D4C2" w14:textId="77777777">
        <w:trPr>
          <w:trHeight w:val="399"/>
        </w:trPr>
        <w:tc>
          <w:tcPr>
            <w:tcW w:w="9289" w:type="dxa"/>
            <w:tcBorders>
              <w:left w:val="dotDash" w:sz="18" w:space="0" w:color="008000"/>
              <w:right w:val="dotDash" w:sz="18" w:space="0" w:color="008000"/>
            </w:tcBorders>
          </w:tcPr>
          <w:p w14:paraId="749C3F35" w14:textId="77777777" w:rsidR="00D16BE9" w:rsidRDefault="00AC4FA2">
            <w:pPr>
              <w:pStyle w:val="TableParagraph"/>
              <w:spacing w:before="0" w:line="300" w:lineRule="auto"/>
              <w:ind w:left="0" w:firstLineChars="200" w:firstLine="420"/>
              <w:rPr>
                <w:rFonts w:ascii="Times New Roman" w:eastAsia="宋体" w:hAnsi="Times New Roman" w:cs="Times New Roman"/>
                <w:i/>
                <w:sz w:val="21"/>
                <w:szCs w:val="21"/>
                <w:lang w:eastAsia="zh-CN"/>
              </w:rPr>
            </w:pPr>
            <w:proofErr w:type="spellStart"/>
            <w:r>
              <w:rPr>
                <w:rFonts w:ascii="Times New Roman" w:eastAsia="宋体" w:hAnsi="Times New Roman" w:cs="Times New Roman"/>
                <w:i/>
                <w:color w:val="0D6812"/>
                <w:sz w:val="21"/>
                <w:szCs w:val="21"/>
                <w:lang w:eastAsia="zh-CN"/>
              </w:rPr>
              <w:t>IV.c.v</w:t>
            </w:r>
            <w:proofErr w:type="spellEnd"/>
            <w:r>
              <w:rPr>
                <w:rFonts w:ascii="Times New Roman" w:eastAsia="宋体" w:hAnsi="Times New Roman" w:cs="Times New Roman"/>
                <w:i/>
                <w:color w:val="0D6812"/>
                <w:sz w:val="21"/>
                <w:szCs w:val="21"/>
                <w:lang w:eastAsia="zh-CN"/>
              </w:rPr>
              <w:t>)</w:t>
            </w:r>
            <w:r>
              <w:rPr>
                <w:rFonts w:ascii="Times New Roman" w:eastAsia="宋体" w:hAnsi="Times New Roman" w:cs="Times New Roman"/>
                <w:i/>
                <w:color w:val="0D6812"/>
                <w:sz w:val="21"/>
                <w:szCs w:val="21"/>
                <w:lang w:eastAsia="zh-CN"/>
              </w:rPr>
              <w:t>系统边界，包括</w:t>
            </w:r>
          </w:p>
        </w:tc>
      </w:tr>
      <w:tr w:rsidR="00D16BE9" w14:paraId="7D36452B" w14:textId="77777777">
        <w:trPr>
          <w:trHeight w:val="348"/>
        </w:trPr>
        <w:tc>
          <w:tcPr>
            <w:tcW w:w="9289" w:type="dxa"/>
            <w:tcBorders>
              <w:left w:val="dotDash" w:sz="18" w:space="0" w:color="008000"/>
              <w:right w:val="dotDash" w:sz="18" w:space="0" w:color="008000"/>
            </w:tcBorders>
          </w:tcPr>
          <w:p w14:paraId="77BBDDBB" w14:textId="77777777" w:rsidR="00D16BE9" w:rsidRDefault="00AC4FA2">
            <w:pPr>
              <w:pStyle w:val="TableParagraph"/>
              <w:spacing w:before="0" w:line="300" w:lineRule="auto"/>
              <w:ind w:left="0" w:firstLineChars="200" w:firstLine="420"/>
              <w:rPr>
                <w:rFonts w:ascii="Times New Roman" w:eastAsia="宋体" w:hAnsi="Times New Roman" w:cs="Times New Roman"/>
                <w:i/>
                <w:sz w:val="21"/>
                <w:szCs w:val="21"/>
                <w:lang w:eastAsia="zh-CN"/>
              </w:rPr>
            </w:pPr>
            <w:r>
              <w:rPr>
                <w:rFonts w:ascii="Times New Roman" w:eastAsia="宋体" w:hAnsi="Times New Roman" w:cs="Times New Roman"/>
                <w:i/>
                <w:color w:val="227733"/>
                <w:sz w:val="21"/>
                <w:szCs w:val="21"/>
                <w:lang w:eastAsia="zh-CN"/>
              </w:rPr>
              <w:t>IV.c.v.1)</w:t>
            </w:r>
            <w:r>
              <w:rPr>
                <w:rFonts w:ascii="Times New Roman" w:eastAsia="宋体" w:hAnsi="Times New Roman" w:cs="Times New Roman"/>
                <w:i/>
                <w:color w:val="227733"/>
                <w:sz w:val="21"/>
                <w:szCs w:val="21"/>
                <w:lang w:eastAsia="zh-CN"/>
              </w:rPr>
              <w:t>作为基本流程的系统输入和输出类型</w:t>
            </w:r>
          </w:p>
        </w:tc>
      </w:tr>
    </w:tbl>
    <w:p w14:paraId="260874BD" w14:textId="77777777" w:rsidR="00D16BE9" w:rsidRDefault="00AC4FA2">
      <w:pPr>
        <w:pStyle w:val="a8"/>
        <w:spacing w:line="300" w:lineRule="auto"/>
        <w:ind w:firstLineChars="200" w:firstLine="420"/>
        <w:rPr>
          <w:rFonts w:cs="Times New Roman"/>
          <w:sz w:val="26"/>
          <w:lang w:eastAsia="zh-CN"/>
        </w:rPr>
      </w:pPr>
      <w:r>
        <w:rPr>
          <w:rFonts w:cs="Times New Roman"/>
          <w:noProof/>
        </w:rPr>
        <mc:AlternateContent>
          <mc:Choice Requires="wps">
            <w:drawing>
              <wp:anchor distT="0" distB="0" distL="0" distR="0" simplePos="0" relativeHeight="251629056" behindDoc="1" locked="0" layoutInCell="1" allowOverlap="1" wp14:anchorId="6982D907" wp14:editId="5BCCD7B4">
                <wp:simplePos x="0" y="0"/>
                <wp:positionH relativeFrom="page">
                  <wp:posOffset>900430</wp:posOffset>
                </wp:positionH>
                <wp:positionV relativeFrom="paragraph">
                  <wp:posOffset>207010</wp:posOffset>
                </wp:positionV>
                <wp:extent cx="1828800" cy="6985"/>
                <wp:effectExtent l="0" t="0" r="0" b="0"/>
                <wp:wrapTopAndBottom/>
                <wp:docPr id="796" name="docshape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28800" cy="6985"/>
                        </a:xfrm>
                        <a:prstGeom prst="rect">
                          <a:avLst/>
                        </a:prstGeom>
                        <a:solidFill>
                          <a:srgbClr val="000000"/>
                        </a:solidFill>
                        <a:ln>
                          <a:noFill/>
                        </a:ln>
                      </wps:spPr>
                      <wps:bodyPr rot="0" vert="horz" wrap="square" lIns="91440" tIns="45720" rIns="91440" bIns="45720" anchor="t" anchorCtr="0" upright="1">
                        <a:noAutofit/>
                      </wps:bodyPr>
                    </wps:wsp>
                  </a:graphicData>
                </a:graphic>
              </wp:anchor>
            </w:drawing>
          </mc:Choice>
          <mc:Fallback xmlns:wpsCustomData="http://www.wps.cn/officeDocument/2013/wpsCustomData">
            <w:pict>
              <v:rect id="docshape9" o:spid="_x0000_s1026" o:spt="1" style="position:absolute;left:0pt;margin-left:70.9pt;margin-top:16.3pt;height:0.55pt;width:144pt;mso-position-horizontal-relative:page;mso-wrap-distance-bottom:0pt;mso-wrap-distance-top:0pt;z-index:-251607040;mso-width-relative:page;mso-height-relative:page;" fillcolor="#000000" filled="t" stroked="f" coordsize="21600,21600" o:gfxdata="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">
                <v:fill on="t" focussize="0,0"/>
                <v:stroke on="f"/>
                <v:imagedata o:title=""/>
                <o:lock v:ext="edit" aspectratio="f"/>
                <w10:wrap type="topAndBottom"/>
              </v:rect>
            </w:pict>
          </mc:Fallback>
        </mc:AlternateContent>
      </w:r>
    </w:p>
    <w:p w14:paraId="2D7342B7" w14:textId="77777777" w:rsidR="00D16BE9" w:rsidRDefault="00D16BE9">
      <w:pPr>
        <w:pStyle w:val="a8"/>
        <w:spacing w:line="300" w:lineRule="auto"/>
        <w:ind w:firstLineChars="200" w:firstLine="180"/>
        <w:rPr>
          <w:rFonts w:cs="Times New Roman"/>
          <w:sz w:val="9"/>
          <w:lang w:eastAsia="zh-CN"/>
        </w:rPr>
      </w:pPr>
    </w:p>
    <w:p w14:paraId="39D327F8" w14:textId="77777777" w:rsidR="00D16BE9" w:rsidRDefault="00AC4FA2">
      <w:pPr>
        <w:spacing w:line="300" w:lineRule="auto"/>
        <w:ind w:firstLine="361"/>
        <w:rPr>
          <w:rFonts w:eastAsia="宋体" w:cs="Times New Roman"/>
          <w:b/>
          <w:bCs/>
          <w:sz w:val="18"/>
          <w:szCs w:val="18"/>
        </w:rPr>
      </w:pPr>
      <w:r>
        <w:rPr>
          <w:rFonts w:eastAsia="宋体" w:cs="Times New Roman"/>
          <w:b/>
          <w:bCs/>
          <w:sz w:val="18"/>
          <w:szCs w:val="18"/>
        </w:rPr>
        <w:t xml:space="preserve">208 </w:t>
      </w:r>
      <w:r>
        <w:rPr>
          <w:rFonts w:eastAsia="宋体" w:cs="Times New Roman"/>
          <w:b/>
          <w:bCs/>
          <w:sz w:val="18"/>
          <w:szCs w:val="18"/>
        </w:rPr>
        <w:t>斜体部分直接取自</w:t>
      </w:r>
      <w:r>
        <w:rPr>
          <w:rFonts w:eastAsia="宋体" w:cs="Times New Roman"/>
          <w:b/>
          <w:bCs/>
          <w:sz w:val="18"/>
          <w:szCs w:val="18"/>
        </w:rPr>
        <w:t>ISO 14044</w:t>
      </w:r>
      <w:r>
        <w:rPr>
          <w:rFonts w:eastAsia="宋体" w:cs="Times New Roman"/>
          <w:b/>
          <w:bCs/>
          <w:sz w:val="18"/>
          <w:szCs w:val="18"/>
        </w:rPr>
        <w:t>，第</w:t>
      </w:r>
      <w:r>
        <w:rPr>
          <w:rFonts w:eastAsia="宋体" w:cs="Times New Roman"/>
          <w:b/>
          <w:bCs/>
          <w:sz w:val="18"/>
          <w:szCs w:val="18"/>
        </w:rPr>
        <w:t>5.2</w:t>
      </w:r>
      <w:r>
        <w:rPr>
          <w:rFonts w:eastAsia="宋体" w:cs="Times New Roman"/>
          <w:b/>
          <w:bCs/>
          <w:sz w:val="18"/>
          <w:szCs w:val="18"/>
        </w:rPr>
        <w:t>章，但去除了</w:t>
      </w:r>
      <w:r>
        <w:rPr>
          <w:rFonts w:eastAsia="宋体" w:cs="Times New Roman"/>
          <w:b/>
          <w:bCs/>
          <w:sz w:val="18"/>
          <w:szCs w:val="18"/>
        </w:rPr>
        <w:t>ISO</w:t>
      </w:r>
      <w:r>
        <w:rPr>
          <w:rFonts w:eastAsia="宋体" w:cs="Times New Roman"/>
          <w:b/>
          <w:bCs/>
          <w:sz w:val="18"/>
          <w:szCs w:val="18"/>
        </w:rPr>
        <w:t>内部章节引用。一些方面已被移至其他地方，但所有内容均已涵盖。</w:t>
      </w:r>
    </w:p>
    <w:p w14:paraId="74B1257D" w14:textId="77777777" w:rsidR="00D16BE9" w:rsidRDefault="00D16BE9">
      <w:pPr>
        <w:spacing w:line="300" w:lineRule="auto"/>
        <w:ind w:firstLine="360"/>
        <w:rPr>
          <w:rFonts w:eastAsia="宋体" w:cs="Times New Roman"/>
          <w:sz w:val="18"/>
        </w:rPr>
        <w:sectPr w:rsidR="00D16BE9">
          <w:pgSz w:w="11910" w:h="16840"/>
          <w:pgMar w:top="1040" w:right="1160" w:bottom="1040" w:left="1120" w:header="835" w:footer="852" w:gutter="0"/>
          <w:cols w:space="720"/>
        </w:sectPr>
      </w:pPr>
    </w:p>
    <w:p w14:paraId="4AF828CA" w14:textId="77777777" w:rsidR="00D16BE9" w:rsidRDefault="00AC4FA2">
      <w:pPr>
        <w:pStyle w:val="a8"/>
        <w:spacing w:line="300" w:lineRule="auto"/>
        <w:ind w:firstLineChars="200" w:firstLine="420"/>
        <w:rPr>
          <w:rFonts w:cs="Times New Roman"/>
          <w:sz w:val="20"/>
          <w:lang w:eastAsia="zh-CN"/>
        </w:rPr>
      </w:pPr>
      <w:r>
        <w:rPr>
          <w:rFonts w:cs="Times New Roman"/>
          <w:noProof/>
        </w:rPr>
        <w:lastRenderedPageBreak/>
        <mc:AlternateContent>
          <mc:Choice Requires="wps">
            <w:drawing>
              <wp:anchor distT="0" distB="0" distL="114300" distR="114300" simplePos="0" relativeHeight="251613696" behindDoc="1" locked="0" layoutInCell="1" allowOverlap="1" wp14:anchorId="5C7BFF63" wp14:editId="1C01617E">
                <wp:simplePos x="0" y="0"/>
                <wp:positionH relativeFrom="page">
                  <wp:posOffset>2238375</wp:posOffset>
                </wp:positionH>
                <wp:positionV relativeFrom="page">
                  <wp:posOffset>3236595</wp:posOffset>
                </wp:positionV>
                <wp:extent cx="9525" cy="0"/>
                <wp:effectExtent l="0" t="13970" r="3175" b="24130"/>
                <wp:wrapNone/>
                <wp:docPr id="795" name="Line 49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525" cy="0"/>
                        </a:xfrm>
                        <a:prstGeom prst="line">
                          <a:avLst/>
                        </a:prstGeom>
                        <a:noFill/>
                        <a:ln w="28194">
                          <a:solidFill>
                            <a:srgbClr val="008000"/>
                          </a:solidFill>
                          <a:prstDash val="sysDashDot"/>
                          <a:round/>
                        </a:ln>
                      </wps:spPr>
                      <wps:bodyPr/>
                    </wps:wsp>
                  </a:graphicData>
                </a:graphic>
              </wp:anchor>
            </w:drawing>
          </mc:Choice>
          <mc:Fallback xmlns:wpsCustomData="http://www.wps.cn/officeDocument/2013/wpsCustomData">
            <w:pict>
              <v:line id="Line 495" o:spid="_x0000_s1026" o:spt="20" style="position:absolute;left:0pt;margin-left:176.25pt;margin-top:254.85pt;height:0pt;width:0.75pt;mso-position-horizontal-relative:page;mso-position-vertical-relative:page;z-index:-251650048;mso-width-relative:page;mso-height-relative:page;" filled="f" stroked="t" coordsize="21600,21600" o:gfxdata="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">
                <v:fill on="f" focussize="0,0"/>
                <v:stroke weight="2.22pt" color="#008000" joinstyle="round" dashstyle="3 1"/>
                <v:imagedata o:title=""/>
                <o:lock v:ext="edit" aspectratio="f"/>
              </v:line>
            </w:pict>
          </mc:Fallback>
        </mc:AlternateContent>
      </w:r>
    </w:p>
    <w:p w14:paraId="2D41BB4E" w14:textId="77777777" w:rsidR="00D16BE9" w:rsidRDefault="00D16BE9">
      <w:pPr>
        <w:pStyle w:val="a8"/>
        <w:spacing w:line="300" w:lineRule="auto"/>
        <w:ind w:firstLineChars="200" w:firstLine="240"/>
        <w:rPr>
          <w:rFonts w:cs="Times New Roman"/>
          <w:sz w:val="12"/>
          <w:lang w:eastAsia="zh-CN"/>
        </w:rPr>
      </w:pPr>
    </w:p>
    <w:tbl>
      <w:tblPr>
        <w:tblStyle w:val="TableNormal"/>
        <w:tblW w:w="0" w:type="auto"/>
        <w:tblInd w:w="212" w:type="dxa"/>
        <w:tblBorders>
          <w:top w:val="dotDash" w:sz="18" w:space="0" w:color="008000"/>
          <w:left w:val="dotDash" w:sz="18" w:space="0" w:color="008000"/>
          <w:bottom w:val="dotDash" w:sz="18" w:space="0" w:color="008000"/>
          <w:right w:val="dotDash" w:sz="18" w:space="0" w:color="008000"/>
          <w:insideH w:val="dotDash" w:sz="18" w:space="0" w:color="008000"/>
          <w:insideV w:val="dotDash" w:sz="18" w:space="0" w:color="008000"/>
        </w:tblBorders>
        <w:tblLayout w:type="fixed"/>
        <w:tblLook w:val="04A0" w:firstRow="1" w:lastRow="0" w:firstColumn="1" w:lastColumn="0" w:noHBand="0" w:noVBand="1"/>
      </w:tblPr>
      <w:tblGrid>
        <w:gridCol w:w="9289"/>
      </w:tblGrid>
      <w:tr w:rsidR="00D16BE9" w14:paraId="2913C854" w14:textId="77777777">
        <w:trPr>
          <w:trHeight w:val="543"/>
        </w:trPr>
        <w:tc>
          <w:tcPr>
            <w:tcW w:w="9289" w:type="dxa"/>
            <w:tcBorders>
              <w:bottom w:val="dashSmallGap" w:sz="4" w:space="0" w:color="008000"/>
            </w:tcBorders>
          </w:tcPr>
          <w:p w14:paraId="4DBB64B8" w14:textId="77777777" w:rsidR="00D16BE9" w:rsidRDefault="00AC4FA2">
            <w:pPr>
              <w:pStyle w:val="TableParagraph"/>
              <w:spacing w:before="0" w:line="300" w:lineRule="auto"/>
              <w:ind w:left="0" w:firstLineChars="200" w:firstLine="482"/>
              <w:jc w:val="center"/>
              <w:rPr>
                <w:rFonts w:ascii="Times New Roman" w:eastAsia="宋体" w:hAnsi="Times New Roman" w:cs="Times New Roman"/>
                <w:b/>
                <w:sz w:val="24"/>
              </w:rPr>
            </w:pPr>
            <w:r>
              <w:rPr>
                <w:rFonts w:ascii="Times New Roman" w:eastAsia="宋体" w:hAnsi="Times New Roman" w:cs="Times New Roman"/>
                <w:b/>
                <w:color w:val="003300"/>
                <w:sz w:val="24"/>
              </w:rPr>
              <w:t>规定</w:t>
            </w:r>
            <w:r>
              <w:rPr>
                <w:rFonts w:ascii="Times New Roman" w:eastAsia="宋体" w:hAnsi="Times New Roman" w:cs="Times New Roman"/>
                <w:b/>
                <w:color w:val="003300"/>
                <w:sz w:val="24"/>
              </w:rPr>
              <w:t>:10.3</w:t>
            </w:r>
            <w:r>
              <w:rPr>
                <w:rFonts w:ascii="Times New Roman" w:eastAsia="宋体" w:hAnsi="Times New Roman" w:cs="Times New Roman"/>
                <w:b/>
                <w:color w:val="003300"/>
                <w:sz w:val="24"/>
              </w:rPr>
              <w:t>三级报告要求</w:t>
            </w:r>
          </w:p>
        </w:tc>
      </w:tr>
      <w:tr w:rsidR="00D16BE9" w14:paraId="49373A20" w14:textId="77777777">
        <w:trPr>
          <w:trHeight w:val="326"/>
        </w:trPr>
        <w:tc>
          <w:tcPr>
            <w:tcW w:w="9289" w:type="dxa"/>
            <w:tcBorders>
              <w:top w:val="dashSmallGap" w:sz="4" w:space="0" w:color="008000"/>
              <w:bottom w:val="nil"/>
            </w:tcBorders>
          </w:tcPr>
          <w:p w14:paraId="76F8FE0D" w14:textId="77777777" w:rsidR="00D16BE9" w:rsidRDefault="00AC4FA2">
            <w:pPr>
              <w:pStyle w:val="TableParagraph"/>
              <w:spacing w:before="0" w:line="300" w:lineRule="auto"/>
              <w:ind w:left="0" w:firstLineChars="200" w:firstLine="420"/>
              <w:rPr>
                <w:rFonts w:ascii="Times New Roman" w:eastAsia="宋体" w:hAnsi="Times New Roman" w:cs="Times New Roman"/>
                <w:i/>
                <w:sz w:val="21"/>
                <w:szCs w:val="21"/>
              </w:rPr>
            </w:pPr>
            <w:proofErr w:type="spellStart"/>
            <w:r>
              <w:rPr>
                <w:rFonts w:ascii="Times New Roman" w:eastAsia="宋体" w:hAnsi="Times New Roman" w:cs="Times New Roman"/>
                <w:color w:val="227733"/>
                <w:sz w:val="21"/>
                <w:szCs w:val="21"/>
              </w:rPr>
              <w:t>应该被提供</w:t>
            </w:r>
            <w:proofErr w:type="spellEnd"/>
            <w:r>
              <w:rPr>
                <w:rFonts w:ascii="Times New Roman" w:eastAsia="宋体" w:hAnsi="Times New Roman" w:cs="Times New Roman"/>
                <w:color w:val="227733"/>
                <w:sz w:val="21"/>
                <w:szCs w:val="21"/>
              </w:rPr>
              <w:t>，</w:t>
            </w:r>
          </w:p>
        </w:tc>
      </w:tr>
      <w:tr w:rsidR="00D16BE9" w14:paraId="1573B614" w14:textId="77777777">
        <w:trPr>
          <w:trHeight w:val="676"/>
        </w:trPr>
        <w:tc>
          <w:tcPr>
            <w:tcW w:w="9289" w:type="dxa"/>
            <w:tcBorders>
              <w:top w:val="nil"/>
              <w:bottom w:val="nil"/>
              <w:right w:val="single" w:sz="12" w:space="0" w:color="FF0000"/>
            </w:tcBorders>
          </w:tcPr>
          <w:p w14:paraId="66BDABC6" w14:textId="77777777" w:rsidR="00D16BE9" w:rsidRDefault="00AC4FA2">
            <w:pPr>
              <w:pStyle w:val="TableParagraph"/>
              <w:spacing w:before="0" w:line="300" w:lineRule="auto"/>
              <w:ind w:left="0" w:firstLineChars="200" w:firstLine="420"/>
              <w:rPr>
                <w:rFonts w:ascii="Times New Roman" w:eastAsia="宋体" w:hAnsi="Times New Roman" w:cs="Times New Roman"/>
                <w:sz w:val="21"/>
                <w:szCs w:val="21"/>
                <w:lang w:eastAsia="zh-CN"/>
              </w:rPr>
            </w:pPr>
            <w:r>
              <w:rPr>
                <w:rFonts w:ascii="Times New Roman" w:eastAsia="宋体" w:hAnsi="Times New Roman" w:cs="Times New Roman"/>
                <w:i/>
                <w:color w:val="227733"/>
                <w:sz w:val="21"/>
                <w:szCs w:val="21"/>
                <w:lang w:eastAsia="zh-CN"/>
              </w:rPr>
              <w:t>IV.c.v.2)</w:t>
            </w:r>
            <w:r>
              <w:rPr>
                <w:rFonts w:ascii="Times New Roman" w:eastAsia="宋体" w:hAnsi="Times New Roman" w:cs="Times New Roman"/>
                <w:i/>
                <w:color w:val="227733"/>
                <w:sz w:val="21"/>
                <w:szCs w:val="21"/>
                <w:lang w:eastAsia="zh-CN"/>
              </w:rPr>
              <w:t>关于系统边界定义以及个人或系统包含和排除的决策标准</w:t>
            </w:r>
            <w:r>
              <w:rPr>
                <w:rFonts w:ascii="Times New Roman" w:eastAsia="宋体" w:hAnsi="Times New Roman" w:cs="Times New Roman"/>
                <w:i/>
                <w:color w:val="227733"/>
                <w:sz w:val="21"/>
                <w:szCs w:val="21"/>
                <w:lang w:eastAsia="zh-CN"/>
              </w:rPr>
              <w:t>[ISO</w:t>
            </w:r>
            <w:r>
              <w:rPr>
                <w:rFonts w:ascii="Times New Roman" w:eastAsia="宋体" w:hAnsi="Times New Roman" w:cs="Times New Roman"/>
                <w:i/>
                <w:color w:val="227733"/>
                <w:sz w:val="21"/>
                <w:szCs w:val="21"/>
                <w:lang w:eastAsia="zh-CN"/>
              </w:rPr>
              <w:t>！</w:t>
            </w:r>
            <w:r>
              <w:rPr>
                <w:rFonts w:ascii="Times New Roman" w:eastAsia="宋体" w:hAnsi="Times New Roman" w:cs="Times New Roman"/>
                <w:i/>
                <w:color w:val="227733"/>
                <w:sz w:val="21"/>
                <w:szCs w:val="21"/>
                <w:lang w:eastAsia="zh-CN"/>
              </w:rPr>
              <w:t>]</w:t>
            </w:r>
          </w:p>
        </w:tc>
      </w:tr>
      <w:tr w:rsidR="00D16BE9" w14:paraId="57CAE94B" w14:textId="77777777">
        <w:trPr>
          <w:trHeight w:val="677"/>
        </w:trPr>
        <w:tc>
          <w:tcPr>
            <w:tcW w:w="9289" w:type="dxa"/>
            <w:tcBorders>
              <w:top w:val="nil"/>
              <w:bottom w:val="nil"/>
            </w:tcBorders>
          </w:tcPr>
          <w:p w14:paraId="131CED5E" w14:textId="77777777" w:rsidR="00D16BE9" w:rsidRDefault="00AC4FA2">
            <w:pPr>
              <w:pStyle w:val="TableParagraph"/>
              <w:spacing w:before="0" w:line="300" w:lineRule="auto"/>
              <w:ind w:left="0" w:firstLineChars="200" w:firstLine="420"/>
              <w:rPr>
                <w:rFonts w:ascii="Times New Roman" w:eastAsia="宋体" w:hAnsi="Times New Roman" w:cs="Times New Roman"/>
                <w:i/>
                <w:sz w:val="21"/>
                <w:szCs w:val="21"/>
                <w:lang w:eastAsia="zh-CN"/>
              </w:rPr>
            </w:pPr>
            <w:r>
              <w:rPr>
                <w:rFonts w:ascii="Times New Roman" w:eastAsia="宋体" w:hAnsi="Times New Roman" w:cs="Times New Roman"/>
                <w:i/>
                <w:color w:val="0D6812"/>
                <w:sz w:val="21"/>
                <w:szCs w:val="21"/>
                <w:lang w:eastAsia="zh-CN"/>
              </w:rPr>
              <w:t>IV.c.v.3)</w:t>
            </w:r>
            <w:r>
              <w:rPr>
                <w:rFonts w:ascii="Times New Roman" w:eastAsia="宋体" w:hAnsi="Times New Roman" w:cs="Times New Roman"/>
                <w:i/>
                <w:color w:val="0D6812"/>
                <w:sz w:val="21"/>
                <w:szCs w:val="21"/>
                <w:lang w:eastAsia="zh-CN"/>
              </w:rPr>
              <w:t>生命周期阶段、活动类型、流程或流程的遗漏，</w:t>
            </w:r>
          </w:p>
        </w:tc>
      </w:tr>
      <w:tr w:rsidR="00D16BE9" w14:paraId="194B6CC5" w14:textId="77777777">
        <w:trPr>
          <w:trHeight w:val="398"/>
        </w:trPr>
        <w:tc>
          <w:tcPr>
            <w:tcW w:w="9289" w:type="dxa"/>
            <w:tcBorders>
              <w:top w:val="nil"/>
              <w:bottom w:val="nil"/>
            </w:tcBorders>
          </w:tcPr>
          <w:p w14:paraId="1E64BA4A" w14:textId="77777777" w:rsidR="00D16BE9" w:rsidRDefault="00AC4FA2">
            <w:pPr>
              <w:pStyle w:val="TableParagraph"/>
              <w:spacing w:before="0" w:line="300" w:lineRule="auto"/>
              <w:ind w:left="0" w:firstLineChars="200" w:firstLine="420"/>
              <w:rPr>
                <w:rFonts w:ascii="Times New Roman" w:eastAsia="宋体" w:hAnsi="Times New Roman" w:cs="Times New Roman"/>
                <w:i/>
                <w:sz w:val="21"/>
                <w:szCs w:val="21"/>
                <w:lang w:eastAsia="zh-CN"/>
              </w:rPr>
            </w:pPr>
            <w:r>
              <w:rPr>
                <w:rFonts w:ascii="Times New Roman" w:eastAsia="宋体" w:hAnsi="Times New Roman" w:cs="Times New Roman"/>
                <w:i/>
                <w:color w:val="0D6812"/>
                <w:sz w:val="21"/>
                <w:szCs w:val="21"/>
                <w:lang w:eastAsia="zh-CN"/>
              </w:rPr>
              <w:t>四</w:t>
            </w:r>
            <w:r>
              <w:rPr>
                <w:rFonts w:ascii="Times New Roman" w:eastAsia="宋体" w:hAnsi="Times New Roman" w:cs="Times New Roman"/>
                <w:i/>
                <w:color w:val="0D6812"/>
                <w:sz w:val="21"/>
                <w:szCs w:val="21"/>
                <w:lang w:eastAsia="zh-CN"/>
              </w:rPr>
              <w:t>. c.v.4)</w:t>
            </w:r>
            <w:r>
              <w:rPr>
                <w:rFonts w:ascii="Times New Roman" w:eastAsia="宋体" w:hAnsi="Times New Roman" w:cs="Times New Roman"/>
                <w:i/>
                <w:color w:val="0D6812"/>
                <w:sz w:val="21"/>
                <w:szCs w:val="21"/>
                <w:lang w:eastAsia="zh-CN"/>
              </w:rPr>
              <w:t>能源和材料投入和产出的量化，以及</w:t>
            </w:r>
          </w:p>
        </w:tc>
      </w:tr>
      <w:tr w:rsidR="00D16BE9" w14:paraId="60109329" w14:textId="77777777">
        <w:trPr>
          <w:trHeight w:val="398"/>
        </w:trPr>
        <w:tc>
          <w:tcPr>
            <w:tcW w:w="9289" w:type="dxa"/>
            <w:tcBorders>
              <w:top w:val="nil"/>
              <w:bottom w:val="nil"/>
            </w:tcBorders>
          </w:tcPr>
          <w:p w14:paraId="7D988AC5" w14:textId="77777777" w:rsidR="00D16BE9" w:rsidRDefault="00AC4FA2">
            <w:pPr>
              <w:pStyle w:val="TableParagraph"/>
              <w:spacing w:before="0" w:line="300" w:lineRule="auto"/>
              <w:ind w:left="0" w:firstLineChars="200" w:firstLine="420"/>
              <w:rPr>
                <w:rFonts w:ascii="Times New Roman" w:eastAsia="宋体" w:hAnsi="Times New Roman" w:cs="Times New Roman"/>
                <w:i/>
                <w:sz w:val="21"/>
                <w:szCs w:val="21"/>
                <w:lang w:eastAsia="zh-CN"/>
              </w:rPr>
            </w:pPr>
            <w:r>
              <w:rPr>
                <w:rFonts w:ascii="Times New Roman" w:eastAsia="宋体" w:hAnsi="Times New Roman" w:cs="Times New Roman"/>
                <w:i/>
                <w:color w:val="0D6812"/>
                <w:sz w:val="21"/>
                <w:szCs w:val="21"/>
                <w:lang w:eastAsia="zh-CN"/>
              </w:rPr>
              <w:t>5)</w:t>
            </w:r>
            <w:r>
              <w:rPr>
                <w:rFonts w:ascii="Times New Roman" w:eastAsia="宋体" w:hAnsi="Times New Roman" w:cs="Times New Roman"/>
                <w:i/>
                <w:color w:val="0D6812"/>
                <w:sz w:val="21"/>
                <w:szCs w:val="21"/>
                <w:lang w:eastAsia="zh-CN"/>
              </w:rPr>
              <w:t>关于电力生产的假设；</w:t>
            </w:r>
          </w:p>
        </w:tc>
      </w:tr>
      <w:tr w:rsidR="00D16BE9" w14:paraId="1E1BF79F" w14:textId="77777777">
        <w:trPr>
          <w:trHeight w:val="398"/>
        </w:trPr>
        <w:tc>
          <w:tcPr>
            <w:tcW w:w="9289" w:type="dxa"/>
            <w:tcBorders>
              <w:top w:val="nil"/>
              <w:bottom w:val="nil"/>
            </w:tcBorders>
          </w:tcPr>
          <w:p w14:paraId="76EA85CD" w14:textId="77777777" w:rsidR="00D16BE9" w:rsidRDefault="00AC4FA2">
            <w:pPr>
              <w:pStyle w:val="TableParagraph"/>
              <w:spacing w:before="0" w:line="300" w:lineRule="auto"/>
              <w:ind w:left="0" w:firstLineChars="200" w:firstLine="420"/>
              <w:rPr>
                <w:rFonts w:ascii="Times New Roman" w:eastAsia="宋体" w:hAnsi="Times New Roman" w:cs="Times New Roman"/>
                <w:i/>
                <w:sz w:val="21"/>
                <w:szCs w:val="21"/>
                <w:lang w:eastAsia="zh-CN"/>
              </w:rPr>
            </w:pPr>
            <w:r>
              <w:rPr>
                <w:rFonts w:ascii="Times New Roman" w:eastAsia="宋体" w:hAnsi="Times New Roman" w:cs="Times New Roman"/>
                <w:i/>
                <w:color w:val="0D6812"/>
                <w:sz w:val="21"/>
                <w:szCs w:val="21"/>
                <w:lang w:eastAsia="zh-CN"/>
              </w:rPr>
              <w:t>IV.c.vi)</w:t>
            </w:r>
            <w:r>
              <w:rPr>
                <w:rFonts w:ascii="Times New Roman" w:eastAsia="宋体" w:hAnsi="Times New Roman" w:cs="Times New Roman"/>
                <w:i/>
                <w:color w:val="0D6812"/>
                <w:sz w:val="21"/>
                <w:szCs w:val="21"/>
                <w:lang w:eastAsia="zh-CN"/>
              </w:rPr>
              <w:t>初始纳入投入和产出的截止标准，包括</w:t>
            </w:r>
          </w:p>
        </w:tc>
      </w:tr>
      <w:tr w:rsidR="00D16BE9" w14:paraId="75CBEECB" w14:textId="77777777">
        <w:trPr>
          <w:trHeight w:val="398"/>
        </w:trPr>
        <w:tc>
          <w:tcPr>
            <w:tcW w:w="9289" w:type="dxa"/>
            <w:tcBorders>
              <w:top w:val="nil"/>
              <w:bottom w:val="nil"/>
            </w:tcBorders>
          </w:tcPr>
          <w:p w14:paraId="31F742D7" w14:textId="77777777" w:rsidR="00D16BE9" w:rsidRDefault="00AC4FA2">
            <w:pPr>
              <w:pStyle w:val="TableParagraph"/>
              <w:spacing w:before="0" w:line="300" w:lineRule="auto"/>
              <w:ind w:left="0" w:firstLineChars="200" w:firstLine="420"/>
              <w:rPr>
                <w:rFonts w:ascii="Times New Roman" w:eastAsia="宋体" w:hAnsi="Times New Roman" w:cs="Times New Roman"/>
                <w:i/>
                <w:sz w:val="21"/>
                <w:szCs w:val="21"/>
                <w:lang w:eastAsia="zh-CN"/>
              </w:rPr>
            </w:pPr>
            <w:r>
              <w:rPr>
                <w:rFonts w:ascii="Times New Roman" w:eastAsia="宋体" w:hAnsi="Times New Roman" w:cs="Times New Roman"/>
                <w:i/>
                <w:color w:val="0D6812"/>
                <w:sz w:val="21"/>
                <w:szCs w:val="21"/>
                <w:lang w:eastAsia="zh-CN"/>
              </w:rPr>
              <w:t>IV.c.vi.1)</w:t>
            </w:r>
            <w:r>
              <w:rPr>
                <w:rFonts w:ascii="Times New Roman" w:eastAsia="宋体" w:hAnsi="Times New Roman" w:cs="Times New Roman"/>
                <w:i/>
                <w:color w:val="0D6812"/>
                <w:sz w:val="21"/>
                <w:szCs w:val="21"/>
                <w:lang w:eastAsia="zh-CN"/>
              </w:rPr>
              <w:t>截止标准和假设的描述，</w:t>
            </w:r>
          </w:p>
        </w:tc>
      </w:tr>
      <w:tr w:rsidR="00D16BE9" w14:paraId="0A6AB07E" w14:textId="77777777">
        <w:trPr>
          <w:trHeight w:val="397"/>
        </w:trPr>
        <w:tc>
          <w:tcPr>
            <w:tcW w:w="9289" w:type="dxa"/>
            <w:tcBorders>
              <w:top w:val="nil"/>
              <w:bottom w:val="nil"/>
            </w:tcBorders>
          </w:tcPr>
          <w:p w14:paraId="2B94E6E5" w14:textId="77777777" w:rsidR="00D16BE9" w:rsidRDefault="00AC4FA2">
            <w:pPr>
              <w:pStyle w:val="TableParagraph"/>
              <w:spacing w:before="0" w:line="300" w:lineRule="auto"/>
              <w:ind w:left="0" w:firstLineChars="200" w:firstLine="420"/>
              <w:rPr>
                <w:rFonts w:ascii="Times New Roman" w:eastAsia="宋体" w:hAnsi="Times New Roman" w:cs="Times New Roman"/>
                <w:i/>
                <w:sz w:val="21"/>
                <w:szCs w:val="21"/>
                <w:lang w:eastAsia="zh-CN"/>
              </w:rPr>
            </w:pPr>
            <w:r>
              <w:rPr>
                <w:rFonts w:ascii="Times New Roman" w:eastAsia="宋体" w:hAnsi="Times New Roman" w:cs="Times New Roman"/>
                <w:i/>
                <w:color w:val="0D6812"/>
                <w:sz w:val="21"/>
                <w:szCs w:val="21"/>
                <w:lang w:eastAsia="zh-CN"/>
              </w:rPr>
              <w:t>IV.c.vi.2)</w:t>
            </w:r>
            <w:r>
              <w:rPr>
                <w:rFonts w:ascii="Times New Roman" w:eastAsia="宋体" w:hAnsi="Times New Roman" w:cs="Times New Roman"/>
                <w:i/>
                <w:color w:val="0D6812"/>
                <w:sz w:val="21"/>
                <w:szCs w:val="21"/>
                <w:lang w:eastAsia="zh-CN"/>
              </w:rPr>
              <w:t>选择对结果的影响，</w:t>
            </w:r>
          </w:p>
        </w:tc>
      </w:tr>
      <w:tr w:rsidR="00D16BE9" w14:paraId="67D7949E" w14:textId="77777777">
        <w:trPr>
          <w:trHeight w:val="397"/>
        </w:trPr>
        <w:tc>
          <w:tcPr>
            <w:tcW w:w="9289" w:type="dxa"/>
            <w:tcBorders>
              <w:top w:val="nil"/>
              <w:bottom w:val="nil"/>
            </w:tcBorders>
          </w:tcPr>
          <w:p w14:paraId="3A018852" w14:textId="77777777" w:rsidR="00D16BE9" w:rsidRDefault="00AC4FA2">
            <w:pPr>
              <w:pStyle w:val="TableParagraph"/>
              <w:spacing w:before="0" w:line="300" w:lineRule="auto"/>
              <w:ind w:left="0" w:firstLineChars="200" w:firstLine="420"/>
              <w:rPr>
                <w:rFonts w:ascii="Times New Roman" w:eastAsia="宋体" w:hAnsi="Times New Roman" w:cs="Times New Roman"/>
                <w:i/>
                <w:sz w:val="21"/>
                <w:szCs w:val="21"/>
                <w:lang w:eastAsia="zh-CN"/>
              </w:rPr>
            </w:pPr>
            <w:r>
              <w:rPr>
                <w:rFonts w:ascii="Times New Roman" w:eastAsia="宋体" w:hAnsi="Times New Roman" w:cs="Times New Roman"/>
                <w:i/>
                <w:color w:val="0D6812"/>
                <w:sz w:val="21"/>
                <w:szCs w:val="21"/>
                <w:lang w:eastAsia="zh-CN"/>
              </w:rPr>
              <w:t>四</w:t>
            </w:r>
            <w:r>
              <w:rPr>
                <w:rFonts w:ascii="Times New Roman" w:eastAsia="宋体" w:hAnsi="Times New Roman" w:cs="Times New Roman"/>
                <w:i/>
                <w:color w:val="0D6812"/>
                <w:sz w:val="21"/>
                <w:szCs w:val="21"/>
                <w:lang w:eastAsia="zh-CN"/>
              </w:rPr>
              <w:t>. c.vi.3)</w:t>
            </w:r>
            <w:r>
              <w:rPr>
                <w:rFonts w:ascii="Times New Roman" w:eastAsia="宋体" w:hAnsi="Times New Roman" w:cs="Times New Roman"/>
                <w:i/>
                <w:color w:val="0D6812"/>
                <w:sz w:val="21"/>
                <w:szCs w:val="21"/>
                <w:lang w:eastAsia="zh-CN"/>
              </w:rPr>
              <w:t>纳入质量、能源和环境临界值标准。</w:t>
            </w:r>
          </w:p>
        </w:tc>
      </w:tr>
      <w:tr w:rsidR="00D16BE9" w14:paraId="0347AE2B" w14:textId="77777777">
        <w:trPr>
          <w:trHeight w:val="676"/>
        </w:trPr>
        <w:tc>
          <w:tcPr>
            <w:tcW w:w="9289" w:type="dxa"/>
            <w:tcBorders>
              <w:top w:val="nil"/>
              <w:bottom w:val="nil"/>
            </w:tcBorders>
          </w:tcPr>
          <w:p w14:paraId="546D61A4" w14:textId="77777777" w:rsidR="00D16BE9" w:rsidRDefault="00AC4FA2">
            <w:pPr>
              <w:pStyle w:val="TableParagraph"/>
              <w:spacing w:before="0" w:line="300" w:lineRule="auto"/>
              <w:ind w:left="0" w:firstLineChars="200" w:firstLine="420"/>
              <w:rPr>
                <w:rFonts w:ascii="Times New Roman" w:eastAsia="宋体" w:hAnsi="Times New Roman" w:cs="Times New Roman"/>
                <w:sz w:val="21"/>
                <w:szCs w:val="21"/>
                <w:lang w:eastAsia="zh-CN"/>
              </w:rPr>
            </w:pPr>
            <w:proofErr w:type="spellStart"/>
            <w:r>
              <w:rPr>
                <w:rFonts w:ascii="Times New Roman" w:eastAsia="宋体" w:hAnsi="Times New Roman" w:cs="Times New Roman"/>
                <w:i/>
                <w:color w:val="0D6812"/>
                <w:sz w:val="21"/>
                <w:szCs w:val="21"/>
                <w:lang w:eastAsia="zh-CN"/>
              </w:rPr>
              <w:t>IV.c.vii</w:t>
            </w:r>
            <w:proofErr w:type="spellEnd"/>
            <w:r>
              <w:rPr>
                <w:rFonts w:ascii="Times New Roman" w:eastAsia="宋体" w:hAnsi="Times New Roman" w:cs="Times New Roman"/>
                <w:i/>
                <w:color w:val="0D6812"/>
                <w:sz w:val="21"/>
                <w:szCs w:val="21"/>
                <w:lang w:eastAsia="zh-CN"/>
              </w:rPr>
              <w:t>)</w:t>
            </w:r>
            <w:r>
              <w:rPr>
                <w:rFonts w:ascii="Times New Roman" w:eastAsia="宋体" w:hAnsi="Times New Roman" w:cs="Times New Roman"/>
                <w:i/>
                <w:color w:val="0D6812"/>
                <w:sz w:val="21"/>
                <w:szCs w:val="21"/>
                <w:lang w:eastAsia="zh-CN"/>
              </w:rPr>
              <w:t>应包括数据质量要求</w:t>
            </w:r>
            <w:r>
              <w:rPr>
                <w:rFonts w:ascii="Times New Roman" w:eastAsia="宋体" w:hAnsi="Times New Roman" w:cs="Times New Roman"/>
                <w:i/>
                <w:color w:val="0D6812"/>
                <w:sz w:val="21"/>
                <w:szCs w:val="21"/>
                <w:lang w:eastAsia="zh-CN"/>
              </w:rPr>
              <w:t>(</w:t>
            </w:r>
            <w:r>
              <w:rPr>
                <w:rFonts w:ascii="Times New Roman" w:eastAsia="宋体" w:hAnsi="Times New Roman" w:cs="Times New Roman"/>
                <w:i/>
                <w:color w:val="0D6812"/>
                <w:sz w:val="21"/>
                <w:szCs w:val="21"/>
                <w:lang w:eastAsia="zh-CN"/>
              </w:rPr>
              <w:t>除了最终达到的质量之外</w:t>
            </w:r>
            <w:r>
              <w:rPr>
                <w:rFonts w:ascii="Times New Roman" w:eastAsia="宋体" w:hAnsi="Times New Roman" w:cs="Times New Roman"/>
                <w:i/>
                <w:color w:val="0D6812"/>
                <w:sz w:val="21"/>
                <w:szCs w:val="21"/>
                <w:lang w:eastAsia="zh-CN"/>
              </w:rPr>
              <w:t>)</w:t>
            </w:r>
          </w:p>
        </w:tc>
      </w:tr>
      <w:tr w:rsidR="00D16BE9" w14:paraId="1880086C" w14:textId="77777777">
        <w:trPr>
          <w:trHeight w:val="399"/>
        </w:trPr>
        <w:tc>
          <w:tcPr>
            <w:tcW w:w="9289" w:type="dxa"/>
            <w:tcBorders>
              <w:top w:val="nil"/>
              <w:bottom w:val="nil"/>
            </w:tcBorders>
          </w:tcPr>
          <w:p w14:paraId="6FF15613" w14:textId="77777777" w:rsidR="00D16BE9" w:rsidRDefault="00AC4FA2">
            <w:pPr>
              <w:pStyle w:val="TableParagraph"/>
              <w:spacing w:before="0" w:line="300" w:lineRule="auto"/>
              <w:ind w:left="0" w:firstLineChars="200" w:firstLine="420"/>
              <w:rPr>
                <w:rFonts w:ascii="Times New Roman" w:eastAsia="宋体" w:hAnsi="Times New Roman" w:cs="Times New Roman"/>
                <w:sz w:val="21"/>
                <w:szCs w:val="21"/>
              </w:rPr>
            </w:pPr>
            <w:proofErr w:type="spellStart"/>
            <w:r>
              <w:rPr>
                <w:rFonts w:ascii="Times New Roman" w:eastAsia="宋体" w:hAnsi="Times New Roman" w:cs="Times New Roman"/>
                <w:color w:val="0D6812"/>
                <w:sz w:val="21"/>
                <w:szCs w:val="21"/>
              </w:rPr>
              <w:t>IV.c.viii</w:t>
            </w:r>
            <w:proofErr w:type="spellEnd"/>
            <w:r>
              <w:rPr>
                <w:rFonts w:ascii="Times New Roman" w:eastAsia="宋体" w:hAnsi="Times New Roman" w:cs="Times New Roman"/>
                <w:color w:val="0D6812"/>
                <w:sz w:val="21"/>
                <w:szCs w:val="21"/>
              </w:rPr>
              <w:t xml:space="preserve">) </w:t>
            </w:r>
            <w:proofErr w:type="spellStart"/>
            <w:r>
              <w:rPr>
                <w:rFonts w:ascii="Times New Roman" w:eastAsia="宋体" w:hAnsi="Times New Roman" w:cs="Times New Roman"/>
                <w:color w:val="0D6812"/>
                <w:sz w:val="21"/>
                <w:szCs w:val="21"/>
              </w:rPr>
              <w:t>LCIA</w:t>
            </w:r>
            <w:r>
              <w:rPr>
                <w:rFonts w:ascii="Times New Roman" w:eastAsia="宋体" w:hAnsi="Times New Roman" w:cs="Times New Roman"/>
                <w:color w:val="0D6812"/>
                <w:sz w:val="21"/>
                <w:szCs w:val="21"/>
              </w:rPr>
              <w:t>范围设置，包括</w:t>
            </w:r>
            <w:proofErr w:type="spellEnd"/>
          </w:p>
        </w:tc>
      </w:tr>
      <w:tr w:rsidR="00D16BE9" w14:paraId="7D2405CC" w14:textId="77777777">
        <w:trPr>
          <w:trHeight w:val="677"/>
        </w:trPr>
        <w:tc>
          <w:tcPr>
            <w:tcW w:w="9289" w:type="dxa"/>
            <w:tcBorders>
              <w:top w:val="nil"/>
              <w:bottom w:val="nil"/>
            </w:tcBorders>
          </w:tcPr>
          <w:p w14:paraId="02CFE8D6" w14:textId="77777777" w:rsidR="00D16BE9" w:rsidRDefault="00AC4FA2">
            <w:pPr>
              <w:pStyle w:val="TableParagraph"/>
              <w:spacing w:before="0" w:line="300" w:lineRule="auto"/>
              <w:ind w:left="0" w:firstLineChars="200" w:firstLine="420"/>
              <w:rPr>
                <w:rFonts w:ascii="Times New Roman" w:eastAsia="宋体" w:hAnsi="Times New Roman" w:cs="Times New Roman"/>
                <w:i/>
                <w:sz w:val="21"/>
                <w:szCs w:val="21"/>
                <w:lang w:eastAsia="zh-CN"/>
              </w:rPr>
            </w:pPr>
            <w:r>
              <w:rPr>
                <w:rFonts w:ascii="Times New Roman" w:eastAsia="宋体" w:hAnsi="Times New Roman" w:cs="Times New Roman"/>
                <w:i/>
                <w:color w:val="227733"/>
                <w:sz w:val="21"/>
                <w:szCs w:val="21"/>
                <w:lang w:eastAsia="zh-CN"/>
              </w:rPr>
              <w:t>考虑的影响类别和类别指标，包括选择它们的理由和参考来源；</w:t>
            </w:r>
          </w:p>
        </w:tc>
      </w:tr>
      <w:tr w:rsidR="00D16BE9" w14:paraId="047269AD" w14:textId="77777777">
        <w:trPr>
          <w:trHeight w:val="954"/>
        </w:trPr>
        <w:tc>
          <w:tcPr>
            <w:tcW w:w="9289" w:type="dxa"/>
            <w:tcBorders>
              <w:top w:val="nil"/>
              <w:bottom w:val="nil"/>
            </w:tcBorders>
          </w:tcPr>
          <w:p w14:paraId="69FF5BD2" w14:textId="77777777" w:rsidR="00D16BE9" w:rsidRDefault="00AC4FA2">
            <w:pPr>
              <w:pStyle w:val="TableParagraph"/>
              <w:spacing w:before="0" w:line="300" w:lineRule="auto"/>
              <w:ind w:left="0" w:firstLineChars="200" w:firstLine="420"/>
              <w:jc w:val="both"/>
              <w:rPr>
                <w:rFonts w:ascii="Times New Roman" w:eastAsia="宋体" w:hAnsi="Times New Roman" w:cs="Times New Roman"/>
                <w:i/>
                <w:sz w:val="21"/>
                <w:szCs w:val="21"/>
                <w:lang w:eastAsia="zh-CN"/>
              </w:rPr>
            </w:pPr>
            <w:r>
              <w:rPr>
                <w:rFonts w:ascii="Times New Roman" w:eastAsia="宋体" w:hAnsi="Times New Roman" w:cs="Times New Roman"/>
                <w:i/>
                <w:color w:val="227733"/>
                <w:sz w:val="21"/>
                <w:szCs w:val="21"/>
                <w:lang w:eastAsia="zh-CN"/>
              </w:rPr>
              <w:t>IV.c.viii.2)</w:t>
            </w:r>
            <w:r>
              <w:rPr>
                <w:rFonts w:ascii="Times New Roman" w:eastAsia="宋体" w:hAnsi="Times New Roman" w:cs="Times New Roman"/>
                <w:i/>
                <w:color w:val="227733"/>
                <w:sz w:val="21"/>
                <w:szCs w:val="21"/>
                <w:lang w:eastAsia="zh-CN"/>
              </w:rPr>
              <w:t>所有表征模型、表征因素和所用方法的描述或参考，包括所有假设和限制；</w:t>
            </w:r>
          </w:p>
        </w:tc>
      </w:tr>
      <w:tr w:rsidR="00D16BE9" w14:paraId="7D525451" w14:textId="77777777">
        <w:trPr>
          <w:trHeight w:val="675"/>
        </w:trPr>
        <w:tc>
          <w:tcPr>
            <w:tcW w:w="9289" w:type="dxa"/>
            <w:tcBorders>
              <w:top w:val="nil"/>
              <w:bottom w:val="nil"/>
              <w:right w:val="single" w:sz="12" w:space="0" w:color="FF0000"/>
            </w:tcBorders>
          </w:tcPr>
          <w:p w14:paraId="344CB1EB" w14:textId="77777777" w:rsidR="00D16BE9" w:rsidRDefault="00AC4FA2">
            <w:pPr>
              <w:pStyle w:val="TableParagraph"/>
              <w:spacing w:before="0" w:line="300" w:lineRule="auto"/>
              <w:ind w:left="0" w:firstLineChars="200" w:firstLine="420"/>
              <w:rPr>
                <w:rFonts w:ascii="Times New Roman" w:eastAsia="宋体" w:hAnsi="Times New Roman" w:cs="Times New Roman"/>
                <w:sz w:val="21"/>
                <w:szCs w:val="21"/>
              </w:rPr>
            </w:pPr>
            <w:proofErr w:type="gramStart"/>
            <w:r>
              <w:rPr>
                <w:rFonts w:ascii="Times New Roman" w:eastAsia="宋体" w:hAnsi="Times New Roman" w:cs="Times New Roman"/>
                <w:i/>
                <w:color w:val="227733"/>
                <w:sz w:val="21"/>
                <w:szCs w:val="21"/>
              </w:rPr>
              <w:t>IV.c.viii.3)</w:t>
            </w:r>
            <w:proofErr w:type="spellStart"/>
            <w:r>
              <w:rPr>
                <w:rFonts w:ascii="Times New Roman" w:eastAsia="宋体" w:hAnsi="Times New Roman" w:cs="Times New Roman"/>
                <w:i/>
                <w:color w:val="227733"/>
                <w:sz w:val="21"/>
                <w:szCs w:val="21"/>
              </w:rPr>
              <w:t>原始</w:t>
            </w:r>
            <w:proofErr w:type="gramEnd"/>
            <w:r>
              <w:rPr>
                <w:rFonts w:ascii="Times New Roman" w:eastAsia="宋体" w:hAnsi="Times New Roman" w:cs="Times New Roman"/>
                <w:i/>
                <w:color w:val="227733"/>
                <w:sz w:val="21"/>
                <w:szCs w:val="21"/>
              </w:rPr>
              <w:t>、默认</w:t>
            </w:r>
            <w:r>
              <w:rPr>
                <w:rFonts w:ascii="Times New Roman" w:eastAsia="宋体" w:hAnsi="Times New Roman" w:cs="Times New Roman"/>
                <w:i/>
                <w:color w:val="227733"/>
                <w:sz w:val="21"/>
                <w:szCs w:val="21"/>
              </w:rPr>
              <w:t>LCIA</w:t>
            </w:r>
            <w:r>
              <w:rPr>
                <w:rFonts w:ascii="Times New Roman" w:eastAsia="宋体" w:hAnsi="Times New Roman" w:cs="Times New Roman"/>
                <w:i/>
                <w:color w:val="227733"/>
                <w:sz w:val="21"/>
                <w:szCs w:val="21"/>
              </w:rPr>
              <w:t>方法的任何差异、添加或修改，并说明理由</w:t>
            </w:r>
            <w:proofErr w:type="spellEnd"/>
            <w:r>
              <w:rPr>
                <w:rFonts w:ascii="Times New Roman" w:eastAsia="宋体" w:hAnsi="Times New Roman" w:cs="Times New Roman"/>
                <w:i/>
                <w:color w:val="227733"/>
                <w:sz w:val="21"/>
                <w:szCs w:val="21"/>
              </w:rPr>
              <w:t>[ISO</w:t>
            </w:r>
            <w:r>
              <w:rPr>
                <w:rFonts w:ascii="Times New Roman" w:eastAsia="宋体" w:hAnsi="Times New Roman" w:cs="Times New Roman"/>
                <w:i/>
                <w:color w:val="227733"/>
                <w:sz w:val="21"/>
                <w:szCs w:val="21"/>
              </w:rPr>
              <w:t>！</w:t>
            </w:r>
            <w:r>
              <w:rPr>
                <w:rFonts w:ascii="Times New Roman" w:eastAsia="宋体" w:hAnsi="Times New Roman" w:cs="Times New Roman"/>
                <w:i/>
                <w:color w:val="227733"/>
                <w:sz w:val="21"/>
                <w:szCs w:val="21"/>
              </w:rPr>
              <w:t>]</w:t>
            </w:r>
          </w:p>
        </w:tc>
      </w:tr>
      <w:tr w:rsidR="00D16BE9" w14:paraId="0709C9DC" w14:textId="77777777">
        <w:trPr>
          <w:trHeight w:val="1512"/>
        </w:trPr>
        <w:tc>
          <w:tcPr>
            <w:tcW w:w="9289" w:type="dxa"/>
            <w:tcBorders>
              <w:top w:val="nil"/>
              <w:bottom w:val="nil"/>
            </w:tcBorders>
          </w:tcPr>
          <w:p w14:paraId="5A79A05C" w14:textId="77777777" w:rsidR="00D16BE9" w:rsidRDefault="00AC4FA2">
            <w:pPr>
              <w:pStyle w:val="TableParagraph"/>
              <w:spacing w:before="0" w:line="300" w:lineRule="auto"/>
              <w:ind w:left="0" w:firstLineChars="200" w:firstLine="420"/>
              <w:jc w:val="both"/>
              <w:rPr>
                <w:rFonts w:ascii="Times New Roman" w:eastAsia="宋体" w:hAnsi="Times New Roman" w:cs="Times New Roman"/>
                <w:i/>
                <w:sz w:val="21"/>
                <w:szCs w:val="21"/>
                <w:lang w:eastAsia="zh-CN"/>
              </w:rPr>
            </w:pPr>
            <w:r>
              <w:rPr>
                <w:rFonts w:ascii="Times New Roman" w:eastAsia="宋体" w:hAnsi="Times New Roman" w:cs="Times New Roman"/>
                <w:i/>
                <w:color w:val="227733"/>
                <w:sz w:val="21"/>
                <w:szCs w:val="21"/>
                <w:lang w:eastAsia="zh-CN"/>
              </w:rPr>
              <w:t>IV.c.viii.4)</w:t>
            </w:r>
            <w:r>
              <w:rPr>
                <w:rFonts w:ascii="Times New Roman" w:eastAsia="宋体" w:hAnsi="Times New Roman" w:cs="Times New Roman"/>
                <w:i/>
                <w:color w:val="227733"/>
                <w:sz w:val="21"/>
                <w:szCs w:val="21"/>
                <w:lang w:eastAsia="zh-CN"/>
              </w:rPr>
              <w:t>描述或参考与影响类别、特征模型、特征因素、标准化、分组、加权有关的所有价值选择，以及在</w:t>
            </w:r>
            <w:r>
              <w:rPr>
                <w:rFonts w:ascii="Times New Roman" w:eastAsia="宋体" w:hAnsi="Times New Roman" w:cs="Times New Roman"/>
                <w:i/>
                <w:color w:val="227733"/>
                <w:sz w:val="21"/>
                <w:szCs w:val="21"/>
                <w:lang w:eastAsia="zh-CN"/>
              </w:rPr>
              <w:t>LCIA</w:t>
            </w:r>
            <w:r>
              <w:rPr>
                <w:rFonts w:ascii="Times New Roman" w:eastAsia="宋体" w:hAnsi="Times New Roman" w:cs="Times New Roman"/>
                <w:i/>
                <w:color w:val="227733"/>
                <w:sz w:val="21"/>
                <w:szCs w:val="21"/>
                <w:lang w:eastAsia="zh-CN"/>
              </w:rPr>
              <w:t>其他地方使用这些价值选择的理由及其对结果、结论和建议的影响；</w:t>
            </w:r>
          </w:p>
        </w:tc>
      </w:tr>
      <w:tr w:rsidR="00D16BE9" w14:paraId="77D8B9DB" w14:textId="77777777">
        <w:trPr>
          <w:trHeight w:val="1232"/>
        </w:trPr>
        <w:tc>
          <w:tcPr>
            <w:tcW w:w="9289" w:type="dxa"/>
            <w:tcBorders>
              <w:top w:val="nil"/>
              <w:bottom w:val="nil"/>
            </w:tcBorders>
          </w:tcPr>
          <w:p w14:paraId="1D91A7A2" w14:textId="77777777" w:rsidR="00D16BE9" w:rsidRDefault="00AC4FA2">
            <w:pPr>
              <w:pStyle w:val="TableParagraph"/>
              <w:spacing w:before="0" w:line="300" w:lineRule="auto"/>
              <w:ind w:left="0" w:firstLineChars="200" w:firstLine="420"/>
              <w:jc w:val="both"/>
              <w:rPr>
                <w:rFonts w:ascii="Times New Roman" w:eastAsia="宋体" w:hAnsi="Times New Roman" w:cs="Times New Roman"/>
                <w:i/>
                <w:sz w:val="21"/>
                <w:szCs w:val="21"/>
                <w:lang w:eastAsia="zh-CN"/>
              </w:rPr>
            </w:pPr>
            <w:r>
              <w:rPr>
                <w:rFonts w:ascii="Times New Roman" w:eastAsia="宋体" w:hAnsi="Times New Roman" w:cs="Times New Roman"/>
                <w:i/>
                <w:color w:val="227733"/>
                <w:sz w:val="21"/>
                <w:szCs w:val="21"/>
                <w:lang w:eastAsia="zh-CN"/>
              </w:rPr>
              <w:t>IV.c.viii.5)</w:t>
            </w:r>
            <w:r>
              <w:rPr>
                <w:rFonts w:ascii="Times New Roman" w:eastAsia="宋体" w:hAnsi="Times New Roman" w:cs="Times New Roman"/>
                <w:i/>
                <w:color w:val="227733"/>
                <w:sz w:val="21"/>
                <w:szCs w:val="21"/>
                <w:lang w:eastAsia="zh-CN"/>
              </w:rPr>
              <w:t>声明</w:t>
            </w:r>
            <w:r>
              <w:rPr>
                <w:rFonts w:ascii="Times New Roman" w:eastAsia="宋体" w:hAnsi="Times New Roman" w:cs="Times New Roman"/>
                <w:i/>
                <w:color w:val="227733"/>
                <w:sz w:val="21"/>
                <w:szCs w:val="21"/>
                <w:lang w:eastAsia="zh-CN"/>
              </w:rPr>
              <w:t>LCIA</w:t>
            </w:r>
            <w:r>
              <w:rPr>
                <w:rFonts w:ascii="Times New Roman" w:eastAsia="宋体" w:hAnsi="Times New Roman" w:cs="Times New Roman"/>
                <w:i/>
                <w:color w:val="227733"/>
                <w:sz w:val="21"/>
                <w:szCs w:val="21"/>
                <w:lang w:eastAsia="zh-CN"/>
              </w:rPr>
              <w:t>结果是相对表达式，并不预测对类别终点、超过阈值、安全边际或风险的影响。并且当作为</w:t>
            </w:r>
            <w:r>
              <w:rPr>
                <w:rFonts w:ascii="Times New Roman" w:eastAsia="宋体" w:hAnsi="Times New Roman" w:cs="Times New Roman"/>
                <w:i/>
                <w:color w:val="227733"/>
                <w:sz w:val="21"/>
                <w:szCs w:val="21"/>
                <w:lang w:eastAsia="zh-CN"/>
              </w:rPr>
              <w:t>LCA</w:t>
            </w:r>
            <w:r>
              <w:rPr>
                <w:rFonts w:ascii="Times New Roman" w:eastAsia="宋体" w:hAnsi="Times New Roman" w:cs="Times New Roman"/>
                <w:i/>
                <w:color w:val="227733"/>
                <w:sz w:val="21"/>
                <w:szCs w:val="21"/>
                <w:lang w:eastAsia="zh-CN"/>
              </w:rPr>
              <w:t>的一部分时，还</w:t>
            </w:r>
          </w:p>
        </w:tc>
      </w:tr>
      <w:tr w:rsidR="00D16BE9" w14:paraId="6606B5DE" w14:textId="77777777">
        <w:trPr>
          <w:trHeight w:val="955"/>
        </w:trPr>
        <w:tc>
          <w:tcPr>
            <w:tcW w:w="9289" w:type="dxa"/>
            <w:tcBorders>
              <w:top w:val="nil"/>
              <w:bottom w:val="nil"/>
            </w:tcBorders>
          </w:tcPr>
          <w:p w14:paraId="505EF5C0" w14:textId="77777777" w:rsidR="00D16BE9" w:rsidRDefault="00AC4FA2">
            <w:pPr>
              <w:pStyle w:val="TableParagraph"/>
              <w:spacing w:before="0" w:line="300" w:lineRule="auto"/>
              <w:ind w:left="0" w:firstLineChars="200" w:firstLine="420"/>
              <w:jc w:val="both"/>
              <w:rPr>
                <w:rFonts w:ascii="Times New Roman" w:eastAsia="宋体" w:hAnsi="Times New Roman" w:cs="Times New Roman"/>
                <w:i/>
                <w:sz w:val="21"/>
                <w:szCs w:val="21"/>
                <w:lang w:eastAsia="zh-CN"/>
              </w:rPr>
            </w:pPr>
            <w:r>
              <w:rPr>
                <w:rFonts w:ascii="Times New Roman" w:eastAsia="宋体" w:hAnsi="Times New Roman" w:cs="Times New Roman"/>
                <w:i/>
                <w:color w:val="0D6812"/>
                <w:sz w:val="21"/>
                <w:szCs w:val="21"/>
                <w:lang w:eastAsia="zh-CN"/>
              </w:rPr>
              <w:t>IV.c.viii.6)</w:t>
            </w:r>
            <w:r>
              <w:rPr>
                <w:rFonts w:ascii="Times New Roman" w:eastAsia="宋体" w:hAnsi="Times New Roman" w:cs="Times New Roman"/>
                <w:i/>
                <w:color w:val="0D6812"/>
                <w:sz w:val="21"/>
                <w:szCs w:val="21"/>
                <w:lang w:eastAsia="zh-CN"/>
              </w:rPr>
              <w:t>对</w:t>
            </w:r>
            <w:r>
              <w:rPr>
                <w:rFonts w:ascii="Times New Roman" w:eastAsia="宋体" w:hAnsi="Times New Roman" w:cs="Times New Roman"/>
                <w:i/>
                <w:color w:val="0D6812"/>
                <w:sz w:val="21"/>
                <w:szCs w:val="21"/>
                <w:lang w:eastAsia="zh-CN"/>
              </w:rPr>
              <w:t>LCIA</w:t>
            </w:r>
            <w:r>
              <w:rPr>
                <w:rFonts w:ascii="Times New Roman" w:eastAsia="宋体" w:hAnsi="Times New Roman" w:cs="Times New Roman"/>
                <w:i/>
                <w:color w:val="0D6812"/>
                <w:sz w:val="21"/>
                <w:szCs w:val="21"/>
                <w:lang w:eastAsia="zh-CN"/>
              </w:rPr>
              <w:t>使用的任何新的影响类别、类别指标或表征模型的定义和说明的描述和理由，</w:t>
            </w:r>
          </w:p>
        </w:tc>
      </w:tr>
      <w:tr w:rsidR="00D16BE9" w14:paraId="6F5E9761" w14:textId="77777777">
        <w:trPr>
          <w:trHeight w:val="676"/>
        </w:trPr>
        <w:tc>
          <w:tcPr>
            <w:tcW w:w="9289" w:type="dxa"/>
            <w:tcBorders>
              <w:top w:val="nil"/>
              <w:bottom w:val="nil"/>
            </w:tcBorders>
          </w:tcPr>
          <w:p w14:paraId="2A7BEDCD" w14:textId="77777777" w:rsidR="00D16BE9" w:rsidRDefault="00AC4FA2">
            <w:pPr>
              <w:pStyle w:val="TableParagraph"/>
              <w:spacing w:before="0" w:line="300" w:lineRule="auto"/>
              <w:ind w:left="0" w:firstLineChars="200" w:firstLine="420"/>
              <w:rPr>
                <w:rFonts w:ascii="Times New Roman" w:eastAsia="宋体" w:hAnsi="Times New Roman" w:cs="Times New Roman"/>
                <w:i/>
                <w:sz w:val="21"/>
                <w:szCs w:val="21"/>
                <w:lang w:eastAsia="zh-CN"/>
              </w:rPr>
            </w:pPr>
            <w:r>
              <w:rPr>
                <w:rFonts w:ascii="Times New Roman" w:eastAsia="宋体" w:hAnsi="Times New Roman" w:cs="Times New Roman"/>
                <w:i/>
                <w:color w:val="0D6812"/>
                <w:sz w:val="21"/>
                <w:szCs w:val="21"/>
                <w:lang w:eastAsia="zh-CN"/>
              </w:rPr>
              <w:t>IV.c.viii.7)</w:t>
            </w:r>
            <w:r>
              <w:rPr>
                <w:rFonts w:ascii="Times New Roman" w:eastAsia="宋体" w:hAnsi="Times New Roman" w:cs="Times New Roman"/>
                <w:i/>
                <w:color w:val="0D6812"/>
                <w:sz w:val="21"/>
                <w:szCs w:val="21"/>
                <w:lang w:eastAsia="zh-CN"/>
              </w:rPr>
              <w:t>对任何影响类别分组的说明和理由，</w:t>
            </w:r>
          </w:p>
        </w:tc>
      </w:tr>
      <w:tr w:rsidR="00D16BE9" w14:paraId="772917C4" w14:textId="77777777">
        <w:trPr>
          <w:trHeight w:val="676"/>
        </w:trPr>
        <w:tc>
          <w:tcPr>
            <w:tcW w:w="9289" w:type="dxa"/>
            <w:tcBorders>
              <w:top w:val="nil"/>
              <w:bottom w:val="nil"/>
            </w:tcBorders>
          </w:tcPr>
          <w:p w14:paraId="1AE25023" w14:textId="77777777" w:rsidR="00D16BE9" w:rsidRDefault="00AC4FA2">
            <w:pPr>
              <w:pStyle w:val="TableParagraph"/>
              <w:spacing w:before="0" w:line="300" w:lineRule="auto"/>
              <w:ind w:left="0" w:firstLineChars="200" w:firstLine="420"/>
              <w:rPr>
                <w:rFonts w:ascii="Times New Roman" w:eastAsia="宋体" w:hAnsi="Times New Roman" w:cs="Times New Roman"/>
                <w:i/>
                <w:sz w:val="21"/>
                <w:szCs w:val="21"/>
              </w:rPr>
            </w:pPr>
            <w:r>
              <w:rPr>
                <w:rFonts w:ascii="Times New Roman" w:eastAsia="宋体" w:hAnsi="Times New Roman" w:cs="Times New Roman"/>
                <w:i/>
                <w:color w:val="0D6812"/>
                <w:sz w:val="21"/>
                <w:szCs w:val="21"/>
                <w:lang w:eastAsia="zh-CN"/>
              </w:rPr>
              <w:t>IV.c.viii.8)</w:t>
            </w:r>
            <w:r>
              <w:rPr>
                <w:rFonts w:ascii="Times New Roman" w:eastAsia="宋体" w:hAnsi="Times New Roman" w:cs="Times New Roman"/>
                <w:i/>
                <w:color w:val="0D6812"/>
                <w:sz w:val="21"/>
                <w:szCs w:val="21"/>
                <w:lang w:eastAsia="zh-CN"/>
              </w:rPr>
              <w:t>转换指标结果的任何进一步程序，以及所选参考、加权系数等的理由。</w:t>
            </w:r>
            <w:r>
              <w:rPr>
                <w:rFonts w:ascii="Times New Roman" w:eastAsia="宋体" w:hAnsi="Times New Roman" w:cs="Times New Roman"/>
                <w:i/>
                <w:color w:val="0D6812"/>
                <w:sz w:val="21"/>
                <w:szCs w:val="21"/>
              </w:rPr>
              <w:t>,</w:t>
            </w:r>
          </w:p>
        </w:tc>
      </w:tr>
      <w:tr w:rsidR="00D16BE9" w14:paraId="526B9302" w14:textId="77777777">
        <w:trPr>
          <w:trHeight w:val="397"/>
        </w:trPr>
        <w:tc>
          <w:tcPr>
            <w:tcW w:w="9289" w:type="dxa"/>
            <w:tcBorders>
              <w:top w:val="nil"/>
              <w:bottom w:val="nil"/>
            </w:tcBorders>
          </w:tcPr>
          <w:p w14:paraId="7E81BE39" w14:textId="77777777" w:rsidR="00D16BE9" w:rsidRDefault="00AC4FA2">
            <w:pPr>
              <w:pStyle w:val="TableParagraph"/>
              <w:spacing w:before="0" w:line="300" w:lineRule="auto"/>
              <w:ind w:left="0" w:firstLineChars="200" w:firstLine="420"/>
              <w:rPr>
                <w:rFonts w:ascii="Times New Roman" w:eastAsia="宋体" w:hAnsi="Times New Roman" w:cs="Times New Roman"/>
                <w:sz w:val="21"/>
                <w:szCs w:val="21"/>
                <w:lang w:eastAsia="zh-CN"/>
              </w:rPr>
            </w:pPr>
            <w:proofErr w:type="spellStart"/>
            <w:r>
              <w:rPr>
                <w:rFonts w:ascii="Times New Roman" w:eastAsia="宋体" w:hAnsi="Times New Roman" w:cs="Times New Roman"/>
                <w:color w:val="0D6812"/>
                <w:sz w:val="21"/>
                <w:szCs w:val="21"/>
                <w:lang w:eastAsia="zh-CN"/>
              </w:rPr>
              <w:t>IV.c.ix</w:t>
            </w:r>
            <w:proofErr w:type="spellEnd"/>
            <w:r>
              <w:rPr>
                <w:rFonts w:ascii="Times New Roman" w:eastAsia="宋体" w:hAnsi="Times New Roman" w:cs="Times New Roman"/>
                <w:color w:val="0D6812"/>
                <w:sz w:val="21"/>
                <w:szCs w:val="21"/>
                <w:lang w:eastAsia="zh-CN"/>
              </w:rPr>
              <w:t>)</w:t>
            </w:r>
            <w:r>
              <w:rPr>
                <w:rFonts w:ascii="Times New Roman" w:eastAsia="宋体" w:hAnsi="Times New Roman" w:cs="Times New Roman"/>
                <w:color w:val="0D6812"/>
                <w:sz w:val="21"/>
                <w:szCs w:val="21"/>
                <w:lang w:eastAsia="zh-CN"/>
              </w:rPr>
              <w:t>包括</w:t>
            </w:r>
            <w:r>
              <w:rPr>
                <w:rFonts w:ascii="Times New Roman" w:eastAsia="宋体" w:hAnsi="Times New Roman" w:cs="Times New Roman"/>
                <w:color w:val="0D6812"/>
                <w:sz w:val="21"/>
                <w:szCs w:val="21"/>
                <w:lang w:eastAsia="zh-CN"/>
              </w:rPr>
              <w:t>(</w:t>
            </w:r>
            <w:r>
              <w:rPr>
                <w:rFonts w:ascii="Times New Roman" w:eastAsia="宋体" w:hAnsi="Times New Roman" w:cs="Times New Roman"/>
                <w:color w:val="0D6812"/>
                <w:sz w:val="21"/>
                <w:szCs w:val="21"/>
                <w:lang w:eastAsia="zh-CN"/>
              </w:rPr>
              <w:t>产品</w:t>
            </w:r>
            <w:r>
              <w:rPr>
                <w:rFonts w:ascii="Times New Roman" w:eastAsia="宋体" w:hAnsi="Times New Roman" w:cs="Times New Roman"/>
                <w:color w:val="0D6812"/>
                <w:sz w:val="21"/>
                <w:szCs w:val="21"/>
                <w:lang w:eastAsia="zh-CN"/>
              </w:rPr>
              <w:t>)</w:t>
            </w:r>
            <w:r>
              <w:rPr>
                <w:rFonts w:ascii="Times New Roman" w:eastAsia="宋体" w:hAnsi="Times New Roman" w:cs="Times New Roman"/>
                <w:color w:val="0D6812"/>
                <w:sz w:val="21"/>
                <w:szCs w:val="21"/>
                <w:lang w:eastAsia="zh-CN"/>
              </w:rPr>
              <w:t>系统之间的比较</w:t>
            </w:r>
          </w:p>
        </w:tc>
      </w:tr>
      <w:tr w:rsidR="00D16BE9" w14:paraId="30D2CDA0" w14:textId="77777777">
        <w:trPr>
          <w:trHeight w:val="348"/>
        </w:trPr>
        <w:tc>
          <w:tcPr>
            <w:tcW w:w="9289" w:type="dxa"/>
            <w:tcBorders>
              <w:top w:val="nil"/>
            </w:tcBorders>
          </w:tcPr>
          <w:p w14:paraId="03F388C6" w14:textId="77777777" w:rsidR="00D16BE9" w:rsidRDefault="00AC4FA2">
            <w:pPr>
              <w:pStyle w:val="TableParagraph"/>
              <w:spacing w:before="0" w:line="300" w:lineRule="auto"/>
              <w:ind w:left="0" w:firstLineChars="200" w:firstLine="420"/>
              <w:rPr>
                <w:rFonts w:ascii="Times New Roman" w:eastAsia="宋体" w:hAnsi="Times New Roman" w:cs="Times New Roman"/>
                <w:sz w:val="21"/>
                <w:szCs w:val="21"/>
                <w:lang w:eastAsia="zh-CN"/>
              </w:rPr>
            </w:pPr>
            <w:proofErr w:type="spellStart"/>
            <w:r>
              <w:rPr>
                <w:rFonts w:ascii="Times New Roman" w:eastAsia="宋体" w:hAnsi="Times New Roman" w:cs="Times New Roman"/>
                <w:i/>
                <w:color w:val="0D6812"/>
                <w:sz w:val="21"/>
                <w:szCs w:val="21"/>
                <w:lang w:eastAsia="zh-CN"/>
              </w:rPr>
              <w:t>IV.c.x</w:t>
            </w:r>
            <w:proofErr w:type="spellEnd"/>
            <w:r>
              <w:rPr>
                <w:rFonts w:ascii="Times New Roman" w:eastAsia="宋体" w:hAnsi="Times New Roman" w:cs="Times New Roman"/>
                <w:i/>
                <w:color w:val="0D6812"/>
                <w:sz w:val="21"/>
                <w:szCs w:val="21"/>
                <w:lang w:eastAsia="zh-CN"/>
              </w:rPr>
              <w:t>)</w:t>
            </w:r>
            <w:r>
              <w:rPr>
                <w:rFonts w:ascii="Times New Roman" w:eastAsia="宋体" w:hAnsi="Times New Roman" w:cs="Times New Roman"/>
                <w:i/>
                <w:color w:val="0D6812"/>
                <w:sz w:val="21"/>
                <w:szCs w:val="21"/>
                <w:lang w:eastAsia="zh-CN"/>
              </w:rPr>
              <w:t>对初始范围的修改及其理由应</w:t>
            </w:r>
          </w:p>
        </w:tc>
      </w:tr>
    </w:tbl>
    <w:p w14:paraId="222747B9" w14:textId="77777777" w:rsidR="00D16BE9" w:rsidRDefault="00D16BE9">
      <w:pPr>
        <w:spacing w:line="300" w:lineRule="auto"/>
        <w:ind w:firstLine="420"/>
        <w:rPr>
          <w:rFonts w:eastAsia="宋体" w:cs="Times New Roman"/>
        </w:rPr>
        <w:sectPr w:rsidR="00D16BE9">
          <w:pgSz w:w="11910" w:h="16840"/>
          <w:pgMar w:top="1040" w:right="1160" w:bottom="1040" w:left="1120" w:header="835" w:footer="852" w:gutter="0"/>
          <w:cols w:space="720"/>
        </w:sectPr>
      </w:pPr>
    </w:p>
    <w:p w14:paraId="57F73A74" w14:textId="77777777" w:rsidR="00D16BE9" w:rsidRDefault="00AC4FA2">
      <w:pPr>
        <w:pStyle w:val="a8"/>
        <w:spacing w:line="300" w:lineRule="auto"/>
        <w:ind w:firstLineChars="200" w:firstLine="420"/>
        <w:rPr>
          <w:rFonts w:cs="Times New Roman"/>
          <w:sz w:val="20"/>
          <w:lang w:eastAsia="zh-CN"/>
        </w:rPr>
      </w:pPr>
      <w:r>
        <w:rPr>
          <w:rFonts w:cs="Times New Roman"/>
          <w:noProof/>
        </w:rPr>
        <w:lastRenderedPageBreak/>
        <mc:AlternateContent>
          <mc:Choice Requires="wps">
            <w:drawing>
              <wp:anchor distT="0" distB="0" distL="114300" distR="114300" simplePos="0" relativeHeight="251614720" behindDoc="1" locked="0" layoutInCell="1" allowOverlap="1" wp14:anchorId="7C05E128" wp14:editId="089BB931">
                <wp:simplePos x="0" y="0"/>
                <wp:positionH relativeFrom="page">
                  <wp:posOffset>2238375</wp:posOffset>
                </wp:positionH>
                <wp:positionV relativeFrom="page">
                  <wp:posOffset>3233420</wp:posOffset>
                </wp:positionV>
                <wp:extent cx="9525" cy="0"/>
                <wp:effectExtent l="0" t="13970" r="3175" b="24130"/>
                <wp:wrapNone/>
                <wp:docPr id="794" name="Line 49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525" cy="0"/>
                        </a:xfrm>
                        <a:prstGeom prst="line">
                          <a:avLst/>
                        </a:prstGeom>
                        <a:noFill/>
                        <a:ln w="28194">
                          <a:solidFill>
                            <a:srgbClr val="008000"/>
                          </a:solidFill>
                          <a:prstDash val="sysDashDot"/>
                          <a:round/>
                        </a:ln>
                      </wps:spPr>
                      <wps:bodyPr/>
                    </wps:wsp>
                  </a:graphicData>
                </a:graphic>
              </wp:anchor>
            </w:drawing>
          </mc:Choice>
          <mc:Fallback xmlns:wpsCustomData="http://www.wps.cn/officeDocument/2013/wpsCustomData">
            <w:pict>
              <v:line id="Line 494" o:spid="_x0000_s1026" o:spt="20" style="position:absolute;left:0pt;margin-left:176.25pt;margin-top:254.6pt;height:0pt;width:0.75pt;mso-position-horizontal-relative:page;mso-position-vertical-relative:page;z-index:-251650048;mso-width-relative:page;mso-height-relative:page;" filled="f" stroked="t" coordsize="21600,21600" o:gfxdata="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">
                <v:fill on="f" focussize="0,0"/>
                <v:stroke weight="2.22pt" color="#008000" joinstyle="round" dashstyle="3 1"/>
                <v:imagedata o:title=""/>
                <o:lock v:ext="edit" aspectratio="f"/>
              </v:line>
            </w:pict>
          </mc:Fallback>
        </mc:AlternateContent>
      </w:r>
    </w:p>
    <w:p w14:paraId="428A6176" w14:textId="77777777" w:rsidR="00D16BE9" w:rsidRDefault="00D16BE9">
      <w:pPr>
        <w:pStyle w:val="a8"/>
        <w:spacing w:line="300" w:lineRule="auto"/>
        <w:ind w:firstLineChars="200" w:firstLine="240"/>
        <w:rPr>
          <w:rFonts w:cs="Times New Roman"/>
          <w:sz w:val="12"/>
          <w:lang w:eastAsia="zh-CN"/>
        </w:rPr>
      </w:pPr>
    </w:p>
    <w:tbl>
      <w:tblPr>
        <w:tblStyle w:val="TableNormal"/>
        <w:tblW w:w="0" w:type="auto"/>
        <w:tblInd w:w="212" w:type="dxa"/>
        <w:tblBorders>
          <w:top w:val="dotDash" w:sz="18" w:space="0" w:color="008000"/>
          <w:left w:val="dotDash" w:sz="18" w:space="0" w:color="008000"/>
          <w:bottom w:val="dotDash" w:sz="18" w:space="0" w:color="008000"/>
          <w:right w:val="dotDash" w:sz="18" w:space="0" w:color="008000"/>
          <w:insideH w:val="dotDash" w:sz="18" w:space="0" w:color="008000"/>
          <w:insideV w:val="dotDash" w:sz="18" w:space="0" w:color="008000"/>
        </w:tblBorders>
        <w:tblLayout w:type="fixed"/>
        <w:tblLook w:val="04A0" w:firstRow="1" w:lastRow="0" w:firstColumn="1" w:lastColumn="0" w:noHBand="0" w:noVBand="1"/>
      </w:tblPr>
      <w:tblGrid>
        <w:gridCol w:w="9289"/>
      </w:tblGrid>
      <w:tr w:rsidR="00D16BE9" w14:paraId="44C6A185" w14:textId="77777777">
        <w:trPr>
          <w:trHeight w:val="543"/>
        </w:trPr>
        <w:tc>
          <w:tcPr>
            <w:tcW w:w="9289" w:type="dxa"/>
            <w:tcBorders>
              <w:bottom w:val="dashSmallGap" w:sz="4" w:space="0" w:color="008000"/>
            </w:tcBorders>
          </w:tcPr>
          <w:p w14:paraId="51C9C63B" w14:textId="77777777" w:rsidR="00D16BE9" w:rsidRDefault="00AC4FA2">
            <w:pPr>
              <w:pStyle w:val="TableParagraph"/>
              <w:spacing w:before="0" w:line="300" w:lineRule="auto"/>
              <w:ind w:left="0" w:firstLineChars="200" w:firstLine="482"/>
              <w:jc w:val="center"/>
              <w:rPr>
                <w:rFonts w:ascii="Times New Roman" w:eastAsia="宋体" w:hAnsi="Times New Roman" w:cs="Times New Roman"/>
                <w:b/>
                <w:sz w:val="24"/>
              </w:rPr>
            </w:pPr>
            <w:r>
              <w:rPr>
                <w:rFonts w:ascii="Times New Roman" w:eastAsia="宋体" w:hAnsi="Times New Roman" w:cs="Times New Roman"/>
                <w:b/>
                <w:color w:val="003300"/>
                <w:sz w:val="24"/>
              </w:rPr>
              <w:t>规定</w:t>
            </w:r>
            <w:r>
              <w:rPr>
                <w:rFonts w:ascii="Times New Roman" w:eastAsia="宋体" w:hAnsi="Times New Roman" w:cs="Times New Roman"/>
                <w:b/>
                <w:color w:val="003300"/>
                <w:sz w:val="24"/>
              </w:rPr>
              <w:t>:10.3</w:t>
            </w:r>
            <w:r>
              <w:rPr>
                <w:rFonts w:ascii="Times New Roman" w:eastAsia="宋体" w:hAnsi="Times New Roman" w:cs="Times New Roman"/>
                <w:b/>
                <w:color w:val="003300"/>
                <w:sz w:val="24"/>
              </w:rPr>
              <w:t>三级报告要求</w:t>
            </w:r>
          </w:p>
        </w:tc>
      </w:tr>
      <w:tr w:rsidR="00D16BE9" w14:paraId="18D8B18F" w14:textId="77777777">
        <w:trPr>
          <w:trHeight w:val="327"/>
        </w:trPr>
        <w:tc>
          <w:tcPr>
            <w:tcW w:w="9289" w:type="dxa"/>
            <w:tcBorders>
              <w:top w:val="dashSmallGap" w:sz="4" w:space="0" w:color="008000"/>
              <w:bottom w:val="nil"/>
            </w:tcBorders>
          </w:tcPr>
          <w:p w14:paraId="132F4E3A" w14:textId="77777777" w:rsidR="00D16BE9" w:rsidRDefault="00AC4FA2">
            <w:pPr>
              <w:pStyle w:val="TableParagraph"/>
              <w:spacing w:before="0" w:line="300" w:lineRule="auto"/>
              <w:ind w:left="0" w:firstLineChars="200" w:firstLine="412"/>
              <w:rPr>
                <w:rFonts w:ascii="Times New Roman" w:eastAsia="宋体" w:hAnsi="Times New Roman" w:cs="Times New Roman"/>
                <w:sz w:val="21"/>
                <w:szCs w:val="21"/>
              </w:rPr>
            </w:pPr>
            <w:proofErr w:type="spellStart"/>
            <w:r>
              <w:rPr>
                <w:rFonts w:ascii="Times New Roman" w:eastAsia="宋体" w:hAnsi="Times New Roman" w:cs="Times New Roman"/>
                <w:color w:val="0D6812"/>
                <w:spacing w:val="-2"/>
                <w:sz w:val="21"/>
                <w:szCs w:val="21"/>
              </w:rPr>
              <w:t>假如</w:t>
            </w:r>
            <w:proofErr w:type="spellEnd"/>
          </w:p>
        </w:tc>
      </w:tr>
      <w:tr w:rsidR="00D16BE9" w14:paraId="132ABDEB" w14:textId="77777777">
        <w:trPr>
          <w:trHeight w:val="399"/>
        </w:trPr>
        <w:tc>
          <w:tcPr>
            <w:tcW w:w="9289" w:type="dxa"/>
            <w:tcBorders>
              <w:top w:val="nil"/>
              <w:bottom w:val="nil"/>
            </w:tcBorders>
          </w:tcPr>
          <w:p w14:paraId="4C206E0D" w14:textId="77777777" w:rsidR="00D16BE9" w:rsidRDefault="00AC4FA2">
            <w:pPr>
              <w:pStyle w:val="TableParagraph"/>
              <w:spacing w:before="0" w:line="300" w:lineRule="auto"/>
              <w:ind w:left="0" w:firstLineChars="200" w:firstLine="420"/>
              <w:rPr>
                <w:rFonts w:ascii="Times New Roman" w:eastAsia="宋体" w:hAnsi="Times New Roman" w:cs="Times New Roman"/>
                <w:i/>
                <w:sz w:val="21"/>
                <w:szCs w:val="21"/>
                <w:lang w:eastAsia="zh-CN"/>
              </w:rPr>
            </w:pPr>
            <w:r>
              <w:rPr>
                <w:rFonts w:ascii="Times New Roman" w:eastAsia="宋体" w:hAnsi="Times New Roman" w:cs="Times New Roman"/>
                <w:i/>
                <w:color w:val="0D6812"/>
                <w:sz w:val="21"/>
                <w:szCs w:val="21"/>
                <w:lang w:eastAsia="zh-CN"/>
              </w:rPr>
              <w:t>四</w:t>
            </w:r>
            <w:r>
              <w:rPr>
                <w:rFonts w:ascii="Times New Roman" w:eastAsia="宋体" w:hAnsi="Times New Roman" w:cs="Times New Roman"/>
                <w:i/>
                <w:color w:val="0D6812"/>
                <w:sz w:val="21"/>
                <w:szCs w:val="21"/>
                <w:lang w:eastAsia="zh-CN"/>
              </w:rPr>
              <w:t>. d)</w:t>
            </w:r>
            <w:r>
              <w:rPr>
                <w:rFonts w:ascii="Times New Roman" w:eastAsia="宋体" w:hAnsi="Times New Roman" w:cs="Times New Roman"/>
                <w:i/>
                <w:color w:val="0D6812"/>
                <w:sz w:val="21"/>
                <w:szCs w:val="21"/>
                <w:lang w:eastAsia="zh-CN"/>
              </w:rPr>
              <w:t>生命周期清单分析</w:t>
            </w:r>
            <w:r>
              <w:rPr>
                <w:rFonts w:ascii="Times New Roman" w:eastAsia="宋体" w:hAnsi="Times New Roman" w:cs="Times New Roman"/>
                <w:i/>
                <w:color w:val="0D6812"/>
                <w:sz w:val="21"/>
                <w:szCs w:val="21"/>
                <w:lang w:eastAsia="zh-CN"/>
              </w:rPr>
              <w:t>:</w:t>
            </w:r>
          </w:p>
        </w:tc>
      </w:tr>
      <w:tr w:rsidR="00D16BE9" w14:paraId="386DFAB7" w14:textId="77777777">
        <w:trPr>
          <w:trHeight w:val="397"/>
        </w:trPr>
        <w:tc>
          <w:tcPr>
            <w:tcW w:w="9289" w:type="dxa"/>
            <w:tcBorders>
              <w:top w:val="nil"/>
              <w:bottom w:val="nil"/>
            </w:tcBorders>
          </w:tcPr>
          <w:p w14:paraId="69C4A800" w14:textId="77777777" w:rsidR="00D16BE9" w:rsidRDefault="00AC4FA2">
            <w:pPr>
              <w:pStyle w:val="TableParagraph"/>
              <w:tabs>
                <w:tab w:val="left" w:pos="2008"/>
              </w:tabs>
              <w:spacing w:before="0" w:line="300" w:lineRule="auto"/>
              <w:ind w:left="0" w:firstLineChars="200" w:firstLine="412"/>
              <w:rPr>
                <w:rFonts w:ascii="Times New Roman" w:eastAsia="宋体" w:hAnsi="Times New Roman" w:cs="Times New Roman"/>
                <w:i/>
                <w:sz w:val="21"/>
                <w:szCs w:val="21"/>
              </w:rPr>
            </w:pPr>
            <w:proofErr w:type="spellStart"/>
            <w:proofErr w:type="gramStart"/>
            <w:r>
              <w:rPr>
                <w:rFonts w:ascii="Times New Roman" w:eastAsia="宋体" w:hAnsi="Times New Roman" w:cs="Times New Roman"/>
                <w:i/>
                <w:color w:val="0D6812"/>
                <w:spacing w:val="-2"/>
                <w:sz w:val="21"/>
                <w:szCs w:val="21"/>
              </w:rPr>
              <w:t>IV.d.i</w:t>
            </w:r>
            <w:proofErr w:type="spellEnd"/>
            <w:r>
              <w:rPr>
                <w:rFonts w:ascii="Times New Roman" w:eastAsia="宋体" w:hAnsi="Times New Roman" w:cs="Times New Roman"/>
                <w:i/>
                <w:color w:val="0D6812"/>
                <w:spacing w:val="-2"/>
                <w:sz w:val="21"/>
                <w:szCs w:val="21"/>
              </w:rPr>
              <w:t>)</w:t>
            </w:r>
            <w:proofErr w:type="spellStart"/>
            <w:r>
              <w:rPr>
                <w:rFonts w:ascii="Times New Roman" w:eastAsia="宋体" w:hAnsi="Times New Roman" w:cs="Times New Roman"/>
                <w:i/>
                <w:color w:val="0D6812"/>
                <w:spacing w:val="-2"/>
                <w:sz w:val="21"/>
                <w:szCs w:val="21"/>
              </w:rPr>
              <w:t>数据收集程序</w:t>
            </w:r>
            <w:proofErr w:type="spellEnd"/>
            <w:proofErr w:type="gramEnd"/>
            <w:r>
              <w:rPr>
                <w:rFonts w:ascii="Times New Roman" w:eastAsia="宋体" w:hAnsi="Times New Roman" w:cs="Times New Roman"/>
                <w:i/>
                <w:color w:val="0D6812"/>
                <w:spacing w:val="-2"/>
                <w:sz w:val="21"/>
                <w:szCs w:val="21"/>
              </w:rPr>
              <w:t>；</w:t>
            </w:r>
          </w:p>
        </w:tc>
      </w:tr>
      <w:tr w:rsidR="00D16BE9" w14:paraId="7990ED61" w14:textId="77777777">
        <w:trPr>
          <w:trHeight w:val="676"/>
        </w:trPr>
        <w:tc>
          <w:tcPr>
            <w:tcW w:w="9289" w:type="dxa"/>
            <w:tcBorders>
              <w:top w:val="nil"/>
              <w:bottom w:val="nil"/>
              <w:right w:val="single" w:sz="12" w:space="0" w:color="FF0000"/>
            </w:tcBorders>
          </w:tcPr>
          <w:p w14:paraId="6E381BD7" w14:textId="77777777" w:rsidR="00D16BE9" w:rsidRDefault="00AC4FA2">
            <w:pPr>
              <w:pStyle w:val="TableParagraph"/>
              <w:spacing w:before="0" w:line="300" w:lineRule="auto"/>
              <w:ind w:left="0" w:firstLineChars="200" w:firstLine="420"/>
              <w:rPr>
                <w:rFonts w:ascii="Times New Roman" w:eastAsia="宋体" w:hAnsi="Times New Roman" w:cs="Times New Roman"/>
                <w:sz w:val="21"/>
                <w:szCs w:val="21"/>
                <w:lang w:eastAsia="zh-CN"/>
              </w:rPr>
            </w:pPr>
            <w:proofErr w:type="spellStart"/>
            <w:r>
              <w:rPr>
                <w:rFonts w:ascii="Times New Roman" w:eastAsia="宋体" w:hAnsi="Times New Roman" w:cs="Times New Roman"/>
                <w:i/>
                <w:color w:val="0D6812"/>
                <w:sz w:val="21"/>
                <w:szCs w:val="21"/>
                <w:lang w:eastAsia="zh-CN"/>
              </w:rPr>
              <w:t>IV.d.ii</w:t>
            </w:r>
            <w:proofErr w:type="spellEnd"/>
            <w:r>
              <w:rPr>
                <w:rFonts w:ascii="Times New Roman" w:eastAsia="宋体" w:hAnsi="Times New Roman" w:cs="Times New Roman"/>
                <w:i/>
                <w:color w:val="0D6812"/>
                <w:sz w:val="21"/>
                <w:szCs w:val="21"/>
                <w:lang w:eastAsia="zh-CN"/>
              </w:rPr>
              <w:t>)</w:t>
            </w:r>
            <w:r>
              <w:rPr>
                <w:rFonts w:ascii="Times New Roman" w:eastAsia="宋体" w:hAnsi="Times New Roman" w:cs="Times New Roman"/>
                <w:i/>
                <w:color w:val="0D6812"/>
                <w:sz w:val="21"/>
                <w:szCs w:val="21"/>
                <w:lang w:eastAsia="zh-CN"/>
              </w:rPr>
              <w:t>单元过程的定性和定量描述，至少是前台系统的描述；</w:t>
            </w:r>
            <w:proofErr w:type="gramStart"/>
            <w:r>
              <w:rPr>
                <w:rFonts w:ascii="Times New Roman" w:eastAsia="宋体" w:hAnsi="Times New Roman" w:cs="Times New Roman"/>
                <w:i/>
                <w:color w:val="0D6812"/>
                <w:sz w:val="21"/>
                <w:szCs w:val="21"/>
                <w:lang w:eastAsia="zh-CN"/>
              </w:rPr>
              <w:t>【</w:t>
            </w:r>
            <w:proofErr w:type="gramEnd"/>
            <w:r>
              <w:rPr>
                <w:rFonts w:ascii="Times New Roman" w:eastAsia="宋体" w:hAnsi="Times New Roman" w:cs="Times New Roman"/>
                <w:i/>
                <w:color w:val="0D6812"/>
                <w:sz w:val="21"/>
                <w:szCs w:val="21"/>
                <w:lang w:eastAsia="zh-CN"/>
              </w:rPr>
              <w:t>ISO</w:t>
            </w:r>
            <w:r>
              <w:rPr>
                <w:rFonts w:ascii="Times New Roman" w:eastAsia="宋体" w:hAnsi="Times New Roman" w:cs="Times New Roman"/>
                <w:i/>
                <w:color w:val="0D6812"/>
                <w:sz w:val="21"/>
                <w:szCs w:val="21"/>
                <w:lang w:eastAsia="zh-CN"/>
              </w:rPr>
              <w:t>！</w:t>
            </w:r>
            <w:r>
              <w:rPr>
                <w:rFonts w:ascii="Times New Roman" w:eastAsia="宋体" w:hAnsi="Times New Roman" w:cs="Times New Roman"/>
                <w:i/>
                <w:color w:val="0D6812"/>
                <w:sz w:val="21"/>
                <w:szCs w:val="21"/>
                <w:lang w:eastAsia="zh-CN"/>
              </w:rPr>
              <w:t>]</w:t>
            </w:r>
          </w:p>
        </w:tc>
      </w:tr>
      <w:tr w:rsidR="00D16BE9" w14:paraId="4EE15EAD" w14:textId="77777777">
        <w:trPr>
          <w:trHeight w:val="676"/>
        </w:trPr>
        <w:tc>
          <w:tcPr>
            <w:tcW w:w="9289" w:type="dxa"/>
            <w:tcBorders>
              <w:top w:val="nil"/>
              <w:bottom w:val="nil"/>
              <w:right w:val="single" w:sz="12" w:space="0" w:color="FF0000"/>
            </w:tcBorders>
          </w:tcPr>
          <w:p w14:paraId="47EFA031" w14:textId="77777777" w:rsidR="00D16BE9" w:rsidRDefault="00AC4FA2">
            <w:pPr>
              <w:pStyle w:val="TableParagraph"/>
              <w:spacing w:before="0" w:line="300" w:lineRule="auto"/>
              <w:ind w:left="0" w:firstLineChars="200" w:firstLine="420"/>
              <w:rPr>
                <w:rFonts w:ascii="Times New Roman" w:eastAsia="宋体" w:hAnsi="Times New Roman" w:cs="Times New Roman"/>
                <w:sz w:val="21"/>
                <w:szCs w:val="21"/>
                <w:lang w:eastAsia="zh-CN"/>
              </w:rPr>
            </w:pPr>
            <w:proofErr w:type="spellStart"/>
            <w:r>
              <w:rPr>
                <w:rFonts w:ascii="Times New Roman" w:eastAsia="宋体" w:hAnsi="Times New Roman" w:cs="Times New Roman"/>
                <w:i/>
                <w:color w:val="0D6812"/>
                <w:sz w:val="21"/>
                <w:szCs w:val="21"/>
                <w:lang w:eastAsia="zh-CN"/>
              </w:rPr>
              <w:t>IV.d.iii</w:t>
            </w:r>
            <w:proofErr w:type="spellEnd"/>
            <w:r>
              <w:rPr>
                <w:rFonts w:ascii="Times New Roman" w:eastAsia="宋体" w:hAnsi="Times New Roman" w:cs="Times New Roman"/>
                <w:i/>
                <w:color w:val="0D6812"/>
                <w:sz w:val="21"/>
                <w:szCs w:val="21"/>
                <w:lang w:eastAsia="zh-CN"/>
              </w:rPr>
              <w:t>)</w:t>
            </w:r>
            <w:r>
              <w:rPr>
                <w:rFonts w:ascii="Times New Roman" w:eastAsia="宋体" w:hAnsi="Times New Roman" w:cs="Times New Roman"/>
                <w:i/>
                <w:color w:val="0D6812"/>
                <w:sz w:val="21"/>
                <w:szCs w:val="21"/>
                <w:lang w:eastAsia="zh-CN"/>
              </w:rPr>
              <w:t>所有可公开获取的数据来源的参考资料</w:t>
            </w:r>
            <w:r>
              <w:rPr>
                <w:rFonts w:ascii="Times New Roman" w:eastAsia="宋体" w:hAnsi="Times New Roman" w:cs="Times New Roman"/>
                <w:i/>
                <w:color w:val="0D6812"/>
                <w:sz w:val="21"/>
                <w:szCs w:val="21"/>
                <w:lang w:eastAsia="zh-CN"/>
              </w:rPr>
              <w:t>(</w:t>
            </w:r>
            <w:r>
              <w:rPr>
                <w:rFonts w:ascii="Times New Roman" w:eastAsia="宋体" w:hAnsi="Times New Roman" w:cs="Times New Roman"/>
                <w:i/>
                <w:color w:val="0D6812"/>
                <w:sz w:val="21"/>
                <w:szCs w:val="21"/>
                <w:lang w:eastAsia="zh-CN"/>
              </w:rPr>
              <w:t>所使用的所有数据的来源以及关键流程</w:t>
            </w:r>
            <w:r>
              <w:rPr>
                <w:rFonts w:ascii="Times New Roman" w:eastAsia="宋体" w:hAnsi="Times New Roman" w:cs="Times New Roman"/>
                <w:i/>
                <w:color w:val="0D6812"/>
                <w:sz w:val="21"/>
                <w:szCs w:val="21"/>
                <w:lang w:eastAsia="zh-CN"/>
              </w:rPr>
              <w:t>/</w:t>
            </w:r>
            <w:r>
              <w:rPr>
                <w:rFonts w:ascii="Times New Roman" w:eastAsia="宋体" w:hAnsi="Times New Roman" w:cs="Times New Roman"/>
                <w:i/>
                <w:color w:val="0D6812"/>
                <w:sz w:val="21"/>
                <w:szCs w:val="21"/>
                <w:lang w:eastAsia="zh-CN"/>
              </w:rPr>
              <w:t>系统的个人标识</w:t>
            </w:r>
            <w:r>
              <w:rPr>
                <w:rFonts w:ascii="Times New Roman" w:eastAsia="宋体" w:hAnsi="Times New Roman" w:cs="Times New Roman"/>
                <w:i/>
                <w:color w:val="0D6812"/>
                <w:sz w:val="21"/>
                <w:szCs w:val="21"/>
                <w:lang w:eastAsia="zh-CN"/>
              </w:rPr>
              <w:t>)</w:t>
            </w:r>
            <w:r>
              <w:rPr>
                <w:rFonts w:ascii="Times New Roman" w:eastAsia="宋体" w:hAnsi="Times New Roman" w:cs="Times New Roman"/>
                <w:i/>
                <w:color w:val="0D6812"/>
                <w:sz w:val="21"/>
                <w:szCs w:val="21"/>
                <w:lang w:eastAsia="zh-CN"/>
              </w:rPr>
              <w:t>；</w:t>
            </w:r>
            <w:proofErr w:type="gramStart"/>
            <w:r>
              <w:rPr>
                <w:rFonts w:ascii="Times New Roman" w:eastAsia="宋体" w:hAnsi="Times New Roman" w:cs="Times New Roman"/>
                <w:i/>
                <w:color w:val="0D6812"/>
                <w:sz w:val="21"/>
                <w:szCs w:val="21"/>
                <w:lang w:eastAsia="zh-CN"/>
              </w:rPr>
              <w:t>【</w:t>
            </w:r>
            <w:proofErr w:type="gramEnd"/>
            <w:r>
              <w:rPr>
                <w:rFonts w:ascii="Times New Roman" w:eastAsia="宋体" w:hAnsi="Times New Roman" w:cs="Times New Roman"/>
                <w:i/>
                <w:color w:val="0D6812"/>
                <w:sz w:val="21"/>
                <w:szCs w:val="21"/>
                <w:lang w:eastAsia="zh-CN"/>
              </w:rPr>
              <w:t>ISO</w:t>
            </w:r>
            <w:r>
              <w:rPr>
                <w:rFonts w:ascii="Times New Roman" w:eastAsia="宋体" w:hAnsi="Times New Roman" w:cs="Times New Roman"/>
                <w:i/>
                <w:color w:val="0D6812"/>
                <w:sz w:val="21"/>
                <w:szCs w:val="21"/>
                <w:lang w:eastAsia="zh-CN"/>
              </w:rPr>
              <w:t>！</w:t>
            </w:r>
            <w:r>
              <w:rPr>
                <w:rFonts w:ascii="Times New Roman" w:eastAsia="宋体" w:hAnsi="Times New Roman" w:cs="Times New Roman"/>
                <w:i/>
                <w:color w:val="0D6812"/>
                <w:sz w:val="21"/>
                <w:szCs w:val="21"/>
                <w:lang w:eastAsia="zh-CN"/>
              </w:rPr>
              <w:t>]</w:t>
            </w:r>
          </w:p>
        </w:tc>
      </w:tr>
      <w:tr w:rsidR="00D16BE9" w14:paraId="2F3BB39E" w14:textId="77777777">
        <w:trPr>
          <w:trHeight w:val="677"/>
        </w:trPr>
        <w:tc>
          <w:tcPr>
            <w:tcW w:w="9289" w:type="dxa"/>
            <w:tcBorders>
              <w:top w:val="nil"/>
              <w:bottom w:val="nil"/>
              <w:right w:val="single" w:sz="12" w:space="0" w:color="FF0000"/>
            </w:tcBorders>
          </w:tcPr>
          <w:p w14:paraId="36F9FBC0" w14:textId="77777777" w:rsidR="00D16BE9" w:rsidRDefault="00AC4FA2">
            <w:pPr>
              <w:pStyle w:val="TableParagraph"/>
              <w:spacing w:before="0" w:line="300" w:lineRule="auto"/>
              <w:ind w:left="0" w:firstLineChars="200" w:firstLine="420"/>
              <w:rPr>
                <w:rFonts w:ascii="Times New Roman" w:eastAsia="宋体" w:hAnsi="Times New Roman" w:cs="Times New Roman"/>
                <w:sz w:val="21"/>
                <w:szCs w:val="21"/>
                <w:lang w:eastAsia="zh-CN"/>
              </w:rPr>
            </w:pPr>
            <w:proofErr w:type="spellStart"/>
            <w:r>
              <w:rPr>
                <w:rFonts w:ascii="Times New Roman" w:eastAsia="宋体" w:hAnsi="Times New Roman" w:cs="Times New Roman"/>
                <w:i/>
                <w:color w:val="0D6812"/>
                <w:sz w:val="21"/>
                <w:szCs w:val="21"/>
                <w:lang w:eastAsia="zh-CN"/>
              </w:rPr>
              <w:t>IV.d.iv</w:t>
            </w:r>
            <w:proofErr w:type="spellEnd"/>
            <w:r>
              <w:rPr>
                <w:rFonts w:ascii="Times New Roman" w:eastAsia="宋体" w:hAnsi="Times New Roman" w:cs="Times New Roman"/>
                <w:i/>
                <w:color w:val="0D6812"/>
                <w:sz w:val="21"/>
                <w:szCs w:val="21"/>
                <w:lang w:eastAsia="zh-CN"/>
              </w:rPr>
              <w:t>)</w:t>
            </w:r>
            <w:r>
              <w:rPr>
                <w:rFonts w:ascii="Times New Roman" w:eastAsia="宋体" w:hAnsi="Times New Roman" w:cs="Times New Roman"/>
                <w:i/>
                <w:color w:val="0D6812"/>
                <w:sz w:val="21"/>
                <w:szCs w:val="21"/>
                <w:lang w:eastAsia="zh-CN"/>
              </w:rPr>
              <w:t>计算程序</w:t>
            </w:r>
            <w:r>
              <w:rPr>
                <w:rFonts w:ascii="Times New Roman" w:eastAsia="宋体" w:hAnsi="Times New Roman" w:cs="Times New Roman"/>
                <w:i/>
                <w:color w:val="0D6812"/>
                <w:sz w:val="21"/>
                <w:szCs w:val="21"/>
                <w:lang w:eastAsia="zh-CN"/>
              </w:rPr>
              <w:t>(</w:t>
            </w:r>
            <w:r>
              <w:rPr>
                <w:rFonts w:ascii="Times New Roman" w:eastAsia="宋体" w:hAnsi="Times New Roman" w:cs="Times New Roman"/>
                <w:i/>
                <w:color w:val="0D6812"/>
                <w:sz w:val="21"/>
                <w:szCs w:val="21"/>
                <w:lang w:eastAsia="zh-CN"/>
              </w:rPr>
              <w:t>最好包括从原始数据到前台系统单元过程的步骤</w:t>
            </w:r>
            <w:r>
              <w:rPr>
                <w:rFonts w:ascii="Times New Roman" w:eastAsia="宋体" w:hAnsi="Times New Roman" w:cs="Times New Roman"/>
                <w:i/>
                <w:color w:val="0D6812"/>
                <w:sz w:val="21"/>
                <w:szCs w:val="21"/>
                <w:lang w:eastAsia="zh-CN"/>
              </w:rPr>
              <w:t>)</w:t>
            </w:r>
            <w:r>
              <w:rPr>
                <w:rFonts w:ascii="Times New Roman" w:eastAsia="宋体" w:hAnsi="Times New Roman" w:cs="Times New Roman"/>
                <w:i/>
                <w:color w:val="0D6812"/>
                <w:sz w:val="21"/>
                <w:szCs w:val="21"/>
                <w:lang w:eastAsia="zh-CN"/>
              </w:rPr>
              <w:t>；</w:t>
            </w:r>
            <w:proofErr w:type="gramStart"/>
            <w:r>
              <w:rPr>
                <w:rFonts w:ascii="Times New Roman" w:eastAsia="宋体" w:hAnsi="Times New Roman" w:cs="Times New Roman"/>
                <w:i/>
                <w:color w:val="0D6812"/>
                <w:sz w:val="21"/>
                <w:szCs w:val="21"/>
                <w:lang w:eastAsia="zh-CN"/>
              </w:rPr>
              <w:t>【</w:t>
            </w:r>
            <w:proofErr w:type="gramEnd"/>
            <w:r>
              <w:rPr>
                <w:rFonts w:ascii="Times New Roman" w:eastAsia="宋体" w:hAnsi="Times New Roman" w:cs="Times New Roman"/>
                <w:i/>
                <w:color w:val="0D6812"/>
                <w:sz w:val="21"/>
                <w:szCs w:val="21"/>
                <w:lang w:eastAsia="zh-CN"/>
              </w:rPr>
              <w:t>ISO</w:t>
            </w:r>
            <w:r>
              <w:rPr>
                <w:rFonts w:ascii="Times New Roman" w:eastAsia="宋体" w:hAnsi="Times New Roman" w:cs="Times New Roman"/>
                <w:i/>
                <w:color w:val="0D6812"/>
                <w:sz w:val="21"/>
                <w:szCs w:val="21"/>
                <w:lang w:eastAsia="zh-CN"/>
              </w:rPr>
              <w:t>！</w:t>
            </w:r>
            <w:r>
              <w:rPr>
                <w:rFonts w:ascii="Times New Roman" w:eastAsia="宋体" w:hAnsi="Times New Roman" w:cs="Times New Roman"/>
                <w:i/>
                <w:color w:val="0D6812"/>
                <w:sz w:val="21"/>
                <w:szCs w:val="21"/>
                <w:lang w:eastAsia="zh-CN"/>
              </w:rPr>
              <w:t>]</w:t>
            </w:r>
          </w:p>
        </w:tc>
      </w:tr>
      <w:tr w:rsidR="00D16BE9" w14:paraId="15F353CC" w14:textId="77777777">
        <w:trPr>
          <w:trHeight w:val="398"/>
        </w:trPr>
        <w:tc>
          <w:tcPr>
            <w:tcW w:w="9289" w:type="dxa"/>
            <w:tcBorders>
              <w:top w:val="nil"/>
              <w:bottom w:val="nil"/>
            </w:tcBorders>
          </w:tcPr>
          <w:p w14:paraId="20667716" w14:textId="77777777" w:rsidR="00D16BE9" w:rsidRDefault="00AC4FA2">
            <w:pPr>
              <w:pStyle w:val="TableParagraph"/>
              <w:spacing w:before="0" w:line="300" w:lineRule="auto"/>
              <w:ind w:left="0" w:firstLineChars="200" w:firstLine="420"/>
              <w:rPr>
                <w:rFonts w:ascii="Times New Roman" w:eastAsia="宋体" w:hAnsi="Times New Roman" w:cs="Times New Roman"/>
                <w:i/>
                <w:sz w:val="21"/>
                <w:szCs w:val="21"/>
                <w:lang w:eastAsia="zh-CN"/>
              </w:rPr>
            </w:pPr>
            <w:proofErr w:type="spellStart"/>
            <w:r>
              <w:rPr>
                <w:rFonts w:ascii="Times New Roman" w:eastAsia="宋体" w:hAnsi="Times New Roman" w:cs="Times New Roman"/>
                <w:i/>
                <w:color w:val="0D6812"/>
                <w:sz w:val="21"/>
                <w:szCs w:val="21"/>
                <w:lang w:eastAsia="zh-CN"/>
              </w:rPr>
              <w:t>IV.d.v</w:t>
            </w:r>
            <w:proofErr w:type="spellEnd"/>
            <w:r>
              <w:rPr>
                <w:rFonts w:ascii="Times New Roman" w:eastAsia="宋体" w:hAnsi="Times New Roman" w:cs="Times New Roman"/>
                <w:i/>
                <w:color w:val="0D6812"/>
                <w:sz w:val="21"/>
                <w:szCs w:val="21"/>
                <w:lang w:eastAsia="zh-CN"/>
              </w:rPr>
              <w:t>)</w:t>
            </w:r>
            <w:r>
              <w:rPr>
                <w:rFonts w:ascii="Times New Roman" w:eastAsia="宋体" w:hAnsi="Times New Roman" w:cs="Times New Roman"/>
                <w:i/>
                <w:color w:val="0D6812"/>
                <w:sz w:val="21"/>
                <w:szCs w:val="21"/>
                <w:lang w:eastAsia="zh-CN"/>
              </w:rPr>
              <w:t>数据验证，包括</w:t>
            </w:r>
          </w:p>
        </w:tc>
      </w:tr>
      <w:tr w:rsidR="00D16BE9" w14:paraId="3477DC23" w14:textId="77777777">
        <w:trPr>
          <w:trHeight w:val="397"/>
        </w:trPr>
        <w:tc>
          <w:tcPr>
            <w:tcW w:w="9289" w:type="dxa"/>
            <w:tcBorders>
              <w:top w:val="nil"/>
              <w:bottom w:val="nil"/>
            </w:tcBorders>
          </w:tcPr>
          <w:p w14:paraId="32E2738E" w14:textId="77777777" w:rsidR="00D16BE9" w:rsidRDefault="00AC4FA2">
            <w:pPr>
              <w:pStyle w:val="TableParagraph"/>
              <w:tabs>
                <w:tab w:val="left" w:pos="3029"/>
              </w:tabs>
              <w:spacing w:before="0" w:line="300" w:lineRule="auto"/>
              <w:ind w:left="0" w:firstLineChars="200" w:firstLine="412"/>
              <w:rPr>
                <w:rFonts w:ascii="Times New Roman" w:eastAsia="宋体" w:hAnsi="Times New Roman" w:cs="Times New Roman"/>
                <w:i/>
                <w:sz w:val="21"/>
                <w:szCs w:val="21"/>
                <w:lang w:eastAsia="zh-CN"/>
              </w:rPr>
            </w:pPr>
            <w:r>
              <w:rPr>
                <w:rFonts w:ascii="Times New Roman" w:eastAsia="宋体" w:hAnsi="Times New Roman" w:cs="Times New Roman"/>
                <w:i/>
                <w:color w:val="0D6812"/>
                <w:spacing w:val="-2"/>
                <w:sz w:val="21"/>
                <w:szCs w:val="21"/>
                <w:lang w:eastAsia="zh-CN"/>
              </w:rPr>
              <w:t>IV.d.v.1)</w:t>
            </w:r>
            <w:r>
              <w:rPr>
                <w:rFonts w:ascii="Times New Roman" w:eastAsia="宋体" w:hAnsi="Times New Roman" w:cs="Times New Roman"/>
                <w:i/>
                <w:color w:val="0D6812"/>
                <w:spacing w:val="-2"/>
                <w:sz w:val="21"/>
                <w:szCs w:val="21"/>
                <w:lang w:eastAsia="zh-CN"/>
              </w:rPr>
              <w:t>数据质量评估</w:t>
            </w:r>
          </w:p>
        </w:tc>
      </w:tr>
      <w:tr w:rsidR="00D16BE9" w14:paraId="73C9AD62" w14:textId="77777777">
        <w:trPr>
          <w:trHeight w:val="398"/>
        </w:trPr>
        <w:tc>
          <w:tcPr>
            <w:tcW w:w="9289" w:type="dxa"/>
            <w:tcBorders>
              <w:top w:val="nil"/>
              <w:bottom w:val="nil"/>
            </w:tcBorders>
          </w:tcPr>
          <w:p w14:paraId="7545047A" w14:textId="77777777" w:rsidR="00D16BE9" w:rsidRDefault="00AC4FA2">
            <w:pPr>
              <w:pStyle w:val="TableParagraph"/>
              <w:spacing w:before="0" w:line="300" w:lineRule="auto"/>
              <w:ind w:left="0" w:firstLineChars="200" w:firstLine="420"/>
              <w:rPr>
                <w:rFonts w:ascii="Times New Roman" w:eastAsia="宋体" w:hAnsi="Times New Roman" w:cs="Times New Roman"/>
                <w:i/>
                <w:sz w:val="21"/>
                <w:szCs w:val="21"/>
                <w:lang w:eastAsia="zh-CN"/>
              </w:rPr>
            </w:pPr>
            <w:proofErr w:type="gramStart"/>
            <w:r>
              <w:rPr>
                <w:rFonts w:ascii="Times New Roman" w:eastAsia="宋体" w:hAnsi="Times New Roman" w:cs="Times New Roman"/>
                <w:i/>
                <w:color w:val="0D6812"/>
                <w:sz w:val="21"/>
                <w:szCs w:val="21"/>
                <w:lang w:eastAsia="zh-CN"/>
              </w:rPr>
              <w:t>4 .</w:t>
            </w:r>
            <w:proofErr w:type="gramEnd"/>
            <w:r>
              <w:rPr>
                <w:rFonts w:ascii="Times New Roman" w:eastAsia="宋体" w:hAnsi="Times New Roman" w:cs="Times New Roman"/>
                <w:i/>
                <w:color w:val="0D6812"/>
                <w:sz w:val="21"/>
                <w:szCs w:val="21"/>
                <w:lang w:eastAsia="zh-CN"/>
              </w:rPr>
              <w:t xml:space="preserve"> </w:t>
            </w:r>
            <w:proofErr w:type="gramStart"/>
            <w:r>
              <w:rPr>
                <w:rFonts w:ascii="Times New Roman" w:eastAsia="宋体" w:hAnsi="Times New Roman" w:cs="Times New Roman"/>
                <w:i/>
                <w:color w:val="0D6812"/>
                <w:sz w:val="21"/>
                <w:szCs w:val="21"/>
                <w:lang w:eastAsia="zh-CN"/>
              </w:rPr>
              <w:t>d .</w:t>
            </w:r>
            <w:proofErr w:type="gramEnd"/>
            <w:r>
              <w:rPr>
                <w:rFonts w:ascii="Times New Roman" w:eastAsia="宋体" w:hAnsi="Times New Roman" w:cs="Times New Roman"/>
                <w:i/>
                <w:color w:val="0D6812"/>
                <w:sz w:val="21"/>
                <w:szCs w:val="21"/>
                <w:lang w:eastAsia="zh-CN"/>
              </w:rPr>
              <w:t xml:space="preserve"> </w:t>
            </w:r>
            <w:proofErr w:type="gramStart"/>
            <w:r>
              <w:rPr>
                <w:rFonts w:ascii="Times New Roman" w:eastAsia="宋体" w:hAnsi="Times New Roman" w:cs="Times New Roman"/>
                <w:i/>
                <w:color w:val="0D6812"/>
                <w:sz w:val="21"/>
                <w:szCs w:val="21"/>
                <w:lang w:eastAsia="zh-CN"/>
              </w:rPr>
              <w:t>v .</w:t>
            </w:r>
            <w:proofErr w:type="gramEnd"/>
            <w:r>
              <w:rPr>
                <w:rFonts w:ascii="Times New Roman" w:eastAsia="宋体" w:hAnsi="Times New Roman" w:cs="Times New Roman"/>
                <w:i/>
                <w:color w:val="0D6812"/>
                <w:sz w:val="21"/>
                <w:szCs w:val="21"/>
                <w:lang w:eastAsia="zh-CN"/>
              </w:rPr>
              <w:t xml:space="preserve"> 2)</w:t>
            </w:r>
            <w:r>
              <w:rPr>
                <w:rFonts w:ascii="Times New Roman" w:eastAsia="宋体" w:hAnsi="Times New Roman" w:cs="Times New Roman"/>
                <w:i/>
                <w:color w:val="0D6812"/>
                <w:sz w:val="21"/>
                <w:szCs w:val="21"/>
                <w:lang w:eastAsia="zh-CN"/>
              </w:rPr>
              <w:t>缺失数据的处理；</w:t>
            </w:r>
          </w:p>
        </w:tc>
      </w:tr>
      <w:tr w:rsidR="00D16BE9" w14:paraId="71D5D21D" w14:textId="77777777">
        <w:trPr>
          <w:trHeight w:val="397"/>
        </w:trPr>
        <w:tc>
          <w:tcPr>
            <w:tcW w:w="9289" w:type="dxa"/>
            <w:tcBorders>
              <w:top w:val="nil"/>
              <w:bottom w:val="nil"/>
            </w:tcBorders>
          </w:tcPr>
          <w:p w14:paraId="1B0D8C8E" w14:textId="77777777" w:rsidR="00D16BE9" w:rsidRDefault="00AC4FA2">
            <w:pPr>
              <w:pStyle w:val="TableParagraph"/>
              <w:spacing w:before="0" w:line="300" w:lineRule="auto"/>
              <w:ind w:left="0" w:firstLineChars="200" w:firstLine="420"/>
              <w:rPr>
                <w:rFonts w:ascii="Times New Roman" w:eastAsia="宋体" w:hAnsi="Times New Roman" w:cs="Times New Roman"/>
                <w:i/>
                <w:sz w:val="21"/>
                <w:szCs w:val="21"/>
                <w:lang w:eastAsia="zh-CN"/>
              </w:rPr>
            </w:pPr>
            <w:r>
              <w:rPr>
                <w:rFonts w:ascii="Times New Roman" w:eastAsia="宋体" w:hAnsi="Times New Roman" w:cs="Times New Roman"/>
                <w:i/>
                <w:color w:val="0D6812"/>
                <w:sz w:val="21"/>
                <w:szCs w:val="21"/>
                <w:lang w:eastAsia="zh-CN"/>
              </w:rPr>
              <w:t>IV.d.vi)</w:t>
            </w:r>
            <w:r>
              <w:rPr>
                <w:rFonts w:ascii="Times New Roman" w:eastAsia="宋体" w:hAnsi="Times New Roman" w:cs="Times New Roman"/>
                <w:i/>
                <w:color w:val="0D6812"/>
                <w:sz w:val="21"/>
                <w:szCs w:val="21"/>
                <w:lang w:eastAsia="zh-CN"/>
              </w:rPr>
              <w:t>用于细化系统边界的灵敏度分析；</w:t>
            </w:r>
          </w:p>
        </w:tc>
      </w:tr>
      <w:tr w:rsidR="00D16BE9" w14:paraId="6D49EBA6" w14:textId="77777777">
        <w:trPr>
          <w:trHeight w:val="955"/>
        </w:trPr>
        <w:tc>
          <w:tcPr>
            <w:tcW w:w="9289" w:type="dxa"/>
            <w:tcBorders>
              <w:top w:val="nil"/>
              <w:bottom w:val="nil"/>
              <w:right w:val="single" w:sz="12" w:space="0" w:color="FF0000"/>
            </w:tcBorders>
          </w:tcPr>
          <w:p w14:paraId="32EA9B05" w14:textId="77777777" w:rsidR="00D16BE9" w:rsidRDefault="00AC4FA2">
            <w:pPr>
              <w:pStyle w:val="TableParagraph"/>
              <w:spacing w:before="0" w:line="300" w:lineRule="auto"/>
              <w:ind w:left="0" w:firstLineChars="200" w:firstLine="420"/>
              <w:jc w:val="both"/>
              <w:rPr>
                <w:rFonts w:ascii="Times New Roman" w:eastAsia="宋体" w:hAnsi="Times New Roman" w:cs="Times New Roman"/>
                <w:sz w:val="21"/>
                <w:szCs w:val="21"/>
                <w:lang w:eastAsia="zh-CN"/>
              </w:rPr>
            </w:pPr>
            <w:proofErr w:type="spellStart"/>
            <w:r>
              <w:rPr>
                <w:rFonts w:ascii="Times New Roman" w:eastAsia="宋体" w:hAnsi="Times New Roman" w:cs="Times New Roman"/>
                <w:i/>
                <w:color w:val="0D6812"/>
                <w:sz w:val="21"/>
                <w:szCs w:val="21"/>
                <w:lang w:eastAsia="zh-CN"/>
              </w:rPr>
              <w:t>IV.d.vii</w:t>
            </w:r>
            <w:proofErr w:type="spellEnd"/>
            <w:r>
              <w:rPr>
                <w:rFonts w:ascii="Times New Roman" w:eastAsia="宋体" w:hAnsi="Times New Roman" w:cs="Times New Roman"/>
                <w:i/>
                <w:color w:val="0D6812"/>
                <w:sz w:val="21"/>
                <w:szCs w:val="21"/>
                <w:lang w:eastAsia="zh-CN"/>
              </w:rPr>
              <w:t>)</w:t>
            </w:r>
            <w:r>
              <w:rPr>
                <w:rFonts w:ascii="Times New Roman" w:eastAsia="宋体" w:hAnsi="Times New Roman" w:cs="Times New Roman"/>
                <w:i/>
                <w:color w:val="0D6812"/>
                <w:sz w:val="21"/>
                <w:szCs w:val="21"/>
                <w:lang w:eastAsia="zh-CN"/>
              </w:rPr>
              <w:t>关键多功能工艺</w:t>
            </w:r>
            <w:r>
              <w:rPr>
                <w:rFonts w:ascii="Times New Roman" w:eastAsia="宋体" w:hAnsi="Times New Roman" w:cs="Times New Roman"/>
                <w:i/>
                <w:color w:val="0D6812"/>
                <w:sz w:val="21"/>
                <w:szCs w:val="21"/>
                <w:lang w:eastAsia="zh-CN"/>
              </w:rPr>
              <w:t>(</w:t>
            </w:r>
            <w:r>
              <w:rPr>
                <w:rFonts w:ascii="Times New Roman" w:eastAsia="宋体" w:hAnsi="Times New Roman" w:cs="Times New Roman"/>
                <w:i/>
                <w:color w:val="0D6812"/>
                <w:sz w:val="21"/>
                <w:szCs w:val="21"/>
                <w:lang w:eastAsia="zh-CN"/>
              </w:rPr>
              <w:t>和产品，如果研究直接比较多功能产品</w:t>
            </w:r>
            <w:r>
              <w:rPr>
                <w:rFonts w:ascii="Times New Roman" w:eastAsia="宋体" w:hAnsi="Times New Roman" w:cs="Times New Roman"/>
                <w:i/>
                <w:color w:val="0D6812"/>
                <w:sz w:val="21"/>
                <w:szCs w:val="21"/>
                <w:lang w:eastAsia="zh-CN"/>
              </w:rPr>
              <w:t>)</w:t>
            </w:r>
            <w:r>
              <w:rPr>
                <w:rFonts w:ascii="Times New Roman" w:eastAsia="宋体" w:hAnsi="Times New Roman" w:cs="Times New Roman"/>
                <w:i/>
                <w:color w:val="0D6812"/>
                <w:sz w:val="21"/>
                <w:szCs w:val="21"/>
                <w:lang w:eastAsia="zh-CN"/>
              </w:rPr>
              <w:t>的具体替代或分配程序，包括</w:t>
            </w:r>
            <w:r>
              <w:rPr>
                <w:rFonts w:ascii="Times New Roman" w:eastAsia="宋体" w:hAnsi="Times New Roman" w:cs="Times New Roman"/>
                <w:i/>
                <w:color w:val="0D6812"/>
                <w:sz w:val="21"/>
                <w:szCs w:val="21"/>
                <w:lang w:eastAsia="zh-CN"/>
              </w:rPr>
              <w:t>[ISO</w:t>
            </w:r>
            <w:r>
              <w:rPr>
                <w:rFonts w:ascii="Times New Roman" w:eastAsia="宋体" w:hAnsi="Times New Roman" w:cs="Times New Roman"/>
                <w:i/>
                <w:color w:val="0D6812"/>
                <w:sz w:val="21"/>
                <w:szCs w:val="21"/>
                <w:lang w:eastAsia="zh-CN"/>
              </w:rPr>
              <w:t>！</w:t>
            </w:r>
            <w:r>
              <w:rPr>
                <w:rFonts w:ascii="Times New Roman" w:eastAsia="宋体" w:hAnsi="Times New Roman" w:cs="Times New Roman"/>
                <w:i/>
                <w:color w:val="0D6812"/>
                <w:sz w:val="21"/>
                <w:szCs w:val="21"/>
                <w:lang w:eastAsia="zh-CN"/>
              </w:rPr>
              <w:t>]</w:t>
            </w:r>
          </w:p>
        </w:tc>
      </w:tr>
      <w:tr w:rsidR="00D16BE9" w14:paraId="4DF8CC8E" w14:textId="77777777">
        <w:trPr>
          <w:trHeight w:val="398"/>
        </w:trPr>
        <w:tc>
          <w:tcPr>
            <w:tcW w:w="9289" w:type="dxa"/>
            <w:tcBorders>
              <w:top w:val="nil"/>
              <w:bottom w:val="nil"/>
              <w:right w:val="single" w:sz="12" w:space="0" w:color="FF0000"/>
            </w:tcBorders>
          </w:tcPr>
          <w:p w14:paraId="47E24188" w14:textId="77777777" w:rsidR="00D16BE9" w:rsidRDefault="00AC4FA2">
            <w:pPr>
              <w:pStyle w:val="TableParagraph"/>
              <w:spacing w:before="0" w:line="300" w:lineRule="auto"/>
              <w:ind w:left="0" w:firstLineChars="200" w:firstLine="420"/>
              <w:rPr>
                <w:rFonts w:ascii="Times New Roman" w:eastAsia="宋体" w:hAnsi="Times New Roman" w:cs="Times New Roman"/>
                <w:i/>
                <w:sz w:val="21"/>
                <w:szCs w:val="21"/>
              </w:rPr>
            </w:pPr>
            <w:r>
              <w:rPr>
                <w:rFonts w:ascii="Times New Roman" w:eastAsia="宋体" w:hAnsi="Times New Roman" w:cs="Times New Roman"/>
                <w:i/>
                <w:color w:val="0D6812"/>
                <w:sz w:val="21"/>
                <w:szCs w:val="21"/>
              </w:rPr>
              <w:t>IV.d.vii.</w:t>
            </w:r>
            <w:proofErr w:type="gramStart"/>
            <w:r>
              <w:rPr>
                <w:rFonts w:ascii="Times New Roman" w:eastAsia="宋体" w:hAnsi="Times New Roman" w:cs="Times New Roman"/>
                <w:i/>
                <w:color w:val="0D6812"/>
                <w:sz w:val="21"/>
                <w:szCs w:val="21"/>
              </w:rPr>
              <w:t>1)</w:t>
            </w:r>
            <w:proofErr w:type="spellStart"/>
            <w:r>
              <w:rPr>
                <w:rFonts w:ascii="Times New Roman" w:eastAsia="宋体" w:hAnsi="Times New Roman" w:cs="Times New Roman"/>
                <w:i/>
                <w:color w:val="0D6812"/>
                <w:sz w:val="21"/>
                <w:szCs w:val="21"/>
              </w:rPr>
              <w:t>特定程序的正当性</w:t>
            </w:r>
            <w:proofErr w:type="spellEnd"/>
            <w:proofErr w:type="gramEnd"/>
          </w:p>
        </w:tc>
      </w:tr>
      <w:tr w:rsidR="00D16BE9" w14:paraId="24F55266" w14:textId="77777777">
        <w:trPr>
          <w:trHeight w:val="398"/>
        </w:trPr>
        <w:tc>
          <w:tcPr>
            <w:tcW w:w="9289" w:type="dxa"/>
            <w:tcBorders>
              <w:top w:val="nil"/>
              <w:bottom w:val="nil"/>
            </w:tcBorders>
          </w:tcPr>
          <w:p w14:paraId="5CCC4EBB" w14:textId="77777777" w:rsidR="00D16BE9" w:rsidRDefault="00AC4FA2">
            <w:pPr>
              <w:pStyle w:val="TableParagraph"/>
              <w:spacing w:before="0" w:line="300" w:lineRule="auto"/>
              <w:ind w:left="0" w:firstLineChars="200" w:firstLine="420"/>
              <w:rPr>
                <w:rFonts w:ascii="Times New Roman" w:eastAsia="宋体" w:hAnsi="Times New Roman" w:cs="Times New Roman"/>
                <w:i/>
                <w:sz w:val="21"/>
                <w:szCs w:val="21"/>
                <w:lang w:eastAsia="zh-CN"/>
              </w:rPr>
            </w:pPr>
            <w:proofErr w:type="spellStart"/>
            <w:r>
              <w:rPr>
                <w:rFonts w:ascii="Times New Roman" w:eastAsia="宋体" w:hAnsi="Times New Roman" w:cs="Times New Roman"/>
                <w:i/>
                <w:color w:val="0D6812"/>
                <w:sz w:val="21"/>
                <w:szCs w:val="21"/>
                <w:lang w:eastAsia="zh-CN"/>
              </w:rPr>
              <w:t>IV.e</w:t>
            </w:r>
            <w:proofErr w:type="spellEnd"/>
            <w:r>
              <w:rPr>
                <w:rFonts w:ascii="Times New Roman" w:eastAsia="宋体" w:hAnsi="Times New Roman" w:cs="Times New Roman"/>
                <w:i/>
                <w:color w:val="0D6812"/>
                <w:sz w:val="21"/>
                <w:szCs w:val="21"/>
                <w:lang w:eastAsia="zh-CN"/>
              </w:rPr>
              <w:t>)</w:t>
            </w:r>
            <w:r>
              <w:rPr>
                <w:rFonts w:ascii="Times New Roman" w:eastAsia="宋体" w:hAnsi="Times New Roman" w:cs="Times New Roman"/>
                <w:i/>
                <w:color w:val="0D6812"/>
                <w:sz w:val="21"/>
                <w:szCs w:val="21"/>
                <w:lang w:eastAsia="zh-CN"/>
              </w:rPr>
              <w:t>生命周期影响评估结果计算，如适用</w:t>
            </w:r>
            <w:r>
              <w:rPr>
                <w:rFonts w:ascii="Times New Roman" w:eastAsia="宋体" w:hAnsi="Times New Roman" w:cs="Times New Roman"/>
                <w:i/>
                <w:color w:val="0D6812"/>
                <w:sz w:val="21"/>
                <w:szCs w:val="21"/>
                <w:lang w:eastAsia="zh-CN"/>
              </w:rPr>
              <w:t>:</w:t>
            </w:r>
          </w:p>
        </w:tc>
      </w:tr>
      <w:tr w:rsidR="00D16BE9" w14:paraId="6CDAF591" w14:textId="77777777">
        <w:trPr>
          <w:trHeight w:val="398"/>
        </w:trPr>
        <w:tc>
          <w:tcPr>
            <w:tcW w:w="9289" w:type="dxa"/>
            <w:tcBorders>
              <w:top w:val="nil"/>
              <w:bottom w:val="nil"/>
            </w:tcBorders>
          </w:tcPr>
          <w:p w14:paraId="7266CD32" w14:textId="77777777" w:rsidR="00D16BE9" w:rsidRDefault="00AC4FA2">
            <w:pPr>
              <w:pStyle w:val="TableParagraph"/>
              <w:tabs>
                <w:tab w:val="left" w:pos="2008"/>
              </w:tabs>
              <w:spacing w:before="0" w:line="300" w:lineRule="auto"/>
              <w:ind w:left="0" w:firstLineChars="200" w:firstLine="412"/>
              <w:rPr>
                <w:rFonts w:ascii="Times New Roman" w:eastAsia="宋体" w:hAnsi="Times New Roman" w:cs="Times New Roman"/>
                <w:i/>
                <w:sz w:val="21"/>
                <w:szCs w:val="21"/>
              </w:rPr>
            </w:pPr>
            <w:proofErr w:type="spellStart"/>
            <w:proofErr w:type="gramStart"/>
            <w:r>
              <w:rPr>
                <w:rFonts w:ascii="Times New Roman" w:eastAsia="宋体" w:hAnsi="Times New Roman" w:cs="Times New Roman"/>
                <w:i/>
                <w:color w:val="0D6812"/>
                <w:spacing w:val="-2"/>
                <w:sz w:val="21"/>
                <w:szCs w:val="21"/>
              </w:rPr>
              <w:t>IV.e.i</w:t>
            </w:r>
            <w:proofErr w:type="spellEnd"/>
            <w:r>
              <w:rPr>
                <w:rFonts w:ascii="Times New Roman" w:eastAsia="宋体" w:hAnsi="Times New Roman" w:cs="Times New Roman"/>
                <w:i/>
                <w:color w:val="0D6812"/>
                <w:spacing w:val="-2"/>
                <w:sz w:val="21"/>
                <w:szCs w:val="21"/>
              </w:rPr>
              <w:t>)</w:t>
            </w:r>
            <w:proofErr w:type="spellStart"/>
            <w:r>
              <w:rPr>
                <w:rFonts w:ascii="Times New Roman" w:eastAsia="宋体" w:hAnsi="Times New Roman" w:cs="Times New Roman"/>
                <w:i/>
                <w:color w:val="0D6812"/>
                <w:spacing w:val="-2"/>
                <w:sz w:val="21"/>
                <w:szCs w:val="21"/>
              </w:rPr>
              <w:t>研究的</w:t>
            </w:r>
            <w:proofErr w:type="gramEnd"/>
            <w:r>
              <w:rPr>
                <w:rFonts w:ascii="Times New Roman" w:eastAsia="宋体" w:hAnsi="Times New Roman" w:cs="Times New Roman"/>
                <w:i/>
                <w:color w:val="0D6812"/>
                <w:spacing w:val="-2"/>
                <w:sz w:val="21"/>
                <w:szCs w:val="21"/>
              </w:rPr>
              <w:t>LCIA</w:t>
            </w:r>
            <w:r>
              <w:rPr>
                <w:rFonts w:ascii="Times New Roman" w:eastAsia="宋体" w:hAnsi="Times New Roman" w:cs="Times New Roman"/>
                <w:i/>
                <w:color w:val="0D6812"/>
                <w:spacing w:val="-2"/>
                <w:sz w:val="21"/>
                <w:szCs w:val="21"/>
              </w:rPr>
              <w:t>程序、计算和结果</w:t>
            </w:r>
            <w:proofErr w:type="spellEnd"/>
            <w:r>
              <w:rPr>
                <w:rFonts w:ascii="Times New Roman" w:eastAsia="宋体" w:hAnsi="Times New Roman" w:cs="Times New Roman"/>
                <w:i/>
                <w:color w:val="0D6812"/>
                <w:spacing w:val="-2"/>
                <w:sz w:val="21"/>
                <w:szCs w:val="21"/>
              </w:rPr>
              <w:t>；</w:t>
            </w:r>
          </w:p>
        </w:tc>
      </w:tr>
      <w:tr w:rsidR="00D16BE9" w14:paraId="04EC1E41" w14:textId="77777777">
        <w:trPr>
          <w:trHeight w:val="675"/>
        </w:trPr>
        <w:tc>
          <w:tcPr>
            <w:tcW w:w="9289" w:type="dxa"/>
            <w:tcBorders>
              <w:top w:val="nil"/>
              <w:bottom w:val="nil"/>
            </w:tcBorders>
          </w:tcPr>
          <w:p w14:paraId="270BA600" w14:textId="77777777" w:rsidR="00D16BE9" w:rsidRDefault="00AC4FA2">
            <w:pPr>
              <w:pStyle w:val="TableParagraph"/>
              <w:spacing w:before="0" w:line="300" w:lineRule="auto"/>
              <w:ind w:left="0" w:firstLineChars="200" w:firstLine="420"/>
              <w:rPr>
                <w:rFonts w:ascii="Times New Roman" w:eastAsia="宋体" w:hAnsi="Times New Roman" w:cs="Times New Roman"/>
                <w:i/>
                <w:sz w:val="21"/>
                <w:szCs w:val="21"/>
                <w:lang w:eastAsia="zh-CN"/>
              </w:rPr>
            </w:pPr>
            <w:r>
              <w:rPr>
                <w:rFonts w:ascii="Times New Roman" w:eastAsia="宋体" w:hAnsi="Times New Roman" w:cs="Times New Roman"/>
                <w:i/>
                <w:color w:val="0D6812"/>
                <w:sz w:val="21"/>
                <w:szCs w:val="21"/>
                <w:lang w:eastAsia="zh-CN"/>
              </w:rPr>
              <w:t>相对于生命周期评估的既定目标和范围，</w:t>
            </w:r>
            <w:r>
              <w:rPr>
                <w:rFonts w:ascii="Times New Roman" w:eastAsia="宋体" w:hAnsi="Times New Roman" w:cs="Times New Roman"/>
                <w:i/>
                <w:color w:val="0D6812"/>
                <w:sz w:val="21"/>
                <w:szCs w:val="21"/>
                <w:lang w:eastAsia="zh-CN"/>
              </w:rPr>
              <w:t>LCIA</w:t>
            </w:r>
            <w:r>
              <w:rPr>
                <w:rFonts w:ascii="Times New Roman" w:eastAsia="宋体" w:hAnsi="Times New Roman" w:cs="Times New Roman"/>
                <w:i/>
                <w:color w:val="0D6812"/>
                <w:sz w:val="21"/>
                <w:szCs w:val="21"/>
                <w:lang w:eastAsia="zh-CN"/>
              </w:rPr>
              <w:t>成果的局限性；</w:t>
            </w:r>
          </w:p>
        </w:tc>
      </w:tr>
      <w:tr w:rsidR="00D16BE9" w14:paraId="55DD9DAD" w14:textId="77777777">
        <w:trPr>
          <w:trHeight w:val="398"/>
        </w:trPr>
        <w:tc>
          <w:tcPr>
            <w:tcW w:w="9289" w:type="dxa"/>
            <w:tcBorders>
              <w:top w:val="nil"/>
              <w:bottom w:val="nil"/>
            </w:tcBorders>
          </w:tcPr>
          <w:p w14:paraId="71514554" w14:textId="77777777" w:rsidR="00D16BE9" w:rsidRDefault="00AC4FA2">
            <w:pPr>
              <w:pStyle w:val="TableParagraph"/>
              <w:spacing w:before="0" w:line="300" w:lineRule="auto"/>
              <w:ind w:left="0" w:firstLineChars="200" w:firstLine="420"/>
              <w:rPr>
                <w:rFonts w:ascii="Times New Roman" w:eastAsia="宋体" w:hAnsi="Times New Roman" w:cs="Times New Roman"/>
                <w:i/>
                <w:sz w:val="21"/>
                <w:szCs w:val="21"/>
                <w:lang w:eastAsia="zh-CN"/>
              </w:rPr>
            </w:pPr>
            <w:proofErr w:type="gramStart"/>
            <w:r>
              <w:rPr>
                <w:rFonts w:ascii="Times New Roman" w:eastAsia="宋体" w:hAnsi="Times New Roman" w:cs="Times New Roman"/>
                <w:i/>
                <w:color w:val="0D6812"/>
                <w:sz w:val="21"/>
                <w:szCs w:val="21"/>
                <w:lang w:eastAsia="zh-CN"/>
              </w:rPr>
              <w:t>iv .</w:t>
            </w:r>
            <w:proofErr w:type="gramEnd"/>
            <w:r>
              <w:rPr>
                <w:rFonts w:ascii="Times New Roman" w:eastAsia="宋体" w:hAnsi="Times New Roman" w:cs="Times New Roman"/>
                <w:i/>
                <w:color w:val="0D6812"/>
                <w:sz w:val="21"/>
                <w:szCs w:val="21"/>
                <w:lang w:eastAsia="zh-CN"/>
              </w:rPr>
              <w:t xml:space="preserve"> </w:t>
            </w:r>
            <w:proofErr w:type="gramStart"/>
            <w:r>
              <w:rPr>
                <w:rFonts w:ascii="Times New Roman" w:eastAsia="宋体" w:hAnsi="Times New Roman" w:cs="Times New Roman"/>
                <w:i/>
                <w:color w:val="0D6812"/>
                <w:sz w:val="21"/>
                <w:szCs w:val="21"/>
                <w:lang w:eastAsia="zh-CN"/>
              </w:rPr>
              <w:t>e .</w:t>
            </w:r>
            <w:proofErr w:type="gramEnd"/>
            <w:r>
              <w:rPr>
                <w:rFonts w:ascii="Times New Roman" w:eastAsia="宋体" w:hAnsi="Times New Roman" w:cs="Times New Roman"/>
                <w:i/>
                <w:color w:val="0D6812"/>
                <w:sz w:val="21"/>
                <w:szCs w:val="21"/>
                <w:lang w:eastAsia="zh-CN"/>
              </w:rPr>
              <w:t xml:space="preserve"> iii)LCIA</w:t>
            </w:r>
            <w:r>
              <w:rPr>
                <w:rFonts w:ascii="Times New Roman" w:eastAsia="宋体" w:hAnsi="Times New Roman" w:cs="Times New Roman"/>
                <w:i/>
                <w:color w:val="0D6812"/>
                <w:sz w:val="21"/>
                <w:szCs w:val="21"/>
                <w:lang w:eastAsia="zh-CN"/>
              </w:rPr>
              <w:t>结果与既定目标和范围的关系；</w:t>
            </w:r>
          </w:p>
        </w:tc>
      </w:tr>
      <w:tr w:rsidR="00D16BE9" w14:paraId="671F86DD" w14:textId="77777777">
        <w:trPr>
          <w:trHeight w:val="398"/>
        </w:trPr>
        <w:tc>
          <w:tcPr>
            <w:tcW w:w="9289" w:type="dxa"/>
            <w:tcBorders>
              <w:top w:val="nil"/>
              <w:bottom w:val="nil"/>
            </w:tcBorders>
          </w:tcPr>
          <w:p w14:paraId="31F6E0EC" w14:textId="77777777" w:rsidR="00D16BE9" w:rsidRDefault="00AC4FA2">
            <w:pPr>
              <w:pStyle w:val="TableParagraph"/>
              <w:spacing w:before="0" w:line="300" w:lineRule="auto"/>
              <w:ind w:left="0" w:firstLineChars="200" w:firstLine="420"/>
              <w:rPr>
                <w:rFonts w:ascii="Times New Roman" w:eastAsia="宋体" w:hAnsi="Times New Roman" w:cs="Times New Roman"/>
                <w:i/>
                <w:sz w:val="21"/>
                <w:szCs w:val="21"/>
                <w:lang w:eastAsia="zh-CN"/>
              </w:rPr>
            </w:pPr>
            <w:proofErr w:type="gramStart"/>
            <w:r>
              <w:rPr>
                <w:rFonts w:ascii="Times New Roman" w:eastAsia="宋体" w:hAnsi="Times New Roman" w:cs="Times New Roman"/>
                <w:i/>
                <w:color w:val="0D6812"/>
                <w:sz w:val="21"/>
                <w:szCs w:val="21"/>
                <w:lang w:eastAsia="zh-CN"/>
              </w:rPr>
              <w:t>iv .</w:t>
            </w:r>
            <w:proofErr w:type="gramEnd"/>
            <w:r>
              <w:rPr>
                <w:rFonts w:ascii="Times New Roman" w:eastAsia="宋体" w:hAnsi="Times New Roman" w:cs="Times New Roman"/>
                <w:i/>
                <w:color w:val="0D6812"/>
                <w:sz w:val="21"/>
                <w:szCs w:val="21"/>
                <w:lang w:eastAsia="zh-CN"/>
              </w:rPr>
              <w:t xml:space="preserve"> </w:t>
            </w:r>
            <w:proofErr w:type="gramStart"/>
            <w:r>
              <w:rPr>
                <w:rFonts w:ascii="Times New Roman" w:eastAsia="宋体" w:hAnsi="Times New Roman" w:cs="Times New Roman"/>
                <w:i/>
                <w:color w:val="0D6812"/>
                <w:sz w:val="21"/>
                <w:szCs w:val="21"/>
                <w:lang w:eastAsia="zh-CN"/>
              </w:rPr>
              <w:t>e .</w:t>
            </w:r>
            <w:proofErr w:type="gramEnd"/>
            <w:r>
              <w:rPr>
                <w:rFonts w:ascii="Times New Roman" w:eastAsia="宋体" w:hAnsi="Times New Roman" w:cs="Times New Roman"/>
                <w:i/>
                <w:color w:val="0D6812"/>
                <w:sz w:val="21"/>
                <w:szCs w:val="21"/>
                <w:lang w:eastAsia="zh-CN"/>
              </w:rPr>
              <w:t xml:space="preserve"> iv)LCIA</w:t>
            </w:r>
            <w:r>
              <w:rPr>
                <w:rFonts w:ascii="Times New Roman" w:eastAsia="宋体" w:hAnsi="Times New Roman" w:cs="Times New Roman"/>
                <w:i/>
                <w:color w:val="0D6812"/>
                <w:sz w:val="21"/>
                <w:szCs w:val="21"/>
                <w:lang w:eastAsia="zh-CN"/>
              </w:rPr>
              <w:t>结果与</w:t>
            </w:r>
            <w:r>
              <w:rPr>
                <w:rFonts w:ascii="Times New Roman" w:eastAsia="宋体" w:hAnsi="Times New Roman" w:cs="Times New Roman"/>
                <w:i/>
                <w:color w:val="0D6812"/>
                <w:sz w:val="21"/>
                <w:szCs w:val="21"/>
                <w:lang w:eastAsia="zh-CN"/>
              </w:rPr>
              <w:t>LCI</w:t>
            </w:r>
            <w:r>
              <w:rPr>
                <w:rFonts w:ascii="Times New Roman" w:eastAsia="宋体" w:hAnsi="Times New Roman" w:cs="Times New Roman"/>
                <w:i/>
                <w:color w:val="0D6812"/>
                <w:sz w:val="21"/>
                <w:szCs w:val="21"/>
                <w:lang w:eastAsia="zh-CN"/>
              </w:rPr>
              <w:t>结果的关系；</w:t>
            </w:r>
          </w:p>
        </w:tc>
      </w:tr>
      <w:tr w:rsidR="00D16BE9" w14:paraId="06E0D8AD" w14:textId="77777777">
        <w:trPr>
          <w:trHeight w:val="955"/>
        </w:trPr>
        <w:tc>
          <w:tcPr>
            <w:tcW w:w="9289" w:type="dxa"/>
            <w:tcBorders>
              <w:top w:val="nil"/>
              <w:bottom w:val="nil"/>
            </w:tcBorders>
          </w:tcPr>
          <w:p w14:paraId="3F85B0EA" w14:textId="77777777" w:rsidR="00D16BE9" w:rsidRDefault="00AC4FA2">
            <w:pPr>
              <w:pStyle w:val="TableParagraph"/>
              <w:spacing w:before="0" w:line="300" w:lineRule="auto"/>
              <w:ind w:left="0" w:firstLineChars="200" w:firstLine="420"/>
              <w:jc w:val="both"/>
              <w:rPr>
                <w:rFonts w:ascii="Times New Roman" w:eastAsia="宋体" w:hAnsi="Times New Roman" w:cs="Times New Roman"/>
                <w:i/>
                <w:sz w:val="21"/>
                <w:szCs w:val="21"/>
                <w:lang w:eastAsia="zh-CN"/>
              </w:rPr>
            </w:pPr>
            <w:proofErr w:type="spellStart"/>
            <w:r>
              <w:rPr>
                <w:rFonts w:ascii="Times New Roman" w:eastAsia="宋体" w:hAnsi="Times New Roman" w:cs="Times New Roman"/>
                <w:i/>
                <w:color w:val="0D6812"/>
                <w:sz w:val="21"/>
                <w:szCs w:val="21"/>
                <w:lang w:eastAsia="zh-CN"/>
              </w:rPr>
              <w:t>IV.e.v</w:t>
            </w:r>
            <w:proofErr w:type="spellEnd"/>
            <w:r>
              <w:rPr>
                <w:rFonts w:ascii="Times New Roman" w:eastAsia="宋体" w:hAnsi="Times New Roman" w:cs="Times New Roman"/>
                <w:i/>
                <w:color w:val="0D6812"/>
                <w:sz w:val="21"/>
                <w:szCs w:val="21"/>
                <w:lang w:eastAsia="zh-CN"/>
              </w:rPr>
              <w:t>)</w:t>
            </w:r>
            <w:r>
              <w:rPr>
                <w:rFonts w:ascii="Times New Roman" w:eastAsia="宋体" w:hAnsi="Times New Roman" w:cs="Times New Roman"/>
                <w:i/>
                <w:color w:val="0D6812"/>
                <w:sz w:val="21"/>
                <w:szCs w:val="21"/>
                <w:lang w:eastAsia="zh-CN"/>
              </w:rPr>
              <w:t>对指标结果的任何分析，例如敏感性和不确定性分析或环境数据的使用，包括对结果的任何影响，以及</w:t>
            </w:r>
          </w:p>
        </w:tc>
      </w:tr>
      <w:tr w:rsidR="00D16BE9" w14:paraId="44DF976C" w14:textId="77777777">
        <w:trPr>
          <w:trHeight w:val="954"/>
        </w:trPr>
        <w:tc>
          <w:tcPr>
            <w:tcW w:w="9289" w:type="dxa"/>
            <w:tcBorders>
              <w:top w:val="nil"/>
              <w:bottom w:val="nil"/>
            </w:tcBorders>
          </w:tcPr>
          <w:p w14:paraId="7AE52C40" w14:textId="77777777" w:rsidR="00D16BE9" w:rsidRDefault="00AC4FA2">
            <w:pPr>
              <w:pStyle w:val="TableParagraph"/>
              <w:spacing w:before="0" w:line="300" w:lineRule="auto"/>
              <w:ind w:left="0" w:firstLineChars="200" w:firstLine="420"/>
              <w:jc w:val="both"/>
              <w:rPr>
                <w:rFonts w:ascii="Times New Roman" w:eastAsia="宋体" w:hAnsi="Times New Roman" w:cs="Times New Roman"/>
                <w:i/>
                <w:sz w:val="21"/>
                <w:szCs w:val="21"/>
                <w:lang w:eastAsia="zh-CN"/>
              </w:rPr>
            </w:pPr>
            <w:r>
              <w:rPr>
                <w:rFonts w:ascii="Times New Roman" w:eastAsia="宋体" w:hAnsi="Times New Roman" w:cs="Times New Roman"/>
                <w:i/>
                <w:color w:val="0D6812"/>
                <w:sz w:val="21"/>
                <w:szCs w:val="21"/>
                <w:lang w:eastAsia="zh-CN"/>
              </w:rPr>
              <w:t>在任何标准化、分组或加权之前获得的数据和指标结果应与标准化、分组或加权的结果一起提供。</w:t>
            </w:r>
          </w:p>
        </w:tc>
      </w:tr>
      <w:tr w:rsidR="00D16BE9" w14:paraId="155BE329" w14:textId="77777777">
        <w:trPr>
          <w:trHeight w:val="397"/>
        </w:trPr>
        <w:tc>
          <w:tcPr>
            <w:tcW w:w="9289" w:type="dxa"/>
            <w:tcBorders>
              <w:top w:val="nil"/>
              <w:bottom w:val="nil"/>
            </w:tcBorders>
          </w:tcPr>
          <w:p w14:paraId="50C0F3F5" w14:textId="77777777" w:rsidR="00D16BE9" w:rsidRDefault="00AC4FA2">
            <w:pPr>
              <w:pStyle w:val="TableParagraph"/>
              <w:spacing w:before="0" w:line="300" w:lineRule="auto"/>
              <w:ind w:left="0" w:firstLineChars="200" w:firstLine="420"/>
              <w:rPr>
                <w:rFonts w:ascii="Times New Roman" w:eastAsia="宋体" w:hAnsi="Times New Roman" w:cs="Times New Roman"/>
                <w:i/>
                <w:sz w:val="21"/>
                <w:szCs w:val="21"/>
              </w:rPr>
            </w:pPr>
            <w:proofErr w:type="spellStart"/>
            <w:proofErr w:type="gramStart"/>
            <w:r>
              <w:rPr>
                <w:rFonts w:ascii="Times New Roman" w:eastAsia="宋体" w:hAnsi="Times New Roman" w:cs="Times New Roman"/>
                <w:i/>
                <w:color w:val="0D6812"/>
                <w:sz w:val="21"/>
                <w:szCs w:val="21"/>
              </w:rPr>
              <w:t>IV.f</w:t>
            </w:r>
            <w:proofErr w:type="spellEnd"/>
            <w:r>
              <w:rPr>
                <w:rFonts w:ascii="Times New Roman" w:eastAsia="宋体" w:hAnsi="Times New Roman" w:cs="Times New Roman"/>
                <w:i/>
                <w:color w:val="0D6812"/>
                <w:sz w:val="21"/>
                <w:szCs w:val="21"/>
              </w:rPr>
              <w:t>)</w:t>
            </w:r>
            <w:proofErr w:type="spellStart"/>
            <w:r>
              <w:rPr>
                <w:rFonts w:ascii="Times New Roman" w:eastAsia="宋体" w:hAnsi="Times New Roman" w:cs="Times New Roman"/>
                <w:i/>
                <w:color w:val="0D6812"/>
                <w:sz w:val="21"/>
                <w:szCs w:val="21"/>
              </w:rPr>
              <w:t>生命周期解释</w:t>
            </w:r>
            <w:proofErr w:type="spellEnd"/>
            <w:proofErr w:type="gramEnd"/>
            <w:r>
              <w:rPr>
                <w:rFonts w:ascii="Times New Roman" w:eastAsia="宋体" w:hAnsi="Times New Roman" w:cs="Times New Roman"/>
                <w:i/>
                <w:color w:val="0D6812"/>
                <w:sz w:val="21"/>
                <w:szCs w:val="21"/>
              </w:rPr>
              <w:t>:</w:t>
            </w:r>
          </w:p>
        </w:tc>
      </w:tr>
      <w:tr w:rsidR="00D16BE9" w14:paraId="36FBF2F5" w14:textId="77777777">
        <w:trPr>
          <w:trHeight w:val="398"/>
        </w:trPr>
        <w:tc>
          <w:tcPr>
            <w:tcW w:w="9289" w:type="dxa"/>
            <w:tcBorders>
              <w:top w:val="nil"/>
              <w:bottom w:val="nil"/>
            </w:tcBorders>
          </w:tcPr>
          <w:p w14:paraId="0126579E" w14:textId="77777777" w:rsidR="00D16BE9" w:rsidRDefault="00AC4FA2">
            <w:pPr>
              <w:pStyle w:val="TableParagraph"/>
              <w:tabs>
                <w:tab w:val="left" w:pos="2008"/>
              </w:tabs>
              <w:spacing w:before="0" w:line="300" w:lineRule="auto"/>
              <w:ind w:left="0" w:firstLineChars="200" w:firstLine="412"/>
              <w:rPr>
                <w:rFonts w:ascii="Times New Roman" w:eastAsia="宋体" w:hAnsi="Times New Roman" w:cs="Times New Roman"/>
                <w:i/>
                <w:sz w:val="21"/>
                <w:szCs w:val="21"/>
              </w:rPr>
            </w:pPr>
            <w:proofErr w:type="spellStart"/>
            <w:proofErr w:type="gramStart"/>
            <w:r>
              <w:rPr>
                <w:rFonts w:ascii="Times New Roman" w:eastAsia="宋体" w:hAnsi="Times New Roman" w:cs="Times New Roman"/>
                <w:i/>
                <w:color w:val="0D6812"/>
                <w:spacing w:val="-2"/>
                <w:sz w:val="21"/>
                <w:szCs w:val="21"/>
              </w:rPr>
              <w:t>IV.f.i</w:t>
            </w:r>
            <w:proofErr w:type="spellEnd"/>
            <w:r>
              <w:rPr>
                <w:rFonts w:ascii="Times New Roman" w:eastAsia="宋体" w:hAnsi="Times New Roman" w:cs="Times New Roman"/>
                <w:i/>
                <w:color w:val="0D6812"/>
                <w:spacing w:val="-2"/>
                <w:sz w:val="21"/>
                <w:szCs w:val="21"/>
              </w:rPr>
              <w:t>)</w:t>
            </w:r>
            <w:proofErr w:type="spellStart"/>
            <w:r>
              <w:rPr>
                <w:rFonts w:ascii="Times New Roman" w:eastAsia="宋体" w:hAnsi="Times New Roman" w:cs="Times New Roman"/>
                <w:i/>
                <w:color w:val="0D6812"/>
                <w:spacing w:val="-2"/>
                <w:sz w:val="21"/>
                <w:szCs w:val="21"/>
              </w:rPr>
              <w:t>结果</w:t>
            </w:r>
            <w:proofErr w:type="spellEnd"/>
            <w:proofErr w:type="gramEnd"/>
            <w:r>
              <w:rPr>
                <w:rFonts w:ascii="Times New Roman" w:eastAsia="宋体" w:hAnsi="Times New Roman" w:cs="Times New Roman"/>
                <w:i/>
                <w:color w:val="0D6812"/>
                <w:spacing w:val="-2"/>
                <w:sz w:val="21"/>
                <w:szCs w:val="21"/>
              </w:rPr>
              <w:t>；</w:t>
            </w:r>
          </w:p>
        </w:tc>
      </w:tr>
      <w:tr w:rsidR="00D16BE9" w14:paraId="1406823A" w14:textId="77777777">
        <w:trPr>
          <w:trHeight w:val="676"/>
        </w:trPr>
        <w:tc>
          <w:tcPr>
            <w:tcW w:w="9289" w:type="dxa"/>
            <w:tcBorders>
              <w:top w:val="nil"/>
              <w:bottom w:val="nil"/>
            </w:tcBorders>
          </w:tcPr>
          <w:p w14:paraId="7AA4816F" w14:textId="77777777" w:rsidR="00D16BE9" w:rsidRDefault="00AC4FA2">
            <w:pPr>
              <w:pStyle w:val="TableParagraph"/>
              <w:tabs>
                <w:tab w:val="left" w:pos="2008"/>
              </w:tabs>
              <w:spacing w:before="0" w:line="300" w:lineRule="auto"/>
              <w:ind w:left="0" w:firstLineChars="200" w:firstLine="412"/>
              <w:rPr>
                <w:rFonts w:ascii="Times New Roman" w:eastAsia="宋体" w:hAnsi="Times New Roman" w:cs="Times New Roman"/>
                <w:i/>
                <w:sz w:val="21"/>
                <w:szCs w:val="21"/>
                <w:lang w:eastAsia="zh-CN"/>
              </w:rPr>
            </w:pPr>
            <w:proofErr w:type="spellStart"/>
            <w:r>
              <w:rPr>
                <w:rFonts w:ascii="Times New Roman" w:eastAsia="宋体" w:hAnsi="Times New Roman" w:cs="Times New Roman"/>
                <w:i/>
                <w:color w:val="0D6812"/>
                <w:spacing w:val="-2"/>
                <w:sz w:val="21"/>
                <w:szCs w:val="21"/>
                <w:lang w:eastAsia="zh-CN"/>
              </w:rPr>
              <w:t>IV.f.ii</w:t>
            </w:r>
            <w:proofErr w:type="spellEnd"/>
            <w:r>
              <w:rPr>
                <w:rFonts w:ascii="Times New Roman" w:eastAsia="宋体" w:hAnsi="Times New Roman" w:cs="Times New Roman"/>
                <w:i/>
                <w:color w:val="0D6812"/>
                <w:spacing w:val="-2"/>
                <w:sz w:val="21"/>
                <w:szCs w:val="21"/>
                <w:lang w:eastAsia="zh-CN"/>
              </w:rPr>
              <w:t>)</w:t>
            </w:r>
            <w:r>
              <w:rPr>
                <w:rFonts w:ascii="Times New Roman" w:eastAsia="宋体" w:hAnsi="Times New Roman" w:cs="Times New Roman"/>
                <w:i/>
                <w:color w:val="0D6812"/>
                <w:spacing w:val="-2"/>
                <w:sz w:val="21"/>
                <w:szCs w:val="21"/>
                <w:lang w:eastAsia="zh-CN"/>
              </w:rPr>
              <w:t>与结果解释相关的假设和限制，包括方法和相关数据；</w:t>
            </w:r>
          </w:p>
        </w:tc>
      </w:tr>
      <w:tr w:rsidR="00D16BE9" w14:paraId="25B81CCE" w14:textId="77777777">
        <w:trPr>
          <w:trHeight w:val="398"/>
        </w:trPr>
        <w:tc>
          <w:tcPr>
            <w:tcW w:w="9289" w:type="dxa"/>
            <w:tcBorders>
              <w:top w:val="nil"/>
              <w:bottom w:val="nil"/>
            </w:tcBorders>
          </w:tcPr>
          <w:p w14:paraId="58BEAB22" w14:textId="77777777" w:rsidR="00D16BE9" w:rsidRDefault="00AC4FA2">
            <w:pPr>
              <w:pStyle w:val="TableParagraph"/>
              <w:spacing w:before="0" w:line="300" w:lineRule="auto"/>
              <w:ind w:left="0" w:firstLineChars="200" w:firstLine="420"/>
              <w:rPr>
                <w:rFonts w:ascii="Times New Roman" w:eastAsia="宋体" w:hAnsi="Times New Roman" w:cs="Times New Roman"/>
                <w:i/>
                <w:sz w:val="21"/>
                <w:szCs w:val="21"/>
                <w:lang w:eastAsia="zh-CN"/>
              </w:rPr>
            </w:pPr>
            <w:proofErr w:type="spellStart"/>
            <w:r>
              <w:rPr>
                <w:rFonts w:ascii="Times New Roman" w:eastAsia="宋体" w:hAnsi="Times New Roman" w:cs="Times New Roman"/>
                <w:i/>
                <w:color w:val="0D6812"/>
                <w:sz w:val="21"/>
                <w:szCs w:val="21"/>
                <w:lang w:eastAsia="zh-CN"/>
              </w:rPr>
              <w:t>IV.f.iii</w:t>
            </w:r>
            <w:proofErr w:type="spellEnd"/>
            <w:r>
              <w:rPr>
                <w:rFonts w:ascii="Times New Roman" w:eastAsia="宋体" w:hAnsi="Times New Roman" w:cs="Times New Roman"/>
                <w:i/>
                <w:color w:val="0D6812"/>
                <w:sz w:val="21"/>
                <w:szCs w:val="21"/>
                <w:lang w:eastAsia="zh-CN"/>
              </w:rPr>
              <w:t>)</w:t>
            </w:r>
            <w:r>
              <w:rPr>
                <w:rFonts w:ascii="Times New Roman" w:eastAsia="宋体" w:hAnsi="Times New Roman" w:cs="Times New Roman"/>
                <w:i/>
                <w:color w:val="0D6812"/>
                <w:sz w:val="21"/>
                <w:szCs w:val="21"/>
                <w:lang w:eastAsia="zh-CN"/>
              </w:rPr>
              <w:t>数据质量评估；</w:t>
            </w:r>
          </w:p>
        </w:tc>
      </w:tr>
      <w:tr w:rsidR="00D16BE9" w14:paraId="653C5666" w14:textId="77777777">
        <w:trPr>
          <w:trHeight w:val="676"/>
        </w:trPr>
        <w:tc>
          <w:tcPr>
            <w:tcW w:w="9289" w:type="dxa"/>
            <w:tcBorders>
              <w:top w:val="nil"/>
              <w:bottom w:val="nil"/>
            </w:tcBorders>
          </w:tcPr>
          <w:p w14:paraId="2335E26E" w14:textId="77777777" w:rsidR="00D16BE9" w:rsidRDefault="00AC4FA2">
            <w:pPr>
              <w:pStyle w:val="TableParagraph"/>
              <w:spacing w:before="0" w:line="300" w:lineRule="auto"/>
              <w:ind w:left="0" w:firstLineChars="200" w:firstLine="420"/>
              <w:rPr>
                <w:rFonts w:ascii="Times New Roman" w:eastAsia="宋体" w:hAnsi="Times New Roman" w:cs="Times New Roman"/>
                <w:i/>
                <w:sz w:val="21"/>
                <w:szCs w:val="21"/>
                <w:lang w:eastAsia="zh-CN"/>
              </w:rPr>
            </w:pPr>
            <w:proofErr w:type="spellStart"/>
            <w:r>
              <w:rPr>
                <w:rFonts w:ascii="Times New Roman" w:eastAsia="宋体" w:hAnsi="Times New Roman" w:cs="Times New Roman"/>
                <w:i/>
                <w:color w:val="0D6812"/>
                <w:sz w:val="21"/>
                <w:szCs w:val="21"/>
                <w:lang w:eastAsia="zh-CN"/>
              </w:rPr>
              <w:t>IV.f.iv</w:t>
            </w:r>
            <w:proofErr w:type="spellEnd"/>
            <w:r>
              <w:rPr>
                <w:rFonts w:ascii="Times New Roman" w:eastAsia="宋体" w:hAnsi="Times New Roman" w:cs="Times New Roman"/>
                <w:i/>
                <w:color w:val="0D6812"/>
                <w:sz w:val="21"/>
                <w:szCs w:val="21"/>
                <w:lang w:eastAsia="zh-CN"/>
              </w:rPr>
              <w:t>)</w:t>
            </w:r>
            <w:r>
              <w:rPr>
                <w:rFonts w:ascii="Times New Roman" w:eastAsia="宋体" w:hAnsi="Times New Roman" w:cs="Times New Roman"/>
                <w:i/>
                <w:color w:val="0D6812"/>
                <w:sz w:val="21"/>
                <w:szCs w:val="21"/>
                <w:lang w:eastAsia="zh-CN"/>
              </w:rPr>
              <w:t>在价值选择、基本原理和专家判断方面完全透明。</w:t>
            </w:r>
          </w:p>
        </w:tc>
      </w:tr>
      <w:tr w:rsidR="00D16BE9" w14:paraId="548774E5" w14:textId="77777777">
        <w:trPr>
          <w:trHeight w:val="407"/>
        </w:trPr>
        <w:tc>
          <w:tcPr>
            <w:tcW w:w="9289" w:type="dxa"/>
            <w:tcBorders>
              <w:top w:val="nil"/>
            </w:tcBorders>
          </w:tcPr>
          <w:p w14:paraId="56CB68FC" w14:textId="77777777" w:rsidR="00D16BE9" w:rsidRDefault="00AC4FA2">
            <w:pPr>
              <w:pStyle w:val="TableParagraph"/>
              <w:spacing w:before="0" w:line="300" w:lineRule="auto"/>
              <w:ind w:left="0" w:firstLineChars="200" w:firstLine="420"/>
              <w:rPr>
                <w:rFonts w:ascii="Times New Roman" w:eastAsia="宋体" w:hAnsi="Times New Roman" w:cs="Times New Roman"/>
                <w:i/>
                <w:sz w:val="21"/>
                <w:szCs w:val="21"/>
                <w:lang w:eastAsia="zh-CN"/>
              </w:rPr>
            </w:pPr>
            <w:proofErr w:type="spellStart"/>
            <w:r>
              <w:rPr>
                <w:rFonts w:ascii="Times New Roman" w:eastAsia="宋体" w:hAnsi="Times New Roman" w:cs="Times New Roman"/>
                <w:i/>
                <w:color w:val="0D6812"/>
                <w:sz w:val="21"/>
                <w:szCs w:val="21"/>
                <w:lang w:eastAsia="zh-CN"/>
              </w:rPr>
              <w:t>IV.g</w:t>
            </w:r>
            <w:proofErr w:type="spellEnd"/>
            <w:r>
              <w:rPr>
                <w:rFonts w:ascii="Times New Roman" w:eastAsia="宋体" w:hAnsi="Times New Roman" w:cs="Times New Roman"/>
                <w:i/>
                <w:color w:val="0D6812"/>
                <w:sz w:val="21"/>
                <w:szCs w:val="21"/>
                <w:lang w:eastAsia="zh-CN"/>
              </w:rPr>
              <w:t>)</w:t>
            </w:r>
            <w:r>
              <w:rPr>
                <w:rFonts w:ascii="Times New Roman" w:eastAsia="宋体" w:hAnsi="Times New Roman" w:cs="Times New Roman"/>
                <w:i/>
                <w:color w:val="0D6812"/>
                <w:sz w:val="21"/>
                <w:szCs w:val="21"/>
                <w:lang w:eastAsia="zh-CN"/>
              </w:rPr>
              <w:t>关键审查</w:t>
            </w:r>
            <w:r>
              <w:rPr>
                <w:rFonts w:ascii="Times New Roman" w:eastAsia="宋体" w:hAnsi="Times New Roman" w:cs="Times New Roman"/>
                <w:i/>
                <w:color w:val="0D6812"/>
                <w:sz w:val="21"/>
                <w:szCs w:val="21"/>
                <w:lang w:eastAsia="zh-CN"/>
              </w:rPr>
              <w:t>(</w:t>
            </w:r>
            <w:r>
              <w:rPr>
                <w:rFonts w:ascii="Times New Roman" w:eastAsia="宋体" w:hAnsi="Times New Roman" w:cs="Times New Roman"/>
                <w:i/>
                <w:color w:val="0D6812"/>
                <w:sz w:val="21"/>
                <w:szCs w:val="21"/>
                <w:lang w:eastAsia="zh-CN"/>
              </w:rPr>
              <w:t>如适用</w:t>
            </w:r>
            <w:r>
              <w:rPr>
                <w:rFonts w:ascii="Times New Roman" w:eastAsia="宋体" w:hAnsi="Times New Roman" w:cs="Times New Roman"/>
                <w:i/>
                <w:color w:val="0D6812"/>
                <w:sz w:val="21"/>
                <w:szCs w:val="21"/>
                <w:lang w:eastAsia="zh-CN"/>
              </w:rPr>
              <w:t>):</w:t>
            </w:r>
          </w:p>
        </w:tc>
      </w:tr>
    </w:tbl>
    <w:p w14:paraId="6B9C5DDD" w14:textId="77777777" w:rsidR="00D16BE9" w:rsidRDefault="00D16BE9">
      <w:pPr>
        <w:spacing w:line="300" w:lineRule="auto"/>
        <w:ind w:firstLine="420"/>
        <w:rPr>
          <w:rFonts w:eastAsia="宋体" w:cs="Times New Roman"/>
        </w:rPr>
        <w:sectPr w:rsidR="00D16BE9">
          <w:pgSz w:w="11910" w:h="16840"/>
          <w:pgMar w:top="1040" w:right="1160" w:bottom="1040" w:left="1120" w:header="835" w:footer="852" w:gutter="0"/>
          <w:cols w:space="720"/>
        </w:sectPr>
      </w:pPr>
    </w:p>
    <w:p w14:paraId="68C9DDF8" w14:textId="77777777" w:rsidR="00D16BE9" w:rsidRDefault="00D16BE9">
      <w:pPr>
        <w:pStyle w:val="a8"/>
        <w:spacing w:line="300" w:lineRule="auto"/>
        <w:ind w:firstLineChars="200" w:firstLine="400"/>
        <w:rPr>
          <w:rFonts w:cs="Times New Roman"/>
          <w:sz w:val="20"/>
          <w:lang w:eastAsia="zh-CN"/>
        </w:rPr>
      </w:pPr>
    </w:p>
    <w:p w14:paraId="23556882" w14:textId="77777777" w:rsidR="00D16BE9" w:rsidRDefault="00D16BE9">
      <w:pPr>
        <w:pStyle w:val="a8"/>
        <w:spacing w:line="300" w:lineRule="auto"/>
        <w:ind w:firstLineChars="200" w:firstLine="240"/>
        <w:rPr>
          <w:rFonts w:cs="Times New Roman"/>
          <w:sz w:val="12"/>
          <w:lang w:eastAsia="zh-CN"/>
        </w:rPr>
      </w:pPr>
    </w:p>
    <w:tbl>
      <w:tblPr>
        <w:tblStyle w:val="TableNormal"/>
        <w:tblW w:w="0" w:type="auto"/>
        <w:tblInd w:w="212" w:type="dxa"/>
        <w:tblBorders>
          <w:top w:val="dotDash" w:sz="18" w:space="0" w:color="008000"/>
          <w:left w:val="dotDash" w:sz="18" w:space="0" w:color="008000"/>
          <w:bottom w:val="dotDash" w:sz="18" w:space="0" w:color="008000"/>
          <w:right w:val="dotDash" w:sz="18" w:space="0" w:color="008000"/>
          <w:insideH w:val="dotDash" w:sz="18" w:space="0" w:color="008000"/>
          <w:insideV w:val="dotDash" w:sz="18" w:space="0" w:color="008000"/>
        </w:tblBorders>
        <w:tblLayout w:type="fixed"/>
        <w:tblLook w:val="04A0" w:firstRow="1" w:lastRow="0" w:firstColumn="1" w:lastColumn="0" w:noHBand="0" w:noVBand="1"/>
      </w:tblPr>
      <w:tblGrid>
        <w:gridCol w:w="9289"/>
      </w:tblGrid>
      <w:tr w:rsidR="00D16BE9" w14:paraId="24239F4B" w14:textId="77777777">
        <w:trPr>
          <w:trHeight w:val="543"/>
        </w:trPr>
        <w:tc>
          <w:tcPr>
            <w:tcW w:w="9289" w:type="dxa"/>
            <w:tcBorders>
              <w:bottom w:val="dashSmallGap" w:sz="4" w:space="0" w:color="008000"/>
            </w:tcBorders>
          </w:tcPr>
          <w:p w14:paraId="1E970EE8" w14:textId="77777777" w:rsidR="00D16BE9" w:rsidRDefault="00AC4FA2">
            <w:pPr>
              <w:pStyle w:val="TableParagraph"/>
              <w:spacing w:before="0" w:line="300" w:lineRule="auto"/>
              <w:ind w:left="0" w:firstLineChars="200" w:firstLine="482"/>
              <w:jc w:val="center"/>
              <w:rPr>
                <w:rFonts w:ascii="Times New Roman" w:eastAsia="宋体" w:hAnsi="Times New Roman" w:cs="Times New Roman"/>
                <w:b/>
                <w:sz w:val="24"/>
              </w:rPr>
            </w:pPr>
            <w:r>
              <w:rPr>
                <w:rFonts w:ascii="Times New Roman" w:eastAsia="宋体" w:hAnsi="Times New Roman" w:cs="Times New Roman"/>
                <w:b/>
                <w:color w:val="003300"/>
                <w:sz w:val="24"/>
              </w:rPr>
              <w:t>规定</w:t>
            </w:r>
            <w:r>
              <w:rPr>
                <w:rFonts w:ascii="Times New Roman" w:eastAsia="宋体" w:hAnsi="Times New Roman" w:cs="Times New Roman"/>
                <w:b/>
                <w:color w:val="003300"/>
                <w:sz w:val="24"/>
              </w:rPr>
              <w:t>:10.3</w:t>
            </w:r>
            <w:r>
              <w:rPr>
                <w:rFonts w:ascii="Times New Roman" w:eastAsia="宋体" w:hAnsi="Times New Roman" w:cs="Times New Roman"/>
                <w:b/>
                <w:color w:val="003300"/>
                <w:sz w:val="24"/>
              </w:rPr>
              <w:t>三级报告要求</w:t>
            </w:r>
          </w:p>
        </w:tc>
      </w:tr>
      <w:tr w:rsidR="00D16BE9" w14:paraId="4F81DE9C" w14:textId="77777777">
        <w:trPr>
          <w:trHeight w:val="388"/>
        </w:trPr>
        <w:tc>
          <w:tcPr>
            <w:tcW w:w="9289" w:type="dxa"/>
            <w:tcBorders>
              <w:top w:val="dashSmallGap" w:sz="4" w:space="0" w:color="008000"/>
              <w:bottom w:val="nil"/>
            </w:tcBorders>
          </w:tcPr>
          <w:p w14:paraId="05A2BEE4" w14:textId="77777777" w:rsidR="00D16BE9" w:rsidRDefault="00AC4FA2">
            <w:pPr>
              <w:pStyle w:val="TableParagraph"/>
              <w:tabs>
                <w:tab w:val="left" w:pos="2008"/>
              </w:tabs>
              <w:spacing w:before="0" w:line="300" w:lineRule="auto"/>
              <w:ind w:left="0" w:firstLineChars="200" w:firstLine="412"/>
              <w:rPr>
                <w:rFonts w:ascii="Times New Roman" w:eastAsia="宋体" w:hAnsi="Times New Roman" w:cs="Times New Roman"/>
                <w:i/>
                <w:sz w:val="21"/>
                <w:szCs w:val="21"/>
                <w:lang w:eastAsia="zh-CN"/>
              </w:rPr>
            </w:pPr>
            <w:proofErr w:type="spellStart"/>
            <w:r>
              <w:rPr>
                <w:rFonts w:ascii="Times New Roman" w:eastAsia="宋体" w:hAnsi="Times New Roman" w:cs="Times New Roman"/>
                <w:i/>
                <w:color w:val="0D6812"/>
                <w:spacing w:val="-2"/>
                <w:sz w:val="21"/>
                <w:szCs w:val="21"/>
                <w:lang w:eastAsia="zh-CN"/>
              </w:rPr>
              <w:t>IV.g.i</w:t>
            </w:r>
            <w:proofErr w:type="spellEnd"/>
            <w:r>
              <w:rPr>
                <w:rFonts w:ascii="Times New Roman" w:eastAsia="宋体" w:hAnsi="Times New Roman" w:cs="Times New Roman"/>
                <w:i/>
                <w:color w:val="0D6812"/>
                <w:spacing w:val="-2"/>
                <w:sz w:val="21"/>
                <w:szCs w:val="21"/>
                <w:lang w:eastAsia="zh-CN"/>
              </w:rPr>
              <w:t>)</w:t>
            </w:r>
            <w:r>
              <w:rPr>
                <w:rFonts w:ascii="Times New Roman" w:eastAsia="宋体" w:hAnsi="Times New Roman" w:cs="Times New Roman"/>
                <w:i/>
                <w:color w:val="0D6812"/>
                <w:spacing w:val="-2"/>
                <w:sz w:val="21"/>
                <w:szCs w:val="21"/>
                <w:lang w:eastAsia="zh-CN"/>
              </w:rPr>
              <w:t>审查人员的姓名和所属机构；</w:t>
            </w:r>
          </w:p>
        </w:tc>
      </w:tr>
      <w:tr w:rsidR="00D16BE9" w14:paraId="47A8F46D" w14:textId="77777777">
        <w:trPr>
          <w:trHeight w:val="398"/>
        </w:trPr>
        <w:tc>
          <w:tcPr>
            <w:tcW w:w="9289" w:type="dxa"/>
            <w:tcBorders>
              <w:top w:val="nil"/>
              <w:bottom w:val="nil"/>
            </w:tcBorders>
          </w:tcPr>
          <w:p w14:paraId="4445DFD6" w14:textId="77777777" w:rsidR="00D16BE9" w:rsidRDefault="00AC4FA2">
            <w:pPr>
              <w:pStyle w:val="TableParagraph"/>
              <w:spacing w:before="0" w:line="300" w:lineRule="auto"/>
              <w:ind w:left="0" w:firstLineChars="200" w:firstLine="420"/>
              <w:rPr>
                <w:rFonts w:ascii="Times New Roman" w:eastAsia="宋体" w:hAnsi="Times New Roman" w:cs="Times New Roman"/>
                <w:i/>
                <w:sz w:val="21"/>
                <w:szCs w:val="21"/>
                <w:lang w:eastAsia="zh-CN"/>
              </w:rPr>
            </w:pPr>
            <w:proofErr w:type="spellStart"/>
            <w:r>
              <w:rPr>
                <w:rFonts w:ascii="Times New Roman" w:eastAsia="宋体" w:hAnsi="Times New Roman" w:cs="Times New Roman"/>
                <w:i/>
                <w:color w:val="0D6812"/>
                <w:sz w:val="21"/>
                <w:szCs w:val="21"/>
                <w:lang w:eastAsia="zh-CN"/>
              </w:rPr>
              <w:t>IV.g.ii</w:t>
            </w:r>
            <w:proofErr w:type="spellEnd"/>
            <w:r>
              <w:rPr>
                <w:rFonts w:ascii="Times New Roman" w:eastAsia="宋体" w:hAnsi="Times New Roman" w:cs="Times New Roman"/>
                <w:i/>
                <w:color w:val="0D6812"/>
                <w:sz w:val="21"/>
                <w:szCs w:val="21"/>
                <w:lang w:eastAsia="zh-CN"/>
              </w:rPr>
              <w:t>)</w:t>
            </w:r>
            <w:r>
              <w:rPr>
                <w:rFonts w:ascii="Times New Roman" w:eastAsia="宋体" w:hAnsi="Times New Roman" w:cs="Times New Roman"/>
                <w:i/>
                <w:color w:val="0D6812"/>
                <w:sz w:val="21"/>
                <w:szCs w:val="21"/>
                <w:lang w:eastAsia="zh-CN"/>
              </w:rPr>
              <w:t>关键审查报告；</w:t>
            </w:r>
          </w:p>
        </w:tc>
      </w:tr>
      <w:tr w:rsidR="00D16BE9" w14:paraId="553B2455" w14:textId="77777777">
        <w:trPr>
          <w:trHeight w:val="427"/>
        </w:trPr>
        <w:tc>
          <w:tcPr>
            <w:tcW w:w="9289" w:type="dxa"/>
            <w:tcBorders>
              <w:top w:val="nil"/>
              <w:bottom w:val="nil"/>
            </w:tcBorders>
          </w:tcPr>
          <w:p w14:paraId="37B5D1B7" w14:textId="77777777" w:rsidR="00D16BE9" w:rsidRDefault="00AC4FA2">
            <w:pPr>
              <w:pStyle w:val="TableParagraph"/>
              <w:spacing w:before="0" w:line="300" w:lineRule="auto"/>
              <w:ind w:left="0" w:firstLineChars="200" w:firstLine="420"/>
              <w:rPr>
                <w:rFonts w:ascii="Times New Roman" w:eastAsia="宋体" w:hAnsi="Times New Roman" w:cs="Times New Roman"/>
                <w:i/>
                <w:sz w:val="21"/>
                <w:szCs w:val="21"/>
              </w:rPr>
            </w:pPr>
            <w:proofErr w:type="spellStart"/>
            <w:r>
              <w:rPr>
                <w:rFonts w:ascii="Times New Roman" w:eastAsia="宋体" w:hAnsi="Times New Roman" w:cs="Times New Roman"/>
                <w:color w:val="0D6812"/>
                <w:sz w:val="21"/>
                <w:szCs w:val="21"/>
              </w:rPr>
              <w:t>对建议的回应</w:t>
            </w:r>
            <w:proofErr w:type="spellEnd"/>
            <w:r>
              <w:rPr>
                <w:rFonts w:ascii="Times New Roman" w:eastAsia="宋体" w:hAnsi="Times New Roman" w:cs="Times New Roman"/>
                <w:color w:val="0D6812"/>
                <w:sz w:val="21"/>
                <w:szCs w:val="21"/>
              </w:rPr>
              <w:t>。</w:t>
            </w:r>
          </w:p>
        </w:tc>
      </w:tr>
      <w:tr w:rsidR="00D16BE9" w14:paraId="335EA820" w14:textId="77777777">
        <w:trPr>
          <w:trHeight w:val="984"/>
        </w:trPr>
        <w:tc>
          <w:tcPr>
            <w:tcW w:w="9289" w:type="dxa"/>
            <w:tcBorders>
              <w:top w:val="nil"/>
              <w:bottom w:val="nil"/>
              <w:right w:val="single" w:sz="12" w:space="0" w:color="FF0000"/>
            </w:tcBorders>
          </w:tcPr>
          <w:p w14:paraId="58EDBC53" w14:textId="77777777" w:rsidR="00D16BE9" w:rsidRDefault="00AC4FA2">
            <w:pPr>
              <w:pStyle w:val="TableParagraph"/>
              <w:spacing w:before="0" w:line="300" w:lineRule="auto"/>
              <w:ind w:left="0" w:firstLineChars="200" w:firstLine="420"/>
              <w:jc w:val="both"/>
              <w:rPr>
                <w:rFonts w:ascii="Times New Roman" w:eastAsia="宋体" w:hAnsi="Times New Roman" w:cs="Times New Roman"/>
                <w:sz w:val="21"/>
                <w:szCs w:val="21"/>
              </w:rPr>
            </w:pPr>
            <w:r>
              <w:rPr>
                <w:rFonts w:ascii="Times New Roman" w:eastAsia="宋体" w:hAnsi="Times New Roman" w:cs="Times New Roman"/>
                <w:color w:val="0D6812"/>
                <w:sz w:val="21"/>
                <w:szCs w:val="21"/>
                <w:lang w:eastAsia="zh-CN"/>
              </w:rPr>
              <w:t>附件</w:t>
            </w:r>
            <w:r>
              <w:rPr>
                <w:rFonts w:ascii="Times New Roman" w:eastAsia="宋体" w:hAnsi="Times New Roman" w:cs="Times New Roman"/>
                <w:color w:val="0D6812"/>
                <w:sz w:val="21"/>
                <w:szCs w:val="21"/>
                <w:lang w:eastAsia="zh-CN"/>
              </w:rPr>
              <w:t>:</w:t>
            </w:r>
            <w:r>
              <w:rPr>
                <w:rFonts w:ascii="Times New Roman" w:eastAsia="宋体" w:hAnsi="Times New Roman" w:cs="Times New Roman"/>
                <w:color w:val="0D6812"/>
                <w:sz w:val="21"/>
                <w:szCs w:val="21"/>
                <w:lang w:eastAsia="zh-CN"/>
              </w:rPr>
              <w:t>附件用于记录会不适当地打断报告主要部分阅读流程的内容，也是更详细或表格化的技术性质，供参考。</w:t>
            </w:r>
            <w:proofErr w:type="spellStart"/>
            <w:proofErr w:type="gramStart"/>
            <w:r>
              <w:rPr>
                <w:rFonts w:ascii="Times New Roman" w:eastAsia="宋体" w:hAnsi="Times New Roman" w:cs="Times New Roman"/>
                <w:color w:val="0D6812"/>
                <w:sz w:val="21"/>
                <w:szCs w:val="21"/>
              </w:rPr>
              <w:t>应该包括</w:t>
            </w:r>
            <w:proofErr w:type="spellEnd"/>
            <w:r>
              <w:rPr>
                <w:rFonts w:ascii="Times New Roman" w:eastAsia="宋体" w:hAnsi="Times New Roman" w:cs="Times New Roman"/>
                <w:color w:val="0D6812"/>
                <w:sz w:val="21"/>
                <w:szCs w:val="21"/>
              </w:rPr>
              <w:t>:</w:t>
            </w:r>
            <w:r>
              <w:rPr>
                <w:rFonts w:ascii="Times New Roman" w:eastAsia="宋体" w:hAnsi="Times New Roman" w:cs="Times New Roman"/>
                <w:color w:val="0D6812"/>
                <w:sz w:val="21"/>
                <w:szCs w:val="21"/>
              </w:rPr>
              <w:t>【</w:t>
            </w:r>
            <w:proofErr w:type="gramEnd"/>
            <w:r>
              <w:rPr>
                <w:rFonts w:ascii="Times New Roman" w:eastAsia="宋体" w:hAnsi="Times New Roman" w:cs="Times New Roman"/>
                <w:color w:val="0D6812"/>
                <w:sz w:val="21"/>
                <w:szCs w:val="21"/>
              </w:rPr>
              <w:t>ISO</w:t>
            </w:r>
            <w:r>
              <w:rPr>
                <w:rFonts w:ascii="Times New Roman" w:eastAsia="宋体" w:hAnsi="Times New Roman" w:cs="Times New Roman"/>
                <w:color w:val="0D6812"/>
                <w:sz w:val="21"/>
                <w:szCs w:val="21"/>
              </w:rPr>
              <w:t>！</w:t>
            </w:r>
            <w:r>
              <w:rPr>
                <w:rFonts w:ascii="Times New Roman" w:eastAsia="宋体" w:hAnsi="Times New Roman" w:cs="Times New Roman"/>
                <w:color w:val="0D6812"/>
                <w:sz w:val="21"/>
                <w:szCs w:val="21"/>
              </w:rPr>
              <w:t>]</w:t>
            </w:r>
          </w:p>
        </w:tc>
      </w:tr>
      <w:tr w:rsidR="00D16BE9" w14:paraId="1CE6F0D9" w14:textId="77777777">
        <w:trPr>
          <w:trHeight w:val="398"/>
        </w:trPr>
        <w:tc>
          <w:tcPr>
            <w:tcW w:w="9289" w:type="dxa"/>
            <w:tcBorders>
              <w:top w:val="nil"/>
              <w:bottom w:val="nil"/>
              <w:right w:val="single" w:sz="12" w:space="0" w:color="FF0000"/>
            </w:tcBorders>
          </w:tcPr>
          <w:p w14:paraId="5164A3A6" w14:textId="77777777" w:rsidR="00D16BE9" w:rsidRDefault="00AC4FA2">
            <w:pPr>
              <w:pStyle w:val="TableParagraph"/>
              <w:spacing w:before="0" w:line="300" w:lineRule="auto"/>
              <w:ind w:left="0" w:firstLineChars="200" w:firstLine="420"/>
              <w:rPr>
                <w:rFonts w:ascii="Times New Roman" w:eastAsia="宋体" w:hAnsi="Times New Roman" w:cs="Times New Roman"/>
                <w:sz w:val="21"/>
                <w:szCs w:val="21"/>
                <w:lang w:eastAsia="zh-CN"/>
              </w:rPr>
            </w:pPr>
            <w:proofErr w:type="spellStart"/>
            <w:r>
              <w:rPr>
                <w:rFonts w:ascii="Times New Roman" w:eastAsia="宋体" w:hAnsi="Times New Roman" w:cs="Times New Roman"/>
                <w:color w:val="0D6812"/>
                <w:sz w:val="21"/>
                <w:szCs w:val="21"/>
                <w:lang w:eastAsia="zh-CN"/>
              </w:rPr>
              <w:t>V.a</w:t>
            </w:r>
            <w:proofErr w:type="spellEnd"/>
            <w:r>
              <w:rPr>
                <w:rFonts w:ascii="Times New Roman" w:eastAsia="宋体" w:hAnsi="Times New Roman" w:cs="Times New Roman"/>
                <w:color w:val="0D6812"/>
                <w:sz w:val="21"/>
                <w:szCs w:val="21"/>
                <w:lang w:eastAsia="zh-CN"/>
              </w:rPr>
              <w:t>)</w:t>
            </w:r>
            <w:r>
              <w:rPr>
                <w:rFonts w:ascii="Times New Roman" w:eastAsia="宋体" w:hAnsi="Times New Roman" w:cs="Times New Roman"/>
                <w:color w:val="0D6812"/>
                <w:sz w:val="21"/>
                <w:szCs w:val="21"/>
                <w:lang w:eastAsia="zh-CN"/>
              </w:rPr>
              <w:t>问卷</w:t>
            </w:r>
            <w:r>
              <w:rPr>
                <w:rFonts w:ascii="Times New Roman" w:eastAsia="宋体" w:hAnsi="Times New Roman" w:cs="Times New Roman"/>
                <w:color w:val="0D6812"/>
                <w:sz w:val="21"/>
                <w:szCs w:val="21"/>
                <w:lang w:eastAsia="zh-CN"/>
              </w:rPr>
              <w:t>/</w:t>
            </w:r>
            <w:r>
              <w:rPr>
                <w:rFonts w:ascii="Times New Roman" w:eastAsia="宋体" w:hAnsi="Times New Roman" w:cs="Times New Roman"/>
                <w:color w:val="0D6812"/>
                <w:sz w:val="21"/>
                <w:szCs w:val="21"/>
                <w:lang w:eastAsia="zh-CN"/>
              </w:rPr>
              <w:t>数据收集模板和原始数据，</w:t>
            </w:r>
          </w:p>
        </w:tc>
      </w:tr>
      <w:tr w:rsidR="00D16BE9" w14:paraId="71B18C5C" w14:textId="77777777">
        <w:trPr>
          <w:trHeight w:val="676"/>
        </w:trPr>
        <w:tc>
          <w:tcPr>
            <w:tcW w:w="9289" w:type="dxa"/>
            <w:tcBorders>
              <w:top w:val="nil"/>
              <w:bottom w:val="nil"/>
              <w:right w:val="single" w:sz="12" w:space="0" w:color="FF0000"/>
            </w:tcBorders>
          </w:tcPr>
          <w:p w14:paraId="62B26AA1" w14:textId="77777777" w:rsidR="00D16BE9" w:rsidRDefault="00AC4FA2">
            <w:pPr>
              <w:pStyle w:val="TableParagraph"/>
              <w:spacing w:before="0" w:line="300" w:lineRule="auto"/>
              <w:ind w:left="0" w:firstLineChars="200" w:firstLine="420"/>
              <w:rPr>
                <w:rFonts w:ascii="Times New Roman" w:eastAsia="宋体" w:hAnsi="Times New Roman" w:cs="Times New Roman"/>
                <w:sz w:val="21"/>
                <w:szCs w:val="21"/>
                <w:lang w:eastAsia="zh-CN"/>
              </w:rPr>
            </w:pPr>
            <w:proofErr w:type="spellStart"/>
            <w:r>
              <w:rPr>
                <w:rFonts w:ascii="Times New Roman" w:eastAsia="宋体" w:hAnsi="Times New Roman" w:cs="Times New Roman"/>
                <w:color w:val="0D6812"/>
                <w:sz w:val="21"/>
                <w:szCs w:val="21"/>
                <w:lang w:eastAsia="zh-CN"/>
              </w:rPr>
              <w:t>V.b</w:t>
            </w:r>
            <w:proofErr w:type="spellEnd"/>
            <w:r>
              <w:rPr>
                <w:rFonts w:ascii="Times New Roman" w:eastAsia="宋体" w:hAnsi="Times New Roman" w:cs="Times New Roman"/>
                <w:color w:val="0D6812"/>
                <w:sz w:val="21"/>
                <w:szCs w:val="21"/>
                <w:lang w:eastAsia="zh-CN"/>
              </w:rPr>
              <w:t>)</w:t>
            </w:r>
            <w:r>
              <w:rPr>
                <w:rFonts w:ascii="Times New Roman" w:eastAsia="宋体" w:hAnsi="Times New Roman" w:cs="Times New Roman"/>
                <w:color w:val="0D6812"/>
                <w:sz w:val="21"/>
                <w:szCs w:val="21"/>
                <w:lang w:eastAsia="zh-CN"/>
              </w:rPr>
              <w:t>所有假设的列表</w:t>
            </w:r>
            <w:r>
              <w:rPr>
                <w:rFonts w:ascii="Times New Roman" w:eastAsia="宋体" w:hAnsi="Times New Roman" w:cs="Times New Roman"/>
                <w:color w:val="0D6812"/>
                <w:sz w:val="21"/>
                <w:szCs w:val="21"/>
                <w:lang w:eastAsia="zh-CN"/>
              </w:rPr>
              <w:t>(</w:t>
            </w:r>
            <w:r>
              <w:rPr>
                <w:rFonts w:ascii="Times New Roman" w:eastAsia="宋体" w:hAnsi="Times New Roman" w:cs="Times New Roman"/>
                <w:color w:val="0D6812"/>
                <w:sz w:val="21"/>
                <w:szCs w:val="21"/>
                <w:lang w:eastAsia="zh-CN"/>
              </w:rPr>
              <w:t>应包括那些已被证明不相关的假设</w:t>
            </w:r>
            <w:r>
              <w:rPr>
                <w:rFonts w:ascii="Times New Roman" w:eastAsia="宋体" w:hAnsi="Times New Roman" w:cs="Times New Roman"/>
                <w:color w:val="0D6812"/>
                <w:sz w:val="21"/>
                <w:szCs w:val="21"/>
                <w:lang w:eastAsia="zh-CN"/>
              </w:rPr>
              <w:t>)</w:t>
            </w:r>
            <w:r>
              <w:rPr>
                <w:rFonts w:ascii="Times New Roman" w:eastAsia="宋体" w:hAnsi="Times New Roman" w:cs="Times New Roman"/>
                <w:color w:val="0D6812"/>
                <w:sz w:val="21"/>
                <w:szCs w:val="21"/>
                <w:lang w:eastAsia="zh-CN"/>
              </w:rPr>
              <w:t>。</w:t>
            </w:r>
          </w:p>
        </w:tc>
      </w:tr>
      <w:tr w:rsidR="00D16BE9" w14:paraId="3881B36E" w14:textId="77777777">
        <w:trPr>
          <w:trHeight w:val="427"/>
        </w:trPr>
        <w:tc>
          <w:tcPr>
            <w:tcW w:w="9289" w:type="dxa"/>
            <w:tcBorders>
              <w:top w:val="nil"/>
              <w:bottom w:val="nil"/>
              <w:right w:val="single" w:sz="12" w:space="0" w:color="FF0000"/>
            </w:tcBorders>
          </w:tcPr>
          <w:p w14:paraId="43629883" w14:textId="77777777" w:rsidR="00D16BE9" w:rsidRDefault="00AC4FA2">
            <w:pPr>
              <w:pStyle w:val="TableParagraph"/>
              <w:tabs>
                <w:tab w:val="left" w:pos="1209"/>
              </w:tabs>
              <w:spacing w:before="0" w:line="300" w:lineRule="auto"/>
              <w:ind w:left="0" w:firstLineChars="200" w:firstLine="404"/>
              <w:rPr>
                <w:rFonts w:ascii="Times New Roman" w:eastAsia="宋体" w:hAnsi="Times New Roman" w:cs="Times New Roman"/>
                <w:sz w:val="21"/>
                <w:szCs w:val="21"/>
              </w:rPr>
            </w:pPr>
            <w:proofErr w:type="spellStart"/>
            <w:proofErr w:type="gramStart"/>
            <w:r>
              <w:rPr>
                <w:rFonts w:ascii="Times New Roman" w:eastAsia="宋体" w:hAnsi="Times New Roman" w:cs="Times New Roman"/>
                <w:color w:val="0D6812"/>
                <w:spacing w:val="-4"/>
                <w:sz w:val="21"/>
                <w:szCs w:val="21"/>
              </w:rPr>
              <w:t>V.c</w:t>
            </w:r>
            <w:proofErr w:type="spellEnd"/>
            <w:r>
              <w:rPr>
                <w:rFonts w:ascii="Times New Roman" w:eastAsia="宋体" w:hAnsi="Times New Roman" w:cs="Times New Roman"/>
                <w:color w:val="0D6812"/>
                <w:spacing w:val="-4"/>
                <w:sz w:val="21"/>
                <w:szCs w:val="21"/>
              </w:rPr>
              <w:t>)</w:t>
            </w:r>
            <w:proofErr w:type="spellStart"/>
            <w:r>
              <w:rPr>
                <w:rFonts w:ascii="Times New Roman" w:eastAsia="宋体" w:hAnsi="Times New Roman" w:cs="Times New Roman"/>
                <w:color w:val="0D6812"/>
                <w:spacing w:val="-4"/>
                <w:sz w:val="21"/>
                <w:szCs w:val="21"/>
              </w:rPr>
              <w:t>完整的</w:t>
            </w:r>
            <w:proofErr w:type="gramEnd"/>
            <w:r>
              <w:rPr>
                <w:rFonts w:ascii="Times New Roman" w:eastAsia="宋体" w:hAnsi="Times New Roman" w:cs="Times New Roman"/>
                <w:color w:val="0D6812"/>
                <w:spacing w:val="-4"/>
                <w:sz w:val="21"/>
                <w:szCs w:val="21"/>
              </w:rPr>
              <w:t>LCI</w:t>
            </w:r>
            <w:r>
              <w:rPr>
                <w:rFonts w:ascii="Times New Roman" w:eastAsia="宋体" w:hAnsi="Times New Roman" w:cs="Times New Roman"/>
                <w:color w:val="0D6812"/>
                <w:spacing w:val="-4"/>
                <w:sz w:val="21"/>
                <w:szCs w:val="21"/>
              </w:rPr>
              <w:t>结果</w:t>
            </w:r>
            <w:proofErr w:type="spellEnd"/>
            <w:r>
              <w:rPr>
                <w:rFonts w:ascii="Times New Roman" w:eastAsia="宋体" w:hAnsi="Times New Roman" w:cs="Times New Roman"/>
                <w:color w:val="0D6812"/>
                <w:spacing w:val="-4"/>
                <w:sz w:val="21"/>
                <w:szCs w:val="21"/>
              </w:rPr>
              <w:t>。</w:t>
            </w:r>
          </w:p>
        </w:tc>
      </w:tr>
      <w:tr w:rsidR="00D16BE9" w14:paraId="7A34A43D" w14:textId="77777777">
        <w:trPr>
          <w:trHeight w:val="1292"/>
        </w:trPr>
        <w:tc>
          <w:tcPr>
            <w:tcW w:w="9289" w:type="dxa"/>
            <w:tcBorders>
              <w:top w:val="nil"/>
              <w:bottom w:val="nil"/>
            </w:tcBorders>
          </w:tcPr>
          <w:p w14:paraId="62CD54A2" w14:textId="77777777" w:rsidR="00D16BE9" w:rsidRDefault="00AC4FA2">
            <w:pPr>
              <w:pStyle w:val="TableParagraph"/>
              <w:spacing w:before="0" w:line="300" w:lineRule="auto"/>
              <w:ind w:left="0" w:firstLineChars="200" w:firstLine="420"/>
              <w:jc w:val="both"/>
              <w:rPr>
                <w:rFonts w:ascii="Times New Roman" w:eastAsia="宋体" w:hAnsi="Times New Roman" w:cs="Times New Roman"/>
                <w:sz w:val="21"/>
                <w:szCs w:val="21"/>
                <w:lang w:eastAsia="zh-CN"/>
              </w:rPr>
            </w:pPr>
            <w:r>
              <w:rPr>
                <w:rFonts w:ascii="Times New Roman" w:eastAsia="宋体" w:hAnsi="Times New Roman" w:cs="Times New Roman"/>
                <w:color w:val="0D6812"/>
                <w:sz w:val="21"/>
                <w:szCs w:val="21"/>
                <w:lang w:eastAsia="zh-CN"/>
              </w:rPr>
              <w:t>VI)5</w:t>
            </w:r>
            <w:r>
              <w:rPr>
                <w:rFonts w:ascii="Times New Roman" w:eastAsia="宋体" w:hAnsi="Times New Roman" w:cs="Times New Roman"/>
                <w:color w:val="0D6812"/>
                <w:sz w:val="21"/>
                <w:szCs w:val="21"/>
                <w:lang w:eastAsia="zh-CN"/>
              </w:rPr>
              <w:t>月</w:t>
            </w:r>
            <w:r>
              <w:rPr>
                <w:rFonts w:ascii="Times New Roman" w:eastAsia="宋体" w:hAnsi="Times New Roman" w:cs="Times New Roman"/>
                <w:color w:val="0D6812"/>
                <w:sz w:val="21"/>
                <w:szCs w:val="21"/>
                <w:lang w:eastAsia="zh-CN"/>
              </w:rPr>
              <w:t>-</w:t>
            </w:r>
            <w:r>
              <w:rPr>
                <w:rFonts w:ascii="Times New Roman" w:eastAsia="宋体" w:hAnsi="Times New Roman" w:cs="Times New Roman"/>
                <w:color w:val="0D6812"/>
                <w:sz w:val="21"/>
                <w:szCs w:val="21"/>
                <w:lang w:eastAsia="zh-CN"/>
              </w:rPr>
              <w:t>机密报告</w:t>
            </w:r>
            <w:r>
              <w:rPr>
                <w:rFonts w:ascii="Times New Roman" w:eastAsia="宋体" w:hAnsi="Times New Roman" w:cs="Times New Roman"/>
                <w:color w:val="0D6812"/>
                <w:sz w:val="21"/>
                <w:szCs w:val="21"/>
                <w:lang w:eastAsia="zh-CN"/>
              </w:rPr>
              <w:t>:</w:t>
            </w:r>
            <w:r>
              <w:rPr>
                <w:rFonts w:ascii="Times New Roman" w:eastAsia="宋体" w:hAnsi="Times New Roman" w:cs="Times New Roman"/>
                <w:color w:val="0D6812"/>
                <w:sz w:val="21"/>
                <w:szCs w:val="21"/>
                <w:lang w:eastAsia="zh-CN"/>
              </w:rPr>
              <w:t>如果编制了机密报告，则机密报告应包含所有机密或专有的数据和信息，不得向外部提供。然而，它应在保密的情况下提供给关键审查人员。</w:t>
            </w:r>
          </w:p>
        </w:tc>
      </w:tr>
      <w:tr w:rsidR="00D16BE9" w14:paraId="66290D80" w14:textId="77777777">
        <w:trPr>
          <w:trHeight w:val="1264"/>
        </w:trPr>
        <w:tc>
          <w:tcPr>
            <w:tcW w:w="9289" w:type="dxa"/>
            <w:tcBorders>
              <w:top w:val="nil"/>
              <w:bottom w:val="nil"/>
            </w:tcBorders>
          </w:tcPr>
          <w:p w14:paraId="508DACBF" w14:textId="77777777" w:rsidR="00D16BE9" w:rsidRDefault="00AC4FA2">
            <w:pPr>
              <w:pStyle w:val="TableParagraph"/>
              <w:spacing w:before="0" w:line="300" w:lineRule="auto"/>
              <w:ind w:left="0" w:firstLineChars="200" w:firstLine="420"/>
              <w:jc w:val="both"/>
              <w:rPr>
                <w:rFonts w:ascii="Times New Roman" w:eastAsia="宋体" w:hAnsi="Times New Roman" w:cs="Times New Roman"/>
                <w:sz w:val="21"/>
                <w:szCs w:val="21"/>
                <w:lang w:eastAsia="zh-CN"/>
              </w:rPr>
            </w:pPr>
            <w:r>
              <w:rPr>
                <w:rFonts w:ascii="Times New Roman" w:eastAsia="宋体" w:hAnsi="Times New Roman" w:cs="Times New Roman"/>
                <w:color w:val="0D6812"/>
                <w:sz w:val="21"/>
                <w:szCs w:val="21"/>
                <w:lang w:eastAsia="zh-CN"/>
              </w:rPr>
              <w:t>VII)</w:t>
            </w:r>
            <w:r>
              <w:rPr>
                <w:rFonts w:ascii="Times New Roman" w:eastAsia="宋体" w:hAnsi="Times New Roman" w:cs="Times New Roman"/>
                <w:color w:val="0D6812"/>
                <w:sz w:val="21"/>
                <w:szCs w:val="21"/>
                <w:lang w:eastAsia="zh-CN"/>
              </w:rPr>
              <w:t>应</w:t>
            </w:r>
            <w:r>
              <w:rPr>
                <w:rFonts w:ascii="Times New Roman" w:eastAsia="宋体" w:hAnsi="Times New Roman" w:cs="Times New Roman"/>
                <w:color w:val="0D6812"/>
                <w:sz w:val="21"/>
                <w:szCs w:val="21"/>
                <w:lang w:eastAsia="zh-CN"/>
              </w:rPr>
              <w:t>-</w:t>
            </w:r>
            <w:r>
              <w:rPr>
                <w:rFonts w:ascii="Times New Roman" w:eastAsia="宋体" w:hAnsi="Times New Roman" w:cs="Times New Roman"/>
                <w:color w:val="0D6812"/>
                <w:sz w:val="21"/>
                <w:szCs w:val="21"/>
                <w:lang w:eastAsia="zh-CN"/>
              </w:rPr>
              <w:t>比较研究报告</w:t>
            </w:r>
            <w:r>
              <w:rPr>
                <w:rFonts w:ascii="Times New Roman" w:eastAsia="宋体" w:hAnsi="Times New Roman" w:cs="Times New Roman"/>
                <w:color w:val="0D6812"/>
                <w:sz w:val="21"/>
                <w:szCs w:val="21"/>
                <w:lang w:eastAsia="zh-CN"/>
              </w:rPr>
              <w:t>:</w:t>
            </w:r>
            <w:r>
              <w:rPr>
                <w:rFonts w:ascii="Times New Roman" w:eastAsia="宋体" w:hAnsi="Times New Roman" w:cs="Times New Roman"/>
                <w:color w:val="0D6812"/>
                <w:sz w:val="21"/>
                <w:szCs w:val="21"/>
                <w:lang w:eastAsia="zh-CN"/>
              </w:rPr>
              <w:t>除了内部使用报告和第三方报告</w:t>
            </w:r>
            <w:r>
              <w:rPr>
                <w:rFonts w:ascii="Times New Roman" w:eastAsia="宋体" w:hAnsi="Times New Roman" w:cs="Times New Roman"/>
                <w:color w:val="0D6812"/>
                <w:sz w:val="21"/>
                <w:szCs w:val="21"/>
                <w:lang w:eastAsia="zh-CN"/>
              </w:rPr>
              <w:t>(10.3.3)</w:t>
            </w:r>
            <w:r>
              <w:rPr>
                <w:rFonts w:ascii="Times New Roman" w:eastAsia="宋体" w:hAnsi="Times New Roman" w:cs="Times New Roman"/>
                <w:color w:val="0D6812"/>
                <w:sz w:val="21"/>
                <w:szCs w:val="21"/>
                <w:lang w:eastAsia="zh-CN"/>
              </w:rPr>
              <w:t>的要求之外，还应完成以下附加报告</w:t>
            </w:r>
            <w:r>
              <w:rPr>
                <w:rFonts w:ascii="Times New Roman" w:eastAsia="宋体" w:hAnsi="Times New Roman" w:cs="Times New Roman"/>
                <w:color w:val="0D6812"/>
                <w:sz w:val="21"/>
                <w:szCs w:val="21"/>
                <w:lang w:eastAsia="zh-CN"/>
              </w:rPr>
              <w:t>209</w:t>
            </w:r>
            <w:r>
              <w:rPr>
                <w:rFonts w:ascii="Times New Roman" w:eastAsia="宋体" w:hAnsi="Times New Roman" w:cs="Times New Roman"/>
                <w:color w:val="0D6812"/>
                <w:sz w:val="21"/>
                <w:szCs w:val="21"/>
                <w:lang w:eastAsia="zh-CN"/>
              </w:rPr>
              <w:t>，以报告旨在向公众披露的自信和非自信比较研究</w:t>
            </w:r>
            <w:r>
              <w:rPr>
                <w:rFonts w:ascii="Times New Roman" w:eastAsia="宋体" w:hAnsi="Times New Roman" w:cs="Times New Roman"/>
                <w:color w:val="0D6812"/>
                <w:sz w:val="21"/>
                <w:szCs w:val="21"/>
                <w:lang w:eastAsia="zh-CN"/>
              </w:rPr>
              <w:t>:</w:t>
            </w:r>
          </w:p>
        </w:tc>
      </w:tr>
      <w:tr w:rsidR="00D16BE9" w14:paraId="726CEDFC" w14:textId="77777777">
        <w:trPr>
          <w:trHeight w:val="398"/>
        </w:trPr>
        <w:tc>
          <w:tcPr>
            <w:tcW w:w="9289" w:type="dxa"/>
            <w:tcBorders>
              <w:top w:val="nil"/>
              <w:bottom w:val="nil"/>
            </w:tcBorders>
          </w:tcPr>
          <w:p w14:paraId="4FF7D9D7" w14:textId="77777777" w:rsidR="00D16BE9" w:rsidRDefault="00AC4FA2">
            <w:pPr>
              <w:pStyle w:val="TableParagraph"/>
              <w:spacing w:before="0" w:line="300" w:lineRule="auto"/>
              <w:ind w:left="0" w:firstLineChars="200" w:firstLine="420"/>
              <w:rPr>
                <w:rFonts w:ascii="Times New Roman" w:eastAsia="宋体" w:hAnsi="Times New Roman" w:cs="Times New Roman"/>
                <w:i/>
                <w:sz w:val="21"/>
                <w:szCs w:val="21"/>
                <w:lang w:eastAsia="zh-CN"/>
              </w:rPr>
            </w:pPr>
            <w:proofErr w:type="spellStart"/>
            <w:r>
              <w:rPr>
                <w:rFonts w:ascii="Times New Roman" w:eastAsia="宋体" w:hAnsi="Times New Roman" w:cs="Times New Roman"/>
                <w:i/>
                <w:color w:val="0D6812"/>
                <w:sz w:val="21"/>
                <w:szCs w:val="21"/>
                <w:lang w:eastAsia="zh-CN"/>
              </w:rPr>
              <w:t>VII.a</w:t>
            </w:r>
            <w:proofErr w:type="spellEnd"/>
            <w:r>
              <w:rPr>
                <w:rFonts w:ascii="Times New Roman" w:eastAsia="宋体" w:hAnsi="Times New Roman" w:cs="Times New Roman"/>
                <w:i/>
                <w:color w:val="0D6812"/>
                <w:sz w:val="21"/>
                <w:szCs w:val="21"/>
                <w:lang w:eastAsia="zh-CN"/>
              </w:rPr>
              <w:t>)</w:t>
            </w:r>
            <w:r>
              <w:rPr>
                <w:rFonts w:ascii="Times New Roman" w:eastAsia="宋体" w:hAnsi="Times New Roman" w:cs="Times New Roman"/>
                <w:i/>
                <w:color w:val="0D6812"/>
                <w:sz w:val="21"/>
                <w:szCs w:val="21"/>
                <w:lang w:eastAsia="zh-CN"/>
              </w:rPr>
              <w:t>分析物质和能量流，以证明其包含或排除的合理性；</w:t>
            </w:r>
          </w:p>
        </w:tc>
      </w:tr>
      <w:tr w:rsidR="00D16BE9" w14:paraId="1A3F6C9B" w14:textId="77777777">
        <w:trPr>
          <w:trHeight w:val="397"/>
        </w:trPr>
        <w:tc>
          <w:tcPr>
            <w:tcW w:w="9289" w:type="dxa"/>
            <w:tcBorders>
              <w:top w:val="nil"/>
              <w:bottom w:val="nil"/>
            </w:tcBorders>
          </w:tcPr>
          <w:p w14:paraId="57F2D76E" w14:textId="77777777" w:rsidR="00D16BE9" w:rsidRDefault="00AC4FA2">
            <w:pPr>
              <w:pStyle w:val="TableParagraph"/>
              <w:spacing w:before="0" w:line="300" w:lineRule="auto"/>
              <w:ind w:left="0" w:firstLineChars="200" w:firstLine="420"/>
              <w:jc w:val="right"/>
              <w:rPr>
                <w:rFonts w:ascii="Times New Roman" w:eastAsia="宋体" w:hAnsi="Times New Roman" w:cs="Times New Roman"/>
                <w:i/>
                <w:sz w:val="21"/>
                <w:szCs w:val="21"/>
                <w:lang w:eastAsia="zh-CN"/>
              </w:rPr>
            </w:pPr>
            <w:proofErr w:type="spellStart"/>
            <w:r>
              <w:rPr>
                <w:rFonts w:ascii="Times New Roman" w:eastAsia="宋体" w:hAnsi="Times New Roman" w:cs="Times New Roman"/>
                <w:i/>
                <w:color w:val="0D6812"/>
                <w:sz w:val="21"/>
                <w:szCs w:val="21"/>
                <w:lang w:eastAsia="zh-CN"/>
              </w:rPr>
              <w:t>VII.b</w:t>
            </w:r>
            <w:proofErr w:type="spellEnd"/>
            <w:r>
              <w:rPr>
                <w:rFonts w:ascii="Times New Roman" w:eastAsia="宋体" w:hAnsi="Times New Roman" w:cs="Times New Roman"/>
                <w:i/>
                <w:color w:val="0D6812"/>
                <w:sz w:val="21"/>
                <w:szCs w:val="21"/>
                <w:lang w:eastAsia="zh-CN"/>
              </w:rPr>
              <w:t>)</w:t>
            </w:r>
            <w:r>
              <w:rPr>
                <w:rFonts w:ascii="Times New Roman" w:eastAsia="宋体" w:hAnsi="Times New Roman" w:cs="Times New Roman"/>
                <w:i/>
                <w:color w:val="0D6812"/>
                <w:sz w:val="21"/>
                <w:szCs w:val="21"/>
                <w:lang w:eastAsia="zh-CN"/>
              </w:rPr>
              <w:t>评估所用数据的准确性、完整性和代表性；</w:t>
            </w:r>
          </w:p>
        </w:tc>
      </w:tr>
      <w:tr w:rsidR="00D16BE9" w14:paraId="52774CF4" w14:textId="77777777">
        <w:trPr>
          <w:trHeight w:val="675"/>
        </w:trPr>
        <w:tc>
          <w:tcPr>
            <w:tcW w:w="9289" w:type="dxa"/>
            <w:tcBorders>
              <w:top w:val="nil"/>
              <w:bottom w:val="nil"/>
              <w:right w:val="single" w:sz="12" w:space="0" w:color="FF0000"/>
            </w:tcBorders>
          </w:tcPr>
          <w:p w14:paraId="0E364164" w14:textId="77777777" w:rsidR="00D16BE9" w:rsidRDefault="00AC4FA2">
            <w:pPr>
              <w:pStyle w:val="TableParagraph"/>
              <w:spacing w:before="0" w:line="300" w:lineRule="auto"/>
              <w:ind w:left="0" w:firstLineChars="200" w:firstLine="420"/>
              <w:rPr>
                <w:rFonts w:ascii="Times New Roman" w:eastAsia="宋体" w:hAnsi="Times New Roman" w:cs="Times New Roman"/>
                <w:sz w:val="21"/>
                <w:szCs w:val="21"/>
                <w:lang w:eastAsia="zh-CN"/>
              </w:rPr>
            </w:pPr>
            <w:proofErr w:type="spellStart"/>
            <w:r>
              <w:rPr>
                <w:rFonts w:ascii="Times New Roman" w:eastAsia="宋体" w:hAnsi="Times New Roman" w:cs="Times New Roman"/>
                <w:i/>
                <w:color w:val="0D6812"/>
                <w:sz w:val="21"/>
                <w:szCs w:val="21"/>
                <w:lang w:eastAsia="zh-CN"/>
              </w:rPr>
              <w:t>VII.c</w:t>
            </w:r>
            <w:proofErr w:type="spellEnd"/>
            <w:r>
              <w:rPr>
                <w:rFonts w:ascii="Times New Roman" w:eastAsia="宋体" w:hAnsi="Times New Roman" w:cs="Times New Roman"/>
                <w:i/>
                <w:color w:val="0D6812"/>
                <w:sz w:val="21"/>
                <w:szCs w:val="21"/>
                <w:lang w:eastAsia="zh-CN"/>
              </w:rPr>
              <w:t>)</w:t>
            </w:r>
            <w:r>
              <w:rPr>
                <w:rFonts w:ascii="Times New Roman" w:eastAsia="宋体" w:hAnsi="Times New Roman" w:cs="Times New Roman"/>
                <w:i/>
                <w:color w:val="0D6812"/>
                <w:sz w:val="21"/>
                <w:szCs w:val="21"/>
                <w:lang w:eastAsia="zh-CN"/>
              </w:rPr>
              <w:t>根据</w:t>
            </w:r>
            <w:r>
              <w:rPr>
                <w:rFonts w:ascii="Times New Roman" w:eastAsia="宋体" w:hAnsi="Times New Roman" w:cs="Times New Roman"/>
                <w:i/>
                <w:color w:val="0D6812"/>
                <w:sz w:val="21"/>
                <w:szCs w:val="21"/>
                <w:lang w:eastAsia="zh-CN"/>
              </w:rPr>
              <w:t>ISO-4.2.3.7</w:t>
            </w:r>
            <w:r>
              <w:rPr>
                <w:rFonts w:ascii="Times New Roman" w:eastAsia="宋体" w:hAnsi="Times New Roman" w:cs="Times New Roman"/>
                <w:i/>
                <w:color w:val="0D6812"/>
                <w:sz w:val="21"/>
                <w:szCs w:val="21"/>
                <w:lang w:eastAsia="zh-CN"/>
              </w:rPr>
              <w:t>章节和本文件中的相关规定对正在进行比较的系统的等效性进行描述；</w:t>
            </w:r>
            <w:proofErr w:type="gramStart"/>
            <w:r>
              <w:rPr>
                <w:rFonts w:ascii="Times New Roman" w:eastAsia="宋体" w:hAnsi="Times New Roman" w:cs="Times New Roman"/>
                <w:i/>
                <w:color w:val="0D6812"/>
                <w:sz w:val="21"/>
                <w:szCs w:val="21"/>
                <w:lang w:eastAsia="zh-CN"/>
              </w:rPr>
              <w:t>【</w:t>
            </w:r>
            <w:proofErr w:type="gramEnd"/>
            <w:r>
              <w:rPr>
                <w:rFonts w:ascii="Times New Roman" w:eastAsia="宋体" w:hAnsi="Times New Roman" w:cs="Times New Roman"/>
                <w:i/>
                <w:color w:val="0D6812"/>
                <w:sz w:val="21"/>
                <w:szCs w:val="21"/>
                <w:lang w:eastAsia="zh-CN"/>
              </w:rPr>
              <w:t>ISO</w:t>
            </w:r>
            <w:r>
              <w:rPr>
                <w:rFonts w:ascii="Times New Roman" w:eastAsia="宋体" w:hAnsi="Times New Roman" w:cs="Times New Roman"/>
                <w:i/>
                <w:color w:val="0D6812"/>
                <w:sz w:val="21"/>
                <w:szCs w:val="21"/>
                <w:lang w:eastAsia="zh-CN"/>
              </w:rPr>
              <w:t>！</w:t>
            </w:r>
            <w:r>
              <w:rPr>
                <w:rFonts w:ascii="Times New Roman" w:eastAsia="宋体" w:hAnsi="Times New Roman" w:cs="Times New Roman"/>
                <w:i/>
                <w:color w:val="0D6812"/>
                <w:sz w:val="21"/>
                <w:szCs w:val="21"/>
                <w:lang w:eastAsia="zh-CN"/>
              </w:rPr>
              <w:t>]</w:t>
            </w:r>
          </w:p>
        </w:tc>
      </w:tr>
      <w:tr w:rsidR="00D16BE9" w14:paraId="5972C465" w14:textId="77777777">
        <w:trPr>
          <w:trHeight w:val="399"/>
        </w:trPr>
        <w:tc>
          <w:tcPr>
            <w:tcW w:w="9289" w:type="dxa"/>
            <w:tcBorders>
              <w:top w:val="nil"/>
              <w:bottom w:val="nil"/>
            </w:tcBorders>
          </w:tcPr>
          <w:p w14:paraId="45D00C40" w14:textId="77777777" w:rsidR="00D16BE9" w:rsidRDefault="00AC4FA2">
            <w:pPr>
              <w:pStyle w:val="TableParagraph"/>
              <w:spacing w:before="0" w:line="300" w:lineRule="auto"/>
              <w:ind w:left="0" w:firstLineChars="200" w:firstLine="420"/>
              <w:rPr>
                <w:rFonts w:ascii="Times New Roman" w:eastAsia="宋体" w:hAnsi="Times New Roman" w:cs="Times New Roman"/>
                <w:i/>
                <w:sz w:val="21"/>
                <w:szCs w:val="21"/>
                <w:lang w:eastAsia="zh-CN"/>
              </w:rPr>
            </w:pPr>
            <w:proofErr w:type="spellStart"/>
            <w:r>
              <w:rPr>
                <w:rFonts w:ascii="Times New Roman" w:eastAsia="宋体" w:hAnsi="Times New Roman" w:cs="Times New Roman"/>
                <w:i/>
                <w:color w:val="0D6812"/>
                <w:sz w:val="21"/>
                <w:szCs w:val="21"/>
                <w:lang w:eastAsia="zh-CN"/>
              </w:rPr>
              <w:t>VII.d</w:t>
            </w:r>
            <w:proofErr w:type="spellEnd"/>
            <w:r>
              <w:rPr>
                <w:rFonts w:ascii="Times New Roman" w:eastAsia="宋体" w:hAnsi="Times New Roman" w:cs="Times New Roman"/>
                <w:i/>
                <w:color w:val="0D6812"/>
                <w:sz w:val="21"/>
                <w:szCs w:val="21"/>
                <w:lang w:eastAsia="zh-CN"/>
              </w:rPr>
              <w:t>)</w:t>
            </w:r>
            <w:r>
              <w:rPr>
                <w:rFonts w:ascii="Times New Roman" w:eastAsia="宋体" w:hAnsi="Times New Roman" w:cs="Times New Roman"/>
                <w:i/>
                <w:color w:val="0D6812"/>
                <w:sz w:val="21"/>
                <w:szCs w:val="21"/>
                <w:lang w:eastAsia="zh-CN"/>
              </w:rPr>
              <w:t>关键审查过程的描述；</w:t>
            </w:r>
          </w:p>
        </w:tc>
      </w:tr>
      <w:tr w:rsidR="00D16BE9" w14:paraId="51A2939D" w14:textId="77777777">
        <w:trPr>
          <w:trHeight w:val="398"/>
        </w:trPr>
        <w:tc>
          <w:tcPr>
            <w:tcW w:w="9289" w:type="dxa"/>
            <w:tcBorders>
              <w:top w:val="nil"/>
              <w:bottom w:val="nil"/>
            </w:tcBorders>
          </w:tcPr>
          <w:p w14:paraId="22E54C08" w14:textId="77777777" w:rsidR="00D16BE9" w:rsidRDefault="00AC4FA2">
            <w:pPr>
              <w:pStyle w:val="TableParagraph"/>
              <w:spacing w:before="0" w:line="300" w:lineRule="auto"/>
              <w:ind w:left="0" w:firstLineChars="200" w:firstLine="420"/>
              <w:rPr>
                <w:rFonts w:ascii="Times New Roman" w:eastAsia="宋体" w:hAnsi="Times New Roman" w:cs="Times New Roman"/>
                <w:i/>
                <w:sz w:val="21"/>
                <w:szCs w:val="21"/>
                <w:lang w:eastAsia="zh-CN"/>
              </w:rPr>
            </w:pPr>
            <w:proofErr w:type="spellStart"/>
            <w:r>
              <w:rPr>
                <w:rFonts w:ascii="Times New Roman" w:eastAsia="宋体" w:hAnsi="Times New Roman" w:cs="Times New Roman"/>
                <w:i/>
                <w:color w:val="0D6812"/>
                <w:sz w:val="21"/>
                <w:szCs w:val="21"/>
                <w:lang w:eastAsia="zh-CN"/>
              </w:rPr>
              <w:t>VII.e</w:t>
            </w:r>
            <w:proofErr w:type="spellEnd"/>
            <w:r>
              <w:rPr>
                <w:rFonts w:ascii="Times New Roman" w:eastAsia="宋体" w:hAnsi="Times New Roman" w:cs="Times New Roman"/>
                <w:i/>
                <w:color w:val="0D6812"/>
                <w:sz w:val="21"/>
                <w:szCs w:val="21"/>
                <w:lang w:eastAsia="zh-CN"/>
              </w:rPr>
              <w:t>)</w:t>
            </w:r>
            <w:r>
              <w:rPr>
                <w:rFonts w:ascii="Times New Roman" w:eastAsia="宋体" w:hAnsi="Times New Roman" w:cs="Times New Roman"/>
                <w:i/>
                <w:color w:val="0D6812"/>
                <w:sz w:val="21"/>
                <w:szCs w:val="21"/>
                <w:lang w:eastAsia="zh-CN"/>
              </w:rPr>
              <w:t>对</w:t>
            </w:r>
            <w:r>
              <w:rPr>
                <w:rFonts w:ascii="Times New Roman" w:eastAsia="宋体" w:hAnsi="Times New Roman" w:cs="Times New Roman"/>
                <w:i/>
                <w:color w:val="0D6812"/>
                <w:sz w:val="21"/>
                <w:szCs w:val="21"/>
                <w:lang w:eastAsia="zh-CN"/>
              </w:rPr>
              <w:t>LCIA</w:t>
            </w:r>
            <w:r>
              <w:rPr>
                <w:rFonts w:ascii="Times New Roman" w:eastAsia="宋体" w:hAnsi="Times New Roman" w:cs="Times New Roman"/>
                <w:i/>
                <w:color w:val="0D6812"/>
                <w:sz w:val="21"/>
                <w:szCs w:val="21"/>
                <w:lang w:eastAsia="zh-CN"/>
              </w:rPr>
              <w:t>完整性的评估；</w:t>
            </w:r>
          </w:p>
        </w:tc>
      </w:tr>
      <w:tr w:rsidR="00D16BE9" w14:paraId="2D1068AC" w14:textId="77777777">
        <w:trPr>
          <w:trHeight w:val="676"/>
        </w:trPr>
        <w:tc>
          <w:tcPr>
            <w:tcW w:w="9289" w:type="dxa"/>
            <w:tcBorders>
              <w:top w:val="nil"/>
              <w:bottom w:val="nil"/>
            </w:tcBorders>
          </w:tcPr>
          <w:p w14:paraId="6505DD87" w14:textId="77777777" w:rsidR="00D16BE9" w:rsidRDefault="00AC4FA2">
            <w:pPr>
              <w:pStyle w:val="TableParagraph"/>
              <w:spacing w:before="0" w:line="300" w:lineRule="auto"/>
              <w:ind w:left="0" w:firstLineChars="200" w:firstLine="420"/>
              <w:rPr>
                <w:rFonts w:ascii="Times New Roman" w:eastAsia="宋体" w:hAnsi="Times New Roman" w:cs="Times New Roman"/>
                <w:i/>
                <w:sz w:val="21"/>
                <w:szCs w:val="21"/>
                <w:lang w:eastAsia="zh-CN"/>
              </w:rPr>
            </w:pPr>
            <w:proofErr w:type="spellStart"/>
            <w:r>
              <w:rPr>
                <w:rFonts w:ascii="Times New Roman" w:eastAsia="宋体" w:hAnsi="Times New Roman" w:cs="Times New Roman"/>
                <w:i/>
                <w:color w:val="0D6812"/>
                <w:sz w:val="21"/>
                <w:szCs w:val="21"/>
                <w:lang w:eastAsia="zh-CN"/>
              </w:rPr>
              <w:t>VII.f</w:t>
            </w:r>
            <w:proofErr w:type="spellEnd"/>
            <w:r>
              <w:rPr>
                <w:rFonts w:ascii="Times New Roman" w:eastAsia="宋体" w:hAnsi="Times New Roman" w:cs="Times New Roman"/>
                <w:i/>
                <w:color w:val="0D6812"/>
                <w:sz w:val="21"/>
                <w:szCs w:val="21"/>
                <w:lang w:eastAsia="zh-CN"/>
              </w:rPr>
              <w:t>)</w:t>
            </w:r>
            <w:r>
              <w:rPr>
                <w:rFonts w:ascii="Times New Roman" w:eastAsia="宋体" w:hAnsi="Times New Roman" w:cs="Times New Roman"/>
                <w:i/>
                <w:color w:val="0D6812"/>
                <w:sz w:val="21"/>
                <w:szCs w:val="21"/>
                <w:lang w:eastAsia="zh-CN"/>
              </w:rPr>
              <w:t>关于选定类别指标是否得到国际认可及其使用理由的说明；</w:t>
            </w:r>
          </w:p>
        </w:tc>
      </w:tr>
      <w:tr w:rsidR="00D16BE9" w14:paraId="4A37AD93" w14:textId="77777777">
        <w:trPr>
          <w:trHeight w:val="676"/>
        </w:trPr>
        <w:tc>
          <w:tcPr>
            <w:tcW w:w="9289" w:type="dxa"/>
            <w:tcBorders>
              <w:top w:val="nil"/>
              <w:bottom w:val="nil"/>
            </w:tcBorders>
          </w:tcPr>
          <w:p w14:paraId="698C6626" w14:textId="77777777" w:rsidR="00D16BE9" w:rsidRDefault="00AC4FA2">
            <w:pPr>
              <w:pStyle w:val="TableParagraph"/>
              <w:spacing w:before="0" w:line="300" w:lineRule="auto"/>
              <w:ind w:left="0" w:firstLineChars="200" w:firstLine="420"/>
              <w:rPr>
                <w:rFonts w:ascii="Times New Roman" w:eastAsia="宋体" w:hAnsi="Times New Roman" w:cs="Times New Roman"/>
                <w:i/>
                <w:sz w:val="21"/>
                <w:szCs w:val="21"/>
                <w:lang w:eastAsia="zh-CN"/>
              </w:rPr>
            </w:pPr>
            <w:proofErr w:type="spellStart"/>
            <w:r>
              <w:rPr>
                <w:rFonts w:ascii="Times New Roman" w:eastAsia="宋体" w:hAnsi="Times New Roman" w:cs="Times New Roman"/>
                <w:i/>
                <w:color w:val="0D6812"/>
                <w:sz w:val="21"/>
                <w:szCs w:val="21"/>
                <w:lang w:eastAsia="zh-CN"/>
              </w:rPr>
              <w:t>VII.g</w:t>
            </w:r>
            <w:proofErr w:type="spellEnd"/>
            <w:r>
              <w:rPr>
                <w:rFonts w:ascii="Times New Roman" w:eastAsia="宋体" w:hAnsi="Times New Roman" w:cs="Times New Roman"/>
                <w:i/>
                <w:color w:val="0D6812"/>
                <w:sz w:val="21"/>
                <w:szCs w:val="21"/>
                <w:lang w:eastAsia="zh-CN"/>
              </w:rPr>
              <w:t>)</w:t>
            </w:r>
            <w:r>
              <w:rPr>
                <w:rFonts w:ascii="Times New Roman" w:eastAsia="宋体" w:hAnsi="Times New Roman" w:cs="Times New Roman"/>
                <w:i/>
                <w:color w:val="0D6812"/>
                <w:sz w:val="21"/>
                <w:szCs w:val="21"/>
                <w:lang w:eastAsia="zh-CN"/>
              </w:rPr>
              <w:t>对研究中使用的类别指标的科学和技术有效性以及环境相关性的解释；</w:t>
            </w:r>
          </w:p>
        </w:tc>
      </w:tr>
      <w:tr w:rsidR="00D16BE9" w14:paraId="18300758" w14:textId="77777777">
        <w:trPr>
          <w:trHeight w:val="397"/>
        </w:trPr>
        <w:tc>
          <w:tcPr>
            <w:tcW w:w="9289" w:type="dxa"/>
            <w:tcBorders>
              <w:top w:val="nil"/>
              <w:bottom w:val="nil"/>
            </w:tcBorders>
          </w:tcPr>
          <w:p w14:paraId="550ABE36" w14:textId="77777777" w:rsidR="00D16BE9" w:rsidRDefault="00AC4FA2">
            <w:pPr>
              <w:pStyle w:val="TableParagraph"/>
              <w:spacing w:before="0" w:line="300" w:lineRule="auto"/>
              <w:ind w:left="0" w:firstLineChars="200" w:firstLine="420"/>
              <w:rPr>
                <w:rFonts w:ascii="Times New Roman" w:eastAsia="宋体" w:hAnsi="Times New Roman" w:cs="Times New Roman"/>
                <w:i/>
                <w:sz w:val="21"/>
                <w:szCs w:val="21"/>
                <w:lang w:eastAsia="zh-CN"/>
              </w:rPr>
            </w:pPr>
            <w:proofErr w:type="spellStart"/>
            <w:r>
              <w:rPr>
                <w:rFonts w:ascii="Times New Roman" w:eastAsia="宋体" w:hAnsi="Times New Roman" w:cs="Times New Roman"/>
                <w:i/>
                <w:color w:val="0D6812"/>
                <w:sz w:val="21"/>
                <w:szCs w:val="21"/>
                <w:lang w:eastAsia="zh-CN"/>
              </w:rPr>
              <w:t>VII.h</w:t>
            </w:r>
            <w:proofErr w:type="spellEnd"/>
            <w:r>
              <w:rPr>
                <w:rFonts w:ascii="Times New Roman" w:eastAsia="宋体" w:hAnsi="Times New Roman" w:cs="Times New Roman"/>
                <w:i/>
                <w:color w:val="0D6812"/>
                <w:sz w:val="21"/>
                <w:szCs w:val="21"/>
                <w:lang w:eastAsia="zh-CN"/>
              </w:rPr>
              <w:t>)</w:t>
            </w:r>
            <w:r>
              <w:rPr>
                <w:rFonts w:ascii="Times New Roman" w:eastAsia="宋体" w:hAnsi="Times New Roman" w:cs="Times New Roman"/>
                <w:i/>
                <w:color w:val="0D6812"/>
                <w:sz w:val="21"/>
                <w:szCs w:val="21"/>
                <w:lang w:eastAsia="zh-CN"/>
              </w:rPr>
              <w:t>不确定性和敏感性分析的结果；</w:t>
            </w:r>
          </w:p>
        </w:tc>
      </w:tr>
      <w:tr w:rsidR="00D16BE9" w14:paraId="78C9E98E" w14:textId="77777777">
        <w:trPr>
          <w:trHeight w:val="427"/>
        </w:trPr>
        <w:tc>
          <w:tcPr>
            <w:tcW w:w="9289" w:type="dxa"/>
            <w:tcBorders>
              <w:top w:val="nil"/>
              <w:bottom w:val="nil"/>
            </w:tcBorders>
          </w:tcPr>
          <w:p w14:paraId="059679C3" w14:textId="77777777" w:rsidR="00D16BE9" w:rsidRDefault="00AC4FA2">
            <w:pPr>
              <w:pStyle w:val="TableParagraph"/>
              <w:spacing w:before="0" w:line="300" w:lineRule="auto"/>
              <w:ind w:left="0" w:firstLineChars="200" w:firstLine="420"/>
              <w:rPr>
                <w:rFonts w:ascii="Times New Roman" w:eastAsia="宋体" w:hAnsi="Times New Roman" w:cs="Times New Roman"/>
                <w:i/>
                <w:sz w:val="21"/>
                <w:szCs w:val="21"/>
                <w:lang w:eastAsia="zh-CN"/>
              </w:rPr>
            </w:pPr>
            <w:proofErr w:type="spellStart"/>
            <w:r>
              <w:rPr>
                <w:rFonts w:ascii="Times New Roman" w:eastAsia="宋体" w:hAnsi="Times New Roman" w:cs="Times New Roman"/>
                <w:i/>
                <w:color w:val="0D6812"/>
                <w:sz w:val="21"/>
                <w:szCs w:val="21"/>
                <w:lang w:eastAsia="zh-CN"/>
              </w:rPr>
              <w:t>VII.i</w:t>
            </w:r>
            <w:proofErr w:type="spellEnd"/>
            <w:r>
              <w:rPr>
                <w:rFonts w:ascii="Times New Roman" w:eastAsia="宋体" w:hAnsi="Times New Roman" w:cs="Times New Roman"/>
                <w:i/>
                <w:color w:val="0D6812"/>
                <w:sz w:val="21"/>
                <w:szCs w:val="21"/>
                <w:lang w:eastAsia="zh-CN"/>
              </w:rPr>
              <w:t>)</w:t>
            </w:r>
            <w:r>
              <w:rPr>
                <w:rFonts w:ascii="Times New Roman" w:eastAsia="宋体" w:hAnsi="Times New Roman" w:cs="Times New Roman"/>
                <w:i/>
                <w:color w:val="0D6812"/>
                <w:sz w:val="21"/>
                <w:szCs w:val="21"/>
                <w:lang w:eastAsia="zh-CN"/>
              </w:rPr>
              <w:t>评估发现的差异的显著性。</w:t>
            </w:r>
          </w:p>
        </w:tc>
      </w:tr>
      <w:tr w:rsidR="00D16BE9" w14:paraId="4A5FC272" w14:textId="77777777">
        <w:trPr>
          <w:trHeight w:val="428"/>
        </w:trPr>
        <w:tc>
          <w:tcPr>
            <w:tcW w:w="9289" w:type="dxa"/>
            <w:tcBorders>
              <w:top w:val="nil"/>
              <w:bottom w:val="nil"/>
            </w:tcBorders>
          </w:tcPr>
          <w:p w14:paraId="7511E3DE" w14:textId="77777777" w:rsidR="00D16BE9" w:rsidRDefault="00AC4FA2">
            <w:pPr>
              <w:pStyle w:val="TableParagraph"/>
              <w:spacing w:before="0" w:line="300" w:lineRule="auto"/>
              <w:ind w:left="0" w:firstLineChars="200" w:firstLine="420"/>
              <w:rPr>
                <w:rFonts w:ascii="Times New Roman" w:eastAsia="宋体" w:hAnsi="Times New Roman" w:cs="Times New Roman"/>
                <w:i/>
                <w:sz w:val="21"/>
                <w:szCs w:val="21"/>
                <w:lang w:eastAsia="zh-CN"/>
              </w:rPr>
            </w:pPr>
            <w:r>
              <w:rPr>
                <w:rFonts w:ascii="Times New Roman" w:eastAsia="宋体" w:hAnsi="Times New Roman" w:cs="Times New Roman"/>
                <w:i/>
                <w:color w:val="0D6812"/>
                <w:sz w:val="21"/>
                <w:szCs w:val="21"/>
                <w:lang w:eastAsia="zh-CN"/>
              </w:rPr>
              <w:t>VIII)</w:t>
            </w:r>
            <w:r>
              <w:rPr>
                <w:rFonts w:ascii="Times New Roman" w:eastAsia="宋体" w:hAnsi="Times New Roman" w:cs="Times New Roman"/>
                <w:i/>
                <w:color w:val="0D6812"/>
                <w:sz w:val="21"/>
                <w:szCs w:val="21"/>
                <w:lang w:eastAsia="zh-CN"/>
              </w:rPr>
              <w:t>分组</w:t>
            </w:r>
            <w:r>
              <w:rPr>
                <w:rFonts w:ascii="Times New Roman" w:eastAsia="宋体" w:hAnsi="Times New Roman" w:cs="Times New Roman"/>
                <w:i/>
                <w:color w:val="0D6812"/>
                <w:sz w:val="21"/>
                <w:szCs w:val="21"/>
                <w:lang w:eastAsia="zh-CN"/>
              </w:rPr>
              <w:t>:</w:t>
            </w:r>
            <w:r>
              <w:rPr>
                <w:rFonts w:ascii="Times New Roman" w:eastAsia="宋体" w:hAnsi="Times New Roman" w:cs="Times New Roman"/>
                <w:i/>
                <w:color w:val="0D6812"/>
                <w:sz w:val="21"/>
                <w:szCs w:val="21"/>
                <w:lang w:eastAsia="zh-CN"/>
              </w:rPr>
              <w:t>如果</w:t>
            </w:r>
            <w:r>
              <w:rPr>
                <w:rFonts w:ascii="Times New Roman" w:eastAsia="宋体" w:hAnsi="Times New Roman" w:cs="Times New Roman"/>
                <w:i/>
                <w:color w:val="0D6812"/>
                <w:sz w:val="21"/>
                <w:szCs w:val="21"/>
                <w:lang w:eastAsia="zh-CN"/>
              </w:rPr>
              <w:t>LCA</w:t>
            </w:r>
            <w:r>
              <w:rPr>
                <w:rFonts w:ascii="Times New Roman" w:eastAsia="宋体" w:hAnsi="Times New Roman" w:cs="Times New Roman"/>
                <w:i/>
                <w:color w:val="0D6812"/>
                <w:sz w:val="21"/>
                <w:szCs w:val="21"/>
                <w:lang w:eastAsia="zh-CN"/>
              </w:rPr>
              <w:t>中包含分组，则添加以下内容</w:t>
            </w:r>
            <w:r>
              <w:rPr>
                <w:rFonts w:ascii="Times New Roman" w:eastAsia="宋体" w:hAnsi="Times New Roman" w:cs="Times New Roman"/>
                <w:i/>
                <w:color w:val="0D6812"/>
                <w:sz w:val="21"/>
                <w:szCs w:val="21"/>
                <w:lang w:eastAsia="zh-CN"/>
              </w:rPr>
              <w:t>:</w:t>
            </w:r>
          </w:p>
        </w:tc>
      </w:tr>
      <w:tr w:rsidR="00D16BE9" w14:paraId="3A8C434A" w14:textId="77777777">
        <w:trPr>
          <w:trHeight w:val="398"/>
        </w:trPr>
        <w:tc>
          <w:tcPr>
            <w:tcW w:w="9289" w:type="dxa"/>
            <w:tcBorders>
              <w:top w:val="nil"/>
              <w:bottom w:val="nil"/>
            </w:tcBorders>
          </w:tcPr>
          <w:p w14:paraId="56B3608F" w14:textId="77777777" w:rsidR="00D16BE9" w:rsidRDefault="00AC4FA2">
            <w:pPr>
              <w:pStyle w:val="TableParagraph"/>
              <w:spacing w:before="0" w:line="300" w:lineRule="auto"/>
              <w:ind w:left="0" w:firstLineChars="200" w:firstLine="420"/>
              <w:rPr>
                <w:rFonts w:ascii="Times New Roman" w:eastAsia="宋体" w:hAnsi="Times New Roman" w:cs="Times New Roman"/>
                <w:i/>
                <w:sz w:val="21"/>
                <w:szCs w:val="21"/>
                <w:lang w:eastAsia="zh-CN"/>
              </w:rPr>
            </w:pPr>
            <w:proofErr w:type="spellStart"/>
            <w:r>
              <w:rPr>
                <w:rFonts w:ascii="Times New Roman" w:eastAsia="宋体" w:hAnsi="Times New Roman" w:cs="Times New Roman"/>
                <w:i/>
                <w:color w:val="0D6812"/>
                <w:sz w:val="21"/>
                <w:szCs w:val="21"/>
                <w:lang w:eastAsia="zh-CN"/>
              </w:rPr>
              <w:t>VIII.a</w:t>
            </w:r>
            <w:proofErr w:type="spellEnd"/>
            <w:r>
              <w:rPr>
                <w:rFonts w:ascii="Times New Roman" w:eastAsia="宋体" w:hAnsi="Times New Roman" w:cs="Times New Roman"/>
                <w:i/>
                <w:color w:val="0D6812"/>
                <w:sz w:val="21"/>
                <w:szCs w:val="21"/>
                <w:lang w:eastAsia="zh-CN"/>
              </w:rPr>
              <w:t>)</w:t>
            </w:r>
            <w:r>
              <w:rPr>
                <w:rFonts w:ascii="Times New Roman" w:eastAsia="宋体" w:hAnsi="Times New Roman" w:cs="Times New Roman"/>
                <w:i/>
                <w:color w:val="0D6812"/>
                <w:sz w:val="21"/>
                <w:szCs w:val="21"/>
                <w:lang w:eastAsia="zh-CN"/>
              </w:rPr>
              <w:t>用于分组的程序和结果；</w:t>
            </w:r>
          </w:p>
        </w:tc>
      </w:tr>
      <w:tr w:rsidR="00D16BE9" w14:paraId="7FE7BA58" w14:textId="77777777">
        <w:trPr>
          <w:trHeight w:val="348"/>
        </w:trPr>
        <w:tc>
          <w:tcPr>
            <w:tcW w:w="9289" w:type="dxa"/>
            <w:tcBorders>
              <w:top w:val="nil"/>
            </w:tcBorders>
          </w:tcPr>
          <w:p w14:paraId="31FE3298" w14:textId="77777777" w:rsidR="00D16BE9" w:rsidRDefault="00AC4FA2">
            <w:pPr>
              <w:pStyle w:val="TableParagraph"/>
              <w:spacing w:before="0" w:line="300" w:lineRule="auto"/>
              <w:ind w:left="0" w:firstLineChars="200" w:firstLine="420"/>
              <w:jc w:val="right"/>
              <w:rPr>
                <w:rFonts w:ascii="Times New Roman" w:eastAsia="宋体" w:hAnsi="Times New Roman" w:cs="Times New Roman"/>
                <w:i/>
                <w:sz w:val="21"/>
                <w:szCs w:val="21"/>
                <w:lang w:eastAsia="zh-CN"/>
              </w:rPr>
            </w:pPr>
            <w:proofErr w:type="spellStart"/>
            <w:r>
              <w:rPr>
                <w:rFonts w:ascii="Times New Roman" w:eastAsia="宋体" w:hAnsi="Times New Roman" w:cs="Times New Roman"/>
                <w:i/>
                <w:color w:val="0D6812"/>
                <w:sz w:val="21"/>
                <w:szCs w:val="21"/>
                <w:lang w:eastAsia="zh-CN"/>
              </w:rPr>
              <w:t>VIII.b</w:t>
            </w:r>
            <w:proofErr w:type="spellEnd"/>
            <w:r>
              <w:rPr>
                <w:rFonts w:ascii="Times New Roman" w:eastAsia="宋体" w:hAnsi="Times New Roman" w:cs="Times New Roman"/>
                <w:i/>
                <w:color w:val="0D6812"/>
                <w:sz w:val="21"/>
                <w:szCs w:val="21"/>
                <w:lang w:eastAsia="zh-CN"/>
              </w:rPr>
              <w:t>)</w:t>
            </w:r>
            <w:r>
              <w:rPr>
                <w:rFonts w:ascii="Times New Roman" w:eastAsia="宋体" w:hAnsi="Times New Roman" w:cs="Times New Roman"/>
                <w:i/>
                <w:color w:val="0D6812"/>
                <w:sz w:val="21"/>
                <w:szCs w:val="21"/>
                <w:lang w:eastAsia="zh-CN"/>
              </w:rPr>
              <w:t>声明从分组中得出的结论和建议</w:t>
            </w:r>
          </w:p>
        </w:tc>
      </w:tr>
    </w:tbl>
    <w:p w14:paraId="77E4CCF5" w14:textId="77777777" w:rsidR="00D16BE9" w:rsidRDefault="00D16BE9">
      <w:pPr>
        <w:pStyle w:val="a8"/>
        <w:spacing w:line="300" w:lineRule="auto"/>
        <w:ind w:firstLineChars="200" w:firstLine="400"/>
        <w:rPr>
          <w:rFonts w:cs="Times New Roman"/>
          <w:sz w:val="20"/>
          <w:lang w:eastAsia="zh-CN"/>
        </w:rPr>
      </w:pPr>
    </w:p>
    <w:p w14:paraId="1F97D11C" w14:textId="77777777" w:rsidR="00D16BE9" w:rsidRDefault="00D16BE9">
      <w:pPr>
        <w:pStyle w:val="a8"/>
        <w:spacing w:line="300" w:lineRule="auto"/>
        <w:ind w:firstLineChars="200" w:firstLine="400"/>
        <w:rPr>
          <w:rFonts w:cs="Times New Roman"/>
          <w:sz w:val="20"/>
          <w:lang w:eastAsia="zh-CN"/>
        </w:rPr>
      </w:pPr>
    </w:p>
    <w:p w14:paraId="1E3DEDA0" w14:textId="77777777" w:rsidR="00D16BE9" w:rsidRDefault="00AC4FA2">
      <w:pPr>
        <w:pStyle w:val="a8"/>
        <w:spacing w:line="300" w:lineRule="auto"/>
        <w:ind w:firstLineChars="200" w:firstLine="420"/>
        <w:rPr>
          <w:rFonts w:cs="Times New Roman"/>
          <w:sz w:val="10"/>
          <w:lang w:eastAsia="zh-CN"/>
        </w:rPr>
      </w:pPr>
      <w:r>
        <w:rPr>
          <w:rFonts w:cs="Times New Roman"/>
          <w:noProof/>
        </w:rPr>
        <mc:AlternateContent>
          <mc:Choice Requires="wps">
            <w:drawing>
              <wp:anchor distT="0" distB="0" distL="0" distR="0" simplePos="0" relativeHeight="251630080" behindDoc="1" locked="0" layoutInCell="1" allowOverlap="1" wp14:anchorId="591C3171" wp14:editId="29A18F13">
                <wp:simplePos x="0" y="0"/>
                <wp:positionH relativeFrom="page">
                  <wp:posOffset>900430</wp:posOffset>
                </wp:positionH>
                <wp:positionV relativeFrom="paragraph">
                  <wp:posOffset>94615</wp:posOffset>
                </wp:positionV>
                <wp:extent cx="1828800" cy="6985"/>
                <wp:effectExtent l="0" t="0" r="0" b="0"/>
                <wp:wrapTopAndBottom/>
                <wp:docPr id="793" name="docshape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28800" cy="6985"/>
                        </a:xfrm>
                        <a:prstGeom prst="rect">
                          <a:avLst/>
                        </a:prstGeom>
                        <a:solidFill>
                          <a:srgbClr val="000000"/>
                        </a:solidFill>
                        <a:ln>
                          <a:noFill/>
                        </a:ln>
                      </wps:spPr>
                      <wps:bodyPr rot="0" vert="horz" wrap="square" lIns="91440" tIns="45720" rIns="91440" bIns="45720" anchor="t" anchorCtr="0" upright="1">
                        <a:noAutofit/>
                      </wps:bodyPr>
                    </wps:wsp>
                  </a:graphicData>
                </a:graphic>
              </wp:anchor>
            </w:drawing>
          </mc:Choice>
          <mc:Fallback xmlns:wpsCustomData="http://www.wps.cn/officeDocument/2013/wpsCustomData">
            <w:pict>
              <v:rect id="docshape10" o:spid="_x0000_s1026" o:spt="1" style="position:absolute;left:0pt;margin-left:70.9pt;margin-top:7.45pt;height:0.55pt;width:144pt;mso-position-horizontal-relative:page;mso-wrap-distance-bottom:0pt;mso-wrap-distance-top:0pt;z-index:-251606016;mso-width-relative:page;mso-height-relative:page;" fillcolor="#000000" filled="t" stroked="f" coordsize="21600,21600" o:gfxdata="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AAAAAGRycy9QSwECFAAUAAAACACHTuJAyzANhdcAAAAJAQAADwAAAAAAAAABACAA&#10;AAAiAAAAZHJzL2Rvd25yZXYueG1sUEsBAhQAFAAAAAgAh07iQGZCZB8OAgAAKAQAAA4AAAAAAAAA&#10;AQAgAAAAJgEAAGRycy9lMm9Eb2MueG1sUEsFBgAAAAAGAAYAWQEAAKYFAAAAAA==&#10;">
                <v:fill on="t" focussize="0,0"/>
                <v:stroke on="f"/>
                <v:imagedata o:title=""/>
                <o:lock v:ext="edit" aspectratio="f"/>
                <w10:wrap type="topAndBottom"/>
              </v:rect>
            </w:pict>
          </mc:Fallback>
        </mc:AlternateContent>
      </w:r>
    </w:p>
    <w:p w14:paraId="48D1CD6B" w14:textId="77777777" w:rsidR="00D16BE9" w:rsidRDefault="00D16BE9">
      <w:pPr>
        <w:pStyle w:val="a8"/>
        <w:spacing w:line="300" w:lineRule="auto"/>
        <w:ind w:firstLineChars="200" w:firstLine="180"/>
        <w:rPr>
          <w:rFonts w:cs="Times New Roman"/>
          <w:sz w:val="9"/>
          <w:lang w:eastAsia="zh-CN"/>
        </w:rPr>
      </w:pPr>
    </w:p>
    <w:p w14:paraId="33C267D9" w14:textId="77777777" w:rsidR="00D16BE9" w:rsidRDefault="00AC4FA2">
      <w:pPr>
        <w:spacing w:line="300" w:lineRule="auto"/>
        <w:ind w:firstLine="361"/>
        <w:rPr>
          <w:rFonts w:eastAsia="宋体" w:cs="Times New Roman"/>
          <w:sz w:val="18"/>
        </w:rPr>
        <w:sectPr w:rsidR="00D16BE9">
          <w:pgSz w:w="11910" w:h="16840"/>
          <w:pgMar w:top="1040" w:right="1160" w:bottom="1040" w:left="1120" w:header="835" w:footer="852" w:gutter="0"/>
          <w:cols w:space="720"/>
        </w:sectPr>
      </w:pPr>
      <w:r>
        <w:rPr>
          <w:rFonts w:eastAsia="宋体" w:cs="Times New Roman"/>
          <w:b/>
          <w:bCs/>
          <w:sz w:val="18"/>
          <w:szCs w:val="18"/>
        </w:rPr>
        <w:t xml:space="preserve">209 </w:t>
      </w:r>
      <w:r>
        <w:rPr>
          <w:rFonts w:eastAsia="宋体" w:cs="Times New Roman"/>
          <w:b/>
          <w:bCs/>
          <w:sz w:val="18"/>
          <w:szCs w:val="18"/>
        </w:rPr>
        <w:t>斜体部分直接取自</w:t>
      </w:r>
      <w:r>
        <w:rPr>
          <w:rFonts w:eastAsia="宋体" w:cs="Times New Roman"/>
          <w:b/>
          <w:bCs/>
          <w:sz w:val="18"/>
          <w:szCs w:val="18"/>
        </w:rPr>
        <w:t>ISO 14044</w:t>
      </w:r>
      <w:r>
        <w:rPr>
          <w:rFonts w:eastAsia="宋体" w:cs="Times New Roman"/>
          <w:b/>
          <w:bCs/>
          <w:sz w:val="18"/>
          <w:szCs w:val="18"/>
        </w:rPr>
        <w:t>，第</w:t>
      </w:r>
      <w:r>
        <w:rPr>
          <w:rFonts w:eastAsia="宋体" w:cs="Times New Roman"/>
          <w:b/>
          <w:bCs/>
          <w:sz w:val="18"/>
          <w:szCs w:val="18"/>
        </w:rPr>
        <w:t>5.3.1</w:t>
      </w:r>
      <w:r>
        <w:rPr>
          <w:rFonts w:eastAsia="宋体" w:cs="Times New Roman"/>
          <w:b/>
          <w:bCs/>
          <w:sz w:val="18"/>
          <w:szCs w:val="18"/>
        </w:rPr>
        <w:t>章，但排除了与</w:t>
      </w:r>
      <w:r>
        <w:rPr>
          <w:rFonts w:eastAsia="宋体" w:cs="Times New Roman"/>
          <w:b/>
          <w:bCs/>
          <w:sz w:val="18"/>
          <w:szCs w:val="18"/>
        </w:rPr>
        <w:t>“Grouping”</w:t>
      </w:r>
      <w:r>
        <w:rPr>
          <w:rFonts w:eastAsia="宋体" w:cs="Times New Roman"/>
          <w:b/>
          <w:bCs/>
          <w:sz w:val="18"/>
          <w:szCs w:val="18"/>
        </w:rPr>
        <w:t>（分组）相关的要求，因为在</w:t>
      </w:r>
      <w:r>
        <w:rPr>
          <w:rFonts w:eastAsia="宋体" w:cs="Times New Roman"/>
          <w:b/>
          <w:bCs/>
          <w:sz w:val="18"/>
          <w:szCs w:val="18"/>
        </w:rPr>
        <w:t>ILCD</w:t>
      </w:r>
      <w:r>
        <w:rPr>
          <w:rFonts w:eastAsia="宋体" w:cs="Times New Roman"/>
          <w:b/>
          <w:bCs/>
          <w:sz w:val="18"/>
          <w:szCs w:val="18"/>
        </w:rPr>
        <w:t>系统中不推荐对影响指标进行分组。一些方面已被移至其他地方，但所有内容均已涵盖。</w:t>
      </w:r>
    </w:p>
    <w:p w14:paraId="4416D1D7" w14:textId="77777777" w:rsidR="00D16BE9" w:rsidRDefault="00D16BE9">
      <w:pPr>
        <w:pStyle w:val="a8"/>
        <w:spacing w:line="300" w:lineRule="auto"/>
        <w:ind w:firstLineChars="200" w:firstLine="400"/>
        <w:rPr>
          <w:rFonts w:cs="Times New Roman"/>
          <w:sz w:val="20"/>
          <w:lang w:eastAsia="zh-CN"/>
        </w:rPr>
      </w:pPr>
    </w:p>
    <w:p w14:paraId="3A7CEF0F" w14:textId="77777777" w:rsidR="00D16BE9" w:rsidRDefault="00D16BE9">
      <w:pPr>
        <w:pStyle w:val="a8"/>
        <w:spacing w:line="300" w:lineRule="auto"/>
        <w:ind w:firstLineChars="200" w:firstLine="240"/>
        <w:rPr>
          <w:rFonts w:cs="Times New Roman"/>
          <w:sz w:val="12"/>
          <w:lang w:eastAsia="zh-CN"/>
        </w:rPr>
      </w:pPr>
    </w:p>
    <w:tbl>
      <w:tblPr>
        <w:tblStyle w:val="TableNormal"/>
        <w:tblW w:w="0" w:type="auto"/>
        <w:tblInd w:w="212" w:type="dxa"/>
        <w:tblBorders>
          <w:top w:val="dotDash" w:sz="18" w:space="0" w:color="008000"/>
          <w:left w:val="dotDash" w:sz="18" w:space="0" w:color="008000"/>
          <w:bottom w:val="dotDash" w:sz="18" w:space="0" w:color="008000"/>
          <w:right w:val="dotDash" w:sz="18" w:space="0" w:color="008000"/>
          <w:insideH w:val="dotDash" w:sz="18" w:space="0" w:color="008000"/>
          <w:insideV w:val="dotDash" w:sz="18" w:space="0" w:color="008000"/>
        </w:tblBorders>
        <w:tblLayout w:type="fixed"/>
        <w:tblLook w:val="04A0" w:firstRow="1" w:lastRow="0" w:firstColumn="1" w:lastColumn="0" w:noHBand="0" w:noVBand="1"/>
      </w:tblPr>
      <w:tblGrid>
        <w:gridCol w:w="9289"/>
      </w:tblGrid>
      <w:tr w:rsidR="00D16BE9" w14:paraId="286FB210" w14:textId="77777777">
        <w:trPr>
          <w:trHeight w:val="543"/>
        </w:trPr>
        <w:tc>
          <w:tcPr>
            <w:tcW w:w="9289" w:type="dxa"/>
            <w:tcBorders>
              <w:bottom w:val="dashSmallGap" w:sz="4" w:space="0" w:color="008000"/>
            </w:tcBorders>
          </w:tcPr>
          <w:p w14:paraId="65EBF700" w14:textId="77777777" w:rsidR="00D16BE9" w:rsidRDefault="00AC4FA2">
            <w:pPr>
              <w:pStyle w:val="TableParagraph"/>
              <w:spacing w:before="0" w:line="300" w:lineRule="auto"/>
              <w:ind w:left="0" w:firstLineChars="200" w:firstLine="482"/>
              <w:jc w:val="center"/>
              <w:rPr>
                <w:rFonts w:ascii="Times New Roman" w:eastAsia="宋体" w:hAnsi="Times New Roman" w:cs="Times New Roman"/>
                <w:b/>
                <w:sz w:val="24"/>
              </w:rPr>
            </w:pPr>
            <w:r>
              <w:rPr>
                <w:rFonts w:ascii="Times New Roman" w:eastAsia="宋体" w:hAnsi="Times New Roman" w:cs="Times New Roman"/>
                <w:b/>
                <w:color w:val="003300"/>
                <w:sz w:val="24"/>
              </w:rPr>
              <w:t>规定</w:t>
            </w:r>
            <w:r>
              <w:rPr>
                <w:rFonts w:ascii="Times New Roman" w:eastAsia="宋体" w:hAnsi="Times New Roman" w:cs="Times New Roman"/>
                <w:b/>
                <w:color w:val="003300"/>
                <w:sz w:val="24"/>
              </w:rPr>
              <w:t>:10.3</w:t>
            </w:r>
            <w:r>
              <w:rPr>
                <w:rFonts w:ascii="Times New Roman" w:eastAsia="宋体" w:hAnsi="Times New Roman" w:cs="Times New Roman"/>
                <w:b/>
                <w:color w:val="003300"/>
                <w:sz w:val="24"/>
              </w:rPr>
              <w:t>三级报告要求</w:t>
            </w:r>
          </w:p>
        </w:tc>
      </w:tr>
      <w:tr w:rsidR="00D16BE9" w14:paraId="3501760B" w14:textId="77777777">
        <w:trPr>
          <w:trHeight w:val="328"/>
        </w:trPr>
        <w:tc>
          <w:tcPr>
            <w:tcW w:w="9289" w:type="dxa"/>
            <w:tcBorders>
              <w:top w:val="dashSmallGap" w:sz="4" w:space="0" w:color="008000"/>
              <w:bottom w:val="nil"/>
            </w:tcBorders>
          </w:tcPr>
          <w:p w14:paraId="600EDB57" w14:textId="77777777" w:rsidR="00D16BE9" w:rsidRDefault="00AC4FA2">
            <w:pPr>
              <w:pStyle w:val="TableParagraph"/>
              <w:spacing w:before="0" w:line="300" w:lineRule="auto"/>
              <w:ind w:left="0" w:firstLineChars="200" w:firstLine="420"/>
              <w:rPr>
                <w:rFonts w:ascii="Times New Roman" w:eastAsia="宋体" w:hAnsi="Times New Roman" w:cs="Times New Roman"/>
                <w:i/>
                <w:sz w:val="21"/>
                <w:szCs w:val="21"/>
              </w:rPr>
            </w:pPr>
            <w:proofErr w:type="spellStart"/>
            <w:r>
              <w:rPr>
                <w:rFonts w:ascii="Times New Roman" w:eastAsia="宋体" w:hAnsi="Times New Roman" w:cs="Times New Roman"/>
                <w:i/>
                <w:color w:val="0D6812"/>
                <w:sz w:val="21"/>
                <w:szCs w:val="21"/>
              </w:rPr>
              <w:t>基于价值选择</w:t>
            </w:r>
            <w:proofErr w:type="spellEnd"/>
            <w:r>
              <w:rPr>
                <w:rFonts w:ascii="Times New Roman" w:eastAsia="宋体" w:hAnsi="Times New Roman" w:cs="Times New Roman"/>
                <w:i/>
                <w:color w:val="0D6812"/>
                <w:sz w:val="21"/>
                <w:szCs w:val="21"/>
              </w:rPr>
              <w:t>；</w:t>
            </w:r>
          </w:p>
        </w:tc>
      </w:tr>
      <w:tr w:rsidR="00D16BE9" w14:paraId="4FB76D22" w14:textId="77777777">
        <w:trPr>
          <w:trHeight w:val="677"/>
        </w:trPr>
        <w:tc>
          <w:tcPr>
            <w:tcW w:w="9289" w:type="dxa"/>
            <w:tcBorders>
              <w:top w:val="nil"/>
              <w:bottom w:val="nil"/>
            </w:tcBorders>
          </w:tcPr>
          <w:p w14:paraId="141A4AE2" w14:textId="77777777" w:rsidR="00D16BE9" w:rsidRDefault="00AC4FA2">
            <w:pPr>
              <w:pStyle w:val="TableParagraph"/>
              <w:spacing w:before="0" w:line="300" w:lineRule="auto"/>
              <w:ind w:left="0" w:firstLineChars="200" w:firstLine="420"/>
              <w:rPr>
                <w:rFonts w:ascii="Times New Roman" w:eastAsia="宋体" w:hAnsi="Times New Roman" w:cs="Times New Roman"/>
                <w:i/>
                <w:sz w:val="21"/>
                <w:szCs w:val="21"/>
                <w:lang w:eastAsia="zh-CN"/>
              </w:rPr>
            </w:pPr>
            <w:proofErr w:type="spellStart"/>
            <w:r>
              <w:rPr>
                <w:rFonts w:ascii="Times New Roman" w:eastAsia="宋体" w:hAnsi="Times New Roman" w:cs="Times New Roman"/>
                <w:i/>
                <w:color w:val="0D6812"/>
                <w:sz w:val="21"/>
                <w:szCs w:val="21"/>
                <w:lang w:eastAsia="zh-CN"/>
              </w:rPr>
              <w:t>VIII.c</w:t>
            </w:r>
            <w:proofErr w:type="spellEnd"/>
            <w:r>
              <w:rPr>
                <w:rFonts w:ascii="Times New Roman" w:eastAsia="宋体" w:hAnsi="Times New Roman" w:cs="Times New Roman"/>
                <w:i/>
                <w:color w:val="0D6812"/>
                <w:sz w:val="21"/>
                <w:szCs w:val="21"/>
                <w:lang w:eastAsia="zh-CN"/>
              </w:rPr>
              <w:t>)</w:t>
            </w:r>
            <w:r>
              <w:rPr>
                <w:rFonts w:ascii="Times New Roman" w:eastAsia="宋体" w:hAnsi="Times New Roman" w:cs="Times New Roman"/>
                <w:i/>
                <w:color w:val="0D6812"/>
                <w:sz w:val="21"/>
                <w:szCs w:val="21"/>
                <w:lang w:eastAsia="zh-CN"/>
              </w:rPr>
              <w:t>用于标准化和分组的标准的理由</w:t>
            </w:r>
            <w:r>
              <w:rPr>
                <w:rFonts w:ascii="Times New Roman" w:eastAsia="宋体" w:hAnsi="Times New Roman" w:cs="Times New Roman"/>
                <w:i/>
                <w:color w:val="0D6812"/>
                <w:sz w:val="21"/>
                <w:szCs w:val="21"/>
                <w:lang w:eastAsia="zh-CN"/>
              </w:rPr>
              <w:t>(</w:t>
            </w:r>
            <w:r>
              <w:rPr>
                <w:rFonts w:ascii="Times New Roman" w:eastAsia="宋体" w:hAnsi="Times New Roman" w:cs="Times New Roman"/>
                <w:i/>
                <w:color w:val="0D6812"/>
                <w:sz w:val="21"/>
                <w:szCs w:val="21"/>
                <w:lang w:eastAsia="zh-CN"/>
              </w:rPr>
              <w:t>这些标准可以是个人、组织或国家的价值选择</w:t>
            </w:r>
            <w:r>
              <w:rPr>
                <w:rFonts w:ascii="Times New Roman" w:eastAsia="宋体" w:hAnsi="Times New Roman" w:cs="Times New Roman"/>
                <w:i/>
                <w:color w:val="0D6812"/>
                <w:sz w:val="21"/>
                <w:szCs w:val="21"/>
                <w:lang w:eastAsia="zh-CN"/>
              </w:rPr>
              <w:t>)</w:t>
            </w:r>
            <w:r>
              <w:rPr>
                <w:rFonts w:ascii="Times New Roman" w:eastAsia="宋体" w:hAnsi="Times New Roman" w:cs="Times New Roman"/>
                <w:i/>
                <w:color w:val="0D6812"/>
                <w:sz w:val="21"/>
                <w:szCs w:val="21"/>
                <w:lang w:eastAsia="zh-CN"/>
              </w:rPr>
              <w:t>；</w:t>
            </w:r>
          </w:p>
        </w:tc>
      </w:tr>
      <w:tr w:rsidR="00D16BE9" w14:paraId="70F6FD7A" w14:textId="77777777">
        <w:trPr>
          <w:trHeight w:val="677"/>
        </w:trPr>
        <w:tc>
          <w:tcPr>
            <w:tcW w:w="9289" w:type="dxa"/>
            <w:tcBorders>
              <w:top w:val="nil"/>
              <w:bottom w:val="nil"/>
            </w:tcBorders>
          </w:tcPr>
          <w:p w14:paraId="4AE2918F" w14:textId="77777777" w:rsidR="00D16BE9" w:rsidRDefault="00AC4FA2">
            <w:pPr>
              <w:pStyle w:val="TableParagraph"/>
              <w:spacing w:before="0" w:line="300" w:lineRule="auto"/>
              <w:ind w:left="0" w:firstLineChars="200" w:firstLine="420"/>
              <w:rPr>
                <w:rFonts w:ascii="Times New Roman" w:eastAsia="宋体" w:hAnsi="Times New Roman" w:cs="Times New Roman"/>
                <w:i/>
                <w:sz w:val="21"/>
                <w:szCs w:val="21"/>
                <w:lang w:eastAsia="zh-CN"/>
              </w:rPr>
            </w:pPr>
            <w:proofErr w:type="spellStart"/>
            <w:r>
              <w:rPr>
                <w:rFonts w:ascii="Times New Roman" w:eastAsia="宋体" w:hAnsi="Times New Roman" w:cs="Times New Roman"/>
                <w:i/>
                <w:color w:val="0D6812"/>
                <w:sz w:val="21"/>
                <w:szCs w:val="21"/>
                <w:lang w:eastAsia="zh-CN"/>
              </w:rPr>
              <w:t>VIII.d</w:t>
            </w:r>
            <w:proofErr w:type="spellEnd"/>
            <w:r>
              <w:rPr>
                <w:rFonts w:ascii="Times New Roman" w:eastAsia="宋体" w:hAnsi="Times New Roman" w:cs="Times New Roman"/>
                <w:i/>
                <w:color w:val="0D6812"/>
                <w:sz w:val="21"/>
                <w:szCs w:val="21"/>
                <w:lang w:eastAsia="zh-CN"/>
              </w:rPr>
              <w:t>)</w:t>
            </w:r>
            <w:r>
              <w:rPr>
                <w:rFonts w:ascii="Times New Roman" w:eastAsia="宋体" w:hAnsi="Times New Roman" w:cs="Times New Roman"/>
                <w:i/>
                <w:color w:val="0D6812"/>
                <w:sz w:val="21"/>
                <w:szCs w:val="21"/>
                <w:lang w:eastAsia="zh-CN"/>
              </w:rPr>
              <w:t>关于</w:t>
            </w:r>
            <w:r>
              <w:rPr>
                <w:rFonts w:ascii="Times New Roman" w:eastAsia="宋体" w:hAnsi="Times New Roman" w:cs="Times New Roman"/>
                <w:i/>
                <w:color w:val="0D6812"/>
                <w:sz w:val="21"/>
                <w:szCs w:val="21"/>
                <w:lang w:eastAsia="zh-CN"/>
              </w:rPr>
              <w:t>" ISO 14044</w:t>
            </w:r>
            <w:r>
              <w:rPr>
                <w:rFonts w:ascii="Times New Roman" w:eastAsia="宋体" w:hAnsi="Times New Roman" w:cs="Times New Roman"/>
                <w:i/>
                <w:color w:val="0D6812"/>
                <w:sz w:val="21"/>
                <w:szCs w:val="21"/>
                <w:lang w:eastAsia="zh-CN"/>
              </w:rPr>
              <w:t>没有具体说明任何方法或支持用于对影响类别进行分组的基本价值选择</w:t>
            </w:r>
            <w:r>
              <w:rPr>
                <w:rFonts w:ascii="Times New Roman" w:eastAsia="宋体" w:hAnsi="Times New Roman" w:cs="Times New Roman"/>
                <w:i/>
                <w:color w:val="0D6812"/>
                <w:sz w:val="21"/>
                <w:szCs w:val="21"/>
                <w:lang w:eastAsia="zh-CN"/>
              </w:rPr>
              <w:t>"</w:t>
            </w:r>
            <w:r>
              <w:rPr>
                <w:rFonts w:ascii="Times New Roman" w:eastAsia="宋体" w:hAnsi="Times New Roman" w:cs="Times New Roman"/>
                <w:i/>
                <w:color w:val="0D6812"/>
                <w:sz w:val="21"/>
                <w:szCs w:val="21"/>
                <w:lang w:eastAsia="zh-CN"/>
              </w:rPr>
              <w:t>的陈述；</w:t>
            </w:r>
          </w:p>
        </w:tc>
      </w:tr>
      <w:tr w:rsidR="00D16BE9" w14:paraId="6711DCF1" w14:textId="77777777">
        <w:trPr>
          <w:trHeight w:val="964"/>
        </w:trPr>
        <w:tc>
          <w:tcPr>
            <w:tcW w:w="9289" w:type="dxa"/>
            <w:tcBorders>
              <w:top w:val="nil"/>
            </w:tcBorders>
          </w:tcPr>
          <w:p w14:paraId="4E672C0D" w14:textId="77777777" w:rsidR="00D16BE9" w:rsidRDefault="00AC4FA2">
            <w:pPr>
              <w:pStyle w:val="TableParagraph"/>
              <w:spacing w:before="0" w:line="300" w:lineRule="auto"/>
              <w:ind w:left="0" w:firstLineChars="200" w:firstLine="420"/>
              <w:jc w:val="both"/>
              <w:rPr>
                <w:rFonts w:ascii="Times New Roman" w:eastAsia="宋体" w:hAnsi="Times New Roman" w:cs="Times New Roman"/>
                <w:i/>
                <w:sz w:val="21"/>
                <w:szCs w:val="21"/>
              </w:rPr>
            </w:pPr>
            <w:proofErr w:type="spellStart"/>
            <w:r>
              <w:rPr>
                <w:rFonts w:ascii="Times New Roman" w:eastAsia="宋体" w:hAnsi="Times New Roman" w:cs="Times New Roman"/>
                <w:i/>
                <w:color w:val="0D6812"/>
                <w:sz w:val="21"/>
                <w:szCs w:val="21"/>
                <w:lang w:eastAsia="zh-CN"/>
              </w:rPr>
              <w:t>VIII.e</w:t>
            </w:r>
            <w:proofErr w:type="spellEnd"/>
            <w:r>
              <w:rPr>
                <w:rFonts w:ascii="Times New Roman" w:eastAsia="宋体" w:hAnsi="Times New Roman" w:cs="Times New Roman"/>
                <w:i/>
                <w:color w:val="0D6812"/>
                <w:sz w:val="21"/>
                <w:szCs w:val="21"/>
                <w:lang w:eastAsia="zh-CN"/>
              </w:rPr>
              <w:t>)</w:t>
            </w:r>
            <w:r>
              <w:rPr>
                <w:rFonts w:ascii="Times New Roman" w:eastAsia="宋体" w:hAnsi="Times New Roman" w:cs="Times New Roman"/>
                <w:i/>
                <w:color w:val="0D6812"/>
                <w:sz w:val="21"/>
                <w:szCs w:val="21"/>
                <w:lang w:eastAsia="zh-CN"/>
              </w:rPr>
              <w:t>声明</w:t>
            </w:r>
            <w:r>
              <w:rPr>
                <w:rFonts w:ascii="Times New Roman" w:eastAsia="宋体" w:hAnsi="Times New Roman" w:cs="Times New Roman"/>
                <w:i/>
                <w:color w:val="0D6812"/>
                <w:sz w:val="21"/>
                <w:szCs w:val="21"/>
                <w:lang w:eastAsia="zh-CN"/>
              </w:rPr>
              <w:t>“</w:t>
            </w:r>
            <w:r>
              <w:rPr>
                <w:rFonts w:ascii="Times New Roman" w:eastAsia="宋体" w:hAnsi="Times New Roman" w:cs="Times New Roman"/>
                <w:i/>
                <w:color w:val="0D6812"/>
                <w:sz w:val="21"/>
                <w:szCs w:val="21"/>
                <w:lang w:eastAsia="zh-CN"/>
              </w:rPr>
              <w:t>分组程序中的价值选择和判断是研究专员</w:t>
            </w:r>
            <w:r>
              <w:rPr>
                <w:rFonts w:ascii="Times New Roman" w:eastAsia="宋体" w:hAnsi="Times New Roman" w:cs="Times New Roman"/>
                <w:i/>
                <w:color w:val="0D6812"/>
                <w:sz w:val="21"/>
                <w:szCs w:val="21"/>
                <w:lang w:eastAsia="zh-CN"/>
              </w:rPr>
              <w:t>(</w:t>
            </w:r>
            <w:r>
              <w:rPr>
                <w:rFonts w:ascii="Times New Roman" w:eastAsia="宋体" w:hAnsi="Times New Roman" w:cs="Times New Roman"/>
                <w:i/>
                <w:color w:val="0D6812"/>
                <w:sz w:val="21"/>
                <w:szCs w:val="21"/>
                <w:lang w:eastAsia="zh-CN"/>
              </w:rPr>
              <w:t>如政府、社区、组织等</w:t>
            </w:r>
            <w:r>
              <w:rPr>
                <w:rFonts w:ascii="Times New Roman" w:eastAsia="宋体" w:hAnsi="Times New Roman" w:cs="Times New Roman"/>
                <w:i/>
                <w:color w:val="0D6812"/>
                <w:sz w:val="21"/>
                <w:szCs w:val="21"/>
                <w:lang w:eastAsia="zh-CN"/>
              </w:rPr>
              <w:t>)</w:t>
            </w:r>
            <w:r>
              <w:rPr>
                <w:rFonts w:ascii="Times New Roman" w:eastAsia="宋体" w:hAnsi="Times New Roman" w:cs="Times New Roman"/>
                <w:i/>
                <w:color w:val="0D6812"/>
                <w:sz w:val="21"/>
                <w:szCs w:val="21"/>
                <w:lang w:eastAsia="zh-CN"/>
              </w:rPr>
              <w:t>的唯一责任。</w:t>
            </w:r>
            <w:r>
              <w:rPr>
                <w:rFonts w:ascii="Times New Roman" w:eastAsia="宋体" w:hAnsi="Times New Roman" w:cs="Times New Roman"/>
                <w:i/>
                <w:color w:val="0D6812"/>
                <w:sz w:val="21"/>
                <w:szCs w:val="21"/>
              </w:rPr>
              <w:t>)".</w:t>
            </w:r>
          </w:p>
        </w:tc>
      </w:tr>
    </w:tbl>
    <w:p w14:paraId="3355EACF" w14:textId="77777777" w:rsidR="00D16BE9" w:rsidRDefault="00D16BE9">
      <w:pPr>
        <w:spacing w:line="300" w:lineRule="auto"/>
        <w:ind w:firstLine="420"/>
        <w:rPr>
          <w:rFonts w:eastAsia="宋体" w:cs="Times New Roman"/>
        </w:rPr>
        <w:sectPr w:rsidR="00D16BE9">
          <w:pgSz w:w="11910" w:h="16840"/>
          <w:pgMar w:top="1040" w:right="1160" w:bottom="1040" w:left="1120" w:header="835" w:footer="852" w:gutter="0"/>
          <w:cols w:space="720"/>
        </w:sectPr>
      </w:pPr>
    </w:p>
    <w:p w14:paraId="021DD833" w14:textId="77777777" w:rsidR="00D16BE9" w:rsidRDefault="00D16BE9">
      <w:pPr>
        <w:pStyle w:val="1"/>
        <w:tabs>
          <w:tab w:val="left" w:pos="867"/>
        </w:tabs>
        <w:spacing w:beforeLines="0" w:before="0" w:afterLines="0" w:after="0" w:line="300" w:lineRule="auto"/>
        <w:jc w:val="center"/>
        <w:rPr>
          <w:rFonts w:eastAsia="宋体" w:cs="Times New Roman"/>
        </w:rPr>
      </w:pPr>
      <w:bookmarkStart w:id="166" w:name="_bookmark0"/>
      <w:bookmarkEnd w:id="166"/>
    </w:p>
    <w:p w14:paraId="4DFBDD91" w14:textId="77777777" w:rsidR="00D16BE9" w:rsidRDefault="00AC4FA2">
      <w:pPr>
        <w:pStyle w:val="1"/>
        <w:tabs>
          <w:tab w:val="left" w:pos="867"/>
        </w:tabs>
        <w:spacing w:beforeLines="0" w:before="0" w:afterLines="0" w:after="0" w:line="300" w:lineRule="auto"/>
        <w:jc w:val="center"/>
        <w:rPr>
          <w:rFonts w:eastAsia="宋体" w:cs="Times New Roman"/>
        </w:rPr>
      </w:pPr>
      <w:r>
        <w:rPr>
          <w:rFonts w:eastAsia="宋体" w:cs="Times New Roman" w:hint="eastAsia"/>
        </w:rPr>
        <w:t>11</w:t>
      </w:r>
      <w:r>
        <w:rPr>
          <w:rFonts w:eastAsia="宋体" w:cs="Times New Roman"/>
        </w:rPr>
        <w:t>重要审查</w:t>
      </w:r>
    </w:p>
    <w:p w14:paraId="526FD0A1" w14:textId="77777777" w:rsidR="00D16BE9" w:rsidRDefault="00AC4FA2">
      <w:pPr>
        <w:spacing w:line="300" w:lineRule="auto"/>
        <w:ind w:firstLine="320"/>
        <w:rPr>
          <w:rFonts w:eastAsia="宋体" w:cs="Times New Roman"/>
          <w:sz w:val="16"/>
        </w:rPr>
      </w:pPr>
      <w:r>
        <w:rPr>
          <w:rFonts w:eastAsia="宋体" w:cs="Times New Roman"/>
          <w:color w:val="0000FF"/>
          <w:sz w:val="16"/>
        </w:rPr>
        <w:t>（参见</w:t>
      </w:r>
      <w:r>
        <w:rPr>
          <w:rFonts w:eastAsia="宋体" w:cs="Times New Roman"/>
          <w:color w:val="0000FF"/>
          <w:sz w:val="16"/>
        </w:rPr>
        <w:t xml:space="preserve">ISO 14044:2006 </w:t>
      </w:r>
      <w:r>
        <w:rPr>
          <w:rFonts w:eastAsia="宋体" w:cs="Times New Roman"/>
          <w:color w:val="0000FF"/>
          <w:sz w:val="16"/>
        </w:rPr>
        <w:t>第</w:t>
      </w:r>
      <w:r>
        <w:rPr>
          <w:rFonts w:eastAsia="宋体" w:cs="Times New Roman"/>
          <w:color w:val="0000FF"/>
          <w:sz w:val="16"/>
        </w:rPr>
        <w:t>6</w:t>
      </w:r>
      <w:r>
        <w:rPr>
          <w:rFonts w:eastAsia="宋体" w:cs="Times New Roman"/>
          <w:color w:val="0000FF"/>
          <w:sz w:val="16"/>
        </w:rPr>
        <w:t>章）</w:t>
      </w:r>
    </w:p>
    <w:p w14:paraId="26A38FE0" w14:textId="77777777" w:rsidR="00D16BE9" w:rsidRDefault="00AC4FA2">
      <w:pPr>
        <w:pStyle w:val="a8"/>
        <w:spacing w:line="300" w:lineRule="auto"/>
        <w:ind w:firstLineChars="200" w:firstLine="420"/>
        <w:jc w:val="both"/>
        <w:rPr>
          <w:rFonts w:cs="Times New Roman"/>
          <w:szCs w:val="21"/>
          <w:lang w:eastAsia="zh-CN"/>
        </w:rPr>
      </w:pPr>
      <w:r>
        <w:rPr>
          <w:rFonts w:cs="Times New Roman"/>
          <w:szCs w:val="21"/>
          <w:lang w:eastAsia="zh-CN"/>
        </w:rPr>
        <w:t>生命周期评估（</w:t>
      </w:r>
      <w:r>
        <w:rPr>
          <w:rFonts w:cs="Times New Roman"/>
          <w:szCs w:val="21"/>
          <w:lang w:eastAsia="zh-CN"/>
        </w:rPr>
        <w:t>LCA</w:t>
      </w:r>
      <w:r>
        <w:rPr>
          <w:rFonts w:cs="Times New Roman"/>
          <w:szCs w:val="21"/>
          <w:lang w:eastAsia="zh-CN"/>
        </w:rPr>
        <w:t>）的范围和所需进行的关键评审类型应在</w:t>
      </w:r>
      <w:r>
        <w:rPr>
          <w:rFonts w:cs="Times New Roman"/>
          <w:szCs w:val="21"/>
          <w:lang w:eastAsia="zh-CN"/>
        </w:rPr>
        <w:t>LCA</w:t>
      </w:r>
      <w:r>
        <w:rPr>
          <w:rFonts w:cs="Times New Roman"/>
          <w:szCs w:val="21"/>
          <w:lang w:eastAsia="zh-CN"/>
        </w:rPr>
        <w:t>的范围阶段就已经确定，并且对关键评审类型的决定应有记录（见第</w:t>
      </w:r>
      <w:r>
        <w:rPr>
          <w:rFonts w:cs="Times New Roman"/>
          <w:szCs w:val="21"/>
          <w:lang w:eastAsia="zh-CN"/>
        </w:rPr>
        <w:t>6.11</w:t>
      </w:r>
      <w:r>
        <w:rPr>
          <w:rFonts w:cs="Times New Roman"/>
          <w:szCs w:val="21"/>
          <w:lang w:eastAsia="zh-CN"/>
        </w:rPr>
        <w:t>章）。</w:t>
      </w:r>
    </w:p>
    <w:p w14:paraId="6BD3409D" w14:textId="77777777" w:rsidR="00D16BE9" w:rsidRDefault="00AC4FA2">
      <w:pPr>
        <w:pStyle w:val="a8"/>
        <w:spacing w:line="300" w:lineRule="auto"/>
        <w:ind w:firstLineChars="200" w:firstLine="420"/>
        <w:jc w:val="both"/>
        <w:rPr>
          <w:rFonts w:cs="Times New Roman"/>
          <w:szCs w:val="21"/>
          <w:lang w:eastAsia="zh-CN"/>
        </w:rPr>
      </w:pPr>
      <w:r>
        <w:rPr>
          <w:rFonts w:cs="Times New Roman"/>
          <w:szCs w:val="21"/>
          <w:lang w:eastAsia="zh-CN"/>
        </w:rPr>
        <w:t>关键评审是</w:t>
      </w:r>
      <w:r>
        <w:rPr>
          <w:rFonts w:cs="Times New Roman"/>
          <w:szCs w:val="21"/>
          <w:lang w:eastAsia="zh-CN"/>
        </w:rPr>
        <w:t>LCA</w:t>
      </w:r>
      <w:r>
        <w:rPr>
          <w:rFonts w:cs="Times New Roman"/>
          <w:szCs w:val="21"/>
          <w:lang w:eastAsia="zh-CN"/>
        </w:rPr>
        <w:t>的一个关键特征。其过程应确保以下几点：</w:t>
      </w:r>
    </w:p>
    <w:p w14:paraId="2262C8BD" w14:textId="77777777" w:rsidR="00D16BE9" w:rsidRDefault="00AC4FA2">
      <w:pPr>
        <w:pStyle w:val="a8"/>
        <w:spacing w:line="300" w:lineRule="auto"/>
        <w:ind w:firstLineChars="200" w:firstLine="420"/>
        <w:jc w:val="both"/>
        <w:rPr>
          <w:rFonts w:cs="Times New Roman"/>
          <w:szCs w:val="21"/>
          <w:lang w:eastAsia="zh-CN"/>
        </w:rPr>
      </w:pPr>
      <w:r>
        <w:rPr>
          <w:rFonts w:cs="Times New Roman"/>
          <w:noProof/>
          <w:szCs w:val="21"/>
          <w:lang w:eastAsia="zh-CN"/>
        </w:rPr>
        <w:drawing>
          <wp:inline distT="0" distB="0" distL="0" distR="0" wp14:anchorId="35FA8945" wp14:editId="6770ECD6">
            <wp:extent cx="92710" cy="123825"/>
            <wp:effectExtent l="0" t="0" r="0" b="1905"/>
            <wp:docPr id="1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png"/>
                    <pic:cNvPicPr>
                      <a:picLocks noChangeAspect="1"/>
                    </pic:cNvPicPr>
                  </pic:nvPicPr>
                  <pic:blipFill>
                    <a:blip r:embed="rId112" cstate="print"/>
                    <a:stretch>
                      <a:fillRect/>
                    </a:stretch>
                  </pic:blipFill>
                  <pic:spPr>
                    <a:xfrm>
                      <a:off x="0" y="0"/>
                      <a:ext cx="92964" cy="124205"/>
                    </a:xfrm>
                    <a:prstGeom prst="rect">
                      <a:avLst/>
                    </a:prstGeom>
                  </pic:spPr>
                </pic:pic>
              </a:graphicData>
            </a:graphic>
          </wp:inline>
        </w:drawing>
      </w:r>
      <w:r>
        <w:rPr>
          <w:rFonts w:cs="Times New Roman"/>
          <w:szCs w:val="21"/>
          <w:lang w:eastAsia="zh-CN"/>
        </w:rPr>
        <w:t>用于执行</w:t>
      </w:r>
      <w:r>
        <w:rPr>
          <w:rFonts w:cs="Times New Roman"/>
          <w:szCs w:val="21"/>
          <w:lang w:eastAsia="zh-CN"/>
        </w:rPr>
        <w:t>LCA</w:t>
      </w:r>
      <w:r>
        <w:rPr>
          <w:rFonts w:cs="Times New Roman"/>
          <w:szCs w:val="21"/>
          <w:lang w:eastAsia="zh-CN"/>
        </w:rPr>
        <w:t>的方法符合本指导文件，因此也符合</w:t>
      </w:r>
      <w:r>
        <w:rPr>
          <w:rFonts w:cs="Times New Roman"/>
          <w:szCs w:val="21"/>
          <w:lang w:eastAsia="zh-CN"/>
        </w:rPr>
        <w:t>ISO 14040</w:t>
      </w:r>
      <w:r>
        <w:rPr>
          <w:rFonts w:cs="Times New Roman"/>
          <w:szCs w:val="21"/>
          <w:lang w:eastAsia="zh-CN"/>
        </w:rPr>
        <w:t>和</w:t>
      </w:r>
      <w:r>
        <w:rPr>
          <w:rFonts w:cs="Times New Roman"/>
          <w:szCs w:val="21"/>
          <w:lang w:eastAsia="zh-CN"/>
        </w:rPr>
        <w:t>14044:2006</w:t>
      </w:r>
      <w:r>
        <w:rPr>
          <w:rFonts w:cs="Times New Roman"/>
          <w:szCs w:val="21"/>
          <w:lang w:eastAsia="zh-CN"/>
        </w:rPr>
        <w:t>，</w:t>
      </w:r>
    </w:p>
    <w:p w14:paraId="42BBBE52" w14:textId="77777777" w:rsidR="00D16BE9" w:rsidRDefault="00AC4FA2">
      <w:pPr>
        <w:pStyle w:val="a8"/>
        <w:spacing w:line="300" w:lineRule="auto"/>
        <w:ind w:firstLineChars="200" w:firstLine="420"/>
        <w:rPr>
          <w:rFonts w:cs="Times New Roman"/>
          <w:szCs w:val="21"/>
          <w:lang w:eastAsia="zh-CN"/>
        </w:rPr>
      </w:pPr>
      <w:r>
        <w:rPr>
          <w:rFonts w:cs="Times New Roman"/>
          <w:noProof/>
          <w:szCs w:val="21"/>
          <w:lang w:eastAsia="zh-CN"/>
        </w:rPr>
        <mc:AlternateContent>
          <mc:Choice Requires="wps">
            <w:drawing>
              <wp:anchor distT="0" distB="0" distL="114300" distR="114300" simplePos="0" relativeHeight="251615744" behindDoc="1" locked="0" layoutInCell="1" allowOverlap="1" wp14:anchorId="723AC699" wp14:editId="53E1DB42">
                <wp:simplePos x="0" y="0"/>
                <wp:positionH relativeFrom="page">
                  <wp:posOffset>2240280</wp:posOffset>
                </wp:positionH>
                <wp:positionV relativeFrom="paragraph">
                  <wp:posOffset>396875</wp:posOffset>
                </wp:positionV>
                <wp:extent cx="6350" cy="0"/>
                <wp:effectExtent l="0" t="13970" r="6350" b="24130"/>
                <wp:wrapNone/>
                <wp:docPr id="792" name="Line 49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0" cy="0"/>
                        </a:xfrm>
                        <a:prstGeom prst="line">
                          <a:avLst/>
                        </a:prstGeom>
                        <a:noFill/>
                        <a:ln w="28194">
                          <a:solidFill>
                            <a:srgbClr val="008000"/>
                          </a:solidFill>
                          <a:prstDash val="sysDashDot"/>
                          <a:round/>
                        </a:ln>
                      </wps:spPr>
                      <wps:bodyPr/>
                    </wps:wsp>
                  </a:graphicData>
                </a:graphic>
              </wp:anchor>
            </w:drawing>
          </mc:Choice>
          <mc:Fallback xmlns:wpsCustomData="http://www.wps.cn/officeDocument/2013/wpsCustomData">
            <w:pict>
              <v:line id="Line 492" o:spid="_x0000_s1026" o:spt="20" style="position:absolute;left:0pt;margin-left:176.4pt;margin-top:31.25pt;height:0pt;width:0.5pt;mso-position-horizontal-relative:page;z-index:-251649024;mso-width-relative:page;mso-height-relative:page;" filled="f" stroked="t" coordsize="21600,21600" o:gfxdata="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">
                <v:fill on="f" focussize="0,0"/>
                <v:stroke weight="2.22pt" color="#008000" joinstyle="round" dashstyle="3 1"/>
                <v:imagedata o:title=""/>
                <o:lock v:ext="edit" aspectratio="f"/>
              </v:line>
            </w:pict>
          </mc:Fallback>
        </mc:AlternateContent>
      </w:r>
      <w:r>
        <w:rPr>
          <w:rFonts w:cs="Times New Roman"/>
          <w:noProof/>
          <w:szCs w:val="21"/>
          <w:lang w:eastAsia="zh-CN"/>
        </w:rPr>
        <w:drawing>
          <wp:inline distT="0" distB="0" distL="0" distR="0" wp14:anchorId="1AA56099" wp14:editId="55779D74">
            <wp:extent cx="92710" cy="123825"/>
            <wp:effectExtent l="0" t="0" r="0" b="1905"/>
            <wp:docPr id="18"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png"/>
                    <pic:cNvPicPr>
                      <a:picLocks noChangeAspect="1"/>
                    </pic:cNvPicPr>
                  </pic:nvPicPr>
                  <pic:blipFill>
                    <a:blip r:embed="rId112" cstate="print"/>
                    <a:stretch>
                      <a:fillRect/>
                    </a:stretch>
                  </pic:blipFill>
                  <pic:spPr>
                    <a:xfrm>
                      <a:off x="0" y="0"/>
                      <a:ext cx="92964" cy="124205"/>
                    </a:xfrm>
                    <a:prstGeom prst="rect">
                      <a:avLst/>
                    </a:prstGeom>
                  </pic:spPr>
                </pic:pic>
              </a:graphicData>
            </a:graphic>
          </wp:inline>
        </w:drawing>
      </w:r>
      <w:r>
        <w:rPr>
          <w:rFonts w:cs="Times New Roman"/>
          <w:szCs w:val="21"/>
          <w:lang w:eastAsia="zh-CN"/>
        </w:rPr>
        <w:t>用于进行生命周期评估研究的方法在科学和技术上是有效的，</w:t>
      </w:r>
      <w:r>
        <w:rPr>
          <w:rFonts w:cs="Times New Roman"/>
          <w:noProof/>
          <w:szCs w:val="21"/>
          <w:lang w:eastAsia="zh-CN"/>
        </w:rPr>
        <w:drawing>
          <wp:inline distT="0" distB="0" distL="0" distR="0" wp14:anchorId="68E05D1B" wp14:editId="0260B937">
            <wp:extent cx="92710" cy="123825"/>
            <wp:effectExtent l="0" t="0" r="0" b="1905"/>
            <wp:docPr id="2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png"/>
                    <pic:cNvPicPr>
                      <a:picLocks noChangeAspect="1"/>
                    </pic:cNvPicPr>
                  </pic:nvPicPr>
                  <pic:blipFill>
                    <a:blip r:embed="rId112" cstate="print"/>
                    <a:stretch>
                      <a:fillRect/>
                    </a:stretch>
                  </pic:blipFill>
                  <pic:spPr>
                    <a:xfrm>
                      <a:off x="0" y="0"/>
                      <a:ext cx="92964" cy="124205"/>
                    </a:xfrm>
                    <a:prstGeom prst="rect">
                      <a:avLst/>
                    </a:prstGeom>
                  </pic:spPr>
                </pic:pic>
              </a:graphicData>
            </a:graphic>
          </wp:inline>
        </w:drawing>
      </w:r>
      <w:r>
        <w:rPr>
          <w:rFonts w:cs="Times New Roman"/>
          <w:szCs w:val="21"/>
          <w:lang w:eastAsia="zh-CN"/>
        </w:rPr>
        <w:t>使用的数据相对于研究的目标是适当和合理的，</w:t>
      </w:r>
    </w:p>
    <w:p w14:paraId="37812A74" w14:textId="77777777" w:rsidR="00D16BE9" w:rsidRDefault="00AC4FA2">
      <w:pPr>
        <w:pStyle w:val="a8"/>
        <w:spacing w:line="300" w:lineRule="auto"/>
        <w:ind w:firstLineChars="200" w:firstLine="420"/>
        <w:rPr>
          <w:rFonts w:cs="Times New Roman"/>
          <w:szCs w:val="21"/>
          <w:lang w:eastAsia="zh-CN"/>
        </w:rPr>
      </w:pPr>
      <w:r>
        <w:rPr>
          <w:rFonts w:cs="Times New Roman"/>
          <w:noProof/>
          <w:szCs w:val="21"/>
          <w:lang w:eastAsia="zh-CN"/>
        </w:rPr>
        <w:drawing>
          <wp:inline distT="0" distB="0" distL="0" distR="0" wp14:anchorId="53AE35BE" wp14:editId="5D508DCB">
            <wp:extent cx="92710" cy="123825"/>
            <wp:effectExtent l="0" t="0" r="0" b="1905"/>
            <wp:docPr id="2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png"/>
                    <pic:cNvPicPr>
                      <a:picLocks noChangeAspect="1"/>
                    </pic:cNvPicPr>
                  </pic:nvPicPr>
                  <pic:blipFill>
                    <a:blip r:embed="rId112" cstate="print"/>
                    <a:stretch>
                      <a:fillRect/>
                    </a:stretch>
                  </pic:blipFill>
                  <pic:spPr>
                    <a:xfrm>
                      <a:off x="0" y="0"/>
                      <a:ext cx="92964" cy="124205"/>
                    </a:xfrm>
                    <a:prstGeom prst="rect">
                      <a:avLst/>
                    </a:prstGeom>
                  </pic:spPr>
                </pic:pic>
              </a:graphicData>
            </a:graphic>
          </wp:inline>
        </w:drawing>
      </w:r>
      <w:r>
        <w:rPr>
          <w:rFonts w:cs="Times New Roman"/>
          <w:szCs w:val="21"/>
          <w:lang w:eastAsia="zh-CN"/>
        </w:rPr>
        <w:t>这些解释反映了已确定的局限性和研究的目标，</w:t>
      </w:r>
      <w:r>
        <w:rPr>
          <w:rFonts w:cs="Times New Roman"/>
          <w:noProof/>
          <w:szCs w:val="21"/>
          <w:lang w:eastAsia="zh-CN"/>
        </w:rPr>
        <w:drawing>
          <wp:inline distT="0" distB="0" distL="0" distR="0" wp14:anchorId="765C986F" wp14:editId="5950C58C">
            <wp:extent cx="92710" cy="123825"/>
            <wp:effectExtent l="0" t="0" r="0" b="1905"/>
            <wp:docPr id="2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1.png"/>
                    <pic:cNvPicPr>
                      <a:picLocks noChangeAspect="1"/>
                    </pic:cNvPicPr>
                  </pic:nvPicPr>
                  <pic:blipFill>
                    <a:blip r:embed="rId112" cstate="print"/>
                    <a:stretch>
                      <a:fillRect/>
                    </a:stretch>
                  </pic:blipFill>
                  <pic:spPr>
                    <a:xfrm>
                      <a:off x="0" y="0"/>
                      <a:ext cx="92964" cy="124205"/>
                    </a:xfrm>
                    <a:prstGeom prst="rect">
                      <a:avLst/>
                    </a:prstGeom>
                  </pic:spPr>
                </pic:pic>
              </a:graphicData>
            </a:graphic>
          </wp:inline>
        </w:drawing>
      </w:r>
      <w:r>
        <w:rPr>
          <w:rFonts w:cs="Times New Roman"/>
          <w:szCs w:val="21"/>
          <w:lang w:eastAsia="zh-CN"/>
        </w:rPr>
        <w:t>的研究报告是透明和一致的。</w:t>
      </w:r>
    </w:p>
    <w:p w14:paraId="714675BC" w14:textId="77777777" w:rsidR="00D16BE9" w:rsidRDefault="00AC4FA2">
      <w:pPr>
        <w:pStyle w:val="a8"/>
        <w:spacing w:line="300" w:lineRule="auto"/>
        <w:ind w:firstLineChars="200" w:firstLine="420"/>
        <w:jc w:val="both"/>
        <w:rPr>
          <w:rFonts w:cs="Times New Roman"/>
          <w:szCs w:val="21"/>
          <w:lang w:eastAsia="zh-CN"/>
        </w:rPr>
      </w:pPr>
      <w:r>
        <w:rPr>
          <w:rFonts w:cs="Times New Roman"/>
          <w:szCs w:val="21"/>
          <w:lang w:eastAsia="zh-CN"/>
        </w:rPr>
        <w:t>关于审查什么、如何审查以及如何报告的详细审查要求</w:t>
      </w:r>
    </w:p>
    <w:p w14:paraId="371FA615" w14:textId="77777777" w:rsidR="00D16BE9" w:rsidRDefault="00AC4FA2">
      <w:pPr>
        <w:pStyle w:val="a8"/>
        <w:spacing w:line="300" w:lineRule="auto"/>
        <w:ind w:firstLineChars="200" w:firstLine="420"/>
        <w:jc w:val="both"/>
        <w:rPr>
          <w:rFonts w:cs="Times New Roman"/>
          <w:szCs w:val="21"/>
          <w:lang w:eastAsia="zh-CN"/>
        </w:rPr>
      </w:pPr>
      <w:r>
        <w:rPr>
          <w:rFonts w:cs="Times New Roman"/>
          <w:szCs w:val="21"/>
          <w:lang w:eastAsia="zh-CN"/>
        </w:rPr>
        <w:t>审查结果在单独的文件</w:t>
      </w:r>
      <w:r>
        <w:rPr>
          <w:rFonts w:cs="Times New Roman"/>
          <w:szCs w:val="21"/>
          <w:lang w:eastAsia="zh-CN"/>
        </w:rPr>
        <w:t>“</w:t>
      </w:r>
      <w:r>
        <w:rPr>
          <w:rFonts w:cs="Times New Roman"/>
          <w:szCs w:val="21"/>
          <w:lang w:eastAsia="zh-CN"/>
        </w:rPr>
        <w:t>审查范围、方法和文件</w:t>
      </w:r>
      <w:r>
        <w:rPr>
          <w:rFonts w:cs="Times New Roman"/>
          <w:szCs w:val="21"/>
          <w:lang w:eastAsia="zh-CN"/>
        </w:rPr>
        <w:t>”</w:t>
      </w:r>
      <w:r>
        <w:rPr>
          <w:rFonts w:cs="Times New Roman"/>
          <w:szCs w:val="21"/>
          <w:lang w:eastAsia="zh-CN"/>
        </w:rPr>
        <w:t>中给出。</w:t>
      </w:r>
    </w:p>
    <w:p w14:paraId="543345F9" w14:textId="77777777" w:rsidR="00D16BE9" w:rsidRDefault="00AC4FA2">
      <w:pPr>
        <w:pStyle w:val="a8"/>
        <w:spacing w:line="300" w:lineRule="auto"/>
        <w:ind w:firstLineChars="200" w:firstLine="420"/>
        <w:jc w:val="both"/>
        <w:rPr>
          <w:rFonts w:cs="Times New Roman"/>
          <w:szCs w:val="21"/>
          <w:lang w:eastAsia="zh-CN"/>
        </w:rPr>
      </w:pPr>
      <w:r>
        <w:rPr>
          <w:rFonts w:cs="Times New Roman"/>
          <w:szCs w:val="21"/>
          <w:lang w:eastAsia="zh-CN"/>
        </w:rPr>
        <w:t>关于</w:t>
      </w:r>
      <w:r>
        <w:rPr>
          <w:rFonts w:cs="Times New Roman"/>
          <w:szCs w:val="21"/>
          <w:lang w:eastAsia="zh-CN"/>
        </w:rPr>
        <w:t>LCI/</w:t>
      </w:r>
      <w:r>
        <w:rPr>
          <w:rFonts w:cs="Times New Roman"/>
          <w:szCs w:val="21"/>
          <w:lang w:eastAsia="zh-CN"/>
        </w:rPr>
        <w:t>生命周期评估研究中每种特定类型的交</w:t>
      </w:r>
      <w:proofErr w:type="gramStart"/>
      <w:r>
        <w:rPr>
          <w:rFonts w:cs="Times New Roman"/>
          <w:szCs w:val="21"/>
          <w:lang w:eastAsia="zh-CN"/>
        </w:rPr>
        <w:t>付品</w:t>
      </w:r>
      <w:proofErr w:type="gramEnd"/>
      <w:r>
        <w:rPr>
          <w:rFonts w:cs="Times New Roman"/>
          <w:szCs w:val="21"/>
          <w:lang w:eastAsia="zh-CN"/>
        </w:rPr>
        <w:t>的最低要求审查级别</w:t>
      </w:r>
      <w:r>
        <w:rPr>
          <w:rFonts w:cs="Times New Roman"/>
          <w:szCs w:val="21"/>
          <w:lang w:eastAsia="zh-CN"/>
        </w:rPr>
        <w:t>/</w:t>
      </w:r>
      <w:r>
        <w:rPr>
          <w:rFonts w:cs="Times New Roman"/>
          <w:szCs w:val="21"/>
          <w:lang w:eastAsia="zh-CN"/>
        </w:rPr>
        <w:t>类型的更多详细信息，请参见单独的文件</w:t>
      </w:r>
      <w:r>
        <w:rPr>
          <w:rFonts w:cs="Times New Roman"/>
          <w:szCs w:val="21"/>
          <w:lang w:eastAsia="zh-CN"/>
        </w:rPr>
        <w:t>“</w:t>
      </w:r>
      <w:r>
        <w:rPr>
          <w:rFonts w:cs="Times New Roman"/>
          <w:szCs w:val="21"/>
          <w:lang w:eastAsia="zh-CN"/>
        </w:rPr>
        <w:t>生命周期评估</w:t>
      </w:r>
      <w:r>
        <w:rPr>
          <w:rFonts w:cs="Times New Roman"/>
          <w:szCs w:val="21"/>
          <w:lang w:eastAsia="zh-CN"/>
        </w:rPr>
        <w:t>(LCA)</w:t>
      </w:r>
      <w:r>
        <w:rPr>
          <w:rFonts w:cs="Times New Roman"/>
          <w:szCs w:val="21"/>
          <w:lang w:eastAsia="zh-CN"/>
        </w:rPr>
        <w:t>审查方案</w:t>
      </w:r>
      <w:r>
        <w:rPr>
          <w:rFonts w:cs="Times New Roman"/>
          <w:szCs w:val="21"/>
          <w:lang w:eastAsia="zh-CN"/>
        </w:rPr>
        <w:t>”</w:t>
      </w:r>
      <w:r>
        <w:rPr>
          <w:rFonts w:cs="Times New Roman"/>
          <w:szCs w:val="21"/>
          <w:lang w:eastAsia="zh-CN"/>
        </w:rPr>
        <w:t>。</w:t>
      </w:r>
    </w:p>
    <w:p w14:paraId="4E105333" w14:textId="77777777" w:rsidR="00D16BE9" w:rsidRDefault="00AC4FA2">
      <w:pPr>
        <w:pStyle w:val="a8"/>
        <w:spacing w:line="300" w:lineRule="auto"/>
        <w:ind w:firstLineChars="200" w:firstLine="420"/>
        <w:jc w:val="both"/>
        <w:rPr>
          <w:rFonts w:cs="Times New Roman"/>
          <w:szCs w:val="21"/>
          <w:lang w:eastAsia="zh-CN"/>
        </w:rPr>
      </w:pPr>
      <w:r>
        <w:rPr>
          <w:rFonts w:cs="Times New Roman"/>
          <w:szCs w:val="21"/>
          <w:lang w:eastAsia="zh-CN"/>
        </w:rPr>
        <w:t>审查人员的资格在单独的文件</w:t>
      </w:r>
      <w:r>
        <w:rPr>
          <w:rFonts w:cs="Times New Roman"/>
          <w:szCs w:val="21"/>
          <w:lang w:eastAsia="zh-CN"/>
        </w:rPr>
        <w:t>“</w:t>
      </w:r>
      <w:r>
        <w:rPr>
          <w:rFonts w:cs="Times New Roman"/>
          <w:szCs w:val="21"/>
          <w:lang w:eastAsia="zh-CN"/>
        </w:rPr>
        <w:t>审查人员资格</w:t>
      </w:r>
      <w:r>
        <w:rPr>
          <w:rFonts w:cs="Times New Roman"/>
          <w:szCs w:val="21"/>
          <w:lang w:eastAsia="zh-CN"/>
        </w:rPr>
        <w:t>”</w:t>
      </w:r>
      <w:r>
        <w:rPr>
          <w:rFonts w:cs="Times New Roman"/>
          <w:szCs w:val="21"/>
          <w:lang w:eastAsia="zh-CN"/>
        </w:rPr>
        <w:t>中说明。</w:t>
      </w:r>
    </w:p>
    <w:p w14:paraId="63549B06" w14:textId="77777777" w:rsidR="00D16BE9" w:rsidRDefault="00AC4FA2">
      <w:pPr>
        <w:pStyle w:val="a8"/>
        <w:spacing w:line="300" w:lineRule="auto"/>
        <w:ind w:firstLineChars="200" w:firstLine="420"/>
        <w:jc w:val="both"/>
        <w:rPr>
          <w:rFonts w:cs="Times New Roman"/>
          <w:szCs w:val="21"/>
          <w:lang w:eastAsia="zh-CN"/>
        </w:rPr>
      </w:pPr>
      <w:r>
        <w:rPr>
          <w:rFonts w:cs="Times New Roman"/>
          <w:szCs w:val="21"/>
          <w:lang w:eastAsia="zh-CN"/>
        </w:rPr>
        <w:t>对于面向公众的生命周期评估研究，在生命周期评估的各个阶段进行交互式审查可以提高研究的可信度。</w:t>
      </w:r>
    </w:p>
    <w:tbl>
      <w:tblPr>
        <w:tblStyle w:val="TableNormal"/>
        <w:tblW w:w="0" w:type="auto"/>
        <w:tblInd w:w="212" w:type="dxa"/>
        <w:tblBorders>
          <w:top w:val="dotDash" w:sz="18" w:space="0" w:color="008000"/>
          <w:left w:val="dotDash" w:sz="18" w:space="0" w:color="008000"/>
          <w:bottom w:val="dotDash" w:sz="18" w:space="0" w:color="008000"/>
          <w:right w:val="dotDash" w:sz="18" w:space="0" w:color="008000"/>
          <w:insideH w:val="dotDash" w:sz="18" w:space="0" w:color="008000"/>
          <w:insideV w:val="dotDash" w:sz="18" w:space="0" w:color="008000"/>
        </w:tblBorders>
        <w:tblLayout w:type="fixed"/>
        <w:tblLook w:val="04A0" w:firstRow="1" w:lastRow="0" w:firstColumn="1" w:lastColumn="0" w:noHBand="0" w:noVBand="1"/>
      </w:tblPr>
      <w:tblGrid>
        <w:gridCol w:w="9290"/>
      </w:tblGrid>
      <w:tr w:rsidR="00D16BE9" w14:paraId="168DB4C5" w14:textId="77777777">
        <w:trPr>
          <w:trHeight w:val="544"/>
        </w:trPr>
        <w:tc>
          <w:tcPr>
            <w:tcW w:w="9290" w:type="dxa"/>
            <w:tcBorders>
              <w:bottom w:val="dashSmallGap" w:sz="4" w:space="0" w:color="008000"/>
            </w:tcBorders>
          </w:tcPr>
          <w:p w14:paraId="3FCC2AAB" w14:textId="77777777" w:rsidR="00D16BE9" w:rsidRDefault="00AC4FA2">
            <w:pPr>
              <w:pStyle w:val="TableParagraph"/>
              <w:spacing w:before="0" w:line="300" w:lineRule="auto"/>
              <w:ind w:left="0" w:firstLineChars="200" w:firstLine="482"/>
              <w:jc w:val="center"/>
              <w:rPr>
                <w:rFonts w:ascii="Times New Roman" w:eastAsia="宋体" w:hAnsi="Times New Roman" w:cs="Times New Roman"/>
                <w:b/>
                <w:sz w:val="24"/>
              </w:rPr>
            </w:pPr>
            <w:r>
              <w:rPr>
                <w:rFonts w:ascii="Times New Roman" w:eastAsia="宋体" w:hAnsi="Times New Roman" w:cs="Times New Roman"/>
                <w:b/>
                <w:color w:val="003300"/>
                <w:sz w:val="24"/>
              </w:rPr>
              <w:t>规定</w:t>
            </w:r>
            <w:r>
              <w:rPr>
                <w:rFonts w:ascii="Times New Roman" w:eastAsia="宋体" w:hAnsi="Times New Roman" w:cs="Times New Roman"/>
                <w:b/>
                <w:color w:val="003300"/>
                <w:sz w:val="24"/>
              </w:rPr>
              <w:t>:11</w:t>
            </w:r>
            <w:r>
              <w:rPr>
                <w:rFonts w:ascii="Times New Roman" w:eastAsia="宋体" w:hAnsi="Times New Roman" w:cs="Times New Roman"/>
                <w:b/>
                <w:color w:val="003300"/>
                <w:sz w:val="24"/>
              </w:rPr>
              <w:t>项严格审查</w:t>
            </w:r>
          </w:p>
        </w:tc>
      </w:tr>
      <w:tr w:rsidR="00D16BE9" w14:paraId="5F040984" w14:textId="77777777">
        <w:trPr>
          <w:trHeight w:val="338"/>
        </w:trPr>
        <w:tc>
          <w:tcPr>
            <w:tcW w:w="9290" w:type="dxa"/>
            <w:tcBorders>
              <w:top w:val="dashSmallGap" w:sz="4" w:space="0" w:color="008000"/>
              <w:bottom w:val="nil"/>
            </w:tcBorders>
          </w:tcPr>
          <w:p w14:paraId="555CAA74" w14:textId="77777777" w:rsidR="00D16BE9" w:rsidRDefault="00AC4FA2">
            <w:pPr>
              <w:pStyle w:val="TableParagraph"/>
              <w:spacing w:before="0" w:line="300" w:lineRule="auto"/>
              <w:ind w:left="0" w:firstLineChars="200" w:firstLine="360"/>
              <w:rPr>
                <w:rFonts w:ascii="Times New Roman" w:eastAsia="宋体" w:hAnsi="Times New Roman" w:cs="Times New Roman"/>
                <w:sz w:val="18"/>
                <w:lang w:eastAsia="zh-CN"/>
              </w:rPr>
            </w:pPr>
            <w:r>
              <w:rPr>
                <w:rFonts w:ascii="Times New Roman" w:eastAsia="宋体" w:hAnsi="Times New Roman" w:cs="Times New Roman"/>
                <w:color w:val="0D6812"/>
                <w:sz w:val="18"/>
                <w:lang w:eastAsia="zh-CN"/>
              </w:rPr>
              <w:t>适用于情况</w:t>
            </w:r>
            <w:r>
              <w:rPr>
                <w:rFonts w:ascii="Times New Roman" w:eastAsia="宋体" w:hAnsi="Times New Roman" w:cs="Times New Roman"/>
                <w:color w:val="0D6812"/>
                <w:sz w:val="18"/>
                <w:lang w:eastAsia="zh-CN"/>
              </w:rPr>
              <w:t>A</w:t>
            </w:r>
            <w:r>
              <w:rPr>
                <w:rFonts w:ascii="Times New Roman" w:eastAsia="宋体" w:hAnsi="Times New Roman" w:cs="Times New Roman"/>
                <w:color w:val="0D6812"/>
                <w:sz w:val="18"/>
                <w:lang w:eastAsia="zh-CN"/>
              </w:rPr>
              <w:t>、</w:t>
            </w:r>
            <w:r>
              <w:rPr>
                <w:rFonts w:ascii="Times New Roman" w:eastAsia="宋体" w:hAnsi="Times New Roman" w:cs="Times New Roman"/>
                <w:color w:val="0D6812"/>
                <w:sz w:val="18"/>
                <w:lang w:eastAsia="zh-CN"/>
              </w:rPr>
              <w:t>B</w:t>
            </w:r>
            <w:r>
              <w:rPr>
                <w:rFonts w:ascii="Times New Roman" w:eastAsia="宋体" w:hAnsi="Times New Roman" w:cs="Times New Roman"/>
                <w:color w:val="0D6812"/>
                <w:sz w:val="18"/>
                <w:lang w:eastAsia="zh-CN"/>
              </w:rPr>
              <w:t>和</w:t>
            </w:r>
            <w:r>
              <w:rPr>
                <w:rFonts w:ascii="Times New Roman" w:eastAsia="宋体" w:hAnsi="Times New Roman" w:cs="Times New Roman"/>
                <w:color w:val="0D6812"/>
                <w:sz w:val="18"/>
                <w:lang w:eastAsia="zh-CN"/>
              </w:rPr>
              <w:t>C</w:t>
            </w:r>
            <w:r>
              <w:rPr>
                <w:rFonts w:ascii="Times New Roman" w:eastAsia="宋体" w:hAnsi="Times New Roman" w:cs="Times New Roman"/>
                <w:color w:val="0D6812"/>
                <w:sz w:val="18"/>
                <w:lang w:eastAsia="zh-CN"/>
              </w:rPr>
              <w:t>，隐式区分。</w:t>
            </w:r>
          </w:p>
        </w:tc>
      </w:tr>
      <w:tr w:rsidR="00D16BE9" w14:paraId="1E19F91D" w14:textId="77777777">
        <w:trPr>
          <w:trHeight w:val="378"/>
        </w:trPr>
        <w:tc>
          <w:tcPr>
            <w:tcW w:w="9290" w:type="dxa"/>
            <w:tcBorders>
              <w:top w:val="nil"/>
              <w:bottom w:val="nil"/>
            </w:tcBorders>
          </w:tcPr>
          <w:p w14:paraId="38EE03F1" w14:textId="77777777" w:rsidR="00D16BE9" w:rsidRDefault="00AC4FA2">
            <w:pPr>
              <w:pStyle w:val="TableParagraph"/>
              <w:spacing w:before="0" w:line="300" w:lineRule="auto"/>
              <w:ind w:left="0" w:firstLineChars="200" w:firstLine="360"/>
              <w:rPr>
                <w:rFonts w:ascii="Times New Roman" w:eastAsia="宋体" w:hAnsi="Times New Roman" w:cs="Times New Roman"/>
                <w:sz w:val="18"/>
                <w:lang w:eastAsia="zh-CN"/>
              </w:rPr>
            </w:pPr>
            <w:r>
              <w:rPr>
                <w:rFonts w:ascii="Times New Roman" w:eastAsia="宋体" w:hAnsi="Times New Roman" w:cs="Times New Roman"/>
                <w:color w:val="0D6812"/>
                <w:sz w:val="18"/>
                <w:lang w:eastAsia="zh-CN"/>
              </w:rPr>
              <w:t>完全适用于所有类型的可交付成果，隐含区分。</w:t>
            </w:r>
          </w:p>
        </w:tc>
      </w:tr>
      <w:tr w:rsidR="00D16BE9" w14:paraId="0F683472" w14:textId="77777777">
        <w:trPr>
          <w:trHeight w:val="1259"/>
        </w:trPr>
        <w:tc>
          <w:tcPr>
            <w:tcW w:w="9290" w:type="dxa"/>
            <w:tcBorders>
              <w:top w:val="nil"/>
              <w:bottom w:val="nil"/>
              <w:right w:val="single" w:sz="12" w:space="0" w:color="FF0000"/>
            </w:tcBorders>
          </w:tcPr>
          <w:p w14:paraId="657688BA" w14:textId="77777777" w:rsidR="00D16BE9" w:rsidRDefault="00AC4FA2">
            <w:pPr>
              <w:pStyle w:val="TableParagraph"/>
              <w:spacing w:before="0" w:line="300" w:lineRule="auto"/>
              <w:ind w:left="0" w:firstLineChars="200" w:firstLine="420"/>
              <w:jc w:val="both"/>
              <w:rPr>
                <w:rFonts w:ascii="Times New Roman" w:eastAsia="宋体" w:hAnsi="Times New Roman" w:cs="Times New Roman"/>
                <w:sz w:val="21"/>
                <w:szCs w:val="21"/>
                <w:lang w:eastAsia="zh-CN"/>
              </w:rPr>
            </w:pPr>
            <w:r>
              <w:rPr>
                <w:rFonts w:ascii="Times New Roman" w:eastAsia="宋体" w:hAnsi="Times New Roman" w:cs="Times New Roman"/>
                <w:color w:val="0D6812"/>
                <w:sz w:val="21"/>
                <w:szCs w:val="21"/>
                <w:lang w:eastAsia="zh-CN"/>
              </w:rPr>
              <w:t>I)</w:t>
            </w:r>
            <w:r>
              <w:rPr>
                <w:rFonts w:ascii="Times New Roman" w:eastAsia="宋体" w:hAnsi="Times New Roman" w:cs="Times New Roman"/>
                <w:color w:val="0D6812"/>
                <w:sz w:val="21"/>
                <w:szCs w:val="21"/>
                <w:lang w:eastAsia="zh-CN"/>
              </w:rPr>
              <w:t>应</w:t>
            </w:r>
            <w:r>
              <w:rPr>
                <w:rFonts w:ascii="Times New Roman" w:eastAsia="宋体" w:hAnsi="Times New Roman" w:cs="Times New Roman"/>
                <w:color w:val="0D6812"/>
                <w:sz w:val="21"/>
                <w:szCs w:val="21"/>
                <w:lang w:eastAsia="zh-CN"/>
              </w:rPr>
              <w:t>——</w:t>
            </w:r>
            <w:r>
              <w:rPr>
                <w:rFonts w:ascii="Times New Roman" w:eastAsia="宋体" w:hAnsi="Times New Roman" w:cs="Times New Roman"/>
                <w:color w:val="0D6812"/>
                <w:sz w:val="21"/>
                <w:szCs w:val="21"/>
                <w:lang w:eastAsia="zh-CN"/>
              </w:rPr>
              <w:t>参见第</w:t>
            </w:r>
            <w:r>
              <w:rPr>
                <w:rFonts w:ascii="Times New Roman" w:eastAsia="宋体" w:hAnsi="Times New Roman" w:cs="Times New Roman"/>
                <w:color w:val="0D6812"/>
                <w:sz w:val="21"/>
                <w:szCs w:val="21"/>
                <w:lang w:eastAsia="zh-CN"/>
              </w:rPr>
              <w:t>6.11</w:t>
            </w:r>
            <w:r>
              <w:rPr>
                <w:rFonts w:ascii="Times New Roman" w:eastAsia="宋体" w:hAnsi="Times New Roman" w:cs="Times New Roman"/>
                <w:color w:val="0D6812"/>
                <w:sz w:val="21"/>
                <w:szCs w:val="21"/>
                <w:lang w:eastAsia="zh-CN"/>
              </w:rPr>
              <w:t>章中关于关键评审的关键决策</w:t>
            </w:r>
            <w:r>
              <w:rPr>
                <w:rFonts w:ascii="Times New Roman" w:eastAsia="宋体" w:hAnsi="Times New Roman" w:cs="Times New Roman"/>
                <w:color w:val="0D6812"/>
                <w:sz w:val="21"/>
                <w:szCs w:val="21"/>
                <w:lang w:eastAsia="zh-CN"/>
              </w:rPr>
              <w:t>:</w:t>
            </w:r>
            <w:r>
              <w:rPr>
                <w:rFonts w:ascii="Times New Roman" w:eastAsia="宋体" w:hAnsi="Times New Roman" w:cs="Times New Roman"/>
                <w:color w:val="0D6812"/>
                <w:sz w:val="21"/>
                <w:szCs w:val="21"/>
                <w:lang w:eastAsia="zh-CN"/>
              </w:rPr>
              <w:t>在</w:t>
            </w:r>
            <w:r>
              <w:rPr>
                <w:rFonts w:ascii="Times New Roman" w:eastAsia="宋体" w:hAnsi="Times New Roman" w:cs="Times New Roman"/>
                <w:color w:val="0D6812"/>
                <w:sz w:val="21"/>
                <w:szCs w:val="21"/>
                <w:lang w:eastAsia="zh-CN"/>
              </w:rPr>
              <w:t>LCA</w:t>
            </w:r>
            <w:r>
              <w:rPr>
                <w:rFonts w:ascii="Times New Roman" w:eastAsia="宋体" w:hAnsi="Times New Roman" w:cs="Times New Roman"/>
                <w:color w:val="0D6812"/>
                <w:sz w:val="21"/>
                <w:szCs w:val="21"/>
                <w:lang w:eastAsia="zh-CN"/>
              </w:rPr>
              <w:t>的范围阶段，应已定义了所需关键评审的范围和类型</w:t>
            </w:r>
            <w:r>
              <w:rPr>
                <w:rFonts w:ascii="Times New Roman" w:eastAsia="宋体" w:hAnsi="Times New Roman" w:cs="Times New Roman"/>
                <w:color w:val="0D6812"/>
                <w:sz w:val="21"/>
                <w:szCs w:val="21"/>
                <w:lang w:eastAsia="zh-CN"/>
              </w:rPr>
              <w:t>(</w:t>
            </w:r>
            <w:r>
              <w:rPr>
                <w:rFonts w:ascii="Times New Roman" w:eastAsia="宋体" w:hAnsi="Times New Roman" w:cs="Times New Roman"/>
                <w:color w:val="0D6812"/>
                <w:sz w:val="21"/>
                <w:szCs w:val="21"/>
                <w:lang w:eastAsia="zh-CN"/>
              </w:rPr>
              <w:t>参见第</w:t>
            </w:r>
            <w:r>
              <w:rPr>
                <w:rFonts w:ascii="Times New Roman" w:eastAsia="宋体" w:hAnsi="Times New Roman" w:cs="Times New Roman"/>
                <w:color w:val="0D6812"/>
                <w:sz w:val="21"/>
                <w:szCs w:val="21"/>
                <w:lang w:eastAsia="zh-CN"/>
              </w:rPr>
              <w:t>6.11</w:t>
            </w:r>
            <w:r>
              <w:rPr>
                <w:rFonts w:ascii="Times New Roman" w:eastAsia="宋体" w:hAnsi="Times New Roman" w:cs="Times New Roman"/>
                <w:color w:val="0D6812"/>
                <w:sz w:val="21"/>
                <w:szCs w:val="21"/>
                <w:lang w:eastAsia="zh-CN"/>
              </w:rPr>
              <w:t>章</w:t>
            </w:r>
            <w:r>
              <w:rPr>
                <w:rFonts w:ascii="Times New Roman" w:eastAsia="宋体" w:hAnsi="Times New Roman" w:cs="Times New Roman"/>
                <w:color w:val="0D6812"/>
                <w:sz w:val="21"/>
                <w:szCs w:val="21"/>
                <w:lang w:eastAsia="zh-CN"/>
              </w:rPr>
              <w:t>)</w:t>
            </w:r>
            <w:r>
              <w:rPr>
                <w:rFonts w:ascii="Times New Roman" w:eastAsia="宋体" w:hAnsi="Times New Roman" w:cs="Times New Roman"/>
                <w:color w:val="0D6812"/>
                <w:sz w:val="21"/>
                <w:szCs w:val="21"/>
                <w:lang w:eastAsia="zh-CN"/>
              </w:rPr>
              <w:t>。以下条款重复了这些关键条款，否则必须在这一点上应用</w:t>
            </w:r>
            <w:r>
              <w:rPr>
                <w:rFonts w:ascii="Times New Roman" w:eastAsia="宋体" w:hAnsi="Times New Roman" w:cs="Times New Roman"/>
                <w:color w:val="0D6812"/>
                <w:sz w:val="21"/>
                <w:szCs w:val="21"/>
                <w:lang w:eastAsia="zh-CN"/>
              </w:rPr>
              <w:t>:[ISO</w:t>
            </w:r>
            <w:r>
              <w:rPr>
                <w:rFonts w:ascii="Times New Roman" w:eastAsia="宋体" w:hAnsi="Times New Roman" w:cs="Times New Roman"/>
                <w:color w:val="0D6812"/>
                <w:sz w:val="21"/>
                <w:szCs w:val="21"/>
                <w:lang w:eastAsia="zh-CN"/>
              </w:rPr>
              <w:t>！</w:t>
            </w:r>
            <w:r>
              <w:rPr>
                <w:rFonts w:ascii="Times New Roman" w:eastAsia="宋体" w:hAnsi="Times New Roman" w:cs="Times New Roman"/>
                <w:color w:val="0D6812"/>
                <w:sz w:val="21"/>
                <w:szCs w:val="21"/>
                <w:lang w:eastAsia="zh-CN"/>
              </w:rPr>
              <w:t>]</w:t>
            </w:r>
          </w:p>
        </w:tc>
      </w:tr>
      <w:tr w:rsidR="00D16BE9" w14:paraId="33755D8B" w14:textId="77777777">
        <w:trPr>
          <w:trHeight w:val="1790"/>
        </w:trPr>
        <w:tc>
          <w:tcPr>
            <w:tcW w:w="9290" w:type="dxa"/>
            <w:tcBorders>
              <w:top w:val="nil"/>
              <w:bottom w:val="nil"/>
              <w:right w:val="single" w:sz="12" w:space="0" w:color="FF0000"/>
            </w:tcBorders>
          </w:tcPr>
          <w:p w14:paraId="2BB0A9F8" w14:textId="77777777" w:rsidR="00D16BE9" w:rsidRDefault="00AC4FA2">
            <w:pPr>
              <w:pStyle w:val="TableParagraph"/>
              <w:spacing w:before="0" w:line="300" w:lineRule="auto"/>
              <w:ind w:left="0" w:firstLineChars="200" w:firstLine="420"/>
              <w:jc w:val="both"/>
              <w:rPr>
                <w:rFonts w:ascii="Times New Roman" w:eastAsia="宋体" w:hAnsi="Times New Roman" w:cs="Times New Roman"/>
                <w:sz w:val="21"/>
                <w:szCs w:val="21"/>
                <w:lang w:eastAsia="zh-CN"/>
              </w:rPr>
            </w:pPr>
            <w:proofErr w:type="spellStart"/>
            <w:r>
              <w:rPr>
                <w:rFonts w:ascii="Times New Roman" w:eastAsia="宋体" w:hAnsi="Times New Roman" w:cs="Times New Roman"/>
                <w:color w:val="0D6812"/>
                <w:sz w:val="21"/>
                <w:szCs w:val="21"/>
                <w:lang w:eastAsia="zh-CN"/>
              </w:rPr>
              <w:t>I.a</w:t>
            </w:r>
            <w:proofErr w:type="spellEnd"/>
            <w:r>
              <w:rPr>
                <w:rFonts w:ascii="Times New Roman" w:eastAsia="宋体" w:hAnsi="Times New Roman" w:cs="Times New Roman"/>
                <w:color w:val="0D6812"/>
                <w:sz w:val="21"/>
                <w:szCs w:val="21"/>
                <w:lang w:eastAsia="zh-CN"/>
              </w:rPr>
              <w:t>)</w:t>
            </w:r>
            <w:r>
              <w:rPr>
                <w:rFonts w:ascii="Times New Roman" w:eastAsia="宋体" w:hAnsi="Times New Roman" w:cs="Times New Roman"/>
                <w:color w:val="0D6812"/>
                <w:sz w:val="21"/>
                <w:szCs w:val="21"/>
                <w:lang w:eastAsia="zh-CN"/>
              </w:rPr>
              <w:t>确定最低关键审查类型</w:t>
            </w:r>
            <w:r>
              <w:rPr>
                <w:rFonts w:ascii="Times New Roman" w:eastAsia="宋体" w:hAnsi="Times New Roman" w:cs="Times New Roman"/>
                <w:color w:val="0D6812"/>
                <w:sz w:val="21"/>
                <w:szCs w:val="21"/>
                <w:lang w:eastAsia="zh-CN"/>
              </w:rPr>
              <w:t>:</w:t>
            </w:r>
            <w:r>
              <w:rPr>
                <w:rFonts w:ascii="Times New Roman" w:eastAsia="宋体" w:hAnsi="Times New Roman" w:cs="Times New Roman"/>
                <w:color w:val="0D6812"/>
                <w:sz w:val="21"/>
                <w:szCs w:val="21"/>
                <w:lang w:eastAsia="zh-CN"/>
              </w:rPr>
              <w:t>根据独立文件</w:t>
            </w:r>
            <w:r>
              <w:rPr>
                <w:rFonts w:ascii="Times New Roman" w:eastAsia="宋体" w:hAnsi="Times New Roman" w:cs="Times New Roman"/>
                <w:color w:val="0D6812"/>
                <w:sz w:val="21"/>
                <w:szCs w:val="21"/>
                <w:lang w:eastAsia="zh-CN"/>
              </w:rPr>
              <w:t>“</w:t>
            </w:r>
            <w:r>
              <w:rPr>
                <w:rFonts w:ascii="Times New Roman" w:eastAsia="宋体" w:hAnsi="Times New Roman" w:cs="Times New Roman"/>
                <w:color w:val="0D6812"/>
                <w:sz w:val="21"/>
                <w:szCs w:val="21"/>
                <w:lang w:eastAsia="zh-CN"/>
              </w:rPr>
              <w:t>生命周期评估</w:t>
            </w:r>
            <w:r>
              <w:rPr>
                <w:rFonts w:ascii="Times New Roman" w:eastAsia="宋体" w:hAnsi="Times New Roman" w:cs="Times New Roman"/>
                <w:color w:val="0D6812"/>
                <w:sz w:val="21"/>
                <w:szCs w:val="21"/>
                <w:lang w:eastAsia="zh-CN"/>
              </w:rPr>
              <w:t>(LCA)</w:t>
            </w:r>
            <w:r>
              <w:rPr>
                <w:rFonts w:ascii="Times New Roman" w:eastAsia="宋体" w:hAnsi="Times New Roman" w:cs="Times New Roman"/>
                <w:color w:val="0D6812"/>
                <w:sz w:val="21"/>
                <w:szCs w:val="21"/>
                <w:lang w:eastAsia="zh-CN"/>
              </w:rPr>
              <w:t>审查方案</w:t>
            </w:r>
            <w:r>
              <w:rPr>
                <w:rFonts w:ascii="Times New Roman" w:eastAsia="宋体" w:hAnsi="Times New Roman" w:cs="Times New Roman"/>
                <w:color w:val="0D6812"/>
                <w:sz w:val="21"/>
                <w:szCs w:val="21"/>
                <w:lang w:eastAsia="zh-CN"/>
              </w:rPr>
              <w:t>”</w:t>
            </w:r>
            <w:r>
              <w:rPr>
                <w:rFonts w:ascii="Times New Roman" w:eastAsia="宋体" w:hAnsi="Times New Roman" w:cs="Times New Roman"/>
                <w:color w:val="0D6812"/>
                <w:sz w:val="21"/>
                <w:szCs w:val="21"/>
                <w:lang w:eastAsia="zh-CN"/>
              </w:rPr>
              <w:t>确定是否应进行关键审查，以及应至少采用哪种审查类型。这取决于研究可交付成果的类型、其可预见的决策背景、目标受众的类型</w:t>
            </w:r>
            <w:r>
              <w:rPr>
                <w:rFonts w:ascii="Times New Roman" w:eastAsia="宋体" w:hAnsi="Times New Roman" w:cs="Times New Roman"/>
                <w:color w:val="0D6812"/>
                <w:sz w:val="21"/>
                <w:szCs w:val="21"/>
                <w:lang w:eastAsia="zh-CN"/>
              </w:rPr>
              <w:t>(</w:t>
            </w:r>
            <w:r>
              <w:rPr>
                <w:rFonts w:ascii="Times New Roman" w:eastAsia="宋体" w:hAnsi="Times New Roman" w:cs="Times New Roman"/>
                <w:color w:val="0D6812"/>
                <w:sz w:val="21"/>
                <w:szCs w:val="21"/>
                <w:lang w:eastAsia="zh-CN"/>
              </w:rPr>
              <w:t>内部</w:t>
            </w:r>
            <w:r>
              <w:rPr>
                <w:rFonts w:ascii="Times New Roman" w:eastAsia="宋体" w:hAnsi="Times New Roman" w:cs="Times New Roman"/>
                <w:color w:val="0D6812"/>
                <w:sz w:val="21"/>
                <w:szCs w:val="21"/>
                <w:lang w:eastAsia="zh-CN"/>
              </w:rPr>
              <w:t>/</w:t>
            </w:r>
            <w:proofErr w:type="gramStart"/>
            <w:r>
              <w:rPr>
                <w:rFonts w:ascii="Times New Roman" w:eastAsia="宋体" w:hAnsi="Times New Roman" w:cs="Times New Roman"/>
                <w:color w:val="0D6812"/>
                <w:sz w:val="21"/>
                <w:szCs w:val="21"/>
                <w:lang w:eastAsia="zh-CN"/>
              </w:rPr>
              <w:t>外部</w:t>
            </w:r>
            <w:r>
              <w:rPr>
                <w:rFonts w:ascii="Times New Roman" w:eastAsia="宋体" w:hAnsi="Times New Roman" w:cs="Times New Roman"/>
                <w:color w:val="0D6812"/>
                <w:sz w:val="21"/>
                <w:szCs w:val="21"/>
                <w:lang w:eastAsia="zh-CN"/>
              </w:rPr>
              <w:t>/</w:t>
            </w:r>
            <w:proofErr w:type="gramEnd"/>
            <w:r>
              <w:rPr>
                <w:rFonts w:ascii="Times New Roman" w:eastAsia="宋体" w:hAnsi="Times New Roman" w:cs="Times New Roman"/>
                <w:color w:val="0D6812"/>
                <w:sz w:val="21"/>
                <w:szCs w:val="21"/>
                <w:lang w:eastAsia="zh-CN"/>
              </w:rPr>
              <w:t>公众和技术</w:t>
            </w:r>
            <w:r>
              <w:rPr>
                <w:rFonts w:ascii="Times New Roman" w:eastAsia="宋体" w:hAnsi="Times New Roman" w:cs="Times New Roman"/>
                <w:color w:val="0D6812"/>
                <w:sz w:val="21"/>
                <w:szCs w:val="21"/>
                <w:lang w:eastAsia="zh-CN"/>
              </w:rPr>
              <w:t>/</w:t>
            </w:r>
            <w:r>
              <w:rPr>
                <w:rFonts w:ascii="Times New Roman" w:eastAsia="宋体" w:hAnsi="Times New Roman" w:cs="Times New Roman"/>
                <w:color w:val="0D6812"/>
                <w:sz w:val="21"/>
                <w:szCs w:val="21"/>
                <w:lang w:eastAsia="zh-CN"/>
              </w:rPr>
              <w:t>非技术</w:t>
            </w:r>
            <w:r>
              <w:rPr>
                <w:rFonts w:ascii="Times New Roman" w:eastAsia="宋体" w:hAnsi="Times New Roman" w:cs="Times New Roman"/>
                <w:color w:val="0D6812"/>
                <w:sz w:val="21"/>
                <w:szCs w:val="21"/>
                <w:lang w:eastAsia="zh-CN"/>
              </w:rPr>
              <w:t>)</w:t>
            </w:r>
            <w:r>
              <w:rPr>
                <w:rFonts w:ascii="Times New Roman" w:eastAsia="宋体" w:hAnsi="Times New Roman" w:cs="Times New Roman"/>
                <w:color w:val="0D6812"/>
                <w:sz w:val="21"/>
                <w:szCs w:val="21"/>
                <w:lang w:eastAsia="zh-CN"/>
              </w:rPr>
              <w:t>以及比较是否是研究的一部分。</w:t>
            </w:r>
          </w:p>
        </w:tc>
      </w:tr>
      <w:tr w:rsidR="00D16BE9" w14:paraId="66FE8425" w14:textId="77777777">
        <w:trPr>
          <w:trHeight w:val="984"/>
        </w:trPr>
        <w:tc>
          <w:tcPr>
            <w:tcW w:w="9290" w:type="dxa"/>
            <w:tcBorders>
              <w:top w:val="nil"/>
              <w:bottom w:val="nil"/>
              <w:right w:val="single" w:sz="12" w:space="0" w:color="FF0000"/>
            </w:tcBorders>
          </w:tcPr>
          <w:p w14:paraId="38927E28" w14:textId="77777777" w:rsidR="00D16BE9" w:rsidRDefault="00AC4FA2">
            <w:pPr>
              <w:pStyle w:val="TableParagraph"/>
              <w:spacing w:before="0" w:line="300" w:lineRule="auto"/>
              <w:ind w:left="0" w:firstLineChars="200" w:firstLine="420"/>
              <w:jc w:val="both"/>
              <w:rPr>
                <w:rFonts w:ascii="Times New Roman" w:eastAsia="宋体" w:hAnsi="Times New Roman" w:cs="Times New Roman"/>
                <w:sz w:val="21"/>
                <w:szCs w:val="21"/>
                <w:lang w:eastAsia="zh-CN"/>
              </w:rPr>
            </w:pPr>
            <w:proofErr w:type="spellStart"/>
            <w:r>
              <w:rPr>
                <w:rFonts w:ascii="Times New Roman" w:eastAsia="宋体" w:hAnsi="Times New Roman" w:cs="Times New Roman"/>
                <w:color w:val="0D6812"/>
                <w:sz w:val="21"/>
                <w:szCs w:val="21"/>
                <w:lang w:eastAsia="zh-CN"/>
              </w:rPr>
              <w:t>I.b</w:t>
            </w:r>
            <w:proofErr w:type="spellEnd"/>
            <w:r>
              <w:rPr>
                <w:rFonts w:ascii="Times New Roman" w:eastAsia="宋体" w:hAnsi="Times New Roman" w:cs="Times New Roman"/>
                <w:color w:val="0D6812"/>
                <w:sz w:val="21"/>
                <w:szCs w:val="21"/>
                <w:lang w:eastAsia="zh-CN"/>
              </w:rPr>
              <w:t>)</w:t>
            </w:r>
            <w:r>
              <w:rPr>
                <w:rFonts w:ascii="Times New Roman" w:eastAsia="宋体" w:hAnsi="Times New Roman" w:cs="Times New Roman"/>
                <w:color w:val="0D6812"/>
                <w:sz w:val="21"/>
                <w:szCs w:val="21"/>
                <w:lang w:eastAsia="zh-CN"/>
              </w:rPr>
              <w:t>选择合格的评审员</w:t>
            </w:r>
            <w:r>
              <w:rPr>
                <w:rFonts w:ascii="Times New Roman" w:eastAsia="宋体" w:hAnsi="Times New Roman" w:cs="Times New Roman"/>
                <w:color w:val="0D6812"/>
                <w:sz w:val="21"/>
                <w:szCs w:val="21"/>
                <w:lang w:eastAsia="zh-CN"/>
              </w:rPr>
              <w:t>:</w:t>
            </w:r>
            <w:r>
              <w:rPr>
                <w:rFonts w:ascii="Times New Roman" w:eastAsia="宋体" w:hAnsi="Times New Roman" w:cs="Times New Roman"/>
                <w:color w:val="0D6812"/>
                <w:sz w:val="21"/>
                <w:szCs w:val="21"/>
                <w:lang w:eastAsia="zh-CN"/>
              </w:rPr>
              <w:t>如果要进行严格的评审，应选择合格的评审员。审查人员的资格在单独的文件</w:t>
            </w:r>
            <w:r>
              <w:rPr>
                <w:rFonts w:ascii="Times New Roman" w:eastAsia="宋体" w:hAnsi="Times New Roman" w:cs="Times New Roman"/>
                <w:color w:val="0D6812"/>
                <w:sz w:val="21"/>
                <w:szCs w:val="21"/>
                <w:lang w:eastAsia="zh-CN"/>
              </w:rPr>
              <w:t>“</w:t>
            </w:r>
            <w:r>
              <w:rPr>
                <w:rFonts w:ascii="Times New Roman" w:eastAsia="宋体" w:hAnsi="Times New Roman" w:cs="Times New Roman"/>
                <w:color w:val="0D6812"/>
                <w:sz w:val="21"/>
                <w:szCs w:val="21"/>
                <w:lang w:eastAsia="zh-CN"/>
              </w:rPr>
              <w:t>审查人员资格</w:t>
            </w:r>
            <w:r>
              <w:rPr>
                <w:rFonts w:ascii="Times New Roman" w:eastAsia="宋体" w:hAnsi="Times New Roman" w:cs="Times New Roman"/>
                <w:color w:val="0D6812"/>
                <w:sz w:val="21"/>
                <w:szCs w:val="21"/>
                <w:lang w:eastAsia="zh-CN"/>
              </w:rPr>
              <w:t>”</w:t>
            </w:r>
            <w:r>
              <w:rPr>
                <w:rFonts w:ascii="Times New Roman" w:eastAsia="宋体" w:hAnsi="Times New Roman" w:cs="Times New Roman"/>
                <w:color w:val="0D6812"/>
                <w:sz w:val="21"/>
                <w:szCs w:val="21"/>
                <w:lang w:eastAsia="zh-CN"/>
              </w:rPr>
              <w:t>中说明。</w:t>
            </w:r>
          </w:p>
        </w:tc>
      </w:tr>
      <w:tr w:rsidR="00D16BE9" w14:paraId="6E4742BB" w14:textId="77777777">
        <w:trPr>
          <w:trHeight w:val="658"/>
        </w:trPr>
        <w:tc>
          <w:tcPr>
            <w:tcW w:w="9290" w:type="dxa"/>
            <w:tcBorders>
              <w:top w:val="nil"/>
              <w:right w:val="single" w:sz="12" w:space="0" w:color="FF0000"/>
            </w:tcBorders>
          </w:tcPr>
          <w:p w14:paraId="4D206172" w14:textId="77777777" w:rsidR="00D16BE9" w:rsidRDefault="00AC4FA2">
            <w:pPr>
              <w:pStyle w:val="TableParagraph"/>
              <w:tabs>
                <w:tab w:val="left" w:pos="609"/>
              </w:tabs>
              <w:spacing w:before="0" w:line="300" w:lineRule="auto"/>
              <w:ind w:left="0" w:firstLineChars="200" w:firstLine="404"/>
              <w:rPr>
                <w:rFonts w:ascii="Times New Roman" w:eastAsia="宋体" w:hAnsi="Times New Roman" w:cs="Times New Roman"/>
                <w:sz w:val="21"/>
                <w:szCs w:val="21"/>
                <w:lang w:eastAsia="zh-CN"/>
              </w:rPr>
            </w:pPr>
            <w:r>
              <w:rPr>
                <w:rFonts w:ascii="Times New Roman" w:eastAsia="宋体" w:hAnsi="Times New Roman" w:cs="Times New Roman"/>
                <w:color w:val="0D6812"/>
                <w:spacing w:val="-4"/>
                <w:sz w:val="21"/>
                <w:szCs w:val="21"/>
                <w:lang w:eastAsia="zh-CN"/>
              </w:rPr>
              <w:t>II)</w:t>
            </w:r>
            <w:r>
              <w:rPr>
                <w:rFonts w:ascii="Times New Roman" w:eastAsia="宋体" w:hAnsi="Times New Roman" w:cs="Times New Roman"/>
                <w:color w:val="0D6812"/>
                <w:spacing w:val="-4"/>
                <w:sz w:val="21"/>
                <w:szCs w:val="21"/>
                <w:lang w:eastAsia="zh-CN"/>
              </w:rPr>
              <w:t>应审查范围、方法和文件</w:t>
            </w:r>
            <w:r>
              <w:rPr>
                <w:rFonts w:ascii="Times New Roman" w:eastAsia="宋体" w:hAnsi="Times New Roman" w:cs="Times New Roman"/>
                <w:color w:val="0D6812"/>
                <w:spacing w:val="-4"/>
                <w:sz w:val="21"/>
                <w:szCs w:val="21"/>
                <w:lang w:eastAsia="zh-CN"/>
              </w:rPr>
              <w:t>:</w:t>
            </w:r>
            <w:r>
              <w:rPr>
                <w:rFonts w:ascii="Times New Roman" w:eastAsia="宋体" w:hAnsi="Times New Roman" w:cs="Times New Roman"/>
                <w:color w:val="0D6812"/>
                <w:spacing w:val="-4"/>
                <w:sz w:val="21"/>
                <w:szCs w:val="21"/>
                <w:lang w:eastAsia="zh-CN"/>
              </w:rPr>
              <w:t>选定的审查人员应进行审查，并按照单独的规定报告其结果</w:t>
            </w:r>
            <w:r>
              <w:rPr>
                <w:rFonts w:ascii="Times New Roman" w:eastAsia="宋体" w:hAnsi="Times New Roman" w:cs="Times New Roman"/>
                <w:color w:val="0D6812"/>
                <w:sz w:val="21"/>
                <w:szCs w:val="21"/>
                <w:lang w:eastAsia="zh-CN"/>
              </w:rPr>
              <w:t>记录</w:t>
            </w:r>
            <w:r>
              <w:rPr>
                <w:rFonts w:ascii="Times New Roman" w:eastAsia="宋体" w:hAnsi="Times New Roman" w:cs="Times New Roman"/>
                <w:color w:val="0D6812"/>
                <w:sz w:val="21"/>
                <w:szCs w:val="21"/>
                <w:lang w:eastAsia="zh-CN"/>
              </w:rPr>
              <w:t>“</w:t>
            </w:r>
            <w:r>
              <w:rPr>
                <w:rFonts w:ascii="Times New Roman" w:eastAsia="宋体" w:hAnsi="Times New Roman" w:cs="Times New Roman"/>
                <w:color w:val="0D6812"/>
                <w:sz w:val="21"/>
                <w:szCs w:val="21"/>
                <w:lang w:eastAsia="zh-CN"/>
              </w:rPr>
              <w:t>评审范围、方法和文档</w:t>
            </w:r>
            <w:r>
              <w:rPr>
                <w:rFonts w:ascii="Times New Roman" w:eastAsia="宋体" w:hAnsi="Times New Roman" w:cs="Times New Roman"/>
                <w:color w:val="0D6812"/>
                <w:sz w:val="21"/>
                <w:szCs w:val="21"/>
                <w:lang w:eastAsia="zh-CN"/>
              </w:rPr>
              <w:t>”210</w:t>
            </w:r>
            <w:r>
              <w:rPr>
                <w:rFonts w:ascii="Times New Roman" w:eastAsia="宋体" w:hAnsi="Times New Roman" w:cs="Times New Roman"/>
                <w:color w:val="0D6812"/>
                <w:sz w:val="21"/>
                <w:szCs w:val="21"/>
                <w:lang w:eastAsia="zh-CN"/>
              </w:rPr>
              <w:t>。</w:t>
            </w:r>
            <w:proofErr w:type="gramStart"/>
            <w:r>
              <w:rPr>
                <w:rFonts w:ascii="Times New Roman" w:eastAsia="宋体" w:hAnsi="Times New Roman" w:cs="Times New Roman"/>
                <w:color w:val="0D6812"/>
                <w:sz w:val="21"/>
                <w:szCs w:val="21"/>
                <w:lang w:eastAsia="zh-CN"/>
              </w:rPr>
              <w:t>【</w:t>
            </w:r>
            <w:proofErr w:type="gramEnd"/>
            <w:r>
              <w:rPr>
                <w:rFonts w:ascii="Times New Roman" w:eastAsia="宋体" w:hAnsi="Times New Roman" w:cs="Times New Roman"/>
                <w:color w:val="0D6812"/>
                <w:sz w:val="21"/>
                <w:szCs w:val="21"/>
                <w:lang w:eastAsia="zh-CN"/>
              </w:rPr>
              <w:t>ISO</w:t>
            </w:r>
            <w:r>
              <w:rPr>
                <w:rFonts w:ascii="Times New Roman" w:eastAsia="宋体" w:hAnsi="Times New Roman" w:cs="Times New Roman"/>
                <w:color w:val="0D6812"/>
                <w:sz w:val="21"/>
                <w:szCs w:val="21"/>
                <w:lang w:eastAsia="zh-CN"/>
              </w:rPr>
              <w:t>！</w:t>
            </w:r>
            <w:r>
              <w:rPr>
                <w:rFonts w:ascii="Times New Roman" w:eastAsia="宋体" w:hAnsi="Times New Roman" w:cs="Times New Roman"/>
                <w:color w:val="0D6812"/>
                <w:sz w:val="21"/>
                <w:szCs w:val="21"/>
                <w:lang w:eastAsia="zh-CN"/>
              </w:rPr>
              <w:t>]</w:t>
            </w:r>
          </w:p>
        </w:tc>
      </w:tr>
    </w:tbl>
    <w:p w14:paraId="3ED7E47D" w14:textId="77777777" w:rsidR="00D16BE9" w:rsidRDefault="00AC4FA2">
      <w:pPr>
        <w:spacing w:line="300" w:lineRule="auto"/>
        <w:ind w:firstLine="420"/>
        <w:rPr>
          <w:rFonts w:cs="Times New Roman"/>
        </w:rPr>
      </w:pPr>
      <w:r>
        <w:rPr>
          <w:rFonts w:cs="Times New Roman"/>
          <w:noProof/>
        </w:rPr>
        <mc:AlternateContent>
          <mc:Choice Requires="wps">
            <w:drawing>
              <wp:anchor distT="0" distB="0" distL="0" distR="0" simplePos="0" relativeHeight="251631104" behindDoc="1" locked="0" layoutInCell="1" allowOverlap="1" wp14:anchorId="0AB76301" wp14:editId="385DDA5B">
                <wp:simplePos x="0" y="0"/>
                <wp:positionH relativeFrom="page">
                  <wp:posOffset>830580</wp:posOffset>
                </wp:positionH>
                <wp:positionV relativeFrom="paragraph">
                  <wp:posOffset>535940</wp:posOffset>
                </wp:positionV>
                <wp:extent cx="1828800" cy="6985"/>
                <wp:effectExtent l="0" t="0" r="0" b="0"/>
                <wp:wrapTopAndBottom/>
                <wp:docPr id="791" name="docshape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28800" cy="6985"/>
                        </a:xfrm>
                        <a:prstGeom prst="rect">
                          <a:avLst/>
                        </a:prstGeom>
                        <a:solidFill>
                          <a:srgbClr val="000000"/>
                        </a:solidFill>
                        <a:ln>
                          <a:noFill/>
                        </a:ln>
                      </wps:spPr>
                      <wps:bodyPr rot="0" vert="horz" wrap="square" lIns="91440" tIns="45720" rIns="91440" bIns="45720" anchor="t" anchorCtr="0" upright="1">
                        <a:noAutofit/>
                      </wps:bodyPr>
                    </wps:wsp>
                  </a:graphicData>
                </a:graphic>
              </wp:anchor>
            </w:drawing>
          </mc:Choice>
          <mc:Fallback xmlns:wpsCustomData="http://www.wps.cn/officeDocument/2013/wpsCustomData">
            <w:pict>
              <v:rect id="docshape17" o:spid="_x0000_s1026" o:spt="1" style="position:absolute;left:0pt;margin-left:65.4pt;margin-top:42.2pt;height:0.55pt;width:144pt;mso-position-horizontal-relative:page;mso-wrap-distance-bottom:0pt;mso-wrap-distance-top:0pt;z-index:-251604992;mso-width-relative:page;mso-height-relative:page;" fillcolor="#000000" filled="t" stroked="f" coordsize="21600,21600" o:gfxdata="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">
                <v:fill on="t" focussize="0,0"/>
                <v:stroke on="f"/>
                <v:imagedata o:title=""/>
                <o:lock v:ext="edit" aspectratio="f"/>
                <w10:wrap type="topAndBottom"/>
              </v:rect>
            </w:pict>
          </mc:Fallback>
        </mc:AlternateContent>
      </w:r>
    </w:p>
    <w:p w14:paraId="7B656041" w14:textId="77777777" w:rsidR="00D16BE9" w:rsidRDefault="00D16BE9">
      <w:pPr>
        <w:spacing w:line="300" w:lineRule="auto"/>
        <w:ind w:firstLine="420"/>
      </w:pPr>
    </w:p>
    <w:p w14:paraId="7B2A9D70" w14:textId="77777777" w:rsidR="00D16BE9" w:rsidRDefault="00D16BE9">
      <w:pPr>
        <w:spacing w:line="300" w:lineRule="auto"/>
        <w:ind w:firstLine="420"/>
      </w:pPr>
    </w:p>
    <w:p w14:paraId="2CE6CD65" w14:textId="77777777" w:rsidR="00D16BE9" w:rsidRDefault="00AC4FA2">
      <w:pPr>
        <w:spacing w:line="300" w:lineRule="auto"/>
        <w:ind w:firstLine="420"/>
        <w:rPr>
          <w:rFonts w:eastAsia="宋体" w:cs="Times New Roman"/>
          <w:b/>
          <w:bCs/>
          <w:sz w:val="18"/>
          <w:szCs w:val="18"/>
        </w:rPr>
      </w:pPr>
      <w:r>
        <w:rPr>
          <w:rFonts w:hint="eastAsia"/>
        </w:rPr>
        <w:tab/>
      </w:r>
      <w:r>
        <w:rPr>
          <w:rFonts w:eastAsia="宋体" w:cs="Times New Roman"/>
          <w:b/>
          <w:bCs/>
          <w:sz w:val="18"/>
          <w:szCs w:val="18"/>
        </w:rPr>
        <w:t xml:space="preserve">210 </w:t>
      </w:r>
      <w:r>
        <w:rPr>
          <w:rFonts w:eastAsia="宋体" w:cs="Times New Roman"/>
          <w:b/>
          <w:bCs/>
          <w:sz w:val="18"/>
          <w:szCs w:val="18"/>
        </w:rPr>
        <w:t>当本文档最终定稿时，该文件仍在准备中。在其作为</w:t>
      </w:r>
      <w:r>
        <w:rPr>
          <w:rFonts w:eastAsia="宋体" w:cs="Times New Roman"/>
          <w:b/>
          <w:bCs/>
          <w:sz w:val="18"/>
          <w:szCs w:val="18"/>
        </w:rPr>
        <w:t>ILCD</w:t>
      </w:r>
      <w:r>
        <w:rPr>
          <w:rFonts w:eastAsia="宋体" w:cs="Times New Roman"/>
          <w:b/>
          <w:bCs/>
          <w:sz w:val="18"/>
          <w:szCs w:val="18"/>
        </w:rPr>
        <w:t>手册的一部分发布之前，至少应满足相关的</w:t>
      </w:r>
      <w:r>
        <w:rPr>
          <w:rFonts w:eastAsia="宋体" w:cs="Times New Roman"/>
          <w:b/>
          <w:bCs/>
          <w:sz w:val="18"/>
          <w:szCs w:val="18"/>
        </w:rPr>
        <w:t>ISO 14040</w:t>
      </w:r>
      <w:r>
        <w:rPr>
          <w:rFonts w:eastAsia="宋体" w:cs="Times New Roman"/>
          <w:b/>
          <w:bCs/>
          <w:sz w:val="18"/>
          <w:szCs w:val="18"/>
        </w:rPr>
        <w:t>和</w:t>
      </w:r>
      <w:r>
        <w:rPr>
          <w:rFonts w:eastAsia="宋体" w:cs="Times New Roman"/>
          <w:b/>
          <w:bCs/>
          <w:sz w:val="18"/>
          <w:szCs w:val="18"/>
        </w:rPr>
        <w:t>14044</w:t>
      </w:r>
      <w:r>
        <w:rPr>
          <w:rFonts w:eastAsia="宋体" w:cs="Times New Roman"/>
          <w:b/>
          <w:bCs/>
          <w:sz w:val="18"/>
          <w:szCs w:val="18"/>
        </w:rPr>
        <w:t>要求。</w:t>
      </w:r>
    </w:p>
    <w:p w14:paraId="2D627156" w14:textId="77777777" w:rsidR="00D16BE9" w:rsidRDefault="00D16BE9">
      <w:pPr>
        <w:spacing w:line="300" w:lineRule="auto"/>
        <w:ind w:firstLine="360"/>
        <w:rPr>
          <w:rFonts w:eastAsia="宋体" w:cs="Times New Roman"/>
          <w:sz w:val="18"/>
        </w:rPr>
        <w:sectPr w:rsidR="00D16BE9">
          <w:headerReference w:type="default" r:id="rId120"/>
          <w:footerReference w:type="default" r:id="rId121"/>
          <w:pgSz w:w="11910" w:h="16840"/>
          <w:pgMar w:top="1040" w:right="1160" w:bottom="1040" w:left="1120" w:header="835" w:footer="852" w:gutter="0"/>
          <w:cols w:space="720"/>
        </w:sectPr>
      </w:pPr>
    </w:p>
    <w:p w14:paraId="34A2BB52" w14:textId="77777777" w:rsidR="00D16BE9" w:rsidRDefault="00AC4FA2">
      <w:pPr>
        <w:pStyle w:val="1"/>
        <w:tabs>
          <w:tab w:val="left" w:pos="867"/>
        </w:tabs>
        <w:spacing w:beforeLines="0" w:before="0" w:afterLines="0" w:after="0" w:line="300" w:lineRule="auto"/>
        <w:jc w:val="center"/>
        <w:rPr>
          <w:rFonts w:eastAsia="宋体" w:cs="Times New Roman"/>
        </w:rPr>
      </w:pPr>
      <w:r>
        <w:rPr>
          <w:rFonts w:eastAsia="宋体" w:cs="Times New Roman" w:hint="eastAsia"/>
        </w:rPr>
        <w:lastRenderedPageBreak/>
        <w:t>12</w:t>
      </w:r>
      <w:r>
        <w:rPr>
          <w:rFonts w:eastAsia="宋体" w:cs="Times New Roman"/>
        </w:rPr>
        <w:t>附录</w:t>
      </w:r>
      <w:r>
        <w:rPr>
          <w:rFonts w:eastAsia="宋体" w:cs="Times New Roman"/>
        </w:rPr>
        <w:t>A:</w:t>
      </w:r>
      <w:r>
        <w:rPr>
          <w:rFonts w:eastAsia="宋体" w:cs="Times New Roman"/>
        </w:rPr>
        <w:t>数据质量概念和方法</w:t>
      </w:r>
    </w:p>
    <w:p w14:paraId="61F912C7" w14:textId="77777777" w:rsidR="00D16BE9" w:rsidRDefault="00AC4FA2">
      <w:pPr>
        <w:spacing w:line="300" w:lineRule="auto"/>
        <w:ind w:firstLine="320"/>
        <w:rPr>
          <w:rFonts w:eastAsia="宋体" w:cs="Times New Roman"/>
          <w:sz w:val="16"/>
        </w:rPr>
      </w:pPr>
      <w:r>
        <w:rPr>
          <w:rFonts w:eastAsia="宋体" w:cs="Times New Roman"/>
          <w:color w:val="0000FF"/>
          <w:sz w:val="16"/>
        </w:rPr>
        <w:t>(</w:t>
      </w:r>
      <w:r>
        <w:rPr>
          <w:rFonts w:eastAsia="宋体" w:cs="Times New Roman"/>
          <w:color w:val="0000FF"/>
          <w:sz w:val="16"/>
        </w:rPr>
        <w:t>参考</w:t>
      </w:r>
      <w:r>
        <w:rPr>
          <w:rFonts w:eastAsia="宋体" w:cs="Times New Roman"/>
          <w:color w:val="0000FF"/>
          <w:sz w:val="16"/>
        </w:rPr>
        <w:t>4.2.3.6 ISO 14044:2006</w:t>
      </w:r>
      <w:proofErr w:type="gramStart"/>
      <w:r>
        <w:rPr>
          <w:rFonts w:eastAsia="宋体" w:cs="Times New Roman"/>
          <w:color w:val="0000FF"/>
          <w:sz w:val="16"/>
        </w:rPr>
        <w:t>一</w:t>
      </w:r>
      <w:proofErr w:type="gramEnd"/>
      <w:r>
        <w:rPr>
          <w:rFonts w:eastAsia="宋体" w:cs="Times New Roman"/>
          <w:color w:val="0000FF"/>
          <w:sz w:val="16"/>
        </w:rPr>
        <w:t>章的各个方面</w:t>
      </w:r>
      <w:r>
        <w:rPr>
          <w:rFonts w:eastAsia="宋体" w:cs="Times New Roman"/>
          <w:color w:val="0000FF"/>
          <w:sz w:val="16"/>
        </w:rPr>
        <w:t>)</w:t>
      </w:r>
    </w:p>
    <w:p w14:paraId="2B523BE7" w14:textId="77777777" w:rsidR="00D16BE9" w:rsidRDefault="00D16BE9">
      <w:pPr>
        <w:pStyle w:val="a8"/>
        <w:spacing w:line="300" w:lineRule="auto"/>
        <w:ind w:firstLineChars="200" w:firstLine="360"/>
        <w:rPr>
          <w:rFonts w:cs="Times New Roman"/>
          <w:sz w:val="18"/>
          <w:lang w:eastAsia="zh-CN"/>
        </w:rPr>
      </w:pPr>
    </w:p>
    <w:p w14:paraId="0CD0DE12" w14:textId="77777777" w:rsidR="00D16BE9" w:rsidRDefault="00AC4FA2">
      <w:pPr>
        <w:pStyle w:val="2"/>
        <w:tabs>
          <w:tab w:val="left" w:pos="1094"/>
        </w:tabs>
        <w:spacing w:beforeLines="0" w:before="0" w:afterLines="0" w:after="0"/>
        <w:ind w:firstLineChars="200" w:firstLine="482"/>
        <w:rPr>
          <w:rFonts w:cs="Times New Roman"/>
        </w:rPr>
      </w:pPr>
      <w:r>
        <w:rPr>
          <w:rFonts w:cs="Times New Roman" w:hint="eastAsia"/>
        </w:rPr>
        <w:t>12.1</w:t>
      </w:r>
      <w:r>
        <w:rPr>
          <w:rFonts w:cs="Times New Roman"/>
        </w:rPr>
        <w:t>导言和概述</w:t>
      </w:r>
    </w:p>
    <w:p w14:paraId="43E40126" w14:textId="77777777" w:rsidR="00D16BE9" w:rsidRDefault="00AC4FA2">
      <w:pPr>
        <w:spacing w:line="300" w:lineRule="auto"/>
        <w:ind w:firstLine="320"/>
        <w:rPr>
          <w:rFonts w:eastAsia="宋体" w:cs="Times New Roman"/>
          <w:sz w:val="16"/>
        </w:rPr>
      </w:pPr>
      <w:r>
        <w:rPr>
          <w:rFonts w:eastAsia="宋体" w:cs="Times New Roman"/>
          <w:color w:val="0000FF"/>
          <w:sz w:val="16"/>
        </w:rPr>
        <w:t>(</w:t>
      </w:r>
      <w:r>
        <w:rPr>
          <w:rFonts w:eastAsia="宋体" w:cs="Times New Roman"/>
          <w:color w:val="0000FF"/>
          <w:sz w:val="16"/>
        </w:rPr>
        <w:t>参考</w:t>
      </w:r>
      <w:r>
        <w:rPr>
          <w:rFonts w:eastAsia="宋体" w:cs="Times New Roman"/>
          <w:color w:val="0000FF"/>
          <w:sz w:val="16"/>
        </w:rPr>
        <w:t>4.2.3.6 ISO 14044:2006</w:t>
      </w:r>
      <w:proofErr w:type="gramStart"/>
      <w:r>
        <w:rPr>
          <w:rFonts w:eastAsia="宋体" w:cs="Times New Roman"/>
          <w:color w:val="0000FF"/>
          <w:sz w:val="16"/>
        </w:rPr>
        <w:t>一</w:t>
      </w:r>
      <w:proofErr w:type="gramEnd"/>
      <w:r>
        <w:rPr>
          <w:rFonts w:eastAsia="宋体" w:cs="Times New Roman"/>
          <w:color w:val="0000FF"/>
          <w:sz w:val="16"/>
        </w:rPr>
        <w:t>章的各个方面</w:t>
      </w:r>
      <w:r>
        <w:rPr>
          <w:rFonts w:eastAsia="宋体" w:cs="Times New Roman"/>
          <w:color w:val="0000FF"/>
          <w:sz w:val="16"/>
        </w:rPr>
        <w:t>)</w:t>
      </w:r>
    </w:p>
    <w:p w14:paraId="1D0CF9E1" w14:textId="77777777" w:rsidR="00D16BE9" w:rsidRDefault="00AC4FA2">
      <w:pPr>
        <w:pStyle w:val="a8"/>
        <w:spacing w:line="300" w:lineRule="auto"/>
        <w:ind w:firstLineChars="200" w:firstLine="420"/>
        <w:jc w:val="both"/>
        <w:rPr>
          <w:rFonts w:cs="Times New Roman"/>
          <w:szCs w:val="21"/>
          <w:lang w:eastAsia="zh-CN"/>
        </w:rPr>
      </w:pPr>
      <w:r>
        <w:rPr>
          <w:rFonts w:cs="Times New Roman"/>
          <w:szCs w:val="21"/>
          <w:lang w:eastAsia="zh-CN"/>
        </w:rPr>
        <w:t>本文档的不同章节中使用或引用了以下数据质量的组成部分和方面。</w:t>
      </w:r>
    </w:p>
    <w:p w14:paraId="15DAF5DF" w14:textId="77777777" w:rsidR="00D16BE9" w:rsidRDefault="00AC4FA2">
      <w:pPr>
        <w:pStyle w:val="a8"/>
        <w:spacing w:line="300" w:lineRule="auto"/>
        <w:ind w:firstLineChars="200" w:firstLine="420"/>
        <w:jc w:val="both"/>
        <w:rPr>
          <w:rFonts w:cs="Times New Roman"/>
          <w:szCs w:val="21"/>
          <w:lang w:eastAsia="zh-CN"/>
        </w:rPr>
      </w:pPr>
      <w:r>
        <w:rPr>
          <w:rFonts w:cs="Times New Roman"/>
          <w:szCs w:val="21"/>
          <w:lang w:eastAsia="zh-CN"/>
        </w:rPr>
        <w:t>ISO 14044:2006</w:t>
      </w:r>
      <w:r>
        <w:rPr>
          <w:rFonts w:cs="Times New Roman"/>
          <w:szCs w:val="21"/>
          <w:lang w:eastAsia="zh-CN"/>
        </w:rPr>
        <w:t>在</w:t>
      </w:r>
      <w:r>
        <w:rPr>
          <w:rFonts w:cs="Times New Roman"/>
          <w:szCs w:val="21"/>
          <w:lang w:eastAsia="zh-CN"/>
        </w:rPr>
        <w:t>“</w:t>
      </w:r>
      <w:r>
        <w:rPr>
          <w:rFonts w:cs="Times New Roman"/>
          <w:szCs w:val="21"/>
          <w:lang w:eastAsia="zh-CN"/>
        </w:rPr>
        <w:t>数据质量</w:t>
      </w:r>
      <w:r>
        <w:rPr>
          <w:rFonts w:cs="Times New Roman"/>
          <w:szCs w:val="21"/>
          <w:lang w:eastAsia="zh-CN"/>
        </w:rPr>
        <w:t>”</w:t>
      </w:r>
      <w:r>
        <w:rPr>
          <w:rFonts w:cs="Times New Roman"/>
          <w:szCs w:val="21"/>
          <w:lang w:eastAsia="zh-CN"/>
        </w:rPr>
        <w:t>下列出了多个方面，如代表性、不确定性</w:t>
      </w:r>
      <w:r>
        <w:rPr>
          <w:rFonts w:cs="Times New Roman"/>
          <w:szCs w:val="21"/>
          <w:lang w:eastAsia="zh-CN"/>
        </w:rPr>
        <w:t>/</w:t>
      </w:r>
      <w:r>
        <w:rPr>
          <w:rFonts w:cs="Times New Roman"/>
          <w:szCs w:val="21"/>
          <w:lang w:eastAsia="zh-CN"/>
        </w:rPr>
        <w:t>精确度以及其他直接与数据质量相关的方面，但也包括了方法论一致性、所使用的数据来源和</w:t>
      </w:r>
      <w:proofErr w:type="gramStart"/>
      <w:r>
        <w:rPr>
          <w:rFonts w:cs="Times New Roman"/>
          <w:szCs w:val="21"/>
          <w:lang w:eastAsia="zh-CN"/>
        </w:rPr>
        <w:t>可</w:t>
      </w:r>
      <w:proofErr w:type="gramEnd"/>
      <w:r>
        <w:rPr>
          <w:rFonts w:cs="Times New Roman"/>
          <w:szCs w:val="21"/>
          <w:lang w:eastAsia="zh-CN"/>
        </w:rPr>
        <w:t>复制性等。</w:t>
      </w:r>
    </w:p>
    <w:p w14:paraId="0C172A48" w14:textId="77777777" w:rsidR="00D16BE9" w:rsidRDefault="00AC4FA2">
      <w:pPr>
        <w:pStyle w:val="a8"/>
        <w:spacing w:line="300" w:lineRule="auto"/>
        <w:ind w:firstLineChars="200" w:firstLine="420"/>
        <w:jc w:val="both"/>
        <w:rPr>
          <w:rFonts w:cs="Times New Roman"/>
          <w:szCs w:val="21"/>
          <w:lang w:eastAsia="zh-CN"/>
        </w:rPr>
      </w:pPr>
      <w:r>
        <w:rPr>
          <w:rFonts w:cs="Times New Roman"/>
          <w:szCs w:val="21"/>
          <w:lang w:eastAsia="zh-CN"/>
        </w:rPr>
        <w:t>在</w:t>
      </w:r>
      <w:r>
        <w:rPr>
          <w:rFonts w:cs="Times New Roman"/>
          <w:szCs w:val="21"/>
          <w:lang w:eastAsia="zh-CN"/>
        </w:rPr>
        <w:t>ILCD</w:t>
      </w:r>
      <w:r>
        <w:rPr>
          <w:rFonts w:cs="Times New Roman"/>
          <w:szCs w:val="21"/>
          <w:lang w:eastAsia="zh-CN"/>
        </w:rPr>
        <w:t>手册中，为了更好地构建质量指标和评估以及审查</w:t>
      </w:r>
      <w:r>
        <w:rPr>
          <w:rFonts w:cs="Times New Roman"/>
          <w:szCs w:val="21"/>
          <w:lang w:eastAsia="zh-CN"/>
        </w:rPr>
        <w:t>LCA/LCA</w:t>
      </w:r>
      <w:r>
        <w:rPr>
          <w:rFonts w:cs="Times New Roman"/>
          <w:szCs w:val="21"/>
          <w:lang w:eastAsia="zh-CN"/>
        </w:rPr>
        <w:t>研究，数据质量的概念通过两种互补的方法来解决：首先，严格意义上的数据质量，即决定清单数据和相关</w:t>
      </w:r>
      <w:r>
        <w:rPr>
          <w:rFonts w:cs="Times New Roman"/>
          <w:szCs w:val="21"/>
          <w:lang w:eastAsia="zh-CN"/>
        </w:rPr>
        <w:t>LCIA</w:t>
      </w:r>
      <w:r>
        <w:rPr>
          <w:rFonts w:cs="Times New Roman"/>
          <w:szCs w:val="21"/>
          <w:lang w:eastAsia="zh-CN"/>
        </w:rPr>
        <w:t>结果质量的方面。其次，与数据质量文件和审查以及基本一致性努力相关的方面，如术语和术语。</w:t>
      </w:r>
    </w:p>
    <w:p w14:paraId="6FBDBD75" w14:textId="77777777" w:rsidR="00D16BE9" w:rsidRDefault="00AC4FA2">
      <w:pPr>
        <w:pStyle w:val="a8"/>
        <w:spacing w:line="300" w:lineRule="auto"/>
        <w:ind w:firstLineChars="200" w:firstLine="420"/>
        <w:jc w:val="both"/>
        <w:rPr>
          <w:rFonts w:cs="Times New Roman"/>
          <w:szCs w:val="21"/>
          <w:lang w:eastAsia="zh-CN"/>
        </w:rPr>
      </w:pPr>
      <w:r>
        <w:rPr>
          <w:rFonts w:cs="Times New Roman"/>
          <w:szCs w:val="21"/>
          <w:lang w:eastAsia="zh-CN"/>
        </w:rPr>
        <w:t>第一种方法称为</w:t>
      </w:r>
      <w:r>
        <w:rPr>
          <w:rFonts w:cs="Times New Roman"/>
          <w:szCs w:val="21"/>
          <w:lang w:eastAsia="zh-CN"/>
        </w:rPr>
        <w:t>“ILCD</w:t>
      </w:r>
      <w:r>
        <w:rPr>
          <w:rFonts w:cs="Times New Roman"/>
          <w:szCs w:val="21"/>
          <w:lang w:eastAsia="zh-CN"/>
        </w:rPr>
        <w:t>数据质量指标</w:t>
      </w:r>
      <w:r>
        <w:rPr>
          <w:rFonts w:cs="Times New Roman"/>
          <w:szCs w:val="21"/>
          <w:lang w:eastAsia="zh-CN"/>
        </w:rPr>
        <w:t>”,</w:t>
      </w:r>
      <w:r>
        <w:rPr>
          <w:rFonts w:cs="Times New Roman"/>
          <w:szCs w:val="21"/>
          <w:lang w:eastAsia="zh-CN"/>
        </w:rPr>
        <w:t>允许对</w:t>
      </w:r>
      <w:r>
        <w:rPr>
          <w:rFonts w:cs="Times New Roman"/>
          <w:szCs w:val="21"/>
          <w:lang w:eastAsia="zh-CN"/>
        </w:rPr>
        <w:t>LCI</w:t>
      </w:r>
      <w:r>
        <w:rPr>
          <w:rFonts w:cs="Times New Roman"/>
          <w:szCs w:val="21"/>
          <w:lang w:eastAsia="zh-CN"/>
        </w:rPr>
        <w:t>数据达到的数据质量进行分类</w:t>
      </w:r>
      <w:r>
        <w:rPr>
          <w:rFonts w:cs="Times New Roman"/>
          <w:szCs w:val="21"/>
          <w:lang w:eastAsia="zh-CN"/>
        </w:rPr>
        <w:t>:</w:t>
      </w:r>
    </w:p>
    <w:p w14:paraId="5D1A1F46" w14:textId="77777777" w:rsidR="00D16BE9" w:rsidRDefault="00AC4FA2">
      <w:pPr>
        <w:pStyle w:val="a8"/>
        <w:spacing w:line="300" w:lineRule="auto"/>
        <w:ind w:firstLineChars="200" w:firstLine="420"/>
        <w:jc w:val="both"/>
        <w:rPr>
          <w:rFonts w:cs="Times New Roman"/>
          <w:szCs w:val="21"/>
          <w:lang w:eastAsia="zh-CN"/>
        </w:rPr>
      </w:pPr>
      <w:r>
        <w:rPr>
          <w:rFonts w:cs="Times New Roman"/>
          <w:noProof/>
          <w:szCs w:val="21"/>
          <w:lang w:eastAsia="zh-CN"/>
        </w:rPr>
        <w:drawing>
          <wp:inline distT="0" distB="0" distL="0" distR="0" wp14:anchorId="038EA95B" wp14:editId="1303C8CD">
            <wp:extent cx="92710" cy="123825"/>
            <wp:effectExtent l="0" t="0" r="0" b="1905"/>
            <wp:docPr id="2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1.png"/>
                    <pic:cNvPicPr>
                      <a:picLocks noChangeAspect="1"/>
                    </pic:cNvPicPr>
                  </pic:nvPicPr>
                  <pic:blipFill>
                    <a:blip r:embed="rId112" cstate="print"/>
                    <a:stretch>
                      <a:fillRect/>
                    </a:stretch>
                  </pic:blipFill>
                  <pic:spPr>
                    <a:xfrm>
                      <a:off x="0" y="0"/>
                      <a:ext cx="92964" cy="124205"/>
                    </a:xfrm>
                    <a:prstGeom prst="rect">
                      <a:avLst/>
                    </a:prstGeom>
                  </pic:spPr>
                </pic:pic>
              </a:graphicData>
            </a:graphic>
          </wp:inline>
        </w:drawing>
      </w:r>
      <w:r>
        <w:rPr>
          <w:rFonts w:cs="Times New Roman"/>
          <w:szCs w:val="21"/>
          <w:lang w:eastAsia="zh-CN"/>
        </w:rPr>
        <w:t>整体数据质量</w:t>
      </w:r>
    </w:p>
    <w:p w14:paraId="4E2E9E50" w14:textId="77777777" w:rsidR="00D16BE9" w:rsidRDefault="00AC4FA2">
      <w:pPr>
        <w:pStyle w:val="a8"/>
        <w:spacing w:line="300" w:lineRule="auto"/>
        <w:ind w:firstLineChars="200" w:firstLine="420"/>
        <w:jc w:val="both"/>
        <w:rPr>
          <w:rFonts w:cs="Times New Roman"/>
          <w:szCs w:val="21"/>
          <w:lang w:eastAsia="zh-CN"/>
        </w:rPr>
      </w:pPr>
      <w:r>
        <w:rPr>
          <w:rFonts w:cs="Times New Roman"/>
          <w:szCs w:val="21"/>
          <w:lang w:eastAsia="zh-CN"/>
        </w:rPr>
        <w:t>技术代表性</w:t>
      </w:r>
    </w:p>
    <w:p w14:paraId="6D7C53C1" w14:textId="77777777" w:rsidR="00D16BE9" w:rsidRDefault="00AC4FA2">
      <w:pPr>
        <w:pStyle w:val="a8"/>
        <w:spacing w:line="300" w:lineRule="auto"/>
        <w:ind w:firstLineChars="200" w:firstLine="420"/>
        <w:jc w:val="both"/>
        <w:rPr>
          <w:rFonts w:cs="Times New Roman"/>
          <w:szCs w:val="21"/>
          <w:lang w:eastAsia="zh-CN"/>
        </w:rPr>
      </w:pPr>
      <w:r>
        <w:rPr>
          <w:rFonts w:cs="Times New Roman"/>
          <w:szCs w:val="21"/>
          <w:lang w:eastAsia="zh-CN"/>
        </w:rPr>
        <w:t>地理代表性</w:t>
      </w:r>
    </w:p>
    <w:p w14:paraId="55A5F425" w14:textId="77777777" w:rsidR="00D16BE9" w:rsidRDefault="00AC4FA2">
      <w:pPr>
        <w:pStyle w:val="a8"/>
        <w:spacing w:line="300" w:lineRule="auto"/>
        <w:ind w:firstLineChars="200" w:firstLine="420"/>
        <w:jc w:val="both"/>
        <w:rPr>
          <w:rFonts w:cs="Times New Roman"/>
          <w:szCs w:val="21"/>
          <w:lang w:eastAsia="zh-CN"/>
        </w:rPr>
      </w:pPr>
      <w:r>
        <w:rPr>
          <w:rFonts w:cs="Times New Roman"/>
          <w:szCs w:val="21"/>
          <w:lang w:eastAsia="zh-CN"/>
        </w:rPr>
        <w:t>与时间相关的代表性</w:t>
      </w:r>
    </w:p>
    <w:p w14:paraId="5A9411F9" w14:textId="77777777" w:rsidR="00D16BE9" w:rsidRDefault="00AC4FA2">
      <w:pPr>
        <w:pStyle w:val="a8"/>
        <w:spacing w:line="300" w:lineRule="auto"/>
        <w:ind w:firstLineChars="200" w:firstLine="420"/>
        <w:jc w:val="both"/>
        <w:rPr>
          <w:rFonts w:cs="Times New Roman"/>
          <w:szCs w:val="21"/>
          <w:lang w:eastAsia="zh-CN"/>
        </w:rPr>
      </w:pPr>
      <w:r>
        <w:rPr>
          <w:rFonts w:cs="Times New Roman"/>
          <w:szCs w:val="21"/>
          <w:lang w:eastAsia="zh-CN"/>
        </w:rPr>
        <w:t>完全</w:t>
      </w:r>
    </w:p>
    <w:p w14:paraId="7D8251D3" w14:textId="77777777" w:rsidR="00D16BE9" w:rsidRDefault="00AC4FA2">
      <w:pPr>
        <w:pStyle w:val="a8"/>
        <w:spacing w:line="300" w:lineRule="auto"/>
        <w:ind w:firstLineChars="200" w:firstLine="420"/>
        <w:jc w:val="both"/>
        <w:rPr>
          <w:rFonts w:cs="Times New Roman"/>
          <w:szCs w:val="21"/>
          <w:lang w:eastAsia="zh-CN"/>
        </w:rPr>
      </w:pPr>
      <w:r>
        <w:rPr>
          <w:rFonts w:cs="Times New Roman"/>
          <w:szCs w:val="21"/>
          <w:lang w:eastAsia="zh-CN"/>
        </w:rPr>
        <w:t>精确度</w:t>
      </w:r>
      <w:r>
        <w:rPr>
          <w:rFonts w:cs="Times New Roman"/>
          <w:szCs w:val="21"/>
          <w:lang w:eastAsia="zh-CN"/>
        </w:rPr>
        <w:t>/</w:t>
      </w:r>
      <w:r>
        <w:rPr>
          <w:rFonts w:cs="Times New Roman"/>
          <w:szCs w:val="21"/>
          <w:lang w:eastAsia="zh-CN"/>
        </w:rPr>
        <w:t>不确定性</w:t>
      </w:r>
    </w:p>
    <w:p w14:paraId="0B89F9BA" w14:textId="77777777" w:rsidR="00D16BE9" w:rsidRDefault="00AC4FA2">
      <w:pPr>
        <w:pStyle w:val="a8"/>
        <w:spacing w:line="300" w:lineRule="auto"/>
        <w:ind w:firstLineChars="200" w:firstLine="420"/>
        <w:jc w:val="both"/>
        <w:rPr>
          <w:rFonts w:cs="Times New Roman"/>
          <w:szCs w:val="21"/>
          <w:lang w:eastAsia="zh-CN"/>
        </w:rPr>
      </w:pPr>
      <w:r>
        <w:rPr>
          <w:rFonts w:cs="Times New Roman"/>
          <w:szCs w:val="21"/>
          <w:lang w:eastAsia="zh-CN"/>
        </w:rPr>
        <w:t>方法的适当性和一致性</w:t>
      </w:r>
      <w:r>
        <w:rPr>
          <w:rFonts w:cs="Times New Roman"/>
          <w:szCs w:val="21"/>
          <w:lang w:eastAsia="zh-CN"/>
        </w:rPr>
        <w:t>211</w:t>
      </w:r>
    </w:p>
    <w:p w14:paraId="473E019A" w14:textId="77777777" w:rsidR="00D16BE9" w:rsidRDefault="00AC4FA2">
      <w:pPr>
        <w:pStyle w:val="a8"/>
        <w:spacing w:line="300" w:lineRule="auto"/>
        <w:ind w:firstLineChars="200" w:firstLine="420"/>
        <w:jc w:val="both"/>
        <w:rPr>
          <w:rFonts w:cs="Times New Roman"/>
          <w:szCs w:val="21"/>
          <w:lang w:eastAsia="zh-CN"/>
        </w:rPr>
      </w:pPr>
      <w:r>
        <w:rPr>
          <w:rFonts w:cs="Times New Roman"/>
          <w:szCs w:val="21"/>
          <w:lang w:eastAsia="zh-CN"/>
        </w:rPr>
        <w:t>在</w:t>
      </w:r>
      <w:r>
        <w:rPr>
          <w:rFonts w:cs="Times New Roman"/>
          <w:szCs w:val="21"/>
          <w:lang w:eastAsia="zh-CN"/>
        </w:rPr>
        <w:t>LCA</w:t>
      </w:r>
      <w:r>
        <w:rPr>
          <w:rFonts w:cs="Times New Roman"/>
          <w:szCs w:val="21"/>
          <w:lang w:eastAsia="zh-CN"/>
        </w:rPr>
        <w:t>研究的背景下，特别是包括比较的情况下，这些信息随后可以用来判断数据质量在多大程度上支持研究的结论和建议。第</w:t>
      </w:r>
      <w:r>
        <w:rPr>
          <w:rFonts w:cs="Times New Roman"/>
          <w:szCs w:val="21"/>
          <w:lang w:eastAsia="zh-CN"/>
        </w:rPr>
        <w:t>12.2</w:t>
      </w:r>
      <w:r>
        <w:rPr>
          <w:rFonts w:cs="Times New Roman"/>
          <w:szCs w:val="21"/>
          <w:lang w:eastAsia="zh-CN"/>
        </w:rPr>
        <w:t>章简要介绍了这些质量方面的以及</w:t>
      </w:r>
      <w:r>
        <w:rPr>
          <w:rFonts w:cs="Times New Roman"/>
          <w:szCs w:val="21"/>
          <w:lang w:eastAsia="zh-CN"/>
        </w:rPr>
        <w:t>“</w:t>
      </w:r>
      <w:r>
        <w:rPr>
          <w:rFonts w:cs="Times New Roman"/>
          <w:szCs w:val="21"/>
          <w:lang w:eastAsia="zh-CN"/>
        </w:rPr>
        <w:t>准确性</w:t>
      </w:r>
      <w:r>
        <w:rPr>
          <w:rFonts w:cs="Times New Roman"/>
          <w:szCs w:val="21"/>
          <w:lang w:eastAsia="zh-CN"/>
        </w:rPr>
        <w:t>”</w:t>
      </w:r>
      <w:r>
        <w:rPr>
          <w:rFonts w:cs="Times New Roman"/>
          <w:szCs w:val="21"/>
          <w:lang w:eastAsia="zh-CN"/>
        </w:rPr>
        <w:t>的概念，以及</w:t>
      </w:r>
      <w:r>
        <w:rPr>
          <w:rFonts w:cs="Times New Roman"/>
          <w:szCs w:val="21"/>
          <w:lang w:eastAsia="zh-CN"/>
        </w:rPr>
        <w:t>“</w:t>
      </w:r>
      <w:r>
        <w:rPr>
          <w:rFonts w:cs="Times New Roman"/>
          <w:szCs w:val="21"/>
          <w:lang w:eastAsia="zh-CN"/>
        </w:rPr>
        <w:t>方差</w:t>
      </w:r>
      <w:r>
        <w:rPr>
          <w:rFonts w:cs="Times New Roman"/>
          <w:szCs w:val="21"/>
          <w:lang w:eastAsia="zh-CN"/>
        </w:rPr>
        <w:t>”</w:t>
      </w:r>
      <w:r>
        <w:rPr>
          <w:rFonts w:cs="Times New Roman"/>
          <w:szCs w:val="21"/>
          <w:lang w:eastAsia="zh-CN"/>
        </w:rPr>
        <w:t>和</w:t>
      </w:r>
      <w:r>
        <w:rPr>
          <w:rFonts w:cs="Times New Roman"/>
          <w:szCs w:val="21"/>
          <w:lang w:eastAsia="zh-CN"/>
        </w:rPr>
        <w:t>“</w:t>
      </w:r>
      <w:r>
        <w:rPr>
          <w:rFonts w:cs="Times New Roman"/>
          <w:szCs w:val="21"/>
          <w:lang w:eastAsia="zh-CN"/>
        </w:rPr>
        <w:t>变异性</w:t>
      </w:r>
      <w:r>
        <w:rPr>
          <w:rFonts w:cs="Times New Roman"/>
          <w:szCs w:val="21"/>
          <w:lang w:eastAsia="zh-CN"/>
        </w:rPr>
        <w:t>”</w:t>
      </w:r>
      <w:r>
        <w:rPr>
          <w:rFonts w:cs="Times New Roman"/>
          <w:szCs w:val="21"/>
          <w:lang w:eastAsia="zh-CN"/>
        </w:rPr>
        <w:t>之间的区别。</w:t>
      </w:r>
    </w:p>
    <w:p w14:paraId="30D05128" w14:textId="77777777" w:rsidR="00D16BE9" w:rsidRDefault="00AC4FA2">
      <w:pPr>
        <w:pStyle w:val="a8"/>
        <w:spacing w:line="300" w:lineRule="auto"/>
        <w:ind w:firstLineChars="200" w:firstLine="420"/>
        <w:jc w:val="both"/>
        <w:rPr>
          <w:rFonts w:cs="Times New Roman"/>
          <w:szCs w:val="21"/>
          <w:lang w:eastAsia="zh-CN"/>
        </w:rPr>
      </w:pPr>
      <w:r>
        <w:rPr>
          <w:rFonts w:cs="Times New Roman"/>
          <w:szCs w:val="21"/>
          <w:lang w:eastAsia="zh-CN"/>
        </w:rPr>
        <w:t>第二种方法涵盖了不反映实际数据质量本身但互补的方面</w:t>
      </w:r>
      <w:r>
        <w:rPr>
          <w:rFonts w:cs="Times New Roman"/>
          <w:szCs w:val="21"/>
          <w:lang w:eastAsia="zh-CN"/>
        </w:rPr>
        <w:t>:</w:t>
      </w:r>
    </w:p>
    <w:p w14:paraId="42C627B3" w14:textId="77777777" w:rsidR="00D16BE9" w:rsidRDefault="00AC4FA2">
      <w:pPr>
        <w:pStyle w:val="a8"/>
        <w:spacing w:line="300" w:lineRule="auto"/>
        <w:ind w:firstLineChars="200" w:firstLine="420"/>
        <w:jc w:val="both"/>
        <w:rPr>
          <w:rFonts w:cs="Times New Roman"/>
          <w:szCs w:val="21"/>
          <w:lang w:eastAsia="zh-CN"/>
        </w:rPr>
      </w:pPr>
      <w:r>
        <w:rPr>
          <w:rFonts w:cs="Times New Roman"/>
          <w:noProof/>
          <w:szCs w:val="21"/>
          <w:lang w:eastAsia="zh-CN"/>
        </w:rPr>
        <w:drawing>
          <wp:inline distT="0" distB="0" distL="0" distR="0" wp14:anchorId="133B118E" wp14:editId="5C1D2716">
            <wp:extent cx="92710" cy="123825"/>
            <wp:effectExtent l="0" t="0" r="0" b="1905"/>
            <wp:docPr id="3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1.png"/>
                    <pic:cNvPicPr>
                      <a:picLocks noChangeAspect="1"/>
                    </pic:cNvPicPr>
                  </pic:nvPicPr>
                  <pic:blipFill>
                    <a:blip r:embed="rId112" cstate="print"/>
                    <a:stretch>
                      <a:fillRect/>
                    </a:stretch>
                  </pic:blipFill>
                  <pic:spPr>
                    <a:xfrm>
                      <a:off x="0" y="0"/>
                      <a:ext cx="92964" cy="124206"/>
                    </a:xfrm>
                    <a:prstGeom prst="rect">
                      <a:avLst/>
                    </a:prstGeom>
                  </pic:spPr>
                </pic:pic>
              </a:graphicData>
            </a:graphic>
          </wp:inline>
        </w:drawing>
      </w:r>
      <w:r>
        <w:rPr>
          <w:rFonts w:cs="Times New Roman"/>
          <w:szCs w:val="21"/>
          <w:lang w:eastAsia="zh-CN"/>
        </w:rPr>
        <w:t>文件</w:t>
      </w:r>
      <w:r>
        <w:rPr>
          <w:rFonts w:cs="Times New Roman"/>
          <w:szCs w:val="21"/>
          <w:lang w:eastAsia="zh-CN"/>
        </w:rPr>
        <w:t>(</w:t>
      </w:r>
      <w:r>
        <w:rPr>
          <w:rFonts w:cs="Times New Roman"/>
          <w:szCs w:val="21"/>
          <w:lang w:eastAsia="zh-CN"/>
        </w:rPr>
        <w:t>即提供数据质量和其他方面的信息作为再现性的基础</w:t>
      </w:r>
      <w:r>
        <w:rPr>
          <w:rFonts w:cs="Times New Roman"/>
          <w:szCs w:val="21"/>
          <w:lang w:eastAsia="zh-CN"/>
        </w:rPr>
        <w:t>)</w:t>
      </w:r>
    </w:p>
    <w:p w14:paraId="46EDD266" w14:textId="77777777" w:rsidR="00D16BE9" w:rsidRDefault="00AC4FA2">
      <w:pPr>
        <w:pStyle w:val="a8"/>
        <w:spacing w:line="300" w:lineRule="auto"/>
        <w:ind w:firstLineChars="200" w:firstLine="420"/>
        <w:jc w:val="both"/>
        <w:rPr>
          <w:rFonts w:cs="Times New Roman"/>
          <w:szCs w:val="21"/>
          <w:lang w:eastAsia="zh-CN"/>
        </w:rPr>
      </w:pPr>
      <w:r>
        <w:rPr>
          <w:rFonts w:cs="Times New Roman"/>
          <w:noProof/>
          <w:szCs w:val="21"/>
          <w:lang w:eastAsia="zh-CN"/>
        </w:rPr>
        <w:drawing>
          <wp:inline distT="0" distB="0" distL="0" distR="0" wp14:anchorId="6571612A" wp14:editId="49A970DC">
            <wp:extent cx="92710" cy="123825"/>
            <wp:effectExtent l="0" t="0" r="0" b="1905"/>
            <wp:docPr id="3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1.png"/>
                    <pic:cNvPicPr>
                      <a:picLocks noChangeAspect="1"/>
                    </pic:cNvPicPr>
                  </pic:nvPicPr>
                  <pic:blipFill>
                    <a:blip r:embed="rId112" cstate="print"/>
                    <a:stretch>
                      <a:fillRect/>
                    </a:stretch>
                  </pic:blipFill>
                  <pic:spPr>
                    <a:xfrm>
                      <a:off x="0" y="0"/>
                      <a:ext cx="92964" cy="124206"/>
                    </a:xfrm>
                    <a:prstGeom prst="rect">
                      <a:avLst/>
                    </a:prstGeom>
                  </pic:spPr>
                </pic:pic>
              </a:graphicData>
            </a:graphic>
          </wp:inline>
        </w:drawing>
      </w:r>
      <w:r>
        <w:rPr>
          <w:rFonts w:cs="Times New Roman"/>
          <w:szCs w:val="21"/>
          <w:lang w:eastAsia="zh-CN"/>
        </w:rPr>
        <w:t>审查</w:t>
      </w:r>
      <w:r>
        <w:rPr>
          <w:rFonts w:cs="Times New Roman"/>
          <w:szCs w:val="21"/>
          <w:lang w:eastAsia="zh-CN"/>
        </w:rPr>
        <w:t>(</w:t>
      </w:r>
      <w:r>
        <w:rPr>
          <w:rFonts w:cs="Times New Roman"/>
          <w:szCs w:val="21"/>
          <w:lang w:eastAsia="zh-CN"/>
        </w:rPr>
        <w:t>即质量保证</w:t>
      </w:r>
      <w:r>
        <w:rPr>
          <w:rFonts w:cs="Times New Roman"/>
          <w:szCs w:val="21"/>
          <w:lang w:eastAsia="zh-CN"/>
        </w:rPr>
        <w:t>)</w:t>
      </w:r>
    </w:p>
    <w:p w14:paraId="2CAD5AC3" w14:textId="77777777" w:rsidR="00D16BE9" w:rsidRDefault="00AC4FA2">
      <w:pPr>
        <w:pStyle w:val="a8"/>
        <w:spacing w:line="300" w:lineRule="auto"/>
        <w:ind w:firstLineChars="200" w:firstLine="420"/>
        <w:jc w:val="both"/>
        <w:rPr>
          <w:rFonts w:cs="Times New Roman"/>
          <w:szCs w:val="21"/>
          <w:lang w:eastAsia="zh-CN"/>
        </w:rPr>
      </w:pPr>
      <w:r>
        <w:rPr>
          <w:rFonts w:cs="Times New Roman"/>
          <w:noProof/>
          <w:szCs w:val="21"/>
          <w:lang w:eastAsia="zh-CN"/>
        </w:rPr>
        <w:drawing>
          <wp:inline distT="0" distB="0" distL="0" distR="0" wp14:anchorId="045B7148" wp14:editId="431583F7">
            <wp:extent cx="92710" cy="123825"/>
            <wp:effectExtent l="0" t="0" r="0" b="1905"/>
            <wp:docPr id="3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1.png"/>
                    <pic:cNvPicPr>
                      <a:picLocks noChangeAspect="1"/>
                    </pic:cNvPicPr>
                  </pic:nvPicPr>
                  <pic:blipFill>
                    <a:blip r:embed="rId112" cstate="print"/>
                    <a:stretch>
                      <a:fillRect/>
                    </a:stretch>
                  </pic:blipFill>
                  <pic:spPr>
                    <a:xfrm>
                      <a:off x="0" y="0"/>
                      <a:ext cx="92964" cy="124206"/>
                    </a:xfrm>
                    <a:prstGeom prst="rect">
                      <a:avLst/>
                    </a:prstGeom>
                  </pic:spPr>
                </pic:pic>
              </a:graphicData>
            </a:graphic>
          </wp:inline>
        </w:drawing>
      </w:r>
      <w:r>
        <w:rPr>
          <w:rFonts w:cs="Times New Roman"/>
          <w:szCs w:val="21"/>
          <w:lang w:eastAsia="zh-CN"/>
        </w:rPr>
        <w:t>术语</w:t>
      </w:r>
      <w:r>
        <w:rPr>
          <w:rFonts w:cs="Times New Roman"/>
          <w:szCs w:val="21"/>
          <w:lang w:eastAsia="zh-CN"/>
        </w:rPr>
        <w:t>(</w:t>
      </w:r>
      <w:r>
        <w:rPr>
          <w:rFonts w:cs="Times New Roman"/>
          <w:szCs w:val="21"/>
          <w:lang w:eastAsia="zh-CN"/>
        </w:rPr>
        <w:t>即通过使用相同的基本流量、测量单位等来支持实践中的数据一致性。</w:t>
      </w:r>
      <w:r>
        <w:rPr>
          <w:rFonts w:cs="Times New Roman"/>
          <w:szCs w:val="21"/>
          <w:lang w:eastAsia="zh-CN"/>
        </w:rPr>
        <w:t>)</w:t>
      </w:r>
    </w:p>
    <w:p w14:paraId="117FBE2A" w14:textId="77777777" w:rsidR="00D16BE9" w:rsidRDefault="00AC4FA2">
      <w:pPr>
        <w:pStyle w:val="a8"/>
        <w:spacing w:line="300" w:lineRule="auto"/>
        <w:ind w:firstLineChars="200" w:firstLine="420"/>
        <w:jc w:val="both"/>
        <w:rPr>
          <w:rFonts w:cs="Times New Roman"/>
          <w:szCs w:val="21"/>
          <w:lang w:eastAsia="zh-CN"/>
        </w:rPr>
      </w:pPr>
      <w:r>
        <w:rPr>
          <w:rFonts w:cs="Times New Roman"/>
          <w:szCs w:val="21"/>
          <w:lang w:eastAsia="zh-CN"/>
        </w:rPr>
        <w:t>为了支持数据集的质量分类，整体数据质量（即不同数据质量指标的综合</w:t>
      </w:r>
      <w:r>
        <w:rPr>
          <w:rFonts w:cs="Times New Roman"/>
          <w:szCs w:val="21"/>
          <w:lang w:eastAsia="zh-CN"/>
        </w:rPr>
        <w:t>“</w:t>
      </w:r>
      <w:r>
        <w:rPr>
          <w:rFonts w:cs="Times New Roman"/>
          <w:szCs w:val="21"/>
          <w:lang w:eastAsia="zh-CN"/>
        </w:rPr>
        <w:t>整体数据质量</w:t>
      </w:r>
      <w:r>
        <w:rPr>
          <w:rFonts w:cs="Times New Roman"/>
          <w:szCs w:val="21"/>
          <w:lang w:eastAsia="zh-CN"/>
        </w:rPr>
        <w:t>”</w:t>
      </w:r>
      <w:r>
        <w:rPr>
          <w:rFonts w:cs="Times New Roman"/>
          <w:szCs w:val="21"/>
          <w:lang w:eastAsia="zh-CN"/>
        </w:rPr>
        <w:t>）和补充</w:t>
      </w:r>
      <w:proofErr w:type="gramStart"/>
      <w:r>
        <w:rPr>
          <w:rFonts w:cs="Times New Roman"/>
          <w:szCs w:val="21"/>
          <w:lang w:eastAsia="zh-CN"/>
        </w:rPr>
        <w:t>项结合</w:t>
      </w:r>
      <w:proofErr w:type="gramEnd"/>
      <w:r>
        <w:rPr>
          <w:rFonts w:cs="Times New Roman"/>
          <w:szCs w:val="21"/>
          <w:lang w:eastAsia="zh-CN"/>
        </w:rPr>
        <w:t>成了一套</w:t>
      </w:r>
      <w:r>
        <w:rPr>
          <w:rFonts w:cs="Times New Roman"/>
          <w:szCs w:val="21"/>
          <w:lang w:eastAsia="zh-CN"/>
        </w:rPr>
        <w:t>“</w:t>
      </w:r>
      <w:r>
        <w:rPr>
          <w:rFonts w:cs="Times New Roman"/>
          <w:szCs w:val="21"/>
          <w:lang w:eastAsia="zh-CN"/>
        </w:rPr>
        <w:t>整体数据集质量</w:t>
      </w:r>
      <w:r>
        <w:rPr>
          <w:rFonts w:cs="Times New Roman"/>
          <w:szCs w:val="21"/>
          <w:lang w:eastAsia="zh-CN"/>
        </w:rPr>
        <w:t>”</w:t>
      </w:r>
      <w:r>
        <w:rPr>
          <w:rFonts w:cs="Times New Roman"/>
          <w:szCs w:val="21"/>
          <w:lang w:eastAsia="zh-CN"/>
        </w:rPr>
        <w:t>。鉴于对应用的</w:t>
      </w:r>
      <w:r>
        <w:rPr>
          <w:rFonts w:cs="Times New Roman"/>
          <w:szCs w:val="21"/>
          <w:lang w:eastAsia="zh-CN"/>
        </w:rPr>
        <w:t>“</w:t>
      </w:r>
      <w:r>
        <w:rPr>
          <w:rFonts w:cs="Times New Roman"/>
          <w:szCs w:val="21"/>
          <w:lang w:eastAsia="zh-CN"/>
        </w:rPr>
        <w:t>方法</w:t>
      </w:r>
      <w:r>
        <w:rPr>
          <w:rFonts w:cs="Times New Roman"/>
          <w:szCs w:val="21"/>
          <w:lang w:eastAsia="zh-CN"/>
        </w:rPr>
        <w:t>”</w:t>
      </w:r>
      <w:r>
        <w:rPr>
          <w:rFonts w:cs="Times New Roman"/>
          <w:szCs w:val="21"/>
          <w:lang w:eastAsia="zh-CN"/>
        </w:rPr>
        <w:t>原则和方法的兴趣，它也被用作整体数据集质量的额外标准。由此产生的五个标准可以用来将数据集分类为符合例如不同的</w:t>
      </w:r>
      <w:r>
        <w:rPr>
          <w:rFonts w:cs="Times New Roman"/>
          <w:szCs w:val="21"/>
          <w:lang w:eastAsia="zh-CN"/>
        </w:rPr>
        <w:t>ILCD</w:t>
      </w:r>
      <w:r>
        <w:rPr>
          <w:rFonts w:cs="Times New Roman"/>
          <w:szCs w:val="21"/>
          <w:lang w:eastAsia="zh-CN"/>
        </w:rPr>
        <w:t>手册要求，如下：</w:t>
      </w:r>
    </w:p>
    <w:p w14:paraId="6CAF0422" w14:textId="77777777" w:rsidR="00D16BE9" w:rsidRDefault="00D16BE9">
      <w:pPr>
        <w:pStyle w:val="a8"/>
        <w:spacing w:line="300" w:lineRule="auto"/>
        <w:ind w:firstLineChars="200" w:firstLine="400"/>
        <w:rPr>
          <w:rFonts w:cs="Times New Roman"/>
          <w:sz w:val="20"/>
          <w:lang w:eastAsia="zh-CN"/>
        </w:rPr>
      </w:pPr>
    </w:p>
    <w:p w14:paraId="113E7302" w14:textId="77777777" w:rsidR="00D16BE9" w:rsidRDefault="00AC4FA2">
      <w:pPr>
        <w:pStyle w:val="a8"/>
        <w:spacing w:line="300" w:lineRule="auto"/>
        <w:ind w:firstLineChars="200" w:firstLine="420"/>
        <w:rPr>
          <w:rFonts w:cs="Times New Roman"/>
          <w:sz w:val="10"/>
          <w:lang w:eastAsia="zh-CN"/>
        </w:rPr>
      </w:pPr>
      <w:r>
        <w:rPr>
          <w:rFonts w:cs="Times New Roman"/>
          <w:noProof/>
        </w:rPr>
        <mc:AlternateContent>
          <mc:Choice Requires="wps">
            <w:drawing>
              <wp:anchor distT="0" distB="0" distL="0" distR="0" simplePos="0" relativeHeight="251632128" behindDoc="1" locked="0" layoutInCell="1" allowOverlap="1" wp14:anchorId="2B746609" wp14:editId="2B7B2FCD">
                <wp:simplePos x="0" y="0"/>
                <wp:positionH relativeFrom="page">
                  <wp:posOffset>900430</wp:posOffset>
                </wp:positionH>
                <wp:positionV relativeFrom="paragraph">
                  <wp:posOffset>89535</wp:posOffset>
                </wp:positionV>
                <wp:extent cx="1828800" cy="6985"/>
                <wp:effectExtent l="0" t="0" r="0" b="0"/>
                <wp:wrapTopAndBottom/>
                <wp:docPr id="790" name="docshape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28800" cy="6985"/>
                        </a:xfrm>
                        <a:prstGeom prst="rect">
                          <a:avLst/>
                        </a:prstGeom>
                        <a:solidFill>
                          <a:srgbClr val="000000"/>
                        </a:solidFill>
                        <a:ln>
                          <a:noFill/>
                        </a:ln>
                      </wps:spPr>
                      <wps:bodyPr rot="0" vert="horz" wrap="square" lIns="91440" tIns="45720" rIns="91440" bIns="45720" anchor="t" anchorCtr="0" upright="1">
                        <a:noAutofit/>
                      </wps:bodyPr>
                    </wps:wsp>
                  </a:graphicData>
                </a:graphic>
              </wp:anchor>
            </w:drawing>
          </mc:Choice>
          <mc:Fallback xmlns:wpsCustomData="http://www.wps.cn/officeDocument/2013/wpsCustomData">
            <w:pict>
              <v:rect id="docshape24" o:spid="_x0000_s1026" o:spt="1" style="position:absolute;left:0pt;margin-left:70.9pt;margin-top:7.05pt;height:0.55pt;width:144pt;mso-position-horizontal-relative:page;mso-wrap-distance-bottom:0pt;mso-wrap-distance-top:0pt;z-index:-251603968;mso-width-relative:page;mso-height-relative:page;" fillcolor="#000000" filled="t" stroked="f" coordsize="21600,21600" o:gfxdata="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AAAAAGRycy9QSwECFAAUAAAACACHTuJA3sqwLtYAAAAJAQAADwAAAAAAAAABACAA&#10;AAAiAAAAZHJzL2Rvd25yZXYueG1sUEsBAhQAFAAAAAgAh07iQIl+lfYPAgAAKAQAAA4AAAAAAAAA&#10;AQAgAAAAJQEAAGRycy9lMm9Eb2MueG1sUEsFBgAAAAAGAAYAWQEAAKYFAAAAAA==&#10;">
                <v:fill on="t" focussize="0,0"/>
                <v:stroke on="f"/>
                <v:imagedata o:title=""/>
                <o:lock v:ext="edit" aspectratio="f"/>
                <w10:wrap type="topAndBottom"/>
              </v:rect>
            </w:pict>
          </mc:Fallback>
        </mc:AlternateContent>
      </w:r>
    </w:p>
    <w:p w14:paraId="23CEC183" w14:textId="77777777" w:rsidR="00D16BE9" w:rsidRDefault="00D16BE9">
      <w:pPr>
        <w:pStyle w:val="a8"/>
        <w:spacing w:line="300" w:lineRule="auto"/>
        <w:ind w:firstLineChars="200" w:firstLine="180"/>
        <w:rPr>
          <w:rFonts w:cs="Times New Roman"/>
          <w:sz w:val="9"/>
          <w:lang w:eastAsia="zh-CN"/>
        </w:rPr>
      </w:pPr>
    </w:p>
    <w:p w14:paraId="4DE27164" w14:textId="77777777" w:rsidR="00D16BE9" w:rsidRDefault="00AC4FA2">
      <w:pPr>
        <w:spacing w:line="300" w:lineRule="auto"/>
        <w:ind w:firstLine="361"/>
        <w:rPr>
          <w:rFonts w:eastAsia="宋体" w:cs="Times New Roman"/>
          <w:b/>
          <w:bCs/>
          <w:sz w:val="18"/>
          <w:szCs w:val="18"/>
        </w:rPr>
      </w:pPr>
      <w:r>
        <w:rPr>
          <w:rFonts w:eastAsia="宋体" w:cs="Times New Roman"/>
          <w:b/>
          <w:bCs/>
          <w:sz w:val="18"/>
          <w:szCs w:val="18"/>
        </w:rPr>
        <w:t>211 “</w:t>
      </w:r>
      <w:r>
        <w:rPr>
          <w:rFonts w:eastAsia="宋体" w:cs="Times New Roman"/>
          <w:b/>
          <w:bCs/>
          <w:sz w:val="18"/>
          <w:szCs w:val="18"/>
        </w:rPr>
        <w:t>方法</w:t>
      </w:r>
      <w:r>
        <w:rPr>
          <w:rFonts w:eastAsia="宋体" w:cs="Times New Roman"/>
          <w:b/>
          <w:bCs/>
          <w:sz w:val="18"/>
          <w:szCs w:val="18"/>
        </w:rPr>
        <w:t>”</w:t>
      </w:r>
      <w:r>
        <w:rPr>
          <w:rFonts w:eastAsia="宋体" w:cs="Times New Roman"/>
          <w:b/>
          <w:bCs/>
          <w:sz w:val="18"/>
          <w:szCs w:val="18"/>
        </w:rPr>
        <w:t>作为数据质量的一项被包含在内，例如，技术代表性和应用的</w:t>
      </w:r>
      <w:r>
        <w:rPr>
          <w:rFonts w:eastAsia="宋体" w:cs="Times New Roman"/>
          <w:b/>
          <w:bCs/>
          <w:sz w:val="18"/>
          <w:szCs w:val="18"/>
        </w:rPr>
        <w:t>LCA</w:t>
      </w:r>
      <w:r>
        <w:rPr>
          <w:rFonts w:eastAsia="宋体" w:cs="Times New Roman"/>
          <w:b/>
          <w:bCs/>
          <w:sz w:val="18"/>
          <w:szCs w:val="18"/>
        </w:rPr>
        <w:t>建模框架（归属性和后果性）之间有很强的相互关联性。</w:t>
      </w:r>
    </w:p>
    <w:p w14:paraId="0324E904" w14:textId="77777777" w:rsidR="00D16BE9" w:rsidRDefault="00D16BE9">
      <w:pPr>
        <w:spacing w:line="300" w:lineRule="auto"/>
        <w:ind w:firstLine="360"/>
        <w:rPr>
          <w:rFonts w:eastAsia="宋体" w:cs="Times New Roman"/>
          <w:sz w:val="18"/>
        </w:rPr>
        <w:sectPr w:rsidR="00D16BE9">
          <w:headerReference w:type="default" r:id="rId122"/>
          <w:footerReference w:type="default" r:id="rId123"/>
          <w:pgSz w:w="11910" w:h="16840"/>
          <w:pgMar w:top="1040" w:right="1160" w:bottom="1040" w:left="1120" w:header="835" w:footer="852" w:gutter="0"/>
          <w:cols w:space="720"/>
        </w:sectPr>
      </w:pPr>
    </w:p>
    <w:p w14:paraId="3A0BF035" w14:textId="77777777" w:rsidR="00D16BE9" w:rsidRDefault="00D16BE9">
      <w:pPr>
        <w:pStyle w:val="a8"/>
        <w:spacing w:line="300" w:lineRule="auto"/>
        <w:ind w:firstLineChars="200" w:firstLine="460"/>
        <w:rPr>
          <w:rFonts w:cs="Times New Roman"/>
          <w:sz w:val="23"/>
          <w:lang w:eastAsia="zh-CN"/>
        </w:rPr>
      </w:pPr>
    </w:p>
    <w:p w14:paraId="770AEC1B" w14:textId="77777777" w:rsidR="00D16BE9" w:rsidRDefault="007021F9">
      <w:pPr>
        <w:pStyle w:val="a8"/>
        <w:snapToGrid w:val="0"/>
        <w:spacing w:line="300" w:lineRule="auto"/>
        <w:ind w:firstLineChars="200" w:firstLine="420"/>
        <w:jc w:val="both"/>
        <w:rPr>
          <w:rFonts w:cs="Times New Roman"/>
          <w:szCs w:val="21"/>
          <w:lang w:eastAsia="zh-CN"/>
        </w:rPr>
      </w:pPr>
      <w:r>
        <w:rPr>
          <w:rFonts w:cs="Times New Roman"/>
          <w:szCs w:val="21"/>
          <w:lang w:eastAsia="zh-CN"/>
        </w:rPr>
        <w:pict w14:anchorId="2FE59EB8">
          <v:shape id="_x0000_i1045" type="#_x0000_t75" style="width:7.5pt;height:10pt">
            <v:imagedata r:id="rId109" o:title=""/>
          </v:shape>
        </w:pict>
      </w:r>
      <w:r w:rsidR="00AC4FA2">
        <w:rPr>
          <w:rFonts w:cs="Times New Roman"/>
          <w:szCs w:val="21"/>
          <w:lang w:eastAsia="zh-CN"/>
        </w:rPr>
        <w:t>(</w:t>
      </w:r>
      <w:r w:rsidR="00AC4FA2">
        <w:rPr>
          <w:rFonts w:cs="Times New Roman"/>
          <w:szCs w:val="21"/>
          <w:lang w:eastAsia="zh-CN"/>
        </w:rPr>
        <w:t>总体</w:t>
      </w:r>
      <w:r w:rsidR="00AC4FA2">
        <w:rPr>
          <w:rFonts w:cs="Times New Roman"/>
          <w:szCs w:val="21"/>
          <w:lang w:eastAsia="zh-CN"/>
        </w:rPr>
        <w:t>)</w:t>
      </w:r>
      <w:r w:rsidR="00AC4FA2">
        <w:rPr>
          <w:rFonts w:cs="Times New Roman"/>
          <w:szCs w:val="21"/>
          <w:lang w:eastAsia="zh-CN"/>
        </w:rPr>
        <w:t>数据质量</w:t>
      </w:r>
    </w:p>
    <w:p w14:paraId="7910CA41" w14:textId="77777777" w:rsidR="00D16BE9" w:rsidRDefault="00AC4FA2">
      <w:pPr>
        <w:pStyle w:val="a8"/>
        <w:snapToGrid w:val="0"/>
        <w:spacing w:line="300" w:lineRule="auto"/>
        <w:ind w:firstLineChars="200" w:firstLine="420"/>
        <w:jc w:val="both"/>
        <w:rPr>
          <w:rFonts w:cs="Times New Roman"/>
          <w:szCs w:val="21"/>
          <w:lang w:eastAsia="zh-CN"/>
        </w:rPr>
      </w:pPr>
      <w:r>
        <w:rPr>
          <w:rFonts w:cs="Times New Roman"/>
          <w:noProof/>
          <w:szCs w:val="21"/>
          <w:lang w:eastAsia="zh-CN"/>
        </w:rPr>
        <w:drawing>
          <wp:inline distT="0" distB="0" distL="0" distR="0" wp14:anchorId="1706CB1E" wp14:editId="7AAB024E">
            <wp:extent cx="92710" cy="123825"/>
            <wp:effectExtent l="0" t="0" r="0" b="1905"/>
            <wp:docPr id="3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1.png"/>
                    <pic:cNvPicPr>
                      <a:picLocks noChangeAspect="1"/>
                    </pic:cNvPicPr>
                  </pic:nvPicPr>
                  <pic:blipFill>
                    <a:blip r:embed="rId112" cstate="print"/>
                    <a:stretch>
                      <a:fillRect/>
                    </a:stretch>
                  </pic:blipFill>
                  <pic:spPr>
                    <a:xfrm>
                      <a:off x="0" y="0"/>
                      <a:ext cx="92964" cy="124205"/>
                    </a:xfrm>
                    <a:prstGeom prst="rect">
                      <a:avLst/>
                    </a:prstGeom>
                  </pic:spPr>
                </pic:pic>
              </a:graphicData>
            </a:graphic>
          </wp:inline>
        </w:drawing>
      </w:r>
      <w:r>
        <w:rPr>
          <w:rFonts w:cs="Times New Roman"/>
          <w:szCs w:val="21"/>
          <w:lang w:eastAsia="zh-CN"/>
        </w:rPr>
        <w:t>方法</w:t>
      </w:r>
    </w:p>
    <w:p w14:paraId="142C28F6" w14:textId="77777777" w:rsidR="00D16BE9" w:rsidRDefault="007021F9">
      <w:pPr>
        <w:pStyle w:val="a8"/>
        <w:snapToGrid w:val="0"/>
        <w:spacing w:line="300" w:lineRule="auto"/>
        <w:ind w:firstLineChars="200" w:firstLine="420"/>
        <w:jc w:val="both"/>
        <w:rPr>
          <w:rFonts w:cs="Times New Roman"/>
          <w:szCs w:val="21"/>
          <w:lang w:eastAsia="zh-CN"/>
        </w:rPr>
      </w:pPr>
      <w:r>
        <w:rPr>
          <w:rFonts w:cs="Times New Roman"/>
          <w:szCs w:val="21"/>
          <w:lang w:eastAsia="zh-CN"/>
        </w:rPr>
        <w:pict w14:anchorId="0D846453">
          <v:shape id="_x0000_i1046" type="#_x0000_t75" style="width:7.5pt;height:10pt">
            <v:imagedata r:id="rId109" o:title=""/>
          </v:shape>
        </w:pict>
      </w:r>
      <w:r w:rsidR="00AC4FA2">
        <w:rPr>
          <w:rFonts w:cs="Times New Roman"/>
          <w:szCs w:val="21"/>
          <w:lang w:eastAsia="zh-CN"/>
        </w:rPr>
        <w:t>命名</w:t>
      </w:r>
    </w:p>
    <w:p w14:paraId="7D2C16E4" w14:textId="77777777" w:rsidR="00D16BE9" w:rsidRDefault="00AC4FA2">
      <w:pPr>
        <w:pStyle w:val="a8"/>
        <w:snapToGrid w:val="0"/>
        <w:spacing w:line="300" w:lineRule="auto"/>
        <w:ind w:firstLineChars="200" w:firstLine="420"/>
        <w:jc w:val="both"/>
        <w:rPr>
          <w:rFonts w:cs="Times New Roman"/>
          <w:szCs w:val="21"/>
          <w:lang w:eastAsia="zh-CN"/>
        </w:rPr>
      </w:pPr>
      <w:r>
        <w:rPr>
          <w:rFonts w:cs="Times New Roman"/>
          <w:noProof/>
          <w:szCs w:val="21"/>
          <w:lang w:eastAsia="zh-CN"/>
        </w:rPr>
        <w:drawing>
          <wp:inline distT="0" distB="0" distL="0" distR="0" wp14:anchorId="2B096C8A" wp14:editId="2395C04D">
            <wp:extent cx="92710" cy="123825"/>
            <wp:effectExtent l="0" t="0" r="0" b="1905"/>
            <wp:docPr id="4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1.png"/>
                    <pic:cNvPicPr>
                      <a:picLocks noChangeAspect="1"/>
                    </pic:cNvPicPr>
                  </pic:nvPicPr>
                  <pic:blipFill>
                    <a:blip r:embed="rId112" cstate="print"/>
                    <a:stretch>
                      <a:fillRect/>
                    </a:stretch>
                  </pic:blipFill>
                  <pic:spPr>
                    <a:xfrm>
                      <a:off x="0" y="0"/>
                      <a:ext cx="92964" cy="124205"/>
                    </a:xfrm>
                    <a:prstGeom prst="rect">
                      <a:avLst/>
                    </a:prstGeom>
                  </pic:spPr>
                </pic:pic>
              </a:graphicData>
            </a:graphic>
          </wp:inline>
        </w:drawing>
      </w:r>
      <w:r>
        <w:rPr>
          <w:rFonts w:cs="Times New Roman"/>
          <w:szCs w:val="21"/>
          <w:lang w:eastAsia="zh-CN"/>
        </w:rPr>
        <w:t>评论</w:t>
      </w:r>
    </w:p>
    <w:p w14:paraId="1F772B81" w14:textId="77777777" w:rsidR="00D16BE9" w:rsidRDefault="00AC4FA2">
      <w:pPr>
        <w:pStyle w:val="a8"/>
        <w:snapToGrid w:val="0"/>
        <w:spacing w:line="300" w:lineRule="auto"/>
        <w:ind w:firstLineChars="200" w:firstLine="420"/>
        <w:jc w:val="both"/>
        <w:rPr>
          <w:rFonts w:cs="Times New Roman"/>
          <w:szCs w:val="21"/>
          <w:lang w:eastAsia="zh-CN"/>
        </w:rPr>
      </w:pPr>
      <w:r>
        <w:rPr>
          <w:rFonts w:cs="Times New Roman"/>
          <w:noProof/>
          <w:szCs w:val="21"/>
          <w:lang w:eastAsia="zh-CN"/>
        </w:rPr>
        <w:drawing>
          <wp:inline distT="0" distB="0" distL="0" distR="0" wp14:anchorId="42FF1F77" wp14:editId="5066FBBC">
            <wp:extent cx="92710" cy="123825"/>
            <wp:effectExtent l="0" t="0" r="0" b="1905"/>
            <wp:docPr id="4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1.png"/>
                    <pic:cNvPicPr>
                      <a:picLocks noChangeAspect="1"/>
                    </pic:cNvPicPr>
                  </pic:nvPicPr>
                  <pic:blipFill>
                    <a:blip r:embed="rId112" cstate="print"/>
                    <a:stretch>
                      <a:fillRect/>
                    </a:stretch>
                  </pic:blipFill>
                  <pic:spPr>
                    <a:xfrm>
                      <a:off x="0" y="0"/>
                      <a:ext cx="92964" cy="124205"/>
                    </a:xfrm>
                    <a:prstGeom prst="rect">
                      <a:avLst/>
                    </a:prstGeom>
                  </pic:spPr>
                </pic:pic>
              </a:graphicData>
            </a:graphic>
          </wp:inline>
        </w:drawing>
      </w:r>
      <w:r>
        <w:rPr>
          <w:rFonts w:cs="Times New Roman"/>
          <w:szCs w:val="21"/>
          <w:lang w:eastAsia="zh-CN"/>
        </w:rPr>
        <w:t>证明文件</w:t>
      </w:r>
    </w:p>
    <w:p w14:paraId="39CCC550" w14:textId="77777777" w:rsidR="00D16BE9" w:rsidRDefault="00AC4FA2">
      <w:pPr>
        <w:pStyle w:val="a8"/>
        <w:snapToGrid w:val="0"/>
        <w:spacing w:line="300" w:lineRule="auto"/>
        <w:ind w:firstLineChars="200" w:firstLine="420"/>
        <w:jc w:val="both"/>
        <w:rPr>
          <w:rFonts w:cs="Times New Roman"/>
          <w:szCs w:val="21"/>
          <w:lang w:eastAsia="zh-CN"/>
        </w:rPr>
      </w:pPr>
      <w:r>
        <w:rPr>
          <w:rFonts w:cs="Times New Roman"/>
          <w:szCs w:val="21"/>
          <w:lang w:eastAsia="zh-CN"/>
        </w:rPr>
        <w:t>这包括设定固定数据质量要求的可能性，例如最低要求，或质量等级，如</w:t>
      </w:r>
      <w:r>
        <w:rPr>
          <w:rFonts w:cs="Times New Roman"/>
          <w:szCs w:val="21"/>
          <w:lang w:eastAsia="zh-CN"/>
        </w:rPr>
        <w:t>“</w:t>
      </w:r>
      <w:r>
        <w:rPr>
          <w:rFonts w:cs="Times New Roman"/>
          <w:szCs w:val="21"/>
          <w:lang w:eastAsia="zh-CN"/>
        </w:rPr>
        <w:t>高质量</w:t>
      </w:r>
      <w:r>
        <w:rPr>
          <w:rFonts w:cs="Times New Roman"/>
          <w:szCs w:val="21"/>
          <w:lang w:eastAsia="zh-CN"/>
        </w:rPr>
        <w:t>”</w:t>
      </w:r>
      <w:r>
        <w:rPr>
          <w:rFonts w:cs="Times New Roman"/>
          <w:szCs w:val="21"/>
          <w:lang w:eastAsia="zh-CN"/>
        </w:rPr>
        <w:t>。后者用于量化截止点等时的相关性。第</w:t>
      </w:r>
      <w:r>
        <w:rPr>
          <w:rFonts w:cs="Times New Roman"/>
          <w:szCs w:val="21"/>
          <w:lang w:eastAsia="zh-CN"/>
        </w:rPr>
        <w:t>12.3</w:t>
      </w:r>
      <w:r>
        <w:rPr>
          <w:rFonts w:cs="Times New Roman"/>
          <w:szCs w:val="21"/>
          <w:lang w:eastAsia="zh-CN"/>
        </w:rPr>
        <w:t>章提供了更多细节。</w:t>
      </w:r>
    </w:p>
    <w:p w14:paraId="7FBA528B" w14:textId="77777777" w:rsidR="00D16BE9" w:rsidRDefault="00AC4FA2">
      <w:pPr>
        <w:pStyle w:val="a8"/>
        <w:snapToGrid w:val="0"/>
        <w:spacing w:line="300" w:lineRule="auto"/>
        <w:ind w:firstLineChars="200" w:firstLine="420"/>
        <w:jc w:val="both"/>
        <w:rPr>
          <w:rFonts w:cs="Times New Roman"/>
          <w:szCs w:val="21"/>
          <w:lang w:eastAsia="zh-CN"/>
        </w:rPr>
      </w:pPr>
      <w:r>
        <w:rPr>
          <w:rFonts w:cs="Times New Roman"/>
          <w:szCs w:val="21"/>
          <w:lang w:eastAsia="zh-CN"/>
        </w:rPr>
        <w:t>在产品比较的层面上，这些数据集质量方面可以用来评估和记录实现的数据质量在多大程度上支持研究的结论和建议，以及研究的数据基础在多大程度上满足有关报告、透明度、审查、可复制性等的要求。</w:t>
      </w:r>
    </w:p>
    <w:p w14:paraId="29FD9F73" w14:textId="77777777" w:rsidR="00D16BE9" w:rsidRDefault="00AC4FA2">
      <w:pPr>
        <w:pStyle w:val="a8"/>
        <w:snapToGrid w:val="0"/>
        <w:spacing w:line="300" w:lineRule="auto"/>
        <w:ind w:firstLineChars="200" w:firstLine="420"/>
        <w:jc w:val="both"/>
        <w:rPr>
          <w:rFonts w:cs="Times New Roman"/>
          <w:sz w:val="27"/>
          <w:lang w:eastAsia="zh-CN"/>
        </w:rPr>
      </w:pPr>
      <w:r>
        <w:rPr>
          <w:rFonts w:cs="Times New Roman"/>
          <w:szCs w:val="21"/>
          <w:lang w:eastAsia="zh-CN"/>
        </w:rPr>
        <w:t>虽然本章主要关注</w:t>
      </w:r>
      <w:r>
        <w:rPr>
          <w:rFonts w:cs="Times New Roman"/>
          <w:szCs w:val="21"/>
          <w:lang w:eastAsia="zh-CN"/>
        </w:rPr>
        <w:t>LCA</w:t>
      </w:r>
      <w:r>
        <w:rPr>
          <w:rFonts w:cs="Times New Roman"/>
          <w:szCs w:val="21"/>
          <w:lang w:eastAsia="zh-CN"/>
        </w:rPr>
        <w:t>数据质量，但需要强调的是，在</w:t>
      </w:r>
      <w:r>
        <w:rPr>
          <w:rFonts w:cs="Times New Roman"/>
          <w:szCs w:val="21"/>
          <w:lang w:eastAsia="zh-CN"/>
        </w:rPr>
        <w:t>LCIA</w:t>
      </w:r>
      <w:r>
        <w:rPr>
          <w:rFonts w:cs="Times New Roman"/>
          <w:szCs w:val="21"/>
          <w:lang w:eastAsia="zh-CN"/>
        </w:rPr>
        <w:t>结果和</w:t>
      </w:r>
      <w:r>
        <w:rPr>
          <w:rFonts w:cs="Times New Roman"/>
          <w:szCs w:val="21"/>
          <w:lang w:eastAsia="zh-CN"/>
        </w:rPr>
        <w:t>LCA</w:t>
      </w:r>
      <w:r>
        <w:rPr>
          <w:rFonts w:cs="Times New Roman"/>
          <w:szCs w:val="21"/>
          <w:lang w:eastAsia="zh-CN"/>
        </w:rPr>
        <w:t>研究的层面上，当然</w:t>
      </w:r>
      <w:r>
        <w:rPr>
          <w:rFonts w:cs="Times New Roman"/>
          <w:szCs w:val="21"/>
          <w:lang w:eastAsia="zh-CN"/>
        </w:rPr>
        <w:t>LCIA</w:t>
      </w:r>
      <w:r>
        <w:rPr>
          <w:rFonts w:cs="Times New Roman"/>
          <w:szCs w:val="21"/>
          <w:lang w:eastAsia="zh-CN"/>
        </w:rPr>
        <w:t>方法（如果应用：标准化基础和加权集合）的质量也有助于该层面的整体质量。其中</w:t>
      </w:r>
      <w:r>
        <w:rPr>
          <w:rFonts w:cs="Times New Roman"/>
          <w:szCs w:val="21"/>
          <w:lang w:eastAsia="zh-CN"/>
        </w:rPr>
        <w:t>LCIA</w:t>
      </w:r>
      <w:r>
        <w:rPr>
          <w:rFonts w:cs="Times New Roman"/>
          <w:szCs w:val="21"/>
          <w:lang w:eastAsia="zh-CN"/>
        </w:rPr>
        <w:t>方法的不确定性通常可以假定为最高的不确定性。在详细说明整体数据质量指标和整体数据集质量指标的两种方法之前，下一小节描述了主要数据质量概念。</w:t>
      </w:r>
    </w:p>
    <w:p w14:paraId="01DAC97C" w14:textId="77777777" w:rsidR="00D16BE9" w:rsidRDefault="00AC4FA2">
      <w:pPr>
        <w:pStyle w:val="2"/>
        <w:tabs>
          <w:tab w:val="left" w:pos="1094"/>
        </w:tabs>
        <w:snapToGrid w:val="0"/>
        <w:spacing w:beforeLines="0" w:before="0" w:afterLines="0" w:after="0"/>
        <w:ind w:firstLineChars="200" w:firstLine="482"/>
        <w:rPr>
          <w:rFonts w:cs="Times New Roman"/>
        </w:rPr>
      </w:pPr>
      <w:bookmarkStart w:id="167" w:name="_bookmark1"/>
      <w:bookmarkEnd w:id="167"/>
      <w:r>
        <w:rPr>
          <w:rFonts w:cs="Times New Roman" w:hint="eastAsia"/>
        </w:rPr>
        <w:t>12.2</w:t>
      </w:r>
      <w:r>
        <w:rPr>
          <w:rFonts w:cs="Times New Roman"/>
        </w:rPr>
        <w:t>数据质量方面</w:t>
      </w:r>
    </w:p>
    <w:p w14:paraId="41705132" w14:textId="77777777" w:rsidR="00D16BE9" w:rsidRDefault="00AC4FA2">
      <w:pPr>
        <w:snapToGrid w:val="0"/>
        <w:spacing w:line="300" w:lineRule="auto"/>
        <w:ind w:firstLine="320"/>
        <w:rPr>
          <w:rFonts w:eastAsia="宋体" w:cs="Times New Roman"/>
          <w:sz w:val="16"/>
        </w:rPr>
      </w:pPr>
      <w:r>
        <w:rPr>
          <w:rFonts w:eastAsia="宋体" w:cs="Times New Roman"/>
          <w:color w:val="0000FF"/>
          <w:sz w:val="16"/>
        </w:rPr>
        <w:t>(</w:t>
      </w:r>
      <w:r>
        <w:rPr>
          <w:rFonts w:eastAsia="宋体" w:cs="Times New Roman"/>
          <w:color w:val="0000FF"/>
          <w:sz w:val="16"/>
        </w:rPr>
        <w:t>涉及</w:t>
      </w:r>
      <w:r>
        <w:rPr>
          <w:rFonts w:eastAsia="宋体" w:cs="Times New Roman"/>
          <w:color w:val="0000FF"/>
          <w:sz w:val="16"/>
        </w:rPr>
        <w:t xml:space="preserve">ISO 14044:2006 </w:t>
      </w:r>
      <w:r>
        <w:rPr>
          <w:rFonts w:eastAsia="宋体" w:cs="Times New Roman"/>
          <w:color w:val="0000FF"/>
          <w:sz w:val="16"/>
        </w:rPr>
        <w:t>第</w:t>
      </w:r>
      <w:r>
        <w:rPr>
          <w:rFonts w:eastAsia="宋体" w:cs="Times New Roman"/>
          <w:color w:val="0000FF"/>
          <w:sz w:val="16"/>
        </w:rPr>
        <w:t>4.2.3.6</w:t>
      </w:r>
      <w:r>
        <w:rPr>
          <w:rFonts w:eastAsia="宋体" w:cs="Times New Roman"/>
          <w:color w:val="0000FF"/>
          <w:sz w:val="16"/>
        </w:rPr>
        <w:t>章的内容</w:t>
      </w:r>
      <w:r>
        <w:rPr>
          <w:rFonts w:eastAsia="宋体" w:cs="Times New Roman"/>
          <w:color w:val="0000FF"/>
          <w:sz w:val="16"/>
        </w:rPr>
        <w:t>)</w:t>
      </w:r>
    </w:p>
    <w:p w14:paraId="0CE7B905" w14:textId="77777777" w:rsidR="00D16BE9" w:rsidRDefault="00AC4FA2">
      <w:pPr>
        <w:pStyle w:val="60"/>
        <w:snapToGrid w:val="0"/>
        <w:spacing w:line="300" w:lineRule="auto"/>
        <w:ind w:left="0" w:firstLineChars="200" w:firstLine="442"/>
        <w:rPr>
          <w:rFonts w:ascii="Times New Roman" w:eastAsia="宋体" w:hAnsi="Times New Roman" w:cs="Times New Roman"/>
          <w:lang w:eastAsia="zh-CN"/>
        </w:rPr>
      </w:pPr>
      <w:r>
        <w:rPr>
          <w:rFonts w:ascii="Times New Roman" w:eastAsia="宋体" w:hAnsi="Times New Roman" w:cs="Times New Roman"/>
          <w:lang w:eastAsia="zh-CN"/>
        </w:rPr>
        <w:t>代表性和适当性</w:t>
      </w:r>
    </w:p>
    <w:p w14:paraId="30B1B4BB" w14:textId="77777777" w:rsidR="00D16BE9" w:rsidRDefault="00AC4FA2">
      <w:pPr>
        <w:pStyle w:val="a8"/>
        <w:snapToGrid w:val="0"/>
        <w:spacing w:line="300" w:lineRule="auto"/>
        <w:ind w:firstLineChars="200" w:firstLine="420"/>
        <w:jc w:val="both"/>
        <w:rPr>
          <w:rFonts w:cs="Times New Roman"/>
          <w:lang w:eastAsia="zh-CN"/>
        </w:rPr>
      </w:pPr>
      <w:r>
        <w:rPr>
          <w:rFonts w:cs="Times New Roman"/>
          <w:lang w:eastAsia="zh-CN"/>
        </w:rPr>
        <w:t>代表性是生命周期评价中的一个关键概念，它有三个组成部分</w:t>
      </w:r>
      <w:r>
        <w:rPr>
          <w:rFonts w:cs="Times New Roman"/>
          <w:lang w:eastAsia="zh-CN"/>
        </w:rPr>
        <w:t>:</w:t>
      </w:r>
      <w:r>
        <w:rPr>
          <w:rFonts w:cs="Times New Roman"/>
          <w:lang w:eastAsia="zh-CN"/>
        </w:rPr>
        <w:t>技术、地理和与时间相关的代表性。</w:t>
      </w:r>
    </w:p>
    <w:p w14:paraId="2C6F4174" w14:textId="77777777" w:rsidR="00D16BE9" w:rsidRDefault="00AC4FA2">
      <w:pPr>
        <w:pStyle w:val="a8"/>
        <w:snapToGrid w:val="0"/>
        <w:spacing w:line="300" w:lineRule="auto"/>
        <w:ind w:firstLineChars="200" w:firstLine="420"/>
        <w:jc w:val="both"/>
        <w:rPr>
          <w:rFonts w:cs="Times New Roman"/>
          <w:lang w:eastAsia="zh-CN"/>
        </w:rPr>
      </w:pPr>
      <w:r>
        <w:rPr>
          <w:rFonts w:cs="Times New Roman"/>
          <w:szCs w:val="21"/>
          <w:lang w:eastAsia="zh-CN"/>
        </w:rPr>
        <w:t>图</w:t>
      </w:r>
      <w:r>
        <w:rPr>
          <w:rFonts w:cs="Times New Roman"/>
          <w:szCs w:val="21"/>
          <w:lang w:eastAsia="zh-CN"/>
        </w:rPr>
        <w:t>27</w:t>
      </w:r>
      <w:r>
        <w:rPr>
          <w:rFonts w:cs="Times New Roman"/>
          <w:szCs w:val="21"/>
          <w:lang w:eastAsia="zh-CN"/>
        </w:rPr>
        <w:t>阐释了完整性和代表性这两个质量方面的基本概念。请注意，这些图表并不意味着指导如何可视化实现的代表性，而只是用来阐释这一概念背后的含义</w:t>
      </w:r>
      <w:r>
        <w:rPr>
          <w:rFonts w:cs="Times New Roman"/>
          <w:lang w:eastAsia="zh-CN"/>
        </w:rPr>
        <w:t>。</w:t>
      </w:r>
    </w:p>
    <w:p w14:paraId="432EB89C" w14:textId="77777777" w:rsidR="00D16BE9" w:rsidRDefault="00D16BE9">
      <w:pPr>
        <w:pStyle w:val="a8"/>
        <w:spacing w:line="300" w:lineRule="auto"/>
        <w:ind w:firstLineChars="200" w:firstLine="420"/>
        <w:jc w:val="center"/>
        <w:rPr>
          <w:rFonts w:cs="Times New Roman"/>
          <w:lang w:eastAsia="zh-CN"/>
        </w:rPr>
      </w:pPr>
    </w:p>
    <w:p w14:paraId="726D1EB9" w14:textId="77777777" w:rsidR="00D16BE9" w:rsidRDefault="00AC4FA2">
      <w:pPr>
        <w:pStyle w:val="a8"/>
        <w:spacing w:line="300" w:lineRule="auto"/>
        <w:ind w:firstLineChars="200" w:firstLine="420"/>
        <w:rPr>
          <w:rFonts w:cs="Times New Roman"/>
          <w:sz w:val="11"/>
          <w:lang w:eastAsia="zh-CN"/>
        </w:rPr>
      </w:pPr>
      <w:r>
        <w:rPr>
          <w:rFonts w:cs="Times New Roman"/>
          <w:noProof/>
        </w:rPr>
        <mc:AlternateContent>
          <mc:Choice Requires="wps">
            <w:drawing>
              <wp:anchor distT="0" distB="0" distL="0" distR="0" simplePos="0" relativeHeight="251633152" behindDoc="1" locked="0" layoutInCell="1" allowOverlap="1" wp14:anchorId="19D43D88" wp14:editId="7E4942E6">
                <wp:simplePos x="0" y="0"/>
                <wp:positionH relativeFrom="page">
                  <wp:posOffset>900430</wp:posOffset>
                </wp:positionH>
                <wp:positionV relativeFrom="paragraph">
                  <wp:posOffset>99060</wp:posOffset>
                </wp:positionV>
                <wp:extent cx="1828800" cy="6985"/>
                <wp:effectExtent l="0" t="0" r="0" b="0"/>
                <wp:wrapTopAndBottom/>
                <wp:docPr id="789" name="docshape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28800" cy="6985"/>
                        </a:xfrm>
                        <a:prstGeom prst="rect">
                          <a:avLst/>
                        </a:prstGeom>
                        <a:solidFill>
                          <a:srgbClr val="000000"/>
                        </a:solidFill>
                        <a:ln>
                          <a:noFill/>
                        </a:ln>
                      </wps:spPr>
                      <wps:bodyPr rot="0" vert="horz" wrap="square" lIns="91440" tIns="45720" rIns="91440" bIns="45720" anchor="t" anchorCtr="0" upright="1">
                        <a:noAutofit/>
                      </wps:bodyPr>
                    </wps:wsp>
                  </a:graphicData>
                </a:graphic>
              </wp:anchor>
            </w:drawing>
          </mc:Choice>
          <mc:Fallback xmlns:wpsCustomData="http://www.wps.cn/officeDocument/2013/wpsCustomData">
            <w:pict>
              <v:rect id="docshape25" o:spid="_x0000_s1026" o:spt="1" style="position:absolute;left:0pt;margin-left:70.9pt;margin-top:7.8pt;height:0.55pt;width:144pt;mso-position-horizontal-relative:page;mso-wrap-distance-bottom:0pt;mso-wrap-distance-top:0pt;z-index:-251603968;mso-width-relative:page;mso-height-relative:page;" fillcolor="#000000" filled="t" stroked="f" coordsize="21600,21600" o:gfxdata="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">
                <v:fill on="t" focussize="0,0"/>
                <v:stroke on="f"/>
                <v:imagedata o:title=""/>
                <o:lock v:ext="edit" aspectratio="f"/>
                <w10:wrap type="topAndBottom"/>
              </v:rect>
            </w:pict>
          </mc:Fallback>
        </mc:AlternateContent>
      </w:r>
    </w:p>
    <w:p w14:paraId="5F40882E" w14:textId="77777777" w:rsidR="00D16BE9" w:rsidRDefault="00D16BE9">
      <w:pPr>
        <w:pStyle w:val="a8"/>
        <w:spacing w:line="300" w:lineRule="auto"/>
        <w:ind w:firstLineChars="200" w:firstLine="180"/>
        <w:rPr>
          <w:rFonts w:cs="Times New Roman"/>
          <w:sz w:val="9"/>
          <w:lang w:eastAsia="zh-CN"/>
        </w:rPr>
      </w:pPr>
    </w:p>
    <w:p w14:paraId="49B538FB" w14:textId="77777777" w:rsidR="00D16BE9" w:rsidRDefault="00AC4FA2">
      <w:pPr>
        <w:spacing w:line="300" w:lineRule="auto"/>
        <w:ind w:firstLine="361"/>
        <w:rPr>
          <w:rFonts w:eastAsia="宋体" w:cs="Times New Roman"/>
          <w:b/>
          <w:bCs/>
          <w:sz w:val="18"/>
          <w:szCs w:val="18"/>
        </w:rPr>
      </w:pPr>
      <w:r>
        <w:rPr>
          <w:rFonts w:eastAsia="宋体" w:cs="Times New Roman"/>
          <w:b/>
          <w:bCs/>
          <w:sz w:val="18"/>
          <w:szCs w:val="18"/>
        </w:rPr>
        <w:t xml:space="preserve">212 </w:t>
      </w:r>
      <w:r>
        <w:rPr>
          <w:rFonts w:eastAsia="宋体" w:cs="Times New Roman"/>
          <w:b/>
          <w:bCs/>
          <w:sz w:val="18"/>
          <w:szCs w:val="18"/>
        </w:rPr>
        <w:t>当以协调一致且可比较的方式在外部沟通所达到的数据集质量时，以及在寻找具有特定质量特征的数据时，例如在</w:t>
      </w:r>
      <w:r>
        <w:rPr>
          <w:rFonts w:eastAsia="宋体" w:cs="Times New Roman"/>
          <w:b/>
          <w:bCs/>
          <w:sz w:val="18"/>
          <w:szCs w:val="18"/>
        </w:rPr>
        <w:t>ILCD</w:t>
      </w:r>
      <w:r>
        <w:rPr>
          <w:rFonts w:eastAsia="宋体" w:cs="Times New Roman"/>
          <w:b/>
          <w:bCs/>
          <w:sz w:val="18"/>
          <w:szCs w:val="18"/>
        </w:rPr>
        <w:t>数据网络中，这是有帮助的。</w:t>
      </w:r>
    </w:p>
    <w:p w14:paraId="4857E115" w14:textId="77777777" w:rsidR="00D16BE9" w:rsidRDefault="00D16BE9">
      <w:pPr>
        <w:spacing w:line="300" w:lineRule="auto"/>
        <w:ind w:firstLine="360"/>
        <w:rPr>
          <w:rFonts w:eastAsia="宋体" w:cs="Times New Roman"/>
          <w:sz w:val="18"/>
        </w:rPr>
        <w:sectPr w:rsidR="00D16BE9">
          <w:pgSz w:w="11910" w:h="16840"/>
          <w:pgMar w:top="1040" w:right="1160" w:bottom="1040" w:left="1120" w:header="835" w:footer="852" w:gutter="0"/>
          <w:cols w:space="720"/>
        </w:sectPr>
      </w:pPr>
    </w:p>
    <w:p w14:paraId="6E62ABAE" w14:textId="77777777" w:rsidR="00D16BE9" w:rsidRDefault="00AC4FA2">
      <w:pPr>
        <w:spacing w:line="300" w:lineRule="auto"/>
        <w:ind w:firstLine="420"/>
        <w:jc w:val="center"/>
        <w:rPr>
          <w:rFonts w:eastAsia="宋体" w:cs="Times New Roman"/>
          <w:b/>
          <w:sz w:val="20"/>
        </w:rPr>
      </w:pPr>
      <w:r>
        <w:rPr>
          <w:rFonts w:eastAsia="宋体" w:cs="Times New Roman"/>
          <w:noProof/>
        </w:rPr>
        <w:lastRenderedPageBreak/>
        <w:drawing>
          <wp:inline distT="0" distB="0" distL="0" distR="0" wp14:anchorId="5B98701B" wp14:editId="0211B413">
            <wp:extent cx="5948045" cy="3419475"/>
            <wp:effectExtent l="0" t="0" r="8255" b="9525"/>
            <wp:docPr id="800" name="图片 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 name="图片 800"/>
                    <pic:cNvPicPr>
                      <a:picLocks noChangeAspect="1"/>
                    </pic:cNvPicPr>
                  </pic:nvPicPr>
                  <pic:blipFill>
                    <a:blip r:embed="rId124"/>
                    <a:stretch>
                      <a:fillRect/>
                    </a:stretch>
                  </pic:blipFill>
                  <pic:spPr>
                    <a:xfrm>
                      <a:off x="0" y="0"/>
                      <a:ext cx="5981359" cy="3438505"/>
                    </a:xfrm>
                    <a:prstGeom prst="rect">
                      <a:avLst/>
                    </a:prstGeom>
                  </pic:spPr>
                </pic:pic>
              </a:graphicData>
            </a:graphic>
          </wp:inline>
        </w:drawing>
      </w:r>
    </w:p>
    <w:p w14:paraId="5A61363C" w14:textId="77777777" w:rsidR="00D16BE9" w:rsidRDefault="00AC4FA2">
      <w:pPr>
        <w:spacing w:line="300" w:lineRule="auto"/>
        <w:ind w:firstLine="420"/>
        <w:rPr>
          <w:rFonts w:eastAsia="宋体" w:cs="Times New Roman"/>
          <w:b/>
          <w:sz w:val="20"/>
        </w:rPr>
      </w:pPr>
      <w:r>
        <w:rPr>
          <w:rFonts w:eastAsia="宋体" w:cs="Times New Roman"/>
          <w:noProof/>
        </w:rPr>
        <mc:AlternateContent>
          <mc:Choice Requires="wps">
            <w:drawing>
              <wp:anchor distT="0" distB="0" distL="114300" distR="114300" simplePos="0" relativeHeight="251616768" behindDoc="1" locked="0" layoutInCell="1" allowOverlap="1" wp14:anchorId="7C35DE78" wp14:editId="39A489D2">
                <wp:simplePos x="0" y="0"/>
                <wp:positionH relativeFrom="page">
                  <wp:posOffset>4417695</wp:posOffset>
                </wp:positionH>
                <wp:positionV relativeFrom="paragraph">
                  <wp:posOffset>-1089660</wp:posOffset>
                </wp:positionV>
                <wp:extent cx="153035" cy="123825"/>
                <wp:effectExtent l="0" t="0" r="0" b="0"/>
                <wp:wrapNone/>
                <wp:docPr id="742" name="docshape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3035" cy="123825"/>
                        </a:xfrm>
                        <a:prstGeom prst="rect">
                          <a:avLst/>
                        </a:prstGeom>
                        <a:noFill/>
                        <a:ln>
                          <a:noFill/>
                        </a:ln>
                      </wps:spPr>
                      <wps:txbx>
                        <w:txbxContent>
                          <w:p w14:paraId="4DA16E08" w14:textId="77777777" w:rsidR="00D16BE9" w:rsidRDefault="00AC4FA2">
                            <w:pPr>
                              <w:spacing w:line="194" w:lineRule="exact"/>
                              <w:ind w:firstLine="320"/>
                              <w:rPr>
                                <w:rFonts w:ascii="宋体" w:eastAsia="宋体" w:hAnsi="宋体" w:hint="eastAsia"/>
                                <w:sz w:val="17"/>
                              </w:rPr>
                            </w:pPr>
                            <w:r>
                              <w:rPr>
                                <w:rFonts w:ascii="宋体" w:eastAsia="宋体" w:hAnsi="宋体"/>
                                <w:spacing w:val="-5"/>
                                <w:sz w:val="17"/>
                              </w:rPr>
                              <w:t>阿肯色州</w:t>
                            </w:r>
                          </w:p>
                        </w:txbxContent>
                      </wps:txbx>
                      <wps:bodyPr rot="0" vert="horz" wrap="square" lIns="0" tIns="0" rIns="0" bIns="0" anchor="t" anchorCtr="0" upright="1">
                        <a:noAutofit/>
                      </wps:bodyPr>
                    </wps:wsp>
                  </a:graphicData>
                </a:graphic>
              </wp:anchor>
            </w:drawing>
          </mc:Choice>
          <mc:Fallback>
            <w:pict>
              <v:shapetype w14:anchorId="7C35DE78" id="_x0000_t202" coordsize="21600,21600" o:spt="202" path="m,l,21600r21600,l21600,xe">
                <v:stroke joinstyle="miter"/>
                <v:path gradientshapeok="t" o:connecttype="rect"/>
              </v:shapetype>
              <v:shape id="docshape72" o:spid="_x0000_s1026" type="#_x0000_t202" style="position:absolute;left:0;text-align:left;margin-left:347.85pt;margin-top:-85.8pt;width:12.05pt;height:9.75pt;z-index:-251699712;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" filled="f" stroked="f">
                <v:textbox inset="0,0,0,0">
                  <w:txbxContent>
                    <w:p w14:paraId="4DA16E08" w14:textId="77777777" w:rsidR="00D16BE9" w:rsidRDefault="00AC4FA2">
                      <w:pPr>
                        <w:spacing w:line="194" w:lineRule="exact"/>
                        <w:ind w:firstLine="320"/>
                        <w:rPr>
                          <w:rFonts w:ascii="宋体" w:eastAsia="宋体" w:hAnsi="宋体" w:hint="eastAsia"/>
                          <w:sz w:val="17"/>
                        </w:rPr>
                      </w:pPr>
                      <w:r>
                        <w:rPr>
                          <w:rFonts w:ascii="宋体" w:eastAsia="宋体" w:hAnsi="宋体"/>
                          <w:spacing w:val="-5"/>
                          <w:sz w:val="17"/>
                        </w:rPr>
                        <w:t>阿肯色州</w:t>
                      </w:r>
                    </w:p>
                  </w:txbxContent>
                </v:textbox>
                <w10:wrap anchorx="page"/>
              </v:shape>
            </w:pict>
          </mc:Fallback>
        </mc:AlternateContent>
      </w:r>
      <w:r>
        <w:rPr>
          <w:rFonts w:eastAsia="宋体" w:cs="Times New Roman"/>
          <w:noProof/>
        </w:rPr>
        <mc:AlternateContent>
          <mc:Choice Requires="wps">
            <w:drawing>
              <wp:anchor distT="0" distB="0" distL="114300" distR="114300" simplePos="0" relativeHeight="251617792" behindDoc="1" locked="0" layoutInCell="1" allowOverlap="1" wp14:anchorId="7848212A" wp14:editId="022D4D56">
                <wp:simplePos x="0" y="0"/>
                <wp:positionH relativeFrom="page">
                  <wp:posOffset>4971415</wp:posOffset>
                </wp:positionH>
                <wp:positionV relativeFrom="paragraph">
                  <wp:posOffset>-800100</wp:posOffset>
                </wp:positionV>
                <wp:extent cx="153035" cy="123825"/>
                <wp:effectExtent l="0" t="0" r="0" b="0"/>
                <wp:wrapNone/>
                <wp:docPr id="741" name="docshape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3035" cy="123825"/>
                        </a:xfrm>
                        <a:prstGeom prst="rect">
                          <a:avLst/>
                        </a:prstGeom>
                        <a:noFill/>
                        <a:ln>
                          <a:noFill/>
                        </a:ln>
                      </wps:spPr>
                      <wps:txbx>
                        <w:txbxContent>
                          <w:p w14:paraId="38ED0BF7" w14:textId="77777777" w:rsidR="00D16BE9" w:rsidRDefault="00AC4FA2">
                            <w:pPr>
                              <w:spacing w:line="194" w:lineRule="exact"/>
                              <w:ind w:firstLine="320"/>
                              <w:rPr>
                                <w:rFonts w:ascii="宋体" w:eastAsia="宋体" w:hAnsi="宋体" w:hint="eastAsia"/>
                                <w:sz w:val="17"/>
                              </w:rPr>
                            </w:pPr>
                            <w:r>
                              <w:rPr>
                                <w:rFonts w:ascii="宋体" w:eastAsia="宋体" w:hAnsi="宋体"/>
                                <w:spacing w:val="-5"/>
                                <w:sz w:val="17"/>
                              </w:rPr>
                              <w:t>溴</w:t>
                            </w:r>
                          </w:p>
                        </w:txbxContent>
                      </wps:txbx>
                      <wps:bodyPr rot="0" vert="horz" wrap="square" lIns="0" tIns="0" rIns="0" bIns="0" anchor="t" anchorCtr="0" upright="1">
                        <a:noAutofit/>
                      </wps:bodyPr>
                    </wps:wsp>
                  </a:graphicData>
                </a:graphic>
              </wp:anchor>
            </w:drawing>
          </mc:Choice>
          <mc:Fallback>
            <w:pict>
              <v:shape w14:anchorId="7848212A" id="docshape73" o:spid="_x0000_s1027" type="#_x0000_t202" style="position:absolute;left:0;text-align:left;margin-left:391.45pt;margin-top:-63pt;width:12.05pt;height:9.75pt;z-index:-251698688;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" filled="f" stroked="f">
                <v:textbox inset="0,0,0,0">
                  <w:txbxContent>
                    <w:p w14:paraId="38ED0BF7" w14:textId="77777777" w:rsidR="00D16BE9" w:rsidRDefault="00AC4FA2">
                      <w:pPr>
                        <w:spacing w:line="194" w:lineRule="exact"/>
                        <w:ind w:firstLine="320"/>
                        <w:rPr>
                          <w:rFonts w:ascii="宋体" w:eastAsia="宋体" w:hAnsi="宋体" w:hint="eastAsia"/>
                          <w:sz w:val="17"/>
                        </w:rPr>
                      </w:pPr>
                      <w:r>
                        <w:rPr>
                          <w:rFonts w:ascii="宋体" w:eastAsia="宋体" w:hAnsi="宋体"/>
                          <w:spacing w:val="-5"/>
                          <w:sz w:val="17"/>
                        </w:rPr>
                        <w:t>溴</w:t>
                      </w:r>
                    </w:p>
                  </w:txbxContent>
                </v:textbox>
                <w10:wrap anchorx="page"/>
              </v:shape>
            </w:pict>
          </mc:Fallback>
        </mc:AlternateContent>
      </w:r>
      <w:r>
        <w:rPr>
          <w:rFonts w:eastAsia="宋体" w:cs="Times New Roman"/>
          <w:noProof/>
        </w:rPr>
        <mc:AlternateContent>
          <mc:Choice Requires="wps">
            <w:drawing>
              <wp:anchor distT="0" distB="0" distL="114300" distR="114300" simplePos="0" relativeHeight="251618816" behindDoc="1" locked="0" layoutInCell="1" allowOverlap="1" wp14:anchorId="1EFC8023" wp14:editId="57CC726B">
                <wp:simplePos x="0" y="0"/>
                <wp:positionH relativeFrom="page">
                  <wp:posOffset>4417695</wp:posOffset>
                </wp:positionH>
                <wp:positionV relativeFrom="paragraph">
                  <wp:posOffset>-1089660</wp:posOffset>
                </wp:positionV>
                <wp:extent cx="153035" cy="123825"/>
                <wp:effectExtent l="0" t="0" r="0" b="0"/>
                <wp:wrapNone/>
                <wp:docPr id="739" name="docshape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3035" cy="123825"/>
                        </a:xfrm>
                        <a:prstGeom prst="rect">
                          <a:avLst/>
                        </a:prstGeom>
                        <a:noFill/>
                        <a:ln>
                          <a:noFill/>
                        </a:ln>
                      </wps:spPr>
                      <wps:txbx>
                        <w:txbxContent>
                          <w:p w14:paraId="49CC4FE9" w14:textId="77777777" w:rsidR="00D16BE9" w:rsidRDefault="00AC4FA2">
                            <w:pPr>
                              <w:spacing w:line="194" w:lineRule="exact"/>
                              <w:ind w:firstLine="320"/>
                              <w:rPr>
                                <w:rFonts w:ascii="宋体" w:eastAsia="宋体" w:hAnsi="宋体" w:hint="eastAsia"/>
                                <w:sz w:val="17"/>
                              </w:rPr>
                            </w:pPr>
                            <w:r>
                              <w:rPr>
                                <w:rFonts w:ascii="宋体" w:eastAsia="宋体" w:hAnsi="宋体"/>
                                <w:spacing w:val="-5"/>
                                <w:sz w:val="17"/>
                              </w:rPr>
                              <w:t>阿肯色州</w:t>
                            </w:r>
                          </w:p>
                        </w:txbxContent>
                      </wps:txbx>
                      <wps:bodyPr rot="0" vert="horz" wrap="square" lIns="0" tIns="0" rIns="0" bIns="0" anchor="t" anchorCtr="0" upright="1">
                        <a:noAutofit/>
                      </wps:bodyPr>
                    </wps:wsp>
                  </a:graphicData>
                </a:graphic>
              </wp:anchor>
            </w:drawing>
          </mc:Choice>
          <mc:Fallback>
            <w:pict>
              <v:shape w14:anchorId="1EFC8023" id="docshape75" o:spid="_x0000_s1028" type="#_x0000_t202" style="position:absolute;left:0;text-align:left;margin-left:347.85pt;margin-top:-85.8pt;width:12.05pt;height:9.75pt;z-index:-251697664;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" filled="f" stroked="f">
                <v:textbox inset="0,0,0,0">
                  <w:txbxContent>
                    <w:p w14:paraId="49CC4FE9" w14:textId="77777777" w:rsidR="00D16BE9" w:rsidRDefault="00AC4FA2">
                      <w:pPr>
                        <w:spacing w:line="194" w:lineRule="exact"/>
                        <w:ind w:firstLine="320"/>
                        <w:rPr>
                          <w:rFonts w:ascii="宋体" w:eastAsia="宋体" w:hAnsi="宋体" w:hint="eastAsia"/>
                          <w:sz w:val="17"/>
                        </w:rPr>
                      </w:pPr>
                      <w:r>
                        <w:rPr>
                          <w:rFonts w:ascii="宋体" w:eastAsia="宋体" w:hAnsi="宋体"/>
                          <w:spacing w:val="-5"/>
                          <w:sz w:val="17"/>
                        </w:rPr>
                        <w:t>阿肯色州</w:t>
                      </w:r>
                    </w:p>
                  </w:txbxContent>
                </v:textbox>
                <w10:wrap anchorx="page"/>
              </v:shape>
            </w:pict>
          </mc:Fallback>
        </mc:AlternateContent>
      </w:r>
      <w:r>
        <w:rPr>
          <w:rFonts w:eastAsia="宋体" w:cs="Times New Roman"/>
          <w:noProof/>
        </w:rPr>
        <mc:AlternateContent>
          <mc:Choice Requires="wps">
            <w:drawing>
              <wp:anchor distT="0" distB="0" distL="114300" distR="114300" simplePos="0" relativeHeight="251619840" behindDoc="1" locked="0" layoutInCell="1" allowOverlap="1" wp14:anchorId="594E4A16" wp14:editId="2B7D1851">
                <wp:simplePos x="0" y="0"/>
                <wp:positionH relativeFrom="page">
                  <wp:posOffset>4971415</wp:posOffset>
                </wp:positionH>
                <wp:positionV relativeFrom="paragraph">
                  <wp:posOffset>-800100</wp:posOffset>
                </wp:positionV>
                <wp:extent cx="153035" cy="123825"/>
                <wp:effectExtent l="0" t="0" r="0" b="0"/>
                <wp:wrapNone/>
                <wp:docPr id="738" name="docshape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3035" cy="123825"/>
                        </a:xfrm>
                        <a:prstGeom prst="rect">
                          <a:avLst/>
                        </a:prstGeom>
                        <a:noFill/>
                        <a:ln>
                          <a:noFill/>
                        </a:ln>
                      </wps:spPr>
                      <wps:txbx>
                        <w:txbxContent>
                          <w:p w14:paraId="4CE6CF5B" w14:textId="77777777" w:rsidR="00D16BE9" w:rsidRDefault="00AC4FA2">
                            <w:pPr>
                              <w:spacing w:line="194" w:lineRule="exact"/>
                              <w:ind w:firstLine="320"/>
                              <w:rPr>
                                <w:rFonts w:ascii="宋体" w:eastAsia="宋体" w:hAnsi="宋体" w:hint="eastAsia"/>
                                <w:sz w:val="17"/>
                              </w:rPr>
                            </w:pPr>
                            <w:r>
                              <w:rPr>
                                <w:rFonts w:ascii="宋体" w:eastAsia="宋体" w:hAnsi="宋体"/>
                                <w:spacing w:val="-5"/>
                                <w:sz w:val="17"/>
                              </w:rPr>
                              <w:t>溴</w:t>
                            </w:r>
                          </w:p>
                        </w:txbxContent>
                      </wps:txbx>
                      <wps:bodyPr rot="0" vert="horz" wrap="square" lIns="0" tIns="0" rIns="0" bIns="0" anchor="t" anchorCtr="0" upright="1">
                        <a:noAutofit/>
                      </wps:bodyPr>
                    </wps:wsp>
                  </a:graphicData>
                </a:graphic>
              </wp:anchor>
            </w:drawing>
          </mc:Choice>
          <mc:Fallback>
            <w:pict>
              <v:shape w14:anchorId="594E4A16" id="docshape76" o:spid="_x0000_s1029" type="#_x0000_t202" style="position:absolute;left:0;text-align:left;margin-left:391.45pt;margin-top:-63pt;width:12.05pt;height:9.75pt;z-index:-251696640;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" filled="f" stroked="f">
                <v:textbox inset="0,0,0,0">
                  <w:txbxContent>
                    <w:p w14:paraId="4CE6CF5B" w14:textId="77777777" w:rsidR="00D16BE9" w:rsidRDefault="00AC4FA2">
                      <w:pPr>
                        <w:spacing w:line="194" w:lineRule="exact"/>
                        <w:ind w:firstLine="320"/>
                        <w:rPr>
                          <w:rFonts w:ascii="宋体" w:eastAsia="宋体" w:hAnsi="宋体" w:hint="eastAsia"/>
                          <w:sz w:val="17"/>
                        </w:rPr>
                      </w:pPr>
                      <w:r>
                        <w:rPr>
                          <w:rFonts w:ascii="宋体" w:eastAsia="宋体" w:hAnsi="宋体"/>
                          <w:spacing w:val="-5"/>
                          <w:sz w:val="17"/>
                        </w:rPr>
                        <w:t>溴</w:t>
                      </w:r>
                    </w:p>
                  </w:txbxContent>
                </v:textbox>
                <w10:wrap anchorx="page"/>
              </v:shape>
            </w:pict>
          </mc:Fallback>
        </mc:AlternateContent>
      </w:r>
      <w:r>
        <w:rPr>
          <w:rFonts w:eastAsia="宋体" w:cs="Times New Roman"/>
          <w:noProof/>
        </w:rPr>
        <mc:AlternateContent>
          <mc:Choice Requires="wps">
            <w:drawing>
              <wp:anchor distT="0" distB="0" distL="114300" distR="114300" simplePos="0" relativeHeight="251620864" behindDoc="1" locked="0" layoutInCell="1" allowOverlap="1" wp14:anchorId="791AAB99" wp14:editId="0F35F410">
                <wp:simplePos x="0" y="0"/>
                <wp:positionH relativeFrom="page">
                  <wp:posOffset>3722370</wp:posOffset>
                </wp:positionH>
                <wp:positionV relativeFrom="paragraph">
                  <wp:posOffset>-962025</wp:posOffset>
                </wp:positionV>
                <wp:extent cx="73660" cy="123825"/>
                <wp:effectExtent l="0" t="0" r="0" b="0"/>
                <wp:wrapNone/>
                <wp:docPr id="734" name="docshape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660" cy="123825"/>
                        </a:xfrm>
                        <a:prstGeom prst="rect">
                          <a:avLst/>
                        </a:prstGeom>
                        <a:noFill/>
                        <a:ln>
                          <a:noFill/>
                        </a:ln>
                      </wps:spPr>
                      <wps:txbx>
                        <w:txbxContent>
                          <w:p w14:paraId="19BAEDD1" w14:textId="77777777" w:rsidR="00D16BE9" w:rsidRDefault="00AC4FA2">
                            <w:pPr>
                              <w:spacing w:line="194" w:lineRule="exact"/>
                              <w:ind w:firstLine="345"/>
                              <w:rPr>
                                <w:rFonts w:ascii="宋体" w:eastAsia="宋体" w:hAnsi="宋体" w:hint="eastAsia"/>
                                <w:sz w:val="17"/>
                              </w:rPr>
                            </w:pPr>
                            <w:r>
                              <w:rPr>
                                <w:rFonts w:ascii="宋体" w:eastAsia="宋体" w:hAnsi="宋体"/>
                                <w:w w:val="102"/>
                                <w:sz w:val="17"/>
                              </w:rPr>
                              <w:t>A</w:t>
                            </w:r>
                          </w:p>
                        </w:txbxContent>
                      </wps:txbx>
                      <wps:bodyPr rot="0" vert="horz" wrap="square" lIns="0" tIns="0" rIns="0" bIns="0" anchor="t" anchorCtr="0" upright="1">
                        <a:noAutofit/>
                      </wps:bodyPr>
                    </wps:wsp>
                  </a:graphicData>
                </a:graphic>
              </wp:anchor>
            </w:drawing>
          </mc:Choice>
          <mc:Fallback>
            <w:pict>
              <v:shape w14:anchorId="791AAB99" id="docshape80" o:spid="_x0000_s1030" type="#_x0000_t202" style="position:absolute;left:0;text-align:left;margin-left:293.1pt;margin-top:-75.75pt;width:5.8pt;height:9.75pt;z-index:-251695616;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" filled="f" stroked="f">
                <v:textbox inset="0,0,0,0">
                  <w:txbxContent>
                    <w:p w14:paraId="19BAEDD1" w14:textId="77777777" w:rsidR="00D16BE9" w:rsidRDefault="00AC4FA2">
                      <w:pPr>
                        <w:spacing w:line="194" w:lineRule="exact"/>
                        <w:ind w:firstLine="345"/>
                        <w:rPr>
                          <w:rFonts w:ascii="宋体" w:eastAsia="宋体" w:hAnsi="宋体" w:hint="eastAsia"/>
                          <w:sz w:val="17"/>
                        </w:rPr>
                      </w:pPr>
                      <w:r>
                        <w:rPr>
                          <w:rFonts w:ascii="宋体" w:eastAsia="宋体" w:hAnsi="宋体"/>
                          <w:w w:val="102"/>
                          <w:sz w:val="17"/>
                        </w:rPr>
                        <w:t>A</w:t>
                      </w:r>
                    </w:p>
                  </w:txbxContent>
                </v:textbox>
                <w10:wrap anchorx="page"/>
              </v:shape>
            </w:pict>
          </mc:Fallback>
        </mc:AlternateContent>
      </w:r>
      <w:r>
        <w:rPr>
          <w:rFonts w:eastAsia="宋体" w:cs="Times New Roman"/>
          <w:noProof/>
        </w:rPr>
        <mc:AlternateContent>
          <mc:Choice Requires="wps">
            <w:drawing>
              <wp:anchor distT="0" distB="0" distL="114300" distR="114300" simplePos="0" relativeHeight="251621888" behindDoc="1" locked="0" layoutInCell="1" allowOverlap="1" wp14:anchorId="23E0B772" wp14:editId="7EEA5BA3">
                <wp:simplePos x="0" y="0"/>
                <wp:positionH relativeFrom="page">
                  <wp:posOffset>1892300</wp:posOffset>
                </wp:positionH>
                <wp:positionV relativeFrom="paragraph">
                  <wp:posOffset>-1273810</wp:posOffset>
                </wp:positionV>
                <wp:extent cx="367030" cy="290830"/>
                <wp:effectExtent l="0" t="0" r="0" b="0"/>
                <wp:wrapNone/>
                <wp:docPr id="731" name="docshape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7030" cy="290830"/>
                        </a:xfrm>
                        <a:prstGeom prst="rect">
                          <a:avLst/>
                        </a:prstGeom>
                        <a:noFill/>
                        <a:ln>
                          <a:noFill/>
                        </a:ln>
                      </wps:spPr>
                      <wps:txbx>
                        <w:txbxContent>
                          <w:p w14:paraId="0E04BF85" w14:textId="77777777" w:rsidR="00D16BE9" w:rsidRDefault="00AC4FA2">
                            <w:pPr>
                              <w:spacing w:line="146" w:lineRule="exact"/>
                              <w:ind w:right="1" w:firstLine="252"/>
                              <w:jc w:val="center"/>
                              <w:rPr>
                                <w:rFonts w:ascii="宋体" w:eastAsia="宋体" w:hAnsi="宋体" w:hint="eastAsia"/>
                                <w:sz w:val="13"/>
                              </w:rPr>
                            </w:pPr>
                            <w:r>
                              <w:rPr>
                                <w:rFonts w:ascii="宋体" w:eastAsia="宋体" w:hAnsi="宋体"/>
                                <w:spacing w:val="-5"/>
                                <w:w w:val="105"/>
                                <w:sz w:val="13"/>
                              </w:rPr>
                              <w:t>二氧化硫</w:t>
                            </w:r>
                          </w:p>
                          <w:p w14:paraId="67340949" w14:textId="77777777" w:rsidR="00D16BE9" w:rsidRDefault="00AC4FA2">
                            <w:pPr>
                              <w:spacing w:before="2" w:line="249" w:lineRule="auto"/>
                              <w:ind w:firstLine="252"/>
                              <w:jc w:val="center"/>
                              <w:rPr>
                                <w:rFonts w:ascii="宋体" w:eastAsia="宋体" w:hAnsi="宋体" w:hint="eastAsia"/>
                                <w:sz w:val="13"/>
                              </w:rPr>
                            </w:pPr>
                            <w:r>
                              <w:rPr>
                                <w:rFonts w:ascii="宋体" w:eastAsia="宋体" w:hAnsi="宋体"/>
                                <w:spacing w:val="-2"/>
                                <w:sz w:val="13"/>
                              </w:rPr>
                              <w:t>排放到空气中</w:t>
                            </w:r>
                          </w:p>
                        </w:txbxContent>
                      </wps:txbx>
                      <wps:bodyPr rot="0" vert="horz" wrap="square" lIns="0" tIns="0" rIns="0" bIns="0" anchor="t" anchorCtr="0" upright="1">
                        <a:noAutofit/>
                      </wps:bodyPr>
                    </wps:wsp>
                  </a:graphicData>
                </a:graphic>
              </wp:anchor>
            </w:drawing>
          </mc:Choice>
          <mc:Fallback>
            <w:pict>
              <v:shape w14:anchorId="23E0B772" id="docshape83" o:spid="_x0000_s1031" type="#_x0000_t202" style="position:absolute;left:0;text-align:left;margin-left:149pt;margin-top:-100.3pt;width:28.9pt;height:22.9pt;z-index:-251694592;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" filled="f" stroked="f">
                <v:textbox inset="0,0,0,0">
                  <w:txbxContent>
                    <w:p w14:paraId="0E04BF85" w14:textId="77777777" w:rsidR="00D16BE9" w:rsidRDefault="00AC4FA2">
                      <w:pPr>
                        <w:spacing w:line="146" w:lineRule="exact"/>
                        <w:ind w:right="1" w:firstLine="252"/>
                        <w:jc w:val="center"/>
                        <w:rPr>
                          <w:rFonts w:ascii="宋体" w:eastAsia="宋体" w:hAnsi="宋体" w:hint="eastAsia"/>
                          <w:sz w:val="13"/>
                        </w:rPr>
                      </w:pPr>
                      <w:r>
                        <w:rPr>
                          <w:rFonts w:ascii="宋体" w:eastAsia="宋体" w:hAnsi="宋体"/>
                          <w:spacing w:val="-5"/>
                          <w:w w:val="105"/>
                          <w:sz w:val="13"/>
                        </w:rPr>
                        <w:t>二氧化硫</w:t>
                      </w:r>
                    </w:p>
                    <w:p w14:paraId="67340949" w14:textId="77777777" w:rsidR="00D16BE9" w:rsidRDefault="00AC4FA2">
                      <w:pPr>
                        <w:spacing w:before="2" w:line="249" w:lineRule="auto"/>
                        <w:ind w:firstLine="252"/>
                        <w:jc w:val="center"/>
                        <w:rPr>
                          <w:rFonts w:ascii="宋体" w:eastAsia="宋体" w:hAnsi="宋体" w:hint="eastAsia"/>
                          <w:sz w:val="13"/>
                        </w:rPr>
                      </w:pPr>
                      <w:r>
                        <w:rPr>
                          <w:rFonts w:ascii="宋体" w:eastAsia="宋体" w:hAnsi="宋体"/>
                          <w:spacing w:val="-2"/>
                          <w:sz w:val="13"/>
                        </w:rPr>
                        <w:t>排放到空气中</w:t>
                      </w:r>
                    </w:p>
                  </w:txbxContent>
                </v:textbox>
                <w10:wrap anchorx="page"/>
              </v:shape>
            </w:pict>
          </mc:Fallback>
        </mc:AlternateContent>
      </w:r>
      <w:r>
        <w:rPr>
          <w:rFonts w:eastAsia="宋体" w:cs="Times New Roman"/>
          <w:noProof/>
        </w:rPr>
        <mc:AlternateContent>
          <mc:Choice Requires="wps">
            <w:drawing>
              <wp:anchor distT="0" distB="0" distL="114300" distR="114300" simplePos="0" relativeHeight="251622912" behindDoc="1" locked="0" layoutInCell="1" allowOverlap="1" wp14:anchorId="7FCA8A80" wp14:editId="18304E4F">
                <wp:simplePos x="0" y="0"/>
                <wp:positionH relativeFrom="page">
                  <wp:posOffset>1394460</wp:posOffset>
                </wp:positionH>
                <wp:positionV relativeFrom="paragraph">
                  <wp:posOffset>-1290955</wp:posOffset>
                </wp:positionV>
                <wp:extent cx="367030" cy="290830"/>
                <wp:effectExtent l="0" t="0" r="0" b="0"/>
                <wp:wrapNone/>
                <wp:docPr id="729" name="docshape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7030" cy="290830"/>
                        </a:xfrm>
                        <a:prstGeom prst="rect">
                          <a:avLst/>
                        </a:prstGeom>
                        <a:noFill/>
                        <a:ln>
                          <a:noFill/>
                        </a:ln>
                      </wps:spPr>
                      <wps:txbx>
                        <w:txbxContent>
                          <w:p w14:paraId="282C00B4" w14:textId="77777777" w:rsidR="00D16BE9" w:rsidRDefault="00AC4FA2">
                            <w:pPr>
                              <w:spacing w:line="146" w:lineRule="exact"/>
                              <w:ind w:right="1" w:firstLine="252"/>
                              <w:jc w:val="center"/>
                              <w:rPr>
                                <w:rFonts w:ascii="宋体" w:eastAsia="宋体" w:hAnsi="宋体" w:hint="eastAsia"/>
                                <w:sz w:val="13"/>
                              </w:rPr>
                            </w:pPr>
                            <w:r>
                              <w:rPr>
                                <w:rFonts w:ascii="宋体" w:eastAsia="宋体" w:hAnsi="宋体"/>
                                <w:spacing w:val="-5"/>
                                <w:w w:val="105"/>
                                <w:sz w:val="13"/>
                              </w:rPr>
                              <w:t>二氧化硫</w:t>
                            </w:r>
                          </w:p>
                          <w:p w14:paraId="3B23B7BB" w14:textId="77777777" w:rsidR="00D16BE9" w:rsidRDefault="00AC4FA2">
                            <w:pPr>
                              <w:spacing w:before="2" w:line="252" w:lineRule="auto"/>
                              <w:ind w:firstLine="252"/>
                              <w:jc w:val="center"/>
                              <w:rPr>
                                <w:rFonts w:ascii="宋体" w:eastAsia="宋体" w:hAnsi="宋体" w:hint="eastAsia"/>
                                <w:sz w:val="13"/>
                              </w:rPr>
                            </w:pPr>
                            <w:r>
                              <w:rPr>
                                <w:rFonts w:ascii="宋体" w:eastAsia="宋体" w:hAnsi="宋体"/>
                                <w:spacing w:val="-2"/>
                                <w:sz w:val="13"/>
                              </w:rPr>
                              <w:t>排放到空气中</w:t>
                            </w:r>
                          </w:p>
                        </w:txbxContent>
                      </wps:txbx>
                      <wps:bodyPr rot="0" vert="horz" wrap="square" lIns="0" tIns="0" rIns="0" bIns="0" anchor="t" anchorCtr="0" upright="1">
                        <a:noAutofit/>
                      </wps:bodyPr>
                    </wps:wsp>
                  </a:graphicData>
                </a:graphic>
              </wp:anchor>
            </w:drawing>
          </mc:Choice>
          <mc:Fallback>
            <w:pict>
              <v:shape w14:anchorId="7FCA8A80" id="docshape85" o:spid="_x0000_s1032" type="#_x0000_t202" style="position:absolute;left:0;text-align:left;margin-left:109.8pt;margin-top:-101.65pt;width:28.9pt;height:22.9pt;z-index:-251693568;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" filled="f" stroked="f">
                <v:textbox inset="0,0,0,0">
                  <w:txbxContent>
                    <w:p w14:paraId="282C00B4" w14:textId="77777777" w:rsidR="00D16BE9" w:rsidRDefault="00AC4FA2">
                      <w:pPr>
                        <w:spacing w:line="146" w:lineRule="exact"/>
                        <w:ind w:right="1" w:firstLine="252"/>
                        <w:jc w:val="center"/>
                        <w:rPr>
                          <w:rFonts w:ascii="宋体" w:eastAsia="宋体" w:hAnsi="宋体" w:hint="eastAsia"/>
                          <w:sz w:val="13"/>
                        </w:rPr>
                      </w:pPr>
                      <w:r>
                        <w:rPr>
                          <w:rFonts w:ascii="宋体" w:eastAsia="宋体" w:hAnsi="宋体"/>
                          <w:spacing w:val="-5"/>
                          <w:w w:val="105"/>
                          <w:sz w:val="13"/>
                        </w:rPr>
                        <w:t>二氧化硫</w:t>
                      </w:r>
                    </w:p>
                    <w:p w14:paraId="3B23B7BB" w14:textId="77777777" w:rsidR="00D16BE9" w:rsidRDefault="00AC4FA2">
                      <w:pPr>
                        <w:spacing w:before="2" w:line="252" w:lineRule="auto"/>
                        <w:ind w:firstLine="252"/>
                        <w:jc w:val="center"/>
                        <w:rPr>
                          <w:rFonts w:ascii="宋体" w:eastAsia="宋体" w:hAnsi="宋体" w:hint="eastAsia"/>
                          <w:sz w:val="13"/>
                        </w:rPr>
                      </w:pPr>
                      <w:r>
                        <w:rPr>
                          <w:rFonts w:ascii="宋体" w:eastAsia="宋体" w:hAnsi="宋体"/>
                          <w:spacing w:val="-2"/>
                          <w:sz w:val="13"/>
                        </w:rPr>
                        <w:t>排放到空气中</w:t>
                      </w:r>
                    </w:p>
                  </w:txbxContent>
                </v:textbox>
                <w10:wrap anchorx="page"/>
              </v:shape>
            </w:pict>
          </mc:Fallback>
        </mc:AlternateContent>
      </w:r>
      <w:bookmarkStart w:id="168" w:name="_bookmark2"/>
      <w:bookmarkEnd w:id="168"/>
      <w:r>
        <w:rPr>
          <w:rFonts w:eastAsia="宋体" w:cs="Times New Roman"/>
          <w:b/>
          <w:sz w:val="20"/>
        </w:rPr>
        <w:t>图</w:t>
      </w:r>
      <w:r>
        <w:rPr>
          <w:rFonts w:eastAsia="宋体" w:cs="Times New Roman"/>
          <w:b/>
          <w:sz w:val="20"/>
        </w:rPr>
        <w:t>27</w:t>
      </w:r>
      <w:proofErr w:type="gramStart"/>
      <w:r>
        <w:rPr>
          <w:rFonts w:eastAsia="宋体" w:cs="Times New Roman"/>
          <w:b/>
          <w:sz w:val="20"/>
        </w:rPr>
        <w:t>四个</w:t>
      </w:r>
      <w:proofErr w:type="gramEnd"/>
      <w:r>
        <w:rPr>
          <w:rFonts w:eastAsia="宋体" w:cs="Times New Roman"/>
          <w:b/>
          <w:sz w:val="20"/>
        </w:rPr>
        <w:t>质量方面的完整性和技术、地理和时间相关的代表性；说明性</w:t>
      </w:r>
      <w:r>
        <w:rPr>
          <w:rFonts w:eastAsia="宋体" w:cs="Times New Roman"/>
          <w:b/>
          <w:sz w:val="20"/>
        </w:rPr>
        <w:t>(</w:t>
      </w:r>
      <w:r>
        <w:rPr>
          <w:rFonts w:eastAsia="宋体" w:cs="Times New Roman"/>
          <w:b/>
          <w:sz w:val="20"/>
        </w:rPr>
        <w:t>关于精度</w:t>
      </w:r>
      <w:r>
        <w:rPr>
          <w:rFonts w:eastAsia="宋体" w:cs="Times New Roman"/>
          <w:b/>
          <w:sz w:val="20"/>
        </w:rPr>
        <w:t>/</w:t>
      </w:r>
      <w:r>
        <w:rPr>
          <w:rFonts w:eastAsia="宋体" w:cs="Times New Roman"/>
          <w:b/>
          <w:sz w:val="20"/>
        </w:rPr>
        <w:t>不确定性，请参见</w:t>
      </w:r>
      <w:r w:rsidR="00000000">
        <w:fldChar w:fldCharType="begin"/>
      </w:r>
      <w:r w:rsidR="00000000">
        <w:instrText>HYPERLINK \l "_bookmark3"</w:instrText>
      </w:r>
      <w:r w:rsidR="00000000">
        <w:fldChar w:fldCharType="separate"/>
      </w:r>
      <w:r>
        <w:rPr>
          <w:rFonts w:eastAsia="宋体" w:cs="Times New Roman"/>
          <w:b/>
          <w:sz w:val="20"/>
        </w:rPr>
        <w:t>Figure 28</w:t>
      </w:r>
      <w:r w:rsidR="00000000">
        <w:rPr>
          <w:rFonts w:eastAsia="宋体" w:cs="Times New Roman"/>
          <w:b/>
          <w:sz w:val="20"/>
        </w:rPr>
        <w:fldChar w:fldCharType="end"/>
      </w:r>
      <w:r>
        <w:rPr>
          <w:rFonts w:eastAsia="宋体" w:cs="Times New Roman"/>
          <w:b/>
          <w:sz w:val="20"/>
        </w:rPr>
        <w:t>).</w:t>
      </w:r>
      <w:r>
        <w:rPr>
          <w:rFonts w:eastAsia="宋体" w:cs="Times New Roman"/>
          <w:b/>
          <w:sz w:val="20"/>
        </w:rPr>
        <w:t>每个条形的细分份额表示对</w:t>
      </w:r>
      <w:proofErr w:type="gramStart"/>
      <w:r>
        <w:rPr>
          <w:rFonts w:eastAsia="宋体" w:cs="Times New Roman"/>
          <w:b/>
          <w:sz w:val="20"/>
        </w:rPr>
        <w:t>总影响</w:t>
      </w:r>
      <w:proofErr w:type="gramEnd"/>
      <w:r>
        <w:rPr>
          <w:rFonts w:eastAsia="宋体" w:cs="Times New Roman"/>
          <w:b/>
          <w:sz w:val="20"/>
        </w:rPr>
        <w:t>的贡献。相应的左栏描绘了</w:t>
      </w:r>
      <w:r>
        <w:rPr>
          <w:rFonts w:eastAsia="宋体" w:cs="Times New Roman"/>
          <w:b/>
          <w:sz w:val="20"/>
        </w:rPr>
        <w:t>(</w:t>
      </w:r>
      <w:r>
        <w:rPr>
          <w:rFonts w:eastAsia="宋体" w:cs="Times New Roman"/>
          <w:b/>
          <w:sz w:val="20"/>
        </w:rPr>
        <w:t>仅理论上可知的</w:t>
      </w:r>
      <w:r>
        <w:rPr>
          <w:rFonts w:eastAsia="宋体" w:cs="Times New Roman"/>
          <w:b/>
          <w:sz w:val="20"/>
        </w:rPr>
        <w:t>)“</w:t>
      </w:r>
      <w:r>
        <w:rPr>
          <w:rFonts w:eastAsia="宋体" w:cs="Times New Roman"/>
          <w:b/>
          <w:sz w:val="20"/>
        </w:rPr>
        <w:t>真实</w:t>
      </w:r>
      <w:r>
        <w:rPr>
          <w:rFonts w:eastAsia="宋体" w:cs="Times New Roman"/>
          <w:b/>
          <w:sz w:val="20"/>
        </w:rPr>
        <w:t>”</w:t>
      </w:r>
      <w:r>
        <w:rPr>
          <w:rFonts w:eastAsia="宋体" w:cs="Times New Roman"/>
          <w:b/>
          <w:sz w:val="20"/>
        </w:rPr>
        <w:t>情况，而右栏显示了所使用的数据</w:t>
      </w:r>
      <w:r>
        <w:rPr>
          <w:rFonts w:eastAsia="宋体" w:cs="Times New Roman"/>
          <w:b/>
          <w:sz w:val="20"/>
        </w:rPr>
        <w:t>:</w:t>
      </w:r>
      <w:r>
        <w:rPr>
          <w:rFonts w:eastAsia="宋体" w:cs="Times New Roman"/>
          <w:b/>
          <w:sz w:val="20"/>
        </w:rPr>
        <w:t>对于这个虚拟的、说明性的示例产品系统，例如</w:t>
      </w:r>
      <w:r>
        <w:rPr>
          <w:rFonts w:eastAsia="宋体" w:cs="Times New Roman"/>
          <w:b/>
          <w:sz w:val="20"/>
        </w:rPr>
        <w:t>“</w:t>
      </w:r>
      <w:r>
        <w:rPr>
          <w:rFonts w:eastAsia="宋体" w:cs="Times New Roman"/>
          <w:b/>
          <w:sz w:val="20"/>
        </w:rPr>
        <w:t>地理代表性</w:t>
      </w:r>
      <w:r>
        <w:rPr>
          <w:rFonts w:eastAsia="宋体" w:cs="Times New Roman"/>
          <w:b/>
          <w:sz w:val="20"/>
        </w:rPr>
        <w:t>”</w:t>
      </w:r>
      <w:r>
        <w:rPr>
          <w:rFonts w:eastAsia="宋体" w:cs="Times New Roman"/>
          <w:b/>
          <w:sz w:val="20"/>
        </w:rPr>
        <w:t>栏显示，影响的主要部分实际上是由位于巴西、阿根廷、日本、智利、中国、美国等地的过程引起的，而所使用的数据主要代表巴西、日本和全球平均情况。</w:t>
      </w:r>
    </w:p>
    <w:p w14:paraId="5E6A77BB" w14:textId="77777777" w:rsidR="00D16BE9" w:rsidRDefault="00D16BE9">
      <w:pPr>
        <w:pStyle w:val="a8"/>
        <w:spacing w:line="300" w:lineRule="auto"/>
        <w:ind w:firstLineChars="200" w:firstLine="420"/>
        <w:jc w:val="both"/>
        <w:rPr>
          <w:rFonts w:cs="Times New Roman"/>
          <w:szCs w:val="21"/>
          <w:lang w:eastAsia="zh-CN"/>
        </w:rPr>
      </w:pPr>
    </w:p>
    <w:p w14:paraId="35803C44" w14:textId="77777777" w:rsidR="00D16BE9" w:rsidRDefault="00AC4FA2">
      <w:pPr>
        <w:pStyle w:val="a8"/>
        <w:spacing w:line="300" w:lineRule="auto"/>
        <w:ind w:firstLineChars="200" w:firstLine="420"/>
        <w:jc w:val="both"/>
        <w:rPr>
          <w:rFonts w:cs="Times New Roman"/>
          <w:szCs w:val="21"/>
          <w:lang w:eastAsia="zh-CN"/>
        </w:rPr>
      </w:pPr>
      <w:r>
        <w:rPr>
          <w:rFonts w:cs="Times New Roman"/>
          <w:szCs w:val="21"/>
          <w:lang w:eastAsia="zh-CN"/>
        </w:rPr>
        <w:t>在对一个系统建模时，数据集清单的代表性由数据集在具体系统环境中的适当性来补充</w:t>
      </w:r>
      <w:r>
        <w:rPr>
          <w:rFonts w:cs="Times New Roman"/>
          <w:szCs w:val="21"/>
          <w:lang w:eastAsia="zh-CN"/>
        </w:rPr>
        <w:t>:</w:t>
      </w:r>
      <w:r>
        <w:rPr>
          <w:rFonts w:cs="Times New Roman"/>
          <w:szCs w:val="21"/>
          <w:lang w:eastAsia="zh-CN"/>
        </w:rPr>
        <w:t>清单的代表性体现在清单作为一个整体在多大程度上描述了工艺或系统的功能单元和</w:t>
      </w:r>
      <w:r>
        <w:rPr>
          <w:rFonts w:cs="Times New Roman"/>
          <w:szCs w:val="21"/>
          <w:lang w:eastAsia="zh-CN"/>
        </w:rPr>
        <w:t>/</w:t>
      </w:r>
      <w:r>
        <w:rPr>
          <w:rFonts w:cs="Times New Roman"/>
          <w:szCs w:val="21"/>
          <w:lang w:eastAsia="zh-CN"/>
        </w:rPr>
        <w:t>或参考流程。适当</w:t>
      </w:r>
      <w:proofErr w:type="gramStart"/>
      <w:r>
        <w:rPr>
          <w:rFonts w:cs="Times New Roman"/>
          <w:szCs w:val="21"/>
          <w:lang w:eastAsia="zh-CN"/>
        </w:rPr>
        <w:t>性现在</w:t>
      </w:r>
      <w:proofErr w:type="gramEnd"/>
      <w:r>
        <w:rPr>
          <w:rFonts w:cs="Times New Roman"/>
          <w:szCs w:val="21"/>
          <w:lang w:eastAsia="zh-CN"/>
        </w:rPr>
        <w:t>表征了系统模型中的数据集在多大程度上代表了真正需要的过程或产品。例如，</w:t>
      </w:r>
      <w:r>
        <w:rPr>
          <w:rFonts w:cs="Times New Roman"/>
          <w:szCs w:val="21"/>
          <w:lang w:eastAsia="zh-CN"/>
        </w:rPr>
        <w:t>1995</w:t>
      </w:r>
      <w:r>
        <w:rPr>
          <w:rFonts w:cs="Times New Roman"/>
          <w:szCs w:val="21"/>
          <w:lang w:eastAsia="zh-CN"/>
        </w:rPr>
        <w:t>年的</w:t>
      </w:r>
      <w:r>
        <w:rPr>
          <w:rFonts w:cs="Times New Roman"/>
          <w:szCs w:val="21"/>
          <w:lang w:eastAsia="zh-CN"/>
        </w:rPr>
        <w:t>“</w:t>
      </w:r>
      <w:r>
        <w:rPr>
          <w:rFonts w:cs="Times New Roman"/>
          <w:szCs w:val="21"/>
          <w:lang w:eastAsia="zh-CN"/>
        </w:rPr>
        <w:t>低碳钢，</w:t>
      </w:r>
      <w:r>
        <w:rPr>
          <w:rFonts w:cs="Times New Roman"/>
          <w:szCs w:val="21"/>
          <w:lang w:eastAsia="zh-CN"/>
        </w:rPr>
        <w:t>XZY”</w:t>
      </w:r>
      <w:r>
        <w:rPr>
          <w:rFonts w:cs="Times New Roman"/>
          <w:szCs w:val="21"/>
          <w:lang w:eastAsia="zh-CN"/>
        </w:rPr>
        <w:t>生产组合数据集，地理范围英国数据</w:t>
      </w:r>
      <w:proofErr w:type="gramStart"/>
      <w:r>
        <w:rPr>
          <w:rFonts w:cs="Times New Roman"/>
          <w:szCs w:val="21"/>
          <w:lang w:eastAsia="zh-CN"/>
        </w:rPr>
        <w:t>集可能</w:t>
      </w:r>
      <w:proofErr w:type="gramEnd"/>
      <w:r>
        <w:rPr>
          <w:rFonts w:cs="Times New Roman"/>
          <w:szCs w:val="21"/>
          <w:lang w:eastAsia="zh-CN"/>
        </w:rPr>
        <w:t>具有很高的代表性，但是当我在我的系统模型中使用该数据集时，我需要</w:t>
      </w:r>
      <w:r>
        <w:rPr>
          <w:rFonts w:cs="Times New Roman"/>
          <w:szCs w:val="21"/>
          <w:lang w:eastAsia="zh-CN"/>
        </w:rPr>
        <w:t>2005</w:t>
      </w:r>
      <w:r>
        <w:rPr>
          <w:rFonts w:cs="Times New Roman"/>
          <w:szCs w:val="21"/>
          <w:lang w:eastAsia="zh-CN"/>
        </w:rPr>
        <w:t>年的</w:t>
      </w:r>
      <w:r>
        <w:rPr>
          <w:rFonts w:cs="Times New Roman"/>
          <w:szCs w:val="21"/>
          <w:lang w:eastAsia="zh-CN"/>
        </w:rPr>
        <w:t>“</w:t>
      </w:r>
      <w:r>
        <w:rPr>
          <w:rFonts w:cs="Times New Roman"/>
          <w:szCs w:val="21"/>
          <w:lang w:eastAsia="zh-CN"/>
        </w:rPr>
        <w:t>高碳钢，</w:t>
      </w:r>
      <w:r>
        <w:rPr>
          <w:rFonts w:cs="Times New Roman"/>
          <w:szCs w:val="21"/>
          <w:lang w:eastAsia="zh-CN"/>
        </w:rPr>
        <w:t>ABC”</w:t>
      </w:r>
      <w:r>
        <w:rPr>
          <w:rFonts w:cs="Times New Roman"/>
          <w:szCs w:val="21"/>
          <w:lang w:eastAsia="zh-CN"/>
        </w:rPr>
        <w:t>和全球平均消费组合，该数据</w:t>
      </w:r>
      <w:proofErr w:type="gramStart"/>
      <w:r>
        <w:rPr>
          <w:rFonts w:cs="Times New Roman"/>
          <w:szCs w:val="21"/>
          <w:lang w:eastAsia="zh-CN"/>
        </w:rPr>
        <w:t>集可能</w:t>
      </w:r>
      <w:proofErr w:type="gramEnd"/>
      <w:r>
        <w:rPr>
          <w:rFonts w:cs="Times New Roman"/>
          <w:szCs w:val="21"/>
          <w:lang w:eastAsia="zh-CN"/>
        </w:rPr>
        <w:t>不具有很大的代表性，即它具有有限的适用性。</w:t>
      </w:r>
    </w:p>
    <w:p w14:paraId="1394D5CC" w14:textId="77777777" w:rsidR="00D16BE9" w:rsidRDefault="00AC4FA2">
      <w:pPr>
        <w:pStyle w:val="a8"/>
        <w:spacing w:line="300" w:lineRule="auto"/>
        <w:ind w:firstLineChars="200" w:firstLine="420"/>
        <w:jc w:val="both"/>
        <w:rPr>
          <w:rFonts w:cs="Times New Roman"/>
          <w:szCs w:val="21"/>
          <w:lang w:eastAsia="zh-CN"/>
        </w:rPr>
      </w:pPr>
      <w:r>
        <w:rPr>
          <w:rFonts w:cs="Times New Roman"/>
          <w:szCs w:val="21"/>
          <w:lang w:eastAsia="zh-CN"/>
        </w:rPr>
        <w:t>注意，适当性的缺乏要根据给定的情况来判断，通常任何有限的适当性都会增加有限的代表性</w:t>
      </w:r>
      <w:r>
        <w:rPr>
          <w:rFonts w:cs="Times New Roman"/>
          <w:szCs w:val="21"/>
          <w:lang w:eastAsia="zh-CN"/>
        </w:rPr>
        <w:t>213</w:t>
      </w:r>
      <w:r>
        <w:rPr>
          <w:rFonts w:cs="Times New Roman"/>
          <w:szCs w:val="21"/>
          <w:lang w:eastAsia="zh-CN"/>
        </w:rPr>
        <w:t>。可以用专家的判断来评估系统一级总体实现的代表性，这种判断还考虑到，特别是在系统一级，单个贡献数据集实际上在多大程度上缺乏充分的代表性，例如，它们所代表的国家组合。</w:t>
      </w:r>
    </w:p>
    <w:p w14:paraId="4FDAA576" w14:textId="77777777" w:rsidR="00D16BE9" w:rsidRDefault="00D16BE9">
      <w:pPr>
        <w:pStyle w:val="a8"/>
        <w:spacing w:line="300" w:lineRule="auto"/>
        <w:ind w:firstLineChars="200" w:firstLine="400"/>
        <w:rPr>
          <w:rFonts w:cs="Times New Roman"/>
          <w:sz w:val="20"/>
          <w:lang w:eastAsia="zh-CN"/>
        </w:rPr>
      </w:pPr>
    </w:p>
    <w:p w14:paraId="120A7C1B" w14:textId="77777777" w:rsidR="00D16BE9" w:rsidRDefault="00D16BE9">
      <w:pPr>
        <w:pStyle w:val="a8"/>
        <w:spacing w:line="300" w:lineRule="auto"/>
        <w:ind w:firstLineChars="200" w:firstLine="400"/>
        <w:rPr>
          <w:rFonts w:cs="Times New Roman"/>
          <w:sz w:val="20"/>
          <w:lang w:eastAsia="zh-CN"/>
        </w:rPr>
      </w:pPr>
    </w:p>
    <w:p w14:paraId="3747E24A" w14:textId="77777777" w:rsidR="00D16BE9" w:rsidRDefault="00D16BE9">
      <w:pPr>
        <w:pStyle w:val="a8"/>
        <w:spacing w:line="300" w:lineRule="auto"/>
        <w:ind w:firstLineChars="200" w:firstLine="400"/>
        <w:rPr>
          <w:rFonts w:cs="Times New Roman"/>
          <w:sz w:val="20"/>
          <w:lang w:eastAsia="zh-CN"/>
        </w:rPr>
      </w:pPr>
    </w:p>
    <w:p w14:paraId="5BC0F97D" w14:textId="77777777" w:rsidR="00D16BE9" w:rsidRDefault="00D16BE9">
      <w:pPr>
        <w:pStyle w:val="a8"/>
        <w:spacing w:line="300" w:lineRule="auto"/>
        <w:ind w:firstLineChars="200" w:firstLine="400"/>
        <w:rPr>
          <w:rFonts w:cs="Times New Roman"/>
          <w:sz w:val="20"/>
          <w:lang w:eastAsia="zh-CN"/>
        </w:rPr>
      </w:pPr>
    </w:p>
    <w:p w14:paraId="15300AA0" w14:textId="77777777" w:rsidR="00D16BE9" w:rsidRDefault="00AC4FA2">
      <w:pPr>
        <w:pStyle w:val="a8"/>
        <w:spacing w:line="300" w:lineRule="auto"/>
        <w:ind w:firstLineChars="200" w:firstLine="420"/>
        <w:rPr>
          <w:rFonts w:cs="Times New Roman"/>
          <w:sz w:val="13"/>
          <w:lang w:eastAsia="zh-CN"/>
        </w:rPr>
      </w:pPr>
      <w:r>
        <w:rPr>
          <w:rFonts w:cs="Times New Roman"/>
          <w:noProof/>
        </w:rPr>
        <mc:AlternateContent>
          <mc:Choice Requires="wps">
            <w:drawing>
              <wp:anchor distT="0" distB="0" distL="0" distR="0" simplePos="0" relativeHeight="251634176" behindDoc="1" locked="0" layoutInCell="1" allowOverlap="1" wp14:anchorId="1038DF47" wp14:editId="70DA7192">
                <wp:simplePos x="0" y="0"/>
                <wp:positionH relativeFrom="page">
                  <wp:posOffset>900430</wp:posOffset>
                </wp:positionH>
                <wp:positionV relativeFrom="paragraph">
                  <wp:posOffset>114935</wp:posOffset>
                </wp:positionV>
                <wp:extent cx="1828800" cy="6985"/>
                <wp:effectExtent l="0" t="0" r="0" b="0"/>
                <wp:wrapTopAndBottom/>
                <wp:docPr id="719" name="docshape9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28800" cy="6985"/>
                        </a:xfrm>
                        <a:prstGeom prst="rect">
                          <a:avLst/>
                        </a:prstGeom>
                        <a:solidFill>
                          <a:srgbClr val="000000"/>
                        </a:solidFill>
                        <a:ln>
                          <a:noFill/>
                        </a:ln>
                      </wps:spPr>
                      <wps:bodyPr rot="0" vert="horz" wrap="square" lIns="91440" tIns="45720" rIns="91440" bIns="45720" anchor="t" anchorCtr="0" upright="1">
                        <a:noAutofit/>
                      </wps:bodyPr>
                    </wps:wsp>
                  </a:graphicData>
                </a:graphic>
              </wp:anchor>
            </w:drawing>
          </mc:Choice>
          <mc:Fallback xmlns:wpsCustomData="http://www.wps.cn/officeDocument/2013/wpsCustomData">
            <w:pict>
              <v:rect id="docshape95" o:spid="_x0000_s1026" o:spt="1" style="position:absolute;left:0pt;margin-left:70.9pt;margin-top:9.05pt;height:0.55pt;width:144pt;mso-position-horizontal-relative:page;mso-wrap-distance-bottom:0pt;mso-wrap-distance-top:0pt;z-index:-251602944;mso-width-relative:page;mso-height-relative:page;" fillcolor="#000000" filled="t" stroked="f" coordsize="21600,21600" o:gfxdata="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">
                <v:fill on="t" focussize="0,0"/>
                <v:stroke on="f"/>
                <v:imagedata o:title=""/>
                <o:lock v:ext="edit" aspectratio="f"/>
                <w10:wrap type="topAndBottom"/>
              </v:rect>
            </w:pict>
          </mc:Fallback>
        </mc:AlternateContent>
      </w:r>
    </w:p>
    <w:p w14:paraId="6F146A46" w14:textId="77777777" w:rsidR="00D16BE9" w:rsidRDefault="00D16BE9">
      <w:pPr>
        <w:pStyle w:val="a8"/>
        <w:spacing w:line="300" w:lineRule="auto"/>
        <w:ind w:firstLineChars="200" w:firstLine="180"/>
        <w:rPr>
          <w:rFonts w:cs="Times New Roman"/>
          <w:sz w:val="9"/>
          <w:lang w:eastAsia="zh-CN"/>
        </w:rPr>
      </w:pPr>
    </w:p>
    <w:p w14:paraId="7D3DEA93" w14:textId="77777777" w:rsidR="00D16BE9" w:rsidRDefault="00AC4FA2">
      <w:pPr>
        <w:spacing w:line="300" w:lineRule="auto"/>
        <w:ind w:firstLine="361"/>
        <w:rPr>
          <w:rFonts w:eastAsia="宋体" w:cs="Times New Roman"/>
          <w:b/>
          <w:bCs/>
          <w:sz w:val="18"/>
          <w:szCs w:val="18"/>
        </w:rPr>
      </w:pPr>
      <w:r>
        <w:rPr>
          <w:rFonts w:eastAsia="宋体" w:cs="Times New Roman"/>
          <w:b/>
          <w:bCs/>
          <w:sz w:val="18"/>
          <w:szCs w:val="18"/>
        </w:rPr>
        <w:t>213</w:t>
      </w:r>
      <w:r>
        <w:rPr>
          <w:rFonts w:eastAsia="宋体" w:cs="Times New Roman"/>
          <w:b/>
          <w:bCs/>
          <w:sz w:val="18"/>
          <w:szCs w:val="18"/>
        </w:rPr>
        <w:t>然而，可能发生的情况是，具有有限代表性的过程实际上是非常合适的</w:t>
      </w:r>
      <w:r>
        <w:rPr>
          <w:rFonts w:eastAsia="宋体" w:cs="Times New Roman"/>
          <w:b/>
          <w:bCs/>
          <w:sz w:val="18"/>
          <w:szCs w:val="18"/>
        </w:rPr>
        <w:t>:</w:t>
      </w:r>
      <w:r>
        <w:rPr>
          <w:rFonts w:eastAsia="宋体" w:cs="Times New Roman"/>
          <w:b/>
          <w:bCs/>
          <w:sz w:val="18"/>
          <w:szCs w:val="18"/>
        </w:rPr>
        <w:t>如果在一个例子中，五个相关技术路线中只有一个被用于模拟一种材料的国家混合数据集，但是在我的产品系统中，我需要一个正好用于所用技术路线的数据集。这将通过数据集文档进行验证。</w:t>
      </w:r>
    </w:p>
    <w:p w14:paraId="4B5D0003" w14:textId="77777777" w:rsidR="00D16BE9" w:rsidRDefault="00D16BE9">
      <w:pPr>
        <w:spacing w:line="300" w:lineRule="auto"/>
        <w:ind w:firstLine="360"/>
        <w:rPr>
          <w:rFonts w:eastAsia="宋体" w:cs="Times New Roman"/>
          <w:sz w:val="18"/>
        </w:rPr>
        <w:sectPr w:rsidR="00D16BE9">
          <w:pgSz w:w="11910" w:h="16840"/>
          <w:pgMar w:top="1040" w:right="1160" w:bottom="1040" w:left="1120" w:header="835" w:footer="852" w:gutter="0"/>
          <w:cols w:space="720"/>
        </w:sectPr>
      </w:pPr>
    </w:p>
    <w:p w14:paraId="49D6619C" w14:textId="77777777" w:rsidR="00D16BE9" w:rsidRDefault="00D16BE9">
      <w:pPr>
        <w:pStyle w:val="a8"/>
        <w:spacing w:line="300" w:lineRule="auto"/>
        <w:ind w:firstLineChars="200" w:firstLine="480"/>
        <w:rPr>
          <w:rFonts w:cs="Times New Roman"/>
          <w:sz w:val="24"/>
          <w:lang w:eastAsia="zh-CN"/>
        </w:rPr>
      </w:pPr>
    </w:p>
    <w:p w14:paraId="406B7470" w14:textId="77777777" w:rsidR="00D16BE9" w:rsidRDefault="00AC4FA2">
      <w:pPr>
        <w:pStyle w:val="60"/>
        <w:spacing w:line="300" w:lineRule="auto"/>
        <w:ind w:left="0" w:firstLineChars="200" w:firstLine="442"/>
        <w:rPr>
          <w:rFonts w:ascii="Times New Roman" w:eastAsia="宋体" w:hAnsi="Times New Roman" w:cs="Times New Roman"/>
          <w:lang w:eastAsia="zh-CN"/>
        </w:rPr>
      </w:pPr>
      <w:r>
        <w:rPr>
          <w:rFonts w:ascii="Times New Roman" w:eastAsia="宋体" w:hAnsi="Times New Roman" w:cs="Times New Roman"/>
          <w:lang w:eastAsia="zh-CN"/>
        </w:rPr>
        <w:t>方法的适当性和一致性</w:t>
      </w:r>
    </w:p>
    <w:p w14:paraId="755ED390" w14:textId="77777777" w:rsidR="00D16BE9" w:rsidRDefault="00AC4FA2">
      <w:pPr>
        <w:pStyle w:val="a8"/>
        <w:spacing w:line="300" w:lineRule="auto"/>
        <w:ind w:firstLineChars="200" w:firstLine="420"/>
        <w:jc w:val="both"/>
        <w:rPr>
          <w:rFonts w:cs="Times New Roman"/>
          <w:szCs w:val="21"/>
          <w:lang w:eastAsia="zh-CN"/>
        </w:rPr>
      </w:pPr>
      <w:r>
        <w:rPr>
          <w:rFonts w:cs="Times New Roman"/>
          <w:szCs w:val="21"/>
          <w:lang w:eastAsia="zh-CN"/>
        </w:rPr>
        <w:t>方法的选择，尤其是在对整个系统的生命周期建模时，通常会对结果产生重大影响</w:t>
      </w:r>
      <w:r>
        <w:rPr>
          <w:rFonts w:cs="Times New Roman"/>
          <w:szCs w:val="21"/>
          <w:lang w:eastAsia="zh-CN"/>
        </w:rPr>
        <w:t>(</w:t>
      </w:r>
      <w:r>
        <w:rPr>
          <w:rFonts w:cs="Times New Roman"/>
          <w:szCs w:val="21"/>
          <w:lang w:eastAsia="zh-CN"/>
        </w:rPr>
        <w:t>例如，归因与后果建模</w:t>
      </w:r>
      <w:r>
        <w:rPr>
          <w:rFonts w:cs="Times New Roman"/>
          <w:szCs w:val="21"/>
          <w:lang w:eastAsia="zh-CN"/>
        </w:rPr>
        <w:t>)</w:t>
      </w:r>
      <w:r>
        <w:rPr>
          <w:rFonts w:cs="Times New Roman"/>
          <w:szCs w:val="21"/>
          <w:lang w:eastAsia="zh-CN"/>
        </w:rPr>
        <w:t>。因此，选择最合适的建模原则和方法以及它们的一致使用对于结果的适当性和再现性非常重要。因此，方法必然是数据质量的一个方面。在这里，它涉及到为三种原型目标情况</w:t>
      </w:r>
      <w:r>
        <w:rPr>
          <w:rFonts w:cs="Times New Roman"/>
          <w:szCs w:val="21"/>
          <w:lang w:eastAsia="zh-CN"/>
        </w:rPr>
        <w:t>A</w:t>
      </w:r>
      <w:r>
        <w:rPr>
          <w:rFonts w:cs="Times New Roman"/>
          <w:szCs w:val="21"/>
          <w:lang w:eastAsia="zh-CN"/>
        </w:rPr>
        <w:t>、</w:t>
      </w:r>
      <w:r>
        <w:rPr>
          <w:rFonts w:cs="Times New Roman"/>
          <w:szCs w:val="21"/>
          <w:lang w:eastAsia="zh-CN"/>
        </w:rPr>
        <w:t>B</w:t>
      </w:r>
      <w:r>
        <w:rPr>
          <w:rFonts w:cs="Times New Roman"/>
          <w:szCs w:val="21"/>
          <w:lang w:eastAsia="zh-CN"/>
        </w:rPr>
        <w:t>和</w:t>
      </w:r>
      <w:r>
        <w:rPr>
          <w:rFonts w:cs="Times New Roman"/>
          <w:szCs w:val="21"/>
          <w:lang w:eastAsia="zh-CN"/>
        </w:rPr>
        <w:t>C</w:t>
      </w:r>
      <w:r>
        <w:rPr>
          <w:rFonts w:cs="Times New Roman"/>
          <w:szCs w:val="21"/>
          <w:lang w:eastAsia="zh-CN"/>
        </w:rPr>
        <w:t>确定的最合适方法的使用，以及在允许偏差范围内对</w:t>
      </w:r>
      <w:r>
        <w:rPr>
          <w:rFonts w:cs="Times New Roman"/>
          <w:szCs w:val="21"/>
          <w:lang w:eastAsia="zh-CN"/>
        </w:rPr>
        <w:t>“</w:t>
      </w:r>
      <w:r>
        <w:rPr>
          <w:rFonts w:cs="Times New Roman"/>
          <w:szCs w:val="21"/>
          <w:lang w:eastAsia="zh-CN"/>
        </w:rPr>
        <w:t>应该</w:t>
      </w:r>
      <w:r>
        <w:rPr>
          <w:rFonts w:cs="Times New Roman"/>
          <w:szCs w:val="21"/>
          <w:lang w:eastAsia="zh-CN"/>
        </w:rPr>
        <w:t>”</w:t>
      </w:r>
      <w:r>
        <w:rPr>
          <w:rFonts w:cs="Times New Roman"/>
          <w:szCs w:val="21"/>
          <w:lang w:eastAsia="zh-CN"/>
        </w:rPr>
        <w:t>要求的可能调整，详见第</w:t>
      </w:r>
      <w:r>
        <w:rPr>
          <w:rFonts w:cs="Times New Roman"/>
          <w:szCs w:val="21"/>
          <w:lang w:eastAsia="zh-CN"/>
        </w:rPr>
        <w:t>6.5.4</w:t>
      </w:r>
      <w:r>
        <w:rPr>
          <w:rFonts w:cs="Times New Roman"/>
          <w:szCs w:val="21"/>
          <w:lang w:eastAsia="zh-CN"/>
        </w:rPr>
        <w:t>章。</w:t>
      </w:r>
    </w:p>
    <w:p w14:paraId="51E72436" w14:textId="77777777" w:rsidR="00D16BE9" w:rsidRDefault="00AC4FA2">
      <w:pPr>
        <w:pStyle w:val="60"/>
        <w:spacing w:line="300" w:lineRule="auto"/>
        <w:ind w:left="0" w:firstLineChars="200" w:firstLine="434"/>
        <w:jc w:val="left"/>
        <w:rPr>
          <w:rFonts w:ascii="Times New Roman" w:eastAsia="宋体" w:hAnsi="Times New Roman" w:cs="Times New Roman"/>
          <w:lang w:eastAsia="zh-CN"/>
        </w:rPr>
      </w:pPr>
      <w:r>
        <w:rPr>
          <w:rFonts w:ascii="Times New Roman" w:eastAsia="宋体" w:hAnsi="Times New Roman" w:cs="Times New Roman"/>
          <w:spacing w:val="-2"/>
          <w:lang w:eastAsia="zh-CN"/>
        </w:rPr>
        <w:t>准确</w:t>
      </w:r>
      <w:r>
        <w:rPr>
          <w:rFonts w:ascii="Times New Roman" w:eastAsia="宋体" w:hAnsi="Times New Roman" w:cs="Times New Roman"/>
          <w:spacing w:val="-2"/>
          <w:lang w:eastAsia="zh-CN"/>
        </w:rPr>
        <w:t>(</w:t>
      </w:r>
      <w:r>
        <w:rPr>
          <w:rFonts w:ascii="Times New Roman" w:eastAsia="宋体" w:hAnsi="Times New Roman" w:cs="Times New Roman"/>
          <w:spacing w:val="-2"/>
          <w:lang w:eastAsia="zh-CN"/>
        </w:rPr>
        <w:t>性</w:t>
      </w:r>
      <w:r>
        <w:rPr>
          <w:rFonts w:ascii="Times New Roman" w:eastAsia="宋体" w:hAnsi="Times New Roman" w:cs="Times New Roman"/>
          <w:spacing w:val="-2"/>
          <w:lang w:eastAsia="zh-CN"/>
        </w:rPr>
        <w:t>)</w:t>
      </w:r>
    </w:p>
    <w:p w14:paraId="2B6510D9" w14:textId="77777777" w:rsidR="00D16BE9" w:rsidRDefault="00AC4FA2">
      <w:pPr>
        <w:pStyle w:val="a8"/>
        <w:spacing w:line="300" w:lineRule="auto"/>
        <w:ind w:firstLineChars="200" w:firstLine="420"/>
        <w:jc w:val="both"/>
        <w:rPr>
          <w:rFonts w:cs="Times New Roman"/>
          <w:szCs w:val="21"/>
          <w:lang w:eastAsia="zh-CN"/>
        </w:rPr>
      </w:pPr>
      <w:r>
        <w:rPr>
          <w:rFonts w:cs="Times New Roman"/>
          <w:szCs w:val="21"/>
          <w:lang w:eastAsia="zh-CN"/>
        </w:rPr>
        <w:t>术语</w:t>
      </w:r>
      <w:r>
        <w:rPr>
          <w:rFonts w:cs="Times New Roman"/>
          <w:szCs w:val="21"/>
          <w:lang w:eastAsia="zh-CN"/>
        </w:rPr>
        <w:t>“</w:t>
      </w:r>
      <w:r>
        <w:rPr>
          <w:rFonts w:cs="Times New Roman"/>
          <w:szCs w:val="21"/>
          <w:lang w:eastAsia="zh-CN"/>
        </w:rPr>
        <w:t>准确度</w:t>
      </w:r>
      <w:r>
        <w:rPr>
          <w:rFonts w:cs="Times New Roman"/>
          <w:szCs w:val="21"/>
          <w:lang w:eastAsia="zh-CN"/>
        </w:rPr>
        <w:t>”</w:t>
      </w:r>
      <w:r>
        <w:rPr>
          <w:rFonts w:cs="Times New Roman"/>
          <w:szCs w:val="21"/>
          <w:lang w:eastAsia="zh-CN"/>
        </w:rPr>
        <w:t>通常是指测量或计算的量与其实际</w:t>
      </w:r>
      <w:r>
        <w:rPr>
          <w:rFonts w:cs="Times New Roman"/>
          <w:szCs w:val="21"/>
          <w:lang w:eastAsia="zh-CN"/>
        </w:rPr>
        <w:t>(</w:t>
      </w:r>
      <w:r>
        <w:rPr>
          <w:rFonts w:cs="Times New Roman"/>
          <w:szCs w:val="21"/>
          <w:lang w:eastAsia="zh-CN"/>
        </w:rPr>
        <w:t>真实</w:t>
      </w:r>
      <w:r>
        <w:rPr>
          <w:rFonts w:cs="Times New Roman"/>
          <w:szCs w:val="21"/>
          <w:lang w:eastAsia="zh-CN"/>
        </w:rPr>
        <w:t>)</w:t>
      </w:r>
      <w:r>
        <w:rPr>
          <w:rFonts w:cs="Times New Roman"/>
          <w:szCs w:val="21"/>
          <w:lang w:eastAsia="zh-CN"/>
        </w:rPr>
        <w:t>值的接近程度。这个术语包括方法和方法假设的影响。因此，生命周期评估中的准确性可作为精确度</w:t>
      </w:r>
      <w:r>
        <w:rPr>
          <w:rFonts w:cs="Times New Roman"/>
          <w:szCs w:val="21"/>
          <w:lang w:eastAsia="zh-CN"/>
        </w:rPr>
        <w:t>/</w:t>
      </w:r>
      <w:r>
        <w:rPr>
          <w:rFonts w:cs="Times New Roman"/>
          <w:szCs w:val="21"/>
          <w:lang w:eastAsia="zh-CN"/>
        </w:rPr>
        <w:t>不确定性的补充，反映技术、地理和时间方面的代表性，以及方法及其使用的适当性和一致性。</w:t>
      </w:r>
    </w:p>
    <w:p w14:paraId="5F441784" w14:textId="77777777" w:rsidR="00D16BE9" w:rsidRDefault="00AC4FA2">
      <w:pPr>
        <w:pStyle w:val="a8"/>
        <w:spacing w:line="300" w:lineRule="auto"/>
        <w:ind w:firstLineChars="200" w:firstLine="420"/>
        <w:jc w:val="both"/>
        <w:rPr>
          <w:rFonts w:cs="Times New Roman"/>
          <w:lang w:eastAsia="zh-CN"/>
        </w:rPr>
      </w:pPr>
      <w:r>
        <w:rPr>
          <w:rFonts w:cs="Times New Roman"/>
          <w:szCs w:val="21"/>
          <w:lang w:eastAsia="zh-CN"/>
        </w:rPr>
        <w:t>因此，以一种更简洁的方式，</w:t>
      </w:r>
      <w:r>
        <w:rPr>
          <w:rFonts w:cs="Times New Roman"/>
          <w:szCs w:val="21"/>
          <w:lang w:eastAsia="zh-CN"/>
        </w:rPr>
        <w:t>6</w:t>
      </w:r>
      <w:r>
        <w:rPr>
          <w:rFonts w:cs="Times New Roman"/>
          <w:szCs w:val="21"/>
          <w:lang w:eastAsia="zh-CN"/>
        </w:rPr>
        <w:t>个命名的数据质量方面也可以缩短为准确性、精确度</w:t>
      </w:r>
      <w:r>
        <w:rPr>
          <w:rFonts w:cs="Times New Roman"/>
          <w:szCs w:val="21"/>
          <w:lang w:eastAsia="zh-CN"/>
        </w:rPr>
        <w:t>/</w:t>
      </w:r>
      <w:r>
        <w:rPr>
          <w:rFonts w:cs="Times New Roman"/>
          <w:szCs w:val="21"/>
          <w:lang w:eastAsia="zh-CN"/>
        </w:rPr>
        <w:t>不确定性和完整性。</w:t>
      </w:r>
    </w:p>
    <w:p w14:paraId="5247161E" w14:textId="77777777" w:rsidR="00D16BE9" w:rsidRDefault="00AC4FA2">
      <w:pPr>
        <w:pStyle w:val="60"/>
        <w:spacing w:line="300" w:lineRule="auto"/>
        <w:ind w:left="0" w:firstLineChars="200" w:firstLine="442"/>
        <w:rPr>
          <w:rFonts w:ascii="Times New Roman" w:eastAsia="宋体" w:hAnsi="Times New Roman" w:cs="Times New Roman"/>
          <w:lang w:eastAsia="zh-CN"/>
        </w:rPr>
      </w:pPr>
      <w:r>
        <w:rPr>
          <w:rFonts w:ascii="Times New Roman" w:eastAsia="宋体" w:hAnsi="Times New Roman" w:cs="Times New Roman"/>
          <w:lang w:eastAsia="zh-CN"/>
        </w:rPr>
        <w:t>精确度</w:t>
      </w:r>
      <w:r>
        <w:rPr>
          <w:rFonts w:ascii="Times New Roman" w:eastAsia="宋体" w:hAnsi="Times New Roman" w:cs="Times New Roman"/>
          <w:lang w:eastAsia="zh-CN"/>
        </w:rPr>
        <w:t>/</w:t>
      </w:r>
      <w:r>
        <w:rPr>
          <w:rFonts w:ascii="Times New Roman" w:eastAsia="宋体" w:hAnsi="Times New Roman" w:cs="Times New Roman"/>
          <w:lang w:eastAsia="zh-CN"/>
        </w:rPr>
        <w:t>不确定性</w:t>
      </w:r>
    </w:p>
    <w:p w14:paraId="0C285DB6" w14:textId="77777777" w:rsidR="00D16BE9" w:rsidRDefault="00AC4FA2">
      <w:pPr>
        <w:pStyle w:val="a8"/>
        <w:spacing w:line="300" w:lineRule="auto"/>
        <w:ind w:firstLineChars="200" w:firstLine="420"/>
        <w:jc w:val="both"/>
        <w:rPr>
          <w:rFonts w:cs="Times New Roman"/>
          <w:szCs w:val="21"/>
          <w:lang w:eastAsia="zh-CN"/>
        </w:rPr>
      </w:pPr>
      <w:r>
        <w:rPr>
          <w:rFonts w:cs="Times New Roman"/>
          <w:szCs w:val="21"/>
          <w:lang w:eastAsia="zh-CN"/>
        </w:rPr>
        <w:t>ISO 14044:2006</w:t>
      </w:r>
      <w:r>
        <w:rPr>
          <w:rFonts w:cs="Times New Roman"/>
          <w:szCs w:val="21"/>
          <w:lang w:eastAsia="zh-CN"/>
        </w:rPr>
        <w:t>将精度定义为</w:t>
      </w:r>
      <w:r>
        <w:rPr>
          <w:rFonts w:cs="Times New Roman"/>
          <w:szCs w:val="21"/>
          <w:lang w:eastAsia="zh-CN"/>
        </w:rPr>
        <w:t>“</w:t>
      </w:r>
      <w:r>
        <w:rPr>
          <w:rFonts w:cs="Times New Roman"/>
          <w:szCs w:val="21"/>
          <w:lang w:eastAsia="zh-CN"/>
        </w:rPr>
        <w:t>对每个数据所表达的数据值的可变性</w:t>
      </w:r>
      <w:r>
        <w:rPr>
          <w:rFonts w:cs="Times New Roman"/>
          <w:szCs w:val="21"/>
          <w:lang w:eastAsia="zh-CN"/>
        </w:rPr>
        <w:t>(</w:t>
      </w:r>
      <w:r>
        <w:rPr>
          <w:rFonts w:cs="Times New Roman"/>
          <w:szCs w:val="21"/>
          <w:lang w:eastAsia="zh-CN"/>
        </w:rPr>
        <w:t>如方差</w:t>
      </w:r>
      <w:r>
        <w:rPr>
          <w:rFonts w:cs="Times New Roman"/>
          <w:szCs w:val="21"/>
          <w:lang w:eastAsia="zh-CN"/>
        </w:rPr>
        <w:t>)</w:t>
      </w:r>
      <w:r>
        <w:rPr>
          <w:rFonts w:cs="Times New Roman"/>
          <w:szCs w:val="21"/>
          <w:lang w:eastAsia="zh-CN"/>
        </w:rPr>
        <w:t>的度量</w:t>
      </w:r>
      <w:r>
        <w:rPr>
          <w:rFonts w:cs="Times New Roman"/>
          <w:szCs w:val="21"/>
          <w:lang w:eastAsia="zh-CN"/>
        </w:rPr>
        <w:t>”</w:t>
      </w:r>
      <w:r>
        <w:rPr>
          <w:rFonts w:cs="Times New Roman"/>
          <w:szCs w:val="21"/>
          <w:lang w:eastAsia="zh-CN"/>
        </w:rPr>
        <w:t>。在工程和统计的科学和实践中，精确度也是再现性的同义词，即不同专家所做的进一步测量或计算显示相同结果的程度。</w:t>
      </w:r>
      <w:r>
        <w:rPr>
          <w:rFonts w:cs="Times New Roman"/>
          <w:szCs w:val="21"/>
          <w:lang w:eastAsia="zh-CN"/>
        </w:rPr>
        <w:t>ISO</w:t>
      </w:r>
      <w:r>
        <w:rPr>
          <w:rFonts w:cs="Times New Roman"/>
          <w:szCs w:val="21"/>
          <w:lang w:eastAsia="zh-CN"/>
        </w:rPr>
        <w:t>定义涉及随机不确定性</w:t>
      </w:r>
      <w:r>
        <w:rPr>
          <w:rFonts w:cs="Times New Roman"/>
          <w:szCs w:val="21"/>
          <w:lang w:eastAsia="zh-CN"/>
        </w:rPr>
        <w:t>(</w:t>
      </w:r>
      <w:r>
        <w:rPr>
          <w:rFonts w:cs="Times New Roman"/>
          <w:szCs w:val="21"/>
          <w:lang w:eastAsia="zh-CN"/>
        </w:rPr>
        <w:t>即方差</w:t>
      </w:r>
      <w:r>
        <w:rPr>
          <w:rFonts w:cs="Times New Roman"/>
          <w:szCs w:val="21"/>
          <w:lang w:eastAsia="zh-CN"/>
        </w:rPr>
        <w:t>)</w:t>
      </w:r>
      <w:r>
        <w:rPr>
          <w:rFonts w:cs="Times New Roman"/>
          <w:szCs w:val="21"/>
          <w:lang w:eastAsia="zh-CN"/>
        </w:rPr>
        <w:t>的统计意义。误差可以是测量误差，也可以是选择误差。因此，精确度在这里是作为</w:t>
      </w:r>
      <w:r>
        <w:rPr>
          <w:rFonts w:cs="Times New Roman"/>
          <w:szCs w:val="21"/>
          <w:lang w:eastAsia="zh-CN"/>
        </w:rPr>
        <w:t>ISO</w:t>
      </w:r>
      <w:r>
        <w:rPr>
          <w:rFonts w:cs="Times New Roman"/>
          <w:szCs w:val="21"/>
          <w:lang w:eastAsia="zh-CN"/>
        </w:rPr>
        <w:t>精确度用法的补充，即精确度是代表性和方法一致性的结合。</w:t>
      </w:r>
    </w:p>
    <w:p w14:paraId="039FB64F" w14:textId="77777777" w:rsidR="00D16BE9" w:rsidRDefault="00AC4FA2">
      <w:pPr>
        <w:pStyle w:val="a8"/>
        <w:spacing w:line="300" w:lineRule="auto"/>
        <w:ind w:firstLineChars="200" w:firstLine="420"/>
        <w:jc w:val="both"/>
        <w:rPr>
          <w:rFonts w:cs="Times New Roman"/>
          <w:szCs w:val="21"/>
          <w:lang w:eastAsia="zh-CN"/>
        </w:rPr>
      </w:pPr>
      <w:r>
        <w:rPr>
          <w:rFonts w:cs="Times New Roman"/>
          <w:szCs w:val="21"/>
          <w:lang w:eastAsia="zh-CN"/>
        </w:rPr>
        <w:t>请注意，缺乏代表性的数据是一个补充问题，因为不是随机不确定性，而是一种偏见。</w:t>
      </w:r>
    </w:p>
    <w:p w14:paraId="2121A81A" w14:textId="77777777" w:rsidR="00D16BE9" w:rsidRDefault="00000000">
      <w:pPr>
        <w:pStyle w:val="a8"/>
        <w:spacing w:line="300" w:lineRule="auto"/>
        <w:ind w:firstLineChars="200" w:firstLine="420"/>
        <w:jc w:val="both"/>
        <w:rPr>
          <w:rFonts w:cs="Times New Roman"/>
          <w:szCs w:val="21"/>
          <w:lang w:eastAsia="zh-CN"/>
        </w:rPr>
      </w:pPr>
      <w:hyperlink w:anchor="_bookmark3" w:history="1">
        <w:r w:rsidR="00AC4FA2">
          <w:rPr>
            <w:rFonts w:cs="Times New Roman"/>
            <w:szCs w:val="21"/>
            <w:lang w:eastAsia="zh-CN"/>
          </w:rPr>
          <w:t>图</w:t>
        </w:r>
        <w:r w:rsidR="00AC4FA2">
          <w:rPr>
            <w:rFonts w:cs="Times New Roman"/>
            <w:szCs w:val="21"/>
            <w:lang w:eastAsia="zh-CN"/>
          </w:rPr>
          <w:t>28</w:t>
        </w:r>
      </w:hyperlink>
      <w:r w:rsidR="00AC4FA2">
        <w:rPr>
          <w:rFonts w:cs="Times New Roman"/>
          <w:szCs w:val="21"/>
          <w:lang w:eastAsia="zh-CN"/>
        </w:rPr>
        <w:t>阐释了概念。</w:t>
      </w:r>
    </w:p>
    <w:p w14:paraId="233AB827" w14:textId="77777777" w:rsidR="00D16BE9" w:rsidRDefault="00AC4FA2">
      <w:pPr>
        <w:pStyle w:val="a8"/>
        <w:spacing w:line="300" w:lineRule="auto"/>
        <w:ind w:firstLineChars="200" w:firstLine="420"/>
        <w:jc w:val="both"/>
        <w:rPr>
          <w:rFonts w:cs="Times New Roman"/>
        </w:rPr>
      </w:pPr>
      <w:r>
        <w:rPr>
          <w:rFonts w:cs="Times New Roman"/>
          <w:noProof/>
        </w:rPr>
        <w:drawing>
          <wp:inline distT="0" distB="0" distL="0" distR="0" wp14:anchorId="0743D286" wp14:editId="4FF0021F">
            <wp:extent cx="6115050" cy="2319020"/>
            <wp:effectExtent l="0" t="0" r="6350" b="5080"/>
            <wp:docPr id="801" name="图片 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 name="图片 801"/>
                    <pic:cNvPicPr>
                      <a:picLocks noChangeAspect="1"/>
                    </pic:cNvPicPr>
                  </pic:nvPicPr>
                  <pic:blipFill>
                    <a:blip r:embed="rId125"/>
                    <a:stretch>
                      <a:fillRect/>
                    </a:stretch>
                  </pic:blipFill>
                  <pic:spPr>
                    <a:xfrm>
                      <a:off x="0" y="0"/>
                      <a:ext cx="6115050" cy="2319020"/>
                    </a:xfrm>
                    <a:prstGeom prst="rect">
                      <a:avLst/>
                    </a:prstGeom>
                  </pic:spPr>
                </pic:pic>
              </a:graphicData>
            </a:graphic>
          </wp:inline>
        </w:drawing>
      </w:r>
    </w:p>
    <w:p w14:paraId="1EB76751" w14:textId="77777777" w:rsidR="00D16BE9" w:rsidRDefault="00D16BE9">
      <w:pPr>
        <w:pStyle w:val="a8"/>
        <w:spacing w:line="300" w:lineRule="auto"/>
        <w:ind w:firstLineChars="200" w:firstLine="140"/>
        <w:rPr>
          <w:rFonts w:cs="Times New Roman"/>
          <w:sz w:val="7"/>
        </w:rPr>
      </w:pPr>
    </w:p>
    <w:p w14:paraId="7D035C46" w14:textId="77777777" w:rsidR="00D16BE9" w:rsidRDefault="00AC4FA2">
      <w:pPr>
        <w:tabs>
          <w:tab w:val="left" w:pos="1603"/>
        </w:tabs>
        <w:spacing w:line="300" w:lineRule="auto"/>
        <w:ind w:firstLine="402"/>
        <w:jc w:val="center"/>
        <w:rPr>
          <w:rFonts w:eastAsia="宋体" w:cs="Times New Roman"/>
          <w:b/>
          <w:sz w:val="20"/>
        </w:rPr>
      </w:pPr>
      <w:bookmarkStart w:id="169" w:name="_bookmark3"/>
      <w:bookmarkEnd w:id="169"/>
      <w:r>
        <w:rPr>
          <w:rFonts w:eastAsia="宋体" w:cs="Times New Roman"/>
          <w:b/>
          <w:sz w:val="20"/>
        </w:rPr>
        <w:t>图</w:t>
      </w:r>
      <w:r>
        <w:rPr>
          <w:rFonts w:eastAsia="宋体" w:cs="Times New Roman"/>
          <w:b/>
          <w:sz w:val="20"/>
        </w:rPr>
        <w:t>28</w:t>
      </w:r>
      <w:r>
        <w:rPr>
          <w:rFonts w:eastAsia="宋体" w:cs="Times New Roman"/>
          <w:b/>
          <w:sz w:val="20"/>
        </w:rPr>
        <w:t>精密度</w:t>
      </w:r>
      <w:r>
        <w:rPr>
          <w:rFonts w:eastAsia="宋体" w:cs="Times New Roman"/>
          <w:b/>
          <w:sz w:val="20"/>
        </w:rPr>
        <w:t>(</w:t>
      </w:r>
      <w:r>
        <w:rPr>
          <w:rFonts w:eastAsia="宋体" w:cs="Times New Roman"/>
          <w:b/>
          <w:sz w:val="20"/>
        </w:rPr>
        <w:t>即不确定性</w:t>
      </w:r>
      <w:r>
        <w:rPr>
          <w:rFonts w:eastAsia="宋体" w:cs="Times New Roman"/>
          <w:b/>
          <w:sz w:val="20"/>
        </w:rPr>
        <w:t>)</w:t>
      </w:r>
      <w:r>
        <w:rPr>
          <w:rFonts w:eastAsia="宋体" w:cs="Times New Roman"/>
          <w:b/>
          <w:sz w:val="20"/>
        </w:rPr>
        <w:t>和准确度</w:t>
      </w:r>
      <w:r>
        <w:rPr>
          <w:rFonts w:eastAsia="宋体" w:cs="Times New Roman"/>
          <w:b/>
          <w:sz w:val="20"/>
        </w:rPr>
        <w:t>(</w:t>
      </w:r>
      <w:r>
        <w:rPr>
          <w:rFonts w:eastAsia="宋体" w:cs="Times New Roman"/>
          <w:b/>
          <w:sz w:val="20"/>
        </w:rPr>
        <w:t>即代表性和方法一致性</w:t>
      </w:r>
      <w:r>
        <w:rPr>
          <w:rFonts w:eastAsia="宋体" w:cs="Times New Roman"/>
          <w:b/>
          <w:sz w:val="20"/>
        </w:rPr>
        <w:t>)</w:t>
      </w:r>
      <w:r>
        <w:rPr>
          <w:rFonts w:eastAsia="宋体" w:cs="Times New Roman"/>
          <w:b/>
          <w:sz w:val="20"/>
        </w:rPr>
        <w:t>概念的说明</w:t>
      </w:r>
    </w:p>
    <w:p w14:paraId="04F7DF12" w14:textId="77777777" w:rsidR="00D16BE9" w:rsidRDefault="00D16BE9">
      <w:pPr>
        <w:spacing w:line="300" w:lineRule="auto"/>
        <w:ind w:firstLine="400"/>
        <w:rPr>
          <w:rFonts w:eastAsia="宋体" w:cs="Times New Roman"/>
          <w:sz w:val="20"/>
        </w:rPr>
        <w:sectPr w:rsidR="00D16BE9">
          <w:pgSz w:w="11910" w:h="16840"/>
          <w:pgMar w:top="1040" w:right="1160" w:bottom="1040" w:left="1120" w:header="835" w:footer="852" w:gutter="0"/>
          <w:cols w:space="720"/>
        </w:sectPr>
      </w:pPr>
    </w:p>
    <w:p w14:paraId="34356FE9" w14:textId="77777777" w:rsidR="00D16BE9" w:rsidRDefault="00D16BE9">
      <w:pPr>
        <w:pStyle w:val="a8"/>
        <w:spacing w:line="300" w:lineRule="auto"/>
        <w:ind w:firstLineChars="200" w:firstLine="462"/>
        <w:rPr>
          <w:rFonts w:cs="Times New Roman"/>
          <w:b/>
          <w:sz w:val="23"/>
          <w:lang w:eastAsia="zh-CN"/>
        </w:rPr>
      </w:pPr>
    </w:p>
    <w:p w14:paraId="0113043B" w14:textId="77777777" w:rsidR="00D16BE9" w:rsidRDefault="00AC4FA2">
      <w:pPr>
        <w:pStyle w:val="a8"/>
        <w:spacing w:line="300" w:lineRule="auto"/>
        <w:ind w:firstLineChars="200" w:firstLine="420"/>
        <w:jc w:val="both"/>
        <w:rPr>
          <w:rFonts w:cs="Times New Roman"/>
          <w:szCs w:val="21"/>
          <w:lang w:eastAsia="zh-CN"/>
        </w:rPr>
      </w:pPr>
      <w:r>
        <w:rPr>
          <w:rFonts w:cs="Times New Roman"/>
          <w:szCs w:val="21"/>
          <w:lang w:eastAsia="zh-CN"/>
        </w:rPr>
        <w:t>请注意，</w:t>
      </w:r>
      <w:r>
        <w:rPr>
          <w:rFonts w:cs="Times New Roman"/>
          <w:szCs w:val="21"/>
          <w:lang w:eastAsia="zh-CN"/>
        </w:rPr>
        <w:t>LCA</w:t>
      </w:r>
      <w:r>
        <w:rPr>
          <w:rFonts w:cs="Times New Roman"/>
          <w:szCs w:val="21"/>
          <w:lang w:eastAsia="zh-CN"/>
        </w:rPr>
        <w:t>计算的结果可能精确但不精确，精确但不精确，两者都不精确，或者两者都精确。还要注意，如果</w:t>
      </w:r>
      <w:r>
        <w:rPr>
          <w:rFonts w:cs="Times New Roman"/>
          <w:szCs w:val="21"/>
          <w:lang w:eastAsia="zh-CN"/>
        </w:rPr>
        <w:t>LCI</w:t>
      </w:r>
      <w:r>
        <w:rPr>
          <w:rFonts w:cs="Times New Roman"/>
          <w:szCs w:val="21"/>
          <w:lang w:eastAsia="zh-CN"/>
        </w:rPr>
        <w:t>方法以不适当的方式组合这些数据，非常好的原始数据会导致不准确的结果。因此，这两个方面都需要解决。</w:t>
      </w:r>
    </w:p>
    <w:p w14:paraId="519602F4" w14:textId="77777777" w:rsidR="00D16BE9" w:rsidRDefault="00AC4FA2">
      <w:pPr>
        <w:pStyle w:val="60"/>
        <w:spacing w:line="300" w:lineRule="auto"/>
        <w:ind w:left="0" w:firstLineChars="200" w:firstLine="442"/>
        <w:rPr>
          <w:rFonts w:ascii="Times New Roman" w:eastAsia="宋体" w:hAnsi="Times New Roman" w:cs="Times New Roman"/>
          <w:lang w:eastAsia="zh-CN"/>
        </w:rPr>
      </w:pPr>
      <w:r>
        <w:rPr>
          <w:rFonts w:ascii="Times New Roman" w:eastAsia="宋体" w:hAnsi="Times New Roman" w:cs="Times New Roman"/>
          <w:lang w:eastAsia="zh-CN"/>
        </w:rPr>
        <w:t>差异与可变性</w:t>
      </w:r>
    </w:p>
    <w:p w14:paraId="02FC3B57" w14:textId="77777777" w:rsidR="00D16BE9" w:rsidRDefault="00AC4FA2">
      <w:pPr>
        <w:pStyle w:val="a8"/>
        <w:spacing w:line="300" w:lineRule="auto"/>
        <w:ind w:firstLineChars="200" w:firstLine="420"/>
        <w:jc w:val="both"/>
        <w:rPr>
          <w:rFonts w:cs="Times New Roman"/>
          <w:color w:val="BFBFBF" w:themeColor="background1" w:themeShade="BF"/>
          <w:szCs w:val="21"/>
          <w:lang w:eastAsia="zh-CN"/>
        </w:rPr>
      </w:pPr>
      <w:r>
        <w:rPr>
          <w:rFonts w:cs="Times New Roman"/>
          <w:color w:val="BFBFBF" w:themeColor="background1" w:themeShade="BF"/>
          <w:szCs w:val="21"/>
          <w:lang w:eastAsia="zh-CN"/>
        </w:rPr>
        <w:t>建议将作为不确定性随机测量的</w:t>
      </w:r>
      <w:r>
        <w:rPr>
          <w:rFonts w:cs="Times New Roman"/>
          <w:color w:val="BFBFBF" w:themeColor="background1" w:themeShade="BF"/>
          <w:szCs w:val="21"/>
          <w:lang w:eastAsia="zh-CN"/>
        </w:rPr>
        <w:t>“</w:t>
      </w:r>
      <w:r>
        <w:rPr>
          <w:rFonts w:cs="Times New Roman"/>
          <w:color w:val="BFBFBF" w:themeColor="background1" w:themeShade="BF"/>
          <w:szCs w:val="21"/>
          <w:lang w:eastAsia="zh-CN"/>
        </w:rPr>
        <w:t>方差</w:t>
      </w:r>
      <w:r>
        <w:rPr>
          <w:rFonts w:cs="Times New Roman"/>
          <w:color w:val="BFBFBF" w:themeColor="background1" w:themeShade="BF"/>
          <w:szCs w:val="21"/>
          <w:lang w:eastAsia="zh-CN"/>
        </w:rPr>
        <w:t>”</w:t>
      </w:r>
      <w:r>
        <w:rPr>
          <w:rFonts w:cs="Times New Roman"/>
          <w:color w:val="BFBFBF" w:themeColor="background1" w:themeShade="BF"/>
          <w:szCs w:val="21"/>
          <w:lang w:eastAsia="zh-CN"/>
        </w:rPr>
        <w:t>与</w:t>
      </w:r>
      <w:r>
        <w:rPr>
          <w:rFonts w:cs="Times New Roman"/>
          <w:color w:val="BFBFBF" w:themeColor="background1" w:themeShade="BF"/>
          <w:szCs w:val="21"/>
          <w:lang w:eastAsia="zh-CN"/>
        </w:rPr>
        <w:t>“</w:t>
      </w:r>
      <w:r>
        <w:rPr>
          <w:rFonts w:cs="Times New Roman"/>
          <w:color w:val="BFBFBF" w:themeColor="background1" w:themeShade="BF"/>
          <w:szCs w:val="21"/>
          <w:lang w:eastAsia="zh-CN"/>
        </w:rPr>
        <w:t>可变性</w:t>
      </w:r>
      <w:r>
        <w:rPr>
          <w:rFonts w:cs="Times New Roman"/>
          <w:color w:val="BFBFBF" w:themeColor="background1" w:themeShade="BF"/>
          <w:szCs w:val="21"/>
          <w:lang w:eastAsia="zh-CN"/>
        </w:rPr>
        <w:t>”</w:t>
      </w:r>
      <w:r>
        <w:rPr>
          <w:rFonts w:cs="Times New Roman"/>
          <w:color w:val="BFBFBF" w:themeColor="background1" w:themeShade="BF"/>
          <w:szCs w:val="21"/>
          <w:lang w:eastAsia="zh-CN"/>
        </w:rPr>
        <w:t>进行区分，以捕捉在不同操作条件下具有不同</w:t>
      </w:r>
      <w:r>
        <w:rPr>
          <w:rFonts w:cs="Times New Roman"/>
          <w:color w:val="BFBFBF" w:themeColor="background1" w:themeShade="BF"/>
          <w:szCs w:val="21"/>
          <w:lang w:eastAsia="zh-CN"/>
        </w:rPr>
        <w:t>LCI</w:t>
      </w:r>
      <w:r>
        <w:rPr>
          <w:rFonts w:cs="Times New Roman"/>
          <w:color w:val="BFBFBF" w:themeColor="background1" w:themeShade="BF"/>
          <w:szCs w:val="21"/>
          <w:lang w:eastAsia="zh-CN"/>
        </w:rPr>
        <w:t>数据的过程和系统</w:t>
      </w:r>
      <w:r>
        <w:rPr>
          <w:rFonts w:cs="Times New Roman"/>
          <w:color w:val="BFBFBF" w:themeColor="background1" w:themeShade="BF"/>
          <w:szCs w:val="21"/>
          <w:lang w:eastAsia="zh-CN"/>
        </w:rPr>
        <w:t>:</w:t>
      </w:r>
      <w:r>
        <w:rPr>
          <w:rFonts w:cs="Times New Roman"/>
          <w:color w:val="BFBFBF" w:themeColor="background1" w:themeShade="BF"/>
          <w:szCs w:val="21"/>
          <w:lang w:eastAsia="zh-CN"/>
        </w:rPr>
        <w:t>例如，在全国平均高速公路</w:t>
      </w:r>
      <w:r>
        <w:rPr>
          <w:rFonts w:cs="Times New Roman"/>
          <w:color w:val="BFBFBF" w:themeColor="background1" w:themeShade="BF"/>
          <w:szCs w:val="21"/>
          <w:lang w:eastAsia="zh-CN"/>
        </w:rPr>
        <w:t>-</w:t>
      </w:r>
      <w:r>
        <w:rPr>
          <w:rFonts w:cs="Times New Roman"/>
          <w:color w:val="BFBFBF" w:themeColor="background1" w:themeShade="BF"/>
          <w:szCs w:val="21"/>
          <w:lang w:eastAsia="zh-CN"/>
        </w:rPr>
        <w:t>陆路</w:t>
      </w:r>
      <w:r>
        <w:rPr>
          <w:rFonts w:cs="Times New Roman"/>
          <w:color w:val="BFBFBF" w:themeColor="background1" w:themeShade="BF"/>
          <w:szCs w:val="21"/>
          <w:lang w:eastAsia="zh-CN"/>
        </w:rPr>
        <w:t>-</w:t>
      </w:r>
      <w:r>
        <w:rPr>
          <w:rFonts w:cs="Times New Roman"/>
          <w:color w:val="BFBFBF" w:themeColor="background1" w:themeShade="BF"/>
          <w:szCs w:val="21"/>
          <w:lang w:eastAsia="zh-CN"/>
        </w:rPr>
        <w:t>市内混合道路上</w:t>
      </w:r>
      <w:r>
        <w:rPr>
          <w:rFonts w:cs="Times New Roman"/>
          <w:color w:val="BFBFBF" w:themeColor="background1" w:themeShade="BF"/>
          <w:szCs w:val="21"/>
          <w:lang w:eastAsia="zh-CN"/>
        </w:rPr>
        <w:t>100 km</w:t>
      </w:r>
      <w:r>
        <w:rPr>
          <w:rFonts w:cs="Times New Roman"/>
          <w:color w:val="BFBFBF" w:themeColor="background1" w:themeShade="BF"/>
          <w:szCs w:val="21"/>
          <w:lang w:eastAsia="zh-CN"/>
        </w:rPr>
        <w:t>平均货物运输的</w:t>
      </w:r>
      <w:r>
        <w:rPr>
          <w:rFonts w:cs="Times New Roman"/>
          <w:color w:val="BFBFBF" w:themeColor="background1" w:themeShade="BF"/>
          <w:szCs w:val="21"/>
          <w:lang w:eastAsia="zh-CN"/>
        </w:rPr>
        <w:t>LCI</w:t>
      </w:r>
      <w:r>
        <w:rPr>
          <w:rFonts w:cs="Times New Roman"/>
          <w:color w:val="BFBFBF" w:themeColor="background1" w:themeShade="BF"/>
          <w:szCs w:val="21"/>
          <w:lang w:eastAsia="zh-CN"/>
        </w:rPr>
        <w:t>数据，与当前运行的所有卡车的</w:t>
      </w:r>
      <w:r>
        <w:rPr>
          <w:rFonts w:cs="Times New Roman"/>
          <w:color w:val="BFBFBF" w:themeColor="background1" w:themeShade="BF"/>
          <w:szCs w:val="21"/>
          <w:lang w:eastAsia="zh-CN"/>
        </w:rPr>
        <w:t>0</w:t>
      </w:r>
      <w:r>
        <w:rPr>
          <w:rFonts w:cs="Times New Roman"/>
          <w:color w:val="BFBFBF" w:themeColor="background1" w:themeShade="BF"/>
          <w:szCs w:val="21"/>
          <w:lang w:eastAsia="zh-CN"/>
        </w:rPr>
        <w:t>、</w:t>
      </w:r>
      <w:r>
        <w:rPr>
          <w:rFonts w:cs="Times New Roman"/>
          <w:color w:val="BFBFBF" w:themeColor="background1" w:themeShade="BF"/>
          <w:szCs w:val="21"/>
          <w:lang w:eastAsia="zh-CN"/>
        </w:rPr>
        <w:t>1</w:t>
      </w:r>
      <w:r>
        <w:rPr>
          <w:rFonts w:cs="Times New Roman"/>
          <w:color w:val="BFBFBF" w:themeColor="background1" w:themeShade="BF"/>
          <w:szCs w:val="21"/>
          <w:lang w:eastAsia="zh-CN"/>
        </w:rPr>
        <w:t>、</w:t>
      </w:r>
      <w:r>
        <w:rPr>
          <w:rFonts w:cs="Times New Roman"/>
          <w:color w:val="BFBFBF" w:themeColor="background1" w:themeShade="BF"/>
          <w:szCs w:val="21"/>
          <w:lang w:eastAsia="zh-CN"/>
        </w:rPr>
        <w:t>2</w:t>
      </w:r>
      <w:r>
        <w:rPr>
          <w:rFonts w:cs="Times New Roman"/>
          <w:color w:val="BFBFBF" w:themeColor="background1" w:themeShade="BF"/>
          <w:szCs w:val="21"/>
          <w:lang w:eastAsia="zh-CN"/>
        </w:rPr>
        <w:t>、</w:t>
      </w:r>
      <w:r>
        <w:rPr>
          <w:rFonts w:cs="Times New Roman"/>
          <w:color w:val="BFBFBF" w:themeColor="background1" w:themeShade="BF"/>
          <w:szCs w:val="21"/>
          <w:lang w:eastAsia="zh-CN"/>
        </w:rPr>
        <w:t>3</w:t>
      </w:r>
      <w:r>
        <w:rPr>
          <w:rFonts w:cs="Times New Roman"/>
          <w:color w:val="BFBFBF" w:themeColor="background1" w:themeShade="BF"/>
          <w:szCs w:val="21"/>
          <w:lang w:eastAsia="zh-CN"/>
        </w:rPr>
        <w:t>、</w:t>
      </w:r>
      <w:r>
        <w:rPr>
          <w:rFonts w:cs="Times New Roman"/>
          <w:color w:val="BFBFBF" w:themeColor="background1" w:themeShade="BF"/>
          <w:szCs w:val="21"/>
          <w:lang w:eastAsia="zh-CN"/>
        </w:rPr>
        <w:t>4</w:t>
      </w:r>
      <w:r>
        <w:rPr>
          <w:rFonts w:cs="Times New Roman"/>
          <w:color w:val="BFBFBF" w:themeColor="background1" w:themeShade="BF"/>
          <w:szCs w:val="21"/>
          <w:lang w:eastAsia="zh-CN"/>
        </w:rPr>
        <w:t>、</w:t>
      </w:r>
      <w:r>
        <w:rPr>
          <w:rFonts w:cs="Times New Roman"/>
          <w:color w:val="BFBFBF" w:themeColor="background1" w:themeShade="BF"/>
          <w:szCs w:val="21"/>
          <w:lang w:eastAsia="zh-CN"/>
        </w:rPr>
        <w:t>5</w:t>
      </w:r>
      <w:r>
        <w:rPr>
          <w:rFonts w:cs="Times New Roman"/>
          <w:color w:val="BFBFBF" w:themeColor="background1" w:themeShade="BF"/>
          <w:szCs w:val="21"/>
          <w:lang w:eastAsia="zh-CN"/>
        </w:rPr>
        <w:t>发动机系统的车队混合，卡车总重量等于或大于</w:t>
      </w:r>
      <w:r>
        <w:rPr>
          <w:rFonts w:cs="Times New Roman"/>
          <w:color w:val="BFBFBF" w:themeColor="background1" w:themeShade="BF"/>
          <w:szCs w:val="21"/>
          <w:lang w:eastAsia="zh-CN"/>
        </w:rPr>
        <w:t>7.5 t</w:t>
      </w:r>
      <w:r>
        <w:rPr>
          <w:rFonts w:cs="Times New Roman"/>
          <w:color w:val="BFBFBF" w:themeColor="background1" w:themeShade="BF"/>
          <w:szCs w:val="21"/>
          <w:lang w:eastAsia="zh-CN"/>
        </w:rPr>
        <w:t>，平均负载系数为</w:t>
      </w:r>
      <w:r>
        <w:rPr>
          <w:rFonts w:cs="Times New Roman"/>
          <w:color w:val="BFBFBF" w:themeColor="background1" w:themeShade="BF"/>
          <w:szCs w:val="21"/>
          <w:lang w:eastAsia="zh-CN"/>
        </w:rPr>
        <w:t>80 %</w:t>
      </w:r>
      <w:r>
        <w:rPr>
          <w:rFonts w:cs="Times New Roman"/>
          <w:color w:val="BFBFBF" w:themeColor="background1" w:themeShade="BF"/>
          <w:szCs w:val="21"/>
          <w:lang w:eastAsia="zh-CN"/>
        </w:rPr>
        <w:t>，可能具有一定的方差。单一数据，如装载系数、运输距离、高速公路上卡车的特定排放特征等。具有随机不确定性</w:t>
      </w:r>
      <w:r>
        <w:rPr>
          <w:rFonts w:cs="Times New Roman"/>
          <w:color w:val="BFBFBF" w:themeColor="background1" w:themeShade="BF"/>
          <w:szCs w:val="21"/>
          <w:lang w:eastAsia="zh-CN"/>
        </w:rPr>
        <w:t>(</w:t>
      </w:r>
      <w:r>
        <w:rPr>
          <w:rFonts w:cs="Times New Roman"/>
          <w:color w:val="BFBFBF" w:themeColor="background1" w:themeShade="BF"/>
          <w:szCs w:val="21"/>
          <w:lang w:eastAsia="zh-CN"/>
        </w:rPr>
        <w:t>测量误差</w:t>
      </w:r>
      <w:r>
        <w:rPr>
          <w:rFonts w:cs="Times New Roman"/>
          <w:color w:val="BFBFBF" w:themeColor="background1" w:themeShade="BF"/>
          <w:szCs w:val="21"/>
          <w:lang w:eastAsia="zh-CN"/>
        </w:rPr>
        <w:t>),</w:t>
      </w:r>
      <w:r>
        <w:rPr>
          <w:rFonts w:cs="Times New Roman"/>
          <w:color w:val="BFBFBF" w:themeColor="background1" w:themeShade="BF"/>
          <w:szCs w:val="21"/>
          <w:lang w:eastAsia="zh-CN"/>
        </w:rPr>
        <w:t>这些随机不确定性会产生数据方差。如果数据集是基于许多测量的，它可以是非常精确的，即具有低的方差。可变性指的是将该数据</w:t>
      </w:r>
      <w:proofErr w:type="gramStart"/>
      <w:r>
        <w:rPr>
          <w:rFonts w:cs="Times New Roman"/>
          <w:color w:val="BFBFBF" w:themeColor="background1" w:themeShade="BF"/>
          <w:szCs w:val="21"/>
          <w:lang w:eastAsia="zh-CN"/>
        </w:rPr>
        <w:t>集用于</w:t>
      </w:r>
      <w:proofErr w:type="gramEnd"/>
      <w:r>
        <w:rPr>
          <w:rFonts w:cs="Times New Roman"/>
          <w:color w:val="BFBFBF" w:themeColor="background1" w:themeShade="BF"/>
          <w:szCs w:val="21"/>
          <w:lang w:eastAsia="zh-CN"/>
        </w:rPr>
        <w:t>不同的、特定种类的运输情况，包括不同的负载系数和特定的市内运输份额等。因此，运输过程数据</w:t>
      </w:r>
      <w:proofErr w:type="gramStart"/>
      <w:r>
        <w:rPr>
          <w:rFonts w:cs="Times New Roman"/>
          <w:color w:val="BFBFBF" w:themeColor="background1" w:themeShade="BF"/>
          <w:szCs w:val="21"/>
          <w:lang w:eastAsia="zh-CN"/>
        </w:rPr>
        <w:t>集变化</w:t>
      </w:r>
      <w:proofErr w:type="gramEnd"/>
      <w:r>
        <w:rPr>
          <w:rFonts w:cs="Times New Roman"/>
          <w:color w:val="BFBFBF" w:themeColor="background1" w:themeShade="BF"/>
          <w:szCs w:val="21"/>
          <w:lang w:eastAsia="zh-CN"/>
        </w:rPr>
        <w:t>很大，使用平均运输数据集</w:t>
      </w:r>
      <w:r>
        <w:rPr>
          <w:rFonts w:cs="Times New Roman"/>
          <w:color w:val="BFBFBF" w:themeColor="background1" w:themeShade="BF"/>
          <w:szCs w:val="21"/>
          <w:lang w:eastAsia="zh-CN"/>
        </w:rPr>
        <w:t>----</w:t>
      </w:r>
      <w:r>
        <w:rPr>
          <w:rFonts w:cs="Times New Roman"/>
          <w:color w:val="BFBFBF" w:themeColor="background1" w:themeShade="BF"/>
          <w:szCs w:val="21"/>
          <w:lang w:eastAsia="zh-CN"/>
        </w:rPr>
        <w:t>即使它可能具有较低的方差</w:t>
      </w:r>
      <w:r>
        <w:rPr>
          <w:rFonts w:cs="Times New Roman"/>
          <w:color w:val="BFBFBF" w:themeColor="background1" w:themeShade="BF"/>
          <w:szCs w:val="21"/>
          <w:lang w:eastAsia="zh-CN"/>
        </w:rPr>
        <w:t>----</w:t>
      </w:r>
      <w:r>
        <w:rPr>
          <w:rFonts w:cs="Times New Roman"/>
          <w:color w:val="BFBFBF" w:themeColor="background1" w:themeShade="BF"/>
          <w:szCs w:val="21"/>
          <w:lang w:eastAsia="zh-CN"/>
        </w:rPr>
        <w:t>不能用于特定的运输情况，简单地说，由于有限的技术代表性，它是不合适的</w:t>
      </w:r>
      <w:r>
        <w:rPr>
          <w:rFonts w:cs="Times New Roman"/>
          <w:color w:val="BFBFBF" w:themeColor="background1" w:themeShade="BF"/>
          <w:szCs w:val="21"/>
          <w:lang w:eastAsia="zh-CN"/>
        </w:rPr>
        <w:t>----</w:t>
      </w:r>
      <w:r>
        <w:rPr>
          <w:rFonts w:cs="Times New Roman"/>
          <w:color w:val="BFBFBF" w:themeColor="background1" w:themeShade="BF"/>
          <w:szCs w:val="21"/>
          <w:lang w:eastAsia="zh-CN"/>
        </w:rPr>
        <w:t>它缺乏准确性。这意味着，使用这一特定运输情况的平均运输数据集，给定的方差并没有捕捉到真正的误差，这是由于缺乏准确性。</w:t>
      </w:r>
    </w:p>
    <w:p w14:paraId="217D1861" w14:textId="77777777" w:rsidR="00D16BE9" w:rsidRDefault="00AC4FA2">
      <w:pPr>
        <w:pStyle w:val="a8"/>
        <w:spacing w:line="300" w:lineRule="auto"/>
        <w:ind w:firstLineChars="200" w:firstLine="420"/>
        <w:jc w:val="both"/>
        <w:rPr>
          <w:rFonts w:cs="Times New Roman"/>
          <w:szCs w:val="21"/>
          <w:lang w:eastAsia="zh-CN"/>
        </w:rPr>
      </w:pPr>
      <w:r>
        <w:rPr>
          <w:rFonts w:cs="Times New Roman"/>
          <w:szCs w:val="21"/>
          <w:lang w:eastAsia="zh-CN"/>
        </w:rPr>
        <w:t>请注意，</w:t>
      </w:r>
      <w:r>
        <w:rPr>
          <w:rFonts w:cs="Times New Roman"/>
          <w:szCs w:val="21"/>
          <w:lang w:eastAsia="zh-CN"/>
        </w:rPr>
        <w:t>LCI</w:t>
      </w:r>
      <w:r>
        <w:rPr>
          <w:rFonts w:cs="Times New Roman"/>
          <w:szCs w:val="21"/>
          <w:lang w:eastAsia="zh-CN"/>
        </w:rPr>
        <w:t>数据集的差异和可变性与</w:t>
      </w:r>
      <w:r>
        <w:rPr>
          <w:rFonts w:cs="Times New Roman"/>
          <w:szCs w:val="21"/>
          <w:lang w:eastAsia="zh-CN"/>
        </w:rPr>
        <w:t>ISO 14044:2006</w:t>
      </w:r>
      <w:r>
        <w:rPr>
          <w:rFonts w:cs="Times New Roman"/>
          <w:szCs w:val="21"/>
          <w:lang w:eastAsia="zh-CN"/>
        </w:rPr>
        <w:t>的精度定义</w:t>
      </w:r>
      <w:r>
        <w:rPr>
          <w:rFonts w:cs="Times New Roman"/>
          <w:szCs w:val="21"/>
          <w:lang w:eastAsia="zh-CN"/>
        </w:rPr>
        <w:t>(</w:t>
      </w:r>
      <w:r>
        <w:rPr>
          <w:rFonts w:cs="Times New Roman"/>
          <w:szCs w:val="21"/>
          <w:lang w:eastAsia="zh-CN"/>
        </w:rPr>
        <w:t>见上文</w:t>
      </w:r>
      <w:r>
        <w:rPr>
          <w:rFonts w:cs="Times New Roman"/>
          <w:szCs w:val="21"/>
          <w:lang w:eastAsia="zh-CN"/>
        </w:rPr>
        <w:t>)</w:t>
      </w:r>
      <w:r>
        <w:rPr>
          <w:rFonts w:cs="Times New Roman"/>
          <w:szCs w:val="21"/>
          <w:lang w:eastAsia="zh-CN"/>
        </w:rPr>
        <w:t>并不矛盾，因为在</w:t>
      </w:r>
      <w:r>
        <w:rPr>
          <w:rFonts w:cs="Times New Roman"/>
          <w:szCs w:val="21"/>
          <w:lang w:eastAsia="zh-CN"/>
        </w:rPr>
        <w:t>ISO</w:t>
      </w:r>
      <w:r>
        <w:rPr>
          <w:rFonts w:cs="Times New Roman"/>
          <w:szCs w:val="21"/>
          <w:lang w:eastAsia="zh-CN"/>
        </w:rPr>
        <w:t>中，可变性与共同导致差异的</w:t>
      </w:r>
      <w:r>
        <w:rPr>
          <w:rFonts w:cs="Times New Roman"/>
          <w:szCs w:val="21"/>
          <w:lang w:eastAsia="zh-CN"/>
        </w:rPr>
        <w:t>(</w:t>
      </w:r>
      <w:r>
        <w:rPr>
          <w:rFonts w:cs="Times New Roman"/>
          <w:szCs w:val="21"/>
          <w:lang w:eastAsia="zh-CN"/>
        </w:rPr>
        <w:t>单个</w:t>
      </w:r>
      <w:r>
        <w:rPr>
          <w:rFonts w:cs="Times New Roman"/>
          <w:szCs w:val="21"/>
          <w:lang w:eastAsia="zh-CN"/>
        </w:rPr>
        <w:t>)</w:t>
      </w:r>
      <w:r>
        <w:rPr>
          <w:rFonts w:cs="Times New Roman"/>
          <w:szCs w:val="21"/>
          <w:lang w:eastAsia="zh-CN"/>
        </w:rPr>
        <w:t>数据</w:t>
      </w:r>
      <w:proofErr w:type="gramStart"/>
      <w:r>
        <w:rPr>
          <w:rFonts w:cs="Times New Roman"/>
          <w:szCs w:val="21"/>
          <w:lang w:eastAsia="zh-CN"/>
        </w:rPr>
        <w:t>值明确</w:t>
      </w:r>
      <w:proofErr w:type="gramEnd"/>
      <w:r>
        <w:rPr>
          <w:rFonts w:cs="Times New Roman"/>
          <w:szCs w:val="21"/>
          <w:lang w:eastAsia="zh-CN"/>
        </w:rPr>
        <w:t>相关。</w:t>
      </w:r>
    </w:p>
    <w:p w14:paraId="571CF551" w14:textId="77777777" w:rsidR="00D16BE9" w:rsidRDefault="00AC4FA2">
      <w:pPr>
        <w:pStyle w:val="60"/>
        <w:spacing w:line="300" w:lineRule="auto"/>
        <w:ind w:left="0" w:firstLineChars="200" w:firstLine="434"/>
        <w:jc w:val="left"/>
        <w:rPr>
          <w:rFonts w:ascii="Times New Roman" w:eastAsia="宋体" w:hAnsi="Times New Roman" w:cs="Times New Roman"/>
          <w:lang w:eastAsia="zh-CN"/>
        </w:rPr>
      </w:pPr>
      <w:r>
        <w:rPr>
          <w:rFonts w:ascii="Times New Roman" w:eastAsia="宋体" w:hAnsi="Times New Roman" w:cs="Times New Roman"/>
          <w:spacing w:val="-2"/>
          <w:lang w:eastAsia="zh-CN"/>
        </w:rPr>
        <w:t>完整性</w:t>
      </w:r>
    </w:p>
    <w:p w14:paraId="0CFBF820" w14:textId="77777777" w:rsidR="00D16BE9" w:rsidRDefault="00AC4FA2">
      <w:pPr>
        <w:pStyle w:val="a8"/>
        <w:spacing w:line="300" w:lineRule="auto"/>
        <w:ind w:firstLineChars="200" w:firstLine="420"/>
        <w:jc w:val="both"/>
        <w:rPr>
          <w:rFonts w:cs="Times New Roman"/>
          <w:szCs w:val="21"/>
          <w:lang w:eastAsia="zh-CN"/>
        </w:rPr>
      </w:pPr>
      <w:r>
        <w:rPr>
          <w:rFonts w:cs="Times New Roman"/>
          <w:szCs w:val="21"/>
          <w:lang w:eastAsia="zh-CN"/>
        </w:rPr>
        <w:t>除了准确性和精确性之外，通过编目流程的完整性，涵盖所有相关影响类别的</w:t>
      </w:r>
      <w:r>
        <w:rPr>
          <w:rFonts w:cs="Times New Roman"/>
          <w:szCs w:val="21"/>
          <w:lang w:eastAsia="zh-CN"/>
        </w:rPr>
        <w:t>“</w:t>
      </w:r>
      <w:r>
        <w:rPr>
          <w:rFonts w:cs="Times New Roman"/>
          <w:szCs w:val="21"/>
          <w:lang w:eastAsia="zh-CN"/>
        </w:rPr>
        <w:t>完整性</w:t>
      </w:r>
      <w:r>
        <w:rPr>
          <w:rFonts w:cs="Times New Roman"/>
          <w:szCs w:val="21"/>
          <w:lang w:eastAsia="zh-CN"/>
        </w:rPr>
        <w:t>”</w:t>
      </w:r>
      <w:r>
        <w:rPr>
          <w:rFonts w:cs="Times New Roman"/>
          <w:szCs w:val="21"/>
          <w:lang w:eastAsia="zh-CN"/>
        </w:rPr>
        <w:t>可被理解为数据质量的第三个组成部分</w:t>
      </w:r>
      <w:r>
        <w:rPr>
          <w:rFonts w:cs="Times New Roman"/>
          <w:szCs w:val="21"/>
          <w:lang w:eastAsia="zh-CN"/>
        </w:rPr>
        <w:t>214</w:t>
      </w:r>
      <w:r>
        <w:rPr>
          <w:rFonts w:cs="Times New Roman"/>
          <w:szCs w:val="21"/>
          <w:lang w:eastAsia="zh-CN"/>
        </w:rPr>
        <w:t>。</w:t>
      </w:r>
    </w:p>
    <w:p w14:paraId="396A92FB" w14:textId="77777777" w:rsidR="00D16BE9" w:rsidRDefault="00AC4FA2">
      <w:pPr>
        <w:pStyle w:val="60"/>
        <w:spacing w:line="300" w:lineRule="auto"/>
        <w:ind w:left="0" w:firstLineChars="200" w:firstLine="442"/>
        <w:rPr>
          <w:rFonts w:ascii="Times New Roman" w:eastAsia="宋体" w:hAnsi="Times New Roman" w:cs="Times New Roman"/>
          <w:lang w:eastAsia="zh-CN"/>
        </w:rPr>
      </w:pPr>
      <w:r>
        <w:rPr>
          <w:rFonts w:ascii="Times New Roman" w:eastAsia="宋体" w:hAnsi="Times New Roman" w:cs="Times New Roman"/>
          <w:lang w:eastAsia="zh-CN"/>
        </w:rPr>
        <w:t>数据质量集成观</w:t>
      </w:r>
    </w:p>
    <w:p w14:paraId="4895793B" w14:textId="77777777" w:rsidR="00D16BE9" w:rsidRDefault="00AC4FA2">
      <w:pPr>
        <w:pStyle w:val="a8"/>
        <w:spacing w:line="300" w:lineRule="auto"/>
        <w:ind w:firstLineChars="200" w:firstLine="420"/>
        <w:jc w:val="both"/>
        <w:rPr>
          <w:rFonts w:cs="Times New Roman"/>
          <w:szCs w:val="21"/>
          <w:lang w:eastAsia="zh-CN"/>
        </w:rPr>
      </w:pPr>
      <w:r>
        <w:rPr>
          <w:rFonts w:cs="Times New Roman"/>
          <w:szCs w:val="21"/>
          <w:lang w:eastAsia="zh-CN"/>
        </w:rPr>
        <w:t>如果</w:t>
      </w:r>
      <w:r>
        <w:rPr>
          <w:rFonts w:cs="Times New Roman"/>
          <w:szCs w:val="21"/>
          <w:lang w:eastAsia="zh-CN"/>
        </w:rPr>
        <w:t>LCA</w:t>
      </w:r>
      <w:r>
        <w:rPr>
          <w:rFonts w:cs="Times New Roman"/>
          <w:szCs w:val="21"/>
          <w:lang w:eastAsia="zh-CN"/>
        </w:rPr>
        <w:t>结果准确、精确且完整，则称之为有效</w:t>
      </w:r>
      <w:r>
        <w:rPr>
          <w:rFonts w:cs="Times New Roman"/>
          <w:szCs w:val="21"/>
          <w:lang w:eastAsia="zh-CN"/>
        </w:rPr>
        <w:t>(“</w:t>
      </w:r>
      <w:r>
        <w:rPr>
          <w:rFonts w:cs="Times New Roman"/>
          <w:szCs w:val="21"/>
          <w:lang w:eastAsia="zh-CN"/>
        </w:rPr>
        <w:t>高总体数据质量</w:t>
      </w:r>
      <w:r>
        <w:rPr>
          <w:rFonts w:cs="Times New Roman"/>
          <w:szCs w:val="21"/>
          <w:lang w:eastAsia="zh-CN"/>
        </w:rPr>
        <w:t>”)</w:t>
      </w:r>
      <w:r>
        <w:rPr>
          <w:rFonts w:cs="Times New Roman"/>
          <w:szCs w:val="21"/>
          <w:lang w:eastAsia="zh-CN"/>
        </w:rPr>
        <w:t>。最弱的标准通常会削弱具体案件的总体质量。</w:t>
      </w:r>
      <w:r>
        <w:rPr>
          <w:rFonts w:cs="Times New Roman"/>
          <w:szCs w:val="21"/>
          <w:lang w:eastAsia="zh-CN"/>
        </w:rPr>
        <w:t>ILCD</w:t>
      </w:r>
      <w:r>
        <w:rPr>
          <w:rFonts w:cs="Times New Roman"/>
          <w:szCs w:val="21"/>
          <w:lang w:eastAsia="zh-CN"/>
        </w:rPr>
        <w:t>数据质量指标反映了这一点</w:t>
      </w:r>
      <w:r>
        <w:rPr>
          <w:rFonts w:cs="Times New Roman"/>
          <w:szCs w:val="21"/>
          <w:lang w:eastAsia="zh-CN"/>
        </w:rPr>
        <w:t>(</w:t>
      </w:r>
      <w:r>
        <w:rPr>
          <w:rFonts w:cs="Times New Roman"/>
          <w:szCs w:val="21"/>
          <w:lang w:eastAsia="zh-CN"/>
        </w:rPr>
        <w:t>见下文第一章</w:t>
      </w:r>
      <w:r>
        <w:rPr>
          <w:rFonts w:cs="Times New Roman"/>
          <w:szCs w:val="21"/>
          <w:lang w:eastAsia="zh-CN"/>
        </w:rPr>
        <w:t>)</w:t>
      </w:r>
      <w:hyperlink w:anchor="_bookmark4" w:history="1">
        <w:r>
          <w:rPr>
            <w:rFonts w:cs="Times New Roman"/>
            <w:szCs w:val="21"/>
            <w:lang w:eastAsia="zh-CN"/>
          </w:rPr>
          <w:t>12.3</w:t>
        </w:r>
      </w:hyperlink>
      <w:r>
        <w:rPr>
          <w:rFonts w:cs="Times New Roman"/>
          <w:szCs w:val="21"/>
          <w:lang w:eastAsia="zh-CN"/>
        </w:rPr>
        <w:t>).</w:t>
      </w:r>
      <w:r>
        <w:rPr>
          <w:rFonts w:cs="Times New Roman"/>
          <w:szCs w:val="21"/>
          <w:lang w:eastAsia="zh-CN"/>
        </w:rPr>
        <w:t>因此，在生命周期评价中，人们可以用</w:t>
      </w:r>
      <w:r>
        <w:rPr>
          <w:rFonts w:cs="Times New Roman"/>
          <w:szCs w:val="21"/>
          <w:lang w:eastAsia="zh-CN"/>
        </w:rPr>
        <w:t>“</w:t>
      </w:r>
      <w:r>
        <w:rPr>
          <w:rFonts w:cs="Times New Roman"/>
          <w:szCs w:val="21"/>
          <w:lang w:eastAsia="zh-CN"/>
        </w:rPr>
        <w:t>有效性</w:t>
      </w:r>
      <w:r>
        <w:rPr>
          <w:rFonts w:cs="Times New Roman"/>
          <w:szCs w:val="21"/>
          <w:lang w:eastAsia="zh-CN"/>
        </w:rPr>
        <w:t>”</w:t>
      </w:r>
      <w:r>
        <w:rPr>
          <w:rFonts w:cs="Times New Roman"/>
          <w:szCs w:val="21"/>
          <w:lang w:eastAsia="zh-CN"/>
        </w:rPr>
        <w:t>一词</w:t>
      </w:r>
      <w:proofErr w:type="gramStart"/>
      <w:r>
        <w:rPr>
          <w:rFonts w:cs="Times New Roman"/>
          <w:szCs w:val="21"/>
          <w:lang w:eastAsia="zh-CN"/>
        </w:rPr>
        <w:t>来指数</w:t>
      </w:r>
      <w:proofErr w:type="gramEnd"/>
      <w:r>
        <w:rPr>
          <w:rFonts w:cs="Times New Roman"/>
          <w:szCs w:val="21"/>
          <w:lang w:eastAsia="zh-CN"/>
        </w:rPr>
        <w:t>据的总体质量</w:t>
      </w:r>
      <w:r>
        <w:rPr>
          <w:rFonts w:cs="Times New Roman"/>
          <w:szCs w:val="21"/>
          <w:lang w:eastAsia="zh-CN"/>
        </w:rPr>
        <w:t>(</w:t>
      </w:r>
      <w:r>
        <w:rPr>
          <w:rFonts w:cs="Times New Roman"/>
          <w:szCs w:val="21"/>
          <w:lang w:eastAsia="zh-CN"/>
        </w:rPr>
        <w:t>以及生命周期评价研究的结果</w:t>
      </w:r>
      <w:r>
        <w:rPr>
          <w:rFonts w:cs="Times New Roman"/>
          <w:szCs w:val="21"/>
          <w:lang w:eastAsia="zh-CN"/>
        </w:rPr>
        <w:t>)</w:t>
      </w:r>
      <w:r>
        <w:rPr>
          <w:rFonts w:cs="Times New Roman"/>
          <w:szCs w:val="21"/>
          <w:lang w:eastAsia="zh-CN"/>
        </w:rPr>
        <w:t>。</w:t>
      </w:r>
    </w:p>
    <w:p w14:paraId="2958A24E" w14:textId="77777777" w:rsidR="00D16BE9" w:rsidRDefault="00AC4FA2">
      <w:pPr>
        <w:pStyle w:val="a8"/>
        <w:spacing w:line="300" w:lineRule="auto"/>
        <w:ind w:firstLineChars="200" w:firstLine="420"/>
        <w:jc w:val="both"/>
        <w:rPr>
          <w:rFonts w:cs="Times New Roman"/>
          <w:szCs w:val="21"/>
          <w:lang w:eastAsia="zh-CN"/>
        </w:rPr>
      </w:pPr>
      <w:r>
        <w:rPr>
          <w:rFonts w:cs="Times New Roman"/>
          <w:szCs w:val="21"/>
          <w:lang w:eastAsia="zh-CN"/>
        </w:rPr>
        <w:t>在程序上，人们可以有效地努力获得高质量的数据，但首先要精确地确定技术、地理和时间方面的适当性，即数据</w:t>
      </w:r>
      <w:proofErr w:type="gramStart"/>
      <w:r>
        <w:rPr>
          <w:rFonts w:cs="Times New Roman"/>
          <w:szCs w:val="21"/>
          <w:lang w:eastAsia="zh-CN"/>
        </w:rPr>
        <w:t>集应该</w:t>
      </w:r>
      <w:proofErr w:type="gramEnd"/>
      <w:r>
        <w:rPr>
          <w:rFonts w:cs="Times New Roman"/>
          <w:szCs w:val="21"/>
          <w:lang w:eastAsia="zh-CN"/>
        </w:rPr>
        <w:t>代表什么。其次，旨在涵盖所有待纳入的相关清单和相关影响类别的完整性。在量化流量时，注意数值的低方差是这种方法的补充。</w:t>
      </w:r>
    </w:p>
    <w:p w14:paraId="485743F5" w14:textId="77777777" w:rsidR="00D16BE9" w:rsidRDefault="00AC4FA2">
      <w:pPr>
        <w:pStyle w:val="a8"/>
        <w:spacing w:line="300" w:lineRule="auto"/>
        <w:ind w:firstLineChars="200" w:firstLine="420"/>
        <w:jc w:val="both"/>
        <w:rPr>
          <w:rFonts w:cs="Times New Roman"/>
          <w:szCs w:val="21"/>
          <w:lang w:eastAsia="zh-CN"/>
        </w:rPr>
      </w:pPr>
      <w:r>
        <w:rPr>
          <w:rFonts w:cs="Times New Roman"/>
          <w:szCs w:val="21"/>
          <w:lang w:eastAsia="zh-CN"/>
        </w:rPr>
        <w:t>在系统层面上，方法的适当性和一致性开始发挥作用。</w:t>
      </w:r>
    </w:p>
    <w:p w14:paraId="56D6DBA1" w14:textId="77777777" w:rsidR="00D16BE9" w:rsidRDefault="00D16BE9">
      <w:pPr>
        <w:pStyle w:val="a8"/>
        <w:spacing w:line="300" w:lineRule="auto"/>
        <w:ind w:firstLineChars="200" w:firstLine="400"/>
        <w:rPr>
          <w:rFonts w:cs="Times New Roman"/>
          <w:sz w:val="20"/>
          <w:lang w:eastAsia="zh-CN"/>
        </w:rPr>
      </w:pPr>
    </w:p>
    <w:p w14:paraId="0BB49039" w14:textId="77777777" w:rsidR="00D16BE9" w:rsidRDefault="00D16BE9">
      <w:pPr>
        <w:pStyle w:val="a8"/>
        <w:spacing w:line="300" w:lineRule="auto"/>
        <w:ind w:firstLineChars="200" w:firstLine="400"/>
        <w:rPr>
          <w:rFonts w:cs="Times New Roman"/>
          <w:sz w:val="20"/>
          <w:lang w:eastAsia="zh-CN"/>
        </w:rPr>
      </w:pPr>
    </w:p>
    <w:p w14:paraId="290DA14B" w14:textId="77777777" w:rsidR="00D16BE9" w:rsidRDefault="00AC4FA2">
      <w:pPr>
        <w:pStyle w:val="a8"/>
        <w:spacing w:line="300" w:lineRule="auto"/>
        <w:ind w:firstLineChars="200" w:firstLine="420"/>
        <w:rPr>
          <w:rFonts w:cs="Times New Roman"/>
          <w:sz w:val="11"/>
          <w:lang w:eastAsia="zh-CN"/>
        </w:rPr>
      </w:pPr>
      <w:r>
        <w:rPr>
          <w:rFonts w:cs="Times New Roman"/>
          <w:noProof/>
        </w:rPr>
        <mc:AlternateContent>
          <mc:Choice Requires="wps">
            <w:drawing>
              <wp:anchor distT="0" distB="0" distL="0" distR="0" simplePos="0" relativeHeight="251635200" behindDoc="1" locked="0" layoutInCell="1" allowOverlap="1" wp14:anchorId="458E35E1" wp14:editId="7BB5D1AD">
                <wp:simplePos x="0" y="0"/>
                <wp:positionH relativeFrom="page">
                  <wp:posOffset>900430</wp:posOffset>
                </wp:positionH>
                <wp:positionV relativeFrom="paragraph">
                  <wp:posOffset>97155</wp:posOffset>
                </wp:positionV>
                <wp:extent cx="1828800" cy="6985"/>
                <wp:effectExtent l="0" t="0" r="0" b="0"/>
                <wp:wrapTopAndBottom/>
                <wp:docPr id="718" name="docshape9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28800" cy="6985"/>
                        </a:xfrm>
                        <a:prstGeom prst="rect">
                          <a:avLst/>
                        </a:prstGeom>
                        <a:solidFill>
                          <a:srgbClr val="000000"/>
                        </a:solidFill>
                        <a:ln>
                          <a:noFill/>
                        </a:ln>
                      </wps:spPr>
                      <wps:bodyPr rot="0" vert="horz" wrap="square" lIns="91440" tIns="45720" rIns="91440" bIns="45720" anchor="t" anchorCtr="0" upright="1">
                        <a:noAutofit/>
                      </wps:bodyPr>
                    </wps:wsp>
                  </a:graphicData>
                </a:graphic>
              </wp:anchor>
            </w:drawing>
          </mc:Choice>
          <mc:Fallback xmlns:wpsCustomData="http://www.wps.cn/officeDocument/2013/wpsCustomData">
            <w:pict>
              <v:rect id="docshape96" o:spid="_x0000_s1026" o:spt="1" style="position:absolute;left:0pt;margin-left:70.9pt;margin-top:7.65pt;height:0.55pt;width:144pt;mso-position-horizontal-relative:page;mso-wrap-distance-bottom:0pt;mso-wrap-distance-top:0pt;z-index:-251601920;mso-width-relative:page;mso-height-relative:page;" fillcolor="#000000" filled="t" stroked="f" coordsize="21600,21600" o:gfxdata="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">
                <v:fill on="t" focussize="0,0"/>
                <v:stroke on="f"/>
                <v:imagedata o:title=""/>
                <o:lock v:ext="edit" aspectratio="f"/>
                <w10:wrap type="topAndBottom"/>
              </v:rect>
            </w:pict>
          </mc:Fallback>
        </mc:AlternateContent>
      </w:r>
    </w:p>
    <w:p w14:paraId="0AF171C6" w14:textId="77777777" w:rsidR="00D16BE9" w:rsidRDefault="00D16BE9">
      <w:pPr>
        <w:pStyle w:val="a8"/>
        <w:spacing w:line="300" w:lineRule="auto"/>
        <w:ind w:firstLineChars="200" w:firstLine="180"/>
        <w:rPr>
          <w:rFonts w:cs="Times New Roman"/>
          <w:sz w:val="9"/>
          <w:lang w:eastAsia="zh-CN"/>
        </w:rPr>
      </w:pPr>
    </w:p>
    <w:p w14:paraId="6BA65CE5" w14:textId="77777777" w:rsidR="00D16BE9" w:rsidRDefault="00AC4FA2">
      <w:pPr>
        <w:spacing w:line="300" w:lineRule="auto"/>
        <w:ind w:firstLine="361"/>
        <w:rPr>
          <w:rFonts w:eastAsia="宋体" w:cs="Times New Roman"/>
          <w:b/>
          <w:bCs/>
          <w:sz w:val="18"/>
          <w:szCs w:val="18"/>
        </w:rPr>
      </w:pPr>
      <w:r>
        <w:rPr>
          <w:rFonts w:eastAsia="宋体" w:cs="Times New Roman"/>
          <w:b/>
          <w:bCs/>
          <w:sz w:val="18"/>
          <w:szCs w:val="18"/>
        </w:rPr>
        <w:t>214</w:t>
      </w:r>
      <w:r>
        <w:rPr>
          <w:rFonts w:eastAsia="宋体" w:cs="Times New Roman"/>
          <w:b/>
          <w:bCs/>
          <w:sz w:val="18"/>
          <w:szCs w:val="18"/>
        </w:rPr>
        <w:t>可以论证完整性与精确性和准确性的潜在重叠</w:t>
      </w:r>
      <w:r>
        <w:rPr>
          <w:rFonts w:eastAsia="宋体" w:cs="Times New Roman"/>
          <w:b/>
          <w:bCs/>
          <w:sz w:val="18"/>
          <w:szCs w:val="18"/>
        </w:rPr>
        <w:t>-</w:t>
      </w:r>
      <w:r>
        <w:rPr>
          <w:rFonts w:eastAsia="宋体" w:cs="Times New Roman"/>
          <w:b/>
          <w:bCs/>
          <w:sz w:val="18"/>
          <w:szCs w:val="18"/>
        </w:rPr>
        <w:t>数据质量方面也可以用另一种方式区分。然而，给出的区分涉及广泛使用的术语和概念</w:t>
      </w:r>
      <w:r>
        <w:rPr>
          <w:rFonts w:eastAsia="宋体" w:cs="Times New Roman"/>
          <w:b/>
          <w:bCs/>
          <w:sz w:val="18"/>
          <w:szCs w:val="18"/>
        </w:rPr>
        <w:t>(</w:t>
      </w:r>
      <w:r>
        <w:rPr>
          <w:rFonts w:eastAsia="宋体" w:cs="Times New Roman"/>
          <w:b/>
          <w:bCs/>
          <w:sz w:val="18"/>
          <w:szCs w:val="18"/>
        </w:rPr>
        <w:t>包括</w:t>
      </w:r>
      <w:r>
        <w:rPr>
          <w:rFonts w:eastAsia="宋体" w:cs="Times New Roman"/>
          <w:b/>
          <w:bCs/>
          <w:sz w:val="18"/>
          <w:szCs w:val="18"/>
        </w:rPr>
        <w:t>ISO 14044</w:t>
      </w:r>
      <w:r>
        <w:rPr>
          <w:rFonts w:eastAsia="宋体" w:cs="Times New Roman"/>
          <w:b/>
          <w:bCs/>
          <w:sz w:val="18"/>
          <w:szCs w:val="18"/>
        </w:rPr>
        <w:t>的术语和概念，区分精确度和完整性</w:t>
      </w:r>
      <w:r>
        <w:rPr>
          <w:rFonts w:eastAsia="宋体" w:cs="Times New Roman"/>
          <w:b/>
          <w:bCs/>
          <w:sz w:val="18"/>
          <w:szCs w:val="18"/>
        </w:rPr>
        <w:t>)</w:t>
      </w:r>
      <w:r>
        <w:rPr>
          <w:rFonts w:eastAsia="宋体" w:cs="Times New Roman"/>
          <w:b/>
          <w:bCs/>
          <w:sz w:val="18"/>
          <w:szCs w:val="18"/>
        </w:rPr>
        <w:t>，并有助于更好地理解和解决不同种类的方面，为什么它们被视为服务于其目的。</w:t>
      </w:r>
    </w:p>
    <w:p w14:paraId="68469E39" w14:textId="77777777" w:rsidR="00D16BE9" w:rsidRDefault="00D16BE9">
      <w:pPr>
        <w:spacing w:line="300" w:lineRule="auto"/>
        <w:ind w:firstLine="360"/>
        <w:rPr>
          <w:rFonts w:eastAsia="宋体" w:cs="Times New Roman"/>
          <w:sz w:val="18"/>
        </w:rPr>
        <w:sectPr w:rsidR="00D16BE9">
          <w:pgSz w:w="11910" w:h="16840"/>
          <w:pgMar w:top="1040" w:right="1160" w:bottom="1040" w:left="1120" w:header="835" w:footer="852" w:gutter="0"/>
          <w:cols w:space="720"/>
        </w:sectPr>
      </w:pPr>
    </w:p>
    <w:p w14:paraId="7830D33C" w14:textId="77777777" w:rsidR="00D16BE9" w:rsidRDefault="00D16BE9">
      <w:pPr>
        <w:pStyle w:val="a8"/>
        <w:spacing w:line="300" w:lineRule="auto"/>
        <w:ind w:firstLineChars="200" w:firstLine="460"/>
        <w:rPr>
          <w:rFonts w:cs="Times New Roman"/>
          <w:sz w:val="23"/>
          <w:lang w:eastAsia="zh-CN"/>
        </w:rPr>
      </w:pPr>
    </w:p>
    <w:p w14:paraId="04249F89" w14:textId="77777777" w:rsidR="00D16BE9" w:rsidRDefault="00AC4FA2">
      <w:pPr>
        <w:pStyle w:val="a8"/>
        <w:spacing w:line="300" w:lineRule="auto"/>
        <w:ind w:firstLineChars="200" w:firstLine="420"/>
        <w:jc w:val="both"/>
        <w:rPr>
          <w:rFonts w:cs="Times New Roman"/>
          <w:szCs w:val="21"/>
          <w:lang w:eastAsia="zh-CN"/>
        </w:rPr>
      </w:pPr>
      <w:r>
        <w:rPr>
          <w:rFonts w:cs="Times New Roman"/>
          <w:szCs w:val="21"/>
          <w:lang w:eastAsia="zh-CN"/>
        </w:rPr>
        <w:t>关于最终的生命周期评价结果，它与</w:t>
      </w:r>
      <w:r>
        <w:rPr>
          <w:rFonts w:cs="Times New Roman"/>
          <w:szCs w:val="21"/>
          <w:lang w:eastAsia="zh-CN"/>
        </w:rPr>
        <w:t>LCIA</w:t>
      </w:r>
      <w:r>
        <w:rPr>
          <w:rFonts w:cs="Times New Roman"/>
          <w:szCs w:val="21"/>
          <w:lang w:eastAsia="zh-CN"/>
        </w:rPr>
        <w:t>表征因子</w:t>
      </w:r>
      <w:r>
        <w:rPr>
          <w:rFonts w:cs="Times New Roman"/>
          <w:szCs w:val="21"/>
          <w:lang w:eastAsia="zh-CN"/>
        </w:rPr>
        <w:t>(</w:t>
      </w:r>
      <w:r>
        <w:rPr>
          <w:rFonts w:cs="Times New Roman"/>
          <w:szCs w:val="21"/>
          <w:lang w:eastAsia="zh-CN"/>
        </w:rPr>
        <w:t>以及潜在的标准化和加权集</w:t>
      </w:r>
      <w:r>
        <w:rPr>
          <w:rFonts w:cs="Times New Roman"/>
          <w:szCs w:val="21"/>
          <w:lang w:eastAsia="zh-CN"/>
        </w:rPr>
        <w:t>)</w:t>
      </w:r>
      <w:r>
        <w:rPr>
          <w:rFonts w:cs="Times New Roman"/>
          <w:szCs w:val="21"/>
          <w:lang w:eastAsia="zh-CN"/>
        </w:rPr>
        <w:t>相结合，有助于系统层面的整体质量。</w:t>
      </w:r>
    </w:p>
    <w:p w14:paraId="0C08EC44" w14:textId="77777777" w:rsidR="00D16BE9" w:rsidRDefault="00AC4FA2">
      <w:pPr>
        <w:pStyle w:val="a8"/>
        <w:spacing w:line="300" w:lineRule="auto"/>
        <w:ind w:firstLineChars="200" w:firstLine="420"/>
        <w:jc w:val="both"/>
        <w:rPr>
          <w:rFonts w:cs="Times New Roman"/>
          <w:szCs w:val="21"/>
          <w:lang w:eastAsia="zh-CN"/>
        </w:rPr>
      </w:pPr>
      <w:r>
        <w:rPr>
          <w:rFonts w:cs="Times New Roman"/>
          <w:szCs w:val="21"/>
          <w:lang w:eastAsia="zh-CN"/>
        </w:rPr>
        <w:t>LCA</w:t>
      </w:r>
      <w:r>
        <w:rPr>
          <w:rFonts w:cs="Times New Roman"/>
          <w:szCs w:val="21"/>
          <w:lang w:eastAsia="zh-CN"/>
        </w:rPr>
        <w:t>生命周期评价研究结果所需的总体质量取决于预期的应用，因此要从目标定义中推导出来。在比较研究中，最终达到的质量决定了系统之间的差异是否被认为是显著的和稳健的。对于数据集，</w:t>
      </w:r>
      <w:r>
        <w:rPr>
          <w:rFonts w:cs="Times New Roman"/>
          <w:szCs w:val="21"/>
          <w:lang w:eastAsia="zh-CN"/>
        </w:rPr>
        <w:t>LCI</w:t>
      </w:r>
      <w:r>
        <w:rPr>
          <w:rFonts w:cs="Times New Roman"/>
          <w:szCs w:val="21"/>
          <w:lang w:eastAsia="zh-CN"/>
        </w:rPr>
        <w:t>数据的总体质量决定了数据可用于哪些情况。因此，总体数据质量是评价和解释生命周期评估结果的重要信息</w:t>
      </w:r>
      <w:r>
        <w:rPr>
          <w:rFonts w:cs="Times New Roman"/>
          <w:szCs w:val="21"/>
          <w:lang w:eastAsia="zh-CN"/>
        </w:rPr>
        <w:t>:</w:t>
      </w:r>
      <w:r>
        <w:rPr>
          <w:rFonts w:cs="Times New Roman"/>
          <w:szCs w:val="21"/>
          <w:lang w:eastAsia="zh-CN"/>
        </w:rPr>
        <w:t>数据集的总体代表性、完整性、精确性以及方法的适当性和一致性反映</w:t>
      </w:r>
      <w:proofErr w:type="gramStart"/>
      <w:r>
        <w:rPr>
          <w:rFonts w:cs="Times New Roman"/>
          <w:szCs w:val="21"/>
          <w:lang w:eastAsia="zh-CN"/>
        </w:rPr>
        <w:t>数据集所代表</w:t>
      </w:r>
      <w:proofErr w:type="gramEnd"/>
      <w:r>
        <w:rPr>
          <w:rFonts w:cs="Times New Roman"/>
          <w:szCs w:val="21"/>
          <w:lang w:eastAsia="zh-CN"/>
        </w:rPr>
        <w:t>的现实的程度。</w:t>
      </w:r>
    </w:p>
    <w:p w14:paraId="4D5CA799" w14:textId="77777777" w:rsidR="00D16BE9" w:rsidRDefault="00AC4FA2">
      <w:pPr>
        <w:pStyle w:val="a8"/>
        <w:spacing w:line="300" w:lineRule="auto"/>
        <w:ind w:firstLineChars="200" w:firstLine="420"/>
        <w:jc w:val="both"/>
        <w:rPr>
          <w:rFonts w:cs="Times New Roman"/>
          <w:szCs w:val="21"/>
          <w:lang w:eastAsia="zh-CN"/>
        </w:rPr>
      </w:pPr>
      <w:r>
        <w:rPr>
          <w:rFonts w:cs="Times New Roman"/>
          <w:szCs w:val="21"/>
          <w:lang w:eastAsia="zh-CN"/>
        </w:rPr>
        <w:t>清单数据的定量精度是一个显而易见的组成部分，但</w:t>
      </w:r>
      <w:r>
        <w:rPr>
          <w:rFonts w:cs="Times New Roman"/>
          <w:szCs w:val="21"/>
          <w:lang w:eastAsia="zh-CN"/>
        </w:rPr>
        <w:t>LCI</w:t>
      </w:r>
      <w:r>
        <w:rPr>
          <w:rFonts w:cs="Times New Roman"/>
          <w:szCs w:val="21"/>
          <w:lang w:eastAsia="zh-CN"/>
        </w:rPr>
        <w:t>和</w:t>
      </w:r>
      <w:r>
        <w:rPr>
          <w:rFonts w:cs="Times New Roman"/>
          <w:szCs w:val="21"/>
          <w:lang w:eastAsia="zh-CN"/>
        </w:rPr>
        <w:t>LCIA(</w:t>
      </w:r>
      <w:r>
        <w:rPr>
          <w:rFonts w:cs="Times New Roman"/>
          <w:szCs w:val="21"/>
          <w:lang w:eastAsia="zh-CN"/>
        </w:rPr>
        <w:t>如果包括在内</w:t>
      </w:r>
      <w:r>
        <w:rPr>
          <w:rFonts w:cs="Times New Roman"/>
          <w:szCs w:val="21"/>
          <w:lang w:eastAsia="zh-CN"/>
        </w:rPr>
        <w:t>)</w:t>
      </w:r>
      <w:r>
        <w:rPr>
          <w:rFonts w:cs="Times New Roman"/>
          <w:szCs w:val="21"/>
          <w:lang w:eastAsia="zh-CN"/>
        </w:rPr>
        <w:t>的结构和建模方面发挥</w:t>
      </w:r>
      <w:proofErr w:type="gramStart"/>
      <w:r>
        <w:rPr>
          <w:rFonts w:cs="Times New Roman"/>
          <w:szCs w:val="21"/>
          <w:lang w:eastAsia="zh-CN"/>
        </w:rPr>
        <w:t>着重要且往往</w:t>
      </w:r>
      <w:proofErr w:type="gramEnd"/>
      <w:r>
        <w:rPr>
          <w:rFonts w:cs="Times New Roman"/>
          <w:szCs w:val="21"/>
          <w:lang w:eastAsia="zh-CN"/>
        </w:rPr>
        <w:t>是主导的作用。数据和结构差距以及建模假设可能会导致偏差，因此都会严重影响结果的准确性，而它们无法在不确定性计算中直接或定量解决。因此，不确定性估计只能是近似值。它们不仅倾向于低估真实的不确定性，而且尤其不能完全捕捉到结果所达到的准确性。</w:t>
      </w:r>
    </w:p>
    <w:p w14:paraId="76966994" w14:textId="77777777" w:rsidR="00D16BE9" w:rsidRDefault="00D16BE9">
      <w:pPr>
        <w:pStyle w:val="a8"/>
        <w:spacing w:line="300" w:lineRule="auto"/>
        <w:ind w:firstLineChars="200" w:firstLine="100"/>
        <w:rPr>
          <w:rFonts w:cs="Times New Roman"/>
          <w:sz w:val="5"/>
          <w:lang w:eastAsia="zh-CN"/>
        </w:rPr>
      </w:pPr>
    </w:p>
    <w:tbl>
      <w:tblPr>
        <w:tblStyle w:val="TableNormal"/>
        <w:tblW w:w="0" w:type="auto"/>
        <w:tblInd w:w="195" w:type="dxa"/>
        <w:tblBorders>
          <w:top w:val="single" w:sz="4" w:space="0" w:color="CC99FF"/>
          <w:left w:val="single" w:sz="4" w:space="0" w:color="CC99FF"/>
          <w:bottom w:val="single" w:sz="4" w:space="0" w:color="CC99FF"/>
          <w:right w:val="single" w:sz="4" w:space="0" w:color="CC99FF"/>
          <w:insideH w:val="single" w:sz="4" w:space="0" w:color="CC99FF"/>
          <w:insideV w:val="single" w:sz="4" w:space="0" w:color="CC99FF"/>
        </w:tblBorders>
        <w:tblLayout w:type="fixed"/>
        <w:tblLook w:val="04A0" w:firstRow="1" w:lastRow="0" w:firstColumn="1" w:lastColumn="0" w:noHBand="0" w:noVBand="1"/>
      </w:tblPr>
      <w:tblGrid>
        <w:gridCol w:w="9287"/>
      </w:tblGrid>
      <w:tr w:rsidR="00D16BE9" w14:paraId="44076291" w14:textId="77777777">
        <w:trPr>
          <w:trHeight w:val="4933"/>
        </w:trPr>
        <w:tc>
          <w:tcPr>
            <w:tcW w:w="9287" w:type="dxa"/>
            <w:shd w:val="clear" w:color="auto" w:fill="E4B8D2"/>
          </w:tcPr>
          <w:p w14:paraId="035D3A2C" w14:textId="77777777" w:rsidR="00D16BE9" w:rsidRDefault="00AC4FA2">
            <w:pPr>
              <w:pStyle w:val="TableParagraph"/>
              <w:spacing w:before="0" w:line="300" w:lineRule="auto"/>
              <w:ind w:left="0" w:firstLineChars="200" w:firstLine="442"/>
              <w:jc w:val="both"/>
              <w:rPr>
                <w:rFonts w:ascii="Times New Roman" w:eastAsia="宋体" w:hAnsi="Times New Roman" w:cs="Times New Roman"/>
                <w:b/>
                <w:lang w:eastAsia="zh-CN"/>
              </w:rPr>
            </w:pPr>
            <w:r>
              <w:rPr>
                <w:rFonts w:ascii="Times New Roman" w:eastAsia="宋体" w:hAnsi="Times New Roman" w:cs="Times New Roman"/>
                <w:b/>
                <w:lang w:eastAsia="zh-CN"/>
              </w:rPr>
              <w:t>常见错误</w:t>
            </w:r>
            <w:r>
              <w:rPr>
                <w:rFonts w:ascii="Times New Roman" w:eastAsia="宋体" w:hAnsi="Times New Roman" w:cs="Times New Roman"/>
                <w:b/>
                <w:lang w:eastAsia="zh-CN"/>
              </w:rPr>
              <w:t>:</w:t>
            </w:r>
            <w:r>
              <w:rPr>
                <w:rFonts w:ascii="Times New Roman" w:eastAsia="宋体" w:hAnsi="Times New Roman" w:cs="Times New Roman"/>
                <w:b/>
                <w:lang w:eastAsia="zh-CN"/>
              </w:rPr>
              <w:t>过度依赖随机数据不确定性计算</w:t>
            </w:r>
          </w:p>
          <w:p w14:paraId="2A8D5093" w14:textId="77777777" w:rsidR="00D16BE9" w:rsidRDefault="00AC4FA2">
            <w:pPr>
              <w:pStyle w:val="TableParagraph"/>
              <w:spacing w:before="0" w:line="300" w:lineRule="auto"/>
              <w:ind w:left="0" w:firstLineChars="200" w:firstLine="420"/>
              <w:jc w:val="both"/>
              <w:rPr>
                <w:rFonts w:ascii="Times New Roman" w:eastAsia="宋体" w:hAnsi="Times New Roman" w:cs="Times New Roman"/>
                <w:sz w:val="21"/>
                <w:szCs w:val="21"/>
                <w:lang w:eastAsia="zh-CN"/>
              </w:rPr>
            </w:pPr>
            <w:r>
              <w:rPr>
                <w:rFonts w:ascii="Times New Roman" w:eastAsia="宋体" w:hAnsi="Times New Roman" w:cs="Times New Roman"/>
                <w:sz w:val="21"/>
                <w:szCs w:val="21"/>
                <w:lang w:eastAsia="zh-CN"/>
              </w:rPr>
              <w:t>仅考虑</w:t>
            </w:r>
            <w:r>
              <w:rPr>
                <w:rFonts w:ascii="Times New Roman" w:eastAsia="宋体" w:hAnsi="Times New Roman" w:cs="Times New Roman"/>
                <w:sz w:val="21"/>
                <w:szCs w:val="21"/>
                <w:lang w:eastAsia="zh-CN"/>
              </w:rPr>
              <w:t>(</w:t>
            </w:r>
            <w:r>
              <w:rPr>
                <w:rFonts w:ascii="Times New Roman" w:eastAsia="宋体" w:hAnsi="Times New Roman" w:cs="Times New Roman"/>
                <w:sz w:val="21"/>
                <w:szCs w:val="21"/>
                <w:lang w:eastAsia="zh-CN"/>
              </w:rPr>
              <w:t>已知或估计的</w:t>
            </w:r>
            <w:r>
              <w:rPr>
                <w:rFonts w:ascii="Times New Roman" w:eastAsia="宋体" w:hAnsi="Times New Roman" w:cs="Times New Roman"/>
                <w:sz w:val="21"/>
                <w:szCs w:val="21"/>
                <w:lang w:eastAsia="zh-CN"/>
              </w:rPr>
              <w:t>)</w:t>
            </w:r>
            <w:r>
              <w:rPr>
                <w:rFonts w:ascii="Times New Roman" w:eastAsia="宋体" w:hAnsi="Times New Roman" w:cs="Times New Roman"/>
                <w:sz w:val="21"/>
                <w:szCs w:val="21"/>
                <w:lang w:eastAsia="zh-CN"/>
              </w:rPr>
              <w:t>定量随机库存数据的不确定性，并直接用它来证明比较系统中差异的显著性，这是一个越来越常见的错误。</w:t>
            </w:r>
          </w:p>
          <w:p w14:paraId="0A58DFC9" w14:textId="77777777" w:rsidR="00D16BE9" w:rsidRDefault="00AC4FA2">
            <w:pPr>
              <w:pStyle w:val="TableParagraph"/>
              <w:spacing w:before="0" w:line="300" w:lineRule="auto"/>
              <w:ind w:left="0" w:firstLineChars="200" w:firstLine="420"/>
              <w:jc w:val="both"/>
              <w:rPr>
                <w:rFonts w:ascii="Times New Roman" w:eastAsia="宋体" w:hAnsi="Times New Roman" w:cs="Times New Roman"/>
                <w:sz w:val="21"/>
                <w:szCs w:val="21"/>
                <w:lang w:eastAsia="zh-CN"/>
              </w:rPr>
            </w:pPr>
            <w:r>
              <w:rPr>
                <w:rFonts w:ascii="Times New Roman" w:eastAsia="宋体" w:hAnsi="Times New Roman" w:cs="Times New Roman"/>
                <w:sz w:val="21"/>
                <w:szCs w:val="21"/>
                <w:lang w:eastAsia="zh-CN"/>
              </w:rPr>
              <w:t>然而，总体精度和准确性还需要判断其他因素，结构组件、假设、方法的适当性和一致性、数据的有限代表性等。如果只做了部分分析，应明确说明缺少另一部分。此外，如果一个或两个已经量化，应清楚地说明如何确定准确度和精密度。</w:t>
            </w:r>
          </w:p>
          <w:p w14:paraId="0E8DE755" w14:textId="77777777" w:rsidR="00D16BE9" w:rsidRDefault="00AC4FA2">
            <w:pPr>
              <w:pStyle w:val="TableParagraph"/>
              <w:spacing w:before="0" w:line="300" w:lineRule="auto"/>
              <w:ind w:left="0" w:firstLineChars="200" w:firstLine="420"/>
              <w:jc w:val="both"/>
              <w:rPr>
                <w:rFonts w:ascii="Times New Roman" w:eastAsia="宋体" w:hAnsi="Times New Roman" w:cs="Times New Roman"/>
                <w:sz w:val="21"/>
                <w:szCs w:val="21"/>
                <w:lang w:eastAsia="zh-CN"/>
              </w:rPr>
            </w:pPr>
            <w:r>
              <w:rPr>
                <w:rFonts w:ascii="Times New Roman" w:eastAsia="宋体" w:hAnsi="Times New Roman" w:cs="Times New Roman"/>
                <w:sz w:val="21"/>
                <w:szCs w:val="21"/>
                <w:lang w:eastAsia="zh-CN"/>
              </w:rPr>
              <w:t>有人认为，在实践中，缺乏准确性是比随机数据不确定性更相关的问题，为什么特别是在报告后者时没有解决前者，会被理解为试图误导目标受众。由于缺乏准确性通常会在结果中引入偏差，这种情况更为严重</w:t>
            </w:r>
            <w:r>
              <w:rPr>
                <w:rFonts w:ascii="Times New Roman" w:eastAsia="宋体" w:hAnsi="Times New Roman" w:cs="Times New Roman"/>
                <w:sz w:val="21"/>
                <w:szCs w:val="21"/>
                <w:lang w:eastAsia="zh-CN"/>
              </w:rPr>
              <w:t>(</w:t>
            </w:r>
            <w:r>
              <w:rPr>
                <w:rFonts w:ascii="Times New Roman" w:eastAsia="宋体" w:hAnsi="Times New Roman" w:cs="Times New Roman"/>
                <w:sz w:val="21"/>
                <w:szCs w:val="21"/>
                <w:lang w:eastAsia="zh-CN"/>
              </w:rPr>
              <w:t>参见</w:t>
            </w:r>
            <w:r w:rsidR="00000000">
              <w:fldChar w:fldCharType="begin"/>
            </w:r>
            <w:r w:rsidR="00000000">
              <w:rPr>
                <w:lang w:eastAsia="zh-CN"/>
              </w:rPr>
              <w:instrText>HYPERLINK \l "_bookmark3"</w:instrText>
            </w:r>
            <w:r w:rsidR="00000000">
              <w:fldChar w:fldCharType="separate"/>
            </w:r>
            <w:r>
              <w:rPr>
                <w:rFonts w:ascii="Times New Roman" w:eastAsia="宋体" w:hAnsi="Times New Roman" w:cs="Times New Roman"/>
                <w:sz w:val="21"/>
                <w:szCs w:val="21"/>
                <w:lang w:eastAsia="zh-CN"/>
              </w:rPr>
              <w:t>Figure 28</w:t>
            </w:r>
            <w:r w:rsidR="00000000">
              <w:rPr>
                <w:rFonts w:ascii="Times New Roman" w:eastAsia="宋体" w:hAnsi="Times New Roman" w:cs="Times New Roman"/>
                <w:sz w:val="21"/>
                <w:szCs w:val="21"/>
                <w:lang w:eastAsia="zh-CN"/>
              </w:rPr>
              <w:fldChar w:fldCharType="end"/>
            </w:r>
          </w:p>
          <w:p w14:paraId="74F05C07" w14:textId="77777777" w:rsidR="00D16BE9" w:rsidRDefault="00AC4FA2">
            <w:pPr>
              <w:pStyle w:val="TableParagraph"/>
              <w:spacing w:before="0" w:line="300" w:lineRule="auto"/>
              <w:ind w:left="0" w:firstLineChars="200" w:firstLine="420"/>
              <w:jc w:val="both"/>
              <w:rPr>
                <w:rFonts w:ascii="Times New Roman" w:eastAsia="宋体" w:hAnsi="Times New Roman" w:cs="Times New Roman"/>
                <w:lang w:eastAsia="zh-CN"/>
              </w:rPr>
            </w:pPr>
            <w:r>
              <w:rPr>
                <w:rFonts w:ascii="Times New Roman" w:eastAsia="宋体" w:hAnsi="Times New Roman" w:cs="Times New Roman"/>
                <w:sz w:val="21"/>
                <w:szCs w:val="21"/>
                <w:lang w:eastAsia="zh-CN"/>
              </w:rPr>
              <w:t>总体数据质量的判断最终只能通过专家判断来完成。不确定性计算和定性或定量精度评估可以提供大量帮助，但只能提供支持性的定量信息。</w:t>
            </w:r>
          </w:p>
        </w:tc>
      </w:tr>
    </w:tbl>
    <w:p w14:paraId="6A5D2F69" w14:textId="77777777" w:rsidR="00D16BE9" w:rsidRDefault="00AC4FA2">
      <w:pPr>
        <w:pStyle w:val="60"/>
        <w:spacing w:line="300" w:lineRule="auto"/>
        <w:ind w:left="0" w:firstLineChars="200" w:firstLine="442"/>
        <w:rPr>
          <w:rFonts w:ascii="Times New Roman" w:eastAsia="宋体" w:hAnsi="Times New Roman" w:cs="Times New Roman"/>
          <w:lang w:eastAsia="zh-CN"/>
        </w:rPr>
      </w:pPr>
      <w:r>
        <w:rPr>
          <w:rFonts w:ascii="Times New Roman" w:eastAsia="宋体" w:hAnsi="Times New Roman" w:cs="Times New Roman"/>
          <w:lang w:eastAsia="zh-CN"/>
        </w:rPr>
        <w:t>按照固定的质量要求工作</w:t>
      </w:r>
    </w:p>
    <w:p w14:paraId="13F0CE13" w14:textId="77777777" w:rsidR="00D16BE9" w:rsidRDefault="00AC4FA2">
      <w:pPr>
        <w:pStyle w:val="a8"/>
        <w:spacing w:line="300" w:lineRule="auto"/>
        <w:ind w:firstLineChars="200" w:firstLine="420"/>
        <w:jc w:val="both"/>
        <w:rPr>
          <w:rFonts w:cs="Times New Roman"/>
          <w:szCs w:val="21"/>
          <w:lang w:eastAsia="zh-CN"/>
        </w:rPr>
      </w:pPr>
      <w:r>
        <w:rPr>
          <w:rFonts w:cs="Times New Roman"/>
          <w:szCs w:val="21"/>
          <w:lang w:eastAsia="zh-CN"/>
        </w:rPr>
        <w:t>有时，完整性和精度要求是为预期的应用而明确规定的。因此，对于环境产品声明</w:t>
      </w:r>
      <w:r>
        <w:rPr>
          <w:rFonts w:cs="Times New Roman"/>
          <w:szCs w:val="21"/>
          <w:lang w:eastAsia="zh-CN"/>
        </w:rPr>
        <w:t>(EPD ),</w:t>
      </w:r>
      <w:r>
        <w:rPr>
          <w:rFonts w:cs="Times New Roman"/>
          <w:szCs w:val="21"/>
          <w:lang w:eastAsia="zh-CN"/>
        </w:rPr>
        <w:t>可能会对所应用的</w:t>
      </w:r>
      <w:r>
        <w:rPr>
          <w:rFonts w:cs="Times New Roman"/>
          <w:szCs w:val="21"/>
          <w:lang w:eastAsia="zh-CN"/>
        </w:rPr>
        <w:t>EPD</w:t>
      </w:r>
      <w:r>
        <w:rPr>
          <w:rFonts w:cs="Times New Roman"/>
          <w:szCs w:val="21"/>
          <w:lang w:eastAsia="zh-CN"/>
        </w:rPr>
        <w:t>方案给出的完整性和准确性有精确定义的定量要求</w:t>
      </w:r>
      <w:r>
        <w:rPr>
          <w:rFonts w:cs="Times New Roman"/>
          <w:szCs w:val="21"/>
          <w:lang w:eastAsia="zh-CN"/>
        </w:rPr>
        <w:t>(</w:t>
      </w:r>
      <w:r>
        <w:rPr>
          <w:rFonts w:cs="Times New Roman"/>
          <w:szCs w:val="21"/>
          <w:lang w:eastAsia="zh-CN"/>
        </w:rPr>
        <w:t>例如，</w:t>
      </w:r>
      <w:r>
        <w:rPr>
          <w:rFonts w:cs="Times New Roman"/>
          <w:szCs w:val="21"/>
          <w:lang w:eastAsia="zh-CN"/>
        </w:rPr>
        <w:t>“</w:t>
      </w:r>
      <w:r>
        <w:rPr>
          <w:rFonts w:cs="Times New Roman"/>
          <w:szCs w:val="21"/>
          <w:lang w:eastAsia="zh-CN"/>
        </w:rPr>
        <w:t>总体环境影响的完整性至少为</w:t>
      </w:r>
      <w:r>
        <w:rPr>
          <w:rFonts w:cs="Times New Roman"/>
          <w:szCs w:val="21"/>
          <w:lang w:eastAsia="zh-CN"/>
        </w:rPr>
        <w:t>95 %,</w:t>
      </w:r>
      <w:r>
        <w:rPr>
          <w:rFonts w:cs="Times New Roman"/>
          <w:szCs w:val="21"/>
          <w:lang w:eastAsia="zh-CN"/>
        </w:rPr>
        <w:t>对于气候变化和一次能源，库存数据的最大差异低于</w:t>
      </w:r>
      <w:r>
        <w:rPr>
          <w:rFonts w:cs="Times New Roman"/>
          <w:szCs w:val="21"/>
          <w:lang w:eastAsia="zh-CN"/>
        </w:rPr>
        <w:t>10 %,</w:t>
      </w:r>
      <w:r>
        <w:rPr>
          <w:rFonts w:cs="Times New Roman"/>
          <w:szCs w:val="21"/>
          <w:lang w:eastAsia="zh-CN"/>
        </w:rPr>
        <w:t>对于酸化、富营养化和夏季烟雾影响潜力，最大差异低于</w:t>
      </w:r>
      <w:r>
        <w:rPr>
          <w:rFonts w:cs="Times New Roman"/>
          <w:szCs w:val="21"/>
          <w:lang w:eastAsia="zh-CN"/>
        </w:rPr>
        <w:t>25 %)).</w:t>
      </w:r>
      <w:r>
        <w:rPr>
          <w:rFonts w:cs="Times New Roman"/>
          <w:szCs w:val="21"/>
          <w:lang w:eastAsia="zh-CN"/>
        </w:rPr>
        <w:t>与此同时，代表性的质量方面也将得到解决。一个类似的例子是在</w:t>
      </w:r>
      <w:r>
        <w:rPr>
          <w:rFonts w:cs="Times New Roman"/>
          <w:szCs w:val="21"/>
          <w:lang w:eastAsia="zh-CN"/>
        </w:rPr>
        <w:t>ILCD</w:t>
      </w:r>
      <w:r>
        <w:rPr>
          <w:rFonts w:cs="Times New Roman"/>
          <w:szCs w:val="21"/>
          <w:lang w:eastAsia="zh-CN"/>
        </w:rPr>
        <w:t>数据网络中用于分类</w:t>
      </w:r>
      <w:r>
        <w:rPr>
          <w:rFonts w:cs="Times New Roman"/>
          <w:szCs w:val="21"/>
          <w:lang w:eastAsia="zh-CN"/>
        </w:rPr>
        <w:t>LCI</w:t>
      </w:r>
      <w:r>
        <w:rPr>
          <w:rFonts w:cs="Times New Roman"/>
          <w:szCs w:val="21"/>
          <w:lang w:eastAsia="zh-CN"/>
        </w:rPr>
        <w:t>数据集的三个完整和精确级别。</w:t>
      </w:r>
    </w:p>
    <w:p w14:paraId="181E7D35" w14:textId="77777777" w:rsidR="00D16BE9" w:rsidRDefault="00D16BE9">
      <w:pPr>
        <w:spacing w:line="300" w:lineRule="auto"/>
        <w:ind w:firstLine="420"/>
        <w:rPr>
          <w:rFonts w:eastAsia="宋体" w:cs="Times New Roman"/>
        </w:rPr>
        <w:sectPr w:rsidR="00D16BE9">
          <w:pgSz w:w="11910" w:h="16840"/>
          <w:pgMar w:top="1040" w:right="1160" w:bottom="1040" w:left="1120" w:header="835" w:footer="852" w:gutter="0"/>
          <w:cols w:space="720"/>
        </w:sectPr>
      </w:pPr>
    </w:p>
    <w:p w14:paraId="64B6069C" w14:textId="77777777" w:rsidR="00D16BE9" w:rsidRDefault="00D16BE9">
      <w:pPr>
        <w:pStyle w:val="a8"/>
        <w:spacing w:line="300" w:lineRule="auto"/>
        <w:ind w:firstLineChars="200" w:firstLine="480"/>
        <w:rPr>
          <w:rFonts w:cs="Times New Roman"/>
          <w:sz w:val="24"/>
          <w:lang w:eastAsia="zh-CN"/>
        </w:rPr>
      </w:pPr>
    </w:p>
    <w:p w14:paraId="36287CE4" w14:textId="77777777" w:rsidR="00D16BE9" w:rsidRDefault="00AC4FA2">
      <w:pPr>
        <w:pStyle w:val="2"/>
        <w:tabs>
          <w:tab w:val="left" w:pos="1094"/>
        </w:tabs>
        <w:spacing w:beforeLines="0" w:before="0" w:afterLines="0" w:after="0"/>
        <w:ind w:firstLineChars="200" w:firstLine="482"/>
        <w:rPr>
          <w:rFonts w:cs="Times New Roman"/>
        </w:rPr>
      </w:pPr>
      <w:bookmarkStart w:id="170" w:name="_bookmark4"/>
      <w:bookmarkEnd w:id="170"/>
      <w:r>
        <w:rPr>
          <w:rFonts w:cs="Times New Roman" w:hint="eastAsia"/>
        </w:rPr>
        <w:t>12.3</w:t>
      </w:r>
      <w:r>
        <w:rPr>
          <w:rFonts w:cs="Times New Roman"/>
        </w:rPr>
        <w:t>数据质量指标</w:t>
      </w:r>
    </w:p>
    <w:p w14:paraId="4A4C1816" w14:textId="77777777" w:rsidR="00D16BE9" w:rsidRDefault="00AC4FA2">
      <w:pPr>
        <w:spacing w:line="300" w:lineRule="auto"/>
        <w:ind w:firstLine="320"/>
        <w:rPr>
          <w:rFonts w:eastAsia="宋体" w:cs="Times New Roman"/>
          <w:sz w:val="16"/>
        </w:rPr>
      </w:pPr>
      <w:r>
        <w:rPr>
          <w:rFonts w:eastAsia="宋体" w:cs="Times New Roman"/>
          <w:color w:val="0000FF"/>
          <w:sz w:val="16"/>
        </w:rPr>
        <w:t>(</w:t>
      </w:r>
      <w:r>
        <w:rPr>
          <w:rFonts w:eastAsia="宋体" w:cs="Times New Roman"/>
          <w:color w:val="0000FF"/>
          <w:sz w:val="16"/>
        </w:rPr>
        <w:t>指</w:t>
      </w:r>
      <w:r>
        <w:rPr>
          <w:rFonts w:eastAsia="宋体" w:cs="Times New Roman"/>
          <w:color w:val="0000FF"/>
          <w:sz w:val="16"/>
        </w:rPr>
        <w:t>4.2.3.6</w:t>
      </w:r>
      <w:r>
        <w:rPr>
          <w:rFonts w:eastAsia="宋体" w:cs="Times New Roman"/>
          <w:color w:val="0000FF"/>
          <w:sz w:val="16"/>
        </w:rPr>
        <w:t>和</w:t>
      </w:r>
      <w:r>
        <w:rPr>
          <w:rFonts w:eastAsia="宋体" w:cs="Times New Roman"/>
          <w:color w:val="0000FF"/>
          <w:sz w:val="16"/>
        </w:rPr>
        <w:t>4.3.2.1</w:t>
      </w:r>
      <w:r>
        <w:rPr>
          <w:rFonts w:eastAsia="宋体" w:cs="Times New Roman"/>
          <w:color w:val="0000FF"/>
          <w:sz w:val="16"/>
        </w:rPr>
        <w:t>的</w:t>
      </w:r>
      <w:r>
        <w:rPr>
          <w:rFonts w:eastAsia="宋体" w:cs="Times New Roman"/>
          <w:color w:val="0000FF"/>
          <w:sz w:val="16"/>
        </w:rPr>
        <w:t>ISO 14044:2006</w:t>
      </w:r>
      <w:r>
        <w:rPr>
          <w:rFonts w:eastAsia="宋体" w:cs="Times New Roman"/>
          <w:color w:val="0000FF"/>
          <w:sz w:val="16"/>
        </w:rPr>
        <w:t>章节方面</w:t>
      </w:r>
      <w:r>
        <w:rPr>
          <w:rFonts w:eastAsia="宋体" w:cs="Times New Roman"/>
          <w:color w:val="0000FF"/>
          <w:sz w:val="16"/>
        </w:rPr>
        <w:t>)</w:t>
      </w:r>
    </w:p>
    <w:p w14:paraId="6444D4FD" w14:textId="77777777" w:rsidR="00D16BE9" w:rsidRDefault="00AC4FA2">
      <w:pPr>
        <w:pStyle w:val="a8"/>
        <w:spacing w:line="300" w:lineRule="auto"/>
        <w:ind w:firstLineChars="200" w:firstLine="420"/>
        <w:rPr>
          <w:rFonts w:cs="Times New Roman"/>
          <w:szCs w:val="21"/>
          <w:lang w:eastAsia="zh-CN"/>
        </w:rPr>
      </w:pPr>
      <w:r>
        <w:rPr>
          <w:rFonts w:cs="Times New Roman"/>
          <w:szCs w:val="21"/>
          <w:lang w:eastAsia="zh-CN"/>
        </w:rPr>
        <w:t>ILCD</w:t>
      </w:r>
      <w:r>
        <w:rPr>
          <w:rFonts w:cs="Times New Roman"/>
          <w:szCs w:val="21"/>
          <w:lang w:eastAsia="zh-CN"/>
        </w:rPr>
        <w:t>数据质量指标与描述</w:t>
      </w:r>
      <w:r>
        <w:rPr>
          <w:rFonts w:cs="Times New Roman"/>
          <w:szCs w:val="21"/>
          <w:lang w:eastAsia="zh-CN"/>
        </w:rPr>
        <w:t>LCI</w:t>
      </w:r>
      <w:r>
        <w:rPr>
          <w:rFonts w:cs="Times New Roman"/>
          <w:szCs w:val="21"/>
          <w:lang w:eastAsia="zh-CN"/>
        </w:rPr>
        <w:t>数据集质量的关键特征直接相关</w:t>
      </w:r>
      <w:r>
        <w:rPr>
          <w:rFonts w:cs="Times New Roman"/>
          <w:szCs w:val="21"/>
          <w:lang w:eastAsia="zh-CN"/>
        </w:rPr>
        <w:t>215</w:t>
      </w:r>
      <w:r>
        <w:rPr>
          <w:rFonts w:cs="Times New Roman"/>
          <w:szCs w:val="21"/>
          <w:lang w:eastAsia="zh-CN"/>
        </w:rPr>
        <w:t>。这些是</w:t>
      </w:r>
      <w:r>
        <w:rPr>
          <w:rFonts w:cs="Times New Roman"/>
          <w:szCs w:val="21"/>
          <w:lang w:eastAsia="zh-CN"/>
        </w:rPr>
        <w:t>:</w:t>
      </w:r>
    </w:p>
    <w:p w14:paraId="3FABD550" w14:textId="77777777" w:rsidR="00D16BE9" w:rsidRDefault="00AC4FA2">
      <w:pPr>
        <w:pStyle w:val="a8"/>
        <w:spacing w:line="300" w:lineRule="auto"/>
        <w:ind w:firstLineChars="200" w:firstLine="420"/>
        <w:rPr>
          <w:rFonts w:cs="Times New Roman"/>
          <w:szCs w:val="21"/>
          <w:lang w:eastAsia="zh-CN"/>
        </w:rPr>
      </w:pPr>
      <w:r>
        <w:rPr>
          <w:rFonts w:cs="Times New Roman"/>
          <w:noProof/>
          <w:szCs w:val="21"/>
          <w:lang w:eastAsia="zh-CN"/>
        </w:rPr>
        <w:drawing>
          <wp:inline distT="0" distB="0" distL="0" distR="0" wp14:anchorId="0939CAFE" wp14:editId="092D308B">
            <wp:extent cx="92710" cy="123825"/>
            <wp:effectExtent l="0" t="0" r="0" b="1905"/>
            <wp:docPr id="5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1.png"/>
                    <pic:cNvPicPr>
                      <a:picLocks noChangeAspect="1"/>
                    </pic:cNvPicPr>
                  </pic:nvPicPr>
                  <pic:blipFill>
                    <a:blip r:embed="rId112" cstate="print"/>
                    <a:stretch>
                      <a:fillRect/>
                    </a:stretch>
                  </pic:blipFill>
                  <pic:spPr>
                    <a:xfrm>
                      <a:off x="0" y="0"/>
                      <a:ext cx="92964" cy="124205"/>
                    </a:xfrm>
                    <a:prstGeom prst="rect">
                      <a:avLst/>
                    </a:prstGeom>
                  </pic:spPr>
                </pic:pic>
              </a:graphicData>
            </a:graphic>
          </wp:inline>
        </w:drawing>
      </w:r>
      <w:r>
        <w:rPr>
          <w:rFonts w:cs="Times New Roman"/>
          <w:szCs w:val="21"/>
          <w:lang w:eastAsia="zh-CN"/>
        </w:rPr>
        <w:t>技术、地理和时间方面的代表性，</w:t>
      </w:r>
    </w:p>
    <w:p w14:paraId="3E232B04" w14:textId="77777777" w:rsidR="00D16BE9" w:rsidRDefault="00AC4FA2">
      <w:pPr>
        <w:pStyle w:val="a8"/>
        <w:spacing w:line="300" w:lineRule="auto"/>
        <w:ind w:firstLineChars="200" w:firstLine="420"/>
        <w:rPr>
          <w:rFonts w:cs="Times New Roman"/>
          <w:szCs w:val="21"/>
          <w:lang w:eastAsia="zh-CN"/>
        </w:rPr>
      </w:pPr>
      <w:r>
        <w:rPr>
          <w:rFonts w:cs="Times New Roman"/>
          <w:noProof/>
          <w:szCs w:val="21"/>
          <w:lang w:eastAsia="zh-CN"/>
        </w:rPr>
        <w:drawing>
          <wp:inline distT="0" distB="0" distL="0" distR="0" wp14:anchorId="25ABF5CD" wp14:editId="510180E1">
            <wp:extent cx="92710" cy="123825"/>
            <wp:effectExtent l="0" t="0" r="0" b="1905"/>
            <wp:docPr id="5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1.png"/>
                    <pic:cNvPicPr>
                      <a:picLocks noChangeAspect="1"/>
                    </pic:cNvPicPr>
                  </pic:nvPicPr>
                  <pic:blipFill>
                    <a:blip r:embed="rId112" cstate="print"/>
                    <a:stretch>
                      <a:fillRect/>
                    </a:stretch>
                  </pic:blipFill>
                  <pic:spPr>
                    <a:xfrm>
                      <a:off x="0" y="0"/>
                      <a:ext cx="92964" cy="124205"/>
                    </a:xfrm>
                    <a:prstGeom prst="rect">
                      <a:avLst/>
                    </a:prstGeom>
                  </pic:spPr>
                </pic:pic>
              </a:graphicData>
            </a:graphic>
          </wp:inline>
        </w:drawing>
      </w:r>
      <w:r>
        <w:rPr>
          <w:rFonts w:cs="Times New Roman"/>
          <w:szCs w:val="21"/>
          <w:lang w:eastAsia="zh-CN"/>
        </w:rPr>
        <w:t>清单所涵盖的环境影响的完整性，</w:t>
      </w:r>
    </w:p>
    <w:p w14:paraId="663600D5" w14:textId="77777777" w:rsidR="00D16BE9" w:rsidRDefault="00AC4FA2">
      <w:pPr>
        <w:pStyle w:val="a8"/>
        <w:spacing w:line="300" w:lineRule="auto"/>
        <w:ind w:firstLineChars="200" w:firstLine="420"/>
        <w:rPr>
          <w:rFonts w:cs="Times New Roman"/>
          <w:szCs w:val="21"/>
          <w:lang w:eastAsia="zh-CN"/>
        </w:rPr>
      </w:pPr>
      <w:r>
        <w:rPr>
          <w:rFonts w:cs="Times New Roman"/>
          <w:noProof/>
          <w:szCs w:val="21"/>
          <w:lang w:eastAsia="zh-CN"/>
        </w:rPr>
        <w:drawing>
          <wp:inline distT="0" distB="0" distL="0" distR="0" wp14:anchorId="41BA158C" wp14:editId="1AD98596">
            <wp:extent cx="92710" cy="123825"/>
            <wp:effectExtent l="0" t="0" r="0" b="1905"/>
            <wp:docPr id="5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1.png"/>
                    <pic:cNvPicPr>
                      <a:picLocks noChangeAspect="1"/>
                    </pic:cNvPicPr>
                  </pic:nvPicPr>
                  <pic:blipFill>
                    <a:blip r:embed="rId112" cstate="print"/>
                    <a:stretch>
                      <a:fillRect/>
                    </a:stretch>
                  </pic:blipFill>
                  <pic:spPr>
                    <a:xfrm>
                      <a:off x="0" y="0"/>
                      <a:ext cx="92964" cy="124205"/>
                    </a:xfrm>
                    <a:prstGeom prst="rect">
                      <a:avLst/>
                    </a:prstGeom>
                  </pic:spPr>
                </pic:pic>
              </a:graphicData>
            </a:graphic>
          </wp:inline>
        </w:drawing>
      </w:r>
      <w:r>
        <w:rPr>
          <w:rFonts w:cs="Times New Roman"/>
          <w:szCs w:val="21"/>
          <w:lang w:eastAsia="zh-CN"/>
        </w:rPr>
        <w:t>实现了数据的精确性，以及</w:t>
      </w:r>
    </w:p>
    <w:p w14:paraId="40CAD70D" w14:textId="77777777" w:rsidR="00D16BE9" w:rsidRDefault="00AC4FA2">
      <w:pPr>
        <w:pStyle w:val="a8"/>
        <w:spacing w:line="300" w:lineRule="auto"/>
        <w:ind w:firstLineChars="200" w:firstLine="420"/>
        <w:rPr>
          <w:rFonts w:cs="Times New Roman"/>
          <w:szCs w:val="21"/>
          <w:lang w:eastAsia="zh-CN"/>
        </w:rPr>
      </w:pPr>
      <w:r>
        <w:rPr>
          <w:rFonts w:cs="Times New Roman"/>
          <w:noProof/>
          <w:szCs w:val="21"/>
          <w:lang w:eastAsia="zh-CN"/>
        </w:rPr>
        <w:drawing>
          <wp:inline distT="0" distB="0" distL="0" distR="0" wp14:anchorId="25E68A49" wp14:editId="1853CE3D">
            <wp:extent cx="92710" cy="123825"/>
            <wp:effectExtent l="0" t="0" r="0" b="1905"/>
            <wp:docPr id="5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1.png"/>
                    <pic:cNvPicPr>
                      <a:picLocks noChangeAspect="1"/>
                    </pic:cNvPicPr>
                  </pic:nvPicPr>
                  <pic:blipFill>
                    <a:blip r:embed="rId112" cstate="print"/>
                    <a:stretch>
                      <a:fillRect/>
                    </a:stretch>
                  </pic:blipFill>
                  <pic:spPr>
                    <a:xfrm>
                      <a:off x="0" y="0"/>
                      <a:ext cx="92964" cy="124205"/>
                    </a:xfrm>
                    <a:prstGeom prst="rect">
                      <a:avLst/>
                    </a:prstGeom>
                  </pic:spPr>
                </pic:pic>
              </a:graphicData>
            </a:graphic>
          </wp:inline>
        </w:drawing>
      </w:r>
      <w:r>
        <w:rPr>
          <w:rFonts w:cs="Times New Roman"/>
          <w:szCs w:val="21"/>
          <w:lang w:eastAsia="zh-CN"/>
        </w:rPr>
        <w:t>适当和一致地应用</w:t>
      </w:r>
      <w:r>
        <w:rPr>
          <w:rFonts w:cs="Times New Roman"/>
          <w:szCs w:val="21"/>
          <w:lang w:eastAsia="zh-CN"/>
        </w:rPr>
        <w:t>LCI</w:t>
      </w:r>
      <w:r>
        <w:rPr>
          <w:rFonts w:cs="Times New Roman"/>
          <w:szCs w:val="21"/>
          <w:lang w:eastAsia="zh-CN"/>
        </w:rPr>
        <w:t>方法</w:t>
      </w:r>
      <w:r>
        <w:rPr>
          <w:rFonts w:cs="Times New Roman"/>
          <w:szCs w:val="21"/>
          <w:lang w:eastAsia="zh-CN"/>
        </w:rPr>
        <w:t>(</w:t>
      </w:r>
      <w:r>
        <w:rPr>
          <w:rFonts w:cs="Times New Roman"/>
          <w:szCs w:val="21"/>
          <w:lang w:eastAsia="zh-CN"/>
        </w:rPr>
        <w:t>尤其是在系统层面</w:t>
      </w:r>
      <w:r>
        <w:rPr>
          <w:rFonts w:cs="Times New Roman"/>
          <w:szCs w:val="21"/>
          <w:lang w:eastAsia="zh-CN"/>
        </w:rPr>
        <w:t>)</w:t>
      </w:r>
    </w:p>
    <w:p w14:paraId="40A8E83C" w14:textId="77777777" w:rsidR="00D16BE9" w:rsidRDefault="00000000">
      <w:pPr>
        <w:pStyle w:val="a8"/>
        <w:spacing w:line="300" w:lineRule="auto"/>
        <w:ind w:firstLineChars="200" w:firstLine="420"/>
        <w:rPr>
          <w:rFonts w:cs="Times New Roman"/>
          <w:szCs w:val="21"/>
          <w:lang w:eastAsia="zh-CN"/>
        </w:rPr>
      </w:pPr>
      <w:hyperlink w:anchor="_bookmark5" w:history="1">
        <w:r w:rsidR="00AC4FA2">
          <w:rPr>
            <w:rFonts w:cs="Times New Roman"/>
            <w:szCs w:val="21"/>
            <w:lang w:eastAsia="zh-CN"/>
          </w:rPr>
          <w:t>Table 5</w:t>
        </w:r>
      </w:hyperlink>
      <w:r w:rsidR="00AC4FA2">
        <w:rPr>
          <w:rFonts w:cs="Times New Roman"/>
          <w:szCs w:val="21"/>
          <w:lang w:eastAsia="zh-CN"/>
        </w:rPr>
        <w:t>更详细地描述了</w:t>
      </w:r>
      <w:r w:rsidR="00AC4FA2">
        <w:rPr>
          <w:rFonts w:cs="Times New Roman"/>
          <w:szCs w:val="21"/>
          <w:lang w:eastAsia="zh-CN"/>
        </w:rPr>
        <w:t>ILCD</w:t>
      </w:r>
      <w:r w:rsidR="00AC4FA2">
        <w:rPr>
          <w:rFonts w:cs="Times New Roman"/>
          <w:szCs w:val="21"/>
          <w:lang w:eastAsia="zh-CN"/>
        </w:rPr>
        <w:t>数据质量指标</w:t>
      </w:r>
      <w:r w:rsidR="00AC4FA2">
        <w:rPr>
          <w:rFonts w:cs="Times New Roman"/>
          <w:szCs w:val="21"/>
          <w:lang w:eastAsia="zh-CN"/>
        </w:rPr>
        <w:t>/</w:t>
      </w:r>
      <w:r w:rsidR="00AC4FA2">
        <w:rPr>
          <w:rFonts w:cs="Times New Roman"/>
          <w:szCs w:val="21"/>
          <w:lang w:eastAsia="zh-CN"/>
        </w:rPr>
        <w:t>组件的概念。</w:t>
      </w:r>
    </w:p>
    <w:p w14:paraId="2AE22FD2" w14:textId="77777777" w:rsidR="00D16BE9" w:rsidRDefault="00D16BE9">
      <w:pPr>
        <w:pStyle w:val="a8"/>
        <w:spacing w:line="300" w:lineRule="auto"/>
        <w:ind w:firstLineChars="200" w:firstLine="400"/>
        <w:rPr>
          <w:rFonts w:cs="Times New Roman"/>
          <w:sz w:val="20"/>
          <w:lang w:eastAsia="zh-CN"/>
        </w:rPr>
      </w:pPr>
    </w:p>
    <w:p w14:paraId="425165F4" w14:textId="77777777" w:rsidR="00D16BE9" w:rsidRDefault="00AC4FA2">
      <w:pPr>
        <w:tabs>
          <w:tab w:val="left" w:pos="1603"/>
        </w:tabs>
        <w:spacing w:line="300" w:lineRule="auto"/>
        <w:ind w:firstLine="402"/>
        <w:rPr>
          <w:rFonts w:eastAsia="宋体" w:cs="Times New Roman"/>
          <w:b/>
          <w:sz w:val="20"/>
        </w:rPr>
      </w:pPr>
      <w:bookmarkStart w:id="171" w:name="_bookmark5"/>
      <w:bookmarkEnd w:id="171"/>
      <w:r>
        <w:rPr>
          <w:rFonts w:eastAsia="宋体" w:cs="Times New Roman"/>
          <w:b/>
          <w:sz w:val="20"/>
        </w:rPr>
        <w:t>表</w:t>
      </w:r>
      <w:r>
        <w:rPr>
          <w:rFonts w:eastAsia="宋体" w:cs="Times New Roman"/>
          <w:b/>
          <w:sz w:val="20"/>
        </w:rPr>
        <w:t>5</w:t>
      </w:r>
      <w:r>
        <w:rPr>
          <w:rFonts w:eastAsia="宋体" w:cs="Times New Roman"/>
          <w:b/>
          <w:sz w:val="20"/>
        </w:rPr>
        <w:t>总体清单数据质量</w:t>
      </w:r>
      <w:r>
        <w:rPr>
          <w:rFonts w:eastAsia="宋体" w:cs="Times New Roman"/>
          <w:b/>
          <w:sz w:val="20"/>
        </w:rPr>
        <w:t>(</w:t>
      </w:r>
      <w:r>
        <w:rPr>
          <w:rFonts w:eastAsia="宋体" w:cs="Times New Roman"/>
          <w:b/>
          <w:sz w:val="20"/>
        </w:rPr>
        <w:t>有效性</w:t>
      </w:r>
      <w:r>
        <w:rPr>
          <w:rFonts w:eastAsia="宋体" w:cs="Times New Roman"/>
          <w:b/>
          <w:sz w:val="20"/>
        </w:rPr>
        <w:t>)</w:t>
      </w:r>
      <w:r>
        <w:rPr>
          <w:rFonts w:eastAsia="宋体" w:cs="Times New Roman"/>
          <w:b/>
          <w:sz w:val="20"/>
        </w:rPr>
        <w:t>及其主要的</w:t>
      </w:r>
      <w:r>
        <w:rPr>
          <w:rFonts w:eastAsia="宋体" w:cs="Times New Roman"/>
          <w:b/>
          <w:sz w:val="20"/>
        </w:rPr>
        <w:t>6</w:t>
      </w:r>
      <w:r>
        <w:rPr>
          <w:rFonts w:eastAsia="宋体" w:cs="Times New Roman"/>
          <w:b/>
          <w:sz w:val="20"/>
        </w:rPr>
        <w:t>个方面</w:t>
      </w:r>
    </w:p>
    <w:p w14:paraId="47C1133D" w14:textId="77777777" w:rsidR="00D16BE9" w:rsidRDefault="00D16BE9">
      <w:pPr>
        <w:pStyle w:val="a8"/>
        <w:spacing w:line="300" w:lineRule="auto"/>
        <w:ind w:firstLineChars="200" w:firstLine="241"/>
        <w:rPr>
          <w:rFonts w:cs="Times New Roman"/>
          <w:b/>
          <w:sz w:val="12"/>
          <w:lang w:eastAsia="zh-CN"/>
        </w:rPr>
      </w:pPr>
    </w:p>
    <w:tbl>
      <w:tblPr>
        <w:tblStyle w:val="TableNormal"/>
        <w:tblW w:w="0" w:type="auto"/>
        <w:tblInd w:w="1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268"/>
        <w:gridCol w:w="5606"/>
        <w:gridCol w:w="1412"/>
      </w:tblGrid>
      <w:tr w:rsidR="00D16BE9" w14:paraId="67F9FA2A" w14:textId="77777777">
        <w:trPr>
          <w:trHeight w:val="683"/>
        </w:trPr>
        <w:tc>
          <w:tcPr>
            <w:tcW w:w="2268" w:type="dxa"/>
          </w:tcPr>
          <w:p w14:paraId="550BDD95" w14:textId="77777777" w:rsidR="00D16BE9" w:rsidRDefault="00AC4FA2">
            <w:pPr>
              <w:pStyle w:val="TableParagraph"/>
              <w:tabs>
                <w:tab w:val="left" w:pos="2047"/>
              </w:tabs>
              <w:spacing w:before="0" w:line="300" w:lineRule="auto"/>
              <w:ind w:left="0" w:firstLineChars="200" w:firstLine="394"/>
              <w:rPr>
                <w:rFonts w:ascii="Times New Roman" w:eastAsia="宋体" w:hAnsi="Times New Roman" w:cs="Times New Roman"/>
                <w:b/>
                <w:sz w:val="20"/>
              </w:rPr>
            </w:pPr>
            <w:proofErr w:type="spellStart"/>
            <w:r>
              <w:rPr>
                <w:rFonts w:ascii="Times New Roman" w:eastAsia="宋体" w:hAnsi="Times New Roman" w:cs="Times New Roman"/>
                <w:b/>
                <w:spacing w:val="-2"/>
                <w:sz w:val="20"/>
              </w:rPr>
              <w:t>指示器</w:t>
            </w:r>
            <w:proofErr w:type="spellEnd"/>
            <w:r>
              <w:rPr>
                <w:rFonts w:ascii="Times New Roman" w:eastAsia="宋体" w:hAnsi="Times New Roman" w:cs="Times New Roman"/>
                <w:b/>
                <w:sz w:val="20"/>
              </w:rPr>
              <w:tab/>
            </w:r>
            <w:r>
              <w:rPr>
                <w:rFonts w:ascii="Times New Roman" w:eastAsia="宋体" w:hAnsi="Times New Roman" w:cs="Times New Roman"/>
                <w:b/>
                <w:spacing w:val="-10"/>
                <w:sz w:val="20"/>
              </w:rPr>
              <w:t>/</w:t>
            </w:r>
          </w:p>
          <w:p w14:paraId="43406F7A" w14:textId="77777777" w:rsidR="00D16BE9" w:rsidRDefault="00AC4FA2">
            <w:pPr>
              <w:pStyle w:val="TableParagraph"/>
              <w:spacing w:before="0" w:line="300" w:lineRule="auto"/>
              <w:ind w:left="0" w:firstLineChars="200" w:firstLine="394"/>
              <w:rPr>
                <w:rFonts w:ascii="Times New Roman" w:eastAsia="宋体" w:hAnsi="Times New Roman" w:cs="Times New Roman"/>
                <w:b/>
                <w:sz w:val="20"/>
              </w:rPr>
            </w:pPr>
            <w:proofErr w:type="spellStart"/>
            <w:r>
              <w:rPr>
                <w:rFonts w:ascii="Times New Roman" w:eastAsia="宋体" w:hAnsi="Times New Roman" w:cs="Times New Roman"/>
                <w:b/>
                <w:spacing w:val="-2"/>
                <w:sz w:val="20"/>
              </w:rPr>
              <w:t>成分</w:t>
            </w:r>
            <w:proofErr w:type="spellEnd"/>
          </w:p>
        </w:tc>
        <w:tc>
          <w:tcPr>
            <w:tcW w:w="5606" w:type="dxa"/>
          </w:tcPr>
          <w:p w14:paraId="1A0166B3" w14:textId="77777777" w:rsidR="00D16BE9" w:rsidRDefault="00AC4FA2">
            <w:pPr>
              <w:pStyle w:val="TableParagraph"/>
              <w:spacing w:before="0" w:line="300" w:lineRule="auto"/>
              <w:ind w:left="0" w:firstLineChars="200" w:firstLine="402"/>
              <w:rPr>
                <w:rFonts w:ascii="Times New Roman" w:eastAsia="宋体" w:hAnsi="Times New Roman" w:cs="Times New Roman"/>
                <w:b/>
                <w:sz w:val="20"/>
              </w:rPr>
            </w:pPr>
            <w:proofErr w:type="spellStart"/>
            <w:r>
              <w:rPr>
                <w:rFonts w:ascii="Times New Roman" w:eastAsia="宋体" w:hAnsi="Times New Roman" w:cs="Times New Roman"/>
                <w:b/>
                <w:sz w:val="20"/>
              </w:rPr>
              <w:t>定义</w:t>
            </w:r>
            <w:proofErr w:type="spellEnd"/>
            <w:r>
              <w:rPr>
                <w:rFonts w:ascii="Times New Roman" w:eastAsia="宋体" w:hAnsi="Times New Roman" w:cs="Times New Roman"/>
                <w:b/>
                <w:sz w:val="20"/>
              </w:rPr>
              <w:t>/</w:t>
            </w:r>
            <w:proofErr w:type="spellStart"/>
            <w:r>
              <w:rPr>
                <w:rFonts w:ascii="Times New Roman" w:eastAsia="宋体" w:hAnsi="Times New Roman" w:cs="Times New Roman"/>
                <w:b/>
                <w:sz w:val="20"/>
              </w:rPr>
              <w:t>评论</w:t>
            </w:r>
            <w:proofErr w:type="spellEnd"/>
          </w:p>
        </w:tc>
        <w:tc>
          <w:tcPr>
            <w:tcW w:w="1412" w:type="dxa"/>
          </w:tcPr>
          <w:p w14:paraId="42CDB087" w14:textId="77777777" w:rsidR="00D16BE9" w:rsidRDefault="00AC4FA2">
            <w:pPr>
              <w:pStyle w:val="TableParagraph"/>
              <w:spacing w:before="0" w:line="300" w:lineRule="auto"/>
              <w:ind w:left="0" w:firstLineChars="200" w:firstLine="394"/>
              <w:rPr>
                <w:rFonts w:ascii="Times New Roman" w:eastAsia="宋体" w:hAnsi="Times New Roman" w:cs="Times New Roman"/>
                <w:b/>
                <w:sz w:val="20"/>
              </w:rPr>
            </w:pPr>
            <w:r>
              <w:rPr>
                <w:rFonts w:ascii="Times New Roman" w:eastAsia="宋体" w:hAnsi="Times New Roman" w:cs="Times New Roman"/>
                <w:b/>
                <w:spacing w:val="-2"/>
                <w:sz w:val="20"/>
              </w:rPr>
              <w:t>章</w:t>
            </w:r>
          </w:p>
        </w:tc>
      </w:tr>
      <w:tr w:rsidR="00D16BE9" w14:paraId="5A71E68A" w14:textId="77777777">
        <w:trPr>
          <w:trHeight w:val="1562"/>
        </w:trPr>
        <w:tc>
          <w:tcPr>
            <w:tcW w:w="2268" w:type="dxa"/>
          </w:tcPr>
          <w:p w14:paraId="7BFF1643" w14:textId="77777777" w:rsidR="00D16BE9" w:rsidRDefault="00AC4FA2">
            <w:pPr>
              <w:pStyle w:val="TableParagraph"/>
              <w:spacing w:before="0" w:line="300" w:lineRule="auto"/>
              <w:ind w:left="0" w:firstLineChars="200" w:firstLine="394"/>
              <w:rPr>
                <w:rFonts w:ascii="Times New Roman" w:eastAsia="宋体" w:hAnsi="Times New Roman" w:cs="Times New Roman"/>
                <w:b/>
                <w:sz w:val="20"/>
              </w:rPr>
            </w:pPr>
            <w:proofErr w:type="spellStart"/>
            <w:r>
              <w:rPr>
                <w:rFonts w:ascii="Times New Roman" w:eastAsia="宋体" w:hAnsi="Times New Roman" w:cs="Times New Roman"/>
                <w:b/>
                <w:spacing w:val="-2"/>
                <w:sz w:val="20"/>
              </w:rPr>
              <w:t>技术代表性</w:t>
            </w:r>
            <w:proofErr w:type="spellEnd"/>
          </w:p>
        </w:tc>
        <w:tc>
          <w:tcPr>
            <w:tcW w:w="5606" w:type="dxa"/>
          </w:tcPr>
          <w:p w14:paraId="040615F5" w14:textId="77777777" w:rsidR="00D16BE9" w:rsidRDefault="00AC4FA2">
            <w:pPr>
              <w:pStyle w:val="TableParagraph"/>
              <w:spacing w:before="0" w:line="300" w:lineRule="auto"/>
              <w:ind w:left="0" w:firstLineChars="200" w:firstLine="400"/>
              <w:jc w:val="both"/>
              <w:rPr>
                <w:rFonts w:ascii="Times New Roman" w:eastAsia="宋体" w:hAnsi="Times New Roman" w:cs="Times New Roman"/>
                <w:sz w:val="20"/>
                <w:lang w:eastAsia="zh-CN"/>
              </w:rPr>
            </w:pPr>
            <w:r>
              <w:rPr>
                <w:rFonts w:ascii="Times New Roman" w:eastAsia="宋体" w:hAnsi="Times New Roman" w:cs="Times New Roman"/>
                <w:sz w:val="20"/>
                <w:lang w:eastAsia="zh-CN"/>
              </w:rPr>
              <w:t>数据</w:t>
            </w:r>
            <w:proofErr w:type="gramStart"/>
            <w:r>
              <w:rPr>
                <w:rFonts w:ascii="Times New Roman" w:eastAsia="宋体" w:hAnsi="Times New Roman" w:cs="Times New Roman"/>
                <w:sz w:val="20"/>
                <w:lang w:eastAsia="zh-CN"/>
              </w:rPr>
              <w:t>集反映</w:t>
            </w:r>
            <w:proofErr w:type="gramEnd"/>
            <w:r>
              <w:rPr>
                <w:rFonts w:ascii="Times New Roman" w:eastAsia="宋体" w:hAnsi="Times New Roman" w:cs="Times New Roman"/>
                <w:sz w:val="20"/>
                <w:lang w:eastAsia="zh-CN"/>
              </w:rPr>
              <w:t>对技术感兴趣的真实人群的程度，包括所包含的背景数据集</w:t>
            </w:r>
            <w:r>
              <w:rPr>
                <w:rFonts w:ascii="Times New Roman" w:eastAsia="宋体" w:hAnsi="Times New Roman" w:cs="Times New Roman"/>
                <w:sz w:val="20"/>
                <w:lang w:eastAsia="zh-CN"/>
              </w:rPr>
              <w:t>(</w:t>
            </w:r>
            <w:r>
              <w:rPr>
                <w:rFonts w:ascii="Times New Roman" w:eastAsia="宋体" w:hAnsi="Times New Roman" w:cs="Times New Roman"/>
                <w:sz w:val="20"/>
                <w:lang w:eastAsia="zh-CN"/>
              </w:rPr>
              <w:t>如果有</w:t>
            </w:r>
            <w:r>
              <w:rPr>
                <w:rFonts w:ascii="Times New Roman" w:eastAsia="宋体" w:hAnsi="Times New Roman" w:cs="Times New Roman"/>
                <w:sz w:val="20"/>
                <w:lang w:eastAsia="zh-CN"/>
              </w:rPr>
              <w:t>)</w:t>
            </w:r>
          </w:p>
          <w:p w14:paraId="7885172A" w14:textId="77777777" w:rsidR="00D16BE9" w:rsidRDefault="00AC4FA2">
            <w:pPr>
              <w:pStyle w:val="TableParagraph"/>
              <w:spacing w:before="0" w:line="300" w:lineRule="auto"/>
              <w:ind w:left="0" w:firstLineChars="200" w:firstLine="400"/>
              <w:jc w:val="both"/>
              <w:rPr>
                <w:rFonts w:ascii="Times New Roman" w:eastAsia="宋体" w:hAnsi="Times New Roman" w:cs="Times New Roman"/>
                <w:sz w:val="20"/>
                <w:lang w:eastAsia="zh-CN"/>
              </w:rPr>
            </w:pPr>
            <w:r>
              <w:rPr>
                <w:rFonts w:ascii="Times New Roman" w:eastAsia="宋体" w:hAnsi="Times New Roman" w:cs="Times New Roman"/>
                <w:sz w:val="20"/>
                <w:lang w:eastAsia="zh-CN"/>
              </w:rPr>
              <w:t>注释</w:t>
            </w:r>
            <w:r>
              <w:rPr>
                <w:rFonts w:ascii="Times New Roman" w:eastAsia="宋体" w:hAnsi="Times New Roman" w:cs="Times New Roman"/>
                <w:sz w:val="20"/>
                <w:lang w:eastAsia="zh-CN"/>
              </w:rPr>
              <w:t>:</w:t>
            </w:r>
            <w:r>
              <w:rPr>
                <w:rFonts w:ascii="Times New Roman" w:eastAsia="宋体" w:hAnsi="Times New Roman" w:cs="Times New Roman"/>
                <w:sz w:val="20"/>
                <w:lang w:eastAsia="zh-CN"/>
              </w:rPr>
              <w:t>即技术特征，包括操作条件。</w:t>
            </w:r>
          </w:p>
        </w:tc>
        <w:tc>
          <w:tcPr>
            <w:tcW w:w="1412" w:type="dxa"/>
          </w:tcPr>
          <w:p w14:paraId="24D6AB2F" w14:textId="77777777" w:rsidR="00D16BE9" w:rsidRDefault="00AC4FA2">
            <w:pPr>
              <w:pStyle w:val="TableParagraph"/>
              <w:spacing w:before="0" w:line="300" w:lineRule="auto"/>
              <w:ind w:left="0" w:firstLineChars="200" w:firstLine="392"/>
              <w:rPr>
                <w:rFonts w:ascii="Times New Roman" w:eastAsia="宋体" w:hAnsi="Times New Roman" w:cs="Times New Roman"/>
                <w:sz w:val="20"/>
              </w:rPr>
            </w:pPr>
            <w:r>
              <w:rPr>
                <w:rFonts w:ascii="Times New Roman" w:eastAsia="宋体" w:hAnsi="Times New Roman" w:cs="Times New Roman"/>
                <w:spacing w:val="-2"/>
                <w:sz w:val="20"/>
              </w:rPr>
              <w:t>6.8.2</w:t>
            </w:r>
          </w:p>
        </w:tc>
      </w:tr>
      <w:tr w:rsidR="00D16BE9" w14:paraId="0A3EF951" w14:textId="77777777">
        <w:trPr>
          <w:trHeight w:val="1561"/>
        </w:trPr>
        <w:tc>
          <w:tcPr>
            <w:tcW w:w="2268" w:type="dxa"/>
          </w:tcPr>
          <w:p w14:paraId="5EA62C60" w14:textId="77777777" w:rsidR="00D16BE9" w:rsidRDefault="00AC4FA2">
            <w:pPr>
              <w:pStyle w:val="TableParagraph"/>
              <w:spacing w:before="0" w:line="300" w:lineRule="auto"/>
              <w:ind w:left="0" w:firstLineChars="200" w:firstLine="394"/>
              <w:rPr>
                <w:rFonts w:ascii="Times New Roman" w:eastAsia="宋体" w:hAnsi="Times New Roman" w:cs="Times New Roman"/>
                <w:b/>
                <w:sz w:val="20"/>
              </w:rPr>
            </w:pPr>
            <w:proofErr w:type="spellStart"/>
            <w:r>
              <w:rPr>
                <w:rFonts w:ascii="Times New Roman" w:eastAsia="宋体" w:hAnsi="Times New Roman" w:cs="Times New Roman"/>
                <w:b/>
                <w:spacing w:val="-2"/>
                <w:sz w:val="20"/>
              </w:rPr>
              <w:t>地域代表性</w:t>
            </w:r>
            <w:proofErr w:type="spellEnd"/>
          </w:p>
        </w:tc>
        <w:tc>
          <w:tcPr>
            <w:tcW w:w="5606" w:type="dxa"/>
          </w:tcPr>
          <w:p w14:paraId="28013C76" w14:textId="77777777" w:rsidR="00D16BE9" w:rsidRDefault="00AC4FA2">
            <w:pPr>
              <w:pStyle w:val="TableParagraph"/>
              <w:spacing w:before="0" w:line="300" w:lineRule="auto"/>
              <w:ind w:left="0" w:firstLineChars="200" w:firstLine="400"/>
              <w:jc w:val="both"/>
              <w:rPr>
                <w:rFonts w:ascii="Times New Roman" w:eastAsia="宋体" w:hAnsi="Times New Roman" w:cs="Times New Roman"/>
                <w:sz w:val="20"/>
                <w:lang w:eastAsia="zh-CN"/>
              </w:rPr>
            </w:pPr>
            <w:r>
              <w:rPr>
                <w:rFonts w:ascii="Times New Roman" w:eastAsia="宋体" w:hAnsi="Times New Roman" w:cs="Times New Roman"/>
                <w:sz w:val="20"/>
                <w:lang w:eastAsia="zh-CN"/>
              </w:rPr>
              <w:t>数据</w:t>
            </w:r>
            <w:proofErr w:type="gramStart"/>
            <w:r>
              <w:rPr>
                <w:rFonts w:ascii="Times New Roman" w:eastAsia="宋体" w:hAnsi="Times New Roman" w:cs="Times New Roman"/>
                <w:sz w:val="20"/>
                <w:lang w:eastAsia="zh-CN"/>
              </w:rPr>
              <w:t>集反映</w:t>
            </w:r>
            <w:proofErr w:type="gramEnd"/>
            <w:r>
              <w:rPr>
                <w:rFonts w:ascii="Times New Roman" w:eastAsia="宋体" w:hAnsi="Times New Roman" w:cs="Times New Roman"/>
                <w:sz w:val="20"/>
                <w:lang w:eastAsia="zh-CN"/>
              </w:rPr>
              <w:t>与地理相关的真实人群的程度，包括包含的背景数据集</w:t>
            </w:r>
            <w:r>
              <w:rPr>
                <w:rFonts w:ascii="Times New Roman" w:eastAsia="宋体" w:hAnsi="Times New Roman" w:cs="Times New Roman"/>
                <w:sz w:val="20"/>
                <w:lang w:eastAsia="zh-CN"/>
              </w:rPr>
              <w:t>(</w:t>
            </w:r>
            <w:r>
              <w:rPr>
                <w:rFonts w:ascii="Times New Roman" w:eastAsia="宋体" w:hAnsi="Times New Roman" w:cs="Times New Roman"/>
                <w:sz w:val="20"/>
                <w:lang w:eastAsia="zh-CN"/>
              </w:rPr>
              <w:t>如果有</w:t>
            </w:r>
            <w:r>
              <w:rPr>
                <w:rFonts w:ascii="Times New Roman" w:eastAsia="宋体" w:hAnsi="Times New Roman" w:cs="Times New Roman"/>
                <w:sz w:val="20"/>
                <w:lang w:eastAsia="zh-CN"/>
              </w:rPr>
              <w:t>)</w:t>
            </w:r>
          </w:p>
          <w:p w14:paraId="52794FAF" w14:textId="77777777" w:rsidR="00D16BE9" w:rsidRDefault="00AC4FA2">
            <w:pPr>
              <w:pStyle w:val="TableParagraph"/>
              <w:spacing w:before="0" w:line="300" w:lineRule="auto"/>
              <w:ind w:left="0" w:firstLineChars="200" w:firstLine="400"/>
              <w:jc w:val="both"/>
              <w:rPr>
                <w:rFonts w:ascii="Times New Roman" w:eastAsia="宋体" w:hAnsi="Times New Roman" w:cs="Times New Roman"/>
                <w:sz w:val="20"/>
                <w:lang w:eastAsia="zh-CN"/>
              </w:rPr>
            </w:pPr>
            <w:r>
              <w:rPr>
                <w:rFonts w:ascii="Times New Roman" w:eastAsia="宋体" w:hAnsi="Times New Roman" w:cs="Times New Roman"/>
                <w:sz w:val="20"/>
                <w:lang w:eastAsia="zh-CN"/>
              </w:rPr>
              <w:t>备注</w:t>
            </w:r>
            <w:r>
              <w:rPr>
                <w:rFonts w:ascii="Times New Roman" w:eastAsia="宋体" w:hAnsi="Times New Roman" w:cs="Times New Roman"/>
                <w:sz w:val="20"/>
                <w:lang w:eastAsia="zh-CN"/>
              </w:rPr>
              <w:t>:</w:t>
            </w:r>
            <w:r>
              <w:rPr>
                <w:rFonts w:ascii="Times New Roman" w:eastAsia="宋体" w:hAnsi="Times New Roman" w:cs="Times New Roman"/>
                <w:sz w:val="20"/>
                <w:lang w:eastAsia="zh-CN"/>
              </w:rPr>
              <w:t>即给定位置</w:t>
            </w:r>
            <w:r>
              <w:rPr>
                <w:rFonts w:ascii="Times New Roman" w:eastAsia="宋体" w:hAnsi="Times New Roman" w:cs="Times New Roman"/>
                <w:sz w:val="20"/>
                <w:lang w:eastAsia="zh-CN"/>
              </w:rPr>
              <w:t>/</w:t>
            </w:r>
            <w:r>
              <w:rPr>
                <w:rFonts w:ascii="Times New Roman" w:eastAsia="宋体" w:hAnsi="Times New Roman" w:cs="Times New Roman"/>
                <w:sz w:val="20"/>
                <w:lang w:eastAsia="zh-CN"/>
              </w:rPr>
              <w:t>地点、地区、国家、市场、洲等。</w:t>
            </w:r>
          </w:p>
        </w:tc>
        <w:tc>
          <w:tcPr>
            <w:tcW w:w="1412" w:type="dxa"/>
          </w:tcPr>
          <w:p w14:paraId="12F2DE18" w14:textId="77777777" w:rsidR="00D16BE9" w:rsidRDefault="00AC4FA2">
            <w:pPr>
              <w:pStyle w:val="TableParagraph"/>
              <w:spacing w:before="0" w:line="300" w:lineRule="auto"/>
              <w:ind w:left="0" w:firstLineChars="200" w:firstLine="392"/>
              <w:rPr>
                <w:rFonts w:ascii="Times New Roman" w:eastAsia="宋体" w:hAnsi="Times New Roman" w:cs="Times New Roman"/>
                <w:sz w:val="20"/>
              </w:rPr>
            </w:pPr>
            <w:r>
              <w:rPr>
                <w:rFonts w:ascii="Times New Roman" w:eastAsia="宋体" w:hAnsi="Times New Roman" w:cs="Times New Roman"/>
                <w:spacing w:val="-2"/>
                <w:sz w:val="20"/>
              </w:rPr>
              <w:t>6.8.3</w:t>
            </w:r>
          </w:p>
        </w:tc>
      </w:tr>
      <w:tr w:rsidR="00D16BE9" w14:paraId="41709947" w14:textId="77777777">
        <w:trPr>
          <w:trHeight w:val="1562"/>
        </w:trPr>
        <w:tc>
          <w:tcPr>
            <w:tcW w:w="2268" w:type="dxa"/>
          </w:tcPr>
          <w:p w14:paraId="2CEF4D8D" w14:textId="77777777" w:rsidR="00D16BE9" w:rsidRDefault="00AC4FA2">
            <w:pPr>
              <w:pStyle w:val="TableParagraph"/>
              <w:spacing w:before="0" w:line="300" w:lineRule="auto"/>
              <w:ind w:left="0" w:firstLineChars="200" w:firstLine="394"/>
              <w:rPr>
                <w:rFonts w:ascii="Times New Roman" w:eastAsia="宋体" w:hAnsi="Times New Roman" w:cs="Times New Roman"/>
                <w:b/>
                <w:sz w:val="20"/>
              </w:rPr>
            </w:pPr>
            <w:proofErr w:type="spellStart"/>
            <w:r>
              <w:rPr>
                <w:rFonts w:ascii="Times New Roman" w:eastAsia="宋体" w:hAnsi="Times New Roman" w:cs="Times New Roman"/>
                <w:b/>
                <w:spacing w:val="-2"/>
                <w:sz w:val="20"/>
              </w:rPr>
              <w:t>与时间相关的代表性</w:t>
            </w:r>
            <w:proofErr w:type="spellEnd"/>
          </w:p>
        </w:tc>
        <w:tc>
          <w:tcPr>
            <w:tcW w:w="5606" w:type="dxa"/>
          </w:tcPr>
          <w:p w14:paraId="737EEBBE" w14:textId="77777777" w:rsidR="00D16BE9" w:rsidRDefault="00AC4FA2">
            <w:pPr>
              <w:pStyle w:val="TableParagraph"/>
              <w:spacing w:before="0" w:line="300" w:lineRule="auto"/>
              <w:ind w:left="0" w:firstLineChars="200" w:firstLine="400"/>
              <w:jc w:val="both"/>
              <w:rPr>
                <w:rFonts w:ascii="Times New Roman" w:eastAsia="宋体" w:hAnsi="Times New Roman" w:cs="Times New Roman"/>
                <w:sz w:val="20"/>
                <w:lang w:eastAsia="zh-CN"/>
              </w:rPr>
            </w:pPr>
            <w:r>
              <w:rPr>
                <w:rFonts w:ascii="Times New Roman" w:eastAsia="宋体" w:hAnsi="Times New Roman" w:cs="Times New Roman"/>
                <w:sz w:val="20"/>
                <w:lang w:eastAsia="zh-CN"/>
              </w:rPr>
              <w:t>数据</w:t>
            </w:r>
            <w:proofErr w:type="gramStart"/>
            <w:r>
              <w:rPr>
                <w:rFonts w:ascii="Times New Roman" w:eastAsia="宋体" w:hAnsi="Times New Roman" w:cs="Times New Roman"/>
                <w:sz w:val="20"/>
                <w:lang w:eastAsia="zh-CN"/>
              </w:rPr>
              <w:t>集反映</w:t>
            </w:r>
            <w:proofErr w:type="gramEnd"/>
            <w:r>
              <w:rPr>
                <w:rFonts w:ascii="Times New Roman" w:eastAsia="宋体" w:hAnsi="Times New Roman" w:cs="Times New Roman"/>
                <w:sz w:val="20"/>
                <w:lang w:eastAsia="zh-CN"/>
              </w:rPr>
              <w:t>与数据时间</w:t>
            </w:r>
            <w:r>
              <w:rPr>
                <w:rFonts w:ascii="Times New Roman" w:eastAsia="宋体" w:hAnsi="Times New Roman" w:cs="Times New Roman"/>
                <w:sz w:val="20"/>
                <w:lang w:eastAsia="zh-CN"/>
              </w:rPr>
              <w:t>/</w:t>
            </w:r>
            <w:r>
              <w:rPr>
                <w:rFonts w:ascii="Times New Roman" w:eastAsia="宋体" w:hAnsi="Times New Roman" w:cs="Times New Roman"/>
                <w:sz w:val="20"/>
                <w:lang w:eastAsia="zh-CN"/>
              </w:rPr>
              <w:t>年龄相关的真实人群的程度，包括包含的背景数据集</w:t>
            </w:r>
            <w:r>
              <w:rPr>
                <w:rFonts w:ascii="Times New Roman" w:eastAsia="宋体" w:hAnsi="Times New Roman" w:cs="Times New Roman"/>
                <w:sz w:val="20"/>
                <w:lang w:eastAsia="zh-CN"/>
              </w:rPr>
              <w:t>(</w:t>
            </w:r>
            <w:r>
              <w:rPr>
                <w:rFonts w:ascii="Times New Roman" w:eastAsia="宋体" w:hAnsi="Times New Roman" w:cs="Times New Roman"/>
                <w:sz w:val="20"/>
                <w:lang w:eastAsia="zh-CN"/>
              </w:rPr>
              <w:t>如果有</w:t>
            </w:r>
            <w:r>
              <w:rPr>
                <w:rFonts w:ascii="Times New Roman" w:eastAsia="宋体" w:hAnsi="Times New Roman" w:cs="Times New Roman"/>
                <w:sz w:val="20"/>
                <w:lang w:eastAsia="zh-CN"/>
              </w:rPr>
              <w:t>)</w:t>
            </w:r>
          </w:p>
          <w:p w14:paraId="6726C9D6" w14:textId="77777777" w:rsidR="00D16BE9" w:rsidRDefault="00AC4FA2">
            <w:pPr>
              <w:pStyle w:val="TableParagraph"/>
              <w:spacing w:before="0" w:line="300" w:lineRule="auto"/>
              <w:ind w:left="0" w:firstLineChars="200" w:firstLine="400"/>
              <w:jc w:val="both"/>
              <w:rPr>
                <w:rFonts w:ascii="Times New Roman" w:eastAsia="宋体" w:hAnsi="Times New Roman" w:cs="Times New Roman"/>
                <w:sz w:val="20"/>
                <w:lang w:eastAsia="zh-CN"/>
              </w:rPr>
            </w:pPr>
            <w:r>
              <w:rPr>
                <w:rFonts w:ascii="Times New Roman" w:eastAsia="宋体" w:hAnsi="Times New Roman" w:cs="Times New Roman"/>
                <w:sz w:val="20"/>
                <w:lang w:eastAsia="zh-CN"/>
              </w:rPr>
              <w:t>备注</w:t>
            </w:r>
            <w:r>
              <w:rPr>
                <w:rFonts w:ascii="Times New Roman" w:eastAsia="宋体" w:hAnsi="Times New Roman" w:cs="Times New Roman"/>
                <w:sz w:val="20"/>
                <w:lang w:eastAsia="zh-CN"/>
              </w:rPr>
              <w:t>:</w:t>
            </w:r>
            <w:r>
              <w:rPr>
                <w:rFonts w:ascii="Times New Roman" w:eastAsia="宋体" w:hAnsi="Times New Roman" w:cs="Times New Roman"/>
                <w:sz w:val="20"/>
                <w:lang w:eastAsia="zh-CN"/>
              </w:rPr>
              <w:t>即给定年份</w:t>
            </w:r>
            <w:r>
              <w:rPr>
                <w:rFonts w:ascii="Times New Roman" w:eastAsia="宋体" w:hAnsi="Times New Roman" w:cs="Times New Roman"/>
                <w:sz w:val="20"/>
                <w:lang w:eastAsia="zh-CN"/>
              </w:rPr>
              <w:t>(</w:t>
            </w:r>
            <w:r>
              <w:rPr>
                <w:rFonts w:ascii="Times New Roman" w:eastAsia="宋体" w:hAnsi="Times New Roman" w:cs="Times New Roman"/>
                <w:sz w:val="20"/>
                <w:lang w:eastAsia="zh-CN"/>
              </w:rPr>
              <w:t>以及</w:t>
            </w:r>
            <w:r>
              <w:rPr>
                <w:rFonts w:ascii="Times New Roman" w:eastAsia="宋体" w:hAnsi="Times New Roman" w:cs="Times New Roman"/>
                <w:sz w:val="20"/>
                <w:lang w:eastAsia="zh-CN"/>
              </w:rPr>
              <w:t>-</w:t>
            </w:r>
            <w:r>
              <w:rPr>
                <w:rFonts w:ascii="Times New Roman" w:eastAsia="宋体" w:hAnsi="Times New Roman" w:cs="Times New Roman"/>
                <w:sz w:val="20"/>
                <w:lang w:eastAsia="zh-CN"/>
              </w:rPr>
              <w:t>如果适用</w:t>
            </w:r>
            <w:r>
              <w:rPr>
                <w:rFonts w:ascii="Times New Roman" w:eastAsia="宋体" w:hAnsi="Times New Roman" w:cs="Times New Roman"/>
                <w:sz w:val="20"/>
                <w:lang w:eastAsia="zh-CN"/>
              </w:rPr>
              <w:t>-</w:t>
            </w:r>
            <w:r>
              <w:rPr>
                <w:rFonts w:ascii="Times New Roman" w:eastAsia="宋体" w:hAnsi="Times New Roman" w:cs="Times New Roman"/>
                <w:sz w:val="20"/>
                <w:lang w:eastAsia="zh-CN"/>
              </w:rPr>
              <w:t>年内或日内差异</w:t>
            </w:r>
            <w:r>
              <w:rPr>
                <w:rFonts w:ascii="Times New Roman" w:eastAsia="宋体" w:hAnsi="Times New Roman" w:cs="Times New Roman"/>
                <w:sz w:val="20"/>
                <w:lang w:eastAsia="zh-CN"/>
              </w:rPr>
              <w:t>)</w:t>
            </w:r>
            <w:r>
              <w:rPr>
                <w:rFonts w:ascii="Times New Roman" w:eastAsia="宋体" w:hAnsi="Times New Roman" w:cs="Times New Roman"/>
                <w:sz w:val="20"/>
                <w:lang w:eastAsia="zh-CN"/>
              </w:rPr>
              <w:t>。</w:t>
            </w:r>
          </w:p>
        </w:tc>
        <w:tc>
          <w:tcPr>
            <w:tcW w:w="1412" w:type="dxa"/>
          </w:tcPr>
          <w:p w14:paraId="561A13A6" w14:textId="77777777" w:rsidR="00D16BE9" w:rsidRDefault="00AC4FA2">
            <w:pPr>
              <w:pStyle w:val="TableParagraph"/>
              <w:spacing w:before="0" w:line="300" w:lineRule="auto"/>
              <w:ind w:left="0" w:firstLineChars="200" w:firstLine="392"/>
              <w:rPr>
                <w:rFonts w:ascii="Times New Roman" w:eastAsia="宋体" w:hAnsi="Times New Roman" w:cs="Times New Roman"/>
                <w:sz w:val="20"/>
              </w:rPr>
            </w:pPr>
            <w:r>
              <w:rPr>
                <w:rFonts w:ascii="Times New Roman" w:eastAsia="宋体" w:hAnsi="Times New Roman" w:cs="Times New Roman"/>
                <w:spacing w:val="-2"/>
                <w:sz w:val="20"/>
              </w:rPr>
              <w:t>6.8.4</w:t>
            </w:r>
          </w:p>
        </w:tc>
      </w:tr>
      <w:tr w:rsidR="00D16BE9" w14:paraId="632CDF15" w14:textId="77777777">
        <w:trPr>
          <w:trHeight w:val="1560"/>
        </w:trPr>
        <w:tc>
          <w:tcPr>
            <w:tcW w:w="2268" w:type="dxa"/>
          </w:tcPr>
          <w:p w14:paraId="17B507B2" w14:textId="77777777" w:rsidR="00D16BE9" w:rsidRDefault="00AC4FA2">
            <w:pPr>
              <w:pStyle w:val="TableParagraph"/>
              <w:spacing w:before="0" w:line="300" w:lineRule="auto"/>
              <w:ind w:left="0" w:firstLineChars="200" w:firstLine="402"/>
              <w:rPr>
                <w:rFonts w:ascii="Times New Roman" w:eastAsia="宋体" w:hAnsi="Times New Roman" w:cs="Times New Roman"/>
                <w:b/>
                <w:sz w:val="20"/>
              </w:rPr>
            </w:pPr>
            <w:proofErr w:type="spellStart"/>
            <w:r>
              <w:rPr>
                <w:rFonts w:ascii="Times New Roman" w:eastAsia="宋体" w:hAnsi="Times New Roman" w:cs="Times New Roman"/>
                <w:b/>
                <w:sz w:val="20"/>
              </w:rPr>
              <w:t>完整性</w:t>
            </w:r>
            <w:proofErr w:type="spellEnd"/>
            <w:r>
              <w:rPr>
                <w:rFonts w:ascii="Times New Roman" w:eastAsia="宋体" w:hAnsi="Times New Roman" w:cs="Times New Roman"/>
                <w:b/>
                <w:sz w:val="20"/>
              </w:rPr>
              <w:t>(C)</w:t>
            </w:r>
          </w:p>
        </w:tc>
        <w:tc>
          <w:tcPr>
            <w:tcW w:w="5606" w:type="dxa"/>
          </w:tcPr>
          <w:p w14:paraId="16F4F568" w14:textId="77777777" w:rsidR="00D16BE9" w:rsidRDefault="00AC4FA2">
            <w:pPr>
              <w:pStyle w:val="TableParagraph"/>
              <w:spacing w:before="0" w:line="300" w:lineRule="auto"/>
              <w:ind w:left="0" w:firstLineChars="200" w:firstLine="400"/>
              <w:jc w:val="both"/>
              <w:rPr>
                <w:rFonts w:ascii="Times New Roman" w:eastAsia="宋体" w:hAnsi="Times New Roman" w:cs="Times New Roman"/>
                <w:sz w:val="20"/>
                <w:lang w:eastAsia="zh-CN"/>
              </w:rPr>
            </w:pPr>
            <w:r>
              <w:rPr>
                <w:rFonts w:ascii="Times New Roman" w:eastAsia="宋体" w:hAnsi="Times New Roman" w:cs="Times New Roman"/>
                <w:sz w:val="20"/>
                <w:lang w:eastAsia="zh-CN"/>
              </w:rPr>
              <w:t>"</w:t>
            </w:r>
            <w:r>
              <w:rPr>
                <w:rFonts w:ascii="Times New Roman" w:eastAsia="宋体" w:hAnsi="Times New Roman" w:cs="Times New Roman"/>
                <w:sz w:val="20"/>
                <w:lang w:eastAsia="zh-CN"/>
              </w:rPr>
              <w:t>定量计入清单的</w:t>
            </w:r>
            <w:r>
              <w:rPr>
                <w:rFonts w:ascii="Times New Roman" w:eastAsia="宋体" w:hAnsi="Times New Roman" w:cs="Times New Roman"/>
                <w:sz w:val="20"/>
                <w:lang w:eastAsia="zh-CN"/>
              </w:rPr>
              <w:t>(</w:t>
            </w:r>
            <w:r>
              <w:rPr>
                <w:rFonts w:ascii="Times New Roman" w:eastAsia="宋体" w:hAnsi="Times New Roman" w:cs="Times New Roman"/>
                <w:sz w:val="20"/>
                <w:lang w:eastAsia="zh-CN"/>
              </w:rPr>
              <w:t>基本</w:t>
            </w:r>
            <w:r>
              <w:rPr>
                <w:rFonts w:ascii="Times New Roman" w:eastAsia="宋体" w:hAnsi="Times New Roman" w:cs="Times New Roman"/>
                <w:sz w:val="20"/>
                <w:lang w:eastAsia="zh-CN"/>
              </w:rPr>
              <w:t>)</w:t>
            </w:r>
            <w:r>
              <w:rPr>
                <w:rFonts w:ascii="Times New Roman" w:eastAsia="宋体" w:hAnsi="Times New Roman" w:cs="Times New Roman"/>
                <w:sz w:val="20"/>
                <w:lang w:eastAsia="zh-CN"/>
              </w:rPr>
              <w:t>流量份额。请注意，对于产品和废料流，这需要在系统层面上进行判断。</w:t>
            </w:r>
            <w:r>
              <w:rPr>
                <w:rFonts w:ascii="Times New Roman" w:eastAsia="宋体" w:hAnsi="Times New Roman" w:cs="Times New Roman"/>
                <w:sz w:val="20"/>
                <w:lang w:eastAsia="zh-CN"/>
              </w:rPr>
              <w:t>”</w:t>
            </w:r>
          </w:p>
          <w:p w14:paraId="4E776408" w14:textId="77777777" w:rsidR="00D16BE9" w:rsidRDefault="00AC4FA2">
            <w:pPr>
              <w:pStyle w:val="TableParagraph"/>
              <w:spacing w:before="0" w:line="300" w:lineRule="auto"/>
              <w:ind w:left="0" w:firstLineChars="200" w:firstLine="400"/>
              <w:jc w:val="both"/>
              <w:rPr>
                <w:rFonts w:ascii="Times New Roman" w:eastAsia="宋体" w:hAnsi="Times New Roman" w:cs="Times New Roman"/>
                <w:sz w:val="20"/>
                <w:lang w:eastAsia="zh-CN"/>
              </w:rPr>
            </w:pPr>
            <w:r>
              <w:rPr>
                <w:rFonts w:ascii="Times New Roman" w:eastAsia="宋体" w:hAnsi="Times New Roman" w:cs="Times New Roman"/>
                <w:sz w:val="20"/>
                <w:lang w:eastAsia="zh-CN"/>
              </w:rPr>
              <w:t>评论</w:t>
            </w:r>
            <w:r>
              <w:rPr>
                <w:rFonts w:ascii="Times New Roman" w:eastAsia="宋体" w:hAnsi="Times New Roman" w:cs="Times New Roman"/>
                <w:sz w:val="20"/>
                <w:lang w:eastAsia="zh-CN"/>
              </w:rPr>
              <w:t>:</w:t>
            </w:r>
            <w:r>
              <w:rPr>
                <w:rFonts w:ascii="Times New Roman" w:eastAsia="宋体" w:hAnsi="Times New Roman" w:cs="Times New Roman"/>
                <w:sz w:val="20"/>
                <w:lang w:eastAsia="zh-CN"/>
              </w:rPr>
              <w:t>即总体环境影响的覆盖程度，即使用的截止标准。</w:t>
            </w:r>
          </w:p>
        </w:tc>
        <w:tc>
          <w:tcPr>
            <w:tcW w:w="1412" w:type="dxa"/>
          </w:tcPr>
          <w:p w14:paraId="55456B29" w14:textId="77777777" w:rsidR="00D16BE9" w:rsidRDefault="00AC4FA2">
            <w:pPr>
              <w:pStyle w:val="TableParagraph"/>
              <w:spacing w:before="0" w:line="300" w:lineRule="auto"/>
              <w:ind w:left="0" w:firstLineChars="200" w:firstLine="392"/>
              <w:rPr>
                <w:rFonts w:ascii="Times New Roman" w:eastAsia="宋体" w:hAnsi="Times New Roman" w:cs="Times New Roman"/>
                <w:sz w:val="20"/>
              </w:rPr>
            </w:pPr>
            <w:r>
              <w:rPr>
                <w:rFonts w:ascii="Times New Roman" w:eastAsia="宋体" w:hAnsi="Times New Roman" w:cs="Times New Roman"/>
                <w:spacing w:val="-2"/>
                <w:sz w:val="20"/>
              </w:rPr>
              <w:t>6.6.3</w:t>
            </w:r>
          </w:p>
        </w:tc>
      </w:tr>
      <w:tr w:rsidR="00D16BE9" w14:paraId="797EF262" w14:textId="77777777">
        <w:trPr>
          <w:trHeight w:val="880"/>
        </w:trPr>
        <w:tc>
          <w:tcPr>
            <w:tcW w:w="2268" w:type="dxa"/>
          </w:tcPr>
          <w:p w14:paraId="4B7704A4" w14:textId="77777777" w:rsidR="00D16BE9" w:rsidRDefault="00AC4FA2">
            <w:pPr>
              <w:pStyle w:val="TableParagraph"/>
              <w:tabs>
                <w:tab w:val="left" w:pos="2046"/>
              </w:tabs>
              <w:spacing w:before="0" w:line="300" w:lineRule="auto"/>
              <w:ind w:left="0" w:firstLineChars="200" w:firstLine="394"/>
              <w:rPr>
                <w:rFonts w:ascii="Times New Roman" w:eastAsia="宋体" w:hAnsi="Times New Roman" w:cs="Times New Roman"/>
                <w:b/>
                <w:sz w:val="20"/>
              </w:rPr>
            </w:pPr>
            <w:proofErr w:type="spellStart"/>
            <w:r>
              <w:rPr>
                <w:rFonts w:ascii="Times New Roman" w:eastAsia="宋体" w:hAnsi="Times New Roman" w:cs="Times New Roman"/>
                <w:b/>
                <w:spacing w:val="-2"/>
                <w:sz w:val="20"/>
              </w:rPr>
              <w:t>精确</w:t>
            </w:r>
            <w:proofErr w:type="spellEnd"/>
            <w:r>
              <w:rPr>
                <w:rFonts w:ascii="Times New Roman" w:eastAsia="宋体" w:hAnsi="Times New Roman" w:cs="Times New Roman"/>
                <w:b/>
                <w:sz w:val="20"/>
              </w:rPr>
              <w:tab/>
            </w:r>
            <w:r>
              <w:rPr>
                <w:rFonts w:ascii="Times New Roman" w:eastAsia="宋体" w:hAnsi="Times New Roman" w:cs="Times New Roman"/>
                <w:b/>
                <w:spacing w:val="-10"/>
                <w:sz w:val="20"/>
              </w:rPr>
              <w:t>/</w:t>
            </w:r>
          </w:p>
          <w:p w14:paraId="2FF9E384" w14:textId="77777777" w:rsidR="00D16BE9" w:rsidRDefault="00AC4FA2">
            <w:pPr>
              <w:pStyle w:val="TableParagraph"/>
              <w:spacing w:before="0" w:line="300" w:lineRule="auto"/>
              <w:ind w:left="0" w:firstLineChars="200" w:firstLine="402"/>
              <w:rPr>
                <w:rFonts w:ascii="Times New Roman" w:eastAsia="宋体" w:hAnsi="Times New Roman" w:cs="Times New Roman"/>
                <w:b/>
                <w:sz w:val="20"/>
              </w:rPr>
            </w:pPr>
            <w:proofErr w:type="spellStart"/>
            <w:r>
              <w:rPr>
                <w:rFonts w:ascii="Times New Roman" w:eastAsia="宋体" w:hAnsi="Times New Roman" w:cs="Times New Roman"/>
                <w:b/>
                <w:sz w:val="20"/>
              </w:rPr>
              <w:t>不确定性</w:t>
            </w:r>
            <w:proofErr w:type="spellEnd"/>
          </w:p>
        </w:tc>
        <w:tc>
          <w:tcPr>
            <w:tcW w:w="5606" w:type="dxa"/>
          </w:tcPr>
          <w:p w14:paraId="209A13ED" w14:textId="77777777" w:rsidR="00D16BE9" w:rsidRDefault="00AC4FA2">
            <w:pPr>
              <w:pStyle w:val="TableParagraph"/>
              <w:spacing w:before="0" w:line="300" w:lineRule="auto"/>
              <w:ind w:left="0" w:firstLineChars="200" w:firstLine="400"/>
              <w:rPr>
                <w:rFonts w:ascii="Times New Roman" w:eastAsia="宋体" w:hAnsi="Times New Roman" w:cs="Times New Roman"/>
                <w:sz w:val="20"/>
                <w:lang w:eastAsia="zh-CN"/>
              </w:rPr>
            </w:pPr>
            <w:r>
              <w:rPr>
                <w:rFonts w:ascii="Times New Roman" w:eastAsia="宋体" w:hAnsi="Times New Roman" w:cs="Times New Roman"/>
                <w:sz w:val="20"/>
                <w:lang w:eastAsia="zh-CN"/>
              </w:rPr>
              <w:t>“</w:t>
            </w:r>
            <w:r>
              <w:rPr>
                <w:rFonts w:ascii="Times New Roman" w:eastAsia="宋体" w:hAnsi="Times New Roman" w:cs="Times New Roman"/>
                <w:sz w:val="20"/>
                <w:lang w:eastAsia="zh-CN"/>
              </w:rPr>
              <w:t>测量每个数据的数据值的可变性</w:t>
            </w:r>
          </w:p>
          <w:p w14:paraId="51FB1DD3" w14:textId="77777777" w:rsidR="00D16BE9" w:rsidRDefault="00AC4FA2">
            <w:pPr>
              <w:pStyle w:val="TableParagraph"/>
              <w:spacing w:before="0" w:line="300" w:lineRule="auto"/>
              <w:ind w:left="0" w:firstLineChars="200" w:firstLine="400"/>
              <w:rPr>
                <w:rFonts w:ascii="Times New Roman" w:eastAsia="宋体" w:hAnsi="Times New Roman" w:cs="Times New Roman"/>
                <w:sz w:val="20"/>
                <w:lang w:eastAsia="zh-CN"/>
              </w:rPr>
            </w:pPr>
            <w:proofErr w:type="spellStart"/>
            <w:r>
              <w:rPr>
                <w:rFonts w:ascii="Times New Roman" w:eastAsia="宋体" w:hAnsi="Times New Roman" w:cs="Times New Roman"/>
                <w:sz w:val="20"/>
              </w:rPr>
              <w:t>表示</w:t>
            </w:r>
            <w:proofErr w:type="spellEnd"/>
            <w:r>
              <w:rPr>
                <w:rFonts w:ascii="Times New Roman" w:eastAsia="宋体" w:hAnsi="Times New Roman" w:cs="Times New Roman"/>
                <w:sz w:val="20"/>
              </w:rPr>
              <w:t>(</w:t>
            </w:r>
            <w:proofErr w:type="spellStart"/>
            <w:r>
              <w:rPr>
                <w:rFonts w:ascii="Times New Roman" w:eastAsia="宋体" w:hAnsi="Times New Roman" w:cs="Times New Roman"/>
                <w:sz w:val="20"/>
              </w:rPr>
              <w:t>例如，低方差</w:t>
            </w:r>
            <w:proofErr w:type="spellEnd"/>
            <w:r>
              <w:rPr>
                <w:rFonts w:ascii="Times New Roman" w:eastAsia="宋体" w:hAnsi="Times New Roman" w:cs="Times New Roman"/>
                <w:sz w:val="20"/>
              </w:rPr>
              <w:t>=</w:t>
            </w:r>
            <w:proofErr w:type="spellStart"/>
            <w:proofErr w:type="gramStart"/>
            <w:r>
              <w:rPr>
                <w:rFonts w:ascii="Times New Roman" w:eastAsia="宋体" w:hAnsi="Times New Roman" w:cs="Times New Roman"/>
                <w:sz w:val="20"/>
              </w:rPr>
              <w:t>高精度</w:t>
            </w:r>
            <w:proofErr w:type="spellEnd"/>
            <w:r>
              <w:rPr>
                <w:rFonts w:ascii="Times New Roman" w:eastAsia="宋体" w:hAnsi="Times New Roman" w:cs="Times New Roman"/>
                <w:sz w:val="20"/>
              </w:rPr>
              <w:t>)</w:t>
            </w:r>
            <w:r>
              <w:rPr>
                <w:rFonts w:ascii="Times New Roman" w:eastAsia="宋体" w:hAnsi="Times New Roman" w:cs="Times New Roman"/>
                <w:sz w:val="20"/>
              </w:rPr>
              <w:t>。</w:t>
            </w:r>
            <w:proofErr w:type="gramEnd"/>
            <w:r>
              <w:rPr>
                <w:rFonts w:ascii="Times New Roman" w:eastAsia="宋体" w:hAnsi="Times New Roman" w:cs="Times New Roman"/>
                <w:sz w:val="20"/>
                <w:lang w:eastAsia="zh-CN"/>
              </w:rPr>
              <w:t>请注意，对于产品和废料流，这需要根据</w:t>
            </w:r>
          </w:p>
        </w:tc>
        <w:tc>
          <w:tcPr>
            <w:tcW w:w="1412" w:type="dxa"/>
          </w:tcPr>
          <w:p w14:paraId="29B4005E" w14:textId="77777777" w:rsidR="00D16BE9" w:rsidRDefault="00AC4FA2">
            <w:pPr>
              <w:pStyle w:val="TableParagraph"/>
              <w:spacing w:before="0" w:line="300" w:lineRule="auto"/>
              <w:ind w:left="0" w:firstLineChars="200" w:firstLine="392"/>
              <w:rPr>
                <w:rFonts w:ascii="Times New Roman" w:eastAsia="宋体" w:hAnsi="Times New Roman" w:cs="Times New Roman"/>
                <w:sz w:val="20"/>
              </w:rPr>
            </w:pPr>
            <w:r>
              <w:rPr>
                <w:rFonts w:ascii="Times New Roman" w:eastAsia="宋体" w:hAnsi="Times New Roman" w:cs="Times New Roman"/>
                <w:spacing w:val="-2"/>
                <w:sz w:val="20"/>
              </w:rPr>
              <w:t>6.9.2</w:t>
            </w:r>
          </w:p>
        </w:tc>
      </w:tr>
    </w:tbl>
    <w:p w14:paraId="16258A72" w14:textId="77777777" w:rsidR="00D16BE9" w:rsidRDefault="00AC4FA2">
      <w:pPr>
        <w:pStyle w:val="a8"/>
        <w:spacing w:line="300" w:lineRule="auto"/>
        <w:ind w:firstLineChars="200" w:firstLine="420"/>
        <w:rPr>
          <w:rFonts w:cs="Times New Roman"/>
          <w:b/>
          <w:sz w:val="26"/>
        </w:rPr>
      </w:pPr>
      <w:r>
        <w:rPr>
          <w:rFonts w:cs="Times New Roman"/>
          <w:noProof/>
        </w:rPr>
        <mc:AlternateContent>
          <mc:Choice Requires="wps">
            <w:drawing>
              <wp:anchor distT="0" distB="0" distL="0" distR="0" simplePos="0" relativeHeight="251636224" behindDoc="1" locked="0" layoutInCell="1" allowOverlap="1" wp14:anchorId="621BCB15" wp14:editId="5F4AC50F">
                <wp:simplePos x="0" y="0"/>
                <wp:positionH relativeFrom="page">
                  <wp:posOffset>900430</wp:posOffset>
                </wp:positionH>
                <wp:positionV relativeFrom="paragraph">
                  <wp:posOffset>212090</wp:posOffset>
                </wp:positionV>
                <wp:extent cx="1828800" cy="6985"/>
                <wp:effectExtent l="0" t="0" r="0" b="0"/>
                <wp:wrapTopAndBottom/>
                <wp:docPr id="717" name="docshape9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28800" cy="6985"/>
                        </a:xfrm>
                        <a:prstGeom prst="rect">
                          <a:avLst/>
                        </a:prstGeom>
                        <a:solidFill>
                          <a:srgbClr val="000000"/>
                        </a:solidFill>
                        <a:ln>
                          <a:noFill/>
                        </a:ln>
                      </wps:spPr>
                      <wps:bodyPr rot="0" vert="horz" wrap="square" lIns="91440" tIns="45720" rIns="91440" bIns="45720" anchor="t" anchorCtr="0" upright="1">
                        <a:noAutofit/>
                      </wps:bodyPr>
                    </wps:wsp>
                  </a:graphicData>
                </a:graphic>
              </wp:anchor>
            </w:drawing>
          </mc:Choice>
          <mc:Fallback xmlns:wpsCustomData="http://www.wps.cn/officeDocument/2013/wpsCustomData">
            <w:pict>
              <v:rect id="docshape97" o:spid="_x0000_s1026" o:spt="1" style="position:absolute;left:0pt;margin-left:70.9pt;margin-top:16.7pt;height:0.55pt;width:144pt;mso-position-horizontal-relative:page;mso-wrap-distance-bottom:0pt;mso-wrap-distance-top:0pt;z-index:-251601920;mso-width-relative:page;mso-height-relative:page;" fillcolor="#000000" filled="t" stroked="f" coordsize="21600,21600" o:gfxdata="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">
                <v:fill on="t" focussize="0,0"/>
                <v:stroke on="f"/>
                <v:imagedata o:title=""/>
                <o:lock v:ext="edit" aspectratio="f"/>
                <w10:wrap type="topAndBottom"/>
              </v:rect>
            </w:pict>
          </mc:Fallback>
        </mc:AlternateContent>
      </w:r>
    </w:p>
    <w:p w14:paraId="393D002C" w14:textId="77777777" w:rsidR="00D16BE9" w:rsidRDefault="00D16BE9">
      <w:pPr>
        <w:pStyle w:val="a8"/>
        <w:spacing w:line="300" w:lineRule="auto"/>
        <w:ind w:firstLineChars="200" w:firstLine="402"/>
        <w:rPr>
          <w:rFonts w:cs="Times New Roman"/>
          <w:b/>
          <w:sz w:val="20"/>
        </w:rPr>
      </w:pPr>
    </w:p>
    <w:p w14:paraId="743C59C5" w14:textId="77777777" w:rsidR="00D16BE9" w:rsidRDefault="00AC4FA2">
      <w:pPr>
        <w:spacing w:line="300" w:lineRule="auto"/>
        <w:ind w:firstLine="361"/>
        <w:rPr>
          <w:rFonts w:eastAsia="宋体" w:cs="Times New Roman"/>
          <w:b/>
          <w:bCs/>
          <w:sz w:val="18"/>
          <w:szCs w:val="18"/>
        </w:rPr>
      </w:pPr>
      <w:r>
        <w:rPr>
          <w:rFonts w:eastAsia="宋体" w:cs="Times New Roman"/>
          <w:b/>
          <w:bCs/>
          <w:sz w:val="18"/>
          <w:szCs w:val="18"/>
        </w:rPr>
        <w:t>215</w:t>
      </w:r>
      <w:r>
        <w:rPr>
          <w:rFonts w:eastAsia="宋体" w:cs="Times New Roman"/>
          <w:b/>
          <w:bCs/>
          <w:sz w:val="18"/>
          <w:szCs w:val="18"/>
        </w:rPr>
        <w:t>与一般质量指标相比，这是一种不同的方法，一般质量指标试图通过替代指标</w:t>
      </w:r>
      <w:r>
        <w:rPr>
          <w:rFonts w:eastAsia="宋体" w:cs="Times New Roman"/>
          <w:b/>
          <w:bCs/>
          <w:sz w:val="18"/>
          <w:szCs w:val="18"/>
        </w:rPr>
        <w:t>(</w:t>
      </w:r>
      <w:r>
        <w:rPr>
          <w:rFonts w:eastAsia="宋体" w:cs="Times New Roman"/>
          <w:b/>
          <w:bCs/>
          <w:sz w:val="18"/>
          <w:szCs w:val="18"/>
        </w:rPr>
        <w:t>如使用的数据源类型</w:t>
      </w:r>
      <w:r>
        <w:rPr>
          <w:rFonts w:eastAsia="宋体" w:cs="Times New Roman"/>
          <w:b/>
          <w:bCs/>
          <w:sz w:val="18"/>
          <w:szCs w:val="18"/>
        </w:rPr>
        <w:t>)</w:t>
      </w:r>
      <w:r>
        <w:rPr>
          <w:rFonts w:eastAsia="宋体" w:cs="Times New Roman"/>
          <w:b/>
          <w:bCs/>
          <w:sz w:val="18"/>
          <w:szCs w:val="18"/>
        </w:rPr>
        <w:t>来获取数据质量，通过将不确定性因素叠加到每个替代指标</w:t>
      </w:r>
      <w:r>
        <w:rPr>
          <w:rFonts w:eastAsia="宋体" w:cs="Times New Roman"/>
          <w:b/>
          <w:bCs/>
          <w:sz w:val="18"/>
          <w:szCs w:val="18"/>
        </w:rPr>
        <w:t>(</w:t>
      </w:r>
      <w:r>
        <w:rPr>
          <w:rFonts w:eastAsia="宋体" w:cs="Times New Roman"/>
          <w:b/>
          <w:bCs/>
          <w:sz w:val="18"/>
          <w:szCs w:val="18"/>
        </w:rPr>
        <w:t>如数据年龄</w:t>
      </w:r>
      <w:r>
        <w:rPr>
          <w:rFonts w:eastAsia="宋体" w:cs="Times New Roman"/>
          <w:b/>
          <w:bCs/>
          <w:sz w:val="18"/>
          <w:szCs w:val="18"/>
        </w:rPr>
        <w:t>)</w:t>
      </w:r>
      <w:r>
        <w:rPr>
          <w:rFonts w:eastAsia="宋体" w:cs="Times New Roman"/>
          <w:b/>
          <w:bCs/>
          <w:sz w:val="18"/>
          <w:szCs w:val="18"/>
        </w:rPr>
        <w:t>来估计质量。此处选择的方法更好地反映了各方面的特定情况相关性</w:t>
      </w:r>
      <w:r>
        <w:rPr>
          <w:rFonts w:eastAsia="宋体" w:cs="Times New Roman"/>
          <w:b/>
          <w:bCs/>
          <w:sz w:val="18"/>
          <w:szCs w:val="18"/>
        </w:rPr>
        <w:t>:</w:t>
      </w:r>
      <w:r>
        <w:rPr>
          <w:rFonts w:eastAsia="宋体" w:cs="Times New Roman"/>
          <w:b/>
          <w:bCs/>
          <w:sz w:val="18"/>
          <w:szCs w:val="18"/>
        </w:rPr>
        <w:t>例如，四年前的数据是否完全代表了随时间缓慢变化的技术</w:t>
      </w:r>
      <w:r>
        <w:rPr>
          <w:rFonts w:eastAsia="宋体" w:cs="Times New Roman"/>
          <w:b/>
          <w:bCs/>
          <w:sz w:val="18"/>
          <w:szCs w:val="18"/>
        </w:rPr>
        <w:t>(</w:t>
      </w:r>
      <w:r>
        <w:rPr>
          <w:rFonts w:eastAsia="宋体" w:cs="Times New Roman"/>
          <w:b/>
          <w:bCs/>
          <w:sz w:val="18"/>
          <w:szCs w:val="18"/>
        </w:rPr>
        <w:t>例如，基础材料行业</w:t>
      </w:r>
      <w:r>
        <w:rPr>
          <w:rFonts w:eastAsia="宋体" w:cs="Times New Roman"/>
          <w:b/>
          <w:bCs/>
          <w:sz w:val="18"/>
          <w:szCs w:val="18"/>
        </w:rPr>
        <w:t>)</w:t>
      </w:r>
      <w:r>
        <w:rPr>
          <w:rFonts w:eastAsia="宋体" w:cs="Times New Roman"/>
          <w:b/>
          <w:bCs/>
          <w:sz w:val="18"/>
          <w:szCs w:val="18"/>
        </w:rPr>
        <w:t>，而对于大多数</w:t>
      </w:r>
      <w:r>
        <w:rPr>
          <w:rFonts w:eastAsia="宋体" w:cs="Times New Roman"/>
          <w:b/>
          <w:bCs/>
          <w:sz w:val="18"/>
          <w:szCs w:val="18"/>
        </w:rPr>
        <w:t>it</w:t>
      </w:r>
      <w:r>
        <w:rPr>
          <w:rFonts w:eastAsia="宋体" w:cs="Times New Roman"/>
          <w:b/>
          <w:bCs/>
          <w:sz w:val="18"/>
          <w:szCs w:val="18"/>
        </w:rPr>
        <w:t>产品来说，该数据可能已经过时。</w:t>
      </w:r>
    </w:p>
    <w:p w14:paraId="4A4CC6D6" w14:textId="77777777" w:rsidR="00D16BE9" w:rsidRDefault="00D16BE9">
      <w:pPr>
        <w:spacing w:line="300" w:lineRule="auto"/>
        <w:ind w:firstLine="360"/>
        <w:rPr>
          <w:rFonts w:eastAsia="宋体" w:cs="Times New Roman"/>
          <w:sz w:val="18"/>
        </w:rPr>
        <w:sectPr w:rsidR="00D16BE9">
          <w:pgSz w:w="11910" w:h="16840"/>
          <w:pgMar w:top="1040" w:right="1160" w:bottom="1040" w:left="1120" w:header="835" w:footer="852" w:gutter="0"/>
          <w:cols w:space="720"/>
        </w:sectPr>
      </w:pPr>
    </w:p>
    <w:p w14:paraId="7E74EBB6" w14:textId="77777777" w:rsidR="00D16BE9" w:rsidRDefault="00D16BE9">
      <w:pPr>
        <w:pStyle w:val="a8"/>
        <w:spacing w:line="300" w:lineRule="auto"/>
        <w:ind w:firstLineChars="200" w:firstLine="400"/>
        <w:rPr>
          <w:rFonts w:cs="Times New Roman"/>
          <w:sz w:val="20"/>
          <w:lang w:eastAsia="zh-CN"/>
        </w:rPr>
      </w:pPr>
    </w:p>
    <w:p w14:paraId="66839B80" w14:textId="77777777" w:rsidR="00D16BE9" w:rsidRDefault="00D16BE9">
      <w:pPr>
        <w:pStyle w:val="a8"/>
        <w:spacing w:line="300" w:lineRule="auto"/>
        <w:ind w:firstLineChars="200" w:firstLine="240"/>
        <w:rPr>
          <w:rFonts w:cs="Times New Roman"/>
          <w:sz w:val="12"/>
          <w:lang w:eastAsia="zh-CN"/>
        </w:rPr>
      </w:pPr>
    </w:p>
    <w:tbl>
      <w:tblPr>
        <w:tblStyle w:val="TableNormal"/>
        <w:tblW w:w="0" w:type="auto"/>
        <w:tblInd w:w="1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268"/>
        <w:gridCol w:w="5606"/>
        <w:gridCol w:w="1412"/>
      </w:tblGrid>
      <w:tr w:rsidR="00D16BE9" w14:paraId="160BFD2E" w14:textId="77777777">
        <w:trPr>
          <w:trHeight w:val="935"/>
        </w:trPr>
        <w:tc>
          <w:tcPr>
            <w:tcW w:w="2268" w:type="dxa"/>
          </w:tcPr>
          <w:p w14:paraId="61F17D67" w14:textId="77777777" w:rsidR="00D16BE9" w:rsidRDefault="00D16BE9">
            <w:pPr>
              <w:pStyle w:val="TableParagraph"/>
              <w:spacing w:before="0" w:line="300" w:lineRule="auto"/>
              <w:ind w:left="0" w:firstLineChars="200" w:firstLine="360"/>
              <w:rPr>
                <w:rFonts w:ascii="Times New Roman" w:eastAsia="宋体" w:hAnsi="Times New Roman" w:cs="Times New Roman"/>
                <w:sz w:val="18"/>
                <w:lang w:eastAsia="zh-CN"/>
              </w:rPr>
            </w:pPr>
          </w:p>
        </w:tc>
        <w:tc>
          <w:tcPr>
            <w:tcW w:w="5606" w:type="dxa"/>
          </w:tcPr>
          <w:p w14:paraId="0864B495" w14:textId="77777777" w:rsidR="00D16BE9" w:rsidRDefault="00AC4FA2">
            <w:pPr>
              <w:pStyle w:val="TableParagraph"/>
              <w:spacing w:before="0" w:line="300" w:lineRule="auto"/>
              <w:ind w:left="0" w:firstLineChars="200" w:firstLine="400"/>
              <w:rPr>
                <w:rFonts w:ascii="Times New Roman" w:eastAsia="宋体" w:hAnsi="Times New Roman" w:cs="Times New Roman"/>
                <w:sz w:val="20"/>
                <w:lang w:eastAsia="zh-CN"/>
              </w:rPr>
            </w:pPr>
            <w:r>
              <w:rPr>
                <w:rFonts w:ascii="Times New Roman" w:eastAsia="宋体" w:hAnsi="Times New Roman" w:cs="Times New Roman"/>
                <w:sz w:val="20"/>
                <w:lang w:eastAsia="zh-CN"/>
              </w:rPr>
              <w:t>系统级别。</w:t>
            </w:r>
            <w:r>
              <w:rPr>
                <w:rFonts w:ascii="Times New Roman" w:eastAsia="宋体" w:hAnsi="Times New Roman" w:cs="Times New Roman"/>
                <w:sz w:val="20"/>
                <w:lang w:eastAsia="zh-CN"/>
              </w:rPr>
              <w:t>"</w:t>
            </w:r>
          </w:p>
          <w:p w14:paraId="1A707BA4" w14:textId="77777777" w:rsidR="00D16BE9" w:rsidRDefault="00AC4FA2">
            <w:pPr>
              <w:pStyle w:val="TableParagraph"/>
              <w:spacing w:before="0" w:line="300" w:lineRule="auto"/>
              <w:ind w:left="0" w:firstLineChars="200" w:firstLine="400"/>
              <w:rPr>
                <w:rFonts w:ascii="Times New Roman" w:eastAsia="宋体" w:hAnsi="Times New Roman" w:cs="Times New Roman"/>
                <w:sz w:val="20"/>
                <w:lang w:eastAsia="zh-CN"/>
              </w:rPr>
            </w:pPr>
            <w:r>
              <w:rPr>
                <w:rFonts w:ascii="Times New Roman" w:eastAsia="宋体" w:hAnsi="Times New Roman" w:cs="Times New Roman"/>
                <w:sz w:val="20"/>
                <w:lang w:eastAsia="zh-CN"/>
              </w:rPr>
              <w:t>备注</w:t>
            </w:r>
            <w:r>
              <w:rPr>
                <w:rFonts w:ascii="Times New Roman" w:eastAsia="宋体" w:hAnsi="Times New Roman" w:cs="Times New Roman"/>
                <w:sz w:val="20"/>
                <w:lang w:eastAsia="zh-CN"/>
              </w:rPr>
              <w:t>:</w:t>
            </w:r>
            <w:r>
              <w:rPr>
                <w:rFonts w:ascii="Times New Roman" w:eastAsia="宋体" w:hAnsi="Times New Roman" w:cs="Times New Roman"/>
                <w:sz w:val="20"/>
                <w:lang w:eastAsia="zh-CN"/>
              </w:rPr>
              <w:t>即单个数据值和单位过程库存的差异。</w:t>
            </w:r>
          </w:p>
        </w:tc>
        <w:tc>
          <w:tcPr>
            <w:tcW w:w="1412" w:type="dxa"/>
          </w:tcPr>
          <w:p w14:paraId="68440F4D" w14:textId="77777777" w:rsidR="00D16BE9" w:rsidRDefault="00D16BE9">
            <w:pPr>
              <w:pStyle w:val="TableParagraph"/>
              <w:spacing w:before="0" w:line="300" w:lineRule="auto"/>
              <w:ind w:left="0" w:firstLineChars="200" w:firstLine="360"/>
              <w:rPr>
                <w:rFonts w:ascii="Times New Roman" w:eastAsia="宋体" w:hAnsi="Times New Roman" w:cs="Times New Roman"/>
                <w:sz w:val="18"/>
                <w:lang w:eastAsia="zh-CN"/>
              </w:rPr>
            </w:pPr>
          </w:p>
        </w:tc>
      </w:tr>
      <w:tr w:rsidR="00D16BE9" w14:paraId="15F863AB" w14:textId="77777777">
        <w:trPr>
          <w:trHeight w:val="2574"/>
        </w:trPr>
        <w:tc>
          <w:tcPr>
            <w:tcW w:w="2268" w:type="dxa"/>
          </w:tcPr>
          <w:p w14:paraId="64FC7904" w14:textId="77777777" w:rsidR="00D16BE9" w:rsidRDefault="00AC4FA2">
            <w:pPr>
              <w:pStyle w:val="TableParagraph"/>
              <w:spacing w:before="0" w:line="300" w:lineRule="auto"/>
              <w:ind w:left="0" w:firstLineChars="200" w:firstLine="394"/>
              <w:rPr>
                <w:rFonts w:ascii="Times New Roman" w:eastAsia="宋体" w:hAnsi="Times New Roman" w:cs="Times New Roman"/>
                <w:b/>
                <w:sz w:val="20"/>
                <w:lang w:eastAsia="zh-CN"/>
              </w:rPr>
            </w:pPr>
            <w:r>
              <w:rPr>
                <w:rFonts w:ascii="Times New Roman" w:eastAsia="宋体" w:hAnsi="Times New Roman" w:cs="Times New Roman"/>
                <w:b/>
                <w:spacing w:val="-2"/>
                <w:sz w:val="20"/>
                <w:lang w:eastAsia="zh-CN"/>
              </w:rPr>
              <w:t>方法的适当性和一致性</w:t>
            </w:r>
            <w:r>
              <w:rPr>
                <w:rFonts w:ascii="Times New Roman" w:eastAsia="宋体" w:hAnsi="Times New Roman" w:cs="Times New Roman"/>
                <w:b/>
                <w:spacing w:val="-2"/>
                <w:sz w:val="20"/>
                <w:lang w:eastAsia="zh-CN"/>
              </w:rPr>
              <w:t>(M)</w:t>
            </w:r>
          </w:p>
        </w:tc>
        <w:tc>
          <w:tcPr>
            <w:tcW w:w="5606" w:type="dxa"/>
          </w:tcPr>
          <w:p w14:paraId="44BB8E35" w14:textId="77777777" w:rsidR="00D16BE9" w:rsidRDefault="00AC4FA2">
            <w:pPr>
              <w:pStyle w:val="TableParagraph"/>
              <w:spacing w:before="0" w:line="300" w:lineRule="auto"/>
              <w:ind w:left="0" w:firstLineChars="200" w:firstLine="400"/>
              <w:jc w:val="both"/>
              <w:rPr>
                <w:rFonts w:ascii="Times New Roman" w:eastAsia="宋体" w:hAnsi="Times New Roman" w:cs="Times New Roman"/>
                <w:sz w:val="20"/>
                <w:lang w:eastAsia="zh-CN"/>
              </w:rPr>
            </w:pPr>
            <w:r>
              <w:rPr>
                <w:rFonts w:ascii="Times New Roman" w:eastAsia="宋体" w:hAnsi="Times New Roman" w:cs="Times New Roman"/>
                <w:sz w:val="20"/>
                <w:lang w:eastAsia="zh-CN"/>
              </w:rPr>
              <w:t>“</w:t>
            </w:r>
            <w:r>
              <w:rPr>
                <w:rFonts w:ascii="Times New Roman" w:eastAsia="宋体" w:hAnsi="Times New Roman" w:cs="Times New Roman"/>
                <w:sz w:val="20"/>
                <w:lang w:eastAsia="zh-CN"/>
              </w:rPr>
              <w:t>应用的</w:t>
            </w:r>
            <w:r>
              <w:rPr>
                <w:rFonts w:ascii="Times New Roman" w:eastAsia="宋体" w:hAnsi="Times New Roman" w:cs="Times New Roman"/>
                <w:sz w:val="20"/>
                <w:lang w:eastAsia="zh-CN"/>
              </w:rPr>
              <w:t>LCI</w:t>
            </w:r>
            <w:r>
              <w:rPr>
                <w:rFonts w:ascii="Times New Roman" w:eastAsia="宋体" w:hAnsi="Times New Roman" w:cs="Times New Roman"/>
                <w:sz w:val="20"/>
                <w:lang w:eastAsia="zh-CN"/>
              </w:rPr>
              <w:t>方法和方法选择</w:t>
            </w:r>
            <w:r>
              <w:rPr>
                <w:rFonts w:ascii="Times New Roman" w:eastAsia="宋体" w:hAnsi="Times New Roman" w:cs="Times New Roman"/>
                <w:sz w:val="20"/>
                <w:lang w:eastAsia="zh-CN"/>
              </w:rPr>
              <w:t>(</w:t>
            </w:r>
            <w:r>
              <w:rPr>
                <w:rFonts w:ascii="Times New Roman" w:eastAsia="宋体" w:hAnsi="Times New Roman" w:cs="Times New Roman"/>
                <w:sz w:val="20"/>
                <w:lang w:eastAsia="zh-CN"/>
              </w:rPr>
              <w:t>如分配、替代等</w:t>
            </w:r>
            <w:r>
              <w:rPr>
                <w:rFonts w:ascii="Times New Roman" w:eastAsia="宋体" w:hAnsi="Times New Roman" w:cs="Times New Roman"/>
                <w:sz w:val="20"/>
                <w:lang w:eastAsia="zh-CN"/>
              </w:rPr>
              <w:t>)</w:t>
            </w:r>
            <w:r>
              <w:rPr>
                <w:rFonts w:ascii="Times New Roman" w:eastAsia="宋体" w:hAnsi="Times New Roman" w:cs="Times New Roman"/>
                <w:sz w:val="20"/>
                <w:lang w:eastAsia="zh-CN"/>
              </w:rPr>
              <w:t>。</w:t>
            </w:r>
            <w:r>
              <w:rPr>
                <w:rFonts w:ascii="Times New Roman" w:eastAsia="宋体" w:hAnsi="Times New Roman" w:cs="Times New Roman"/>
                <w:sz w:val="20"/>
                <w:lang w:eastAsia="zh-CN"/>
              </w:rPr>
              <w:t>)</w:t>
            </w:r>
            <w:r>
              <w:rPr>
                <w:rFonts w:ascii="Times New Roman" w:eastAsia="宋体" w:hAnsi="Times New Roman" w:cs="Times New Roman"/>
                <w:sz w:val="20"/>
                <w:lang w:eastAsia="zh-CN"/>
              </w:rPr>
              <w:t>符合数据集的目标和范围，尤其是其预期应用和决策支持环境。这些方法也一致地应用于所有数据，包括包含的流程</w:t>
            </w:r>
            <w:r>
              <w:rPr>
                <w:rFonts w:ascii="Times New Roman" w:eastAsia="宋体" w:hAnsi="Times New Roman" w:cs="Times New Roman"/>
                <w:sz w:val="20"/>
                <w:lang w:eastAsia="zh-CN"/>
              </w:rPr>
              <w:t>(</w:t>
            </w:r>
            <w:r>
              <w:rPr>
                <w:rFonts w:ascii="Times New Roman" w:eastAsia="宋体" w:hAnsi="Times New Roman" w:cs="Times New Roman"/>
                <w:sz w:val="20"/>
                <w:lang w:eastAsia="zh-CN"/>
              </w:rPr>
              <w:t>如果有</w:t>
            </w:r>
            <w:r>
              <w:rPr>
                <w:rFonts w:ascii="Times New Roman" w:eastAsia="宋体" w:hAnsi="Times New Roman" w:cs="Times New Roman"/>
                <w:sz w:val="20"/>
                <w:lang w:eastAsia="zh-CN"/>
              </w:rPr>
              <w:t>)</w:t>
            </w:r>
            <w:r>
              <w:rPr>
                <w:rFonts w:ascii="Times New Roman" w:eastAsia="宋体" w:hAnsi="Times New Roman" w:cs="Times New Roman"/>
                <w:sz w:val="20"/>
                <w:lang w:eastAsia="zh-CN"/>
              </w:rPr>
              <w:t>。</w:t>
            </w:r>
            <w:r>
              <w:rPr>
                <w:rFonts w:ascii="Times New Roman" w:eastAsia="宋体" w:hAnsi="Times New Roman" w:cs="Times New Roman"/>
                <w:sz w:val="20"/>
                <w:lang w:eastAsia="zh-CN"/>
              </w:rPr>
              <w:t>”</w:t>
            </w:r>
          </w:p>
          <w:p w14:paraId="6A4B557A" w14:textId="77777777" w:rsidR="00D16BE9" w:rsidRDefault="00AC4FA2">
            <w:pPr>
              <w:pStyle w:val="TableParagraph"/>
              <w:spacing w:before="0" w:line="300" w:lineRule="auto"/>
              <w:ind w:left="0" w:firstLineChars="200" w:firstLine="400"/>
              <w:jc w:val="both"/>
              <w:rPr>
                <w:rFonts w:ascii="Times New Roman" w:eastAsia="宋体" w:hAnsi="Times New Roman" w:cs="Times New Roman"/>
                <w:sz w:val="20"/>
                <w:lang w:eastAsia="zh-CN"/>
              </w:rPr>
            </w:pPr>
            <w:r>
              <w:rPr>
                <w:rFonts w:ascii="Times New Roman" w:eastAsia="宋体" w:hAnsi="Times New Roman" w:cs="Times New Roman"/>
                <w:sz w:val="20"/>
                <w:lang w:eastAsia="zh-CN"/>
              </w:rPr>
              <w:t>评论意见</w:t>
            </w:r>
            <w:r>
              <w:rPr>
                <w:rFonts w:ascii="Times New Roman" w:eastAsia="宋体" w:hAnsi="Times New Roman" w:cs="Times New Roman"/>
                <w:sz w:val="20"/>
                <w:lang w:eastAsia="zh-CN"/>
              </w:rPr>
              <w:t>:</w:t>
            </w:r>
            <w:r>
              <w:rPr>
                <w:rFonts w:ascii="Times New Roman" w:eastAsia="宋体" w:hAnsi="Times New Roman" w:cs="Times New Roman"/>
                <w:sz w:val="20"/>
                <w:lang w:eastAsia="zh-CN"/>
              </w:rPr>
              <w:t>即针对特定情况</w:t>
            </w:r>
            <w:r>
              <w:rPr>
                <w:rFonts w:ascii="Times New Roman" w:eastAsia="宋体" w:hAnsi="Times New Roman" w:cs="Times New Roman"/>
                <w:sz w:val="20"/>
                <w:lang w:eastAsia="zh-CN"/>
              </w:rPr>
              <w:t>A</w:t>
            </w:r>
            <w:r>
              <w:rPr>
                <w:rFonts w:ascii="Times New Roman" w:eastAsia="宋体" w:hAnsi="Times New Roman" w:cs="Times New Roman"/>
                <w:sz w:val="20"/>
                <w:lang w:eastAsia="zh-CN"/>
              </w:rPr>
              <w:t>、</w:t>
            </w:r>
            <w:r>
              <w:rPr>
                <w:rFonts w:ascii="Times New Roman" w:eastAsia="宋体" w:hAnsi="Times New Roman" w:cs="Times New Roman"/>
                <w:sz w:val="20"/>
                <w:lang w:eastAsia="zh-CN"/>
              </w:rPr>
              <w:t>B</w:t>
            </w:r>
            <w:r>
              <w:rPr>
                <w:rFonts w:ascii="Times New Roman" w:eastAsia="宋体" w:hAnsi="Times New Roman" w:cs="Times New Roman"/>
                <w:sz w:val="20"/>
                <w:lang w:eastAsia="zh-CN"/>
              </w:rPr>
              <w:t>或</w:t>
            </w:r>
            <w:r>
              <w:rPr>
                <w:rFonts w:ascii="Times New Roman" w:eastAsia="宋体" w:hAnsi="Times New Roman" w:cs="Times New Roman"/>
                <w:sz w:val="20"/>
                <w:lang w:eastAsia="zh-CN"/>
              </w:rPr>
              <w:t>c</w:t>
            </w:r>
            <w:r>
              <w:rPr>
                <w:rFonts w:ascii="Times New Roman" w:eastAsia="宋体" w:hAnsi="Times New Roman" w:cs="Times New Roman"/>
                <w:sz w:val="20"/>
                <w:lang w:eastAsia="zh-CN"/>
              </w:rPr>
              <w:t>，正确和一致地应用建议的</w:t>
            </w:r>
            <w:r>
              <w:rPr>
                <w:rFonts w:ascii="Times New Roman" w:eastAsia="宋体" w:hAnsi="Times New Roman" w:cs="Times New Roman"/>
                <w:sz w:val="20"/>
                <w:lang w:eastAsia="zh-CN"/>
              </w:rPr>
              <w:t>LCI</w:t>
            </w:r>
            <w:r>
              <w:rPr>
                <w:rFonts w:ascii="Times New Roman" w:eastAsia="宋体" w:hAnsi="Times New Roman" w:cs="Times New Roman"/>
                <w:sz w:val="20"/>
                <w:lang w:eastAsia="zh-CN"/>
              </w:rPr>
              <w:t>模型框架和</w:t>
            </w:r>
            <w:r>
              <w:rPr>
                <w:rFonts w:ascii="Times New Roman" w:eastAsia="宋体" w:hAnsi="Times New Roman" w:cs="Times New Roman"/>
                <w:sz w:val="20"/>
                <w:lang w:eastAsia="zh-CN"/>
              </w:rPr>
              <w:t>LCI</w:t>
            </w:r>
            <w:r>
              <w:rPr>
                <w:rFonts w:ascii="Times New Roman" w:eastAsia="宋体" w:hAnsi="Times New Roman" w:cs="Times New Roman"/>
                <w:sz w:val="20"/>
                <w:lang w:eastAsia="zh-CN"/>
              </w:rPr>
              <w:t>方法</w:t>
            </w:r>
          </w:p>
        </w:tc>
        <w:tc>
          <w:tcPr>
            <w:tcW w:w="1412" w:type="dxa"/>
          </w:tcPr>
          <w:p w14:paraId="671B1B6F" w14:textId="77777777" w:rsidR="00D16BE9" w:rsidRDefault="00AC4FA2">
            <w:pPr>
              <w:pStyle w:val="TableParagraph"/>
              <w:spacing w:before="0" w:line="300" w:lineRule="auto"/>
              <w:ind w:left="0" w:firstLineChars="200" w:firstLine="392"/>
              <w:rPr>
                <w:rFonts w:ascii="Times New Roman" w:eastAsia="宋体" w:hAnsi="Times New Roman" w:cs="Times New Roman"/>
                <w:sz w:val="20"/>
              </w:rPr>
            </w:pPr>
            <w:r>
              <w:rPr>
                <w:rFonts w:ascii="Times New Roman" w:eastAsia="宋体" w:hAnsi="Times New Roman" w:cs="Times New Roman"/>
                <w:spacing w:val="-2"/>
                <w:sz w:val="20"/>
              </w:rPr>
              <w:t>6.5.4</w:t>
            </w:r>
          </w:p>
        </w:tc>
      </w:tr>
    </w:tbl>
    <w:p w14:paraId="751451A3" w14:textId="77777777" w:rsidR="00D16BE9" w:rsidRDefault="00AC4FA2">
      <w:pPr>
        <w:pStyle w:val="a8"/>
        <w:spacing w:line="300" w:lineRule="auto"/>
        <w:ind w:firstLineChars="200" w:firstLine="420"/>
        <w:jc w:val="both"/>
        <w:rPr>
          <w:rFonts w:cs="Times New Roman"/>
          <w:lang w:eastAsia="zh-CN"/>
        </w:rPr>
      </w:pPr>
      <w:r>
        <w:rPr>
          <w:rFonts w:cs="Times New Roman"/>
          <w:color w:val="808080"/>
          <w:lang w:eastAsia="zh-CN"/>
        </w:rPr>
        <w:t>请注意</w:t>
      </w:r>
      <w:r>
        <w:rPr>
          <w:rFonts w:cs="Times New Roman"/>
          <w:color w:val="808080"/>
          <w:lang w:eastAsia="zh-CN"/>
        </w:rPr>
        <w:t>,“</w:t>
      </w:r>
      <w:r>
        <w:rPr>
          <w:rFonts w:cs="Times New Roman"/>
          <w:color w:val="808080"/>
          <w:lang w:eastAsia="zh-CN"/>
        </w:rPr>
        <w:t>完整性</w:t>
      </w:r>
      <w:r>
        <w:rPr>
          <w:rFonts w:cs="Times New Roman"/>
          <w:color w:val="808080"/>
          <w:lang w:eastAsia="zh-CN"/>
        </w:rPr>
        <w:t>”</w:t>
      </w:r>
      <w:r>
        <w:rPr>
          <w:rFonts w:cs="Times New Roman"/>
          <w:color w:val="808080"/>
          <w:lang w:eastAsia="zh-CN"/>
        </w:rPr>
        <w:t>和</w:t>
      </w:r>
      <w:r>
        <w:rPr>
          <w:rFonts w:cs="Times New Roman"/>
          <w:color w:val="808080"/>
          <w:lang w:eastAsia="zh-CN"/>
        </w:rPr>
        <w:t>“</w:t>
      </w:r>
      <w:r>
        <w:rPr>
          <w:rFonts w:cs="Times New Roman"/>
          <w:color w:val="808080"/>
          <w:lang w:eastAsia="zh-CN"/>
        </w:rPr>
        <w:t>精确度</w:t>
      </w:r>
      <w:r>
        <w:rPr>
          <w:rFonts w:cs="Times New Roman"/>
          <w:color w:val="808080"/>
          <w:lang w:eastAsia="zh-CN"/>
        </w:rPr>
        <w:t>”</w:t>
      </w:r>
      <w:r>
        <w:rPr>
          <w:rFonts w:cs="Times New Roman"/>
          <w:color w:val="808080"/>
          <w:lang w:eastAsia="zh-CN"/>
        </w:rPr>
        <w:t>可以量化</w:t>
      </w:r>
      <w:r>
        <w:rPr>
          <w:rFonts w:cs="Times New Roman"/>
          <w:color w:val="808080"/>
          <w:lang w:eastAsia="zh-CN"/>
        </w:rPr>
        <w:t>(</w:t>
      </w:r>
      <w:r>
        <w:rPr>
          <w:rFonts w:cs="Times New Roman"/>
          <w:color w:val="808080"/>
          <w:lang w:eastAsia="zh-CN"/>
        </w:rPr>
        <w:t>例如</w:t>
      </w:r>
      <w:r>
        <w:rPr>
          <w:rFonts w:cs="Times New Roman"/>
          <w:color w:val="808080"/>
          <w:lang w:eastAsia="zh-CN"/>
        </w:rPr>
        <w:t>,“</w:t>
      </w:r>
      <w:r>
        <w:rPr>
          <w:rFonts w:cs="Times New Roman"/>
          <w:color w:val="808080"/>
          <w:lang w:eastAsia="zh-CN"/>
        </w:rPr>
        <w:t>总体环境影响的</w:t>
      </w:r>
      <w:r>
        <w:rPr>
          <w:rFonts w:cs="Times New Roman"/>
          <w:color w:val="808080"/>
          <w:lang w:eastAsia="zh-CN"/>
        </w:rPr>
        <w:t>90 %</w:t>
      </w:r>
      <w:r>
        <w:rPr>
          <w:rFonts w:cs="Times New Roman"/>
          <w:color w:val="808080"/>
          <w:lang w:eastAsia="zh-CN"/>
        </w:rPr>
        <w:t>完整性</w:t>
      </w:r>
      <w:r>
        <w:rPr>
          <w:rFonts w:cs="Times New Roman"/>
          <w:color w:val="808080"/>
          <w:lang w:eastAsia="zh-CN"/>
        </w:rPr>
        <w:t>/</w:t>
      </w:r>
      <w:r>
        <w:rPr>
          <w:rFonts w:cs="Times New Roman"/>
          <w:color w:val="808080"/>
          <w:lang w:eastAsia="zh-CN"/>
        </w:rPr>
        <w:t>截止标准</w:t>
      </w:r>
      <w:r>
        <w:rPr>
          <w:rFonts w:cs="Times New Roman"/>
          <w:color w:val="808080"/>
          <w:lang w:eastAsia="zh-CN"/>
        </w:rPr>
        <w:t>”</w:t>
      </w:r>
      <w:r>
        <w:rPr>
          <w:rFonts w:cs="Times New Roman"/>
          <w:color w:val="808080"/>
          <w:lang w:eastAsia="zh-CN"/>
        </w:rPr>
        <w:t>和</w:t>
      </w:r>
      <w:r>
        <w:rPr>
          <w:rFonts w:cs="Times New Roman"/>
          <w:color w:val="808080"/>
          <w:lang w:eastAsia="zh-CN"/>
        </w:rPr>
        <w:t>“</w:t>
      </w:r>
      <w:r>
        <w:rPr>
          <w:rFonts w:cs="Times New Roman"/>
          <w:color w:val="808080"/>
          <w:lang w:eastAsia="zh-CN"/>
        </w:rPr>
        <w:t>气候变化的</w:t>
      </w:r>
      <w:r>
        <w:rPr>
          <w:rFonts w:cs="Times New Roman"/>
          <w:color w:val="808080"/>
          <w:lang w:eastAsia="zh-CN"/>
        </w:rPr>
        <w:t>+/-10% LCIA</w:t>
      </w:r>
      <w:r>
        <w:rPr>
          <w:rFonts w:cs="Times New Roman"/>
          <w:color w:val="808080"/>
          <w:lang w:eastAsia="zh-CN"/>
        </w:rPr>
        <w:t>结果</w:t>
      </w:r>
      <w:r>
        <w:rPr>
          <w:rFonts w:cs="Times New Roman"/>
          <w:color w:val="808080"/>
          <w:lang w:eastAsia="zh-CN"/>
        </w:rPr>
        <w:t>216</w:t>
      </w:r>
      <w:r>
        <w:rPr>
          <w:rFonts w:cs="Times New Roman"/>
          <w:color w:val="808080"/>
          <w:lang w:eastAsia="zh-CN"/>
        </w:rPr>
        <w:t>，酸化的</w:t>
      </w:r>
      <w:r>
        <w:rPr>
          <w:rFonts w:cs="Times New Roman"/>
          <w:color w:val="808080"/>
          <w:lang w:eastAsia="zh-CN"/>
        </w:rPr>
        <w:t>+/-20%</w:t>
      </w:r>
      <w:r>
        <w:rPr>
          <w:rFonts w:cs="Times New Roman"/>
          <w:color w:val="808080"/>
          <w:lang w:eastAsia="zh-CN"/>
        </w:rPr>
        <w:t>等</w:t>
      </w:r>
      <w:r>
        <w:rPr>
          <w:rFonts w:cs="Times New Roman"/>
          <w:color w:val="808080"/>
          <w:lang w:eastAsia="zh-CN"/>
        </w:rPr>
        <w:t>)).</w:t>
      </w:r>
    </w:p>
    <w:p w14:paraId="278CD519" w14:textId="77777777" w:rsidR="00D16BE9" w:rsidRDefault="00AC4FA2">
      <w:pPr>
        <w:pStyle w:val="a8"/>
        <w:spacing w:line="300" w:lineRule="auto"/>
        <w:ind w:firstLineChars="200" w:firstLine="420"/>
        <w:jc w:val="both"/>
        <w:rPr>
          <w:rFonts w:cs="Times New Roman"/>
          <w:szCs w:val="21"/>
          <w:lang w:eastAsia="zh-CN"/>
        </w:rPr>
      </w:pPr>
      <w:r>
        <w:rPr>
          <w:rFonts w:cs="Times New Roman"/>
          <w:szCs w:val="21"/>
          <w:lang w:eastAsia="zh-CN"/>
        </w:rPr>
        <w:t>其他组成部分是定性的，所达到的质量由专家进行半定量的判断，例如在关键审查期间。以下质量水平</w:t>
      </w:r>
      <w:r w:rsidR="00000000">
        <w:fldChar w:fldCharType="begin"/>
      </w:r>
      <w:r w:rsidR="00000000">
        <w:rPr>
          <w:lang w:eastAsia="zh-CN"/>
        </w:rPr>
        <w:instrText>HYPERLINK \l "_bookmark6"</w:instrText>
      </w:r>
      <w:r w:rsidR="00000000">
        <w:fldChar w:fldCharType="separate"/>
      </w:r>
      <w:r>
        <w:rPr>
          <w:rFonts w:cs="Times New Roman"/>
          <w:szCs w:val="21"/>
          <w:lang w:eastAsia="zh-CN"/>
        </w:rPr>
        <w:t>Table 6</w:t>
      </w:r>
      <w:r w:rsidR="00000000">
        <w:rPr>
          <w:rFonts w:cs="Times New Roman"/>
          <w:szCs w:val="21"/>
          <w:lang w:eastAsia="zh-CN"/>
        </w:rPr>
        <w:fldChar w:fldCharType="end"/>
      </w:r>
      <w:r>
        <w:rPr>
          <w:rFonts w:cs="Times New Roman"/>
          <w:szCs w:val="21"/>
          <w:lang w:eastAsia="zh-CN"/>
        </w:rPr>
        <w:t>和定义</w:t>
      </w:r>
      <w:r w:rsidR="00000000">
        <w:fldChar w:fldCharType="begin"/>
      </w:r>
      <w:r w:rsidR="00000000">
        <w:rPr>
          <w:lang w:eastAsia="zh-CN"/>
        </w:rPr>
        <w:instrText>HYPERLINK \l "_bookmark8"</w:instrText>
      </w:r>
      <w:r w:rsidR="00000000">
        <w:fldChar w:fldCharType="separate"/>
      </w:r>
      <w:r>
        <w:rPr>
          <w:rFonts w:cs="Times New Roman"/>
          <w:szCs w:val="21"/>
          <w:lang w:eastAsia="zh-CN"/>
        </w:rPr>
        <w:t>Table 7</w:t>
      </w:r>
      <w:r w:rsidR="00000000">
        <w:rPr>
          <w:rFonts w:cs="Times New Roman"/>
          <w:szCs w:val="21"/>
          <w:lang w:eastAsia="zh-CN"/>
        </w:rPr>
        <w:fldChar w:fldCharType="end"/>
      </w:r>
      <w:r>
        <w:rPr>
          <w:rFonts w:cs="Times New Roman"/>
          <w:szCs w:val="21"/>
          <w:lang w:eastAsia="zh-CN"/>
        </w:rPr>
        <w:t>应用于记录最终数据和每个数据质量指标所取得的成果</w:t>
      </w:r>
      <w:r>
        <w:rPr>
          <w:rFonts w:cs="Times New Roman"/>
          <w:szCs w:val="21"/>
          <w:lang w:eastAsia="zh-CN"/>
        </w:rPr>
        <w:t>:</w:t>
      </w:r>
    </w:p>
    <w:p w14:paraId="60D7F5B9" w14:textId="77777777" w:rsidR="00D16BE9" w:rsidRDefault="00D16BE9">
      <w:pPr>
        <w:pStyle w:val="a8"/>
        <w:spacing w:line="300" w:lineRule="auto"/>
        <w:ind w:firstLineChars="200" w:firstLine="420"/>
        <w:rPr>
          <w:rFonts w:cs="Times New Roman"/>
          <w:lang w:eastAsia="zh-CN"/>
        </w:rPr>
      </w:pPr>
    </w:p>
    <w:p w14:paraId="57FAABA6" w14:textId="77777777" w:rsidR="00D16BE9" w:rsidRDefault="00AC4FA2">
      <w:pPr>
        <w:tabs>
          <w:tab w:val="left" w:pos="1603"/>
        </w:tabs>
        <w:spacing w:line="300" w:lineRule="auto"/>
        <w:ind w:firstLine="420"/>
        <w:rPr>
          <w:rFonts w:eastAsia="宋体" w:cs="Times New Roman"/>
          <w:b/>
          <w:sz w:val="20"/>
        </w:rPr>
      </w:pPr>
      <w:r>
        <w:rPr>
          <w:rFonts w:eastAsia="宋体" w:cs="Times New Roman"/>
          <w:noProof/>
        </w:rPr>
        <w:drawing>
          <wp:anchor distT="0" distB="0" distL="0" distR="0" simplePos="0" relativeHeight="251623936" behindDoc="1" locked="0" layoutInCell="1" allowOverlap="1" wp14:anchorId="5276C7E2" wp14:editId="31DF1779">
            <wp:simplePos x="0" y="0"/>
            <wp:positionH relativeFrom="page">
              <wp:posOffset>4549140</wp:posOffset>
            </wp:positionH>
            <wp:positionV relativeFrom="paragraph">
              <wp:posOffset>2044700</wp:posOffset>
            </wp:positionV>
            <wp:extent cx="139700" cy="155575"/>
            <wp:effectExtent l="0" t="0" r="0" b="10160"/>
            <wp:wrapNone/>
            <wp:docPr id="61"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9.png"/>
                    <pic:cNvPicPr>
                      <a:picLocks noChangeAspect="1"/>
                    </pic:cNvPicPr>
                  </pic:nvPicPr>
                  <pic:blipFill>
                    <a:blip r:embed="rId126" cstate="print"/>
                    <a:stretch>
                      <a:fillRect/>
                    </a:stretch>
                  </pic:blipFill>
                  <pic:spPr>
                    <a:xfrm>
                      <a:off x="0" y="0"/>
                      <a:ext cx="139524" cy="155448"/>
                    </a:xfrm>
                    <a:prstGeom prst="rect">
                      <a:avLst/>
                    </a:prstGeom>
                  </pic:spPr>
                </pic:pic>
              </a:graphicData>
            </a:graphic>
          </wp:anchor>
        </w:drawing>
      </w:r>
      <w:r>
        <w:rPr>
          <w:rFonts w:eastAsia="宋体" w:cs="Times New Roman"/>
          <w:noProof/>
        </w:rPr>
        <w:drawing>
          <wp:anchor distT="0" distB="0" distL="0" distR="0" simplePos="0" relativeHeight="251624960" behindDoc="1" locked="0" layoutInCell="1" allowOverlap="1" wp14:anchorId="569445C9" wp14:editId="11461F24">
            <wp:simplePos x="0" y="0"/>
            <wp:positionH relativeFrom="page">
              <wp:posOffset>5692775</wp:posOffset>
            </wp:positionH>
            <wp:positionV relativeFrom="paragraph">
              <wp:posOffset>2044700</wp:posOffset>
            </wp:positionV>
            <wp:extent cx="139700" cy="155575"/>
            <wp:effectExtent l="0" t="0" r="0" b="10160"/>
            <wp:wrapNone/>
            <wp:docPr id="63"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10.png"/>
                    <pic:cNvPicPr>
                      <a:picLocks noChangeAspect="1"/>
                    </pic:cNvPicPr>
                  </pic:nvPicPr>
                  <pic:blipFill>
                    <a:blip r:embed="rId127" cstate="print"/>
                    <a:stretch>
                      <a:fillRect/>
                    </a:stretch>
                  </pic:blipFill>
                  <pic:spPr>
                    <a:xfrm>
                      <a:off x="0" y="0"/>
                      <a:ext cx="139524" cy="155448"/>
                    </a:xfrm>
                    <a:prstGeom prst="rect">
                      <a:avLst/>
                    </a:prstGeom>
                  </pic:spPr>
                </pic:pic>
              </a:graphicData>
            </a:graphic>
          </wp:anchor>
        </w:drawing>
      </w:r>
      <w:bookmarkStart w:id="172" w:name="_bookmark6"/>
      <w:bookmarkEnd w:id="172"/>
      <w:r>
        <w:rPr>
          <w:rFonts w:eastAsia="宋体" w:cs="Times New Roman"/>
          <w:b/>
          <w:sz w:val="20"/>
        </w:rPr>
        <w:t>表</w:t>
      </w:r>
      <w:r>
        <w:rPr>
          <w:rFonts w:eastAsia="宋体" w:cs="Times New Roman"/>
          <w:b/>
          <w:sz w:val="20"/>
        </w:rPr>
        <w:t>6</w:t>
      </w:r>
      <w:r>
        <w:rPr>
          <w:rFonts w:eastAsia="宋体" w:cs="Times New Roman"/>
          <w:b/>
          <w:sz w:val="20"/>
        </w:rPr>
        <w:t>数据质量指标的质量水平和质量评级，以及相应的定义</w:t>
      </w:r>
      <w:r>
        <w:rPr>
          <w:rFonts w:eastAsia="宋体" w:cs="Times New Roman"/>
          <w:b/>
          <w:sz w:val="20"/>
        </w:rPr>
        <w:t>(</w:t>
      </w:r>
      <w:r>
        <w:rPr>
          <w:rFonts w:eastAsia="宋体" w:cs="Times New Roman"/>
          <w:b/>
          <w:sz w:val="20"/>
        </w:rPr>
        <w:t>对于三个代表性和方法的适当性和一致性标准</w:t>
      </w:r>
      <w:r>
        <w:rPr>
          <w:rFonts w:eastAsia="宋体" w:cs="Times New Roman"/>
          <w:b/>
          <w:sz w:val="20"/>
        </w:rPr>
        <w:t>)</w:t>
      </w:r>
      <w:r>
        <w:rPr>
          <w:rFonts w:eastAsia="宋体" w:cs="Times New Roman"/>
          <w:b/>
          <w:sz w:val="20"/>
        </w:rPr>
        <w:t>和定量完整性和精度</w:t>
      </w:r>
      <w:r>
        <w:rPr>
          <w:rFonts w:eastAsia="宋体" w:cs="Times New Roman"/>
          <w:b/>
          <w:sz w:val="20"/>
        </w:rPr>
        <w:t>/</w:t>
      </w:r>
      <w:r>
        <w:rPr>
          <w:rFonts w:eastAsia="宋体" w:cs="Times New Roman"/>
          <w:b/>
          <w:sz w:val="20"/>
        </w:rPr>
        <w:t>不确定性范围</w:t>
      </w:r>
      <w:r>
        <w:rPr>
          <w:rFonts w:eastAsia="宋体" w:cs="Times New Roman"/>
          <w:b/>
          <w:sz w:val="20"/>
        </w:rPr>
        <w:t>(</w:t>
      </w:r>
      <w:r>
        <w:rPr>
          <w:rFonts w:eastAsia="宋体" w:cs="Times New Roman"/>
          <w:b/>
          <w:sz w:val="20"/>
        </w:rPr>
        <w:t>单位为</w:t>
      </w:r>
      <w:r>
        <w:rPr>
          <w:rFonts w:eastAsia="宋体" w:cs="Times New Roman"/>
          <w:b/>
          <w:sz w:val="20"/>
        </w:rPr>
        <w:t>%)</w:t>
      </w:r>
      <w:r>
        <w:rPr>
          <w:rFonts w:eastAsia="宋体" w:cs="Times New Roman"/>
          <w:b/>
          <w:sz w:val="20"/>
        </w:rPr>
        <w:t>。</w:t>
      </w:r>
    </w:p>
    <w:p w14:paraId="4697D94B" w14:textId="77777777" w:rsidR="00D16BE9" w:rsidRDefault="00D16BE9">
      <w:pPr>
        <w:pStyle w:val="a8"/>
        <w:spacing w:line="300" w:lineRule="auto"/>
        <w:ind w:firstLineChars="200" w:firstLine="201"/>
        <w:rPr>
          <w:rFonts w:cs="Times New Roman"/>
          <w:b/>
          <w:sz w:val="10"/>
          <w:lang w:eastAsia="zh-CN"/>
        </w:rPr>
      </w:pPr>
    </w:p>
    <w:tbl>
      <w:tblPr>
        <w:tblStyle w:val="TableNormal"/>
        <w:tblW w:w="0" w:type="auto"/>
        <w:tblInd w:w="1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368"/>
        <w:gridCol w:w="1080"/>
        <w:gridCol w:w="3240"/>
        <w:gridCol w:w="1800"/>
        <w:gridCol w:w="1800"/>
      </w:tblGrid>
      <w:tr w:rsidR="00D16BE9" w14:paraId="1C9F62B2" w14:textId="77777777">
        <w:trPr>
          <w:trHeight w:val="1947"/>
        </w:trPr>
        <w:tc>
          <w:tcPr>
            <w:tcW w:w="1368" w:type="dxa"/>
          </w:tcPr>
          <w:p w14:paraId="4A77F1DB" w14:textId="77777777" w:rsidR="00D16BE9" w:rsidRDefault="00AC4FA2">
            <w:pPr>
              <w:pStyle w:val="TableParagraph"/>
              <w:spacing w:before="0" w:line="300" w:lineRule="auto"/>
              <w:ind w:left="0" w:firstLineChars="200" w:firstLine="394"/>
              <w:rPr>
                <w:rFonts w:ascii="Times New Roman" w:eastAsia="宋体" w:hAnsi="Times New Roman" w:cs="Times New Roman"/>
                <w:b/>
                <w:sz w:val="20"/>
              </w:rPr>
            </w:pPr>
            <w:proofErr w:type="spellStart"/>
            <w:r>
              <w:rPr>
                <w:rFonts w:ascii="Times New Roman" w:eastAsia="宋体" w:hAnsi="Times New Roman" w:cs="Times New Roman"/>
                <w:b/>
                <w:spacing w:val="-2"/>
                <w:sz w:val="20"/>
              </w:rPr>
              <w:t>质量标准</w:t>
            </w:r>
            <w:proofErr w:type="spellEnd"/>
          </w:p>
        </w:tc>
        <w:tc>
          <w:tcPr>
            <w:tcW w:w="1080" w:type="dxa"/>
          </w:tcPr>
          <w:p w14:paraId="76862FB4" w14:textId="77777777" w:rsidR="00D16BE9" w:rsidRDefault="00AC4FA2">
            <w:pPr>
              <w:pStyle w:val="TableParagraph"/>
              <w:spacing w:before="0" w:line="300" w:lineRule="auto"/>
              <w:ind w:left="0" w:firstLineChars="200" w:firstLine="394"/>
              <w:rPr>
                <w:rFonts w:ascii="Times New Roman" w:eastAsia="宋体" w:hAnsi="Times New Roman" w:cs="Times New Roman"/>
                <w:b/>
                <w:sz w:val="20"/>
              </w:rPr>
            </w:pPr>
            <w:proofErr w:type="spellStart"/>
            <w:r>
              <w:rPr>
                <w:rFonts w:ascii="Times New Roman" w:eastAsia="宋体" w:hAnsi="Times New Roman" w:cs="Times New Roman"/>
                <w:b/>
                <w:spacing w:val="-2"/>
                <w:sz w:val="20"/>
              </w:rPr>
              <w:t>质量评价</w:t>
            </w:r>
            <w:proofErr w:type="spellEnd"/>
          </w:p>
        </w:tc>
        <w:tc>
          <w:tcPr>
            <w:tcW w:w="3240" w:type="dxa"/>
          </w:tcPr>
          <w:p w14:paraId="14E101BB" w14:textId="77777777" w:rsidR="00D16BE9" w:rsidRDefault="00AC4FA2">
            <w:pPr>
              <w:pStyle w:val="TableParagraph"/>
              <w:spacing w:before="0" w:line="300" w:lineRule="auto"/>
              <w:ind w:left="0" w:firstLineChars="200" w:firstLine="394"/>
              <w:rPr>
                <w:rFonts w:ascii="Times New Roman" w:eastAsia="宋体" w:hAnsi="Times New Roman" w:cs="Times New Roman"/>
                <w:b/>
                <w:sz w:val="20"/>
              </w:rPr>
            </w:pPr>
            <w:proofErr w:type="spellStart"/>
            <w:r>
              <w:rPr>
                <w:rFonts w:ascii="Times New Roman" w:eastAsia="宋体" w:hAnsi="Times New Roman" w:cs="Times New Roman"/>
                <w:b/>
                <w:spacing w:val="-2"/>
                <w:sz w:val="20"/>
              </w:rPr>
              <w:t>定义</w:t>
            </w:r>
            <w:proofErr w:type="spellEnd"/>
          </w:p>
        </w:tc>
        <w:tc>
          <w:tcPr>
            <w:tcW w:w="1800" w:type="dxa"/>
          </w:tcPr>
          <w:p w14:paraId="170C27CC" w14:textId="77777777" w:rsidR="00D16BE9" w:rsidRDefault="00AC4FA2">
            <w:pPr>
              <w:pStyle w:val="TableParagraph"/>
              <w:spacing w:before="0" w:line="300" w:lineRule="auto"/>
              <w:ind w:left="0" w:firstLineChars="200" w:firstLine="394"/>
              <w:rPr>
                <w:rFonts w:ascii="Times New Roman" w:eastAsia="宋体" w:hAnsi="Times New Roman" w:cs="Times New Roman"/>
                <w:b/>
                <w:sz w:val="20"/>
              </w:rPr>
            </w:pPr>
            <w:proofErr w:type="spellStart"/>
            <w:r>
              <w:rPr>
                <w:rFonts w:ascii="Times New Roman" w:eastAsia="宋体" w:hAnsi="Times New Roman" w:cs="Times New Roman"/>
                <w:b/>
                <w:spacing w:val="-2"/>
                <w:sz w:val="20"/>
              </w:rPr>
              <w:t>整体环境影响完整性</w:t>
            </w:r>
            <w:proofErr w:type="spellEnd"/>
          </w:p>
        </w:tc>
        <w:tc>
          <w:tcPr>
            <w:tcW w:w="1800" w:type="dxa"/>
          </w:tcPr>
          <w:p w14:paraId="485F6DD0" w14:textId="77777777" w:rsidR="00D16BE9" w:rsidRDefault="00AC4FA2">
            <w:pPr>
              <w:pStyle w:val="TableParagraph"/>
              <w:tabs>
                <w:tab w:val="left" w:pos="1234"/>
                <w:tab w:val="left" w:pos="1458"/>
                <w:tab w:val="left" w:pos="1579"/>
              </w:tabs>
              <w:spacing w:before="0" w:line="300" w:lineRule="auto"/>
              <w:ind w:left="0" w:firstLineChars="200" w:firstLine="394"/>
              <w:rPr>
                <w:rFonts w:ascii="Times New Roman" w:eastAsia="宋体" w:hAnsi="Times New Roman" w:cs="Times New Roman"/>
                <w:b/>
                <w:sz w:val="20"/>
              </w:rPr>
            </w:pPr>
            <w:r>
              <w:rPr>
                <w:rFonts w:ascii="Times New Roman" w:eastAsia="宋体" w:hAnsi="Times New Roman" w:cs="Times New Roman"/>
                <w:b/>
                <w:spacing w:val="-2"/>
                <w:sz w:val="20"/>
                <w:lang w:eastAsia="zh-CN"/>
              </w:rPr>
              <w:t>精确</w:t>
            </w:r>
            <w:r>
              <w:rPr>
                <w:rFonts w:ascii="Times New Roman" w:eastAsia="宋体" w:hAnsi="Times New Roman" w:cs="Times New Roman"/>
                <w:b/>
                <w:sz w:val="20"/>
                <w:lang w:eastAsia="zh-CN"/>
              </w:rPr>
              <w:tab/>
            </w:r>
            <w:r>
              <w:rPr>
                <w:rFonts w:ascii="Times New Roman" w:eastAsia="宋体" w:hAnsi="Times New Roman" w:cs="Times New Roman"/>
                <w:b/>
                <w:sz w:val="20"/>
                <w:lang w:eastAsia="zh-CN"/>
              </w:rPr>
              <w:tab/>
            </w:r>
            <w:r>
              <w:rPr>
                <w:rFonts w:ascii="Times New Roman" w:eastAsia="宋体" w:hAnsi="Times New Roman" w:cs="Times New Roman"/>
                <w:b/>
                <w:sz w:val="20"/>
                <w:lang w:eastAsia="zh-CN"/>
              </w:rPr>
              <w:tab/>
            </w:r>
            <w:r>
              <w:rPr>
                <w:rFonts w:ascii="Times New Roman" w:eastAsia="宋体" w:hAnsi="Times New Roman" w:cs="Times New Roman"/>
                <w:b/>
                <w:spacing w:val="-10"/>
                <w:sz w:val="20"/>
                <w:lang w:eastAsia="zh-CN"/>
              </w:rPr>
              <w:t>/</w:t>
            </w:r>
            <w:r>
              <w:rPr>
                <w:rFonts w:ascii="Times New Roman" w:eastAsia="宋体" w:hAnsi="Times New Roman" w:cs="Times New Roman"/>
                <w:b/>
                <w:spacing w:val="-10"/>
                <w:sz w:val="20"/>
                <w:lang w:eastAsia="zh-CN"/>
              </w:rPr>
              <w:t>总体不确定性</w:t>
            </w:r>
            <w:r>
              <w:rPr>
                <w:rFonts w:ascii="Times New Roman" w:eastAsia="宋体" w:hAnsi="Times New Roman" w:cs="Times New Roman"/>
                <w:b/>
                <w:sz w:val="20"/>
                <w:lang w:eastAsia="zh-CN"/>
              </w:rPr>
              <w:tab/>
            </w:r>
            <w:r>
              <w:rPr>
                <w:rFonts w:ascii="Times New Roman" w:eastAsia="宋体" w:hAnsi="Times New Roman" w:cs="Times New Roman"/>
                <w:b/>
                <w:spacing w:val="-4"/>
                <w:sz w:val="20"/>
                <w:lang w:eastAsia="zh-CN"/>
              </w:rPr>
              <w:t>环境。</w:t>
            </w:r>
            <w:proofErr w:type="spellStart"/>
            <w:proofErr w:type="gramStart"/>
            <w:r>
              <w:rPr>
                <w:rFonts w:ascii="Times New Roman" w:eastAsia="宋体" w:hAnsi="Times New Roman" w:cs="Times New Roman"/>
                <w:b/>
                <w:spacing w:val="-4"/>
                <w:sz w:val="20"/>
              </w:rPr>
              <w:t>影响</w:t>
            </w:r>
            <w:proofErr w:type="spellEnd"/>
            <w:r>
              <w:rPr>
                <w:rFonts w:ascii="Times New Roman" w:eastAsia="宋体" w:hAnsi="Times New Roman" w:cs="Times New Roman"/>
                <w:b/>
                <w:spacing w:val="-4"/>
                <w:sz w:val="20"/>
              </w:rPr>
              <w:t>(</w:t>
            </w:r>
            <w:proofErr w:type="spellStart"/>
            <w:proofErr w:type="gramEnd"/>
            <w:r>
              <w:rPr>
                <w:rFonts w:ascii="Times New Roman" w:eastAsia="宋体" w:hAnsi="Times New Roman" w:cs="Times New Roman"/>
                <w:b/>
                <w:spacing w:val="-4"/>
                <w:sz w:val="20"/>
              </w:rPr>
              <w:t>相对标准偏差</w:t>
            </w:r>
            <w:proofErr w:type="spellEnd"/>
            <w:r>
              <w:rPr>
                <w:rFonts w:ascii="Times New Roman" w:eastAsia="宋体" w:hAnsi="Times New Roman" w:cs="Times New Roman"/>
                <w:b/>
                <w:sz w:val="20"/>
              </w:rPr>
              <w:tab/>
            </w:r>
            <w:r>
              <w:rPr>
                <w:rFonts w:ascii="Times New Roman" w:eastAsia="宋体" w:hAnsi="Times New Roman" w:cs="Times New Roman"/>
                <w:b/>
                <w:sz w:val="20"/>
              </w:rPr>
              <w:tab/>
            </w:r>
            <w:r>
              <w:rPr>
                <w:rFonts w:ascii="Times New Roman" w:eastAsia="宋体" w:hAnsi="Times New Roman" w:cs="Times New Roman"/>
                <w:b/>
                <w:spacing w:val="-6"/>
                <w:sz w:val="20"/>
              </w:rPr>
              <w:t>在</w:t>
            </w:r>
          </w:p>
          <w:p w14:paraId="1004A0F4" w14:textId="77777777" w:rsidR="00D16BE9" w:rsidRDefault="00AC4FA2">
            <w:pPr>
              <w:pStyle w:val="TableParagraph"/>
              <w:spacing w:before="0" w:line="300" w:lineRule="auto"/>
              <w:ind w:left="0" w:firstLineChars="200" w:firstLine="252"/>
              <w:rPr>
                <w:rFonts w:ascii="Times New Roman" w:eastAsia="宋体" w:hAnsi="Times New Roman" w:cs="Times New Roman"/>
                <w:sz w:val="13"/>
              </w:rPr>
            </w:pPr>
            <w:r>
              <w:rPr>
                <w:rFonts w:ascii="Times New Roman" w:eastAsia="宋体" w:hAnsi="Times New Roman" w:cs="Times New Roman"/>
                <w:color w:val="000080"/>
                <w:spacing w:val="-2"/>
                <w:position w:val="-9"/>
                <w:sz w:val="13"/>
              </w:rPr>
              <w:t>%)217</w:t>
            </w:r>
          </w:p>
        </w:tc>
      </w:tr>
      <w:tr w:rsidR="00D16BE9" w14:paraId="610C3A06" w14:textId="77777777">
        <w:trPr>
          <w:trHeight w:val="2454"/>
        </w:trPr>
        <w:tc>
          <w:tcPr>
            <w:tcW w:w="1368" w:type="dxa"/>
          </w:tcPr>
          <w:p w14:paraId="299A0707" w14:textId="77777777" w:rsidR="00D16BE9" w:rsidRDefault="00AC4FA2">
            <w:pPr>
              <w:pStyle w:val="TableParagraph"/>
              <w:spacing w:before="0" w:line="300" w:lineRule="auto"/>
              <w:ind w:left="0" w:firstLineChars="200" w:firstLine="402"/>
              <w:rPr>
                <w:rFonts w:ascii="Times New Roman" w:eastAsia="宋体" w:hAnsi="Times New Roman" w:cs="Times New Roman"/>
                <w:b/>
                <w:sz w:val="20"/>
              </w:rPr>
            </w:pPr>
            <w:proofErr w:type="spellStart"/>
            <w:r>
              <w:rPr>
                <w:rFonts w:ascii="Times New Roman" w:eastAsia="宋体" w:hAnsi="Times New Roman" w:cs="Times New Roman"/>
                <w:b/>
                <w:sz w:val="20"/>
              </w:rPr>
              <w:t>很好</w:t>
            </w:r>
            <w:proofErr w:type="spellEnd"/>
          </w:p>
        </w:tc>
        <w:tc>
          <w:tcPr>
            <w:tcW w:w="1080" w:type="dxa"/>
          </w:tcPr>
          <w:p w14:paraId="150C7282" w14:textId="77777777" w:rsidR="00D16BE9" w:rsidRDefault="00AC4FA2">
            <w:pPr>
              <w:pStyle w:val="TableParagraph"/>
              <w:spacing w:before="0" w:line="300" w:lineRule="auto"/>
              <w:ind w:left="0" w:firstLineChars="200" w:firstLine="400"/>
              <w:rPr>
                <w:rFonts w:ascii="Times New Roman" w:eastAsia="宋体" w:hAnsi="Times New Roman" w:cs="Times New Roman"/>
                <w:sz w:val="20"/>
                <w:lang w:eastAsia="zh-CN"/>
              </w:rPr>
            </w:pPr>
            <w:r>
              <w:rPr>
                <w:rFonts w:ascii="Times New Roman" w:eastAsia="宋体" w:hAnsi="Times New Roman" w:cs="Times New Roman" w:hint="eastAsia"/>
                <w:sz w:val="20"/>
                <w:lang w:eastAsia="zh-CN"/>
              </w:rPr>
              <w:t>1</w:t>
            </w:r>
          </w:p>
        </w:tc>
        <w:tc>
          <w:tcPr>
            <w:tcW w:w="3240" w:type="dxa"/>
          </w:tcPr>
          <w:p w14:paraId="1991AC56" w14:textId="77777777" w:rsidR="00D16BE9" w:rsidRDefault="00AC4FA2">
            <w:pPr>
              <w:pStyle w:val="TableParagraph"/>
              <w:spacing w:before="0" w:line="300" w:lineRule="auto"/>
              <w:ind w:left="0" w:firstLineChars="200" w:firstLine="400"/>
              <w:jc w:val="both"/>
              <w:rPr>
                <w:rFonts w:ascii="Times New Roman" w:eastAsia="宋体" w:hAnsi="Times New Roman" w:cs="Times New Roman"/>
                <w:sz w:val="20"/>
              </w:rPr>
            </w:pPr>
            <w:r>
              <w:rPr>
                <w:rFonts w:ascii="Times New Roman" w:eastAsia="宋体" w:hAnsi="Times New Roman" w:cs="Times New Roman"/>
                <w:sz w:val="20"/>
                <w:lang w:eastAsia="zh-CN"/>
              </w:rPr>
              <w:t>“</w:t>
            </w:r>
            <w:r>
              <w:rPr>
                <w:rFonts w:ascii="Times New Roman" w:eastAsia="宋体" w:hAnsi="Times New Roman" w:cs="Times New Roman"/>
                <w:sz w:val="20"/>
                <w:lang w:eastAsia="zh-CN"/>
              </w:rPr>
              <w:t>在很大程度上符合标准，有或没有相关的改进需求。这要根据标准对数据集的潜在整体环境影响的贡献以及与假设的理想数据质量的比较来判断。</w:t>
            </w:r>
            <w:r>
              <w:rPr>
                <w:rFonts w:ascii="Times New Roman" w:eastAsia="宋体" w:hAnsi="Times New Roman" w:cs="Times New Roman"/>
                <w:sz w:val="20"/>
              </w:rPr>
              <w:t>”</w:t>
            </w:r>
          </w:p>
        </w:tc>
        <w:tc>
          <w:tcPr>
            <w:tcW w:w="1800" w:type="dxa"/>
          </w:tcPr>
          <w:p w14:paraId="048D212F" w14:textId="77777777" w:rsidR="00D16BE9" w:rsidRDefault="00D16BE9">
            <w:pPr>
              <w:spacing w:line="300" w:lineRule="auto"/>
              <w:ind w:firstLine="420"/>
              <w:jc w:val="left"/>
            </w:pPr>
          </w:p>
          <w:p w14:paraId="353EB58F" w14:textId="77777777" w:rsidR="00D16BE9" w:rsidRDefault="00D16BE9">
            <w:pPr>
              <w:spacing w:line="300" w:lineRule="auto"/>
              <w:ind w:firstLine="420"/>
            </w:pPr>
          </w:p>
          <w:p w14:paraId="41C7EC3E" w14:textId="77777777" w:rsidR="00D16BE9" w:rsidRDefault="00AC4FA2">
            <w:pPr>
              <w:spacing w:line="300" w:lineRule="auto"/>
              <w:ind w:firstLine="420"/>
              <w:jc w:val="left"/>
            </w:pPr>
            <w:r>
              <w:rPr>
                <w:rFonts w:hint="eastAsia"/>
              </w:rPr>
              <w:t>95%</w:t>
            </w:r>
          </w:p>
        </w:tc>
        <w:tc>
          <w:tcPr>
            <w:tcW w:w="1800" w:type="dxa"/>
          </w:tcPr>
          <w:p w14:paraId="2DBED054" w14:textId="77777777" w:rsidR="00D16BE9" w:rsidRDefault="00D16BE9">
            <w:pPr>
              <w:pStyle w:val="TableParagraph"/>
              <w:spacing w:before="0" w:line="300" w:lineRule="auto"/>
              <w:ind w:left="0" w:firstLineChars="200" w:firstLine="400"/>
              <w:rPr>
                <w:rFonts w:ascii="Times New Roman" w:eastAsia="宋体" w:hAnsi="Times New Roman" w:cs="Times New Roman"/>
                <w:sz w:val="20"/>
              </w:rPr>
            </w:pPr>
          </w:p>
          <w:p w14:paraId="0C4AFD23" w14:textId="77777777" w:rsidR="00D16BE9" w:rsidRDefault="00D16BE9">
            <w:pPr>
              <w:spacing w:line="300" w:lineRule="auto"/>
              <w:ind w:firstLine="420"/>
            </w:pPr>
          </w:p>
          <w:p w14:paraId="33DDDA4B" w14:textId="77777777" w:rsidR="00D16BE9" w:rsidRDefault="00AC4FA2">
            <w:pPr>
              <w:spacing w:line="300" w:lineRule="auto"/>
              <w:ind w:firstLine="400"/>
              <w:jc w:val="left"/>
            </w:pPr>
            <w:r>
              <w:rPr>
                <w:rFonts w:eastAsia="宋体" w:cs="Times New Roman"/>
                <w:sz w:val="20"/>
              </w:rPr>
              <w:t>7 %</w:t>
            </w:r>
          </w:p>
        </w:tc>
      </w:tr>
    </w:tbl>
    <w:p w14:paraId="2D1ADCA9" w14:textId="77777777" w:rsidR="00D16BE9" w:rsidRDefault="00D16BE9">
      <w:pPr>
        <w:pStyle w:val="a8"/>
        <w:spacing w:line="300" w:lineRule="auto"/>
        <w:ind w:firstLineChars="200" w:firstLine="402"/>
        <w:rPr>
          <w:rFonts w:cs="Times New Roman"/>
          <w:b/>
          <w:sz w:val="20"/>
        </w:rPr>
      </w:pPr>
    </w:p>
    <w:p w14:paraId="7A90091F" w14:textId="77777777" w:rsidR="00D16BE9" w:rsidRDefault="00AC4FA2">
      <w:pPr>
        <w:pStyle w:val="a8"/>
        <w:spacing w:line="300" w:lineRule="auto"/>
        <w:ind w:firstLineChars="200" w:firstLine="420"/>
        <w:rPr>
          <w:rFonts w:cs="Times New Roman"/>
          <w:b/>
          <w:sz w:val="27"/>
        </w:rPr>
      </w:pPr>
      <w:r>
        <w:rPr>
          <w:rFonts w:cs="Times New Roman"/>
          <w:noProof/>
        </w:rPr>
        <mc:AlternateContent>
          <mc:Choice Requires="wps">
            <w:drawing>
              <wp:anchor distT="0" distB="0" distL="0" distR="0" simplePos="0" relativeHeight="251637248" behindDoc="1" locked="0" layoutInCell="1" allowOverlap="1" wp14:anchorId="4A2569DD" wp14:editId="185B2F8F">
                <wp:simplePos x="0" y="0"/>
                <wp:positionH relativeFrom="page">
                  <wp:posOffset>900430</wp:posOffset>
                </wp:positionH>
                <wp:positionV relativeFrom="paragraph">
                  <wp:posOffset>216535</wp:posOffset>
                </wp:positionV>
                <wp:extent cx="1828800" cy="6985"/>
                <wp:effectExtent l="0" t="0" r="0" b="0"/>
                <wp:wrapTopAndBottom/>
                <wp:docPr id="716" name="docshape9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28800" cy="6985"/>
                        </a:xfrm>
                        <a:prstGeom prst="rect">
                          <a:avLst/>
                        </a:prstGeom>
                        <a:solidFill>
                          <a:srgbClr val="000000"/>
                        </a:solidFill>
                        <a:ln>
                          <a:noFill/>
                        </a:ln>
                      </wps:spPr>
                      <wps:bodyPr rot="0" vert="horz" wrap="square" lIns="91440" tIns="45720" rIns="91440" bIns="45720" anchor="t" anchorCtr="0" upright="1">
                        <a:noAutofit/>
                      </wps:bodyPr>
                    </wps:wsp>
                  </a:graphicData>
                </a:graphic>
              </wp:anchor>
            </w:drawing>
          </mc:Choice>
          <mc:Fallback xmlns:wpsCustomData="http://www.wps.cn/officeDocument/2013/wpsCustomData">
            <w:pict>
              <v:rect id="docshape98" o:spid="_x0000_s1026" o:spt="1" style="position:absolute;left:0pt;margin-left:70.9pt;margin-top:17.05pt;height:0.55pt;width:144pt;mso-position-horizontal-relative:page;mso-wrap-distance-bottom:0pt;mso-wrap-distance-top:0pt;z-index:-251600896;mso-width-relative:page;mso-height-relative:page;" fillcolor="#000000" filled="t" stroked="f" coordsize="21600,21600" o:gfxdata="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">
                <v:fill on="t" focussize="0,0"/>
                <v:stroke on="f"/>
                <v:imagedata o:title=""/>
                <o:lock v:ext="edit" aspectratio="f"/>
                <w10:wrap type="topAndBottom"/>
              </v:rect>
            </w:pict>
          </mc:Fallback>
        </mc:AlternateContent>
      </w:r>
    </w:p>
    <w:p w14:paraId="02BAE047" w14:textId="77777777" w:rsidR="00D16BE9" w:rsidRDefault="00D16BE9">
      <w:pPr>
        <w:pStyle w:val="a8"/>
        <w:spacing w:line="300" w:lineRule="auto"/>
        <w:ind w:firstLineChars="200" w:firstLine="402"/>
        <w:rPr>
          <w:rFonts w:cs="Times New Roman"/>
          <w:b/>
          <w:sz w:val="20"/>
        </w:rPr>
      </w:pPr>
    </w:p>
    <w:p w14:paraId="563ABA91" w14:textId="77777777" w:rsidR="00D16BE9" w:rsidRDefault="00AC4FA2">
      <w:pPr>
        <w:spacing w:line="300" w:lineRule="auto"/>
        <w:ind w:firstLine="361"/>
        <w:rPr>
          <w:rFonts w:eastAsia="宋体" w:cs="Times New Roman"/>
          <w:b/>
          <w:bCs/>
          <w:sz w:val="18"/>
          <w:szCs w:val="18"/>
        </w:rPr>
      </w:pPr>
      <w:r>
        <w:rPr>
          <w:rFonts w:eastAsia="宋体" w:cs="Times New Roman"/>
          <w:b/>
          <w:bCs/>
          <w:sz w:val="18"/>
          <w:szCs w:val="18"/>
        </w:rPr>
        <w:t>216</w:t>
      </w:r>
      <w:r>
        <w:rPr>
          <w:rFonts w:eastAsia="宋体" w:cs="Times New Roman"/>
          <w:b/>
          <w:bCs/>
          <w:sz w:val="18"/>
          <w:szCs w:val="18"/>
        </w:rPr>
        <w:t>该百分比指的是库存价值的随机不确定性，仅排除</w:t>
      </w:r>
      <w:r>
        <w:rPr>
          <w:rFonts w:eastAsia="宋体" w:cs="Times New Roman"/>
          <w:b/>
          <w:bCs/>
          <w:sz w:val="18"/>
          <w:szCs w:val="18"/>
        </w:rPr>
        <w:t>LCIA</w:t>
      </w:r>
      <w:r>
        <w:rPr>
          <w:rFonts w:eastAsia="宋体" w:cs="Times New Roman"/>
          <w:b/>
          <w:bCs/>
          <w:sz w:val="18"/>
          <w:szCs w:val="18"/>
        </w:rPr>
        <w:t>特征因素的不确定性。</w:t>
      </w:r>
    </w:p>
    <w:p w14:paraId="26141E0D" w14:textId="77777777" w:rsidR="00D16BE9" w:rsidRDefault="00AC4FA2">
      <w:pPr>
        <w:spacing w:line="300" w:lineRule="auto"/>
        <w:ind w:firstLine="361"/>
        <w:rPr>
          <w:rFonts w:eastAsia="宋体" w:cs="Times New Roman"/>
          <w:b/>
          <w:bCs/>
          <w:sz w:val="18"/>
          <w:szCs w:val="18"/>
        </w:rPr>
      </w:pPr>
      <w:r>
        <w:rPr>
          <w:rFonts w:eastAsia="宋体" w:cs="Times New Roman"/>
          <w:b/>
          <w:bCs/>
          <w:sz w:val="18"/>
          <w:szCs w:val="18"/>
        </w:rPr>
        <w:t>217</w:t>
      </w:r>
      <w:r>
        <w:rPr>
          <w:rFonts w:eastAsia="宋体" w:cs="Times New Roman"/>
          <w:b/>
          <w:bCs/>
          <w:sz w:val="18"/>
          <w:szCs w:val="18"/>
        </w:rPr>
        <w:t>这确实排除了</w:t>
      </w:r>
      <w:r>
        <w:rPr>
          <w:rFonts w:eastAsia="宋体" w:cs="Times New Roman"/>
          <w:b/>
          <w:bCs/>
          <w:sz w:val="18"/>
          <w:szCs w:val="18"/>
        </w:rPr>
        <w:t>LCIA</w:t>
      </w:r>
      <w:r>
        <w:rPr>
          <w:rFonts w:eastAsia="宋体" w:cs="Times New Roman"/>
          <w:b/>
          <w:bCs/>
          <w:sz w:val="18"/>
          <w:szCs w:val="18"/>
        </w:rPr>
        <w:t>方法、标准化基础和加权集的不确定性，但仅排除了</w:t>
      </w:r>
      <w:r>
        <w:rPr>
          <w:rFonts w:eastAsia="宋体" w:cs="Times New Roman"/>
          <w:b/>
          <w:bCs/>
          <w:sz w:val="18"/>
          <w:szCs w:val="18"/>
        </w:rPr>
        <w:t>LCI</w:t>
      </w:r>
      <w:r>
        <w:rPr>
          <w:rFonts w:eastAsia="宋体" w:cs="Times New Roman"/>
          <w:b/>
          <w:bCs/>
          <w:sz w:val="18"/>
          <w:szCs w:val="18"/>
        </w:rPr>
        <w:t>结果的不确定性，但是考虑到整体环境影响。对于对数正态分布的结果，应使用根据表中给出的百分比和正态分布获得的置信区间。</w:t>
      </w:r>
    </w:p>
    <w:p w14:paraId="6CD1AD3D" w14:textId="77777777" w:rsidR="00D16BE9" w:rsidRDefault="00D16BE9">
      <w:pPr>
        <w:spacing w:line="300" w:lineRule="auto"/>
        <w:ind w:firstLine="360"/>
        <w:rPr>
          <w:rFonts w:eastAsia="宋体" w:cs="Times New Roman"/>
          <w:sz w:val="18"/>
        </w:rPr>
        <w:sectPr w:rsidR="00D16BE9">
          <w:pgSz w:w="11910" w:h="16840"/>
          <w:pgMar w:top="1040" w:right="1160" w:bottom="1040" w:left="1120" w:header="835" w:footer="852" w:gutter="0"/>
          <w:cols w:space="720"/>
        </w:sectPr>
      </w:pPr>
    </w:p>
    <w:p w14:paraId="42EFF92B" w14:textId="77777777" w:rsidR="00D16BE9" w:rsidRDefault="00AC4FA2">
      <w:pPr>
        <w:pStyle w:val="a8"/>
        <w:spacing w:line="300" w:lineRule="auto"/>
        <w:ind w:firstLineChars="200" w:firstLine="420"/>
        <w:rPr>
          <w:rFonts w:cs="Times New Roman"/>
          <w:sz w:val="20"/>
          <w:lang w:eastAsia="zh-CN"/>
        </w:rPr>
      </w:pPr>
      <w:r>
        <w:rPr>
          <w:rFonts w:cs="Times New Roman"/>
          <w:noProof/>
        </w:rPr>
        <w:lastRenderedPageBreak/>
        <w:drawing>
          <wp:anchor distT="0" distB="0" distL="0" distR="0" simplePos="0" relativeHeight="251625984" behindDoc="1" locked="0" layoutInCell="1" allowOverlap="1" wp14:anchorId="7D3C467B" wp14:editId="0C68CC1B">
            <wp:simplePos x="0" y="0"/>
            <wp:positionH relativeFrom="page">
              <wp:posOffset>4549140</wp:posOffset>
            </wp:positionH>
            <wp:positionV relativeFrom="page">
              <wp:posOffset>5676265</wp:posOffset>
            </wp:positionV>
            <wp:extent cx="139700" cy="155575"/>
            <wp:effectExtent l="0" t="0" r="0" b="10795"/>
            <wp:wrapNone/>
            <wp:docPr id="65"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11.png"/>
                    <pic:cNvPicPr>
                      <a:picLocks noChangeAspect="1"/>
                    </pic:cNvPicPr>
                  </pic:nvPicPr>
                  <pic:blipFill>
                    <a:blip r:embed="rId128" cstate="print"/>
                    <a:stretch>
                      <a:fillRect/>
                    </a:stretch>
                  </pic:blipFill>
                  <pic:spPr>
                    <a:xfrm>
                      <a:off x="0" y="0"/>
                      <a:ext cx="139524" cy="155448"/>
                    </a:xfrm>
                    <a:prstGeom prst="rect">
                      <a:avLst/>
                    </a:prstGeom>
                  </pic:spPr>
                </pic:pic>
              </a:graphicData>
            </a:graphic>
          </wp:anchor>
        </w:drawing>
      </w:r>
      <w:r>
        <w:rPr>
          <w:rFonts w:cs="Times New Roman"/>
          <w:noProof/>
        </w:rPr>
        <w:drawing>
          <wp:anchor distT="0" distB="0" distL="0" distR="0" simplePos="0" relativeHeight="251627008" behindDoc="1" locked="0" layoutInCell="1" allowOverlap="1" wp14:anchorId="2B6ADF2F" wp14:editId="3E00CA78">
            <wp:simplePos x="0" y="0"/>
            <wp:positionH relativeFrom="page">
              <wp:posOffset>5692775</wp:posOffset>
            </wp:positionH>
            <wp:positionV relativeFrom="page">
              <wp:posOffset>5676265</wp:posOffset>
            </wp:positionV>
            <wp:extent cx="139700" cy="155575"/>
            <wp:effectExtent l="0" t="0" r="0" b="10795"/>
            <wp:wrapNone/>
            <wp:docPr id="67"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12.png"/>
                    <pic:cNvPicPr>
                      <a:picLocks noChangeAspect="1"/>
                    </pic:cNvPicPr>
                  </pic:nvPicPr>
                  <pic:blipFill>
                    <a:blip r:embed="rId129" cstate="print"/>
                    <a:stretch>
                      <a:fillRect/>
                    </a:stretch>
                  </pic:blipFill>
                  <pic:spPr>
                    <a:xfrm>
                      <a:off x="0" y="0"/>
                      <a:ext cx="139524" cy="155448"/>
                    </a:xfrm>
                    <a:prstGeom prst="rect">
                      <a:avLst/>
                    </a:prstGeom>
                  </pic:spPr>
                </pic:pic>
              </a:graphicData>
            </a:graphic>
          </wp:anchor>
        </w:drawing>
      </w:r>
    </w:p>
    <w:p w14:paraId="0B36B1C7" w14:textId="77777777" w:rsidR="00D16BE9" w:rsidRDefault="00D16BE9">
      <w:pPr>
        <w:pStyle w:val="a8"/>
        <w:spacing w:line="300" w:lineRule="auto"/>
        <w:ind w:firstLineChars="200" w:firstLine="240"/>
        <w:rPr>
          <w:rFonts w:cs="Times New Roman"/>
          <w:sz w:val="12"/>
          <w:lang w:eastAsia="zh-CN"/>
        </w:rPr>
      </w:pPr>
    </w:p>
    <w:tbl>
      <w:tblPr>
        <w:tblStyle w:val="TableNormal"/>
        <w:tblW w:w="0" w:type="auto"/>
        <w:tblInd w:w="1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368"/>
        <w:gridCol w:w="1080"/>
        <w:gridCol w:w="3240"/>
        <w:gridCol w:w="1800"/>
        <w:gridCol w:w="1800"/>
      </w:tblGrid>
      <w:tr w:rsidR="00D16BE9" w14:paraId="09F9755F" w14:textId="77777777">
        <w:trPr>
          <w:trHeight w:val="2453"/>
        </w:trPr>
        <w:tc>
          <w:tcPr>
            <w:tcW w:w="1368" w:type="dxa"/>
          </w:tcPr>
          <w:p w14:paraId="4C4ED9E3" w14:textId="77777777" w:rsidR="00D16BE9" w:rsidRDefault="00AC4FA2">
            <w:pPr>
              <w:pStyle w:val="TableParagraph"/>
              <w:spacing w:before="0" w:line="300" w:lineRule="auto"/>
              <w:ind w:left="0" w:firstLineChars="200" w:firstLine="386"/>
              <w:rPr>
                <w:rFonts w:ascii="Times New Roman" w:eastAsia="宋体" w:hAnsi="Times New Roman" w:cs="Times New Roman"/>
                <w:b/>
                <w:sz w:val="20"/>
              </w:rPr>
            </w:pPr>
            <w:proofErr w:type="spellStart"/>
            <w:r>
              <w:rPr>
                <w:rFonts w:ascii="Times New Roman" w:eastAsia="宋体" w:hAnsi="Times New Roman" w:cs="Times New Roman"/>
                <w:b/>
                <w:spacing w:val="-4"/>
                <w:sz w:val="20"/>
              </w:rPr>
              <w:t>好的</w:t>
            </w:r>
            <w:proofErr w:type="spellEnd"/>
          </w:p>
        </w:tc>
        <w:tc>
          <w:tcPr>
            <w:tcW w:w="1080" w:type="dxa"/>
          </w:tcPr>
          <w:p w14:paraId="0809B4F5" w14:textId="77777777" w:rsidR="00D16BE9" w:rsidRDefault="00AC4FA2">
            <w:pPr>
              <w:pStyle w:val="TableParagraph"/>
              <w:spacing w:before="0" w:line="300" w:lineRule="auto"/>
              <w:ind w:left="0" w:firstLineChars="200" w:firstLine="400"/>
              <w:rPr>
                <w:rFonts w:ascii="Times New Roman" w:eastAsia="宋体" w:hAnsi="Times New Roman" w:cs="Times New Roman"/>
                <w:sz w:val="20"/>
              </w:rPr>
            </w:pPr>
            <w:r>
              <w:rPr>
                <w:rFonts w:ascii="Times New Roman" w:eastAsia="宋体" w:hAnsi="Times New Roman" w:cs="Times New Roman"/>
                <w:sz w:val="20"/>
              </w:rPr>
              <w:t>2</w:t>
            </w:r>
          </w:p>
        </w:tc>
        <w:tc>
          <w:tcPr>
            <w:tcW w:w="3240" w:type="dxa"/>
          </w:tcPr>
          <w:p w14:paraId="776FC629" w14:textId="77777777" w:rsidR="00D16BE9" w:rsidRDefault="00AC4FA2">
            <w:pPr>
              <w:pStyle w:val="TableParagraph"/>
              <w:tabs>
                <w:tab w:val="left" w:pos="1724"/>
                <w:tab w:val="left" w:pos="2840"/>
              </w:tabs>
              <w:spacing w:before="0" w:line="300" w:lineRule="auto"/>
              <w:ind w:left="0" w:firstLineChars="200" w:firstLine="400"/>
              <w:jc w:val="both"/>
              <w:rPr>
                <w:rFonts w:ascii="Times New Roman" w:eastAsia="宋体" w:hAnsi="Times New Roman" w:cs="Times New Roman"/>
                <w:sz w:val="20"/>
              </w:rPr>
            </w:pPr>
            <w:r>
              <w:rPr>
                <w:rFonts w:ascii="Times New Roman" w:eastAsia="宋体" w:hAnsi="Times New Roman" w:cs="Times New Roman"/>
                <w:sz w:val="20"/>
                <w:lang w:eastAsia="zh-CN"/>
              </w:rPr>
              <w:t>“</w:t>
            </w:r>
            <w:r>
              <w:rPr>
                <w:rFonts w:ascii="Times New Roman" w:eastAsia="宋体" w:hAnsi="Times New Roman" w:cs="Times New Roman"/>
                <w:sz w:val="20"/>
                <w:lang w:eastAsia="zh-CN"/>
              </w:rPr>
              <w:t>在很大程度上符合标准，虽然很少但很重要</w:t>
            </w:r>
            <w:r>
              <w:rPr>
                <w:rFonts w:ascii="Times New Roman" w:eastAsia="宋体" w:hAnsi="Times New Roman" w:cs="Times New Roman"/>
                <w:sz w:val="20"/>
                <w:lang w:eastAsia="zh-CN"/>
              </w:rPr>
              <w:tab/>
            </w:r>
            <w:r>
              <w:rPr>
                <w:rFonts w:ascii="Times New Roman" w:eastAsia="宋体" w:hAnsi="Times New Roman" w:cs="Times New Roman"/>
                <w:spacing w:val="-4"/>
                <w:sz w:val="20"/>
                <w:lang w:eastAsia="zh-CN"/>
              </w:rPr>
              <w:t>需要</w:t>
            </w:r>
            <w:r>
              <w:rPr>
                <w:rFonts w:ascii="Times New Roman" w:eastAsia="宋体" w:hAnsi="Times New Roman" w:cs="Times New Roman"/>
                <w:sz w:val="20"/>
                <w:lang w:eastAsia="zh-CN"/>
              </w:rPr>
              <w:tab/>
            </w:r>
            <w:r>
              <w:rPr>
                <w:rFonts w:ascii="Times New Roman" w:eastAsia="宋体" w:hAnsi="Times New Roman" w:cs="Times New Roman"/>
                <w:spacing w:val="-4"/>
                <w:sz w:val="20"/>
                <w:lang w:eastAsia="zh-CN"/>
              </w:rPr>
              <w:t>为了改进。这要根据标准对数据集的潜在总体环境影响的贡献以及与假设的理想数据质量的比较来判断。</w:t>
            </w:r>
            <w:r>
              <w:rPr>
                <w:rFonts w:ascii="Times New Roman" w:eastAsia="宋体" w:hAnsi="Times New Roman" w:cs="Times New Roman"/>
                <w:spacing w:val="-4"/>
                <w:sz w:val="20"/>
              </w:rPr>
              <w:t>"</w:t>
            </w:r>
          </w:p>
        </w:tc>
        <w:tc>
          <w:tcPr>
            <w:tcW w:w="1800" w:type="dxa"/>
          </w:tcPr>
          <w:p w14:paraId="161204B7" w14:textId="77777777" w:rsidR="00D16BE9" w:rsidRDefault="00AC4FA2">
            <w:pPr>
              <w:pStyle w:val="TableParagraph"/>
              <w:spacing w:before="0" w:line="300" w:lineRule="auto"/>
              <w:ind w:left="0" w:firstLineChars="200" w:firstLine="400"/>
              <w:rPr>
                <w:rFonts w:ascii="Times New Roman" w:eastAsia="宋体" w:hAnsi="Times New Roman" w:cs="Times New Roman"/>
                <w:sz w:val="20"/>
              </w:rPr>
            </w:pPr>
            <w:r>
              <w:rPr>
                <w:rFonts w:ascii="Times New Roman" w:eastAsia="宋体" w:hAnsi="Times New Roman" w:cs="Times New Roman"/>
                <w:sz w:val="20"/>
              </w:rPr>
              <w:t>[85 %</w:t>
            </w:r>
            <w:r>
              <w:rPr>
                <w:rFonts w:ascii="Times New Roman" w:eastAsia="宋体" w:hAnsi="Times New Roman" w:cs="Times New Roman"/>
                <w:sz w:val="20"/>
              </w:rPr>
              <w:t>至</w:t>
            </w:r>
            <w:r>
              <w:rPr>
                <w:rFonts w:ascii="Times New Roman" w:eastAsia="宋体" w:hAnsi="Times New Roman" w:cs="Times New Roman"/>
                <w:sz w:val="20"/>
              </w:rPr>
              <w:t>95%]</w:t>
            </w:r>
          </w:p>
        </w:tc>
        <w:tc>
          <w:tcPr>
            <w:tcW w:w="1800" w:type="dxa"/>
          </w:tcPr>
          <w:p w14:paraId="4C4B90A9" w14:textId="77777777" w:rsidR="00D16BE9" w:rsidRDefault="00AC4FA2">
            <w:pPr>
              <w:pStyle w:val="TableParagraph"/>
              <w:spacing w:before="0" w:line="300" w:lineRule="auto"/>
              <w:ind w:left="0" w:firstLineChars="200" w:firstLine="400"/>
              <w:rPr>
                <w:rFonts w:ascii="Times New Roman" w:eastAsia="宋体" w:hAnsi="Times New Roman" w:cs="Times New Roman"/>
                <w:sz w:val="20"/>
              </w:rPr>
            </w:pPr>
            <w:r>
              <w:rPr>
                <w:rFonts w:ascii="Times New Roman" w:eastAsia="宋体" w:hAnsi="Times New Roman" w:cs="Times New Roman"/>
                <w:sz w:val="20"/>
              </w:rPr>
              <w:t>(7 %</w:t>
            </w:r>
            <w:r>
              <w:rPr>
                <w:rFonts w:ascii="Times New Roman" w:eastAsia="宋体" w:hAnsi="Times New Roman" w:cs="Times New Roman"/>
                <w:sz w:val="20"/>
              </w:rPr>
              <w:t>至</w:t>
            </w:r>
            <w:r>
              <w:rPr>
                <w:rFonts w:ascii="Times New Roman" w:eastAsia="宋体" w:hAnsi="Times New Roman" w:cs="Times New Roman"/>
                <w:sz w:val="20"/>
              </w:rPr>
              <w:t>10 %]</w:t>
            </w:r>
          </w:p>
        </w:tc>
      </w:tr>
      <w:tr w:rsidR="00D16BE9" w14:paraId="3F9A32E3" w14:textId="77777777">
        <w:trPr>
          <w:trHeight w:val="2453"/>
        </w:trPr>
        <w:tc>
          <w:tcPr>
            <w:tcW w:w="1368" w:type="dxa"/>
          </w:tcPr>
          <w:p w14:paraId="4218660C" w14:textId="77777777" w:rsidR="00D16BE9" w:rsidRDefault="00AC4FA2">
            <w:pPr>
              <w:pStyle w:val="TableParagraph"/>
              <w:spacing w:before="0" w:line="300" w:lineRule="auto"/>
              <w:ind w:left="0" w:firstLineChars="200" w:firstLine="386"/>
              <w:rPr>
                <w:rFonts w:ascii="Times New Roman" w:eastAsia="宋体" w:hAnsi="Times New Roman" w:cs="Times New Roman"/>
                <w:b/>
                <w:sz w:val="20"/>
              </w:rPr>
            </w:pPr>
            <w:proofErr w:type="spellStart"/>
            <w:r>
              <w:rPr>
                <w:rFonts w:ascii="Times New Roman" w:eastAsia="宋体" w:hAnsi="Times New Roman" w:cs="Times New Roman"/>
                <w:b/>
                <w:spacing w:val="-4"/>
                <w:sz w:val="20"/>
              </w:rPr>
              <w:t>公平的</w:t>
            </w:r>
            <w:proofErr w:type="spellEnd"/>
          </w:p>
        </w:tc>
        <w:tc>
          <w:tcPr>
            <w:tcW w:w="1080" w:type="dxa"/>
          </w:tcPr>
          <w:p w14:paraId="3D0FBE77" w14:textId="77777777" w:rsidR="00D16BE9" w:rsidRDefault="00AC4FA2">
            <w:pPr>
              <w:pStyle w:val="TableParagraph"/>
              <w:spacing w:before="0" w:line="300" w:lineRule="auto"/>
              <w:ind w:left="0" w:firstLineChars="200" w:firstLine="400"/>
              <w:rPr>
                <w:rFonts w:ascii="Times New Roman" w:eastAsia="宋体" w:hAnsi="Times New Roman" w:cs="Times New Roman"/>
                <w:sz w:val="20"/>
              </w:rPr>
            </w:pPr>
            <w:r>
              <w:rPr>
                <w:rFonts w:ascii="Times New Roman" w:eastAsia="宋体" w:hAnsi="Times New Roman" w:cs="Times New Roman"/>
                <w:sz w:val="20"/>
              </w:rPr>
              <w:t>3</w:t>
            </w:r>
          </w:p>
        </w:tc>
        <w:tc>
          <w:tcPr>
            <w:tcW w:w="3240" w:type="dxa"/>
          </w:tcPr>
          <w:p w14:paraId="200AA87C" w14:textId="77777777" w:rsidR="00D16BE9" w:rsidRDefault="00AC4FA2">
            <w:pPr>
              <w:pStyle w:val="TableParagraph"/>
              <w:spacing w:before="0" w:line="300" w:lineRule="auto"/>
              <w:ind w:left="0" w:firstLineChars="200" w:firstLine="400"/>
              <w:jc w:val="both"/>
              <w:rPr>
                <w:rFonts w:ascii="Times New Roman" w:eastAsia="宋体" w:hAnsi="Times New Roman" w:cs="Times New Roman"/>
                <w:sz w:val="20"/>
              </w:rPr>
            </w:pPr>
            <w:r>
              <w:rPr>
                <w:rFonts w:ascii="Times New Roman" w:eastAsia="宋体" w:hAnsi="Times New Roman" w:cs="Times New Roman"/>
                <w:sz w:val="20"/>
                <w:lang w:eastAsia="zh-CN"/>
              </w:rPr>
              <w:t>“</w:t>
            </w:r>
            <w:r>
              <w:rPr>
                <w:rFonts w:ascii="Times New Roman" w:eastAsia="宋体" w:hAnsi="Times New Roman" w:cs="Times New Roman"/>
                <w:sz w:val="20"/>
                <w:lang w:eastAsia="zh-CN"/>
              </w:rPr>
              <w:t>在一定程度上满足标准，但仍有改进的必要。这要根据标准对数据集的潜在整体环境影响的贡献以及与假设的理想数据质量的比较来判断。</w:t>
            </w:r>
            <w:r>
              <w:rPr>
                <w:rFonts w:ascii="Times New Roman" w:eastAsia="宋体" w:hAnsi="Times New Roman" w:cs="Times New Roman"/>
                <w:sz w:val="20"/>
              </w:rPr>
              <w:t>”</w:t>
            </w:r>
          </w:p>
        </w:tc>
        <w:tc>
          <w:tcPr>
            <w:tcW w:w="1800" w:type="dxa"/>
          </w:tcPr>
          <w:p w14:paraId="53EE5AF0" w14:textId="77777777" w:rsidR="00D16BE9" w:rsidRDefault="00AC4FA2">
            <w:pPr>
              <w:pStyle w:val="TableParagraph"/>
              <w:spacing w:before="0" w:line="300" w:lineRule="auto"/>
              <w:ind w:left="0" w:firstLineChars="200" w:firstLine="400"/>
              <w:rPr>
                <w:rFonts w:ascii="Times New Roman" w:eastAsia="宋体" w:hAnsi="Times New Roman" w:cs="Times New Roman"/>
                <w:sz w:val="20"/>
              </w:rPr>
            </w:pPr>
            <w:r>
              <w:rPr>
                <w:rFonts w:ascii="Times New Roman" w:eastAsia="宋体" w:hAnsi="Times New Roman" w:cs="Times New Roman"/>
                <w:sz w:val="20"/>
              </w:rPr>
              <w:t>[75 %</w:t>
            </w:r>
            <w:r>
              <w:rPr>
                <w:rFonts w:ascii="Times New Roman" w:eastAsia="宋体" w:hAnsi="Times New Roman" w:cs="Times New Roman"/>
                <w:sz w:val="20"/>
              </w:rPr>
              <w:t>至</w:t>
            </w:r>
            <w:r>
              <w:rPr>
                <w:rFonts w:ascii="Times New Roman" w:eastAsia="宋体" w:hAnsi="Times New Roman" w:cs="Times New Roman"/>
                <w:sz w:val="20"/>
              </w:rPr>
              <w:t>85%]</w:t>
            </w:r>
          </w:p>
        </w:tc>
        <w:tc>
          <w:tcPr>
            <w:tcW w:w="1800" w:type="dxa"/>
          </w:tcPr>
          <w:p w14:paraId="7A23845F" w14:textId="77777777" w:rsidR="00D16BE9" w:rsidRDefault="00AC4FA2">
            <w:pPr>
              <w:pStyle w:val="TableParagraph"/>
              <w:spacing w:before="0" w:line="300" w:lineRule="auto"/>
              <w:ind w:left="0" w:firstLineChars="200" w:firstLine="400"/>
              <w:rPr>
                <w:rFonts w:ascii="Times New Roman" w:eastAsia="宋体" w:hAnsi="Times New Roman" w:cs="Times New Roman"/>
                <w:sz w:val="20"/>
              </w:rPr>
            </w:pPr>
            <w:r>
              <w:rPr>
                <w:rFonts w:ascii="Times New Roman" w:eastAsia="宋体" w:hAnsi="Times New Roman" w:cs="Times New Roman"/>
                <w:sz w:val="20"/>
              </w:rPr>
              <w:t>(10 %</w:t>
            </w:r>
            <w:r>
              <w:rPr>
                <w:rFonts w:ascii="Times New Roman" w:eastAsia="宋体" w:hAnsi="Times New Roman" w:cs="Times New Roman"/>
                <w:sz w:val="20"/>
              </w:rPr>
              <w:t>至</w:t>
            </w:r>
            <w:r>
              <w:rPr>
                <w:rFonts w:ascii="Times New Roman" w:eastAsia="宋体" w:hAnsi="Times New Roman" w:cs="Times New Roman"/>
                <w:sz w:val="20"/>
              </w:rPr>
              <w:t>15 %]</w:t>
            </w:r>
          </w:p>
        </w:tc>
      </w:tr>
      <w:tr w:rsidR="00D16BE9" w14:paraId="3DE33EAC" w14:textId="77777777">
        <w:trPr>
          <w:trHeight w:val="2453"/>
        </w:trPr>
        <w:tc>
          <w:tcPr>
            <w:tcW w:w="1368" w:type="dxa"/>
          </w:tcPr>
          <w:p w14:paraId="199F0A68" w14:textId="77777777" w:rsidR="00D16BE9" w:rsidRDefault="00AC4FA2">
            <w:pPr>
              <w:pStyle w:val="TableParagraph"/>
              <w:spacing w:before="0" w:line="300" w:lineRule="auto"/>
              <w:ind w:left="0" w:firstLineChars="200" w:firstLine="386"/>
              <w:rPr>
                <w:rFonts w:ascii="Times New Roman" w:eastAsia="宋体" w:hAnsi="Times New Roman" w:cs="Times New Roman"/>
                <w:b/>
                <w:sz w:val="20"/>
              </w:rPr>
            </w:pPr>
            <w:proofErr w:type="spellStart"/>
            <w:r>
              <w:rPr>
                <w:rFonts w:ascii="Times New Roman" w:eastAsia="宋体" w:hAnsi="Times New Roman" w:cs="Times New Roman"/>
                <w:b/>
                <w:spacing w:val="-4"/>
                <w:sz w:val="20"/>
              </w:rPr>
              <w:t>贫穷的；贫困的</w:t>
            </w:r>
            <w:proofErr w:type="spellEnd"/>
          </w:p>
        </w:tc>
        <w:tc>
          <w:tcPr>
            <w:tcW w:w="1080" w:type="dxa"/>
          </w:tcPr>
          <w:p w14:paraId="055EE664" w14:textId="77777777" w:rsidR="00D16BE9" w:rsidRDefault="00AC4FA2">
            <w:pPr>
              <w:pStyle w:val="TableParagraph"/>
              <w:spacing w:before="0" w:line="300" w:lineRule="auto"/>
              <w:ind w:left="0" w:firstLineChars="200" w:firstLine="400"/>
              <w:rPr>
                <w:rFonts w:ascii="Times New Roman" w:eastAsia="宋体" w:hAnsi="Times New Roman" w:cs="Times New Roman"/>
                <w:sz w:val="20"/>
                <w:lang w:eastAsia="zh-CN"/>
              </w:rPr>
            </w:pPr>
            <w:r>
              <w:rPr>
                <w:rFonts w:ascii="Times New Roman" w:eastAsia="宋体" w:hAnsi="Times New Roman" w:cs="Times New Roman" w:hint="eastAsia"/>
                <w:sz w:val="20"/>
                <w:lang w:eastAsia="zh-CN"/>
              </w:rPr>
              <w:t>4</w:t>
            </w:r>
          </w:p>
        </w:tc>
        <w:tc>
          <w:tcPr>
            <w:tcW w:w="3240" w:type="dxa"/>
          </w:tcPr>
          <w:p w14:paraId="24B93D0E" w14:textId="77777777" w:rsidR="00D16BE9" w:rsidRDefault="00AC4FA2">
            <w:pPr>
              <w:pStyle w:val="TableParagraph"/>
              <w:spacing w:before="0" w:line="300" w:lineRule="auto"/>
              <w:ind w:left="0" w:firstLineChars="200" w:firstLine="400"/>
              <w:jc w:val="both"/>
              <w:rPr>
                <w:rFonts w:ascii="Times New Roman" w:eastAsia="宋体" w:hAnsi="Times New Roman" w:cs="Times New Roman"/>
                <w:sz w:val="20"/>
              </w:rPr>
            </w:pPr>
            <w:r>
              <w:rPr>
                <w:rFonts w:ascii="Times New Roman" w:eastAsia="宋体" w:hAnsi="Times New Roman" w:cs="Times New Roman"/>
                <w:sz w:val="20"/>
                <w:lang w:eastAsia="zh-CN"/>
              </w:rPr>
              <w:t>“</w:t>
            </w:r>
            <w:r>
              <w:rPr>
                <w:rFonts w:ascii="Times New Roman" w:eastAsia="宋体" w:hAnsi="Times New Roman" w:cs="Times New Roman"/>
                <w:sz w:val="20"/>
                <w:lang w:eastAsia="zh-CN"/>
              </w:rPr>
              <w:t>未充分满足标准，需要进行相关改进。这要根据标准对数据集的潜在整体环境影响的贡献以及与假设的理想数据质量的比较来判断。</w:t>
            </w:r>
            <w:r>
              <w:rPr>
                <w:rFonts w:ascii="Times New Roman" w:eastAsia="宋体" w:hAnsi="Times New Roman" w:cs="Times New Roman"/>
                <w:sz w:val="20"/>
              </w:rPr>
              <w:t>”</w:t>
            </w:r>
          </w:p>
        </w:tc>
        <w:tc>
          <w:tcPr>
            <w:tcW w:w="1800" w:type="dxa"/>
          </w:tcPr>
          <w:p w14:paraId="71681ACC" w14:textId="77777777" w:rsidR="00D16BE9" w:rsidRDefault="00AC4FA2">
            <w:pPr>
              <w:pStyle w:val="TableParagraph"/>
              <w:spacing w:before="0" w:line="300" w:lineRule="auto"/>
              <w:ind w:left="0" w:firstLineChars="200" w:firstLine="400"/>
              <w:rPr>
                <w:rFonts w:ascii="Times New Roman" w:eastAsia="宋体" w:hAnsi="Times New Roman" w:cs="Times New Roman"/>
                <w:sz w:val="20"/>
              </w:rPr>
            </w:pPr>
            <w:r>
              <w:rPr>
                <w:rFonts w:ascii="Times New Roman" w:eastAsia="宋体" w:hAnsi="Times New Roman" w:cs="Times New Roman"/>
                <w:sz w:val="20"/>
              </w:rPr>
              <w:t>[50 %</w:t>
            </w:r>
            <w:r>
              <w:rPr>
                <w:rFonts w:ascii="Times New Roman" w:eastAsia="宋体" w:hAnsi="Times New Roman" w:cs="Times New Roman"/>
                <w:sz w:val="20"/>
              </w:rPr>
              <w:t>至</w:t>
            </w:r>
            <w:r>
              <w:rPr>
                <w:rFonts w:ascii="Times New Roman" w:eastAsia="宋体" w:hAnsi="Times New Roman" w:cs="Times New Roman"/>
                <w:sz w:val="20"/>
              </w:rPr>
              <w:t>75%]</w:t>
            </w:r>
          </w:p>
        </w:tc>
        <w:tc>
          <w:tcPr>
            <w:tcW w:w="1800" w:type="dxa"/>
          </w:tcPr>
          <w:p w14:paraId="41D906B6" w14:textId="77777777" w:rsidR="00D16BE9" w:rsidRDefault="00AC4FA2">
            <w:pPr>
              <w:pStyle w:val="TableParagraph"/>
              <w:spacing w:before="0" w:line="300" w:lineRule="auto"/>
              <w:ind w:left="0" w:firstLineChars="200" w:firstLine="400"/>
              <w:rPr>
                <w:rFonts w:ascii="Times New Roman" w:eastAsia="宋体" w:hAnsi="Times New Roman" w:cs="Times New Roman"/>
                <w:sz w:val="20"/>
              </w:rPr>
            </w:pPr>
            <w:r>
              <w:rPr>
                <w:rFonts w:ascii="Times New Roman" w:eastAsia="宋体" w:hAnsi="Times New Roman" w:cs="Times New Roman"/>
                <w:sz w:val="20"/>
              </w:rPr>
              <w:t>(15 %</w:t>
            </w:r>
            <w:r>
              <w:rPr>
                <w:rFonts w:ascii="Times New Roman" w:eastAsia="宋体" w:hAnsi="Times New Roman" w:cs="Times New Roman"/>
                <w:sz w:val="20"/>
              </w:rPr>
              <w:t>至</w:t>
            </w:r>
            <w:r>
              <w:rPr>
                <w:rFonts w:ascii="Times New Roman" w:eastAsia="宋体" w:hAnsi="Times New Roman" w:cs="Times New Roman"/>
                <w:sz w:val="20"/>
              </w:rPr>
              <w:t>25 %]</w:t>
            </w:r>
          </w:p>
        </w:tc>
      </w:tr>
      <w:tr w:rsidR="00D16BE9" w14:paraId="0E1C95AA" w14:textId="77777777">
        <w:trPr>
          <w:trHeight w:val="2454"/>
        </w:trPr>
        <w:tc>
          <w:tcPr>
            <w:tcW w:w="1368" w:type="dxa"/>
          </w:tcPr>
          <w:p w14:paraId="51E81C0F" w14:textId="77777777" w:rsidR="00D16BE9" w:rsidRDefault="00AC4FA2">
            <w:pPr>
              <w:pStyle w:val="TableParagraph"/>
              <w:spacing w:before="0" w:line="300" w:lineRule="auto"/>
              <w:ind w:left="0" w:firstLineChars="200" w:firstLine="402"/>
              <w:rPr>
                <w:rFonts w:ascii="Times New Roman" w:eastAsia="宋体" w:hAnsi="Times New Roman" w:cs="Times New Roman"/>
                <w:b/>
                <w:sz w:val="20"/>
              </w:rPr>
            </w:pPr>
            <w:proofErr w:type="spellStart"/>
            <w:r>
              <w:rPr>
                <w:rFonts w:ascii="Times New Roman" w:eastAsia="宋体" w:hAnsi="Times New Roman" w:cs="Times New Roman"/>
                <w:b/>
                <w:sz w:val="20"/>
              </w:rPr>
              <w:t>很穷</w:t>
            </w:r>
            <w:proofErr w:type="spellEnd"/>
          </w:p>
        </w:tc>
        <w:tc>
          <w:tcPr>
            <w:tcW w:w="1080" w:type="dxa"/>
          </w:tcPr>
          <w:p w14:paraId="5089418B" w14:textId="77777777" w:rsidR="00D16BE9" w:rsidRDefault="00AC4FA2">
            <w:pPr>
              <w:pStyle w:val="TableParagraph"/>
              <w:spacing w:before="0" w:line="300" w:lineRule="auto"/>
              <w:ind w:left="0" w:firstLineChars="200" w:firstLine="400"/>
              <w:rPr>
                <w:rFonts w:ascii="Times New Roman" w:eastAsia="宋体" w:hAnsi="Times New Roman" w:cs="Times New Roman"/>
                <w:sz w:val="20"/>
              </w:rPr>
            </w:pPr>
            <w:r>
              <w:rPr>
                <w:rFonts w:ascii="Times New Roman" w:eastAsia="宋体" w:hAnsi="Times New Roman" w:cs="Times New Roman"/>
                <w:sz w:val="20"/>
              </w:rPr>
              <w:t>5</w:t>
            </w:r>
          </w:p>
        </w:tc>
        <w:tc>
          <w:tcPr>
            <w:tcW w:w="3240" w:type="dxa"/>
          </w:tcPr>
          <w:p w14:paraId="3CA44005" w14:textId="77777777" w:rsidR="00D16BE9" w:rsidRDefault="00AC4FA2">
            <w:pPr>
              <w:pStyle w:val="TableParagraph"/>
              <w:spacing w:before="0" w:line="300" w:lineRule="auto"/>
              <w:ind w:left="0" w:firstLineChars="200" w:firstLine="400"/>
              <w:jc w:val="both"/>
              <w:rPr>
                <w:rFonts w:ascii="Times New Roman" w:eastAsia="宋体" w:hAnsi="Times New Roman" w:cs="Times New Roman"/>
                <w:sz w:val="20"/>
              </w:rPr>
            </w:pPr>
            <w:r>
              <w:rPr>
                <w:rFonts w:ascii="Times New Roman" w:eastAsia="宋体" w:hAnsi="Times New Roman" w:cs="Times New Roman"/>
                <w:sz w:val="20"/>
                <w:lang w:eastAsia="zh-CN"/>
              </w:rPr>
              <w:t>“</w:t>
            </w:r>
            <w:r>
              <w:rPr>
                <w:rFonts w:ascii="Times New Roman" w:eastAsia="宋体" w:hAnsi="Times New Roman" w:cs="Times New Roman"/>
                <w:sz w:val="20"/>
                <w:lang w:eastAsia="zh-CN"/>
              </w:rPr>
              <w:t>根本不符合标准，需要非常实质性的改进。这要根据标准对数据集的潜在整体环境影响的贡献以及与假设的理想数据质量的比较来判断。</w:t>
            </w:r>
            <w:r>
              <w:rPr>
                <w:rFonts w:ascii="Times New Roman" w:eastAsia="宋体" w:hAnsi="Times New Roman" w:cs="Times New Roman"/>
                <w:sz w:val="20"/>
              </w:rPr>
              <w:t>”</w:t>
            </w:r>
          </w:p>
        </w:tc>
        <w:tc>
          <w:tcPr>
            <w:tcW w:w="1800" w:type="dxa"/>
          </w:tcPr>
          <w:p w14:paraId="0438E772" w14:textId="77777777" w:rsidR="00D16BE9" w:rsidRDefault="00AC4FA2">
            <w:pPr>
              <w:pStyle w:val="TableParagraph"/>
              <w:spacing w:before="0" w:line="300" w:lineRule="auto"/>
              <w:ind w:left="0" w:firstLineChars="200" w:firstLine="400"/>
              <w:rPr>
                <w:rFonts w:ascii="Times New Roman" w:eastAsia="宋体" w:hAnsi="Times New Roman" w:cs="Times New Roman"/>
                <w:sz w:val="20"/>
              </w:rPr>
            </w:pPr>
            <w:r>
              <w:rPr>
                <w:rFonts w:ascii="Times New Roman" w:eastAsia="宋体" w:hAnsi="Times New Roman" w:cs="Times New Roman"/>
                <w:sz w:val="20"/>
              </w:rPr>
              <w:t>50 %</w:t>
            </w:r>
          </w:p>
        </w:tc>
        <w:tc>
          <w:tcPr>
            <w:tcW w:w="1800" w:type="dxa"/>
          </w:tcPr>
          <w:p w14:paraId="1613BBE9" w14:textId="77777777" w:rsidR="00D16BE9" w:rsidRDefault="00AC4FA2">
            <w:pPr>
              <w:pStyle w:val="TableParagraph"/>
              <w:spacing w:before="0" w:line="300" w:lineRule="auto"/>
              <w:ind w:left="0" w:firstLineChars="200" w:firstLine="400"/>
              <w:rPr>
                <w:rFonts w:ascii="Times New Roman" w:eastAsia="宋体" w:hAnsi="Times New Roman" w:cs="Times New Roman"/>
                <w:sz w:val="20"/>
              </w:rPr>
            </w:pPr>
            <w:r>
              <w:rPr>
                <w:rFonts w:ascii="Times New Roman" w:eastAsia="宋体" w:hAnsi="Times New Roman" w:cs="Times New Roman"/>
                <w:sz w:val="20"/>
              </w:rPr>
              <w:t>25 %</w:t>
            </w:r>
          </w:p>
        </w:tc>
      </w:tr>
      <w:tr w:rsidR="00D16BE9" w14:paraId="05314BFA" w14:textId="77777777">
        <w:trPr>
          <w:trHeight w:val="1441"/>
        </w:trPr>
        <w:tc>
          <w:tcPr>
            <w:tcW w:w="1368" w:type="dxa"/>
          </w:tcPr>
          <w:p w14:paraId="79A66130" w14:textId="77777777" w:rsidR="00D16BE9" w:rsidRDefault="00AC4FA2">
            <w:pPr>
              <w:pStyle w:val="TableParagraph"/>
              <w:spacing w:before="0" w:line="300" w:lineRule="auto"/>
              <w:ind w:left="0" w:firstLineChars="200" w:firstLine="394"/>
              <w:rPr>
                <w:rFonts w:ascii="Times New Roman" w:eastAsia="宋体" w:hAnsi="Times New Roman" w:cs="Times New Roman"/>
                <w:b/>
                <w:sz w:val="20"/>
                <w:lang w:eastAsia="zh-CN"/>
              </w:rPr>
            </w:pPr>
            <w:r>
              <w:rPr>
                <w:rFonts w:ascii="Times New Roman" w:eastAsia="宋体" w:hAnsi="Times New Roman" w:cs="Times New Roman"/>
                <w:b/>
                <w:spacing w:val="-2"/>
                <w:sz w:val="20"/>
                <w:lang w:eastAsia="zh-CN"/>
              </w:rPr>
              <w:t>非质量等级的附加选项</w:t>
            </w:r>
            <w:r>
              <w:rPr>
                <w:rFonts w:ascii="Times New Roman" w:eastAsia="宋体" w:hAnsi="Times New Roman" w:cs="Times New Roman"/>
                <w:b/>
                <w:spacing w:val="-2"/>
                <w:sz w:val="20"/>
                <w:lang w:eastAsia="zh-CN"/>
              </w:rPr>
              <w:t>:</w:t>
            </w:r>
          </w:p>
        </w:tc>
        <w:tc>
          <w:tcPr>
            <w:tcW w:w="1080" w:type="dxa"/>
          </w:tcPr>
          <w:p w14:paraId="7EEB64BF" w14:textId="77777777" w:rsidR="00D16BE9" w:rsidRDefault="00D16BE9">
            <w:pPr>
              <w:pStyle w:val="TableParagraph"/>
              <w:spacing w:before="0" w:line="300" w:lineRule="auto"/>
              <w:ind w:left="0" w:firstLineChars="200" w:firstLine="360"/>
              <w:rPr>
                <w:rFonts w:ascii="Times New Roman" w:eastAsia="宋体" w:hAnsi="Times New Roman" w:cs="Times New Roman"/>
                <w:sz w:val="18"/>
                <w:lang w:eastAsia="zh-CN"/>
              </w:rPr>
            </w:pPr>
          </w:p>
        </w:tc>
        <w:tc>
          <w:tcPr>
            <w:tcW w:w="3240" w:type="dxa"/>
          </w:tcPr>
          <w:p w14:paraId="2784EC66" w14:textId="77777777" w:rsidR="00D16BE9" w:rsidRDefault="00D16BE9">
            <w:pPr>
              <w:pStyle w:val="TableParagraph"/>
              <w:spacing w:before="0" w:line="300" w:lineRule="auto"/>
              <w:ind w:left="0" w:firstLineChars="200" w:firstLine="360"/>
              <w:rPr>
                <w:rFonts w:ascii="Times New Roman" w:eastAsia="宋体" w:hAnsi="Times New Roman" w:cs="Times New Roman"/>
                <w:sz w:val="18"/>
                <w:lang w:eastAsia="zh-CN"/>
              </w:rPr>
            </w:pPr>
          </w:p>
        </w:tc>
        <w:tc>
          <w:tcPr>
            <w:tcW w:w="1800" w:type="dxa"/>
          </w:tcPr>
          <w:p w14:paraId="316DC605" w14:textId="77777777" w:rsidR="00D16BE9" w:rsidRDefault="00D16BE9">
            <w:pPr>
              <w:pStyle w:val="TableParagraph"/>
              <w:spacing w:before="0" w:line="300" w:lineRule="auto"/>
              <w:ind w:left="0" w:firstLineChars="200" w:firstLine="360"/>
              <w:rPr>
                <w:rFonts w:ascii="Times New Roman" w:eastAsia="宋体" w:hAnsi="Times New Roman" w:cs="Times New Roman"/>
                <w:sz w:val="18"/>
                <w:lang w:eastAsia="zh-CN"/>
              </w:rPr>
            </w:pPr>
          </w:p>
        </w:tc>
        <w:tc>
          <w:tcPr>
            <w:tcW w:w="1800" w:type="dxa"/>
          </w:tcPr>
          <w:p w14:paraId="5B5273CC" w14:textId="77777777" w:rsidR="00D16BE9" w:rsidRDefault="00D16BE9">
            <w:pPr>
              <w:pStyle w:val="TableParagraph"/>
              <w:spacing w:before="0" w:line="300" w:lineRule="auto"/>
              <w:ind w:left="0" w:firstLineChars="200" w:firstLine="360"/>
              <w:rPr>
                <w:rFonts w:ascii="Times New Roman" w:eastAsia="宋体" w:hAnsi="Times New Roman" w:cs="Times New Roman"/>
                <w:sz w:val="18"/>
                <w:lang w:eastAsia="zh-CN"/>
              </w:rPr>
            </w:pPr>
          </w:p>
        </w:tc>
      </w:tr>
      <w:tr w:rsidR="00D16BE9" w14:paraId="58582590" w14:textId="77777777">
        <w:trPr>
          <w:trHeight w:val="936"/>
        </w:trPr>
        <w:tc>
          <w:tcPr>
            <w:tcW w:w="1368" w:type="dxa"/>
          </w:tcPr>
          <w:p w14:paraId="4F3C7AC1" w14:textId="77777777" w:rsidR="00D16BE9" w:rsidRDefault="00AC4FA2">
            <w:pPr>
              <w:pStyle w:val="TableParagraph"/>
              <w:spacing w:before="0" w:line="300" w:lineRule="auto"/>
              <w:ind w:left="0" w:firstLineChars="200" w:firstLine="386"/>
              <w:rPr>
                <w:rFonts w:ascii="Times New Roman" w:eastAsia="宋体" w:hAnsi="Times New Roman" w:cs="Times New Roman"/>
                <w:b/>
                <w:sz w:val="20"/>
              </w:rPr>
            </w:pPr>
            <w:proofErr w:type="spellStart"/>
            <w:r>
              <w:rPr>
                <w:rFonts w:ascii="Times New Roman" w:eastAsia="宋体" w:hAnsi="Times New Roman" w:cs="Times New Roman"/>
                <w:b/>
                <w:spacing w:val="-4"/>
                <w:sz w:val="20"/>
              </w:rPr>
              <w:t>未评估</w:t>
            </w:r>
            <w:proofErr w:type="spellEnd"/>
            <w:r>
              <w:rPr>
                <w:rFonts w:ascii="Times New Roman" w:eastAsia="宋体" w:hAnsi="Times New Roman" w:cs="Times New Roman"/>
                <w:b/>
                <w:spacing w:val="-4"/>
                <w:sz w:val="20"/>
              </w:rPr>
              <w:t>/</w:t>
            </w:r>
            <w:proofErr w:type="spellStart"/>
            <w:r>
              <w:rPr>
                <w:rFonts w:ascii="Times New Roman" w:eastAsia="宋体" w:hAnsi="Times New Roman" w:cs="Times New Roman"/>
                <w:b/>
                <w:spacing w:val="-4"/>
                <w:sz w:val="20"/>
              </w:rPr>
              <w:t>未知</w:t>
            </w:r>
            <w:proofErr w:type="spellEnd"/>
          </w:p>
        </w:tc>
        <w:tc>
          <w:tcPr>
            <w:tcW w:w="1080" w:type="dxa"/>
          </w:tcPr>
          <w:p w14:paraId="5E3E1C26" w14:textId="77777777" w:rsidR="00D16BE9" w:rsidRDefault="00AC4FA2">
            <w:pPr>
              <w:pStyle w:val="TableParagraph"/>
              <w:spacing w:before="0" w:line="300" w:lineRule="auto"/>
              <w:ind w:left="0" w:firstLineChars="200" w:firstLine="400"/>
              <w:rPr>
                <w:rFonts w:ascii="Times New Roman" w:eastAsia="宋体" w:hAnsi="Times New Roman" w:cs="Times New Roman"/>
                <w:sz w:val="20"/>
              </w:rPr>
            </w:pPr>
            <w:r>
              <w:rPr>
                <w:rFonts w:ascii="Times New Roman" w:eastAsia="宋体" w:hAnsi="Times New Roman" w:cs="Times New Roman"/>
                <w:sz w:val="20"/>
              </w:rPr>
              <w:t>5</w:t>
            </w:r>
          </w:p>
        </w:tc>
        <w:tc>
          <w:tcPr>
            <w:tcW w:w="3240" w:type="dxa"/>
          </w:tcPr>
          <w:p w14:paraId="0FCAB613" w14:textId="77777777" w:rsidR="00D16BE9" w:rsidRDefault="00AC4FA2">
            <w:pPr>
              <w:pStyle w:val="TableParagraph"/>
              <w:spacing w:before="0" w:line="300" w:lineRule="auto"/>
              <w:ind w:left="0" w:firstLineChars="200" w:firstLine="400"/>
              <w:jc w:val="both"/>
              <w:rPr>
                <w:rFonts w:ascii="Times New Roman" w:eastAsia="宋体" w:hAnsi="Times New Roman" w:cs="Times New Roman"/>
                <w:sz w:val="20"/>
                <w:lang w:eastAsia="zh-CN"/>
              </w:rPr>
            </w:pPr>
            <w:r>
              <w:rPr>
                <w:rFonts w:ascii="Times New Roman" w:eastAsia="宋体" w:hAnsi="Times New Roman" w:cs="Times New Roman"/>
                <w:sz w:val="20"/>
                <w:lang w:eastAsia="zh-CN"/>
              </w:rPr>
              <w:t>"</w:t>
            </w:r>
            <w:r>
              <w:rPr>
                <w:rFonts w:ascii="Times New Roman" w:eastAsia="宋体" w:hAnsi="Times New Roman" w:cs="Times New Roman"/>
                <w:sz w:val="20"/>
                <w:lang w:eastAsia="zh-CN"/>
              </w:rPr>
              <w:t>该标准未经判断</w:t>
            </w:r>
            <w:r>
              <w:rPr>
                <w:rFonts w:ascii="Times New Roman" w:eastAsia="宋体" w:hAnsi="Times New Roman" w:cs="Times New Roman"/>
                <w:sz w:val="20"/>
                <w:lang w:eastAsia="zh-CN"/>
              </w:rPr>
              <w:t>/</w:t>
            </w:r>
            <w:r>
              <w:rPr>
                <w:rFonts w:ascii="Times New Roman" w:eastAsia="宋体" w:hAnsi="Times New Roman" w:cs="Times New Roman"/>
                <w:sz w:val="20"/>
                <w:lang w:eastAsia="zh-CN"/>
              </w:rPr>
              <w:t>审查或其质量无法验证</w:t>
            </w:r>
            <w:r>
              <w:rPr>
                <w:rFonts w:ascii="Times New Roman" w:eastAsia="宋体" w:hAnsi="Times New Roman" w:cs="Times New Roman"/>
                <w:sz w:val="20"/>
                <w:lang w:eastAsia="zh-CN"/>
              </w:rPr>
              <w:t>/</w:t>
            </w:r>
            <w:r>
              <w:rPr>
                <w:rFonts w:ascii="Times New Roman" w:eastAsia="宋体" w:hAnsi="Times New Roman" w:cs="Times New Roman"/>
                <w:sz w:val="20"/>
                <w:lang w:eastAsia="zh-CN"/>
              </w:rPr>
              <w:t>未知</w:t>
            </w:r>
            <w:r>
              <w:rPr>
                <w:rFonts w:ascii="Times New Roman" w:eastAsia="宋体" w:hAnsi="Times New Roman" w:cs="Times New Roman"/>
                <w:sz w:val="20"/>
                <w:lang w:eastAsia="zh-CN"/>
              </w:rPr>
              <w:t>."</w:t>
            </w:r>
          </w:p>
        </w:tc>
        <w:tc>
          <w:tcPr>
            <w:tcW w:w="1800" w:type="dxa"/>
          </w:tcPr>
          <w:p w14:paraId="6EB7A954" w14:textId="77777777" w:rsidR="00D16BE9" w:rsidRDefault="00AC4FA2">
            <w:pPr>
              <w:pStyle w:val="TableParagraph"/>
              <w:spacing w:before="0" w:line="300" w:lineRule="auto"/>
              <w:ind w:left="0" w:firstLineChars="200" w:firstLine="400"/>
              <w:rPr>
                <w:rFonts w:ascii="Times New Roman" w:eastAsia="宋体" w:hAnsi="Times New Roman" w:cs="Times New Roman"/>
                <w:sz w:val="20"/>
                <w:lang w:eastAsia="zh-CN"/>
              </w:rPr>
            </w:pPr>
            <w:proofErr w:type="spellStart"/>
            <w:r>
              <w:rPr>
                <w:rFonts w:ascii="Times New Roman" w:eastAsia="宋体" w:hAnsi="Times New Roman" w:cs="Times New Roman" w:hint="eastAsia"/>
                <w:sz w:val="20"/>
                <w:lang w:eastAsia="zh-CN"/>
              </w:rPr>
              <w:t>na</w:t>
            </w:r>
            <w:proofErr w:type="spellEnd"/>
          </w:p>
        </w:tc>
        <w:tc>
          <w:tcPr>
            <w:tcW w:w="1800" w:type="dxa"/>
          </w:tcPr>
          <w:p w14:paraId="16E7DEB9" w14:textId="77777777" w:rsidR="00D16BE9" w:rsidRDefault="00AC4FA2">
            <w:pPr>
              <w:pStyle w:val="TableParagraph"/>
              <w:spacing w:before="0" w:line="300" w:lineRule="auto"/>
              <w:ind w:left="0" w:firstLineChars="200" w:firstLine="380"/>
              <w:rPr>
                <w:rFonts w:ascii="Times New Roman" w:eastAsia="宋体" w:hAnsi="Times New Roman" w:cs="Times New Roman"/>
                <w:sz w:val="20"/>
                <w:lang w:eastAsia="zh-CN"/>
              </w:rPr>
            </w:pPr>
            <w:proofErr w:type="spellStart"/>
            <w:r>
              <w:rPr>
                <w:rFonts w:ascii="Times New Roman" w:eastAsia="宋体" w:hAnsi="Times New Roman" w:cs="Times New Roman" w:hint="eastAsia"/>
                <w:spacing w:val="-5"/>
                <w:sz w:val="20"/>
                <w:lang w:eastAsia="zh-CN"/>
              </w:rPr>
              <w:t>na</w:t>
            </w:r>
            <w:proofErr w:type="spellEnd"/>
          </w:p>
        </w:tc>
      </w:tr>
      <w:tr w:rsidR="00D16BE9" w14:paraId="2CF33243" w14:textId="77777777">
        <w:trPr>
          <w:trHeight w:val="1695"/>
        </w:trPr>
        <w:tc>
          <w:tcPr>
            <w:tcW w:w="1368" w:type="dxa"/>
          </w:tcPr>
          <w:p w14:paraId="48A5F4A8" w14:textId="77777777" w:rsidR="00D16BE9" w:rsidRDefault="00AC4FA2">
            <w:pPr>
              <w:pStyle w:val="TableParagraph"/>
              <w:spacing w:before="0" w:line="300" w:lineRule="auto"/>
              <w:ind w:left="0" w:firstLineChars="200" w:firstLine="386"/>
              <w:rPr>
                <w:rFonts w:ascii="Times New Roman" w:eastAsia="宋体" w:hAnsi="Times New Roman" w:cs="Times New Roman"/>
                <w:b/>
                <w:sz w:val="20"/>
              </w:rPr>
            </w:pPr>
            <w:proofErr w:type="spellStart"/>
            <w:r>
              <w:rPr>
                <w:rFonts w:ascii="Times New Roman" w:eastAsia="宋体" w:hAnsi="Times New Roman" w:cs="Times New Roman"/>
                <w:b/>
                <w:spacing w:val="-4"/>
                <w:sz w:val="20"/>
              </w:rPr>
              <w:t>不适用</w:t>
            </w:r>
            <w:proofErr w:type="spellEnd"/>
          </w:p>
        </w:tc>
        <w:tc>
          <w:tcPr>
            <w:tcW w:w="1080" w:type="dxa"/>
          </w:tcPr>
          <w:p w14:paraId="21A7A7BA" w14:textId="77777777" w:rsidR="00D16BE9" w:rsidRDefault="00AC4FA2">
            <w:pPr>
              <w:pStyle w:val="TableParagraph"/>
              <w:spacing w:before="0" w:line="300" w:lineRule="auto"/>
              <w:ind w:left="0" w:firstLineChars="200" w:firstLine="400"/>
              <w:rPr>
                <w:rFonts w:ascii="Times New Roman" w:eastAsia="宋体" w:hAnsi="Times New Roman" w:cs="Times New Roman"/>
                <w:sz w:val="20"/>
              </w:rPr>
            </w:pPr>
            <w:r>
              <w:rPr>
                <w:rFonts w:ascii="Times New Roman" w:eastAsia="宋体" w:hAnsi="Times New Roman" w:cs="Times New Roman"/>
                <w:sz w:val="20"/>
              </w:rPr>
              <w:t>0</w:t>
            </w:r>
          </w:p>
        </w:tc>
        <w:tc>
          <w:tcPr>
            <w:tcW w:w="3240" w:type="dxa"/>
          </w:tcPr>
          <w:p w14:paraId="37DA441E" w14:textId="77777777" w:rsidR="00D16BE9" w:rsidRDefault="00AC4FA2">
            <w:pPr>
              <w:pStyle w:val="TableParagraph"/>
              <w:spacing w:before="0" w:line="300" w:lineRule="auto"/>
              <w:ind w:left="0" w:firstLineChars="200" w:firstLine="400"/>
              <w:jc w:val="both"/>
              <w:rPr>
                <w:rFonts w:ascii="Times New Roman" w:eastAsia="宋体" w:hAnsi="Times New Roman" w:cs="Times New Roman"/>
                <w:sz w:val="20"/>
              </w:rPr>
            </w:pPr>
            <w:r>
              <w:rPr>
                <w:rFonts w:ascii="Times New Roman" w:eastAsia="宋体" w:hAnsi="Times New Roman" w:cs="Times New Roman"/>
                <w:sz w:val="20"/>
                <w:lang w:eastAsia="zh-CN"/>
              </w:rPr>
              <w:t>“</w:t>
            </w:r>
            <w:r>
              <w:rPr>
                <w:rFonts w:ascii="Times New Roman" w:eastAsia="宋体" w:hAnsi="Times New Roman" w:cs="Times New Roman"/>
                <w:sz w:val="20"/>
                <w:lang w:eastAsia="zh-CN"/>
              </w:rPr>
              <w:t>此标准不适用于此数据集，例如，由于它是一个位置非特定的技术单位流程，因此无法评估其地理代表性。</w:t>
            </w:r>
            <w:r>
              <w:rPr>
                <w:rFonts w:ascii="Times New Roman" w:eastAsia="宋体" w:hAnsi="Times New Roman" w:cs="Times New Roman"/>
                <w:sz w:val="20"/>
              </w:rPr>
              <w:t>”</w:t>
            </w:r>
          </w:p>
        </w:tc>
        <w:tc>
          <w:tcPr>
            <w:tcW w:w="1800" w:type="dxa"/>
          </w:tcPr>
          <w:p w14:paraId="4B73F98E" w14:textId="77777777" w:rsidR="00D16BE9" w:rsidRDefault="00AC4FA2">
            <w:pPr>
              <w:pStyle w:val="TableParagraph"/>
              <w:spacing w:before="0" w:line="300" w:lineRule="auto"/>
              <w:ind w:left="0" w:firstLineChars="200" w:firstLine="380"/>
              <w:rPr>
                <w:rFonts w:ascii="Times New Roman" w:eastAsia="宋体" w:hAnsi="Times New Roman" w:cs="Times New Roman"/>
                <w:sz w:val="20"/>
                <w:lang w:eastAsia="zh-CN"/>
              </w:rPr>
            </w:pPr>
            <w:proofErr w:type="spellStart"/>
            <w:r>
              <w:rPr>
                <w:rFonts w:ascii="Times New Roman" w:eastAsia="宋体" w:hAnsi="Times New Roman" w:cs="Times New Roman" w:hint="eastAsia"/>
                <w:spacing w:val="-5"/>
                <w:sz w:val="20"/>
                <w:lang w:eastAsia="zh-CN"/>
              </w:rPr>
              <w:t>na</w:t>
            </w:r>
            <w:proofErr w:type="spellEnd"/>
          </w:p>
        </w:tc>
        <w:tc>
          <w:tcPr>
            <w:tcW w:w="1800" w:type="dxa"/>
          </w:tcPr>
          <w:p w14:paraId="3B39A171" w14:textId="77777777" w:rsidR="00D16BE9" w:rsidRDefault="00AC4FA2">
            <w:pPr>
              <w:pStyle w:val="TableParagraph"/>
              <w:spacing w:before="0" w:line="300" w:lineRule="auto"/>
              <w:ind w:left="0" w:firstLineChars="200" w:firstLine="380"/>
              <w:rPr>
                <w:rFonts w:ascii="Times New Roman" w:eastAsia="宋体" w:hAnsi="Times New Roman" w:cs="Times New Roman"/>
                <w:sz w:val="20"/>
                <w:lang w:eastAsia="zh-CN"/>
              </w:rPr>
            </w:pPr>
            <w:proofErr w:type="spellStart"/>
            <w:r>
              <w:rPr>
                <w:rFonts w:ascii="Times New Roman" w:eastAsia="宋体" w:hAnsi="Times New Roman" w:cs="Times New Roman" w:hint="eastAsia"/>
                <w:spacing w:val="-5"/>
                <w:sz w:val="20"/>
                <w:lang w:eastAsia="zh-CN"/>
              </w:rPr>
              <w:t>na</w:t>
            </w:r>
            <w:proofErr w:type="spellEnd"/>
          </w:p>
        </w:tc>
      </w:tr>
    </w:tbl>
    <w:p w14:paraId="08DBEF63" w14:textId="77777777" w:rsidR="00D16BE9" w:rsidRDefault="00D16BE9">
      <w:pPr>
        <w:spacing w:line="300" w:lineRule="auto"/>
        <w:ind w:firstLine="400"/>
        <w:rPr>
          <w:rFonts w:eastAsia="宋体" w:cs="Times New Roman"/>
          <w:sz w:val="20"/>
        </w:rPr>
        <w:sectPr w:rsidR="00D16BE9">
          <w:pgSz w:w="11910" w:h="16840"/>
          <w:pgMar w:top="1040" w:right="1160" w:bottom="1040" w:left="1120" w:header="835" w:footer="852" w:gutter="0"/>
          <w:cols w:space="720"/>
        </w:sectPr>
      </w:pPr>
    </w:p>
    <w:p w14:paraId="787B6188" w14:textId="77777777" w:rsidR="00D16BE9" w:rsidRDefault="00D16BE9">
      <w:pPr>
        <w:pStyle w:val="a8"/>
        <w:spacing w:line="300" w:lineRule="auto"/>
        <w:ind w:firstLineChars="200" w:firstLine="460"/>
        <w:rPr>
          <w:rFonts w:cs="Times New Roman"/>
          <w:sz w:val="23"/>
        </w:rPr>
      </w:pPr>
    </w:p>
    <w:p w14:paraId="3059A3EE" w14:textId="77777777" w:rsidR="00D16BE9" w:rsidRDefault="00AC4FA2">
      <w:pPr>
        <w:pStyle w:val="a8"/>
        <w:spacing w:line="300" w:lineRule="auto"/>
        <w:ind w:firstLineChars="200" w:firstLine="420"/>
        <w:jc w:val="both"/>
        <w:rPr>
          <w:rFonts w:cs="Times New Roman"/>
          <w:szCs w:val="21"/>
          <w:lang w:eastAsia="zh-CN"/>
        </w:rPr>
      </w:pPr>
      <w:r>
        <w:rPr>
          <w:rFonts w:cs="Times New Roman"/>
          <w:szCs w:val="21"/>
          <w:lang w:eastAsia="zh-CN"/>
        </w:rPr>
        <w:t>通过这种对所获得的整体质量及其开发的组件</w:t>
      </w:r>
      <w:r>
        <w:rPr>
          <w:rFonts w:cs="Times New Roman"/>
          <w:szCs w:val="21"/>
          <w:lang w:eastAsia="zh-CN"/>
        </w:rPr>
        <w:t>(</w:t>
      </w:r>
      <w:r>
        <w:rPr>
          <w:rFonts w:cs="Times New Roman"/>
          <w:szCs w:val="21"/>
          <w:lang w:eastAsia="zh-CN"/>
        </w:rPr>
        <w:t>例如单元过程或</w:t>
      </w:r>
      <w:r>
        <w:rPr>
          <w:rFonts w:cs="Times New Roman"/>
          <w:szCs w:val="21"/>
          <w:lang w:eastAsia="zh-CN"/>
        </w:rPr>
        <w:t>LCI</w:t>
      </w:r>
      <w:r>
        <w:rPr>
          <w:rFonts w:cs="Times New Roman"/>
          <w:szCs w:val="21"/>
          <w:lang w:eastAsia="zh-CN"/>
        </w:rPr>
        <w:t>结果数据集</w:t>
      </w:r>
      <w:r>
        <w:rPr>
          <w:rFonts w:cs="Times New Roman"/>
          <w:szCs w:val="21"/>
          <w:lang w:eastAsia="zh-CN"/>
        </w:rPr>
        <w:t>)</w:t>
      </w:r>
      <w:r>
        <w:rPr>
          <w:rFonts w:cs="Times New Roman"/>
          <w:szCs w:val="21"/>
          <w:lang w:eastAsia="zh-CN"/>
        </w:rPr>
        <w:t>进行分类的方式，支持了结构化的通信和识别</w:t>
      </w:r>
      <w:r>
        <w:rPr>
          <w:rFonts w:cs="Times New Roman"/>
          <w:szCs w:val="21"/>
          <w:lang w:eastAsia="zh-CN"/>
        </w:rPr>
        <w:t>(</w:t>
      </w:r>
      <w:r>
        <w:rPr>
          <w:rFonts w:cs="Times New Roman"/>
          <w:szCs w:val="21"/>
          <w:lang w:eastAsia="zh-CN"/>
        </w:rPr>
        <w:t>例如对例如</w:t>
      </w:r>
      <w:r>
        <w:rPr>
          <w:rFonts w:cs="Times New Roman"/>
          <w:szCs w:val="21"/>
          <w:lang w:eastAsia="zh-CN"/>
        </w:rPr>
        <w:t>ILCD</w:t>
      </w:r>
      <w:r>
        <w:rPr>
          <w:rFonts w:cs="Times New Roman"/>
          <w:szCs w:val="21"/>
          <w:lang w:eastAsia="zh-CN"/>
        </w:rPr>
        <w:t>数据网络中的适当数据进行分类</w:t>
      </w:r>
      <w:r>
        <w:rPr>
          <w:rFonts w:cs="Times New Roman"/>
          <w:szCs w:val="21"/>
          <w:lang w:eastAsia="zh-CN"/>
        </w:rPr>
        <w:t>/</w:t>
      </w:r>
      <w:r>
        <w:rPr>
          <w:rFonts w:cs="Times New Roman"/>
          <w:szCs w:val="21"/>
          <w:lang w:eastAsia="zh-CN"/>
        </w:rPr>
        <w:t>过滤</w:t>
      </w:r>
      <w:r>
        <w:rPr>
          <w:rFonts w:cs="Times New Roman"/>
          <w:szCs w:val="21"/>
          <w:lang w:eastAsia="zh-CN"/>
        </w:rPr>
        <w:t>)</w:t>
      </w:r>
      <w:r>
        <w:rPr>
          <w:rFonts w:cs="Times New Roman"/>
          <w:szCs w:val="21"/>
          <w:lang w:eastAsia="zh-CN"/>
        </w:rPr>
        <w:t>。</w:t>
      </w:r>
    </w:p>
    <w:p w14:paraId="79F2AF4F" w14:textId="77777777" w:rsidR="00D16BE9" w:rsidRDefault="00AC4FA2">
      <w:pPr>
        <w:pStyle w:val="60"/>
        <w:spacing w:line="300" w:lineRule="auto"/>
        <w:ind w:left="0" w:firstLineChars="200" w:firstLine="442"/>
        <w:rPr>
          <w:rFonts w:ascii="Times New Roman" w:eastAsia="宋体" w:hAnsi="Times New Roman" w:cs="Times New Roman"/>
          <w:lang w:eastAsia="zh-CN"/>
        </w:rPr>
      </w:pPr>
      <w:r>
        <w:rPr>
          <w:rFonts w:ascii="Times New Roman" w:eastAsia="宋体" w:hAnsi="Times New Roman" w:cs="Times New Roman"/>
          <w:lang w:eastAsia="zh-CN"/>
        </w:rPr>
        <w:t>LCI</w:t>
      </w:r>
      <w:r>
        <w:rPr>
          <w:rFonts w:ascii="Times New Roman" w:eastAsia="宋体" w:hAnsi="Times New Roman" w:cs="Times New Roman"/>
          <w:lang w:eastAsia="zh-CN"/>
        </w:rPr>
        <w:t>数据集的总体数据质量和三个数据质量等级</w:t>
      </w:r>
    </w:p>
    <w:p w14:paraId="6E3C5F56" w14:textId="77777777" w:rsidR="00D16BE9" w:rsidRDefault="00AC4FA2">
      <w:pPr>
        <w:pStyle w:val="a8"/>
        <w:spacing w:line="300" w:lineRule="auto"/>
        <w:ind w:firstLineChars="200" w:firstLine="420"/>
        <w:jc w:val="both"/>
        <w:rPr>
          <w:rFonts w:cs="Times New Roman"/>
          <w:szCs w:val="21"/>
          <w:lang w:eastAsia="zh-CN"/>
        </w:rPr>
      </w:pPr>
      <w:r>
        <w:rPr>
          <w:rFonts w:cs="Times New Roman"/>
          <w:szCs w:val="21"/>
          <w:lang w:eastAsia="zh-CN"/>
        </w:rPr>
        <w:t>除了更有差别的质量水平之外，对于定向来说，用不同水平的总体</w:t>
      </w:r>
      <w:r>
        <w:rPr>
          <w:rFonts w:cs="Times New Roman"/>
          <w:szCs w:val="21"/>
          <w:lang w:eastAsia="zh-CN"/>
        </w:rPr>
        <w:t>LCI</w:t>
      </w:r>
      <w:r>
        <w:rPr>
          <w:rFonts w:cs="Times New Roman"/>
          <w:szCs w:val="21"/>
          <w:lang w:eastAsia="zh-CN"/>
        </w:rPr>
        <w:t>数据质量来标记数据集是有用的。数据集的总体质量可以从各种质量指标</w:t>
      </w:r>
      <w:r>
        <w:rPr>
          <w:rFonts w:cs="Times New Roman"/>
          <w:szCs w:val="21"/>
          <w:lang w:eastAsia="zh-CN"/>
        </w:rPr>
        <w:t>/</w:t>
      </w:r>
      <w:r>
        <w:rPr>
          <w:rFonts w:cs="Times New Roman"/>
          <w:szCs w:val="21"/>
          <w:lang w:eastAsia="zh-CN"/>
        </w:rPr>
        <w:t>组成部分的质量评级中得出。如前所述，最弱的质量指标通常会削弱数据集的总体质量。</w:t>
      </w:r>
    </w:p>
    <w:p w14:paraId="1D2246FA" w14:textId="77777777" w:rsidR="00D16BE9" w:rsidRDefault="00AC4FA2">
      <w:pPr>
        <w:pStyle w:val="a8"/>
        <w:spacing w:line="300" w:lineRule="auto"/>
        <w:ind w:firstLineChars="200" w:firstLine="420"/>
        <w:jc w:val="both"/>
        <w:rPr>
          <w:rFonts w:cs="Times New Roman"/>
          <w:sz w:val="20"/>
        </w:rPr>
      </w:pPr>
      <w:r>
        <w:rPr>
          <w:rFonts w:cs="Times New Roman"/>
          <w:szCs w:val="21"/>
          <w:lang w:eastAsia="zh-CN"/>
        </w:rPr>
        <w:t>总体数据质量应通过对每个质量组成部分所达到的质量等级求和来计算。最弱质量等级的评级被计为</w:t>
      </w:r>
      <w:r>
        <w:rPr>
          <w:rFonts w:cs="Times New Roman"/>
          <w:szCs w:val="21"/>
          <w:lang w:eastAsia="zh-CN"/>
        </w:rPr>
        <w:t>5</w:t>
      </w:r>
      <w:r>
        <w:rPr>
          <w:rFonts w:cs="Times New Roman"/>
          <w:szCs w:val="21"/>
          <w:lang w:eastAsia="zh-CN"/>
        </w:rPr>
        <w:t>倍。总和除以适用质量组件的数量加</w:t>
      </w:r>
      <w:r>
        <w:rPr>
          <w:rFonts w:cs="Times New Roman"/>
          <w:szCs w:val="21"/>
          <w:lang w:eastAsia="zh-CN"/>
        </w:rPr>
        <w:t>4</w:t>
      </w:r>
      <w:r>
        <w:rPr>
          <w:rFonts w:cs="Times New Roman"/>
          <w:szCs w:val="21"/>
          <w:lang w:eastAsia="zh-CN"/>
        </w:rPr>
        <w:t>。数据质量评级结果用于确定中的相应质量级别</w:t>
      </w:r>
      <w:r w:rsidR="00000000">
        <w:fldChar w:fldCharType="begin"/>
      </w:r>
      <w:r w:rsidR="00000000">
        <w:rPr>
          <w:lang w:eastAsia="zh-CN"/>
        </w:rPr>
        <w:instrText>HYPERLINK \l "_bookmark8"</w:instrText>
      </w:r>
      <w:r w:rsidR="00000000">
        <w:fldChar w:fldCharType="separate"/>
      </w:r>
      <w:r>
        <w:rPr>
          <w:rFonts w:cs="Times New Roman"/>
          <w:szCs w:val="21"/>
          <w:lang w:eastAsia="zh-CN"/>
        </w:rPr>
        <w:t>Table 7</w:t>
      </w:r>
      <w:r w:rsidR="00000000">
        <w:rPr>
          <w:rFonts w:cs="Times New Roman"/>
          <w:szCs w:val="21"/>
          <w:lang w:eastAsia="zh-CN"/>
        </w:rPr>
        <w:fldChar w:fldCharType="end"/>
      </w:r>
      <w:r>
        <w:rPr>
          <w:rFonts w:cs="Times New Roman"/>
          <w:szCs w:val="21"/>
          <w:lang w:eastAsia="zh-CN"/>
        </w:rPr>
        <w:t>。</w:t>
      </w:r>
      <w:r w:rsidR="00000000">
        <w:fldChar w:fldCharType="begin"/>
      </w:r>
      <w:r w:rsidR="00000000">
        <w:rPr>
          <w:lang w:eastAsia="zh-CN"/>
        </w:rPr>
        <w:instrText>HYPERLINK \l "_bookmark7"</w:instrText>
      </w:r>
      <w:r w:rsidR="00000000">
        <w:fldChar w:fldCharType="separate"/>
      </w:r>
      <w:r>
        <w:rPr>
          <w:rFonts w:cs="Times New Roman"/>
          <w:szCs w:val="21"/>
          <w:lang w:eastAsia="zh-CN"/>
        </w:rPr>
        <w:t>Formula 3</w:t>
      </w:r>
      <w:r w:rsidR="00000000">
        <w:rPr>
          <w:rFonts w:cs="Times New Roman"/>
          <w:szCs w:val="21"/>
          <w:lang w:eastAsia="zh-CN"/>
        </w:rPr>
        <w:fldChar w:fldCharType="end"/>
      </w:r>
      <w:r>
        <w:rPr>
          <w:rFonts w:cs="Times New Roman"/>
          <w:szCs w:val="21"/>
          <w:lang w:eastAsia="zh-CN"/>
        </w:rPr>
        <w:t>提供计算条款</w:t>
      </w:r>
      <w:r>
        <w:rPr>
          <w:rFonts w:cs="Times New Roman"/>
          <w:szCs w:val="21"/>
          <w:lang w:eastAsia="zh-CN"/>
        </w:rPr>
        <w:t>:</w:t>
      </w:r>
    </w:p>
    <w:p w14:paraId="4709AB7A" w14:textId="77777777" w:rsidR="00D16BE9" w:rsidRDefault="00AC4FA2">
      <w:pPr>
        <w:pStyle w:val="a8"/>
        <w:spacing w:line="300" w:lineRule="auto"/>
        <w:ind w:firstLineChars="200" w:firstLine="420"/>
        <w:jc w:val="center"/>
      </w:pPr>
      <w:r>
        <w:rPr>
          <w:noProof/>
        </w:rPr>
        <w:drawing>
          <wp:inline distT="0" distB="0" distL="114300" distR="114300" wp14:anchorId="3F642081" wp14:editId="7F3FD691">
            <wp:extent cx="3600450" cy="559435"/>
            <wp:effectExtent l="0" t="0" r="6350" b="12065"/>
            <wp:docPr id="3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
                    <pic:cNvPicPr>
                      <a:picLocks noChangeAspect="1"/>
                    </pic:cNvPicPr>
                  </pic:nvPicPr>
                  <pic:blipFill>
                    <a:blip r:embed="rId130"/>
                    <a:stretch>
                      <a:fillRect/>
                    </a:stretch>
                  </pic:blipFill>
                  <pic:spPr>
                    <a:xfrm>
                      <a:off x="0" y="0"/>
                      <a:ext cx="3600450" cy="559435"/>
                    </a:xfrm>
                    <a:prstGeom prst="rect">
                      <a:avLst/>
                    </a:prstGeom>
                    <a:noFill/>
                    <a:ln>
                      <a:noFill/>
                    </a:ln>
                  </pic:spPr>
                </pic:pic>
              </a:graphicData>
            </a:graphic>
          </wp:inline>
        </w:drawing>
      </w:r>
    </w:p>
    <w:p w14:paraId="59044C2C" w14:textId="77777777" w:rsidR="00D16BE9" w:rsidRDefault="00AC4FA2">
      <w:pPr>
        <w:pStyle w:val="a8"/>
        <w:spacing w:line="300" w:lineRule="auto"/>
        <w:ind w:firstLineChars="200" w:firstLine="420"/>
        <w:rPr>
          <w:rFonts w:cs="Times New Roman"/>
          <w:szCs w:val="21"/>
          <w:lang w:eastAsia="zh-CN"/>
        </w:rPr>
      </w:pPr>
      <w:r>
        <w:rPr>
          <w:rFonts w:cs="Times New Roman"/>
          <w:noProof/>
          <w:position w:val="-2"/>
        </w:rPr>
        <w:drawing>
          <wp:inline distT="0" distB="0" distL="0" distR="0" wp14:anchorId="4F17737C" wp14:editId="51B62ACC">
            <wp:extent cx="92710" cy="123825"/>
            <wp:effectExtent l="0" t="0" r="0" b="1905"/>
            <wp:docPr id="6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1.png"/>
                    <pic:cNvPicPr>
                      <a:picLocks noChangeAspect="1"/>
                    </pic:cNvPicPr>
                  </pic:nvPicPr>
                  <pic:blipFill>
                    <a:blip r:embed="rId112" cstate="print"/>
                    <a:stretch>
                      <a:fillRect/>
                    </a:stretch>
                  </pic:blipFill>
                  <pic:spPr>
                    <a:xfrm>
                      <a:off x="0" y="0"/>
                      <a:ext cx="92964" cy="124205"/>
                    </a:xfrm>
                    <a:prstGeom prst="rect">
                      <a:avLst/>
                    </a:prstGeom>
                  </pic:spPr>
                </pic:pic>
              </a:graphicData>
            </a:graphic>
          </wp:inline>
        </w:drawing>
      </w:r>
      <w:r>
        <w:rPr>
          <w:rFonts w:cs="Times New Roman"/>
          <w:szCs w:val="21"/>
          <w:lang w:eastAsia="zh-CN"/>
        </w:rPr>
        <w:t>DQR:LCI</w:t>
      </w:r>
      <w:r>
        <w:rPr>
          <w:rFonts w:cs="Times New Roman"/>
          <w:szCs w:val="21"/>
          <w:lang w:eastAsia="zh-CN"/>
        </w:rPr>
        <w:t>数据集的数据质量评级；看见</w:t>
      </w:r>
      <w:r w:rsidR="00000000">
        <w:fldChar w:fldCharType="begin"/>
      </w:r>
      <w:r w:rsidR="00000000">
        <w:rPr>
          <w:lang w:eastAsia="zh-CN"/>
        </w:rPr>
        <w:instrText>HYPERLINK \l "_bookmark8"</w:instrText>
      </w:r>
      <w:r w:rsidR="00000000">
        <w:fldChar w:fldCharType="separate"/>
      </w:r>
      <w:r>
        <w:rPr>
          <w:rFonts w:cs="Times New Roman"/>
          <w:szCs w:val="21"/>
          <w:lang w:eastAsia="zh-CN"/>
        </w:rPr>
        <w:t>Table 7</w:t>
      </w:r>
      <w:r w:rsidR="00000000">
        <w:rPr>
          <w:rFonts w:cs="Times New Roman"/>
          <w:szCs w:val="21"/>
          <w:lang w:eastAsia="zh-CN"/>
        </w:rPr>
        <w:fldChar w:fldCharType="end"/>
      </w:r>
    </w:p>
    <w:p w14:paraId="14EB208F" w14:textId="77777777" w:rsidR="00D16BE9" w:rsidRDefault="00AC4FA2">
      <w:pPr>
        <w:spacing w:line="300" w:lineRule="auto"/>
        <w:ind w:firstLine="420"/>
        <w:rPr>
          <w:rFonts w:eastAsia="宋体" w:cs="Times New Roman"/>
          <w:szCs w:val="21"/>
        </w:rPr>
      </w:pPr>
      <w:r>
        <w:rPr>
          <w:rFonts w:eastAsia="宋体" w:cs="Times New Roman"/>
          <w:noProof/>
          <w:szCs w:val="21"/>
        </w:rPr>
        <w:drawing>
          <wp:inline distT="0" distB="0" distL="0" distR="0" wp14:anchorId="5494AA47" wp14:editId="66553B49">
            <wp:extent cx="92710" cy="123825"/>
            <wp:effectExtent l="0" t="0" r="0" b="1905"/>
            <wp:docPr id="7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1.png"/>
                    <pic:cNvPicPr>
                      <a:picLocks noChangeAspect="1"/>
                    </pic:cNvPicPr>
                  </pic:nvPicPr>
                  <pic:blipFill>
                    <a:blip r:embed="rId112" cstate="print"/>
                    <a:stretch>
                      <a:fillRect/>
                    </a:stretch>
                  </pic:blipFill>
                  <pic:spPr>
                    <a:xfrm>
                      <a:off x="0" y="0"/>
                      <a:ext cx="92964" cy="124205"/>
                    </a:xfrm>
                    <a:prstGeom prst="rect">
                      <a:avLst/>
                    </a:prstGeom>
                  </pic:spPr>
                </pic:pic>
              </a:graphicData>
            </a:graphic>
          </wp:inline>
        </w:drawing>
      </w:r>
      <w:proofErr w:type="spellStart"/>
      <w:r>
        <w:rPr>
          <w:rFonts w:eastAsia="宋体" w:cs="Times New Roman"/>
          <w:szCs w:val="21"/>
        </w:rPr>
        <w:t>TeR</w:t>
      </w:r>
      <w:proofErr w:type="spellEnd"/>
      <w:r>
        <w:rPr>
          <w:rFonts w:eastAsia="宋体" w:cs="Times New Roman"/>
          <w:szCs w:val="21"/>
        </w:rPr>
        <w:t>、</w:t>
      </w:r>
      <w:r>
        <w:rPr>
          <w:rFonts w:eastAsia="宋体" w:cs="Times New Roman"/>
          <w:szCs w:val="21"/>
        </w:rPr>
        <w:t>GR</w:t>
      </w:r>
      <w:r>
        <w:rPr>
          <w:rFonts w:eastAsia="宋体" w:cs="Times New Roman"/>
          <w:szCs w:val="21"/>
        </w:rPr>
        <w:t>、</w:t>
      </w:r>
      <w:r>
        <w:rPr>
          <w:rFonts w:eastAsia="宋体" w:cs="Times New Roman"/>
          <w:szCs w:val="21"/>
        </w:rPr>
        <w:t>TiR</w:t>
      </w:r>
      <w:r>
        <w:rPr>
          <w:rFonts w:eastAsia="宋体" w:cs="Times New Roman"/>
          <w:szCs w:val="21"/>
        </w:rPr>
        <w:t>、</w:t>
      </w:r>
      <w:r>
        <w:rPr>
          <w:rFonts w:eastAsia="宋体" w:cs="Times New Roman"/>
          <w:szCs w:val="21"/>
        </w:rPr>
        <w:t>C</w:t>
      </w:r>
      <w:r>
        <w:rPr>
          <w:rFonts w:eastAsia="宋体" w:cs="Times New Roman"/>
          <w:szCs w:val="21"/>
        </w:rPr>
        <w:t>、</w:t>
      </w:r>
      <w:r>
        <w:rPr>
          <w:rFonts w:eastAsia="宋体" w:cs="Times New Roman"/>
          <w:szCs w:val="21"/>
        </w:rPr>
        <w:t>P</w:t>
      </w:r>
      <w:r>
        <w:rPr>
          <w:rFonts w:eastAsia="宋体" w:cs="Times New Roman"/>
          <w:szCs w:val="21"/>
        </w:rPr>
        <w:t>、</w:t>
      </w:r>
      <w:r>
        <w:rPr>
          <w:rFonts w:eastAsia="宋体" w:cs="Times New Roman"/>
          <w:szCs w:val="21"/>
        </w:rPr>
        <w:t>M:</w:t>
      </w:r>
      <w:r>
        <w:rPr>
          <w:rFonts w:eastAsia="宋体" w:cs="Times New Roman"/>
          <w:szCs w:val="21"/>
        </w:rPr>
        <w:t>参见</w:t>
      </w:r>
      <w:r w:rsidR="00000000">
        <w:fldChar w:fldCharType="begin"/>
      </w:r>
      <w:r w:rsidR="00000000">
        <w:instrText>HYPERLINK \l "_bookmark5"</w:instrText>
      </w:r>
      <w:r w:rsidR="00000000">
        <w:fldChar w:fldCharType="separate"/>
      </w:r>
      <w:r>
        <w:rPr>
          <w:rFonts w:eastAsia="宋体" w:cs="Times New Roman"/>
          <w:szCs w:val="21"/>
        </w:rPr>
        <w:t>Table 5</w:t>
      </w:r>
      <w:r w:rsidR="00000000">
        <w:rPr>
          <w:rFonts w:eastAsia="宋体" w:cs="Times New Roman"/>
          <w:szCs w:val="21"/>
        </w:rPr>
        <w:fldChar w:fldCharType="end"/>
      </w:r>
    </w:p>
    <w:p w14:paraId="1B4CC8FF" w14:textId="77777777" w:rsidR="00D16BE9" w:rsidRDefault="00AC4FA2">
      <w:pPr>
        <w:pStyle w:val="a8"/>
        <w:spacing w:line="300" w:lineRule="auto"/>
        <w:ind w:firstLineChars="200" w:firstLine="420"/>
        <w:rPr>
          <w:rFonts w:cs="Times New Roman"/>
          <w:szCs w:val="21"/>
          <w:lang w:eastAsia="zh-CN"/>
        </w:rPr>
      </w:pPr>
      <w:r>
        <w:rPr>
          <w:rFonts w:cs="Times New Roman"/>
          <w:noProof/>
          <w:szCs w:val="21"/>
          <w:lang w:eastAsia="zh-CN"/>
        </w:rPr>
        <w:drawing>
          <wp:inline distT="0" distB="0" distL="0" distR="0" wp14:anchorId="6ED04306" wp14:editId="46A81F69">
            <wp:extent cx="92710" cy="123825"/>
            <wp:effectExtent l="0" t="0" r="0" b="1905"/>
            <wp:docPr id="7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1.png"/>
                    <pic:cNvPicPr>
                      <a:picLocks noChangeAspect="1"/>
                    </pic:cNvPicPr>
                  </pic:nvPicPr>
                  <pic:blipFill>
                    <a:blip r:embed="rId112" cstate="print"/>
                    <a:stretch>
                      <a:fillRect/>
                    </a:stretch>
                  </pic:blipFill>
                  <pic:spPr>
                    <a:xfrm>
                      <a:off x="0" y="0"/>
                      <a:ext cx="92964" cy="124205"/>
                    </a:xfrm>
                    <a:prstGeom prst="rect">
                      <a:avLst/>
                    </a:prstGeom>
                  </pic:spPr>
                </pic:pic>
              </a:graphicData>
            </a:graphic>
          </wp:inline>
        </w:drawing>
      </w:r>
      <w:proofErr w:type="spellStart"/>
      <w:r>
        <w:rPr>
          <w:rFonts w:cs="Times New Roman"/>
          <w:szCs w:val="21"/>
          <w:lang w:eastAsia="zh-CN"/>
        </w:rPr>
        <w:t>Xw</w:t>
      </w:r>
      <w:proofErr w:type="spellEnd"/>
      <w:r>
        <w:rPr>
          <w:rFonts w:cs="Times New Roman"/>
          <w:szCs w:val="21"/>
          <w:lang w:eastAsia="zh-CN"/>
        </w:rPr>
        <w:t>:</w:t>
      </w:r>
      <w:r>
        <w:rPr>
          <w:rFonts w:cs="Times New Roman"/>
          <w:szCs w:val="21"/>
          <w:lang w:eastAsia="zh-CN"/>
        </w:rPr>
        <w:t>数据质量指标中获得的最弱质量水平</w:t>
      </w:r>
      <w:r>
        <w:rPr>
          <w:rFonts w:cs="Times New Roman"/>
          <w:szCs w:val="21"/>
          <w:lang w:eastAsia="zh-CN"/>
        </w:rPr>
        <w:t>(</w:t>
      </w:r>
      <w:r>
        <w:rPr>
          <w:rFonts w:cs="Times New Roman"/>
          <w:szCs w:val="21"/>
          <w:lang w:eastAsia="zh-CN"/>
        </w:rPr>
        <w:t>即最高数值</w:t>
      </w:r>
      <w:r>
        <w:rPr>
          <w:rFonts w:cs="Times New Roman"/>
          <w:szCs w:val="21"/>
          <w:lang w:eastAsia="zh-CN"/>
        </w:rPr>
        <w:t>)</w:t>
      </w:r>
    </w:p>
    <w:p w14:paraId="6BC79735" w14:textId="77777777" w:rsidR="00D16BE9" w:rsidRDefault="00AC4FA2">
      <w:pPr>
        <w:pStyle w:val="a8"/>
        <w:spacing w:line="300" w:lineRule="auto"/>
        <w:ind w:firstLineChars="200" w:firstLine="420"/>
        <w:rPr>
          <w:rFonts w:cs="Times New Roman"/>
          <w:szCs w:val="21"/>
          <w:lang w:eastAsia="zh-CN"/>
        </w:rPr>
      </w:pPr>
      <w:r>
        <w:rPr>
          <w:rFonts w:cs="Times New Roman"/>
          <w:noProof/>
          <w:szCs w:val="21"/>
          <w:lang w:eastAsia="zh-CN"/>
        </w:rPr>
        <w:drawing>
          <wp:inline distT="0" distB="0" distL="0" distR="0" wp14:anchorId="3AC9DE14" wp14:editId="6D59846C">
            <wp:extent cx="92710" cy="123825"/>
            <wp:effectExtent l="0" t="0" r="0" b="1905"/>
            <wp:docPr id="7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1.png"/>
                    <pic:cNvPicPr>
                      <a:picLocks noChangeAspect="1"/>
                    </pic:cNvPicPr>
                  </pic:nvPicPr>
                  <pic:blipFill>
                    <a:blip r:embed="rId112" cstate="print"/>
                    <a:stretch>
                      <a:fillRect/>
                    </a:stretch>
                  </pic:blipFill>
                  <pic:spPr>
                    <a:xfrm>
                      <a:off x="0" y="0"/>
                      <a:ext cx="92964" cy="124205"/>
                    </a:xfrm>
                    <a:prstGeom prst="rect">
                      <a:avLst/>
                    </a:prstGeom>
                  </pic:spPr>
                </pic:pic>
              </a:graphicData>
            </a:graphic>
          </wp:inline>
        </w:drawing>
      </w:r>
      <w:r>
        <w:rPr>
          <w:rFonts w:cs="Times New Roman"/>
          <w:szCs w:val="21"/>
          <w:lang w:eastAsia="zh-CN"/>
        </w:rPr>
        <w:t>I:</w:t>
      </w:r>
      <w:r>
        <w:rPr>
          <w:rFonts w:cs="Times New Roman"/>
          <w:szCs w:val="21"/>
          <w:lang w:eastAsia="zh-CN"/>
        </w:rPr>
        <w:t>适用的</w:t>
      </w:r>
      <w:r>
        <w:rPr>
          <w:rFonts w:cs="Times New Roman"/>
          <w:szCs w:val="21"/>
          <w:lang w:eastAsia="zh-CN"/>
        </w:rPr>
        <w:t>(</w:t>
      </w:r>
      <w:r>
        <w:rPr>
          <w:rFonts w:cs="Times New Roman"/>
          <w:szCs w:val="21"/>
          <w:lang w:eastAsia="zh-CN"/>
        </w:rPr>
        <w:t>即不等于</w:t>
      </w:r>
      <w:r>
        <w:rPr>
          <w:rFonts w:cs="Times New Roman"/>
          <w:szCs w:val="21"/>
          <w:lang w:eastAsia="zh-CN"/>
        </w:rPr>
        <w:t>“0”)</w:t>
      </w:r>
      <w:r>
        <w:rPr>
          <w:rFonts w:cs="Times New Roman"/>
          <w:szCs w:val="21"/>
          <w:lang w:eastAsia="zh-CN"/>
        </w:rPr>
        <w:t>数据质量指标的数量</w:t>
      </w:r>
    </w:p>
    <w:p w14:paraId="6300AB69" w14:textId="77777777" w:rsidR="00D16BE9" w:rsidRDefault="00D16BE9">
      <w:pPr>
        <w:pStyle w:val="a8"/>
        <w:spacing w:line="300" w:lineRule="auto"/>
        <w:ind w:firstLineChars="200" w:firstLine="280"/>
        <w:rPr>
          <w:rFonts w:cs="Times New Roman"/>
          <w:sz w:val="14"/>
          <w:lang w:eastAsia="zh-CN"/>
        </w:rPr>
      </w:pPr>
    </w:p>
    <w:p w14:paraId="2BBCCF5C" w14:textId="77777777" w:rsidR="00D16BE9" w:rsidRDefault="00AC4FA2">
      <w:pPr>
        <w:tabs>
          <w:tab w:val="left" w:pos="1603"/>
        </w:tabs>
        <w:spacing w:line="300" w:lineRule="auto"/>
        <w:ind w:firstLine="402"/>
        <w:rPr>
          <w:rFonts w:eastAsia="宋体" w:cs="Times New Roman"/>
          <w:b/>
          <w:sz w:val="20"/>
        </w:rPr>
      </w:pPr>
      <w:bookmarkStart w:id="173" w:name="_bookmark8"/>
      <w:bookmarkEnd w:id="173"/>
      <w:r>
        <w:rPr>
          <w:rFonts w:eastAsia="宋体" w:cs="Times New Roman"/>
          <w:b/>
          <w:sz w:val="20"/>
        </w:rPr>
        <w:t>表</w:t>
      </w:r>
      <w:r>
        <w:rPr>
          <w:rFonts w:eastAsia="宋体" w:cs="Times New Roman"/>
          <w:b/>
          <w:sz w:val="20"/>
        </w:rPr>
        <w:t>7</w:t>
      </w:r>
      <w:r>
        <w:rPr>
          <w:rFonts w:eastAsia="宋体" w:cs="Times New Roman"/>
          <w:b/>
          <w:sz w:val="20"/>
        </w:rPr>
        <w:t>根据已达到的总体数据质量评级得出的数据集总体质量水平</w:t>
      </w:r>
    </w:p>
    <w:p w14:paraId="056BCBB3" w14:textId="77777777" w:rsidR="00D16BE9" w:rsidRDefault="00D16BE9">
      <w:pPr>
        <w:pStyle w:val="a8"/>
        <w:spacing w:line="300" w:lineRule="auto"/>
        <w:ind w:firstLineChars="200" w:firstLine="420"/>
        <w:jc w:val="center"/>
        <w:rPr>
          <w:lang w:eastAsia="zh-CN"/>
        </w:rPr>
      </w:pPr>
    </w:p>
    <w:tbl>
      <w:tblPr>
        <w:tblStyle w:val="TableNormal"/>
        <w:tblpPr w:leftFromText="180" w:rightFromText="180" w:vertAnchor="text" w:horzAnchor="page" w:tblpX="1291" w:tblpY="153"/>
        <w:tblOverlap w:val="never"/>
        <w:tblW w:w="0" w:type="auto"/>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528"/>
        <w:gridCol w:w="5758"/>
      </w:tblGrid>
      <w:tr w:rsidR="00D16BE9" w14:paraId="1CDD9652" w14:textId="77777777">
        <w:trPr>
          <w:trHeight w:val="430"/>
        </w:trPr>
        <w:tc>
          <w:tcPr>
            <w:tcW w:w="3528" w:type="dxa"/>
          </w:tcPr>
          <w:p w14:paraId="13724C40" w14:textId="77777777" w:rsidR="00D16BE9" w:rsidRDefault="00AC4FA2">
            <w:pPr>
              <w:pStyle w:val="TableParagraph"/>
              <w:spacing w:before="0" w:line="300" w:lineRule="auto"/>
              <w:ind w:left="0" w:firstLineChars="200" w:firstLine="402"/>
              <w:rPr>
                <w:rFonts w:ascii="Times New Roman" w:eastAsia="宋体" w:hAnsi="Times New Roman" w:cs="Times New Roman"/>
                <w:b/>
                <w:sz w:val="20"/>
                <w:lang w:eastAsia="zh-CN"/>
              </w:rPr>
            </w:pPr>
            <w:r>
              <w:rPr>
                <w:rFonts w:ascii="Times New Roman" w:eastAsia="宋体" w:hAnsi="Times New Roman" w:cs="Times New Roman"/>
                <w:b/>
                <w:sz w:val="20"/>
                <w:lang w:eastAsia="zh-CN"/>
              </w:rPr>
              <w:t>总体数据质量评级</w:t>
            </w:r>
            <w:r>
              <w:rPr>
                <w:rFonts w:ascii="Times New Roman" w:eastAsia="宋体" w:hAnsi="Times New Roman" w:cs="Times New Roman"/>
                <w:b/>
                <w:sz w:val="20"/>
                <w:lang w:eastAsia="zh-CN"/>
              </w:rPr>
              <w:t>(DQR)</w:t>
            </w:r>
          </w:p>
        </w:tc>
        <w:tc>
          <w:tcPr>
            <w:tcW w:w="5758" w:type="dxa"/>
          </w:tcPr>
          <w:p w14:paraId="22E3EBE6" w14:textId="77777777" w:rsidR="00D16BE9" w:rsidRDefault="00AC4FA2">
            <w:pPr>
              <w:pStyle w:val="TableParagraph"/>
              <w:spacing w:before="0" w:line="300" w:lineRule="auto"/>
              <w:ind w:left="0" w:firstLineChars="200" w:firstLine="402"/>
              <w:rPr>
                <w:rFonts w:ascii="Times New Roman" w:eastAsia="宋体" w:hAnsi="Times New Roman" w:cs="Times New Roman"/>
                <w:b/>
                <w:sz w:val="20"/>
              </w:rPr>
            </w:pPr>
            <w:proofErr w:type="spellStart"/>
            <w:r>
              <w:rPr>
                <w:rFonts w:ascii="Times New Roman" w:eastAsia="宋体" w:hAnsi="Times New Roman" w:cs="Times New Roman"/>
                <w:b/>
                <w:sz w:val="20"/>
              </w:rPr>
              <w:t>总体数据质量水平</w:t>
            </w:r>
            <w:proofErr w:type="spellEnd"/>
          </w:p>
        </w:tc>
      </w:tr>
      <w:tr w:rsidR="00D16BE9" w14:paraId="3BD28F16" w14:textId="77777777">
        <w:trPr>
          <w:trHeight w:val="446"/>
        </w:trPr>
        <w:tc>
          <w:tcPr>
            <w:tcW w:w="3528" w:type="dxa"/>
          </w:tcPr>
          <w:p w14:paraId="7BDC915E" w14:textId="77777777" w:rsidR="00D16BE9" w:rsidRDefault="00AC4FA2">
            <w:pPr>
              <w:pStyle w:val="TableParagraph"/>
              <w:spacing w:before="0" w:line="300" w:lineRule="auto"/>
              <w:ind w:left="0" w:firstLineChars="200" w:firstLine="440"/>
              <w:rPr>
                <w:rFonts w:ascii="Times New Roman" w:eastAsia="宋体" w:hAnsi="Times New Roman" w:cs="Times New Roman"/>
                <w:sz w:val="13"/>
              </w:rPr>
            </w:pPr>
            <w:r>
              <w:rPr>
                <w:rFonts w:ascii="Times New Roman" w:hAnsi="Times New Roman"/>
                <w:noProof/>
              </w:rPr>
              <w:drawing>
                <wp:inline distT="0" distB="0" distL="114300" distR="114300" wp14:anchorId="1E3A174D" wp14:editId="359CA663">
                  <wp:extent cx="466725" cy="193675"/>
                  <wp:effectExtent l="0" t="0" r="3175" b="9525"/>
                  <wp:docPr id="4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5"/>
                          <pic:cNvPicPr>
                            <a:picLocks noChangeAspect="1"/>
                          </pic:cNvPicPr>
                        </pic:nvPicPr>
                        <pic:blipFill>
                          <a:blip r:embed="rId131"/>
                          <a:stretch>
                            <a:fillRect/>
                          </a:stretch>
                        </pic:blipFill>
                        <pic:spPr>
                          <a:xfrm>
                            <a:off x="0" y="0"/>
                            <a:ext cx="466725" cy="193675"/>
                          </a:xfrm>
                          <a:prstGeom prst="rect">
                            <a:avLst/>
                          </a:prstGeom>
                          <a:noFill/>
                          <a:ln>
                            <a:noFill/>
                          </a:ln>
                        </pic:spPr>
                      </pic:pic>
                    </a:graphicData>
                  </a:graphic>
                </wp:inline>
              </w:drawing>
            </w:r>
          </w:p>
        </w:tc>
        <w:tc>
          <w:tcPr>
            <w:tcW w:w="5758" w:type="dxa"/>
          </w:tcPr>
          <w:p w14:paraId="57C1AB39" w14:textId="77777777" w:rsidR="00D16BE9" w:rsidRDefault="00AC4FA2">
            <w:pPr>
              <w:pStyle w:val="TableParagraph"/>
              <w:spacing w:before="0" w:line="300" w:lineRule="auto"/>
              <w:ind w:left="0" w:firstLineChars="200" w:firstLine="400"/>
              <w:rPr>
                <w:rFonts w:ascii="Times New Roman" w:eastAsia="宋体" w:hAnsi="Times New Roman" w:cs="Times New Roman"/>
                <w:sz w:val="20"/>
              </w:rPr>
            </w:pPr>
            <w:r>
              <w:rPr>
                <w:rFonts w:ascii="Times New Roman" w:eastAsia="宋体" w:hAnsi="Times New Roman" w:cs="Times New Roman"/>
                <w:sz w:val="20"/>
              </w:rPr>
              <w:t>“</w:t>
            </w:r>
            <w:proofErr w:type="spellStart"/>
            <w:r>
              <w:rPr>
                <w:rFonts w:ascii="Times New Roman" w:eastAsia="宋体" w:hAnsi="Times New Roman" w:cs="Times New Roman"/>
                <w:sz w:val="20"/>
              </w:rPr>
              <w:t>高质量</w:t>
            </w:r>
            <w:proofErr w:type="spellEnd"/>
            <w:r>
              <w:rPr>
                <w:rFonts w:ascii="Times New Roman" w:eastAsia="宋体" w:hAnsi="Times New Roman" w:cs="Times New Roman"/>
                <w:sz w:val="20"/>
              </w:rPr>
              <w:t>”</w:t>
            </w:r>
          </w:p>
        </w:tc>
      </w:tr>
      <w:tr w:rsidR="00D16BE9" w14:paraId="705B6C8F" w14:textId="77777777">
        <w:trPr>
          <w:trHeight w:val="445"/>
        </w:trPr>
        <w:tc>
          <w:tcPr>
            <w:tcW w:w="3528" w:type="dxa"/>
          </w:tcPr>
          <w:p w14:paraId="17C80F9E" w14:textId="77777777" w:rsidR="00D16BE9" w:rsidRDefault="00AC4FA2">
            <w:pPr>
              <w:pStyle w:val="TableParagraph"/>
              <w:spacing w:before="0" w:line="300" w:lineRule="auto"/>
              <w:ind w:left="0" w:firstLineChars="200" w:firstLine="440"/>
              <w:rPr>
                <w:rFonts w:ascii="Times New Roman" w:eastAsia="宋体" w:hAnsi="Times New Roman" w:cs="Times New Roman"/>
                <w:b/>
                <w:sz w:val="20"/>
              </w:rPr>
            </w:pPr>
            <w:r>
              <w:rPr>
                <w:rFonts w:ascii="Times New Roman" w:hAnsi="Times New Roman"/>
                <w:noProof/>
              </w:rPr>
              <w:drawing>
                <wp:inline distT="0" distB="0" distL="114300" distR="114300" wp14:anchorId="55A7ED65" wp14:editId="264B15D5">
                  <wp:extent cx="574675" cy="162560"/>
                  <wp:effectExtent l="0" t="0" r="9525" b="2540"/>
                  <wp:docPr id="4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6"/>
                          <pic:cNvPicPr>
                            <a:picLocks noChangeAspect="1"/>
                          </pic:cNvPicPr>
                        </pic:nvPicPr>
                        <pic:blipFill>
                          <a:blip r:embed="rId132"/>
                          <a:stretch>
                            <a:fillRect/>
                          </a:stretch>
                        </pic:blipFill>
                        <pic:spPr>
                          <a:xfrm>
                            <a:off x="0" y="0"/>
                            <a:ext cx="574675" cy="162560"/>
                          </a:xfrm>
                          <a:prstGeom prst="rect">
                            <a:avLst/>
                          </a:prstGeom>
                          <a:noFill/>
                          <a:ln>
                            <a:noFill/>
                          </a:ln>
                        </pic:spPr>
                      </pic:pic>
                    </a:graphicData>
                  </a:graphic>
                </wp:inline>
              </w:drawing>
            </w:r>
          </w:p>
        </w:tc>
        <w:tc>
          <w:tcPr>
            <w:tcW w:w="5758" w:type="dxa"/>
          </w:tcPr>
          <w:p w14:paraId="710BE4F5" w14:textId="77777777" w:rsidR="00D16BE9" w:rsidRDefault="00AC4FA2">
            <w:pPr>
              <w:pStyle w:val="TableParagraph"/>
              <w:spacing w:before="0" w:line="300" w:lineRule="auto"/>
              <w:ind w:left="0" w:firstLineChars="200" w:firstLine="400"/>
              <w:rPr>
                <w:rFonts w:ascii="Times New Roman" w:eastAsia="宋体" w:hAnsi="Times New Roman" w:cs="Times New Roman"/>
                <w:sz w:val="20"/>
              </w:rPr>
            </w:pPr>
            <w:r>
              <w:rPr>
                <w:rFonts w:ascii="Times New Roman" w:eastAsia="宋体" w:hAnsi="Times New Roman" w:cs="Times New Roman"/>
                <w:sz w:val="20"/>
              </w:rPr>
              <w:t>“</w:t>
            </w:r>
            <w:proofErr w:type="spellStart"/>
            <w:r>
              <w:rPr>
                <w:rFonts w:ascii="Times New Roman" w:eastAsia="宋体" w:hAnsi="Times New Roman" w:cs="Times New Roman"/>
                <w:sz w:val="20"/>
              </w:rPr>
              <w:t>基本素质</w:t>
            </w:r>
            <w:proofErr w:type="spellEnd"/>
            <w:r>
              <w:rPr>
                <w:rFonts w:ascii="Times New Roman" w:eastAsia="宋体" w:hAnsi="Times New Roman" w:cs="Times New Roman"/>
                <w:sz w:val="20"/>
              </w:rPr>
              <w:t>”</w:t>
            </w:r>
          </w:p>
        </w:tc>
      </w:tr>
      <w:tr w:rsidR="00D16BE9" w14:paraId="5D0AEC6E" w14:textId="77777777">
        <w:trPr>
          <w:trHeight w:val="447"/>
        </w:trPr>
        <w:tc>
          <w:tcPr>
            <w:tcW w:w="3528" w:type="dxa"/>
          </w:tcPr>
          <w:p w14:paraId="7E6096F7" w14:textId="77777777" w:rsidR="00D16BE9" w:rsidRDefault="00AC4FA2">
            <w:pPr>
              <w:pStyle w:val="TableParagraph"/>
              <w:spacing w:before="0" w:line="300" w:lineRule="auto"/>
              <w:ind w:left="0" w:firstLineChars="200" w:firstLine="440"/>
              <w:rPr>
                <w:rFonts w:ascii="Times New Roman" w:eastAsia="宋体" w:hAnsi="Times New Roman" w:cs="Times New Roman"/>
                <w:b/>
                <w:sz w:val="20"/>
              </w:rPr>
            </w:pPr>
            <w:r>
              <w:rPr>
                <w:rFonts w:ascii="Times New Roman" w:hAnsi="Times New Roman"/>
                <w:noProof/>
              </w:rPr>
              <w:drawing>
                <wp:inline distT="0" distB="0" distL="114300" distR="114300" wp14:anchorId="29915390" wp14:editId="473F8438">
                  <wp:extent cx="508000" cy="140970"/>
                  <wp:effectExtent l="0" t="0" r="0" b="11430"/>
                  <wp:docPr id="5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7"/>
                          <pic:cNvPicPr>
                            <a:picLocks noChangeAspect="1"/>
                          </pic:cNvPicPr>
                        </pic:nvPicPr>
                        <pic:blipFill>
                          <a:blip r:embed="rId133"/>
                          <a:stretch>
                            <a:fillRect/>
                          </a:stretch>
                        </pic:blipFill>
                        <pic:spPr>
                          <a:xfrm>
                            <a:off x="0" y="0"/>
                            <a:ext cx="508000" cy="140970"/>
                          </a:xfrm>
                          <a:prstGeom prst="rect">
                            <a:avLst/>
                          </a:prstGeom>
                          <a:noFill/>
                          <a:ln>
                            <a:noFill/>
                          </a:ln>
                        </pic:spPr>
                      </pic:pic>
                    </a:graphicData>
                  </a:graphic>
                </wp:inline>
              </w:drawing>
            </w:r>
          </w:p>
        </w:tc>
        <w:tc>
          <w:tcPr>
            <w:tcW w:w="5758" w:type="dxa"/>
          </w:tcPr>
          <w:p w14:paraId="5A8C8D05" w14:textId="77777777" w:rsidR="00D16BE9" w:rsidRDefault="00AC4FA2">
            <w:pPr>
              <w:pStyle w:val="TableParagraph"/>
              <w:spacing w:before="0" w:line="300" w:lineRule="auto"/>
              <w:ind w:left="0" w:firstLineChars="200" w:firstLine="400"/>
              <w:rPr>
                <w:rFonts w:ascii="Times New Roman" w:eastAsia="宋体" w:hAnsi="Times New Roman" w:cs="Times New Roman"/>
                <w:sz w:val="20"/>
              </w:rPr>
            </w:pPr>
            <w:r>
              <w:rPr>
                <w:rFonts w:ascii="Times New Roman" w:eastAsia="宋体" w:hAnsi="Times New Roman" w:cs="Times New Roman"/>
                <w:sz w:val="20"/>
              </w:rPr>
              <w:t>"</w:t>
            </w:r>
            <w:proofErr w:type="spellStart"/>
            <w:r>
              <w:rPr>
                <w:rFonts w:ascii="Times New Roman" w:eastAsia="宋体" w:hAnsi="Times New Roman" w:cs="Times New Roman"/>
                <w:sz w:val="20"/>
              </w:rPr>
              <w:t>数据估计</w:t>
            </w:r>
            <w:proofErr w:type="spellEnd"/>
            <w:r>
              <w:rPr>
                <w:rFonts w:ascii="Times New Roman" w:eastAsia="宋体" w:hAnsi="Times New Roman" w:cs="Times New Roman"/>
                <w:sz w:val="20"/>
              </w:rPr>
              <w:t>"</w:t>
            </w:r>
          </w:p>
        </w:tc>
      </w:tr>
    </w:tbl>
    <w:p w14:paraId="071D1C38" w14:textId="77777777" w:rsidR="00D16BE9" w:rsidRDefault="00D16BE9">
      <w:pPr>
        <w:pStyle w:val="a8"/>
        <w:spacing w:line="300" w:lineRule="auto"/>
        <w:ind w:firstLineChars="200" w:firstLine="422"/>
        <w:rPr>
          <w:rFonts w:cs="Times New Roman"/>
          <w:b/>
        </w:rPr>
      </w:pPr>
    </w:p>
    <w:p w14:paraId="02D0452C" w14:textId="77777777" w:rsidR="00D16BE9" w:rsidRDefault="00AC4FA2">
      <w:pPr>
        <w:pStyle w:val="a8"/>
        <w:spacing w:line="300" w:lineRule="auto"/>
        <w:ind w:firstLineChars="200" w:firstLine="420"/>
        <w:rPr>
          <w:rFonts w:cs="Times New Roman"/>
        </w:rPr>
      </w:pPr>
      <w:proofErr w:type="spellStart"/>
      <w:r>
        <w:rPr>
          <w:rFonts w:cs="Times New Roman"/>
        </w:rPr>
        <w:t>看见</w:t>
      </w:r>
      <w:hyperlink w:anchor="_bookmark9" w:history="1">
        <w:r>
          <w:rPr>
            <w:rFonts w:cs="Times New Roman"/>
          </w:rPr>
          <w:t>Table</w:t>
        </w:r>
        <w:proofErr w:type="spellEnd"/>
        <w:r>
          <w:rPr>
            <w:rFonts w:cs="Times New Roman"/>
          </w:rPr>
          <w:t xml:space="preserve"> 8</w:t>
        </w:r>
      </w:hyperlink>
      <w:r>
        <w:rPr>
          <w:rFonts w:cs="Times New Roman"/>
          <w:spacing w:val="-4"/>
        </w:rPr>
        <w:t>下面的文字是一个例子。</w:t>
      </w:r>
    </w:p>
    <w:p w14:paraId="0AFA5EA3" w14:textId="77777777" w:rsidR="00D16BE9" w:rsidRDefault="00D16BE9">
      <w:pPr>
        <w:pStyle w:val="a8"/>
        <w:spacing w:line="300" w:lineRule="auto"/>
        <w:ind w:firstLineChars="200" w:firstLine="460"/>
        <w:rPr>
          <w:rFonts w:cs="Times New Roman"/>
          <w:sz w:val="23"/>
        </w:rPr>
      </w:pPr>
    </w:p>
    <w:p w14:paraId="420D48CB" w14:textId="77777777" w:rsidR="00D16BE9" w:rsidRDefault="00AC4FA2">
      <w:pPr>
        <w:tabs>
          <w:tab w:val="left" w:pos="1603"/>
        </w:tabs>
        <w:spacing w:line="300" w:lineRule="auto"/>
        <w:ind w:firstLine="402"/>
        <w:rPr>
          <w:rFonts w:eastAsia="宋体" w:cs="Times New Roman"/>
          <w:b/>
          <w:sz w:val="20"/>
        </w:rPr>
      </w:pPr>
      <w:bookmarkStart w:id="174" w:name="_bookmark9"/>
      <w:bookmarkEnd w:id="174"/>
      <w:r>
        <w:rPr>
          <w:rFonts w:eastAsia="宋体" w:cs="Times New Roman"/>
          <w:b/>
          <w:sz w:val="20"/>
        </w:rPr>
        <w:t>表</w:t>
      </w:r>
      <w:r>
        <w:rPr>
          <w:rFonts w:eastAsia="宋体" w:cs="Times New Roman"/>
          <w:b/>
          <w:sz w:val="20"/>
        </w:rPr>
        <w:t>8</w:t>
      </w:r>
      <w:r>
        <w:rPr>
          <w:rFonts w:eastAsia="宋体" w:cs="Times New Roman"/>
          <w:b/>
          <w:sz w:val="20"/>
        </w:rPr>
        <w:t>确定数据质量等级的示例。</w:t>
      </w:r>
      <w:proofErr w:type="gramStart"/>
      <w:r>
        <w:rPr>
          <w:rFonts w:eastAsia="宋体" w:cs="Times New Roman"/>
          <w:b/>
          <w:sz w:val="20"/>
        </w:rPr>
        <w:t>用位置</w:t>
      </w:r>
      <w:proofErr w:type="gramEnd"/>
      <w:r>
        <w:rPr>
          <w:rFonts w:eastAsia="宋体" w:cs="Times New Roman"/>
          <w:b/>
          <w:sz w:val="20"/>
        </w:rPr>
        <w:t>非特定技术数据</w:t>
      </w:r>
      <w:proofErr w:type="gramStart"/>
      <w:r>
        <w:rPr>
          <w:rFonts w:eastAsia="宋体" w:cs="Times New Roman"/>
          <w:b/>
          <w:sz w:val="20"/>
        </w:rPr>
        <w:t>集说明</w:t>
      </w:r>
      <w:proofErr w:type="gramEnd"/>
      <w:r>
        <w:rPr>
          <w:rFonts w:eastAsia="宋体" w:cs="Times New Roman"/>
          <w:b/>
          <w:sz w:val="20"/>
        </w:rPr>
        <w:t>(</w:t>
      </w:r>
      <w:r>
        <w:rPr>
          <w:rFonts w:eastAsia="宋体" w:cs="Times New Roman"/>
          <w:b/>
          <w:sz w:val="20"/>
        </w:rPr>
        <w:t>例如，建筑工地的柴油发电机和给定的排放标准</w:t>
      </w:r>
      <w:r>
        <w:rPr>
          <w:rFonts w:eastAsia="宋体" w:cs="Times New Roman"/>
          <w:b/>
          <w:sz w:val="20"/>
        </w:rPr>
        <w:t>)</w:t>
      </w:r>
    </w:p>
    <w:p w14:paraId="12AE5959" w14:textId="77777777" w:rsidR="00D16BE9" w:rsidRDefault="00D16BE9">
      <w:pPr>
        <w:pStyle w:val="a8"/>
        <w:spacing w:line="300" w:lineRule="auto"/>
        <w:ind w:firstLineChars="200" w:firstLine="201"/>
        <w:rPr>
          <w:rFonts w:cs="Times New Roman"/>
          <w:b/>
          <w:sz w:val="10"/>
          <w:lang w:eastAsia="zh-CN"/>
        </w:rPr>
      </w:pPr>
    </w:p>
    <w:tbl>
      <w:tblPr>
        <w:tblStyle w:val="TableNormal"/>
        <w:tblW w:w="0" w:type="auto"/>
        <w:tblInd w:w="1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528"/>
        <w:gridCol w:w="2662"/>
        <w:gridCol w:w="3096"/>
      </w:tblGrid>
      <w:tr w:rsidR="00D16BE9" w14:paraId="4CDF4188" w14:textId="77777777">
        <w:trPr>
          <w:trHeight w:val="430"/>
        </w:trPr>
        <w:tc>
          <w:tcPr>
            <w:tcW w:w="3528" w:type="dxa"/>
          </w:tcPr>
          <w:p w14:paraId="45A66C12" w14:textId="77777777" w:rsidR="00D16BE9" w:rsidRDefault="00AC4FA2">
            <w:pPr>
              <w:pStyle w:val="TableParagraph"/>
              <w:spacing w:before="0" w:line="300" w:lineRule="auto"/>
              <w:ind w:left="0" w:firstLineChars="200" w:firstLine="394"/>
              <w:rPr>
                <w:rFonts w:ascii="Times New Roman" w:eastAsia="宋体" w:hAnsi="Times New Roman" w:cs="Times New Roman"/>
                <w:b/>
                <w:sz w:val="20"/>
              </w:rPr>
            </w:pPr>
            <w:proofErr w:type="spellStart"/>
            <w:r>
              <w:rPr>
                <w:rFonts w:ascii="Times New Roman" w:eastAsia="宋体" w:hAnsi="Times New Roman" w:cs="Times New Roman"/>
                <w:b/>
                <w:spacing w:val="-2"/>
                <w:sz w:val="20"/>
              </w:rPr>
              <w:t>成分</w:t>
            </w:r>
            <w:proofErr w:type="spellEnd"/>
          </w:p>
        </w:tc>
        <w:tc>
          <w:tcPr>
            <w:tcW w:w="2662" w:type="dxa"/>
          </w:tcPr>
          <w:p w14:paraId="1C8CC5FC" w14:textId="77777777" w:rsidR="00D16BE9" w:rsidRDefault="00AC4FA2">
            <w:pPr>
              <w:pStyle w:val="TableParagraph"/>
              <w:spacing w:before="0" w:line="300" w:lineRule="auto"/>
              <w:ind w:left="0" w:firstLineChars="200" w:firstLine="402"/>
              <w:rPr>
                <w:rFonts w:ascii="Times New Roman" w:eastAsia="宋体" w:hAnsi="Times New Roman" w:cs="Times New Roman"/>
                <w:b/>
                <w:sz w:val="20"/>
              </w:rPr>
            </w:pPr>
            <w:proofErr w:type="spellStart"/>
            <w:r>
              <w:rPr>
                <w:rFonts w:ascii="Times New Roman" w:eastAsia="宋体" w:hAnsi="Times New Roman" w:cs="Times New Roman"/>
                <w:b/>
                <w:sz w:val="20"/>
              </w:rPr>
              <w:t>达到的质量水平</w:t>
            </w:r>
            <w:proofErr w:type="spellEnd"/>
          </w:p>
        </w:tc>
        <w:tc>
          <w:tcPr>
            <w:tcW w:w="3096" w:type="dxa"/>
          </w:tcPr>
          <w:p w14:paraId="5F94070C" w14:textId="77777777" w:rsidR="00D16BE9" w:rsidRDefault="00AC4FA2">
            <w:pPr>
              <w:pStyle w:val="TableParagraph"/>
              <w:spacing w:before="0" w:line="300" w:lineRule="auto"/>
              <w:ind w:left="0" w:firstLineChars="200" w:firstLine="402"/>
              <w:rPr>
                <w:rFonts w:ascii="Times New Roman" w:eastAsia="宋体" w:hAnsi="Times New Roman" w:cs="Times New Roman"/>
                <w:b/>
                <w:sz w:val="20"/>
              </w:rPr>
            </w:pPr>
            <w:proofErr w:type="spellStart"/>
            <w:r>
              <w:rPr>
                <w:rFonts w:ascii="Times New Roman" w:eastAsia="宋体" w:hAnsi="Times New Roman" w:cs="Times New Roman"/>
                <w:b/>
                <w:sz w:val="20"/>
              </w:rPr>
              <w:t>相应的质量等级</w:t>
            </w:r>
            <w:proofErr w:type="spellEnd"/>
          </w:p>
        </w:tc>
      </w:tr>
      <w:tr w:rsidR="00D16BE9" w14:paraId="5C2E64C6" w14:textId="77777777">
        <w:trPr>
          <w:trHeight w:val="683"/>
        </w:trPr>
        <w:tc>
          <w:tcPr>
            <w:tcW w:w="3528" w:type="dxa"/>
          </w:tcPr>
          <w:p w14:paraId="2BE1E702" w14:textId="77777777" w:rsidR="00D16BE9" w:rsidRDefault="00AC4FA2">
            <w:pPr>
              <w:pStyle w:val="TableParagraph"/>
              <w:spacing w:before="0" w:line="300" w:lineRule="auto"/>
              <w:ind w:left="0" w:firstLineChars="200" w:firstLine="394"/>
              <w:rPr>
                <w:rFonts w:ascii="Times New Roman" w:eastAsia="宋体" w:hAnsi="Times New Roman" w:cs="Times New Roman"/>
                <w:b/>
                <w:sz w:val="20"/>
              </w:rPr>
            </w:pPr>
            <w:proofErr w:type="spellStart"/>
            <w:r>
              <w:rPr>
                <w:rFonts w:ascii="Times New Roman" w:eastAsia="宋体" w:hAnsi="Times New Roman" w:cs="Times New Roman"/>
                <w:b/>
                <w:spacing w:val="-2"/>
                <w:sz w:val="20"/>
              </w:rPr>
              <w:t>技术代表性</w:t>
            </w:r>
            <w:proofErr w:type="spellEnd"/>
          </w:p>
        </w:tc>
        <w:tc>
          <w:tcPr>
            <w:tcW w:w="2662" w:type="dxa"/>
          </w:tcPr>
          <w:p w14:paraId="14680116" w14:textId="77777777" w:rsidR="00D16BE9" w:rsidRDefault="00AC4FA2">
            <w:pPr>
              <w:pStyle w:val="TableParagraph"/>
              <w:spacing w:before="0" w:line="300" w:lineRule="auto"/>
              <w:ind w:left="0" w:firstLineChars="200" w:firstLine="400"/>
              <w:rPr>
                <w:rFonts w:ascii="Times New Roman" w:eastAsia="宋体" w:hAnsi="Times New Roman" w:cs="Times New Roman"/>
                <w:sz w:val="20"/>
              </w:rPr>
            </w:pPr>
            <w:proofErr w:type="spellStart"/>
            <w:r>
              <w:rPr>
                <w:rFonts w:ascii="Times New Roman" w:eastAsia="宋体" w:hAnsi="Times New Roman" w:cs="Times New Roman"/>
                <w:sz w:val="20"/>
              </w:rPr>
              <w:t>很好</w:t>
            </w:r>
            <w:proofErr w:type="spellEnd"/>
          </w:p>
        </w:tc>
        <w:tc>
          <w:tcPr>
            <w:tcW w:w="3096" w:type="dxa"/>
          </w:tcPr>
          <w:p w14:paraId="74FE55CC" w14:textId="77777777" w:rsidR="00D16BE9" w:rsidRDefault="00AC4FA2">
            <w:pPr>
              <w:pStyle w:val="TableParagraph"/>
              <w:spacing w:before="0" w:line="300" w:lineRule="auto"/>
              <w:ind w:left="0" w:firstLineChars="200" w:firstLine="400"/>
              <w:rPr>
                <w:rFonts w:ascii="Times New Roman" w:eastAsia="宋体" w:hAnsi="Times New Roman" w:cs="Times New Roman"/>
                <w:sz w:val="20"/>
                <w:lang w:eastAsia="zh-CN"/>
              </w:rPr>
            </w:pPr>
            <w:r>
              <w:rPr>
                <w:rFonts w:ascii="Times New Roman" w:eastAsia="宋体" w:hAnsi="Times New Roman" w:cs="Times New Roman" w:hint="eastAsia"/>
                <w:sz w:val="20"/>
                <w:lang w:eastAsia="zh-CN"/>
              </w:rPr>
              <w:t>1</w:t>
            </w:r>
          </w:p>
        </w:tc>
      </w:tr>
    </w:tbl>
    <w:p w14:paraId="7ADCEEE5" w14:textId="77777777" w:rsidR="00D16BE9" w:rsidRDefault="00D16BE9">
      <w:pPr>
        <w:pStyle w:val="a8"/>
        <w:spacing w:line="300" w:lineRule="auto"/>
        <w:ind w:firstLineChars="200" w:firstLine="402"/>
        <w:rPr>
          <w:rFonts w:cs="Times New Roman"/>
          <w:b/>
          <w:sz w:val="20"/>
        </w:rPr>
      </w:pPr>
    </w:p>
    <w:p w14:paraId="08C5C7C6" w14:textId="77777777" w:rsidR="00D16BE9" w:rsidRDefault="00AC4FA2">
      <w:pPr>
        <w:pStyle w:val="a8"/>
        <w:spacing w:line="300" w:lineRule="auto"/>
        <w:ind w:firstLineChars="200" w:firstLine="420"/>
        <w:rPr>
          <w:rFonts w:cs="Times New Roman"/>
          <w:b/>
          <w:sz w:val="12"/>
        </w:rPr>
      </w:pPr>
      <w:r>
        <w:rPr>
          <w:rFonts w:cs="Times New Roman"/>
          <w:noProof/>
        </w:rPr>
        <mc:AlternateContent>
          <mc:Choice Requires="wps">
            <w:drawing>
              <wp:anchor distT="0" distB="0" distL="0" distR="0" simplePos="0" relativeHeight="251638272" behindDoc="1" locked="0" layoutInCell="1" allowOverlap="1" wp14:anchorId="6AC02811" wp14:editId="68CDF834">
                <wp:simplePos x="0" y="0"/>
                <wp:positionH relativeFrom="page">
                  <wp:posOffset>900430</wp:posOffset>
                </wp:positionH>
                <wp:positionV relativeFrom="paragraph">
                  <wp:posOffset>104775</wp:posOffset>
                </wp:positionV>
                <wp:extent cx="1828800" cy="6985"/>
                <wp:effectExtent l="0" t="0" r="0" b="0"/>
                <wp:wrapTopAndBottom/>
                <wp:docPr id="701" name="docshape1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28800" cy="6985"/>
                        </a:xfrm>
                        <a:prstGeom prst="rect">
                          <a:avLst/>
                        </a:prstGeom>
                        <a:solidFill>
                          <a:srgbClr val="000000"/>
                        </a:solidFill>
                        <a:ln>
                          <a:noFill/>
                        </a:ln>
                      </wps:spPr>
                      <wps:bodyPr rot="0" vert="horz" wrap="square" lIns="91440" tIns="45720" rIns="91440" bIns="45720" anchor="t" anchorCtr="0" upright="1">
                        <a:noAutofit/>
                      </wps:bodyPr>
                    </wps:wsp>
                  </a:graphicData>
                </a:graphic>
              </wp:anchor>
            </w:drawing>
          </mc:Choice>
          <mc:Fallback xmlns:wpsCustomData="http://www.wps.cn/officeDocument/2013/wpsCustomData">
            <w:pict>
              <v:rect id="docshape112" o:spid="_x0000_s1026" o:spt="1" style="position:absolute;left:0pt;margin-left:70.9pt;margin-top:8.25pt;height:0.55pt;width:144pt;mso-position-horizontal-relative:page;mso-wrap-distance-bottom:0pt;mso-wrap-distance-top:0pt;z-index:-251599872;mso-width-relative:page;mso-height-relative:page;" fillcolor="#000000" filled="t" stroked="f" coordsize="21600,21600" o:gfxdata="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">
                <v:fill on="t" focussize="0,0"/>
                <v:stroke on="f"/>
                <v:imagedata o:title=""/>
                <o:lock v:ext="edit" aspectratio="f"/>
                <w10:wrap type="topAndBottom"/>
              </v:rect>
            </w:pict>
          </mc:Fallback>
        </mc:AlternateContent>
      </w:r>
    </w:p>
    <w:p w14:paraId="268D9EB8" w14:textId="77777777" w:rsidR="00D16BE9" w:rsidRDefault="00D16BE9">
      <w:pPr>
        <w:pStyle w:val="a8"/>
        <w:spacing w:line="300" w:lineRule="auto"/>
        <w:ind w:firstLineChars="200" w:firstLine="402"/>
        <w:rPr>
          <w:rFonts w:cs="Times New Roman"/>
          <w:b/>
          <w:sz w:val="20"/>
        </w:rPr>
      </w:pPr>
    </w:p>
    <w:p w14:paraId="220EBDA1" w14:textId="77777777" w:rsidR="00D16BE9" w:rsidRDefault="00AC4FA2">
      <w:pPr>
        <w:spacing w:line="300" w:lineRule="auto"/>
        <w:ind w:firstLine="361"/>
        <w:rPr>
          <w:rFonts w:eastAsia="宋体" w:cs="Times New Roman"/>
          <w:b/>
          <w:bCs/>
          <w:sz w:val="18"/>
          <w:szCs w:val="18"/>
        </w:rPr>
      </w:pPr>
      <w:r>
        <w:rPr>
          <w:rFonts w:eastAsia="宋体" w:cs="Times New Roman"/>
          <w:b/>
          <w:bCs/>
          <w:sz w:val="18"/>
          <w:szCs w:val="18"/>
        </w:rPr>
        <w:t>218</w:t>
      </w:r>
      <w:r>
        <w:rPr>
          <w:rFonts w:eastAsia="宋体" w:cs="Times New Roman"/>
          <w:b/>
          <w:bCs/>
          <w:sz w:val="18"/>
          <w:szCs w:val="18"/>
        </w:rPr>
        <w:t>这意味着并非所有质量指标都需要</w:t>
      </w:r>
      <w:r>
        <w:rPr>
          <w:rFonts w:eastAsia="宋体" w:cs="Times New Roman"/>
          <w:b/>
          <w:bCs/>
          <w:sz w:val="18"/>
          <w:szCs w:val="18"/>
        </w:rPr>
        <w:t>“</w:t>
      </w:r>
      <w:r>
        <w:rPr>
          <w:rFonts w:eastAsia="宋体" w:cs="Times New Roman"/>
          <w:b/>
          <w:bCs/>
          <w:sz w:val="18"/>
          <w:szCs w:val="18"/>
        </w:rPr>
        <w:t>非常好</w:t>
      </w:r>
      <w:r>
        <w:rPr>
          <w:rFonts w:eastAsia="宋体" w:cs="Times New Roman"/>
          <w:b/>
          <w:bCs/>
          <w:sz w:val="18"/>
          <w:szCs w:val="18"/>
        </w:rPr>
        <w:t>”</w:t>
      </w:r>
      <w:r>
        <w:rPr>
          <w:rFonts w:eastAsia="宋体" w:cs="Times New Roman"/>
          <w:b/>
          <w:bCs/>
          <w:sz w:val="18"/>
          <w:szCs w:val="18"/>
        </w:rPr>
        <w:t>，但两个指标可以仅是</w:t>
      </w:r>
      <w:r>
        <w:rPr>
          <w:rFonts w:eastAsia="宋体" w:cs="Times New Roman"/>
          <w:b/>
          <w:bCs/>
          <w:sz w:val="18"/>
          <w:szCs w:val="18"/>
        </w:rPr>
        <w:t>“</w:t>
      </w:r>
      <w:r>
        <w:rPr>
          <w:rFonts w:eastAsia="宋体" w:cs="Times New Roman"/>
          <w:b/>
          <w:bCs/>
          <w:sz w:val="18"/>
          <w:szCs w:val="18"/>
        </w:rPr>
        <w:t>好</w:t>
      </w:r>
      <w:r>
        <w:rPr>
          <w:rFonts w:eastAsia="宋体" w:cs="Times New Roman"/>
          <w:b/>
          <w:bCs/>
          <w:sz w:val="18"/>
          <w:szCs w:val="18"/>
        </w:rPr>
        <w:t>”</w:t>
      </w:r>
      <w:r>
        <w:rPr>
          <w:rFonts w:eastAsia="宋体" w:cs="Times New Roman"/>
          <w:b/>
          <w:bCs/>
          <w:sz w:val="18"/>
          <w:szCs w:val="18"/>
        </w:rPr>
        <w:t>。如果超过两个只是好的，数据集被降级到下一个质量等级。</w:t>
      </w:r>
    </w:p>
    <w:p w14:paraId="2A8D9997" w14:textId="77777777" w:rsidR="00D16BE9" w:rsidRDefault="00D16BE9">
      <w:pPr>
        <w:spacing w:line="300" w:lineRule="auto"/>
        <w:ind w:firstLine="360"/>
        <w:rPr>
          <w:rFonts w:eastAsia="宋体" w:cs="Times New Roman"/>
          <w:sz w:val="18"/>
        </w:rPr>
        <w:sectPr w:rsidR="00D16BE9">
          <w:pgSz w:w="11910" w:h="16840"/>
          <w:pgMar w:top="1040" w:right="1160" w:bottom="1040" w:left="1120" w:header="835" w:footer="852" w:gutter="0"/>
          <w:cols w:space="720"/>
        </w:sectPr>
      </w:pPr>
    </w:p>
    <w:p w14:paraId="1549F001" w14:textId="77777777" w:rsidR="00D16BE9" w:rsidRDefault="00D16BE9">
      <w:pPr>
        <w:pStyle w:val="a8"/>
        <w:spacing w:line="300" w:lineRule="auto"/>
        <w:ind w:firstLineChars="200" w:firstLine="400"/>
        <w:rPr>
          <w:rFonts w:cs="Times New Roman"/>
          <w:sz w:val="20"/>
          <w:lang w:eastAsia="zh-CN"/>
        </w:rPr>
      </w:pPr>
    </w:p>
    <w:p w14:paraId="5089080A" w14:textId="77777777" w:rsidR="00D16BE9" w:rsidRDefault="00D16BE9">
      <w:pPr>
        <w:pStyle w:val="a8"/>
        <w:spacing w:line="300" w:lineRule="auto"/>
        <w:ind w:firstLineChars="200" w:firstLine="240"/>
        <w:rPr>
          <w:rFonts w:cs="Times New Roman"/>
          <w:sz w:val="12"/>
          <w:lang w:eastAsia="zh-CN"/>
        </w:rPr>
      </w:pPr>
    </w:p>
    <w:tbl>
      <w:tblPr>
        <w:tblStyle w:val="TableNormal"/>
        <w:tblW w:w="0" w:type="auto"/>
        <w:tblInd w:w="1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528"/>
        <w:gridCol w:w="2662"/>
        <w:gridCol w:w="3096"/>
      </w:tblGrid>
      <w:tr w:rsidR="00D16BE9" w14:paraId="3276A75F" w14:textId="77777777">
        <w:trPr>
          <w:trHeight w:val="682"/>
        </w:trPr>
        <w:tc>
          <w:tcPr>
            <w:tcW w:w="3528" w:type="dxa"/>
          </w:tcPr>
          <w:p w14:paraId="340651E2" w14:textId="77777777" w:rsidR="00D16BE9" w:rsidRDefault="00AC4FA2">
            <w:pPr>
              <w:pStyle w:val="TableParagraph"/>
              <w:spacing w:before="0" w:line="300" w:lineRule="auto"/>
              <w:ind w:left="0" w:firstLineChars="200" w:firstLine="402"/>
              <w:rPr>
                <w:rFonts w:ascii="Times New Roman" w:eastAsia="宋体" w:hAnsi="Times New Roman" w:cs="Times New Roman"/>
                <w:b/>
                <w:sz w:val="20"/>
              </w:rPr>
            </w:pPr>
            <w:proofErr w:type="spellStart"/>
            <w:r>
              <w:rPr>
                <w:rFonts w:ascii="Times New Roman" w:eastAsia="宋体" w:hAnsi="Times New Roman" w:cs="Times New Roman"/>
                <w:b/>
                <w:sz w:val="20"/>
              </w:rPr>
              <w:t>地域代表性</w:t>
            </w:r>
            <w:proofErr w:type="spellEnd"/>
          </w:p>
        </w:tc>
        <w:tc>
          <w:tcPr>
            <w:tcW w:w="2662" w:type="dxa"/>
          </w:tcPr>
          <w:p w14:paraId="7180144E" w14:textId="77777777" w:rsidR="00D16BE9" w:rsidRDefault="00AC4FA2">
            <w:pPr>
              <w:pStyle w:val="TableParagraph"/>
              <w:spacing w:before="0" w:line="300" w:lineRule="auto"/>
              <w:ind w:left="0" w:firstLineChars="200" w:firstLine="400"/>
              <w:rPr>
                <w:rFonts w:ascii="Times New Roman" w:eastAsia="宋体" w:hAnsi="Times New Roman" w:cs="Times New Roman"/>
                <w:b/>
                <w:sz w:val="20"/>
              </w:rPr>
            </w:pPr>
            <w:r>
              <w:rPr>
                <w:rFonts w:ascii="Times New Roman" w:eastAsia="宋体" w:hAnsi="Times New Roman" w:cs="Times New Roman"/>
                <w:sz w:val="20"/>
              </w:rPr>
              <w:t>不适用</w:t>
            </w:r>
            <w:r>
              <w:rPr>
                <w:rFonts w:ascii="Times New Roman" w:eastAsia="宋体" w:hAnsi="Times New Roman" w:cs="Times New Roman"/>
                <w:sz w:val="20"/>
              </w:rPr>
              <w:t>219</w:t>
            </w:r>
          </w:p>
        </w:tc>
        <w:tc>
          <w:tcPr>
            <w:tcW w:w="3096" w:type="dxa"/>
          </w:tcPr>
          <w:p w14:paraId="5997DFEF" w14:textId="77777777" w:rsidR="00D16BE9" w:rsidRDefault="00AC4FA2">
            <w:pPr>
              <w:pStyle w:val="TableParagraph"/>
              <w:spacing w:before="0" w:line="300" w:lineRule="auto"/>
              <w:ind w:left="0" w:firstLineChars="200" w:firstLine="400"/>
              <w:rPr>
                <w:rFonts w:ascii="Times New Roman" w:eastAsia="宋体" w:hAnsi="Times New Roman" w:cs="Times New Roman"/>
                <w:sz w:val="20"/>
              </w:rPr>
            </w:pPr>
            <w:r>
              <w:rPr>
                <w:rFonts w:ascii="Times New Roman" w:eastAsia="宋体" w:hAnsi="Times New Roman" w:cs="Times New Roman"/>
                <w:sz w:val="20"/>
              </w:rPr>
              <w:t>0</w:t>
            </w:r>
          </w:p>
        </w:tc>
      </w:tr>
      <w:tr w:rsidR="00D16BE9" w14:paraId="6090D17D" w14:textId="77777777">
        <w:trPr>
          <w:trHeight w:val="683"/>
        </w:trPr>
        <w:tc>
          <w:tcPr>
            <w:tcW w:w="3528" w:type="dxa"/>
          </w:tcPr>
          <w:p w14:paraId="0CFFAF4C" w14:textId="77777777" w:rsidR="00D16BE9" w:rsidRDefault="00AC4FA2">
            <w:pPr>
              <w:pStyle w:val="TableParagraph"/>
              <w:spacing w:before="0" w:line="300" w:lineRule="auto"/>
              <w:ind w:left="0" w:firstLineChars="200" w:firstLine="402"/>
              <w:rPr>
                <w:rFonts w:ascii="Times New Roman" w:eastAsia="宋体" w:hAnsi="Times New Roman" w:cs="Times New Roman"/>
                <w:b/>
                <w:sz w:val="20"/>
              </w:rPr>
            </w:pPr>
            <w:proofErr w:type="spellStart"/>
            <w:r>
              <w:rPr>
                <w:rFonts w:ascii="Times New Roman" w:eastAsia="宋体" w:hAnsi="Times New Roman" w:cs="Times New Roman"/>
                <w:b/>
                <w:sz w:val="20"/>
              </w:rPr>
              <w:t>与时间相关的代表性</w:t>
            </w:r>
            <w:proofErr w:type="spellEnd"/>
          </w:p>
        </w:tc>
        <w:tc>
          <w:tcPr>
            <w:tcW w:w="2662" w:type="dxa"/>
          </w:tcPr>
          <w:p w14:paraId="47F4AA89" w14:textId="77777777" w:rsidR="00D16BE9" w:rsidRDefault="00AC4FA2">
            <w:pPr>
              <w:pStyle w:val="TableParagraph"/>
              <w:spacing w:before="0" w:line="300" w:lineRule="auto"/>
              <w:ind w:left="0" w:firstLineChars="200" w:firstLine="384"/>
              <w:rPr>
                <w:rFonts w:ascii="Times New Roman" w:eastAsia="宋体" w:hAnsi="Times New Roman" w:cs="Times New Roman"/>
                <w:sz w:val="20"/>
              </w:rPr>
            </w:pPr>
            <w:proofErr w:type="spellStart"/>
            <w:r>
              <w:rPr>
                <w:rFonts w:ascii="Times New Roman" w:eastAsia="宋体" w:hAnsi="Times New Roman" w:cs="Times New Roman"/>
                <w:spacing w:val="-4"/>
                <w:sz w:val="20"/>
              </w:rPr>
              <w:t>公平的</w:t>
            </w:r>
            <w:proofErr w:type="spellEnd"/>
          </w:p>
        </w:tc>
        <w:tc>
          <w:tcPr>
            <w:tcW w:w="3096" w:type="dxa"/>
          </w:tcPr>
          <w:p w14:paraId="103F1EE4" w14:textId="77777777" w:rsidR="00D16BE9" w:rsidRDefault="00AC4FA2">
            <w:pPr>
              <w:pStyle w:val="TableParagraph"/>
              <w:spacing w:before="0" w:line="300" w:lineRule="auto"/>
              <w:ind w:left="0" w:firstLineChars="200" w:firstLine="400"/>
              <w:rPr>
                <w:rFonts w:ascii="Times New Roman" w:eastAsia="宋体" w:hAnsi="Times New Roman" w:cs="Times New Roman"/>
                <w:sz w:val="20"/>
              </w:rPr>
            </w:pPr>
            <w:r>
              <w:rPr>
                <w:rFonts w:ascii="Times New Roman" w:eastAsia="宋体" w:hAnsi="Times New Roman" w:cs="Times New Roman"/>
                <w:sz w:val="20"/>
              </w:rPr>
              <w:t>3</w:t>
            </w:r>
          </w:p>
        </w:tc>
      </w:tr>
      <w:tr w:rsidR="00D16BE9" w14:paraId="44D40552" w14:textId="77777777">
        <w:trPr>
          <w:trHeight w:val="429"/>
        </w:trPr>
        <w:tc>
          <w:tcPr>
            <w:tcW w:w="3528" w:type="dxa"/>
          </w:tcPr>
          <w:p w14:paraId="2EC19F3F" w14:textId="77777777" w:rsidR="00D16BE9" w:rsidRDefault="00AC4FA2">
            <w:pPr>
              <w:pStyle w:val="TableParagraph"/>
              <w:spacing w:before="0" w:line="300" w:lineRule="auto"/>
              <w:ind w:left="0" w:firstLineChars="200" w:firstLine="402"/>
              <w:rPr>
                <w:rFonts w:ascii="Times New Roman" w:eastAsia="宋体" w:hAnsi="Times New Roman" w:cs="Times New Roman"/>
                <w:b/>
                <w:sz w:val="20"/>
              </w:rPr>
            </w:pPr>
            <w:proofErr w:type="spellStart"/>
            <w:r>
              <w:rPr>
                <w:rFonts w:ascii="Times New Roman" w:eastAsia="宋体" w:hAnsi="Times New Roman" w:cs="Times New Roman"/>
                <w:b/>
                <w:sz w:val="20"/>
              </w:rPr>
              <w:t>完整性</w:t>
            </w:r>
            <w:proofErr w:type="spellEnd"/>
            <w:r>
              <w:rPr>
                <w:rFonts w:ascii="Times New Roman" w:eastAsia="宋体" w:hAnsi="Times New Roman" w:cs="Times New Roman"/>
                <w:b/>
                <w:sz w:val="20"/>
              </w:rPr>
              <w:t>(C)</w:t>
            </w:r>
          </w:p>
        </w:tc>
        <w:tc>
          <w:tcPr>
            <w:tcW w:w="2662" w:type="dxa"/>
          </w:tcPr>
          <w:p w14:paraId="550710DF" w14:textId="77777777" w:rsidR="00D16BE9" w:rsidRDefault="00AC4FA2">
            <w:pPr>
              <w:pStyle w:val="TableParagraph"/>
              <w:spacing w:before="0" w:line="300" w:lineRule="auto"/>
              <w:ind w:left="0" w:firstLineChars="200" w:firstLine="384"/>
              <w:rPr>
                <w:rFonts w:ascii="Times New Roman" w:eastAsia="宋体" w:hAnsi="Times New Roman" w:cs="Times New Roman"/>
                <w:sz w:val="20"/>
              </w:rPr>
            </w:pPr>
            <w:proofErr w:type="spellStart"/>
            <w:r>
              <w:rPr>
                <w:rFonts w:ascii="Times New Roman" w:eastAsia="宋体" w:hAnsi="Times New Roman" w:cs="Times New Roman"/>
                <w:spacing w:val="-4"/>
                <w:sz w:val="20"/>
              </w:rPr>
              <w:t>好的</w:t>
            </w:r>
            <w:proofErr w:type="spellEnd"/>
          </w:p>
        </w:tc>
        <w:tc>
          <w:tcPr>
            <w:tcW w:w="3096" w:type="dxa"/>
          </w:tcPr>
          <w:p w14:paraId="0B1F24D0" w14:textId="77777777" w:rsidR="00D16BE9" w:rsidRDefault="00AC4FA2">
            <w:pPr>
              <w:pStyle w:val="TableParagraph"/>
              <w:spacing w:before="0" w:line="300" w:lineRule="auto"/>
              <w:ind w:left="0" w:firstLineChars="200" w:firstLine="400"/>
              <w:rPr>
                <w:rFonts w:ascii="Times New Roman" w:eastAsia="宋体" w:hAnsi="Times New Roman" w:cs="Times New Roman"/>
                <w:sz w:val="20"/>
              </w:rPr>
            </w:pPr>
            <w:r>
              <w:rPr>
                <w:rFonts w:ascii="Times New Roman" w:eastAsia="宋体" w:hAnsi="Times New Roman" w:cs="Times New Roman"/>
                <w:sz w:val="20"/>
              </w:rPr>
              <w:t>2</w:t>
            </w:r>
          </w:p>
        </w:tc>
      </w:tr>
      <w:tr w:rsidR="00D16BE9" w14:paraId="3FB405E6" w14:textId="77777777">
        <w:trPr>
          <w:trHeight w:val="430"/>
        </w:trPr>
        <w:tc>
          <w:tcPr>
            <w:tcW w:w="3528" w:type="dxa"/>
          </w:tcPr>
          <w:p w14:paraId="14DCF8C1" w14:textId="77777777" w:rsidR="00D16BE9" w:rsidRDefault="00AC4FA2">
            <w:pPr>
              <w:pStyle w:val="TableParagraph"/>
              <w:spacing w:before="0" w:line="300" w:lineRule="auto"/>
              <w:ind w:left="0" w:firstLineChars="200" w:firstLine="402"/>
              <w:rPr>
                <w:rFonts w:ascii="Times New Roman" w:eastAsia="宋体" w:hAnsi="Times New Roman" w:cs="Times New Roman"/>
                <w:b/>
                <w:sz w:val="20"/>
              </w:rPr>
            </w:pPr>
            <w:proofErr w:type="spellStart"/>
            <w:r>
              <w:rPr>
                <w:rFonts w:ascii="Times New Roman" w:eastAsia="宋体" w:hAnsi="Times New Roman" w:cs="Times New Roman"/>
                <w:b/>
                <w:sz w:val="20"/>
              </w:rPr>
              <w:t>精确度</w:t>
            </w:r>
            <w:proofErr w:type="spellEnd"/>
            <w:r>
              <w:rPr>
                <w:rFonts w:ascii="Times New Roman" w:eastAsia="宋体" w:hAnsi="Times New Roman" w:cs="Times New Roman"/>
                <w:b/>
                <w:sz w:val="20"/>
              </w:rPr>
              <w:t>/</w:t>
            </w:r>
            <w:proofErr w:type="spellStart"/>
            <w:r>
              <w:rPr>
                <w:rFonts w:ascii="Times New Roman" w:eastAsia="宋体" w:hAnsi="Times New Roman" w:cs="Times New Roman"/>
                <w:b/>
                <w:sz w:val="20"/>
              </w:rPr>
              <w:t>不确定度</w:t>
            </w:r>
            <w:proofErr w:type="spellEnd"/>
            <w:r>
              <w:rPr>
                <w:rFonts w:ascii="Times New Roman" w:eastAsia="宋体" w:hAnsi="Times New Roman" w:cs="Times New Roman"/>
                <w:b/>
                <w:sz w:val="20"/>
              </w:rPr>
              <w:t>(P)</w:t>
            </w:r>
          </w:p>
        </w:tc>
        <w:tc>
          <w:tcPr>
            <w:tcW w:w="2662" w:type="dxa"/>
          </w:tcPr>
          <w:p w14:paraId="7C3FAF0B" w14:textId="77777777" w:rsidR="00D16BE9" w:rsidRDefault="00AC4FA2">
            <w:pPr>
              <w:pStyle w:val="TableParagraph"/>
              <w:spacing w:before="0" w:line="300" w:lineRule="auto"/>
              <w:ind w:left="0" w:firstLineChars="200" w:firstLine="384"/>
              <w:rPr>
                <w:rFonts w:ascii="Times New Roman" w:eastAsia="宋体" w:hAnsi="Times New Roman" w:cs="Times New Roman"/>
                <w:sz w:val="20"/>
              </w:rPr>
            </w:pPr>
            <w:proofErr w:type="spellStart"/>
            <w:r>
              <w:rPr>
                <w:rFonts w:ascii="Times New Roman" w:eastAsia="宋体" w:hAnsi="Times New Roman" w:cs="Times New Roman"/>
                <w:spacing w:val="-4"/>
                <w:sz w:val="20"/>
              </w:rPr>
              <w:t>公平的</w:t>
            </w:r>
            <w:proofErr w:type="spellEnd"/>
          </w:p>
        </w:tc>
        <w:tc>
          <w:tcPr>
            <w:tcW w:w="3096" w:type="dxa"/>
          </w:tcPr>
          <w:p w14:paraId="322B3C46" w14:textId="77777777" w:rsidR="00D16BE9" w:rsidRDefault="00AC4FA2">
            <w:pPr>
              <w:pStyle w:val="TableParagraph"/>
              <w:spacing w:before="0" w:line="300" w:lineRule="auto"/>
              <w:ind w:left="0" w:firstLineChars="200" w:firstLine="400"/>
              <w:rPr>
                <w:rFonts w:ascii="Times New Roman" w:eastAsia="宋体" w:hAnsi="Times New Roman" w:cs="Times New Roman"/>
                <w:sz w:val="20"/>
              </w:rPr>
            </w:pPr>
            <w:r>
              <w:rPr>
                <w:rFonts w:ascii="Times New Roman" w:eastAsia="宋体" w:hAnsi="Times New Roman" w:cs="Times New Roman"/>
                <w:sz w:val="20"/>
              </w:rPr>
              <w:t>3</w:t>
            </w:r>
          </w:p>
        </w:tc>
      </w:tr>
      <w:tr w:rsidR="00D16BE9" w14:paraId="796EF440" w14:textId="77777777">
        <w:trPr>
          <w:trHeight w:val="683"/>
        </w:trPr>
        <w:tc>
          <w:tcPr>
            <w:tcW w:w="3528" w:type="dxa"/>
          </w:tcPr>
          <w:p w14:paraId="7853126E" w14:textId="77777777" w:rsidR="00D16BE9" w:rsidRDefault="00AC4FA2">
            <w:pPr>
              <w:pStyle w:val="TableParagraph"/>
              <w:spacing w:before="0" w:line="300" w:lineRule="auto"/>
              <w:ind w:left="0" w:firstLineChars="200" w:firstLine="402"/>
              <w:rPr>
                <w:rFonts w:ascii="Times New Roman" w:eastAsia="宋体" w:hAnsi="Times New Roman" w:cs="Times New Roman"/>
                <w:b/>
                <w:sz w:val="20"/>
                <w:lang w:eastAsia="zh-CN"/>
              </w:rPr>
            </w:pPr>
            <w:r>
              <w:rPr>
                <w:rFonts w:ascii="Times New Roman" w:eastAsia="宋体" w:hAnsi="Times New Roman" w:cs="Times New Roman"/>
                <w:b/>
                <w:sz w:val="20"/>
                <w:lang w:eastAsia="zh-CN"/>
              </w:rPr>
              <w:t>方法的适当性和一致性</w:t>
            </w:r>
            <w:r>
              <w:rPr>
                <w:rFonts w:ascii="Times New Roman" w:eastAsia="宋体" w:hAnsi="Times New Roman" w:cs="Times New Roman"/>
                <w:b/>
                <w:sz w:val="20"/>
                <w:lang w:eastAsia="zh-CN"/>
              </w:rPr>
              <w:t>(M)</w:t>
            </w:r>
          </w:p>
        </w:tc>
        <w:tc>
          <w:tcPr>
            <w:tcW w:w="2662" w:type="dxa"/>
          </w:tcPr>
          <w:p w14:paraId="25F709E9" w14:textId="77777777" w:rsidR="00D16BE9" w:rsidRDefault="00AC4FA2">
            <w:pPr>
              <w:pStyle w:val="TableParagraph"/>
              <w:spacing w:before="0" w:line="300" w:lineRule="auto"/>
              <w:ind w:left="0" w:firstLineChars="200" w:firstLine="384"/>
              <w:rPr>
                <w:rFonts w:ascii="Times New Roman" w:eastAsia="宋体" w:hAnsi="Times New Roman" w:cs="Times New Roman"/>
                <w:sz w:val="20"/>
              </w:rPr>
            </w:pPr>
            <w:proofErr w:type="spellStart"/>
            <w:r>
              <w:rPr>
                <w:rFonts w:ascii="Times New Roman" w:eastAsia="宋体" w:hAnsi="Times New Roman" w:cs="Times New Roman"/>
                <w:spacing w:val="-4"/>
                <w:sz w:val="20"/>
              </w:rPr>
              <w:t>好的</w:t>
            </w:r>
            <w:proofErr w:type="spellEnd"/>
          </w:p>
        </w:tc>
        <w:tc>
          <w:tcPr>
            <w:tcW w:w="3096" w:type="dxa"/>
          </w:tcPr>
          <w:p w14:paraId="1144048B" w14:textId="77777777" w:rsidR="00D16BE9" w:rsidRDefault="00AC4FA2">
            <w:pPr>
              <w:pStyle w:val="TableParagraph"/>
              <w:spacing w:before="0" w:line="300" w:lineRule="auto"/>
              <w:ind w:left="0" w:firstLineChars="200" w:firstLine="400"/>
              <w:rPr>
                <w:rFonts w:ascii="Times New Roman" w:eastAsia="宋体" w:hAnsi="Times New Roman" w:cs="Times New Roman"/>
                <w:sz w:val="20"/>
              </w:rPr>
            </w:pPr>
            <w:r>
              <w:rPr>
                <w:rFonts w:ascii="Times New Roman" w:eastAsia="宋体" w:hAnsi="Times New Roman" w:cs="Times New Roman"/>
                <w:sz w:val="20"/>
              </w:rPr>
              <w:t>2</w:t>
            </w:r>
          </w:p>
        </w:tc>
      </w:tr>
    </w:tbl>
    <w:p w14:paraId="309D3E73" w14:textId="77777777" w:rsidR="00D16BE9" w:rsidRDefault="00D16BE9">
      <w:pPr>
        <w:pStyle w:val="a8"/>
        <w:spacing w:line="300" w:lineRule="auto"/>
        <w:ind w:firstLineChars="200" w:firstLine="520"/>
        <w:rPr>
          <w:rFonts w:cs="Times New Roman"/>
          <w:sz w:val="26"/>
        </w:rPr>
      </w:pPr>
    </w:p>
    <w:p w14:paraId="1B719DB8" w14:textId="77777777" w:rsidR="00D16BE9" w:rsidRDefault="00AC4FA2">
      <w:pPr>
        <w:pStyle w:val="a8"/>
        <w:spacing w:line="300" w:lineRule="auto"/>
        <w:ind w:firstLineChars="200" w:firstLine="420"/>
        <w:rPr>
          <w:rFonts w:cs="Times New Roman"/>
          <w:szCs w:val="21"/>
          <w:lang w:eastAsia="zh-CN"/>
        </w:rPr>
      </w:pPr>
      <w:r>
        <w:rPr>
          <w:rFonts w:cs="Times New Roman"/>
          <w:szCs w:val="21"/>
          <w:lang w:eastAsia="zh-CN"/>
        </w:rPr>
        <w:t>对于中给出的示例</w:t>
      </w:r>
      <w:r w:rsidR="00000000">
        <w:fldChar w:fldCharType="begin"/>
      </w:r>
      <w:r w:rsidR="00000000">
        <w:instrText>HYPERLINK \l "_bookmark9"</w:instrText>
      </w:r>
      <w:r w:rsidR="00000000">
        <w:fldChar w:fldCharType="separate"/>
      </w:r>
      <w:r>
        <w:rPr>
          <w:rFonts w:cs="Times New Roman"/>
          <w:szCs w:val="21"/>
          <w:lang w:eastAsia="zh-CN"/>
        </w:rPr>
        <w:t>Table 8</w:t>
      </w:r>
      <w:r w:rsidR="00000000">
        <w:rPr>
          <w:rFonts w:cs="Times New Roman"/>
          <w:szCs w:val="21"/>
          <w:lang w:eastAsia="zh-CN"/>
        </w:rPr>
        <w:fldChar w:fldCharType="end"/>
      </w:r>
      <w:r>
        <w:rPr>
          <w:rFonts w:cs="Times New Roman"/>
          <w:szCs w:val="21"/>
          <w:lang w:eastAsia="zh-CN"/>
        </w:rPr>
        <w:t>，整体数据质量评级计算为</w:t>
      </w:r>
      <w:r>
        <w:rPr>
          <w:rFonts w:cs="Times New Roman"/>
          <w:szCs w:val="21"/>
          <w:lang w:eastAsia="zh-CN"/>
        </w:rPr>
        <w:t>:DQR =(TeR+GR+TiR+C+P220+M+3 * 4)/(5221+4)=(1+0+3+2+3+2+3 * 4)/9 = 2.56</w:t>
      </w:r>
      <w:r>
        <w:rPr>
          <w:rFonts w:cs="Times New Roman"/>
          <w:szCs w:val="21"/>
          <w:lang w:eastAsia="zh-CN"/>
        </w:rPr>
        <w:t>。</w:t>
      </w:r>
    </w:p>
    <w:p w14:paraId="70BC4A72" w14:textId="77777777" w:rsidR="00D16BE9" w:rsidRDefault="00000000">
      <w:pPr>
        <w:pStyle w:val="a8"/>
        <w:spacing w:line="300" w:lineRule="auto"/>
        <w:ind w:firstLineChars="200" w:firstLine="420"/>
        <w:jc w:val="both"/>
        <w:rPr>
          <w:rFonts w:cs="Times New Roman"/>
          <w:szCs w:val="21"/>
          <w:lang w:eastAsia="zh-CN"/>
        </w:rPr>
      </w:pPr>
      <w:hyperlink w:anchor="_bookmark8" w:history="1">
        <w:r w:rsidR="00AC4FA2">
          <w:rPr>
            <w:rFonts w:cs="Times New Roman"/>
            <w:szCs w:val="21"/>
            <w:lang w:eastAsia="zh-CN"/>
          </w:rPr>
          <w:t>Table 7</w:t>
        </w:r>
      </w:hyperlink>
      <w:r w:rsidR="00AC4FA2">
        <w:rPr>
          <w:rFonts w:cs="Times New Roman"/>
          <w:szCs w:val="21"/>
          <w:lang w:eastAsia="zh-CN"/>
        </w:rPr>
        <w:t>有助于为该虚拟示例数据集的总体数据质量评级确定相应的总体数据质量级别</w:t>
      </w:r>
      <w:r w:rsidR="00AC4FA2">
        <w:rPr>
          <w:rFonts w:cs="Times New Roman"/>
          <w:szCs w:val="21"/>
          <w:lang w:eastAsia="zh-CN"/>
        </w:rPr>
        <w:t>“</w:t>
      </w:r>
      <w:r w:rsidR="00AC4FA2">
        <w:rPr>
          <w:rFonts w:cs="Times New Roman"/>
          <w:szCs w:val="21"/>
          <w:lang w:eastAsia="zh-CN"/>
        </w:rPr>
        <w:t>基本质量</w:t>
      </w:r>
      <w:r w:rsidR="00AC4FA2">
        <w:rPr>
          <w:rFonts w:cs="Times New Roman"/>
          <w:szCs w:val="21"/>
          <w:lang w:eastAsia="zh-CN"/>
        </w:rPr>
        <w:t>”</w:t>
      </w:r>
      <w:r w:rsidR="00AC4FA2">
        <w:rPr>
          <w:rFonts w:cs="Times New Roman"/>
          <w:szCs w:val="21"/>
          <w:lang w:eastAsia="zh-CN"/>
        </w:rPr>
        <w:t>。</w:t>
      </w:r>
    </w:p>
    <w:p w14:paraId="0280F6DF" w14:textId="77777777" w:rsidR="00D16BE9" w:rsidRDefault="00AC4FA2">
      <w:pPr>
        <w:pStyle w:val="60"/>
        <w:spacing w:line="300" w:lineRule="auto"/>
        <w:ind w:left="0" w:firstLineChars="200" w:firstLine="442"/>
        <w:rPr>
          <w:rFonts w:ascii="Times New Roman" w:eastAsia="宋体" w:hAnsi="Times New Roman" w:cs="Times New Roman"/>
          <w:lang w:eastAsia="zh-CN"/>
        </w:rPr>
      </w:pPr>
      <w:r>
        <w:rPr>
          <w:rFonts w:ascii="Times New Roman" w:eastAsia="宋体" w:hAnsi="Times New Roman" w:cs="Times New Roman"/>
          <w:lang w:eastAsia="zh-CN"/>
        </w:rPr>
        <w:t>LCI</w:t>
      </w:r>
      <w:r>
        <w:rPr>
          <w:rFonts w:ascii="Times New Roman" w:eastAsia="宋体" w:hAnsi="Times New Roman" w:cs="Times New Roman"/>
          <w:lang w:eastAsia="zh-CN"/>
        </w:rPr>
        <w:t>数据、</w:t>
      </w:r>
      <w:r>
        <w:rPr>
          <w:rFonts w:ascii="Times New Roman" w:eastAsia="宋体" w:hAnsi="Times New Roman" w:cs="Times New Roman"/>
          <w:lang w:eastAsia="zh-CN"/>
        </w:rPr>
        <w:t>LCIA</w:t>
      </w:r>
      <w:r>
        <w:rPr>
          <w:rFonts w:ascii="Times New Roman" w:eastAsia="宋体" w:hAnsi="Times New Roman" w:cs="Times New Roman"/>
          <w:lang w:eastAsia="zh-CN"/>
        </w:rPr>
        <w:t>结果和</w:t>
      </w:r>
      <w:r>
        <w:rPr>
          <w:rFonts w:ascii="Times New Roman" w:eastAsia="宋体" w:hAnsi="Times New Roman" w:cs="Times New Roman"/>
          <w:lang w:eastAsia="zh-CN"/>
        </w:rPr>
        <w:t>LCA</w:t>
      </w:r>
      <w:r>
        <w:rPr>
          <w:rFonts w:ascii="Times New Roman" w:eastAsia="宋体" w:hAnsi="Times New Roman" w:cs="Times New Roman"/>
          <w:lang w:eastAsia="zh-CN"/>
        </w:rPr>
        <w:t>研究的准确性、精确性和完整性，包括标准化和加权</w:t>
      </w:r>
    </w:p>
    <w:p w14:paraId="288B7B71" w14:textId="77777777" w:rsidR="00D16BE9" w:rsidRDefault="00AC4FA2">
      <w:pPr>
        <w:pStyle w:val="a8"/>
        <w:spacing w:line="300" w:lineRule="auto"/>
        <w:ind w:firstLineChars="200" w:firstLine="420"/>
        <w:jc w:val="both"/>
        <w:rPr>
          <w:rFonts w:cs="Times New Roman"/>
          <w:szCs w:val="21"/>
          <w:lang w:eastAsia="zh-CN"/>
        </w:rPr>
      </w:pPr>
      <w:r>
        <w:rPr>
          <w:rFonts w:cs="Times New Roman"/>
          <w:szCs w:val="21"/>
          <w:lang w:eastAsia="zh-CN"/>
        </w:rPr>
        <w:t>应在系统层面评估</w:t>
      </w:r>
      <w:r>
        <w:rPr>
          <w:rFonts w:cs="Times New Roman"/>
          <w:szCs w:val="21"/>
          <w:lang w:eastAsia="zh-CN"/>
        </w:rPr>
        <w:t>LCI</w:t>
      </w:r>
      <w:r>
        <w:rPr>
          <w:rFonts w:cs="Times New Roman"/>
          <w:szCs w:val="21"/>
          <w:lang w:eastAsia="zh-CN"/>
        </w:rPr>
        <w:t>数据的准确性、精确度和完整性。此外，鉴于每个影响类别的各自</w:t>
      </w:r>
      <w:r>
        <w:rPr>
          <w:rFonts w:cs="Times New Roman"/>
          <w:szCs w:val="21"/>
          <w:lang w:eastAsia="zh-CN"/>
        </w:rPr>
        <w:t>LCIA</w:t>
      </w:r>
      <w:r>
        <w:rPr>
          <w:rFonts w:cs="Times New Roman"/>
          <w:szCs w:val="21"/>
          <w:lang w:eastAsia="zh-CN"/>
        </w:rPr>
        <w:t>结果，还需要这样做，但不考虑</w:t>
      </w:r>
      <w:r>
        <w:rPr>
          <w:rFonts w:cs="Times New Roman"/>
          <w:szCs w:val="21"/>
          <w:lang w:eastAsia="zh-CN"/>
        </w:rPr>
        <w:t>(</w:t>
      </w:r>
      <w:r>
        <w:rPr>
          <w:rFonts w:cs="Times New Roman"/>
          <w:szCs w:val="21"/>
          <w:lang w:eastAsia="zh-CN"/>
        </w:rPr>
        <w:t>额外的</w:t>
      </w:r>
      <w:r>
        <w:rPr>
          <w:rFonts w:cs="Times New Roman"/>
          <w:szCs w:val="21"/>
          <w:lang w:eastAsia="zh-CN"/>
        </w:rPr>
        <w:t>)</w:t>
      </w:r>
      <w:r>
        <w:rPr>
          <w:rFonts w:cs="Times New Roman"/>
          <w:szCs w:val="21"/>
          <w:lang w:eastAsia="zh-CN"/>
        </w:rPr>
        <w:t>不确定性和表征因子</w:t>
      </w:r>
      <w:r>
        <w:rPr>
          <w:rFonts w:cs="Times New Roman"/>
          <w:szCs w:val="21"/>
          <w:lang w:eastAsia="zh-CN"/>
        </w:rPr>
        <w:t>(</w:t>
      </w:r>
      <w:r>
        <w:rPr>
          <w:rFonts w:cs="Times New Roman"/>
          <w:szCs w:val="21"/>
          <w:lang w:eastAsia="zh-CN"/>
        </w:rPr>
        <w:t>以及任何最终应用的归一化和加权因子</w:t>
      </w:r>
      <w:r>
        <w:rPr>
          <w:rFonts w:cs="Times New Roman"/>
          <w:szCs w:val="21"/>
          <w:lang w:eastAsia="zh-CN"/>
        </w:rPr>
        <w:t>)</w:t>
      </w:r>
      <w:r>
        <w:rPr>
          <w:rFonts w:cs="Times New Roman"/>
          <w:szCs w:val="21"/>
          <w:lang w:eastAsia="zh-CN"/>
        </w:rPr>
        <w:t>的有限准确性，因为这里的重点是对清单数据的要求。</w:t>
      </w:r>
    </w:p>
    <w:p w14:paraId="0A0B5AE6" w14:textId="77777777" w:rsidR="00D16BE9" w:rsidRDefault="00AC4FA2">
      <w:pPr>
        <w:pStyle w:val="a8"/>
        <w:spacing w:line="300" w:lineRule="auto"/>
        <w:ind w:firstLineChars="200" w:firstLine="420"/>
        <w:jc w:val="both"/>
        <w:rPr>
          <w:rFonts w:cs="Times New Roman"/>
          <w:szCs w:val="21"/>
          <w:lang w:eastAsia="zh-CN"/>
        </w:rPr>
      </w:pPr>
      <w:r>
        <w:rPr>
          <w:rFonts w:cs="Times New Roman"/>
          <w:szCs w:val="21"/>
          <w:lang w:eastAsia="zh-CN"/>
        </w:rPr>
        <w:t>LCIA</w:t>
      </w:r>
      <w:r>
        <w:rPr>
          <w:rFonts w:cs="Times New Roman"/>
          <w:szCs w:val="21"/>
          <w:lang w:eastAsia="zh-CN"/>
        </w:rPr>
        <w:t>结果的准确性、精确性和完整性还包括</w:t>
      </w:r>
      <w:r>
        <w:rPr>
          <w:rFonts w:cs="Times New Roman"/>
          <w:szCs w:val="21"/>
          <w:lang w:eastAsia="zh-CN"/>
        </w:rPr>
        <w:t>LCIA</w:t>
      </w:r>
      <w:r>
        <w:rPr>
          <w:rFonts w:cs="Times New Roman"/>
          <w:szCs w:val="21"/>
          <w:lang w:eastAsia="zh-CN"/>
        </w:rPr>
        <w:t>因素的不确定性和有限的精确性。</w:t>
      </w:r>
    </w:p>
    <w:p w14:paraId="70AAE08D" w14:textId="77777777" w:rsidR="00D16BE9" w:rsidRDefault="00AC4FA2">
      <w:pPr>
        <w:pStyle w:val="a8"/>
        <w:spacing w:line="300" w:lineRule="auto"/>
        <w:ind w:firstLineChars="200" w:firstLine="420"/>
        <w:jc w:val="both"/>
        <w:rPr>
          <w:rFonts w:cs="Times New Roman"/>
          <w:szCs w:val="21"/>
          <w:lang w:eastAsia="zh-CN"/>
        </w:rPr>
      </w:pPr>
      <w:r>
        <w:rPr>
          <w:rFonts w:cs="Times New Roman"/>
          <w:szCs w:val="21"/>
          <w:lang w:eastAsia="zh-CN"/>
        </w:rPr>
        <w:t>对于包括标准化在内的生命周期评价研究，应</w:t>
      </w:r>
      <w:proofErr w:type="gramStart"/>
      <w:r>
        <w:rPr>
          <w:rFonts w:cs="Times New Roman"/>
          <w:szCs w:val="21"/>
          <w:lang w:eastAsia="zh-CN"/>
        </w:rPr>
        <w:t>额外包括</w:t>
      </w:r>
      <w:proofErr w:type="gramEnd"/>
      <w:r>
        <w:rPr>
          <w:rFonts w:cs="Times New Roman"/>
          <w:szCs w:val="21"/>
          <w:lang w:eastAsia="zh-CN"/>
        </w:rPr>
        <w:t>各自的不确定性和有限准确性。</w:t>
      </w:r>
    </w:p>
    <w:p w14:paraId="6675677F" w14:textId="77777777" w:rsidR="00D16BE9" w:rsidRDefault="00AC4FA2">
      <w:pPr>
        <w:pStyle w:val="a8"/>
        <w:spacing w:line="300" w:lineRule="auto"/>
        <w:ind w:firstLineChars="200" w:firstLine="420"/>
        <w:jc w:val="both"/>
        <w:rPr>
          <w:rFonts w:cs="Times New Roman"/>
          <w:szCs w:val="21"/>
          <w:lang w:eastAsia="zh-CN"/>
        </w:rPr>
      </w:pPr>
      <w:r>
        <w:rPr>
          <w:rFonts w:cs="Times New Roman"/>
          <w:szCs w:val="21"/>
          <w:lang w:eastAsia="zh-CN"/>
        </w:rPr>
        <w:t>相比之下，对于加权步骤</w:t>
      </w:r>
      <w:r>
        <w:rPr>
          <w:rFonts w:cs="Times New Roman"/>
          <w:szCs w:val="21"/>
          <w:lang w:eastAsia="zh-CN"/>
        </w:rPr>
        <w:t>(</w:t>
      </w:r>
      <w:r>
        <w:rPr>
          <w:rFonts w:cs="Times New Roman"/>
          <w:szCs w:val="21"/>
          <w:lang w:eastAsia="zh-CN"/>
        </w:rPr>
        <w:t>与方法选择和其他假设相同</w:t>
      </w:r>
      <w:r>
        <w:rPr>
          <w:rFonts w:cs="Times New Roman"/>
          <w:szCs w:val="21"/>
          <w:lang w:eastAsia="zh-CN"/>
        </w:rPr>
        <w:t>)</w:t>
      </w:r>
      <w:r>
        <w:rPr>
          <w:rFonts w:cs="Times New Roman"/>
          <w:szCs w:val="21"/>
          <w:lang w:eastAsia="zh-CN"/>
        </w:rPr>
        <w:t>，不确定性计算可能不太合适。情景分析应该更适合于捕捉任何特定加权方法引入的额外的稳健性缺乏。</w:t>
      </w:r>
    </w:p>
    <w:p w14:paraId="41107117" w14:textId="77777777" w:rsidR="00D16BE9" w:rsidRDefault="00D16BE9">
      <w:pPr>
        <w:pStyle w:val="a8"/>
        <w:spacing w:line="300" w:lineRule="auto"/>
        <w:ind w:firstLineChars="200" w:firstLine="560"/>
        <w:rPr>
          <w:rFonts w:cs="Times New Roman"/>
          <w:sz w:val="28"/>
          <w:lang w:eastAsia="zh-CN"/>
        </w:rPr>
      </w:pPr>
    </w:p>
    <w:p w14:paraId="2ECF6629" w14:textId="77777777" w:rsidR="00D16BE9" w:rsidRDefault="00AC4FA2">
      <w:pPr>
        <w:pStyle w:val="2"/>
        <w:tabs>
          <w:tab w:val="left" w:pos="1094"/>
        </w:tabs>
        <w:spacing w:beforeLines="0" w:before="0" w:afterLines="0" w:after="0"/>
        <w:ind w:firstLineChars="200" w:firstLine="482"/>
        <w:rPr>
          <w:rFonts w:cs="Times New Roman"/>
        </w:rPr>
      </w:pPr>
      <w:r>
        <w:rPr>
          <w:rFonts w:cs="Times New Roman" w:hint="eastAsia"/>
        </w:rPr>
        <w:t xml:space="preserve">12.4 </w:t>
      </w:r>
      <w:r>
        <w:rPr>
          <w:rFonts w:cs="Times New Roman"/>
        </w:rPr>
        <w:t>ILCD</w:t>
      </w:r>
      <w:r>
        <w:rPr>
          <w:rFonts w:cs="Times New Roman"/>
        </w:rPr>
        <w:t>手册合</w:t>
      </w:r>
      <w:proofErr w:type="gramStart"/>
      <w:r>
        <w:rPr>
          <w:rFonts w:cs="Times New Roman"/>
        </w:rPr>
        <w:t>规</w:t>
      </w:r>
      <w:proofErr w:type="gramEnd"/>
      <w:r>
        <w:rPr>
          <w:rFonts w:cs="Times New Roman"/>
        </w:rPr>
        <w:t>标准</w:t>
      </w:r>
    </w:p>
    <w:p w14:paraId="658EEE76" w14:textId="77777777" w:rsidR="00D16BE9" w:rsidRDefault="00AC4FA2">
      <w:pPr>
        <w:spacing w:line="300" w:lineRule="auto"/>
        <w:ind w:firstLine="320"/>
        <w:rPr>
          <w:rFonts w:eastAsia="宋体" w:cs="Times New Roman"/>
          <w:sz w:val="16"/>
        </w:rPr>
      </w:pPr>
      <w:r>
        <w:rPr>
          <w:rFonts w:eastAsia="宋体" w:cs="Times New Roman"/>
          <w:color w:val="0000FF"/>
          <w:sz w:val="16"/>
        </w:rPr>
        <w:t>(</w:t>
      </w:r>
      <w:r>
        <w:rPr>
          <w:rFonts w:eastAsia="宋体" w:cs="Times New Roman"/>
          <w:color w:val="0000FF"/>
          <w:sz w:val="16"/>
        </w:rPr>
        <w:t>指</w:t>
      </w:r>
      <w:r>
        <w:rPr>
          <w:rFonts w:eastAsia="宋体" w:cs="Times New Roman"/>
          <w:color w:val="0000FF"/>
          <w:sz w:val="16"/>
        </w:rPr>
        <w:t>4.2.3.6</w:t>
      </w:r>
      <w:r>
        <w:rPr>
          <w:rFonts w:eastAsia="宋体" w:cs="Times New Roman"/>
          <w:color w:val="0000FF"/>
          <w:sz w:val="16"/>
        </w:rPr>
        <w:t>和</w:t>
      </w:r>
      <w:r>
        <w:rPr>
          <w:rFonts w:eastAsia="宋体" w:cs="Times New Roman"/>
          <w:color w:val="0000FF"/>
          <w:sz w:val="16"/>
        </w:rPr>
        <w:t>4.3.2.1</w:t>
      </w:r>
      <w:r>
        <w:rPr>
          <w:rFonts w:eastAsia="宋体" w:cs="Times New Roman"/>
          <w:color w:val="0000FF"/>
          <w:sz w:val="16"/>
        </w:rPr>
        <w:t>的</w:t>
      </w:r>
      <w:r>
        <w:rPr>
          <w:rFonts w:eastAsia="宋体" w:cs="Times New Roman"/>
          <w:color w:val="0000FF"/>
          <w:sz w:val="16"/>
        </w:rPr>
        <w:t>ISO 14044:2006</w:t>
      </w:r>
      <w:r>
        <w:rPr>
          <w:rFonts w:eastAsia="宋体" w:cs="Times New Roman"/>
          <w:color w:val="0000FF"/>
          <w:sz w:val="16"/>
        </w:rPr>
        <w:t>章节方面</w:t>
      </w:r>
      <w:r>
        <w:rPr>
          <w:rFonts w:eastAsia="宋体" w:cs="Times New Roman"/>
          <w:color w:val="0000FF"/>
          <w:sz w:val="16"/>
        </w:rPr>
        <w:t>)</w:t>
      </w:r>
    </w:p>
    <w:p w14:paraId="375F0E38" w14:textId="77777777" w:rsidR="00D16BE9" w:rsidRDefault="00D16BE9">
      <w:pPr>
        <w:pStyle w:val="a8"/>
        <w:spacing w:line="300" w:lineRule="auto"/>
        <w:ind w:firstLineChars="200" w:firstLine="340"/>
        <w:rPr>
          <w:rFonts w:cs="Times New Roman"/>
          <w:sz w:val="17"/>
          <w:lang w:eastAsia="zh-CN"/>
        </w:rPr>
      </w:pPr>
    </w:p>
    <w:p w14:paraId="54B13CA8" w14:textId="77777777" w:rsidR="00D16BE9" w:rsidRDefault="00AC4FA2">
      <w:pPr>
        <w:pStyle w:val="60"/>
        <w:spacing w:line="300" w:lineRule="auto"/>
        <w:ind w:left="0" w:firstLineChars="200" w:firstLine="434"/>
        <w:jc w:val="left"/>
        <w:rPr>
          <w:rFonts w:ascii="Times New Roman" w:eastAsia="宋体" w:hAnsi="Times New Roman" w:cs="Times New Roman"/>
          <w:lang w:eastAsia="zh-CN"/>
        </w:rPr>
      </w:pPr>
      <w:r>
        <w:rPr>
          <w:rFonts w:ascii="Times New Roman" w:eastAsia="宋体" w:hAnsi="Times New Roman" w:cs="Times New Roman"/>
          <w:spacing w:val="-2"/>
          <w:lang w:eastAsia="zh-CN"/>
        </w:rPr>
        <w:t>概观</w:t>
      </w:r>
    </w:p>
    <w:p w14:paraId="2E70C95B" w14:textId="77777777" w:rsidR="00D16BE9" w:rsidRDefault="00AC4FA2">
      <w:pPr>
        <w:pStyle w:val="a8"/>
        <w:spacing w:line="300" w:lineRule="auto"/>
        <w:ind w:firstLineChars="200" w:firstLine="420"/>
        <w:rPr>
          <w:rFonts w:cs="Times New Roman"/>
          <w:szCs w:val="21"/>
          <w:lang w:eastAsia="zh-CN"/>
        </w:rPr>
      </w:pPr>
      <w:r>
        <w:rPr>
          <w:rFonts w:cs="Times New Roman"/>
          <w:szCs w:val="21"/>
          <w:lang w:eastAsia="zh-CN"/>
        </w:rPr>
        <w:t>为了构建</w:t>
      </w:r>
      <w:r>
        <w:rPr>
          <w:rFonts w:cs="Times New Roman"/>
          <w:szCs w:val="21"/>
          <w:lang w:eastAsia="zh-CN"/>
        </w:rPr>
        <w:t>ILCD</w:t>
      </w:r>
      <w:r>
        <w:rPr>
          <w:rFonts w:cs="Times New Roman"/>
          <w:szCs w:val="21"/>
          <w:lang w:eastAsia="zh-CN"/>
        </w:rPr>
        <w:t>手册合</w:t>
      </w:r>
      <w:proofErr w:type="gramStart"/>
      <w:r>
        <w:rPr>
          <w:rFonts w:cs="Times New Roman"/>
          <w:szCs w:val="21"/>
          <w:lang w:eastAsia="zh-CN"/>
        </w:rPr>
        <w:t>规</w:t>
      </w:r>
      <w:proofErr w:type="gramEnd"/>
      <w:r>
        <w:rPr>
          <w:rFonts w:cs="Times New Roman"/>
          <w:szCs w:val="21"/>
          <w:lang w:eastAsia="zh-CN"/>
        </w:rPr>
        <w:t>数据和研究以及特定产品指导文件或产品类别规则</w:t>
      </w:r>
      <w:r>
        <w:rPr>
          <w:rFonts w:cs="Times New Roman"/>
          <w:szCs w:val="21"/>
          <w:lang w:eastAsia="zh-CN"/>
        </w:rPr>
        <w:t>(PCR)</w:t>
      </w:r>
      <w:r>
        <w:rPr>
          <w:rFonts w:cs="Times New Roman"/>
          <w:szCs w:val="21"/>
          <w:lang w:eastAsia="zh-CN"/>
        </w:rPr>
        <w:t>的开发方法，</w:t>
      </w:r>
      <w:r>
        <w:rPr>
          <w:rFonts w:cs="Times New Roman"/>
          <w:szCs w:val="21"/>
          <w:lang w:eastAsia="zh-CN"/>
        </w:rPr>
        <w:t>ILCD</w:t>
      </w:r>
      <w:r>
        <w:rPr>
          <w:rFonts w:cs="Times New Roman"/>
          <w:szCs w:val="21"/>
          <w:lang w:eastAsia="zh-CN"/>
        </w:rPr>
        <w:t>合</w:t>
      </w:r>
      <w:proofErr w:type="gramStart"/>
      <w:r>
        <w:rPr>
          <w:rFonts w:cs="Times New Roman"/>
          <w:szCs w:val="21"/>
          <w:lang w:eastAsia="zh-CN"/>
        </w:rPr>
        <w:t>规</w:t>
      </w:r>
      <w:proofErr w:type="gramEnd"/>
      <w:r>
        <w:rPr>
          <w:rFonts w:cs="Times New Roman"/>
          <w:szCs w:val="21"/>
          <w:lang w:eastAsia="zh-CN"/>
        </w:rPr>
        <w:t>性由五个方面组成</w:t>
      </w:r>
      <w:r>
        <w:rPr>
          <w:rFonts w:cs="Times New Roman"/>
          <w:szCs w:val="21"/>
          <w:lang w:eastAsia="zh-CN"/>
        </w:rPr>
        <w:t>:</w:t>
      </w:r>
      <w:r>
        <w:rPr>
          <w:rFonts w:cs="Times New Roman"/>
          <w:szCs w:val="21"/>
          <w:lang w:eastAsia="zh-CN"/>
        </w:rPr>
        <w:t>数据质量、方法、术语、审查和文件</w:t>
      </w:r>
      <w:r>
        <w:rPr>
          <w:rFonts w:cs="Times New Roman"/>
          <w:szCs w:val="21"/>
          <w:lang w:eastAsia="zh-CN"/>
        </w:rPr>
        <w:t>222</w:t>
      </w:r>
      <w:r>
        <w:rPr>
          <w:rFonts w:cs="Times New Roman"/>
          <w:szCs w:val="21"/>
          <w:lang w:eastAsia="zh-CN"/>
        </w:rPr>
        <w:t>。</w:t>
      </w:r>
    </w:p>
    <w:p w14:paraId="37E9771C" w14:textId="77777777" w:rsidR="00D16BE9" w:rsidRDefault="00AC4FA2">
      <w:pPr>
        <w:pStyle w:val="a8"/>
        <w:spacing w:line="300" w:lineRule="auto"/>
        <w:ind w:firstLineChars="200" w:firstLine="420"/>
        <w:rPr>
          <w:rFonts w:cs="Times New Roman"/>
          <w:sz w:val="13"/>
          <w:lang w:eastAsia="zh-CN"/>
        </w:rPr>
      </w:pPr>
      <w:r>
        <w:rPr>
          <w:rFonts w:cs="Times New Roman"/>
          <w:noProof/>
        </w:rPr>
        <mc:AlternateContent>
          <mc:Choice Requires="wps">
            <w:drawing>
              <wp:anchor distT="0" distB="0" distL="0" distR="0" simplePos="0" relativeHeight="251639296" behindDoc="1" locked="0" layoutInCell="1" allowOverlap="1" wp14:anchorId="40B7CF89" wp14:editId="66A1A325">
                <wp:simplePos x="0" y="0"/>
                <wp:positionH relativeFrom="page">
                  <wp:posOffset>900430</wp:posOffset>
                </wp:positionH>
                <wp:positionV relativeFrom="paragraph">
                  <wp:posOffset>115570</wp:posOffset>
                </wp:positionV>
                <wp:extent cx="1828800" cy="6985"/>
                <wp:effectExtent l="0" t="0" r="0" b="0"/>
                <wp:wrapTopAndBottom/>
                <wp:docPr id="700" name="docshape1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28800" cy="6985"/>
                        </a:xfrm>
                        <a:prstGeom prst="rect">
                          <a:avLst/>
                        </a:prstGeom>
                        <a:solidFill>
                          <a:srgbClr val="000000"/>
                        </a:solidFill>
                        <a:ln>
                          <a:noFill/>
                        </a:ln>
                      </wps:spPr>
                      <wps:bodyPr rot="0" vert="horz" wrap="square" lIns="91440" tIns="45720" rIns="91440" bIns="45720" anchor="t" anchorCtr="0" upright="1">
                        <a:noAutofit/>
                      </wps:bodyPr>
                    </wps:wsp>
                  </a:graphicData>
                </a:graphic>
              </wp:anchor>
            </w:drawing>
          </mc:Choice>
          <mc:Fallback xmlns:wpsCustomData="http://www.wps.cn/officeDocument/2013/wpsCustomData">
            <w:pict>
              <v:rect id="docshape113" o:spid="_x0000_s1026" o:spt="1" style="position:absolute;left:0pt;margin-left:70.9pt;margin-top:9.1pt;height:0.55pt;width:144pt;mso-position-horizontal-relative:page;mso-wrap-distance-bottom:0pt;mso-wrap-distance-top:0pt;z-index:-251598848;mso-width-relative:page;mso-height-relative:page;" fillcolor="#000000" filled="t" stroked="f" coordsize="21600,21600" o:gfxdata="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">
                <v:fill on="t" focussize="0,0"/>
                <v:stroke on="f"/>
                <v:imagedata o:title=""/>
                <o:lock v:ext="edit" aspectratio="f"/>
                <w10:wrap type="topAndBottom"/>
              </v:rect>
            </w:pict>
          </mc:Fallback>
        </mc:AlternateContent>
      </w:r>
    </w:p>
    <w:p w14:paraId="128B38DA" w14:textId="77777777" w:rsidR="00D16BE9" w:rsidRDefault="00D16BE9">
      <w:pPr>
        <w:pStyle w:val="a8"/>
        <w:spacing w:line="300" w:lineRule="auto"/>
        <w:ind w:firstLineChars="200" w:firstLine="180"/>
        <w:rPr>
          <w:rFonts w:cs="Times New Roman"/>
          <w:sz w:val="9"/>
          <w:lang w:eastAsia="zh-CN"/>
        </w:rPr>
      </w:pPr>
    </w:p>
    <w:p w14:paraId="0210C835" w14:textId="77777777" w:rsidR="00D16BE9" w:rsidRDefault="00AC4FA2">
      <w:pPr>
        <w:spacing w:line="300" w:lineRule="auto"/>
        <w:ind w:firstLine="361"/>
        <w:rPr>
          <w:rFonts w:eastAsia="宋体" w:cs="Times New Roman"/>
          <w:b/>
          <w:bCs/>
          <w:sz w:val="18"/>
          <w:szCs w:val="18"/>
        </w:rPr>
      </w:pPr>
      <w:r>
        <w:rPr>
          <w:rFonts w:eastAsia="宋体" w:cs="Times New Roman"/>
          <w:b/>
          <w:bCs/>
          <w:sz w:val="18"/>
          <w:szCs w:val="18"/>
        </w:rPr>
        <w:t>219</w:t>
      </w:r>
      <w:r>
        <w:rPr>
          <w:rFonts w:eastAsia="宋体" w:cs="Times New Roman"/>
          <w:b/>
          <w:bCs/>
          <w:sz w:val="18"/>
          <w:szCs w:val="18"/>
        </w:rPr>
        <w:t>不适用</w:t>
      </w:r>
      <w:proofErr w:type="gramStart"/>
      <w:r>
        <w:rPr>
          <w:rFonts w:eastAsia="宋体" w:cs="Times New Roman"/>
          <w:b/>
          <w:bCs/>
          <w:sz w:val="18"/>
          <w:szCs w:val="18"/>
        </w:rPr>
        <w:t>于位置</w:t>
      </w:r>
      <w:proofErr w:type="gramEnd"/>
      <w:r>
        <w:rPr>
          <w:rFonts w:eastAsia="宋体" w:cs="Times New Roman"/>
          <w:b/>
          <w:bCs/>
          <w:sz w:val="18"/>
          <w:szCs w:val="18"/>
        </w:rPr>
        <w:t>非特定技术数据集。</w:t>
      </w:r>
    </w:p>
    <w:p w14:paraId="58DD57E5" w14:textId="77777777" w:rsidR="00D16BE9" w:rsidRDefault="00AC4FA2">
      <w:pPr>
        <w:spacing w:line="300" w:lineRule="auto"/>
        <w:ind w:firstLine="361"/>
        <w:rPr>
          <w:rFonts w:eastAsia="宋体" w:cs="Times New Roman"/>
          <w:b/>
          <w:bCs/>
          <w:sz w:val="18"/>
          <w:szCs w:val="18"/>
        </w:rPr>
      </w:pPr>
      <w:r>
        <w:rPr>
          <w:rFonts w:eastAsia="宋体" w:cs="Times New Roman"/>
          <w:b/>
          <w:bCs/>
          <w:sz w:val="18"/>
          <w:szCs w:val="18"/>
        </w:rPr>
        <w:t>220</w:t>
      </w:r>
      <w:r>
        <w:rPr>
          <w:rFonts w:eastAsia="宋体" w:cs="Times New Roman"/>
          <w:b/>
          <w:bCs/>
          <w:sz w:val="18"/>
          <w:szCs w:val="18"/>
        </w:rPr>
        <w:t>第二次出现的最低级别的</w:t>
      </w:r>
      <w:r>
        <w:rPr>
          <w:rFonts w:eastAsia="宋体" w:cs="Times New Roman"/>
          <w:b/>
          <w:bCs/>
          <w:sz w:val="18"/>
          <w:szCs w:val="18"/>
        </w:rPr>
        <w:t>“</w:t>
      </w:r>
      <w:r>
        <w:rPr>
          <w:rFonts w:eastAsia="宋体" w:cs="Times New Roman"/>
          <w:b/>
          <w:bCs/>
          <w:sz w:val="18"/>
          <w:szCs w:val="18"/>
        </w:rPr>
        <w:t>尚可</w:t>
      </w:r>
      <w:r>
        <w:rPr>
          <w:rFonts w:eastAsia="宋体" w:cs="Times New Roman"/>
          <w:b/>
          <w:bCs/>
          <w:sz w:val="18"/>
          <w:szCs w:val="18"/>
        </w:rPr>
        <w:t>”</w:t>
      </w:r>
      <w:r>
        <w:rPr>
          <w:rFonts w:eastAsia="宋体" w:cs="Times New Roman"/>
          <w:b/>
          <w:bCs/>
          <w:sz w:val="18"/>
          <w:szCs w:val="18"/>
        </w:rPr>
        <w:t>。在计算中，最低等级仅乘以</w:t>
      </w:r>
      <w:r>
        <w:rPr>
          <w:rFonts w:eastAsia="宋体" w:cs="Times New Roman"/>
          <w:b/>
          <w:bCs/>
          <w:sz w:val="18"/>
          <w:szCs w:val="18"/>
        </w:rPr>
        <w:t>“5”</w:t>
      </w:r>
      <w:r>
        <w:rPr>
          <w:rFonts w:eastAsia="宋体" w:cs="Times New Roman"/>
          <w:b/>
          <w:bCs/>
          <w:sz w:val="18"/>
          <w:szCs w:val="18"/>
        </w:rPr>
        <w:t>一次，此处为</w:t>
      </w:r>
      <w:r>
        <w:rPr>
          <w:rFonts w:eastAsia="宋体" w:cs="Times New Roman"/>
          <w:b/>
          <w:bCs/>
          <w:sz w:val="18"/>
          <w:szCs w:val="18"/>
        </w:rPr>
        <w:t>TiR</w:t>
      </w:r>
      <w:r>
        <w:rPr>
          <w:rFonts w:eastAsia="宋体" w:cs="Times New Roman"/>
          <w:b/>
          <w:bCs/>
          <w:sz w:val="18"/>
          <w:szCs w:val="18"/>
        </w:rPr>
        <w:t>。</w:t>
      </w:r>
    </w:p>
    <w:p w14:paraId="3E81C057" w14:textId="77777777" w:rsidR="00D16BE9" w:rsidRDefault="00AC4FA2">
      <w:pPr>
        <w:spacing w:line="300" w:lineRule="auto"/>
        <w:ind w:firstLine="361"/>
        <w:rPr>
          <w:rFonts w:eastAsia="宋体" w:cs="Times New Roman"/>
          <w:b/>
          <w:bCs/>
          <w:sz w:val="18"/>
          <w:szCs w:val="18"/>
        </w:rPr>
        <w:sectPr w:rsidR="00D16BE9">
          <w:pgSz w:w="11910" w:h="16840"/>
          <w:pgMar w:top="1040" w:right="1160" w:bottom="1040" w:left="1120" w:header="835" w:footer="852" w:gutter="0"/>
          <w:cols w:space="720"/>
        </w:sectPr>
      </w:pPr>
      <w:r>
        <w:rPr>
          <w:rFonts w:eastAsia="宋体" w:cs="Times New Roman"/>
          <w:b/>
          <w:bCs/>
          <w:sz w:val="18"/>
          <w:szCs w:val="18"/>
        </w:rPr>
        <w:t>221</w:t>
      </w:r>
      <w:r>
        <w:rPr>
          <w:rFonts w:eastAsia="宋体" w:cs="Times New Roman"/>
          <w:b/>
          <w:bCs/>
          <w:sz w:val="18"/>
          <w:szCs w:val="18"/>
        </w:rPr>
        <w:t>由于</w:t>
      </w:r>
      <w:r>
        <w:rPr>
          <w:rFonts w:eastAsia="宋体" w:cs="Times New Roman"/>
          <w:b/>
          <w:bCs/>
          <w:sz w:val="18"/>
          <w:szCs w:val="18"/>
        </w:rPr>
        <w:t>“</w:t>
      </w:r>
      <w:r>
        <w:rPr>
          <w:rFonts w:eastAsia="宋体" w:cs="Times New Roman"/>
          <w:b/>
          <w:bCs/>
          <w:sz w:val="18"/>
          <w:szCs w:val="18"/>
        </w:rPr>
        <w:t>地域代表性</w:t>
      </w:r>
      <w:r>
        <w:rPr>
          <w:rFonts w:eastAsia="宋体" w:cs="Times New Roman"/>
          <w:b/>
          <w:bCs/>
          <w:sz w:val="18"/>
          <w:szCs w:val="18"/>
        </w:rPr>
        <w:t>”</w:t>
      </w:r>
      <w:r>
        <w:rPr>
          <w:rFonts w:eastAsia="宋体" w:cs="Times New Roman"/>
          <w:b/>
          <w:bCs/>
          <w:sz w:val="18"/>
          <w:szCs w:val="18"/>
        </w:rPr>
        <w:t>在此不适用，因此只计算了六个指标</w:t>
      </w:r>
      <w:r>
        <w:rPr>
          <w:rFonts w:eastAsia="宋体" w:cs="Times New Roman"/>
          <w:b/>
          <w:bCs/>
          <w:sz w:val="18"/>
          <w:szCs w:val="18"/>
        </w:rPr>
        <w:t>/</w:t>
      </w:r>
      <w:r>
        <w:rPr>
          <w:rFonts w:eastAsia="宋体" w:cs="Times New Roman"/>
          <w:b/>
          <w:bCs/>
          <w:sz w:val="18"/>
          <w:szCs w:val="18"/>
        </w:rPr>
        <w:t>组成部分中的五</w:t>
      </w:r>
    </w:p>
    <w:p w14:paraId="12BC936A" w14:textId="77777777" w:rsidR="00D16BE9" w:rsidRDefault="00AC4FA2">
      <w:pPr>
        <w:pStyle w:val="a8"/>
        <w:spacing w:line="300" w:lineRule="auto"/>
        <w:ind w:firstLineChars="200" w:firstLine="420"/>
        <w:jc w:val="both"/>
        <w:rPr>
          <w:rFonts w:cs="Times New Roman"/>
          <w:szCs w:val="21"/>
          <w:lang w:eastAsia="zh-CN"/>
        </w:rPr>
      </w:pPr>
      <w:r>
        <w:rPr>
          <w:rFonts w:cs="Times New Roman"/>
          <w:szCs w:val="21"/>
          <w:lang w:eastAsia="zh-CN"/>
        </w:rPr>
        <w:lastRenderedPageBreak/>
        <w:t>当仅参考选定的</w:t>
      </w:r>
      <w:r>
        <w:rPr>
          <w:rFonts w:cs="Times New Roman"/>
          <w:szCs w:val="21"/>
          <w:lang w:eastAsia="zh-CN"/>
        </w:rPr>
        <w:t>ILCD</w:t>
      </w:r>
      <w:r>
        <w:rPr>
          <w:rFonts w:cs="Times New Roman"/>
          <w:szCs w:val="21"/>
          <w:lang w:eastAsia="zh-CN"/>
        </w:rPr>
        <w:t>符合性标准并以结构化方式报告部分符合性时，也应使用这些方面，例如，当使用</w:t>
      </w:r>
      <w:r>
        <w:rPr>
          <w:rFonts w:cs="Times New Roman"/>
          <w:szCs w:val="21"/>
          <w:lang w:eastAsia="zh-CN"/>
        </w:rPr>
        <w:t>ILCD</w:t>
      </w:r>
      <w:r>
        <w:rPr>
          <w:rFonts w:cs="Times New Roman"/>
          <w:szCs w:val="21"/>
          <w:lang w:eastAsia="zh-CN"/>
        </w:rPr>
        <w:t>参考数据集格式记录</w:t>
      </w:r>
      <w:r>
        <w:rPr>
          <w:rFonts w:cs="Times New Roman"/>
          <w:szCs w:val="21"/>
          <w:lang w:eastAsia="zh-CN"/>
        </w:rPr>
        <w:t>LCI</w:t>
      </w:r>
      <w:r>
        <w:rPr>
          <w:rFonts w:cs="Times New Roman"/>
          <w:szCs w:val="21"/>
          <w:lang w:eastAsia="zh-CN"/>
        </w:rPr>
        <w:t>数据集时。</w:t>
      </w:r>
    </w:p>
    <w:p w14:paraId="676FF9C2" w14:textId="77777777" w:rsidR="00D16BE9" w:rsidRDefault="00AC4FA2">
      <w:pPr>
        <w:pStyle w:val="a8"/>
        <w:spacing w:line="300" w:lineRule="auto"/>
        <w:ind w:firstLineChars="200" w:firstLine="420"/>
        <w:jc w:val="both"/>
        <w:rPr>
          <w:rFonts w:cs="Times New Roman"/>
          <w:szCs w:val="21"/>
          <w:lang w:eastAsia="zh-CN"/>
        </w:rPr>
      </w:pPr>
      <w:r>
        <w:rPr>
          <w:rFonts w:cs="Times New Roman"/>
          <w:szCs w:val="21"/>
          <w:lang w:eastAsia="zh-CN"/>
        </w:rPr>
        <w:t>数据集和研究的</w:t>
      </w:r>
      <w:r>
        <w:rPr>
          <w:rFonts w:cs="Times New Roman"/>
          <w:szCs w:val="21"/>
          <w:lang w:eastAsia="zh-CN"/>
        </w:rPr>
        <w:t>ILCD</w:t>
      </w:r>
      <w:r>
        <w:rPr>
          <w:rFonts w:cs="Times New Roman"/>
          <w:szCs w:val="21"/>
          <w:lang w:eastAsia="zh-CN"/>
        </w:rPr>
        <w:t>合</w:t>
      </w:r>
      <w:proofErr w:type="gramStart"/>
      <w:r>
        <w:rPr>
          <w:rFonts w:cs="Times New Roman"/>
          <w:szCs w:val="21"/>
          <w:lang w:eastAsia="zh-CN"/>
        </w:rPr>
        <w:t>规</w:t>
      </w:r>
      <w:proofErr w:type="gramEnd"/>
      <w:r>
        <w:rPr>
          <w:rFonts w:cs="Times New Roman"/>
          <w:szCs w:val="21"/>
          <w:lang w:eastAsia="zh-CN"/>
        </w:rPr>
        <w:t>性要求见第</w:t>
      </w:r>
      <w:r>
        <w:rPr>
          <w:rFonts w:cs="Times New Roman"/>
          <w:szCs w:val="21"/>
          <w:lang w:eastAsia="zh-CN"/>
        </w:rPr>
        <w:t>2.3</w:t>
      </w:r>
      <w:r>
        <w:rPr>
          <w:rFonts w:cs="Times New Roman"/>
          <w:szCs w:val="21"/>
          <w:lang w:eastAsia="zh-CN"/>
        </w:rPr>
        <w:t>章。</w:t>
      </w:r>
    </w:p>
    <w:p w14:paraId="4DCD86C7" w14:textId="77777777" w:rsidR="00D16BE9" w:rsidRDefault="00AC4FA2">
      <w:pPr>
        <w:pStyle w:val="a8"/>
        <w:spacing w:line="300" w:lineRule="auto"/>
        <w:ind w:firstLineChars="200" w:firstLine="420"/>
        <w:jc w:val="both"/>
        <w:rPr>
          <w:rFonts w:cs="Times New Roman"/>
          <w:szCs w:val="21"/>
          <w:lang w:eastAsia="zh-CN"/>
        </w:rPr>
      </w:pPr>
      <w:r>
        <w:rPr>
          <w:rFonts w:cs="Times New Roman"/>
          <w:szCs w:val="21"/>
          <w:lang w:eastAsia="zh-CN"/>
        </w:rPr>
        <w:t>请注意，仅</w:t>
      </w:r>
      <w:r>
        <w:rPr>
          <w:rFonts w:cs="Times New Roman"/>
          <w:szCs w:val="21"/>
          <w:lang w:eastAsia="zh-CN"/>
        </w:rPr>
        <w:t>“</w:t>
      </w:r>
      <w:r>
        <w:rPr>
          <w:rFonts w:cs="Times New Roman"/>
          <w:szCs w:val="21"/>
          <w:lang w:eastAsia="zh-CN"/>
        </w:rPr>
        <w:t>数据质量</w:t>
      </w:r>
      <w:r>
        <w:rPr>
          <w:rFonts w:cs="Times New Roman"/>
          <w:szCs w:val="21"/>
          <w:lang w:eastAsia="zh-CN"/>
        </w:rPr>
        <w:t>”</w:t>
      </w:r>
      <w:r>
        <w:rPr>
          <w:rFonts w:cs="Times New Roman"/>
          <w:szCs w:val="21"/>
          <w:lang w:eastAsia="zh-CN"/>
        </w:rPr>
        <w:t>合</w:t>
      </w:r>
      <w:proofErr w:type="gramStart"/>
      <w:r>
        <w:rPr>
          <w:rFonts w:cs="Times New Roman"/>
          <w:szCs w:val="21"/>
          <w:lang w:eastAsia="zh-CN"/>
        </w:rPr>
        <w:t>规</w:t>
      </w:r>
      <w:proofErr w:type="gramEnd"/>
      <w:r>
        <w:rPr>
          <w:rFonts w:cs="Times New Roman"/>
          <w:szCs w:val="21"/>
          <w:lang w:eastAsia="zh-CN"/>
        </w:rPr>
        <w:t>性由不同级别的已实现数据质量进一步区分。其他合</w:t>
      </w:r>
      <w:proofErr w:type="gramStart"/>
      <w:r>
        <w:rPr>
          <w:rFonts w:cs="Times New Roman"/>
          <w:szCs w:val="21"/>
          <w:lang w:eastAsia="zh-CN"/>
        </w:rPr>
        <w:t>规</w:t>
      </w:r>
      <w:proofErr w:type="gramEnd"/>
      <w:r>
        <w:rPr>
          <w:rFonts w:cs="Times New Roman"/>
          <w:szCs w:val="21"/>
          <w:lang w:eastAsia="zh-CN"/>
        </w:rPr>
        <w:t>标准只能是已经达到或没有达到；没有进一步的区分。</w:t>
      </w:r>
    </w:p>
    <w:p w14:paraId="60B8716F" w14:textId="77777777" w:rsidR="00D16BE9" w:rsidRDefault="00AC4FA2">
      <w:pPr>
        <w:pStyle w:val="60"/>
        <w:spacing w:line="300" w:lineRule="auto"/>
        <w:ind w:left="0" w:firstLineChars="200" w:firstLine="442"/>
        <w:rPr>
          <w:rFonts w:ascii="Times New Roman" w:eastAsia="宋体" w:hAnsi="Times New Roman" w:cs="Times New Roman"/>
          <w:lang w:eastAsia="zh-CN"/>
        </w:rPr>
      </w:pPr>
      <w:r>
        <w:rPr>
          <w:rFonts w:ascii="Times New Roman" w:eastAsia="宋体" w:hAnsi="Times New Roman" w:cs="Times New Roman"/>
          <w:lang w:eastAsia="zh-CN"/>
        </w:rPr>
        <w:t>合</w:t>
      </w:r>
      <w:proofErr w:type="gramStart"/>
      <w:r>
        <w:rPr>
          <w:rFonts w:ascii="Times New Roman" w:eastAsia="宋体" w:hAnsi="Times New Roman" w:cs="Times New Roman"/>
          <w:lang w:eastAsia="zh-CN"/>
        </w:rPr>
        <w:t>规</w:t>
      </w:r>
      <w:proofErr w:type="gramEnd"/>
      <w:r>
        <w:rPr>
          <w:rFonts w:ascii="Times New Roman" w:eastAsia="宋体" w:hAnsi="Times New Roman" w:cs="Times New Roman"/>
          <w:lang w:eastAsia="zh-CN"/>
        </w:rPr>
        <w:t>标准结构的逻辑</w:t>
      </w:r>
    </w:p>
    <w:p w14:paraId="1EE493CE" w14:textId="77777777" w:rsidR="00D16BE9" w:rsidRDefault="00AC4FA2">
      <w:pPr>
        <w:pStyle w:val="a8"/>
        <w:spacing w:line="300" w:lineRule="auto"/>
        <w:ind w:firstLineChars="200" w:firstLine="420"/>
        <w:jc w:val="both"/>
        <w:rPr>
          <w:rFonts w:cs="Times New Roman"/>
          <w:szCs w:val="21"/>
          <w:lang w:eastAsia="zh-CN"/>
        </w:rPr>
      </w:pPr>
      <w:r>
        <w:rPr>
          <w:rFonts w:cs="Times New Roman"/>
          <w:szCs w:val="21"/>
          <w:lang w:eastAsia="zh-CN"/>
        </w:rPr>
        <w:t>ILCD</w:t>
      </w:r>
      <w:r>
        <w:rPr>
          <w:rFonts w:cs="Times New Roman"/>
          <w:szCs w:val="21"/>
          <w:lang w:eastAsia="zh-CN"/>
        </w:rPr>
        <w:t>合</w:t>
      </w:r>
      <w:proofErr w:type="gramStart"/>
      <w:r>
        <w:rPr>
          <w:rFonts w:cs="Times New Roman"/>
          <w:szCs w:val="21"/>
          <w:lang w:eastAsia="zh-CN"/>
        </w:rPr>
        <w:t>规</w:t>
      </w:r>
      <w:proofErr w:type="gramEnd"/>
      <w:r>
        <w:rPr>
          <w:rFonts w:cs="Times New Roman"/>
          <w:szCs w:val="21"/>
          <w:lang w:eastAsia="zh-CN"/>
        </w:rPr>
        <w:t>标准的结构采用以下逻辑</w:t>
      </w:r>
      <w:r>
        <w:rPr>
          <w:rFonts w:cs="Times New Roman"/>
          <w:szCs w:val="21"/>
          <w:lang w:eastAsia="zh-CN"/>
        </w:rPr>
        <w:t>:</w:t>
      </w:r>
    </w:p>
    <w:p w14:paraId="42070F91" w14:textId="77777777" w:rsidR="00D16BE9" w:rsidRDefault="00AC4FA2">
      <w:pPr>
        <w:pStyle w:val="a8"/>
        <w:spacing w:line="300" w:lineRule="auto"/>
        <w:ind w:firstLineChars="200" w:firstLine="420"/>
        <w:jc w:val="both"/>
        <w:rPr>
          <w:rFonts w:cs="Times New Roman"/>
          <w:szCs w:val="21"/>
          <w:lang w:eastAsia="zh-CN"/>
        </w:rPr>
      </w:pPr>
      <w:r>
        <w:rPr>
          <w:rFonts w:cs="Times New Roman"/>
          <w:noProof/>
          <w:szCs w:val="21"/>
          <w:lang w:eastAsia="zh-CN"/>
        </w:rPr>
        <w:drawing>
          <wp:inline distT="0" distB="0" distL="0" distR="0" wp14:anchorId="61FC9D41" wp14:editId="3329A626">
            <wp:extent cx="92710" cy="123825"/>
            <wp:effectExtent l="0" t="0" r="0" b="1905"/>
            <wp:docPr id="8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1.png"/>
                    <pic:cNvPicPr>
                      <a:picLocks noChangeAspect="1"/>
                    </pic:cNvPicPr>
                  </pic:nvPicPr>
                  <pic:blipFill>
                    <a:blip r:embed="rId112" cstate="print"/>
                    <a:stretch>
                      <a:fillRect/>
                    </a:stretch>
                  </pic:blipFill>
                  <pic:spPr>
                    <a:xfrm>
                      <a:off x="0" y="0"/>
                      <a:ext cx="92964" cy="124205"/>
                    </a:xfrm>
                    <a:prstGeom prst="rect">
                      <a:avLst/>
                    </a:prstGeom>
                  </pic:spPr>
                </pic:pic>
              </a:graphicData>
            </a:graphic>
          </wp:inline>
        </w:drawing>
      </w:r>
      <w:r>
        <w:rPr>
          <w:rFonts w:cs="Times New Roman"/>
          <w:szCs w:val="21"/>
          <w:lang w:eastAsia="zh-CN"/>
        </w:rPr>
        <w:t>与清单数据和影响评估结果数据直接相关的项目归入</w:t>
      </w:r>
      <w:r>
        <w:rPr>
          <w:rFonts w:cs="Times New Roman"/>
          <w:szCs w:val="21"/>
          <w:lang w:eastAsia="zh-CN"/>
        </w:rPr>
        <w:t>“</w:t>
      </w:r>
      <w:r>
        <w:rPr>
          <w:rFonts w:cs="Times New Roman"/>
          <w:szCs w:val="21"/>
          <w:lang w:eastAsia="zh-CN"/>
        </w:rPr>
        <w:t>数据质量</w:t>
      </w:r>
      <w:r>
        <w:rPr>
          <w:rFonts w:cs="Times New Roman"/>
          <w:szCs w:val="21"/>
          <w:lang w:eastAsia="zh-CN"/>
        </w:rPr>
        <w:t>”</w:t>
      </w:r>
      <w:r>
        <w:rPr>
          <w:rFonts w:cs="Times New Roman"/>
          <w:szCs w:val="21"/>
          <w:lang w:eastAsia="zh-CN"/>
        </w:rPr>
        <w:t>项下。这些在前一章中已经讨论过了</w:t>
      </w:r>
      <w:r w:rsidR="00000000">
        <w:fldChar w:fldCharType="begin"/>
      </w:r>
      <w:r w:rsidR="00000000">
        <w:rPr>
          <w:lang w:eastAsia="zh-CN"/>
        </w:rPr>
        <w:instrText>HYPERLINK \l "_bookmark4"</w:instrText>
      </w:r>
      <w:r w:rsidR="00000000">
        <w:fldChar w:fldCharType="separate"/>
      </w:r>
      <w:r>
        <w:rPr>
          <w:rFonts w:cs="Times New Roman"/>
          <w:szCs w:val="21"/>
          <w:lang w:eastAsia="zh-CN"/>
        </w:rPr>
        <w:t>12.3</w:t>
      </w:r>
      <w:r w:rsidR="00000000">
        <w:rPr>
          <w:rFonts w:cs="Times New Roman"/>
          <w:szCs w:val="21"/>
          <w:lang w:eastAsia="zh-CN"/>
        </w:rPr>
        <w:fldChar w:fldCharType="end"/>
      </w:r>
      <w:r>
        <w:rPr>
          <w:rFonts w:cs="Times New Roman"/>
          <w:szCs w:val="21"/>
          <w:lang w:eastAsia="zh-CN"/>
        </w:rPr>
        <w:t>。</w:t>
      </w:r>
    </w:p>
    <w:p w14:paraId="23ECFD54" w14:textId="77777777" w:rsidR="00D16BE9" w:rsidRDefault="00AC4FA2">
      <w:pPr>
        <w:pStyle w:val="a8"/>
        <w:spacing w:line="300" w:lineRule="auto"/>
        <w:ind w:firstLineChars="200" w:firstLine="420"/>
        <w:jc w:val="both"/>
        <w:rPr>
          <w:rFonts w:cs="Times New Roman"/>
          <w:szCs w:val="21"/>
          <w:lang w:eastAsia="zh-CN"/>
        </w:rPr>
      </w:pPr>
      <w:r>
        <w:rPr>
          <w:rFonts w:cs="Times New Roman"/>
          <w:noProof/>
          <w:szCs w:val="21"/>
          <w:lang w:eastAsia="zh-CN"/>
        </w:rPr>
        <w:drawing>
          <wp:inline distT="0" distB="0" distL="0" distR="0" wp14:anchorId="5FD7C9FB" wp14:editId="746C9BA4">
            <wp:extent cx="92710" cy="123825"/>
            <wp:effectExtent l="0" t="0" r="0" b="1905"/>
            <wp:docPr id="8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1.png"/>
                    <pic:cNvPicPr>
                      <a:picLocks noChangeAspect="1"/>
                    </pic:cNvPicPr>
                  </pic:nvPicPr>
                  <pic:blipFill>
                    <a:blip r:embed="rId112" cstate="print"/>
                    <a:stretch>
                      <a:fillRect/>
                    </a:stretch>
                  </pic:blipFill>
                  <pic:spPr>
                    <a:xfrm>
                      <a:off x="0" y="0"/>
                      <a:ext cx="92964" cy="124205"/>
                    </a:xfrm>
                    <a:prstGeom prst="rect">
                      <a:avLst/>
                    </a:prstGeom>
                  </pic:spPr>
                </pic:pic>
              </a:graphicData>
            </a:graphic>
          </wp:inline>
        </w:drawing>
      </w:r>
      <w:r>
        <w:rPr>
          <w:rFonts w:cs="Times New Roman"/>
          <w:szCs w:val="21"/>
          <w:lang w:eastAsia="zh-CN"/>
        </w:rPr>
        <w:t>“</w:t>
      </w:r>
      <w:r>
        <w:rPr>
          <w:rFonts w:cs="Times New Roman"/>
          <w:szCs w:val="21"/>
          <w:lang w:eastAsia="zh-CN"/>
        </w:rPr>
        <w:t>方法</w:t>
      </w:r>
      <w:r>
        <w:rPr>
          <w:rFonts w:cs="Times New Roman"/>
          <w:szCs w:val="21"/>
          <w:lang w:eastAsia="zh-CN"/>
        </w:rPr>
        <w:t>”</w:t>
      </w:r>
      <w:r>
        <w:rPr>
          <w:rFonts w:cs="Times New Roman"/>
          <w:szCs w:val="21"/>
          <w:lang w:eastAsia="zh-CN"/>
        </w:rPr>
        <w:t>围绕应用方法的适当性及其使用的一致性对所有问题进行分类。这可以在与基础数据没有相关相互关系的情况下进行评估。然而，请注意，方法的一致性也必然是</w:t>
      </w:r>
      <w:r>
        <w:rPr>
          <w:rFonts w:cs="Times New Roman"/>
          <w:szCs w:val="21"/>
          <w:lang w:eastAsia="zh-CN"/>
        </w:rPr>
        <w:t>“</w:t>
      </w:r>
      <w:r>
        <w:rPr>
          <w:rFonts w:cs="Times New Roman"/>
          <w:szCs w:val="21"/>
          <w:lang w:eastAsia="zh-CN"/>
        </w:rPr>
        <w:t>数据质量</w:t>
      </w:r>
      <w:r>
        <w:rPr>
          <w:rFonts w:cs="Times New Roman"/>
          <w:szCs w:val="21"/>
          <w:lang w:eastAsia="zh-CN"/>
        </w:rPr>
        <w:t>”</w:t>
      </w:r>
      <w:r>
        <w:rPr>
          <w:rFonts w:cs="Times New Roman"/>
          <w:szCs w:val="21"/>
          <w:lang w:eastAsia="zh-CN"/>
        </w:rPr>
        <w:t>的一部分，例如，技术代表性在属性和结果建模下意味着不同的东西，方法的一致使用因此影响整体实现的代表性，特别是</w:t>
      </w:r>
      <w:r>
        <w:rPr>
          <w:rFonts w:cs="Times New Roman"/>
          <w:szCs w:val="21"/>
          <w:lang w:eastAsia="zh-CN"/>
        </w:rPr>
        <w:t>LCI</w:t>
      </w:r>
      <w:r>
        <w:rPr>
          <w:rFonts w:cs="Times New Roman"/>
          <w:szCs w:val="21"/>
          <w:lang w:eastAsia="zh-CN"/>
        </w:rPr>
        <w:t>结果数据。</w:t>
      </w:r>
    </w:p>
    <w:p w14:paraId="55BF3636" w14:textId="77777777" w:rsidR="00D16BE9" w:rsidRDefault="00AC4FA2">
      <w:pPr>
        <w:pStyle w:val="a8"/>
        <w:spacing w:line="300" w:lineRule="auto"/>
        <w:ind w:firstLineChars="200" w:firstLine="420"/>
        <w:jc w:val="both"/>
        <w:rPr>
          <w:rFonts w:cs="Times New Roman"/>
          <w:szCs w:val="21"/>
          <w:lang w:eastAsia="zh-CN"/>
        </w:rPr>
      </w:pPr>
      <w:r>
        <w:rPr>
          <w:rFonts w:cs="Times New Roman"/>
          <w:noProof/>
          <w:szCs w:val="21"/>
          <w:lang w:eastAsia="zh-CN"/>
        </w:rPr>
        <w:drawing>
          <wp:inline distT="0" distB="0" distL="0" distR="0" wp14:anchorId="059BCD48" wp14:editId="451EE972">
            <wp:extent cx="92710" cy="123825"/>
            <wp:effectExtent l="0" t="0" r="0" b="1905"/>
            <wp:docPr id="8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1.png"/>
                    <pic:cNvPicPr>
                      <a:picLocks noChangeAspect="1"/>
                    </pic:cNvPicPr>
                  </pic:nvPicPr>
                  <pic:blipFill>
                    <a:blip r:embed="rId112" cstate="print"/>
                    <a:stretch>
                      <a:fillRect/>
                    </a:stretch>
                  </pic:blipFill>
                  <pic:spPr>
                    <a:xfrm>
                      <a:off x="0" y="0"/>
                      <a:ext cx="92964" cy="124205"/>
                    </a:xfrm>
                    <a:prstGeom prst="rect">
                      <a:avLst/>
                    </a:prstGeom>
                  </pic:spPr>
                </pic:pic>
              </a:graphicData>
            </a:graphic>
          </wp:inline>
        </w:drawing>
      </w:r>
      <w:r>
        <w:rPr>
          <w:rFonts w:cs="Times New Roman"/>
          <w:szCs w:val="21"/>
          <w:lang w:eastAsia="zh-CN"/>
        </w:rPr>
        <w:t>“</w:t>
      </w:r>
      <w:r>
        <w:rPr>
          <w:rFonts w:cs="Times New Roman"/>
          <w:szCs w:val="21"/>
          <w:lang w:eastAsia="zh-CN"/>
        </w:rPr>
        <w:t>命名</w:t>
      </w:r>
      <w:r>
        <w:rPr>
          <w:rFonts w:cs="Times New Roman"/>
          <w:szCs w:val="21"/>
          <w:lang w:eastAsia="zh-CN"/>
        </w:rPr>
        <w:t>”</w:t>
      </w:r>
      <w:r>
        <w:rPr>
          <w:rFonts w:cs="Times New Roman"/>
          <w:szCs w:val="21"/>
          <w:lang w:eastAsia="zh-CN"/>
        </w:rPr>
        <w:t>是一个主要涉及基本流和其他命名元素的命名和结构的问题。这确保了不同的从业者能够始终如一地处理数据</w:t>
      </w:r>
      <w:r>
        <w:rPr>
          <w:rFonts w:cs="Times New Roman"/>
          <w:szCs w:val="21"/>
          <w:lang w:eastAsia="zh-CN"/>
        </w:rPr>
        <w:t>(</w:t>
      </w:r>
      <w:r>
        <w:rPr>
          <w:rFonts w:cs="Times New Roman"/>
          <w:szCs w:val="21"/>
          <w:lang w:eastAsia="zh-CN"/>
        </w:rPr>
        <w:t>例如，基本流量二氧化碳通过名称、</w:t>
      </w:r>
      <w:r>
        <w:rPr>
          <w:rFonts w:cs="Times New Roman"/>
          <w:szCs w:val="21"/>
          <w:lang w:eastAsia="zh-CN"/>
        </w:rPr>
        <w:t>CAS</w:t>
      </w:r>
      <w:proofErr w:type="gramStart"/>
      <w:r>
        <w:rPr>
          <w:rFonts w:cs="Times New Roman"/>
          <w:szCs w:val="21"/>
          <w:lang w:eastAsia="zh-CN"/>
        </w:rPr>
        <w:t>号清楚</w:t>
      </w:r>
      <w:proofErr w:type="gramEnd"/>
      <w:r>
        <w:rPr>
          <w:rFonts w:cs="Times New Roman"/>
          <w:szCs w:val="21"/>
          <w:lang w:eastAsia="zh-CN"/>
        </w:rPr>
        <w:t>地识别，总是以相同的单位测量等</w:t>
      </w:r>
      <w:r>
        <w:rPr>
          <w:rFonts w:cs="Times New Roman"/>
          <w:szCs w:val="21"/>
          <w:lang w:eastAsia="zh-CN"/>
        </w:rPr>
        <w:t>)</w:t>
      </w:r>
      <w:r>
        <w:rPr>
          <w:rFonts w:cs="Times New Roman"/>
          <w:szCs w:val="21"/>
          <w:lang w:eastAsia="zh-CN"/>
        </w:rPr>
        <w:t>。</w:t>
      </w:r>
      <w:proofErr w:type="gramStart"/>
      <w:r>
        <w:rPr>
          <w:rFonts w:cs="Times New Roman"/>
          <w:szCs w:val="21"/>
          <w:lang w:eastAsia="zh-CN"/>
        </w:rPr>
        <w:t>)</w:t>
      </w:r>
      <w:r>
        <w:rPr>
          <w:rFonts w:cs="Times New Roman"/>
          <w:szCs w:val="21"/>
          <w:lang w:eastAsia="zh-CN"/>
        </w:rPr>
        <w:t>和</w:t>
      </w:r>
      <w:r>
        <w:rPr>
          <w:rFonts w:cs="Times New Roman"/>
          <w:szCs w:val="21"/>
          <w:lang w:eastAsia="zh-CN"/>
        </w:rPr>
        <w:t>LCI</w:t>
      </w:r>
      <w:r>
        <w:rPr>
          <w:rFonts w:cs="Times New Roman"/>
          <w:szCs w:val="21"/>
          <w:lang w:eastAsia="zh-CN"/>
        </w:rPr>
        <w:t>数据可以正确地与</w:t>
      </w:r>
      <w:r>
        <w:rPr>
          <w:rFonts w:cs="Times New Roman"/>
          <w:szCs w:val="21"/>
          <w:lang w:eastAsia="zh-CN"/>
        </w:rPr>
        <w:t>LCIA</w:t>
      </w:r>
      <w:r>
        <w:rPr>
          <w:rFonts w:cs="Times New Roman"/>
          <w:szCs w:val="21"/>
          <w:lang w:eastAsia="zh-CN"/>
        </w:rPr>
        <w:t>因素联系起来。正确和一致地使用</w:t>
      </w:r>
      <w:r>
        <w:rPr>
          <w:rFonts w:cs="Times New Roman"/>
          <w:szCs w:val="21"/>
          <w:lang w:eastAsia="zh-CN"/>
        </w:rPr>
        <w:t>LCA</w:t>
      </w:r>
      <w:r>
        <w:rPr>
          <w:rFonts w:cs="Times New Roman"/>
          <w:szCs w:val="21"/>
          <w:lang w:eastAsia="zh-CN"/>
        </w:rPr>
        <w:t>术语是</w:t>
      </w:r>
      <w:proofErr w:type="gramEnd"/>
      <w:r>
        <w:rPr>
          <w:rFonts w:cs="Times New Roman"/>
          <w:szCs w:val="21"/>
          <w:lang w:eastAsia="zh-CN"/>
        </w:rPr>
        <w:t>“</w:t>
      </w:r>
      <w:r>
        <w:rPr>
          <w:rFonts w:cs="Times New Roman"/>
          <w:szCs w:val="21"/>
          <w:lang w:eastAsia="zh-CN"/>
        </w:rPr>
        <w:t>命名法</w:t>
      </w:r>
      <w:r>
        <w:rPr>
          <w:rFonts w:cs="Times New Roman"/>
          <w:szCs w:val="21"/>
          <w:lang w:eastAsia="zh-CN"/>
        </w:rPr>
        <w:t>”</w:t>
      </w:r>
      <w:r>
        <w:rPr>
          <w:rFonts w:cs="Times New Roman"/>
          <w:szCs w:val="21"/>
          <w:lang w:eastAsia="zh-CN"/>
        </w:rPr>
        <w:t>下的第二个组成部分。</w:t>
      </w:r>
    </w:p>
    <w:p w14:paraId="238FA663" w14:textId="77777777" w:rsidR="00D16BE9" w:rsidRDefault="00AC4FA2">
      <w:pPr>
        <w:spacing w:line="300" w:lineRule="auto"/>
        <w:ind w:firstLine="420"/>
        <w:rPr>
          <w:rFonts w:eastAsia="宋体" w:cs="Times New Roman"/>
          <w:szCs w:val="21"/>
        </w:rPr>
      </w:pPr>
      <w:r>
        <w:rPr>
          <w:rFonts w:eastAsia="宋体" w:cs="Times New Roman"/>
          <w:noProof/>
          <w:szCs w:val="21"/>
        </w:rPr>
        <w:drawing>
          <wp:inline distT="0" distB="0" distL="0" distR="0" wp14:anchorId="4DEE8D49" wp14:editId="53AEFF50">
            <wp:extent cx="92710" cy="123825"/>
            <wp:effectExtent l="0" t="0" r="0" b="1905"/>
            <wp:docPr id="8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1.png"/>
                    <pic:cNvPicPr>
                      <a:picLocks noChangeAspect="1"/>
                    </pic:cNvPicPr>
                  </pic:nvPicPr>
                  <pic:blipFill>
                    <a:blip r:embed="rId112" cstate="print"/>
                    <a:stretch>
                      <a:fillRect/>
                    </a:stretch>
                  </pic:blipFill>
                  <pic:spPr>
                    <a:xfrm>
                      <a:off x="0" y="0"/>
                      <a:ext cx="92964" cy="124205"/>
                    </a:xfrm>
                    <a:prstGeom prst="rect">
                      <a:avLst/>
                    </a:prstGeom>
                  </pic:spPr>
                </pic:pic>
              </a:graphicData>
            </a:graphic>
          </wp:inline>
        </w:drawing>
      </w:r>
      <w:r>
        <w:rPr>
          <w:rFonts w:eastAsia="宋体" w:cs="Times New Roman"/>
          <w:szCs w:val="21"/>
        </w:rPr>
        <w:t>“</w:t>
      </w:r>
      <w:r>
        <w:rPr>
          <w:rFonts w:eastAsia="宋体" w:cs="Times New Roman"/>
          <w:szCs w:val="21"/>
        </w:rPr>
        <w:t>审查</w:t>
      </w:r>
      <w:r>
        <w:rPr>
          <w:rFonts w:eastAsia="宋体" w:cs="Times New Roman"/>
          <w:szCs w:val="21"/>
        </w:rPr>
        <w:t>”</w:t>
      </w:r>
      <w:r>
        <w:rPr>
          <w:rFonts w:eastAsia="宋体" w:cs="Times New Roman"/>
          <w:szCs w:val="21"/>
        </w:rPr>
        <w:t>涵盖所有审查方面。</w:t>
      </w:r>
    </w:p>
    <w:p w14:paraId="58EEE59A" w14:textId="77777777" w:rsidR="00D16BE9" w:rsidRDefault="00AC4FA2">
      <w:pPr>
        <w:pStyle w:val="a8"/>
        <w:spacing w:line="300" w:lineRule="auto"/>
        <w:ind w:firstLineChars="200" w:firstLine="420"/>
        <w:jc w:val="both"/>
        <w:rPr>
          <w:rFonts w:cs="Times New Roman"/>
          <w:szCs w:val="21"/>
          <w:lang w:eastAsia="zh-CN"/>
        </w:rPr>
      </w:pPr>
      <w:r>
        <w:rPr>
          <w:rFonts w:cs="Times New Roman"/>
          <w:noProof/>
          <w:szCs w:val="21"/>
          <w:lang w:eastAsia="zh-CN"/>
        </w:rPr>
        <w:drawing>
          <wp:inline distT="0" distB="0" distL="0" distR="0" wp14:anchorId="7B857913" wp14:editId="4A82C603">
            <wp:extent cx="92710" cy="123825"/>
            <wp:effectExtent l="0" t="0" r="0" b="1905"/>
            <wp:docPr id="9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1.png"/>
                    <pic:cNvPicPr>
                      <a:picLocks noChangeAspect="1"/>
                    </pic:cNvPicPr>
                  </pic:nvPicPr>
                  <pic:blipFill>
                    <a:blip r:embed="rId112" cstate="print"/>
                    <a:stretch>
                      <a:fillRect/>
                    </a:stretch>
                  </pic:blipFill>
                  <pic:spPr>
                    <a:xfrm>
                      <a:off x="0" y="0"/>
                      <a:ext cx="92964" cy="124205"/>
                    </a:xfrm>
                    <a:prstGeom prst="rect">
                      <a:avLst/>
                    </a:prstGeom>
                  </pic:spPr>
                </pic:pic>
              </a:graphicData>
            </a:graphic>
          </wp:inline>
        </w:drawing>
      </w:r>
      <w:r>
        <w:rPr>
          <w:rFonts w:cs="Times New Roman"/>
          <w:szCs w:val="21"/>
          <w:lang w:eastAsia="zh-CN"/>
        </w:rPr>
        <w:t>“</w:t>
      </w:r>
      <w:r>
        <w:rPr>
          <w:rFonts w:cs="Times New Roman"/>
          <w:szCs w:val="21"/>
          <w:lang w:eastAsia="zh-CN"/>
        </w:rPr>
        <w:t>文档</w:t>
      </w:r>
      <w:r>
        <w:rPr>
          <w:rFonts w:cs="Times New Roman"/>
          <w:szCs w:val="21"/>
          <w:lang w:eastAsia="zh-CN"/>
        </w:rPr>
        <w:t>”</w:t>
      </w:r>
      <w:r>
        <w:rPr>
          <w:rFonts w:cs="Times New Roman"/>
          <w:szCs w:val="21"/>
          <w:lang w:eastAsia="zh-CN"/>
        </w:rPr>
        <w:t>最后抓住了几个问题</w:t>
      </w:r>
      <w:r>
        <w:rPr>
          <w:rFonts w:cs="Times New Roman"/>
          <w:szCs w:val="21"/>
          <w:lang w:eastAsia="zh-CN"/>
        </w:rPr>
        <w:t>:</w:t>
      </w:r>
      <w:r>
        <w:rPr>
          <w:rFonts w:cs="Times New Roman"/>
          <w:szCs w:val="21"/>
          <w:lang w:eastAsia="zh-CN"/>
        </w:rPr>
        <w:t>文档的范围和细节是支持透明性和确保结果可重现的关键要求。同时，文档对于</w:t>
      </w:r>
      <w:r>
        <w:rPr>
          <w:rFonts w:cs="Times New Roman"/>
          <w:szCs w:val="21"/>
          <w:lang w:eastAsia="zh-CN"/>
        </w:rPr>
        <w:t>LCA</w:t>
      </w:r>
      <w:r>
        <w:rPr>
          <w:rFonts w:cs="Times New Roman"/>
          <w:szCs w:val="21"/>
          <w:lang w:eastAsia="zh-CN"/>
        </w:rPr>
        <w:t>从业者了解数据集清单实际上代表了什么以及它是否是适合他</w:t>
      </w:r>
      <w:r>
        <w:rPr>
          <w:rFonts w:cs="Times New Roman"/>
          <w:szCs w:val="21"/>
          <w:lang w:eastAsia="zh-CN"/>
        </w:rPr>
        <w:t>/</w:t>
      </w:r>
      <w:r>
        <w:rPr>
          <w:rFonts w:cs="Times New Roman"/>
          <w:szCs w:val="21"/>
          <w:lang w:eastAsia="zh-CN"/>
        </w:rPr>
        <w:t>她的系统的数据是很重要的。表格</w:t>
      </w:r>
      <w:r>
        <w:rPr>
          <w:rFonts w:cs="Times New Roman"/>
          <w:szCs w:val="21"/>
          <w:lang w:eastAsia="zh-CN"/>
        </w:rPr>
        <w:t>(</w:t>
      </w:r>
      <w:r>
        <w:rPr>
          <w:rFonts w:cs="Times New Roman"/>
          <w:szCs w:val="21"/>
          <w:lang w:eastAsia="zh-CN"/>
        </w:rPr>
        <w:t>报告、数据集</w:t>
      </w:r>
      <w:r>
        <w:rPr>
          <w:rFonts w:cs="Times New Roman"/>
          <w:szCs w:val="21"/>
          <w:lang w:eastAsia="zh-CN"/>
        </w:rPr>
        <w:t>)</w:t>
      </w:r>
      <w:r>
        <w:rPr>
          <w:rFonts w:cs="Times New Roman"/>
          <w:szCs w:val="21"/>
          <w:lang w:eastAsia="zh-CN"/>
        </w:rPr>
        <w:t>和格式</w:t>
      </w:r>
      <w:r>
        <w:rPr>
          <w:rFonts w:cs="Times New Roman"/>
          <w:szCs w:val="21"/>
          <w:lang w:eastAsia="zh-CN"/>
        </w:rPr>
        <w:t>(ILCD</w:t>
      </w:r>
      <w:r>
        <w:rPr>
          <w:rFonts w:cs="Times New Roman"/>
          <w:szCs w:val="21"/>
          <w:lang w:eastAsia="zh-CN"/>
        </w:rPr>
        <w:t>参考格式、</w:t>
      </w:r>
      <w:r>
        <w:rPr>
          <w:rFonts w:cs="Times New Roman"/>
          <w:szCs w:val="21"/>
          <w:lang w:eastAsia="zh-CN"/>
        </w:rPr>
        <w:t>ILCD</w:t>
      </w:r>
      <w:r>
        <w:rPr>
          <w:rFonts w:cs="Times New Roman"/>
          <w:szCs w:val="21"/>
          <w:lang w:eastAsia="zh-CN"/>
        </w:rPr>
        <w:t>报告模板等</w:t>
      </w:r>
      <w:r>
        <w:rPr>
          <w:rFonts w:cs="Times New Roman"/>
          <w:szCs w:val="21"/>
          <w:lang w:eastAsia="zh-CN"/>
        </w:rPr>
        <w:t>)</w:t>
      </w:r>
      <w:r>
        <w:rPr>
          <w:rFonts w:cs="Times New Roman"/>
          <w:szCs w:val="21"/>
          <w:lang w:eastAsia="zh-CN"/>
        </w:rPr>
        <w:t>完善了文档信息，确保文档信息可以以电子方式交换而不会丢失信息等。</w:t>
      </w:r>
    </w:p>
    <w:p w14:paraId="5FEB2347" w14:textId="77777777" w:rsidR="00D16BE9" w:rsidRDefault="00AC4FA2">
      <w:pPr>
        <w:pStyle w:val="a8"/>
        <w:spacing w:line="300" w:lineRule="auto"/>
        <w:ind w:firstLineChars="200" w:firstLine="420"/>
        <w:jc w:val="both"/>
        <w:rPr>
          <w:rFonts w:cs="Times New Roman"/>
          <w:szCs w:val="21"/>
          <w:lang w:eastAsia="zh-CN"/>
        </w:rPr>
      </w:pPr>
      <w:r>
        <w:rPr>
          <w:rFonts w:cs="Times New Roman"/>
          <w:szCs w:val="21"/>
          <w:lang w:eastAsia="zh-CN"/>
        </w:rPr>
        <w:t>请注意，每个方面和组成部分</w:t>
      </w:r>
      <w:proofErr w:type="gramStart"/>
      <w:r>
        <w:rPr>
          <w:rFonts w:cs="Times New Roman"/>
          <w:szCs w:val="21"/>
          <w:lang w:eastAsia="zh-CN"/>
        </w:rPr>
        <w:t>下项目</w:t>
      </w:r>
      <w:proofErr w:type="gramEnd"/>
      <w:r>
        <w:rPr>
          <w:rFonts w:cs="Times New Roman"/>
          <w:szCs w:val="21"/>
          <w:lang w:eastAsia="zh-CN"/>
        </w:rPr>
        <w:t>的确切范围取决于</w:t>
      </w:r>
      <w:r>
        <w:rPr>
          <w:rFonts w:cs="Times New Roman"/>
          <w:szCs w:val="21"/>
          <w:lang w:eastAsia="zh-CN"/>
        </w:rPr>
        <w:t>LCA</w:t>
      </w:r>
      <w:r>
        <w:rPr>
          <w:rFonts w:cs="Times New Roman"/>
          <w:szCs w:val="21"/>
          <w:lang w:eastAsia="zh-CN"/>
        </w:rPr>
        <w:t>生命周期评估研究的类型。例如，处理</w:t>
      </w:r>
      <w:r>
        <w:rPr>
          <w:rFonts w:cs="Times New Roman"/>
          <w:szCs w:val="21"/>
          <w:lang w:eastAsia="zh-CN"/>
        </w:rPr>
        <w:t>LCI</w:t>
      </w:r>
      <w:r>
        <w:rPr>
          <w:rFonts w:cs="Times New Roman"/>
          <w:szCs w:val="21"/>
          <w:lang w:eastAsia="zh-CN"/>
        </w:rPr>
        <w:t>数据集的单元是否不包括与</w:t>
      </w:r>
      <w:r>
        <w:rPr>
          <w:rFonts w:cs="Times New Roman"/>
          <w:szCs w:val="21"/>
          <w:lang w:eastAsia="zh-CN"/>
        </w:rPr>
        <w:t>(</w:t>
      </w:r>
      <w:r>
        <w:rPr>
          <w:rFonts w:cs="Times New Roman"/>
          <w:szCs w:val="21"/>
          <w:lang w:eastAsia="zh-CN"/>
        </w:rPr>
        <w:t>产品</w:t>
      </w:r>
      <w:r>
        <w:rPr>
          <w:rFonts w:cs="Times New Roman"/>
          <w:szCs w:val="21"/>
          <w:lang w:eastAsia="zh-CN"/>
        </w:rPr>
        <w:t>)</w:t>
      </w:r>
      <w:r>
        <w:rPr>
          <w:rFonts w:cs="Times New Roman"/>
          <w:szCs w:val="21"/>
          <w:lang w:eastAsia="zh-CN"/>
        </w:rPr>
        <w:t>系统建模相关的某些方面，等等。</w:t>
      </w:r>
    </w:p>
    <w:p w14:paraId="5AB54EEE" w14:textId="77777777" w:rsidR="00D16BE9" w:rsidRDefault="00000000">
      <w:pPr>
        <w:pStyle w:val="a8"/>
        <w:spacing w:line="300" w:lineRule="auto"/>
        <w:ind w:firstLineChars="200" w:firstLine="420"/>
        <w:jc w:val="both"/>
        <w:rPr>
          <w:rFonts w:cs="Times New Roman"/>
          <w:szCs w:val="21"/>
          <w:lang w:eastAsia="zh-CN"/>
        </w:rPr>
      </w:pPr>
      <w:hyperlink w:anchor="_bookmark10" w:history="1">
        <w:r w:rsidR="00AC4FA2">
          <w:rPr>
            <w:rFonts w:cs="Times New Roman"/>
            <w:szCs w:val="21"/>
            <w:lang w:eastAsia="zh-CN"/>
          </w:rPr>
          <w:t>Table 9</w:t>
        </w:r>
      </w:hyperlink>
      <w:r w:rsidR="00AC4FA2">
        <w:rPr>
          <w:rFonts w:cs="Times New Roman"/>
          <w:szCs w:val="21"/>
          <w:lang w:eastAsia="zh-CN"/>
        </w:rPr>
        <w:t>提供了有关合</w:t>
      </w:r>
      <w:proofErr w:type="gramStart"/>
      <w:r w:rsidR="00AC4FA2">
        <w:rPr>
          <w:rFonts w:cs="Times New Roman"/>
          <w:szCs w:val="21"/>
          <w:lang w:eastAsia="zh-CN"/>
        </w:rPr>
        <w:t>规</w:t>
      </w:r>
      <w:proofErr w:type="gramEnd"/>
      <w:r w:rsidR="00AC4FA2">
        <w:rPr>
          <w:rFonts w:cs="Times New Roman"/>
          <w:szCs w:val="21"/>
          <w:lang w:eastAsia="zh-CN"/>
        </w:rPr>
        <w:t>标准的更多详细信息。</w:t>
      </w:r>
    </w:p>
    <w:p w14:paraId="78A1EF20" w14:textId="77777777" w:rsidR="00D16BE9" w:rsidRDefault="00D16BE9">
      <w:pPr>
        <w:pStyle w:val="a8"/>
        <w:spacing w:line="300" w:lineRule="auto"/>
        <w:ind w:firstLineChars="200" w:firstLine="400"/>
        <w:rPr>
          <w:rFonts w:cs="Times New Roman"/>
          <w:sz w:val="20"/>
          <w:lang w:eastAsia="zh-CN"/>
        </w:rPr>
      </w:pPr>
    </w:p>
    <w:p w14:paraId="775FA9B0" w14:textId="77777777" w:rsidR="00D16BE9" w:rsidRDefault="00D16BE9">
      <w:pPr>
        <w:pStyle w:val="a8"/>
        <w:spacing w:line="300" w:lineRule="auto"/>
        <w:ind w:firstLineChars="200" w:firstLine="400"/>
        <w:rPr>
          <w:rFonts w:cs="Times New Roman"/>
          <w:sz w:val="20"/>
          <w:lang w:eastAsia="zh-CN"/>
        </w:rPr>
      </w:pPr>
    </w:p>
    <w:p w14:paraId="2BFDC9F0" w14:textId="77777777" w:rsidR="00D16BE9" w:rsidRDefault="00AC4FA2">
      <w:pPr>
        <w:pStyle w:val="a8"/>
        <w:spacing w:line="300" w:lineRule="auto"/>
        <w:ind w:firstLineChars="200" w:firstLine="420"/>
        <w:rPr>
          <w:rFonts w:cs="Times New Roman"/>
          <w:sz w:val="29"/>
          <w:lang w:eastAsia="zh-CN"/>
        </w:rPr>
      </w:pPr>
      <w:r>
        <w:rPr>
          <w:rFonts w:cs="Times New Roman"/>
          <w:noProof/>
        </w:rPr>
        <mc:AlternateContent>
          <mc:Choice Requires="wps">
            <w:drawing>
              <wp:anchor distT="0" distB="0" distL="0" distR="0" simplePos="0" relativeHeight="251640320" behindDoc="1" locked="0" layoutInCell="1" allowOverlap="1" wp14:anchorId="15F34187" wp14:editId="302582C1">
                <wp:simplePos x="0" y="0"/>
                <wp:positionH relativeFrom="page">
                  <wp:posOffset>900430</wp:posOffset>
                </wp:positionH>
                <wp:positionV relativeFrom="paragraph">
                  <wp:posOffset>234315</wp:posOffset>
                </wp:positionV>
                <wp:extent cx="1828800" cy="6985"/>
                <wp:effectExtent l="0" t="0" r="0" b="0"/>
                <wp:wrapTopAndBottom/>
                <wp:docPr id="699" name="docshape1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28800" cy="6985"/>
                        </a:xfrm>
                        <a:prstGeom prst="rect">
                          <a:avLst/>
                        </a:prstGeom>
                        <a:solidFill>
                          <a:srgbClr val="000000"/>
                        </a:solidFill>
                        <a:ln>
                          <a:noFill/>
                        </a:ln>
                      </wps:spPr>
                      <wps:bodyPr rot="0" vert="horz" wrap="square" lIns="91440" tIns="45720" rIns="91440" bIns="45720" anchor="t" anchorCtr="0" upright="1">
                        <a:noAutofit/>
                      </wps:bodyPr>
                    </wps:wsp>
                  </a:graphicData>
                </a:graphic>
              </wp:anchor>
            </w:drawing>
          </mc:Choice>
          <mc:Fallback xmlns:wpsCustomData="http://www.wps.cn/officeDocument/2013/wpsCustomData">
            <w:pict>
              <v:rect id="docshape114" o:spid="_x0000_s1026" o:spt="1" style="position:absolute;left:0pt;margin-left:70.9pt;margin-top:18.45pt;height:0.55pt;width:144pt;mso-position-horizontal-relative:page;mso-wrap-distance-bottom:0pt;mso-wrap-distance-top:0pt;z-index:-251598848;mso-width-relative:page;mso-height-relative:page;" fillcolor="#000000" filled="t" stroked="f" coordsize="21600,21600" o:gfxdata="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">
                <v:fill on="t" focussize="0,0"/>
                <v:stroke on="f"/>
                <v:imagedata o:title=""/>
                <o:lock v:ext="edit" aspectratio="f"/>
                <w10:wrap type="topAndBottom"/>
              </v:rect>
            </w:pict>
          </mc:Fallback>
        </mc:AlternateContent>
      </w:r>
    </w:p>
    <w:p w14:paraId="4238BF8C" w14:textId="77777777" w:rsidR="00D16BE9" w:rsidRDefault="00D16BE9">
      <w:pPr>
        <w:pStyle w:val="a8"/>
        <w:spacing w:line="300" w:lineRule="auto"/>
        <w:ind w:firstLineChars="200" w:firstLine="180"/>
        <w:rPr>
          <w:rFonts w:cs="Times New Roman"/>
          <w:sz w:val="9"/>
          <w:lang w:eastAsia="zh-CN"/>
        </w:rPr>
      </w:pPr>
    </w:p>
    <w:p w14:paraId="16194304" w14:textId="77777777" w:rsidR="00D16BE9" w:rsidRDefault="00AC4FA2">
      <w:pPr>
        <w:spacing w:line="300" w:lineRule="auto"/>
        <w:ind w:firstLine="361"/>
        <w:rPr>
          <w:rFonts w:eastAsia="宋体" w:cs="Times New Roman"/>
          <w:b/>
          <w:bCs/>
          <w:sz w:val="18"/>
          <w:szCs w:val="18"/>
        </w:rPr>
      </w:pPr>
      <w:r>
        <w:rPr>
          <w:rFonts w:eastAsia="宋体" w:cs="Times New Roman"/>
          <w:b/>
          <w:bCs/>
          <w:sz w:val="18"/>
          <w:szCs w:val="18"/>
        </w:rPr>
        <w:t>222</w:t>
      </w:r>
      <w:r>
        <w:rPr>
          <w:rFonts w:eastAsia="宋体" w:cs="Times New Roman"/>
          <w:b/>
          <w:bCs/>
          <w:sz w:val="18"/>
          <w:szCs w:val="18"/>
        </w:rPr>
        <w:t>按照这组</w:t>
      </w:r>
      <w:r>
        <w:rPr>
          <w:rFonts w:eastAsia="宋体" w:cs="Times New Roman"/>
          <w:b/>
          <w:bCs/>
          <w:sz w:val="18"/>
          <w:szCs w:val="18"/>
        </w:rPr>
        <w:t>5</w:t>
      </w:r>
      <w:r>
        <w:rPr>
          <w:rFonts w:eastAsia="宋体" w:cs="Times New Roman"/>
          <w:b/>
          <w:bCs/>
          <w:sz w:val="18"/>
          <w:szCs w:val="18"/>
        </w:rPr>
        <w:t>个符合性方面的相同逻辑，也可以描述和评估</w:t>
      </w:r>
      <w:r>
        <w:rPr>
          <w:rFonts w:eastAsia="宋体" w:cs="Times New Roman"/>
          <w:b/>
          <w:bCs/>
          <w:sz w:val="18"/>
          <w:szCs w:val="18"/>
        </w:rPr>
        <w:t>LCIA</w:t>
      </w:r>
      <w:r>
        <w:rPr>
          <w:rFonts w:eastAsia="宋体" w:cs="Times New Roman"/>
          <w:b/>
          <w:bCs/>
          <w:sz w:val="18"/>
          <w:szCs w:val="18"/>
        </w:rPr>
        <w:t>方法的整体质量。这方面更详细的规定仍有待制定。</w:t>
      </w:r>
    </w:p>
    <w:p w14:paraId="622CAC2B" w14:textId="77777777" w:rsidR="00D16BE9" w:rsidRDefault="00D16BE9">
      <w:pPr>
        <w:spacing w:line="300" w:lineRule="auto"/>
        <w:ind w:firstLine="360"/>
        <w:rPr>
          <w:rFonts w:eastAsia="宋体" w:cs="Times New Roman"/>
          <w:sz w:val="18"/>
        </w:rPr>
        <w:sectPr w:rsidR="00D16BE9">
          <w:pgSz w:w="11910" w:h="16840"/>
          <w:pgMar w:top="1040" w:right="1160" w:bottom="1040" w:left="1120" w:header="835" w:footer="852" w:gutter="0"/>
          <w:cols w:space="720"/>
        </w:sectPr>
      </w:pPr>
    </w:p>
    <w:p w14:paraId="66D5E4E8" w14:textId="77777777" w:rsidR="00D16BE9" w:rsidRDefault="00D16BE9">
      <w:pPr>
        <w:pStyle w:val="a8"/>
        <w:spacing w:line="300" w:lineRule="auto"/>
        <w:ind w:firstLineChars="200" w:firstLine="460"/>
        <w:rPr>
          <w:rFonts w:cs="Times New Roman"/>
          <w:sz w:val="23"/>
          <w:lang w:eastAsia="zh-CN"/>
        </w:rPr>
      </w:pPr>
    </w:p>
    <w:p w14:paraId="36BB78B7" w14:textId="77777777" w:rsidR="00D16BE9" w:rsidRDefault="00AC4FA2">
      <w:pPr>
        <w:tabs>
          <w:tab w:val="left" w:pos="1603"/>
        </w:tabs>
        <w:spacing w:line="300" w:lineRule="auto"/>
        <w:ind w:firstLine="402"/>
        <w:rPr>
          <w:rFonts w:eastAsia="宋体" w:cs="Times New Roman"/>
          <w:b/>
          <w:sz w:val="20"/>
        </w:rPr>
      </w:pPr>
      <w:bookmarkStart w:id="175" w:name="_bookmark10"/>
      <w:bookmarkEnd w:id="175"/>
      <w:r>
        <w:rPr>
          <w:rFonts w:eastAsia="宋体" w:cs="Times New Roman"/>
          <w:b/>
          <w:sz w:val="20"/>
        </w:rPr>
        <w:t>表</w:t>
      </w:r>
      <w:r>
        <w:rPr>
          <w:rFonts w:eastAsia="宋体" w:cs="Times New Roman"/>
          <w:b/>
          <w:sz w:val="20"/>
        </w:rPr>
        <w:t>9 ILCD</w:t>
      </w:r>
      <w:r>
        <w:rPr>
          <w:rFonts w:eastAsia="宋体" w:cs="Times New Roman"/>
          <w:b/>
          <w:sz w:val="20"/>
        </w:rPr>
        <w:t>和</w:t>
      </w:r>
      <w:r>
        <w:rPr>
          <w:rFonts w:eastAsia="宋体" w:cs="Times New Roman"/>
          <w:b/>
          <w:sz w:val="20"/>
        </w:rPr>
        <w:t>LCA</w:t>
      </w:r>
      <w:r>
        <w:rPr>
          <w:rFonts w:eastAsia="宋体" w:cs="Times New Roman"/>
          <w:b/>
          <w:sz w:val="20"/>
        </w:rPr>
        <w:t>研究和数据集、直接应用以及衍生的更具体的指导文件</w:t>
      </w:r>
      <w:r>
        <w:rPr>
          <w:rFonts w:eastAsia="宋体" w:cs="Times New Roman"/>
          <w:b/>
          <w:sz w:val="20"/>
        </w:rPr>
        <w:t>/</w:t>
      </w:r>
      <w:r>
        <w:rPr>
          <w:rFonts w:eastAsia="宋体" w:cs="Times New Roman"/>
          <w:b/>
          <w:sz w:val="20"/>
        </w:rPr>
        <w:t>产品类别规则</w:t>
      </w:r>
      <w:r>
        <w:rPr>
          <w:rFonts w:eastAsia="宋体" w:cs="Times New Roman"/>
          <w:b/>
          <w:sz w:val="20"/>
        </w:rPr>
        <w:t>(PCR)</w:t>
      </w:r>
      <w:r>
        <w:rPr>
          <w:rFonts w:eastAsia="宋体" w:cs="Times New Roman"/>
          <w:b/>
          <w:sz w:val="20"/>
        </w:rPr>
        <w:t>的</w:t>
      </w:r>
      <w:r>
        <w:rPr>
          <w:rFonts w:eastAsia="宋体" w:cs="Times New Roman"/>
          <w:b/>
          <w:sz w:val="20"/>
        </w:rPr>
        <w:t>ILCD</w:t>
      </w:r>
      <w:r>
        <w:rPr>
          <w:rFonts w:eastAsia="宋体" w:cs="Times New Roman"/>
          <w:b/>
          <w:sz w:val="20"/>
        </w:rPr>
        <w:t>合</w:t>
      </w:r>
      <w:proofErr w:type="gramStart"/>
      <w:r>
        <w:rPr>
          <w:rFonts w:eastAsia="宋体" w:cs="Times New Roman"/>
          <w:b/>
          <w:sz w:val="20"/>
        </w:rPr>
        <w:t>规</w:t>
      </w:r>
      <w:proofErr w:type="gramEnd"/>
      <w:r>
        <w:rPr>
          <w:rFonts w:eastAsia="宋体" w:cs="Times New Roman"/>
          <w:b/>
          <w:sz w:val="20"/>
        </w:rPr>
        <w:t>性。符合性方面、组件、简要描述和主要相应章节</w:t>
      </w:r>
      <w:r>
        <w:rPr>
          <w:rFonts w:eastAsia="宋体" w:cs="Times New Roman"/>
          <w:b/>
          <w:sz w:val="20"/>
        </w:rPr>
        <w:t>(</w:t>
      </w:r>
      <w:r>
        <w:rPr>
          <w:rFonts w:eastAsia="宋体" w:cs="Times New Roman"/>
          <w:b/>
          <w:sz w:val="20"/>
        </w:rPr>
        <w:t>指示性</w:t>
      </w:r>
      <w:r>
        <w:rPr>
          <w:rFonts w:eastAsia="宋体" w:cs="Times New Roman"/>
          <w:b/>
          <w:sz w:val="20"/>
        </w:rPr>
        <w:t>)</w:t>
      </w:r>
      <w:r>
        <w:rPr>
          <w:rFonts w:eastAsia="宋体" w:cs="Times New Roman"/>
          <w:b/>
          <w:sz w:val="20"/>
        </w:rPr>
        <w:t>。</w:t>
      </w:r>
    </w:p>
    <w:p w14:paraId="5112D58D" w14:textId="77777777" w:rsidR="00D16BE9" w:rsidRDefault="00D16BE9">
      <w:pPr>
        <w:pStyle w:val="a8"/>
        <w:spacing w:line="300" w:lineRule="auto"/>
        <w:ind w:firstLineChars="200" w:firstLine="201"/>
        <w:rPr>
          <w:rFonts w:cs="Times New Roman"/>
          <w:b/>
          <w:sz w:val="10"/>
          <w:lang w:eastAsia="zh-CN"/>
        </w:rPr>
      </w:pPr>
    </w:p>
    <w:tbl>
      <w:tblPr>
        <w:tblStyle w:val="TableNormal"/>
        <w:tblW w:w="0" w:type="auto"/>
        <w:tblInd w:w="1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28"/>
        <w:gridCol w:w="2180"/>
        <w:gridCol w:w="3600"/>
        <w:gridCol w:w="1978"/>
      </w:tblGrid>
      <w:tr w:rsidR="00D16BE9" w14:paraId="1E1A4ABD" w14:textId="77777777">
        <w:trPr>
          <w:trHeight w:val="430"/>
        </w:trPr>
        <w:tc>
          <w:tcPr>
            <w:tcW w:w="1528" w:type="dxa"/>
          </w:tcPr>
          <w:p w14:paraId="5A977097" w14:textId="77777777" w:rsidR="00D16BE9" w:rsidRDefault="00AC4FA2">
            <w:pPr>
              <w:pStyle w:val="TableParagraph"/>
              <w:spacing w:before="0" w:line="300" w:lineRule="auto"/>
              <w:ind w:left="0" w:firstLineChars="200" w:firstLine="394"/>
              <w:rPr>
                <w:rFonts w:ascii="Times New Roman" w:eastAsia="宋体" w:hAnsi="Times New Roman" w:cs="Times New Roman"/>
                <w:b/>
                <w:sz w:val="20"/>
              </w:rPr>
            </w:pPr>
            <w:proofErr w:type="spellStart"/>
            <w:r>
              <w:rPr>
                <w:rFonts w:ascii="Times New Roman" w:eastAsia="宋体" w:hAnsi="Times New Roman" w:cs="Times New Roman"/>
                <w:b/>
                <w:spacing w:val="-2"/>
                <w:sz w:val="20"/>
              </w:rPr>
              <w:t>方面</w:t>
            </w:r>
            <w:proofErr w:type="spellEnd"/>
          </w:p>
        </w:tc>
        <w:tc>
          <w:tcPr>
            <w:tcW w:w="2180" w:type="dxa"/>
          </w:tcPr>
          <w:p w14:paraId="7EC7400C" w14:textId="77777777" w:rsidR="00D16BE9" w:rsidRDefault="00AC4FA2">
            <w:pPr>
              <w:pStyle w:val="TableParagraph"/>
              <w:spacing w:before="0" w:line="300" w:lineRule="auto"/>
              <w:ind w:left="0" w:firstLineChars="200" w:firstLine="394"/>
              <w:rPr>
                <w:rFonts w:ascii="Times New Roman" w:eastAsia="宋体" w:hAnsi="Times New Roman" w:cs="Times New Roman"/>
                <w:b/>
                <w:sz w:val="20"/>
              </w:rPr>
            </w:pPr>
            <w:proofErr w:type="spellStart"/>
            <w:r>
              <w:rPr>
                <w:rFonts w:ascii="Times New Roman" w:eastAsia="宋体" w:hAnsi="Times New Roman" w:cs="Times New Roman"/>
                <w:b/>
                <w:spacing w:val="-2"/>
                <w:sz w:val="20"/>
              </w:rPr>
              <w:t>成分</w:t>
            </w:r>
            <w:proofErr w:type="spellEnd"/>
          </w:p>
        </w:tc>
        <w:tc>
          <w:tcPr>
            <w:tcW w:w="3600" w:type="dxa"/>
          </w:tcPr>
          <w:p w14:paraId="3CF0FB7B" w14:textId="77777777" w:rsidR="00D16BE9" w:rsidRDefault="00AC4FA2">
            <w:pPr>
              <w:pStyle w:val="TableParagraph"/>
              <w:spacing w:before="0" w:line="300" w:lineRule="auto"/>
              <w:ind w:left="0" w:firstLineChars="200" w:firstLine="402"/>
              <w:rPr>
                <w:rFonts w:ascii="Times New Roman" w:eastAsia="宋体" w:hAnsi="Times New Roman" w:cs="Times New Roman"/>
                <w:b/>
                <w:sz w:val="20"/>
              </w:rPr>
            </w:pPr>
            <w:proofErr w:type="spellStart"/>
            <w:r>
              <w:rPr>
                <w:rFonts w:ascii="Times New Roman" w:eastAsia="宋体" w:hAnsi="Times New Roman" w:cs="Times New Roman"/>
                <w:b/>
                <w:sz w:val="20"/>
              </w:rPr>
              <w:t>描述</w:t>
            </w:r>
            <w:proofErr w:type="spellEnd"/>
            <w:r>
              <w:rPr>
                <w:rFonts w:ascii="Times New Roman" w:eastAsia="宋体" w:hAnsi="Times New Roman" w:cs="Times New Roman"/>
                <w:b/>
                <w:sz w:val="20"/>
              </w:rPr>
              <w:t>/</w:t>
            </w:r>
            <w:proofErr w:type="spellStart"/>
            <w:r>
              <w:rPr>
                <w:rFonts w:ascii="Times New Roman" w:eastAsia="宋体" w:hAnsi="Times New Roman" w:cs="Times New Roman"/>
                <w:b/>
                <w:sz w:val="20"/>
              </w:rPr>
              <w:t>评论</w:t>
            </w:r>
            <w:proofErr w:type="spellEnd"/>
          </w:p>
        </w:tc>
        <w:tc>
          <w:tcPr>
            <w:tcW w:w="1978" w:type="dxa"/>
          </w:tcPr>
          <w:p w14:paraId="03EC5F8D" w14:textId="77777777" w:rsidR="00D16BE9" w:rsidRDefault="00AC4FA2">
            <w:pPr>
              <w:pStyle w:val="TableParagraph"/>
              <w:spacing w:before="0" w:line="300" w:lineRule="auto"/>
              <w:ind w:left="0" w:firstLineChars="200" w:firstLine="402"/>
              <w:rPr>
                <w:rFonts w:ascii="Times New Roman" w:eastAsia="宋体" w:hAnsi="Times New Roman" w:cs="Times New Roman"/>
                <w:b/>
                <w:sz w:val="20"/>
              </w:rPr>
            </w:pPr>
            <w:proofErr w:type="spellStart"/>
            <w:r>
              <w:rPr>
                <w:rFonts w:ascii="Times New Roman" w:eastAsia="宋体" w:hAnsi="Times New Roman" w:cs="Times New Roman"/>
                <w:b/>
                <w:sz w:val="20"/>
              </w:rPr>
              <w:t>主要章节</w:t>
            </w:r>
            <w:proofErr w:type="spellEnd"/>
          </w:p>
        </w:tc>
      </w:tr>
      <w:tr w:rsidR="00D16BE9" w14:paraId="35B5630E" w14:textId="77777777">
        <w:trPr>
          <w:trHeight w:val="429"/>
        </w:trPr>
        <w:tc>
          <w:tcPr>
            <w:tcW w:w="1528" w:type="dxa"/>
            <w:vMerge w:val="restart"/>
          </w:tcPr>
          <w:p w14:paraId="71B1F612" w14:textId="77777777" w:rsidR="00D16BE9" w:rsidRDefault="00AC4FA2">
            <w:pPr>
              <w:pStyle w:val="TableParagraph"/>
              <w:spacing w:before="0" w:line="300" w:lineRule="auto"/>
              <w:ind w:left="0" w:firstLineChars="200" w:firstLine="394"/>
              <w:rPr>
                <w:rFonts w:ascii="Times New Roman" w:eastAsia="宋体" w:hAnsi="Times New Roman" w:cs="Times New Roman"/>
                <w:b/>
                <w:sz w:val="20"/>
              </w:rPr>
            </w:pPr>
            <w:proofErr w:type="spellStart"/>
            <w:r>
              <w:rPr>
                <w:rFonts w:ascii="Times New Roman" w:eastAsia="宋体" w:hAnsi="Times New Roman" w:cs="Times New Roman"/>
                <w:b/>
                <w:spacing w:val="-2"/>
                <w:sz w:val="20"/>
              </w:rPr>
              <w:t>质量</w:t>
            </w:r>
            <w:proofErr w:type="spellEnd"/>
          </w:p>
        </w:tc>
        <w:tc>
          <w:tcPr>
            <w:tcW w:w="2180" w:type="dxa"/>
          </w:tcPr>
          <w:p w14:paraId="533A0055" w14:textId="77777777" w:rsidR="00D16BE9" w:rsidRDefault="00AC4FA2">
            <w:pPr>
              <w:pStyle w:val="TableParagraph"/>
              <w:spacing w:before="0" w:line="300" w:lineRule="auto"/>
              <w:ind w:left="0" w:firstLineChars="200" w:firstLine="392"/>
              <w:rPr>
                <w:rFonts w:ascii="Times New Roman" w:eastAsia="宋体" w:hAnsi="Times New Roman" w:cs="Times New Roman"/>
                <w:sz w:val="20"/>
              </w:rPr>
            </w:pPr>
            <w:proofErr w:type="spellStart"/>
            <w:r>
              <w:rPr>
                <w:rFonts w:ascii="Times New Roman" w:eastAsia="宋体" w:hAnsi="Times New Roman" w:cs="Times New Roman"/>
                <w:spacing w:val="-2"/>
                <w:sz w:val="20"/>
              </w:rPr>
              <w:t>完全</w:t>
            </w:r>
            <w:proofErr w:type="spellEnd"/>
          </w:p>
        </w:tc>
        <w:tc>
          <w:tcPr>
            <w:tcW w:w="3600" w:type="dxa"/>
            <w:vMerge w:val="restart"/>
          </w:tcPr>
          <w:p w14:paraId="732B9704" w14:textId="77777777" w:rsidR="00D16BE9" w:rsidRDefault="00AC4FA2">
            <w:pPr>
              <w:pStyle w:val="TableParagraph"/>
              <w:spacing w:before="0" w:line="300" w:lineRule="auto"/>
              <w:ind w:left="0" w:firstLineChars="200" w:firstLine="400"/>
              <w:rPr>
                <w:rFonts w:ascii="Times New Roman" w:eastAsia="宋体" w:hAnsi="Times New Roman" w:cs="Times New Roman"/>
                <w:sz w:val="20"/>
              </w:rPr>
            </w:pPr>
            <w:proofErr w:type="spellStart"/>
            <w:r>
              <w:rPr>
                <w:rFonts w:ascii="Times New Roman" w:eastAsia="宋体" w:hAnsi="Times New Roman" w:cs="Times New Roman"/>
                <w:sz w:val="20"/>
              </w:rPr>
              <w:t>详情见</w:t>
            </w:r>
            <w:hyperlink w:anchor="_bookmark5" w:history="1">
              <w:r>
                <w:rPr>
                  <w:rFonts w:ascii="Times New Roman" w:eastAsia="宋体" w:hAnsi="Times New Roman" w:cs="Times New Roman"/>
                  <w:sz w:val="20"/>
                </w:rPr>
                <w:t>Table</w:t>
              </w:r>
              <w:proofErr w:type="spellEnd"/>
              <w:r>
                <w:rPr>
                  <w:rFonts w:ascii="Times New Roman" w:eastAsia="宋体" w:hAnsi="Times New Roman" w:cs="Times New Roman"/>
                  <w:sz w:val="20"/>
                </w:rPr>
                <w:t xml:space="preserve"> 5,</w:t>
              </w:r>
            </w:hyperlink>
            <w:hyperlink w:anchor="_bookmark6" w:history="1">
              <w:r>
                <w:rPr>
                  <w:rFonts w:ascii="Times New Roman" w:eastAsia="宋体" w:hAnsi="Times New Roman" w:cs="Times New Roman"/>
                  <w:sz w:val="20"/>
                </w:rPr>
                <w:t>Table 6,</w:t>
              </w:r>
            </w:hyperlink>
            <w:hyperlink w:anchor="_bookmark8" w:history="1">
              <w:r>
                <w:rPr>
                  <w:rFonts w:ascii="Times New Roman" w:eastAsia="宋体" w:hAnsi="Times New Roman" w:cs="Times New Roman"/>
                  <w:sz w:val="20"/>
                </w:rPr>
                <w:t>Table 7.</w:t>
              </w:r>
            </w:hyperlink>
          </w:p>
        </w:tc>
        <w:tc>
          <w:tcPr>
            <w:tcW w:w="1978" w:type="dxa"/>
            <w:vMerge w:val="restart"/>
          </w:tcPr>
          <w:p w14:paraId="6A4D61FF" w14:textId="77777777" w:rsidR="00D16BE9" w:rsidRDefault="00AC4FA2">
            <w:pPr>
              <w:pStyle w:val="TableParagraph"/>
              <w:spacing w:before="0" w:line="300" w:lineRule="auto"/>
              <w:ind w:left="0" w:firstLineChars="200" w:firstLine="440"/>
              <w:rPr>
                <w:rFonts w:ascii="Times New Roman" w:eastAsia="宋体" w:hAnsi="Times New Roman" w:cs="Times New Roman"/>
                <w:sz w:val="20"/>
                <w:lang w:eastAsia="zh-CN"/>
              </w:rPr>
            </w:pPr>
            <w:r>
              <w:rPr>
                <w:rFonts w:ascii="Times New Roman" w:eastAsia="宋体" w:hAnsi="Times New Roman" w:hint="eastAsia"/>
                <w:lang w:eastAsia="zh-CN"/>
              </w:rPr>
              <w:t>第</w:t>
            </w:r>
            <w:r w:rsidR="00000000">
              <w:fldChar w:fldCharType="begin"/>
            </w:r>
            <w:r w:rsidR="00000000">
              <w:instrText>HYPERLINK \l "_bookmark4"</w:instrText>
            </w:r>
            <w:r w:rsidR="00000000">
              <w:fldChar w:fldCharType="separate"/>
            </w:r>
            <w:r>
              <w:rPr>
                <w:rFonts w:ascii="Times New Roman" w:eastAsia="宋体" w:hAnsi="Times New Roman" w:cs="Times New Roman"/>
                <w:spacing w:val="-4"/>
                <w:sz w:val="20"/>
              </w:rPr>
              <w:t>12.3</w:t>
            </w:r>
            <w:r w:rsidR="00000000">
              <w:rPr>
                <w:rFonts w:ascii="Times New Roman" w:eastAsia="宋体" w:hAnsi="Times New Roman" w:cs="Times New Roman"/>
                <w:spacing w:val="-4"/>
                <w:sz w:val="20"/>
              </w:rPr>
              <w:fldChar w:fldCharType="end"/>
            </w:r>
            <w:r>
              <w:rPr>
                <w:rFonts w:ascii="Times New Roman" w:eastAsia="宋体" w:hAnsi="Times New Roman" w:cs="Times New Roman" w:hint="eastAsia"/>
                <w:spacing w:val="-4"/>
                <w:sz w:val="20"/>
                <w:lang w:eastAsia="zh-CN"/>
              </w:rPr>
              <w:t>章</w:t>
            </w:r>
          </w:p>
        </w:tc>
      </w:tr>
      <w:tr w:rsidR="00D16BE9" w14:paraId="51118C01" w14:textId="77777777">
        <w:trPr>
          <w:trHeight w:val="684"/>
        </w:trPr>
        <w:tc>
          <w:tcPr>
            <w:tcW w:w="1528" w:type="dxa"/>
            <w:vMerge/>
            <w:tcBorders>
              <w:top w:val="nil"/>
            </w:tcBorders>
          </w:tcPr>
          <w:p w14:paraId="0AA5EDC0" w14:textId="77777777" w:rsidR="00D16BE9" w:rsidRDefault="00D16BE9">
            <w:pPr>
              <w:spacing w:line="300" w:lineRule="auto"/>
              <w:ind w:firstLine="40"/>
              <w:rPr>
                <w:rFonts w:eastAsia="宋体" w:cs="Times New Roman"/>
                <w:sz w:val="2"/>
                <w:szCs w:val="2"/>
              </w:rPr>
            </w:pPr>
          </w:p>
        </w:tc>
        <w:tc>
          <w:tcPr>
            <w:tcW w:w="2180" w:type="dxa"/>
          </w:tcPr>
          <w:p w14:paraId="1A9E942D" w14:textId="77777777" w:rsidR="00D16BE9" w:rsidRDefault="00AC4FA2">
            <w:pPr>
              <w:pStyle w:val="TableParagraph"/>
              <w:spacing w:before="0" w:line="300" w:lineRule="auto"/>
              <w:ind w:left="0" w:firstLineChars="200" w:firstLine="392"/>
              <w:rPr>
                <w:rFonts w:ascii="Times New Roman" w:eastAsia="宋体" w:hAnsi="Times New Roman" w:cs="Times New Roman"/>
                <w:sz w:val="20"/>
              </w:rPr>
            </w:pPr>
            <w:proofErr w:type="spellStart"/>
            <w:r>
              <w:rPr>
                <w:rFonts w:ascii="Times New Roman" w:eastAsia="宋体" w:hAnsi="Times New Roman" w:cs="Times New Roman"/>
                <w:spacing w:val="-2"/>
                <w:sz w:val="20"/>
              </w:rPr>
              <w:t>技术代表性</w:t>
            </w:r>
            <w:proofErr w:type="spellEnd"/>
          </w:p>
        </w:tc>
        <w:tc>
          <w:tcPr>
            <w:tcW w:w="3600" w:type="dxa"/>
            <w:vMerge/>
            <w:tcBorders>
              <w:top w:val="nil"/>
            </w:tcBorders>
          </w:tcPr>
          <w:p w14:paraId="50A74961" w14:textId="77777777" w:rsidR="00D16BE9" w:rsidRDefault="00D16BE9">
            <w:pPr>
              <w:spacing w:line="300" w:lineRule="auto"/>
              <w:ind w:firstLine="40"/>
              <w:rPr>
                <w:rFonts w:eastAsia="宋体" w:cs="Times New Roman"/>
                <w:sz w:val="2"/>
                <w:szCs w:val="2"/>
              </w:rPr>
            </w:pPr>
          </w:p>
        </w:tc>
        <w:tc>
          <w:tcPr>
            <w:tcW w:w="1978" w:type="dxa"/>
            <w:vMerge/>
            <w:tcBorders>
              <w:top w:val="nil"/>
            </w:tcBorders>
          </w:tcPr>
          <w:p w14:paraId="3CB6EF92" w14:textId="77777777" w:rsidR="00D16BE9" w:rsidRDefault="00D16BE9">
            <w:pPr>
              <w:spacing w:line="300" w:lineRule="auto"/>
              <w:ind w:firstLine="40"/>
              <w:rPr>
                <w:rFonts w:eastAsia="宋体" w:cs="Times New Roman"/>
                <w:sz w:val="2"/>
                <w:szCs w:val="2"/>
              </w:rPr>
            </w:pPr>
          </w:p>
        </w:tc>
      </w:tr>
      <w:tr w:rsidR="00D16BE9" w14:paraId="4CC1E184" w14:textId="77777777">
        <w:trPr>
          <w:trHeight w:val="682"/>
        </w:trPr>
        <w:tc>
          <w:tcPr>
            <w:tcW w:w="1528" w:type="dxa"/>
            <w:vMerge/>
            <w:tcBorders>
              <w:top w:val="nil"/>
            </w:tcBorders>
          </w:tcPr>
          <w:p w14:paraId="2934E5A5" w14:textId="77777777" w:rsidR="00D16BE9" w:rsidRDefault="00D16BE9">
            <w:pPr>
              <w:spacing w:line="300" w:lineRule="auto"/>
              <w:ind w:firstLine="40"/>
              <w:rPr>
                <w:rFonts w:eastAsia="宋体" w:cs="Times New Roman"/>
                <w:sz w:val="2"/>
                <w:szCs w:val="2"/>
              </w:rPr>
            </w:pPr>
          </w:p>
        </w:tc>
        <w:tc>
          <w:tcPr>
            <w:tcW w:w="2180" w:type="dxa"/>
          </w:tcPr>
          <w:p w14:paraId="6D5AB844" w14:textId="77777777" w:rsidR="00D16BE9" w:rsidRDefault="00AC4FA2">
            <w:pPr>
              <w:pStyle w:val="TableParagraph"/>
              <w:spacing w:before="0" w:line="300" w:lineRule="auto"/>
              <w:ind w:left="0" w:firstLineChars="200" w:firstLine="392"/>
              <w:rPr>
                <w:rFonts w:ascii="Times New Roman" w:eastAsia="宋体" w:hAnsi="Times New Roman" w:cs="Times New Roman"/>
                <w:sz w:val="20"/>
              </w:rPr>
            </w:pPr>
            <w:proofErr w:type="spellStart"/>
            <w:r>
              <w:rPr>
                <w:rFonts w:ascii="Times New Roman" w:eastAsia="宋体" w:hAnsi="Times New Roman" w:cs="Times New Roman"/>
                <w:spacing w:val="-2"/>
                <w:sz w:val="20"/>
              </w:rPr>
              <w:t>地理代表性</w:t>
            </w:r>
            <w:proofErr w:type="spellEnd"/>
          </w:p>
        </w:tc>
        <w:tc>
          <w:tcPr>
            <w:tcW w:w="3600" w:type="dxa"/>
            <w:vMerge/>
            <w:tcBorders>
              <w:top w:val="nil"/>
            </w:tcBorders>
          </w:tcPr>
          <w:p w14:paraId="4C5BF3ED" w14:textId="77777777" w:rsidR="00D16BE9" w:rsidRDefault="00D16BE9">
            <w:pPr>
              <w:spacing w:line="300" w:lineRule="auto"/>
              <w:ind w:firstLine="40"/>
              <w:rPr>
                <w:rFonts w:eastAsia="宋体" w:cs="Times New Roman"/>
                <w:sz w:val="2"/>
                <w:szCs w:val="2"/>
              </w:rPr>
            </w:pPr>
          </w:p>
        </w:tc>
        <w:tc>
          <w:tcPr>
            <w:tcW w:w="1978" w:type="dxa"/>
            <w:vMerge/>
            <w:tcBorders>
              <w:top w:val="nil"/>
            </w:tcBorders>
          </w:tcPr>
          <w:p w14:paraId="7EA9A23C" w14:textId="77777777" w:rsidR="00D16BE9" w:rsidRDefault="00D16BE9">
            <w:pPr>
              <w:spacing w:line="300" w:lineRule="auto"/>
              <w:ind w:firstLine="40"/>
              <w:rPr>
                <w:rFonts w:eastAsia="宋体" w:cs="Times New Roman"/>
                <w:sz w:val="2"/>
                <w:szCs w:val="2"/>
              </w:rPr>
            </w:pPr>
          </w:p>
        </w:tc>
      </w:tr>
      <w:tr w:rsidR="00D16BE9" w14:paraId="0F6DCCDD" w14:textId="77777777">
        <w:trPr>
          <w:trHeight w:val="683"/>
        </w:trPr>
        <w:tc>
          <w:tcPr>
            <w:tcW w:w="1528" w:type="dxa"/>
            <w:vMerge/>
            <w:tcBorders>
              <w:top w:val="nil"/>
            </w:tcBorders>
          </w:tcPr>
          <w:p w14:paraId="44F55966" w14:textId="77777777" w:rsidR="00D16BE9" w:rsidRDefault="00D16BE9">
            <w:pPr>
              <w:spacing w:line="300" w:lineRule="auto"/>
              <w:ind w:firstLine="40"/>
              <w:rPr>
                <w:rFonts w:eastAsia="宋体" w:cs="Times New Roman"/>
                <w:sz w:val="2"/>
                <w:szCs w:val="2"/>
              </w:rPr>
            </w:pPr>
          </w:p>
        </w:tc>
        <w:tc>
          <w:tcPr>
            <w:tcW w:w="2180" w:type="dxa"/>
          </w:tcPr>
          <w:p w14:paraId="13736CBC" w14:textId="77777777" w:rsidR="00D16BE9" w:rsidRDefault="00AC4FA2">
            <w:pPr>
              <w:pStyle w:val="TableParagraph"/>
              <w:spacing w:before="0" w:line="300" w:lineRule="auto"/>
              <w:ind w:left="0" w:firstLineChars="200" w:firstLine="392"/>
              <w:rPr>
                <w:rFonts w:ascii="Times New Roman" w:eastAsia="宋体" w:hAnsi="Times New Roman" w:cs="Times New Roman"/>
                <w:sz w:val="20"/>
              </w:rPr>
            </w:pPr>
            <w:proofErr w:type="spellStart"/>
            <w:r>
              <w:rPr>
                <w:rFonts w:ascii="Times New Roman" w:eastAsia="宋体" w:hAnsi="Times New Roman" w:cs="Times New Roman"/>
                <w:spacing w:val="-2"/>
                <w:sz w:val="20"/>
              </w:rPr>
              <w:t>与时间相关的代表性</w:t>
            </w:r>
            <w:proofErr w:type="spellEnd"/>
          </w:p>
        </w:tc>
        <w:tc>
          <w:tcPr>
            <w:tcW w:w="3600" w:type="dxa"/>
            <w:vMerge/>
            <w:tcBorders>
              <w:top w:val="nil"/>
            </w:tcBorders>
          </w:tcPr>
          <w:p w14:paraId="4E1F1122" w14:textId="77777777" w:rsidR="00D16BE9" w:rsidRDefault="00D16BE9">
            <w:pPr>
              <w:spacing w:line="300" w:lineRule="auto"/>
              <w:ind w:firstLine="40"/>
              <w:rPr>
                <w:rFonts w:eastAsia="宋体" w:cs="Times New Roman"/>
                <w:sz w:val="2"/>
                <w:szCs w:val="2"/>
              </w:rPr>
            </w:pPr>
          </w:p>
        </w:tc>
        <w:tc>
          <w:tcPr>
            <w:tcW w:w="1978" w:type="dxa"/>
            <w:vMerge/>
            <w:tcBorders>
              <w:top w:val="nil"/>
            </w:tcBorders>
          </w:tcPr>
          <w:p w14:paraId="18E11EF8" w14:textId="77777777" w:rsidR="00D16BE9" w:rsidRDefault="00D16BE9">
            <w:pPr>
              <w:spacing w:line="300" w:lineRule="auto"/>
              <w:ind w:firstLine="40"/>
              <w:rPr>
                <w:rFonts w:eastAsia="宋体" w:cs="Times New Roman"/>
                <w:sz w:val="2"/>
                <w:szCs w:val="2"/>
              </w:rPr>
            </w:pPr>
          </w:p>
        </w:tc>
      </w:tr>
      <w:tr w:rsidR="00D16BE9" w14:paraId="2BC9D117" w14:textId="77777777">
        <w:trPr>
          <w:trHeight w:val="682"/>
        </w:trPr>
        <w:tc>
          <w:tcPr>
            <w:tcW w:w="1528" w:type="dxa"/>
            <w:vMerge/>
            <w:tcBorders>
              <w:top w:val="nil"/>
            </w:tcBorders>
          </w:tcPr>
          <w:p w14:paraId="0258F9AE" w14:textId="77777777" w:rsidR="00D16BE9" w:rsidRDefault="00D16BE9">
            <w:pPr>
              <w:spacing w:line="300" w:lineRule="auto"/>
              <w:ind w:firstLine="40"/>
              <w:rPr>
                <w:rFonts w:eastAsia="宋体" w:cs="Times New Roman"/>
                <w:sz w:val="2"/>
                <w:szCs w:val="2"/>
              </w:rPr>
            </w:pPr>
          </w:p>
        </w:tc>
        <w:tc>
          <w:tcPr>
            <w:tcW w:w="2180" w:type="dxa"/>
          </w:tcPr>
          <w:p w14:paraId="2A6F2EF3" w14:textId="77777777" w:rsidR="00D16BE9" w:rsidRDefault="00AC4FA2">
            <w:pPr>
              <w:pStyle w:val="TableParagraph"/>
              <w:tabs>
                <w:tab w:val="left" w:pos="1959"/>
              </w:tabs>
              <w:spacing w:before="0" w:line="300" w:lineRule="auto"/>
              <w:ind w:left="0" w:firstLineChars="200" w:firstLine="392"/>
              <w:rPr>
                <w:rFonts w:ascii="Times New Roman" w:eastAsia="宋体" w:hAnsi="Times New Roman" w:cs="Times New Roman"/>
                <w:sz w:val="20"/>
              </w:rPr>
            </w:pPr>
            <w:proofErr w:type="spellStart"/>
            <w:r>
              <w:rPr>
                <w:rFonts w:ascii="Times New Roman" w:eastAsia="宋体" w:hAnsi="Times New Roman" w:cs="Times New Roman"/>
                <w:spacing w:val="-2"/>
                <w:sz w:val="20"/>
              </w:rPr>
              <w:t>精确</w:t>
            </w:r>
            <w:proofErr w:type="spellEnd"/>
            <w:r>
              <w:rPr>
                <w:rFonts w:ascii="Times New Roman" w:eastAsia="宋体" w:hAnsi="Times New Roman" w:cs="Times New Roman"/>
                <w:sz w:val="20"/>
              </w:rPr>
              <w:tab/>
            </w:r>
            <w:r>
              <w:rPr>
                <w:rFonts w:ascii="Times New Roman" w:eastAsia="宋体" w:hAnsi="Times New Roman" w:cs="Times New Roman"/>
                <w:spacing w:val="-10"/>
                <w:sz w:val="20"/>
              </w:rPr>
              <w:t>/</w:t>
            </w:r>
          </w:p>
          <w:p w14:paraId="0668F69A" w14:textId="77777777" w:rsidR="00D16BE9" w:rsidRDefault="00AC4FA2">
            <w:pPr>
              <w:pStyle w:val="TableParagraph"/>
              <w:spacing w:before="0" w:line="300" w:lineRule="auto"/>
              <w:ind w:left="0" w:firstLineChars="200" w:firstLine="392"/>
              <w:rPr>
                <w:rFonts w:ascii="Times New Roman" w:eastAsia="宋体" w:hAnsi="Times New Roman" w:cs="Times New Roman"/>
                <w:sz w:val="20"/>
              </w:rPr>
            </w:pPr>
            <w:proofErr w:type="spellStart"/>
            <w:r>
              <w:rPr>
                <w:rFonts w:ascii="Times New Roman" w:eastAsia="宋体" w:hAnsi="Times New Roman" w:cs="Times New Roman"/>
                <w:spacing w:val="-2"/>
                <w:sz w:val="20"/>
              </w:rPr>
              <w:t>不确定</w:t>
            </w:r>
            <w:proofErr w:type="spellEnd"/>
          </w:p>
        </w:tc>
        <w:tc>
          <w:tcPr>
            <w:tcW w:w="3600" w:type="dxa"/>
            <w:vMerge/>
            <w:tcBorders>
              <w:top w:val="nil"/>
            </w:tcBorders>
          </w:tcPr>
          <w:p w14:paraId="03C91FA8" w14:textId="77777777" w:rsidR="00D16BE9" w:rsidRDefault="00D16BE9">
            <w:pPr>
              <w:spacing w:line="300" w:lineRule="auto"/>
              <w:ind w:firstLine="40"/>
              <w:rPr>
                <w:rFonts w:eastAsia="宋体" w:cs="Times New Roman"/>
                <w:sz w:val="2"/>
                <w:szCs w:val="2"/>
              </w:rPr>
            </w:pPr>
          </w:p>
        </w:tc>
        <w:tc>
          <w:tcPr>
            <w:tcW w:w="1978" w:type="dxa"/>
            <w:vMerge/>
            <w:tcBorders>
              <w:top w:val="nil"/>
            </w:tcBorders>
          </w:tcPr>
          <w:p w14:paraId="55D01BDD" w14:textId="77777777" w:rsidR="00D16BE9" w:rsidRDefault="00D16BE9">
            <w:pPr>
              <w:spacing w:line="300" w:lineRule="auto"/>
              <w:ind w:firstLine="40"/>
              <w:rPr>
                <w:rFonts w:eastAsia="宋体" w:cs="Times New Roman"/>
                <w:sz w:val="2"/>
                <w:szCs w:val="2"/>
              </w:rPr>
            </w:pPr>
          </w:p>
        </w:tc>
      </w:tr>
      <w:tr w:rsidR="00D16BE9" w14:paraId="06D263F9" w14:textId="77777777">
        <w:trPr>
          <w:trHeight w:val="936"/>
        </w:trPr>
        <w:tc>
          <w:tcPr>
            <w:tcW w:w="1528" w:type="dxa"/>
            <w:vMerge/>
            <w:tcBorders>
              <w:top w:val="nil"/>
            </w:tcBorders>
          </w:tcPr>
          <w:p w14:paraId="78673718" w14:textId="77777777" w:rsidR="00D16BE9" w:rsidRDefault="00D16BE9">
            <w:pPr>
              <w:spacing w:line="300" w:lineRule="auto"/>
              <w:ind w:firstLine="40"/>
              <w:rPr>
                <w:rFonts w:eastAsia="宋体" w:cs="Times New Roman"/>
                <w:sz w:val="2"/>
                <w:szCs w:val="2"/>
              </w:rPr>
            </w:pPr>
          </w:p>
        </w:tc>
        <w:tc>
          <w:tcPr>
            <w:tcW w:w="2180" w:type="dxa"/>
          </w:tcPr>
          <w:p w14:paraId="2AB98875" w14:textId="77777777" w:rsidR="00D16BE9" w:rsidRDefault="00AC4FA2">
            <w:pPr>
              <w:pStyle w:val="TableParagraph"/>
              <w:spacing w:before="0" w:line="300" w:lineRule="auto"/>
              <w:ind w:left="0" w:firstLineChars="200" w:firstLine="392"/>
              <w:rPr>
                <w:rFonts w:ascii="Times New Roman" w:eastAsia="宋体" w:hAnsi="Times New Roman" w:cs="Times New Roman"/>
                <w:sz w:val="20"/>
                <w:lang w:eastAsia="zh-CN"/>
              </w:rPr>
            </w:pPr>
            <w:r>
              <w:rPr>
                <w:rFonts w:ascii="Times New Roman" w:eastAsia="宋体" w:hAnsi="Times New Roman" w:cs="Times New Roman"/>
                <w:spacing w:val="-2"/>
                <w:sz w:val="20"/>
                <w:lang w:eastAsia="zh-CN"/>
              </w:rPr>
              <w:t>方法的适当性</w:t>
            </w:r>
            <w:r>
              <w:rPr>
                <w:rFonts w:ascii="Times New Roman" w:eastAsia="宋体" w:hAnsi="Times New Roman" w:cs="Times New Roman"/>
                <w:spacing w:val="-2"/>
                <w:sz w:val="20"/>
                <w:lang w:eastAsia="zh-CN"/>
              </w:rPr>
              <w:t>223</w:t>
            </w:r>
            <w:r>
              <w:rPr>
                <w:rFonts w:ascii="Times New Roman" w:eastAsia="宋体" w:hAnsi="Times New Roman" w:cs="Times New Roman"/>
                <w:spacing w:val="-2"/>
                <w:sz w:val="20"/>
                <w:lang w:eastAsia="zh-CN"/>
              </w:rPr>
              <w:t>和一致性</w:t>
            </w:r>
          </w:p>
        </w:tc>
        <w:tc>
          <w:tcPr>
            <w:tcW w:w="3600" w:type="dxa"/>
            <w:vMerge/>
            <w:tcBorders>
              <w:top w:val="nil"/>
            </w:tcBorders>
          </w:tcPr>
          <w:p w14:paraId="2AB4CA58" w14:textId="77777777" w:rsidR="00D16BE9" w:rsidRDefault="00D16BE9">
            <w:pPr>
              <w:spacing w:line="300" w:lineRule="auto"/>
              <w:ind w:firstLine="40"/>
              <w:rPr>
                <w:rFonts w:eastAsia="宋体" w:cs="Times New Roman"/>
                <w:sz w:val="2"/>
                <w:szCs w:val="2"/>
              </w:rPr>
            </w:pPr>
          </w:p>
        </w:tc>
        <w:tc>
          <w:tcPr>
            <w:tcW w:w="1978" w:type="dxa"/>
            <w:vMerge/>
            <w:tcBorders>
              <w:top w:val="nil"/>
            </w:tcBorders>
          </w:tcPr>
          <w:p w14:paraId="74C363A3" w14:textId="77777777" w:rsidR="00D16BE9" w:rsidRDefault="00D16BE9">
            <w:pPr>
              <w:spacing w:line="300" w:lineRule="auto"/>
              <w:ind w:firstLine="40"/>
              <w:rPr>
                <w:rFonts w:eastAsia="宋体" w:cs="Times New Roman"/>
                <w:sz w:val="2"/>
                <w:szCs w:val="2"/>
              </w:rPr>
            </w:pPr>
          </w:p>
        </w:tc>
      </w:tr>
      <w:tr w:rsidR="00D16BE9" w14:paraId="6FD9A5F0" w14:textId="77777777">
        <w:trPr>
          <w:trHeight w:val="1188"/>
        </w:trPr>
        <w:tc>
          <w:tcPr>
            <w:tcW w:w="1528" w:type="dxa"/>
            <w:vMerge w:val="restart"/>
          </w:tcPr>
          <w:p w14:paraId="5051EF65" w14:textId="77777777" w:rsidR="00D16BE9" w:rsidRDefault="00AC4FA2">
            <w:pPr>
              <w:pStyle w:val="TableParagraph"/>
              <w:spacing w:before="0" w:line="300" w:lineRule="auto"/>
              <w:ind w:left="0" w:firstLineChars="200" w:firstLine="394"/>
              <w:rPr>
                <w:rFonts w:ascii="Times New Roman" w:eastAsia="宋体" w:hAnsi="Times New Roman" w:cs="Times New Roman"/>
                <w:b/>
                <w:sz w:val="20"/>
              </w:rPr>
            </w:pPr>
            <w:proofErr w:type="spellStart"/>
            <w:r>
              <w:rPr>
                <w:rFonts w:ascii="Times New Roman" w:eastAsia="宋体" w:hAnsi="Times New Roman" w:cs="Times New Roman"/>
                <w:b/>
                <w:spacing w:val="-2"/>
                <w:sz w:val="20"/>
              </w:rPr>
              <w:t>方法</w:t>
            </w:r>
            <w:proofErr w:type="spellEnd"/>
          </w:p>
        </w:tc>
        <w:tc>
          <w:tcPr>
            <w:tcW w:w="2180" w:type="dxa"/>
          </w:tcPr>
          <w:p w14:paraId="7259C869" w14:textId="77777777" w:rsidR="00D16BE9" w:rsidRDefault="00AC4FA2">
            <w:pPr>
              <w:pStyle w:val="TableParagraph"/>
              <w:tabs>
                <w:tab w:val="left" w:pos="1680"/>
              </w:tabs>
              <w:spacing w:before="0" w:line="300" w:lineRule="auto"/>
              <w:ind w:left="0" w:firstLineChars="200" w:firstLine="400"/>
              <w:jc w:val="both"/>
              <w:rPr>
                <w:rFonts w:ascii="Times New Roman" w:eastAsia="宋体" w:hAnsi="Times New Roman" w:cs="Times New Roman"/>
                <w:sz w:val="20"/>
                <w:lang w:eastAsia="zh-CN"/>
              </w:rPr>
            </w:pPr>
            <w:r>
              <w:rPr>
                <w:rFonts w:ascii="Times New Roman" w:eastAsia="宋体" w:hAnsi="Times New Roman" w:cs="Times New Roman"/>
                <w:sz w:val="20"/>
                <w:lang w:eastAsia="zh-CN"/>
              </w:rPr>
              <w:t>LCI</w:t>
            </w:r>
            <w:r>
              <w:rPr>
                <w:rFonts w:ascii="Times New Roman" w:eastAsia="宋体" w:hAnsi="Times New Roman" w:cs="Times New Roman"/>
                <w:sz w:val="20"/>
                <w:lang w:eastAsia="zh-CN"/>
              </w:rPr>
              <w:t>模型的应用</w:t>
            </w:r>
            <w:r>
              <w:rPr>
                <w:rFonts w:ascii="Times New Roman" w:eastAsia="宋体" w:hAnsi="Times New Roman" w:cs="Times New Roman"/>
                <w:sz w:val="20"/>
                <w:lang w:eastAsia="zh-CN"/>
              </w:rPr>
              <w:tab/>
            </w:r>
            <w:r>
              <w:rPr>
                <w:rFonts w:ascii="Times New Roman" w:eastAsia="宋体" w:hAnsi="Times New Roman" w:cs="Times New Roman"/>
                <w:spacing w:val="-4"/>
                <w:sz w:val="20"/>
                <w:lang w:eastAsia="zh-CN"/>
              </w:rPr>
              <w:t>和方法条款</w:t>
            </w:r>
          </w:p>
        </w:tc>
        <w:tc>
          <w:tcPr>
            <w:tcW w:w="3600" w:type="dxa"/>
          </w:tcPr>
          <w:p w14:paraId="796A525C" w14:textId="77777777" w:rsidR="00D16BE9" w:rsidRDefault="00AC4FA2">
            <w:pPr>
              <w:pStyle w:val="TableParagraph"/>
              <w:spacing w:before="0" w:line="300" w:lineRule="auto"/>
              <w:ind w:left="0" w:firstLineChars="200" w:firstLine="400"/>
              <w:jc w:val="both"/>
              <w:rPr>
                <w:rFonts w:ascii="Times New Roman" w:eastAsia="宋体" w:hAnsi="Times New Roman" w:cs="Times New Roman"/>
                <w:sz w:val="20"/>
                <w:lang w:eastAsia="zh-CN"/>
              </w:rPr>
            </w:pPr>
            <w:r>
              <w:rPr>
                <w:rFonts w:ascii="Times New Roman" w:eastAsia="宋体" w:hAnsi="Times New Roman" w:cs="Times New Roman"/>
                <w:sz w:val="20"/>
                <w:lang w:eastAsia="zh-CN"/>
              </w:rPr>
              <w:t>遵守适用目标情况</w:t>
            </w:r>
            <w:r>
              <w:rPr>
                <w:rFonts w:ascii="Times New Roman" w:eastAsia="宋体" w:hAnsi="Times New Roman" w:cs="Times New Roman"/>
                <w:sz w:val="20"/>
                <w:lang w:eastAsia="zh-CN"/>
              </w:rPr>
              <w:t>A</w:t>
            </w:r>
            <w:r>
              <w:rPr>
                <w:rFonts w:ascii="Times New Roman" w:eastAsia="宋体" w:hAnsi="Times New Roman" w:cs="Times New Roman"/>
                <w:sz w:val="20"/>
                <w:lang w:eastAsia="zh-CN"/>
              </w:rPr>
              <w:t>、</w:t>
            </w:r>
            <w:r>
              <w:rPr>
                <w:rFonts w:ascii="Times New Roman" w:eastAsia="宋体" w:hAnsi="Times New Roman" w:cs="Times New Roman"/>
                <w:sz w:val="20"/>
                <w:lang w:eastAsia="zh-CN"/>
              </w:rPr>
              <w:t>B</w:t>
            </w:r>
            <w:r>
              <w:rPr>
                <w:rFonts w:ascii="Times New Roman" w:eastAsia="宋体" w:hAnsi="Times New Roman" w:cs="Times New Roman"/>
                <w:sz w:val="20"/>
                <w:lang w:eastAsia="zh-CN"/>
              </w:rPr>
              <w:t>或</w:t>
            </w:r>
            <w:r>
              <w:rPr>
                <w:rFonts w:ascii="Times New Roman" w:eastAsia="宋体" w:hAnsi="Times New Roman" w:cs="Times New Roman"/>
                <w:sz w:val="20"/>
                <w:lang w:eastAsia="zh-CN"/>
              </w:rPr>
              <w:t>c</w:t>
            </w:r>
            <w:r>
              <w:rPr>
                <w:rFonts w:ascii="Times New Roman" w:eastAsia="宋体" w:hAnsi="Times New Roman" w:cs="Times New Roman"/>
                <w:sz w:val="20"/>
                <w:lang w:eastAsia="zh-CN"/>
              </w:rPr>
              <w:t>的选择和</w:t>
            </w:r>
            <w:r>
              <w:rPr>
                <w:rFonts w:ascii="Times New Roman" w:eastAsia="宋体" w:hAnsi="Times New Roman" w:cs="Times New Roman"/>
                <w:sz w:val="20"/>
                <w:lang w:eastAsia="zh-CN"/>
              </w:rPr>
              <w:t>LCI</w:t>
            </w:r>
            <w:r>
              <w:rPr>
                <w:rFonts w:ascii="Times New Roman" w:eastAsia="宋体" w:hAnsi="Times New Roman" w:cs="Times New Roman"/>
                <w:sz w:val="20"/>
                <w:lang w:eastAsia="zh-CN"/>
              </w:rPr>
              <w:t>建模规定</w:t>
            </w:r>
          </w:p>
        </w:tc>
        <w:tc>
          <w:tcPr>
            <w:tcW w:w="1978" w:type="dxa"/>
          </w:tcPr>
          <w:p w14:paraId="7EE69B1D" w14:textId="77777777" w:rsidR="00D16BE9" w:rsidRDefault="00AC4FA2">
            <w:pPr>
              <w:pStyle w:val="TableParagraph"/>
              <w:spacing w:before="0" w:line="300" w:lineRule="auto"/>
              <w:ind w:left="0" w:firstLineChars="200" w:firstLine="400"/>
              <w:jc w:val="both"/>
              <w:rPr>
                <w:rFonts w:ascii="Times New Roman" w:eastAsia="宋体" w:hAnsi="Times New Roman" w:cs="Times New Roman"/>
                <w:sz w:val="20"/>
              </w:rPr>
            </w:pPr>
            <w:r>
              <w:rPr>
                <w:rFonts w:ascii="Times New Roman" w:eastAsia="宋体" w:hAnsi="Times New Roman" w:cs="Times New Roman"/>
                <w:sz w:val="20"/>
              </w:rPr>
              <w:t>第</w:t>
            </w:r>
            <w:r>
              <w:rPr>
                <w:rFonts w:ascii="Times New Roman" w:eastAsia="宋体" w:hAnsi="Times New Roman" w:cs="Times New Roman"/>
                <w:sz w:val="20"/>
              </w:rPr>
              <w:t>6.5.4</w:t>
            </w:r>
            <w:r>
              <w:rPr>
                <w:rFonts w:ascii="Times New Roman" w:eastAsia="宋体" w:hAnsi="Times New Roman" w:cs="Times New Roman"/>
                <w:sz w:val="20"/>
              </w:rPr>
              <w:t>章和参考章节。</w:t>
            </w:r>
          </w:p>
        </w:tc>
      </w:tr>
      <w:tr w:rsidR="00D16BE9" w14:paraId="76A41045" w14:textId="77777777">
        <w:trPr>
          <w:trHeight w:val="935"/>
        </w:trPr>
        <w:tc>
          <w:tcPr>
            <w:tcW w:w="1528" w:type="dxa"/>
            <w:vMerge/>
            <w:tcBorders>
              <w:top w:val="nil"/>
            </w:tcBorders>
          </w:tcPr>
          <w:p w14:paraId="0BBFD284" w14:textId="77777777" w:rsidR="00D16BE9" w:rsidRDefault="00D16BE9">
            <w:pPr>
              <w:spacing w:line="300" w:lineRule="auto"/>
              <w:ind w:firstLine="40"/>
              <w:rPr>
                <w:rFonts w:eastAsia="宋体" w:cs="Times New Roman"/>
                <w:sz w:val="2"/>
                <w:szCs w:val="2"/>
              </w:rPr>
            </w:pPr>
          </w:p>
        </w:tc>
        <w:tc>
          <w:tcPr>
            <w:tcW w:w="2180" w:type="dxa"/>
          </w:tcPr>
          <w:p w14:paraId="58FBBBD6" w14:textId="77777777" w:rsidR="00D16BE9" w:rsidRDefault="00AC4FA2">
            <w:pPr>
              <w:pStyle w:val="TableParagraph"/>
              <w:spacing w:before="0" w:line="300" w:lineRule="auto"/>
              <w:ind w:left="0" w:firstLineChars="200" w:firstLine="400"/>
              <w:jc w:val="both"/>
              <w:rPr>
                <w:rFonts w:ascii="Times New Roman" w:eastAsia="宋体" w:hAnsi="Times New Roman" w:cs="Times New Roman"/>
                <w:sz w:val="20"/>
                <w:lang w:eastAsia="zh-CN"/>
              </w:rPr>
            </w:pPr>
            <w:r>
              <w:rPr>
                <w:rFonts w:ascii="Times New Roman" w:eastAsia="宋体" w:hAnsi="Times New Roman" w:cs="Times New Roman"/>
                <w:sz w:val="20"/>
                <w:lang w:eastAsia="zh-CN"/>
              </w:rPr>
              <w:t>本文件其他方法条款的应用</w:t>
            </w:r>
          </w:p>
        </w:tc>
        <w:tc>
          <w:tcPr>
            <w:tcW w:w="3600" w:type="dxa"/>
          </w:tcPr>
          <w:p w14:paraId="4C61EF30" w14:textId="77777777" w:rsidR="00D16BE9" w:rsidRDefault="00AC4FA2">
            <w:pPr>
              <w:pStyle w:val="TableParagraph"/>
              <w:tabs>
                <w:tab w:val="left" w:pos="1192"/>
                <w:tab w:val="left" w:pos="1583"/>
                <w:tab w:val="left" w:pos="2087"/>
                <w:tab w:val="left" w:pos="2768"/>
              </w:tabs>
              <w:spacing w:before="0" w:line="300" w:lineRule="auto"/>
              <w:ind w:left="0" w:firstLineChars="200" w:firstLine="392"/>
              <w:rPr>
                <w:rFonts w:ascii="Times New Roman" w:eastAsia="宋体" w:hAnsi="Times New Roman" w:cs="Times New Roman"/>
                <w:sz w:val="20"/>
                <w:lang w:eastAsia="zh-CN"/>
              </w:rPr>
            </w:pPr>
            <w:r>
              <w:rPr>
                <w:rFonts w:ascii="Times New Roman" w:eastAsia="宋体" w:hAnsi="Times New Roman" w:cs="Times New Roman"/>
                <w:spacing w:val="-2"/>
                <w:sz w:val="20"/>
                <w:lang w:eastAsia="zh-CN"/>
              </w:rPr>
              <w:t>坚持</w:t>
            </w:r>
            <w:r>
              <w:rPr>
                <w:rFonts w:ascii="Times New Roman" w:eastAsia="宋体" w:hAnsi="Times New Roman" w:cs="Times New Roman"/>
                <w:sz w:val="20"/>
                <w:lang w:eastAsia="zh-CN"/>
              </w:rPr>
              <w:tab/>
            </w:r>
            <w:r>
              <w:rPr>
                <w:rFonts w:ascii="Times New Roman" w:eastAsia="宋体" w:hAnsi="Times New Roman" w:cs="Times New Roman"/>
                <w:spacing w:val="-6"/>
                <w:sz w:val="20"/>
                <w:lang w:eastAsia="zh-CN"/>
              </w:rPr>
              <w:t>到</w:t>
            </w:r>
            <w:r>
              <w:rPr>
                <w:rFonts w:ascii="Times New Roman" w:eastAsia="宋体" w:hAnsi="Times New Roman" w:cs="Times New Roman"/>
                <w:sz w:val="20"/>
                <w:lang w:eastAsia="zh-CN"/>
              </w:rPr>
              <w:tab/>
            </w:r>
            <w:r>
              <w:rPr>
                <w:rFonts w:ascii="Times New Roman" w:eastAsia="宋体" w:hAnsi="Times New Roman" w:cs="Times New Roman"/>
                <w:spacing w:val="-4"/>
                <w:sz w:val="20"/>
                <w:lang w:eastAsia="zh-CN"/>
              </w:rPr>
              <w:t>这</w:t>
            </w:r>
            <w:r>
              <w:rPr>
                <w:rFonts w:ascii="Times New Roman" w:eastAsia="宋体" w:hAnsi="Times New Roman" w:cs="Times New Roman"/>
                <w:sz w:val="20"/>
                <w:lang w:eastAsia="zh-CN"/>
              </w:rPr>
              <w:tab/>
            </w:r>
            <w:r>
              <w:rPr>
                <w:rFonts w:ascii="Times New Roman" w:eastAsia="宋体" w:hAnsi="Times New Roman" w:cs="Times New Roman"/>
                <w:spacing w:val="-4"/>
                <w:sz w:val="20"/>
                <w:lang w:eastAsia="zh-CN"/>
              </w:rPr>
              <w:t>其他的</w:t>
            </w:r>
            <w:r>
              <w:rPr>
                <w:rFonts w:ascii="Times New Roman" w:eastAsia="宋体" w:hAnsi="Times New Roman" w:cs="Times New Roman"/>
                <w:sz w:val="20"/>
                <w:lang w:eastAsia="zh-CN"/>
              </w:rPr>
              <w:tab/>
            </w:r>
            <w:r>
              <w:rPr>
                <w:rFonts w:ascii="Times New Roman" w:eastAsia="宋体" w:hAnsi="Times New Roman" w:cs="Times New Roman"/>
                <w:spacing w:val="-2"/>
                <w:sz w:val="20"/>
                <w:lang w:eastAsia="zh-CN"/>
              </w:rPr>
              <w:t>本文件的方法条款。</w:t>
            </w:r>
          </w:p>
        </w:tc>
        <w:tc>
          <w:tcPr>
            <w:tcW w:w="1978" w:type="dxa"/>
          </w:tcPr>
          <w:p w14:paraId="6421D43C" w14:textId="77777777" w:rsidR="00D16BE9" w:rsidRDefault="00AC4FA2">
            <w:pPr>
              <w:pStyle w:val="TableParagraph"/>
              <w:tabs>
                <w:tab w:val="left" w:pos="1046"/>
              </w:tabs>
              <w:spacing w:before="0" w:line="300" w:lineRule="auto"/>
              <w:ind w:left="0" w:firstLineChars="200" w:firstLine="392"/>
              <w:rPr>
                <w:rFonts w:ascii="Times New Roman" w:eastAsia="宋体" w:hAnsi="Times New Roman" w:cs="Times New Roman"/>
                <w:sz w:val="20"/>
                <w:lang w:eastAsia="zh-CN"/>
              </w:rPr>
            </w:pPr>
            <w:r>
              <w:rPr>
                <w:rFonts w:ascii="Times New Roman" w:eastAsia="宋体" w:hAnsi="Times New Roman" w:cs="Times New Roman"/>
                <w:spacing w:val="-2"/>
                <w:sz w:val="20"/>
                <w:lang w:eastAsia="zh-CN"/>
              </w:rPr>
              <w:t>其他的</w:t>
            </w:r>
            <w:r>
              <w:rPr>
                <w:rFonts w:ascii="Times New Roman" w:eastAsia="宋体" w:hAnsi="Times New Roman" w:cs="Times New Roman"/>
                <w:sz w:val="20"/>
                <w:lang w:eastAsia="zh-CN"/>
              </w:rPr>
              <w:tab/>
            </w:r>
            <w:r>
              <w:rPr>
                <w:rFonts w:ascii="Times New Roman" w:eastAsia="宋体" w:hAnsi="Times New Roman" w:cs="Times New Roman"/>
                <w:spacing w:val="-2"/>
                <w:sz w:val="20"/>
                <w:lang w:eastAsia="zh-CN"/>
              </w:rPr>
              <w:t>章</w:t>
            </w:r>
          </w:p>
          <w:p w14:paraId="00D7ECCC" w14:textId="77777777" w:rsidR="00D16BE9" w:rsidRDefault="00AC4FA2">
            <w:pPr>
              <w:pStyle w:val="TableParagraph"/>
              <w:tabs>
                <w:tab w:val="left" w:pos="1147"/>
              </w:tabs>
              <w:spacing w:before="0" w:line="300" w:lineRule="auto"/>
              <w:ind w:left="0" w:firstLineChars="200" w:firstLine="384"/>
              <w:rPr>
                <w:rFonts w:ascii="Times New Roman" w:eastAsia="宋体" w:hAnsi="Times New Roman" w:cs="Times New Roman"/>
                <w:sz w:val="20"/>
                <w:lang w:eastAsia="zh-CN"/>
              </w:rPr>
            </w:pPr>
            <w:r>
              <w:rPr>
                <w:rFonts w:ascii="Times New Roman" w:eastAsia="宋体" w:hAnsi="Times New Roman" w:cs="Times New Roman"/>
                <w:spacing w:val="-4"/>
                <w:sz w:val="20"/>
                <w:lang w:eastAsia="zh-CN"/>
              </w:rPr>
              <w:t>随着</w:t>
            </w:r>
            <w:r>
              <w:rPr>
                <w:rFonts w:ascii="Times New Roman" w:eastAsia="宋体" w:hAnsi="Times New Roman" w:cs="Times New Roman"/>
                <w:sz w:val="20"/>
                <w:lang w:eastAsia="zh-CN"/>
              </w:rPr>
              <w:tab/>
            </w:r>
            <w:r>
              <w:rPr>
                <w:rFonts w:ascii="Times New Roman" w:eastAsia="宋体" w:hAnsi="Times New Roman" w:cs="Times New Roman"/>
                <w:spacing w:val="-2"/>
                <w:sz w:val="20"/>
                <w:lang w:eastAsia="zh-CN"/>
              </w:rPr>
              <w:t>方法规定。</w:t>
            </w:r>
          </w:p>
        </w:tc>
      </w:tr>
      <w:tr w:rsidR="00D16BE9" w14:paraId="08663D3C" w14:textId="77777777">
        <w:trPr>
          <w:trHeight w:val="1695"/>
        </w:trPr>
        <w:tc>
          <w:tcPr>
            <w:tcW w:w="1528" w:type="dxa"/>
            <w:vMerge w:val="restart"/>
          </w:tcPr>
          <w:p w14:paraId="0F110FD2" w14:textId="77777777" w:rsidR="00D16BE9" w:rsidRDefault="00AC4FA2">
            <w:pPr>
              <w:pStyle w:val="TableParagraph"/>
              <w:spacing w:before="0" w:line="300" w:lineRule="auto"/>
              <w:ind w:left="0" w:firstLineChars="200" w:firstLine="394"/>
              <w:rPr>
                <w:rFonts w:ascii="Times New Roman" w:eastAsia="宋体" w:hAnsi="Times New Roman" w:cs="Times New Roman"/>
                <w:b/>
                <w:sz w:val="20"/>
              </w:rPr>
            </w:pPr>
            <w:proofErr w:type="spellStart"/>
            <w:r>
              <w:rPr>
                <w:rFonts w:ascii="Times New Roman" w:eastAsia="宋体" w:hAnsi="Times New Roman" w:cs="Times New Roman"/>
                <w:b/>
                <w:spacing w:val="-2"/>
                <w:sz w:val="20"/>
              </w:rPr>
              <w:t>命名规则</w:t>
            </w:r>
            <w:proofErr w:type="spellEnd"/>
          </w:p>
        </w:tc>
        <w:tc>
          <w:tcPr>
            <w:tcW w:w="2180" w:type="dxa"/>
          </w:tcPr>
          <w:p w14:paraId="1C98A7C2" w14:textId="77777777" w:rsidR="00D16BE9" w:rsidRDefault="00AC4FA2">
            <w:pPr>
              <w:pStyle w:val="TableParagraph"/>
              <w:tabs>
                <w:tab w:val="left" w:pos="1680"/>
              </w:tabs>
              <w:spacing w:before="0" w:line="300" w:lineRule="auto"/>
              <w:ind w:left="0" w:firstLineChars="200" w:firstLine="392"/>
              <w:rPr>
                <w:rFonts w:ascii="Times New Roman" w:eastAsia="宋体" w:hAnsi="Times New Roman" w:cs="Times New Roman"/>
                <w:sz w:val="20"/>
                <w:lang w:eastAsia="zh-CN"/>
              </w:rPr>
            </w:pPr>
            <w:r>
              <w:rPr>
                <w:rFonts w:ascii="Times New Roman" w:eastAsia="宋体" w:hAnsi="Times New Roman" w:cs="Times New Roman"/>
                <w:spacing w:val="-2"/>
                <w:sz w:val="20"/>
                <w:lang w:eastAsia="zh-CN"/>
              </w:rPr>
              <w:t>正确性</w:t>
            </w:r>
            <w:r>
              <w:rPr>
                <w:rFonts w:ascii="Times New Roman" w:eastAsia="宋体" w:hAnsi="Times New Roman" w:cs="Times New Roman"/>
                <w:sz w:val="20"/>
                <w:lang w:eastAsia="zh-CN"/>
              </w:rPr>
              <w:tab/>
            </w:r>
            <w:proofErr w:type="gramStart"/>
            <w:r>
              <w:rPr>
                <w:rFonts w:ascii="Times New Roman" w:eastAsia="宋体" w:hAnsi="Times New Roman" w:cs="Times New Roman"/>
                <w:spacing w:val="-5"/>
                <w:sz w:val="20"/>
                <w:lang w:eastAsia="zh-CN"/>
              </w:rPr>
              <w:t>和</w:t>
            </w:r>
            <w:proofErr w:type="gramEnd"/>
          </w:p>
          <w:p w14:paraId="2768875C" w14:textId="77777777" w:rsidR="00D16BE9" w:rsidRDefault="00AC4FA2">
            <w:pPr>
              <w:pStyle w:val="TableParagraph"/>
              <w:tabs>
                <w:tab w:val="left" w:pos="1848"/>
              </w:tabs>
              <w:spacing w:before="0" w:line="300" w:lineRule="auto"/>
              <w:ind w:left="0" w:firstLineChars="200" w:firstLine="392"/>
              <w:rPr>
                <w:rFonts w:ascii="Times New Roman" w:eastAsia="宋体" w:hAnsi="Times New Roman" w:cs="Times New Roman"/>
                <w:sz w:val="20"/>
                <w:lang w:eastAsia="zh-CN"/>
              </w:rPr>
            </w:pPr>
            <w:r>
              <w:rPr>
                <w:rFonts w:ascii="Times New Roman" w:eastAsia="宋体" w:hAnsi="Times New Roman" w:cs="Times New Roman"/>
                <w:spacing w:val="-2"/>
                <w:sz w:val="20"/>
                <w:lang w:eastAsia="zh-CN"/>
              </w:rPr>
              <w:t>一致性</w:t>
            </w:r>
            <w:r>
              <w:rPr>
                <w:rFonts w:ascii="Times New Roman" w:eastAsia="宋体" w:hAnsi="Times New Roman" w:cs="Times New Roman"/>
                <w:sz w:val="20"/>
                <w:lang w:eastAsia="zh-CN"/>
              </w:rPr>
              <w:tab/>
            </w:r>
            <w:r>
              <w:rPr>
                <w:rFonts w:ascii="Times New Roman" w:eastAsia="宋体" w:hAnsi="Times New Roman" w:cs="Times New Roman"/>
                <w:spacing w:val="-6"/>
                <w:sz w:val="20"/>
                <w:lang w:eastAsia="zh-CN"/>
              </w:rPr>
              <w:t>应用术语</w:t>
            </w:r>
          </w:p>
        </w:tc>
        <w:tc>
          <w:tcPr>
            <w:tcW w:w="3600" w:type="dxa"/>
          </w:tcPr>
          <w:p w14:paraId="701D8BA4" w14:textId="77777777" w:rsidR="00D16BE9" w:rsidRDefault="00AC4FA2">
            <w:pPr>
              <w:pStyle w:val="TableParagraph"/>
              <w:spacing w:before="0" w:line="300" w:lineRule="auto"/>
              <w:ind w:left="0" w:firstLineChars="200" w:firstLine="400"/>
              <w:jc w:val="both"/>
              <w:rPr>
                <w:rFonts w:ascii="Times New Roman" w:eastAsia="宋体" w:hAnsi="Times New Roman" w:cs="Times New Roman"/>
                <w:sz w:val="20"/>
                <w:lang w:eastAsia="zh-CN"/>
              </w:rPr>
            </w:pPr>
            <w:r>
              <w:rPr>
                <w:rFonts w:ascii="Times New Roman" w:eastAsia="宋体" w:hAnsi="Times New Roman" w:cs="Times New Roman"/>
                <w:sz w:val="20"/>
                <w:lang w:eastAsia="zh-CN"/>
              </w:rPr>
              <w:t>流程和过程的适当命名、</w:t>
            </w:r>
            <w:r>
              <w:rPr>
                <w:rFonts w:ascii="Times New Roman" w:eastAsia="宋体" w:hAnsi="Times New Roman" w:cs="Times New Roman"/>
                <w:sz w:val="20"/>
                <w:lang w:eastAsia="zh-CN"/>
              </w:rPr>
              <w:t>ILCD</w:t>
            </w:r>
            <w:r>
              <w:rPr>
                <w:rFonts w:ascii="Times New Roman" w:eastAsia="宋体" w:hAnsi="Times New Roman" w:cs="Times New Roman"/>
                <w:sz w:val="20"/>
                <w:lang w:eastAsia="zh-CN"/>
              </w:rPr>
              <w:t>参考基本流程的一致使用、单位的适当和一致使用等。</w:t>
            </w:r>
          </w:p>
        </w:tc>
        <w:tc>
          <w:tcPr>
            <w:tcW w:w="1978" w:type="dxa"/>
          </w:tcPr>
          <w:p w14:paraId="38830DC3" w14:textId="77777777" w:rsidR="00D16BE9" w:rsidRDefault="00AC4FA2">
            <w:pPr>
              <w:pStyle w:val="TableParagraph"/>
              <w:tabs>
                <w:tab w:val="left" w:pos="1357"/>
              </w:tabs>
              <w:spacing w:before="0" w:line="300" w:lineRule="auto"/>
              <w:ind w:left="0" w:firstLineChars="200" w:firstLine="400"/>
              <w:rPr>
                <w:rFonts w:ascii="Times New Roman" w:eastAsia="宋体" w:hAnsi="Times New Roman" w:cs="Times New Roman"/>
                <w:sz w:val="20"/>
                <w:lang w:eastAsia="zh-CN"/>
              </w:rPr>
            </w:pPr>
            <w:r>
              <w:rPr>
                <w:rFonts w:ascii="Times New Roman" w:eastAsia="宋体" w:hAnsi="Times New Roman" w:cs="Times New Roman"/>
                <w:sz w:val="20"/>
                <w:lang w:eastAsia="zh-CN"/>
              </w:rPr>
              <w:t>第</w:t>
            </w:r>
            <w:r>
              <w:rPr>
                <w:rFonts w:ascii="Times New Roman" w:eastAsia="宋体" w:hAnsi="Times New Roman" w:cs="Times New Roman"/>
                <w:sz w:val="20"/>
                <w:lang w:eastAsia="zh-CN"/>
              </w:rPr>
              <w:t>7.4.3</w:t>
            </w:r>
            <w:r>
              <w:rPr>
                <w:rFonts w:ascii="Times New Roman" w:eastAsia="宋体" w:hAnsi="Times New Roman" w:cs="Times New Roman"/>
                <w:sz w:val="20"/>
                <w:lang w:eastAsia="zh-CN"/>
              </w:rPr>
              <w:t>章和单独文件</w:t>
            </w:r>
            <w:r>
              <w:rPr>
                <w:rFonts w:ascii="Times New Roman" w:eastAsia="宋体" w:hAnsi="Times New Roman" w:cs="Times New Roman"/>
                <w:sz w:val="20"/>
                <w:lang w:eastAsia="zh-CN"/>
              </w:rPr>
              <w:t>“</w:t>
            </w:r>
            <w:r>
              <w:rPr>
                <w:rFonts w:ascii="Times New Roman" w:eastAsia="宋体" w:hAnsi="Times New Roman" w:cs="Times New Roman"/>
                <w:sz w:val="20"/>
                <w:lang w:eastAsia="zh-CN"/>
              </w:rPr>
              <w:t>术语和</w:t>
            </w:r>
            <w:r>
              <w:rPr>
                <w:rFonts w:ascii="Times New Roman" w:eastAsia="宋体" w:hAnsi="Times New Roman" w:cs="Times New Roman"/>
                <w:sz w:val="20"/>
                <w:lang w:eastAsia="zh-CN"/>
              </w:rPr>
              <w:tab/>
            </w:r>
            <w:r>
              <w:rPr>
                <w:rFonts w:ascii="Times New Roman" w:eastAsia="宋体" w:hAnsi="Times New Roman" w:cs="Times New Roman"/>
                <w:spacing w:val="-4"/>
                <w:sz w:val="20"/>
                <w:lang w:eastAsia="zh-CN"/>
              </w:rPr>
              <w:t>其他的</w:t>
            </w:r>
          </w:p>
          <w:p w14:paraId="16B3BCFF" w14:textId="77777777" w:rsidR="00D16BE9" w:rsidRDefault="00AC4FA2">
            <w:pPr>
              <w:pStyle w:val="TableParagraph"/>
              <w:spacing w:before="0" w:line="300" w:lineRule="auto"/>
              <w:ind w:left="0" w:firstLineChars="200" w:firstLine="392"/>
              <w:rPr>
                <w:rFonts w:ascii="Times New Roman" w:eastAsia="宋体" w:hAnsi="Times New Roman" w:cs="Times New Roman"/>
                <w:sz w:val="20"/>
              </w:rPr>
            </w:pPr>
            <w:proofErr w:type="spellStart"/>
            <w:proofErr w:type="gramStart"/>
            <w:r>
              <w:rPr>
                <w:rFonts w:ascii="Times New Roman" w:eastAsia="宋体" w:hAnsi="Times New Roman" w:cs="Times New Roman"/>
                <w:spacing w:val="-2"/>
                <w:sz w:val="20"/>
              </w:rPr>
              <w:t>惯例</w:t>
            </w:r>
            <w:proofErr w:type="spellEnd"/>
            <w:r>
              <w:rPr>
                <w:rFonts w:ascii="Times New Roman" w:eastAsia="宋体" w:hAnsi="Times New Roman" w:cs="Times New Roman"/>
                <w:spacing w:val="-2"/>
                <w:sz w:val="20"/>
              </w:rPr>
              <w:t>”</w:t>
            </w:r>
            <w:r>
              <w:rPr>
                <w:rFonts w:ascii="Times New Roman" w:eastAsia="宋体" w:hAnsi="Times New Roman" w:cs="Times New Roman"/>
                <w:spacing w:val="-2"/>
                <w:sz w:val="20"/>
              </w:rPr>
              <w:t>。</w:t>
            </w:r>
            <w:proofErr w:type="gramEnd"/>
          </w:p>
        </w:tc>
      </w:tr>
      <w:tr w:rsidR="00D16BE9" w14:paraId="6F8A2FC0" w14:textId="77777777">
        <w:trPr>
          <w:trHeight w:val="2200"/>
        </w:trPr>
        <w:tc>
          <w:tcPr>
            <w:tcW w:w="1528" w:type="dxa"/>
            <w:vMerge/>
            <w:tcBorders>
              <w:top w:val="nil"/>
            </w:tcBorders>
          </w:tcPr>
          <w:p w14:paraId="5547DBEC" w14:textId="77777777" w:rsidR="00D16BE9" w:rsidRDefault="00D16BE9">
            <w:pPr>
              <w:spacing w:line="300" w:lineRule="auto"/>
              <w:ind w:firstLine="40"/>
              <w:rPr>
                <w:rFonts w:eastAsia="宋体" w:cs="Times New Roman"/>
                <w:sz w:val="2"/>
                <w:szCs w:val="2"/>
              </w:rPr>
            </w:pPr>
          </w:p>
        </w:tc>
        <w:tc>
          <w:tcPr>
            <w:tcW w:w="2180" w:type="dxa"/>
          </w:tcPr>
          <w:p w14:paraId="40CCBE42" w14:textId="77777777" w:rsidR="00D16BE9" w:rsidRDefault="00AC4FA2">
            <w:pPr>
              <w:pStyle w:val="TableParagraph"/>
              <w:tabs>
                <w:tab w:val="left" w:pos="1680"/>
              </w:tabs>
              <w:spacing w:before="0" w:line="300" w:lineRule="auto"/>
              <w:ind w:left="0" w:firstLineChars="200" w:firstLine="392"/>
              <w:rPr>
                <w:rFonts w:ascii="Times New Roman" w:eastAsia="宋体" w:hAnsi="Times New Roman" w:cs="Times New Roman"/>
                <w:sz w:val="20"/>
                <w:lang w:eastAsia="zh-CN"/>
              </w:rPr>
            </w:pPr>
            <w:r>
              <w:rPr>
                <w:rFonts w:ascii="Times New Roman" w:eastAsia="宋体" w:hAnsi="Times New Roman" w:cs="Times New Roman"/>
                <w:spacing w:val="-2"/>
                <w:sz w:val="20"/>
                <w:lang w:eastAsia="zh-CN"/>
              </w:rPr>
              <w:t>正确性</w:t>
            </w:r>
            <w:r>
              <w:rPr>
                <w:rFonts w:ascii="Times New Roman" w:eastAsia="宋体" w:hAnsi="Times New Roman" w:cs="Times New Roman"/>
                <w:sz w:val="20"/>
                <w:lang w:eastAsia="zh-CN"/>
              </w:rPr>
              <w:tab/>
            </w:r>
            <w:proofErr w:type="gramStart"/>
            <w:r>
              <w:rPr>
                <w:rFonts w:ascii="Times New Roman" w:eastAsia="宋体" w:hAnsi="Times New Roman" w:cs="Times New Roman"/>
                <w:spacing w:val="-5"/>
                <w:sz w:val="20"/>
                <w:lang w:eastAsia="zh-CN"/>
              </w:rPr>
              <w:t>和</w:t>
            </w:r>
            <w:proofErr w:type="gramEnd"/>
          </w:p>
          <w:p w14:paraId="09ABB56F" w14:textId="77777777" w:rsidR="00D16BE9" w:rsidRDefault="00AC4FA2">
            <w:pPr>
              <w:pStyle w:val="TableParagraph"/>
              <w:tabs>
                <w:tab w:val="left" w:pos="1848"/>
              </w:tabs>
              <w:spacing w:before="0" w:line="300" w:lineRule="auto"/>
              <w:ind w:left="0" w:firstLineChars="200" w:firstLine="392"/>
              <w:rPr>
                <w:rFonts w:ascii="Times New Roman" w:eastAsia="宋体" w:hAnsi="Times New Roman" w:cs="Times New Roman"/>
                <w:sz w:val="20"/>
                <w:lang w:eastAsia="zh-CN"/>
              </w:rPr>
            </w:pPr>
            <w:r>
              <w:rPr>
                <w:rFonts w:ascii="Times New Roman" w:eastAsia="宋体" w:hAnsi="Times New Roman" w:cs="Times New Roman"/>
                <w:spacing w:val="-2"/>
                <w:sz w:val="20"/>
                <w:lang w:eastAsia="zh-CN"/>
              </w:rPr>
              <w:t>一致性</w:t>
            </w:r>
            <w:r>
              <w:rPr>
                <w:rFonts w:ascii="Times New Roman" w:eastAsia="宋体" w:hAnsi="Times New Roman" w:cs="Times New Roman"/>
                <w:sz w:val="20"/>
                <w:lang w:eastAsia="zh-CN"/>
              </w:rPr>
              <w:tab/>
            </w:r>
            <w:r>
              <w:rPr>
                <w:rFonts w:ascii="Times New Roman" w:eastAsia="宋体" w:hAnsi="Times New Roman" w:cs="Times New Roman"/>
                <w:spacing w:val="-6"/>
                <w:sz w:val="20"/>
                <w:lang w:eastAsia="zh-CN"/>
              </w:rPr>
              <w:t>应用术语</w:t>
            </w:r>
          </w:p>
        </w:tc>
        <w:tc>
          <w:tcPr>
            <w:tcW w:w="3600" w:type="dxa"/>
          </w:tcPr>
          <w:p w14:paraId="1B5C136E" w14:textId="77777777" w:rsidR="00D16BE9" w:rsidRDefault="00AC4FA2">
            <w:pPr>
              <w:pStyle w:val="TableParagraph"/>
              <w:spacing w:before="0" w:line="300" w:lineRule="auto"/>
              <w:ind w:left="0" w:firstLineChars="200" w:firstLine="400"/>
              <w:jc w:val="both"/>
              <w:rPr>
                <w:rFonts w:ascii="Times New Roman" w:eastAsia="宋体" w:hAnsi="Times New Roman" w:cs="Times New Roman"/>
                <w:sz w:val="20"/>
                <w:lang w:eastAsia="zh-CN"/>
              </w:rPr>
            </w:pPr>
            <w:r>
              <w:rPr>
                <w:rFonts w:ascii="Times New Roman" w:eastAsia="宋体" w:hAnsi="Times New Roman" w:cs="Times New Roman"/>
                <w:sz w:val="20"/>
                <w:lang w:eastAsia="zh-CN"/>
              </w:rPr>
              <w:t>正确和一致地使用技术术语</w:t>
            </w:r>
            <w:r>
              <w:rPr>
                <w:rFonts w:ascii="Times New Roman" w:eastAsia="宋体" w:hAnsi="Times New Roman" w:cs="Times New Roman"/>
                <w:sz w:val="20"/>
                <w:lang w:eastAsia="zh-CN"/>
              </w:rPr>
              <w:t>(LCA</w:t>
            </w:r>
            <w:r>
              <w:rPr>
                <w:rFonts w:ascii="Times New Roman" w:eastAsia="宋体" w:hAnsi="Times New Roman" w:cs="Times New Roman"/>
                <w:sz w:val="20"/>
                <w:lang w:eastAsia="zh-CN"/>
              </w:rPr>
              <w:t>和其他领域</w:t>
            </w:r>
            <w:r>
              <w:rPr>
                <w:rFonts w:ascii="Times New Roman" w:eastAsia="宋体" w:hAnsi="Times New Roman" w:cs="Times New Roman"/>
                <w:sz w:val="20"/>
                <w:lang w:eastAsia="zh-CN"/>
              </w:rPr>
              <w:t>)</w:t>
            </w:r>
            <w:r>
              <w:rPr>
                <w:rFonts w:ascii="Times New Roman" w:eastAsia="宋体" w:hAnsi="Times New Roman" w:cs="Times New Roman"/>
                <w:sz w:val="20"/>
                <w:lang w:eastAsia="zh-CN"/>
              </w:rPr>
              <w:t>。</w:t>
            </w:r>
          </w:p>
        </w:tc>
        <w:tc>
          <w:tcPr>
            <w:tcW w:w="1978" w:type="dxa"/>
          </w:tcPr>
          <w:p w14:paraId="36622DF7" w14:textId="77777777" w:rsidR="00D16BE9" w:rsidRDefault="00AC4FA2">
            <w:pPr>
              <w:pStyle w:val="TableParagraph"/>
              <w:tabs>
                <w:tab w:val="left" w:pos="1036"/>
              </w:tabs>
              <w:spacing w:before="0" w:line="300" w:lineRule="auto"/>
              <w:ind w:left="0" w:firstLineChars="200" w:firstLine="400"/>
              <w:jc w:val="both"/>
              <w:rPr>
                <w:rFonts w:ascii="Times New Roman" w:eastAsia="宋体" w:hAnsi="Times New Roman" w:cs="Times New Roman"/>
                <w:sz w:val="20"/>
                <w:lang w:eastAsia="zh-CN"/>
              </w:rPr>
            </w:pPr>
            <w:r>
              <w:rPr>
                <w:rFonts w:ascii="Times New Roman" w:eastAsia="宋体" w:hAnsi="Times New Roman" w:cs="Times New Roman"/>
                <w:sz w:val="20"/>
                <w:lang w:eastAsia="zh-CN"/>
              </w:rPr>
              <w:t>第</w:t>
            </w:r>
            <w:r>
              <w:rPr>
                <w:rFonts w:ascii="Times New Roman" w:eastAsia="宋体" w:hAnsi="Times New Roman" w:cs="Times New Roman"/>
                <w:sz w:val="20"/>
                <w:lang w:eastAsia="zh-CN"/>
              </w:rPr>
              <w:t>3</w:t>
            </w:r>
            <w:r>
              <w:rPr>
                <w:rFonts w:ascii="Times New Roman" w:eastAsia="宋体" w:hAnsi="Times New Roman" w:cs="Times New Roman"/>
                <w:sz w:val="20"/>
                <w:lang w:eastAsia="zh-CN"/>
              </w:rPr>
              <w:t>章</w:t>
            </w:r>
            <w:r>
              <w:rPr>
                <w:rFonts w:ascii="Times New Roman" w:eastAsia="宋体" w:hAnsi="Times New Roman" w:cs="Times New Roman"/>
                <w:sz w:val="20"/>
                <w:lang w:eastAsia="zh-CN"/>
              </w:rPr>
              <w:t>“</w:t>
            </w:r>
            <w:r>
              <w:rPr>
                <w:rFonts w:ascii="Times New Roman" w:eastAsia="宋体" w:hAnsi="Times New Roman" w:cs="Times New Roman"/>
                <w:sz w:val="20"/>
                <w:lang w:eastAsia="zh-CN"/>
              </w:rPr>
              <w:t>术语和概念</w:t>
            </w:r>
            <w:r>
              <w:rPr>
                <w:rFonts w:ascii="Times New Roman" w:eastAsia="宋体" w:hAnsi="Times New Roman" w:cs="Times New Roman"/>
                <w:sz w:val="20"/>
                <w:lang w:eastAsia="zh-CN"/>
              </w:rPr>
              <w:t>”</w:t>
            </w:r>
            <w:r>
              <w:rPr>
                <w:rFonts w:ascii="Times New Roman" w:eastAsia="宋体" w:hAnsi="Times New Roman" w:cs="Times New Roman"/>
                <w:sz w:val="20"/>
                <w:lang w:eastAsia="zh-CN"/>
              </w:rPr>
              <w:t>框中的关键术语，以及</w:t>
            </w:r>
            <w:r>
              <w:rPr>
                <w:rFonts w:ascii="Times New Roman" w:eastAsia="宋体" w:hAnsi="Times New Roman" w:cs="Times New Roman"/>
                <w:sz w:val="20"/>
                <w:lang w:eastAsia="zh-CN"/>
              </w:rPr>
              <w:tab/>
            </w:r>
            <w:r>
              <w:rPr>
                <w:rFonts w:ascii="Times New Roman" w:eastAsia="宋体" w:hAnsi="Times New Roman" w:cs="Times New Roman"/>
                <w:spacing w:val="-2"/>
                <w:sz w:val="20"/>
                <w:lang w:eastAsia="zh-CN"/>
              </w:rPr>
              <w:t>单独的术语。</w:t>
            </w:r>
          </w:p>
        </w:tc>
      </w:tr>
      <w:tr w:rsidR="00D16BE9" w14:paraId="109239E3" w14:textId="77777777">
        <w:trPr>
          <w:trHeight w:val="1638"/>
        </w:trPr>
        <w:tc>
          <w:tcPr>
            <w:tcW w:w="1528" w:type="dxa"/>
          </w:tcPr>
          <w:p w14:paraId="2356BC7B" w14:textId="77777777" w:rsidR="00D16BE9" w:rsidRDefault="00AC4FA2">
            <w:pPr>
              <w:pStyle w:val="TableParagraph"/>
              <w:spacing w:before="0" w:line="300" w:lineRule="auto"/>
              <w:ind w:left="0" w:firstLineChars="200" w:firstLine="394"/>
              <w:rPr>
                <w:rFonts w:ascii="Times New Roman" w:eastAsia="宋体" w:hAnsi="Times New Roman" w:cs="Times New Roman"/>
                <w:b/>
                <w:sz w:val="20"/>
              </w:rPr>
            </w:pPr>
            <w:proofErr w:type="spellStart"/>
            <w:r>
              <w:rPr>
                <w:rFonts w:ascii="Times New Roman" w:eastAsia="宋体" w:hAnsi="Times New Roman" w:cs="Times New Roman"/>
                <w:b/>
                <w:spacing w:val="-2"/>
                <w:sz w:val="20"/>
              </w:rPr>
              <w:t>回顾</w:t>
            </w:r>
            <w:proofErr w:type="spellEnd"/>
          </w:p>
        </w:tc>
        <w:tc>
          <w:tcPr>
            <w:tcW w:w="2180" w:type="dxa"/>
          </w:tcPr>
          <w:p w14:paraId="51898B88" w14:textId="77777777" w:rsidR="00D16BE9" w:rsidRDefault="00AC4FA2">
            <w:pPr>
              <w:pStyle w:val="TableParagraph"/>
              <w:tabs>
                <w:tab w:val="left" w:pos="1848"/>
              </w:tabs>
              <w:spacing w:before="0" w:line="300" w:lineRule="auto"/>
              <w:ind w:left="0" w:firstLineChars="200" w:firstLine="392"/>
              <w:rPr>
                <w:rFonts w:ascii="Times New Roman" w:eastAsia="宋体" w:hAnsi="Times New Roman" w:cs="Times New Roman"/>
                <w:sz w:val="20"/>
              </w:rPr>
            </w:pPr>
            <w:proofErr w:type="spellStart"/>
            <w:r>
              <w:rPr>
                <w:rFonts w:ascii="Times New Roman" w:eastAsia="宋体" w:hAnsi="Times New Roman" w:cs="Times New Roman"/>
                <w:spacing w:val="-2"/>
                <w:sz w:val="20"/>
              </w:rPr>
              <w:t>适当</w:t>
            </w:r>
            <w:proofErr w:type="spellEnd"/>
            <w:r>
              <w:rPr>
                <w:rFonts w:ascii="Times New Roman" w:eastAsia="宋体" w:hAnsi="Times New Roman" w:cs="Times New Roman"/>
                <w:sz w:val="20"/>
              </w:rPr>
              <w:tab/>
            </w:r>
            <w:proofErr w:type="spellStart"/>
            <w:r>
              <w:rPr>
                <w:rFonts w:ascii="Times New Roman" w:eastAsia="宋体" w:hAnsi="Times New Roman" w:cs="Times New Roman"/>
                <w:spacing w:val="-6"/>
                <w:sz w:val="20"/>
              </w:rPr>
              <w:t>应用审查类型的</w:t>
            </w:r>
            <w:proofErr w:type="spellEnd"/>
          </w:p>
        </w:tc>
        <w:tc>
          <w:tcPr>
            <w:tcW w:w="3600" w:type="dxa"/>
          </w:tcPr>
          <w:p w14:paraId="24BAB9DF" w14:textId="77777777" w:rsidR="00D16BE9" w:rsidRDefault="00AC4FA2">
            <w:pPr>
              <w:pStyle w:val="TableParagraph"/>
              <w:spacing w:before="0" w:line="300" w:lineRule="auto"/>
              <w:ind w:left="0" w:firstLineChars="200" w:firstLine="400"/>
              <w:rPr>
                <w:rFonts w:ascii="Times New Roman" w:eastAsia="宋体" w:hAnsi="Times New Roman" w:cs="Times New Roman"/>
                <w:sz w:val="20"/>
                <w:lang w:eastAsia="zh-CN"/>
              </w:rPr>
            </w:pPr>
            <w:r>
              <w:rPr>
                <w:rFonts w:ascii="Times New Roman" w:eastAsia="宋体" w:hAnsi="Times New Roman" w:cs="Times New Roman"/>
                <w:sz w:val="20"/>
                <w:lang w:eastAsia="zh-CN"/>
              </w:rPr>
              <w:t>选择适用的审核类型。</w:t>
            </w:r>
          </w:p>
        </w:tc>
        <w:tc>
          <w:tcPr>
            <w:tcW w:w="1978" w:type="dxa"/>
          </w:tcPr>
          <w:p w14:paraId="2A797535" w14:textId="77777777" w:rsidR="00D16BE9" w:rsidRDefault="00AC4FA2">
            <w:pPr>
              <w:pStyle w:val="TableParagraph"/>
              <w:spacing w:before="0" w:line="300" w:lineRule="auto"/>
              <w:ind w:left="0" w:firstLineChars="200" w:firstLine="440"/>
              <w:rPr>
                <w:rFonts w:ascii="Times New Roman" w:eastAsia="宋体" w:hAnsi="Times New Roman" w:cs="Times New Roman"/>
                <w:sz w:val="20"/>
                <w:lang w:eastAsia="zh-CN"/>
              </w:rPr>
            </w:pPr>
            <w:r>
              <w:rPr>
                <w:rFonts w:ascii="Times New Roman" w:eastAsia="宋体" w:hAnsi="Times New Roman" w:cs="Times New Roman" w:hint="eastAsia"/>
                <w:lang w:eastAsia="zh-CN"/>
              </w:rPr>
              <w:t>第</w:t>
            </w:r>
            <w:r w:rsidR="00000000">
              <w:fldChar w:fldCharType="begin"/>
            </w:r>
            <w:r w:rsidR="00000000">
              <w:rPr>
                <w:lang w:eastAsia="zh-CN"/>
              </w:rPr>
              <w:instrText>HYPERLINK \l "_bookmark0"</w:instrText>
            </w:r>
            <w:r w:rsidR="00000000">
              <w:fldChar w:fldCharType="separate"/>
            </w:r>
            <w:r>
              <w:rPr>
                <w:rFonts w:ascii="Times New Roman" w:eastAsia="宋体" w:hAnsi="Times New Roman" w:cs="Times New Roman"/>
                <w:sz w:val="20"/>
                <w:lang w:eastAsia="zh-CN"/>
              </w:rPr>
              <w:t>11</w:t>
            </w:r>
            <w:r w:rsidR="00000000">
              <w:rPr>
                <w:rFonts w:ascii="Times New Roman" w:eastAsia="宋体" w:hAnsi="Times New Roman" w:cs="Times New Roman"/>
                <w:sz w:val="20"/>
                <w:lang w:eastAsia="zh-CN"/>
              </w:rPr>
              <w:fldChar w:fldCharType="end"/>
            </w:r>
            <w:r>
              <w:rPr>
                <w:rFonts w:ascii="Times New Roman" w:eastAsia="宋体" w:hAnsi="Times New Roman" w:cs="Times New Roman" w:hint="eastAsia"/>
                <w:sz w:val="20"/>
                <w:lang w:eastAsia="zh-CN"/>
              </w:rPr>
              <w:t>章</w:t>
            </w:r>
            <w:r>
              <w:rPr>
                <w:rFonts w:ascii="Times New Roman" w:eastAsia="宋体" w:hAnsi="Times New Roman" w:cs="Times New Roman"/>
                <w:sz w:val="20"/>
                <w:lang w:eastAsia="zh-CN"/>
              </w:rPr>
              <w:tab/>
            </w:r>
            <w:r>
              <w:rPr>
                <w:rFonts w:ascii="Times New Roman" w:eastAsia="宋体" w:hAnsi="Times New Roman" w:cs="Times New Roman"/>
                <w:spacing w:val="-4"/>
                <w:sz w:val="20"/>
                <w:lang w:eastAsia="zh-CN"/>
              </w:rPr>
              <w:t>和单独的文档</w:t>
            </w:r>
            <w:r>
              <w:rPr>
                <w:rFonts w:ascii="Times New Roman" w:eastAsia="宋体" w:hAnsi="Times New Roman" w:cs="Times New Roman"/>
                <w:spacing w:val="-4"/>
                <w:sz w:val="20"/>
                <w:lang w:eastAsia="zh-CN"/>
              </w:rPr>
              <w:t>“</w:t>
            </w:r>
            <w:r>
              <w:rPr>
                <w:rFonts w:ascii="Times New Roman" w:eastAsia="宋体" w:hAnsi="Times New Roman" w:cs="Times New Roman" w:hint="eastAsia"/>
                <w:spacing w:val="-4"/>
                <w:sz w:val="20"/>
                <w:lang w:eastAsia="zh-CN"/>
              </w:rPr>
              <w:t>生命周期评价审查方案</w:t>
            </w:r>
          </w:p>
        </w:tc>
      </w:tr>
    </w:tbl>
    <w:p w14:paraId="54C385D1" w14:textId="77777777" w:rsidR="00D16BE9" w:rsidRDefault="00D16BE9">
      <w:pPr>
        <w:pStyle w:val="a8"/>
        <w:spacing w:line="300" w:lineRule="auto"/>
        <w:ind w:firstLineChars="200" w:firstLine="402"/>
        <w:rPr>
          <w:rFonts w:cs="Times New Roman"/>
          <w:b/>
          <w:sz w:val="20"/>
          <w:lang w:eastAsia="zh-CN"/>
        </w:rPr>
      </w:pPr>
    </w:p>
    <w:p w14:paraId="6BF18049" w14:textId="77777777" w:rsidR="00D16BE9" w:rsidRDefault="00AC4FA2">
      <w:pPr>
        <w:pStyle w:val="a8"/>
        <w:spacing w:line="300" w:lineRule="auto"/>
        <w:ind w:firstLineChars="200" w:firstLine="420"/>
        <w:rPr>
          <w:rFonts w:cs="Times New Roman"/>
          <w:b/>
          <w:sz w:val="11"/>
          <w:lang w:eastAsia="zh-CN"/>
        </w:rPr>
      </w:pPr>
      <w:r>
        <w:rPr>
          <w:rFonts w:cs="Times New Roman"/>
          <w:noProof/>
        </w:rPr>
        <mc:AlternateContent>
          <mc:Choice Requires="wps">
            <w:drawing>
              <wp:anchor distT="0" distB="0" distL="0" distR="0" simplePos="0" relativeHeight="251641344" behindDoc="1" locked="0" layoutInCell="1" allowOverlap="1" wp14:anchorId="2A15EE1F" wp14:editId="265CE418">
                <wp:simplePos x="0" y="0"/>
                <wp:positionH relativeFrom="page">
                  <wp:posOffset>900430</wp:posOffset>
                </wp:positionH>
                <wp:positionV relativeFrom="paragraph">
                  <wp:posOffset>99695</wp:posOffset>
                </wp:positionV>
                <wp:extent cx="1828800" cy="6985"/>
                <wp:effectExtent l="0" t="0" r="0" b="0"/>
                <wp:wrapTopAndBottom/>
                <wp:docPr id="698" name="docshape1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28800" cy="6985"/>
                        </a:xfrm>
                        <a:prstGeom prst="rect">
                          <a:avLst/>
                        </a:prstGeom>
                        <a:solidFill>
                          <a:srgbClr val="000000"/>
                        </a:solidFill>
                        <a:ln>
                          <a:noFill/>
                        </a:ln>
                      </wps:spPr>
                      <wps:bodyPr rot="0" vert="horz" wrap="square" lIns="91440" tIns="45720" rIns="91440" bIns="45720" anchor="t" anchorCtr="0" upright="1">
                        <a:noAutofit/>
                      </wps:bodyPr>
                    </wps:wsp>
                  </a:graphicData>
                </a:graphic>
              </wp:anchor>
            </w:drawing>
          </mc:Choice>
          <mc:Fallback xmlns:wpsCustomData="http://www.wps.cn/officeDocument/2013/wpsCustomData">
            <w:pict>
              <v:rect id="docshape115" o:spid="_x0000_s1026" o:spt="1" style="position:absolute;left:0pt;margin-left:70.9pt;margin-top:7.85pt;height:0.55pt;width:144pt;mso-position-horizontal-relative:page;mso-wrap-distance-bottom:0pt;mso-wrap-distance-top:0pt;z-index:-251597824;mso-width-relative:page;mso-height-relative:page;" fillcolor="#000000" filled="t" stroked="f" coordsize="21600,21600" o:gfxdata="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">
                <v:fill on="t" focussize="0,0"/>
                <v:stroke on="f"/>
                <v:imagedata o:title=""/>
                <o:lock v:ext="edit" aspectratio="f"/>
                <w10:wrap type="topAndBottom"/>
              </v:rect>
            </w:pict>
          </mc:Fallback>
        </mc:AlternateContent>
      </w:r>
    </w:p>
    <w:p w14:paraId="2AD356CC" w14:textId="77777777" w:rsidR="00D16BE9" w:rsidRDefault="00D16BE9">
      <w:pPr>
        <w:pStyle w:val="a8"/>
        <w:spacing w:line="300" w:lineRule="auto"/>
        <w:ind w:firstLineChars="200" w:firstLine="402"/>
        <w:rPr>
          <w:rFonts w:cs="Times New Roman"/>
          <w:b/>
          <w:sz w:val="20"/>
          <w:lang w:eastAsia="zh-CN"/>
        </w:rPr>
      </w:pPr>
    </w:p>
    <w:p w14:paraId="08B5A7B4" w14:textId="77777777" w:rsidR="00D16BE9" w:rsidRDefault="00AC4FA2">
      <w:pPr>
        <w:spacing w:line="300" w:lineRule="auto"/>
        <w:ind w:firstLine="361"/>
        <w:rPr>
          <w:rFonts w:eastAsia="宋体" w:cs="Times New Roman"/>
          <w:b/>
          <w:bCs/>
          <w:sz w:val="18"/>
          <w:szCs w:val="18"/>
        </w:rPr>
      </w:pPr>
      <w:r>
        <w:rPr>
          <w:rFonts w:eastAsia="宋体" w:cs="Times New Roman"/>
          <w:b/>
          <w:bCs/>
          <w:sz w:val="18"/>
          <w:szCs w:val="18"/>
        </w:rPr>
        <w:t>223</w:t>
      </w:r>
      <w:r>
        <w:rPr>
          <w:rFonts w:eastAsia="宋体" w:cs="Times New Roman"/>
          <w:b/>
          <w:bCs/>
          <w:sz w:val="18"/>
          <w:szCs w:val="18"/>
        </w:rPr>
        <w:t>关于在数据质量和</w:t>
      </w:r>
      <w:proofErr w:type="gramStart"/>
      <w:r>
        <w:rPr>
          <w:rFonts w:eastAsia="宋体" w:cs="Times New Roman"/>
          <w:b/>
          <w:bCs/>
          <w:sz w:val="18"/>
          <w:szCs w:val="18"/>
        </w:rPr>
        <w:t>单独项目</w:t>
      </w:r>
      <w:proofErr w:type="gramEnd"/>
      <w:r>
        <w:rPr>
          <w:rFonts w:eastAsia="宋体" w:cs="Times New Roman"/>
          <w:b/>
          <w:bCs/>
          <w:sz w:val="18"/>
          <w:szCs w:val="18"/>
        </w:rPr>
        <w:t>“</w:t>
      </w:r>
      <w:r>
        <w:rPr>
          <w:rFonts w:eastAsia="宋体" w:cs="Times New Roman"/>
          <w:b/>
          <w:bCs/>
          <w:sz w:val="18"/>
          <w:szCs w:val="18"/>
        </w:rPr>
        <w:t>方法</w:t>
      </w:r>
      <w:r>
        <w:rPr>
          <w:rFonts w:eastAsia="宋体" w:cs="Times New Roman"/>
          <w:b/>
          <w:bCs/>
          <w:sz w:val="18"/>
          <w:szCs w:val="18"/>
        </w:rPr>
        <w:t>”</w:t>
      </w:r>
      <w:r>
        <w:rPr>
          <w:rFonts w:eastAsia="宋体" w:cs="Times New Roman"/>
          <w:b/>
          <w:bCs/>
          <w:sz w:val="18"/>
          <w:szCs w:val="18"/>
        </w:rPr>
        <w:t>中包括</w:t>
      </w:r>
      <w:r>
        <w:rPr>
          <w:rFonts w:eastAsia="宋体" w:cs="Times New Roman"/>
          <w:b/>
          <w:bCs/>
          <w:sz w:val="18"/>
          <w:szCs w:val="18"/>
        </w:rPr>
        <w:t>“</w:t>
      </w:r>
      <w:r>
        <w:rPr>
          <w:rFonts w:eastAsia="宋体" w:cs="Times New Roman"/>
          <w:b/>
          <w:bCs/>
          <w:sz w:val="18"/>
          <w:szCs w:val="18"/>
        </w:rPr>
        <w:t>方法</w:t>
      </w:r>
      <w:r>
        <w:rPr>
          <w:rFonts w:eastAsia="宋体" w:cs="Times New Roman"/>
          <w:b/>
          <w:bCs/>
          <w:sz w:val="18"/>
          <w:szCs w:val="18"/>
        </w:rPr>
        <w:t>…”</w:t>
      </w:r>
      <w:r>
        <w:rPr>
          <w:rFonts w:eastAsia="宋体" w:cs="Times New Roman"/>
          <w:b/>
          <w:bCs/>
          <w:sz w:val="18"/>
          <w:szCs w:val="18"/>
        </w:rPr>
        <w:t>的原因，见正文</w:t>
      </w:r>
    </w:p>
    <w:p w14:paraId="3BEF64D4" w14:textId="77777777" w:rsidR="00D16BE9" w:rsidRDefault="00D16BE9">
      <w:pPr>
        <w:spacing w:line="300" w:lineRule="auto"/>
        <w:ind w:firstLine="360"/>
        <w:rPr>
          <w:rFonts w:eastAsia="宋体" w:cs="Times New Roman"/>
          <w:sz w:val="18"/>
        </w:rPr>
        <w:sectPr w:rsidR="00D16BE9">
          <w:pgSz w:w="11910" w:h="16840"/>
          <w:pgMar w:top="1040" w:right="1160" w:bottom="1040" w:left="1120" w:header="835" w:footer="852" w:gutter="0"/>
          <w:cols w:space="720"/>
        </w:sectPr>
      </w:pPr>
    </w:p>
    <w:p w14:paraId="69FBFAF2" w14:textId="77777777" w:rsidR="00D16BE9" w:rsidRDefault="00D16BE9">
      <w:pPr>
        <w:pStyle w:val="a8"/>
        <w:spacing w:line="300" w:lineRule="auto"/>
        <w:ind w:firstLineChars="200" w:firstLine="400"/>
        <w:rPr>
          <w:rFonts w:cs="Times New Roman"/>
          <w:sz w:val="20"/>
          <w:lang w:eastAsia="zh-CN"/>
        </w:rPr>
      </w:pPr>
    </w:p>
    <w:p w14:paraId="02D6FF44" w14:textId="77777777" w:rsidR="00D16BE9" w:rsidRDefault="00D16BE9">
      <w:pPr>
        <w:pStyle w:val="a8"/>
        <w:spacing w:line="300" w:lineRule="auto"/>
        <w:ind w:firstLineChars="200" w:firstLine="240"/>
        <w:rPr>
          <w:rFonts w:cs="Times New Roman"/>
          <w:sz w:val="12"/>
          <w:lang w:eastAsia="zh-CN"/>
        </w:rPr>
      </w:pPr>
    </w:p>
    <w:tbl>
      <w:tblPr>
        <w:tblStyle w:val="TableNormal"/>
        <w:tblW w:w="0" w:type="auto"/>
        <w:tblInd w:w="1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28"/>
        <w:gridCol w:w="2180"/>
        <w:gridCol w:w="3600"/>
        <w:gridCol w:w="1978"/>
      </w:tblGrid>
      <w:tr w:rsidR="00D16BE9" w14:paraId="07F04B80" w14:textId="77777777">
        <w:trPr>
          <w:trHeight w:val="367"/>
        </w:trPr>
        <w:tc>
          <w:tcPr>
            <w:tcW w:w="1528" w:type="dxa"/>
            <w:vMerge w:val="restart"/>
          </w:tcPr>
          <w:p w14:paraId="0D0B9605" w14:textId="77777777" w:rsidR="00D16BE9" w:rsidRDefault="00D16BE9">
            <w:pPr>
              <w:pStyle w:val="TableParagraph"/>
              <w:spacing w:before="0" w:line="300" w:lineRule="auto"/>
              <w:ind w:left="0" w:firstLineChars="200" w:firstLine="360"/>
              <w:rPr>
                <w:rFonts w:ascii="Times New Roman" w:eastAsia="宋体" w:hAnsi="Times New Roman" w:cs="Times New Roman"/>
                <w:sz w:val="18"/>
                <w:lang w:eastAsia="zh-CN"/>
              </w:rPr>
            </w:pPr>
          </w:p>
        </w:tc>
        <w:tc>
          <w:tcPr>
            <w:tcW w:w="2180" w:type="dxa"/>
          </w:tcPr>
          <w:p w14:paraId="1086E7C8" w14:textId="77777777" w:rsidR="00D16BE9" w:rsidRDefault="00D16BE9">
            <w:pPr>
              <w:pStyle w:val="TableParagraph"/>
              <w:spacing w:before="0" w:line="300" w:lineRule="auto"/>
              <w:ind w:left="0" w:firstLineChars="200" w:firstLine="360"/>
              <w:rPr>
                <w:rFonts w:ascii="Times New Roman" w:eastAsia="宋体" w:hAnsi="Times New Roman" w:cs="Times New Roman"/>
                <w:sz w:val="18"/>
                <w:lang w:eastAsia="zh-CN"/>
              </w:rPr>
            </w:pPr>
          </w:p>
        </w:tc>
        <w:tc>
          <w:tcPr>
            <w:tcW w:w="3600" w:type="dxa"/>
          </w:tcPr>
          <w:p w14:paraId="2276A357" w14:textId="77777777" w:rsidR="00D16BE9" w:rsidRDefault="00D16BE9">
            <w:pPr>
              <w:pStyle w:val="TableParagraph"/>
              <w:spacing w:before="0" w:line="300" w:lineRule="auto"/>
              <w:ind w:left="0" w:firstLineChars="200" w:firstLine="360"/>
              <w:rPr>
                <w:rFonts w:ascii="Times New Roman" w:eastAsia="宋体" w:hAnsi="Times New Roman" w:cs="Times New Roman"/>
                <w:sz w:val="18"/>
                <w:lang w:eastAsia="zh-CN"/>
              </w:rPr>
            </w:pPr>
          </w:p>
        </w:tc>
        <w:tc>
          <w:tcPr>
            <w:tcW w:w="1978" w:type="dxa"/>
          </w:tcPr>
          <w:p w14:paraId="3C64F3F8" w14:textId="77777777" w:rsidR="00D16BE9" w:rsidRDefault="00AC4FA2">
            <w:pPr>
              <w:pStyle w:val="TableParagraph"/>
              <w:spacing w:before="0" w:line="300" w:lineRule="auto"/>
              <w:ind w:left="0" w:firstLineChars="200" w:firstLine="392"/>
              <w:rPr>
                <w:rFonts w:ascii="Times New Roman" w:eastAsia="宋体" w:hAnsi="Times New Roman" w:cs="Times New Roman"/>
                <w:sz w:val="20"/>
              </w:rPr>
            </w:pPr>
            <w:r>
              <w:rPr>
                <w:rFonts w:ascii="Times New Roman" w:eastAsia="宋体" w:hAnsi="Times New Roman" w:cs="Times New Roman"/>
                <w:spacing w:val="-2"/>
                <w:sz w:val="20"/>
              </w:rPr>
              <w:t>(LCA</w:t>
            </w:r>
            <w:proofErr w:type="gramStart"/>
            <w:r>
              <w:rPr>
                <w:rFonts w:ascii="Times New Roman" w:eastAsia="宋体" w:hAnsi="Times New Roman" w:cs="Times New Roman"/>
                <w:spacing w:val="-2"/>
                <w:sz w:val="20"/>
              </w:rPr>
              <w:t>)”</w:t>
            </w:r>
            <w:r>
              <w:rPr>
                <w:rFonts w:ascii="Times New Roman" w:eastAsia="宋体" w:hAnsi="Times New Roman" w:cs="Times New Roman"/>
                <w:spacing w:val="-2"/>
                <w:sz w:val="20"/>
              </w:rPr>
              <w:t>。</w:t>
            </w:r>
            <w:proofErr w:type="gramEnd"/>
          </w:p>
        </w:tc>
      </w:tr>
      <w:tr w:rsidR="00D16BE9" w14:paraId="16C60517" w14:textId="77777777">
        <w:trPr>
          <w:trHeight w:val="1442"/>
        </w:trPr>
        <w:tc>
          <w:tcPr>
            <w:tcW w:w="1528" w:type="dxa"/>
            <w:vMerge/>
            <w:tcBorders>
              <w:top w:val="nil"/>
            </w:tcBorders>
          </w:tcPr>
          <w:p w14:paraId="288D1391" w14:textId="77777777" w:rsidR="00D16BE9" w:rsidRDefault="00D16BE9">
            <w:pPr>
              <w:spacing w:line="300" w:lineRule="auto"/>
              <w:ind w:firstLine="40"/>
              <w:rPr>
                <w:rFonts w:eastAsia="宋体" w:cs="Times New Roman"/>
                <w:sz w:val="2"/>
                <w:szCs w:val="2"/>
              </w:rPr>
            </w:pPr>
          </w:p>
        </w:tc>
        <w:tc>
          <w:tcPr>
            <w:tcW w:w="2180" w:type="dxa"/>
          </w:tcPr>
          <w:p w14:paraId="47345FA4" w14:textId="77777777" w:rsidR="00D16BE9" w:rsidRDefault="00AC4FA2">
            <w:pPr>
              <w:pStyle w:val="TableParagraph"/>
              <w:tabs>
                <w:tab w:val="left" w:pos="1437"/>
                <w:tab w:val="left" w:pos="1847"/>
              </w:tabs>
              <w:spacing w:before="0" w:line="300" w:lineRule="auto"/>
              <w:ind w:left="0" w:firstLineChars="200" w:firstLine="392"/>
              <w:jc w:val="both"/>
              <w:rPr>
                <w:rFonts w:ascii="Times New Roman" w:eastAsia="宋体" w:hAnsi="Times New Roman" w:cs="Times New Roman"/>
                <w:sz w:val="20"/>
                <w:lang w:eastAsia="zh-CN"/>
              </w:rPr>
            </w:pPr>
            <w:r>
              <w:rPr>
                <w:rFonts w:ascii="Times New Roman" w:eastAsia="宋体" w:hAnsi="Times New Roman" w:cs="Times New Roman"/>
                <w:spacing w:val="-2"/>
                <w:sz w:val="20"/>
                <w:lang w:eastAsia="zh-CN"/>
              </w:rPr>
              <w:t>正确性</w:t>
            </w:r>
            <w:r>
              <w:rPr>
                <w:rFonts w:ascii="Times New Roman" w:eastAsia="宋体" w:hAnsi="Times New Roman" w:cs="Times New Roman"/>
                <w:sz w:val="20"/>
                <w:lang w:eastAsia="zh-CN"/>
              </w:rPr>
              <w:tab/>
            </w:r>
            <w:r>
              <w:rPr>
                <w:rFonts w:ascii="Times New Roman" w:eastAsia="宋体" w:hAnsi="Times New Roman" w:cs="Times New Roman"/>
                <w:sz w:val="20"/>
                <w:lang w:eastAsia="zh-CN"/>
              </w:rPr>
              <w:tab/>
            </w:r>
            <w:r>
              <w:rPr>
                <w:rFonts w:ascii="Times New Roman" w:eastAsia="宋体" w:hAnsi="Times New Roman" w:cs="Times New Roman"/>
                <w:spacing w:val="-6"/>
                <w:sz w:val="20"/>
                <w:lang w:eastAsia="zh-CN"/>
              </w:rPr>
              <w:t>应用的</w:t>
            </w:r>
            <w:r>
              <w:rPr>
                <w:rFonts w:ascii="Times New Roman" w:eastAsia="宋体" w:hAnsi="Times New Roman" w:cs="Times New Roman"/>
                <w:sz w:val="20"/>
                <w:lang w:eastAsia="zh-CN"/>
              </w:rPr>
              <w:tab/>
            </w:r>
            <w:r>
              <w:rPr>
                <w:rFonts w:ascii="Times New Roman" w:eastAsia="宋体" w:hAnsi="Times New Roman" w:cs="Times New Roman"/>
                <w:spacing w:val="-2"/>
                <w:sz w:val="20"/>
                <w:lang w:eastAsia="zh-CN"/>
              </w:rPr>
              <w:t>审查范围</w:t>
            </w:r>
          </w:p>
        </w:tc>
        <w:tc>
          <w:tcPr>
            <w:tcW w:w="3600" w:type="dxa"/>
          </w:tcPr>
          <w:p w14:paraId="3F45F8BC" w14:textId="77777777" w:rsidR="00D16BE9" w:rsidRDefault="00AC4FA2">
            <w:pPr>
              <w:pStyle w:val="TableParagraph"/>
              <w:spacing w:before="0" w:line="300" w:lineRule="auto"/>
              <w:ind w:left="0" w:firstLineChars="200" w:firstLine="400"/>
              <w:rPr>
                <w:rFonts w:ascii="Times New Roman" w:eastAsia="宋体" w:hAnsi="Times New Roman" w:cs="Times New Roman"/>
                <w:sz w:val="20"/>
                <w:lang w:eastAsia="zh-CN"/>
              </w:rPr>
            </w:pPr>
            <w:r>
              <w:rPr>
                <w:rFonts w:ascii="Times New Roman" w:eastAsia="宋体" w:hAnsi="Times New Roman" w:cs="Times New Roman"/>
                <w:sz w:val="20"/>
                <w:lang w:eastAsia="zh-CN"/>
              </w:rPr>
              <w:t>审查内容的正确范围。</w:t>
            </w:r>
          </w:p>
        </w:tc>
        <w:tc>
          <w:tcPr>
            <w:tcW w:w="1978" w:type="dxa"/>
          </w:tcPr>
          <w:p w14:paraId="7A641C2F" w14:textId="77777777" w:rsidR="00D16BE9" w:rsidRDefault="00AC4FA2">
            <w:pPr>
              <w:pStyle w:val="TableParagraph"/>
              <w:tabs>
                <w:tab w:val="left" w:pos="1591"/>
              </w:tabs>
              <w:spacing w:before="0" w:line="300" w:lineRule="auto"/>
              <w:ind w:left="0" w:firstLineChars="200" w:firstLine="392"/>
              <w:rPr>
                <w:rFonts w:ascii="Times New Roman" w:eastAsia="宋体" w:hAnsi="Times New Roman" w:cs="Times New Roman"/>
                <w:sz w:val="20"/>
                <w:lang w:eastAsia="zh-CN"/>
              </w:rPr>
            </w:pPr>
            <w:r>
              <w:rPr>
                <w:rFonts w:ascii="Times New Roman" w:eastAsia="宋体" w:hAnsi="Times New Roman" w:cs="Times New Roman"/>
                <w:spacing w:val="-2"/>
                <w:sz w:val="20"/>
                <w:lang w:eastAsia="zh-CN"/>
              </w:rPr>
              <w:t>单独的文档</w:t>
            </w:r>
            <w:r>
              <w:rPr>
                <w:rFonts w:ascii="Times New Roman" w:eastAsia="宋体" w:hAnsi="Times New Roman" w:cs="Times New Roman"/>
                <w:sz w:val="20"/>
                <w:lang w:eastAsia="zh-CN"/>
              </w:rPr>
              <w:tab/>
            </w:r>
            <w:r>
              <w:rPr>
                <w:rFonts w:ascii="Times New Roman" w:eastAsia="宋体" w:hAnsi="Times New Roman" w:cs="Times New Roman"/>
                <w:spacing w:val="-5"/>
                <w:sz w:val="20"/>
                <w:lang w:eastAsia="zh-CN"/>
              </w:rPr>
              <w:t>在</w:t>
            </w:r>
          </w:p>
          <w:p w14:paraId="6D9A39BF" w14:textId="77777777" w:rsidR="00D16BE9" w:rsidRDefault="00AC4FA2">
            <w:pPr>
              <w:pStyle w:val="TableParagraph"/>
              <w:tabs>
                <w:tab w:val="left" w:pos="1225"/>
              </w:tabs>
              <w:spacing w:before="0" w:line="300" w:lineRule="auto"/>
              <w:ind w:left="0" w:firstLineChars="200" w:firstLine="392"/>
              <w:rPr>
                <w:rFonts w:ascii="Times New Roman" w:eastAsia="宋体" w:hAnsi="Times New Roman" w:cs="Times New Roman"/>
                <w:sz w:val="20"/>
                <w:lang w:eastAsia="zh-CN"/>
              </w:rPr>
            </w:pPr>
            <w:r>
              <w:rPr>
                <w:rFonts w:ascii="Times New Roman" w:eastAsia="宋体" w:hAnsi="Times New Roman" w:cs="Times New Roman"/>
                <w:spacing w:val="-2"/>
                <w:sz w:val="20"/>
                <w:lang w:eastAsia="zh-CN"/>
              </w:rPr>
              <w:t>“</w:t>
            </w:r>
            <w:r>
              <w:rPr>
                <w:rFonts w:ascii="Times New Roman" w:eastAsia="宋体" w:hAnsi="Times New Roman" w:cs="Times New Roman"/>
                <w:spacing w:val="-2"/>
                <w:sz w:val="20"/>
                <w:lang w:eastAsia="zh-CN"/>
              </w:rPr>
              <w:t>审查</w:t>
            </w:r>
            <w:r>
              <w:rPr>
                <w:rFonts w:ascii="Times New Roman" w:eastAsia="宋体" w:hAnsi="Times New Roman" w:cs="Times New Roman"/>
                <w:sz w:val="20"/>
                <w:lang w:eastAsia="zh-CN"/>
              </w:rPr>
              <w:tab/>
            </w:r>
            <w:r>
              <w:rPr>
                <w:rFonts w:ascii="Times New Roman" w:eastAsia="宋体" w:hAnsi="Times New Roman" w:cs="Times New Roman"/>
                <w:spacing w:val="-2"/>
                <w:sz w:val="20"/>
                <w:lang w:eastAsia="zh-CN"/>
              </w:rPr>
              <w:t>范围，</w:t>
            </w:r>
          </w:p>
          <w:p w14:paraId="50A64C32" w14:textId="77777777" w:rsidR="00D16BE9" w:rsidRDefault="00AC4FA2">
            <w:pPr>
              <w:pStyle w:val="TableParagraph"/>
              <w:tabs>
                <w:tab w:val="left" w:pos="1481"/>
              </w:tabs>
              <w:spacing w:before="0" w:line="300" w:lineRule="auto"/>
              <w:ind w:left="0" w:firstLineChars="200" w:firstLine="392"/>
              <w:rPr>
                <w:rFonts w:ascii="Times New Roman" w:eastAsia="宋体" w:hAnsi="Times New Roman" w:cs="Times New Roman"/>
                <w:sz w:val="20"/>
              </w:rPr>
            </w:pPr>
            <w:proofErr w:type="spellStart"/>
            <w:r>
              <w:rPr>
                <w:rFonts w:ascii="Times New Roman" w:eastAsia="宋体" w:hAnsi="Times New Roman" w:cs="Times New Roman"/>
                <w:spacing w:val="-2"/>
                <w:sz w:val="20"/>
              </w:rPr>
              <w:t>方法</w:t>
            </w:r>
            <w:proofErr w:type="spellEnd"/>
            <w:r>
              <w:rPr>
                <w:rFonts w:ascii="Times New Roman" w:eastAsia="宋体" w:hAnsi="Times New Roman" w:cs="Times New Roman"/>
                <w:spacing w:val="-2"/>
                <w:sz w:val="20"/>
              </w:rPr>
              <w:t>，</w:t>
            </w:r>
            <w:r>
              <w:rPr>
                <w:rFonts w:ascii="Times New Roman" w:eastAsia="宋体" w:hAnsi="Times New Roman" w:cs="Times New Roman"/>
                <w:sz w:val="20"/>
              </w:rPr>
              <w:tab/>
            </w:r>
            <w:proofErr w:type="spellStart"/>
            <w:proofErr w:type="gramStart"/>
            <w:r>
              <w:rPr>
                <w:rFonts w:ascii="Times New Roman" w:eastAsia="宋体" w:hAnsi="Times New Roman" w:cs="Times New Roman"/>
                <w:spacing w:val="-4"/>
                <w:sz w:val="20"/>
              </w:rPr>
              <w:t>和文件</w:t>
            </w:r>
            <w:proofErr w:type="spellEnd"/>
            <w:r>
              <w:rPr>
                <w:rFonts w:ascii="Times New Roman" w:eastAsia="宋体" w:hAnsi="Times New Roman" w:cs="Times New Roman"/>
                <w:spacing w:val="-4"/>
                <w:sz w:val="20"/>
              </w:rPr>
              <w:t>”</w:t>
            </w:r>
            <w:r>
              <w:rPr>
                <w:rFonts w:ascii="Times New Roman" w:eastAsia="宋体" w:hAnsi="Times New Roman" w:cs="Times New Roman"/>
                <w:spacing w:val="-4"/>
                <w:sz w:val="20"/>
              </w:rPr>
              <w:t>。</w:t>
            </w:r>
            <w:proofErr w:type="gramEnd"/>
          </w:p>
        </w:tc>
      </w:tr>
      <w:tr w:rsidR="00D16BE9" w14:paraId="51EF82F4" w14:textId="77777777">
        <w:trPr>
          <w:trHeight w:val="1441"/>
        </w:trPr>
        <w:tc>
          <w:tcPr>
            <w:tcW w:w="1528" w:type="dxa"/>
            <w:vMerge/>
            <w:tcBorders>
              <w:top w:val="nil"/>
            </w:tcBorders>
          </w:tcPr>
          <w:p w14:paraId="45BDFE8C" w14:textId="77777777" w:rsidR="00D16BE9" w:rsidRDefault="00D16BE9">
            <w:pPr>
              <w:spacing w:line="300" w:lineRule="auto"/>
              <w:ind w:firstLine="40"/>
              <w:rPr>
                <w:rFonts w:eastAsia="宋体" w:cs="Times New Roman"/>
                <w:sz w:val="2"/>
                <w:szCs w:val="2"/>
              </w:rPr>
            </w:pPr>
          </w:p>
        </w:tc>
        <w:tc>
          <w:tcPr>
            <w:tcW w:w="2180" w:type="dxa"/>
          </w:tcPr>
          <w:p w14:paraId="24DB2DBB" w14:textId="77777777" w:rsidR="00D16BE9" w:rsidRDefault="00AC4FA2">
            <w:pPr>
              <w:pStyle w:val="TableParagraph"/>
              <w:tabs>
                <w:tab w:val="left" w:pos="1437"/>
                <w:tab w:val="left" w:pos="1847"/>
              </w:tabs>
              <w:spacing w:before="0" w:line="300" w:lineRule="auto"/>
              <w:ind w:left="0" w:firstLineChars="200" w:firstLine="392"/>
              <w:jc w:val="both"/>
              <w:rPr>
                <w:rFonts w:ascii="Times New Roman" w:eastAsia="宋体" w:hAnsi="Times New Roman" w:cs="Times New Roman"/>
                <w:sz w:val="20"/>
                <w:lang w:eastAsia="zh-CN"/>
              </w:rPr>
            </w:pPr>
            <w:r>
              <w:rPr>
                <w:rFonts w:ascii="Times New Roman" w:eastAsia="宋体" w:hAnsi="Times New Roman" w:cs="Times New Roman"/>
                <w:spacing w:val="-2"/>
                <w:sz w:val="20"/>
                <w:lang w:eastAsia="zh-CN"/>
              </w:rPr>
              <w:t>正确性</w:t>
            </w:r>
            <w:r>
              <w:rPr>
                <w:rFonts w:ascii="Times New Roman" w:eastAsia="宋体" w:hAnsi="Times New Roman" w:cs="Times New Roman"/>
                <w:sz w:val="20"/>
                <w:lang w:eastAsia="zh-CN"/>
              </w:rPr>
              <w:tab/>
            </w:r>
            <w:r>
              <w:rPr>
                <w:rFonts w:ascii="Times New Roman" w:eastAsia="宋体" w:hAnsi="Times New Roman" w:cs="Times New Roman"/>
                <w:sz w:val="20"/>
                <w:lang w:eastAsia="zh-CN"/>
              </w:rPr>
              <w:tab/>
            </w:r>
            <w:r>
              <w:rPr>
                <w:rFonts w:ascii="Times New Roman" w:eastAsia="宋体" w:hAnsi="Times New Roman" w:cs="Times New Roman"/>
                <w:spacing w:val="-6"/>
                <w:sz w:val="20"/>
                <w:lang w:eastAsia="zh-CN"/>
              </w:rPr>
              <w:t>应用的</w:t>
            </w:r>
            <w:r>
              <w:rPr>
                <w:rFonts w:ascii="Times New Roman" w:eastAsia="宋体" w:hAnsi="Times New Roman" w:cs="Times New Roman"/>
                <w:sz w:val="20"/>
                <w:lang w:eastAsia="zh-CN"/>
              </w:rPr>
              <w:tab/>
            </w:r>
            <w:r>
              <w:rPr>
                <w:rFonts w:ascii="Times New Roman" w:eastAsia="宋体" w:hAnsi="Times New Roman" w:cs="Times New Roman"/>
                <w:spacing w:val="-2"/>
                <w:sz w:val="20"/>
                <w:lang w:eastAsia="zh-CN"/>
              </w:rPr>
              <w:t>复习方法</w:t>
            </w:r>
          </w:p>
        </w:tc>
        <w:tc>
          <w:tcPr>
            <w:tcW w:w="3600" w:type="dxa"/>
          </w:tcPr>
          <w:p w14:paraId="077635DB" w14:textId="77777777" w:rsidR="00D16BE9" w:rsidRDefault="00AC4FA2">
            <w:pPr>
              <w:pStyle w:val="TableParagraph"/>
              <w:spacing w:before="0" w:line="300" w:lineRule="auto"/>
              <w:ind w:left="0" w:firstLineChars="200" w:firstLine="400"/>
              <w:jc w:val="both"/>
              <w:rPr>
                <w:rFonts w:ascii="Times New Roman" w:eastAsia="宋体" w:hAnsi="Times New Roman" w:cs="Times New Roman"/>
                <w:sz w:val="20"/>
                <w:lang w:eastAsia="zh-CN"/>
              </w:rPr>
            </w:pPr>
            <w:r>
              <w:rPr>
                <w:rFonts w:ascii="Times New Roman" w:eastAsia="宋体" w:hAnsi="Times New Roman" w:cs="Times New Roman"/>
                <w:sz w:val="20"/>
                <w:lang w:eastAsia="zh-CN"/>
              </w:rPr>
              <w:t>如何审查审查范围内每一项的正确方法。</w:t>
            </w:r>
          </w:p>
        </w:tc>
        <w:tc>
          <w:tcPr>
            <w:tcW w:w="1978" w:type="dxa"/>
          </w:tcPr>
          <w:p w14:paraId="5CFCBAA5" w14:textId="77777777" w:rsidR="00D16BE9" w:rsidRDefault="00AC4FA2">
            <w:pPr>
              <w:pStyle w:val="TableParagraph"/>
              <w:tabs>
                <w:tab w:val="left" w:pos="1591"/>
              </w:tabs>
              <w:spacing w:before="0" w:line="300" w:lineRule="auto"/>
              <w:ind w:left="0" w:firstLineChars="200" w:firstLine="392"/>
              <w:rPr>
                <w:rFonts w:ascii="Times New Roman" w:eastAsia="宋体" w:hAnsi="Times New Roman" w:cs="Times New Roman"/>
                <w:sz w:val="20"/>
                <w:lang w:eastAsia="zh-CN"/>
              </w:rPr>
            </w:pPr>
            <w:r>
              <w:rPr>
                <w:rFonts w:ascii="Times New Roman" w:eastAsia="宋体" w:hAnsi="Times New Roman" w:cs="Times New Roman"/>
                <w:spacing w:val="-2"/>
                <w:sz w:val="20"/>
                <w:lang w:eastAsia="zh-CN"/>
              </w:rPr>
              <w:t>单独的文档</w:t>
            </w:r>
            <w:r>
              <w:rPr>
                <w:rFonts w:ascii="Times New Roman" w:eastAsia="宋体" w:hAnsi="Times New Roman" w:cs="Times New Roman"/>
                <w:sz w:val="20"/>
                <w:lang w:eastAsia="zh-CN"/>
              </w:rPr>
              <w:tab/>
            </w:r>
            <w:r>
              <w:rPr>
                <w:rFonts w:ascii="Times New Roman" w:eastAsia="宋体" w:hAnsi="Times New Roman" w:cs="Times New Roman"/>
                <w:spacing w:val="-5"/>
                <w:sz w:val="20"/>
                <w:lang w:eastAsia="zh-CN"/>
              </w:rPr>
              <w:t>在</w:t>
            </w:r>
          </w:p>
          <w:p w14:paraId="66912C99" w14:textId="77777777" w:rsidR="00D16BE9" w:rsidRDefault="00AC4FA2">
            <w:pPr>
              <w:pStyle w:val="TableParagraph"/>
              <w:tabs>
                <w:tab w:val="left" w:pos="1225"/>
              </w:tabs>
              <w:spacing w:before="0" w:line="300" w:lineRule="auto"/>
              <w:ind w:left="0" w:firstLineChars="200" w:firstLine="392"/>
              <w:rPr>
                <w:rFonts w:ascii="Times New Roman" w:eastAsia="宋体" w:hAnsi="Times New Roman" w:cs="Times New Roman"/>
                <w:sz w:val="20"/>
                <w:lang w:eastAsia="zh-CN"/>
              </w:rPr>
            </w:pPr>
            <w:r>
              <w:rPr>
                <w:rFonts w:ascii="Times New Roman" w:eastAsia="宋体" w:hAnsi="Times New Roman" w:cs="Times New Roman"/>
                <w:spacing w:val="-2"/>
                <w:sz w:val="20"/>
                <w:lang w:eastAsia="zh-CN"/>
              </w:rPr>
              <w:t>“</w:t>
            </w:r>
            <w:r>
              <w:rPr>
                <w:rFonts w:ascii="Times New Roman" w:eastAsia="宋体" w:hAnsi="Times New Roman" w:cs="Times New Roman"/>
                <w:spacing w:val="-2"/>
                <w:sz w:val="20"/>
                <w:lang w:eastAsia="zh-CN"/>
              </w:rPr>
              <w:t>审查</w:t>
            </w:r>
            <w:r>
              <w:rPr>
                <w:rFonts w:ascii="Times New Roman" w:eastAsia="宋体" w:hAnsi="Times New Roman" w:cs="Times New Roman"/>
                <w:sz w:val="20"/>
                <w:lang w:eastAsia="zh-CN"/>
              </w:rPr>
              <w:tab/>
            </w:r>
            <w:r>
              <w:rPr>
                <w:rFonts w:ascii="Times New Roman" w:eastAsia="宋体" w:hAnsi="Times New Roman" w:cs="Times New Roman"/>
                <w:spacing w:val="-2"/>
                <w:sz w:val="20"/>
                <w:lang w:eastAsia="zh-CN"/>
              </w:rPr>
              <w:t>范围，</w:t>
            </w:r>
          </w:p>
          <w:p w14:paraId="6A68CF8F" w14:textId="77777777" w:rsidR="00D16BE9" w:rsidRDefault="00AC4FA2">
            <w:pPr>
              <w:pStyle w:val="TableParagraph"/>
              <w:tabs>
                <w:tab w:val="left" w:pos="1481"/>
              </w:tabs>
              <w:spacing w:before="0" w:line="300" w:lineRule="auto"/>
              <w:ind w:left="0" w:firstLineChars="200" w:firstLine="392"/>
              <w:rPr>
                <w:rFonts w:ascii="Times New Roman" w:eastAsia="宋体" w:hAnsi="Times New Roman" w:cs="Times New Roman"/>
                <w:sz w:val="20"/>
              </w:rPr>
            </w:pPr>
            <w:proofErr w:type="spellStart"/>
            <w:r>
              <w:rPr>
                <w:rFonts w:ascii="Times New Roman" w:eastAsia="宋体" w:hAnsi="Times New Roman" w:cs="Times New Roman"/>
                <w:spacing w:val="-2"/>
                <w:sz w:val="20"/>
              </w:rPr>
              <w:t>方法</w:t>
            </w:r>
            <w:proofErr w:type="spellEnd"/>
            <w:r>
              <w:rPr>
                <w:rFonts w:ascii="Times New Roman" w:eastAsia="宋体" w:hAnsi="Times New Roman" w:cs="Times New Roman"/>
                <w:spacing w:val="-2"/>
                <w:sz w:val="20"/>
              </w:rPr>
              <w:t>，</w:t>
            </w:r>
            <w:r>
              <w:rPr>
                <w:rFonts w:ascii="Times New Roman" w:eastAsia="宋体" w:hAnsi="Times New Roman" w:cs="Times New Roman"/>
                <w:sz w:val="20"/>
              </w:rPr>
              <w:tab/>
            </w:r>
            <w:proofErr w:type="spellStart"/>
            <w:proofErr w:type="gramStart"/>
            <w:r>
              <w:rPr>
                <w:rFonts w:ascii="Times New Roman" w:eastAsia="宋体" w:hAnsi="Times New Roman" w:cs="Times New Roman"/>
                <w:spacing w:val="-4"/>
                <w:sz w:val="20"/>
              </w:rPr>
              <w:t>和文件</w:t>
            </w:r>
            <w:proofErr w:type="spellEnd"/>
            <w:r>
              <w:rPr>
                <w:rFonts w:ascii="Times New Roman" w:eastAsia="宋体" w:hAnsi="Times New Roman" w:cs="Times New Roman"/>
                <w:spacing w:val="-4"/>
                <w:sz w:val="20"/>
              </w:rPr>
              <w:t>”</w:t>
            </w:r>
            <w:r>
              <w:rPr>
                <w:rFonts w:ascii="Times New Roman" w:eastAsia="宋体" w:hAnsi="Times New Roman" w:cs="Times New Roman"/>
                <w:spacing w:val="-4"/>
                <w:sz w:val="20"/>
              </w:rPr>
              <w:t>。</w:t>
            </w:r>
            <w:proofErr w:type="gramEnd"/>
          </w:p>
        </w:tc>
      </w:tr>
      <w:tr w:rsidR="00D16BE9" w14:paraId="3EB43589" w14:textId="77777777">
        <w:trPr>
          <w:trHeight w:val="1441"/>
        </w:trPr>
        <w:tc>
          <w:tcPr>
            <w:tcW w:w="1528" w:type="dxa"/>
            <w:vMerge/>
            <w:tcBorders>
              <w:top w:val="nil"/>
            </w:tcBorders>
          </w:tcPr>
          <w:p w14:paraId="6C7FBAF5" w14:textId="77777777" w:rsidR="00D16BE9" w:rsidRDefault="00D16BE9">
            <w:pPr>
              <w:spacing w:line="300" w:lineRule="auto"/>
              <w:ind w:firstLine="40"/>
              <w:rPr>
                <w:rFonts w:eastAsia="宋体" w:cs="Times New Roman"/>
                <w:sz w:val="2"/>
                <w:szCs w:val="2"/>
              </w:rPr>
            </w:pPr>
          </w:p>
        </w:tc>
        <w:tc>
          <w:tcPr>
            <w:tcW w:w="2180" w:type="dxa"/>
          </w:tcPr>
          <w:p w14:paraId="7B342D8E" w14:textId="77777777" w:rsidR="00D16BE9" w:rsidRDefault="00AC4FA2">
            <w:pPr>
              <w:pStyle w:val="TableParagraph"/>
              <w:spacing w:before="0" w:line="300" w:lineRule="auto"/>
              <w:ind w:left="0" w:firstLineChars="200" w:firstLine="400"/>
              <w:rPr>
                <w:rFonts w:ascii="Times New Roman" w:eastAsia="宋体" w:hAnsi="Times New Roman" w:cs="Times New Roman"/>
                <w:b/>
                <w:sz w:val="20"/>
              </w:rPr>
            </w:pPr>
            <w:r>
              <w:rPr>
                <w:rFonts w:ascii="Times New Roman" w:eastAsia="宋体" w:hAnsi="Times New Roman" w:cs="Times New Roman"/>
                <w:sz w:val="20"/>
              </w:rPr>
              <w:t>审查文件的正确性</w:t>
            </w:r>
            <w:r>
              <w:rPr>
                <w:rFonts w:ascii="Times New Roman" w:eastAsia="宋体" w:hAnsi="Times New Roman" w:cs="Times New Roman"/>
                <w:sz w:val="20"/>
              </w:rPr>
              <w:t>224</w:t>
            </w:r>
          </w:p>
        </w:tc>
        <w:tc>
          <w:tcPr>
            <w:tcW w:w="3600" w:type="dxa"/>
          </w:tcPr>
          <w:p w14:paraId="1BC497CD" w14:textId="77777777" w:rsidR="00D16BE9" w:rsidRDefault="00AC4FA2">
            <w:pPr>
              <w:pStyle w:val="TableParagraph"/>
              <w:spacing w:before="0" w:line="300" w:lineRule="auto"/>
              <w:ind w:left="0" w:firstLineChars="200" w:firstLine="400"/>
              <w:jc w:val="both"/>
              <w:rPr>
                <w:rFonts w:ascii="Times New Roman" w:eastAsia="宋体" w:hAnsi="Times New Roman" w:cs="Times New Roman"/>
                <w:sz w:val="20"/>
                <w:lang w:eastAsia="zh-CN"/>
              </w:rPr>
            </w:pPr>
            <w:r>
              <w:rPr>
                <w:rFonts w:ascii="Times New Roman" w:eastAsia="宋体" w:hAnsi="Times New Roman" w:cs="Times New Roman"/>
                <w:sz w:val="20"/>
                <w:lang w:eastAsia="zh-CN"/>
              </w:rPr>
              <w:t>关于评审最终结果的文档的正确范围、形式和程度。</w:t>
            </w:r>
          </w:p>
        </w:tc>
        <w:tc>
          <w:tcPr>
            <w:tcW w:w="1978" w:type="dxa"/>
          </w:tcPr>
          <w:p w14:paraId="600046A6" w14:textId="77777777" w:rsidR="00D16BE9" w:rsidRDefault="00AC4FA2">
            <w:pPr>
              <w:pStyle w:val="TableParagraph"/>
              <w:tabs>
                <w:tab w:val="left" w:pos="1591"/>
              </w:tabs>
              <w:spacing w:before="0" w:line="300" w:lineRule="auto"/>
              <w:ind w:left="0" w:firstLineChars="200" w:firstLine="392"/>
              <w:rPr>
                <w:rFonts w:ascii="Times New Roman" w:eastAsia="宋体" w:hAnsi="Times New Roman" w:cs="Times New Roman"/>
                <w:sz w:val="20"/>
                <w:lang w:eastAsia="zh-CN"/>
              </w:rPr>
            </w:pPr>
            <w:r>
              <w:rPr>
                <w:rFonts w:ascii="Times New Roman" w:eastAsia="宋体" w:hAnsi="Times New Roman" w:cs="Times New Roman"/>
                <w:spacing w:val="-2"/>
                <w:sz w:val="20"/>
                <w:lang w:eastAsia="zh-CN"/>
              </w:rPr>
              <w:t>单独的文档</w:t>
            </w:r>
            <w:r>
              <w:rPr>
                <w:rFonts w:ascii="Times New Roman" w:eastAsia="宋体" w:hAnsi="Times New Roman" w:cs="Times New Roman"/>
                <w:sz w:val="20"/>
                <w:lang w:eastAsia="zh-CN"/>
              </w:rPr>
              <w:tab/>
            </w:r>
            <w:r>
              <w:rPr>
                <w:rFonts w:ascii="Times New Roman" w:eastAsia="宋体" w:hAnsi="Times New Roman" w:cs="Times New Roman"/>
                <w:spacing w:val="-5"/>
                <w:sz w:val="20"/>
                <w:lang w:eastAsia="zh-CN"/>
              </w:rPr>
              <w:t>在</w:t>
            </w:r>
          </w:p>
          <w:p w14:paraId="05A32A78" w14:textId="77777777" w:rsidR="00D16BE9" w:rsidRDefault="00AC4FA2">
            <w:pPr>
              <w:pStyle w:val="TableParagraph"/>
              <w:tabs>
                <w:tab w:val="left" w:pos="1225"/>
              </w:tabs>
              <w:spacing w:before="0" w:line="300" w:lineRule="auto"/>
              <w:ind w:left="0" w:firstLineChars="200" w:firstLine="392"/>
              <w:rPr>
                <w:rFonts w:ascii="Times New Roman" w:eastAsia="宋体" w:hAnsi="Times New Roman" w:cs="Times New Roman"/>
                <w:sz w:val="20"/>
                <w:lang w:eastAsia="zh-CN"/>
              </w:rPr>
            </w:pPr>
            <w:r>
              <w:rPr>
                <w:rFonts w:ascii="Times New Roman" w:eastAsia="宋体" w:hAnsi="Times New Roman" w:cs="Times New Roman"/>
                <w:spacing w:val="-2"/>
                <w:sz w:val="20"/>
                <w:lang w:eastAsia="zh-CN"/>
              </w:rPr>
              <w:t>“</w:t>
            </w:r>
            <w:r>
              <w:rPr>
                <w:rFonts w:ascii="Times New Roman" w:eastAsia="宋体" w:hAnsi="Times New Roman" w:cs="Times New Roman"/>
                <w:spacing w:val="-2"/>
                <w:sz w:val="20"/>
                <w:lang w:eastAsia="zh-CN"/>
              </w:rPr>
              <w:t>审查</w:t>
            </w:r>
            <w:r>
              <w:rPr>
                <w:rFonts w:ascii="Times New Roman" w:eastAsia="宋体" w:hAnsi="Times New Roman" w:cs="Times New Roman"/>
                <w:sz w:val="20"/>
                <w:lang w:eastAsia="zh-CN"/>
              </w:rPr>
              <w:tab/>
            </w:r>
            <w:r>
              <w:rPr>
                <w:rFonts w:ascii="Times New Roman" w:eastAsia="宋体" w:hAnsi="Times New Roman" w:cs="Times New Roman"/>
                <w:spacing w:val="-2"/>
                <w:sz w:val="20"/>
                <w:lang w:eastAsia="zh-CN"/>
              </w:rPr>
              <w:t>范围，</w:t>
            </w:r>
          </w:p>
          <w:p w14:paraId="5FA1011A" w14:textId="77777777" w:rsidR="00D16BE9" w:rsidRDefault="00AC4FA2">
            <w:pPr>
              <w:pStyle w:val="TableParagraph"/>
              <w:tabs>
                <w:tab w:val="left" w:pos="1481"/>
              </w:tabs>
              <w:spacing w:before="0" w:line="300" w:lineRule="auto"/>
              <w:ind w:left="0" w:firstLineChars="200" w:firstLine="392"/>
              <w:rPr>
                <w:rFonts w:ascii="Times New Roman" w:eastAsia="宋体" w:hAnsi="Times New Roman" w:cs="Times New Roman"/>
                <w:sz w:val="20"/>
              </w:rPr>
            </w:pPr>
            <w:proofErr w:type="spellStart"/>
            <w:r>
              <w:rPr>
                <w:rFonts w:ascii="Times New Roman" w:eastAsia="宋体" w:hAnsi="Times New Roman" w:cs="Times New Roman"/>
                <w:spacing w:val="-2"/>
                <w:sz w:val="20"/>
              </w:rPr>
              <w:t>方法</w:t>
            </w:r>
            <w:proofErr w:type="spellEnd"/>
            <w:r>
              <w:rPr>
                <w:rFonts w:ascii="Times New Roman" w:eastAsia="宋体" w:hAnsi="Times New Roman" w:cs="Times New Roman"/>
                <w:spacing w:val="-2"/>
                <w:sz w:val="20"/>
              </w:rPr>
              <w:t>，</w:t>
            </w:r>
            <w:r>
              <w:rPr>
                <w:rFonts w:ascii="Times New Roman" w:eastAsia="宋体" w:hAnsi="Times New Roman" w:cs="Times New Roman"/>
                <w:sz w:val="20"/>
              </w:rPr>
              <w:tab/>
            </w:r>
            <w:proofErr w:type="spellStart"/>
            <w:proofErr w:type="gramStart"/>
            <w:r>
              <w:rPr>
                <w:rFonts w:ascii="Times New Roman" w:eastAsia="宋体" w:hAnsi="Times New Roman" w:cs="Times New Roman"/>
                <w:spacing w:val="-4"/>
                <w:sz w:val="20"/>
              </w:rPr>
              <w:t>和文件</w:t>
            </w:r>
            <w:proofErr w:type="spellEnd"/>
            <w:r>
              <w:rPr>
                <w:rFonts w:ascii="Times New Roman" w:eastAsia="宋体" w:hAnsi="Times New Roman" w:cs="Times New Roman"/>
                <w:spacing w:val="-4"/>
                <w:sz w:val="20"/>
              </w:rPr>
              <w:t>”</w:t>
            </w:r>
            <w:r>
              <w:rPr>
                <w:rFonts w:ascii="Times New Roman" w:eastAsia="宋体" w:hAnsi="Times New Roman" w:cs="Times New Roman"/>
                <w:spacing w:val="-4"/>
                <w:sz w:val="20"/>
              </w:rPr>
              <w:t>。</w:t>
            </w:r>
            <w:proofErr w:type="gramEnd"/>
          </w:p>
        </w:tc>
      </w:tr>
      <w:tr w:rsidR="00D16BE9" w14:paraId="401BD40F" w14:textId="77777777">
        <w:trPr>
          <w:trHeight w:val="936"/>
        </w:trPr>
        <w:tc>
          <w:tcPr>
            <w:tcW w:w="1528" w:type="dxa"/>
            <w:vMerge w:val="restart"/>
          </w:tcPr>
          <w:p w14:paraId="2276A29C" w14:textId="77777777" w:rsidR="00D16BE9" w:rsidRDefault="00AC4FA2">
            <w:pPr>
              <w:pStyle w:val="TableParagraph"/>
              <w:spacing w:before="0" w:line="300" w:lineRule="auto"/>
              <w:ind w:left="0" w:firstLineChars="200" w:firstLine="394"/>
              <w:rPr>
                <w:rFonts w:ascii="Times New Roman" w:eastAsia="宋体" w:hAnsi="Times New Roman" w:cs="Times New Roman"/>
                <w:b/>
                <w:sz w:val="20"/>
              </w:rPr>
            </w:pPr>
            <w:proofErr w:type="spellStart"/>
            <w:r>
              <w:rPr>
                <w:rFonts w:ascii="Times New Roman" w:eastAsia="宋体" w:hAnsi="Times New Roman" w:cs="Times New Roman"/>
                <w:b/>
                <w:spacing w:val="-2"/>
                <w:sz w:val="20"/>
              </w:rPr>
              <w:t>文件</w:t>
            </w:r>
            <w:proofErr w:type="spellEnd"/>
          </w:p>
        </w:tc>
        <w:tc>
          <w:tcPr>
            <w:tcW w:w="2180" w:type="dxa"/>
          </w:tcPr>
          <w:p w14:paraId="3C490C58" w14:textId="77777777" w:rsidR="00D16BE9" w:rsidRDefault="00AC4FA2">
            <w:pPr>
              <w:pStyle w:val="TableParagraph"/>
              <w:tabs>
                <w:tab w:val="left" w:pos="1848"/>
              </w:tabs>
              <w:spacing w:before="0" w:line="300" w:lineRule="auto"/>
              <w:ind w:left="0" w:firstLineChars="200" w:firstLine="392"/>
              <w:rPr>
                <w:rFonts w:ascii="Times New Roman" w:eastAsia="宋体" w:hAnsi="Times New Roman" w:cs="Times New Roman"/>
                <w:sz w:val="20"/>
              </w:rPr>
            </w:pPr>
            <w:proofErr w:type="spellStart"/>
            <w:r>
              <w:rPr>
                <w:rFonts w:ascii="Times New Roman" w:eastAsia="宋体" w:hAnsi="Times New Roman" w:cs="Times New Roman"/>
                <w:spacing w:val="-2"/>
                <w:sz w:val="20"/>
              </w:rPr>
              <w:t>适当</w:t>
            </w:r>
            <w:proofErr w:type="spellEnd"/>
            <w:r>
              <w:rPr>
                <w:rFonts w:ascii="Times New Roman" w:eastAsia="宋体" w:hAnsi="Times New Roman" w:cs="Times New Roman"/>
                <w:sz w:val="20"/>
              </w:rPr>
              <w:tab/>
            </w:r>
            <w:proofErr w:type="spellStart"/>
            <w:r>
              <w:rPr>
                <w:rFonts w:ascii="Times New Roman" w:eastAsia="宋体" w:hAnsi="Times New Roman" w:cs="Times New Roman"/>
                <w:spacing w:val="-6"/>
                <w:sz w:val="20"/>
              </w:rPr>
              <w:t>文档范围</w:t>
            </w:r>
            <w:proofErr w:type="spellEnd"/>
          </w:p>
        </w:tc>
        <w:tc>
          <w:tcPr>
            <w:tcW w:w="3600" w:type="dxa"/>
          </w:tcPr>
          <w:p w14:paraId="596B655B" w14:textId="77777777" w:rsidR="00D16BE9" w:rsidRDefault="00AC4FA2">
            <w:pPr>
              <w:pStyle w:val="TableParagraph"/>
              <w:spacing w:before="0" w:line="300" w:lineRule="auto"/>
              <w:ind w:left="0" w:firstLineChars="200" w:firstLine="400"/>
              <w:rPr>
                <w:rFonts w:ascii="Times New Roman" w:eastAsia="宋体" w:hAnsi="Times New Roman" w:cs="Times New Roman"/>
                <w:sz w:val="20"/>
                <w:lang w:eastAsia="zh-CN"/>
              </w:rPr>
            </w:pPr>
            <w:r>
              <w:rPr>
                <w:rFonts w:ascii="Times New Roman" w:eastAsia="宋体" w:hAnsi="Times New Roman" w:cs="Times New Roman"/>
                <w:sz w:val="20"/>
                <w:lang w:eastAsia="zh-CN"/>
              </w:rPr>
              <w:t>适当报道报告</w:t>
            </w:r>
            <w:r>
              <w:rPr>
                <w:rFonts w:ascii="Times New Roman" w:eastAsia="宋体" w:hAnsi="Times New Roman" w:cs="Times New Roman"/>
                <w:sz w:val="20"/>
                <w:lang w:eastAsia="zh-CN"/>
              </w:rPr>
              <w:t>/</w:t>
            </w:r>
            <w:r>
              <w:rPr>
                <w:rFonts w:ascii="Times New Roman" w:eastAsia="宋体" w:hAnsi="Times New Roman" w:cs="Times New Roman"/>
                <w:sz w:val="20"/>
                <w:lang w:eastAsia="zh-CN"/>
              </w:rPr>
              <w:t>记录的内容。</w:t>
            </w:r>
          </w:p>
        </w:tc>
        <w:tc>
          <w:tcPr>
            <w:tcW w:w="1978" w:type="dxa"/>
          </w:tcPr>
          <w:p w14:paraId="081C48A7" w14:textId="77777777" w:rsidR="00D16BE9" w:rsidRDefault="00AC4FA2">
            <w:pPr>
              <w:pStyle w:val="TableParagraph"/>
              <w:spacing w:before="0" w:line="300" w:lineRule="auto"/>
              <w:ind w:left="0" w:firstLineChars="200" w:firstLine="400"/>
              <w:rPr>
                <w:rFonts w:ascii="Times New Roman" w:eastAsia="宋体" w:hAnsi="Times New Roman" w:cs="Times New Roman"/>
                <w:sz w:val="20"/>
              </w:rPr>
            </w:pPr>
            <w:proofErr w:type="spellStart"/>
            <w:r>
              <w:rPr>
                <w:rFonts w:ascii="Times New Roman" w:eastAsia="宋体" w:hAnsi="Times New Roman" w:cs="Times New Roman"/>
                <w:sz w:val="20"/>
              </w:rPr>
              <w:t>第十章</w:t>
            </w:r>
            <w:proofErr w:type="spellEnd"/>
            <w:r>
              <w:rPr>
                <w:rFonts w:ascii="Times New Roman" w:eastAsia="宋体" w:hAnsi="Times New Roman" w:cs="Times New Roman"/>
                <w:sz w:val="20"/>
              </w:rPr>
              <w:t>。</w:t>
            </w:r>
          </w:p>
        </w:tc>
      </w:tr>
      <w:tr w:rsidR="00D16BE9" w14:paraId="2C4610D3" w14:textId="77777777">
        <w:trPr>
          <w:trHeight w:val="935"/>
        </w:trPr>
        <w:tc>
          <w:tcPr>
            <w:tcW w:w="1528" w:type="dxa"/>
            <w:vMerge/>
            <w:tcBorders>
              <w:top w:val="nil"/>
            </w:tcBorders>
          </w:tcPr>
          <w:p w14:paraId="06A30F6E" w14:textId="77777777" w:rsidR="00D16BE9" w:rsidRDefault="00D16BE9">
            <w:pPr>
              <w:spacing w:line="300" w:lineRule="auto"/>
              <w:ind w:firstLine="40"/>
              <w:rPr>
                <w:rFonts w:eastAsia="宋体" w:cs="Times New Roman"/>
                <w:sz w:val="2"/>
                <w:szCs w:val="2"/>
              </w:rPr>
            </w:pPr>
          </w:p>
        </w:tc>
        <w:tc>
          <w:tcPr>
            <w:tcW w:w="2180" w:type="dxa"/>
          </w:tcPr>
          <w:p w14:paraId="3893A97B" w14:textId="77777777" w:rsidR="00D16BE9" w:rsidRDefault="00AC4FA2">
            <w:pPr>
              <w:pStyle w:val="TableParagraph"/>
              <w:tabs>
                <w:tab w:val="left" w:pos="1847"/>
              </w:tabs>
              <w:spacing w:before="0" w:line="300" w:lineRule="auto"/>
              <w:ind w:left="0" w:firstLineChars="200" w:firstLine="392"/>
              <w:rPr>
                <w:rFonts w:ascii="Times New Roman" w:eastAsia="宋体" w:hAnsi="Times New Roman" w:cs="Times New Roman"/>
                <w:sz w:val="20"/>
                <w:lang w:eastAsia="zh-CN"/>
              </w:rPr>
            </w:pPr>
            <w:r>
              <w:rPr>
                <w:rFonts w:ascii="Times New Roman" w:eastAsia="宋体" w:hAnsi="Times New Roman" w:cs="Times New Roman"/>
                <w:spacing w:val="-2"/>
                <w:sz w:val="20"/>
                <w:lang w:eastAsia="zh-CN"/>
              </w:rPr>
              <w:t>适当</w:t>
            </w:r>
            <w:r>
              <w:rPr>
                <w:rFonts w:ascii="Times New Roman" w:eastAsia="宋体" w:hAnsi="Times New Roman" w:cs="Times New Roman"/>
                <w:sz w:val="20"/>
                <w:lang w:eastAsia="zh-CN"/>
              </w:rPr>
              <w:tab/>
            </w:r>
            <w:r>
              <w:rPr>
                <w:rFonts w:ascii="Times New Roman" w:eastAsia="宋体" w:hAnsi="Times New Roman" w:cs="Times New Roman"/>
                <w:spacing w:val="-56"/>
                <w:sz w:val="20"/>
                <w:lang w:eastAsia="zh-CN"/>
              </w:rPr>
              <w:t>形式的</w:t>
            </w:r>
            <w:r>
              <w:rPr>
                <w:rFonts w:ascii="Times New Roman" w:eastAsia="宋体" w:hAnsi="Times New Roman" w:cs="Times New Roman"/>
                <w:sz w:val="20"/>
                <w:lang w:eastAsia="zh-CN"/>
              </w:rPr>
              <w:tab/>
            </w:r>
            <w:r>
              <w:rPr>
                <w:rFonts w:ascii="Times New Roman" w:eastAsia="宋体" w:hAnsi="Times New Roman" w:cs="Times New Roman"/>
                <w:spacing w:val="-5"/>
                <w:sz w:val="20"/>
                <w:lang w:eastAsia="zh-CN"/>
              </w:rPr>
              <w:t>关于</w:t>
            </w:r>
          </w:p>
          <w:p w14:paraId="13D9A835" w14:textId="77777777" w:rsidR="00D16BE9" w:rsidRDefault="00AC4FA2">
            <w:pPr>
              <w:pStyle w:val="TableParagraph"/>
              <w:spacing w:before="0" w:line="300" w:lineRule="auto"/>
              <w:ind w:left="0" w:firstLineChars="200" w:firstLine="392"/>
              <w:rPr>
                <w:rFonts w:ascii="Times New Roman" w:eastAsia="宋体" w:hAnsi="Times New Roman" w:cs="Times New Roman"/>
                <w:sz w:val="20"/>
                <w:lang w:eastAsia="zh-CN"/>
              </w:rPr>
            </w:pPr>
            <w:r>
              <w:rPr>
                <w:rFonts w:ascii="Times New Roman" w:eastAsia="宋体" w:hAnsi="Times New Roman" w:cs="Times New Roman"/>
                <w:spacing w:val="-2"/>
                <w:sz w:val="20"/>
                <w:lang w:eastAsia="zh-CN"/>
              </w:rPr>
              <w:t>证明文件</w:t>
            </w:r>
          </w:p>
        </w:tc>
        <w:tc>
          <w:tcPr>
            <w:tcW w:w="3600" w:type="dxa"/>
          </w:tcPr>
          <w:p w14:paraId="2016A889" w14:textId="77777777" w:rsidR="00D16BE9" w:rsidRDefault="00AC4FA2">
            <w:pPr>
              <w:pStyle w:val="TableParagraph"/>
              <w:spacing w:before="0" w:line="300" w:lineRule="auto"/>
              <w:ind w:left="0" w:firstLineChars="200" w:firstLine="400"/>
              <w:rPr>
                <w:rFonts w:ascii="Times New Roman" w:eastAsia="宋体" w:hAnsi="Times New Roman" w:cs="Times New Roman"/>
                <w:sz w:val="20"/>
                <w:lang w:eastAsia="zh-CN"/>
              </w:rPr>
            </w:pPr>
            <w:r>
              <w:rPr>
                <w:rFonts w:ascii="Times New Roman" w:eastAsia="宋体" w:hAnsi="Times New Roman" w:cs="Times New Roman"/>
                <w:sz w:val="20"/>
                <w:lang w:eastAsia="zh-CN"/>
              </w:rPr>
              <w:t>选择适用的报告</w:t>
            </w:r>
            <w:r>
              <w:rPr>
                <w:rFonts w:ascii="Times New Roman" w:eastAsia="宋体" w:hAnsi="Times New Roman" w:cs="Times New Roman"/>
                <w:sz w:val="20"/>
                <w:lang w:eastAsia="zh-CN"/>
              </w:rPr>
              <w:t>/</w:t>
            </w:r>
            <w:r>
              <w:rPr>
                <w:rFonts w:ascii="Times New Roman" w:eastAsia="宋体" w:hAnsi="Times New Roman" w:cs="Times New Roman"/>
                <w:sz w:val="20"/>
                <w:lang w:eastAsia="zh-CN"/>
              </w:rPr>
              <w:t>文件形式。</w:t>
            </w:r>
          </w:p>
        </w:tc>
        <w:tc>
          <w:tcPr>
            <w:tcW w:w="1978" w:type="dxa"/>
          </w:tcPr>
          <w:p w14:paraId="204C5ADA" w14:textId="77777777" w:rsidR="00D16BE9" w:rsidRDefault="00AC4FA2">
            <w:pPr>
              <w:pStyle w:val="TableParagraph"/>
              <w:spacing w:before="0" w:line="300" w:lineRule="auto"/>
              <w:ind w:left="0" w:firstLineChars="200" w:firstLine="400"/>
              <w:rPr>
                <w:rFonts w:ascii="Times New Roman" w:eastAsia="宋体" w:hAnsi="Times New Roman" w:cs="Times New Roman"/>
                <w:sz w:val="20"/>
              </w:rPr>
            </w:pPr>
            <w:r>
              <w:rPr>
                <w:rFonts w:ascii="Times New Roman" w:eastAsia="宋体" w:hAnsi="Times New Roman" w:cs="Times New Roman"/>
                <w:sz w:val="20"/>
              </w:rPr>
              <w:t>第</w:t>
            </w:r>
            <w:r>
              <w:rPr>
                <w:rFonts w:ascii="Times New Roman" w:eastAsia="宋体" w:hAnsi="Times New Roman" w:cs="Times New Roman"/>
                <w:sz w:val="20"/>
              </w:rPr>
              <w:t>10.3</w:t>
            </w:r>
            <w:r>
              <w:rPr>
                <w:rFonts w:ascii="Times New Roman" w:eastAsia="宋体" w:hAnsi="Times New Roman" w:cs="Times New Roman"/>
                <w:sz w:val="20"/>
              </w:rPr>
              <w:t>章。</w:t>
            </w:r>
          </w:p>
        </w:tc>
      </w:tr>
      <w:tr w:rsidR="00D16BE9" w14:paraId="6031F9CB" w14:textId="77777777">
        <w:trPr>
          <w:trHeight w:val="1695"/>
        </w:trPr>
        <w:tc>
          <w:tcPr>
            <w:tcW w:w="1528" w:type="dxa"/>
            <w:vMerge/>
            <w:tcBorders>
              <w:top w:val="nil"/>
            </w:tcBorders>
          </w:tcPr>
          <w:p w14:paraId="170027E6" w14:textId="77777777" w:rsidR="00D16BE9" w:rsidRDefault="00D16BE9">
            <w:pPr>
              <w:spacing w:line="300" w:lineRule="auto"/>
              <w:ind w:firstLine="40"/>
              <w:rPr>
                <w:rFonts w:eastAsia="宋体" w:cs="Times New Roman"/>
                <w:sz w:val="2"/>
                <w:szCs w:val="2"/>
              </w:rPr>
            </w:pPr>
          </w:p>
        </w:tc>
        <w:tc>
          <w:tcPr>
            <w:tcW w:w="2180" w:type="dxa"/>
          </w:tcPr>
          <w:p w14:paraId="7C0773B3" w14:textId="77777777" w:rsidR="00D16BE9" w:rsidRDefault="00AC4FA2">
            <w:pPr>
              <w:pStyle w:val="TableParagraph"/>
              <w:tabs>
                <w:tab w:val="left" w:pos="1848"/>
              </w:tabs>
              <w:spacing w:before="0" w:line="300" w:lineRule="auto"/>
              <w:ind w:left="0" w:firstLineChars="200" w:firstLine="392"/>
              <w:rPr>
                <w:rFonts w:ascii="Times New Roman" w:eastAsia="宋体" w:hAnsi="Times New Roman" w:cs="Times New Roman"/>
                <w:sz w:val="20"/>
              </w:rPr>
            </w:pPr>
            <w:proofErr w:type="spellStart"/>
            <w:r>
              <w:rPr>
                <w:rFonts w:ascii="Times New Roman" w:eastAsia="宋体" w:hAnsi="Times New Roman" w:cs="Times New Roman"/>
                <w:spacing w:val="-2"/>
                <w:sz w:val="20"/>
              </w:rPr>
              <w:t>适当</w:t>
            </w:r>
            <w:proofErr w:type="spellEnd"/>
            <w:r>
              <w:rPr>
                <w:rFonts w:ascii="Times New Roman" w:eastAsia="宋体" w:hAnsi="Times New Roman" w:cs="Times New Roman"/>
                <w:sz w:val="20"/>
              </w:rPr>
              <w:tab/>
            </w:r>
            <w:proofErr w:type="spellStart"/>
            <w:r>
              <w:rPr>
                <w:rFonts w:ascii="Times New Roman" w:eastAsia="宋体" w:hAnsi="Times New Roman" w:cs="Times New Roman"/>
                <w:spacing w:val="-6"/>
                <w:sz w:val="20"/>
              </w:rPr>
              <w:t>文件格式</w:t>
            </w:r>
            <w:proofErr w:type="spellEnd"/>
          </w:p>
        </w:tc>
        <w:tc>
          <w:tcPr>
            <w:tcW w:w="3600" w:type="dxa"/>
          </w:tcPr>
          <w:p w14:paraId="44EE8F5D" w14:textId="77777777" w:rsidR="00D16BE9" w:rsidRDefault="00AC4FA2">
            <w:pPr>
              <w:pStyle w:val="TableParagraph"/>
              <w:spacing w:before="0" w:line="300" w:lineRule="auto"/>
              <w:ind w:left="0" w:firstLineChars="200" w:firstLine="400"/>
              <w:jc w:val="both"/>
              <w:rPr>
                <w:rFonts w:ascii="Times New Roman" w:eastAsia="宋体" w:hAnsi="Times New Roman" w:cs="Times New Roman"/>
                <w:sz w:val="20"/>
                <w:lang w:eastAsia="zh-CN"/>
              </w:rPr>
            </w:pPr>
            <w:r>
              <w:rPr>
                <w:rFonts w:ascii="Times New Roman" w:eastAsia="宋体" w:hAnsi="Times New Roman" w:cs="Times New Roman"/>
                <w:sz w:val="20"/>
                <w:lang w:eastAsia="zh-CN"/>
              </w:rPr>
              <w:t>数据集格式或报告模板的选择和正确使用，以及审查文档要求。</w:t>
            </w:r>
          </w:p>
        </w:tc>
        <w:tc>
          <w:tcPr>
            <w:tcW w:w="1978" w:type="dxa"/>
          </w:tcPr>
          <w:p w14:paraId="0EFECE03" w14:textId="77777777" w:rsidR="00D16BE9" w:rsidRDefault="00AC4FA2">
            <w:pPr>
              <w:pStyle w:val="TableParagraph"/>
              <w:tabs>
                <w:tab w:val="left" w:pos="890"/>
                <w:tab w:val="left" w:pos="1035"/>
                <w:tab w:val="left" w:pos="1546"/>
              </w:tabs>
              <w:spacing w:before="0" w:line="300" w:lineRule="auto"/>
              <w:ind w:left="0" w:firstLineChars="200" w:firstLine="384"/>
              <w:rPr>
                <w:rFonts w:ascii="Times New Roman" w:eastAsia="宋体" w:hAnsi="Times New Roman" w:cs="Times New Roman"/>
                <w:sz w:val="20"/>
                <w:lang w:eastAsia="zh-CN"/>
              </w:rPr>
            </w:pPr>
            <w:r>
              <w:rPr>
                <w:rFonts w:ascii="Times New Roman" w:eastAsia="宋体" w:hAnsi="Times New Roman" w:cs="Times New Roman"/>
                <w:spacing w:val="-4"/>
                <w:sz w:val="20"/>
                <w:lang w:eastAsia="zh-CN"/>
              </w:rPr>
              <w:t>看见</w:t>
            </w:r>
            <w:r>
              <w:rPr>
                <w:rFonts w:ascii="Times New Roman" w:eastAsia="宋体" w:hAnsi="Times New Roman" w:cs="Times New Roman"/>
                <w:sz w:val="20"/>
                <w:lang w:eastAsia="zh-CN"/>
              </w:rPr>
              <w:tab/>
            </w:r>
            <w:r>
              <w:rPr>
                <w:rFonts w:ascii="Times New Roman" w:eastAsia="宋体" w:hAnsi="Times New Roman" w:cs="Times New Roman"/>
                <w:sz w:val="20"/>
                <w:lang w:eastAsia="zh-CN"/>
              </w:rPr>
              <w:tab/>
            </w:r>
            <w:r>
              <w:rPr>
                <w:rFonts w:ascii="Times New Roman" w:eastAsia="宋体" w:hAnsi="Times New Roman" w:cs="Times New Roman"/>
                <w:spacing w:val="-2"/>
                <w:sz w:val="20"/>
                <w:lang w:eastAsia="zh-CN"/>
              </w:rPr>
              <w:t>单独的</w:t>
            </w:r>
            <w:r>
              <w:rPr>
                <w:rFonts w:ascii="Times New Roman" w:eastAsia="宋体" w:hAnsi="Times New Roman" w:cs="Times New Roman"/>
                <w:spacing w:val="-2"/>
                <w:sz w:val="20"/>
                <w:lang w:eastAsia="zh-CN"/>
              </w:rPr>
              <w:t>ILCD</w:t>
            </w:r>
            <w:r>
              <w:rPr>
                <w:rFonts w:ascii="Times New Roman" w:eastAsia="宋体" w:hAnsi="Times New Roman" w:cs="Times New Roman"/>
                <w:sz w:val="20"/>
                <w:lang w:eastAsia="zh-CN"/>
              </w:rPr>
              <w:tab/>
            </w:r>
            <w:r>
              <w:rPr>
                <w:rFonts w:ascii="Times New Roman" w:eastAsia="宋体" w:hAnsi="Times New Roman" w:cs="Times New Roman"/>
                <w:spacing w:val="-4"/>
                <w:sz w:val="20"/>
                <w:lang w:eastAsia="zh-CN"/>
              </w:rPr>
              <w:t>数据</w:t>
            </w:r>
            <w:r>
              <w:rPr>
                <w:rFonts w:ascii="Times New Roman" w:eastAsia="宋体" w:hAnsi="Times New Roman" w:cs="Times New Roman"/>
                <w:sz w:val="20"/>
                <w:lang w:eastAsia="zh-CN"/>
              </w:rPr>
              <w:tab/>
            </w:r>
            <w:r>
              <w:rPr>
                <w:rFonts w:ascii="Times New Roman" w:eastAsia="宋体" w:hAnsi="Times New Roman" w:cs="Times New Roman"/>
                <w:spacing w:val="-4"/>
                <w:sz w:val="20"/>
                <w:lang w:eastAsia="zh-CN"/>
              </w:rPr>
              <w:t>设置格式和</w:t>
            </w:r>
            <w:r>
              <w:rPr>
                <w:rFonts w:ascii="Times New Roman" w:eastAsia="宋体" w:hAnsi="Times New Roman" w:cs="Times New Roman"/>
                <w:spacing w:val="-4"/>
                <w:sz w:val="20"/>
                <w:lang w:eastAsia="zh-CN"/>
              </w:rPr>
              <w:t>LCA</w:t>
            </w:r>
            <w:r>
              <w:rPr>
                <w:rFonts w:ascii="Times New Roman" w:eastAsia="宋体" w:hAnsi="Times New Roman" w:cs="Times New Roman"/>
                <w:spacing w:val="-4"/>
                <w:sz w:val="20"/>
                <w:lang w:eastAsia="zh-CN"/>
              </w:rPr>
              <w:t>报告</w:t>
            </w:r>
            <w:r>
              <w:rPr>
                <w:rFonts w:ascii="Times New Roman" w:eastAsia="宋体" w:hAnsi="Times New Roman" w:cs="Times New Roman" w:hint="eastAsia"/>
                <w:spacing w:val="-4"/>
                <w:sz w:val="20"/>
                <w:lang w:eastAsia="zh-CN"/>
              </w:rPr>
              <w:t xml:space="preserve">  </w:t>
            </w:r>
            <w:r>
              <w:rPr>
                <w:rFonts w:ascii="Times New Roman" w:eastAsia="宋体" w:hAnsi="Times New Roman" w:cs="Times New Roman" w:hint="eastAsia"/>
                <w:spacing w:val="-4"/>
                <w:sz w:val="20"/>
                <w:lang w:eastAsia="zh-CN"/>
              </w:rPr>
              <w:t>模板（单独的文件）</w:t>
            </w:r>
          </w:p>
        </w:tc>
      </w:tr>
    </w:tbl>
    <w:p w14:paraId="7848BD21" w14:textId="77777777" w:rsidR="00D16BE9" w:rsidRDefault="00D16BE9">
      <w:pPr>
        <w:pStyle w:val="a8"/>
        <w:spacing w:line="300" w:lineRule="auto"/>
        <w:ind w:firstLineChars="200" w:firstLine="400"/>
        <w:rPr>
          <w:rFonts w:cs="Times New Roman"/>
          <w:sz w:val="20"/>
          <w:lang w:eastAsia="zh-CN"/>
        </w:rPr>
      </w:pPr>
    </w:p>
    <w:p w14:paraId="198C99C5" w14:textId="77777777" w:rsidR="00D16BE9" w:rsidRDefault="00AC4FA2">
      <w:pPr>
        <w:pStyle w:val="a8"/>
        <w:spacing w:line="300" w:lineRule="auto"/>
        <w:ind w:firstLineChars="200" w:firstLine="420"/>
        <w:rPr>
          <w:rFonts w:cs="Times New Roman"/>
          <w:sz w:val="13"/>
          <w:lang w:eastAsia="zh-CN"/>
        </w:rPr>
      </w:pPr>
      <w:r>
        <w:rPr>
          <w:rFonts w:cs="Times New Roman"/>
          <w:noProof/>
        </w:rPr>
        <mc:AlternateContent>
          <mc:Choice Requires="wps">
            <w:drawing>
              <wp:anchor distT="0" distB="0" distL="0" distR="0" simplePos="0" relativeHeight="251642368" behindDoc="1" locked="0" layoutInCell="1" allowOverlap="1" wp14:anchorId="54A73579" wp14:editId="2DBB4B1C">
                <wp:simplePos x="0" y="0"/>
                <wp:positionH relativeFrom="page">
                  <wp:posOffset>900430</wp:posOffset>
                </wp:positionH>
                <wp:positionV relativeFrom="paragraph">
                  <wp:posOffset>116840</wp:posOffset>
                </wp:positionV>
                <wp:extent cx="1828800" cy="6985"/>
                <wp:effectExtent l="0" t="0" r="0" b="0"/>
                <wp:wrapTopAndBottom/>
                <wp:docPr id="697" name="docshape1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28800" cy="6985"/>
                        </a:xfrm>
                        <a:prstGeom prst="rect">
                          <a:avLst/>
                        </a:prstGeom>
                        <a:solidFill>
                          <a:srgbClr val="000000"/>
                        </a:solidFill>
                        <a:ln>
                          <a:noFill/>
                        </a:ln>
                      </wps:spPr>
                      <wps:bodyPr rot="0" vert="horz" wrap="square" lIns="91440" tIns="45720" rIns="91440" bIns="45720" anchor="t" anchorCtr="0" upright="1">
                        <a:noAutofit/>
                      </wps:bodyPr>
                    </wps:wsp>
                  </a:graphicData>
                </a:graphic>
              </wp:anchor>
            </w:drawing>
          </mc:Choice>
          <mc:Fallback xmlns:wpsCustomData="http://www.wps.cn/officeDocument/2013/wpsCustomData">
            <w:pict>
              <v:rect id="docshape116" o:spid="_x0000_s1026" o:spt="1" style="position:absolute;left:0pt;margin-left:70.9pt;margin-top:9.2pt;height:0.55pt;width:144pt;mso-position-horizontal-relative:page;mso-wrap-distance-bottom:0pt;mso-wrap-distance-top:0pt;z-index:-251597824;mso-width-relative:page;mso-height-relative:page;" fillcolor="#000000" filled="t" stroked="f" coordsize="21600,21600" o:gfxdata="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">
                <v:fill on="t" focussize="0,0"/>
                <v:stroke on="f"/>
                <v:imagedata o:title=""/>
                <o:lock v:ext="edit" aspectratio="f"/>
                <w10:wrap type="topAndBottom"/>
              </v:rect>
            </w:pict>
          </mc:Fallback>
        </mc:AlternateContent>
      </w:r>
    </w:p>
    <w:p w14:paraId="41F3DAEE" w14:textId="77777777" w:rsidR="00D16BE9" w:rsidRDefault="00D16BE9">
      <w:pPr>
        <w:pStyle w:val="a8"/>
        <w:spacing w:line="300" w:lineRule="auto"/>
        <w:ind w:firstLineChars="200" w:firstLine="180"/>
        <w:rPr>
          <w:rFonts w:cs="Times New Roman"/>
          <w:sz w:val="9"/>
          <w:lang w:eastAsia="zh-CN"/>
        </w:rPr>
      </w:pPr>
    </w:p>
    <w:p w14:paraId="4322B76D" w14:textId="77777777" w:rsidR="00D16BE9" w:rsidRDefault="00AC4FA2">
      <w:pPr>
        <w:spacing w:line="300" w:lineRule="auto"/>
        <w:ind w:firstLine="361"/>
        <w:rPr>
          <w:rFonts w:eastAsia="宋体" w:cs="Times New Roman"/>
          <w:b/>
          <w:bCs/>
          <w:sz w:val="18"/>
          <w:szCs w:val="18"/>
        </w:rPr>
      </w:pPr>
      <w:r>
        <w:rPr>
          <w:rFonts w:eastAsia="宋体" w:cs="Times New Roman"/>
          <w:b/>
          <w:bCs/>
          <w:sz w:val="18"/>
          <w:szCs w:val="18"/>
        </w:rPr>
        <w:t>224</w:t>
      </w:r>
      <w:r>
        <w:rPr>
          <w:rFonts w:eastAsia="宋体" w:cs="Times New Roman"/>
          <w:b/>
          <w:bCs/>
          <w:sz w:val="18"/>
          <w:szCs w:val="18"/>
        </w:rPr>
        <w:t>审查结果的文件属于</w:t>
      </w:r>
      <w:r>
        <w:rPr>
          <w:rFonts w:eastAsia="宋体" w:cs="Times New Roman"/>
          <w:b/>
          <w:bCs/>
          <w:sz w:val="18"/>
          <w:szCs w:val="18"/>
        </w:rPr>
        <w:t>“</w:t>
      </w:r>
      <w:r>
        <w:rPr>
          <w:rFonts w:eastAsia="宋体" w:cs="Times New Roman"/>
          <w:b/>
          <w:bCs/>
          <w:sz w:val="18"/>
          <w:szCs w:val="18"/>
        </w:rPr>
        <w:t>审查</w:t>
      </w:r>
      <w:r>
        <w:rPr>
          <w:rFonts w:eastAsia="宋体" w:cs="Times New Roman"/>
          <w:b/>
          <w:bCs/>
          <w:sz w:val="18"/>
          <w:szCs w:val="18"/>
        </w:rPr>
        <w:t>”</w:t>
      </w:r>
      <w:r>
        <w:rPr>
          <w:rFonts w:eastAsia="宋体" w:cs="Times New Roman"/>
          <w:b/>
          <w:bCs/>
          <w:sz w:val="18"/>
          <w:szCs w:val="18"/>
        </w:rPr>
        <w:t>部分，因为它与数据</w:t>
      </w:r>
      <w:proofErr w:type="gramStart"/>
      <w:r>
        <w:rPr>
          <w:rFonts w:eastAsia="宋体" w:cs="Times New Roman"/>
          <w:b/>
          <w:bCs/>
          <w:sz w:val="18"/>
          <w:szCs w:val="18"/>
        </w:rPr>
        <w:t>集对象</w:t>
      </w:r>
      <w:proofErr w:type="gramEnd"/>
      <w:r>
        <w:rPr>
          <w:rFonts w:eastAsia="宋体" w:cs="Times New Roman"/>
          <w:b/>
          <w:bCs/>
          <w:sz w:val="18"/>
          <w:szCs w:val="18"/>
        </w:rPr>
        <w:t>的文件无关。</w:t>
      </w:r>
    </w:p>
    <w:p w14:paraId="25E397B5" w14:textId="77777777" w:rsidR="00D16BE9" w:rsidRDefault="00D16BE9">
      <w:pPr>
        <w:spacing w:line="300" w:lineRule="auto"/>
        <w:ind w:firstLine="360"/>
        <w:rPr>
          <w:rFonts w:eastAsia="宋体" w:cs="Times New Roman"/>
          <w:sz w:val="18"/>
        </w:rPr>
        <w:sectPr w:rsidR="00D16BE9">
          <w:pgSz w:w="11910" w:h="16840"/>
          <w:pgMar w:top="1040" w:right="1160" w:bottom="1040" w:left="1120" w:header="835" w:footer="852" w:gutter="0"/>
          <w:cols w:space="720"/>
        </w:sectPr>
      </w:pPr>
    </w:p>
    <w:p w14:paraId="273FBCB1" w14:textId="77777777" w:rsidR="00D16BE9" w:rsidRDefault="00D16BE9">
      <w:pPr>
        <w:pStyle w:val="a8"/>
        <w:spacing w:line="300" w:lineRule="auto"/>
        <w:ind w:firstLineChars="200" w:firstLine="60"/>
        <w:rPr>
          <w:rFonts w:cs="Times New Roman"/>
          <w:sz w:val="3"/>
          <w:lang w:eastAsia="zh-CN"/>
        </w:rPr>
      </w:pPr>
    </w:p>
    <w:p w14:paraId="5336A625" w14:textId="77777777" w:rsidR="00D16BE9" w:rsidRDefault="00AC4FA2">
      <w:pPr>
        <w:pStyle w:val="a8"/>
        <w:spacing w:line="300" w:lineRule="auto"/>
        <w:ind w:firstLineChars="200" w:firstLine="40"/>
        <w:rPr>
          <w:rFonts w:cs="Times New Roman"/>
          <w:sz w:val="2"/>
        </w:rPr>
      </w:pPr>
      <w:r>
        <w:rPr>
          <w:rFonts w:cs="Times New Roman"/>
          <w:noProof/>
          <w:sz w:val="2"/>
        </w:rPr>
        <mc:AlternateContent>
          <mc:Choice Requires="wpg">
            <w:drawing>
              <wp:inline distT="0" distB="0" distL="0" distR="0" wp14:anchorId="053D3715" wp14:editId="1876E62A">
                <wp:extent cx="5798185" cy="6350"/>
                <wp:effectExtent l="0" t="0" r="0" b="0"/>
                <wp:docPr id="695" name="docshapegroup122"/>
                <wp:cNvGraphicFramePr/>
                <a:graphic xmlns:a="http://schemas.openxmlformats.org/drawingml/2006/main">
                  <a:graphicData uri="http://schemas.microsoft.com/office/word/2010/wordprocessingGroup">
                    <wpg:wgp>
                      <wpg:cNvGrpSpPr/>
                      <wpg:grpSpPr>
                        <a:xfrm>
                          <a:off x="0" y="0"/>
                          <a:ext cx="5798185" cy="6350"/>
                          <a:chOff x="0" y="0"/>
                          <a:chExt cx="9131" cy="10"/>
                        </a:xfrm>
                      </wpg:grpSpPr>
                      <wps:wsp>
                        <wps:cNvPr id="696" name="docshape123"/>
                        <wps:cNvSpPr>
                          <a:spLocks noChangeArrowheads="1"/>
                        </wps:cNvSpPr>
                        <wps:spPr bwMode="auto">
                          <a:xfrm>
                            <a:off x="0" y="0"/>
                            <a:ext cx="9131" cy="10"/>
                          </a:xfrm>
                          <a:prstGeom prst="rect">
                            <a:avLst/>
                          </a:prstGeom>
                          <a:solidFill>
                            <a:srgbClr val="000000"/>
                          </a:solidFill>
                          <a:ln>
                            <a:noFill/>
                          </a:ln>
                        </wps:spPr>
                        <wps:bodyPr rot="0" vert="horz" wrap="square" lIns="91440" tIns="45720" rIns="91440" bIns="45720" anchor="t" anchorCtr="0" upright="1">
                          <a:noAutofit/>
                        </wps:bodyPr>
                      </wps:wsp>
                    </wpg:wgp>
                  </a:graphicData>
                </a:graphic>
              </wp:inline>
            </w:drawing>
          </mc:Choice>
          <mc:Fallback xmlns:wpsCustomData="http://www.wps.cn/officeDocument/2013/wpsCustomData">
            <w:pict>
              <v:group id="docshapegroup122" o:spid="_x0000_s1026" o:spt="203" style="height:0.5pt;width:456.55pt;" coordsize="9131,10" o:gfxdata="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">
                <o:lock v:ext="edit" aspectratio="f"/>
                <v:rect id="docshape123" o:spid="_x0000_s1026" o:spt="1" style="position:absolute;left:0;top:0;height:10;width:9131;" fillcolor="#000000" filled="t" stroked="f" coordsize="21600,21600" o:gfxdata="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F72Ma2/&#10;AAAA3AAAAA8AAAAAAAAAAQAgAAAAIgAAAGRycy9kb3ducmV2LnhtbFBLAQIUABQAAAAIAIdO4kAz&#10;LwWeOwAAADkAAAAQAAAAAAAAAAEAIAAAAA4BAABkcnMvc2hhcGV4bWwueG1sUEsFBgAAAAAGAAYA&#10;WwEAALgDAAAAAA==&#10;">
                  <v:fill on="t" focussize="0,0"/>
                  <v:stroke on="f"/>
                  <v:imagedata o:title=""/>
                  <o:lock v:ext="edit" aspectratio="f"/>
                </v:rect>
                <w10:wrap type="none"/>
                <w10:anchorlock/>
              </v:group>
            </w:pict>
          </mc:Fallback>
        </mc:AlternateContent>
      </w:r>
    </w:p>
    <w:p w14:paraId="7290BD18" w14:textId="77777777" w:rsidR="00D16BE9" w:rsidRDefault="00D16BE9">
      <w:pPr>
        <w:pStyle w:val="a8"/>
        <w:spacing w:line="300" w:lineRule="auto"/>
        <w:ind w:firstLineChars="200" w:firstLine="560"/>
        <w:rPr>
          <w:rFonts w:cs="Times New Roman"/>
          <w:sz w:val="28"/>
        </w:rPr>
      </w:pPr>
    </w:p>
    <w:p w14:paraId="35B331E3" w14:textId="77777777" w:rsidR="00D16BE9" w:rsidRDefault="00AC4FA2">
      <w:pPr>
        <w:pStyle w:val="1"/>
        <w:tabs>
          <w:tab w:val="left" w:pos="867"/>
        </w:tabs>
        <w:spacing w:beforeLines="0" w:before="0" w:afterLines="0" w:after="0" w:line="300" w:lineRule="auto"/>
        <w:rPr>
          <w:rFonts w:eastAsia="宋体" w:cs="Times New Roman"/>
        </w:rPr>
      </w:pPr>
      <w:r>
        <w:rPr>
          <w:rFonts w:eastAsia="宋体" w:cs="Times New Roman" w:hint="eastAsia"/>
        </w:rPr>
        <w:t>13</w:t>
      </w:r>
      <w:r>
        <w:rPr>
          <w:rFonts w:eastAsia="宋体" w:cs="Times New Roman"/>
        </w:rPr>
        <w:t>附件</w:t>
      </w:r>
      <w:r>
        <w:rPr>
          <w:rFonts w:eastAsia="宋体" w:cs="Times New Roman"/>
        </w:rPr>
        <w:t>B:</w:t>
      </w:r>
      <w:r>
        <w:rPr>
          <w:rFonts w:eastAsia="宋体" w:cs="Times New Roman"/>
        </w:rPr>
        <w:t>土地改造产生的</w:t>
      </w:r>
      <w:r>
        <w:rPr>
          <w:rFonts w:eastAsia="宋体" w:cs="Times New Roman"/>
        </w:rPr>
        <w:t>CO2</w:t>
      </w:r>
      <w:r>
        <w:rPr>
          <w:rFonts w:eastAsia="宋体" w:cs="Times New Roman"/>
        </w:rPr>
        <w:t>排放量的计算</w:t>
      </w:r>
    </w:p>
    <w:p w14:paraId="368DA828" w14:textId="77777777" w:rsidR="00D16BE9" w:rsidRDefault="00AC4FA2">
      <w:pPr>
        <w:pStyle w:val="a8"/>
        <w:spacing w:line="300" w:lineRule="auto"/>
        <w:ind w:firstLineChars="200" w:firstLine="420"/>
        <w:jc w:val="both"/>
        <w:rPr>
          <w:rFonts w:cs="Times New Roman"/>
          <w:szCs w:val="21"/>
          <w:lang w:eastAsia="zh-CN"/>
        </w:rPr>
      </w:pPr>
      <w:r>
        <w:rPr>
          <w:rFonts w:cs="Times New Roman"/>
          <w:szCs w:val="21"/>
          <w:lang w:eastAsia="zh-CN"/>
        </w:rPr>
        <w:t>许多方面影响着土地改造产生的排放。它们的结合导致了自然土壤碳储量的变化，并受到另外三个因素的影响</w:t>
      </w:r>
      <w:r>
        <w:rPr>
          <w:rFonts w:cs="Times New Roman"/>
          <w:szCs w:val="21"/>
          <w:lang w:eastAsia="zh-CN"/>
        </w:rPr>
        <w:t>:</w:t>
      </w:r>
    </w:p>
    <w:p w14:paraId="7378E670" w14:textId="77777777" w:rsidR="00D16BE9" w:rsidRDefault="00AC4FA2">
      <w:pPr>
        <w:pStyle w:val="a8"/>
        <w:spacing w:line="300" w:lineRule="auto"/>
        <w:ind w:firstLineChars="200" w:firstLine="420"/>
        <w:rPr>
          <w:rFonts w:cs="Times New Roman"/>
          <w:szCs w:val="21"/>
          <w:lang w:eastAsia="zh-CN"/>
        </w:rPr>
      </w:pPr>
      <w:r>
        <w:rPr>
          <w:rFonts w:cs="Times New Roman"/>
          <w:noProof/>
          <w:szCs w:val="21"/>
          <w:lang w:eastAsia="zh-CN"/>
        </w:rPr>
        <w:drawing>
          <wp:inline distT="0" distB="0" distL="0" distR="0" wp14:anchorId="2468A251" wp14:editId="5D27B4B9">
            <wp:extent cx="92710" cy="123825"/>
            <wp:effectExtent l="0" t="0" r="0" b="1905"/>
            <wp:docPr id="9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1.png"/>
                    <pic:cNvPicPr>
                      <a:picLocks noChangeAspect="1"/>
                    </pic:cNvPicPr>
                  </pic:nvPicPr>
                  <pic:blipFill>
                    <a:blip r:embed="rId112" cstate="print"/>
                    <a:stretch>
                      <a:fillRect/>
                    </a:stretch>
                  </pic:blipFill>
                  <pic:spPr>
                    <a:xfrm>
                      <a:off x="0" y="0"/>
                      <a:ext cx="92964" cy="124205"/>
                    </a:xfrm>
                    <a:prstGeom prst="rect">
                      <a:avLst/>
                    </a:prstGeom>
                  </pic:spPr>
                </pic:pic>
              </a:graphicData>
            </a:graphic>
          </wp:inline>
        </w:drawing>
      </w:r>
      <w:r>
        <w:rPr>
          <w:rFonts w:cs="Times New Roman"/>
          <w:szCs w:val="21"/>
          <w:lang w:eastAsia="zh-CN"/>
        </w:rPr>
        <w:t>原生土壤碳储量</w:t>
      </w:r>
      <w:r>
        <w:rPr>
          <w:rFonts w:cs="Times New Roman"/>
          <w:szCs w:val="21"/>
          <w:lang w:eastAsia="zh-CN"/>
        </w:rPr>
        <w:t>(</w:t>
      </w:r>
      <w:r>
        <w:rPr>
          <w:rFonts w:cs="Times New Roman"/>
          <w:szCs w:val="21"/>
          <w:lang w:eastAsia="zh-CN"/>
        </w:rPr>
        <w:t>因素气候区域和土壤类型</w:t>
      </w:r>
      <w:r>
        <w:rPr>
          <w:rFonts w:cs="Times New Roman"/>
          <w:szCs w:val="21"/>
          <w:lang w:eastAsia="zh-CN"/>
        </w:rPr>
        <w:t>(</w:t>
      </w:r>
      <w:hyperlink w:anchor="_bookmark14" w:history="1">
        <w:r>
          <w:rPr>
            <w:rFonts w:cs="Times New Roman"/>
            <w:szCs w:val="21"/>
            <w:lang w:eastAsia="zh-CN"/>
          </w:rPr>
          <w:t>Table 10</w:t>
        </w:r>
      </w:hyperlink>
      <w:r>
        <w:rPr>
          <w:rFonts w:cs="Times New Roman"/>
          <w:szCs w:val="21"/>
          <w:lang w:eastAsia="zh-CN"/>
        </w:rPr>
        <w:t>)),</w:t>
      </w:r>
    </w:p>
    <w:p w14:paraId="002D43B6" w14:textId="77777777" w:rsidR="00D16BE9" w:rsidRDefault="00AC4FA2">
      <w:pPr>
        <w:pStyle w:val="a8"/>
        <w:spacing w:line="300" w:lineRule="auto"/>
        <w:ind w:firstLineChars="200" w:firstLine="420"/>
        <w:rPr>
          <w:rFonts w:cs="Times New Roman"/>
          <w:szCs w:val="21"/>
          <w:lang w:eastAsia="zh-CN"/>
        </w:rPr>
      </w:pPr>
      <w:r>
        <w:rPr>
          <w:rFonts w:cs="Times New Roman"/>
          <w:noProof/>
          <w:szCs w:val="21"/>
          <w:lang w:eastAsia="zh-CN"/>
        </w:rPr>
        <w:drawing>
          <wp:inline distT="0" distB="0" distL="0" distR="0" wp14:anchorId="574CF8FE" wp14:editId="3EF915AB">
            <wp:extent cx="92710" cy="123825"/>
            <wp:effectExtent l="0" t="0" r="0" b="1905"/>
            <wp:docPr id="9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1.png"/>
                    <pic:cNvPicPr>
                      <a:picLocks noChangeAspect="1"/>
                    </pic:cNvPicPr>
                  </pic:nvPicPr>
                  <pic:blipFill>
                    <a:blip r:embed="rId112" cstate="print"/>
                    <a:stretch>
                      <a:fillRect/>
                    </a:stretch>
                  </pic:blipFill>
                  <pic:spPr>
                    <a:xfrm>
                      <a:off x="0" y="0"/>
                      <a:ext cx="92964" cy="124205"/>
                    </a:xfrm>
                    <a:prstGeom prst="rect">
                      <a:avLst/>
                    </a:prstGeom>
                  </pic:spPr>
                </pic:pic>
              </a:graphicData>
            </a:graphic>
          </wp:inline>
        </w:drawing>
      </w:r>
      <w:r>
        <w:rPr>
          <w:rFonts w:cs="Times New Roman"/>
          <w:szCs w:val="21"/>
          <w:lang w:eastAsia="zh-CN"/>
        </w:rPr>
        <w:t>土地利用因素</w:t>
      </w:r>
      <w:r>
        <w:rPr>
          <w:rFonts w:cs="Times New Roman"/>
          <w:szCs w:val="21"/>
          <w:lang w:eastAsia="zh-CN"/>
        </w:rPr>
        <w:t>(</w:t>
      </w:r>
      <w:r>
        <w:rPr>
          <w:rFonts w:cs="Times New Roman"/>
          <w:szCs w:val="21"/>
          <w:lang w:eastAsia="zh-CN"/>
        </w:rPr>
        <w:t>土地利用类型、温度状况和湿度状况</w:t>
      </w:r>
      <w:r>
        <w:rPr>
          <w:rFonts w:cs="Times New Roman"/>
          <w:szCs w:val="21"/>
          <w:lang w:eastAsia="zh-CN"/>
        </w:rPr>
        <w:t>(</w:t>
      </w:r>
      <w:hyperlink w:anchor="_bookmark15" w:history="1">
        <w:r>
          <w:rPr>
            <w:rFonts w:cs="Times New Roman"/>
            <w:szCs w:val="21"/>
            <w:lang w:eastAsia="zh-CN"/>
          </w:rPr>
          <w:t>Table 11</w:t>
        </w:r>
      </w:hyperlink>
      <w:r>
        <w:rPr>
          <w:rFonts w:cs="Times New Roman"/>
          <w:szCs w:val="21"/>
          <w:lang w:eastAsia="zh-CN"/>
        </w:rPr>
        <w:t>))</w:t>
      </w:r>
      <w:r>
        <w:rPr>
          <w:rFonts w:cs="Times New Roman"/>
          <w:szCs w:val="21"/>
          <w:lang w:eastAsia="zh-CN"/>
        </w:rPr>
        <w:t>，还有</w:t>
      </w:r>
    </w:p>
    <w:p w14:paraId="638B5BAE" w14:textId="77777777" w:rsidR="00D16BE9" w:rsidRDefault="00AC4FA2">
      <w:pPr>
        <w:pStyle w:val="a8"/>
        <w:spacing w:line="300" w:lineRule="auto"/>
        <w:ind w:firstLineChars="200" w:firstLine="420"/>
        <w:rPr>
          <w:rFonts w:cs="Times New Roman"/>
          <w:szCs w:val="21"/>
          <w:lang w:eastAsia="zh-CN"/>
        </w:rPr>
      </w:pPr>
      <w:r>
        <w:rPr>
          <w:rFonts w:cs="Times New Roman"/>
          <w:noProof/>
          <w:szCs w:val="21"/>
          <w:lang w:eastAsia="zh-CN"/>
        </w:rPr>
        <w:drawing>
          <wp:inline distT="0" distB="0" distL="0" distR="0" wp14:anchorId="74C12273" wp14:editId="3053941C">
            <wp:extent cx="92710" cy="123825"/>
            <wp:effectExtent l="0" t="0" r="0" b="1905"/>
            <wp:docPr id="9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1.png"/>
                    <pic:cNvPicPr>
                      <a:picLocks noChangeAspect="1"/>
                    </pic:cNvPicPr>
                  </pic:nvPicPr>
                  <pic:blipFill>
                    <a:blip r:embed="rId112" cstate="print"/>
                    <a:stretch>
                      <a:fillRect/>
                    </a:stretch>
                  </pic:blipFill>
                  <pic:spPr>
                    <a:xfrm>
                      <a:off x="0" y="0"/>
                      <a:ext cx="92964" cy="124205"/>
                    </a:xfrm>
                    <a:prstGeom prst="rect">
                      <a:avLst/>
                    </a:prstGeom>
                  </pic:spPr>
                </pic:pic>
              </a:graphicData>
            </a:graphic>
          </wp:inline>
        </w:drawing>
      </w:r>
      <w:r>
        <w:rPr>
          <w:rFonts w:cs="Times New Roman"/>
          <w:szCs w:val="21"/>
          <w:lang w:eastAsia="zh-CN"/>
        </w:rPr>
        <w:t>管理因素</w:t>
      </w:r>
      <w:r>
        <w:rPr>
          <w:rFonts w:cs="Times New Roman"/>
          <w:szCs w:val="21"/>
          <w:lang w:eastAsia="zh-CN"/>
        </w:rPr>
        <w:t>(</w:t>
      </w:r>
      <w:r>
        <w:rPr>
          <w:rFonts w:cs="Times New Roman"/>
          <w:szCs w:val="21"/>
          <w:lang w:eastAsia="zh-CN"/>
        </w:rPr>
        <w:t>耕地和草地具体土地管理</w:t>
      </w:r>
      <w:r>
        <w:rPr>
          <w:rFonts w:cs="Times New Roman"/>
          <w:szCs w:val="21"/>
          <w:lang w:eastAsia="zh-CN"/>
        </w:rPr>
        <w:t>(</w:t>
      </w:r>
      <w:hyperlink w:anchor="_bookmark17" w:history="1">
        <w:r>
          <w:rPr>
            <w:rFonts w:cs="Times New Roman"/>
            <w:szCs w:val="21"/>
            <w:lang w:eastAsia="zh-CN"/>
          </w:rPr>
          <w:t>Table 12</w:t>
        </w:r>
      </w:hyperlink>
      <w:r>
        <w:rPr>
          <w:rFonts w:cs="Times New Roman"/>
          <w:szCs w:val="21"/>
          <w:lang w:eastAsia="zh-CN"/>
        </w:rPr>
        <w:t>和</w:t>
      </w:r>
      <w:r w:rsidR="00000000">
        <w:fldChar w:fldCharType="begin"/>
      </w:r>
      <w:r w:rsidR="00000000">
        <w:instrText>HYPERLINK \l "_bookmark18"</w:instrText>
      </w:r>
      <w:r w:rsidR="00000000">
        <w:fldChar w:fldCharType="separate"/>
      </w:r>
      <w:r>
        <w:rPr>
          <w:rFonts w:cs="Times New Roman"/>
          <w:szCs w:val="21"/>
          <w:lang w:eastAsia="zh-CN"/>
        </w:rPr>
        <w:t>Table 13</w:t>
      </w:r>
      <w:r w:rsidR="00000000">
        <w:rPr>
          <w:rFonts w:cs="Times New Roman"/>
          <w:szCs w:val="21"/>
          <w:lang w:eastAsia="zh-CN"/>
        </w:rPr>
        <w:fldChar w:fldCharType="end"/>
      </w:r>
      <w:r>
        <w:rPr>
          <w:rFonts w:cs="Times New Roman"/>
          <w:szCs w:val="21"/>
          <w:lang w:eastAsia="zh-CN"/>
        </w:rPr>
        <w:t>))</w:t>
      </w:r>
      <w:r>
        <w:rPr>
          <w:rFonts w:cs="Times New Roman"/>
          <w:szCs w:val="21"/>
          <w:lang w:eastAsia="zh-CN"/>
        </w:rPr>
        <w:t>，以及相关的</w:t>
      </w:r>
    </w:p>
    <w:p w14:paraId="744915C0" w14:textId="77777777" w:rsidR="00D16BE9" w:rsidRDefault="00AC4FA2">
      <w:pPr>
        <w:pStyle w:val="a8"/>
        <w:spacing w:line="300" w:lineRule="auto"/>
        <w:ind w:firstLineChars="200" w:firstLine="420"/>
        <w:rPr>
          <w:rFonts w:cs="Times New Roman"/>
          <w:szCs w:val="21"/>
          <w:lang w:eastAsia="zh-CN"/>
        </w:rPr>
      </w:pPr>
      <w:r>
        <w:rPr>
          <w:rFonts w:cs="Times New Roman"/>
          <w:noProof/>
          <w:szCs w:val="21"/>
          <w:lang w:eastAsia="zh-CN"/>
        </w:rPr>
        <w:drawing>
          <wp:inline distT="0" distB="0" distL="0" distR="0" wp14:anchorId="1165B33E" wp14:editId="059A066D">
            <wp:extent cx="92710" cy="123825"/>
            <wp:effectExtent l="0" t="0" r="0" b="1905"/>
            <wp:docPr id="9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1.png"/>
                    <pic:cNvPicPr>
                      <a:picLocks noChangeAspect="1"/>
                    </pic:cNvPicPr>
                  </pic:nvPicPr>
                  <pic:blipFill>
                    <a:blip r:embed="rId112" cstate="print"/>
                    <a:stretch>
                      <a:fillRect/>
                    </a:stretch>
                  </pic:blipFill>
                  <pic:spPr>
                    <a:xfrm>
                      <a:off x="0" y="0"/>
                      <a:ext cx="92964" cy="124205"/>
                    </a:xfrm>
                    <a:prstGeom prst="rect">
                      <a:avLst/>
                    </a:prstGeom>
                  </pic:spPr>
                </pic:pic>
              </a:graphicData>
            </a:graphic>
          </wp:inline>
        </w:drawing>
      </w:r>
      <w:r>
        <w:rPr>
          <w:rFonts w:cs="Times New Roman"/>
          <w:szCs w:val="21"/>
          <w:lang w:eastAsia="zh-CN"/>
        </w:rPr>
        <w:t>投入水平系数</w:t>
      </w:r>
      <w:r>
        <w:rPr>
          <w:rFonts w:cs="Times New Roman"/>
          <w:szCs w:val="21"/>
          <w:lang w:eastAsia="zh-CN"/>
        </w:rPr>
        <w:t>(</w:t>
      </w:r>
      <w:r>
        <w:rPr>
          <w:rFonts w:cs="Times New Roman"/>
          <w:szCs w:val="21"/>
          <w:lang w:eastAsia="zh-CN"/>
        </w:rPr>
        <w:t>在同一表格中上述土地管理类型的变化中</w:t>
      </w:r>
      <w:r>
        <w:rPr>
          <w:rFonts w:cs="Times New Roman"/>
          <w:szCs w:val="21"/>
          <w:lang w:eastAsia="zh-CN"/>
        </w:rPr>
        <w:t>)</w:t>
      </w:r>
      <w:r>
        <w:rPr>
          <w:rFonts w:cs="Times New Roman"/>
          <w:szCs w:val="21"/>
          <w:lang w:eastAsia="zh-CN"/>
        </w:rPr>
        <w:t>。</w:t>
      </w:r>
    </w:p>
    <w:p w14:paraId="32D4526C" w14:textId="77777777" w:rsidR="00D16BE9" w:rsidRDefault="00AC4FA2">
      <w:pPr>
        <w:pStyle w:val="a8"/>
        <w:spacing w:line="300" w:lineRule="auto"/>
        <w:ind w:firstLineChars="200" w:firstLine="420"/>
        <w:jc w:val="both"/>
        <w:rPr>
          <w:rFonts w:cs="Times New Roman"/>
          <w:szCs w:val="21"/>
          <w:lang w:eastAsia="zh-CN"/>
        </w:rPr>
      </w:pPr>
      <w:r>
        <w:rPr>
          <w:rFonts w:cs="Times New Roman"/>
          <w:szCs w:val="21"/>
          <w:lang w:eastAsia="zh-CN"/>
        </w:rPr>
        <w:t>这些方面和由此产生的因素来自最新的</w:t>
      </w:r>
      <w:proofErr w:type="gramStart"/>
      <w:r>
        <w:rPr>
          <w:rFonts w:cs="Times New Roman"/>
          <w:szCs w:val="21"/>
          <w:lang w:eastAsia="zh-CN"/>
        </w:rPr>
        <w:t>气专委相关</w:t>
      </w:r>
      <w:proofErr w:type="gramEnd"/>
      <w:r>
        <w:rPr>
          <w:rFonts w:cs="Times New Roman"/>
          <w:szCs w:val="21"/>
          <w:lang w:eastAsia="zh-CN"/>
        </w:rPr>
        <w:t>报告，并列入下表。通过计算改造前后土地利用的稳态土壤碳含量的差异，可以很容易地计算出任何土地改造的</w:t>
      </w:r>
      <w:r>
        <w:rPr>
          <w:rFonts w:cs="Times New Roman"/>
          <w:szCs w:val="21"/>
          <w:lang w:eastAsia="zh-CN"/>
        </w:rPr>
        <w:t>CO2</w:t>
      </w:r>
      <w:r>
        <w:rPr>
          <w:rFonts w:cs="Times New Roman"/>
          <w:szCs w:val="21"/>
          <w:lang w:eastAsia="zh-CN"/>
        </w:rPr>
        <w:t>排放量。然后将该数字乘以</w:t>
      </w:r>
      <w:r>
        <w:rPr>
          <w:rFonts w:cs="Times New Roman"/>
          <w:szCs w:val="21"/>
          <w:lang w:eastAsia="zh-CN"/>
        </w:rPr>
        <w:t>44/12</w:t>
      </w:r>
      <w:r>
        <w:rPr>
          <w:rFonts w:cs="Times New Roman"/>
          <w:szCs w:val="21"/>
          <w:lang w:eastAsia="zh-CN"/>
        </w:rPr>
        <w:t>，</w:t>
      </w:r>
      <w:proofErr w:type="gramStart"/>
      <w:r>
        <w:rPr>
          <w:rFonts w:cs="Times New Roman"/>
          <w:szCs w:val="21"/>
          <w:lang w:eastAsia="zh-CN"/>
        </w:rPr>
        <w:t>将碳损失</w:t>
      </w:r>
      <w:proofErr w:type="gramEnd"/>
      <w:r>
        <w:rPr>
          <w:rFonts w:cs="Times New Roman"/>
          <w:szCs w:val="21"/>
          <w:lang w:eastAsia="zh-CN"/>
        </w:rPr>
        <w:t>化学计量转换为</w:t>
      </w:r>
      <w:r>
        <w:rPr>
          <w:rFonts w:cs="Times New Roman"/>
          <w:szCs w:val="21"/>
          <w:lang w:eastAsia="zh-CN"/>
        </w:rPr>
        <w:t>CO2</w:t>
      </w:r>
      <w:r>
        <w:rPr>
          <w:rFonts w:cs="Times New Roman"/>
          <w:szCs w:val="21"/>
          <w:lang w:eastAsia="zh-CN"/>
        </w:rPr>
        <w:t>排放量。每种土地利用的稳态碳储量是通过简单地将基本土壤碳储量乘以损失系数计算出来的。</w:t>
      </w:r>
    </w:p>
    <w:p w14:paraId="166AD3D3" w14:textId="77777777" w:rsidR="00D16BE9" w:rsidRDefault="00000000">
      <w:pPr>
        <w:pStyle w:val="a8"/>
        <w:spacing w:line="300" w:lineRule="auto"/>
        <w:ind w:firstLineChars="200" w:firstLine="420"/>
        <w:jc w:val="both"/>
        <w:rPr>
          <w:rFonts w:cs="Times New Roman"/>
          <w:szCs w:val="21"/>
          <w:lang w:eastAsia="zh-CN"/>
        </w:rPr>
      </w:pPr>
      <w:hyperlink w:anchor="_bookmark11" w:history="1">
        <w:r w:rsidR="00AC4FA2">
          <w:rPr>
            <w:rFonts w:cs="Times New Roman"/>
            <w:szCs w:val="21"/>
            <w:lang w:eastAsia="zh-CN"/>
          </w:rPr>
          <w:t>Formula 4</w:t>
        </w:r>
      </w:hyperlink>
      <w:hyperlink w:anchor="_bookmark12" w:history="1">
        <w:r w:rsidR="00AC4FA2">
          <w:rPr>
            <w:rFonts w:cs="Times New Roman"/>
            <w:szCs w:val="21"/>
            <w:lang w:eastAsia="zh-CN"/>
          </w:rPr>
          <w:t>Formula 5</w:t>
        </w:r>
      </w:hyperlink>
      <w:r w:rsidR="00AC4FA2">
        <w:rPr>
          <w:rFonts w:cs="Times New Roman"/>
          <w:szCs w:val="21"/>
          <w:lang w:eastAsia="zh-CN"/>
        </w:rPr>
        <w:t>和</w:t>
      </w:r>
      <w:r>
        <w:fldChar w:fldCharType="begin"/>
      </w:r>
      <w:r>
        <w:instrText>HYPERLINK \l "_bookmark13"</w:instrText>
      </w:r>
      <w:r>
        <w:fldChar w:fldCharType="separate"/>
      </w:r>
      <w:r w:rsidR="00AC4FA2">
        <w:rPr>
          <w:rFonts w:cs="Times New Roman"/>
          <w:szCs w:val="21"/>
          <w:lang w:eastAsia="zh-CN"/>
        </w:rPr>
        <w:t>Formula 6</w:t>
      </w:r>
      <w:r>
        <w:rPr>
          <w:rFonts w:cs="Times New Roman"/>
          <w:szCs w:val="21"/>
          <w:lang w:eastAsia="zh-CN"/>
        </w:rPr>
        <w:fldChar w:fldCharType="end"/>
      </w:r>
      <w:r w:rsidR="00AC4FA2">
        <w:rPr>
          <w:rFonts w:cs="Times New Roman"/>
          <w:szCs w:val="21"/>
          <w:lang w:eastAsia="zh-CN"/>
        </w:rPr>
        <w:t>用于计算初始和最终土地利用的土壤有机碳储量。</w:t>
      </w:r>
    </w:p>
    <w:p w14:paraId="1B4D1049" w14:textId="77777777" w:rsidR="00D16BE9" w:rsidRDefault="00D16BE9">
      <w:pPr>
        <w:pStyle w:val="a8"/>
        <w:spacing w:line="300" w:lineRule="auto"/>
        <w:ind w:firstLineChars="200" w:firstLine="420"/>
        <w:rPr>
          <w:rFonts w:cs="Times New Roman"/>
          <w:szCs w:val="21"/>
          <w:lang w:eastAsia="zh-CN"/>
        </w:rPr>
      </w:pPr>
    </w:p>
    <w:p w14:paraId="767670B2" w14:textId="77777777" w:rsidR="00D16BE9" w:rsidRDefault="00D16BE9">
      <w:pPr>
        <w:spacing w:line="300" w:lineRule="auto"/>
        <w:ind w:firstLine="420"/>
        <w:rPr>
          <w:rFonts w:eastAsia="宋体" w:cs="Times New Roman"/>
          <w:szCs w:val="21"/>
        </w:rPr>
        <w:sectPr w:rsidR="00D16BE9">
          <w:headerReference w:type="default" r:id="rId134"/>
          <w:footerReference w:type="default" r:id="rId135"/>
          <w:pgSz w:w="11910" w:h="16840"/>
          <w:pgMar w:top="1000" w:right="1160" w:bottom="1040" w:left="1120" w:header="803" w:footer="852" w:gutter="0"/>
          <w:cols w:space="720"/>
        </w:sectPr>
      </w:pPr>
    </w:p>
    <w:p w14:paraId="38CE5500" w14:textId="77777777" w:rsidR="00D16BE9" w:rsidRDefault="00AC4FA2">
      <w:pPr>
        <w:pStyle w:val="a8"/>
        <w:spacing w:line="300" w:lineRule="auto"/>
        <w:ind w:firstLineChars="200" w:firstLine="420"/>
        <w:jc w:val="center"/>
        <w:rPr>
          <w:rFonts w:cs="Times New Roman"/>
          <w:szCs w:val="21"/>
          <w:lang w:eastAsia="zh-CN"/>
        </w:rPr>
      </w:pPr>
      <w:bookmarkStart w:id="176" w:name="_bookmark11"/>
      <w:bookmarkEnd w:id="176"/>
      <w:r>
        <w:rPr>
          <w:noProof/>
        </w:rPr>
        <w:drawing>
          <wp:inline distT="0" distB="0" distL="114300" distR="114300" wp14:anchorId="00F54038" wp14:editId="5BAD55CC">
            <wp:extent cx="3448050" cy="301625"/>
            <wp:effectExtent l="0" t="0" r="6350" b="3175"/>
            <wp:docPr id="7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8"/>
                    <pic:cNvPicPr>
                      <a:picLocks noChangeAspect="1"/>
                    </pic:cNvPicPr>
                  </pic:nvPicPr>
                  <pic:blipFill>
                    <a:blip r:embed="rId136"/>
                    <a:stretch>
                      <a:fillRect/>
                    </a:stretch>
                  </pic:blipFill>
                  <pic:spPr>
                    <a:xfrm>
                      <a:off x="0" y="0"/>
                      <a:ext cx="3448050" cy="301625"/>
                    </a:xfrm>
                    <a:prstGeom prst="rect">
                      <a:avLst/>
                    </a:prstGeom>
                    <a:noFill/>
                    <a:ln>
                      <a:noFill/>
                    </a:ln>
                  </pic:spPr>
                </pic:pic>
              </a:graphicData>
            </a:graphic>
          </wp:inline>
        </w:drawing>
      </w:r>
    </w:p>
    <w:p w14:paraId="5E9FB00C" w14:textId="77777777" w:rsidR="00D16BE9" w:rsidRDefault="00AC4FA2">
      <w:pPr>
        <w:pStyle w:val="a8"/>
        <w:spacing w:line="300" w:lineRule="auto"/>
        <w:ind w:firstLineChars="200" w:firstLine="420"/>
        <w:rPr>
          <w:rFonts w:cs="Times New Roman"/>
          <w:szCs w:val="21"/>
          <w:lang w:eastAsia="zh-CN"/>
        </w:rPr>
      </w:pPr>
      <w:r>
        <w:rPr>
          <w:rFonts w:cs="Times New Roman"/>
          <w:szCs w:val="21"/>
          <w:lang w:eastAsia="zh-CN"/>
        </w:rPr>
        <w:t>随着</w:t>
      </w:r>
    </w:p>
    <w:p w14:paraId="2F31AE67" w14:textId="77777777" w:rsidR="00D16BE9" w:rsidRDefault="00AC4FA2">
      <w:pPr>
        <w:pStyle w:val="a8"/>
        <w:spacing w:line="300" w:lineRule="auto"/>
        <w:ind w:firstLineChars="200" w:firstLine="420"/>
        <w:rPr>
          <w:rFonts w:cs="Times New Roman"/>
          <w:szCs w:val="21"/>
          <w:lang w:eastAsia="zh-CN"/>
        </w:rPr>
      </w:pPr>
      <w:r>
        <w:rPr>
          <w:rFonts w:cs="Times New Roman"/>
          <w:noProof/>
          <w:szCs w:val="21"/>
          <w:lang w:eastAsia="zh-CN"/>
        </w:rPr>
        <w:drawing>
          <wp:inline distT="0" distB="0" distL="0" distR="0" wp14:anchorId="23C14875" wp14:editId="49056B2C">
            <wp:extent cx="92710" cy="123825"/>
            <wp:effectExtent l="0" t="0" r="0" b="1905"/>
            <wp:docPr id="10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1.png"/>
                    <pic:cNvPicPr>
                      <a:picLocks noChangeAspect="1"/>
                    </pic:cNvPicPr>
                  </pic:nvPicPr>
                  <pic:blipFill>
                    <a:blip r:embed="rId112" cstate="print"/>
                    <a:stretch>
                      <a:fillRect/>
                    </a:stretch>
                  </pic:blipFill>
                  <pic:spPr>
                    <a:xfrm>
                      <a:off x="0" y="0"/>
                      <a:ext cx="92964" cy="124205"/>
                    </a:xfrm>
                    <a:prstGeom prst="rect">
                      <a:avLst/>
                    </a:prstGeom>
                  </pic:spPr>
                </pic:pic>
              </a:graphicData>
            </a:graphic>
          </wp:inline>
        </w:drawing>
      </w:r>
      <w:proofErr w:type="spellStart"/>
      <w:r>
        <w:rPr>
          <w:rFonts w:cs="Times New Roman"/>
          <w:szCs w:val="21"/>
          <w:lang w:eastAsia="zh-CN"/>
        </w:rPr>
        <w:t>SOCi</w:t>
      </w:r>
      <w:proofErr w:type="spellEnd"/>
      <w:r>
        <w:rPr>
          <w:rFonts w:cs="Times New Roman"/>
          <w:szCs w:val="21"/>
          <w:lang w:eastAsia="zh-CN"/>
        </w:rPr>
        <w:t xml:space="preserve"> =</w:t>
      </w:r>
      <w:r>
        <w:rPr>
          <w:rFonts w:cs="Times New Roman"/>
          <w:szCs w:val="21"/>
          <w:lang w:eastAsia="zh-CN"/>
        </w:rPr>
        <w:t>初始土地利用</w:t>
      </w:r>
      <w:r>
        <w:rPr>
          <w:rFonts w:cs="Times New Roman"/>
          <w:szCs w:val="21"/>
          <w:lang w:eastAsia="zh-CN"/>
        </w:rPr>
        <w:t>“1”</w:t>
      </w:r>
      <w:r>
        <w:rPr>
          <w:rFonts w:cs="Times New Roman"/>
          <w:szCs w:val="21"/>
          <w:lang w:eastAsia="zh-CN"/>
        </w:rPr>
        <w:t>的初始土壤有机碳储量，单位为</w:t>
      </w:r>
      <w:r>
        <w:rPr>
          <w:rFonts w:cs="Times New Roman"/>
          <w:szCs w:val="21"/>
          <w:lang w:eastAsia="zh-CN"/>
        </w:rPr>
        <w:t>[t/ha]</w:t>
      </w:r>
    </w:p>
    <w:p w14:paraId="1FFC6A6E" w14:textId="77777777" w:rsidR="00D16BE9" w:rsidRDefault="00AC4FA2">
      <w:pPr>
        <w:pStyle w:val="a8"/>
        <w:spacing w:line="300" w:lineRule="auto"/>
        <w:ind w:firstLineChars="200" w:firstLine="420"/>
        <w:rPr>
          <w:rFonts w:cs="Times New Roman"/>
          <w:szCs w:val="21"/>
          <w:lang w:eastAsia="zh-CN"/>
        </w:rPr>
      </w:pPr>
      <w:r>
        <w:rPr>
          <w:rFonts w:cs="Times New Roman"/>
          <w:noProof/>
          <w:szCs w:val="21"/>
          <w:lang w:eastAsia="zh-CN"/>
        </w:rPr>
        <w:drawing>
          <wp:inline distT="0" distB="0" distL="0" distR="0" wp14:anchorId="6FED5970" wp14:editId="7F8D1173">
            <wp:extent cx="92710" cy="123825"/>
            <wp:effectExtent l="0" t="0" r="0" b="1905"/>
            <wp:docPr id="10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1.png"/>
                    <pic:cNvPicPr>
                      <a:picLocks noChangeAspect="1"/>
                    </pic:cNvPicPr>
                  </pic:nvPicPr>
                  <pic:blipFill>
                    <a:blip r:embed="rId112" cstate="print"/>
                    <a:stretch>
                      <a:fillRect/>
                    </a:stretch>
                  </pic:blipFill>
                  <pic:spPr>
                    <a:xfrm>
                      <a:off x="0" y="0"/>
                      <a:ext cx="92964" cy="124205"/>
                    </a:xfrm>
                    <a:prstGeom prst="rect">
                      <a:avLst/>
                    </a:prstGeom>
                  </pic:spPr>
                </pic:pic>
              </a:graphicData>
            </a:graphic>
          </wp:inline>
        </w:drawing>
      </w:r>
      <w:proofErr w:type="spellStart"/>
      <w:r>
        <w:rPr>
          <w:rFonts w:cs="Times New Roman"/>
          <w:szCs w:val="21"/>
          <w:lang w:eastAsia="zh-CN"/>
        </w:rPr>
        <w:t>SOCn</w:t>
      </w:r>
      <w:proofErr w:type="spellEnd"/>
      <w:r>
        <w:rPr>
          <w:rFonts w:cs="Times New Roman"/>
          <w:szCs w:val="21"/>
          <w:lang w:eastAsia="zh-CN"/>
        </w:rPr>
        <w:t xml:space="preserve"> =</w:t>
      </w:r>
      <w:r>
        <w:rPr>
          <w:rFonts w:cs="Times New Roman"/>
          <w:szCs w:val="21"/>
          <w:lang w:eastAsia="zh-CN"/>
        </w:rPr>
        <w:t>原生土壤有机碳储量</w:t>
      </w:r>
      <w:r>
        <w:rPr>
          <w:rFonts w:cs="Times New Roman"/>
          <w:szCs w:val="21"/>
          <w:lang w:eastAsia="zh-CN"/>
        </w:rPr>
        <w:t>(</w:t>
      </w:r>
      <w:r>
        <w:rPr>
          <w:rFonts w:cs="Times New Roman"/>
          <w:szCs w:val="21"/>
          <w:lang w:eastAsia="zh-CN"/>
        </w:rPr>
        <w:t>气候区域、土壤类型</w:t>
      </w:r>
      <w:r>
        <w:rPr>
          <w:rFonts w:cs="Times New Roman"/>
          <w:szCs w:val="21"/>
          <w:lang w:eastAsia="zh-CN"/>
        </w:rPr>
        <w:t>)</w:t>
      </w:r>
      <w:r>
        <w:rPr>
          <w:rFonts w:cs="Times New Roman"/>
          <w:szCs w:val="21"/>
          <w:lang w:eastAsia="zh-CN"/>
        </w:rPr>
        <w:t>；</w:t>
      </w:r>
      <w:r w:rsidR="00000000">
        <w:fldChar w:fldCharType="begin"/>
      </w:r>
      <w:r w:rsidR="00000000">
        <w:rPr>
          <w:lang w:eastAsia="zh-CN"/>
        </w:rPr>
        <w:instrText>HYPERLINK \l "_bookmark14"</w:instrText>
      </w:r>
      <w:r w:rsidR="00000000">
        <w:fldChar w:fldCharType="separate"/>
      </w:r>
      <w:r>
        <w:rPr>
          <w:rFonts w:cs="Times New Roman"/>
          <w:szCs w:val="21"/>
          <w:lang w:eastAsia="zh-CN"/>
        </w:rPr>
        <w:t>Table 10</w:t>
      </w:r>
      <w:r w:rsidR="00000000">
        <w:rPr>
          <w:rFonts w:cs="Times New Roman"/>
          <w:szCs w:val="21"/>
          <w:lang w:eastAsia="zh-CN"/>
        </w:rPr>
        <w:fldChar w:fldCharType="end"/>
      </w:r>
      <w:r>
        <w:rPr>
          <w:rFonts w:cs="Times New Roman"/>
          <w:szCs w:val="21"/>
          <w:lang w:eastAsia="zh-CN"/>
        </w:rPr>
        <w:t>，单位为</w:t>
      </w:r>
      <w:r>
        <w:rPr>
          <w:rFonts w:cs="Times New Roman"/>
          <w:szCs w:val="21"/>
          <w:lang w:eastAsia="zh-CN"/>
        </w:rPr>
        <w:t>[</w:t>
      </w:r>
      <w:r>
        <w:rPr>
          <w:rFonts w:cs="Times New Roman"/>
          <w:szCs w:val="21"/>
          <w:lang w:eastAsia="zh-CN"/>
        </w:rPr>
        <w:t>吨</w:t>
      </w:r>
      <w:r>
        <w:rPr>
          <w:rFonts w:cs="Times New Roman"/>
          <w:szCs w:val="21"/>
          <w:lang w:eastAsia="zh-CN"/>
        </w:rPr>
        <w:t>/</w:t>
      </w:r>
      <w:r>
        <w:rPr>
          <w:rFonts w:cs="Times New Roman"/>
          <w:szCs w:val="21"/>
          <w:lang w:eastAsia="zh-CN"/>
        </w:rPr>
        <w:t>公顷</w:t>
      </w:r>
      <w:r>
        <w:rPr>
          <w:rFonts w:cs="Times New Roman"/>
          <w:szCs w:val="21"/>
          <w:lang w:eastAsia="zh-CN"/>
        </w:rPr>
        <w:t>]</w:t>
      </w:r>
    </w:p>
    <w:p w14:paraId="318BBC9A" w14:textId="77777777" w:rsidR="00D16BE9" w:rsidRDefault="00AC4FA2">
      <w:pPr>
        <w:pStyle w:val="a8"/>
        <w:spacing w:line="300" w:lineRule="auto"/>
        <w:ind w:firstLineChars="200" w:firstLine="420"/>
        <w:rPr>
          <w:rFonts w:cs="Times New Roman"/>
          <w:szCs w:val="21"/>
          <w:lang w:eastAsia="zh-CN"/>
        </w:rPr>
      </w:pPr>
      <w:r>
        <w:rPr>
          <w:rFonts w:cs="Times New Roman"/>
          <w:noProof/>
          <w:szCs w:val="21"/>
          <w:lang w:eastAsia="zh-CN"/>
        </w:rPr>
        <w:drawing>
          <wp:inline distT="0" distB="0" distL="0" distR="0" wp14:anchorId="61E35B0B" wp14:editId="6A288EFC">
            <wp:extent cx="92710" cy="123825"/>
            <wp:effectExtent l="0" t="0" r="0" b="1905"/>
            <wp:docPr id="10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1.png"/>
                    <pic:cNvPicPr>
                      <a:picLocks noChangeAspect="1"/>
                    </pic:cNvPicPr>
                  </pic:nvPicPr>
                  <pic:blipFill>
                    <a:blip r:embed="rId112" cstate="print"/>
                    <a:stretch>
                      <a:fillRect/>
                    </a:stretch>
                  </pic:blipFill>
                  <pic:spPr>
                    <a:xfrm>
                      <a:off x="0" y="0"/>
                      <a:ext cx="92964" cy="124205"/>
                    </a:xfrm>
                    <a:prstGeom prst="rect">
                      <a:avLst/>
                    </a:prstGeom>
                  </pic:spPr>
                </pic:pic>
              </a:graphicData>
            </a:graphic>
          </wp:inline>
        </w:drawing>
      </w:r>
      <w:r>
        <w:rPr>
          <w:rFonts w:cs="Times New Roman"/>
          <w:szCs w:val="21"/>
          <w:lang w:eastAsia="zh-CN"/>
        </w:rPr>
        <w:t>LUF =</w:t>
      </w:r>
      <w:r>
        <w:rPr>
          <w:rFonts w:cs="Times New Roman"/>
          <w:szCs w:val="21"/>
          <w:lang w:eastAsia="zh-CN"/>
        </w:rPr>
        <w:t>土地利用系数；</w:t>
      </w:r>
      <w:r w:rsidR="00000000">
        <w:fldChar w:fldCharType="begin"/>
      </w:r>
      <w:r w:rsidR="00000000">
        <w:instrText>HYPERLINK \l "_bookmark15"</w:instrText>
      </w:r>
      <w:r w:rsidR="00000000">
        <w:fldChar w:fldCharType="separate"/>
      </w:r>
      <w:r>
        <w:rPr>
          <w:rFonts w:cs="Times New Roman"/>
          <w:szCs w:val="21"/>
          <w:lang w:eastAsia="zh-CN"/>
        </w:rPr>
        <w:t>Table 11</w:t>
      </w:r>
      <w:r w:rsidR="00000000">
        <w:rPr>
          <w:rFonts w:cs="Times New Roman"/>
          <w:szCs w:val="21"/>
          <w:lang w:eastAsia="zh-CN"/>
        </w:rPr>
        <w:fldChar w:fldCharType="end"/>
      </w:r>
      <w:r>
        <w:rPr>
          <w:rFonts w:cs="Times New Roman"/>
          <w:szCs w:val="21"/>
          <w:lang w:eastAsia="zh-CN"/>
        </w:rPr>
        <w:t>，无量纲</w:t>
      </w:r>
    </w:p>
    <w:p w14:paraId="58CF3417" w14:textId="77777777" w:rsidR="00D16BE9" w:rsidRDefault="00AC4FA2">
      <w:pPr>
        <w:pStyle w:val="a8"/>
        <w:spacing w:line="300" w:lineRule="auto"/>
        <w:ind w:firstLineChars="200" w:firstLine="420"/>
        <w:rPr>
          <w:rFonts w:cs="Times New Roman"/>
          <w:szCs w:val="21"/>
          <w:lang w:eastAsia="zh-CN"/>
        </w:rPr>
      </w:pPr>
      <w:r>
        <w:rPr>
          <w:rFonts w:cs="Times New Roman"/>
          <w:noProof/>
          <w:szCs w:val="21"/>
          <w:lang w:eastAsia="zh-CN"/>
        </w:rPr>
        <w:drawing>
          <wp:inline distT="0" distB="0" distL="0" distR="0" wp14:anchorId="31023928" wp14:editId="3D5784AE">
            <wp:extent cx="92710" cy="123825"/>
            <wp:effectExtent l="0" t="0" r="0" b="1905"/>
            <wp:docPr id="10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1.png"/>
                    <pic:cNvPicPr>
                      <a:picLocks noChangeAspect="1"/>
                    </pic:cNvPicPr>
                  </pic:nvPicPr>
                  <pic:blipFill>
                    <a:blip r:embed="rId112" cstate="print"/>
                    <a:stretch>
                      <a:fillRect/>
                    </a:stretch>
                  </pic:blipFill>
                  <pic:spPr>
                    <a:xfrm>
                      <a:off x="0" y="0"/>
                      <a:ext cx="92964" cy="124205"/>
                    </a:xfrm>
                    <a:prstGeom prst="rect">
                      <a:avLst/>
                    </a:prstGeom>
                  </pic:spPr>
                </pic:pic>
              </a:graphicData>
            </a:graphic>
          </wp:inline>
        </w:drawing>
      </w:r>
      <w:r>
        <w:rPr>
          <w:rFonts w:cs="Times New Roman"/>
          <w:szCs w:val="21"/>
          <w:lang w:eastAsia="zh-CN"/>
        </w:rPr>
        <w:t>LMF =</w:t>
      </w:r>
      <w:r>
        <w:rPr>
          <w:rFonts w:cs="Times New Roman"/>
          <w:szCs w:val="21"/>
          <w:lang w:eastAsia="zh-CN"/>
        </w:rPr>
        <w:t>土地管理因素；</w:t>
      </w:r>
      <w:r w:rsidR="00000000">
        <w:fldChar w:fldCharType="begin"/>
      </w:r>
      <w:r w:rsidR="00000000">
        <w:instrText>HYPERLINK \l "_bookmark17"</w:instrText>
      </w:r>
      <w:r w:rsidR="00000000">
        <w:fldChar w:fldCharType="separate"/>
      </w:r>
      <w:r>
        <w:rPr>
          <w:rFonts w:cs="Times New Roman"/>
          <w:szCs w:val="21"/>
          <w:lang w:eastAsia="zh-CN"/>
        </w:rPr>
        <w:t>Table 12</w:t>
      </w:r>
      <w:r w:rsidR="00000000">
        <w:rPr>
          <w:rFonts w:cs="Times New Roman"/>
          <w:szCs w:val="21"/>
          <w:lang w:eastAsia="zh-CN"/>
        </w:rPr>
        <w:fldChar w:fldCharType="end"/>
      </w:r>
      <w:r>
        <w:rPr>
          <w:rFonts w:cs="Times New Roman"/>
          <w:szCs w:val="21"/>
          <w:lang w:eastAsia="zh-CN"/>
        </w:rPr>
        <w:t>和</w:t>
      </w:r>
      <w:r w:rsidR="00000000">
        <w:fldChar w:fldCharType="begin"/>
      </w:r>
      <w:r w:rsidR="00000000">
        <w:instrText>HYPERLINK \l "_bookmark18"</w:instrText>
      </w:r>
      <w:r w:rsidR="00000000">
        <w:fldChar w:fldCharType="separate"/>
      </w:r>
      <w:r>
        <w:rPr>
          <w:rFonts w:cs="Times New Roman"/>
          <w:szCs w:val="21"/>
          <w:lang w:eastAsia="zh-CN"/>
        </w:rPr>
        <w:t>Table 13</w:t>
      </w:r>
      <w:r w:rsidR="00000000">
        <w:rPr>
          <w:rFonts w:cs="Times New Roman"/>
          <w:szCs w:val="21"/>
          <w:lang w:eastAsia="zh-CN"/>
        </w:rPr>
        <w:fldChar w:fldCharType="end"/>
      </w:r>
      <w:r>
        <w:rPr>
          <w:rFonts w:cs="Times New Roman"/>
          <w:szCs w:val="21"/>
          <w:lang w:eastAsia="zh-CN"/>
        </w:rPr>
        <w:t>，无量纲</w:t>
      </w:r>
    </w:p>
    <w:p w14:paraId="200E2F86" w14:textId="77777777" w:rsidR="00D16BE9" w:rsidRDefault="00AC4FA2">
      <w:pPr>
        <w:pStyle w:val="a8"/>
        <w:spacing w:line="300" w:lineRule="auto"/>
        <w:ind w:firstLineChars="200" w:firstLine="420"/>
        <w:rPr>
          <w:rFonts w:cs="Times New Roman"/>
          <w:szCs w:val="21"/>
          <w:lang w:eastAsia="zh-CN"/>
        </w:rPr>
      </w:pPr>
      <w:r>
        <w:rPr>
          <w:rFonts w:cs="Times New Roman"/>
          <w:noProof/>
          <w:szCs w:val="21"/>
          <w:lang w:eastAsia="zh-CN"/>
        </w:rPr>
        <w:drawing>
          <wp:inline distT="0" distB="0" distL="0" distR="0" wp14:anchorId="6189D62F" wp14:editId="7FEAB425">
            <wp:extent cx="92710" cy="123825"/>
            <wp:effectExtent l="0" t="0" r="0" b="1905"/>
            <wp:docPr id="11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1.png"/>
                    <pic:cNvPicPr>
                      <a:picLocks noChangeAspect="1"/>
                    </pic:cNvPicPr>
                  </pic:nvPicPr>
                  <pic:blipFill>
                    <a:blip r:embed="rId112" cstate="print"/>
                    <a:stretch>
                      <a:fillRect/>
                    </a:stretch>
                  </pic:blipFill>
                  <pic:spPr>
                    <a:xfrm>
                      <a:off x="0" y="0"/>
                      <a:ext cx="92964" cy="124205"/>
                    </a:xfrm>
                    <a:prstGeom prst="rect">
                      <a:avLst/>
                    </a:prstGeom>
                  </pic:spPr>
                </pic:pic>
              </a:graphicData>
            </a:graphic>
          </wp:inline>
        </w:drawing>
      </w:r>
      <w:r>
        <w:rPr>
          <w:rFonts w:cs="Times New Roman"/>
          <w:szCs w:val="21"/>
          <w:lang w:eastAsia="zh-CN"/>
        </w:rPr>
        <w:t>IL =</w:t>
      </w:r>
      <w:r>
        <w:rPr>
          <w:rFonts w:cs="Times New Roman"/>
          <w:szCs w:val="21"/>
          <w:lang w:eastAsia="zh-CN"/>
        </w:rPr>
        <w:t>输入电平因子；也</w:t>
      </w:r>
      <w:r w:rsidR="00000000">
        <w:fldChar w:fldCharType="begin"/>
      </w:r>
      <w:r w:rsidR="00000000">
        <w:instrText>HYPERLINK \l "_bookmark17"</w:instrText>
      </w:r>
      <w:r w:rsidR="00000000">
        <w:fldChar w:fldCharType="separate"/>
      </w:r>
      <w:r>
        <w:rPr>
          <w:rFonts w:cs="Times New Roman"/>
          <w:szCs w:val="21"/>
          <w:lang w:eastAsia="zh-CN"/>
        </w:rPr>
        <w:t>Table 12</w:t>
      </w:r>
      <w:r w:rsidR="00000000">
        <w:rPr>
          <w:rFonts w:cs="Times New Roman"/>
          <w:szCs w:val="21"/>
          <w:lang w:eastAsia="zh-CN"/>
        </w:rPr>
        <w:fldChar w:fldCharType="end"/>
      </w:r>
      <w:r>
        <w:rPr>
          <w:rFonts w:cs="Times New Roman"/>
          <w:szCs w:val="21"/>
          <w:lang w:eastAsia="zh-CN"/>
        </w:rPr>
        <w:t>和</w:t>
      </w:r>
      <w:r w:rsidR="00000000">
        <w:fldChar w:fldCharType="begin"/>
      </w:r>
      <w:r w:rsidR="00000000">
        <w:instrText>HYPERLINK \l "_bookmark18"</w:instrText>
      </w:r>
      <w:r w:rsidR="00000000">
        <w:fldChar w:fldCharType="separate"/>
      </w:r>
      <w:r>
        <w:rPr>
          <w:rFonts w:cs="Times New Roman"/>
          <w:szCs w:val="21"/>
          <w:lang w:eastAsia="zh-CN"/>
        </w:rPr>
        <w:t>Table 13</w:t>
      </w:r>
      <w:r w:rsidR="00000000">
        <w:rPr>
          <w:rFonts w:cs="Times New Roman"/>
          <w:szCs w:val="21"/>
          <w:lang w:eastAsia="zh-CN"/>
        </w:rPr>
        <w:fldChar w:fldCharType="end"/>
      </w:r>
      <w:r>
        <w:rPr>
          <w:rFonts w:cs="Times New Roman"/>
          <w:szCs w:val="21"/>
          <w:lang w:eastAsia="zh-CN"/>
        </w:rPr>
        <w:t>，无量纲</w:t>
      </w:r>
    </w:p>
    <w:p w14:paraId="5B41E100" w14:textId="77777777" w:rsidR="00D16BE9" w:rsidRDefault="00D16BE9">
      <w:pPr>
        <w:spacing w:line="300" w:lineRule="auto"/>
        <w:ind w:firstLine="420"/>
        <w:rPr>
          <w:rFonts w:eastAsia="宋体" w:cs="Times New Roman"/>
          <w:szCs w:val="21"/>
        </w:rPr>
      </w:pPr>
    </w:p>
    <w:p w14:paraId="0961951F" w14:textId="77777777" w:rsidR="00D16BE9" w:rsidRDefault="00AC4FA2">
      <w:pPr>
        <w:spacing w:line="300" w:lineRule="auto"/>
        <w:ind w:firstLine="420"/>
        <w:jc w:val="center"/>
        <w:rPr>
          <w:rFonts w:eastAsia="宋体" w:cs="Times New Roman"/>
          <w:szCs w:val="21"/>
        </w:rPr>
        <w:sectPr w:rsidR="00D16BE9">
          <w:type w:val="continuous"/>
          <w:pgSz w:w="11910" w:h="16840"/>
          <w:pgMar w:top="1040" w:right="1160" w:bottom="1040" w:left="1120" w:header="803" w:footer="852" w:gutter="0"/>
          <w:cols w:space="720"/>
        </w:sectPr>
      </w:pPr>
      <w:r>
        <w:rPr>
          <w:noProof/>
        </w:rPr>
        <w:drawing>
          <wp:inline distT="0" distB="0" distL="114300" distR="114300" wp14:anchorId="6A0DDEEF" wp14:editId="312E5B74">
            <wp:extent cx="2875280" cy="292100"/>
            <wp:effectExtent l="0" t="0" r="7620" b="0"/>
            <wp:docPr id="8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0"/>
                    <pic:cNvPicPr>
                      <a:picLocks noChangeAspect="1"/>
                    </pic:cNvPicPr>
                  </pic:nvPicPr>
                  <pic:blipFill>
                    <a:blip r:embed="rId137"/>
                    <a:stretch>
                      <a:fillRect/>
                    </a:stretch>
                  </pic:blipFill>
                  <pic:spPr>
                    <a:xfrm>
                      <a:off x="0" y="0"/>
                      <a:ext cx="2875280" cy="292100"/>
                    </a:xfrm>
                    <a:prstGeom prst="rect">
                      <a:avLst/>
                    </a:prstGeom>
                    <a:noFill/>
                    <a:ln>
                      <a:noFill/>
                    </a:ln>
                  </pic:spPr>
                </pic:pic>
              </a:graphicData>
            </a:graphic>
          </wp:inline>
        </w:drawing>
      </w:r>
    </w:p>
    <w:p w14:paraId="7FA26AC0" w14:textId="77777777" w:rsidR="00D16BE9" w:rsidRDefault="00D16BE9">
      <w:pPr>
        <w:pStyle w:val="a8"/>
        <w:spacing w:line="300" w:lineRule="auto"/>
        <w:ind w:firstLineChars="200" w:firstLine="420"/>
        <w:rPr>
          <w:rFonts w:cs="Times New Roman"/>
          <w:szCs w:val="21"/>
          <w:lang w:eastAsia="zh-CN"/>
        </w:rPr>
      </w:pPr>
      <w:bookmarkStart w:id="177" w:name="_bookmark12"/>
      <w:bookmarkEnd w:id="177"/>
    </w:p>
    <w:p w14:paraId="14E63333" w14:textId="77777777" w:rsidR="00D16BE9" w:rsidRDefault="00AC4FA2">
      <w:pPr>
        <w:pStyle w:val="a8"/>
        <w:spacing w:line="300" w:lineRule="auto"/>
        <w:ind w:firstLineChars="200" w:firstLine="420"/>
        <w:rPr>
          <w:rFonts w:cs="Times New Roman"/>
          <w:szCs w:val="21"/>
          <w:lang w:eastAsia="zh-CN"/>
        </w:rPr>
      </w:pPr>
      <w:r>
        <w:rPr>
          <w:rFonts w:cs="Times New Roman"/>
          <w:szCs w:val="21"/>
          <w:lang w:eastAsia="zh-CN"/>
        </w:rPr>
        <w:t>随着</w:t>
      </w:r>
    </w:p>
    <w:p w14:paraId="5E46F149" w14:textId="77777777" w:rsidR="00D16BE9" w:rsidRDefault="00AC4FA2">
      <w:pPr>
        <w:pStyle w:val="a8"/>
        <w:spacing w:line="300" w:lineRule="auto"/>
        <w:ind w:firstLineChars="200" w:firstLine="420"/>
        <w:rPr>
          <w:rFonts w:cs="Times New Roman"/>
          <w:szCs w:val="21"/>
          <w:lang w:eastAsia="zh-CN"/>
        </w:rPr>
      </w:pPr>
      <w:r>
        <w:rPr>
          <w:rFonts w:cs="Times New Roman"/>
          <w:noProof/>
          <w:szCs w:val="21"/>
          <w:lang w:eastAsia="zh-CN"/>
        </w:rPr>
        <w:drawing>
          <wp:inline distT="0" distB="0" distL="0" distR="0" wp14:anchorId="5A7748CE" wp14:editId="2D30F49B">
            <wp:extent cx="92710" cy="123825"/>
            <wp:effectExtent l="0" t="0" r="0" b="1905"/>
            <wp:docPr id="11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1.png"/>
                    <pic:cNvPicPr>
                      <a:picLocks noChangeAspect="1"/>
                    </pic:cNvPicPr>
                  </pic:nvPicPr>
                  <pic:blipFill>
                    <a:blip r:embed="rId112" cstate="print"/>
                    <a:stretch>
                      <a:fillRect/>
                    </a:stretch>
                  </pic:blipFill>
                  <pic:spPr>
                    <a:xfrm>
                      <a:off x="0" y="0"/>
                      <a:ext cx="92964" cy="124206"/>
                    </a:xfrm>
                    <a:prstGeom prst="rect">
                      <a:avLst/>
                    </a:prstGeom>
                  </pic:spPr>
                </pic:pic>
              </a:graphicData>
            </a:graphic>
          </wp:inline>
        </w:drawing>
      </w:r>
      <w:proofErr w:type="spellStart"/>
      <w:r>
        <w:rPr>
          <w:rFonts w:cs="Times New Roman"/>
          <w:szCs w:val="21"/>
          <w:lang w:eastAsia="zh-CN"/>
        </w:rPr>
        <w:t>SOCf</w:t>
      </w:r>
      <w:proofErr w:type="spellEnd"/>
      <w:r>
        <w:rPr>
          <w:rFonts w:cs="Times New Roman"/>
          <w:szCs w:val="21"/>
          <w:lang w:eastAsia="zh-CN"/>
        </w:rPr>
        <w:t xml:space="preserve"> =</w:t>
      </w:r>
      <w:r>
        <w:rPr>
          <w:rFonts w:cs="Times New Roman"/>
          <w:szCs w:val="21"/>
          <w:lang w:eastAsia="zh-CN"/>
        </w:rPr>
        <w:t>土地利用</w:t>
      </w:r>
      <w:r>
        <w:rPr>
          <w:rFonts w:cs="Times New Roman"/>
          <w:szCs w:val="21"/>
          <w:lang w:eastAsia="zh-CN"/>
        </w:rPr>
        <w:t>“2”</w:t>
      </w:r>
      <w:r>
        <w:rPr>
          <w:rFonts w:cs="Times New Roman"/>
          <w:szCs w:val="21"/>
          <w:lang w:eastAsia="zh-CN"/>
        </w:rPr>
        <w:t>的最终土壤有机碳储量，即转化后的土壤有机碳储量，单位为</w:t>
      </w:r>
      <w:r>
        <w:rPr>
          <w:rFonts w:cs="Times New Roman"/>
          <w:szCs w:val="21"/>
          <w:lang w:eastAsia="zh-CN"/>
        </w:rPr>
        <w:t>[t/ha]</w:t>
      </w:r>
    </w:p>
    <w:p w14:paraId="62A35B7A" w14:textId="77777777" w:rsidR="00D16BE9" w:rsidRDefault="00D16BE9">
      <w:pPr>
        <w:spacing w:line="300" w:lineRule="auto"/>
        <w:ind w:firstLine="420"/>
        <w:rPr>
          <w:rFonts w:eastAsia="宋体" w:cs="Times New Roman"/>
          <w:szCs w:val="21"/>
        </w:rPr>
        <w:sectPr w:rsidR="00D16BE9">
          <w:type w:val="continuous"/>
          <w:pgSz w:w="11910" w:h="16840"/>
          <w:pgMar w:top="1040" w:right="1160" w:bottom="1040" w:left="1120" w:header="803" w:footer="852" w:gutter="0"/>
          <w:cols w:space="720"/>
        </w:sectPr>
      </w:pPr>
    </w:p>
    <w:p w14:paraId="2FF94EFB" w14:textId="77777777" w:rsidR="00D16BE9" w:rsidRDefault="00D16BE9">
      <w:pPr>
        <w:pStyle w:val="a8"/>
        <w:spacing w:line="300" w:lineRule="auto"/>
        <w:ind w:firstLineChars="200" w:firstLine="420"/>
        <w:rPr>
          <w:rFonts w:cs="Times New Roman"/>
          <w:szCs w:val="21"/>
          <w:lang w:eastAsia="zh-CN"/>
        </w:rPr>
      </w:pPr>
    </w:p>
    <w:p w14:paraId="0A57D019" w14:textId="77777777" w:rsidR="00D16BE9" w:rsidRDefault="00AC4FA2">
      <w:pPr>
        <w:pStyle w:val="a8"/>
        <w:spacing w:line="300" w:lineRule="auto"/>
        <w:ind w:firstLineChars="200" w:firstLine="420"/>
        <w:jc w:val="center"/>
        <w:rPr>
          <w:rFonts w:cs="Times New Roman"/>
          <w:szCs w:val="21"/>
          <w:lang w:eastAsia="zh-CN"/>
        </w:rPr>
      </w:pPr>
      <w:bookmarkStart w:id="178" w:name="_bookmark13"/>
      <w:bookmarkEnd w:id="178"/>
      <w:r>
        <w:rPr>
          <w:noProof/>
        </w:rPr>
        <w:drawing>
          <wp:inline distT="0" distB="0" distL="114300" distR="114300" wp14:anchorId="4A24BC1E" wp14:editId="7E51B49E">
            <wp:extent cx="2509520" cy="356235"/>
            <wp:effectExtent l="0" t="0" r="5080" b="12065"/>
            <wp:docPr id="7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9"/>
                    <pic:cNvPicPr>
                      <a:picLocks noChangeAspect="1"/>
                    </pic:cNvPicPr>
                  </pic:nvPicPr>
                  <pic:blipFill>
                    <a:blip r:embed="rId138"/>
                    <a:stretch>
                      <a:fillRect/>
                    </a:stretch>
                  </pic:blipFill>
                  <pic:spPr>
                    <a:xfrm>
                      <a:off x="0" y="0"/>
                      <a:ext cx="2509520" cy="356235"/>
                    </a:xfrm>
                    <a:prstGeom prst="rect">
                      <a:avLst/>
                    </a:prstGeom>
                    <a:noFill/>
                    <a:ln>
                      <a:noFill/>
                    </a:ln>
                  </pic:spPr>
                </pic:pic>
              </a:graphicData>
            </a:graphic>
          </wp:inline>
        </w:drawing>
      </w:r>
    </w:p>
    <w:p w14:paraId="65D70B8C" w14:textId="77777777" w:rsidR="00D16BE9" w:rsidRDefault="00AC4FA2">
      <w:pPr>
        <w:pStyle w:val="a8"/>
        <w:spacing w:line="300" w:lineRule="auto"/>
        <w:ind w:firstLineChars="200" w:firstLine="420"/>
        <w:rPr>
          <w:rFonts w:cs="Times New Roman"/>
          <w:szCs w:val="21"/>
          <w:lang w:eastAsia="zh-CN"/>
        </w:rPr>
      </w:pPr>
      <w:r>
        <w:rPr>
          <w:rFonts w:cs="Times New Roman"/>
          <w:szCs w:val="21"/>
          <w:lang w:eastAsia="zh-CN"/>
        </w:rPr>
        <w:t>随着</w:t>
      </w:r>
    </w:p>
    <w:p w14:paraId="05E2EA1B" w14:textId="77777777" w:rsidR="00D16BE9" w:rsidRDefault="00D16BE9">
      <w:pPr>
        <w:spacing w:line="300" w:lineRule="auto"/>
        <w:ind w:firstLine="420"/>
        <w:rPr>
          <w:rFonts w:eastAsia="宋体" w:cs="Times New Roman"/>
        </w:rPr>
        <w:sectPr w:rsidR="00D16BE9">
          <w:type w:val="continuous"/>
          <w:pgSz w:w="11910" w:h="16840"/>
          <w:pgMar w:top="1040" w:right="1160" w:bottom="1040" w:left="1120" w:header="803" w:footer="852" w:gutter="0"/>
          <w:cols w:space="720"/>
        </w:sectPr>
      </w:pPr>
    </w:p>
    <w:p w14:paraId="6D3BC507" w14:textId="77777777" w:rsidR="00D16BE9" w:rsidRDefault="00D16BE9">
      <w:pPr>
        <w:pStyle w:val="a8"/>
        <w:spacing w:line="300" w:lineRule="auto"/>
        <w:ind w:firstLineChars="200" w:firstLine="460"/>
        <w:rPr>
          <w:rFonts w:cs="Times New Roman"/>
          <w:sz w:val="23"/>
          <w:lang w:eastAsia="zh-CN"/>
        </w:rPr>
      </w:pPr>
    </w:p>
    <w:p w14:paraId="290298BA" w14:textId="77777777" w:rsidR="00D16BE9" w:rsidRDefault="00AC4FA2">
      <w:pPr>
        <w:pStyle w:val="a8"/>
        <w:spacing w:line="300" w:lineRule="auto"/>
        <w:ind w:firstLineChars="200" w:firstLine="420"/>
        <w:rPr>
          <w:rFonts w:cs="Times New Roman"/>
          <w:szCs w:val="21"/>
          <w:lang w:eastAsia="zh-CN"/>
        </w:rPr>
      </w:pPr>
      <w:r>
        <w:rPr>
          <w:rFonts w:cs="Times New Roman"/>
          <w:noProof/>
          <w:szCs w:val="21"/>
          <w:lang w:eastAsia="zh-CN"/>
        </w:rPr>
        <w:drawing>
          <wp:inline distT="0" distB="0" distL="0" distR="0" wp14:anchorId="1F8B1CEB" wp14:editId="36E11F3D">
            <wp:extent cx="92710" cy="123825"/>
            <wp:effectExtent l="0" t="0" r="0" b="1905"/>
            <wp:docPr id="12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mage1.png"/>
                    <pic:cNvPicPr>
                      <a:picLocks noChangeAspect="1"/>
                    </pic:cNvPicPr>
                  </pic:nvPicPr>
                  <pic:blipFill>
                    <a:blip r:embed="rId112" cstate="print"/>
                    <a:stretch>
                      <a:fillRect/>
                    </a:stretch>
                  </pic:blipFill>
                  <pic:spPr>
                    <a:xfrm>
                      <a:off x="0" y="0"/>
                      <a:ext cx="92964" cy="124205"/>
                    </a:xfrm>
                    <a:prstGeom prst="rect">
                      <a:avLst/>
                    </a:prstGeom>
                  </pic:spPr>
                </pic:pic>
              </a:graphicData>
            </a:graphic>
          </wp:inline>
        </w:drawing>
      </w:r>
      <w:r>
        <w:rPr>
          <w:rFonts w:cs="Times New Roman"/>
          <w:szCs w:val="21"/>
          <w:lang w:eastAsia="zh-CN"/>
        </w:rPr>
        <w:t>CO2 =</w:t>
      </w:r>
      <w:r>
        <w:rPr>
          <w:rFonts w:cs="Times New Roman"/>
          <w:szCs w:val="21"/>
          <w:lang w:eastAsia="zh-CN"/>
        </w:rPr>
        <w:t>土壤产生的</w:t>
      </w:r>
      <w:r>
        <w:rPr>
          <w:rFonts w:cs="Times New Roman"/>
          <w:szCs w:val="21"/>
          <w:lang w:eastAsia="zh-CN"/>
        </w:rPr>
        <w:t>CO2</w:t>
      </w:r>
      <w:r>
        <w:rPr>
          <w:rFonts w:cs="Times New Roman"/>
          <w:szCs w:val="21"/>
          <w:lang w:eastAsia="zh-CN"/>
        </w:rPr>
        <w:t>排放量</w:t>
      </w:r>
      <w:r>
        <w:rPr>
          <w:rFonts w:cs="Times New Roman"/>
          <w:szCs w:val="21"/>
          <w:lang w:eastAsia="zh-CN"/>
        </w:rPr>
        <w:t>(</w:t>
      </w:r>
      <w:r>
        <w:rPr>
          <w:rFonts w:cs="Times New Roman"/>
          <w:szCs w:val="21"/>
          <w:lang w:eastAsia="zh-CN"/>
        </w:rPr>
        <w:t>单位为</w:t>
      </w:r>
      <w:r>
        <w:rPr>
          <w:rFonts w:cs="Times New Roman"/>
          <w:szCs w:val="21"/>
          <w:lang w:eastAsia="zh-CN"/>
        </w:rPr>
        <w:t>[t/ha])</w:t>
      </w:r>
      <w:r>
        <w:rPr>
          <w:rFonts w:cs="Times New Roman"/>
          <w:szCs w:val="21"/>
          <w:lang w:eastAsia="zh-CN"/>
        </w:rPr>
        <w:t>，即土壤碳储量之差乘以</w:t>
      </w:r>
      <w:r>
        <w:rPr>
          <w:rFonts w:cs="Times New Roman"/>
          <w:szCs w:val="21"/>
          <w:lang w:eastAsia="zh-CN"/>
        </w:rPr>
        <w:t>CO2</w:t>
      </w:r>
      <w:r>
        <w:rPr>
          <w:rFonts w:cs="Times New Roman"/>
          <w:szCs w:val="21"/>
          <w:lang w:eastAsia="zh-CN"/>
        </w:rPr>
        <w:t>原子量，再除以</w:t>
      </w:r>
      <w:r>
        <w:rPr>
          <w:rFonts w:cs="Times New Roman"/>
          <w:szCs w:val="21"/>
          <w:lang w:eastAsia="zh-CN"/>
        </w:rPr>
        <w:t>c</w:t>
      </w:r>
      <w:r>
        <w:rPr>
          <w:rFonts w:cs="Times New Roman"/>
          <w:szCs w:val="21"/>
          <w:lang w:eastAsia="zh-CN"/>
        </w:rPr>
        <w:t>原子量。</w:t>
      </w:r>
    </w:p>
    <w:p w14:paraId="63A9E2B9" w14:textId="77777777" w:rsidR="00D16BE9" w:rsidRDefault="00AC4FA2">
      <w:pPr>
        <w:pStyle w:val="a8"/>
        <w:spacing w:line="300" w:lineRule="auto"/>
        <w:ind w:firstLineChars="200" w:firstLine="420"/>
        <w:rPr>
          <w:rFonts w:cs="Times New Roman"/>
          <w:szCs w:val="21"/>
          <w:lang w:eastAsia="zh-CN"/>
        </w:rPr>
      </w:pPr>
      <w:r>
        <w:rPr>
          <w:rFonts w:cs="Times New Roman"/>
          <w:szCs w:val="21"/>
          <w:lang w:eastAsia="zh-CN"/>
        </w:rPr>
        <w:t>请注意，这是转换后必须分配给单个作物和</w:t>
      </w:r>
      <w:r>
        <w:rPr>
          <w:rFonts w:cs="Times New Roman"/>
          <w:szCs w:val="21"/>
          <w:lang w:eastAsia="zh-CN"/>
        </w:rPr>
        <w:t>/</w:t>
      </w:r>
      <w:r>
        <w:rPr>
          <w:rFonts w:cs="Times New Roman"/>
          <w:szCs w:val="21"/>
          <w:lang w:eastAsia="zh-CN"/>
        </w:rPr>
        <w:t>或作物年份的</w:t>
      </w:r>
      <w:r>
        <w:rPr>
          <w:rFonts w:cs="Times New Roman"/>
          <w:szCs w:val="21"/>
          <w:lang w:eastAsia="zh-CN"/>
        </w:rPr>
        <w:t>CO2</w:t>
      </w:r>
      <w:r>
        <w:rPr>
          <w:rFonts w:cs="Times New Roman"/>
          <w:szCs w:val="21"/>
          <w:lang w:eastAsia="zh-CN"/>
        </w:rPr>
        <w:t>总量，详见</w:t>
      </w:r>
      <w:r>
        <w:rPr>
          <w:rFonts w:cs="Times New Roman"/>
          <w:szCs w:val="21"/>
          <w:lang w:eastAsia="zh-CN"/>
        </w:rPr>
        <w:t>7.4.4.1</w:t>
      </w:r>
      <w:r>
        <w:rPr>
          <w:rFonts w:cs="Times New Roman"/>
          <w:szCs w:val="21"/>
          <w:lang w:eastAsia="zh-CN"/>
        </w:rPr>
        <w:t>章节。</w:t>
      </w:r>
    </w:p>
    <w:p w14:paraId="076BB42B" w14:textId="77777777" w:rsidR="00D16BE9" w:rsidRDefault="00D16BE9">
      <w:pPr>
        <w:pStyle w:val="a8"/>
        <w:spacing w:line="300" w:lineRule="auto"/>
        <w:ind w:firstLineChars="200" w:firstLine="420"/>
        <w:rPr>
          <w:rFonts w:cs="Times New Roman"/>
          <w:szCs w:val="21"/>
          <w:lang w:eastAsia="zh-CN"/>
        </w:rPr>
      </w:pPr>
    </w:p>
    <w:p w14:paraId="49EB8ABF" w14:textId="77777777" w:rsidR="00D16BE9" w:rsidRDefault="00AC4FA2">
      <w:pPr>
        <w:pStyle w:val="a8"/>
        <w:spacing w:line="300" w:lineRule="auto"/>
        <w:ind w:firstLineChars="200" w:firstLine="420"/>
        <w:rPr>
          <w:rFonts w:cs="Times New Roman"/>
          <w:szCs w:val="21"/>
          <w:lang w:eastAsia="zh-CN"/>
        </w:rPr>
      </w:pPr>
      <w:r>
        <w:rPr>
          <w:rFonts w:cs="Times New Roman"/>
          <w:szCs w:val="21"/>
          <w:lang w:eastAsia="zh-CN"/>
        </w:rPr>
        <w:t>在表格的最后，给出了一些计算实例。</w:t>
      </w:r>
    </w:p>
    <w:p w14:paraId="6C3692E8" w14:textId="77777777" w:rsidR="00D16BE9" w:rsidRDefault="00D16BE9">
      <w:pPr>
        <w:pStyle w:val="a8"/>
        <w:spacing w:line="300" w:lineRule="auto"/>
        <w:ind w:firstLineChars="200" w:firstLine="420"/>
        <w:rPr>
          <w:rFonts w:cs="Times New Roman"/>
          <w:szCs w:val="21"/>
          <w:lang w:eastAsia="zh-CN"/>
        </w:rPr>
      </w:pPr>
    </w:p>
    <w:p w14:paraId="04AEC01A" w14:textId="77777777" w:rsidR="00D16BE9" w:rsidRDefault="00D16BE9">
      <w:pPr>
        <w:pStyle w:val="a8"/>
        <w:spacing w:line="300" w:lineRule="auto"/>
        <w:ind w:firstLineChars="200" w:firstLine="560"/>
        <w:rPr>
          <w:rFonts w:cs="Times New Roman"/>
          <w:sz w:val="28"/>
          <w:lang w:eastAsia="zh-CN"/>
        </w:rPr>
      </w:pPr>
    </w:p>
    <w:p w14:paraId="3F0C55A0" w14:textId="77777777" w:rsidR="00D16BE9" w:rsidRDefault="00AC4FA2">
      <w:pPr>
        <w:tabs>
          <w:tab w:val="left" w:pos="1603"/>
        </w:tabs>
        <w:spacing w:line="300" w:lineRule="auto"/>
        <w:ind w:firstLine="402"/>
        <w:rPr>
          <w:rFonts w:eastAsia="宋体" w:cs="Times New Roman"/>
          <w:b/>
          <w:sz w:val="20"/>
        </w:rPr>
      </w:pPr>
      <w:bookmarkStart w:id="179" w:name="_bookmark14"/>
      <w:bookmarkEnd w:id="179"/>
      <w:r>
        <w:rPr>
          <w:rFonts w:eastAsia="宋体" w:cs="Times New Roman"/>
          <w:b/>
          <w:sz w:val="20"/>
        </w:rPr>
        <w:t>表</w:t>
      </w:r>
      <w:r>
        <w:rPr>
          <w:rFonts w:eastAsia="宋体" w:cs="Times New Roman"/>
          <w:b/>
          <w:sz w:val="20"/>
        </w:rPr>
        <w:t>10</w:t>
      </w:r>
      <w:r>
        <w:rPr>
          <w:rFonts w:eastAsia="宋体" w:cs="Times New Roman"/>
          <w:b/>
          <w:sz w:val="20"/>
        </w:rPr>
        <w:t>天然植被下的天然土壤碳储量</w:t>
      </w:r>
      <w:r>
        <w:rPr>
          <w:rFonts w:eastAsia="宋体" w:cs="Times New Roman"/>
          <w:b/>
          <w:sz w:val="20"/>
        </w:rPr>
        <w:t>(</w:t>
      </w:r>
      <w:r>
        <w:rPr>
          <w:rFonts w:eastAsia="宋体" w:cs="Times New Roman"/>
          <w:b/>
          <w:sz w:val="20"/>
        </w:rPr>
        <w:t>上层</w:t>
      </w:r>
      <w:r>
        <w:rPr>
          <w:rFonts w:eastAsia="宋体" w:cs="Times New Roman"/>
          <w:b/>
          <w:sz w:val="20"/>
        </w:rPr>
        <w:t>30</w:t>
      </w:r>
      <w:r>
        <w:rPr>
          <w:rFonts w:eastAsia="宋体" w:cs="Times New Roman"/>
          <w:b/>
          <w:sz w:val="20"/>
        </w:rPr>
        <w:t>厘米土壤中</w:t>
      </w:r>
      <w:proofErr w:type="gramStart"/>
      <w:r>
        <w:rPr>
          <w:rFonts w:eastAsia="宋体" w:cs="Times New Roman"/>
          <w:b/>
          <w:sz w:val="20"/>
        </w:rPr>
        <w:t>的吨碳</w:t>
      </w:r>
      <w:proofErr w:type="gramEnd"/>
      <w:r>
        <w:rPr>
          <w:rFonts w:eastAsia="宋体" w:cs="Times New Roman"/>
          <w:b/>
          <w:sz w:val="20"/>
        </w:rPr>
        <w:t>ha-1)(</w:t>
      </w:r>
      <w:proofErr w:type="gramStart"/>
      <w:r>
        <w:rPr>
          <w:rFonts w:eastAsia="宋体" w:cs="Times New Roman"/>
          <w:b/>
          <w:sz w:val="20"/>
        </w:rPr>
        <w:t>气专委</w:t>
      </w:r>
      <w:proofErr w:type="gramEnd"/>
      <w:r>
        <w:rPr>
          <w:rFonts w:eastAsia="宋体" w:cs="Times New Roman"/>
          <w:b/>
          <w:sz w:val="20"/>
        </w:rPr>
        <w:t>，</w:t>
      </w:r>
      <w:r>
        <w:rPr>
          <w:rFonts w:eastAsia="宋体" w:cs="Times New Roman"/>
          <w:b/>
          <w:sz w:val="20"/>
        </w:rPr>
        <w:t>2006</w:t>
      </w:r>
      <w:r>
        <w:rPr>
          <w:rFonts w:eastAsia="宋体" w:cs="Times New Roman"/>
          <w:b/>
          <w:sz w:val="20"/>
        </w:rPr>
        <w:t>年</w:t>
      </w:r>
      <w:r>
        <w:rPr>
          <w:rFonts w:eastAsia="宋体" w:cs="Times New Roman"/>
          <w:b/>
          <w:sz w:val="20"/>
        </w:rPr>
        <w:t>)</w:t>
      </w:r>
    </w:p>
    <w:p w14:paraId="573DAD18" w14:textId="77777777" w:rsidR="00D16BE9" w:rsidRDefault="00D16BE9">
      <w:pPr>
        <w:pStyle w:val="a8"/>
        <w:spacing w:line="300" w:lineRule="auto"/>
        <w:ind w:firstLineChars="200" w:firstLine="201"/>
        <w:rPr>
          <w:rFonts w:cs="Times New Roman"/>
          <w:b/>
          <w:sz w:val="10"/>
          <w:lang w:eastAsia="zh-CN"/>
        </w:rPr>
      </w:pPr>
    </w:p>
    <w:tbl>
      <w:tblPr>
        <w:tblStyle w:val="TableNormal"/>
        <w:tblW w:w="0" w:type="auto"/>
        <w:tblInd w:w="1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48"/>
        <w:gridCol w:w="1180"/>
        <w:gridCol w:w="1159"/>
        <w:gridCol w:w="1068"/>
        <w:gridCol w:w="1084"/>
        <w:gridCol w:w="1148"/>
        <w:gridCol w:w="1111"/>
      </w:tblGrid>
      <w:tr w:rsidR="00D16BE9" w14:paraId="2A8AE1ED" w14:textId="77777777">
        <w:trPr>
          <w:trHeight w:val="477"/>
        </w:trPr>
        <w:tc>
          <w:tcPr>
            <w:tcW w:w="2448" w:type="dxa"/>
          </w:tcPr>
          <w:p w14:paraId="742666FB" w14:textId="77777777" w:rsidR="00D16BE9" w:rsidRDefault="00AC4FA2">
            <w:pPr>
              <w:pStyle w:val="TableParagraph"/>
              <w:spacing w:before="0" w:line="300" w:lineRule="auto"/>
              <w:ind w:left="0" w:firstLineChars="200" w:firstLine="402"/>
              <w:rPr>
                <w:rFonts w:ascii="Times New Roman" w:eastAsia="宋体" w:hAnsi="Times New Roman" w:cs="Times New Roman"/>
                <w:b/>
                <w:sz w:val="20"/>
              </w:rPr>
            </w:pPr>
            <w:proofErr w:type="spellStart"/>
            <w:r>
              <w:rPr>
                <w:rFonts w:ascii="Times New Roman" w:eastAsia="宋体" w:hAnsi="Times New Roman" w:cs="Times New Roman"/>
                <w:b/>
                <w:sz w:val="20"/>
              </w:rPr>
              <w:t>气候区域</w:t>
            </w:r>
            <w:proofErr w:type="spellEnd"/>
          </w:p>
        </w:tc>
        <w:tc>
          <w:tcPr>
            <w:tcW w:w="1180" w:type="dxa"/>
          </w:tcPr>
          <w:p w14:paraId="00498F4B" w14:textId="77777777" w:rsidR="00D16BE9" w:rsidRDefault="00AC4FA2">
            <w:pPr>
              <w:pStyle w:val="TableParagraph"/>
              <w:spacing w:before="0" w:line="300" w:lineRule="auto"/>
              <w:ind w:left="0" w:firstLineChars="200" w:firstLine="386"/>
              <w:rPr>
                <w:rFonts w:ascii="Times New Roman" w:eastAsia="宋体" w:hAnsi="Times New Roman" w:cs="Times New Roman"/>
                <w:b/>
                <w:sz w:val="20"/>
              </w:rPr>
            </w:pPr>
            <w:proofErr w:type="spellStart"/>
            <w:r>
              <w:rPr>
                <w:rFonts w:ascii="Times New Roman" w:eastAsia="宋体" w:hAnsi="Times New Roman" w:cs="Times New Roman"/>
                <w:b/>
                <w:spacing w:val="-4"/>
                <w:sz w:val="20"/>
              </w:rPr>
              <w:t>高活性粘土</w:t>
            </w:r>
            <w:proofErr w:type="spellEnd"/>
          </w:p>
        </w:tc>
        <w:tc>
          <w:tcPr>
            <w:tcW w:w="1159" w:type="dxa"/>
          </w:tcPr>
          <w:p w14:paraId="210AD723" w14:textId="77777777" w:rsidR="00D16BE9" w:rsidRDefault="00AC4FA2">
            <w:pPr>
              <w:pStyle w:val="TableParagraph"/>
              <w:spacing w:before="0" w:line="300" w:lineRule="auto"/>
              <w:ind w:left="0" w:firstLineChars="200" w:firstLine="386"/>
              <w:rPr>
                <w:rFonts w:ascii="Times New Roman" w:eastAsia="宋体" w:hAnsi="Times New Roman" w:cs="Times New Roman"/>
                <w:b/>
                <w:sz w:val="20"/>
              </w:rPr>
            </w:pPr>
            <w:proofErr w:type="spellStart"/>
            <w:r>
              <w:rPr>
                <w:rFonts w:ascii="Times New Roman" w:eastAsia="宋体" w:hAnsi="Times New Roman" w:cs="Times New Roman"/>
                <w:b/>
                <w:spacing w:val="-4"/>
                <w:sz w:val="20"/>
              </w:rPr>
              <w:t>低活性粘土</w:t>
            </w:r>
            <w:proofErr w:type="spellEnd"/>
          </w:p>
        </w:tc>
        <w:tc>
          <w:tcPr>
            <w:tcW w:w="1068" w:type="dxa"/>
          </w:tcPr>
          <w:p w14:paraId="37EC179C" w14:textId="77777777" w:rsidR="00D16BE9" w:rsidRDefault="00AC4FA2">
            <w:pPr>
              <w:pStyle w:val="TableParagraph"/>
              <w:spacing w:before="0" w:line="300" w:lineRule="auto"/>
              <w:ind w:left="0" w:firstLineChars="200" w:firstLine="394"/>
              <w:rPr>
                <w:rFonts w:ascii="Times New Roman" w:eastAsia="宋体" w:hAnsi="Times New Roman" w:cs="Times New Roman"/>
                <w:b/>
                <w:sz w:val="20"/>
              </w:rPr>
            </w:pPr>
            <w:proofErr w:type="spellStart"/>
            <w:r>
              <w:rPr>
                <w:rFonts w:ascii="Times New Roman" w:eastAsia="宋体" w:hAnsi="Times New Roman" w:cs="Times New Roman"/>
                <w:b/>
                <w:spacing w:val="-2"/>
                <w:sz w:val="20"/>
              </w:rPr>
              <w:t>沙土</w:t>
            </w:r>
            <w:proofErr w:type="spellEnd"/>
          </w:p>
        </w:tc>
        <w:tc>
          <w:tcPr>
            <w:tcW w:w="1084" w:type="dxa"/>
          </w:tcPr>
          <w:p w14:paraId="77527EE1" w14:textId="77777777" w:rsidR="00D16BE9" w:rsidRDefault="00AC4FA2">
            <w:pPr>
              <w:pStyle w:val="TableParagraph"/>
              <w:spacing w:before="0" w:line="300" w:lineRule="auto"/>
              <w:ind w:left="0" w:firstLineChars="200" w:firstLine="394"/>
              <w:rPr>
                <w:rFonts w:ascii="Times New Roman" w:eastAsia="宋体" w:hAnsi="Times New Roman" w:cs="Times New Roman"/>
                <w:b/>
                <w:sz w:val="20"/>
              </w:rPr>
            </w:pPr>
            <w:proofErr w:type="spellStart"/>
            <w:r>
              <w:rPr>
                <w:rFonts w:ascii="Times New Roman" w:eastAsia="宋体" w:hAnsi="Times New Roman" w:cs="Times New Roman"/>
                <w:b/>
                <w:spacing w:val="-2"/>
                <w:sz w:val="20"/>
              </w:rPr>
              <w:t>腐败的土壤</w:t>
            </w:r>
            <w:proofErr w:type="spellEnd"/>
          </w:p>
        </w:tc>
        <w:tc>
          <w:tcPr>
            <w:tcW w:w="1148" w:type="dxa"/>
          </w:tcPr>
          <w:p w14:paraId="32DA7B52" w14:textId="77777777" w:rsidR="00D16BE9" w:rsidRDefault="00AC4FA2">
            <w:pPr>
              <w:pStyle w:val="TableParagraph"/>
              <w:spacing w:before="0" w:line="300" w:lineRule="auto"/>
              <w:ind w:left="0" w:firstLineChars="200" w:firstLine="394"/>
              <w:rPr>
                <w:rFonts w:ascii="Times New Roman" w:eastAsia="宋体" w:hAnsi="Times New Roman" w:cs="Times New Roman"/>
                <w:b/>
                <w:sz w:val="20"/>
              </w:rPr>
            </w:pPr>
            <w:proofErr w:type="spellStart"/>
            <w:r>
              <w:rPr>
                <w:rFonts w:ascii="Times New Roman" w:eastAsia="宋体" w:hAnsi="Times New Roman" w:cs="Times New Roman"/>
                <w:b/>
                <w:spacing w:val="-2"/>
                <w:sz w:val="20"/>
              </w:rPr>
              <w:t>火山土壤</w:t>
            </w:r>
            <w:proofErr w:type="spellEnd"/>
          </w:p>
        </w:tc>
        <w:tc>
          <w:tcPr>
            <w:tcW w:w="1111" w:type="dxa"/>
          </w:tcPr>
          <w:p w14:paraId="02B9BCC1" w14:textId="77777777" w:rsidR="00D16BE9" w:rsidRDefault="00AC4FA2">
            <w:pPr>
              <w:pStyle w:val="TableParagraph"/>
              <w:spacing w:before="0" w:line="300" w:lineRule="auto"/>
              <w:ind w:left="0" w:firstLineChars="200" w:firstLine="394"/>
              <w:rPr>
                <w:rFonts w:ascii="Times New Roman" w:eastAsia="宋体" w:hAnsi="Times New Roman" w:cs="Times New Roman"/>
                <w:b/>
                <w:sz w:val="20"/>
              </w:rPr>
            </w:pPr>
            <w:proofErr w:type="spellStart"/>
            <w:r>
              <w:rPr>
                <w:rFonts w:ascii="Times New Roman" w:eastAsia="宋体" w:hAnsi="Times New Roman" w:cs="Times New Roman"/>
                <w:b/>
                <w:spacing w:val="-2"/>
                <w:sz w:val="20"/>
              </w:rPr>
              <w:t>湿地土壤</w:t>
            </w:r>
            <w:proofErr w:type="spellEnd"/>
          </w:p>
        </w:tc>
      </w:tr>
      <w:tr w:rsidR="00D16BE9" w14:paraId="7703A89F" w14:textId="77777777">
        <w:trPr>
          <w:trHeight w:val="429"/>
        </w:trPr>
        <w:tc>
          <w:tcPr>
            <w:tcW w:w="2448" w:type="dxa"/>
          </w:tcPr>
          <w:p w14:paraId="2D0A0237" w14:textId="77777777" w:rsidR="00D16BE9" w:rsidRDefault="00AC4FA2">
            <w:pPr>
              <w:pStyle w:val="TableParagraph"/>
              <w:spacing w:before="0" w:line="300" w:lineRule="auto"/>
              <w:ind w:left="0" w:firstLineChars="200" w:firstLine="394"/>
              <w:rPr>
                <w:rFonts w:ascii="Times New Roman" w:eastAsia="宋体" w:hAnsi="Times New Roman" w:cs="Times New Roman"/>
                <w:b/>
                <w:sz w:val="20"/>
              </w:rPr>
            </w:pPr>
            <w:proofErr w:type="spellStart"/>
            <w:r>
              <w:rPr>
                <w:rFonts w:ascii="Times New Roman" w:eastAsia="宋体" w:hAnsi="Times New Roman" w:cs="Times New Roman"/>
                <w:b/>
                <w:spacing w:val="-2"/>
                <w:sz w:val="20"/>
              </w:rPr>
              <w:t>北的</w:t>
            </w:r>
            <w:proofErr w:type="spellEnd"/>
          </w:p>
        </w:tc>
        <w:tc>
          <w:tcPr>
            <w:tcW w:w="1180" w:type="dxa"/>
          </w:tcPr>
          <w:p w14:paraId="7403BC89" w14:textId="77777777" w:rsidR="00D16BE9" w:rsidRDefault="00AC4FA2">
            <w:pPr>
              <w:pStyle w:val="TableParagraph"/>
              <w:spacing w:before="0" w:line="300" w:lineRule="auto"/>
              <w:ind w:left="0" w:firstLineChars="200" w:firstLine="380"/>
              <w:rPr>
                <w:rFonts w:ascii="Times New Roman" w:eastAsia="宋体" w:hAnsi="Times New Roman" w:cs="Times New Roman"/>
                <w:sz w:val="20"/>
              </w:rPr>
            </w:pPr>
            <w:r>
              <w:rPr>
                <w:rFonts w:ascii="Times New Roman" w:eastAsia="宋体" w:hAnsi="Times New Roman" w:cs="Times New Roman"/>
                <w:spacing w:val="-5"/>
                <w:sz w:val="20"/>
              </w:rPr>
              <w:t>68</w:t>
            </w:r>
          </w:p>
        </w:tc>
        <w:tc>
          <w:tcPr>
            <w:tcW w:w="1159" w:type="dxa"/>
          </w:tcPr>
          <w:p w14:paraId="4E64DBB0" w14:textId="77777777" w:rsidR="00D16BE9" w:rsidRDefault="00AC4FA2">
            <w:pPr>
              <w:pStyle w:val="TableParagraph"/>
              <w:spacing w:before="0" w:line="300" w:lineRule="auto"/>
              <w:ind w:left="0" w:firstLineChars="200" w:firstLine="380"/>
              <w:rPr>
                <w:rFonts w:ascii="Times New Roman" w:eastAsia="宋体" w:hAnsi="Times New Roman" w:cs="Times New Roman"/>
                <w:sz w:val="20"/>
              </w:rPr>
            </w:pPr>
            <w:r>
              <w:rPr>
                <w:rFonts w:ascii="Times New Roman" w:eastAsia="宋体" w:hAnsi="Times New Roman" w:cs="Times New Roman" w:hint="eastAsia"/>
                <w:spacing w:val="-5"/>
                <w:sz w:val="20"/>
              </w:rPr>
              <w:t>NA</w:t>
            </w:r>
          </w:p>
        </w:tc>
        <w:tc>
          <w:tcPr>
            <w:tcW w:w="1068" w:type="dxa"/>
          </w:tcPr>
          <w:p w14:paraId="0E4CDBF6" w14:textId="77777777" w:rsidR="00D16BE9" w:rsidRDefault="00AC4FA2">
            <w:pPr>
              <w:pStyle w:val="TableParagraph"/>
              <w:spacing w:before="0" w:line="300" w:lineRule="auto"/>
              <w:ind w:left="0" w:firstLineChars="200" w:firstLine="380"/>
              <w:rPr>
                <w:rFonts w:ascii="Times New Roman" w:eastAsia="宋体" w:hAnsi="Times New Roman" w:cs="Times New Roman"/>
                <w:sz w:val="20"/>
              </w:rPr>
            </w:pPr>
            <w:r>
              <w:rPr>
                <w:rFonts w:ascii="Times New Roman" w:eastAsia="宋体" w:hAnsi="Times New Roman" w:cs="Times New Roman"/>
                <w:spacing w:val="-5"/>
                <w:sz w:val="20"/>
              </w:rPr>
              <w:t>10</w:t>
            </w:r>
          </w:p>
        </w:tc>
        <w:tc>
          <w:tcPr>
            <w:tcW w:w="1084" w:type="dxa"/>
          </w:tcPr>
          <w:p w14:paraId="359F2ADC" w14:textId="77777777" w:rsidR="00D16BE9" w:rsidRDefault="00AC4FA2">
            <w:pPr>
              <w:pStyle w:val="TableParagraph"/>
              <w:spacing w:before="0" w:line="300" w:lineRule="auto"/>
              <w:ind w:left="0" w:firstLineChars="200" w:firstLine="380"/>
              <w:rPr>
                <w:rFonts w:ascii="Times New Roman" w:eastAsia="宋体" w:hAnsi="Times New Roman" w:cs="Times New Roman"/>
                <w:sz w:val="20"/>
              </w:rPr>
            </w:pPr>
            <w:r>
              <w:rPr>
                <w:rFonts w:ascii="Times New Roman" w:eastAsia="宋体" w:hAnsi="Times New Roman" w:cs="Times New Roman"/>
                <w:spacing w:val="-5"/>
                <w:sz w:val="20"/>
              </w:rPr>
              <w:t>117</w:t>
            </w:r>
          </w:p>
        </w:tc>
        <w:tc>
          <w:tcPr>
            <w:tcW w:w="1148" w:type="dxa"/>
          </w:tcPr>
          <w:p w14:paraId="363C0021" w14:textId="77777777" w:rsidR="00D16BE9" w:rsidRDefault="00AC4FA2">
            <w:pPr>
              <w:pStyle w:val="TableParagraph"/>
              <w:spacing w:before="0" w:line="300" w:lineRule="auto"/>
              <w:ind w:left="0" w:firstLineChars="200" w:firstLine="380"/>
              <w:rPr>
                <w:rFonts w:ascii="Times New Roman" w:eastAsia="宋体" w:hAnsi="Times New Roman" w:cs="Times New Roman"/>
                <w:sz w:val="20"/>
              </w:rPr>
            </w:pPr>
            <w:r>
              <w:rPr>
                <w:rFonts w:ascii="Times New Roman" w:eastAsia="宋体" w:hAnsi="Times New Roman" w:cs="Times New Roman"/>
                <w:spacing w:val="-5"/>
                <w:sz w:val="20"/>
              </w:rPr>
              <w:t>20</w:t>
            </w:r>
          </w:p>
        </w:tc>
        <w:tc>
          <w:tcPr>
            <w:tcW w:w="1111" w:type="dxa"/>
          </w:tcPr>
          <w:p w14:paraId="36DDD365" w14:textId="77777777" w:rsidR="00D16BE9" w:rsidRDefault="00AC4FA2">
            <w:pPr>
              <w:pStyle w:val="TableParagraph"/>
              <w:spacing w:before="0" w:line="300" w:lineRule="auto"/>
              <w:ind w:left="0" w:firstLineChars="200" w:firstLine="380"/>
              <w:rPr>
                <w:rFonts w:ascii="Times New Roman" w:eastAsia="宋体" w:hAnsi="Times New Roman" w:cs="Times New Roman"/>
                <w:sz w:val="20"/>
              </w:rPr>
            </w:pPr>
            <w:r>
              <w:rPr>
                <w:rFonts w:ascii="Times New Roman" w:eastAsia="宋体" w:hAnsi="Times New Roman" w:cs="Times New Roman"/>
                <w:spacing w:val="-5"/>
                <w:sz w:val="20"/>
              </w:rPr>
              <w:t>146</w:t>
            </w:r>
          </w:p>
        </w:tc>
      </w:tr>
      <w:tr w:rsidR="00D16BE9" w14:paraId="27AF9642" w14:textId="77777777">
        <w:trPr>
          <w:trHeight w:val="430"/>
        </w:trPr>
        <w:tc>
          <w:tcPr>
            <w:tcW w:w="2448" w:type="dxa"/>
          </w:tcPr>
          <w:p w14:paraId="6268E148" w14:textId="77777777" w:rsidR="00D16BE9" w:rsidRDefault="00AC4FA2">
            <w:pPr>
              <w:pStyle w:val="TableParagraph"/>
              <w:spacing w:before="0" w:line="300" w:lineRule="auto"/>
              <w:ind w:left="0" w:firstLineChars="200" w:firstLine="402"/>
              <w:rPr>
                <w:rFonts w:ascii="Times New Roman" w:eastAsia="宋体" w:hAnsi="Times New Roman" w:cs="Times New Roman"/>
                <w:b/>
                <w:sz w:val="20"/>
              </w:rPr>
            </w:pPr>
            <w:proofErr w:type="spellStart"/>
            <w:r>
              <w:rPr>
                <w:rFonts w:ascii="Times New Roman" w:eastAsia="宋体" w:hAnsi="Times New Roman" w:cs="Times New Roman"/>
                <w:b/>
                <w:sz w:val="20"/>
              </w:rPr>
              <w:t>寒温带，干燥</w:t>
            </w:r>
            <w:proofErr w:type="spellEnd"/>
          </w:p>
        </w:tc>
        <w:tc>
          <w:tcPr>
            <w:tcW w:w="1180" w:type="dxa"/>
          </w:tcPr>
          <w:p w14:paraId="6C977B5E" w14:textId="77777777" w:rsidR="00D16BE9" w:rsidRDefault="00AC4FA2">
            <w:pPr>
              <w:pStyle w:val="TableParagraph"/>
              <w:spacing w:before="0" w:line="300" w:lineRule="auto"/>
              <w:ind w:left="0" w:firstLineChars="200" w:firstLine="380"/>
              <w:rPr>
                <w:rFonts w:ascii="Times New Roman" w:eastAsia="宋体" w:hAnsi="Times New Roman" w:cs="Times New Roman"/>
                <w:sz w:val="20"/>
              </w:rPr>
            </w:pPr>
            <w:r>
              <w:rPr>
                <w:rFonts w:ascii="Times New Roman" w:eastAsia="宋体" w:hAnsi="Times New Roman" w:cs="Times New Roman"/>
                <w:spacing w:val="-5"/>
                <w:sz w:val="20"/>
              </w:rPr>
              <w:t>50</w:t>
            </w:r>
          </w:p>
        </w:tc>
        <w:tc>
          <w:tcPr>
            <w:tcW w:w="1159" w:type="dxa"/>
          </w:tcPr>
          <w:p w14:paraId="0A64BACA" w14:textId="77777777" w:rsidR="00D16BE9" w:rsidRDefault="00AC4FA2">
            <w:pPr>
              <w:pStyle w:val="TableParagraph"/>
              <w:spacing w:before="0" w:line="300" w:lineRule="auto"/>
              <w:ind w:left="0" w:firstLineChars="200" w:firstLine="380"/>
              <w:rPr>
                <w:rFonts w:ascii="Times New Roman" w:eastAsia="宋体" w:hAnsi="Times New Roman" w:cs="Times New Roman"/>
                <w:sz w:val="20"/>
              </w:rPr>
            </w:pPr>
            <w:r>
              <w:rPr>
                <w:rFonts w:ascii="Times New Roman" w:eastAsia="宋体" w:hAnsi="Times New Roman" w:cs="Times New Roman"/>
                <w:spacing w:val="-5"/>
                <w:sz w:val="20"/>
              </w:rPr>
              <w:t>33</w:t>
            </w:r>
          </w:p>
        </w:tc>
        <w:tc>
          <w:tcPr>
            <w:tcW w:w="1068" w:type="dxa"/>
          </w:tcPr>
          <w:p w14:paraId="555E91C0" w14:textId="77777777" w:rsidR="00D16BE9" w:rsidRDefault="00AC4FA2">
            <w:pPr>
              <w:pStyle w:val="TableParagraph"/>
              <w:spacing w:before="0" w:line="300" w:lineRule="auto"/>
              <w:ind w:left="0" w:firstLineChars="200" w:firstLine="380"/>
              <w:rPr>
                <w:rFonts w:ascii="Times New Roman" w:eastAsia="宋体" w:hAnsi="Times New Roman" w:cs="Times New Roman"/>
                <w:sz w:val="20"/>
              </w:rPr>
            </w:pPr>
            <w:r>
              <w:rPr>
                <w:rFonts w:ascii="Times New Roman" w:eastAsia="宋体" w:hAnsi="Times New Roman" w:cs="Times New Roman"/>
                <w:spacing w:val="-5"/>
                <w:sz w:val="20"/>
              </w:rPr>
              <w:t>34</w:t>
            </w:r>
          </w:p>
        </w:tc>
        <w:tc>
          <w:tcPr>
            <w:tcW w:w="1084" w:type="dxa"/>
          </w:tcPr>
          <w:p w14:paraId="280A5FB3" w14:textId="77777777" w:rsidR="00D16BE9" w:rsidRDefault="00AC4FA2">
            <w:pPr>
              <w:pStyle w:val="TableParagraph"/>
              <w:spacing w:before="0" w:line="300" w:lineRule="auto"/>
              <w:ind w:left="0" w:firstLineChars="200" w:firstLine="380"/>
              <w:rPr>
                <w:rFonts w:ascii="Times New Roman" w:eastAsia="宋体" w:hAnsi="Times New Roman" w:cs="Times New Roman"/>
                <w:sz w:val="20"/>
              </w:rPr>
            </w:pPr>
            <w:r>
              <w:rPr>
                <w:rFonts w:ascii="Times New Roman" w:eastAsia="宋体" w:hAnsi="Times New Roman" w:cs="Times New Roman" w:hint="eastAsia"/>
                <w:spacing w:val="-5"/>
                <w:sz w:val="20"/>
              </w:rPr>
              <w:t>NA</w:t>
            </w:r>
          </w:p>
        </w:tc>
        <w:tc>
          <w:tcPr>
            <w:tcW w:w="1148" w:type="dxa"/>
          </w:tcPr>
          <w:p w14:paraId="31060D8D" w14:textId="77777777" w:rsidR="00D16BE9" w:rsidRDefault="00AC4FA2">
            <w:pPr>
              <w:pStyle w:val="TableParagraph"/>
              <w:spacing w:before="0" w:line="300" w:lineRule="auto"/>
              <w:ind w:left="0" w:firstLineChars="200" w:firstLine="380"/>
              <w:rPr>
                <w:rFonts w:ascii="Times New Roman" w:eastAsia="宋体" w:hAnsi="Times New Roman" w:cs="Times New Roman"/>
                <w:sz w:val="20"/>
              </w:rPr>
            </w:pPr>
            <w:r>
              <w:rPr>
                <w:rFonts w:ascii="Times New Roman" w:eastAsia="宋体" w:hAnsi="Times New Roman" w:cs="Times New Roman"/>
                <w:spacing w:val="-5"/>
                <w:sz w:val="20"/>
              </w:rPr>
              <w:t>20</w:t>
            </w:r>
          </w:p>
        </w:tc>
        <w:tc>
          <w:tcPr>
            <w:tcW w:w="1111" w:type="dxa"/>
            <w:vMerge w:val="restart"/>
          </w:tcPr>
          <w:p w14:paraId="5042A48D" w14:textId="77777777" w:rsidR="00D16BE9" w:rsidRDefault="00AC4FA2">
            <w:pPr>
              <w:pStyle w:val="TableParagraph"/>
              <w:spacing w:before="0" w:line="300" w:lineRule="auto"/>
              <w:ind w:left="0" w:firstLineChars="200" w:firstLine="380"/>
              <w:rPr>
                <w:rFonts w:ascii="Times New Roman" w:eastAsia="宋体" w:hAnsi="Times New Roman" w:cs="Times New Roman"/>
                <w:sz w:val="20"/>
              </w:rPr>
            </w:pPr>
            <w:r>
              <w:rPr>
                <w:rFonts w:ascii="Times New Roman" w:eastAsia="宋体" w:hAnsi="Times New Roman" w:cs="Times New Roman"/>
                <w:spacing w:val="-5"/>
                <w:sz w:val="20"/>
              </w:rPr>
              <w:t>97</w:t>
            </w:r>
          </w:p>
        </w:tc>
      </w:tr>
      <w:tr w:rsidR="00D16BE9" w14:paraId="48139867" w14:textId="77777777">
        <w:trPr>
          <w:trHeight w:val="430"/>
        </w:trPr>
        <w:tc>
          <w:tcPr>
            <w:tcW w:w="2448" w:type="dxa"/>
          </w:tcPr>
          <w:p w14:paraId="16241E12" w14:textId="77777777" w:rsidR="00D16BE9" w:rsidRDefault="00AC4FA2">
            <w:pPr>
              <w:pStyle w:val="TableParagraph"/>
              <w:spacing w:before="0" w:line="300" w:lineRule="auto"/>
              <w:ind w:left="0" w:firstLineChars="200" w:firstLine="402"/>
              <w:rPr>
                <w:rFonts w:ascii="Times New Roman" w:eastAsia="宋体" w:hAnsi="Times New Roman" w:cs="Times New Roman"/>
                <w:b/>
                <w:sz w:val="20"/>
              </w:rPr>
            </w:pPr>
            <w:proofErr w:type="spellStart"/>
            <w:r>
              <w:rPr>
                <w:rFonts w:ascii="Times New Roman" w:eastAsia="宋体" w:hAnsi="Times New Roman" w:cs="Times New Roman"/>
                <w:b/>
                <w:sz w:val="20"/>
              </w:rPr>
              <w:t>寒温带，潮湿</w:t>
            </w:r>
            <w:proofErr w:type="spellEnd"/>
          </w:p>
        </w:tc>
        <w:tc>
          <w:tcPr>
            <w:tcW w:w="1180" w:type="dxa"/>
          </w:tcPr>
          <w:p w14:paraId="02A265F2" w14:textId="77777777" w:rsidR="00D16BE9" w:rsidRDefault="00AC4FA2">
            <w:pPr>
              <w:pStyle w:val="TableParagraph"/>
              <w:spacing w:before="0" w:line="300" w:lineRule="auto"/>
              <w:ind w:left="0" w:firstLineChars="200" w:firstLine="380"/>
              <w:rPr>
                <w:rFonts w:ascii="Times New Roman" w:eastAsia="宋体" w:hAnsi="Times New Roman" w:cs="Times New Roman"/>
                <w:sz w:val="20"/>
              </w:rPr>
            </w:pPr>
            <w:r>
              <w:rPr>
                <w:rFonts w:ascii="Times New Roman" w:eastAsia="宋体" w:hAnsi="Times New Roman" w:cs="Times New Roman"/>
                <w:spacing w:val="-5"/>
                <w:sz w:val="20"/>
              </w:rPr>
              <w:t>95</w:t>
            </w:r>
          </w:p>
        </w:tc>
        <w:tc>
          <w:tcPr>
            <w:tcW w:w="1159" w:type="dxa"/>
          </w:tcPr>
          <w:p w14:paraId="2B2D9A61" w14:textId="77777777" w:rsidR="00D16BE9" w:rsidRDefault="00AC4FA2">
            <w:pPr>
              <w:pStyle w:val="TableParagraph"/>
              <w:spacing w:before="0" w:line="300" w:lineRule="auto"/>
              <w:ind w:left="0" w:firstLineChars="200" w:firstLine="380"/>
              <w:rPr>
                <w:rFonts w:ascii="Times New Roman" w:eastAsia="宋体" w:hAnsi="Times New Roman" w:cs="Times New Roman"/>
                <w:sz w:val="20"/>
              </w:rPr>
            </w:pPr>
            <w:r>
              <w:rPr>
                <w:rFonts w:ascii="Times New Roman" w:eastAsia="宋体" w:hAnsi="Times New Roman" w:cs="Times New Roman"/>
                <w:spacing w:val="-5"/>
                <w:sz w:val="20"/>
              </w:rPr>
              <w:t>85</w:t>
            </w:r>
          </w:p>
        </w:tc>
        <w:tc>
          <w:tcPr>
            <w:tcW w:w="1068" w:type="dxa"/>
          </w:tcPr>
          <w:p w14:paraId="0F884E31" w14:textId="77777777" w:rsidR="00D16BE9" w:rsidRDefault="00AC4FA2">
            <w:pPr>
              <w:pStyle w:val="TableParagraph"/>
              <w:spacing w:before="0" w:line="300" w:lineRule="auto"/>
              <w:ind w:left="0" w:firstLineChars="200" w:firstLine="380"/>
              <w:rPr>
                <w:rFonts w:ascii="Times New Roman" w:eastAsia="宋体" w:hAnsi="Times New Roman" w:cs="Times New Roman"/>
                <w:sz w:val="20"/>
              </w:rPr>
            </w:pPr>
            <w:r>
              <w:rPr>
                <w:rFonts w:ascii="Times New Roman" w:eastAsia="宋体" w:hAnsi="Times New Roman" w:cs="Times New Roman"/>
                <w:spacing w:val="-5"/>
                <w:sz w:val="20"/>
              </w:rPr>
              <w:t>71</w:t>
            </w:r>
          </w:p>
        </w:tc>
        <w:tc>
          <w:tcPr>
            <w:tcW w:w="1084" w:type="dxa"/>
          </w:tcPr>
          <w:p w14:paraId="7B2C54D6" w14:textId="77777777" w:rsidR="00D16BE9" w:rsidRDefault="00AC4FA2">
            <w:pPr>
              <w:pStyle w:val="TableParagraph"/>
              <w:spacing w:before="0" w:line="300" w:lineRule="auto"/>
              <w:ind w:left="0" w:firstLineChars="200" w:firstLine="380"/>
              <w:rPr>
                <w:rFonts w:ascii="Times New Roman" w:eastAsia="宋体" w:hAnsi="Times New Roman" w:cs="Times New Roman"/>
                <w:sz w:val="20"/>
              </w:rPr>
            </w:pPr>
            <w:r>
              <w:rPr>
                <w:rFonts w:ascii="Times New Roman" w:eastAsia="宋体" w:hAnsi="Times New Roman" w:cs="Times New Roman"/>
                <w:spacing w:val="-5"/>
                <w:sz w:val="20"/>
              </w:rPr>
              <w:t>115</w:t>
            </w:r>
          </w:p>
        </w:tc>
        <w:tc>
          <w:tcPr>
            <w:tcW w:w="1148" w:type="dxa"/>
          </w:tcPr>
          <w:p w14:paraId="6EBF87EE" w14:textId="77777777" w:rsidR="00D16BE9" w:rsidRDefault="00AC4FA2">
            <w:pPr>
              <w:pStyle w:val="TableParagraph"/>
              <w:spacing w:before="0" w:line="300" w:lineRule="auto"/>
              <w:ind w:left="0" w:firstLineChars="200" w:firstLine="380"/>
              <w:rPr>
                <w:rFonts w:ascii="Times New Roman" w:eastAsia="宋体" w:hAnsi="Times New Roman" w:cs="Times New Roman"/>
                <w:sz w:val="20"/>
              </w:rPr>
            </w:pPr>
            <w:r>
              <w:rPr>
                <w:rFonts w:ascii="Times New Roman" w:eastAsia="宋体" w:hAnsi="Times New Roman" w:cs="Times New Roman"/>
                <w:spacing w:val="-5"/>
                <w:sz w:val="20"/>
              </w:rPr>
              <w:t>130</w:t>
            </w:r>
          </w:p>
        </w:tc>
        <w:tc>
          <w:tcPr>
            <w:tcW w:w="1111" w:type="dxa"/>
            <w:vMerge/>
            <w:tcBorders>
              <w:top w:val="nil"/>
            </w:tcBorders>
          </w:tcPr>
          <w:p w14:paraId="44CEAEC5" w14:textId="77777777" w:rsidR="00D16BE9" w:rsidRDefault="00D16BE9">
            <w:pPr>
              <w:spacing w:line="300" w:lineRule="auto"/>
              <w:ind w:firstLine="40"/>
              <w:rPr>
                <w:rFonts w:eastAsia="宋体" w:cs="Times New Roman"/>
                <w:sz w:val="2"/>
                <w:szCs w:val="2"/>
              </w:rPr>
            </w:pPr>
          </w:p>
        </w:tc>
      </w:tr>
      <w:tr w:rsidR="00D16BE9" w14:paraId="201762BF" w14:textId="77777777">
        <w:trPr>
          <w:trHeight w:val="429"/>
        </w:trPr>
        <w:tc>
          <w:tcPr>
            <w:tcW w:w="2448" w:type="dxa"/>
          </w:tcPr>
          <w:p w14:paraId="32CA8348" w14:textId="77777777" w:rsidR="00D16BE9" w:rsidRDefault="00AC4FA2">
            <w:pPr>
              <w:pStyle w:val="TableParagraph"/>
              <w:spacing w:before="0" w:line="300" w:lineRule="auto"/>
              <w:ind w:left="0" w:firstLineChars="200" w:firstLine="402"/>
              <w:rPr>
                <w:rFonts w:ascii="Times New Roman" w:eastAsia="宋体" w:hAnsi="Times New Roman" w:cs="Times New Roman"/>
                <w:b/>
                <w:sz w:val="20"/>
              </w:rPr>
            </w:pPr>
            <w:proofErr w:type="spellStart"/>
            <w:r>
              <w:rPr>
                <w:rFonts w:ascii="Times New Roman" w:eastAsia="宋体" w:hAnsi="Times New Roman" w:cs="Times New Roman"/>
                <w:b/>
                <w:sz w:val="20"/>
              </w:rPr>
              <w:t>暖温带，干燥</w:t>
            </w:r>
            <w:proofErr w:type="spellEnd"/>
          </w:p>
        </w:tc>
        <w:tc>
          <w:tcPr>
            <w:tcW w:w="1180" w:type="dxa"/>
          </w:tcPr>
          <w:p w14:paraId="1E1B2F29" w14:textId="77777777" w:rsidR="00D16BE9" w:rsidRDefault="00AC4FA2">
            <w:pPr>
              <w:pStyle w:val="TableParagraph"/>
              <w:spacing w:before="0" w:line="300" w:lineRule="auto"/>
              <w:ind w:left="0" w:firstLineChars="200" w:firstLine="380"/>
              <w:rPr>
                <w:rFonts w:ascii="Times New Roman" w:eastAsia="宋体" w:hAnsi="Times New Roman" w:cs="Times New Roman"/>
                <w:sz w:val="20"/>
              </w:rPr>
            </w:pPr>
            <w:r>
              <w:rPr>
                <w:rFonts w:ascii="Times New Roman" w:eastAsia="宋体" w:hAnsi="Times New Roman" w:cs="Times New Roman"/>
                <w:spacing w:val="-5"/>
                <w:sz w:val="20"/>
              </w:rPr>
              <w:t>38</w:t>
            </w:r>
          </w:p>
        </w:tc>
        <w:tc>
          <w:tcPr>
            <w:tcW w:w="1159" w:type="dxa"/>
          </w:tcPr>
          <w:p w14:paraId="13ECEEBF" w14:textId="77777777" w:rsidR="00D16BE9" w:rsidRDefault="00AC4FA2">
            <w:pPr>
              <w:pStyle w:val="TableParagraph"/>
              <w:spacing w:before="0" w:line="300" w:lineRule="auto"/>
              <w:ind w:left="0" w:firstLineChars="200" w:firstLine="380"/>
              <w:rPr>
                <w:rFonts w:ascii="Times New Roman" w:eastAsia="宋体" w:hAnsi="Times New Roman" w:cs="Times New Roman"/>
                <w:sz w:val="20"/>
              </w:rPr>
            </w:pPr>
            <w:r>
              <w:rPr>
                <w:rFonts w:ascii="Times New Roman" w:eastAsia="宋体" w:hAnsi="Times New Roman" w:cs="Times New Roman"/>
                <w:spacing w:val="-5"/>
                <w:sz w:val="20"/>
              </w:rPr>
              <w:t>24</w:t>
            </w:r>
          </w:p>
        </w:tc>
        <w:tc>
          <w:tcPr>
            <w:tcW w:w="1068" w:type="dxa"/>
          </w:tcPr>
          <w:p w14:paraId="038FC75E" w14:textId="77777777" w:rsidR="00D16BE9" w:rsidRDefault="00AC4FA2">
            <w:pPr>
              <w:pStyle w:val="TableParagraph"/>
              <w:spacing w:before="0" w:line="300" w:lineRule="auto"/>
              <w:ind w:left="0" w:firstLineChars="200" w:firstLine="380"/>
              <w:rPr>
                <w:rFonts w:ascii="Times New Roman" w:eastAsia="宋体" w:hAnsi="Times New Roman" w:cs="Times New Roman"/>
                <w:sz w:val="20"/>
              </w:rPr>
            </w:pPr>
            <w:r>
              <w:rPr>
                <w:rFonts w:ascii="Times New Roman" w:eastAsia="宋体" w:hAnsi="Times New Roman" w:cs="Times New Roman"/>
                <w:spacing w:val="-5"/>
                <w:sz w:val="20"/>
              </w:rPr>
              <w:t>19</w:t>
            </w:r>
          </w:p>
        </w:tc>
        <w:tc>
          <w:tcPr>
            <w:tcW w:w="1084" w:type="dxa"/>
          </w:tcPr>
          <w:p w14:paraId="3DE01A8B" w14:textId="77777777" w:rsidR="00D16BE9" w:rsidRDefault="00AC4FA2">
            <w:pPr>
              <w:pStyle w:val="TableParagraph"/>
              <w:spacing w:before="0" w:line="300" w:lineRule="auto"/>
              <w:ind w:left="0" w:firstLineChars="200" w:firstLine="380"/>
              <w:rPr>
                <w:rFonts w:ascii="Times New Roman" w:eastAsia="宋体" w:hAnsi="Times New Roman" w:cs="Times New Roman"/>
                <w:sz w:val="20"/>
              </w:rPr>
            </w:pPr>
            <w:r>
              <w:rPr>
                <w:rFonts w:ascii="Times New Roman" w:eastAsia="宋体" w:hAnsi="Times New Roman" w:cs="Times New Roman" w:hint="eastAsia"/>
                <w:spacing w:val="-5"/>
                <w:sz w:val="20"/>
              </w:rPr>
              <w:t>NA</w:t>
            </w:r>
          </w:p>
        </w:tc>
        <w:tc>
          <w:tcPr>
            <w:tcW w:w="1148" w:type="dxa"/>
          </w:tcPr>
          <w:p w14:paraId="59672594" w14:textId="77777777" w:rsidR="00D16BE9" w:rsidRDefault="00AC4FA2">
            <w:pPr>
              <w:pStyle w:val="TableParagraph"/>
              <w:spacing w:before="0" w:line="300" w:lineRule="auto"/>
              <w:ind w:left="0" w:firstLineChars="200" w:firstLine="380"/>
              <w:rPr>
                <w:rFonts w:ascii="Times New Roman" w:eastAsia="宋体" w:hAnsi="Times New Roman" w:cs="Times New Roman"/>
                <w:sz w:val="20"/>
              </w:rPr>
            </w:pPr>
            <w:r>
              <w:rPr>
                <w:rFonts w:ascii="Times New Roman" w:eastAsia="宋体" w:hAnsi="Times New Roman" w:cs="Times New Roman"/>
                <w:spacing w:val="-5"/>
                <w:sz w:val="20"/>
              </w:rPr>
              <w:t>70</w:t>
            </w:r>
          </w:p>
        </w:tc>
        <w:tc>
          <w:tcPr>
            <w:tcW w:w="1111" w:type="dxa"/>
            <w:vMerge w:val="restart"/>
          </w:tcPr>
          <w:p w14:paraId="65198BDC" w14:textId="77777777" w:rsidR="00D16BE9" w:rsidRDefault="00AC4FA2">
            <w:pPr>
              <w:pStyle w:val="TableParagraph"/>
              <w:spacing w:before="0" w:line="300" w:lineRule="auto"/>
              <w:ind w:left="0" w:firstLineChars="200" w:firstLine="380"/>
              <w:rPr>
                <w:rFonts w:ascii="Times New Roman" w:eastAsia="宋体" w:hAnsi="Times New Roman" w:cs="Times New Roman"/>
                <w:sz w:val="20"/>
              </w:rPr>
            </w:pPr>
            <w:r>
              <w:rPr>
                <w:rFonts w:ascii="Times New Roman" w:eastAsia="宋体" w:hAnsi="Times New Roman" w:cs="Times New Roman"/>
                <w:spacing w:val="-5"/>
                <w:sz w:val="20"/>
              </w:rPr>
              <w:t>88</w:t>
            </w:r>
          </w:p>
        </w:tc>
      </w:tr>
      <w:tr w:rsidR="00D16BE9" w14:paraId="540D968F" w14:textId="77777777">
        <w:trPr>
          <w:trHeight w:val="683"/>
        </w:trPr>
        <w:tc>
          <w:tcPr>
            <w:tcW w:w="2448" w:type="dxa"/>
          </w:tcPr>
          <w:p w14:paraId="3C33FB79" w14:textId="77777777" w:rsidR="00D16BE9" w:rsidRDefault="00AC4FA2">
            <w:pPr>
              <w:pStyle w:val="TableParagraph"/>
              <w:tabs>
                <w:tab w:val="left" w:pos="1272"/>
              </w:tabs>
              <w:spacing w:before="0" w:line="300" w:lineRule="auto"/>
              <w:ind w:left="0" w:firstLineChars="200" w:firstLine="386"/>
              <w:rPr>
                <w:rFonts w:ascii="Times New Roman" w:eastAsia="宋体" w:hAnsi="Times New Roman" w:cs="Times New Roman"/>
                <w:b/>
                <w:sz w:val="20"/>
              </w:rPr>
            </w:pPr>
            <w:proofErr w:type="spellStart"/>
            <w:r>
              <w:rPr>
                <w:rFonts w:ascii="Times New Roman" w:eastAsia="宋体" w:hAnsi="Times New Roman" w:cs="Times New Roman"/>
                <w:b/>
                <w:spacing w:val="-4"/>
                <w:sz w:val="20"/>
              </w:rPr>
              <w:t>温暖的</w:t>
            </w:r>
            <w:proofErr w:type="spellEnd"/>
            <w:r>
              <w:rPr>
                <w:rFonts w:ascii="Times New Roman" w:eastAsia="宋体" w:hAnsi="Times New Roman" w:cs="Times New Roman"/>
                <w:b/>
                <w:sz w:val="20"/>
              </w:rPr>
              <w:tab/>
            </w:r>
            <w:proofErr w:type="spellStart"/>
            <w:r>
              <w:rPr>
                <w:rFonts w:ascii="Times New Roman" w:eastAsia="宋体" w:hAnsi="Times New Roman" w:cs="Times New Roman"/>
                <w:b/>
                <w:spacing w:val="-2"/>
                <w:sz w:val="20"/>
              </w:rPr>
              <w:t>温和、潮湿</w:t>
            </w:r>
            <w:proofErr w:type="spellEnd"/>
          </w:p>
        </w:tc>
        <w:tc>
          <w:tcPr>
            <w:tcW w:w="1180" w:type="dxa"/>
          </w:tcPr>
          <w:p w14:paraId="314332BD" w14:textId="77777777" w:rsidR="00D16BE9" w:rsidRDefault="00AC4FA2">
            <w:pPr>
              <w:pStyle w:val="TableParagraph"/>
              <w:spacing w:before="0" w:line="300" w:lineRule="auto"/>
              <w:ind w:left="0" w:firstLineChars="200" w:firstLine="380"/>
              <w:rPr>
                <w:rFonts w:ascii="Times New Roman" w:eastAsia="宋体" w:hAnsi="Times New Roman" w:cs="Times New Roman"/>
                <w:sz w:val="20"/>
              </w:rPr>
            </w:pPr>
            <w:r>
              <w:rPr>
                <w:rFonts w:ascii="Times New Roman" w:eastAsia="宋体" w:hAnsi="Times New Roman" w:cs="Times New Roman"/>
                <w:spacing w:val="-5"/>
                <w:sz w:val="20"/>
              </w:rPr>
              <w:t>88</w:t>
            </w:r>
          </w:p>
        </w:tc>
        <w:tc>
          <w:tcPr>
            <w:tcW w:w="1159" w:type="dxa"/>
          </w:tcPr>
          <w:p w14:paraId="79FE5812" w14:textId="77777777" w:rsidR="00D16BE9" w:rsidRDefault="00AC4FA2">
            <w:pPr>
              <w:pStyle w:val="TableParagraph"/>
              <w:spacing w:before="0" w:line="300" w:lineRule="auto"/>
              <w:ind w:left="0" w:firstLineChars="200" w:firstLine="380"/>
              <w:rPr>
                <w:rFonts w:ascii="Times New Roman" w:eastAsia="宋体" w:hAnsi="Times New Roman" w:cs="Times New Roman"/>
                <w:sz w:val="20"/>
              </w:rPr>
            </w:pPr>
            <w:r>
              <w:rPr>
                <w:rFonts w:ascii="Times New Roman" w:eastAsia="宋体" w:hAnsi="Times New Roman" w:cs="Times New Roman"/>
                <w:spacing w:val="-5"/>
                <w:sz w:val="20"/>
              </w:rPr>
              <w:t>63</w:t>
            </w:r>
          </w:p>
        </w:tc>
        <w:tc>
          <w:tcPr>
            <w:tcW w:w="1068" w:type="dxa"/>
          </w:tcPr>
          <w:p w14:paraId="2D859B75" w14:textId="77777777" w:rsidR="00D16BE9" w:rsidRDefault="00AC4FA2">
            <w:pPr>
              <w:pStyle w:val="TableParagraph"/>
              <w:spacing w:before="0" w:line="300" w:lineRule="auto"/>
              <w:ind w:left="0" w:firstLineChars="200" w:firstLine="380"/>
              <w:rPr>
                <w:rFonts w:ascii="Times New Roman" w:eastAsia="宋体" w:hAnsi="Times New Roman" w:cs="Times New Roman"/>
                <w:sz w:val="20"/>
              </w:rPr>
            </w:pPr>
            <w:r>
              <w:rPr>
                <w:rFonts w:ascii="Times New Roman" w:eastAsia="宋体" w:hAnsi="Times New Roman" w:cs="Times New Roman"/>
                <w:spacing w:val="-5"/>
                <w:sz w:val="20"/>
              </w:rPr>
              <w:t>34</w:t>
            </w:r>
          </w:p>
        </w:tc>
        <w:tc>
          <w:tcPr>
            <w:tcW w:w="1084" w:type="dxa"/>
          </w:tcPr>
          <w:p w14:paraId="79A9A726" w14:textId="77777777" w:rsidR="00D16BE9" w:rsidRDefault="00AC4FA2">
            <w:pPr>
              <w:pStyle w:val="TableParagraph"/>
              <w:spacing w:before="0" w:line="300" w:lineRule="auto"/>
              <w:ind w:left="0" w:firstLineChars="200" w:firstLine="380"/>
              <w:rPr>
                <w:rFonts w:ascii="Times New Roman" w:eastAsia="宋体" w:hAnsi="Times New Roman" w:cs="Times New Roman"/>
                <w:sz w:val="20"/>
              </w:rPr>
            </w:pPr>
            <w:r>
              <w:rPr>
                <w:rFonts w:ascii="Times New Roman" w:eastAsia="宋体" w:hAnsi="Times New Roman" w:cs="Times New Roman" w:hint="eastAsia"/>
                <w:spacing w:val="-5"/>
                <w:sz w:val="20"/>
              </w:rPr>
              <w:t>NA</w:t>
            </w:r>
          </w:p>
        </w:tc>
        <w:tc>
          <w:tcPr>
            <w:tcW w:w="1148" w:type="dxa"/>
          </w:tcPr>
          <w:p w14:paraId="7C7E603A" w14:textId="77777777" w:rsidR="00D16BE9" w:rsidRDefault="00AC4FA2">
            <w:pPr>
              <w:pStyle w:val="TableParagraph"/>
              <w:spacing w:before="0" w:line="300" w:lineRule="auto"/>
              <w:ind w:left="0" w:firstLineChars="200" w:firstLine="380"/>
              <w:rPr>
                <w:rFonts w:ascii="Times New Roman" w:eastAsia="宋体" w:hAnsi="Times New Roman" w:cs="Times New Roman"/>
                <w:sz w:val="20"/>
              </w:rPr>
            </w:pPr>
            <w:r>
              <w:rPr>
                <w:rFonts w:ascii="Times New Roman" w:eastAsia="宋体" w:hAnsi="Times New Roman" w:cs="Times New Roman"/>
                <w:spacing w:val="-5"/>
                <w:sz w:val="20"/>
              </w:rPr>
              <w:t>80</w:t>
            </w:r>
          </w:p>
        </w:tc>
        <w:tc>
          <w:tcPr>
            <w:tcW w:w="1111" w:type="dxa"/>
            <w:vMerge/>
            <w:tcBorders>
              <w:top w:val="nil"/>
            </w:tcBorders>
          </w:tcPr>
          <w:p w14:paraId="173E81FD" w14:textId="77777777" w:rsidR="00D16BE9" w:rsidRDefault="00D16BE9">
            <w:pPr>
              <w:spacing w:line="300" w:lineRule="auto"/>
              <w:ind w:firstLine="40"/>
              <w:rPr>
                <w:rFonts w:eastAsia="宋体" w:cs="Times New Roman"/>
                <w:sz w:val="2"/>
                <w:szCs w:val="2"/>
              </w:rPr>
            </w:pPr>
          </w:p>
        </w:tc>
      </w:tr>
      <w:tr w:rsidR="00D16BE9" w14:paraId="7BA4C8AB" w14:textId="77777777">
        <w:trPr>
          <w:trHeight w:val="429"/>
        </w:trPr>
        <w:tc>
          <w:tcPr>
            <w:tcW w:w="2448" w:type="dxa"/>
          </w:tcPr>
          <w:p w14:paraId="2855C903" w14:textId="77777777" w:rsidR="00D16BE9" w:rsidRDefault="00AC4FA2">
            <w:pPr>
              <w:pStyle w:val="TableParagraph"/>
              <w:spacing w:before="0" w:line="300" w:lineRule="auto"/>
              <w:ind w:left="0" w:firstLineChars="200" w:firstLine="402"/>
              <w:rPr>
                <w:rFonts w:ascii="Times New Roman" w:eastAsia="宋体" w:hAnsi="Times New Roman" w:cs="Times New Roman"/>
                <w:b/>
                <w:sz w:val="20"/>
              </w:rPr>
            </w:pPr>
            <w:proofErr w:type="spellStart"/>
            <w:r>
              <w:rPr>
                <w:rFonts w:ascii="Times New Roman" w:eastAsia="宋体" w:hAnsi="Times New Roman" w:cs="Times New Roman"/>
                <w:b/>
                <w:sz w:val="20"/>
              </w:rPr>
              <w:t>热带，干燥</w:t>
            </w:r>
            <w:proofErr w:type="spellEnd"/>
          </w:p>
        </w:tc>
        <w:tc>
          <w:tcPr>
            <w:tcW w:w="1180" w:type="dxa"/>
          </w:tcPr>
          <w:p w14:paraId="7E0D427D" w14:textId="77777777" w:rsidR="00D16BE9" w:rsidRDefault="00AC4FA2">
            <w:pPr>
              <w:pStyle w:val="TableParagraph"/>
              <w:spacing w:before="0" w:line="300" w:lineRule="auto"/>
              <w:ind w:left="0" w:firstLineChars="200" w:firstLine="380"/>
              <w:rPr>
                <w:rFonts w:ascii="Times New Roman" w:eastAsia="宋体" w:hAnsi="Times New Roman" w:cs="Times New Roman"/>
                <w:sz w:val="20"/>
              </w:rPr>
            </w:pPr>
            <w:r>
              <w:rPr>
                <w:rFonts w:ascii="Times New Roman" w:eastAsia="宋体" w:hAnsi="Times New Roman" w:cs="Times New Roman"/>
                <w:spacing w:val="-5"/>
                <w:sz w:val="20"/>
              </w:rPr>
              <w:t>38</w:t>
            </w:r>
          </w:p>
        </w:tc>
        <w:tc>
          <w:tcPr>
            <w:tcW w:w="1159" w:type="dxa"/>
          </w:tcPr>
          <w:p w14:paraId="5DBCC3C6" w14:textId="77777777" w:rsidR="00D16BE9" w:rsidRDefault="00AC4FA2">
            <w:pPr>
              <w:pStyle w:val="TableParagraph"/>
              <w:spacing w:before="0" w:line="300" w:lineRule="auto"/>
              <w:ind w:left="0" w:firstLineChars="200" w:firstLine="380"/>
              <w:rPr>
                <w:rFonts w:ascii="Times New Roman" w:eastAsia="宋体" w:hAnsi="Times New Roman" w:cs="Times New Roman"/>
                <w:sz w:val="20"/>
              </w:rPr>
            </w:pPr>
            <w:r>
              <w:rPr>
                <w:rFonts w:ascii="Times New Roman" w:eastAsia="宋体" w:hAnsi="Times New Roman" w:cs="Times New Roman"/>
                <w:spacing w:val="-5"/>
                <w:sz w:val="20"/>
              </w:rPr>
              <w:t>35</w:t>
            </w:r>
          </w:p>
        </w:tc>
        <w:tc>
          <w:tcPr>
            <w:tcW w:w="1068" w:type="dxa"/>
          </w:tcPr>
          <w:p w14:paraId="2DAF6144" w14:textId="77777777" w:rsidR="00D16BE9" w:rsidRDefault="00AC4FA2">
            <w:pPr>
              <w:pStyle w:val="TableParagraph"/>
              <w:spacing w:before="0" w:line="300" w:lineRule="auto"/>
              <w:ind w:left="0" w:firstLineChars="200" w:firstLine="380"/>
              <w:rPr>
                <w:rFonts w:ascii="Times New Roman" w:eastAsia="宋体" w:hAnsi="Times New Roman" w:cs="Times New Roman"/>
                <w:sz w:val="20"/>
              </w:rPr>
            </w:pPr>
            <w:r>
              <w:rPr>
                <w:rFonts w:ascii="Times New Roman" w:eastAsia="宋体" w:hAnsi="Times New Roman" w:cs="Times New Roman"/>
                <w:spacing w:val="-5"/>
                <w:sz w:val="20"/>
              </w:rPr>
              <w:t>31</w:t>
            </w:r>
          </w:p>
        </w:tc>
        <w:tc>
          <w:tcPr>
            <w:tcW w:w="1084" w:type="dxa"/>
          </w:tcPr>
          <w:p w14:paraId="3C333B7B" w14:textId="77777777" w:rsidR="00D16BE9" w:rsidRDefault="00AC4FA2">
            <w:pPr>
              <w:pStyle w:val="TableParagraph"/>
              <w:spacing w:before="0" w:line="300" w:lineRule="auto"/>
              <w:ind w:left="0" w:firstLineChars="200" w:firstLine="380"/>
              <w:rPr>
                <w:rFonts w:ascii="Times New Roman" w:eastAsia="宋体" w:hAnsi="Times New Roman" w:cs="Times New Roman"/>
                <w:sz w:val="20"/>
              </w:rPr>
            </w:pPr>
            <w:r>
              <w:rPr>
                <w:rFonts w:ascii="Times New Roman" w:eastAsia="宋体" w:hAnsi="Times New Roman" w:cs="Times New Roman" w:hint="eastAsia"/>
                <w:spacing w:val="-5"/>
                <w:sz w:val="20"/>
              </w:rPr>
              <w:t>NA</w:t>
            </w:r>
          </w:p>
        </w:tc>
        <w:tc>
          <w:tcPr>
            <w:tcW w:w="1148" w:type="dxa"/>
          </w:tcPr>
          <w:p w14:paraId="147DA5FE" w14:textId="77777777" w:rsidR="00D16BE9" w:rsidRDefault="00AC4FA2">
            <w:pPr>
              <w:pStyle w:val="TableParagraph"/>
              <w:spacing w:before="0" w:line="300" w:lineRule="auto"/>
              <w:ind w:left="0" w:firstLineChars="200" w:firstLine="380"/>
              <w:rPr>
                <w:rFonts w:ascii="Times New Roman" w:eastAsia="宋体" w:hAnsi="Times New Roman" w:cs="Times New Roman"/>
                <w:sz w:val="20"/>
              </w:rPr>
            </w:pPr>
            <w:r>
              <w:rPr>
                <w:rFonts w:ascii="Times New Roman" w:eastAsia="宋体" w:hAnsi="Times New Roman" w:cs="Times New Roman"/>
                <w:spacing w:val="-5"/>
                <w:sz w:val="20"/>
              </w:rPr>
              <w:t>50</w:t>
            </w:r>
          </w:p>
        </w:tc>
        <w:tc>
          <w:tcPr>
            <w:tcW w:w="1111" w:type="dxa"/>
            <w:vMerge w:val="restart"/>
          </w:tcPr>
          <w:p w14:paraId="3355BF9D" w14:textId="77777777" w:rsidR="00D16BE9" w:rsidRDefault="00AC4FA2">
            <w:pPr>
              <w:pStyle w:val="TableParagraph"/>
              <w:spacing w:before="0" w:line="300" w:lineRule="auto"/>
              <w:ind w:left="0" w:firstLineChars="200" w:firstLine="380"/>
              <w:rPr>
                <w:rFonts w:ascii="Times New Roman" w:eastAsia="宋体" w:hAnsi="Times New Roman" w:cs="Times New Roman"/>
                <w:sz w:val="20"/>
              </w:rPr>
            </w:pPr>
            <w:r>
              <w:rPr>
                <w:rFonts w:ascii="Times New Roman" w:eastAsia="宋体" w:hAnsi="Times New Roman" w:cs="Times New Roman"/>
                <w:spacing w:val="-5"/>
                <w:sz w:val="20"/>
              </w:rPr>
              <w:t>86</w:t>
            </w:r>
          </w:p>
        </w:tc>
      </w:tr>
      <w:tr w:rsidR="00D16BE9" w14:paraId="44982A93" w14:textId="77777777">
        <w:trPr>
          <w:trHeight w:val="430"/>
        </w:trPr>
        <w:tc>
          <w:tcPr>
            <w:tcW w:w="2448" w:type="dxa"/>
          </w:tcPr>
          <w:p w14:paraId="7BB331C4" w14:textId="77777777" w:rsidR="00D16BE9" w:rsidRDefault="00AC4FA2">
            <w:pPr>
              <w:pStyle w:val="TableParagraph"/>
              <w:spacing w:before="0" w:line="300" w:lineRule="auto"/>
              <w:ind w:left="0" w:firstLineChars="200" w:firstLine="402"/>
              <w:rPr>
                <w:rFonts w:ascii="Times New Roman" w:eastAsia="宋体" w:hAnsi="Times New Roman" w:cs="Times New Roman"/>
                <w:b/>
                <w:sz w:val="20"/>
              </w:rPr>
            </w:pPr>
            <w:proofErr w:type="spellStart"/>
            <w:r>
              <w:rPr>
                <w:rFonts w:ascii="Times New Roman" w:eastAsia="宋体" w:hAnsi="Times New Roman" w:cs="Times New Roman"/>
                <w:b/>
                <w:sz w:val="20"/>
              </w:rPr>
              <w:t>热带，潮湿</w:t>
            </w:r>
            <w:proofErr w:type="spellEnd"/>
          </w:p>
        </w:tc>
        <w:tc>
          <w:tcPr>
            <w:tcW w:w="1180" w:type="dxa"/>
          </w:tcPr>
          <w:p w14:paraId="248930E7" w14:textId="77777777" w:rsidR="00D16BE9" w:rsidRDefault="00AC4FA2">
            <w:pPr>
              <w:pStyle w:val="TableParagraph"/>
              <w:spacing w:before="0" w:line="300" w:lineRule="auto"/>
              <w:ind w:left="0" w:firstLineChars="200" w:firstLine="380"/>
              <w:rPr>
                <w:rFonts w:ascii="Times New Roman" w:eastAsia="宋体" w:hAnsi="Times New Roman" w:cs="Times New Roman"/>
                <w:sz w:val="20"/>
              </w:rPr>
            </w:pPr>
            <w:r>
              <w:rPr>
                <w:rFonts w:ascii="Times New Roman" w:eastAsia="宋体" w:hAnsi="Times New Roman" w:cs="Times New Roman"/>
                <w:spacing w:val="-5"/>
                <w:sz w:val="20"/>
              </w:rPr>
              <w:t>65</w:t>
            </w:r>
          </w:p>
        </w:tc>
        <w:tc>
          <w:tcPr>
            <w:tcW w:w="1159" w:type="dxa"/>
          </w:tcPr>
          <w:p w14:paraId="3E25DBC5" w14:textId="77777777" w:rsidR="00D16BE9" w:rsidRDefault="00AC4FA2">
            <w:pPr>
              <w:pStyle w:val="TableParagraph"/>
              <w:spacing w:before="0" w:line="300" w:lineRule="auto"/>
              <w:ind w:left="0" w:firstLineChars="200" w:firstLine="380"/>
              <w:rPr>
                <w:rFonts w:ascii="Times New Roman" w:eastAsia="宋体" w:hAnsi="Times New Roman" w:cs="Times New Roman"/>
                <w:sz w:val="20"/>
              </w:rPr>
            </w:pPr>
            <w:r>
              <w:rPr>
                <w:rFonts w:ascii="Times New Roman" w:eastAsia="宋体" w:hAnsi="Times New Roman" w:cs="Times New Roman"/>
                <w:spacing w:val="-5"/>
                <w:sz w:val="20"/>
              </w:rPr>
              <w:t>47</w:t>
            </w:r>
          </w:p>
        </w:tc>
        <w:tc>
          <w:tcPr>
            <w:tcW w:w="1068" w:type="dxa"/>
          </w:tcPr>
          <w:p w14:paraId="4D6CE3D7" w14:textId="77777777" w:rsidR="00D16BE9" w:rsidRDefault="00AC4FA2">
            <w:pPr>
              <w:pStyle w:val="TableParagraph"/>
              <w:spacing w:before="0" w:line="300" w:lineRule="auto"/>
              <w:ind w:left="0" w:firstLineChars="200" w:firstLine="380"/>
              <w:rPr>
                <w:rFonts w:ascii="Times New Roman" w:eastAsia="宋体" w:hAnsi="Times New Roman" w:cs="Times New Roman"/>
                <w:sz w:val="20"/>
              </w:rPr>
            </w:pPr>
            <w:r>
              <w:rPr>
                <w:rFonts w:ascii="Times New Roman" w:eastAsia="宋体" w:hAnsi="Times New Roman" w:cs="Times New Roman"/>
                <w:spacing w:val="-5"/>
                <w:sz w:val="20"/>
              </w:rPr>
              <w:t>39</w:t>
            </w:r>
          </w:p>
        </w:tc>
        <w:tc>
          <w:tcPr>
            <w:tcW w:w="1084" w:type="dxa"/>
          </w:tcPr>
          <w:p w14:paraId="656D8FB0" w14:textId="77777777" w:rsidR="00D16BE9" w:rsidRDefault="00AC4FA2">
            <w:pPr>
              <w:pStyle w:val="TableParagraph"/>
              <w:spacing w:before="0" w:line="300" w:lineRule="auto"/>
              <w:ind w:left="0" w:firstLineChars="200" w:firstLine="380"/>
              <w:rPr>
                <w:rFonts w:ascii="Times New Roman" w:eastAsia="宋体" w:hAnsi="Times New Roman" w:cs="Times New Roman"/>
                <w:sz w:val="20"/>
              </w:rPr>
            </w:pPr>
            <w:r>
              <w:rPr>
                <w:rFonts w:ascii="Times New Roman" w:eastAsia="宋体" w:hAnsi="Times New Roman" w:cs="Times New Roman" w:hint="eastAsia"/>
                <w:spacing w:val="-5"/>
                <w:sz w:val="20"/>
              </w:rPr>
              <w:t>NA</w:t>
            </w:r>
          </w:p>
        </w:tc>
        <w:tc>
          <w:tcPr>
            <w:tcW w:w="1148" w:type="dxa"/>
          </w:tcPr>
          <w:p w14:paraId="372E31F3" w14:textId="77777777" w:rsidR="00D16BE9" w:rsidRDefault="00AC4FA2">
            <w:pPr>
              <w:pStyle w:val="TableParagraph"/>
              <w:spacing w:before="0" w:line="300" w:lineRule="auto"/>
              <w:ind w:left="0" w:firstLineChars="200" w:firstLine="380"/>
              <w:rPr>
                <w:rFonts w:ascii="Times New Roman" w:eastAsia="宋体" w:hAnsi="Times New Roman" w:cs="Times New Roman"/>
                <w:sz w:val="20"/>
              </w:rPr>
            </w:pPr>
            <w:r>
              <w:rPr>
                <w:rFonts w:ascii="Times New Roman" w:eastAsia="宋体" w:hAnsi="Times New Roman" w:cs="Times New Roman"/>
                <w:spacing w:val="-5"/>
                <w:sz w:val="20"/>
              </w:rPr>
              <w:t>70</w:t>
            </w:r>
          </w:p>
        </w:tc>
        <w:tc>
          <w:tcPr>
            <w:tcW w:w="1111" w:type="dxa"/>
            <w:vMerge/>
            <w:tcBorders>
              <w:top w:val="nil"/>
            </w:tcBorders>
          </w:tcPr>
          <w:p w14:paraId="023EF70C" w14:textId="77777777" w:rsidR="00D16BE9" w:rsidRDefault="00D16BE9">
            <w:pPr>
              <w:spacing w:line="300" w:lineRule="auto"/>
              <w:ind w:firstLine="40"/>
              <w:rPr>
                <w:rFonts w:eastAsia="宋体" w:cs="Times New Roman"/>
                <w:sz w:val="2"/>
                <w:szCs w:val="2"/>
              </w:rPr>
            </w:pPr>
          </w:p>
        </w:tc>
      </w:tr>
      <w:tr w:rsidR="00D16BE9" w14:paraId="54F5FA4C" w14:textId="77777777">
        <w:trPr>
          <w:trHeight w:val="430"/>
        </w:trPr>
        <w:tc>
          <w:tcPr>
            <w:tcW w:w="2448" w:type="dxa"/>
          </w:tcPr>
          <w:p w14:paraId="1CA6317C" w14:textId="77777777" w:rsidR="00D16BE9" w:rsidRDefault="00AC4FA2">
            <w:pPr>
              <w:pStyle w:val="TableParagraph"/>
              <w:spacing w:before="0" w:line="300" w:lineRule="auto"/>
              <w:ind w:left="0" w:firstLineChars="200" w:firstLine="402"/>
              <w:rPr>
                <w:rFonts w:ascii="Times New Roman" w:eastAsia="宋体" w:hAnsi="Times New Roman" w:cs="Times New Roman"/>
                <w:b/>
                <w:sz w:val="20"/>
              </w:rPr>
            </w:pPr>
            <w:proofErr w:type="spellStart"/>
            <w:r>
              <w:rPr>
                <w:rFonts w:ascii="Times New Roman" w:eastAsia="宋体" w:hAnsi="Times New Roman" w:cs="Times New Roman"/>
                <w:b/>
                <w:sz w:val="20"/>
              </w:rPr>
              <w:t>热带，潮湿</w:t>
            </w:r>
            <w:proofErr w:type="spellEnd"/>
          </w:p>
        </w:tc>
        <w:tc>
          <w:tcPr>
            <w:tcW w:w="1180" w:type="dxa"/>
          </w:tcPr>
          <w:p w14:paraId="2EC511A1" w14:textId="77777777" w:rsidR="00D16BE9" w:rsidRDefault="00AC4FA2">
            <w:pPr>
              <w:pStyle w:val="TableParagraph"/>
              <w:spacing w:before="0" w:line="300" w:lineRule="auto"/>
              <w:ind w:left="0" w:firstLineChars="200" w:firstLine="380"/>
              <w:rPr>
                <w:rFonts w:ascii="Times New Roman" w:eastAsia="宋体" w:hAnsi="Times New Roman" w:cs="Times New Roman"/>
                <w:sz w:val="20"/>
              </w:rPr>
            </w:pPr>
            <w:r>
              <w:rPr>
                <w:rFonts w:ascii="Times New Roman" w:eastAsia="宋体" w:hAnsi="Times New Roman" w:cs="Times New Roman"/>
                <w:spacing w:val="-5"/>
                <w:sz w:val="20"/>
              </w:rPr>
              <w:t>44</w:t>
            </w:r>
          </w:p>
        </w:tc>
        <w:tc>
          <w:tcPr>
            <w:tcW w:w="1159" w:type="dxa"/>
          </w:tcPr>
          <w:p w14:paraId="59420E13" w14:textId="77777777" w:rsidR="00D16BE9" w:rsidRDefault="00AC4FA2">
            <w:pPr>
              <w:pStyle w:val="TableParagraph"/>
              <w:spacing w:before="0" w:line="300" w:lineRule="auto"/>
              <w:ind w:left="0" w:firstLineChars="200" w:firstLine="380"/>
              <w:rPr>
                <w:rFonts w:ascii="Times New Roman" w:eastAsia="宋体" w:hAnsi="Times New Roman" w:cs="Times New Roman"/>
                <w:sz w:val="20"/>
              </w:rPr>
            </w:pPr>
            <w:r>
              <w:rPr>
                <w:rFonts w:ascii="Times New Roman" w:eastAsia="宋体" w:hAnsi="Times New Roman" w:cs="Times New Roman"/>
                <w:spacing w:val="-5"/>
                <w:sz w:val="20"/>
              </w:rPr>
              <w:t>60</w:t>
            </w:r>
          </w:p>
        </w:tc>
        <w:tc>
          <w:tcPr>
            <w:tcW w:w="1068" w:type="dxa"/>
          </w:tcPr>
          <w:p w14:paraId="5622DEC5" w14:textId="77777777" w:rsidR="00D16BE9" w:rsidRDefault="00AC4FA2">
            <w:pPr>
              <w:pStyle w:val="TableParagraph"/>
              <w:spacing w:before="0" w:line="300" w:lineRule="auto"/>
              <w:ind w:left="0" w:firstLineChars="200" w:firstLine="380"/>
              <w:rPr>
                <w:rFonts w:ascii="Times New Roman" w:eastAsia="宋体" w:hAnsi="Times New Roman" w:cs="Times New Roman"/>
                <w:sz w:val="20"/>
              </w:rPr>
            </w:pPr>
            <w:r>
              <w:rPr>
                <w:rFonts w:ascii="Times New Roman" w:eastAsia="宋体" w:hAnsi="Times New Roman" w:cs="Times New Roman"/>
                <w:spacing w:val="-5"/>
                <w:sz w:val="20"/>
              </w:rPr>
              <w:t>66</w:t>
            </w:r>
          </w:p>
        </w:tc>
        <w:tc>
          <w:tcPr>
            <w:tcW w:w="1084" w:type="dxa"/>
          </w:tcPr>
          <w:p w14:paraId="12C90CAD" w14:textId="77777777" w:rsidR="00D16BE9" w:rsidRDefault="00AC4FA2">
            <w:pPr>
              <w:pStyle w:val="TableParagraph"/>
              <w:spacing w:before="0" w:line="300" w:lineRule="auto"/>
              <w:ind w:left="0" w:firstLineChars="200" w:firstLine="380"/>
              <w:rPr>
                <w:rFonts w:ascii="Times New Roman" w:eastAsia="宋体" w:hAnsi="Times New Roman" w:cs="Times New Roman"/>
                <w:sz w:val="20"/>
              </w:rPr>
            </w:pPr>
            <w:r>
              <w:rPr>
                <w:rFonts w:ascii="Times New Roman" w:eastAsia="宋体" w:hAnsi="Times New Roman" w:cs="Times New Roman" w:hint="eastAsia"/>
                <w:spacing w:val="-5"/>
                <w:sz w:val="20"/>
              </w:rPr>
              <w:t>NA</w:t>
            </w:r>
          </w:p>
        </w:tc>
        <w:tc>
          <w:tcPr>
            <w:tcW w:w="1148" w:type="dxa"/>
          </w:tcPr>
          <w:p w14:paraId="45F80BE9" w14:textId="77777777" w:rsidR="00D16BE9" w:rsidRDefault="00AC4FA2">
            <w:pPr>
              <w:pStyle w:val="TableParagraph"/>
              <w:spacing w:before="0" w:line="300" w:lineRule="auto"/>
              <w:ind w:left="0" w:firstLineChars="200" w:firstLine="380"/>
              <w:rPr>
                <w:rFonts w:ascii="Times New Roman" w:eastAsia="宋体" w:hAnsi="Times New Roman" w:cs="Times New Roman"/>
                <w:sz w:val="20"/>
              </w:rPr>
            </w:pPr>
            <w:r>
              <w:rPr>
                <w:rFonts w:ascii="Times New Roman" w:eastAsia="宋体" w:hAnsi="Times New Roman" w:cs="Times New Roman"/>
                <w:spacing w:val="-5"/>
                <w:sz w:val="20"/>
              </w:rPr>
              <w:t>130</w:t>
            </w:r>
          </w:p>
        </w:tc>
        <w:tc>
          <w:tcPr>
            <w:tcW w:w="1111" w:type="dxa"/>
            <w:vMerge/>
            <w:tcBorders>
              <w:top w:val="nil"/>
            </w:tcBorders>
          </w:tcPr>
          <w:p w14:paraId="57EDB2EC" w14:textId="77777777" w:rsidR="00D16BE9" w:rsidRDefault="00D16BE9">
            <w:pPr>
              <w:spacing w:line="300" w:lineRule="auto"/>
              <w:ind w:firstLine="40"/>
              <w:rPr>
                <w:rFonts w:eastAsia="宋体" w:cs="Times New Roman"/>
                <w:sz w:val="2"/>
                <w:szCs w:val="2"/>
              </w:rPr>
            </w:pPr>
          </w:p>
        </w:tc>
      </w:tr>
      <w:tr w:rsidR="00D16BE9" w14:paraId="3C432610" w14:textId="77777777">
        <w:trPr>
          <w:trHeight w:val="430"/>
        </w:trPr>
        <w:tc>
          <w:tcPr>
            <w:tcW w:w="2448" w:type="dxa"/>
          </w:tcPr>
          <w:p w14:paraId="7B902B65" w14:textId="77777777" w:rsidR="00D16BE9" w:rsidRDefault="00AC4FA2">
            <w:pPr>
              <w:pStyle w:val="TableParagraph"/>
              <w:spacing w:before="0" w:line="300" w:lineRule="auto"/>
              <w:ind w:left="0" w:firstLineChars="200" w:firstLine="402"/>
              <w:rPr>
                <w:rFonts w:ascii="Times New Roman" w:eastAsia="宋体" w:hAnsi="Times New Roman" w:cs="Times New Roman"/>
                <w:b/>
                <w:sz w:val="20"/>
              </w:rPr>
            </w:pPr>
            <w:proofErr w:type="spellStart"/>
            <w:r>
              <w:rPr>
                <w:rFonts w:ascii="Times New Roman" w:eastAsia="宋体" w:hAnsi="Times New Roman" w:cs="Times New Roman"/>
                <w:b/>
                <w:sz w:val="20"/>
              </w:rPr>
              <w:t>热带山地</w:t>
            </w:r>
            <w:proofErr w:type="spellEnd"/>
          </w:p>
        </w:tc>
        <w:tc>
          <w:tcPr>
            <w:tcW w:w="1180" w:type="dxa"/>
          </w:tcPr>
          <w:p w14:paraId="64DDB035" w14:textId="77777777" w:rsidR="00D16BE9" w:rsidRDefault="00AC4FA2">
            <w:pPr>
              <w:pStyle w:val="TableParagraph"/>
              <w:spacing w:before="0" w:line="300" w:lineRule="auto"/>
              <w:ind w:left="0" w:firstLineChars="200" w:firstLine="380"/>
              <w:rPr>
                <w:rFonts w:ascii="Times New Roman" w:eastAsia="宋体" w:hAnsi="Times New Roman" w:cs="Times New Roman"/>
                <w:sz w:val="20"/>
              </w:rPr>
            </w:pPr>
            <w:r>
              <w:rPr>
                <w:rFonts w:ascii="Times New Roman" w:eastAsia="宋体" w:hAnsi="Times New Roman" w:cs="Times New Roman"/>
                <w:spacing w:val="-5"/>
                <w:sz w:val="20"/>
              </w:rPr>
              <w:t>88</w:t>
            </w:r>
          </w:p>
        </w:tc>
        <w:tc>
          <w:tcPr>
            <w:tcW w:w="1159" w:type="dxa"/>
          </w:tcPr>
          <w:p w14:paraId="27BDDE76" w14:textId="77777777" w:rsidR="00D16BE9" w:rsidRDefault="00AC4FA2">
            <w:pPr>
              <w:pStyle w:val="TableParagraph"/>
              <w:spacing w:before="0" w:line="300" w:lineRule="auto"/>
              <w:ind w:left="0" w:firstLineChars="200" w:firstLine="380"/>
              <w:rPr>
                <w:rFonts w:ascii="Times New Roman" w:eastAsia="宋体" w:hAnsi="Times New Roman" w:cs="Times New Roman"/>
                <w:sz w:val="20"/>
              </w:rPr>
            </w:pPr>
            <w:r>
              <w:rPr>
                <w:rFonts w:ascii="Times New Roman" w:eastAsia="宋体" w:hAnsi="Times New Roman" w:cs="Times New Roman"/>
                <w:spacing w:val="-5"/>
                <w:sz w:val="20"/>
              </w:rPr>
              <w:t>63</w:t>
            </w:r>
          </w:p>
        </w:tc>
        <w:tc>
          <w:tcPr>
            <w:tcW w:w="1068" w:type="dxa"/>
          </w:tcPr>
          <w:p w14:paraId="3A0C1C59" w14:textId="77777777" w:rsidR="00D16BE9" w:rsidRDefault="00AC4FA2">
            <w:pPr>
              <w:pStyle w:val="TableParagraph"/>
              <w:spacing w:before="0" w:line="300" w:lineRule="auto"/>
              <w:ind w:left="0" w:firstLineChars="200" w:firstLine="380"/>
              <w:rPr>
                <w:rFonts w:ascii="Times New Roman" w:eastAsia="宋体" w:hAnsi="Times New Roman" w:cs="Times New Roman"/>
                <w:sz w:val="20"/>
              </w:rPr>
            </w:pPr>
            <w:r>
              <w:rPr>
                <w:rFonts w:ascii="Times New Roman" w:eastAsia="宋体" w:hAnsi="Times New Roman" w:cs="Times New Roman"/>
                <w:spacing w:val="-5"/>
                <w:sz w:val="20"/>
              </w:rPr>
              <w:t>34</w:t>
            </w:r>
          </w:p>
        </w:tc>
        <w:tc>
          <w:tcPr>
            <w:tcW w:w="1084" w:type="dxa"/>
          </w:tcPr>
          <w:p w14:paraId="7DA8671B" w14:textId="77777777" w:rsidR="00D16BE9" w:rsidRDefault="00AC4FA2">
            <w:pPr>
              <w:pStyle w:val="TableParagraph"/>
              <w:spacing w:before="0" w:line="300" w:lineRule="auto"/>
              <w:ind w:left="0" w:firstLineChars="200" w:firstLine="380"/>
              <w:rPr>
                <w:rFonts w:ascii="Times New Roman" w:eastAsia="宋体" w:hAnsi="Times New Roman" w:cs="Times New Roman"/>
                <w:sz w:val="20"/>
              </w:rPr>
            </w:pPr>
            <w:r>
              <w:rPr>
                <w:rFonts w:ascii="Times New Roman" w:eastAsia="宋体" w:hAnsi="Times New Roman" w:cs="Times New Roman" w:hint="eastAsia"/>
                <w:spacing w:val="-5"/>
                <w:sz w:val="20"/>
              </w:rPr>
              <w:t>NA</w:t>
            </w:r>
          </w:p>
        </w:tc>
        <w:tc>
          <w:tcPr>
            <w:tcW w:w="1148" w:type="dxa"/>
          </w:tcPr>
          <w:p w14:paraId="408882C6" w14:textId="77777777" w:rsidR="00D16BE9" w:rsidRDefault="00AC4FA2">
            <w:pPr>
              <w:pStyle w:val="TableParagraph"/>
              <w:spacing w:before="0" w:line="300" w:lineRule="auto"/>
              <w:ind w:left="0" w:firstLineChars="200" w:firstLine="380"/>
              <w:rPr>
                <w:rFonts w:ascii="Times New Roman" w:eastAsia="宋体" w:hAnsi="Times New Roman" w:cs="Times New Roman"/>
                <w:sz w:val="20"/>
              </w:rPr>
            </w:pPr>
            <w:r>
              <w:rPr>
                <w:rFonts w:ascii="Times New Roman" w:eastAsia="宋体" w:hAnsi="Times New Roman" w:cs="Times New Roman"/>
                <w:spacing w:val="-5"/>
                <w:sz w:val="20"/>
              </w:rPr>
              <w:t>80</w:t>
            </w:r>
          </w:p>
        </w:tc>
        <w:tc>
          <w:tcPr>
            <w:tcW w:w="1111" w:type="dxa"/>
            <w:vMerge/>
            <w:tcBorders>
              <w:top w:val="nil"/>
            </w:tcBorders>
          </w:tcPr>
          <w:p w14:paraId="500DCB75" w14:textId="77777777" w:rsidR="00D16BE9" w:rsidRDefault="00D16BE9">
            <w:pPr>
              <w:spacing w:line="300" w:lineRule="auto"/>
              <w:ind w:firstLine="40"/>
              <w:rPr>
                <w:rFonts w:eastAsia="宋体" w:cs="Times New Roman"/>
                <w:sz w:val="2"/>
                <w:szCs w:val="2"/>
              </w:rPr>
            </w:pPr>
          </w:p>
        </w:tc>
      </w:tr>
    </w:tbl>
    <w:p w14:paraId="7718167D" w14:textId="77777777" w:rsidR="00D16BE9" w:rsidRDefault="00D16BE9">
      <w:pPr>
        <w:pStyle w:val="a8"/>
        <w:spacing w:line="300" w:lineRule="auto"/>
        <w:ind w:firstLineChars="200" w:firstLine="422"/>
        <w:rPr>
          <w:rFonts w:cs="Times New Roman"/>
          <w:b/>
        </w:rPr>
      </w:pPr>
    </w:p>
    <w:p w14:paraId="7223C214" w14:textId="77777777" w:rsidR="00D16BE9" w:rsidRDefault="00D16BE9">
      <w:pPr>
        <w:pStyle w:val="a8"/>
        <w:spacing w:line="300" w:lineRule="auto"/>
        <w:ind w:firstLineChars="200" w:firstLine="562"/>
        <w:rPr>
          <w:rFonts w:cs="Times New Roman"/>
          <w:b/>
          <w:sz w:val="28"/>
        </w:rPr>
      </w:pPr>
    </w:p>
    <w:p w14:paraId="60D95F17" w14:textId="77777777" w:rsidR="00D16BE9" w:rsidRDefault="00AC4FA2">
      <w:pPr>
        <w:tabs>
          <w:tab w:val="left" w:pos="1603"/>
        </w:tabs>
        <w:spacing w:line="300" w:lineRule="auto"/>
        <w:ind w:firstLine="402"/>
        <w:rPr>
          <w:rFonts w:eastAsia="宋体" w:cs="Times New Roman"/>
          <w:b/>
          <w:sz w:val="20"/>
        </w:rPr>
      </w:pPr>
      <w:bookmarkStart w:id="180" w:name="_bookmark15"/>
      <w:bookmarkEnd w:id="180"/>
      <w:r>
        <w:rPr>
          <w:rFonts w:eastAsia="宋体" w:cs="Times New Roman"/>
          <w:b/>
          <w:sz w:val="20"/>
        </w:rPr>
        <w:t>表</w:t>
      </w:r>
      <w:r>
        <w:rPr>
          <w:rFonts w:eastAsia="宋体" w:cs="Times New Roman"/>
          <w:b/>
          <w:sz w:val="20"/>
        </w:rPr>
        <w:t>11</w:t>
      </w:r>
      <w:r>
        <w:rPr>
          <w:rFonts w:eastAsia="宋体" w:cs="Times New Roman"/>
          <w:b/>
          <w:sz w:val="20"/>
        </w:rPr>
        <w:t>土地利用系数</w:t>
      </w:r>
      <w:r>
        <w:rPr>
          <w:rFonts w:eastAsia="宋体" w:cs="Times New Roman"/>
          <w:b/>
          <w:sz w:val="20"/>
        </w:rPr>
        <w:t>(</w:t>
      </w:r>
      <w:proofErr w:type="gramStart"/>
      <w:r>
        <w:rPr>
          <w:rFonts w:eastAsia="宋体" w:cs="Times New Roman"/>
          <w:b/>
          <w:sz w:val="20"/>
        </w:rPr>
        <w:t>气专委</w:t>
      </w:r>
      <w:proofErr w:type="gramEnd"/>
      <w:r>
        <w:rPr>
          <w:rFonts w:eastAsia="宋体" w:cs="Times New Roman"/>
          <w:b/>
          <w:sz w:val="20"/>
        </w:rPr>
        <w:t>，</w:t>
      </w:r>
      <w:r>
        <w:rPr>
          <w:rFonts w:eastAsia="宋体" w:cs="Times New Roman"/>
          <w:b/>
          <w:sz w:val="20"/>
        </w:rPr>
        <w:t>2006</w:t>
      </w:r>
      <w:r>
        <w:rPr>
          <w:rFonts w:eastAsia="宋体" w:cs="Times New Roman"/>
          <w:b/>
          <w:sz w:val="20"/>
        </w:rPr>
        <w:t>年</w:t>
      </w:r>
      <w:r>
        <w:rPr>
          <w:rFonts w:eastAsia="宋体" w:cs="Times New Roman"/>
          <w:b/>
          <w:sz w:val="20"/>
        </w:rPr>
        <w:t>)</w:t>
      </w:r>
    </w:p>
    <w:p w14:paraId="0E21EFDE" w14:textId="77777777" w:rsidR="00D16BE9" w:rsidRDefault="00D16BE9">
      <w:pPr>
        <w:pStyle w:val="a8"/>
        <w:spacing w:line="300" w:lineRule="auto"/>
        <w:ind w:firstLineChars="200" w:firstLine="241"/>
        <w:rPr>
          <w:rFonts w:cs="Times New Roman"/>
          <w:b/>
          <w:sz w:val="12"/>
          <w:lang w:eastAsia="zh-CN"/>
        </w:rPr>
      </w:pPr>
    </w:p>
    <w:tbl>
      <w:tblPr>
        <w:tblStyle w:val="TableNormal"/>
        <w:tblW w:w="0" w:type="auto"/>
        <w:tblInd w:w="1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266"/>
        <w:gridCol w:w="2343"/>
        <w:gridCol w:w="1440"/>
        <w:gridCol w:w="1984"/>
        <w:gridCol w:w="1258"/>
      </w:tblGrid>
      <w:tr w:rsidR="00D16BE9" w14:paraId="21CA2779" w14:textId="77777777">
        <w:trPr>
          <w:trHeight w:val="683"/>
        </w:trPr>
        <w:tc>
          <w:tcPr>
            <w:tcW w:w="2266" w:type="dxa"/>
          </w:tcPr>
          <w:p w14:paraId="46FBCA73" w14:textId="77777777" w:rsidR="00D16BE9" w:rsidRDefault="00AC4FA2">
            <w:pPr>
              <w:pStyle w:val="TableParagraph"/>
              <w:spacing w:before="0" w:line="300" w:lineRule="auto"/>
              <w:ind w:left="0" w:firstLineChars="200" w:firstLine="394"/>
              <w:rPr>
                <w:rFonts w:ascii="Times New Roman" w:eastAsia="宋体" w:hAnsi="Times New Roman" w:cs="Times New Roman"/>
                <w:b/>
                <w:sz w:val="20"/>
              </w:rPr>
            </w:pPr>
            <w:proofErr w:type="spellStart"/>
            <w:r>
              <w:rPr>
                <w:rFonts w:ascii="Times New Roman" w:eastAsia="宋体" w:hAnsi="Times New Roman" w:cs="Times New Roman"/>
                <w:b/>
                <w:spacing w:val="-2"/>
                <w:sz w:val="20"/>
              </w:rPr>
              <w:t>土地使用</w:t>
            </w:r>
            <w:proofErr w:type="spellEnd"/>
          </w:p>
        </w:tc>
        <w:tc>
          <w:tcPr>
            <w:tcW w:w="2343" w:type="dxa"/>
          </w:tcPr>
          <w:p w14:paraId="44927D76" w14:textId="77777777" w:rsidR="00D16BE9" w:rsidRDefault="00AC4FA2">
            <w:pPr>
              <w:pStyle w:val="TableParagraph"/>
              <w:spacing w:before="0" w:line="300" w:lineRule="auto"/>
              <w:ind w:left="0" w:firstLineChars="200" w:firstLine="402"/>
              <w:rPr>
                <w:rFonts w:ascii="Times New Roman" w:eastAsia="宋体" w:hAnsi="Times New Roman" w:cs="Times New Roman"/>
                <w:b/>
                <w:sz w:val="20"/>
              </w:rPr>
            </w:pPr>
            <w:proofErr w:type="spellStart"/>
            <w:r>
              <w:rPr>
                <w:rFonts w:ascii="Times New Roman" w:eastAsia="宋体" w:hAnsi="Times New Roman" w:cs="Times New Roman"/>
                <w:b/>
                <w:sz w:val="20"/>
              </w:rPr>
              <w:t>温度状态</w:t>
            </w:r>
            <w:proofErr w:type="spellEnd"/>
          </w:p>
        </w:tc>
        <w:tc>
          <w:tcPr>
            <w:tcW w:w="1440" w:type="dxa"/>
          </w:tcPr>
          <w:p w14:paraId="42E3EFFC" w14:textId="77777777" w:rsidR="00D16BE9" w:rsidRDefault="00AC4FA2">
            <w:pPr>
              <w:pStyle w:val="TableParagraph"/>
              <w:spacing w:before="0" w:line="300" w:lineRule="auto"/>
              <w:ind w:left="0" w:firstLineChars="200" w:firstLine="394"/>
              <w:rPr>
                <w:rFonts w:ascii="Times New Roman" w:eastAsia="宋体" w:hAnsi="Times New Roman" w:cs="Times New Roman"/>
                <w:b/>
                <w:sz w:val="20"/>
              </w:rPr>
            </w:pPr>
            <w:proofErr w:type="spellStart"/>
            <w:r>
              <w:rPr>
                <w:rFonts w:ascii="Times New Roman" w:eastAsia="宋体" w:hAnsi="Times New Roman" w:cs="Times New Roman"/>
                <w:b/>
                <w:spacing w:val="-2"/>
                <w:sz w:val="20"/>
              </w:rPr>
              <w:t>水文情势</w:t>
            </w:r>
            <w:proofErr w:type="spellEnd"/>
          </w:p>
        </w:tc>
        <w:tc>
          <w:tcPr>
            <w:tcW w:w="1984" w:type="dxa"/>
          </w:tcPr>
          <w:p w14:paraId="3D7A6167" w14:textId="77777777" w:rsidR="00D16BE9" w:rsidRDefault="00AC4FA2">
            <w:pPr>
              <w:pStyle w:val="TableParagraph"/>
              <w:spacing w:before="0" w:line="300" w:lineRule="auto"/>
              <w:ind w:left="0" w:firstLineChars="200" w:firstLine="402"/>
              <w:rPr>
                <w:rFonts w:ascii="Times New Roman" w:eastAsia="宋体" w:hAnsi="Times New Roman" w:cs="Times New Roman"/>
                <w:b/>
                <w:sz w:val="20"/>
                <w:lang w:eastAsia="zh-CN"/>
              </w:rPr>
            </w:pPr>
            <w:r>
              <w:rPr>
                <w:rFonts w:ascii="Times New Roman" w:eastAsia="宋体" w:hAnsi="Times New Roman" w:cs="Times New Roman"/>
                <w:b/>
                <w:sz w:val="20"/>
                <w:lang w:eastAsia="zh-CN"/>
              </w:rPr>
              <w:t>土地利用系数</w:t>
            </w:r>
            <w:r>
              <w:rPr>
                <w:rFonts w:ascii="Times New Roman" w:eastAsia="宋体" w:hAnsi="Times New Roman" w:cs="Times New Roman"/>
                <w:b/>
                <w:sz w:val="20"/>
                <w:lang w:eastAsia="zh-CN"/>
              </w:rPr>
              <w:t>(</w:t>
            </w:r>
            <w:proofErr w:type="gramStart"/>
            <w:r>
              <w:rPr>
                <w:rFonts w:ascii="Times New Roman" w:eastAsia="宋体" w:hAnsi="Times New Roman" w:cs="Times New Roman"/>
                <w:b/>
                <w:sz w:val="20"/>
                <w:lang w:eastAsia="zh-CN"/>
              </w:rPr>
              <w:t>气专委</w:t>
            </w:r>
            <w:proofErr w:type="gramEnd"/>
            <w:r>
              <w:rPr>
                <w:rFonts w:ascii="Times New Roman" w:eastAsia="宋体" w:hAnsi="Times New Roman" w:cs="Times New Roman"/>
                <w:b/>
                <w:sz w:val="20"/>
                <w:lang w:eastAsia="zh-CN"/>
              </w:rPr>
              <w:t>缺省值</w:t>
            </w:r>
            <w:r>
              <w:rPr>
                <w:rFonts w:ascii="Times New Roman" w:eastAsia="宋体" w:hAnsi="Times New Roman" w:cs="Times New Roman"/>
                <w:b/>
                <w:sz w:val="20"/>
                <w:lang w:eastAsia="zh-CN"/>
              </w:rPr>
              <w:t>)</w:t>
            </w:r>
          </w:p>
        </w:tc>
        <w:tc>
          <w:tcPr>
            <w:tcW w:w="1258" w:type="dxa"/>
          </w:tcPr>
          <w:p w14:paraId="1AF77181" w14:textId="77777777" w:rsidR="00D16BE9" w:rsidRDefault="00AC4FA2">
            <w:pPr>
              <w:pStyle w:val="TableParagraph"/>
              <w:spacing w:before="0" w:line="300" w:lineRule="auto"/>
              <w:ind w:left="0" w:firstLineChars="200" w:firstLine="394"/>
              <w:rPr>
                <w:rFonts w:ascii="Times New Roman" w:eastAsia="宋体" w:hAnsi="Times New Roman" w:cs="Times New Roman"/>
                <w:sz w:val="13"/>
              </w:rPr>
            </w:pPr>
            <w:proofErr w:type="spellStart"/>
            <w:proofErr w:type="gramStart"/>
            <w:r>
              <w:rPr>
                <w:rFonts w:ascii="Times New Roman" w:eastAsia="宋体" w:hAnsi="Times New Roman" w:cs="Times New Roman"/>
                <w:b/>
                <w:spacing w:val="-2"/>
                <w:sz w:val="20"/>
              </w:rPr>
              <w:t>错误</w:t>
            </w:r>
            <w:proofErr w:type="spellEnd"/>
            <w:r>
              <w:rPr>
                <w:rFonts w:ascii="Times New Roman" w:eastAsia="宋体" w:hAnsi="Times New Roman" w:cs="Times New Roman"/>
                <w:b/>
                <w:spacing w:val="-2"/>
                <w:sz w:val="20"/>
              </w:rPr>
              <w:t>(</w:t>
            </w:r>
            <w:proofErr w:type="gramEnd"/>
            <m:oMath>
              <m:r>
                <m:rPr>
                  <m:sty m:val="p"/>
                </m:rPr>
                <w:rPr>
                  <w:rFonts w:ascii="Cambria Math" w:hAnsi="Cambria Math" w:cs="Times New Roman"/>
                  <w:spacing w:val="-2"/>
                  <w:sz w:val="20"/>
                </w:rPr>
                <m:t>±</m:t>
              </m:r>
            </m:oMath>
            <w:r>
              <w:rPr>
                <w:rFonts w:ascii="Times New Roman" w:eastAsia="宋体" w:hAnsi="Times New Roman" w:cs="Times New Roman"/>
                <w:b/>
                <w:spacing w:val="-2"/>
                <w:sz w:val="20"/>
              </w:rPr>
              <w:t>)225</w:t>
            </w:r>
            <w:bookmarkStart w:id="181" w:name="_bookmark16"/>
            <w:bookmarkEnd w:id="181"/>
          </w:p>
        </w:tc>
      </w:tr>
      <w:tr w:rsidR="00D16BE9" w14:paraId="4A4346E7" w14:textId="77777777">
        <w:trPr>
          <w:trHeight w:val="430"/>
        </w:trPr>
        <w:tc>
          <w:tcPr>
            <w:tcW w:w="2266" w:type="dxa"/>
            <w:vMerge w:val="restart"/>
          </w:tcPr>
          <w:p w14:paraId="63591CFB" w14:textId="77777777" w:rsidR="00D16BE9" w:rsidRDefault="00AC4FA2">
            <w:pPr>
              <w:pStyle w:val="TableParagraph"/>
              <w:spacing w:before="0" w:line="300" w:lineRule="auto"/>
              <w:ind w:left="0" w:firstLineChars="200" w:firstLine="394"/>
              <w:rPr>
                <w:rFonts w:ascii="Times New Roman" w:eastAsia="宋体" w:hAnsi="Times New Roman" w:cs="Times New Roman"/>
                <w:b/>
                <w:sz w:val="20"/>
              </w:rPr>
            </w:pPr>
            <w:proofErr w:type="spellStart"/>
            <w:r>
              <w:rPr>
                <w:rFonts w:ascii="Times New Roman" w:eastAsia="宋体" w:hAnsi="Times New Roman" w:cs="Times New Roman"/>
                <w:b/>
                <w:spacing w:val="-2"/>
                <w:sz w:val="20"/>
              </w:rPr>
              <w:t>长期培养的</w:t>
            </w:r>
            <w:proofErr w:type="spellEnd"/>
          </w:p>
        </w:tc>
        <w:tc>
          <w:tcPr>
            <w:tcW w:w="2343" w:type="dxa"/>
            <w:vMerge w:val="restart"/>
          </w:tcPr>
          <w:p w14:paraId="6CB9A2B8" w14:textId="77777777" w:rsidR="00D16BE9" w:rsidRDefault="00AC4FA2">
            <w:pPr>
              <w:pStyle w:val="TableParagraph"/>
              <w:spacing w:before="0" w:line="300" w:lineRule="auto"/>
              <w:ind w:left="0" w:firstLineChars="200" w:firstLine="394"/>
              <w:rPr>
                <w:rFonts w:ascii="Times New Roman" w:eastAsia="宋体" w:hAnsi="Times New Roman" w:cs="Times New Roman"/>
                <w:b/>
                <w:sz w:val="20"/>
              </w:rPr>
            </w:pPr>
            <w:proofErr w:type="spellStart"/>
            <w:r>
              <w:rPr>
                <w:rFonts w:ascii="Times New Roman" w:eastAsia="宋体" w:hAnsi="Times New Roman" w:cs="Times New Roman"/>
                <w:b/>
                <w:spacing w:val="-2"/>
                <w:sz w:val="20"/>
              </w:rPr>
              <w:t>温带</w:t>
            </w:r>
            <w:proofErr w:type="spellEnd"/>
            <w:r>
              <w:rPr>
                <w:rFonts w:ascii="Times New Roman" w:eastAsia="宋体" w:hAnsi="Times New Roman" w:cs="Times New Roman"/>
                <w:b/>
                <w:spacing w:val="-2"/>
                <w:sz w:val="20"/>
              </w:rPr>
              <w:t>/</w:t>
            </w:r>
            <w:proofErr w:type="spellStart"/>
            <w:r>
              <w:rPr>
                <w:rFonts w:ascii="Times New Roman" w:eastAsia="宋体" w:hAnsi="Times New Roman" w:cs="Times New Roman"/>
                <w:b/>
                <w:spacing w:val="-2"/>
                <w:sz w:val="20"/>
              </w:rPr>
              <w:t>北方</w:t>
            </w:r>
            <w:proofErr w:type="spellEnd"/>
          </w:p>
        </w:tc>
        <w:tc>
          <w:tcPr>
            <w:tcW w:w="1440" w:type="dxa"/>
          </w:tcPr>
          <w:p w14:paraId="28A46F5F" w14:textId="77777777" w:rsidR="00D16BE9" w:rsidRDefault="00AC4FA2">
            <w:pPr>
              <w:pStyle w:val="TableParagraph"/>
              <w:spacing w:before="0" w:line="300" w:lineRule="auto"/>
              <w:ind w:left="0" w:firstLineChars="200" w:firstLine="382"/>
              <w:rPr>
                <w:rFonts w:ascii="Times New Roman" w:eastAsia="宋体" w:hAnsi="Times New Roman" w:cs="Times New Roman"/>
                <w:b/>
                <w:sz w:val="20"/>
              </w:rPr>
            </w:pPr>
            <w:proofErr w:type="spellStart"/>
            <w:r>
              <w:rPr>
                <w:rFonts w:ascii="Times New Roman" w:eastAsia="宋体" w:hAnsi="Times New Roman" w:cs="Times New Roman"/>
                <w:b/>
                <w:spacing w:val="-5"/>
                <w:sz w:val="20"/>
              </w:rPr>
              <w:t>干燥的</w:t>
            </w:r>
            <w:proofErr w:type="spellEnd"/>
          </w:p>
        </w:tc>
        <w:tc>
          <w:tcPr>
            <w:tcW w:w="1984" w:type="dxa"/>
          </w:tcPr>
          <w:p w14:paraId="4751532C" w14:textId="77777777" w:rsidR="00D16BE9" w:rsidRDefault="00AC4FA2">
            <w:pPr>
              <w:pStyle w:val="TableParagraph"/>
              <w:spacing w:before="0" w:line="300" w:lineRule="auto"/>
              <w:ind w:left="0" w:firstLineChars="200" w:firstLine="384"/>
              <w:rPr>
                <w:rFonts w:ascii="Times New Roman" w:eastAsia="宋体" w:hAnsi="Times New Roman" w:cs="Times New Roman"/>
                <w:sz w:val="20"/>
              </w:rPr>
            </w:pPr>
            <w:r>
              <w:rPr>
                <w:rFonts w:ascii="Times New Roman" w:eastAsia="宋体" w:hAnsi="Times New Roman" w:cs="Times New Roman"/>
                <w:spacing w:val="-4"/>
                <w:sz w:val="20"/>
              </w:rPr>
              <w:t>0.80</w:t>
            </w:r>
          </w:p>
        </w:tc>
        <w:tc>
          <w:tcPr>
            <w:tcW w:w="1258" w:type="dxa"/>
          </w:tcPr>
          <w:p w14:paraId="15F099A7" w14:textId="77777777" w:rsidR="00D16BE9" w:rsidRDefault="00AC4FA2">
            <w:pPr>
              <w:pStyle w:val="TableParagraph"/>
              <w:spacing w:before="0" w:line="300" w:lineRule="auto"/>
              <w:ind w:left="0" w:firstLineChars="200" w:firstLine="400"/>
              <w:rPr>
                <w:rFonts w:ascii="Times New Roman" w:eastAsia="宋体" w:hAnsi="Times New Roman" w:cs="Times New Roman"/>
                <w:sz w:val="20"/>
              </w:rPr>
            </w:pPr>
            <w:r>
              <w:rPr>
                <w:rFonts w:ascii="Times New Roman" w:eastAsia="宋体" w:hAnsi="Times New Roman" w:cs="Times New Roman"/>
                <w:sz w:val="20"/>
              </w:rPr>
              <w:t>9 %</w:t>
            </w:r>
          </w:p>
        </w:tc>
      </w:tr>
      <w:tr w:rsidR="00D16BE9" w14:paraId="540521D0" w14:textId="77777777">
        <w:trPr>
          <w:trHeight w:val="429"/>
        </w:trPr>
        <w:tc>
          <w:tcPr>
            <w:tcW w:w="2266" w:type="dxa"/>
            <w:vMerge/>
            <w:tcBorders>
              <w:top w:val="nil"/>
            </w:tcBorders>
          </w:tcPr>
          <w:p w14:paraId="1203DE58" w14:textId="77777777" w:rsidR="00D16BE9" w:rsidRDefault="00D16BE9">
            <w:pPr>
              <w:spacing w:line="300" w:lineRule="auto"/>
              <w:ind w:firstLine="40"/>
              <w:rPr>
                <w:rFonts w:eastAsia="宋体" w:cs="Times New Roman"/>
                <w:sz w:val="2"/>
                <w:szCs w:val="2"/>
              </w:rPr>
            </w:pPr>
          </w:p>
        </w:tc>
        <w:tc>
          <w:tcPr>
            <w:tcW w:w="2343" w:type="dxa"/>
            <w:vMerge/>
            <w:tcBorders>
              <w:top w:val="nil"/>
            </w:tcBorders>
          </w:tcPr>
          <w:p w14:paraId="397581F4" w14:textId="77777777" w:rsidR="00D16BE9" w:rsidRDefault="00D16BE9">
            <w:pPr>
              <w:spacing w:line="300" w:lineRule="auto"/>
              <w:ind w:firstLine="40"/>
              <w:rPr>
                <w:rFonts w:eastAsia="宋体" w:cs="Times New Roman"/>
                <w:sz w:val="2"/>
                <w:szCs w:val="2"/>
              </w:rPr>
            </w:pPr>
          </w:p>
        </w:tc>
        <w:tc>
          <w:tcPr>
            <w:tcW w:w="1440" w:type="dxa"/>
          </w:tcPr>
          <w:p w14:paraId="6C073904" w14:textId="77777777" w:rsidR="00D16BE9" w:rsidRDefault="00AC4FA2">
            <w:pPr>
              <w:pStyle w:val="TableParagraph"/>
              <w:spacing w:before="0" w:line="300" w:lineRule="auto"/>
              <w:ind w:left="0" w:firstLineChars="200" w:firstLine="394"/>
              <w:rPr>
                <w:rFonts w:ascii="Times New Roman" w:eastAsia="宋体" w:hAnsi="Times New Roman" w:cs="Times New Roman"/>
                <w:b/>
                <w:sz w:val="20"/>
              </w:rPr>
            </w:pPr>
            <w:proofErr w:type="spellStart"/>
            <w:r>
              <w:rPr>
                <w:rFonts w:ascii="Times New Roman" w:eastAsia="宋体" w:hAnsi="Times New Roman" w:cs="Times New Roman"/>
                <w:b/>
                <w:spacing w:val="-2"/>
                <w:sz w:val="20"/>
              </w:rPr>
              <w:t>潮湿的</w:t>
            </w:r>
            <w:proofErr w:type="spellEnd"/>
          </w:p>
        </w:tc>
        <w:tc>
          <w:tcPr>
            <w:tcW w:w="1984" w:type="dxa"/>
          </w:tcPr>
          <w:p w14:paraId="6C234450" w14:textId="77777777" w:rsidR="00D16BE9" w:rsidRDefault="00AC4FA2">
            <w:pPr>
              <w:pStyle w:val="TableParagraph"/>
              <w:spacing w:before="0" w:line="300" w:lineRule="auto"/>
              <w:ind w:left="0" w:firstLineChars="200" w:firstLine="384"/>
              <w:rPr>
                <w:rFonts w:ascii="Times New Roman" w:eastAsia="宋体" w:hAnsi="Times New Roman" w:cs="Times New Roman"/>
                <w:sz w:val="20"/>
              </w:rPr>
            </w:pPr>
            <w:r>
              <w:rPr>
                <w:rFonts w:ascii="Times New Roman" w:eastAsia="宋体" w:hAnsi="Times New Roman" w:cs="Times New Roman"/>
                <w:spacing w:val="-4"/>
                <w:sz w:val="20"/>
              </w:rPr>
              <w:t>0.69</w:t>
            </w:r>
          </w:p>
        </w:tc>
        <w:tc>
          <w:tcPr>
            <w:tcW w:w="1258" w:type="dxa"/>
          </w:tcPr>
          <w:p w14:paraId="2000A6A1" w14:textId="77777777" w:rsidR="00D16BE9" w:rsidRDefault="00AC4FA2">
            <w:pPr>
              <w:pStyle w:val="TableParagraph"/>
              <w:spacing w:before="0" w:line="300" w:lineRule="auto"/>
              <w:ind w:left="0" w:firstLineChars="200" w:firstLine="400"/>
              <w:rPr>
                <w:rFonts w:ascii="Times New Roman" w:eastAsia="宋体" w:hAnsi="Times New Roman" w:cs="Times New Roman"/>
                <w:sz w:val="20"/>
              </w:rPr>
            </w:pPr>
            <w:r>
              <w:rPr>
                <w:rFonts w:ascii="Times New Roman" w:eastAsia="宋体" w:hAnsi="Times New Roman" w:cs="Times New Roman"/>
                <w:sz w:val="20"/>
              </w:rPr>
              <w:t>12 %</w:t>
            </w:r>
          </w:p>
        </w:tc>
      </w:tr>
      <w:tr w:rsidR="00D16BE9" w14:paraId="0F158910" w14:textId="77777777">
        <w:trPr>
          <w:trHeight w:val="430"/>
        </w:trPr>
        <w:tc>
          <w:tcPr>
            <w:tcW w:w="2266" w:type="dxa"/>
            <w:vMerge/>
            <w:tcBorders>
              <w:top w:val="nil"/>
            </w:tcBorders>
          </w:tcPr>
          <w:p w14:paraId="63EF12A9" w14:textId="77777777" w:rsidR="00D16BE9" w:rsidRDefault="00D16BE9">
            <w:pPr>
              <w:spacing w:line="300" w:lineRule="auto"/>
              <w:ind w:firstLine="40"/>
              <w:rPr>
                <w:rFonts w:eastAsia="宋体" w:cs="Times New Roman"/>
                <w:sz w:val="2"/>
                <w:szCs w:val="2"/>
              </w:rPr>
            </w:pPr>
          </w:p>
        </w:tc>
        <w:tc>
          <w:tcPr>
            <w:tcW w:w="2343" w:type="dxa"/>
            <w:vMerge w:val="restart"/>
          </w:tcPr>
          <w:p w14:paraId="65ABBF06" w14:textId="77777777" w:rsidR="00D16BE9" w:rsidRDefault="00AC4FA2">
            <w:pPr>
              <w:pStyle w:val="TableParagraph"/>
              <w:spacing w:before="0" w:line="300" w:lineRule="auto"/>
              <w:ind w:left="0" w:firstLineChars="200" w:firstLine="394"/>
              <w:rPr>
                <w:rFonts w:ascii="Times New Roman" w:eastAsia="宋体" w:hAnsi="Times New Roman" w:cs="Times New Roman"/>
                <w:b/>
                <w:sz w:val="20"/>
              </w:rPr>
            </w:pPr>
            <w:proofErr w:type="spellStart"/>
            <w:r>
              <w:rPr>
                <w:rFonts w:ascii="Times New Roman" w:eastAsia="宋体" w:hAnsi="Times New Roman" w:cs="Times New Roman"/>
                <w:b/>
                <w:spacing w:val="-2"/>
                <w:sz w:val="20"/>
              </w:rPr>
              <w:t>热带的</w:t>
            </w:r>
            <w:proofErr w:type="spellEnd"/>
          </w:p>
        </w:tc>
        <w:tc>
          <w:tcPr>
            <w:tcW w:w="1440" w:type="dxa"/>
          </w:tcPr>
          <w:p w14:paraId="08CC3D06" w14:textId="77777777" w:rsidR="00D16BE9" w:rsidRDefault="00AC4FA2">
            <w:pPr>
              <w:pStyle w:val="TableParagraph"/>
              <w:spacing w:before="0" w:line="300" w:lineRule="auto"/>
              <w:ind w:left="0" w:firstLineChars="200" w:firstLine="382"/>
              <w:rPr>
                <w:rFonts w:ascii="Times New Roman" w:eastAsia="宋体" w:hAnsi="Times New Roman" w:cs="Times New Roman"/>
                <w:b/>
                <w:sz w:val="20"/>
              </w:rPr>
            </w:pPr>
            <w:proofErr w:type="spellStart"/>
            <w:r>
              <w:rPr>
                <w:rFonts w:ascii="Times New Roman" w:eastAsia="宋体" w:hAnsi="Times New Roman" w:cs="Times New Roman"/>
                <w:b/>
                <w:spacing w:val="-5"/>
                <w:sz w:val="20"/>
              </w:rPr>
              <w:t>干燥的</w:t>
            </w:r>
            <w:proofErr w:type="spellEnd"/>
          </w:p>
        </w:tc>
        <w:tc>
          <w:tcPr>
            <w:tcW w:w="1984" w:type="dxa"/>
          </w:tcPr>
          <w:p w14:paraId="1E4DBB9D" w14:textId="77777777" w:rsidR="00D16BE9" w:rsidRDefault="00AC4FA2">
            <w:pPr>
              <w:pStyle w:val="TableParagraph"/>
              <w:spacing w:before="0" w:line="300" w:lineRule="auto"/>
              <w:ind w:left="0" w:firstLineChars="200" w:firstLine="384"/>
              <w:rPr>
                <w:rFonts w:ascii="Times New Roman" w:eastAsia="宋体" w:hAnsi="Times New Roman" w:cs="Times New Roman"/>
                <w:sz w:val="20"/>
              </w:rPr>
            </w:pPr>
            <w:r>
              <w:rPr>
                <w:rFonts w:ascii="Times New Roman" w:eastAsia="宋体" w:hAnsi="Times New Roman" w:cs="Times New Roman"/>
                <w:spacing w:val="-4"/>
                <w:sz w:val="20"/>
              </w:rPr>
              <w:t>0.58</w:t>
            </w:r>
          </w:p>
        </w:tc>
        <w:tc>
          <w:tcPr>
            <w:tcW w:w="1258" w:type="dxa"/>
          </w:tcPr>
          <w:p w14:paraId="272344DD" w14:textId="77777777" w:rsidR="00D16BE9" w:rsidRDefault="00AC4FA2">
            <w:pPr>
              <w:pStyle w:val="TableParagraph"/>
              <w:spacing w:before="0" w:line="300" w:lineRule="auto"/>
              <w:ind w:left="0" w:firstLineChars="200" w:firstLine="400"/>
              <w:rPr>
                <w:rFonts w:ascii="Times New Roman" w:eastAsia="宋体" w:hAnsi="Times New Roman" w:cs="Times New Roman"/>
                <w:sz w:val="20"/>
              </w:rPr>
            </w:pPr>
            <w:r>
              <w:rPr>
                <w:rFonts w:ascii="Times New Roman" w:eastAsia="宋体" w:hAnsi="Times New Roman" w:cs="Times New Roman"/>
                <w:sz w:val="20"/>
              </w:rPr>
              <w:t>61 %</w:t>
            </w:r>
          </w:p>
        </w:tc>
      </w:tr>
      <w:tr w:rsidR="00D16BE9" w14:paraId="2B7B8F16" w14:textId="77777777">
        <w:trPr>
          <w:trHeight w:val="429"/>
        </w:trPr>
        <w:tc>
          <w:tcPr>
            <w:tcW w:w="2266" w:type="dxa"/>
            <w:vMerge/>
            <w:tcBorders>
              <w:top w:val="nil"/>
            </w:tcBorders>
          </w:tcPr>
          <w:p w14:paraId="4837D5D2" w14:textId="77777777" w:rsidR="00D16BE9" w:rsidRDefault="00D16BE9">
            <w:pPr>
              <w:spacing w:line="300" w:lineRule="auto"/>
              <w:ind w:firstLine="40"/>
              <w:rPr>
                <w:rFonts w:eastAsia="宋体" w:cs="Times New Roman"/>
                <w:sz w:val="2"/>
                <w:szCs w:val="2"/>
              </w:rPr>
            </w:pPr>
          </w:p>
        </w:tc>
        <w:tc>
          <w:tcPr>
            <w:tcW w:w="2343" w:type="dxa"/>
            <w:vMerge/>
            <w:tcBorders>
              <w:top w:val="nil"/>
            </w:tcBorders>
          </w:tcPr>
          <w:p w14:paraId="2112BD2C" w14:textId="77777777" w:rsidR="00D16BE9" w:rsidRDefault="00D16BE9">
            <w:pPr>
              <w:spacing w:line="300" w:lineRule="auto"/>
              <w:ind w:firstLine="40"/>
              <w:rPr>
                <w:rFonts w:eastAsia="宋体" w:cs="Times New Roman"/>
                <w:sz w:val="2"/>
                <w:szCs w:val="2"/>
              </w:rPr>
            </w:pPr>
          </w:p>
        </w:tc>
        <w:tc>
          <w:tcPr>
            <w:tcW w:w="1440" w:type="dxa"/>
          </w:tcPr>
          <w:p w14:paraId="66EFF954" w14:textId="77777777" w:rsidR="00D16BE9" w:rsidRDefault="00AC4FA2">
            <w:pPr>
              <w:pStyle w:val="TableParagraph"/>
              <w:spacing w:before="0" w:line="300" w:lineRule="auto"/>
              <w:ind w:left="0" w:firstLineChars="200" w:firstLine="394"/>
              <w:rPr>
                <w:rFonts w:ascii="Times New Roman" w:eastAsia="宋体" w:hAnsi="Times New Roman" w:cs="Times New Roman"/>
                <w:b/>
                <w:sz w:val="20"/>
              </w:rPr>
            </w:pPr>
            <w:proofErr w:type="spellStart"/>
            <w:r>
              <w:rPr>
                <w:rFonts w:ascii="Times New Roman" w:eastAsia="宋体" w:hAnsi="Times New Roman" w:cs="Times New Roman"/>
                <w:b/>
                <w:spacing w:val="-2"/>
                <w:sz w:val="20"/>
              </w:rPr>
              <w:t>潮湿的</w:t>
            </w:r>
            <w:proofErr w:type="spellEnd"/>
          </w:p>
        </w:tc>
        <w:tc>
          <w:tcPr>
            <w:tcW w:w="1984" w:type="dxa"/>
          </w:tcPr>
          <w:p w14:paraId="1F3CFC23" w14:textId="77777777" w:rsidR="00D16BE9" w:rsidRDefault="00AC4FA2">
            <w:pPr>
              <w:pStyle w:val="TableParagraph"/>
              <w:spacing w:before="0" w:line="300" w:lineRule="auto"/>
              <w:ind w:left="0" w:firstLineChars="200" w:firstLine="384"/>
              <w:rPr>
                <w:rFonts w:ascii="Times New Roman" w:eastAsia="宋体" w:hAnsi="Times New Roman" w:cs="Times New Roman"/>
                <w:sz w:val="20"/>
              </w:rPr>
            </w:pPr>
            <w:r>
              <w:rPr>
                <w:rFonts w:ascii="Times New Roman" w:eastAsia="宋体" w:hAnsi="Times New Roman" w:cs="Times New Roman"/>
                <w:spacing w:val="-4"/>
                <w:sz w:val="20"/>
              </w:rPr>
              <w:t>0.48</w:t>
            </w:r>
          </w:p>
        </w:tc>
        <w:tc>
          <w:tcPr>
            <w:tcW w:w="1258" w:type="dxa"/>
          </w:tcPr>
          <w:p w14:paraId="01A17E6B" w14:textId="77777777" w:rsidR="00D16BE9" w:rsidRDefault="00AC4FA2">
            <w:pPr>
              <w:pStyle w:val="TableParagraph"/>
              <w:spacing w:before="0" w:line="300" w:lineRule="auto"/>
              <w:ind w:left="0" w:firstLineChars="200" w:firstLine="400"/>
              <w:rPr>
                <w:rFonts w:ascii="Times New Roman" w:eastAsia="宋体" w:hAnsi="Times New Roman" w:cs="Times New Roman"/>
                <w:sz w:val="20"/>
              </w:rPr>
            </w:pPr>
            <w:r>
              <w:rPr>
                <w:rFonts w:ascii="Times New Roman" w:eastAsia="宋体" w:hAnsi="Times New Roman" w:cs="Times New Roman"/>
                <w:sz w:val="20"/>
              </w:rPr>
              <w:t>46 %</w:t>
            </w:r>
          </w:p>
        </w:tc>
      </w:tr>
      <w:tr w:rsidR="00D16BE9" w14:paraId="5FE9D84E" w14:textId="77777777">
        <w:trPr>
          <w:trHeight w:val="430"/>
        </w:trPr>
        <w:tc>
          <w:tcPr>
            <w:tcW w:w="2266" w:type="dxa"/>
            <w:vMerge/>
            <w:tcBorders>
              <w:top w:val="nil"/>
            </w:tcBorders>
          </w:tcPr>
          <w:p w14:paraId="3E2D0C05" w14:textId="77777777" w:rsidR="00D16BE9" w:rsidRDefault="00D16BE9">
            <w:pPr>
              <w:spacing w:line="300" w:lineRule="auto"/>
              <w:ind w:firstLine="40"/>
              <w:rPr>
                <w:rFonts w:eastAsia="宋体" w:cs="Times New Roman"/>
                <w:sz w:val="2"/>
                <w:szCs w:val="2"/>
              </w:rPr>
            </w:pPr>
          </w:p>
        </w:tc>
        <w:tc>
          <w:tcPr>
            <w:tcW w:w="2343" w:type="dxa"/>
          </w:tcPr>
          <w:p w14:paraId="6132F6AA" w14:textId="77777777" w:rsidR="00D16BE9" w:rsidRDefault="00AC4FA2">
            <w:pPr>
              <w:pStyle w:val="TableParagraph"/>
              <w:spacing w:before="0" w:line="300" w:lineRule="auto"/>
              <w:ind w:left="0" w:firstLineChars="200" w:firstLine="402"/>
              <w:rPr>
                <w:rFonts w:ascii="Times New Roman" w:eastAsia="宋体" w:hAnsi="Times New Roman" w:cs="Times New Roman"/>
                <w:b/>
                <w:sz w:val="20"/>
              </w:rPr>
            </w:pPr>
            <w:proofErr w:type="spellStart"/>
            <w:r>
              <w:rPr>
                <w:rFonts w:ascii="Times New Roman" w:eastAsia="宋体" w:hAnsi="Times New Roman" w:cs="Times New Roman"/>
                <w:b/>
                <w:sz w:val="20"/>
              </w:rPr>
              <w:t>热带山地</w:t>
            </w:r>
            <w:proofErr w:type="spellEnd"/>
          </w:p>
        </w:tc>
        <w:tc>
          <w:tcPr>
            <w:tcW w:w="1440" w:type="dxa"/>
          </w:tcPr>
          <w:p w14:paraId="7B2DCDFE" w14:textId="77777777" w:rsidR="00D16BE9" w:rsidRDefault="00AC4FA2">
            <w:pPr>
              <w:pStyle w:val="TableParagraph"/>
              <w:spacing w:before="0" w:line="300" w:lineRule="auto"/>
              <w:ind w:left="0" w:firstLineChars="200" w:firstLine="382"/>
              <w:rPr>
                <w:rFonts w:ascii="Times New Roman" w:eastAsia="宋体" w:hAnsi="Times New Roman" w:cs="Times New Roman"/>
                <w:b/>
                <w:sz w:val="20"/>
              </w:rPr>
            </w:pPr>
            <w:proofErr w:type="spellStart"/>
            <w:r>
              <w:rPr>
                <w:rFonts w:ascii="Times New Roman" w:eastAsia="宋体" w:hAnsi="Times New Roman" w:cs="Times New Roman"/>
                <w:b/>
                <w:spacing w:val="-5"/>
                <w:sz w:val="20"/>
              </w:rPr>
              <w:t>不适用的</w:t>
            </w:r>
            <w:proofErr w:type="spellEnd"/>
          </w:p>
        </w:tc>
        <w:tc>
          <w:tcPr>
            <w:tcW w:w="1984" w:type="dxa"/>
          </w:tcPr>
          <w:p w14:paraId="27447B3E" w14:textId="77777777" w:rsidR="00D16BE9" w:rsidRDefault="00AC4FA2">
            <w:pPr>
              <w:pStyle w:val="TableParagraph"/>
              <w:spacing w:before="0" w:line="300" w:lineRule="auto"/>
              <w:ind w:left="0" w:firstLineChars="200" w:firstLine="384"/>
              <w:rPr>
                <w:rFonts w:ascii="Times New Roman" w:eastAsia="宋体" w:hAnsi="Times New Roman" w:cs="Times New Roman"/>
                <w:sz w:val="20"/>
              </w:rPr>
            </w:pPr>
            <w:r>
              <w:rPr>
                <w:rFonts w:ascii="Times New Roman" w:eastAsia="宋体" w:hAnsi="Times New Roman" w:cs="Times New Roman"/>
                <w:spacing w:val="-4"/>
                <w:sz w:val="20"/>
              </w:rPr>
              <w:t>0.64</w:t>
            </w:r>
          </w:p>
        </w:tc>
        <w:tc>
          <w:tcPr>
            <w:tcW w:w="1258" w:type="dxa"/>
          </w:tcPr>
          <w:p w14:paraId="0938B7A5" w14:textId="77777777" w:rsidR="00D16BE9" w:rsidRDefault="00AC4FA2">
            <w:pPr>
              <w:pStyle w:val="TableParagraph"/>
              <w:spacing w:before="0" w:line="300" w:lineRule="auto"/>
              <w:ind w:left="0" w:firstLineChars="200" w:firstLine="400"/>
              <w:rPr>
                <w:rFonts w:ascii="Times New Roman" w:eastAsia="宋体" w:hAnsi="Times New Roman" w:cs="Times New Roman"/>
                <w:sz w:val="20"/>
              </w:rPr>
            </w:pPr>
            <w:r>
              <w:rPr>
                <w:rFonts w:ascii="Times New Roman" w:eastAsia="宋体" w:hAnsi="Times New Roman" w:cs="Times New Roman"/>
                <w:sz w:val="20"/>
              </w:rPr>
              <w:t>50 %</w:t>
            </w:r>
          </w:p>
        </w:tc>
      </w:tr>
    </w:tbl>
    <w:p w14:paraId="291C1E5A" w14:textId="77777777" w:rsidR="00D16BE9" w:rsidRDefault="00AC4FA2">
      <w:pPr>
        <w:pStyle w:val="a8"/>
        <w:spacing w:line="300" w:lineRule="auto"/>
        <w:ind w:firstLineChars="200" w:firstLine="420"/>
        <w:rPr>
          <w:rFonts w:cs="Times New Roman"/>
          <w:b/>
          <w:sz w:val="27"/>
        </w:rPr>
      </w:pPr>
      <w:r>
        <w:rPr>
          <w:rFonts w:cs="Times New Roman"/>
          <w:noProof/>
        </w:rPr>
        <mc:AlternateContent>
          <mc:Choice Requires="wps">
            <w:drawing>
              <wp:anchor distT="0" distB="0" distL="0" distR="0" simplePos="0" relativeHeight="251643392" behindDoc="1" locked="0" layoutInCell="1" allowOverlap="1" wp14:anchorId="75784604" wp14:editId="22230602">
                <wp:simplePos x="0" y="0"/>
                <wp:positionH relativeFrom="page">
                  <wp:posOffset>900430</wp:posOffset>
                </wp:positionH>
                <wp:positionV relativeFrom="paragraph">
                  <wp:posOffset>215265</wp:posOffset>
                </wp:positionV>
                <wp:extent cx="1828800" cy="6985"/>
                <wp:effectExtent l="0" t="0" r="0" b="0"/>
                <wp:wrapTopAndBottom/>
                <wp:docPr id="693" name="docshape1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28800" cy="6985"/>
                        </a:xfrm>
                        <a:prstGeom prst="rect">
                          <a:avLst/>
                        </a:prstGeom>
                        <a:solidFill>
                          <a:srgbClr val="000000"/>
                        </a:solidFill>
                        <a:ln>
                          <a:noFill/>
                        </a:ln>
                      </wps:spPr>
                      <wps:bodyPr rot="0" vert="horz" wrap="square" lIns="91440" tIns="45720" rIns="91440" bIns="45720" anchor="t" anchorCtr="0" upright="1">
                        <a:noAutofit/>
                      </wps:bodyPr>
                    </wps:wsp>
                  </a:graphicData>
                </a:graphic>
              </wp:anchor>
            </w:drawing>
          </mc:Choice>
          <mc:Fallback xmlns:wpsCustomData="http://www.wps.cn/officeDocument/2013/wpsCustomData">
            <w:pict>
              <v:rect id="docshape130" o:spid="_x0000_s1026" o:spt="1" style="position:absolute;left:0pt;margin-left:70.9pt;margin-top:16.95pt;height:0.55pt;width:144pt;mso-position-horizontal-relative:page;mso-wrap-distance-bottom:0pt;mso-wrap-distance-top:0pt;z-index:-251596800;mso-width-relative:page;mso-height-relative:page;" fillcolor="#000000" filled="t" stroked="f" coordsize="21600,21600" o:gfxdata="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">
                <v:fill on="t" focussize="0,0"/>
                <v:stroke on="f"/>
                <v:imagedata o:title=""/>
                <o:lock v:ext="edit" aspectratio="f"/>
                <w10:wrap type="topAndBottom"/>
              </v:rect>
            </w:pict>
          </mc:Fallback>
        </mc:AlternateContent>
      </w:r>
    </w:p>
    <w:p w14:paraId="36C51965" w14:textId="77777777" w:rsidR="00D16BE9" w:rsidRDefault="00D16BE9">
      <w:pPr>
        <w:pStyle w:val="a8"/>
        <w:spacing w:line="300" w:lineRule="auto"/>
        <w:ind w:firstLineChars="200" w:firstLine="402"/>
        <w:rPr>
          <w:rFonts w:cs="Times New Roman"/>
          <w:b/>
          <w:sz w:val="20"/>
        </w:rPr>
      </w:pPr>
    </w:p>
    <w:p w14:paraId="426C0218" w14:textId="77777777" w:rsidR="00D16BE9" w:rsidRDefault="00AC4FA2">
      <w:pPr>
        <w:spacing w:line="300" w:lineRule="auto"/>
        <w:ind w:firstLine="361"/>
        <w:rPr>
          <w:rFonts w:eastAsia="宋体" w:cs="Times New Roman"/>
          <w:b/>
          <w:bCs/>
          <w:sz w:val="18"/>
          <w:szCs w:val="18"/>
        </w:rPr>
      </w:pPr>
      <w:r>
        <w:rPr>
          <w:rFonts w:eastAsia="宋体" w:cs="Times New Roman"/>
          <w:b/>
          <w:bCs/>
          <w:sz w:val="18"/>
          <w:szCs w:val="18"/>
        </w:rPr>
        <w:t>225</w:t>
      </w:r>
      <w:r>
        <w:rPr>
          <w:rFonts w:eastAsia="宋体" w:cs="Times New Roman"/>
          <w:b/>
          <w:bCs/>
          <w:sz w:val="18"/>
          <w:szCs w:val="18"/>
        </w:rPr>
        <w:t>误差</w:t>
      </w:r>
      <w:r>
        <w:rPr>
          <w:rFonts w:eastAsia="宋体" w:cs="Times New Roman"/>
          <w:b/>
          <w:bCs/>
          <w:sz w:val="18"/>
          <w:szCs w:val="18"/>
        </w:rPr>
        <w:t>=</w:t>
      </w:r>
      <w:r>
        <w:rPr>
          <w:rFonts w:eastAsia="宋体" w:cs="Times New Roman"/>
          <w:b/>
          <w:bCs/>
          <w:sz w:val="18"/>
          <w:szCs w:val="18"/>
        </w:rPr>
        <w:t>两个标准偏差，以平均值的百分比表示；如果没有足够的研究可用于统计分析，则默认使用</w:t>
      </w:r>
      <w:proofErr w:type="gramStart"/>
      <w:r>
        <w:rPr>
          <w:rFonts w:eastAsia="宋体" w:cs="Times New Roman"/>
          <w:b/>
          <w:bCs/>
          <w:sz w:val="18"/>
          <w:szCs w:val="18"/>
        </w:rPr>
        <w:t>基于专家</w:t>
      </w:r>
      <w:proofErr w:type="gramEnd"/>
      <w:r>
        <w:rPr>
          <w:rFonts w:eastAsia="宋体" w:cs="Times New Roman"/>
          <w:b/>
          <w:bCs/>
          <w:sz w:val="18"/>
          <w:szCs w:val="18"/>
        </w:rPr>
        <w:t>判断的值</w:t>
      </w:r>
      <w:r>
        <w:rPr>
          <w:rFonts w:eastAsia="宋体" w:cs="Times New Roman"/>
          <w:b/>
          <w:bCs/>
          <w:sz w:val="18"/>
          <w:szCs w:val="18"/>
        </w:rPr>
        <w:t>(40 %</w:t>
      </w:r>
      <w:r>
        <w:rPr>
          <w:rFonts w:eastAsia="宋体" w:cs="Times New Roman"/>
          <w:b/>
          <w:bCs/>
          <w:sz w:val="18"/>
          <w:szCs w:val="18"/>
        </w:rPr>
        <w:t>、</w:t>
      </w:r>
      <w:r>
        <w:rPr>
          <w:rFonts w:eastAsia="宋体" w:cs="Times New Roman"/>
          <w:b/>
          <w:bCs/>
          <w:sz w:val="18"/>
          <w:szCs w:val="18"/>
        </w:rPr>
        <w:t>50%</w:t>
      </w:r>
      <w:r>
        <w:rPr>
          <w:rFonts w:eastAsia="宋体" w:cs="Times New Roman"/>
          <w:b/>
          <w:bCs/>
          <w:sz w:val="18"/>
          <w:szCs w:val="18"/>
        </w:rPr>
        <w:t>或</w:t>
      </w:r>
      <w:r>
        <w:rPr>
          <w:rFonts w:eastAsia="宋体" w:cs="Times New Roman"/>
          <w:b/>
          <w:bCs/>
          <w:sz w:val="18"/>
          <w:szCs w:val="18"/>
        </w:rPr>
        <w:t>90%)</w:t>
      </w:r>
      <w:r>
        <w:rPr>
          <w:rFonts w:eastAsia="宋体" w:cs="Times New Roman"/>
          <w:b/>
          <w:bCs/>
          <w:sz w:val="18"/>
          <w:szCs w:val="18"/>
        </w:rPr>
        <w:t>作为误差的度量。</w:t>
      </w:r>
      <w:r>
        <w:rPr>
          <w:rFonts w:eastAsia="宋体" w:cs="Times New Roman"/>
          <w:b/>
          <w:bCs/>
          <w:sz w:val="18"/>
          <w:szCs w:val="18"/>
        </w:rPr>
        <w:t>NA</w:t>
      </w:r>
      <w:r>
        <w:rPr>
          <w:rFonts w:eastAsia="宋体" w:cs="Times New Roman"/>
          <w:b/>
          <w:bCs/>
          <w:sz w:val="18"/>
          <w:szCs w:val="18"/>
        </w:rPr>
        <w:t>表示</w:t>
      </w:r>
      <w:r>
        <w:rPr>
          <w:rFonts w:eastAsia="宋体" w:cs="Times New Roman"/>
          <w:b/>
          <w:bCs/>
          <w:sz w:val="18"/>
          <w:szCs w:val="18"/>
        </w:rPr>
        <w:t>“</w:t>
      </w:r>
      <w:r>
        <w:rPr>
          <w:rFonts w:eastAsia="宋体" w:cs="Times New Roman"/>
          <w:b/>
          <w:bCs/>
          <w:sz w:val="18"/>
          <w:szCs w:val="18"/>
        </w:rPr>
        <w:t>不适用</w:t>
      </w:r>
      <w:r>
        <w:rPr>
          <w:rFonts w:eastAsia="宋体" w:cs="Times New Roman"/>
          <w:b/>
          <w:bCs/>
          <w:sz w:val="18"/>
          <w:szCs w:val="18"/>
        </w:rPr>
        <w:t>”,</w:t>
      </w:r>
      <w:r>
        <w:rPr>
          <w:rFonts w:eastAsia="宋体" w:cs="Times New Roman"/>
          <w:b/>
          <w:bCs/>
          <w:sz w:val="18"/>
          <w:szCs w:val="18"/>
        </w:rPr>
        <w:t>即构成输入或管理类参考值或名义实践的因子值。这一误差范围不包括潜在的系统误差，因为小样本可能无法代表世界所有地区的真实影响。</w:t>
      </w:r>
    </w:p>
    <w:p w14:paraId="44993AB8" w14:textId="77777777" w:rsidR="00D16BE9" w:rsidRDefault="00D16BE9">
      <w:pPr>
        <w:spacing w:line="300" w:lineRule="auto"/>
        <w:ind w:firstLine="360"/>
        <w:rPr>
          <w:rFonts w:eastAsia="宋体" w:cs="Times New Roman"/>
          <w:sz w:val="18"/>
        </w:rPr>
        <w:sectPr w:rsidR="00D16BE9">
          <w:headerReference w:type="default" r:id="rId139"/>
          <w:footerReference w:type="default" r:id="rId140"/>
          <w:pgSz w:w="11910" w:h="16840"/>
          <w:pgMar w:top="1040" w:right="1160" w:bottom="1040" w:left="1120" w:header="835" w:footer="852" w:gutter="0"/>
          <w:cols w:space="720"/>
        </w:sectPr>
      </w:pPr>
    </w:p>
    <w:p w14:paraId="456E832E" w14:textId="77777777" w:rsidR="00D16BE9" w:rsidRDefault="00D16BE9">
      <w:pPr>
        <w:pStyle w:val="a8"/>
        <w:spacing w:line="300" w:lineRule="auto"/>
        <w:ind w:firstLineChars="200" w:firstLine="400"/>
        <w:rPr>
          <w:rFonts w:cs="Times New Roman"/>
          <w:sz w:val="20"/>
          <w:lang w:eastAsia="zh-CN"/>
        </w:rPr>
      </w:pPr>
    </w:p>
    <w:p w14:paraId="3BAB497D" w14:textId="77777777" w:rsidR="00D16BE9" w:rsidRDefault="00D16BE9">
      <w:pPr>
        <w:pStyle w:val="a8"/>
        <w:spacing w:line="300" w:lineRule="auto"/>
        <w:ind w:firstLineChars="200" w:firstLine="240"/>
        <w:rPr>
          <w:rFonts w:cs="Times New Roman"/>
          <w:sz w:val="12"/>
          <w:lang w:eastAsia="zh-CN"/>
        </w:rPr>
      </w:pPr>
    </w:p>
    <w:tbl>
      <w:tblPr>
        <w:tblStyle w:val="TableNormal"/>
        <w:tblW w:w="0" w:type="auto"/>
        <w:tblInd w:w="1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266"/>
        <w:gridCol w:w="2343"/>
        <w:gridCol w:w="1440"/>
        <w:gridCol w:w="1984"/>
        <w:gridCol w:w="1258"/>
      </w:tblGrid>
      <w:tr w:rsidR="00D16BE9" w14:paraId="1B451A26" w14:textId="77777777">
        <w:trPr>
          <w:trHeight w:val="682"/>
        </w:trPr>
        <w:tc>
          <w:tcPr>
            <w:tcW w:w="2266" w:type="dxa"/>
          </w:tcPr>
          <w:p w14:paraId="352F08B8" w14:textId="77777777" w:rsidR="00D16BE9" w:rsidRDefault="00AC4FA2">
            <w:pPr>
              <w:pStyle w:val="TableParagraph"/>
              <w:spacing w:before="0" w:line="300" w:lineRule="auto"/>
              <w:ind w:left="0" w:firstLineChars="200" w:firstLine="394"/>
              <w:rPr>
                <w:rFonts w:ascii="Times New Roman" w:eastAsia="宋体" w:hAnsi="Times New Roman" w:cs="Times New Roman"/>
                <w:b/>
                <w:sz w:val="20"/>
              </w:rPr>
            </w:pPr>
            <w:proofErr w:type="spellStart"/>
            <w:r>
              <w:rPr>
                <w:rFonts w:ascii="Times New Roman" w:eastAsia="宋体" w:hAnsi="Times New Roman" w:cs="Times New Roman"/>
                <w:b/>
                <w:spacing w:val="-2"/>
                <w:sz w:val="20"/>
              </w:rPr>
              <w:t>永久草原</w:t>
            </w:r>
            <w:proofErr w:type="spellEnd"/>
          </w:p>
        </w:tc>
        <w:tc>
          <w:tcPr>
            <w:tcW w:w="2343" w:type="dxa"/>
          </w:tcPr>
          <w:p w14:paraId="686E392F" w14:textId="77777777" w:rsidR="00D16BE9" w:rsidRDefault="00AC4FA2">
            <w:pPr>
              <w:pStyle w:val="TableParagraph"/>
              <w:spacing w:before="0" w:line="300" w:lineRule="auto"/>
              <w:ind w:left="0" w:firstLineChars="200" w:firstLine="382"/>
              <w:rPr>
                <w:rFonts w:ascii="Times New Roman" w:eastAsia="宋体" w:hAnsi="Times New Roman" w:cs="Times New Roman"/>
                <w:b/>
                <w:sz w:val="20"/>
              </w:rPr>
            </w:pPr>
            <w:proofErr w:type="spellStart"/>
            <w:r>
              <w:rPr>
                <w:rFonts w:ascii="Times New Roman" w:eastAsia="宋体" w:hAnsi="Times New Roman" w:cs="Times New Roman"/>
                <w:b/>
                <w:spacing w:val="-5"/>
                <w:sz w:val="20"/>
              </w:rPr>
              <w:t>全部</w:t>
            </w:r>
            <w:proofErr w:type="spellEnd"/>
          </w:p>
        </w:tc>
        <w:tc>
          <w:tcPr>
            <w:tcW w:w="1440" w:type="dxa"/>
          </w:tcPr>
          <w:p w14:paraId="67949EB5" w14:textId="77777777" w:rsidR="00D16BE9" w:rsidRDefault="00D16BE9">
            <w:pPr>
              <w:pStyle w:val="TableParagraph"/>
              <w:spacing w:before="0" w:line="300" w:lineRule="auto"/>
              <w:ind w:left="0" w:firstLineChars="200" w:firstLine="360"/>
              <w:rPr>
                <w:rFonts w:ascii="Times New Roman" w:eastAsia="宋体" w:hAnsi="Times New Roman" w:cs="Times New Roman"/>
                <w:sz w:val="18"/>
              </w:rPr>
            </w:pPr>
          </w:p>
        </w:tc>
        <w:tc>
          <w:tcPr>
            <w:tcW w:w="1984" w:type="dxa"/>
          </w:tcPr>
          <w:p w14:paraId="4B996F67" w14:textId="77777777" w:rsidR="00D16BE9" w:rsidRDefault="00AC4FA2">
            <w:pPr>
              <w:pStyle w:val="TableParagraph"/>
              <w:spacing w:before="0" w:line="300" w:lineRule="auto"/>
              <w:ind w:left="0" w:firstLineChars="200" w:firstLine="384"/>
              <w:rPr>
                <w:rFonts w:ascii="Times New Roman" w:eastAsia="宋体" w:hAnsi="Times New Roman" w:cs="Times New Roman"/>
                <w:sz w:val="20"/>
              </w:rPr>
            </w:pPr>
            <w:r>
              <w:rPr>
                <w:rFonts w:ascii="Times New Roman" w:eastAsia="宋体" w:hAnsi="Times New Roman" w:cs="Times New Roman"/>
                <w:spacing w:val="-4"/>
                <w:sz w:val="20"/>
              </w:rPr>
              <w:t>1.00</w:t>
            </w:r>
          </w:p>
        </w:tc>
        <w:tc>
          <w:tcPr>
            <w:tcW w:w="1258" w:type="dxa"/>
          </w:tcPr>
          <w:p w14:paraId="5853A09A" w14:textId="77777777" w:rsidR="00D16BE9" w:rsidRDefault="00D16BE9">
            <w:pPr>
              <w:pStyle w:val="TableParagraph"/>
              <w:spacing w:before="0" w:line="300" w:lineRule="auto"/>
              <w:ind w:left="0" w:firstLineChars="200" w:firstLine="360"/>
              <w:rPr>
                <w:rFonts w:ascii="Times New Roman" w:eastAsia="宋体" w:hAnsi="Times New Roman" w:cs="Times New Roman"/>
                <w:sz w:val="18"/>
              </w:rPr>
            </w:pPr>
          </w:p>
        </w:tc>
      </w:tr>
      <w:tr w:rsidR="00D16BE9" w14:paraId="1A918A5D" w14:textId="77777777">
        <w:trPr>
          <w:trHeight w:val="430"/>
        </w:trPr>
        <w:tc>
          <w:tcPr>
            <w:tcW w:w="2266" w:type="dxa"/>
          </w:tcPr>
          <w:p w14:paraId="4508F45A" w14:textId="77777777" w:rsidR="00D16BE9" w:rsidRDefault="00AC4FA2">
            <w:pPr>
              <w:pStyle w:val="TableParagraph"/>
              <w:spacing w:before="0" w:line="300" w:lineRule="auto"/>
              <w:ind w:left="0" w:firstLineChars="200" w:firstLine="402"/>
              <w:rPr>
                <w:rFonts w:ascii="Times New Roman" w:eastAsia="宋体" w:hAnsi="Times New Roman" w:cs="Times New Roman"/>
                <w:b/>
                <w:sz w:val="20"/>
              </w:rPr>
            </w:pPr>
            <w:proofErr w:type="spellStart"/>
            <w:r>
              <w:rPr>
                <w:rFonts w:ascii="Times New Roman" w:eastAsia="宋体" w:hAnsi="Times New Roman" w:cs="Times New Roman"/>
                <w:b/>
                <w:sz w:val="20"/>
              </w:rPr>
              <w:t>水稻</w:t>
            </w:r>
            <w:proofErr w:type="spellEnd"/>
          </w:p>
        </w:tc>
        <w:tc>
          <w:tcPr>
            <w:tcW w:w="2343" w:type="dxa"/>
          </w:tcPr>
          <w:p w14:paraId="039304A7" w14:textId="77777777" w:rsidR="00D16BE9" w:rsidRDefault="00AC4FA2">
            <w:pPr>
              <w:pStyle w:val="TableParagraph"/>
              <w:spacing w:before="0" w:line="300" w:lineRule="auto"/>
              <w:ind w:left="0" w:firstLineChars="200" w:firstLine="382"/>
              <w:rPr>
                <w:rFonts w:ascii="Times New Roman" w:eastAsia="宋体" w:hAnsi="Times New Roman" w:cs="Times New Roman"/>
                <w:b/>
                <w:sz w:val="20"/>
              </w:rPr>
            </w:pPr>
            <w:proofErr w:type="spellStart"/>
            <w:r>
              <w:rPr>
                <w:rFonts w:ascii="Times New Roman" w:eastAsia="宋体" w:hAnsi="Times New Roman" w:cs="Times New Roman"/>
                <w:b/>
                <w:spacing w:val="-5"/>
                <w:sz w:val="20"/>
              </w:rPr>
              <w:t>全部</w:t>
            </w:r>
            <w:proofErr w:type="spellEnd"/>
          </w:p>
        </w:tc>
        <w:tc>
          <w:tcPr>
            <w:tcW w:w="1440" w:type="dxa"/>
            <w:vMerge w:val="restart"/>
          </w:tcPr>
          <w:p w14:paraId="3A2639FC" w14:textId="77777777" w:rsidR="00D16BE9" w:rsidRDefault="00AC4FA2">
            <w:pPr>
              <w:pStyle w:val="TableParagraph"/>
              <w:spacing w:before="0" w:line="300" w:lineRule="auto"/>
              <w:ind w:left="0" w:firstLineChars="200" w:firstLine="402"/>
              <w:rPr>
                <w:rFonts w:ascii="Times New Roman" w:eastAsia="宋体" w:hAnsi="Times New Roman" w:cs="Times New Roman"/>
                <w:b/>
                <w:sz w:val="20"/>
              </w:rPr>
            </w:pPr>
            <w:proofErr w:type="spellStart"/>
            <w:r>
              <w:rPr>
                <w:rFonts w:ascii="Times New Roman" w:eastAsia="宋体" w:hAnsi="Times New Roman" w:cs="Times New Roman"/>
                <w:b/>
                <w:sz w:val="20"/>
              </w:rPr>
              <w:t>干燥和潮湿</w:t>
            </w:r>
            <w:proofErr w:type="spellEnd"/>
            <w:r>
              <w:rPr>
                <w:rFonts w:ascii="Times New Roman" w:eastAsia="宋体" w:hAnsi="Times New Roman" w:cs="Times New Roman"/>
                <w:b/>
                <w:sz w:val="20"/>
              </w:rPr>
              <w:t>/</w:t>
            </w:r>
            <w:proofErr w:type="spellStart"/>
            <w:r>
              <w:rPr>
                <w:rFonts w:ascii="Times New Roman" w:eastAsia="宋体" w:hAnsi="Times New Roman" w:cs="Times New Roman"/>
                <w:b/>
                <w:sz w:val="20"/>
              </w:rPr>
              <w:t>潮湿</w:t>
            </w:r>
            <w:proofErr w:type="spellEnd"/>
          </w:p>
        </w:tc>
        <w:tc>
          <w:tcPr>
            <w:tcW w:w="1984" w:type="dxa"/>
          </w:tcPr>
          <w:p w14:paraId="678B3EAD" w14:textId="77777777" w:rsidR="00D16BE9" w:rsidRDefault="00AC4FA2">
            <w:pPr>
              <w:pStyle w:val="TableParagraph"/>
              <w:spacing w:before="0" w:line="300" w:lineRule="auto"/>
              <w:ind w:left="0" w:firstLineChars="200" w:firstLine="384"/>
              <w:rPr>
                <w:rFonts w:ascii="Times New Roman" w:eastAsia="宋体" w:hAnsi="Times New Roman" w:cs="Times New Roman"/>
                <w:sz w:val="20"/>
              </w:rPr>
            </w:pPr>
            <w:r>
              <w:rPr>
                <w:rFonts w:ascii="Times New Roman" w:eastAsia="宋体" w:hAnsi="Times New Roman" w:cs="Times New Roman"/>
                <w:spacing w:val="-4"/>
                <w:sz w:val="20"/>
              </w:rPr>
              <w:t>1.10</w:t>
            </w:r>
          </w:p>
        </w:tc>
        <w:tc>
          <w:tcPr>
            <w:tcW w:w="1258" w:type="dxa"/>
          </w:tcPr>
          <w:p w14:paraId="63F073A6" w14:textId="77777777" w:rsidR="00D16BE9" w:rsidRDefault="00AC4FA2">
            <w:pPr>
              <w:pStyle w:val="TableParagraph"/>
              <w:spacing w:before="0" w:line="300" w:lineRule="auto"/>
              <w:ind w:left="0" w:firstLineChars="200" w:firstLine="400"/>
              <w:rPr>
                <w:rFonts w:ascii="Times New Roman" w:eastAsia="宋体" w:hAnsi="Times New Roman" w:cs="Times New Roman"/>
                <w:sz w:val="20"/>
              </w:rPr>
            </w:pPr>
            <w:r>
              <w:rPr>
                <w:rFonts w:ascii="Times New Roman" w:eastAsia="宋体" w:hAnsi="Times New Roman" w:cs="Times New Roman"/>
                <w:sz w:val="20"/>
              </w:rPr>
              <w:t>50 %</w:t>
            </w:r>
          </w:p>
        </w:tc>
      </w:tr>
      <w:tr w:rsidR="00D16BE9" w14:paraId="342807DC" w14:textId="77777777">
        <w:trPr>
          <w:trHeight w:val="429"/>
        </w:trPr>
        <w:tc>
          <w:tcPr>
            <w:tcW w:w="2266" w:type="dxa"/>
          </w:tcPr>
          <w:p w14:paraId="5C75CA34" w14:textId="77777777" w:rsidR="00D16BE9" w:rsidRDefault="00AC4FA2">
            <w:pPr>
              <w:pStyle w:val="TableParagraph"/>
              <w:spacing w:before="0" w:line="300" w:lineRule="auto"/>
              <w:ind w:left="0" w:firstLineChars="200" w:firstLine="402"/>
              <w:rPr>
                <w:rFonts w:ascii="Times New Roman" w:eastAsia="宋体" w:hAnsi="Times New Roman" w:cs="Times New Roman"/>
                <w:b/>
                <w:sz w:val="20"/>
              </w:rPr>
            </w:pPr>
            <w:proofErr w:type="spellStart"/>
            <w:r>
              <w:rPr>
                <w:rFonts w:ascii="Times New Roman" w:eastAsia="宋体" w:hAnsi="Times New Roman" w:cs="Times New Roman"/>
                <w:b/>
                <w:sz w:val="20"/>
              </w:rPr>
              <w:t>多年生</w:t>
            </w:r>
            <w:proofErr w:type="spellEnd"/>
            <w:r>
              <w:rPr>
                <w:rFonts w:ascii="Times New Roman" w:eastAsia="宋体" w:hAnsi="Times New Roman" w:cs="Times New Roman"/>
                <w:b/>
                <w:sz w:val="20"/>
              </w:rPr>
              <w:t>/</w:t>
            </w:r>
            <w:proofErr w:type="spellStart"/>
            <w:r>
              <w:rPr>
                <w:rFonts w:ascii="Times New Roman" w:eastAsia="宋体" w:hAnsi="Times New Roman" w:cs="Times New Roman"/>
                <w:b/>
                <w:sz w:val="20"/>
              </w:rPr>
              <w:t>树木作物</w:t>
            </w:r>
            <w:proofErr w:type="spellEnd"/>
          </w:p>
        </w:tc>
        <w:tc>
          <w:tcPr>
            <w:tcW w:w="2343" w:type="dxa"/>
          </w:tcPr>
          <w:p w14:paraId="2DDB247A" w14:textId="77777777" w:rsidR="00D16BE9" w:rsidRDefault="00AC4FA2">
            <w:pPr>
              <w:pStyle w:val="TableParagraph"/>
              <w:spacing w:before="0" w:line="300" w:lineRule="auto"/>
              <w:ind w:left="0" w:firstLineChars="200" w:firstLine="382"/>
              <w:rPr>
                <w:rFonts w:ascii="Times New Roman" w:eastAsia="宋体" w:hAnsi="Times New Roman" w:cs="Times New Roman"/>
                <w:b/>
                <w:sz w:val="20"/>
              </w:rPr>
            </w:pPr>
            <w:proofErr w:type="spellStart"/>
            <w:r>
              <w:rPr>
                <w:rFonts w:ascii="Times New Roman" w:eastAsia="宋体" w:hAnsi="Times New Roman" w:cs="Times New Roman"/>
                <w:b/>
                <w:spacing w:val="-5"/>
                <w:sz w:val="20"/>
              </w:rPr>
              <w:t>全部</w:t>
            </w:r>
            <w:proofErr w:type="spellEnd"/>
          </w:p>
        </w:tc>
        <w:tc>
          <w:tcPr>
            <w:tcW w:w="1440" w:type="dxa"/>
            <w:vMerge/>
            <w:tcBorders>
              <w:top w:val="nil"/>
            </w:tcBorders>
          </w:tcPr>
          <w:p w14:paraId="4B133243" w14:textId="77777777" w:rsidR="00D16BE9" w:rsidRDefault="00D16BE9">
            <w:pPr>
              <w:spacing w:line="300" w:lineRule="auto"/>
              <w:ind w:firstLine="40"/>
              <w:rPr>
                <w:rFonts w:eastAsia="宋体" w:cs="Times New Roman"/>
                <w:sz w:val="2"/>
                <w:szCs w:val="2"/>
              </w:rPr>
            </w:pPr>
          </w:p>
        </w:tc>
        <w:tc>
          <w:tcPr>
            <w:tcW w:w="1984" w:type="dxa"/>
          </w:tcPr>
          <w:p w14:paraId="3A7C1B4B" w14:textId="77777777" w:rsidR="00D16BE9" w:rsidRDefault="00AC4FA2">
            <w:pPr>
              <w:pStyle w:val="TableParagraph"/>
              <w:spacing w:before="0" w:line="300" w:lineRule="auto"/>
              <w:ind w:left="0" w:firstLineChars="200" w:firstLine="384"/>
              <w:rPr>
                <w:rFonts w:ascii="Times New Roman" w:eastAsia="宋体" w:hAnsi="Times New Roman" w:cs="Times New Roman"/>
                <w:sz w:val="20"/>
              </w:rPr>
            </w:pPr>
            <w:r>
              <w:rPr>
                <w:rFonts w:ascii="Times New Roman" w:eastAsia="宋体" w:hAnsi="Times New Roman" w:cs="Times New Roman"/>
                <w:spacing w:val="-4"/>
                <w:sz w:val="20"/>
              </w:rPr>
              <w:t>1.00</w:t>
            </w:r>
          </w:p>
        </w:tc>
        <w:tc>
          <w:tcPr>
            <w:tcW w:w="1258" w:type="dxa"/>
          </w:tcPr>
          <w:p w14:paraId="462FD5C0" w14:textId="77777777" w:rsidR="00D16BE9" w:rsidRDefault="00AC4FA2">
            <w:pPr>
              <w:pStyle w:val="TableParagraph"/>
              <w:spacing w:before="0" w:line="300" w:lineRule="auto"/>
              <w:ind w:left="0" w:firstLineChars="200" w:firstLine="400"/>
              <w:rPr>
                <w:rFonts w:ascii="Times New Roman" w:eastAsia="宋体" w:hAnsi="Times New Roman" w:cs="Times New Roman"/>
                <w:sz w:val="20"/>
              </w:rPr>
            </w:pPr>
            <w:r>
              <w:rPr>
                <w:rFonts w:ascii="Times New Roman" w:eastAsia="宋体" w:hAnsi="Times New Roman" w:cs="Times New Roman"/>
                <w:sz w:val="20"/>
              </w:rPr>
              <w:t>50 %</w:t>
            </w:r>
          </w:p>
        </w:tc>
      </w:tr>
      <w:tr w:rsidR="00D16BE9" w14:paraId="7E678023" w14:textId="77777777">
        <w:trPr>
          <w:trHeight w:val="430"/>
        </w:trPr>
        <w:tc>
          <w:tcPr>
            <w:tcW w:w="2266" w:type="dxa"/>
            <w:vMerge w:val="restart"/>
          </w:tcPr>
          <w:p w14:paraId="7EC245FB" w14:textId="77777777" w:rsidR="00D16BE9" w:rsidRDefault="00AC4FA2">
            <w:pPr>
              <w:pStyle w:val="TableParagraph"/>
              <w:spacing w:before="0" w:line="300" w:lineRule="auto"/>
              <w:ind w:left="0" w:firstLineChars="200" w:firstLine="402"/>
              <w:rPr>
                <w:rFonts w:ascii="Times New Roman" w:eastAsia="宋体" w:hAnsi="Times New Roman" w:cs="Times New Roman"/>
                <w:b/>
                <w:sz w:val="20"/>
              </w:rPr>
            </w:pPr>
            <w:proofErr w:type="spellStart"/>
            <w:proofErr w:type="gramStart"/>
            <w:r>
              <w:rPr>
                <w:rFonts w:ascii="Times New Roman" w:eastAsia="宋体" w:hAnsi="Times New Roman" w:cs="Times New Roman"/>
                <w:b/>
                <w:sz w:val="20"/>
              </w:rPr>
              <w:t>预留款</w:t>
            </w:r>
            <w:proofErr w:type="spellEnd"/>
            <w:r>
              <w:rPr>
                <w:rFonts w:ascii="Times New Roman" w:eastAsia="宋体" w:hAnsi="Times New Roman" w:cs="Times New Roman"/>
                <w:b/>
                <w:sz w:val="20"/>
              </w:rPr>
              <w:t>(</w:t>
            </w:r>
            <w:proofErr w:type="gramEnd"/>
            <w:r>
              <w:rPr>
                <w:rFonts w:ascii="Times New Roman" w:eastAsia="宋体" w:hAnsi="Times New Roman" w:cs="Times New Roman"/>
                <w:b/>
                <w:sz w:val="20"/>
              </w:rPr>
              <w:t>&lt; 20</w:t>
            </w:r>
            <w:r>
              <w:rPr>
                <w:rFonts w:ascii="Times New Roman" w:eastAsia="宋体" w:hAnsi="Times New Roman" w:cs="Times New Roman"/>
                <w:b/>
                <w:sz w:val="20"/>
              </w:rPr>
              <w:t>年</w:t>
            </w:r>
            <w:r>
              <w:rPr>
                <w:rFonts w:ascii="Times New Roman" w:eastAsia="宋体" w:hAnsi="Times New Roman" w:cs="Times New Roman"/>
                <w:b/>
                <w:sz w:val="20"/>
              </w:rPr>
              <w:t>)</w:t>
            </w:r>
          </w:p>
        </w:tc>
        <w:tc>
          <w:tcPr>
            <w:tcW w:w="2343" w:type="dxa"/>
            <w:vMerge w:val="restart"/>
          </w:tcPr>
          <w:p w14:paraId="7E039DD3" w14:textId="77777777" w:rsidR="00D16BE9" w:rsidRDefault="00AC4FA2">
            <w:pPr>
              <w:pStyle w:val="TableParagraph"/>
              <w:spacing w:before="0" w:line="300" w:lineRule="auto"/>
              <w:ind w:left="0" w:firstLineChars="200" w:firstLine="394"/>
              <w:rPr>
                <w:rFonts w:ascii="Times New Roman" w:eastAsia="宋体" w:hAnsi="Times New Roman" w:cs="Times New Roman"/>
                <w:b/>
                <w:sz w:val="20"/>
              </w:rPr>
            </w:pPr>
            <w:proofErr w:type="spellStart"/>
            <w:r>
              <w:rPr>
                <w:rFonts w:ascii="Times New Roman" w:eastAsia="宋体" w:hAnsi="Times New Roman" w:cs="Times New Roman"/>
                <w:b/>
                <w:spacing w:val="-2"/>
                <w:sz w:val="20"/>
              </w:rPr>
              <w:t>温带</w:t>
            </w:r>
            <w:proofErr w:type="spellEnd"/>
            <w:r>
              <w:rPr>
                <w:rFonts w:ascii="Times New Roman" w:eastAsia="宋体" w:hAnsi="Times New Roman" w:cs="Times New Roman"/>
                <w:b/>
                <w:spacing w:val="-2"/>
                <w:sz w:val="20"/>
              </w:rPr>
              <w:t>/</w:t>
            </w:r>
            <w:proofErr w:type="spellStart"/>
            <w:r>
              <w:rPr>
                <w:rFonts w:ascii="Times New Roman" w:eastAsia="宋体" w:hAnsi="Times New Roman" w:cs="Times New Roman"/>
                <w:b/>
                <w:spacing w:val="-2"/>
                <w:sz w:val="20"/>
              </w:rPr>
              <w:t>北方和热带</w:t>
            </w:r>
            <w:proofErr w:type="spellEnd"/>
          </w:p>
        </w:tc>
        <w:tc>
          <w:tcPr>
            <w:tcW w:w="1440" w:type="dxa"/>
          </w:tcPr>
          <w:p w14:paraId="6BCA9A5D" w14:textId="77777777" w:rsidR="00D16BE9" w:rsidRDefault="00AC4FA2">
            <w:pPr>
              <w:pStyle w:val="TableParagraph"/>
              <w:spacing w:before="0" w:line="300" w:lineRule="auto"/>
              <w:ind w:left="0" w:firstLineChars="200" w:firstLine="382"/>
              <w:rPr>
                <w:rFonts w:ascii="Times New Roman" w:eastAsia="宋体" w:hAnsi="Times New Roman" w:cs="Times New Roman"/>
                <w:b/>
                <w:sz w:val="20"/>
              </w:rPr>
            </w:pPr>
            <w:proofErr w:type="spellStart"/>
            <w:r>
              <w:rPr>
                <w:rFonts w:ascii="Times New Roman" w:eastAsia="宋体" w:hAnsi="Times New Roman" w:cs="Times New Roman"/>
                <w:b/>
                <w:spacing w:val="-5"/>
                <w:sz w:val="20"/>
              </w:rPr>
              <w:t>干燥的</w:t>
            </w:r>
            <w:proofErr w:type="spellEnd"/>
          </w:p>
        </w:tc>
        <w:tc>
          <w:tcPr>
            <w:tcW w:w="1984" w:type="dxa"/>
          </w:tcPr>
          <w:p w14:paraId="5690E595" w14:textId="77777777" w:rsidR="00D16BE9" w:rsidRDefault="00AC4FA2">
            <w:pPr>
              <w:pStyle w:val="TableParagraph"/>
              <w:spacing w:before="0" w:line="300" w:lineRule="auto"/>
              <w:ind w:left="0" w:firstLineChars="200" w:firstLine="384"/>
              <w:rPr>
                <w:rFonts w:ascii="Times New Roman" w:eastAsia="宋体" w:hAnsi="Times New Roman" w:cs="Times New Roman"/>
                <w:sz w:val="20"/>
              </w:rPr>
            </w:pPr>
            <w:r>
              <w:rPr>
                <w:rFonts w:ascii="Times New Roman" w:eastAsia="宋体" w:hAnsi="Times New Roman" w:cs="Times New Roman"/>
                <w:spacing w:val="-4"/>
                <w:sz w:val="20"/>
              </w:rPr>
              <w:t>0.93</w:t>
            </w:r>
          </w:p>
        </w:tc>
        <w:tc>
          <w:tcPr>
            <w:tcW w:w="1258" w:type="dxa"/>
          </w:tcPr>
          <w:p w14:paraId="0FC47274" w14:textId="77777777" w:rsidR="00D16BE9" w:rsidRDefault="00AC4FA2">
            <w:pPr>
              <w:pStyle w:val="TableParagraph"/>
              <w:spacing w:before="0" w:line="300" w:lineRule="auto"/>
              <w:ind w:left="0" w:firstLineChars="200" w:firstLine="400"/>
              <w:rPr>
                <w:rFonts w:ascii="Times New Roman" w:eastAsia="宋体" w:hAnsi="Times New Roman" w:cs="Times New Roman"/>
                <w:sz w:val="20"/>
              </w:rPr>
            </w:pPr>
            <w:r>
              <w:rPr>
                <w:rFonts w:ascii="Times New Roman" w:eastAsia="宋体" w:hAnsi="Times New Roman" w:cs="Times New Roman"/>
                <w:sz w:val="20"/>
              </w:rPr>
              <w:t>11 %</w:t>
            </w:r>
          </w:p>
        </w:tc>
      </w:tr>
      <w:tr w:rsidR="00D16BE9" w14:paraId="34E6F720" w14:textId="77777777">
        <w:trPr>
          <w:trHeight w:val="430"/>
        </w:trPr>
        <w:tc>
          <w:tcPr>
            <w:tcW w:w="2266" w:type="dxa"/>
            <w:vMerge/>
            <w:tcBorders>
              <w:top w:val="nil"/>
            </w:tcBorders>
          </w:tcPr>
          <w:p w14:paraId="63ABC12A" w14:textId="77777777" w:rsidR="00D16BE9" w:rsidRDefault="00D16BE9">
            <w:pPr>
              <w:spacing w:line="300" w:lineRule="auto"/>
              <w:ind w:firstLine="40"/>
              <w:rPr>
                <w:rFonts w:eastAsia="宋体" w:cs="Times New Roman"/>
                <w:sz w:val="2"/>
                <w:szCs w:val="2"/>
              </w:rPr>
            </w:pPr>
          </w:p>
        </w:tc>
        <w:tc>
          <w:tcPr>
            <w:tcW w:w="2343" w:type="dxa"/>
            <w:vMerge/>
            <w:tcBorders>
              <w:top w:val="nil"/>
            </w:tcBorders>
          </w:tcPr>
          <w:p w14:paraId="4F1E4B3D" w14:textId="77777777" w:rsidR="00D16BE9" w:rsidRDefault="00D16BE9">
            <w:pPr>
              <w:spacing w:line="300" w:lineRule="auto"/>
              <w:ind w:firstLine="40"/>
              <w:rPr>
                <w:rFonts w:eastAsia="宋体" w:cs="Times New Roman"/>
                <w:sz w:val="2"/>
                <w:szCs w:val="2"/>
              </w:rPr>
            </w:pPr>
          </w:p>
        </w:tc>
        <w:tc>
          <w:tcPr>
            <w:tcW w:w="1440" w:type="dxa"/>
          </w:tcPr>
          <w:p w14:paraId="58393AFA" w14:textId="77777777" w:rsidR="00D16BE9" w:rsidRDefault="00AC4FA2">
            <w:pPr>
              <w:pStyle w:val="TableParagraph"/>
              <w:spacing w:before="0" w:line="300" w:lineRule="auto"/>
              <w:ind w:left="0" w:firstLineChars="200" w:firstLine="394"/>
              <w:rPr>
                <w:rFonts w:ascii="Times New Roman" w:eastAsia="宋体" w:hAnsi="Times New Roman" w:cs="Times New Roman"/>
                <w:b/>
                <w:sz w:val="20"/>
              </w:rPr>
            </w:pPr>
            <w:proofErr w:type="spellStart"/>
            <w:r>
              <w:rPr>
                <w:rFonts w:ascii="Times New Roman" w:eastAsia="宋体" w:hAnsi="Times New Roman" w:cs="Times New Roman"/>
                <w:b/>
                <w:spacing w:val="-2"/>
                <w:sz w:val="20"/>
              </w:rPr>
              <w:t>潮湿的</w:t>
            </w:r>
            <w:proofErr w:type="spellEnd"/>
          </w:p>
        </w:tc>
        <w:tc>
          <w:tcPr>
            <w:tcW w:w="1984" w:type="dxa"/>
          </w:tcPr>
          <w:p w14:paraId="26985E2A" w14:textId="77777777" w:rsidR="00D16BE9" w:rsidRDefault="00AC4FA2">
            <w:pPr>
              <w:pStyle w:val="TableParagraph"/>
              <w:spacing w:before="0" w:line="300" w:lineRule="auto"/>
              <w:ind w:left="0" w:firstLineChars="200" w:firstLine="384"/>
              <w:rPr>
                <w:rFonts w:ascii="Times New Roman" w:eastAsia="宋体" w:hAnsi="Times New Roman" w:cs="Times New Roman"/>
                <w:sz w:val="20"/>
              </w:rPr>
            </w:pPr>
            <w:r>
              <w:rPr>
                <w:rFonts w:ascii="Times New Roman" w:eastAsia="宋体" w:hAnsi="Times New Roman" w:cs="Times New Roman"/>
                <w:spacing w:val="-4"/>
                <w:sz w:val="20"/>
              </w:rPr>
              <w:t>0.82</w:t>
            </w:r>
          </w:p>
        </w:tc>
        <w:tc>
          <w:tcPr>
            <w:tcW w:w="1258" w:type="dxa"/>
          </w:tcPr>
          <w:p w14:paraId="3E6146D4" w14:textId="77777777" w:rsidR="00D16BE9" w:rsidRDefault="00AC4FA2">
            <w:pPr>
              <w:pStyle w:val="TableParagraph"/>
              <w:spacing w:before="0" w:line="300" w:lineRule="auto"/>
              <w:ind w:left="0" w:firstLineChars="200" w:firstLine="400"/>
              <w:rPr>
                <w:rFonts w:ascii="Times New Roman" w:eastAsia="宋体" w:hAnsi="Times New Roman" w:cs="Times New Roman"/>
                <w:sz w:val="20"/>
              </w:rPr>
            </w:pPr>
            <w:r>
              <w:rPr>
                <w:rFonts w:ascii="Times New Roman" w:eastAsia="宋体" w:hAnsi="Times New Roman" w:cs="Times New Roman"/>
                <w:sz w:val="20"/>
              </w:rPr>
              <w:t>17 %</w:t>
            </w:r>
          </w:p>
        </w:tc>
      </w:tr>
      <w:tr w:rsidR="00D16BE9" w14:paraId="551A984E" w14:textId="77777777">
        <w:trPr>
          <w:trHeight w:val="430"/>
        </w:trPr>
        <w:tc>
          <w:tcPr>
            <w:tcW w:w="2266" w:type="dxa"/>
            <w:vMerge/>
            <w:tcBorders>
              <w:top w:val="nil"/>
            </w:tcBorders>
          </w:tcPr>
          <w:p w14:paraId="1BA364BD" w14:textId="77777777" w:rsidR="00D16BE9" w:rsidRDefault="00D16BE9">
            <w:pPr>
              <w:spacing w:line="300" w:lineRule="auto"/>
              <w:ind w:firstLine="40"/>
              <w:rPr>
                <w:rFonts w:eastAsia="宋体" w:cs="Times New Roman"/>
                <w:sz w:val="2"/>
                <w:szCs w:val="2"/>
              </w:rPr>
            </w:pPr>
          </w:p>
        </w:tc>
        <w:tc>
          <w:tcPr>
            <w:tcW w:w="2343" w:type="dxa"/>
          </w:tcPr>
          <w:p w14:paraId="665C5F87" w14:textId="77777777" w:rsidR="00D16BE9" w:rsidRDefault="00AC4FA2">
            <w:pPr>
              <w:pStyle w:val="TableParagraph"/>
              <w:spacing w:before="0" w:line="300" w:lineRule="auto"/>
              <w:ind w:left="0" w:firstLineChars="200" w:firstLine="402"/>
              <w:rPr>
                <w:rFonts w:ascii="Times New Roman" w:eastAsia="宋体" w:hAnsi="Times New Roman" w:cs="Times New Roman"/>
                <w:b/>
                <w:sz w:val="20"/>
              </w:rPr>
            </w:pPr>
            <w:proofErr w:type="spellStart"/>
            <w:r>
              <w:rPr>
                <w:rFonts w:ascii="Times New Roman" w:eastAsia="宋体" w:hAnsi="Times New Roman" w:cs="Times New Roman"/>
                <w:b/>
                <w:sz w:val="20"/>
              </w:rPr>
              <w:t>热带山地</w:t>
            </w:r>
            <w:proofErr w:type="spellEnd"/>
          </w:p>
        </w:tc>
        <w:tc>
          <w:tcPr>
            <w:tcW w:w="1440" w:type="dxa"/>
          </w:tcPr>
          <w:p w14:paraId="00C9B914" w14:textId="77777777" w:rsidR="00D16BE9" w:rsidRDefault="00AC4FA2">
            <w:pPr>
              <w:pStyle w:val="TableParagraph"/>
              <w:spacing w:before="0" w:line="300" w:lineRule="auto"/>
              <w:ind w:left="0" w:firstLineChars="200" w:firstLine="382"/>
              <w:rPr>
                <w:rFonts w:ascii="Times New Roman" w:eastAsia="宋体" w:hAnsi="Times New Roman" w:cs="Times New Roman"/>
                <w:b/>
                <w:sz w:val="20"/>
              </w:rPr>
            </w:pPr>
            <w:proofErr w:type="spellStart"/>
            <w:r>
              <w:rPr>
                <w:rFonts w:ascii="Times New Roman" w:eastAsia="宋体" w:hAnsi="Times New Roman" w:cs="Times New Roman"/>
                <w:b/>
                <w:spacing w:val="-5"/>
                <w:sz w:val="20"/>
              </w:rPr>
              <w:t>不适用的</w:t>
            </w:r>
            <w:proofErr w:type="spellEnd"/>
          </w:p>
        </w:tc>
        <w:tc>
          <w:tcPr>
            <w:tcW w:w="1984" w:type="dxa"/>
          </w:tcPr>
          <w:p w14:paraId="55CDF17B" w14:textId="77777777" w:rsidR="00D16BE9" w:rsidRDefault="00AC4FA2">
            <w:pPr>
              <w:pStyle w:val="TableParagraph"/>
              <w:spacing w:before="0" w:line="300" w:lineRule="auto"/>
              <w:ind w:left="0" w:firstLineChars="200" w:firstLine="384"/>
              <w:rPr>
                <w:rFonts w:ascii="Times New Roman" w:eastAsia="宋体" w:hAnsi="Times New Roman" w:cs="Times New Roman"/>
                <w:sz w:val="20"/>
              </w:rPr>
            </w:pPr>
            <w:r>
              <w:rPr>
                <w:rFonts w:ascii="Times New Roman" w:eastAsia="宋体" w:hAnsi="Times New Roman" w:cs="Times New Roman"/>
                <w:spacing w:val="-4"/>
                <w:sz w:val="20"/>
              </w:rPr>
              <w:t>0.88</w:t>
            </w:r>
          </w:p>
        </w:tc>
        <w:tc>
          <w:tcPr>
            <w:tcW w:w="1258" w:type="dxa"/>
          </w:tcPr>
          <w:p w14:paraId="58B5E4E2" w14:textId="77777777" w:rsidR="00D16BE9" w:rsidRDefault="00AC4FA2">
            <w:pPr>
              <w:pStyle w:val="TableParagraph"/>
              <w:spacing w:before="0" w:line="300" w:lineRule="auto"/>
              <w:ind w:left="0" w:firstLineChars="200" w:firstLine="400"/>
              <w:rPr>
                <w:rFonts w:ascii="Times New Roman" w:eastAsia="宋体" w:hAnsi="Times New Roman" w:cs="Times New Roman"/>
                <w:sz w:val="20"/>
              </w:rPr>
            </w:pPr>
            <w:r>
              <w:rPr>
                <w:rFonts w:ascii="Times New Roman" w:eastAsia="宋体" w:hAnsi="Times New Roman" w:cs="Times New Roman"/>
                <w:sz w:val="20"/>
              </w:rPr>
              <w:t>90 %</w:t>
            </w:r>
          </w:p>
        </w:tc>
      </w:tr>
    </w:tbl>
    <w:p w14:paraId="7851B8E1" w14:textId="77777777" w:rsidR="00D16BE9" w:rsidRDefault="00D16BE9">
      <w:pPr>
        <w:pStyle w:val="a8"/>
        <w:spacing w:line="300" w:lineRule="auto"/>
        <w:ind w:firstLineChars="200" w:firstLine="400"/>
        <w:rPr>
          <w:rFonts w:cs="Times New Roman"/>
          <w:sz w:val="20"/>
        </w:rPr>
      </w:pPr>
    </w:p>
    <w:p w14:paraId="722E9A0E" w14:textId="77777777" w:rsidR="00D16BE9" w:rsidRDefault="00D16BE9">
      <w:pPr>
        <w:pStyle w:val="a8"/>
        <w:spacing w:line="300" w:lineRule="auto"/>
        <w:ind w:firstLineChars="200" w:firstLine="420"/>
        <w:rPr>
          <w:rFonts w:cs="Times New Roman"/>
        </w:rPr>
      </w:pPr>
    </w:p>
    <w:p w14:paraId="00D8F0EB" w14:textId="77777777" w:rsidR="00D16BE9" w:rsidRDefault="00AC4FA2">
      <w:pPr>
        <w:tabs>
          <w:tab w:val="left" w:pos="1603"/>
        </w:tabs>
        <w:spacing w:line="300" w:lineRule="auto"/>
        <w:ind w:firstLine="402"/>
        <w:rPr>
          <w:rFonts w:eastAsia="宋体" w:cs="Times New Roman"/>
          <w:b/>
          <w:sz w:val="20"/>
        </w:rPr>
      </w:pPr>
      <w:bookmarkStart w:id="182" w:name="_bookmark17"/>
      <w:bookmarkEnd w:id="182"/>
      <w:r>
        <w:rPr>
          <w:rFonts w:eastAsia="宋体" w:cs="Times New Roman"/>
          <w:b/>
          <w:sz w:val="20"/>
        </w:rPr>
        <w:t>表</w:t>
      </w:r>
      <w:r>
        <w:rPr>
          <w:rFonts w:eastAsia="宋体" w:cs="Times New Roman"/>
          <w:b/>
          <w:sz w:val="20"/>
        </w:rPr>
        <w:t>12</w:t>
      </w:r>
      <w:r>
        <w:rPr>
          <w:rFonts w:eastAsia="宋体" w:cs="Times New Roman"/>
          <w:b/>
          <w:sz w:val="20"/>
        </w:rPr>
        <w:t>耕地的土地管理和投入水平因素</w:t>
      </w:r>
      <w:r>
        <w:rPr>
          <w:rFonts w:eastAsia="宋体" w:cs="Times New Roman"/>
          <w:b/>
          <w:sz w:val="20"/>
        </w:rPr>
        <w:t>(IPCC 2006)</w:t>
      </w:r>
    </w:p>
    <w:p w14:paraId="1D9F1528" w14:textId="77777777" w:rsidR="00D16BE9" w:rsidRDefault="00D16BE9">
      <w:pPr>
        <w:pStyle w:val="a8"/>
        <w:spacing w:line="300" w:lineRule="auto"/>
        <w:ind w:firstLineChars="200" w:firstLine="241"/>
        <w:rPr>
          <w:rFonts w:cs="Times New Roman"/>
          <w:b/>
          <w:sz w:val="12"/>
        </w:rPr>
      </w:pPr>
    </w:p>
    <w:tbl>
      <w:tblPr>
        <w:tblStyle w:val="TableNormal"/>
        <w:tblW w:w="0" w:type="auto"/>
        <w:tblInd w:w="1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254"/>
        <w:gridCol w:w="2355"/>
        <w:gridCol w:w="1440"/>
        <w:gridCol w:w="1980"/>
        <w:gridCol w:w="1260"/>
      </w:tblGrid>
      <w:tr w:rsidR="00D16BE9" w14:paraId="16927211" w14:textId="77777777">
        <w:trPr>
          <w:trHeight w:val="430"/>
        </w:trPr>
        <w:tc>
          <w:tcPr>
            <w:tcW w:w="9289" w:type="dxa"/>
            <w:gridSpan w:val="5"/>
          </w:tcPr>
          <w:p w14:paraId="7AFB5255" w14:textId="77777777" w:rsidR="00D16BE9" w:rsidRDefault="00AC4FA2">
            <w:pPr>
              <w:pStyle w:val="TableParagraph"/>
              <w:spacing w:before="0" w:line="300" w:lineRule="auto"/>
              <w:ind w:left="0" w:firstLineChars="200" w:firstLine="402"/>
              <w:rPr>
                <w:rFonts w:ascii="Times New Roman" w:eastAsia="宋体" w:hAnsi="Times New Roman" w:cs="Times New Roman"/>
                <w:b/>
                <w:sz w:val="20"/>
                <w:lang w:eastAsia="zh-CN"/>
              </w:rPr>
            </w:pPr>
            <w:r>
              <w:rPr>
                <w:rFonts w:ascii="Times New Roman" w:eastAsia="宋体" w:hAnsi="Times New Roman" w:cs="Times New Roman"/>
                <w:b/>
                <w:sz w:val="20"/>
                <w:lang w:eastAsia="zh-CN"/>
              </w:rPr>
              <w:t>土地管理</w:t>
            </w:r>
            <w:r>
              <w:rPr>
                <w:rFonts w:ascii="Times New Roman" w:eastAsia="宋体" w:hAnsi="Times New Roman" w:cs="Times New Roman"/>
                <w:b/>
                <w:sz w:val="20"/>
                <w:lang w:eastAsia="zh-CN"/>
              </w:rPr>
              <w:t>(</w:t>
            </w:r>
            <w:r>
              <w:rPr>
                <w:rFonts w:ascii="Times New Roman" w:eastAsia="宋体" w:hAnsi="Times New Roman" w:cs="Times New Roman"/>
                <w:b/>
                <w:sz w:val="20"/>
                <w:lang w:eastAsia="zh-CN"/>
              </w:rPr>
              <w:t>仅适用于耕地</w:t>
            </w:r>
            <w:r>
              <w:rPr>
                <w:rFonts w:ascii="Times New Roman" w:eastAsia="宋体" w:hAnsi="Times New Roman" w:cs="Times New Roman"/>
                <w:b/>
                <w:sz w:val="20"/>
                <w:lang w:eastAsia="zh-CN"/>
              </w:rPr>
              <w:t>)</w:t>
            </w:r>
          </w:p>
        </w:tc>
      </w:tr>
      <w:tr w:rsidR="00D16BE9" w14:paraId="68292254" w14:textId="77777777">
        <w:trPr>
          <w:trHeight w:val="1442"/>
        </w:trPr>
        <w:tc>
          <w:tcPr>
            <w:tcW w:w="2254" w:type="dxa"/>
          </w:tcPr>
          <w:p w14:paraId="0B2EB6B1" w14:textId="77777777" w:rsidR="00D16BE9" w:rsidRDefault="00AC4FA2">
            <w:pPr>
              <w:pStyle w:val="TableParagraph"/>
              <w:spacing w:before="0" w:line="300" w:lineRule="auto"/>
              <w:ind w:left="0" w:firstLineChars="200" w:firstLine="394"/>
              <w:rPr>
                <w:rFonts w:ascii="Times New Roman" w:eastAsia="宋体" w:hAnsi="Times New Roman" w:cs="Times New Roman"/>
                <w:b/>
                <w:sz w:val="20"/>
              </w:rPr>
            </w:pPr>
            <w:proofErr w:type="spellStart"/>
            <w:r>
              <w:rPr>
                <w:rFonts w:ascii="Times New Roman" w:eastAsia="宋体" w:hAnsi="Times New Roman" w:cs="Times New Roman"/>
                <w:b/>
                <w:spacing w:val="-2"/>
                <w:sz w:val="20"/>
              </w:rPr>
              <w:t>土地使用管理</w:t>
            </w:r>
            <w:proofErr w:type="spellEnd"/>
          </w:p>
        </w:tc>
        <w:tc>
          <w:tcPr>
            <w:tcW w:w="2355" w:type="dxa"/>
          </w:tcPr>
          <w:p w14:paraId="1A2366D7" w14:textId="77777777" w:rsidR="00D16BE9" w:rsidRDefault="00AC4FA2">
            <w:pPr>
              <w:pStyle w:val="TableParagraph"/>
              <w:spacing w:before="0" w:line="300" w:lineRule="auto"/>
              <w:ind w:left="0" w:firstLineChars="200" w:firstLine="402"/>
              <w:rPr>
                <w:rFonts w:ascii="Times New Roman" w:eastAsia="宋体" w:hAnsi="Times New Roman" w:cs="Times New Roman"/>
                <w:b/>
                <w:sz w:val="20"/>
              </w:rPr>
            </w:pPr>
            <w:proofErr w:type="spellStart"/>
            <w:r>
              <w:rPr>
                <w:rFonts w:ascii="Times New Roman" w:eastAsia="宋体" w:hAnsi="Times New Roman" w:cs="Times New Roman"/>
                <w:b/>
                <w:sz w:val="20"/>
              </w:rPr>
              <w:t>温度状态</w:t>
            </w:r>
            <w:proofErr w:type="spellEnd"/>
          </w:p>
        </w:tc>
        <w:tc>
          <w:tcPr>
            <w:tcW w:w="1440" w:type="dxa"/>
          </w:tcPr>
          <w:p w14:paraId="5B2D04F8" w14:textId="77777777" w:rsidR="00D16BE9" w:rsidRDefault="00AC4FA2">
            <w:pPr>
              <w:pStyle w:val="TableParagraph"/>
              <w:spacing w:before="0" w:line="300" w:lineRule="auto"/>
              <w:ind w:left="0" w:firstLineChars="200" w:firstLine="394"/>
              <w:rPr>
                <w:rFonts w:ascii="Times New Roman" w:eastAsia="宋体" w:hAnsi="Times New Roman" w:cs="Times New Roman"/>
                <w:b/>
                <w:sz w:val="20"/>
              </w:rPr>
            </w:pPr>
            <w:proofErr w:type="spellStart"/>
            <w:r>
              <w:rPr>
                <w:rFonts w:ascii="Times New Roman" w:eastAsia="宋体" w:hAnsi="Times New Roman" w:cs="Times New Roman"/>
                <w:b/>
                <w:spacing w:val="-2"/>
                <w:sz w:val="20"/>
              </w:rPr>
              <w:t>水文情势</w:t>
            </w:r>
            <w:proofErr w:type="spellEnd"/>
          </w:p>
        </w:tc>
        <w:tc>
          <w:tcPr>
            <w:tcW w:w="1980" w:type="dxa"/>
          </w:tcPr>
          <w:p w14:paraId="69248724" w14:textId="77777777" w:rsidR="00D16BE9" w:rsidRDefault="00AC4FA2">
            <w:pPr>
              <w:pStyle w:val="TableParagraph"/>
              <w:tabs>
                <w:tab w:val="left" w:pos="1369"/>
              </w:tabs>
              <w:spacing w:before="0" w:line="300" w:lineRule="auto"/>
              <w:ind w:left="0" w:firstLineChars="200" w:firstLine="386"/>
              <w:rPr>
                <w:rFonts w:ascii="Times New Roman" w:eastAsia="宋体" w:hAnsi="Times New Roman" w:cs="Times New Roman"/>
                <w:b/>
                <w:sz w:val="20"/>
              </w:rPr>
            </w:pPr>
            <w:proofErr w:type="spellStart"/>
            <w:r>
              <w:rPr>
                <w:rFonts w:ascii="Times New Roman" w:eastAsia="宋体" w:hAnsi="Times New Roman" w:cs="Times New Roman"/>
                <w:b/>
                <w:spacing w:val="-4"/>
                <w:sz w:val="20"/>
              </w:rPr>
              <w:t>土地管理和投入</w:t>
            </w:r>
            <w:proofErr w:type="spellEnd"/>
            <w:r>
              <w:rPr>
                <w:rFonts w:ascii="Times New Roman" w:eastAsia="宋体" w:hAnsi="Times New Roman" w:cs="Times New Roman" w:hint="eastAsia"/>
                <w:b/>
                <w:spacing w:val="-4"/>
                <w:sz w:val="20"/>
                <w:lang w:eastAsia="zh-CN"/>
              </w:rPr>
              <w:t xml:space="preserve"> </w:t>
            </w:r>
            <w:proofErr w:type="spellStart"/>
            <w:r>
              <w:rPr>
                <w:rFonts w:ascii="Times New Roman" w:eastAsia="宋体" w:hAnsi="Times New Roman" w:cs="Times New Roman"/>
                <w:b/>
                <w:spacing w:val="-4"/>
                <w:sz w:val="20"/>
              </w:rPr>
              <w:t>水平</w:t>
            </w:r>
            <w:proofErr w:type="spellEnd"/>
            <w:r>
              <w:rPr>
                <w:rFonts w:ascii="Times New Roman" w:eastAsia="宋体" w:hAnsi="Times New Roman" w:cs="Times New Roman" w:hint="eastAsia"/>
                <w:b/>
                <w:spacing w:val="-4"/>
                <w:sz w:val="20"/>
                <w:lang w:eastAsia="zh-CN"/>
              </w:rPr>
              <w:t xml:space="preserve">   </w:t>
            </w:r>
            <w:proofErr w:type="spellStart"/>
            <w:r>
              <w:rPr>
                <w:rFonts w:ascii="Times New Roman" w:eastAsia="宋体" w:hAnsi="Times New Roman" w:cs="Times New Roman"/>
                <w:b/>
                <w:spacing w:val="-2"/>
                <w:sz w:val="20"/>
              </w:rPr>
              <w:t>因素</w:t>
            </w:r>
            <w:proofErr w:type="spellEnd"/>
            <w:r>
              <w:rPr>
                <w:rFonts w:ascii="Times New Roman" w:eastAsia="宋体" w:hAnsi="Times New Roman" w:cs="Times New Roman"/>
                <w:b/>
                <w:sz w:val="20"/>
              </w:rPr>
              <w:tab/>
            </w:r>
            <w:r>
              <w:rPr>
                <w:rFonts w:ascii="Times New Roman" w:eastAsia="宋体" w:hAnsi="Times New Roman" w:cs="Times New Roman"/>
                <w:b/>
                <w:spacing w:val="-4"/>
                <w:sz w:val="20"/>
              </w:rPr>
              <w:t>(</w:t>
            </w:r>
            <w:proofErr w:type="spellStart"/>
            <w:r>
              <w:rPr>
                <w:rFonts w:ascii="Times New Roman" w:eastAsia="宋体" w:hAnsi="Times New Roman" w:cs="Times New Roman"/>
                <w:b/>
                <w:spacing w:val="-4"/>
                <w:sz w:val="20"/>
              </w:rPr>
              <w:t>IPCC</w:t>
            </w:r>
            <w:r>
              <w:rPr>
                <w:rFonts w:ascii="Times New Roman" w:eastAsia="宋体" w:hAnsi="Times New Roman" w:cs="Times New Roman"/>
                <w:b/>
                <w:spacing w:val="-4"/>
                <w:sz w:val="20"/>
              </w:rPr>
              <w:t>默认值</w:t>
            </w:r>
            <w:proofErr w:type="spellEnd"/>
            <w:r>
              <w:rPr>
                <w:rFonts w:ascii="Times New Roman" w:eastAsia="宋体" w:hAnsi="Times New Roman" w:cs="Times New Roman"/>
                <w:b/>
                <w:spacing w:val="-4"/>
                <w:sz w:val="20"/>
              </w:rPr>
              <w:t>)</w:t>
            </w:r>
          </w:p>
        </w:tc>
        <w:tc>
          <w:tcPr>
            <w:tcW w:w="1260" w:type="dxa"/>
          </w:tcPr>
          <w:p w14:paraId="3961633E" w14:textId="77777777" w:rsidR="00D16BE9" w:rsidRDefault="00AC4FA2">
            <w:pPr>
              <w:pStyle w:val="TableParagraph"/>
              <w:spacing w:before="0" w:line="300" w:lineRule="auto"/>
              <w:ind w:left="0" w:firstLineChars="200" w:firstLine="394"/>
              <w:rPr>
                <w:rFonts w:ascii="Times New Roman" w:eastAsia="宋体" w:hAnsi="Times New Roman" w:cs="Times New Roman"/>
                <w:b/>
                <w:sz w:val="13"/>
              </w:rPr>
            </w:pPr>
            <w:proofErr w:type="spellStart"/>
            <w:proofErr w:type="gramStart"/>
            <w:r>
              <w:rPr>
                <w:rFonts w:ascii="Times New Roman" w:eastAsia="宋体" w:hAnsi="Times New Roman" w:cs="Times New Roman"/>
                <w:b/>
                <w:spacing w:val="-2"/>
                <w:sz w:val="20"/>
              </w:rPr>
              <w:t>错误</w:t>
            </w:r>
            <w:proofErr w:type="spellEnd"/>
            <w:r>
              <w:rPr>
                <w:rFonts w:ascii="Times New Roman" w:eastAsia="宋体" w:hAnsi="Times New Roman" w:cs="Times New Roman"/>
                <w:b/>
                <w:spacing w:val="-2"/>
                <w:sz w:val="20"/>
              </w:rPr>
              <w:t>(</w:t>
            </w:r>
            <w:proofErr w:type="gramEnd"/>
            <m:oMath>
              <m:r>
                <m:rPr>
                  <m:sty m:val="p"/>
                </m:rPr>
                <w:rPr>
                  <w:rFonts w:ascii="Cambria Math" w:hAnsi="Cambria Math" w:cs="Times New Roman"/>
                  <w:spacing w:val="-2"/>
                  <w:sz w:val="20"/>
                </w:rPr>
                <m:t>±</m:t>
              </m:r>
            </m:oMath>
            <w:r>
              <w:rPr>
                <w:rFonts w:ascii="Times New Roman" w:eastAsia="宋体" w:hAnsi="Times New Roman" w:cs="Times New Roman"/>
                <w:b/>
                <w:spacing w:val="-2"/>
                <w:sz w:val="20"/>
              </w:rPr>
              <w:t xml:space="preserve"> )</w:t>
            </w:r>
            <w:hyperlink w:anchor="_bookmark16" w:history="1">
              <w:r>
                <w:rPr>
                  <w:rFonts w:ascii="Times New Roman" w:eastAsia="宋体" w:hAnsi="Times New Roman" w:cs="Times New Roman"/>
                  <w:b/>
                  <w:color w:val="000080"/>
                  <w:spacing w:val="-2"/>
                  <w:sz w:val="13"/>
                </w:rPr>
                <w:t>225</w:t>
              </w:r>
            </w:hyperlink>
          </w:p>
        </w:tc>
      </w:tr>
      <w:tr w:rsidR="00D16BE9" w14:paraId="6CF5D0D4" w14:textId="77777777">
        <w:trPr>
          <w:trHeight w:val="532"/>
        </w:trPr>
        <w:tc>
          <w:tcPr>
            <w:tcW w:w="2254" w:type="dxa"/>
          </w:tcPr>
          <w:p w14:paraId="0D16E46F" w14:textId="77777777" w:rsidR="00D16BE9" w:rsidRDefault="00AC4FA2">
            <w:pPr>
              <w:pStyle w:val="TableParagraph"/>
              <w:spacing w:before="0" w:line="300" w:lineRule="auto"/>
              <w:ind w:left="0" w:firstLineChars="200" w:firstLine="402"/>
              <w:rPr>
                <w:rFonts w:ascii="Times New Roman" w:eastAsia="宋体" w:hAnsi="Times New Roman" w:cs="Times New Roman"/>
                <w:b/>
                <w:sz w:val="20"/>
              </w:rPr>
            </w:pPr>
            <w:proofErr w:type="spellStart"/>
            <w:r>
              <w:rPr>
                <w:rFonts w:ascii="Times New Roman" w:eastAsia="宋体" w:hAnsi="Times New Roman" w:cs="Times New Roman"/>
                <w:b/>
                <w:sz w:val="20"/>
              </w:rPr>
              <w:t>完全耕作</w:t>
            </w:r>
            <w:proofErr w:type="spellEnd"/>
          </w:p>
        </w:tc>
        <w:tc>
          <w:tcPr>
            <w:tcW w:w="2355" w:type="dxa"/>
          </w:tcPr>
          <w:p w14:paraId="424629BA" w14:textId="77777777" w:rsidR="00D16BE9" w:rsidRDefault="00AC4FA2">
            <w:pPr>
              <w:pStyle w:val="TableParagraph"/>
              <w:spacing w:before="0" w:line="300" w:lineRule="auto"/>
              <w:ind w:left="0" w:firstLineChars="200" w:firstLine="382"/>
              <w:rPr>
                <w:rFonts w:ascii="Times New Roman" w:eastAsia="宋体" w:hAnsi="Times New Roman" w:cs="Times New Roman"/>
                <w:b/>
                <w:sz w:val="20"/>
              </w:rPr>
            </w:pPr>
            <w:proofErr w:type="spellStart"/>
            <w:r>
              <w:rPr>
                <w:rFonts w:ascii="Times New Roman" w:eastAsia="宋体" w:hAnsi="Times New Roman" w:cs="Times New Roman"/>
                <w:b/>
                <w:spacing w:val="-5"/>
                <w:sz w:val="20"/>
              </w:rPr>
              <w:t>全部</w:t>
            </w:r>
            <w:proofErr w:type="spellEnd"/>
          </w:p>
        </w:tc>
        <w:tc>
          <w:tcPr>
            <w:tcW w:w="1440" w:type="dxa"/>
          </w:tcPr>
          <w:p w14:paraId="18BB8F47" w14:textId="77777777" w:rsidR="00D16BE9" w:rsidRDefault="00AC4FA2">
            <w:pPr>
              <w:pStyle w:val="TableParagraph"/>
              <w:tabs>
                <w:tab w:val="left" w:pos="918"/>
              </w:tabs>
              <w:spacing w:before="0" w:line="300" w:lineRule="auto"/>
              <w:ind w:left="0" w:firstLineChars="200" w:firstLine="386"/>
              <w:rPr>
                <w:rFonts w:ascii="Times New Roman" w:eastAsia="宋体" w:hAnsi="Times New Roman" w:cs="Times New Roman"/>
                <w:b/>
                <w:spacing w:val="-4"/>
                <w:sz w:val="20"/>
                <w:lang w:eastAsia="zh-CN"/>
              </w:rPr>
            </w:pPr>
            <w:proofErr w:type="spellStart"/>
            <w:r>
              <w:rPr>
                <w:rFonts w:ascii="Times New Roman" w:eastAsia="宋体" w:hAnsi="Times New Roman" w:cs="Times New Roman"/>
                <w:b/>
                <w:spacing w:val="-4"/>
                <w:sz w:val="20"/>
              </w:rPr>
              <w:t>干燥的</w:t>
            </w:r>
            <w:proofErr w:type="spellEnd"/>
            <w:r>
              <w:rPr>
                <w:rFonts w:ascii="Times New Roman" w:eastAsia="宋体" w:hAnsi="Times New Roman" w:cs="Times New Roman" w:hint="eastAsia"/>
                <w:b/>
                <w:spacing w:val="-4"/>
                <w:sz w:val="20"/>
                <w:lang w:eastAsia="zh-CN"/>
              </w:rPr>
              <w:t xml:space="preserve"> </w:t>
            </w:r>
            <w:proofErr w:type="gramStart"/>
            <w:r>
              <w:rPr>
                <w:rFonts w:ascii="Times New Roman" w:eastAsia="宋体" w:hAnsi="Times New Roman" w:cs="Times New Roman" w:hint="eastAsia"/>
                <w:b/>
                <w:spacing w:val="-4"/>
                <w:sz w:val="20"/>
                <w:lang w:eastAsia="zh-CN"/>
              </w:rPr>
              <w:t>和</w:t>
            </w:r>
            <w:proofErr w:type="gramEnd"/>
          </w:p>
          <w:p w14:paraId="6E744DF0" w14:textId="77777777" w:rsidR="00D16BE9" w:rsidRDefault="00AC4FA2">
            <w:pPr>
              <w:pStyle w:val="TableParagraph"/>
              <w:tabs>
                <w:tab w:val="left" w:pos="918"/>
              </w:tabs>
              <w:spacing w:before="0" w:line="300" w:lineRule="auto"/>
              <w:ind w:left="0" w:firstLineChars="200" w:firstLine="386"/>
              <w:rPr>
                <w:rFonts w:ascii="Times New Roman" w:eastAsia="宋体" w:hAnsi="Times New Roman" w:cs="Times New Roman"/>
                <w:b/>
                <w:sz w:val="20"/>
              </w:rPr>
            </w:pPr>
            <w:proofErr w:type="spellStart"/>
            <w:r>
              <w:rPr>
                <w:rFonts w:ascii="Times New Roman" w:eastAsia="宋体" w:hAnsi="Times New Roman" w:cs="Times New Roman"/>
                <w:b/>
                <w:spacing w:val="-4"/>
                <w:sz w:val="20"/>
              </w:rPr>
              <w:t>潮湿的</w:t>
            </w:r>
            <w:proofErr w:type="spellEnd"/>
          </w:p>
        </w:tc>
        <w:tc>
          <w:tcPr>
            <w:tcW w:w="1980" w:type="dxa"/>
          </w:tcPr>
          <w:p w14:paraId="7EDEE466" w14:textId="77777777" w:rsidR="00D16BE9" w:rsidRDefault="00AC4FA2">
            <w:pPr>
              <w:pStyle w:val="TableParagraph"/>
              <w:spacing w:before="0" w:line="300" w:lineRule="auto"/>
              <w:ind w:left="0" w:firstLineChars="200" w:firstLine="384"/>
              <w:rPr>
                <w:rFonts w:ascii="Times New Roman" w:eastAsia="宋体" w:hAnsi="Times New Roman" w:cs="Times New Roman"/>
                <w:sz w:val="20"/>
              </w:rPr>
            </w:pPr>
            <w:r>
              <w:rPr>
                <w:rFonts w:ascii="Times New Roman" w:eastAsia="宋体" w:hAnsi="Times New Roman" w:cs="Times New Roman"/>
                <w:spacing w:val="-4"/>
                <w:sz w:val="20"/>
              </w:rPr>
              <w:t>1.00</w:t>
            </w:r>
          </w:p>
        </w:tc>
        <w:tc>
          <w:tcPr>
            <w:tcW w:w="1260" w:type="dxa"/>
          </w:tcPr>
          <w:p w14:paraId="47ED12C4" w14:textId="77777777" w:rsidR="00D16BE9" w:rsidRDefault="00AC4FA2">
            <w:pPr>
              <w:pStyle w:val="TableParagraph"/>
              <w:spacing w:before="0" w:line="300" w:lineRule="auto"/>
              <w:ind w:left="0" w:firstLineChars="200" w:firstLine="380"/>
              <w:rPr>
                <w:rFonts w:ascii="Times New Roman" w:eastAsia="宋体" w:hAnsi="Times New Roman" w:cs="Times New Roman"/>
                <w:sz w:val="20"/>
                <w:lang w:eastAsia="zh-CN"/>
              </w:rPr>
            </w:pPr>
            <w:r>
              <w:rPr>
                <w:rFonts w:ascii="Times New Roman" w:eastAsia="宋体" w:hAnsi="Times New Roman" w:cs="Times New Roman" w:hint="eastAsia"/>
                <w:spacing w:val="-5"/>
                <w:sz w:val="20"/>
                <w:lang w:eastAsia="zh-CN"/>
              </w:rPr>
              <w:t>NA</w:t>
            </w:r>
          </w:p>
        </w:tc>
      </w:tr>
      <w:tr w:rsidR="00D16BE9" w14:paraId="1B2ECF7B" w14:textId="77777777">
        <w:trPr>
          <w:trHeight w:val="430"/>
        </w:trPr>
        <w:tc>
          <w:tcPr>
            <w:tcW w:w="2254" w:type="dxa"/>
            <w:vMerge w:val="restart"/>
          </w:tcPr>
          <w:p w14:paraId="2D5936E0" w14:textId="77777777" w:rsidR="00D16BE9" w:rsidRDefault="00AC4FA2">
            <w:pPr>
              <w:pStyle w:val="TableParagraph"/>
              <w:spacing w:before="0" w:line="300" w:lineRule="auto"/>
              <w:ind w:left="0" w:firstLineChars="200" w:firstLine="402"/>
              <w:rPr>
                <w:rFonts w:ascii="Times New Roman" w:eastAsia="宋体" w:hAnsi="Times New Roman" w:cs="Times New Roman"/>
                <w:b/>
                <w:sz w:val="20"/>
              </w:rPr>
            </w:pPr>
            <w:proofErr w:type="spellStart"/>
            <w:r>
              <w:rPr>
                <w:rFonts w:ascii="Times New Roman" w:eastAsia="宋体" w:hAnsi="Times New Roman" w:cs="Times New Roman"/>
                <w:b/>
                <w:sz w:val="20"/>
              </w:rPr>
              <w:t>减少耕作</w:t>
            </w:r>
            <w:proofErr w:type="spellEnd"/>
          </w:p>
        </w:tc>
        <w:tc>
          <w:tcPr>
            <w:tcW w:w="2355" w:type="dxa"/>
            <w:vMerge w:val="restart"/>
          </w:tcPr>
          <w:p w14:paraId="529AEB8B" w14:textId="77777777" w:rsidR="00D16BE9" w:rsidRDefault="00AC4FA2">
            <w:pPr>
              <w:pStyle w:val="TableParagraph"/>
              <w:spacing w:before="0" w:line="300" w:lineRule="auto"/>
              <w:ind w:left="0" w:firstLineChars="200" w:firstLine="394"/>
              <w:rPr>
                <w:rFonts w:ascii="Times New Roman" w:eastAsia="宋体" w:hAnsi="Times New Roman" w:cs="Times New Roman"/>
                <w:b/>
                <w:sz w:val="20"/>
              </w:rPr>
            </w:pPr>
            <w:proofErr w:type="spellStart"/>
            <w:r>
              <w:rPr>
                <w:rFonts w:ascii="Times New Roman" w:eastAsia="宋体" w:hAnsi="Times New Roman" w:cs="Times New Roman"/>
                <w:b/>
                <w:spacing w:val="-2"/>
                <w:sz w:val="20"/>
              </w:rPr>
              <w:t>温带</w:t>
            </w:r>
            <w:proofErr w:type="spellEnd"/>
            <w:r>
              <w:rPr>
                <w:rFonts w:ascii="Times New Roman" w:eastAsia="宋体" w:hAnsi="Times New Roman" w:cs="Times New Roman"/>
                <w:b/>
                <w:spacing w:val="-2"/>
                <w:sz w:val="20"/>
              </w:rPr>
              <w:t>/</w:t>
            </w:r>
            <w:proofErr w:type="spellStart"/>
            <w:r>
              <w:rPr>
                <w:rFonts w:ascii="Times New Roman" w:eastAsia="宋体" w:hAnsi="Times New Roman" w:cs="Times New Roman"/>
                <w:b/>
                <w:spacing w:val="-2"/>
                <w:sz w:val="20"/>
              </w:rPr>
              <w:t>北方</w:t>
            </w:r>
            <w:proofErr w:type="spellEnd"/>
          </w:p>
        </w:tc>
        <w:tc>
          <w:tcPr>
            <w:tcW w:w="1440" w:type="dxa"/>
          </w:tcPr>
          <w:p w14:paraId="1C4B07DE" w14:textId="77777777" w:rsidR="00D16BE9" w:rsidRDefault="00AC4FA2">
            <w:pPr>
              <w:pStyle w:val="TableParagraph"/>
              <w:spacing w:before="0" w:line="300" w:lineRule="auto"/>
              <w:ind w:left="0" w:firstLineChars="200" w:firstLine="382"/>
              <w:rPr>
                <w:rFonts w:ascii="Times New Roman" w:eastAsia="宋体" w:hAnsi="Times New Roman" w:cs="Times New Roman"/>
                <w:b/>
                <w:sz w:val="20"/>
              </w:rPr>
            </w:pPr>
            <w:proofErr w:type="spellStart"/>
            <w:r>
              <w:rPr>
                <w:rFonts w:ascii="Times New Roman" w:eastAsia="宋体" w:hAnsi="Times New Roman" w:cs="Times New Roman"/>
                <w:b/>
                <w:spacing w:val="-5"/>
                <w:sz w:val="20"/>
              </w:rPr>
              <w:t>干燥的</w:t>
            </w:r>
            <w:proofErr w:type="spellEnd"/>
          </w:p>
        </w:tc>
        <w:tc>
          <w:tcPr>
            <w:tcW w:w="1980" w:type="dxa"/>
          </w:tcPr>
          <w:p w14:paraId="0579975C" w14:textId="77777777" w:rsidR="00D16BE9" w:rsidRDefault="00AC4FA2">
            <w:pPr>
              <w:pStyle w:val="TableParagraph"/>
              <w:spacing w:before="0" w:line="300" w:lineRule="auto"/>
              <w:ind w:left="0" w:firstLineChars="200" w:firstLine="384"/>
              <w:rPr>
                <w:rFonts w:ascii="Times New Roman" w:eastAsia="宋体" w:hAnsi="Times New Roman" w:cs="Times New Roman"/>
                <w:sz w:val="20"/>
              </w:rPr>
            </w:pPr>
            <w:r>
              <w:rPr>
                <w:rFonts w:ascii="Times New Roman" w:eastAsia="宋体" w:hAnsi="Times New Roman" w:cs="Times New Roman"/>
                <w:spacing w:val="-4"/>
                <w:sz w:val="20"/>
              </w:rPr>
              <w:t>1.02</w:t>
            </w:r>
          </w:p>
        </w:tc>
        <w:tc>
          <w:tcPr>
            <w:tcW w:w="1260" w:type="dxa"/>
          </w:tcPr>
          <w:p w14:paraId="24B05161" w14:textId="77777777" w:rsidR="00D16BE9" w:rsidRDefault="00AC4FA2">
            <w:pPr>
              <w:pStyle w:val="TableParagraph"/>
              <w:spacing w:before="0" w:line="300" w:lineRule="auto"/>
              <w:ind w:left="0" w:firstLineChars="200" w:firstLine="400"/>
              <w:rPr>
                <w:rFonts w:ascii="Times New Roman" w:eastAsia="宋体" w:hAnsi="Times New Roman" w:cs="Times New Roman"/>
                <w:sz w:val="20"/>
              </w:rPr>
            </w:pPr>
            <w:r>
              <w:rPr>
                <w:rFonts w:ascii="Times New Roman" w:eastAsia="宋体" w:hAnsi="Times New Roman" w:cs="Times New Roman"/>
                <w:sz w:val="20"/>
              </w:rPr>
              <w:t>6 %</w:t>
            </w:r>
          </w:p>
        </w:tc>
      </w:tr>
      <w:tr w:rsidR="00D16BE9" w14:paraId="7FC6530E" w14:textId="77777777">
        <w:trPr>
          <w:trHeight w:val="430"/>
        </w:trPr>
        <w:tc>
          <w:tcPr>
            <w:tcW w:w="2254" w:type="dxa"/>
            <w:vMerge/>
            <w:tcBorders>
              <w:top w:val="nil"/>
            </w:tcBorders>
          </w:tcPr>
          <w:p w14:paraId="6DDA61F8" w14:textId="77777777" w:rsidR="00D16BE9" w:rsidRDefault="00D16BE9">
            <w:pPr>
              <w:spacing w:line="300" w:lineRule="auto"/>
              <w:ind w:firstLine="40"/>
              <w:rPr>
                <w:rFonts w:eastAsia="宋体" w:cs="Times New Roman"/>
                <w:sz w:val="2"/>
                <w:szCs w:val="2"/>
              </w:rPr>
            </w:pPr>
          </w:p>
        </w:tc>
        <w:tc>
          <w:tcPr>
            <w:tcW w:w="2355" w:type="dxa"/>
            <w:vMerge/>
            <w:tcBorders>
              <w:top w:val="nil"/>
            </w:tcBorders>
          </w:tcPr>
          <w:p w14:paraId="6DED6173" w14:textId="77777777" w:rsidR="00D16BE9" w:rsidRDefault="00D16BE9">
            <w:pPr>
              <w:spacing w:line="300" w:lineRule="auto"/>
              <w:ind w:firstLine="40"/>
              <w:rPr>
                <w:rFonts w:eastAsia="宋体" w:cs="Times New Roman"/>
                <w:sz w:val="2"/>
                <w:szCs w:val="2"/>
              </w:rPr>
            </w:pPr>
          </w:p>
        </w:tc>
        <w:tc>
          <w:tcPr>
            <w:tcW w:w="1440" w:type="dxa"/>
          </w:tcPr>
          <w:p w14:paraId="46C06A72" w14:textId="77777777" w:rsidR="00D16BE9" w:rsidRDefault="00AC4FA2">
            <w:pPr>
              <w:pStyle w:val="TableParagraph"/>
              <w:spacing w:before="0" w:line="300" w:lineRule="auto"/>
              <w:ind w:left="0" w:firstLineChars="200" w:firstLine="394"/>
              <w:rPr>
                <w:rFonts w:ascii="Times New Roman" w:eastAsia="宋体" w:hAnsi="Times New Roman" w:cs="Times New Roman"/>
                <w:b/>
                <w:sz w:val="20"/>
              </w:rPr>
            </w:pPr>
            <w:proofErr w:type="spellStart"/>
            <w:r>
              <w:rPr>
                <w:rFonts w:ascii="Times New Roman" w:eastAsia="宋体" w:hAnsi="Times New Roman" w:cs="Times New Roman"/>
                <w:b/>
                <w:spacing w:val="-2"/>
                <w:sz w:val="20"/>
              </w:rPr>
              <w:t>潮湿的</w:t>
            </w:r>
            <w:proofErr w:type="spellEnd"/>
          </w:p>
        </w:tc>
        <w:tc>
          <w:tcPr>
            <w:tcW w:w="1980" w:type="dxa"/>
          </w:tcPr>
          <w:p w14:paraId="5EC06005" w14:textId="77777777" w:rsidR="00D16BE9" w:rsidRDefault="00AC4FA2">
            <w:pPr>
              <w:pStyle w:val="TableParagraph"/>
              <w:spacing w:before="0" w:line="300" w:lineRule="auto"/>
              <w:ind w:left="0" w:firstLineChars="200" w:firstLine="384"/>
              <w:rPr>
                <w:rFonts w:ascii="Times New Roman" w:eastAsia="宋体" w:hAnsi="Times New Roman" w:cs="Times New Roman"/>
                <w:sz w:val="20"/>
              </w:rPr>
            </w:pPr>
            <w:r>
              <w:rPr>
                <w:rFonts w:ascii="Times New Roman" w:eastAsia="宋体" w:hAnsi="Times New Roman" w:cs="Times New Roman"/>
                <w:spacing w:val="-4"/>
                <w:sz w:val="20"/>
              </w:rPr>
              <w:t>1.08</w:t>
            </w:r>
          </w:p>
        </w:tc>
        <w:tc>
          <w:tcPr>
            <w:tcW w:w="1260" w:type="dxa"/>
          </w:tcPr>
          <w:p w14:paraId="15307A08" w14:textId="77777777" w:rsidR="00D16BE9" w:rsidRDefault="00AC4FA2">
            <w:pPr>
              <w:pStyle w:val="TableParagraph"/>
              <w:spacing w:before="0" w:line="300" w:lineRule="auto"/>
              <w:ind w:left="0" w:firstLineChars="200" w:firstLine="400"/>
              <w:rPr>
                <w:rFonts w:ascii="Times New Roman" w:eastAsia="宋体" w:hAnsi="Times New Roman" w:cs="Times New Roman"/>
                <w:sz w:val="20"/>
              </w:rPr>
            </w:pPr>
            <w:r>
              <w:rPr>
                <w:rFonts w:ascii="Times New Roman" w:eastAsia="宋体" w:hAnsi="Times New Roman" w:cs="Times New Roman"/>
                <w:sz w:val="20"/>
              </w:rPr>
              <w:t>5 %</w:t>
            </w:r>
          </w:p>
        </w:tc>
      </w:tr>
      <w:tr w:rsidR="00D16BE9" w14:paraId="50515FBE" w14:textId="77777777">
        <w:trPr>
          <w:trHeight w:val="429"/>
        </w:trPr>
        <w:tc>
          <w:tcPr>
            <w:tcW w:w="2254" w:type="dxa"/>
            <w:vMerge/>
            <w:tcBorders>
              <w:top w:val="nil"/>
            </w:tcBorders>
          </w:tcPr>
          <w:p w14:paraId="766D2B3B" w14:textId="77777777" w:rsidR="00D16BE9" w:rsidRDefault="00D16BE9">
            <w:pPr>
              <w:spacing w:line="300" w:lineRule="auto"/>
              <w:ind w:firstLine="40"/>
              <w:rPr>
                <w:rFonts w:eastAsia="宋体" w:cs="Times New Roman"/>
                <w:sz w:val="2"/>
                <w:szCs w:val="2"/>
              </w:rPr>
            </w:pPr>
          </w:p>
        </w:tc>
        <w:tc>
          <w:tcPr>
            <w:tcW w:w="2355" w:type="dxa"/>
            <w:vMerge w:val="restart"/>
          </w:tcPr>
          <w:p w14:paraId="55206D0B" w14:textId="77777777" w:rsidR="00D16BE9" w:rsidRDefault="00AC4FA2">
            <w:pPr>
              <w:pStyle w:val="TableParagraph"/>
              <w:spacing w:before="0" w:line="300" w:lineRule="auto"/>
              <w:ind w:left="0" w:firstLineChars="200" w:firstLine="394"/>
              <w:rPr>
                <w:rFonts w:ascii="Times New Roman" w:eastAsia="宋体" w:hAnsi="Times New Roman" w:cs="Times New Roman"/>
                <w:b/>
                <w:sz w:val="20"/>
              </w:rPr>
            </w:pPr>
            <w:proofErr w:type="spellStart"/>
            <w:r>
              <w:rPr>
                <w:rFonts w:ascii="Times New Roman" w:eastAsia="宋体" w:hAnsi="Times New Roman" w:cs="Times New Roman"/>
                <w:b/>
                <w:spacing w:val="-2"/>
                <w:sz w:val="20"/>
              </w:rPr>
              <w:t>热带的</w:t>
            </w:r>
            <w:proofErr w:type="spellEnd"/>
          </w:p>
        </w:tc>
        <w:tc>
          <w:tcPr>
            <w:tcW w:w="1440" w:type="dxa"/>
          </w:tcPr>
          <w:p w14:paraId="58042D84" w14:textId="77777777" w:rsidR="00D16BE9" w:rsidRDefault="00AC4FA2">
            <w:pPr>
              <w:pStyle w:val="TableParagraph"/>
              <w:spacing w:before="0" w:line="300" w:lineRule="auto"/>
              <w:ind w:left="0" w:firstLineChars="200" w:firstLine="382"/>
              <w:rPr>
                <w:rFonts w:ascii="Times New Roman" w:eastAsia="宋体" w:hAnsi="Times New Roman" w:cs="Times New Roman"/>
                <w:b/>
                <w:sz w:val="20"/>
              </w:rPr>
            </w:pPr>
            <w:proofErr w:type="spellStart"/>
            <w:r>
              <w:rPr>
                <w:rFonts w:ascii="Times New Roman" w:eastAsia="宋体" w:hAnsi="Times New Roman" w:cs="Times New Roman"/>
                <w:b/>
                <w:spacing w:val="-5"/>
                <w:sz w:val="20"/>
              </w:rPr>
              <w:t>干燥的</w:t>
            </w:r>
            <w:proofErr w:type="spellEnd"/>
          </w:p>
        </w:tc>
        <w:tc>
          <w:tcPr>
            <w:tcW w:w="1980" w:type="dxa"/>
          </w:tcPr>
          <w:p w14:paraId="3352F7B9" w14:textId="77777777" w:rsidR="00D16BE9" w:rsidRDefault="00AC4FA2">
            <w:pPr>
              <w:pStyle w:val="TableParagraph"/>
              <w:spacing w:before="0" w:line="300" w:lineRule="auto"/>
              <w:ind w:left="0" w:firstLineChars="200" w:firstLine="384"/>
              <w:rPr>
                <w:rFonts w:ascii="Times New Roman" w:eastAsia="宋体" w:hAnsi="Times New Roman" w:cs="Times New Roman"/>
                <w:sz w:val="20"/>
              </w:rPr>
            </w:pPr>
            <w:r>
              <w:rPr>
                <w:rFonts w:ascii="Times New Roman" w:eastAsia="宋体" w:hAnsi="Times New Roman" w:cs="Times New Roman"/>
                <w:spacing w:val="-4"/>
                <w:sz w:val="20"/>
              </w:rPr>
              <w:t>1.09</w:t>
            </w:r>
          </w:p>
        </w:tc>
        <w:tc>
          <w:tcPr>
            <w:tcW w:w="1260" w:type="dxa"/>
          </w:tcPr>
          <w:p w14:paraId="10F634B9" w14:textId="77777777" w:rsidR="00D16BE9" w:rsidRDefault="00AC4FA2">
            <w:pPr>
              <w:pStyle w:val="TableParagraph"/>
              <w:spacing w:before="0" w:line="300" w:lineRule="auto"/>
              <w:ind w:left="0" w:firstLineChars="200" w:firstLine="400"/>
              <w:rPr>
                <w:rFonts w:ascii="Times New Roman" w:eastAsia="宋体" w:hAnsi="Times New Roman" w:cs="Times New Roman"/>
                <w:sz w:val="20"/>
              </w:rPr>
            </w:pPr>
            <w:r>
              <w:rPr>
                <w:rFonts w:ascii="Times New Roman" w:eastAsia="宋体" w:hAnsi="Times New Roman" w:cs="Times New Roman"/>
                <w:sz w:val="20"/>
              </w:rPr>
              <w:t>9 %</w:t>
            </w:r>
          </w:p>
        </w:tc>
      </w:tr>
      <w:tr w:rsidR="00D16BE9" w14:paraId="1787F876" w14:textId="77777777">
        <w:trPr>
          <w:trHeight w:val="430"/>
        </w:trPr>
        <w:tc>
          <w:tcPr>
            <w:tcW w:w="2254" w:type="dxa"/>
            <w:vMerge/>
            <w:tcBorders>
              <w:top w:val="nil"/>
            </w:tcBorders>
          </w:tcPr>
          <w:p w14:paraId="5CD2E140" w14:textId="77777777" w:rsidR="00D16BE9" w:rsidRDefault="00D16BE9">
            <w:pPr>
              <w:spacing w:line="300" w:lineRule="auto"/>
              <w:ind w:firstLine="40"/>
              <w:rPr>
                <w:rFonts w:eastAsia="宋体" w:cs="Times New Roman"/>
                <w:sz w:val="2"/>
                <w:szCs w:val="2"/>
              </w:rPr>
            </w:pPr>
          </w:p>
        </w:tc>
        <w:tc>
          <w:tcPr>
            <w:tcW w:w="2355" w:type="dxa"/>
            <w:vMerge/>
            <w:tcBorders>
              <w:top w:val="nil"/>
            </w:tcBorders>
          </w:tcPr>
          <w:p w14:paraId="21183D4D" w14:textId="77777777" w:rsidR="00D16BE9" w:rsidRDefault="00D16BE9">
            <w:pPr>
              <w:spacing w:line="300" w:lineRule="auto"/>
              <w:ind w:firstLine="40"/>
              <w:rPr>
                <w:rFonts w:eastAsia="宋体" w:cs="Times New Roman"/>
                <w:sz w:val="2"/>
                <w:szCs w:val="2"/>
              </w:rPr>
            </w:pPr>
          </w:p>
        </w:tc>
        <w:tc>
          <w:tcPr>
            <w:tcW w:w="1440" w:type="dxa"/>
          </w:tcPr>
          <w:p w14:paraId="39F47FC6" w14:textId="77777777" w:rsidR="00D16BE9" w:rsidRDefault="00AC4FA2">
            <w:pPr>
              <w:pStyle w:val="TableParagraph"/>
              <w:spacing w:before="0" w:line="300" w:lineRule="auto"/>
              <w:ind w:left="0" w:firstLineChars="200" w:firstLine="394"/>
              <w:rPr>
                <w:rFonts w:ascii="Times New Roman" w:eastAsia="宋体" w:hAnsi="Times New Roman" w:cs="Times New Roman"/>
                <w:b/>
                <w:sz w:val="20"/>
              </w:rPr>
            </w:pPr>
            <w:proofErr w:type="spellStart"/>
            <w:r>
              <w:rPr>
                <w:rFonts w:ascii="Times New Roman" w:eastAsia="宋体" w:hAnsi="Times New Roman" w:cs="Times New Roman"/>
                <w:b/>
                <w:spacing w:val="-2"/>
                <w:sz w:val="20"/>
              </w:rPr>
              <w:t>潮湿的</w:t>
            </w:r>
            <w:proofErr w:type="spellEnd"/>
          </w:p>
        </w:tc>
        <w:tc>
          <w:tcPr>
            <w:tcW w:w="1980" w:type="dxa"/>
          </w:tcPr>
          <w:p w14:paraId="73D6AFBC" w14:textId="77777777" w:rsidR="00D16BE9" w:rsidRDefault="00AC4FA2">
            <w:pPr>
              <w:pStyle w:val="TableParagraph"/>
              <w:spacing w:before="0" w:line="300" w:lineRule="auto"/>
              <w:ind w:left="0" w:firstLineChars="200" w:firstLine="384"/>
              <w:rPr>
                <w:rFonts w:ascii="Times New Roman" w:eastAsia="宋体" w:hAnsi="Times New Roman" w:cs="Times New Roman"/>
                <w:sz w:val="20"/>
              </w:rPr>
            </w:pPr>
            <w:r>
              <w:rPr>
                <w:rFonts w:ascii="Times New Roman" w:eastAsia="宋体" w:hAnsi="Times New Roman" w:cs="Times New Roman"/>
                <w:spacing w:val="-4"/>
                <w:sz w:val="20"/>
              </w:rPr>
              <w:t>1.15</w:t>
            </w:r>
          </w:p>
        </w:tc>
        <w:tc>
          <w:tcPr>
            <w:tcW w:w="1260" w:type="dxa"/>
          </w:tcPr>
          <w:p w14:paraId="0E20B337" w14:textId="77777777" w:rsidR="00D16BE9" w:rsidRDefault="00AC4FA2">
            <w:pPr>
              <w:pStyle w:val="TableParagraph"/>
              <w:spacing w:before="0" w:line="300" w:lineRule="auto"/>
              <w:ind w:left="0" w:firstLineChars="200" w:firstLine="400"/>
              <w:rPr>
                <w:rFonts w:ascii="Times New Roman" w:eastAsia="宋体" w:hAnsi="Times New Roman" w:cs="Times New Roman"/>
                <w:sz w:val="20"/>
              </w:rPr>
            </w:pPr>
            <w:r>
              <w:rPr>
                <w:rFonts w:ascii="Times New Roman" w:eastAsia="宋体" w:hAnsi="Times New Roman" w:cs="Times New Roman"/>
                <w:sz w:val="20"/>
              </w:rPr>
              <w:t>8 %</w:t>
            </w:r>
          </w:p>
        </w:tc>
      </w:tr>
      <w:tr w:rsidR="00D16BE9" w14:paraId="42C25BAC" w14:textId="77777777">
        <w:trPr>
          <w:trHeight w:val="430"/>
        </w:trPr>
        <w:tc>
          <w:tcPr>
            <w:tcW w:w="2254" w:type="dxa"/>
            <w:vMerge/>
            <w:tcBorders>
              <w:top w:val="nil"/>
            </w:tcBorders>
          </w:tcPr>
          <w:p w14:paraId="5653722D" w14:textId="77777777" w:rsidR="00D16BE9" w:rsidRDefault="00D16BE9">
            <w:pPr>
              <w:spacing w:line="300" w:lineRule="auto"/>
              <w:ind w:firstLine="40"/>
              <w:rPr>
                <w:rFonts w:eastAsia="宋体" w:cs="Times New Roman"/>
                <w:sz w:val="2"/>
                <w:szCs w:val="2"/>
              </w:rPr>
            </w:pPr>
          </w:p>
        </w:tc>
        <w:tc>
          <w:tcPr>
            <w:tcW w:w="2355" w:type="dxa"/>
          </w:tcPr>
          <w:p w14:paraId="5A5001BC" w14:textId="77777777" w:rsidR="00D16BE9" w:rsidRDefault="00AC4FA2">
            <w:pPr>
              <w:pStyle w:val="TableParagraph"/>
              <w:spacing w:before="0" w:line="300" w:lineRule="auto"/>
              <w:ind w:left="0" w:firstLineChars="200" w:firstLine="402"/>
              <w:rPr>
                <w:rFonts w:ascii="Times New Roman" w:eastAsia="宋体" w:hAnsi="Times New Roman" w:cs="Times New Roman"/>
                <w:b/>
                <w:sz w:val="20"/>
              </w:rPr>
            </w:pPr>
            <w:proofErr w:type="spellStart"/>
            <w:r>
              <w:rPr>
                <w:rFonts w:ascii="Times New Roman" w:eastAsia="宋体" w:hAnsi="Times New Roman" w:cs="Times New Roman"/>
                <w:b/>
                <w:sz w:val="20"/>
              </w:rPr>
              <w:t>热带山地</w:t>
            </w:r>
            <w:proofErr w:type="spellEnd"/>
          </w:p>
        </w:tc>
        <w:tc>
          <w:tcPr>
            <w:tcW w:w="1440" w:type="dxa"/>
          </w:tcPr>
          <w:p w14:paraId="4A5F7DE3" w14:textId="77777777" w:rsidR="00D16BE9" w:rsidRDefault="00AC4FA2">
            <w:pPr>
              <w:pStyle w:val="TableParagraph"/>
              <w:spacing w:before="0" w:line="300" w:lineRule="auto"/>
              <w:ind w:left="0" w:firstLineChars="200" w:firstLine="382"/>
              <w:rPr>
                <w:rFonts w:ascii="Times New Roman" w:eastAsia="宋体" w:hAnsi="Times New Roman" w:cs="Times New Roman"/>
                <w:b/>
                <w:sz w:val="20"/>
              </w:rPr>
            </w:pPr>
            <w:proofErr w:type="spellStart"/>
            <w:r>
              <w:rPr>
                <w:rFonts w:ascii="Times New Roman" w:eastAsia="宋体" w:hAnsi="Times New Roman" w:cs="Times New Roman"/>
                <w:b/>
                <w:spacing w:val="-5"/>
                <w:sz w:val="20"/>
              </w:rPr>
              <w:t>不适用的</w:t>
            </w:r>
            <w:proofErr w:type="spellEnd"/>
          </w:p>
        </w:tc>
        <w:tc>
          <w:tcPr>
            <w:tcW w:w="1980" w:type="dxa"/>
          </w:tcPr>
          <w:p w14:paraId="4C6D3938" w14:textId="77777777" w:rsidR="00D16BE9" w:rsidRDefault="00AC4FA2">
            <w:pPr>
              <w:pStyle w:val="TableParagraph"/>
              <w:spacing w:before="0" w:line="300" w:lineRule="auto"/>
              <w:ind w:left="0" w:firstLineChars="200" w:firstLine="384"/>
              <w:rPr>
                <w:rFonts w:ascii="Times New Roman" w:eastAsia="宋体" w:hAnsi="Times New Roman" w:cs="Times New Roman"/>
                <w:sz w:val="20"/>
              </w:rPr>
            </w:pPr>
            <w:r>
              <w:rPr>
                <w:rFonts w:ascii="Times New Roman" w:eastAsia="宋体" w:hAnsi="Times New Roman" w:cs="Times New Roman"/>
                <w:spacing w:val="-4"/>
                <w:sz w:val="20"/>
              </w:rPr>
              <w:t>1.09</w:t>
            </w:r>
          </w:p>
        </w:tc>
        <w:tc>
          <w:tcPr>
            <w:tcW w:w="1260" w:type="dxa"/>
          </w:tcPr>
          <w:p w14:paraId="1538E553" w14:textId="77777777" w:rsidR="00D16BE9" w:rsidRDefault="00AC4FA2">
            <w:pPr>
              <w:pStyle w:val="TableParagraph"/>
              <w:spacing w:before="0" w:line="300" w:lineRule="auto"/>
              <w:ind w:left="0" w:firstLineChars="200" w:firstLine="400"/>
              <w:rPr>
                <w:rFonts w:ascii="Times New Roman" w:eastAsia="宋体" w:hAnsi="Times New Roman" w:cs="Times New Roman"/>
                <w:sz w:val="20"/>
              </w:rPr>
            </w:pPr>
            <w:r>
              <w:rPr>
                <w:rFonts w:ascii="Times New Roman" w:eastAsia="宋体" w:hAnsi="Times New Roman" w:cs="Times New Roman"/>
                <w:sz w:val="20"/>
              </w:rPr>
              <w:t>50 %</w:t>
            </w:r>
          </w:p>
        </w:tc>
      </w:tr>
      <w:tr w:rsidR="00D16BE9" w14:paraId="67635E23" w14:textId="77777777">
        <w:trPr>
          <w:trHeight w:val="429"/>
        </w:trPr>
        <w:tc>
          <w:tcPr>
            <w:tcW w:w="2254" w:type="dxa"/>
            <w:vMerge w:val="restart"/>
          </w:tcPr>
          <w:p w14:paraId="3543AA01" w14:textId="77777777" w:rsidR="00D16BE9" w:rsidRDefault="00AC4FA2">
            <w:pPr>
              <w:pStyle w:val="TableParagraph"/>
              <w:spacing w:before="0" w:line="300" w:lineRule="auto"/>
              <w:ind w:left="0" w:firstLineChars="200" w:firstLine="402"/>
              <w:rPr>
                <w:rFonts w:ascii="Times New Roman" w:eastAsia="宋体" w:hAnsi="Times New Roman" w:cs="Times New Roman"/>
                <w:b/>
                <w:sz w:val="20"/>
              </w:rPr>
            </w:pPr>
            <w:proofErr w:type="spellStart"/>
            <w:r>
              <w:rPr>
                <w:rFonts w:ascii="Times New Roman" w:eastAsia="宋体" w:hAnsi="Times New Roman" w:cs="Times New Roman"/>
                <w:b/>
                <w:sz w:val="20"/>
              </w:rPr>
              <w:t>免耕</w:t>
            </w:r>
            <w:proofErr w:type="spellEnd"/>
          </w:p>
        </w:tc>
        <w:tc>
          <w:tcPr>
            <w:tcW w:w="2355" w:type="dxa"/>
            <w:vMerge w:val="restart"/>
          </w:tcPr>
          <w:p w14:paraId="7FDDBE01" w14:textId="77777777" w:rsidR="00D16BE9" w:rsidRDefault="00AC4FA2">
            <w:pPr>
              <w:pStyle w:val="TableParagraph"/>
              <w:spacing w:before="0" w:line="300" w:lineRule="auto"/>
              <w:ind w:left="0" w:firstLineChars="200" w:firstLine="394"/>
              <w:rPr>
                <w:rFonts w:ascii="Times New Roman" w:eastAsia="宋体" w:hAnsi="Times New Roman" w:cs="Times New Roman"/>
                <w:b/>
                <w:sz w:val="20"/>
              </w:rPr>
            </w:pPr>
            <w:proofErr w:type="spellStart"/>
            <w:r>
              <w:rPr>
                <w:rFonts w:ascii="Times New Roman" w:eastAsia="宋体" w:hAnsi="Times New Roman" w:cs="Times New Roman"/>
                <w:b/>
                <w:spacing w:val="-2"/>
                <w:sz w:val="20"/>
              </w:rPr>
              <w:t>温带</w:t>
            </w:r>
            <w:proofErr w:type="spellEnd"/>
            <w:r>
              <w:rPr>
                <w:rFonts w:ascii="Times New Roman" w:eastAsia="宋体" w:hAnsi="Times New Roman" w:cs="Times New Roman"/>
                <w:b/>
                <w:spacing w:val="-2"/>
                <w:sz w:val="20"/>
              </w:rPr>
              <w:t>/</w:t>
            </w:r>
            <w:proofErr w:type="spellStart"/>
            <w:r>
              <w:rPr>
                <w:rFonts w:ascii="Times New Roman" w:eastAsia="宋体" w:hAnsi="Times New Roman" w:cs="Times New Roman"/>
                <w:b/>
                <w:spacing w:val="-2"/>
                <w:sz w:val="20"/>
              </w:rPr>
              <w:t>北方</w:t>
            </w:r>
            <w:proofErr w:type="spellEnd"/>
          </w:p>
        </w:tc>
        <w:tc>
          <w:tcPr>
            <w:tcW w:w="1440" w:type="dxa"/>
          </w:tcPr>
          <w:p w14:paraId="78CF1DCD" w14:textId="77777777" w:rsidR="00D16BE9" w:rsidRDefault="00AC4FA2">
            <w:pPr>
              <w:pStyle w:val="TableParagraph"/>
              <w:spacing w:before="0" w:line="300" w:lineRule="auto"/>
              <w:ind w:left="0" w:firstLineChars="200" w:firstLine="382"/>
              <w:rPr>
                <w:rFonts w:ascii="Times New Roman" w:eastAsia="宋体" w:hAnsi="Times New Roman" w:cs="Times New Roman"/>
                <w:b/>
                <w:sz w:val="20"/>
              </w:rPr>
            </w:pPr>
            <w:proofErr w:type="spellStart"/>
            <w:r>
              <w:rPr>
                <w:rFonts w:ascii="Times New Roman" w:eastAsia="宋体" w:hAnsi="Times New Roman" w:cs="Times New Roman"/>
                <w:b/>
                <w:spacing w:val="-5"/>
                <w:sz w:val="20"/>
              </w:rPr>
              <w:t>干燥的</w:t>
            </w:r>
            <w:proofErr w:type="spellEnd"/>
          </w:p>
        </w:tc>
        <w:tc>
          <w:tcPr>
            <w:tcW w:w="1980" w:type="dxa"/>
          </w:tcPr>
          <w:p w14:paraId="3CB741FA" w14:textId="77777777" w:rsidR="00D16BE9" w:rsidRDefault="00AC4FA2">
            <w:pPr>
              <w:pStyle w:val="TableParagraph"/>
              <w:spacing w:before="0" w:line="300" w:lineRule="auto"/>
              <w:ind w:left="0" w:firstLineChars="200" w:firstLine="384"/>
              <w:rPr>
                <w:rFonts w:ascii="Times New Roman" w:eastAsia="宋体" w:hAnsi="Times New Roman" w:cs="Times New Roman"/>
                <w:sz w:val="20"/>
              </w:rPr>
            </w:pPr>
            <w:r>
              <w:rPr>
                <w:rFonts w:ascii="Times New Roman" w:eastAsia="宋体" w:hAnsi="Times New Roman" w:cs="Times New Roman"/>
                <w:spacing w:val="-4"/>
                <w:sz w:val="20"/>
              </w:rPr>
              <w:t>1.10</w:t>
            </w:r>
          </w:p>
        </w:tc>
        <w:tc>
          <w:tcPr>
            <w:tcW w:w="1260" w:type="dxa"/>
          </w:tcPr>
          <w:p w14:paraId="5D6ADB13" w14:textId="77777777" w:rsidR="00D16BE9" w:rsidRDefault="00AC4FA2">
            <w:pPr>
              <w:pStyle w:val="TableParagraph"/>
              <w:spacing w:before="0" w:line="300" w:lineRule="auto"/>
              <w:ind w:left="0" w:firstLineChars="200" w:firstLine="400"/>
              <w:rPr>
                <w:rFonts w:ascii="Times New Roman" w:eastAsia="宋体" w:hAnsi="Times New Roman" w:cs="Times New Roman"/>
                <w:sz w:val="20"/>
              </w:rPr>
            </w:pPr>
            <w:r>
              <w:rPr>
                <w:rFonts w:ascii="Times New Roman" w:eastAsia="宋体" w:hAnsi="Times New Roman" w:cs="Times New Roman"/>
                <w:sz w:val="20"/>
              </w:rPr>
              <w:t>5 %</w:t>
            </w:r>
          </w:p>
        </w:tc>
      </w:tr>
      <w:tr w:rsidR="00D16BE9" w14:paraId="315D4E57" w14:textId="77777777">
        <w:trPr>
          <w:trHeight w:val="430"/>
        </w:trPr>
        <w:tc>
          <w:tcPr>
            <w:tcW w:w="2254" w:type="dxa"/>
            <w:vMerge/>
            <w:tcBorders>
              <w:top w:val="nil"/>
            </w:tcBorders>
          </w:tcPr>
          <w:p w14:paraId="6A1F56AE" w14:textId="77777777" w:rsidR="00D16BE9" w:rsidRDefault="00D16BE9">
            <w:pPr>
              <w:spacing w:line="300" w:lineRule="auto"/>
              <w:ind w:firstLine="40"/>
              <w:rPr>
                <w:rFonts w:eastAsia="宋体" w:cs="Times New Roman"/>
                <w:sz w:val="2"/>
                <w:szCs w:val="2"/>
              </w:rPr>
            </w:pPr>
          </w:p>
        </w:tc>
        <w:tc>
          <w:tcPr>
            <w:tcW w:w="2355" w:type="dxa"/>
            <w:vMerge/>
            <w:tcBorders>
              <w:top w:val="nil"/>
            </w:tcBorders>
          </w:tcPr>
          <w:p w14:paraId="4F4D359D" w14:textId="77777777" w:rsidR="00D16BE9" w:rsidRDefault="00D16BE9">
            <w:pPr>
              <w:spacing w:line="300" w:lineRule="auto"/>
              <w:ind w:firstLine="40"/>
              <w:rPr>
                <w:rFonts w:eastAsia="宋体" w:cs="Times New Roman"/>
                <w:sz w:val="2"/>
                <w:szCs w:val="2"/>
              </w:rPr>
            </w:pPr>
          </w:p>
        </w:tc>
        <w:tc>
          <w:tcPr>
            <w:tcW w:w="1440" w:type="dxa"/>
          </w:tcPr>
          <w:p w14:paraId="600EB128" w14:textId="77777777" w:rsidR="00D16BE9" w:rsidRDefault="00AC4FA2">
            <w:pPr>
              <w:pStyle w:val="TableParagraph"/>
              <w:spacing w:before="0" w:line="300" w:lineRule="auto"/>
              <w:ind w:left="0" w:firstLineChars="200" w:firstLine="394"/>
              <w:rPr>
                <w:rFonts w:ascii="Times New Roman" w:eastAsia="宋体" w:hAnsi="Times New Roman" w:cs="Times New Roman"/>
                <w:b/>
                <w:sz w:val="20"/>
              </w:rPr>
            </w:pPr>
            <w:proofErr w:type="spellStart"/>
            <w:r>
              <w:rPr>
                <w:rFonts w:ascii="Times New Roman" w:eastAsia="宋体" w:hAnsi="Times New Roman" w:cs="Times New Roman"/>
                <w:b/>
                <w:spacing w:val="-2"/>
                <w:sz w:val="20"/>
              </w:rPr>
              <w:t>潮湿的</w:t>
            </w:r>
            <w:proofErr w:type="spellEnd"/>
          </w:p>
        </w:tc>
        <w:tc>
          <w:tcPr>
            <w:tcW w:w="1980" w:type="dxa"/>
          </w:tcPr>
          <w:p w14:paraId="2EAF45AA" w14:textId="77777777" w:rsidR="00D16BE9" w:rsidRDefault="00AC4FA2">
            <w:pPr>
              <w:pStyle w:val="TableParagraph"/>
              <w:spacing w:before="0" w:line="300" w:lineRule="auto"/>
              <w:ind w:left="0" w:firstLineChars="200" w:firstLine="384"/>
              <w:rPr>
                <w:rFonts w:ascii="Times New Roman" w:eastAsia="宋体" w:hAnsi="Times New Roman" w:cs="Times New Roman"/>
                <w:sz w:val="20"/>
              </w:rPr>
            </w:pPr>
            <w:r>
              <w:rPr>
                <w:rFonts w:ascii="Times New Roman" w:eastAsia="宋体" w:hAnsi="Times New Roman" w:cs="Times New Roman"/>
                <w:spacing w:val="-4"/>
                <w:sz w:val="20"/>
              </w:rPr>
              <w:t>1.15</w:t>
            </w:r>
          </w:p>
        </w:tc>
        <w:tc>
          <w:tcPr>
            <w:tcW w:w="1260" w:type="dxa"/>
          </w:tcPr>
          <w:p w14:paraId="15106772" w14:textId="77777777" w:rsidR="00D16BE9" w:rsidRDefault="00AC4FA2">
            <w:pPr>
              <w:pStyle w:val="TableParagraph"/>
              <w:spacing w:before="0" w:line="300" w:lineRule="auto"/>
              <w:ind w:left="0" w:firstLineChars="200" w:firstLine="400"/>
              <w:rPr>
                <w:rFonts w:ascii="Times New Roman" w:eastAsia="宋体" w:hAnsi="Times New Roman" w:cs="Times New Roman"/>
                <w:sz w:val="20"/>
              </w:rPr>
            </w:pPr>
            <w:r>
              <w:rPr>
                <w:rFonts w:ascii="Times New Roman" w:eastAsia="宋体" w:hAnsi="Times New Roman" w:cs="Times New Roman"/>
                <w:sz w:val="20"/>
              </w:rPr>
              <w:t>4 %</w:t>
            </w:r>
          </w:p>
        </w:tc>
      </w:tr>
      <w:tr w:rsidR="00D16BE9" w14:paraId="1527500A" w14:textId="77777777">
        <w:trPr>
          <w:trHeight w:val="430"/>
        </w:trPr>
        <w:tc>
          <w:tcPr>
            <w:tcW w:w="2254" w:type="dxa"/>
            <w:vMerge/>
            <w:tcBorders>
              <w:top w:val="nil"/>
            </w:tcBorders>
          </w:tcPr>
          <w:p w14:paraId="639335D9" w14:textId="77777777" w:rsidR="00D16BE9" w:rsidRDefault="00D16BE9">
            <w:pPr>
              <w:spacing w:line="300" w:lineRule="auto"/>
              <w:ind w:firstLine="40"/>
              <w:rPr>
                <w:rFonts w:eastAsia="宋体" w:cs="Times New Roman"/>
                <w:sz w:val="2"/>
                <w:szCs w:val="2"/>
              </w:rPr>
            </w:pPr>
          </w:p>
        </w:tc>
        <w:tc>
          <w:tcPr>
            <w:tcW w:w="2355" w:type="dxa"/>
            <w:vMerge w:val="restart"/>
          </w:tcPr>
          <w:p w14:paraId="2185A24C" w14:textId="77777777" w:rsidR="00D16BE9" w:rsidRDefault="00AC4FA2">
            <w:pPr>
              <w:pStyle w:val="TableParagraph"/>
              <w:spacing w:before="0" w:line="300" w:lineRule="auto"/>
              <w:ind w:left="0" w:firstLineChars="200" w:firstLine="394"/>
              <w:rPr>
                <w:rFonts w:ascii="Times New Roman" w:eastAsia="宋体" w:hAnsi="Times New Roman" w:cs="Times New Roman"/>
                <w:b/>
                <w:sz w:val="20"/>
              </w:rPr>
            </w:pPr>
            <w:proofErr w:type="spellStart"/>
            <w:r>
              <w:rPr>
                <w:rFonts w:ascii="Times New Roman" w:eastAsia="宋体" w:hAnsi="Times New Roman" w:cs="Times New Roman"/>
                <w:b/>
                <w:spacing w:val="-2"/>
                <w:sz w:val="20"/>
              </w:rPr>
              <w:t>热带的</w:t>
            </w:r>
            <w:proofErr w:type="spellEnd"/>
          </w:p>
        </w:tc>
        <w:tc>
          <w:tcPr>
            <w:tcW w:w="1440" w:type="dxa"/>
          </w:tcPr>
          <w:p w14:paraId="1EAFF6A2" w14:textId="77777777" w:rsidR="00D16BE9" w:rsidRDefault="00AC4FA2">
            <w:pPr>
              <w:pStyle w:val="TableParagraph"/>
              <w:spacing w:before="0" w:line="300" w:lineRule="auto"/>
              <w:ind w:left="0" w:firstLineChars="200" w:firstLine="382"/>
              <w:rPr>
                <w:rFonts w:ascii="Times New Roman" w:eastAsia="宋体" w:hAnsi="Times New Roman" w:cs="Times New Roman"/>
                <w:b/>
                <w:sz w:val="20"/>
              </w:rPr>
            </w:pPr>
            <w:proofErr w:type="spellStart"/>
            <w:r>
              <w:rPr>
                <w:rFonts w:ascii="Times New Roman" w:eastAsia="宋体" w:hAnsi="Times New Roman" w:cs="Times New Roman"/>
                <w:b/>
                <w:spacing w:val="-5"/>
                <w:sz w:val="20"/>
              </w:rPr>
              <w:t>干燥的</w:t>
            </w:r>
            <w:proofErr w:type="spellEnd"/>
          </w:p>
        </w:tc>
        <w:tc>
          <w:tcPr>
            <w:tcW w:w="1980" w:type="dxa"/>
          </w:tcPr>
          <w:p w14:paraId="5F956118" w14:textId="77777777" w:rsidR="00D16BE9" w:rsidRDefault="00AC4FA2">
            <w:pPr>
              <w:pStyle w:val="TableParagraph"/>
              <w:spacing w:before="0" w:line="300" w:lineRule="auto"/>
              <w:ind w:left="0" w:firstLineChars="200" w:firstLine="384"/>
              <w:rPr>
                <w:rFonts w:ascii="Times New Roman" w:eastAsia="宋体" w:hAnsi="Times New Roman" w:cs="Times New Roman"/>
                <w:sz w:val="20"/>
              </w:rPr>
            </w:pPr>
            <w:r>
              <w:rPr>
                <w:rFonts w:ascii="Times New Roman" w:eastAsia="宋体" w:hAnsi="Times New Roman" w:cs="Times New Roman"/>
                <w:spacing w:val="-4"/>
                <w:sz w:val="20"/>
              </w:rPr>
              <w:t>1.17</w:t>
            </w:r>
          </w:p>
        </w:tc>
        <w:tc>
          <w:tcPr>
            <w:tcW w:w="1260" w:type="dxa"/>
          </w:tcPr>
          <w:p w14:paraId="00BAB10F" w14:textId="77777777" w:rsidR="00D16BE9" w:rsidRDefault="00AC4FA2">
            <w:pPr>
              <w:pStyle w:val="TableParagraph"/>
              <w:spacing w:before="0" w:line="300" w:lineRule="auto"/>
              <w:ind w:left="0" w:firstLineChars="200" w:firstLine="400"/>
              <w:rPr>
                <w:rFonts w:ascii="Times New Roman" w:eastAsia="宋体" w:hAnsi="Times New Roman" w:cs="Times New Roman"/>
                <w:sz w:val="20"/>
              </w:rPr>
            </w:pPr>
            <w:r>
              <w:rPr>
                <w:rFonts w:ascii="Times New Roman" w:eastAsia="宋体" w:hAnsi="Times New Roman" w:cs="Times New Roman"/>
                <w:sz w:val="20"/>
              </w:rPr>
              <w:t>8 %</w:t>
            </w:r>
          </w:p>
        </w:tc>
      </w:tr>
      <w:tr w:rsidR="00D16BE9" w14:paraId="41BB8FAF" w14:textId="77777777">
        <w:trPr>
          <w:trHeight w:val="429"/>
        </w:trPr>
        <w:tc>
          <w:tcPr>
            <w:tcW w:w="2254" w:type="dxa"/>
            <w:vMerge/>
            <w:tcBorders>
              <w:top w:val="nil"/>
            </w:tcBorders>
          </w:tcPr>
          <w:p w14:paraId="20363CF8" w14:textId="77777777" w:rsidR="00D16BE9" w:rsidRDefault="00D16BE9">
            <w:pPr>
              <w:spacing w:line="300" w:lineRule="auto"/>
              <w:ind w:firstLine="40"/>
              <w:rPr>
                <w:rFonts w:eastAsia="宋体" w:cs="Times New Roman"/>
                <w:sz w:val="2"/>
                <w:szCs w:val="2"/>
              </w:rPr>
            </w:pPr>
          </w:p>
        </w:tc>
        <w:tc>
          <w:tcPr>
            <w:tcW w:w="2355" w:type="dxa"/>
            <w:vMerge/>
            <w:tcBorders>
              <w:top w:val="nil"/>
            </w:tcBorders>
          </w:tcPr>
          <w:p w14:paraId="5BCDB0F3" w14:textId="77777777" w:rsidR="00D16BE9" w:rsidRDefault="00D16BE9">
            <w:pPr>
              <w:spacing w:line="300" w:lineRule="auto"/>
              <w:ind w:firstLine="40"/>
              <w:rPr>
                <w:rFonts w:eastAsia="宋体" w:cs="Times New Roman"/>
                <w:sz w:val="2"/>
                <w:szCs w:val="2"/>
              </w:rPr>
            </w:pPr>
          </w:p>
        </w:tc>
        <w:tc>
          <w:tcPr>
            <w:tcW w:w="1440" w:type="dxa"/>
          </w:tcPr>
          <w:p w14:paraId="7D0A3AF8" w14:textId="77777777" w:rsidR="00D16BE9" w:rsidRDefault="00AC4FA2">
            <w:pPr>
              <w:pStyle w:val="TableParagraph"/>
              <w:spacing w:before="0" w:line="300" w:lineRule="auto"/>
              <w:ind w:left="0" w:firstLineChars="200" w:firstLine="394"/>
              <w:rPr>
                <w:rFonts w:ascii="Times New Roman" w:eastAsia="宋体" w:hAnsi="Times New Roman" w:cs="Times New Roman"/>
                <w:b/>
                <w:sz w:val="20"/>
              </w:rPr>
            </w:pPr>
            <w:proofErr w:type="spellStart"/>
            <w:r>
              <w:rPr>
                <w:rFonts w:ascii="Times New Roman" w:eastAsia="宋体" w:hAnsi="Times New Roman" w:cs="Times New Roman"/>
                <w:b/>
                <w:spacing w:val="-2"/>
                <w:sz w:val="20"/>
              </w:rPr>
              <w:t>潮湿的</w:t>
            </w:r>
            <w:proofErr w:type="spellEnd"/>
          </w:p>
        </w:tc>
        <w:tc>
          <w:tcPr>
            <w:tcW w:w="1980" w:type="dxa"/>
          </w:tcPr>
          <w:p w14:paraId="0C8538C7" w14:textId="77777777" w:rsidR="00D16BE9" w:rsidRDefault="00AC4FA2">
            <w:pPr>
              <w:pStyle w:val="TableParagraph"/>
              <w:spacing w:before="0" w:line="300" w:lineRule="auto"/>
              <w:ind w:left="0" w:firstLineChars="200" w:firstLine="384"/>
              <w:rPr>
                <w:rFonts w:ascii="Times New Roman" w:eastAsia="宋体" w:hAnsi="Times New Roman" w:cs="Times New Roman"/>
                <w:sz w:val="20"/>
              </w:rPr>
            </w:pPr>
            <w:r>
              <w:rPr>
                <w:rFonts w:ascii="Times New Roman" w:eastAsia="宋体" w:hAnsi="Times New Roman" w:cs="Times New Roman"/>
                <w:spacing w:val="-4"/>
                <w:sz w:val="20"/>
              </w:rPr>
              <w:t>1.22</w:t>
            </w:r>
          </w:p>
        </w:tc>
        <w:tc>
          <w:tcPr>
            <w:tcW w:w="1260" w:type="dxa"/>
          </w:tcPr>
          <w:p w14:paraId="6DDFE75B" w14:textId="77777777" w:rsidR="00D16BE9" w:rsidRDefault="00AC4FA2">
            <w:pPr>
              <w:pStyle w:val="TableParagraph"/>
              <w:spacing w:before="0" w:line="300" w:lineRule="auto"/>
              <w:ind w:left="0" w:firstLineChars="200" w:firstLine="400"/>
              <w:rPr>
                <w:rFonts w:ascii="Times New Roman" w:eastAsia="宋体" w:hAnsi="Times New Roman" w:cs="Times New Roman"/>
                <w:sz w:val="20"/>
              </w:rPr>
            </w:pPr>
            <w:r>
              <w:rPr>
                <w:rFonts w:ascii="Times New Roman" w:eastAsia="宋体" w:hAnsi="Times New Roman" w:cs="Times New Roman"/>
                <w:sz w:val="20"/>
              </w:rPr>
              <w:t>7 %</w:t>
            </w:r>
          </w:p>
        </w:tc>
      </w:tr>
      <w:tr w:rsidR="00D16BE9" w14:paraId="7AE0259C" w14:textId="77777777">
        <w:trPr>
          <w:trHeight w:val="430"/>
        </w:trPr>
        <w:tc>
          <w:tcPr>
            <w:tcW w:w="2254" w:type="dxa"/>
            <w:vMerge/>
            <w:tcBorders>
              <w:top w:val="nil"/>
            </w:tcBorders>
          </w:tcPr>
          <w:p w14:paraId="53840FB4" w14:textId="77777777" w:rsidR="00D16BE9" w:rsidRDefault="00D16BE9">
            <w:pPr>
              <w:spacing w:line="300" w:lineRule="auto"/>
              <w:ind w:firstLine="40"/>
              <w:rPr>
                <w:rFonts w:eastAsia="宋体" w:cs="Times New Roman"/>
                <w:sz w:val="2"/>
                <w:szCs w:val="2"/>
              </w:rPr>
            </w:pPr>
          </w:p>
        </w:tc>
        <w:tc>
          <w:tcPr>
            <w:tcW w:w="2355" w:type="dxa"/>
          </w:tcPr>
          <w:p w14:paraId="0C5B5226" w14:textId="77777777" w:rsidR="00D16BE9" w:rsidRDefault="00AC4FA2">
            <w:pPr>
              <w:pStyle w:val="TableParagraph"/>
              <w:spacing w:before="0" w:line="300" w:lineRule="auto"/>
              <w:ind w:left="0" w:firstLineChars="200" w:firstLine="402"/>
              <w:rPr>
                <w:rFonts w:ascii="Times New Roman" w:eastAsia="宋体" w:hAnsi="Times New Roman" w:cs="Times New Roman"/>
                <w:b/>
                <w:sz w:val="20"/>
              </w:rPr>
            </w:pPr>
            <w:proofErr w:type="spellStart"/>
            <w:r>
              <w:rPr>
                <w:rFonts w:ascii="Times New Roman" w:eastAsia="宋体" w:hAnsi="Times New Roman" w:cs="Times New Roman"/>
                <w:b/>
                <w:sz w:val="20"/>
              </w:rPr>
              <w:t>热带山地</w:t>
            </w:r>
            <w:proofErr w:type="spellEnd"/>
          </w:p>
        </w:tc>
        <w:tc>
          <w:tcPr>
            <w:tcW w:w="1440" w:type="dxa"/>
          </w:tcPr>
          <w:p w14:paraId="266B228B" w14:textId="77777777" w:rsidR="00D16BE9" w:rsidRDefault="00AC4FA2">
            <w:pPr>
              <w:pStyle w:val="TableParagraph"/>
              <w:spacing w:before="0" w:line="300" w:lineRule="auto"/>
              <w:ind w:left="0" w:firstLineChars="200" w:firstLine="382"/>
              <w:rPr>
                <w:rFonts w:ascii="Times New Roman" w:eastAsia="宋体" w:hAnsi="Times New Roman" w:cs="Times New Roman"/>
                <w:b/>
                <w:sz w:val="20"/>
              </w:rPr>
            </w:pPr>
            <w:proofErr w:type="spellStart"/>
            <w:r>
              <w:rPr>
                <w:rFonts w:ascii="Times New Roman" w:eastAsia="宋体" w:hAnsi="Times New Roman" w:cs="Times New Roman"/>
                <w:b/>
                <w:spacing w:val="-5"/>
                <w:sz w:val="20"/>
              </w:rPr>
              <w:t>不适用的</w:t>
            </w:r>
            <w:proofErr w:type="spellEnd"/>
          </w:p>
        </w:tc>
        <w:tc>
          <w:tcPr>
            <w:tcW w:w="1980" w:type="dxa"/>
          </w:tcPr>
          <w:p w14:paraId="771904CF" w14:textId="77777777" w:rsidR="00D16BE9" w:rsidRDefault="00AC4FA2">
            <w:pPr>
              <w:pStyle w:val="TableParagraph"/>
              <w:spacing w:before="0" w:line="300" w:lineRule="auto"/>
              <w:ind w:left="0" w:firstLineChars="200" w:firstLine="384"/>
              <w:rPr>
                <w:rFonts w:ascii="Times New Roman" w:eastAsia="宋体" w:hAnsi="Times New Roman" w:cs="Times New Roman"/>
                <w:sz w:val="20"/>
              </w:rPr>
            </w:pPr>
            <w:r>
              <w:rPr>
                <w:rFonts w:ascii="Times New Roman" w:eastAsia="宋体" w:hAnsi="Times New Roman" w:cs="Times New Roman"/>
                <w:spacing w:val="-4"/>
                <w:sz w:val="20"/>
              </w:rPr>
              <w:t>1.16</w:t>
            </w:r>
          </w:p>
        </w:tc>
        <w:tc>
          <w:tcPr>
            <w:tcW w:w="1260" w:type="dxa"/>
          </w:tcPr>
          <w:p w14:paraId="15DA82FF" w14:textId="77777777" w:rsidR="00D16BE9" w:rsidRDefault="00AC4FA2">
            <w:pPr>
              <w:pStyle w:val="TableParagraph"/>
              <w:spacing w:before="0" w:line="300" w:lineRule="auto"/>
              <w:ind w:left="0" w:firstLineChars="200" w:firstLine="400"/>
              <w:rPr>
                <w:rFonts w:ascii="Times New Roman" w:eastAsia="宋体" w:hAnsi="Times New Roman" w:cs="Times New Roman"/>
                <w:sz w:val="20"/>
              </w:rPr>
            </w:pPr>
            <w:r>
              <w:rPr>
                <w:rFonts w:ascii="Times New Roman" w:eastAsia="宋体" w:hAnsi="Times New Roman" w:cs="Times New Roman"/>
                <w:sz w:val="20"/>
              </w:rPr>
              <w:t>50 %</w:t>
            </w:r>
          </w:p>
        </w:tc>
      </w:tr>
      <w:tr w:rsidR="00D16BE9" w14:paraId="6A9D969B" w14:textId="77777777">
        <w:trPr>
          <w:trHeight w:val="430"/>
        </w:trPr>
        <w:tc>
          <w:tcPr>
            <w:tcW w:w="9289" w:type="dxa"/>
            <w:gridSpan w:val="5"/>
          </w:tcPr>
          <w:p w14:paraId="040FBBA0" w14:textId="77777777" w:rsidR="00D16BE9" w:rsidRDefault="00AC4FA2">
            <w:pPr>
              <w:pStyle w:val="TableParagraph"/>
              <w:spacing w:before="0" w:line="300" w:lineRule="auto"/>
              <w:ind w:left="0" w:firstLineChars="200" w:firstLine="402"/>
              <w:rPr>
                <w:rFonts w:ascii="Times New Roman" w:eastAsia="宋体" w:hAnsi="Times New Roman" w:cs="Times New Roman"/>
                <w:b/>
                <w:sz w:val="20"/>
                <w:lang w:eastAsia="zh-CN"/>
              </w:rPr>
            </w:pPr>
            <w:r>
              <w:rPr>
                <w:rFonts w:ascii="Times New Roman" w:eastAsia="宋体" w:hAnsi="Times New Roman" w:cs="Times New Roman"/>
                <w:b/>
                <w:sz w:val="20"/>
                <w:lang w:eastAsia="zh-CN"/>
              </w:rPr>
              <w:t>投入水平</w:t>
            </w:r>
            <w:r>
              <w:rPr>
                <w:rFonts w:ascii="Times New Roman" w:eastAsia="宋体" w:hAnsi="Times New Roman" w:cs="Times New Roman"/>
                <w:b/>
                <w:sz w:val="20"/>
                <w:lang w:eastAsia="zh-CN"/>
              </w:rPr>
              <w:t>(</w:t>
            </w:r>
            <w:r>
              <w:rPr>
                <w:rFonts w:ascii="Times New Roman" w:eastAsia="宋体" w:hAnsi="Times New Roman" w:cs="Times New Roman"/>
                <w:b/>
                <w:sz w:val="20"/>
                <w:lang w:eastAsia="zh-CN"/>
              </w:rPr>
              <w:t>仅适用于耕地</w:t>
            </w:r>
            <w:r>
              <w:rPr>
                <w:rFonts w:ascii="Times New Roman" w:eastAsia="宋体" w:hAnsi="Times New Roman" w:cs="Times New Roman"/>
                <w:b/>
                <w:sz w:val="20"/>
                <w:lang w:eastAsia="zh-CN"/>
              </w:rPr>
              <w:t>)</w:t>
            </w:r>
          </w:p>
        </w:tc>
      </w:tr>
      <w:tr w:rsidR="00D16BE9" w14:paraId="41FA66EE" w14:textId="77777777">
        <w:trPr>
          <w:trHeight w:val="429"/>
        </w:trPr>
        <w:tc>
          <w:tcPr>
            <w:tcW w:w="2254" w:type="dxa"/>
            <w:vMerge w:val="restart"/>
          </w:tcPr>
          <w:p w14:paraId="3AA79BF7" w14:textId="77777777" w:rsidR="00D16BE9" w:rsidRDefault="00AC4FA2">
            <w:pPr>
              <w:pStyle w:val="TableParagraph"/>
              <w:spacing w:before="0" w:line="300" w:lineRule="auto"/>
              <w:ind w:left="0" w:firstLineChars="200" w:firstLine="402"/>
              <w:rPr>
                <w:rFonts w:ascii="Times New Roman" w:eastAsia="宋体" w:hAnsi="Times New Roman" w:cs="Times New Roman"/>
                <w:b/>
                <w:sz w:val="20"/>
              </w:rPr>
            </w:pPr>
            <w:proofErr w:type="spellStart"/>
            <w:r>
              <w:rPr>
                <w:rFonts w:ascii="Times New Roman" w:eastAsia="宋体" w:hAnsi="Times New Roman" w:cs="Times New Roman"/>
                <w:b/>
                <w:sz w:val="20"/>
              </w:rPr>
              <w:t>低输入</w:t>
            </w:r>
            <w:proofErr w:type="spellEnd"/>
          </w:p>
        </w:tc>
        <w:tc>
          <w:tcPr>
            <w:tcW w:w="2355" w:type="dxa"/>
            <w:vMerge w:val="restart"/>
          </w:tcPr>
          <w:p w14:paraId="4B171C89" w14:textId="77777777" w:rsidR="00D16BE9" w:rsidRDefault="00AC4FA2">
            <w:pPr>
              <w:pStyle w:val="TableParagraph"/>
              <w:spacing w:before="0" w:line="300" w:lineRule="auto"/>
              <w:ind w:left="0" w:firstLineChars="200" w:firstLine="394"/>
              <w:rPr>
                <w:rFonts w:ascii="Times New Roman" w:eastAsia="宋体" w:hAnsi="Times New Roman" w:cs="Times New Roman"/>
                <w:b/>
                <w:sz w:val="20"/>
              </w:rPr>
            </w:pPr>
            <w:proofErr w:type="spellStart"/>
            <w:r>
              <w:rPr>
                <w:rFonts w:ascii="Times New Roman" w:eastAsia="宋体" w:hAnsi="Times New Roman" w:cs="Times New Roman"/>
                <w:b/>
                <w:spacing w:val="-2"/>
                <w:sz w:val="20"/>
              </w:rPr>
              <w:t>温带</w:t>
            </w:r>
            <w:proofErr w:type="spellEnd"/>
            <w:r>
              <w:rPr>
                <w:rFonts w:ascii="Times New Roman" w:eastAsia="宋体" w:hAnsi="Times New Roman" w:cs="Times New Roman"/>
                <w:b/>
                <w:spacing w:val="-2"/>
                <w:sz w:val="20"/>
              </w:rPr>
              <w:t>/</w:t>
            </w:r>
            <w:proofErr w:type="spellStart"/>
            <w:r>
              <w:rPr>
                <w:rFonts w:ascii="Times New Roman" w:eastAsia="宋体" w:hAnsi="Times New Roman" w:cs="Times New Roman"/>
                <w:b/>
                <w:spacing w:val="-2"/>
                <w:sz w:val="20"/>
              </w:rPr>
              <w:t>北方</w:t>
            </w:r>
            <w:proofErr w:type="spellEnd"/>
          </w:p>
        </w:tc>
        <w:tc>
          <w:tcPr>
            <w:tcW w:w="1440" w:type="dxa"/>
          </w:tcPr>
          <w:p w14:paraId="50AE8A63" w14:textId="77777777" w:rsidR="00D16BE9" w:rsidRDefault="00AC4FA2">
            <w:pPr>
              <w:pStyle w:val="TableParagraph"/>
              <w:spacing w:before="0" w:line="300" w:lineRule="auto"/>
              <w:ind w:left="0" w:firstLineChars="200" w:firstLine="382"/>
              <w:rPr>
                <w:rFonts w:ascii="Times New Roman" w:eastAsia="宋体" w:hAnsi="Times New Roman" w:cs="Times New Roman"/>
                <w:b/>
                <w:sz w:val="20"/>
              </w:rPr>
            </w:pPr>
            <w:proofErr w:type="spellStart"/>
            <w:r>
              <w:rPr>
                <w:rFonts w:ascii="Times New Roman" w:eastAsia="宋体" w:hAnsi="Times New Roman" w:cs="Times New Roman"/>
                <w:b/>
                <w:spacing w:val="-5"/>
                <w:sz w:val="20"/>
              </w:rPr>
              <w:t>干燥的</w:t>
            </w:r>
            <w:proofErr w:type="spellEnd"/>
          </w:p>
        </w:tc>
        <w:tc>
          <w:tcPr>
            <w:tcW w:w="1980" w:type="dxa"/>
          </w:tcPr>
          <w:p w14:paraId="52FFD0E7" w14:textId="77777777" w:rsidR="00D16BE9" w:rsidRDefault="00AC4FA2">
            <w:pPr>
              <w:pStyle w:val="TableParagraph"/>
              <w:spacing w:before="0" w:line="300" w:lineRule="auto"/>
              <w:ind w:left="0" w:firstLineChars="200" w:firstLine="384"/>
              <w:rPr>
                <w:rFonts w:ascii="Times New Roman" w:eastAsia="宋体" w:hAnsi="Times New Roman" w:cs="Times New Roman"/>
                <w:sz w:val="20"/>
              </w:rPr>
            </w:pPr>
            <w:r>
              <w:rPr>
                <w:rFonts w:ascii="Times New Roman" w:eastAsia="宋体" w:hAnsi="Times New Roman" w:cs="Times New Roman"/>
                <w:spacing w:val="-4"/>
                <w:sz w:val="20"/>
              </w:rPr>
              <w:t>0.95</w:t>
            </w:r>
          </w:p>
        </w:tc>
        <w:tc>
          <w:tcPr>
            <w:tcW w:w="1260" w:type="dxa"/>
          </w:tcPr>
          <w:p w14:paraId="3AFE1F0F" w14:textId="77777777" w:rsidR="00D16BE9" w:rsidRDefault="00AC4FA2">
            <w:pPr>
              <w:pStyle w:val="TableParagraph"/>
              <w:spacing w:before="0" w:line="300" w:lineRule="auto"/>
              <w:ind w:left="0" w:firstLineChars="200" w:firstLine="400"/>
              <w:rPr>
                <w:rFonts w:ascii="Times New Roman" w:eastAsia="宋体" w:hAnsi="Times New Roman" w:cs="Times New Roman"/>
                <w:sz w:val="20"/>
              </w:rPr>
            </w:pPr>
            <w:r>
              <w:rPr>
                <w:rFonts w:ascii="Times New Roman" w:eastAsia="宋体" w:hAnsi="Times New Roman" w:cs="Times New Roman"/>
                <w:sz w:val="20"/>
              </w:rPr>
              <w:t>13 %</w:t>
            </w:r>
          </w:p>
        </w:tc>
      </w:tr>
      <w:tr w:rsidR="00D16BE9" w14:paraId="14C39530" w14:textId="77777777">
        <w:trPr>
          <w:trHeight w:val="430"/>
        </w:trPr>
        <w:tc>
          <w:tcPr>
            <w:tcW w:w="2254" w:type="dxa"/>
            <w:vMerge/>
            <w:tcBorders>
              <w:top w:val="nil"/>
            </w:tcBorders>
          </w:tcPr>
          <w:p w14:paraId="3E4B8231" w14:textId="77777777" w:rsidR="00D16BE9" w:rsidRDefault="00D16BE9">
            <w:pPr>
              <w:spacing w:line="300" w:lineRule="auto"/>
              <w:ind w:firstLine="40"/>
              <w:rPr>
                <w:rFonts w:eastAsia="宋体" w:cs="Times New Roman"/>
                <w:sz w:val="2"/>
                <w:szCs w:val="2"/>
              </w:rPr>
            </w:pPr>
          </w:p>
        </w:tc>
        <w:tc>
          <w:tcPr>
            <w:tcW w:w="2355" w:type="dxa"/>
            <w:vMerge/>
            <w:tcBorders>
              <w:top w:val="nil"/>
            </w:tcBorders>
          </w:tcPr>
          <w:p w14:paraId="71CE6172" w14:textId="77777777" w:rsidR="00D16BE9" w:rsidRDefault="00D16BE9">
            <w:pPr>
              <w:spacing w:line="300" w:lineRule="auto"/>
              <w:ind w:firstLine="40"/>
              <w:rPr>
                <w:rFonts w:eastAsia="宋体" w:cs="Times New Roman"/>
                <w:sz w:val="2"/>
                <w:szCs w:val="2"/>
              </w:rPr>
            </w:pPr>
          </w:p>
        </w:tc>
        <w:tc>
          <w:tcPr>
            <w:tcW w:w="1440" w:type="dxa"/>
          </w:tcPr>
          <w:p w14:paraId="157D55D7" w14:textId="77777777" w:rsidR="00D16BE9" w:rsidRDefault="00AC4FA2">
            <w:pPr>
              <w:pStyle w:val="TableParagraph"/>
              <w:spacing w:before="0" w:line="300" w:lineRule="auto"/>
              <w:ind w:left="0" w:firstLineChars="200" w:firstLine="394"/>
              <w:rPr>
                <w:rFonts w:ascii="Times New Roman" w:eastAsia="宋体" w:hAnsi="Times New Roman" w:cs="Times New Roman"/>
                <w:b/>
                <w:sz w:val="20"/>
              </w:rPr>
            </w:pPr>
            <w:proofErr w:type="spellStart"/>
            <w:r>
              <w:rPr>
                <w:rFonts w:ascii="Times New Roman" w:eastAsia="宋体" w:hAnsi="Times New Roman" w:cs="Times New Roman"/>
                <w:b/>
                <w:spacing w:val="-2"/>
                <w:sz w:val="20"/>
              </w:rPr>
              <w:t>潮湿的</w:t>
            </w:r>
            <w:proofErr w:type="spellEnd"/>
          </w:p>
        </w:tc>
        <w:tc>
          <w:tcPr>
            <w:tcW w:w="1980" w:type="dxa"/>
          </w:tcPr>
          <w:p w14:paraId="0452E3AA" w14:textId="77777777" w:rsidR="00D16BE9" w:rsidRDefault="00AC4FA2">
            <w:pPr>
              <w:pStyle w:val="TableParagraph"/>
              <w:spacing w:before="0" w:line="300" w:lineRule="auto"/>
              <w:ind w:left="0" w:firstLineChars="200" w:firstLine="384"/>
              <w:rPr>
                <w:rFonts w:ascii="Times New Roman" w:eastAsia="宋体" w:hAnsi="Times New Roman" w:cs="Times New Roman"/>
                <w:sz w:val="20"/>
              </w:rPr>
            </w:pPr>
            <w:r>
              <w:rPr>
                <w:rFonts w:ascii="Times New Roman" w:eastAsia="宋体" w:hAnsi="Times New Roman" w:cs="Times New Roman"/>
                <w:spacing w:val="-4"/>
                <w:sz w:val="20"/>
              </w:rPr>
              <w:t>0.92</w:t>
            </w:r>
          </w:p>
        </w:tc>
        <w:tc>
          <w:tcPr>
            <w:tcW w:w="1260" w:type="dxa"/>
          </w:tcPr>
          <w:p w14:paraId="7AF499F7" w14:textId="77777777" w:rsidR="00D16BE9" w:rsidRDefault="00AC4FA2">
            <w:pPr>
              <w:pStyle w:val="TableParagraph"/>
              <w:spacing w:before="0" w:line="300" w:lineRule="auto"/>
              <w:ind w:left="0" w:firstLineChars="200" w:firstLine="400"/>
              <w:rPr>
                <w:rFonts w:ascii="Times New Roman" w:eastAsia="宋体" w:hAnsi="Times New Roman" w:cs="Times New Roman"/>
                <w:sz w:val="20"/>
              </w:rPr>
            </w:pPr>
            <w:r>
              <w:rPr>
                <w:rFonts w:ascii="Times New Roman" w:eastAsia="宋体" w:hAnsi="Times New Roman" w:cs="Times New Roman"/>
                <w:sz w:val="20"/>
              </w:rPr>
              <w:t>14 %</w:t>
            </w:r>
          </w:p>
        </w:tc>
      </w:tr>
      <w:tr w:rsidR="00D16BE9" w14:paraId="45B2E2D8" w14:textId="77777777">
        <w:trPr>
          <w:trHeight w:val="430"/>
        </w:trPr>
        <w:tc>
          <w:tcPr>
            <w:tcW w:w="2254" w:type="dxa"/>
            <w:vMerge/>
            <w:tcBorders>
              <w:top w:val="nil"/>
            </w:tcBorders>
          </w:tcPr>
          <w:p w14:paraId="2E3F210A" w14:textId="77777777" w:rsidR="00D16BE9" w:rsidRDefault="00D16BE9">
            <w:pPr>
              <w:spacing w:line="300" w:lineRule="auto"/>
              <w:ind w:firstLine="40"/>
              <w:rPr>
                <w:rFonts w:eastAsia="宋体" w:cs="Times New Roman"/>
                <w:sz w:val="2"/>
                <w:szCs w:val="2"/>
              </w:rPr>
            </w:pPr>
          </w:p>
        </w:tc>
        <w:tc>
          <w:tcPr>
            <w:tcW w:w="2355" w:type="dxa"/>
            <w:vMerge w:val="restart"/>
          </w:tcPr>
          <w:p w14:paraId="46E344DD" w14:textId="77777777" w:rsidR="00D16BE9" w:rsidRDefault="00AC4FA2">
            <w:pPr>
              <w:pStyle w:val="TableParagraph"/>
              <w:spacing w:before="0" w:line="300" w:lineRule="auto"/>
              <w:ind w:left="0" w:firstLineChars="200" w:firstLine="394"/>
              <w:rPr>
                <w:rFonts w:ascii="Times New Roman" w:eastAsia="宋体" w:hAnsi="Times New Roman" w:cs="Times New Roman"/>
                <w:b/>
                <w:sz w:val="20"/>
              </w:rPr>
            </w:pPr>
            <w:proofErr w:type="spellStart"/>
            <w:r>
              <w:rPr>
                <w:rFonts w:ascii="Times New Roman" w:eastAsia="宋体" w:hAnsi="Times New Roman" w:cs="Times New Roman"/>
                <w:b/>
                <w:spacing w:val="-2"/>
                <w:sz w:val="20"/>
              </w:rPr>
              <w:t>热带的</w:t>
            </w:r>
            <w:proofErr w:type="spellEnd"/>
          </w:p>
        </w:tc>
        <w:tc>
          <w:tcPr>
            <w:tcW w:w="1440" w:type="dxa"/>
          </w:tcPr>
          <w:p w14:paraId="17D5B006" w14:textId="77777777" w:rsidR="00D16BE9" w:rsidRDefault="00AC4FA2">
            <w:pPr>
              <w:pStyle w:val="TableParagraph"/>
              <w:spacing w:before="0" w:line="300" w:lineRule="auto"/>
              <w:ind w:left="0" w:firstLineChars="200" w:firstLine="382"/>
              <w:rPr>
                <w:rFonts w:ascii="Times New Roman" w:eastAsia="宋体" w:hAnsi="Times New Roman" w:cs="Times New Roman"/>
                <w:b/>
                <w:sz w:val="20"/>
              </w:rPr>
            </w:pPr>
            <w:proofErr w:type="spellStart"/>
            <w:r>
              <w:rPr>
                <w:rFonts w:ascii="Times New Roman" w:eastAsia="宋体" w:hAnsi="Times New Roman" w:cs="Times New Roman"/>
                <w:b/>
                <w:spacing w:val="-5"/>
                <w:sz w:val="20"/>
              </w:rPr>
              <w:t>干燥的</w:t>
            </w:r>
            <w:proofErr w:type="spellEnd"/>
          </w:p>
        </w:tc>
        <w:tc>
          <w:tcPr>
            <w:tcW w:w="1980" w:type="dxa"/>
          </w:tcPr>
          <w:p w14:paraId="7BCE9292" w14:textId="77777777" w:rsidR="00D16BE9" w:rsidRDefault="00AC4FA2">
            <w:pPr>
              <w:pStyle w:val="TableParagraph"/>
              <w:spacing w:before="0" w:line="300" w:lineRule="auto"/>
              <w:ind w:left="0" w:firstLineChars="200" w:firstLine="384"/>
              <w:rPr>
                <w:rFonts w:ascii="Times New Roman" w:eastAsia="宋体" w:hAnsi="Times New Roman" w:cs="Times New Roman"/>
                <w:sz w:val="20"/>
              </w:rPr>
            </w:pPr>
            <w:r>
              <w:rPr>
                <w:rFonts w:ascii="Times New Roman" w:eastAsia="宋体" w:hAnsi="Times New Roman" w:cs="Times New Roman"/>
                <w:spacing w:val="-4"/>
                <w:sz w:val="20"/>
              </w:rPr>
              <w:t>0.95</w:t>
            </w:r>
          </w:p>
        </w:tc>
        <w:tc>
          <w:tcPr>
            <w:tcW w:w="1260" w:type="dxa"/>
          </w:tcPr>
          <w:p w14:paraId="3ED9D450" w14:textId="77777777" w:rsidR="00D16BE9" w:rsidRDefault="00AC4FA2">
            <w:pPr>
              <w:pStyle w:val="TableParagraph"/>
              <w:spacing w:before="0" w:line="300" w:lineRule="auto"/>
              <w:ind w:left="0" w:firstLineChars="200" w:firstLine="400"/>
              <w:rPr>
                <w:rFonts w:ascii="Times New Roman" w:eastAsia="宋体" w:hAnsi="Times New Roman" w:cs="Times New Roman"/>
                <w:sz w:val="20"/>
              </w:rPr>
            </w:pPr>
            <w:r>
              <w:rPr>
                <w:rFonts w:ascii="Times New Roman" w:eastAsia="宋体" w:hAnsi="Times New Roman" w:cs="Times New Roman"/>
                <w:sz w:val="20"/>
              </w:rPr>
              <w:t>13 %</w:t>
            </w:r>
          </w:p>
        </w:tc>
      </w:tr>
      <w:tr w:rsidR="00D16BE9" w14:paraId="140CF962" w14:textId="77777777">
        <w:trPr>
          <w:trHeight w:val="429"/>
        </w:trPr>
        <w:tc>
          <w:tcPr>
            <w:tcW w:w="2254" w:type="dxa"/>
            <w:vMerge/>
            <w:tcBorders>
              <w:top w:val="nil"/>
            </w:tcBorders>
          </w:tcPr>
          <w:p w14:paraId="7AB553E1" w14:textId="77777777" w:rsidR="00D16BE9" w:rsidRDefault="00D16BE9">
            <w:pPr>
              <w:spacing w:line="300" w:lineRule="auto"/>
              <w:ind w:firstLine="40"/>
              <w:rPr>
                <w:rFonts w:eastAsia="宋体" w:cs="Times New Roman"/>
                <w:sz w:val="2"/>
                <w:szCs w:val="2"/>
              </w:rPr>
            </w:pPr>
          </w:p>
        </w:tc>
        <w:tc>
          <w:tcPr>
            <w:tcW w:w="2355" w:type="dxa"/>
            <w:vMerge/>
            <w:tcBorders>
              <w:top w:val="nil"/>
            </w:tcBorders>
          </w:tcPr>
          <w:p w14:paraId="195FCFA8" w14:textId="77777777" w:rsidR="00D16BE9" w:rsidRDefault="00D16BE9">
            <w:pPr>
              <w:spacing w:line="300" w:lineRule="auto"/>
              <w:ind w:firstLine="40"/>
              <w:rPr>
                <w:rFonts w:eastAsia="宋体" w:cs="Times New Roman"/>
                <w:sz w:val="2"/>
                <w:szCs w:val="2"/>
              </w:rPr>
            </w:pPr>
          </w:p>
        </w:tc>
        <w:tc>
          <w:tcPr>
            <w:tcW w:w="1440" w:type="dxa"/>
          </w:tcPr>
          <w:p w14:paraId="0BAE2FAF" w14:textId="77777777" w:rsidR="00D16BE9" w:rsidRDefault="00AC4FA2">
            <w:pPr>
              <w:pStyle w:val="TableParagraph"/>
              <w:spacing w:before="0" w:line="300" w:lineRule="auto"/>
              <w:ind w:left="0" w:firstLineChars="200" w:firstLine="394"/>
              <w:rPr>
                <w:rFonts w:ascii="Times New Roman" w:eastAsia="宋体" w:hAnsi="Times New Roman" w:cs="Times New Roman"/>
                <w:b/>
                <w:sz w:val="20"/>
              </w:rPr>
            </w:pPr>
            <w:proofErr w:type="spellStart"/>
            <w:r>
              <w:rPr>
                <w:rFonts w:ascii="Times New Roman" w:eastAsia="宋体" w:hAnsi="Times New Roman" w:cs="Times New Roman"/>
                <w:b/>
                <w:spacing w:val="-2"/>
                <w:sz w:val="20"/>
              </w:rPr>
              <w:t>潮湿的</w:t>
            </w:r>
            <w:proofErr w:type="spellEnd"/>
          </w:p>
        </w:tc>
        <w:tc>
          <w:tcPr>
            <w:tcW w:w="1980" w:type="dxa"/>
          </w:tcPr>
          <w:p w14:paraId="34680346" w14:textId="77777777" w:rsidR="00D16BE9" w:rsidRDefault="00AC4FA2">
            <w:pPr>
              <w:pStyle w:val="TableParagraph"/>
              <w:spacing w:before="0" w:line="300" w:lineRule="auto"/>
              <w:ind w:left="0" w:firstLineChars="200" w:firstLine="384"/>
              <w:rPr>
                <w:rFonts w:ascii="Times New Roman" w:eastAsia="宋体" w:hAnsi="Times New Roman" w:cs="Times New Roman"/>
                <w:sz w:val="20"/>
              </w:rPr>
            </w:pPr>
            <w:r>
              <w:rPr>
                <w:rFonts w:ascii="Times New Roman" w:eastAsia="宋体" w:hAnsi="Times New Roman" w:cs="Times New Roman"/>
                <w:spacing w:val="-4"/>
                <w:sz w:val="20"/>
              </w:rPr>
              <w:t>0.92</w:t>
            </w:r>
          </w:p>
        </w:tc>
        <w:tc>
          <w:tcPr>
            <w:tcW w:w="1260" w:type="dxa"/>
          </w:tcPr>
          <w:p w14:paraId="15525ED6" w14:textId="77777777" w:rsidR="00D16BE9" w:rsidRDefault="00AC4FA2">
            <w:pPr>
              <w:pStyle w:val="TableParagraph"/>
              <w:spacing w:before="0" w:line="300" w:lineRule="auto"/>
              <w:ind w:left="0" w:firstLineChars="200" w:firstLine="400"/>
              <w:rPr>
                <w:rFonts w:ascii="Times New Roman" w:eastAsia="宋体" w:hAnsi="Times New Roman" w:cs="Times New Roman"/>
                <w:sz w:val="20"/>
              </w:rPr>
            </w:pPr>
            <w:r>
              <w:rPr>
                <w:rFonts w:ascii="Times New Roman" w:eastAsia="宋体" w:hAnsi="Times New Roman" w:cs="Times New Roman"/>
                <w:sz w:val="20"/>
              </w:rPr>
              <w:t>14 %</w:t>
            </w:r>
          </w:p>
        </w:tc>
      </w:tr>
      <w:tr w:rsidR="00D16BE9" w14:paraId="529D5DE8" w14:textId="77777777">
        <w:trPr>
          <w:trHeight w:val="430"/>
        </w:trPr>
        <w:tc>
          <w:tcPr>
            <w:tcW w:w="2254" w:type="dxa"/>
            <w:vMerge/>
            <w:tcBorders>
              <w:top w:val="nil"/>
            </w:tcBorders>
          </w:tcPr>
          <w:p w14:paraId="50C7DC93" w14:textId="77777777" w:rsidR="00D16BE9" w:rsidRDefault="00D16BE9">
            <w:pPr>
              <w:spacing w:line="300" w:lineRule="auto"/>
              <w:ind w:firstLine="40"/>
              <w:rPr>
                <w:rFonts w:eastAsia="宋体" w:cs="Times New Roman"/>
                <w:sz w:val="2"/>
                <w:szCs w:val="2"/>
              </w:rPr>
            </w:pPr>
          </w:p>
        </w:tc>
        <w:tc>
          <w:tcPr>
            <w:tcW w:w="2355" w:type="dxa"/>
          </w:tcPr>
          <w:p w14:paraId="1E65C12E" w14:textId="77777777" w:rsidR="00D16BE9" w:rsidRDefault="00AC4FA2">
            <w:pPr>
              <w:pStyle w:val="TableParagraph"/>
              <w:spacing w:before="0" w:line="300" w:lineRule="auto"/>
              <w:ind w:left="0" w:firstLineChars="200" w:firstLine="402"/>
              <w:rPr>
                <w:rFonts w:ascii="Times New Roman" w:eastAsia="宋体" w:hAnsi="Times New Roman" w:cs="Times New Roman"/>
                <w:b/>
                <w:sz w:val="20"/>
              </w:rPr>
            </w:pPr>
            <w:proofErr w:type="spellStart"/>
            <w:r>
              <w:rPr>
                <w:rFonts w:ascii="Times New Roman" w:eastAsia="宋体" w:hAnsi="Times New Roman" w:cs="Times New Roman"/>
                <w:b/>
                <w:sz w:val="20"/>
              </w:rPr>
              <w:t>热带山地</w:t>
            </w:r>
            <w:proofErr w:type="spellEnd"/>
          </w:p>
        </w:tc>
        <w:tc>
          <w:tcPr>
            <w:tcW w:w="1440" w:type="dxa"/>
          </w:tcPr>
          <w:p w14:paraId="40B0CA04" w14:textId="77777777" w:rsidR="00D16BE9" w:rsidRDefault="00AC4FA2">
            <w:pPr>
              <w:pStyle w:val="TableParagraph"/>
              <w:spacing w:before="0" w:line="300" w:lineRule="auto"/>
              <w:ind w:left="0" w:firstLineChars="200" w:firstLine="382"/>
              <w:rPr>
                <w:rFonts w:ascii="Times New Roman" w:eastAsia="宋体" w:hAnsi="Times New Roman" w:cs="Times New Roman"/>
                <w:b/>
                <w:sz w:val="20"/>
              </w:rPr>
            </w:pPr>
            <w:proofErr w:type="spellStart"/>
            <w:r>
              <w:rPr>
                <w:rFonts w:ascii="Times New Roman" w:eastAsia="宋体" w:hAnsi="Times New Roman" w:cs="Times New Roman"/>
                <w:b/>
                <w:spacing w:val="-5"/>
                <w:sz w:val="20"/>
              </w:rPr>
              <w:t>不适用的</w:t>
            </w:r>
            <w:proofErr w:type="spellEnd"/>
          </w:p>
        </w:tc>
        <w:tc>
          <w:tcPr>
            <w:tcW w:w="1980" w:type="dxa"/>
          </w:tcPr>
          <w:p w14:paraId="5942E028" w14:textId="77777777" w:rsidR="00D16BE9" w:rsidRDefault="00AC4FA2">
            <w:pPr>
              <w:pStyle w:val="TableParagraph"/>
              <w:spacing w:before="0" w:line="300" w:lineRule="auto"/>
              <w:ind w:left="0" w:firstLineChars="200" w:firstLine="384"/>
              <w:rPr>
                <w:rFonts w:ascii="Times New Roman" w:eastAsia="宋体" w:hAnsi="Times New Roman" w:cs="Times New Roman"/>
                <w:sz w:val="20"/>
              </w:rPr>
            </w:pPr>
            <w:r>
              <w:rPr>
                <w:rFonts w:ascii="Times New Roman" w:eastAsia="宋体" w:hAnsi="Times New Roman" w:cs="Times New Roman"/>
                <w:spacing w:val="-4"/>
                <w:sz w:val="20"/>
              </w:rPr>
              <w:t>0.94</w:t>
            </w:r>
          </w:p>
        </w:tc>
        <w:tc>
          <w:tcPr>
            <w:tcW w:w="1260" w:type="dxa"/>
          </w:tcPr>
          <w:p w14:paraId="759E3D2A" w14:textId="77777777" w:rsidR="00D16BE9" w:rsidRDefault="00AC4FA2">
            <w:pPr>
              <w:pStyle w:val="TableParagraph"/>
              <w:spacing w:before="0" w:line="300" w:lineRule="auto"/>
              <w:ind w:left="0" w:firstLineChars="200" w:firstLine="400"/>
              <w:rPr>
                <w:rFonts w:ascii="Times New Roman" w:eastAsia="宋体" w:hAnsi="Times New Roman" w:cs="Times New Roman"/>
                <w:sz w:val="20"/>
              </w:rPr>
            </w:pPr>
            <w:r>
              <w:rPr>
                <w:rFonts w:ascii="Times New Roman" w:eastAsia="宋体" w:hAnsi="Times New Roman" w:cs="Times New Roman"/>
                <w:sz w:val="20"/>
              </w:rPr>
              <w:t>50 %</w:t>
            </w:r>
          </w:p>
        </w:tc>
      </w:tr>
      <w:tr w:rsidR="00D16BE9" w14:paraId="0369C943" w14:textId="77777777">
        <w:trPr>
          <w:trHeight w:val="430"/>
        </w:trPr>
        <w:tc>
          <w:tcPr>
            <w:tcW w:w="2254" w:type="dxa"/>
          </w:tcPr>
          <w:p w14:paraId="7A286B9D" w14:textId="77777777" w:rsidR="00D16BE9" w:rsidRDefault="00AC4FA2">
            <w:pPr>
              <w:pStyle w:val="TableParagraph"/>
              <w:spacing w:before="0" w:line="300" w:lineRule="auto"/>
              <w:ind w:left="0" w:firstLineChars="200" w:firstLine="402"/>
              <w:rPr>
                <w:rFonts w:ascii="Times New Roman" w:eastAsia="宋体" w:hAnsi="Times New Roman" w:cs="Times New Roman"/>
                <w:b/>
                <w:sz w:val="20"/>
              </w:rPr>
            </w:pPr>
            <w:proofErr w:type="spellStart"/>
            <w:r>
              <w:rPr>
                <w:rFonts w:ascii="Times New Roman" w:eastAsia="宋体" w:hAnsi="Times New Roman" w:cs="Times New Roman"/>
                <w:b/>
                <w:sz w:val="20"/>
              </w:rPr>
              <w:t>中等输入</w:t>
            </w:r>
            <w:proofErr w:type="spellEnd"/>
          </w:p>
        </w:tc>
        <w:tc>
          <w:tcPr>
            <w:tcW w:w="2355" w:type="dxa"/>
          </w:tcPr>
          <w:p w14:paraId="7BB55A2C" w14:textId="77777777" w:rsidR="00D16BE9" w:rsidRDefault="00AC4FA2">
            <w:pPr>
              <w:pStyle w:val="TableParagraph"/>
              <w:spacing w:before="0" w:line="300" w:lineRule="auto"/>
              <w:ind w:left="0" w:firstLineChars="200" w:firstLine="382"/>
              <w:rPr>
                <w:rFonts w:ascii="Times New Roman" w:eastAsia="宋体" w:hAnsi="Times New Roman" w:cs="Times New Roman"/>
                <w:b/>
                <w:sz w:val="20"/>
              </w:rPr>
            </w:pPr>
            <w:proofErr w:type="spellStart"/>
            <w:r>
              <w:rPr>
                <w:rFonts w:ascii="Times New Roman" w:eastAsia="宋体" w:hAnsi="Times New Roman" w:cs="Times New Roman"/>
                <w:b/>
                <w:spacing w:val="-5"/>
                <w:sz w:val="20"/>
              </w:rPr>
              <w:t>全部</w:t>
            </w:r>
            <w:proofErr w:type="spellEnd"/>
          </w:p>
        </w:tc>
        <w:tc>
          <w:tcPr>
            <w:tcW w:w="1440" w:type="dxa"/>
          </w:tcPr>
          <w:p w14:paraId="775138CD" w14:textId="77777777" w:rsidR="00D16BE9" w:rsidRDefault="00AC4FA2">
            <w:pPr>
              <w:pStyle w:val="TableParagraph"/>
              <w:tabs>
                <w:tab w:val="left" w:pos="918"/>
              </w:tabs>
              <w:spacing w:before="0" w:line="300" w:lineRule="auto"/>
              <w:ind w:left="0" w:firstLineChars="200" w:firstLine="382"/>
              <w:rPr>
                <w:rFonts w:ascii="Times New Roman" w:eastAsia="宋体" w:hAnsi="Times New Roman" w:cs="Times New Roman"/>
                <w:b/>
                <w:sz w:val="20"/>
              </w:rPr>
            </w:pPr>
            <w:proofErr w:type="spellStart"/>
            <w:r>
              <w:rPr>
                <w:rFonts w:ascii="Times New Roman" w:eastAsia="宋体" w:hAnsi="Times New Roman" w:cs="Times New Roman"/>
                <w:b/>
                <w:spacing w:val="-5"/>
                <w:sz w:val="20"/>
              </w:rPr>
              <w:t>干燥的和</w:t>
            </w:r>
            <w:proofErr w:type="spellEnd"/>
          </w:p>
        </w:tc>
        <w:tc>
          <w:tcPr>
            <w:tcW w:w="1980" w:type="dxa"/>
          </w:tcPr>
          <w:p w14:paraId="01FD0331" w14:textId="77777777" w:rsidR="00D16BE9" w:rsidRDefault="00AC4FA2">
            <w:pPr>
              <w:pStyle w:val="TableParagraph"/>
              <w:spacing w:before="0" w:line="300" w:lineRule="auto"/>
              <w:ind w:left="0" w:firstLineChars="200" w:firstLine="384"/>
              <w:rPr>
                <w:rFonts w:ascii="Times New Roman" w:eastAsia="宋体" w:hAnsi="Times New Roman" w:cs="Times New Roman"/>
                <w:sz w:val="20"/>
              </w:rPr>
            </w:pPr>
            <w:r>
              <w:rPr>
                <w:rFonts w:ascii="Times New Roman" w:eastAsia="宋体" w:hAnsi="Times New Roman" w:cs="Times New Roman"/>
                <w:spacing w:val="-4"/>
                <w:sz w:val="20"/>
              </w:rPr>
              <w:t>1.00</w:t>
            </w:r>
          </w:p>
        </w:tc>
        <w:tc>
          <w:tcPr>
            <w:tcW w:w="1260" w:type="dxa"/>
          </w:tcPr>
          <w:p w14:paraId="627025DF" w14:textId="77777777" w:rsidR="00D16BE9" w:rsidRDefault="00AC4FA2">
            <w:pPr>
              <w:pStyle w:val="TableParagraph"/>
              <w:spacing w:before="0" w:line="300" w:lineRule="auto"/>
              <w:ind w:left="0" w:firstLineChars="200" w:firstLine="400"/>
              <w:rPr>
                <w:rFonts w:ascii="Times New Roman" w:eastAsia="宋体" w:hAnsi="Times New Roman" w:cs="Times New Roman"/>
                <w:sz w:val="20"/>
                <w:lang w:eastAsia="zh-CN"/>
              </w:rPr>
            </w:pPr>
            <w:r>
              <w:rPr>
                <w:rFonts w:ascii="Times New Roman" w:eastAsia="宋体" w:hAnsi="Times New Roman" w:cs="Times New Roman" w:hint="eastAsia"/>
                <w:sz w:val="20"/>
                <w:lang w:eastAsia="zh-CN"/>
              </w:rPr>
              <w:t>NA</w:t>
            </w:r>
          </w:p>
        </w:tc>
      </w:tr>
    </w:tbl>
    <w:p w14:paraId="0C5AD361" w14:textId="77777777" w:rsidR="00D16BE9" w:rsidRDefault="00D16BE9">
      <w:pPr>
        <w:spacing w:line="300" w:lineRule="auto"/>
        <w:ind w:firstLine="400"/>
        <w:rPr>
          <w:rFonts w:eastAsia="宋体" w:cs="Times New Roman"/>
          <w:sz w:val="20"/>
        </w:rPr>
        <w:sectPr w:rsidR="00D16BE9">
          <w:pgSz w:w="11910" w:h="16840"/>
          <w:pgMar w:top="1040" w:right="1160" w:bottom="1040" w:left="1120" w:header="835" w:footer="852" w:gutter="0"/>
          <w:cols w:space="720"/>
        </w:sectPr>
      </w:pPr>
    </w:p>
    <w:p w14:paraId="136BE105" w14:textId="77777777" w:rsidR="00D16BE9" w:rsidRDefault="00D16BE9">
      <w:pPr>
        <w:pStyle w:val="a8"/>
        <w:spacing w:line="300" w:lineRule="auto"/>
        <w:ind w:firstLineChars="200" w:firstLine="402"/>
        <w:rPr>
          <w:rFonts w:cs="Times New Roman"/>
          <w:b/>
          <w:sz w:val="20"/>
        </w:rPr>
      </w:pPr>
    </w:p>
    <w:p w14:paraId="2CA439CF" w14:textId="77777777" w:rsidR="00D16BE9" w:rsidRDefault="00D16BE9">
      <w:pPr>
        <w:pStyle w:val="a8"/>
        <w:spacing w:line="300" w:lineRule="auto"/>
        <w:ind w:firstLineChars="200" w:firstLine="241"/>
        <w:rPr>
          <w:rFonts w:cs="Times New Roman"/>
          <w:b/>
          <w:sz w:val="12"/>
        </w:rPr>
      </w:pPr>
    </w:p>
    <w:tbl>
      <w:tblPr>
        <w:tblStyle w:val="TableNormal"/>
        <w:tblW w:w="0" w:type="auto"/>
        <w:tblInd w:w="1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254"/>
        <w:gridCol w:w="2355"/>
        <w:gridCol w:w="1440"/>
        <w:gridCol w:w="1980"/>
        <w:gridCol w:w="1260"/>
      </w:tblGrid>
      <w:tr w:rsidR="00D16BE9" w14:paraId="5960C2ED" w14:textId="77777777">
        <w:trPr>
          <w:trHeight w:val="309"/>
        </w:trPr>
        <w:tc>
          <w:tcPr>
            <w:tcW w:w="2254" w:type="dxa"/>
          </w:tcPr>
          <w:p w14:paraId="334A8E7F" w14:textId="77777777" w:rsidR="00D16BE9" w:rsidRDefault="00D16BE9">
            <w:pPr>
              <w:pStyle w:val="TableParagraph"/>
              <w:spacing w:before="0" w:line="300" w:lineRule="auto"/>
              <w:ind w:left="0" w:firstLineChars="200" w:firstLine="360"/>
              <w:rPr>
                <w:rFonts w:ascii="Times New Roman" w:eastAsia="宋体" w:hAnsi="Times New Roman" w:cs="Times New Roman"/>
                <w:sz w:val="18"/>
              </w:rPr>
            </w:pPr>
          </w:p>
        </w:tc>
        <w:tc>
          <w:tcPr>
            <w:tcW w:w="2355" w:type="dxa"/>
          </w:tcPr>
          <w:p w14:paraId="4E495EE0" w14:textId="77777777" w:rsidR="00D16BE9" w:rsidRDefault="00D16BE9">
            <w:pPr>
              <w:pStyle w:val="TableParagraph"/>
              <w:spacing w:before="0" w:line="300" w:lineRule="auto"/>
              <w:ind w:left="0" w:firstLineChars="200" w:firstLine="360"/>
              <w:rPr>
                <w:rFonts w:ascii="Times New Roman" w:eastAsia="宋体" w:hAnsi="Times New Roman" w:cs="Times New Roman"/>
                <w:sz w:val="18"/>
              </w:rPr>
            </w:pPr>
          </w:p>
        </w:tc>
        <w:tc>
          <w:tcPr>
            <w:tcW w:w="1440" w:type="dxa"/>
          </w:tcPr>
          <w:p w14:paraId="6FC98ED0" w14:textId="77777777" w:rsidR="00D16BE9" w:rsidRDefault="00AC4FA2">
            <w:pPr>
              <w:pStyle w:val="TableParagraph"/>
              <w:spacing w:before="0" w:line="300" w:lineRule="auto"/>
              <w:ind w:left="0" w:firstLineChars="200" w:firstLine="394"/>
              <w:rPr>
                <w:rFonts w:ascii="Times New Roman" w:eastAsia="宋体" w:hAnsi="Times New Roman" w:cs="Times New Roman"/>
                <w:b/>
                <w:sz w:val="20"/>
              </w:rPr>
            </w:pPr>
            <w:proofErr w:type="spellStart"/>
            <w:r>
              <w:rPr>
                <w:rFonts w:ascii="Times New Roman" w:eastAsia="宋体" w:hAnsi="Times New Roman" w:cs="Times New Roman"/>
                <w:b/>
                <w:spacing w:val="-2"/>
                <w:sz w:val="20"/>
              </w:rPr>
              <w:t>潮湿的</w:t>
            </w:r>
            <w:proofErr w:type="spellEnd"/>
          </w:p>
        </w:tc>
        <w:tc>
          <w:tcPr>
            <w:tcW w:w="1980" w:type="dxa"/>
          </w:tcPr>
          <w:p w14:paraId="2278C0CB" w14:textId="77777777" w:rsidR="00D16BE9" w:rsidRDefault="00D16BE9">
            <w:pPr>
              <w:pStyle w:val="TableParagraph"/>
              <w:spacing w:before="0" w:line="300" w:lineRule="auto"/>
              <w:ind w:left="0" w:firstLineChars="200" w:firstLine="360"/>
              <w:rPr>
                <w:rFonts w:ascii="Times New Roman" w:eastAsia="宋体" w:hAnsi="Times New Roman" w:cs="Times New Roman"/>
                <w:sz w:val="18"/>
              </w:rPr>
            </w:pPr>
          </w:p>
        </w:tc>
        <w:tc>
          <w:tcPr>
            <w:tcW w:w="1260" w:type="dxa"/>
          </w:tcPr>
          <w:p w14:paraId="0D88EFB6" w14:textId="77777777" w:rsidR="00D16BE9" w:rsidRDefault="00D16BE9">
            <w:pPr>
              <w:pStyle w:val="TableParagraph"/>
              <w:spacing w:before="0" w:line="300" w:lineRule="auto"/>
              <w:ind w:left="0" w:firstLineChars="200" w:firstLine="360"/>
              <w:rPr>
                <w:rFonts w:ascii="Times New Roman" w:eastAsia="宋体" w:hAnsi="Times New Roman" w:cs="Times New Roman"/>
                <w:sz w:val="18"/>
              </w:rPr>
            </w:pPr>
          </w:p>
        </w:tc>
      </w:tr>
      <w:tr w:rsidR="00D16BE9" w14:paraId="7205AF29" w14:textId="77777777">
        <w:trPr>
          <w:trHeight w:val="430"/>
        </w:trPr>
        <w:tc>
          <w:tcPr>
            <w:tcW w:w="2254" w:type="dxa"/>
            <w:vMerge w:val="restart"/>
          </w:tcPr>
          <w:p w14:paraId="7022E592" w14:textId="77777777" w:rsidR="00D16BE9" w:rsidRDefault="00AC4FA2">
            <w:pPr>
              <w:pStyle w:val="TableParagraph"/>
              <w:spacing w:before="0" w:line="300" w:lineRule="auto"/>
              <w:ind w:left="0" w:firstLineChars="200" w:firstLine="402"/>
              <w:rPr>
                <w:rFonts w:ascii="Times New Roman" w:eastAsia="宋体" w:hAnsi="Times New Roman" w:cs="Times New Roman"/>
                <w:b/>
                <w:sz w:val="20"/>
              </w:rPr>
            </w:pPr>
            <w:proofErr w:type="spellStart"/>
            <w:r>
              <w:rPr>
                <w:rFonts w:ascii="Times New Roman" w:eastAsia="宋体" w:hAnsi="Times New Roman" w:cs="Times New Roman"/>
                <w:b/>
                <w:sz w:val="20"/>
              </w:rPr>
              <w:t>不施肥的高投入</w:t>
            </w:r>
            <w:proofErr w:type="spellEnd"/>
          </w:p>
        </w:tc>
        <w:tc>
          <w:tcPr>
            <w:tcW w:w="2355" w:type="dxa"/>
            <w:vMerge w:val="restart"/>
          </w:tcPr>
          <w:p w14:paraId="05CE0C53" w14:textId="77777777" w:rsidR="00D16BE9" w:rsidRDefault="00AC4FA2">
            <w:pPr>
              <w:pStyle w:val="TableParagraph"/>
              <w:spacing w:before="0" w:line="300" w:lineRule="auto"/>
              <w:ind w:left="0" w:firstLineChars="200" w:firstLine="394"/>
              <w:rPr>
                <w:rFonts w:ascii="Times New Roman" w:eastAsia="宋体" w:hAnsi="Times New Roman" w:cs="Times New Roman"/>
                <w:b/>
                <w:sz w:val="20"/>
              </w:rPr>
            </w:pPr>
            <w:proofErr w:type="spellStart"/>
            <w:r>
              <w:rPr>
                <w:rFonts w:ascii="Times New Roman" w:eastAsia="宋体" w:hAnsi="Times New Roman" w:cs="Times New Roman"/>
                <w:b/>
                <w:spacing w:val="-2"/>
                <w:sz w:val="20"/>
              </w:rPr>
              <w:t>温带</w:t>
            </w:r>
            <w:proofErr w:type="spellEnd"/>
            <w:r>
              <w:rPr>
                <w:rFonts w:ascii="Times New Roman" w:eastAsia="宋体" w:hAnsi="Times New Roman" w:cs="Times New Roman"/>
                <w:b/>
                <w:spacing w:val="-2"/>
                <w:sz w:val="20"/>
              </w:rPr>
              <w:t>/</w:t>
            </w:r>
            <w:proofErr w:type="spellStart"/>
            <w:r>
              <w:rPr>
                <w:rFonts w:ascii="Times New Roman" w:eastAsia="宋体" w:hAnsi="Times New Roman" w:cs="Times New Roman"/>
                <w:b/>
                <w:spacing w:val="-2"/>
                <w:sz w:val="20"/>
              </w:rPr>
              <w:t>北方和热带</w:t>
            </w:r>
            <w:proofErr w:type="spellEnd"/>
          </w:p>
        </w:tc>
        <w:tc>
          <w:tcPr>
            <w:tcW w:w="1440" w:type="dxa"/>
          </w:tcPr>
          <w:p w14:paraId="4CBB9069" w14:textId="77777777" w:rsidR="00D16BE9" w:rsidRDefault="00AC4FA2">
            <w:pPr>
              <w:pStyle w:val="TableParagraph"/>
              <w:spacing w:before="0" w:line="300" w:lineRule="auto"/>
              <w:ind w:left="0" w:firstLineChars="200" w:firstLine="382"/>
              <w:rPr>
                <w:rFonts w:ascii="Times New Roman" w:eastAsia="宋体" w:hAnsi="Times New Roman" w:cs="Times New Roman"/>
                <w:b/>
                <w:sz w:val="20"/>
              </w:rPr>
            </w:pPr>
            <w:proofErr w:type="spellStart"/>
            <w:r>
              <w:rPr>
                <w:rFonts w:ascii="Times New Roman" w:eastAsia="宋体" w:hAnsi="Times New Roman" w:cs="Times New Roman"/>
                <w:b/>
                <w:spacing w:val="-5"/>
                <w:sz w:val="20"/>
              </w:rPr>
              <w:t>干燥的</w:t>
            </w:r>
            <w:proofErr w:type="spellEnd"/>
          </w:p>
        </w:tc>
        <w:tc>
          <w:tcPr>
            <w:tcW w:w="1980" w:type="dxa"/>
          </w:tcPr>
          <w:p w14:paraId="529FF831" w14:textId="77777777" w:rsidR="00D16BE9" w:rsidRDefault="00AC4FA2">
            <w:pPr>
              <w:pStyle w:val="TableParagraph"/>
              <w:spacing w:before="0" w:line="300" w:lineRule="auto"/>
              <w:ind w:left="0" w:firstLineChars="200" w:firstLine="384"/>
              <w:rPr>
                <w:rFonts w:ascii="Times New Roman" w:eastAsia="宋体" w:hAnsi="Times New Roman" w:cs="Times New Roman"/>
                <w:sz w:val="20"/>
              </w:rPr>
            </w:pPr>
            <w:r>
              <w:rPr>
                <w:rFonts w:ascii="Times New Roman" w:eastAsia="宋体" w:hAnsi="Times New Roman" w:cs="Times New Roman"/>
                <w:spacing w:val="-4"/>
                <w:sz w:val="20"/>
              </w:rPr>
              <w:t>1.04</w:t>
            </w:r>
          </w:p>
        </w:tc>
        <w:tc>
          <w:tcPr>
            <w:tcW w:w="1260" w:type="dxa"/>
          </w:tcPr>
          <w:p w14:paraId="5E0146CB" w14:textId="77777777" w:rsidR="00D16BE9" w:rsidRDefault="00AC4FA2">
            <w:pPr>
              <w:pStyle w:val="TableParagraph"/>
              <w:spacing w:before="0" w:line="300" w:lineRule="auto"/>
              <w:ind w:left="0" w:firstLineChars="200" w:firstLine="400"/>
              <w:rPr>
                <w:rFonts w:ascii="Times New Roman" w:eastAsia="宋体" w:hAnsi="Times New Roman" w:cs="Times New Roman"/>
                <w:sz w:val="20"/>
              </w:rPr>
            </w:pPr>
            <w:r>
              <w:rPr>
                <w:rFonts w:ascii="Times New Roman" w:eastAsia="宋体" w:hAnsi="Times New Roman" w:cs="Times New Roman"/>
                <w:sz w:val="20"/>
              </w:rPr>
              <w:t>13 %</w:t>
            </w:r>
          </w:p>
        </w:tc>
      </w:tr>
      <w:tr w:rsidR="00D16BE9" w14:paraId="6E120026" w14:textId="77777777">
        <w:trPr>
          <w:trHeight w:val="430"/>
        </w:trPr>
        <w:tc>
          <w:tcPr>
            <w:tcW w:w="2254" w:type="dxa"/>
            <w:vMerge/>
            <w:tcBorders>
              <w:top w:val="nil"/>
            </w:tcBorders>
          </w:tcPr>
          <w:p w14:paraId="5F1DBACB" w14:textId="77777777" w:rsidR="00D16BE9" w:rsidRDefault="00D16BE9">
            <w:pPr>
              <w:spacing w:line="300" w:lineRule="auto"/>
              <w:ind w:firstLine="40"/>
              <w:rPr>
                <w:rFonts w:eastAsia="宋体" w:cs="Times New Roman"/>
                <w:sz w:val="2"/>
                <w:szCs w:val="2"/>
              </w:rPr>
            </w:pPr>
          </w:p>
        </w:tc>
        <w:tc>
          <w:tcPr>
            <w:tcW w:w="2355" w:type="dxa"/>
            <w:vMerge/>
            <w:tcBorders>
              <w:top w:val="nil"/>
            </w:tcBorders>
          </w:tcPr>
          <w:p w14:paraId="1293E42D" w14:textId="77777777" w:rsidR="00D16BE9" w:rsidRDefault="00D16BE9">
            <w:pPr>
              <w:spacing w:line="300" w:lineRule="auto"/>
              <w:ind w:firstLine="40"/>
              <w:rPr>
                <w:rFonts w:eastAsia="宋体" w:cs="Times New Roman"/>
                <w:sz w:val="2"/>
                <w:szCs w:val="2"/>
              </w:rPr>
            </w:pPr>
          </w:p>
        </w:tc>
        <w:tc>
          <w:tcPr>
            <w:tcW w:w="1440" w:type="dxa"/>
          </w:tcPr>
          <w:p w14:paraId="4EA55170" w14:textId="77777777" w:rsidR="00D16BE9" w:rsidRDefault="00AC4FA2">
            <w:pPr>
              <w:pStyle w:val="TableParagraph"/>
              <w:spacing w:before="0" w:line="300" w:lineRule="auto"/>
              <w:ind w:left="0" w:firstLineChars="200" w:firstLine="394"/>
              <w:rPr>
                <w:rFonts w:ascii="Times New Roman" w:eastAsia="宋体" w:hAnsi="Times New Roman" w:cs="Times New Roman"/>
                <w:b/>
                <w:sz w:val="20"/>
              </w:rPr>
            </w:pPr>
            <w:proofErr w:type="spellStart"/>
            <w:r>
              <w:rPr>
                <w:rFonts w:ascii="Times New Roman" w:eastAsia="宋体" w:hAnsi="Times New Roman" w:cs="Times New Roman"/>
                <w:b/>
                <w:spacing w:val="-2"/>
                <w:sz w:val="20"/>
              </w:rPr>
              <w:t>潮湿的</w:t>
            </w:r>
            <w:proofErr w:type="spellEnd"/>
          </w:p>
        </w:tc>
        <w:tc>
          <w:tcPr>
            <w:tcW w:w="1980" w:type="dxa"/>
          </w:tcPr>
          <w:p w14:paraId="37320D48" w14:textId="77777777" w:rsidR="00D16BE9" w:rsidRDefault="00AC4FA2">
            <w:pPr>
              <w:pStyle w:val="TableParagraph"/>
              <w:spacing w:before="0" w:line="300" w:lineRule="auto"/>
              <w:ind w:left="0" w:firstLineChars="200" w:firstLine="384"/>
              <w:rPr>
                <w:rFonts w:ascii="Times New Roman" w:eastAsia="宋体" w:hAnsi="Times New Roman" w:cs="Times New Roman"/>
                <w:sz w:val="20"/>
              </w:rPr>
            </w:pPr>
            <w:r>
              <w:rPr>
                <w:rFonts w:ascii="Times New Roman" w:eastAsia="宋体" w:hAnsi="Times New Roman" w:cs="Times New Roman"/>
                <w:spacing w:val="-4"/>
                <w:sz w:val="20"/>
              </w:rPr>
              <w:t>1.11</w:t>
            </w:r>
          </w:p>
        </w:tc>
        <w:tc>
          <w:tcPr>
            <w:tcW w:w="1260" w:type="dxa"/>
          </w:tcPr>
          <w:p w14:paraId="16344399" w14:textId="77777777" w:rsidR="00D16BE9" w:rsidRDefault="00AC4FA2">
            <w:pPr>
              <w:pStyle w:val="TableParagraph"/>
              <w:spacing w:before="0" w:line="300" w:lineRule="auto"/>
              <w:ind w:left="0" w:firstLineChars="200" w:firstLine="400"/>
              <w:rPr>
                <w:rFonts w:ascii="Times New Roman" w:eastAsia="宋体" w:hAnsi="Times New Roman" w:cs="Times New Roman"/>
                <w:sz w:val="20"/>
              </w:rPr>
            </w:pPr>
            <w:r>
              <w:rPr>
                <w:rFonts w:ascii="Times New Roman" w:eastAsia="宋体" w:hAnsi="Times New Roman" w:cs="Times New Roman"/>
                <w:sz w:val="20"/>
              </w:rPr>
              <w:t>10 %</w:t>
            </w:r>
          </w:p>
        </w:tc>
      </w:tr>
      <w:tr w:rsidR="00D16BE9" w14:paraId="52EE3121" w14:textId="77777777">
        <w:trPr>
          <w:trHeight w:val="429"/>
        </w:trPr>
        <w:tc>
          <w:tcPr>
            <w:tcW w:w="2254" w:type="dxa"/>
            <w:vMerge/>
            <w:tcBorders>
              <w:top w:val="nil"/>
            </w:tcBorders>
          </w:tcPr>
          <w:p w14:paraId="439C9B27" w14:textId="77777777" w:rsidR="00D16BE9" w:rsidRDefault="00D16BE9">
            <w:pPr>
              <w:spacing w:line="300" w:lineRule="auto"/>
              <w:ind w:firstLine="40"/>
              <w:rPr>
                <w:rFonts w:eastAsia="宋体" w:cs="Times New Roman"/>
                <w:sz w:val="2"/>
                <w:szCs w:val="2"/>
              </w:rPr>
            </w:pPr>
          </w:p>
        </w:tc>
        <w:tc>
          <w:tcPr>
            <w:tcW w:w="2355" w:type="dxa"/>
          </w:tcPr>
          <w:p w14:paraId="69F90FFE" w14:textId="77777777" w:rsidR="00D16BE9" w:rsidRDefault="00AC4FA2">
            <w:pPr>
              <w:pStyle w:val="TableParagraph"/>
              <w:spacing w:before="0" w:line="300" w:lineRule="auto"/>
              <w:ind w:left="0" w:firstLineChars="200" w:firstLine="402"/>
              <w:rPr>
                <w:rFonts w:ascii="Times New Roman" w:eastAsia="宋体" w:hAnsi="Times New Roman" w:cs="Times New Roman"/>
                <w:b/>
                <w:sz w:val="20"/>
              </w:rPr>
            </w:pPr>
            <w:proofErr w:type="spellStart"/>
            <w:r>
              <w:rPr>
                <w:rFonts w:ascii="Times New Roman" w:eastAsia="宋体" w:hAnsi="Times New Roman" w:cs="Times New Roman"/>
                <w:b/>
                <w:sz w:val="20"/>
              </w:rPr>
              <w:t>热带山地</w:t>
            </w:r>
            <w:proofErr w:type="spellEnd"/>
          </w:p>
        </w:tc>
        <w:tc>
          <w:tcPr>
            <w:tcW w:w="1440" w:type="dxa"/>
          </w:tcPr>
          <w:p w14:paraId="12E76189" w14:textId="77777777" w:rsidR="00D16BE9" w:rsidRDefault="00AC4FA2">
            <w:pPr>
              <w:pStyle w:val="TableParagraph"/>
              <w:spacing w:before="0" w:line="300" w:lineRule="auto"/>
              <w:ind w:left="0" w:firstLineChars="200" w:firstLine="382"/>
              <w:rPr>
                <w:rFonts w:ascii="Times New Roman" w:eastAsia="宋体" w:hAnsi="Times New Roman" w:cs="Times New Roman"/>
                <w:b/>
                <w:sz w:val="20"/>
              </w:rPr>
            </w:pPr>
            <w:proofErr w:type="spellStart"/>
            <w:r>
              <w:rPr>
                <w:rFonts w:ascii="Times New Roman" w:eastAsia="宋体" w:hAnsi="Times New Roman" w:cs="Times New Roman"/>
                <w:b/>
                <w:spacing w:val="-5"/>
                <w:sz w:val="20"/>
              </w:rPr>
              <w:t>不适用的</w:t>
            </w:r>
            <w:proofErr w:type="spellEnd"/>
          </w:p>
        </w:tc>
        <w:tc>
          <w:tcPr>
            <w:tcW w:w="1980" w:type="dxa"/>
          </w:tcPr>
          <w:p w14:paraId="51958B93" w14:textId="77777777" w:rsidR="00D16BE9" w:rsidRDefault="00AC4FA2">
            <w:pPr>
              <w:pStyle w:val="TableParagraph"/>
              <w:spacing w:before="0" w:line="300" w:lineRule="auto"/>
              <w:ind w:left="0" w:firstLineChars="200" w:firstLine="384"/>
              <w:rPr>
                <w:rFonts w:ascii="Times New Roman" w:eastAsia="宋体" w:hAnsi="Times New Roman" w:cs="Times New Roman"/>
                <w:sz w:val="20"/>
              </w:rPr>
            </w:pPr>
            <w:r>
              <w:rPr>
                <w:rFonts w:ascii="Times New Roman" w:eastAsia="宋体" w:hAnsi="Times New Roman" w:cs="Times New Roman"/>
                <w:spacing w:val="-4"/>
                <w:sz w:val="20"/>
              </w:rPr>
              <w:t>1.08</w:t>
            </w:r>
          </w:p>
        </w:tc>
        <w:tc>
          <w:tcPr>
            <w:tcW w:w="1260" w:type="dxa"/>
          </w:tcPr>
          <w:p w14:paraId="71187931" w14:textId="77777777" w:rsidR="00D16BE9" w:rsidRDefault="00AC4FA2">
            <w:pPr>
              <w:pStyle w:val="TableParagraph"/>
              <w:spacing w:before="0" w:line="300" w:lineRule="auto"/>
              <w:ind w:left="0" w:firstLineChars="200" w:firstLine="400"/>
              <w:rPr>
                <w:rFonts w:ascii="Times New Roman" w:eastAsia="宋体" w:hAnsi="Times New Roman" w:cs="Times New Roman"/>
                <w:sz w:val="20"/>
              </w:rPr>
            </w:pPr>
            <w:r>
              <w:rPr>
                <w:rFonts w:ascii="Times New Roman" w:eastAsia="宋体" w:hAnsi="Times New Roman" w:cs="Times New Roman"/>
                <w:sz w:val="20"/>
              </w:rPr>
              <w:t>50 %</w:t>
            </w:r>
          </w:p>
        </w:tc>
      </w:tr>
      <w:tr w:rsidR="00D16BE9" w14:paraId="1F6D66CB" w14:textId="77777777">
        <w:trPr>
          <w:trHeight w:val="430"/>
        </w:trPr>
        <w:tc>
          <w:tcPr>
            <w:tcW w:w="2254" w:type="dxa"/>
            <w:vMerge w:val="restart"/>
          </w:tcPr>
          <w:p w14:paraId="16DFA139" w14:textId="77777777" w:rsidR="00D16BE9" w:rsidRDefault="00AC4FA2">
            <w:pPr>
              <w:pStyle w:val="TableParagraph"/>
              <w:tabs>
                <w:tab w:val="left" w:pos="905"/>
                <w:tab w:val="left" w:pos="1685"/>
              </w:tabs>
              <w:spacing w:before="0" w:line="300" w:lineRule="auto"/>
              <w:ind w:left="0" w:firstLineChars="200" w:firstLine="386"/>
              <w:rPr>
                <w:rFonts w:ascii="Times New Roman" w:eastAsia="宋体" w:hAnsi="Times New Roman" w:cs="Times New Roman"/>
                <w:b/>
                <w:sz w:val="20"/>
              </w:rPr>
            </w:pPr>
            <w:proofErr w:type="spellStart"/>
            <w:r>
              <w:rPr>
                <w:rFonts w:ascii="Times New Roman" w:eastAsia="宋体" w:hAnsi="Times New Roman" w:cs="Times New Roman"/>
                <w:b/>
                <w:spacing w:val="-4"/>
                <w:sz w:val="20"/>
              </w:rPr>
              <w:t>高的</w:t>
            </w:r>
            <w:proofErr w:type="spellEnd"/>
            <w:r>
              <w:rPr>
                <w:rFonts w:ascii="Times New Roman" w:eastAsia="宋体" w:hAnsi="Times New Roman" w:cs="Times New Roman"/>
                <w:b/>
                <w:sz w:val="20"/>
              </w:rPr>
              <w:tab/>
            </w:r>
            <w:proofErr w:type="spellStart"/>
            <w:r>
              <w:rPr>
                <w:rFonts w:ascii="Times New Roman" w:eastAsia="宋体" w:hAnsi="Times New Roman" w:cs="Times New Roman"/>
                <w:b/>
                <w:spacing w:val="-2"/>
                <w:sz w:val="20"/>
              </w:rPr>
              <w:t>投入</w:t>
            </w:r>
            <w:proofErr w:type="spellEnd"/>
            <w:r>
              <w:rPr>
                <w:rFonts w:ascii="Times New Roman" w:eastAsia="宋体" w:hAnsi="Times New Roman" w:cs="Times New Roman"/>
                <w:b/>
                <w:sz w:val="20"/>
              </w:rPr>
              <w:tab/>
            </w:r>
            <w:proofErr w:type="spellStart"/>
            <w:r>
              <w:rPr>
                <w:rFonts w:ascii="Times New Roman" w:eastAsia="宋体" w:hAnsi="Times New Roman" w:cs="Times New Roman"/>
                <w:b/>
                <w:spacing w:val="-4"/>
                <w:sz w:val="20"/>
              </w:rPr>
              <w:t>用粪肥</w:t>
            </w:r>
            <w:proofErr w:type="spellEnd"/>
          </w:p>
        </w:tc>
        <w:tc>
          <w:tcPr>
            <w:tcW w:w="2355" w:type="dxa"/>
            <w:vMerge w:val="restart"/>
          </w:tcPr>
          <w:p w14:paraId="1C38C035" w14:textId="77777777" w:rsidR="00D16BE9" w:rsidRDefault="00AC4FA2">
            <w:pPr>
              <w:pStyle w:val="TableParagraph"/>
              <w:spacing w:before="0" w:line="300" w:lineRule="auto"/>
              <w:ind w:left="0" w:firstLineChars="200" w:firstLine="394"/>
              <w:rPr>
                <w:rFonts w:ascii="Times New Roman" w:eastAsia="宋体" w:hAnsi="Times New Roman" w:cs="Times New Roman"/>
                <w:b/>
                <w:sz w:val="20"/>
              </w:rPr>
            </w:pPr>
            <w:proofErr w:type="spellStart"/>
            <w:r>
              <w:rPr>
                <w:rFonts w:ascii="Times New Roman" w:eastAsia="宋体" w:hAnsi="Times New Roman" w:cs="Times New Roman"/>
                <w:b/>
                <w:spacing w:val="-2"/>
                <w:sz w:val="20"/>
              </w:rPr>
              <w:t>温带</w:t>
            </w:r>
            <w:proofErr w:type="spellEnd"/>
            <w:r>
              <w:rPr>
                <w:rFonts w:ascii="Times New Roman" w:eastAsia="宋体" w:hAnsi="Times New Roman" w:cs="Times New Roman"/>
                <w:b/>
                <w:spacing w:val="-2"/>
                <w:sz w:val="20"/>
              </w:rPr>
              <w:t>/</w:t>
            </w:r>
            <w:proofErr w:type="spellStart"/>
            <w:r>
              <w:rPr>
                <w:rFonts w:ascii="Times New Roman" w:eastAsia="宋体" w:hAnsi="Times New Roman" w:cs="Times New Roman"/>
                <w:b/>
                <w:spacing w:val="-2"/>
                <w:sz w:val="20"/>
              </w:rPr>
              <w:t>北方和热带</w:t>
            </w:r>
            <w:proofErr w:type="spellEnd"/>
          </w:p>
        </w:tc>
        <w:tc>
          <w:tcPr>
            <w:tcW w:w="1440" w:type="dxa"/>
          </w:tcPr>
          <w:p w14:paraId="48326315" w14:textId="77777777" w:rsidR="00D16BE9" w:rsidRDefault="00AC4FA2">
            <w:pPr>
              <w:pStyle w:val="TableParagraph"/>
              <w:spacing w:before="0" w:line="300" w:lineRule="auto"/>
              <w:ind w:left="0" w:firstLineChars="200" w:firstLine="382"/>
              <w:rPr>
                <w:rFonts w:ascii="Times New Roman" w:eastAsia="宋体" w:hAnsi="Times New Roman" w:cs="Times New Roman"/>
                <w:b/>
                <w:sz w:val="20"/>
              </w:rPr>
            </w:pPr>
            <w:proofErr w:type="spellStart"/>
            <w:r>
              <w:rPr>
                <w:rFonts w:ascii="Times New Roman" w:eastAsia="宋体" w:hAnsi="Times New Roman" w:cs="Times New Roman"/>
                <w:b/>
                <w:spacing w:val="-5"/>
                <w:sz w:val="20"/>
              </w:rPr>
              <w:t>干燥的</w:t>
            </w:r>
            <w:proofErr w:type="spellEnd"/>
          </w:p>
        </w:tc>
        <w:tc>
          <w:tcPr>
            <w:tcW w:w="1980" w:type="dxa"/>
          </w:tcPr>
          <w:p w14:paraId="500FEE73" w14:textId="77777777" w:rsidR="00D16BE9" w:rsidRDefault="00AC4FA2">
            <w:pPr>
              <w:pStyle w:val="TableParagraph"/>
              <w:spacing w:before="0" w:line="300" w:lineRule="auto"/>
              <w:ind w:left="0" w:firstLineChars="200" w:firstLine="384"/>
              <w:rPr>
                <w:rFonts w:ascii="Times New Roman" w:eastAsia="宋体" w:hAnsi="Times New Roman" w:cs="Times New Roman"/>
                <w:sz w:val="20"/>
              </w:rPr>
            </w:pPr>
            <w:r>
              <w:rPr>
                <w:rFonts w:ascii="Times New Roman" w:eastAsia="宋体" w:hAnsi="Times New Roman" w:cs="Times New Roman"/>
                <w:spacing w:val="-4"/>
                <w:sz w:val="20"/>
              </w:rPr>
              <w:t>1.37</w:t>
            </w:r>
          </w:p>
        </w:tc>
        <w:tc>
          <w:tcPr>
            <w:tcW w:w="1260" w:type="dxa"/>
          </w:tcPr>
          <w:p w14:paraId="0E3B991B" w14:textId="77777777" w:rsidR="00D16BE9" w:rsidRDefault="00AC4FA2">
            <w:pPr>
              <w:pStyle w:val="TableParagraph"/>
              <w:spacing w:before="0" w:line="300" w:lineRule="auto"/>
              <w:ind w:left="0" w:firstLineChars="200" w:firstLine="400"/>
              <w:rPr>
                <w:rFonts w:ascii="Times New Roman" w:eastAsia="宋体" w:hAnsi="Times New Roman" w:cs="Times New Roman"/>
                <w:sz w:val="20"/>
              </w:rPr>
            </w:pPr>
            <w:r>
              <w:rPr>
                <w:rFonts w:ascii="Times New Roman" w:eastAsia="宋体" w:hAnsi="Times New Roman" w:cs="Times New Roman"/>
                <w:sz w:val="20"/>
              </w:rPr>
              <w:t>12 %</w:t>
            </w:r>
          </w:p>
        </w:tc>
      </w:tr>
      <w:tr w:rsidR="00D16BE9" w14:paraId="3737434A" w14:textId="77777777">
        <w:trPr>
          <w:trHeight w:val="430"/>
        </w:trPr>
        <w:tc>
          <w:tcPr>
            <w:tcW w:w="2254" w:type="dxa"/>
            <w:vMerge/>
            <w:tcBorders>
              <w:top w:val="nil"/>
            </w:tcBorders>
          </w:tcPr>
          <w:p w14:paraId="430D463F" w14:textId="77777777" w:rsidR="00D16BE9" w:rsidRDefault="00D16BE9">
            <w:pPr>
              <w:spacing w:line="300" w:lineRule="auto"/>
              <w:ind w:firstLine="40"/>
              <w:rPr>
                <w:rFonts w:eastAsia="宋体" w:cs="Times New Roman"/>
                <w:sz w:val="2"/>
                <w:szCs w:val="2"/>
              </w:rPr>
            </w:pPr>
          </w:p>
        </w:tc>
        <w:tc>
          <w:tcPr>
            <w:tcW w:w="2355" w:type="dxa"/>
            <w:vMerge/>
            <w:tcBorders>
              <w:top w:val="nil"/>
            </w:tcBorders>
          </w:tcPr>
          <w:p w14:paraId="6F4CCA2E" w14:textId="77777777" w:rsidR="00D16BE9" w:rsidRDefault="00D16BE9">
            <w:pPr>
              <w:spacing w:line="300" w:lineRule="auto"/>
              <w:ind w:firstLine="40"/>
              <w:rPr>
                <w:rFonts w:eastAsia="宋体" w:cs="Times New Roman"/>
                <w:sz w:val="2"/>
                <w:szCs w:val="2"/>
              </w:rPr>
            </w:pPr>
          </w:p>
        </w:tc>
        <w:tc>
          <w:tcPr>
            <w:tcW w:w="1440" w:type="dxa"/>
          </w:tcPr>
          <w:p w14:paraId="6FF54B1B" w14:textId="77777777" w:rsidR="00D16BE9" w:rsidRDefault="00AC4FA2">
            <w:pPr>
              <w:pStyle w:val="TableParagraph"/>
              <w:spacing w:before="0" w:line="300" w:lineRule="auto"/>
              <w:ind w:left="0" w:firstLineChars="200" w:firstLine="394"/>
              <w:rPr>
                <w:rFonts w:ascii="Times New Roman" w:eastAsia="宋体" w:hAnsi="Times New Roman" w:cs="Times New Roman"/>
                <w:b/>
                <w:sz w:val="20"/>
              </w:rPr>
            </w:pPr>
            <w:proofErr w:type="spellStart"/>
            <w:r>
              <w:rPr>
                <w:rFonts w:ascii="Times New Roman" w:eastAsia="宋体" w:hAnsi="Times New Roman" w:cs="Times New Roman"/>
                <w:b/>
                <w:spacing w:val="-2"/>
                <w:sz w:val="20"/>
              </w:rPr>
              <w:t>潮湿的</w:t>
            </w:r>
            <w:proofErr w:type="spellEnd"/>
          </w:p>
        </w:tc>
        <w:tc>
          <w:tcPr>
            <w:tcW w:w="1980" w:type="dxa"/>
          </w:tcPr>
          <w:p w14:paraId="304F4983" w14:textId="77777777" w:rsidR="00D16BE9" w:rsidRDefault="00AC4FA2">
            <w:pPr>
              <w:pStyle w:val="TableParagraph"/>
              <w:spacing w:before="0" w:line="300" w:lineRule="auto"/>
              <w:ind w:left="0" w:firstLineChars="200" w:firstLine="384"/>
              <w:rPr>
                <w:rFonts w:ascii="Times New Roman" w:eastAsia="宋体" w:hAnsi="Times New Roman" w:cs="Times New Roman"/>
                <w:sz w:val="20"/>
              </w:rPr>
            </w:pPr>
            <w:r>
              <w:rPr>
                <w:rFonts w:ascii="Times New Roman" w:eastAsia="宋体" w:hAnsi="Times New Roman" w:cs="Times New Roman"/>
                <w:spacing w:val="-4"/>
                <w:sz w:val="20"/>
              </w:rPr>
              <w:t>1.44</w:t>
            </w:r>
          </w:p>
        </w:tc>
        <w:tc>
          <w:tcPr>
            <w:tcW w:w="1260" w:type="dxa"/>
          </w:tcPr>
          <w:p w14:paraId="6CC4066C" w14:textId="77777777" w:rsidR="00D16BE9" w:rsidRDefault="00AC4FA2">
            <w:pPr>
              <w:pStyle w:val="TableParagraph"/>
              <w:spacing w:before="0" w:line="300" w:lineRule="auto"/>
              <w:ind w:left="0" w:firstLineChars="200" w:firstLine="400"/>
              <w:rPr>
                <w:rFonts w:ascii="Times New Roman" w:eastAsia="宋体" w:hAnsi="Times New Roman" w:cs="Times New Roman"/>
                <w:sz w:val="20"/>
              </w:rPr>
            </w:pPr>
            <w:r>
              <w:rPr>
                <w:rFonts w:ascii="Times New Roman" w:eastAsia="宋体" w:hAnsi="Times New Roman" w:cs="Times New Roman"/>
                <w:sz w:val="20"/>
              </w:rPr>
              <w:t>13 %</w:t>
            </w:r>
          </w:p>
        </w:tc>
      </w:tr>
      <w:tr w:rsidR="00D16BE9" w14:paraId="1CD8B818" w14:textId="77777777">
        <w:trPr>
          <w:trHeight w:val="430"/>
        </w:trPr>
        <w:tc>
          <w:tcPr>
            <w:tcW w:w="2254" w:type="dxa"/>
            <w:vMerge/>
            <w:tcBorders>
              <w:top w:val="nil"/>
            </w:tcBorders>
          </w:tcPr>
          <w:p w14:paraId="5E1D30A4" w14:textId="77777777" w:rsidR="00D16BE9" w:rsidRDefault="00D16BE9">
            <w:pPr>
              <w:spacing w:line="300" w:lineRule="auto"/>
              <w:ind w:firstLine="40"/>
              <w:rPr>
                <w:rFonts w:eastAsia="宋体" w:cs="Times New Roman"/>
                <w:sz w:val="2"/>
                <w:szCs w:val="2"/>
              </w:rPr>
            </w:pPr>
          </w:p>
        </w:tc>
        <w:tc>
          <w:tcPr>
            <w:tcW w:w="2355" w:type="dxa"/>
          </w:tcPr>
          <w:p w14:paraId="20DFFDB7" w14:textId="77777777" w:rsidR="00D16BE9" w:rsidRDefault="00AC4FA2">
            <w:pPr>
              <w:pStyle w:val="TableParagraph"/>
              <w:spacing w:before="0" w:line="300" w:lineRule="auto"/>
              <w:ind w:left="0" w:firstLineChars="200" w:firstLine="402"/>
              <w:rPr>
                <w:rFonts w:ascii="Times New Roman" w:eastAsia="宋体" w:hAnsi="Times New Roman" w:cs="Times New Roman"/>
                <w:b/>
                <w:sz w:val="20"/>
              </w:rPr>
            </w:pPr>
            <w:proofErr w:type="spellStart"/>
            <w:r>
              <w:rPr>
                <w:rFonts w:ascii="Times New Roman" w:eastAsia="宋体" w:hAnsi="Times New Roman" w:cs="Times New Roman"/>
                <w:b/>
                <w:sz w:val="20"/>
              </w:rPr>
              <w:t>热带山地</w:t>
            </w:r>
            <w:proofErr w:type="spellEnd"/>
          </w:p>
        </w:tc>
        <w:tc>
          <w:tcPr>
            <w:tcW w:w="1440" w:type="dxa"/>
          </w:tcPr>
          <w:p w14:paraId="4C150BCE" w14:textId="77777777" w:rsidR="00D16BE9" w:rsidRDefault="00AC4FA2">
            <w:pPr>
              <w:pStyle w:val="TableParagraph"/>
              <w:spacing w:before="0" w:line="300" w:lineRule="auto"/>
              <w:ind w:left="0" w:firstLineChars="200" w:firstLine="382"/>
              <w:rPr>
                <w:rFonts w:ascii="Times New Roman" w:eastAsia="宋体" w:hAnsi="Times New Roman" w:cs="Times New Roman"/>
                <w:b/>
                <w:sz w:val="20"/>
              </w:rPr>
            </w:pPr>
            <w:proofErr w:type="spellStart"/>
            <w:r>
              <w:rPr>
                <w:rFonts w:ascii="Times New Roman" w:eastAsia="宋体" w:hAnsi="Times New Roman" w:cs="Times New Roman"/>
                <w:b/>
                <w:spacing w:val="-5"/>
                <w:sz w:val="20"/>
              </w:rPr>
              <w:t>不适用的</w:t>
            </w:r>
            <w:proofErr w:type="spellEnd"/>
          </w:p>
        </w:tc>
        <w:tc>
          <w:tcPr>
            <w:tcW w:w="1980" w:type="dxa"/>
          </w:tcPr>
          <w:p w14:paraId="5E72ABC3" w14:textId="77777777" w:rsidR="00D16BE9" w:rsidRDefault="00AC4FA2">
            <w:pPr>
              <w:pStyle w:val="TableParagraph"/>
              <w:spacing w:before="0" w:line="300" w:lineRule="auto"/>
              <w:ind w:left="0" w:firstLineChars="200" w:firstLine="384"/>
              <w:rPr>
                <w:rFonts w:ascii="Times New Roman" w:eastAsia="宋体" w:hAnsi="Times New Roman" w:cs="Times New Roman"/>
                <w:sz w:val="20"/>
              </w:rPr>
            </w:pPr>
            <w:r>
              <w:rPr>
                <w:rFonts w:ascii="Times New Roman" w:eastAsia="宋体" w:hAnsi="Times New Roman" w:cs="Times New Roman"/>
                <w:spacing w:val="-4"/>
                <w:sz w:val="20"/>
              </w:rPr>
              <w:t>1.41</w:t>
            </w:r>
          </w:p>
        </w:tc>
        <w:tc>
          <w:tcPr>
            <w:tcW w:w="1260" w:type="dxa"/>
          </w:tcPr>
          <w:p w14:paraId="70342E14" w14:textId="77777777" w:rsidR="00D16BE9" w:rsidRDefault="00AC4FA2">
            <w:pPr>
              <w:pStyle w:val="TableParagraph"/>
              <w:spacing w:before="0" w:line="300" w:lineRule="auto"/>
              <w:ind w:left="0" w:firstLineChars="200" w:firstLine="400"/>
              <w:rPr>
                <w:rFonts w:ascii="Times New Roman" w:eastAsia="宋体" w:hAnsi="Times New Roman" w:cs="Times New Roman"/>
                <w:sz w:val="20"/>
              </w:rPr>
            </w:pPr>
            <w:r>
              <w:rPr>
                <w:rFonts w:ascii="Times New Roman" w:eastAsia="宋体" w:hAnsi="Times New Roman" w:cs="Times New Roman"/>
                <w:sz w:val="20"/>
              </w:rPr>
              <w:t>50 %</w:t>
            </w:r>
          </w:p>
        </w:tc>
      </w:tr>
    </w:tbl>
    <w:p w14:paraId="411B29E4" w14:textId="77777777" w:rsidR="00D16BE9" w:rsidRDefault="00D16BE9">
      <w:pPr>
        <w:pStyle w:val="a8"/>
        <w:spacing w:line="300" w:lineRule="auto"/>
        <w:ind w:firstLineChars="200" w:firstLine="402"/>
        <w:rPr>
          <w:rFonts w:cs="Times New Roman"/>
          <w:b/>
          <w:sz w:val="20"/>
        </w:rPr>
      </w:pPr>
    </w:p>
    <w:p w14:paraId="4A22DA02" w14:textId="77777777" w:rsidR="00D16BE9" w:rsidRDefault="00D16BE9">
      <w:pPr>
        <w:pStyle w:val="a8"/>
        <w:spacing w:line="300" w:lineRule="auto"/>
        <w:ind w:firstLineChars="200" w:firstLine="422"/>
        <w:rPr>
          <w:rFonts w:cs="Times New Roman"/>
          <w:b/>
        </w:rPr>
      </w:pPr>
    </w:p>
    <w:p w14:paraId="361251D3" w14:textId="77777777" w:rsidR="00D16BE9" w:rsidRDefault="00AC4FA2">
      <w:pPr>
        <w:tabs>
          <w:tab w:val="left" w:pos="1603"/>
        </w:tabs>
        <w:spacing w:line="300" w:lineRule="auto"/>
        <w:ind w:firstLine="402"/>
        <w:rPr>
          <w:rFonts w:eastAsia="宋体" w:cs="Times New Roman"/>
          <w:b/>
          <w:sz w:val="20"/>
        </w:rPr>
      </w:pPr>
      <w:bookmarkStart w:id="183" w:name="_bookmark18"/>
      <w:bookmarkEnd w:id="183"/>
      <w:r>
        <w:rPr>
          <w:rFonts w:eastAsia="宋体" w:cs="Times New Roman"/>
          <w:b/>
          <w:sz w:val="20"/>
        </w:rPr>
        <w:t>表</w:t>
      </w:r>
      <w:r>
        <w:rPr>
          <w:rFonts w:eastAsia="宋体" w:cs="Times New Roman"/>
          <w:b/>
          <w:sz w:val="20"/>
        </w:rPr>
        <w:t>13</w:t>
      </w:r>
      <w:r>
        <w:rPr>
          <w:rFonts w:eastAsia="宋体" w:cs="Times New Roman"/>
          <w:b/>
          <w:sz w:val="20"/>
        </w:rPr>
        <w:t>草地土地管理和投入水平因素</w:t>
      </w:r>
      <w:r>
        <w:rPr>
          <w:rFonts w:eastAsia="宋体" w:cs="Times New Roman"/>
          <w:b/>
          <w:sz w:val="20"/>
        </w:rPr>
        <w:t>(IPCC 2006)</w:t>
      </w:r>
    </w:p>
    <w:p w14:paraId="77D9CFFC" w14:textId="77777777" w:rsidR="00D16BE9" w:rsidRDefault="00D16BE9">
      <w:pPr>
        <w:pStyle w:val="a8"/>
        <w:spacing w:line="300" w:lineRule="auto"/>
        <w:ind w:firstLineChars="200" w:firstLine="241"/>
        <w:rPr>
          <w:rFonts w:cs="Times New Roman"/>
          <w:b/>
          <w:sz w:val="12"/>
        </w:rPr>
      </w:pPr>
    </w:p>
    <w:tbl>
      <w:tblPr>
        <w:tblStyle w:val="TableNormal"/>
        <w:tblW w:w="0" w:type="auto"/>
        <w:tblInd w:w="1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069"/>
        <w:gridCol w:w="2020"/>
        <w:gridCol w:w="1981"/>
        <w:gridCol w:w="1261"/>
      </w:tblGrid>
      <w:tr w:rsidR="00D16BE9" w14:paraId="5C690C42" w14:textId="77777777">
        <w:trPr>
          <w:trHeight w:val="430"/>
        </w:trPr>
        <w:tc>
          <w:tcPr>
            <w:tcW w:w="9331" w:type="dxa"/>
            <w:gridSpan w:val="4"/>
          </w:tcPr>
          <w:p w14:paraId="7A0CE98F" w14:textId="77777777" w:rsidR="00D16BE9" w:rsidRDefault="00AC4FA2">
            <w:pPr>
              <w:pStyle w:val="TableParagraph"/>
              <w:spacing w:before="0" w:line="300" w:lineRule="auto"/>
              <w:ind w:left="0" w:firstLineChars="200" w:firstLine="402"/>
              <w:rPr>
                <w:rFonts w:ascii="Times New Roman" w:eastAsia="宋体" w:hAnsi="Times New Roman" w:cs="Times New Roman"/>
                <w:b/>
                <w:sz w:val="20"/>
              </w:rPr>
            </w:pPr>
            <w:proofErr w:type="spellStart"/>
            <w:r>
              <w:rPr>
                <w:rFonts w:ascii="Times New Roman" w:eastAsia="宋体" w:hAnsi="Times New Roman" w:cs="Times New Roman"/>
                <w:b/>
                <w:sz w:val="20"/>
              </w:rPr>
              <w:t>土地管理</w:t>
            </w:r>
            <w:proofErr w:type="spellEnd"/>
            <w:r>
              <w:rPr>
                <w:rFonts w:ascii="Times New Roman" w:eastAsia="宋体" w:hAnsi="Times New Roman" w:cs="Times New Roman"/>
                <w:b/>
                <w:sz w:val="20"/>
              </w:rPr>
              <w:t>(</w:t>
            </w:r>
            <w:proofErr w:type="spellStart"/>
            <w:r>
              <w:rPr>
                <w:rFonts w:ascii="Times New Roman" w:eastAsia="宋体" w:hAnsi="Times New Roman" w:cs="Times New Roman"/>
                <w:b/>
                <w:sz w:val="20"/>
              </w:rPr>
              <w:t>仅针对草原</w:t>
            </w:r>
            <w:proofErr w:type="spellEnd"/>
            <w:r>
              <w:rPr>
                <w:rFonts w:ascii="Times New Roman" w:eastAsia="宋体" w:hAnsi="Times New Roman" w:cs="Times New Roman"/>
                <w:b/>
                <w:sz w:val="20"/>
              </w:rPr>
              <w:t>)</w:t>
            </w:r>
          </w:p>
        </w:tc>
      </w:tr>
      <w:tr w:rsidR="00D16BE9" w14:paraId="02162017" w14:textId="77777777">
        <w:trPr>
          <w:trHeight w:val="1032"/>
        </w:trPr>
        <w:tc>
          <w:tcPr>
            <w:tcW w:w="4069" w:type="dxa"/>
          </w:tcPr>
          <w:p w14:paraId="45081CD0" w14:textId="77777777" w:rsidR="00D16BE9" w:rsidRDefault="00AC4FA2">
            <w:pPr>
              <w:pStyle w:val="TableParagraph"/>
              <w:spacing w:before="0" w:line="300" w:lineRule="auto"/>
              <w:ind w:left="0" w:firstLineChars="200" w:firstLine="402"/>
              <w:rPr>
                <w:rFonts w:ascii="Times New Roman" w:eastAsia="宋体" w:hAnsi="Times New Roman" w:cs="Times New Roman"/>
                <w:b/>
                <w:sz w:val="20"/>
              </w:rPr>
            </w:pPr>
            <w:proofErr w:type="spellStart"/>
            <w:r>
              <w:rPr>
                <w:rFonts w:ascii="Times New Roman" w:eastAsia="宋体" w:hAnsi="Times New Roman" w:cs="Times New Roman"/>
                <w:b/>
                <w:sz w:val="20"/>
              </w:rPr>
              <w:t>土地使用管理</w:t>
            </w:r>
            <w:proofErr w:type="spellEnd"/>
          </w:p>
        </w:tc>
        <w:tc>
          <w:tcPr>
            <w:tcW w:w="2020" w:type="dxa"/>
          </w:tcPr>
          <w:p w14:paraId="6346336C" w14:textId="77777777" w:rsidR="00D16BE9" w:rsidRDefault="00AC4FA2">
            <w:pPr>
              <w:pStyle w:val="TableParagraph"/>
              <w:spacing w:before="0" w:line="300" w:lineRule="auto"/>
              <w:ind w:left="0" w:firstLineChars="200" w:firstLine="394"/>
              <w:rPr>
                <w:rFonts w:ascii="Times New Roman" w:eastAsia="宋体" w:hAnsi="Times New Roman" w:cs="Times New Roman"/>
                <w:b/>
                <w:sz w:val="20"/>
              </w:rPr>
            </w:pPr>
            <w:proofErr w:type="spellStart"/>
            <w:r>
              <w:rPr>
                <w:rFonts w:ascii="Times New Roman" w:eastAsia="宋体" w:hAnsi="Times New Roman" w:cs="Times New Roman"/>
                <w:b/>
                <w:spacing w:val="-2"/>
                <w:sz w:val="20"/>
              </w:rPr>
              <w:t>温度状态</w:t>
            </w:r>
            <w:proofErr w:type="spellEnd"/>
          </w:p>
        </w:tc>
        <w:tc>
          <w:tcPr>
            <w:tcW w:w="1981" w:type="dxa"/>
          </w:tcPr>
          <w:p w14:paraId="172FAA9A" w14:textId="77777777" w:rsidR="00D16BE9" w:rsidRDefault="00AC4FA2">
            <w:pPr>
              <w:pStyle w:val="TableParagraph"/>
              <w:tabs>
                <w:tab w:val="left" w:pos="1369"/>
              </w:tabs>
              <w:spacing w:before="0" w:line="300" w:lineRule="auto"/>
              <w:ind w:left="0" w:firstLineChars="200" w:firstLine="386"/>
              <w:rPr>
                <w:rFonts w:ascii="Times New Roman" w:eastAsia="宋体" w:hAnsi="Times New Roman" w:cs="Times New Roman"/>
                <w:b/>
                <w:sz w:val="20"/>
              </w:rPr>
            </w:pPr>
            <w:proofErr w:type="spellStart"/>
            <w:r>
              <w:rPr>
                <w:rFonts w:ascii="Times New Roman" w:eastAsia="宋体" w:hAnsi="Times New Roman" w:cs="Times New Roman"/>
                <w:b/>
                <w:spacing w:val="-4"/>
                <w:sz w:val="20"/>
              </w:rPr>
              <w:t>土地管理和投入</w:t>
            </w:r>
            <w:proofErr w:type="spellEnd"/>
            <w:r>
              <w:rPr>
                <w:rFonts w:ascii="Times New Roman" w:eastAsia="宋体" w:hAnsi="Times New Roman" w:cs="Times New Roman"/>
                <w:b/>
                <w:sz w:val="20"/>
              </w:rPr>
              <w:tab/>
            </w:r>
            <w:proofErr w:type="spellStart"/>
            <w:proofErr w:type="gramStart"/>
            <w:r>
              <w:rPr>
                <w:rFonts w:ascii="Times New Roman" w:eastAsia="宋体" w:hAnsi="Times New Roman" w:cs="Times New Roman"/>
                <w:b/>
                <w:spacing w:val="-4"/>
                <w:sz w:val="20"/>
              </w:rPr>
              <w:t>水平</w:t>
            </w:r>
            <w:proofErr w:type="spellEnd"/>
            <w:r>
              <w:rPr>
                <w:rFonts w:ascii="Times New Roman" w:eastAsia="宋体" w:hAnsi="Times New Roman" w:cs="Times New Roman" w:hint="eastAsia"/>
                <w:b/>
                <w:spacing w:val="-4"/>
                <w:sz w:val="20"/>
                <w:lang w:eastAsia="zh-CN"/>
              </w:rPr>
              <w:t xml:space="preserve">  </w:t>
            </w:r>
            <w:proofErr w:type="spellStart"/>
            <w:r>
              <w:rPr>
                <w:rFonts w:ascii="Times New Roman" w:eastAsia="宋体" w:hAnsi="Times New Roman" w:cs="Times New Roman"/>
                <w:b/>
                <w:spacing w:val="-2"/>
                <w:sz w:val="20"/>
              </w:rPr>
              <w:t>因素</w:t>
            </w:r>
            <w:proofErr w:type="spellEnd"/>
            <w:proofErr w:type="gramEnd"/>
            <w:r>
              <w:rPr>
                <w:rFonts w:ascii="Times New Roman" w:eastAsia="宋体" w:hAnsi="Times New Roman" w:cs="Times New Roman" w:hint="eastAsia"/>
                <w:b/>
                <w:spacing w:val="-2"/>
                <w:sz w:val="20"/>
                <w:lang w:eastAsia="zh-CN"/>
              </w:rPr>
              <w:t xml:space="preserve"> </w:t>
            </w:r>
            <w:r>
              <w:rPr>
                <w:rFonts w:ascii="Times New Roman" w:eastAsia="宋体" w:hAnsi="Times New Roman" w:cs="Times New Roman"/>
                <w:b/>
                <w:spacing w:val="-4"/>
                <w:sz w:val="20"/>
              </w:rPr>
              <w:t>(</w:t>
            </w:r>
            <w:proofErr w:type="spellStart"/>
            <w:r>
              <w:rPr>
                <w:rFonts w:ascii="Times New Roman" w:eastAsia="宋体" w:hAnsi="Times New Roman" w:cs="Times New Roman"/>
                <w:b/>
                <w:spacing w:val="-4"/>
                <w:sz w:val="20"/>
              </w:rPr>
              <w:t>IPCC</w:t>
            </w:r>
            <w:r>
              <w:rPr>
                <w:rFonts w:ascii="Times New Roman" w:eastAsia="宋体" w:hAnsi="Times New Roman" w:cs="Times New Roman"/>
                <w:b/>
                <w:spacing w:val="-4"/>
                <w:sz w:val="20"/>
              </w:rPr>
              <w:t>默认值</w:t>
            </w:r>
            <w:proofErr w:type="spellEnd"/>
            <w:r>
              <w:rPr>
                <w:rFonts w:ascii="Times New Roman" w:eastAsia="宋体" w:hAnsi="Times New Roman" w:cs="Times New Roman"/>
                <w:b/>
                <w:spacing w:val="-4"/>
                <w:sz w:val="20"/>
              </w:rPr>
              <w:t>)</w:t>
            </w:r>
          </w:p>
        </w:tc>
        <w:tc>
          <w:tcPr>
            <w:tcW w:w="1261" w:type="dxa"/>
          </w:tcPr>
          <w:p w14:paraId="1AB08CCC" w14:textId="77777777" w:rsidR="00D16BE9" w:rsidRDefault="00AC4FA2">
            <w:pPr>
              <w:pStyle w:val="TableParagraph"/>
              <w:spacing w:before="0" w:line="300" w:lineRule="auto"/>
              <w:ind w:left="0" w:firstLineChars="200" w:firstLine="394"/>
              <w:rPr>
                <w:rFonts w:ascii="Times New Roman" w:eastAsia="宋体" w:hAnsi="Times New Roman" w:cs="Times New Roman"/>
                <w:b/>
                <w:sz w:val="13"/>
              </w:rPr>
            </w:pPr>
            <w:proofErr w:type="spellStart"/>
            <w:proofErr w:type="gramStart"/>
            <w:r>
              <w:rPr>
                <w:rFonts w:ascii="Times New Roman" w:eastAsia="宋体" w:hAnsi="Times New Roman" w:cs="Times New Roman"/>
                <w:b/>
                <w:spacing w:val="-2"/>
                <w:sz w:val="20"/>
              </w:rPr>
              <w:t>错误</w:t>
            </w:r>
            <w:proofErr w:type="spellEnd"/>
            <w:r>
              <w:rPr>
                <w:rFonts w:ascii="Times New Roman" w:eastAsia="宋体" w:hAnsi="Times New Roman" w:cs="Times New Roman"/>
                <w:b/>
                <w:spacing w:val="-2"/>
                <w:sz w:val="20"/>
              </w:rPr>
              <w:t>(</w:t>
            </w:r>
            <w:proofErr w:type="gramEnd"/>
            <m:oMath>
              <m:r>
                <m:rPr>
                  <m:sty m:val="p"/>
                </m:rPr>
                <w:rPr>
                  <w:rFonts w:ascii="Cambria Math" w:hAnsi="Cambria Math" w:cs="Times New Roman"/>
                  <w:spacing w:val="-2"/>
                  <w:sz w:val="20"/>
                </w:rPr>
                <m:t>±</m:t>
              </m:r>
            </m:oMath>
            <w:r>
              <w:rPr>
                <w:rFonts w:ascii="Times New Roman" w:eastAsia="宋体" w:hAnsi="Times New Roman" w:cs="Times New Roman"/>
                <w:b/>
                <w:spacing w:val="-2"/>
                <w:sz w:val="20"/>
              </w:rPr>
              <w:t xml:space="preserve"> )</w:t>
            </w:r>
            <w:hyperlink w:anchor="_bookmark16" w:history="1">
              <w:r>
                <w:rPr>
                  <w:rFonts w:ascii="Times New Roman" w:eastAsia="宋体" w:hAnsi="Times New Roman" w:cs="Times New Roman"/>
                  <w:b/>
                  <w:color w:val="000080"/>
                  <w:spacing w:val="-2"/>
                  <w:sz w:val="13"/>
                </w:rPr>
                <w:t>225</w:t>
              </w:r>
            </w:hyperlink>
          </w:p>
        </w:tc>
      </w:tr>
      <w:tr w:rsidR="00D16BE9" w14:paraId="0CEAF72E" w14:textId="77777777">
        <w:trPr>
          <w:trHeight w:val="429"/>
        </w:trPr>
        <w:tc>
          <w:tcPr>
            <w:tcW w:w="4069" w:type="dxa"/>
          </w:tcPr>
          <w:p w14:paraId="25D9CBC1" w14:textId="77777777" w:rsidR="00D16BE9" w:rsidRDefault="00AC4FA2">
            <w:pPr>
              <w:pStyle w:val="TableParagraph"/>
              <w:spacing w:before="0" w:line="300" w:lineRule="auto"/>
              <w:ind w:left="0" w:firstLineChars="200" w:firstLine="402"/>
              <w:rPr>
                <w:rFonts w:ascii="Times New Roman" w:eastAsia="宋体" w:hAnsi="Times New Roman" w:cs="Times New Roman"/>
                <w:b/>
                <w:sz w:val="20"/>
              </w:rPr>
            </w:pPr>
            <w:proofErr w:type="spellStart"/>
            <w:r>
              <w:rPr>
                <w:rFonts w:ascii="Times New Roman" w:eastAsia="宋体" w:hAnsi="Times New Roman" w:cs="Times New Roman"/>
                <w:b/>
                <w:sz w:val="20"/>
              </w:rPr>
              <w:t>名义上受管理</w:t>
            </w:r>
            <w:proofErr w:type="spellEnd"/>
            <w:r>
              <w:rPr>
                <w:rFonts w:ascii="Times New Roman" w:eastAsia="宋体" w:hAnsi="Times New Roman" w:cs="Times New Roman"/>
                <w:b/>
                <w:sz w:val="20"/>
              </w:rPr>
              <w:t>(</w:t>
            </w:r>
            <w:proofErr w:type="spellStart"/>
            <w:r>
              <w:rPr>
                <w:rFonts w:ascii="Times New Roman" w:eastAsia="宋体" w:hAnsi="Times New Roman" w:cs="Times New Roman"/>
                <w:b/>
                <w:sz w:val="20"/>
              </w:rPr>
              <w:t>非降级</w:t>
            </w:r>
            <w:proofErr w:type="spellEnd"/>
            <w:r>
              <w:rPr>
                <w:rFonts w:ascii="Times New Roman" w:eastAsia="宋体" w:hAnsi="Times New Roman" w:cs="Times New Roman"/>
                <w:b/>
                <w:sz w:val="20"/>
              </w:rPr>
              <w:t>)</w:t>
            </w:r>
          </w:p>
        </w:tc>
        <w:tc>
          <w:tcPr>
            <w:tcW w:w="2020" w:type="dxa"/>
          </w:tcPr>
          <w:p w14:paraId="2F6A63D6" w14:textId="77777777" w:rsidR="00D16BE9" w:rsidRDefault="00AC4FA2">
            <w:pPr>
              <w:pStyle w:val="TableParagraph"/>
              <w:spacing w:before="0" w:line="300" w:lineRule="auto"/>
              <w:ind w:left="0" w:firstLineChars="200" w:firstLine="382"/>
              <w:rPr>
                <w:rFonts w:ascii="Times New Roman" w:eastAsia="宋体" w:hAnsi="Times New Roman" w:cs="Times New Roman"/>
                <w:b/>
                <w:sz w:val="20"/>
              </w:rPr>
            </w:pPr>
            <w:proofErr w:type="spellStart"/>
            <w:r>
              <w:rPr>
                <w:rFonts w:ascii="Times New Roman" w:eastAsia="宋体" w:hAnsi="Times New Roman" w:cs="Times New Roman"/>
                <w:b/>
                <w:spacing w:val="-5"/>
                <w:sz w:val="20"/>
              </w:rPr>
              <w:t>全部</w:t>
            </w:r>
            <w:proofErr w:type="spellEnd"/>
          </w:p>
        </w:tc>
        <w:tc>
          <w:tcPr>
            <w:tcW w:w="1981" w:type="dxa"/>
          </w:tcPr>
          <w:p w14:paraId="1F84E67B" w14:textId="77777777" w:rsidR="00D16BE9" w:rsidRDefault="00AC4FA2">
            <w:pPr>
              <w:pStyle w:val="TableParagraph"/>
              <w:spacing w:before="0" w:line="300" w:lineRule="auto"/>
              <w:ind w:left="0" w:firstLineChars="200" w:firstLine="384"/>
              <w:rPr>
                <w:rFonts w:ascii="Times New Roman" w:eastAsia="宋体" w:hAnsi="Times New Roman" w:cs="Times New Roman"/>
                <w:sz w:val="20"/>
              </w:rPr>
            </w:pPr>
            <w:r>
              <w:rPr>
                <w:rFonts w:ascii="Times New Roman" w:eastAsia="宋体" w:hAnsi="Times New Roman" w:cs="Times New Roman"/>
                <w:spacing w:val="-4"/>
                <w:sz w:val="20"/>
              </w:rPr>
              <w:t>1.00</w:t>
            </w:r>
          </w:p>
        </w:tc>
        <w:tc>
          <w:tcPr>
            <w:tcW w:w="1261" w:type="dxa"/>
          </w:tcPr>
          <w:p w14:paraId="488AB913" w14:textId="77777777" w:rsidR="00D16BE9" w:rsidRDefault="00AC4FA2">
            <w:pPr>
              <w:pStyle w:val="TableParagraph"/>
              <w:spacing w:before="0" w:line="300" w:lineRule="auto"/>
              <w:ind w:left="0" w:firstLineChars="200" w:firstLine="380"/>
              <w:rPr>
                <w:rFonts w:ascii="Times New Roman" w:eastAsia="宋体" w:hAnsi="Times New Roman" w:cs="Times New Roman"/>
                <w:sz w:val="20"/>
                <w:lang w:eastAsia="zh-CN"/>
              </w:rPr>
            </w:pPr>
            <w:r>
              <w:rPr>
                <w:rFonts w:ascii="Times New Roman" w:eastAsia="宋体" w:hAnsi="Times New Roman" w:cs="Times New Roman" w:hint="eastAsia"/>
                <w:spacing w:val="-5"/>
                <w:sz w:val="20"/>
                <w:lang w:eastAsia="zh-CN"/>
              </w:rPr>
              <w:t>NA</w:t>
            </w:r>
          </w:p>
        </w:tc>
      </w:tr>
      <w:tr w:rsidR="00D16BE9" w14:paraId="5871DEA1" w14:textId="77777777">
        <w:trPr>
          <w:trHeight w:val="430"/>
        </w:trPr>
        <w:tc>
          <w:tcPr>
            <w:tcW w:w="4069" w:type="dxa"/>
            <w:vMerge w:val="restart"/>
          </w:tcPr>
          <w:p w14:paraId="2D195B0E" w14:textId="77777777" w:rsidR="00D16BE9" w:rsidRDefault="00AC4FA2">
            <w:pPr>
              <w:pStyle w:val="TableParagraph"/>
              <w:spacing w:before="0" w:line="300" w:lineRule="auto"/>
              <w:ind w:left="0" w:firstLineChars="200" w:firstLine="402"/>
              <w:rPr>
                <w:rFonts w:ascii="Times New Roman" w:eastAsia="宋体" w:hAnsi="Times New Roman" w:cs="Times New Roman"/>
                <w:b/>
                <w:sz w:val="20"/>
              </w:rPr>
            </w:pPr>
            <w:proofErr w:type="spellStart"/>
            <w:r>
              <w:rPr>
                <w:rFonts w:ascii="Times New Roman" w:eastAsia="宋体" w:hAnsi="Times New Roman" w:cs="Times New Roman"/>
                <w:b/>
                <w:sz w:val="20"/>
              </w:rPr>
              <w:t>中度降解</w:t>
            </w:r>
            <w:proofErr w:type="spellEnd"/>
          </w:p>
        </w:tc>
        <w:tc>
          <w:tcPr>
            <w:tcW w:w="2020" w:type="dxa"/>
          </w:tcPr>
          <w:p w14:paraId="40C6FC88" w14:textId="77777777" w:rsidR="00D16BE9" w:rsidRDefault="00AC4FA2">
            <w:pPr>
              <w:pStyle w:val="TableParagraph"/>
              <w:spacing w:before="0" w:line="300" w:lineRule="auto"/>
              <w:ind w:left="0" w:firstLineChars="200" w:firstLine="394"/>
              <w:rPr>
                <w:rFonts w:ascii="Times New Roman" w:eastAsia="宋体" w:hAnsi="Times New Roman" w:cs="Times New Roman"/>
                <w:b/>
                <w:sz w:val="20"/>
              </w:rPr>
            </w:pPr>
            <w:proofErr w:type="spellStart"/>
            <w:r>
              <w:rPr>
                <w:rFonts w:ascii="Times New Roman" w:eastAsia="宋体" w:hAnsi="Times New Roman" w:cs="Times New Roman"/>
                <w:b/>
                <w:spacing w:val="-2"/>
                <w:sz w:val="20"/>
              </w:rPr>
              <w:t>温带</w:t>
            </w:r>
            <w:proofErr w:type="spellEnd"/>
            <w:r>
              <w:rPr>
                <w:rFonts w:ascii="Times New Roman" w:eastAsia="宋体" w:hAnsi="Times New Roman" w:cs="Times New Roman"/>
                <w:b/>
                <w:spacing w:val="-2"/>
                <w:sz w:val="20"/>
              </w:rPr>
              <w:t>/</w:t>
            </w:r>
            <w:proofErr w:type="spellStart"/>
            <w:r>
              <w:rPr>
                <w:rFonts w:ascii="Times New Roman" w:eastAsia="宋体" w:hAnsi="Times New Roman" w:cs="Times New Roman"/>
                <w:b/>
                <w:spacing w:val="-2"/>
                <w:sz w:val="20"/>
              </w:rPr>
              <w:t>北方</w:t>
            </w:r>
            <w:proofErr w:type="spellEnd"/>
          </w:p>
        </w:tc>
        <w:tc>
          <w:tcPr>
            <w:tcW w:w="1981" w:type="dxa"/>
          </w:tcPr>
          <w:p w14:paraId="2CD2BC15" w14:textId="77777777" w:rsidR="00D16BE9" w:rsidRDefault="00AC4FA2">
            <w:pPr>
              <w:pStyle w:val="TableParagraph"/>
              <w:spacing w:before="0" w:line="300" w:lineRule="auto"/>
              <w:ind w:left="0" w:firstLineChars="200" w:firstLine="384"/>
              <w:rPr>
                <w:rFonts w:ascii="Times New Roman" w:eastAsia="宋体" w:hAnsi="Times New Roman" w:cs="Times New Roman"/>
                <w:sz w:val="20"/>
              </w:rPr>
            </w:pPr>
            <w:r>
              <w:rPr>
                <w:rFonts w:ascii="Times New Roman" w:eastAsia="宋体" w:hAnsi="Times New Roman" w:cs="Times New Roman"/>
                <w:spacing w:val="-4"/>
                <w:sz w:val="20"/>
              </w:rPr>
              <w:t>0.95</w:t>
            </w:r>
          </w:p>
        </w:tc>
        <w:tc>
          <w:tcPr>
            <w:tcW w:w="1261" w:type="dxa"/>
          </w:tcPr>
          <w:p w14:paraId="2B8640D4" w14:textId="77777777" w:rsidR="00D16BE9" w:rsidRDefault="00AC4FA2">
            <w:pPr>
              <w:pStyle w:val="TableParagraph"/>
              <w:spacing w:before="0" w:line="300" w:lineRule="auto"/>
              <w:ind w:left="0" w:firstLineChars="200" w:firstLine="400"/>
              <w:rPr>
                <w:rFonts w:ascii="Times New Roman" w:eastAsia="宋体" w:hAnsi="Times New Roman" w:cs="Times New Roman"/>
                <w:sz w:val="20"/>
              </w:rPr>
            </w:pPr>
            <w:r>
              <w:rPr>
                <w:rFonts w:ascii="Times New Roman" w:eastAsia="宋体" w:hAnsi="Times New Roman" w:cs="Times New Roman"/>
                <w:sz w:val="20"/>
              </w:rPr>
              <w:t>13 %</w:t>
            </w:r>
          </w:p>
        </w:tc>
      </w:tr>
      <w:tr w:rsidR="00D16BE9" w14:paraId="19175109" w14:textId="77777777">
        <w:trPr>
          <w:trHeight w:val="430"/>
        </w:trPr>
        <w:tc>
          <w:tcPr>
            <w:tcW w:w="4069" w:type="dxa"/>
            <w:vMerge/>
            <w:tcBorders>
              <w:top w:val="nil"/>
            </w:tcBorders>
          </w:tcPr>
          <w:p w14:paraId="2376A99F" w14:textId="77777777" w:rsidR="00D16BE9" w:rsidRDefault="00D16BE9">
            <w:pPr>
              <w:spacing w:line="300" w:lineRule="auto"/>
              <w:ind w:firstLine="40"/>
              <w:rPr>
                <w:rFonts w:eastAsia="宋体" w:cs="Times New Roman"/>
                <w:sz w:val="2"/>
                <w:szCs w:val="2"/>
              </w:rPr>
            </w:pPr>
          </w:p>
        </w:tc>
        <w:tc>
          <w:tcPr>
            <w:tcW w:w="2020" w:type="dxa"/>
          </w:tcPr>
          <w:p w14:paraId="1A55F827" w14:textId="77777777" w:rsidR="00D16BE9" w:rsidRDefault="00AC4FA2">
            <w:pPr>
              <w:pStyle w:val="TableParagraph"/>
              <w:spacing w:before="0" w:line="300" w:lineRule="auto"/>
              <w:ind w:left="0" w:firstLineChars="200" w:firstLine="394"/>
              <w:rPr>
                <w:rFonts w:ascii="Times New Roman" w:eastAsia="宋体" w:hAnsi="Times New Roman" w:cs="Times New Roman"/>
                <w:b/>
                <w:sz w:val="20"/>
              </w:rPr>
            </w:pPr>
            <w:proofErr w:type="spellStart"/>
            <w:r>
              <w:rPr>
                <w:rFonts w:ascii="Times New Roman" w:eastAsia="宋体" w:hAnsi="Times New Roman" w:cs="Times New Roman"/>
                <w:b/>
                <w:spacing w:val="-2"/>
                <w:sz w:val="20"/>
              </w:rPr>
              <w:t>热带的</w:t>
            </w:r>
            <w:proofErr w:type="spellEnd"/>
          </w:p>
        </w:tc>
        <w:tc>
          <w:tcPr>
            <w:tcW w:w="1981" w:type="dxa"/>
          </w:tcPr>
          <w:p w14:paraId="6F1DBD44" w14:textId="77777777" w:rsidR="00D16BE9" w:rsidRDefault="00AC4FA2">
            <w:pPr>
              <w:pStyle w:val="TableParagraph"/>
              <w:spacing w:before="0" w:line="300" w:lineRule="auto"/>
              <w:ind w:left="0" w:firstLineChars="200" w:firstLine="384"/>
              <w:rPr>
                <w:rFonts w:ascii="Times New Roman" w:eastAsia="宋体" w:hAnsi="Times New Roman" w:cs="Times New Roman"/>
                <w:sz w:val="20"/>
              </w:rPr>
            </w:pPr>
            <w:r>
              <w:rPr>
                <w:rFonts w:ascii="Times New Roman" w:eastAsia="宋体" w:hAnsi="Times New Roman" w:cs="Times New Roman"/>
                <w:spacing w:val="-4"/>
                <w:sz w:val="20"/>
              </w:rPr>
              <w:t>0.97</w:t>
            </w:r>
          </w:p>
        </w:tc>
        <w:tc>
          <w:tcPr>
            <w:tcW w:w="1261" w:type="dxa"/>
          </w:tcPr>
          <w:p w14:paraId="62F2D662" w14:textId="77777777" w:rsidR="00D16BE9" w:rsidRDefault="00AC4FA2">
            <w:pPr>
              <w:pStyle w:val="TableParagraph"/>
              <w:spacing w:before="0" w:line="300" w:lineRule="auto"/>
              <w:ind w:left="0" w:firstLineChars="200" w:firstLine="400"/>
              <w:rPr>
                <w:rFonts w:ascii="Times New Roman" w:eastAsia="宋体" w:hAnsi="Times New Roman" w:cs="Times New Roman"/>
                <w:sz w:val="20"/>
              </w:rPr>
            </w:pPr>
            <w:r>
              <w:rPr>
                <w:rFonts w:ascii="Times New Roman" w:eastAsia="宋体" w:hAnsi="Times New Roman" w:cs="Times New Roman"/>
                <w:sz w:val="20"/>
              </w:rPr>
              <w:t>11 %</w:t>
            </w:r>
          </w:p>
        </w:tc>
      </w:tr>
      <w:tr w:rsidR="00D16BE9" w14:paraId="234F88A5" w14:textId="77777777">
        <w:trPr>
          <w:trHeight w:val="429"/>
        </w:trPr>
        <w:tc>
          <w:tcPr>
            <w:tcW w:w="4069" w:type="dxa"/>
            <w:vMerge/>
            <w:tcBorders>
              <w:top w:val="nil"/>
            </w:tcBorders>
          </w:tcPr>
          <w:p w14:paraId="2E8C7B2C" w14:textId="77777777" w:rsidR="00D16BE9" w:rsidRDefault="00D16BE9">
            <w:pPr>
              <w:spacing w:line="300" w:lineRule="auto"/>
              <w:ind w:firstLine="40"/>
              <w:rPr>
                <w:rFonts w:eastAsia="宋体" w:cs="Times New Roman"/>
                <w:sz w:val="2"/>
                <w:szCs w:val="2"/>
              </w:rPr>
            </w:pPr>
          </w:p>
        </w:tc>
        <w:tc>
          <w:tcPr>
            <w:tcW w:w="2020" w:type="dxa"/>
          </w:tcPr>
          <w:p w14:paraId="5E5E039A" w14:textId="77777777" w:rsidR="00D16BE9" w:rsidRDefault="00AC4FA2">
            <w:pPr>
              <w:pStyle w:val="TableParagraph"/>
              <w:spacing w:before="0" w:line="300" w:lineRule="auto"/>
              <w:ind w:left="0" w:firstLineChars="200" w:firstLine="402"/>
              <w:rPr>
                <w:rFonts w:ascii="Times New Roman" w:eastAsia="宋体" w:hAnsi="Times New Roman" w:cs="Times New Roman"/>
                <w:b/>
                <w:sz w:val="20"/>
              </w:rPr>
            </w:pPr>
            <w:proofErr w:type="spellStart"/>
            <w:r>
              <w:rPr>
                <w:rFonts w:ascii="Times New Roman" w:eastAsia="宋体" w:hAnsi="Times New Roman" w:cs="Times New Roman"/>
                <w:b/>
                <w:sz w:val="20"/>
              </w:rPr>
              <w:t>热带山地</w:t>
            </w:r>
            <w:proofErr w:type="spellEnd"/>
          </w:p>
        </w:tc>
        <w:tc>
          <w:tcPr>
            <w:tcW w:w="1981" w:type="dxa"/>
          </w:tcPr>
          <w:p w14:paraId="57BD02C3" w14:textId="77777777" w:rsidR="00D16BE9" w:rsidRDefault="00AC4FA2">
            <w:pPr>
              <w:pStyle w:val="TableParagraph"/>
              <w:spacing w:before="0" w:line="300" w:lineRule="auto"/>
              <w:ind w:left="0" w:firstLineChars="200" w:firstLine="384"/>
              <w:rPr>
                <w:rFonts w:ascii="Times New Roman" w:eastAsia="宋体" w:hAnsi="Times New Roman" w:cs="Times New Roman"/>
                <w:sz w:val="20"/>
              </w:rPr>
            </w:pPr>
            <w:r>
              <w:rPr>
                <w:rFonts w:ascii="Times New Roman" w:eastAsia="宋体" w:hAnsi="Times New Roman" w:cs="Times New Roman"/>
                <w:spacing w:val="-4"/>
                <w:sz w:val="20"/>
              </w:rPr>
              <w:t>0.96</w:t>
            </w:r>
          </w:p>
        </w:tc>
        <w:tc>
          <w:tcPr>
            <w:tcW w:w="1261" w:type="dxa"/>
          </w:tcPr>
          <w:p w14:paraId="091FC830" w14:textId="77777777" w:rsidR="00D16BE9" w:rsidRDefault="00AC4FA2">
            <w:pPr>
              <w:pStyle w:val="TableParagraph"/>
              <w:spacing w:before="0" w:line="300" w:lineRule="auto"/>
              <w:ind w:left="0" w:firstLineChars="200" w:firstLine="400"/>
              <w:rPr>
                <w:rFonts w:ascii="Times New Roman" w:eastAsia="宋体" w:hAnsi="Times New Roman" w:cs="Times New Roman"/>
                <w:sz w:val="20"/>
              </w:rPr>
            </w:pPr>
            <w:r>
              <w:rPr>
                <w:rFonts w:ascii="Times New Roman" w:eastAsia="宋体" w:hAnsi="Times New Roman" w:cs="Times New Roman"/>
                <w:sz w:val="20"/>
              </w:rPr>
              <w:t>40 %</w:t>
            </w:r>
          </w:p>
        </w:tc>
      </w:tr>
      <w:tr w:rsidR="00D16BE9" w14:paraId="0BC73BD8" w14:textId="77777777">
        <w:trPr>
          <w:trHeight w:val="430"/>
        </w:trPr>
        <w:tc>
          <w:tcPr>
            <w:tcW w:w="4069" w:type="dxa"/>
          </w:tcPr>
          <w:p w14:paraId="3D39E60D" w14:textId="77777777" w:rsidR="00D16BE9" w:rsidRDefault="00AC4FA2">
            <w:pPr>
              <w:pStyle w:val="TableParagraph"/>
              <w:spacing w:before="0" w:line="300" w:lineRule="auto"/>
              <w:ind w:left="0" w:firstLineChars="200" w:firstLine="402"/>
              <w:rPr>
                <w:rFonts w:ascii="Times New Roman" w:eastAsia="宋体" w:hAnsi="Times New Roman" w:cs="Times New Roman"/>
                <w:b/>
                <w:sz w:val="20"/>
              </w:rPr>
            </w:pPr>
            <w:proofErr w:type="spellStart"/>
            <w:r>
              <w:rPr>
                <w:rFonts w:ascii="Times New Roman" w:eastAsia="宋体" w:hAnsi="Times New Roman" w:cs="Times New Roman"/>
                <w:b/>
                <w:sz w:val="20"/>
              </w:rPr>
              <w:t>严重退化</w:t>
            </w:r>
            <w:proofErr w:type="spellEnd"/>
          </w:p>
        </w:tc>
        <w:tc>
          <w:tcPr>
            <w:tcW w:w="2020" w:type="dxa"/>
          </w:tcPr>
          <w:p w14:paraId="713B5ED4" w14:textId="77777777" w:rsidR="00D16BE9" w:rsidRDefault="00AC4FA2">
            <w:pPr>
              <w:pStyle w:val="TableParagraph"/>
              <w:spacing w:before="0" w:line="300" w:lineRule="auto"/>
              <w:ind w:left="0" w:firstLineChars="200" w:firstLine="382"/>
              <w:rPr>
                <w:rFonts w:ascii="Times New Roman" w:eastAsia="宋体" w:hAnsi="Times New Roman" w:cs="Times New Roman"/>
                <w:b/>
                <w:sz w:val="20"/>
              </w:rPr>
            </w:pPr>
            <w:proofErr w:type="spellStart"/>
            <w:r>
              <w:rPr>
                <w:rFonts w:ascii="Times New Roman" w:eastAsia="宋体" w:hAnsi="Times New Roman" w:cs="Times New Roman"/>
                <w:b/>
                <w:spacing w:val="-5"/>
                <w:sz w:val="20"/>
              </w:rPr>
              <w:t>全部</w:t>
            </w:r>
            <w:proofErr w:type="spellEnd"/>
          </w:p>
        </w:tc>
        <w:tc>
          <w:tcPr>
            <w:tcW w:w="1981" w:type="dxa"/>
          </w:tcPr>
          <w:p w14:paraId="0DB1F09E" w14:textId="77777777" w:rsidR="00D16BE9" w:rsidRDefault="00AC4FA2">
            <w:pPr>
              <w:pStyle w:val="TableParagraph"/>
              <w:spacing w:before="0" w:line="300" w:lineRule="auto"/>
              <w:ind w:left="0" w:firstLineChars="200" w:firstLine="384"/>
              <w:rPr>
                <w:rFonts w:ascii="Times New Roman" w:eastAsia="宋体" w:hAnsi="Times New Roman" w:cs="Times New Roman"/>
                <w:sz w:val="20"/>
              </w:rPr>
            </w:pPr>
            <w:r>
              <w:rPr>
                <w:rFonts w:ascii="Times New Roman" w:eastAsia="宋体" w:hAnsi="Times New Roman" w:cs="Times New Roman"/>
                <w:spacing w:val="-4"/>
                <w:sz w:val="20"/>
              </w:rPr>
              <w:t>0.70</w:t>
            </w:r>
          </w:p>
        </w:tc>
        <w:tc>
          <w:tcPr>
            <w:tcW w:w="1261" w:type="dxa"/>
          </w:tcPr>
          <w:p w14:paraId="7E688BC7" w14:textId="77777777" w:rsidR="00D16BE9" w:rsidRDefault="00AC4FA2">
            <w:pPr>
              <w:pStyle w:val="TableParagraph"/>
              <w:spacing w:before="0" w:line="300" w:lineRule="auto"/>
              <w:ind w:left="0" w:firstLineChars="200" w:firstLine="400"/>
              <w:rPr>
                <w:rFonts w:ascii="Times New Roman" w:eastAsia="宋体" w:hAnsi="Times New Roman" w:cs="Times New Roman"/>
                <w:sz w:val="20"/>
              </w:rPr>
            </w:pPr>
            <w:r>
              <w:rPr>
                <w:rFonts w:ascii="Times New Roman" w:eastAsia="宋体" w:hAnsi="Times New Roman" w:cs="Times New Roman"/>
                <w:sz w:val="20"/>
              </w:rPr>
              <w:t>40 %</w:t>
            </w:r>
          </w:p>
        </w:tc>
      </w:tr>
      <w:tr w:rsidR="00D16BE9" w14:paraId="766AA622" w14:textId="77777777">
        <w:trPr>
          <w:trHeight w:val="430"/>
        </w:trPr>
        <w:tc>
          <w:tcPr>
            <w:tcW w:w="4069" w:type="dxa"/>
            <w:vMerge w:val="restart"/>
          </w:tcPr>
          <w:p w14:paraId="754F8C55" w14:textId="77777777" w:rsidR="00D16BE9" w:rsidRDefault="00AC4FA2">
            <w:pPr>
              <w:pStyle w:val="TableParagraph"/>
              <w:spacing w:before="0" w:line="300" w:lineRule="auto"/>
              <w:ind w:left="0" w:firstLineChars="200" w:firstLine="402"/>
              <w:rPr>
                <w:rFonts w:ascii="Times New Roman" w:eastAsia="宋体" w:hAnsi="Times New Roman" w:cs="Times New Roman"/>
                <w:b/>
                <w:sz w:val="20"/>
              </w:rPr>
            </w:pPr>
            <w:proofErr w:type="spellStart"/>
            <w:r>
              <w:rPr>
                <w:rFonts w:ascii="Times New Roman" w:eastAsia="宋体" w:hAnsi="Times New Roman" w:cs="Times New Roman"/>
                <w:b/>
                <w:sz w:val="20"/>
              </w:rPr>
              <w:t>改良草地</w:t>
            </w:r>
            <w:proofErr w:type="spellEnd"/>
          </w:p>
        </w:tc>
        <w:tc>
          <w:tcPr>
            <w:tcW w:w="2020" w:type="dxa"/>
          </w:tcPr>
          <w:p w14:paraId="07C781EF" w14:textId="77777777" w:rsidR="00D16BE9" w:rsidRDefault="00AC4FA2">
            <w:pPr>
              <w:pStyle w:val="TableParagraph"/>
              <w:spacing w:before="0" w:line="300" w:lineRule="auto"/>
              <w:ind w:left="0" w:firstLineChars="200" w:firstLine="394"/>
              <w:rPr>
                <w:rFonts w:ascii="Times New Roman" w:eastAsia="宋体" w:hAnsi="Times New Roman" w:cs="Times New Roman"/>
                <w:b/>
                <w:sz w:val="20"/>
              </w:rPr>
            </w:pPr>
            <w:proofErr w:type="spellStart"/>
            <w:r>
              <w:rPr>
                <w:rFonts w:ascii="Times New Roman" w:eastAsia="宋体" w:hAnsi="Times New Roman" w:cs="Times New Roman"/>
                <w:b/>
                <w:spacing w:val="-2"/>
                <w:sz w:val="20"/>
              </w:rPr>
              <w:t>温带</w:t>
            </w:r>
            <w:proofErr w:type="spellEnd"/>
            <w:r>
              <w:rPr>
                <w:rFonts w:ascii="Times New Roman" w:eastAsia="宋体" w:hAnsi="Times New Roman" w:cs="Times New Roman"/>
                <w:b/>
                <w:spacing w:val="-2"/>
                <w:sz w:val="20"/>
              </w:rPr>
              <w:t>/</w:t>
            </w:r>
            <w:proofErr w:type="spellStart"/>
            <w:r>
              <w:rPr>
                <w:rFonts w:ascii="Times New Roman" w:eastAsia="宋体" w:hAnsi="Times New Roman" w:cs="Times New Roman"/>
                <w:b/>
                <w:spacing w:val="-2"/>
                <w:sz w:val="20"/>
              </w:rPr>
              <w:t>北方</w:t>
            </w:r>
            <w:proofErr w:type="spellEnd"/>
          </w:p>
        </w:tc>
        <w:tc>
          <w:tcPr>
            <w:tcW w:w="1981" w:type="dxa"/>
          </w:tcPr>
          <w:p w14:paraId="0BD0546A" w14:textId="77777777" w:rsidR="00D16BE9" w:rsidRDefault="00AC4FA2">
            <w:pPr>
              <w:pStyle w:val="TableParagraph"/>
              <w:spacing w:before="0" w:line="300" w:lineRule="auto"/>
              <w:ind w:left="0" w:firstLineChars="200" w:firstLine="384"/>
              <w:rPr>
                <w:rFonts w:ascii="Times New Roman" w:eastAsia="宋体" w:hAnsi="Times New Roman" w:cs="Times New Roman"/>
                <w:sz w:val="20"/>
              </w:rPr>
            </w:pPr>
            <w:r>
              <w:rPr>
                <w:rFonts w:ascii="Times New Roman" w:eastAsia="宋体" w:hAnsi="Times New Roman" w:cs="Times New Roman"/>
                <w:spacing w:val="-4"/>
                <w:sz w:val="20"/>
              </w:rPr>
              <w:t>1.14</w:t>
            </w:r>
          </w:p>
        </w:tc>
        <w:tc>
          <w:tcPr>
            <w:tcW w:w="1261" w:type="dxa"/>
          </w:tcPr>
          <w:p w14:paraId="52432EE3" w14:textId="77777777" w:rsidR="00D16BE9" w:rsidRDefault="00AC4FA2">
            <w:pPr>
              <w:pStyle w:val="TableParagraph"/>
              <w:spacing w:before="0" w:line="300" w:lineRule="auto"/>
              <w:ind w:left="0" w:firstLineChars="200" w:firstLine="400"/>
              <w:rPr>
                <w:rFonts w:ascii="Times New Roman" w:eastAsia="宋体" w:hAnsi="Times New Roman" w:cs="Times New Roman"/>
                <w:sz w:val="20"/>
              </w:rPr>
            </w:pPr>
            <w:r>
              <w:rPr>
                <w:rFonts w:ascii="Times New Roman" w:eastAsia="宋体" w:hAnsi="Times New Roman" w:cs="Times New Roman"/>
                <w:sz w:val="20"/>
              </w:rPr>
              <w:t>11 %</w:t>
            </w:r>
          </w:p>
        </w:tc>
      </w:tr>
      <w:tr w:rsidR="00D16BE9" w14:paraId="1B4D26D7" w14:textId="77777777">
        <w:trPr>
          <w:trHeight w:val="429"/>
        </w:trPr>
        <w:tc>
          <w:tcPr>
            <w:tcW w:w="4069" w:type="dxa"/>
            <w:vMerge/>
            <w:tcBorders>
              <w:top w:val="nil"/>
            </w:tcBorders>
          </w:tcPr>
          <w:p w14:paraId="7474673A" w14:textId="77777777" w:rsidR="00D16BE9" w:rsidRDefault="00D16BE9">
            <w:pPr>
              <w:spacing w:line="300" w:lineRule="auto"/>
              <w:ind w:firstLine="40"/>
              <w:rPr>
                <w:rFonts w:eastAsia="宋体" w:cs="Times New Roman"/>
                <w:sz w:val="2"/>
                <w:szCs w:val="2"/>
              </w:rPr>
            </w:pPr>
          </w:p>
        </w:tc>
        <w:tc>
          <w:tcPr>
            <w:tcW w:w="2020" w:type="dxa"/>
          </w:tcPr>
          <w:p w14:paraId="30A90618" w14:textId="77777777" w:rsidR="00D16BE9" w:rsidRDefault="00AC4FA2">
            <w:pPr>
              <w:pStyle w:val="TableParagraph"/>
              <w:spacing w:before="0" w:line="300" w:lineRule="auto"/>
              <w:ind w:left="0" w:firstLineChars="200" w:firstLine="394"/>
              <w:rPr>
                <w:rFonts w:ascii="Times New Roman" w:eastAsia="宋体" w:hAnsi="Times New Roman" w:cs="Times New Roman"/>
                <w:b/>
                <w:sz w:val="20"/>
              </w:rPr>
            </w:pPr>
            <w:proofErr w:type="spellStart"/>
            <w:r>
              <w:rPr>
                <w:rFonts w:ascii="Times New Roman" w:eastAsia="宋体" w:hAnsi="Times New Roman" w:cs="Times New Roman"/>
                <w:b/>
                <w:spacing w:val="-2"/>
                <w:sz w:val="20"/>
              </w:rPr>
              <w:t>热带的</w:t>
            </w:r>
            <w:proofErr w:type="spellEnd"/>
          </w:p>
        </w:tc>
        <w:tc>
          <w:tcPr>
            <w:tcW w:w="1981" w:type="dxa"/>
          </w:tcPr>
          <w:p w14:paraId="5F5BA175" w14:textId="77777777" w:rsidR="00D16BE9" w:rsidRDefault="00AC4FA2">
            <w:pPr>
              <w:pStyle w:val="TableParagraph"/>
              <w:spacing w:before="0" w:line="300" w:lineRule="auto"/>
              <w:ind w:left="0" w:firstLineChars="200" w:firstLine="384"/>
              <w:rPr>
                <w:rFonts w:ascii="Times New Roman" w:eastAsia="宋体" w:hAnsi="Times New Roman" w:cs="Times New Roman"/>
                <w:sz w:val="20"/>
              </w:rPr>
            </w:pPr>
            <w:r>
              <w:rPr>
                <w:rFonts w:ascii="Times New Roman" w:eastAsia="宋体" w:hAnsi="Times New Roman" w:cs="Times New Roman"/>
                <w:spacing w:val="-4"/>
                <w:sz w:val="20"/>
              </w:rPr>
              <w:t>1.17</w:t>
            </w:r>
          </w:p>
        </w:tc>
        <w:tc>
          <w:tcPr>
            <w:tcW w:w="1261" w:type="dxa"/>
          </w:tcPr>
          <w:p w14:paraId="594DDE11" w14:textId="77777777" w:rsidR="00D16BE9" w:rsidRDefault="00AC4FA2">
            <w:pPr>
              <w:pStyle w:val="TableParagraph"/>
              <w:spacing w:before="0" w:line="300" w:lineRule="auto"/>
              <w:ind w:left="0" w:firstLineChars="200" w:firstLine="400"/>
              <w:rPr>
                <w:rFonts w:ascii="Times New Roman" w:eastAsia="宋体" w:hAnsi="Times New Roman" w:cs="Times New Roman"/>
                <w:sz w:val="20"/>
              </w:rPr>
            </w:pPr>
            <w:r>
              <w:rPr>
                <w:rFonts w:ascii="Times New Roman" w:eastAsia="宋体" w:hAnsi="Times New Roman" w:cs="Times New Roman"/>
                <w:sz w:val="20"/>
              </w:rPr>
              <w:t>9 %</w:t>
            </w:r>
          </w:p>
        </w:tc>
      </w:tr>
      <w:tr w:rsidR="00D16BE9" w14:paraId="1482FF1B" w14:textId="77777777">
        <w:trPr>
          <w:trHeight w:val="430"/>
        </w:trPr>
        <w:tc>
          <w:tcPr>
            <w:tcW w:w="4069" w:type="dxa"/>
            <w:vMerge/>
            <w:tcBorders>
              <w:top w:val="nil"/>
            </w:tcBorders>
          </w:tcPr>
          <w:p w14:paraId="79D7D8D3" w14:textId="77777777" w:rsidR="00D16BE9" w:rsidRDefault="00D16BE9">
            <w:pPr>
              <w:spacing w:line="300" w:lineRule="auto"/>
              <w:ind w:firstLine="40"/>
              <w:rPr>
                <w:rFonts w:eastAsia="宋体" w:cs="Times New Roman"/>
                <w:sz w:val="2"/>
                <w:szCs w:val="2"/>
              </w:rPr>
            </w:pPr>
          </w:p>
        </w:tc>
        <w:tc>
          <w:tcPr>
            <w:tcW w:w="2020" w:type="dxa"/>
          </w:tcPr>
          <w:p w14:paraId="68A604DF" w14:textId="77777777" w:rsidR="00D16BE9" w:rsidRDefault="00AC4FA2">
            <w:pPr>
              <w:pStyle w:val="TableParagraph"/>
              <w:spacing w:before="0" w:line="300" w:lineRule="auto"/>
              <w:ind w:left="0" w:firstLineChars="200" w:firstLine="402"/>
              <w:rPr>
                <w:rFonts w:ascii="Times New Roman" w:eastAsia="宋体" w:hAnsi="Times New Roman" w:cs="Times New Roman"/>
                <w:b/>
                <w:sz w:val="20"/>
              </w:rPr>
            </w:pPr>
            <w:proofErr w:type="spellStart"/>
            <w:r>
              <w:rPr>
                <w:rFonts w:ascii="Times New Roman" w:eastAsia="宋体" w:hAnsi="Times New Roman" w:cs="Times New Roman"/>
                <w:b/>
                <w:sz w:val="20"/>
              </w:rPr>
              <w:t>热带山地</w:t>
            </w:r>
            <w:proofErr w:type="spellEnd"/>
          </w:p>
        </w:tc>
        <w:tc>
          <w:tcPr>
            <w:tcW w:w="1981" w:type="dxa"/>
          </w:tcPr>
          <w:p w14:paraId="4415C058" w14:textId="77777777" w:rsidR="00D16BE9" w:rsidRDefault="00AC4FA2">
            <w:pPr>
              <w:pStyle w:val="TableParagraph"/>
              <w:spacing w:before="0" w:line="300" w:lineRule="auto"/>
              <w:ind w:left="0" w:firstLineChars="200" w:firstLine="384"/>
              <w:rPr>
                <w:rFonts w:ascii="Times New Roman" w:eastAsia="宋体" w:hAnsi="Times New Roman" w:cs="Times New Roman"/>
                <w:sz w:val="20"/>
              </w:rPr>
            </w:pPr>
            <w:r>
              <w:rPr>
                <w:rFonts w:ascii="Times New Roman" w:eastAsia="宋体" w:hAnsi="Times New Roman" w:cs="Times New Roman"/>
                <w:spacing w:val="-4"/>
                <w:sz w:val="20"/>
              </w:rPr>
              <w:t>1.16</w:t>
            </w:r>
          </w:p>
        </w:tc>
        <w:tc>
          <w:tcPr>
            <w:tcW w:w="1261" w:type="dxa"/>
          </w:tcPr>
          <w:p w14:paraId="1180C7F0" w14:textId="77777777" w:rsidR="00D16BE9" w:rsidRDefault="00AC4FA2">
            <w:pPr>
              <w:pStyle w:val="TableParagraph"/>
              <w:spacing w:before="0" w:line="300" w:lineRule="auto"/>
              <w:ind w:left="0" w:firstLineChars="200" w:firstLine="400"/>
              <w:rPr>
                <w:rFonts w:ascii="Times New Roman" w:eastAsia="宋体" w:hAnsi="Times New Roman" w:cs="Times New Roman"/>
                <w:sz w:val="20"/>
              </w:rPr>
            </w:pPr>
            <w:r>
              <w:rPr>
                <w:rFonts w:ascii="Times New Roman" w:eastAsia="宋体" w:hAnsi="Times New Roman" w:cs="Times New Roman"/>
                <w:sz w:val="20"/>
              </w:rPr>
              <w:t>40 %</w:t>
            </w:r>
          </w:p>
        </w:tc>
      </w:tr>
      <w:tr w:rsidR="00D16BE9" w14:paraId="02840F94" w14:textId="77777777">
        <w:trPr>
          <w:trHeight w:val="430"/>
        </w:trPr>
        <w:tc>
          <w:tcPr>
            <w:tcW w:w="9331" w:type="dxa"/>
            <w:gridSpan w:val="4"/>
          </w:tcPr>
          <w:p w14:paraId="00817C24" w14:textId="77777777" w:rsidR="00D16BE9" w:rsidRDefault="00AC4FA2">
            <w:pPr>
              <w:pStyle w:val="TableParagraph"/>
              <w:spacing w:before="0" w:line="300" w:lineRule="auto"/>
              <w:ind w:left="0" w:firstLineChars="200" w:firstLine="402"/>
              <w:rPr>
                <w:rFonts w:ascii="Times New Roman" w:eastAsia="宋体" w:hAnsi="Times New Roman" w:cs="Times New Roman"/>
                <w:b/>
                <w:sz w:val="20"/>
                <w:lang w:eastAsia="zh-CN"/>
              </w:rPr>
            </w:pPr>
            <w:r>
              <w:rPr>
                <w:rFonts w:ascii="Times New Roman" w:eastAsia="宋体" w:hAnsi="Times New Roman" w:cs="Times New Roman"/>
                <w:b/>
                <w:sz w:val="20"/>
                <w:lang w:eastAsia="zh-CN"/>
              </w:rPr>
              <w:t>投入水平</w:t>
            </w:r>
            <w:r>
              <w:rPr>
                <w:rFonts w:ascii="Times New Roman" w:eastAsia="宋体" w:hAnsi="Times New Roman" w:cs="Times New Roman"/>
                <w:b/>
                <w:sz w:val="20"/>
                <w:lang w:eastAsia="zh-CN"/>
              </w:rPr>
              <w:t>(</w:t>
            </w:r>
            <w:r>
              <w:rPr>
                <w:rFonts w:ascii="Times New Roman" w:eastAsia="宋体" w:hAnsi="Times New Roman" w:cs="Times New Roman"/>
                <w:b/>
                <w:sz w:val="20"/>
                <w:lang w:eastAsia="zh-CN"/>
              </w:rPr>
              <w:t>仅用于改良草地</w:t>
            </w:r>
            <w:r>
              <w:rPr>
                <w:rFonts w:ascii="Times New Roman" w:eastAsia="宋体" w:hAnsi="Times New Roman" w:cs="Times New Roman"/>
                <w:b/>
                <w:sz w:val="20"/>
                <w:lang w:eastAsia="zh-CN"/>
              </w:rPr>
              <w:t>)</w:t>
            </w:r>
          </w:p>
        </w:tc>
      </w:tr>
      <w:tr w:rsidR="00D16BE9" w14:paraId="6F077149" w14:textId="77777777">
        <w:trPr>
          <w:trHeight w:val="429"/>
        </w:trPr>
        <w:tc>
          <w:tcPr>
            <w:tcW w:w="4069" w:type="dxa"/>
          </w:tcPr>
          <w:p w14:paraId="1F565179" w14:textId="77777777" w:rsidR="00D16BE9" w:rsidRDefault="00AC4FA2">
            <w:pPr>
              <w:pStyle w:val="TableParagraph"/>
              <w:spacing w:before="0" w:line="300" w:lineRule="auto"/>
              <w:ind w:left="0" w:firstLineChars="200" w:firstLine="394"/>
              <w:rPr>
                <w:rFonts w:ascii="Times New Roman" w:eastAsia="宋体" w:hAnsi="Times New Roman" w:cs="Times New Roman"/>
                <w:b/>
                <w:sz w:val="20"/>
              </w:rPr>
            </w:pPr>
            <w:proofErr w:type="spellStart"/>
            <w:r>
              <w:rPr>
                <w:rFonts w:ascii="Times New Roman" w:eastAsia="宋体" w:hAnsi="Times New Roman" w:cs="Times New Roman"/>
                <w:b/>
                <w:spacing w:val="-2"/>
                <w:sz w:val="20"/>
              </w:rPr>
              <w:t>中等</w:t>
            </w:r>
            <w:proofErr w:type="spellEnd"/>
          </w:p>
        </w:tc>
        <w:tc>
          <w:tcPr>
            <w:tcW w:w="2020" w:type="dxa"/>
          </w:tcPr>
          <w:p w14:paraId="4D80507B" w14:textId="77777777" w:rsidR="00D16BE9" w:rsidRDefault="00AC4FA2">
            <w:pPr>
              <w:pStyle w:val="TableParagraph"/>
              <w:spacing w:before="0" w:line="300" w:lineRule="auto"/>
              <w:ind w:left="0" w:firstLineChars="200" w:firstLine="382"/>
              <w:rPr>
                <w:rFonts w:ascii="Times New Roman" w:eastAsia="宋体" w:hAnsi="Times New Roman" w:cs="Times New Roman"/>
                <w:b/>
                <w:sz w:val="20"/>
              </w:rPr>
            </w:pPr>
            <w:proofErr w:type="spellStart"/>
            <w:r>
              <w:rPr>
                <w:rFonts w:ascii="Times New Roman" w:eastAsia="宋体" w:hAnsi="Times New Roman" w:cs="Times New Roman"/>
                <w:b/>
                <w:spacing w:val="-5"/>
                <w:sz w:val="20"/>
              </w:rPr>
              <w:t>全部</w:t>
            </w:r>
            <w:proofErr w:type="spellEnd"/>
          </w:p>
        </w:tc>
        <w:tc>
          <w:tcPr>
            <w:tcW w:w="1981" w:type="dxa"/>
          </w:tcPr>
          <w:p w14:paraId="4E9C4EBE" w14:textId="77777777" w:rsidR="00D16BE9" w:rsidRDefault="00AC4FA2">
            <w:pPr>
              <w:pStyle w:val="TableParagraph"/>
              <w:spacing w:before="0" w:line="300" w:lineRule="auto"/>
              <w:ind w:left="0" w:firstLineChars="200" w:firstLine="384"/>
              <w:rPr>
                <w:rFonts w:ascii="Times New Roman" w:eastAsia="宋体" w:hAnsi="Times New Roman" w:cs="Times New Roman"/>
                <w:sz w:val="20"/>
              </w:rPr>
            </w:pPr>
            <w:r>
              <w:rPr>
                <w:rFonts w:ascii="Times New Roman" w:eastAsia="宋体" w:hAnsi="Times New Roman" w:cs="Times New Roman"/>
                <w:spacing w:val="-4"/>
                <w:sz w:val="20"/>
              </w:rPr>
              <w:t>1.00</w:t>
            </w:r>
          </w:p>
        </w:tc>
        <w:tc>
          <w:tcPr>
            <w:tcW w:w="1261" w:type="dxa"/>
          </w:tcPr>
          <w:p w14:paraId="5D85BF44" w14:textId="77777777" w:rsidR="00D16BE9" w:rsidRDefault="00AC4FA2">
            <w:pPr>
              <w:pStyle w:val="TableParagraph"/>
              <w:spacing w:before="0" w:line="300" w:lineRule="auto"/>
              <w:ind w:left="0" w:firstLineChars="200" w:firstLine="380"/>
              <w:rPr>
                <w:rFonts w:ascii="Times New Roman" w:eastAsia="宋体" w:hAnsi="Times New Roman" w:cs="Times New Roman"/>
                <w:sz w:val="20"/>
                <w:lang w:eastAsia="zh-CN"/>
              </w:rPr>
            </w:pPr>
            <w:r>
              <w:rPr>
                <w:rFonts w:ascii="Times New Roman" w:eastAsia="宋体" w:hAnsi="Times New Roman" w:cs="Times New Roman" w:hint="eastAsia"/>
                <w:spacing w:val="-5"/>
                <w:sz w:val="20"/>
                <w:lang w:eastAsia="zh-CN"/>
              </w:rPr>
              <w:t>NA</w:t>
            </w:r>
          </w:p>
        </w:tc>
      </w:tr>
      <w:tr w:rsidR="00D16BE9" w14:paraId="7F2743C0" w14:textId="77777777">
        <w:trPr>
          <w:trHeight w:val="430"/>
        </w:trPr>
        <w:tc>
          <w:tcPr>
            <w:tcW w:w="4069" w:type="dxa"/>
          </w:tcPr>
          <w:p w14:paraId="0B91F8B5" w14:textId="77777777" w:rsidR="00D16BE9" w:rsidRDefault="00AC4FA2">
            <w:pPr>
              <w:pStyle w:val="TableParagraph"/>
              <w:spacing w:before="0" w:line="300" w:lineRule="auto"/>
              <w:ind w:left="0" w:firstLineChars="200" w:firstLine="386"/>
              <w:rPr>
                <w:rFonts w:ascii="Times New Roman" w:eastAsia="宋体" w:hAnsi="Times New Roman" w:cs="Times New Roman"/>
                <w:b/>
                <w:sz w:val="20"/>
              </w:rPr>
            </w:pPr>
            <w:proofErr w:type="spellStart"/>
            <w:r>
              <w:rPr>
                <w:rFonts w:ascii="Times New Roman" w:eastAsia="宋体" w:hAnsi="Times New Roman" w:cs="Times New Roman"/>
                <w:b/>
                <w:spacing w:val="-4"/>
                <w:sz w:val="20"/>
              </w:rPr>
              <w:t>高的</w:t>
            </w:r>
            <w:proofErr w:type="spellEnd"/>
          </w:p>
        </w:tc>
        <w:tc>
          <w:tcPr>
            <w:tcW w:w="2020" w:type="dxa"/>
          </w:tcPr>
          <w:p w14:paraId="79FEDC8A" w14:textId="77777777" w:rsidR="00D16BE9" w:rsidRDefault="00AC4FA2">
            <w:pPr>
              <w:pStyle w:val="TableParagraph"/>
              <w:spacing w:before="0" w:line="300" w:lineRule="auto"/>
              <w:ind w:left="0" w:firstLineChars="200" w:firstLine="382"/>
              <w:rPr>
                <w:rFonts w:ascii="Times New Roman" w:eastAsia="宋体" w:hAnsi="Times New Roman" w:cs="Times New Roman"/>
                <w:b/>
                <w:sz w:val="20"/>
              </w:rPr>
            </w:pPr>
            <w:proofErr w:type="spellStart"/>
            <w:r>
              <w:rPr>
                <w:rFonts w:ascii="Times New Roman" w:eastAsia="宋体" w:hAnsi="Times New Roman" w:cs="Times New Roman"/>
                <w:b/>
                <w:spacing w:val="-5"/>
                <w:sz w:val="20"/>
              </w:rPr>
              <w:t>全部</w:t>
            </w:r>
            <w:proofErr w:type="spellEnd"/>
          </w:p>
        </w:tc>
        <w:tc>
          <w:tcPr>
            <w:tcW w:w="1981" w:type="dxa"/>
          </w:tcPr>
          <w:p w14:paraId="415FA174" w14:textId="77777777" w:rsidR="00D16BE9" w:rsidRDefault="00AC4FA2">
            <w:pPr>
              <w:pStyle w:val="TableParagraph"/>
              <w:spacing w:before="0" w:line="300" w:lineRule="auto"/>
              <w:ind w:left="0" w:firstLineChars="200" w:firstLine="384"/>
              <w:rPr>
                <w:rFonts w:ascii="Times New Roman" w:eastAsia="宋体" w:hAnsi="Times New Roman" w:cs="Times New Roman"/>
                <w:sz w:val="20"/>
              </w:rPr>
            </w:pPr>
            <w:r>
              <w:rPr>
                <w:rFonts w:ascii="Times New Roman" w:eastAsia="宋体" w:hAnsi="Times New Roman" w:cs="Times New Roman"/>
                <w:spacing w:val="-4"/>
                <w:sz w:val="20"/>
              </w:rPr>
              <w:t>1.11</w:t>
            </w:r>
          </w:p>
        </w:tc>
        <w:tc>
          <w:tcPr>
            <w:tcW w:w="1261" w:type="dxa"/>
          </w:tcPr>
          <w:p w14:paraId="0CC1BAC8" w14:textId="77777777" w:rsidR="00D16BE9" w:rsidRDefault="00AC4FA2">
            <w:pPr>
              <w:pStyle w:val="TableParagraph"/>
              <w:spacing w:before="0" w:line="300" w:lineRule="auto"/>
              <w:ind w:left="0" w:firstLineChars="200" w:firstLine="400"/>
              <w:rPr>
                <w:rFonts w:ascii="Times New Roman" w:eastAsia="宋体" w:hAnsi="Times New Roman" w:cs="Times New Roman"/>
                <w:sz w:val="20"/>
              </w:rPr>
            </w:pPr>
            <w:r>
              <w:rPr>
                <w:rFonts w:ascii="Times New Roman" w:eastAsia="宋体" w:hAnsi="Times New Roman" w:cs="Times New Roman"/>
                <w:sz w:val="20"/>
              </w:rPr>
              <w:t>7 %</w:t>
            </w:r>
          </w:p>
        </w:tc>
      </w:tr>
    </w:tbl>
    <w:p w14:paraId="205F0654" w14:textId="77777777" w:rsidR="00D16BE9" w:rsidRDefault="00D16BE9">
      <w:pPr>
        <w:pStyle w:val="a8"/>
        <w:spacing w:line="300" w:lineRule="auto"/>
        <w:ind w:firstLineChars="200" w:firstLine="422"/>
        <w:rPr>
          <w:rFonts w:cs="Times New Roman"/>
          <w:b/>
        </w:rPr>
      </w:pPr>
    </w:p>
    <w:p w14:paraId="78827571" w14:textId="77777777" w:rsidR="00D16BE9" w:rsidRDefault="00AC4FA2">
      <w:pPr>
        <w:pStyle w:val="a8"/>
        <w:spacing w:line="300" w:lineRule="auto"/>
        <w:ind w:firstLineChars="200" w:firstLine="420"/>
        <w:rPr>
          <w:rFonts w:cs="Times New Roman"/>
          <w:szCs w:val="21"/>
          <w:lang w:eastAsia="zh-CN"/>
        </w:rPr>
      </w:pPr>
      <w:r>
        <w:rPr>
          <w:rFonts w:cs="Times New Roman"/>
          <w:szCs w:val="21"/>
          <w:lang w:eastAsia="zh-CN"/>
        </w:rPr>
        <w:t>为了计算土地利用变化引起的碳储存量的年度变化，请参考以下三个说明性例子</w:t>
      </w:r>
      <w:r>
        <w:rPr>
          <w:rFonts w:cs="Times New Roman"/>
          <w:szCs w:val="21"/>
          <w:lang w:eastAsia="zh-CN"/>
        </w:rPr>
        <w:t>226:</w:t>
      </w:r>
    </w:p>
    <w:p w14:paraId="3FE06158" w14:textId="77777777" w:rsidR="00D16BE9" w:rsidRDefault="00AC4FA2">
      <w:pPr>
        <w:pStyle w:val="60"/>
        <w:spacing w:line="300" w:lineRule="auto"/>
        <w:ind w:left="0" w:firstLineChars="200" w:firstLine="442"/>
        <w:jc w:val="left"/>
        <w:rPr>
          <w:rFonts w:ascii="Times New Roman" w:eastAsia="宋体" w:hAnsi="Times New Roman" w:cs="Times New Roman"/>
          <w:lang w:eastAsia="zh-CN"/>
        </w:rPr>
      </w:pPr>
      <w:r>
        <w:rPr>
          <w:rFonts w:ascii="Times New Roman" w:eastAsia="宋体" w:hAnsi="Times New Roman" w:cs="Times New Roman"/>
          <w:lang w:eastAsia="zh-CN"/>
        </w:rPr>
        <w:t>例</w:t>
      </w:r>
      <w:r>
        <w:rPr>
          <w:rFonts w:ascii="Times New Roman" w:eastAsia="宋体" w:hAnsi="Times New Roman" w:cs="Times New Roman"/>
          <w:lang w:eastAsia="zh-CN"/>
        </w:rPr>
        <w:t>1:</w:t>
      </w:r>
      <w:r>
        <w:rPr>
          <w:rFonts w:ascii="Times New Roman" w:eastAsia="宋体" w:hAnsi="Times New Roman" w:cs="Times New Roman"/>
          <w:lang w:eastAsia="zh-CN"/>
        </w:rPr>
        <w:t>英国</w:t>
      </w:r>
      <w:r>
        <w:rPr>
          <w:rFonts w:ascii="Times New Roman" w:eastAsia="宋体" w:hAnsi="Times New Roman" w:cs="Times New Roman"/>
          <w:lang w:eastAsia="zh-CN"/>
        </w:rPr>
        <w:t>“</w:t>
      </w:r>
      <w:r>
        <w:rPr>
          <w:rFonts w:ascii="Times New Roman" w:eastAsia="宋体" w:hAnsi="Times New Roman" w:cs="Times New Roman"/>
          <w:lang w:eastAsia="zh-CN"/>
        </w:rPr>
        <w:t>预留土地</w:t>
      </w:r>
      <w:r>
        <w:rPr>
          <w:rFonts w:ascii="Times New Roman" w:eastAsia="宋体" w:hAnsi="Times New Roman" w:cs="Times New Roman"/>
          <w:lang w:eastAsia="zh-CN"/>
        </w:rPr>
        <w:t>”</w:t>
      </w:r>
      <w:r>
        <w:rPr>
          <w:rFonts w:ascii="Times New Roman" w:eastAsia="宋体" w:hAnsi="Times New Roman" w:cs="Times New Roman"/>
          <w:lang w:eastAsia="zh-CN"/>
        </w:rPr>
        <w:t>的</w:t>
      </w:r>
      <w:r>
        <w:rPr>
          <w:rFonts w:ascii="Times New Roman" w:eastAsia="宋体" w:hAnsi="Times New Roman" w:cs="Times New Roman"/>
          <w:lang w:eastAsia="zh-CN"/>
        </w:rPr>
        <w:t>“</w:t>
      </w:r>
      <w:r>
        <w:rPr>
          <w:rFonts w:ascii="Times New Roman" w:eastAsia="宋体" w:hAnsi="Times New Roman" w:cs="Times New Roman"/>
          <w:lang w:eastAsia="zh-CN"/>
        </w:rPr>
        <w:t>年度作物生产</w:t>
      </w:r>
      <w:r>
        <w:rPr>
          <w:rFonts w:ascii="Times New Roman" w:eastAsia="宋体" w:hAnsi="Times New Roman" w:cs="Times New Roman"/>
          <w:lang w:eastAsia="zh-CN"/>
        </w:rPr>
        <w:t>”</w:t>
      </w:r>
      <w:r>
        <w:rPr>
          <w:rFonts w:ascii="Times New Roman" w:eastAsia="宋体" w:hAnsi="Times New Roman" w:cs="Times New Roman"/>
          <w:lang w:eastAsia="zh-CN"/>
        </w:rPr>
        <w:t>方面的改造</w:t>
      </w:r>
      <w:r>
        <w:rPr>
          <w:rFonts w:ascii="Times New Roman" w:eastAsia="宋体" w:hAnsi="Times New Roman" w:cs="Times New Roman"/>
          <w:lang w:eastAsia="zh-CN"/>
        </w:rPr>
        <w:t>:</w:t>
      </w:r>
    </w:p>
    <w:p w14:paraId="1E033906" w14:textId="77777777" w:rsidR="00D16BE9" w:rsidRDefault="00AC4FA2">
      <w:pPr>
        <w:pStyle w:val="a8"/>
        <w:spacing w:line="300" w:lineRule="auto"/>
        <w:ind w:firstLineChars="200" w:firstLine="420"/>
        <w:rPr>
          <w:rFonts w:cs="Times New Roman"/>
          <w:szCs w:val="21"/>
          <w:lang w:eastAsia="zh-CN"/>
        </w:rPr>
      </w:pPr>
      <w:r>
        <w:rPr>
          <w:rFonts w:cs="Times New Roman"/>
          <w:noProof/>
          <w:szCs w:val="21"/>
          <w:lang w:eastAsia="zh-CN"/>
        </w:rPr>
        <w:drawing>
          <wp:inline distT="0" distB="0" distL="0" distR="0" wp14:anchorId="34AA4CA0" wp14:editId="044A5E0F">
            <wp:extent cx="92710" cy="123825"/>
            <wp:effectExtent l="0" t="0" r="0" b="1905"/>
            <wp:docPr id="12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image1.png"/>
                    <pic:cNvPicPr>
                      <a:picLocks noChangeAspect="1"/>
                    </pic:cNvPicPr>
                  </pic:nvPicPr>
                  <pic:blipFill>
                    <a:blip r:embed="rId112" cstate="print"/>
                    <a:stretch>
                      <a:fillRect/>
                    </a:stretch>
                  </pic:blipFill>
                  <pic:spPr>
                    <a:xfrm>
                      <a:off x="0" y="0"/>
                      <a:ext cx="92964" cy="124206"/>
                    </a:xfrm>
                    <a:prstGeom prst="rect">
                      <a:avLst/>
                    </a:prstGeom>
                  </pic:spPr>
                </pic:pic>
              </a:graphicData>
            </a:graphic>
          </wp:inline>
        </w:drawing>
      </w:r>
      <w:r>
        <w:rPr>
          <w:rFonts w:cs="Times New Roman"/>
          <w:szCs w:val="21"/>
          <w:lang w:eastAsia="zh-CN"/>
        </w:rPr>
        <w:t>英国气候区域</w:t>
      </w:r>
      <w:r>
        <w:rPr>
          <w:rFonts w:cs="Times New Roman"/>
          <w:szCs w:val="21"/>
          <w:lang w:eastAsia="zh-CN"/>
        </w:rPr>
        <w:t>:</w:t>
      </w:r>
      <w:r>
        <w:rPr>
          <w:rFonts w:cs="Times New Roman"/>
          <w:szCs w:val="21"/>
          <w:lang w:eastAsia="zh-CN"/>
        </w:rPr>
        <w:t>寒冷温度</w:t>
      </w:r>
    </w:p>
    <w:p w14:paraId="7CAF5CAA" w14:textId="77777777" w:rsidR="00D16BE9" w:rsidRDefault="00D16BE9">
      <w:pPr>
        <w:pStyle w:val="a8"/>
        <w:spacing w:line="300" w:lineRule="auto"/>
        <w:ind w:firstLineChars="200" w:firstLine="400"/>
        <w:rPr>
          <w:rFonts w:cs="Times New Roman"/>
          <w:sz w:val="20"/>
          <w:lang w:eastAsia="zh-CN"/>
        </w:rPr>
      </w:pPr>
    </w:p>
    <w:p w14:paraId="6E82DC84" w14:textId="77777777" w:rsidR="00D16BE9" w:rsidRDefault="00AC4FA2">
      <w:pPr>
        <w:pStyle w:val="a8"/>
        <w:spacing w:line="300" w:lineRule="auto"/>
        <w:ind w:firstLineChars="200" w:firstLine="420"/>
        <w:rPr>
          <w:rFonts w:cs="Times New Roman"/>
          <w:sz w:val="27"/>
          <w:lang w:eastAsia="zh-CN"/>
        </w:rPr>
      </w:pPr>
      <w:r>
        <w:rPr>
          <w:rFonts w:cs="Times New Roman"/>
          <w:noProof/>
        </w:rPr>
        <mc:AlternateContent>
          <mc:Choice Requires="wps">
            <w:drawing>
              <wp:anchor distT="0" distB="0" distL="0" distR="0" simplePos="0" relativeHeight="251644416" behindDoc="1" locked="0" layoutInCell="1" allowOverlap="1" wp14:anchorId="34072750" wp14:editId="117BF4F1">
                <wp:simplePos x="0" y="0"/>
                <wp:positionH relativeFrom="page">
                  <wp:posOffset>900430</wp:posOffset>
                </wp:positionH>
                <wp:positionV relativeFrom="paragraph">
                  <wp:posOffset>213360</wp:posOffset>
                </wp:positionV>
                <wp:extent cx="1828800" cy="6985"/>
                <wp:effectExtent l="0" t="0" r="0" b="0"/>
                <wp:wrapTopAndBottom/>
                <wp:docPr id="692" name="docshape1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28800" cy="6985"/>
                        </a:xfrm>
                        <a:prstGeom prst="rect">
                          <a:avLst/>
                        </a:prstGeom>
                        <a:solidFill>
                          <a:srgbClr val="000000"/>
                        </a:solidFill>
                        <a:ln>
                          <a:noFill/>
                        </a:ln>
                      </wps:spPr>
                      <wps:bodyPr rot="0" vert="horz" wrap="square" lIns="91440" tIns="45720" rIns="91440" bIns="45720" anchor="t" anchorCtr="0" upright="1">
                        <a:noAutofit/>
                      </wps:bodyPr>
                    </wps:wsp>
                  </a:graphicData>
                </a:graphic>
              </wp:anchor>
            </w:drawing>
          </mc:Choice>
          <mc:Fallback xmlns:wpsCustomData="http://www.wps.cn/officeDocument/2013/wpsCustomData">
            <w:pict>
              <v:rect id="docshape131" o:spid="_x0000_s1026" o:spt="1" style="position:absolute;left:0pt;margin-left:70.9pt;margin-top:16.8pt;height:0.55pt;width:144pt;mso-position-horizontal-relative:page;mso-wrap-distance-bottom:0pt;mso-wrap-distance-top:0pt;z-index:-251596800;mso-width-relative:page;mso-height-relative:page;" fillcolor="#000000" filled="t" stroked="f" coordsize="21600,21600" o:gfxdata="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">
                <v:fill on="t" focussize="0,0"/>
                <v:stroke on="f"/>
                <v:imagedata o:title=""/>
                <o:lock v:ext="edit" aspectratio="f"/>
                <w10:wrap type="topAndBottom"/>
              </v:rect>
            </w:pict>
          </mc:Fallback>
        </mc:AlternateContent>
      </w:r>
    </w:p>
    <w:p w14:paraId="2D52B069" w14:textId="77777777" w:rsidR="00D16BE9" w:rsidRDefault="00D16BE9">
      <w:pPr>
        <w:pStyle w:val="a8"/>
        <w:spacing w:line="300" w:lineRule="auto"/>
        <w:ind w:firstLineChars="200" w:firstLine="180"/>
        <w:rPr>
          <w:rFonts w:cs="Times New Roman"/>
          <w:sz w:val="9"/>
          <w:lang w:eastAsia="zh-CN"/>
        </w:rPr>
      </w:pPr>
    </w:p>
    <w:p w14:paraId="58467ABE" w14:textId="77777777" w:rsidR="00D16BE9" w:rsidRDefault="00AC4FA2">
      <w:pPr>
        <w:spacing w:line="300" w:lineRule="auto"/>
        <w:ind w:firstLine="361"/>
        <w:rPr>
          <w:rFonts w:eastAsia="宋体" w:cs="Times New Roman"/>
          <w:b/>
          <w:bCs/>
          <w:sz w:val="18"/>
          <w:szCs w:val="18"/>
        </w:rPr>
      </w:pPr>
      <w:r>
        <w:rPr>
          <w:rFonts w:eastAsia="宋体" w:cs="Times New Roman"/>
          <w:b/>
          <w:bCs/>
          <w:sz w:val="18"/>
          <w:szCs w:val="18"/>
        </w:rPr>
        <w:t>226</w:t>
      </w:r>
      <w:r>
        <w:rPr>
          <w:rFonts w:eastAsia="宋体" w:cs="Times New Roman"/>
          <w:b/>
          <w:bCs/>
          <w:sz w:val="18"/>
          <w:szCs w:val="18"/>
        </w:rPr>
        <w:t>注</w:t>
      </w:r>
      <w:r>
        <w:rPr>
          <w:rFonts w:eastAsia="宋体" w:cs="Times New Roman"/>
          <w:b/>
          <w:bCs/>
          <w:sz w:val="18"/>
          <w:szCs w:val="18"/>
        </w:rPr>
        <w:t>:</w:t>
      </w:r>
      <w:r>
        <w:rPr>
          <w:rFonts w:eastAsia="宋体" w:cs="Times New Roman"/>
          <w:b/>
          <w:bCs/>
          <w:sz w:val="18"/>
          <w:szCs w:val="18"/>
        </w:rPr>
        <w:t>所有这些例子中采用的气候区域、土壤类型、温度和湿度状况以及土地使用和管理仅用于说明目的。</w:t>
      </w:r>
    </w:p>
    <w:p w14:paraId="22DFB99F" w14:textId="77777777" w:rsidR="00D16BE9" w:rsidRDefault="00D16BE9">
      <w:pPr>
        <w:spacing w:line="300" w:lineRule="auto"/>
        <w:ind w:firstLine="360"/>
        <w:rPr>
          <w:rFonts w:eastAsia="宋体" w:cs="Times New Roman"/>
          <w:sz w:val="18"/>
        </w:rPr>
        <w:sectPr w:rsidR="00D16BE9">
          <w:pgSz w:w="11910" w:h="16840"/>
          <w:pgMar w:top="1040" w:right="1160" w:bottom="1040" w:left="1120" w:header="835" w:footer="852" w:gutter="0"/>
          <w:cols w:space="720"/>
        </w:sectPr>
      </w:pPr>
    </w:p>
    <w:p w14:paraId="7BE0C021" w14:textId="77777777" w:rsidR="00D16BE9" w:rsidRDefault="00D16BE9">
      <w:pPr>
        <w:pStyle w:val="a8"/>
        <w:spacing w:line="300" w:lineRule="auto"/>
        <w:ind w:firstLineChars="200" w:firstLine="460"/>
        <w:rPr>
          <w:rFonts w:cs="Times New Roman"/>
          <w:sz w:val="23"/>
          <w:lang w:eastAsia="zh-CN"/>
        </w:rPr>
      </w:pPr>
    </w:p>
    <w:p w14:paraId="7837BB1B" w14:textId="77777777" w:rsidR="00D16BE9" w:rsidRDefault="00AC4FA2">
      <w:pPr>
        <w:pStyle w:val="a8"/>
        <w:spacing w:line="300" w:lineRule="auto"/>
        <w:ind w:firstLineChars="200" w:firstLine="420"/>
        <w:rPr>
          <w:rFonts w:cs="Times New Roman"/>
          <w:szCs w:val="21"/>
          <w:lang w:eastAsia="zh-CN"/>
        </w:rPr>
      </w:pPr>
      <w:r>
        <w:rPr>
          <w:rFonts w:cs="Times New Roman"/>
          <w:noProof/>
          <w:position w:val="-2"/>
        </w:rPr>
        <w:drawing>
          <wp:inline distT="0" distB="0" distL="0" distR="0" wp14:anchorId="5B7082F6" wp14:editId="065D072A">
            <wp:extent cx="92710" cy="123825"/>
            <wp:effectExtent l="0" t="0" r="0" b="1905"/>
            <wp:docPr id="12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image1.png"/>
                    <pic:cNvPicPr>
                      <a:picLocks noChangeAspect="1"/>
                    </pic:cNvPicPr>
                  </pic:nvPicPr>
                  <pic:blipFill>
                    <a:blip r:embed="rId112" cstate="print"/>
                    <a:stretch>
                      <a:fillRect/>
                    </a:stretch>
                  </pic:blipFill>
                  <pic:spPr>
                    <a:xfrm>
                      <a:off x="0" y="0"/>
                      <a:ext cx="92964" cy="124205"/>
                    </a:xfrm>
                    <a:prstGeom prst="rect">
                      <a:avLst/>
                    </a:prstGeom>
                  </pic:spPr>
                </pic:pic>
              </a:graphicData>
            </a:graphic>
          </wp:inline>
        </w:drawing>
      </w:r>
      <w:r>
        <w:rPr>
          <w:rFonts w:cs="Times New Roman"/>
          <w:szCs w:val="21"/>
          <w:lang w:eastAsia="zh-CN"/>
        </w:rPr>
        <w:t>英国的湿度状况</w:t>
      </w:r>
      <w:r>
        <w:rPr>
          <w:rFonts w:cs="Times New Roman"/>
          <w:szCs w:val="21"/>
          <w:lang w:eastAsia="zh-CN"/>
        </w:rPr>
        <w:t>:</w:t>
      </w:r>
      <w:r>
        <w:rPr>
          <w:rFonts w:cs="Times New Roman"/>
          <w:szCs w:val="21"/>
          <w:lang w:eastAsia="zh-CN"/>
        </w:rPr>
        <w:t>潮湿</w:t>
      </w:r>
    </w:p>
    <w:p w14:paraId="0D11E43C" w14:textId="77777777" w:rsidR="00D16BE9" w:rsidRDefault="00AC4FA2">
      <w:pPr>
        <w:pStyle w:val="a8"/>
        <w:spacing w:line="300" w:lineRule="auto"/>
        <w:ind w:firstLineChars="200" w:firstLine="420"/>
        <w:rPr>
          <w:rFonts w:cs="Times New Roman"/>
          <w:szCs w:val="21"/>
          <w:lang w:eastAsia="zh-CN"/>
        </w:rPr>
      </w:pPr>
      <w:r>
        <w:rPr>
          <w:rFonts w:cs="Times New Roman"/>
          <w:noProof/>
          <w:szCs w:val="21"/>
          <w:lang w:eastAsia="zh-CN"/>
        </w:rPr>
        <w:drawing>
          <wp:inline distT="0" distB="0" distL="0" distR="0" wp14:anchorId="39E88A09" wp14:editId="29044274">
            <wp:extent cx="92710" cy="123825"/>
            <wp:effectExtent l="0" t="0" r="0" b="1905"/>
            <wp:docPr id="12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image1.png"/>
                    <pic:cNvPicPr>
                      <a:picLocks noChangeAspect="1"/>
                    </pic:cNvPicPr>
                  </pic:nvPicPr>
                  <pic:blipFill>
                    <a:blip r:embed="rId112" cstate="print"/>
                    <a:stretch>
                      <a:fillRect/>
                    </a:stretch>
                  </pic:blipFill>
                  <pic:spPr>
                    <a:xfrm>
                      <a:off x="0" y="0"/>
                      <a:ext cx="92964" cy="124205"/>
                    </a:xfrm>
                    <a:prstGeom prst="rect">
                      <a:avLst/>
                    </a:prstGeom>
                  </pic:spPr>
                </pic:pic>
              </a:graphicData>
            </a:graphic>
          </wp:inline>
        </w:drawing>
      </w:r>
      <w:r>
        <w:rPr>
          <w:rFonts w:cs="Times New Roman"/>
          <w:szCs w:val="21"/>
          <w:lang w:eastAsia="zh-CN"/>
        </w:rPr>
        <w:t>土壤类型</w:t>
      </w:r>
      <w:r>
        <w:rPr>
          <w:rFonts w:cs="Times New Roman"/>
          <w:szCs w:val="21"/>
          <w:lang w:eastAsia="zh-CN"/>
        </w:rPr>
        <w:t>(</w:t>
      </w:r>
      <w:r>
        <w:rPr>
          <w:rFonts w:cs="Times New Roman"/>
          <w:szCs w:val="21"/>
          <w:lang w:eastAsia="zh-CN"/>
        </w:rPr>
        <w:t>典型、一般或特殊，例如</w:t>
      </w:r>
      <w:r>
        <w:rPr>
          <w:rFonts w:cs="Times New Roman"/>
          <w:szCs w:val="21"/>
          <w:lang w:eastAsia="zh-CN"/>
        </w:rPr>
        <w:t>:</w:t>
      </w:r>
      <w:r>
        <w:rPr>
          <w:rFonts w:cs="Times New Roman"/>
          <w:szCs w:val="21"/>
          <w:lang w:eastAsia="zh-CN"/>
        </w:rPr>
        <w:t>高活性粘土</w:t>
      </w:r>
      <w:r>
        <w:rPr>
          <w:rFonts w:cs="Times New Roman"/>
          <w:szCs w:val="21"/>
          <w:lang w:eastAsia="zh-CN"/>
        </w:rPr>
        <w:t>)</w:t>
      </w:r>
    </w:p>
    <w:p w14:paraId="026D9B28" w14:textId="77777777" w:rsidR="00D16BE9" w:rsidRDefault="00AC4FA2">
      <w:pPr>
        <w:pStyle w:val="a8"/>
        <w:spacing w:line="300" w:lineRule="auto"/>
        <w:ind w:firstLineChars="200" w:firstLine="420"/>
        <w:rPr>
          <w:rFonts w:cs="Times New Roman"/>
          <w:szCs w:val="21"/>
          <w:lang w:eastAsia="zh-CN"/>
        </w:rPr>
      </w:pPr>
      <w:r>
        <w:rPr>
          <w:rFonts w:cs="Times New Roman"/>
          <w:szCs w:val="21"/>
          <w:lang w:eastAsia="zh-CN"/>
        </w:rPr>
        <w:t xml:space="preserve">- &gt; </w:t>
      </w:r>
      <w:proofErr w:type="spellStart"/>
      <w:r>
        <w:rPr>
          <w:rFonts w:cs="Times New Roman"/>
          <w:szCs w:val="21"/>
          <w:lang w:eastAsia="zh-CN"/>
        </w:rPr>
        <w:t>SOCn</w:t>
      </w:r>
      <w:proofErr w:type="spellEnd"/>
      <w:r>
        <w:rPr>
          <w:rFonts w:cs="Times New Roman"/>
          <w:szCs w:val="21"/>
          <w:lang w:eastAsia="zh-CN"/>
        </w:rPr>
        <w:t xml:space="preserve"> = 95</w:t>
      </w:r>
      <w:r>
        <w:rPr>
          <w:rFonts w:cs="Times New Roman"/>
          <w:szCs w:val="21"/>
          <w:lang w:eastAsia="zh-CN"/>
        </w:rPr>
        <w:t>吨</w:t>
      </w:r>
      <w:r>
        <w:rPr>
          <w:rFonts w:cs="Times New Roman"/>
          <w:szCs w:val="21"/>
          <w:lang w:eastAsia="zh-CN"/>
        </w:rPr>
        <w:t>/</w:t>
      </w:r>
      <w:proofErr w:type="gramStart"/>
      <w:r>
        <w:rPr>
          <w:rFonts w:cs="Times New Roman"/>
          <w:szCs w:val="21"/>
          <w:lang w:eastAsia="zh-CN"/>
        </w:rPr>
        <w:t>公顷</w:t>
      </w:r>
      <w:r>
        <w:rPr>
          <w:rFonts w:cs="Times New Roman"/>
          <w:szCs w:val="21"/>
          <w:lang w:eastAsia="zh-CN"/>
        </w:rPr>
        <w:t>(</w:t>
      </w:r>
      <w:proofErr w:type="gramEnd"/>
      <w:r w:rsidR="00000000">
        <w:fldChar w:fldCharType="begin"/>
      </w:r>
      <w:r w:rsidR="00000000">
        <w:instrText>HYPERLINK \l "_bookmark14"</w:instrText>
      </w:r>
      <w:r w:rsidR="00000000">
        <w:fldChar w:fldCharType="separate"/>
      </w:r>
      <w:r>
        <w:rPr>
          <w:rFonts w:cs="Times New Roman"/>
          <w:szCs w:val="21"/>
          <w:lang w:eastAsia="zh-CN"/>
        </w:rPr>
        <w:t>Table 10</w:t>
      </w:r>
      <w:r w:rsidR="00000000">
        <w:rPr>
          <w:rFonts w:cs="Times New Roman"/>
          <w:szCs w:val="21"/>
          <w:lang w:eastAsia="zh-CN"/>
        </w:rPr>
        <w:fldChar w:fldCharType="end"/>
      </w:r>
      <w:r>
        <w:rPr>
          <w:rFonts w:cs="Times New Roman"/>
          <w:szCs w:val="21"/>
          <w:lang w:eastAsia="zh-CN"/>
        </w:rPr>
        <w:t>)</w:t>
      </w:r>
    </w:p>
    <w:p w14:paraId="41E5FA57" w14:textId="77777777" w:rsidR="00D16BE9" w:rsidRDefault="00AC4FA2">
      <w:pPr>
        <w:pStyle w:val="a8"/>
        <w:spacing w:line="300" w:lineRule="auto"/>
        <w:ind w:firstLineChars="200" w:firstLine="420"/>
        <w:rPr>
          <w:rFonts w:cs="Times New Roman"/>
          <w:szCs w:val="21"/>
          <w:lang w:eastAsia="zh-CN"/>
        </w:rPr>
      </w:pPr>
      <w:r>
        <w:rPr>
          <w:rFonts w:cs="Times New Roman"/>
          <w:noProof/>
          <w:szCs w:val="21"/>
          <w:lang w:eastAsia="zh-CN"/>
        </w:rPr>
        <w:drawing>
          <wp:inline distT="0" distB="0" distL="0" distR="0" wp14:anchorId="2376250C" wp14:editId="06780D16">
            <wp:extent cx="92710" cy="123825"/>
            <wp:effectExtent l="0" t="0" r="0" b="1905"/>
            <wp:docPr id="12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image1.png"/>
                    <pic:cNvPicPr>
                      <a:picLocks noChangeAspect="1"/>
                    </pic:cNvPicPr>
                  </pic:nvPicPr>
                  <pic:blipFill>
                    <a:blip r:embed="rId112" cstate="print"/>
                    <a:stretch>
                      <a:fillRect/>
                    </a:stretch>
                  </pic:blipFill>
                  <pic:spPr>
                    <a:xfrm>
                      <a:off x="0" y="0"/>
                      <a:ext cx="92964" cy="124205"/>
                    </a:xfrm>
                    <a:prstGeom prst="rect">
                      <a:avLst/>
                    </a:prstGeom>
                  </pic:spPr>
                </pic:pic>
              </a:graphicData>
            </a:graphic>
          </wp:inline>
        </w:drawing>
      </w:r>
      <w:r>
        <w:rPr>
          <w:rFonts w:cs="Times New Roman"/>
          <w:szCs w:val="21"/>
          <w:lang w:eastAsia="zh-CN"/>
        </w:rPr>
        <w:t>土地用途</w:t>
      </w:r>
      <w:r>
        <w:rPr>
          <w:rFonts w:cs="Times New Roman"/>
          <w:szCs w:val="21"/>
          <w:lang w:eastAsia="zh-CN"/>
        </w:rPr>
        <w:t>1(</w:t>
      </w:r>
      <w:r>
        <w:rPr>
          <w:rFonts w:cs="Times New Roman"/>
          <w:szCs w:val="21"/>
          <w:lang w:eastAsia="zh-CN"/>
        </w:rPr>
        <w:t>改造前</w:t>
      </w:r>
      <w:r>
        <w:rPr>
          <w:rFonts w:cs="Times New Roman"/>
          <w:szCs w:val="21"/>
          <w:lang w:eastAsia="zh-CN"/>
        </w:rPr>
        <w:t>):</w:t>
      </w:r>
      <w:r>
        <w:rPr>
          <w:rFonts w:cs="Times New Roman"/>
          <w:szCs w:val="21"/>
          <w:lang w:eastAsia="zh-CN"/>
        </w:rPr>
        <w:t>预留土地</w:t>
      </w:r>
      <w:r>
        <w:rPr>
          <w:rFonts w:cs="Times New Roman"/>
          <w:szCs w:val="21"/>
          <w:lang w:eastAsia="zh-CN"/>
        </w:rPr>
        <w:t>(&lt; 20</w:t>
      </w:r>
      <w:r>
        <w:rPr>
          <w:rFonts w:cs="Times New Roman"/>
          <w:szCs w:val="21"/>
          <w:lang w:eastAsia="zh-CN"/>
        </w:rPr>
        <w:t>年</w:t>
      </w:r>
      <w:r>
        <w:rPr>
          <w:rFonts w:cs="Times New Roman"/>
          <w:szCs w:val="21"/>
          <w:lang w:eastAsia="zh-CN"/>
        </w:rPr>
        <w:t>)</w:t>
      </w:r>
    </w:p>
    <w:p w14:paraId="2EC1A6EA" w14:textId="77777777" w:rsidR="00D16BE9" w:rsidRDefault="00AC4FA2">
      <w:pPr>
        <w:pStyle w:val="a8"/>
        <w:spacing w:line="300" w:lineRule="auto"/>
        <w:ind w:firstLineChars="200" w:firstLine="420"/>
        <w:rPr>
          <w:rFonts w:cs="Times New Roman"/>
          <w:szCs w:val="21"/>
          <w:lang w:eastAsia="zh-CN"/>
        </w:rPr>
      </w:pPr>
      <w:r>
        <w:rPr>
          <w:rFonts w:cs="Times New Roman"/>
          <w:szCs w:val="21"/>
          <w:lang w:eastAsia="zh-CN"/>
        </w:rPr>
        <w:t>- &gt; LUF1 = 0.82(</w:t>
      </w:r>
      <w:hyperlink w:anchor="_bookmark15" w:history="1">
        <w:r>
          <w:rPr>
            <w:rFonts w:cs="Times New Roman"/>
            <w:szCs w:val="21"/>
            <w:lang w:eastAsia="zh-CN"/>
          </w:rPr>
          <w:t>Table 11</w:t>
        </w:r>
      </w:hyperlink>
      <w:r>
        <w:rPr>
          <w:rFonts w:cs="Times New Roman"/>
          <w:szCs w:val="21"/>
          <w:lang w:eastAsia="zh-CN"/>
        </w:rPr>
        <w:t>)</w:t>
      </w:r>
    </w:p>
    <w:p w14:paraId="562D182D" w14:textId="77777777" w:rsidR="00D16BE9" w:rsidRDefault="00AC4FA2">
      <w:pPr>
        <w:pStyle w:val="a8"/>
        <w:spacing w:line="300" w:lineRule="auto"/>
        <w:ind w:firstLineChars="200" w:firstLine="420"/>
        <w:rPr>
          <w:rFonts w:cs="Times New Roman"/>
          <w:szCs w:val="21"/>
          <w:lang w:eastAsia="zh-CN"/>
        </w:rPr>
      </w:pPr>
      <w:r>
        <w:rPr>
          <w:rFonts w:cs="Times New Roman"/>
          <w:noProof/>
          <w:szCs w:val="21"/>
          <w:lang w:eastAsia="zh-CN"/>
        </w:rPr>
        <w:drawing>
          <wp:inline distT="0" distB="0" distL="0" distR="0" wp14:anchorId="469AC2A8" wp14:editId="3A2A93AE">
            <wp:extent cx="92710" cy="123825"/>
            <wp:effectExtent l="0" t="0" r="0" b="1905"/>
            <wp:docPr id="13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image1.png"/>
                    <pic:cNvPicPr>
                      <a:picLocks noChangeAspect="1"/>
                    </pic:cNvPicPr>
                  </pic:nvPicPr>
                  <pic:blipFill>
                    <a:blip r:embed="rId112" cstate="print"/>
                    <a:stretch>
                      <a:fillRect/>
                    </a:stretch>
                  </pic:blipFill>
                  <pic:spPr>
                    <a:xfrm>
                      <a:off x="0" y="0"/>
                      <a:ext cx="92964" cy="124205"/>
                    </a:xfrm>
                    <a:prstGeom prst="rect">
                      <a:avLst/>
                    </a:prstGeom>
                  </pic:spPr>
                </pic:pic>
              </a:graphicData>
            </a:graphic>
          </wp:inline>
        </w:drawing>
      </w:r>
      <w:r>
        <w:rPr>
          <w:rFonts w:cs="Times New Roman"/>
          <w:szCs w:val="21"/>
          <w:lang w:eastAsia="zh-CN"/>
        </w:rPr>
        <w:t>土地利用</w:t>
      </w:r>
      <w:r>
        <w:rPr>
          <w:rFonts w:cs="Times New Roman"/>
          <w:szCs w:val="21"/>
          <w:lang w:eastAsia="zh-CN"/>
        </w:rPr>
        <w:t>2(</w:t>
      </w:r>
      <w:r>
        <w:rPr>
          <w:rFonts w:cs="Times New Roman"/>
          <w:szCs w:val="21"/>
          <w:lang w:eastAsia="zh-CN"/>
        </w:rPr>
        <w:t>改造后</w:t>
      </w:r>
      <w:r>
        <w:rPr>
          <w:rFonts w:cs="Times New Roman"/>
          <w:szCs w:val="21"/>
          <w:lang w:eastAsia="zh-CN"/>
        </w:rPr>
        <w:t>):</w:t>
      </w:r>
      <w:r>
        <w:rPr>
          <w:rFonts w:cs="Times New Roman"/>
          <w:szCs w:val="21"/>
          <w:lang w:eastAsia="zh-CN"/>
        </w:rPr>
        <w:t>长期耕地</w:t>
      </w:r>
    </w:p>
    <w:p w14:paraId="1B0566E4" w14:textId="77777777" w:rsidR="00D16BE9" w:rsidRDefault="00AC4FA2">
      <w:pPr>
        <w:pStyle w:val="a8"/>
        <w:spacing w:line="300" w:lineRule="auto"/>
        <w:ind w:firstLineChars="200" w:firstLine="420"/>
        <w:rPr>
          <w:rFonts w:cs="Times New Roman"/>
          <w:szCs w:val="21"/>
          <w:lang w:eastAsia="zh-CN"/>
        </w:rPr>
      </w:pPr>
      <w:r>
        <w:rPr>
          <w:rFonts w:cs="Times New Roman"/>
          <w:szCs w:val="21"/>
          <w:lang w:eastAsia="zh-CN"/>
        </w:rPr>
        <w:t>- &gt; LUF2 = 0.69(</w:t>
      </w:r>
      <w:hyperlink w:anchor="_bookmark15" w:history="1">
        <w:r>
          <w:rPr>
            <w:rFonts w:cs="Times New Roman"/>
            <w:szCs w:val="21"/>
            <w:lang w:eastAsia="zh-CN"/>
          </w:rPr>
          <w:t>Table 11</w:t>
        </w:r>
      </w:hyperlink>
      <w:r>
        <w:rPr>
          <w:rFonts w:cs="Times New Roman"/>
          <w:szCs w:val="21"/>
          <w:lang w:eastAsia="zh-CN"/>
        </w:rPr>
        <w:t>)</w:t>
      </w:r>
    </w:p>
    <w:p w14:paraId="39490BED" w14:textId="77777777" w:rsidR="00D16BE9" w:rsidRDefault="00AC4FA2">
      <w:pPr>
        <w:pStyle w:val="a8"/>
        <w:spacing w:line="300" w:lineRule="auto"/>
        <w:ind w:firstLineChars="200" w:firstLine="420"/>
        <w:rPr>
          <w:rFonts w:cs="Times New Roman"/>
          <w:szCs w:val="21"/>
          <w:lang w:eastAsia="zh-CN"/>
        </w:rPr>
      </w:pPr>
      <w:r>
        <w:rPr>
          <w:rFonts w:cs="Times New Roman"/>
          <w:noProof/>
          <w:szCs w:val="21"/>
          <w:lang w:eastAsia="zh-CN"/>
        </w:rPr>
        <w:drawing>
          <wp:inline distT="0" distB="0" distL="0" distR="0" wp14:anchorId="0E703C3A" wp14:editId="02C33186">
            <wp:extent cx="92710" cy="123825"/>
            <wp:effectExtent l="0" t="0" r="0" b="1905"/>
            <wp:docPr id="13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mage1.png"/>
                    <pic:cNvPicPr>
                      <a:picLocks noChangeAspect="1"/>
                    </pic:cNvPicPr>
                  </pic:nvPicPr>
                  <pic:blipFill>
                    <a:blip r:embed="rId112" cstate="print"/>
                    <a:stretch>
                      <a:fillRect/>
                    </a:stretch>
                  </pic:blipFill>
                  <pic:spPr>
                    <a:xfrm>
                      <a:off x="0" y="0"/>
                      <a:ext cx="92964" cy="124205"/>
                    </a:xfrm>
                    <a:prstGeom prst="rect">
                      <a:avLst/>
                    </a:prstGeom>
                  </pic:spPr>
                </pic:pic>
              </a:graphicData>
            </a:graphic>
          </wp:inline>
        </w:drawing>
      </w:r>
      <w:r>
        <w:rPr>
          <w:rFonts w:cs="Times New Roman"/>
          <w:szCs w:val="21"/>
          <w:lang w:eastAsia="zh-CN"/>
        </w:rPr>
        <w:t>土地用途</w:t>
      </w:r>
      <w:r>
        <w:rPr>
          <w:rFonts w:cs="Times New Roman"/>
          <w:szCs w:val="21"/>
          <w:lang w:eastAsia="zh-CN"/>
        </w:rPr>
        <w:t>1</w:t>
      </w:r>
      <w:r>
        <w:rPr>
          <w:rFonts w:cs="Times New Roman"/>
          <w:szCs w:val="21"/>
          <w:lang w:eastAsia="zh-CN"/>
        </w:rPr>
        <w:t>的土地管理</w:t>
      </w:r>
      <w:r>
        <w:rPr>
          <w:rFonts w:cs="Times New Roman"/>
          <w:szCs w:val="21"/>
          <w:lang w:eastAsia="zh-CN"/>
        </w:rPr>
        <w:t>:</w:t>
      </w:r>
      <w:r>
        <w:rPr>
          <w:rFonts w:cs="Times New Roman"/>
          <w:szCs w:val="21"/>
          <w:lang w:eastAsia="zh-CN"/>
        </w:rPr>
        <w:t>无</w:t>
      </w:r>
      <w:r>
        <w:rPr>
          <w:rFonts w:cs="Times New Roman"/>
          <w:szCs w:val="21"/>
          <w:lang w:eastAsia="zh-CN"/>
        </w:rPr>
        <w:t>(</w:t>
      </w:r>
      <w:r>
        <w:rPr>
          <w:rFonts w:cs="Times New Roman"/>
          <w:szCs w:val="21"/>
          <w:lang w:eastAsia="zh-CN"/>
        </w:rPr>
        <w:t>因为土地用途是</w:t>
      </w:r>
      <w:r>
        <w:rPr>
          <w:rFonts w:cs="Times New Roman"/>
          <w:szCs w:val="21"/>
          <w:lang w:eastAsia="zh-CN"/>
        </w:rPr>
        <w:t>“</w:t>
      </w:r>
      <w:r>
        <w:rPr>
          <w:rFonts w:cs="Times New Roman"/>
          <w:szCs w:val="21"/>
          <w:lang w:eastAsia="zh-CN"/>
        </w:rPr>
        <w:t>预留土地</w:t>
      </w:r>
      <w:r>
        <w:rPr>
          <w:rFonts w:cs="Times New Roman"/>
          <w:szCs w:val="21"/>
          <w:lang w:eastAsia="zh-CN"/>
        </w:rPr>
        <w:t>”)</w:t>
      </w:r>
    </w:p>
    <w:p w14:paraId="425B476F" w14:textId="77777777" w:rsidR="00D16BE9" w:rsidRDefault="00AC4FA2">
      <w:pPr>
        <w:spacing w:line="300" w:lineRule="auto"/>
        <w:ind w:firstLine="420"/>
        <w:rPr>
          <w:rFonts w:eastAsia="宋体" w:cs="Times New Roman"/>
          <w:szCs w:val="21"/>
        </w:rPr>
      </w:pPr>
      <w:r>
        <w:rPr>
          <w:rFonts w:eastAsia="宋体" w:cs="Times New Roman"/>
          <w:szCs w:val="21"/>
        </w:rPr>
        <w:t>- &gt; LMF1 = 1227</w:t>
      </w:r>
    </w:p>
    <w:p w14:paraId="42D039FA" w14:textId="77777777" w:rsidR="00D16BE9" w:rsidRDefault="00AC4FA2">
      <w:pPr>
        <w:pStyle w:val="a8"/>
        <w:spacing w:line="300" w:lineRule="auto"/>
        <w:ind w:firstLineChars="200" w:firstLine="420"/>
        <w:rPr>
          <w:rFonts w:cs="Times New Roman"/>
          <w:szCs w:val="21"/>
          <w:lang w:eastAsia="zh-CN"/>
        </w:rPr>
      </w:pPr>
      <w:r>
        <w:rPr>
          <w:rFonts w:cs="Times New Roman"/>
          <w:noProof/>
          <w:szCs w:val="21"/>
          <w:lang w:eastAsia="zh-CN"/>
        </w:rPr>
        <w:drawing>
          <wp:inline distT="0" distB="0" distL="0" distR="0" wp14:anchorId="154F9ADA" wp14:editId="29F46761">
            <wp:extent cx="92710" cy="123825"/>
            <wp:effectExtent l="0" t="0" r="0" b="1905"/>
            <wp:docPr id="13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image1.png"/>
                    <pic:cNvPicPr>
                      <a:picLocks noChangeAspect="1"/>
                    </pic:cNvPicPr>
                  </pic:nvPicPr>
                  <pic:blipFill>
                    <a:blip r:embed="rId112" cstate="print"/>
                    <a:stretch>
                      <a:fillRect/>
                    </a:stretch>
                  </pic:blipFill>
                  <pic:spPr>
                    <a:xfrm>
                      <a:off x="0" y="0"/>
                      <a:ext cx="92964" cy="124205"/>
                    </a:xfrm>
                    <a:prstGeom prst="rect">
                      <a:avLst/>
                    </a:prstGeom>
                  </pic:spPr>
                </pic:pic>
              </a:graphicData>
            </a:graphic>
          </wp:inline>
        </w:drawing>
      </w:r>
      <w:r>
        <w:rPr>
          <w:rFonts w:cs="Times New Roman"/>
          <w:szCs w:val="21"/>
          <w:lang w:eastAsia="zh-CN"/>
        </w:rPr>
        <w:t>投入要素土地利用</w:t>
      </w:r>
      <w:r>
        <w:rPr>
          <w:rFonts w:cs="Times New Roman"/>
          <w:szCs w:val="21"/>
          <w:lang w:eastAsia="zh-CN"/>
        </w:rPr>
        <w:t>1:</w:t>
      </w:r>
      <w:r>
        <w:rPr>
          <w:rFonts w:cs="Times New Roman"/>
          <w:szCs w:val="21"/>
          <w:lang w:eastAsia="zh-CN"/>
        </w:rPr>
        <w:t>无</w:t>
      </w:r>
      <w:r>
        <w:rPr>
          <w:rFonts w:cs="Times New Roman"/>
          <w:szCs w:val="21"/>
          <w:lang w:eastAsia="zh-CN"/>
        </w:rPr>
        <w:t>(</w:t>
      </w:r>
      <w:r>
        <w:rPr>
          <w:rFonts w:cs="Times New Roman"/>
          <w:szCs w:val="21"/>
          <w:lang w:eastAsia="zh-CN"/>
        </w:rPr>
        <w:t>因为土地利用是</w:t>
      </w:r>
      <w:r>
        <w:rPr>
          <w:rFonts w:cs="Times New Roman"/>
          <w:szCs w:val="21"/>
          <w:lang w:eastAsia="zh-CN"/>
        </w:rPr>
        <w:t>“</w:t>
      </w:r>
      <w:r>
        <w:rPr>
          <w:rFonts w:cs="Times New Roman"/>
          <w:szCs w:val="21"/>
          <w:lang w:eastAsia="zh-CN"/>
        </w:rPr>
        <w:t>预留土地</w:t>
      </w:r>
      <w:r>
        <w:rPr>
          <w:rFonts w:cs="Times New Roman"/>
          <w:szCs w:val="21"/>
          <w:lang w:eastAsia="zh-CN"/>
        </w:rPr>
        <w:t>”)</w:t>
      </w:r>
    </w:p>
    <w:p w14:paraId="494CFEB1" w14:textId="77777777" w:rsidR="00D16BE9" w:rsidRDefault="00AC4FA2">
      <w:pPr>
        <w:spacing w:line="300" w:lineRule="auto"/>
        <w:ind w:firstLine="420"/>
        <w:rPr>
          <w:rFonts w:eastAsia="宋体" w:cs="Times New Roman"/>
          <w:szCs w:val="21"/>
        </w:rPr>
      </w:pPr>
      <w:r>
        <w:rPr>
          <w:rFonts w:eastAsia="宋体" w:cs="Times New Roman"/>
          <w:szCs w:val="21"/>
        </w:rPr>
        <w:t>-&gt;</w:t>
      </w:r>
      <w:r>
        <w:rPr>
          <w:rFonts w:eastAsia="宋体" w:cs="Times New Roman"/>
          <w:szCs w:val="21"/>
        </w:rPr>
        <w:t>如果</w:t>
      </w:r>
      <w:r>
        <w:rPr>
          <w:rFonts w:eastAsia="宋体" w:cs="Times New Roman"/>
          <w:szCs w:val="21"/>
        </w:rPr>
        <w:t>1 = 1</w:t>
      </w:r>
    </w:p>
    <w:p w14:paraId="29D3A218" w14:textId="77777777" w:rsidR="00D16BE9" w:rsidRDefault="00AC4FA2">
      <w:pPr>
        <w:pStyle w:val="a8"/>
        <w:spacing w:line="300" w:lineRule="auto"/>
        <w:ind w:firstLineChars="200" w:firstLine="420"/>
        <w:rPr>
          <w:rFonts w:cs="Times New Roman"/>
          <w:szCs w:val="21"/>
          <w:lang w:eastAsia="zh-CN"/>
        </w:rPr>
      </w:pPr>
      <w:r>
        <w:rPr>
          <w:rFonts w:cs="Times New Roman"/>
          <w:noProof/>
          <w:szCs w:val="21"/>
          <w:lang w:eastAsia="zh-CN"/>
        </w:rPr>
        <w:drawing>
          <wp:inline distT="0" distB="0" distL="0" distR="0" wp14:anchorId="202EB7FA" wp14:editId="3B54AD17">
            <wp:extent cx="92710" cy="123825"/>
            <wp:effectExtent l="0" t="0" r="0" b="1905"/>
            <wp:docPr id="13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image1.png"/>
                    <pic:cNvPicPr>
                      <a:picLocks noChangeAspect="1"/>
                    </pic:cNvPicPr>
                  </pic:nvPicPr>
                  <pic:blipFill>
                    <a:blip r:embed="rId112" cstate="print"/>
                    <a:stretch>
                      <a:fillRect/>
                    </a:stretch>
                  </pic:blipFill>
                  <pic:spPr>
                    <a:xfrm>
                      <a:off x="0" y="0"/>
                      <a:ext cx="92964" cy="124205"/>
                    </a:xfrm>
                    <a:prstGeom prst="rect">
                      <a:avLst/>
                    </a:prstGeom>
                  </pic:spPr>
                </pic:pic>
              </a:graphicData>
            </a:graphic>
          </wp:inline>
        </w:drawing>
      </w:r>
      <w:r>
        <w:rPr>
          <w:rFonts w:cs="Times New Roman"/>
          <w:szCs w:val="21"/>
          <w:lang w:eastAsia="zh-CN"/>
        </w:rPr>
        <w:t>土地利用的土地管理</w:t>
      </w:r>
      <w:r>
        <w:rPr>
          <w:rFonts w:cs="Times New Roman"/>
          <w:szCs w:val="21"/>
          <w:lang w:eastAsia="zh-CN"/>
        </w:rPr>
        <w:t>2:</w:t>
      </w:r>
      <w:r>
        <w:rPr>
          <w:rFonts w:cs="Times New Roman"/>
          <w:szCs w:val="21"/>
          <w:lang w:eastAsia="zh-CN"/>
        </w:rPr>
        <w:t>全耕作</w:t>
      </w:r>
    </w:p>
    <w:p w14:paraId="36FE4BBC" w14:textId="77777777" w:rsidR="00D16BE9" w:rsidRDefault="00AC4FA2">
      <w:pPr>
        <w:pStyle w:val="a8"/>
        <w:spacing w:line="300" w:lineRule="auto"/>
        <w:ind w:firstLineChars="200" w:firstLine="420"/>
        <w:rPr>
          <w:rFonts w:cs="Times New Roman"/>
          <w:szCs w:val="21"/>
          <w:lang w:eastAsia="zh-CN"/>
        </w:rPr>
      </w:pPr>
      <w:r>
        <w:rPr>
          <w:rFonts w:cs="Times New Roman"/>
          <w:szCs w:val="21"/>
          <w:lang w:eastAsia="zh-CN"/>
        </w:rPr>
        <w:t>- &gt; LUF2 = 1.00(</w:t>
      </w:r>
      <w:hyperlink w:anchor="_bookmark17" w:history="1">
        <w:r>
          <w:rPr>
            <w:rFonts w:cs="Times New Roman"/>
            <w:szCs w:val="21"/>
            <w:lang w:eastAsia="zh-CN"/>
          </w:rPr>
          <w:t>Table 12</w:t>
        </w:r>
      </w:hyperlink>
      <w:r>
        <w:rPr>
          <w:rFonts w:cs="Times New Roman"/>
          <w:szCs w:val="21"/>
          <w:lang w:eastAsia="zh-CN"/>
        </w:rPr>
        <w:t>)</w:t>
      </w:r>
    </w:p>
    <w:p w14:paraId="54AC3D0B" w14:textId="77777777" w:rsidR="00D16BE9" w:rsidRDefault="00AC4FA2">
      <w:pPr>
        <w:pStyle w:val="a8"/>
        <w:spacing w:line="300" w:lineRule="auto"/>
        <w:ind w:firstLineChars="200" w:firstLine="420"/>
        <w:rPr>
          <w:rFonts w:cs="Times New Roman"/>
          <w:szCs w:val="21"/>
          <w:lang w:eastAsia="zh-CN"/>
        </w:rPr>
      </w:pPr>
      <w:r>
        <w:rPr>
          <w:rFonts w:cs="Times New Roman"/>
          <w:noProof/>
          <w:szCs w:val="21"/>
          <w:lang w:eastAsia="zh-CN"/>
        </w:rPr>
        <w:drawing>
          <wp:inline distT="0" distB="0" distL="0" distR="0" wp14:anchorId="3A8118D5" wp14:editId="05A2762E">
            <wp:extent cx="92710" cy="123825"/>
            <wp:effectExtent l="0" t="0" r="0" b="1905"/>
            <wp:docPr id="13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image1.png"/>
                    <pic:cNvPicPr>
                      <a:picLocks noChangeAspect="1"/>
                    </pic:cNvPicPr>
                  </pic:nvPicPr>
                  <pic:blipFill>
                    <a:blip r:embed="rId112" cstate="print"/>
                    <a:stretch>
                      <a:fillRect/>
                    </a:stretch>
                  </pic:blipFill>
                  <pic:spPr>
                    <a:xfrm>
                      <a:off x="0" y="0"/>
                      <a:ext cx="92964" cy="124205"/>
                    </a:xfrm>
                    <a:prstGeom prst="rect">
                      <a:avLst/>
                    </a:prstGeom>
                  </pic:spPr>
                </pic:pic>
              </a:graphicData>
            </a:graphic>
          </wp:inline>
        </w:drawing>
      </w:r>
      <w:r>
        <w:rPr>
          <w:rFonts w:cs="Times New Roman"/>
          <w:szCs w:val="21"/>
          <w:lang w:eastAsia="zh-CN"/>
        </w:rPr>
        <w:t>投入要素土地利用</w:t>
      </w:r>
      <w:r>
        <w:rPr>
          <w:rFonts w:cs="Times New Roman"/>
          <w:szCs w:val="21"/>
          <w:lang w:eastAsia="zh-CN"/>
        </w:rPr>
        <w:t>2:</w:t>
      </w:r>
      <w:r>
        <w:rPr>
          <w:rFonts w:cs="Times New Roman"/>
          <w:szCs w:val="21"/>
          <w:lang w:eastAsia="zh-CN"/>
        </w:rPr>
        <w:t>无粪肥的高投入</w:t>
      </w:r>
    </w:p>
    <w:p w14:paraId="6EAEAF5A" w14:textId="77777777" w:rsidR="00D16BE9" w:rsidRDefault="00AC4FA2">
      <w:pPr>
        <w:pStyle w:val="a8"/>
        <w:spacing w:line="300" w:lineRule="auto"/>
        <w:ind w:firstLineChars="200" w:firstLine="420"/>
        <w:rPr>
          <w:rFonts w:cs="Times New Roman"/>
          <w:szCs w:val="21"/>
          <w:lang w:eastAsia="zh-CN"/>
        </w:rPr>
      </w:pPr>
      <w:r>
        <w:rPr>
          <w:rFonts w:cs="Times New Roman"/>
          <w:szCs w:val="21"/>
          <w:lang w:eastAsia="zh-CN"/>
        </w:rPr>
        <w:t>- &gt; IF2 = 1.11(</w:t>
      </w:r>
      <w:hyperlink w:anchor="_bookmark17" w:history="1">
        <w:r>
          <w:rPr>
            <w:rFonts w:cs="Times New Roman"/>
            <w:szCs w:val="21"/>
            <w:lang w:eastAsia="zh-CN"/>
          </w:rPr>
          <w:t>Table 12</w:t>
        </w:r>
      </w:hyperlink>
      <w:r>
        <w:rPr>
          <w:rFonts w:cs="Times New Roman"/>
          <w:szCs w:val="21"/>
          <w:lang w:eastAsia="zh-CN"/>
        </w:rPr>
        <w:t>)</w:t>
      </w:r>
    </w:p>
    <w:p w14:paraId="3E8A002A" w14:textId="77777777" w:rsidR="00D16BE9" w:rsidRDefault="00D16BE9">
      <w:pPr>
        <w:pStyle w:val="a8"/>
        <w:spacing w:line="300" w:lineRule="auto"/>
        <w:ind w:firstLineChars="200" w:firstLine="480"/>
        <w:rPr>
          <w:rFonts w:cs="Times New Roman"/>
          <w:sz w:val="24"/>
          <w:lang w:eastAsia="zh-CN"/>
        </w:rPr>
      </w:pPr>
    </w:p>
    <w:p w14:paraId="4F351776" w14:textId="77777777" w:rsidR="00D16BE9" w:rsidRDefault="00AC4FA2">
      <w:pPr>
        <w:pStyle w:val="60"/>
        <w:spacing w:line="300" w:lineRule="auto"/>
        <w:ind w:left="0" w:firstLineChars="200" w:firstLine="442"/>
        <w:jc w:val="left"/>
        <w:rPr>
          <w:rFonts w:ascii="Times New Roman" w:eastAsia="宋体" w:hAnsi="Times New Roman" w:cs="Times New Roman"/>
          <w:lang w:eastAsia="zh-CN"/>
        </w:rPr>
      </w:pPr>
      <w:r>
        <w:rPr>
          <w:rFonts w:ascii="Times New Roman" w:eastAsia="宋体" w:hAnsi="Times New Roman" w:cs="Times New Roman"/>
          <w:lang w:eastAsia="zh-CN"/>
        </w:rPr>
        <w:t>表格和计算中的系数</w:t>
      </w:r>
      <w:r>
        <w:rPr>
          <w:rFonts w:ascii="Times New Roman" w:eastAsia="宋体" w:hAnsi="Times New Roman" w:cs="Times New Roman"/>
          <w:lang w:eastAsia="zh-CN"/>
        </w:rPr>
        <w:t>:</w:t>
      </w:r>
    </w:p>
    <w:p w14:paraId="42D1D94B" w14:textId="77777777" w:rsidR="00D16BE9" w:rsidRDefault="00AC4FA2">
      <w:pPr>
        <w:pStyle w:val="a8"/>
        <w:spacing w:line="300" w:lineRule="auto"/>
        <w:ind w:firstLineChars="200" w:firstLine="420"/>
        <w:rPr>
          <w:rFonts w:cs="Times New Roman"/>
          <w:szCs w:val="21"/>
          <w:lang w:eastAsia="zh-CN"/>
        </w:rPr>
      </w:pPr>
      <w:r>
        <w:rPr>
          <w:rFonts w:cs="Times New Roman"/>
          <w:noProof/>
          <w:position w:val="-2"/>
        </w:rPr>
        <w:drawing>
          <wp:inline distT="0" distB="0" distL="0" distR="0" wp14:anchorId="449C6B2C" wp14:editId="3FC8541F">
            <wp:extent cx="92710" cy="123825"/>
            <wp:effectExtent l="0" t="0" r="0" b="1905"/>
            <wp:docPr id="14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image1.png"/>
                    <pic:cNvPicPr>
                      <a:picLocks noChangeAspect="1"/>
                    </pic:cNvPicPr>
                  </pic:nvPicPr>
                  <pic:blipFill>
                    <a:blip r:embed="rId112" cstate="print"/>
                    <a:stretch>
                      <a:fillRect/>
                    </a:stretch>
                  </pic:blipFill>
                  <pic:spPr>
                    <a:xfrm>
                      <a:off x="0" y="0"/>
                      <a:ext cx="92964" cy="124205"/>
                    </a:xfrm>
                    <a:prstGeom prst="rect">
                      <a:avLst/>
                    </a:prstGeom>
                  </pic:spPr>
                </pic:pic>
              </a:graphicData>
            </a:graphic>
          </wp:inline>
        </w:drawing>
      </w:r>
      <w:r>
        <w:rPr>
          <w:rFonts w:cs="Times New Roman"/>
          <w:szCs w:val="21"/>
          <w:lang w:eastAsia="zh-CN"/>
        </w:rPr>
        <w:t>土地利用的原始碳储量</w:t>
      </w:r>
      <w:r>
        <w:rPr>
          <w:rFonts w:cs="Times New Roman"/>
          <w:szCs w:val="21"/>
          <w:lang w:eastAsia="zh-CN"/>
        </w:rPr>
        <w:t>1= 95 * 0.82 * 1 * 1 =</w:t>
      </w:r>
      <w:r>
        <w:rPr>
          <w:rFonts w:cs="Times New Roman"/>
          <w:szCs w:val="21"/>
          <w:lang w:eastAsia="zh-CN"/>
        </w:rPr>
        <w:t>每公顷</w:t>
      </w:r>
      <w:r>
        <w:rPr>
          <w:rFonts w:cs="Times New Roman"/>
          <w:szCs w:val="21"/>
          <w:lang w:eastAsia="zh-CN"/>
        </w:rPr>
        <w:t>77.9</w:t>
      </w:r>
      <w:r>
        <w:rPr>
          <w:rFonts w:cs="Times New Roman"/>
          <w:szCs w:val="21"/>
          <w:lang w:eastAsia="zh-CN"/>
        </w:rPr>
        <w:t>吨碳</w:t>
      </w:r>
    </w:p>
    <w:p w14:paraId="0789DA68" w14:textId="77777777" w:rsidR="00D16BE9" w:rsidRDefault="00AC4FA2">
      <w:pPr>
        <w:pStyle w:val="a8"/>
        <w:spacing w:line="300" w:lineRule="auto"/>
        <w:ind w:firstLineChars="200" w:firstLine="420"/>
        <w:rPr>
          <w:rFonts w:cs="Times New Roman"/>
          <w:szCs w:val="21"/>
          <w:lang w:eastAsia="zh-CN"/>
        </w:rPr>
      </w:pPr>
      <w:r>
        <w:rPr>
          <w:rFonts w:cs="Times New Roman"/>
          <w:noProof/>
          <w:szCs w:val="21"/>
          <w:lang w:eastAsia="zh-CN"/>
        </w:rPr>
        <w:drawing>
          <wp:inline distT="0" distB="0" distL="0" distR="0" wp14:anchorId="034FFAA3" wp14:editId="2E4EFCBB">
            <wp:extent cx="92710" cy="123825"/>
            <wp:effectExtent l="0" t="0" r="0" b="1905"/>
            <wp:docPr id="14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image1.png"/>
                    <pic:cNvPicPr>
                      <a:picLocks noChangeAspect="1"/>
                    </pic:cNvPicPr>
                  </pic:nvPicPr>
                  <pic:blipFill>
                    <a:blip r:embed="rId112" cstate="print"/>
                    <a:stretch>
                      <a:fillRect/>
                    </a:stretch>
                  </pic:blipFill>
                  <pic:spPr>
                    <a:xfrm>
                      <a:off x="0" y="0"/>
                      <a:ext cx="92964" cy="124205"/>
                    </a:xfrm>
                    <a:prstGeom prst="rect">
                      <a:avLst/>
                    </a:prstGeom>
                  </pic:spPr>
                </pic:pic>
              </a:graphicData>
            </a:graphic>
          </wp:inline>
        </w:drawing>
      </w:r>
      <w:r>
        <w:rPr>
          <w:rFonts w:cs="Times New Roman"/>
          <w:szCs w:val="21"/>
          <w:lang w:eastAsia="zh-CN"/>
        </w:rPr>
        <w:t>土地利用的最终碳储量</w:t>
      </w:r>
      <w:r>
        <w:rPr>
          <w:rFonts w:cs="Times New Roman"/>
          <w:szCs w:val="21"/>
          <w:lang w:eastAsia="zh-CN"/>
        </w:rPr>
        <w:t>2= 95 * 0.69 * 1.00 * 1.11 = 72.8</w:t>
      </w:r>
      <w:r>
        <w:rPr>
          <w:rFonts w:cs="Times New Roman"/>
          <w:szCs w:val="21"/>
          <w:lang w:eastAsia="zh-CN"/>
        </w:rPr>
        <w:t>吨碳</w:t>
      </w:r>
      <w:r>
        <w:rPr>
          <w:rFonts w:cs="Times New Roman"/>
          <w:szCs w:val="21"/>
          <w:lang w:eastAsia="zh-CN"/>
        </w:rPr>
        <w:t>/</w:t>
      </w:r>
      <w:proofErr w:type="gramStart"/>
      <w:r>
        <w:rPr>
          <w:rFonts w:cs="Times New Roman"/>
          <w:szCs w:val="21"/>
          <w:lang w:eastAsia="zh-CN"/>
        </w:rPr>
        <w:t>公顷</w:t>
      </w:r>
      <w:proofErr w:type="gramEnd"/>
      <w:r>
        <w:rPr>
          <w:rFonts w:cs="Times New Roman"/>
          <w:noProof/>
          <w:szCs w:val="21"/>
          <w:lang w:eastAsia="zh-CN"/>
        </w:rPr>
        <w:drawing>
          <wp:inline distT="0" distB="0" distL="0" distR="0" wp14:anchorId="274270A6" wp14:editId="3AE84B33">
            <wp:extent cx="92710" cy="123825"/>
            <wp:effectExtent l="0" t="0" r="0" b="1905"/>
            <wp:docPr id="14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image1.png"/>
                    <pic:cNvPicPr>
                      <a:picLocks noChangeAspect="1"/>
                    </pic:cNvPicPr>
                  </pic:nvPicPr>
                  <pic:blipFill>
                    <a:blip r:embed="rId112" cstate="print"/>
                    <a:stretch>
                      <a:fillRect/>
                    </a:stretch>
                  </pic:blipFill>
                  <pic:spPr>
                    <a:xfrm>
                      <a:off x="0" y="0"/>
                      <a:ext cx="92964" cy="124205"/>
                    </a:xfrm>
                    <a:prstGeom prst="rect">
                      <a:avLst/>
                    </a:prstGeom>
                  </pic:spPr>
                </pic:pic>
              </a:graphicData>
            </a:graphic>
          </wp:inline>
        </w:drawing>
      </w:r>
      <w:r>
        <w:rPr>
          <w:rFonts w:cs="Times New Roman"/>
          <w:szCs w:val="21"/>
          <w:lang w:eastAsia="zh-CN"/>
        </w:rPr>
        <w:t>碳储量损失</w:t>
      </w:r>
      <w:r>
        <w:rPr>
          <w:rFonts w:cs="Times New Roman"/>
          <w:szCs w:val="21"/>
          <w:lang w:eastAsia="zh-CN"/>
        </w:rPr>
        <w:t>= 5.1</w:t>
      </w:r>
      <w:r>
        <w:rPr>
          <w:rFonts w:cs="Times New Roman"/>
          <w:szCs w:val="21"/>
          <w:lang w:eastAsia="zh-CN"/>
        </w:rPr>
        <w:t>吨碳</w:t>
      </w:r>
      <w:r>
        <w:rPr>
          <w:rFonts w:cs="Times New Roman"/>
          <w:szCs w:val="21"/>
          <w:lang w:eastAsia="zh-CN"/>
        </w:rPr>
        <w:t>/</w:t>
      </w:r>
      <w:r>
        <w:rPr>
          <w:rFonts w:cs="Times New Roman"/>
          <w:szCs w:val="21"/>
          <w:lang w:eastAsia="zh-CN"/>
        </w:rPr>
        <w:t>公顷</w:t>
      </w:r>
    </w:p>
    <w:p w14:paraId="4E8C782F" w14:textId="77777777" w:rsidR="00D16BE9" w:rsidRDefault="00AC4FA2">
      <w:pPr>
        <w:pStyle w:val="a8"/>
        <w:spacing w:line="300" w:lineRule="auto"/>
        <w:ind w:firstLineChars="200" w:firstLine="420"/>
        <w:rPr>
          <w:rFonts w:cs="Times New Roman"/>
          <w:szCs w:val="21"/>
          <w:lang w:eastAsia="zh-CN"/>
        </w:rPr>
      </w:pPr>
      <w:r>
        <w:rPr>
          <w:rFonts w:cs="Times New Roman"/>
          <w:szCs w:val="21"/>
          <w:lang w:eastAsia="zh-CN"/>
        </w:rPr>
        <w:t>由此产生的年度</w:t>
      </w:r>
      <w:r>
        <w:rPr>
          <w:rFonts w:cs="Times New Roman"/>
          <w:szCs w:val="21"/>
          <w:lang w:eastAsia="zh-CN"/>
        </w:rPr>
        <w:t>CO2</w:t>
      </w:r>
      <w:r>
        <w:rPr>
          <w:rFonts w:cs="Times New Roman"/>
          <w:szCs w:val="21"/>
          <w:lang w:eastAsia="zh-CN"/>
        </w:rPr>
        <w:t>排放量归因于该</w:t>
      </w:r>
      <w:r>
        <w:rPr>
          <w:rFonts w:cs="Times New Roman"/>
          <w:szCs w:val="21"/>
          <w:lang w:eastAsia="zh-CN"/>
        </w:rPr>
        <w:t>“</w:t>
      </w:r>
      <w:r>
        <w:rPr>
          <w:rFonts w:cs="Times New Roman"/>
          <w:szCs w:val="21"/>
          <w:lang w:eastAsia="zh-CN"/>
        </w:rPr>
        <w:t>年度作物</w:t>
      </w:r>
      <w:r>
        <w:rPr>
          <w:rFonts w:cs="Times New Roman"/>
          <w:szCs w:val="21"/>
          <w:lang w:eastAsia="zh-CN"/>
        </w:rPr>
        <w:t>”</w:t>
      </w:r>
      <w:r>
        <w:rPr>
          <w:rFonts w:cs="Times New Roman"/>
          <w:szCs w:val="21"/>
          <w:lang w:eastAsia="zh-CN"/>
        </w:rPr>
        <w:t>超过适用的</w:t>
      </w:r>
    </w:p>
    <w:p w14:paraId="7DEB89F3" w14:textId="77777777" w:rsidR="00D16BE9" w:rsidRDefault="00AC4FA2">
      <w:pPr>
        <w:pStyle w:val="a8"/>
        <w:spacing w:line="300" w:lineRule="auto"/>
        <w:ind w:firstLineChars="200" w:firstLine="420"/>
        <w:rPr>
          <w:rFonts w:cs="Times New Roman"/>
          <w:szCs w:val="21"/>
          <w:lang w:eastAsia="zh-CN"/>
        </w:rPr>
      </w:pPr>
      <w:r>
        <w:rPr>
          <w:rFonts w:cs="Times New Roman"/>
          <w:szCs w:val="21"/>
          <w:lang w:eastAsia="zh-CN"/>
        </w:rPr>
        <w:t>整个使用期</w:t>
      </w:r>
      <w:r>
        <w:rPr>
          <w:rFonts w:cs="Times New Roman"/>
          <w:szCs w:val="21"/>
          <w:lang w:eastAsia="zh-CN"/>
        </w:rPr>
        <w:t>(20</w:t>
      </w:r>
      <w:r>
        <w:rPr>
          <w:rFonts w:cs="Times New Roman"/>
          <w:szCs w:val="21"/>
          <w:lang w:eastAsia="zh-CN"/>
        </w:rPr>
        <w:t>年</w:t>
      </w:r>
      <w:r>
        <w:rPr>
          <w:rFonts w:cs="Times New Roman"/>
          <w:szCs w:val="21"/>
          <w:lang w:eastAsia="zh-CN"/>
        </w:rPr>
        <w:t>)= 5.1 * 44 / 12 =</w:t>
      </w:r>
      <w:r>
        <w:rPr>
          <w:rFonts w:cs="Times New Roman"/>
          <w:szCs w:val="21"/>
          <w:lang w:eastAsia="zh-CN"/>
        </w:rPr>
        <w:t>每公顷</w:t>
      </w:r>
      <w:r>
        <w:rPr>
          <w:rFonts w:cs="Times New Roman"/>
          <w:szCs w:val="21"/>
          <w:lang w:eastAsia="zh-CN"/>
        </w:rPr>
        <w:t>18.7</w:t>
      </w:r>
      <w:r>
        <w:rPr>
          <w:rFonts w:cs="Times New Roman"/>
          <w:szCs w:val="21"/>
          <w:lang w:eastAsia="zh-CN"/>
        </w:rPr>
        <w:t>吨二氧化碳排放量</w:t>
      </w:r>
      <w:r>
        <w:rPr>
          <w:rFonts w:cs="Times New Roman"/>
          <w:szCs w:val="21"/>
          <w:lang w:eastAsia="zh-CN"/>
        </w:rPr>
        <w:t>228</w:t>
      </w:r>
      <w:r>
        <w:rPr>
          <w:rFonts w:cs="Times New Roman"/>
          <w:szCs w:val="21"/>
          <w:lang w:eastAsia="zh-CN"/>
        </w:rPr>
        <w:t>，</w:t>
      </w:r>
      <w:r>
        <w:rPr>
          <w:rFonts w:cs="Times New Roman"/>
          <w:szCs w:val="21"/>
          <w:lang w:eastAsia="zh-CN"/>
        </w:rPr>
        <w:t>229</w:t>
      </w:r>
      <w:r>
        <w:rPr>
          <w:rFonts w:cs="Times New Roman"/>
          <w:szCs w:val="21"/>
          <w:lang w:eastAsia="zh-CN"/>
        </w:rPr>
        <w:t>。</w:t>
      </w:r>
    </w:p>
    <w:p w14:paraId="5018182D" w14:textId="77777777" w:rsidR="00D16BE9" w:rsidRDefault="00D16BE9">
      <w:pPr>
        <w:pStyle w:val="a8"/>
        <w:spacing w:line="300" w:lineRule="auto"/>
        <w:ind w:firstLineChars="200" w:firstLine="420"/>
        <w:rPr>
          <w:rFonts w:cs="Times New Roman"/>
          <w:szCs w:val="21"/>
          <w:lang w:eastAsia="zh-CN"/>
        </w:rPr>
      </w:pPr>
    </w:p>
    <w:p w14:paraId="47645B93" w14:textId="77777777" w:rsidR="00D16BE9" w:rsidRDefault="00D16BE9">
      <w:pPr>
        <w:pStyle w:val="a8"/>
        <w:spacing w:line="300" w:lineRule="auto"/>
        <w:ind w:firstLineChars="200" w:firstLine="620"/>
        <w:rPr>
          <w:rFonts w:cs="Times New Roman"/>
          <w:sz w:val="31"/>
          <w:lang w:eastAsia="zh-CN"/>
        </w:rPr>
      </w:pPr>
    </w:p>
    <w:p w14:paraId="7019FF73" w14:textId="77777777" w:rsidR="00D16BE9" w:rsidRDefault="00AC4FA2">
      <w:pPr>
        <w:pStyle w:val="60"/>
        <w:spacing w:line="300" w:lineRule="auto"/>
        <w:ind w:left="0" w:firstLineChars="200" w:firstLine="442"/>
        <w:jc w:val="left"/>
        <w:rPr>
          <w:rFonts w:ascii="Times New Roman" w:eastAsia="宋体" w:hAnsi="Times New Roman" w:cs="Times New Roman"/>
          <w:lang w:eastAsia="zh-CN"/>
        </w:rPr>
      </w:pPr>
      <w:r>
        <w:rPr>
          <w:rFonts w:ascii="Times New Roman" w:eastAsia="宋体" w:hAnsi="Times New Roman" w:cs="Times New Roman"/>
          <w:lang w:eastAsia="zh-CN"/>
        </w:rPr>
        <w:t>例</w:t>
      </w:r>
      <w:r>
        <w:rPr>
          <w:rFonts w:ascii="Times New Roman" w:eastAsia="宋体" w:hAnsi="Times New Roman" w:cs="Times New Roman"/>
          <w:lang w:eastAsia="zh-CN"/>
        </w:rPr>
        <w:t>2:</w:t>
      </w:r>
      <w:r>
        <w:rPr>
          <w:rFonts w:ascii="Times New Roman" w:eastAsia="宋体" w:hAnsi="Times New Roman" w:cs="Times New Roman"/>
          <w:lang w:eastAsia="zh-CN"/>
        </w:rPr>
        <w:t>印度尼西亚森林转化为年度作物生产</w:t>
      </w:r>
    </w:p>
    <w:p w14:paraId="3069D1F2" w14:textId="77777777" w:rsidR="00D16BE9" w:rsidRDefault="00AC4FA2">
      <w:pPr>
        <w:pStyle w:val="a8"/>
        <w:spacing w:line="300" w:lineRule="auto"/>
        <w:ind w:firstLineChars="200" w:firstLine="420"/>
        <w:rPr>
          <w:rFonts w:cs="Times New Roman"/>
          <w:szCs w:val="21"/>
          <w:lang w:eastAsia="zh-CN"/>
        </w:rPr>
      </w:pPr>
      <w:r>
        <w:rPr>
          <w:rFonts w:cs="Times New Roman"/>
          <w:noProof/>
          <w:szCs w:val="21"/>
          <w:lang w:eastAsia="zh-CN"/>
        </w:rPr>
        <w:drawing>
          <wp:inline distT="0" distB="0" distL="0" distR="0" wp14:anchorId="7C99B485" wp14:editId="2FAF6015">
            <wp:extent cx="92710" cy="123825"/>
            <wp:effectExtent l="0" t="0" r="0" b="1905"/>
            <wp:docPr id="14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image1.png"/>
                    <pic:cNvPicPr>
                      <a:picLocks noChangeAspect="1"/>
                    </pic:cNvPicPr>
                  </pic:nvPicPr>
                  <pic:blipFill>
                    <a:blip r:embed="rId112" cstate="print"/>
                    <a:stretch>
                      <a:fillRect/>
                    </a:stretch>
                  </pic:blipFill>
                  <pic:spPr>
                    <a:xfrm>
                      <a:off x="0" y="0"/>
                      <a:ext cx="92964" cy="124205"/>
                    </a:xfrm>
                    <a:prstGeom prst="rect">
                      <a:avLst/>
                    </a:prstGeom>
                  </pic:spPr>
                </pic:pic>
              </a:graphicData>
            </a:graphic>
          </wp:inline>
        </w:drawing>
      </w:r>
      <w:r>
        <w:rPr>
          <w:rFonts w:cs="Times New Roman"/>
          <w:szCs w:val="21"/>
          <w:lang w:eastAsia="zh-CN"/>
        </w:rPr>
        <w:t>印度尼西亚气候区域</w:t>
      </w:r>
      <w:r>
        <w:rPr>
          <w:rFonts w:cs="Times New Roman"/>
          <w:szCs w:val="21"/>
          <w:lang w:eastAsia="zh-CN"/>
        </w:rPr>
        <w:t>:</w:t>
      </w:r>
      <w:r>
        <w:rPr>
          <w:rFonts w:cs="Times New Roman"/>
          <w:szCs w:val="21"/>
          <w:lang w:eastAsia="zh-CN"/>
        </w:rPr>
        <w:t>印度尼西亚热带</w:t>
      </w:r>
    </w:p>
    <w:p w14:paraId="66A7EB6E" w14:textId="77777777" w:rsidR="00D16BE9" w:rsidRDefault="00AC4FA2">
      <w:pPr>
        <w:pStyle w:val="a8"/>
        <w:spacing w:line="300" w:lineRule="auto"/>
        <w:ind w:firstLineChars="200" w:firstLine="420"/>
        <w:rPr>
          <w:rFonts w:cs="Times New Roman"/>
          <w:szCs w:val="21"/>
          <w:lang w:eastAsia="zh-CN"/>
        </w:rPr>
      </w:pPr>
      <w:r>
        <w:rPr>
          <w:rFonts w:cs="Times New Roman"/>
          <w:noProof/>
          <w:szCs w:val="21"/>
          <w:lang w:eastAsia="zh-CN"/>
        </w:rPr>
        <w:drawing>
          <wp:inline distT="0" distB="0" distL="0" distR="0" wp14:anchorId="7605D294" wp14:editId="586C6682">
            <wp:extent cx="92710" cy="123825"/>
            <wp:effectExtent l="0" t="0" r="0" b="1905"/>
            <wp:docPr id="14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mage1.png"/>
                    <pic:cNvPicPr>
                      <a:picLocks noChangeAspect="1"/>
                    </pic:cNvPicPr>
                  </pic:nvPicPr>
                  <pic:blipFill>
                    <a:blip r:embed="rId112" cstate="print"/>
                    <a:stretch>
                      <a:fillRect/>
                    </a:stretch>
                  </pic:blipFill>
                  <pic:spPr>
                    <a:xfrm>
                      <a:off x="0" y="0"/>
                      <a:ext cx="92964" cy="124205"/>
                    </a:xfrm>
                    <a:prstGeom prst="rect">
                      <a:avLst/>
                    </a:prstGeom>
                  </pic:spPr>
                </pic:pic>
              </a:graphicData>
            </a:graphic>
          </wp:inline>
        </w:drawing>
      </w:r>
      <w:r>
        <w:rPr>
          <w:rFonts w:cs="Times New Roman"/>
          <w:szCs w:val="21"/>
          <w:lang w:eastAsia="zh-CN"/>
        </w:rPr>
        <w:t>水分状况</w:t>
      </w:r>
      <w:r>
        <w:rPr>
          <w:rFonts w:cs="Times New Roman"/>
          <w:szCs w:val="21"/>
          <w:lang w:eastAsia="zh-CN"/>
        </w:rPr>
        <w:t>:</w:t>
      </w:r>
      <w:r>
        <w:rPr>
          <w:rFonts w:cs="Times New Roman"/>
          <w:szCs w:val="21"/>
          <w:lang w:eastAsia="zh-CN"/>
        </w:rPr>
        <w:t>潮湿</w:t>
      </w:r>
    </w:p>
    <w:p w14:paraId="52FFD5D8" w14:textId="77777777" w:rsidR="00D16BE9" w:rsidRDefault="00AC4FA2">
      <w:pPr>
        <w:pStyle w:val="a8"/>
        <w:spacing w:line="300" w:lineRule="auto"/>
        <w:ind w:firstLineChars="200" w:firstLine="420"/>
        <w:rPr>
          <w:rFonts w:cs="Times New Roman"/>
          <w:szCs w:val="21"/>
          <w:lang w:eastAsia="zh-CN"/>
        </w:rPr>
      </w:pPr>
      <w:r>
        <w:rPr>
          <w:rFonts w:cs="Times New Roman"/>
          <w:noProof/>
          <w:szCs w:val="21"/>
          <w:lang w:eastAsia="zh-CN"/>
        </w:rPr>
        <w:drawing>
          <wp:inline distT="0" distB="0" distL="0" distR="0" wp14:anchorId="51A5750C" wp14:editId="538835CF">
            <wp:extent cx="92710" cy="123825"/>
            <wp:effectExtent l="0" t="0" r="0" b="1905"/>
            <wp:docPr id="15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image1.png"/>
                    <pic:cNvPicPr>
                      <a:picLocks noChangeAspect="1"/>
                    </pic:cNvPicPr>
                  </pic:nvPicPr>
                  <pic:blipFill>
                    <a:blip r:embed="rId112" cstate="print"/>
                    <a:stretch>
                      <a:fillRect/>
                    </a:stretch>
                  </pic:blipFill>
                  <pic:spPr>
                    <a:xfrm>
                      <a:off x="0" y="0"/>
                      <a:ext cx="92964" cy="124206"/>
                    </a:xfrm>
                    <a:prstGeom prst="rect">
                      <a:avLst/>
                    </a:prstGeom>
                  </pic:spPr>
                </pic:pic>
              </a:graphicData>
            </a:graphic>
          </wp:inline>
        </w:drawing>
      </w:r>
      <w:r>
        <w:rPr>
          <w:rFonts w:cs="Times New Roman"/>
          <w:szCs w:val="21"/>
          <w:lang w:eastAsia="zh-CN"/>
        </w:rPr>
        <w:t>土壤类型</w:t>
      </w:r>
      <w:r>
        <w:rPr>
          <w:rFonts w:cs="Times New Roman"/>
          <w:szCs w:val="21"/>
          <w:lang w:eastAsia="zh-CN"/>
        </w:rPr>
        <w:t>:</w:t>
      </w:r>
      <w:r>
        <w:rPr>
          <w:rFonts w:cs="Times New Roman"/>
          <w:szCs w:val="21"/>
          <w:lang w:eastAsia="zh-CN"/>
        </w:rPr>
        <w:t>火山</w:t>
      </w:r>
    </w:p>
    <w:p w14:paraId="3BBB951D" w14:textId="77777777" w:rsidR="00D16BE9" w:rsidRDefault="00AC4FA2">
      <w:pPr>
        <w:pStyle w:val="a8"/>
        <w:spacing w:line="300" w:lineRule="auto"/>
        <w:ind w:firstLineChars="200" w:firstLine="420"/>
        <w:rPr>
          <w:rFonts w:cs="Times New Roman"/>
          <w:szCs w:val="21"/>
          <w:lang w:eastAsia="zh-CN"/>
        </w:rPr>
      </w:pPr>
      <w:r>
        <w:rPr>
          <w:rFonts w:cs="Times New Roman"/>
          <w:noProof/>
          <w:szCs w:val="21"/>
          <w:lang w:eastAsia="zh-CN"/>
        </w:rPr>
        <w:drawing>
          <wp:inline distT="0" distB="0" distL="0" distR="0" wp14:anchorId="2B8527FB" wp14:editId="2E5BA399">
            <wp:extent cx="92710" cy="123825"/>
            <wp:effectExtent l="0" t="0" r="0" b="1905"/>
            <wp:docPr id="15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image1.png"/>
                    <pic:cNvPicPr>
                      <a:picLocks noChangeAspect="1"/>
                    </pic:cNvPicPr>
                  </pic:nvPicPr>
                  <pic:blipFill>
                    <a:blip r:embed="rId112" cstate="print"/>
                    <a:stretch>
                      <a:fillRect/>
                    </a:stretch>
                  </pic:blipFill>
                  <pic:spPr>
                    <a:xfrm>
                      <a:off x="0" y="0"/>
                      <a:ext cx="92964" cy="124206"/>
                    </a:xfrm>
                    <a:prstGeom prst="rect">
                      <a:avLst/>
                    </a:prstGeom>
                  </pic:spPr>
                </pic:pic>
              </a:graphicData>
            </a:graphic>
          </wp:inline>
        </w:drawing>
      </w:r>
      <w:r>
        <w:rPr>
          <w:rFonts w:cs="Times New Roman"/>
          <w:szCs w:val="21"/>
          <w:lang w:eastAsia="zh-CN"/>
        </w:rPr>
        <w:t>土地利用</w:t>
      </w:r>
      <w:r>
        <w:rPr>
          <w:rFonts w:cs="Times New Roman"/>
          <w:szCs w:val="21"/>
          <w:lang w:eastAsia="zh-CN"/>
        </w:rPr>
        <w:t>1:</w:t>
      </w:r>
      <w:r>
        <w:rPr>
          <w:rFonts w:cs="Times New Roman"/>
          <w:szCs w:val="21"/>
          <w:lang w:eastAsia="zh-CN"/>
        </w:rPr>
        <w:t>原生</w:t>
      </w:r>
    </w:p>
    <w:p w14:paraId="2654449D" w14:textId="77777777" w:rsidR="00D16BE9" w:rsidRDefault="00AC4FA2">
      <w:pPr>
        <w:pStyle w:val="a8"/>
        <w:spacing w:line="300" w:lineRule="auto"/>
        <w:ind w:firstLineChars="200" w:firstLine="420"/>
        <w:rPr>
          <w:rFonts w:cs="Times New Roman"/>
          <w:szCs w:val="21"/>
          <w:lang w:eastAsia="zh-CN"/>
        </w:rPr>
      </w:pPr>
      <w:r>
        <w:rPr>
          <w:rFonts w:cs="Times New Roman"/>
          <w:noProof/>
          <w:szCs w:val="21"/>
          <w:lang w:eastAsia="zh-CN"/>
        </w:rPr>
        <w:drawing>
          <wp:inline distT="0" distB="0" distL="0" distR="0" wp14:anchorId="0C9FEF24" wp14:editId="6EA5E149">
            <wp:extent cx="92710" cy="123825"/>
            <wp:effectExtent l="0" t="0" r="0" b="1905"/>
            <wp:docPr id="15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image1.png"/>
                    <pic:cNvPicPr>
                      <a:picLocks noChangeAspect="1"/>
                    </pic:cNvPicPr>
                  </pic:nvPicPr>
                  <pic:blipFill>
                    <a:blip r:embed="rId112" cstate="print"/>
                    <a:stretch>
                      <a:fillRect/>
                    </a:stretch>
                  </pic:blipFill>
                  <pic:spPr>
                    <a:xfrm>
                      <a:off x="0" y="0"/>
                      <a:ext cx="92964" cy="124206"/>
                    </a:xfrm>
                    <a:prstGeom prst="rect">
                      <a:avLst/>
                    </a:prstGeom>
                  </pic:spPr>
                </pic:pic>
              </a:graphicData>
            </a:graphic>
          </wp:inline>
        </w:drawing>
      </w:r>
      <w:r>
        <w:rPr>
          <w:rFonts w:cs="Times New Roman"/>
          <w:szCs w:val="21"/>
          <w:lang w:eastAsia="zh-CN"/>
        </w:rPr>
        <w:t>土地利用</w:t>
      </w:r>
      <w:r>
        <w:rPr>
          <w:rFonts w:cs="Times New Roman"/>
          <w:szCs w:val="21"/>
          <w:lang w:eastAsia="zh-CN"/>
        </w:rPr>
        <w:t>2:</w:t>
      </w:r>
      <w:r>
        <w:rPr>
          <w:rFonts w:cs="Times New Roman"/>
          <w:szCs w:val="21"/>
          <w:lang w:eastAsia="zh-CN"/>
        </w:rPr>
        <w:t>长期耕种</w:t>
      </w:r>
    </w:p>
    <w:p w14:paraId="09D91507" w14:textId="77777777" w:rsidR="00D16BE9" w:rsidRDefault="00AC4FA2">
      <w:pPr>
        <w:pStyle w:val="a8"/>
        <w:spacing w:line="300" w:lineRule="auto"/>
        <w:ind w:firstLineChars="200" w:firstLine="420"/>
        <w:rPr>
          <w:rFonts w:cs="Times New Roman"/>
          <w:szCs w:val="21"/>
          <w:lang w:eastAsia="zh-CN"/>
        </w:rPr>
      </w:pPr>
      <w:r>
        <w:rPr>
          <w:rFonts w:cs="Times New Roman"/>
          <w:noProof/>
          <w:szCs w:val="21"/>
          <w:lang w:eastAsia="zh-CN"/>
        </w:rPr>
        <w:drawing>
          <wp:inline distT="0" distB="0" distL="0" distR="0" wp14:anchorId="6CC0A9F9" wp14:editId="3645AA6C">
            <wp:extent cx="92710" cy="123825"/>
            <wp:effectExtent l="0" t="0" r="0" b="1905"/>
            <wp:docPr id="15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image1.png"/>
                    <pic:cNvPicPr>
                      <a:picLocks noChangeAspect="1"/>
                    </pic:cNvPicPr>
                  </pic:nvPicPr>
                  <pic:blipFill>
                    <a:blip r:embed="rId112" cstate="print"/>
                    <a:stretch>
                      <a:fillRect/>
                    </a:stretch>
                  </pic:blipFill>
                  <pic:spPr>
                    <a:xfrm>
                      <a:off x="0" y="0"/>
                      <a:ext cx="92964" cy="124206"/>
                    </a:xfrm>
                    <a:prstGeom prst="rect">
                      <a:avLst/>
                    </a:prstGeom>
                  </pic:spPr>
                </pic:pic>
              </a:graphicData>
            </a:graphic>
          </wp:inline>
        </w:drawing>
      </w:r>
      <w:r>
        <w:rPr>
          <w:rFonts w:cs="Times New Roman"/>
          <w:szCs w:val="21"/>
          <w:lang w:eastAsia="zh-CN"/>
        </w:rPr>
        <w:t>土地管理和土地利用投入水平</w:t>
      </w:r>
      <w:r>
        <w:rPr>
          <w:rFonts w:cs="Times New Roman"/>
          <w:szCs w:val="21"/>
          <w:lang w:eastAsia="zh-CN"/>
        </w:rPr>
        <w:t>1:</w:t>
      </w:r>
      <w:r>
        <w:rPr>
          <w:rFonts w:cs="Times New Roman"/>
          <w:szCs w:val="21"/>
          <w:lang w:eastAsia="zh-CN"/>
        </w:rPr>
        <w:t>无</w:t>
      </w:r>
    </w:p>
    <w:p w14:paraId="680866C9" w14:textId="77777777" w:rsidR="00D16BE9" w:rsidRDefault="00AC4FA2">
      <w:pPr>
        <w:pStyle w:val="a8"/>
        <w:spacing w:line="300" w:lineRule="auto"/>
        <w:ind w:firstLineChars="200" w:firstLine="420"/>
        <w:rPr>
          <w:rFonts w:cs="Times New Roman"/>
          <w:sz w:val="9"/>
          <w:lang w:eastAsia="zh-CN"/>
        </w:rPr>
      </w:pPr>
      <w:r>
        <w:rPr>
          <w:rFonts w:cs="Times New Roman"/>
          <w:noProof/>
        </w:rPr>
        <mc:AlternateContent>
          <mc:Choice Requires="wps">
            <w:drawing>
              <wp:anchor distT="0" distB="0" distL="0" distR="0" simplePos="0" relativeHeight="251645440" behindDoc="1" locked="0" layoutInCell="1" allowOverlap="1" wp14:anchorId="29A7B98B" wp14:editId="2285C7D7">
                <wp:simplePos x="0" y="0"/>
                <wp:positionH relativeFrom="page">
                  <wp:posOffset>900430</wp:posOffset>
                </wp:positionH>
                <wp:positionV relativeFrom="paragraph">
                  <wp:posOffset>191135</wp:posOffset>
                </wp:positionV>
                <wp:extent cx="1828800" cy="6985"/>
                <wp:effectExtent l="0" t="0" r="0" b="0"/>
                <wp:wrapTopAndBottom/>
                <wp:docPr id="691" name="docshape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28800" cy="6985"/>
                        </a:xfrm>
                        <a:prstGeom prst="rect">
                          <a:avLst/>
                        </a:prstGeom>
                        <a:solidFill>
                          <a:srgbClr val="000000"/>
                        </a:solidFill>
                        <a:ln>
                          <a:noFill/>
                        </a:ln>
                      </wps:spPr>
                      <wps:bodyPr rot="0" vert="horz" wrap="square" lIns="91440" tIns="45720" rIns="91440" bIns="45720" anchor="t" anchorCtr="0" upright="1">
                        <a:noAutofit/>
                      </wps:bodyPr>
                    </wps:wsp>
                  </a:graphicData>
                </a:graphic>
              </wp:anchor>
            </w:drawing>
          </mc:Choice>
          <mc:Fallback xmlns:wpsCustomData="http://www.wps.cn/officeDocument/2013/wpsCustomData">
            <w:pict>
              <v:rect id="docshape132" o:spid="_x0000_s1026" o:spt="1" style="position:absolute;left:0pt;margin-left:70.9pt;margin-top:15.05pt;height:0.55pt;width:144pt;mso-position-horizontal-relative:page;mso-wrap-distance-bottom:0pt;mso-wrap-distance-top:0pt;z-index:-251595776;mso-width-relative:page;mso-height-relative:page;" fillcolor="#000000" filled="t" stroked="f" coordsize="21600,21600" o:gfxdata="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">
                <v:fill on="t" focussize="0,0"/>
                <v:stroke on="f"/>
                <v:imagedata o:title=""/>
                <o:lock v:ext="edit" aspectratio="f"/>
                <w10:wrap type="topAndBottom"/>
              </v:rect>
            </w:pict>
          </mc:Fallback>
        </mc:AlternateContent>
      </w:r>
    </w:p>
    <w:p w14:paraId="255C2488" w14:textId="77777777" w:rsidR="00D16BE9" w:rsidRDefault="00AC4FA2">
      <w:pPr>
        <w:spacing w:line="300" w:lineRule="auto"/>
        <w:ind w:firstLine="361"/>
        <w:rPr>
          <w:rFonts w:eastAsia="宋体" w:cs="Times New Roman"/>
          <w:b/>
          <w:bCs/>
          <w:sz w:val="18"/>
          <w:szCs w:val="18"/>
        </w:rPr>
      </w:pPr>
      <w:r>
        <w:rPr>
          <w:rFonts w:eastAsia="宋体" w:cs="Times New Roman"/>
          <w:b/>
          <w:bCs/>
          <w:sz w:val="18"/>
          <w:szCs w:val="18"/>
        </w:rPr>
        <w:t>227</w:t>
      </w:r>
      <w:r>
        <w:rPr>
          <w:rFonts w:eastAsia="宋体" w:cs="Times New Roman"/>
          <w:b/>
          <w:bCs/>
          <w:sz w:val="18"/>
          <w:szCs w:val="18"/>
        </w:rPr>
        <w:t>为未使用的土地</w:t>
      </w:r>
      <w:r>
        <w:rPr>
          <w:rFonts w:eastAsia="宋体" w:cs="Times New Roman"/>
          <w:b/>
          <w:bCs/>
          <w:sz w:val="18"/>
          <w:szCs w:val="18"/>
        </w:rPr>
        <w:t>(</w:t>
      </w:r>
      <w:r>
        <w:rPr>
          <w:rFonts w:eastAsia="宋体" w:cs="Times New Roman"/>
          <w:b/>
          <w:bCs/>
          <w:sz w:val="18"/>
          <w:szCs w:val="18"/>
        </w:rPr>
        <w:t>即休耕地、天然林等。</w:t>
      </w:r>
      <w:r>
        <w:rPr>
          <w:rFonts w:eastAsia="宋体" w:cs="Times New Roman"/>
          <w:b/>
          <w:bCs/>
          <w:sz w:val="18"/>
          <w:szCs w:val="18"/>
        </w:rPr>
        <w:t>)</w:t>
      </w:r>
      <w:r>
        <w:rPr>
          <w:rFonts w:eastAsia="宋体" w:cs="Times New Roman"/>
          <w:b/>
          <w:bCs/>
          <w:sz w:val="18"/>
          <w:szCs w:val="18"/>
        </w:rPr>
        <w:t>，土地管理因子和投入因子都始终</w:t>
      </w:r>
      <w:r>
        <w:rPr>
          <w:rFonts w:eastAsia="宋体" w:cs="Times New Roman"/>
          <w:b/>
          <w:bCs/>
          <w:sz w:val="18"/>
          <w:szCs w:val="18"/>
        </w:rPr>
        <w:t>= 1</w:t>
      </w:r>
      <w:r>
        <w:rPr>
          <w:rFonts w:eastAsia="宋体" w:cs="Times New Roman"/>
          <w:b/>
          <w:bCs/>
          <w:sz w:val="18"/>
          <w:szCs w:val="18"/>
        </w:rPr>
        <w:t>；表中没有给出这些值，该表只列出了管理土地</w:t>
      </w:r>
      <w:r>
        <w:rPr>
          <w:rFonts w:eastAsia="宋体" w:cs="Times New Roman"/>
          <w:b/>
          <w:bCs/>
          <w:sz w:val="18"/>
          <w:szCs w:val="18"/>
        </w:rPr>
        <w:t>(</w:t>
      </w:r>
      <w:r>
        <w:rPr>
          <w:rFonts w:eastAsia="宋体" w:cs="Times New Roman"/>
          <w:b/>
          <w:bCs/>
          <w:sz w:val="18"/>
          <w:szCs w:val="18"/>
        </w:rPr>
        <w:t>即耕地和草地</w:t>
      </w:r>
      <w:r>
        <w:rPr>
          <w:rFonts w:eastAsia="宋体" w:cs="Times New Roman"/>
          <w:b/>
          <w:bCs/>
          <w:sz w:val="18"/>
          <w:szCs w:val="18"/>
        </w:rPr>
        <w:t>)</w:t>
      </w:r>
      <w:r>
        <w:rPr>
          <w:rFonts w:eastAsia="宋体" w:cs="Times New Roman"/>
          <w:b/>
          <w:bCs/>
          <w:sz w:val="18"/>
          <w:szCs w:val="18"/>
        </w:rPr>
        <w:t>的因素。</w:t>
      </w:r>
    </w:p>
    <w:p w14:paraId="5AF24461" w14:textId="77777777" w:rsidR="00D16BE9" w:rsidRDefault="00AC4FA2">
      <w:pPr>
        <w:spacing w:line="300" w:lineRule="auto"/>
        <w:ind w:firstLine="361"/>
        <w:rPr>
          <w:rFonts w:eastAsia="宋体" w:cs="Times New Roman"/>
          <w:b/>
          <w:bCs/>
          <w:sz w:val="18"/>
          <w:szCs w:val="18"/>
        </w:rPr>
      </w:pPr>
      <w:r>
        <w:rPr>
          <w:rFonts w:eastAsia="宋体" w:cs="Times New Roman"/>
          <w:b/>
          <w:bCs/>
          <w:sz w:val="18"/>
          <w:szCs w:val="18"/>
        </w:rPr>
        <w:t>228</w:t>
      </w:r>
      <w:r>
        <w:rPr>
          <w:rFonts w:eastAsia="宋体" w:cs="Times New Roman"/>
          <w:b/>
          <w:bCs/>
          <w:sz w:val="18"/>
          <w:szCs w:val="18"/>
        </w:rPr>
        <w:t>这些数字是按每</w:t>
      </w:r>
      <w:proofErr w:type="gramStart"/>
      <w:r>
        <w:rPr>
          <w:rFonts w:eastAsia="宋体" w:cs="Times New Roman"/>
          <w:b/>
          <w:bCs/>
          <w:sz w:val="18"/>
          <w:szCs w:val="18"/>
        </w:rPr>
        <w:t>公顷</w:t>
      </w:r>
      <w:r>
        <w:rPr>
          <w:rFonts w:eastAsia="宋体" w:cs="Times New Roman"/>
          <w:b/>
          <w:bCs/>
          <w:sz w:val="18"/>
          <w:szCs w:val="18"/>
        </w:rPr>
        <w:t>(</w:t>
      </w:r>
      <w:proofErr w:type="gramEnd"/>
      <w:r>
        <w:rPr>
          <w:rFonts w:eastAsia="宋体" w:cs="Times New Roman"/>
          <w:b/>
          <w:bCs/>
          <w:sz w:val="18"/>
          <w:szCs w:val="18"/>
        </w:rPr>
        <w:t>10</w:t>
      </w:r>
      <w:r>
        <w:rPr>
          <w:rFonts w:eastAsia="宋体" w:cs="Times New Roman"/>
          <w:b/>
          <w:bCs/>
          <w:sz w:val="18"/>
          <w:szCs w:val="18"/>
        </w:rPr>
        <w:t>，</w:t>
      </w:r>
      <w:r>
        <w:rPr>
          <w:rFonts w:eastAsia="宋体" w:cs="Times New Roman"/>
          <w:b/>
          <w:bCs/>
          <w:sz w:val="18"/>
          <w:szCs w:val="18"/>
        </w:rPr>
        <w:t>000</w:t>
      </w:r>
      <w:r>
        <w:rPr>
          <w:rFonts w:eastAsia="宋体" w:cs="Times New Roman"/>
          <w:b/>
          <w:bCs/>
          <w:sz w:val="18"/>
          <w:szCs w:val="18"/>
        </w:rPr>
        <w:t>平方米</w:t>
      </w:r>
      <w:r>
        <w:rPr>
          <w:rFonts w:eastAsia="宋体" w:cs="Times New Roman"/>
          <w:b/>
          <w:bCs/>
          <w:sz w:val="18"/>
          <w:szCs w:val="18"/>
        </w:rPr>
        <w:t>)</w:t>
      </w:r>
      <w:r>
        <w:rPr>
          <w:rFonts w:eastAsia="宋体" w:cs="Times New Roman"/>
          <w:b/>
          <w:bCs/>
          <w:sz w:val="18"/>
          <w:szCs w:val="18"/>
        </w:rPr>
        <w:t>给出的，需要转换成收获作物的公斤数。</w:t>
      </w:r>
    </w:p>
    <w:p w14:paraId="1B362850" w14:textId="77777777" w:rsidR="00D16BE9" w:rsidRDefault="00AC4FA2">
      <w:pPr>
        <w:spacing w:line="300" w:lineRule="auto"/>
        <w:ind w:firstLine="360"/>
        <w:rPr>
          <w:rFonts w:eastAsia="宋体" w:cs="Times New Roman"/>
          <w:sz w:val="18"/>
        </w:rPr>
      </w:pPr>
      <w:r>
        <w:rPr>
          <w:rFonts w:eastAsia="宋体" w:cs="Times New Roman"/>
          <w:sz w:val="18"/>
          <w:vertAlign w:val="superscript"/>
        </w:rPr>
        <w:t>229</w:t>
      </w:r>
      <w:r>
        <w:rPr>
          <w:rFonts w:eastAsia="宋体" w:cs="Times New Roman"/>
          <w:sz w:val="18"/>
          <w:vertAlign w:val="superscript"/>
        </w:rPr>
        <w:t>这些数字当然要用其他</w:t>
      </w:r>
      <w:r>
        <w:rPr>
          <w:rFonts w:eastAsia="宋体" w:cs="Times New Roman"/>
          <w:sz w:val="18"/>
          <w:vertAlign w:val="superscript"/>
        </w:rPr>
        <w:t>GHG</w:t>
      </w:r>
      <w:r>
        <w:rPr>
          <w:rFonts w:eastAsia="宋体" w:cs="Times New Roman"/>
          <w:sz w:val="18"/>
          <w:vertAlign w:val="superscript"/>
        </w:rPr>
        <w:t>等来补充。机器操作、化肥生产等产生的排放。</w:t>
      </w:r>
    </w:p>
    <w:p w14:paraId="07B54E32" w14:textId="77777777" w:rsidR="00D16BE9" w:rsidRDefault="00D16BE9">
      <w:pPr>
        <w:spacing w:line="300" w:lineRule="auto"/>
        <w:ind w:firstLine="360"/>
        <w:rPr>
          <w:rFonts w:eastAsia="宋体" w:cs="Times New Roman"/>
          <w:sz w:val="18"/>
        </w:rPr>
        <w:sectPr w:rsidR="00D16BE9">
          <w:pgSz w:w="11910" w:h="16840"/>
          <w:pgMar w:top="1040" w:right="1160" w:bottom="1040" w:left="1120" w:header="835" w:footer="852" w:gutter="0"/>
          <w:cols w:space="720"/>
        </w:sectPr>
      </w:pPr>
    </w:p>
    <w:p w14:paraId="5185926E" w14:textId="77777777" w:rsidR="00D16BE9" w:rsidRDefault="00D16BE9">
      <w:pPr>
        <w:pStyle w:val="a8"/>
        <w:spacing w:line="300" w:lineRule="auto"/>
        <w:ind w:firstLineChars="200" w:firstLine="460"/>
        <w:rPr>
          <w:rFonts w:cs="Times New Roman"/>
          <w:sz w:val="23"/>
          <w:lang w:eastAsia="zh-CN"/>
        </w:rPr>
      </w:pPr>
    </w:p>
    <w:p w14:paraId="0C4F5DA1" w14:textId="77777777" w:rsidR="00D16BE9" w:rsidRDefault="00AC4FA2">
      <w:pPr>
        <w:pStyle w:val="a8"/>
        <w:spacing w:line="300" w:lineRule="auto"/>
        <w:ind w:firstLineChars="200" w:firstLine="420"/>
        <w:rPr>
          <w:rFonts w:cs="Times New Roman"/>
          <w:szCs w:val="21"/>
          <w:lang w:eastAsia="zh-CN"/>
        </w:rPr>
      </w:pPr>
      <w:r>
        <w:rPr>
          <w:rFonts w:cs="Times New Roman"/>
          <w:noProof/>
          <w:position w:val="-2"/>
        </w:rPr>
        <w:drawing>
          <wp:inline distT="0" distB="0" distL="0" distR="0" wp14:anchorId="01503B61" wp14:editId="7E02BB85">
            <wp:extent cx="92710" cy="123825"/>
            <wp:effectExtent l="0" t="0" r="0" b="1905"/>
            <wp:docPr id="15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image1.png"/>
                    <pic:cNvPicPr>
                      <a:picLocks noChangeAspect="1"/>
                    </pic:cNvPicPr>
                  </pic:nvPicPr>
                  <pic:blipFill>
                    <a:blip r:embed="rId112" cstate="print"/>
                    <a:stretch>
                      <a:fillRect/>
                    </a:stretch>
                  </pic:blipFill>
                  <pic:spPr>
                    <a:xfrm>
                      <a:off x="0" y="0"/>
                      <a:ext cx="92964" cy="124205"/>
                    </a:xfrm>
                    <a:prstGeom prst="rect">
                      <a:avLst/>
                    </a:prstGeom>
                  </pic:spPr>
                </pic:pic>
              </a:graphicData>
            </a:graphic>
          </wp:inline>
        </w:drawing>
      </w:r>
      <w:r>
        <w:rPr>
          <w:rFonts w:cs="Times New Roman"/>
          <w:szCs w:val="21"/>
          <w:lang w:eastAsia="zh-CN"/>
        </w:rPr>
        <w:t>土地管理和土地利用投入水平</w:t>
      </w:r>
      <w:r>
        <w:rPr>
          <w:rFonts w:cs="Times New Roman"/>
          <w:szCs w:val="21"/>
          <w:lang w:eastAsia="zh-CN"/>
        </w:rPr>
        <w:t>2:</w:t>
      </w:r>
      <w:r>
        <w:rPr>
          <w:rFonts w:cs="Times New Roman"/>
          <w:szCs w:val="21"/>
          <w:lang w:eastAsia="zh-CN"/>
        </w:rPr>
        <w:t>少耕，低投入</w:t>
      </w:r>
    </w:p>
    <w:p w14:paraId="5BC7B0E5" w14:textId="77777777" w:rsidR="00D16BE9" w:rsidRDefault="00D16BE9">
      <w:pPr>
        <w:pStyle w:val="a8"/>
        <w:spacing w:line="300" w:lineRule="auto"/>
        <w:ind w:firstLineChars="200" w:firstLine="420"/>
        <w:rPr>
          <w:rFonts w:cs="Times New Roman"/>
          <w:szCs w:val="21"/>
          <w:lang w:eastAsia="zh-CN"/>
        </w:rPr>
      </w:pPr>
    </w:p>
    <w:p w14:paraId="16DA1F01" w14:textId="77777777" w:rsidR="00D16BE9" w:rsidRDefault="00D16BE9">
      <w:pPr>
        <w:pStyle w:val="a8"/>
        <w:spacing w:line="300" w:lineRule="auto"/>
        <w:ind w:firstLineChars="200" w:firstLine="420"/>
        <w:rPr>
          <w:rFonts w:cs="Times New Roman"/>
          <w:szCs w:val="21"/>
          <w:lang w:eastAsia="zh-CN"/>
        </w:rPr>
      </w:pPr>
    </w:p>
    <w:p w14:paraId="48E42CB9" w14:textId="77777777" w:rsidR="00D16BE9" w:rsidRDefault="00AC4FA2">
      <w:pPr>
        <w:pStyle w:val="a8"/>
        <w:spacing w:line="300" w:lineRule="auto"/>
        <w:ind w:firstLineChars="200" w:firstLine="420"/>
        <w:rPr>
          <w:rFonts w:cs="Times New Roman"/>
          <w:szCs w:val="21"/>
          <w:lang w:eastAsia="zh-CN"/>
        </w:rPr>
      </w:pPr>
      <w:r>
        <w:rPr>
          <w:rFonts w:cs="Times New Roman"/>
          <w:noProof/>
          <w:szCs w:val="21"/>
          <w:lang w:eastAsia="zh-CN"/>
        </w:rPr>
        <w:drawing>
          <wp:inline distT="0" distB="0" distL="0" distR="0" wp14:anchorId="49E0E1DE" wp14:editId="5345CD1A">
            <wp:extent cx="92710" cy="123825"/>
            <wp:effectExtent l="0" t="0" r="0" b="1905"/>
            <wp:docPr id="16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image1.png"/>
                    <pic:cNvPicPr>
                      <a:picLocks noChangeAspect="1"/>
                    </pic:cNvPicPr>
                  </pic:nvPicPr>
                  <pic:blipFill>
                    <a:blip r:embed="rId112" cstate="print"/>
                    <a:stretch>
                      <a:fillRect/>
                    </a:stretch>
                  </pic:blipFill>
                  <pic:spPr>
                    <a:xfrm>
                      <a:off x="0" y="0"/>
                      <a:ext cx="92964" cy="124205"/>
                    </a:xfrm>
                    <a:prstGeom prst="rect">
                      <a:avLst/>
                    </a:prstGeom>
                  </pic:spPr>
                </pic:pic>
              </a:graphicData>
            </a:graphic>
          </wp:inline>
        </w:drawing>
      </w:r>
      <w:r>
        <w:rPr>
          <w:rFonts w:cs="Times New Roman"/>
          <w:szCs w:val="21"/>
          <w:lang w:eastAsia="zh-CN"/>
        </w:rPr>
        <w:t>土地利用的原始碳储量</w:t>
      </w:r>
      <w:r>
        <w:rPr>
          <w:rFonts w:cs="Times New Roman"/>
          <w:szCs w:val="21"/>
          <w:lang w:eastAsia="zh-CN"/>
        </w:rPr>
        <w:t>1= 130 * 1.00 * 1 * 1 =</w:t>
      </w:r>
      <w:r>
        <w:rPr>
          <w:rFonts w:cs="Times New Roman"/>
          <w:szCs w:val="21"/>
          <w:lang w:eastAsia="zh-CN"/>
        </w:rPr>
        <w:t>每公顷</w:t>
      </w:r>
      <w:r>
        <w:rPr>
          <w:rFonts w:cs="Times New Roman"/>
          <w:szCs w:val="21"/>
          <w:lang w:eastAsia="zh-CN"/>
        </w:rPr>
        <w:t>130</w:t>
      </w:r>
      <w:r>
        <w:rPr>
          <w:rFonts w:cs="Times New Roman"/>
          <w:szCs w:val="21"/>
          <w:lang w:eastAsia="zh-CN"/>
        </w:rPr>
        <w:t>吨碳</w:t>
      </w:r>
    </w:p>
    <w:p w14:paraId="74949A5B" w14:textId="77777777" w:rsidR="00D16BE9" w:rsidRDefault="00AC4FA2">
      <w:pPr>
        <w:pStyle w:val="a8"/>
        <w:spacing w:line="300" w:lineRule="auto"/>
        <w:ind w:firstLineChars="200" w:firstLine="420"/>
        <w:rPr>
          <w:rFonts w:cs="Times New Roman"/>
          <w:szCs w:val="21"/>
          <w:lang w:eastAsia="zh-CN"/>
        </w:rPr>
      </w:pPr>
      <w:r>
        <w:rPr>
          <w:rFonts w:cs="Times New Roman"/>
          <w:noProof/>
          <w:szCs w:val="21"/>
          <w:lang w:eastAsia="zh-CN"/>
        </w:rPr>
        <w:drawing>
          <wp:inline distT="0" distB="0" distL="0" distR="0" wp14:anchorId="37DA34EA" wp14:editId="492CC003">
            <wp:extent cx="92710" cy="123825"/>
            <wp:effectExtent l="0" t="0" r="0" b="1905"/>
            <wp:docPr id="16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image1.png"/>
                    <pic:cNvPicPr>
                      <a:picLocks noChangeAspect="1"/>
                    </pic:cNvPicPr>
                  </pic:nvPicPr>
                  <pic:blipFill>
                    <a:blip r:embed="rId112" cstate="print"/>
                    <a:stretch>
                      <a:fillRect/>
                    </a:stretch>
                  </pic:blipFill>
                  <pic:spPr>
                    <a:xfrm>
                      <a:off x="0" y="0"/>
                      <a:ext cx="92964" cy="124205"/>
                    </a:xfrm>
                    <a:prstGeom prst="rect">
                      <a:avLst/>
                    </a:prstGeom>
                  </pic:spPr>
                </pic:pic>
              </a:graphicData>
            </a:graphic>
          </wp:inline>
        </w:drawing>
      </w:r>
      <w:r>
        <w:rPr>
          <w:rFonts w:cs="Times New Roman"/>
          <w:szCs w:val="21"/>
          <w:lang w:eastAsia="zh-CN"/>
        </w:rPr>
        <w:t>土地利用的最终碳储量</w:t>
      </w:r>
      <w:r>
        <w:rPr>
          <w:rFonts w:cs="Times New Roman"/>
          <w:szCs w:val="21"/>
          <w:lang w:eastAsia="zh-CN"/>
        </w:rPr>
        <w:t>2 = 130 * 0.48 * 1.15 * 0.92 =</w:t>
      </w:r>
      <w:r>
        <w:rPr>
          <w:rFonts w:cs="Times New Roman"/>
          <w:szCs w:val="21"/>
          <w:lang w:eastAsia="zh-CN"/>
        </w:rPr>
        <w:t>每公顷</w:t>
      </w:r>
      <w:r>
        <w:rPr>
          <w:rFonts w:cs="Times New Roman"/>
          <w:szCs w:val="21"/>
          <w:lang w:eastAsia="zh-CN"/>
        </w:rPr>
        <w:t>66.0</w:t>
      </w:r>
      <w:r>
        <w:rPr>
          <w:rFonts w:cs="Times New Roman"/>
          <w:szCs w:val="21"/>
          <w:lang w:eastAsia="zh-CN"/>
        </w:rPr>
        <w:t>吨碳</w:t>
      </w:r>
    </w:p>
    <w:p w14:paraId="03F29D82" w14:textId="77777777" w:rsidR="00D16BE9" w:rsidRDefault="00AC4FA2">
      <w:pPr>
        <w:pStyle w:val="a8"/>
        <w:spacing w:line="300" w:lineRule="auto"/>
        <w:ind w:firstLineChars="200" w:firstLine="420"/>
        <w:rPr>
          <w:rFonts w:cs="Times New Roman"/>
          <w:szCs w:val="21"/>
          <w:lang w:eastAsia="zh-CN"/>
        </w:rPr>
      </w:pPr>
      <w:r>
        <w:rPr>
          <w:rFonts w:cs="Times New Roman"/>
          <w:noProof/>
          <w:szCs w:val="21"/>
          <w:lang w:eastAsia="zh-CN"/>
        </w:rPr>
        <w:drawing>
          <wp:inline distT="0" distB="0" distL="0" distR="0" wp14:anchorId="54CF061C" wp14:editId="252A43E7">
            <wp:extent cx="92710" cy="123825"/>
            <wp:effectExtent l="0" t="0" r="0" b="1905"/>
            <wp:docPr id="16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image1.png"/>
                    <pic:cNvPicPr>
                      <a:picLocks noChangeAspect="1"/>
                    </pic:cNvPicPr>
                  </pic:nvPicPr>
                  <pic:blipFill>
                    <a:blip r:embed="rId112" cstate="print"/>
                    <a:stretch>
                      <a:fillRect/>
                    </a:stretch>
                  </pic:blipFill>
                  <pic:spPr>
                    <a:xfrm>
                      <a:off x="0" y="0"/>
                      <a:ext cx="92964" cy="124205"/>
                    </a:xfrm>
                    <a:prstGeom prst="rect">
                      <a:avLst/>
                    </a:prstGeom>
                  </pic:spPr>
                </pic:pic>
              </a:graphicData>
            </a:graphic>
          </wp:inline>
        </w:drawing>
      </w:r>
      <w:r>
        <w:rPr>
          <w:rFonts w:cs="Times New Roman"/>
          <w:szCs w:val="21"/>
          <w:lang w:eastAsia="zh-CN"/>
        </w:rPr>
        <w:t>碳储量损失</w:t>
      </w:r>
      <w:r>
        <w:rPr>
          <w:rFonts w:cs="Times New Roman"/>
          <w:szCs w:val="21"/>
          <w:lang w:eastAsia="zh-CN"/>
        </w:rPr>
        <w:t>=</w:t>
      </w:r>
      <w:r>
        <w:rPr>
          <w:rFonts w:cs="Times New Roman"/>
          <w:szCs w:val="21"/>
          <w:lang w:eastAsia="zh-CN"/>
        </w:rPr>
        <w:t>每公顷</w:t>
      </w:r>
      <w:r>
        <w:rPr>
          <w:rFonts w:cs="Times New Roman"/>
          <w:szCs w:val="21"/>
          <w:lang w:eastAsia="zh-CN"/>
        </w:rPr>
        <w:t>64.0</w:t>
      </w:r>
      <w:r>
        <w:rPr>
          <w:rFonts w:cs="Times New Roman"/>
          <w:szCs w:val="21"/>
          <w:lang w:eastAsia="zh-CN"/>
        </w:rPr>
        <w:t>吨碳</w:t>
      </w:r>
      <w:r>
        <w:rPr>
          <w:rFonts w:cs="Times New Roman"/>
          <w:szCs w:val="21"/>
          <w:lang w:eastAsia="zh-CN"/>
        </w:rPr>
        <w:t>230</w:t>
      </w:r>
    </w:p>
    <w:p w14:paraId="0D912EDD" w14:textId="77777777" w:rsidR="00D16BE9" w:rsidRDefault="00D16BE9">
      <w:pPr>
        <w:pStyle w:val="a8"/>
        <w:spacing w:line="300" w:lineRule="auto"/>
        <w:ind w:firstLineChars="200" w:firstLine="420"/>
        <w:rPr>
          <w:rFonts w:cs="Times New Roman"/>
          <w:szCs w:val="21"/>
          <w:lang w:eastAsia="zh-CN"/>
        </w:rPr>
      </w:pPr>
    </w:p>
    <w:p w14:paraId="15BF9553" w14:textId="77777777" w:rsidR="00D16BE9" w:rsidRDefault="00AC4FA2">
      <w:pPr>
        <w:pStyle w:val="a8"/>
        <w:spacing w:line="300" w:lineRule="auto"/>
        <w:ind w:firstLineChars="200" w:firstLine="420"/>
        <w:rPr>
          <w:rFonts w:cs="Times New Roman"/>
          <w:szCs w:val="21"/>
          <w:lang w:eastAsia="zh-CN"/>
        </w:rPr>
      </w:pPr>
      <w:r>
        <w:rPr>
          <w:rFonts w:cs="Times New Roman"/>
          <w:szCs w:val="21"/>
          <w:lang w:eastAsia="zh-CN"/>
        </w:rPr>
        <w:t>在适用的整个使用期</w:t>
      </w:r>
      <w:r>
        <w:rPr>
          <w:rFonts w:cs="Times New Roman"/>
          <w:szCs w:val="21"/>
          <w:lang w:eastAsia="zh-CN"/>
        </w:rPr>
        <w:t>(20</w:t>
      </w:r>
      <w:r>
        <w:rPr>
          <w:rFonts w:cs="Times New Roman"/>
          <w:szCs w:val="21"/>
          <w:lang w:eastAsia="zh-CN"/>
        </w:rPr>
        <w:t>年</w:t>
      </w:r>
      <w:r>
        <w:rPr>
          <w:rFonts w:cs="Times New Roman"/>
          <w:szCs w:val="21"/>
          <w:lang w:eastAsia="zh-CN"/>
        </w:rPr>
        <w:t>)</w:t>
      </w:r>
      <w:r>
        <w:rPr>
          <w:rFonts w:cs="Times New Roman"/>
          <w:szCs w:val="21"/>
          <w:lang w:eastAsia="zh-CN"/>
        </w:rPr>
        <w:t>内，该</w:t>
      </w:r>
      <w:r>
        <w:rPr>
          <w:rFonts w:cs="Times New Roman"/>
          <w:szCs w:val="21"/>
          <w:lang w:eastAsia="zh-CN"/>
        </w:rPr>
        <w:t>“</w:t>
      </w:r>
      <w:r>
        <w:rPr>
          <w:rFonts w:cs="Times New Roman"/>
          <w:szCs w:val="21"/>
          <w:lang w:eastAsia="zh-CN"/>
        </w:rPr>
        <w:t>一年生作物</w:t>
      </w:r>
      <w:r>
        <w:rPr>
          <w:rFonts w:cs="Times New Roman"/>
          <w:szCs w:val="21"/>
          <w:lang w:eastAsia="zh-CN"/>
        </w:rPr>
        <w:t>”</w:t>
      </w:r>
      <w:r>
        <w:rPr>
          <w:rFonts w:cs="Times New Roman"/>
          <w:szCs w:val="21"/>
          <w:lang w:eastAsia="zh-CN"/>
        </w:rPr>
        <w:t>产生的年度二氧化碳排放量</w:t>
      </w:r>
      <w:r>
        <w:rPr>
          <w:rFonts w:cs="Times New Roman"/>
          <w:szCs w:val="21"/>
          <w:lang w:eastAsia="zh-CN"/>
        </w:rPr>
        <w:t>= 64 * 44 / 12 =</w:t>
      </w:r>
      <w:r>
        <w:rPr>
          <w:rFonts w:cs="Times New Roman"/>
          <w:szCs w:val="21"/>
          <w:lang w:eastAsia="zh-CN"/>
        </w:rPr>
        <w:t>每公顷</w:t>
      </w:r>
      <w:r>
        <w:rPr>
          <w:rFonts w:cs="Times New Roman"/>
          <w:szCs w:val="21"/>
          <w:lang w:eastAsia="zh-CN"/>
        </w:rPr>
        <w:t>234.67</w:t>
      </w:r>
      <w:r>
        <w:rPr>
          <w:rFonts w:cs="Times New Roman"/>
          <w:szCs w:val="21"/>
          <w:lang w:eastAsia="zh-CN"/>
        </w:rPr>
        <w:t>吨二氧化碳排放量。</w:t>
      </w:r>
    </w:p>
    <w:p w14:paraId="71D05E1A" w14:textId="77777777" w:rsidR="00D16BE9" w:rsidRDefault="00D16BE9">
      <w:pPr>
        <w:pStyle w:val="a8"/>
        <w:spacing w:line="300" w:lineRule="auto"/>
        <w:ind w:firstLineChars="200" w:firstLine="420"/>
        <w:rPr>
          <w:rFonts w:cs="Times New Roman"/>
          <w:szCs w:val="21"/>
          <w:lang w:eastAsia="zh-CN"/>
        </w:rPr>
      </w:pPr>
    </w:p>
    <w:p w14:paraId="61B6FA30" w14:textId="77777777" w:rsidR="00D16BE9" w:rsidRDefault="00AC4FA2">
      <w:pPr>
        <w:pStyle w:val="60"/>
        <w:spacing w:line="300" w:lineRule="auto"/>
        <w:ind w:left="0" w:firstLineChars="200" w:firstLine="442"/>
        <w:jc w:val="left"/>
        <w:rPr>
          <w:rFonts w:ascii="Times New Roman" w:eastAsia="宋体" w:hAnsi="Times New Roman" w:cs="Times New Roman"/>
          <w:lang w:eastAsia="zh-CN"/>
        </w:rPr>
      </w:pPr>
      <w:r>
        <w:rPr>
          <w:rFonts w:ascii="Times New Roman" w:eastAsia="宋体" w:hAnsi="Times New Roman" w:cs="Times New Roman"/>
          <w:lang w:eastAsia="zh-CN"/>
        </w:rPr>
        <w:t>例</w:t>
      </w:r>
      <w:r>
        <w:rPr>
          <w:rFonts w:ascii="Times New Roman" w:eastAsia="宋体" w:hAnsi="Times New Roman" w:cs="Times New Roman"/>
          <w:lang w:eastAsia="zh-CN"/>
        </w:rPr>
        <w:t>3:</w:t>
      </w:r>
      <w:r>
        <w:rPr>
          <w:rFonts w:ascii="Times New Roman" w:eastAsia="宋体" w:hAnsi="Times New Roman" w:cs="Times New Roman"/>
          <w:lang w:eastAsia="zh-CN"/>
        </w:rPr>
        <w:t>加拿大的草地改造为一年生作物生产</w:t>
      </w:r>
    </w:p>
    <w:p w14:paraId="43A8EF42" w14:textId="77777777" w:rsidR="00D16BE9" w:rsidRDefault="00AC4FA2">
      <w:pPr>
        <w:pStyle w:val="a8"/>
        <w:spacing w:line="300" w:lineRule="auto"/>
        <w:ind w:firstLineChars="200" w:firstLine="420"/>
        <w:rPr>
          <w:rFonts w:cs="Times New Roman"/>
          <w:szCs w:val="21"/>
          <w:lang w:eastAsia="zh-CN"/>
        </w:rPr>
      </w:pPr>
      <w:r>
        <w:rPr>
          <w:rFonts w:cs="Times New Roman"/>
          <w:noProof/>
          <w:position w:val="-2"/>
        </w:rPr>
        <w:drawing>
          <wp:inline distT="0" distB="0" distL="0" distR="0" wp14:anchorId="617BC5B0" wp14:editId="645BE9CC">
            <wp:extent cx="92710" cy="123825"/>
            <wp:effectExtent l="0" t="0" r="0" b="1905"/>
            <wp:docPr id="16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image1.png"/>
                    <pic:cNvPicPr>
                      <a:picLocks noChangeAspect="1"/>
                    </pic:cNvPicPr>
                  </pic:nvPicPr>
                  <pic:blipFill>
                    <a:blip r:embed="rId112" cstate="print"/>
                    <a:stretch>
                      <a:fillRect/>
                    </a:stretch>
                  </pic:blipFill>
                  <pic:spPr>
                    <a:xfrm>
                      <a:off x="0" y="0"/>
                      <a:ext cx="92964" cy="124205"/>
                    </a:xfrm>
                    <a:prstGeom prst="rect">
                      <a:avLst/>
                    </a:prstGeom>
                  </pic:spPr>
                </pic:pic>
              </a:graphicData>
            </a:graphic>
          </wp:inline>
        </w:drawing>
      </w:r>
      <w:r>
        <w:rPr>
          <w:rFonts w:cs="Times New Roman"/>
          <w:szCs w:val="21"/>
          <w:lang w:eastAsia="zh-CN"/>
        </w:rPr>
        <w:t>加拿大气候区域</w:t>
      </w:r>
      <w:r>
        <w:rPr>
          <w:rFonts w:cs="Times New Roman"/>
          <w:szCs w:val="21"/>
          <w:lang w:eastAsia="zh-CN"/>
        </w:rPr>
        <w:t>:</w:t>
      </w:r>
      <w:r>
        <w:rPr>
          <w:rFonts w:cs="Times New Roman"/>
          <w:szCs w:val="21"/>
          <w:lang w:eastAsia="zh-CN"/>
        </w:rPr>
        <w:t>加拿大寒温带</w:t>
      </w:r>
      <w:r>
        <w:rPr>
          <w:rFonts w:cs="Times New Roman"/>
          <w:noProof/>
          <w:szCs w:val="21"/>
          <w:lang w:eastAsia="zh-CN"/>
        </w:rPr>
        <w:drawing>
          <wp:inline distT="0" distB="0" distL="0" distR="0" wp14:anchorId="3525106D" wp14:editId="69F3ECDA">
            <wp:extent cx="92710" cy="123825"/>
            <wp:effectExtent l="0" t="0" r="0" b="1905"/>
            <wp:docPr id="16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image1.png"/>
                    <pic:cNvPicPr>
                      <a:picLocks noChangeAspect="1"/>
                    </pic:cNvPicPr>
                  </pic:nvPicPr>
                  <pic:blipFill>
                    <a:blip r:embed="rId112" cstate="print"/>
                    <a:stretch>
                      <a:fillRect/>
                    </a:stretch>
                  </pic:blipFill>
                  <pic:spPr>
                    <a:xfrm>
                      <a:off x="0" y="0"/>
                      <a:ext cx="92964" cy="124205"/>
                    </a:xfrm>
                    <a:prstGeom prst="rect">
                      <a:avLst/>
                    </a:prstGeom>
                  </pic:spPr>
                </pic:pic>
              </a:graphicData>
            </a:graphic>
          </wp:inline>
        </w:drawing>
      </w:r>
      <w:r>
        <w:rPr>
          <w:rFonts w:cs="Times New Roman"/>
          <w:szCs w:val="21"/>
          <w:lang w:eastAsia="zh-CN"/>
        </w:rPr>
        <w:t>水分状况</w:t>
      </w:r>
      <w:r>
        <w:rPr>
          <w:rFonts w:cs="Times New Roman"/>
          <w:szCs w:val="21"/>
          <w:lang w:eastAsia="zh-CN"/>
        </w:rPr>
        <w:t>:</w:t>
      </w:r>
      <w:r>
        <w:rPr>
          <w:rFonts w:cs="Times New Roman"/>
          <w:szCs w:val="21"/>
          <w:lang w:eastAsia="zh-CN"/>
        </w:rPr>
        <w:t>干燥</w:t>
      </w:r>
    </w:p>
    <w:p w14:paraId="42EF9F6D" w14:textId="77777777" w:rsidR="00D16BE9" w:rsidRDefault="00AC4FA2">
      <w:pPr>
        <w:pStyle w:val="a8"/>
        <w:spacing w:line="300" w:lineRule="auto"/>
        <w:ind w:firstLineChars="200" w:firstLine="420"/>
        <w:rPr>
          <w:rFonts w:cs="Times New Roman"/>
          <w:szCs w:val="21"/>
          <w:lang w:eastAsia="zh-CN"/>
        </w:rPr>
      </w:pPr>
      <w:r>
        <w:rPr>
          <w:rFonts w:cs="Times New Roman"/>
          <w:noProof/>
          <w:szCs w:val="21"/>
          <w:lang w:eastAsia="zh-CN"/>
        </w:rPr>
        <w:drawing>
          <wp:inline distT="0" distB="0" distL="0" distR="0" wp14:anchorId="4DD25D6E" wp14:editId="1A5736EE">
            <wp:extent cx="92710" cy="123825"/>
            <wp:effectExtent l="0" t="0" r="0" b="1905"/>
            <wp:docPr id="17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image1.png"/>
                    <pic:cNvPicPr>
                      <a:picLocks noChangeAspect="1"/>
                    </pic:cNvPicPr>
                  </pic:nvPicPr>
                  <pic:blipFill>
                    <a:blip r:embed="rId112" cstate="print"/>
                    <a:stretch>
                      <a:fillRect/>
                    </a:stretch>
                  </pic:blipFill>
                  <pic:spPr>
                    <a:xfrm>
                      <a:off x="0" y="0"/>
                      <a:ext cx="92964" cy="124205"/>
                    </a:xfrm>
                    <a:prstGeom prst="rect">
                      <a:avLst/>
                    </a:prstGeom>
                  </pic:spPr>
                </pic:pic>
              </a:graphicData>
            </a:graphic>
          </wp:inline>
        </w:drawing>
      </w:r>
      <w:r>
        <w:rPr>
          <w:rFonts w:cs="Times New Roman"/>
          <w:szCs w:val="21"/>
          <w:lang w:eastAsia="zh-CN"/>
        </w:rPr>
        <w:t>土壤类型</w:t>
      </w:r>
      <w:r>
        <w:rPr>
          <w:rFonts w:cs="Times New Roman"/>
          <w:szCs w:val="21"/>
          <w:lang w:eastAsia="zh-CN"/>
        </w:rPr>
        <w:t>:</w:t>
      </w:r>
      <w:r>
        <w:rPr>
          <w:rFonts w:cs="Times New Roman"/>
          <w:szCs w:val="21"/>
          <w:lang w:eastAsia="zh-CN"/>
        </w:rPr>
        <w:t>沙土</w:t>
      </w:r>
    </w:p>
    <w:p w14:paraId="7DC3FA60" w14:textId="77777777" w:rsidR="00D16BE9" w:rsidRDefault="00AC4FA2">
      <w:pPr>
        <w:pStyle w:val="a8"/>
        <w:spacing w:line="300" w:lineRule="auto"/>
        <w:ind w:firstLineChars="200" w:firstLine="420"/>
        <w:rPr>
          <w:rFonts w:cs="Times New Roman"/>
          <w:szCs w:val="21"/>
          <w:lang w:eastAsia="zh-CN"/>
        </w:rPr>
      </w:pPr>
      <w:r>
        <w:rPr>
          <w:rFonts w:cs="Times New Roman"/>
          <w:noProof/>
          <w:szCs w:val="21"/>
          <w:lang w:eastAsia="zh-CN"/>
        </w:rPr>
        <w:drawing>
          <wp:inline distT="0" distB="0" distL="0" distR="0" wp14:anchorId="1EE30681" wp14:editId="067D45A1">
            <wp:extent cx="92710" cy="123825"/>
            <wp:effectExtent l="0" t="0" r="0" b="1905"/>
            <wp:docPr id="17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image1.png"/>
                    <pic:cNvPicPr>
                      <a:picLocks noChangeAspect="1"/>
                    </pic:cNvPicPr>
                  </pic:nvPicPr>
                  <pic:blipFill>
                    <a:blip r:embed="rId112" cstate="print"/>
                    <a:stretch>
                      <a:fillRect/>
                    </a:stretch>
                  </pic:blipFill>
                  <pic:spPr>
                    <a:xfrm>
                      <a:off x="0" y="0"/>
                      <a:ext cx="92964" cy="124205"/>
                    </a:xfrm>
                    <a:prstGeom prst="rect">
                      <a:avLst/>
                    </a:prstGeom>
                  </pic:spPr>
                </pic:pic>
              </a:graphicData>
            </a:graphic>
          </wp:inline>
        </w:drawing>
      </w:r>
      <w:r>
        <w:rPr>
          <w:rFonts w:cs="Times New Roman"/>
          <w:szCs w:val="21"/>
          <w:lang w:eastAsia="zh-CN"/>
        </w:rPr>
        <w:t>土地利用</w:t>
      </w:r>
      <w:r>
        <w:rPr>
          <w:rFonts w:cs="Times New Roman"/>
          <w:szCs w:val="21"/>
          <w:lang w:eastAsia="zh-CN"/>
        </w:rPr>
        <w:t>1:</w:t>
      </w:r>
      <w:r>
        <w:rPr>
          <w:rFonts w:cs="Times New Roman"/>
          <w:szCs w:val="21"/>
          <w:lang w:eastAsia="zh-CN"/>
        </w:rPr>
        <w:t>永久草原</w:t>
      </w:r>
      <w:r>
        <w:rPr>
          <w:rFonts w:cs="Times New Roman"/>
          <w:noProof/>
          <w:szCs w:val="21"/>
          <w:lang w:eastAsia="zh-CN"/>
        </w:rPr>
        <w:drawing>
          <wp:inline distT="0" distB="0" distL="0" distR="0" wp14:anchorId="0EE4DEE6" wp14:editId="7D47D3E0">
            <wp:extent cx="92710" cy="123825"/>
            <wp:effectExtent l="0" t="0" r="0" b="1905"/>
            <wp:docPr id="17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image1.png"/>
                    <pic:cNvPicPr>
                      <a:picLocks noChangeAspect="1"/>
                    </pic:cNvPicPr>
                  </pic:nvPicPr>
                  <pic:blipFill>
                    <a:blip r:embed="rId112" cstate="print"/>
                    <a:stretch>
                      <a:fillRect/>
                    </a:stretch>
                  </pic:blipFill>
                  <pic:spPr>
                    <a:xfrm>
                      <a:off x="0" y="0"/>
                      <a:ext cx="92964" cy="124205"/>
                    </a:xfrm>
                    <a:prstGeom prst="rect">
                      <a:avLst/>
                    </a:prstGeom>
                  </pic:spPr>
                </pic:pic>
              </a:graphicData>
            </a:graphic>
          </wp:inline>
        </w:drawing>
      </w:r>
      <w:r>
        <w:rPr>
          <w:rFonts w:cs="Times New Roman"/>
          <w:szCs w:val="21"/>
          <w:lang w:eastAsia="zh-CN"/>
        </w:rPr>
        <w:t>土地利用</w:t>
      </w:r>
      <w:r>
        <w:rPr>
          <w:rFonts w:cs="Times New Roman"/>
          <w:szCs w:val="21"/>
          <w:lang w:eastAsia="zh-CN"/>
        </w:rPr>
        <w:t>2:</w:t>
      </w:r>
      <w:r>
        <w:rPr>
          <w:rFonts w:cs="Times New Roman"/>
          <w:szCs w:val="21"/>
          <w:lang w:eastAsia="zh-CN"/>
        </w:rPr>
        <w:t>长期耕种</w:t>
      </w:r>
    </w:p>
    <w:p w14:paraId="626936A6" w14:textId="77777777" w:rsidR="00D16BE9" w:rsidRDefault="00AC4FA2">
      <w:pPr>
        <w:pStyle w:val="a8"/>
        <w:spacing w:line="300" w:lineRule="auto"/>
        <w:ind w:firstLineChars="200" w:firstLine="420"/>
        <w:rPr>
          <w:rFonts w:cs="Times New Roman"/>
          <w:szCs w:val="21"/>
          <w:lang w:eastAsia="zh-CN"/>
        </w:rPr>
      </w:pPr>
      <w:r>
        <w:rPr>
          <w:rFonts w:cs="Times New Roman"/>
          <w:noProof/>
          <w:szCs w:val="21"/>
          <w:lang w:eastAsia="zh-CN"/>
        </w:rPr>
        <w:drawing>
          <wp:inline distT="0" distB="0" distL="0" distR="0" wp14:anchorId="47982CAA" wp14:editId="33F64C00">
            <wp:extent cx="92710" cy="123825"/>
            <wp:effectExtent l="0" t="0" r="0" b="1905"/>
            <wp:docPr id="17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image1.png"/>
                    <pic:cNvPicPr>
                      <a:picLocks noChangeAspect="1"/>
                    </pic:cNvPicPr>
                  </pic:nvPicPr>
                  <pic:blipFill>
                    <a:blip r:embed="rId112" cstate="print"/>
                    <a:stretch>
                      <a:fillRect/>
                    </a:stretch>
                  </pic:blipFill>
                  <pic:spPr>
                    <a:xfrm>
                      <a:off x="0" y="0"/>
                      <a:ext cx="92964" cy="124205"/>
                    </a:xfrm>
                    <a:prstGeom prst="rect">
                      <a:avLst/>
                    </a:prstGeom>
                  </pic:spPr>
                </pic:pic>
              </a:graphicData>
            </a:graphic>
          </wp:inline>
        </w:drawing>
      </w:r>
      <w:r>
        <w:rPr>
          <w:rFonts w:cs="Times New Roman"/>
          <w:szCs w:val="21"/>
          <w:lang w:eastAsia="zh-CN"/>
        </w:rPr>
        <w:t>土地管理和土地利用投入水平</w:t>
      </w:r>
      <w:r>
        <w:rPr>
          <w:rFonts w:cs="Times New Roman"/>
          <w:szCs w:val="21"/>
          <w:lang w:eastAsia="zh-CN"/>
        </w:rPr>
        <w:t>1:</w:t>
      </w:r>
      <w:r>
        <w:rPr>
          <w:rFonts w:cs="Times New Roman"/>
          <w:szCs w:val="21"/>
          <w:lang w:eastAsia="zh-CN"/>
        </w:rPr>
        <w:t>名义上得到管理</w:t>
      </w:r>
      <w:r>
        <w:rPr>
          <w:rFonts w:cs="Times New Roman"/>
          <w:szCs w:val="21"/>
          <w:lang w:eastAsia="zh-CN"/>
        </w:rPr>
        <w:t>(</w:t>
      </w:r>
      <w:r>
        <w:rPr>
          <w:rFonts w:cs="Times New Roman"/>
          <w:szCs w:val="21"/>
          <w:lang w:eastAsia="zh-CN"/>
        </w:rPr>
        <w:t>未退化</w:t>
      </w:r>
      <w:r>
        <w:rPr>
          <w:rFonts w:cs="Times New Roman"/>
          <w:szCs w:val="21"/>
          <w:lang w:eastAsia="zh-CN"/>
        </w:rPr>
        <w:t>)</w:t>
      </w:r>
      <w:r>
        <w:rPr>
          <w:rFonts w:cs="Times New Roman"/>
          <w:szCs w:val="21"/>
          <w:lang w:eastAsia="zh-CN"/>
        </w:rPr>
        <w:t>，中等投入</w:t>
      </w:r>
    </w:p>
    <w:p w14:paraId="79626F38" w14:textId="77777777" w:rsidR="00D16BE9" w:rsidRDefault="00AC4FA2">
      <w:pPr>
        <w:pStyle w:val="a8"/>
        <w:spacing w:line="300" w:lineRule="auto"/>
        <w:ind w:firstLineChars="200" w:firstLine="420"/>
        <w:rPr>
          <w:rFonts w:cs="Times New Roman"/>
          <w:szCs w:val="21"/>
          <w:lang w:eastAsia="zh-CN"/>
        </w:rPr>
      </w:pPr>
      <w:r>
        <w:rPr>
          <w:rFonts w:cs="Times New Roman"/>
          <w:noProof/>
          <w:szCs w:val="21"/>
          <w:lang w:eastAsia="zh-CN"/>
        </w:rPr>
        <w:drawing>
          <wp:inline distT="0" distB="0" distL="0" distR="0" wp14:anchorId="0ACE7877" wp14:editId="2DF02641">
            <wp:extent cx="92710" cy="123825"/>
            <wp:effectExtent l="0" t="0" r="0" b="1905"/>
            <wp:docPr id="17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image1.png"/>
                    <pic:cNvPicPr>
                      <a:picLocks noChangeAspect="1"/>
                    </pic:cNvPicPr>
                  </pic:nvPicPr>
                  <pic:blipFill>
                    <a:blip r:embed="rId112" cstate="print"/>
                    <a:stretch>
                      <a:fillRect/>
                    </a:stretch>
                  </pic:blipFill>
                  <pic:spPr>
                    <a:xfrm>
                      <a:off x="0" y="0"/>
                      <a:ext cx="92964" cy="124205"/>
                    </a:xfrm>
                    <a:prstGeom prst="rect">
                      <a:avLst/>
                    </a:prstGeom>
                  </pic:spPr>
                </pic:pic>
              </a:graphicData>
            </a:graphic>
          </wp:inline>
        </w:drawing>
      </w:r>
      <w:r>
        <w:rPr>
          <w:rFonts w:cs="Times New Roman"/>
          <w:szCs w:val="21"/>
          <w:lang w:eastAsia="zh-CN"/>
        </w:rPr>
        <w:t>土地管理与土地利用投入水平</w:t>
      </w:r>
      <w:r>
        <w:rPr>
          <w:rFonts w:cs="Times New Roman"/>
          <w:szCs w:val="21"/>
          <w:lang w:eastAsia="zh-CN"/>
        </w:rPr>
        <w:t>2:</w:t>
      </w:r>
      <w:r>
        <w:rPr>
          <w:rFonts w:cs="Times New Roman"/>
          <w:szCs w:val="21"/>
          <w:lang w:eastAsia="zh-CN"/>
        </w:rPr>
        <w:t>全耕作、高投入加有机肥</w:t>
      </w:r>
    </w:p>
    <w:p w14:paraId="5051AD48" w14:textId="77777777" w:rsidR="00D16BE9" w:rsidRDefault="00D16BE9">
      <w:pPr>
        <w:pStyle w:val="a8"/>
        <w:spacing w:line="300" w:lineRule="auto"/>
        <w:ind w:firstLineChars="200" w:firstLine="420"/>
        <w:rPr>
          <w:rFonts w:cs="Times New Roman"/>
          <w:szCs w:val="21"/>
          <w:lang w:eastAsia="zh-CN"/>
        </w:rPr>
      </w:pPr>
    </w:p>
    <w:p w14:paraId="68717966" w14:textId="77777777" w:rsidR="00D16BE9" w:rsidRDefault="00D16BE9">
      <w:pPr>
        <w:pStyle w:val="a8"/>
        <w:spacing w:line="300" w:lineRule="auto"/>
        <w:ind w:firstLineChars="200" w:firstLine="420"/>
        <w:rPr>
          <w:rFonts w:cs="Times New Roman"/>
          <w:szCs w:val="21"/>
          <w:lang w:eastAsia="zh-CN"/>
        </w:rPr>
      </w:pPr>
    </w:p>
    <w:p w14:paraId="644B1A84" w14:textId="77777777" w:rsidR="00D16BE9" w:rsidRDefault="00AC4FA2">
      <w:pPr>
        <w:pStyle w:val="a8"/>
        <w:spacing w:line="300" w:lineRule="auto"/>
        <w:ind w:firstLineChars="200" w:firstLine="420"/>
        <w:rPr>
          <w:rFonts w:cs="Times New Roman"/>
          <w:szCs w:val="21"/>
          <w:lang w:eastAsia="zh-CN"/>
        </w:rPr>
      </w:pPr>
      <w:r>
        <w:rPr>
          <w:rFonts w:cs="Times New Roman"/>
          <w:noProof/>
          <w:szCs w:val="21"/>
          <w:lang w:eastAsia="zh-CN"/>
        </w:rPr>
        <w:drawing>
          <wp:inline distT="0" distB="0" distL="0" distR="0" wp14:anchorId="70F847DA" wp14:editId="7FE977E5">
            <wp:extent cx="92710" cy="123825"/>
            <wp:effectExtent l="0" t="0" r="0" b="1905"/>
            <wp:docPr id="18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image1.png"/>
                    <pic:cNvPicPr>
                      <a:picLocks noChangeAspect="1"/>
                    </pic:cNvPicPr>
                  </pic:nvPicPr>
                  <pic:blipFill>
                    <a:blip r:embed="rId112" cstate="print"/>
                    <a:stretch>
                      <a:fillRect/>
                    </a:stretch>
                  </pic:blipFill>
                  <pic:spPr>
                    <a:xfrm>
                      <a:off x="0" y="0"/>
                      <a:ext cx="92964" cy="124205"/>
                    </a:xfrm>
                    <a:prstGeom prst="rect">
                      <a:avLst/>
                    </a:prstGeom>
                  </pic:spPr>
                </pic:pic>
              </a:graphicData>
            </a:graphic>
          </wp:inline>
        </w:drawing>
      </w:r>
      <w:r>
        <w:rPr>
          <w:rFonts w:cs="Times New Roman"/>
          <w:szCs w:val="21"/>
          <w:lang w:eastAsia="zh-CN"/>
        </w:rPr>
        <w:t>土地利用的原始碳储量</w:t>
      </w:r>
      <w:r>
        <w:rPr>
          <w:rFonts w:cs="Times New Roman"/>
          <w:szCs w:val="21"/>
          <w:lang w:eastAsia="zh-CN"/>
        </w:rPr>
        <w:t>1 = 34 * 1.00 * 1.00 * 1.00=</w:t>
      </w:r>
      <w:r>
        <w:rPr>
          <w:rFonts w:cs="Times New Roman"/>
          <w:szCs w:val="21"/>
          <w:lang w:eastAsia="zh-CN"/>
        </w:rPr>
        <w:t>每公顷</w:t>
      </w:r>
      <w:r>
        <w:rPr>
          <w:rFonts w:cs="Times New Roman"/>
          <w:szCs w:val="21"/>
          <w:lang w:eastAsia="zh-CN"/>
        </w:rPr>
        <w:t>34</w:t>
      </w:r>
      <w:r>
        <w:rPr>
          <w:rFonts w:cs="Times New Roman"/>
          <w:szCs w:val="21"/>
          <w:lang w:eastAsia="zh-CN"/>
        </w:rPr>
        <w:t>吨碳</w:t>
      </w:r>
    </w:p>
    <w:p w14:paraId="30451957" w14:textId="77777777" w:rsidR="00D16BE9" w:rsidRDefault="00AC4FA2">
      <w:pPr>
        <w:pStyle w:val="a8"/>
        <w:spacing w:line="300" w:lineRule="auto"/>
        <w:ind w:firstLineChars="200" w:firstLine="420"/>
        <w:rPr>
          <w:rFonts w:cs="Times New Roman"/>
          <w:szCs w:val="21"/>
          <w:lang w:eastAsia="zh-CN"/>
        </w:rPr>
      </w:pPr>
      <w:r>
        <w:rPr>
          <w:rFonts w:cs="Times New Roman"/>
          <w:noProof/>
          <w:szCs w:val="21"/>
          <w:lang w:eastAsia="zh-CN"/>
        </w:rPr>
        <w:drawing>
          <wp:inline distT="0" distB="0" distL="0" distR="0" wp14:anchorId="3AA97637" wp14:editId="1228F6B9">
            <wp:extent cx="92710" cy="123825"/>
            <wp:effectExtent l="0" t="0" r="0" b="1905"/>
            <wp:docPr id="18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image1.png"/>
                    <pic:cNvPicPr>
                      <a:picLocks noChangeAspect="1"/>
                    </pic:cNvPicPr>
                  </pic:nvPicPr>
                  <pic:blipFill>
                    <a:blip r:embed="rId112" cstate="print"/>
                    <a:stretch>
                      <a:fillRect/>
                    </a:stretch>
                  </pic:blipFill>
                  <pic:spPr>
                    <a:xfrm>
                      <a:off x="0" y="0"/>
                      <a:ext cx="92964" cy="124205"/>
                    </a:xfrm>
                    <a:prstGeom prst="rect">
                      <a:avLst/>
                    </a:prstGeom>
                  </pic:spPr>
                </pic:pic>
              </a:graphicData>
            </a:graphic>
          </wp:inline>
        </w:drawing>
      </w:r>
      <w:r>
        <w:rPr>
          <w:rFonts w:cs="Times New Roman"/>
          <w:szCs w:val="21"/>
          <w:lang w:eastAsia="zh-CN"/>
        </w:rPr>
        <w:t>土地利用的最终碳储量</w:t>
      </w:r>
      <w:r>
        <w:rPr>
          <w:rFonts w:cs="Times New Roman"/>
          <w:szCs w:val="21"/>
          <w:lang w:eastAsia="zh-CN"/>
        </w:rPr>
        <w:t>2 = 34 * 0.80 * 1.00 * 1.37 =</w:t>
      </w:r>
      <w:r>
        <w:rPr>
          <w:rFonts w:cs="Times New Roman"/>
          <w:szCs w:val="21"/>
          <w:lang w:eastAsia="zh-CN"/>
        </w:rPr>
        <w:t>每公顷</w:t>
      </w:r>
      <w:r>
        <w:rPr>
          <w:rFonts w:cs="Times New Roman"/>
          <w:szCs w:val="21"/>
          <w:lang w:eastAsia="zh-CN"/>
        </w:rPr>
        <w:t>37.3</w:t>
      </w:r>
      <w:r>
        <w:rPr>
          <w:rFonts w:cs="Times New Roman"/>
          <w:szCs w:val="21"/>
          <w:lang w:eastAsia="zh-CN"/>
        </w:rPr>
        <w:t>吨碳</w:t>
      </w:r>
    </w:p>
    <w:p w14:paraId="65E9DAD9" w14:textId="77777777" w:rsidR="00D16BE9" w:rsidRDefault="00AC4FA2">
      <w:pPr>
        <w:pStyle w:val="a8"/>
        <w:spacing w:line="300" w:lineRule="auto"/>
        <w:ind w:firstLineChars="200" w:firstLine="420"/>
        <w:rPr>
          <w:rFonts w:cs="Times New Roman"/>
          <w:szCs w:val="21"/>
          <w:lang w:eastAsia="zh-CN"/>
        </w:rPr>
      </w:pPr>
      <w:r>
        <w:rPr>
          <w:rFonts w:cs="Times New Roman"/>
          <w:noProof/>
          <w:szCs w:val="21"/>
          <w:lang w:eastAsia="zh-CN"/>
        </w:rPr>
        <w:drawing>
          <wp:inline distT="0" distB="0" distL="0" distR="0" wp14:anchorId="488DC969" wp14:editId="02748F73">
            <wp:extent cx="92710" cy="123825"/>
            <wp:effectExtent l="0" t="0" r="0" b="1905"/>
            <wp:docPr id="18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image1.png"/>
                    <pic:cNvPicPr>
                      <a:picLocks noChangeAspect="1"/>
                    </pic:cNvPicPr>
                  </pic:nvPicPr>
                  <pic:blipFill>
                    <a:blip r:embed="rId112" cstate="print"/>
                    <a:stretch>
                      <a:fillRect/>
                    </a:stretch>
                  </pic:blipFill>
                  <pic:spPr>
                    <a:xfrm>
                      <a:off x="0" y="0"/>
                      <a:ext cx="92964" cy="124205"/>
                    </a:xfrm>
                    <a:prstGeom prst="rect">
                      <a:avLst/>
                    </a:prstGeom>
                  </pic:spPr>
                </pic:pic>
              </a:graphicData>
            </a:graphic>
          </wp:inline>
        </w:drawing>
      </w:r>
      <w:r>
        <w:rPr>
          <w:rFonts w:cs="Times New Roman"/>
          <w:szCs w:val="21"/>
          <w:lang w:eastAsia="zh-CN"/>
        </w:rPr>
        <w:t>碳储量损失</w:t>
      </w:r>
      <w:r>
        <w:rPr>
          <w:rFonts w:cs="Times New Roman"/>
          <w:szCs w:val="21"/>
          <w:lang w:eastAsia="zh-CN"/>
        </w:rPr>
        <w:t>= -</w:t>
      </w:r>
      <w:r>
        <w:rPr>
          <w:rFonts w:cs="Times New Roman"/>
          <w:szCs w:val="21"/>
          <w:lang w:eastAsia="zh-CN"/>
        </w:rPr>
        <w:t>每公顷</w:t>
      </w:r>
      <w:r>
        <w:rPr>
          <w:rFonts w:cs="Times New Roman"/>
          <w:szCs w:val="21"/>
          <w:lang w:eastAsia="zh-CN"/>
        </w:rPr>
        <w:t>3.3231</w:t>
      </w:r>
      <w:r>
        <w:rPr>
          <w:rFonts w:cs="Times New Roman"/>
          <w:szCs w:val="21"/>
          <w:lang w:eastAsia="zh-CN"/>
        </w:rPr>
        <w:t>吨碳</w:t>
      </w:r>
    </w:p>
    <w:p w14:paraId="577D922B" w14:textId="77777777" w:rsidR="00D16BE9" w:rsidRDefault="00D16BE9">
      <w:pPr>
        <w:pStyle w:val="a8"/>
        <w:spacing w:line="300" w:lineRule="auto"/>
        <w:ind w:firstLineChars="200" w:firstLine="420"/>
        <w:rPr>
          <w:rFonts w:cs="Times New Roman"/>
          <w:szCs w:val="21"/>
          <w:lang w:eastAsia="zh-CN"/>
        </w:rPr>
      </w:pPr>
    </w:p>
    <w:p w14:paraId="075D6593" w14:textId="77777777" w:rsidR="00D16BE9" w:rsidRDefault="00AC4FA2">
      <w:pPr>
        <w:pStyle w:val="a8"/>
        <w:spacing w:line="300" w:lineRule="auto"/>
        <w:ind w:firstLineChars="200" w:firstLine="420"/>
        <w:jc w:val="both"/>
        <w:rPr>
          <w:rFonts w:cs="Times New Roman"/>
          <w:szCs w:val="21"/>
          <w:lang w:eastAsia="zh-CN"/>
        </w:rPr>
      </w:pPr>
      <w:r>
        <w:rPr>
          <w:rFonts w:cs="Times New Roman"/>
          <w:szCs w:val="21"/>
          <w:lang w:eastAsia="zh-CN"/>
        </w:rPr>
        <w:t>在适用的整个使用期间</w:t>
      </w:r>
      <w:r>
        <w:rPr>
          <w:rFonts w:cs="Times New Roman"/>
          <w:szCs w:val="21"/>
          <w:lang w:eastAsia="zh-CN"/>
        </w:rPr>
        <w:t>(20</w:t>
      </w:r>
      <w:r>
        <w:rPr>
          <w:rFonts w:cs="Times New Roman"/>
          <w:szCs w:val="21"/>
          <w:lang w:eastAsia="zh-CN"/>
        </w:rPr>
        <w:t>年</w:t>
      </w:r>
      <w:r>
        <w:rPr>
          <w:rFonts w:cs="Times New Roman"/>
          <w:szCs w:val="21"/>
          <w:lang w:eastAsia="zh-CN"/>
        </w:rPr>
        <w:t>)</w:t>
      </w:r>
      <w:r>
        <w:rPr>
          <w:rFonts w:cs="Times New Roman"/>
          <w:szCs w:val="21"/>
          <w:lang w:eastAsia="zh-CN"/>
        </w:rPr>
        <w:t>，该</w:t>
      </w:r>
      <w:r>
        <w:rPr>
          <w:rFonts w:cs="Times New Roman"/>
          <w:szCs w:val="21"/>
          <w:lang w:eastAsia="zh-CN"/>
        </w:rPr>
        <w:t>“</w:t>
      </w:r>
      <w:r>
        <w:rPr>
          <w:rFonts w:cs="Times New Roman"/>
          <w:szCs w:val="21"/>
          <w:lang w:eastAsia="zh-CN"/>
        </w:rPr>
        <w:t>一年生作物</w:t>
      </w:r>
      <w:r>
        <w:rPr>
          <w:rFonts w:cs="Times New Roman"/>
          <w:szCs w:val="21"/>
          <w:lang w:eastAsia="zh-CN"/>
        </w:rPr>
        <w:t>”</w:t>
      </w:r>
      <w:r>
        <w:rPr>
          <w:rFonts w:cs="Times New Roman"/>
          <w:szCs w:val="21"/>
          <w:lang w:eastAsia="zh-CN"/>
        </w:rPr>
        <w:t>产生的年度二氧化碳排放量</w:t>
      </w:r>
      <w:r>
        <w:rPr>
          <w:rFonts w:cs="Times New Roman"/>
          <w:szCs w:val="21"/>
          <w:lang w:eastAsia="zh-CN"/>
        </w:rPr>
        <w:t>= -3.3 * 44 / 12 = -12.1</w:t>
      </w:r>
      <w:r>
        <w:rPr>
          <w:rFonts w:cs="Times New Roman"/>
          <w:szCs w:val="21"/>
          <w:lang w:eastAsia="zh-CN"/>
        </w:rPr>
        <w:t>吨二氧化碳排放量</w:t>
      </w:r>
      <w:r>
        <w:rPr>
          <w:rFonts w:cs="Times New Roman"/>
          <w:szCs w:val="21"/>
          <w:lang w:eastAsia="zh-CN"/>
        </w:rPr>
        <w:t>/</w:t>
      </w:r>
      <w:r>
        <w:rPr>
          <w:rFonts w:cs="Times New Roman"/>
          <w:szCs w:val="21"/>
          <w:lang w:eastAsia="zh-CN"/>
        </w:rPr>
        <w:t>公顷，</w:t>
      </w:r>
    </w:p>
    <w:p w14:paraId="250E65BC" w14:textId="77777777" w:rsidR="00D16BE9" w:rsidRDefault="00AC4FA2">
      <w:pPr>
        <w:pStyle w:val="a8"/>
        <w:spacing w:line="300" w:lineRule="auto"/>
        <w:ind w:firstLineChars="200" w:firstLine="420"/>
        <w:jc w:val="both"/>
        <w:rPr>
          <w:rFonts w:cs="Times New Roman"/>
          <w:szCs w:val="21"/>
          <w:lang w:eastAsia="zh-CN"/>
        </w:rPr>
      </w:pPr>
      <w:r>
        <w:rPr>
          <w:rFonts w:cs="Times New Roman"/>
          <w:szCs w:val="21"/>
          <w:lang w:eastAsia="zh-CN"/>
        </w:rPr>
        <w:t>即</w:t>
      </w:r>
      <w:r>
        <w:rPr>
          <w:rFonts w:cs="Times New Roman"/>
          <w:szCs w:val="21"/>
          <w:lang w:eastAsia="zh-CN"/>
        </w:rPr>
        <w:t>12.1</w:t>
      </w:r>
      <w:r>
        <w:rPr>
          <w:rFonts w:cs="Times New Roman"/>
          <w:szCs w:val="21"/>
          <w:lang w:eastAsia="zh-CN"/>
        </w:rPr>
        <w:t>吨</w:t>
      </w:r>
      <w:r>
        <w:rPr>
          <w:rFonts w:cs="Times New Roman"/>
          <w:szCs w:val="21"/>
          <w:lang w:eastAsia="zh-CN"/>
        </w:rPr>
        <w:t>CO2</w:t>
      </w:r>
      <w:r>
        <w:rPr>
          <w:rFonts w:cs="Times New Roman"/>
          <w:szCs w:val="21"/>
          <w:lang w:eastAsia="zh-CN"/>
        </w:rPr>
        <w:t>累积</w:t>
      </w:r>
      <w:r>
        <w:rPr>
          <w:rFonts w:cs="Times New Roman"/>
          <w:szCs w:val="21"/>
          <w:lang w:eastAsia="zh-CN"/>
        </w:rPr>
        <w:t>/</w:t>
      </w:r>
      <w:r>
        <w:rPr>
          <w:rFonts w:cs="Times New Roman"/>
          <w:szCs w:val="21"/>
          <w:lang w:eastAsia="zh-CN"/>
        </w:rPr>
        <w:t>结合为土壤有机碳。</w:t>
      </w:r>
    </w:p>
    <w:p w14:paraId="3461B304" w14:textId="77777777" w:rsidR="00D16BE9" w:rsidRDefault="00AC4FA2">
      <w:pPr>
        <w:pStyle w:val="a8"/>
        <w:spacing w:line="300" w:lineRule="auto"/>
        <w:ind w:firstLineChars="200" w:firstLine="420"/>
        <w:jc w:val="both"/>
        <w:rPr>
          <w:rFonts w:cs="Times New Roman"/>
          <w:szCs w:val="21"/>
          <w:lang w:eastAsia="zh-CN"/>
        </w:rPr>
      </w:pPr>
      <w:r>
        <w:rPr>
          <w:rFonts w:cs="Times New Roman"/>
          <w:szCs w:val="21"/>
          <w:lang w:eastAsia="zh-CN"/>
        </w:rPr>
        <w:t>最后一个例子说明了导致</w:t>
      </w:r>
      <w:proofErr w:type="gramStart"/>
      <w:r>
        <w:rPr>
          <w:rFonts w:cs="Times New Roman"/>
          <w:szCs w:val="21"/>
          <w:lang w:eastAsia="zh-CN"/>
        </w:rPr>
        <w:t>土壤净碳储存</w:t>
      </w:r>
      <w:proofErr w:type="gramEnd"/>
      <w:r>
        <w:rPr>
          <w:rFonts w:cs="Times New Roman"/>
          <w:szCs w:val="21"/>
          <w:lang w:eastAsia="zh-CN"/>
        </w:rPr>
        <w:t>的土地转化。请注意，尽管这种作物被认为将大气中的二氧化碳隔离到土壤中，但这种储存的临时性质可能需要在结果解释中加以考虑。</w:t>
      </w:r>
    </w:p>
    <w:p w14:paraId="231D7280" w14:textId="77777777" w:rsidR="00D16BE9" w:rsidRDefault="00D16BE9">
      <w:pPr>
        <w:pStyle w:val="a8"/>
        <w:spacing w:line="300" w:lineRule="auto"/>
        <w:ind w:firstLineChars="200" w:firstLine="420"/>
        <w:rPr>
          <w:rFonts w:cs="Times New Roman"/>
          <w:szCs w:val="21"/>
          <w:lang w:eastAsia="zh-CN"/>
        </w:rPr>
      </w:pPr>
    </w:p>
    <w:p w14:paraId="3BBE6E5E" w14:textId="77777777" w:rsidR="00D16BE9" w:rsidRDefault="00D16BE9">
      <w:pPr>
        <w:pStyle w:val="a8"/>
        <w:spacing w:line="300" w:lineRule="auto"/>
        <w:ind w:firstLineChars="200" w:firstLine="400"/>
        <w:rPr>
          <w:rFonts w:cs="Times New Roman"/>
          <w:sz w:val="20"/>
          <w:lang w:eastAsia="zh-CN"/>
        </w:rPr>
      </w:pPr>
    </w:p>
    <w:p w14:paraId="139CEC22" w14:textId="77777777" w:rsidR="00D16BE9" w:rsidRDefault="00D16BE9">
      <w:pPr>
        <w:pStyle w:val="a8"/>
        <w:spacing w:line="300" w:lineRule="auto"/>
        <w:ind w:firstLineChars="200" w:firstLine="400"/>
        <w:rPr>
          <w:rFonts w:cs="Times New Roman"/>
          <w:sz w:val="20"/>
          <w:lang w:eastAsia="zh-CN"/>
        </w:rPr>
      </w:pPr>
    </w:p>
    <w:p w14:paraId="061BA1FB" w14:textId="77777777" w:rsidR="00D16BE9" w:rsidRDefault="00D16BE9">
      <w:pPr>
        <w:pStyle w:val="a8"/>
        <w:spacing w:line="300" w:lineRule="auto"/>
        <w:ind w:firstLineChars="200" w:firstLine="400"/>
        <w:rPr>
          <w:rFonts w:cs="Times New Roman"/>
          <w:sz w:val="20"/>
          <w:lang w:eastAsia="zh-CN"/>
        </w:rPr>
      </w:pPr>
    </w:p>
    <w:p w14:paraId="6D21D48D" w14:textId="77777777" w:rsidR="00D16BE9" w:rsidRDefault="00D16BE9">
      <w:pPr>
        <w:pStyle w:val="a8"/>
        <w:spacing w:line="300" w:lineRule="auto"/>
        <w:ind w:firstLineChars="200" w:firstLine="400"/>
        <w:rPr>
          <w:rFonts w:cs="Times New Roman"/>
          <w:sz w:val="20"/>
          <w:lang w:eastAsia="zh-CN"/>
        </w:rPr>
      </w:pPr>
    </w:p>
    <w:p w14:paraId="45E4122B" w14:textId="77777777" w:rsidR="00D16BE9" w:rsidRDefault="00D16BE9">
      <w:pPr>
        <w:pStyle w:val="a8"/>
        <w:spacing w:line="300" w:lineRule="auto"/>
        <w:ind w:firstLineChars="200" w:firstLine="400"/>
        <w:rPr>
          <w:rFonts w:cs="Times New Roman"/>
          <w:sz w:val="20"/>
          <w:lang w:eastAsia="zh-CN"/>
        </w:rPr>
      </w:pPr>
    </w:p>
    <w:p w14:paraId="5999D9A8" w14:textId="77777777" w:rsidR="00D16BE9" w:rsidRDefault="00D16BE9">
      <w:pPr>
        <w:pStyle w:val="a8"/>
        <w:spacing w:line="300" w:lineRule="auto"/>
        <w:ind w:firstLineChars="200" w:firstLine="400"/>
        <w:rPr>
          <w:rFonts w:cs="Times New Roman"/>
          <w:sz w:val="20"/>
          <w:lang w:eastAsia="zh-CN"/>
        </w:rPr>
      </w:pPr>
    </w:p>
    <w:p w14:paraId="7E3FDA4B" w14:textId="77777777" w:rsidR="00D16BE9" w:rsidRDefault="00AC4FA2">
      <w:pPr>
        <w:pStyle w:val="a8"/>
        <w:spacing w:line="300" w:lineRule="auto"/>
        <w:ind w:firstLineChars="200" w:firstLine="420"/>
        <w:rPr>
          <w:rFonts w:cs="Times New Roman"/>
          <w:sz w:val="16"/>
          <w:lang w:eastAsia="zh-CN"/>
        </w:rPr>
      </w:pPr>
      <w:r>
        <w:rPr>
          <w:rFonts w:cs="Times New Roman"/>
          <w:noProof/>
        </w:rPr>
        <mc:AlternateContent>
          <mc:Choice Requires="wps">
            <w:drawing>
              <wp:anchor distT="0" distB="0" distL="0" distR="0" simplePos="0" relativeHeight="251646464" behindDoc="1" locked="0" layoutInCell="1" allowOverlap="1" wp14:anchorId="4CAFDB22" wp14:editId="11769594">
                <wp:simplePos x="0" y="0"/>
                <wp:positionH relativeFrom="page">
                  <wp:posOffset>900430</wp:posOffset>
                </wp:positionH>
                <wp:positionV relativeFrom="paragraph">
                  <wp:posOffset>139065</wp:posOffset>
                </wp:positionV>
                <wp:extent cx="1828800" cy="6985"/>
                <wp:effectExtent l="0" t="0" r="0" b="0"/>
                <wp:wrapTopAndBottom/>
                <wp:docPr id="690" name="docshape1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28800" cy="6985"/>
                        </a:xfrm>
                        <a:prstGeom prst="rect">
                          <a:avLst/>
                        </a:prstGeom>
                        <a:solidFill>
                          <a:srgbClr val="000000"/>
                        </a:solidFill>
                        <a:ln>
                          <a:noFill/>
                        </a:ln>
                      </wps:spPr>
                      <wps:bodyPr rot="0" vert="horz" wrap="square" lIns="91440" tIns="45720" rIns="91440" bIns="45720" anchor="t" anchorCtr="0" upright="1">
                        <a:noAutofit/>
                      </wps:bodyPr>
                    </wps:wsp>
                  </a:graphicData>
                </a:graphic>
              </wp:anchor>
            </w:drawing>
          </mc:Choice>
          <mc:Fallback xmlns:wpsCustomData="http://www.wps.cn/officeDocument/2013/wpsCustomData">
            <w:pict>
              <v:rect id="docshape133" o:spid="_x0000_s1026" o:spt="1" style="position:absolute;left:0pt;margin-left:70.9pt;margin-top:10.95pt;height:0.55pt;width:144pt;mso-position-horizontal-relative:page;mso-wrap-distance-bottom:0pt;mso-wrap-distance-top:0pt;z-index:-251595776;mso-width-relative:page;mso-height-relative:page;" fillcolor="#000000" filled="t" stroked="f" coordsize="21600,21600" o:gfxdata="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">
                <v:fill on="t" focussize="0,0"/>
                <v:stroke on="f"/>
                <v:imagedata o:title=""/>
                <o:lock v:ext="edit" aspectratio="f"/>
                <w10:wrap type="topAndBottom"/>
              </v:rect>
            </w:pict>
          </mc:Fallback>
        </mc:AlternateContent>
      </w:r>
    </w:p>
    <w:p w14:paraId="72A66E66" w14:textId="77777777" w:rsidR="00D16BE9" w:rsidRDefault="00D16BE9">
      <w:pPr>
        <w:pStyle w:val="a8"/>
        <w:spacing w:line="300" w:lineRule="auto"/>
        <w:ind w:firstLineChars="200" w:firstLine="180"/>
        <w:rPr>
          <w:rFonts w:cs="Times New Roman"/>
          <w:sz w:val="9"/>
          <w:lang w:eastAsia="zh-CN"/>
        </w:rPr>
      </w:pPr>
    </w:p>
    <w:p w14:paraId="75E62255" w14:textId="77777777" w:rsidR="00D16BE9" w:rsidRDefault="00AC4FA2">
      <w:pPr>
        <w:spacing w:line="300" w:lineRule="auto"/>
        <w:ind w:firstLine="361"/>
        <w:rPr>
          <w:rFonts w:eastAsia="宋体" w:cs="Times New Roman"/>
          <w:b/>
          <w:bCs/>
          <w:sz w:val="18"/>
          <w:szCs w:val="18"/>
        </w:rPr>
      </w:pPr>
      <w:r>
        <w:rPr>
          <w:rFonts w:eastAsia="宋体" w:cs="Times New Roman"/>
          <w:b/>
          <w:bCs/>
          <w:sz w:val="18"/>
          <w:szCs w:val="18"/>
        </w:rPr>
        <w:t>230</w:t>
      </w:r>
      <w:r>
        <w:rPr>
          <w:rFonts w:eastAsia="宋体" w:cs="Times New Roman"/>
          <w:b/>
          <w:bCs/>
          <w:sz w:val="18"/>
          <w:szCs w:val="18"/>
        </w:rPr>
        <w:t>请注意，天然热带森林生物量</w:t>
      </w:r>
      <w:r>
        <w:rPr>
          <w:rFonts w:eastAsia="宋体" w:cs="Times New Roman"/>
          <w:b/>
          <w:bCs/>
          <w:sz w:val="18"/>
          <w:szCs w:val="18"/>
        </w:rPr>
        <w:t>(</w:t>
      </w:r>
      <w:r>
        <w:rPr>
          <w:rFonts w:eastAsia="宋体" w:cs="Times New Roman"/>
          <w:b/>
          <w:bCs/>
          <w:sz w:val="18"/>
          <w:szCs w:val="18"/>
        </w:rPr>
        <w:t>即树木</w:t>
      </w:r>
      <w:r>
        <w:rPr>
          <w:rFonts w:eastAsia="宋体" w:cs="Times New Roman"/>
          <w:b/>
          <w:bCs/>
          <w:sz w:val="18"/>
          <w:szCs w:val="18"/>
        </w:rPr>
        <w:t>)</w:t>
      </w:r>
      <w:r>
        <w:rPr>
          <w:rFonts w:eastAsia="宋体" w:cs="Times New Roman"/>
          <w:b/>
          <w:bCs/>
          <w:sz w:val="18"/>
          <w:szCs w:val="18"/>
        </w:rPr>
        <w:t>中的碳含量要高出数</w:t>
      </w:r>
      <w:proofErr w:type="gramStart"/>
      <w:r>
        <w:rPr>
          <w:rFonts w:eastAsia="宋体" w:cs="Times New Roman"/>
          <w:b/>
          <w:bCs/>
          <w:sz w:val="18"/>
          <w:szCs w:val="18"/>
        </w:rPr>
        <w:t>倍</w:t>
      </w:r>
      <w:proofErr w:type="gramEnd"/>
      <w:r>
        <w:rPr>
          <w:rFonts w:eastAsia="宋体" w:cs="Times New Roman"/>
          <w:b/>
          <w:bCs/>
          <w:sz w:val="18"/>
          <w:szCs w:val="18"/>
        </w:rPr>
        <w:t>。</w:t>
      </w:r>
    </w:p>
    <w:p w14:paraId="18C00AA5" w14:textId="77777777" w:rsidR="00D16BE9" w:rsidRDefault="00AC4FA2">
      <w:pPr>
        <w:spacing w:line="300" w:lineRule="auto"/>
        <w:ind w:firstLine="361"/>
        <w:rPr>
          <w:rFonts w:eastAsia="宋体" w:cs="Times New Roman"/>
          <w:b/>
          <w:bCs/>
          <w:sz w:val="18"/>
          <w:szCs w:val="18"/>
        </w:rPr>
      </w:pPr>
      <w:r>
        <w:rPr>
          <w:rFonts w:eastAsia="宋体" w:cs="Times New Roman"/>
          <w:b/>
          <w:bCs/>
          <w:sz w:val="18"/>
          <w:szCs w:val="18"/>
        </w:rPr>
        <w:t>231</w:t>
      </w:r>
      <w:r>
        <w:rPr>
          <w:rFonts w:eastAsia="宋体" w:cs="Times New Roman"/>
          <w:b/>
          <w:bCs/>
          <w:sz w:val="18"/>
          <w:szCs w:val="18"/>
        </w:rPr>
        <w:t>负损失，即累积</w:t>
      </w:r>
    </w:p>
    <w:p w14:paraId="1A6527D9" w14:textId="77777777" w:rsidR="00D16BE9" w:rsidRDefault="00D16BE9">
      <w:pPr>
        <w:spacing w:line="300" w:lineRule="auto"/>
        <w:ind w:firstLine="360"/>
        <w:rPr>
          <w:rFonts w:eastAsia="宋体" w:cs="Times New Roman"/>
          <w:sz w:val="18"/>
        </w:rPr>
        <w:sectPr w:rsidR="00D16BE9">
          <w:pgSz w:w="11910" w:h="16840"/>
          <w:pgMar w:top="1040" w:right="1160" w:bottom="1040" w:left="1120" w:header="835" w:footer="852" w:gutter="0"/>
          <w:cols w:space="720"/>
        </w:sectPr>
      </w:pPr>
    </w:p>
    <w:p w14:paraId="35B66362" w14:textId="77777777" w:rsidR="00D16BE9" w:rsidRDefault="00D16BE9">
      <w:pPr>
        <w:pStyle w:val="a8"/>
        <w:spacing w:line="300" w:lineRule="auto"/>
        <w:ind w:firstLineChars="200" w:firstLine="60"/>
        <w:rPr>
          <w:rFonts w:cs="Times New Roman"/>
          <w:sz w:val="3"/>
        </w:rPr>
      </w:pPr>
    </w:p>
    <w:p w14:paraId="310F7F3E" w14:textId="77777777" w:rsidR="00D16BE9" w:rsidRDefault="00AC4FA2">
      <w:pPr>
        <w:pStyle w:val="a8"/>
        <w:spacing w:line="300" w:lineRule="auto"/>
        <w:ind w:firstLineChars="200" w:firstLine="40"/>
        <w:rPr>
          <w:rFonts w:cs="Times New Roman"/>
          <w:sz w:val="2"/>
        </w:rPr>
      </w:pPr>
      <w:r>
        <w:rPr>
          <w:rFonts w:cs="Times New Roman"/>
          <w:noProof/>
          <w:sz w:val="2"/>
        </w:rPr>
        <mc:AlternateContent>
          <mc:Choice Requires="wpg">
            <w:drawing>
              <wp:inline distT="0" distB="0" distL="0" distR="0" wp14:anchorId="0D54FA4D" wp14:editId="101323E8">
                <wp:extent cx="5798185" cy="6350"/>
                <wp:effectExtent l="0" t="0" r="0" b="0"/>
                <wp:docPr id="688" name="docshapegroup139"/>
                <wp:cNvGraphicFramePr/>
                <a:graphic xmlns:a="http://schemas.openxmlformats.org/drawingml/2006/main">
                  <a:graphicData uri="http://schemas.microsoft.com/office/word/2010/wordprocessingGroup">
                    <wpg:wgp>
                      <wpg:cNvGrpSpPr/>
                      <wpg:grpSpPr>
                        <a:xfrm>
                          <a:off x="0" y="0"/>
                          <a:ext cx="5798185" cy="6350"/>
                          <a:chOff x="0" y="0"/>
                          <a:chExt cx="9131" cy="10"/>
                        </a:xfrm>
                      </wpg:grpSpPr>
                      <wps:wsp>
                        <wps:cNvPr id="689" name="docshape140"/>
                        <wps:cNvSpPr>
                          <a:spLocks noChangeArrowheads="1"/>
                        </wps:cNvSpPr>
                        <wps:spPr bwMode="auto">
                          <a:xfrm>
                            <a:off x="0" y="0"/>
                            <a:ext cx="9131" cy="10"/>
                          </a:xfrm>
                          <a:prstGeom prst="rect">
                            <a:avLst/>
                          </a:prstGeom>
                          <a:solidFill>
                            <a:srgbClr val="000000"/>
                          </a:solidFill>
                          <a:ln>
                            <a:noFill/>
                          </a:ln>
                        </wps:spPr>
                        <wps:bodyPr rot="0" vert="horz" wrap="square" lIns="91440" tIns="45720" rIns="91440" bIns="45720" anchor="t" anchorCtr="0" upright="1">
                          <a:noAutofit/>
                        </wps:bodyPr>
                      </wps:wsp>
                    </wpg:wgp>
                  </a:graphicData>
                </a:graphic>
              </wp:inline>
            </w:drawing>
          </mc:Choice>
          <mc:Fallback xmlns:wpsCustomData="http://www.wps.cn/officeDocument/2013/wpsCustomData">
            <w:pict>
              <v:group id="docshapegroup139" o:spid="_x0000_s1026" o:spt="203" style="height:0.5pt;width:456.55pt;" coordsize="9131,10" o:gfxdata="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">
                <o:lock v:ext="edit" aspectratio="f"/>
                <v:rect id="docshape140" o:spid="_x0000_s1026" o:spt="1" style="position:absolute;left:0;top:0;height:10;width:9131;" fillcolor="#000000" filled="t" stroked="f" coordsize="21600,21600" o:gfxdata="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qwMwK/&#10;AAAA3AAAAA8AAAAAAAAAAQAgAAAAIgAAAGRycy9kb3ducmV2LnhtbFBLAQIUABQAAAAIAIdO4kAz&#10;LwWeOwAAADkAAAAQAAAAAAAAAAEAIAAAAA4BAABkcnMvc2hhcGV4bWwueG1sUEsFBgAAAAAGAAYA&#10;WwEAALgDAAAAAA==&#10;">
                  <v:fill on="t" focussize="0,0"/>
                  <v:stroke on="f"/>
                  <v:imagedata o:title=""/>
                  <o:lock v:ext="edit" aspectratio="f"/>
                </v:rect>
                <w10:wrap type="none"/>
                <w10:anchorlock/>
              </v:group>
            </w:pict>
          </mc:Fallback>
        </mc:AlternateContent>
      </w:r>
    </w:p>
    <w:p w14:paraId="3A9142CB" w14:textId="77777777" w:rsidR="00D16BE9" w:rsidRDefault="00D16BE9">
      <w:pPr>
        <w:pStyle w:val="a8"/>
        <w:spacing w:line="300" w:lineRule="auto"/>
        <w:ind w:firstLineChars="200" w:firstLine="560"/>
        <w:rPr>
          <w:rFonts w:cs="Times New Roman"/>
          <w:sz w:val="28"/>
        </w:rPr>
      </w:pPr>
    </w:p>
    <w:p w14:paraId="71BC3458" w14:textId="77777777" w:rsidR="00D16BE9" w:rsidRDefault="00AC4FA2">
      <w:pPr>
        <w:pStyle w:val="1"/>
        <w:tabs>
          <w:tab w:val="left" w:pos="867"/>
          <w:tab w:val="left" w:pos="2357"/>
          <w:tab w:val="left" w:pos="3115"/>
          <w:tab w:val="left" w:pos="5184"/>
          <w:tab w:val="left" w:pos="6654"/>
          <w:tab w:val="left" w:pos="8701"/>
        </w:tabs>
        <w:spacing w:beforeLines="0" w:before="0" w:afterLines="0" w:after="0" w:line="300" w:lineRule="auto"/>
        <w:rPr>
          <w:rFonts w:eastAsia="宋体" w:cs="Times New Roman"/>
        </w:rPr>
      </w:pPr>
      <w:r>
        <w:rPr>
          <w:rFonts w:eastAsia="宋体" w:cs="Times New Roman" w:hint="eastAsia"/>
        </w:rPr>
        <w:t>14</w:t>
      </w:r>
      <w:r>
        <w:rPr>
          <w:rFonts w:eastAsia="宋体" w:cs="Times New Roman"/>
        </w:rPr>
        <w:t>附录</w:t>
      </w:r>
      <w:r>
        <w:rPr>
          <w:rFonts w:eastAsia="宋体" w:cs="Times New Roman"/>
        </w:rPr>
        <w:t>C</w:t>
      </w:r>
      <w:r>
        <w:rPr>
          <w:rFonts w:eastAsia="宋体" w:cs="Times New Roman"/>
          <w:spacing w:val="-6"/>
        </w:rPr>
        <w:t>:</w:t>
      </w:r>
      <w:r>
        <w:rPr>
          <w:rFonts w:eastAsia="宋体" w:cs="Times New Roman"/>
          <w:spacing w:val="-2"/>
        </w:rPr>
        <w:t>再利用、再循环和能源回收建模</w:t>
      </w:r>
    </w:p>
    <w:p w14:paraId="5C310290" w14:textId="77777777" w:rsidR="00D16BE9" w:rsidRDefault="00AC4FA2">
      <w:pPr>
        <w:spacing w:line="300" w:lineRule="auto"/>
        <w:ind w:firstLine="320"/>
        <w:rPr>
          <w:rFonts w:eastAsia="宋体" w:cs="Times New Roman"/>
          <w:sz w:val="16"/>
        </w:rPr>
      </w:pPr>
      <w:r>
        <w:rPr>
          <w:rFonts w:eastAsia="宋体" w:cs="Times New Roman"/>
          <w:color w:val="0000FF"/>
          <w:sz w:val="16"/>
        </w:rPr>
        <w:t>(</w:t>
      </w:r>
      <w:r>
        <w:rPr>
          <w:rFonts w:eastAsia="宋体" w:cs="Times New Roman"/>
          <w:color w:val="0000FF"/>
          <w:sz w:val="16"/>
        </w:rPr>
        <w:t>指</w:t>
      </w:r>
      <w:r>
        <w:rPr>
          <w:rFonts w:eastAsia="宋体" w:cs="Times New Roman"/>
          <w:color w:val="0000FF"/>
          <w:sz w:val="16"/>
        </w:rPr>
        <w:t>4.3.4.3 ISO 14044:2006</w:t>
      </w:r>
      <w:r>
        <w:rPr>
          <w:rFonts w:eastAsia="宋体" w:cs="Times New Roman"/>
          <w:color w:val="0000FF"/>
          <w:sz w:val="16"/>
        </w:rPr>
        <w:t>章</w:t>
      </w:r>
      <w:r>
        <w:rPr>
          <w:rFonts w:eastAsia="宋体" w:cs="Times New Roman"/>
          <w:color w:val="0000FF"/>
          <w:sz w:val="16"/>
        </w:rPr>
        <w:t>)</w:t>
      </w:r>
    </w:p>
    <w:p w14:paraId="5F3C2C0C" w14:textId="77777777" w:rsidR="00D16BE9" w:rsidRDefault="00D16BE9">
      <w:pPr>
        <w:pStyle w:val="a8"/>
        <w:spacing w:line="300" w:lineRule="auto"/>
        <w:ind w:firstLineChars="200" w:firstLine="360"/>
        <w:rPr>
          <w:rFonts w:cs="Times New Roman"/>
          <w:sz w:val="18"/>
          <w:lang w:eastAsia="zh-CN"/>
        </w:rPr>
      </w:pPr>
    </w:p>
    <w:p w14:paraId="2272AB1E" w14:textId="77777777" w:rsidR="00D16BE9" w:rsidRDefault="00AC4FA2">
      <w:pPr>
        <w:pStyle w:val="2"/>
        <w:tabs>
          <w:tab w:val="left" w:pos="1094"/>
        </w:tabs>
        <w:spacing w:beforeLines="0" w:before="0" w:afterLines="0" w:after="0"/>
        <w:ind w:firstLineChars="200" w:firstLine="482"/>
        <w:rPr>
          <w:rFonts w:cs="Times New Roman"/>
        </w:rPr>
      </w:pPr>
      <w:r>
        <w:rPr>
          <w:rFonts w:cs="Times New Roman" w:hint="eastAsia"/>
        </w:rPr>
        <w:t>14.1</w:t>
      </w:r>
      <w:r>
        <w:rPr>
          <w:rFonts w:cs="Times New Roman"/>
        </w:rPr>
        <w:t>导言和概述</w:t>
      </w:r>
    </w:p>
    <w:p w14:paraId="241B60D0" w14:textId="77777777" w:rsidR="00D16BE9" w:rsidRDefault="00AC4FA2">
      <w:pPr>
        <w:spacing w:line="300" w:lineRule="auto"/>
        <w:ind w:firstLine="320"/>
        <w:rPr>
          <w:rFonts w:eastAsia="宋体" w:cs="Times New Roman"/>
          <w:sz w:val="16"/>
        </w:rPr>
      </w:pPr>
      <w:r>
        <w:rPr>
          <w:rFonts w:eastAsia="宋体" w:cs="Times New Roman"/>
          <w:color w:val="0000FF"/>
          <w:sz w:val="16"/>
        </w:rPr>
        <w:t>(</w:t>
      </w:r>
      <w:r>
        <w:rPr>
          <w:rFonts w:eastAsia="宋体" w:cs="Times New Roman"/>
          <w:color w:val="0000FF"/>
          <w:sz w:val="16"/>
        </w:rPr>
        <w:t>指</w:t>
      </w:r>
      <w:r>
        <w:rPr>
          <w:rFonts w:eastAsia="宋体" w:cs="Times New Roman"/>
          <w:color w:val="0000FF"/>
          <w:sz w:val="16"/>
        </w:rPr>
        <w:t>4.3.4.3 ISO 14044:2006</w:t>
      </w:r>
      <w:r>
        <w:rPr>
          <w:rFonts w:eastAsia="宋体" w:cs="Times New Roman"/>
          <w:color w:val="0000FF"/>
          <w:sz w:val="16"/>
        </w:rPr>
        <w:t>章</w:t>
      </w:r>
      <w:r>
        <w:rPr>
          <w:rFonts w:eastAsia="宋体" w:cs="Times New Roman"/>
          <w:color w:val="0000FF"/>
          <w:sz w:val="16"/>
        </w:rPr>
        <w:t>)</w:t>
      </w:r>
    </w:p>
    <w:p w14:paraId="495DC6E8" w14:textId="77777777" w:rsidR="00D16BE9" w:rsidRDefault="00AC4FA2">
      <w:pPr>
        <w:pStyle w:val="a8"/>
        <w:spacing w:line="300" w:lineRule="auto"/>
        <w:ind w:firstLineChars="200" w:firstLine="420"/>
        <w:jc w:val="both"/>
        <w:rPr>
          <w:rFonts w:cs="Times New Roman"/>
          <w:szCs w:val="21"/>
          <w:lang w:eastAsia="zh-CN"/>
        </w:rPr>
      </w:pPr>
      <w:r>
        <w:rPr>
          <w:rFonts w:cs="Times New Roman"/>
          <w:szCs w:val="21"/>
          <w:lang w:eastAsia="zh-CN"/>
        </w:rPr>
        <w:t>请注意，本章是从有待再循环的报废产品或废物的角度，即产生废物的系统的角度，而不是从多功能再循环或再利用系统</w:t>
      </w:r>
      <w:r>
        <w:rPr>
          <w:rFonts w:cs="Times New Roman"/>
          <w:szCs w:val="21"/>
          <w:lang w:eastAsia="zh-CN"/>
        </w:rPr>
        <w:t>(</w:t>
      </w:r>
      <w:r>
        <w:rPr>
          <w:rFonts w:cs="Times New Roman"/>
          <w:szCs w:val="21"/>
          <w:lang w:eastAsia="zh-CN"/>
        </w:rPr>
        <w:t>例如混合废物焚烧厂</w:t>
      </w:r>
      <w:r>
        <w:rPr>
          <w:rFonts w:cs="Times New Roman"/>
          <w:szCs w:val="21"/>
          <w:lang w:eastAsia="zh-CN"/>
        </w:rPr>
        <w:t>)</w:t>
      </w:r>
      <w:r>
        <w:rPr>
          <w:rFonts w:cs="Times New Roman"/>
          <w:szCs w:val="21"/>
          <w:lang w:eastAsia="zh-CN"/>
        </w:rPr>
        <w:t>的角度，来提及再利用、再循环和回收。为了解决这种多废物处理</w:t>
      </w:r>
      <w:r>
        <w:rPr>
          <w:rFonts w:cs="Times New Roman"/>
          <w:szCs w:val="21"/>
          <w:lang w:eastAsia="zh-CN"/>
        </w:rPr>
        <w:t>/</w:t>
      </w:r>
      <w:r>
        <w:rPr>
          <w:rFonts w:cs="Times New Roman"/>
          <w:szCs w:val="21"/>
          <w:lang w:eastAsia="zh-CN"/>
        </w:rPr>
        <w:t>再循环过程的多功能性，参见第</w:t>
      </w:r>
      <w:r>
        <w:rPr>
          <w:rFonts w:cs="Times New Roman"/>
          <w:szCs w:val="21"/>
          <w:lang w:eastAsia="zh-CN"/>
        </w:rPr>
        <w:t>7.2.4.6</w:t>
      </w:r>
      <w:r>
        <w:rPr>
          <w:rFonts w:cs="Times New Roman"/>
          <w:szCs w:val="21"/>
          <w:lang w:eastAsia="zh-CN"/>
        </w:rPr>
        <w:t>章中的结果模型和第</w:t>
      </w:r>
      <w:r>
        <w:rPr>
          <w:rFonts w:cs="Times New Roman"/>
          <w:szCs w:val="21"/>
          <w:lang w:eastAsia="zh-CN"/>
        </w:rPr>
        <w:t>7.9</w:t>
      </w:r>
      <w:r>
        <w:rPr>
          <w:rFonts w:cs="Times New Roman"/>
          <w:szCs w:val="21"/>
          <w:lang w:eastAsia="zh-CN"/>
        </w:rPr>
        <w:t>章中的属性模型。</w:t>
      </w:r>
    </w:p>
    <w:p w14:paraId="2DA486BA" w14:textId="77777777" w:rsidR="00D16BE9" w:rsidRDefault="00AC4FA2">
      <w:pPr>
        <w:pStyle w:val="60"/>
        <w:spacing w:line="300" w:lineRule="auto"/>
        <w:ind w:left="0" w:firstLineChars="200" w:firstLine="442"/>
        <w:rPr>
          <w:rFonts w:ascii="Times New Roman" w:eastAsia="宋体" w:hAnsi="Times New Roman" w:cs="Times New Roman"/>
          <w:lang w:eastAsia="zh-CN"/>
        </w:rPr>
      </w:pPr>
      <w:r>
        <w:rPr>
          <w:rFonts w:ascii="Times New Roman" w:eastAsia="宋体" w:hAnsi="Times New Roman" w:cs="Times New Roman"/>
          <w:lang w:eastAsia="zh-CN"/>
        </w:rPr>
        <w:t>生命周期评估中的术语</w:t>
      </w:r>
      <w:r>
        <w:rPr>
          <w:rFonts w:ascii="Times New Roman" w:eastAsia="宋体" w:hAnsi="Times New Roman" w:cs="Times New Roman"/>
          <w:lang w:eastAsia="zh-CN"/>
        </w:rPr>
        <w:t>“</w:t>
      </w:r>
      <w:r>
        <w:rPr>
          <w:rFonts w:ascii="Times New Roman" w:eastAsia="宋体" w:hAnsi="Times New Roman" w:cs="Times New Roman"/>
          <w:lang w:eastAsia="zh-CN"/>
        </w:rPr>
        <w:t>再利用</w:t>
      </w:r>
      <w:r>
        <w:rPr>
          <w:rFonts w:ascii="Times New Roman" w:eastAsia="宋体" w:hAnsi="Times New Roman" w:cs="Times New Roman"/>
          <w:lang w:eastAsia="zh-CN"/>
        </w:rPr>
        <w:t>/</w:t>
      </w:r>
      <w:r>
        <w:rPr>
          <w:rFonts w:ascii="Times New Roman" w:eastAsia="宋体" w:hAnsi="Times New Roman" w:cs="Times New Roman"/>
          <w:lang w:eastAsia="zh-CN"/>
        </w:rPr>
        <w:t>再循环</w:t>
      </w:r>
      <w:r>
        <w:rPr>
          <w:rFonts w:ascii="Times New Roman" w:eastAsia="宋体" w:hAnsi="Times New Roman" w:cs="Times New Roman"/>
          <w:lang w:eastAsia="zh-CN"/>
        </w:rPr>
        <w:t>/</w:t>
      </w:r>
      <w:r>
        <w:rPr>
          <w:rFonts w:ascii="Times New Roman" w:eastAsia="宋体" w:hAnsi="Times New Roman" w:cs="Times New Roman"/>
          <w:lang w:eastAsia="zh-CN"/>
        </w:rPr>
        <w:t>回收</w:t>
      </w:r>
      <w:r>
        <w:rPr>
          <w:rFonts w:ascii="Times New Roman" w:eastAsia="宋体" w:hAnsi="Times New Roman" w:cs="Times New Roman"/>
          <w:lang w:eastAsia="zh-CN"/>
        </w:rPr>
        <w:t>”</w:t>
      </w:r>
      <w:r>
        <w:rPr>
          <w:rFonts w:ascii="Times New Roman" w:eastAsia="宋体" w:hAnsi="Times New Roman" w:cs="Times New Roman"/>
          <w:lang w:eastAsia="zh-CN"/>
        </w:rPr>
        <w:t>和</w:t>
      </w:r>
      <w:r>
        <w:rPr>
          <w:rFonts w:ascii="Times New Roman" w:eastAsia="宋体" w:hAnsi="Times New Roman" w:cs="Times New Roman"/>
          <w:lang w:eastAsia="zh-CN"/>
        </w:rPr>
        <w:t>“</w:t>
      </w:r>
      <w:r>
        <w:rPr>
          <w:rFonts w:ascii="Times New Roman" w:eastAsia="宋体" w:hAnsi="Times New Roman" w:cs="Times New Roman"/>
          <w:lang w:eastAsia="zh-CN"/>
        </w:rPr>
        <w:t>次级货物</w:t>
      </w:r>
      <w:r>
        <w:rPr>
          <w:rFonts w:ascii="Times New Roman" w:eastAsia="宋体" w:hAnsi="Times New Roman" w:cs="Times New Roman"/>
          <w:lang w:eastAsia="zh-CN"/>
        </w:rPr>
        <w:t>”</w:t>
      </w:r>
    </w:p>
    <w:p w14:paraId="1BD15C3F" w14:textId="77777777" w:rsidR="00D16BE9" w:rsidRDefault="00AC4FA2">
      <w:pPr>
        <w:pStyle w:val="a8"/>
        <w:spacing w:line="300" w:lineRule="auto"/>
        <w:ind w:firstLineChars="200" w:firstLine="420"/>
        <w:jc w:val="both"/>
        <w:rPr>
          <w:rFonts w:cs="Times New Roman"/>
          <w:szCs w:val="21"/>
          <w:lang w:eastAsia="zh-CN"/>
        </w:rPr>
      </w:pPr>
      <w:r>
        <w:rPr>
          <w:rFonts w:cs="Times New Roman"/>
          <w:szCs w:val="21"/>
          <w:lang w:eastAsia="zh-CN"/>
        </w:rPr>
        <w:t>通过对废物和报废产品的处理，二次材料、能源、零件和复杂产品以某种形式重新获得，从而允许在后续产品中使用它们。在那里，它们可以替代相同或另一种材料、能源形式、部件或产品的初级生产。还要注意的是，这总是涉及某种形式的处理</w:t>
      </w:r>
      <w:r>
        <w:rPr>
          <w:rFonts w:cs="Times New Roman"/>
          <w:szCs w:val="21"/>
          <w:lang w:eastAsia="zh-CN"/>
        </w:rPr>
        <w:t>(</w:t>
      </w:r>
      <w:r>
        <w:rPr>
          <w:rFonts w:cs="Times New Roman"/>
          <w:szCs w:val="21"/>
          <w:lang w:eastAsia="zh-CN"/>
        </w:rPr>
        <w:t>无论是清洗可重复灌装的瓶子还是内部储存和运输，例如聚合物生产废料的内部回收</w:t>
      </w:r>
      <w:r>
        <w:rPr>
          <w:rFonts w:cs="Times New Roman"/>
          <w:szCs w:val="21"/>
          <w:lang w:eastAsia="zh-CN"/>
        </w:rPr>
        <w:t>)</w:t>
      </w:r>
      <w:r>
        <w:rPr>
          <w:rFonts w:cs="Times New Roman"/>
          <w:szCs w:val="21"/>
          <w:lang w:eastAsia="zh-CN"/>
        </w:rPr>
        <w:t>。</w:t>
      </w:r>
    </w:p>
    <w:p w14:paraId="49CCAC16" w14:textId="77777777" w:rsidR="00D16BE9" w:rsidRDefault="00D16BE9">
      <w:pPr>
        <w:pStyle w:val="a8"/>
        <w:spacing w:line="300" w:lineRule="auto"/>
        <w:ind w:firstLineChars="200" w:firstLine="200"/>
        <w:rPr>
          <w:rFonts w:cs="Times New Roman"/>
          <w:sz w:val="10"/>
          <w:lang w:eastAsia="zh-CN"/>
        </w:rPr>
      </w:pPr>
    </w:p>
    <w:tbl>
      <w:tblPr>
        <w:tblStyle w:val="TableNormal"/>
        <w:tblW w:w="0" w:type="auto"/>
        <w:tblInd w:w="204" w:type="dxa"/>
        <w:tblBorders>
          <w:top w:val="single" w:sz="12" w:space="0" w:color="6464FF"/>
          <w:left w:val="single" w:sz="12" w:space="0" w:color="6464FF"/>
          <w:bottom w:val="single" w:sz="12" w:space="0" w:color="6464FF"/>
          <w:right w:val="single" w:sz="12" w:space="0" w:color="6464FF"/>
          <w:insideH w:val="single" w:sz="12" w:space="0" w:color="6464FF"/>
          <w:insideV w:val="single" w:sz="12" w:space="0" w:color="6464FF"/>
        </w:tblBorders>
        <w:tblLayout w:type="fixed"/>
        <w:tblLook w:val="04A0" w:firstRow="1" w:lastRow="0" w:firstColumn="1" w:lastColumn="0" w:noHBand="0" w:noVBand="1"/>
      </w:tblPr>
      <w:tblGrid>
        <w:gridCol w:w="9319"/>
      </w:tblGrid>
      <w:tr w:rsidR="00D16BE9" w14:paraId="49C49A7C" w14:textId="77777777">
        <w:trPr>
          <w:trHeight w:val="4057"/>
        </w:trPr>
        <w:tc>
          <w:tcPr>
            <w:tcW w:w="9319" w:type="dxa"/>
            <w:tcBorders>
              <w:left w:val="single" w:sz="18" w:space="0" w:color="6464FF"/>
            </w:tcBorders>
            <w:shd w:val="clear" w:color="auto" w:fill="E3E6FB"/>
          </w:tcPr>
          <w:p w14:paraId="4BF2A19B" w14:textId="77777777" w:rsidR="00D16BE9" w:rsidRDefault="00AC4FA2">
            <w:pPr>
              <w:pStyle w:val="TableParagraph"/>
              <w:spacing w:before="0" w:line="300" w:lineRule="auto"/>
              <w:ind w:left="0" w:firstLineChars="200" w:firstLine="442"/>
              <w:jc w:val="both"/>
              <w:rPr>
                <w:rFonts w:ascii="Times New Roman" w:eastAsia="宋体" w:hAnsi="Times New Roman" w:cs="Times New Roman"/>
                <w:b/>
                <w:lang w:eastAsia="zh-CN"/>
              </w:rPr>
            </w:pPr>
            <w:r>
              <w:rPr>
                <w:rFonts w:ascii="Times New Roman" w:eastAsia="宋体" w:hAnsi="Times New Roman" w:cs="Times New Roman"/>
                <w:b/>
                <w:lang w:eastAsia="zh-CN"/>
              </w:rPr>
              <w:t>术语和概念</w:t>
            </w:r>
            <w:r>
              <w:rPr>
                <w:rFonts w:ascii="Times New Roman" w:eastAsia="宋体" w:hAnsi="Times New Roman" w:cs="Times New Roman"/>
                <w:b/>
                <w:lang w:eastAsia="zh-CN"/>
              </w:rPr>
              <w:t>:</w:t>
            </w:r>
            <w:r>
              <w:rPr>
                <w:rFonts w:ascii="Times New Roman" w:eastAsia="宋体" w:hAnsi="Times New Roman" w:cs="Times New Roman"/>
                <w:b/>
                <w:lang w:eastAsia="zh-CN"/>
              </w:rPr>
              <w:t>再利用</w:t>
            </w:r>
            <w:r>
              <w:rPr>
                <w:rFonts w:ascii="Times New Roman" w:eastAsia="宋体" w:hAnsi="Times New Roman" w:cs="Times New Roman"/>
                <w:b/>
                <w:lang w:eastAsia="zh-CN"/>
              </w:rPr>
              <w:t>/</w:t>
            </w:r>
            <w:r>
              <w:rPr>
                <w:rFonts w:ascii="Times New Roman" w:eastAsia="宋体" w:hAnsi="Times New Roman" w:cs="Times New Roman"/>
                <w:b/>
                <w:lang w:eastAsia="zh-CN"/>
              </w:rPr>
              <w:t>再循环</w:t>
            </w:r>
            <w:r>
              <w:rPr>
                <w:rFonts w:ascii="Times New Roman" w:eastAsia="宋体" w:hAnsi="Times New Roman" w:cs="Times New Roman"/>
                <w:b/>
                <w:lang w:eastAsia="zh-CN"/>
              </w:rPr>
              <w:t>/</w:t>
            </w:r>
            <w:r>
              <w:rPr>
                <w:rFonts w:ascii="Times New Roman" w:eastAsia="宋体" w:hAnsi="Times New Roman" w:cs="Times New Roman"/>
                <w:b/>
                <w:lang w:eastAsia="zh-CN"/>
              </w:rPr>
              <w:t>回收和次级产品</w:t>
            </w:r>
          </w:p>
          <w:p w14:paraId="362E9A71" w14:textId="77777777" w:rsidR="00D16BE9" w:rsidRDefault="00AC4FA2">
            <w:pPr>
              <w:pStyle w:val="TableParagraph"/>
              <w:spacing w:before="0" w:line="300" w:lineRule="auto"/>
              <w:ind w:left="0" w:firstLineChars="200" w:firstLine="420"/>
              <w:jc w:val="both"/>
              <w:rPr>
                <w:rFonts w:ascii="Times New Roman" w:eastAsia="宋体" w:hAnsi="Times New Roman" w:cs="Times New Roman"/>
                <w:sz w:val="21"/>
                <w:szCs w:val="21"/>
                <w:lang w:eastAsia="zh-CN"/>
              </w:rPr>
            </w:pPr>
            <w:r>
              <w:rPr>
                <w:rFonts w:ascii="Times New Roman" w:eastAsia="宋体" w:hAnsi="Times New Roman" w:cs="Times New Roman"/>
                <w:sz w:val="21"/>
                <w:szCs w:val="21"/>
                <w:lang w:eastAsia="zh-CN"/>
              </w:rPr>
              <w:t>从方法上讲，所有不同形式的能源再利用、再循环和回收在生命周期评价中都是等效的。例如，这包括生产废料的再加工、核燃料的再生、建筑物的修复、能源的回收或再利用、零件或货物的再利用和进一步利用、零件改装成其他货物、修理、再利用等。为了便于阅读，所有这些形式在本文件中都被称为</w:t>
            </w:r>
            <w:r>
              <w:rPr>
                <w:rFonts w:ascii="Times New Roman" w:eastAsia="宋体" w:hAnsi="Times New Roman" w:cs="Times New Roman"/>
                <w:sz w:val="21"/>
                <w:szCs w:val="21"/>
                <w:lang w:eastAsia="zh-CN"/>
              </w:rPr>
              <w:t>“</w:t>
            </w:r>
            <w:r>
              <w:rPr>
                <w:rFonts w:ascii="Times New Roman" w:eastAsia="宋体" w:hAnsi="Times New Roman" w:cs="Times New Roman"/>
                <w:sz w:val="21"/>
                <w:szCs w:val="21"/>
                <w:lang w:eastAsia="zh-CN"/>
              </w:rPr>
              <w:t>再利用</w:t>
            </w:r>
            <w:r>
              <w:rPr>
                <w:rFonts w:ascii="Times New Roman" w:eastAsia="宋体" w:hAnsi="Times New Roman" w:cs="Times New Roman"/>
                <w:sz w:val="21"/>
                <w:szCs w:val="21"/>
                <w:lang w:eastAsia="zh-CN"/>
              </w:rPr>
              <w:t>/</w:t>
            </w:r>
            <w:r>
              <w:rPr>
                <w:rFonts w:ascii="Times New Roman" w:eastAsia="宋体" w:hAnsi="Times New Roman" w:cs="Times New Roman"/>
                <w:sz w:val="21"/>
                <w:szCs w:val="21"/>
                <w:lang w:eastAsia="zh-CN"/>
              </w:rPr>
              <w:t>再循环</w:t>
            </w:r>
            <w:r>
              <w:rPr>
                <w:rFonts w:ascii="Times New Roman" w:eastAsia="宋体" w:hAnsi="Times New Roman" w:cs="Times New Roman"/>
                <w:sz w:val="21"/>
                <w:szCs w:val="21"/>
                <w:lang w:eastAsia="zh-CN"/>
              </w:rPr>
              <w:t>/</w:t>
            </w:r>
            <w:r>
              <w:rPr>
                <w:rFonts w:ascii="Times New Roman" w:eastAsia="宋体" w:hAnsi="Times New Roman" w:cs="Times New Roman"/>
                <w:sz w:val="21"/>
                <w:szCs w:val="21"/>
                <w:lang w:eastAsia="zh-CN"/>
              </w:rPr>
              <w:t>回收</w:t>
            </w:r>
            <w:r>
              <w:rPr>
                <w:rFonts w:ascii="Times New Roman" w:eastAsia="宋体" w:hAnsi="Times New Roman" w:cs="Times New Roman"/>
                <w:sz w:val="21"/>
                <w:szCs w:val="21"/>
                <w:lang w:eastAsia="zh-CN"/>
              </w:rPr>
              <w:t>”</w:t>
            </w:r>
            <w:r>
              <w:rPr>
                <w:rFonts w:ascii="Times New Roman" w:eastAsia="宋体" w:hAnsi="Times New Roman" w:cs="Times New Roman"/>
                <w:sz w:val="21"/>
                <w:szCs w:val="21"/>
                <w:lang w:eastAsia="zh-CN"/>
              </w:rPr>
              <w:t>，除非有特别的区别。无法确定一个共同的涵盖术语，而最广为人知的术语</w:t>
            </w:r>
            <w:r>
              <w:rPr>
                <w:rFonts w:ascii="Times New Roman" w:eastAsia="宋体" w:hAnsi="Times New Roman" w:cs="Times New Roman"/>
                <w:sz w:val="21"/>
                <w:szCs w:val="21"/>
                <w:lang w:eastAsia="zh-CN"/>
              </w:rPr>
              <w:t>"</w:t>
            </w:r>
            <w:r>
              <w:rPr>
                <w:rFonts w:ascii="Times New Roman" w:eastAsia="宋体" w:hAnsi="Times New Roman" w:cs="Times New Roman"/>
                <w:sz w:val="21"/>
                <w:szCs w:val="21"/>
                <w:lang w:eastAsia="zh-CN"/>
              </w:rPr>
              <w:t>再循环</w:t>
            </w:r>
            <w:r>
              <w:rPr>
                <w:rFonts w:ascii="Times New Roman" w:eastAsia="宋体" w:hAnsi="Times New Roman" w:cs="Times New Roman"/>
                <w:sz w:val="21"/>
                <w:szCs w:val="21"/>
                <w:lang w:eastAsia="zh-CN"/>
              </w:rPr>
              <w:t>"</w:t>
            </w:r>
            <w:r>
              <w:rPr>
                <w:rFonts w:ascii="Times New Roman" w:eastAsia="宋体" w:hAnsi="Times New Roman" w:cs="Times New Roman"/>
                <w:sz w:val="21"/>
                <w:szCs w:val="21"/>
                <w:lang w:eastAsia="zh-CN"/>
              </w:rPr>
              <w:t>被认为过于狭窄，因而不正确。</w:t>
            </w:r>
          </w:p>
          <w:p w14:paraId="34E7A071" w14:textId="77777777" w:rsidR="00D16BE9" w:rsidRDefault="00AC4FA2">
            <w:pPr>
              <w:pStyle w:val="TableParagraph"/>
              <w:spacing w:before="0" w:line="300" w:lineRule="auto"/>
              <w:ind w:left="0" w:firstLineChars="200" w:firstLine="420"/>
              <w:jc w:val="both"/>
              <w:rPr>
                <w:rFonts w:ascii="Times New Roman" w:eastAsia="宋体" w:hAnsi="Times New Roman" w:cs="Times New Roman"/>
                <w:sz w:val="21"/>
                <w:szCs w:val="21"/>
                <w:lang w:eastAsia="zh-CN"/>
              </w:rPr>
            </w:pPr>
            <w:r>
              <w:rPr>
                <w:rFonts w:ascii="Times New Roman" w:eastAsia="宋体" w:hAnsi="Times New Roman" w:cs="Times New Roman"/>
                <w:sz w:val="21"/>
                <w:szCs w:val="21"/>
                <w:lang w:eastAsia="zh-CN"/>
              </w:rPr>
              <w:t>请注意，此处使用的术语不包含任何法律含义，仅与</w:t>
            </w:r>
            <w:r>
              <w:rPr>
                <w:rFonts w:ascii="Times New Roman" w:eastAsia="宋体" w:hAnsi="Times New Roman" w:cs="Times New Roman"/>
                <w:sz w:val="21"/>
                <w:szCs w:val="21"/>
                <w:lang w:eastAsia="zh-CN"/>
              </w:rPr>
              <w:t>LCA</w:t>
            </w:r>
            <w:r>
              <w:rPr>
                <w:rFonts w:ascii="Times New Roman" w:eastAsia="宋体" w:hAnsi="Times New Roman" w:cs="Times New Roman"/>
                <w:sz w:val="21"/>
                <w:szCs w:val="21"/>
                <w:lang w:eastAsia="zh-CN"/>
              </w:rPr>
              <w:t>方法中的使用相关。</w:t>
            </w:r>
          </w:p>
          <w:p w14:paraId="3502DC27" w14:textId="77777777" w:rsidR="00D16BE9" w:rsidRDefault="00AC4FA2">
            <w:pPr>
              <w:pStyle w:val="TableParagraph"/>
              <w:spacing w:before="0" w:line="300" w:lineRule="auto"/>
              <w:ind w:left="0" w:firstLineChars="200" w:firstLine="420"/>
              <w:jc w:val="both"/>
              <w:rPr>
                <w:rFonts w:ascii="Times New Roman" w:eastAsia="宋体" w:hAnsi="Times New Roman" w:cs="Times New Roman"/>
                <w:lang w:eastAsia="zh-CN"/>
              </w:rPr>
            </w:pPr>
            <w:r>
              <w:rPr>
                <w:rFonts w:ascii="Times New Roman" w:eastAsia="宋体" w:hAnsi="Times New Roman" w:cs="Times New Roman"/>
                <w:sz w:val="21"/>
                <w:szCs w:val="21"/>
                <w:lang w:eastAsia="zh-CN"/>
              </w:rPr>
              <w:t>这些过程的产品，即回收的材料、回收的能量、再利用或进一步使用的零件或物品等。在全文中通常被称为</w:t>
            </w:r>
            <w:r>
              <w:rPr>
                <w:rFonts w:ascii="Times New Roman" w:eastAsia="宋体" w:hAnsi="Times New Roman" w:cs="Times New Roman"/>
                <w:sz w:val="21"/>
                <w:szCs w:val="21"/>
                <w:lang w:eastAsia="zh-CN"/>
              </w:rPr>
              <w:t>“</w:t>
            </w:r>
            <w:r>
              <w:rPr>
                <w:rFonts w:ascii="Times New Roman" w:eastAsia="宋体" w:hAnsi="Times New Roman" w:cs="Times New Roman"/>
                <w:sz w:val="21"/>
                <w:szCs w:val="21"/>
                <w:lang w:eastAsia="zh-CN"/>
              </w:rPr>
              <w:t>次要商品</w:t>
            </w:r>
            <w:r>
              <w:rPr>
                <w:rFonts w:ascii="Times New Roman" w:eastAsia="宋体" w:hAnsi="Times New Roman" w:cs="Times New Roman"/>
                <w:sz w:val="21"/>
                <w:szCs w:val="21"/>
                <w:lang w:eastAsia="zh-CN"/>
              </w:rPr>
              <w:t>”</w:t>
            </w:r>
            <w:r>
              <w:rPr>
                <w:rFonts w:ascii="Times New Roman" w:eastAsia="宋体" w:hAnsi="Times New Roman" w:cs="Times New Roman"/>
                <w:sz w:val="21"/>
                <w:szCs w:val="21"/>
                <w:lang w:eastAsia="zh-CN"/>
              </w:rPr>
              <w:t>。</w:t>
            </w:r>
          </w:p>
        </w:tc>
      </w:tr>
    </w:tbl>
    <w:p w14:paraId="16676A7B" w14:textId="77777777" w:rsidR="00D16BE9" w:rsidRDefault="00AC4FA2">
      <w:pPr>
        <w:pStyle w:val="a8"/>
        <w:spacing w:line="300" w:lineRule="auto"/>
        <w:ind w:firstLineChars="200" w:firstLine="420"/>
        <w:jc w:val="both"/>
        <w:rPr>
          <w:rFonts w:cs="Times New Roman"/>
          <w:szCs w:val="21"/>
          <w:lang w:eastAsia="zh-CN"/>
        </w:rPr>
      </w:pPr>
      <w:r>
        <w:rPr>
          <w:rFonts w:cs="Times New Roman"/>
          <w:szCs w:val="21"/>
          <w:lang w:eastAsia="zh-CN"/>
        </w:rPr>
        <w:t>术语闭环和开环回收</w:t>
      </w:r>
      <w:r>
        <w:rPr>
          <w:rFonts w:cs="Times New Roman"/>
          <w:szCs w:val="21"/>
          <w:lang w:eastAsia="zh-CN"/>
        </w:rPr>
        <w:t>(</w:t>
      </w:r>
      <w:r>
        <w:rPr>
          <w:rFonts w:cs="Times New Roman"/>
          <w:szCs w:val="21"/>
          <w:lang w:eastAsia="zh-CN"/>
        </w:rPr>
        <w:t>包括两个子类型</w:t>
      </w:r>
      <w:r>
        <w:rPr>
          <w:rFonts w:cs="Times New Roman"/>
          <w:szCs w:val="21"/>
          <w:lang w:eastAsia="zh-CN"/>
        </w:rPr>
        <w:t>“</w:t>
      </w:r>
      <w:r>
        <w:rPr>
          <w:rFonts w:cs="Times New Roman"/>
          <w:szCs w:val="21"/>
          <w:lang w:eastAsia="zh-CN"/>
        </w:rPr>
        <w:t>开环</w:t>
      </w:r>
      <w:r>
        <w:rPr>
          <w:rFonts w:cs="Times New Roman"/>
          <w:szCs w:val="21"/>
          <w:lang w:eastAsia="zh-CN"/>
        </w:rPr>
        <w:t>-</w:t>
      </w:r>
      <w:r>
        <w:rPr>
          <w:rFonts w:cs="Times New Roman"/>
          <w:szCs w:val="21"/>
          <w:lang w:eastAsia="zh-CN"/>
        </w:rPr>
        <w:t>相同的主要路线</w:t>
      </w:r>
      <w:r>
        <w:rPr>
          <w:rFonts w:cs="Times New Roman"/>
          <w:szCs w:val="21"/>
          <w:lang w:eastAsia="zh-CN"/>
        </w:rPr>
        <w:t>”</w:t>
      </w:r>
      <w:r>
        <w:rPr>
          <w:rFonts w:cs="Times New Roman"/>
          <w:szCs w:val="21"/>
          <w:lang w:eastAsia="zh-CN"/>
        </w:rPr>
        <w:t>和</w:t>
      </w:r>
      <w:r>
        <w:rPr>
          <w:rFonts w:cs="Times New Roman"/>
          <w:szCs w:val="21"/>
          <w:lang w:eastAsia="zh-CN"/>
        </w:rPr>
        <w:t>“</w:t>
      </w:r>
      <w:r>
        <w:rPr>
          <w:rFonts w:cs="Times New Roman"/>
          <w:szCs w:val="21"/>
          <w:lang w:eastAsia="zh-CN"/>
        </w:rPr>
        <w:t>开环</w:t>
      </w:r>
      <w:r>
        <w:rPr>
          <w:rFonts w:cs="Times New Roman"/>
          <w:szCs w:val="21"/>
          <w:lang w:eastAsia="zh-CN"/>
        </w:rPr>
        <w:t>-</w:t>
      </w:r>
      <w:r>
        <w:rPr>
          <w:rFonts w:cs="Times New Roman"/>
          <w:szCs w:val="21"/>
          <w:lang w:eastAsia="zh-CN"/>
        </w:rPr>
        <w:t>不同的主要路线</w:t>
      </w:r>
      <w:r>
        <w:rPr>
          <w:rFonts w:cs="Times New Roman"/>
          <w:szCs w:val="21"/>
          <w:lang w:eastAsia="zh-CN"/>
        </w:rPr>
        <w:t>”)</w:t>
      </w:r>
      <w:r>
        <w:rPr>
          <w:rFonts w:cs="Times New Roman"/>
          <w:szCs w:val="21"/>
          <w:lang w:eastAsia="zh-CN"/>
        </w:rPr>
        <w:t>在分章节中有详细说明</w:t>
      </w:r>
      <w:r w:rsidR="00000000">
        <w:fldChar w:fldCharType="begin"/>
      </w:r>
      <w:r w:rsidR="00000000">
        <w:rPr>
          <w:lang w:eastAsia="zh-CN"/>
        </w:rPr>
        <w:instrText>HYPERLINK \l "_bookmark21"</w:instrText>
      </w:r>
      <w:r w:rsidR="00000000">
        <w:fldChar w:fldCharType="separate"/>
      </w:r>
      <w:r>
        <w:rPr>
          <w:rFonts w:cs="Times New Roman"/>
          <w:szCs w:val="21"/>
          <w:lang w:eastAsia="zh-CN"/>
        </w:rPr>
        <w:t>14.3.2.1</w:t>
      </w:r>
      <w:r w:rsidR="00000000">
        <w:rPr>
          <w:rFonts w:cs="Times New Roman"/>
          <w:szCs w:val="21"/>
          <w:lang w:eastAsia="zh-CN"/>
        </w:rPr>
        <w:fldChar w:fldCharType="end"/>
      </w:r>
      <w:r>
        <w:rPr>
          <w:rFonts w:cs="Times New Roman"/>
          <w:szCs w:val="21"/>
          <w:lang w:eastAsia="zh-CN"/>
        </w:rPr>
        <w:t>和</w:t>
      </w:r>
      <w:r w:rsidR="00000000">
        <w:fldChar w:fldCharType="begin"/>
      </w:r>
      <w:r w:rsidR="00000000">
        <w:rPr>
          <w:lang w:eastAsia="zh-CN"/>
        </w:rPr>
        <w:instrText>HYPERLINK \l "_bookmark23"</w:instrText>
      </w:r>
      <w:r w:rsidR="00000000">
        <w:fldChar w:fldCharType="separate"/>
      </w:r>
      <w:r>
        <w:rPr>
          <w:rFonts w:cs="Times New Roman"/>
          <w:szCs w:val="21"/>
          <w:lang w:eastAsia="zh-CN"/>
        </w:rPr>
        <w:t>14.3.2.2</w:t>
      </w:r>
      <w:r w:rsidR="00000000">
        <w:rPr>
          <w:rFonts w:cs="Times New Roman"/>
          <w:szCs w:val="21"/>
          <w:lang w:eastAsia="zh-CN"/>
        </w:rPr>
        <w:fldChar w:fldCharType="end"/>
      </w:r>
      <w:r>
        <w:rPr>
          <w:rFonts w:cs="Times New Roman"/>
          <w:szCs w:val="21"/>
          <w:lang w:eastAsia="zh-CN"/>
        </w:rPr>
        <w:t>。</w:t>
      </w:r>
    </w:p>
    <w:p w14:paraId="186CA596" w14:textId="77777777" w:rsidR="00D16BE9" w:rsidRDefault="00AC4FA2">
      <w:pPr>
        <w:pStyle w:val="60"/>
        <w:spacing w:line="300" w:lineRule="auto"/>
        <w:ind w:left="0" w:firstLineChars="200" w:firstLine="442"/>
        <w:rPr>
          <w:rFonts w:ascii="Times New Roman" w:eastAsia="宋体" w:hAnsi="Times New Roman" w:cs="Times New Roman"/>
          <w:lang w:eastAsia="zh-CN"/>
        </w:rPr>
      </w:pPr>
      <w:r>
        <w:rPr>
          <w:rFonts w:ascii="Times New Roman" w:eastAsia="宋体" w:hAnsi="Times New Roman" w:cs="Times New Roman"/>
          <w:lang w:eastAsia="zh-CN"/>
        </w:rPr>
        <w:t>回收和多功能性</w:t>
      </w:r>
    </w:p>
    <w:p w14:paraId="1B19281D" w14:textId="77777777" w:rsidR="00D16BE9" w:rsidRDefault="00AC4FA2">
      <w:pPr>
        <w:pStyle w:val="a8"/>
        <w:spacing w:line="300" w:lineRule="auto"/>
        <w:ind w:firstLineChars="200" w:firstLine="420"/>
        <w:jc w:val="both"/>
        <w:rPr>
          <w:rFonts w:cs="Times New Roman"/>
          <w:szCs w:val="21"/>
          <w:lang w:eastAsia="zh-CN"/>
        </w:rPr>
      </w:pPr>
      <w:r>
        <w:rPr>
          <w:rFonts w:cs="Times New Roman"/>
          <w:szCs w:val="21"/>
          <w:lang w:eastAsia="zh-CN"/>
        </w:rPr>
        <w:t>从方法上来说，回收是一种多功能的情况，要回收的产品有两种功能</w:t>
      </w:r>
      <w:r>
        <w:rPr>
          <w:rFonts w:cs="Times New Roman"/>
          <w:szCs w:val="21"/>
          <w:lang w:eastAsia="zh-CN"/>
        </w:rPr>
        <w:t>:</w:t>
      </w:r>
      <w:r>
        <w:rPr>
          <w:rFonts w:cs="Times New Roman"/>
          <w:szCs w:val="21"/>
          <w:lang w:eastAsia="zh-CN"/>
        </w:rPr>
        <w:t>首先是产品的主要用途，其次是为随后的生命周期</w:t>
      </w:r>
      <w:r>
        <w:rPr>
          <w:rFonts w:cs="Times New Roman"/>
          <w:szCs w:val="21"/>
          <w:lang w:eastAsia="zh-CN"/>
        </w:rPr>
        <w:t>/</w:t>
      </w:r>
      <w:r>
        <w:rPr>
          <w:rFonts w:cs="Times New Roman"/>
          <w:szCs w:val="21"/>
          <w:lang w:eastAsia="zh-CN"/>
        </w:rPr>
        <w:t>系统提供二次资源的功能。这不仅完全适用于报废产品，也适用于所有类型的废物，只要从废物中回收任何有价值的产品。</w:t>
      </w:r>
    </w:p>
    <w:p w14:paraId="2F2491FD" w14:textId="77777777" w:rsidR="00D16BE9" w:rsidRDefault="00D16BE9">
      <w:pPr>
        <w:spacing w:line="300" w:lineRule="auto"/>
        <w:ind w:firstLine="420"/>
        <w:rPr>
          <w:rFonts w:eastAsia="宋体" w:cs="Times New Roman"/>
        </w:rPr>
        <w:sectPr w:rsidR="00D16BE9">
          <w:headerReference w:type="default" r:id="rId141"/>
          <w:footerReference w:type="default" r:id="rId142"/>
          <w:pgSz w:w="11910" w:h="16840"/>
          <w:pgMar w:top="1000" w:right="1160" w:bottom="1040" w:left="1120" w:header="803" w:footer="852" w:gutter="0"/>
          <w:cols w:space="720"/>
        </w:sectPr>
      </w:pPr>
    </w:p>
    <w:p w14:paraId="29016C41" w14:textId="77777777" w:rsidR="00D16BE9" w:rsidRDefault="00D16BE9">
      <w:pPr>
        <w:pStyle w:val="a8"/>
        <w:spacing w:line="300" w:lineRule="auto"/>
        <w:ind w:firstLineChars="200" w:firstLine="400"/>
        <w:rPr>
          <w:rFonts w:cs="Times New Roman"/>
          <w:sz w:val="20"/>
          <w:lang w:eastAsia="zh-CN"/>
        </w:rPr>
      </w:pPr>
    </w:p>
    <w:p w14:paraId="36A2CF2F" w14:textId="77777777" w:rsidR="00D16BE9" w:rsidRDefault="00D16BE9">
      <w:pPr>
        <w:pStyle w:val="a8"/>
        <w:spacing w:line="300" w:lineRule="auto"/>
        <w:ind w:firstLineChars="200" w:firstLine="240"/>
        <w:rPr>
          <w:rFonts w:cs="Times New Roman"/>
          <w:sz w:val="12"/>
          <w:lang w:eastAsia="zh-CN"/>
        </w:rPr>
      </w:pPr>
    </w:p>
    <w:tbl>
      <w:tblPr>
        <w:tblStyle w:val="TableNormal"/>
        <w:tblW w:w="0" w:type="auto"/>
        <w:tblInd w:w="195" w:type="dxa"/>
        <w:tblBorders>
          <w:top w:val="single" w:sz="4" w:space="0" w:color="CC99FF"/>
          <w:left w:val="single" w:sz="4" w:space="0" w:color="CC99FF"/>
          <w:bottom w:val="single" w:sz="4" w:space="0" w:color="CC99FF"/>
          <w:right w:val="single" w:sz="4" w:space="0" w:color="CC99FF"/>
          <w:insideH w:val="single" w:sz="4" w:space="0" w:color="CC99FF"/>
          <w:insideV w:val="single" w:sz="4" w:space="0" w:color="CC99FF"/>
        </w:tblBorders>
        <w:tblLayout w:type="fixed"/>
        <w:tblLook w:val="04A0" w:firstRow="1" w:lastRow="0" w:firstColumn="1" w:lastColumn="0" w:noHBand="0" w:noVBand="1"/>
      </w:tblPr>
      <w:tblGrid>
        <w:gridCol w:w="9287"/>
      </w:tblGrid>
      <w:tr w:rsidR="00D16BE9" w14:paraId="192C2150" w14:textId="77777777">
        <w:trPr>
          <w:trHeight w:val="1970"/>
        </w:trPr>
        <w:tc>
          <w:tcPr>
            <w:tcW w:w="9287" w:type="dxa"/>
            <w:shd w:val="clear" w:color="auto" w:fill="E4B8D2"/>
          </w:tcPr>
          <w:p w14:paraId="1EF30230" w14:textId="77777777" w:rsidR="00D16BE9" w:rsidRDefault="00AC4FA2">
            <w:pPr>
              <w:pStyle w:val="TableParagraph"/>
              <w:spacing w:before="0" w:line="300" w:lineRule="auto"/>
              <w:ind w:left="0" w:firstLineChars="200" w:firstLine="442"/>
              <w:jc w:val="both"/>
              <w:rPr>
                <w:rFonts w:ascii="Times New Roman" w:eastAsia="宋体" w:hAnsi="Times New Roman" w:cs="Times New Roman"/>
                <w:b/>
                <w:lang w:eastAsia="zh-CN"/>
              </w:rPr>
            </w:pPr>
            <w:r>
              <w:rPr>
                <w:rFonts w:ascii="Times New Roman" w:eastAsia="宋体" w:hAnsi="Times New Roman" w:cs="Times New Roman"/>
                <w:b/>
                <w:lang w:eastAsia="zh-CN"/>
              </w:rPr>
              <w:t>常见错误</w:t>
            </w:r>
            <w:r>
              <w:rPr>
                <w:rFonts w:ascii="Times New Roman" w:eastAsia="宋体" w:hAnsi="Times New Roman" w:cs="Times New Roman"/>
                <w:b/>
                <w:lang w:eastAsia="zh-CN"/>
              </w:rPr>
              <w:t>:</w:t>
            </w:r>
            <w:r>
              <w:rPr>
                <w:rFonts w:ascii="Times New Roman" w:eastAsia="宋体" w:hAnsi="Times New Roman" w:cs="Times New Roman"/>
                <w:b/>
                <w:lang w:eastAsia="zh-CN"/>
              </w:rPr>
              <w:t>遗漏或重复计算</w:t>
            </w:r>
            <w:r>
              <w:rPr>
                <w:rFonts w:ascii="Times New Roman" w:eastAsia="宋体" w:hAnsi="Times New Roman" w:cs="Times New Roman"/>
                <w:b/>
                <w:lang w:eastAsia="zh-CN"/>
              </w:rPr>
              <w:t>/</w:t>
            </w:r>
            <w:r>
              <w:rPr>
                <w:rFonts w:ascii="Times New Roman" w:eastAsia="宋体" w:hAnsi="Times New Roman" w:cs="Times New Roman"/>
                <w:b/>
                <w:lang w:eastAsia="zh-CN"/>
              </w:rPr>
              <w:t>回收建模</w:t>
            </w:r>
          </w:p>
          <w:p w14:paraId="6BA7A32F" w14:textId="77777777" w:rsidR="00D16BE9" w:rsidRDefault="00AC4FA2">
            <w:pPr>
              <w:pStyle w:val="TableParagraph"/>
              <w:spacing w:before="0" w:line="300" w:lineRule="auto"/>
              <w:ind w:left="0" w:firstLineChars="200" w:firstLine="420"/>
              <w:jc w:val="both"/>
              <w:rPr>
                <w:rFonts w:ascii="Times New Roman" w:eastAsia="宋体" w:hAnsi="Times New Roman" w:cs="Times New Roman"/>
                <w:lang w:eastAsia="zh-CN"/>
              </w:rPr>
            </w:pPr>
            <w:r>
              <w:rPr>
                <w:rFonts w:ascii="Times New Roman" w:eastAsia="宋体" w:hAnsi="Times New Roman" w:cs="Times New Roman"/>
                <w:sz w:val="21"/>
                <w:szCs w:val="21"/>
                <w:lang w:eastAsia="zh-CN"/>
              </w:rPr>
              <w:t>在</w:t>
            </w:r>
            <w:r>
              <w:rPr>
                <w:rFonts w:ascii="Times New Roman" w:eastAsia="宋体" w:hAnsi="Times New Roman" w:cs="Times New Roman"/>
                <w:sz w:val="21"/>
                <w:szCs w:val="21"/>
                <w:lang w:eastAsia="zh-CN"/>
              </w:rPr>
              <w:t>LCI</w:t>
            </w:r>
            <w:r>
              <w:rPr>
                <w:rFonts w:ascii="Times New Roman" w:eastAsia="宋体" w:hAnsi="Times New Roman" w:cs="Times New Roman"/>
                <w:sz w:val="21"/>
                <w:szCs w:val="21"/>
                <w:lang w:eastAsia="zh-CN"/>
              </w:rPr>
              <w:t>和生命周期评估研究的一些案例中，仍然可以看到一个错误，即忽略或重复计算回收。必须注意确保建模和背景数据的一致性，例如，避免在背景已经考虑回收的情况下，对回收进行两次建模，分别在它没有被包括在数据中的情况下，对它进行一次正确建模。</w:t>
            </w:r>
          </w:p>
        </w:tc>
      </w:tr>
    </w:tbl>
    <w:p w14:paraId="4D06A871" w14:textId="77777777" w:rsidR="00D16BE9" w:rsidRDefault="00D16BE9">
      <w:pPr>
        <w:pStyle w:val="a8"/>
        <w:spacing w:line="300" w:lineRule="auto"/>
        <w:ind w:firstLineChars="200" w:firstLine="140"/>
        <w:rPr>
          <w:rFonts w:cs="Times New Roman"/>
          <w:sz w:val="7"/>
          <w:lang w:eastAsia="zh-CN"/>
        </w:rPr>
      </w:pPr>
    </w:p>
    <w:p w14:paraId="1378E19A" w14:textId="77777777" w:rsidR="00D16BE9" w:rsidRDefault="00AC4FA2">
      <w:pPr>
        <w:pStyle w:val="60"/>
        <w:spacing w:line="300" w:lineRule="auto"/>
        <w:ind w:left="0" w:firstLineChars="200" w:firstLine="442"/>
        <w:rPr>
          <w:rFonts w:ascii="Times New Roman" w:eastAsia="宋体" w:hAnsi="Times New Roman" w:cs="Times New Roman"/>
          <w:lang w:eastAsia="zh-CN"/>
        </w:rPr>
      </w:pPr>
      <w:r>
        <w:rPr>
          <w:rFonts w:ascii="Times New Roman" w:eastAsia="宋体" w:hAnsi="Times New Roman" w:cs="Times New Roman"/>
          <w:lang w:eastAsia="zh-CN"/>
        </w:rPr>
        <w:t>关于如何正确模拟回收的争议</w:t>
      </w:r>
    </w:p>
    <w:p w14:paraId="1F738FAA" w14:textId="77777777" w:rsidR="00D16BE9" w:rsidRDefault="00AC4FA2">
      <w:pPr>
        <w:pStyle w:val="a8"/>
        <w:spacing w:line="300" w:lineRule="auto"/>
        <w:ind w:firstLineChars="200" w:firstLine="420"/>
        <w:jc w:val="both"/>
        <w:rPr>
          <w:rFonts w:cs="Times New Roman"/>
          <w:szCs w:val="21"/>
          <w:lang w:eastAsia="zh-CN"/>
        </w:rPr>
      </w:pPr>
      <w:r>
        <w:rPr>
          <w:rFonts w:cs="Times New Roman"/>
          <w:szCs w:val="21"/>
          <w:lang w:eastAsia="zh-CN"/>
        </w:rPr>
        <w:t>在过去的二十年里，如何正确地模拟回收已经被广泛地讨论过了。已经提出了许多方法。从简单的取舍，即把所有废物管理的负担和拥有有价值的次级物品的好处分配给第二个系统，到如何在第一个和第二个生命周期</w:t>
      </w:r>
      <w:r>
        <w:rPr>
          <w:rFonts w:cs="Times New Roman"/>
          <w:szCs w:val="21"/>
          <w:lang w:eastAsia="zh-CN"/>
        </w:rPr>
        <w:t>(</w:t>
      </w:r>
      <w:r>
        <w:rPr>
          <w:rFonts w:cs="Times New Roman"/>
          <w:szCs w:val="21"/>
          <w:lang w:eastAsia="zh-CN"/>
        </w:rPr>
        <w:t>以及直接或间接的后续生命周期</w:t>
      </w:r>
      <w:r>
        <w:rPr>
          <w:rFonts w:cs="Times New Roman"/>
          <w:szCs w:val="21"/>
          <w:lang w:eastAsia="zh-CN"/>
        </w:rPr>
        <w:t>)</w:t>
      </w:r>
      <w:r>
        <w:rPr>
          <w:rFonts w:cs="Times New Roman"/>
          <w:szCs w:val="21"/>
          <w:lang w:eastAsia="zh-CN"/>
        </w:rPr>
        <w:t>之间分享初级生产、废物预处理、回收步骤和废物填埋的广泛组合。其中一些方法更接近于从</w:t>
      </w:r>
      <w:r>
        <w:rPr>
          <w:rFonts w:cs="Times New Roman"/>
          <w:szCs w:val="21"/>
          <w:lang w:eastAsia="zh-CN"/>
        </w:rPr>
        <w:t>ISO</w:t>
      </w:r>
      <w:r>
        <w:rPr>
          <w:rFonts w:cs="Times New Roman"/>
          <w:szCs w:val="21"/>
          <w:lang w:eastAsia="zh-CN"/>
        </w:rPr>
        <w:t>层次结构中派生出来的。一些人</w:t>
      </w:r>
      <w:r>
        <w:rPr>
          <w:rFonts w:cs="Times New Roman"/>
          <w:szCs w:val="21"/>
          <w:lang w:eastAsia="zh-CN"/>
        </w:rPr>
        <w:t>(</w:t>
      </w:r>
      <w:r>
        <w:rPr>
          <w:rFonts w:cs="Times New Roman"/>
          <w:szCs w:val="21"/>
          <w:lang w:eastAsia="zh-CN"/>
        </w:rPr>
        <w:t>包括一些在</w:t>
      </w:r>
      <w:r>
        <w:rPr>
          <w:rFonts w:cs="Times New Roman"/>
          <w:szCs w:val="21"/>
          <w:lang w:eastAsia="zh-CN"/>
        </w:rPr>
        <w:t>ISO</w:t>
      </w:r>
      <w:r>
        <w:rPr>
          <w:rFonts w:cs="Times New Roman"/>
          <w:szCs w:val="21"/>
          <w:lang w:eastAsia="zh-CN"/>
        </w:rPr>
        <w:t>时代之前开发的人</w:t>
      </w:r>
      <w:r>
        <w:rPr>
          <w:rFonts w:cs="Times New Roman"/>
          <w:szCs w:val="21"/>
          <w:lang w:eastAsia="zh-CN"/>
        </w:rPr>
        <w:t>)</w:t>
      </w:r>
      <w:r>
        <w:rPr>
          <w:rFonts w:cs="Times New Roman"/>
          <w:szCs w:val="21"/>
          <w:lang w:eastAsia="zh-CN"/>
        </w:rPr>
        <w:t>着眼于分配的公正性，试图通过分配</w:t>
      </w:r>
      <w:r>
        <w:rPr>
          <w:rFonts w:cs="Times New Roman"/>
          <w:szCs w:val="21"/>
          <w:lang w:eastAsia="zh-CN"/>
        </w:rPr>
        <w:t>/</w:t>
      </w:r>
      <w:r>
        <w:rPr>
          <w:rFonts w:cs="Times New Roman"/>
          <w:szCs w:val="21"/>
          <w:lang w:eastAsia="zh-CN"/>
        </w:rPr>
        <w:t>替代程序为增加次级商品的使用和增加可回收性提供激励。还可以看出，关于如何模拟再循环的大多数讨论实际上是关于是否首先使用归因或后果模拟的讨论。其他问题涉及是否应普遍遵循国际标准化组织的等级制度，或者再循环方式是否应源自改善现状的目标</w:t>
      </w:r>
      <w:r>
        <w:rPr>
          <w:rFonts w:cs="Times New Roman"/>
          <w:szCs w:val="21"/>
          <w:lang w:eastAsia="zh-CN"/>
        </w:rPr>
        <w:t>(</w:t>
      </w:r>
      <w:r>
        <w:rPr>
          <w:rFonts w:cs="Times New Roman"/>
          <w:szCs w:val="21"/>
          <w:lang w:eastAsia="zh-CN"/>
        </w:rPr>
        <w:t>即实施奖励措施，分别奖励使用次级商品和改善产品的可再循环性</w:t>
      </w:r>
      <w:r>
        <w:rPr>
          <w:rFonts w:cs="Times New Roman"/>
          <w:szCs w:val="21"/>
          <w:lang w:eastAsia="zh-CN"/>
        </w:rPr>
        <w:t>)</w:t>
      </w:r>
      <w:r>
        <w:rPr>
          <w:rFonts w:cs="Times New Roman"/>
          <w:szCs w:val="21"/>
          <w:lang w:eastAsia="zh-CN"/>
        </w:rPr>
        <w:t>。</w:t>
      </w:r>
    </w:p>
    <w:p w14:paraId="2F5B2182" w14:textId="77777777" w:rsidR="00D16BE9" w:rsidRDefault="00AC4FA2">
      <w:pPr>
        <w:pStyle w:val="60"/>
        <w:spacing w:line="300" w:lineRule="auto"/>
        <w:ind w:left="0" w:firstLineChars="200" w:firstLine="442"/>
        <w:rPr>
          <w:rFonts w:ascii="Times New Roman" w:eastAsia="宋体" w:hAnsi="Times New Roman" w:cs="Times New Roman"/>
          <w:lang w:eastAsia="zh-CN"/>
        </w:rPr>
      </w:pPr>
      <w:r>
        <w:rPr>
          <w:rFonts w:ascii="Times New Roman" w:eastAsia="宋体" w:hAnsi="Times New Roman" w:cs="Times New Roman"/>
          <w:lang w:eastAsia="zh-CN"/>
        </w:rPr>
        <w:t>ILCD</w:t>
      </w:r>
      <w:r>
        <w:rPr>
          <w:rFonts w:ascii="Times New Roman" w:eastAsia="宋体" w:hAnsi="Times New Roman" w:cs="Times New Roman"/>
          <w:lang w:eastAsia="zh-CN"/>
        </w:rPr>
        <w:t>指南</w:t>
      </w:r>
      <w:r>
        <w:rPr>
          <w:rFonts w:ascii="Times New Roman" w:eastAsia="宋体" w:hAnsi="Times New Roman" w:cs="Times New Roman"/>
          <w:lang w:eastAsia="zh-CN"/>
        </w:rPr>
        <w:t>:</w:t>
      </w:r>
      <w:r>
        <w:rPr>
          <w:rFonts w:ascii="Times New Roman" w:eastAsia="宋体" w:hAnsi="Times New Roman" w:cs="Times New Roman"/>
          <w:lang w:eastAsia="zh-CN"/>
        </w:rPr>
        <w:t>面向目标的</w:t>
      </w:r>
      <w:r>
        <w:rPr>
          <w:rFonts w:ascii="Times New Roman" w:eastAsia="宋体" w:hAnsi="Times New Roman" w:cs="Times New Roman"/>
          <w:lang w:eastAsia="zh-CN"/>
        </w:rPr>
        <w:t>ISO</w:t>
      </w:r>
      <w:r>
        <w:rPr>
          <w:rFonts w:ascii="Times New Roman" w:eastAsia="宋体" w:hAnsi="Times New Roman" w:cs="Times New Roman"/>
          <w:lang w:eastAsia="zh-CN"/>
        </w:rPr>
        <w:t>体系应用</w:t>
      </w:r>
    </w:p>
    <w:p w14:paraId="56214D45" w14:textId="77777777" w:rsidR="00D16BE9" w:rsidRDefault="00AC4FA2">
      <w:pPr>
        <w:pStyle w:val="a8"/>
        <w:spacing w:line="300" w:lineRule="auto"/>
        <w:ind w:firstLineChars="200" w:firstLine="420"/>
        <w:jc w:val="both"/>
        <w:rPr>
          <w:rFonts w:cs="Times New Roman"/>
          <w:szCs w:val="21"/>
          <w:lang w:eastAsia="zh-CN"/>
        </w:rPr>
      </w:pPr>
      <w:r>
        <w:rPr>
          <w:rFonts w:cs="Times New Roman"/>
          <w:szCs w:val="21"/>
          <w:lang w:eastAsia="zh-CN"/>
        </w:rPr>
        <w:t>本文认为，适当的</w:t>
      </w:r>
      <w:r>
        <w:rPr>
          <w:rFonts w:cs="Times New Roman"/>
          <w:szCs w:val="21"/>
          <w:lang w:eastAsia="zh-CN"/>
        </w:rPr>
        <w:t>LCI</w:t>
      </w:r>
      <w:r>
        <w:rPr>
          <w:rFonts w:cs="Times New Roman"/>
          <w:szCs w:val="21"/>
          <w:lang w:eastAsia="zh-CN"/>
        </w:rPr>
        <w:t>模型条款应根据</w:t>
      </w:r>
      <w:r>
        <w:rPr>
          <w:rFonts w:cs="Times New Roman"/>
          <w:szCs w:val="21"/>
          <w:lang w:eastAsia="zh-CN"/>
        </w:rPr>
        <w:t>LCA</w:t>
      </w:r>
      <w:r>
        <w:rPr>
          <w:rFonts w:cs="Times New Roman"/>
          <w:szCs w:val="21"/>
          <w:lang w:eastAsia="zh-CN"/>
        </w:rPr>
        <w:t>生命周期评估研究目标的决策背景，通过应用</w:t>
      </w:r>
      <w:r>
        <w:rPr>
          <w:rFonts w:cs="Times New Roman"/>
          <w:szCs w:val="21"/>
          <w:lang w:eastAsia="zh-CN"/>
        </w:rPr>
        <w:t>ISO</w:t>
      </w:r>
      <w:r>
        <w:rPr>
          <w:rFonts w:cs="Times New Roman"/>
          <w:szCs w:val="21"/>
          <w:lang w:eastAsia="zh-CN"/>
        </w:rPr>
        <w:t>等级体系得出。没有自由选择，但目标限制了选择。然而，还将讨论</w:t>
      </w:r>
      <w:r>
        <w:rPr>
          <w:rFonts w:cs="Times New Roman"/>
          <w:szCs w:val="21"/>
          <w:lang w:eastAsia="zh-CN"/>
        </w:rPr>
        <w:t>ILCD</w:t>
      </w:r>
      <w:r>
        <w:rPr>
          <w:rFonts w:cs="Times New Roman"/>
          <w:szCs w:val="21"/>
          <w:lang w:eastAsia="zh-CN"/>
        </w:rPr>
        <w:t>的回收方法是否提供了适当的激励措施，以改善有关增加使用次级商品和提高产品可回收性的情况，如所示的特定案例。</w:t>
      </w:r>
    </w:p>
    <w:p w14:paraId="569E3020" w14:textId="77777777" w:rsidR="00D16BE9" w:rsidRDefault="00D16BE9">
      <w:pPr>
        <w:pStyle w:val="a8"/>
        <w:spacing w:line="300" w:lineRule="auto"/>
        <w:ind w:firstLineChars="200" w:firstLine="420"/>
        <w:rPr>
          <w:rFonts w:cs="Times New Roman"/>
          <w:szCs w:val="21"/>
          <w:lang w:eastAsia="zh-CN"/>
        </w:rPr>
      </w:pPr>
    </w:p>
    <w:tbl>
      <w:tblPr>
        <w:tblStyle w:val="TableNormal"/>
        <w:tblW w:w="0" w:type="auto"/>
        <w:tblInd w:w="204" w:type="dxa"/>
        <w:tblBorders>
          <w:top w:val="single" w:sz="12" w:space="0" w:color="6464FF"/>
          <w:left w:val="single" w:sz="12" w:space="0" w:color="6464FF"/>
          <w:bottom w:val="single" w:sz="12" w:space="0" w:color="6464FF"/>
          <w:right w:val="single" w:sz="12" w:space="0" w:color="6464FF"/>
          <w:insideH w:val="single" w:sz="12" w:space="0" w:color="6464FF"/>
          <w:insideV w:val="single" w:sz="12" w:space="0" w:color="6464FF"/>
        </w:tblBorders>
        <w:tblLayout w:type="fixed"/>
        <w:tblLook w:val="04A0" w:firstRow="1" w:lastRow="0" w:firstColumn="1" w:lastColumn="0" w:noHBand="0" w:noVBand="1"/>
      </w:tblPr>
      <w:tblGrid>
        <w:gridCol w:w="9319"/>
      </w:tblGrid>
      <w:tr w:rsidR="00D16BE9" w14:paraId="1176B0BC" w14:textId="77777777">
        <w:trPr>
          <w:trHeight w:val="3103"/>
        </w:trPr>
        <w:tc>
          <w:tcPr>
            <w:tcW w:w="9319" w:type="dxa"/>
            <w:tcBorders>
              <w:left w:val="single" w:sz="18" w:space="0" w:color="6464FF"/>
            </w:tcBorders>
            <w:shd w:val="clear" w:color="auto" w:fill="E3E6FB"/>
          </w:tcPr>
          <w:p w14:paraId="0DA91039" w14:textId="77777777" w:rsidR="00D16BE9" w:rsidRDefault="00AC4FA2">
            <w:pPr>
              <w:pStyle w:val="TableParagraph"/>
              <w:spacing w:before="0" w:line="300" w:lineRule="auto"/>
              <w:ind w:left="0" w:firstLineChars="200" w:firstLine="442"/>
              <w:jc w:val="both"/>
              <w:rPr>
                <w:rFonts w:ascii="Times New Roman" w:eastAsia="宋体" w:hAnsi="Times New Roman" w:cs="Times New Roman"/>
                <w:b/>
                <w:lang w:eastAsia="zh-CN"/>
              </w:rPr>
            </w:pPr>
            <w:r>
              <w:rPr>
                <w:rFonts w:ascii="Times New Roman" w:eastAsia="宋体" w:hAnsi="Times New Roman" w:cs="Times New Roman"/>
                <w:b/>
                <w:lang w:eastAsia="zh-CN"/>
              </w:rPr>
              <w:t>术语和概念</w:t>
            </w:r>
            <w:r>
              <w:rPr>
                <w:rFonts w:ascii="Times New Roman" w:eastAsia="宋体" w:hAnsi="Times New Roman" w:cs="Times New Roman"/>
                <w:b/>
                <w:lang w:eastAsia="zh-CN"/>
              </w:rPr>
              <w:t>:ISO 14044:2006</w:t>
            </w:r>
            <w:r>
              <w:rPr>
                <w:rFonts w:ascii="Times New Roman" w:eastAsia="宋体" w:hAnsi="Times New Roman" w:cs="Times New Roman"/>
                <w:b/>
                <w:lang w:eastAsia="zh-CN"/>
              </w:rPr>
              <w:t>的再循环</w:t>
            </w:r>
          </w:p>
          <w:p w14:paraId="29E010F5" w14:textId="77777777" w:rsidR="00D16BE9" w:rsidRDefault="00AC4FA2">
            <w:pPr>
              <w:pStyle w:val="TableParagraph"/>
              <w:spacing w:before="0" w:line="300" w:lineRule="auto"/>
              <w:ind w:left="0" w:firstLineChars="200" w:firstLine="420"/>
              <w:jc w:val="both"/>
              <w:rPr>
                <w:rFonts w:ascii="Times New Roman" w:eastAsia="宋体" w:hAnsi="Times New Roman" w:cs="Times New Roman"/>
                <w:sz w:val="21"/>
                <w:szCs w:val="21"/>
                <w:lang w:eastAsia="zh-CN"/>
              </w:rPr>
            </w:pPr>
            <w:r>
              <w:rPr>
                <w:rFonts w:ascii="Times New Roman" w:eastAsia="宋体" w:hAnsi="Times New Roman" w:cs="Times New Roman"/>
                <w:sz w:val="21"/>
                <w:szCs w:val="21"/>
                <w:lang w:eastAsia="zh-CN"/>
              </w:rPr>
              <w:t>ISO 14044:2006</w:t>
            </w:r>
            <w:r>
              <w:rPr>
                <w:rFonts w:ascii="Times New Roman" w:eastAsia="宋体" w:hAnsi="Times New Roman" w:cs="Times New Roman"/>
                <w:sz w:val="21"/>
                <w:szCs w:val="21"/>
                <w:lang w:eastAsia="zh-CN"/>
              </w:rPr>
              <w:t>表示，分配等级也适用于回收情况。明确了在再循环的情况下，系统边界的绘制</w:t>
            </w:r>
            <w:r>
              <w:rPr>
                <w:rFonts w:ascii="Times New Roman" w:eastAsia="宋体" w:hAnsi="Times New Roman" w:cs="Times New Roman"/>
                <w:sz w:val="21"/>
                <w:szCs w:val="21"/>
                <w:lang w:eastAsia="zh-CN"/>
              </w:rPr>
              <w:t>(</w:t>
            </w:r>
            <w:r>
              <w:rPr>
                <w:rFonts w:ascii="Times New Roman" w:eastAsia="宋体" w:hAnsi="Times New Roman" w:cs="Times New Roman"/>
                <w:sz w:val="21"/>
                <w:szCs w:val="21"/>
                <w:lang w:eastAsia="zh-CN"/>
              </w:rPr>
              <w:t>在第一个和随后的生命周期之间</w:t>
            </w:r>
            <w:r>
              <w:rPr>
                <w:rFonts w:ascii="Times New Roman" w:eastAsia="宋体" w:hAnsi="Times New Roman" w:cs="Times New Roman"/>
                <w:sz w:val="21"/>
                <w:szCs w:val="21"/>
                <w:lang w:eastAsia="zh-CN"/>
              </w:rPr>
              <w:t>)</w:t>
            </w:r>
            <w:r>
              <w:rPr>
                <w:rFonts w:ascii="Times New Roman" w:eastAsia="宋体" w:hAnsi="Times New Roman" w:cs="Times New Roman"/>
                <w:sz w:val="21"/>
                <w:szCs w:val="21"/>
                <w:lang w:eastAsia="zh-CN"/>
              </w:rPr>
              <w:t>需要特别注意和证明。此外</w:t>
            </w:r>
            <w:r>
              <w:rPr>
                <w:rFonts w:ascii="Times New Roman" w:eastAsia="宋体" w:hAnsi="Times New Roman" w:cs="Times New Roman"/>
                <w:sz w:val="21"/>
                <w:szCs w:val="21"/>
                <w:lang w:eastAsia="zh-CN"/>
              </w:rPr>
              <w:t>(</w:t>
            </w:r>
            <w:r>
              <w:rPr>
                <w:rFonts w:ascii="Times New Roman" w:eastAsia="宋体" w:hAnsi="Times New Roman" w:cs="Times New Roman"/>
                <w:sz w:val="21"/>
                <w:szCs w:val="21"/>
                <w:lang w:eastAsia="zh-CN"/>
              </w:rPr>
              <w:t>含蓄地指的是应用替代的那些情况</w:t>
            </w:r>
            <w:r>
              <w:rPr>
                <w:rFonts w:ascii="Times New Roman" w:eastAsia="宋体" w:hAnsi="Times New Roman" w:cs="Times New Roman"/>
                <w:sz w:val="21"/>
                <w:szCs w:val="21"/>
                <w:lang w:eastAsia="zh-CN"/>
              </w:rPr>
              <w:t>),</w:t>
            </w:r>
            <w:r>
              <w:rPr>
                <w:rFonts w:ascii="Times New Roman" w:eastAsia="宋体" w:hAnsi="Times New Roman" w:cs="Times New Roman"/>
                <w:sz w:val="21"/>
                <w:szCs w:val="21"/>
                <w:lang w:eastAsia="zh-CN"/>
              </w:rPr>
              <w:t>必须考虑到次要货物固有特性的任何变化。</w:t>
            </w:r>
          </w:p>
          <w:p w14:paraId="13F74DF7" w14:textId="77777777" w:rsidR="00D16BE9" w:rsidRDefault="00AC4FA2">
            <w:pPr>
              <w:pStyle w:val="TableParagraph"/>
              <w:spacing w:before="0" w:line="300" w:lineRule="auto"/>
              <w:ind w:left="0" w:firstLineChars="200" w:firstLine="420"/>
              <w:jc w:val="both"/>
              <w:rPr>
                <w:rFonts w:ascii="Times New Roman" w:eastAsia="宋体" w:hAnsi="Times New Roman" w:cs="Times New Roman"/>
                <w:lang w:eastAsia="zh-CN"/>
              </w:rPr>
            </w:pPr>
            <w:r>
              <w:rPr>
                <w:rFonts w:ascii="Times New Roman" w:eastAsia="宋体" w:hAnsi="Times New Roman" w:cs="Times New Roman"/>
                <w:sz w:val="21"/>
                <w:szCs w:val="21"/>
                <w:lang w:eastAsia="zh-CN"/>
              </w:rPr>
              <w:t>作为分配标准</w:t>
            </w:r>
            <w:r>
              <w:rPr>
                <w:rFonts w:ascii="Times New Roman" w:eastAsia="宋体" w:hAnsi="Times New Roman" w:cs="Times New Roman"/>
                <w:sz w:val="21"/>
                <w:szCs w:val="21"/>
                <w:lang w:eastAsia="zh-CN"/>
              </w:rPr>
              <w:t>(</w:t>
            </w:r>
            <w:r>
              <w:rPr>
                <w:rFonts w:ascii="Times New Roman" w:eastAsia="宋体" w:hAnsi="Times New Roman" w:cs="Times New Roman"/>
                <w:sz w:val="21"/>
                <w:szCs w:val="21"/>
                <w:lang w:eastAsia="zh-CN"/>
              </w:rPr>
              <w:t>隐含地指属性模型的情况和分配的应用</w:t>
            </w:r>
            <w:r>
              <w:rPr>
                <w:rFonts w:ascii="Times New Roman" w:eastAsia="宋体" w:hAnsi="Times New Roman" w:cs="Times New Roman"/>
                <w:sz w:val="21"/>
                <w:szCs w:val="21"/>
                <w:lang w:eastAsia="zh-CN"/>
              </w:rPr>
              <w:t>)</w:t>
            </w:r>
            <w:r>
              <w:rPr>
                <w:rFonts w:ascii="Times New Roman" w:eastAsia="宋体" w:hAnsi="Times New Roman" w:cs="Times New Roman"/>
                <w:sz w:val="21"/>
                <w:szCs w:val="21"/>
                <w:lang w:eastAsia="zh-CN"/>
              </w:rPr>
              <w:t>，应使用以下标准</w:t>
            </w:r>
            <w:r>
              <w:rPr>
                <w:rFonts w:ascii="Times New Roman" w:eastAsia="宋体" w:hAnsi="Times New Roman" w:cs="Times New Roman"/>
                <w:sz w:val="21"/>
                <w:szCs w:val="21"/>
                <w:lang w:eastAsia="zh-CN"/>
              </w:rPr>
              <w:t>:</w:t>
            </w:r>
            <w:r>
              <w:rPr>
                <w:rFonts w:ascii="Times New Roman" w:eastAsia="宋体" w:hAnsi="Times New Roman" w:cs="Times New Roman"/>
                <w:sz w:val="21"/>
                <w:szCs w:val="21"/>
                <w:lang w:eastAsia="zh-CN"/>
              </w:rPr>
              <w:t>物理特性</w:t>
            </w:r>
            <w:r>
              <w:rPr>
                <w:rFonts w:ascii="Times New Roman" w:eastAsia="宋体" w:hAnsi="Times New Roman" w:cs="Times New Roman"/>
                <w:sz w:val="21"/>
                <w:szCs w:val="21"/>
                <w:lang w:eastAsia="zh-CN"/>
              </w:rPr>
              <w:t>(</w:t>
            </w:r>
            <w:r>
              <w:rPr>
                <w:rFonts w:ascii="Times New Roman" w:eastAsia="宋体" w:hAnsi="Times New Roman" w:cs="Times New Roman"/>
                <w:sz w:val="21"/>
                <w:szCs w:val="21"/>
                <w:lang w:eastAsia="zh-CN"/>
              </w:rPr>
              <w:t>如质量</w:t>
            </w:r>
            <w:r>
              <w:rPr>
                <w:rFonts w:ascii="Times New Roman" w:eastAsia="宋体" w:hAnsi="Times New Roman" w:cs="Times New Roman"/>
                <w:sz w:val="21"/>
                <w:szCs w:val="21"/>
                <w:lang w:eastAsia="zh-CN"/>
              </w:rPr>
              <w:t>)</w:t>
            </w:r>
            <w:r>
              <w:rPr>
                <w:rFonts w:ascii="Times New Roman" w:eastAsia="宋体" w:hAnsi="Times New Roman" w:cs="Times New Roman"/>
                <w:sz w:val="21"/>
                <w:szCs w:val="21"/>
                <w:lang w:eastAsia="zh-CN"/>
              </w:rPr>
              <w:t>、经济价值</w:t>
            </w:r>
            <w:r>
              <w:rPr>
                <w:rFonts w:ascii="Times New Roman" w:eastAsia="宋体" w:hAnsi="Times New Roman" w:cs="Times New Roman"/>
                <w:sz w:val="21"/>
                <w:szCs w:val="21"/>
                <w:lang w:eastAsia="zh-CN"/>
              </w:rPr>
              <w:t>(</w:t>
            </w:r>
            <w:r>
              <w:rPr>
                <w:rFonts w:ascii="Times New Roman" w:eastAsia="宋体" w:hAnsi="Times New Roman" w:cs="Times New Roman"/>
                <w:sz w:val="21"/>
                <w:szCs w:val="21"/>
                <w:lang w:eastAsia="zh-CN"/>
              </w:rPr>
              <w:t>次级产品与初级产品的价格比</w:t>
            </w:r>
            <w:r>
              <w:rPr>
                <w:rFonts w:ascii="Times New Roman" w:eastAsia="宋体" w:hAnsi="Times New Roman" w:cs="Times New Roman"/>
                <w:sz w:val="21"/>
                <w:szCs w:val="21"/>
                <w:lang w:eastAsia="zh-CN"/>
              </w:rPr>
              <w:t>)</w:t>
            </w:r>
            <w:r>
              <w:rPr>
                <w:rFonts w:ascii="Times New Roman" w:eastAsia="宋体" w:hAnsi="Times New Roman" w:cs="Times New Roman"/>
                <w:sz w:val="21"/>
                <w:szCs w:val="21"/>
                <w:lang w:eastAsia="zh-CN"/>
              </w:rPr>
              <w:t>、次级产品的后续使用次数。</w:t>
            </w:r>
          </w:p>
        </w:tc>
      </w:tr>
    </w:tbl>
    <w:p w14:paraId="1166D206" w14:textId="77777777" w:rsidR="00D16BE9" w:rsidRDefault="00AC4FA2">
      <w:pPr>
        <w:pStyle w:val="60"/>
        <w:spacing w:line="300" w:lineRule="auto"/>
        <w:ind w:left="0" w:firstLineChars="200" w:firstLine="442"/>
        <w:rPr>
          <w:rFonts w:ascii="Times New Roman" w:eastAsia="宋体" w:hAnsi="Times New Roman" w:cs="Times New Roman"/>
          <w:lang w:eastAsia="zh-CN"/>
        </w:rPr>
      </w:pPr>
      <w:r>
        <w:rPr>
          <w:rFonts w:ascii="Times New Roman" w:eastAsia="宋体" w:hAnsi="Times New Roman" w:cs="Times New Roman"/>
          <w:lang w:eastAsia="zh-CN"/>
        </w:rPr>
        <w:t>再循环的属性模型</w:t>
      </w:r>
    </w:p>
    <w:p w14:paraId="3093ECB9" w14:textId="77777777" w:rsidR="00D16BE9" w:rsidRDefault="00AC4FA2">
      <w:pPr>
        <w:pStyle w:val="a8"/>
        <w:spacing w:line="300" w:lineRule="auto"/>
        <w:ind w:firstLineChars="200" w:firstLine="420"/>
        <w:jc w:val="both"/>
        <w:rPr>
          <w:rFonts w:cs="Times New Roman"/>
          <w:szCs w:val="21"/>
          <w:lang w:eastAsia="zh-CN"/>
        </w:rPr>
      </w:pPr>
      <w:r>
        <w:rPr>
          <w:rFonts w:cs="Times New Roman"/>
          <w:szCs w:val="21"/>
          <w:lang w:eastAsia="zh-CN"/>
        </w:rPr>
        <w:t>从归属</w:t>
      </w:r>
      <w:r>
        <w:rPr>
          <w:rFonts w:cs="Times New Roman"/>
          <w:szCs w:val="21"/>
          <w:lang w:eastAsia="zh-CN"/>
        </w:rPr>
        <w:t>LCI</w:t>
      </w:r>
      <w:r>
        <w:rPr>
          <w:rFonts w:cs="Times New Roman"/>
          <w:szCs w:val="21"/>
          <w:lang w:eastAsia="zh-CN"/>
        </w:rPr>
        <w:t>模型的角度来看，</w:t>
      </w:r>
      <w:proofErr w:type="gramStart"/>
      <w:r>
        <w:rPr>
          <w:rFonts w:cs="Times New Roman"/>
          <w:szCs w:val="21"/>
          <w:lang w:eastAsia="zh-CN"/>
        </w:rPr>
        <w:t>向产生</w:t>
      </w:r>
      <w:proofErr w:type="gramEnd"/>
      <w:r>
        <w:rPr>
          <w:rFonts w:cs="Times New Roman"/>
          <w:szCs w:val="21"/>
          <w:lang w:eastAsia="zh-CN"/>
        </w:rPr>
        <w:t>废物或报废产品的系统和使用次级产品的系统分配相应的库存份额</w:t>
      </w:r>
      <w:r>
        <w:rPr>
          <w:rFonts w:cs="Times New Roman"/>
          <w:szCs w:val="21"/>
          <w:lang w:eastAsia="zh-CN"/>
        </w:rPr>
        <w:t>(</w:t>
      </w:r>
      <w:r>
        <w:rPr>
          <w:rFonts w:cs="Times New Roman"/>
          <w:szCs w:val="21"/>
          <w:lang w:eastAsia="zh-CN"/>
        </w:rPr>
        <w:t>如排放、消耗品等</w:t>
      </w:r>
      <w:r>
        <w:rPr>
          <w:rFonts w:cs="Times New Roman"/>
          <w:szCs w:val="21"/>
          <w:lang w:eastAsia="zh-CN"/>
        </w:rPr>
        <w:t>)</w:t>
      </w:r>
      <w:r>
        <w:rPr>
          <w:rFonts w:cs="Times New Roman"/>
          <w:szCs w:val="21"/>
          <w:lang w:eastAsia="zh-CN"/>
        </w:rPr>
        <w:t>是合适的。</w:t>
      </w:r>
      <w:r>
        <w:rPr>
          <w:rFonts w:cs="Times New Roman"/>
          <w:szCs w:val="21"/>
          <w:lang w:eastAsia="zh-CN"/>
        </w:rPr>
        <w:t>).</w:t>
      </w:r>
    </w:p>
    <w:p w14:paraId="35ED460E" w14:textId="77777777" w:rsidR="00D16BE9" w:rsidRDefault="00D16BE9">
      <w:pPr>
        <w:spacing w:line="300" w:lineRule="auto"/>
        <w:ind w:firstLine="420"/>
        <w:rPr>
          <w:rFonts w:eastAsia="宋体" w:cs="Times New Roman"/>
        </w:rPr>
        <w:sectPr w:rsidR="00D16BE9">
          <w:headerReference w:type="default" r:id="rId143"/>
          <w:footerReference w:type="default" r:id="rId144"/>
          <w:pgSz w:w="11910" w:h="16840"/>
          <w:pgMar w:top="1040" w:right="1160" w:bottom="1040" w:left="1120" w:header="835" w:footer="852" w:gutter="0"/>
          <w:cols w:space="720"/>
        </w:sectPr>
      </w:pPr>
    </w:p>
    <w:p w14:paraId="6AA5608C" w14:textId="77777777" w:rsidR="00D16BE9" w:rsidRDefault="00D16BE9">
      <w:pPr>
        <w:pStyle w:val="a8"/>
        <w:spacing w:line="300" w:lineRule="auto"/>
        <w:ind w:firstLineChars="200" w:firstLine="460"/>
        <w:rPr>
          <w:rFonts w:cs="Times New Roman"/>
          <w:sz w:val="23"/>
          <w:lang w:eastAsia="zh-CN"/>
        </w:rPr>
      </w:pPr>
    </w:p>
    <w:p w14:paraId="6575D66A" w14:textId="77777777" w:rsidR="00D16BE9" w:rsidRDefault="00AC4FA2">
      <w:pPr>
        <w:pStyle w:val="a8"/>
        <w:spacing w:line="300" w:lineRule="auto"/>
        <w:ind w:firstLineChars="200" w:firstLine="420"/>
        <w:jc w:val="both"/>
        <w:rPr>
          <w:rFonts w:cs="Times New Roman"/>
          <w:szCs w:val="21"/>
          <w:lang w:eastAsia="zh-CN"/>
        </w:rPr>
      </w:pPr>
      <w:r>
        <w:rPr>
          <w:rFonts w:cs="Times New Roman"/>
          <w:szCs w:val="21"/>
          <w:lang w:eastAsia="zh-CN"/>
        </w:rPr>
        <w:t>重要的是，严格地说，分配不是在第一个和第二个生命周期之间进行的，而是在两个共同功能之间进行的，即再利用、再循环或回收的物品为初级产品执行一次，为作为次级产品的其他产品执行一次。</w:t>
      </w:r>
    </w:p>
    <w:p w14:paraId="74AF8E80" w14:textId="77777777" w:rsidR="00D16BE9" w:rsidRDefault="00AC4FA2">
      <w:pPr>
        <w:pStyle w:val="a8"/>
        <w:spacing w:line="300" w:lineRule="auto"/>
        <w:ind w:firstLineChars="200" w:firstLine="420"/>
        <w:jc w:val="both"/>
        <w:rPr>
          <w:rFonts w:cs="Times New Roman"/>
          <w:szCs w:val="21"/>
          <w:lang w:eastAsia="zh-CN"/>
        </w:rPr>
      </w:pPr>
      <w:r>
        <w:rPr>
          <w:rFonts w:cs="Times New Roman"/>
          <w:szCs w:val="21"/>
          <w:lang w:eastAsia="zh-CN"/>
        </w:rPr>
        <w:t>注意，作为前面的步骤，真正的接合过程</w:t>
      </w:r>
      <w:r>
        <w:rPr>
          <w:rFonts w:cs="Times New Roman"/>
          <w:szCs w:val="21"/>
          <w:lang w:eastAsia="zh-CN"/>
        </w:rPr>
        <w:t>(</w:t>
      </w:r>
      <w:r>
        <w:rPr>
          <w:rFonts w:cs="Times New Roman"/>
          <w:szCs w:val="21"/>
          <w:lang w:eastAsia="zh-CN"/>
        </w:rPr>
        <w:t>参见</w:t>
      </w:r>
      <w:r w:rsidR="00000000">
        <w:fldChar w:fldCharType="begin"/>
      </w:r>
      <w:r w:rsidR="00000000">
        <w:rPr>
          <w:lang w:eastAsia="zh-CN"/>
        </w:rPr>
        <w:instrText>HYPERLINK \l "_bookmark19"</w:instrText>
      </w:r>
      <w:r w:rsidR="00000000">
        <w:fldChar w:fldCharType="separate"/>
      </w:r>
      <w:r>
        <w:rPr>
          <w:rFonts w:cs="Times New Roman"/>
          <w:szCs w:val="21"/>
          <w:lang w:eastAsia="zh-CN"/>
        </w:rPr>
        <w:t>Figure 29</w:t>
      </w:r>
      <w:r w:rsidR="00000000">
        <w:rPr>
          <w:rFonts w:cs="Times New Roman"/>
          <w:szCs w:val="21"/>
          <w:lang w:eastAsia="zh-CN"/>
        </w:rPr>
        <w:fldChar w:fldCharType="end"/>
      </w:r>
      <w:r>
        <w:rPr>
          <w:rFonts w:cs="Times New Roman"/>
          <w:szCs w:val="21"/>
          <w:lang w:eastAsia="zh-CN"/>
        </w:rPr>
        <w:t>)</w:t>
      </w:r>
      <w:r>
        <w:rPr>
          <w:rFonts w:cs="Times New Roman"/>
          <w:szCs w:val="21"/>
          <w:lang w:eastAsia="zh-CN"/>
        </w:rPr>
        <w:t>需要针对所有情况进行识别。</w:t>
      </w:r>
    </w:p>
    <w:p w14:paraId="0DFAB738" w14:textId="77777777" w:rsidR="00D16BE9" w:rsidRDefault="00AC4FA2">
      <w:pPr>
        <w:pStyle w:val="60"/>
        <w:spacing w:line="300" w:lineRule="auto"/>
        <w:ind w:left="0" w:firstLineChars="200" w:firstLine="442"/>
        <w:rPr>
          <w:rFonts w:ascii="Times New Roman" w:eastAsia="宋体" w:hAnsi="Times New Roman" w:cs="Times New Roman"/>
          <w:lang w:eastAsia="zh-CN"/>
        </w:rPr>
      </w:pPr>
      <w:r>
        <w:rPr>
          <w:rFonts w:ascii="Times New Roman" w:eastAsia="宋体" w:hAnsi="Times New Roman" w:cs="Times New Roman"/>
          <w:lang w:eastAsia="zh-CN"/>
        </w:rPr>
        <w:t>再循环的后果模型</w:t>
      </w:r>
    </w:p>
    <w:p w14:paraId="6653966A" w14:textId="77777777" w:rsidR="00D16BE9" w:rsidRDefault="00AC4FA2">
      <w:pPr>
        <w:pStyle w:val="a8"/>
        <w:spacing w:line="300" w:lineRule="auto"/>
        <w:ind w:firstLineChars="200" w:firstLine="420"/>
        <w:jc w:val="both"/>
        <w:rPr>
          <w:rFonts w:cs="Times New Roman"/>
          <w:szCs w:val="21"/>
          <w:lang w:eastAsia="zh-CN"/>
        </w:rPr>
      </w:pPr>
      <w:r>
        <w:rPr>
          <w:rFonts w:cs="Times New Roman"/>
          <w:szCs w:val="21"/>
          <w:lang w:eastAsia="zh-CN"/>
        </w:rPr>
        <w:t>从后果建模的角度来看，建模是为了反映回收的后果。这意味着它必须在最适当的程度上鼓励回收</w:t>
      </w:r>
      <w:r>
        <w:rPr>
          <w:rFonts w:cs="Times New Roman"/>
          <w:szCs w:val="21"/>
          <w:lang w:eastAsia="zh-CN"/>
        </w:rPr>
        <w:t>(</w:t>
      </w:r>
      <w:r>
        <w:rPr>
          <w:rFonts w:cs="Times New Roman"/>
          <w:szCs w:val="21"/>
          <w:lang w:eastAsia="zh-CN"/>
        </w:rPr>
        <w:t>数量和质量</w:t>
      </w:r>
      <w:r>
        <w:rPr>
          <w:rFonts w:cs="Times New Roman"/>
          <w:szCs w:val="21"/>
          <w:lang w:eastAsia="zh-CN"/>
        </w:rPr>
        <w:t>)</w:t>
      </w:r>
      <w:r>
        <w:rPr>
          <w:rFonts w:cs="Times New Roman"/>
          <w:szCs w:val="21"/>
          <w:lang w:eastAsia="zh-CN"/>
        </w:rPr>
        <w:t>和使用次级产品</w:t>
      </w:r>
      <w:r>
        <w:rPr>
          <w:rFonts w:cs="Times New Roman"/>
          <w:szCs w:val="21"/>
          <w:lang w:eastAsia="zh-CN"/>
        </w:rPr>
        <w:t>(</w:t>
      </w:r>
      <w:r>
        <w:rPr>
          <w:rFonts w:cs="Times New Roman"/>
          <w:szCs w:val="21"/>
          <w:lang w:eastAsia="zh-CN"/>
        </w:rPr>
        <w:t>数量和质量也是如此，例如在高价值应用中，替代高价值初级产品</w:t>
      </w:r>
      <w:r>
        <w:rPr>
          <w:rFonts w:cs="Times New Roman"/>
          <w:szCs w:val="21"/>
          <w:lang w:eastAsia="zh-CN"/>
        </w:rPr>
        <w:t>)</w:t>
      </w:r>
      <w:r>
        <w:rPr>
          <w:rFonts w:cs="Times New Roman"/>
          <w:szCs w:val="21"/>
          <w:lang w:eastAsia="zh-CN"/>
        </w:rPr>
        <w:t>。在结果建模的情况下，将确定被取代的工艺组合，并计入其避免的生产。这在第二章中有详细说明</w:t>
      </w:r>
      <w:r w:rsidR="00000000">
        <w:fldChar w:fldCharType="begin"/>
      </w:r>
      <w:r w:rsidR="00000000">
        <w:rPr>
          <w:lang w:eastAsia="zh-CN"/>
        </w:rPr>
        <w:instrText>HYPERLINK \l "_bookmark27"</w:instrText>
      </w:r>
      <w:r w:rsidR="00000000">
        <w:fldChar w:fldCharType="separate"/>
      </w:r>
      <w:r>
        <w:rPr>
          <w:rFonts w:cs="Times New Roman"/>
          <w:szCs w:val="21"/>
          <w:lang w:eastAsia="zh-CN"/>
        </w:rPr>
        <w:t>14.5</w:t>
      </w:r>
      <w:r w:rsidR="00000000">
        <w:rPr>
          <w:rFonts w:cs="Times New Roman"/>
          <w:szCs w:val="21"/>
          <w:lang w:eastAsia="zh-CN"/>
        </w:rPr>
        <w:fldChar w:fldCharType="end"/>
      </w:r>
      <w:r>
        <w:rPr>
          <w:rFonts w:cs="Times New Roman"/>
          <w:szCs w:val="21"/>
          <w:lang w:eastAsia="zh-CN"/>
        </w:rPr>
        <w:t>。</w:t>
      </w:r>
    </w:p>
    <w:p w14:paraId="2FBE4DC1" w14:textId="77777777" w:rsidR="00D16BE9" w:rsidRDefault="00AC4FA2">
      <w:pPr>
        <w:pStyle w:val="a8"/>
        <w:spacing w:line="300" w:lineRule="auto"/>
        <w:ind w:firstLineChars="200" w:firstLine="420"/>
        <w:jc w:val="both"/>
        <w:rPr>
          <w:rFonts w:cs="Times New Roman"/>
          <w:szCs w:val="21"/>
          <w:lang w:eastAsia="zh-CN"/>
        </w:rPr>
      </w:pPr>
      <w:r>
        <w:rPr>
          <w:rFonts w:cs="Times New Roman"/>
          <w:szCs w:val="21"/>
          <w:lang w:eastAsia="zh-CN"/>
        </w:rPr>
        <w:t>请注意，对于再利用</w:t>
      </w:r>
      <w:r>
        <w:rPr>
          <w:rFonts w:cs="Times New Roman"/>
          <w:szCs w:val="21"/>
          <w:lang w:eastAsia="zh-CN"/>
        </w:rPr>
        <w:t>/</w:t>
      </w:r>
      <w:r>
        <w:rPr>
          <w:rFonts w:cs="Times New Roman"/>
          <w:szCs w:val="21"/>
          <w:lang w:eastAsia="zh-CN"/>
        </w:rPr>
        <w:t>再循环</w:t>
      </w:r>
      <w:r>
        <w:rPr>
          <w:rFonts w:cs="Times New Roman"/>
          <w:szCs w:val="21"/>
          <w:lang w:eastAsia="zh-CN"/>
        </w:rPr>
        <w:t>/</w:t>
      </w:r>
      <w:r>
        <w:rPr>
          <w:rFonts w:cs="Times New Roman"/>
          <w:szCs w:val="21"/>
          <w:lang w:eastAsia="zh-CN"/>
        </w:rPr>
        <w:t>回收的后续建模，真实的联合流程</w:t>
      </w:r>
      <w:r>
        <w:rPr>
          <w:rFonts w:cs="Times New Roman"/>
          <w:szCs w:val="21"/>
          <w:lang w:eastAsia="zh-CN"/>
        </w:rPr>
        <w:t>(</w:t>
      </w:r>
      <w:r>
        <w:rPr>
          <w:rFonts w:cs="Times New Roman"/>
          <w:szCs w:val="21"/>
          <w:lang w:eastAsia="zh-CN"/>
        </w:rPr>
        <w:t>参见</w:t>
      </w:r>
      <w:r w:rsidR="00000000">
        <w:fldChar w:fldCharType="begin"/>
      </w:r>
      <w:r w:rsidR="00000000">
        <w:rPr>
          <w:lang w:eastAsia="zh-CN"/>
        </w:rPr>
        <w:instrText>HYPERLINK \l "_bookmark19"</w:instrText>
      </w:r>
      <w:r w:rsidR="00000000">
        <w:fldChar w:fldCharType="separate"/>
      </w:r>
      <w:r>
        <w:rPr>
          <w:rFonts w:cs="Times New Roman"/>
          <w:szCs w:val="21"/>
          <w:lang w:eastAsia="zh-CN"/>
        </w:rPr>
        <w:t>Figure 29</w:t>
      </w:r>
      <w:r w:rsidR="00000000">
        <w:rPr>
          <w:rFonts w:cs="Times New Roman"/>
          <w:szCs w:val="21"/>
          <w:lang w:eastAsia="zh-CN"/>
        </w:rPr>
        <w:fldChar w:fldCharType="end"/>
      </w:r>
      <w:r>
        <w:rPr>
          <w:rFonts w:cs="Times New Roman"/>
          <w:szCs w:val="21"/>
          <w:lang w:eastAsia="zh-CN"/>
        </w:rPr>
        <w:t>)</w:t>
      </w:r>
      <w:r>
        <w:rPr>
          <w:rFonts w:cs="Times New Roman"/>
          <w:szCs w:val="21"/>
          <w:lang w:eastAsia="zh-CN"/>
        </w:rPr>
        <w:t>需要鉴定。</w:t>
      </w:r>
    </w:p>
    <w:p w14:paraId="32B9B882" w14:textId="77777777" w:rsidR="00D16BE9" w:rsidRDefault="00AC4FA2">
      <w:pPr>
        <w:pStyle w:val="a8"/>
        <w:spacing w:line="300" w:lineRule="auto"/>
        <w:ind w:firstLineChars="200" w:firstLine="420"/>
        <w:jc w:val="both"/>
        <w:rPr>
          <w:rFonts w:cs="Times New Roman"/>
          <w:szCs w:val="21"/>
          <w:lang w:eastAsia="zh-CN"/>
        </w:rPr>
      </w:pPr>
      <w:r>
        <w:rPr>
          <w:rFonts w:cs="Times New Roman"/>
          <w:szCs w:val="21"/>
          <w:lang w:eastAsia="zh-CN"/>
        </w:rPr>
        <w:t>在制定如何根据</w:t>
      </w:r>
      <w:r>
        <w:rPr>
          <w:rFonts w:cs="Times New Roman"/>
          <w:szCs w:val="21"/>
          <w:lang w:eastAsia="zh-CN"/>
        </w:rPr>
        <w:t>LCA</w:t>
      </w:r>
      <w:r>
        <w:rPr>
          <w:rFonts w:cs="Times New Roman"/>
          <w:szCs w:val="21"/>
          <w:lang w:eastAsia="zh-CN"/>
        </w:rPr>
        <w:t>生命周期评估研究的目标和范围对回收进行建模的指南之前，将解释两种主要的不同回收情况</w:t>
      </w:r>
      <w:r>
        <w:rPr>
          <w:rFonts w:cs="Times New Roman"/>
          <w:szCs w:val="21"/>
          <w:lang w:eastAsia="zh-CN"/>
        </w:rPr>
        <w:t>(“</w:t>
      </w:r>
      <w:r>
        <w:rPr>
          <w:rFonts w:cs="Times New Roman"/>
          <w:szCs w:val="21"/>
          <w:lang w:eastAsia="zh-CN"/>
        </w:rPr>
        <w:t>闭环</w:t>
      </w:r>
      <w:r>
        <w:rPr>
          <w:rFonts w:cs="Times New Roman"/>
          <w:szCs w:val="21"/>
          <w:lang w:eastAsia="zh-CN"/>
        </w:rPr>
        <w:t>”</w:t>
      </w:r>
      <w:r>
        <w:rPr>
          <w:rFonts w:cs="Times New Roman"/>
          <w:szCs w:val="21"/>
          <w:lang w:eastAsia="zh-CN"/>
        </w:rPr>
        <w:t>和</w:t>
      </w:r>
      <w:r>
        <w:rPr>
          <w:rFonts w:cs="Times New Roman"/>
          <w:szCs w:val="21"/>
          <w:lang w:eastAsia="zh-CN"/>
        </w:rPr>
        <w:t>“</w:t>
      </w:r>
      <w:r>
        <w:rPr>
          <w:rFonts w:cs="Times New Roman"/>
          <w:szCs w:val="21"/>
          <w:lang w:eastAsia="zh-CN"/>
        </w:rPr>
        <w:t>开环</w:t>
      </w:r>
      <w:r>
        <w:rPr>
          <w:rFonts w:cs="Times New Roman"/>
          <w:szCs w:val="21"/>
          <w:lang w:eastAsia="zh-CN"/>
        </w:rPr>
        <w:t>”)</w:t>
      </w:r>
      <w:r>
        <w:rPr>
          <w:rFonts w:cs="Times New Roman"/>
          <w:szCs w:val="21"/>
          <w:lang w:eastAsia="zh-CN"/>
        </w:rPr>
        <w:t>。引入了开环再循环的</w:t>
      </w:r>
      <w:proofErr w:type="gramStart"/>
      <w:r>
        <w:rPr>
          <w:rFonts w:cs="Times New Roman"/>
          <w:szCs w:val="21"/>
          <w:lang w:eastAsia="zh-CN"/>
        </w:rPr>
        <w:t>子情况</w:t>
      </w:r>
      <w:proofErr w:type="gramEnd"/>
      <w:r>
        <w:rPr>
          <w:rFonts w:cs="Times New Roman"/>
          <w:szCs w:val="21"/>
          <w:lang w:eastAsia="zh-CN"/>
        </w:rPr>
        <w:t>(“</w:t>
      </w:r>
      <w:r>
        <w:rPr>
          <w:rFonts w:cs="Times New Roman"/>
          <w:szCs w:val="21"/>
          <w:lang w:eastAsia="zh-CN"/>
        </w:rPr>
        <w:t>相同的主要路线</w:t>
      </w:r>
      <w:r>
        <w:rPr>
          <w:rFonts w:cs="Times New Roman"/>
          <w:szCs w:val="21"/>
          <w:lang w:eastAsia="zh-CN"/>
        </w:rPr>
        <w:t>”)</w:t>
      </w:r>
      <w:r>
        <w:rPr>
          <w:rFonts w:cs="Times New Roman"/>
          <w:szCs w:val="21"/>
          <w:lang w:eastAsia="zh-CN"/>
        </w:rPr>
        <w:t>。</w:t>
      </w:r>
    </w:p>
    <w:p w14:paraId="19E83370" w14:textId="77777777" w:rsidR="00D16BE9" w:rsidRDefault="00D16BE9">
      <w:pPr>
        <w:pStyle w:val="a8"/>
        <w:spacing w:line="300" w:lineRule="auto"/>
        <w:ind w:firstLineChars="200" w:firstLine="540"/>
        <w:rPr>
          <w:rFonts w:cs="Times New Roman"/>
          <w:sz w:val="27"/>
          <w:lang w:eastAsia="zh-CN"/>
        </w:rPr>
      </w:pPr>
    </w:p>
    <w:p w14:paraId="7C0A0BDA" w14:textId="77777777" w:rsidR="00D16BE9" w:rsidRDefault="00AC4FA2">
      <w:pPr>
        <w:pStyle w:val="2"/>
        <w:tabs>
          <w:tab w:val="left" w:pos="1094"/>
        </w:tabs>
        <w:spacing w:beforeLines="0" w:before="0" w:afterLines="0" w:after="0"/>
        <w:ind w:firstLineChars="200" w:firstLine="482"/>
        <w:rPr>
          <w:rFonts w:cs="Times New Roman"/>
        </w:rPr>
      </w:pPr>
      <w:r>
        <w:rPr>
          <w:rFonts w:cs="Times New Roman" w:hint="eastAsia"/>
        </w:rPr>
        <w:t>14.2</w:t>
      </w:r>
      <w:r>
        <w:rPr>
          <w:rFonts w:cs="Times New Roman"/>
        </w:rPr>
        <w:t>真正的联合流程和真正的共同产品</w:t>
      </w:r>
    </w:p>
    <w:p w14:paraId="2875A4EE" w14:textId="77777777" w:rsidR="00D16BE9" w:rsidRDefault="00AC4FA2">
      <w:pPr>
        <w:pStyle w:val="60"/>
        <w:spacing w:line="300" w:lineRule="auto"/>
        <w:ind w:left="0" w:firstLineChars="200" w:firstLine="442"/>
        <w:rPr>
          <w:rFonts w:ascii="Times New Roman" w:eastAsia="宋体" w:hAnsi="Times New Roman" w:cs="Times New Roman"/>
          <w:lang w:eastAsia="zh-CN"/>
        </w:rPr>
      </w:pPr>
      <w:r>
        <w:rPr>
          <w:rFonts w:ascii="Times New Roman" w:eastAsia="宋体" w:hAnsi="Times New Roman" w:cs="Times New Roman"/>
          <w:lang w:eastAsia="zh-CN"/>
        </w:rPr>
        <w:t>真正的联合流程和共同产品</w:t>
      </w:r>
      <w:r>
        <w:rPr>
          <w:rFonts w:ascii="Times New Roman" w:eastAsia="宋体" w:hAnsi="Times New Roman" w:cs="Times New Roman"/>
          <w:lang w:eastAsia="zh-CN"/>
        </w:rPr>
        <w:t>——</w:t>
      </w:r>
      <w:r>
        <w:rPr>
          <w:rFonts w:ascii="Times New Roman" w:eastAsia="宋体" w:hAnsi="Times New Roman" w:cs="Times New Roman"/>
          <w:lang w:eastAsia="zh-CN"/>
        </w:rPr>
        <w:t>后果模型</w:t>
      </w:r>
    </w:p>
    <w:p w14:paraId="44450651" w14:textId="77777777" w:rsidR="00D16BE9" w:rsidRDefault="00AC4FA2">
      <w:pPr>
        <w:pStyle w:val="a8"/>
        <w:spacing w:line="300" w:lineRule="auto"/>
        <w:ind w:firstLineChars="200" w:firstLine="420"/>
        <w:jc w:val="both"/>
        <w:rPr>
          <w:rFonts w:cs="Times New Roman"/>
          <w:szCs w:val="21"/>
          <w:lang w:eastAsia="zh-CN"/>
        </w:rPr>
      </w:pPr>
      <w:r>
        <w:rPr>
          <w:rFonts w:cs="Times New Roman"/>
          <w:szCs w:val="21"/>
          <w:lang w:eastAsia="zh-CN"/>
        </w:rPr>
        <w:t>所产生的废物或报废产品的真正联合流程是所分析系统生命周期中较早的流程，其功能</w:t>
      </w:r>
      <w:r>
        <w:rPr>
          <w:rFonts w:cs="Times New Roman"/>
          <w:szCs w:val="21"/>
          <w:lang w:eastAsia="zh-CN"/>
        </w:rPr>
        <w:t>(</w:t>
      </w:r>
      <w:r>
        <w:rPr>
          <w:rFonts w:cs="Times New Roman"/>
          <w:szCs w:val="21"/>
          <w:lang w:eastAsia="zh-CN"/>
        </w:rPr>
        <w:t>如原铝条</w:t>
      </w:r>
      <w:r>
        <w:rPr>
          <w:rFonts w:cs="Times New Roman"/>
          <w:szCs w:val="21"/>
          <w:lang w:eastAsia="zh-CN"/>
        </w:rPr>
        <w:t>)</w:t>
      </w:r>
      <w:r>
        <w:rPr>
          <w:rFonts w:cs="Times New Roman"/>
          <w:szCs w:val="21"/>
          <w:lang w:eastAsia="zh-CN"/>
        </w:rPr>
        <w:t>在技术上大致相当于从废物或报废产品生产的次级产品</w:t>
      </w:r>
      <w:r>
        <w:rPr>
          <w:rFonts w:cs="Times New Roman"/>
          <w:szCs w:val="21"/>
          <w:lang w:eastAsia="zh-CN"/>
        </w:rPr>
        <w:t>(</w:t>
      </w:r>
      <w:r>
        <w:rPr>
          <w:rFonts w:cs="Times New Roman"/>
          <w:szCs w:val="21"/>
          <w:lang w:eastAsia="zh-CN"/>
        </w:rPr>
        <w:t>如从废铝生产的铝条</w:t>
      </w:r>
      <w:r>
        <w:rPr>
          <w:rFonts w:cs="Times New Roman"/>
          <w:szCs w:val="21"/>
          <w:lang w:eastAsia="zh-CN"/>
        </w:rPr>
        <w:t>)</w:t>
      </w:r>
      <w:r>
        <w:rPr>
          <w:rFonts w:cs="Times New Roman"/>
          <w:szCs w:val="21"/>
          <w:lang w:eastAsia="zh-CN"/>
        </w:rPr>
        <w:t>。即，在这个例子中，初级铝棒将是次级铝棒的真正接合产品。</w:t>
      </w:r>
    </w:p>
    <w:p w14:paraId="271032AF" w14:textId="77777777" w:rsidR="00D16BE9" w:rsidRDefault="00AC4FA2">
      <w:pPr>
        <w:pStyle w:val="a8"/>
        <w:spacing w:line="300" w:lineRule="auto"/>
        <w:ind w:firstLineChars="200" w:firstLine="420"/>
        <w:jc w:val="both"/>
        <w:rPr>
          <w:rFonts w:cs="Times New Roman"/>
          <w:szCs w:val="21"/>
          <w:lang w:eastAsia="zh-CN"/>
        </w:rPr>
      </w:pPr>
      <w:r>
        <w:rPr>
          <w:rFonts w:cs="Times New Roman"/>
          <w:szCs w:val="21"/>
          <w:lang w:eastAsia="zh-CN"/>
        </w:rPr>
        <w:t>这意味着首先必须确定真正的联合过程，它被理解为生产主要和次要产品。</w:t>
      </w:r>
      <w:r w:rsidR="00000000">
        <w:fldChar w:fldCharType="begin"/>
      </w:r>
      <w:r w:rsidR="00000000">
        <w:rPr>
          <w:lang w:eastAsia="zh-CN"/>
        </w:rPr>
        <w:instrText>HYPERLINK \l "_bookmark19"</w:instrText>
      </w:r>
      <w:r w:rsidR="00000000">
        <w:fldChar w:fldCharType="separate"/>
      </w:r>
      <w:r>
        <w:rPr>
          <w:rFonts w:cs="Times New Roman"/>
          <w:szCs w:val="21"/>
          <w:lang w:eastAsia="zh-CN"/>
        </w:rPr>
        <w:t>Figure 29</w:t>
      </w:r>
      <w:r w:rsidR="00000000">
        <w:rPr>
          <w:rFonts w:cs="Times New Roman"/>
          <w:szCs w:val="21"/>
          <w:lang w:eastAsia="zh-CN"/>
        </w:rPr>
        <w:fldChar w:fldCharType="end"/>
      </w:r>
      <w:r>
        <w:rPr>
          <w:rFonts w:cs="Times New Roman"/>
          <w:szCs w:val="21"/>
          <w:lang w:eastAsia="zh-CN"/>
        </w:rPr>
        <w:t>说明了原理</w:t>
      </w:r>
      <w:r>
        <w:rPr>
          <w:rFonts w:cs="Times New Roman"/>
          <w:szCs w:val="21"/>
          <w:lang w:eastAsia="zh-CN"/>
        </w:rPr>
        <w:t>:</w:t>
      </w:r>
      <w:r>
        <w:rPr>
          <w:rFonts w:cs="Times New Roman"/>
          <w:szCs w:val="21"/>
          <w:lang w:eastAsia="zh-CN"/>
        </w:rPr>
        <w:t>真正的联合流程是流程步骤</w:t>
      </w:r>
      <w:r>
        <w:rPr>
          <w:rFonts w:cs="Times New Roman"/>
          <w:szCs w:val="21"/>
          <w:lang w:eastAsia="zh-CN"/>
        </w:rPr>
        <w:t>“M1 ”,</w:t>
      </w:r>
      <w:r>
        <w:rPr>
          <w:rFonts w:cs="Times New Roman"/>
          <w:szCs w:val="21"/>
          <w:lang w:eastAsia="zh-CN"/>
        </w:rPr>
        <w:t>它产生一个技术上与通过回收获得的次级产品</w:t>
      </w:r>
      <w:r>
        <w:rPr>
          <w:rFonts w:cs="Times New Roman"/>
          <w:szCs w:val="21"/>
          <w:lang w:eastAsia="zh-CN"/>
        </w:rPr>
        <w:t>“</w:t>
      </w:r>
      <w:proofErr w:type="spellStart"/>
      <w:r>
        <w:rPr>
          <w:rFonts w:cs="Times New Roman"/>
          <w:szCs w:val="21"/>
          <w:lang w:eastAsia="zh-CN"/>
        </w:rPr>
        <w:t>Xc</w:t>
      </w:r>
      <w:proofErr w:type="spellEnd"/>
      <w:r>
        <w:rPr>
          <w:rFonts w:cs="Times New Roman"/>
          <w:szCs w:val="21"/>
          <w:lang w:eastAsia="zh-CN"/>
        </w:rPr>
        <w:t>”</w:t>
      </w:r>
      <w:r>
        <w:rPr>
          <w:rFonts w:cs="Times New Roman"/>
          <w:szCs w:val="21"/>
          <w:lang w:eastAsia="zh-CN"/>
        </w:rPr>
        <w:t>相当的产品</w:t>
      </w:r>
      <w:r>
        <w:rPr>
          <w:rFonts w:cs="Times New Roman"/>
          <w:szCs w:val="21"/>
          <w:lang w:eastAsia="zh-CN"/>
        </w:rPr>
        <w:t>“</w:t>
      </w:r>
      <w:proofErr w:type="spellStart"/>
      <w:r>
        <w:rPr>
          <w:rFonts w:cs="Times New Roman"/>
          <w:szCs w:val="21"/>
          <w:lang w:eastAsia="zh-CN"/>
        </w:rPr>
        <w:t>Xj</w:t>
      </w:r>
      <w:proofErr w:type="spellEnd"/>
      <w:r>
        <w:rPr>
          <w:rFonts w:cs="Times New Roman"/>
          <w:szCs w:val="21"/>
          <w:lang w:eastAsia="zh-CN"/>
        </w:rPr>
        <w:t>”</w:t>
      </w:r>
      <w:r>
        <w:rPr>
          <w:rFonts w:cs="Times New Roman"/>
          <w:szCs w:val="21"/>
          <w:lang w:eastAsia="zh-CN"/>
        </w:rPr>
        <w:t>。同样的原则也适用于回收的生产废料。</w:t>
      </w:r>
    </w:p>
    <w:p w14:paraId="33753493" w14:textId="77777777" w:rsidR="00D16BE9" w:rsidRDefault="00AC4FA2">
      <w:pPr>
        <w:pStyle w:val="a8"/>
        <w:spacing w:line="300" w:lineRule="auto"/>
        <w:ind w:firstLineChars="200" w:firstLine="420"/>
        <w:jc w:val="center"/>
        <w:rPr>
          <w:rFonts w:cs="Times New Roman"/>
          <w:lang w:eastAsia="zh-CN"/>
        </w:rPr>
      </w:pPr>
      <w:r>
        <w:rPr>
          <w:rFonts w:cs="Times New Roman"/>
          <w:noProof/>
        </w:rPr>
        <w:drawing>
          <wp:inline distT="0" distB="0" distL="0" distR="0" wp14:anchorId="49553D25" wp14:editId="66178151">
            <wp:extent cx="6115050" cy="1579245"/>
            <wp:effectExtent l="0" t="0" r="6350" b="8255"/>
            <wp:docPr id="802" name="图片 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 name="图片 802"/>
                    <pic:cNvPicPr>
                      <a:picLocks noChangeAspect="1"/>
                    </pic:cNvPicPr>
                  </pic:nvPicPr>
                  <pic:blipFill>
                    <a:blip r:embed="rId145"/>
                    <a:stretch>
                      <a:fillRect/>
                    </a:stretch>
                  </pic:blipFill>
                  <pic:spPr>
                    <a:xfrm>
                      <a:off x="0" y="0"/>
                      <a:ext cx="6115050" cy="1579245"/>
                    </a:xfrm>
                    <a:prstGeom prst="rect">
                      <a:avLst/>
                    </a:prstGeom>
                  </pic:spPr>
                </pic:pic>
              </a:graphicData>
            </a:graphic>
          </wp:inline>
        </w:drawing>
      </w:r>
    </w:p>
    <w:p w14:paraId="326EAC71" w14:textId="77777777" w:rsidR="00D16BE9" w:rsidRDefault="00D16BE9">
      <w:pPr>
        <w:pStyle w:val="a8"/>
        <w:spacing w:line="300" w:lineRule="auto"/>
        <w:ind w:firstLineChars="200" w:firstLine="60"/>
        <w:rPr>
          <w:rFonts w:cs="Times New Roman"/>
          <w:sz w:val="3"/>
          <w:lang w:eastAsia="zh-CN"/>
        </w:rPr>
      </w:pPr>
    </w:p>
    <w:p w14:paraId="5ADA3800" w14:textId="77777777" w:rsidR="00D16BE9" w:rsidRDefault="00AC4FA2">
      <w:pPr>
        <w:spacing w:line="300" w:lineRule="auto"/>
        <w:ind w:firstLine="402"/>
        <w:rPr>
          <w:rFonts w:eastAsia="宋体" w:cs="Times New Roman"/>
          <w:b/>
          <w:sz w:val="20"/>
        </w:rPr>
      </w:pPr>
      <w:bookmarkStart w:id="184" w:name="_bookmark19"/>
      <w:bookmarkEnd w:id="184"/>
      <w:r>
        <w:rPr>
          <w:rFonts w:eastAsia="宋体" w:cs="Times New Roman"/>
          <w:b/>
          <w:sz w:val="20"/>
        </w:rPr>
        <w:t>图</w:t>
      </w:r>
      <w:r>
        <w:rPr>
          <w:rFonts w:eastAsia="宋体" w:cs="Times New Roman"/>
          <w:b/>
          <w:sz w:val="20"/>
        </w:rPr>
        <w:t>29</w:t>
      </w:r>
      <w:r>
        <w:rPr>
          <w:rFonts w:eastAsia="宋体" w:cs="Times New Roman"/>
          <w:b/>
          <w:sz w:val="20"/>
        </w:rPr>
        <w:t>在后果模型下，从报废产品再循环中获得的次级产品</w:t>
      </w:r>
      <w:r>
        <w:rPr>
          <w:rFonts w:eastAsia="宋体" w:cs="Times New Roman"/>
          <w:b/>
          <w:sz w:val="20"/>
        </w:rPr>
        <w:t>(</w:t>
      </w:r>
      <w:proofErr w:type="spellStart"/>
      <w:r>
        <w:rPr>
          <w:rFonts w:eastAsia="宋体" w:cs="Times New Roman"/>
          <w:b/>
          <w:sz w:val="20"/>
        </w:rPr>
        <w:t>Xc</w:t>
      </w:r>
      <w:proofErr w:type="spellEnd"/>
      <w:r>
        <w:rPr>
          <w:rFonts w:eastAsia="宋体" w:cs="Times New Roman"/>
          <w:b/>
          <w:sz w:val="20"/>
        </w:rPr>
        <w:t>)</w:t>
      </w:r>
      <w:r>
        <w:rPr>
          <w:rFonts w:eastAsia="宋体" w:cs="Times New Roman"/>
          <w:b/>
          <w:sz w:val="20"/>
        </w:rPr>
        <w:t>的真实联合过程</w:t>
      </w:r>
      <w:r>
        <w:rPr>
          <w:rFonts w:eastAsia="宋体" w:cs="Times New Roman"/>
          <w:b/>
          <w:sz w:val="20"/>
        </w:rPr>
        <w:t>(M1)</w:t>
      </w:r>
      <w:r>
        <w:rPr>
          <w:rFonts w:eastAsia="宋体" w:cs="Times New Roman"/>
          <w:b/>
          <w:sz w:val="20"/>
        </w:rPr>
        <w:t>和真实共同产品</w:t>
      </w:r>
      <w:r>
        <w:rPr>
          <w:rFonts w:eastAsia="宋体" w:cs="Times New Roman"/>
          <w:b/>
          <w:sz w:val="20"/>
        </w:rPr>
        <w:t>(</w:t>
      </w:r>
      <w:proofErr w:type="spellStart"/>
      <w:r>
        <w:rPr>
          <w:rFonts w:eastAsia="宋体" w:cs="Times New Roman"/>
          <w:b/>
          <w:sz w:val="20"/>
        </w:rPr>
        <w:t>Xj</w:t>
      </w:r>
      <w:proofErr w:type="spellEnd"/>
      <w:r>
        <w:rPr>
          <w:rFonts w:eastAsia="宋体" w:cs="Times New Roman"/>
          <w:b/>
          <w:sz w:val="20"/>
        </w:rPr>
        <w:t xml:space="preserve"> );</w:t>
      </w:r>
      <w:r>
        <w:rPr>
          <w:rFonts w:eastAsia="宋体" w:cs="Times New Roman"/>
          <w:b/>
          <w:sz w:val="20"/>
        </w:rPr>
        <w:t>示意图。在属性模型下，如果</w:t>
      </w:r>
      <w:r>
        <w:rPr>
          <w:rFonts w:eastAsia="宋体" w:cs="Times New Roman"/>
          <w:b/>
          <w:sz w:val="20"/>
        </w:rPr>
        <w:t>Xa</w:t>
      </w:r>
      <w:r>
        <w:rPr>
          <w:rFonts w:eastAsia="宋体" w:cs="Times New Roman"/>
          <w:b/>
          <w:sz w:val="20"/>
        </w:rPr>
        <w:t>具有正的市场价值，即是有价值的产品，</w:t>
      </w:r>
      <w:proofErr w:type="spellStart"/>
      <w:r>
        <w:rPr>
          <w:rFonts w:eastAsia="宋体" w:cs="Times New Roman"/>
          <w:b/>
          <w:sz w:val="20"/>
        </w:rPr>
        <w:t>Xj</w:t>
      </w:r>
      <w:proofErr w:type="spellEnd"/>
      <w:r>
        <w:rPr>
          <w:rFonts w:eastAsia="宋体" w:cs="Times New Roman"/>
          <w:b/>
          <w:sz w:val="20"/>
        </w:rPr>
        <w:t>就是</w:t>
      </w:r>
      <w:r>
        <w:rPr>
          <w:rFonts w:eastAsia="宋体" w:cs="Times New Roman"/>
          <w:b/>
          <w:sz w:val="20"/>
        </w:rPr>
        <w:t>Xa</w:t>
      </w:r>
      <w:r>
        <w:rPr>
          <w:rFonts w:eastAsia="宋体" w:cs="Times New Roman"/>
          <w:b/>
          <w:sz w:val="20"/>
        </w:rPr>
        <w:t>的副产品。</w:t>
      </w:r>
    </w:p>
    <w:p w14:paraId="00A346C0" w14:textId="77777777" w:rsidR="00D16BE9" w:rsidRDefault="00D16BE9">
      <w:pPr>
        <w:pStyle w:val="a8"/>
        <w:spacing w:line="300" w:lineRule="auto"/>
        <w:ind w:firstLineChars="200" w:firstLine="402"/>
        <w:rPr>
          <w:rFonts w:cs="Times New Roman"/>
          <w:b/>
          <w:sz w:val="20"/>
          <w:lang w:eastAsia="zh-CN"/>
        </w:rPr>
      </w:pPr>
    </w:p>
    <w:p w14:paraId="12DDD2B3" w14:textId="77777777" w:rsidR="00D16BE9" w:rsidRDefault="00AC4FA2">
      <w:pPr>
        <w:pStyle w:val="a8"/>
        <w:spacing w:line="300" w:lineRule="auto"/>
        <w:ind w:firstLineChars="200" w:firstLine="420"/>
        <w:jc w:val="both"/>
        <w:rPr>
          <w:rFonts w:cs="Times New Roman"/>
          <w:szCs w:val="21"/>
          <w:lang w:eastAsia="zh-CN"/>
        </w:rPr>
      </w:pPr>
      <w:r>
        <w:rPr>
          <w:rFonts w:cs="Times New Roman"/>
          <w:szCs w:val="21"/>
          <w:lang w:eastAsia="zh-CN"/>
        </w:rPr>
        <w:t>对于</w:t>
      </w:r>
      <w:r>
        <w:rPr>
          <w:rFonts w:cs="Times New Roman"/>
          <w:szCs w:val="21"/>
          <w:lang w:eastAsia="zh-CN"/>
        </w:rPr>
        <w:t>“</w:t>
      </w:r>
      <w:r>
        <w:rPr>
          <w:rFonts w:cs="Times New Roman"/>
          <w:szCs w:val="21"/>
          <w:lang w:eastAsia="zh-CN"/>
        </w:rPr>
        <w:t>开环</w:t>
      </w:r>
      <w:r>
        <w:rPr>
          <w:rFonts w:cs="Times New Roman"/>
          <w:szCs w:val="21"/>
          <w:lang w:eastAsia="zh-CN"/>
        </w:rPr>
        <w:t>-</w:t>
      </w:r>
      <w:r>
        <w:rPr>
          <w:rFonts w:cs="Times New Roman"/>
          <w:szCs w:val="21"/>
          <w:lang w:eastAsia="zh-CN"/>
        </w:rPr>
        <w:t>不同的主要路线</w:t>
      </w:r>
      <w:r>
        <w:rPr>
          <w:rFonts w:cs="Times New Roman"/>
          <w:szCs w:val="21"/>
          <w:lang w:eastAsia="zh-CN"/>
        </w:rPr>
        <w:t>”</w:t>
      </w:r>
      <w:r>
        <w:rPr>
          <w:rFonts w:cs="Times New Roman"/>
          <w:szCs w:val="21"/>
          <w:lang w:eastAsia="zh-CN"/>
        </w:rPr>
        <w:t>回收的情况</w:t>
      </w:r>
      <w:r>
        <w:rPr>
          <w:rFonts w:cs="Times New Roman"/>
          <w:szCs w:val="21"/>
          <w:lang w:eastAsia="zh-CN"/>
        </w:rPr>
        <w:t>(</w:t>
      </w:r>
      <w:r>
        <w:rPr>
          <w:rFonts w:cs="Times New Roman"/>
          <w:szCs w:val="21"/>
          <w:lang w:eastAsia="zh-CN"/>
        </w:rPr>
        <w:t>概念见章节</w:t>
      </w:r>
      <w:r w:rsidR="00000000">
        <w:fldChar w:fldCharType="begin"/>
      </w:r>
      <w:r w:rsidR="00000000">
        <w:rPr>
          <w:lang w:eastAsia="zh-CN"/>
        </w:rPr>
        <w:instrText>HYPERLINK \l "_bookmark23"</w:instrText>
      </w:r>
      <w:r w:rsidR="00000000">
        <w:fldChar w:fldCharType="separate"/>
      </w:r>
      <w:r>
        <w:rPr>
          <w:rFonts w:cs="Times New Roman"/>
          <w:szCs w:val="21"/>
          <w:lang w:eastAsia="zh-CN"/>
        </w:rPr>
        <w:t>14.3.2.2</w:t>
      </w:r>
      <w:r w:rsidR="00000000">
        <w:rPr>
          <w:rFonts w:cs="Times New Roman"/>
          <w:szCs w:val="21"/>
          <w:lang w:eastAsia="zh-CN"/>
        </w:rPr>
        <w:fldChar w:fldCharType="end"/>
      </w:r>
      <w:r>
        <w:rPr>
          <w:rFonts w:cs="Times New Roman"/>
          <w:szCs w:val="21"/>
          <w:lang w:eastAsia="zh-CN"/>
        </w:rPr>
        <w:t>)</w:t>
      </w:r>
      <w:r>
        <w:rPr>
          <w:rFonts w:cs="Times New Roman"/>
          <w:szCs w:val="21"/>
          <w:lang w:eastAsia="zh-CN"/>
        </w:rPr>
        <w:t>真正的联合过程和共同产品稍微更难识别</w:t>
      </w:r>
      <w:r>
        <w:rPr>
          <w:rFonts w:cs="Times New Roman"/>
          <w:szCs w:val="21"/>
          <w:lang w:eastAsia="zh-CN"/>
        </w:rPr>
        <w:t>:</w:t>
      </w:r>
      <w:r>
        <w:rPr>
          <w:rFonts w:cs="Times New Roman"/>
          <w:szCs w:val="21"/>
          <w:lang w:eastAsia="zh-CN"/>
        </w:rPr>
        <w:t>这是，</w:t>
      </w:r>
    </w:p>
    <w:p w14:paraId="62E8D12D" w14:textId="77777777" w:rsidR="00D16BE9" w:rsidRDefault="00D16BE9">
      <w:pPr>
        <w:spacing w:line="300" w:lineRule="auto"/>
        <w:ind w:firstLine="420"/>
        <w:rPr>
          <w:rFonts w:eastAsia="宋体" w:cs="Times New Roman"/>
        </w:rPr>
        <w:sectPr w:rsidR="00D16BE9">
          <w:pgSz w:w="11910" w:h="16840"/>
          <w:pgMar w:top="1040" w:right="1160" w:bottom="1040" w:left="1120" w:header="835" w:footer="852" w:gutter="0"/>
          <w:cols w:space="720"/>
        </w:sectPr>
      </w:pPr>
    </w:p>
    <w:p w14:paraId="18ADA0E0" w14:textId="77777777" w:rsidR="00D16BE9" w:rsidRDefault="00D16BE9">
      <w:pPr>
        <w:pStyle w:val="a8"/>
        <w:spacing w:line="300" w:lineRule="auto"/>
        <w:ind w:firstLineChars="200" w:firstLine="460"/>
        <w:rPr>
          <w:rFonts w:cs="Times New Roman"/>
          <w:sz w:val="23"/>
          <w:lang w:eastAsia="zh-CN"/>
        </w:rPr>
      </w:pPr>
    </w:p>
    <w:p w14:paraId="5801745C" w14:textId="77777777" w:rsidR="00D16BE9" w:rsidRDefault="00AC4FA2">
      <w:pPr>
        <w:pStyle w:val="a8"/>
        <w:spacing w:line="300" w:lineRule="auto"/>
        <w:ind w:firstLineChars="200" w:firstLine="420"/>
        <w:jc w:val="both"/>
        <w:rPr>
          <w:rFonts w:cs="Times New Roman"/>
          <w:szCs w:val="21"/>
          <w:lang w:eastAsia="zh-CN"/>
        </w:rPr>
      </w:pPr>
      <w:r>
        <w:rPr>
          <w:rFonts w:cs="Times New Roman"/>
          <w:szCs w:val="21"/>
          <w:lang w:eastAsia="zh-CN"/>
        </w:rPr>
        <w:t>因为次商品与从中导出的主商品不是同一类型的商品。一个例子</w:t>
      </w:r>
      <w:r>
        <w:rPr>
          <w:rFonts w:cs="Times New Roman"/>
          <w:szCs w:val="21"/>
          <w:lang w:eastAsia="zh-CN"/>
        </w:rPr>
        <w:t>:</w:t>
      </w:r>
      <w:r>
        <w:rPr>
          <w:rFonts w:cs="Times New Roman"/>
          <w:szCs w:val="21"/>
          <w:lang w:eastAsia="zh-CN"/>
        </w:rPr>
        <w:t>严重污染的消费后纸包装废物焚烧发电。哪一个是真正的联合过程，因为电力不是从木材到纸张的中间生产步骤？在这种情况下，生产具有最低功能特性的产品的过程应被视为真正的联合过程，该产品应等同于次级产品</w:t>
      </w:r>
      <w:r>
        <w:rPr>
          <w:rFonts w:cs="Times New Roman"/>
          <w:szCs w:val="21"/>
          <w:lang w:eastAsia="zh-CN"/>
        </w:rPr>
        <w:t>(</w:t>
      </w:r>
      <w:r>
        <w:rPr>
          <w:rFonts w:cs="Times New Roman"/>
          <w:szCs w:val="21"/>
          <w:lang w:eastAsia="zh-CN"/>
        </w:rPr>
        <w:t>例如，上例中的电力</w:t>
      </w:r>
      <w:r>
        <w:rPr>
          <w:rFonts w:cs="Times New Roman"/>
          <w:szCs w:val="21"/>
          <w:lang w:eastAsia="zh-CN"/>
        </w:rPr>
        <w:t>)</w:t>
      </w:r>
      <w:r>
        <w:rPr>
          <w:rFonts w:cs="Times New Roman"/>
          <w:szCs w:val="21"/>
          <w:lang w:eastAsia="zh-CN"/>
        </w:rPr>
        <w:t>。这可能意味着回到最初的资源提取，即忽略所有进一步的处理步骤</w:t>
      </w:r>
      <w:r>
        <w:rPr>
          <w:rFonts w:cs="Times New Roman"/>
          <w:szCs w:val="21"/>
          <w:lang w:eastAsia="zh-CN"/>
        </w:rPr>
        <w:t>(</w:t>
      </w:r>
      <w:r>
        <w:rPr>
          <w:rFonts w:cs="Times New Roman"/>
          <w:szCs w:val="21"/>
          <w:lang w:eastAsia="zh-CN"/>
        </w:rPr>
        <w:t>除了运输到废物被焚烧的位置，如在本例中</w:t>
      </w:r>
      <w:r>
        <w:rPr>
          <w:rFonts w:cs="Times New Roman"/>
          <w:szCs w:val="21"/>
          <w:lang w:eastAsia="zh-CN"/>
        </w:rPr>
        <w:t>)</w:t>
      </w:r>
      <w:r>
        <w:rPr>
          <w:rFonts w:cs="Times New Roman"/>
          <w:szCs w:val="21"/>
          <w:lang w:eastAsia="zh-CN"/>
        </w:rPr>
        <w:t>。在这里，这可以</w:t>
      </w:r>
      <w:proofErr w:type="gramStart"/>
      <w:r>
        <w:rPr>
          <w:rFonts w:cs="Times New Roman"/>
          <w:szCs w:val="21"/>
          <w:lang w:eastAsia="zh-CN"/>
        </w:rPr>
        <w:t>是例如</w:t>
      </w:r>
      <w:proofErr w:type="gramEnd"/>
      <w:r>
        <w:rPr>
          <w:rFonts w:cs="Times New Roman"/>
          <w:szCs w:val="21"/>
          <w:lang w:eastAsia="zh-CN"/>
        </w:rPr>
        <w:t>运送到造纸厂的圆木原木，这可以被发现是电力的真正联合产品和过程。逻辑与之前相同，即排除所有先前的处理步骤，这些步骤对于获得与次级商品</w:t>
      </w:r>
      <w:r>
        <w:rPr>
          <w:rFonts w:cs="Times New Roman"/>
          <w:szCs w:val="21"/>
          <w:lang w:eastAsia="zh-CN"/>
        </w:rPr>
        <w:t>(</w:t>
      </w:r>
      <w:r>
        <w:rPr>
          <w:rFonts w:cs="Times New Roman"/>
          <w:szCs w:val="21"/>
          <w:lang w:eastAsia="zh-CN"/>
        </w:rPr>
        <w:t>此处为电力</w:t>
      </w:r>
      <w:r>
        <w:rPr>
          <w:rFonts w:cs="Times New Roman"/>
          <w:szCs w:val="21"/>
          <w:lang w:eastAsia="zh-CN"/>
        </w:rPr>
        <w:t>)</w:t>
      </w:r>
      <w:r>
        <w:rPr>
          <w:rFonts w:cs="Times New Roman"/>
          <w:szCs w:val="21"/>
          <w:lang w:eastAsia="zh-CN"/>
        </w:rPr>
        <w:t>等同的技术并不需要。在这个例子中，这些将是木材的所有先前制造步骤，包括纤维生产、造纸、纸张使用等。这些是第一个生命周期的产品所独有的，因此完全归于它；与归因于第一个生命周期的负价值废物的所有初始废物处理步骤相同。然而，例如圆木的生产是第一生命周期以及第二和进一步生命周期的基础。</w:t>
      </w:r>
    </w:p>
    <w:p w14:paraId="4AD9D619" w14:textId="77777777" w:rsidR="00D16BE9" w:rsidRDefault="00AC4FA2">
      <w:pPr>
        <w:pStyle w:val="60"/>
        <w:spacing w:line="300" w:lineRule="auto"/>
        <w:ind w:left="0" w:firstLineChars="200" w:firstLine="442"/>
        <w:rPr>
          <w:rFonts w:ascii="Times New Roman" w:eastAsia="宋体" w:hAnsi="Times New Roman" w:cs="Times New Roman"/>
          <w:lang w:eastAsia="zh-CN"/>
        </w:rPr>
      </w:pPr>
      <w:r>
        <w:rPr>
          <w:rFonts w:ascii="Times New Roman" w:eastAsia="宋体" w:hAnsi="Times New Roman" w:cs="Times New Roman"/>
          <w:lang w:eastAsia="zh-CN"/>
        </w:rPr>
        <w:t>真正的联合过程和共同产品</w:t>
      </w:r>
      <w:r>
        <w:rPr>
          <w:rFonts w:ascii="Times New Roman" w:eastAsia="宋体" w:hAnsi="Times New Roman" w:cs="Times New Roman"/>
          <w:lang w:eastAsia="zh-CN"/>
        </w:rPr>
        <w:t>-</w:t>
      </w:r>
      <w:r>
        <w:rPr>
          <w:rFonts w:ascii="Times New Roman" w:eastAsia="宋体" w:hAnsi="Times New Roman" w:cs="Times New Roman"/>
          <w:lang w:eastAsia="zh-CN"/>
        </w:rPr>
        <w:t>属性建模</w:t>
      </w:r>
    </w:p>
    <w:p w14:paraId="21F74D68" w14:textId="77777777" w:rsidR="00D16BE9" w:rsidRDefault="00AC4FA2">
      <w:pPr>
        <w:pStyle w:val="a8"/>
        <w:spacing w:line="300" w:lineRule="auto"/>
        <w:ind w:firstLineChars="200" w:firstLine="420"/>
        <w:jc w:val="both"/>
        <w:rPr>
          <w:rFonts w:cs="Times New Roman"/>
          <w:szCs w:val="21"/>
          <w:lang w:eastAsia="zh-CN"/>
        </w:rPr>
      </w:pPr>
      <w:r>
        <w:rPr>
          <w:rFonts w:cs="Times New Roman"/>
          <w:szCs w:val="21"/>
          <w:lang w:eastAsia="zh-CN"/>
        </w:rPr>
        <w:t>这一步的原则与后果模型下的原则相同，不同之处在于，回收后的最终次级产品不是确定了真正联合流程和真正共同产品的共同产品</w:t>
      </w:r>
      <w:r>
        <w:rPr>
          <w:rFonts w:cs="Times New Roman"/>
          <w:szCs w:val="21"/>
          <w:lang w:eastAsia="zh-CN"/>
        </w:rPr>
        <w:t>:</w:t>
      </w:r>
      <w:r>
        <w:rPr>
          <w:rFonts w:cs="Times New Roman"/>
          <w:szCs w:val="21"/>
          <w:lang w:eastAsia="zh-CN"/>
        </w:rPr>
        <w:t>在属性模型下，如果共同产品的市场价格为正</w:t>
      </w:r>
      <w:r>
        <w:rPr>
          <w:rFonts w:cs="Times New Roman"/>
          <w:szCs w:val="21"/>
          <w:lang w:eastAsia="zh-CN"/>
        </w:rPr>
        <w:t>(</w:t>
      </w:r>
      <w:r>
        <w:rPr>
          <w:rFonts w:cs="Times New Roman"/>
          <w:szCs w:val="21"/>
          <w:lang w:eastAsia="zh-CN"/>
        </w:rPr>
        <w:t>中的</w:t>
      </w:r>
      <w:r>
        <w:rPr>
          <w:rFonts w:cs="Times New Roman"/>
          <w:szCs w:val="21"/>
          <w:lang w:eastAsia="zh-CN"/>
        </w:rPr>
        <w:t>“Xa ”),</w:t>
      </w:r>
      <w:r>
        <w:rPr>
          <w:rFonts w:cs="Times New Roman"/>
          <w:szCs w:val="21"/>
          <w:lang w:eastAsia="zh-CN"/>
        </w:rPr>
        <w:t>则</w:t>
      </w:r>
      <w:proofErr w:type="gramStart"/>
      <w:r>
        <w:rPr>
          <w:rFonts w:cs="Times New Roman"/>
          <w:szCs w:val="21"/>
          <w:lang w:eastAsia="zh-CN"/>
        </w:rPr>
        <w:t>该共同</w:t>
      </w:r>
      <w:proofErr w:type="gramEnd"/>
      <w:r>
        <w:rPr>
          <w:rFonts w:cs="Times New Roman"/>
          <w:szCs w:val="21"/>
          <w:lang w:eastAsia="zh-CN"/>
        </w:rPr>
        <w:t>产品就是所产生的废物或报废产品</w:t>
      </w:r>
      <w:r w:rsidR="00000000">
        <w:fldChar w:fldCharType="begin"/>
      </w:r>
      <w:r w:rsidR="00000000">
        <w:rPr>
          <w:lang w:eastAsia="zh-CN"/>
        </w:rPr>
        <w:instrText>HYPERLINK \l "_bookmark19"</w:instrText>
      </w:r>
      <w:r w:rsidR="00000000">
        <w:fldChar w:fldCharType="separate"/>
      </w:r>
      <w:r>
        <w:rPr>
          <w:rFonts w:cs="Times New Roman"/>
          <w:szCs w:val="21"/>
          <w:lang w:eastAsia="zh-CN"/>
        </w:rPr>
        <w:t>Figure 29</w:t>
      </w:r>
      <w:r w:rsidR="00000000">
        <w:rPr>
          <w:rFonts w:cs="Times New Roman"/>
          <w:szCs w:val="21"/>
          <w:lang w:eastAsia="zh-CN"/>
        </w:rPr>
        <w:fldChar w:fldCharType="end"/>
      </w:r>
      <w:r>
        <w:rPr>
          <w:rFonts w:cs="Times New Roman"/>
          <w:szCs w:val="21"/>
          <w:lang w:eastAsia="zh-CN"/>
        </w:rPr>
        <w:t>).</w:t>
      </w:r>
      <w:r>
        <w:rPr>
          <w:rFonts w:cs="Times New Roman"/>
          <w:szCs w:val="21"/>
          <w:lang w:eastAsia="zh-CN"/>
        </w:rPr>
        <w:t>否则，如果这个市场价格是负数，联产品就是位于第一个生命周期和第二个生命周期之间的过程步骤直接产生的有价值的产品</w:t>
      </w:r>
      <w:r>
        <w:rPr>
          <w:rFonts w:cs="Times New Roman"/>
          <w:szCs w:val="21"/>
          <w:lang w:eastAsia="zh-CN"/>
        </w:rPr>
        <w:t>(</w:t>
      </w:r>
      <w:r>
        <w:rPr>
          <w:rFonts w:cs="Times New Roman"/>
          <w:szCs w:val="21"/>
          <w:lang w:eastAsia="zh-CN"/>
        </w:rPr>
        <w:t>见</w:t>
      </w:r>
      <w:r w:rsidR="00000000">
        <w:fldChar w:fldCharType="begin"/>
      </w:r>
      <w:r w:rsidR="00000000">
        <w:rPr>
          <w:lang w:eastAsia="zh-CN"/>
        </w:rPr>
        <w:instrText>HYPERLINK \l "_bookmark26"</w:instrText>
      </w:r>
      <w:r w:rsidR="00000000">
        <w:fldChar w:fldCharType="separate"/>
      </w:r>
      <w:r>
        <w:rPr>
          <w:rFonts w:cs="Times New Roman"/>
          <w:szCs w:val="21"/>
          <w:lang w:eastAsia="zh-CN"/>
        </w:rPr>
        <w:t>Figure 33</w:t>
      </w:r>
      <w:r w:rsidR="00000000">
        <w:rPr>
          <w:rFonts w:cs="Times New Roman"/>
          <w:szCs w:val="21"/>
          <w:lang w:eastAsia="zh-CN"/>
        </w:rPr>
        <w:fldChar w:fldCharType="end"/>
      </w:r>
      <w:r>
        <w:rPr>
          <w:rFonts w:cs="Times New Roman"/>
          <w:szCs w:val="21"/>
          <w:lang w:eastAsia="zh-CN"/>
        </w:rPr>
        <w:t>).</w:t>
      </w:r>
      <w:r>
        <w:rPr>
          <w:rFonts w:cs="Times New Roman"/>
          <w:szCs w:val="21"/>
          <w:lang w:eastAsia="zh-CN"/>
        </w:rPr>
        <w:t>即与后续建模、进一步的回收步骤等形成对比。不是模型化的，但最大的初始处理步骤是向至少具有</w:t>
      </w:r>
      <w:proofErr w:type="gramStart"/>
      <w:r>
        <w:rPr>
          <w:rFonts w:cs="Times New Roman"/>
          <w:szCs w:val="21"/>
          <w:lang w:eastAsia="zh-CN"/>
        </w:rPr>
        <w:t>最小正市场</w:t>
      </w:r>
      <w:proofErr w:type="gramEnd"/>
      <w:r>
        <w:rPr>
          <w:rFonts w:cs="Times New Roman"/>
          <w:szCs w:val="21"/>
          <w:lang w:eastAsia="zh-CN"/>
        </w:rPr>
        <w:t>价值的第一个有价值的产品前进。</w:t>
      </w:r>
    </w:p>
    <w:p w14:paraId="27615DD5" w14:textId="77777777" w:rsidR="00D16BE9" w:rsidRDefault="00AC4FA2">
      <w:pPr>
        <w:pStyle w:val="a8"/>
        <w:spacing w:line="300" w:lineRule="auto"/>
        <w:ind w:firstLineChars="200" w:firstLine="420"/>
        <w:jc w:val="both"/>
        <w:rPr>
          <w:rFonts w:cs="Times New Roman"/>
          <w:szCs w:val="21"/>
          <w:lang w:eastAsia="zh-CN"/>
        </w:rPr>
      </w:pPr>
      <w:r>
        <w:rPr>
          <w:rFonts w:cs="Times New Roman"/>
          <w:szCs w:val="21"/>
          <w:lang w:eastAsia="zh-CN"/>
        </w:rPr>
        <w:t>一旦确定了真正的联合进程，就根据需要应用属性和相应的建模规定。对于属性建模，这意味着两步分配指导适用于所有多功能过程。这在第二章中有详细说明</w:t>
      </w:r>
      <w:r w:rsidR="00000000">
        <w:fldChar w:fldCharType="begin"/>
      </w:r>
      <w:r w:rsidR="00000000">
        <w:rPr>
          <w:lang w:eastAsia="zh-CN"/>
        </w:rPr>
        <w:instrText>HYPERLINK \l "_bookmark25"</w:instrText>
      </w:r>
      <w:r w:rsidR="00000000">
        <w:fldChar w:fldCharType="separate"/>
      </w:r>
      <w:r>
        <w:rPr>
          <w:rFonts w:cs="Times New Roman"/>
          <w:szCs w:val="21"/>
          <w:lang w:eastAsia="zh-CN"/>
        </w:rPr>
        <w:t>14.4.1</w:t>
      </w:r>
      <w:r w:rsidR="00000000">
        <w:rPr>
          <w:rFonts w:cs="Times New Roman"/>
          <w:szCs w:val="21"/>
          <w:lang w:eastAsia="zh-CN"/>
        </w:rPr>
        <w:fldChar w:fldCharType="end"/>
      </w:r>
      <w:r>
        <w:rPr>
          <w:rFonts w:cs="Times New Roman"/>
          <w:szCs w:val="21"/>
          <w:lang w:eastAsia="zh-CN"/>
        </w:rPr>
        <w:t>，将此通用方法应用于废物和报废产品的再利用、再循环和回收。</w:t>
      </w:r>
    </w:p>
    <w:p w14:paraId="5D59800E" w14:textId="77777777" w:rsidR="00D16BE9" w:rsidRDefault="00D16BE9">
      <w:pPr>
        <w:pStyle w:val="a8"/>
        <w:spacing w:line="300" w:lineRule="auto"/>
        <w:ind w:firstLineChars="200" w:firstLine="540"/>
        <w:rPr>
          <w:rFonts w:cs="Times New Roman"/>
          <w:sz w:val="27"/>
          <w:lang w:eastAsia="zh-CN"/>
        </w:rPr>
      </w:pPr>
    </w:p>
    <w:p w14:paraId="4D928475" w14:textId="77777777" w:rsidR="00D16BE9" w:rsidRDefault="00AC4FA2">
      <w:pPr>
        <w:pStyle w:val="2"/>
        <w:tabs>
          <w:tab w:val="left" w:pos="1094"/>
        </w:tabs>
        <w:spacing w:beforeLines="0" w:before="0" w:afterLines="0" w:after="0"/>
        <w:ind w:firstLineChars="200" w:firstLine="482"/>
        <w:rPr>
          <w:rFonts w:cs="Times New Roman"/>
        </w:rPr>
      </w:pPr>
      <w:r>
        <w:rPr>
          <w:rFonts w:cs="Times New Roman" w:hint="eastAsia"/>
        </w:rPr>
        <w:t>14.3</w:t>
      </w:r>
      <w:r>
        <w:rPr>
          <w:rFonts w:cs="Times New Roman"/>
        </w:rPr>
        <w:t>概念</w:t>
      </w:r>
      <w:r>
        <w:rPr>
          <w:rFonts w:cs="Times New Roman"/>
        </w:rPr>
        <w:t>:</w:t>
      </w:r>
      <w:r>
        <w:rPr>
          <w:rFonts w:cs="Times New Roman"/>
        </w:rPr>
        <w:t>闭环和开环回收</w:t>
      </w:r>
    </w:p>
    <w:p w14:paraId="08F06183" w14:textId="77777777" w:rsidR="00D16BE9" w:rsidRDefault="00AC4FA2">
      <w:pPr>
        <w:spacing w:line="300" w:lineRule="auto"/>
        <w:ind w:firstLine="320"/>
        <w:rPr>
          <w:rFonts w:eastAsia="宋体" w:cs="Times New Roman"/>
          <w:sz w:val="16"/>
        </w:rPr>
      </w:pPr>
      <w:r>
        <w:rPr>
          <w:rFonts w:eastAsia="宋体" w:cs="Times New Roman"/>
          <w:color w:val="0000FF"/>
          <w:sz w:val="16"/>
        </w:rPr>
        <w:t>(</w:t>
      </w:r>
      <w:r>
        <w:rPr>
          <w:rFonts w:eastAsia="宋体" w:cs="Times New Roman"/>
          <w:color w:val="0000FF"/>
          <w:sz w:val="16"/>
        </w:rPr>
        <w:t>指</w:t>
      </w:r>
      <w:r>
        <w:rPr>
          <w:rFonts w:eastAsia="宋体" w:cs="Times New Roman"/>
          <w:color w:val="0000FF"/>
          <w:sz w:val="16"/>
        </w:rPr>
        <w:t>4.3.4.3 ISO 14044:2006</w:t>
      </w:r>
      <w:proofErr w:type="gramStart"/>
      <w:r>
        <w:rPr>
          <w:rFonts w:eastAsia="宋体" w:cs="Times New Roman"/>
          <w:color w:val="0000FF"/>
          <w:sz w:val="16"/>
        </w:rPr>
        <w:t>一</w:t>
      </w:r>
      <w:proofErr w:type="gramEnd"/>
      <w:r>
        <w:rPr>
          <w:rFonts w:eastAsia="宋体" w:cs="Times New Roman"/>
          <w:color w:val="0000FF"/>
          <w:sz w:val="16"/>
        </w:rPr>
        <w:t>章的方面</w:t>
      </w:r>
      <w:r>
        <w:rPr>
          <w:rFonts w:eastAsia="宋体" w:cs="Times New Roman"/>
          <w:color w:val="0000FF"/>
          <w:sz w:val="16"/>
        </w:rPr>
        <w:t>)</w:t>
      </w:r>
    </w:p>
    <w:p w14:paraId="08D98C60" w14:textId="77777777" w:rsidR="00D16BE9" w:rsidRDefault="00D16BE9">
      <w:pPr>
        <w:pStyle w:val="a8"/>
        <w:spacing w:line="300" w:lineRule="auto"/>
        <w:ind w:firstLineChars="200" w:firstLine="520"/>
        <w:rPr>
          <w:rFonts w:cs="Times New Roman"/>
          <w:sz w:val="26"/>
          <w:lang w:eastAsia="zh-CN"/>
        </w:rPr>
      </w:pPr>
    </w:p>
    <w:p w14:paraId="1CEAF1AE" w14:textId="77777777" w:rsidR="00D16BE9" w:rsidRDefault="00AC4FA2">
      <w:pPr>
        <w:pStyle w:val="3"/>
        <w:tabs>
          <w:tab w:val="left" w:pos="1299"/>
        </w:tabs>
        <w:spacing w:before="0" w:after="0" w:line="300" w:lineRule="auto"/>
        <w:ind w:firstLine="482"/>
        <w:rPr>
          <w:rFonts w:ascii="Times New Roman" w:eastAsia="宋体" w:hAnsi="Times New Roman" w:cs="Times New Roman"/>
        </w:rPr>
      </w:pPr>
      <w:r>
        <w:rPr>
          <w:rFonts w:ascii="Times New Roman" w:eastAsia="宋体" w:hAnsi="Times New Roman" w:cs="Times New Roman" w:hint="eastAsia"/>
        </w:rPr>
        <w:t>14.3.1</w:t>
      </w:r>
      <w:r>
        <w:rPr>
          <w:rFonts w:ascii="Times New Roman" w:eastAsia="宋体" w:hAnsi="Times New Roman" w:cs="Times New Roman"/>
        </w:rPr>
        <w:t>闭环回收</w:t>
      </w:r>
    </w:p>
    <w:p w14:paraId="7C465987" w14:textId="77777777" w:rsidR="00D16BE9" w:rsidRDefault="00AC4FA2">
      <w:pPr>
        <w:spacing w:line="300" w:lineRule="auto"/>
        <w:ind w:firstLine="320"/>
        <w:rPr>
          <w:rFonts w:eastAsia="宋体" w:cs="Times New Roman"/>
          <w:sz w:val="16"/>
        </w:rPr>
      </w:pPr>
      <w:r>
        <w:rPr>
          <w:rFonts w:eastAsia="宋体" w:cs="Times New Roman"/>
          <w:color w:val="0000FF"/>
          <w:sz w:val="16"/>
        </w:rPr>
        <w:t>(</w:t>
      </w:r>
      <w:r>
        <w:rPr>
          <w:rFonts w:eastAsia="宋体" w:cs="Times New Roman"/>
          <w:color w:val="0000FF"/>
          <w:sz w:val="16"/>
        </w:rPr>
        <w:t>指</w:t>
      </w:r>
      <w:r>
        <w:rPr>
          <w:rFonts w:eastAsia="宋体" w:cs="Times New Roman"/>
          <w:color w:val="0000FF"/>
          <w:sz w:val="16"/>
        </w:rPr>
        <w:t>4.3.4.3 ISO 14044:2006</w:t>
      </w:r>
      <w:proofErr w:type="gramStart"/>
      <w:r>
        <w:rPr>
          <w:rFonts w:eastAsia="宋体" w:cs="Times New Roman"/>
          <w:color w:val="0000FF"/>
          <w:sz w:val="16"/>
        </w:rPr>
        <w:t>一</w:t>
      </w:r>
      <w:proofErr w:type="gramEnd"/>
      <w:r>
        <w:rPr>
          <w:rFonts w:eastAsia="宋体" w:cs="Times New Roman"/>
          <w:color w:val="0000FF"/>
          <w:sz w:val="16"/>
        </w:rPr>
        <w:t>章的方面</w:t>
      </w:r>
      <w:r>
        <w:rPr>
          <w:rFonts w:eastAsia="宋体" w:cs="Times New Roman"/>
          <w:color w:val="0000FF"/>
          <w:sz w:val="16"/>
        </w:rPr>
        <w:t>)</w:t>
      </w:r>
    </w:p>
    <w:p w14:paraId="31E58E86" w14:textId="77777777" w:rsidR="00D16BE9" w:rsidRDefault="00AC4FA2">
      <w:pPr>
        <w:pStyle w:val="a8"/>
        <w:spacing w:line="300" w:lineRule="auto"/>
        <w:ind w:firstLineChars="200" w:firstLine="420"/>
        <w:jc w:val="both"/>
        <w:rPr>
          <w:rFonts w:cs="Times New Roman"/>
          <w:lang w:eastAsia="zh-CN"/>
        </w:rPr>
      </w:pPr>
      <w:r>
        <w:rPr>
          <w:rFonts w:cs="Times New Roman"/>
          <w:szCs w:val="21"/>
          <w:lang w:eastAsia="zh-CN"/>
        </w:rPr>
        <w:t>最简单的循环利用形式是闭环循环利用</w:t>
      </w:r>
      <w:r>
        <w:rPr>
          <w:rFonts w:cs="Times New Roman"/>
          <w:szCs w:val="21"/>
          <w:lang w:eastAsia="zh-CN"/>
        </w:rPr>
        <w:t>:</w:t>
      </w:r>
      <w:r>
        <w:rPr>
          <w:rFonts w:cs="Times New Roman"/>
          <w:szCs w:val="21"/>
          <w:lang w:eastAsia="zh-CN"/>
        </w:rPr>
        <w:t>次级产品被</w:t>
      </w:r>
      <w:proofErr w:type="gramStart"/>
      <w:r>
        <w:rPr>
          <w:rFonts w:cs="Times New Roman"/>
          <w:szCs w:val="21"/>
          <w:lang w:eastAsia="zh-CN"/>
        </w:rPr>
        <w:t>分流回同</w:t>
      </w:r>
      <w:proofErr w:type="gramEnd"/>
      <w:r>
        <w:rPr>
          <w:rFonts w:cs="Times New Roman"/>
          <w:szCs w:val="21"/>
          <w:lang w:eastAsia="zh-CN"/>
        </w:rPr>
        <w:t>一系统中较早的过程，在该过程中，次级产品直接替代</w:t>
      </w:r>
      <w:r>
        <w:rPr>
          <w:rFonts w:cs="Times New Roman"/>
          <w:szCs w:val="21"/>
          <w:lang w:eastAsia="zh-CN"/>
        </w:rPr>
        <w:t>(</w:t>
      </w:r>
      <w:r>
        <w:rPr>
          <w:rFonts w:cs="Times New Roman"/>
          <w:szCs w:val="21"/>
          <w:lang w:eastAsia="zh-CN"/>
        </w:rPr>
        <w:t>取代</w:t>
      </w:r>
      <w:r>
        <w:rPr>
          <w:rFonts w:cs="Times New Roman"/>
          <w:szCs w:val="21"/>
          <w:lang w:eastAsia="zh-CN"/>
        </w:rPr>
        <w:t>)</w:t>
      </w:r>
      <w:r>
        <w:rPr>
          <w:rFonts w:cs="Times New Roman"/>
          <w:szCs w:val="21"/>
          <w:lang w:eastAsia="zh-CN"/>
        </w:rPr>
        <w:t>来自初级生产的相同材料的投入。</w:t>
      </w:r>
    </w:p>
    <w:p w14:paraId="4E997588" w14:textId="77777777" w:rsidR="00D16BE9" w:rsidRDefault="00AC4FA2">
      <w:pPr>
        <w:pStyle w:val="a8"/>
        <w:spacing w:line="300" w:lineRule="auto"/>
        <w:ind w:firstLineChars="200" w:firstLine="420"/>
        <w:jc w:val="both"/>
        <w:rPr>
          <w:rFonts w:cs="Times New Roman"/>
          <w:lang w:eastAsia="zh-CN"/>
        </w:rPr>
      </w:pPr>
      <w:r>
        <w:rPr>
          <w:rFonts w:cs="Times New Roman"/>
          <w:color w:val="808080"/>
          <w:lang w:eastAsia="zh-CN"/>
        </w:rPr>
        <w:t>一个例子是来自流动注射成型工艺的流道的回收和再熔化，其中回收的高密度聚乙烯直接代替工艺入口的原始高密度聚乙烯</w:t>
      </w:r>
      <w:r>
        <w:rPr>
          <w:rFonts w:cs="Times New Roman"/>
          <w:color w:val="808080"/>
          <w:lang w:eastAsia="zh-CN"/>
        </w:rPr>
        <w:t>(“</w:t>
      </w:r>
      <w:r>
        <w:rPr>
          <w:rFonts w:cs="Times New Roman"/>
          <w:color w:val="808080"/>
          <w:lang w:eastAsia="zh-CN"/>
        </w:rPr>
        <w:t>内部生产废物回收</w:t>
      </w:r>
      <w:r>
        <w:rPr>
          <w:rFonts w:cs="Times New Roman"/>
          <w:color w:val="808080"/>
          <w:lang w:eastAsia="zh-CN"/>
        </w:rPr>
        <w:t>”)</w:t>
      </w:r>
      <w:r>
        <w:rPr>
          <w:rFonts w:cs="Times New Roman"/>
          <w:color w:val="808080"/>
          <w:lang w:eastAsia="zh-CN"/>
        </w:rPr>
        <w:t>。另一个例子是使用可重复灌装的</w:t>
      </w:r>
      <w:r>
        <w:rPr>
          <w:rFonts w:cs="Times New Roman"/>
          <w:color w:val="808080"/>
          <w:lang w:eastAsia="zh-CN"/>
        </w:rPr>
        <w:t>5 l</w:t>
      </w:r>
      <w:r>
        <w:rPr>
          <w:rFonts w:cs="Times New Roman"/>
          <w:color w:val="808080"/>
          <w:lang w:eastAsia="zh-CN"/>
        </w:rPr>
        <w:t>铝桶包装啤酒。消费者支付押金，这确保了高百分比的小桶被返回用于重新灌装，其中它们取代了新生产的小桶的投入</w:t>
      </w:r>
      <w:r>
        <w:rPr>
          <w:rFonts w:cs="Times New Roman"/>
          <w:color w:val="808080"/>
          <w:lang w:eastAsia="zh-CN"/>
        </w:rPr>
        <w:t>(“</w:t>
      </w:r>
      <w:r>
        <w:rPr>
          <w:rFonts w:cs="Times New Roman"/>
          <w:color w:val="808080"/>
          <w:lang w:eastAsia="zh-CN"/>
        </w:rPr>
        <w:t>重新使用</w:t>
      </w:r>
      <w:r>
        <w:rPr>
          <w:rFonts w:cs="Times New Roman"/>
          <w:color w:val="808080"/>
          <w:lang w:eastAsia="zh-CN"/>
        </w:rPr>
        <w:t>”)</w:t>
      </w:r>
      <w:r>
        <w:rPr>
          <w:rFonts w:cs="Times New Roman"/>
          <w:color w:val="808080"/>
          <w:lang w:eastAsia="zh-CN"/>
        </w:rPr>
        <w:t>。</w:t>
      </w:r>
    </w:p>
    <w:p w14:paraId="703ECDDA" w14:textId="77777777" w:rsidR="00D16BE9" w:rsidRDefault="00D16BE9">
      <w:pPr>
        <w:spacing w:line="300" w:lineRule="auto"/>
        <w:ind w:firstLine="420"/>
        <w:rPr>
          <w:rFonts w:eastAsia="宋体" w:cs="Times New Roman"/>
        </w:rPr>
        <w:sectPr w:rsidR="00D16BE9">
          <w:pgSz w:w="11910" w:h="16840"/>
          <w:pgMar w:top="1040" w:right="1160" w:bottom="1040" w:left="1120" w:header="835" w:footer="852" w:gutter="0"/>
          <w:cols w:space="720"/>
        </w:sectPr>
      </w:pPr>
    </w:p>
    <w:p w14:paraId="346C102B" w14:textId="77777777" w:rsidR="00D16BE9" w:rsidRDefault="00D16BE9">
      <w:pPr>
        <w:pStyle w:val="a8"/>
        <w:spacing w:line="300" w:lineRule="auto"/>
        <w:ind w:firstLineChars="200" w:firstLine="460"/>
        <w:rPr>
          <w:rFonts w:cs="Times New Roman"/>
          <w:sz w:val="23"/>
          <w:lang w:eastAsia="zh-CN"/>
        </w:rPr>
      </w:pPr>
    </w:p>
    <w:p w14:paraId="30B511B8" w14:textId="77777777" w:rsidR="00D16BE9" w:rsidRDefault="00AC4FA2">
      <w:pPr>
        <w:pStyle w:val="a8"/>
        <w:spacing w:line="300" w:lineRule="auto"/>
        <w:ind w:firstLineChars="200" w:firstLine="420"/>
        <w:rPr>
          <w:rFonts w:cs="Times New Roman"/>
          <w:lang w:eastAsia="zh-CN"/>
        </w:rPr>
      </w:pPr>
      <w:r>
        <w:rPr>
          <w:rFonts w:cs="Times New Roman"/>
          <w:lang w:eastAsia="zh-CN"/>
        </w:rPr>
        <w:t>示意性闭环循环如所示</w:t>
      </w:r>
      <w:hyperlink w:anchor="_bookmark20" w:history="1">
        <w:r>
          <w:rPr>
            <w:rFonts w:cs="Times New Roman"/>
            <w:lang w:eastAsia="zh-CN"/>
          </w:rPr>
          <w:t>Figure 30</w:t>
        </w:r>
      </w:hyperlink>
      <w:r>
        <w:rPr>
          <w:rFonts w:cs="Times New Roman"/>
          <w:spacing w:val="-5"/>
          <w:lang w:eastAsia="zh-CN"/>
        </w:rPr>
        <w:t>。</w:t>
      </w:r>
    </w:p>
    <w:p w14:paraId="2D75A05A" w14:textId="77777777" w:rsidR="00D16BE9" w:rsidRDefault="00D16BE9">
      <w:pPr>
        <w:pStyle w:val="a8"/>
        <w:spacing w:line="300" w:lineRule="auto"/>
        <w:ind w:firstLineChars="200" w:firstLine="100"/>
        <w:rPr>
          <w:rFonts w:cs="Times New Roman"/>
          <w:sz w:val="5"/>
          <w:lang w:eastAsia="zh-CN"/>
        </w:rPr>
      </w:pPr>
    </w:p>
    <w:p w14:paraId="149574BD" w14:textId="77777777" w:rsidR="00D16BE9" w:rsidRDefault="00AC4FA2">
      <w:pPr>
        <w:spacing w:line="300" w:lineRule="auto"/>
        <w:ind w:firstLine="420"/>
        <w:rPr>
          <w:rFonts w:eastAsia="宋体" w:cs="Times New Roman"/>
          <w:b/>
          <w:sz w:val="20"/>
        </w:rPr>
      </w:pPr>
      <w:bookmarkStart w:id="185" w:name="_bookmark20"/>
      <w:bookmarkEnd w:id="185"/>
      <w:r>
        <w:rPr>
          <w:rFonts w:eastAsia="宋体" w:cs="Times New Roman"/>
          <w:noProof/>
        </w:rPr>
        <w:drawing>
          <wp:inline distT="0" distB="0" distL="0" distR="0" wp14:anchorId="2EC8E834" wp14:editId="6C80DC51">
            <wp:extent cx="6115050" cy="1581150"/>
            <wp:effectExtent l="0" t="0" r="6350" b="6350"/>
            <wp:docPr id="803" name="图片 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 name="图片 803"/>
                    <pic:cNvPicPr>
                      <a:picLocks noChangeAspect="1"/>
                    </pic:cNvPicPr>
                  </pic:nvPicPr>
                  <pic:blipFill>
                    <a:blip r:embed="rId146"/>
                    <a:stretch>
                      <a:fillRect/>
                    </a:stretch>
                  </pic:blipFill>
                  <pic:spPr>
                    <a:xfrm>
                      <a:off x="0" y="0"/>
                      <a:ext cx="6115050" cy="1581150"/>
                    </a:xfrm>
                    <a:prstGeom prst="rect">
                      <a:avLst/>
                    </a:prstGeom>
                  </pic:spPr>
                </pic:pic>
              </a:graphicData>
            </a:graphic>
          </wp:inline>
        </w:drawing>
      </w:r>
    </w:p>
    <w:p w14:paraId="44AC3A8C" w14:textId="77777777" w:rsidR="00D16BE9" w:rsidRDefault="00AC4FA2">
      <w:pPr>
        <w:spacing w:line="300" w:lineRule="auto"/>
        <w:ind w:firstLine="402"/>
        <w:rPr>
          <w:rFonts w:eastAsia="宋体" w:cs="Times New Roman"/>
          <w:b/>
          <w:sz w:val="20"/>
        </w:rPr>
      </w:pPr>
      <w:r>
        <w:rPr>
          <w:rFonts w:eastAsia="宋体" w:cs="Times New Roman"/>
          <w:b/>
          <w:sz w:val="20"/>
        </w:rPr>
        <w:t>图</w:t>
      </w:r>
      <w:r>
        <w:rPr>
          <w:rFonts w:eastAsia="宋体" w:cs="Times New Roman"/>
          <w:b/>
          <w:sz w:val="20"/>
        </w:rPr>
        <w:t>30“</w:t>
      </w:r>
      <w:r>
        <w:rPr>
          <w:rFonts w:eastAsia="宋体" w:cs="Times New Roman"/>
          <w:b/>
          <w:sz w:val="20"/>
        </w:rPr>
        <w:t>闭环</w:t>
      </w:r>
      <w:r>
        <w:rPr>
          <w:rFonts w:eastAsia="宋体" w:cs="Times New Roman"/>
          <w:b/>
          <w:sz w:val="20"/>
        </w:rPr>
        <w:t>”</w:t>
      </w:r>
      <w:r>
        <w:rPr>
          <w:rFonts w:eastAsia="宋体" w:cs="Times New Roman"/>
          <w:b/>
          <w:sz w:val="20"/>
        </w:rPr>
        <w:t>回收</w:t>
      </w:r>
      <w:r>
        <w:rPr>
          <w:rFonts w:eastAsia="宋体" w:cs="Times New Roman"/>
          <w:b/>
          <w:sz w:val="20"/>
        </w:rPr>
        <w:t>(</w:t>
      </w:r>
      <w:r>
        <w:rPr>
          <w:rFonts w:eastAsia="宋体" w:cs="Times New Roman"/>
          <w:b/>
          <w:sz w:val="20"/>
        </w:rPr>
        <w:t>示意图</w:t>
      </w:r>
      <w:r>
        <w:rPr>
          <w:rFonts w:eastAsia="宋体" w:cs="Times New Roman"/>
          <w:b/>
          <w:sz w:val="20"/>
        </w:rPr>
        <w:t>):</w:t>
      </w:r>
      <w:r>
        <w:rPr>
          <w:rFonts w:eastAsia="宋体" w:cs="Times New Roman"/>
          <w:b/>
          <w:sz w:val="20"/>
        </w:rPr>
        <w:t>回收的材料、回收的能源或再利用的零件</w:t>
      </w:r>
      <w:r>
        <w:rPr>
          <w:rFonts w:eastAsia="宋体" w:cs="Times New Roman"/>
          <w:b/>
          <w:sz w:val="20"/>
        </w:rPr>
        <w:t>/</w:t>
      </w:r>
      <w:r>
        <w:rPr>
          <w:rFonts w:eastAsia="宋体" w:cs="Times New Roman"/>
          <w:b/>
          <w:sz w:val="20"/>
        </w:rPr>
        <w:t>产品再次进入供应链，取代新生产的材料、能源或零件。在工艺内部回收的情况下，这甚至可能在没有任何环境相关回收工艺的情况下发生</w:t>
      </w:r>
      <w:r>
        <w:rPr>
          <w:rFonts w:eastAsia="宋体" w:cs="Times New Roman"/>
          <w:b/>
          <w:sz w:val="20"/>
        </w:rPr>
        <w:t>(</w:t>
      </w:r>
      <w:r>
        <w:rPr>
          <w:rFonts w:eastAsia="宋体" w:cs="Times New Roman"/>
          <w:b/>
          <w:sz w:val="20"/>
        </w:rPr>
        <w:t>参见内部循环离开和重新进入</w:t>
      </w:r>
      <w:r>
        <w:rPr>
          <w:rFonts w:eastAsia="宋体" w:cs="Times New Roman"/>
          <w:b/>
          <w:sz w:val="20"/>
        </w:rPr>
        <w:t>“</w:t>
      </w:r>
      <w:r>
        <w:rPr>
          <w:rFonts w:eastAsia="宋体" w:cs="Times New Roman"/>
          <w:b/>
          <w:sz w:val="20"/>
        </w:rPr>
        <w:t>材料生产</w:t>
      </w:r>
      <w:r>
        <w:rPr>
          <w:rFonts w:eastAsia="宋体" w:cs="Times New Roman"/>
          <w:b/>
          <w:sz w:val="20"/>
        </w:rPr>
        <w:t>”</w:t>
      </w:r>
      <w:r>
        <w:rPr>
          <w:rFonts w:eastAsia="宋体" w:cs="Times New Roman"/>
          <w:b/>
          <w:sz w:val="20"/>
        </w:rPr>
        <w:t>工艺</w:t>
      </w:r>
      <w:r>
        <w:rPr>
          <w:rFonts w:eastAsia="宋体" w:cs="Times New Roman"/>
          <w:b/>
          <w:sz w:val="20"/>
        </w:rPr>
        <w:t>)</w:t>
      </w:r>
      <w:r>
        <w:rPr>
          <w:rFonts w:eastAsia="宋体" w:cs="Times New Roman"/>
          <w:b/>
          <w:sz w:val="20"/>
        </w:rPr>
        <w:t>。</w:t>
      </w:r>
    </w:p>
    <w:p w14:paraId="1E4ED611" w14:textId="77777777" w:rsidR="00D16BE9" w:rsidRDefault="00D16BE9">
      <w:pPr>
        <w:pStyle w:val="a8"/>
        <w:spacing w:line="300" w:lineRule="auto"/>
        <w:ind w:firstLineChars="200" w:firstLine="402"/>
        <w:rPr>
          <w:rFonts w:cs="Times New Roman"/>
          <w:b/>
          <w:sz w:val="20"/>
          <w:lang w:eastAsia="zh-CN"/>
        </w:rPr>
      </w:pPr>
    </w:p>
    <w:p w14:paraId="51770F69" w14:textId="77777777" w:rsidR="00D16BE9" w:rsidRDefault="00AC4FA2">
      <w:pPr>
        <w:pStyle w:val="a8"/>
        <w:spacing w:line="300" w:lineRule="auto"/>
        <w:ind w:firstLineChars="200" w:firstLine="420"/>
        <w:jc w:val="both"/>
        <w:rPr>
          <w:rFonts w:cs="Times New Roman"/>
          <w:lang w:eastAsia="zh-CN"/>
        </w:rPr>
      </w:pPr>
      <w:r>
        <w:rPr>
          <w:rFonts w:cs="Times New Roman"/>
          <w:color w:val="808080"/>
          <w:lang w:eastAsia="zh-CN"/>
        </w:rPr>
        <w:t>有一种循环利用的变体，有时被解释为闭环循环利用，而它实际上是开环循环利用的一种形式</w:t>
      </w:r>
      <w:r>
        <w:rPr>
          <w:rFonts w:cs="Times New Roman"/>
          <w:color w:val="808080"/>
          <w:lang w:eastAsia="zh-CN"/>
        </w:rPr>
        <w:t>:</w:t>
      </w:r>
      <w:r>
        <w:rPr>
          <w:rFonts w:cs="Times New Roman"/>
          <w:color w:val="808080"/>
          <w:lang w:eastAsia="zh-CN"/>
        </w:rPr>
        <w:t>次级商品在同一系统内使用，但在循环利用过程中发生了实质性变化。一个突出的例子是以电能等形式回收能量的消费后塑料废物的焚烧。尽管所分析的系统也可以使用电力，并且以电力形式回收的能量可以被模拟来代替电力，但是次级产品</w:t>
      </w:r>
      <w:r>
        <w:rPr>
          <w:rFonts w:cs="Times New Roman"/>
          <w:color w:val="808080"/>
          <w:lang w:eastAsia="zh-CN"/>
        </w:rPr>
        <w:t>(</w:t>
      </w:r>
      <w:r>
        <w:rPr>
          <w:rFonts w:cs="Times New Roman"/>
          <w:color w:val="808080"/>
          <w:lang w:eastAsia="zh-CN"/>
        </w:rPr>
        <w:t>即电力</w:t>
      </w:r>
      <w:r>
        <w:rPr>
          <w:rFonts w:cs="Times New Roman"/>
          <w:color w:val="808080"/>
          <w:lang w:eastAsia="zh-CN"/>
        </w:rPr>
        <w:t>)</w:t>
      </w:r>
      <w:r>
        <w:rPr>
          <w:rFonts w:cs="Times New Roman"/>
          <w:color w:val="808080"/>
          <w:lang w:eastAsia="zh-CN"/>
        </w:rPr>
        <w:t>是与原始材料</w:t>
      </w:r>
      <w:r>
        <w:rPr>
          <w:rFonts w:cs="Times New Roman"/>
          <w:color w:val="808080"/>
          <w:lang w:eastAsia="zh-CN"/>
        </w:rPr>
        <w:t>(</w:t>
      </w:r>
      <w:r>
        <w:rPr>
          <w:rFonts w:cs="Times New Roman"/>
          <w:color w:val="808080"/>
          <w:lang w:eastAsia="zh-CN"/>
        </w:rPr>
        <w:t>即聚合物</w:t>
      </w:r>
      <w:r>
        <w:rPr>
          <w:rFonts w:cs="Times New Roman"/>
          <w:color w:val="808080"/>
          <w:lang w:eastAsia="zh-CN"/>
        </w:rPr>
        <w:t>)</w:t>
      </w:r>
      <w:r>
        <w:rPr>
          <w:rFonts w:cs="Times New Roman"/>
          <w:color w:val="808080"/>
          <w:lang w:eastAsia="zh-CN"/>
        </w:rPr>
        <w:t>非常不同的产品，这就是为什么这种情况属于</w:t>
      </w:r>
      <w:r>
        <w:rPr>
          <w:rFonts w:cs="Times New Roman"/>
          <w:color w:val="808080"/>
          <w:lang w:eastAsia="zh-CN"/>
        </w:rPr>
        <w:t>“</w:t>
      </w:r>
      <w:r>
        <w:rPr>
          <w:rFonts w:cs="Times New Roman"/>
          <w:color w:val="808080"/>
          <w:lang w:eastAsia="zh-CN"/>
        </w:rPr>
        <w:t>开环回收</w:t>
      </w:r>
      <w:r>
        <w:rPr>
          <w:rFonts w:cs="Times New Roman"/>
          <w:color w:val="808080"/>
          <w:lang w:eastAsia="zh-CN"/>
        </w:rPr>
        <w:t>”</w:t>
      </w:r>
      <w:r>
        <w:rPr>
          <w:rFonts w:cs="Times New Roman"/>
          <w:color w:val="808080"/>
          <w:lang w:eastAsia="zh-CN"/>
        </w:rPr>
        <w:t>。</w:t>
      </w:r>
    </w:p>
    <w:p w14:paraId="5F9702B0" w14:textId="77777777" w:rsidR="00D16BE9" w:rsidRDefault="00AC4FA2">
      <w:pPr>
        <w:pStyle w:val="a8"/>
        <w:spacing w:line="300" w:lineRule="auto"/>
        <w:ind w:firstLineChars="200" w:firstLine="420"/>
        <w:jc w:val="both"/>
        <w:rPr>
          <w:rFonts w:cs="Times New Roman"/>
          <w:szCs w:val="21"/>
          <w:lang w:eastAsia="zh-CN"/>
        </w:rPr>
      </w:pPr>
      <w:r>
        <w:rPr>
          <w:rFonts w:cs="Times New Roman"/>
          <w:szCs w:val="21"/>
          <w:lang w:eastAsia="zh-CN"/>
        </w:rPr>
        <w:t>需要注意的是，有时很难区分闭环循环和开环循环</w:t>
      </w:r>
      <w:r>
        <w:rPr>
          <w:rFonts w:cs="Times New Roman"/>
          <w:szCs w:val="21"/>
          <w:lang w:eastAsia="zh-CN"/>
        </w:rPr>
        <w:t>:</w:t>
      </w:r>
      <w:r>
        <w:rPr>
          <w:rFonts w:cs="Times New Roman"/>
          <w:szCs w:val="21"/>
          <w:lang w:eastAsia="zh-CN"/>
        </w:rPr>
        <w:t>例如，在</w:t>
      </w:r>
      <w:r>
        <w:rPr>
          <w:rFonts w:cs="Times New Roman"/>
          <w:szCs w:val="21"/>
          <w:lang w:eastAsia="zh-CN"/>
        </w:rPr>
        <w:t>5 l</w:t>
      </w:r>
      <w:r>
        <w:rPr>
          <w:rFonts w:cs="Times New Roman"/>
          <w:szCs w:val="21"/>
          <w:lang w:eastAsia="zh-CN"/>
        </w:rPr>
        <w:t>铝桶的例子中，当用过</w:t>
      </w:r>
      <w:proofErr w:type="gramStart"/>
      <w:r>
        <w:rPr>
          <w:rFonts w:cs="Times New Roman"/>
          <w:szCs w:val="21"/>
          <w:lang w:eastAsia="zh-CN"/>
        </w:rPr>
        <w:t>的桶被返回</w:t>
      </w:r>
      <w:proofErr w:type="gramEnd"/>
      <w:r>
        <w:rPr>
          <w:rFonts w:cs="Times New Roman"/>
          <w:szCs w:val="21"/>
          <w:lang w:eastAsia="zh-CN"/>
        </w:rPr>
        <w:t>用于另一次再填充时，</w:t>
      </w:r>
      <w:proofErr w:type="gramStart"/>
      <w:r>
        <w:rPr>
          <w:rFonts w:cs="Times New Roman"/>
          <w:szCs w:val="21"/>
          <w:lang w:eastAsia="zh-CN"/>
        </w:rPr>
        <w:t>桶再填充</w:t>
      </w:r>
      <w:proofErr w:type="gramEnd"/>
      <w:r>
        <w:rPr>
          <w:rFonts w:cs="Times New Roman"/>
          <w:szCs w:val="21"/>
          <w:lang w:eastAsia="zh-CN"/>
        </w:rPr>
        <w:t>工厂将会看到一些微小的改变。或者另一个生产商的啤酒被填充到桶中，因此不会产生相同的产品。然而，它再次提供了相同的功能单元，这就是为什么从桶的角度来看这更容易被理解为闭环循环。在注射成型的例子中，机器可以生产一些其他种类的聚乙烯部件，即形式上的另一个系统。从生命周期评价的角度来看，可以认为最重要的是，次要物品再次提供了相同的功能单元，不管它是用于同一产品还是另一产品。也就是说，只要次级商品不改变其固有的技术属性，并提供相同的功能单元，闭环回收就能最好地抓住这种情况。然而，为了确保结果的稳健性和可信性，以及在日常实践中的适用性，因此需要在任何情况下对闭环和开环情况进行一致的处理。</w:t>
      </w:r>
    </w:p>
    <w:p w14:paraId="3F4F0815" w14:textId="77777777" w:rsidR="00D16BE9" w:rsidRDefault="00D16BE9">
      <w:pPr>
        <w:pStyle w:val="a8"/>
        <w:spacing w:line="300" w:lineRule="auto"/>
        <w:ind w:firstLineChars="200" w:firstLine="480"/>
        <w:rPr>
          <w:rFonts w:cs="Times New Roman"/>
          <w:sz w:val="24"/>
          <w:lang w:eastAsia="zh-CN"/>
        </w:rPr>
      </w:pPr>
    </w:p>
    <w:p w14:paraId="55F5E7EB" w14:textId="77777777" w:rsidR="00D16BE9" w:rsidRDefault="00AC4FA2">
      <w:pPr>
        <w:pStyle w:val="3"/>
        <w:tabs>
          <w:tab w:val="left" w:pos="1299"/>
        </w:tabs>
        <w:spacing w:before="0" w:after="0" w:line="300" w:lineRule="auto"/>
        <w:ind w:firstLine="482"/>
        <w:rPr>
          <w:rFonts w:ascii="Times New Roman" w:eastAsia="宋体" w:hAnsi="Times New Roman" w:cs="Times New Roman"/>
        </w:rPr>
      </w:pPr>
      <w:r>
        <w:rPr>
          <w:rFonts w:ascii="Times New Roman" w:eastAsia="宋体" w:hAnsi="Times New Roman" w:cs="Times New Roman" w:hint="eastAsia"/>
        </w:rPr>
        <w:t>14.3.2</w:t>
      </w:r>
      <w:r>
        <w:rPr>
          <w:rFonts w:ascii="Times New Roman" w:eastAsia="宋体" w:hAnsi="Times New Roman" w:cs="Times New Roman"/>
        </w:rPr>
        <w:t>开环回收</w:t>
      </w:r>
    </w:p>
    <w:p w14:paraId="55CEF77D" w14:textId="77777777" w:rsidR="00D16BE9" w:rsidRDefault="00AC4FA2">
      <w:pPr>
        <w:spacing w:line="300" w:lineRule="auto"/>
        <w:ind w:firstLine="320"/>
        <w:rPr>
          <w:rFonts w:eastAsia="宋体" w:cs="Times New Roman"/>
          <w:sz w:val="16"/>
        </w:rPr>
      </w:pPr>
      <w:r>
        <w:rPr>
          <w:rFonts w:eastAsia="宋体" w:cs="Times New Roman"/>
          <w:color w:val="0000FF"/>
          <w:sz w:val="16"/>
        </w:rPr>
        <w:t>(</w:t>
      </w:r>
      <w:r>
        <w:rPr>
          <w:rFonts w:eastAsia="宋体" w:cs="Times New Roman"/>
          <w:color w:val="0000FF"/>
          <w:sz w:val="16"/>
        </w:rPr>
        <w:t>参考</w:t>
      </w:r>
      <w:r>
        <w:rPr>
          <w:rFonts w:eastAsia="宋体" w:cs="Times New Roman"/>
          <w:color w:val="0000FF"/>
          <w:sz w:val="16"/>
        </w:rPr>
        <w:t>4.3.4.3 ISO 14044:2006</w:t>
      </w:r>
      <w:proofErr w:type="gramStart"/>
      <w:r>
        <w:rPr>
          <w:rFonts w:eastAsia="宋体" w:cs="Times New Roman"/>
          <w:color w:val="0000FF"/>
          <w:sz w:val="16"/>
        </w:rPr>
        <w:t>一</w:t>
      </w:r>
      <w:proofErr w:type="gramEnd"/>
      <w:r>
        <w:rPr>
          <w:rFonts w:eastAsia="宋体" w:cs="Times New Roman"/>
          <w:color w:val="0000FF"/>
          <w:sz w:val="16"/>
        </w:rPr>
        <w:t>章的方面</w:t>
      </w:r>
      <w:r>
        <w:rPr>
          <w:rFonts w:eastAsia="宋体" w:cs="Times New Roman"/>
          <w:color w:val="0000FF"/>
          <w:sz w:val="16"/>
        </w:rPr>
        <w:t>)</w:t>
      </w:r>
    </w:p>
    <w:p w14:paraId="7FF95D6F" w14:textId="77777777" w:rsidR="00D16BE9" w:rsidRDefault="00AC4FA2">
      <w:pPr>
        <w:spacing w:line="300" w:lineRule="auto"/>
        <w:ind w:firstLine="420"/>
        <w:rPr>
          <w:rFonts w:eastAsia="宋体" w:cs="Times New Roman"/>
          <w:szCs w:val="21"/>
        </w:rPr>
      </w:pPr>
      <w:r>
        <w:rPr>
          <w:rFonts w:eastAsia="宋体" w:cs="Times New Roman"/>
          <w:szCs w:val="21"/>
        </w:rPr>
        <w:t>一种更复杂也更常见的回收形式是开环回收，其中至少有一部分次级产品用于不同的系统。开环回收经常用于可回收材料，这些可回收材料通常被回收为相同类型的材料，但用于至少有些不同的产品</w:t>
      </w:r>
      <w:r>
        <w:rPr>
          <w:rFonts w:eastAsia="宋体" w:cs="Times New Roman"/>
          <w:szCs w:val="21"/>
        </w:rPr>
        <w:t>(</w:t>
      </w:r>
      <w:r>
        <w:rPr>
          <w:rFonts w:eastAsia="宋体" w:cs="Times New Roman"/>
          <w:szCs w:val="21"/>
        </w:rPr>
        <w:t>例如，来自软饮料罐的回收钢被用于生产啤酒罐</w:t>
      </w:r>
      <w:r>
        <w:rPr>
          <w:rFonts w:eastAsia="宋体" w:cs="Times New Roman"/>
          <w:szCs w:val="21"/>
        </w:rPr>
        <w:t>)</w:t>
      </w:r>
      <w:r>
        <w:rPr>
          <w:rFonts w:eastAsia="宋体" w:cs="Times New Roman"/>
          <w:szCs w:val="21"/>
        </w:rPr>
        <w:t>。应区分两种变体</w:t>
      </w:r>
      <w:r>
        <w:rPr>
          <w:rFonts w:eastAsia="宋体" w:cs="Times New Roman"/>
          <w:szCs w:val="21"/>
        </w:rPr>
        <w:t>:“</w:t>
      </w:r>
      <w:r>
        <w:rPr>
          <w:rFonts w:eastAsia="宋体" w:cs="Times New Roman"/>
          <w:szCs w:val="21"/>
        </w:rPr>
        <w:t>开环</w:t>
      </w:r>
      <w:r>
        <w:rPr>
          <w:rFonts w:eastAsia="宋体" w:cs="Times New Roman"/>
          <w:szCs w:val="21"/>
        </w:rPr>
        <w:t>-</w:t>
      </w:r>
      <w:r>
        <w:rPr>
          <w:rFonts w:eastAsia="宋体" w:cs="Times New Roman"/>
          <w:szCs w:val="21"/>
        </w:rPr>
        <w:t>相同的主要路线</w:t>
      </w:r>
      <w:r>
        <w:rPr>
          <w:rFonts w:eastAsia="宋体" w:cs="Times New Roman"/>
          <w:szCs w:val="21"/>
        </w:rPr>
        <w:t>”(</w:t>
      </w:r>
      <w:r>
        <w:rPr>
          <w:rFonts w:eastAsia="宋体" w:cs="Times New Roman"/>
          <w:szCs w:val="21"/>
        </w:rPr>
        <w:t>在</w:t>
      </w:r>
      <w:r>
        <w:rPr>
          <w:rFonts w:eastAsia="宋体" w:cs="Times New Roman"/>
          <w:szCs w:val="21"/>
        </w:rPr>
        <w:t>ISO 14044:2006</w:t>
      </w:r>
      <w:r>
        <w:rPr>
          <w:rFonts w:eastAsia="宋体" w:cs="Times New Roman"/>
          <w:szCs w:val="21"/>
        </w:rPr>
        <w:t>被描述为</w:t>
      </w:r>
      <w:r>
        <w:rPr>
          <w:rFonts w:eastAsia="宋体" w:cs="Times New Roman"/>
          <w:szCs w:val="21"/>
        </w:rPr>
        <w:t>“</w:t>
      </w:r>
      <w:r>
        <w:rPr>
          <w:rFonts w:eastAsia="宋体" w:cs="Times New Roman"/>
          <w:szCs w:val="21"/>
        </w:rPr>
        <w:t>开环产品系统，其中回收材料的固有特性没有发生变化</w:t>
      </w:r>
      <w:r>
        <w:rPr>
          <w:rFonts w:eastAsia="宋体" w:cs="Times New Roman"/>
          <w:szCs w:val="21"/>
        </w:rPr>
        <w:t>”)</w:t>
      </w:r>
      <w:r>
        <w:rPr>
          <w:rFonts w:eastAsia="宋体" w:cs="Times New Roman"/>
          <w:szCs w:val="21"/>
        </w:rPr>
        <w:t>和</w:t>
      </w:r>
      <w:r>
        <w:rPr>
          <w:rFonts w:eastAsia="宋体" w:cs="Times New Roman"/>
          <w:szCs w:val="21"/>
        </w:rPr>
        <w:t>“</w:t>
      </w:r>
      <w:r>
        <w:rPr>
          <w:rFonts w:eastAsia="宋体" w:cs="Times New Roman"/>
          <w:szCs w:val="21"/>
        </w:rPr>
        <w:t>开环</w:t>
      </w:r>
      <w:r>
        <w:rPr>
          <w:rFonts w:eastAsia="宋体" w:cs="Times New Roman"/>
          <w:szCs w:val="21"/>
        </w:rPr>
        <w:t>-</w:t>
      </w:r>
      <w:r>
        <w:rPr>
          <w:rFonts w:eastAsia="宋体" w:cs="Times New Roman"/>
          <w:szCs w:val="21"/>
        </w:rPr>
        <w:t>不同的主要路线</w:t>
      </w:r>
      <w:r>
        <w:rPr>
          <w:rFonts w:eastAsia="宋体" w:cs="Times New Roman"/>
          <w:szCs w:val="21"/>
        </w:rPr>
        <w:t>”(</w:t>
      </w:r>
      <w:r>
        <w:rPr>
          <w:rFonts w:eastAsia="宋体" w:cs="Times New Roman"/>
          <w:szCs w:val="21"/>
        </w:rPr>
        <w:t>在</w:t>
      </w:r>
      <w:r>
        <w:rPr>
          <w:rFonts w:eastAsia="宋体" w:cs="Times New Roman"/>
          <w:szCs w:val="21"/>
        </w:rPr>
        <w:t>ISO 14044:2006“</w:t>
      </w:r>
      <w:r>
        <w:rPr>
          <w:rFonts w:eastAsia="宋体" w:cs="Times New Roman"/>
          <w:szCs w:val="21"/>
        </w:rPr>
        <w:t>开环产品系统，其中材料</w:t>
      </w:r>
    </w:p>
    <w:p w14:paraId="1C82622A" w14:textId="77777777" w:rsidR="00D16BE9" w:rsidRDefault="00AC4FA2">
      <w:pPr>
        <w:spacing w:line="300" w:lineRule="auto"/>
        <w:ind w:firstLine="420"/>
        <w:rPr>
          <w:rFonts w:eastAsia="宋体" w:cs="Times New Roman"/>
          <w:szCs w:val="21"/>
        </w:rPr>
      </w:pPr>
      <w:r>
        <w:rPr>
          <w:rFonts w:eastAsia="宋体" w:cs="Times New Roman"/>
          <w:szCs w:val="21"/>
        </w:rPr>
        <w:t>经历其固有性质的变化</w:t>
      </w:r>
      <w:proofErr w:type="gramStart"/>
      <w:r>
        <w:rPr>
          <w:rFonts w:eastAsia="宋体" w:cs="Times New Roman"/>
          <w:szCs w:val="21"/>
        </w:rPr>
        <w:t>”</w:t>
      </w:r>
      <w:proofErr w:type="gramEnd"/>
      <w:r>
        <w:rPr>
          <w:rFonts w:eastAsia="宋体" w:cs="Times New Roman"/>
          <w:szCs w:val="21"/>
        </w:rPr>
        <w:t>)</w:t>
      </w:r>
      <w:r>
        <w:rPr>
          <w:rFonts w:eastAsia="宋体" w:cs="Times New Roman"/>
          <w:szCs w:val="21"/>
        </w:rPr>
        <w:t>。这意味着回收清单的模型有些不同</w:t>
      </w:r>
      <w:r>
        <w:rPr>
          <w:rFonts w:eastAsia="宋体" w:cs="Times New Roman"/>
          <w:szCs w:val="21"/>
        </w:rPr>
        <w:t>:</w:t>
      </w:r>
    </w:p>
    <w:p w14:paraId="50FC9C08" w14:textId="77777777" w:rsidR="00D16BE9" w:rsidRDefault="00D16BE9">
      <w:pPr>
        <w:pStyle w:val="a8"/>
        <w:spacing w:line="300" w:lineRule="auto"/>
        <w:ind w:firstLineChars="200" w:firstLine="400"/>
        <w:rPr>
          <w:rFonts w:cs="Times New Roman"/>
          <w:sz w:val="20"/>
          <w:lang w:eastAsia="zh-CN"/>
        </w:rPr>
      </w:pPr>
    </w:p>
    <w:p w14:paraId="05FAB048" w14:textId="77777777" w:rsidR="00D16BE9" w:rsidRDefault="00AC4FA2">
      <w:pPr>
        <w:spacing w:line="300" w:lineRule="auto"/>
        <w:ind w:firstLine="422"/>
        <w:rPr>
          <w:rFonts w:eastAsia="宋体" w:cs="Times New Roman"/>
        </w:rPr>
      </w:pPr>
      <w:bookmarkStart w:id="186" w:name="_bookmark21"/>
      <w:bookmarkEnd w:id="186"/>
      <w:r>
        <w:rPr>
          <w:rFonts w:eastAsia="宋体" w:cs="Times New Roman" w:hint="eastAsia"/>
          <w:b/>
          <w:bCs/>
        </w:rPr>
        <w:t>14.3.2.1</w:t>
      </w:r>
      <w:r>
        <w:rPr>
          <w:rFonts w:eastAsia="宋体" w:cs="Times New Roman" w:hint="eastAsia"/>
          <w:b/>
          <w:bCs/>
        </w:rPr>
        <w:t>开环</w:t>
      </w:r>
      <w:r>
        <w:rPr>
          <w:rFonts w:eastAsia="宋体" w:cs="Times New Roman" w:hint="eastAsia"/>
          <w:b/>
          <w:bCs/>
        </w:rPr>
        <w:t>-</w:t>
      </w:r>
      <w:r>
        <w:rPr>
          <w:rFonts w:eastAsia="宋体" w:cs="Times New Roman" w:hint="eastAsia"/>
          <w:b/>
          <w:bCs/>
        </w:rPr>
        <w:t>相同的主路由</w:t>
      </w:r>
    </w:p>
    <w:p w14:paraId="7D4977AB" w14:textId="77777777" w:rsidR="00D16BE9" w:rsidRDefault="00AC4FA2">
      <w:pPr>
        <w:spacing w:line="300" w:lineRule="auto"/>
        <w:ind w:firstLine="320"/>
        <w:rPr>
          <w:rFonts w:eastAsia="宋体" w:cs="Times New Roman"/>
          <w:sz w:val="16"/>
        </w:rPr>
      </w:pPr>
      <w:r>
        <w:rPr>
          <w:rFonts w:eastAsia="宋体" w:cs="Times New Roman"/>
          <w:color w:val="0000FF"/>
          <w:sz w:val="16"/>
        </w:rPr>
        <w:t>(</w:t>
      </w:r>
      <w:r>
        <w:rPr>
          <w:rFonts w:eastAsia="宋体" w:cs="Times New Roman"/>
          <w:color w:val="0000FF"/>
          <w:sz w:val="16"/>
        </w:rPr>
        <w:t>指</w:t>
      </w:r>
      <w:r>
        <w:rPr>
          <w:rFonts w:eastAsia="宋体" w:cs="Times New Roman"/>
          <w:color w:val="0000FF"/>
          <w:sz w:val="16"/>
        </w:rPr>
        <w:t>4.3.4.3 ISO 14044:2006</w:t>
      </w:r>
      <w:proofErr w:type="gramStart"/>
      <w:r>
        <w:rPr>
          <w:rFonts w:eastAsia="宋体" w:cs="Times New Roman"/>
          <w:color w:val="0000FF"/>
          <w:sz w:val="16"/>
        </w:rPr>
        <w:t>一</w:t>
      </w:r>
      <w:proofErr w:type="gramEnd"/>
      <w:r>
        <w:rPr>
          <w:rFonts w:eastAsia="宋体" w:cs="Times New Roman"/>
          <w:color w:val="0000FF"/>
          <w:sz w:val="16"/>
        </w:rPr>
        <w:t>章的方面</w:t>
      </w:r>
      <w:r>
        <w:rPr>
          <w:rFonts w:eastAsia="宋体" w:cs="Times New Roman"/>
          <w:color w:val="0000FF"/>
          <w:sz w:val="16"/>
        </w:rPr>
        <w:t>)</w:t>
      </w:r>
    </w:p>
    <w:p w14:paraId="0680E033" w14:textId="77777777" w:rsidR="00D16BE9" w:rsidRDefault="00AC4FA2">
      <w:pPr>
        <w:pStyle w:val="a8"/>
        <w:spacing w:line="300" w:lineRule="auto"/>
        <w:ind w:firstLineChars="200" w:firstLine="420"/>
        <w:jc w:val="both"/>
        <w:rPr>
          <w:rFonts w:cs="Times New Roman"/>
          <w:lang w:eastAsia="zh-CN"/>
        </w:rPr>
      </w:pPr>
      <w:r>
        <w:rPr>
          <w:rFonts w:cs="Times New Roman"/>
          <w:lang w:eastAsia="zh-CN"/>
        </w:rPr>
        <w:t>如上所述，严格意义上的闭环回收并不常见。然而，从实质性和初级产品的潜在替代性的角度来看，正如在后果模型中所模拟的那样，次级产品并不一定用于同一产品。重要的是，它正在取代同样的主要生产路线。为了支持这种区分，这里使用了开环再循环的相应子类型，其代表闭环和开环再循环</w:t>
      </w:r>
      <w:r>
        <w:rPr>
          <w:rFonts w:cs="Times New Roman"/>
          <w:lang w:eastAsia="zh-CN"/>
        </w:rPr>
        <w:t>:“</w:t>
      </w:r>
      <w:r>
        <w:rPr>
          <w:rFonts w:cs="Times New Roman"/>
          <w:lang w:eastAsia="zh-CN"/>
        </w:rPr>
        <w:t>闭环</w:t>
      </w:r>
    </w:p>
    <w:p w14:paraId="1925A86C" w14:textId="77777777" w:rsidR="00D16BE9" w:rsidRDefault="00AC4FA2">
      <w:pPr>
        <w:pStyle w:val="a8"/>
        <w:spacing w:line="300" w:lineRule="auto"/>
        <w:ind w:firstLineChars="200" w:firstLine="420"/>
        <w:jc w:val="both"/>
        <w:rPr>
          <w:rFonts w:cs="Times New Roman"/>
          <w:lang w:eastAsia="zh-CN"/>
        </w:rPr>
      </w:pPr>
      <w:r>
        <w:rPr>
          <w:rFonts w:cs="Times New Roman"/>
          <w:lang w:eastAsia="zh-CN"/>
        </w:rPr>
        <w:t>-</w:t>
      </w:r>
      <w:r>
        <w:rPr>
          <w:rFonts w:cs="Times New Roman"/>
          <w:lang w:eastAsia="zh-CN"/>
        </w:rPr>
        <w:t>相同的主要路线</w:t>
      </w:r>
      <w:r>
        <w:rPr>
          <w:rFonts w:cs="Times New Roman"/>
          <w:lang w:eastAsia="zh-CN"/>
        </w:rPr>
        <w:t>“</w:t>
      </w:r>
      <w:r>
        <w:rPr>
          <w:rFonts w:cs="Times New Roman"/>
          <w:lang w:eastAsia="zh-CN"/>
        </w:rPr>
        <w:t>回收。</w:t>
      </w:r>
    </w:p>
    <w:p w14:paraId="54BAEAEF" w14:textId="77777777" w:rsidR="00D16BE9" w:rsidRDefault="00AC4FA2">
      <w:pPr>
        <w:pStyle w:val="a8"/>
        <w:spacing w:line="300" w:lineRule="auto"/>
        <w:ind w:firstLineChars="200" w:firstLine="420"/>
        <w:jc w:val="both"/>
        <w:rPr>
          <w:rFonts w:cs="Times New Roman"/>
          <w:szCs w:val="21"/>
          <w:lang w:eastAsia="zh-CN"/>
        </w:rPr>
      </w:pPr>
      <w:r>
        <w:rPr>
          <w:rFonts w:cs="Times New Roman"/>
          <w:szCs w:val="21"/>
          <w:lang w:eastAsia="zh-CN"/>
        </w:rPr>
        <w:t>举个例子</w:t>
      </w:r>
      <w:r>
        <w:rPr>
          <w:rFonts w:cs="Times New Roman"/>
          <w:szCs w:val="21"/>
          <w:lang w:eastAsia="zh-CN"/>
        </w:rPr>
        <w:t>:</w:t>
      </w:r>
      <w:r>
        <w:rPr>
          <w:rFonts w:cs="Times New Roman"/>
          <w:szCs w:val="21"/>
          <w:lang w:eastAsia="zh-CN"/>
        </w:rPr>
        <w:t>如果钢罐被回收成钢罐，这就是闭环回收。如果钢罐被回收为汽车定制坯料，这将是开环回</w:t>
      </w:r>
      <w:r>
        <w:rPr>
          <w:rFonts w:cs="Times New Roman"/>
          <w:szCs w:val="21"/>
          <w:lang w:eastAsia="zh-CN"/>
        </w:rPr>
        <w:lastRenderedPageBreak/>
        <w:t>收。但是，如果钢罐和定制坯料需要相同的钢基底，那么它们的主要路线是相同的。如果二次产品在回收过程中降解，这也是适用的，例如对于回收的聚合物。因此，重要的只是次要商品有效地替代了相同的主要路线，即使它没有替代相同的路线，但数量较低。这种情况因此被称为</w:t>
      </w:r>
      <w:r>
        <w:rPr>
          <w:rFonts w:cs="Times New Roman"/>
          <w:szCs w:val="21"/>
          <w:lang w:eastAsia="zh-CN"/>
        </w:rPr>
        <w:t>“</w:t>
      </w:r>
      <w:r>
        <w:rPr>
          <w:rFonts w:cs="Times New Roman"/>
          <w:szCs w:val="21"/>
          <w:lang w:eastAsia="zh-CN"/>
        </w:rPr>
        <w:t>开环</w:t>
      </w:r>
      <w:r>
        <w:rPr>
          <w:rFonts w:cs="Times New Roman"/>
          <w:szCs w:val="21"/>
          <w:lang w:eastAsia="zh-CN"/>
        </w:rPr>
        <w:t>-</w:t>
      </w:r>
      <w:r>
        <w:rPr>
          <w:rFonts w:cs="Times New Roman"/>
          <w:szCs w:val="21"/>
          <w:lang w:eastAsia="zh-CN"/>
        </w:rPr>
        <w:t>相同的主路由</w:t>
      </w:r>
      <w:r>
        <w:rPr>
          <w:rFonts w:cs="Times New Roman"/>
          <w:szCs w:val="21"/>
          <w:lang w:eastAsia="zh-CN"/>
        </w:rPr>
        <w:t>”</w:t>
      </w:r>
      <w:r>
        <w:rPr>
          <w:rFonts w:cs="Times New Roman"/>
          <w:szCs w:val="21"/>
          <w:lang w:eastAsia="zh-CN"/>
        </w:rPr>
        <w:t>。</w:t>
      </w:r>
      <w:r w:rsidR="00000000">
        <w:fldChar w:fldCharType="begin"/>
      </w:r>
      <w:r w:rsidR="00000000">
        <w:rPr>
          <w:lang w:eastAsia="zh-CN"/>
        </w:rPr>
        <w:instrText>HYPERLINK \l "_bookmark22"</w:instrText>
      </w:r>
      <w:r w:rsidR="00000000">
        <w:fldChar w:fldCharType="separate"/>
      </w:r>
      <w:r>
        <w:rPr>
          <w:rFonts w:cs="Times New Roman"/>
          <w:szCs w:val="21"/>
          <w:lang w:eastAsia="zh-CN"/>
        </w:rPr>
        <w:t>Figure 31</w:t>
      </w:r>
      <w:r w:rsidR="00000000">
        <w:rPr>
          <w:rFonts w:cs="Times New Roman"/>
          <w:szCs w:val="21"/>
          <w:lang w:eastAsia="zh-CN"/>
        </w:rPr>
        <w:fldChar w:fldCharType="end"/>
      </w:r>
      <w:r>
        <w:rPr>
          <w:rFonts w:cs="Times New Roman"/>
          <w:szCs w:val="21"/>
          <w:lang w:eastAsia="zh-CN"/>
        </w:rPr>
        <w:t>示意性地说明了这一点。</w:t>
      </w:r>
    </w:p>
    <w:p w14:paraId="21D3B967" w14:textId="77777777" w:rsidR="00D16BE9" w:rsidRDefault="00AC4FA2">
      <w:pPr>
        <w:pStyle w:val="a8"/>
        <w:spacing w:line="300" w:lineRule="auto"/>
        <w:ind w:firstLineChars="200" w:firstLine="420"/>
        <w:jc w:val="center"/>
        <w:rPr>
          <w:rFonts w:cs="Times New Roman"/>
          <w:lang w:eastAsia="zh-CN"/>
        </w:rPr>
      </w:pPr>
      <w:r>
        <w:rPr>
          <w:rFonts w:cs="Times New Roman"/>
          <w:noProof/>
        </w:rPr>
        <w:drawing>
          <wp:inline distT="0" distB="0" distL="0" distR="0" wp14:anchorId="26910FEE" wp14:editId="261CE4B8">
            <wp:extent cx="6115050" cy="2253615"/>
            <wp:effectExtent l="0" t="0" r="6350" b="6985"/>
            <wp:docPr id="804" name="图片 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 name="图片 804"/>
                    <pic:cNvPicPr>
                      <a:picLocks noChangeAspect="1"/>
                    </pic:cNvPicPr>
                  </pic:nvPicPr>
                  <pic:blipFill>
                    <a:blip r:embed="rId147"/>
                    <a:stretch>
                      <a:fillRect/>
                    </a:stretch>
                  </pic:blipFill>
                  <pic:spPr>
                    <a:xfrm>
                      <a:off x="0" y="0"/>
                      <a:ext cx="6115050" cy="2253615"/>
                    </a:xfrm>
                    <a:prstGeom prst="rect">
                      <a:avLst/>
                    </a:prstGeom>
                  </pic:spPr>
                </pic:pic>
              </a:graphicData>
            </a:graphic>
          </wp:inline>
        </w:drawing>
      </w:r>
    </w:p>
    <w:p w14:paraId="527C7172" w14:textId="77777777" w:rsidR="00D16BE9" w:rsidRDefault="00AC4FA2">
      <w:pPr>
        <w:pStyle w:val="a8"/>
        <w:spacing w:line="300" w:lineRule="auto"/>
        <w:ind w:firstLineChars="200" w:firstLine="402"/>
        <w:rPr>
          <w:rFonts w:cs="Times New Roman"/>
          <w:lang w:eastAsia="zh-CN"/>
        </w:rPr>
      </w:pPr>
      <w:r>
        <w:rPr>
          <w:rFonts w:cs="Times New Roman"/>
          <w:b/>
          <w:sz w:val="20"/>
          <w:lang w:eastAsia="zh-CN"/>
        </w:rPr>
        <w:t>图</w:t>
      </w:r>
      <w:r>
        <w:rPr>
          <w:rFonts w:cs="Times New Roman"/>
          <w:b/>
          <w:sz w:val="20"/>
          <w:lang w:eastAsia="zh-CN"/>
        </w:rPr>
        <w:t>31“</w:t>
      </w:r>
      <w:r>
        <w:rPr>
          <w:rFonts w:cs="Times New Roman"/>
          <w:b/>
          <w:sz w:val="20"/>
          <w:lang w:eastAsia="zh-CN"/>
        </w:rPr>
        <w:t>开环</w:t>
      </w:r>
      <w:r>
        <w:rPr>
          <w:rFonts w:cs="Times New Roman"/>
          <w:b/>
          <w:sz w:val="20"/>
          <w:lang w:eastAsia="zh-CN"/>
        </w:rPr>
        <w:t>-</w:t>
      </w:r>
      <w:r>
        <w:rPr>
          <w:rFonts w:cs="Times New Roman"/>
          <w:b/>
          <w:sz w:val="20"/>
          <w:lang w:eastAsia="zh-CN"/>
        </w:rPr>
        <w:t>相同的主要路线</w:t>
      </w:r>
      <w:r>
        <w:rPr>
          <w:rFonts w:cs="Times New Roman"/>
          <w:b/>
          <w:sz w:val="20"/>
          <w:lang w:eastAsia="zh-CN"/>
        </w:rPr>
        <w:t>”</w:t>
      </w:r>
      <w:r>
        <w:rPr>
          <w:rFonts w:cs="Times New Roman"/>
          <w:b/>
          <w:sz w:val="20"/>
          <w:lang w:eastAsia="zh-CN"/>
        </w:rPr>
        <w:t>回收</w:t>
      </w:r>
      <w:r>
        <w:rPr>
          <w:rFonts w:cs="Times New Roman"/>
          <w:b/>
          <w:sz w:val="20"/>
          <w:lang w:eastAsia="zh-CN"/>
        </w:rPr>
        <w:t>:</w:t>
      </w:r>
      <w:r>
        <w:rPr>
          <w:rFonts w:cs="Times New Roman"/>
          <w:b/>
          <w:sz w:val="20"/>
          <w:lang w:eastAsia="zh-CN"/>
        </w:rPr>
        <w:t>来自第一个系统的废物或报废产品</w:t>
      </w:r>
      <w:r>
        <w:rPr>
          <w:rFonts w:cs="Times New Roman"/>
          <w:b/>
          <w:sz w:val="20"/>
          <w:lang w:eastAsia="zh-CN"/>
        </w:rPr>
        <w:t>(</w:t>
      </w:r>
      <w:r>
        <w:rPr>
          <w:rFonts w:cs="Times New Roman"/>
          <w:b/>
          <w:sz w:val="20"/>
          <w:lang w:eastAsia="zh-CN"/>
        </w:rPr>
        <w:t>浅蓝色</w:t>
      </w:r>
      <w:r>
        <w:rPr>
          <w:rFonts w:cs="Times New Roman"/>
          <w:b/>
          <w:sz w:val="20"/>
          <w:lang w:eastAsia="zh-CN"/>
        </w:rPr>
        <w:t>)</w:t>
      </w:r>
      <w:r>
        <w:rPr>
          <w:rFonts w:cs="Times New Roman"/>
          <w:b/>
          <w:sz w:val="20"/>
          <w:lang w:eastAsia="zh-CN"/>
        </w:rPr>
        <w:t>被收集、回收</w:t>
      </w:r>
      <w:r>
        <w:rPr>
          <w:rFonts w:cs="Times New Roman"/>
          <w:b/>
          <w:sz w:val="20"/>
          <w:lang w:eastAsia="zh-CN"/>
        </w:rPr>
        <w:t>/</w:t>
      </w:r>
      <w:r>
        <w:rPr>
          <w:rFonts w:cs="Times New Roman"/>
          <w:b/>
          <w:sz w:val="20"/>
          <w:lang w:eastAsia="zh-CN"/>
        </w:rPr>
        <w:t>预处理</w:t>
      </w:r>
      <w:r>
        <w:rPr>
          <w:rFonts w:cs="Times New Roman"/>
          <w:b/>
          <w:sz w:val="20"/>
          <w:lang w:eastAsia="zh-CN"/>
        </w:rPr>
        <w:t>(</w:t>
      </w:r>
      <w:r>
        <w:rPr>
          <w:rFonts w:cs="Times New Roman"/>
          <w:b/>
          <w:sz w:val="20"/>
          <w:lang w:eastAsia="zh-CN"/>
        </w:rPr>
        <w:t>绿色</w:t>
      </w:r>
      <w:r>
        <w:rPr>
          <w:rFonts w:cs="Times New Roman"/>
          <w:b/>
          <w:sz w:val="20"/>
          <w:lang w:eastAsia="zh-CN"/>
        </w:rPr>
        <w:t>)</w:t>
      </w:r>
      <w:r>
        <w:rPr>
          <w:rFonts w:cs="Times New Roman"/>
          <w:b/>
          <w:sz w:val="20"/>
          <w:lang w:eastAsia="zh-CN"/>
        </w:rPr>
        <w:t>并用于其他系统</w:t>
      </w:r>
      <w:r>
        <w:rPr>
          <w:rFonts w:cs="Times New Roman"/>
          <w:b/>
          <w:sz w:val="20"/>
          <w:lang w:eastAsia="zh-CN"/>
        </w:rPr>
        <w:t>(</w:t>
      </w:r>
      <w:r>
        <w:rPr>
          <w:rFonts w:cs="Times New Roman"/>
          <w:b/>
          <w:sz w:val="20"/>
          <w:lang w:eastAsia="zh-CN"/>
        </w:rPr>
        <w:t>深蓝色</w:t>
      </w:r>
      <w:r>
        <w:rPr>
          <w:rFonts w:cs="Times New Roman"/>
          <w:b/>
          <w:sz w:val="20"/>
          <w:lang w:eastAsia="zh-CN"/>
        </w:rPr>
        <w:t>)</w:t>
      </w:r>
      <w:r>
        <w:rPr>
          <w:rFonts w:cs="Times New Roman"/>
          <w:b/>
          <w:sz w:val="20"/>
          <w:lang w:eastAsia="zh-CN"/>
        </w:rPr>
        <w:t>，但正在取代其第一个生命周期的相同主要路线</w:t>
      </w:r>
    </w:p>
    <w:p w14:paraId="0B18F1C4" w14:textId="77777777" w:rsidR="00D16BE9" w:rsidRDefault="00D16BE9">
      <w:pPr>
        <w:pStyle w:val="a8"/>
        <w:spacing w:line="300" w:lineRule="auto"/>
        <w:ind w:firstLineChars="200" w:firstLine="420"/>
        <w:rPr>
          <w:rFonts w:cs="Times New Roman"/>
          <w:lang w:eastAsia="zh-CN"/>
        </w:rPr>
      </w:pPr>
    </w:p>
    <w:p w14:paraId="56FFAD64" w14:textId="77777777" w:rsidR="00D16BE9" w:rsidRDefault="00D16BE9">
      <w:pPr>
        <w:spacing w:line="300" w:lineRule="auto"/>
        <w:ind w:firstLine="402"/>
        <w:rPr>
          <w:rFonts w:eastAsia="宋体" w:cs="Times New Roman"/>
          <w:b/>
          <w:sz w:val="20"/>
        </w:rPr>
      </w:pPr>
      <w:bookmarkStart w:id="187" w:name="_bookmark22"/>
      <w:bookmarkEnd w:id="187"/>
    </w:p>
    <w:p w14:paraId="29ABB038" w14:textId="77777777" w:rsidR="00D16BE9" w:rsidRDefault="00D16BE9">
      <w:pPr>
        <w:pStyle w:val="a8"/>
        <w:spacing w:line="300" w:lineRule="auto"/>
        <w:ind w:firstLineChars="200" w:firstLine="402"/>
        <w:rPr>
          <w:rFonts w:cs="Times New Roman"/>
          <w:b/>
          <w:sz w:val="20"/>
          <w:lang w:eastAsia="zh-CN"/>
        </w:rPr>
      </w:pPr>
    </w:p>
    <w:p w14:paraId="3A94147C" w14:textId="77777777" w:rsidR="00D16BE9" w:rsidRDefault="00AC4FA2">
      <w:pPr>
        <w:pStyle w:val="4"/>
        <w:tabs>
          <w:tab w:val="left" w:pos="1433"/>
        </w:tabs>
        <w:spacing w:before="0" w:after="0" w:line="300" w:lineRule="auto"/>
        <w:ind w:firstLine="422"/>
        <w:rPr>
          <w:rFonts w:ascii="Times New Roman" w:eastAsia="宋体" w:hAnsi="Times New Roman" w:cs="Times New Roman"/>
          <w:sz w:val="21"/>
          <w:szCs w:val="18"/>
        </w:rPr>
      </w:pPr>
      <w:bookmarkStart w:id="188" w:name="_bookmark23"/>
      <w:bookmarkEnd w:id="188"/>
      <w:r>
        <w:rPr>
          <w:rFonts w:ascii="Times New Roman" w:eastAsia="宋体" w:hAnsi="Times New Roman" w:cs="Times New Roman" w:hint="eastAsia"/>
          <w:sz w:val="21"/>
          <w:szCs w:val="18"/>
        </w:rPr>
        <w:t>14.3.2.2</w:t>
      </w:r>
      <w:r>
        <w:rPr>
          <w:rFonts w:ascii="Times New Roman" w:eastAsia="宋体" w:hAnsi="Times New Roman" w:cs="Times New Roman"/>
          <w:sz w:val="21"/>
          <w:szCs w:val="18"/>
        </w:rPr>
        <w:t>开环</w:t>
      </w:r>
      <w:r>
        <w:rPr>
          <w:rFonts w:ascii="Times New Roman" w:eastAsia="宋体" w:hAnsi="Times New Roman" w:cs="Times New Roman"/>
          <w:sz w:val="21"/>
          <w:szCs w:val="18"/>
        </w:rPr>
        <w:t>-</w:t>
      </w:r>
      <w:r>
        <w:rPr>
          <w:rFonts w:ascii="Times New Roman" w:eastAsia="宋体" w:hAnsi="Times New Roman" w:cs="Times New Roman"/>
          <w:sz w:val="21"/>
          <w:szCs w:val="18"/>
        </w:rPr>
        <w:t>不同的主要路线</w:t>
      </w:r>
    </w:p>
    <w:p w14:paraId="5DE29F1A" w14:textId="77777777" w:rsidR="00D16BE9" w:rsidRDefault="00AC4FA2">
      <w:pPr>
        <w:spacing w:line="300" w:lineRule="auto"/>
        <w:ind w:firstLine="320"/>
        <w:rPr>
          <w:rFonts w:eastAsia="宋体" w:cs="Times New Roman"/>
          <w:sz w:val="16"/>
        </w:rPr>
      </w:pPr>
      <w:r>
        <w:rPr>
          <w:rFonts w:eastAsia="宋体" w:cs="Times New Roman"/>
          <w:color w:val="0000FF"/>
          <w:sz w:val="16"/>
        </w:rPr>
        <w:t>(</w:t>
      </w:r>
      <w:r>
        <w:rPr>
          <w:rFonts w:eastAsia="宋体" w:cs="Times New Roman"/>
          <w:color w:val="0000FF"/>
          <w:sz w:val="16"/>
        </w:rPr>
        <w:t>指</w:t>
      </w:r>
      <w:r>
        <w:rPr>
          <w:rFonts w:eastAsia="宋体" w:cs="Times New Roman"/>
          <w:color w:val="0000FF"/>
          <w:sz w:val="16"/>
        </w:rPr>
        <w:t>4.3.4.3 ISO 14044:2006</w:t>
      </w:r>
      <w:proofErr w:type="gramStart"/>
      <w:r>
        <w:rPr>
          <w:rFonts w:eastAsia="宋体" w:cs="Times New Roman"/>
          <w:color w:val="0000FF"/>
          <w:sz w:val="16"/>
        </w:rPr>
        <w:t>一</w:t>
      </w:r>
      <w:proofErr w:type="gramEnd"/>
      <w:r>
        <w:rPr>
          <w:rFonts w:eastAsia="宋体" w:cs="Times New Roman"/>
          <w:color w:val="0000FF"/>
          <w:sz w:val="16"/>
        </w:rPr>
        <w:t>章的方面</w:t>
      </w:r>
      <w:r>
        <w:rPr>
          <w:rFonts w:eastAsia="宋体" w:cs="Times New Roman"/>
          <w:color w:val="0000FF"/>
          <w:sz w:val="16"/>
        </w:rPr>
        <w:t>)</w:t>
      </w:r>
    </w:p>
    <w:p w14:paraId="59FEA247" w14:textId="77777777" w:rsidR="00D16BE9" w:rsidRDefault="00AC4FA2">
      <w:pPr>
        <w:pStyle w:val="a8"/>
        <w:spacing w:line="300" w:lineRule="auto"/>
        <w:ind w:firstLineChars="200" w:firstLine="420"/>
        <w:jc w:val="both"/>
        <w:rPr>
          <w:rFonts w:cs="Times New Roman"/>
          <w:szCs w:val="21"/>
          <w:lang w:eastAsia="zh-CN"/>
        </w:rPr>
      </w:pPr>
      <w:r>
        <w:rPr>
          <w:rFonts w:cs="Times New Roman"/>
          <w:szCs w:val="21"/>
          <w:lang w:eastAsia="zh-CN"/>
        </w:rPr>
        <w:t>开环回收的另一个子类型，在这里被称为</w:t>
      </w:r>
      <w:r>
        <w:rPr>
          <w:rFonts w:cs="Times New Roman"/>
          <w:szCs w:val="21"/>
          <w:lang w:eastAsia="zh-CN"/>
        </w:rPr>
        <w:t>“</w:t>
      </w:r>
      <w:r>
        <w:rPr>
          <w:rFonts w:cs="Times New Roman"/>
          <w:szCs w:val="21"/>
          <w:lang w:eastAsia="zh-CN"/>
        </w:rPr>
        <w:t>开环</w:t>
      </w:r>
      <w:r>
        <w:rPr>
          <w:rFonts w:cs="Times New Roman"/>
          <w:szCs w:val="21"/>
          <w:lang w:eastAsia="zh-CN"/>
        </w:rPr>
        <w:t>-</w:t>
      </w:r>
      <w:r>
        <w:rPr>
          <w:rFonts w:cs="Times New Roman"/>
          <w:szCs w:val="21"/>
          <w:lang w:eastAsia="zh-CN"/>
        </w:rPr>
        <w:t>不同的主要路线</w:t>
      </w:r>
      <w:r>
        <w:rPr>
          <w:rFonts w:cs="Times New Roman"/>
          <w:szCs w:val="21"/>
          <w:lang w:eastAsia="zh-CN"/>
        </w:rPr>
        <w:t>”</w:t>
      </w:r>
      <w:r>
        <w:rPr>
          <w:rFonts w:cs="Times New Roman"/>
          <w:szCs w:val="21"/>
          <w:lang w:eastAsia="zh-CN"/>
        </w:rPr>
        <w:t>，是指次要物品替代不同种类的材料、能源或零件，同时具有相同或非常相似的功能。一个例子是焚烧消费后的塑料，将能源回收为电力，并将电力用于其他用途。</w:t>
      </w:r>
    </w:p>
    <w:p w14:paraId="18A464F9" w14:textId="77777777" w:rsidR="00D16BE9" w:rsidRDefault="00AC4FA2">
      <w:pPr>
        <w:pStyle w:val="a8"/>
        <w:spacing w:line="300" w:lineRule="auto"/>
        <w:ind w:firstLineChars="200" w:firstLine="420"/>
        <w:jc w:val="both"/>
        <w:rPr>
          <w:rFonts w:cs="Times New Roman"/>
          <w:szCs w:val="21"/>
          <w:lang w:eastAsia="zh-CN"/>
        </w:rPr>
      </w:pPr>
      <w:r>
        <w:rPr>
          <w:rFonts w:cs="Times New Roman"/>
          <w:szCs w:val="21"/>
          <w:lang w:eastAsia="zh-CN"/>
        </w:rPr>
        <w:t>确定次级货物是否替代相同或不同的主要路线和材料、能源或零件的标准并不总是简单明了的，而且存在逐渐不同的过渡情况。</w:t>
      </w:r>
    </w:p>
    <w:p w14:paraId="75C25C80" w14:textId="77777777" w:rsidR="00D16BE9" w:rsidRDefault="00AC4FA2">
      <w:pPr>
        <w:pStyle w:val="a8"/>
        <w:spacing w:line="300" w:lineRule="auto"/>
        <w:ind w:firstLineChars="200" w:firstLine="420"/>
        <w:jc w:val="both"/>
        <w:rPr>
          <w:rFonts w:cs="Times New Roman"/>
          <w:szCs w:val="21"/>
          <w:lang w:eastAsia="zh-CN"/>
        </w:rPr>
      </w:pPr>
      <w:r>
        <w:rPr>
          <w:rFonts w:cs="Times New Roman"/>
          <w:szCs w:val="21"/>
          <w:lang w:eastAsia="zh-CN"/>
        </w:rPr>
        <w:t>“</w:t>
      </w:r>
      <w:r>
        <w:rPr>
          <w:rFonts w:cs="Times New Roman"/>
          <w:szCs w:val="21"/>
          <w:lang w:eastAsia="zh-CN"/>
        </w:rPr>
        <w:t>开环</w:t>
      </w:r>
      <w:r>
        <w:rPr>
          <w:rFonts w:cs="Times New Roman"/>
          <w:szCs w:val="21"/>
          <w:lang w:eastAsia="zh-CN"/>
        </w:rPr>
        <w:t>-</w:t>
      </w:r>
      <w:r>
        <w:rPr>
          <w:rFonts w:cs="Times New Roman"/>
          <w:szCs w:val="21"/>
          <w:lang w:eastAsia="zh-CN"/>
        </w:rPr>
        <w:t>不同的主要路线</w:t>
      </w:r>
      <w:r>
        <w:rPr>
          <w:rFonts w:cs="Times New Roman"/>
          <w:szCs w:val="21"/>
          <w:lang w:eastAsia="zh-CN"/>
        </w:rPr>
        <w:t>”</w:t>
      </w:r>
      <w:r>
        <w:rPr>
          <w:rFonts w:cs="Times New Roman"/>
          <w:szCs w:val="21"/>
          <w:lang w:eastAsia="zh-CN"/>
        </w:rPr>
        <w:t>循环的示意图如所示</w:t>
      </w:r>
      <w:r w:rsidR="00000000">
        <w:fldChar w:fldCharType="begin"/>
      </w:r>
      <w:r w:rsidR="00000000">
        <w:instrText>HYPERLINK \l "_bookmark24"</w:instrText>
      </w:r>
      <w:r w:rsidR="00000000">
        <w:fldChar w:fldCharType="separate"/>
      </w:r>
      <w:r>
        <w:rPr>
          <w:rFonts w:cs="Times New Roman"/>
          <w:szCs w:val="21"/>
          <w:lang w:eastAsia="zh-CN"/>
        </w:rPr>
        <w:t>Figure 32</w:t>
      </w:r>
      <w:r w:rsidR="00000000">
        <w:rPr>
          <w:rFonts w:cs="Times New Roman"/>
          <w:szCs w:val="21"/>
          <w:lang w:eastAsia="zh-CN"/>
        </w:rPr>
        <w:fldChar w:fldCharType="end"/>
      </w:r>
      <w:r>
        <w:rPr>
          <w:rFonts w:cs="Times New Roman"/>
          <w:szCs w:val="21"/>
          <w:lang w:eastAsia="zh-CN"/>
        </w:rPr>
        <w:t>。</w:t>
      </w:r>
    </w:p>
    <w:p w14:paraId="3C63959C" w14:textId="77777777" w:rsidR="00D16BE9" w:rsidRDefault="00D16BE9">
      <w:pPr>
        <w:spacing w:line="300" w:lineRule="auto"/>
        <w:ind w:firstLine="420"/>
        <w:rPr>
          <w:rFonts w:eastAsia="宋体" w:cs="Times New Roman"/>
        </w:rPr>
        <w:sectPr w:rsidR="00D16BE9">
          <w:pgSz w:w="11910" w:h="16840"/>
          <w:pgMar w:top="1040" w:right="1160" w:bottom="1040" w:left="1120" w:header="835" w:footer="852" w:gutter="0"/>
          <w:cols w:space="720"/>
        </w:sectPr>
      </w:pPr>
    </w:p>
    <w:p w14:paraId="536F45EE" w14:textId="77777777" w:rsidR="00D16BE9" w:rsidRDefault="00AC4FA2">
      <w:pPr>
        <w:pStyle w:val="a8"/>
        <w:spacing w:line="300" w:lineRule="auto"/>
        <w:ind w:firstLineChars="200" w:firstLine="420"/>
        <w:rPr>
          <w:rFonts w:cs="Times New Roman"/>
          <w:sz w:val="20"/>
          <w:lang w:eastAsia="zh-CN"/>
        </w:rPr>
      </w:pPr>
      <w:r>
        <w:rPr>
          <w:rFonts w:cs="Times New Roman"/>
          <w:noProof/>
        </w:rPr>
        <w:lastRenderedPageBreak/>
        <mc:AlternateContent>
          <mc:Choice Requires="wps">
            <w:drawing>
              <wp:anchor distT="0" distB="0" distL="114300" distR="114300" simplePos="0" relativeHeight="251610624" behindDoc="0" locked="0" layoutInCell="1" allowOverlap="1" wp14:anchorId="3D7F36B8" wp14:editId="5462FC72">
                <wp:simplePos x="0" y="0"/>
                <wp:positionH relativeFrom="page">
                  <wp:posOffset>1781810</wp:posOffset>
                </wp:positionH>
                <wp:positionV relativeFrom="page">
                  <wp:posOffset>1179195</wp:posOffset>
                </wp:positionV>
                <wp:extent cx="277495" cy="62230"/>
                <wp:effectExtent l="0" t="0" r="1905" b="1270"/>
                <wp:wrapNone/>
                <wp:docPr id="570" name="docshape264"/>
                <wp:cNvGraphicFramePr/>
                <a:graphic xmlns:a="http://schemas.openxmlformats.org/drawingml/2006/main">
                  <a:graphicData uri="http://schemas.microsoft.com/office/word/2010/wordprocessingShape">
                    <wps:wsp>
                      <wps:cNvSpPr/>
                      <wps:spPr bwMode="auto">
                        <a:xfrm>
                          <a:off x="0" y="0"/>
                          <a:ext cx="277495" cy="62230"/>
                        </a:xfrm>
                        <a:custGeom>
                          <a:avLst/>
                          <a:gdLst>
                            <a:gd name="T0" fmla="+- 0 3080 2806"/>
                            <a:gd name="T1" fmla="*/ T0 w 437"/>
                            <a:gd name="T2" fmla="+- 0 1857 1857"/>
                            <a:gd name="T3" fmla="*/ 1857 h 98"/>
                            <a:gd name="T4" fmla="+- 0 3080 2806"/>
                            <a:gd name="T5" fmla="*/ T4 w 437"/>
                            <a:gd name="T6" fmla="+- 0 1897 1857"/>
                            <a:gd name="T7" fmla="*/ 1897 h 98"/>
                            <a:gd name="T8" fmla="+- 0 3096 2806"/>
                            <a:gd name="T9" fmla="*/ T8 w 437"/>
                            <a:gd name="T10" fmla="+- 0 1898 1857"/>
                            <a:gd name="T11" fmla="*/ 1898 h 98"/>
                            <a:gd name="T12" fmla="+- 0 3096 2806"/>
                            <a:gd name="T13" fmla="*/ T12 w 437"/>
                            <a:gd name="T14" fmla="+- 0 1914 1857"/>
                            <a:gd name="T15" fmla="*/ 1914 h 98"/>
                            <a:gd name="T16" fmla="+- 0 3080 2806"/>
                            <a:gd name="T17" fmla="*/ T16 w 437"/>
                            <a:gd name="T18" fmla="+- 0 1914 1857"/>
                            <a:gd name="T19" fmla="*/ 1914 h 98"/>
                            <a:gd name="T20" fmla="+- 0 3080 2806"/>
                            <a:gd name="T21" fmla="*/ T20 w 437"/>
                            <a:gd name="T22" fmla="+- 0 1954 1857"/>
                            <a:gd name="T23" fmla="*/ 1954 h 98"/>
                            <a:gd name="T24" fmla="+- 0 3217 2806"/>
                            <a:gd name="T25" fmla="*/ T24 w 437"/>
                            <a:gd name="T26" fmla="+- 0 1914 1857"/>
                            <a:gd name="T27" fmla="*/ 1914 h 98"/>
                            <a:gd name="T28" fmla="+- 0 3096 2806"/>
                            <a:gd name="T29" fmla="*/ T28 w 437"/>
                            <a:gd name="T30" fmla="+- 0 1914 1857"/>
                            <a:gd name="T31" fmla="*/ 1914 h 98"/>
                            <a:gd name="T32" fmla="+- 0 3217 2806"/>
                            <a:gd name="T33" fmla="*/ T32 w 437"/>
                            <a:gd name="T34" fmla="+- 0 1914 1857"/>
                            <a:gd name="T35" fmla="*/ 1914 h 98"/>
                            <a:gd name="T36" fmla="+- 0 3242 2806"/>
                            <a:gd name="T37" fmla="*/ T36 w 437"/>
                            <a:gd name="T38" fmla="+- 0 1906 1857"/>
                            <a:gd name="T39" fmla="*/ 1906 h 98"/>
                            <a:gd name="T40" fmla="+- 0 3080 2806"/>
                            <a:gd name="T41" fmla="*/ T40 w 437"/>
                            <a:gd name="T42" fmla="+- 0 1857 1857"/>
                            <a:gd name="T43" fmla="*/ 1857 h 98"/>
                            <a:gd name="T44" fmla="+- 0 3080 2806"/>
                            <a:gd name="T45" fmla="*/ T44 w 437"/>
                            <a:gd name="T46" fmla="+- 0 1897 1857"/>
                            <a:gd name="T47" fmla="*/ 1897 h 98"/>
                            <a:gd name="T48" fmla="+- 0 3080 2806"/>
                            <a:gd name="T49" fmla="*/ T48 w 437"/>
                            <a:gd name="T50" fmla="+- 0 1914 1857"/>
                            <a:gd name="T51" fmla="*/ 1914 h 98"/>
                            <a:gd name="T52" fmla="+- 0 3096 2806"/>
                            <a:gd name="T53" fmla="*/ T52 w 437"/>
                            <a:gd name="T54" fmla="+- 0 1914 1857"/>
                            <a:gd name="T55" fmla="*/ 1914 h 98"/>
                            <a:gd name="T56" fmla="+- 0 3096 2806"/>
                            <a:gd name="T57" fmla="*/ T56 w 437"/>
                            <a:gd name="T58" fmla="+- 0 1898 1857"/>
                            <a:gd name="T59" fmla="*/ 1898 h 98"/>
                            <a:gd name="T60" fmla="+- 0 3080 2806"/>
                            <a:gd name="T61" fmla="*/ T60 w 437"/>
                            <a:gd name="T62" fmla="+- 0 1897 1857"/>
                            <a:gd name="T63" fmla="*/ 1897 h 98"/>
                            <a:gd name="T64" fmla="+- 0 2806 2806"/>
                            <a:gd name="T65" fmla="*/ T64 w 437"/>
                            <a:gd name="T66" fmla="+- 0 1896 1857"/>
                            <a:gd name="T67" fmla="*/ 1896 h 98"/>
                            <a:gd name="T68" fmla="+- 0 2806 2806"/>
                            <a:gd name="T69" fmla="*/ T68 w 437"/>
                            <a:gd name="T70" fmla="+- 0 1912 1857"/>
                            <a:gd name="T71" fmla="*/ 1912 h 98"/>
                            <a:gd name="T72" fmla="+- 0 3080 2806"/>
                            <a:gd name="T73" fmla="*/ T72 w 437"/>
                            <a:gd name="T74" fmla="+- 0 1914 1857"/>
                            <a:gd name="T75" fmla="*/ 1914 h 98"/>
                            <a:gd name="T76" fmla="+- 0 3080 2806"/>
                            <a:gd name="T77" fmla="*/ T76 w 437"/>
                            <a:gd name="T78" fmla="+- 0 1897 1857"/>
                            <a:gd name="T79" fmla="*/ 1897 h 98"/>
                            <a:gd name="T80" fmla="+- 0 2806 2806"/>
                            <a:gd name="T81" fmla="*/ T80 w 437"/>
                            <a:gd name="T82" fmla="+- 0 1896 1857"/>
                            <a:gd name="T83" fmla="*/ 1896 h 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437" h="98">
                              <a:moveTo>
                                <a:pt x="274" y="0"/>
                              </a:moveTo>
                              <a:lnTo>
                                <a:pt x="274" y="40"/>
                              </a:lnTo>
                              <a:lnTo>
                                <a:pt x="290" y="41"/>
                              </a:lnTo>
                              <a:lnTo>
                                <a:pt x="290" y="57"/>
                              </a:lnTo>
                              <a:lnTo>
                                <a:pt x="274" y="57"/>
                              </a:lnTo>
                              <a:lnTo>
                                <a:pt x="274" y="97"/>
                              </a:lnTo>
                              <a:lnTo>
                                <a:pt x="411" y="57"/>
                              </a:lnTo>
                              <a:lnTo>
                                <a:pt x="290" y="57"/>
                              </a:lnTo>
                              <a:lnTo>
                                <a:pt x="411" y="57"/>
                              </a:lnTo>
                              <a:lnTo>
                                <a:pt x="436" y="49"/>
                              </a:lnTo>
                              <a:lnTo>
                                <a:pt x="274" y="0"/>
                              </a:lnTo>
                              <a:close/>
                              <a:moveTo>
                                <a:pt x="274" y="40"/>
                              </a:moveTo>
                              <a:lnTo>
                                <a:pt x="274" y="57"/>
                              </a:lnTo>
                              <a:lnTo>
                                <a:pt x="290" y="57"/>
                              </a:lnTo>
                              <a:lnTo>
                                <a:pt x="290" y="41"/>
                              </a:lnTo>
                              <a:lnTo>
                                <a:pt x="274" y="40"/>
                              </a:lnTo>
                              <a:close/>
                              <a:moveTo>
                                <a:pt x="0" y="39"/>
                              </a:moveTo>
                              <a:lnTo>
                                <a:pt x="0" y="55"/>
                              </a:lnTo>
                              <a:lnTo>
                                <a:pt x="274" y="57"/>
                              </a:lnTo>
                              <a:lnTo>
                                <a:pt x="274" y="40"/>
                              </a:lnTo>
                              <a:lnTo>
                                <a:pt x="0" y="39"/>
                              </a:lnTo>
                              <a:close/>
                            </a:path>
                          </a:pathLst>
                        </a:custGeom>
                        <a:solidFill>
                          <a:srgbClr val="000000"/>
                        </a:solidFill>
                        <a:ln>
                          <a:noFill/>
                        </a:ln>
                      </wps:spPr>
                      <wps:bodyPr rot="0" vert="horz" wrap="square" lIns="91440" tIns="45720" rIns="91440" bIns="45720" anchor="t" anchorCtr="0" upright="1">
                        <a:noAutofit/>
                      </wps:bodyPr>
                    </wps:wsp>
                  </a:graphicData>
                </a:graphic>
              </wp:anchor>
            </w:drawing>
          </mc:Choice>
          <mc:Fallback xmlns:wpsCustomData="http://www.wps.cn/officeDocument/2013/wpsCustomData">
            <w:pict>
              <v:shape id="docshape264" o:spid="_x0000_s1026" o:spt="100" style="position:absolute;left:0pt;margin-left:140.3pt;margin-top:92.85pt;height:4.9pt;width:21.85pt;mso-position-horizontal-relative:page;mso-position-vertical-relative:page;z-index:251663360;mso-width-relative:page;mso-height-relative:page;" fillcolor="#000000" filled="t" stroked="f" coordsize="437,98" o:gfxdata="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" path="m274,0l274,40,290,41,290,57,274,57,274,97,411,57,290,57,411,57,436,49,274,0xm274,40l274,57,290,57,290,41,274,40xm0,39l0,55,274,57,274,40,0,39xe">
                <v:path o:connectlocs="173990,1179195;173990,1204595;184150,1205230;184150,1215390;173990,1215390;173990,1240790;260985,1215390;184150,1215390;260985,1215390;276860,1210310;173990,1179195;173990,1204595;173990,1215390;184150,1215390;184150,1205230;173990,1204595;0,1203960;0,1214120;173990,1215390;173990,1204595;0,1203960" o:connectangles="0,0,0,0,0,0,0,0,0,0,0,0,0,0,0,0,0,0,0,0,0"/>
                <v:fill on="t" focussize="0,0"/>
                <v:stroke on="f"/>
                <v:imagedata o:title=""/>
                <o:lock v:ext="edit" aspectratio="f"/>
              </v:shape>
            </w:pict>
          </mc:Fallback>
        </mc:AlternateContent>
      </w:r>
      <w:r>
        <w:rPr>
          <w:rFonts w:cs="Times New Roman"/>
          <w:noProof/>
        </w:rPr>
        <mc:AlternateContent>
          <mc:Choice Requires="wps">
            <w:drawing>
              <wp:anchor distT="0" distB="0" distL="114300" distR="114300" simplePos="0" relativeHeight="251611648" behindDoc="0" locked="0" layoutInCell="1" allowOverlap="1" wp14:anchorId="747B85D1" wp14:editId="41C98C0D">
                <wp:simplePos x="0" y="0"/>
                <wp:positionH relativeFrom="page">
                  <wp:posOffset>2935605</wp:posOffset>
                </wp:positionH>
                <wp:positionV relativeFrom="page">
                  <wp:posOffset>1179195</wp:posOffset>
                </wp:positionV>
                <wp:extent cx="283845" cy="62230"/>
                <wp:effectExtent l="0" t="0" r="8255" b="1270"/>
                <wp:wrapNone/>
                <wp:docPr id="569" name="docshape265"/>
                <wp:cNvGraphicFramePr/>
                <a:graphic xmlns:a="http://schemas.openxmlformats.org/drawingml/2006/main">
                  <a:graphicData uri="http://schemas.microsoft.com/office/word/2010/wordprocessingShape">
                    <wps:wsp>
                      <wps:cNvSpPr/>
                      <wps:spPr bwMode="auto">
                        <a:xfrm>
                          <a:off x="0" y="0"/>
                          <a:ext cx="283845" cy="62230"/>
                        </a:xfrm>
                        <a:custGeom>
                          <a:avLst/>
                          <a:gdLst>
                            <a:gd name="T0" fmla="+- 0 4907 4623"/>
                            <a:gd name="T1" fmla="*/ T0 w 447"/>
                            <a:gd name="T2" fmla="+- 0 1857 1857"/>
                            <a:gd name="T3" fmla="*/ 1857 h 98"/>
                            <a:gd name="T4" fmla="+- 0 4907 4623"/>
                            <a:gd name="T5" fmla="*/ T4 w 447"/>
                            <a:gd name="T6" fmla="+- 0 1897 1857"/>
                            <a:gd name="T7" fmla="*/ 1897 h 98"/>
                            <a:gd name="T8" fmla="+- 0 4923 4623"/>
                            <a:gd name="T9" fmla="*/ T8 w 447"/>
                            <a:gd name="T10" fmla="+- 0 1898 1857"/>
                            <a:gd name="T11" fmla="*/ 1898 h 98"/>
                            <a:gd name="T12" fmla="+- 0 4923 4623"/>
                            <a:gd name="T13" fmla="*/ T12 w 447"/>
                            <a:gd name="T14" fmla="+- 0 1914 1857"/>
                            <a:gd name="T15" fmla="*/ 1914 h 98"/>
                            <a:gd name="T16" fmla="+- 0 4907 4623"/>
                            <a:gd name="T17" fmla="*/ T16 w 447"/>
                            <a:gd name="T18" fmla="+- 0 1914 1857"/>
                            <a:gd name="T19" fmla="*/ 1914 h 98"/>
                            <a:gd name="T20" fmla="+- 0 4907 4623"/>
                            <a:gd name="T21" fmla="*/ T20 w 447"/>
                            <a:gd name="T22" fmla="+- 0 1954 1857"/>
                            <a:gd name="T23" fmla="*/ 1954 h 98"/>
                            <a:gd name="T24" fmla="+- 0 5044 4623"/>
                            <a:gd name="T25" fmla="*/ T24 w 447"/>
                            <a:gd name="T26" fmla="+- 0 1914 1857"/>
                            <a:gd name="T27" fmla="*/ 1914 h 98"/>
                            <a:gd name="T28" fmla="+- 0 4923 4623"/>
                            <a:gd name="T29" fmla="*/ T28 w 447"/>
                            <a:gd name="T30" fmla="+- 0 1914 1857"/>
                            <a:gd name="T31" fmla="*/ 1914 h 98"/>
                            <a:gd name="T32" fmla="+- 0 5044 4623"/>
                            <a:gd name="T33" fmla="*/ T32 w 447"/>
                            <a:gd name="T34" fmla="+- 0 1914 1857"/>
                            <a:gd name="T35" fmla="*/ 1914 h 98"/>
                            <a:gd name="T36" fmla="+- 0 5069 4623"/>
                            <a:gd name="T37" fmla="*/ T36 w 447"/>
                            <a:gd name="T38" fmla="+- 0 1906 1857"/>
                            <a:gd name="T39" fmla="*/ 1906 h 98"/>
                            <a:gd name="T40" fmla="+- 0 4907 4623"/>
                            <a:gd name="T41" fmla="*/ T40 w 447"/>
                            <a:gd name="T42" fmla="+- 0 1857 1857"/>
                            <a:gd name="T43" fmla="*/ 1857 h 98"/>
                            <a:gd name="T44" fmla="+- 0 4907 4623"/>
                            <a:gd name="T45" fmla="*/ T44 w 447"/>
                            <a:gd name="T46" fmla="+- 0 1897 1857"/>
                            <a:gd name="T47" fmla="*/ 1897 h 98"/>
                            <a:gd name="T48" fmla="+- 0 4907 4623"/>
                            <a:gd name="T49" fmla="*/ T48 w 447"/>
                            <a:gd name="T50" fmla="+- 0 1914 1857"/>
                            <a:gd name="T51" fmla="*/ 1914 h 98"/>
                            <a:gd name="T52" fmla="+- 0 4923 4623"/>
                            <a:gd name="T53" fmla="*/ T52 w 447"/>
                            <a:gd name="T54" fmla="+- 0 1914 1857"/>
                            <a:gd name="T55" fmla="*/ 1914 h 98"/>
                            <a:gd name="T56" fmla="+- 0 4923 4623"/>
                            <a:gd name="T57" fmla="*/ T56 w 447"/>
                            <a:gd name="T58" fmla="+- 0 1898 1857"/>
                            <a:gd name="T59" fmla="*/ 1898 h 98"/>
                            <a:gd name="T60" fmla="+- 0 4907 4623"/>
                            <a:gd name="T61" fmla="*/ T60 w 447"/>
                            <a:gd name="T62" fmla="+- 0 1897 1857"/>
                            <a:gd name="T63" fmla="*/ 1897 h 98"/>
                            <a:gd name="T64" fmla="+- 0 4623 4623"/>
                            <a:gd name="T65" fmla="*/ T64 w 447"/>
                            <a:gd name="T66" fmla="+- 0 1896 1857"/>
                            <a:gd name="T67" fmla="*/ 1896 h 98"/>
                            <a:gd name="T68" fmla="+- 0 4623 4623"/>
                            <a:gd name="T69" fmla="*/ T68 w 447"/>
                            <a:gd name="T70" fmla="+- 0 1912 1857"/>
                            <a:gd name="T71" fmla="*/ 1912 h 98"/>
                            <a:gd name="T72" fmla="+- 0 4907 4623"/>
                            <a:gd name="T73" fmla="*/ T72 w 447"/>
                            <a:gd name="T74" fmla="+- 0 1914 1857"/>
                            <a:gd name="T75" fmla="*/ 1914 h 98"/>
                            <a:gd name="T76" fmla="+- 0 4907 4623"/>
                            <a:gd name="T77" fmla="*/ T76 w 447"/>
                            <a:gd name="T78" fmla="+- 0 1897 1857"/>
                            <a:gd name="T79" fmla="*/ 1897 h 98"/>
                            <a:gd name="T80" fmla="+- 0 4623 4623"/>
                            <a:gd name="T81" fmla="*/ T80 w 447"/>
                            <a:gd name="T82" fmla="+- 0 1896 1857"/>
                            <a:gd name="T83" fmla="*/ 1896 h 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447" h="98">
                              <a:moveTo>
                                <a:pt x="284" y="0"/>
                              </a:moveTo>
                              <a:lnTo>
                                <a:pt x="284" y="40"/>
                              </a:lnTo>
                              <a:lnTo>
                                <a:pt x="300" y="41"/>
                              </a:lnTo>
                              <a:lnTo>
                                <a:pt x="300" y="57"/>
                              </a:lnTo>
                              <a:lnTo>
                                <a:pt x="284" y="57"/>
                              </a:lnTo>
                              <a:lnTo>
                                <a:pt x="284" y="97"/>
                              </a:lnTo>
                              <a:lnTo>
                                <a:pt x="421" y="57"/>
                              </a:lnTo>
                              <a:lnTo>
                                <a:pt x="300" y="57"/>
                              </a:lnTo>
                              <a:lnTo>
                                <a:pt x="421" y="57"/>
                              </a:lnTo>
                              <a:lnTo>
                                <a:pt x="446" y="49"/>
                              </a:lnTo>
                              <a:lnTo>
                                <a:pt x="284" y="0"/>
                              </a:lnTo>
                              <a:close/>
                              <a:moveTo>
                                <a:pt x="284" y="40"/>
                              </a:moveTo>
                              <a:lnTo>
                                <a:pt x="284" y="57"/>
                              </a:lnTo>
                              <a:lnTo>
                                <a:pt x="300" y="57"/>
                              </a:lnTo>
                              <a:lnTo>
                                <a:pt x="300" y="41"/>
                              </a:lnTo>
                              <a:lnTo>
                                <a:pt x="284" y="40"/>
                              </a:lnTo>
                              <a:close/>
                              <a:moveTo>
                                <a:pt x="0" y="39"/>
                              </a:moveTo>
                              <a:lnTo>
                                <a:pt x="0" y="55"/>
                              </a:lnTo>
                              <a:lnTo>
                                <a:pt x="284" y="57"/>
                              </a:lnTo>
                              <a:lnTo>
                                <a:pt x="284" y="40"/>
                              </a:lnTo>
                              <a:lnTo>
                                <a:pt x="0" y="39"/>
                              </a:lnTo>
                              <a:close/>
                            </a:path>
                          </a:pathLst>
                        </a:custGeom>
                        <a:solidFill>
                          <a:srgbClr val="000000"/>
                        </a:solidFill>
                        <a:ln>
                          <a:noFill/>
                        </a:ln>
                      </wps:spPr>
                      <wps:bodyPr rot="0" vert="horz" wrap="square" lIns="91440" tIns="45720" rIns="91440" bIns="45720" anchor="t" anchorCtr="0" upright="1">
                        <a:noAutofit/>
                      </wps:bodyPr>
                    </wps:wsp>
                  </a:graphicData>
                </a:graphic>
              </wp:anchor>
            </w:drawing>
          </mc:Choice>
          <mc:Fallback xmlns:wpsCustomData="http://www.wps.cn/officeDocument/2013/wpsCustomData">
            <w:pict>
              <v:shape id="docshape265" o:spid="_x0000_s1026" o:spt="100" style="position:absolute;left:0pt;margin-left:231.15pt;margin-top:92.85pt;height:4.9pt;width:22.35pt;mso-position-horizontal-relative:page;mso-position-vertical-relative:page;z-index:251664384;mso-width-relative:page;mso-height-relative:page;" fillcolor="#000000" filled="t" stroked="f" coordsize="447,98" o:gfxdata="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" path="m284,0l284,40,300,41,300,57,284,57,284,97,421,57,300,57,421,57,446,49,284,0xm284,40l284,57,300,57,300,41,284,40xm0,39l0,55,284,57,284,40,0,39xe">
                <v:path o:connectlocs="180340,1179195;180340,1204595;190500,1205230;190500,1215390;180340,1215390;180340,1240790;267335,1215390;190500,1215390;267335,1215390;283210,1210310;180340,1179195;180340,1204595;180340,1215390;190500,1215390;190500,1205230;180340,1204595;0,1203960;0,1214120;180340,1215390;180340,1204595;0,1203960" o:connectangles="0,0,0,0,0,0,0,0,0,0,0,0,0,0,0,0,0,0,0,0,0"/>
                <v:fill on="t" focussize="0,0"/>
                <v:stroke on="f"/>
                <v:imagedata o:title=""/>
                <o:lock v:ext="edit" aspectratio="f"/>
              </v:shape>
            </w:pict>
          </mc:Fallback>
        </mc:AlternateContent>
      </w:r>
      <w:r>
        <w:rPr>
          <w:rFonts w:cs="Times New Roman"/>
          <w:noProof/>
        </w:rPr>
        <mc:AlternateContent>
          <mc:Choice Requires="wps">
            <w:drawing>
              <wp:anchor distT="0" distB="0" distL="114300" distR="114300" simplePos="0" relativeHeight="251612672" behindDoc="0" locked="0" layoutInCell="1" allowOverlap="1" wp14:anchorId="6C0EA291" wp14:editId="087F7856">
                <wp:simplePos x="0" y="0"/>
                <wp:positionH relativeFrom="page">
                  <wp:posOffset>4095750</wp:posOffset>
                </wp:positionH>
                <wp:positionV relativeFrom="page">
                  <wp:posOffset>1179195</wp:posOffset>
                </wp:positionV>
                <wp:extent cx="283845" cy="62230"/>
                <wp:effectExtent l="0" t="0" r="8255" b="1270"/>
                <wp:wrapNone/>
                <wp:docPr id="568" name="docshape266"/>
                <wp:cNvGraphicFramePr/>
                <a:graphic xmlns:a="http://schemas.openxmlformats.org/drawingml/2006/main">
                  <a:graphicData uri="http://schemas.microsoft.com/office/word/2010/wordprocessingShape">
                    <wps:wsp>
                      <wps:cNvSpPr/>
                      <wps:spPr bwMode="auto">
                        <a:xfrm>
                          <a:off x="0" y="0"/>
                          <a:ext cx="283845" cy="62230"/>
                        </a:xfrm>
                        <a:custGeom>
                          <a:avLst/>
                          <a:gdLst>
                            <a:gd name="T0" fmla="+- 0 6735 6450"/>
                            <a:gd name="T1" fmla="*/ T0 w 447"/>
                            <a:gd name="T2" fmla="+- 0 1857 1857"/>
                            <a:gd name="T3" fmla="*/ 1857 h 98"/>
                            <a:gd name="T4" fmla="+- 0 6734 6450"/>
                            <a:gd name="T5" fmla="*/ T4 w 447"/>
                            <a:gd name="T6" fmla="+- 0 1897 1857"/>
                            <a:gd name="T7" fmla="*/ 1897 h 98"/>
                            <a:gd name="T8" fmla="+- 0 6751 6450"/>
                            <a:gd name="T9" fmla="*/ T8 w 447"/>
                            <a:gd name="T10" fmla="+- 0 1898 1857"/>
                            <a:gd name="T11" fmla="*/ 1898 h 98"/>
                            <a:gd name="T12" fmla="+- 0 6751 6450"/>
                            <a:gd name="T13" fmla="*/ T12 w 447"/>
                            <a:gd name="T14" fmla="+- 0 1914 1857"/>
                            <a:gd name="T15" fmla="*/ 1914 h 98"/>
                            <a:gd name="T16" fmla="+- 0 6734 6450"/>
                            <a:gd name="T17" fmla="*/ T16 w 447"/>
                            <a:gd name="T18" fmla="+- 0 1914 1857"/>
                            <a:gd name="T19" fmla="*/ 1914 h 98"/>
                            <a:gd name="T20" fmla="+- 0 6734 6450"/>
                            <a:gd name="T21" fmla="*/ T20 w 447"/>
                            <a:gd name="T22" fmla="+- 0 1954 1857"/>
                            <a:gd name="T23" fmla="*/ 1954 h 98"/>
                            <a:gd name="T24" fmla="+- 0 6871 6450"/>
                            <a:gd name="T25" fmla="*/ T24 w 447"/>
                            <a:gd name="T26" fmla="+- 0 1914 1857"/>
                            <a:gd name="T27" fmla="*/ 1914 h 98"/>
                            <a:gd name="T28" fmla="+- 0 6751 6450"/>
                            <a:gd name="T29" fmla="*/ T28 w 447"/>
                            <a:gd name="T30" fmla="+- 0 1914 1857"/>
                            <a:gd name="T31" fmla="*/ 1914 h 98"/>
                            <a:gd name="T32" fmla="+- 0 6872 6450"/>
                            <a:gd name="T33" fmla="*/ T32 w 447"/>
                            <a:gd name="T34" fmla="+- 0 1914 1857"/>
                            <a:gd name="T35" fmla="*/ 1914 h 98"/>
                            <a:gd name="T36" fmla="+- 0 6897 6450"/>
                            <a:gd name="T37" fmla="*/ T36 w 447"/>
                            <a:gd name="T38" fmla="+- 0 1906 1857"/>
                            <a:gd name="T39" fmla="*/ 1906 h 98"/>
                            <a:gd name="T40" fmla="+- 0 6735 6450"/>
                            <a:gd name="T41" fmla="*/ T40 w 447"/>
                            <a:gd name="T42" fmla="+- 0 1857 1857"/>
                            <a:gd name="T43" fmla="*/ 1857 h 98"/>
                            <a:gd name="T44" fmla="+- 0 6734 6450"/>
                            <a:gd name="T45" fmla="*/ T44 w 447"/>
                            <a:gd name="T46" fmla="+- 0 1897 1857"/>
                            <a:gd name="T47" fmla="*/ 1897 h 98"/>
                            <a:gd name="T48" fmla="+- 0 6734 6450"/>
                            <a:gd name="T49" fmla="*/ T48 w 447"/>
                            <a:gd name="T50" fmla="+- 0 1914 1857"/>
                            <a:gd name="T51" fmla="*/ 1914 h 98"/>
                            <a:gd name="T52" fmla="+- 0 6751 6450"/>
                            <a:gd name="T53" fmla="*/ T52 w 447"/>
                            <a:gd name="T54" fmla="+- 0 1914 1857"/>
                            <a:gd name="T55" fmla="*/ 1914 h 98"/>
                            <a:gd name="T56" fmla="+- 0 6751 6450"/>
                            <a:gd name="T57" fmla="*/ T56 w 447"/>
                            <a:gd name="T58" fmla="+- 0 1898 1857"/>
                            <a:gd name="T59" fmla="*/ 1898 h 98"/>
                            <a:gd name="T60" fmla="+- 0 6734 6450"/>
                            <a:gd name="T61" fmla="*/ T60 w 447"/>
                            <a:gd name="T62" fmla="+- 0 1897 1857"/>
                            <a:gd name="T63" fmla="*/ 1897 h 98"/>
                            <a:gd name="T64" fmla="+- 0 6450 6450"/>
                            <a:gd name="T65" fmla="*/ T64 w 447"/>
                            <a:gd name="T66" fmla="+- 0 1896 1857"/>
                            <a:gd name="T67" fmla="*/ 1896 h 98"/>
                            <a:gd name="T68" fmla="+- 0 6450 6450"/>
                            <a:gd name="T69" fmla="*/ T68 w 447"/>
                            <a:gd name="T70" fmla="+- 0 1912 1857"/>
                            <a:gd name="T71" fmla="*/ 1912 h 98"/>
                            <a:gd name="T72" fmla="+- 0 6734 6450"/>
                            <a:gd name="T73" fmla="*/ T72 w 447"/>
                            <a:gd name="T74" fmla="+- 0 1914 1857"/>
                            <a:gd name="T75" fmla="*/ 1914 h 98"/>
                            <a:gd name="T76" fmla="+- 0 6734 6450"/>
                            <a:gd name="T77" fmla="*/ T76 w 447"/>
                            <a:gd name="T78" fmla="+- 0 1897 1857"/>
                            <a:gd name="T79" fmla="*/ 1897 h 98"/>
                            <a:gd name="T80" fmla="+- 0 6450 6450"/>
                            <a:gd name="T81" fmla="*/ T80 w 447"/>
                            <a:gd name="T82" fmla="+- 0 1896 1857"/>
                            <a:gd name="T83" fmla="*/ 1896 h 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447" h="98">
                              <a:moveTo>
                                <a:pt x="285" y="0"/>
                              </a:moveTo>
                              <a:lnTo>
                                <a:pt x="284" y="40"/>
                              </a:lnTo>
                              <a:lnTo>
                                <a:pt x="301" y="41"/>
                              </a:lnTo>
                              <a:lnTo>
                                <a:pt x="301" y="57"/>
                              </a:lnTo>
                              <a:lnTo>
                                <a:pt x="284" y="57"/>
                              </a:lnTo>
                              <a:lnTo>
                                <a:pt x="284" y="97"/>
                              </a:lnTo>
                              <a:lnTo>
                                <a:pt x="421" y="57"/>
                              </a:lnTo>
                              <a:lnTo>
                                <a:pt x="301" y="57"/>
                              </a:lnTo>
                              <a:lnTo>
                                <a:pt x="422" y="57"/>
                              </a:lnTo>
                              <a:lnTo>
                                <a:pt x="447" y="49"/>
                              </a:lnTo>
                              <a:lnTo>
                                <a:pt x="285" y="0"/>
                              </a:lnTo>
                              <a:close/>
                              <a:moveTo>
                                <a:pt x="284" y="40"/>
                              </a:moveTo>
                              <a:lnTo>
                                <a:pt x="284" y="57"/>
                              </a:lnTo>
                              <a:lnTo>
                                <a:pt x="301" y="57"/>
                              </a:lnTo>
                              <a:lnTo>
                                <a:pt x="301" y="41"/>
                              </a:lnTo>
                              <a:lnTo>
                                <a:pt x="284" y="40"/>
                              </a:lnTo>
                              <a:close/>
                              <a:moveTo>
                                <a:pt x="0" y="39"/>
                              </a:moveTo>
                              <a:lnTo>
                                <a:pt x="0" y="55"/>
                              </a:lnTo>
                              <a:lnTo>
                                <a:pt x="284" y="57"/>
                              </a:lnTo>
                              <a:lnTo>
                                <a:pt x="284" y="40"/>
                              </a:lnTo>
                              <a:lnTo>
                                <a:pt x="0" y="39"/>
                              </a:lnTo>
                              <a:close/>
                            </a:path>
                          </a:pathLst>
                        </a:custGeom>
                        <a:solidFill>
                          <a:srgbClr val="000000"/>
                        </a:solidFill>
                        <a:ln>
                          <a:noFill/>
                        </a:ln>
                      </wps:spPr>
                      <wps:bodyPr rot="0" vert="horz" wrap="square" lIns="91440" tIns="45720" rIns="91440" bIns="45720" anchor="t" anchorCtr="0" upright="1">
                        <a:noAutofit/>
                      </wps:bodyPr>
                    </wps:wsp>
                  </a:graphicData>
                </a:graphic>
              </wp:anchor>
            </w:drawing>
          </mc:Choice>
          <mc:Fallback xmlns:wpsCustomData="http://www.wps.cn/officeDocument/2013/wpsCustomData">
            <w:pict>
              <v:shape id="docshape266" o:spid="_x0000_s1026" o:spt="100" style="position:absolute;left:0pt;margin-left:322.5pt;margin-top:92.85pt;height:4.9pt;width:22.35pt;mso-position-horizontal-relative:page;mso-position-vertical-relative:page;z-index:251664384;mso-width-relative:page;mso-height-relative:page;" fillcolor="#000000" filled="t" stroked="f" coordsize="447,98" o:gfxdata="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" path="m285,0l284,40,301,41,301,57,284,57,284,97,421,57,301,57,422,57,447,49,285,0xm284,40l284,57,301,57,301,41,284,40xm0,39l0,55,284,57,284,40,0,39xe">
                <v:path o:connectlocs="180975,1179195;180340,1204595;191135,1205230;191135,1215390;180340,1215390;180340,1240790;267335,1215390;191135,1215390;267970,1215390;283845,1210310;180975,1179195;180340,1204595;180340,1215390;191135,1215390;191135,1205230;180340,1204595;0,1203960;0,1214120;180340,1215390;180340,1204595;0,1203960" o:connectangles="0,0,0,0,0,0,0,0,0,0,0,0,0,0,0,0,0,0,0,0,0"/>
                <v:fill on="t" focussize="0,0"/>
                <v:stroke on="f"/>
                <v:imagedata o:title=""/>
                <o:lock v:ext="edit" aspectratio="f"/>
              </v:shape>
            </w:pict>
          </mc:Fallback>
        </mc:AlternateContent>
      </w:r>
    </w:p>
    <w:p w14:paraId="6EDAA781" w14:textId="77777777" w:rsidR="00D16BE9" w:rsidRDefault="00D16BE9">
      <w:pPr>
        <w:pStyle w:val="a8"/>
        <w:spacing w:line="300" w:lineRule="auto"/>
        <w:ind w:firstLineChars="200" w:firstLine="240"/>
        <w:rPr>
          <w:rFonts w:cs="Times New Roman"/>
          <w:sz w:val="12"/>
          <w:lang w:eastAsia="zh-CN"/>
        </w:rPr>
      </w:pPr>
    </w:p>
    <w:p w14:paraId="5558FD38" w14:textId="77777777" w:rsidR="00D16BE9" w:rsidRDefault="00AC4FA2">
      <w:pPr>
        <w:spacing w:line="300" w:lineRule="auto"/>
        <w:ind w:firstLine="420"/>
        <w:jc w:val="center"/>
        <w:rPr>
          <w:rFonts w:eastAsia="宋体" w:cs="Times New Roman"/>
          <w:b/>
          <w:sz w:val="20"/>
        </w:rPr>
      </w:pPr>
      <w:bookmarkStart w:id="189" w:name="_bookmark24"/>
      <w:bookmarkEnd w:id="189"/>
      <w:r>
        <w:rPr>
          <w:rFonts w:eastAsia="宋体" w:cs="Times New Roman"/>
          <w:noProof/>
        </w:rPr>
        <w:drawing>
          <wp:inline distT="0" distB="0" distL="0" distR="0" wp14:anchorId="1D381ED6" wp14:editId="0D03B5F0">
            <wp:extent cx="6115050" cy="2297430"/>
            <wp:effectExtent l="0" t="0" r="6350" b="1270"/>
            <wp:docPr id="805" name="图片 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 name="图片 805"/>
                    <pic:cNvPicPr>
                      <a:picLocks noChangeAspect="1"/>
                    </pic:cNvPicPr>
                  </pic:nvPicPr>
                  <pic:blipFill>
                    <a:blip r:embed="rId148"/>
                    <a:stretch>
                      <a:fillRect/>
                    </a:stretch>
                  </pic:blipFill>
                  <pic:spPr>
                    <a:xfrm>
                      <a:off x="0" y="0"/>
                      <a:ext cx="6115050" cy="2297430"/>
                    </a:xfrm>
                    <a:prstGeom prst="rect">
                      <a:avLst/>
                    </a:prstGeom>
                  </pic:spPr>
                </pic:pic>
              </a:graphicData>
            </a:graphic>
          </wp:inline>
        </w:drawing>
      </w:r>
    </w:p>
    <w:p w14:paraId="51F722D6" w14:textId="77777777" w:rsidR="00D16BE9" w:rsidRDefault="00AC4FA2">
      <w:pPr>
        <w:spacing w:line="300" w:lineRule="auto"/>
        <w:ind w:firstLine="402"/>
        <w:rPr>
          <w:rFonts w:eastAsia="宋体" w:cs="Times New Roman"/>
          <w:b/>
          <w:sz w:val="20"/>
        </w:rPr>
      </w:pPr>
      <w:r>
        <w:rPr>
          <w:rFonts w:eastAsia="宋体" w:cs="Times New Roman"/>
          <w:b/>
          <w:sz w:val="20"/>
        </w:rPr>
        <w:t>图</w:t>
      </w:r>
      <w:r>
        <w:rPr>
          <w:rFonts w:eastAsia="宋体" w:cs="Times New Roman"/>
          <w:b/>
          <w:sz w:val="20"/>
        </w:rPr>
        <w:t>32“</w:t>
      </w:r>
      <w:r>
        <w:rPr>
          <w:rFonts w:eastAsia="宋体" w:cs="Times New Roman"/>
          <w:b/>
          <w:sz w:val="20"/>
        </w:rPr>
        <w:t>开环</w:t>
      </w:r>
      <w:r>
        <w:rPr>
          <w:rFonts w:eastAsia="宋体" w:cs="Times New Roman"/>
          <w:b/>
          <w:sz w:val="20"/>
        </w:rPr>
        <w:t>-</w:t>
      </w:r>
      <w:r>
        <w:rPr>
          <w:rFonts w:eastAsia="宋体" w:cs="Times New Roman"/>
          <w:b/>
          <w:sz w:val="20"/>
        </w:rPr>
        <w:t>不同的主要路线</w:t>
      </w:r>
      <w:r>
        <w:rPr>
          <w:rFonts w:eastAsia="宋体" w:cs="Times New Roman"/>
          <w:b/>
          <w:sz w:val="20"/>
        </w:rPr>
        <w:t>”</w:t>
      </w:r>
      <w:r>
        <w:rPr>
          <w:rFonts w:eastAsia="宋体" w:cs="Times New Roman"/>
          <w:b/>
          <w:sz w:val="20"/>
        </w:rPr>
        <w:t>回收</w:t>
      </w:r>
      <w:r>
        <w:rPr>
          <w:rFonts w:eastAsia="宋体" w:cs="Times New Roman"/>
          <w:b/>
          <w:sz w:val="20"/>
        </w:rPr>
        <w:t>:</w:t>
      </w:r>
      <w:r>
        <w:rPr>
          <w:rFonts w:eastAsia="宋体" w:cs="Times New Roman"/>
          <w:b/>
          <w:sz w:val="20"/>
        </w:rPr>
        <w:t>来自第一个系统的废物或报废产品</w:t>
      </w:r>
      <w:r>
        <w:rPr>
          <w:rFonts w:eastAsia="宋体" w:cs="Times New Roman"/>
          <w:b/>
          <w:sz w:val="20"/>
        </w:rPr>
        <w:t>(</w:t>
      </w:r>
      <w:r>
        <w:rPr>
          <w:rFonts w:eastAsia="宋体" w:cs="Times New Roman"/>
          <w:b/>
          <w:sz w:val="20"/>
        </w:rPr>
        <w:t>浅蓝色</w:t>
      </w:r>
      <w:r>
        <w:rPr>
          <w:rFonts w:eastAsia="宋体" w:cs="Times New Roman"/>
          <w:b/>
          <w:sz w:val="20"/>
        </w:rPr>
        <w:t>)</w:t>
      </w:r>
      <w:r>
        <w:rPr>
          <w:rFonts w:eastAsia="宋体" w:cs="Times New Roman"/>
          <w:b/>
          <w:sz w:val="20"/>
        </w:rPr>
        <w:t>被收集、回收</w:t>
      </w:r>
      <w:r>
        <w:rPr>
          <w:rFonts w:eastAsia="宋体" w:cs="Times New Roman"/>
          <w:b/>
          <w:sz w:val="20"/>
        </w:rPr>
        <w:t>/</w:t>
      </w:r>
      <w:r>
        <w:rPr>
          <w:rFonts w:eastAsia="宋体" w:cs="Times New Roman"/>
          <w:b/>
          <w:sz w:val="20"/>
        </w:rPr>
        <w:t>预处理</w:t>
      </w:r>
      <w:r>
        <w:rPr>
          <w:rFonts w:eastAsia="宋体" w:cs="Times New Roman"/>
          <w:b/>
          <w:sz w:val="20"/>
        </w:rPr>
        <w:t>(</w:t>
      </w:r>
      <w:r>
        <w:rPr>
          <w:rFonts w:eastAsia="宋体" w:cs="Times New Roman"/>
          <w:b/>
          <w:sz w:val="20"/>
        </w:rPr>
        <w:t>绿色</w:t>
      </w:r>
      <w:r>
        <w:rPr>
          <w:rFonts w:eastAsia="宋体" w:cs="Times New Roman"/>
          <w:b/>
          <w:sz w:val="20"/>
        </w:rPr>
        <w:t>)</w:t>
      </w:r>
      <w:r>
        <w:rPr>
          <w:rFonts w:eastAsia="宋体" w:cs="Times New Roman"/>
          <w:b/>
          <w:sz w:val="20"/>
        </w:rPr>
        <w:t>并用于另一个系统</w:t>
      </w:r>
      <w:r>
        <w:rPr>
          <w:rFonts w:eastAsia="宋体" w:cs="Times New Roman"/>
          <w:b/>
          <w:sz w:val="20"/>
        </w:rPr>
        <w:t>(</w:t>
      </w:r>
      <w:r>
        <w:rPr>
          <w:rFonts w:eastAsia="宋体" w:cs="Times New Roman"/>
          <w:b/>
          <w:sz w:val="20"/>
        </w:rPr>
        <w:t>深蓝色</w:t>
      </w:r>
      <w:r>
        <w:rPr>
          <w:rFonts w:eastAsia="宋体" w:cs="Times New Roman"/>
          <w:b/>
          <w:sz w:val="20"/>
        </w:rPr>
        <w:t>)</w:t>
      </w:r>
      <w:r>
        <w:rPr>
          <w:rFonts w:eastAsia="宋体" w:cs="Times New Roman"/>
          <w:b/>
          <w:sz w:val="20"/>
        </w:rPr>
        <w:t>，取代不同的主要生产路线。</w:t>
      </w:r>
    </w:p>
    <w:p w14:paraId="11004F40" w14:textId="77777777" w:rsidR="00D16BE9" w:rsidRDefault="00D16BE9">
      <w:pPr>
        <w:pStyle w:val="a8"/>
        <w:spacing w:line="300" w:lineRule="auto"/>
        <w:ind w:firstLineChars="200" w:firstLine="402"/>
        <w:rPr>
          <w:rFonts w:cs="Times New Roman"/>
          <w:b/>
          <w:sz w:val="20"/>
          <w:lang w:eastAsia="zh-CN"/>
        </w:rPr>
      </w:pPr>
    </w:p>
    <w:p w14:paraId="53ED061E" w14:textId="77777777" w:rsidR="00D16BE9" w:rsidRDefault="00AC4FA2">
      <w:pPr>
        <w:pStyle w:val="a8"/>
        <w:spacing w:line="300" w:lineRule="auto"/>
        <w:ind w:firstLineChars="200" w:firstLine="420"/>
        <w:jc w:val="both"/>
        <w:rPr>
          <w:rFonts w:cs="Times New Roman"/>
          <w:szCs w:val="21"/>
          <w:lang w:eastAsia="zh-CN"/>
        </w:rPr>
      </w:pPr>
      <w:r>
        <w:rPr>
          <w:rFonts w:cs="Times New Roman"/>
          <w:szCs w:val="21"/>
          <w:lang w:eastAsia="zh-CN"/>
        </w:rPr>
        <w:t>此外，开环回收可以是匿名的，因为不知道</w:t>
      </w:r>
      <w:r>
        <w:rPr>
          <w:rFonts w:cs="Times New Roman"/>
          <w:szCs w:val="21"/>
          <w:lang w:eastAsia="zh-CN"/>
        </w:rPr>
        <w:t>(</w:t>
      </w:r>
      <w:r>
        <w:rPr>
          <w:rFonts w:cs="Times New Roman"/>
          <w:szCs w:val="21"/>
          <w:lang w:eastAsia="zh-CN"/>
        </w:rPr>
        <w:t>或者在实践中非常费力地发现</w:t>
      </w:r>
      <w:r>
        <w:rPr>
          <w:rFonts w:cs="Times New Roman"/>
          <w:szCs w:val="21"/>
          <w:lang w:eastAsia="zh-CN"/>
        </w:rPr>
        <w:t>)</w:t>
      </w:r>
      <w:r>
        <w:rPr>
          <w:rFonts w:cs="Times New Roman"/>
          <w:szCs w:val="21"/>
          <w:lang w:eastAsia="zh-CN"/>
        </w:rPr>
        <w:t>在</w:t>
      </w:r>
      <w:proofErr w:type="gramStart"/>
      <w:r>
        <w:rPr>
          <w:rFonts w:cs="Times New Roman"/>
          <w:szCs w:val="21"/>
          <w:lang w:eastAsia="zh-CN"/>
        </w:rPr>
        <w:t>哪个或</w:t>
      </w:r>
      <w:proofErr w:type="gramEnd"/>
      <w:r>
        <w:rPr>
          <w:rFonts w:cs="Times New Roman"/>
          <w:szCs w:val="21"/>
          <w:lang w:eastAsia="zh-CN"/>
        </w:rPr>
        <w:t>哪些系统中会使用次级商品</w:t>
      </w:r>
      <w:r>
        <w:rPr>
          <w:rFonts w:cs="Times New Roman"/>
          <w:szCs w:val="21"/>
          <w:lang w:eastAsia="zh-CN"/>
        </w:rPr>
        <w:t>(</w:t>
      </w:r>
      <w:r>
        <w:rPr>
          <w:rFonts w:cs="Times New Roman"/>
          <w:szCs w:val="21"/>
          <w:lang w:eastAsia="zh-CN"/>
        </w:rPr>
        <w:t>例如，在第三国的电子报废产品回收的情况下</w:t>
      </w:r>
      <w:r>
        <w:rPr>
          <w:rFonts w:cs="Times New Roman"/>
          <w:szCs w:val="21"/>
          <w:lang w:eastAsia="zh-CN"/>
        </w:rPr>
        <w:t>)</w:t>
      </w:r>
      <w:r>
        <w:rPr>
          <w:rFonts w:cs="Times New Roman"/>
          <w:szCs w:val="21"/>
          <w:lang w:eastAsia="zh-CN"/>
        </w:rPr>
        <w:t>。这给确定替代过程中被取代的工艺带来了额外的困难。</w:t>
      </w:r>
    </w:p>
    <w:p w14:paraId="47108BC2" w14:textId="77777777" w:rsidR="00D16BE9" w:rsidRDefault="00AC4FA2">
      <w:pPr>
        <w:pStyle w:val="a8"/>
        <w:spacing w:line="300" w:lineRule="auto"/>
        <w:ind w:firstLineChars="200" w:firstLine="420"/>
        <w:jc w:val="both"/>
        <w:rPr>
          <w:rFonts w:cs="Times New Roman"/>
          <w:szCs w:val="21"/>
          <w:lang w:eastAsia="zh-CN"/>
        </w:rPr>
      </w:pPr>
      <w:r>
        <w:rPr>
          <w:rFonts w:cs="Times New Roman"/>
          <w:szCs w:val="21"/>
          <w:lang w:eastAsia="zh-CN"/>
        </w:rPr>
        <w:t>然而，次级商品的一种或多种用途通常是已知的，或者可以被充分识别和量化。</w:t>
      </w:r>
    </w:p>
    <w:p w14:paraId="60CE69AA" w14:textId="77777777" w:rsidR="00D16BE9" w:rsidRDefault="00D16BE9">
      <w:pPr>
        <w:pStyle w:val="a8"/>
        <w:spacing w:line="300" w:lineRule="auto"/>
        <w:ind w:firstLineChars="200" w:firstLine="420"/>
        <w:rPr>
          <w:rFonts w:cs="Times New Roman"/>
          <w:szCs w:val="21"/>
          <w:lang w:eastAsia="zh-CN"/>
        </w:rPr>
      </w:pPr>
    </w:p>
    <w:p w14:paraId="69B896F1" w14:textId="77777777" w:rsidR="00D16BE9" w:rsidRDefault="00AC4FA2">
      <w:pPr>
        <w:pStyle w:val="2"/>
        <w:tabs>
          <w:tab w:val="left" w:pos="1094"/>
        </w:tabs>
        <w:spacing w:beforeLines="0" w:before="0" w:afterLines="0" w:after="0"/>
        <w:ind w:firstLineChars="200" w:firstLine="482"/>
        <w:rPr>
          <w:rFonts w:cs="Times New Roman"/>
        </w:rPr>
      </w:pPr>
      <w:r>
        <w:rPr>
          <w:rFonts w:cs="Times New Roman" w:hint="eastAsia"/>
        </w:rPr>
        <w:t>14.4</w:t>
      </w:r>
      <w:r>
        <w:rPr>
          <w:rFonts w:cs="Times New Roman"/>
        </w:rPr>
        <w:t>归因建模中的再循环</w:t>
      </w:r>
    </w:p>
    <w:p w14:paraId="698382E0" w14:textId="77777777" w:rsidR="00D16BE9" w:rsidRDefault="00AC4FA2">
      <w:pPr>
        <w:spacing w:line="300" w:lineRule="auto"/>
        <w:ind w:firstLine="320"/>
        <w:rPr>
          <w:rFonts w:eastAsia="宋体" w:cs="Times New Roman"/>
          <w:sz w:val="16"/>
        </w:rPr>
      </w:pPr>
      <w:r>
        <w:rPr>
          <w:rFonts w:eastAsia="宋体" w:cs="Times New Roman"/>
          <w:color w:val="0000FF"/>
          <w:sz w:val="16"/>
        </w:rPr>
        <w:t>(</w:t>
      </w:r>
      <w:r>
        <w:rPr>
          <w:rFonts w:eastAsia="宋体" w:cs="Times New Roman"/>
          <w:color w:val="0000FF"/>
          <w:sz w:val="16"/>
        </w:rPr>
        <w:t>指</w:t>
      </w:r>
      <w:r>
        <w:rPr>
          <w:rFonts w:eastAsia="宋体" w:cs="Times New Roman"/>
          <w:color w:val="0000FF"/>
          <w:sz w:val="16"/>
        </w:rPr>
        <w:t>4.3.4.3 ISO 14044:2006</w:t>
      </w:r>
      <w:proofErr w:type="gramStart"/>
      <w:r>
        <w:rPr>
          <w:rFonts w:eastAsia="宋体" w:cs="Times New Roman"/>
          <w:color w:val="0000FF"/>
          <w:sz w:val="16"/>
        </w:rPr>
        <w:t>一</w:t>
      </w:r>
      <w:proofErr w:type="gramEnd"/>
      <w:r>
        <w:rPr>
          <w:rFonts w:eastAsia="宋体" w:cs="Times New Roman"/>
          <w:color w:val="0000FF"/>
          <w:sz w:val="16"/>
        </w:rPr>
        <w:t>章的方面</w:t>
      </w:r>
      <w:r>
        <w:rPr>
          <w:rFonts w:eastAsia="宋体" w:cs="Times New Roman"/>
          <w:color w:val="0000FF"/>
          <w:sz w:val="16"/>
        </w:rPr>
        <w:t>)</w:t>
      </w:r>
    </w:p>
    <w:p w14:paraId="7540B7B8" w14:textId="77777777" w:rsidR="00D16BE9" w:rsidRDefault="00D16BE9">
      <w:pPr>
        <w:pStyle w:val="a8"/>
        <w:spacing w:line="300" w:lineRule="auto"/>
        <w:ind w:firstLineChars="200" w:firstLine="520"/>
        <w:rPr>
          <w:rFonts w:cs="Times New Roman"/>
          <w:sz w:val="26"/>
          <w:lang w:eastAsia="zh-CN"/>
        </w:rPr>
      </w:pPr>
    </w:p>
    <w:p w14:paraId="4ED500B5" w14:textId="77777777" w:rsidR="00D16BE9" w:rsidRDefault="00AC4FA2">
      <w:pPr>
        <w:pStyle w:val="3"/>
        <w:tabs>
          <w:tab w:val="left" w:pos="1299"/>
        </w:tabs>
        <w:spacing w:before="0" w:after="0" w:line="300" w:lineRule="auto"/>
        <w:ind w:firstLine="482"/>
        <w:rPr>
          <w:rFonts w:ascii="Times New Roman" w:eastAsia="宋体" w:hAnsi="Times New Roman" w:cs="Times New Roman"/>
        </w:rPr>
      </w:pPr>
      <w:bookmarkStart w:id="190" w:name="_bookmark25"/>
      <w:bookmarkEnd w:id="190"/>
      <w:r>
        <w:rPr>
          <w:rFonts w:ascii="Times New Roman" w:eastAsia="宋体" w:hAnsi="Times New Roman" w:cs="Times New Roman" w:hint="eastAsia"/>
        </w:rPr>
        <w:t>14.4.1</w:t>
      </w:r>
      <w:r>
        <w:rPr>
          <w:rFonts w:ascii="Times New Roman" w:eastAsia="宋体" w:hAnsi="Times New Roman" w:cs="Times New Roman"/>
        </w:rPr>
        <w:t>再循环归因模型的详细方面</w:t>
      </w:r>
    </w:p>
    <w:p w14:paraId="5C890B20" w14:textId="77777777" w:rsidR="00D16BE9" w:rsidRDefault="00AC4FA2">
      <w:pPr>
        <w:spacing w:line="300" w:lineRule="auto"/>
        <w:ind w:firstLine="320"/>
        <w:rPr>
          <w:rFonts w:eastAsia="宋体" w:cs="Times New Roman"/>
          <w:sz w:val="16"/>
        </w:rPr>
      </w:pPr>
      <w:r>
        <w:rPr>
          <w:rFonts w:eastAsia="宋体" w:cs="Times New Roman"/>
          <w:color w:val="0000FF"/>
          <w:sz w:val="16"/>
        </w:rPr>
        <w:t>(</w:t>
      </w:r>
      <w:r>
        <w:rPr>
          <w:rFonts w:eastAsia="宋体" w:cs="Times New Roman"/>
          <w:color w:val="0000FF"/>
          <w:sz w:val="16"/>
        </w:rPr>
        <w:t>指</w:t>
      </w:r>
      <w:r>
        <w:rPr>
          <w:rFonts w:eastAsia="宋体" w:cs="Times New Roman"/>
          <w:color w:val="0000FF"/>
          <w:sz w:val="16"/>
        </w:rPr>
        <w:t>4.3.4.3 ISO 14044:2006</w:t>
      </w:r>
      <w:proofErr w:type="gramStart"/>
      <w:r>
        <w:rPr>
          <w:rFonts w:eastAsia="宋体" w:cs="Times New Roman"/>
          <w:color w:val="0000FF"/>
          <w:sz w:val="16"/>
        </w:rPr>
        <w:t>一</w:t>
      </w:r>
      <w:proofErr w:type="gramEnd"/>
      <w:r>
        <w:rPr>
          <w:rFonts w:eastAsia="宋体" w:cs="Times New Roman"/>
          <w:color w:val="0000FF"/>
          <w:sz w:val="16"/>
        </w:rPr>
        <w:t>章的方面</w:t>
      </w:r>
      <w:r>
        <w:rPr>
          <w:rFonts w:eastAsia="宋体" w:cs="Times New Roman"/>
          <w:color w:val="0000FF"/>
          <w:sz w:val="16"/>
        </w:rPr>
        <w:t>)</w:t>
      </w:r>
    </w:p>
    <w:p w14:paraId="107CAFA2" w14:textId="77777777" w:rsidR="00D16BE9" w:rsidRDefault="00D16BE9">
      <w:pPr>
        <w:pStyle w:val="a8"/>
        <w:spacing w:line="300" w:lineRule="auto"/>
        <w:ind w:firstLineChars="200" w:firstLine="420"/>
        <w:rPr>
          <w:rFonts w:cs="Times New Roman"/>
          <w:lang w:eastAsia="zh-CN"/>
        </w:rPr>
      </w:pPr>
    </w:p>
    <w:p w14:paraId="1A6A87A3" w14:textId="77777777" w:rsidR="00D16BE9" w:rsidRDefault="00AC4FA2">
      <w:pPr>
        <w:pStyle w:val="4"/>
        <w:tabs>
          <w:tab w:val="left" w:pos="1433"/>
        </w:tabs>
        <w:spacing w:before="0" w:after="0" w:line="300" w:lineRule="auto"/>
        <w:ind w:firstLine="414"/>
        <w:rPr>
          <w:rFonts w:ascii="Times New Roman" w:eastAsia="宋体" w:hAnsi="Times New Roman" w:cs="Times New Roman"/>
          <w:sz w:val="21"/>
          <w:szCs w:val="18"/>
        </w:rPr>
      </w:pPr>
      <w:r>
        <w:rPr>
          <w:rFonts w:ascii="Times New Roman" w:eastAsia="宋体" w:hAnsi="Times New Roman" w:cs="Times New Roman" w:hint="eastAsia"/>
          <w:spacing w:val="-2"/>
          <w:sz w:val="21"/>
          <w:szCs w:val="18"/>
        </w:rPr>
        <w:t>14.4.1.1</w:t>
      </w:r>
      <w:r>
        <w:rPr>
          <w:rFonts w:ascii="Times New Roman" w:eastAsia="宋体" w:hAnsi="Times New Roman" w:cs="Times New Roman"/>
          <w:spacing w:val="-2"/>
          <w:sz w:val="21"/>
          <w:szCs w:val="18"/>
        </w:rPr>
        <w:t>介绍</w:t>
      </w:r>
    </w:p>
    <w:p w14:paraId="03E22B05" w14:textId="77777777" w:rsidR="00D16BE9" w:rsidRDefault="00AC4FA2">
      <w:pPr>
        <w:spacing w:line="300" w:lineRule="auto"/>
        <w:ind w:firstLine="320"/>
        <w:rPr>
          <w:rFonts w:eastAsia="宋体" w:cs="Times New Roman"/>
          <w:sz w:val="16"/>
        </w:rPr>
      </w:pPr>
      <w:r>
        <w:rPr>
          <w:rFonts w:eastAsia="宋体" w:cs="Times New Roman"/>
          <w:color w:val="0000FF"/>
          <w:sz w:val="16"/>
        </w:rPr>
        <w:t>(</w:t>
      </w:r>
      <w:r>
        <w:rPr>
          <w:rFonts w:eastAsia="宋体" w:cs="Times New Roman"/>
          <w:color w:val="0000FF"/>
          <w:sz w:val="16"/>
        </w:rPr>
        <w:t>指</w:t>
      </w:r>
      <w:r>
        <w:rPr>
          <w:rFonts w:eastAsia="宋体" w:cs="Times New Roman"/>
          <w:color w:val="0000FF"/>
          <w:sz w:val="16"/>
        </w:rPr>
        <w:t>4.3.4.3 ISO 14044:2006</w:t>
      </w:r>
      <w:proofErr w:type="gramStart"/>
      <w:r>
        <w:rPr>
          <w:rFonts w:eastAsia="宋体" w:cs="Times New Roman"/>
          <w:color w:val="0000FF"/>
          <w:sz w:val="16"/>
        </w:rPr>
        <w:t>一</w:t>
      </w:r>
      <w:proofErr w:type="gramEnd"/>
      <w:r>
        <w:rPr>
          <w:rFonts w:eastAsia="宋体" w:cs="Times New Roman"/>
          <w:color w:val="0000FF"/>
          <w:sz w:val="16"/>
        </w:rPr>
        <w:t>章的方面</w:t>
      </w:r>
      <w:r>
        <w:rPr>
          <w:rFonts w:eastAsia="宋体" w:cs="Times New Roman"/>
          <w:color w:val="0000FF"/>
          <w:sz w:val="16"/>
        </w:rPr>
        <w:t>)</w:t>
      </w:r>
    </w:p>
    <w:p w14:paraId="16991824" w14:textId="77777777" w:rsidR="00D16BE9" w:rsidRDefault="00AC4FA2">
      <w:pPr>
        <w:pStyle w:val="a8"/>
        <w:spacing w:line="300" w:lineRule="auto"/>
        <w:ind w:firstLineChars="200" w:firstLine="420"/>
        <w:rPr>
          <w:rFonts w:cs="Times New Roman"/>
          <w:szCs w:val="21"/>
          <w:lang w:eastAsia="zh-CN"/>
        </w:rPr>
      </w:pPr>
      <w:r>
        <w:rPr>
          <w:rFonts w:cs="Times New Roman"/>
          <w:szCs w:val="21"/>
          <w:lang w:eastAsia="zh-CN"/>
        </w:rPr>
        <w:t>在属性建模中对再循环进行建模时，会出现以下主要问题</w:t>
      </w:r>
      <w:r>
        <w:rPr>
          <w:rFonts w:cs="Times New Roman"/>
          <w:szCs w:val="21"/>
          <w:lang w:eastAsia="zh-CN"/>
        </w:rPr>
        <w:t>:</w:t>
      </w:r>
    </w:p>
    <w:p w14:paraId="0A3FCED6" w14:textId="77777777" w:rsidR="00D16BE9" w:rsidRDefault="00AC4FA2">
      <w:pPr>
        <w:pStyle w:val="a8"/>
        <w:spacing w:line="300" w:lineRule="auto"/>
        <w:ind w:firstLineChars="200" w:firstLine="420"/>
        <w:rPr>
          <w:rFonts w:cs="Times New Roman"/>
          <w:szCs w:val="21"/>
          <w:lang w:eastAsia="zh-CN"/>
        </w:rPr>
      </w:pPr>
      <w:r>
        <w:rPr>
          <w:rFonts w:cs="Times New Roman"/>
          <w:noProof/>
          <w:szCs w:val="21"/>
          <w:lang w:eastAsia="zh-CN"/>
        </w:rPr>
        <w:drawing>
          <wp:inline distT="0" distB="0" distL="0" distR="0" wp14:anchorId="62676285" wp14:editId="333B7A35">
            <wp:extent cx="92710" cy="123825"/>
            <wp:effectExtent l="0" t="0" r="0" b="1905"/>
            <wp:docPr id="18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image1.png"/>
                    <pic:cNvPicPr>
                      <a:picLocks noChangeAspect="1"/>
                    </pic:cNvPicPr>
                  </pic:nvPicPr>
                  <pic:blipFill>
                    <a:blip r:embed="rId112" cstate="print"/>
                    <a:stretch>
                      <a:fillRect/>
                    </a:stretch>
                  </pic:blipFill>
                  <pic:spPr>
                    <a:xfrm>
                      <a:off x="0" y="0"/>
                      <a:ext cx="92964" cy="124205"/>
                    </a:xfrm>
                    <a:prstGeom prst="rect">
                      <a:avLst/>
                    </a:prstGeom>
                  </pic:spPr>
                </pic:pic>
              </a:graphicData>
            </a:graphic>
          </wp:inline>
        </w:drawing>
      </w:r>
      <w:r>
        <w:rPr>
          <w:rFonts w:cs="Times New Roman"/>
          <w:szCs w:val="21"/>
          <w:lang w:eastAsia="zh-CN"/>
        </w:rPr>
        <w:t>在哪里划定第一个和随后的生命周期之间的系统边界？和</w:t>
      </w:r>
    </w:p>
    <w:p w14:paraId="4CEE8C3B" w14:textId="77777777" w:rsidR="00D16BE9" w:rsidRDefault="00AC4FA2">
      <w:pPr>
        <w:pStyle w:val="a8"/>
        <w:spacing w:line="300" w:lineRule="auto"/>
        <w:ind w:firstLineChars="200" w:firstLine="420"/>
        <w:rPr>
          <w:rFonts w:cs="Times New Roman"/>
          <w:szCs w:val="21"/>
          <w:lang w:eastAsia="zh-CN"/>
        </w:rPr>
      </w:pPr>
      <w:r>
        <w:rPr>
          <w:rFonts w:cs="Times New Roman"/>
          <w:noProof/>
          <w:szCs w:val="21"/>
          <w:lang w:eastAsia="zh-CN"/>
        </w:rPr>
        <w:drawing>
          <wp:inline distT="0" distB="0" distL="0" distR="0" wp14:anchorId="0BCC20B1" wp14:editId="310EED2F">
            <wp:extent cx="92710" cy="123825"/>
            <wp:effectExtent l="0" t="0" r="0" b="1905"/>
            <wp:docPr id="18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image1.png"/>
                    <pic:cNvPicPr>
                      <a:picLocks noChangeAspect="1"/>
                    </pic:cNvPicPr>
                  </pic:nvPicPr>
                  <pic:blipFill>
                    <a:blip r:embed="rId112" cstate="print"/>
                    <a:stretch>
                      <a:fillRect/>
                    </a:stretch>
                  </pic:blipFill>
                  <pic:spPr>
                    <a:xfrm>
                      <a:off x="0" y="0"/>
                      <a:ext cx="92964" cy="124205"/>
                    </a:xfrm>
                    <a:prstGeom prst="rect">
                      <a:avLst/>
                    </a:prstGeom>
                  </pic:spPr>
                </pic:pic>
              </a:graphicData>
            </a:graphic>
          </wp:inline>
        </w:drawing>
      </w:r>
      <w:r>
        <w:rPr>
          <w:rFonts w:cs="Times New Roman"/>
          <w:szCs w:val="21"/>
          <w:lang w:eastAsia="zh-CN"/>
        </w:rPr>
        <w:t>如何将国际劳工公约的两步分配程序适用于这些情况？</w:t>
      </w:r>
    </w:p>
    <w:p w14:paraId="76869EE1" w14:textId="77777777" w:rsidR="00D16BE9" w:rsidRDefault="00AC4FA2">
      <w:pPr>
        <w:pStyle w:val="a8"/>
        <w:spacing w:line="300" w:lineRule="auto"/>
        <w:ind w:firstLineChars="200" w:firstLine="420"/>
        <w:rPr>
          <w:rFonts w:cs="Times New Roman"/>
          <w:szCs w:val="21"/>
          <w:lang w:eastAsia="zh-CN"/>
        </w:rPr>
      </w:pPr>
      <w:r>
        <w:rPr>
          <w:rFonts w:cs="Times New Roman"/>
          <w:szCs w:val="21"/>
          <w:lang w:eastAsia="zh-CN"/>
        </w:rPr>
        <w:t>回答这些问题需要以下信息</w:t>
      </w:r>
      <w:r>
        <w:rPr>
          <w:rFonts w:cs="Times New Roman"/>
          <w:szCs w:val="21"/>
          <w:lang w:eastAsia="zh-CN"/>
        </w:rPr>
        <w:t>:</w:t>
      </w:r>
    </w:p>
    <w:p w14:paraId="258A09B6" w14:textId="77777777" w:rsidR="00D16BE9" w:rsidRDefault="00AC4FA2">
      <w:pPr>
        <w:pStyle w:val="a8"/>
        <w:spacing w:line="300" w:lineRule="auto"/>
        <w:ind w:firstLineChars="200" w:firstLine="420"/>
        <w:rPr>
          <w:rFonts w:cs="Times New Roman"/>
          <w:szCs w:val="21"/>
          <w:lang w:eastAsia="zh-CN"/>
        </w:rPr>
      </w:pPr>
      <w:r>
        <w:rPr>
          <w:rFonts w:cs="Times New Roman"/>
          <w:noProof/>
          <w:szCs w:val="21"/>
          <w:lang w:eastAsia="zh-CN"/>
        </w:rPr>
        <w:drawing>
          <wp:inline distT="0" distB="0" distL="0" distR="0" wp14:anchorId="24ADF779" wp14:editId="40FB96CD">
            <wp:extent cx="92710" cy="123825"/>
            <wp:effectExtent l="0" t="0" r="0" b="1905"/>
            <wp:docPr id="19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image1.png"/>
                    <pic:cNvPicPr>
                      <a:picLocks noChangeAspect="1"/>
                    </pic:cNvPicPr>
                  </pic:nvPicPr>
                  <pic:blipFill>
                    <a:blip r:embed="rId112" cstate="print"/>
                    <a:stretch>
                      <a:fillRect/>
                    </a:stretch>
                  </pic:blipFill>
                  <pic:spPr>
                    <a:xfrm>
                      <a:off x="0" y="0"/>
                      <a:ext cx="92964" cy="124206"/>
                    </a:xfrm>
                    <a:prstGeom prst="rect">
                      <a:avLst/>
                    </a:prstGeom>
                  </pic:spPr>
                </pic:pic>
              </a:graphicData>
            </a:graphic>
          </wp:inline>
        </w:drawing>
      </w:r>
      <w:r>
        <w:rPr>
          <w:rFonts w:cs="Times New Roman"/>
          <w:szCs w:val="21"/>
          <w:lang w:eastAsia="zh-CN"/>
        </w:rPr>
        <w:t>废弃或报废产品的市场价值，</w:t>
      </w:r>
    </w:p>
    <w:p w14:paraId="3BA35B37" w14:textId="77777777" w:rsidR="00D16BE9" w:rsidRDefault="00AC4FA2">
      <w:pPr>
        <w:pStyle w:val="a8"/>
        <w:spacing w:line="300" w:lineRule="auto"/>
        <w:ind w:firstLineChars="200" w:firstLine="420"/>
        <w:rPr>
          <w:rFonts w:cs="Times New Roman"/>
          <w:szCs w:val="21"/>
          <w:lang w:eastAsia="zh-CN"/>
        </w:rPr>
      </w:pPr>
      <w:r>
        <w:rPr>
          <w:rFonts w:cs="Times New Roman"/>
          <w:noProof/>
          <w:szCs w:val="21"/>
          <w:lang w:eastAsia="zh-CN"/>
        </w:rPr>
        <w:drawing>
          <wp:inline distT="0" distB="0" distL="0" distR="0" wp14:anchorId="0ED51902" wp14:editId="202D0FBC">
            <wp:extent cx="92710" cy="123825"/>
            <wp:effectExtent l="0" t="0" r="0" b="1905"/>
            <wp:docPr id="19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image1.png"/>
                    <pic:cNvPicPr>
                      <a:picLocks noChangeAspect="1"/>
                    </pic:cNvPicPr>
                  </pic:nvPicPr>
                  <pic:blipFill>
                    <a:blip r:embed="rId112" cstate="print"/>
                    <a:stretch>
                      <a:fillRect/>
                    </a:stretch>
                  </pic:blipFill>
                  <pic:spPr>
                    <a:xfrm>
                      <a:off x="0" y="0"/>
                      <a:ext cx="92964" cy="124206"/>
                    </a:xfrm>
                    <a:prstGeom prst="rect">
                      <a:avLst/>
                    </a:prstGeom>
                  </pic:spPr>
                </pic:pic>
              </a:graphicData>
            </a:graphic>
          </wp:inline>
        </w:drawing>
      </w:r>
      <w:r>
        <w:rPr>
          <w:rFonts w:cs="Times New Roman"/>
          <w:szCs w:val="21"/>
          <w:lang w:eastAsia="zh-CN"/>
        </w:rPr>
        <w:t>如果市场价值低于零</w:t>
      </w:r>
      <w:r>
        <w:rPr>
          <w:rFonts w:cs="Times New Roman"/>
          <w:szCs w:val="21"/>
          <w:lang w:eastAsia="zh-CN"/>
        </w:rPr>
        <w:t>:</w:t>
      </w:r>
      <w:r>
        <w:rPr>
          <w:rFonts w:cs="Times New Roman"/>
          <w:szCs w:val="21"/>
          <w:lang w:eastAsia="zh-CN"/>
        </w:rPr>
        <w:t>在处理过程中是否产生任何有价值的次级产品，如果是，在哪个加工步骤中产生？，以及</w:t>
      </w:r>
    </w:p>
    <w:p w14:paraId="04EF2D7E" w14:textId="77777777" w:rsidR="00D16BE9" w:rsidRDefault="00AC4FA2">
      <w:pPr>
        <w:pStyle w:val="a8"/>
        <w:spacing w:line="300" w:lineRule="auto"/>
        <w:ind w:firstLineChars="200" w:firstLine="420"/>
        <w:rPr>
          <w:rFonts w:cs="Times New Roman"/>
          <w:szCs w:val="21"/>
          <w:lang w:eastAsia="zh-CN"/>
        </w:rPr>
      </w:pPr>
      <w:r>
        <w:rPr>
          <w:rFonts w:cs="Times New Roman"/>
          <w:noProof/>
          <w:szCs w:val="21"/>
          <w:lang w:eastAsia="zh-CN"/>
        </w:rPr>
        <w:drawing>
          <wp:inline distT="0" distB="0" distL="0" distR="0" wp14:anchorId="7BC16700" wp14:editId="459964AF">
            <wp:extent cx="92710" cy="123825"/>
            <wp:effectExtent l="0" t="0" r="0" b="1905"/>
            <wp:docPr id="19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image1.png"/>
                    <pic:cNvPicPr>
                      <a:picLocks noChangeAspect="1"/>
                    </pic:cNvPicPr>
                  </pic:nvPicPr>
                  <pic:blipFill>
                    <a:blip r:embed="rId112" cstate="print"/>
                    <a:stretch>
                      <a:fillRect/>
                    </a:stretch>
                  </pic:blipFill>
                  <pic:spPr>
                    <a:xfrm>
                      <a:off x="0" y="0"/>
                      <a:ext cx="92964" cy="124206"/>
                    </a:xfrm>
                    <a:prstGeom prst="rect">
                      <a:avLst/>
                    </a:prstGeom>
                  </pic:spPr>
                </pic:pic>
              </a:graphicData>
            </a:graphic>
          </wp:inline>
        </w:drawing>
      </w:r>
      <w:r>
        <w:rPr>
          <w:rFonts w:cs="Times New Roman"/>
          <w:szCs w:val="21"/>
          <w:lang w:eastAsia="zh-CN"/>
        </w:rPr>
        <w:t>无论如何</w:t>
      </w:r>
      <w:r>
        <w:rPr>
          <w:rFonts w:cs="Times New Roman"/>
          <w:szCs w:val="21"/>
          <w:lang w:eastAsia="zh-CN"/>
        </w:rPr>
        <w:t>:</w:t>
      </w:r>
      <w:r>
        <w:rPr>
          <w:rFonts w:cs="Times New Roman"/>
          <w:szCs w:val="21"/>
          <w:lang w:eastAsia="zh-CN"/>
        </w:rPr>
        <w:t>它的物理特性和市场价值是什么？</w:t>
      </w:r>
    </w:p>
    <w:p w14:paraId="66B0EC73" w14:textId="77777777" w:rsidR="00D16BE9" w:rsidRDefault="00AC4FA2">
      <w:pPr>
        <w:pStyle w:val="a8"/>
        <w:spacing w:line="300" w:lineRule="auto"/>
        <w:ind w:firstLineChars="200" w:firstLine="420"/>
        <w:rPr>
          <w:rFonts w:cs="Times New Roman"/>
          <w:szCs w:val="21"/>
          <w:lang w:eastAsia="zh-CN"/>
        </w:rPr>
      </w:pPr>
      <w:r>
        <w:rPr>
          <w:rFonts w:cs="Times New Roman"/>
          <w:szCs w:val="21"/>
          <w:lang w:eastAsia="zh-CN"/>
        </w:rPr>
        <w:t>市值高于和低于零的两种情况需要加以区分，如下所述</w:t>
      </w:r>
      <w:r>
        <w:rPr>
          <w:rFonts w:cs="Times New Roman"/>
          <w:szCs w:val="21"/>
          <w:lang w:eastAsia="zh-CN"/>
        </w:rPr>
        <w:t>:</w:t>
      </w:r>
    </w:p>
    <w:p w14:paraId="2C6BE207" w14:textId="77777777" w:rsidR="00D16BE9" w:rsidRDefault="00D16BE9">
      <w:pPr>
        <w:spacing w:line="300" w:lineRule="auto"/>
        <w:ind w:firstLine="420"/>
        <w:rPr>
          <w:rFonts w:eastAsia="宋体" w:cs="Times New Roman"/>
        </w:rPr>
        <w:sectPr w:rsidR="00D16BE9">
          <w:pgSz w:w="11910" w:h="16840"/>
          <w:pgMar w:top="1040" w:right="1160" w:bottom="1040" w:left="1120" w:header="835" w:footer="852" w:gutter="0"/>
          <w:cols w:space="720"/>
        </w:sectPr>
      </w:pPr>
    </w:p>
    <w:p w14:paraId="41CAEFC0" w14:textId="77777777" w:rsidR="00D16BE9" w:rsidRDefault="00D16BE9">
      <w:pPr>
        <w:pStyle w:val="a8"/>
        <w:spacing w:line="300" w:lineRule="auto"/>
        <w:ind w:firstLineChars="200" w:firstLine="480"/>
        <w:rPr>
          <w:rFonts w:cs="Times New Roman"/>
          <w:sz w:val="24"/>
          <w:lang w:eastAsia="zh-CN"/>
        </w:rPr>
      </w:pPr>
    </w:p>
    <w:p w14:paraId="215C5DFC" w14:textId="77777777" w:rsidR="00D16BE9" w:rsidRDefault="00AC4FA2">
      <w:pPr>
        <w:pStyle w:val="4"/>
        <w:tabs>
          <w:tab w:val="left" w:pos="1433"/>
        </w:tabs>
        <w:spacing w:before="0" w:after="0" w:line="300" w:lineRule="auto"/>
        <w:ind w:firstLine="422"/>
        <w:rPr>
          <w:rFonts w:ascii="Times New Roman" w:eastAsia="宋体" w:hAnsi="Times New Roman" w:cs="Times New Roman"/>
        </w:rPr>
      </w:pPr>
      <w:r>
        <w:rPr>
          <w:rFonts w:ascii="Times New Roman" w:eastAsia="宋体" w:hAnsi="Times New Roman" w:cs="Times New Roman" w:hint="eastAsia"/>
          <w:sz w:val="21"/>
          <w:szCs w:val="18"/>
        </w:rPr>
        <w:t>14.4.1.2</w:t>
      </w:r>
      <w:r>
        <w:rPr>
          <w:rFonts w:ascii="Times New Roman" w:eastAsia="宋体" w:hAnsi="Times New Roman" w:cs="Times New Roman"/>
          <w:sz w:val="21"/>
          <w:szCs w:val="18"/>
        </w:rPr>
        <w:t>废物</w:t>
      </w:r>
      <w:r>
        <w:rPr>
          <w:rFonts w:ascii="Times New Roman" w:eastAsia="宋体" w:hAnsi="Times New Roman" w:cs="Times New Roman"/>
          <w:sz w:val="21"/>
          <w:szCs w:val="18"/>
        </w:rPr>
        <w:t>/</w:t>
      </w:r>
      <w:r>
        <w:rPr>
          <w:rFonts w:ascii="Times New Roman" w:eastAsia="宋体" w:hAnsi="Times New Roman" w:cs="Times New Roman"/>
          <w:sz w:val="21"/>
          <w:szCs w:val="18"/>
        </w:rPr>
        <w:t>报废产品的市场价值大于零，即它是副产品</w:t>
      </w:r>
    </w:p>
    <w:p w14:paraId="6F8E6017" w14:textId="77777777" w:rsidR="00D16BE9" w:rsidRDefault="00AC4FA2">
      <w:pPr>
        <w:spacing w:line="300" w:lineRule="auto"/>
        <w:ind w:firstLine="320"/>
        <w:rPr>
          <w:rFonts w:eastAsia="宋体" w:cs="Times New Roman"/>
          <w:sz w:val="16"/>
        </w:rPr>
      </w:pPr>
      <w:r>
        <w:rPr>
          <w:rFonts w:eastAsia="宋体" w:cs="Times New Roman"/>
          <w:color w:val="0000FF"/>
          <w:sz w:val="16"/>
        </w:rPr>
        <w:t>(</w:t>
      </w:r>
      <w:r>
        <w:rPr>
          <w:rFonts w:eastAsia="宋体" w:cs="Times New Roman"/>
          <w:color w:val="0000FF"/>
          <w:sz w:val="16"/>
        </w:rPr>
        <w:t>指</w:t>
      </w:r>
      <w:r>
        <w:rPr>
          <w:rFonts w:eastAsia="宋体" w:cs="Times New Roman"/>
          <w:color w:val="0000FF"/>
          <w:sz w:val="16"/>
        </w:rPr>
        <w:t>4.3.4.3 ISO 14044:2006</w:t>
      </w:r>
      <w:proofErr w:type="gramStart"/>
      <w:r>
        <w:rPr>
          <w:rFonts w:eastAsia="宋体" w:cs="Times New Roman"/>
          <w:color w:val="0000FF"/>
          <w:sz w:val="16"/>
        </w:rPr>
        <w:t>一</w:t>
      </w:r>
      <w:proofErr w:type="gramEnd"/>
      <w:r>
        <w:rPr>
          <w:rFonts w:eastAsia="宋体" w:cs="Times New Roman"/>
          <w:color w:val="0000FF"/>
          <w:sz w:val="16"/>
        </w:rPr>
        <w:t>章的方面</w:t>
      </w:r>
      <w:r>
        <w:rPr>
          <w:rFonts w:eastAsia="宋体" w:cs="Times New Roman"/>
          <w:color w:val="0000FF"/>
          <w:sz w:val="16"/>
        </w:rPr>
        <w:t>)</w:t>
      </w:r>
    </w:p>
    <w:p w14:paraId="44094080" w14:textId="77777777" w:rsidR="00D16BE9" w:rsidRDefault="00D16BE9">
      <w:pPr>
        <w:pStyle w:val="a8"/>
        <w:spacing w:line="300" w:lineRule="auto"/>
        <w:ind w:firstLineChars="200" w:firstLine="340"/>
        <w:rPr>
          <w:rFonts w:cs="Times New Roman"/>
          <w:sz w:val="17"/>
          <w:lang w:eastAsia="zh-CN"/>
        </w:rPr>
      </w:pPr>
    </w:p>
    <w:p w14:paraId="31FC48F1" w14:textId="77777777" w:rsidR="00D16BE9" w:rsidRDefault="00AC4FA2">
      <w:pPr>
        <w:pStyle w:val="60"/>
        <w:spacing w:line="300" w:lineRule="auto"/>
        <w:ind w:left="0" w:firstLineChars="200" w:firstLine="414"/>
        <w:jc w:val="left"/>
        <w:rPr>
          <w:rFonts w:ascii="Times New Roman" w:eastAsia="宋体" w:hAnsi="Times New Roman" w:cs="Times New Roman"/>
          <w:sz w:val="21"/>
          <w:szCs w:val="21"/>
          <w:lang w:eastAsia="zh-CN"/>
        </w:rPr>
      </w:pPr>
      <w:r>
        <w:rPr>
          <w:rFonts w:ascii="Times New Roman" w:eastAsia="宋体" w:hAnsi="Times New Roman" w:cs="Times New Roman"/>
          <w:spacing w:val="-2"/>
          <w:sz w:val="21"/>
          <w:szCs w:val="21"/>
          <w:lang w:eastAsia="zh-CN"/>
        </w:rPr>
        <w:t>介绍</w:t>
      </w:r>
    </w:p>
    <w:p w14:paraId="3687023E" w14:textId="77777777" w:rsidR="00D16BE9" w:rsidRDefault="00AC4FA2">
      <w:pPr>
        <w:pStyle w:val="a8"/>
        <w:spacing w:line="300" w:lineRule="auto"/>
        <w:ind w:firstLineChars="200" w:firstLine="420"/>
        <w:jc w:val="both"/>
        <w:rPr>
          <w:rFonts w:cs="Times New Roman"/>
          <w:szCs w:val="21"/>
          <w:lang w:eastAsia="zh-CN"/>
        </w:rPr>
      </w:pPr>
      <w:r>
        <w:rPr>
          <w:rFonts w:cs="Times New Roman"/>
          <w:szCs w:val="21"/>
          <w:lang w:eastAsia="zh-CN"/>
        </w:rPr>
        <w:t>如果废物</w:t>
      </w:r>
      <w:r>
        <w:rPr>
          <w:rFonts w:cs="Times New Roman"/>
          <w:szCs w:val="21"/>
          <w:lang w:eastAsia="zh-CN"/>
        </w:rPr>
        <w:t>/</w:t>
      </w:r>
      <w:r>
        <w:rPr>
          <w:rFonts w:cs="Times New Roman"/>
          <w:szCs w:val="21"/>
          <w:lang w:eastAsia="zh-CN"/>
        </w:rPr>
        <w:t>报废产品在其原产地的市场价值大于零，从生命周期评价的角度来看，它是一种副产品，多功能性将通过分配来解决。这是通过应用第</w:t>
      </w:r>
      <w:r>
        <w:rPr>
          <w:rFonts w:cs="Times New Roman"/>
          <w:szCs w:val="21"/>
          <w:lang w:eastAsia="zh-CN"/>
        </w:rPr>
        <w:t>7.9.3</w:t>
      </w:r>
      <w:r>
        <w:rPr>
          <w:rFonts w:cs="Times New Roman"/>
          <w:szCs w:val="21"/>
          <w:lang w:eastAsia="zh-CN"/>
        </w:rPr>
        <w:t>章中详述的两步程序完成的。作为一个特殊步骤，要确定真正的共同生产过程</w:t>
      </w:r>
      <w:r>
        <w:rPr>
          <w:rFonts w:cs="Times New Roman"/>
          <w:szCs w:val="21"/>
          <w:lang w:eastAsia="zh-CN"/>
        </w:rPr>
        <w:t>:</w:t>
      </w:r>
      <w:r>
        <w:rPr>
          <w:rFonts w:cs="Times New Roman"/>
          <w:szCs w:val="21"/>
          <w:lang w:eastAsia="zh-CN"/>
        </w:rPr>
        <w:t>这是生产出在技术上与废物</w:t>
      </w:r>
      <w:r>
        <w:rPr>
          <w:rFonts w:cs="Times New Roman"/>
          <w:szCs w:val="21"/>
          <w:lang w:eastAsia="zh-CN"/>
        </w:rPr>
        <w:t>/</w:t>
      </w:r>
      <w:r>
        <w:rPr>
          <w:rFonts w:cs="Times New Roman"/>
          <w:szCs w:val="21"/>
          <w:lang w:eastAsia="zh-CN"/>
        </w:rPr>
        <w:t>报废产品最相似的产品的过程步骤。</w:t>
      </w:r>
    </w:p>
    <w:p w14:paraId="746DE34E" w14:textId="77777777" w:rsidR="00D16BE9" w:rsidRDefault="00AC4FA2">
      <w:pPr>
        <w:pStyle w:val="a8"/>
        <w:spacing w:line="300" w:lineRule="auto"/>
        <w:ind w:firstLineChars="200" w:firstLine="420"/>
        <w:jc w:val="both"/>
        <w:rPr>
          <w:rFonts w:cs="Times New Roman"/>
          <w:szCs w:val="21"/>
          <w:lang w:eastAsia="zh-CN"/>
        </w:rPr>
      </w:pPr>
      <w:r>
        <w:rPr>
          <w:rFonts w:cs="Times New Roman"/>
          <w:szCs w:val="21"/>
          <w:lang w:eastAsia="zh-CN"/>
        </w:rPr>
        <w:t>再循环的情况在某种程度上不同于多功能性的一般情况，因为次要物品不仅是系统的一个共同功能，而且它本身也一次又一次地被再循环</w:t>
      </w:r>
      <w:r>
        <w:rPr>
          <w:rFonts w:cs="Times New Roman"/>
          <w:szCs w:val="21"/>
          <w:lang w:eastAsia="zh-CN"/>
        </w:rPr>
        <w:t>(</w:t>
      </w:r>
      <w:r>
        <w:rPr>
          <w:rFonts w:cs="Times New Roman"/>
          <w:szCs w:val="21"/>
          <w:lang w:eastAsia="zh-CN"/>
        </w:rPr>
        <w:t>考虑到每个回路的损失，每次的数量和</w:t>
      </w:r>
      <w:r>
        <w:rPr>
          <w:rFonts w:cs="Times New Roman"/>
          <w:szCs w:val="21"/>
          <w:lang w:eastAsia="zh-CN"/>
        </w:rPr>
        <w:t>/</w:t>
      </w:r>
      <w:r>
        <w:rPr>
          <w:rFonts w:cs="Times New Roman"/>
          <w:szCs w:val="21"/>
          <w:lang w:eastAsia="zh-CN"/>
        </w:rPr>
        <w:t>或质量都较低</w:t>
      </w:r>
      <w:r>
        <w:rPr>
          <w:rFonts w:cs="Times New Roman"/>
          <w:szCs w:val="21"/>
          <w:lang w:eastAsia="zh-CN"/>
        </w:rPr>
        <w:t>)</w:t>
      </w:r>
      <w:r>
        <w:rPr>
          <w:rFonts w:cs="Times New Roman"/>
          <w:szCs w:val="21"/>
          <w:lang w:eastAsia="zh-CN"/>
        </w:rPr>
        <w:t>。因此，我们有许多副产品，分别比第一轮回收后的可利用量更高的次级商品使用量。当旨在确定次级商品的库存时，这是要考虑的。</w:t>
      </w:r>
    </w:p>
    <w:p w14:paraId="36B61EEC" w14:textId="77777777" w:rsidR="00D16BE9" w:rsidRDefault="00AC4FA2">
      <w:pPr>
        <w:pStyle w:val="a8"/>
        <w:spacing w:line="300" w:lineRule="auto"/>
        <w:ind w:firstLineChars="200" w:firstLine="420"/>
        <w:jc w:val="both"/>
        <w:rPr>
          <w:rFonts w:cs="Times New Roman"/>
          <w:szCs w:val="21"/>
          <w:lang w:eastAsia="zh-CN"/>
        </w:rPr>
      </w:pPr>
      <w:r>
        <w:rPr>
          <w:rFonts w:cs="Times New Roman"/>
          <w:szCs w:val="21"/>
          <w:lang w:eastAsia="zh-CN"/>
        </w:rPr>
        <w:t>应用严格的属性模型，通过物理因果关系进行分配，这些不同的经常回收的二次产品具有不同的库存</w:t>
      </w:r>
      <w:r>
        <w:rPr>
          <w:rFonts w:cs="Times New Roman"/>
          <w:szCs w:val="21"/>
          <w:lang w:eastAsia="zh-CN"/>
        </w:rPr>
        <w:t>:</w:t>
      </w:r>
      <w:r>
        <w:rPr>
          <w:rFonts w:cs="Times New Roman"/>
          <w:szCs w:val="21"/>
          <w:lang w:eastAsia="zh-CN"/>
        </w:rPr>
        <w:t>例如，一些只有一个先前的回收循环，其他的例如</w:t>
      </w:r>
      <w:r>
        <w:rPr>
          <w:rFonts w:cs="Times New Roman"/>
          <w:szCs w:val="21"/>
          <w:lang w:eastAsia="zh-CN"/>
        </w:rPr>
        <w:t>10</w:t>
      </w:r>
      <w:r>
        <w:rPr>
          <w:rFonts w:cs="Times New Roman"/>
          <w:szCs w:val="21"/>
          <w:lang w:eastAsia="zh-CN"/>
        </w:rPr>
        <w:t>个。为了得出一个平均库存，需要对不同数量、不同回收频率的二级商品的库存进行整合和平均</w:t>
      </w:r>
      <w:proofErr w:type="gramStart"/>
      <w:r>
        <w:rPr>
          <w:rFonts w:cs="Times New Roman"/>
          <w:szCs w:val="21"/>
          <w:lang w:eastAsia="zh-CN"/>
        </w:rPr>
        <w:t>”</w:t>
      </w:r>
      <w:proofErr w:type="gramEnd"/>
      <w:r>
        <w:rPr>
          <w:rFonts w:cs="Times New Roman"/>
          <w:szCs w:val="21"/>
          <w:lang w:eastAsia="zh-CN"/>
        </w:rPr>
        <w:t>。这在实践中是必需的，因为次级产品已经完成的周期数通常是无法测量的，并且典型的问题涉及平均产品，而不是特定的周期。</w:t>
      </w:r>
    </w:p>
    <w:p w14:paraId="03CD19AE" w14:textId="77777777" w:rsidR="00D16BE9" w:rsidRDefault="00AC4FA2">
      <w:pPr>
        <w:pStyle w:val="60"/>
        <w:spacing w:line="300" w:lineRule="auto"/>
        <w:ind w:left="0" w:firstLineChars="200" w:firstLine="422"/>
        <w:rPr>
          <w:rFonts w:ascii="Times New Roman" w:eastAsia="宋体" w:hAnsi="Times New Roman" w:cs="Times New Roman"/>
          <w:sz w:val="21"/>
          <w:szCs w:val="21"/>
          <w:lang w:eastAsia="zh-CN"/>
        </w:rPr>
      </w:pPr>
      <w:r>
        <w:rPr>
          <w:rFonts w:ascii="Times New Roman" w:eastAsia="宋体" w:hAnsi="Times New Roman" w:cs="Times New Roman"/>
          <w:sz w:val="21"/>
          <w:szCs w:val="21"/>
          <w:lang w:eastAsia="zh-CN"/>
        </w:rPr>
        <w:t>第一步</w:t>
      </w:r>
      <w:r>
        <w:rPr>
          <w:rFonts w:ascii="Times New Roman" w:eastAsia="宋体" w:hAnsi="Times New Roman" w:cs="Times New Roman"/>
          <w:sz w:val="21"/>
          <w:szCs w:val="21"/>
          <w:lang w:eastAsia="zh-CN"/>
        </w:rPr>
        <w:t>:</w:t>
      </w:r>
      <w:r>
        <w:rPr>
          <w:rFonts w:ascii="Times New Roman" w:eastAsia="宋体" w:hAnsi="Times New Roman" w:cs="Times New Roman"/>
          <w:sz w:val="21"/>
          <w:szCs w:val="21"/>
          <w:lang w:eastAsia="zh-CN"/>
        </w:rPr>
        <w:t>使用总量</w:t>
      </w:r>
    </w:p>
    <w:p w14:paraId="6E5EE8CC" w14:textId="77777777" w:rsidR="00D16BE9" w:rsidRDefault="00AC4FA2">
      <w:pPr>
        <w:pStyle w:val="a8"/>
        <w:spacing w:line="300" w:lineRule="auto"/>
        <w:ind w:firstLineChars="200" w:firstLine="420"/>
        <w:jc w:val="both"/>
        <w:rPr>
          <w:rFonts w:cs="Times New Roman"/>
          <w:szCs w:val="21"/>
          <w:lang w:eastAsia="zh-CN"/>
        </w:rPr>
      </w:pPr>
      <w:r>
        <w:rPr>
          <w:rFonts w:cs="Times New Roman"/>
          <w:szCs w:val="21"/>
          <w:lang w:eastAsia="zh-CN"/>
        </w:rPr>
        <w:t>当报废产品被回收时，原始材料、零件或能源的一部分作为次级产品被获取，并被整合到新产品中。如果由这种次级商品制成的产品本身被循环利用，原始材料、零件或能量的</w:t>
      </w:r>
      <w:proofErr w:type="gramStart"/>
      <w:r>
        <w:rPr>
          <w:rFonts w:cs="Times New Roman"/>
          <w:szCs w:val="21"/>
          <w:lang w:eastAsia="zh-CN"/>
        </w:rPr>
        <w:t>一</w:t>
      </w:r>
      <w:proofErr w:type="gramEnd"/>
      <w:r>
        <w:rPr>
          <w:rFonts w:cs="Times New Roman"/>
          <w:szCs w:val="21"/>
          <w:lang w:eastAsia="zh-CN"/>
        </w:rPr>
        <w:t>小部分会再次被获得并被整合到第三种产品中。考虑到可回收性和回收过程中的损耗，可以计算出市场上不同回收方式的二次产品的份额。一旦在理论上无限循环的回收之后所有材料都被损耗，这可以被加起来代表有效使用的一单位材料的总量</w:t>
      </w:r>
      <w:r>
        <w:rPr>
          <w:rFonts w:cs="Times New Roman"/>
          <w:szCs w:val="21"/>
          <w:lang w:eastAsia="zh-CN"/>
        </w:rPr>
        <w:t>:</w:t>
      </w:r>
      <w:r>
        <w:rPr>
          <w:rFonts w:cs="Times New Roman"/>
          <w:szCs w:val="21"/>
          <w:lang w:eastAsia="zh-CN"/>
        </w:rPr>
        <w:t>这个使用总量</w:t>
      </w:r>
      <w:r>
        <w:rPr>
          <w:rFonts w:cs="Times New Roman"/>
          <w:szCs w:val="21"/>
          <w:lang w:eastAsia="zh-CN"/>
        </w:rPr>
        <w:t>“U”</w:t>
      </w:r>
      <w:r>
        <w:rPr>
          <w:rFonts w:cs="Times New Roman"/>
          <w:szCs w:val="21"/>
          <w:lang w:eastAsia="zh-CN"/>
        </w:rPr>
        <w:t>是初次使用量</w:t>
      </w:r>
      <w:r>
        <w:rPr>
          <w:rFonts w:cs="Times New Roman"/>
          <w:szCs w:val="21"/>
          <w:lang w:eastAsia="zh-CN"/>
        </w:rPr>
        <w:t>“p”</w:t>
      </w:r>
      <w:r>
        <w:rPr>
          <w:rFonts w:cs="Times New Roman"/>
          <w:szCs w:val="21"/>
          <w:lang w:eastAsia="zh-CN"/>
        </w:rPr>
        <w:t>加上第一次回收后获得的量，加上第二次回收后获得的量，等等。例如</w:t>
      </w:r>
      <w:r>
        <w:rPr>
          <w:rFonts w:cs="Times New Roman"/>
          <w:szCs w:val="21"/>
          <w:lang w:eastAsia="zh-CN"/>
        </w:rPr>
        <w:t>:</w:t>
      </w:r>
      <w:r>
        <w:rPr>
          <w:rFonts w:cs="Times New Roman"/>
          <w:szCs w:val="21"/>
          <w:lang w:eastAsia="zh-CN"/>
        </w:rPr>
        <w:t>如果一个人有</w:t>
      </w:r>
      <w:r>
        <w:rPr>
          <w:rFonts w:cs="Times New Roman"/>
          <w:szCs w:val="21"/>
          <w:lang w:eastAsia="zh-CN"/>
        </w:rPr>
        <w:t>1</w:t>
      </w:r>
      <w:r>
        <w:rPr>
          <w:rFonts w:cs="Times New Roman"/>
          <w:szCs w:val="21"/>
          <w:lang w:eastAsia="zh-CN"/>
        </w:rPr>
        <w:t>千克由主要工艺路线材料</w:t>
      </w:r>
      <w:r>
        <w:rPr>
          <w:rFonts w:cs="Times New Roman"/>
          <w:szCs w:val="21"/>
          <w:lang w:eastAsia="zh-CN"/>
        </w:rPr>
        <w:t>X</w:t>
      </w:r>
      <w:r>
        <w:rPr>
          <w:rFonts w:cs="Times New Roman"/>
          <w:szCs w:val="21"/>
          <w:lang w:eastAsia="zh-CN"/>
        </w:rPr>
        <w:t>制成的包装，并且可以以</w:t>
      </w:r>
      <w:r>
        <w:rPr>
          <w:rFonts w:cs="Times New Roman"/>
          <w:szCs w:val="21"/>
          <w:lang w:eastAsia="zh-CN"/>
        </w:rPr>
        <w:t>90 %</w:t>
      </w:r>
      <w:r>
        <w:rPr>
          <w:rFonts w:cs="Times New Roman"/>
          <w:szCs w:val="21"/>
          <w:lang w:eastAsia="zh-CN"/>
        </w:rPr>
        <w:t>的回收率回收该包装，则主要材料的总使用量为</w:t>
      </w:r>
      <w:r>
        <w:rPr>
          <w:rFonts w:cs="Times New Roman"/>
          <w:szCs w:val="21"/>
          <w:lang w:eastAsia="zh-CN"/>
        </w:rPr>
        <w:t>1</w:t>
      </w:r>
      <w:r>
        <w:rPr>
          <w:rFonts w:cs="Times New Roman"/>
          <w:szCs w:val="21"/>
          <w:lang w:eastAsia="zh-CN"/>
        </w:rPr>
        <w:t>千克</w:t>
      </w:r>
      <w:r>
        <w:rPr>
          <w:rFonts w:cs="Times New Roman"/>
          <w:szCs w:val="21"/>
          <w:lang w:eastAsia="zh-CN"/>
        </w:rPr>
        <w:t>+ 0.9</w:t>
      </w:r>
      <w:r>
        <w:rPr>
          <w:rFonts w:cs="Times New Roman"/>
          <w:szCs w:val="21"/>
          <w:lang w:eastAsia="zh-CN"/>
        </w:rPr>
        <w:t>千克、</w:t>
      </w:r>
      <w:r>
        <w:rPr>
          <w:rFonts w:cs="Times New Roman"/>
          <w:szCs w:val="21"/>
          <w:lang w:eastAsia="zh-CN"/>
        </w:rPr>
        <w:t>+ 0.81</w:t>
      </w:r>
      <w:r>
        <w:rPr>
          <w:rFonts w:cs="Times New Roman"/>
          <w:szCs w:val="21"/>
          <w:lang w:eastAsia="zh-CN"/>
        </w:rPr>
        <w:t>千克</w:t>
      </w:r>
      <w:r>
        <w:rPr>
          <w:rFonts w:cs="Times New Roman"/>
          <w:szCs w:val="21"/>
          <w:lang w:eastAsia="zh-CN"/>
        </w:rPr>
        <w:t>+ 0.729</w:t>
      </w:r>
      <w:r>
        <w:rPr>
          <w:rFonts w:cs="Times New Roman"/>
          <w:szCs w:val="21"/>
          <w:lang w:eastAsia="zh-CN"/>
        </w:rPr>
        <w:t>千克等。因此，可以从原始材料、部分或能量含量被回收的总次数</w:t>
      </w:r>
      <w:r>
        <w:rPr>
          <w:rFonts w:cs="Times New Roman"/>
          <w:szCs w:val="21"/>
          <w:lang w:eastAsia="zh-CN"/>
        </w:rPr>
        <w:t>“n”</w:t>
      </w:r>
      <w:r>
        <w:rPr>
          <w:rFonts w:cs="Times New Roman"/>
          <w:szCs w:val="21"/>
          <w:lang w:eastAsia="zh-CN"/>
        </w:rPr>
        <w:t>和每个步骤的回收率</w:t>
      </w:r>
      <w:r>
        <w:rPr>
          <w:rFonts w:cs="Times New Roman"/>
          <w:szCs w:val="21"/>
          <w:lang w:eastAsia="zh-CN"/>
        </w:rPr>
        <w:t>“r”</w:t>
      </w:r>
      <w:r>
        <w:rPr>
          <w:rFonts w:cs="Times New Roman"/>
          <w:szCs w:val="21"/>
          <w:lang w:eastAsia="zh-CN"/>
        </w:rPr>
        <w:t>来计算。</w:t>
      </w:r>
    </w:p>
    <w:p w14:paraId="4A15C9FA" w14:textId="77777777" w:rsidR="00D16BE9" w:rsidRDefault="00AC4FA2">
      <w:pPr>
        <w:pStyle w:val="a8"/>
        <w:spacing w:line="300" w:lineRule="auto"/>
        <w:ind w:firstLineChars="200" w:firstLine="420"/>
        <w:jc w:val="both"/>
        <w:rPr>
          <w:rFonts w:cs="Times New Roman"/>
          <w:szCs w:val="21"/>
          <w:lang w:eastAsia="zh-CN"/>
        </w:rPr>
      </w:pPr>
      <w:r>
        <w:rPr>
          <w:rFonts w:cs="Times New Roman"/>
          <w:szCs w:val="21"/>
          <w:lang w:eastAsia="zh-CN"/>
        </w:rPr>
        <w:t>对于前两个循环回路，我们相应地得到</w:t>
      </w:r>
      <w:r>
        <w:rPr>
          <w:rFonts w:cs="Times New Roman"/>
          <w:szCs w:val="21"/>
          <w:lang w:eastAsia="zh-CN"/>
        </w:rPr>
        <w:t>“u”</w:t>
      </w:r>
      <w:r>
        <w:rPr>
          <w:rFonts w:cs="Times New Roman"/>
          <w:szCs w:val="21"/>
          <w:lang w:eastAsia="zh-CN"/>
        </w:rPr>
        <w:t>，如下所示</w:t>
      </w:r>
      <w:r>
        <w:rPr>
          <w:rFonts w:cs="Times New Roman"/>
          <w:szCs w:val="21"/>
          <w:lang w:eastAsia="zh-CN"/>
        </w:rPr>
        <w:t>:</w:t>
      </w:r>
    </w:p>
    <w:p w14:paraId="40F25D01" w14:textId="77777777" w:rsidR="00D16BE9" w:rsidRDefault="00D16BE9">
      <w:pPr>
        <w:pStyle w:val="a8"/>
        <w:spacing w:line="300" w:lineRule="auto"/>
        <w:ind w:firstLineChars="200" w:firstLine="420"/>
        <w:rPr>
          <w:rFonts w:cs="Times New Roman"/>
          <w:szCs w:val="21"/>
          <w:lang w:eastAsia="zh-CN"/>
        </w:rPr>
      </w:pPr>
    </w:p>
    <w:p w14:paraId="2CE6B965" w14:textId="77777777" w:rsidR="00D16BE9" w:rsidRDefault="00D16BE9">
      <w:pPr>
        <w:spacing w:line="300" w:lineRule="auto"/>
        <w:ind w:firstLine="420"/>
        <w:rPr>
          <w:rFonts w:eastAsia="宋体" w:cs="Times New Roman"/>
          <w:szCs w:val="21"/>
        </w:rPr>
        <w:sectPr w:rsidR="00D16BE9">
          <w:pgSz w:w="11910" w:h="16840"/>
          <w:pgMar w:top="1040" w:right="1160" w:bottom="1040" w:left="1120" w:header="835" w:footer="852" w:gutter="0"/>
          <w:cols w:space="720"/>
        </w:sectPr>
      </w:pPr>
    </w:p>
    <w:p w14:paraId="2A631CDA" w14:textId="77777777" w:rsidR="00D16BE9" w:rsidRDefault="00AC4FA2">
      <w:pPr>
        <w:pStyle w:val="a8"/>
        <w:spacing w:line="300" w:lineRule="auto"/>
        <w:ind w:firstLineChars="200" w:firstLine="420"/>
        <w:jc w:val="center"/>
        <w:rPr>
          <w:rFonts w:cs="Times New Roman"/>
          <w:szCs w:val="21"/>
          <w:lang w:eastAsia="zh-CN"/>
        </w:rPr>
      </w:pPr>
      <w:r>
        <w:rPr>
          <w:noProof/>
        </w:rPr>
        <w:drawing>
          <wp:inline distT="0" distB="0" distL="114300" distR="114300" wp14:anchorId="28B866D1" wp14:editId="454D2037">
            <wp:extent cx="1978025" cy="236220"/>
            <wp:effectExtent l="0" t="0" r="3175" b="5080"/>
            <wp:docPr id="10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1"/>
                    <pic:cNvPicPr>
                      <a:picLocks noChangeAspect="1"/>
                    </pic:cNvPicPr>
                  </pic:nvPicPr>
                  <pic:blipFill>
                    <a:blip r:embed="rId149"/>
                    <a:stretch>
                      <a:fillRect/>
                    </a:stretch>
                  </pic:blipFill>
                  <pic:spPr>
                    <a:xfrm>
                      <a:off x="0" y="0"/>
                      <a:ext cx="1978025" cy="236220"/>
                    </a:xfrm>
                    <a:prstGeom prst="rect">
                      <a:avLst/>
                    </a:prstGeom>
                    <a:noFill/>
                    <a:ln>
                      <a:noFill/>
                    </a:ln>
                  </pic:spPr>
                </pic:pic>
              </a:graphicData>
            </a:graphic>
          </wp:inline>
        </w:drawing>
      </w:r>
    </w:p>
    <w:p w14:paraId="3756A3C6" w14:textId="77777777" w:rsidR="00D16BE9" w:rsidRDefault="00AC4FA2">
      <w:pPr>
        <w:pStyle w:val="a8"/>
        <w:tabs>
          <w:tab w:val="left" w:pos="979"/>
        </w:tabs>
        <w:spacing w:line="300" w:lineRule="auto"/>
        <w:ind w:firstLineChars="200" w:firstLine="420"/>
        <w:rPr>
          <w:rFonts w:cs="Times New Roman"/>
          <w:szCs w:val="21"/>
          <w:lang w:eastAsia="zh-CN"/>
        </w:rPr>
      </w:pPr>
      <w:r>
        <w:rPr>
          <w:noProof/>
        </w:rPr>
        <w:drawing>
          <wp:inline distT="0" distB="0" distL="114300" distR="114300" wp14:anchorId="3AD9B1FA" wp14:editId="4C8D8F0C">
            <wp:extent cx="135890" cy="161925"/>
            <wp:effectExtent l="0" t="0" r="3810" b="3175"/>
            <wp:docPr id="11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2"/>
                    <pic:cNvPicPr>
                      <a:picLocks noChangeAspect="1"/>
                    </pic:cNvPicPr>
                  </pic:nvPicPr>
                  <pic:blipFill>
                    <a:blip r:embed="rId150"/>
                    <a:stretch>
                      <a:fillRect/>
                    </a:stretch>
                  </pic:blipFill>
                  <pic:spPr>
                    <a:xfrm>
                      <a:off x="0" y="0"/>
                      <a:ext cx="135890" cy="161925"/>
                    </a:xfrm>
                    <a:prstGeom prst="rect">
                      <a:avLst/>
                    </a:prstGeom>
                    <a:noFill/>
                    <a:ln>
                      <a:noFill/>
                    </a:ln>
                  </pic:spPr>
                </pic:pic>
              </a:graphicData>
            </a:graphic>
          </wp:inline>
        </w:drawing>
      </w:r>
      <w:r>
        <w:rPr>
          <w:rFonts w:cs="Times New Roman"/>
          <w:szCs w:val="21"/>
          <w:lang w:eastAsia="zh-CN"/>
        </w:rPr>
        <w:tab/>
      </w:r>
      <w:r>
        <w:rPr>
          <w:rFonts w:cs="Times New Roman"/>
          <w:szCs w:val="21"/>
          <w:lang w:eastAsia="zh-CN"/>
        </w:rPr>
        <w:t>第一次和第二次循环后的使用总量</w:t>
      </w:r>
    </w:p>
    <w:p w14:paraId="11D5AED6" w14:textId="77777777" w:rsidR="00D16BE9" w:rsidRDefault="00AC4FA2">
      <w:pPr>
        <w:pStyle w:val="a8"/>
        <w:tabs>
          <w:tab w:val="left" w:pos="979"/>
        </w:tabs>
        <w:spacing w:line="300" w:lineRule="auto"/>
        <w:ind w:firstLineChars="200" w:firstLine="420"/>
        <w:rPr>
          <w:rFonts w:cs="Times New Roman"/>
          <w:szCs w:val="21"/>
          <w:lang w:eastAsia="zh-CN"/>
        </w:rPr>
      </w:pPr>
      <w:r>
        <w:rPr>
          <w:rFonts w:cs="Times New Roman"/>
          <w:szCs w:val="21"/>
          <w:lang w:eastAsia="zh-CN"/>
        </w:rPr>
        <w:t>p</w:t>
      </w:r>
      <w:r>
        <w:rPr>
          <w:rFonts w:cs="Times New Roman"/>
          <w:szCs w:val="21"/>
          <w:lang w:eastAsia="zh-CN"/>
        </w:rPr>
        <w:tab/>
      </w:r>
      <w:r>
        <w:rPr>
          <w:rFonts w:cs="Times New Roman"/>
          <w:szCs w:val="21"/>
          <w:lang w:eastAsia="zh-CN"/>
        </w:rPr>
        <w:t>主要金额</w:t>
      </w:r>
    </w:p>
    <w:p w14:paraId="4DA0FB4B" w14:textId="77777777" w:rsidR="00D16BE9" w:rsidRDefault="00AC4FA2">
      <w:pPr>
        <w:pStyle w:val="a8"/>
        <w:tabs>
          <w:tab w:val="left" w:pos="979"/>
        </w:tabs>
        <w:spacing w:line="300" w:lineRule="auto"/>
        <w:ind w:firstLineChars="200" w:firstLine="420"/>
        <w:rPr>
          <w:rFonts w:cs="Times New Roman"/>
          <w:szCs w:val="21"/>
          <w:lang w:eastAsia="zh-CN"/>
        </w:rPr>
      </w:pPr>
      <w:r>
        <w:rPr>
          <w:rFonts w:cs="Times New Roman"/>
          <w:szCs w:val="21"/>
          <w:lang w:eastAsia="zh-CN"/>
        </w:rPr>
        <w:t>r</w:t>
      </w:r>
      <w:r>
        <w:rPr>
          <w:rFonts w:cs="Times New Roman"/>
          <w:szCs w:val="21"/>
          <w:lang w:eastAsia="zh-CN"/>
        </w:rPr>
        <w:tab/>
      </w:r>
      <w:r>
        <w:rPr>
          <w:rFonts w:cs="Times New Roman"/>
          <w:szCs w:val="21"/>
          <w:lang w:eastAsia="zh-CN"/>
        </w:rPr>
        <w:t>平均回收率</w:t>
      </w:r>
      <w:r>
        <w:rPr>
          <w:rFonts w:cs="Times New Roman"/>
          <w:szCs w:val="21"/>
          <w:lang w:eastAsia="zh-CN"/>
        </w:rPr>
        <w:t>[0...1)</w:t>
      </w:r>
      <w:r>
        <w:rPr>
          <w:rFonts w:cs="Times New Roman"/>
          <w:szCs w:val="21"/>
          <w:lang w:eastAsia="zh-CN"/>
        </w:rPr>
        <w:t>，包括收集效率和处理效率</w:t>
      </w:r>
    </w:p>
    <w:p w14:paraId="33D544E3" w14:textId="77777777" w:rsidR="00D16BE9" w:rsidRDefault="00D16BE9">
      <w:pPr>
        <w:spacing w:line="300" w:lineRule="auto"/>
        <w:ind w:firstLine="420"/>
        <w:rPr>
          <w:rFonts w:eastAsia="宋体" w:cs="Times New Roman"/>
        </w:rPr>
        <w:sectPr w:rsidR="00D16BE9">
          <w:type w:val="continuous"/>
          <w:pgSz w:w="11910" w:h="16840"/>
          <w:pgMar w:top="1040" w:right="1160" w:bottom="1040" w:left="1120" w:header="835" w:footer="852" w:gutter="0"/>
          <w:cols w:space="720"/>
        </w:sectPr>
      </w:pPr>
    </w:p>
    <w:p w14:paraId="17C08DBC" w14:textId="77777777" w:rsidR="00D16BE9" w:rsidRDefault="00D16BE9">
      <w:pPr>
        <w:pStyle w:val="a8"/>
        <w:spacing w:line="300" w:lineRule="auto"/>
        <w:ind w:firstLineChars="200" w:firstLine="400"/>
        <w:rPr>
          <w:rFonts w:cs="Times New Roman"/>
          <w:sz w:val="20"/>
          <w:lang w:eastAsia="zh-CN"/>
        </w:rPr>
      </w:pPr>
    </w:p>
    <w:p w14:paraId="510A33E5" w14:textId="77777777" w:rsidR="00D16BE9" w:rsidRDefault="00D16BE9">
      <w:pPr>
        <w:pStyle w:val="a8"/>
        <w:spacing w:line="300" w:lineRule="auto"/>
        <w:ind w:firstLineChars="200" w:firstLine="400"/>
        <w:rPr>
          <w:rFonts w:cs="Times New Roman"/>
          <w:sz w:val="20"/>
          <w:lang w:eastAsia="zh-CN"/>
        </w:rPr>
      </w:pPr>
    </w:p>
    <w:p w14:paraId="0F75C6CA" w14:textId="77777777" w:rsidR="00D16BE9" w:rsidRDefault="00D16BE9">
      <w:pPr>
        <w:pStyle w:val="a8"/>
        <w:spacing w:line="300" w:lineRule="auto"/>
        <w:ind w:firstLineChars="200" w:firstLine="420"/>
        <w:rPr>
          <w:rFonts w:cs="Times New Roman"/>
          <w:szCs w:val="21"/>
          <w:lang w:eastAsia="zh-CN"/>
        </w:rPr>
      </w:pPr>
    </w:p>
    <w:p w14:paraId="3457EAC2" w14:textId="77777777" w:rsidR="00D16BE9" w:rsidRDefault="00AC4FA2">
      <w:pPr>
        <w:pStyle w:val="a8"/>
        <w:spacing w:line="300" w:lineRule="auto"/>
        <w:ind w:firstLineChars="200" w:firstLine="420"/>
        <w:rPr>
          <w:rFonts w:cs="Times New Roman"/>
          <w:szCs w:val="21"/>
          <w:lang w:eastAsia="zh-CN"/>
        </w:rPr>
      </w:pPr>
      <w:r>
        <w:rPr>
          <w:rFonts w:cs="Times New Roman"/>
          <w:szCs w:val="21"/>
          <w:lang w:eastAsia="zh-CN"/>
        </w:rPr>
        <w:t>用</w:t>
      </w:r>
      <w:r>
        <w:rPr>
          <w:rFonts w:cs="Times New Roman"/>
          <w:szCs w:val="21"/>
          <w:lang w:eastAsia="zh-CN"/>
        </w:rPr>
        <w:t>“n”</w:t>
      </w:r>
      <w:r>
        <w:rPr>
          <w:rFonts w:cs="Times New Roman"/>
          <w:szCs w:val="21"/>
          <w:lang w:eastAsia="zh-CN"/>
        </w:rPr>
        <w:t>作为循环总数，并简化得到的数学级数，</w:t>
      </w:r>
      <w:r>
        <w:rPr>
          <w:rFonts w:cs="Times New Roman"/>
          <w:szCs w:val="21"/>
          <w:lang w:eastAsia="zh-CN"/>
        </w:rPr>
        <w:t>n</w:t>
      </w:r>
      <w:r>
        <w:rPr>
          <w:rFonts w:cs="Times New Roman"/>
          <w:szCs w:val="21"/>
          <w:lang w:eastAsia="zh-CN"/>
        </w:rPr>
        <w:t>次循环后的总使用量为</w:t>
      </w:r>
      <w:r>
        <w:rPr>
          <w:rFonts w:cs="Times New Roman"/>
          <w:szCs w:val="21"/>
          <w:lang w:eastAsia="zh-CN"/>
        </w:rPr>
        <w:t>:</w:t>
      </w:r>
    </w:p>
    <w:p w14:paraId="2BD5D0DF" w14:textId="77777777" w:rsidR="00D16BE9" w:rsidRDefault="00D16BE9">
      <w:pPr>
        <w:spacing w:line="300" w:lineRule="auto"/>
        <w:ind w:firstLine="420"/>
        <w:rPr>
          <w:rFonts w:eastAsia="宋体" w:cs="Times New Roman"/>
          <w:szCs w:val="21"/>
        </w:rPr>
        <w:sectPr w:rsidR="00D16BE9">
          <w:pgSz w:w="11910" w:h="16840"/>
          <w:pgMar w:top="1040" w:right="1160" w:bottom="1040" w:left="1120" w:header="835" w:footer="852" w:gutter="0"/>
          <w:cols w:space="720"/>
        </w:sectPr>
      </w:pPr>
    </w:p>
    <w:p w14:paraId="44BABDEC" w14:textId="77777777" w:rsidR="00D16BE9" w:rsidRDefault="00D16BE9">
      <w:pPr>
        <w:spacing w:line="300" w:lineRule="auto"/>
        <w:ind w:firstLine="420"/>
        <w:rPr>
          <w:rFonts w:eastAsia="宋体" w:cs="Times New Roman"/>
          <w:szCs w:val="21"/>
        </w:rPr>
      </w:pPr>
    </w:p>
    <w:p w14:paraId="4B14E871" w14:textId="77777777" w:rsidR="00D16BE9" w:rsidRDefault="00D16BE9">
      <w:pPr>
        <w:spacing w:line="300" w:lineRule="auto"/>
        <w:ind w:firstLine="420"/>
        <w:rPr>
          <w:rFonts w:eastAsia="宋体" w:cs="Times New Roman"/>
          <w:szCs w:val="21"/>
        </w:rPr>
        <w:sectPr w:rsidR="00D16BE9">
          <w:type w:val="continuous"/>
          <w:pgSz w:w="11910" w:h="16840"/>
          <w:pgMar w:top="1040" w:right="1160" w:bottom="1040" w:left="1120" w:header="835" w:footer="852" w:gutter="0"/>
          <w:cols w:num="2" w:space="720" w:equalWidth="0">
            <w:col w:w="2422" w:space="40"/>
            <w:col w:w="7168"/>
          </w:cols>
        </w:sectPr>
      </w:pPr>
    </w:p>
    <w:p w14:paraId="7C260B7E" w14:textId="77777777" w:rsidR="00D16BE9" w:rsidRDefault="00AC4FA2">
      <w:pPr>
        <w:pStyle w:val="a8"/>
        <w:spacing w:line="300" w:lineRule="auto"/>
        <w:ind w:firstLineChars="200" w:firstLine="420"/>
        <w:rPr>
          <w:rFonts w:cs="Times New Roman"/>
          <w:szCs w:val="21"/>
          <w:lang w:eastAsia="zh-CN"/>
        </w:rPr>
      </w:pPr>
      <w:r>
        <w:rPr>
          <w:rFonts w:cs="Times New Roman" w:hint="eastAsia"/>
          <w:szCs w:val="21"/>
          <w:lang w:eastAsia="zh-CN"/>
        </w:rPr>
        <w:t>公式</w:t>
      </w:r>
      <w:r>
        <w:rPr>
          <w:rFonts w:cs="Times New Roman" w:hint="eastAsia"/>
          <w:szCs w:val="21"/>
          <w:lang w:eastAsia="zh-CN"/>
        </w:rPr>
        <w:t xml:space="preserve">8                    </w:t>
      </w:r>
    </w:p>
    <w:p w14:paraId="5A93D5CF" w14:textId="77777777" w:rsidR="00D16BE9" w:rsidRDefault="00AC4FA2">
      <w:pPr>
        <w:pStyle w:val="a8"/>
        <w:spacing w:line="300" w:lineRule="auto"/>
        <w:ind w:firstLineChars="200" w:firstLine="420"/>
        <w:jc w:val="center"/>
        <w:rPr>
          <w:rFonts w:cs="Times New Roman"/>
          <w:szCs w:val="21"/>
          <w:lang w:eastAsia="zh-CN"/>
        </w:rPr>
      </w:pPr>
      <w:r>
        <w:rPr>
          <w:rFonts w:cs="Times New Roman"/>
          <w:noProof/>
          <w:szCs w:val="21"/>
          <w:lang w:eastAsia="zh-CN"/>
        </w:rPr>
        <w:drawing>
          <wp:inline distT="0" distB="0" distL="0" distR="0" wp14:anchorId="6DB5A748" wp14:editId="6CDF72E2">
            <wp:extent cx="2393950" cy="483870"/>
            <wp:effectExtent l="0" t="0" r="6350" b="11430"/>
            <wp:docPr id="808" name="图片 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 name="图片 808"/>
                    <pic:cNvPicPr>
                      <a:picLocks noChangeAspect="1"/>
                    </pic:cNvPicPr>
                  </pic:nvPicPr>
                  <pic:blipFill>
                    <a:blip r:embed="rId151"/>
                    <a:stretch>
                      <a:fillRect/>
                    </a:stretch>
                  </pic:blipFill>
                  <pic:spPr>
                    <a:xfrm>
                      <a:off x="0" y="0"/>
                      <a:ext cx="2393950" cy="483870"/>
                    </a:xfrm>
                    <a:prstGeom prst="rect">
                      <a:avLst/>
                    </a:prstGeom>
                  </pic:spPr>
                </pic:pic>
              </a:graphicData>
            </a:graphic>
          </wp:inline>
        </w:drawing>
      </w:r>
    </w:p>
    <w:p w14:paraId="747E5BE9" w14:textId="77777777" w:rsidR="00D16BE9" w:rsidRDefault="00AC4FA2">
      <w:pPr>
        <w:pStyle w:val="a8"/>
        <w:tabs>
          <w:tab w:val="left" w:pos="979"/>
        </w:tabs>
        <w:spacing w:line="300" w:lineRule="auto"/>
        <w:ind w:firstLineChars="200" w:firstLine="420"/>
        <w:rPr>
          <w:rFonts w:cs="Times New Roman"/>
          <w:szCs w:val="21"/>
          <w:lang w:eastAsia="zh-CN"/>
        </w:rPr>
      </w:pPr>
      <w:r>
        <w:rPr>
          <w:rFonts w:cs="Times New Roman"/>
          <w:szCs w:val="21"/>
          <w:lang w:eastAsia="zh-CN"/>
        </w:rPr>
        <w:t>U</w:t>
      </w:r>
      <w:r>
        <w:rPr>
          <w:rFonts w:cs="Times New Roman"/>
          <w:szCs w:val="21"/>
          <w:lang w:eastAsia="zh-CN"/>
        </w:rPr>
        <w:tab/>
      </w:r>
      <w:r>
        <w:rPr>
          <w:rFonts w:cs="Times New Roman"/>
          <w:szCs w:val="21"/>
          <w:lang w:eastAsia="zh-CN"/>
        </w:rPr>
        <w:t>总使用量</w:t>
      </w:r>
    </w:p>
    <w:p w14:paraId="2E98E132" w14:textId="77777777" w:rsidR="00D16BE9" w:rsidRDefault="00AC4FA2">
      <w:pPr>
        <w:pStyle w:val="a8"/>
        <w:tabs>
          <w:tab w:val="left" w:pos="979"/>
        </w:tabs>
        <w:spacing w:line="300" w:lineRule="auto"/>
        <w:ind w:firstLineChars="200" w:firstLine="420"/>
        <w:rPr>
          <w:rFonts w:cs="Times New Roman"/>
          <w:szCs w:val="21"/>
          <w:lang w:eastAsia="zh-CN"/>
        </w:rPr>
      </w:pPr>
      <w:r>
        <w:rPr>
          <w:rFonts w:cs="Times New Roman"/>
          <w:szCs w:val="21"/>
          <w:lang w:eastAsia="zh-CN"/>
        </w:rPr>
        <w:t>i</w:t>
      </w:r>
      <w:r>
        <w:rPr>
          <w:rFonts w:cs="Times New Roman"/>
          <w:szCs w:val="21"/>
          <w:lang w:eastAsia="zh-CN"/>
        </w:rPr>
        <w:tab/>
      </w:r>
      <w:r>
        <w:rPr>
          <w:rFonts w:cs="Times New Roman"/>
          <w:szCs w:val="21"/>
          <w:lang w:eastAsia="zh-CN"/>
        </w:rPr>
        <w:t>回收循环次数</w:t>
      </w:r>
    </w:p>
    <w:p w14:paraId="3A041634" w14:textId="77777777" w:rsidR="00D16BE9" w:rsidRDefault="00AC4FA2">
      <w:pPr>
        <w:pStyle w:val="a8"/>
        <w:tabs>
          <w:tab w:val="left" w:pos="979"/>
        </w:tabs>
        <w:spacing w:line="300" w:lineRule="auto"/>
        <w:ind w:firstLineChars="200" w:firstLine="420"/>
        <w:rPr>
          <w:rFonts w:cs="Times New Roman"/>
          <w:szCs w:val="21"/>
          <w:lang w:eastAsia="zh-CN"/>
        </w:rPr>
      </w:pPr>
      <w:r>
        <w:rPr>
          <w:rFonts w:cs="Times New Roman"/>
          <w:szCs w:val="21"/>
          <w:lang w:eastAsia="zh-CN"/>
        </w:rPr>
        <w:t>n</w:t>
      </w:r>
      <w:r>
        <w:rPr>
          <w:rFonts w:cs="Times New Roman"/>
          <w:szCs w:val="21"/>
          <w:lang w:eastAsia="zh-CN"/>
        </w:rPr>
        <w:tab/>
      </w:r>
      <w:r>
        <w:rPr>
          <w:rFonts w:cs="Times New Roman"/>
          <w:szCs w:val="21"/>
          <w:lang w:eastAsia="zh-CN"/>
        </w:rPr>
        <w:t>回收循环总数</w:t>
      </w:r>
    </w:p>
    <w:p w14:paraId="49D496F7" w14:textId="77777777" w:rsidR="00D16BE9" w:rsidRDefault="00AC4FA2">
      <w:pPr>
        <w:pStyle w:val="a8"/>
        <w:spacing w:line="300" w:lineRule="auto"/>
        <w:ind w:firstLineChars="200" w:firstLine="420"/>
        <w:jc w:val="both"/>
        <w:rPr>
          <w:rFonts w:cs="Times New Roman"/>
          <w:szCs w:val="21"/>
          <w:lang w:eastAsia="zh-CN"/>
        </w:rPr>
      </w:pPr>
      <w:r>
        <w:rPr>
          <w:rFonts w:cs="Times New Roman"/>
          <w:szCs w:val="21"/>
          <w:lang w:eastAsia="zh-CN"/>
        </w:rPr>
        <w:t>在上面的例子中，以</w:t>
      </w:r>
      <w:r>
        <w:rPr>
          <w:rFonts w:cs="Times New Roman"/>
          <w:szCs w:val="21"/>
          <w:lang w:eastAsia="zh-CN"/>
        </w:rPr>
        <w:t>p = 1 kg</w:t>
      </w:r>
      <w:r>
        <w:rPr>
          <w:rFonts w:cs="Times New Roman"/>
          <w:szCs w:val="21"/>
          <w:lang w:eastAsia="zh-CN"/>
        </w:rPr>
        <w:t>和</w:t>
      </w:r>
      <w:r>
        <w:rPr>
          <w:rFonts w:cs="Times New Roman"/>
          <w:szCs w:val="21"/>
          <w:lang w:eastAsia="zh-CN"/>
        </w:rPr>
        <w:t>95 %</w:t>
      </w:r>
      <w:r>
        <w:rPr>
          <w:rFonts w:cs="Times New Roman"/>
          <w:szCs w:val="21"/>
          <w:lang w:eastAsia="zh-CN"/>
        </w:rPr>
        <w:t>的再循环率</w:t>
      </w:r>
      <w:r>
        <w:rPr>
          <w:rFonts w:cs="Times New Roman"/>
          <w:szCs w:val="21"/>
          <w:lang w:eastAsia="zh-CN"/>
        </w:rPr>
        <w:t>(r = 0.95)</w:t>
      </w:r>
      <w:r>
        <w:rPr>
          <w:rFonts w:cs="Times New Roman"/>
          <w:szCs w:val="21"/>
          <w:lang w:eastAsia="zh-CN"/>
        </w:rPr>
        <w:t>开始，在不确定的循环次数</w:t>
      </w:r>
      <w:r>
        <w:rPr>
          <w:rFonts w:cs="Times New Roman"/>
          <w:szCs w:val="21"/>
          <w:lang w:eastAsia="zh-CN"/>
        </w:rPr>
        <w:t>n</w:t>
      </w:r>
      <w:r>
        <w:rPr>
          <w:rFonts w:cs="Times New Roman"/>
          <w:szCs w:val="21"/>
          <w:lang w:eastAsia="zh-CN"/>
        </w:rPr>
        <w:t>之后，获得</w:t>
      </w:r>
      <w:r>
        <w:rPr>
          <w:rFonts w:cs="Times New Roman"/>
          <w:szCs w:val="21"/>
          <w:lang w:eastAsia="zh-CN"/>
        </w:rPr>
        <w:t>20 kg</w:t>
      </w:r>
      <w:r>
        <w:rPr>
          <w:rFonts w:cs="Times New Roman"/>
          <w:szCs w:val="21"/>
          <w:lang w:eastAsia="zh-CN"/>
        </w:rPr>
        <w:t>的总使用量</w:t>
      </w:r>
      <w:r>
        <w:rPr>
          <w:rFonts w:cs="Times New Roman"/>
          <w:szCs w:val="21"/>
          <w:lang w:eastAsia="zh-CN"/>
        </w:rPr>
        <w:t>(</w:t>
      </w:r>
      <w:r>
        <w:rPr>
          <w:rFonts w:cs="Times New Roman"/>
          <w:szCs w:val="21"/>
          <w:lang w:eastAsia="zh-CN"/>
        </w:rPr>
        <w:t>如在那种情况下</w:t>
      </w:r>
      <w:r>
        <w:rPr>
          <w:rFonts w:cs="Times New Roman"/>
          <w:szCs w:val="21"/>
          <w:lang w:eastAsia="zh-CN"/>
        </w:rPr>
        <w:t>U = p/(1-r))</w:t>
      </w:r>
      <w:r>
        <w:rPr>
          <w:rFonts w:cs="Times New Roman"/>
          <w:szCs w:val="21"/>
          <w:lang w:eastAsia="zh-CN"/>
        </w:rPr>
        <w:t>。</w:t>
      </w:r>
    </w:p>
    <w:p w14:paraId="7BB065E8" w14:textId="77777777" w:rsidR="00D16BE9" w:rsidRDefault="00D16BE9">
      <w:pPr>
        <w:pStyle w:val="a8"/>
        <w:spacing w:line="300" w:lineRule="auto"/>
        <w:ind w:firstLineChars="200" w:firstLine="480"/>
        <w:rPr>
          <w:rFonts w:cs="Times New Roman"/>
          <w:sz w:val="24"/>
          <w:lang w:eastAsia="zh-CN"/>
        </w:rPr>
      </w:pPr>
    </w:p>
    <w:p w14:paraId="39426FDD" w14:textId="77777777" w:rsidR="00D16BE9" w:rsidRDefault="00D16BE9">
      <w:pPr>
        <w:pStyle w:val="a8"/>
        <w:spacing w:line="300" w:lineRule="auto"/>
        <w:ind w:firstLineChars="200" w:firstLine="620"/>
        <w:rPr>
          <w:rFonts w:cs="Times New Roman"/>
          <w:sz w:val="31"/>
          <w:lang w:eastAsia="zh-CN"/>
        </w:rPr>
      </w:pPr>
    </w:p>
    <w:p w14:paraId="44CA516B" w14:textId="77777777" w:rsidR="00D16BE9" w:rsidRDefault="00AC4FA2">
      <w:pPr>
        <w:pStyle w:val="60"/>
        <w:spacing w:line="300" w:lineRule="auto"/>
        <w:ind w:left="0" w:firstLineChars="200" w:firstLine="422"/>
        <w:rPr>
          <w:rFonts w:ascii="Times New Roman" w:eastAsia="宋体" w:hAnsi="Times New Roman" w:cs="Times New Roman"/>
          <w:sz w:val="21"/>
          <w:szCs w:val="21"/>
          <w:lang w:eastAsia="zh-CN"/>
        </w:rPr>
      </w:pPr>
      <w:r>
        <w:rPr>
          <w:rFonts w:ascii="Times New Roman" w:eastAsia="宋体" w:hAnsi="Times New Roman" w:cs="Times New Roman"/>
          <w:sz w:val="21"/>
          <w:szCs w:val="21"/>
          <w:lang w:eastAsia="zh-CN"/>
        </w:rPr>
        <w:t>第二步</w:t>
      </w:r>
      <w:r>
        <w:rPr>
          <w:rFonts w:ascii="Times New Roman" w:eastAsia="宋体" w:hAnsi="Times New Roman" w:cs="Times New Roman"/>
          <w:sz w:val="21"/>
          <w:szCs w:val="21"/>
          <w:lang w:eastAsia="zh-CN"/>
        </w:rPr>
        <w:t>:</w:t>
      </w:r>
      <w:r>
        <w:rPr>
          <w:rFonts w:ascii="Times New Roman" w:eastAsia="宋体" w:hAnsi="Times New Roman" w:cs="Times New Roman"/>
          <w:sz w:val="21"/>
          <w:szCs w:val="21"/>
          <w:lang w:eastAsia="zh-CN"/>
        </w:rPr>
        <w:t>总使用量的总生命周期清单</w:t>
      </w:r>
    </w:p>
    <w:p w14:paraId="20A25170" w14:textId="77777777" w:rsidR="00D16BE9" w:rsidRDefault="00AC4FA2">
      <w:pPr>
        <w:pStyle w:val="a8"/>
        <w:spacing w:line="300" w:lineRule="auto"/>
        <w:ind w:firstLineChars="200" w:firstLine="420"/>
        <w:jc w:val="both"/>
        <w:rPr>
          <w:rFonts w:cs="Times New Roman"/>
          <w:szCs w:val="21"/>
          <w:lang w:eastAsia="zh-CN"/>
        </w:rPr>
      </w:pPr>
      <w:r>
        <w:rPr>
          <w:rFonts w:cs="Times New Roman"/>
          <w:szCs w:val="21"/>
          <w:lang w:eastAsia="zh-CN"/>
        </w:rPr>
        <w:t>总使用量的总生命周期库存是初级生产库存</w:t>
      </w:r>
      <w:r>
        <w:rPr>
          <w:rFonts w:cs="Times New Roman"/>
          <w:szCs w:val="21"/>
          <w:lang w:eastAsia="zh-CN"/>
        </w:rPr>
        <w:t>“P”(</w:t>
      </w:r>
      <w:r>
        <w:rPr>
          <w:rFonts w:cs="Times New Roman"/>
          <w:szCs w:val="21"/>
          <w:lang w:eastAsia="zh-CN"/>
        </w:rPr>
        <w:t>达到废物</w:t>
      </w:r>
      <w:r>
        <w:rPr>
          <w:rFonts w:cs="Times New Roman"/>
          <w:szCs w:val="21"/>
          <w:lang w:eastAsia="zh-CN"/>
        </w:rPr>
        <w:t>/</w:t>
      </w:r>
      <w:r>
        <w:rPr>
          <w:rFonts w:cs="Times New Roman"/>
          <w:szCs w:val="21"/>
          <w:lang w:eastAsia="zh-CN"/>
        </w:rPr>
        <w:t>报废产品的质量水平</w:t>
      </w:r>
      <w:r>
        <w:rPr>
          <w:rFonts w:cs="Times New Roman"/>
          <w:szCs w:val="21"/>
          <w:lang w:eastAsia="zh-CN"/>
        </w:rPr>
        <w:t>)</w:t>
      </w:r>
      <w:r>
        <w:rPr>
          <w:rFonts w:cs="Times New Roman"/>
          <w:szCs w:val="21"/>
          <w:lang w:eastAsia="zh-CN"/>
        </w:rPr>
        <w:t>、所有回收循环</w:t>
      </w:r>
      <w:r>
        <w:rPr>
          <w:rFonts w:cs="Times New Roman"/>
          <w:szCs w:val="21"/>
          <w:lang w:eastAsia="zh-CN"/>
        </w:rPr>
        <w:t>“R”</w:t>
      </w:r>
      <w:r>
        <w:rPr>
          <w:rFonts w:cs="Times New Roman"/>
          <w:szCs w:val="21"/>
          <w:lang w:eastAsia="zh-CN"/>
        </w:rPr>
        <w:t>、所有未回收部分的最终废物管理和其他损失</w:t>
      </w:r>
      <w:r>
        <w:rPr>
          <w:rFonts w:cs="Times New Roman"/>
          <w:szCs w:val="21"/>
          <w:lang w:eastAsia="zh-CN"/>
        </w:rPr>
        <w:t>“W”</w:t>
      </w:r>
      <w:r>
        <w:rPr>
          <w:rFonts w:cs="Times New Roman"/>
          <w:szCs w:val="21"/>
          <w:lang w:eastAsia="zh-CN"/>
        </w:rPr>
        <w:t>的总和。重复的回收过程和处理会增加总库存。因此，该总库存包括所有达到原材料、能量载体或零件质量水平的工艺，以及所有回收和废物处理步骤。然而，它不包括从制造和使用由该材料、能量载体或零件制成的产品的任何过程，因为这些过程与后来再利用</w:t>
      </w:r>
      <w:r>
        <w:rPr>
          <w:rFonts w:cs="Times New Roman"/>
          <w:szCs w:val="21"/>
          <w:lang w:eastAsia="zh-CN"/>
        </w:rPr>
        <w:t>/</w:t>
      </w:r>
      <w:r>
        <w:rPr>
          <w:rFonts w:cs="Times New Roman"/>
          <w:szCs w:val="21"/>
          <w:lang w:eastAsia="zh-CN"/>
        </w:rPr>
        <w:t>再循环</w:t>
      </w:r>
      <w:r>
        <w:rPr>
          <w:rFonts w:cs="Times New Roman"/>
          <w:szCs w:val="21"/>
          <w:lang w:eastAsia="zh-CN"/>
        </w:rPr>
        <w:t>/</w:t>
      </w:r>
      <w:r>
        <w:rPr>
          <w:rFonts w:cs="Times New Roman"/>
          <w:szCs w:val="21"/>
          <w:lang w:eastAsia="zh-CN"/>
        </w:rPr>
        <w:t>回收的材料、能量载体或零件的生产没有物理联系</w:t>
      </w:r>
      <w:r>
        <w:rPr>
          <w:rFonts w:cs="Times New Roman"/>
          <w:szCs w:val="21"/>
          <w:lang w:eastAsia="zh-CN"/>
        </w:rPr>
        <w:t>232</w:t>
      </w:r>
      <w:r>
        <w:rPr>
          <w:rFonts w:cs="Times New Roman"/>
          <w:szCs w:val="21"/>
          <w:lang w:eastAsia="zh-CN"/>
        </w:rPr>
        <w:t>。</w:t>
      </w:r>
    </w:p>
    <w:p w14:paraId="0E1AE7D1" w14:textId="77777777" w:rsidR="00D16BE9" w:rsidRDefault="00AC4FA2">
      <w:pPr>
        <w:pStyle w:val="a8"/>
        <w:spacing w:line="300" w:lineRule="auto"/>
        <w:ind w:firstLineChars="200" w:firstLine="420"/>
        <w:jc w:val="both"/>
        <w:rPr>
          <w:rFonts w:cs="Times New Roman"/>
          <w:szCs w:val="21"/>
          <w:lang w:eastAsia="zh-CN"/>
        </w:rPr>
      </w:pPr>
      <w:r>
        <w:rPr>
          <w:rFonts w:cs="Times New Roman"/>
          <w:szCs w:val="21"/>
          <w:lang w:eastAsia="zh-CN"/>
        </w:rPr>
        <w:t>如处方所示</w:t>
      </w:r>
      <w:r>
        <w:rPr>
          <w:rFonts w:cs="Times New Roman"/>
          <w:szCs w:val="21"/>
          <w:lang w:eastAsia="zh-CN"/>
        </w:rPr>
        <w:t>:</w:t>
      </w:r>
    </w:p>
    <w:p w14:paraId="393C0442" w14:textId="77777777" w:rsidR="00D16BE9" w:rsidRDefault="00D16BE9">
      <w:pPr>
        <w:pStyle w:val="a8"/>
        <w:spacing w:line="300" w:lineRule="auto"/>
        <w:ind w:firstLineChars="200" w:firstLine="420"/>
        <w:rPr>
          <w:rFonts w:cs="Times New Roman"/>
          <w:szCs w:val="21"/>
          <w:lang w:eastAsia="zh-CN"/>
        </w:rPr>
      </w:pPr>
    </w:p>
    <w:p w14:paraId="4E7C2ED1" w14:textId="77777777" w:rsidR="00D16BE9" w:rsidRDefault="00D16BE9">
      <w:pPr>
        <w:spacing w:line="300" w:lineRule="auto"/>
        <w:ind w:firstLine="420"/>
        <w:rPr>
          <w:rFonts w:eastAsia="宋体" w:cs="Times New Roman"/>
          <w:szCs w:val="21"/>
        </w:rPr>
        <w:sectPr w:rsidR="00D16BE9">
          <w:type w:val="continuous"/>
          <w:pgSz w:w="11910" w:h="16840"/>
          <w:pgMar w:top="1040" w:right="1160" w:bottom="1040" w:left="1120" w:header="835" w:footer="852" w:gutter="0"/>
          <w:cols w:space="720"/>
        </w:sectPr>
      </w:pPr>
    </w:p>
    <w:p w14:paraId="0D1CF5C6" w14:textId="77777777" w:rsidR="00D16BE9" w:rsidRDefault="00AC4FA2">
      <w:pPr>
        <w:spacing w:line="300" w:lineRule="auto"/>
        <w:ind w:firstLine="420"/>
        <w:rPr>
          <w:rFonts w:eastAsia="宋体" w:cs="Times New Roman"/>
          <w:szCs w:val="21"/>
        </w:rPr>
        <w:sectPr w:rsidR="00D16BE9">
          <w:type w:val="continuous"/>
          <w:pgSz w:w="11910" w:h="16840"/>
          <w:pgMar w:top="1040" w:right="1160" w:bottom="1040" w:left="1120" w:header="835" w:footer="852" w:gutter="0"/>
          <w:cols w:num="5" w:space="720" w:equalWidth="0">
            <w:col w:w="2422" w:space="40"/>
            <w:col w:w="2137" w:space="39"/>
            <w:col w:w="943" w:space="39"/>
            <w:col w:w="1161" w:space="40"/>
            <w:col w:w="2809"/>
          </w:cols>
        </w:sectPr>
      </w:pPr>
      <w:r>
        <w:rPr>
          <w:rFonts w:eastAsia="宋体" w:cs="Times New Roman"/>
          <w:szCs w:val="21"/>
        </w:rPr>
        <w:t>公式</w:t>
      </w:r>
      <w:r>
        <w:rPr>
          <w:rFonts w:eastAsia="宋体" w:cs="Times New Roman"/>
          <w:szCs w:val="21"/>
        </w:rPr>
        <w:t>9</w:t>
      </w:r>
    </w:p>
    <w:p w14:paraId="2B0D6B59" w14:textId="77777777" w:rsidR="00D16BE9" w:rsidRDefault="00AC4FA2">
      <w:pPr>
        <w:pStyle w:val="a8"/>
        <w:spacing w:line="300" w:lineRule="auto"/>
        <w:ind w:firstLineChars="200" w:firstLine="420"/>
        <w:jc w:val="center"/>
        <w:rPr>
          <w:rFonts w:cs="Times New Roman"/>
          <w:szCs w:val="21"/>
          <w:lang w:eastAsia="zh-CN"/>
        </w:rPr>
      </w:pPr>
      <w:r>
        <w:rPr>
          <w:rFonts w:cs="Times New Roman"/>
          <w:noProof/>
          <w:szCs w:val="21"/>
          <w:lang w:eastAsia="zh-CN"/>
        </w:rPr>
        <w:drawing>
          <wp:inline distT="0" distB="0" distL="0" distR="0" wp14:anchorId="53474083" wp14:editId="6F82B788">
            <wp:extent cx="2830830" cy="404495"/>
            <wp:effectExtent l="0" t="0" r="1270" b="1905"/>
            <wp:docPr id="809" name="图片 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 name="图片 809"/>
                    <pic:cNvPicPr>
                      <a:picLocks noChangeAspect="1"/>
                    </pic:cNvPicPr>
                  </pic:nvPicPr>
                  <pic:blipFill>
                    <a:blip r:embed="rId152"/>
                    <a:stretch>
                      <a:fillRect/>
                    </a:stretch>
                  </pic:blipFill>
                  <pic:spPr>
                    <a:xfrm>
                      <a:off x="0" y="0"/>
                      <a:ext cx="2830830" cy="404495"/>
                    </a:xfrm>
                    <a:prstGeom prst="rect">
                      <a:avLst/>
                    </a:prstGeom>
                  </pic:spPr>
                </pic:pic>
              </a:graphicData>
            </a:graphic>
          </wp:inline>
        </w:drawing>
      </w:r>
    </w:p>
    <w:p w14:paraId="3CDBF492" w14:textId="77777777" w:rsidR="00D16BE9" w:rsidRDefault="00AC4FA2">
      <w:pPr>
        <w:pStyle w:val="a8"/>
        <w:tabs>
          <w:tab w:val="left" w:pos="979"/>
        </w:tabs>
        <w:spacing w:line="300" w:lineRule="auto"/>
        <w:ind w:firstLineChars="200" w:firstLine="420"/>
        <w:rPr>
          <w:rFonts w:cs="Times New Roman"/>
          <w:szCs w:val="21"/>
          <w:lang w:eastAsia="zh-CN"/>
        </w:rPr>
      </w:pPr>
      <w:r>
        <w:rPr>
          <w:rFonts w:cs="Times New Roman"/>
          <w:szCs w:val="21"/>
          <w:lang w:eastAsia="zh-CN"/>
        </w:rPr>
        <w:t>i</w:t>
      </w:r>
      <w:r>
        <w:rPr>
          <w:rFonts w:cs="Times New Roman"/>
          <w:szCs w:val="21"/>
          <w:lang w:eastAsia="zh-CN"/>
        </w:rPr>
        <w:tab/>
      </w:r>
      <w:r>
        <w:rPr>
          <w:rFonts w:cs="Times New Roman"/>
          <w:szCs w:val="21"/>
          <w:lang w:eastAsia="zh-CN"/>
        </w:rPr>
        <w:t>原材料、零件或能量载体的一个初始单位的总使用量的总</w:t>
      </w:r>
      <w:r>
        <w:rPr>
          <w:rFonts w:cs="Times New Roman"/>
          <w:szCs w:val="21"/>
          <w:lang w:eastAsia="zh-CN"/>
        </w:rPr>
        <w:t>LCI</w:t>
      </w:r>
    </w:p>
    <w:p w14:paraId="5D426A91" w14:textId="77777777" w:rsidR="00D16BE9" w:rsidRDefault="00AC4FA2">
      <w:pPr>
        <w:pStyle w:val="a8"/>
        <w:tabs>
          <w:tab w:val="left" w:pos="979"/>
        </w:tabs>
        <w:spacing w:line="300" w:lineRule="auto"/>
        <w:ind w:firstLineChars="200" w:firstLine="420"/>
        <w:rPr>
          <w:rFonts w:cs="Times New Roman"/>
          <w:szCs w:val="21"/>
          <w:lang w:eastAsia="zh-CN"/>
        </w:rPr>
      </w:pPr>
      <w:r>
        <w:rPr>
          <w:rFonts w:cs="Times New Roman"/>
          <w:szCs w:val="21"/>
          <w:lang w:eastAsia="zh-CN"/>
        </w:rPr>
        <w:t>P</w:t>
      </w:r>
      <w:r>
        <w:rPr>
          <w:rFonts w:cs="Times New Roman"/>
          <w:szCs w:val="21"/>
          <w:lang w:eastAsia="zh-CN"/>
        </w:rPr>
        <w:tab/>
      </w:r>
      <w:r>
        <w:rPr>
          <w:rFonts w:cs="Times New Roman"/>
          <w:szCs w:val="21"/>
          <w:lang w:eastAsia="zh-CN"/>
        </w:rPr>
        <w:t>每单位材料、零件或能量载体的初级生产的</w:t>
      </w:r>
      <w:r>
        <w:rPr>
          <w:rFonts w:cs="Times New Roman"/>
          <w:szCs w:val="21"/>
          <w:lang w:eastAsia="zh-CN"/>
        </w:rPr>
        <w:t>LCI</w:t>
      </w:r>
    </w:p>
    <w:p w14:paraId="57FF1B3C" w14:textId="77777777" w:rsidR="00D16BE9" w:rsidRDefault="00AC4FA2">
      <w:pPr>
        <w:pStyle w:val="a8"/>
        <w:tabs>
          <w:tab w:val="left" w:pos="979"/>
        </w:tabs>
        <w:spacing w:line="300" w:lineRule="auto"/>
        <w:ind w:firstLineChars="200" w:firstLine="420"/>
        <w:rPr>
          <w:rFonts w:cs="Times New Roman"/>
          <w:szCs w:val="21"/>
          <w:lang w:eastAsia="zh-CN"/>
        </w:rPr>
      </w:pPr>
      <w:r>
        <w:rPr>
          <w:rFonts w:cs="Times New Roman"/>
          <w:szCs w:val="21"/>
          <w:lang w:eastAsia="zh-CN"/>
        </w:rPr>
        <w:t>R</w:t>
      </w:r>
      <w:r>
        <w:rPr>
          <w:rFonts w:cs="Times New Roman"/>
          <w:szCs w:val="21"/>
          <w:lang w:eastAsia="zh-CN"/>
        </w:rPr>
        <w:tab/>
      </w:r>
      <w:r>
        <w:rPr>
          <w:rFonts w:cs="Times New Roman"/>
          <w:szCs w:val="21"/>
          <w:lang w:eastAsia="zh-CN"/>
        </w:rPr>
        <w:t>每单位材料、零件或能源载体的再利用</w:t>
      </w:r>
      <w:r>
        <w:rPr>
          <w:rFonts w:cs="Times New Roman"/>
          <w:szCs w:val="21"/>
          <w:lang w:eastAsia="zh-CN"/>
        </w:rPr>
        <w:t>/</w:t>
      </w:r>
      <w:r>
        <w:rPr>
          <w:rFonts w:cs="Times New Roman"/>
          <w:szCs w:val="21"/>
          <w:lang w:eastAsia="zh-CN"/>
        </w:rPr>
        <w:t>再循环</w:t>
      </w:r>
      <w:r>
        <w:rPr>
          <w:rFonts w:cs="Times New Roman"/>
          <w:szCs w:val="21"/>
          <w:lang w:eastAsia="zh-CN"/>
        </w:rPr>
        <w:t>/</w:t>
      </w:r>
      <w:r>
        <w:rPr>
          <w:rFonts w:cs="Times New Roman"/>
          <w:szCs w:val="21"/>
          <w:lang w:eastAsia="zh-CN"/>
        </w:rPr>
        <w:t>回收工作的</w:t>
      </w:r>
      <w:r>
        <w:rPr>
          <w:rFonts w:cs="Times New Roman"/>
          <w:szCs w:val="21"/>
          <w:lang w:eastAsia="zh-CN"/>
        </w:rPr>
        <w:t>LCI</w:t>
      </w:r>
    </w:p>
    <w:p w14:paraId="70C4AF7A" w14:textId="77777777" w:rsidR="00D16BE9" w:rsidRDefault="00D16BE9">
      <w:pPr>
        <w:pStyle w:val="a8"/>
        <w:spacing w:line="300" w:lineRule="auto"/>
        <w:ind w:firstLineChars="200" w:firstLine="400"/>
        <w:rPr>
          <w:rFonts w:cs="Times New Roman"/>
          <w:sz w:val="20"/>
          <w:lang w:eastAsia="zh-CN"/>
        </w:rPr>
      </w:pPr>
    </w:p>
    <w:p w14:paraId="448CBDA0" w14:textId="77777777" w:rsidR="00D16BE9" w:rsidRDefault="00D16BE9">
      <w:pPr>
        <w:pStyle w:val="a8"/>
        <w:spacing w:line="300" w:lineRule="auto"/>
        <w:ind w:firstLineChars="200" w:firstLine="400"/>
        <w:rPr>
          <w:rFonts w:cs="Times New Roman"/>
          <w:sz w:val="20"/>
          <w:lang w:eastAsia="zh-CN"/>
        </w:rPr>
      </w:pPr>
    </w:p>
    <w:p w14:paraId="665388F3" w14:textId="77777777" w:rsidR="00D16BE9" w:rsidRDefault="00AC4FA2">
      <w:pPr>
        <w:pStyle w:val="a8"/>
        <w:spacing w:line="300" w:lineRule="auto"/>
        <w:ind w:firstLineChars="200" w:firstLine="420"/>
        <w:rPr>
          <w:rFonts w:cs="Times New Roman"/>
          <w:sz w:val="16"/>
          <w:lang w:eastAsia="zh-CN"/>
        </w:rPr>
      </w:pPr>
      <w:r>
        <w:rPr>
          <w:rFonts w:cs="Times New Roman"/>
          <w:noProof/>
        </w:rPr>
        <mc:AlternateContent>
          <mc:Choice Requires="wps">
            <w:drawing>
              <wp:anchor distT="0" distB="0" distL="0" distR="0" simplePos="0" relativeHeight="251647488" behindDoc="1" locked="0" layoutInCell="1" allowOverlap="1" wp14:anchorId="04C7C35D" wp14:editId="7E9E6A13">
                <wp:simplePos x="0" y="0"/>
                <wp:positionH relativeFrom="page">
                  <wp:posOffset>900430</wp:posOffset>
                </wp:positionH>
                <wp:positionV relativeFrom="paragraph">
                  <wp:posOffset>132080</wp:posOffset>
                </wp:positionV>
                <wp:extent cx="1828800" cy="6985"/>
                <wp:effectExtent l="0" t="0" r="0" b="0"/>
                <wp:wrapTopAndBottom/>
                <wp:docPr id="523" name="docshape3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28800" cy="6985"/>
                        </a:xfrm>
                        <a:prstGeom prst="rect">
                          <a:avLst/>
                        </a:prstGeom>
                        <a:solidFill>
                          <a:srgbClr val="000000"/>
                        </a:solidFill>
                        <a:ln>
                          <a:noFill/>
                        </a:ln>
                      </wps:spPr>
                      <wps:bodyPr rot="0" vert="horz" wrap="square" lIns="91440" tIns="45720" rIns="91440" bIns="45720" anchor="t" anchorCtr="0" upright="1">
                        <a:noAutofit/>
                      </wps:bodyPr>
                    </wps:wsp>
                  </a:graphicData>
                </a:graphic>
              </wp:anchor>
            </w:drawing>
          </mc:Choice>
          <mc:Fallback xmlns:wpsCustomData="http://www.wps.cn/officeDocument/2013/wpsCustomData">
            <w:pict>
              <v:rect id="docshape311" o:spid="_x0000_s1026" o:spt="1" style="position:absolute;left:0pt;margin-left:70.9pt;margin-top:10.4pt;height:0.55pt;width:144pt;mso-position-horizontal-relative:page;mso-wrap-distance-bottom:0pt;mso-wrap-distance-top:0pt;z-index:-251594752;mso-width-relative:page;mso-height-relative:page;" fillcolor="#000000" filled="t" stroked="f" coordsize="21600,21600" o:gfxdata="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">
                <v:fill on="t" focussize="0,0"/>
                <v:stroke on="f"/>
                <v:imagedata o:title=""/>
                <o:lock v:ext="edit" aspectratio="f"/>
                <w10:wrap type="topAndBottom"/>
              </v:rect>
            </w:pict>
          </mc:Fallback>
        </mc:AlternateContent>
      </w:r>
    </w:p>
    <w:p w14:paraId="2DB9CCB6" w14:textId="77777777" w:rsidR="00D16BE9" w:rsidRDefault="00D16BE9">
      <w:pPr>
        <w:pStyle w:val="a8"/>
        <w:spacing w:line="300" w:lineRule="auto"/>
        <w:ind w:firstLineChars="200" w:firstLine="180"/>
        <w:rPr>
          <w:rFonts w:cs="Times New Roman"/>
          <w:sz w:val="9"/>
          <w:lang w:eastAsia="zh-CN"/>
        </w:rPr>
      </w:pPr>
    </w:p>
    <w:p w14:paraId="4BEF3450" w14:textId="77777777" w:rsidR="00D16BE9" w:rsidRDefault="00AC4FA2">
      <w:pPr>
        <w:spacing w:line="300" w:lineRule="auto"/>
        <w:ind w:firstLine="361"/>
        <w:rPr>
          <w:rFonts w:eastAsia="宋体" w:cs="Times New Roman"/>
          <w:b/>
          <w:bCs/>
          <w:sz w:val="18"/>
          <w:szCs w:val="18"/>
        </w:rPr>
      </w:pPr>
      <w:r>
        <w:rPr>
          <w:rFonts w:eastAsia="宋体" w:cs="Times New Roman"/>
          <w:b/>
          <w:bCs/>
          <w:sz w:val="18"/>
          <w:szCs w:val="18"/>
        </w:rPr>
        <w:t>232</w:t>
      </w:r>
      <w:r>
        <w:rPr>
          <w:rFonts w:eastAsia="宋体" w:cs="Times New Roman"/>
          <w:b/>
          <w:bCs/>
          <w:sz w:val="18"/>
          <w:szCs w:val="18"/>
        </w:rPr>
        <w:t>这可以通过一个例子得到最好的解释</w:t>
      </w:r>
      <w:r>
        <w:rPr>
          <w:rFonts w:eastAsia="宋体" w:cs="Times New Roman"/>
          <w:b/>
          <w:bCs/>
          <w:sz w:val="18"/>
          <w:szCs w:val="18"/>
        </w:rPr>
        <w:t>:</w:t>
      </w:r>
      <w:r>
        <w:rPr>
          <w:rFonts w:eastAsia="宋体" w:cs="Times New Roman"/>
          <w:b/>
          <w:bCs/>
          <w:sz w:val="18"/>
          <w:szCs w:val="18"/>
        </w:rPr>
        <w:t>作为一个说明性的例子，铝饮料罐的第一个共同功能是携带和保护其所装的饮料，其第二个共同功能是作为后续产品系统的二次资源提供的铝废料</w:t>
      </w:r>
      <w:r>
        <w:rPr>
          <w:rFonts w:eastAsia="宋体" w:cs="Times New Roman"/>
          <w:b/>
          <w:bCs/>
          <w:sz w:val="18"/>
          <w:szCs w:val="18"/>
        </w:rPr>
        <w:t>(</w:t>
      </w:r>
      <w:r>
        <w:rPr>
          <w:rFonts w:eastAsia="宋体" w:cs="Times New Roman"/>
          <w:b/>
          <w:bCs/>
          <w:sz w:val="18"/>
          <w:szCs w:val="18"/>
        </w:rPr>
        <w:t>即报废罐</w:t>
      </w:r>
      <w:r>
        <w:rPr>
          <w:rFonts w:eastAsia="宋体" w:cs="Times New Roman"/>
          <w:b/>
          <w:bCs/>
          <w:sz w:val="18"/>
          <w:szCs w:val="18"/>
        </w:rPr>
        <w:t>)</w:t>
      </w:r>
      <w:r>
        <w:rPr>
          <w:rFonts w:eastAsia="宋体" w:cs="Times New Roman"/>
          <w:b/>
          <w:bCs/>
          <w:sz w:val="18"/>
          <w:szCs w:val="18"/>
        </w:rPr>
        <w:t>。当然，为了提供输送饮料的第一个共同功能，必须生产罐。然而，为了提供作为废料形式的二次资源的第二个共同功能，如果生产制造罐的铝等级就足够了，而将</w:t>
      </w:r>
      <w:proofErr w:type="gramStart"/>
      <w:r>
        <w:rPr>
          <w:rFonts w:eastAsia="宋体" w:cs="Times New Roman"/>
          <w:b/>
          <w:bCs/>
          <w:sz w:val="18"/>
          <w:szCs w:val="18"/>
        </w:rPr>
        <w:t>铝运输到罐</w:t>
      </w:r>
      <w:proofErr w:type="gramEnd"/>
      <w:r>
        <w:rPr>
          <w:rFonts w:eastAsia="宋体" w:cs="Times New Roman"/>
          <w:b/>
          <w:bCs/>
          <w:sz w:val="18"/>
          <w:szCs w:val="18"/>
        </w:rPr>
        <w:t>工厂、制造罐等的所有其它步骤。与废料供应无关</w:t>
      </w:r>
      <w:r>
        <w:rPr>
          <w:rFonts w:eastAsia="宋体" w:cs="Times New Roman"/>
          <w:b/>
          <w:bCs/>
          <w:sz w:val="18"/>
          <w:szCs w:val="18"/>
        </w:rPr>
        <w:t>/</w:t>
      </w:r>
      <w:r>
        <w:rPr>
          <w:rFonts w:eastAsia="宋体" w:cs="Times New Roman"/>
          <w:b/>
          <w:bCs/>
          <w:sz w:val="18"/>
          <w:szCs w:val="18"/>
        </w:rPr>
        <w:t>不可归因于废料供应。因此，两个联合职能部门共享生产步骤，直到生产出与废铝相同的铝等级。因此，真正的共同生产工艺是生产出高质量的金属条，因为它也可以从废料中获得。</w:t>
      </w:r>
    </w:p>
    <w:p w14:paraId="32B6C4DE" w14:textId="77777777" w:rsidR="00D16BE9" w:rsidRDefault="00D16BE9">
      <w:pPr>
        <w:spacing w:line="300" w:lineRule="auto"/>
        <w:ind w:firstLine="360"/>
        <w:rPr>
          <w:rFonts w:eastAsia="宋体" w:cs="Times New Roman"/>
          <w:sz w:val="18"/>
        </w:rPr>
        <w:sectPr w:rsidR="00D16BE9">
          <w:type w:val="continuous"/>
          <w:pgSz w:w="11910" w:h="16840"/>
          <w:pgMar w:top="1040" w:right="1160" w:bottom="1040" w:left="1120" w:header="835" w:footer="852" w:gutter="0"/>
          <w:cols w:space="720"/>
        </w:sectPr>
      </w:pPr>
    </w:p>
    <w:p w14:paraId="28AB5064" w14:textId="77777777" w:rsidR="00D16BE9" w:rsidRDefault="00D16BE9">
      <w:pPr>
        <w:pStyle w:val="a8"/>
        <w:spacing w:line="300" w:lineRule="auto"/>
        <w:ind w:firstLineChars="200" w:firstLine="460"/>
        <w:rPr>
          <w:rFonts w:cs="Times New Roman"/>
          <w:sz w:val="23"/>
          <w:lang w:eastAsia="zh-CN"/>
        </w:rPr>
      </w:pPr>
    </w:p>
    <w:p w14:paraId="4F37DAB4" w14:textId="77777777" w:rsidR="00D16BE9" w:rsidRDefault="00AC4FA2">
      <w:pPr>
        <w:pStyle w:val="a8"/>
        <w:spacing w:line="300" w:lineRule="auto"/>
        <w:ind w:firstLineChars="200" w:firstLine="420"/>
        <w:jc w:val="both"/>
        <w:rPr>
          <w:rFonts w:cs="Times New Roman"/>
          <w:szCs w:val="21"/>
          <w:lang w:eastAsia="zh-CN"/>
        </w:rPr>
      </w:pPr>
      <w:r>
        <w:rPr>
          <w:rFonts w:cs="Times New Roman"/>
          <w:szCs w:val="21"/>
          <w:lang w:eastAsia="zh-CN"/>
        </w:rPr>
        <w:t>每单位废弃材料、零件或能源载体的最终废物管理的</w:t>
      </w:r>
      <w:r>
        <w:rPr>
          <w:rFonts w:cs="Times New Roman"/>
          <w:szCs w:val="21"/>
          <w:lang w:eastAsia="zh-CN"/>
        </w:rPr>
        <w:t>LCI</w:t>
      </w:r>
    </w:p>
    <w:p w14:paraId="2CCE0515" w14:textId="77777777" w:rsidR="00D16BE9" w:rsidRDefault="00D16BE9">
      <w:pPr>
        <w:pStyle w:val="a8"/>
        <w:spacing w:line="300" w:lineRule="auto"/>
        <w:ind w:firstLineChars="200" w:firstLine="480"/>
        <w:rPr>
          <w:rFonts w:cs="Times New Roman"/>
          <w:sz w:val="24"/>
          <w:lang w:eastAsia="zh-CN"/>
        </w:rPr>
      </w:pPr>
    </w:p>
    <w:p w14:paraId="76A5BA5C" w14:textId="77777777" w:rsidR="00D16BE9" w:rsidRDefault="00D16BE9">
      <w:pPr>
        <w:pStyle w:val="a8"/>
        <w:spacing w:line="300" w:lineRule="auto"/>
        <w:ind w:firstLineChars="200" w:firstLine="560"/>
        <w:rPr>
          <w:rFonts w:cs="Times New Roman"/>
          <w:sz w:val="28"/>
          <w:lang w:eastAsia="zh-CN"/>
        </w:rPr>
      </w:pPr>
    </w:p>
    <w:p w14:paraId="4EEB636B" w14:textId="77777777" w:rsidR="00D16BE9" w:rsidRDefault="00AC4FA2">
      <w:pPr>
        <w:pStyle w:val="60"/>
        <w:spacing w:line="300" w:lineRule="auto"/>
        <w:ind w:left="0" w:firstLineChars="200" w:firstLine="422"/>
        <w:rPr>
          <w:rFonts w:ascii="Times New Roman" w:eastAsia="宋体" w:hAnsi="Times New Roman" w:cs="Times New Roman"/>
          <w:sz w:val="21"/>
          <w:szCs w:val="21"/>
          <w:lang w:eastAsia="zh-CN"/>
        </w:rPr>
      </w:pPr>
      <w:r>
        <w:rPr>
          <w:rFonts w:ascii="Times New Roman" w:eastAsia="宋体" w:hAnsi="Times New Roman" w:cs="Times New Roman"/>
          <w:sz w:val="21"/>
          <w:szCs w:val="21"/>
          <w:lang w:eastAsia="zh-CN"/>
        </w:rPr>
        <w:t>最后一步</w:t>
      </w:r>
      <w:r>
        <w:rPr>
          <w:rFonts w:ascii="Times New Roman" w:eastAsia="宋体" w:hAnsi="Times New Roman" w:cs="Times New Roman"/>
          <w:sz w:val="21"/>
          <w:szCs w:val="21"/>
          <w:lang w:eastAsia="zh-CN"/>
        </w:rPr>
        <w:t>:</w:t>
      </w:r>
      <w:r>
        <w:rPr>
          <w:rFonts w:ascii="Times New Roman" w:eastAsia="宋体" w:hAnsi="Times New Roman" w:cs="Times New Roman"/>
          <w:sz w:val="21"/>
          <w:szCs w:val="21"/>
          <w:lang w:eastAsia="zh-CN"/>
        </w:rPr>
        <w:t>平均单位库存和价值修正</w:t>
      </w:r>
    </w:p>
    <w:p w14:paraId="3751CD6C" w14:textId="77777777" w:rsidR="00D16BE9" w:rsidRDefault="00AC4FA2">
      <w:pPr>
        <w:pStyle w:val="a8"/>
        <w:spacing w:line="300" w:lineRule="auto"/>
        <w:ind w:firstLineChars="200" w:firstLine="420"/>
        <w:jc w:val="both"/>
        <w:rPr>
          <w:rFonts w:cs="Times New Roman"/>
          <w:szCs w:val="21"/>
          <w:lang w:eastAsia="zh-CN"/>
        </w:rPr>
      </w:pPr>
      <w:r>
        <w:rPr>
          <w:rFonts w:cs="Times New Roman"/>
          <w:szCs w:val="21"/>
          <w:lang w:eastAsia="zh-CN"/>
        </w:rPr>
        <w:t>现在，确定物理分配标准，以在两个协同功能之间分配这些从摇篮到大门的材料、能源或零件库存。在这种情况下，标准只是质量，因为两种协同功能在物理上所需的材料、部件或能量载体的数量显然是相同的。由此可以得出每单位材料、零件或能源载体的平均库存</w:t>
      </w:r>
      <w:r>
        <w:rPr>
          <w:rFonts w:cs="Times New Roman"/>
          <w:szCs w:val="21"/>
          <w:lang w:eastAsia="zh-CN"/>
        </w:rPr>
        <w:t>“e ”,</w:t>
      </w:r>
      <w:r>
        <w:rPr>
          <w:rFonts w:cs="Times New Roman"/>
          <w:szCs w:val="21"/>
          <w:lang w:eastAsia="zh-CN"/>
        </w:rPr>
        <w:t>用总使用量</w:t>
      </w:r>
      <w:r>
        <w:rPr>
          <w:rFonts w:cs="Times New Roman"/>
          <w:szCs w:val="21"/>
          <w:lang w:eastAsia="zh-CN"/>
        </w:rPr>
        <w:t>“I”</w:t>
      </w:r>
      <w:r>
        <w:rPr>
          <w:rFonts w:cs="Times New Roman"/>
          <w:szCs w:val="21"/>
          <w:lang w:eastAsia="zh-CN"/>
        </w:rPr>
        <w:t>除以总使用量</w:t>
      </w:r>
      <w:r>
        <w:rPr>
          <w:rFonts w:cs="Times New Roman"/>
          <w:szCs w:val="21"/>
          <w:lang w:eastAsia="zh-CN"/>
        </w:rPr>
        <w:t>“U”</w:t>
      </w:r>
      <w:r>
        <w:rPr>
          <w:rFonts w:cs="Times New Roman"/>
          <w:szCs w:val="21"/>
          <w:lang w:eastAsia="zh-CN"/>
        </w:rPr>
        <w:t>得出总生命周期库存</w:t>
      </w:r>
      <w:r>
        <w:rPr>
          <w:rFonts w:cs="Times New Roman"/>
          <w:szCs w:val="21"/>
          <w:lang w:eastAsia="zh-CN"/>
        </w:rPr>
        <w:t>:</w:t>
      </w:r>
    </w:p>
    <w:p w14:paraId="584281FF" w14:textId="77777777" w:rsidR="00D16BE9" w:rsidRDefault="00AC4FA2">
      <w:pPr>
        <w:pStyle w:val="a8"/>
        <w:spacing w:line="300" w:lineRule="auto"/>
        <w:ind w:firstLineChars="200" w:firstLine="420"/>
        <w:jc w:val="center"/>
        <w:rPr>
          <w:rFonts w:cs="Times New Roman"/>
          <w:szCs w:val="21"/>
          <w:lang w:eastAsia="zh-CN"/>
        </w:rPr>
      </w:pPr>
      <w:r>
        <w:rPr>
          <w:noProof/>
        </w:rPr>
        <w:drawing>
          <wp:inline distT="0" distB="0" distL="114300" distR="114300" wp14:anchorId="1E5849F3" wp14:editId="3C19AA3F">
            <wp:extent cx="3265170" cy="683895"/>
            <wp:effectExtent l="0" t="0" r="11430" b="1905"/>
            <wp:docPr id="11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4"/>
                    <pic:cNvPicPr>
                      <a:picLocks noChangeAspect="1"/>
                    </pic:cNvPicPr>
                  </pic:nvPicPr>
                  <pic:blipFill>
                    <a:blip r:embed="rId153"/>
                    <a:stretch>
                      <a:fillRect/>
                    </a:stretch>
                  </pic:blipFill>
                  <pic:spPr>
                    <a:xfrm>
                      <a:off x="0" y="0"/>
                      <a:ext cx="3265170" cy="683895"/>
                    </a:xfrm>
                    <a:prstGeom prst="rect">
                      <a:avLst/>
                    </a:prstGeom>
                    <a:noFill/>
                    <a:ln>
                      <a:noFill/>
                    </a:ln>
                  </pic:spPr>
                </pic:pic>
              </a:graphicData>
            </a:graphic>
          </wp:inline>
        </w:drawing>
      </w:r>
    </w:p>
    <w:p w14:paraId="0A8204B5" w14:textId="77777777" w:rsidR="00D16BE9" w:rsidRDefault="00AC4FA2">
      <w:pPr>
        <w:pStyle w:val="a8"/>
        <w:tabs>
          <w:tab w:val="left" w:pos="979"/>
        </w:tabs>
        <w:spacing w:line="300" w:lineRule="auto"/>
        <w:ind w:firstLineChars="200" w:firstLine="420"/>
        <w:rPr>
          <w:rFonts w:cs="Times New Roman"/>
          <w:szCs w:val="21"/>
          <w:lang w:eastAsia="zh-CN"/>
        </w:rPr>
      </w:pPr>
      <w:r>
        <w:rPr>
          <w:rFonts w:cs="Times New Roman"/>
          <w:szCs w:val="21"/>
          <w:lang w:eastAsia="zh-CN"/>
        </w:rPr>
        <w:t>e</w:t>
      </w:r>
      <w:r>
        <w:rPr>
          <w:rFonts w:cs="Times New Roman"/>
          <w:szCs w:val="21"/>
          <w:lang w:eastAsia="zh-CN"/>
        </w:rPr>
        <w:tab/>
      </w:r>
      <w:r>
        <w:rPr>
          <w:rFonts w:cs="Times New Roman"/>
          <w:szCs w:val="21"/>
          <w:lang w:eastAsia="zh-CN"/>
        </w:rPr>
        <w:t>每单位材料、零件或能量载体的平均</w:t>
      </w:r>
      <w:r>
        <w:rPr>
          <w:rFonts w:cs="Times New Roman"/>
          <w:szCs w:val="21"/>
          <w:lang w:eastAsia="zh-CN"/>
        </w:rPr>
        <w:t>LCI</w:t>
      </w:r>
    </w:p>
    <w:p w14:paraId="38FB4AE7" w14:textId="77777777" w:rsidR="00D16BE9" w:rsidRDefault="00AC4FA2">
      <w:pPr>
        <w:pStyle w:val="a8"/>
        <w:spacing w:line="300" w:lineRule="auto"/>
        <w:ind w:firstLineChars="200" w:firstLine="420"/>
        <w:rPr>
          <w:rFonts w:cs="Times New Roman"/>
          <w:szCs w:val="21"/>
          <w:lang w:eastAsia="zh-CN"/>
        </w:rPr>
      </w:pPr>
      <w:r>
        <w:rPr>
          <w:rFonts w:cs="Times New Roman"/>
          <w:szCs w:val="21"/>
          <w:lang w:eastAsia="zh-CN"/>
        </w:rPr>
        <w:t>上述</w:t>
      </w:r>
      <w:r>
        <w:rPr>
          <w:rFonts w:cs="Times New Roman"/>
          <w:szCs w:val="21"/>
          <w:lang w:eastAsia="zh-CN"/>
        </w:rPr>
        <w:t>“e”</w:t>
      </w:r>
      <w:r>
        <w:rPr>
          <w:rFonts w:cs="Times New Roman"/>
          <w:szCs w:val="21"/>
          <w:lang w:eastAsia="zh-CN"/>
        </w:rPr>
        <w:t>的表达式可以进一步简化如下</w:t>
      </w:r>
      <w:r>
        <w:rPr>
          <w:rFonts w:cs="Times New Roman"/>
          <w:szCs w:val="21"/>
          <w:lang w:eastAsia="zh-CN"/>
        </w:rPr>
        <w:t>:</w:t>
      </w:r>
    </w:p>
    <w:p w14:paraId="1B754DC5" w14:textId="77777777" w:rsidR="00D16BE9" w:rsidRDefault="00AC4FA2">
      <w:pPr>
        <w:tabs>
          <w:tab w:val="left" w:pos="2939"/>
        </w:tabs>
        <w:spacing w:line="300" w:lineRule="auto"/>
        <w:ind w:firstLine="420"/>
        <w:jc w:val="center"/>
        <w:rPr>
          <w:rFonts w:eastAsia="宋体" w:cs="Times New Roman"/>
          <w:szCs w:val="21"/>
        </w:rPr>
      </w:pPr>
      <w:r>
        <w:rPr>
          <w:noProof/>
        </w:rPr>
        <w:drawing>
          <wp:inline distT="0" distB="0" distL="114300" distR="114300" wp14:anchorId="3FA50ADA" wp14:editId="399E307A">
            <wp:extent cx="2975610" cy="542925"/>
            <wp:effectExtent l="0" t="0" r="8890" b="3175"/>
            <wp:docPr id="17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5"/>
                    <pic:cNvPicPr>
                      <a:picLocks noChangeAspect="1"/>
                    </pic:cNvPicPr>
                  </pic:nvPicPr>
                  <pic:blipFill>
                    <a:blip r:embed="rId154"/>
                    <a:stretch>
                      <a:fillRect/>
                    </a:stretch>
                  </pic:blipFill>
                  <pic:spPr>
                    <a:xfrm>
                      <a:off x="0" y="0"/>
                      <a:ext cx="2975610" cy="542925"/>
                    </a:xfrm>
                    <a:prstGeom prst="rect">
                      <a:avLst/>
                    </a:prstGeom>
                    <a:noFill/>
                    <a:ln>
                      <a:noFill/>
                    </a:ln>
                  </pic:spPr>
                </pic:pic>
              </a:graphicData>
            </a:graphic>
          </wp:inline>
        </w:drawing>
      </w:r>
    </w:p>
    <w:p w14:paraId="7E354DD6" w14:textId="77777777" w:rsidR="00D16BE9" w:rsidRDefault="00D16BE9">
      <w:pPr>
        <w:spacing w:line="300" w:lineRule="auto"/>
        <w:ind w:firstLine="420"/>
        <w:rPr>
          <w:rFonts w:eastAsia="宋体" w:cs="Times New Roman"/>
          <w:szCs w:val="21"/>
        </w:rPr>
        <w:sectPr w:rsidR="00D16BE9">
          <w:pgSz w:w="11910" w:h="16840"/>
          <w:pgMar w:top="1040" w:right="1160" w:bottom="1040" w:left="1120" w:header="835" w:footer="852" w:gutter="0"/>
          <w:cols w:space="720"/>
        </w:sectPr>
      </w:pPr>
    </w:p>
    <w:p w14:paraId="5DF811B0" w14:textId="77777777" w:rsidR="00D16BE9" w:rsidRDefault="00AC4FA2">
      <w:pPr>
        <w:pStyle w:val="a8"/>
        <w:spacing w:line="300" w:lineRule="auto"/>
        <w:ind w:firstLineChars="200" w:firstLine="420"/>
        <w:rPr>
          <w:rFonts w:cs="Times New Roman"/>
          <w:szCs w:val="21"/>
          <w:lang w:eastAsia="zh-CN"/>
        </w:rPr>
      </w:pPr>
      <w:r>
        <w:rPr>
          <w:rFonts w:cs="Times New Roman"/>
          <w:noProof/>
          <w:szCs w:val="21"/>
          <w:lang w:eastAsia="zh-CN"/>
        </w:rPr>
        <w:drawing>
          <wp:anchor distT="0" distB="0" distL="0" distR="0" simplePos="0" relativeHeight="251628032" behindDoc="1" locked="0" layoutInCell="1" allowOverlap="1" wp14:anchorId="04B685A6" wp14:editId="6931F629">
            <wp:simplePos x="0" y="0"/>
            <wp:positionH relativeFrom="page">
              <wp:posOffset>4333240</wp:posOffset>
            </wp:positionH>
            <wp:positionV relativeFrom="paragraph">
              <wp:posOffset>53340</wp:posOffset>
            </wp:positionV>
            <wp:extent cx="89535" cy="108585"/>
            <wp:effectExtent l="0" t="0" r="0" b="3810"/>
            <wp:wrapNone/>
            <wp:docPr id="219" name="image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image58.png"/>
                    <pic:cNvPicPr>
                      <a:picLocks noChangeAspect="1"/>
                    </pic:cNvPicPr>
                  </pic:nvPicPr>
                  <pic:blipFill>
                    <a:blip r:embed="rId155" cstate="print"/>
                    <a:stretch>
                      <a:fillRect/>
                    </a:stretch>
                  </pic:blipFill>
                  <pic:spPr>
                    <a:xfrm>
                      <a:off x="0" y="0"/>
                      <a:ext cx="89774" cy="108386"/>
                    </a:xfrm>
                    <a:prstGeom prst="rect">
                      <a:avLst/>
                    </a:prstGeom>
                  </pic:spPr>
                </pic:pic>
              </a:graphicData>
            </a:graphic>
          </wp:anchor>
        </w:drawing>
      </w:r>
      <w:r>
        <w:rPr>
          <w:rFonts w:cs="Times New Roman"/>
          <w:szCs w:val="21"/>
          <w:lang w:eastAsia="zh-CN"/>
        </w:rPr>
        <w:t>由于循环次数不定，表达式公式被简化为最终版本</w:t>
      </w:r>
      <w:r>
        <w:rPr>
          <w:rFonts w:cs="Times New Roman"/>
          <w:szCs w:val="21"/>
          <w:lang w:eastAsia="zh-CN"/>
        </w:rPr>
        <w:t>:</w:t>
      </w:r>
    </w:p>
    <w:p w14:paraId="10CB6C06" w14:textId="77777777" w:rsidR="00D16BE9" w:rsidRDefault="00AC4FA2">
      <w:pPr>
        <w:pStyle w:val="a8"/>
        <w:spacing w:line="300" w:lineRule="auto"/>
        <w:ind w:firstLineChars="200" w:firstLine="420"/>
        <w:rPr>
          <w:rFonts w:cs="Times New Roman"/>
          <w:szCs w:val="21"/>
          <w:lang w:eastAsia="zh-CN"/>
        </w:rPr>
      </w:pPr>
      <w:r>
        <w:rPr>
          <w:rFonts w:cs="Times New Roman"/>
          <w:szCs w:val="21"/>
          <w:lang w:eastAsia="zh-CN"/>
        </w:rPr>
        <w:br w:type="column"/>
      </w:r>
      <w:proofErr w:type="spellStart"/>
      <w:r>
        <w:rPr>
          <w:rFonts w:cs="Times New Roman"/>
          <w:szCs w:val="21"/>
          <w:lang w:eastAsia="zh-CN"/>
        </w:rPr>
        <w:t>rn</w:t>
      </w:r>
      <w:proofErr w:type="spellEnd"/>
      <w:r>
        <w:rPr>
          <w:rFonts w:cs="Times New Roman"/>
          <w:szCs w:val="21"/>
          <w:lang w:eastAsia="zh-CN"/>
        </w:rPr>
        <w:t xml:space="preserve"> 1</w:t>
      </w:r>
      <w:r>
        <w:rPr>
          <w:rFonts w:cs="Times New Roman"/>
          <w:szCs w:val="21"/>
          <w:lang w:eastAsia="zh-CN"/>
        </w:rPr>
        <w:t>接近于</w:t>
      </w:r>
      <w:r>
        <w:rPr>
          <w:rFonts w:cs="Times New Roman"/>
          <w:szCs w:val="21"/>
          <w:lang w:eastAsia="zh-CN"/>
        </w:rPr>
        <w:t>0(</w:t>
      </w:r>
      <w:r>
        <w:rPr>
          <w:rFonts w:cs="Times New Roman"/>
          <w:szCs w:val="21"/>
          <w:lang w:eastAsia="zh-CN"/>
        </w:rPr>
        <w:t>因为</w:t>
      </w:r>
      <w:r>
        <w:rPr>
          <w:rFonts w:cs="Times New Roman"/>
          <w:szCs w:val="21"/>
          <w:lang w:eastAsia="zh-CN"/>
        </w:rPr>
        <w:t>r [0...1)</w:t>
      </w:r>
      <w:proofErr w:type="gramStart"/>
      <w:r>
        <w:rPr>
          <w:rFonts w:cs="Times New Roman"/>
          <w:szCs w:val="21"/>
          <w:lang w:eastAsia="zh-CN"/>
        </w:rPr>
        <w:t>和</w:t>
      </w:r>
      <w:proofErr w:type="gramEnd"/>
    </w:p>
    <w:p w14:paraId="66FBE8E9" w14:textId="77777777" w:rsidR="00D16BE9" w:rsidRDefault="00D16BE9">
      <w:pPr>
        <w:spacing w:line="300" w:lineRule="auto"/>
        <w:ind w:firstLine="420"/>
        <w:rPr>
          <w:rFonts w:eastAsia="宋体" w:cs="Times New Roman"/>
          <w:szCs w:val="21"/>
        </w:rPr>
        <w:sectPr w:rsidR="00D16BE9">
          <w:type w:val="continuous"/>
          <w:pgSz w:w="11910" w:h="16840"/>
          <w:pgMar w:top="1040" w:right="1160" w:bottom="1040" w:left="1120" w:header="835" w:footer="852" w:gutter="0"/>
          <w:cols w:num="2" w:space="720" w:equalWidth="0">
            <w:col w:w="5410" w:space="40"/>
            <w:col w:w="4180"/>
          </w:cols>
        </w:sectPr>
      </w:pPr>
    </w:p>
    <w:p w14:paraId="69231E77" w14:textId="77777777" w:rsidR="00D16BE9" w:rsidRDefault="00AC4FA2">
      <w:pPr>
        <w:pStyle w:val="a8"/>
        <w:spacing w:line="300" w:lineRule="auto"/>
        <w:ind w:firstLineChars="200" w:firstLine="420"/>
        <w:jc w:val="center"/>
        <w:rPr>
          <w:rFonts w:cs="Times New Roman"/>
          <w:szCs w:val="21"/>
          <w:lang w:eastAsia="zh-CN"/>
        </w:rPr>
      </w:pPr>
      <w:r>
        <w:rPr>
          <w:noProof/>
        </w:rPr>
        <w:drawing>
          <wp:inline distT="0" distB="0" distL="114300" distR="114300" wp14:anchorId="3CBD8053" wp14:editId="4CF0CC8A">
            <wp:extent cx="3055620" cy="375285"/>
            <wp:effectExtent l="0" t="0" r="5080" b="5715"/>
            <wp:docPr id="17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6"/>
                    <pic:cNvPicPr>
                      <a:picLocks noChangeAspect="1"/>
                    </pic:cNvPicPr>
                  </pic:nvPicPr>
                  <pic:blipFill>
                    <a:blip r:embed="rId156"/>
                    <a:stretch>
                      <a:fillRect/>
                    </a:stretch>
                  </pic:blipFill>
                  <pic:spPr>
                    <a:xfrm>
                      <a:off x="0" y="0"/>
                      <a:ext cx="3055620" cy="375285"/>
                    </a:xfrm>
                    <a:prstGeom prst="rect">
                      <a:avLst/>
                    </a:prstGeom>
                    <a:noFill/>
                    <a:ln>
                      <a:noFill/>
                    </a:ln>
                  </pic:spPr>
                </pic:pic>
              </a:graphicData>
            </a:graphic>
          </wp:inline>
        </w:drawing>
      </w:r>
    </w:p>
    <w:p w14:paraId="0354A3AF" w14:textId="77777777" w:rsidR="00D16BE9" w:rsidRDefault="00AC4FA2">
      <w:pPr>
        <w:pStyle w:val="a8"/>
        <w:spacing w:line="300" w:lineRule="auto"/>
        <w:ind w:firstLineChars="200" w:firstLine="420"/>
        <w:jc w:val="both"/>
        <w:rPr>
          <w:rFonts w:cs="Times New Roman"/>
          <w:szCs w:val="21"/>
          <w:lang w:eastAsia="zh-CN"/>
        </w:rPr>
      </w:pPr>
      <w:r>
        <w:rPr>
          <w:rFonts w:cs="Times New Roman"/>
          <w:szCs w:val="21"/>
          <w:lang w:eastAsia="zh-CN"/>
        </w:rPr>
        <w:t>请注意，这是假设主要生产和再利用</w:t>
      </w:r>
      <w:r>
        <w:rPr>
          <w:rFonts w:cs="Times New Roman"/>
          <w:szCs w:val="21"/>
          <w:lang w:eastAsia="zh-CN"/>
        </w:rPr>
        <w:t>/</w:t>
      </w:r>
      <w:r>
        <w:rPr>
          <w:rFonts w:cs="Times New Roman"/>
          <w:szCs w:val="21"/>
          <w:lang w:eastAsia="zh-CN"/>
        </w:rPr>
        <w:t>再循环</w:t>
      </w:r>
      <w:r>
        <w:rPr>
          <w:rFonts w:cs="Times New Roman"/>
          <w:szCs w:val="21"/>
          <w:lang w:eastAsia="zh-CN"/>
        </w:rPr>
        <w:t>/</w:t>
      </w:r>
      <w:r>
        <w:rPr>
          <w:rFonts w:cs="Times New Roman"/>
          <w:szCs w:val="21"/>
          <w:lang w:eastAsia="zh-CN"/>
        </w:rPr>
        <w:t>回收的材料、零件或能量载体之间的技术平等。如果这些不同</w:t>
      </w:r>
      <w:r>
        <w:rPr>
          <w:rFonts w:cs="Times New Roman"/>
          <w:szCs w:val="21"/>
          <w:lang w:eastAsia="zh-CN"/>
        </w:rPr>
        <w:t>(</w:t>
      </w:r>
      <w:r>
        <w:rPr>
          <w:rFonts w:cs="Times New Roman"/>
          <w:szCs w:val="21"/>
          <w:lang w:eastAsia="zh-CN"/>
        </w:rPr>
        <w:t>例如，对于许多回收的聚合物</w:t>
      </w:r>
      <w:r>
        <w:rPr>
          <w:rFonts w:cs="Times New Roman"/>
          <w:szCs w:val="21"/>
          <w:lang w:eastAsia="zh-CN"/>
        </w:rPr>
        <w:t>)</w:t>
      </w:r>
      <w:r>
        <w:rPr>
          <w:rFonts w:cs="Times New Roman"/>
          <w:szCs w:val="21"/>
          <w:lang w:eastAsia="zh-CN"/>
        </w:rPr>
        <w:t>，将引入一个校正系数。这一因素可被理解为对主要生产材料</w:t>
      </w:r>
      <w:r>
        <w:rPr>
          <w:rFonts w:cs="Times New Roman"/>
          <w:szCs w:val="21"/>
          <w:lang w:eastAsia="zh-CN"/>
        </w:rPr>
        <w:t>/</w:t>
      </w:r>
      <w:r>
        <w:rPr>
          <w:rFonts w:cs="Times New Roman"/>
          <w:szCs w:val="21"/>
          <w:lang w:eastAsia="zh-CN"/>
        </w:rPr>
        <w:t>能源或来自真正的共同生产过程和报废产品的部分的技术质量不完全等同进行校正。特别是对于复杂的报废产品，这也包括了额外的工作，例如拆卸以分离不同的材料或部件。该修正系数应为二次</w:t>
      </w:r>
      <w:r>
        <w:rPr>
          <w:rFonts w:cs="Times New Roman"/>
          <w:szCs w:val="21"/>
          <w:lang w:eastAsia="zh-CN"/>
        </w:rPr>
        <w:t>/</w:t>
      </w:r>
      <w:r>
        <w:rPr>
          <w:rFonts w:cs="Times New Roman"/>
          <w:szCs w:val="21"/>
          <w:lang w:eastAsia="zh-CN"/>
        </w:rPr>
        <w:t>主要材料、零件或能源载体的市场价格比。</w:t>
      </w:r>
    </w:p>
    <w:p w14:paraId="61182BFE" w14:textId="77777777" w:rsidR="00D16BE9" w:rsidRDefault="00D16BE9">
      <w:pPr>
        <w:pStyle w:val="a8"/>
        <w:spacing w:line="300" w:lineRule="auto"/>
        <w:ind w:firstLineChars="200" w:firstLine="420"/>
        <w:rPr>
          <w:rFonts w:cs="Times New Roman"/>
          <w:lang w:eastAsia="zh-CN"/>
        </w:rPr>
      </w:pPr>
    </w:p>
    <w:p w14:paraId="775C8AAF" w14:textId="77777777" w:rsidR="00D16BE9" w:rsidRDefault="00AC4FA2">
      <w:pPr>
        <w:pStyle w:val="4"/>
        <w:tabs>
          <w:tab w:val="left" w:pos="1433"/>
        </w:tabs>
        <w:spacing w:before="0" w:after="0" w:line="300" w:lineRule="auto"/>
        <w:ind w:firstLine="422"/>
        <w:rPr>
          <w:rFonts w:ascii="Times New Roman" w:eastAsia="宋体" w:hAnsi="Times New Roman" w:cs="Times New Roman"/>
          <w:sz w:val="21"/>
          <w:szCs w:val="18"/>
        </w:rPr>
      </w:pPr>
      <w:r>
        <w:rPr>
          <w:rFonts w:ascii="Times New Roman" w:eastAsia="宋体" w:hAnsi="Times New Roman" w:cs="Times New Roman" w:hint="eastAsia"/>
          <w:sz w:val="21"/>
          <w:szCs w:val="18"/>
        </w:rPr>
        <w:t>14.4.1.3</w:t>
      </w:r>
      <w:r>
        <w:rPr>
          <w:rFonts w:ascii="Times New Roman" w:eastAsia="宋体" w:hAnsi="Times New Roman" w:cs="Times New Roman"/>
          <w:sz w:val="21"/>
          <w:szCs w:val="18"/>
        </w:rPr>
        <w:t>废物</w:t>
      </w:r>
      <w:r>
        <w:rPr>
          <w:rFonts w:ascii="Times New Roman" w:eastAsia="宋体" w:hAnsi="Times New Roman" w:cs="Times New Roman"/>
          <w:sz w:val="21"/>
          <w:szCs w:val="18"/>
        </w:rPr>
        <w:t>/</w:t>
      </w:r>
      <w:r>
        <w:rPr>
          <w:rFonts w:ascii="Times New Roman" w:eastAsia="宋体" w:hAnsi="Times New Roman" w:cs="Times New Roman"/>
          <w:sz w:val="21"/>
          <w:szCs w:val="18"/>
        </w:rPr>
        <w:t>报废产品的市场价值为负</w:t>
      </w:r>
      <w:r>
        <w:rPr>
          <w:rFonts w:ascii="Times New Roman" w:eastAsia="宋体" w:hAnsi="Times New Roman" w:cs="Times New Roman"/>
          <w:sz w:val="21"/>
          <w:szCs w:val="18"/>
        </w:rPr>
        <w:t>(</w:t>
      </w:r>
      <w:r>
        <w:rPr>
          <w:rFonts w:ascii="Times New Roman" w:eastAsia="宋体" w:hAnsi="Times New Roman" w:cs="Times New Roman"/>
          <w:sz w:val="21"/>
          <w:szCs w:val="18"/>
        </w:rPr>
        <w:t>即需要支付废物处理费</w:t>
      </w:r>
      <w:r>
        <w:rPr>
          <w:rFonts w:ascii="Times New Roman" w:eastAsia="宋体" w:hAnsi="Times New Roman" w:cs="Times New Roman"/>
          <w:sz w:val="21"/>
          <w:szCs w:val="18"/>
        </w:rPr>
        <w:t>)</w:t>
      </w:r>
    </w:p>
    <w:p w14:paraId="3441637F" w14:textId="77777777" w:rsidR="00D16BE9" w:rsidRDefault="00AC4FA2">
      <w:pPr>
        <w:spacing w:line="300" w:lineRule="auto"/>
        <w:ind w:firstLine="320"/>
        <w:rPr>
          <w:rFonts w:eastAsia="宋体" w:cs="Times New Roman"/>
          <w:sz w:val="16"/>
        </w:rPr>
      </w:pPr>
      <w:r>
        <w:rPr>
          <w:rFonts w:eastAsia="宋体" w:cs="Times New Roman"/>
          <w:color w:val="0000FF"/>
          <w:sz w:val="16"/>
        </w:rPr>
        <w:t>(</w:t>
      </w:r>
      <w:r>
        <w:rPr>
          <w:rFonts w:eastAsia="宋体" w:cs="Times New Roman"/>
          <w:color w:val="0000FF"/>
          <w:sz w:val="16"/>
        </w:rPr>
        <w:t>指</w:t>
      </w:r>
      <w:r>
        <w:rPr>
          <w:rFonts w:eastAsia="宋体" w:cs="Times New Roman"/>
          <w:color w:val="0000FF"/>
          <w:sz w:val="16"/>
        </w:rPr>
        <w:t>4.3.4.3 ISO 14044:2006</w:t>
      </w:r>
      <w:proofErr w:type="gramStart"/>
      <w:r>
        <w:rPr>
          <w:rFonts w:eastAsia="宋体" w:cs="Times New Roman"/>
          <w:color w:val="0000FF"/>
          <w:sz w:val="16"/>
        </w:rPr>
        <w:t>一</w:t>
      </w:r>
      <w:proofErr w:type="gramEnd"/>
      <w:r>
        <w:rPr>
          <w:rFonts w:eastAsia="宋体" w:cs="Times New Roman"/>
          <w:color w:val="0000FF"/>
          <w:sz w:val="16"/>
        </w:rPr>
        <w:t>章的方面</w:t>
      </w:r>
      <w:r>
        <w:rPr>
          <w:rFonts w:eastAsia="宋体" w:cs="Times New Roman"/>
          <w:color w:val="0000FF"/>
          <w:sz w:val="16"/>
        </w:rPr>
        <w:t>)</w:t>
      </w:r>
    </w:p>
    <w:p w14:paraId="4B92C5CB" w14:textId="77777777" w:rsidR="00D16BE9" w:rsidRDefault="00AC4FA2">
      <w:pPr>
        <w:pStyle w:val="a8"/>
        <w:spacing w:line="300" w:lineRule="auto"/>
        <w:ind w:firstLineChars="200" w:firstLine="420"/>
        <w:jc w:val="both"/>
        <w:rPr>
          <w:rFonts w:cs="Times New Roman"/>
          <w:szCs w:val="21"/>
          <w:lang w:eastAsia="zh-CN"/>
        </w:rPr>
      </w:pPr>
      <w:r>
        <w:rPr>
          <w:rFonts w:cs="Times New Roman"/>
          <w:szCs w:val="21"/>
          <w:lang w:eastAsia="zh-CN"/>
        </w:rPr>
        <w:t>在废物</w:t>
      </w:r>
      <w:r>
        <w:rPr>
          <w:rFonts w:cs="Times New Roman"/>
          <w:szCs w:val="21"/>
          <w:lang w:eastAsia="zh-CN"/>
        </w:rPr>
        <w:t>/</w:t>
      </w:r>
      <w:r>
        <w:rPr>
          <w:rFonts w:cs="Times New Roman"/>
          <w:szCs w:val="21"/>
          <w:lang w:eastAsia="zh-CN"/>
        </w:rPr>
        <w:t>报废产品不能直接出售的情况下，它不是副产品，而是废物。然而，有两种情况需要区分</w:t>
      </w:r>
      <w:r>
        <w:rPr>
          <w:rFonts w:cs="Times New Roman"/>
          <w:szCs w:val="21"/>
          <w:lang w:eastAsia="zh-CN"/>
        </w:rPr>
        <w:t>:</w:t>
      </w:r>
    </w:p>
    <w:p w14:paraId="58BAE199" w14:textId="77777777" w:rsidR="00D16BE9" w:rsidRDefault="00AC4FA2">
      <w:pPr>
        <w:pStyle w:val="a8"/>
        <w:spacing w:line="300" w:lineRule="auto"/>
        <w:ind w:firstLineChars="200" w:firstLine="420"/>
        <w:jc w:val="both"/>
        <w:rPr>
          <w:rFonts w:cs="Times New Roman"/>
          <w:szCs w:val="21"/>
          <w:lang w:eastAsia="zh-CN"/>
        </w:rPr>
      </w:pPr>
      <w:r>
        <w:rPr>
          <w:rFonts w:cs="Times New Roman"/>
          <w:szCs w:val="21"/>
          <w:lang w:eastAsia="zh-CN"/>
        </w:rPr>
        <w:t>-</w:t>
      </w:r>
      <w:r>
        <w:rPr>
          <w:rFonts w:cs="Times New Roman"/>
          <w:szCs w:val="21"/>
          <w:lang w:eastAsia="zh-CN"/>
        </w:rPr>
        <w:t>在废物处理过程中根本没有产生任何有价值的产品的情况下</w:t>
      </w:r>
      <w:r>
        <w:rPr>
          <w:rFonts w:cs="Times New Roman"/>
          <w:szCs w:val="21"/>
          <w:lang w:eastAsia="zh-CN"/>
        </w:rPr>
        <w:t>(</w:t>
      </w:r>
      <w:r>
        <w:rPr>
          <w:rFonts w:cs="Times New Roman"/>
          <w:szCs w:val="21"/>
          <w:lang w:eastAsia="zh-CN"/>
        </w:rPr>
        <w:t>例如，废物直接填埋、焚烧而没有回收能源，等等</w:t>
      </w:r>
      <w:r>
        <w:rPr>
          <w:rFonts w:cs="Times New Roman"/>
          <w:szCs w:val="21"/>
          <w:lang w:eastAsia="zh-CN"/>
        </w:rPr>
        <w:t>)</w:t>
      </w:r>
      <w:r>
        <w:rPr>
          <w:rFonts w:cs="Times New Roman"/>
          <w:szCs w:val="21"/>
          <w:lang w:eastAsia="zh-CN"/>
        </w:rPr>
        <w:t>。</w:t>
      </w:r>
      <w:proofErr w:type="gramStart"/>
      <w:r>
        <w:rPr>
          <w:rFonts w:cs="Times New Roman"/>
          <w:szCs w:val="21"/>
          <w:lang w:eastAsia="zh-CN"/>
        </w:rPr>
        <w:t>)</w:t>
      </w:r>
      <w:r>
        <w:rPr>
          <w:rFonts w:cs="Times New Roman"/>
          <w:szCs w:val="21"/>
          <w:lang w:eastAsia="zh-CN"/>
        </w:rPr>
        <w:t>，</w:t>
      </w:r>
      <w:proofErr w:type="gramEnd"/>
      <w:r>
        <w:rPr>
          <w:rFonts w:cs="Times New Roman"/>
          <w:szCs w:val="21"/>
          <w:lang w:eastAsia="zh-CN"/>
        </w:rPr>
        <w:t>所有废物处理步骤都要建模，库存要完全分配给产生废物</w:t>
      </w:r>
      <w:r>
        <w:rPr>
          <w:rFonts w:cs="Times New Roman"/>
          <w:szCs w:val="21"/>
          <w:lang w:eastAsia="zh-CN"/>
        </w:rPr>
        <w:t>/</w:t>
      </w:r>
      <w:r>
        <w:rPr>
          <w:rFonts w:cs="Times New Roman"/>
          <w:szCs w:val="21"/>
          <w:lang w:eastAsia="zh-CN"/>
        </w:rPr>
        <w:t>报废产品的第一个系统。</w:t>
      </w:r>
    </w:p>
    <w:p w14:paraId="146D9728" w14:textId="77777777" w:rsidR="00D16BE9" w:rsidRDefault="00D16BE9">
      <w:pPr>
        <w:spacing w:line="300" w:lineRule="auto"/>
        <w:ind w:firstLine="420"/>
        <w:rPr>
          <w:rFonts w:eastAsia="宋体" w:cs="Times New Roman"/>
        </w:rPr>
        <w:sectPr w:rsidR="00D16BE9">
          <w:type w:val="continuous"/>
          <w:pgSz w:w="11910" w:h="16840"/>
          <w:pgMar w:top="1040" w:right="1160" w:bottom="1040" w:left="1120" w:header="835" w:footer="852" w:gutter="0"/>
          <w:cols w:space="720"/>
        </w:sectPr>
      </w:pPr>
    </w:p>
    <w:p w14:paraId="4B4C9493" w14:textId="77777777" w:rsidR="00D16BE9" w:rsidRDefault="00D16BE9">
      <w:pPr>
        <w:pStyle w:val="a8"/>
        <w:spacing w:line="300" w:lineRule="auto"/>
        <w:ind w:firstLineChars="200" w:firstLine="460"/>
        <w:rPr>
          <w:rFonts w:cs="Times New Roman"/>
          <w:sz w:val="23"/>
          <w:lang w:eastAsia="zh-CN"/>
        </w:rPr>
      </w:pPr>
    </w:p>
    <w:p w14:paraId="53ECAA56" w14:textId="77777777" w:rsidR="00D16BE9" w:rsidRDefault="00AC4FA2">
      <w:pPr>
        <w:pStyle w:val="a8"/>
        <w:spacing w:line="300" w:lineRule="auto"/>
        <w:ind w:firstLineChars="200" w:firstLine="420"/>
        <w:jc w:val="both"/>
        <w:rPr>
          <w:rFonts w:cs="Times New Roman"/>
          <w:szCs w:val="21"/>
          <w:lang w:eastAsia="zh-CN"/>
        </w:rPr>
      </w:pPr>
      <w:r>
        <w:rPr>
          <w:rFonts w:cs="Times New Roman"/>
          <w:szCs w:val="21"/>
          <w:lang w:eastAsia="zh-CN"/>
        </w:rPr>
        <w:t>-</w:t>
      </w:r>
      <w:r>
        <w:rPr>
          <w:rFonts w:cs="Times New Roman"/>
          <w:szCs w:val="21"/>
          <w:lang w:eastAsia="zh-CN"/>
        </w:rPr>
        <w:t>在废物处理过程中产生了有价值的产品的情况下</w:t>
      </w:r>
      <w:r>
        <w:rPr>
          <w:rFonts w:cs="Times New Roman"/>
          <w:szCs w:val="21"/>
          <w:lang w:eastAsia="zh-CN"/>
        </w:rPr>
        <w:t>(</w:t>
      </w:r>
      <w:r>
        <w:rPr>
          <w:rFonts w:cs="Times New Roman"/>
          <w:szCs w:val="21"/>
          <w:lang w:eastAsia="zh-CN"/>
        </w:rPr>
        <w:t>例如，废物焚烧产生的电力或经过一些额外的清洁和处理步骤后的次级产品等</w:t>
      </w:r>
      <w:r>
        <w:rPr>
          <w:rFonts w:cs="Times New Roman"/>
          <w:szCs w:val="21"/>
          <w:lang w:eastAsia="zh-CN"/>
        </w:rPr>
        <w:t>)</w:t>
      </w:r>
      <w:r>
        <w:rPr>
          <w:rFonts w:cs="Times New Roman"/>
          <w:szCs w:val="21"/>
          <w:lang w:eastAsia="zh-CN"/>
        </w:rPr>
        <w:t>。</w:t>
      </w:r>
      <w:proofErr w:type="gramStart"/>
      <w:r>
        <w:rPr>
          <w:rFonts w:cs="Times New Roman"/>
          <w:szCs w:val="21"/>
          <w:lang w:eastAsia="zh-CN"/>
        </w:rPr>
        <w:t>)</w:t>
      </w:r>
      <w:r>
        <w:rPr>
          <w:rFonts w:cs="Times New Roman"/>
          <w:szCs w:val="21"/>
          <w:lang w:eastAsia="zh-CN"/>
        </w:rPr>
        <w:t>，</w:t>
      </w:r>
      <w:proofErr w:type="gramEnd"/>
      <w:r>
        <w:rPr>
          <w:rFonts w:cs="Times New Roman"/>
          <w:szCs w:val="21"/>
          <w:lang w:eastAsia="zh-CN"/>
        </w:rPr>
        <w:t>该次级商品是第一系统的副产品，并且将应用分配。这就引出了一个问题，这个次级品到底要背哪个包袱。</w:t>
      </w:r>
    </w:p>
    <w:p w14:paraId="394F8467" w14:textId="77777777" w:rsidR="00D16BE9" w:rsidRDefault="00AC4FA2">
      <w:pPr>
        <w:pStyle w:val="a8"/>
        <w:spacing w:line="300" w:lineRule="auto"/>
        <w:ind w:firstLineChars="200" w:firstLine="420"/>
        <w:jc w:val="both"/>
        <w:rPr>
          <w:rFonts w:cs="Times New Roman"/>
          <w:szCs w:val="21"/>
          <w:lang w:eastAsia="zh-CN"/>
        </w:rPr>
      </w:pPr>
      <w:r>
        <w:rPr>
          <w:rFonts w:cs="Times New Roman"/>
          <w:szCs w:val="21"/>
          <w:lang w:eastAsia="zh-CN"/>
        </w:rPr>
        <w:t>有人认为，在经过处理的废物</w:t>
      </w:r>
      <w:r>
        <w:rPr>
          <w:rFonts w:cs="Times New Roman"/>
          <w:szCs w:val="21"/>
          <w:lang w:eastAsia="zh-CN"/>
        </w:rPr>
        <w:t>/</w:t>
      </w:r>
      <w:r>
        <w:rPr>
          <w:rFonts w:cs="Times New Roman"/>
          <w:szCs w:val="21"/>
          <w:lang w:eastAsia="zh-CN"/>
        </w:rPr>
        <w:t>报废产品实现</w:t>
      </w:r>
      <w:proofErr w:type="gramStart"/>
      <w:r>
        <w:rPr>
          <w:rFonts w:cs="Times New Roman"/>
          <w:szCs w:val="21"/>
          <w:lang w:eastAsia="zh-CN"/>
        </w:rPr>
        <w:t>零市场</w:t>
      </w:r>
      <w:proofErr w:type="gramEnd"/>
      <w:r>
        <w:rPr>
          <w:rFonts w:cs="Times New Roman"/>
          <w:szCs w:val="21"/>
          <w:lang w:eastAsia="zh-CN"/>
        </w:rPr>
        <w:t>价值之前，所有必要的处理工艺都属于第一个系统的责任范围</w:t>
      </w:r>
      <w:r>
        <w:rPr>
          <w:rFonts w:cs="Times New Roman"/>
          <w:szCs w:val="21"/>
          <w:lang w:eastAsia="zh-CN"/>
        </w:rPr>
        <w:t>(</w:t>
      </w:r>
      <w:r>
        <w:rPr>
          <w:rFonts w:cs="Times New Roman"/>
          <w:szCs w:val="21"/>
          <w:lang w:eastAsia="zh-CN"/>
        </w:rPr>
        <w:t>即</w:t>
      </w:r>
      <w:r>
        <w:rPr>
          <w:rFonts w:cs="Times New Roman"/>
          <w:szCs w:val="21"/>
          <w:lang w:eastAsia="zh-CN"/>
        </w:rPr>
        <w:t>P1</w:t>
      </w:r>
      <w:r>
        <w:rPr>
          <w:rFonts w:cs="Times New Roman"/>
          <w:szCs w:val="21"/>
          <w:lang w:eastAsia="zh-CN"/>
        </w:rPr>
        <w:t>至</w:t>
      </w:r>
      <w:r>
        <w:rPr>
          <w:rFonts w:cs="Times New Roman"/>
          <w:szCs w:val="21"/>
          <w:lang w:eastAsia="zh-CN"/>
        </w:rPr>
        <w:t>Pn-1</w:t>
      </w:r>
      <w:r>
        <w:rPr>
          <w:rFonts w:cs="Times New Roman"/>
          <w:szCs w:val="21"/>
          <w:lang w:eastAsia="zh-CN"/>
        </w:rPr>
        <w:t>的工艺步骤</w:t>
      </w:r>
      <w:r>
        <w:rPr>
          <w:rFonts w:cs="Times New Roman"/>
          <w:szCs w:val="21"/>
          <w:lang w:eastAsia="zh-CN"/>
        </w:rPr>
        <w:t>)</w:t>
      </w:r>
      <w:hyperlink w:anchor="_bookmark26" w:history="1">
        <w:r>
          <w:rPr>
            <w:rFonts w:cs="Times New Roman"/>
            <w:szCs w:val="21"/>
            <w:lang w:eastAsia="zh-CN"/>
          </w:rPr>
          <w:t>Figure 33</w:t>
        </w:r>
      </w:hyperlink>
      <w:r>
        <w:rPr>
          <w:rFonts w:cs="Times New Roman"/>
          <w:szCs w:val="21"/>
          <w:lang w:eastAsia="zh-CN"/>
        </w:rPr>
        <w:t>).</w:t>
      </w:r>
      <w:r>
        <w:rPr>
          <w:rFonts w:cs="Times New Roman"/>
          <w:szCs w:val="21"/>
          <w:lang w:eastAsia="zh-CN"/>
        </w:rPr>
        <w:t>这是因为废物或报废产品是由第一个系统产生的，而废物本身不会带来任何处理负担。此外，将所有之前的废物处理过程归因于最终生产的次级产品</w:t>
      </w:r>
      <w:r>
        <w:rPr>
          <w:rFonts w:cs="Times New Roman"/>
          <w:szCs w:val="21"/>
          <w:lang w:eastAsia="zh-CN"/>
        </w:rPr>
        <w:t>233</w:t>
      </w:r>
      <w:r>
        <w:rPr>
          <w:rFonts w:cs="Times New Roman"/>
          <w:szCs w:val="21"/>
          <w:lang w:eastAsia="zh-CN"/>
        </w:rPr>
        <w:t>被认为是不恰当的。</w:t>
      </w:r>
    </w:p>
    <w:p w14:paraId="3A97311F" w14:textId="77777777" w:rsidR="00D16BE9" w:rsidRDefault="00AC4FA2">
      <w:pPr>
        <w:pStyle w:val="a8"/>
        <w:spacing w:line="300" w:lineRule="auto"/>
        <w:ind w:firstLineChars="200" w:firstLine="420"/>
        <w:jc w:val="both"/>
        <w:rPr>
          <w:rFonts w:cs="Times New Roman"/>
          <w:szCs w:val="21"/>
          <w:lang w:eastAsia="zh-CN"/>
        </w:rPr>
      </w:pPr>
      <w:r>
        <w:rPr>
          <w:rFonts w:cs="Times New Roman"/>
          <w:szCs w:val="21"/>
          <w:lang w:eastAsia="zh-CN"/>
        </w:rPr>
        <w:t>因此，只有在生产有价值的次级商品</w:t>
      </w:r>
      <w:r>
        <w:rPr>
          <w:rFonts w:cs="Times New Roman"/>
          <w:szCs w:val="21"/>
          <w:lang w:eastAsia="zh-CN"/>
        </w:rPr>
        <w:t>(</w:t>
      </w:r>
      <w:proofErr w:type="spellStart"/>
      <w:r>
        <w:rPr>
          <w:rFonts w:cs="Times New Roman"/>
          <w:szCs w:val="21"/>
          <w:lang w:eastAsia="zh-CN"/>
        </w:rPr>
        <w:t>Pn</w:t>
      </w:r>
      <w:proofErr w:type="spellEnd"/>
      <w:r>
        <w:rPr>
          <w:rFonts w:cs="Times New Roman"/>
          <w:szCs w:val="21"/>
          <w:lang w:eastAsia="zh-CN"/>
        </w:rPr>
        <w:t>)</w:t>
      </w:r>
      <w:r>
        <w:rPr>
          <w:rFonts w:cs="Times New Roman"/>
          <w:szCs w:val="21"/>
          <w:lang w:eastAsia="zh-CN"/>
        </w:rPr>
        <w:t>的过程步骤中，才有可能将</w:t>
      </w:r>
      <w:proofErr w:type="gramStart"/>
      <w:r>
        <w:rPr>
          <w:rFonts w:cs="Times New Roman"/>
          <w:szCs w:val="21"/>
          <w:lang w:eastAsia="zh-CN"/>
        </w:rPr>
        <w:t>负担分</w:t>
      </w:r>
      <w:proofErr w:type="gramEnd"/>
      <w:r>
        <w:rPr>
          <w:rFonts w:cs="Times New Roman"/>
          <w:szCs w:val="21"/>
          <w:lang w:eastAsia="zh-CN"/>
        </w:rPr>
        <w:t>配给次级商品。</w:t>
      </w:r>
    </w:p>
    <w:p w14:paraId="55443399" w14:textId="77777777" w:rsidR="00D16BE9" w:rsidRDefault="00AC4FA2">
      <w:pPr>
        <w:pStyle w:val="a8"/>
        <w:spacing w:line="300" w:lineRule="auto"/>
        <w:ind w:firstLineChars="200" w:firstLine="420"/>
        <w:jc w:val="both"/>
        <w:rPr>
          <w:rFonts w:cs="Times New Roman"/>
          <w:szCs w:val="21"/>
          <w:lang w:eastAsia="zh-CN"/>
        </w:rPr>
      </w:pPr>
      <w:r>
        <w:rPr>
          <w:rFonts w:cs="Times New Roman"/>
          <w:szCs w:val="21"/>
          <w:lang w:eastAsia="zh-CN"/>
        </w:rPr>
        <w:t>应采用以下程序</w:t>
      </w:r>
      <w:r>
        <w:rPr>
          <w:rFonts w:cs="Times New Roman"/>
          <w:szCs w:val="21"/>
          <w:lang w:eastAsia="zh-CN"/>
        </w:rPr>
        <w:t>:</w:t>
      </w:r>
    </w:p>
    <w:p w14:paraId="347C5D68" w14:textId="77777777" w:rsidR="00D16BE9" w:rsidRDefault="00AC4FA2">
      <w:pPr>
        <w:pStyle w:val="a8"/>
        <w:spacing w:line="300" w:lineRule="auto"/>
        <w:ind w:firstLineChars="200" w:firstLine="420"/>
        <w:jc w:val="both"/>
        <w:rPr>
          <w:rFonts w:cs="Times New Roman"/>
          <w:szCs w:val="21"/>
          <w:lang w:eastAsia="zh-CN"/>
        </w:rPr>
      </w:pPr>
      <w:r>
        <w:rPr>
          <w:rFonts w:cs="Times New Roman"/>
          <w:szCs w:val="21"/>
          <w:lang w:eastAsia="zh-CN"/>
        </w:rPr>
        <w:t>首先对废物</w:t>
      </w:r>
      <w:r>
        <w:rPr>
          <w:rFonts w:cs="Times New Roman"/>
          <w:szCs w:val="21"/>
          <w:lang w:eastAsia="zh-CN"/>
        </w:rPr>
        <w:t>/</w:t>
      </w:r>
      <w:r>
        <w:rPr>
          <w:rFonts w:cs="Times New Roman"/>
          <w:szCs w:val="21"/>
          <w:lang w:eastAsia="zh-CN"/>
        </w:rPr>
        <w:t>报废管理</w:t>
      </w:r>
      <w:r>
        <w:rPr>
          <w:rFonts w:cs="Times New Roman"/>
          <w:szCs w:val="21"/>
          <w:lang w:eastAsia="zh-CN"/>
        </w:rPr>
        <w:t>/</w:t>
      </w:r>
      <w:r>
        <w:rPr>
          <w:rFonts w:cs="Times New Roman"/>
          <w:szCs w:val="21"/>
          <w:lang w:eastAsia="zh-CN"/>
        </w:rPr>
        <w:t>处理流程进行建模，直到处理后的废物越过</w:t>
      </w:r>
      <w:r>
        <w:rPr>
          <w:rFonts w:cs="Times New Roman"/>
          <w:szCs w:val="21"/>
          <w:lang w:eastAsia="zh-CN"/>
        </w:rPr>
        <w:t>“</w:t>
      </w:r>
      <w:r>
        <w:rPr>
          <w:rFonts w:cs="Times New Roman"/>
          <w:szCs w:val="21"/>
          <w:lang w:eastAsia="zh-CN"/>
        </w:rPr>
        <w:t>零市场价值</w:t>
      </w:r>
      <w:r>
        <w:rPr>
          <w:rFonts w:cs="Times New Roman"/>
          <w:szCs w:val="21"/>
          <w:lang w:eastAsia="zh-CN"/>
        </w:rPr>
        <w:t>”</w:t>
      </w:r>
      <w:r>
        <w:rPr>
          <w:rFonts w:cs="Times New Roman"/>
          <w:szCs w:val="21"/>
          <w:lang w:eastAsia="zh-CN"/>
        </w:rPr>
        <w:t>边界</w:t>
      </w:r>
      <w:r>
        <w:rPr>
          <w:rFonts w:cs="Times New Roman"/>
          <w:szCs w:val="21"/>
          <w:lang w:eastAsia="zh-CN"/>
        </w:rPr>
        <w:t>(</w:t>
      </w:r>
      <w:r>
        <w:rPr>
          <w:rFonts w:cs="Times New Roman"/>
          <w:szCs w:val="21"/>
          <w:lang w:eastAsia="zh-CN"/>
        </w:rPr>
        <w:t>参见</w:t>
      </w:r>
      <w:r w:rsidR="00000000">
        <w:fldChar w:fldCharType="begin"/>
      </w:r>
      <w:r w:rsidR="00000000">
        <w:rPr>
          <w:lang w:eastAsia="zh-CN"/>
        </w:rPr>
        <w:instrText>HYPERLINK \l "_bookmark26"</w:instrText>
      </w:r>
      <w:r w:rsidR="00000000">
        <w:fldChar w:fldCharType="separate"/>
      </w:r>
      <w:r>
        <w:rPr>
          <w:rFonts w:cs="Times New Roman"/>
          <w:szCs w:val="21"/>
          <w:lang w:eastAsia="zh-CN"/>
        </w:rPr>
        <w:t>Figure 33</w:t>
      </w:r>
      <w:r w:rsidR="00000000">
        <w:rPr>
          <w:rFonts w:cs="Times New Roman"/>
          <w:szCs w:val="21"/>
          <w:lang w:eastAsia="zh-CN"/>
        </w:rPr>
        <w:fldChar w:fldCharType="end"/>
      </w:r>
      <w:r>
        <w:rPr>
          <w:rFonts w:cs="Times New Roman"/>
          <w:szCs w:val="21"/>
          <w:lang w:eastAsia="zh-CN"/>
        </w:rPr>
        <w:t>).</w:t>
      </w:r>
      <w:r>
        <w:rPr>
          <w:rFonts w:cs="Times New Roman"/>
          <w:szCs w:val="21"/>
          <w:lang w:eastAsia="zh-CN"/>
        </w:rPr>
        <w:t>随后，两步分配程序将应用于该流程步骤。</w:t>
      </w:r>
    </w:p>
    <w:p w14:paraId="22183D0B" w14:textId="77777777" w:rsidR="00D16BE9" w:rsidRDefault="00AC4FA2">
      <w:pPr>
        <w:pStyle w:val="a8"/>
        <w:spacing w:line="300" w:lineRule="auto"/>
        <w:ind w:firstLineChars="200" w:firstLine="420"/>
        <w:jc w:val="center"/>
        <w:rPr>
          <w:rFonts w:cs="Times New Roman"/>
          <w:lang w:eastAsia="zh-CN"/>
        </w:rPr>
      </w:pPr>
      <w:r>
        <w:rPr>
          <w:rFonts w:cs="Times New Roman"/>
          <w:noProof/>
        </w:rPr>
        <w:drawing>
          <wp:inline distT="0" distB="0" distL="0" distR="0" wp14:anchorId="4CE3A28C" wp14:editId="53DFBB96">
            <wp:extent cx="6115050" cy="1769745"/>
            <wp:effectExtent l="0" t="0" r="6350" b="8255"/>
            <wp:docPr id="815" name="图片 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 name="图片 815"/>
                    <pic:cNvPicPr>
                      <a:picLocks noChangeAspect="1"/>
                    </pic:cNvPicPr>
                  </pic:nvPicPr>
                  <pic:blipFill>
                    <a:blip r:embed="rId157"/>
                    <a:stretch>
                      <a:fillRect/>
                    </a:stretch>
                  </pic:blipFill>
                  <pic:spPr>
                    <a:xfrm>
                      <a:off x="0" y="0"/>
                      <a:ext cx="6115050" cy="1769745"/>
                    </a:xfrm>
                    <a:prstGeom prst="rect">
                      <a:avLst/>
                    </a:prstGeom>
                  </pic:spPr>
                </pic:pic>
              </a:graphicData>
            </a:graphic>
          </wp:inline>
        </w:drawing>
      </w:r>
    </w:p>
    <w:p w14:paraId="16EA95CE" w14:textId="77777777" w:rsidR="00D16BE9" w:rsidRDefault="00D16BE9">
      <w:pPr>
        <w:pStyle w:val="a8"/>
        <w:spacing w:line="300" w:lineRule="auto"/>
        <w:ind w:firstLineChars="200" w:firstLine="60"/>
        <w:rPr>
          <w:rFonts w:cs="Times New Roman"/>
          <w:sz w:val="3"/>
          <w:lang w:eastAsia="zh-CN"/>
        </w:rPr>
      </w:pPr>
    </w:p>
    <w:p w14:paraId="4081CC43" w14:textId="77777777" w:rsidR="00D16BE9" w:rsidRDefault="00AC4FA2">
      <w:pPr>
        <w:spacing w:line="300" w:lineRule="auto"/>
        <w:ind w:firstLine="402"/>
        <w:rPr>
          <w:rFonts w:eastAsia="宋体" w:cs="Times New Roman"/>
          <w:b/>
          <w:sz w:val="20"/>
        </w:rPr>
      </w:pPr>
      <w:bookmarkStart w:id="191" w:name="_bookmark26"/>
      <w:bookmarkEnd w:id="191"/>
      <w:r>
        <w:rPr>
          <w:rFonts w:eastAsia="宋体" w:cs="Times New Roman"/>
          <w:b/>
          <w:sz w:val="20"/>
        </w:rPr>
        <w:t>图</w:t>
      </w:r>
      <w:r>
        <w:rPr>
          <w:rFonts w:eastAsia="宋体" w:cs="Times New Roman"/>
          <w:b/>
          <w:sz w:val="20"/>
        </w:rPr>
        <w:t>33</w:t>
      </w:r>
      <w:r>
        <w:rPr>
          <w:rFonts w:eastAsia="宋体" w:cs="Times New Roman"/>
          <w:b/>
          <w:sz w:val="20"/>
        </w:rPr>
        <w:t>如果管理</w:t>
      </w:r>
      <w:r>
        <w:rPr>
          <w:rFonts w:eastAsia="宋体" w:cs="Times New Roman"/>
          <w:b/>
          <w:sz w:val="20"/>
        </w:rPr>
        <w:t>/</w:t>
      </w:r>
      <w:r>
        <w:rPr>
          <w:rFonts w:eastAsia="宋体" w:cs="Times New Roman"/>
          <w:b/>
          <w:sz w:val="20"/>
        </w:rPr>
        <w:t>处理过程产生任何有价值的产品</w:t>
      </w:r>
      <w:r>
        <w:rPr>
          <w:rFonts w:eastAsia="宋体" w:cs="Times New Roman"/>
          <w:b/>
          <w:sz w:val="20"/>
        </w:rPr>
        <w:t>(</w:t>
      </w:r>
      <w:r>
        <w:rPr>
          <w:rFonts w:eastAsia="宋体" w:cs="Times New Roman"/>
          <w:b/>
          <w:sz w:val="20"/>
        </w:rPr>
        <w:t>次级产品</w:t>
      </w:r>
      <w:r>
        <w:rPr>
          <w:rFonts w:eastAsia="宋体" w:cs="Times New Roman"/>
          <w:b/>
          <w:sz w:val="20"/>
        </w:rPr>
        <w:t>)</w:t>
      </w:r>
      <w:r>
        <w:rPr>
          <w:rFonts w:eastAsia="宋体" w:cs="Times New Roman"/>
          <w:b/>
          <w:sz w:val="20"/>
        </w:rPr>
        <w:t>，废物</w:t>
      </w:r>
      <w:r>
        <w:rPr>
          <w:rFonts w:eastAsia="宋体" w:cs="Times New Roman"/>
          <w:b/>
          <w:sz w:val="20"/>
        </w:rPr>
        <w:t>/</w:t>
      </w:r>
      <w:r>
        <w:rPr>
          <w:rFonts w:eastAsia="宋体" w:cs="Times New Roman"/>
          <w:b/>
          <w:sz w:val="20"/>
        </w:rPr>
        <w:t>报废产品的分配</w:t>
      </w:r>
      <w:r>
        <w:rPr>
          <w:rFonts w:eastAsia="宋体" w:cs="Times New Roman"/>
          <w:b/>
          <w:sz w:val="20"/>
        </w:rPr>
        <w:t>:</w:t>
      </w:r>
      <w:r>
        <w:rPr>
          <w:rFonts w:eastAsia="宋体" w:cs="Times New Roman"/>
          <w:b/>
          <w:sz w:val="20"/>
        </w:rPr>
        <w:t>除了真正联合过程的产品和次级产品的分配之外，废物跨越</w:t>
      </w:r>
      <w:proofErr w:type="gramStart"/>
      <w:r>
        <w:rPr>
          <w:rFonts w:eastAsia="宋体" w:cs="Times New Roman"/>
          <w:b/>
          <w:sz w:val="20"/>
        </w:rPr>
        <w:t>零市场</w:t>
      </w:r>
      <w:proofErr w:type="gramEnd"/>
      <w:r>
        <w:rPr>
          <w:rFonts w:eastAsia="宋体" w:cs="Times New Roman"/>
          <w:b/>
          <w:sz w:val="20"/>
        </w:rPr>
        <w:t>价值边界</w:t>
      </w:r>
      <w:r>
        <w:rPr>
          <w:rFonts w:eastAsia="宋体" w:cs="Times New Roman"/>
          <w:b/>
          <w:sz w:val="20"/>
        </w:rPr>
        <w:t>(MV &lt; 0</w:t>
      </w:r>
      <w:r>
        <w:rPr>
          <w:rFonts w:eastAsia="宋体" w:cs="Times New Roman"/>
          <w:b/>
          <w:sz w:val="20"/>
        </w:rPr>
        <w:t>到</w:t>
      </w:r>
      <w:r>
        <w:rPr>
          <w:rFonts w:eastAsia="宋体" w:cs="Times New Roman"/>
          <w:b/>
          <w:sz w:val="20"/>
        </w:rPr>
        <w:t xml:space="preserve">MV </w:t>
      </w:r>
      <w:r>
        <w:rPr>
          <w:rFonts w:eastAsia="宋体" w:cs="Times New Roman"/>
          <w:b/>
          <w:noProof/>
          <w:position w:val="-3"/>
          <w:sz w:val="20"/>
        </w:rPr>
        <w:drawing>
          <wp:inline distT="0" distB="0" distL="0" distR="0" wp14:anchorId="492C4474" wp14:editId="424B039C">
            <wp:extent cx="141605" cy="156210"/>
            <wp:effectExtent l="0" t="0" r="0" b="10160"/>
            <wp:docPr id="229" name="image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image67.png"/>
                    <pic:cNvPicPr>
                      <a:picLocks noChangeAspect="1"/>
                    </pic:cNvPicPr>
                  </pic:nvPicPr>
                  <pic:blipFill>
                    <a:blip r:embed="rId158" cstate="print"/>
                    <a:stretch>
                      <a:fillRect/>
                    </a:stretch>
                  </pic:blipFill>
                  <pic:spPr>
                    <a:xfrm>
                      <a:off x="0" y="0"/>
                      <a:ext cx="141732" cy="156210"/>
                    </a:xfrm>
                    <a:prstGeom prst="rect">
                      <a:avLst/>
                    </a:prstGeom>
                  </pic:spPr>
                </pic:pic>
              </a:graphicData>
            </a:graphic>
          </wp:inline>
        </w:drawing>
      </w:r>
      <w:r>
        <w:rPr>
          <w:rFonts w:eastAsia="宋体" w:cs="Times New Roman"/>
          <w:b/>
          <w:sz w:val="20"/>
        </w:rPr>
        <w:t>0)</w:t>
      </w:r>
      <w:r>
        <w:rPr>
          <w:rFonts w:eastAsia="宋体" w:cs="Times New Roman"/>
          <w:b/>
          <w:sz w:val="20"/>
        </w:rPr>
        <w:t>的处理过程步骤</w:t>
      </w:r>
      <w:proofErr w:type="spellStart"/>
      <w:r>
        <w:rPr>
          <w:rFonts w:eastAsia="宋体" w:cs="Times New Roman"/>
          <w:b/>
          <w:sz w:val="20"/>
        </w:rPr>
        <w:t>Pn</w:t>
      </w:r>
      <w:proofErr w:type="spellEnd"/>
      <w:r>
        <w:rPr>
          <w:rFonts w:eastAsia="宋体" w:cs="Times New Roman"/>
          <w:b/>
          <w:sz w:val="20"/>
        </w:rPr>
        <w:t>的库存将在两个生命周期之间分配</w:t>
      </w:r>
      <w:r>
        <w:rPr>
          <w:rFonts w:eastAsia="宋体" w:cs="Times New Roman"/>
          <w:b/>
          <w:sz w:val="20"/>
        </w:rPr>
        <w:t>:</w:t>
      </w:r>
      <w:r>
        <w:rPr>
          <w:rFonts w:eastAsia="宋体" w:cs="Times New Roman"/>
          <w:b/>
          <w:sz w:val="20"/>
        </w:rPr>
        <w:t>圈出的排放、废物和产品</w:t>
      </w:r>
      <w:r>
        <w:rPr>
          <w:rFonts w:eastAsia="宋体" w:cs="Times New Roman"/>
          <w:b/>
          <w:sz w:val="20"/>
        </w:rPr>
        <w:t>/</w:t>
      </w:r>
      <w:r>
        <w:rPr>
          <w:rFonts w:eastAsia="宋体" w:cs="Times New Roman"/>
          <w:b/>
          <w:sz w:val="20"/>
        </w:rPr>
        <w:t>消耗品将在预处理废物</w:t>
      </w:r>
      <w:r>
        <w:rPr>
          <w:rFonts w:eastAsia="宋体" w:cs="Times New Roman"/>
          <w:b/>
          <w:sz w:val="20"/>
        </w:rPr>
        <w:t>/</w:t>
      </w:r>
      <w:r>
        <w:rPr>
          <w:rFonts w:eastAsia="宋体" w:cs="Times New Roman"/>
          <w:b/>
          <w:sz w:val="20"/>
        </w:rPr>
        <w:t>报废产品</w:t>
      </w:r>
      <w:r>
        <w:rPr>
          <w:rFonts w:eastAsia="宋体" w:cs="Times New Roman"/>
          <w:b/>
          <w:sz w:val="20"/>
        </w:rPr>
        <w:t>(</w:t>
      </w:r>
      <w:r>
        <w:rPr>
          <w:rFonts w:eastAsia="宋体" w:cs="Times New Roman"/>
          <w:b/>
          <w:sz w:val="20"/>
        </w:rPr>
        <w:t>即第一个系统</w:t>
      </w:r>
      <w:r>
        <w:rPr>
          <w:rFonts w:eastAsia="宋体" w:cs="Times New Roman"/>
          <w:b/>
          <w:sz w:val="20"/>
        </w:rPr>
        <w:t>)</w:t>
      </w:r>
      <w:r>
        <w:rPr>
          <w:rFonts w:eastAsia="宋体" w:cs="Times New Roman"/>
          <w:b/>
          <w:sz w:val="20"/>
        </w:rPr>
        <w:t>和次级产品</w:t>
      </w:r>
      <w:r>
        <w:rPr>
          <w:rFonts w:eastAsia="宋体" w:cs="Times New Roman"/>
          <w:b/>
          <w:sz w:val="20"/>
        </w:rPr>
        <w:t>(</w:t>
      </w:r>
      <w:r>
        <w:rPr>
          <w:rFonts w:eastAsia="宋体" w:cs="Times New Roman"/>
          <w:b/>
          <w:sz w:val="20"/>
        </w:rPr>
        <w:t>即第二个系统</w:t>
      </w:r>
      <w:r>
        <w:rPr>
          <w:rFonts w:eastAsia="宋体" w:cs="Times New Roman"/>
          <w:b/>
          <w:sz w:val="20"/>
        </w:rPr>
        <w:t>)</w:t>
      </w:r>
      <w:r>
        <w:rPr>
          <w:rFonts w:eastAsia="宋体" w:cs="Times New Roman"/>
          <w:b/>
          <w:sz w:val="20"/>
        </w:rPr>
        <w:t>之间共享详情见正文。</w:t>
      </w:r>
    </w:p>
    <w:p w14:paraId="4E860AAB" w14:textId="77777777" w:rsidR="00D16BE9" w:rsidRDefault="00D16BE9">
      <w:pPr>
        <w:pStyle w:val="a8"/>
        <w:spacing w:line="300" w:lineRule="auto"/>
        <w:ind w:firstLineChars="200" w:firstLine="402"/>
        <w:rPr>
          <w:rFonts w:cs="Times New Roman"/>
          <w:b/>
          <w:sz w:val="20"/>
          <w:lang w:eastAsia="zh-CN"/>
        </w:rPr>
      </w:pPr>
    </w:p>
    <w:p w14:paraId="07542448" w14:textId="77777777" w:rsidR="00D16BE9" w:rsidRDefault="00AC4FA2">
      <w:pPr>
        <w:pStyle w:val="a8"/>
        <w:spacing w:line="300" w:lineRule="auto"/>
        <w:ind w:firstLineChars="200" w:firstLine="420"/>
        <w:jc w:val="both"/>
        <w:rPr>
          <w:rFonts w:cs="Times New Roman"/>
          <w:szCs w:val="21"/>
          <w:lang w:eastAsia="zh-CN"/>
        </w:rPr>
      </w:pPr>
      <w:r>
        <w:rPr>
          <w:rFonts w:cs="Times New Roman"/>
          <w:szCs w:val="21"/>
          <w:lang w:eastAsia="zh-CN"/>
        </w:rPr>
        <w:t>请注意，对于</w:t>
      </w:r>
      <w:r>
        <w:rPr>
          <w:rFonts w:cs="Times New Roman"/>
          <w:szCs w:val="21"/>
          <w:lang w:eastAsia="zh-CN"/>
        </w:rPr>
        <w:t>“</w:t>
      </w:r>
      <w:r>
        <w:rPr>
          <w:rFonts w:cs="Times New Roman"/>
          <w:szCs w:val="21"/>
          <w:lang w:eastAsia="zh-CN"/>
        </w:rPr>
        <w:t>市场价格低于零</w:t>
      </w:r>
      <w:r>
        <w:rPr>
          <w:rFonts w:cs="Times New Roman"/>
          <w:szCs w:val="21"/>
          <w:lang w:eastAsia="zh-CN"/>
        </w:rPr>
        <w:t>”</w:t>
      </w:r>
      <w:r>
        <w:rPr>
          <w:rFonts w:cs="Times New Roman"/>
          <w:szCs w:val="21"/>
          <w:lang w:eastAsia="zh-CN"/>
        </w:rPr>
        <w:t>的情况，要进行双重分配</w:t>
      </w:r>
      <w:r>
        <w:rPr>
          <w:rFonts w:cs="Times New Roman"/>
          <w:szCs w:val="21"/>
          <w:lang w:eastAsia="zh-CN"/>
        </w:rPr>
        <w:t>:</w:t>
      </w:r>
      <w:r>
        <w:rPr>
          <w:rFonts w:cs="Times New Roman"/>
          <w:szCs w:val="21"/>
          <w:lang w:eastAsia="zh-CN"/>
        </w:rPr>
        <w:t>首先是在真正联合过程的共同产品之间</w:t>
      </w:r>
      <w:r>
        <w:rPr>
          <w:rFonts w:cs="Times New Roman"/>
          <w:szCs w:val="21"/>
          <w:lang w:eastAsia="zh-CN"/>
        </w:rPr>
        <w:t>(</w:t>
      </w:r>
      <w:r>
        <w:rPr>
          <w:rFonts w:cs="Times New Roman"/>
          <w:szCs w:val="21"/>
          <w:lang w:eastAsia="zh-CN"/>
        </w:rPr>
        <w:t>即与次级产品大致相当的初级产品</w:t>
      </w:r>
      <w:r>
        <w:rPr>
          <w:rFonts w:cs="Times New Roman"/>
          <w:szCs w:val="21"/>
          <w:lang w:eastAsia="zh-CN"/>
        </w:rPr>
        <w:t>)</w:t>
      </w:r>
      <w:r>
        <w:rPr>
          <w:rFonts w:cs="Times New Roman"/>
          <w:szCs w:val="21"/>
          <w:lang w:eastAsia="zh-CN"/>
        </w:rPr>
        <w:t>，一如既往。其次，除此之外，在进入第一和第二生命周期边界的工艺</w:t>
      </w:r>
      <w:proofErr w:type="spellStart"/>
      <w:r>
        <w:rPr>
          <w:rFonts w:cs="Times New Roman"/>
          <w:szCs w:val="21"/>
          <w:lang w:eastAsia="zh-CN"/>
        </w:rPr>
        <w:t>Pn</w:t>
      </w:r>
      <w:proofErr w:type="spellEnd"/>
      <w:r>
        <w:rPr>
          <w:rFonts w:cs="Times New Roman"/>
          <w:szCs w:val="21"/>
          <w:lang w:eastAsia="zh-CN"/>
        </w:rPr>
        <w:t>的预处理废物</w:t>
      </w:r>
      <w:r>
        <w:rPr>
          <w:rFonts w:cs="Times New Roman"/>
          <w:szCs w:val="21"/>
          <w:lang w:eastAsia="zh-CN"/>
        </w:rPr>
        <w:t>/</w:t>
      </w:r>
      <w:r>
        <w:rPr>
          <w:rFonts w:cs="Times New Roman"/>
          <w:szCs w:val="21"/>
          <w:lang w:eastAsia="zh-CN"/>
        </w:rPr>
        <w:t>报废产品和离开它的二次产品之间</w:t>
      </w:r>
      <w:r>
        <w:rPr>
          <w:rFonts w:cs="Times New Roman"/>
          <w:szCs w:val="21"/>
          <w:lang w:eastAsia="zh-CN"/>
        </w:rPr>
        <w:t>(</w:t>
      </w:r>
      <w:r>
        <w:rPr>
          <w:rFonts w:cs="Times New Roman"/>
          <w:szCs w:val="21"/>
          <w:lang w:eastAsia="zh-CN"/>
        </w:rPr>
        <w:t>见</w:t>
      </w:r>
      <w:r w:rsidR="00000000">
        <w:fldChar w:fldCharType="begin"/>
      </w:r>
      <w:r w:rsidR="00000000">
        <w:rPr>
          <w:lang w:eastAsia="zh-CN"/>
        </w:rPr>
        <w:instrText>HYPERLINK \l "_bookmark26"</w:instrText>
      </w:r>
      <w:r w:rsidR="00000000">
        <w:fldChar w:fldCharType="separate"/>
      </w:r>
      <w:r>
        <w:rPr>
          <w:rFonts w:cs="Times New Roman"/>
          <w:szCs w:val="21"/>
          <w:lang w:eastAsia="zh-CN"/>
        </w:rPr>
        <w:t>Figure 33</w:t>
      </w:r>
      <w:r w:rsidR="00000000">
        <w:rPr>
          <w:rFonts w:cs="Times New Roman"/>
          <w:szCs w:val="21"/>
          <w:lang w:eastAsia="zh-CN"/>
        </w:rPr>
        <w:fldChar w:fldCharType="end"/>
      </w:r>
      <w:r>
        <w:rPr>
          <w:rFonts w:cs="Times New Roman"/>
          <w:szCs w:val="21"/>
          <w:lang w:eastAsia="zh-CN"/>
        </w:rPr>
        <w:t>).</w:t>
      </w:r>
    </w:p>
    <w:p w14:paraId="42008FAF" w14:textId="77777777" w:rsidR="00D16BE9" w:rsidRDefault="00AC4FA2">
      <w:pPr>
        <w:pStyle w:val="a8"/>
        <w:spacing w:line="300" w:lineRule="auto"/>
        <w:ind w:firstLineChars="200" w:firstLine="420"/>
        <w:jc w:val="both"/>
        <w:rPr>
          <w:rFonts w:cs="Times New Roman"/>
          <w:szCs w:val="21"/>
          <w:lang w:eastAsia="zh-CN"/>
        </w:rPr>
      </w:pPr>
      <w:r>
        <w:rPr>
          <w:rFonts w:cs="Times New Roman"/>
          <w:szCs w:val="21"/>
          <w:lang w:eastAsia="zh-CN"/>
        </w:rPr>
        <w:t>对于这两种分配，应用第</w:t>
      </w:r>
      <w:r>
        <w:rPr>
          <w:rFonts w:cs="Times New Roman"/>
          <w:szCs w:val="21"/>
          <w:lang w:eastAsia="zh-CN"/>
        </w:rPr>
        <w:t>7.9.3</w:t>
      </w:r>
      <w:r>
        <w:rPr>
          <w:rFonts w:cs="Times New Roman"/>
          <w:szCs w:val="21"/>
          <w:lang w:eastAsia="zh-CN"/>
        </w:rPr>
        <w:t>章的相同两步程序</w:t>
      </w:r>
      <w:r>
        <w:rPr>
          <w:rFonts w:cs="Times New Roman"/>
          <w:szCs w:val="21"/>
          <w:lang w:eastAsia="zh-CN"/>
        </w:rPr>
        <w:t>:</w:t>
      </w:r>
      <w:r>
        <w:rPr>
          <w:rFonts w:cs="Times New Roman"/>
          <w:szCs w:val="21"/>
          <w:lang w:eastAsia="zh-CN"/>
        </w:rPr>
        <w:t>确定物理因果关系的第一个标准</w:t>
      </w:r>
      <w:r>
        <w:rPr>
          <w:rFonts w:cs="Times New Roman"/>
          <w:szCs w:val="21"/>
          <w:lang w:eastAsia="zh-CN"/>
        </w:rPr>
        <w:t>:</w:t>
      </w:r>
      <w:r>
        <w:rPr>
          <w:rFonts w:cs="Times New Roman"/>
          <w:szCs w:val="21"/>
          <w:lang w:eastAsia="zh-CN"/>
        </w:rPr>
        <w:t>如果在过程步骤中存在物理因果关系，当</w:t>
      </w:r>
    </w:p>
    <w:p w14:paraId="2A9508E3" w14:textId="77777777" w:rsidR="00D16BE9" w:rsidRDefault="00AC4FA2">
      <w:pPr>
        <w:pStyle w:val="a8"/>
        <w:spacing w:line="300" w:lineRule="auto"/>
        <w:ind w:firstLineChars="200" w:firstLine="420"/>
        <w:jc w:val="both"/>
        <w:rPr>
          <w:rFonts w:cs="Times New Roman"/>
          <w:szCs w:val="21"/>
          <w:lang w:eastAsia="zh-CN"/>
        </w:rPr>
      </w:pPr>
      <w:r>
        <w:rPr>
          <w:rFonts w:cs="Times New Roman"/>
          <w:szCs w:val="21"/>
          <w:lang w:eastAsia="zh-CN"/>
        </w:rPr>
        <w:t>获得有价值的产品</w:t>
      </w:r>
      <w:r>
        <w:rPr>
          <w:rFonts w:cs="Times New Roman"/>
          <w:szCs w:val="21"/>
          <w:lang w:eastAsia="zh-CN"/>
        </w:rPr>
        <w:t>(</w:t>
      </w:r>
      <w:r>
        <w:rPr>
          <w:rFonts w:cs="Times New Roman"/>
          <w:szCs w:val="21"/>
          <w:lang w:eastAsia="zh-CN"/>
        </w:rPr>
        <w:t>次级商品</w:t>
      </w:r>
      <w:r>
        <w:rPr>
          <w:rFonts w:cs="Times New Roman"/>
          <w:szCs w:val="21"/>
          <w:lang w:eastAsia="zh-CN"/>
        </w:rPr>
        <w:t>)</w:t>
      </w:r>
      <w:r>
        <w:rPr>
          <w:rFonts w:cs="Times New Roman"/>
          <w:szCs w:val="21"/>
          <w:lang w:eastAsia="zh-CN"/>
        </w:rPr>
        <w:t>，相应的库存值为</w:t>
      </w:r>
    </w:p>
    <w:p w14:paraId="3282BDEA" w14:textId="77777777" w:rsidR="00D16BE9" w:rsidRDefault="00AC4FA2">
      <w:pPr>
        <w:pStyle w:val="a8"/>
        <w:spacing w:line="300" w:lineRule="auto"/>
        <w:ind w:firstLineChars="200" w:firstLine="420"/>
        <w:jc w:val="both"/>
        <w:rPr>
          <w:rFonts w:cs="Times New Roman"/>
          <w:szCs w:val="21"/>
          <w:lang w:eastAsia="zh-CN"/>
        </w:rPr>
      </w:pPr>
      <w:r>
        <w:rPr>
          <w:rFonts w:cs="Times New Roman"/>
          <w:szCs w:val="21"/>
          <w:lang w:eastAsia="zh-CN"/>
        </w:rPr>
        <w:t>在第一个生命周期和次级商品之间分配。</w:t>
      </w:r>
    </w:p>
    <w:p w14:paraId="5CBC7E7E" w14:textId="77777777" w:rsidR="00D16BE9" w:rsidRDefault="00AC4FA2">
      <w:pPr>
        <w:pStyle w:val="a8"/>
        <w:spacing w:line="300" w:lineRule="auto"/>
        <w:ind w:firstLineChars="200" w:firstLine="420"/>
        <w:rPr>
          <w:rFonts w:cs="Times New Roman"/>
          <w:sz w:val="26"/>
          <w:lang w:eastAsia="zh-CN"/>
        </w:rPr>
      </w:pPr>
      <w:r>
        <w:rPr>
          <w:rFonts w:cs="Times New Roman"/>
          <w:noProof/>
        </w:rPr>
        <mc:AlternateContent>
          <mc:Choice Requires="wps">
            <w:drawing>
              <wp:anchor distT="0" distB="0" distL="0" distR="0" simplePos="0" relativeHeight="251648512" behindDoc="1" locked="0" layoutInCell="1" allowOverlap="1" wp14:anchorId="52D65FF9" wp14:editId="052CA74E">
                <wp:simplePos x="0" y="0"/>
                <wp:positionH relativeFrom="page">
                  <wp:posOffset>900430</wp:posOffset>
                </wp:positionH>
                <wp:positionV relativeFrom="paragraph">
                  <wp:posOffset>207645</wp:posOffset>
                </wp:positionV>
                <wp:extent cx="1828800" cy="6985"/>
                <wp:effectExtent l="0" t="0" r="0" b="0"/>
                <wp:wrapTopAndBottom/>
                <wp:docPr id="455" name="docshape37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28800" cy="6985"/>
                        </a:xfrm>
                        <a:prstGeom prst="rect">
                          <a:avLst/>
                        </a:prstGeom>
                        <a:solidFill>
                          <a:srgbClr val="000000"/>
                        </a:solidFill>
                        <a:ln>
                          <a:noFill/>
                        </a:ln>
                      </wps:spPr>
                      <wps:bodyPr rot="0" vert="horz" wrap="square" lIns="91440" tIns="45720" rIns="91440" bIns="45720" anchor="t" anchorCtr="0" upright="1">
                        <a:noAutofit/>
                      </wps:bodyPr>
                    </wps:wsp>
                  </a:graphicData>
                </a:graphic>
              </wp:anchor>
            </w:drawing>
          </mc:Choice>
          <mc:Fallback xmlns:wpsCustomData="http://www.wps.cn/officeDocument/2013/wpsCustomData">
            <w:pict>
              <v:rect id="docshape376" o:spid="_x0000_s1026" o:spt="1" style="position:absolute;left:0pt;margin-left:70.9pt;margin-top:16.35pt;height:0.55pt;width:144pt;mso-position-horizontal-relative:page;mso-wrap-distance-bottom:0pt;mso-wrap-distance-top:0pt;z-index:-251593728;mso-width-relative:page;mso-height-relative:page;" fillcolor="#000000" filled="t" stroked="f" coordsize="21600,21600" o:gfxdata="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">
                <v:fill on="t" focussize="0,0"/>
                <v:stroke on="f"/>
                <v:imagedata o:title=""/>
                <o:lock v:ext="edit" aspectratio="f"/>
                <w10:wrap type="topAndBottom"/>
              </v:rect>
            </w:pict>
          </mc:Fallback>
        </mc:AlternateContent>
      </w:r>
    </w:p>
    <w:p w14:paraId="464D825D" w14:textId="77777777" w:rsidR="00D16BE9" w:rsidRDefault="00D16BE9">
      <w:pPr>
        <w:pStyle w:val="a8"/>
        <w:spacing w:line="300" w:lineRule="auto"/>
        <w:ind w:firstLineChars="200" w:firstLine="180"/>
        <w:rPr>
          <w:rFonts w:cs="Times New Roman"/>
          <w:sz w:val="9"/>
          <w:lang w:eastAsia="zh-CN"/>
        </w:rPr>
      </w:pPr>
    </w:p>
    <w:p w14:paraId="268EF46A" w14:textId="77777777" w:rsidR="00D16BE9" w:rsidRDefault="00AC4FA2">
      <w:pPr>
        <w:spacing w:line="300" w:lineRule="auto"/>
        <w:ind w:firstLine="361"/>
        <w:rPr>
          <w:rFonts w:eastAsia="宋体" w:cs="Times New Roman"/>
          <w:b/>
          <w:bCs/>
          <w:sz w:val="18"/>
          <w:szCs w:val="18"/>
        </w:rPr>
      </w:pPr>
      <w:r>
        <w:rPr>
          <w:rFonts w:eastAsia="宋体" w:cs="Times New Roman"/>
          <w:b/>
          <w:bCs/>
          <w:sz w:val="18"/>
          <w:szCs w:val="18"/>
        </w:rPr>
        <w:t>233</w:t>
      </w:r>
      <w:r>
        <w:rPr>
          <w:rFonts w:eastAsia="宋体" w:cs="Times New Roman"/>
          <w:b/>
          <w:bCs/>
          <w:sz w:val="18"/>
          <w:szCs w:val="18"/>
        </w:rPr>
        <w:t>例如</w:t>
      </w:r>
      <w:r>
        <w:rPr>
          <w:rFonts w:eastAsia="宋体" w:cs="Times New Roman"/>
          <w:b/>
          <w:bCs/>
          <w:sz w:val="18"/>
          <w:szCs w:val="18"/>
        </w:rPr>
        <w:t>:</w:t>
      </w:r>
      <w:r>
        <w:rPr>
          <w:rFonts w:eastAsia="宋体" w:cs="Times New Roman"/>
          <w:b/>
          <w:bCs/>
          <w:sz w:val="18"/>
          <w:szCs w:val="18"/>
        </w:rPr>
        <w:t>如果废物是高毒性废物，需要在废物焚烧设施中进行特殊运输、储存和处理，并且最终产生少量电力，这不能证明将废物处理</w:t>
      </w:r>
      <w:r>
        <w:rPr>
          <w:rFonts w:eastAsia="宋体" w:cs="Times New Roman"/>
          <w:b/>
          <w:bCs/>
          <w:sz w:val="18"/>
          <w:szCs w:val="18"/>
        </w:rPr>
        <w:t>(</w:t>
      </w:r>
      <w:r>
        <w:rPr>
          <w:rFonts w:eastAsia="宋体" w:cs="Times New Roman"/>
          <w:b/>
          <w:bCs/>
          <w:sz w:val="18"/>
          <w:szCs w:val="18"/>
        </w:rPr>
        <w:t>包括剩余废物和灰烬的沉积</w:t>
      </w:r>
      <w:r>
        <w:rPr>
          <w:rFonts w:eastAsia="宋体" w:cs="Times New Roman"/>
          <w:b/>
          <w:bCs/>
          <w:sz w:val="18"/>
          <w:szCs w:val="18"/>
        </w:rPr>
        <w:t>)</w:t>
      </w:r>
      <w:r>
        <w:rPr>
          <w:rFonts w:eastAsia="宋体" w:cs="Times New Roman"/>
          <w:b/>
          <w:bCs/>
          <w:sz w:val="18"/>
          <w:szCs w:val="18"/>
        </w:rPr>
        <w:t>的高环境影响归属于电力。为了计算不同版本的产品在一段时间内的成本，这种方法无法反映废物和报废产品在数量和质量上的改进。</w:t>
      </w:r>
    </w:p>
    <w:p w14:paraId="55435D0D" w14:textId="77777777" w:rsidR="00D16BE9" w:rsidRDefault="00D16BE9">
      <w:pPr>
        <w:spacing w:line="300" w:lineRule="auto"/>
        <w:ind w:firstLine="360"/>
        <w:rPr>
          <w:rFonts w:eastAsia="宋体" w:cs="Times New Roman"/>
          <w:sz w:val="18"/>
        </w:rPr>
        <w:sectPr w:rsidR="00D16BE9">
          <w:pgSz w:w="11910" w:h="16840"/>
          <w:pgMar w:top="1040" w:right="1160" w:bottom="1040" w:left="1120" w:header="835" w:footer="852" w:gutter="0"/>
          <w:cols w:space="720"/>
        </w:sectPr>
      </w:pPr>
    </w:p>
    <w:p w14:paraId="14558DB2" w14:textId="77777777" w:rsidR="00D16BE9" w:rsidRDefault="00D16BE9">
      <w:pPr>
        <w:pStyle w:val="a8"/>
        <w:spacing w:line="300" w:lineRule="auto"/>
        <w:ind w:firstLineChars="200" w:firstLine="420"/>
        <w:rPr>
          <w:rFonts w:cs="Times New Roman"/>
          <w:lang w:eastAsia="zh-CN"/>
        </w:rPr>
      </w:pPr>
    </w:p>
    <w:p w14:paraId="3129B491" w14:textId="77777777" w:rsidR="00D16BE9" w:rsidRDefault="00AC4FA2">
      <w:pPr>
        <w:pStyle w:val="a8"/>
        <w:spacing w:line="300" w:lineRule="auto"/>
        <w:ind w:firstLineChars="200" w:firstLine="420"/>
        <w:jc w:val="both"/>
        <w:rPr>
          <w:rFonts w:cs="Times New Roman"/>
          <w:szCs w:val="21"/>
          <w:lang w:eastAsia="zh-CN"/>
        </w:rPr>
      </w:pPr>
      <w:r>
        <w:rPr>
          <w:rFonts w:cs="Times New Roman"/>
          <w:szCs w:val="21"/>
          <w:lang w:eastAsia="zh-CN"/>
        </w:rPr>
        <w:t>市场价值的第二个标准</w:t>
      </w:r>
      <w:r>
        <w:rPr>
          <w:rFonts w:cs="Times New Roman"/>
          <w:szCs w:val="21"/>
          <w:lang w:eastAsia="zh-CN"/>
        </w:rPr>
        <w:t>:</w:t>
      </w:r>
      <w:r>
        <w:rPr>
          <w:rFonts w:cs="Times New Roman"/>
          <w:szCs w:val="21"/>
          <w:lang w:eastAsia="zh-CN"/>
        </w:rPr>
        <w:t>生产有价值产品</w:t>
      </w:r>
      <w:r>
        <w:rPr>
          <w:rFonts w:cs="Times New Roman"/>
          <w:szCs w:val="21"/>
          <w:lang w:eastAsia="zh-CN"/>
        </w:rPr>
        <w:t>(</w:t>
      </w:r>
      <w:r>
        <w:rPr>
          <w:rFonts w:cs="Times New Roman"/>
          <w:szCs w:val="21"/>
          <w:lang w:eastAsia="zh-CN"/>
        </w:rPr>
        <w:t>次级产品</w:t>
      </w:r>
      <w:r>
        <w:rPr>
          <w:rFonts w:cs="Times New Roman"/>
          <w:szCs w:val="21"/>
          <w:lang w:eastAsia="zh-CN"/>
        </w:rPr>
        <w:t>)</w:t>
      </w:r>
      <w:r>
        <w:rPr>
          <w:rFonts w:cs="Times New Roman"/>
          <w:szCs w:val="21"/>
          <w:lang w:eastAsia="zh-CN"/>
        </w:rPr>
        <w:t>的工艺步骤的剩余库存完全按照市场价值标准在次级产品</w:t>
      </w:r>
      <w:r>
        <w:rPr>
          <w:rFonts w:cs="Times New Roman"/>
          <w:szCs w:val="21"/>
          <w:lang w:eastAsia="zh-CN"/>
        </w:rPr>
        <w:t>(</w:t>
      </w:r>
      <w:r>
        <w:rPr>
          <w:rFonts w:cs="Times New Roman"/>
          <w:szCs w:val="21"/>
          <w:lang w:eastAsia="zh-CN"/>
        </w:rPr>
        <w:t>即第二个生命周期</w:t>
      </w:r>
      <w:r>
        <w:rPr>
          <w:rFonts w:cs="Times New Roman"/>
          <w:szCs w:val="21"/>
          <w:lang w:eastAsia="zh-CN"/>
        </w:rPr>
        <w:t>)</w:t>
      </w:r>
      <w:r>
        <w:rPr>
          <w:rFonts w:cs="Times New Roman"/>
          <w:szCs w:val="21"/>
          <w:lang w:eastAsia="zh-CN"/>
        </w:rPr>
        <w:t>和进入该工艺步骤</w:t>
      </w:r>
      <w:r>
        <w:rPr>
          <w:rFonts w:cs="Times New Roman"/>
          <w:szCs w:val="21"/>
          <w:lang w:eastAsia="zh-CN"/>
        </w:rPr>
        <w:t>(</w:t>
      </w:r>
      <w:r>
        <w:rPr>
          <w:rFonts w:cs="Times New Roman"/>
          <w:szCs w:val="21"/>
          <w:lang w:eastAsia="zh-CN"/>
        </w:rPr>
        <w:t>即第一个生命周期</w:t>
      </w:r>
      <w:r>
        <w:rPr>
          <w:rFonts w:cs="Times New Roman"/>
          <w:szCs w:val="21"/>
          <w:lang w:eastAsia="zh-CN"/>
        </w:rPr>
        <w:t>)</w:t>
      </w:r>
      <w:r>
        <w:rPr>
          <w:rFonts w:cs="Times New Roman"/>
          <w:szCs w:val="21"/>
          <w:lang w:eastAsia="zh-CN"/>
        </w:rPr>
        <w:t>的</w:t>
      </w:r>
      <w:r>
        <w:rPr>
          <w:rFonts w:cs="Times New Roman"/>
          <w:szCs w:val="21"/>
          <w:lang w:eastAsia="zh-CN"/>
        </w:rPr>
        <w:t>(</w:t>
      </w:r>
      <w:r>
        <w:rPr>
          <w:rFonts w:cs="Times New Roman"/>
          <w:szCs w:val="21"/>
          <w:lang w:eastAsia="zh-CN"/>
        </w:rPr>
        <w:t>可能经过预处理的</w:t>
      </w:r>
      <w:r>
        <w:rPr>
          <w:rFonts w:cs="Times New Roman"/>
          <w:szCs w:val="21"/>
          <w:lang w:eastAsia="zh-CN"/>
        </w:rPr>
        <w:t>)</w:t>
      </w:r>
      <w:r>
        <w:rPr>
          <w:rFonts w:cs="Times New Roman"/>
          <w:szCs w:val="21"/>
          <w:lang w:eastAsia="zh-CN"/>
        </w:rPr>
        <w:t>废物</w:t>
      </w:r>
      <w:r>
        <w:rPr>
          <w:rFonts w:cs="Times New Roman"/>
          <w:szCs w:val="21"/>
          <w:lang w:eastAsia="zh-CN"/>
        </w:rPr>
        <w:t>/</w:t>
      </w:r>
      <w:r>
        <w:rPr>
          <w:rFonts w:cs="Times New Roman"/>
          <w:szCs w:val="21"/>
          <w:lang w:eastAsia="zh-CN"/>
        </w:rPr>
        <w:t>报废产品之间进行分配。</w:t>
      </w:r>
    </w:p>
    <w:p w14:paraId="2800DC6B" w14:textId="77777777" w:rsidR="00D16BE9" w:rsidRDefault="00AC4FA2">
      <w:pPr>
        <w:pStyle w:val="a8"/>
        <w:spacing w:line="300" w:lineRule="auto"/>
        <w:ind w:firstLineChars="200" w:firstLine="420"/>
        <w:jc w:val="both"/>
        <w:rPr>
          <w:rFonts w:cs="Times New Roman"/>
          <w:szCs w:val="21"/>
          <w:lang w:eastAsia="zh-CN"/>
        </w:rPr>
      </w:pPr>
      <w:r>
        <w:rPr>
          <w:rFonts w:cs="Times New Roman"/>
          <w:szCs w:val="21"/>
          <w:lang w:eastAsia="zh-CN"/>
        </w:rPr>
        <w:t>最后请注意，预处理废物</w:t>
      </w:r>
      <w:r>
        <w:rPr>
          <w:rFonts w:cs="Times New Roman"/>
          <w:szCs w:val="21"/>
          <w:lang w:eastAsia="zh-CN"/>
        </w:rPr>
        <w:t>/</w:t>
      </w:r>
      <w:r>
        <w:rPr>
          <w:rFonts w:cs="Times New Roman"/>
          <w:szCs w:val="21"/>
          <w:lang w:eastAsia="zh-CN"/>
        </w:rPr>
        <w:t>报废产品在进入最终生产有价值的次级产品的工艺步骤之前的市场价值低于零，因此在第一个和第二个生命周期之间进行分配时，应使用其</w:t>
      </w:r>
      <w:r>
        <w:rPr>
          <w:rFonts w:cs="Times New Roman"/>
          <w:szCs w:val="21"/>
          <w:lang w:eastAsia="zh-CN"/>
        </w:rPr>
        <w:t>(</w:t>
      </w:r>
      <w:r>
        <w:rPr>
          <w:rFonts w:cs="Times New Roman"/>
          <w:szCs w:val="21"/>
          <w:lang w:eastAsia="zh-CN"/>
        </w:rPr>
        <w:t>负</w:t>
      </w:r>
      <w:r>
        <w:rPr>
          <w:rFonts w:cs="Times New Roman"/>
          <w:szCs w:val="21"/>
          <w:lang w:eastAsia="zh-CN"/>
        </w:rPr>
        <w:t>)</w:t>
      </w:r>
      <w:r>
        <w:rPr>
          <w:rFonts w:cs="Times New Roman"/>
          <w:szCs w:val="21"/>
          <w:lang w:eastAsia="zh-CN"/>
        </w:rPr>
        <w:t>市场价格的绝对值</w:t>
      </w:r>
      <w:r>
        <w:rPr>
          <w:rFonts w:cs="Times New Roman"/>
          <w:szCs w:val="21"/>
          <w:lang w:eastAsia="zh-CN"/>
        </w:rPr>
        <w:t>234</w:t>
      </w:r>
      <w:r>
        <w:rPr>
          <w:rFonts w:cs="Times New Roman"/>
          <w:szCs w:val="21"/>
          <w:lang w:eastAsia="zh-CN"/>
        </w:rPr>
        <w:t>。其余的分配计算是相同的。</w:t>
      </w:r>
    </w:p>
    <w:p w14:paraId="4414C21F" w14:textId="77777777" w:rsidR="00D16BE9" w:rsidRDefault="00D16BE9">
      <w:pPr>
        <w:pStyle w:val="a8"/>
        <w:spacing w:line="300" w:lineRule="auto"/>
        <w:ind w:firstLineChars="200" w:firstLine="680"/>
        <w:rPr>
          <w:rFonts w:cs="Times New Roman"/>
          <w:sz w:val="34"/>
          <w:lang w:eastAsia="zh-CN"/>
        </w:rPr>
      </w:pPr>
    </w:p>
    <w:p w14:paraId="6B680383" w14:textId="77777777" w:rsidR="00D16BE9" w:rsidRDefault="00AC4FA2">
      <w:pPr>
        <w:spacing w:line="300" w:lineRule="auto"/>
        <w:ind w:firstLine="422"/>
        <w:rPr>
          <w:rFonts w:eastAsia="宋体" w:cs="Times New Roman"/>
          <w:b/>
        </w:rPr>
      </w:pPr>
      <w:r>
        <w:rPr>
          <w:rFonts w:eastAsia="宋体" w:cs="Times New Roman"/>
          <w:b/>
        </w:rPr>
        <w:t>注</w:t>
      </w:r>
      <w:r>
        <w:rPr>
          <w:rFonts w:eastAsia="宋体" w:cs="Times New Roman"/>
          <w:b/>
        </w:rPr>
        <w:t>:</w:t>
      </w:r>
      <w:r>
        <w:rPr>
          <w:rFonts w:eastAsia="宋体" w:cs="Times New Roman"/>
          <w:b/>
        </w:rPr>
        <w:t>本附件的规定见正文第</w:t>
      </w:r>
      <w:r>
        <w:rPr>
          <w:rFonts w:eastAsia="宋体" w:cs="Times New Roman"/>
          <w:b/>
        </w:rPr>
        <w:t>7.9.3</w:t>
      </w:r>
      <w:r>
        <w:rPr>
          <w:rFonts w:eastAsia="宋体" w:cs="Times New Roman"/>
          <w:b/>
        </w:rPr>
        <w:t>章。</w:t>
      </w:r>
    </w:p>
    <w:p w14:paraId="105BBA25" w14:textId="77777777" w:rsidR="00D16BE9" w:rsidRDefault="00D16BE9">
      <w:pPr>
        <w:pStyle w:val="a8"/>
        <w:spacing w:line="300" w:lineRule="auto"/>
        <w:ind w:firstLineChars="200" w:firstLine="602"/>
        <w:rPr>
          <w:rFonts w:cs="Times New Roman"/>
          <w:b/>
          <w:sz w:val="30"/>
          <w:lang w:eastAsia="zh-CN"/>
        </w:rPr>
      </w:pPr>
    </w:p>
    <w:p w14:paraId="2A00D32B" w14:textId="77777777" w:rsidR="00D16BE9" w:rsidRDefault="00AC4FA2">
      <w:pPr>
        <w:pStyle w:val="2"/>
        <w:tabs>
          <w:tab w:val="left" w:pos="1094"/>
        </w:tabs>
        <w:spacing w:beforeLines="0" w:before="0" w:afterLines="0" w:after="0"/>
        <w:ind w:firstLineChars="200" w:firstLine="482"/>
        <w:rPr>
          <w:rFonts w:cs="Times New Roman"/>
        </w:rPr>
      </w:pPr>
      <w:bookmarkStart w:id="192" w:name="_bookmark27"/>
      <w:bookmarkEnd w:id="192"/>
      <w:r>
        <w:rPr>
          <w:rFonts w:cs="Times New Roman" w:hint="eastAsia"/>
        </w:rPr>
        <w:t>14.5</w:t>
      </w:r>
      <w:r>
        <w:rPr>
          <w:rFonts w:cs="Times New Roman"/>
        </w:rPr>
        <w:t>后果模型中的再循环</w:t>
      </w:r>
    </w:p>
    <w:p w14:paraId="7CB1D529" w14:textId="77777777" w:rsidR="00D16BE9" w:rsidRDefault="00AC4FA2">
      <w:pPr>
        <w:spacing w:line="300" w:lineRule="auto"/>
        <w:ind w:firstLine="320"/>
        <w:rPr>
          <w:rFonts w:eastAsia="宋体" w:cs="Times New Roman"/>
          <w:sz w:val="16"/>
        </w:rPr>
      </w:pPr>
      <w:r>
        <w:rPr>
          <w:rFonts w:eastAsia="宋体" w:cs="Times New Roman"/>
          <w:color w:val="0000FF"/>
          <w:sz w:val="16"/>
        </w:rPr>
        <w:t>(</w:t>
      </w:r>
      <w:r>
        <w:rPr>
          <w:rFonts w:eastAsia="宋体" w:cs="Times New Roman"/>
          <w:color w:val="0000FF"/>
          <w:sz w:val="16"/>
        </w:rPr>
        <w:t>指</w:t>
      </w:r>
      <w:r>
        <w:rPr>
          <w:rFonts w:eastAsia="宋体" w:cs="Times New Roman"/>
          <w:color w:val="0000FF"/>
          <w:sz w:val="16"/>
        </w:rPr>
        <w:t>4.3.4.3 ISO 14044:2006</w:t>
      </w:r>
      <w:proofErr w:type="gramStart"/>
      <w:r>
        <w:rPr>
          <w:rFonts w:eastAsia="宋体" w:cs="Times New Roman"/>
          <w:color w:val="0000FF"/>
          <w:sz w:val="16"/>
        </w:rPr>
        <w:t>一</w:t>
      </w:r>
      <w:proofErr w:type="gramEnd"/>
      <w:r>
        <w:rPr>
          <w:rFonts w:eastAsia="宋体" w:cs="Times New Roman"/>
          <w:color w:val="0000FF"/>
          <w:sz w:val="16"/>
        </w:rPr>
        <w:t>章的方面</w:t>
      </w:r>
      <w:r>
        <w:rPr>
          <w:rFonts w:eastAsia="宋体" w:cs="Times New Roman"/>
          <w:color w:val="0000FF"/>
          <w:sz w:val="16"/>
        </w:rPr>
        <w:t>)</w:t>
      </w:r>
    </w:p>
    <w:p w14:paraId="4D4B7D1B" w14:textId="77777777" w:rsidR="00D16BE9" w:rsidRDefault="00D16BE9">
      <w:pPr>
        <w:pStyle w:val="a8"/>
        <w:spacing w:line="300" w:lineRule="auto"/>
        <w:ind w:firstLineChars="200" w:firstLine="520"/>
        <w:rPr>
          <w:rFonts w:cs="Times New Roman"/>
          <w:sz w:val="26"/>
          <w:lang w:eastAsia="zh-CN"/>
        </w:rPr>
      </w:pPr>
    </w:p>
    <w:p w14:paraId="640B4E59" w14:textId="77777777" w:rsidR="00D16BE9" w:rsidRDefault="00AC4FA2">
      <w:pPr>
        <w:pStyle w:val="3"/>
        <w:tabs>
          <w:tab w:val="left" w:pos="1299"/>
        </w:tabs>
        <w:spacing w:before="0" w:after="0" w:line="300" w:lineRule="auto"/>
        <w:ind w:firstLine="482"/>
        <w:rPr>
          <w:rFonts w:ascii="Times New Roman" w:eastAsia="宋体" w:hAnsi="Times New Roman" w:cs="Times New Roman"/>
        </w:rPr>
      </w:pPr>
      <w:r>
        <w:rPr>
          <w:rFonts w:ascii="Times New Roman" w:eastAsia="宋体" w:hAnsi="Times New Roman" w:cs="Times New Roman" w:hint="eastAsia"/>
        </w:rPr>
        <w:t>14.5.1</w:t>
      </w:r>
      <w:r>
        <w:rPr>
          <w:rFonts w:ascii="Times New Roman" w:eastAsia="宋体" w:hAnsi="Times New Roman" w:cs="Times New Roman"/>
        </w:rPr>
        <w:t>导言和概述</w:t>
      </w:r>
    </w:p>
    <w:p w14:paraId="20C9887F" w14:textId="77777777" w:rsidR="00D16BE9" w:rsidRDefault="00AC4FA2">
      <w:pPr>
        <w:pStyle w:val="a8"/>
        <w:spacing w:line="300" w:lineRule="auto"/>
        <w:ind w:firstLineChars="200" w:firstLine="420"/>
        <w:jc w:val="both"/>
        <w:rPr>
          <w:rFonts w:cs="Times New Roman"/>
          <w:szCs w:val="21"/>
          <w:lang w:eastAsia="zh-CN"/>
        </w:rPr>
      </w:pPr>
      <w:r>
        <w:rPr>
          <w:rFonts w:cs="Times New Roman"/>
          <w:szCs w:val="21"/>
          <w:lang w:eastAsia="zh-CN"/>
        </w:rPr>
        <w:t>如前所述，后果模型中的再利用</w:t>
      </w:r>
      <w:r>
        <w:rPr>
          <w:rFonts w:cs="Times New Roman"/>
          <w:szCs w:val="21"/>
          <w:lang w:eastAsia="zh-CN"/>
        </w:rPr>
        <w:t>/</w:t>
      </w:r>
      <w:r>
        <w:rPr>
          <w:rFonts w:cs="Times New Roman"/>
          <w:szCs w:val="21"/>
          <w:lang w:eastAsia="zh-CN"/>
        </w:rPr>
        <w:t>再循环</w:t>
      </w:r>
      <w:r>
        <w:rPr>
          <w:rFonts w:cs="Times New Roman"/>
          <w:szCs w:val="21"/>
          <w:lang w:eastAsia="zh-CN"/>
        </w:rPr>
        <w:t>/</w:t>
      </w:r>
      <w:r>
        <w:rPr>
          <w:rFonts w:cs="Times New Roman"/>
          <w:szCs w:val="21"/>
          <w:lang w:eastAsia="zh-CN"/>
        </w:rPr>
        <w:t>回收在方法上等同于其他多功能情况。它有一些特殊的方面，这些方面是从相同的建模方法中逻辑推导出来的，虽然它们并不总是导致直接直观的解决方案。本章对它们进行了解释。</w:t>
      </w:r>
    </w:p>
    <w:p w14:paraId="6E8633A5" w14:textId="77777777" w:rsidR="00D16BE9" w:rsidRDefault="00D16BE9">
      <w:pPr>
        <w:pStyle w:val="a8"/>
        <w:spacing w:line="300" w:lineRule="auto"/>
        <w:ind w:firstLineChars="200" w:firstLine="480"/>
        <w:rPr>
          <w:rFonts w:cs="Times New Roman"/>
          <w:sz w:val="24"/>
          <w:lang w:eastAsia="zh-CN"/>
        </w:rPr>
      </w:pPr>
    </w:p>
    <w:p w14:paraId="2D783408" w14:textId="77777777" w:rsidR="00D16BE9" w:rsidRDefault="00AC4FA2">
      <w:pPr>
        <w:pStyle w:val="3"/>
        <w:tabs>
          <w:tab w:val="left" w:pos="1299"/>
        </w:tabs>
        <w:spacing w:before="0" w:after="0" w:line="300" w:lineRule="auto"/>
        <w:ind w:firstLine="482"/>
        <w:rPr>
          <w:rFonts w:ascii="Times New Roman" w:eastAsia="宋体" w:hAnsi="Times New Roman" w:cs="Times New Roman"/>
        </w:rPr>
      </w:pPr>
      <w:r>
        <w:rPr>
          <w:rFonts w:ascii="Times New Roman" w:eastAsia="宋体" w:hAnsi="Times New Roman" w:cs="Times New Roman" w:hint="eastAsia"/>
        </w:rPr>
        <w:t>14.5.2</w:t>
      </w:r>
      <w:r>
        <w:rPr>
          <w:rFonts w:ascii="Times New Roman" w:eastAsia="宋体" w:hAnsi="Times New Roman" w:cs="Times New Roman"/>
        </w:rPr>
        <w:t>可回收性替代方法</w:t>
      </w:r>
    </w:p>
    <w:p w14:paraId="7770F0BE" w14:textId="77777777" w:rsidR="00D16BE9" w:rsidRDefault="00AC4FA2">
      <w:pPr>
        <w:spacing w:line="300" w:lineRule="auto"/>
        <w:ind w:firstLine="320"/>
        <w:rPr>
          <w:rFonts w:eastAsia="宋体" w:cs="Times New Roman"/>
          <w:sz w:val="16"/>
        </w:rPr>
      </w:pPr>
      <w:r>
        <w:rPr>
          <w:rFonts w:eastAsia="宋体" w:cs="Times New Roman"/>
          <w:color w:val="0000FF"/>
          <w:sz w:val="16"/>
        </w:rPr>
        <w:t>(</w:t>
      </w:r>
      <w:r>
        <w:rPr>
          <w:rFonts w:eastAsia="宋体" w:cs="Times New Roman"/>
          <w:color w:val="0000FF"/>
          <w:sz w:val="16"/>
        </w:rPr>
        <w:t>指</w:t>
      </w:r>
      <w:r>
        <w:rPr>
          <w:rFonts w:eastAsia="宋体" w:cs="Times New Roman"/>
          <w:color w:val="0000FF"/>
          <w:sz w:val="16"/>
        </w:rPr>
        <w:t>4.3.4.3 ISO 14044:2006</w:t>
      </w:r>
      <w:proofErr w:type="gramStart"/>
      <w:r>
        <w:rPr>
          <w:rFonts w:eastAsia="宋体" w:cs="Times New Roman"/>
          <w:color w:val="0000FF"/>
          <w:sz w:val="16"/>
        </w:rPr>
        <w:t>一</w:t>
      </w:r>
      <w:proofErr w:type="gramEnd"/>
      <w:r>
        <w:rPr>
          <w:rFonts w:eastAsia="宋体" w:cs="Times New Roman"/>
          <w:color w:val="0000FF"/>
          <w:sz w:val="16"/>
        </w:rPr>
        <w:t>章的方面</w:t>
      </w:r>
      <w:r>
        <w:rPr>
          <w:rFonts w:eastAsia="宋体" w:cs="Times New Roman"/>
          <w:color w:val="0000FF"/>
          <w:sz w:val="16"/>
        </w:rPr>
        <w:t>)</w:t>
      </w:r>
    </w:p>
    <w:p w14:paraId="42D0A10F" w14:textId="77777777" w:rsidR="00D16BE9" w:rsidRDefault="00AC4FA2">
      <w:pPr>
        <w:pStyle w:val="a8"/>
        <w:spacing w:line="300" w:lineRule="auto"/>
        <w:ind w:firstLineChars="200" w:firstLine="420"/>
        <w:jc w:val="both"/>
        <w:rPr>
          <w:rFonts w:cs="Times New Roman"/>
          <w:szCs w:val="21"/>
          <w:lang w:eastAsia="zh-CN"/>
        </w:rPr>
      </w:pPr>
      <w:r>
        <w:rPr>
          <w:rFonts w:cs="Times New Roman"/>
          <w:szCs w:val="21"/>
          <w:lang w:eastAsia="zh-CN"/>
        </w:rPr>
        <w:t>可回收性替代方法</w:t>
      </w:r>
      <w:r>
        <w:rPr>
          <w:rFonts w:cs="Times New Roman"/>
          <w:szCs w:val="21"/>
          <w:lang w:eastAsia="zh-CN"/>
        </w:rPr>
        <w:t>(</w:t>
      </w:r>
      <w:r>
        <w:rPr>
          <w:rFonts w:cs="Times New Roman"/>
          <w:szCs w:val="21"/>
          <w:lang w:eastAsia="zh-CN"/>
        </w:rPr>
        <w:t>也称为</w:t>
      </w:r>
      <w:r>
        <w:rPr>
          <w:rFonts w:cs="Times New Roman"/>
          <w:szCs w:val="21"/>
          <w:lang w:eastAsia="zh-CN"/>
        </w:rPr>
        <w:t>“</w:t>
      </w:r>
      <w:r>
        <w:rPr>
          <w:rFonts w:cs="Times New Roman"/>
          <w:szCs w:val="21"/>
          <w:lang w:eastAsia="zh-CN"/>
        </w:rPr>
        <w:t>报废回收</w:t>
      </w:r>
      <w:r>
        <w:rPr>
          <w:rFonts w:cs="Times New Roman"/>
          <w:szCs w:val="21"/>
          <w:lang w:eastAsia="zh-CN"/>
        </w:rPr>
        <w:t>”</w:t>
      </w:r>
      <w:r>
        <w:rPr>
          <w:rFonts w:cs="Times New Roman"/>
          <w:szCs w:val="21"/>
          <w:lang w:eastAsia="zh-CN"/>
        </w:rPr>
        <w:t>或</w:t>
      </w:r>
      <w:r>
        <w:rPr>
          <w:rFonts w:cs="Times New Roman"/>
          <w:szCs w:val="21"/>
          <w:lang w:eastAsia="zh-CN"/>
        </w:rPr>
        <w:t>“</w:t>
      </w:r>
      <w:r>
        <w:rPr>
          <w:rFonts w:cs="Times New Roman"/>
          <w:szCs w:val="21"/>
          <w:lang w:eastAsia="zh-CN"/>
        </w:rPr>
        <w:t>回收潜力</w:t>
      </w:r>
      <w:r>
        <w:rPr>
          <w:rFonts w:cs="Times New Roman"/>
          <w:szCs w:val="21"/>
          <w:lang w:eastAsia="zh-CN"/>
        </w:rPr>
        <w:t>”</w:t>
      </w:r>
      <w:r>
        <w:rPr>
          <w:rFonts w:cs="Times New Roman"/>
          <w:szCs w:val="21"/>
          <w:lang w:eastAsia="zh-CN"/>
        </w:rPr>
        <w:t>方法</w:t>
      </w:r>
      <w:r>
        <w:rPr>
          <w:rFonts w:cs="Times New Roman"/>
          <w:szCs w:val="21"/>
          <w:lang w:eastAsia="zh-CN"/>
        </w:rPr>
        <w:t>235)</w:t>
      </w:r>
      <w:r>
        <w:rPr>
          <w:rFonts w:cs="Times New Roman"/>
          <w:szCs w:val="21"/>
          <w:lang w:eastAsia="zh-CN"/>
        </w:rPr>
        <w:t>遵循后果模型</w:t>
      </w:r>
      <w:r>
        <w:rPr>
          <w:rFonts w:cs="Times New Roman"/>
          <w:szCs w:val="21"/>
          <w:lang w:eastAsia="zh-CN"/>
        </w:rPr>
        <w:t>236</w:t>
      </w:r>
      <w:r>
        <w:rPr>
          <w:rFonts w:cs="Times New Roman"/>
          <w:szCs w:val="21"/>
          <w:lang w:eastAsia="zh-CN"/>
        </w:rPr>
        <w:t>的逻辑，是解决多功能性的原型方法。这种机制在数量和质量上刺激了高度的可回收性。请注意，产品本身的回收材料含量并不直接计入最终库存，因为该数量是通过产品的可回收性进行修正的。在下文中，详细说明了这种方法</w:t>
      </w:r>
      <w:r>
        <w:rPr>
          <w:rFonts w:cs="Times New Roman"/>
          <w:szCs w:val="21"/>
          <w:lang w:eastAsia="zh-CN"/>
        </w:rPr>
        <w:t>(</w:t>
      </w:r>
      <w:r>
        <w:rPr>
          <w:rFonts w:cs="Times New Roman"/>
          <w:szCs w:val="21"/>
          <w:lang w:eastAsia="zh-CN"/>
        </w:rPr>
        <w:t>结合对降低的技术特性</w:t>
      </w:r>
      <w:r>
        <w:rPr>
          <w:rFonts w:cs="Times New Roman"/>
          <w:szCs w:val="21"/>
          <w:lang w:eastAsia="zh-CN"/>
        </w:rPr>
        <w:t>/</w:t>
      </w:r>
      <w:r>
        <w:rPr>
          <w:rFonts w:cs="Times New Roman"/>
          <w:szCs w:val="21"/>
          <w:lang w:eastAsia="zh-CN"/>
        </w:rPr>
        <w:t>功能性的修正</w:t>
      </w:r>
      <w:r>
        <w:rPr>
          <w:rFonts w:cs="Times New Roman"/>
          <w:szCs w:val="21"/>
          <w:lang w:eastAsia="zh-CN"/>
        </w:rPr>
        <w:t>)</w:t>
      </w:r>
      <w:r>
        <w:rPr>
          <w:rFonts w:cs="Times New Roman"/>
          <w:szCs w:val="21"/>
          <w:lang w:eastAsia="zh-CN"/>
        </w:rPr>
        <w:t>如何以及为什么也适用于需要对被分析材料的回收成分进行刺激的情况。</w:t>
      </w:r>
    </w:p>
    <w:p w14:paraId="58BF95FD" w14:textId="77777777" w:rsidR="00D16BE9" w:rsidRDefault="00AC4FA2">
      <w:pPr>
        <w:pStyle w:val="a8"/>
        <w:spacing w:line="300" w:lineRule="auto"/>
        <w:ind w:firstLineChars="200" w:firstLine="420"/>
        <w:jc w:val="both"/>
        <w:rPr>
          <w:rFonts w:cs="Times New Roman"/>
          <w:szCs w:val="21"/>
          <w:lang w:eastAsia="zh-CN"/>
        </w:rPr>
      </w:pPr>
      <w:r>
        <w:rPr>
          <w:rFonts w:cs="Times New Roman"/>
          <w:szCs w:val="21"/>
          <w:lang w:eastAsia="zh-CN"/>
        </w:rPr>
        <w:t>可回收性替代方法在下面的方框中进行了描述，并在中进行了说明</w:t>
      </w:r>
      <w:hyperlink w:anchor="_bookmark28" w:history="1">
        <w:r>
          <w:rPr>
            <w:rFonts w:cs="Times New Roman"/>
            <w:szCs w:val="21"/>
            <w:lang w:eastAsia="zh-CN"/>
          </w:rPr>
          <w:t>Figure 34</w:t>
        </w:r>
      </w:hyperlink>
      <w:r>
        <w:rPr>
          <w:rFonts w:cs="Times New Roman"/>
          <w:szCs w:val="21"/>
          <w:lang w:eastAsia="zh-CN"/>
        </w:rPr>
        <w:t>。</w:t>
      </w:r>
    </w:p>
    <w:p w14:paraId="48E9E712" w14:textId="77777777" w:rsidR="00D16BE9" w:rsidRDefault="00D16BE9">
      <w:pPr>
        <w:pStyle w:val="a8"/>
        <w:spacing w:line="300" w:lineRule="auto"/>
        <w:ind w:firstLineChars="200" w:firstLine="400"/>
        <w:rPr>
          <w:rFonts w:cs="Times New Roman"/>
          <w:sz w:val="20"/>
          <w:lang w:eastAsia="zh-CN"/>
        </w:rPr>
      </w:pPr>
    </w:p>
    <w:p w14:paraId="50528769" w14:textId="77777777" w:rsidR="00D16BE9" w:rsidRDefault="00D16BE9">
      <w:pPr>
        <w:pStyle w:val="a8"/>
        <w:spacing w:line="300" w:lineRule="auto"/>
        <w:ind w:firstLineChars="200" w:firstLine="400"/>
        <w:rPr>
          <w:rFonts w:cs="Times New Roman"/>
          <w:sz w:val="20"/>
          <w:lang w:eastAsia="zh-CN"/>
        </w:rPr>
      </w:pPr>
    </w:p>
    <w:p w14:paraId="0921BA3D" w14:textId="77777777" w:rsidR="00D16BE9" w:rsidRDefault="00D16BE9">
      <w:pPr>
        <w:pStyle w:val="a8"/>
        <w:spacing w:line="300" w:lineRule="auto"/>
        <w:ind w:firstLineChars="200" w:firstLine="400"/>
        <w:rPr>
          <w:rFonts w:cs="Times New Roman"/>
          <w:sz w:val="20"/>
          <w:lang w:eastAsia="zh-CN"/>
        </w:rPr>
      </w:pPr>
    </w:p>
    <w:p w14:paraId="6DF269A2" w14:textId="77777777" w:rsidR="00D16BE9" w:rsidRDefault="00D16BE9">
      <w:pPr>
        <w:pStyle w:val="a8"/>
        <w:spacing w:line="300" w:lineRule="auto"/>
        <w:ind w:firstLineChars="200" w:firstLine="400"/>
        <w:rPr>
          <w:rFonts w:cs="Times New Roman"/>
          <w:sz w:val="20"/>
          <w:lang w:eastAsia="zh-CN"/>
        </w:rPr>
      </w:pPr>
    </w:p>
    <w:p w14:paraId="07CB63E4" w14:textId="77777777" w:rsidR="00D16BE9" w:rsidRDefault="00D16BE9">
      <w:pPr>
        <w:pStyle w:val="a8"/>
        <w:spacing w:line="300" w:lineRule="auto"/>
        <w:ind w:firstLineChars="200" w:firstLine="400"/>
        <w:rPr>
          <w:rFonts w:cs="Times New Roman"/>
          <w:sz w:val="20"/>
          <w:lang w:eastAsia="zh-CN"/>
        </w:rPr>
      </w:pPr>
    </w:p>
    <w:p w14:paraId="20C3D502" w14:textId="77777777" w:rsidR="00D16BE9" w:rsidRDefault="00AC4FA2">
      <w:pPr>
        <w:pStyle w:val="a8"/>
        <w:spacing w:line="300" w:lineRule="auto"/>
        <w:ind w:firstLineChars="200" w:firstLine="420"/>
        <w:rPr>
          <w:rFonts w:cs="Times New Roman"/>
          <w:sz w:val="13"/>
          <w:lang w:eastAsia="zh-CN"/>
        </w:rPr>
      </w:pPr>
      <w:r>
        <w:rPr>
          <w:rFonts w:cs="Times New Roman"/>
          <w:noProof/>
        </w:rPr>
        <mc:AlternateContent>
          <mc:Choice Requires="wps">
            <w:drawing>
              <wp:anchor distT="0" distB="0" distL="0" distR="0" simplePos="0" relativeHeight="251649536" behindDoc="1" locked="0" layoutInCell="1" allowOverlap="1" wp14:anchorId="1D1B18A1" wp14:editId="338CA24B">
                <wp:simplePos x="0" y="0"/>
                <wp:positionH relativeFrom="page">
                  <wp:posOffset>900430</wp:posOffset>
                </wp:positionH>
                <wp:positionV relativeFrom="paragraph">
                  <wp:posOffset>117475</wp:posOffset>
                </wp:positionV>
                <wp:extent cx="1828800" cy="6985"/>
                <wp:effectExtent l="0" t="0" r="0" b="0"/>
                <wp:wrapTopAndBottom/>
                <wp:docPr id="454" name="docshape37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28800" cy="6985"/>
                        </a:xfrm>
                        <a:prstGeom prst="rect">
                          <a:avLst/>
                        </a:prstGeom>
                        <a:solidFill>
                          <a:srgbClr val="000000"/>
                        </a:solidFill>
                        <a:ln>
                          <a:noFill/>
                        </a:ln>
                      </wps:spPr>
                      <wps:bodyPr rot="0" vert="horz" wrap="square" lIns="91440" tIns="45720" rIns="91440" bIns="45720" anchor="t" anchorCtr="0" upright="1">
                        <a:noAutofit/>
                      </wps:bodyPr>
                    </wps:wsp>
                  </a:graphicData>
                </a:graphic>
              </wp:anchor>
            </w:drawing>
          </mc:Choice>
          <mc:Fallback xmlns:wpsCustomData="http://www.wps.cn/officeDocument/2013/wpsCustomData">
            <w:pict>
              <v:rect id="docshape377" o:spid="_x0000_s1026" o:spt="1" style="position:absolute;left:0pt;margin-left:70.9pt;margin-top:9.25pt;height:0.55pt;width:144pt;mso-position-horizontal-relative:page;mso-wrap-distance-bottom:0pt;mso-wrap-distance-top:0pt;z-index:-251592704;mso-width-relative:page;mso-height-relative:page;" fillcolor="#000000" filled="t" stroked="f" coordsize="21600,21600" o:gfxdata="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">
                <v:fill on="t" focussize="0,0"/>
                <v:stroke on="f"/>
                <v:imagedata o:title=""/>
                <o:lock v:ext="edit" aspectratio="f"/>
                <w10:wrap type="topAndBottom"/>
              </v:rect>
            </w:pict>
          </mc:Fallback>
        </mc:AlternateContent>
      </w:r>
    </w:p>
    <w:p w14:paraId="13CF6387" w14:textId="77777777" w:rsidR="00D16BE9" w:rsidRDefault="00D16BE9">
      <w:pPr>
        <w:pStyle w:val="a8"/>
        <w:spacing w:line="300" w:lineRule="auto"/>
        <w:ind w:firstLineChars="200" w:firstLine="180"/>
        <w:rPr>
          <w:rFonts w:cs="Times New Roman"/>
          <w:sz w:val="9"/>
          <w:lang w:eastAsia="zh-CN"/>
        </w:rPr>
      </w:pPr>
    </w:p>
    <w:p w14:paraId="1629F58E" w14:textId="77777777" w:rsidR="00D16BE9" w:rsidRDefault="00AC4FA2">
      <w:pPr>
        <w:spacing w:line="300" w:lineRule="auto"/>
        <w:ind w:firstLine="361"/>
        <w:rPr>
          <w:rFonts w:eastAsia="宋体" w:cs="Times New Roman"/>
          <w:b/>
          <w:bCs/>
          <w:sz w:val="18"/>
          <w:szCs w:val="18"/>
        </w:rPr>
      </w:pPr>
      <w:r>
        <w:rPr>
          <w:rFonts w:eastAsia="宋体" w:cs="Times New Roman"/>
          <w:b/>
          <w:bCs/>
          <w:sz w:val="18"/>
          <w:szCs w:val="18"/>
        </w:rPr>
        <w:t>234</w:t>
      </w:r>
      <w:r>
        <w:rPr>
          <w:rFonts w:eastAsia="宋体" w:cs="Times New Roman"/>
          <w:b/>
          <w:bCs/>
          <w:sz w:val="18"/>
          <w:szCs w:val="18"/>
        </w:rPr>
        <w:t>如果预处理废物的市场价值</w:t>
      </w:r>
      <w:r>
        <w:rPr>
          <w:rFonts w:eastAsia="宋体" w:cs="Times New Roman"/>
          <w:b/>
          <w:bCs/>
          <w:sz w:val="18"/>
          <w:szCs w:val="18"/>
        </w:rPr>
        <w:t>/</w:t>
      </w:r>
      <w:r>
        <w:rPr>
          <w:rFonts w:eastAsia="宋体" w:cs="Times New Roman"/>
          <w:b/>
          <w:bCs/>
          <w:sz w:val="18"/>
          <w:szCs w:val="18"/>
        </w:rPr>
        <w:t>入门费为</w:t>
      </w:r>
      <w:r>
        <w:rPr>
          <w:rFonts w:eastAsia="宋体" w:cs="Times New Roman"/>
          <w:b/>
          <w:bCs/>
          <w:sz w:val="18"/>
          <w:szCs w:val="18"/>
        </w:rPr>
        <w:t>-1</w:t>
      </w:r>
      <w:r>
        <w:rPr>
          <w:rFonts w:eastAsia="宋体" w:cs="Times New Roman"/>
          <w:b/>
          <w:bCs/>
          <w:sz w:val="18"/>
          <w:szCs w:val="18"/>
        </w:rPr>
        <w:t>美元，则用于分配的市场价值为</w:t>
      </w:r>
      <w:r>
        <w:rPr>
          <w:rFonts w:eastAsia="宋体" w:cs="Times New Roman"/>
          <w:b/>
          <w:bCs/>
          <w:sz w:val="18"/>
          <w:szCs w:val="18"/>
        </w:rPr>
        <w:t>1</w:t>
      </w:r>
      <w:r>
        <w:rPr>
          <w:rFonts w:eastAsia="宋体" w:cs="Times New Roman"/>
          <w:b/>
          <w:bCs/>
          <w:sz w:val="18"/>
          <w:szCs w:val="18"/>
        </w:rPr>
        <w:t>美元。</w:t>
      </w:r>
      <w:r>
        <w:rPr>
          <w:rFonts w:eastAsia="宋体" w:cs="Times New Roman"/>
          <w:b/>
          <w:bCs/>
          <w:sz w:val="18"/>
          <w:szCs w:val="18"/>
        </w:rPr>
        <w:t>(</w:t>
      </w:r>
      <w:r>
        <w:rPr>
          <w:rFonts w:eastAsia="宋体" w:cs="Times New Roman"/>
          <w:b/>
          <w:bCs/>
          <w:sz w:val="18"/>
          <w:szCs w:val="18"/>
        </w:rPr>
        <w:t>人们也可以将此解释为次级商品和废物处理服务之间的分配，此处定价为</w:t>
      </w:r>
      <w:r>
        <w:rPr>
          <w:rFonts w:eastAsia="宋体" w:cs="Times New Roman"/>
          <w:b/>
          <w:bCs/>
          <w:sz w:val="18"/>
          <w:szCs w:val="18"/>
        </w:rPr>
        <w:t>“1</w:t>
      </w:r>
      <w:r>
        <w:rPr>
          <w:rFonts w:eastAsia="宋体" w:cs="Times New Roman"/>
          <w:b/>
          <w:bCs/>
          <w:sz w:val="18"/>
          <w:szCs w:val="18"/>
        </w:rPr>
        <w:t>美元</w:t>
      </w:r>
      <w:r>
        <w:rPr>
          <w:rFonts w:eastAsia="宋体" w:cs="Times New Roman"/>
          <w:b/>
          <w:bCs/>
          <w:sz w:val="18"/>
          <w:szCs w:val="18"/>
        </w:rPr>
        <w:t>”)</w:t>
      </w:r>
      <w:r>
        <w:rPr>
          <w:rFonts w:eastAsia="宋体" w:cs="Times New Roman"/>
          <w:b/>
          <w:bCs/>
          <w:sz w:val="18"/>
          <w:szCs w:val="18"/>
        </w:rPr>
        <w:t>。</w:t>
      </w:r>
    </w:p>
    <w:p w14:paraId="62BE1550" w14:textId="77777777" w:rsidR="00D16BE9" w:rsidRDefault="00AC4FA2">
      <w:pPr>
        <w:spacing w:line="300" w:lineRule="auto"/>
        <w:ind w:firstLine="361"/>
        <w:rPr>
          <w:rFonts w:eastAsia="宋体" w:cs="Times New Roman"/>
          <w:b/>
          <w:bCs/>
          <w:sz w:val="18"/>
          <w:szCs w:val="18"/>
        </w:rPr>
      </w:pPr>
      <w:r>
        <w:rPr>
          <w:rFonts w:eastAsia="宋体" w:cs="Times New Roman"/>
          <w:b/>
          <w:bCs/>
          <w:sz w:val="18"/>
          <w:szCs w:val="18"/>
        </w:rPr>
        <w:t>235</w:t>
      </w:r>
      <w:r>
        <w:rPr>
          <w:rFonts w:eastAsia="宋体" w:cs="Times New Roman"/>
          <w:b/>
          <w:bCs/>
          <w:sz w:val="18"/>
          <w:szCs w:val="18"/>
        </w:rPr>
        <w:t>术语</w:t>
      </w:r>
      <w:r>
        <w:rPr>
          <w:rFonts w:eastAsia="宋体" w:cs="Times New Roman"/>
          <w:b/>
          <w:bCs/>
          <w:sz w:val="18"/>
          <w:szCs w:val="18"/>
        </w:rPr>
        <w:t>“</w:t>
      </w:r>
      <w:r>
        <w:rPr>
          <w:rFonts w:eastAsia="宋体" w:cs="Times New Roman"/>
          <w:b/>
          <w:bCs/>
          <w:sz w:val="18"/>
          <w:szCs w:val="18"/>
        </w:rPr>
        <w:t>回收潜力</w:t>
      </w:r>
      <w:r>
        <w:rPr>
          <w:rFonts w:eastAsia="宋体" w:cs="Times New Roman"/>
          <w:b/>
          <w:bCs/>
          <w:sz w:val="18"/>
          <w:szCs w:val="18"/>
        </w:rPr>
        <w:t>”</w:t>
      </w:r>
      <w:r>
        <w:rPr>
          <w:rFonts w:eastAsia="宋体" w:cs="Times New Roman"/>
          <w:b/>
          <w:bCs/>
          <w:sz w:val="18"/>
          <w:szCs w:val="18"/>
        </w:rPr>
        <w:t>并没有很好地抓住</w:t>
      </w:r>
      <w:r>
        <w:rPr>
          <w:rFonts w:eastAsia="宋体" w:cs="Times New Roman"/>
          <w:b/>
          <w:bCs/>
          <w:sz w:val="18"/>
          <w:szCs w:val="18"/>
        </w:rPr>
        <w:t>——</w:t>
      </w:r>
      <w:r>
        <w:rPr>
          <w:rFonts w:eastAsia="宋体" w:cs="Times New Roman"/>
          <w:b/>
          <w:bCs/>
          <w:sz w:val="18"/>
          <w:szCs w:val="18"/>
        </w:rPr>
        <w:t>至少对于寿命短的产品来说</w:t>
      </w:r>
      <w:r>
        <w:rPr>
          <w:rFonts w:eastAsia="宋体" w:cs="Times New Roman"/>
          <w:b/>
          <w:bCs/>
          <w:sz w:val="18"/>
          <w:szCs w:val="18"/>
        </w:rPr>
        <w:t>——</w:t>
      </w:r>
      <w:r>
        <w:rPr>
          <w:rFonts w:eastAsia="宋体" w:cs="Times New Roman"/>
          <w:b/>
          <w:bCs/>
          <w:sz w:val="18"/>
          <w:szCs w:val="18"/>
        </w:rPr>
        <w:t>实际达到的回收率。术语</w:t>
      </w:r>
      <w:r>
        <w:rPr>
          <w:rFonts w:eastAsia="宋体" w:cs="Times New Roman"/>
          <w:b/>
          <w:bCs/>
          <w:sz w:val="18"/>
          <w:szCs w:val="18"/>
        </w:rPr>
        <w:t>“</w:t>
      </w:r>
      <w:r>
        <w:rPr>
          <w:rFonts w:eastAsia="宋体" w:cs="Times New Roman"/>
          <w:b/>
          <w:bCs/>
          <w:sz w:val="18"/>
          <w:szCs w:val="18"/>
        </w:rPr>
        <w:t>报废回收</w:t>
      </w:r>
      <w:r>
        <w:rPr>
          <w:rFonts w:eastAsia="宋体" w:cs="Times New Roman"/>
          <w:b/>
          <w:bCs/>
          <w:sz w:val="18"/>
          <w:szCs w:val="18"/>
        </w:rPr>
        <w:t>”</w:t>
      </w:r>
      <w:r>
        <w:rPr>
          <w:rFonts w:eastAsia="宋体" w:cs="Times New Roman"/>
          <w:b/>
          <w:bCs/>
          <w:sz w:val="18"/>
          <w:szCs w:val="18"/>
        </w:rPr>
        <w:t>仅涵盖报废产品，但不包括生产废物，其名称中没有方法参考。因此，这里使用了一个不同的术语，将使用的标准</w:t>
      </w:r>
      <w:r>
        <w:rPr>
          <w:rFonts w:eastAsia="宋体" w:cs="Times New Roman"/>
          <w:b/>
          <w:bCs/>
          <w:sz w:val="18"/>
          <w:szCs w:val="18"/>
        </w:rPr>
        <w:t>“</w:t>
      </w:r>
      <w:r>
        <w:rPr>
          <w:rFonts w:eastAsia="宋体" w:cs="Times New Roman"/>
          <w:b/>
          <w:bCs/>
          <w:sz w:val="18"/>
          <w:szCs w:val="18"/>
        </w:rPr>
        <w:t>可回收性</w:t>
      </w:r>
      <w:r>
        <w:rPr>
          <w:rFonts w:eastAsia="宋体" w:cs="Times New Roman"/>
          <w:b/>
          <w:bCs/>
          <w:sz w:val="18"/>
          <w:szCs w:val="18"/>
        </w:rPr>
        <w:t>”</w:t>
      </w:r>
      <w:r>
        <w:rPr>
          <w:rFonts w:eastAsia="宋体" w:cs="Times New Roman"/>
          <w:b/>
          <w:bCs/>
          <w:sz w:val="18"/>
          <w:szCs w:val="18"/>
        </w:rPr>
        <w:t>与应用的方法</w:t>
      </w:r>
      <w:r>
        <w:rPr>
          <w:rFonts w:eastAsia="宋体" w:cs="Times New Roman"/>
          <w:b/>
          <w:bCs/>
          <w:sz w:val="18"/>
          <w:szCs w:val="18"/>
        </w:rPr>
        <w:t>“</w:t>
      </w:r>
      <w:r>
        <w:rPr>
          <w:rFonts w:eastAsia="宋体" w:cs="Times New Roman"/>
          <w:b/>
          <w:bCs/>
          <w:sz w:val="18"/>
          <w:szCs w:val="18"/>
        </w:rPr>
        <w:t>替代</w:t>
      </w:r>
      <w:r>
        <w:rPr>
          <w:rFonts w:eastAsia="宋体" w:cs="Times New Roman"/>
          <w:b/>
          <w:bCs/>
          <w:sz w:val="18"/>
          <w:szCs w:val="18"/>
        </w:rPr>
        <w:t>”</w:t>
      </w:r>
      <w:r>
        <w:rPr>
          <w:rFonts w:eastAsia="宋体" w:cs="Times New Roman"/>
          <w:b/>
          <w:bCs/>
          <w:sz w:val="18"/>
          <w:szCs w:val="18"/>
        </w:rPr>
        <w:t>结合起来。</w:t>
      </w:r>
    </w:p>
    <w:p w14:paraId="314477E7" w14:textId="77777777" w:rsidR="00D16BE9" w:rsidRDefault="00AC4FA2">
      <w:pPr>
        <w:spacing w:line="300" w:lineRule="auto"/>
        <w:ind w:firstLine="361"/>
        <w:rPr>
          <w:rFonts w:eastAsia="宋体" w:cs="Times New Roman"/>
          <w:b/>
          <w:bCs/>
          <w:sz w:val="18"/>
          <w:szCs w:val="18"/>
        </w:rPr>
      </w:pPr>
      <w:r>
        <w:rPr>
          <w:rFonts w:eastAsia="宋体" w:cs="Times New Roman"/>
          <w:b/>
          <w:bCs/>
          <w:sz w:val="18"/>
          <w:szCs w:val="18"/>
        </w:rPr>
        <w:t>[236]</w:t>
      </w:r>
      <w:r>
        <w:rPr>
          <w:rFonts w:eastAsia="宋体" w:cs="Times New Roman"/>
          <w:b/>
          <w:bCs/>
          <w:sz w:val="18"/>
          <w:szCs w:val="18"/>
        </w:rPr>
        <w:t>见脚注</w:t>
      </w:r>
      <w:r>
        <w:rPr>
          <w:rFonts w:eastAsia="宋体" w:cs="Times New Roman"/>
          <w:b/>
          <w:bCs/>
          <w:sz w:val="18"/>
          <w:szCs w:val="18"/>
        </w:rPr>
        <w:t>24</w:t>
      </w:r>
      <w:r>
        <w:rPr>
          <w:rFonts w:eastAsia="宋体" w:cs="Times New Roman"/>
          <w:b/>
          <w:bCs/>
          <w:sz w:val="18"/>
          <w:szCs w:val="18"/>
        </w:rPr>
        <w:t>，关于这种方法和一般替代是归因方法还是结果方法的问题。事实上，有人认为这是一种既模拟</w:t>
      </w:r>
      <w:r>
        <w:rPr>
          <w:rFonts w:eastAsia="宋体" w:cs="Times New Roman"/>
          <w:b/>
          <w:bCs/>
          <w:sz w:val="18"/>
          <w:szCs w:val="18"/>
        </w:rPr>
        <w:t>“</w:t>
      </w:r>
      <w:r>
        <w:rPr>
          <w:rFonts w:eastAsia="宋体" w:cs="Times New Roman"/>
          <w:b/>
          <w:bCs/>
          <w:sz w:val="18"/>
          <w:szCs w:val="18"/>
        </w:rPr>
        <w:t>额外后果</w:t>
      </w:r>
      <w:r>
        <w:rPr>
          <w:rFonts w:eastAsia="宋体" w:cs="Times New Roman"/>
          <w:b/>
          <w:bCs/>
          <w:sz w:val="18"/>
          <w:szCs w:val="18"/>
        </w:rPr>
        <w:t>”(</w:t>
      </w:r>
      <w:r>
        <w:rPr>
          <w:rFonts w:eastAsia="宋体" w:cs="Times New Roman"/>
          <w:b/>
          <w:bCs/>
          <w:sz w:val="18"/>
          <w:szCs w:val="18"/>
        </w:rPr>
        <w:t>如情况</w:t>
      </w:r>
      <w:r>
        <w:rPr>
          <w:rFonts w:eastAsia="宋体" w:cs="Times New Roman"/>
          <w:b/>
          <w:bCs/>
          <w:sz w:val="18"/>
          <w:szCs w:val="18"/>
        </w:rPr>
        <w:t>A</w:t>
      </w:r>
      <w:r>
        <w:rPr>
          <w:rFonts w:eastAsia="宋体" w:cs="Times New Roman"/>
          <w:b/>
          <w:bCs/>
          <w:sz w:val="18"/>
          <w:szCs w:val="18"/>
        </w:rPr>
        <w:t>和</w:t>
      </w:r>
      <w:r>
        <w:rPr>
          <w:rFonts w:eastAsia="宋体" w:cs="Times New Roman"/>
          <w:b/>
          <w:bCs/>
          <w:sz w:val="18"/>
          <w:szCs w:val="18"/>
        </w:rPr>
        <w:t>B)</w:t>
      </w:r>
      <w:r>
        <w:rPr>
          <w:rFonts w:eastAsia="宋体" w:cs="Times New Roman"/>
          <w:b/>
          <w:bCs/>
          <w:sz w:val="18"/>
          <w:szCs w:val="18"/>
        </w:rPr>
        <w:t>又模拟</w:t>
      </w:r>
      <w:r>
        <w:rPr>
          <w:rFonts w:eastAsia="宋体" w:cs="Times New Roman"/>
          <w:b/>
          <w:bCs/>
          <w:sz w:val="18"/>
          <w:szCs w:val="18"/>
        </w:rPr>
        <w:t>“</w:t>
      </w:r>
      <w:r>
        <w:rPr>
          <w:rFonts w:eastAsia="宋体" w:cs="Times New Roman"/>
          <w:b/>
          <w:bCs/>
          <w:sz w:val="18"/>
          <w:szCs w:val="18"/>
        </w:rPr>
        <w:t>现有后果</w:t>
      </w:r>
      <w:r>
        <w:rPr>
          <w:rFonts w:eastAsia="宋体" w:cs="Times New Roman"/>
          <w:b/>
          <w:bCs/>
          <w:sz w:val="18"/>
          <w:szCs w:val="18"/>
        </w:rPr>
        <w:t>”(</w:t>
      </w:r>
      <w:r>
        <w:rPr>
          <w:rFonts w:eastAsia="宋体" w:cs="Times New Roman"/>
          <w:b/>
          <w:bCs/>
          <w:sz w:val="18"/>
          <w:szCs w:val="18"/>
        </w:rPr>
        <w:t>如情况</w:t>
      </w:r>
      <w:r>
        <w:rPr>
          <w:rFonts w:eastAsia="宋体" w:cs="Times New Roman"/>
          <w:b/>
          <w:bCs/>
          <w:sz w:val="18"/>
          <w:szCs w:val="18"/>
        </w:rPr>
        <w:t>C1)</w:t>
      </w:r>
      <w:r>
        <w:rPr>
          <w:rFonts w:eastAsia="宋体" w:cs="Times New Roman"/>
          <w:b/>
          <w:bCs/>
          <w:sz w:val="18"/>
          <w:szCs w:val="18"/>
        </w:rPr>
        <w:t>的方法；后者也可以称为</w:t>
      </w:r>
      <w:r>
        <w:rPr>
          <w:rFonts w:eastAsia="宋体" w:cs="Times New Roman"/>
          <w:b/>
          <w:bCs/>
          <w:sz w:val="18"/>
          <w:szCs w:val="18"/>
        </w:rPr>
        <w:t>“</w:t>
      </w:r>
      <w:r>
        <w:rPr>
          <w:rFonts w:eastAsia="宋体" w:cs="Times New Roman"/>
          <w:b/>
          <w:bCs/>
          <w:sz w:val="18"/>
          <w:szCs w:val="18"/>
        </w:rPr>
        <w:t>互动的</w:t>
      </w:r>
      <w:r>
        <w:rPr>
          <w:rFonts w:eastAsia="宋体" w:cs="Times New Roman"/>
          <w:b/>
          <w:bCs/>
          <w:sz w:val="18"/>
          <w:szCs w:val="18"/>
        </w:rPr>
        <w:t>”</w:t>
      </w:r>
      <w:r>
        <w:rPr>
          <w:rFonts w:eastAsia="宋体" w:cs="Times New Roman"/>
          <w:b/>
          <w:bCs/>
          <w:sz w:val="18"/>
          <w:szCs w:val="18"/>
        </w:rPr>
        <w:t>。</w:t>
      </w:r>
    </w:p>
    <w:p w14:paraId="2AB8AA97" w14:textId="77777777" w:rsidR="00D16BE9" w:rsidRDefault="00D16BE9">
      <w:pPr>
        <w:spacing w:line="300" w:lineRule="auto"/>
        <w:ind w:firstLine="360"/>
        <w:rPr>
          <w:rFonts w:eastAsia="宋体" w:cs="Times New Roman"/>
          <w:sz w:val="18"/>
        </w:rPr>
        <w:sectPr w:rsidR="00D16BE9">
          <w:pgSz w:w="11910" w:h="16840"/>
          <w:pgMar w:top="1040" w:right="1160" w:bottom="1040" w:left="1120" w:header="835" w:footer="852" w:gutter="0"/>
          <w:cols w:space="720"/>
        </w:sectPr>
      </w:pPr>
    </w:p>
    <w:p w14:paraId="09753C40" w14:textId="77777777" w:rsidR="00D16BE9" w:rsidRDefault="00D16BE9">
      <w:pPr>
        <w:pStyle w:val="a8"/>
        <w:spacing w:line="300" w:lineRule="auto"/>
        <w:ind w:firstLineChars="200" w:firstLine="400"/>
        <w:rPr>
          <w:rFonts w:cs="Times New Roman"/>
          <w:sz w:val="20"/>
          <w:lang w:eastAsia="zh-CN"/>
        </w:rPr>
      </w:pPr>
    </w:p>
    <w:p w14:paraId="71950B1C" w14:textId="77777777" w:rsidR="00D16BE9" w:rsidRDefault="00D16BE9">
      <w:pPr>
        <w:pStyle w:val="a8"/>
        <w:spacing w:line="300" w:lineRule="auto"/>
        <w:ind w:firstLineChars="200" w:firstLine="240"/>
        <w:rPr>
          <w:rFonts w:cs="Times New Roman"/>
          <w:sz w:val="12"/>
          <w:lang w:eastAsia="zh-CN"/>
        </w:rPr>
      </w:pPr>
    </w:p>
    <w:tbl>
      <w:tblPr>
        <w:tblStyle w:val="TableNormal"/>
        <w:tblW w:w="0" w:type="auto"/>
        <w:tblInd w:w="204" w:type="dxa"/>
        <w:tblBorders>
          <w:top w:val="single" w:sz="12" w:space="0" w:color="6464FF"/>
          <w:left w:val="single" w:sz="12" w:space="0" w:color="6464FF"/>
          <w:bottom w:val="single" w:sz="12" w:space="0" w:color="6464FF"/>
          <w:right w:val="single" w:sz="12" w:space="0" w:color="6464FF"/>
          <w:insideH w:val="single" w:sz="12" w:space="0" w:color="6464FF"/>
          <w:insideV w:val="single" w:sz="12" w:space="0" w:color="6464FF"/>
        </w:tblBorders>
        <w:tblLayout w:type="fixed"/>
        <w:tblLook w:val="04A0" w:firstRow="1" w:lastRow="0" w:firstColumn="1" w:lastColumn="0" w:noHBand="0" w:noVBand="1"/>
      </w:tblPr>
      <w:tblGrid>
        <w:gridCol w:w="9319"/>
      </w:tblGrid>
      <w:tr w:rsidR="00D16BE9" w14:paraId="1234C99A" w14:textId="77777777">
        <w:trPr>
          <w:trHeight w:val="13998"/>
        </w:trPr>
        <w:tc>
          <w:tcPr>
            <w:tcW w:w="9319" w:type="dxa"/>
            <w:tcBorders>
              <w:left w:val="single" w:sz="18" w:space="0" w:color="6464FF"/>
            </w:tcBorders>
            <w:shd w:val="clear" w:color="auto" w:fill="E3E6FB"/>
          </w:tcPr>
          <w:p w14:paraId="7DD82349" w14:textId="77777777" w:rsidR="00D16BE9" w:rsidRDefault="00AC4FA2">
            <w:pPr>
              <w:pStyle w:val="TableParagraph"/>
              <w:spacing w:before="0" w:line="300" w:lineRule="auto"/>
              <w:ind w:left="0" w:firstLineChars="200" w:firstLine="442"/>
              <w:jc w:val="both"/>
              <w:rPr>
                <w:rFonts w:ascii="Times New Roman" w:eastAsia="宋体" w:hAnsi="Times New Roman" w:cs="Times New Roman"/>
                <w:b/>
                <w:lang w:eastAsia="zh-CN"/>
              </w:rPr>
            </w:pPr>
            <w:r>
              <w:rPr>
                <w:rFonts w:ascii="Times New Roman" w:eastAsia="宋体" w:hAnsi="Times New Roman" w:cs="Times New Roman"/>
                <w:b/>
                <w:lang w:eastAsia="zh-CN"/>
              </w:rPr>
              <w:t>术语和概念</w:t>
            </w:r>
            <w:r>
              <w:rPr>
                <w:rFonts w:ascii="Times New Roman" w:eastAsia="宋体" w:hAnsi="Times New Roman" w:cs="Times New Roman"/>
                <w:b/>
                <w:lang w:eastAsia="zh-CN"/>
              </w:rPr>
              <w:t>:</w:t>
            </w:r>
            <w:r>
              <w:rPr>
                <w:rFonts w:ascii="Times New Roman" w:eastAsia="宋体" w:hAnsi="Times New Roman" w:cs="Times New Roman"/>
                <w:b/>
                <w:lang w:eastAsia="zh-CN"/>
              </w:rPr>
              <w:t>可回收性替代方法</w:t>
            </w:r>
          </w:p>
          <w:p w14:paraId="67CE99EF" w14:textId="77777777" w:rsidR="00D16BE9" w:rsidRDefault="00AC4FA2">
            <w:pPr>
              <w:pStyle w:val="TableParagraph"/>
              <w:spacing w:before="0" w:line="300" w:lineRule="auto"/>
              <w:ind w:left="0" w:firstLineChars="200" w:firstLine="420"/>
              <w:jc w:val="both"/>
              <w:rPr>
                <w:rFonts w:ascii="Times New Roman" w:eastAsia="宋体" w:hAnsi="Times New Roman" w:cs="Times New Roman"/>
                <w:sz w:val="21"/>
                <w:szCs w:val="21"/>
                <w:lang w:eastAsia="zh-CN"/>
              </w:rPr>
            </w:pPr>
            <w:r>
              <w:rPr>
                <w:rFonts w:ascii="Times New Roman" w:eastAsia="宋体" w:hAnsi="Times New Roman" w:cs="Times New Roman"/>
                <w:sz w:val="21"/>
                <w:szCs w:val="21"/>
                <w:lang w:eastAsia="zh-CN"/>
              </w:rPr>
              <w:t>在可回收性替代方法中，商品初级生产中避免的库存根据其可回收的程度计入报废产品或废物。仅指无法从次级商品中定量获得的商品数量</w:t>
            </w:r>
            <w:r>
              <w:rPr>
                <w:rFonts w:ascii="Times New Roman" w:eastAsia="宋体" w:hAnsi="Times New Roman" w:cs="Times New Roman"/>
                <w:sz w:val="21"/>
                <w:szCs w:val="21"/>
                <w:lang w:eastAsia="zh-CN"/>
              </w:rPr>
              <w:t>(</w:t>
            </w:r>
            <w:r>
              <w:rPr>
                <w:rFonts w:ascii="Times New Roman" w:eastAsia="宋体" w:hAnsi="Times New Roman" w:cs="Times New Roman"/>
                <w:sz w:val="21"/>
                <w:szCs w:val="21"/>
                <w:lang w:eastAsia="zh-CN"/>
              </w:rPr>
              <w:t>即由于不完全收集造成的损失、回收过程中的损失等</w:t>
            </w:r>
            <w:r>
              <w:rPr>
                <w:rFonts w:ascii="Times New Roman" w:eastAsia="宋体" w:hAnsi="Times New Roman" w:cs="Times New Roman"/>
                <w:sz w:val="21"/>
                <w:szCs w:val="21"/>
                <w:lang w:eastAsia="zh-CN"/>
              </w:rPr>
              <w:t>)</w:t>
            </w:r>
            <w:r>
              <w:rPr>
                <w:rFonts w:ascii="Times New Roman" w:eastAsia="宋体" w:hAnsi="Times New Roman" w:cs="Times New Roman"/>
                <w:sz w:val="21"/>
                <w:szCs w:val="21"/>
                <w:lang w:eastAsia="zh-CN"/>
              </w:rPr>
              <w:t>。</w:t>
            </w:r>
            <w:proofErr w:type="gramStart"/>
            <w:r>
              <w:rPr>
                <w:rFonts w:ascii="Times New Roman" w:eastAsia="宋体" w:hAnsi="Times New Roman" w:cs="Times New Roman"/>
                <w:sz w:val="21"/>
                <w:szCs w:val="21"/>
                <w:lang w:eastAsia="zh-CN"/>
              </w:rPr>
              <w:t>)</w:t>
            </w:r>
            <w:r>
              <w:rPr>
                <w:rFonts w:ascii="Times New Roman" w:eastAsia="宋体" w:hAnsi="Times New Roman" w:cs="Times New Roman"/>
                <w:sz w:val="21"/>
                <w:szCs w:val="21"/>
                <w:lang w:eastAsia="zh-CN"/>
              </w:rPr>
              <w:t>被建模为初级产品</w:t>
            </w:r>
            <w:proofErr w:type="gramEnd"/>
            <w:r>
              <w:rPr>
                <w:rFonts w:ascii="Times New Roman" w:eastAsia="宋体" w:hAnsi="Times New Roman" w:cs="Times New Roman"/>
                <w:sz w:val="21"/>
                <w:szCs w:val="21"/>
                <w:lang w:eastAsia="zh-CN"/>
              </w:rPr>
              <w:t>。回收努力、任何最终剩余废物的沉积等。相关的影响是第一个生命周期的一部分。请注意，这类似于替换最具成本竞争力或最不具成本竞争力的流程</w:t>
            </w:r>
            <w:r>
              <w:rPr>
                <w:rFonts w:ascii="Times New Roman" w:eastAsia="宋体" w:hAnsi="Times New Roman" w:cs="Times New Roman"/>
                <w:sz w:val="21"/>
                <w:szCs w:val="21"/>
                <w:lang w:eastAsia="zh-CN"/>
              </w:rPr>
              <w:t>/</w:t>
            </w:r>
            <w:r>
              <w:rPr>
                <w:rFonts w:ascii="Times New Roman" w:eastAsia="宋体" w:hAnsi="Times New Roman" w:cs="Times New Roman"/>
                <w:sz w:val="21"/>
                <w:szCs w:val="21"/>
                <w:lang w:eastAsia="zh-CN"/>
              </w:rPr>
              <w:t>系统的组合。</w:t>
            </w:r>
          </w:p>
          <w:p w14:paraId="7BF44DBF" w14:textId="77777777" w:rsidR="00D16BE9" w:rsidRDefault="00AC4FA2">
            <w:pPr>
              <w:pStyle w:val="TableParagraph"/>
              <w:spacing w:before="0" w:line="300" w:lineRule="auto"/>
              <w:ind w:left="0" w:firstLineChars="200" w:firstLine="420"/>
              <w:jc w:val="both"/>
              <w:rPr>
                <w:rFonts w:ascii="Times New Roman" w:eastAsia="宋体" w:hAnsi="Times New Roman" w:cs="Times New Roman"/>
                <w:sz w:val="21"/>
                <w:szCs w:val="21"/>
              </w:rPr>
            </w:pPr>
            <w:r>
              <w:rPr>
                <w:rFonts w:ascii="Times New Roman" w:eastAsia="宋体" w:hAnsi="Times New Roman" w:cs="Times New Roman"/>
                <w:color w:val="808080"/>
                <w:sz w:val="21"/>
                <w:szCs w:val="21"/>
              </w:rPr>
              <w:t>“</w:t>
            </w:r>
            <w:proofErr w:type="spellStart"/>
            <w:proofErr w:type="gramStart"/>
            <w:r>
              <w:rPr>
                <w:rFonts w:ascii="Times New Roman" w:eastAsia="宋体" w:hAnsi="Times New Roman" w:cs="Times New Roman"/>
                <w:color w:val="808080"/>
                <w:sz w:val="21"/>
                <w:szCs w:val="21"/>
              </w:rPr>
              <w:t>闭环</w:t>
            </w:r>
            <w:r>
              <w:rPr>
                <w:rFonts w:ascii="Times New Roman" w:eastAsia="宋体" w:hAnsi="Times New Roman" w:cs="Times New Roman"/>
                <w:color w:val="808080"/>
                <w:sz w:val="21"/>
                <w:szCs w:val="21"/>
              </w:rPr>
              <w:t>”</w:t>
            </w:r>
            <w:r>
              <w:rPr>
                <w:rFonts w:ascii="Times New Roman" w:eastAsia="宋体" w:hAnsi="Times New Roman" w:cs="Times New Roman"/>
                <w:color w:val="808080"/>
                <w:sz w:val="21"/>
                <w:szCs w:val="21"/>
              </w:rPr>
              <w:t>和</w:t>
            </w:r>
            <w:proofErr w:type="gramEnd"/>
            <w:r>
              <w:rPr>
                <w:rFonts w:ascii="Times New Roman" w:eastAsia="宋体" w:hAnsi="Times New Roman" w:cs="Times New Roman"/>
                <w:color w:val="808080"/>
                <w:sz w:val="21"/>
                <w:szCs w:val="21"/>
              </w:rPr>
              <w:t>“</w:t>
            </w:r>
            <w:r>
              <w:rPr>
                <w:rFonts w:ascii="Times New Roman" w:eastAsia="宋体" w:hAnsi="Times New Roman" w:cs="Times New Roman"/>
                <w:color w:val="808080"/>
                <w:sz w:val="21"/>
                <w:szCs w:val="21"/>
              </w:rPr>
              <w:t>开环</w:t>
            </w:r>
            <w:r>
              <w:rPr>
                <w:rFonts w:ascii="Times New Roman" w:eastAsia="宋体" w:hAnsi="Times New Roman" w:cs="Times New Roman"/>
                <w:color w:val="808080"/>
                <w:sz w:val="21"/>
                <w:szCs w:val="21"/>
              </w:rPr>
              <w:t>-</w:t>
            </w:r>
            <w:r>
              <w:rPr>
                <w:rFonts w:ascii="Times New Roman" w:eastAsia="宋体" w:hAnsi="Times New Roman" w:cs="Times New Roman"/>
                <w:color w:val="808080"/>
                <w:sz w:val="21"/>
                <w:szCs w:val="21"/>
              </w:rPr>
              <w:t>相同主要路线</w:t>
            </w:r>
            <w:r>
              <w:rPr>
                <w:rFonts w:ascii="Times New Roman" w:eastAsia="宋体" w:hAnsi="Times New Roman" w:cs="Times New Roman"/>
                <w:color w:val="808080"/>
                <w:sz w:val="21"/>
                <w:szCs w:val="21"/>
              </w:rPr>
              <w:t>”</w:t>
            </w:r>
            <w:r>
              <w:rPr>
                <w:rFonts w:ascii="Times New Roman" w:eastAsia="宋体" w:hAnsi="Times New Roman" w:cs="Times New Roman"/>
                <w:color w:val="808080"/>
                <w:sz w:val="21"/>
                <w:szCs w:val="21"/>
              </w:rPr>
              <w:t>回收的示例</w:t>
            </w:r>
            <w:proofErr w:type="spellEnd"/>
            <w:r>
              <w:rPr>
                <w:rFonts w:ascii="Times New Roman" w:eastAsia="宋体" w:hAnsi="Times New Roman" w:cs="Times New Roman"/>
                <w:color w:val="808080"/>
                <w:sz w:val="21"/>
                <w:szCs w:val="21"/>
              </w:rPr>
              <w:t>(</w:t>
            </w:r>
            <w:proofErr w:type="spellStart"/>
            <w:r>
              <w:rPr>
                <w:rFonts w:ascii="Times New Roman" w:eastAsia="宋体" w:hAnsi="Times New Roman" w:cs="Times New Roman"/>
                <w:color w:val="808080"/>
                <w:sz w:val="21"/>
                <w:szCs w:val="21"/>
              </w:rPr>
              <w:t>参见</w:t>
            </w:r>
            <w:hyperlink w:anchor="_bookmark20" w:history="1">
              <w:r>
                <w:rPr>
                  <w:rFonts w:ascii="Times New Roman" w:eastAsia="宋体" w:hAnsi="Times New Roman" w:cs="Times New Roman"/>
                  <w:color w:val="808080"/>
                  <w:sz w:val="21"/>
                  <w:szCs w:val="21"/>
                </w:rPr>
                <w:t>Figure</w:t>
              </w:r>
              <w:proofErr w:type="spellEnd"/>
              <w:r>
                <w:rPr>
                  <w:rFonts w:ascii="Times New Roman" w:eastAsia="宋体" w:hAnsi="Times New Roman" w:cs="Times New Roman"/>
                  <w:color w:val="808080"/>
                  <w:sz w:val="21"/>
                  <w:szCs w:val="21"/>
                </w:rPr>
                <w:t xml:space="preserve"> 30</w:t>
              </w:r>
            </w:hyperlink>
            <w:hyperlink w:anchor="_bookmark22" w:history="1">
              <w:r>
                <w:rPr>
                  <w:rFonts w:ascii="Times New Roman" w:eastAsia="宋体" w:hAnsi="Times New Roman" w:cs="Times New Roman"/>
                  <w:color w:val="808080"/>
                  <w:sz w:val="21"/>
                  <w:szCs w:val="21"/>
                </w:rPr>
                <w:t>Figure 31</w:t>
              </w:r>
            </w:hyperlink>
            <w:hyperlink w:anchor="_bookmark28" w:history="1">
              <w:r>
                <w:rPr>
                  <w:rFonts w:ascii="Times New Roman" w:eastAsia="宋体" w:hAnsi="Times New Roman" w:cs="Times New Roman"/>
                  <w:color w:val="808080"/>
                  <w:sz w:val="21"/>
                  <w:szCs w:val="21"/>
                </w:rPr>
                <w:t>Figure 34</w:t>
              </w:r>
            </w:hyperlink>
          </w:p>
          <w:p w14:paraId="6657961D" w14:textId="77777777" w:rsidR="00D16BE9" w:rsidRDefault="00AC4FA2">
            <w:pPr>
              <w:pStyle w:val="TableParagraph"/>
              <w:spacing w:before="0" w:line="300" w:lineRule="auto"/>
              <w:ind w:left="0" w:firstLineChars="200" w:firstLine="420"/>
              <w:jc w:val="both"/>
              <w:rPr>
                <w:rFonts w:ascii="Times New Roman" w:eastAsia="宋体" w:hAnsi="Times New Roman" w:cs="Times New Roman"/>
                <w:sz w:val="21"/>
                <w:szCs w:val="21"/>
                <w:lang w:eastAsia="zh-CN"/>
              </w:rPr>
            </w:pPr>
            <w:r>
              <w:rPr>
                <w:rFonts w:ascii="Times New Roman" w:eastAsia="宋体" w:hAnsi="Times New Roman" w:cs="Times New Roman"/>
                <w:color w:val="808080"/>
                <w:sz w:val="21"/>
                <w:szCs w:val="21"/>
              </w:rPr>
              <w:t>3</w:t>
            </w:r>
            <w:r>
              <w:rPr>
                <w:rFonts w:ascii="Times New Roman" w:eastAsia="宋体" w:hAnsi="Times New Roman" w:cs="Times New Roman"/>
                <w:color w:val="808080"/>
                <w:sz w:val="21"/>
                <w:szCs w:val="21"/>
              </w:rPr>
              <w:t>千克二次产品，</w:t>
            </w:r>
            <w:proofErr w:type="gramStart"/>
            <w:r>
              <w:rPr>
                <w:rFonts w:ascii="Times New Roman" w:eastAsia="宋体" w:hAnsi="Times New Roman" w:cs="Times New Roman"/>
                <w:color w:val="808080"/>
                <w:sz w:val="21"/>
                <w:szCs w:val="21"/>
              </w:rPr>
              <w:t>质量与通过主要途径生产的产品相同</w:t>
            </w:r>
            <w:r>
              <w:rPr>
                <w:rFonts w:ascii="Times New Roman" w:eastAsia="宋体" w:hAnsi="Times New Roman" w:cs="Times New Roman"/>
                <w:color w:val="808080"/>
                <w:sz w:val="21"/>
                <w:szCs w:val="21"/>
              </w:rPr>
              <w:t>(</w:t>
            </w:r>
            <w:proofErr w:type="spellStart"/>
            <w:proofErr w:type="gramEnd"/>
            <w:r>
              <w:rPr>
                <w:rFonts w:ascii="Times New Roman" w:eastAsia="宋体" w:hAnsi="Times New Roman" w:cs="Times New Roman"/>
                <w:color w:val="808080"/>
                <w:sz w:val="21"/>
                <w:szCs w:val="21"/>
              </w:rPr>
              <w:t>质量可回收性</w:t>
            </w:r>
            <w:proofErr w:type="spellEnd"/>
            <w:r>
              <w:rPr>
                <w:rFonts w:ascii="Times New Roman" w:eastAsia="宋体" w:hAnsi="Times New Roman" w:cs="Times New Roman"/>
                <w:color w:val="808080"/>
                <w:sz w:val="21"/>
                <w:szCs w:val="21"/>
              </w:rPr>
              <w:t>= 75 %)</w:t>
            </w:r>
            <w:r>
              <w:rPr>
                <w:rFonts w:ascii="Times New Roman" w:eastAsia="宋体" w:hAnsi="Times New Roman" w:cs="Times New Roman"/>
                <w:color w:val="808080"/>
                <w:sz w:val="21"/>
                <w:szCs w:val="21"/>
              </w:rPr>
              <w:t>。产品生产不需要的</w:t>
            </w:r>
            <w:r>
              <w:rPr>
                <w:rFonts w:ascii="Times New Roman" w:eastAsia="宋体" w:hAnsi="Times New Roman" w:cs="Times New Roman"/>
                <w:color w:val="808080"/>
                <w:sz w:val="21"/>
                <w:szCs w:val="21"/>
              </w:rPr>
              <w:t>1</w:t>
            </w:r>
            <w:r>
              <w:rPr>
                <w:rFonts w:ascii="Times New Roman" w:eastAsia="宋体" w:hAnsi="Times New Roman" w:cs="Times New Roman"/>
                <w:color w:val="808080"/>
                <w:sz w:val="21"/>
                <w:szCs w:val="21"/>
              </w:rPr>
              <w:t>千克次要货物的剩余部分由</w:t>
            </w:r>
            <w:r>
              <w:rPr>
                <w:rFonts w:ascii="Times New Roman" w:eastAsia="宋体" w:hAnsi="Times New Roman" w:cs="Times New Roman"/>
                <w:color w:val="808080"/>
                <w:sz w:val="21"/>
                <w:szCs w:val="21"/>
              </w:rPr>
              <w:t>1</w:t>
            </w:r>
            <w:r>
              <w:rPr>
                <w:rFonts w:ascii="Times New Roman" w:eastAsia="宋体" w:hAnsi="Times New Roman" w:cs="Times New Roman"/>
                <w:color w:val="808080"/>
                <w:sz w:val="21"/>
                <w:szCs w:val="21"/>
              </w:rPr>
              <w:t>千克主要生产材料</w:t>
            </w:r>
            <w:r>
              <w:rPr>
                <w:rFonts w:ascii="Times New Roman" w:eastAsia="宋体" w:hAnsi="Times New Roman" w:cs="Times New Roman"/>
                <w:color w:val="808080"/>
                <w:sz w:val="21"/>
                <w:szCs w:val="21"/>
              </w:rPr>
              <w:t>X(“-1</w:t>
            </w:r>
            <w:r>
              <w:rPr>
                <w:rFonts w:ascii="Times New Roman" w:eastAsia="宋体" w:hAnsi="Times New Roman" w:cs="Times New Roman"/>
                <w:color w:val="808080"/>
                <w:sz w:val="21"/>
                <w:szCs w:val="21"/>
              </w:rPr>
              <w:t>千克</w:t>
            </w:r>
            <w:r>
              <w:rPr>
                <w:rFonts w:ascii="Times New Roman" w:eastAsia="宋体" w:hAnsi="Times New Roman" w:cs="Times New Roman"/>
                <w:color w:val="808080"/>
                <w:sz w:val="21"/>
                <w:szCs w:val="21"/>
              </w:rPr>
              <w:t>”)</w:t>
            </w:r>
            <w:proofErr w:type="spellStart"/>
            <w:r>
              <w:rPr>
                <w:rFonts w:ascii="Times New Roman" w:eastAsia="宋体" w:hAnsi="Times New Roman" w:cs="Times New Roman"/>
                <w:color w:val="808080"/>
                <w:sz w:val="21"/>
                <w:szCs w:val="21"/>
              </w:rPr>
              <w:t>替代</w:t>
            </w:r>
            <w:proofErr w:type="spellEnd"/>
            <w:r>
              <w:rPr>
                <w:rFonts w:ascii="Times New Roman" w:eastAsia="宋体" w:hAnsi="Times New Roman" w:cs="Times New Roman"/>
                <w:color w:val="808080"/>
                <w:sz w:val="21"/>
                <w:szCs w:val="21"/>
              </w:rPr>
              <w:t>(</w:t>
            </w:r>
            <w:proofErr w:type="spellStart"/>
            <w:r>
              <w:rPr>
                <w:rFonts w:ascii="Times New Roman" w:eastAsia="宋体" w:hAnsi="Times New Roman" w:cs="Times New Roman"/>
                <w:color w:val="808080"/>
                <w:sz w:val="21"/>
                <w:szCs w:val="21"/>
              </w:rPr>
              <w:t>见图中的弯曲箭头和</w:t>
            </w:r>
            <w:r>
              <w:rPr>
                <w:rFonts w:ascii="Times New Roman" w:eastAsia="宋体" w:hAnsi="Times New Roman" w:cs="Times New Roman"/>
                <w:color w:val="808080"/>
                <w:sz w:val="21"/>
                <w:szCs w:val="21"/>
              </w:rPr>
              <w:t>“S</w:t>
            </w:r>
            <w:proofErr w:type="spellEnd"/>
            <w:r>
              <w:rPr>
                <w:rFonts w:ascii="Times New Roman" w:eastAsia="宋体" w:hAnsi="Times New Roman" w:cs="Times New Roman"/>
                <w:color w:val="808080"/>
                <w:sz w:val="21"/>
                <w:szCs w:val="21"/>
              </w:rPr>
              <w:t>”)</w:t>
            </w:r>
            <w:r>
              <w:rPr>
                <w:rFonts w:ascii="Times New Roman" w:eastAsia="宋体" w:hAnsi="Times New Roman" w:cs="Times New Roman"/>
                <w:color w:val="808080"/>
                <w:sz w:val="21"/>
                <w:szCs w:val="21"/>
              </w:rPr>
              <w:t>。</w:t>
            </w:r>
            <w:r>
              <w:rPr>
                <w:rFonts w:ascii="Times New Roman" w:eastAsia="宋体" w:hAnsi="Times New Roman" w:cs="Times New Roman"/>
                <w:color w:val="808080"/>
                <w:sz w:val="21"/>
                <w:szCs w:val="21"/>
                <w:lang w:eastAsia="zh-CN"/>
              </w:rPr>
              <w:t>因此，所分析系统的有效库存为</w:t>
            </w:r>
            <w:r>
              <w:rPr>
                <w:rFonts w:ascii="Times New Roman" w:eastAsia="宋体" w:hAnsi="Times New Roman" w:cs="Times New Roman"/>
                <w:color w:val="808080"/>
                <w:sz w:val="21"/>
                <w:szCs w:val="21"/>
                <w:lang w:eastAsia="zh-CN"/>
              </w:rPr>
              <w:t>2</w:t>
            </w:r>
            <w:r>
              <w:rPr>
                <w:rFonts w:ascii="Times New Roman" w:eastAsia="宋体" w:hAnsi="Times New Roman" w:cs="Times New Roman"/>
                <w:color w:val="808080"/>
                <w:sz w:val="21"/>
                <w:szCs w:val="21"/>
                <w:lang w:eastAsia="zh-CN"/>
              </w:rPr>
              <w:t>千克</w:t>
            </w:r>
            <w:r>
              <w:rPr>
                <w:rFonts w:ascii="Times New Roman" w:eastAsia="宋体" w:hAnsi="Times New Roman" w:cs="Times New Roman"/>
                <w:color w:val="808080"/>
                <w:sz w:val="21"/>
                <w:szCs w:val="21"/>
                <w:lang w:eastAsia="zh-CN"/>
              </w:rPr>
              <w:t>- 1</w:t>
            </w:r>
            <w:r>
              <w:rPr>
                <w:rFonts w:ascii="Times New Roman" w:eastAsia="宋体" w:hAnsi="Times New Roman" w:cs="Times New Roman"/>
                <w:color w:val="808080"/>
                <w:sz w:val="21"/>
                <w:szCs w:val="21"/>
                <w:lang w:eastAsia="zh-CN"/>
              </w:rPr>
              <w:t>千克</w:t>
            </w:r>
            <w:r>
              <w:rPr>
                <w:rFonts w:ascii="Times New Roman" w:eastAsia="宋体" w:hAnsi="Times New Roman" w:cs="Times New Roman"/>
                <w:color w:val="808080"/>
                <w:sz w:val="21"/>
                <w:szCs w:val="21"/>
                <w:lang w:eastAsia="zh-CN"/>
              </w:rPr>
              <w:t>= 1</w:t>
            </w:r>
            <w:r>
              <w:rPr>
                <w:rFonts w:ascii="Times New Roman" w:eastAsia="宋体" w:hAnsi="Times New Roman" w:cs="Times New Roman"/>
                <w:color w:val="808080"/>
                <w:sz w:val="21"/>
                <w:szCs w:val="21"/>
                <w:lang w:eastAsia="zh-CN"/>
              </w:rPr>
              <w:t>千克初级生产材料</w:t>
            </w:r>
            <w:r>
              <w:rPr>
                <w:rFonts w:ascii="Times New Roman" w:eastAsia="宋体" w:hAnsi="Times New Roman" w:cs="Times New Roman"/>
                <w:color w:val="808080"/>
                <w:sz w:val="21"/>
                <w:szCs w:val="21"/>
                <w:lang w:eastAsia="zh-CN"/>
              </w:rPr>
              <w:t>X</w:t>
            </w:r>
            <w:r>
              <w:rPr>
                <w:rFonts w:ascii="Times New Roman" w:eastAsia="宋体" w:hAnsi="Times New Roman" w:cs="Times New Roman"/>
                <w:color w:val="808080"/>
                <w:sz w:val="21"/>
                <w:szCs w:val="21"/>
                <w:lang w:eastAsia="zh-CN"/>
              </w:rPr>
              <w:t>，加上其组装和使用阶段，加上</w:t>
            </w:r>
            <w:r>
              <w:rPr>
                <w:rFonts w:ascii="Times New Roman" w:eastAsia="宋体" w:hAnsi="Times New Roman" w:cs="Times New Roman"/>
                <w:color w:val="808080"/>
                <w:sz w:val="21"/>
                <w:szCs w:val="21"/>
                <w:lang w:eastAsia="zh-CN"/>
              </w:rPr>
              <w:t>3.5</w:t>
            </w:r>
            <w:r>
              <w:rPr>
                <w:rFonts w:ascii="Times New Roman" w:eastAsia="宋体" w:hAnsi="Times New Roman" w:cs="Times New Roman"/>
                <w:color w:val="808080"/>
                <w:sz w:val="21"/>
                <w:szCs w:val="21"/>
                <w:lang w:eastAsia="zh-CN"/>
              </w:rPr>
              <w:t>千克回收的报废产品的</w:t>
            </w:r>
            <w:r>
              <w:rPr>
                <w:rFonts w:ascii="Times New Roman" w:eastAsia="宋体" w:hAnsi="Times New Roman" w:cs="Times New Roman"/>
                <w:color w:val="808080"/>
                <w:sz w:val="21"/>
                <w:szCs w:val="21"/>
                <w:lang w:eastAsia="zh-CN"/>
              </w:rPr>
              <w:t>“</w:t>
            </w:r>
            <w:r>
              <w:rPr>
                <w:rFonts w:ascii="Times New Roman" w:eastAsia="宋体" w:hAnsi="Times New Roman" w:cs="Times New Roman"/>
                <w:color w:val="808080"/>
                <w:sz w:val="21"/>
                <w:szCs w:val="21"/>
                <w:lang w:eastAsia="zh-CN"/>
              </w:rPr>
              <w:t>仅回收处理</w:t>
            </w:r>
            <w:r>
              <w:rPr>
                <w:rFonts w:ascii="Times New Roman" w:eastAsia="宋体" w:hAnsi="Times New Roman" w:cs="Times New Roman"/>
                <w:color w:val="808080"/>
                <w:sz w:val="21"/>
                <w:szCs w:val="21"/>
                <w:lang w:eastAsia="zh-CN"/>
              </w:rPr>
              <w:t>”</w:t>
            </w:r>
            <w:r>
              <w:rPr>
                <w:rFonts w:ascii="Times New Roman" w:eastAsia="宋体" w:hAnsi="Times New Roman" w:cs="Times New Roman"/>
                <w:color w:val="808080"/>
                <w:sz w:val="21"/>
                <w:szCs w:val="21"/>
                <w:lang w:eastAsia="zh-CN"/>
              </w:rPr>
              <w:t>库存，以及每</w:t>
            </w:r>
            <w:r>
              <w:rPr>
                <w:rFonts w:ascii="Times New Roman" w:eastAsia="宋体" w:hAnsi="Times New Roman" w:cs="Times New Roman"/>
                <w:color w:val="808080"/>
                <w:sz w:val="21"/>
                <w:szCs w:val="21"/>
                <w:lang w:eastAsia="zh-CN"/>
              </w:rPr>
              <w:t>0.5</w:t>
            </w:r>
            <w:r>
              <w:rPr>
                <w:rFonts w:ascii="Times New Roman" w:eastAsia="宋体" w:hAnsi="Times New Roman" w:cs="Times New Roman"/>
                <w:color w:val="808080"/>
                <w:sz w:val="21"/>
                <w:szCs w:val="21"/>
                <w:lang w:eastAsia="zh-CN"/>
              </w:rPr>
              <w:t>千克直接存放的报废产品和</w:t>
            </w:r>
            <w:r>
              <w:rPr>
                <w:rFonts w:ascii="Times New Roman" w:eastAsia="宋体" w:hAnsi="Times New Roman" w:cs="Times New Roman"/>
                <w:color w:val="808080"/>
                <w:sz w:val="21"/>
                <w:szCs w:val="21"/>
                <w:lang w:eastAsia="zh-CN"/>
              </w:rPr>
              <w:t>0.5</w:t>
            </w:r>
            <w:r>
              <w:rPr>
                <w:rFonts w:ascii="Times New Roman" w:eastAsia="宋体" w:hAnsi="Times New Roman" w:cs="Times New Roman"/>
                <w:color w:val="808080"/>
                <w:sz w:val="21"/>
                <w:szCs w:val="21"/>
                <w:lang w:eastAsia="zh-CN"/>
              </w:rPr>
              <w:t>千克回收过程中产生的废物的废物处置过程。请注意，这</w:t>
            </w:r>
            <w:r>
              <w:rPr>
                <w:rFonts w:ascii="Times New Roman" w:eastAsia="宋体" w:hAnsi="Times New Roman" w:cs="Times New Roman"/>
                <w:color w:val="808080"/>
                <w:sz w:val="21"/>
                <w:szCs w:val="21"/>
                <w:lang w:eastAsia="zh-CN"/>
              </w:rPr>
              <w:t>2</w:t>
            </w:r>
            <w:r>
              <w:rPr>
                <w:rFonts w:ascii="Times New Roman" w:eastAsia="宋体" w:hAnsi="Times New Roman" w:cs="Times New Roman"/>
                <w:color w:val="808080"/>
                <w:sz w:val="21"/>
                <w:szCs w:val="21"/>
                <w:lang w:eastAsia="zh-CN"/>
              </w:rPr>
              <w:t>千克二手材料是否来自该产品或由该材料制成的任何其他产品的回收并不重要。</w:t>
            </w:r>
            <w:r>
              <w:rPr>
                <w:rFonts w:ascii="Times New Roman" w:eastAsia="宋体" w:hAnsi="Times New Roman" w:cs="Times New Roman"/>
                <w:color w:val="808080"/>
                <w:sz w:val="21"/>
                <w:szCs w:val="21"/>
                <w:lang w:eastAsia="zh-CN"/>
              </w:rPr>
              <w:t>(</w:t>
            </w:r>
            <w:r>
              <w:rPr>
                <w:rFonts w:ascii="Times New Roman" w:eastAsia="宋体" w:hAnsi="Times New Roman" w:cs="Times New Roman"/>
                <w:color w:val="808080"/>
                <w:sz w:val="21"/>
                <w:szCs w:val="21"/>
                <w:lang w:eastAsia="zh-CN"/>
              </w:rPr>
              <w:t>如果二级材料的质量低于一级材料的质量，这将通过计入较低金额或市场价值修正来考虑</w:t>
            </w:r>
            <w:r>
              <w:rPr>
                <w:rFonts w:ascii="Times New Roman" w:eastAsia="宋体" w:hAnsi="Times New Roman" w:cs="Times New Roman"/>
                <w:color w:val="808080"/>
                <w:sz w:val="21"/>
                <w:szCs w:val="21"/>
                <w:lang w:eastAsia="zh-CN"/>
              </w:rPr>
              <w:t>)</w:t>
            </w:r>
            <w:r>
              <w:rPr>
                <w:rFonts w:ascii="Times New Roman" w:eastAsia="宋体" w:hAnsi="Times New Roman" w:cs="Times New Roman"/>
                <w:color w:val="808080"/>
                <w:sz w:val="21"/>
                <w:szCs w:val="21"/>
                <w:lang w:eastAsia="zh-CN"/>
              </w:rPr>
              <w:t>。</w:t>
            </w:r>
          </w:p>
          <w:p w14:paraId="4926CEF2" w14:textId="77777777" w:rsidR="00D16BE9" w:rsidRDefault="00AC4FA2">
            <w:pPr>
              <w:pStyle w:val="TableParagraph"/>
              <w:spacing w:before="0" w:line="300" w:lineRule="auto"/>
              <w:ind w:left="0" w:firstLineChars="200" w:firstLine="420"/>
              <w:jc w:val="both"/>
              <w:rPr>
                <w:rFonts w:ascii="Times New Roman" w:eastAsia="宋体" w:hAnsi="Times New Roman" w:cs="Times New Roman"/>
                <w:sz w:val="21"/>
                <w:szCs w:val="21"/>
                <w:lang w:eastAsia="zh-CN"/>
              </w:rPr>
            </w:pPr>
            <w:r>
              <w:rPr>
                <w:rFonts w:ascii="Times New Roman" w:eastAsia="宋体" w:hAnsi="Times New Roman" w:cs="Times New Roman"/>
                <w:color w:val="808080"/>
                <w:sz w:val="21"/>
                <w:szCs w:val="21"/>
                <w:lang w:eastAsia="zh-CN"/>
              </w:rPr>
              <w:t>在上述示例中，可回收性将低于回收含量，例如仅产生</w:t>
            </w:r>
            <w:r>
              <w:rPr>
                <w:rFonts w:ascii="Times New Roman" w:eastAsia="宋体" w:hAnsi="Times New Roman" w:cs="Times New Roman"/>
                <w:color w:val="808080"/>
                <w:sz w:val="21"/>
                <w:szCs w:val="21"/>
                <w:lang w:eastAsia="zh-CN"/>
              </w:rPr>
              <w:t>1</w:t>
            </w:r>
            <w:r>
              <w:rPr>
                <w:rFonts w:ascii="Times New Roman" w:eastAsia="宋体" w:hAnsi="Times New Roman" w:cs="Times New Roman"/>
                <w:color w:val="808080"/>
                <w:sz w:val="21"/>
                <w:szCs w:val="21"/>
                <w:lang w:eastAsia="zh-CN"/>
              </w:rPr>
              <w:t>千克二次材料</w:t>
            </w:r>
            <w:r>
              <w:rPr>
                <w:rFonts w:ascii="Times New Roman" w:eastAsia="宋体" w:hAnsi="Times New Roman" w:cs="Times New Roman"/>
                <w:color w:val="808080"/>
                <w:sz w:val="21"/>
                <w:szCs w:val="21"/>
                <w:lang w:eastAsia="zh-CN"/>
              </w:rPr>
              <w:t>(</w:t>
            </w:r>
            <w:r>
              <w:rPr>
                <w:rFonts w:ascii="Times New Roman" w:eastAsia="宋体" w:hAnsi="Times New Roman" w:cs="Times New Roman"/>
                <w:color w:val="808080"/>
                <w:sz w:val="21"/>
                <w:szCs w:val="21"/>
                <w:lang w:eastAsia="zh-CN"/>
              </w:rPr>
              <w:t>中的第二张图</w:t>
            </w:r>
            <w:r w:rsidR="00000000">
              <w:fldChar w:fldCharType="begin"/>
            </w:r>
            <w:r w:rsidR="00000000">
              <w:instrText>HYPERLINK \l "_bookmark28"</w:instrText>
            </w:r>
            <w:r w:rsidR="00000000">
              <w:fldChar w:fldCharType="separate"/>
            </w:r>
            <w:r>
              <w:rPr>
                <w:rFonts w:ascii="Times New Roman" w:eastAsia="宋体" w:hAnsi="Times New Roman" w:cs="Times New Roman"/>
                <w:color w:val="808080"/>
                <w:sz w:val="21"/>
                <w:szCs w:val="21"/>
                <w:lang w:eastAsia="zh-CN"/>
              </w:rPr>
              <w:t>Figure 34</w:t>
            </w:r>
            <w:r w:rsidR="00000000">
              <w:rPr>
                <w:rFonts w:ascii="Times New Roman" w:eastAsia="宋体" w:hAnsi="Times New Roman" w:cs="Times New Roman"/>
                <w:color w:val="808080"/>
                <w:sz w:val="21"/>
                <w:szCs w:val="21"/>
                <w:lang w:eastAsia="zh-CN"/>
              </w:rPr>
              <w:fldChar w:fldCharType="end"/>
            </w:r>
          </w:p>
          <w:p w14:paraId="70DDEFC7" w14:textId="77777777" w:rsidR="00D16BE9" w:rsidRDefault="00AC4FA2">
            <w:pPr>
              <w:pStyle w:val="TableParagraph"/>
              <w:spacing w:before="0" w:line="300" w:lineRule="auto"/>
              <w:ind w:left="0" w:firstLineChars="200" w:firstLine="420"/>
              <w:jc w:val="both"/>
              <w:rPr>
                <w:rFonts w:ascii="Times New Roman" w:eastAsia="宋体" w:hAnsi="Times New Roman" w:cs="Times New Roman"/>
                <w:sz w:val="21"/>
                <w:szCs w:val="21"/>
                <w:lang w:eastAsia="zh-CN"/>
              </w:rPr>
            </w:pPr>
            <w:r>
              <w:rPr>
                <w:rFonts w:ascii="Times New Roman" w:eastAsia="宋体" w:hAnsi="Times New Roman" w:cs="Times New Roman"/>
                <w:color w:val="808080"/>
                <w:sz w:val="21"/>
                <w:szCs w:val="21"/>
                <w:lang w:eastAsia="zh-CN"/>
              </w:rPr>
              <w:t>采用相同的方法，但这一次是针对另一种产品，假设辅助材料</w:t>
            </w:r>
            <w:r>
              <w:rPr>
                <w:rFonts w:ascii="Times New Roman" w:eastAsia="宋体" w:hAnsi="Times New Roman" w:cs="Times New Roman"/>
                <w:color w:val="808080"/>
                <w:sz w:val="21"/>
                <w:szCs w:val="21"/>
                <w:lang w:eastAsia="zh-CN"/>
              </w:rPr>
              <w:t>X</w:t>
            </w:r>
            <w:r>
              <w:rPr>
                <w:rFonts w:ascii="Times New Roman" w:eastAsia="宋体" w:hAnsi="Times New Roman" w:cs="Times New Roman"/>
                <w:color w:val="808080"/>
                <w:sz w:val="21"/>
                <w:szCs w:val="21"/>
                <w:lang w:eastAsia="zh-CN"/>
              </w:rPr>
              <w:t>通常不会被使用，而是被处理掉</w:t>
            </w:r>
            <w:r>
              <w:rPr>
                <w:rFonts w:ascii="Times New Roman" w:eastAsia="宋体" w:hAnsi="Times New Roman" w:cs="Times New Roman"/>
                <w:color w:val="808080"/>
                <w:sz w:val="21"/>
                <w:szCs w:val="21"/>
                <w:lang w:eastAsia="zh-CN"/>
              </w:rPr>
              <w:t>(</w:t>
            </w:r>
            <w:r>
              <w:rPr>
                <w:rFonts w:ascii="Times New Roman" w:eastAsia="宋体" w:hAnsi="Times New Roman" w:cs="Times New Roman"/>
                <w:color w:val="808080"/>
                <w:sz w:val="21"/>
                <w:szCs w:val="21"/>
                <w:lang w:eastAsia="zh-CN"/>
              </w:rPr>
              <w:t>见中的第三张图</w:t>
            </w:r>
            <w:r w:rsidR="00000000">
              <w:fldChar w:fldCharType="begin"/>
            </w:r>
            <w:r w:rsidR="00000000">
              <w:instrText>HYPERLINK \l "_bookmark28"</w:instrText>
            </w:r>
            <w:r w:rsidR="00000000">
              <w:fldChar w:fldCharType="separate"/>
            </w:r>
            <w:r>
              <w:rPr>
                <w:rFonts w:ascii="Times New Roman" w:eastAsia="宋体" w:hAnsi="Times New Roman" w:cs="Times New Roman"/>
                <w:color w:val="808080"/>
                <w:sz w:val="21"/>
                <w:szCs w:val="21"/>
                <w:lang w:eastAsia="zh-CN"/>
              </w:rPr>
              <w:t>Figure 34</w:t>
            </w:r>
            <w:r w:rsidR="00000000">
              <w:rPr>
                <w:rFonts w:ascii="Times New Roman" w:eastAsia="宋体" w:hAnsi="Times New Roman" w:cs="Times New Roman"/>
                <w:color w:val="808080"/>
                <w:sz w:val="21"/>
                <w:szCs w:val="21"/>
                <w:lang w:eastAsia="zh-CN"/>
              </w:rPr>
              <w:fldChar w:fldCharType="end"/>
            </w:r>
            <w:hyperlink w:anchor="_bookmark28" w:history="1">
              <w:r>
                <w:rPr>
                  <w:rFonts w:ascii="Times New Roman" w:eastAsia="宋体" w:hAnsi="Times New Roman" w:cs="Times New Roman"/>
                  <w:color w:val="808080"/>
                  <w:sz w:val="21"/>
                  <w:szCs w:val="21"/>
                  <w:lang w:eastAsia="zh-CN"/>
                </w:rPr>
                <w:t>Figure</w:t>
              </w:r>
            </w:hyperlink>
            <w:hyperlink w:anchor="_bookmark28" w:history="1">
              <w:r>
                <w:rPr>
                  <w:rFonts w:ascii="Times New Roman" w:eastAsia="宋体" w:hAnsi="Times New Roman" w:cs="Times New Roman"/>
                  <w:color w:val="808080"/>
                  <w:sz w:val="21"/>
                  <w:szCs w:val="21"/>
                  <w:lang w:eastAsia="zh-CN"/>
                </w:rPr>
                <w:t>34</w:t>
              </w:r>
            </w:hyperlink>
          </w:p>
          <w:p w14:paraId="0D44ABA5" w14:textId="77777777" w:rsidR="00D16BE9" w:rsidRDefault="00AC4FA2">
            <w:pPr>
              <w:pStyle w:val="TableParagraph"/>
              <w:spacing w:before="0" w:line="300" w:lineRule="auto"/>
              <w:ind w:left="0" w:firstLineChars="200" w:firstLine="420"/>
              <w:jc w:val="both"/>
              <w:rPr>
                <w:rFonts w:ascii="Times New Roman" w:eastAsia="宋体" w:hAnsi="Times New Roman" w:cs="Times New Roman"/>
                <w:sz w:val="21"/>
                <w:szCs w:val="21"/>
                <w:lang w:eastAsia="zh-CN"/>
              </w:rPr>
            </w:pPr>
            <w:r>
              <w:rPr>
                <w:rFonts w:ascii="Times New Roman" w:eastAsia="宋体" w:hAnsi="Times New Roman" w:cs="Times New Roman"/>
                <w:sz w:val="21"/>
                <w:szCs w:val="21"/>
                <w:lang w:eastAsia="zh-CN"/>
              </w:rPr>
              <w:t>总之，这种方法奖励高回收性，特别是有价值的资源</w:t>
            </w:r>
            <w:r>
              <w:rPr>
                <w:rFonts w:ascii="Times New Roman" w:eastAsia="宋体" w:hAnsi="Times New Roman" w:cs="Times New Roman"/>
                <w:sz w:val="21"/>
                <w:szCs w:val="21"/>
                <w:lang w:eastAsia="zh-CN"/>
              </w:rPr>
              <w:t>/</w:t>
            </w:r>
            <w:r>
              <w:rPr>
                <w:rFonts w:ascii="Times New Roman" w:eastAsia="宋体" w:hAnsi="Times New Roman" w:cs="Times New Roman"/>
                <w:sz w:val="21"/>
                <w:szCs w:val="21"/>
                <w:lang w:eastAsia="zh-CN"/>
              </w:rPr>
              <w:t>商品和</w:t>
            </w:r>
            <w:r>
              <w:rPr>
                <w:rFonts w:ascii="Times New Roman" w:eastAsia="宋体" w:hAnsi="Times New Roman" w:cs="Times New Roman"/>
                <w:sz w:val="21"/>
                <w:szCs w:val="21"/>
                <w:lang w:eastAsia="zh-CN"/>
              </w:rPr>
              <w:t>/</w:t>
            </w:r>
            <w:r>
              <w:rPr>
                <w:rFonts w:ascii="Times New Roman" w:eastAsia="宋体" w:hAnsi="Times New Roman" w:cs="Times New Roman"/>
                <w:sz w:val="21"/>
                <w:szCs w:val="21"/>
                <w:lang w:eastAsia="zh-CN"/>
              </w:rPr>
              <w:t>或回收到更高价值的次级商品。当使用未使用</w:t>
            </w:r>
            <w:r>
              <w:rPr>
                <w:rFonts w:ascii="Times New Roman" w:eastAsia="宋体" w:hAnsi="Times New Roman" w:cs="Times New Roman"/>
                <w:sz w:val="21"/>
                <w:szCs w:val="21"/>
                <w:lang w:eastAsia="zh-CN"/>
              </w:rPr>
              <w:t>/</w:t>
            </w:r>
            <w:r>
              <w:rPr>
                <w:rFonts w:ascii="Times New Roman" w:eastAsia="宋体" w:hAnsi="Times New Roman" w:cs="Times New Roman"/>
                <w:sz w:val="21"/>
                <w:szCs w:val="21"/>
                <w:lang w:eastAsia="zh-CN"/>
              </w:rPr>
              <w:t>填埋的二次资源时，回收内容会得到奖励。</w:t>
            </w:r>
          </w:p>
          <w:p w14:paraId="1E798048" w14:textId="77777777" w:rsidR="00D16BE9" w:rsidRDefault="00AC4FA2">
            <w:pPr>
              <w:pStyle w:val="TableParagraph"/>
              <w:spacing w:before="0" w:line="300" w:lineRule="auto"/>
              <w:ind w:left="0" w:firstLineChars="200" w:firstLine="420"/>
              <w:jc w:val="both"/>
              <w:rPr>
                <w:rFonts w:ascii="Times New Roman" w:eastAsia="宋体" w:hAnsi="Times New Roman" w:cs="Times New Roman"/>
                <w:sz w:val="21"/>
                <w:szCs w:val="21"/>
                <w:lang w:eastAsia="zh-CN"/>
              </w:rPr>
            </w:pPr>
            <w:r>
              <w:rPr>
                <w:rFonts w:ascii="Times New Roman" w:eastAsia="宋体" w:hAnsi="Times New Roman" w:cs="Times New Roman"/>
                <w:sz w:val="21"/>
                <w:szCs w:val="21"/>
                <w:lang w:eastAsia="zh-CN"/>
              </w:rPr>
              <w:t>请注意，初级生产和替代初级生产的路线不需要相同，例如，特定路线可用于采购材料，而信用将给予最</w:t>
            </w:r>
            <w:proofErr w:type="gramStart"/>
            <w:r>
              <w:rPr>
                <w:rFonts w:ascii="Times New Roman" w:eastAsia="宋体" w:hAnsi="Times New Roman" w:cs="Times New Roman"/>
                <w:sz w:val="21"/>
                <w:szCs w:val="21"/>
                <w:lang w:eastAsia="zh-CN"/>
              </w:rPr>
              <w:t>具成本</w:t>
            </w:r>
            <w:proofErr w:type="gramEnd"/>
            <w:r>
              <w:rPr>
                <w:rFonts w:ascii="Times New Roman" w:eastAsia="宋体" w:hAnsi="Times New Roman" w:cs="Times New Roman"/>
                <w:sz w:val="21"/>
                <w:szCs w:val="21"/>
                <w:lang w:eastAsia="zh-CN"/>
              </w:rPr>
              <w:t>竞争力的路线组合</w:t>
            </w:r>
            <w:r>
              <w:rPr>
                <w:rFonts w:ascii="Times New Roman" w:eastAsia="宋体" w:hAnsi="Times New Roman" w:cs="Times New Roman"/>
                <w:sz w:val="21"/>
                <w:szCs w:val="21"/>
                <w:lang w:eastAsia="zh-CN"/>
              </w:rPr>
              <w:t>(</w:t>
            </w:r>
            <w:r>
              <w:rPr>
                <w:rFonts w:ascii="Times New Roman" w:eastAsia="宋体" w:hAnsi="Times New Roman" w:cs="Times New Roman"/>
                <w:sz w:val="21"/>
                <w:szCs w:val="21"/>
                <w:lang w:eastAsia="zh-CN"/>
              </w:rPr>
              <w:t>在完全后果模型下；但是参见情况</w:t>
            </w:r>
            <w:r>
              <w:rPr>
                <w:rFonts w:ascii="Times New Roman" w:eastAsia="宋体" w:hAnsi="Times New Roman" w:cs="Times New Roman"/>
                <w:sz w:val="21"/>
                <w:szCs w:val="21"/>
                <w:lang w:eastAsia="zh-CN"/>
              </w:rPr>
              <w:t>A</w:t>
            </w:r>
            <w:r>
              <w:rPr>
                <w:rFonts w:ascii="Times New Roman" w:eastAsia="宋体" w:hAnsi="Times New Roman" w:cs="Times New Roman"/>
                <w:sz w:val="21"/>
                <w:szCs w:val="21"/>
                <w:lang w:eastAsia="zh-CN"/>
              </w:rPr>
              <w:t>、</w:t>
            </w:r>
            <w:r>
              <w:rPr>
                <w:rFonts w:ascii="Times New Roman" w:eastAsia="宋体" w:hAnsi="Times New Roman" w:cs="Times New Roman"/>
                <w:sz w:val="21"/>
                <w:szCs w:val="21"/>
                <w:lang w:eastAsia="zh-CN"/>
              </w:rPr>
              <w:t>B</w:t>
            </w:r>
            <w:r>
              <w:rPr>
                <w:rFonts w:ascii="Times New Roman" w:eastAsia="宋体" w:hAnsi="Times New Roman" w:cs="Times New Roman"/>
                <w:sz w:val="21"/>
                <w:szCs w:val="21"/>
                <w:lang w:eastAsia="zh-CN"/>
              </w:rPr>
              <w:t>和</w:t>
            </w:r>
            <w:r>
              <w:rPr>
                <w:rFonts w:ascii="Times New Roman" w:eastAsia="宋体" w:hAnsi="Times New Roman" w:cs="Times New Roman"/>
                <w:sz w:val="21"/>
                <w:szCs w:val="21"/>
                <w:lang w:eastAsia="zh-CN"/>
              </w:rPr>
              <w:t>C1</w:t>
            </w:r>
            <w:r>
              <w:rPr>
                <w:rFonts w:ascii="Times New Roman" w:eastAsia="宋体" w:hAnsi="Times New Roman" w:cs="Times New Roman"/>
                <w:sz w:val="21"/>
                <w:szCs w:val="21"/>
                <w:lang w:eastAsia="zh-CN"/>
              </w:rPr>
              <w:t>的简化</w:t>
            </w:r>
            <w:r>
              <w:rPr>
                <w:rFonts w:ascii="Times New Roman" w:eastAsia="宋体" w:hAnsi="Times New Roman" w:cs="Times New Roman"/>
                <w:sz w:val="21"/>
                <w:szCs w:val="21"/>
                <w:lang w:eastAsia="zh-CN"/>
              </w:rPr>
              <w:t>)</w:t>
            </w:r>
            <w:r>
              <w:rPr>
                <w:rFonts w:ascii="Times New Roman" w:eastAsia="宋体" w:hAnsi="Times New Roman" w:cs="Times New Roman"/>
                <w:sz w:val="21"/>
                <w:szCs w:val="21"/>
                <w:lang w:eastAsia="zh-CN"/>
              </w:rPr>
              <w:t>。</w:t>
            </w:r>
          </w:p>
          <w:p w14:paraId="363B0B7F" w14:textId="77777777" w:rsidR="00D16BE9" w:rsidRDefault="00AC4FA2">
            <w:pPr>
              <w:pStyle w:val="TableParagraph"/>
              <w:spacing w:before="0" w:line="300" w:lineRule="auto"/>
              <w:ind w:left="0" w:firstLineChars="200" w:firstLine="420"/>
              <w:jc w:val="both"/>
              <w:rPr>
                <w:rFonts w:ascii="Times New Roman" w:eastAsia="宋体" w:hAnsi="Times New Roman" w:cs="Times New Roman"/>
                <w:lang w:eastAsia="zh-CN"/>
              </w:rPr>
            </w:pPr>
            <w:r>
              <w:rPr>
                <w:rFonts w:ascii="Times New Roman" w:eastAsia="宋体" w:hAnsi="Times New Roman" w:cs="Times New Roman"/>
                <w:sz w:val="21"/>
                <w:szCs w:val="21"/>
                <w:lang w:eastAsia="zh-CN"/>
              </w:rPr>
              <w:t>通过相应地替代较少的初级产品或应用价值修正，认为次级产品质量较低</w:t>
            </w:r>
            <w:r>
              <w:rPr>
                <w:rFonts w:ascii="Times New Roman" w:eastAsia="宋体" w:hAnsi="Times New Roman" w:cs="Times New Roman"/>
                <w:sz w:val="21"/>
                <w:szCs w:val="21"/>
                <w:lang w:eastAsia="zh-CN"/>
              </w:rPr>
              <w:t>(</w:t>
            </w:r>
            <w:r>
              <w:rPr>
                <w:rFonts w:ascii="Times New Roman" w:eastAsia="宋体" w:hAnsi="Times New Roman" w:cs="Times New Roman"/>
                <w:sz w:val="21"/>
                <w:szCs w:val="21"/>
                <w:lang w:eastAsia="zh-CN"/>
              </w:rPr>
              <w:t>详情</w:t>
            </w:r>
            <w:proofErr w:type="gramStart"/>
            <w:r>
              <w:rPr>
                <w:rFonts w:ascii="Times New Roman" w:eastAsia="宋体" w:hAnsi="Times New Roman" w:cs="Times New Roman"/>
                <w:sz w:val="21"/>
                <w:szCs w:val="21"/>
                <w:lang w:eastAsia="zh-CN"/>
              </w:rPr>
              <w:t>见第章</w:t>
            </w:r>
            <w:proofErr w:type="gramEnd"/>
            <w:r>
              <w:rPr>
                <w:rFonts w:ascii="Times New Roman" w:eastAsia="宋体" w:hAnsi="Times New Roman" w:cs="Times New Roman"/>
                <w:sz w:val="21"/>
                <w:szCs w:val="21"/>
                <w:lang w:eastAsia="zh-CN"/>
              </w:rPr>
              <w:t>)</w:t>
            </w:r>
            <w:hyperlink w:anchor="_bookmark29" w:history="1">
              <w:r>
                <w:rPr>
                  <w:rFonts w:ascii="Times New Roman" w:eastAsia="宋体" w:hAnsi="Times New Roman" w:cs="Times New Roman"/>
                  <w:sz w:val="21"/>
                  <w:szCs w:val="21"/>
                  <w:lang w:eastAsia="zh-CN"/>
                </w:rPr>
                <w:t>14.5.3.3</w:t>
              </w:r>
            </w:hyperlink>
          </w:p>
        </w:tc>
      </w:tr>
    </w:tbl>
    <w:p w14:paraId="0E26D0D8" w14:textId="77777777" w:rsidR="00D16BE9" w:rsidRDefault="00D16BE9">
      <w:pPr>
        <w:spacing w:line="300" w:lineRule="auto"/>
        <w:ind w:firstLine="420"/>
        <w:rPr>
          <w:rFonts w:eastAsia="宋体" w:cs="Times New Roman"/>
        </w:rPr>
        <w:sectPr w:rsidR="00D16BE9">
          <w:pgSz w:w="11910" w:h="16840"/>
          <w:pgMar w:top="1040" w:right="1160" w:bottom="1040" w:left="1120" w:header="835" w:footer="852" w:gutter="0"/>
          <w:cols w:space="720"/>
        </w:sectPr>
      </w:pPr>
    </w:p>
    <w:p w14:paraId="0226B548" w14:textId="77777777" w:rsidR="00D16BE9" w:rsidRDefault="00D16BE9">
      <w:pPr>
        <w:pStyle w:val="a8"/>
        <w:spacing w:line="300" w:lineRule="auto"/>
        <w:ind w:firstLineChars="200" w:firstLine="400"/>
        <w:rPr>
          <w:rFonts w:cs="Times New Roman"/>
          <w:sz w:val="20"/>
          <w:lang w:eastAsia="zh-CN"/>
        </w:rPr>
      </w:pPr>
    </w:p>
    <w:p w14:paraId="22053139" w14:textId="77777777" w:rsidR="00D16BE9" w:rsidRDefault="00D16BE9">
      <w:pPr>
        <w:pStyle w:val="a8"/>
        <w:spacing w:line="300" w:lineRule="auto"/>
        <w:ind w:firstLineChars="200" w:firstLine="240"/>
        <w:rPr>
          <w:rFonts w:cs="Times New Roman"/>
          <w:sz w:val="12"/>
          <w:lang w:eastAsia="zh-CN"/>
        </w:rPr>
      </w:pPr>
    </w:p>
    <w:tbl>
      <w:tblPr>
        <w:tblStyle w:val="TableNormal"/>
        <w:tblW w:w="0" w:type="auto"/>
        <w:tblInd w:w="204" w:type="dxa"/>
        <w:tblBorders>
          <w:top w:val="single" w:sz="12" w:space="0" w:color="6464FF"/>
          <w:left w:val="single" w:sz="12" w:space="0" w:color="6464FF"/>
          <w:bottom w:val="single" w:sz="12" w:space="0" w:color="6464FF"/>
          <w:right w:val="single" w:sz="12" w:space="0" w:color="6464FF"/>
          <w:insideH w:val="single" w:sz="12" w:space="0" w:color="6464FF"/>
          <w:insideV w:val="single" w:sz="12" w:space="0" w:color="6464FF"/>
        </w:tblBorders>
        <w:tblLayout w:type="fixed"/>
        <w:tblLook w:val="04A0" w:firstRow="1" w:lastRow="0" w:firstColumn="1" w:lastColumn="0" w:noHBand="0" w:noVBand="1"/>
      </w:tblPr>
      <w:tblGrid>
        <w:gridCol w:w="9319"/>
      </w:tblGrid>
      <w:tr w:rsidR="00D16BE9" w14:paraId="11FC6DB3" w14:textId="77777777">
        <w:trPr>
          <w:trHeight w:val="11254"/>
        </w:trPr>
        <w:tc>
          <w:tcPr>
            <w:tcW w:w="9319" w:type="dxa"/>
            <w:tcBorders>
              <w:left w:val="single" w:sz="18" w:space="0" w:color="6464FF"/>
            </w:tcBorders>
            <w:shd w:val="clear" w:color="auto" w:fill="E3E6FB"/>
          </w:tcPr>
          <w:p w14:paraId="3C3E15AD" w14:textId="77777777" w:rsidR="00D16BE9" w:rsidRDefault="00AC4FA2">
            <w:pPr>
              <w:pStyle w:val="TableParagraph"/>
              <w:spacing w:before="0" w:line="300" w:lineRule="auto"/>
              <w:ind w:left="0" w:firstLineChars="200" w:firstLine="420"/>
              <w:jc w:val="both"/>
              <w:rPr>
                <w:rFonts w:ascii="Times New Roman" w:eastAsia="宋体" w:hAnsi="Times New Roman" w:cs="Times New Roman"/>
                <w:sz w:val="21"/>
                <w:szCs w:val="21"/>
                <w:lang w:eastAsia="zh-CN"/>
              </w:rPr>
            </w:pPr>
            <w:r>
              <w:rPr>
                <w:rFonts w:ascii="Times New Roman" w:eastAsia="宋体" w:hAnsi="Times New Roman" w:cs="Times New Roman"/>
                <w:sz w:val="21"/>
                <w:szCs w:val="21"/>
                <w:lang w:eastAsia="zh-CN"/>
              </w:rPr>
              <w:t>请注意，可回收性替代方法完全类似地适用于生产废物和除回收之外的其他形式，如能量回收、零件再利用等。</w:t>
            </w:r>
          </w:p>
          <w:p w14:paraId="34D260A5" w14:textId="77777777" w:rsidR="00D16BE9" w:rsidRDefault="00AC4FA2">
            <w:pPr>
              <w:pStyle w:val="TableParagraph"/>
              <w:spacing w:before="0" w:line="300" w:lineRule="auto"/>
              <w:ind w:left="0" w:firstLineChars="200" w:firstLine="420"/>
              <w:jc w:val="both"/>
              <w:rPr>
                <w:rFonts w:ascii="Times New Roman" w:eastAsia="宋体" w:hAnsi="Times New Roman" w:cs="Times New Roman"/>
                <w:sz w:val="21"/>
                <w:szCs w:val="21"/>
                <w:lang w:eastAsia="zh-CN"/>
              </w:rPr>
            </w:pPr>
            <w:r>
              <w:rPr>
                <w:rFonts w:ascii="Times New Roman" w:eastAsia="宋体" w:hAnsi="Times New Roman" w:cs="Times New Roman"/>
                <w:color w:val="808080"/>
                <w:sz w:val="21"/>
                <w:szCs w:val="21"/>
                <w:lang w:eastAsia="zh-CN"/>
              </w:rPr>
              <w:t>开环回收的一个例子，以产品的</w:t>
            </w:r>
            <w:r>
              <w:rPr>
                <w:rFonts w:ascii="Times New Roman" w:eastAsia="宋体" w:hAnsi="Times New Roman" w:cs="Times New Roman"/>
                <w:color w:val="808080"/>
                <w:sz w:val="21"/>
                <w:szCs w:val="21"/>
                <w:lang w:eastAsia="zh-CN"/>
              </w:rPr>
              <w:t>“</w:t>
            </w:r>
            <w:r>
              <w:rPr>
                <w:rFonts w:ascii="Times New Roman" w:eastAsia="宋体" w:hAnsi="Times New Roman" w:cs="Times New Roman"/>
                <w:color w:val="808080"/>
                <w:sz w:val="21"/>
                <w:szCs w:val="21"/>
                <w:lang w:eastAsia="zh-CN"/>
              </w:rPr>
              <w:t>进一步使用</w:t>
            </w:r>
            <w:r>
              <w:rPr>
                <w:rFonts w:ascii="Times New Roman" w:eastAsia="宋体" w:hAnsi="Times New Roman" w:cs="Times New Roman"/>
                <w:color w:val="808080"/>
                <w:sz w:val="21"/>
                <w:szCs w:val="21"/>
                <w:lang w:eastAsia="zh-CN"/>
              </w:rPr>
              <w:t>”</w:t>
            </w:r>
            <w:r>
              <w:rPr>
                <w:rFonts w:ascii="Times New Roman" w:eastAsia="宋体" w:hAnsi="Times New Roman" w:cs="Times New Roman"/>
                <w:color w:val="808080"/>
                <w:sz w:val="21"/>
                <w:szCs w:val="21"/>
                <w:lang w:eastAsia="zh-CN"/>
              </w:rPr>
              <w:t>为例</w:t>
            </w:r>
            <w:r>
              <w:rPr>
                <w:rFonts w:ascii="Times New Roman" w:eastAsia="宋体" w:hAnsi="Times New Roman" w:cs="Times New Roman"/>
                <w:color w:val="808080"/>
                <w:sz w:val="21"/>
                <w:szCs w:val="21"/>
                <w:lang w:eastAsia="zh-CN"/>
              </w:rPr>
              <w:t>:</w:t>
            </w:r>
            <w:r>
              <w:rPr>
                <w:rFonts w:ascii="Times New Roman" w:eastAsia="宋体" w:hAnsi="Times New Roman" w:cs="Times New Roman"/>
                <w:color w:val="808080"/>
                <w:sz w:val="21"/>
                <w:szCs w:val="21"/>
                <w:lang w:eastAsia="zh-CN"/>
              </w:rPr>
              <w:t>如果我生产一张</w:t>
            </w:r>
            <w:r>
              <w:rPr>
                <w:rFonts w:ascii="Times New Roman" w:eastAsia="宋体" w:hAnsi="Times New Roman" w:cs="Times New Roman"/>
                <w:color w:val="808080"/>
                <w:sz w:val="21"/>
                <w:szCs w:val="21"/>
                <w:lang w:eastAsia="zh-CN"/>
              </w:rPr>
              <w:t>4 kg</w:t>
            </w:r>
            <w:r>
              <w:rPr>
                <w:rFonts w:ascii="Times New Roman" w:eastAsia="宋体" w:hAnsi="Times New Roman" w:cs="Times New Roman"/>
                <w:color w:val="808080"/>
                <w:sz w:val="21"/>
                <w:szCs w:val="21"/>
                <w:lang w:eastAsia="zh-CN"/>
              </w:rPr>
              <w:t>金属</w:t>
            </w:r>
            <w:r>
              <w:rPr>
                <w:rFonts w:ascii="Times New Roman" w:eastAsia="宋体" w:hAnsi="Times New Roman" w:cs="Times New Roman"/>
                <w:color w:val="808080"/>
                <w:sz w:val="21"/>
                <w:szCs w:val="21"/>
                <w:lang w:eastAsia="zh-CN"/>
              </w:rPr>
              <w:t>X</w:t>
            </w:r>
            <w:r>
              <w:rPr>
                <w:rFonts w:ascii="Times New Roman" w:eastAsia="宋体" w:hAnsi="Times New Roman" w:cs="Times New Roman"/>
                <w:color w:val="808080"/>
                <w:sz w:val="21"/>
                <w:szCs w:val="21"/>
                <w:lang w:eastAsia="zh-CN"/>
              </w:rPr>
              <w:t>的金属桌子，几年后，我预见到这张桌子的进一步使用</w:t>
            </w:r>
            <w:r>
              <w:rPr>
                <w:rFonts w:ascii="Times New Roman" w:eastAsia="宋体" w:hAnsi="Times New Roman" w:cs="Times New Roman"/>
                <w:color w:val="808080"/>
                <w:sz w:val="21"/>
                <w:szCs w:val="21"/>
                <w:lang w:eastAsia="zh-CN"/>
              </w:rPr>
              <w:t>(</w:t>
            </w:r>
            <w:r>
              <w:rPr>
                <w:rFonts w:ascii="Times New Roman" w:eastAsia="宋体" w:hAnsi="Times New Roman" w:cs="Times New Roman"/>
                <w:color w:val="808080"/>
                <w:sz w:val="21"/>
                <w:szCs w:val="21"/>
                <w:lang w:eastAsia="zh-CN"/>
              </w:rPr>
              <w:t>例如，高级餐厅在</w:t>
            </w:r>
            <w:r>
              <w:rPr>
                <w:rFonts w:ascii="Times New Roman" w:eastAsia="宋体" w:hAnsi="Times New Roman" w:cs="Times New Roman"/>
                <w:color w:val="808080"/>
                <w:sz w:val="21"/>
                <w:szCs w:val="21"/>
                <w:lang w:eastAsia="zh-CN"/>
              </w:rPr>
              <w:t>5</w:t>
            </w:r>
            <w:r>
              <w:rPr>
                <w:rFonts w:ascii="Times New Roman" w:eastAsia="宋体" w:hAnsi="Times New Roman" w:cs="Times New Roman"/>
                <w:color w:val="808080"/>
                <w:sz w:val="21"/>
                <w:szCs w:val="21"/>
                <w:lang w:eastAsia="zh-CN"/>
              </w:rPr>
              <w:t>年后出售他们的桌子，供其他地方进一步使用</w:t>
            </w:r>
            <w:r>
              <w:rPr>
                <w:rFonts w:ascii="Times New Roman" w:eastAsia="宋体" w:hAnsi="Times New Roman" w:cs="Times New Roman"/>
                <w:color w:val="808080"/>
                <w:sz w:val="21"/>
                <w:szCs w:val="21"/>
                <w:lang w:eastAsia="zh-CN"/>
              </w:rPr>
              <w:t>)</w:t>
            </w:r>
            <w:r>
              <w:rPr>
                <w:rFonts w:ascii="Times New Roman" w:eastAsia="宋体" w:hAnsi="Times New Roman" w:cs="Times New Roman"/>
                <w:color w:val="808080"/>
                <w:sz w:val="21"/>
                <w:szCs w:val="21"/>
                <w:lang w:eastAsia="zh-CN"/>
              </w:rPr>
              <w:t>。对于这些桌子的购买者来说，可选择的途径是这种桌子的初级生产。鉴于平均寿命减少了</w:t>
            </w:r>
            <w:r>
              <w:rPr>
                <w:rFonts w:ascii="Times New Roman" w:eastAsia="宋体" w:hAnsi="Times New Roman" w:cs="Times New Roman"/>
                <w:color w:val="808080"/>
                <w:sz w:val="21"/>
                <w:szCs w:val="21"/>
                <w:lang w:eastAsia="zh-CN"/>
              </w:rPr>
              <w:t>5</w:t>
            </w:r>
            <w:r>
              <w:rPr>
                <w:rFonts w:ascii="Times New Roman" w:eastAsia="宋体" w:hAnsi="Times New Roman" w:cs="Times New Roman"/>
                <w:color w:val="808080"/>
                <w:sz w:val="21"/>
                <w:szCs w:val="21"/>
                <w:lang w:eastAsia="zh-CN"/>
              </w:rPr>
              <w:t>年</w:t>
            </w:r>
            <w:r>
              <w:rPr>
                <w:rFonts w:ascii="Times New Roman" w:eastAsia="宋体" w:hAnsi="Times New Roman" w:cs="Times New Roman"/>
                <w:color w:val="808080"/>
                <w:sz w:val="21"/>
                <w:szCs w:val="21"/>
                <w:lang w:eastAsia="zh-CN"/>
              </w:rPr>
              <w:t>(</w:t>
            </w:r>
            <w:r>
              <w:rPr>
                <w:rFonts w:ascii="Times New Roman" w:eastAsia="宋体" w:hAnsi="Times New Roman" w:cs="Times New Roman"/>
                <w:color w:val="808080"/>
                <w:sz w:val="21"/>
                <w:szCs w:val="21"/>
                <w:lang w:eastAsia="zh-CN"/>
              </w:rPr>
              <w:t>总技术寿命为</w:t>
            </w:r>
            <w:r>
              <w:rPr>
                <w:rFonts w:ascii="Times New Roman" w:eastAsia="宋体" w:hAnsi="Times New Roman" w:cs="Times New Roman"/>
                <w:color w:val="808080"/>
                <w:sz w:val="21"/>
                <w:szCs w:val="21"/>
                <w:lang w:eastAsia="zh-CN"/>
              </w:rPr>
              <w:t>20</w:t>
            </w:r>
            <w:r>
              <w:rPr>
                <w:rFonts w:ascii="Times New Roman" w:eastAsia="宋体" w:hAnsi="Times New Roman" w:cs="Times New Roman"/>
                <w:color w:val="808080"/>
                <w:sz w:val="21"/>
                <w:szCs w:val="21"/>
                <w:lang w:eastAsia="zh-CN"/>
              </w:rPr>
              <w:t>年</w:t>
            </w:r>
            <w:r>
              <w:rPr>
                <w:rFonts w:ascii="Times New Roman" w:eastAsia="宋体" w:hAnsi="Times New Roman" w:cs="Times New Roman"/>
                <w:color w:val="808080"/>
                <w:sz w:val="21"/>
                <w:szCs w:val="21"/>
                <w:lang w:eastAsia="zh-CN"/>
              </w:rPr>
              <w:t>)</w:t>
            </w:r>
            <w:r>
              <w:rPr>
                <w:rFonts w:ascii="Times New Roman" w:eastAsia="宋体" w:hAnsi="Times New Roman" w:cs="Times New Roman"/>
                <w:color w:val="808080"/>
                <w:sz w:val="21"/>
                <w:szCs w:val="21"/>
                <w:lang w:eastAsia="zh-CN"/>
              </w:rPr>
              <w:t>，我们将给出</w:t>
            </w:r>
            <w:r>
              <w:rPr>
                <w:rFonts w:ascii="Times New Roman" w:eastAsia="宋体" w:hAnsi="Times New Roman" w:cs="Times New Roman"/>
                <w:color w:val="808080"/>
                <w:sz w:val="21"/>
                <w:szCs w:val="21"/>
                <w:lang w:eastAsia="zh-CN"/>
              </w:rPr>
              <w:t>15/20 =</w:t>
            </w:r>
            <w:r>
              <w:rPr>
                <w:rFonts w:ascii="Times New Roman" w:eastAsia="宋体" w:hAnsi="Times New Roman" w:cs="Times New Roman"/>
                <w:color w:val="808080"/>
                <w:sz w:val="21"/>
                <w:szCs w:val="21"/>
                <w:lang w:eastAsia="zh-CN"/>
              </w:rPr>
              <w:t>新生产的表的库存的</w:t>
            </w:r>
            <w:r>
              <w:rPr>
                <w:rFonts w:ascii="Times New Roman" w:eastAsia="宋体" w:hAnsi="Times New Roman" w:cs="Times New Roman"/>
                <w:color w:val="808080"/>
                <w:sz w:val="21"/>
                <w:szCs w:val="21"/>
                <w:lang w:eastAsia="zh-CN"/>
              </w:rPr>
              <w:t>75 %</w:t>
            </w:r>
            <w:r>
              <w:rPr>
                <w:rFonts w:ascii="Times New Roman" w:eastAsia="宋体" w:hAnsi="Times New Roman" w:cs="Times New Roman"/>
                <w:color w:val="808080"/>
                <w:sz w:val="21"/>
                <w:szCs w:val="21"/>
                <w:lang w:eastAsia="zh-CN"/>
              </w:rPr>
              <w:t>的信用</w:t>
            </w:r>
            <w:r>
              <w:rPr>
                <w:rFonts w:ascii="Times New Roman" w:eastAsia="宋体" w:hAnsi="Times New Roman" w:cs="Times New Roman"/>
                <w:color w:val="808080"/>
                <w:sz w:val="21"/>
                <w:szCs w:val="21"/>
                <w:lang w:eastAsia="zh-CN"/>
              </w:rPr>
              <w:t>237</w:t>
            </w:r>
            <w:r>
              <w:rPr>
                <w:rFonts w:ascii="Times New Roman" w:eastAsia="宋体" w:hAnsi="Times New Roman" w:cs="Times New Roman"/>
                <w:color w:val="808080"/>
                <w:sz w:val="21"/>
                <w:szCs w:val="21"/>
                <w:lang w:eastAsia="zh-CN"/>
              </w:rPr>
              <w:t>。剩余寿命的</w:t>
            </w:r>
            <w:r>
              <w:rPr>
                <w:rFonts w:ascii="Times New Roman" w:eastAsia="宋体" w:hAnsi="Times New Roman" w:cs="Times New Roman"/>
                <w:color w:val="808080"/>
                <w:sz w:val="21"/>
                <w:szCs w:val="21"/>
                <w:lang w:eastAsia="zh-CN"/>
              </w:rPr>
              <w:t>75 %</w:t>
            </w:r>
            <w:r>
              <w:rPr>
                <w:rFonts w:ascii="Times New Roman" w:eastAsia="宋体" w:hAnsi="Times New Roman" w:cs="Times New Roman"/>
                <w:color w:val="808080"/>
                <w:sz w:val="21"/>
                <w:szCs w:val="21"/>
                <w:lang w:eastAsia="zh-CN"/>
              </w:rPr>
              <w:t>是产品的功能等效物。此外，在其使用寿命之后，桌子仍可被回收，实现例如</w:t>
            </w:r>
            <w:r>
              <w:rPr>
                <w:rFonts w:ascii="Times New Roman" w:eastAsia="宋体" w:hAnsi="Times New Roman" w:cs="Times New Roman"/>
                <w:color w:val="808080"/>
                <w:sz w:val="21"/>
                <w:szCs w:val="21"/>
                <w:lang w:eastAsia="zh-CN"/>
              </w:rPr>
              <w:t>87.5 %</w:t>
            </w:r>
            <w:r>
              <w:rPr>
                <w:rFonts w:ascii="Times New Roman" w:eastAsia="宋体" w:hAnsi="Times New Roman" w:cs="Times New Roman"/>
                <w:color w:val="808080"/>
                <w:sz w:val="21"/>
                <w:szCs w:val="21"/>
                <w:lang w:eastAsia="zh-CN"/>
              </w:rPr>
              <w:t>的可回收率，即</w:t>
            </w:r>
            <w:r>
              <w:rPr>
                <w:rFonts w:ascii="Times New Roman" w:eastAsia="宋体" w:hAnsi="Times New Roman" w:cs="Times New Roman"/>
                <w:color w:val="808080"/>
                <w:sz w:val="21"/>
                <w:szCs w:val="21"/>
                <w:lang w:eastAsia="zh-CN"/>
              </w:rPr>
              <w:t>87.5 %(</w:t>
            </w:r>
            <w:r>
              <w:rPr>
                <w:rFonts w:ascii="Times New Roman" w:eastAsia="宋体" w:hAnsi="Times New Roman" w:cs="Times New Roman"/>
                <w:color w:val="808080"/>
                <w:sz w:val="21"/>
                <w:szCs w:val="21"/>
                <w:lang w:eastAsia="zh-CN"/>
              </w:rPr>
              <w:t>即</w:t>
            </w:r>
            <w:r>
              <w:rPr>
                <w:rFonts w:ascii="Times New Roman" w:eastAsia="宋体" w:hAnsi="Times New Roman" w:cs="Times New Roman"/>
                <w:color w:val="808080"/>
                <w:sz w:val="21"/>
                <w:szCs w:val="21"/>
                <w:lang w:eastAsia="zh-CN"/>
              </w:rPr>
              <w:t>3.5</w:t>
            </w:r>
            <w:r>
              <w:rPr>
                <w:rFonts w:ascii="Times New Roman" w:eastAsia="宋体" w:hAnsi="Times New Roman" w:cs="Times New Roman"/>
                <w:color w:val="808080"/>
                <w:sz w:val="21"/>
                <w:szCs w:val="21"/>
                <w:lang w:eastAsia="zh-CN"/>
              </w:rPr>
              <w:t>千克</w:t>
            </w:r>
            <w:r>
              <w:rPr>
                <w:rFonts w:ascii="Times New Roman" w:eastAsia="宋体" w:hAnsi="Times New Roman" w:cs="Times New Roman"/>
                <w:color w:val="808080"/>
                <w:sz w:val="21"/>
                <w:szCs w:val="21"/>
                <w:lang w:eastAsia="zh-CN"/>
              </w:rPr>
              <w:t>)</w:t>
            </w:r>
            <w:r>
              <w:rPr>
                <w:rFonts w:ascii="Times New Roman" w:eastAsia="宋体" w:hAnsi="Times New Roman" w:cs="Times New Roman"/>
                <w:color w:val="808080"/>
                <w:sz w:val="21"/>
                <w:szCs w:val="21"/>
                <w:lang w:eastAsia="zh-CN"/>
              </w:rPr>
              <w:t>的原生金属生产将计入桌子的第一次和第二次使用的组合生命周期。如果最初的桌子是用</w:t>
            </w:r>
            <w:r>
              <w:rPr>
                <w:rFonts w:ascii="Times New Roman" w:eastAsia="宋体" w:hAnsi="Times New Roman" w:cs="Times New Roman"/>
                <w:color w:val="808080"/>
                <w:sz w:val="21"/>
                <w:szCs w:val="21"/>
                <w:lang w:eastAsia="zh-CN"/>
              </w:rPr>
              <w:t>2</w:t>
            </w:r>
            <w:r>
              <w:rPr>
                <w:rFonts w:ascii="Times New Roman" w:eastAsia="宋体" w:hAnsi="Times New Roman" w:cs="Times New Roman"/>
                <w:color w:val="808080"/>
                <w:sz w:val="21"/>
                <w:szCs w:val="21"/>
                <w:lang w:eastAsia="zh-CN"/>
              </w:rPr>
              <w:t>公斤原生金属</w:t>
            </w:r>
            <w:r>
              <w:rPr>
                <w:rFonts w:ascii="Times New Roman" w:eastAsia="宋体" w:hAnsi="Times New Roman" w:cs="Times New Roman"/>
                <w:color w:val="808080"/>
                <w:sz w:val="21"/>
                <w:szCs w:val="21"/>
                <w:lang w:eastAsia="zh-CN"/>
              </w:rPr>
              <w:t>X</w:t>
            </w:r>
            <w:r>
              <w:rPr>
                <w:rFonts w:ascii="Times New Roman" w:eastAsia="宋体" w:hAnsi="Times New Roman" w:cs="Times New Roman"/>
                <w:color w:val="808080"/>
                <w:sz w:val="21"/>
                <w:szCs w:val="21"/>
                <w:lang w:eastAsia="zh-CN"/>
              </w:rPr>
              <w:t>和</w:t>
            </w:r>
            <w:r>
              <w:rPr>
                <w:rFonts w:ascii="Times New Roman" w:eastAsia="宋体" w:hAnsi="Times New Roman" w:cs="Times New Roman"/>
                <w:color w:val="808080"/>
                <w:sz w:val="21"/>
                <w:szCs w:val="21"/>
                <w:lang w:eastAsia="zh-CN"/>
              </w:rPr>
              <w:t>2</w:t>
            </w:r>
            <w:r>
              <w:rPr>
                <w:rFonts w:ascii="Times New Roman" w:eastAsia="宋体" w:hAnsi="Times New Roman" w:cs="Times New Roman"/>
                <w:color w:val="808080"/>
                <w:sz w:val="21"/>
                <w:szCs w:val="21"/>
                <w:lang w:eastAsia="zh-CN"/>
              </w:rPr>
              <w:t>公斤再生金属</w:t>
            </w:r>
            <w:r>
              <w:rPr>
                <w:rFonts w:ascii="Times New Roman" w:eastAsia="宋体" w:hAnsi="Times New Roman" w:cs="Times New Roman"/>
                <w:color w:val="808080"/>
                <w:sz w:val="21"/>
                <w:szCs w:val="21"/>
                <w:lang w:eastAsia="zh-CN"/>
              </w:rPr>
              <w:t>X</w:t>
            </w:r>
            <w:r>
              <w:rPr>
                <w:rFonts w:ascii="Times New Roman" w:eastAsia="宋体" w:hAnsi="Times New Roman" w:cs="Times New Roman"/>
                <w:color w:val="808080"/>
                <w:sz w:val="21"/>
                <w:szCs w:val="21"/>
                <w:lang w:eastAsia="zh-CN"/>
              </w:rPr>
              <w:t>生产的，我们有</w:t>
            </w:r>
            <w:r>
              <w:rPr>
                <w:rFonts w:ascii="Times New Roman" w:eastAsia="宋体" w:hAnsi="Times New Roman" w:cs="Times New Roman"/>
                <w:color w:val="808080"/>
                <w:sz w:val="21"/>
                <w:szCs w:val="21"/>
                <w:lang w:eastAsia="zh-CN"/>
              </w:rPr>
              <w:t>3.5</w:t>
            </w:r>
            <w:r>
              <w:rPr>
                <w:rFonts w:ascii="Times New Roman" w:eastAsia="宋体" w:hAnsi="Times New Roman" w:cs="Times New Roman"/>
                <w:color w:val="808080"/>
                <w:sz w:val="21"/>
                <w:szCs w:val="21"/>
                <w:lang w:eastAsia="zh-CN"/>
              </w:rPr>
              <w:t>公斤的剩余</w:t>
            </w:r>
          </w:p>
          <w:p w14:paraId="05D268C5" w14:textId="77777777" w:rsidR="00D16BE9" w:rsidRDefault="00AC4FA2">
            <w:pPr>
              <w:pStyle w:val="TableParagraph"/>
              <w:spacing w:before="0" w:line="300" w:lineRule="auto"/>
              <w:ind w:left="0" w:firstLineChars="200" w:firstLine="420"/>
              <w:jc w:val="both"/>
              <w:rPr>
                <w:rFonts w:ascii="Times New Roman" w:eastAsia="宋体" w:hAnsi="Times New Roman" w:cs="Times New Roman"/>
                <w:sz w:val="21"/>
                <w:szCs w:val="21"/>
                <w:lang w:eastAsia="zh-CN"/>
              </w:rPr>
            </w:pPr>
            <w:r>
              <w:rPr>
                <w:rFonts w:ascii="Times New Roman" w:eastAsia="宋体" w:hAnsi="Times New Roman" w:cs="Times New Roman"/>
                <w:color w:val="808080"/>
                <w:sz w:val="21"/>
                <w:szCs w:val="21"/>
                <w:lang w:eastAsia="zh-CN"/>
              </w:rPr>
              <w:t>- 2</w:t>
            </w:r>
            <w:r>
              <w:rPr>
                <w:rFonts w:ascii="Times New Roman" w:eastAsia="宋体" w:hAnsi="Times New Roman" w:cs="Times New Roman"/>
                <w:color w:val="808080"/>
                <w:sz w:val="21"/>
                <w:szCs w:val="21"/>
                <w:lang w:eastAsia="zh-CN"/>
              </w:rPr>
              <w:t>千克</w:t>
            </w:r>
            <w:r>
              <w:rPr>
                <w:rFonts w:ascii="Times New Roman" w:eastAsia="宋体" w:hAnsi="Times New Roman" w:cs="Times New Roman"/>
                <w:color w:val="808080"/>
                <w:sz w:val="21"/>
                <w:szCs w:val="21"/>
                <w:lang w:eastAsia="zh-CN"/>
              </w:rPr>
              <w:t>= 1.5</w:t>
            </w:r>
            <w:r>
              <w:rPr>
                <w:rFonts w:ascii="Times New Roman" w:eastAsia="宋体" w:hAnsi="Times New Roman" w:cs="Times New Roman"/>
                <w:color w:val="808080"/>
                <w:sz w:val="21"/>
                <w:szCs w:val="21"/>
                <w:lang w:eastAsia="zh-CN"/>
              </w:rPr>
              <w:t>千克再生金属</w:t>
            </w:r>
            <w:r>
              <w:rPr>
                <w:rFonts w:ascii="Times New Roman" w:eastAsia="宋体" w:hAnsi="Times New Roman" w:cs="Times New Roman"/>
                <w:color w:val="808080"/>
                <w:sz w:val="21"/>
                <w:szCs w:val="21"/>
                <w:lang w:eastAsia="zh-CN"/>
              </w:rPr>
              <w:t>X</w:t>
            </w:r>
            <w:r>
              <w:rPr>
                <w:rFonts w:ascii="Times New Roman" w:eastAsia="宋体" w:hAnsi="Times New Roman" w:cs="Times New Roman"/>
                <w:color w:val="808080"/>
                <w:sz w:val="21"/>
                <w:szCs w:val="21"/>
                <w:lang w:eastAsia="zh-CN"/>
              </w:rPr>
              <w:t>，系统因此获得避免的初级生产的相应信用。由于回收的金属和信用是桌子生产的一部分，最终桌子的第一次使用占库存的</w:t>
            </w:r>
            <w:r>
              <w:rPr>
                <w:rFonts w:ascii="Times New Roman" w:eastAsia="宋体" w:hAnsi="Times New Roman" w:cs="Times New Roman"/>
                <w:color w:val="808080"/>
                <w:sz w:val="21"/>
                <w:szCs w:val="21"/>
                <w:lang w:eastAsia="zh-CN"/>
              </w:rPr>
              <w:t>25 %,</w:t>
            </w:r>
            <w:r>
              <w:rPr>
                <w:rFonts w:ascii="Times New Roman" w:eastAsia="宋体" w:hAnsi="Times New Roman" w:cs="Times New Roman"/>
                <w:color w:val="808080"/>
                <w:sz w:val="21"/>
                <w:szCs w:val="21"/>
                <w:lang w:eastAsia="zh-CN"/>
              </w:rPr>
              <w:t>第二次使用占</w:t>
            </w:r>
            <w:r>
              <w:rPr>
                <w:rFonts w:ascii="Times New Roman" w:eastAsia="宋体" w:hAnsi="Times New Roman" w:cs="Times New Roman"/>
                <w:color w:val="808080"/>
                <w:sz w:val="21"/>
                <w:szCs w:val="21"/>
                <w:lang w:eastAsia="zh-CN"/>
              </w:rPr>
              <w:t>75 %,</w:t>
            </w:r>
            <w:r>
              <w:rPr>
                <w:rFonts w:ascii="Times New Roman" w:eastAsia="宋体" w:hAnsi="Times New Roman" w:cs="Times New Roman"/>
                <w:color w:val="808080"/>
                <w:sz w:val="21"/>
                <w:szCs w:val="21"/>
                <w:lang w:eastAsia="zh-CN"/>
              </w:rPr>
              <w:t>加上使用期间的任何特定活动，如清洁等。</w:t>
            </w:r>
          </w:p>
          <w:p w14:paraId="740A0456" w14:textId="77777777" w:rsidR="00D16BE9" w:rsidRDefault="00AC4FA2">
            <w:pPr>
              <w:pStyle w:val="TableParagraph"/>
              <w:spacing w:before="0" w:line="300" w:lineRule="auto"/>
              <w:ind w:left="0" w:firstLineChars="200" w:firstLine="420"/>
              <w:jc w:val="both"/>
              <w:rPr>
                <w:rFonts w:ascii="Times New Roman" w:eastAsia="宋体" w:hAnsi="Times New Roman" w:cs="Times New Roman"/>
                <w:sz w:val="21"/>
                <w:szCs w:val="21"/>
                <w:lang w:eastAsia="zh-CN"/>
              </w:rPr>
            </w:pPr>
            <w:r>
              <w:rPr>
                <w:rFonts w:ascii="Times New Roman" w:eastAsia="宋体" w:hAnsi="Times New Roman" w:cs="Times New Roman"/>
                <w:color w:val="808080"/>
                <w:sz w:val="21"/>
                <w:szCs w:val="21"/>
                <w:lang w:eastAsia="zh-CN"/>
              </w:rPr>
              <w:t>请注意，如果使用市场价值修正来代替功能等价</w:t>
            </w:r>
            <w:r>
              <w:rPr>
                <w:rFonts w:ascii="Times New Roman" w:eastAsia="宋体" w:hAnsi="Times New Roman" w:cs="Times New Roman"/>
                <w:color w:val="808080"/>
                <w:sz w:val="21"/>
                <w:szCs w:val="21"/>
                <w:lang w:eastAsia="zh-CN"/>
              </w:rPr>
              <w:t>(</w:t>
            </w:r>
            <w:r>
              <w:rPr>
                <w:rFonts w:ascii="Times New Roman" w:eastAsia="宋体" w:hAnsi="Times New Roman" w:cs="Times New Roman"/>
                <w:color w:val="808080"/>
                <w:sz w:val="21"/>
                <w:szCs w:val="21"/>
                <w:lang w:eastAsia="zh-CN"/>
              </w:rPr>
              <w:t>即表的使用年数</w:t>
            </w:r>
            <w:r>
              <w:rPr>
                <w:rFonts w:ascii="Times New Roman" w:eastAsia="宋体" w:hAnsi="Times New Roman" w:cs="Times New Roman"/>
                <w:color w:val="808080"/>
                <w:sz w:val="21"/>
                <w:szCs w:val="21"/>
                <w:lang w:eastAsia="zh-CN"/>
              </w:rPr>
              <w:t>)</w:t>
            </w:r>
            <w:r>
              <w:rPr>
                <w:rFonts w:ascii="Times New Roman" w:eastAsia="宋体" w:hAnsi="Times New Roman" w:cs="Times New Roman"/>
                <w:color w:val="808080"/>
                <w:sz w:val="21"/>
                <w:szCs w:val="21"/>
                <w:lang w:eastAsia="zh-CN"/>
              </w:rPr>
              <w:t>，则可以假设第一次使用的表在总库存中所占份额较高，因为</w:t>
            </w:r>
            <w:r>
              <w:rPr>
                <w:rFonts w:ascii="Times New Roman" w:eastAsia="宋体" w:hAnsi="Times New Roman" w:cs="Times New Roman"/>
                <w:color w:val="808080"/>
                <w:sz w:val="21"/>
                <w:szCs w:val="21"/>
                <w:lang w:eastAsia="zh-CN"/>
              </w:rPr>
              <w:t>5</w:t>
            </w:r>
            <w:r>
              <w:rPr>
                <w:rFonts w:ascii="Times New Roman" w:eastAsia="宋体" w:hAnsi="Times New Roman" w:cs="Times New Roman"/>
                <w:color w:val="808080"/>
                <w:sz w:val="21"/>
                <w:szCs w:val="21"/>
                <w:lang w:eastAsia="zh-CN"/>
              </w:rPr>
              <w:t>年的旧表可能会以低于其原价</w:t>
            </w:r>
            <w:r>
              <w:rPr>
                <w:rFonts w:ascii="Times New Roman" w:eastAsia="宋体" w:hAnsi="Times New Roman" w:cs="Times New Roman"/>
                <w:color w:val="808080"/>
                <w:sz w:val="21"/>
                <w:szCs w:val="21"/>
                <w:lang w:eastAsia="zh-CN"/>
              </w:rPr>
              <w:t>75 %</w:t>
            </w:r>
            <w:r>
              <w:rPr>
                <w:rFonts w:ascii="Times New Roman" w:eastAsia="宋体" w:hAnsi="Times New Roman" w:cs="Times New Roman"/>
                <w:color w:val="808080"/>
                <w:sz w:val="21"/>
                <w:szCs w:val="21"/>
                <w:lang w:eastAsia="zh-CN"/>
              </w:rPr>
              <w:t>的价格出售。这说明，重要的是着眼于描绘函数的实际替代量，而不是使用值校正；解释时需要考虑数值校正的任何</w:t>
            </w:r>
            <w:proofErr w:type="gramStart"/>
            <w:r>
              <w:rPr>
                <w:rFonts w:ascii="Times New Roman" w:eastAsia="宋体" w:hAnsi="Times New Roman" w:cs="Times New Roman"/>
                <w:color w:val="808080"/>
                <w:sz w:val="21"/>
                <w:szCs w:val="21"/>
                <w:lang w:eastAsia="zh-CN"/>
              </w:rPr>
              <w:t>不</w:t>
            </w:r>
            <w:proofErr w:type="gramEnd"/>
            <w:r>
              <w:rPr>
                <w:rFonts w:ascii="Times New Roman" w:eastAsia="宋体" w:hAnsi="Times New Roman" w:cs="Times New Roman"/>
                <w:color w:val="808080"/>
                <w:sz w:val="21"/>
                <w:szCs w:val="21"/>
                <w:lang w:eastAsia="zh-CN"/>
              </w:rPr>
              <w:t>准确性。</w:t>
            </w:r>
          </w:p>
          <w:p w14:paraId="3F554EFA" w14:textId="77777777" w:rsidR="00D16BE9" w:rsidRDefault="00AC4FA2">
            <w:pPr>
              <w:pStyle w:val="TableParagraph"/>
              <w:spacing w:before="0" w:line="300" w:lineRule="auto"/>
              <w:ind w:left="0" w:firstLineChars="200" w:firstLine="420"/>
              <w:jc w:val="both"/>
              <w:rPr>
                <w:rFonts w:ascii="Times New Roman" w:eastAsia="宋体" w:hAnsi="Times New Roman" w:cs="Times New Roman"/>
                <w:sz w:val="21"/>
                <w:szCs w:val="21"/>
                <w:lang w:eastAsia="zh-CN"/>
              </w:rPr>
            </w:pPr>
            <w:r>
              <w:rPr>
                <w:rFonts w:ascii="Times New Roman" w:eastAsia="宋体" w:hAnsi="Times New Roman" w:cs="Times New Roman"/>
                <w:color w:val="808080"/>
                <w:sz w:val="21"/>
                <w:szCs w:val="21"/>
                <w:lang w:eastAsia="zh-CN"/>
              </w:rPr>
              <w:t>还要注意，这也是一个联合生产的例子，表的两种用途。</w:t>
            </w:r>
          </w:p>
          <w:p w14:paraId="46C3B0D9" w14:textId="77777777" w:rsidR="00D16BE9" w:rsidRDefault="00AC4FA2">
            <w:pPr>
              <w:pStyle w:val="TableParagraph"/>
              <w:spacing w:before="0" w:line="300" w:lineRule="auto"/>
              <w:ind w:left="0" w:firstLineChars="200" w:firstLine="420"/>
              <w:jc w:val="both"/>
              <w:rPr>
                <w:rFonts w:ascii="Times New Roman" w:eastAsia="宋体" w:hAnsi="Times New Roman" w:cs="Times New Roman"/>
                <w:sz w:val="21"/>
                <w:szCs w:val="21"/>
                <w:lang w:eastAsia="zh-CN"/>
              </w:rPr>
            </w:pPr>
            <w:r>
              <w:rPr>
                <w:rFonts w:ascii="Times New Roman" w:eastAsia="宋体" w:hAnsi="Times New Roman" w:cs="Times New Roman"/>
                <w:color w:val="808080"/>
                <w:sz w:val="21"/>
                <w:szCs w:val="21"/>
                <w:lang w:eastAsia="zh-CN"/>
              </w:rPr>
              <w:t>该示例还说明，对于</w:t>
            </w:r>
            <w:r>
              <w:rPr>
                <w:rFonts w:ascii="Times New Roman" w:eastAsia="宋体" w:hAnsi="Times New Roman" w:cs="Times New Roman"/>
                <w:color w:val="808080"/>
                <w:sz w:val="21"/>
                <w:szCs w:val="21"/>
                <w:lang w:eastAsia="zh-CN"/>
              </w:rPr>
              <w:t>“</w:t>
            </w:r>
            <w:r>
              <w:rPr>
                <w:rFonts w:ascii="Times New Roman" w:eastAsia="宋体" w:hAnsi="Times New Roman" w:cs="Times New Roman"/>
                <w:color w:val="808080"/>
                <w:sz w:val="21"/>
                <w:szCs w:val="21"/>
                <w:lang w:eastAsia="zh-CN"/>
              </w:rPr>
              <w:t>进一步使用</w:t>
            </w:r>
            <w:r>
              <w:rPr>
                <w:rFonts w:ascii="Times New Roman" w:eastAsia="宋体" w:hAnsi="Times New Roman" w:cs="Times New Roman"/>
                <w:color w:val="808080"/>
                <w:sz w:val="21"/>
                <w:szCs w:val="21"/>
                <w:lang w:eastAsia="zh-CN"/>
              </w:rPr>
              <w:t>”</w:t>
            </w:r>
            <w:r>
              <w:rPr>
                <w:rFonts w:ascii="Times New Roman" w:eastAsia="宋体" w:hAnsi="Times New Roman" w:cs="Times New Roman"/>
                <w:color w:val="808080"/>
                <w:sz w:val="21"/>
                <w:szCs w:val="21"/>
                <w:lang w:eastAsia="zh-CN"/>
              </w:rPr>
              <w:t>的情况，有必要考虑整个循环，这里是指回收到最初生产的材料，以及最初材料可能具有的所有用途</w:t>
            </w:r>
            <w:r>
              <w:rPr>
                <w:rFonts w:ascii="Times New Roman" w:eastAsia="宋体" w:hAnsi="Times New Roman" w:cs="Times New Roman"/>
                <w:color w:val="808080"/>
                <w:sz w:val="21"/>
                <w:szCs w:val="21"/>
                <w:lang w:eastAsia="zh-CN"/>
              </w:rPr>
              <w:t>(</w:t>
            </w:r>
            <w:r>
              <w:rPr>
                <w:rFonts w:ascii="Times New Roman" w:eastAsia="宋体" w:hAnsi="Times New Roman" w:cs="Times New Roman"/>
                <w:color w:val="808080"/>
                <w:sz w:val="21"/>
                <w:szCs w:val="21"/>
                <w:lang w:eastAsia="zh-CN"/>
              </w:rPr>
              <w:t>就数量而言</w:t>
            </w:r>
            <w:r>
              <w:rPr>
                <w:rFonts w:ascii="Times New Roman" w:eastAsia="宋体" w:hAnsi="Times New Roman" w:cs="Times New Roman"/>
                <w:color w:val="808080"/>
                <w:sz w:val="21"/>
                <w:szCs w:val="21"/>
                <w:lang w:eastAsia="zh-CN"/>
              </w:rPr>
              <w:t>)</w:t>
            </w:r>
            <w:r>
              <w:rPr>
                <w:rFonts w:ascii="Times New Roman" w:eastAsia="宋体" w:hAnsi="Times New Roman" w:cs="Times New Roman"/>
                <w:color w:val="808080"/>
                <w:sz w:val="21"/>
                <w:szCs w:val="21"/>
                <w:lang w:eastAsia="zh-CN"/>
              </w:rPr>
              <w:t>。然后，可回收性替代方法简单地计算每个功能单位的库存</w:t>
            </w:r>
            <w:r>
              <w:rPr>
                <w:rFonts w:ascii="Times New Roman" w:eastAsia="宋体" w:hAnsi="Times New Roman" w:cs="Times New Roman"/>
                <w:color w:val="808080"/>
                <w:sz w:val="21"/>
                <w:szCs w:val="21"/>
                <w:lang w:eastAsia="zh-CN"/>
              </w:rPr>
              <w:t>(</w:t>
            </w:r>
            <w:r>
              <w:rPr>
                <w:rFonts w:ascii="Times New Roman" w:eastAsia="宋体" w:hAnsi="Times New Roman" w:cs="Times New Roman"/>
                <w:color w:val="808080"/>
                <w:sz w:val="21"/>
                <w:szCs w:val="21"/>
                <w:lang w:eastAsia="zh-CN"/>
              </w:rPr>
              <w:t>此处</w:t>
            </w:r>
            <w:r>
              <w:rPr>
                <w:rFonts w:ascii="Times New Roman" w:eastAsia="宋体" w:hAnsi="Times New Roman" w:cs="Times New Roman"/>
                <w:color w:val="808080"/>
                <w:sz w:val="21"/>
                <w:szCs w:val="21"/>
                <w:lang w:eastAsia="zh-CN"/>
              </w:rPr>
              <w:t>:20</w:t>
            </w:r>
            <w:r>
              <w:rPr>
                <w:rFonts w:ascii="Times New Roman" w:eastAsia="宋体" w:hAnsi="Times New Roman" w:cs="Times New Roman"/>
                <w:color w:val="808080"/>
                <w:sz w:val="21"/>
                <w:szCs w:val="21"/>
                <w:lang w:eastAsia="zh-CN"/>
              </w:rPr>
              <w:t>年的餐桌使用</w:t>
            </w:r>
            <w:r>
              <w:rPr>
                <w:rFonts w:ascii="Times New Roman" w:eastAsia="宋体" w:hAnsi="Times New Roman" w:cs="Times New Roman"/>
                <w:color w:val="808080"/>
                <w:sz w:val="21"/>
                <w:szCs w:val="21"/>
                <w:lang w:eastAsia="zh-CN"/>
              </w:rPr>
              <w:t>),</w:t>
            </w:r>
            <w:r>
              <w:rPr>
                <w:rFonts w:ascii="Times New Roman" w:eastAsia="宋体" w:hAnsi="Times New Roman" w:cs="Times New Roman"/>
                <w:color w:val="808080"/>
                <w:sz w:val="21"/>
                <w:szCs w:val="21"/>
                <w:lang w:eastAsia="zh-CN"/>
              </w:rPr>
              <w:t>并且餐桌的不同用途</w:t>
            </w:r>
            <w:r>
              <w:rPr>
                <w:rFonts w:ascii="Times New Roman" w:eastAsia="宋体" w:hAnsi="Times New Roman" w:cs="Times New Roman"/>
                <w:color w:val="808080"/>
                <w:sz w:val="21"/>
                <w:szCs w:val="21"/>
                <w:lang w:eastAsia="zh-CN"/>
              </w:rPr>
              <w:t>(</w:t>
            </w:r>
            <w:r>
              <w:rPr>
                <w:rFonts w:ascii="Times New Roman" w:eastAsia="宋体" w:hAnsi="Times New Roman" w:cs="Times New Roman"/>
                <w:color w:val="808080"/>
                <w:sz w:val="21"/>
                <w:szCs w:val="21"/>
                <w:lang w:eastAsia="zh-CN"/>
              </w:rPr>
              <w:t>此处</w:t>
            </w:r>
            <w:r>
              <w:rPr>
                <w:rFonts w:ascii="Times New Roman" w:eastAsia="宋体" w:hAnsi="Times New Roman" w:cs="Times New Roman"/>
                <w:color w:val="808080"/>
                <w:sz w:val="21"/>
                <w:szCs w:val="21"/>
                <w:lang w:eastAsia="zh-CN"/>
              </w:rPr>
              <w:t>:5</w:t>
            </w:r>
            <w:r>
              <w:rPr>
                <w:rFonts w:ascii="Times New Roman" w:eastAsia="宋体" w:hAnsi="Times New Roman" w:cs="Times New Roman"/>
                <w:color w:val="808080"/>
                <w:sz w:val="21"/>
                <w:szCs w:val="21"/>
                <w:lang w:eastAsia="zh-CN"/>
              </w:rPr>
              <w:t>年的餐馆，</w:t>
            </w:r>
            <w:r>
              <w:rPr>
                <w:rFonts w:ascii="Times New Roman" w:eastAsia="宋体" w:hAnsi="Times New Roman" w:cs="Times New Roman"/>
                <w:color w:val="808080"/>
                <w:sz w:val="21"/>
                <w:szCs w:val="21"/>
                <w:lang w:eastAsia="zh-CN"/>
              </w:rPr>
              <w:t>15</w:t>
            </w:r>
            <w:r>
              <w:rPr>
                <w:rFonts w:ascii="Times New Roman" w:eastAsia="宋体" w:hAnsi="Times New Roman" w:cs="Times New Roman"/>
                <w:color w:val="808080"/>
                <w:sz w:val="21"/>
                <w:szCs w:val="21"/>
                <w:lang w:eastAsia="zh-CN"/>
              </w:rPr>
              <w:t>年的其他用途</w:t>
            </w:r>
            <w:r>
              <w:rPr>
                <w:rFonts w:ascii="Times New Roman" w:eastAsia="宋体" w:hAnsi="Times New Roman" w:cs="Times New Roman"/>
                <w:color w:val="808080"/>
                <w:sz w:val="21"/>
                <w:szCs w:val="21"/>
                <w:lang w:eastAsia="zh-CN"/>
              </w:rPr>
              <w:t>)</w:t>
            </w:r>
            <w:r>
              <w:rPr>
                <w:rFonts w:ascii="Times New Roman" w:eastAsia="宋体" w:hAnsi="Times New Roman" w:cs="Times New Roman"/>
                <w:color w:val="808080"/>
                <w:sz w:val="21"/>
                <w:szCs w:val="21"/>
                <w:lang w:eastAsia="zh-CN"/>
              </w:rPr>
              <w:t>具有相同的每个功能单位的库存</w:t>
            </w:r>
            <w:r>
              <w:rPr>
                <w:rFonts w:ascii="Times New Roman" w:eastAsia="宋体" w:hAnsi="Times New Roman" w:cs="Times New Roman"/>
                <w:color w:val="808080"/>
                <w:sz w:val="21"/>
                <w:szCs w:val="21"/>
                <w:lang w:eastAsia="zh-CN"/>
              </w:rPr>
              <w:t>(</w:t>
            </w:r>
            <w:r>
              <w:rPr>
                <w:rFonts w:ascii="Times New Roman" w:eastAsia="宋体" w:hAnsi="Times New Roman" w:cs="Times New Roman"/>
                <w:color w:val="808080"/>
                <w:sz w:val="21"/>
                <w:szCs w:val="21"/>
                <w:lang w:eastAsia="zh-CN"/>
              </w:rPr>
              <w:t>此处</w:t>
            </w:r>
            <w:r>
              <w:rPr>
                <w:rFonts w:ascii="Times New Roman" w:eastAsia="宋体" w:hAnsi="Times New Roman" w:cs="Times New Roman"/>
                <w:color w:val="808080"/>
                <w:sz w:val="21"/>
                <w:szCs w:val="21"/>
                <w:lang w:eastAsia="zh-CN"/>
              </w:rPr>
              <w:t>:</w:t>
            </w:r>
            <w:r>
              <w:rPr>
                <w:rFonts w:ascii="Times New Roman" w:eastAsia="宋体" w:hAnsi="Times New Roman" w:cs="Times New Roman"/>
                <w:color w:val="808080"/>
                <w:sz w:val="21"/>
                <w:szCs w:val="21"/>
                <w:lang w:eastAsia="zh-CN"/>
              </w:rPr>
              <w:t>每年的使用</w:t>
            </w:r>
            <w:r>
              <w:rPr>
                <w:rFonts w:ascii="Times New Roman" w:eastAsia="宋体" w:hAnsi="Times New Roman" w:cs="Times New Roman"/>
                <w:color w:val="808080"/>
                <w:sz w:val="21"/>
                <w:szCs w:val="21"/>
                <w:lang w:eastAsia="zh-CN"/>
              </w:rPr>
              <w:t>)</w:t>
            </w:r>
            <w:r>
              <w:rPr>
                <w:rFonts w:ascii="Times New Roman" w:eastAsia="宋体" w:hAnsi="Times New Roman" w:cs="Times New Roman"/>
                <w:color w:val="808080"/>
                <w:sz w:val="21"/>
                <w:szCs w:val="21"/>
                <w:lang w:eastAsia="zh-CN"/>
              </w:rPr>
              <w:t>。</w:t>
            </w:r>
          </w:p>
          <w:p w14:paraId="5C64617A" w14:textId="77777777" w:rsidR="00D16BE9" w:rsidRDefault="00AC4FA2">
            <w:pPr>
              <w:pStyle w:val="TableParagraph"/>
              <w:spacing w:before="0" w:line="300" w:lineRule="auto"/>
              <w:ind w:left="0" w:firstLineChars="200" w:firstLine="420"/>
              <w:jc w:val="both"/>
              <w:rPr>
                <w:rFonts w:ascii="Times New Roman" w:eastAsia="宋体" w:hAnsi="Times New Roman" w:cs="Times New Roman"/>
                <w:lang w:eastAsia="zh-CN"/>
              </w:rPr>
            </w:pPr>
            <w:r>
              <w:rPr>
                <w:rFonts w:ascii="Times New Roman" w:eastAsia="宋体" w:hAnsi="Times New Roman" w:cs="Times New Roman"/>
                <w:color w:val="808080"/>
                <w:sz w:val="21"/>
                <w:szCs w:val="21"/>
                <w:lang w:eastAsia="zh-CN"/>
              </w:rPr>
              <w:t>如果桌子在第二次使用后的寿命终止会导致非常不同的用途</w:t>
            </w:r>
            <w:r>
              <w:rPr>
                <w:rFonts w:ascii="Times New Roman" w:eastAsia="宋体" w:hAnsi="Times New Roman" w:cs="Times New Roman"/>
                <w:color w:val="808080"/>
                <w:sz w:val="21"/>
                <w:szCs w:val="21"/>
                <w:lang w:eastAsia="zh-CN"/>
              </w:rPr>
              <w:t>(</w:t>
            </w:r>
            <w:r>
              <w:rPr>
                <w:rFonts w:ascii="Times New Roman" w:eastAsia="宋体" w:hAnsi="Times New Roman" w:cs="Times New Roman"/>
                <w:color w:val="808080"/>
                <w:sz w:val="21"/>
                <w:szCs w:val="21"/>
                <w:lang w:eastAsia="zh-CN"/>
              </w:rPr>
              <w:t>例如，金属将被制成粉末并用作某种聚合物填料</w:t>
            </w:r>
            <w:r>
              <w:rPr>
                <w:rFonts w:ascii="Times New Roman" w:eastAsia="宋体" w:hAnsi="Times New Roman" w:cs="Times New Roman"/>
                <w:color w:val="808080"/>
                <w:sz w:val="21"/>
                <w:szCs w:val="21"/>
                <w:lang w:eastAsia="zh-CN"/>
              </w:rPr>
              <w:t>)</w:t>
            </w:r>
            <w:r>
              <w:rPr>
                <w:rFonts w:ascii="Times New Roman" w:eastAsia="宋体" w:hAnsi="Times New Roman" w:cs="Times New Roman"/>
                <w:color w:val="808080"/>
                <w:sz w:val="21"/>
                <w:szCs w:val="21"/>
                <w:lang w:eastAsia="zh-CN"/>
              </w:rPr>
              <w:t>，即与最初的桌子生产没有联系</w:t>
            </w:r>
            <w:r>
              <w:rPr>
                <w:rFonts w:ascii="Times New Roman" w:eastAsia="宋体" w:hAnsi="Times New Roman" w:cs="Times New Roman"/>
                <w:color w:val="808080"/>
                <w:sz w:val="21"/>
                <w:szCs w:val="21"/>
                <w:lang w:eastAsia="zh-CN"/>
              </w:rPr>
              <w:t>:</w:t>
            </w:r>
            <w:r>
              <w:rPr>
                <w:rFonts w:ascii="Times New Roman" w:eastAsia="宋体" w:hAnsi="Times New Roman" w:cs="Times New Roman"/>
                <w:color w:val="808080"/>
                <w:sz w:val="21"/>
                <w:szCs w:val="21"/>
                <w:lang w:eastAsia="zh-CN"/>
              </w:rPr>
              <w:t>桌子将获得避免生产被取代的替代填料的积分。由于该系统是一个开环系统，即不回收二次金属，所以摇床生产将完全由一次生产的金属模拟。该表的两种用途以与上述相同的比例，按功能单位，在这里是按使用寿命的年数，分享存货。</w:t>
            </w:r>
          </w:p>
        </w:tc>
      </w:tr>
    </w:tbl>
    <w:p w14:paraId="1C09207B" w14:textId="77777777" w:rsidR="00D16BE9" w:rsidRDefault="00D16BE9">
      <w:pPr>
        <w:pStyle w:val="a8"/>
        <w:spacing w:line="300" w:lineRule="auto"/>
        <w:ind w:firstLineChars="200" w:firstLine="400"/>
        <w:rPr>
          <w:rFonts w:cs="Times New Roman"/>
          <w:sz w:val="20"/>
          <w:lang w:eastAsia="zh-CN"/>
        </w:rPr>
      </w:pPr>
    </w:p>
    <w:p w14:paraId="252FC7DB" w14:textId="77777777" w:rsidR="00D16BE9" w:rsidRDefault="00D16BE9">
      <w:pPr>
        <w:pStyle w:val="a8"/>
        <w:spacing w:line="300" w:lineRule="auto"/>
        <w:ind w:firstLineChars="200" w:firstLine="400"/>
        <w:rPr>
          <w:rFonts w:cs="Times New Roman"/>
          <w:sz w:val="20"/>
          <w:lang w:eastAsia="zh-CN"/>
        </w:rPr>
      </w:pPr>
    </w:p>
    <w:p w14:paraId="3512E6BD" w14:textId="77777777" w:rsidR="00D16BE9" w:rsidRDefault="00D16BE9">
      <w:pPr>
        <w:pStyle w:val="a8"/>
        <w:spacing w:line="300" w:lineRule="auto"/>
        <w:ind w:firstLineChars="200" w:firstLine="400"/>
        <w:rPr>
          <w:rFonts w:cs="Times New Roman"/>
          <w:sz w:val="20"/>
          <w:lang w:eastAsia="zh-CN"/>
        </w:rPr>
      </w:pPr>
    </w:p>
    <w:p w14:paraId="312AB3C2" w14:textId="77777777" w:rsidR="00D16BE9" w:rsidRDefault="00D16BE9">
      <w:pPr>
        <w:pStyle w:val="a8"/>
        <w:spacing w:line="300" w:lineRule="auto"/>
        <w:ind w:firstLineChars="200" w:firstLine="400"/>
        <w:rPr>
          <w:rFonts w:cs="Times New Roman"/>
          <w:sz w:val="20"/>
          <w:lang w:eastAsia="zh-CN"/>
        </w:rPr>
      </w:pPr>
    </w:p>
    <w:p w14:paraId="4E3EDDD0" w14:textId="77777777" w:rsidR="00D16BE9" w:rsidRDefault="00D16BE9">
      <w:pPr>
        <w:pStyle w:val="a8"/>
        <w:spacing w:line="300" w:lineRule="auto"/>
        <w:ind w:firstLineChars="200" w:firstLine="400"/>
        <w:rPr>
          <w:rFonts w:cs="Times New Roman"/>
          <w:sz w:val="20"/>
          <w:lang w:eastAsia="zh-CN"/>
        </w:rPr>
      </w:pPr>
    </w:p>
    <w:p w14:paraId="5CD04136" w14:textId="77777777" w:rsidR="00D16BE9" w:rsidRDefault="00D16BE9">
      <w:pPr>
        <w:pStyle w:val="a8"/>
        <w:spacing w:line="300" w:lineRule="auto"/>
        <w:ind w:firstLineChars="200" w:firstLine="400"/>
        <w:rPr>
          <w:rFonts w:cs="Times New Roman"/>
          <w:sz w:val="20"/>
          <w:lang w:eastAsia="zh-CN"/>
        </w:rPr>
      </w:pPr>
    </w:p>
    <w:p w14:paraId="3C62ADDA" w14:textId="77777777" w:rsidR="00D16BE9" w:rsidRDefault="00D16BE9">
      <w:pPr>
        <w:pStyle w:val="a8"/>
        <w:spacing w:line="300" w:lineRule="auto"/>
        <w:ind w:firstLineChars="200" w:firstLine="400"/>
        <w:rPr>
          <w:rFonts w:cs="Times New Roman"/>
          <w:sz w:val="20"/>
          <w:lang w:eastAsia="zh-CN"/>
        </w:rPr>
      </w:pPr>
    </w:p>
    <w:p w14:paraId="30B459FD" w14:textId="77777777" w:rsidR="00D16BE9" w:rsidRDefault="00D16BE9">
      <w:pPr>
        <w:pStyle w:val="a8"/>
        <w:spacing w:line="300" w:lineRule="auto"/>
        <w:ind w:firstLineChars="200" w:firstLine="400"/>
        <w:rPr>
          <w:rFonts w:cs="Times New Roman"/>
          <w:sz w:val="20"/>
          <w:lang w:eastAsia="zh-CN"/>
        </w:rPr>
      </w:pPr>
    </w:p>
    <w:p w14:paraId="11ED17EE" w14:textId="77777777" w:rsidR="00D16BE9" w:rsidRDefault="00D16BE9">
      <w:pPr>
        <w:pStyle w:val="a8"/>
        <w:spacing w:line="300" w:lineRule="auto"/>
        <w:ind w:firstLineChars="200" w:firstLine="400"/>
        <w:rPr>
          <w:rFonts w:cs="Times New Roman"/>
          <w:sz w:val="20"/>
          <w:lang w:eastAsia="zh-CN"/>
        </w:rPr>
      </w:pPr>
    </w:p>
    <w:p w14:paraId="4FBBB0D8" w14:textId="77777777" w:rsidR="00D16BE9" w:rsidRDefault="00AC4FA2">
      <w:pPr>
        <w:pStyle w:val="a8"/>
        <w:spacing w:line="300" w:lineRule="auto"/>
        <w:ind w:firstLineChars="200" w:firstLine="420"/>
        <w:rPr>
          <w:rFonts w:cs="Times New Roman"/>
          <w:sz w:val="14"/>
          <w:lang w:eastAsia="zh-CN"/>
        </w:rPr>
      </w:pPr>
      <w:r>
        <w:rPr>
          <w:rFonts w:cs="Times New Roman"/>
          <w:noProof/>
        </w:rPr>
        <mc:AlternateContent>
          <mc:Choice Requires="wps">
            <w:drawing>
              <wp:anchor distT="0" distB="0" distL="0" distR="0" simplePos="0" relativeHeight="251650560" behindDoc="1" locked="0" layoutInCell="1" allowOverlap="1" wp14:anchorId="353AEDDD" wp14:editId="30C4103A">
                <wp:simplePos x="0" y="0"/>
                <wp:positionH relativeFrom="page">
                  <wp:posOffset>900430</wp:posOffset>
                </wp:positionH>
                <wp:positionV relativeFrom="paragraph">
                  <wp:posOffset>123190</wp:posOffset>
                </wp:positionV>
                <wp:extent cx="1828800" cy="6985"/>
                <wp:effectExtent l="0" t="0" r="0" b="0"/>
                <wp:wrapTopAndBottom/>
                <wp:docPr id="453" name="docshape37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28800" cy="6985"/>
                        </a:xfrm>
                        <a:prstGeom prst="rect">
                          <a:avLst/>
                        </a:prstGeom>
                        <a:solidFill>
                          <a:srgbClr val="000000"/>
                        </a:solidFill>
                        <a:ln>
                          <a:noFill/>
                        </a:ln>
                      </wps:spPr>
                      <wps:bodyPr rot="0" vert="horz" wrap="square" lIns="91440" tIns="45720" rIns="91440" bIns="45720" anchor="t" anchorCtr="0" upright="1">
                        <a:noAutofit/>
                      </wps:bodyPr>
                    </wps:wsp>
                  </a:graphicData>
                </a:graphic>
              </wp:anchor>
            </w:drawing>
          </mc:Choice>
          <mc:Fallback xmlns:wpsCustomData="http://www.wps.cn/officeDocument/2013/wpsCustomData">
            <w:pict>
              <v:rect id="docshape378" o:spid="_x0000_s1026" o:spt="1" style="position:absolute;left:0pt;margin-left:70.9pt;margin-top:9.7pt;height:0.55pt;width:144pt;mso-position-horizontal-relative:page;mso-wrap-distance-bottom:0pt;mso-wrap-distance-top:0pt;z-index:-251591680;mso-width-relative:page;mso-height-relative:page;" fillcolor="#000000" filled="t" stroked="f" coordsize="21600,21600" o:gfxdata="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">
                <v:fill on="t" focussize="0,0"/>
                <v:stroke on="f"/>
                <v:imagedata o:title=""/>
                <o:lock v:ext="edit" aspectratio="f"/>
                <w10:wrap type="topAndBottom"/>
              </v:rect>
            </w:pict>
          </mc:Fallback>
        </mc:AlternateContent>
      </w:r>
    </w:p>
    <w:p w14:paraId="6E7C2ED3" w14:textId="77777777" w:rsidR="00D16BE9" w:rsidRDefault="00D16BE9">
      <w:pPr>
        <w:pStyle w:val="a8"/>
        <w:spacing w:line="300" w:lineRule="auto"/>
        <w:ind w:firstLineChars="200" w:firstLine="180"/>
        <w:rPr>
          <w:rFonts w:cs="Times New Roman"/>
          <w:sz w:val="9"/>
          <w:lang w:eastAsia="zh-CN"/>
        </w:rPr>
      </w:pPr>
    </w:p>
    <w:p w14:paraId="2D1D451F" w14:textId="77777777" w:rsidR="00D16BE9" w:rsidRDefault="00AC4FA2">
      <w:pPr>
        <w:spacing w:line="300" w:lineRule="auto"/>
        <w:ind w:firstLine="360"/>
        <w:rPr>
          <w:rFonts w:eastAsia="宋体" w:cs="Times New Roman"/>
          <w:sz w:val="18"/>
        </w:rPr>
      </w:pPr>
      <w:r>
        <w:rPr>
          <w:rFonts w:eastAsia="宋体" w:cs="Times New Roman"/>
          <w:sz w:val="18"/>
          <w:vertAlign w:val="superscript"/>
        </w:rPr>
        <w:lastRenderedPageBreak/>
        <w:t>237</w:t>
      </w:r>
      <w:r>
        <w:rPr>
          <w:rFonts w:eastAsia="宋体" w:cs="Times New Roman"/>
          <w:sz w:val="18"/>
          <w:vertAlign w:val="superscript"/>
        </w:rPr>
        <w:t>适用于增长、稳定或轻微下滑的市场。</w:t>
      </w:r>
    </w:p>
    <w:p w14:paraId="56F18276" w14:textId="77777777" w:rsidR="00D16BE9" w:rsidRDefault="00D16BE9">
      <w:pPr>
        <w:spacing w:line="300" w:lineRule="auto"/>
        <w:ind w:firstLine="360"/>
        <w:rPr>
          <w:rFonts w:eastAsia="宋体" w:cs="Times New Roman"/>
          <w:sz w:val="18"/>
        </w:rPr>
        <w:sectPr w:rsidR="00D16BE9">
          <w:pgSz w:w="11910" w:h="16840"/>
          <w:pgMar w:top="1040" w:right="1160" w:bottom="1040" w:left="1120" w:header="835" w:footer="852" w:gutter="0"/>
          <w:cols w:space="720"/>
        </w:sectPr>
      </w:pPr>
    </w:p>
    <w:p w14:paraId="0A26DEA8" w14:textId="77777777" w:rsidR="00D16BE9" w:rsidRDefault="00D16BE9">
      <w:pPr>
        <w:pStyle w:val="a8"/>
        <w:spacing w:line="300" w:lineRule="auto"/>
        <w:ind w:firstLineChars="200" w:firstLine="400"/>
        <w:rPr>
          <w:rFonts w:cs="Times New Roman"/>
          <w:sz w:val="20"/>
          <w:lang w:eastAsia="zh-CN"/>
        </w:rPr>
      </w:pPr>
    </w:p>
    <w:p w14:paraId="10389B31" w14:textId="77777777" w:rsidR="00D16BE9" w:rsidRDefault="00D16BE9">
      <w:pPr>
        <w:pStyle w:val="a8"/>
        <w:spacing w:line="300" w:lineRule="auto"/>
        <w:ind w:firstLineChars="200" w:firstLine="240"/>
        <w:rPr>
          <w:rFonts w:cs="Times New Roman"/>
          <w:sz w:val="12"/>
          <w:lang w:eastAsia="zh-CN"/>
        </w:rPr>
      </w:pPr>
    </w:p>
    <w:p w14:paraId="66A65734" w14:textId="77777777" w:rsidR="00D16BE9" w:rsidRDefault="00AC4FA2">
      <w:pPr>
        <w:tabs>
          <w:tab w:val="left" w:pos="1603"/>
        </w:tabs>
        <w:spacing w:line="300" w:lineRule="auto"/>
        <w:ind w:firstLine="420"/>
        <w:rPr>
          <w:rFonts w:eastAsia="宋体" w:cs="Times New Roman"/>
          <w:b/>
          <w:sz w:val="20"/>
        </w:rPr>
      </w:pPr>
      <w:bookmarkStart w:id="193" w:name="_bookmark28"/>
      <w:bookmarkEnd w:id="193"/>
      <w:r>
        <w:rPr>
          <w:rFonts w:eastAsia="宋体" w:cs="Times New Roman"/>
          <w:noProof/>
        </w:rPr>
        <w:drawing>
          <wp:inline distT="0" distB="0" distL="0" distR="0" wp14:anchorId="6CAF4BD9" wp14:editId="1BFDA850">
            <wp:extent cx="6115050" cy="7837170"/>
            <wp:effectExtent l="0" t="0" r="6350" b="11430"/>
            <wp:docPr id="816" name="图片 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 name="图片 816"/>
                    <pic:cNvPicPr>
                      <a:picLocks noChangeAspect="1"/>
                    </pic:cNvPicPr>
                  </pic:nvPicPr>
                  <pic:blipFill>
                    <a:blip r:embed="rId159"/>
                    <a:stretch>
                      <a:fillRect/>
                    </a:stretch>
                  </pic:blipFill>
                  <pic:spPr>
                    <a:xfrm>
                      <a:off x="0" y="0"/>
                      <a:ext cx="6115050" cy="7837170"/>
                    </a:xfrm>
                    <a:prstGeom prst="rect">
                      <a:avLst/>
                    </a:prstGeom>
                  </pic:spPr>
                </pic:pic>
              </a:graphicData>
            </a:graphic>
          </wp:inline>
        </w:drawing>
      </w:r>
    </w:p>
    <w:p w14:paraId="166C4CC5" w14:textId="77777777" w:rsidR="00D16BE9" w:rsidRDefault="00AC4FA2">
      <w:pPr>
        <w:tabs>
          <w:tab w:val="left" w:pos="1603"/>
        </w:tabs>
        <w:spacing w:line="300" w:lineRule="auto"/>
        <w:ind w:firstLine="402"/>
        <w:rPr>
          <w:rFonts w:eastAsia="宋体" w:cs="Times New Roman"/>
          <w:b/>
          <w:sz w:val="20"/>
        </w:rPr>
      </w:pPr>
      <w:r>
        <w:rPr>
          <w:rFonts w:eastAsia="宋体" w:cs="Times New Roman"/>
          <w:b/>
          <w:sz w:val="20"/>
        </w:rPr>
        <w:t>图</w:t>
      </w:r>
      <w:r>
        <w:rPr>
          <w:rFonts w:eastAsia="宋体" w:cs="Times New Roman"/>
          <w:b/>
          <w:sz w:val="20"/>
        </w:rPr>
        <w:t>34</w:t>
      </w:r>
      <w:r>
        <w:rPr>
          <w:rFonts w:eastAsia="宋体" w:cs="Times New Roman"/>
          <w:b/>
          <w:sz w:val="20"/>
        </w:rPr>
        <w:t>可回收性替代方法。解释见</w:t>
      </w:r>
      <w:r>
        <w:rPr>
          <w:rFonts w:eastAsia="宋体" w:cs="Times New Roman"/>
          <w:b/>
          <w:sz w:val="20"/>
        </w:rPr>
        <w:t>“</w:t>
      </w:r>
      <w:r>
        <w:rPr>
          <w:rFonts w:eastAsia="宋体" w:cs="Times New Roman"/>
          <w:b/>
          <w:sz w:val="20"/>
        </w:rPr>
        <w:t>术语和概念</w:t>
      </w:r>
      <w:r>
        <w:rPr>
          <w:rFonts w:eastAsia="宋体" w:cs="Times New Roman"/>
          <w:b/>
          <w:sz w:val="20"/>
        </w:rPr>
        <w:t>”</w:t>
      </w:r>
      <w:r>
        <w:rPr>
          <w:rFonts w:eastAsia="宋体" w:cs="Times New Roman"/>
          <w:b/>
          <w:sz w:val="20"/>
        </w:rPr>
        <w:t>框和正文。请注意，这同样适用于再利用和回收过程。</w:t>
      </w:r>
    </w:p>
    <w:p w14:paraId="53C9E41A" w14:textId="77777777" w:rsidR="00D16BE9" w:rsidRDefault="00D16BE9">
      <w:pPr>
        <w:spacing w:line="300" w:lineRule="auto"/>
        <w:ind w:firstLine="400"/>
        <w:rPr>
          <w:rFonts w:eastAsia="宋体" w:cs="Times New Roman"/>
          <w:sz w:val="20"/>
        </w:rPr>
        <w:sectPr w:rsidR="00D16BE9">
          <w:pgSz w:w="11910" w:h="16840"/>
          <w:pgMar w:top="1040" w:right="1160" w:bottom="1040" w:left="1120" w:header="835" w:footer="852" w:gutter="0"/>
          <w:cols w:space="720"/>
        </w:sectPr>
      </w:pPr>
    </w:p>
    <w:p w14:paraId="03409EAD" w14:textId="77777777" w:rsidR="00D16BE9" w:rsidRDefault="00D16BE9">
      <w:pPr>
        <w:pStyle w:val="a8"/>
        <w:spacing w:line="300" w:lineRule="auto"/>
        <w:ind w:firstLineChars="200" w:firstLine="482"/>
        <w:rPr>
          <w:rFonts w:cs="Times New Roman"/>
          <w:b/>
          <w:sz w:val="24"/>
          <w:lang w:eastAsia="zh-CN"/>
        </w:rPr>
      </w:pPr>
    </w:p>
    <w:p w14:paraId="61141588" w14:textId="77777777" w:rsidR="00D16BE9" w:rsidRDefault="00AC4FA2">
      <w:pPr>
        <w:pStyle w:val="3"/>
        <w:tabs>
          <w:tab w:val="left" w:pos="1299"/>
        </w:tabs>
        <w:spacing w:before="0" w:after="0" w:line="300" w:lineRule="auto"/>
        <w:ind w:firstLine="482"/>
        <w:rPr>
          <w:rFonts w:ascii="Times New Roman" w:eastAsia="宋体" w:hAnsi="Times New Roman" w:cs="Times New Roman"/>
        </w:rPr>
      </w:pPr>
      <w:r>
        <w:rPr>
          <w:rFonts w:ascii="Times New Roman" w:eastAsia="宋体" w:hAnsi="Times New Roman" w:cs="Times New Roman" w:hint="eastAsia"/>
        </w:rPr>
        <w:t>14.5.3</w:t>
      </w:r>
      <w:r>
        <w:rPr>
          <w:rFonts w:ascii="Times New Roman" w:eastAsia="宋体" w:hAnsi="Times New Roman" w:cs="Times New Roman"/>
        </w:rPr>
        <w:t>使用后果模型的可回收性替代方法的详细方面</w:t>
      </w:r>
    </w:p>
    <w:p w14:paraId="5A8AF592" w14:textId="77777777" w:rsidR="00D16BE9" w:rsidRDefault="00AC4FA2">
      <w:pPr>
        <w:spacing w:line="300" w:lineRule="auto"/>
        <w:ind w:firstLine="320"/>
        <w:rPr>
          <w:rFonts w:eastAsia="宋体" w:cs="Times New Roman"/>
          <w:sz w:val="16"/>
        </w:rPr>
      </w:pPr>
      <w:r>
        <w:rPr>
          <w:rFonts w:eastAsia="宋体" w:cs="Times New Roman"/>
          <w:color w:val="0000FF"/>
          <w:sz w:val="16"/>
        </w:rPr>
        <w:t>(</w:t>
      </w:r>
      <w:r>
        <w:rPr>
          <w:rFonts w:eastAsia="宋体" w:cs="Times New Roman"/>
          <w:color w:val="0000FF"/>
          <w:sz w:val="16"/>
        </w:rPr>
        <w:t>指</w:t>
      </w:r>
      <w:r>
        <w:rPr>
          <w:rFonts w:eastAsia="宋体" w:cs="Times New Roman"/>
          <w:color w:val="0000FF"/>
          <w:sz w:val="16"/>
        </w:rPr>
        <w:t>4.3.4.3 ISO 14044:2006</w:t>
      </w:r>
      <w:proofErr w:type="gramStart"/>
      <w:r>
        <w:rPr>
          <w:rFonts w:eastAsia="宋体" w:cs="Times New Roman"/>
          <w:color w:val="0000FF"/>
          <w:sz w:val="16"/>
        </w:rPr>
        <w:t>一</w:t>
      </w:r>
      <w:proofErr w:type="gramEnd"/>
      <w:r>
        <w:rPr>
          <w:rFonts w:eastAsia="宋体" w:cs="Times New Roman"/>
          <w:color w:val="0000FF"/>
          <w:sz w:val="16"/>
        </w:rPr>
        <w:t>章的方面</w:t>
      </w:r>
      <w:r>
        <w:rPr>
          <w:rFonts w:eastAsia="宋体" w:cs="Times New Roman"/>
          <w:color w:val="0000FF"/>
          <w:sz w:val="16"/>
        </w:rPr>
        <w:t>)</w:t>
      </w:r>
    </w:p>
    <w:p w14:paraId="1FFBD9DA" w14:textId="77777777" w:rsidR="00D16BE9" w:rsidRDefault="00D16BE9">
      <w:pPr>
        <w:pStyle w:val="a8"/>
        <w:spacing w:line="300" w:lineRule="auto"/>
        <w:ind w:firstLineChars="200" w:firstLine="420"/>
        <w:rPr>
          <w:rFonts w:cs="Times New Roman"/>
          <w:lang w:eastAsia="zh-CN"/>
        </w:rPr>
      </w:pPr>
    </w:p>
    <w:p w14:paraId="1BE144AF" w14:textId="77777777" w:rsidR="00D16BE9" w:rsidRDefault="00AC4FA2">
      <w:pPr>
        <w:pStyle w:val="4"/>
        <w:tabs>
          <w:tab w:val="left" w:pos="1433"/>
        </w:tabs>
        <w:spacing w:before="0" w:after="0" w:line="300" w:lineRule="auto"/>
        <w:ind w:firstLine="414"/>
        <w:rPr>
          <w:rFonts w:ascii="Times New Roman" w:eastAsia="宋体" w:hAnsi="Times New Roman" w:cs="Times New Roman"/>
          <w:sz w:val="21"/>
          <w:szCs w:val="18"/>
        </w:rPr>
      </w:pPr>
      <w:r>
        <w:rPr>
          <w:rFonts w:ascii="Times New Roman" w:eastAsia="宋体" w:hAnsi="Times New Roman" w:cs="Times New Roman" w:hint="eastAsia"/>
          <w:spacing w:val="-2"/>
          <w:sz w:val="21"/>
          <w:szCs w:val="18"/>
        </w:rPr>
        <w:t>14.5.3.1</w:t>
      </w:r>
      <w:r>
        <w:rPr>
          <w:rFonts w:ascii="Times New Roman" w:eastAsia="宋体" w:hAnsi="Times New Roman" w:cs="Times New Roman"/>
          <w:spacing w:val="-2"/>
          <w:sz w:val="21"/>
          <w:szCs w:val="18"/>
        </w:rPr>
        <w:t>介绍</w:t>
      </w:r>
    </w:p>
    <w:p w14:paraId="2C14A1CD" w14:textId="77777777" w:rsidR="00D16BE9" w:rsidRDefault="00AC4FA2">
      <w:pPr>
        <w:spacing w:line="300" w:lineRule="auto"/>
        <w:ind w:firstLine="320"/>
        <w:rPr>
          <w:rFonts w:eastAsia="宋体" w:cs="Times New Roman"/>
          <w:sz w:val="16"/>
        </w:rPr>
      </w:pPr>
      <w:r>
        <w:rPr>
          <w:rFonts w:eastAsia="宋体" w:cs="Times New Roman"/>
          <w:color w:val="0000FF"/>
          <w:sz w:val="16"/>
        </w:rPr>
        <w:t>(</w:t>
      </w:r>
      <w:r>
        <w:rPr>
          <w:rFonts w:eastAsia="宋体" w:cs="Times New Roman"/>
          <w:color w:val="0000FF"/>
          <w:sz w:val="16"/>
        </w:rPr>
        <w:t>指</w:t>
      </w:r>
      <w:r>
        <w:rPr>
          <w:rFonts w:eastAsia="宋体" w:cs="Times New Roman"/>
          <w:color w:val="0000FF"/>
          <w:sz w:val="16"/>
        </w:rPr>
        <w:t>4.3.4.3 ISO 14044:2006</w:t>
      </w:r>
      <w:proofErr w:type="gramStart"/>
      <w:r>
        <w:rPr>
          <w:rFonts w:eastAsia="宋体" w:cs="Times New Roman"/>
          <w:color w:val="0000FF"/>
          <w:sz w:val="16"/>
        </w:rPr>
        <w:t>一</w:t>
      </w:r>
      <w:proofErr w:type="gramEnd"/>
      <w:r>
        <w:rPr>
          <w:rFonts w:eastAsia="宋体" w:cs="Times New Roman"/>
          <w:color w:val="0000FF"/>
          <w:sz w:val="16"/>
        </w:rPr>
        <w:t>章的方面</w:t>
      </w:r>
      <w:r>
        <w:rPr>
          <w:rFonts w:eastAsia="宋体" w:cs="Times New Roman"/>
          <w:color w:val="0000FF"/>
          <w:sz w:val="16"/>
        </w:rPr>
        <w:t>)</w:t>
      </w:r>
    </w:p>
    <w:p w14:paraId="2E90001A" w14:textId="77777777" w:rsidR="00D16BE9" w:rsidRDefault="00AC4FA2">
      <w:pPr>
        <w:pStyle w:val="a8"/>
        <w:spacing w:line="300" w:lineRule="auto"/>
        <w:ind w:firstLineChars="200" w:firstLine="420"/>
        <w:jc w:val="both"/>
        <w:rPr>
          <w:rFonts w:cs="Times New Roman"/>
          <w:lang w:eastAsia="zh-CN"/>
        </w:rPr>
      </w:pPr>
      <w:r>
        <w:rPr>
          <w:rFonts w:cs="Times New Roman"/>
          <w:lang w:eastAsia="zh-CN"/>
        </w:rPr>
        <w:t>可回收性替代方法尤其适用于</w:t>
      </w:r>
      <w:r>
        <w:rPr>
          <w:rFonts w:cs="Times New Roman"/>
          <w:lang w:eastAsia="zh-CN"/>
        </w:rPr>
        <w:t>“</w:t>
      </w:r>
      <w:r>
        <w:rPr>
          <w:rFonts w:cs="Times New Roman"/>
          <w:lang w:eastAsia="zh-CN"/>
        </w:rPr>
        <w:t>闭环</w:t>
      </w:r>
      <w:r>
        <w:rPr>
          <w:rFonts w:cs="Times New Roman"/>
          <w:lang w:eastAsia="zh-CN"/>
        </w:rPr>
        <w:t>”</w:t>
      </w:r>
      <w:r>
        <w:rPr>
          <w:rFonts w:cs="Times New Roman"/>
          <w:lang w:eastAsia="zh-CN"/>
        </w:rPr>
        <w:t>和</w:t>
      </w:r>
      <w:r>
        <w:rPr>
          <w:rFonts w:cs="Times New Roman"/>
          <w:lang w:eastAsia="zh-CN"/>
        </w:rPr>
        <w:t>“</w:t>
      </w:r>
      <w:r>
        <w:rPr>
          <w:rFonts w:cs="Times New Roman"/>
          <w:lang w:eastAsia="zh-CN"/>
        </w:rPr>
        <w:t>开环</w:t>
      </w:r>
      <w:r>
        <w:rPr>
          <w:rFonts w:cs="Times New Roman"/>
          <w:lang w:eastAsia="zh-CN"/>
        </w:rPr>
        <w:t>——</w:t>
      </w:r>
      <w:r>
        <w:rPr>
          <w:rFonts w:cs="Times New Roman"/>
          <w:lang w:eastAsia="zh-CN"/>
        </w:rPr>
        <w:t>同一条主要路线</w:t>
      </w:r>
      <w:r>
        <w:rPr>
          <w:rFonts w:cs="Times New Roman"/>
          <w:lang w:eastAsia="zh-CN"/>
        </w:rPr>
        <w:t>”</w:t>
      </w:r>
      <w:r>
        <w:rPr>
          <w:rFonts w:cs="Times New Roman"/>
          <w:lang w:eastAsia="zh-CN"/>
        </w:rPr>
        <w:t>的情况，以及次要货物在后台系统的其他地方进入同一系统的情况</w:t>
      </w:r>
      <w:r>
        <w:rPr>
          <w:rFonts w:cs="Times New Roman"/>
          <w:lang w:eastAsia="zh-CN"/>
        </w:rPr>
        <w:t>(</w:t>
      </w:r>
      <w:r>
        <w:rPr>
          <w:rFonts w:cs="Times New Roman"/>
          <w:lang w:eastAsia="zh-CN"/>
        </w:rPr>
        <w:t>如废物焚烧产生的电力</w:t>
      </w:r>
      <w:r>
        <w:rPr>
          <w:rFonts w:cs="Times New Roman"/>
          <w:lang w:eastAsia="zh-CN"/>
        </w:rPr>
        <w:t>)</w:t>
      </w:r>
      <w:r>
        <w:rPr>
          <w:rFonts w:cs="Times New Roman"/>
          <w:lang w:eastAsia="zh-CN"/>
        </w:rPr>
        <w:t>。然而，如果次要货物与主要货物属于不同的种类</w:t>
      </w:r>
      <w:r>
        <w:rPr>
          <w:rFonts w:cs="Times New Roman"/>
          <w:lang w:eastAsia="zh-CN"/>
        </w:rPr>
        <w:t>(</w:t>
      </w:r>
      <w:r>
        <w:rPr>
          <w:rFonts w:cs="Times New Roman"/>
          <w:lang w:eastAsia="zh-CN"/>
        </w:rPr>
        <w:t>即，在开环</w:t>
      </w:r>
      <w:r>
        <w:rPr>
          <w:rFonts w:cs="Times New Roman"/>
          <w:lang w:eastAsia="zh-CN"/>
        </w:rPr>
        <w:t>-</w:t>
      </w:r>
      <w:r>
        <w:rPr>
          <w:rFonts w:cs="Times New Roman"/>
          <w:lang w:eastAsia="zh-CN"/>
        </w:rPr>
        <w:t>不同的主要路线情况下</w:t>
      </w:r>
      <w:r>
        <w:rPr>
          <w:rFonts w:cs="Times New Roman"/>
          <w:lang w:eastAsia="zh-CN"/>
        </w:rPr>
        <w:t>)</w:t>
      </w:r>
      <w:r>
        <w:rPr>
          <w:rFonts w:cs="Times New Roman"/>
          <w:lang w:eastAsia="zh-CN"/>
        </w:rPr>
        <w:t>，通过计入其他过程</w:t>
      </w:r>
      <w:r>
        <w:rPr>
          <w:rFonts w:cs="Times New Roman"/>
          <w:lang w:eastAsia="zh-CN"/>
        </w:rPr>
        <w:t>/</w:t>
      </w:r>
      <w:r>
        <w:rPr>
          <w:rFonts w:cs="Times New Roman"/>
          <w:lang w:eastAsia="zh-CN"/>
        </w:rPr>
        <w:t>系统的分别被取代的混合，可以获得类似的结果。</w:t>
      </w:r>
    </w:p>
    <w:p w14:paraId="6560BBFC" w14:textId="77777777" w:rsidR="00D16BE9" w:rsidRDefault="00AC4FA2">
      <w:pPr>
        <w:pStyle w:val="a8"/>
        <w:spacing w:line="300" w:lineRule="auto"/>
        <w:ind w:firstLineChars="200" w:firstLine="420"/>
        <w:jc w:val="both"/>
        <w:rPr>
          <w:rFonts w:cs="Times New Roman"/>
          <w:lang w:eastAsia="zh-CN"/>
        </w:rPr>
      </w:pPr>
      <w:r>
        <w:rPr>
          <w:rFonts w:cs="Times New Roman"/>
          <w:lang w:eastAsia="zh-CN"/>
        </w:rPr>
        <w:t>对于闭环情况，这种方法也可以解释</w:t>
      </w:r>
      <w:r>
        <w:rPr>
          <w:rFonts w:cs="Times New Roman"/>
          <w:lang w:eastAsia="zh-CN"/>
        </w:rPr>
        <w:t>/</w:t>
      </w:r>
      <w:r>
        <w:rPr>
          <w:rFonts w:cs="Times New Roman"/>
          <w:lang w:eastAsia="zh-CN"/>
        </w:rPr>
        <w:t>理解为</w:t>
      </w:r>
      <w:r>
        <w:rPr>
          <w:rFonts w:cs="Times New Roman"/>
          <w:lang w:eastAsia="zh-CN"/>
        </w:rPr>
        <w:t>(</w:t>
      </w:r>
      <w:r>
        <w:rPr>
          <w:rFonts w:cs="Times New Roman"/>
          <w:lang w:eastAsia="zh-CN"/>
        </w:rPr>
        <w:t>产品</w:t>
      </w:r>
      <w:r>
        <w:rPr>
          <w:rFonts w:cs="Times New Roman"/>
          <w:lang w:eastAsia="zh-CN"/>
        </w:rPr>
        <w:t>)</w:t>
      </w:r>
      <w:r>
        <w:rPr>
          <w:rFonts w:cs="Times New Roman"/>
          <w:lang w:eastAsia="zh-CN"/>
        </w:rPr>
        <w:t>系统范围内的平均内部回收循环，提供的任何剩余二次产品</w:t>
      </w:r>
      <w:r>
        <w:rPr>
          <w:rFonts w:cs="Times New Roman"/>
          <w:lang w:eastAsia="zh-CN"/>
        </w:rPr>
        <w:t>(</w:t>
      </w:r>
      <w:r>
        <w:rPr>
          <w:rFonts w:cs="Times New Roman"/>
          <w:lang w:eastAsia="zh-CN"/>
        </w:rPr>
        <w:t>与回收的报废产品或废物的回收含量相比</w:t>
      </w:r>
      <w:r>
        <w:rPr>
          <w:rFonts w:cs="Times New Roman"/>
          <w:lang w:eastAsia="zh-CN"/>
        </w:rPr>
        <w:t>)</w:t>
      </w:r>
      <w:r>
        <w:rPr>
          <w:rFonts w:cs="Times New Roman"/>
          <w:lang w:eastAsia="zh-CN"/>
        </w:rPr>
        <w:t>导致避免初级生产的额外信用，任何减少的二次产品供应导致额外模拟的初级生产。</w:t>
      </w:r>
    </w:p>
    <w:p w14:paraId="4B18AAE2" w14:textId="77777777" w:rsidR="00D16BE9" w:rsidRDefault="00AC4FA2">
      <w:pPr>
        <w:pStyle w:val="a8"/>
        <w:spacing w:line="300" w:lineRule="auto"/>
        <w:ind w:firstLineChars="200" w:firstLine="420"/>
        <w:jc w:val="both"/>
        <w:rPr>
          <w:rFonts w:cs="Times New Roman"/>
          <w:lang w:eastAsia="zh-CN"/>
        </w:rPr>
      </w:pPr>
      <w:r>
        <w:rPr>
          <w:rFonts w:cs="Times New Roman"/>
          <w:lang w:eastAsia="zh-CN"/>
        </w:rPr>
        <w:t>如果次级商品的质量低于其主要路线交付的质量，也适用</w:t>
      </w:r>
      <w:r>
        <w:rPr>
          <w:rFonts w:cs="Times New Roman"/>
          <w:lang w:eastAsia="zh-CN"/>
        </w:rPr>
        <w:t>(</w:t>
      </w:r>
      <w:r>
        <w:rPr>
          <w:rFonts w:cs="Times New Roman"/>
          <w:lang w:eastAsia="zh-CN"/>
        </w:rPr>
        <w:t>例如，消费后塑料废物的回收就是这种情况</w:t>
      </w:r>
      <w:r>
        <w:rPr>
          <w:rFonts w:cs="Times New Roman"/>
          <w:lang w:eastAsia="zh-CN"/>
        </w:rPr>
        <w:t>)</w:t>
      </w:r>
      <w:r>
        <w:rPr>
          <w:rFonts w:cs="Times New Roman"/>
          <w:lang w:eastAsia="zh-CN"/>
        </w:rPr>
        <w:t>。在这种情况下，就要考虑次要货物和被替代产品之间功能等同的变化。</w:t>
      </w:r>
    </w:p>
    <w:p w14:paraId="0C606F01" w14:textId="77777777" w:rsidR="00D16BE9" w:rsidRDefault="00AC4FA2">
      <w:pPr>
        <w:pStyle w:val="a8"/>
        <w:spacing w:line="300" w:lineRule="auto"/>
        <w:ind w:firstLineChars="200" w:firstLine="420"/>
        <w:jc w:val="both"/>
        <w:rPr>
          <w:rFonts w:cs="Times New Roman"/>
          <w:lang w:eastAsia="zh-CN"/>
        </w:rPr>
      </w:pPr>
      <w:r>
        <w:rPr>
          <w:rFonts w:cs="Times New Roman"/>
          <w:lang w:eastAsia="zh-CN"/>
        </w:rPr>
        <w:t>在应用可回收性替代方法时，需要注意以下四个方面</w:t>
      </w:r>
      <w:r>
        <w:rPr>
          <w:rFonts w:cs="Times New Roman"/>
          <w:lang w:eastAsia="zh-CN"/>
        </w:rPr>
        <w:t>:</w:t>
      </w:r>
    </w:p>
    <w:p w14:paraId="6A8F371A" w14:textId="77777777" w:rsidR="00D16BE9" w:rsidRDefault="00AC4FA2">
      <w:pPr>
        <w:pStyle w:val="a8"/>
        <w:spacing w:line="300" w:lineRule="auto"/>
        <w:ind w:firstLineChars="200" w:firstLine="420"/>
        <w:jc w:val="both"/>
        <w:rPr>
          <w:rFonts w:cs="Times New Roman"/>
          <w:lang w:eastAsia="zh-CN"/>
        </w:rPr>
      </w:pPr>
      <w:r>
        <w:rPr>
          <w:rFonts w:cs="Times New Roman"/>
          <w:noProof/>
          <w:position w:val="-2"/>
        </w:rPr>
        <w:drawing>
          <wp:inline distT="0" distB="0" distL="0" distR="0" wp14:anchorId="6D2ECEDD" wp14:editId="37C2F144">
            <wp:extent cx="92710" cy="123825"/>
            <wp:effectExtent l="0" t="0" r="0" b="1905"/>
            <wp:docPr id="23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image1.png"/>
                    <pic:cNvPicPr>
                      <a:picLocks noChangeAspect="1"/>
                    </pic:cNvPicPr>
                  </pic:nvPicPr>
                  <pic:blipFill>
                    <a:blip r:embed="rId112" cstate="print"/>
                    <a:stretch>
                      <a:fillRect/>
                    </a:stretch>
                  </pic:blipFill>
                  <pic:spPr>
                    <a:xfrm>
                      <a:off x="0" y="0"/>
                      <a:ext cx="92964" cy="124205"/>
                    </a:xfrm>
                    <a:prstGeom prst="rect">
                      <a:avLst/>
                    </a:prstGeom>
                  </pic:spPr>
                </pic:pic>
              </a:graphicData>
            </a:graphic>
          </wp:inline>
        </w:drawing>
      </w:r>
      <w:r>
        <w:rPr>
          <w:rFonts w:cs="Times New Roman"/>
          <w:lang w:eastAsia="zh-CN"/>
        </w:rPr>
        <w:t>定义</w:t>
      </w:r>
      <w:r>
        <w:rPr>
          <w:rFonts w:cs="Times New Roman"/>
          <w:lang w:eastAsia="zh-CN"/>
        </w:rPr>
        <w:t>/</w:t>
      </w:r>
      <w:r>
        <w:rPr>
          <w:rFonts w:cs="Times New Roman"/>
          <w:lang w:eastAsia="zh-CN"/>
        </w:rPr>
        <w:t>测量可回收性的方式，</w:t>
      </w:r>
    </w:p>
    <w:p w14:paraId="1341D410" w14:textId="77777777" w:rsidR="00D16BE9" w:rsidRDefault="00AC4FA2">
      <w:pPr>
        <w:pStyle w:val="a8"/>
        <w:spacing w:line="300" w:lineRule="auto"/>
        <w:ind w:firstLineChars="200" w:firstLine="420"/>
        <w:jc w:val="both"/>
        <w:rPr>
          <w:rFonts w:cs="Times New Roman"/>
          <w:lang w:eastAsia="zh-CN"/>
        </w:rPr>
      </w:pPr>
      <w:r>
        <w:rPr>
          <w:rFonts w:cs="Times New Roman"/>
          <w:noProof/>
          <w:position w:val="-2"/>
        </w:rPr>
        <w:drawing>
          <wp:inline distT="0" distB="0" distL="0" distR="0" wp14:anchorId="4CAE96A4" wp14:editId="60D602B8">
            <wp:extent cx="92710" cy="123825"/>
            <wp:effectExtent l="0" t="0" r="0" b="1905"/>
            <wp:docPr id="23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image1.png"/>
                    <pic:cNvPicPr>
                      <a:picLocks noChangeAspect="1"/>
                    </pic:cNvPicPr>
                  </pic:nvPicPr>
                  <pic:blipFill>
                    <a:blip r:embed="rId112" cstate="print"/>
                    <a:stretch>
                      <a:fillRect/>
                    </a:stretch>
                  </pic:blipFill>
                  <pic:spPr>
                    <a:xfrm>
                      <a:off x="0" y="0"/>
                      <a:ext cx="92964" cy="124205"/>
                    </a:xfrm>
                    <a:prstGeom prst="rect">
                      <a:avLst/>
                    </a:prstGeom>
                  </pic:spPr>
                </pic:pic>
              </a:graphicData>
            </a:graphic>
          </wp:inline>
        </w:drawing>
      </w:r>
      <w:r>
        <w:rPr>
          <w:rFonts w:cs="Times New Roman"/>
          <w:lang w:eastAsia="zh-CN"/>
        </w:rPr>
        <w:t>次级货物固有特性的变化，</w:t>
      </w:r>
      <w:r>
        <w:rPr>
          <w:rFonts w:cs="Times New Roman"/>
          <w:noProof/>
          <w:position w:val="-2"/>
        </w:rPr>
        <w:drawing>
          <wp:inline distT="0" distB="0" distL="0" distR="0" wp14:anchorId="0D333153" wp14:editId="7FF806E1">
            <wp:extent cx="92710" cy="123825"/>
            <wp:effectExtent l="0" t="0" r="0" b="1905"/>
            <wp:docPr id="23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image1.png"/>
                    <pic:cNvPicPr>
                      <a:picLocks noChangeAspect="1"/>
                    </pic:cNvPicPr>
                  </pic:nvPicPr>
                  <pic:blipFill>
                    <a:blip r:embed="rId112" cstate="print"/>
                    <a:stretch>
                      <a:fillRect/>
                    </a:stretch>
                  </pic:blipFill>
                  <pic:spPr>
                    <a:xfrm>
                      <a:off x="0" y="0"/>
                      <a:ext cx="92964" cy="124205"/>
                    </a:xfrm>
                    <a:prstGeom prst="rect">
                      <a:avLst/>
                    </a:prstGeom>
                  </pic:spPr>
                </pic:pic>
              </a:graphicData>
            </a:graphic>
          </wp:inline>
        </w:drawing>
      </w:r>
      <w:r>
        <w:rPr>
          <w:rFonts w:cs="Times New Roman"/>
          <w:lang w:eastAsia="zh-CN"/>
        </w:rPr>
        <w:t>识别被取代的过程，以及</w:t>
      </w:r>
    </w:p>
    <w:p w14:paraId="5F7127B4" w14:textId="77777777" w:rsidR="00D16BE9" w:rsidRDefault="00AC4FA2">
      <w:pPr>
        <w:pStyle w:val="a8"/>
        <w:spacing w:line="300" w:lineRule="auto"/>
        <w:ind w:firstLineChars="200" w:firstLine="420"/>
        <w:jc w:val="both"/>
        <w:rPr>
          <w:rFonts w:cs="Times New Roman"/>
          <w:lang w:eastAsia="zh-CN"/>
        </w:rPr>
      </w:pPr>
      <w:r>
        <w:rPr>
          <w:rFonts w:cs="Times New Roman"/>
          <w:noProof/>
          <w:position w:val="-2"/>
        </w:rPr>
        <w:drawing>
          <wp:inline distT="0" distB="0" distL="0" distR="0" wp14:anchorId="692CDBC0" wp14:editId="78F731E2">
            <wp:extent cx="92710" cy="123825"/>
            <wp:effectExtent l="0" t="0" r="0" b="1905"/>
            <wp:docPr id="23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image1.png"/>
                    <pic:cNvPicPr>
                      <a:picLocks noChangeAspect="1"/>
                    </pic:cNvPicPr>
                  </pic:nvPicPr>
                  <pic:blipFill>
                    <a:blip r:embed="rId112" cstate="print"/>
                    <a:stretch>
                      <a:fillRect/>
                    </a:stretch>
                  </pic:blipFill>
                  <pic:spPr>
                    <a:xfrm>
                      <a:off x="0" y="0"/>
                      <a:ext cx="92964" cy="124205"/>
                    </a:xfrm>
                    <a:prstGeom prst="rect">
                      <a:avLst/>
                    </a:prstGeom>
                  </pic:spPr>
                </pic:pic>
              </a:graphicData>
            </a:graphic>
          </wp:inline>
        </w:drawing>
      </w:r>
      <w:r>
        <w:rPr>
          <w:rFonts w:cs="Times New Roman"/>
          <w:spacing w:val="-1"/>
          <w:lang w:eastAsia="zh-CN"/>
        </w:rPr>
        <w:t>长寿命产品</w:t>
      </w:r>
      <w:r>
        <w:rPr>
          <w:rFonts w:cs="Times New Roman"/>
          <w:spacing w:val="-1"/>
          <w:lang w:eastAsia="zh-CN"/>
        </w:rPr>
        <w:t>“</w:t>
      </w:r>
      <w:r>
        <w:rPr>
          <w:rFonts w:cs="Times New Roman"/>
          <w:spacing w:val="-1"/>
          <w:lang w:eastAsia="zh-CN"/>
        </w:rPr>
        <w:t>延迟</w:t>
      </w:r>
      <w:r>
        <w:rPr>
          <w:rFonts w:cs="Times New Roman"/>
          <w:spacing w:val="-1"/>
          <w:lang w:eastAsia="zh-CN"/>
        </w:rPr>
        <w:t>”</w:t>
      </w:r>
      <w:r>
        <w:rPr>
          <w:rFonts w:cs="Times New Roman"/>
          <w:spacing w:val="-1"/>
          <w:lang w:eastAsia="zh-CN"/>
        </w:rPr>
        <w:t>回收的时间因素。</w:t>
      </w:r>
    </w:p>
    <w:p w14:paraId="130CFF95" w14:textId="77777777" w:rsidR="00D16BE9" w:rsidRDefault="00AC4FA2">
      <w:pPr>
        <w:pStyle w:val="a8"/>
        <w:spacing w:line="300" w:lineRule="auto"/>
        <w:ind w:firstLineChars="200" w:firstLine="420"/>
        <w:jc w:val="both"/>
        <w:rPr>
          <w:rFonts w:cs="Times New Roman"/>
          <w:lang w:eastAsia="zh-CN"/>
        </w:rPr>
      </w:pPr>
      <w:r>
        <w:rPr>
          <w:rFonts w:cs="Times New Roman"/>
          <w:lang w:eastAsia="zh-CN"/>
        </w:rPr>
        <w:t>请注意，与其</w:t>
      </w:r>
      <w:proofErr w:type="gramStart"/>
      <w:r>
        <w:rPr>
          <w:rFonts w:cs="Times New Roman"/>
          <w:lang w:eastAsia="zh-CN"/>
        </w:rPr>
        <w:t>他过程</w:t>
      </w:r>
      <w:proofErr w:type="gramEnd"/>
      <w:r>
        <w:rPr>
          <w:rFonts w:cs="Times New Roman"/>
          <w:lang w:eastAsia="zh-CN"/>
        </w:rPr>
        <w:t>中与气候变化相关的延迟排放</w:t>
      </w:r>
      <w:r>
        <w:rPr>
          <w:rFonts w:cs="Times New Roman"/>
          <w:lang w:eastAsia="zh-CN"/>
        </w:rPr>
        <w:t>(</w:t>
      </w:r>
      <w:r>
        <w:rPr>
          <w:rFonts w:cs="Times New Roman"/>
          <w:lang w:eastAsia="zh-CN"/>
        </w:rPr>
        <w:t>见第</w:t>
      </w:r>
      <w:r>
        <w:rPr>
          <w:rFonts w:cs="Times New Roman"/>
          <w:lang w:eastAsia="zh-CN"/>
        </w:rPr>
        <w:t>7.4.3.7.3</w:t>
      </w:r>
      <w:r>
        <w:rPr>
          <w:rFonts w:cs="Times New Roman"/>
          <w:lang w:eastAsia="zh-CN"/>
        </w:rPr>
        <w:t>章</w:t>
      </w:r>
      <w:r>
        <w:rPr>
          <w:rFonts w:cs="Times New Roman"/>
          <w:lang w:eastAsia="zh-CN"/>
        </w:rPr>
        <w:t>)</w:t>
      </w:r>
      <w:r>
        <w:rPr>
          <w:rFonts w:cs="Times New Roman"/>
          <w:lang w:eastAsia="zh-CN"/>
        </w:rPr>
        <w:t>类似，清单中也应考虑与气候变化相关的延迟排放和计入的未来避免的再循环负担。然而，在计算结果和解释时，只有在明确预见到气候变化</w:t>
      </w:r>
      <w:r>
        <w:rPr>
          <w:rFonts w:cs="Times New Roman"/>
          <w:lang w:eastAsia="zh-CN"/>
        </w:rPr>
        <w:t>/</w:t>
      </w:r>
      <w:r>
        <w:rPr>
          <w:rFonts w:cs="Times New Roman"/>
          <w:lang w:eastAsia="zh-CN"/>
        </w:rPr>
        <w:t>辐射作用力作为研究目标定义的一部分时，才考虑储存和延迟排放；每次违约不考虑这一点，因为每次违约的</w:t>
      </w:r>
      <w:r>
        <w:rPr>
          <w:rFonts w:cs="Times New Roman"/>
          <w:lang w:eastAsia="zh-CN"/>
        </w:rPr>
        <w:t>LCA</w:t>
      </w:r>
      <w:r>
        <w:rPr>
          <w:rFonts w:cs="Times New Roman"/>
          <w:lang w:eastAsia="zh-CN"/>
        </w:rPr>
        <w:t>方法不考虑长期影响。</w:t>
      </w:r>
    </w:p>
    <w:p w14:paraId="74B5ACC6" w14:textId="77777777" w:rsidR="00D16BE9" w:rsidRDefault="00AC4FA2">
      <w:pPr>
        <w:pStyle w:val="a8"/>
        <w:spacing w:line="300" w:lineRule="auto"/>
        <w:ind w:firstLineChars="200" w:firstLine="420"/>
        <w:jc w:val="both"/>
        <w:rPr>
          <w:rFonts w:cs="Times New Roman"/>
          <w:lang w:eastAsia="zh-CN"/>
        </w:rPr>
      </w:pPr>
      <w:r>
        <w:rPr>
          <w:rFonts w:cs="Times New Roman"/>
          <w:lang w:eastAsia="zh-CN"/>
        </w:rPr>
        <w:t>这些问题将在以下章节中讨论</w:t>
      </w:r>
      <w:r>
        <w:rPr>
          <w:rFonts w:cs="Times New Roman"/>
          <w:lang w:eastAsia="zh-CN"/>
        </w:rPr>
        <w:t>:</w:t>
      </w:r>
    </w:p>
    <w:p w14:paraId="78B22A3A" w14:textId="77777777" w:rsidR="00D16BE9" w:rsidRDefault="00D16BE9">
      <w:pPr>
        <w:pStyle w:val="a8"/>
        <w:spacing w:line="300" w:lineRule="auto"/>
        <w:ind w:firstLineChars="200" w:firstLine="460"/>
        <w:rPr>
          <w:rFonts w:cs="Times New Roman"/>
          <w:sz w:val="23"/>
          <w:lang w:eastAsia="zh-CN"/>
        </w:rPr>
      </w:pPr>
    </w:p>
    <w:p w14:paraId="660AEE7A" w14:textId="77777777" w:rsidR="00D16BE9" w:rsidRDefault="00AC4FA2">
      <w:pPr>
        <w:pStyle w:val="4"/>
        <w:tabs>
          <w:tab w:val="left" w:pos="1433"/>
        </w:tabs>
        <w:spacing w:before="0" w:after="0" w:line="300" w:lineRule="auto"/>
        <w:ind w:firstLine="422"/>
        <w:rPr>
          <w:rFonts w:ascii="Times New Roman" w:eastAsia="宋体" w:hAnsi="Times New Roman" w:cs="Times New Roman"/>
          <w:sz w:val="21"/>
          <w:szCs w:val="18"/>
        </w:rPr>
      </w:pPr>
      <w:r>
        <w:rPr>
          <w:rFonts w:ascii="Times New Roman" w:eastAsia="宋体" w:hAnsi="Times New Roman" w:cs="Times New Roman" w:hint="eastAsia"/>
          <w:sz w:val="21"/>
          <w:szCs w:val="18"/>
        </w:rPr>
        <w:t>14.5.3.2</w:t>
      </w:r>
      <w:r>
        <w:rPr>
          <w:rFonts w:ascii="Times New Roman" w:eastAsia="宋体" w:hAnsi="Times New Roman" w:cs="Times New Roman"/>
          <w:sz w:val="21"/>
          <w:szCs w:val="18"/>
        </w:rPr>
        <w:t>确定可回收性</w:t>
      </w:r>
    </w:p>
    <w:p w14:paraId="4C6B9E74" w14:textId="77777777" w:rsidR="00D16BE9" w:rsidRDefault="00AC4FA2">
      <w:pPr>
        <w:spacing w:line="300" w:lineRule="auto"/>
        <w:ind w:firstLine="320"/>
        <w:rPr>
          <w:rFonts w:eastAsia="宋体" w:cs="Times New Roman"/>
          <w:sz w:val="16"/>
        </w:rPr>
      </w:pPr>
      <w:r>
        <w:rPr>
          <w:rFonts w:eastAsia="宋体" w:cs="Times New Roman"/>
          <w:color w:val="0000FF"/>
          <w:sz w:val="16"/>
        </w:rPr>
        <w:t>(</w:t>
      </w:r>
      <w:r>
        <w:rPr>
          <w:rFonts w:eastAsia="宋体" w:cs="Times New Roman"/>
          <w:color w:val="0000FF"/>
          <w:sz w:val="16"/>
        </w:rPr>
        <w:t>指</w:t>
      </w:r>
      <w:r>
        <w:rPr>
          <w:rFonts w:eastAsia="宋体" w:cs="Times New Roman"/>
          <w:color w:val="0000FF"/>
          <w:sz w:val="16"/>
        </w:rPr>
        <w:t>4.3.4.3 ISO 14044:2006</w:t>
      </w:r>
      <w:proofErr w:type="gramStart"/>
      <w:r>
        <w:rPr>
          <w:rFonts w:eastAsia="宋体" w:cs="Times New Roman"/>
          <w:color w:val="0000FF"/>
          <w:sz w:val="16"/>
        </w:rPr>
        <w:t>一</w:t>
      </w:r>
      <w:proofErr w:type="gramEnd"/>
      <w:r>
        <w:rPr>
          <w:rFonts w:eastAsia="宋体" w:cs="Times New Roman"/>
          <w:color w:val="0000FF"/>
          <w:sz w:val="16"/>
        </w:rPr>
        <w:t>章的方面</w:t>
      </w:r>
      <w:r>
        <w:rPr>
          <w:rFonts w:eastAsia="宋体" w:cs="Times New Roman"/>
          <w:color w:val="0000FF"/>
          <w:sz w:val="16"/>
        </w:rPr>
        <w:t>)</w:t>
      </w:r>
    </w:p>
    <w:p w14:paraId="57AAA3B4" w14:textId="77777777" w:rsidR="00D16BE9" w:rsidRDefault="00AC4FA2">
      <w:pPr>
        <w:pStyle w:val="a8"/>
        <w:spacing w:line="300" w:lineRule="auto"/>
        <w:ind w:firstLineChars="200" w:firstLine="420"/>
        <w:jc w:val="both"/>
        <w:rPr>
          <w:rFonts w:cs="Times New Roman"/>
          <w:lang w:eastAsia="zh-CN"/>
        </w:rPr>
      </w:pPr>
      <w:r>
        <w:rPr>
          <w:rFonts w:cs="Times New Roman"/>
          <w:lang w:eastAsia="zh-CN"/>
        </w:rPr>
        <w:t>在可回收性替代方法中所要求的可回收性的含义下，该术语是指综合所有因任何原因发生的损失。这涵盖了从产生废物或报废产品达到其使用寿命的终点到生产次级产品的所有过程。这包括例如由于不完全收集、分类、回收、在再循环处理期间、拒绝等造成的损失。简而言之，可回收性是可在次级产品中找到的废物或报废产品中初级产品数量的百分比。</w:t>
      </w:r>
    </w:p>
    <w:p w14:paraId="485708E1" w14:textId="77777777" w:rsidR="00D16BE9" w:rsidRDefault="00D16BE9">
      <w:pPr>
        <w:spacing w:line="300" w:lineRule="auto"/>
        <w:ind w:firstLine="420"/>
        <w:rPr>
          <w:rFonts w:eastAsia="宋体" w:cs="Times New Roman"/>
        </w:rPr>
        <w:sectPr w:rsidR="00D16BE9">
          <w:pgSz w:w="11910" w:h="16840"/>
          <w:pgMar w:top="1040" w:right="1160" w:bottom="1040" w:left="1120" w:header="835" w:footer="852" w:gutter="0"/>
          <w:cols w:space="720"/>
        </w:sectPr>
      </w:pPr>
    </w:p>
    <w:p w14:paraId="4DFC8D6F" w14:textId="77777777" w:rsidR="00D16BE9" w:rsidRDefault="00D16BE9">
      <w:pPr>
        <w:pStyle w:val="a8"/>
        <w:spacing w:line="300" w:lineRule="auto"/>
        <w:ind w:firstLineChars="200" w:firstLine="460"/>
        <w:rPr>
          <w:rFonts w:cs="Times New Roman"/>
          <w:sz w:val="23"/>
          <w:lang w:eastAsia="zh-CN"/>
        </w:rPr>
      </w:pPr>
    </w:p>
    <w:p w14:paraId="6CCAB22A" w14:textId="77777777" w:rsidR="00D16BE9" w:rsidRDefault="00AC4FA2">
      <w:pPr>
        <w:pStyle w:val="a8"/>
        <w:spacing w:line="300" w:lineRule="auto"/>
        <w:ind w:firstLineChars="200" w:firstLine="420"/>
        <w:jc w:val="both"/>
        <w:rPr>
          <w:rFonts w:cs="Times New Roman"/>
          <w:lang w:eastAsia="zh-CN"/>
        </w:rPr>
      </w:pPr>
      <w:r>
        <w:rPr>
          <w:rFonts w:cs="Times New Roman"/>
          <w:color w:val="808080"/>
          <w:lang w:eastAsia="zh-CN"/>
        </w:rPr>
        <w:t>一种材料的平均数值和特定产品的可回收性</w:t>
      </w:r>
      <w:r>
        <w:rPr>
          <w:rFonts w:cs="Times New Roman"/>
          <w:color w:val="808080"/>
          <w:lang w:eastAsia="zh-CN"/>
        </w:rPr>
        <w:t>(</w:t>
      </w:r>
      <w:r>
        <w:rPr>
          <w:rFonts w:cs="Times New Roman"/>
          <w:color w:val="808080"/>
          <w:lang w:eastAsia="zh-CN"/>
        </w:rPr>
        <w:t>例如，材料</w:t>
      </w:r>
      <w:r>
        <w:rPr>
          <w:rFonts w:cs="Times New Roman"/>
          <w:color w:val="808080"/>
          <w:lang w:eastAsia="zh-CN"/>
        </w:rPr>
        <w:t>X</w:t>
      </w:r>
      <w:r>
        <w:rPr>
          <w:rFonts w:cs="Times New Roman"/>
          <w:color w:val="808080"/>
          <w:lang w:eastAsia="zh-CN"/>
        </w:rPr>
        <w:t>在欧洲的平均可回收性为</w:t>
      </w:r>
      <w:r>
        <w:rPr>
          <w:rFonts w:cs="Times New Roman"/>
          <w:color w:val="808080"/>
          <w:lang w:eastAsia="zh-CN"/>
        </w:rPr>
        <w:t>85 %</w:t>
      </w:r>
      <w:r>
        <w:rPr>
          <w:rFonts w:cs="Times New Roman"/>
          <w:color w:val="808080"/>
          <w:lang w:eastAsia="zh-CN"/>
        </w:rPr>
        <w:t>，或者材料</w:t>
      </w:r>
      <w:r>
        <w:rPr>
          <w:rFonts w:cs="Times New Roman"/>
          <w:color w:val="808080"/>
          <w:lang w:eastAsia="zh-CN"/>
        </w:rPr>
        <w:t>X</w:t>
      </w:r>
      <w:r>
        <w:rPr>
          <w:rFonts w:cs="Times New Roman"/>
          <w:color w:val="808080"/>
          <w:lang w:eastAsia="zh-CN"/>
        </w:rPr>
        <w:t>在产品</w:t>
      </w:r>
      <w:r>
        <w:rPr>
          <w:rFonts w:cs="Times New Roman"/>
          <w:color w:val="808080"/>
          <w:lang w:eastAsia="zh-CN"/>
        </w:rPr>
        <w:t>Y</w:t>
      </w:r>
      <w:r>
        <w:rPr>
          <w:rFonts w:cs="Times New Roman"/>
          <w:color w:val="808080"/>
          <w:lang w:eastAsia="zh-CN"/>
        </w:rPr>
        <w:t>中的特定可回收性为</w:t>
      </w:r>
      <w:r>
        <w:rPr>
          <w:rFonts w:cs="Times New Roman"/>
          <w:color w:val="808080"/>
          <w:lang w:eastAsia="zh-CN"/>
        </w:rPr>
        <w:t>70%)</w:t>
      </w:r>
      <w:r>
        <w:rPr>
          <w:rFonts w:cs="Times New Roman"/>
          <w:color w:val="808080"/>
          <w:lang w:eastAsia="zh-CN"/>
        </w:rPr>
        <w:t>；这个要看学习。</w:t>
      </w:r>
    </w:p>
    <w:p w14:paraId="3721E31B" w14:textId="77777777" w:rsidR="00D16BE9" w:rsidRDefault="00AC4FA2">
      <w:pPr>
        <w:pStyle w:val="a8"/>
        <w:spacing w:line="300" w:lineRule="auto"/>
        <w:ind w:firstLineChars="200" w:firstLine="420"/>
        <w:jc w:val="both"/>
        <w:rPr>
          <w:rFonts w:cs="Times New Roman"/>
          <w:lang w:eastAsia="zh-CN"/>
        </w:rPr>
      </w:pPr>
      <w:r>
        <w:rPr>
          <w:rFonts w:cs="Times New Roman"/>
          <w:lang w:eastAsia="zh-CN"/>
        </w:rPr>
        <w:t>请注意，对于不同的材料、零件等。从复杂产品中再利用</w:t>
      </w:r>
      <w:r>
        <w:rPr>
          <w:rFonts w:cs="Times New Roman"/>
          <w:lang w:eastAsia="zh-CN"/>
        </w:rPr>
        <w:t>/</w:t>
      </w:r>
      <w:r>
        <w:rPr>
          <w:rFonts w:cs="Times New Roman"/>
          <w:lang w:eastAsia="zh-CN"/>
        </w:rPr>
        <w:t>再循环</w:t>
      </w:r>
      <w:r>
        <w:rPr>
          <w:rFonts w:cs="Times New Roman"/>
          <w:lang w:eastAsia="zh-CN"/>
        </w:rPr>
        <w:t>/</w:t>
      </w:r>
      <w:r>
        <w:rPr>
          <w:rFonts w:cs="Times New Roman"/>
          <w:lang w:eastAsia="zh-CN"/>
        </w:rPr>
        <w:t>回收，这些计算需要对每种二次材料、零件等单独进行。</w:t>
      </w:r>
      <w:r>
        <w:rPr>
          <w:rFonts w:cs="Times New Roman"/>
          <w:lang w:eastAsia="zh-CN"/>
        </w:rPr>
        <w:t>(</w:t>
      </w:r>
      <w:r>
        <w:rPr>
          <w:rFonts w:cs="Times New Roman"/>
          <w:lang w:eastAsia="zh-CN"/>
        </w:rPr>
        <w:t>如电缆回收中的铜和聚氯乙烯</w:t>
      </w:r>
      <w:r>
        <w:rPr>
          <w:rFonts w:cs="Times New Roman"/>
          <w:lang w:eastAsia="zh-CN"/>
        </w:rPr>
        <w:t>)</w:t>
      </w:r>
      <w:r>
        <w:rPr>
          <w:rFonts w:cs="Times New Roman"/>
          <w:lang w:eastAsia="zh-CN"/>
        </w:rPr>
        <w:t>。</w:t>
      </w:r>
    </w:p>
    <w:p w14:paraId="2A124160" w14:textId="77777777" w:rsidR="00D16BE9" w:rsidRDefault="00AC4FA2">
      <w:pPr>
        <w:pStyle w:val="a8"/>
        <w:spacing w:line="300" w:lineRule="auto"/>
        <w:ind w:firstLineChars="200" w:firstLine="420"/>
        <w:jc w:val="both"/>
        <w:rPr>
          <w:rFonts w:cs="Times New Roman"/>
          <w:lang w:eastAsia="zh-CN"/>
        </w:rPr>
      </w:pPr>
      <w:r>
        <w:rPr>
          <w:rFonts w:cs="Times New Roman"/>
          <w:lang w:eastAsia="zh-CN"/>
        </w:rPr>
        <w:t>出于实际原因，对于长寿命产品而言，可回收性应该是该产品</w:t>
      </w:r>
      <w:r>
        <w:rPr>
          <w:rFonts w:cs="Times New Roman"/>
          <w:lang w:eastAsia="zh-CN"/>
        </w:rPr>
        <w:t>(</w:t>
      </w:r>
      <w:r>
        <w:rPr>
          <w:rFonts w:cs="Times New Roman"/>
          <w:lang w:eastAsia="zh-CN"/>
        </w:rPr>
        <w:t>或同一市场中类似产品的新</w:t>
      </w:r>
      <w:r>
        <w:rPr>
          <w:rFonts w:cs="Times New Roman"/>
          <w:lang w:eastAsia="zh-CN"/>
        </w:rPr>
        <w:t>/</w:t>
      </w:r>
      <w:r>
        <w:rPr>
          <w:rFonts w:cs="Times New Roman"/>
          <w:lang w:eastAsia="zh-CN"/>
        </w:rPr>
        <w:t>预计产品</w:t>
      </w:r>
      <w:r>
        <w:rPr>
          <w:rFonts w:cs="Times New Roman"/>
          <w:lang w:eastAsia="zh-CN"/>
        </w:rPr>
        <w:t>)</w:t>
      </w:r>
      <w:r>
        <w:rPr>
          <w:rFonts w:cs="Times New Roman"/>
          <w:lang w:eastAsia="zh-CN"/>
        </w:rPr>
        <w:t>目前实现的可回收性。除非研究明确关注不同可回收性方案的影响，例如在回收设计研究中。</w:t>
      </w:r>
    </w:p>
    <w:p w14:paraId="1962CD0E" w14:textId="77777777" w:rsidR="00D16BE9" w:rsidRDefault="00D16BE9">
      <w:pPr>
        <w:pStyle w:val="a8"/>
        <w:spacing w:line="300" w:lineRule="auto"/>
        <w:ind w:firstLineChars="200" w:firstLine="420"/>
        <w:rPr>
          <w:rFonts w:cs="Times New Roman"/>
          <w:lang w:eastAsia="zh-CN"/>
        </w:rPr>
      </w:pPr>
    </w:p>
    <w:p w14:paraId="7E614901" w14:textId="77777777" w:rsidR="00D16BE9" w:rsidRDefault="00AC4FA2">
      <w:pPr>
        <w:pStyle w:val="4"/>
        <w:tabs>
          <w:tab w:val="left" w:pos="1433"/>
        </w:tabs>
        <w:spacing w:before="0" w:after="0" w:line="300" w:lineRule="auto"/>
        <w:ind w:firstLine="422"/>
        <w:rPr>
          <w:rFonts w:ascii="Times New Roman" w:eastAsia="宋体" w:hAnsi="Times New Roman" w:cs="Times New Roman"/>
          <w:sz w:val="21"/>
          <w:szCs w:val="18"/>
        </w:rPr>
      </w:pPr>
      <w:bookmarkStart w:id="194" w:name="_bookmark29"/>
      <w:bookmarkEnd w:id="194"/>
      <w:r>
        <w:rPr>
          <w:rFonts w:ascii="Times New Roman" w:eastAsia="宋体" w:hAnsi="Times New Roman" w:cs="Times New Roman" w:hint="eastAsia"/>
          <w:sz w:val="21"/>
          <w:szCs w:val="18"/>
        </w:rPr>
        <w:t>14.5.3.3</w:t>
      </w:r>
      <w:r>
        <w:rPr>
          <w:rFonts w:ascii="Times New Roman" w:eastAsia="宋体" w:hAnsi="Times New Roman" w:cs="Times New Roman"/>
          <w:sz w:val="21"/>
          <w:szCs w:val="18"/>
        </w:rPr>
        <w:t>次级货物固有技术特性的变化</w:t>
      </w:r>
    </w:p>
    <w:p w14:paraId="753AB108" w14:textId="77777777" w:rsidR="00D16BE9" w:rsidRDefault="00AC4FA2">
      <w:pPr>
        <w:spacing w:line="300" w:lineRule="auto"/>
        <w:ind w:firstLine="320"/>
        <w:rPr>
          <w:rFonts w:eastAsia="宋体" w:cs="Times New Roman"/>
          <w:sz w:val="16"/>
        </w:rPr>
      </w:pPr>
      <w:r>
        <w:rPr>
          <w:rFonts w:eastAsia="宋体" w:cs="Times New Roman"/>
          <w:color w:val="0000FF"/>
          <w:sz w:val="16"/>
        </w:rPr>
        <w:t>(</w:t>
      </w:r>
      <w:r>
        <w:rPr>
          <w:rFonts w:eastAsia="宋体" w:cs="Times New Roman"/>
          <w:color w:val="0000FF"/>
          <w:sz w:val="16"/>
        </w:rPr>
        <w:t>参考</w:t>
      </w:r>
      <w:r>
        <w:rPr>
          <w:rFonts w:eastAsia="宋体" w:cs="Times New Roman"/>
          <w:color w:val="0000FF"/>
          <w:sz w:val="16"/>
        </w:rPr>
        <w:t>ISO 14044:2006</w:t>
      </w:r>
      <w:r>
        <w:rPr>
          <w:rFonts w:eastAsia="宋体" w:cs="Times New Roman"/>
          <w:color w:val="0000FF"/>
          <w:sz w:val="16"/>
        </w:rPr>
        <w:t>第</w:t>
      </w:r>
      <w:r>
        <w:rPr>
          <w:rFonts w:eastAsia="宋体" w:cs="Times New Roman"/>
          <w:color w:val="0000FF"/>
          <w:sz w:val="16"/>
        </w:rPr>
        <w:t>4.3.4.3.2</w:t>
      </w:r>
      <w:r>
        <w:rPr>
          <w:rFonts w:eastAsia="宋体" w:cs="Times New Roman"/>
          <w:color w:val="0000FF"/>
          <w:sz w:val="16"/>
        </w:rPr>
        <w:t>章</w:t>
      </w:r>
      <w:r>
        <w:rPr>
          <w:rFonts w:eastAsia="宋体" w:cs="Times New Roman"/>
          <w:color w:val="0000FF"/>
          <w:sz w:val="16"/>
        </w:rPr>
        <w:t>)</w:t>
      </w:r>
    </w:p>
    <w:p w14:paraId="67A681E8" w14:textId="77777777" w:rsidR="00D16BE9" w:rsidRDefault="00AC4FA2">
      <w:pPr>
        <w:pStyle w:val="a8"/>
        <w:spacing w:line="300" w:lineRule="auto"/>
        <w:ind w:firstLineChars="200" w:firstLine="420"/>
        <w:jc w:val="both"/>
        <w:rPr>
          <w:rFonts w:cs="Times New Roman"/>
          <w:lang w:eastAsia="zh-CN"/>
        </w:rPr>
      </w:pPr>
      <w:r>
        <w:rPr>
          <w:rFonts w:cs="Times New Roman"/>
          <w:lang w:eastAsia="zh-CN"/>
        </w:rPr>
        <w:t>在翻新、再循环或回收过程中，材料或部件的技术特性可能会发生不利的变化</w:t>
      </w:r>
      <w:r>
        <w:rPr>
          <w:rFonts w:cs="Times New Roman"/>
          <w:lang w:eastAsia="zh-CN"/>
        </w:rPr>
        <w:t>(</w:t>
      </w:r>
      <w:r>
        <w:rPr>
          <w:rFonts w:cs="Times New Roman"/>
          <w:lang w:eastAsia="zh-CN"/>
        </w:rPr>
        <w:t>例如，纸张再循环过程中纤维变短、颜色变灰，以及由于有限的分类特异性和添加剂、填料等的剩余含量，再循环聚合物的加工特性较差</w:t>
      </w:r>
      <w:r>
        <w:rPr>
          <w:rFonts w:cs="Times New Roman"/>
          <w:lang w:eastAsia="zh-CN"/>
        </w:rPr>
        <w:t>)</w:t>
      </w:r>
      <w:r>
        <w:rPr>
          <w:rFonts w:cs="Times New Roman"/>
          <w:lang w:eastAsia="zh-CN"/>
        </w:rPr>
        <w:t>。重复使用的机械马达部件的寿命缩短等。</w:t>
      </w:r>
      <w:proofErr w:type="gramStart"/>
      <w:r>
        <w:rPr>
          <w:rFonts w:cs="Times New Roman"/>
          <w:lang w:eastAsia="zh-CN"/>
        </w:rPr>
        <w:t>).</w:t>
      </w:r>
      <w:r>
        <w:rPr>
          <w:rFonts w:cs="Times New Roman"/>
          <w:lang w:eastAsia="zh-CN"/>
        </w:rPr>
        <w:t>这种</w:t>
      </w:r>
      <w:proofErr w:type="gramEnd"/>
      <w:r>
        <w:rPr>
          <w:rFonts w:cs="Times New Roman"/>
          <w:lang w:eastAsia="zh-CN"/>
        </w:rPr>
        <w:t>“</w:t>
      </w:r>
      <w:r>
        <w:rPr>
          <w:rFonts w:cs="Times New Roman"/>
          <w:lang w:eastAsia="zh-CN"/>
        </w:rPr>
        <w:t>向下循环</w:t>
      </w:r>
      <w:r>
        <w:rPr>
          <w:rFonts w:cs="Times New Roman"/>
          <w:lang w:eastAsia="zh-CN"/>
        </w:rPr>
        <w:t>”</w:t>
      </w:r>
      <w:r>
        <w:rPr>
          <w:rFonts w:cs="Times New Roman"/>
          <w:lang w:eastAsia="zh-CN"/>
        </w:rPr>
        <w:t>可能意味着次级产品不能替代初级产品的原料或部件，或者只能在某些应用中替代。此外或可选地，这可以意味着仅在已经执行了附加措施之后，和</w:t>
      </w:r>
      <w:r>
        <w:rPr>
          <w:rFonts w:cs="Times New Roman"/>
          <w:lang w:eastAsia="zh-CN"/>
        </w:rPr>
        <w:t>/</w:t>
      </w:r>
      <w:r>
        <w:rPr>
          <w:rFonts w:cs="Times New Roman"/>
          <w:lang w:eastAsia="zh-CN"/>
        </w:rPr>
        <w:t>或在有限的程度上，或在有限的持续时间内</w:t>
      </w:r>
      <w:r>
        <w:rPr>
          <w:rFonts w:cs="Times New Roman"/>
          <w:lang w:eastAsia="zh-CN"/>
        </w:rPr>
        <w:t>(</w:t>
      </w:r>
      <w:r>
        <w:rPr>
          <w:rFonts w:cs="Times New Roman"/>
          <w:lang w:eastAsia="zh-CN"/>
        </w:rPr>
        <w:t>例如，由于重复使用的部件的寿命缩短</w:t>
      </w:r>
      <w:r>
        <w:rPr>
          <w:rFonts w:cs="Times New Roman"/>
          <w:lang w:eastAsia="zh-CN"/>
        </w:rPr>
        <w:t>)</w:t>
      </w:r>
      <w:r>
        <w:rPr>
          <w:rFonts w:cs="Times New Roman"/>
          <w:lang w:eastAsia="zh-CN"/>
        </w:rPr>
        <w:t>，次级商品可以替换它。对于那些例如在使用和回收过程中降解的材料，这限制了它们可以经历的循环次数，也与发生的任何定量损失无关。</w:t>
      </w:r>
    </w:p>
    <w:p w14:paraId="79D280D0" w14:textId="77777777" w:rsidR="00D16BE9" w:rsidRDefault="00AC4FA2">
      <w:pPr>
        <w:pStyle w:val="a8"/>
        <w:spacing w:line="300" w:lineRule="auto"/>
        <w:ind w:firstLineChars="200" w:firstLine="420"/>
        <w:jc w:val="both"/>
        <w:rPr>
          <w:rFonts w:cs="Times New Roman"/>
          <w:lang w:eastAsia="zh-CN"/>
        </w:rPr>
      </w:pPr>
      <w:r>
        <w:rPr>
          <w:rFonts w:cs="Times New Roman"/>
          <w:lang w:eastAsia="zh-CN"/>
        </w:rPr>
        <w:t>有一系列具体的后果和相应的解决方案来处理这种</w:t>
      </w:r>
      <w:r>
        <w:rPr>
          <w:rFonts w:cs="Times New Roman"/>
          <w:lang w:eastAsia="zh-CN"/>
        </w:rPr>
        <w:t>“</w:t>
      </w:r>
      <w:r>
        <w:rPr>
          <w:rFonts w:cs="Times New Roman"/>
          <w:lang w:eastAsia="zh-CN"/>
        </w:rPr>
        <w:t>向下循环</w:t>
      </w:r>
      <w:r>
        <w:rPr>
          <w:rFonts w:cs="Times New Roman"/>
          <w:lang w:eastAsia="zh-CN"/>
        </w:rPr>
        <w:t>”</w:t>
      </w:r>
      <w:r>
        <w:rPr>
          <w:rFonts w:cs="Times New Roman"/>
          <w:lang w:eastAsia="zh-CN"/>
        </w:rPr>
        <w:t>，需要更仔细地审视</w:t>
      </w:r>
      <w:r>
        <w:rPr>
          <w:rFonts w:cs="Times New Roman"/>
          <w:lang w:eastAsia="zh-CN"/>
        </w:rPr>
        <w:t>:</w:t>
      </w:r>
      <w:r>
        <w:rPr>
          <w:rFonts w:cs="Times New Roman"/>
          <w:lang w:eastAsia="zh-CN"/>
        </w:rPr>
        <w:t>在某些情况下，在对改变的属性要求不太苛刻的一些应用中，次级商品只能替代初级生产的材料或部件。在其他情况下，为了提供相同的功能</w:t>
      </w:r>
      <w:r>
        <w:rPr>
          <w:rFonts w:cs="Times New Roman"/>
          <w:lang w:eastAsia="zh-CN"/>
        </w:rPr>
        <w:t>(</w:t>
      </w:r>
      <w:r>
        <w:rPr>
          <w:rFonts w:cs="Times New Roman"/>
          <w:lang w:eastAsia="zh-CN"/>
        </w:rPr>
        <w:t>例如聚合物部件的硬度</w:t>
      </w:r>
      <w:r>
        <w:rPr>
          <w:rFonts w:cs="Times New Roman"/>
          <w:lang w:eastAsia="zh-CN"/>
        </w:rPr>
        <w:t>)238</w:t>
      </w:r>
      <w:r>
        <w:rPr>
          <w:rFonts w:cs="Times New Roman"/>
          <w:lang w:eastAsia="zh-CN"/>
        </w:rPr>
        <w:t>，需要比原始材料更高量的回收材料。在其他情况下，降循环二次材料将与一次材料或更高质量的二次材料混合，以满足最低技术规范。另一方面，下循环的影响可以通过特殊技术基本抵消</w:t>
      </w:r>
      <w:r>
        <w:rPr>
          <w:rFonts w:cs="Times New Roman"/>
          <w:lang w:eastAsia="zh-CN"/>
        </w:rPr>
        <w:t>:</w:t>
      </w:r>
      <w:r>
        <w:rPr>
          <w:rFonts w:cs="Times New Roman"/>
          <w:lang w:eastAsia="zh-CN"/>
        </w:rPr>
        <w:t>例如，这些技术</w:t>
      </w:r>
      <w:proofErr w:type="gramStart"/>
      <w:r>
        <w:rPr>
          <w:rFonts w:cs="Times New Roman"/>
          <w:lang w:eastAsia="zh-CN"/>
        </w:rPr>
        <w:t>可以从钢中</w:t>
      </w:r>
      <w:proofErr w:type="gramEnd"/>
      <w:r>
        <w:rPr>
          <w:rFonts w:cs="Times New Roman"/>
          <w:lang w:eastAsia="zh-CN"/>
        </w:rPr>
        <w:t>去除过多的夹杂元素。或者例如对回收的溶剂进行后续纯化步骤。</w:t>
      </w:r>
    </w:p>
    <w:p w14:paraId="1BA49C1B" w14:textId="77777777" w:rsidR="00D16BE9" w:rsidRDefault="00AC4FA2">
      <w:pPr>
        <w:pStyle w:val="a8"/>
        <w:spacing w:line="300" w:lineRule="auto"/>
        <w:ind w:firstLineChars="200" w:firstLine="420"/>
        <w:jc w:val="both"/>
        <w:rPr>
          <w:rFonts w:cs="Times New Roman"/>
          <w:lang w:eastAsia="zh-CN"/>
        </w:rPr>
      </w:pPr>
      <w:r>
        <w:rPr>
          <w:rFonts w:cs="Times New Roman"/>
          <w:lang w:eastAsia="zh-CN"/>
        </w:rPr>
        <w:t>总之</w:t>
      </w:r>
      <w:r>
        <w:rPr>
          <w:rFonts w:cs="Times New Roman"/>
          <w:lang w:eastAsia="zh-CN"/>
        </w:rPr>
        <w:t>:</w:t>
      </w:r>
      <w:r>
        <w:rPr>
          <w:rFonts w:cs="Times New Roman"/>
          <w:lang w:eastAsia="zh-CN"/>
        </w:rPr>
        <w:t>在建立替代模型时，必须考虑潜在降级次级产品的特性变化及其使用后果。</w:t>
      </w:r>
    </w:p>
    <w:p w14:paraId="15058B0F" w14:textId="77777777" w:rsidR="00D16BE9" w:rsidRDefault="00AC4FA2">
      <w:pPr>
        <w:pStyle w:val="a8"/>
        <w:spacing w:line="300" w:lineRule="auto"/>
        <w:ind w:firstLineChars="200" w:firstLine="420"/>
        <w:jc w:val="both"/>
        <w:rPr>
          <w:rFonts w:cs="Times New Roman"/>
          <w:lang w:eastAsia="zh-CN"/>
        </w:rPr>
      </w:pPr>
      <w:r>
        <w:rPr>
          <w:rFonts w:cs="Times New Roman"/>
          <w:lang w:eastAsia="zh-CN"/>
        </w:rPr>
        <w:t>这是通过两种机制实现的</w:t>
      </w:r>
      <w:r>
        <w:rPr>
          <w:rFonts w:cs="Times New Roman"/>
          <w:lang w:eastAsia="zh-CN"/>
        </w:rPr>
        <w:t>:</w:t>
      </w:r>
      <w:r>
        <w:rPr>
          <w:rFonts w:cs="Times New Roman"/>
          <w:lang w:eastAsia="zh-CN"/>
        </w:rPr>
        <w:t>如果次级货物的具体用途是已知的，则被取代的工艺</w:t>
      </w:r>
      <w:r>
        <w:rPr>
          <w:rFonts w:cs="Times New Roman"/>
          <w:lang w:eastAsia="zh-CN"/>
        </w:rPr>
        <w:t>/</w:t>
      </w:r>
      <w:r>
        <w:rPr>
          <w:rFonts w:cs="Times New Roman"/>
          <w:lang w:eastAsia="zh-CN"/>
        </w:rPr>
        <w:t>系统的实际被取代量是</w:t>
      </w:r>
    </w:p>
    <w:p w14:paraId="10B46A5C" w14:textId="77777777" w:rsidR="00D16BE9" w:rsidRDefault="00D16BE9">
      <w:pPr>
        <w:pStyle w:val="a8"/>
        <w:spacing w:line="300" w:lineRule="auto"/>
        <w:ind w:firstLineChars="200" w:firstLine="400"/>
        <w:rPr>
          <w:rFonts w:cs="Times New Roman"/>
          <w:sz w:val="20"/>
          <w:lang w:eastAsia="zh-CN"/>
        </w:rPr>
      </w:pPr>
    </w:p>
    <w:p w14:paraId="74610FD4" w14:textId="77777777" w:rsidR="00D16BE9" w:rsidRDefault="00D16BE9">
      <w:pPr>
        <w:pStyle w:val="a8"/>
        <w:spacing w:line="300" w:lineRule="auto"/>
        <w:ind w:firstLineChars="200" w:firstLine="400"/>
        <w:rPr>
          <w:rFonts w:cs="Times New Roman"/>
          <w:sz w:val="20"/>
          <w:lang w:eastAsia="zh-CN"/>
        </w:rPr>
      </w:pPr>
    </w:p>
    <w:p w14:paraId="4AA93200" w14:textId="77777777" w:rsidR="00D16BE9" w:rsidRDefault="00D16BE9">
      <w:pPr>
        <w:pStyle w:val="a8"/>
        <w:spacing w:line="300" w:lineRule="auto"/>
        <w:ind w:firstLineChars="200" w:firstLine="400"/>
        <w:rPr>
          <w:rFonts w:cs="Times New Roman"/>
          <w:sz w:val="20"/>
          <w:lang w:eastAsia="zh-CN"/>
        </w:rPr>
      </w:pPr>
    </w:p>
    <w:p w14:paraId="57EFF8C0" w14:textId="77777777" w:rsidR="00D16BE9" w:rsidRDefault="00D16BE9">
      <w:pPr>
        <w:pStyle w:val="a8"/>
        <w:spacing w:line="300" w:lineRule="auto"/>
        <w:ind w:firstLineChars="200" w:firstLine="400"/>
        <w:rPr>
          <w:rFonts w:cs="Times New Roman"/>
          <w:sz w:val="20"/>
          <w:lang w:eastAsia="zh-CN"/>
        </w:rPr>
      </w:pPr>
    </w:p>
    <w:p w14:paraId="2C26B3EB" w14:textId="77777777" w:rsidR="00D16BE9" w:rsidRDefault="00D16BE9">
      <w:pPr>
        <w:pStyle w:val="a8"/>
        <w:spacing w:line="300" w:lineRule="auto"/>
        <w:ind w:firstLineChars="200" w:firstLine="400"/>
        <w:rPr>
          <w:rFonts w:cs="Times New Roman"/>
          <w:sz w:val="20"/>
          <w:lang w:eastAsia="zh-CN"/>
        </w:rPr>
      </w:pPr>
    </w:p>
    <w:p w14:paraId="63D113DD" w14:textId="77777777" w:rsidR="00D16BE9" w:rsidRDefault="00D16BE9">
      <w:pPr>
        <w:pStyle w:val="a8"/>
        <w:spacing w:line="300" w:lineRule="auto"/>
        <w:ind w:firstLineChars="200" w:firstLine="400"/>
        <w:rPr>
          <w:rFonts w:cs="Times New Roman"/>
          <w:sz w:val="20"/>
          <w:lang w:eastAsia="zh-CN"/>
        </w:rPr>
      </w:pPr>
    </w:p>
    <w:p w14:paraId="66F3E8CA" w14:textId="77777777" w:rsidR="00D16BE9" w:rsidRDefault="00D16BE9">
      <w:pPr>
        <w:pStyle w:val="a8"/>
        <w:spacing w:line="300" w:lineRule="auto"/>
        <w:ind w:firstLineChars="200" w:firstLine="400"/>
        <w:rPr>
          <w:rFonts w:cs="Times New Roman"/>
          <w:sz w:val="20"/>
          <w:lang w:eastAsia="zh-CN"/>
        </w:rPr>
      </w:pPr>
    </w:p>
    <w:p w14:paraId="36366F9D" w14:textId="77777777" w:rsidR="00D16BE9" w:rsidRDefault="00D16BE9">
      <w:pPr>
        <w:pStyle w:val="a8"/>
        <w:spacing w:line="300" w:lineRule="auto"/>
        <w:ind w:firstLineChars="200" w:firstLine="400"/>
        <w:rPr>
          <w:rFonts w:cs="Times New Roman"/>
          <w:sz w:val="20"/>
          <w:lang w:eastAsia="zh-CN"/>
        </w:rPr>
      </w:pPr>
    </w:p>
    <w:p w14:paraId="6164B8E5" w14:textId="77777777" w:rsidR="00D16BE9" w:rsidRDefault="00AC4FA2">
      <w:pPr>
        <w:pStyle w:val="a8"/>
        <w:spacing w:line="300" w:lineRule="auto"/>
        <w:ind w:firstLineChars="200" w:firstLine="420"/>
        <w:rPr>
          <w:rFonts w:cs="Times New Roman"/>
          <w:lang w:eastAsia="zh-CN"/>
        </w:rPr>
      </w:pPr>
      <w:r>
        <w:rPr>
          <w:rFonts w:cs="Times New Roman"/>
          <w:noProof/>
        </w:rPr>
        <mc:AlternateContent>
          <mc:Choice Requires="wps">
            <w:drawing>
              <wp:anchor distT="0" distB="0" distL="0" distR="0" simplePos="0" relativeHeight="251651584" behindDoc="1" locked="0" layoutInCell="1" allowOverlap="1" wp14:anchorId="3E41A2D6" wp14:editId="7710CFC5">
                <wp:simplePos x="0" y="0"/>
                <wp:positionH relativeFrom="page">
                  <wp:posOffset>900430</wp:posOffset>
                </wp:positionH>
                <wp:positionV relativeFrom="paragraph">
                  <wp:posOffset>177165</wp:posOffset>
                </wp:positionV>
                <wp:extent cx="1828800" cy="6985"/>
                <wp:effectExtent l="0" t="0" r="0" b="0"/>
                <wp:wrapTopAndBottom/>
                <wp:docPr id="302" name="docshape4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28800" cy="6985"/>
                        </a:xfrm>
                        <a:prstGeom prst="rect">
                          <a:avLst/>
                        </a:prstGeom>
                        <a:solidFill>
                          <a:srgbClr val="000000"/>
                        </a:solidFill>
                        <a:ln>
                          <a:noFill/>
                        </a:ln>
                      </wps:spPr>
                      <wps:bodyPr rot="0" vert="horz" wrap="square" lIns="91440" tIns="45720" rIns="91440" bIns="45720" anchor="t" anchorCtr="0" upright="1">
                        <a:noAutofit/>
                      </wps:bodyPr>
                    </wps:wsp>
                  </a:graphicData>
                </a:graphic>
              </wp:anchor>
            </w:drawing>
          </mc:Choice>
          <mc:Fallback xmlns:wpsCustomData="http://www.wps.cn/officeDocument/2013/wpsCustomData">
            <w:pict>
              <v:rect id="docshape465" o:spid="_x0000_s1026" o:spt="1" style="position:absolute;left:0pt;margin-left:70.9pt;margin-top:13.95pt;height:0.55pt;width:144pt;mso-position-horizontal-relative:page;mso-wrap-distance-bottom:0pt;mso-wrap-distance-top:0pt;z-index:-251590656;mso-width-relative:page;mso-height-relative:page;" fillcolor="#000000" filled="t" stroked="f" coordsize="21600,21600" o:gfxdata="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">
                <v:fill on="t" focussize="0,0"/>
                <v:stroke on="f"/>
                <v:imagedata o:title=""/>
                <o:lock v:ext="edit" aspectratio="f"/>
                <w10:wrap type="topAndBottom"/>
              </v:rect>
            </w:pict>
          </mc:Fallback>
        </mc:AlternateContent>
      </w:r>
    </w:p>
    <w:p w14:paraId="70160161" w14:textId="77777777" w:rsidR="00D16BE9" w:rsidRDefault="00D16BE9">
      <w:pPr>
        <w:pStyle w:val="a8"/>
        <w:spacing w:line="300" w:lineRule="auto"/>
        <w:ind w:firstLineChars="200" w:firstLine="180"/>
        <w:rPr>
          <w:rFonts w:cs="Times New Roman"/>
          <w:sz w:val="9"/>
          <w:lang w:eastAsia="zh-CN"/>
        </w:rPr>
      </w:pPr>
    </w:p>
    <w:p w14:paraId="173FDE6D" w14:textId="77777777" w:rsidR="00D16BE9" w:rsidRDefault="00AC4FA2">
      <w:pPr>
        <w:spacing w:line="300" w:lineRule="auto"/>
        <w:ind w:firstLine="361"/>
        <w:rPr>
          <w:rFonts w:eastAsia="宋体" w:cs="Times New Roman"/>
          <w:b/>
          <w:bCs/>
          <w:sz w:val="18"/>
          <w:szCs w:val="18"/>
        </w:rPr>
      </w:pPr>
      <w:r>
        <w:rPr>
          <w:rFonts w:eastAsia="宋体" w:cs="Times New Roman"/>
          <w:b/>
          <w:bCs/>
          <w:sz w:val="18"/>
          <w:szCs w:val="18"/>
        </w:rPr>
        <w:t>238</w:t>
      </w:r>
      <w:r>
        <w:rPr>
          <w:rFonts w:eastAsia="宋体" w:cs="Times New Roman"/>
          <w:b/>
          <w:bCs/>
          <w:sz w:val="18"/>
          <w:szCs w:val="18"/>
        </w:rPr>
        <w:t>但是，请注意</w:t>
      </w:r>
      <w:r>
        <w:rPr>
          <w:rFonts w:eastAsia="宋体" w:cs="Times New Roman"/>
          <w:b/>
          <w:bCs/>
          <w:sz w:val="18"/>
          <w:szCs w:val="18"/>
        </w:rPr>
        <w:t>:</w:t>
      </w:r>
      <w:r>
        <w:rPr>
          <w:rFonts w:eastAsia="宋体" w:cs="Times New Roman"/>
          <w:b/>
          <w:bCs/>
          <w:sz w:val="18"/>
          <w:szCs w:val="18"/>
        </w:rPr>
        <w:t>这是一个不同的问题，这里不明确考虑，因为它已经隐含在较低的市场价格中。</w:t>
      </w:r>
    </w:p>
    <w:p w14:paraId="0844BC90" w14:textId="77777777" w:rsidR="00D16BE9" w:rsidRDefault="00D16BE9">
      <w:pPr>
        <w:spacing w:line="300" w:lineRule="auto"/>
        <w:ind w:firstLine="360"/>
        <w:rPr>
          <w:rFonts w:eastAsia="宋体" w:cs="Times New Roman"/>
          <w:sz w:val="18"/>
        </w:rPr>
        <w:sectPr w:rsidR="00D16BE9">
          <w:pgSz w:w="11910" w:h="16840"/>
          <w:pgMar w:top="1040" w:right="1160" w:bottom="1040" w:left="1120" w:header="835" w:footer="852" w:gutter="0"/>
          <w:cols w:space="720"/>
        </w:sectPr>
      </w:pPr>
    </w:p>
    <w:p w14:paraId="5002A64B" w14:textId="77777777" w:rsidR="00D16BE9" w:rsidRDefault="00D16BE9">
      <w:pPr>
        <w:pStyle w:val="a8"/>
        <w:spacing w:line="300" w:lineRule="auto"/>
        <w:ind w:firstLineChars="200" w:firstLine="420"/>
        <w:rPr>
          <w:rFonts w:cs="Times New Roman"/>
          <w:lang w:eastAsia="zh-CN"/>
        </w:rPr>
      </w:pPr>
    </w:p>
    <w:p w14:paraId="10B27E1D" w14:textId="77777777" w:rsidR="00D16BE9" w:rsidRDefault="00AC4FA2">
      <w:pPr>
        <w:pStyle w:val="a8"/>
        <w:spacing w:line="300" w:lineRule="auto"/>
        <w:ind w:firstLineChars="200" w:firstLine="420"/>
        <w:jc w:val="both"/>
        <w:rPr>
          <w:rFonts w:cs="Times New Roman"/>
          <w:lang w:eastAsia="zh-CN"/>
        </w:rPr>
      </w:pPr>
      <w:r>
        <w:rPr>
          <w:rFonts w:cs="Times New Roman"/>
          <w:lang w:eastAsia="zh-CN"/>
        </w:rPr>
        <w:t>模型化。如果用途或数量未知，则应用</w:t>
      </w:r>
      <w:r>
        <w:rPr>
          <w:rFonts w:cs="Times New Roman"/>
          <w:lang w:eastAsia="zh-CN"/>
        </w:rPr>
        <w:t>“</w:t>
      </w:r>
      <w:r>
        <w:rPr>
          <w:rFonts w:cs="Times New Roman"/>
          <w:lang w:eastAsia="zh-CN"/>
        </w:rPr>
        <w:t>价值校正</w:t>
      </w:r>
      <w:r>
        <w:rPr>
          <w:rFonts w:cs="Times New Roman"/>
          <w:lang w:eastAsia="zh-CN"/>
        </w:rPr>
        <w:t>”239</w:t>
      </w:r>
      <w:r>
        <w:rPr>
          <w:rFonts w:cs="Times New Roman"/>
          <w:lang w:eastAsia="zh-CN"/>
        </w:rPr>
        <w:t>，即通过使用次级商品与被取代的初级产品的市场价格比，记入相应减少的初级材料库存的贷方。给出了两个示例来说明这种价值修正，一个用于</w:t>
      </w:r>
      <w:r>
        <w:rPr>
          <w:rFonts w:cs="Times New Roman"/>
          <w:lang w:eastAsia="zh-CN"/>
        </w:rPr>
        <w:t>“</w:t>
      </w:r>
      <w:r>
        <w:rPr>
          <w:rFonts w:cs="Times New Roman"/>
          <w:lang w:eastAsia="zh-CN"/>
        </w:rPr>
        <w:t>闭环</w:t>
      </w:r>
      <w:r>
        <w:rPr>
          <w:rFonts w:cs="Times New Roman"/>
          <w:lang w:eastAsia="zh-CN"/>
        </w:rPr>
        <w:t>”</w:t>
      </w:r>
      <w:r>
        <w:rPr>
          <w:rFonts w:cs="Times New Roman"/>
          <w:lang w:eastAsia="zh-CN"/>
        </w:rPr>
        <w:t>或</w:t>
      </w:r>
      <w:r>
        <w:rPr>
          <w:rFonts w:cs="Times New Roman"/>
          <w:lang w:eastAsia="zh-CN"/>
        </w:rPr>
        <w:t>“</w:t>
      </w:r>
      <w:r>
        <w:rPr>
          <w:rFonts w:cs="Times New Roman"/>
          <w:lang w:eastAsia="zh-CN"/>
        </w:rPr>
        <w:t>开环</w:t>
      </w:r>
      <w:r>
        <w:rPr>
          <w:rFonts w:cs="Times New Roman"/>
          <w:lang w:eastAsia="zh-CN"/>
        </w:rPr>
        <w:t>-</w:t>
      </w:r>
      <w:r>
        <w:rPr>
          <w:rFonts w:cs="Times New Roman"/>
          <w:lang w:eastAsia="zh-CN"/>
        </w:rPr>
        <w:t>相同主路线</w:t>
      </w:r>
      <w:r>
        <w:rPr>
          <w:rFonts w:cs="Times New Roman"/>
          <w:lang w:eastAsia="zh-CN"/>
        </w:rPr>
        <w:t>”</w:t>
      </w:r>
      <w:r>
        <w:rPr>
          <w:rFonts w:cs="Times New Roman"/>
          <w:lang w:eastAsia="zh-CN"/>
        </w:rPr>
        <w:t>回收，另一个用于</w:t>
      </w:r>
      <w:r>
        <w:rPr>
          <w:rFonts w:cs="Times New Roman"/>
          <w:lang w:eastAsia="zh-CN"/>
        </w:rPr>
        <w:t>“</w:t>
      </w:r>
      <w:r>
        <w:rPr>
          <w:rFonts w:cs="Times New Roman"/>
          <w:lang w:eastAsia="zh-CN"/>
        </w:rPr>
        <w:t>开环</w:t>
      </w:r>
      <w:r>
        <w:rPr>
          <w:rFonts w:cs="Times New Roman"/>
          <w:lang w:eastAsia="zh-CN"/>
        </w:rPr>
        <w:t>-</w:t>
      </w:r>
      <w:r>
        <w:rPr>
          <w:rFonts w:cs="Times New Roman"/>
          <w:lang w:eastAsia="zh-CN"/>
        </w:rPr>
        <w:t>不同主路线</w:t>
      </w:r>
      <w:r>
        <w:rPr>
          <w:rFonts w:cs="Times New Roman"/>
          <w:lang w:eastAsia="zh-CN"/>
        </w:rPr>
        <w:t>”:</w:t>
      </w:r>
    </w:p>
    <w:p w14:paraId="2A9CE379" w14:textId="77777777" w:rsidR="00D16BE9" w:rsidRDefault="00AC4FA2">
      <w:pPr>
        <w:pStyle w:val="a8"/>
        <w:spacing w:line="300" w:lineRule="auto"/>
        <w:ind w:firstLineChars="200" w:firstLine="420"/>
        <w:jc w:val="both"/>
        <w:rPr>
          <w:rFonts w:cs="Times New Roman"/>
          <w:lang w:eastAsia="zh-CN"/>
        </w:rPr>
      </w:pPr>
      <w:r>
        <w:rPr>
          <w:rFonts w:cs="Times New Roman"/>
          <w:color w:val="808080"/>
          <w:lang w:eastAsia="zh-CN"/>
        </w:rPr>
        <w:t>如果例如对于</w:t>
      </w:r>
      <w:r>
        <w:rPr>
          <w:rFonts w:cs="Times New Roman"/>
          <w:color w:val="808080"/>
          <w:lang w:eastAsia="zh-CN"/>
        </w:rPr>
        <w:t>0.2</w:t>
      </w:r>
      <w:r>
        <w:rPr>
          <w:rFonts w:cs="Times New Roman"/>
          <w:color w:val="808080"/>
          <w:lang w:eastAsia="zh-CN"/>
        </w:rPr>
        <w:t>千克重的聚合物基产品，回收的聚合物颗粒可以具有例如</w:t>
      </w:r>
      <w:r>
        <w:rPr>
          <w:rFonts w:cs="Times New Roman"/>
          <w:color w:val="808080"/>
          <w:lang w:eastAsia="zh-CN"/>
        </w:rPr>
        <w:t>0.9</w:t>
      </w:r>
      <w:r>
        <w:rPr>
          <w:rFonts w:cs="Times New Roman"/>
          <w:color w:val="808080"/>
          <w:lang w:eastAsia="zh-CN"/>
        </w:rPr>
        <w:t>美元</w:t>
      </w:r>
      <w:r>
        <w:rPr>
          <w:rFonts w:cs="Times New Roman"/>
          <w:color w:val="808080"/>
          <w:lang w:eastAsia="zh-CN"/>
        </w:rPr>
        <w:t>/</w:t>
      </w:r>
      <w:r>
        <w:rPr>
          <w:rFonts w:cs="Times New Roman"/>
          <w:color w:val="808080"/>
          <w:lang w:eastAsia="zh-CN"/>
        </w:rPr>
        <w:t>千克的市场价格。在相同</w:t>
      </w:r>
      <w:r>
        <w:rPr>
          <w:rFonts w:cs="Times New Roman"/>
          <w:color w:val="808080"/>
          <w:lang w:eastAsia="zh-CN"/>
        </w:rPr>
        <w:t>(</w:t>
      </w:r>
      <w:r>
        <w:rPr>
          <w:rFonts w:cs="Times New Roman"/>
          <w:color w:val="808080"/>
          <w:lang w:eastAsia="zh-CN"/>
        </w:rPr>
        <w:t>或不同</w:t>
      </w:r>
      <w:r>
        <w:rPr>
          <w:rFonts w:cs="Times New Roman"/>
          <w:color w:val="808080"/>
          <w:lang w:eastAsia="zh-CN"/>
        </w:rPr>
        <w:t>)</w:t>
      </w:r>
      <w:r>
        <w:rPr>
          <w:rFonts w:cs="Times New Roman"/>
          <w:color w:val="808080"/>
          <w:lang w:eastAsia="zh-CN"/>
        </w:rPr>
        <w:t>产品中替换的主要材料颗粒可能花费</w:t>
      </w:r>
      <w:r>
        <w:rPr>
          <w:rFonts w:cs="Times New Roman"/>
          <w:color w:val="808080"/>
          <w:lang w:eastAsia="zh-CN"/>
        </w:rPr>
        <w:t>1.2</w:t>
      </w:r>
      <w:r>
        <w:rPr>
          <w:rFonts w:cs="Times New Roman"/>
          <w:color w:val="808080"/>
          <w:lang w:eastAsia="zh-CN"/>
        </w:rPr>
        <w:t>美元。在这种情况下，在</w:t>
      </w:r>
      <w:r>
        <w:rPr>
          <w:rFonts w:cs="Times New Roman"/>
          <w:color w:val="808080"/>
          <w:lang w:eastAsia="zh-CN"/>
        </w:rPr>
        <w:t>0.2</w:t>
      </w:r>
      <w:r>
        <w:rPr>
          <w:rFonts w:cs="Times New Roman"/>
          <w:color w:val="808080"/>
          <w:lang w:eastAsia="zh-CN"/>
        </w:rPr>
        <w:t>千克</w:t>
      </w:r>
      <w:r>
        <w:rPr>
          <w:rFonts w:cs="Times New Roman"/>
          <w:color w:val="808080"/>
          <w:lang w:eastAsia="zh-CN"/>
        </w:rPr>
        <w:t>(</w:t>
      </w:r>
      <w:r>
        <w:rPr>
          <w:rFonts w:cs="Times New Roman"/>
          <w:color w:val="808080"/>
          <w:lang w:eastAsia="zh-CN"/>
        </w:rPr>
        <w:t>即</w:t>
      </w:r>
      <w:r>
        <w:rPr>
          <w:rFonts w:cs="Times New Roman"/>
          <w:color w:val="808080"/>
          <w:lang w:eastAsia="zh-CN"/>
        </w:rPr>
        <w:t>0.15</w:t>
      </w:r>
      <w:r>
        <w:rPr>
          <w:rFonts w:cs="Times New Roman"/>
          <w:color w:val="808080"/>
          <w:lang w:eastAsia="zh-CN"/>
        </w:rPr>
        <w:t>千克</w:t>
      </w:r>
      <w:r>
        <w:rPr>
          <w:rFonts w:cs="Times New Roman"/>
          <w:color w:val="808080"/>
          <w:lang w:eastAsia="zh-CN"/>
        </w:rPr>
        <w:t>)</w:t>
      </w:r>
      <w:r>
        <w:rPr>
          <w:rFonts w:cs="Times New Roman"/>
          <w:color w:val="808080"/>
          <w:lang w:eastAsia="zh-CN"/>
        </w:rPr>
        <w:t>的初级聚合物中，只有</w:t>
      </w:r>
      <w:r>
        <w:rPr>
          <w:rFonts w:cs="Times New Roman"/>
          <w:color w:val="808080"/>
          <w:lang w:eastAsia="zh-CN"/>
        </w:rPr>
        <w:t>0.9/1.2 = 0.75</w:t>
      </w:r>
      <w:r>
        <w:rPr>
          <w:rFonts w:cs="Times New Roman"/>
          <w:color w:val="808080"/>
          <w:lang w:eastAsia="zh-CN"/>
        </w:rPr>
        <w:t>份</w:t>
      </w:r>
      <w:r>
        <w:rPr>
          <w:rFonts w:cs="Times New Roman"/>
          <w:color w:val="808080"/>
          <w:lang w:eastAsia="zh-CN"/>
        </w:rPr>
        <w:t>(</w:t>
      </w:r>
      <w:r>
        <w:rPr>
          <w:rFonts w:cs="Times New Roman"/>
          <w:color w:val="808080"/>
          <w:lang w:eastAsia="zh-CN"/>
        </w:rPr>
        <w:t>即</w:t>
      </w:r>
      <w:r>
        <w:rPr>
          <w:rFonts w:cs="Times New Roman"/>
          <w:color w:val="808080"/>
          <w:lang w:eastAsia="zh-CN"/>
        </w:rPr>
        <w:t>75 %)</w:t>
      </w:r>
      <w:r>
        <w:rPr>
          <w:rFonts w:cs="Times New Roman"/>
          <w:color w:val="808080"/>
          <w:lang w:eastAsia="zh-CN"/>
        </w:rPr>
        <w:t>被替代</w:t>
      </w:r>
      <w:r>
        <w:rPr>
          <w:rFonts w:cs="Times New Roman"/>
          <w:color w:val="808080"/>
          <w:lang w:eastAsia="zh-CN"/>
        </w:rPr>
        <w:t>(“</w:t>
      </w:r>
      <w:r>
        <w:rPr>
          <w:rFonts w:cs="Times New Roman"/>
          <w:color w:val="808080"/>
          <w:lang w:eastAsia="zh-CN"/>
        </w:rPr>
        <w:t>计入</w:t>
      </w:r>
      <w:r>
        <w:rPr>
          <w:rFonts w:cs="Times New Roman"/>
          <w:color w:val="808080"/>
          <w:lang w:eastAsia="zh-CN"/>
        </w:rPr>
        <w:t>”)</w:t>
      </w:r>
      <w:r>
        <w:rPr>
          <w:rFonts w:cs="Times New Roman"/>
          <w:color w:val="808080"/>
          <w:lang w:eastAsia="zh-CN"/>
        </w:rPr>
        <w:t>。</w:t>
      </w:r>
    </w:p>
    <w:p w14:paraId="5FCF50A1" w14:textId="77777777" w:rsidR="00D16BE9" w:rsidRDefault="00AC4FA2">
      <w:pPr>
        <w:pStyle w:val="a8"/>
        <w:spacing w:line="300" w:lineRule="auto"/>
        <w:ind w:firstLineChars="200" w:firstLine="420"/>
        <w:jc w:val="both"/>
        <w:rPr>
          <w:rFonts w:cs="Times New Roman"/>
          <w:lang w:eastAsia="zh-CN"/>
        </w:rPr>
      </w:pPr>
      <w:r>
        <w:rPr>
          <w:rFonts w:cs="Times New Roman"/>
          <w:color w:val="808080"/>
          <w:lang w:eastAsia="zh-CN"/>
        </w:rPr>
        <w:t>涉及能量回收的</w:t>
      </w:r>
      <w:r>
        <w:rPr>
          <w:rFonts w:cs="Times New Roman"/>
          <w:color w:val="808080"/>
          <w:lang w:eastAsia="zh-CN"/>
        </w:rPr>
        <w:t>“</w:t>
      </w:r>
      <w:r>
        <w:rPr>
          <w:rFonts w:cs="Times New Roman"/>
          <w:color w:val="808080"/>
          <w:lang w:eastAsia="zh-CN"/>
        </w:rPr>
        <w:t>开环</w:t>
      </w:r>
      <w:r>
        <w:rPr>
          <w:rFonts w:cs="Times New Roman"/>
          <w:color w:val="808080"/>
          <w:lang w:eastAsia="zh-CN"/>
        </w:rPr>
        <w:t>-</w:t>
      </w:r>
      <w:r>
        <w:rPr>
          <w:rFonts w:cs="Times New Roman"/>
          <w:color w:val="808080"/>
          <w:lang w:eastAsia="zh-CN"/>
        </w:rPr>
        <w:t>不同的主要路线</w:t>
      </w:r>
      <w:r>
        <w:rPr>
          <w:rFonts w:cs="Times New Roman"/>
          <w:color w:val="808080"/>
          <w:lang w:eastAsia="zh-CN"/>
        </w:rPr>
        <w:t>”</w:t>
      </w:r>
      <w:r>
        <w:rPr>
          <w:rFonts w:cs="Times New Roman"/>
          <w:color w:val="808080"/>
          <w:lang w:eastAsia="zh-CN"/>
        </w:rPr>
        <w:t>回收的一个例子</w:t>
      </w:r>
      <w:r>
        <w:rPr>
          <w:rFonts w:cs="Times New Roman"/>
          <w:color w:val="808080"/>
          <w:lang w:eastAsia="zh-CN"/>
        </w:rPr>
        <w:t>:</w:t>
      </w:r>
      <w:r>
        <w:rPr>
          <w:rFonts w:cs="Times New Roman"/>
          <w:color w:val="808080"/>
          <w:lang w:eastAsia="zh-CN"/>
        </w:rPr>
        <w:t>对于另一种重量为</w:t>
      </w:r>
      <w:r>
        <w:rPr>
          <w:rFonts w:cs="Times New Roman"/>
          <w:color w:val="808080"/>
          <w:lang w:eastAsia="zh-CN"/>
        </w:rPr>
        <w:t>0.2</w:t>
      </w:r>
      <w:r>
        <w:rPr>
          <w:rFonts w:cs="Times New Roman"/>
          <w:color w:val="808080"/>
          <w:lang w:eastAsia="zh-CN"/>
        </w:rPr>
        <w:t>千克的聚合物基产品，回收的聚合物可能是由于长时间使用</w:t>
      </w:r>
      <w:proofErr w:type="gramStart"/>
      <w:r>
        <w:rPr>
          <w:rFonts w:cs="Times New Roman"/>
          <w:color w:val="808080"/>
          <w:lang w:eastAsia="zh-CN"/>
        </w:rPr>
        <w:t>后材料</w:t>
      </w:r>
      <w:proofErr w:type="gramEnd"/>
      <w:r>
        <w:rPr>
          <w:rFonts w:cs="Times New Roman"/>
          <w:color w:val="808080"/>
          <w:lang w:eastAsia="zh-CN"/>
        </w:rPr>
        <w:t>降解或污染等原因造成的。仅用于能量回收。在这种情况下，次要商品将</w:t>
      </w:r>
      <w:proofErr w:type="gramStart"/>
      <w:r>
        <w:rPr>
          <w:rFonts w:cs="Times New Roman"/>
          <w:color w:val="808080"/>
          <w:lang w:eastAsia="zh-CN"/>
        </w:rPr>
        <w:t>是例如</w:t>
      </w:r>
      <w:proofErr w:type="gramEnd"/>
      <w:r>
        <w:rPr>
          <w:rFonts w:cs="Times New Roman"/>
          <w:color w:val="808080"/>
          <w:lang w:eastAsia="zh-CN"/>
        </w:rPr>
        <w:t>由焚烧的塑料废物产生的</w:t>
      </w:r>
      <w:r>
        <w:rPr>
          <w:rFonts w:cs="Times New Roman"/>
          <w:color w:val="808080"/>
          <w:lang w:eastAsia="zh-CN"/>
        </w:rPr>
        <w:t>0.28 kWh240</w:t>
      </w:r>
      <w:r>
        <w:rPr>
          <w:rFonts w:cs="Times New Roman"/>
          <w:color w:val="808080"/>
          <w:lang w:eastAsia="zh-CN"/>
        </w:rPr>
        <w:t>电力，其被馈送到电网中。这种电力在技术上是等价的，但也被认为具有与</w:t>
      </w:r>
      <w:proofErr w:type="gramStart"/>
      <w:r>
        <w:rPr>
          <w:rFonts w:cs="Times New Roman"/>
          <w:color w:val="808080"/>
          <w:lang w:eastAsia="zh-CN"/>
        </w:rPr>
        <w:t>平均大</w:t>
      </w:r>
      <w:proofErr w:type="gramEnd"/>
      <w:r>
        <w:rPr>
          <w:rFonts w:cs="Times New Roman"/>
          <w:color w:val="808080"/>
          <w:lang w:eastAsia="zh-CN"/>
        </w:rPr>
        <w:t>生产商电价相同的市场价格，例如每千瓦时</w:t>
      </w:r>
      <w:r>
        <w:rPr>
          <w:rFonts w:cs="Times New Roman"/>
          <w:color w:val="808080"/>
          <w:lang w:eastAsia="zh-CN"/>
        </w:rPr>
        <w:t>0.04</w:t>
      </w:r>
      <w:r>
        <w:rPr>
          <w:rFonts w:cs="Times New Roman"/>
          <w:color w:val="808080"/>
          <w:lang w:eastAsia="zh-CN"/>
        </w:rPr>
        <w:t>欧元。因此，全部</w:t>
      </w:r>
      <w:r>
        <w:rPr>
          <w:rFonts w:cs="Times New Roman"/>
          <w:color w:val="808080"/>
          <w:lang w:eastAsia="zh-CN"/>
        </w:rPr>
        <w:t>241 0.28</w:t>
      </w:r>
      <w:r>
        <w:rPr>
          <w:rFonts w:cs="Times New Roman"/>
          <w:color w:val="808080"/>
          <w:lang w:eastAsia="zh-CN"/>
        </w:rPr>
        <w:t>千瓦时的初级生产电力将被替代</w:t>
      </w:r>
      <w:r>
        <w:rPr>
          <w:rFonts w:cs="Times New Roman"/>
          <w:color w:val="808080"/>
          <w:lang w:eastAsia="zh-CN"/>
        </w:rPr>
        <w:t>(“</w:t>
      </w:r>
      <w:r>
        <w:rPr>
          <w:rFonts w:cs="Times New Roman"/>
          <w:color w:val="808080"/>
          <w:lang w:eastAsia="zh-CN"/>
        </w:rPr>
        <w:t>贷记</w:t>
      </w:r>
      <w:r>
        <w:rPr>
          <w:rFonts w:cs="Times New Roman"/>
          <w:color w:val="808080"/>
          <w:lang w:eastAsia="zh-CN"/>
        </w:rPr>
        <w:t>”)</w:t>
      </w:r>
      <w:r>
        <w:rPr>
          <w:rFonts w:cs="Times New Roman"/>
          <w:color w:val="808080"/>
          <w:lang w:eastAsia="zh-CN"/>
        </w:rPr>
        <w:t>。在完全后果模型下，被取代的电力将是发生回收的电力市场</w:t>
      </w:r>
      <w:r>
        <w:rPr>
          <w:rFonts w:cs="Times New Roman"/>
          <w:color w:val="808080"/>
          <w:lang w:eastAsia="zh-CN"/>
        </w:rPr>
        <w:t>/</w:t>
      </w:r>
      <w:r>
        <w:rPr>
          <w:rFonts w:cs="Times New Roman"/>
          <w:color w:val="808080"/>
          <w:lang w:eastAsia="zh-CN"/>
        </w:rPr>
        <w:t>国家中最具竞争力的</w:t>
      </w:r>
      <w:r>
        <w:rPr>
          <w:rFonts w:cs="Times New Roman"/>
          <w:color w:val="808080"/>
          <w:lang w:eastAsia="zh-CN"/>
        </w:rPr>
        <w:t>242</w:t>
      </w:r>
      <w:r>
        <w:rPr>
          <w:rFonts w:cs="Times New Roman"/>
          <w:color w:val="808080"/>
          <w:lang w:eastAsia="zh-CN"/>
        </w:rPr>
        <w:t>种技术的组合</w:t>
      </w:r>
      <w:r>
        <w:rPr>
          <w:rFonts w:cs="Times New Roman"/>
          <w:color w:val="808080"/>
          <w:lang w:eastAsia="zh-CN"/>
        </w:rPr>
        <w:t>(</w:t>
      </w:r>
      <w:r>
        <w:rPr>
          <w:rFonts w:cs="Times New Roman"/>
          <w:color w:val="808080"/>
          <w:lang w:eastAsia="zh-CN"/>
        </w:rPr>
        <w:t>但请参见情况</w:t>
      </w:r>
      <w:r>
        <w:rPr>
          <w:rFonts w:cs="Times New Roman"/>
          <w:color w:val="808080"/>
          <w:lang w:eastAsia="zh-CN"/>
        </w:rPr>
        <w:t>A</w:t>
      </w:r>
      <w:r>
        <w:rPr>
          <w:rFonts w:cs="Times New Roman"/>
          <w:color w:val="808080"/>
          <w:lang w:eastAsia="zh-CN"/>
        </w:rPr>
        <w:t>、</w:t>
      </w:r>
      <w:r>
        <w:rPr>
          <w:rFonts w:cs="Times New Roman"/>
          <w:color w:val="808080"/>
          <w:lang w:eastAsia="zh-CN"/>
        </w:rPr>
        <w:t>B</w:t>
      </w:r>
      <w:r>
        <w:rPr>
          <w:rFonts w:cs="Times New Roman"/>
          <w:color w:val="808080"/>
          <w:lang w:eastAsia="zh-CN"/>
        </w:rPr>
        <w:t>和</w:t>
      </w:r>
      <w:r>
        <w:rPr>
          <w:rFonts w:cs="Times New Roman"/>
          <w:color w:val="808080"/>
          <w:lang w:eastAsia="zh-CN"/>
        </w:rPr>
        <w:t>C1</w:t>
      </w:r>
      <w:r>
        <w:rPr>
          <w:rFonts w:cs="Times New Roman"/>
          <w:color w:val="808080"/>
          <w:lang w:eastAsia="zh-CN"/>
        </w:rPr>
        <w:t>的简化</w:t>
      </w:r>
      <w:r>
        <w:rPr>
          <w:rFonts w:cs="Times New Roman"/>
          <w:color w:val="808080"/>
          <w:lang w:eastAsia="zh-CN"/>
        </w:rPr>
        <w:t>)</w:t>
      </w:r>
      <w:r>
        <w:rPr>
          <w:rFonts w:cs="Times New Roman"/>
          <w:color w:val="808080"/>
          <w:lang w:eastAsia="zh-CN"/>
        </w:rPr>
        <w:t>。</w:t>
      </w:r>
    </w:p>
    <w:p w14:paraId="2F5508C1" w14:textId="77777777" w:rsidR="00D16BE9" w:rsidRDefault="00AC4FA2">
      <w:pPr>
        <w:pStyle w:val="a8"/>
        <w:spacing w:line="300" w:lineRule="auto"/>
        <w:ind w:firstLineChars="200" w:firstLine="420"/>
        <w:jc w:val="both"/>
        <w:rPr>
          <w:rFonts w:cs="Times New Roman"/>
          <w:lang w:eastAsia="zh-CN"/>
        </w:rPr>
      </w:pPr>
      <w:r>
        <w:rPr>
          <w:rFonts w:cs="Times New Roman"/>
          <w:lang w:eastAsia="zh-CN"/>
        </w:rPr>
        <w:t>接下来的文本部分将说明这种方法也是合理的，原因非常不同</w:t>
      </w:r>
      <w:r>
        <w:rPr>
          <w:rFonts w:cs="Times New Roman"/>
          <w:lang w:eastAsia="zh-CN"/>
        </w:rPr>
        <w:t>:</w:t>
      </w:r>
    </w:p>
    <w:p w14:paraId="6C3DACE7" w14:textId="77777777" w:rsidR="00D16BE9" w:rsidRDefault="00D16BE9">
      <w:pPr>
        <w:pStyle w:val="a8"/>
        <w:spacing w:line="300" w:lineRule="auto"/>
        <w:ind w:firstLineChars="200" w:firstLine="400"/>
        <w:rPr>
          <w:rFonts w:cs="Times New Roman"/>
          <w:sz w:val="20"/>
          <w:lang w:eastAsia="zh-CN"/>
        </w:rPr>
      </w:pPr>
    </w:p>
    <w:p w14:paraId="151EFD20" w14:textId="77777777" w:rsidR="00D16BE9" w:rsidRDefault="00AC4FA2">
      <w:pPr>
        <w:pStyle w:val="4"/>
        <w:tabs>
          <w:tab w:val="left" w:pos="1433"/>
          <w:tab w:val="left" w:pos="3027"/>
          <w:tab w:val="left" w:pos="4807"/>
          <w:tab w:val="left" w:pos="6402"/>
          <w:tab w:val="left" w:pos="6941"/>
          <w:tab w:val="left" w:pos="7696"/>
          <w:tab w:val="left" w:pos="8511"/>
        </w:tabs>
        <w:spacing w:before="0" w:after="0" w:line="300" w:lineRule="auto"/>
        <w:ind w:firstLine="414"/>
        <w:rPr>
          <w:rFonts w:ascii="Times New Roman" w:eastAsia="宋体" w:hAnsi="Times New Roman" w:cs="Times New Roman"/>
          <w:sz w:val="21"/>
          <w:szCs w:val="18"/>
        </w:rPr>
      </w:pPr>
      <w:r>
        <w:rPr>
          <w:rFonts w:ascii="Times New Roman" w:eastAsia="宋体" w:hAnsi="Times New Roman" w:cs="Times New Roman" w:hint="eastAsia"/>
          <w:spacing w:val="-2"/>
          <w:sz w:val="21"/>
          <w:szCs w:val="18"/>
        </w:rPr>
        <w:t>14.5.3.4</w:t>
      </w:r>
      <w:r>
        <w:rPr>
          <w:rFonts w:ascii="Times New Roman" w:eastAsia="宋体" w:hAnsi="Times New Roman" w:cs="Times New Roman" w:hint="eastAsia"/>
          <w:spacing w:val="-2"/>
          <w:sz w:val="21"/>
          <w:szCs w:val="18"/>
        </w:rPr>
        <w:t>识别符合市场后果需要考虑的被替代过程</w:t>
      </w:r>
    </w:p>
    <w:p w14:paraId="60E17AFB" w14:textId="77777777" w:rsidR="00D16BE9" w:rsidRDefault="00AC4FA2">
      <w:pPr>
        <w:spacing w:line="300" w:lineRule="auto"/>
        <w:ind w:firstLine="320"/>
        <w:rPr>
          <w:rFonts w:eastAsia="宋体" w:cs="Times New Roman"/>
          <w:sz w:val="16"/>
        </w:rPr>
      </w:pPr>
      <w:r>
        <w:rPr>
          <w:rFonts w:eastAsia="宋体" w:cs="Times New Roman"/>
          <w:color w:val="0000FF"/>
          <w:sz w:val="16"/>
        </w:rPr>
        <w:t>(</w:t>
      </w:r>
      <w:r>
        <w:rPr>
          <w:rFonts w:eastAsia="宋体" w:cs="Times New Roman"/>
          <w:color w:val="0000FF"/>
          <w:sz w:val="16"/>
        </w:rPr>
        <w:t>指</w:t>
      </w:r>
      <w:r>
        <w:rPr>
          <w:rFonts w:eastAsia="宋体" w:cs="Times New Roman"/>
          <w:color w:val="0000FF"/>
          <w:sz w:val="16"/>
        </w:rPr>
        <w:t>4.3.4.3 ISO 14044:2006</w:t>
      </w:r>
      <w:proofErr w:type="gramStart"/>
      <w:r>
        <w:rPr>
          <w:rFonts w:eastAsia="宋体" w:cs="Times New Roman"/>
          <w:color w:val="0000FF"/>
          <w:sz w:val="16"/>
        </w:rPr>
        <w:t>一</w:t>
      </w:r>
      <w:proofErr w:type="gramEnd"/>
      <w:r>
        <w:rPr>
          <w:rFonts w:eastAsia="宋体" w:cs="Times New Roman"/>
          <w:color w:val="0000FF"/>
          <w:sz w:val="16"/>
        </w:rPr>
        <w:t>章的方面</w:t>
      </w:r>
      <w:r>
        <w:rPr>
          <w:rFonts w:eastAsia="宋体" w:cs="Times New Roman"/>
          <w:color w:val="0000FF"/>
          <w:sz w:val="16"/>
        </w:rPr>
        <w:t>)</w:t>
      </w:r>
    </w:p>
    <w:p w14:paraId="4537DE87" w14:textId="77777777" w:rsidR="00D16BE9" w:rsidRDefault="00AC4FA2">
      <w:pPr>
        <w:pStyle w:val="a8"/>
        <w:spacing w:line="300" w:lineRule="auto"/>
        <w:ind w:firstLineChars="200" w:firstLine="420"/>
        <w:jc w:val="both"/>
        <w:rPr>
          <w:rFonts w:cs="Times New Roman"/>
          <w:lang w:eastAsia="zh-CN"/>
        </w:rPr>
      </w:pPr>
      <w:r>
        <w:rPr>
          <w:rFonts w:cs="Times New Roman"/>
          <w:lang w:eastAsia="zh-CN"/>
        </w:rPr>
        <w:t>人们通常认为，如果对这种次级产品或更高质量的需求很高，生命周期模型应该为更多更好的回收利用提供正确的激励。与此同时，如果对次级商品的需求很少，它应该鼓励人们更多地使用次级商品。为了满足这些要求，可以从两个不同的角度来识别被取代的工艺</w:t>
      </w:r>
      <w:r>
        <w:rPr>
          <w:rFonts w:cs="Times New Roman"/>
          <w:lang w:eastAsia="zh-CN"/>
        </w:rPr>
        <w:t>:</w:t>
      </w:r>
      <w:r>
        <w:rPr>
          <w:rFonts w:cs="Times New Roman"/>
          <w:lang w:eastAsia="zh-CN"/>
        </w:rPr>
        <w:t>首先是识别被取代的工艺</w:t>
      </w:r>
      <w:r>
        <w:rPr>
          <w:rFonts w:cs="Times New Roman"/>
          <w:lang w:eastAsia="zh-CN"/>
        </w:rPr>
        <w:t>/</w:t>
      </w:r>
      <w:r>
        <w:rPr>
          <w:rFonts w:cs="Times New Roman"/>
          <w:lang w:eastAsia="zh-CN"/>
        </w:rPr>
        <w:t>系统的结果方法。第二，如何控制浪费的观点</w:t>
      </w:r>
    </w:p>
    <w:p w14:paraId="0B60B7BD" w14:textId="77777777" w:rsidR="00D16BE9" w:rsidRDefault="00AC4FA2">
      <w:pPr>
        <w:pStyle w:val="a8"/>
        <w:spacing w:line="300" w:lineRule="auto"/>
        <w:ind w:firstLineChars="200" w:firstLine="420"/>
        <w:rPr>
          <w:rFonts w:cs="Times New Roman"/>
          <w:sz w:val="27"/>
          <w:lang w:eastAsia="zh-CN"/>
        </w:rPr>
      </w:pPr>
      <w:r>
        <w:rPr>
          <w:rFonts w:cs="Times New Roman"/>
          <w:noProof/>
        </w:rPr>
        <mc:AlternateContent>
          <mc:Choice Requires="wps">
            <w:drawing>
              <wp:anchor distT="0" distB="0" distL="0" distR="0" simplePos="0" relativeHeight="251652608" behindDoc="1" locked="0" layoutInCell="1" allowOverlap="1" wp14:anchorId="5AFFA536" wp14:editId="1C71F125">
                <wp:simplePos x="0" y="0"/>
                <wp:positionH relativeFrom="page">
                  <wp:posOffset>900430</wp:posOffset>
                </wp:positionH>
                <wp:positionV relativeFrom="paragraph">
                  <wp:posOffset>212725</wp:posOffset>
                </wp:positionV>
                <wp:extent cx="1828800" cy="6985"/>
                <wp:effectExtent l="0" t="0" r="0" b="0"/>
                <wp:wrapTopAndBottom/>
                <wp:docPr id="300" name="docshape4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28800" cy="6985"/>
                        </a:xfrm>
                        <a:prstGeom prst="rect">
                          <a:avLst/>
                        </a:prstGeom>
                        <a:solidFill>
                          <a:srgbClr val="000000"/>
                        </a:solidFill>
                        <a:ln>
                          <a:noFill/>
                        </a:ln>
                      </wps:spPr>
                      <wps:bodyPr rot="0" vert="horz" wrap="square" lIns="91440" tIns="45720" rIns="91440" bIns="45720" anchor="t" anchorCtr="0" upright="1">
                        <a:noAutofit/>
                      </wps:bodyPr>
                    </wps:wsp>
                  </a:graphicData>
                </a:graphic>
              </wp:anchor>
            </w:drawing>
          </mc:Choice>
          <mc:Fallback xmlns:wpsCustomData="http://www.wps.cn/officeDocument/2013/wpsCustomData">
            <w:pict>
              <v:rect id="docshape466" o:spid="_x0000_s1026" o:spt="1" style="position:absolute;left:0pt;margin-left:70.9pt;margin-top:16.75pt;height:0.55pt;width:144pt;mso-position-horizontal-relative:page;mso-wrap-distance-bottom:0pt;mso-wrap-distance-top:0pt;z-index:-251589632;mso-width-relative:page;mso-height-relative:page;" fillcolor="#000000" filled="t" stroked="f" coordsize="21600,21600" o:gfxdata="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">
                <v:fill on="t" focussize="0,0"/>
                <v:stroke on="f"/>
                <v:imagedata o:title=""/>
                <o:lock v:ext="edit" aspectratio="f"/>
                <w10:wrap type="topAndBottom"/>
              </v:rect>
            </w:pict>
          </mc:Fallback>
        </mc:AlternateContent>
      </w:r>
    </w:p>
    <w:p w14:paraId="18758735" w14:textId="77777777" w:rsidR="00D16BE9" w:rsidRDefault="00D16BE9">
      <w:pPr>
        <w:pStyle w:val="a8"/>
        <w:spacing w:line="300" w:lineRule="auto"/>
        <w:ind w:firstLineChars="200" w:firstLine="180"/>
        <w:rPr>
          <w:rFonts w:cs="Times New Roman"/>
          <w:sz w:val="9"/>
          <w:lang w:eastAsia="zh-CN"/>
        </w:rPr>
      </w:pPr>
    </w:p>
    <w:p w14:paraId="6FD0C2E9" w14:textId="77777777" w:rsidR="00D16BE9" w:rsidRDefault="00AC4FA2">
      <w:pPr>
        <w:spacing w:line="300" w:lineRule="auto"/>
        <w:ind w:firstLine="361"/>
        <w:rPr>
          <w:rFonts w:eastAsia="宋体" w:cs="Times New Roman"/>
          <w:b/>
          <w:bCs/>
          <w:sz w:val="18"/>
          <w:szCs w:val="18"/>
        </w:rPr>
      </w:pPr>
      <w:r>
        <w:rPr>
          <w:rFonts w:eastAsia="宋体" w:cs="Times New Roman"/>
          <w:b/>
          <w:bCs/>
          <w:sz w:val="18"/>
          <w:szCs w:val="18"/>
        </w:rPr>
        <w:t>239</w:t>
      </w:r>
      <w:r>
        <w:rPr>
          <w:rFonts w:eastAsia="宋体" w:cs="Times New Roman"/>
          <w:b/>
          <w:bCs/>
          <w:sz w:val="18"/>
          <w:szCs w:val="18"/>
        </w:rPr>
        <w:t>讨论的另一个更具体的方法是使用相关特定技术属性的变化作为修正器。虽然这将允许使用与技术属性更密切相关的校正因子，但是它有许多缺点</w:t>
      </w:r>
      <w:r>
        <w:rPr>
          <w:rFonts w:eastAsia="宋体" w:cs="Times New Roman"/>
          <w:b/>
          <w:bCs/>
          <w:sz w:val="18"/>
          <w:szCs w:val="18"/>
        </w:rPr>
        <w:t>:1)</w:t>
      </w:r>
      <w:r>
        <w:rPr>
          <w:rFonts w:eastAsia="宋体" w:cs="Times New Roman"/>
          <w:b/>
          <w:bCs/>
          <w:sz w:val="18"/>
          <w:szCs w:val="18"/>
        </w:rPr>
        <w:t>它涉及使用哪种技术属性进行校正的主观选择。</w:t>
      </w:r>
      <w:proofErr w:type="gramStart"/>
      <w:r>
        <w:rPr>
          <w:rFonts w:eastAsia="宋体" w:cs="Times New Roman"/>
          <w:b/>
          <w:bCs/>
          <w:sz w:val="18"/>
          <w:szCs w:val="18"/>
        </w:rPr>
        <w:t>这降低</w:t>
      </w:r>
      <w:proofErr w:type="gramEnd"/>
      <w:r>
        <w:rPr>
          <w:rFonts w:eastAsia="宋体" w:cs="Times New Roman"/>
          <w:b/>
          <w:bCs/>
          <w:sz w:val="18"/>
          <w:szCs w:val="18"/>
        </w:rPr>
        <w:t>了可再现性，甚至更多，因为经常有几个属性受到影响，而这些属性仅仅共同定义了次要产品的技术可用性</w:t>
      </w:r>
      <w:r>
        <w:rPr>
          <w:rFonts w:eastAsia="宋体" w:cs="Times New Roman"/>
          <w:b/>
          <w:bCs/>
          <w:sz w:val="18"/>
          <w:szCs w:val="18"/>
        </w:rPr>
        <w:t>/</w:t>
      </w:r>
      <w:r>
        <w:rPr>
          <w:rFonts w:eastAsia="宋体" w:cs="Times New Roman"/>
          <w:b/>
          <w:bCs/>
          <w:sz w:val="18"/>
          <w:szCs w:val="18"/>
        </w:rPr>
        <w:t>价值。这些性质不能简单地相加，因为它们是用各种不同的单位测量的。此外，一些属性可能是定性的</w:t>
      </w:r>
      <w:r>
        <w:rPr>
          <w:rFonts w:eastAsia="宋体" w:cs="Times New Roman"/>
          <w:b/>
          <w:bCs/>
          <w:sz w:val="18"/>
          <w:szCs w:val="18"/>
        </w:rPr>
        <w:t>(</w:t>
      </w:r>
      <w:r>
        <w:rPr>
          <w:rFonts w:eastAsia="宋体" w:cs="Times New Roman"/>
          <w:b/>
          <w:bCs/>
          <w:sz w:val="18"/>
          <w:szCs w:val="18"/>
        </w:rPr>
        <w:t>例如，次级商品的混合和深色</w:t>
      </w:r>
      <w:r>
        <w:rPr>
          <w:rFonts w:eastAsia="宋体" w:cs="Times New Roman"/>
          <w:b/>
          <w:bCs/>
          <w:sz w:val="18"/>
          <w:szCs w:val="18"/>
        </w:rPr>
        <w:t>)</w:t>
      </w:r>
      <w:r>
        <w:rPr>
          <w:rFonts w:eastAsia="宋体" w:cs="Times New Roman"/>
          <w:b/>
          <w:bCs/>
          <w:sz w:val="18"/>
          <w:szCs w:val="18"/>
        </w:rPr>
        <w:t>。</w:t>
      </w:r>
      <w:r>
        <w:rPr>
          <w:rFonts w:eastAsia="宋体" w:cs="Times New Roman"/>
          <w:b/>
          <w:bCs/>
          <w:sz w:val="18"/>
          <w:szCs w:val="18"/>
        </w:rPr>
        <w:t>2)</w:t>
      </w:r>
      <w:r>
        <w:rPr>
          <w:rFonts w:eastAsia="宋体" w:cs="Times New Roman"/>
          <w:b/>
          <w:bCs/>
          <w:sz w:val="18"/>
          <w:szCs w:val="18"/>
        </w:rPr>
        <w:t>技术属性并不反映重要的问题，即次级商品是否有真正的市场，因为例如感知</w:t>
      </w:r>
      <w:r>
        <w:rPr>
          <w:rFonts w:eastAsia="宋体" w:cs="Times New Roman"/>
          <w:b/>
          <w:bCs/>
          <w:sz w:val="18"/>
          <w:szCs w:val="18"/>
        </w:rPr>
        <w:t>(“</w:t>
      </w:r>
      <w:r>
        <w:rPr>
          <w:rFonts w:eastAsia="宋体" w:cs="Times New Roman"/>
          <w:b/>
          <w:bCs/>
          <w:sz w:val="18"/>
          <w:szCs w:val="18"/>
        </w:rPr>
        <w:t>废物形象</w:t>
      </w:r>
      <w:r>
        <w:rPr>
          <w:rFonts w:eastAsia="宋体" w:cs="Times New Roman"/>
          <w:b/>
          <w:bCs/>
          <w:sz w:val="18"/>
          <w:szCs w:val="18"/>
        </w:rPr>
        <w:t>”</w:t>
      </w:r>
      <w:r>
        <w:rPr>
          <w:rFonts w:eastAsia="宋体" w:cs="Times New Roman"/>
          <w:b/>
          <w:bCs/>
          <w:sz w:val="18"/>
          <w:szCs w:val="18"/>
        </w:rPr>
        <w:t>、</w:t>
      </w:r>
      <w:r>
        <w:rPr>
          <w:rFonts w:eastAsia="宋体" w:cs="Times New Roman"/>
          <w:b/>
          <w:bCs/>
          <w:sz w:val="18"/>
          <w:szCs w:val="18"/>
        </w:rPr>
        <w:t>“</w:t>
      </w:r>
      <w:r>
        <w:rPr>
          <w:rFonts w:eastAsia="宋体" w:cs="Times New Roman"/>
          <w:b/>
          <w:bCs/>
          <w:sz w:val="18"/>
          <w:szCs w:val="18"/>
        </w:rPr>
        <w:t>绿色形象</w:t>
      </w:r>
      <w:r>
        <w:rPr>
          <w:rFonts w:eastAsia="宋体" w:cs="Times New Roman"/>
          <w:b/>
          <w:bCs/>
          <w:sz w:val="18"/>
          <w:szCs w:val="18"/>
        </w:rPr>
        <w:t>”)</w:t>
      </w:r>
      <w:r>
        <w:rPr>
          <w:rFonts w:eastAsia="宋体" w:cs="Times New Roman"/>
          <w:b/>
          <w:bCs/>
          <w:sz w:val="18"/>
          <w:szCs w:val="18"/>
        </w:rPr>
        <w:t>也起着重要的作用。</w:t>
      </w:r>
      <w:r>
        <w:rPr>
          <w:rFonts w:eastAsia="宋体" w:cs="Times New Roman"/>
          <w:b/>
          <w:bCs/>
          <w:sz w:val="18"/>
          <w:szCs w:val="18"/>
        </w:rPr>
        <w:t>3)</w:t>
      </w:r>
      <w:r>
        <w:rPr>
          <w:rFonts w:eastAsia="宋体" w:cs="Times New Roman"/>
          <w:b/>
          <w:bCs/>
          <w:sz w:val="18"/>
          <w:szCs w:val="18"/>
        </w:rPr>
        <w:t>必要的技术信息通常更难收集或测量，即市场价格。</w:t>
      </w:r>
    </w:p>
    <w:p w14:paraId="36D24980" w14:textId="77777777" w:rsidR="00D16BE9" w:rsidRDefault="00AC4FA2">
      <w:pPr>
        <w:spacing w:line="300" w:lineRule="auto"/>
        <w:ind w:firstLine="361"/>
        <w:rPr>
          <w:rFonts w:eastAsia="宋体" w:cs="Times New Roman"/>
          <w:b/>
          <w:bCs/>
          <w:sz w:val="18"/>
          <w:szCs w:val="18"/>
        </w:rPr>
      </w:pPr>
      <w:r>
        <w:rPr>
          <w:rFonts w:eastAsia="宋体" w:cs="Times New Roman"/>
          <w:b/>
          <w:bCs/>
          <w:sz w:val="18"/>
          <w:szCs w:val="18"/>
        </w:rPr>
        <w:t>240</w:t>
      </w:r>
      <w:r>
        <w:rPr>
          <w:rFonts w:eastAsia="宋体" w:cs="Times New Roman"/>
          <w:b/>
          <w:bCs/>
          <w:sz w:val="18"/>
          <w:szCs w:val="18"/>
        </w:rPr>
        <w:t>该数字仅是说明性的和近似的</w:t>
      </w:r>
      <w:r>
        <w:rPr>
          <w:rFonts w:eastAsia="宋体" w:cs="Times New Roman"/>
          <w:b/>
          <w:bCs/>
          <w:sz w:val="18"/>
          <w:szCs w:val="18"/>
        </w:rPr>
        <w:t>:0.2</w:t>
      </w:r>
      <w:r>
        <w:rPr>
          <w:rFonts w:eastAsia="宋体" w:cs="Times New Roman"/>
          <w:b/>
          <w:bCs/>
          <w:sz w:val="18"/>
          <w:szCs w:val="18"/>
        </w:rPr>
        <w:t>千克，例如</w:t>
      </w:r>
      <w:r>
        <w:rPr>
          <w:rFonts w:eastAsia="宋体" w:cs="Times New Roman"/>
          <w:b/>
          <w:bCs/>
          <w:sz w:val="18"/>
          <w:szCs w:val="18"/>
        </w:rPr>
        <w:t>PP</w:t>
      </w:r>
      <w:r>
        <w:rPr>
          <w:rFonts w:eastAsia="宋体" w:cs="Times New Roman"/>
          <w:b/>
          <w:bCs/>
          <w:sz w:val="18"/>
          <w:szCs w:val="18"/>
        </w:rPr>
        <w:t>具有大约</w:t>
      </w:r>
      <w:r>
        <w:rPr>
          <w:rFonts w:eastAsia="宋体" w:cs="Times New Roman"/>
          <w:b/>
          <w:bCs/>
          <w:sz w:val="18"/>
          <w:szCs w:val="18"/>
        </w:rPr>
        <w:t>10 MJ</w:t>
      </w:r>
      <w:r>
        <w:rPr>
          <w:rFonts w:eastAsia="宋体" w:cs="Times New Roman"/>
          <w:b/>
          <w:bCs/>
          <w:sz w:val="18"/>
          <w:szCs w:val="18"/>
        </w:rPr>
        <w:t>的低热值能量含量。垃圾焚烧厂的电能转换效率为</w:t>
      </w:r>
      <w:r>
        <w:rPr>
          <w:rFonts w:eastAsia="宋体" w:cs="Times New Roman"/>
          <w:b/>
          <w:bCs/>
          <w:sz w:val="18"/>
          <w:szCs w:val="18"/>
        </w:rPr>
        <w:t>10%(</w:t>
      </w:r>
      <w:r>
        <w:rPr>
          <w:rFonts w:eastAsia="宋体" w:cs="Times New Roman"/>
          <w:b/>
          <w:bCs/>
          <w:sz w:val="18"/>
          <w:szCs w:val="18"/>
        </w:rPr>
        <w:t>考虑废气净化等的内部消耗</w:t>
      </w:r>
      <w:r>
        <w:rPr>
          <w:rFonts w:eastAsia="宋体" w:cs="Times New Roman"/>
          <w:b/>
          <w:bCs/>
          <w:sz w:val="18"/>
          <w:szCs w:val="18"/>
        </w:rPr>
        <w:t>)</w:t>
      </w:r>
      <w:r>
        <w:rPr>
          <w:rFonts w:eastAsia="宋体" w:cs="Times New Roman"/>
          <w:b/>
          <w:bCs/>
          <w:sz w:val="18"/>
          <w:szCs w:val="18"/>
        </w:rPr>
        <w:t>。</w:t>
      </w:r>
      <w:r>
        <w:rPr>
          <w:rFonts w:eastAsia="宋体" w:cs="Times New Roman"/>
          <w:b/>
          <w:bCs/>
          <w:sz w:val="18"/>
          <w:szCs w:val="18"/>
        </w:rPr>
        <w:t>)1 MJ</w:t>
      </w:r>
      <w:r>
        <w:rPr>
          <w:rFonts w:eastAsia="宋体" w:cs="Times New Roman"/>
          <w:b/>
          <w:bCs/>
          <w:sz w:val="18"/>
          <w:szCs w:val="18"/>
        </w:rPr>
        <w:t>电，即</w:t>
      </w:r>
      <w:r>
        <w:rPr>
          <w:rFonts w:eastAsia="宋体" w:cs="Times New Roman"/>
          <w:b/>
          <w:bCs/>
          <w:sz w:val="18"/>
          <w:szCs w:val="18"/>
        </w:rPr>
        <w:t>1 [MJ] / 3.6 [kWh/MJ] = ca</w:t>
      </w:r>
      <w:r>
        <w:rPr>
          <w:rFonts w:eastAsia="宋体" w:cs="Times New Roman"/>
          <w:b/>
          <w:bCs/>
          <w:sz w:val="18"/>
          <w:szCs w:val="18"/>
        </w:rPr>
        <w:t>。剩余</w:t>
      </w:r>
      <w:r>
        <w:rPr>
          <w:rFonts w:eastAsia="宋体" w:cs="Times New Roman"/>
          <w:b/>
          <w:bCs/>
          <w:sz w:val="18"/>
          <w:szCs w:val="18"/>
        </w:rPr>
        <w:t>0.28</w:t>
      </w:r>
      <w:r>
        <w:rPr>
          <w:rFonts w:eastAsia="宋体" w:cs="Times New Roman"/>
          <w:b/>
          <w:bCs/>
          <w:sz w:val="18"/>
          <w:szCs w:val="18"/>
        </w:rPr>
        <w:t>千瓦时。</w:t>
      </w:r>
    </w:p>
    <w:p w14:paraId="3C5A79DC" w14:textId="77777777" w:rsidR="00D16BE9" w:rsidRDefault="00AC4FA2">
      <w:pPr>
        <w:spacing w:line="300" w:lineRule="auto"/>
        <w:ind w:firstLine="361"/>
        <w:rPr>
          <w:rFonts w:eastAsia="宋体" w:cs="Times New Roman"/>
          <w:b/>
          <w:bCs/>
          <w:sz w:val="18"/>
          <w:szCs w:val="18"/>
        </w:rPr>
      </w:pPr>
      <w:r>
        <w:rPr>
          <w:rFonts w:eastAsia="宋体" w:cs="Times New Roman"/>
          <w:b/>
          <w:bCs/>
          <w:sz w:val="18"/>
          <w:szCs w:val="18"/>
        </w:rPr>
        <w:t>241</w:t>
      </w:r>
      <w:r>
        <w:rPr>
          <w:rFonts w:eastAsia="宋体" w:cs="Times New Roman"/>
          <w:b/>
          <w:bCs/>
          <w:sz w:val="18"/>
          <w:szCs w:val="18"/>
        </w:rPr>
        <w:t>虽然</w:t>
      </w:r>
      <w:r>
        <w:rPr>
          <w:rFonts w:eastAsia="宋体" w:cs="Times New Roman"/>
          <w:b/>
          <w:bCs/>
          <w:sz w:val="18"/>
          <w:szCs w:val="18"/>
        </w:rPr>
        <w:t>100%</w:t>
      </w:r>
      <w:r>
        <w:rPr>
          <w:rFonts w:eastAsia="宋体" w:cs="Times New Roman"/>
          <w:b/>
          <w:bCs/>
          <w:sz w:val="18"/>
          <w:szCs w:val="18"/>
        </w:rPr>
        <w:t>的发电量被计入，但计入的绝对环境效益明显低于计入替换上例中</w:t>
      </w:r>
      <w:r>
        <w:rPr>
          <w:rFonts w:eastAsia="宋体" w:cs="Times New Roman"/>
          <w:b/>
          <w:bCs/>
          <w:sz w:val="18"/>
          <w:szCs w:val="18"/>
        </w:rPr>
        <w:t>0.15 kg</w:t>
      </w:r>
      <w:r>
        <w:rPr>
          <w:rFonts w:eastAsia="宋体" w:cs="Times New Roman"/>
          <w:b/>
          <w:bCs/>
          <w:sz w:val="18"/>
          <w:szCs w:val="18"/>
        </w:rPr>
        <w:t>初级</w:t>
      </w:r>
      <w:r>
        <w:rPr>
          <w:rFonts w:eastAsia="宋体" w:cs="Times New Roman"/>
          <w:b/>
          <w:bCs/>
          <w:sz w:val="18"/>
          <w:szCs w:val="18"/>
        </w:rPr>
        <w:t>PP</w:t>
      </w:r>
      <w:r>
        <w:rPr>
          <w:rFonts w:eastAsia="宋体" w:cs="Times New Roman"/>
          <w:b/>
          <w:bCs/>
          <w:sz w:val="18"/>
          <w:szCs w:val="18"/>
        </w:rPr>
        <w:t>的使用。</w:t>
      </w:r>
    </w:p>
    <w:p w14:paraId="7601B5E6" w14:textId="77777777" w:rsidR="00D16BE9" w:rsidRDefault="00AC4FA2">
      <w:pPr>
        <w:spacing w:line="300" w:lineRule="auto"/>
        <w:ind w:firstLine="361"/>
        <w:rPr>
          <w:rFonts w:eastAsia="宋体" w:cs="Times New Roman"/>
          <w:b/>
          <w:bCs/>
          <w:sz w:val="18"/>
          <w:szCs w:val="18"/>
        </w:rPr>
      </w:pPr>
      <w:r>
        <w:rPr>
          <w:rFonts w:eastAsia="宋体" w:cs="Times New Roman"/>
          <w:b/>
          <w:bCs/>
          <w:sz w:val="18"/>
          <w:szCs w:val="18"/>
        </w:rPr>
        <w:t>242</w:t>
      </w:r>
      <w:r>
        <w:rPr>
          <w:rFonts w:eastAsia="宋体" w:cs="Times New Roman"/>
          <w:b/>
          <w:bCs/>
          <w:sz w:val="18"/>
          <w:szCs w:val="18"/>
        </w:rPr>
        <w:t>如果市场</w:t>
      </w:r>
      <w:r>
        <w:rPr>
          <w:rFonts w:eastAsia="宋体" w:cs="Times New Roman"/>
          <w:b/>
          <w:bCs/>
          <w:sz w:val="18"/>
          <w:szCs w:val="18"/>
        </w:rPr>
        <w:t>“</w:t>
      </w:r>
      <w:r>
        <w:rPr>
          <w:rFonts w:eastAsia="宋体" w:cs="Times New Roman"/>
          <w:b/>
          <w:bCs/>
          <w:sz w:val="18"/>
          <w:szCs w:val="18"/>
        </w:rPr>
        <w:t>正在增长、稳定或略有下降</w:t>
      </w:r>
      <w:r>
        <w:rPr>
          <w:rFonts w:eastAsia="宋体" w:cs="Times New Roman"/>
          <w:b/>
          <w:bCs/>
          <w:sz w:val="18"/>
          <w:szCs w:val="18"/>
        </w:rPr>
        <w:t>”</w:t>
      </w:r>
      <w:r>
        <w:rPr>
          <w:rFonts w:eastAsia="宋体" w:cs="Times New Roman"/>
          <w:b/>
          <w:bCs/>
          <w:sz w:val="18"/>
          <w:szCs w:val="18"/>
        </w:rPr>
        <w:t>，则</w:t>
      </w:r>
      <w:r>
        <w:rPr>
          <w:rFonts w:eastAsia="宋体" w:cs="Times New Roman"/>
          <w:b/>
          <w:bCs/>
          <w:sz w:val="18"/>
          <w:szCs w:val="18"/>
        </w:rPr>
        <w:t>“</w:t>
      </w:r>
      <w:r>
        <w:rPr>
          <w:rFonts w:eastAsia="宋体" w:cs="Times New Roman"/>
          <w:b/>
          <w:bCs/>
          <w:sz w:val="18"/>
          <w:szCs w:val="18"/>
        </w:rPr>
        <w:t>最具</w:t>
      </w:r>
      <w:r>
        <w:rPr>
          <w:rFonts w:eastAsia="宋体" w:cs="Times New Roman"/>
          <w:b/>
          <w:bCs/>
          <w:sz w:val="18"/>
          <w:szCs w:val="18"/>
        </w:rPr>
        <w:t>”</w:t>
      </w:r>
      <w:r>
        <w:rPr>
          <w:rFonts w:eastAsia="宋体" w:cs="Times New Roman"/>
          <w:b/>
          <w:bCs/>
          <w:sz w:val="18"/>
          <w:szCs w:val="18"/>
        </w:rPr>
        <w:t>成本竞争力，如本电力市场的假设。</w:t>
      </w:r>
    </w:p>
    <w:p w14:paraId="3AAC359C" w14:textId="77777777" w:rsidR="00D16BE9" w:rsidRDefault="00D16BE9">
      <w:pPr>
        <w:spacing w:line="300" w:lineRule="auto"/>
        <w:ind w:firstLine="360"/>
        <w:rPr>
          <w:rFonts w:eastAsia="宋体" w:cs="Times New Roman"/>
          <w:sz w:val="18"/>
        </w:rPr>
        <w:sectPr w:rsidR="00D16BE9">
          <w:pgSz w:w="11910" w:h="16840"/>
          <w:pgMar w:top="1040" w:right="1160" w:bottom="1040" w:left="1120" w:header="835" w:footer="852" w:gutter="0"/>
          <w:cols w:space="720"/>
        </w:sectPr>
      </w:pPr>
    </w:p>
    <w:p w14:paraId="7B9181A7" w14:textId="77777777" w:rsidR="00D16BE9" w:rsidRDefault="00D16BE9">
      <w:pPr>
        <w:pStyle w:val="a8"/>
        <w:spacing w:line="300" w:lineRule="auto"/>
        <w:ind w:firstLineChars="200" w:firstLine="460"/>
        <w:rPr>
          <w:rFonts w:cs="Times New Roman"/>
          <w:sz w:val="23"/>
          <w:lang w:eastAsia="zh-CN"/>
        </w:rPr>
      </w:pPr>
    </w:p>
    <w:p w14:paraId="1827D7A9" w14:textId="77777777" w:rsidR="00D16BE9" w:rsidRDefault="00AC4FA2">
      <w:pPr>
        <w:pStyle w:val="a8"/>
        <w:spacing w:line="300" w:lineRule="auto"/>
        <w:ind w:firstLineChars="200" w:firstLine="420"/>
        <w:jc w:val="both"/>
        <w:rPr>
          <w:rFonts w:cs="Times New Roman"/>
          <w:lang w:eastAsia="zh-CN"/>
        </w:rPr>
      </w:pPr>
      <w:r>
        <w:rPr>
          <w:rFonts w:cs="Times New Roman"/>
          <w:lang w:eastAsia="zh-CN"/>
        </w:rPr>
        <w:t>/</w:t>
      </w:r>
      <w:r>
        <w:rPr>
          <w:rFonts w:cs="Times New Roman"/>
          <w:lang w:eastAsia="zh-CN"/>
        </w:rPr>
        <w:t>生命周期结束时的产品状况朝着全面改善的方向发展，即减少影响。下面几段从这两个角度看同一个问题</w:t>
      </w:r>
      <w:r>
        <w:rPr>
          <w:rFonts w:cs="Times New Roman"/>
          <w:lang w:eastAsia="zh-CN"/>
        </w:rPr>
        <w:t>:</w:t>
      </w:r>
    </w:p>
    <w:p w14:paraId="4B8928C3" w14:textId="77777777" w:rsidR="00D16BE9" w:rsidRDefault="00AC4FA2">
      <w:pPr>
        <w:pStyle w:val="60"/>
        <w:spacing w:line="300" w:lineRule="auto"/>
        <w:ind w:left="0" w:firstLineChars="200" w:firstLine="442"/>
        <w:rPr>
          <w:rFonts w:ascii="Times New Roman" w:eastAsia="宋体" w:hAnsi="Times New Roman" w:cs="Times New Roman"/>
          <w:lang w:eastAsia="zh-CN"/>
        </w:rPr>
      </w:pPr>
      <w:r>
        <w:rPr>
          <w:rFonts w:ascii="Times New Roman" w:eastAsia="宋体" w:hAnsi="Times New Roman" w:cs="Times New Roman"/>
          <w:lang w:eastAsia="zh-CN"/>
        </w:rPr>
        <w:t>后果建模视角</w:t>
      </w:r>
    </w:p>
    <w:p w14:paraId="67EDADC9" w14:textId="77777777" w:rsidR="00D16BE9" w:rsidRDefault="00AC4FA2">
      <w:pPr>
        <w:pStyle w:val="a8"/>
        <w:spacing w:line="300" w:lineRule="auto"/>
        <w:ind w:firstLineChars="200" w:firstLine="420"/>
        <w:jc w:val="both"/>
        <w:rPr>
          <w:rFonts w:cs="Times New Roman"/>
          <w:lang w:eastAsia="zh-CN"/>
        </w:rPr>
      </w:pPr>
      <w:r>
        <w:rPr>
          <w:rFonts w:cs="Times New Roman"/>
          <w:lang w:eastAsia="zh-CN"/>
        </w:rPr>
        <w:t>在后果建模中，考虑到</w:t>
      </w:r>
      <w:r>
        <w:rPr>
          <w:rFonts w:cs="Times New Roman"/>
          <w:lang w:eastAsia="zh-CN"/>
        </w:rPr>
        <w:t>“</w:t>
      </w:r>
      <w:r>
        <w:rPr>
          <w:rFonts w:cs="Times New Roman"/>
          <w:lang w:eastAsia="zh-CN"/>
        </w:rPr>
        <w:t>增长、稳定或轻微下滑</w:t>
      </w:r>
      <w:r>
        <w:rPr>
          <w:rFonts w:cs="Times New Roman"/>
          <w:lang w:eastAsia="zh-CN"/>
        </w:rPr>
        <w:t>”</w:t>
      </w:r>
      <w:r>
        <w:rPr>
          <w:rFonts w:cs="Times New Roman"/>
          <w:lang w:eastAsia="zh-CN"/>
        </w:rPr>
        <w:t>市场和</w:t>
      </w:r>
      <w:r>
        <w:rPr>
          <w:rFonts w:cs="Times New Roman"/>
          <w:lang w:eastAsia="zh-CN"/>
        </w:rPr>
        <w:t>“</w:t>
      </w:r>
      <w:r>
        <w:rPr>
          <w:rFonts w:cs="Times New Roman"/>
          <w:lang w:eastAsia="zh-CN"/>
        </w:rPr>
        <w:t>严重下滑</w:t>
      </w:r>
      <w:r>
        <w:rPr>
          <w:rFonts w:cs="Times New Roman"/>
          <w:lang w:eastAsia="zh-CN"/>
        </w:rPr>
        <w:t>”</w:t>
      </w:r>
      <w:r>
        <w:rPr>
          <w:rFonts w:cs="Times New Roman"/>
          <w:lang w:eastAsia="zh-CN"/>
        </w:rPr>
        <w:t>市场这两种情况，并推导出最有可能被取代的流程，将建模如下</w:t>
      </w:r>
      <w:r>
        <w:rPr>
          <w:rFonts w:cs="Times New Roman"/>
          <w:lang w:eastAsia="zh-CN"/>
        </w:rPr>
        <w:t>:</w:t>
      </w:r>
    </w:p>
    <w:p w14:paraId="2430D5E8" w14:textId="77777777" w:rsidR="00D16BE9" w:rsidRDefault="00AC4FA2">
      <w:pPr>
        <w:pStyle w:val="a8"/>
        <w:spacing w:line="300" w:lineRule="auto"/>
        <w:ind w:firstLineChars="200" w:firstLine="420"/>
        <w:jc w:val="both"/>
        <w:rPr>
          <w:rFonts w:cs="Times New Roman"/>
          <w:lang w:eastAsia="zh-CN"/>
        </w:rPr>
      </w:pPr>
      <w:r>
        <w:rPr>
          <w:rFonts w:cs="Times New Roman"/>
          <w:noProof/>
          <w:position w:val="-2"/>
        </w:rPr>
        <w:drawing>
          <wp:inline distT="0" distB="0" distL="0" distR="0" wp14:anchorId="5A3CDAD4" wp14:editId="6BA3CE4E">
            <wp:extent cx="92710" cy="123825"/>
            <wp:effectExtent l="0" t="0" r="0" b="1905"/>
            <wp:docPr id="23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image1.png"/>
                    <pic:cNvPicPr>
                      <a:picLocks noChangeAspect="1"/>
                    </pic:cNvPicPr>
                  </pic:nvPicPr>
                  <pic:blipFill>
                    <a:blip r:embed="rId112" cstate="print"/>
                    <a:stretch>
                      <a:fillRect/>
                    </a:stretch>
                  </pic:blipFill>
                  <pic:spPr>
                    <a:xfrm>
                      <a:off x="0" y="0"/>
                      <a:ext cx="92964" cy="124205"/>
                    </a:xfrm>
                    <a:prstGeom prst="rect">
                      <a:avLst/>
                    </a:prstGeom>
                  </pic:spPr>
                </pic:pic>
              </a:graphicData>
            </a:graphic>
          </wp:inline>
        </w:drawing>
      </w:r>
      <w:r>
        <w:rPr>
          <w:rFonts w:cs="Times New Roman"/>
          <w:lang w:eastAsia="zh-CN"/>
        </w:rPr>
        <w:t>作为回收剩余的次级商品的额外供应</w:t>
      </w:r>
      <w:r>
        <w:rPr>
          <w:rFonts w:cs="Times New Roman"/>
          <w:lang w:eastAsia="zh-CN"/>
        </w:rPr>
        <w:t>(</w:t>
      </w:r>
      <w:r>
        <w:rPr>
          <w:rFonts w:cs="Times New Roman"/>
          <w:lang w:eastAsia="zh-CN"/>
        </w:rPr>
        <w:t>即产生的次级商品多于产品生产中使用的次级商品</w:t>
      </w:r>
      <w:r>
        <w:rPr>
          <w:rFonts w:cs="Times New Roman"/>
          <w:lang w:eastAsia="zh-CN"/>
        </w:rPr>
        <w:t>):</w:t>
      </w:r>
    </w:p>
    <w:p w14:paraId="008AEF9D" w14:textId="77777777" w:rsidR="00D16BE9" w:rsidRDefault="00AC4FA2">
      <w:pPr>
        <w:pStyle w:val="afc"/>
        <w:numPr>
          <w:ilvl w:val="0"/>
          <w:numId w:val="139"/>
        </w:numPr>
        <w:tabs>
          <w:tab w:val="left" w:pos="1115"/>
        </w:tabs>
        <w:spacing w:line="300" w:lineRule="auto"/>
        <w:ind w:left="0" w:firstLine="420"/>
        <w:rPr>
          <w:rFonts w:cs="Times New Roman"/>
        </w:rPr>
      </w:pPr>
      <w:r>
        <w:rPr>
          <w:rFonts w:cs="Times New Roman"/>
        </w:rPr>
        <w:t>对于</w:t>
      </w:r>
      <w:r>
        <w:rPr>
          <w:rFonts w:cs="Times New Roman"/>
        </w:rPr>
        <w:t>“</w:t>
      </w:r>
      <w:r>
        <w:rPr>
          <w:rFonts w:cs="Times New Roman"/>
        </w:rPr>
        <w:t>增长、稳定或略有下降</w:t>
      </w:r>
      <w:r>
        <w:rPr>
          <w:rFonts w:cs="Times New Roman"/>
        </w:rPr>
        <w:t>”</w:t>
      </w:r>
      <w:r>
        <w:rPr>
          <w:rFonts w:cs="Times New Roman"/>
        </w:rPr>
        <w:t>的市场，额外可用的次级商品数量将取代相同材料、能源或零件的最</w:t>
      </w:r>
      <w:proofErr w:type="gramStart"/>
      <w:r>
        <w:rPr>
          <w:rFonts w:cs="Times New Roman"/>
        </w:rPr>
        <w:t>具成本</w:t>
      </w:r>
      <w:proofErr w:type="gramEnd"/>
      <w:r>
        <w:rPr>
          <w:rFonts w:cs="Times New Roman"/>
        </w:rPr>
        <w:t>竞争力的初级生产流程的组合。</w:t>
      </w:r>
    </w:p>
    <w:p w14:paraId="6D1714B4" w14:textId="77777777" w:rsidR="00D16BE9" w:rsidRDefault="00AC4FA2">
      <w:pPr>
        <w:pStyle w:val="afc"/>
        <w:numPr>
          <w:ilvl w:val="0"/>
          <w:numId w:val="139"/>
        </w:numPr>
        <w:tabs>
          <w:tab w:val="left" w:pos="1115"/>
        </w:tabs>
        <w:spacing w:line="300" w:lineRule="auto"/>
        <w:ind w:left="0" w:firstLine="420"/>
        <w:rPr>
          <w:rFonts w:cs="Times New Roman"/>
        </w:rPr>
      </w:pPr>
      <w:r>
        <w:rPr>
          <w:rFonts w:cs="Times New Roman"/>
        </w:rPr>
        <w:t>在</w:t>
      </w:r>
      <w:r>
        <w:rPr>
          <w:rFonts w:cs="Times New Roman"/>
        </w:rPr>
        <w:t>“</w:t>
      </w:r>
      <w:r>
        <w:rPr>
          <w:rFonts w:cs="Times New Roman"/>
        </w:rPr>
        <w:t>大幅下跌</w:t>
      </w:r>
      <w:r>
        <w:rPr>
          <w:rFonts w:cs="Times New Roman"/>
        </w:rPr>
        <w:t>”</w:t>
      </w:r>
      <w:r>
        <w:rPr>
          <w:rFonts w:cs="Times New Roman"/>
        </w:rPr>
        <w:t>的市场中，可以认为额外可用的次级商品根本不会被使用。然而，此处对可回收性的定义方式，即获取市场上二次商品的实际可用性和使用情况，实际上是在使用，也是要被计入的。在这种情况下，它将取代成本竞争力最低的流程</w:t>
      </w:r>
      <w:r>
        <w:rPr>
          <w:rFonts w:cs="Times New Roman"/>
        </w:rPr>
        <w:t>/</w:t>
      </w:r>
      <w:r>
        <w:rPr>
          <w:rFonts w:cs="Times New Roman"/>
        </w:rPr>
        <w:t>系统的组合。如果次级商品至少部分未被使用</w:t>
      </w:r>
      <w:r>
        <w:rPr>
          <w:rFonts w:cs="Times New Roman"/>
        </w:rPr>
        <w:t>(</w:t>
      </w:r>
      <w:r>
        <w:rPr>
          <w:rFonts w:cs="Times New Roman"/>
        </w:rPr>
        <w:t>即被存放</w:t>
      </w:r>
      <w:r>
        <w:rPr>
          <w:rFonts w:cs="Times New Roman"/>
        </w:rPr>
        <w:t>)243</w:t>
      </w:r>
      <w:r>
        <w:rPr>
          <w:rFonts w:cs="Times New Roman"/>
        </w:rPr>
        <w:t>，则任何额外的供应将直接进入废物存放，因为市场已经饱和</w:t>
      </w:r>
      <w:r>
        <w:rPr>
          <w:rFonts w:cs="Times New Roman"/>
        </w:rPr>
        <w:t>/</w:t>
      </w:r>
      <w:r>
        <w:rPr>
          <w:rFonts w:cs="Times New Roman"/>
        </w:rPr>
        <w:t>供应过剩。因此，不给予信用，但对废物沉积进行建模。</w:t>
      </w:r>
    </w:p>
    <w:p w14:paraId="29821FD9" w14:textId="77777777" w:rsidR="00D16BE9" w:rsidRDefault="00AC4FA2">
      <w:pPr>
        <w:pStyle w:val="a8"/>
        <w:spacing w:line="300" w:lineRule="auto"/>
        <w:ind w:firstLineChars="200" w:firstLine="420"/>
        <w:jc w:val="both"/>
        <w:rPr>
          <w:rFonts w:cs="Times New Roman"/>
          <w:lang w:eastAsia="zh-CN"/>
        </w:rPr>
      </w:pPr>
      <w:r>
        <w:rPr>
          <w:rFonts w:cs="Times New Roman"/>
          <w:noProof/>
          <w:position w:val="-2"/>
        </w:rPr>
        <w:drawing>
          <wp:inline distT="0" distB="0" distL="0" distR="0" wp14:anchorId="062E77A2" wp14:editId="3FB0278A">
            <wp:extent cx="92710" cy="123825"/>
            <wp:effectExtent l="0" t="0" r="0" b="1905"/>
            <wp:docPr id="24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image1.png"/>
                    <pic:cNvPicPr>
                      <a:picLocks noChangeAspect="1"/>
                    </pic:cNvPicPr>
                  </pic:nvPicPr>
                  <pic:blipFill>
                    <a:blip r:embed="rId112" cstate="print"/>
                    <a:stretch>
                      <a:fillRect/>
                    </a:stretch>
                  </pic:blipFill>
                  <pic:spPr>
                    <a:xfrm>
                      <a:off x="0" y="0"/>
                      <a:ext cx="92964" cy="124205"/>
                    </a:xfrm>
                    <a:prstGeom prst="rect">
                      <a:avLst/>
                    </a:prstGeom>
                  </pic:spPr>
                </pic:pic>
              </a:graphicData>
            </a:graphic>
          </wp:inline>
        </w:drawing>
      </w:r>
      <w:r>
        <w:rPr>
          <w:rFonts w:cs="Times New Roman"/>
          <w:lang w:eastAsia="zh-CN"/>
        </w:rPr>
        <w:t>对次级商品的额外需求</w:t>
      </w:r>
      <w:r>
        <w:rPr>
          <w:rFonts w:cs="Times New Roman"/>
          <w:lang w:eastAsia="zh-CN"/>
        </w:rPr>
        <w:t>:</w:t>
      </w:r>
      <w:r>
        <w:rPr>
          <w:rFonts w:cs="Times New Roman"/>
          <w:lang w:eastAsia="zh-CN"/>
        </w:rPr>
        <w:t>如果通过回收产生的次级商品的数量少于产品生产中使用的数量，就会出现对次级商品的额外需求</w:t>
      </w:r>
      <w:r>
        <w:rPr>
          <w:rFonts w:cs="Times New Roman"/>
          <w:lang w:eastAsia="zh-CN"/>
        </w:rPr>
        <w:t>:</w:t>
      </w:r>
    </w:p>
    <w:p w14:paraId="000CA0C7" w14:textId="77777777" w:rsidR="00D16BE9" w:rsidRDefault="00AC4FA2">
      <w:pPr>
        <w:pStyle w:val="afc"/>
        <w:numPr>
          <w:ilvl w:val="0"/>
          <w:numId w:val="139"/>
        </w:numPr>
        <w:tabs>
          <w:tab w:val="left" w:pos="1115"/>
        </w:tabs>
        <w:spacing w:line="300" w:lineRule="auto"/>
        <w:ind w:left="0" w:firstLine="420"/>
        <w:rPr>
          <w:rFonts w:cs="Times New Roman"/>
        </w:rPr>
      </w:pPr>
      <w:r>
        <w:rPr>
          <w:rFonts w:cs="Times New Roman"/>
        </w:rPr>
        <w:t>在</w:t>
      </w:r>
      <w:r>
        <w:rPr>
          <w:rFonts w:cs="Times New Roman"/>
        </w:rPr>
        <w:t>“</w:t>
      </w:r>
      <w:r>
        <w:rPr>
          <w:rFonts w:cs="Times New Roman"/>
        </w:rPr>
        <w:t>增长、稳定或略有下降</w:t>
      </w:r>
      <w:r>
        <w:rPr>
          <w:rFonts w:cs="Times New Roman"/>
        </w:rPr>
        <w:t>”</w:t>
      </w:r>
      <w:r>
        <w:rPr>
          <w:rFonts w:cs="Times New Roman"/>
        </w:rPr>
        <w:t>的市场中，最</w:t>
      </w:r>
      <w:proofErr w:type="gramStart"/>
      <w:r>
        <w:rPr>
          <w:rFonts w:cs="Times New Roman"/>
        </w:rPr>
        <w:t>具成本</w:t>
      </w:r>
      <w:proofErr w:type="gramEnd"/>
      <w:r>
        <w:rPr>
          <w:rFonts w:cs="Times New Roman"/>
        </w:rPr>
        <w:t>竞争力的工艺</w:t>
      </w:r>
      <w:r>
        <w:rPr>
          <w:rFonts w:cs="Times New Roman"/>
        </w:rPr>
        <w:t>/</w:t>
      </w:r>
      <w:r>
        <w:rPr>
          <w:rFonts w:cs="Times New Roman"/>
        </w:rPr>
        <w:t>系统将再次受到影响，在这种情况下，不足量的生产被建模为额外的主要生产库存。如果该额外需求与至少部分未使用的</w:t>
      </w:r>
      <w:r>
        <w:rPr>
          <w:rFonts w:cs="Times New Roman"/>
        </w:rPr>
        <w:t>(</w:t>
      </w:r>
      <w:r>
        <w:rPr>
          <w:rFonts w:cs="Times New Roman"/>
        </w:rPr>
        <w:t>即，存放的</w:t>
      </w:r>
      <w:r>
        <w:rPr>
          <w:rFonts w:cs="Times New Roman"/>
        </w:rPr>
        <w:t>)</w:t>
      </w:r>
      <w:r>
        <w:rPr>
          <w:rFonts w:cs="Times New Roman"/>
        </w:rPr>
        <w:t>二手商品相关，则对未使用的二手商品的避免的废物处理进行积分。</w:t>
      </w:r>
    </w:p>
    <w:p w14:paraId="7F8096B4" w14:textId="77777777" w:rsidR="00D16BE9" w:rsidRDefault="00AC4FA2">
      <w:pPr>
        <w:pStyle w:val="afc"/>
        <w:numPr>
          <w:ilvl w:val="0"/>
          <w:numId w:val="139"/>
        </w:numPr>
        <w:tabs>
          <w:tab w:val="left" w:pos="1115"/>
        </w:tabs>
        <w:spacing w:line="300" w:lineRule="auto"/>
        <w:ind w:left="0" w:firstLine="420"/>
        <w:rPr>
          <w:rFonts w:cs="Times New Roman"/>
        </w:rPr>
      </w:pPr>
      <w:r>
        <w:rPr>
          <w:rFonts w:cs="Times New Roman"/>
        </w:rPr>
        <w:t>最后，在</w:t>
      </w:r>
      <w:r>
        <w:rPr>
          <w:rFonts w:cs="Times New Roman"/>
        </w:rPr>
        <w:t>“</w:t>
      </w:r>
      <w:r>
        <w:rPr>
          <w:rFonts w:cs="Times New Roman"/>
        </w:rPr>
        <w:t>严重衰退</w:t>
      </w:r>
      <w:r>
        <w:rPr>
          <w:rFonts w:cs="Times New Roman"/>
        </w:rPr>
        <w:t>”</w:t>
      </w:r>
      <w:r>
        <w:rPr>
          <w:rFonts w:cs="Times New Roman"/>
        </w:rPr>
        <w:t>的市场中，额外需求的次级商品将再次取代成本竞争力最低的流程</w:t>
      </w:r>
      <w:r>
        <w:rPr>
          <w:rFonts w:cs="Times New Roman"/>
        </w:rPr>
        <w:t>/</w:t>
      </w:r>
      <w:r>
        <w:rPr>
          <w:rFonts w:cs="Times New Roman"/>
        </w:rPr>
        <w:t>系统的组合。如果次级商品至少部分未被使用</w:t>
      </w:r>
      <w:r>
        <w:rPr>
          <w:rFonts w:cs="Times New Roman"/>
        </w:rPr>
        <w:t>(</w:t>
      </w:r>
      <w:r>
        <w:rPr>
          <w:rFonts w:cs="Times New Roman"/>
        </w:rPr>
        <w:t>即被存放</w:t>
      </w:r>
      <w:r>
        <w:rPr>
          <w:rFonts w:cs="Times New Roman"/>
        </w:rPr>
        <w:t>)</w:t>
      </w:r>
      <w:r>
        <w:rPr>
          <w:rFonts w:cs="Times New Roman"/>
        </w:rPr>
        <w:t>，任何额外的需求都将避免由其他废物或报废产品产生的相同次级商品的废物存放。因此，对避免废物沉积给予信用。</w:t>
      </w:r>
    </w:p>
    <w:p w14:paraId="0322823D" w14:textId="77777777" w:rsidR="00D16BE9" w:rsidRDefault="00AC4FA2">
      <w:pPr>
        <w:pStyle w:val="a8"/>
        <w:spacing w:line="300" w:lineRule="auto"/>
        <w:ind w:firstLineChars="200" w:firstLine="420"/>
        <w:jc w:val="both"/>
        <w:rPr>
          <w:rFonts w:cs="Times New Roman"/>
          <w:lang w:eastAsia="zh-CN"/>
        </w:rPr>
      </w:pPr>
      <w:r>
        <w:rPr>
          <w:rFonts w:cs="Times New Roman"/>
          <w:lang w:eastAsia="zh-CN"/>
        </w:rPr>
        <w:t>主要货物的具体替代数量或次要货物相对于替代货物的相对市场价值被用来反映次要货物技术性能的降低。如果缺少这些信息，就要进行市值修正。</w:t>
      </w:r>
    </w:p>
    <w:p w14:paraId="5DEB0F3D" w14:textId="77777777" w:rsidR="00D16BE9" w:rsidRDefault="00D16BE9">
      <w:pPr>
        <w:pStyle w:val="a8"/>
        <w:spacing w:line="300" w:lineRule="auto"/>
        <w:ind w:firstLineChars="200" w:firstLine="400"/>
        <w:rPr>
          <w:rFonts w:cs="Times New Roman"/>
          <w:sz w:val="20"/>
          <w:lang w:eastAsia="zh-CN"/>
        </w:rPr>
      </w:pPr>
    </w:p>
    <w:p w14:paraId="1DB47008" w14:textId="77777777" w:rsidR="00D16BE9" w:rsidRDefault="00D16BE9">
      <w:pPr>
        <w:pStyle w:val="a8"/>
        <w:spacing w:line="300" w:lineRule="auto"/>
        <w:ind w:firstLineChars="200" w:firstLine="400"/>
        <w:rPr>
          <w:rFonts w:cs="Times New Roman"/>
          <w:sz w:val="20"/>
          <w:lang w:eastAsia="zh-CN"/>
        </w:rPr>
      </w:pPr>
    </w:p>
    <w:p w14:paraId="2E3A975C" w14:textId="77777777" w:rsidR="00D16BE9" w:rsidRDefault="00D16BE9">
      <w:pPr>
        <w:pStyle w:val="a8"/>
        <w:spacing w:line="300" w:lineRule="auto"/>
        <w:ind w:firstLineChars="200" w:firstLine="400"/>
        <w:rPr>
          <w:rFonts w:cs="Times New Roman"/>
          <w:sz w:val="20"/>
          <w:lang w:eastAsia="zh-CN"/>
        </w:rPr>
      </w:pPr>
    </w:p>
    <w:p w14:paraId="18CD5D98" w14:textId="77777777" w:rsidR="00D16BE9" w:rsidRDefault="00D16BE9">
      <w:pPr>
        <w:pStyle w:val="a8"/>
        <w:spacing w:line="300" w:lineRule="auto"/>
        <w:ind w:firstLineChars="200" w:firstLine="400"/>
        <w:rPr>
          <w:rFonts w:cs="Times New Roman"/>
          <w:sz w:val="20"/>
          <w:lang w:eastAsia="zh-CN"/>
        </w:rPr>
      </w:pPr>
    </w:p>
    <w:p w14:paraId="198C5A67" w14:textId="77777777" w:rsidR="00D16BE9" w:rsidRDefault="00D16BE9">
      <w:pPr>
        <w:pStyle w:val="a8"/>
        <w:spacing w:line="300" w:lineRule="auto"/>
        <w:ind w:firstLineChars="200" w:firstLine="400"/>
        <w:rPr>
          <w:rFonts w:cs="Times New Roman"/>
          <w:sz w:val="20"/>
          <w:lang w:eastAsia="zh-CN"/>
        </w:rPr>
      </w:pPr>
    </w:p>
    <w:p w14:paraId="3874CE27" w14:textId="77777777" w:rsidR="00D16BE9" w:rsidRDefault="00AC4FA2">
      <w:pPr>
        <w:pStyle w:val="a8"/>
        <w:spacing w:line="300" w:lineRule="auto"/>
        <w:ind w:firstLineChars="200" w:firstLine="420"/>
        <w:rPr>
          <w:rFonts w:cs="Times New Roman"/>
          <w:sz w:val="20"/>
          <w:lang w:eastAsia="zh-CN"/>
        </w:rPr>
      </w:pPr>
      <w:r>
        <w:rPr>
          <w:rFonts w:cs="Times New Roman"/>
          <w:noProof/>
        </w:rPr>
        <mc:AlternateContent>
          <mc:Choice Requires="wps">
            <w:drawing>
              <wp:anchor distT="0" distB="0" distL="0" distR="0" simplePos="0" relativeHeight="251653632" behindDoc="1" locked="0" layoutInCell="1" allowOverlap="1" wp14:anchorId="63E9C0FB" wp14:editId="199D53F3">
                <wp:simplePos x="0" y="0"/>
                <wp:positionH relativeFrom="page">
                  <wp:posOffset>900430</wp:posOffset>
                </wp:positionH>
                <wp:positionV relativeFrom="paragraph">
                  <wp:posOffset>161925</wp:posOffset>
                </wp:positionV>
                <wp:extent cx="1828800" cy="6985"/>
                <wp:effectExtent l="0" t="0" r="0" b="0"/>
                <wp:wrapTopAndBottom/>
                <wp:docPr id="298" name="docshape4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28800" cy="6985"/>
                        </a:xfrm>
                        <a:prstGeom prst="rect">
                          <a:avLst/>
                        </a:prstGeom>
                        <a:solidFill>
                          <a:srgbClr val="000000"/>
                        </a:solidFill>
                        <a:ln>
                          <a:noFill/>
                        </a:ln>
                      </wps:spPr>
                      <wps:bodyPr rot="0" vert="horz" wrap="square" lIns="91440" tIns="45720" rIns="91440" bIns="45720" anchor="t" anchorCtr="0" upright="1">
                        <a:noAutofit/>
                      </wps:bodyPr>
                    </wps:wsp>
                  </a:graphicData>
                </a:graphic>
              </wp:anchor>
            </w:drawing>
          </mc:Choice>
          <mc:Fallback xmlns:wpsCustomData="http://www.wps.cn/officeDocument/2013/wpsCustomData">
            <w:pict>
              <v:rect id="docshape467" o:spid="_x0000_s1026" o:spt="1" style="position:absolute;left:0pt;margin-left:70.9pt;margin-top:12.75pt;height:0.55pt;width:144pt;mso-position-horizontal-relative:page;mso-wrap-distance-bottom:0pt;mso-wrap-distance-top:0pt;z-index:-251589632;mso-width-relative:page;mso-height-relative:page;" fillcolor="#000000" filled="t" stroked="f" coordsize="21600,21600" o:gfxdata="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">
                <v:fill on="t" focussize="0,0"/>
                <v:stroke on="f"/>
                <v:imagedata o:title=""/>
                <o:lock v:ext="edit" aspectratio="f"/>
                <w10:wrap type="topAndBottom"/>
              </v:rect>
            </w:pict>
          </mc:Fallback>
        </mc:AlternateContent>
      </w:r>
    </w:p>
    <w:p w14:paraId="74157280" w14:textId="77777777" w:rsidR="00D16BE9" w:rsidRDefault="00D16BE9">
      <w:pPr>
        <w:pStyle w:val="a8"/>
        <w:spacing w:line="300" w:lineRule="auto"/>
        <w:ind w:firstLineChars="200" w:firstLine="180"/>
        <w:rPr>
          <w:rFonts w:cs="Times New Roman"/>
          <w:sz w:val="9"/>
          <w:lang w:eastAsia="zh-CN"/>
        </w:rPr>
      </w:pPr>
    </w:p>
    <w:p w14:paraId="75D68B83" w14:textId="77777777" w:rsidR="00D16BE9" w:rsidRDefault="00AC4FA2">
      <w:pPr>
        <w:spacing w:line="300" w:lineRule="auto"/>
        <w:ind w:firstLine="361"/>
        <w:rPr>
          <w:rFonts w:eastAsia="宋体" w:cs="Times New Roman"/>
          <w:b/>
          <w:bCs/>
          <w:sz w:val="18"/>
          <w:szCs w:val="18"/>
        </w:rPr>
      </w:pPr>
      <w:r>
        <w:rPr>
          <w:rFonts w:eastAsia="宋体" w:cs="Times New Roman"/>
          <w:b/>
          <w:bCs/>
          <w:sz w:val="18"/>
          <w:szCs w:val="18"/>
        </w:rPr>
        <w:t>243</w:t>
      </w:r>
      <w:r>
        <w:rPr>
          <w:rFonts w:eastAsia="宋体" w:cs="Times New Roman"/>
          <w:b/>
          <w:bCs/>
          <w:sz w:val="18"/>
          <w:szCs w:val="18"/>
        </w:rPr>
        <w:t>这表现为市场价值低于零，但在某些应用中仍有使用。请注意，该值低于零，而不是</w:t>
      </w:r>
      <w:r>
        <w:rPr>
          <w:rFonts w:eastAsia="宋体" w:cs="Times New Roman"/>
          <w:b/>
          <w:bCs/>
          <w:sz w:val="18"/>
          <w:szCs w:val="18"/>
        </w:rPr>
        <w:t>“</w:t>
      </w:r>
      <w:r>
        <w:rPr>
          <w:rFonts w:eastAsia="宋体" w:cs="Times New Roman"/>
          <w:b/>
          <w:bCs/>
          <w:sz w:val="18"/>
          <w:szCs w:val="18"/>
        </w:rPr>
        <w:t>零或以下</w:t>
      </w:r>
      <w:r>
        <w:rPr>
          <w:rFonts w:eastAsia="宋体" w:cs="Times New Roman"/>
          <w:b/>
          <w:bCs/>
          <w:sz w:val="18"/>
          <w:szCs w:val="18"/>
        </w:rPr>
        <w:t>”</w:t>
      </w:r>
      <w:r>
        <w:rPr>
          <w:rFonts w:eastAsia="宋体" w:cs="Times New Roman"/>
          <w:b/>
          <w:bCs/>
          <w:sz w:val="18"/>
          <w:szCs w:val="18"/>
        </w:rPr>
        <w:t>，因为废物存放是有成本的</w:t>
      </w:r>
      <w:r>
        <w:rPr>
          <w:rFonts w:eastAsia="宋体" w:cs="Times New Roman"/>
          <w:b/>
          <w:bCs/>
          <w:sz w:val="18"/>
          <w:szCs w:val="18"/>
        </w:rPr>
        <w:t>(</w:t>
      </w:r>
      <w:r>
        <w:rPr>
          <w:rFonts w:eastAsia="宋体" w:cs="Times New Roman"/>
          <w:b/>
          <w:bCs/>
          <w:sz w:val="18"/>
          <w:szCs w:val="18"/>
        </w:rPr>
        <w:t>即要支付入门费</w:t>
      </w:r>
      <w:r>
        <w:rPr>
          <w:rFonts w:eastAsia="宋体" w:cs="Times New Roman"/>
          <w:b/>
          <w:bCs/>
          <w:sz w:val="18"/>
          <w:szCs w:val="18"/>
        </w:rPr>
        <w:t>)</w:t>
      </w:r>
      <w:r>
        <w:rPr>
          <w:rFonts w:eastAsia="宋体" w:cs="Times New Roman"/>
          <w:b/>
          <w:bCs/>
          <w:sz w:val="18"/>
          <w:szCs w:val="18"/>
        </w:rPr>
        <w:t>。这意味着，仅从市场价格并不能自动清楚次级商品是否至少部分存放。如果负的市场价值等于垃圾费，情况正是如此。这些费用在全球各国之间差别很大，而且对于要存放的废物类型也有很大差别；价格大致在每公斤</w:t>
      </w:r>
      <w:r>
        <w:rPr>
          <w:rFonts w:eastAsia="宋体" w:cs="Times New Roman"/>
          <w:b/>
          <w:bCs/>
          <w:sz w:val="18"/>
          <w:szCs w:val="18"/>
        </w:rPr>
        <w:t>-0.005</w:t>
      </w:r>
      <w:r>
        <w:rPr>
          <w:rFonts w:eastAsia="宋体" w:cs="Times New Roman"/>
          <w:b/>
          <w:bCs/>
          <w:sz w:val="18"/>
          <w:szCs w:val="18"/>
        </w:rPr>
        <w:t>美元和</w:t>
      </w:r>
      <w:r>
        <w:rPr>
          <w:rFonts w:eastAsia="宋体" w:cs="Times New Roman"/>
          <w:b/>
          <w:bCs/>
          <w:sz w:val="18"/>
          <w:szCs w:val="18"/>
        </w:rPr>
        <w:t>-0.5</w:t>
      </w:r>
      <w:r>
        <w:rPr>
          <w:rFonts w:eastAsia="宋体" w:cs="Times New Roman"/>
          <w:b/>
          <w:bCs/>
          <w:sz w:val="18"/>
          <w:szCs w:val="18"/>
        </w:rPr>
        <w:t>美元之间。</w:t>
      </w:r>
    </w:p>
    <w:p w14:paraId="42B319E6" w14:textId="77777777" w:rsidR="00D16BE9" w:rsidRDefault="00D16BE9">
      <w:pPr>
        <w:spacing w:line="300" w:lineRule="auto"/>
        <w:ind w:firstLine="360"/>
        <w:rPr>
          <w:rFonts w:eastAsia="宋体" w:cs="Times New Roman"/>
          <w:sz w:val="18"/>
        </w:rPr>
        <w:sectPr w:rsidR="00D16BE9">
          <w:pgSz w:w="11910" w:h="16840"/>
          <w:pgMar w:top="1040" w:right="1160" w:bottom="1040" w:left="1120" w:header="835" w:footer="852" w:gutter="0"/>
          <w:cols w:space="720"/>
        </w:sectPr>
      </w:pPr>
    </w:p>
    <w:p w14:paraId="6BF56963" w14:textId="77777777" w:rsidR="00D16BE9" w:rsidRDefault="00D16BE9">
      <w:pPr>
        <w:pStyle w:val="a8"/>
        <w:spacing w:line="300" w:lineRule="auto"/>
        <w:ind w:firstLineChars="200" w:firstLine="480"/>
        <w:rPr>
          <w:rFonts w:cs="Times New Roman"/>
          <w:sz w:val="24"/>
          <w:lang w:eastAsia="zh-CN"/>
        </w:rPr>
      </w:pPr>
    </w:p>
    <w:p w14:paraId="40D8FD31" w14:textId="77777777" w:rsidR="00D16BE9" w:rsidRDefault="00AC4FA2">
      <w:pPr>
        <w:pStyle w:val="60"/>
        <w:spacing w:line="300" w:lineRule="auto"/>
        <w:ind w:left="0" w:firstLineChars="200" w:firstLine="442"/>
        <w:rPr>
          <w:rFonts w:ascii="Times New Roman" w:eastAsia="宋体" w:hAnsi="Times New Roman" w:cs="Times New Roman"/>
          <w:lang w:eastAsia="zh-CN"/>
        </w:rPr>
      </w:pPr>
      <w:r>
        <w:rPr>
          <w:rFonts w:ascii="Times New Roman" w:eastAsia="宋体" w:hAnsi="Times New Roman" w:cs="Times New Roman"/>
          <w:lang w:eastAsia="zh-CN"/>
        </w:rPr>
        <w:t>为提高可回收性和增加二次产品的使用创造激励的前景</w:t>
      </w:r>
    </w:p>
    <w:p w14:paraId="5F760EF3" w14:textId="77777777" w:rsidR="00D16BE9" w:rsidRDefault="00AC4FA2">
      <w:pPr>
        <w:pStyle w:val="a8"/>
        <w:spacing w:line="300" w:lineRule="auto"/>
        <w:ind w:firstLineChars="200" w:firstLine="420"/>
        <w:jc w:val="both"/>
        <w:rPr>
          <w:rFonts w:cs="Times New Roman"/>
          <w:lang w:eastAsia="zh-CN"/>
        </w:rPr>
      </w:pPr>
      <w:r>
        <w:rPr>
          <w:rFonts w:cs="Times New Roman"/>
          <w:lang w:eastAsia="zh-CN"/>
        </w:rPr>
        <w:t>在不断增长的市场中，或者由于其他原因</w:t>
      </w:r>
      <w:r>
        <w:rPr>
          <w:rFonts w:cs="Times New Roman"/>
          <w:lang w:eastAsia="zh-CN"/>
        </w:rPr>
        <w:t>(</w:t>
      </w:r>
      <w:r>
        <w:rPr>
          <w:rFonts w:cs="Times New Roman"/>
          <w:lang w:eastAsia="zh-CN"/>
        </w:rPr>
        <w:t>例如</w:t>
      </w:r>
      <w:r>
        <w:rPr>
          <w:rFonts w:cs="Times New Roman"/>
          <w:lang w:eastAsia="zh-CN"/>
        </w:rPr>
        <w:t>“</w:t>
      </w:r>
      <w:r>
        <w:rPr>
          <w:rFonts w:cs="Times New Roman"/>
          <w:lang w:eastAsia="zh-CN"/>
        </w:rPr>
        <w:t>绿色形象</w:t>
      </w:r>
      <w:r>
        <w:rPr>
          <w:rFonts w:cs="Times New Roman"/>
          <w:lang w:eastAsia="zh-CN"/>
        </w:rPr>
        <w:t>”)</w:t>
      </w:r>
      <w:r>
        <w:rPr>
          <w:rFonts w:cs="Times New Roman"/>
          <w:lang w:eastAsia="zh-CN"/>
        </w:rPr>
        <w:t>，对二次产品的需求高于通过回收</w:t>
      </w:r>
      <w:r>
        <w:rPr>
          <w:rFonts w:cs="Times New Roman"/>
          <w:lang w:eastAsia="zh-CN"/>
        </w:rPr>
        <w:t>/</w:t>
      </w:r>
      <w:r>
        <w:rPr>
          <w:rFonts w:cs="Times New Roman"/>
          <w:lang w:eastAsia="zh-CN"/>
        </w:rPr>
        <w:t>再利用</w:t>
      </w:r>
      <w:r>
        <w:rPr>
          <w:rFonts w:cs="Times New Roman"/>
          <w:lang w:eastAsia="zh-CN"/>
        </w:rPr>
        <w:t>/</w:t>
      </w:r>
      <w:r>
        <w:rPr>
          <w:rFonts w:cs="Times New Roman"/>
          <w:lang w:eastAsia="zh-CN"/>
        </w:rPr>
        <w:t>回收可获得的数量</w:t>
      </w:r>
      <w:r>
        <w:rPr>
          <w:rFonts w:cs="Times New Roman"/>
          <w:lang w:eastAsia="zh-CN"/>
        </w:rPr>
        <w:t>(</w:t>
      </w:r>
      <w:r>
        <w:rPr>
          <w:rFonts w:cs="Times New Roman"/>
          <w:lang w:eastAsia="zh-CN"/>
        </w:rPr>
        <w:t>例如，在大多数但不是所有当前的材料市场中</w:t>
      </w:r>
      <w:r>
        <w:rPr>
          <w:rFonts w:cs="Times New Roman"/>
          <w:lang w:eastAsia="zh-CN"/>
        </w:rPr>
        <w:t>)</w:t>
      </w:r>
      <w:r>
        <w:rPr>
          <w:rFonts w:cs="Times New Roman"/>
          <w:lang w:eastAsia="zh-CN"/>
        </w:rPr>
        <w:t>，主要的必要性显然是提高回收利用率</w:t>
      </w:r>
      <w:r>
        <w:rPr>
          <w:rFonts w:cs="Times New Roman"/>
          <w:lang w:eastAsia="zh-CN"/>
        </w:rPr>
        <w:t>(</w:t>
      </w:r>
      <w:r>
        <w:rPr>
          <w:rFonts w:cs="Times New Roman"/>
          <w:lang w:eastAsia="zh-CN"/>
        </w:rPr>
        <w:t>即可回收性</w:t>
      </w:r>
      <w:r>
        <w:rPr>
          <w:rFonts w:cs="Times New Roman"/>
          <w:lang w:eastAsia="zh-CN"/>
        </w:rPr>
        <w:t>)</w:t>
      </w:r>
      <w:r>
        <w:rPr>
          <w:rFonts w:cs="Times New Roman"/>
          <w:lang w:eastAsia="zh-CN"/>
        </w:rPr>
        <w:t>，而不是对回收材料的需求</w:t>
      </w:r>
      <w:r>
        <w:rPr>
          <w:rFonts w:cs="Times New Roman"/>
          <w:lang w:eastAsia="zh-CN"/>
        </w:rPr>
        <w:t>(</w:t>
      </w:r>
      <w:r>
        <w:rPr>
          <w:rFonts w:cs="Times New Roman"/>
          <w:lang w:eastAsia="zh-CN"/>
        </w:rPr>
        <w:t>即回收成分</w:t>
      </w:r>
      <w:r>
        <w:rPr>
          <w:rFonts w:cs="Times New Roman"/>
          <w:lang w:eastAsia="zh-CN"/>
        </w:rPr>
        <w:t>)</w:t>
      </w:r>
      <w:r>
        <w:rPr>
          <w:rFonts w:cs="Times New Roman"/>
          <w:lang w:eastAsia="zh-CN"/>
        </w:rPr>
        <w:t>。</w:t>
      </w:r>
    </w:p>
    <w:p w14:paraId="4F286B6D" w14:textId="77777777" w:rsidR="00D16BE9" w:rsidRDefault="00AC4FA2">
      <w:pPr>
        <w:pStyle w:val="a8"/>
        <w:spacing w:line="300" w:lineRule="auto"/>
        <w:ind w:firstLineChars="200" w:firstLine="420"/>
        <w:jc w:val="both"/>
        <w:rPr>
          <w:rFonts w:cs="Times New Roman"/>
          <w:lang w:eastAsia="zh-CN"/>
        </w:rPr>
      </w:pPr>
      <w:r>
        <w:rPr>
          <w:rFonts w:cs="Times New Roman"/>
          <w:lang w:eastAsia="zh-CN"/>
        </w:rPr>
        <w:t>与相同初级商品的价格相比，次级商品的相对较高的市场价格意味着至少以下之一</w:t>
      </w:r>
      <w:r>
        <w:rPr>
          <w:rFonts w:cs="Times New Roman"/>
          <w:lang w:eastAsia="zh-CN"/>
        </w:rPr>
        <w:t>:</w:t>
      </w:r>
    </w:p>
    <w:p w14:paraId="5CAE04B2" w14:textId="77777777" w:rsidR="00D16BE9" w:rsidRDefault="00AC4FA2">
      <w:pPr>
        <w:pStyle w:val="afc"/>
        <w:numPr>
          <w:ilvl w:val="0"/>
          <w:numId w:val="139"/>
        </w:numPr>
        <w:tabs>
          <w:tab w:val="left" w:pos="1115"/>
        </w:tabs>
        <w:spacing w:line="300" w:lineRule="auto"/>
        <w:ind w:left="0" w:firstLine="420"/>
        <w:rPr>
          <w:rFonts w:cs="Times New Roman"/>
        </w:rPr>
      </w:pPr>
      <w:r>
        <w:rPr>
          <w:rFonts w:cs="Times New Roman"/>
        </w:rPr>
        <w:t>市场在增长，回收材料质量足够</w:t>
      </w:r>
      <w:r>
        <w:rPr>
          <w:rFonts w:cs="Times New Roman"/>
        </w:rPr>
        <w:t>/</w:t>
      </w:r>
      <w:r>
        <w:rPr>
          <w:rFonts w:cs="Times New Roman"/>
        </w:rPr>
        <w:t>高和</w:t>
      </w:r>
      <w:r>
        <w:rPr>
          <w:rFonts w:cs="Times New Roman"/>
        </w:rPr>
        <w:t>/</w:t>
      </w:r>
      <w:r>
        <w:rPr>
          <w:rFonts w:cs="Times New Roman"/>
        </w:rPr>
        <w:t>或</w:t>
      </w:r>
    </w:p>
    <w:p w14:paraId="1AF7012D" w14:textId="77777777" w:rsidR="00D16BE9" w:rsidRDefault="00AC4FA2">
      <w:pPr>
        <w:pStyle w:val="afc"/>
        <w:numPr>
          <w:ilvl w:val="0"/>
          <w:numId w:val="139"/>
        </w:numPr>
        <w:tabs>
          <w:tab w:val="left" w:pos="1115"/>
        </w:tabs>
        <w:spacing w:line="300" w:lineRule="auto"/>
        <w:ind w:left="0" w:firstLine="420"/>
        <w:rPr>
          <w:rFonts w:cs="Times New Roman"/>
        </w:rPr>
      </w:pPr>
      <w:r>
        <w:rPr>
          <w:rFonts w:cs="Times New Roman"/>
        </w:rPr>
        <w:t>由于其他原因</w:t>
      </w:r>
      <w:r>
        <w:rPr>
          <w:rFonts w:cs="Times New Roman"/>
        </w:rPr>
        <w:t>(</w:t>
      </w:r>
      <w:r>
        <w:rPr>
          <w:rFonts w:cs="Times New Roman"/>
        </w:rPr>
        <w:t>例如积极的</w:t>
      </w:r>
      <w:r>
        <w:rPr>
          <w:rFonts w:cs="Times New Roman"/>
        </w:rPr>
        <w:t>“</w:t>
      </w:r>
      <w:r>
        <w:rPr>
          <w:rFonts w:cs="Times New Roman"/>
        </w:rPr>
        <w:t>绿色</w:t>
      </w:r>
      <w:r>
        <w:rPr>
          <w:rFonts w:cs="Times New Roman"/>
        </w:rPr>
        <w:t>”</w:t>
      </w:r>
      <w:r>
        <w:rPr>
          <w:rFonts w:cs="Times New Roman"/>
        </w:rPr>
        <w:t>认知</w:t>
      </w:r>
      <w:r>
        <w:rPr>
          <w:rFonts w:cs="Times New Roman"/>
        </w:rPr>
        <w:t>)</w:t>
      </w:r>
      <w:r>
        <w:rPr>
          <w:rFonts w:cs="Times New Roman"/>
        </w:rPr>
        <w:t>存在对次级商品的需求</w:t>
      </w:r>
    </w:p>
    <w:p w14:paraId="10F4CD07" w14:textId="77777777" w:rsidR="00D16BE9" w:rsidRDefault="00AC4FA2">
      <w:pPr>
        <w:pStyle w:val="a8"/>
        <w:spacing w:line="300" w:lineRule="auto"/>
        <w:ind w:firstLineChars="200" w:firstLine="420"/>
        <w:jc w:val="both"/>
        <w:rPr>
          <w:rFonts w:cs="Times New Roman"/>
          <w:lang w:eastAsia="zh-CN"/>
        </w:rPr>
      </w:pPr>
      <w:r>
        <w:rPr>
          <w:rFonts w:cs="Times New Roman"/>
          <w:lang w:eastAsia="zh-CN"/>
        </w:rPr>
        <w:t>因此，主要需要提高再利用</w:t>
      </w:r>
      <w:r>
        <w:rPr>
          <w:rFonts w:cs="Times New Roman"/>
          <w:lang w:eastAsia="zh-CN"/>
        </w:rPr>
        <w:t>/</w:t>
      </w:r>
      <w:r>
        <w:rPr>
          <w:rFonts w:cs="Times New Roman"/>
          <w:lang w:eastAsia="zh-CN"/>
        </w:rPr>
        <w:t>再循环</w:t>
      </w:r>
      <w:r>
        <w:rPr>
          <w:rFonts w:cs="Times New Roman"/>
          <w:lang w:eastAsia="zh-CN"/>
        </w:rPr>
        <w:t>/</w:t>
      </w:r>
      <w:r>
        <w:rPr>
          <w:rFonts w:cs="Times New Roman"/>
          <w:lang w:eastAsia="zh-CN"/>
        </w:rPr>
        <w:t>回收的量化程度，即再循环能力。这就是</w:t>
      </w:r>
      <w:r>
        <w:rPr>
          <w:rFonts w:cs="Times New Roman"/>
          <w:lang w:eastAsia="zh-CN"/>
        </w:rPr>
        <w:t>“</w:t>
      </w:r>
      <w:r>
        <w:rPr>
          <w:rFonts w:cs="Times New Roman"/>
          <w:lang w:eastAsia="zh-CN"/>
        </w:rPr>
        <w:t>可回收性替代</w:t>
      </w:r>
      <w:r>
        <w:rPr>
          <w:rFonts w:cs="Times New Roman"/>
          <w:lang w:eastAsia="zh-CN"/>
        </w:rPr>
        <w:t>”</w:t>
      </w:r>
      <w:r>
        <w:rPr>
          <w:rFonts w:cs="Times New Roman"/>
          <w:lang w:eastAsia="zh-CN"/>
        </w:rPr>
        <w:t>方法的作用。</w:t>
      </w:r>
    </w:p>
    <w:p w14:paraId="1A6A496E" w14:textId="77777777" w:rsidR="00D16BE9" w:rsidRDefault="00AC4FA2">
      <w:pPr>
        <w:pStyle w:val="a8"/>
        <w:spacing w:line="300" w:lineRule="auto"/>
        <w:ind w:firstLineChars="200" w:firstLine="420"/>
        <w:jc w:val="both"/>
        <w:rPr>
          <w:rFonts w:cs="Times New Roman"/>
          <w:lang w:eastAsia="zh-CN"/>
        </w:rPr>
      </w:pPr>
      <w:r>
        <w:rPr>
          <w:rFonts w:cs="Times New Roman"/>
          <w:lang w:eastAsia="zh-CN"/>
        </w:rPr>
        <w:t>次级商品的相对较低的价格</w:t>
      </w:r>
      <w:r>
        <w:rPr>
          <w:rFonts w:cs="Times New Roman"/>
          <w:lang w:eastAsia="zh-CN"/>
        </w:rPr>
        <w:t>(</w:t>
      </w:r>
      <w:r>
        <w:rPr>
          <w:rFonts w:cs="Times New Roman"/>
          <w:lang w:eastAsia="zh-CN"/>
        </w:rPr>
        <w:t>与初级生产的商品的价格相比</w:t>
      </w:r>
      <w:r>
        <w:rPr>
          <w:rFonts w:cs="Times New Roman"/>
          <w:lang w:eastAsia="zh-CN"/>
        </w:rPr>
        <w:t>)</w:t>
      </w:r>
      <w:r>
        <w:rPr>
          <w:rFonts w:cs="Times New Roman"/>
          <w:lang w:eastAsia="zh-CN"/>
        </w:rPr>
        <w:t>表明至少以下之一</w:t>
      </w:r>
      <w:r>
        <w:rPr>
          <w:rFonts w:cs="Times New Roman"/>
          <w:lang w:eastAsia="zh-CN"/>
        </w:rPr>
        <w:t>:</w:t>
      </w:r>
    </w:p>
    <w:p w14:paraId="7A8FCA2A" w14:textId="77777777" w:rsidR="00D16BE9" w:rsidRDefault="00AC4FA2">
      <w:pPr>
        <w:pStyle w:val="afc"/>
        <w:numPr>
          <w:ilvl w:val="0"/>
          <w:numId w:val="139"/>
        </w:numPr>
        <w:tabs>
          <w:tab w:val="left" w:pos="1115"/>
        </w:tabs>
        <w:spacing w:line="300" w:lineRule="auto"/>
        <w:ind w:left="0" w:firstLine="420"/>
        <w:rPr>
          <w:rFonts w:cs="Times New Roman"/>
        </w:rPr>
      </w:pPr>
      <w:r>
        <w:rPr>
          <w:rFonts w:cs="Times New Roman"/>
        </w:rPr>
        <w:t>由于某种原因，高回收率提供了过剩的次级商品，和</w:t>
      </w:r>
      <w:r>
        <w:rPr>
          <w:rFonts w:cs="Times New Roman"/>
        </w:rPr>
        <w:t>/</w:t>
      </w:r>
      <w:r>
        <w:rPr>
          <w:rFonts w:cs="Times New Roman"/>
        </w:rPr>
        <w:t>或</w:t>
      </w:r>
    </w:p>
    <w:p w14:paraId="794B98DA" w14:textId="77777777" w:rsidR="00D16BE9" w:rsidRDefault="00AC4FA2">
      <w:pPr>
        <w:pStyle w:val="afc"/>
        <w:numPr>
          <w:ilvl w:val="0"/>
          <w:numId w:val="139"/>
        </w:numPr>
        <w:tabs>
          <w:tab w:val="left" w:pos="1115"/>
        </w:tabs>
        <w:spacing w:line="300" w:lineRule="auto"/>
        <w:ind w:left="0" w:firstLine="420"/>
        <w:rPr>
          <w:rFonts w:cs="Times New Roman"/>
        </w:rPr>
      </w:pPr>
      <w:r>
        <w:rPr>
          <w:rFonts w:cs="Times New Roman"/>
        </w:rPr>
        <w:t>次级商品所达到的技术质量很低</w:t>
      </w:r>
      <w:r>
        <w:rPr>
          <w:rFonts w:cs="Times New Roman"/>
        </w:rPr>
        <w:t>(</w:t>
      </w:r>
      <w:r>
        <w:rPr>
          <w:rFonts w:cs="Times New Roman"/>
        </w:rPr>
        <w:t>考虑到大多数应用所要求的最低质量；这对于开环中的向下循环是典型的</w:t>
      </w:r>
      <w:r>
        <w:rPr>
          <w:rFonts w:cs="Times New Roman"/>
        </w:rPr>
        <w:t>)</w:t>
      </w:r>
      <w:r>
        <w:rPr>
          <w:rFonts w:cs="Times New Roman"/>
        </w:rPr>
        <w:t>，和</w:t>
      </w:r>
      <w:r>
        <w:rPr>
          <w:rFonts w:cs="Times New Roman"/>
        </w:rPr>
        <w:t>/</w:t>
      </w:r>
      <w:r>
        <w:rPr>
          <w:rFonts w:cs="Times New Roman"/>
        </w:rPr>
        <w:t>或</w:t>
      </w:r>
    </w:p>
    <w:p w14:paraId="6433DD1A" w14:textId="77777777" w:rsidR="00D16BE9" w:rsidRDefault="00AC4FA2">
      <w:pPr>
        <w:pStyle w:val="afc"/>
        <w:numPr>
          <w:ilvl w:val="0"/>
          <w:numId w:val="139"/>
        </w:numPr>
        <w:tabs>
          <w:tab w:val="left" w:pos="1115"/>
        </w:tabs>
        <w:spacing w:line="300" w:lineRule="auto"/>
        <w:ind w:left="0" w:firstLine="420"/>
        <w:rPr>
          <w:rFonts w:cs="Times New Roman"/>
        </w:rPr>
      </w:pPr>
      <w:r>
        <w:rPr>
          <w:rFonts w:cs="Times New Roman"/>
        </w:rPr>
        <w:t>由于其他原因</w:t>
      </w:r>
      <w:r>
        <w:rPr>
          <w:rFonts w:cs="Times New Roman"/>
        </w:rPr>
        <w:t>(</w:t>
      </w:r>
      <w:r>
        <w:rPr>
          <w:rFonts w:cs="Times New Roman"/>
        </w:rPr>
        <w:t>如</w:t>
      </w:r>
      <w:r>
        <w:rPr>
          <w:rFonts w:cs="Times New Roman"/>
        </w:rPr>
        <w:t>“</w:t>
      </w:r>
      <w:r>
        <w:rPr>
          <w:rFonts w:cs="Times New Roman"/>
        </w:rPr>
        <w:t>垃圾形象</w:t>
      </w:r>
      <w:r>
        <w:rPr>
          <w:rFonts w:cs="Times New Roman"/>
        </w:rPr>
        <w:t>”</w:t>
      </w:r>
      <w:r>
        <w:rPr>
          <w:rFonts w:cs="Times New Roman"/>
        </w:rPr>
        <w:t>的认知、卫生法规等</w:t>
      </w:r>
      <w:r>
        <w:rPr>
          <w:rFonts w:cs="Times New Roman"/>
        </w:rPr>
        <w:t>)</w:t>
      </w:r>
      <w:r>
        <w:rPr>
          <w:rFonts w:cs="Times New Roman"/>
        </w:rPr>
        <w:t>，对次级商品的需求有限。</w:t>
      </w:r>
      <w:r>
        <w:rPr>
          <w:rFonts w:cs="Times New Roman"/>
        </w:rPr>
        <w:t>).</w:t>
      </w:r>
    </w:p>
    <w:p w14:paraId="34B61CAA" w14:textId="77777777" w:rsidR="00D16BE9" w:rsidRDefault="00AC4FA2">
      <w:pPr>
        <w:pStyle w:val="a8"/>
        <w:spacing w:line="300" w:lineRule="auto"/>
        <w:ind w:firstLineChars="200" w:firstLine="420"/>
        <w:jc w:val="both"/>
        <w:rPr>
          <w:rFonts w:cs="Times New Roman"/>
          <w:lang w:eastAsia="zh-CN"/>
        </w:rPr>
      </w:pPr>
      <w:r>
        <w:rPr>
          <w:rFonts w:cs="Times New Roman"/>
          <w:lang w:eastAsia="zh-CN"/>
        </w:rPr>
        <w:t>如果通过再利用</w:t>
      </w:r>
      <w:r>
        <w:rPr>
          <w:rFonts w:cs="Times New Roman"/>
          <w:lang w:eastAsia="zh-CN"/>
        </w:rPr>
        <w:t>/</w:t>
      </w:r>
      <w:r>
        <w:rPr>
          <w:rFonts w:cs="Times New Roman"/>
          <w:lang w:eastAsia="zh-CN"/>
        </w:rPr>
        <w:t>再循环</w:t>
      </w:r>
      <w:r>
        <w:rPr>
          <w:rFonts w:cs="Times New Roman"/>
          <w:lang w:eastAsia="zh-CN"/>
        </w:rPr>
        <w:t>/</w:t>
      </w:r>
      <w:r>
        <w:rPr>
          <w:rFonts w:cs="Times New Roman"/>
          <w:lang w:eastAsia="zh-CN"/>
        </w:rPr>
        <w:t>回收获得的数量高于需求，并且市场价值相应地低于零，那么主要的必要性是增加对次级产品的需求</w:t>
      </w:r>
      <w:r>
        <w:rPr>
          <w:rFonts w:cs="Times New Roman"/>
          <w:lang w:eastAsia="zh-CN"/>
        </w:rPr>
        <w:t>(</w:t>
      </w:r>
      <w:r>
        <w:rPr>
          <w:rFonts w:cs="Times New Roman"/>
          <w:lang w:eastAsia="zh-CN"/>
        </w:rPr>
        <w:t>即再循环含量</w:t>
      </w:r>
      <w:r>
        <w:rPr>
          <w:rFonts w:cs="Times New Roman"/>
          <w:lang w:eastAsia="zh-CN"/>
        </w:rPr>
        <w:t>)</w:t>
      </w:r>
      <w:r>
        <w:rPr>
          <w:rFonts w:cs="Times New Roman"/>
          <w:lang w:eastAsia="zh-CN"/>
        </w:rPr>
        <w:t>和</w:t>
      </w:r>
      <w:r>
        <w:rPr>
          <w:rFonts w:cs="Times New Roman"/>
          <w:lang w:eastAsia="zh-CN"/>
        </w:rPr>
        <w:t>/</w:t>
      </w:r>
      <w:r>
        <w:rPr>
          <w:rFonts w:cs="Times New Roman"/>
          <w:lang w:eastAsia="zh-CN"/>
        </w:rPr>
        <w:t>或其技术质量</w:t>
      </w:r>
      <w:r>
        <w:rPr>
          <w:rFonts w:cs="Times New Roman"/>
          <w:lang w:eastAsia="zh-CN"/>
        </w:rPr>
        <w:t>(</w:t>
      </w:r>
      <w:r>
        <w:rPr>
          <w:rFonts w:cs="Times New Roman"/>
          <w:lang w:eastAsia="zh-CN"/>
        </w:rPr>
        <w:t>即高质量的可再循环性</w:t>
      </w:r>
      <w:r>
        <w:rPr>
          <w:rFonts w:cs="Times New Roman"/>
          <w:lang w:eastAsia="zh-CN"/>
        </w:rPr>
        <w:t>)</w:t>
      </w:r>
      <w:r>
        <w:rPr>
          <w:rFonts w:cs="Times New Roman"/>
          <w:lang w:eastAsia="zh-CN"/>
        </w:rPr>
        <w:t>，而不是简单的再循环率</w:t>
      </w:r>
      <w:r>
        <w:rPr>
          <w:rFonts w:cs="Times New Roman"/>
          <w:lang w:eastAsia="zh-CN"/>
        </w:rPr>
        <w:t>(</w:t>
      </w:r>
      <w:r>
        <w:rPr>
          <w:rFonts w:cs="Times New Roman"/>
          <w:lang w:eastAsia="zh-CN"/>
        </w:rPr>
        <w:t>即一般的可再循环性</w:t>
      </w:r>
      <w:r>
        <w:rPr>
          <w:rFonts w:cs="Times New Roman"/>
          <w:lang w:eastAsia="zh-CN"/>
        </w:rPr>
        <w:t>)</w:t>
      </w:r>
      <w:r>
        <w:rPr>
          <w:rFonts w:cs="Times New Roman"/>
          <w:lang w:eastAsia="zh-CN"/>
        </w:rPr>
        <w:t>。</w:t>
      </w:r>
    </w:p>
    <w:p w14:paraId="49768704" w14:textId="77777777" w:rsidR="00D16BE9" w:rsidRDefault="00AC4FA2">
      <w:pPr>
        <w:pStyle w:val="a8"/>
        <w:spacing w:line="300" w:lineRule="auto"/>
        <w:ind w:firstLineChars="200" w:firstLine="420"/>
        <w:jc w:val="both"/>
        <w:rPr>
          <w:rFonts w:cs="Times New Roman"/>
          <w:lang w:eastAsia="zh-CN"/>
        </w:rPr>
      </w:pPr>
      <w:r>
        <w:rPr>
          <w:rFonts w:cs="Times New Roman"/>
          <w:lang w:eastAsia="zh-CN"/>
        </w:rPr>
        <w:t>这种情况似乎要求要么使用回收成分方法，要么只考虑高价值的可回收性，要么克服卫生立法等方面的障碍</w:t>
      </w:r>
      <w:r>
        <w:rPr>
          <w:rFonts w:cs="Times New Roman"/>
          <w:lang w:eastAsia="zh-CN"/>
        </w:rPr>
        <w:t>/</w:t>
      </w:r>
      <w:r>
        <w:rPr>
          <w:rFonts w:cs="Times New Roman"/>
          <w:lang w:eastAsia="zh-CN"/>
        </w:rPr>
        <w:t>限制。然而，这将需要更深入的调查，以确定潜在的原因，同时这里需要一个普遍适用的，可重复的计算规则，仍然提供正确的激励。可回收性替代品提供了这种解决方案吗？：</w:t>
      </w:r>
    </w:p>
    <w:p w14:paraId="63267573" w14:textId="77777777" w:rsidR="00D16BE9" w:rsidRDefault="00AC4FA2">
      <w:pPr>
        <w:pStyle w:val="a8"/>
        <w:spacing w:line="300" w:lineRule="auto"/>
        <w:ind w:firstLineChars="200" w:firstLine="420"/>
        <w:jc w:val="both"/>
        <w:rPr>
          <w:rFonts w:cs="Times New Roman"/>
          <w:lang w:eastAsia="zh-CN"/>
        </w:rPr>
      </w:pPr>
      <w:r>
        <w:rPr>
          <w:rFonts w:cs="Times New Roman"/>
          <w:lang w:eastAsia="zh-CN"/>
        </w:rPr>
        <w:t>可回收性替代考虑了降低的技术属性，即次级商品能够替代多少替代初级商品。或者它通过值校正来考虑这一点。在这两种情况下，对于生产低质量</w:t>
      </w:r>
      <w:r>
        <w:rPr>
          <w:rFonts w:cs="Times New Roman"/>
          <w:lang w:eastAsia="zh-CN"/>
        </w:rPr>
        <w:t>/</w:t>
      </w:r>
      <w:r>
        <w:rPr>
          <w:rFonts w:cs="Times New Roman"/>
          <w:lang w:eastAsia="zh-CN"/>
        </w:rPr>
        <w:t>低价值或甚至无价值的次级商品，给予较低的信贷。因此，价值校正的信用反映了次级商品的数量和质量，刺激了更高质量的回收或有效克服使用次级商品的其他现有障碍的其他措施</w:t>
      </w:r>
      <w:r>
        <w:rPr>
          <w:rFonts w:cs="Times New Roman"/>
          <w:lang w:eastAsia="zh-CN"/>
        </w:rPr>
        <w:t>(</w:t>
      </w:r>
      <w:r>
        <w:rPr>
          <w:rFonts w:cs="Times New Roman"/>
          <w:lang w:eastAsia="zh-CN"/>
        </w:rPr>
        <w:t>例如，克服废物形象、改变立法等</w:t>
      </w:r>
      <w:r>
        <w:rPr>
          <w:rFonts w:cs="Times New Roman"/>
          <w:lang w:eastAsia="zh-CN"/>
        </w:rPr>
        <w:t>)</w:t>
      </w:r>
      <w:r>
        <w:rPr>
          <w:rFonts w:cs="Times New Roman"/>
          <w:lang w:eastAsia="zh-CN"/>
        </w:rPr>
        <w:t>。</w:t>
      </w:r>
      <w:r>
        <w:rPr>
          <w:rFonts w:cs="Times New Roman"/>
          <w:lang w:eastAsia="zh-CN"/>
        </w:rPr>
        <w:t>).</w:t>
      </w:r>
    </w:p>
    <w:p w14:paraId="5574A42D" w14:textId="77777777" w:rsidR="00D16BE9" w:rsidRDefault="00AC4FA2">
      <w:pPr>
        <w:pStyle w:val="a8"/>
        <w:spacing w:line="300" w:lineRule="auto"/>
        <w:ind w:firstLineChars="200" w:firstLine="420"/>
        <w:jc w:val="both"/>
        <w:rPr>
          <w:rFonts w:cs="Times New Roman"/>
          <w:lang w:eastAsia="zh-CN"/>
        </w:rPr>
      </w:pPr>
      <w:r>
        <w:rPr>
          <w:rFonts w:cs="Times New Roman"/>
          <w:lang w:eastAsia="zh-CN"/>
        </w:rPr>
        <w:t>如果次级商品的额外供给正好以废物存放结束，则不给予信用，但是对废物存放进行建模。</w:t>
      </w:r>
    </w:p>
    <w:p w14:paraId="76CB45A9" w14:textId="77777777" w:rsidR="00D16BE9" w:rsidRDefault="00AC4FA2">
      <w:pPr>
        <w:pStyle w:val="a8"/>
        <w:spacing w:line="300" w:lineRule="auto"/>
        <w:ind w:firstLineChars="200" w:firstLine="420"/>
        <w:jc w:val="both"/>
        <w:rPr>
          <w:rFonts w:cs="Times New Roman"/>
          <w:lang w:eastAsia="zh-CN"/>
        </w:rPr>
      </w:pPr>
      <w:r>
        <w:rPr>
          <w:rFonts w:cs="Times New Roman"/>
          <w:lang w:eastAsia="zh-CN"/>
        </w:rPr>
        <w:t>如果所分析的系统使用以其他方式存放的二次产品，则可回收性替代方法为这样</w:t>
      </w:r>
      <w:proofErr w:type="gramStart"/>
      <w:r>
        <w:rPr>
          <w:rFonts w:cs="Times New Roman"/>
          <w:lang w:eastAsia="zh-CN"/>
        </w:rPr>
        <w:t>做提供</w:t>
      </w:r>
      <w:proofErr w:type="gramEnd"/>
      <w:r>
        <w:rPr>
          <w:rFonts w:cs="Times New Roman"/>
          <w:lang w:eastAsia="zh-CN"/>
        </w:rPr>
        <w:t>了一个明确的激励，因为避免的废物存放被计入</w:t>
      </w:r>
      <w:r>
        <w:rPr>
          <w:rFonts w:cs="Times New Roman"/>
          <w:lang w:eastAsia="zh-CN"/>
        </w:rPr>
        <w:t>----</w:t>
      </w:r>
      <w:r>
        <w:rPr>
          <w:rFonts w:cs="Times New Roman"/>
          <w:lang w:eastAsia="zh-CN"/>
        </w:rPr>
        <w:t>作为可回收内容使用的越多，废物存放行为的问题越多，计入的信用就越多。在这种情况下，更高的回收含量会得到回报</w:t>
      </w:r>
    </w:p>
    <w:p w14:paraId="6F3C5323" w14:textId="77777777" w:rsidR="00D16BE9" w:rsidRDefault="00D16BE9">
      <w:pPr>
        <w:spacing w:line="300" w:lineRule="auto"/>
        <w:ind w:firstLine="420"/>
        <w:rPr>
          <w:rFonts w:eastAsia="宋体" w:cs="Times New Roman"/>
        </w:rPr>
        <w:sectPr w:rsidR="00D16BE9">
          <w:pgSz w:w="11910" w:h="16840"/>
          <w:pgMar w:top="1040" w:right="1160" w:bottom="1040" w:left="1120" w:header="835" w:footer="852" w:gutter="0"/>
          <w:cols w:space="720"/>
        </w:sectPr>
      </w:pPr>
    </w:p>
    <w:p w14:paraId="784E5189" w14:textId="77777777" w:rsidR="00D16BE9" w:rsidRDefault="00D16BE9">
      <w:pPr>
        <w:pStyle w:val="a8"/>
        <w:spacing w:line="300" w:lineRule="auto"/>
        <w:ind w:firstLineChars="200" w:firstLine="460"/>
        <w:rPr>
          <w:rFonts w:cs="Times New Roman"/>
          <w:sz w:val="23"/>
          <w:lang w:eastAsia="zh-CN"/>
        </w:rPr>
      </w:pPr>
    </w:p>
    <w:p w14:paraId="6F9ADD4B" w14:textId="77777777" w:rsidR="00D16BE9" w:rsidRDefault="00AC4FA2">
      <w:pPr>
        <w:pStyle w:val="a8"/>
        <w:spacing w:line="300" w:lineRule="auto"/>
        <w:ind w:firstLineChars="200" w:firstLine="420"/>
        <w:rPr>
          <w:rFonts w:cs="Times New Roman"/>
          <w:lang w:eastAsia="zh-CN"/>
        </w:rPr>
      </w:pPr>
      <w:r>
        <w:rPr>
          <w:rFonts w:cs="Times New Roman"/>
          <w:lang w:eastAsia="zh-CN"/>
        </w:rPr>
        <w:t>并受到刺激。次级商品的技术质量</w:t>
      </w:r>
      <w:r>
        <w:rPr>
          <w:rFonts w:cs="Times New Roman"/>
          <w:lang w:eastAsia="zh-CN"/>
        </w:rPr>
        <w:t>/</w:t>
      </w:r>
      <w:r>
        <w:rPr>
          <w:rFonts w:cs="Times New Roman"/>
          <w:lang w:eastAsia="zh-CN"/>
        </w:rPr>
        <w:t>价值越低，这种刺激就越强。</w:t>
      </w:r>
    </w:p>
    <w:p w14:paraId="23286F13" w14:textId="77777777" w:rsidR="00D16BE9" w:rsidRDefault="00AC4FA2">
      <w:pPr>
        <w:pStyle w:val="60"/>
        <w:spacing w:line="300" w:lineRule="auto"/>
        <w:ind w:left="0" w:firstLineChars="200" w:firstLine="434"/>
        <w:jc w:val="left"/>
        <w:rPr>
          <w:rFonts w:ascii="Times New Roman" w:eastAsia="宋体" w:hAnsi="Times New Roman" w:cs="Times New Roman"/>
          <w:lang w:eastAsia="zh-CN"/>
        </w:rPr>
      </w:pPr>
      <w:r>
        <w:rPr>
          <w:rFonts w:ascii="Times New Roman" w:eastAsia="宋体" w:hAnsi="Times New Roman" w:cs="Times New Roman"/>
          <w:spacing w:val="-2"/>
          <w:lang w:eastAsia="zh-CN"/>
        </w:rPr>
        <w:t>结论</w:t>
      </w:r>
    </w:p>
    <w:p w14:paraId="6139E3DF" w14:textId="77777777" w:rsidR="00D16BE9" w:rsidRDefault="00AC4FA2">
      <w:pPr>
        <w:pStyle w:val="a8"/>
        <w:spacing w:line="300" w:lineRule="auto"/>
        <w:ind w:firstLineChars="200" w:firstLine="420"/>
        <w:jc w:val="both"/>
        <w:rPr>
          <w:rFonts w:cs="Times New Roman"/>
          <w:lang w:eastAsia="zh-CN"/>
        </w:rPr>
      </w:pPr>
      <w:r>
        <w:rPr>
          <w:rFonts w:cs="Times New Roman"/>
          <w:lang w:eastAsia="zh-CN"/>
        </w:rPr>
        <w:t>具有价值修正的可回收性替代方法，并考虑了以其他方式存放的二次商品的供应</w:t>
      </w:r>
      <w:r>
        <w:rPr>
          <w:rFonts w:cs="Times New Roman"/>
          <w:lang w:eastAsia="zh-CN"/>
        </w:rPr>
        <w:t>/</w:t>
      </w:r>
      <w:r>
        <w:rPr>
          <w:rFonts w:cs="Times New Roman"/>
          <w:lang w:eastAsia="zh-CN"/>
        </w:rPr>
        <w:t>需求，根据各自情况的要求，为刺激二次商品的可回收性和使用的数量和质量提供了正确的激励措施。</w:t>
      </w:r>
    </w:p>
    <w:p w14:paraId="04E7D628" w14:textId="77777777" w:rsidR="00D16BE9" w:rsidRDefault="00D16BE9">
      <w:pPr>
        <w:pStyle w:val="a8"/>
        <w:spacing w:line="300" w:lineRule="auto"/>
        <w:ind w:firstLineChars="200" w:firstLine="420"/>
        <w:rPr>
          <w:rFonts w:cs="Times New Roman"/>
          <w:lang w:eastAsia="zh-CN"/>
        </w:rPr>
      </w:pPr>
    </w:p>
    <w:p w14:paraId="4D0F5E79" w14:textId="77777777" w:rsidR="00D16BE9" w:rsidRDefault="00AC4FA2">
      <w:pPr>
        <w:pStyle w:val="4"/>
        <w:tabs>
          <w:tab w:val="left" w:pos="1433"/>
        </w:tabs>
        <w:spacing w:before="0" w:after="0" w:line="300" w:lineRule="auto"/>
        <w:ind w:firstLine="422"/>
        <w:rPr>
          <w:rFonts w:ascii="Times New Roman" w:eastAsia="宋体" w:hAnsi="Times New Roman" w:cs="Times New Roman"/>
          <w:sz w:val="21"/>
          <w:szCs w:val="18"/>
        </w:rPr>
      </w:pPr>
      <w:r>
        <w:rPr>
          <w:rFonts w:ascii="Times New Roman" w:eastAsia="宋体" w:hAnsi="Times New Roman" w:cs="Times New Roman" w:hint="eastAsia"/>
          <w:sz w:val="21"/>
          <w:szCs w:val="18"/>
        </w:rPr>
        <w:t>14.5.3.5</w:t>
      </w:r>
      <w:r>
        <w:rPr>
          <w:rFonts w:ascii="Times New Roman" w:eastAsia="宋体" w:hAnsi="Times New Roman" w:cs="Times New Roman"/>
          <w:sz w:val="21"/>
          <w:szCs w:val="18"/>
        </w:rPr>
        <w:t>长寿命产品</w:t>
      </w:r>
      <w:r>
        <w:rPr>
          <w:rFonts w:ascii="Times New Roman" w:eastAsia="宋体" w:hAnsi="Times New Roman" w:cs="Times New Roman"/>
          <w:sz w:val="21"/>
          <w:szCs w:val="18"/>
        </w:rPr>
        <w:t>“</w:t>
      </w:r>
      <w:r>
        <w:rPr>
          <w:rFonts w:ascii="Times New Roman" w:eastAsia="宋体" w:hAnsi="Times New Roman" w:cs="Times New Roman"/>
          <w:sz w:val="21"/>
          <w:szCs w:val="18"/>
        </w:rPr>
        <w:t>延迟</w:t>
      </w:r>
      <w:r>
        <w:rPr>
          <w:rFonts w:ascii="Times New Roman" w:eastAsia="宋体" w:hAnsi="Times New Roman" w:cs="Times New Roman"/>
          <w:sz w:val="21"/>
          <w:szCs w:val="18"/>
        </w:rPr>
        <w:t>”</w:t>
      </w:r>
      <w:r>
        <w:rPr>
          <w:rFonts w:ascii="Times New Roman" w:eastAsia="宋体" w:hAnsi="Times New Roman" w:cs="Times New Roman"/>
          <w:sz w:val="21"/>
          <w:szCs w:val="18"/>
        </w:rPr>
        <w:t>回收的时间因素</w:t>
      </w:r>
    </w:p>
    <w:p w14:paraId="61A82CA9" w14:textId="77777777" w:rsidR="00D16BE9" w:rsidRDefault="00AC4FA2">
      <w:pPr>
        <w:spacing w:line="300" w:lineRule="auto"/>
        <w:ind w:firstLine="320"/>
        <w:rPr>
          <w:rFonts w:eastAsia="宋体" w:cs="Times New Roman"/>
          <w:sz w:val="16"/>
        </w:rPr>
      </w:pPr>
      <w:r>
        <w:rPr>
          <w:rFonts w:eastAsia="宋体" w:cs="Times New Roman"/>
          <w:color w:val="0000FF"/>
          <w:sz w:val="16"/>
        </w:rPr>
        <w:t>(</w:t>
      </w:r>
      <w:r>
        <w:rPr>
          <w:rFonts w:eastAsia="宋体" w:cs="Times New Roman"/>
          <w:color w:val="0000FF"/>
          <w:sz w:val="16"/>
        </w:rPr>
        <w:t>指</w:t>
      </w:r>
      <w:r>
        <w:rPr>
          <w:rFonts w:eastAsia="宋体" w:cs="Times New Roman"/>
          <w:color w:val="0000FF"/>
          <w:sz w:val="16"/>
        </w:rPr>
        <w:t>4.3.4.3</w:t>
      </w:r>
      <w:r>
        <w:rPr>
          <w:rFonts w:eastAsia="宋体" w:cs="Times New Roman"/>
          <w:color w:val="0000FF"/>
          <w:sz w:val="16"/>
        </w:rPr>
        <w:t>、</w:t>
      </w:r>
      <w:r>
        <w:rPr>
          <w:rFonts w:eastAsia="宋体" w:cs="Times New Roman"/>
          <w:color w:val="0000FF"/>
          <w:sz w:val="16"/>
        </w:rPr>
        <w:t>4.2.3.5</w:t>
      </w:r>
      <w:r>
        <w:rPr>
          <w:rFonts w:eastAsia="宋体" w:cs="Times New Roman"/>
          <w:color w:val="0000FF"/>
          <w:sz w:val="16"/>
        </w:rPr>
        <w:t>、</w:t>
      </w:r>
      <w:r>
        <w:rPr>
          <w:rFonts w:eastAsia="宋体" w:cs="Times New Roman"/>
          <w:color w:val="0000FF"/>
          <w:sz w:val="16"/>
        </w:rPr>
        <w:t>4.2.3.6.2</w:t>
      </w:r>
      <w:r>
        <w:rPr>
          <w:rFonts w:eastAsia="宋体" w:cs="Times New Roman"/>
          <w:color w:val="0000FF"/>
          <w:sz w:val="16"/>
        </w:rPr>
        <w:t>和</w:t>
      </w:r>
      <w:r>
        <w:rPr>
          <w:rFonts w:eastAsia="宋体" w:cs="Times New Roman"/>
          <w:color w:val="0000FF"/>
          <w:sz w:val="16"/>
        </w:rPr>
        <w:t>4.3.2.1</w:t>
      </w:r>
      <w:r>
        <w:rPr>
          <w:rFonts w:eastAsia="宋体" w:cs="Times New Roman"/>
          <w:color w:val="0000FF"/>
          <w:sz w:val="16"/>
        </w:rPr>
        <w:t>章节的</w:t>
      </w:r>
      <w:r>
        <w:rPr>
          <w:rFonts w:eastAsia="宋体" w:cs="Times New Roman"/>
          <w:color w:val="0000FF"/>
          <w:sz w:val="16"/>
        </w:rPr>
        <w:t>ISO 14044:2006</w:t>
      </w:r>
      <w:r>
        <w:rPr>
          <w:rFonts w:eastAsia="宋体" w:cs="Times New Roman"/>
          <w:color w:val="0000FF"/>
          <w:sz w:val="16"/>
        </w:rPr>
        <w:t>方面</w:t>
      </w:r>
      <w:r>
        <w:rPr>
          <w:rFonts w:eastAsia="宋体" w:cs="Times New Roman"/>
          <w:color w:val="0000FF"/>
          <w:sz w:val="16"/>
        </w:rPr>
        <w:t>)</w:t>
      </w:r>
    </w:p>
    <w:p w14:paraId="0BC62E08" w14:textId="77777777" w:rsidR="00D16BE9" w:rsidRDefault="00AC4FA2">
      <w:pPr>
        <w:pStyle w:val="a8"/>
        <w:spacing w:line="300" w:lineRule="auto"/>
        <w:ind w:firstLineChars="200" w:firstLine="420"/>
        <w:jc w:val="both"/>
        <w:rPr>
          <w:rFonts w:cs="Times New Roman"/>
          <w:lang w:eastAsia="zh-CN"/>
        </w:rPr>
      </w:pPr>
      <w:r>
        <w:rPr>
          <w:rFonts w:cs="Times New Roman"/>
          <w:lang w:eastAsia="zh-CN"/>
        </w:rPr>
        <w:t>如果在生命周期评价研究中考虑碳储存和延迟排放，则以下内容适用</w:t>
      </w:r>
      <w:r>
        <w:rPr>
          <w:rFonts w:cs="Times New Roman"/>
          <w:lang w:eastAsia="zh-CN"/>
        </w:rPr>
        <w:t>:</w:t>
      </w:r>
    </w:p>
    <w:p w14:paraId="4CE0AC31" w14:textId="77777777" w:rsidR="00D16BE9" w:rsidRDefault="00AC4FA2">
      <w:pPr>
        <w:pStyle w:val="a8"/>
        <w:spacing w:line="300" w:lineRule="auto"/>
        <w:ind w:firstLineChars="200" w:firstLine="420"/>
        <w:jc w:val="both"/>
        <w:rPr>
          <w:rFonts w:cs="Times New Roman"/>
          <w:lang w:eastAsia="zh-CN"/>
        </w:rPr>
      </w:pPr>
      <w:r>
        <w:rPr>
          <w:rFonts w:cs="Times New Roman"/>
          <w:lang w:eastAsia="zh-CN"/>
        </w:rPr>
        <w:t>根据库存数据收集和气候变化影响建模的</w:t>
      </w:r>
      <w:r>
        <w:rPr>
          <w:rFonts w:cs="Times New Roman"/>
          <w:lang w:eastAsia="zh-CN"/>
        </w:rPr>
        <w:t>100</w:t>
      </w:r>
      <w:r>
        <w:rPr>
          <w:rFonts w:cs="Times New Roman"/>
          <w:lang w:eastAsia="zh-CN"/>
        </w:rPr>
        <w:t>年时间范围，出现了一个问题，即如何说明向后代提供可回收的长寿命产品的延迟</w:t>
      </w:r>
      <w:r>
        <w:rPr>
          <w:rFonts w:cs="Times New Roman"/>
          <w:lang w:eastAsia="zh-CN"/>
        </w:rPr>
        <w:t>/</w:t>
      </w:r>
      <w:r>
        <w:rPr>
          <w:rFonts w:cs="Times New Roman"/>
          <w:lang w:eastAsia="zh-CN"/>
        </w:rPr>
        <w:t>未来效益。对于生物源和化石延迟排放温室气体的问题，通过使用一个特殊的流程来回答相同的问题，该流程将延迟长达</w:t>
      </w:r>
      <w:r>
        <w:rPr>
          <w:rFonts w:cs="Times New Roman"/>
          <w:lang w:eastAsia="zh-CN"/>
        </w:rPr>
        <w:t>100</w:t>
      </w:r>
      <w:r>
        <w:rPr>
          <w:rFonts w:cs="Times New Roman"/>
          <w:lang w:eastAsia="zh-CN"/>
        </w:rPr>
        <w:t>年的信息保存在清单中。</w:t>
      </w:r>
    </w:p>
    <w:p w14:paraId="623AB1FC" w14:textId="77777777" w:rsidR="00D16BE9" w:rsidRDefault="00AC4FA2">
      <w:pPr>
        <w:pStyle w:val="a8"/>
        <w:spacing w:line="300" w:lineRule="auto"/>
        <w:ind w:firstLineChars="200" w:firstLine="420"/>
        <w:jc w:val="both"/>
        <w:rPr>
          <w:rFonts w:cs="Times New Roman"/>
          <w:lang w:eastAsia="zh-CN"/>
        </w:rPr>
      </w:pPr>
      <w:r>
        <w:rPr>
          <w:rFonts w:cs="Times New Roman"/>
          <w:lang w:eastAsia="zh-CN"/>
        </w:rPr>
        <w:t>使用同样的方法，未来的回收利用将通过使用与回收利用作业相关的温室气体的修正流程以及未来再利用</w:t>
      </w:r>
      <w:r>
        <w:rPr>
          <w:rFonts w:cs="Times New Roman"/>
          <w:lang w:eastAsia="zh-CN"/>
        </w:rPr>
        <w:t>/</w:t>
      </w:r>
      <w:r>
        <w:rPr>
          <w:rFonts w:cs="Times New Roman"/>
          <w:lang w:eastAsia="zh-CN"/>
        </w:rPr>
        <w:t>回收利用</w:t>
      </w:r>
      <w:r>
        <w:rPr>
          <w:rFonts w:cs="Times New Roman"/>
          <w:lang w:eastAsia="zh-CN"/>
        </w:rPr>
        <w:t>/</w:t>
      </w:r>
      <w:r>
        <w:rPr>
          <w:rFonts w:cs="Times New Roman"/>
          <w:lang w:eastAsia="zh-CN"/>
        </w:rPr>
        <w:t>回收利用的信用来模拟。这是通过使用相同的校正流程来完成的，因此完整的信息得以保留。</w:t>
      </w:r>
    </w:p>
    <w:p w14:paraId="00CAF6C1" w14:textId="77777777" w:rsidR="00D16BE9" w:rsidRDefault="00AC4FA2">
      <w:pPr>
        <w:pStyle w:val="a8"/>
        <w:spacing w:line="300" w:lineRule="auto"/>
        <w:ind w:firstLineChars="200" w:firstLine="420"/>
        <w:jc w:val="both"/>
        <w:rPr>
          <w:rFonts w:cs="Times New Roman"/>
          <w:lang w:eastAsia="zh-CN"/>
        </w:rPr>
      </w:pPr>
      <w:r>
        <w:rPr>
          <w:rFonts w:cs="Times New Roman"/>
          <w:lang w:eastAsia="zh-CN"/>
        </w:rPr>
        <w:t>然而，由于</w:t>
      </w:r>
      <w:r>
        <w:rPr>
          <w:rFonts w:cs="Times New Roman"/>
          <w:lang w:eastAsia="zh-CN"/>
        </w:rPr>
        <w:t>LCA</w:t>
      </w:r>
      <w:r>
        <w:rPr>
          <w:rFonts w:cs="Times New Roman"/>
          <w:lang w:eastAsia="zh-CN"/>
        </w:rPr>
        <w:t>通常具有无限的时间范围，默认情况下，在计算结果时不考虑这种校正流。如果辐射力在研究开始后的</w:t>
      </w:r>
      <w:r>
        <w:rPr>
          <w:rFonts w:cs="Times New Roman"/>
          <w:lang w:eastAsia="zh-CN"/>
        </w:rPr>
        <w:t>100</w:t>
      </w:r>
      <w:r>
        <w:rPr>
          <w:rFonts w:cs="Times New Roman"/>
          <w:lang w:eastAsia="zh-CN"/>
        </w:rPr>
        <w:t>年内被明确贴现为零，这将成为目标定义的明确部分。这意味着，只有在这种情况下，使用可回收性替代方法计算的避免初级生产</w:t>
      </w:r>
      <w:r>
        <w:rPr>
          <w:rFonts w:cs="Times New Roman"/>
          <w:lang w:eastAsia="zh-CN"/>
        </w:rPr>
        <w:t>(</w:t>
      </w:r>
      <w:r>
        <w:rPr>
          <w:rFonts w:cs="Times New Roman"/>
          <w:lang w:eastAsia="zh-CN"/>
        </w:rPr>
        <w:t>如电缆中的铜</w:t>
      </w:r>
      <w:r>
        <w:rPr>
          <w:rFonts w:cs="Times New Roman"/>
          <w:lang w:eastAsia="zh-CN"/>
        </w:rPr>
        <w:t>)</w:t>
      </w:r>
      <w:r>
        <w:rPr>
          <w:rFonts w:cs="Times New Roman"/>
          <w:lang w:eastAsia="zh-CN"/>
        </w:rPr>
        <w:t>的二氧化碳、甲烷和一氧化二氮的未来避免排放量，才会针对寿命为</w:t>
      </w:r>
      <w:r>
        <w:rPr>
          <w:rFonts w:cs="Times New Roman"/>
          <w:lang w:eastAsia="zh-CN"/>
        </w:rPr>
        <w:t>10</w:t>
      </w:r>
      <w:r>
        <w:rPr>
          <w:rFonts w:cs="Times New Roman"/>
          <w:lang w:eastAsia="zh-CN"/>
        </w:rPr>
        <w:t>年的产品</w:t>
      </w:r>
      <w:r>
        <w:rPr>
          <w:rFonts w:cs="Times New Roman"/>
          <w:lang w:eastAsia="zh-CN"/>
        </w:rPr>
        <w:t>(</w:t>
      </w:r>
      <w:r>
        <w:rPr>
          <w:rFonts w:cs="Times New Roman"/>
          <w:lang w:eastAsia="zh-CN"/>
        </w:rPr>
        <w:t>如汽车</w:t>
      </w:r>
      <w:r>
        <w:rPr>
          <w:rFonts w:cs="Times New Roman"/>
          <w:lang w:eastAsia="zh-CN"/>
        </w:rPr>
        <w:t>)</w:t>
      </w:r>
      <w:r>
        <w:rPr>
          <w:rFonts w:cs="Times New Roman"/>
          <w:lang w:eastAsia="zh-CN"/>
        </w:rPr>
        <w:t>按比例减少</w:t>
      </w:r>
      <w:r>
        <w:rPr>
          <w:rFonts w:cs="Times New Roman"/>
          <w:lang w:eastAsia="zh-CN"/>
        </w:rPr>
        <w:t>10 %(</w:t>
      </w:r>
      <w:r>
        <w:rPr>
          <w:rFonts w:cs="Times New Roman"/>
          <w:lang w:eastAsia="zh-CN"/>
        </w:rPr>
        <w:t>即</w:t>
      </w:r>
      <w:r>
        <w:rPr>
          <w:rFonts w:cs="Times New Roman"/>
          <w:lang w:eastAsia="zh-CN"/>
        </w:rPr>
        <w:t>10</w:t>
      </w:r>
      <w:r>
        <w:rPr>
          <w:rFonts w:cs="Times New Roman"/>
          <w:lang w:eastAsia="zh-CN"/>
        </w:rPr>
        <w:t>年</w:t>
      </w:r>
      <w:r>
        <w:rPr>
          <w:rFonts w:cs="Times New Roman"/>
          <w:lang w:eastAsia="zh-CN"/>
        </w:rPr>
        <w:t>/ 100</w:t>
      </w:r>
      <w:r>
        <w:rPr>
          <w:rFonts w:cs="Times New Roman"/>
          <w:lang w:eastAsia="zh-CN"/>
        </w:rPr>
        <w:t>年</w:t>
      </w:r>
      <w:r>
        <w:rPr>
          <w:rFonts w:cs="Times New Roman"/>
          <w:lang w:eastAsia="zh-CN"/>
        </w:rPr>
        <w:t>)</w:t>
      </w:r>
      <w:r>
        <w:rPr>
          <w:rFonts w:cs="Times New Roman"/>
          <w:lang w:eastAsia="zh-CN"/>
        </w:rPr>
        <w:t>。</w:t>
      </w:r>
    </w:p>
    <w:p w14:paraId="0568F44D" w14:textId="77777777" w:rsidR="00D16BE9" w:rsidRDefault="00D16BE9">
      <w:pPr>
        <w:pStyle w:val="a8"/>
        <w:spacing w:line="300" w:lineRule="auto"/>
        <w:ind w:firstLineChars="200" w:firstLine="680"/>
        <w:rPr>
          <w:rFonts w:cs="Times New Roman"/>
          <w:sz w:val="34"/>
          <w:lang w:eastAsia="zh-CN"/>
        </w:rPr>
      </w:pPr>
    </w:p>
    <w:p w14:paraId="2670EB91" w14:textId="77777777" w:rsidR="00D16BE9" w:rsidRDefault="00AC4FA2">
      <w:pPr>
        <w:pStyle w:val="a8"/>
        <w:spacing w:line="300" w:lineRule="auto"/>
        <w:ind w:firstLineChars="200" w:firstLine="420"/>
        <w:jc w:val="both"/>
        <w:rPr>
          <w:rFonts w:cs="Times New Roman"/>
          <w:lang w:eastAsia="zh-CN"/>
        </w:rPr>
      </w:pPr>
      <w:r>
        <w:rPr>
          <w:rFonts w:cs="Times New Roman"/>
          <w:lang w:eastAsia="zh-CN"/>
        </w:rPr>
        <w:t>注</w:t>
      </w:r>
      <w:r>
        <w:rPr>
          <w:rFonts w:cs="Times New Roman"/>
          <w:lang w:eastAsia="zh-CN"/>
        </w:rPr>
        <w:t>:</w:t>
      </w:r>
      <w:r>
        <w:rPr>
          <w:rFonts w:cs="Times New Roman"/>
          <w:lang w:eastAsia="zh-CN"/>
        </w:rPr>
        <w:t>本附件的规定见正文</w:t>
      </w:r>
      <w:r>
        <w:rPr>
          <w:rFonts w:cs="Times New Roman"/>
          <w:lang w:eastAsia="zh-CN"/>
        </w:rPr>
        <w:t>7.2.4.6</w:t>
      </w:r>
      <w:proofErr w:type="gramStart"/>
      <w:r>
        <w:rPr>
          <w:rFonts w:cs="Times New Roman"/>
          <w:lang w:eastAsia="zh-CN"/>
        </w:rPr>
        <w:t>一</w:t>
      </w:r>
      <w:proofErr w:type="gramEnd"/>
      <w:r>
        <w:rPr>
          <w:rFonts w:cs="Times New Roman"/>
          <w:lang w:eastAsia="zh-CN"/>
        </w:rPr>
        <w:t>章；但请遵守</w:t>
      </w:r>
      <w:r>
        <w:rPr>
          <w:rFonts w:cs="Times New Roman"/>
          <w:lang w:eastAsia="zh-CN"/>
        </w:rPr>
        <w:t>6.5.4.2</w:t>
      </w:r>
      <w:r>
        <w:rPr>
          <w:rFonts w:cs="Times New Roman"/>
          <w:lang w:eastAsia="zh-CN"/>
        </w:rPr>
        <w:t>和</w:t>
      </w:r>
      <w:r>
        <w:rPr>
          <w:rFonts w:cs="Times New Roman"/>
          <w:lang w:eastAsia="zh-CN"/>
        </w:rPr>
        <w:t>6.5.4.3</w:t>
      </w:r>
      <w:proofErr w:type="gramStart"/>
      <w:r>
        <w:rPr>
          <w:rFonts w:cs="Times New Roman"/>
          <w:lang w:eastAsia="zh-CN"/>
        </w:rPr>
        <w:t>两</w:t>
      </w:r>
      <w:proofErr w:type="gramEnd"/>
      <w:r>
        <w:rPr>
          <w:rFonts w:cs="Times New Roman"/>
          <w:lang w:eastAsia="zh-CN"/>
        </w:rPr>
        <w:t>章中针对情形</w:t>
      </w:r>
      <w:r>
        <w:rPr>
          <w:rFonts w:cs="Times New Roman"/>
          <w:lang w:eastAsia="zh-CN"/>
        </w:rPr>
        <w:t>A</w:t>
      </w:r>
      <w:r>
        <w:rPr>
          <w:rFonts w:cs="Times New Roman"/>
          <w:lang w:eastAsia="zh-CN"/>
        </w:rPr>
        <w:t>、</w:t>
      </w:r>
      <w:r>
        <w:rPr>
          <w:rFonts w:cs="Times New Roman"/>
          <w:lang w:eastAsia="zh-CN"/>
        </w:rPr>
        <w:t>B</w:t>
      </w:r>
      <w:r>
        <w:rPr>
          <w:rFonts w:cs="Times New Roman"/>
          <w:lang w:eastAsia="zh-CN"/>
        </w:rPr>
        <w:t>和</w:t>
      </w:r>
      <w:r>
        <w:rPr>
          <w:rFonts w:cs="Times New Roman"/>
          <w:lang w:eastAsia="zh-CN"/>
        </w:rPr>
        <w:t>C1</w:t>
      </w:r>
      <w:r>
        <w:rPr>
          <w:rFonts w:cs="Times New Roman"/>
          <w:lang w:eastAsia="zh-CN"/>
        </w:rPr>
        <w:t>所做的具体简化规定。</w:t>
      </w:r>
    </w:p>
    <w:p w14:paraId="5509E47C" w14:textId="77777777" w:rsidR="00D16BE9" w:rsidRDefault="00D16BE9">
      <w:pPr>
        <w:spacing w:line="300" w:lineRule="auto"/>
        <w:ind w:firstLine="420"/>
        <w:rPr>
          <w:rFonts w:eastAsia="宋体" w:cs="Times New Roman"/>
        </w:rPr>
      </w:pPr>
    </w:p>
    <w:p w14:paraId="778F5C8C" w14:textId="77777777" w:rsidR="00D16BE9" w:rsidRDefault="00D16BE9">
      <w:pPr>
        <w:spacing w:line="300" w:lineRule="auto"/>
        <w:ind w:firstLine="420"/>
        <w:rPr>
          <w:rFonts w:eastAsia="宋体" w:cs="Times New Roman"/>
        </w:rPr>
        <w:sectPr w:rsidR="00D16BE9">
          <w:pgSz w:w="11910" w:h="16840"/>
          <w:pgMar w:top="1040" w:right="1160" w:bottom="1040" w:left="1120" w:header="835" w:footer="852" w:gutter="0"/>
          <w:cols w:space="720"/>
        </w:sectPr>
      </w:pPr>
    </w:p>
    <w:p w14:paraId="51DE53CE" w14:textId="77777777" w:rsidR="00D16BE9" w:rsidRDefault="00AC4FA2">
      <w:pPr>
        <w:pStyle w:val="1"/>
        <w:tabs>
          <w:tab w:val="left" w:pos="867"/>
        </w:tabs>
        <w:spacing w:beforeLines="0" w:before="0" w:afterLines="0" w:after="0" w:line="300" w:lineRule="auto"/>
        <w:rPr>
          <w:rFonts w:eastAsia="宋体" w:cs="Times New Roman"/>
        </w:rPr>
      </w:pPr>
      <w:r>
        <w:rPr>
          <w:rFonts w:eastAsia="宋体" w:cs="Times New Roman" w:hint="eastAsia"/>
        </w:rPr>
        <w:lastRenderedPageBreak/>
        <w:t>15</w:t>
      </w:r>
      <w:r>
        <w:rPr>
          <w:rFonts w:eastAsia="宋体" w:cs="Times New Roman"/>
        </w:rPr>
        <w:t>附录</w:t>
      </w:r>
      <w:r>
        <w:rPr>
          <w:rFonts w:eastAsia="宋体" w:cs="Times New Roman"/>
        </w:rPr>
        <w:t>D:</w:t>
      </w:r>
      <w:r>
        <w:rPr>
          <w:rFonts w:eastAsia="宋体" w:cs="Times New Roman"/>
        </w:rPr>
        <w:t>避免误导目标和范围定义以及结果解释</w:t>
      </w:r>
    </w:p>
    <w:p w14:paraId="5941E3DF" w14:textId="77777777" w:rsidR="00D16BE9" w:rsidRDefault="00AC4FA2">
      <w:pPr>
        <w:spacing w:line="300" w:lineRule="auto"/>
        <w:ind w:firstLine="320"/>
        <w:rPr>
          <w:rFonts w:eastAsia="宋体" w:cs="Times New Roman"/>
          <w:sz w:val="16"/>
        </w:rPr>
      </w:pPr>
      <w:r>
        <w:rPr>
          <w:rFonts w:eastAsia="宋体" w:cs="Times New Roman"/>
          <w:color w:val="0000FF"/>
          <w:sz w:val="16"/>
        </w:rPr>
        <w:t>(</w:t>
      </w:r>
      <w:r>
        <w:rPr>
          <w:rFonts w:eastAsia="宋体" w:cs="Times New Roman"/>
          <w:color w:val="0000FF"/>
          <w:sz w:val="16"/>
        </w:rPr>
        <w:t>没有相应的</w:t>
      </w:r>
      <w:r>
        <w:rPr>
          <w:rFonts w:eastAsia="宋体" w:cs="Times New Roman"/>
          <w:color w:val="0000FF"/>
          <w:sz w:val="16"/>
        </w:rPr>
        <w:t>ISO</w:t>
      </w:r>
      <w:r>
        <w:rPr>
          <w:rFonts w:eastAsia="宋体" w:cs="Times New Roman"/>
          <w:color w:val="0000FF"/>
          <w:sz w:val="16"/>
        </w:rPr>
        <w:t>章节，但参考了许多章节</w:t>
      </w:r>
      <w:r>
        <w:rPr>
          <w:rFonts w:eastAsia="宋体" w:cs="Times New Roman"/>
          <w:color w:val="0000FF"/>
          <w:sz w:val="16"/>
        </w:rPr>
        <w:t>)</w:t>
      </w:r>
    </w:p>
    <w:p w14:paraId="4FCFBA47" w14:textId="77777777" w:rsidR="00D16BE9" w:rsidRDefault="00D16BE9">
      <w:pPr>
        <w:pStyle w:val="a8"/>
        <w:spacing w:line="300" w:lineRule="auto"/>
        <w:ind w:firstLineChars="200" w:firstLine="360"/>
        <w:rPr>
          <w:rFonts w:cs="Times New Roman"/>
          <w:sz w:val="18"/>
          <w:lang w:eastAsia="zh-CN"/>
        </w:rPr>
      </w:pPr>
    </w:p>
    <w:p w14:paraId="6F2A0E95" w14:textId="77777777" w:rsidR="00D16BE9" w:rsidRDefault="00AC4FA2">
      <w:pPr>
        <w:pStyle w:val="2"/>
        <w:tabs>
          <w:tab w:val="left" w:pos="1094"/>
        </w:tabs>
        <w:spacing w:beforeLines="0" w:before="0" w:afterLines="0" w:after="0"/>
        <w:ind w:firstLineChars="200" w:firstLine="482"/>
        <w:rPr>
          <w:rFonts w:cs="Times New Roman"/>
        </w:rPr>
      </w:pPr>
      <w:r>
        <w:rPr>
          <w:rFonts w:cs="Times New Roman" w:hint="eastAsia"/>
        </w:rPr>
        <w:t>15.1</w:t>
      </w:r>
      <w:r>
        <w:rPr>
          <w:rFonts w:cs="Times New Roman"/>
        </w:rPr>
        <w:t>导言和概述</w:t>
      </w:r>
    </w:p>
    <w:p w14:paraId="3B7E4D56" w14:textId="77777777" w:rsidR="00D16BE9" w:rsidRDefault="00AC4FA2">
      <w:pPr>
        <w:spacing w:line="300" w:lineRule="auto"/>
        <w:ind w:firstLine="320"/>
        <w:rPr>
          <w:rFonts w:eastAsia="宋体" w:cs="Times New Roman"/>
          <w:sz w:val="16"/>
        </w:rPr>
      </w:pPr>
      <w:r>
        <w:rPr>
          <w:rFonts w:eastAsia="宋体" w:cs="Times New Roman"/>
          <w:color w:val="0000FF"/>
          <w:sz w:val="16"/>
        </w:rPr>
        <w:t>(</w:t>
      </w:r>
      <w:r>
        <w:rPr>
          <w:rFonts w:eastAsia="宋体" w:cs="Times New Roman"/>
          <w:color w:val="0000FF"/>
          <w:sz w:val="16"/>
        </w:rPr>
        <w:t>没有相应的</w:t>
      </w:r>
      <w:r>
        <w:rPr>
          <w:rFonts w:eastAsia="宋体" w:cs="Times New Roman"/>
          <w:color w:val="0000FF"/>
          <w:sz w:val="16"/>
        </w:rPr>
        <w:t>ISO</w:t>
      </w:r>
      <w:r>
        <w:rPr>
          <w:rFonts w:eastAsia="宋体" w:cs="Times New Roman"/>
          <w:color w:val="0000FF"/>
          <w:sz w:val="16"/>
        </w:rPr>
        <w:t>章节，但参考了许多章节</w:t>
      </w:r>
      <w:r>
        <w:rPr>
          <w:rFonts w:eastAsia="宋体" w:cs="Times New Roman"/>
          <w:color w:val="0000FF"/>
          <w:sz w:val="16"/>
        </w:rPr>
        <w:t>)</w:t>
      </w:r>
    </w:p>
    <w:p w14:paraId="7769A299" w14:textId="77777777" w:rsidR="00D16BE9" w:rsidRDefault="00AC4FA2">
      <w:pPr>
        <w:pStyle w:val="a8"/>
        <w:spacing w:line="300" w:lineRule="auto"/>
        <w:ind w:firstLineChars="200" w:firstLine="420"/>
        <w:jc w:val="both"/>
        <w:rPr>
          <w:rFonts w:cs="Times New Roman"/>
          <w:lang w:eastAsia="zh-CN"/>
        </w:rPr>
      </w:pPr>
      <w:r>
        <w:rPr>
          <w:rFonts w:cs="Times New Roman"/>
          <w:lang w:eastAsia="zh-CN"/>
        </w:rPr>
        <w:t>有时，目标和范围定义的元素可能是无意中以一种导致误导结果的方式执行的。或者对</w:t>
      </w:r>
      <w:r>
        <w:rPr>
          <w:rFonts w:cs="Times New Roman"/>
          <w:lang w:eastAsia="zh-CN"/>
        </w:rPr>
        <w:t>LCA</w:t>
      </w:r>
      <w:r>
        <w:rPr>
          <w:rFonts w:cs="Times New Roman"/>
          <w:lang w:eastAsia="zh-CN"/>
        </w:rPr>
        <w:t>结果的解释方式不符合研究的目标或分析的范围，这又会导致误导性的结论</w:t>
      </w:r>
      <w:r>
        <w:rPr>
          <w:rFonts w:cs="Times New Roman"/>
          <w:lang w:eastAsia="zh-CN"/>
        </w:rPr>
        <w:t>244</w:t>
      </w:r>
      <w:r>
        <w:rPr>
          <w:rFonts w:cs="Times New Roman"/>
          <w:lang w:eastAsia="zh-CN"/>
        </w:rPr>
        <w:t>。</w:t>
      </w:r>
    </w:p>
    <w:p w14:paraId="2A8FB6ED" w14:textId="77777777" w:rsidR="00D16BE9" w:rsidRDefault="00AC4FA2">
      <w:pPr>
        <w:pStyle w:val="a8"/>
        <w:spacing w:line="300" w:lineRule="auto"/>
        <w:ind w:firstLineChars="200" w:firstLine="420"/>
        <w:jc w:val="both"/>
        <w:rPr>
          <w:rFonts w:cs="Times New Roman"/>
          <w:lang w:eastAsia="zh-CN"/>
        </w:rPr>
      </w:pPr>
      <w:r>
        <w:rPr>
          <w:rFonts w:cs="Times New Roman"/>
          <w:lang w:eastAsia="zh-CN"/>
        </w:rPr>
        <w:t>本附录确定了在目标和范围定义以及对</w:t>
      </w:r>
      <w:r>
        <w:rPr>
          <w:rFonts w:cs="Times New Roman"/>
          <w:lang w:eastAsia="zh-CN"/>
        </w:rPr>
        <w:t>LCA</w:t>
      </w:r>
      <w:r>
        <w:rPr>
          <w:rFonts w:cs="Times New Roman"/>
          <w:lang w:eastAsia="zh-CN"/>
        </w:rPr>
        <w:t>研究的解释中可能导致误导性结果和结论的错误类型。因此，它导向无误导的目标和范围定义以及结果解释。</w:t>
      </w:r>
    </w:p>
    <w:p w14:paraId="666978F0" w14:textId="77777777" w:rsidR="00D16BE9" w:rsidRDefault="00D16BE9">
      <w:pPr>
        <w:pStyle w:val="a8"/>
        <w:spacing w:line="300" w:lineRule="auto"/>
        <w:ind w:firstLineChars="200" w:firstLine="540"/>
        <w:rPr>
          <w:rFonts w:cs="Times New Roman"/>
          <w:sz w:val="27"/>
          <w:lang w:eastAsia="zh-CN"/>
        </w:rPr>
      </w:pPr>
    </w:p>
    <w:p w14:paraId="77517D08" w14:textId="77777777" w:rsidR="00D16BE9" w:rsidRDefault="00AC4FA2">
      <w:pPr>
        <w:pStyle w:val="2"/>
        <w:tabs>
          <w:tab w:val="left" w:pos="1094"/>
        </w:tabs>
        <w:spacing w:beforeLines="0" w:before="0" w:afterLines="0" w:after="0"/>
        <w:ind w:firstLineChars="200" w:firstLine="482"/>
        <w:rPr>
          <w:rFonts w:cs="Times New Roman"/>
        </w:rPr>
      </w:pPr>
      <w:r>
        <w:rPr>
          <w:rFonts w:cs="Times New Roman" w:hint="eastAsia"/>
        </w:rPr>
        <w:t>15.2</w:t>
      </w:r>
      <w:r>
        <w:rPr>
          <w:rFonts w:cs="Times New Roman"/>
        </w:rPr>
        <w:t>误导的目标定义和范围界定</w:t>
      </w:r>
    </w:p>
    <w:p w14:paraId="0C3680B0" w14:textId="77777777" w:rsidR="00D16BE9" w:rsidRDefault="00AC4FA2">
      <w:pPr>
        <w:spacing w:line="300" w:lineRule="auto"/>
        <w:ind w:firstLine="320"/>
        <w:rPr>
          <w:rFonts w:eastAsia="宋体" w:cs="Times New Roman"/>
          <w:sz w:val="16"/>
        </w:rPr>
      </w:pPr>
      <w:r>
        <w:rPr>
          <w:rFonts w:eastAsia="宋体" w:cs="Times New Roman"/>
          <w:color w:val="0000FF"/>
          <w:sz w:val="16"/>
        </w:rPr>
        <w:t>(</w:t>
      </w:r>
      <w:r>
        <w:rPr>
          <w:rFonts w:eastAsia="宋体" w:cs="Times New Roman"/>
          <w:color w:val="0000FF"/>
          <w:sz w:val="16"/>
        </w:rPr>
        <w:t>没有相应的</w:t>
      </w:r>
      <w:r>
        <w:rPr>
          <w:rFonts w:eastAsia="宋体" w:cs="Times New Roman"/>
          <w:color w:val="0000FF"/>
          <w:sz w:val="16"/>
        </w:rPr>
        <w:t>ISO</w:t>
      </w:r>
      <w:r>
        <w:rPr>
          <w:rFonts w:eastAsia="宋体" w:cs="Times New Roman"/>
          <w:color w:val="0000FF"/>
          <w:sz w:val="16"/>
        </w:rPr>
        <w:t>章节，但参考了许多章节</w:t>
      </w:r>
      <w:r>
        <w:rPr>
          <w:rFonts w:eastAsia="宋体" w:cs="Times New Roman"/>
          <w:color w:val="0000FF"/>
          <w:sz w:val="16"/>
        </w:rPr>
        <w:t>)</w:t>
      </w:r>
    </w:p>
    <w:p w14:paraId="21F39F41" w14:textId="77777777" w:rsidR="00D16BE9" w:rsidRDefault="00AC4FA2">
      <w:pPr>
        <w:pStyle w:val="a8"/>
        <w:spacing w:line="300" w:lineRule="auto"/>
        <w:ind w:firstLineChars="200" w:firstLine="420"/>
        <w:jc w:val="both"/>
        <w:rPr>
          <w:rFonts w:cs="Times New Roman"/>
          <w:lang w:eastAsia="zh-CN"/>
        </w:rPr>
      </w:pPr>
      <w:r>
        <w:rPr>
          <w:rFonts w:cs="Times New Roman"/>
          <w:lang w:eastAsia="zh-CN"/>
        </w:rPr>
        <w:t>目标</w:t>
      </w:r>
      <w:proofErr w:type="gramStart"/>
      <w:r>
        <w:rPr>
          <w:rFonts w:cs="Times New Roman"/>
          <w:lang w:eastAsia="zh-CN"/>
        </w:rPr>
        <w:t>定义定义</w:t>
      </w:r>
      <w:proofErr w:type="gramEnd"/>
      <w:r>
        <w:rPr>
          <w:rFonts w:cs="Times New Roman"/>
          <w:lang w:eastAsia="zh-CN"/>
        </w:rPr>
        <w:t>了研究的决策背景，确定了结果的预期应用，并指定了目标受众。</w:t>
      </w:r>
    </w:p>
    <w:p w14:paraId="1A3146C0" w14:textId="77777777" w:rsidR="00D16BE9" w:rsidRDefault="00AC4FA2">
      <w:pPr>
        <w:pStyle w:val="a8"/>
        <w:spacing w:line="300" w:lineRule="auto"/>
        <w:ind w:firstLineChars="200" w:firstLine="420"/>
        <w:jc w:val="both"/>
        <w:rPr>
          <w:rFonts w:cs="Times New Roman"/>
          <w:lang w:eastAsia="zh-CN"/>
        </w:rPr>
      </w:pPr>
      <w:r>
        <w:rPr>
          <w:rFonts w:cs="Times New Roman"/>
          <w:lang w:eastAsia="zh-CN"/>
        </w:rPr>
        <w:t>研究的范围界定是根据目标定义完成的，解释也必须尊重目标定义。</w:t>
      </w:r>
    </w:p>
    <w:p w14:paraId="6F73E7D3" w14:textId="77777777" w:rsidR="00D16BE9" w:rsidRDefault="00AC4FA2">
      <w:pPr>
        <w:pStyle w:val="a8"/>
        <w:spacing w:line="300" w:lineRule="auto"/>
        <w:ind w:firstLineChars="200" w:firstLine="420"/>
        <w:jc w:val="both"/>
        <w:rPr>
          <w:rFonts w:cs="Times New Roman"/>
          <w:lang w:eastAsia="zh-CN"/>
        </w:rPr>
      </w:pPr>
      <w:r>
        <w:rPr>
          <w:rFonts w:cs="Times New Roman"/>
          <w:lang w:eastAsia="zh-CN"/>
        </w:rPr>
        <w:t>目标定义本身可能不会产生误导。然而，除了生命周期评估的真正目标之外，它还可以陈述其他一些东西，但是如果范围界定、</w:t>
      </w:r>
      <w:r>
        <w:rPr>
          <w:rFonts w:cs="Times New Roman"/>
          <w:lang w:eastAsia="zh-CN"/>
        </w:rPr>
        <w:t>LCI</w:t>
      </w:r>
      <w:r>
        <w:rPr>
          <w:rFonts w:cs="Times New Roman"/>
          <w:lang w:eastAsia="zh-CN"/>
        </w:rPr>
        <w:t>和</w:t>
      </w:r>
      <w:r>
        <w:rPr>
          <w:rFonts w:cs="Times New Roman"/>
          <w:lang w:eastAsia="zh-CN"/>
        </w:rPr>
        <w:t>LCIA</w:t>
      </w:r>
      <w:r>
        <w:rPr>
          <w:rFonts w:cs="Times New Roman"/>
          <w:lang w:eastAsia="zh-CN"/>
        </w:rPr>
        <w:t>工作是根据陈述的目标完成的，那么只有当生命周期评估的结果是根据真正的目标而不是定义的目标来解释时，才会发生误导。这是一个在解释过程中出现的错误，将在此进行讨论。在其他情况下，对结果的解释也可能是正确的，但可能建立在非常具体的目标上的结果以某种方式被浓缩，导致读者误解和曲解或概括事实上非常有限的建议。从这个意义上说，目标的定义也需要指导，以避免成为误导性结果解释的基础。</w:t>
      </w:r>
    </w:p>
    <w:p w14:paraId="4C916CB5" w14:textId="77777777" w:rsidR="00D16BE9" w:rsidRDefault="00AC4FA2">
      <w:pPr>
        <w:pStyle w:val="a8"/>
        <w:spacing w:line="300" w:lineRule="auto"/>
        <w:ind w:firstLineChars="200" w:firstLine="420"/>
        <w:jc w:val="both"/>
        <w:rPr>
          <w:rFonts w:cs="Times New Roman"/>
          <w:lang w:eastAsia="zh-CN"/>
        </w:rPr>
      </w:pPr>
      <w:r>
        <w:rPr>
          <w:rFonts w:cs="Times New Roman"/>
          <w:lang w:eastAsia="zh-CN"/>
        </w:rPr>
        <w:t>因此，目标定义必须非常明确</w:t>
      </w:r>
      <w:r>
        <w:rPr>
          <w:rFonts w:cs="Times New Roman"/>
          <w:lang w:eastAsia="zh-CN"/>
        </w:rPr>
        <w:t>:</w:t>
      </w:r>
    </w:p>
    <w:p w14:paraId="02043AB1" w14:textId="77777777" w:rsidR="00D16BE9" w:rsidRDefault="00AC4FA2">
      <w:pPr>
        <w:pStyle w:val="afc"/>
        <w:numPr>
          <w:ilvl w:val="0"/>
          <w:numId w:val="140"/>
        </w:numPr>
        <w:tabs>
          <w:tab w:val="left" w:pos="1115"/>
        </w:tabs>
        <w:spacing w:line="300" w:lineRule="auto"/>
        <w:ind w:left="0" w:firstLine="420"/>
        <w:rPr>
          <w:rFonts w:cs="Times New Roman"/>
        </w:rPr>
      </w:pPr>
      <w:r>
        <w:rPr>
          <w:rFonts w:cs="Times New Roman"/>
        </w:rPr>
        <w:t>LCA</w:t>
      </w:r>
      <w:r>
        <w:rPr>
          <w:rFonts w:cs="Times New Roman"/>
        </w:rPr>
        <w:t>研究的比较特征</w:t>
      </w:r>
      <w:r>
        <w:rPr>
          <w:rFonts w:cs="Times New Roman"/>
        </w:rPr>
        <w:t>(</w:t>
      </w:r>
      <w:r>
        <w:rPr>
          <w:rFonts w:cs="Times New Roman"/>
        </w:rPr>
        <w:t>例如</w:t>
      </w:r>
      <w:r>
        <w:rPr>
          <w:rFonts w:cs="Times New Roman"/>
        </w:rPr>
        <w:t>“X</w:t>
      </w:r>
      <w:r>
        <w:rPr>
          <w:rFonts w:cs="Times New Roman"/>
        </w:rPr>
        <w:t>国私家车使用的</w:t>
      </w:r>
      <w:r>
        <w:rPr>
          <w:rFonts w:cs="Times New Roman"/>
        </w:rPr>
        <w:t>A</w:t>
      </w:r>
      <w:r>
        <w:rPr>
          <w:rFonts w:cs="Times New Roman"/>
        </w:rPr>
        <w:t>型燃料和</w:t>
      </w:r>
      <w:r>
        <w:rPr>
          <w:rFonts w:cs="Times New Roman"/>
        </w:rPr>
        <w:t>B</w:t>
      </w:r>
      <w:r>
        <w:rPr>
          <w:rFonts w:cs="Times New Roman"/>
        </w:rPr>
        <w:t>型燃料相关的环境影响比较</w:t>
      </w:r>
      <w:r>
        <w:rPr>
          <w:rFonts w:cs="Times New Roman"/>
        </w:rPr>
        <w:t>”)</w:t>
      </w:r>
      <w:r>
        <w:rPr>
          <w:rFonts w:cs="Times New Roman"/>
        </w:rPr>
        <w:t>以及是否做出了环境优势或平等的断言，并且预计这些断言将会公布，</w:t>
      </w:r>
    </w:p>
    <w:p w14:paraId="774C5118" w14:textId="77777777" w:rsidR="00D16BE9" w:rsidRDefault="00AC4FA2">
      <w:pPr>
        <w:pStyle w:val="afc"/>
        <w:numPr>
          <w:ilvl w:val="0"/>
          <w:numId w:val="140"/>
        </w:numPr>
        <w:tabs>
          <w:tab w:val="left" w:pos="1115"/>
        </w:tabs>
        <w:spacing w:line="300" w:lineRule="auto"/>
        <w:ind w:left="0" w:firstLine="420"/>
        <w:rPr>
          <w:rFonts w:cs="Times New Roman"/>
        </w:rPr>
      </w:pPr>
      <w:r>
        <w:rPr>
          <w:rFonts w:cs="Times New Roman"/>
        </w:rPr>
        <w:t>开展研究的原因，包括决策背景</w:t>
      </w:r>
      <w:r>
        <w:rPr>
          <w:rFonts w:cs="Times New Roman"/>
        </w:rPr>
        <w:t>(</w:t>
      </w:r>
      <w:r>
        <w:rPr>
          <w:rFonts w:cs="Times New Roman"/>
        </w:rPr>
        <w:t>如</w:t>
      </w:r>
      <w:r>
        <w:rPr>
          <w:rFonts w:cs="Times New Roman"/>
        </w:rPr>
        <w:t>“</w:t>
      </w:r>
      <w:r>
        <w:rPr>
          <w:rFonts w:cs="Times New Roman"/>
        </w:rPr>
        <w:t>支持政府关于在</w:t>
      </w:r>
      <w:r>
        <w:rPr>
          <w:rFonts w:cs="Times New Roman"/>
        </w:rPr>
        <w:t>X</w:t>
      </w:r>
      <w:r>
        <w:rPr>
          <w:rFonts w:cs="Times New Roman"/>
        </w:rPr>
        <w:t>国为私家车引入新燃料类型的决策</w:t>
      </w:r>
      <w:r>
        <w:rPr>
          <w:rFonts w:cs="Times New Roman"/>
        </w:rPr>
        <w:t>”)</w:t>
      </w:r>
      <w:r>
        <w:rPr>
          <w:rFonts w:cs="Times New Roman"/>
        </w:rPr>
        <w:t>，</w:t>
      </w:r>
    </w:p>
    <w:p w14:paraId="45CFF9C9" w14:textId="77777777" w:rsidR="00D16BE9" w:rsidRDefault="00AC4FA2">
      <w:pPr>
        <w:pStyle w:val="afc"/>
        <w:numPr>
          <w:ilvl w:val="0"/>
          <w:numId w:val="140"/>
        </w:numPr>
        <w:tabs>
          <w:tab w:val="left" w:pos="1115"/>
        </w:tabs>
        <w:spacing w:line="300" w:lineRule="auto"/>
        <w:ind w:left="0" w:firstLine="420"/>
        <w:rPr>
          <w:rFonts w:cs="Times New Roman"/>
        </w:rPr>
      </w:pPr>
      <w:r>
        <w:rPr>
          <w:rFonts w:cs="Times New Roman"/>
        </w:rPr>
        <w:t>谁委托进行这项研究</w:t>
      </w:r>
      <w:r>
        <w:rPr>
          <w:rFonts w:cs="Times New Roman"/>
        </w:rPr>
        <w:t>(</w:t>
      </w:r>
      <w:r>
        <w:rPr>
          <w:rFonts w:cs="Times New Roman"/>
        </w:rPr>
        <w:t>例如</w:t>
      </w:r>
      <w:r>
        <w:rPr>
          <w:rFonts w:cs="Times New Roman"/>
        </w:rPr>
        <w:t>“X</w:t>
      </w:r>
      <w:r>
        <w:rPr>
          <w:rFonts w:cs="Times New Roman"/>
        </w:rPr>
        <w:t>国的国家交通部</w:t>
      </w:r>
      <w:r>
        <w:rPr>
          <w:rFonts w:cs="Times New Roman"/>
        </w:rPr>
        <w:t>”)</w:t>
      </w:r>
      <w:r>
        <w:rPr>
          <w:rFonts w:cs="Times New Roman"/>
        </w:rPr>
        <w:t>，以及</w:t>
      </w:r>
    </w:p>
    <w:p w14:paraId="56AE6C5C" w14:textId="77777777" w:rsidR="00D16BE9" w:rsidRDefault="00D16BE9">
      <w:pPr>
        <w:pStyle w:val="a8"/>
        <w:spacing w:line="300" w:lineRule="auto"/>
        <w:ind w:firstLineChars="200" w:firstLine="400"/>
        <w:rPr>
          <w:rFonts w:cs="Times New Roman"/>
          <w:sz w:val="20"/>
          <w:lang w:eastAsia="zh-CN"/>
        </w:rPr>
      </w:pPr>
    </w:p>
    <w:p w14:paraId="7C7FE52D" w14:textId="77777777" w:rsidR="00D16BE9" w:rsidRDefault="00AC4FA2">
      <w:pPr>
        <w:pStyle w:val="a8"/>
        <w:spacing w:line="300" w:lineRule="auto"/>
        <w:ind w:firstLineChars="200" w:firstLine="420"/>
        <w:rPr>
          <w:rFonts w:cs="Times New Roman"/>
          <w:sz w:val="13"/>
          <w:lang w:eastAsia="zh-CN"/>
        </w:rPr>
      </w:pPr>
      <w:r>
        <w:rPr>
          <w:rFonts w:cs="Times New Roman"/>
          <w:noProof/>
        </w:rPr>
        <mc:AlternateContent>
          <mc:Choice Requires="wps">
            <w:drawing>
              <wp:anchor distT="0" distB="0" distL="0" distR="0" simplePos="0" relativeHeight="251654656" behindDoc="1" locked="0" layoutInCell="1" allowOverlap="1" wp14:anchorId="43AA40EF" wp14:editId="7589D861">
                <wp:simplePos x="0" y="0"/>
                <wp:positionH relativeFrom="page">
                  <wp:posOffset>900430</wp:posOffset>
                </wp:positionH>
                <wp:positionV relativeFrom="paragraph">
                  <wp:posOffset>114935</wp:posOffset>
                </wp:positionV>
                <wp:extent cx="1828800" cy="6985"/>
                <wp:effectExtent l="0" t="0" r="0" b="0"/>
                <wp:wrapTopAndBottom/>
                <wp:docPr id="296" name="docshape4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28800" cy="6985"/>
                        </a:xfrm>
                        <a:prstGeom prst="rect">
                          <a:avLst/>
                        </a:prstGeom>
                        <a:solidFill>
                          <a:srgbClr val="000000"/>
                        </a:solidFill>
                        <a:ln>
                          <a:noFill/>
                        </a:ln>
                      </wps:spPr>
                      <wps:bodyPr rot="0" vert="horz" wrap="square" lIns="91440" tIns="45720" rIns="91440" bIns="45720" anchor="t" anchorCtr="0" upright="1">
                        <a:noAutofit/>
                      </wps:bodyPr>
                    </wps:wsp>
                  </a:graphicData>
                </a:graphic>
              </wp:anchor>
            </w:drawing>
          </mc:Choice>
          <mc:Fallback xmlns:wpsCustomData="http://www.wps.cn/officeDocument/2013/wpsCustomData">
            <w:pict>
              <v:rect id="docshape474" o:spid="_x0000_s1026" o:spt="1" style="position:absolute;left:0pt;margin-left:70.9pt;margin-top:9.05pt;height:0.55pt;width:144pt;mso-position-horizontal-relative:page;mso-wrap-distance-bottom:0pt;mso-wrap-distance-top:0pt;z-index:-251588608;mso-width-relative:page;mso-height-relative:page;" fillcolor="#000000" filled="t" stroked="f" coordsize="21600,21600" o:gfxdata="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">
                <v:fill on="t" focussize="0,0"/>
                <v:stroke on="f"/>
                <v:imagedata o:title=""/>
                <o:lock v:ext="edit" aspectratio="f"/>
                <w10:wrap type="topAndBottom"/>
              </v:rect>
            </w:pict>
          </mc:Fallback>
        </mc:AlternateContent>
      </w:r>
    </w:p>
    <w:p w14:paraId="5187F4CB" w14:textId="77777777" w:rsidR="00D16BE9" w:rsidRDefault="00D16BE9">
      <w:pPr>
        <w:pStyle w:val="a8"/>
        <w:spacing w:line="300" w:lineRule="auto"/>
        <w:ind w:firstLineChars="200" w:firstLine="180"/>
        <w:rPr>
          <w:rFonts w:cs="Times New Roman"/>
          <w:sz w:val="9"/>
          <w:lang w:eastAsia="zh-CN"/>
        </w:rPr>
      </w:pPr>
    </w:p>
    <w:p w14:paraId="67C6FCEA" w14:textId="77777777" w:rsidR="00D16BE9" w:rsidRDefault="00AC4FA2">
      <w:pPr>
        <w:spacing w:line="300" w:lineRule="auto"/>
        <w:ind w:firstLine="361"/>
        <w:rPr>
          <w:rFonts w:eastAsia="宋体" w:cs="Times New Roman"/>
          <w:b/>
          <w:bCs/>
          <w:sz w:val="18"/>
          <w:szCs w:val="18"/>
        </w:rPr>
      </w:pPr>
      <w:r>
        <w:rPr>
          <w:rFonts w:eastAsia="宋体" w:cs="Times New Roman"/>
          <w:b/>
          <w:bCs/>
          <w:sz w:val="18"/>
          <w:szCs w:val="18"/>
        </w:rPr>
        <w:t>244</w:t>
      </w:r>
      <w:r>
        <w:rPr>
          <w:rFonts w:eastAsia="宋体" w:cs="Times New Roman"/>
          <w:b/>
          <w:bCs/>
          <w:sz w:val="18"/>
          <w:szCs w:val="18"/>
        </w:rPr>
        <w:t>在目标定义和范围界定之后，误导结果的另一个主要来源在于清单和影响评估阶段</w:t>
      </w:r>
      <w:r>
        <w:rPr>
          <w:rFonts w:eastAsia="宋体" w:cs="Times New Roman"/>
          <w:b/>
          <w:bCs/>
          <w:sz w:val="18"/>
          <w:szCs w:val="18"/>
        </w:rPr>
        <w:t>:</w:t>
      </w:r>
      <w:r>
        <w:rPr>
          <w:rFonts w:eastAsia="宋体" w:cs="Times New Roman"/>
          <w:b/>
          <w:bCs/>
          <w:sz w:val="18"/>
          <w:szCs w:val="18"/>
        </w:rPr>
        <w:t>这是目标和范围设置以偏离的方式实现的时候。然而，这并不是一个误导性的目标和范围定义以及结果解释的问题，而是</w:t>
      </w:r>
      <w:r>
        <w:rPr>
          <w:rFonts w:eastAsia="宋体" w:cs="Times New Roman"/>
          <w:b/>
          <w:bCs/>
          <w:sz w:val="18"/>
          <w:szCs w:val="18"/>
        </w:rPr>
        <w:t>LCI</w:t>
      </w:r>
      <w:r>
        <w:rPr>
          <w:rFonts w:eastAsia="宋体" w:cs="Times New Roman"/>
          <w:b/>
          <w:bCs/>
          <w:sz w:val="18"/>
          <w:szCs w:val="18"/>
        </w:rPr>
        <w:t>和</w:t>
      </w:r>
      <w:r>
        <w:rPr>
          <w:rFonts w:eastAsia="宋体" w:cs="Times New Roman"/>
          <w:b/>
          <w:bCs/>
          <w:sz w:val="18"/>
          <w:szCs w:val="18"/>
        </w:rPr>
        <w:t>LCIA</w:t>
      </w:r>
      <w:r>
        <w:rPr>
          <w:rFonts w:eastAsia="宋体" w:cs="Times New Roman"/>
          <w:b/>
          <w:bCs/>
          <w:sz w:val="18"/>
          <w:szCs w:val="18"/>
        </w:rPr>
        <w:t>工作不正确的问题，这里不再进一步讨论。</w:t>
      </w:r>
    </w:p>
    <w:p w14:paraId="57E18FCC" w14:textId="77777777" w:rsidR="00D16BE9" w:rsidRDefault="00D16BE9">
      <w:pPr>
        <w:spacing w:line="300" w:lineRule="auto"/>
        <w:ind w:firstLine="360"/>
        <w:rPr>
          <w:rFonts w:eastAsia="宋体" w:cs="Times New Roman"/>
          <w:sz w:val="18"/>
        </w:rPr>
        <w:sectPr w:rsidR="00D16BE9">
          <w:headerReference w:type="default" r:id="rId160"/>
          <w:footerReference w:type="default" r:id="rId161"/>
          <w:pgSz w:w="11910" w:h="16840"/>
          <w:pgMar w:top="1040" w:right="1160" w:bottom="1040" w:left="1120" w:header="835" w:footer="852" w:gutter="0"/>
          <w:cols w:space="720"/>
        </w:sectPr>
      </w:pPr>
    </w:p>
    <w:p w14:paraId="03566971" w14:textId="77777777" w:rsidR="00D16BE9" w:rsidRDefault="00D16BE9">
      <w:pPr>
        <w:pStyle w:val="a8"/>
        <w:spacing w:line="300" w:lineRule="auto"/>
        <w:ind w:firstLineChars="200" w:firstLine="460"/>
        <w:rPr>
          <w:rFonts w:cs="Times New Roman"/>
          <w:sz w:val="23"/>
          <w:lang w:eastAsia="zh-CN"/>
        </w:rPr>
      </w:pPr>
    </w:p>
    <w:p w14:paraId="2517CFD8" w14:textId="77777777" w:rsidR="00D16BE9" w:rsidRDefault="00AC4FA2">
      <w:pPr>
        <w:pStyle w:val="afc"/>
        <w:numPr>
          <w:ilvl w:val="0"/>
          <w:numId w:val="140"/>
        </w:numPr>
        <w:tabs>
          <w:tab w:val="left" w:pos="1115"/>
        </w:tabs>
        <w:spacing w:line="300" w:lineRule="auto"/>
        <w:ind w:left="0" w:firstLine="420"/>
        <w:rPr>
          <w:rFonts w:cs="Times New Roman"/>
        </w:rPr>
      </w:pPr>
      <w:r>
        <w:rPr>
          <w:rFonts w:cs="Times New Roman"/>
        </w:rPr>
        <w:t>研究的目标受众，尤其是他们是否具备技术知识或生命周期评估知识</w:t>
      </w:r>
    </w:p>
    <w:p w14:paraId="1D8D695D" w14:textId="77777777" w:rsidR="00D16BE9" w:rsidRDefault="00AC4FA2">
      <w:pPr>
        <w:pStyle w:val="a8"/>
        <w:spacing w:line="300" w:lineRule="auto"/>
        <w:ind w:firstLineChars="200" w:firstLine="420"/>
        <w:rPr>
          <w:rFonts w:cs="Times New Roman"/>
        </w:rPr>
      </w:pPr>
      <w:proofErr w:type="spellStart"/>
      <w:r>
        <w:rPr>
          <w:rFonts w:cs="Times New Roman"/>
        </w:rPr>
        <w:t>此外，要避免的目标是</w:t>
      </w:r>
      <w:proofErr w:type="spellEnd"/>
    </w:p>
    <w:p w14:paraId="550FCABC" w14:textId="77777777" w:rsidR="00D16BE9" w:rsidRDefault="00AC4FA2">
      <w:pPr>
        <w:pStyle w:val="afc"/>
        <w:numPr>
          <w:ilvl w:val="0"/>
          <w:numId w:val="140"/>
        </w:numPr>
        <w:tabs>
          <w:tab w:val="left" w:pos="1115"/>
        </w:tabs>
        <w:spacing w:line="300" w:lineRule="auto"/>
        <w:ind w:left="0" w:firstLine="420"/>
        <w:rPr>
          <w:rFonts w:cs="Times New Roman"/>
        </w:rPr>
      </w:pPr>
      <w:r>
        <w:rPr>
          <w:rFonts w:cs="Times New Roman"/>
        </w:rPr>
        <w:t>分析非常具体和不常见的情况，例如产品使用案例，将产品</w:t>
      </w:r>
      <w:r>
        <w:rPr>
          <w:rFonts w:cs="Times New Roman"/>
        </w:rPr>
        <w:t>A</w:t>
      </w:r>
      <w:r>
        <w:rPr>
          <w:rFonts w:cs="Times New Roman"/>
        </w:rPr>
        <w:t>与过时、效率极低且污染严重的替代产品</w:t>
      </w:r>
      <w:r>
        <w:rPr>
          <w:rFonts w:cs="Times New Roman"/>
        </w:rPr>
        <w:t>B</w:t>
      </w:r>
      <w:r>
        <w:rPr>
          <w:rFonts w:cs="Times New Roman"/>
        </w:rPr>
        <w:t>进行专门比较，目的是在以后向公众展示和宣传</w:t>
      </w:r>
      <w:r>
        <w:rPr>
          <w:rFonts w:cs="Times New Roman"/>
        </w:rPr>
        <w:t>“</w:t>
      </w:r>
      <w:r>
        <w:rPr>
          <w:rFonts w:cs="Times New Roman"/>
        </w:rPr>
        <w:t>产品</w:t>
      </w:r>
      <w:r>
        <w:rPr>
          <w:rFonts w:cs="Times New Roman"/>
        </w:rPr>
        <w:t>A</w:t>
      </w:r>
      <w:r>
        <w:rPr>
          <w:rFonts w:cs="Times New Roman"/>
        </w:rPr>
        <w:t>的环境优势</w:t>
      </w:r>
      <w:r>
        <w:rPr>
          <w:rFonts w:cs="Times New Roman"/>
        </w:rPr>
        <w:t>”</w:t>
      </w:r>
      <w:r>
        <w:rPr>
          <w:rFonts w:cs="Times New Roman"/>
        </w:rPr>
        <w:t>。这是误导，如果产品</w:t>
      </w:r>
      <w:r>
        <w:rPr>
          <w:rFonts w:cs="Times New Roman"/>
        </w:rPr>
        <w:t>C</w:t>
      </w:r>
      <w:r>
        <w:rPr>
          <w:rFonts w:cs="Times New Roman"/>
        </w:rPr>
        <w:t>、</w:t>
      </w:r>
      <w:r>
        <w:rPr>
          <w:rFonts w:cs="Times New Roman"/>
        </w:rPr>
        <w:t>D</w:t>
      </w:r>
      <w:r>
        <w:rPr>
          <w:rFonts w:cs="Times New Roman"/>
        </w:rPr>
        <w:t>等。会在市场上有更好的环保性能。</w:t>
      </w:r>
    </w:p>
    <w:p w14:paraId="59E15FBE" w14:textId="77777777" w:rsidR="00D16BE9" w:rsidRDefault="00AC4FA2">
      <w:pPr>
        <w:pStyle w:val="a8"/>
        <w:spacing w:line="300" w:lineRule="auto"/>
        <w:ind w:firstLineChars="200" w:firstLine="420"/>
        <w:jc w:val="both"/>
        <w:rPr>
          <w:rFonts w:cs="Times New Roman"/>
          <w:lang w:eastAsia="zh-CN"/>
        </w:rPr>
      </w:pPr>
      <w:r>
        <w:rPr>
          <w:rFonts w:cs="Times New Roman"/>
          <w:lang w:eastAsia="zh-CN"/>
        </w:rPr>
        <w:t>范围定义的几个方面存在可能导致误导性结果的错误风险。下面几节给出了重要的例子</w:t>
      </w:r>
    </w:p>
    <w:p w14:paraId="3622E6DF" w14:textId="77777777" w:rsidR="00D16BE9" w:rsidRDefault="00D16BE9">
      <w:pPr>
        <w:pStyle w:val="a8"/>
        <w:spacing w:line="300" w:lineRule="auto"/>
        <w:ind w:firstLineChars="200" w:firstLine="480"/>
        <w:rPr>
          <w:rFonts w:cs="Times New Roman"/>
          <w:sz w:val="24"/>
          <w:lang w:eastAsia="zh-CN"/>
        </w:rPr>
      </w:pPr>
    </w:p>
    <w:p w14:paraId="73FFD399" w14:textId="77777777" w:rsidR="00D16BE9" w:rsidRDefault="00AC4FA2">
      <w:pPr>
        <w:pStyle w:val="3"/>
        <w:tabs>
          <w:tab w:val="left" w:pos="1299"/>
        </w:tabs>
        <w:spacing w:before="0" w:after="0" w:line="300" w:lineRule="auto"/>
        <w:ind w:firstLine="482"/>
        <w:rPr>
          <w:rFonts w:ascii="Times New Roman" w:eastAsia="宋体" w:hAnsi="Times New Roman" w:cs="Times New Roman"/>
        </w:rPr>
      </w:pPr>
      <w:bookmarkStart w:id="195" w:name="_bookmark30"/>
      <w:bookmarkEnd w:id="195"/>
      <w:r>
        <w:rPr>
          <w:rFonts w:ascii="Times New Roman" w:eastAsia="宋体" w:hAnsi="Times New Roman" w:cs="Times New Roman" w:hint="eastAsia"/>
        </w:rPr>
        <w:t>15.2.1</w:t>
      </w:r>
      <w:r>
        <w:rPr>
          <w:rFonts w:ascii="Times New Roman" w:eastAsia="宋体" w:hAnsi="Times New Roman" w:cs="Times New Roman"/>
        </w:rPr>
        <w:t>操作部件</w:t>
      </w:r>
    </w:p>
    <w:p w14:paraId="38658593" w14:textId="77777777" w:rsidR="00D16BE9" w:rsidRDefault="00AC4FA2">
      <w:pPr>
        <w:spacing w:line="300" w:lineRule="auto"/>
        <w:ind w:firstLine="320"/>
        <w:rPr>
          <w:rFonts w:eastAsia="宋体" w:cs="Times New Roman"/>
          <w:sz w:val="16"/>
        </w:rPr>
      </w:pPr>
      <w:r>
        <w:rPr>
          <w:rFonts w:eastAsia="宋体" w:cs="Times New Roman"/>
          <w:color w:val="0000FF"/>
          <w:sz w:val="16"/>
        </w:rPr>
        <w:t>(</w:t>
      </w:r>
      <w:r>
        <w:rPr>
          <w:rFonts w:eastAsia="宋体" w:cs="Times New Roman"/>
          <w:color w:val="0000FF"/>
          <w:sz w:val="16"/>
        </w:rPr>
        <w:t>没有相应的</w:t>
      </w:r>
      <w:r>
        <w:rPr>
          <w:rFonts w:eastAsia="宋体" w:cs="Times New Roman"/>
          <w:color w:val="0000FF"/>
          <w:sz w:val="16"/>
        </w:rPr>
        <w:t>ISO</w:t>
      </w:r>
      <w:r>
        <w:rPr>
          <w:rFonts w:eastAsia="宋体" w:cs="Times New Roman"/>
          <w:color w:val="0000FF"/>
          <w:sz w:val="16"/>
        </w:rPr>
        <w:t>章节，但参考了许多章节</w:t>
      </w:r>
      <w:r>
        <w:rPr>
          <w:rFonts w:eastAsia="宋体" w:cs="Times New Roman"/>
          <w:color w:val="0000FF"/>
          <w:sz w:val="16"/>
        </w:rPr>
        <w:t>)</w:t>
      </w:r>
    </w:p>
    <w:p w14:paraId="29C22EF2" w14:textId="77777777" w:rsidR="00D16BE9" w:rsidRDefault="00D16BE9">
      <w:pPr>
        <w:pStyle w:val="a8"/>
        <w:spacing w:line="300" w:lineRule="auto"/>
        <w:ind w:firstLineChars="200" w:firstLine="340"/>
        <w:rPr>
          <w:rFonts w:cs="Times New Roman"/>
          <w:sz w:val="17"/>
          <w:lang w:eastAsia="zh-CN"/>
        </w:rPr>
      </w:pPr>
    </w:p>
    <w:p w14:paraId="198FCBE3" w14:textId="77777777" w:rsidR="00D16BE9" w:rsidRDefault="00AC4FA2">
      <w:pPr>
        <w:pStyle w:val="60"/>
        <w:spacing w:line="300" w:lineRule="auto"/>
        <w:ind w:left="0" w:firstLineChars="200" w:firstLine="422"/>
        <w:rPr>
          <w:rFonts w:ascii="Times New Roman" w:eastAsia="宋体" w:hAnsi="Times New Roman" w:cs="Times New Roman"/>
          <w:sz w:val="21"/>
          <w:szCs w:val="21"/>
          <w:lang w:eastAsia="zh-CN"/>
        </w:rPr>
      </w:pPr>
      <w:r>
        <w:rPr>
          <w:rFonts w:ascii="Times New Roman" w:eastAsia="宋体" w:hAnsi="Times New Roman" w:cs="Times New Roman"/>
          <w:sz w:val="21"/>
          <w:szCs w:val="21"/>
          <w:lang w:eastAsia="zh-CN"/>
        </w:rPr>
        <w:t>未能根据有效的功能单元进行比较</w:t>
      </w:r>
      <w:r>
        <w:rPr>
          <w:rFonts w:ascii="Times New Roman" w:eastAsia="宋体" w:hAnsi="Times New Roman" w:cs="Times New Roman"/>
          <w:sz w:val="21"/>
          <w:szCs w:val="21"/>
          <w:lang w:eastAsia="zh-CN"/>
        </w:rPr>
        <w:t>:</w:t>
      </w:r>
    </w:p>
    <w:p w14:paraId="3C8D925D" w14:textId="77777777" w:rsidR="00D16BE9" w:rsidRDefault="00AC4FA2">
      <w:pPr>
        <w:pStyle w:val="a8"/>
        <w:spacing w:line="300" w:lineRule="auto"/>
        <w:ind w:firstLineChars="200" w:firstLine="420"/>
        <w:jc w:val="both"/>
        <w:rPr>
          <w:rFonts w:cs="Times New Roman"/>
          <w:lang w:eastAsia="zh-CN"/>
        </w:rPr>
      </w:pPr>
      <w:r>
        <w:rPr>
          <w:rFonts w:cs="Times New Roman"/>
          <w:lang w:eastAsia="zh-CN"/>
        </w:rPr>
        <w:t>在</w:t>
      </w:r>
      <w:r>
        <w:rPr>
          <w:rFonts w:cs="Times New Roman"/>
          <w:lang w:eastAsia="zh-CN"/>
        </w:rPr>
        <w:t>LCA</w:t>
      </w:r>
      <w:r>
        <w:rPr>
          <w:rFonts w:cs="Times New Roman"/>
          <w:lang w:eastAsia="zh-CN"/>
        </w:rPr>
        <w:t>旨在比较两个或更多产品或系统的情况下，职能部门必须给出被比较产品必须提供的服务或功能的明确定义。根据这一定义，可以确定产品的参考流量。当功能单元没有反映所提供的服务或者参考</w:t>
      </w:r>
      <w:proofErr w:type="gramStart"/>
      <w:r>
        <w:rPr>
          <w:rFonts w:cs="Times New Roman"/>
          <w:lang w:eastAsia="zh-CN"/>
        </w:rPr>
        <w:t>流不是</w:t>
      </w:r>
      <w:proofErr w:type="gramEnd"/>
      <w:r>
        <w:rPr>
          <w:rFonts w:cs="Times New Roman"/>
          <w:lang w:eastAsia="zh-CN"/>
        </w:rPr>
        <w:t>基于功能单元时，可能会出现严重误导的结果。例如</w:t>
      </w:r>
      <w:r>
        <w:rPr>
          <w:rFonts w:cs="Times New Roman"/>
          <w:lang w:eastAsia="zh-CN"/>
        </w:rPr>
        <w:t>:</w:t>
      </w:r>
    </w:p>
    <w:p w14:paraId="1E34DDE4" w14:textId="77777777" w:rsidR="00D16BE9" w:rsidRDefault="00AC4FA2">
      <w:pPr>
        <w:pStyle w:val="a8"/>
        <w:spacing w:line="300" w:lineRule="auto"/>
        <w:ind w:firstLineChars="200" w:firstLine="420"/>
        <w:jc w:val="both"/>
        <w:rPr>
          <w:rFonts w:cs="Times New Roman"/>
          <w:lang w:eastAsia="zh-CN"/>
        </w:rPr>
      </w:pPr>
      <w:r>
        <w:rPr>
          <w:rFonts w:cs="Times New Roman"/>
          <w:noProof/>
          <w:position w:val="-2"/>
        </w:rPr>
        <w:drawing>
          <wp:inline distT="0" distB="0" distL="0" distR="0" wp14:anchorId="443EECFC" wp14:editId="3D16612E">
            <wp:extent cx="92710" cy="123825"/>
            <wp:effectExtent l="0" t="0" r="0" b="1905"/>
            <wp:docPr id="24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image1.png"/>
                    <pic:cNvPicPr>
                      <a:picLocks noChangeAspect="1"/>
                    </pic:cNvPicPr>
                  </pic:nvPicPr>
                  <pic:blipFill>
                    <a:blip r:embed="rId112" cstate="print"/>
                    <a:stretch>
                      <a:fillRect/>
                    </a:stretch>
                  </pic:blipFill>
                  <pic:spPr>
                    <a:xfrm>
                      <a:off x="0" y="0"/>
                      <a:ext cx="92964" cy="124205"/>
                    </a:xfrm>
                    <a:prstGeom prst="rect">
                      <a:avLst/>
                    </a:prstGeom>
                  </pic:spPr>
                </pic:pic>
              </a:graphicData>
            </a:graphic>
          </wp:inline>
        </w:drawing>
      </w:r>
      <w:r>
        <w:rPr>
          <w:rFonts w:cs="Times New Roman"/>
          <w:lang w:eastAsia="zh-CN"/>
        </w:rPr>
        <w:t>电视机的底盘可以由</w:t>
      </w:r>
      <w:r>
        <w:rPr>
          <w:rFonts w:cs="Times New Roman"/>
          <w:lang w:eastAsia="zh-CN"/>
        </w:rPr>
        <w:t>A</w:t>
      </w:r>
      <w:r>
        <w:rPr>
          <w:rFonts w:cs="Times New Roman"/>
          <w:lang w:eastAsia="zh-CN"/>
        </w:rPr>
        <w:t>类塑料、</w:t>
      </w:r>
      <w:r>
        <w:rPr>
          <w:rFonts w:cs="Times New Roman"/>
          <w:lang w:eastAsia="zh-CN"/>
        </w:rPr>
        <w:t>M</w:t>
      </w:r>
      <w:r>
        <w:rPr>
          <w:rFonts w:cs="Times New Roman"/>
          <w:lang w:eastAsia="zh-CN"/>
        </w:rPr>
        <w:t>类金属或</w:t>
      </w:r>
      <w:r>
        <w:rPr>
          <w:rFonts w:cs="Times New Roman"/>
          <w:lang w:eastAsia="zh-CN"/>
        </w:rPr>
        <w:t>b</w:t>
      </w:r>
      <w:r>
        <w:rPr>
          <w:rFonts w:cs="Times New Roman"/>
          <w:lang w:eastAsia="zh-CN"/>
        </w:rPr>
        <w:t>类生物材料制成。为了确定三种解决方案中哪一种对环境的影响最小，我们对每种材料的材料影响曲线进行了比较。这是一个误导性的参考流量选择，因为建造底盘所需的材料重量在三种材料之间是不同的。正确的参考流程应来自功能单元</w:t>
      </w:r>
      <w:r>
        <w:rPr>
          <w:rFonts w:cs="Times New Roman"/>
          <w:lang w:eastAsia="zh-CN"/>
        </w:rPr>
        <w:t>(</w:t>
      </w:r>
      <w:r>
        <w:rPr>
          <w:rFonts w:cs="Times New Roman"/>
          <w:lang w:eastAsia="zh-CN"/>
        </w:rPr>
        <w:t>在这种情况下是一台电视机</w:t>
      </w:r>
      <w:r>
        <w:rPr>
          <w:rFonts w:cs="Times New Roman"/>
          <w:lang w:eastAsia="zh-CN"/>
        </w:rPr>
        <w:t>),</w:t>
      </w:r>
      <w:r>
        <w:rPr>
          <w:rFonts w:cs="Times New Roman"/>
          <w:lang w:eastAsia="zh-CN"/>
        </w:rPr>
        <w:t>并反映生产相同技术质量</w:t>
      </w:r>
      <w:r>
        <w:rPr>
          <w:rFonts w:cs="Times New Roman"/>
          <w:lang w:eastAsia="zh-CN"/>
        </w:rPr>
        <w:t>(</w:t>
      </w:r>
      <w:r>
        <w:rPr>
          <w:rFonts w:cs="Times New Roman"/>
          <w:lang w:eastAsia="zh-CN"/>
        </w:rPr>
        <w:t>如机械稳定性、耐用性等</w:t>
      </w:r>
      <w:r>
        <w:rPr>
          <w:rFonts w:cs="Times New Roman"/>
          <w:lang w:eastAsia="zh-CN"/>
        </w:rPr>
        <w:t>)</w:t>
      </w:r>
      <w:r>
        <w:rPr>
          <w:rFonts w:cs="Times New Roman"/>
          <w:lang w:eastAsia="zh-CN"/>
        </w:rPr>
        <w:t>的底盘时所用的每种材料的数量。</w:t>
      </w:r>
      <w:proofErr w:type="gramStart"/>
      <w:r>
        <w:rPr>
          <w:rFonts w:cs="Times New Roman"/>
          <w:lang w:eastAsia="zh-CN"/>
        </w:rPr>
        <w:t>).</w:t>
      </w:r>
      <w:r>
        <w:rPr>
          <w:rFonts w:cs="Times New Roman"/>
          <w:lang w:eastAsia="zh-CN"/>
        </w:rPr>
        <w:t>在同等重量的基础上比较材料是不合适的</w:t>
      </w:r>
      <w:proofErr w:type="gramEnd"/>
      <w:r>
        <w:rPr>
          <w:rFonts w:cs="Times New Roman"/>
          <w:lang w:eastAsia="zh-CN"/>
        </w:rPr>
        <w:t>。</w:t>
      </w:r>
    </w:p>
    <w:p w14:paraId="6D314114" w14:textId="77777777" w:rsidR="00D16BE9" w:rsidRDefault="00AC4FA2">
      <w:pPr>
        <w:pStyle w:val="a8"/>
        <w:spacing w:line="300" w:lineRule="auto"/>
        <w:ind w:firstLineChars="200" w:firstLine="420"/>
        <w:jc w:val="both"/>
        <w:rPr>
          <w:rFonts w:cs="Times New Roman"/>
          <w:lang w:eastAsia="zh-CN"/>
        </w:rPr>
      </w:pPr>
      <w:r>
        <w:rPr>
          <w:rFonts w:cs="Times New Roman"/>
          <w:noProof/>
          <w:position w:val="-2"/>
        </w:rPr>
        <w:drawing>
          <wp:inline distT="0" distB="0" distL="0" distR="0" wp14:anchorId="1E9AEF30" wp14:editId="38D6D73C">
            <wp:extent cx="92710" cy="123825"/>
            <wp:effectExtent l="0" t="0" r="0" b="1905"/>
            <wp:docPr id="24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image1.png"/>
                    <pic:cNvPicPr>
                      <a:picLocks noChangeAspect="1"/>
                    </pic:cNvPicPr>
                  </pic:nvPicPr>
                  <pic:blipFill>
                    <a:blip r:embed="rId112" cstate="print"/>
                    <a:stretch>
                      <a:fillRect/>
                    </a:stretch>
                  </pic:blipFill>
                  <pic:spPr>
                    <a:xfrm>
                      <a:off x="0" y="0"/>
                      <a:ext cx="92964" cy="124205"/>
                    </a:xfrm>
                    <a:prstGeom prst="rect">
                      <a:avLst/>
                    </a:prstGeom>
                  </pic:spPr>
                </pic:pic>
              </a:graphicData>
            </a:graphic>
          </wp:inline>
        </w:drawing>
      </w:r>
      <w:r>
        <w:rPr>
          <w:rFonts w:cs="Times New Roman"/>
          <w:lang w:eastAsia="zh-CN"/>
        </w:rPr>
        <w:t>一项研究旨在指导人们选择材料</w:t>
      </w:r>
      <w:r>
        <w:rPr>
          <w:rFonts w:cs="Times New Roman"/>
          <w:lang w:eastAsia="zh-CN"/>
        </w:rPr>
        <w:t>A</w:t>
      </w:r>
      <w:r>
        <w:rPr>
          <w:rFonts w:cs="Times New Roman"/>
          <w:lang w:eastAsia="zh-CN"/>
        </w:rPr>
        <w:t>的可再装瓶和材料</w:t>
      </w:r>
      <w:r>
        <w:rPr>
          <w:rFonts w:cs="Times New Roman"/>
          <w:lang w:eastAsia="zh-CN"/>
        </w:rPr>
        <w:t>B</w:t>
      </w:r>
      <w:r>
        <w:rPr>
          <w:rFonts w:cs="Times New Roman"/>
          <w:lang w:eastAsia="zh-CN"/>
        </w:rPr>
        <w:t>的单向饮料盒，以便向家庭分发牛奶。对一个瓶子和一个饮料纸盒进行</w:t>
      </w:r>
      <w:r>
        <w:rPr>
          <w:rFonts w:cs="Times New Roman"/>
          <w:lang w:eastAsia="zh-CN"/>
        </w:rPr>
        <w:t>LCA</w:t>
      </w:r>
      <w:r>
        <w:rPr>
          <w:rFonts w:cs="Times New Roman"/>
          <w:lang w:eastAsia="zh-CN"/>
        </w:rPr>
        <w:t>。这是对参考流程的误导性选择，因为它忽略了这样一个事实，即平均而言，可再填充瓶被返回并重复使用，从而给出总共例如</w:t>
      </w:r>
      <w:r>
        <w:rPr>
          <w:rFonts w:cs="Times New Roman"/>
          <w:lang w:eastAsia="zh-CN"/>
        </w:rPr>
        <w:t>25</w:t>
      </w:r>
      <w:r>
        <w:rPr>
          <w:rFonts w:cs="Times New Roman"/>
          <w:lang w:eastAsia="zh-CN"/>
        </w:rPr>
        <w:t>种使用情况，而饮料纸盒仅被使用一次。同时，这是否会忽略对返回运输、清洁等的需求。以及例如两种产品在使用后的再循环和</w:t>
      </w:r>
      <w:r>
        <w:rPr>
          <w:rFonts w:cs="Times New Roman"/>
          <w:lang w:eastAsia="zh-CN"/>
        </w:rPr>
        <w:t>/</w:t>
      </w:r>
      <w:r>
        <w:rPr>
          <w:rFonts w:cs="Times New Roman"/>
          <w:lang w:eastAsia="zh-CN"/>
        </w:rPr>
        <w:t>或能量回收的益处。同样，相关的参考流量应来自正确的功能单位，可能是</w:t>
      </w:r>
      <w:r>
        <w:rPr>
          <w:rFonts w:cs="Times New Roman"/>
          <w:lang w:eastAsia="zh-CN"/>
        </w:rPr>
        <w:t>“</w:t>
      </w:r>
      <w:r>
        <w:rPr>
          <w:rFonts w:cs="Times New Roman"/>
          <w:lang w:eastAsia="zh-CN"/>
        </w:rPr>
        <w:t>将</w:t>
      </w:r>
      <w:r>
        <w:rPr>
          <w:rFonts w:cs="Times New Roman"/>
          <w:lang w:eastAsia="zh-CN"/>
        </w:rPr>
        <w:t>1000</w:t>
      </w:r>
      <w:r>
        <w:rPr>
          <w:rFonts w:cs="Times New Roman"/>
          <w:lang w:eastAsia="zh-CN"/>
        </w:rPr>
        <w:t>升新鲜牛奶包装在</w:t>
      </w:r>
      <w:r>
        <w:rPr>
          <w:rFonts w:cs="Times New Roman"/>
          <w:lang w:eastAsia="zh-CN"/>
        </w:rPr>
        <w:t>1</w:t>
      </w:r>
      <w:r>
        <w:rPr>
          <w:rFonts w:cs="Times New Roman"/>
          <w:lang w:eastAsia="zh-CN"/>
        </w:rPr>
        <w:t>升容器中，用于在从乳品店到私人家庭的链条中分配和储存牛奶</w:t>
      </w:r>
      <w:r>
        <w:rPr>
          <w:rFonts w:cs="Times New Roman"/>
          <w:lang w:eastAsia="zh-CN"/>
        </w:rPr>
        <w:t>”</w:t>
      </w:r>
      <w:r>
        <w:rPr>
          <w:rFonts w:cs="Times New Roman"/>
          <w:lang w:eastAsia="zh-CN"/>
        </w:rPr>
        <w:t>。对于该功能单元，比较的相关基础将</w:t>
      </w:r>
      <w:proofErr w:type="gramStart"/>
      <w:r>
        <w:rPr>
          <w:rFonts w:cs="Times New Roman"/>
          <w:lang w:eastAsia="zh-CN"/>
        </w:rPr>
        <w:t>是例如</w:t>
      </w:r>
      <w:proofErr w:type="gramEnd"/>
      <w:r>
        <w:rPr>
          <w:rFonts w:cs="Times New Roman"/>
          <w:lang w:eastAsia="zh-CN"/>
        </w:rPr>
        <w:t>1000</w:t>
      </w:r>
      <w:r>
        <w:rPr>
          <w:rFonts w:cs="Times New Roman"/>
          <w:lang w:eastAsia="zh-CN"/>
        </w:rPr>
        <w:t>个饮料纸盒和</w:t>
      </w:r>
      <w:r>
        <w:rPr>
          <w:rFonts w:cs="Times New Roman"/>
          <w:lang w:eastAsia="zh-CN"/>
        </w:rPr>
        <w:t>40</w:t>
      </w:r>
      <w:r>
        <w:rPr>
          <w:rFonts w:cs="Times New Roman"/>
          <w:lang w:eastAsia="zh-CN"/>
        </w:rPr>
        <w:t>个瓶子</w:t>
      </w:r>
      <w:r>
        <w:rPr>
          <w:rFonts w:cs="Times New Roman"/>
          <w:lang w:eastAsia="zh-CN"/>
        </w:rPr>
        <w:t>245</w:t>
      </w:r>
      <w:r>
        <w:rPr>
          <w:rFonts w:cs="Times New Roman"/>
          <w:lang w:eastAsia="zh-CN"/>
        </w:rPr>
        <w:t>的参考流量。</w:t>
      </w:r>
    </w:p>
    <w:p w14:paraId="159A8086" w14:textId="77777777" w:rsidR="00D16BE9" w:rsidRDefault="00AC4FA2">
      <w:pPr>
        <w:pStyle w:val="a8"/>
        <w:spacing w:line="300" w:lineRule="auto"/>
        <w:ind w:firstLineChars="200" w:firstLine="420"/>
        <w:jc w:val="both"/>
        <w:rPr>
          <w:rFonts w:cs="Times New Roman"/>
          <w:lang w:eastAsia="zh-CN"/>
        </w:rPr>
      </w:pPr>
      <w:r>
        <w:rPr>
          <w:rFonts w:cs="Times New Roman"/>
          <w:noProof/>
          <w:position w:val="-2"/>
        </w:rPr>
        <w:drawing>
          <wp:inline distT="0" distB="0" distL="0" distR="0" wp14:anchorId="250BE7A0" wp14:editId="54C19BE6">
            <wp:extent cx="92710" cy="123825"/>
            <wp:effectExtent l="0" t="0" r="0" b="1905"/>
            <wp:docPr id="24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image1.png"/>
                    <pic:cNvPicPr>
                      <a:picLocks noChangeAspect="1"/>
                    </pic:cNvPicPr>
                  </pic:nvPicPr>
                  <pic:blipFill>
                    <a:blip r:embed="rId112" cstate="print"/>
                    <a:stretch>
                      <a:fillRect/>
                    </a:stretch>
                  </pic:blipFill>
                  <pic:spPr>
                    <a:xfrm>
                      <a:off x="0" y="0"/>
                      <a:ext cx="92964" cy="124206"/>
                    </a:xfrm>
                    <a:prstGeom prst="rect">
                      <a:avLst/>
                    </a:prstGeom>
                  </pic:spPr>
                </pic:pic>
              </a:graphicData>
            </a:graphic>
          </wp:inline>
        </w:drawing>
      </w:r>
      <w:r>
        <w:rPr>
          <w:rFonts w:cs="Times New Roman"/>
          <w:lang w:eastAsia="zh-CN"/>
        </w:rPr>
        <w:t>在两种耕作方法的比较中，比较了种植一公顷小麦的影响。如果结果是，这是对功能单元的误导性选择</w:t>
      </w:r>
    </w:p>
    <w:p w14:paraId="634149A7" w14:textId="77777777" w:rsidR="00D16BE9" w:rsidRDefault="00D16BE9">
      <w:pPr>
        <w:pStyle w:val="a8"/>
        <w:spacing w:line="300" w:lineRule="auto"/>
        <w:ind w:firstLineChars="200" w:firstLine="400"/>
        <w:rPr>
          <w:rFonts w:cs="Times New Roman"/>
          <w:sz w:val="20"/>
          <w:lang w:eastAsia="zh-CN"/>
        </w:rPr>
      </w:pPr>
    </w:p>
    <w:p w14:paraId="5AB3759E" w14:textId="77777777" w:rsidR="00D16BE9" w:rsidRDefault="00AC4FA2">
      <w:pPr>
        <w:pStyle w:val="a8"/>
        <w:spacing w:line="300" w:lineRule="auto"/>
        <w:ind w:firstLineChars="200" w:firstLine="420"/>
        <w:rPr>
          <w:rFonts w:cs="Times New Roman"/>
          <w:sz w:val="15"/>
          <w:lang w:eastAsia="zh-CN"/>
        </w:rPr>
      </w:pPr>
      <w:r>
        <w:rPr>
          <w:rFonts w:cs="Times New Roman"/>
          <w:noProof/>
        </w:rPr>
        <mc:AlternateContent>
          <mc:Choice Requires="wps">
            <w:drawing>
              <wp:anchor distT="0" distB="0" distL="0" distR="0" simplePos="0" relativeHeight="251655680" behindDoc="1" locked="0" layoutInCell="1" allowOverlap="1" wp14:anchorId="228697EE" wp14:editId="207F42FB">
                <wp:simplePos x="0" y="0"/>
                <wp:positionH relativeFrom="page">
                  <wp:posOffset>900430</wp:posOffset>
                </wp:positionH>
                <wp:positionV relativeFrom="paragraph">
                  <wp:posOffset>130175</wp:posOffset>
                </wp:positionV>
                <wp:extent cx="1828800" cy="6985"/>
                <wp:effectExtent l="0" t="0" r="0" b="0"/>
                <wp:wrapTopAndBottom/>
                <wp:docPr id="294" name="docshape47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28800" cy="6985"/>
                        </a:xfrm>
                        <a:prstGeom prst="rect">
                          <a:avLst/>
                        </a:prstGeom>
                        <a:solidFill>
                          <a:srgbClr val="000000"/>
                        </a:solidFill>
                        <a:ln>
                          <a:noFill/>
                        </a:ln>
                      </wps:spPr>
                      <wps:bodyPr rot="0" vert="horz" wrap="square" lIns="91440" tIns="45720" rIns="91440" bIns="45720" anchor="t" anchorCtr="0" upright="1">
                        <a:noAutofit/>
                      </wps:bodyPr>
                    </wps:wsp>
                  </a:graphicData>
                </a:graphic>
              </wp:anchor>
            </w:drawing>
          </mc:Choice>
          <mc:Fallback xmlns:wpsCustomData="http://www.wps.cn/officeDocument/2013/wpsCustomData">
            <w:pict>
              <v:rect id="docshape475" o:spid="_x0000_s1026" o:spt="1" style="position:absolute;left:0pt;margin-left:70.9pt;margin-top:10.25pt;height:0.55pt;width:144pt;mso-position-horizontal-relative:page;mso-wrap-distance-bottom:0pt;mso-wrap-distance-top:0pt;z-index:-251588608;mso-width-relative:page;mso-height-relative:page;" fillcolor="#000000" filled="t" stroked="f" coordsize="21600,21600" o:gfxdata="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">
                <v:fill on="t" focussize="0,0"/>
                <v:stroke on="f"/>
                <v:imagedata o:title=""/>
                <o:lock v:ext="edit" aspectratio="f"/>
                <w10:wrap type="topAndBottom"/>
              </v:rect>
            </w:pict>
          </mc:Fallback>
        </mc:AlternateContent>
      </w:r>
    </w:p>
    <w:p w14:paraId="31B40218" w14:textId="77777777" w:rsidR="00D16BE9" w:rsidRDefault="00D16BE9">
      <w:pPr>
        <w:pStyle w:val="a8"/>
        <w:spacing w:line="300" w:lineRule="auto"/>
        <w:ind w:firstLineChars="200" w:firstLine="180"/>
        <w:rPr>
          <w:rFonts w:cs="Times New Roman"/>
          <w:sz w:val="9"/>
          <w:lang w:eastAsia="zh-CN"/>
        </w:rPr>
      </w:pPr>
    </w:p>
    <w:p w14:paraId="61C1286F" w14:textId="77777777" w:rsidR="00D16BE9" w:rsidRDefault="00AC4FA2">
      <w:pPr>
        <w:spacing w:line="300" w:lineRule="auto"/>
        <w:ind w:firstLine="361"/>
        <w:rPr>
          <w:rFonts w:eastAsia="宋体" w:cs="Times New Roman"/>
          <w:b/>
          <w:bCs/>
          <w:sz w:val="18"/>
          <w:szCs w:val="18"/>
        </w:rPr>
      </w:pPr>
      <w:r>
        <w:rPr>
          <w:rFonts w:eastAsia="宋体" w:cs="Times New Roman"/>
          <w:b/>
          <w:bCs/>
          <w:sz w:val="18"/>
          <w:szCs w:val="18"/>
        </w:rPr>
        <w:t>245</w:t>
      </w:r>
      <w:r>
        <w:rPr>
          <w:rFonts w:eastAsia="宋体" w:cs="Times New Roman"/>
          <w:b/>
          <w:bCs/>
          <w:sz w:val="18"/>
          <w:szCs w:val="18"/>
        </w:rPr>
        <w:t>请注意，除此之外，还需要考虑其他功能方面，如舒适性、保质期、避光或冰箱气味等。</w:t>
      </w:r>
    </w:p>
    <w:p w14:paraId="4A3922BC" w14:textId="77777777" w:rsidR="00D16BE9" w:rsidRDefault="00D16BE9">
      <w:pPr>
        <w:spacing w:line="300" w:lineRule="auto"/>
        <w:ind w:firstLine="360"/>
        <w:rPr>
          <w:rFonts w:eastAsia="宋体" w:cs="Times New Roman"/>
          <w:sz w:val="18"/>
        </w:rPr>
        <w:sectPr w:rsidR="00D16BE9">
          <w:pgSz w:w="11910" w:h="16840"/>
          <w:pgMar w:top="1040" w:right="1160" w:bottom="1040" w:left="1120" w:header="835" w:footer="852" w:gutter="0"/>
          <w:cols w:space="720"/>
        </w:sectPr>
      </w:pPr>
    </w:p>
    <w:p w14:paraId="0CF65C2B" w14:textId="77777777" w:rsidR="00D16BE9" w:rsidRDefault="00D16BE9">
      <w:pPr>
        <w:pStyle w:val="a8"/>
        <w:spacing w:line="300" w:lineRule="auto"/>
        <w:ind w:firstLineChars="200" w:firstLine="460"/>
        <w:rPr>
          <w:rFonts w:cs="Times New Roman"/>
          <w:sz w:val="23"/>
          <w:lang w:eastAsia="zh-CN"/>
        </w:rPr>
      </w:pPr>
    </w:p>
    <w:p w14:paraId="623A973D" w14:textId="77777777" w:rsidR="00D16BE9" w:rsidRDefault="00AC4FA2">
      <w:pPr>
        <w:pStyle w:val="a8"/>
        <w:spacing w:line="300" w:lineRule="auto"/>
        <w:ind w:firstLineChars="200" w:firstLine="420"/>
        <w:jc w:val="both"/>
        <w:rPr>
          <w:rFonts w:cs="Times New Roman"/>
          <w:lang w:eastAsia="zh-CN"/>
        </w:rPr>
      </w:pPr>
      <w:r>
        <w:rPr>
          <w:rFonts w:cs="Times New Roman"/>
          <w:lang w:eastAsia="zh-CN"/>
        </w:rPr>
        <w:t>用于支持使用小麦的产品的比较</w:t>
      </w:r>
      <w:r>
        <w:rPr>
          <w:rFonts w:cs="Times New Roman"/>
          <w:lang w:eastAsia="zh-CN"/>
        </w:rPr>
        <w:t>:</w:t>
      </w:r>
      <w:r>
        <w:rPr>
          <w:rFonts w:cs="Times New Roman"/>
          <w:lang w:eastAsia="zh-CN"/>
        </w:rPr>
        <w:t>例如，它忽略了不同耕作方法的产量往往不同的事实。可能还需要考虑小麦的质量差异。正确的职能部门应指定要比较的产品数量，而不是作物面积。</w:t>
      </w:r>
    </w:p>
    <w:p w14:paraId="7CC8F325" w14:textId="77777777" w:rsidR="00D16BE9" w:rsidRDefault="00D16BE9">
      <w:pPr>
        <w:pStyle w:val="a8"/>
        <w:spacing w:line="300" w:lineRule="auto"/>
        <w:ind w:firstLineChars="200" w:firstLine="480"/>
        <w:rPr>
          <w:rFonts w:cs="Times New Roman"/>
          <w:sz w:val="24"/>
          <w:lang w:eastAsia="zh-CN"/>
        </w:rPr>
      </w:pPr>
    </w:p>
    <w:p w14:paraId="4424D98A" w14:textId="77777777" w:rsidR="00D16BE9" w:rsidRDefault="00AC4FA2">
      <w:pPr>
        <w:pStyle w:val="3"/>
        <w:tabs>
          <w:tab w:val="left" w:pos="1299"/>
        </w:tabs>
        <w:spacing w:before="0" w:after="0" w:line="300" w:lineRule="auto"/>
        <w:ind w:firstLine="482"/>
        <w:rPr>
          <w:rFonts w:ascii="Times New Roman" w:eastAsia="宋体" w:hAnsi="Times New Roman" w:cs="Times New Roman"/>
        </w:rPr>
      </w:pPr>
      <w:r>
        <w:rPr>
          <w:rFonts w:ascii="Times New Roman" w:eastAsia="宋体" w:hAnsi="Times New Roman" w:cs="Times New Roman" w:hint="eastAsia"/>
        </w:rPr>
        <w:t>15.2.2</w:t>
      </w:r>
      <w:r>
        <w:rPr>
          <w:rFonts w:ascii="Times New Roman" w:eastAsia="宋体" w:hAnsi="Times New Roman" w:cs="Times New Roman"/>
        </w:rPr>
        <w:t>建模原理</w:t>
      </w:r>
    </w:p>
    <w:p w14:paraId="54BA49CA" w14:textId="77777777" w:rsidR="00D16BE9" w:rsidRDefault="00AC4FA2">
      <w:pPr>
        <w:spacing w:line="300" w:lineRule="auto"/>
        <w:ind w:firstLine="320"/>
        <w:rPr>
          <w:rFonts w:eastAsia="宋体" w:cs="Times New Roman"/>
          <w:sz w:val="16"/>
        </w:rPr>
      </w:pPr>
      <w:r>
        <w:rPr>
          <w:rFonts w:eastAsia="宋体" w:cs="Times New Roman"/>
          <w:color w:val="0000FF"/>
          <w:sz w:val="16"/>
        </w:rPr>
        <w:t>(</w:t>
      </w:r>
      <w:r>
        <w:rPr>
          <w:rFonts w:eastAsia="宋体" w:cs="Times New Roman"/>
          <w:color w:val="0000FF"/>
          <w:sz w:val="16"/>
        </w:rPr>
        <w:t>没有相应的</w:t>
      </w:r>
      <w:r>
        <w:rPr>
          <w:rFonts w:eastAsia="宋体" w:cs="Times New Roman"/>
          <w:color w:val="0000FF"/>
          <w:sz w:val="16"/>
        </w:rPr>
        <w:t>ISO</w:t>
      </w:r>
      <w:r>
        <w:rPr>
          <w:rFonts w:eastAsia="宋体" w:cs="Times New Roman"/>
          <w:color w:val="0000FF"/>
          <w:sz w:val="16"/>
        </w:rPr>
        <w:t>章节，但参考了许多章节</w:t>
      </w:r>
      <w:r>
        <w:rPr>
          <w:rFonts w:eastAsia="宋体" w:cs="Times New Roman"/>
          <w:color w:val="0000FF"/>
          <w:sz w:val="16"/>
        </w:rPr>
        <w:t>)</w:t>
      </w:r>
    </w:p>
    <w:p w14:paraId="09ADAF3D" w14:textId="77777777" w:rsidR="00D16BE9" w:rsidRDefault="00D16BE9">
      <w:pPr>
        <w:pStyle w:val="a8"/>
        <w:spacing w:line="300" w:lineRule="auto"/>
        <w:ind w:firstLineChars="200" w:firstLine="340"/>
        <w:rPr>
          <w:rFonts w:cs="Times New Roman"/>
          <w:sz w:val="17"/>
          <w:lang w:eastAsia="zh-CN"/>
        </w:rPr>
      </w:pPr>
    </w:p>
    <w:p w14:paraId="67287D5E" w14:textId="77777777" w:rsidR="00D16BE9" w:rsidRDefault="00AC4FA2">
      <w:pPr>
        <w:pStyle w:val="60"/>
        <w:spacing w:line="300" w:lineRule="auto"/>
        <w:ind w:left="0" w:firstLineChars="200" w:firstLine="422"/>
        <w:rPr>
          <w:rFonts w:ascii="Times New Roman" w:eastAsia="宋体" w:hAnsi="Times New Roman" w:cs="Times New Roman"/>
          <w:sz w:val="21"/>
          <w:szCs w:val="21"/>
          <w:lang w:eastAsia="zh-CN"/>
        </w:rPr>
      </w:pPr>
      <w:r>
        <w:rPr>
          <w:rFonts w:ascii="Times New Roman" w:eastAsia="宋体" w:hAnsi="Times New Roman" w:cs="Times New Roman"/>
          <w:sz w:val="21"/>
          <w:szCs w:val="21"/>
          <w:lang w:eastAsia="zh-CN"/>
        </w:rPr>
        <w:t>未能选择适当的</w:t>
      </w:r>
      <w:r>
        <w:rPr>
          <w:rFonts w:ascii="Times New Roman" w:eastAsia="宋体" w:hAnsi="Times New Roman" w:cs="Times New Roman"/>
          <w:sz w:val="21"/>
          <w:szCs w:val="21"/>
          <w:lang w:eastAsia="zh-CN"/>
        </w:rPr>
        <w:t>LCI</w:t>
      </w:r>
      <w:r>
        <w:rPr>
          <w:rFonts w:ascii="Times New Roman" w:eastAsia="宋体" w:hAnsi="Times New Roman" w:cs="Times New Roman"/>
          <w:sz w:val="21"/>
          <w:szCs w:val="21"/>
          <w:lang w:eastAsia="zh-CN"/>
        </w:rPr>
        <w:t>模型原理和相关方法</w:t>
      </w:r>
    </w:p>
    <w:p w14:paraId="175E608F" w14:textId="77777777" w:rsidR="00D16BE9" w:rsidRDefault="00AC4FA2">
      <w:pPr>
        <w:pStyle w:val="a8"/>
        <w:spacing w:line="300" w:lineRule="auto"/>
        <w:ind w:firstLineChars="200" w:firstLine="420"/>
        <w:jc w:val="both"/>
        <w:rPr>
          <w:rFonts w:cs="Times New Roman"/>
          <w:lang w:eastAsia="zh-CN"/>
        </w:rPr>
      </w:pPr>
      <w:r>
        <w:rPr>
          <w:rFonts w:cs="Times New Roman"/>
          <w:lang w:eastAsia="zh-CN"/>
        </w:rPr>
        <w:t>建模原则的选择</w:t>
      </w:r>
      <w:r>
        <w:rPr>
          <w:rFonts w:cs="Times New Roman"/>
          <w:lang w:eastAsia="zh-CN"/>
        </w:rPr>
        <w:t>----</w:t>
      </w:r>
      <w:r>
        <w:rPr>
          <w:rFonts w:cs="Times New Roman"/>
          <w:lang w:eastAsia="zh-CN"/>
        </w:rPr>
        <w:t>归因或后果</w:t>
      </w:r>
      <w:r>
        <w:rPr>
          <w:rFonts w:cs="Times New Roman"/>
          <w:lang w:eastAsia="zh-CN"/>
        </w:rPr>
        <w:t>----</w:t>
      </w:r>
      <w:r>
        <w:rPr>
          <w:rFonts w:cs="Times New Roman"/>
          <w:lang w:eastAsia="zh-CN"/>
        </w:rPr>
        <w:t>决定了清单分析中收集的单位过程数据所涵盖的技术是否应反映给定区域和时间段的平均技术，或者更确切地说，反映由于所研究的决策而在使用中增加或减少的边缘技术。</w:t>
      </w:r>
    </w:p>
    <w:p w14:paraId="1AAB0686" w14:textId="77777777" w:rsidR="00D16BE9" w:rsidRDefault="00AC4FA2">
      <w:pPr>
        <w:pStyle w:val="a8"/>
        <w:spacing w:line="300" w:lineRule="auto"/>
        <w:ind w:firstLineChars="200" w:firstLine="420"/>
        <w:jc w:val="both"/>
        <w:rPr>
          <w:rFonts w:cs="Times New Roman"/>
          <w:lang w:eastAsia="zh-CN"/>
        </w:rPr>
      </w:pPr>
      <w:r>
        <w:rPr>
          <w:rFonts w:cs="Times New Roman"/>
          <w:lang w:eastAsia="zh-CN"/>
        </w:rPr>
        <w:t>LCA</w:t>
      </w:r>
      <w:r>
        <w:rPr>
          <w:rFonts w:cs="Times New Roman"/>
          <w:lang w:eastAsia="zh-CN"/>
        </w:rPr>
        <w:t>目标的决策背景决定了要应用的适当的</w:t>
      </w:r>
      <w:r>
        <w:rPr>
          <w:rFonts w:cs="Times New Roman"/>
          <w:lang w:eastAsia="zh-CN"/>
        </w:rPr>
        <w:t>LCI</w:t>
      </w:r>
      <w:r>
        <w:rPr>
          <w:rFonts w:cs="Times New Roman"/>
          <w:lang w:eastAsia="zh-CN"/>
        </w:rPr>
        <w:t>模型原理和方法。考虑到其他问题，如再现性和稳健性，本指导文件的实用指南。</w:t>
      </w:r>
    </w:p>
    <w:p w14:paraId="2E25FB7A" w14:textId="77777777" w:rsidR="00D16BE9" w:rsidRDefault="00AC4FA2">
      <w:pPr>
        <w:pStyle w:val="a8"/>
        <w:spacing w:line="300" w:lineRule="auto"/>
        <w:ind w:firstLineChars="200" w:firstLine="420"/>
        <w:jc w:val="both"/>
        <w:rPr>
          <w:rFonts w:cs="Times New Roman"/>
          <w:lang w:eastAsia="zh-CN"/>
        </w:rPr>
      </w:pPr>
      <w:r>
        <w:rPr>
          <w:rFonts w:cs="Times New Roman"/>
          <w:lang w:eastAsia="zh-CN"/>
        </w:rPr>
        <w:t>对于某些技术来说，边际成本和平均成本之间的差异可能很大。就发电而言，边缘技术可以是燃煤发电或风力发电，而一般技术通常看起来非常不同。</w:t>
      </w:r>
    </w:p>
    <w:p w14:paraId="022D4506" w14:textId="77777777" w:rsidR="00D16BE9" w:rsidRDefault="00AC4FA2">
      <w:pPr>
        <w:pStyle w:val="a8"/>
        <w:spacing w:line="300" w:lineRule="auto"/>
        <w:ind w:firstLineChars="200" w:firstLine="420"/>
        <w:jc w:val="both"/>
        <w:rPr>
          <w:rFonts w:cs="Times New Roman"/>
          <w:lang w:eastAsia="zh-CN"/>
        </w:rPr>
      </w:pPr>
      <w:r>
        <w:rPr>
          <w:rFonts w:cs="Times New Roman"/>
          <w:lang w:eastAsia="zh-CN"/>
        </w:rPr>
        <w:t>对于使用大量电力的产品或系统，电力技术的单一选择</w:t>
      </w:r>
      <w:r>
        <w:rPr>
          <w:rFonts w:cs="Times New Roman"/>
          <w:lang w:eastAsia="zh-CN"/>
        </w:rPr>
        <w:t>(</w:t>
      </w:r>
      <w:r>
        <w:rPr>
          <w:rFonts w:cs="Times New Roman"/>
          <w:lang w:eastAsia="zh-CN"/>
        </w:rPr>
        <w:t>混合</w:t>
      </w:r>
      <w:r>
        <w:rPr>
          <w:rFonts w:cs="Times New Roman"/>
          <w:lang w:eastAsia="zh-CN"/>
        </w:rPr>
        <w:t>)</w:t>
      </w:r>
      <w:r>
        <w:rPr>
          <w:rFonts w:cs="Times New Roman"/>
          <w:lang w:eastAsia="zh-CN"/>
        </w:rPr>
        <w:t>通常会对整体结果产生决定性影响，而建模原则的错误选择则会产生误导性结果。同样的问题适用于所有类型的过程，因此是生命周期评价中最突出的方法选择之一。</w:t>
      </w:r>
    </w:p>
    <w:p w14:paraId="1DBDB885" w14:textId="77777777" w:rsidR="00D16BE9" w:rsidRDefault="00D16BE9">
      <w:pPr>
        <w:pStyle w:val="a8"/>
        <w:spacing w:line="300" w:lineRule="auto"/>
        <w:ind w:firstLineChars="200" w:firstLine="480"/>
        <w:rPr>
          <w:rFonts w:cs="Times New Roman"/>
          <w:sz w:val="24"/>
          <w:lang w:eastAsia="zh-CN"/>
        </w:rPr>
      </w:pPr>
    </w:p>
    <w:p w14:paraId="125C88C9" w14:textId="77777777" w:rsidR="00D16BE9" w:rsidRDefault="00AC4FA2">
      <w:pPr>
        <w:pStyle w:val="3"/>
        <w:tabs>
          <w:tab w:val="left" w:pos="1299"/>
        </w:tabs>
        <w:spacing w:before="0" w:after="0" w:line="300" w:lineRule="auto"/>
        <w:ind w:firstLine="482"/>
        <w:rPr>
          <w:rFonts w:ascii="Times New Roman" w:eastAsia="宋体" w:hAnsi="Times New Roman" w:cs="Times New Roman"/>
        </w:rPr>
      </w:pPr>
      <w:r>
        <w:rPr>
          <w:rFonts w:ascii="Times New Roman" w:eastAsia="宋体" w:hAnsi="Times New Roman" w:cs="Times New Roman" w:hint="eastAsia"/>
        </w:rPr>
        <w:t>15.2.3</w:t>
      </w:r>
      <w:r>
        <w:rPr>
          <w:rFonts w:ascii="Times New Roman" w:eastAsia="宋体" w:hAnsi="Times New Roman" w:cs="Times New Roman"/>
        </w:rPr>
        <w:t>系统边界的绘制</w:t>
      </w:r>
    </w:p>
    <w:p w14:paraId="02F82F8F" w14:textId="77777777" w:rsidR="00D16BE9" w:rsidRDefault="00AC4FA2">
      <w:pPr>
        <w:spacing w:line="300" w:lineRule="auto"/>
        <w:ind w:firstLine="320"/>
        <w:rPr>
          <w:rFonts w:eastAsia="宋体" w:cs="Times New Roman"/>
          <w:sz w:val="16"/>
        </w:rPr>
      </w:pPr>
      <w:r>
        <w:rPr>
          <w:rFonts w:eastAsia="宋体" w:cs="Times New Roman"/>
          <w:color w:val="0000FF"/>
          <w:sz w:val="16"/>
        </w:rPr>
        <w:t>(</w:t>
      </w:r>
      <w:r>
        <w:rPr>
          <w:rFonts w:eastAsia="宋体" w:cs="Times New Roman"/>
          <w:color w:val="0000FF"/>
          <w:sz w:val="16"/>
        </w:rPr>
        <w:t>没有相应的</w:t>
      </w:r>
      <w:r>
        <w:rPr>
          <w:rFonts w:eastAsia="宋体" w:cs="Times New Roman"/>
          <w:color w:val="0000FF"/>
          <w:sz w:val="16"/>
        </w:rPr>
        <w:t>ISO</w:t>
      </w:r>
      <w:r>
        <w:rPr>
          <w:rFonts w:eastAsia="宋体" w:cs="Times New Roman"/>
          <w:color w:val="0000FF"/>
          <w:sz w:val="16"/>
        </w:rPr>
        <w:t>章节，但参考了许多章节</w:t>
      </w:r>
      <w:r>
        <w:rPr>
          <w:rFonts w:eastAsia="宋体" w:cs="Times New Roman"/>
          <w:color w:val="0000FF"/>
          <w:sz w:val="16"/>
        </w:rPr>
        <w:t>)</w:t>
      </w:r>
    </w:p>
    <w:p w14:paraId="06453EB2" w14:textId="77777777" w:rsidR="00D16BE9" w:rsidRDefault="00D16BE9">
      <w:pPr>
        <w:pStyle w:val="a8"/>
        <w:spacing w:line="300" w:lineRule="auto"/>
        <w:ind w:firstLineChars="200" w:firstLine="340"/>
        <w:rPr>
          <w:rFonts w:cs="Times New Roman"/>
          <w:sz w:val="17"/>
          <w:lang w:eastAsia="zh-CN"/>
        </w:rPr>
      </w:pPr>
    </w:p>
    <w:p w14:paraId="2982D98E" w14:textId="77777777" w:rsidR="00D16BE9" w:rsidRDefault="00AC4FA2">
      <w:pPr>
        <w:pStyle w:val="60"/>
        <w:spacing w:line="300" w:lineRule="auto"/>
        <w:ind w:left="0" w:firstLineChars="200" w:firstLine="422"/>
        <w:rPr>
          <w:rFonts w:ascii="Times New Roman" w:eastAsia="宋体" w:hAnsi="Times New Roman" w:cs="Times New Roman"/>
          <w:sz w:val="21"/>
          <w:szCs w:val="21"/>
          <w:lang w:eastAsia="zh-CN"/>
        </w:rPr>
      </w:pPr>
      <w:r>
        <w:rPr>
          <w:rFonts w:ascii="Times New Roman" w:eastAsia="宋体" w:hAnsi="Times New Roman" w:cs="Times New Roman"/>
          <w:sz w:val="21"/>
          <w:szCs w:val="21"/>
          <w:lang w:eastAsia="zh-CN"/>
        </w:rPr>
        <w:t>忽略与环境相关的活动或整个生命周期阶段</w:t>
      </w:r>
    </w:p>
    <w:p w14:paraId="1BE0F179" w14:textId="77777777" w:rsidR="00D16BE9" w:rsidRDefault="00AC4FA2">
      <w:pPr>
        <w:pStyle w:val="a8"/>
        <w:spacing w:line="300" w:lineRule="auto"/>
        <w:ind w:firstLineChars="200" w:firstLine="420"/>
        <w:jc w:val="both"/>
        <w:rPr>
          <w:rFonts w:cs="Times New Roman"/>
          <w:lang w:eastAsia="zh-CN"/>
        </w:rPr>
      </w:pPr>
      <w:r>
        <w:rPr>
          <w:rFonts w:cs="Times New Roman"/>
          <w:lang w:eastAsia="zh-CN"/>
        </w:rPr>
        <w:t>LCA</w:t>
      </w:r>
      <w:r>
        <w:rPr>
          <w:rFonts w:cs="Times New Roman"/>
          <w:lang w:eastAsia="zh-CN"/>
        </w:rPr>
        <w:t>中应用的迭代程序旨在确保重要的过程和活动包含在清单分析中。这意味着系统边界被划分出来，因此只有不太重要的事情被忽略，并且对于最重要的过程，数据质量足够高，以确保预期应用的稳健结果。</w:t>
      </w:r>
    </w:p>
    <w:p w14:paraId="1F9C71D5" w14:textId="77777777" w:rsidR="00D16BE9" w:rsidRDefault="00AC4FA2">
      <w:pPr>
        <w:pStyle w:val="a8"/>
        <w:spacing w:line="300" w:lineRule="auto"/>
        <w:ind w:firstLineChars="200" w:firstLine="420"/>
        <w:jc w:val="both"/>
        <w:rPr>
          <w:rFonts w:cs="Times New Roman"/>
          <w:lang w:eastAsia="zh-CN"/>
        </w:rPr>
      </w:pPr>
      <w:r>
        <w:rPr>
          <w:rFonts w:cs="Times New Roman"/>
          <w:lang w:eastAsia="zh-CN"/>
        </w:rPr>
        <w:t>当系统边界以排除重要过程的方式绘制时，可能会产生误导性结果，例如由于</w:t>
      </w:r>
      <w:r>
        <w:rPr>
          <w:rFonts w:cs="Times New Roman"/>
          <w:lang w:eastAsia="zh-CN"/>
        </w:rPr>
        <w:t>:</w:t>
      </w:r>
    </w:p>
    <w:p w14:paraId="4FC7C36B" w14:textId="77777777" w:rsidR="00D16BE9" w:rsidRDefault="00AC4FA2">
      <w:pPr>
        <w:pStyle w:val="a8"/>
        <w:spacing w:line="300" w:lineRule="auto"/>
        <w:ind w:firstLineChars="200" w:firstLine="420"/>
        <w:jc w:val="both"/>
        <w:rPr>
          <w:rFonts w:cs="Times New Roman"/>
          <w:lang w:eastAsia="zh-CN"/>
        </w:rPr>
      </w:pPr>
      <w:r>
        <w:rPr>
          <w:rFonts w:cs="Times New Roman"/>
          <w:noProof/>
          <w:position w:val="-2"/>
        </w:rPr>
        <w:drawing>
          <wp:inline distT="0" distB="0" distL="0" distR="0" wp14:anchorId="4D394F87" wp14:editId="2AACDEA9">
            <wp:extent cx="92710" cy="123825"/>
            <wp:effectExtent l="0" t="0" r="0" b="1905"/>
            <wp:docPr id="24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image1.png"/>
                    <pic:cNvPicPr>
                      <a:picLocks noChangeAspect="1"/>
                    </pic:cNvPicPr>
                  </pic:nvPicPr>
                  <pic:blipFill>
                    <a:blip r:embed="rId112" cstate="print"/>
                    <a:stretch>
                      <a:fillRect/>
                    </a:stretch>
                  </pic:blipFill>
                  <pic:spPr>
                    <a:xfrm>
                      <a:off x="0" y="0"/>
                      <a:ext cx="92964" cy="124206"/>
                    </a:xfrm>
                    <a:prstGeom prst="rect">
                      <a:avLst/>
                    </a:prstGeom>
                  </pic:spPr>
                </pic:pic>
              </a:graphicData>
            </a:graphic>
          </wp:inline>
        </w:drawing>
      </w:r>
      <w:r>
        <w:rPr>
          <w:rFonts w:cs="Times New Roman"/>
          <w:lang w:eastAsia="zh-CN"/>
        </w:rPr>
        <w:t>当选择的截止标准不符合预期应用的要求时，使用太弱或不相关的截止标准</w:t>
      </w:r>
      <w:r>
        <w:rPr>
          <w:rFonts w:cs="Times New Roman"/>
          <w:lang w:eastAsia="zh-CN"/>
        </w:rPr>
        <w:t>(</w:t>
      </w:r>
      <w:r>
        <w:rPr>
          <w:rFonts w:cs="Times New Roman"/>
          <w:lang w:eastAsia="zh-CN"/>
        </w:rPr>
        <w:t>例如，限于质量和能量</w:t>
      </w:r>
      <w:r>
        <w:rPr>
          <w:rFonts w:cs="Times New Roman"/>
          <w:lang w:eastAsia="zh-CN"/>
        </w:rPr>
        <w:t>)</w:t>
      </w:r>
      <w:r>
        <w:rPr>
          <w:rFonts w:cs="Times New Roman"/>
          <w:lang w:eastAsia="zh-CN"/>
        </w:rPr>
        <w:t>。或者在没有考虑到单个基本流的个别环境影响的情况下设定截止标准。后者对于涉及人类毒性和生态毒性的与化学品相关的影响类别来说尤其是一个问题，在这些类别中，基本流量可能具有相差许多数量级的特征因子。</w:t>
      </w:r>
    </w:p>
    <w:p w14:paraId="3DA0C98F" w14:textId="77777777" w:rsidR="00D16BE9" w:rsidRDefault="00AC4FA2">
      <w:pPr>
        <w:pStyle w:val="a8"/>
        <w:spacing w:line="300" w:lineRule="auto"/>
        <w:ind w:firstLineChars="200" w:firstLine="420"/>
        <w:jc w:val="both"/>
        <w:rPr>
          <w:rFonts w:cs="Times New Roman"/>
          <w:lang w:eastAsia="zh-CN"/>
        </w:rPr>
      </w:pPr>
      <w:r>
        <w:rPr>
          <w:rFonts w:cs="Times New Roman"/>
          <w:noProof/>
          <w:position w:val="-2"/>
        </w:rPr>
        <w:drawing>
          <wp:inline distT="0" distB="0" distL="0" distR="0" wp14:anchorId="44E6D375" wp14:editId="664B1614">
            <wp:extent cx="92710" cy="123825"/>
            <wp:effectExtent l="0" t="0" r="0" b="1905"/>
            <wp:docPr id="25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image1.png"/>
                    <pic:cNvPicPr>
                      <a:picLocks noChangeAspect="1"/>
                    </pic:cNvPicPr>
                  </pic:nvPicPr>
                  <pic:blipFill>
                    <a:blip r:embed="rId112" cstate="print"/>
                    <a:stretch>
                      <a:fillRect/>
                    </a:stretch>
                  </pic:blipFill>
                  <pic:spPr>
                    <a:xfrm>
                      <a:off x="0" y="0"/>
                      <a:ext cx="92964" cy="124206"/>
                    </a:xfrm>
                    <a:prstGeom prst="rect">
                      <a:avLst/>
                    </a:prstGeom>
                  </pic:spPr>
                </pic:pic>
              </a:graphicData>
            </a:graphic>
          </wp:inline>
        </w:drawing>
      </w:r>
      <w:r>
        <w:rPr>
          <w:rFonts w:cs="Times New Roman"/>
          <w:lang w:eastAsia="zh-CN"/>
        </w:rPr>
        <w:t>缺乏适当的筛选和迭代方法，导致从业人员在库存数据收集中关注错误的流程，并错过最重要的流程。</w:t>
      </w:r>
    </w:p>
    <w:p w14:paraId="5C614179" w14:textId="77777777" w:rsidR="00D16BE9" w:rsidRDefault="00D16BE9">
      <w:pPr>
        <w:spacing w:line="300" w:lineRule="auto"/>
        <w:ind w:firstLine="420"/>
        <w:rPr>
          <w:rFonts w:eastAsia="宋体" w:cs="Times New Roman"/>
        </w:rPr>
        <w:sectPr w:rsidR="00D16BE9">
          <w:pgSz w:w="11910" w:h="16840"/>
          <w:pgMar w:top="1040" w:right="1160" w:bottom="1040" w:left="1120" w:header="835" w:footer="852" w:gutter="0"/>
          <w:cols w:space="720"/>
        </w:sectPr>
      </w:pPr>
    </w:p>
    <w:p w14:paraId="1A19A696" w14:textId="77777777" w:rsidR="00D16BE9" w:rsidRDefault="00D16BE9">
      <w:pPr>
        <w:pStyle w:val="a8"/>
        <w:spacing w:line="300" w:lineRule="auto"/>
        <w:ind w:firstLineChars="200" w:firstLine="460"/>
        <w:rPr>
          <w:rFonts w:cs="Times New Roman"/>
          <w:sz w:val="23"/>
          <w:lang w:eastAsia="zh-CN"/>
        </w:rPr>
      </w:pPr>
    </w:p>
    <w:p w14:paraId="651883FC" w14:textId="77777777" w:rsidR="00D16BE9" w:rsidRDefault="00AC4FA2">
      <w:pPr>
        <w:pStyle w:val="a8"/>
        <w:spacing w:line="300" w:lineRule="auto"/>
        <w:ind w:firstLineChars="200" w:firstLine="420"/>
        <w:jc w:val="both"/>
        <w:rPr>
          <w:rFonts w:cs="Times New Roman"/>
          <w:lang w:eastAsia="zh-CN"/>
        </w:rPr>
      </w:pPr>
      <w:r>
        <w:rPr>
          <w:rFonts w:cs="Times New Roman"/>
          <w:noProof/>
          <w:position w:val="-2"/>
        </w:rPr>
        <w:drawing>
          <wp:inline distT="0" distB="0" distL="0" distR="0" wp14:anchorId="699AF0A7" wp14:editId="780F2C61">
            <wp:extent cx="92710" cy="123825"/>
            <wp:effectExtent l="0" t="0" r="0" b="1905"/>
            <wp:docPr id="25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image1.png"/>
                    <pic:cNvPicPr>
                      <a:picLocks noChangeAspect="1"/>
                    </pic:cNvPicPr>
                  </pic:nvPicPr>
                  <pic:blipFill>
                    <a:blip r:embed="rId112" cstate="print"/>
                    <a:stretch>
                      <a:fillRect/>
                    </a:stretch>
                  </pic:blipFill>
                  <pic:spPr>
                    <a:xfrm>
                      <a:off x="0" y="0"/>
                      <a:ext cx="92964" cy="124205"/>
                    </a:xfrm>
                    <a:prstGeom prst="rect">
                      <a:avLst/>
                    </a:prstGeom>
                  </pic:spPr>
                </pic:pic>
              </a:graphicData>
            </a:graphic>
          </wp:inline>
        </w:drawing>
      </w:r>
      <w:r>
        <w:rPr>
          <w:rFonts w:cs="Times New Roman"/>
          <w:lang w:eastAsia="zh-CN"/>
        </w:rPr>
        <w:t>系统地排除起定量作用的活动，而不检查这些活动对整体影响的贡献是否微不足道，例如，先验地决定排除</w:t>
      </w:r>
      <w:r>
        <w:rPr>
          <w:rFonts w:cs="Times New Roman"/>
          <w:lang w:eastAsia="zh-CN"/>
        </w:rPr>
        <w:t>:</w:t>
      </w:r>
    </w:p>
    <w:p w14:paraId="788C3CED" w14:textId="77777777" w:rsidR="00D16BE9" w:rsidRDefault="00AC4FA2">
      <w:pPr>
        <w:pStyle w:val="afc"/>
        <w:numPr>
          <w:ilvl w:val="0"/>
          <w:numId w:val="141"/>
        </w:numPr>
        <w:tabs>
          <w:tab w:val="left" w:pos="1115"/>
        </w:tabs>
        <w:spacing w:line="300" w:lineRule="auto"/>
        <w:ind w:left="0" w:firstLine="420"/>
        <w:rPr>
          <w:rFonts w:cs="Times New Roman"/>
        </w:rPr>
      </w:pPr>
      <w:r>
        <w:rPr>
          <w:rFonts w:cs="Times New Roman"/>
        </w:rPr>
        <w:t>资本货物的生产</w:t>
      </w:r>
    </w:p>
    <w:p w14:paraId="370A3CE5" w14:textId="77777777" w:rsidR="00D16BE9" w:rsidRDefault="00AC4FA2">
      <w:pPr>
        <w:pStyle w:val="afc"/>
        <w:numPr>
          <w:ilvl w:val="0"/>
          <w:numId w:val="141"/>
        </w:numPr>
        <w:tabs>
          <w:tab w:val="left" w:pos="1115"/>
        </w:tabs>
        <w:spacing w:line="300" w:lineRule="auto"/>
        <w:ind w:left="0" w:firstLine="420"/>
        <w:rPr>
          <w:rFonts w:cs="Times New Roman"/>
        </w:rPr>
      </w:pPr>
      <w:r>
        <w:rPr>
          <w:rFonts w:cs="Times New Roman"/>
        </w:rPr>
        <w:t>服务</w:t>
      </w:r>
      <w:r>
        <w:rPr>
          <w:rFonts w:cs="Times New Roman"/>
        </w:rPr>
        <w:t>(</w:t>
      </w:r>
      <w:r>
        <w:rPr>
          <w:rFonts w:cs="Times New Roman"/>
        </w:rPr>
        <w:t>例如，比较冷冻</w:t>
      </w:r>
      <w:r>
        <w:rPr>
          <w:rFonts w:cs="Times New Roman"/>
        </w:rPr>
        <w:t>/</w:t>
      </w:r>
      <w:r>
        <w:rPr>
          <w:rFonts w:cs="Times New Roman"/>
        </w:rPr>
        <w:t>非冷冻食品时的</w:t>
      </w:r>
      <w:r>
        <w:rPr>
          <w:rFonts w:cs="Times New Roman"/>
        </w:rPr>
        <w:t>“</w:t>
      </w:r>
      <w:r>
        <w:rPr>
          <w:rFonts w:cs="Times New Roman"/>
        </w:rPr>
        <w:t>零售</w:t>
      </w:r>
      <w:r>
        <w:rPr>
          <w:rFonts w:cs="Times New Roman"/>
        </w:rPr>
        <w:t>”</w:t>
      </w:r>
      <w:r>
        <w:rPr>
          <w:rFonts w:cs="Times New Roman"/>
        </w:rPr>
        <w:t>，比较敏感设备时的</w:t>
      </w:r>
      <w:r>
        <w:rPr>
          <w:rFonts w:cs="Times New Roman"/>
        </w:rPr>
        <w:t>“</w:t>
      </w:r>
      <w:r>
        <w:rPr>
          <w:rFonts w:cs="Times New Roman"/>
        </w:rPr>
        <w:t>维护</w:t>
      </w:r>
      <w:r>
        <w:rPr>
          <w:rFonts w:cs="Times New Roman"/>
        </w:rPr>
        <w:t>”</w:t>
      </w:r>
      <w:r>
        <w:rPr>
          <w:rFonts w:cs="Times New Roman"/>
        </w:rPr>
        <w:t>，产品的</w:t>
      </w:r>
      <w:r>
        <w:rPr>
          <w:rFonts w:cs="Times New Roman"/>
        </w:rPr>
        <w:t>“</w:t>
      </w:r>
      <w:r>
        <w:rPr>
          <w:rFonts w:cs="Times New Roman"/>
        </w:rPr>
        <w:t>运输</w:t>
      </w:r>
      <w:r>
        <w:rPr>
          <w:rFonts w:cs="Times New Roman"/>
        </w:rPr>
        <w:t>”</w:t>
      </w:r>
      <w:r>
        <w:rPr>
          <w:rFonts w:cs="Times New Roman"/>
        </w:rPr>
        <w:t>或</w:t>
      </w:r>
      <w:r>
        <w:rPr>
          <w:rFonts w:cs="Times New Roman"/>
        </w:rPr>
        <w:t>“</w:t>
      </w:r>
      <w:r>
        <w:rPr>
          <w:rFonts w:cs="Times New Roman"/>
        </w:rPr>
        <w:t>储存</w:t>
      </w:r>
      <w:r>
        <w:rPr>
          <w:rFonts w:cs="Times New Roman"/>
        </w:rPr>
        <w:t>”</w:t>
      </w:r>
    </w:p>
    <w:p w14:paraId="1ECEED24" w14:textId="77777777" w:rsidR="00D16BE9" w:rsidRDefault="00AC4FA2">
      <w:pPr>
        <w:pStyle w:val="afc"/>
        <w:numPr>
          <w:ilvl w:val="0"/>
          <w:numId w:val="141"/>
        </w:numPr>
        <w:tabs>
          <w:tab w:val="left" w:pos="1115"/>
        </w:tabs>
        <w:spacing w:line="300" w:lineRule="auto"/>
        <w:ind w:left="0" w:firstLine="420"/>
        <w:rPr>
          <w:rFonts w:cs="Times New Roman"/>
        </w:rPr>
      </w:pPr>
      <w:r>
        <w:rPr>
          <w:rFonts w:cs="Times New Roman"/>
        </w:rPr>
        <w:t>辅助材料</w:t>
      </w:r>
      <w:r>
        <w:rPr>
          <w:rFonts w:cs="Times New Roman"/>
        </w:rPr>
        <w:t>(</w:t>
      </w:r>
      <w:r>
        <w:rPr>
          <w:rFonts w:cs="Times New Roman"/>
        </w:rPr>
        <w:t>如润滑剂、清洁剂等</w:t>
      </w:r>
      <w:r>
        <w:rPr>
          <w:rFonts w:cs="Times New Roman"/>
        </w:rPr>
        <w:t>)</w:t>
      </w:r>
      <w:r>
        <w:rPr>
          <w:rFonts w:cs="Times New Roman"/>
        </w:rPr>
        <w:t>的消耗。</w:t>
      </w:r>
      <w:r>
        <w:rPr>
          <w:rFonts w:cs="Times New Roman"/>
        </w:rPr>
        <w:t>)</w:t>
      </w:r>
    </w:p>
    <w:p w14:paraId="036C50A7" w14:textId="77777777" w:rsidR="00D16BE9" w:rsidRDefault="00AC4FA2">
      <w:pPr>
        <w:pStyle w:val="afc"/>
        <w:numPr>
          <w:ilvl w:val="0"/>
          <w:numId w:val="141"/>
        </w:numPr>
        <w:tabs>
          <w:tab w:val="left" w:pos="1115"/>
        </w:tabs>
        <w:spacing w:line="300" w:lineRule="auto"/>
        <w:ind w:left="0" w:firstLine="420"/>
        <w:rPr>
          <w:rFonts w:cs="Times New Roman"/>
        </w:rPr>
      </w:pPr>
      <w:r>
        <w:rPr>
          <w:rFonts w:cs="Times New Roman"/>
        </w:rPr>
        <w:t>废物处理</w:t>
      </w:r>
      <w:r>
        <w:rPr>
          <w:rFonts w:cs="Times New Roman"/>
        </w:rPr>
        <w:t>(</w:t>
      </w:r>
      <w:r>
        <w:rPr>
          <w:rFonts w:cs="Times New Roman"/>
        </w:rPr>
        <w:t>例如，错误地认为它们是适当的库存流或假设它们是不相关的</w:t>
      </w:r>
      <w:r>
        <w:rPr>
          <w:rFonts w:cs="Times New Roman"/>
        </w:rPr>
        <w:t>)</w:t>
      </w:r>
      <w:r>
        <w:rPr>
          <w:rFonts w:cs="Times New Roman"/>
        </w:rPr>
        <w:t>。</w:t>
      </w:r>
    </w:p>
    <w:p w14:paraId="6D5ED096" w14:textId="77777777" w:rsidR="00D16BE9" w:rsidRDefault="00AC4FA2">
      <w:pPr>
        <w:pStyle w:val="a8"/>
        <w:spacing w:line="300" w:lineRule="auto"/>
        <w:ind w:firstLineChars="200" w:firstLine="420"/>
        <w:jc w:val="both"/>
        <w:rPr>
          <w:rFonts w:cs="Times New Roman"/>
          <w:lang w:eastAsia="zh-CN"/>
        </w:rPr>
      </w:pPr>
      <w:r>
        <w:rPr>
          <w:rFonts w:cs="Times New Roman"/>
          <w:noProof/>
          <w:position w:val="-2"/>
        </w:rPr>
        <w:drawing>
          <wp:inline distT="0" distB="0" distL="0" distR="0" wp14:anchorId="79266CC9" wp14:editId="52285C6B">
            <wp:extent cx="92710" cy="123825"/>
            <wp:effectExtent l="0" t="0" r="0" b="1905"/>
            <wp:docPr id="25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image1.png"/>
                    <pic:cNvPicPr>
                      <a:picLocks noChangeAspect="1"/>
                    </pic:cNvPicPr>
                  </pic:nvPicPr>
                  <pic:blipFill>
                    <a:blip r:embed="rId112" cstate="print"/>
                    <a:stretch>
                      <a:fillRect/>
                    </a:stretch>
                  </pic:blipFill>
                  <pic:spPr>
                    <a:xfrm>
                      <a:off x="0" y="0"/>
                      <a:ext cx="92964" cy="124205"/>
                    </a:xfrm>
                    <a:prstGeom prst="rect">
                      <a:avLst/>
                    </a:prstGeom>
                  </pic:spPr>
                </pic:pic>
              </a:graphicData>
            </a:graphic>
          </wp:inline>
        </w:drawing>
      </w:r>
      <w:r>
        <w:rPr>
          <w:rFonts w:cs="Times New Roman"/>
          <w:lang w:eastAsia="zh-CN"/>
        </w:rPr>
        <w:t>由于对比较产品的相关性缺乏洞察力，系统地排除了完整的生命周期阶段</w:t>
      </w:r>
      <w:r>
        <w:rPr>
          <w:rFonts w:cs="Times New Roman"/>
          <w:lang w:eastAsia="zh-CN"/>
        </w:rPr>
        <w:t>(</w:t>
      </w:r>
      <w:r>
        <w:rPr>
          <w:rFonts w:cs="Times New Roman"/>
          <w:lang w:eastAsia="zh-CN"/>
        </w:rPr>
        <w:t>例如，参见饮料盒与瓶子的例子，其中重复使用和寿命终止被错误地忽略为相关</w:t>
      </w:r>
      <w:r>
        <w:rPr>
          <w:rFonts w:cs="Times New Roman"/>
          <w:lang w:eastAsia="zh-CN"/>
        </w:rPr>
        <w:t>)</w:t>
      </w:r>
      <w:r>
        <w:rPr>
          <w:rFonts w:cs="Times New Roman"/>
          <w:lang w:eastAsia="zh-CN"/>
        </w:rPr>
        <w:t>。例如</w:t>
      </w:r>
      <w:r>
        <w:rPr>
          <w:rFonts w:cs="Times New Roman"/>
          <w:lang w:eastAsia="zh-CN"/>
        </w:rPr>
        <w:t>:</w:t>
      </w:r>
      <w:r>
        <w:rPr>
          <w:rFonts w:cs="Times New Roman"/>
          <w:lang w:eastAsia="zh-CN"/>
        </w:rPr>
        <w:t>在对可重复使用的棉尿布和一次性尿布的比较研究中，如果从系统范围中忽略以下一个或多个要素，则会产生误导</w:t>
      </w:r>
      <w:r>
        <w:rPr>
          <w:rFonts w:cs="Times New Roman"/>
          <w:lang w:eastAsia="zh-CN"/>
        </w:rPr>
        <w:t>:</w:t>
      </w:r>
    </w:p>
    <w:p w14:paraId="6974F3FD" w14:textId="77777777" w:rsidR="00D16BE9" w:rsidRDefault="00AC4FA2">
      <w:pPr>
        <w:pStyle w:val="afc"/>
        <w:numPr>
          <w:ilvl w:val="0"/>
          <w:numId w:val="141"/>
        </w:numPr>
        <w:tabs>
          <w:tab w:val="left" w:pos="1115"/>
        </w:tabs>
        <w:spacing w:line="300" w:lineRule="auto"/>
        <w:ind w:left="0" w:firstLine="420"/>
        <w:rPr>
          <w:rFonts w:cs="Times New Roman"/>
        </w:rPr>
      </w:pPr>
      <w:r>
        <w:rPr>
          <w:rFonts w:cs="Times New Roman"/>
        </w:rPr>
        <w:t>可重复使用的尿布的寿命结束</w:t>
      </w:r>
      <w:r>
        <w:rPr>
          <w:rFonts w:cs="Times New Roman"/>
        </w:rPr>
        <w:t>(</w:t>
      </w:r>
      <w:r>
        <w:rPr>
          <w:rFonts w:cs="Times New Roman"/>
        </w:rPr>
        <w:t>可重复使用的产品也必须处理掉</w:t>
      </w:r>
      <w:r>
        <w:rPr>
          <w:rFonts w:cs="Times New Roman"/>
        </w:rPr>
        <w:t>)</w:t>
      </w:r>
    </w:p>
    <w:p w14:paraId="46C12786" w14:textId="77777777" w:rsidR="00D16BE9" w:rsidRDefault="00AC4FA2">
      <w:pPr>
        <w:pStyle w:val="afc"/>
        <w:numPr>
          <w:ilvl w:val="0"/>
          <w:numId w:val="141"/>
        </w:numPr>
        <w:tabs>
          <w:tab w:val="left" w:pos="1115"/>
        </w:tabs>
        <w:spacing w:line="300" w:lineRule="auto"/>
        <w:ind w:left="0" w:firstLine="420"/>
        <w:rPr>
          <w:rFonts w:cs="Times New Roman"/>
        </w:rPr>
      </w:pPr>
      <w:r>
        <w:rPr>
          <w:rFonts w:cs="Times New Roman"/>
        </w:rPr>
        <w:t>零售和购物许多一次性尿布与一个可重复使用的尿布</w:t>
      </w:r>
    </w:p>
    <w:p w14:paraId="7B1607C2" w14:textId="77777777" w:rsidR="00D16BE9" w:rsidRDefault="00AC4FA2">
      <w:pPr>
        <w:pStyle w:val="afc"/>
        <w:numPr>
          <w:ilvl w:val="0"/>
          <w:numId w:val="141"/>
        </w:numPr>
        <w:tabs>
          <w:tab w:val="left" w:pos="1115"/>
        </w:tabs>
        <w:spacing w:line="300" w:lineRule="auto"/>
        <w:ind w:left="0" w:firstLine="420"/>
        <w:rPr>
          <w:rFonts w:cs="Times New Roman"/>
        </w:rPr>
      </w:pPr>
      <w:r>
        <w:rPr>
          <w:rFonts w:cs="Times New Roman"/>
        </w:rPr>
        <w:t>辅助材料，例如</w:t>
      </w:r>
    </w:p>
    <w:p w14:paraId="173493A4" w14:textId="77777777" w:rsidR="00D16BE9" w:rsidRDefault="00AC4FA2">
      <w:pPr>
        <w:pStyle w:val="a8"/>
        <w:tabs>
          <w:tab w:val="left" w:pos="1395"/>
        </w:tabs>
        <w:spacing w:line="300" w:lineRule="auto"/>
        <w:ind w:firstLineChars="200" w:firstLine="321"/>
        <w:rPr>
          <w:rFonts w:cs="Times New Roman"/>
          <w:lang w:eastAsia="zh-CN"/>
        </w:rPr>
      </w:pPr>
      <w:r>
        <w:rPr>
          <w:rFonts w:cs="Times New Roman"/>
          <w:b/>
          <w:sz w:val="16"/>
          <w:lang w:eastAsia="zh-CN"/>
        </w:rPr>
        <w:tab/>
      </w:r>
      <w:r>
        <w:rPr>
          <w:rFonts w:cs="Times New Roman"/>
          <w:lang w:eastAsia="zh-CN"/>
        </w:rPr>
        <w:t>用于洗涤可重复使用的尿布的洗涤剂</w:t>
      </w:r>
    </w:p>
    <w:p w14:paraId="5710BF49" w14:textId="77777777" w:rsidR="00D16BE9" w:rsidRDefault="00AC4FA2">
      <w:pPr>
        <w:pStyle w:val="a8"/>
        <w:tabs>
          <w:tab w:val="left" w:pos="1395"/>
        </w:tabs>
        <w:spacing w:line="300" w:lineRule="auto"/>
        <w:ind w:firstLineChars="200" w:firstLine="321"/>
        <w:rPr>
          <w:rFonts w:cs="Times New Roman"/>
          <w:lang w:eastAsia="zh-CN"/>
        </w:rPr>
      </w:pPr>
      <w:r>
        <w:rPr>
          <w:rFonts w:cs="Times New Roman"/>
          <w:b/>
          <w:sz w:val="16"/>
          <w:lang w:eastAsia="zh-CN"/>
        </w:rPr>
        <w:tab/>
      </w:r>
      <w:r>
        <w:rPr>
          <w:rFonts w:cs="Times New Roman"/>
          <w:lang w:eastAsia="zh-CN"/>
        </w:rPr>
        <w:t>一次性尿布的包装</w:t>
      </w:r>
    </w:p>
    <w:p w14:paraId="38874303" w14:textId="77777777" w:rsidR="00D16BE9" w:rsidRDefault="00AC4FA2">
      <w:pPr>
        <w:pStyle w:val="a8"/>
        <w:tabs>
          <w:tab w:val="left" w:pos="1395"/>
        </w:tabs>
        <w:spacing w:line="300" w:lineRule="auto"/>
        <w:ind w:firstLineChars="200" w:firstLine="321"/>
        <w:rPr>
          <w:rFonts w:cs="Times New Roman"/>
          <w:lang w:eastAsia="zh-CN"/>
        </w:rPr>
      </w:pPr>
      <w:r>
        <w:rPr>
          <w:rFonts w:cs="Times New Roman"/>
          <w:b/>
          <w:sz w:val="16"/>
          <w:lang w:eastAsia="zh-CN"/>
        </w:rPr>
        <w:tab/>
      </w:r>
      <w:r>
        <w:rPr>
          <w:rFonts w:cs="Times New Roman"/>
          <w:lang w:eastAsia="zh-CN"/>
        </w:rPr>
        <w:t>用于可重复使用的尿布的特殊裤子，穿着以确保舒适</w:t>
      </w:r>
    </w:p>
    <w:p w14:paraId="3822AEB8" w14:textId="77777777" w:rsidR="00D16BE9" w:rsidRDefault="00AC4FA2">
      <w:pPr>
        <w:tabs>
          <w:tab w:val="left" w:pos="1395"/>
        </w:tabs>
        <w:spacing w:line="300" w:lineRule="auto"/>
        <w:ind w:firstLine="321"/>
        <w:rPr>
          <w:rFonts w:eastAsia="宋体" w:cs="Times New Roman"/>
        </w:rPr>
      </w:pPr>
      <w:r>
        <w:rPr>
          <w:rFonts w:eastAsia="宋体" w:cs="Times New Roman"/>
          <w:b/>
          <w:sz w:val="16"/>
        </w:rPr>
        <w:tab/>
      </w:r>
      <w:r>
        <w:rPr>
          <w:rFonts w:eastAsia="宋体" w:cs="Times New Roman"/>
          <w:spacing w:val="-10"/>
        </w:rPr>
        <w:t>…</w:t>
      </w:r>
    </w:p>
    <w:p w14:paraId="2595A083" w14:textId="77777777" w:rsidR="00D16BE9" w:rsidRDefault="00D16BE9">
      <w:pPr>
        <w:pStyle w:val="a8"/>
        <w:spacing w:line="300" w:lineRule="auto"/>
        <w:ind w:firstLineChars="200" w:firstLine="520"/>
        <w:rPr>
          <w:rFonts w:cs="Times New Roman"/>
          <w:sz w:val="26"/>
          <w:lang w:eastAsia="zh-CN"/>
        </w:rPr>
      </w:pPr>
    </w:p>
    <w:p w14:paraId="783B88FE" w14:textId="77777777" w:rsidR="00D16BE9" w:rsidRDefault="00AC4FA2">
      <w:pPr>
        <w:pStyle w:val="3"/>
        <w:tabs>
          <w:tab w:val="left" w:pos="1299"/>
          <w:tab w:val="left" w:pos="2554"/>
          <w:tab w:val="left" w:pos="3080"/>
          <w:tab w:val="left" w:pos="4052"/>
          <w:tab w:val="left" w:pos="5254"/>
          <w:tab w:val="left" w:pos="7081"/>
          <w:tab w:val="left" w:pos="8052"/>
        </w:tabs>
        <w:spacing w:before="0" w:after="0" w:line="300" w:lineRule="auto"/>
        <w:ind w:firstLine="474"/>
        <w:rPr>
          <w:rFonts w:ascii="Times New Roman" w:eastAsia="宋体" w:hAnsi="Times New Roman" w:cs="Times New Roman"/>
        </w:rPr>
      </w:pPr>
      <w:r>
        <w:rPr>
          <w:rFonts w:ascii="Times New Roman" w:eastAsia="宋体" w:hAnsi="Times New Roman" w:cs="Times New Roman" w:hint="eastAsia"/>
          <w:spacing w:val="-2"/>
        </w:rPr>
        <w:t>15.2.4</w:t>
      </w:r>
      <w:r>
        <w:rPr>
          <w:rFonts w:ascii="Times New Roman" w:eastAsia="宋体" w:hAnsi="Times New Roman" w:cs="Times New Roman"/>
          <w:spacing w:val="-2"/>
        </w:rPr>
        <w:t>选择</w:t>
      </w:r>
      <w:r>
        <w:rPr>
          <w:rFonts w:ascii="Times New Roman" w:eastAsia="宋体" w:hAnsi="Times New Roman" w:cs="Times New Roman"/>
          <w:spacing w:val="-2"/>
        </w:rPr>
        <w:t xml:space="preserve"> LCIA </w:t>
      </w:r>
      <w:r>
        <w:rPr>
          <w:rFonts w:ascii="Times New Roman" w:eastAsia="宋体" w:hAnsi="Times New Roman" w:cs="Times New Roman"/>
          <w:spacing w:val="-2"/>
        </w:rPr>
        <w:t>影响类别、</w:t>
      </w:r>
      <w:r>
        <w:rPr>
          <w:rFonts w:ascii="Times New Roman" w:eastAsia="宋体" w:hAnsi="Times New Roman" w:cs="Times New Roman"/>
          <w:spacing w:val="-2"/>
        </w:rPr>
        <w:t xml:space="preserve">LCIA </w:t>
      </w:r>
      <w:r>
        <w:rPr>
          <w:rFonts w:ascii="Times New Roman" w:eastAsia="宋体" w:hAnsi="Times New Roman" w:cs="Times New Roman"/>
          <w:spacing w:val="-2"/>
        </w:rPr>
        <w:t>方法、规范化和权重集</w:t>
      </w:r>
    </w:p>
    <w:p w14:paraId="1F037C73" w14:textId="77777777" w:rsidR="00D16BE9" w:rsidRDefault="00AC4FA2">
      <w:pPr>
        <w:spacing w:line="300" w:lineRule="auto"/>
        <w:ind w:firstLine="320"/>
        <w:rPr>
          <w:rFonts w:eastAsia="宋体" w:cs="Times New Roman"/>
          <w:sz w:val="16"/>
        </w:rPr>
      </w:pPr>
      <w:r>
        <w:rPr>
          <w:rFonts w:eastAsia="宋体" w:cs="Times New Roman"/>
          <w:color w:val="0000FF"/>
          <w:sz w:val="16"/>
        </w:rPr>
        <w:t>(</w:t>
      </w:r>
      <w:r>
        <w:rPr>
          <w:rFonts w:eastAsia="宋体" w:cs="Times New Roman"/>
          <w:color w:val="0000FF"/>
          <w:sz w:val="16"/>
        </w:rPr>
        <w:t>没有相应的</w:t>
      </w:r>
      <w:r>
        <w:rPr>
          <w:rFonts w:eastAsia="宋体" w:cs="Times New Roman"/>
          <w:color w:val="0000FF"/>
          <w:sz w:val="16"/>
        </w:rPr>
        <w:t>ISO</w:t>
      </w:r>
      <w:r>
        <w:rPr>
          <w:rFonts w:eastAsia="宋体" w:cs="Times New Roman"/>
          <w:color w:val="0000FF"/>
          <w:sz w:val="16"/>
        </w:rPr>
        <w:t>章节，但参考了许多章节</w:t>
      </w:r>
      <w:r>
        <w:rPr>
          <w:rFonts w:eastAsia="宋体" w:cs="Times New Roman"/>
          <w:color w:val="0000FF"/>
          <w:sz w:val="16"/>
        </w:rPr>
        <w:t>)</w:t>
      </w:r>
    </w:p>
    <w:p w14:paraId="63CA0B23" w14:textId="77777777" w:rsidR="00D16BE9" w:rsidRDefault="00D16BE9">
      <w:pPr>
        <w:pStyle w:val="a8"/>
        <w:spacing w:line="300" w:lineRule="auto"/>
        <w:ind w:firstLineChars="200" w:firstLine="340"/>
        <w:rPr>
          <w:rFonts w:cs="Times New Roman"/>
          <w:sz w:val="17"/>
          <w:lang w:eastAsia="zh-CN"/>
        </w:rPr>
      </w:pPr>
    </w:p>
    <w:p w14:paraId="591A22DE" w14:textId="77777777" w:rsidR="00D16BE9" w:rsidRDefault="00AC4FA2">
      <w:pPr>
        <w:pStyle w:val="60"/>
        <w:spacing w:line="300" w:lineRule="auto"/>
        <w:ind w:left="0" w:firstLineChars="200" w:firstLine="422"/>
        <w:rPr>
          <w:rFonts w:ascii="Times New Roman" w:eastAsia="宋体" w:hAnsi="Times New Roman" w:cs="Times New Roman"/>
          <w:sz w:val="21"/>
          <w:szCs w:val="21"/>
          <w:lang w:eastAsia="zh-CN"/>
        </w:rPr>
      </w:pPr>
      <w:r>
        <w:rPr>
          <w:rFonts w:ascii="Times New Roman" w:eastAsia="宋体" w:hAnsi="Times New Roman" w:cs="Times New Roman"/>
          <w:sz w:val="21"/>
          <w:szCs w:val="21"/>
          <w:lang w:eastAsia="zh-CN"/>
        </w:rPr>
        <w:t>环境影响报道的局限性</w:t>
      </w:r>
    </w:p>
    <w:p w14:paraId="5AB880BA" w14:textId="77777777" w:rsidR="00D16BE9" w:rsidRDefault="00AC4FA2">
      <w:pPr>
        <w:pStyle w:val="a8"/>
        <w:spacing w:line="300" w:lineRule="auto"/>
        <w:ind w:firstLineChars="200" w:firstLine="420"/>
        <w:jc w:val="both"/>
        <w:rPr>
          <w:rFonts w:cs="Times New Roman"/>
          <w:lang w:eastAsia="zh-CN"/>
        </w:rPr>
      </w:pPr>
      <w:r>
        <w:rPr>
          <w:rFonts w:cs="Times New Roman"/>
          <w:lang w:eastAsia="zh-CN"/>
        </w:rPr>
        <w:t>影响类别的选择必须符合研究的目标和结果的预期应用，而且必须全面，涵盖与系统有关的所有主要环境问题。如果目标定义没有具体限制要涵盖的影响范围</w:t>
      </w:r>
      <w:r>
        <w:rPr>
          <w:rFonts w:cs="Times New Roman"/>
          <w:lang w:eastAsia="zh-CN"/>
        </w:rPr>
        <w:t>(</w:t>
      </w:r>
      <w:r>
        <w:rPr>
          <w:rFonts w:cs="Times New Roman"/>
          <w:lang w:eastAsia="zh-CN"/>
        </w:rPr>
        <w:t>例如，通过将研究定义为碳足迹研究或生命周期中的能量流分析</w:t>
      </w:r>
      <w:r>
        <w:rPr>
          <w:rFonts w:cs="Times New Roman"/>
          <w:lang w:eastAsia="zh-CN"/>
        </w:rPr>
        <w:t>)</w:t>
      </w:r>
      <w:r>
        <w:rPr>
          <w:rFonts w:cs="Times New Roman"/>
          <w:lang w:eastAsia="zh-CN"/>
        </w:rPr>
        <w:t>，忽略系统具有的一些影响可能会产生严重的误导。尤其是在比较两种环境影响模式不同的技术时。</w:t>
      </w:r>
    </w:p>
    <w:p w14:paraId="732F56DA" w14:textId="77777777" w:rsidR="00D16BE9" w:rsidRDefault="00AC4FA2">
      <w:pPr>
        <w:pStyle w:val="a8"/>
        <w:spacing w:line="300" w:lineRule="auto"/>
        <w:ind w:firstLineChars="200" w:firstLine="420"/>
        <w:jc w:val="both"/>
        <w:rPr>
          <w:rFonts w:cs="Times New Roman"/>
          <w:lang w:eastAsia="zh-CN"/>
        </w:rPr>
      </w:pPr>
      <w:r>
        <w:rPr>
          <w:rFonts w:cs="Times New Roman"/>
          <w:lang w:eastAsia="zh-CN"/>
        </w:rPr>
        <w:t>以高压清洗机</w:t>
      </w:r>
      <w:r>
        <w:rPr>
          <w:rFonts w:cs="Times New Roman"/>
          <w:lang w:eastAsia="zh-CN"/>
        </w:rPr>
        <w:t>A</w:t>
      </w:r>
      <w:r>
        <w:rPr>
          <w:rFonts w:cs="Times New Roman"/>
          <w:lang w:eastAsia="zh-CN"/>
        </w:rPr>
        <w:t>和</w:t>
      </w:r>
      <w:r>
        <w:rPr>
          <w:rFonts w:cs="Times New Roman"/>
          <w:lang w:eastAsia="zh-CN"/>
        </w:rPr>
        <w:t>B</w:t>
      </w:r>
      <w:r>
        <w:rPr>
          <w:rFonts w:cs="Times New Roman"/>
          <w:lang w:eastAsia="zh-CN"/>
        </w:rPr>
        <w:t>为例，它们在使用阶段都使用电和水。清洁器</w:t>
      </w:r>
      <w:r>
        <w:rPr>
          <w:rFonts w:cs="Times New Roman"/>
          <w:lang w:eastAsia="zh-CN"/>
        </w:rPr>
        <w:t>B</w:t>
      </w:r>
      <w:r>
        <w:rPr>
          <w:rFonts w:cs="Times New Roman"/>
          <w:lang w:eastAsia="zh-CN"/>
        </w:rPr>
        <w:t>还在水流中施加清洁剂，从而以较少的水和能量使用提供功能单元中指定的清洁功能。洗涤剂的使用也导致其生产和使用阶段的影响。</w:t>
      </w:r>
      <w:proofErr w:type="gramStart"/>
      <w:r>
        <w:rPr>
          <w:rFonts w:cs="Times New Roman"/>
          <w:lang w:eastAsia="zh-CN"/>
        </w:rPr>
        <w:t>仅关注</w:t>
      </w:r>
      <w:proofErr w:type="gramEnd"/>
      <w:r>
        <w:rPr>
          <w:rFonts w:cs="Times New Roman"/>
          <w:lang w:eastAsia="zh-CN"/>
        </w:rPr>
        <w:t>水和能源使用的</w:t>
      </w:r>
      <w:r>
        <w:rPr>
          <w:rFonts w:cs="Times New Roman"/>
          <w:lang w:eastAsia="zh-CN"/>
        </w:rPr>
        <w:t>LCA</w:t>
      </w:r>
      <w:r>
        <w:rPr>
          <w:rFonts w:cs="Times New Roman"/>
          <w:lang w:eastAsia="zh-CN"/>
        </w:rPr>
        <w:t>将有利于清洁剂</w:t>
      </w:r>
      <w:r>
        <w:rPr>
          <w:rFonts w:cs="Times New Roman"/>
          <w:lang w:eastAsia="zh-CN"/>
        </w:rPr>
        <w:t>B</w:t>
      </w:r>
      <w:r>
        <w:rPr>
          <w:rFonts w:cs="Times New Roman"/>
          <w:lang w:eastAsia="zh-CN"/>
        </w:rPr>
        <w:t>，但如果清洁剂相关的影响很重要，结果可能会误导。</w:t>
      </w:r>
    </w:p>
    <w:p w14:paraId="7A23EFFD" w14:textId="77777777" w:rsidR="00D16BE9" w:rsidRDefault="00D16BE9">
      <w:pPr>
        <w:spacing w:line="300" w:lineRule="auto"/>
        <w:ind w:firstLine="420"/>
        <w:rPr>
          <w:rFonts w:eastAsia="宋体" w:cs="Times New Roman"/>
        </w:rPr>
        <w:sectPr w:rsidR="00D16BE9">
          <w:pgSz w:w="11910" w:h="16840"/>
          <w:pgMar w:top="1040" w:right="1160" w:bottom="1040" w:left="1120" w:header="835" w:footer="852" w:gutter="0"/>
          <w:cols w:space="720"/>
        </w:sectPr>
      </w:pPr>
    </w:p>
    <w:p w14:paraId="4FBAB46C" w14:textId="77777777" w:rsidR="00D16BE9" w:rsidRDefault="00D16BE9">
      <w:pPr>
        <w:pStyle w:val="a8"/>
        <w:spacing w:line="300" w:lineRule="auto"/>
        <w:ind w:firstLineChars="200" w:firstLine="480"/>
        <w:rPr>
          <w:rFonts w:cs="Times New Roman"/>
          <w:sz w:val="24"/>
          <w:lang w:eastAsia="zh-CN"/>
        </w:rPr>
      </w:pPr>
    </w:p>
    <w:p w14:paraId="48A86249" w14:textId="77777777" w:rsidR="00D16BE9" w:rsidRDefault="00AC4FA2">
      <w:pPr>
        <w:pStyle w:val="60"/>
        <w:spacing w:line="300" w:lineRule="auto"/>
        <w:ind w:left="0" w:firstLineChars="200" w:firstLine="422"/>
        <w:rPr>
          <w:rFonts w:ascii="Times New Roman" w:eastAsia="宋体" w:hAnsi="Times New Roman" w:cs="Times New Roman"/>
          <w:sz w:val="21"/>
          <w:szCs w:val="21"/>
          <w:lang w:eastAsia="zh-CN"/>
        </w:rPr>
      </w:pPr>
      <w:r>
        <w:rPr>
          <w:rFonts w:ascii="Times New Roman" w:eastAsia="宋体" w:hAnsi="Times New Roman" w:cs="Times New Roman"/>
          <w:sz w:val="21"/>
          <w:szCs w:val="21"/>
          <w:lang w:eastAsia="zh-CN"/>
        </w:rPr>
        <w:t>特定</w:t>
      </w:r>
      <w:r>
        <w:rPr>
          <w:rFonts w:ascii="Times New Roman" w:eastAsia="宋体" w:hAnsi="Times New Roman" w:cs="Times New Roman"/>
          <w:sz w:val="21"/>
          <w:szCs w:val="21"/>
          <w:lang w:eastAsia="zh-CN"/>
        </w:rPr>
        <w:t>LCIA</w:t>
      </w:r>
      <w:r>
        <w:rPr>
          <w:rFonts w:ascii="Times New Roman" w:eastAsia="宋体" w:hAnsi="Times New Roman" w:cs="Times New Roman"/>
          <w:sz w:val="21"/>
          <w:szCs w:val="21"/>
          <w:lang w:eastAsia="zh-CN"/>
        </w:rPr>
        <w:t>方法、标准化和加权集的选择</w:t>
      </w:r>
    </w:p>
    <w:p w14:paraId="7ECF5632" w14:textId="77777777" w:rsidR="00D16BE9" w:rsidRDefault="00AC4FA2">
      <w:pPr>
        <w:pStyle w:val="a8"/>
        <w:spacing w:line="300" w:lineRule="auto"/>
        <w:ind w:firstLineChars="200" w:firstLine="420"/>
        <w:jc w:val="both"/>
        <w:rPr>
          <w:rFonts w:cs="Times New Roman"/>
          <w:lang w:eastAsia="zh-CN"/>
        </w:rPr>
      </w:pPr>
      <w:r>
        <w:rPr>
          <w:rFonts w:cs="Times New Roman"/>
          <w:lang w:eastAsia="zh-CN"/>
        </w:rPr>
        <w:t>LCIA</w:t>
      </w:r>
      <w:r>
        <w:rPr>
          <w:rFonts w:cs="Times New Roman"/>
          <w:lang w:eastAsia="zh-CN"/>
        </w:rPr>
        <w:t>方法</w:t>
      </w:r>
      <w:r>
        <w:rPr>
          <w:rFonts w:cs="Times New Roman"/>
          <w:lang w:eastAsia="zh-CN"/>
        </w:rPr>
        <w:t>(</w:t>
      </w:r>
      <w:r>
        <w:rPr>
          <w:rFonts w:cs="Times New Roman"/>
          <w:lang w:eastAsia="zh-CN"/>
        </w:rPr>
        <w:t>以及任何标准化或加权系数</w:t>
      </w:r>
      <w:r>
        <w:rPr>
          <w:rFonts w:cs="Times New Roman"/>
          <w:lang w:eastAsia="zh-CN"/>
        </w:rPr>
        <w:t>)</w:t>
      </w:r>
      <w:r>
        <w:rPr>
          <w:rFonts w:cs="Times New Roman"/>
          <w:lang w:eastAsia="zh-CN"/>
        </w:rPr>
        <w:t>将在范围定义中确定，该决定将记录在案。在看到影响评估的结果后，通过改变</w:t>
      </w:r>
      <w:r>
        <w:rPr>
          <w:rFonts w:cs="Times New Roman"/>
          <w:lang w:eastAsia="zh-CN"/>
        </w:rPr>
        <w:t>LCIA</w:t>
      </w:r>
      <w:r>
        <w:rPr>
          <w:rFonts w:cs="Times New Roman"/>
          <w:lang w:eastAsia="zh-CN"/>
        </w:rPr>
        <w:t>方法和标准化或加权因子的选择，可能会故意产生误导性的结果。</w:t>
      </w:r>
    </w:p>
    <w:p w14:paraId="732AA789" w14:textId="77777777" w:rsidR="00D16BE9" w:rsidRDefault="00AC4FA2">
      <w:pPr>
        <w:pStyle w:val="a8"/>
        <w:spacing w:line="300" w:lineRule="auto"/>
        <w:ind w:firstLineChars="200" w:firstLine="420"/>
        <w:jc w:val="both"/>
        <w:rPr>
          <w:rFonts w:cs="Times New Roman"/>
          <w:lang w:eastAsia="zh-CN"/>
        </w:rPr>
      </w:pPr>
      <w:r>
        <w:rPr>
          <w:rFonts w:cs="Times New Roman"/>
          <w:lang w:eastAsia="zh-CN"/>
        </w:rPr>
        <w:t>如果要进行后续更改，可以选择对专员自己的产品产生最积极结果的</w:t>
      </w:r>
      <w:r>
        <w:rPr>
          <w:rFonts w:cs="Times New Roman"/>
          <w:lang w:eastAsia="zh-CN"/>
        </w:rPr>
        <w:t>LCIA</w:t>
      </w:r>
      <w:r>
        <w:rPr>
          <w:rFonts w:cs="Times New Roman"/>
          <w:lang w:eastAsia="zh-CN"/>
        </w:rPr>
        <w:t>系数。</w:t>
      </w:r>
    </w:p>
    <w:p w14:paraId="466A17D9" w14:textId="77777777" w:rsidR="00D16BE9" w:rsidRDefault="00D16BE9">
      <w:pPr>
        <w:pStyle w:val="a8"/>
        <w:spacing w:line="300" w:lineRule="auto"/>
        <w:ind w:firstLineChars="200" w:firstLine="480"/>
        <w:rPr>
          <w:rFonts w:cs="Times New Roman"/>
          <w:sz w:val="24"/>
          <w:lang w:eastAsia="zh-CN"/>
        </w:rPr>
      </w:pPr>
    </w:p>
    <w:p w14:paraId="6F21BB04" w14:textId="77777777" w:rsidR="00D16BE9" w:rsidRDefault="00AC4FA2">
      <w:pPr>
        <w:pStyle w:val="3"/>
        <w:tabs>
          <w:tab w:val="left" w:pos="1299"/>
        </w:tabs>
        <w:spacing w:before="0" w:after="0" w:line="300" w:lineRule="auto"/>
        <w:ind w:firstLine="482"/>
        <w:rPr>
          <w:rFonts w:ascii="Times New Roman" w:eastAsia="宋体" w:hAnsi="Times New Roman" w:cs="Times New Roman"/>
        </w:rPr>
      </w:pPr>
      <w:bookmarkStart w:id="196" w:name="_bookmark31"/>
      <w:bookmarkEnd w:id="196"/>
      <w:r>
        <w:rPr>
          <w:rFonts w:ascii="Times New Roman" w:eastAsia="宋体" w:hAnsi="Times New Roman" w:cs="Times New Roman" w:hint="eastAsia"/>
        </w:rPr>
        <w:t>15.2.5</w:t>
      </w:r>
      <w:r>
        <w:rPr>
          <w:rFonts w:ascii="Times New Roman" w:eastAsia="宋体" w:hAnsi="Times New Roman" w:cs="Times New Roman"/>
        </w:rPr>
        <w:t>数据的代表性</w:t>
      </w:r>
    </w:p>
    <w:p w14:paraId="7C108AD3" w14:textId="77777777" w:rsidR="00D16BE9" w:rsidRDefault="00AC4FA2">
      <w:pPr>
        <w:spacing w:line="300" w:lineRule="auto"/>
        <w:ind w:firstLine="320"/>
        <w:rPr>
          <w:rFonts w:eastAsia="宋体" w:cs="Times New Roman"/>
          <w:sz w:val="16"/>
        </w:rPr>
      </w:pPr>
      <w:r>
        <w:rPr>
          <w:rFonts w:eastAsia="宋体" w:cs="Times New Roman"/>
          <w:color w:val="0000FF"/>
          <w:sz w:val="16"/>
        </w:rPr>
        <w:t>(</w:t>
      </w:r>
      <w:r>
        <w:rPr>
          <w:rFonts w:eastAsia="宋体" w:cs="Times New Roman"/>
          <w:color w:val="0000FF"/>
          <w:sz w:val="16"/>
        </w:rPr>
        <w:t>没有相应的</w:t>
      </w:r>
      <w:r>
        <w:rPr>
          <w:rFonts w:eastAsia="宋体" w:cs="Times New Roman"/>
          <w:color w:val="0000FF"/>
          <w:sz w:val="16"/>
        </w:rPr>
        <w:t>ISO</w:t>
      </w:r>
      <w:r>
        <w:rPr>
          <w:rFonts w:eastAsia="宋体" w:cs="Times New Roman"/>
          <w:color w:val="0000FF"/>
          <w:sz w:val="16"/>
        </w:rPr>
        <w:t>章节，但参考了许多章节</w:t>
      </w:r>
      <w:r>
        <w:rPr>
          <w:rFonts w:eastAsia="宋体" w:cs="Times New Roman"/>
          <w:color w:val="0000FF"/>
          <w:sz w:val="16"/>
        </w:rPr>
        <w:t>)</w:t>
      </w:r>
    </w:p>
    <w:p w14:paraId="21AAC2F4" w14:textId="77777777" w:rsidR="00D16BE9" w:rsidRDefault="00AC4FA2">
      <w:pPr>
        <w:pStyle w:val="a8"/>
        <w:spacing w:line="300" w:lineRule="auto"/>
        <w:ind w:firstLineChars="200" w:firstLine="420"/>
        <w:jc w:val="both"/>
        <w:rPr>
          <w:rFonts w:cs="Times New Roman"/>
          <w:lang w:eastAsia="zh-CN"/>
        </w:rPr>
      </w:pPr>
      <w:r>
        <w:rPr>
          <w:rFonts w:cs="Times New Roman"/>
          <w:lang w:eastAsia="zh-CN"/>
        </w:rPr>
        <w:t>代表性是清单数据描述系统排放和环境影响的能力。这取决于清单数据在多大程度上代表了收集这些数据的过程，以及该过程在多大程度上代表了所模拟的系统的过程。良好的代表性对于该系统最重要的进程尤为重要。</w:t>
      </w:r>
    </w:p>
    <w:p w14:paraId="2F05DFB0" w14:textId="77777777" w:rsidR="00D16BE9" w:rsidRDefault="00AC4FA2">
      <w:pPr>
        <w:pStyle w:val="a8"/>
        <w:spacing w:line="300" w:lineRule="auto"/>
        <w:ind w:firstLineChars="200" w:firstLine="420"/>
        <w:jc w:val="both"/>
        <w:rPr>
          <w:rFonts w:cs="Times New Roman"/>
          <w:lang w:eastAsia="zh-CN"/>
        </w:rPr>
      </w:pPr>
      <w:r>
        <w:rPr>
          <w:rFonts w:cs="Times New Roman"/>
          <w:lang w:eastAsia="zh-CN"/>
        </w:rPr>
        <w:t>代表性有三个组成部分</w:t>
      </w:r>
      <w:r>
        <w:rPr>
          <w:rFonts w:cs="Times New Roman"/>
          <w:lang w:eastAsia="zh-CN"/>
        </w:rPr>
        <w:t>——</w:t>
      </w:r>
      <w:r>
        <w:rPr>
          <w:rFonts w:cs="Times New Roman"/>
          <w:lang w:eastAsia="zh-CN"/>
        </w:rPr>
        <w:t>技术、地理和时间相关的代表性，这三个部分相互关联，并且都要通过使用的数据来考虑和满足。</w:t>
      </w:r>
    </w:p>
    <w:p w14:paraId="0F631CA3" w14:textId="77777777" w:rsidR="00D16BE9" w:rsidRDefault="00D16BE9">
      <w:pPr>
        <w:pStyle w:val="a8"/>
        <w:spacing w:line="300" w:lineRule="auto"/>
        <w:ind w:firstLineChars="200" w:firstLine="400"/>
        <w:rPr>
          <w:rFonts w:cs="Times New Roman"/>
          <w:sz w:val="20"/>
          <w:lang w:eastAsia="zh-CN"/>
        </w:rPr>
      </w:pPr>
    </w:p>
    <w:p w14:paraId="684E4772" w14:textId="77777777" w:rsidR="00D16BE9" w:rsidRDefault="00AC4FA2">
      <w:pPr>
        <w:pStyle w:val="4"/>
        <w:tabs>
          <w:tab w:val="left" w:pos="1433"/>
        </w:tabs>
        <w:spacing w:before="0" w:after="0" w:line="300" w:lineRule="auto"/>
        <w:ind w:firstLine="414"/>
        <w:rPr>
          <w:rFonts w:ascii="Times New Roman" w:eastAsia="宋体" w:hAnsi="Times New Roman" w:cs="Times New Roman"/>
          <w:sz w:val="21"/>
          <w:szCs w:val="18"/>
        </w:rPr>
      </w:pPr>
      <w:bookmarkStart w:id="197" w:name="_bookmark32"/>
      <w:bookmarkEnd w:id="197"/>
      <w:r>
        <w:rPr>
          <w:rFonts w:ascii="Times New Roman" w:eastAsia="宋体" w:hAnsi="Times New Roman" w:cs="Times New Roman" w:hint="eastAsia"/>
          <w:spacing w:val="-2"/>
          <w:sz w:val="21"/>
          <w:szCs w:val="18"/>
        </w:rPr>
        <w:t>15.2.5.1</w:t>
      </w:r>
      <w:r>
        <w:rPr>
          <w:rFonts w:ascii="Times New Roman" w:eastAsia="宋体" w:hAnsi="Times New Roman" w:cs="Times New Roman"/>
          <w:spacing w:val="-2"/>
          <w:sz w:val="21"/>
          <w:szCs w:val="18"/>
        </w:rPr>
        <w:t>技术代表性</w:t>
      </w:r>
    </w:p>
    <w:p w14:paraId="1E17BD07" w14:textId="77777777" w:rsidR="00D16BE9" w:rsidRDefault="00AC4FA2">
      <w:pPr>
        <w:spacing w:line="300" w:lineRule="auto"/>
        <w:ind w:firstLine="320"/>
        <w:rPr>
          <w:rFonts w:eastAsia="宋体" w:cs="Times New Roman"/>
          <w:sz w:val="16"/>
        </w:rPr>
      </w:pPr>
      <w:r>
        <w:rPr>
          <w:rFonts w:eastAsia="宋体" w:cs="Times New Roman"/>
          <w:color w:val="0000FF"/>
          <w:sz w:val="16"/>
        </w:rPr>
        <w:t>(</w:t>
      </w:r>
      <w:r>
        <w:rPr>
          <w:rFonts w:eastAsia="宋体" w:cs="Times New Roman"/>
          <w:color w:val="0000FF"/>
          <w:sz w:val="16"/>
        </w:rPr>
        <w:t>没有相应的</w:t>
      </w:r>
      <w:r>
        <w:rPr>
          <w:rFonts w:eastAsia="宋体" w:cs="Times New Roman"/>
          <w:color w:val="0000FF"/>
          <w:sz w:val="16"/>
        </w:rPr>
        <w:t>ISO</w:t>
      </w:r>
      <w:r>
        <w:rPr>
          <w:rFonts w:eastAsia="宋体" w:cs="Times New Roman"/>
          <w:color w:val="0000FF"/>
          <w:sz w:val="16"/>
        </w:rPr>
        <w:t>章节，但参考了许多章节</w:t>
      </w:r>
      <w:r>
        <w:rPr>
          <w:rFonts w:eastAsia="宋体" w:cs="Times New Roman"/>
          <w:color w:val="0000FF"/>
          <w:sz w:val="16"/>
        </w:rPr>
        <w:t>)</w:t>
      </w:r>
    </w:p>
    <w:p w14:paraId="0FBB7C81" w14:textId="77777777" w:rsidR="00D16BE9" w:rsidRDefault="00D16BE9">
      <w:pPr>
        <w:pStyle w:val="a8"/>
        <w:spacing w:line="300" w:lineRule="auto"/>
        <w:ind w:firstLineChars="200" w:firstLine="340"/>
        <w:rPr>
          <w:rFonts w:cs="Times New Roman"/>
          <w:sz w:val="17"/>
          <w:lang w:eastAsia="zh-CN"/>
        </w:rPr>
      </w:pPr>
    </w:p>
    <w:p w14:paraId="26A414DE" w14:textId="77777777" w:rsidR="00D16BE9" w:rsidRDefault="00AC4FA2">
      <w:pPr>
        <w:pStyle w:val="60"/>
        <w:spacing w:line="300" w:lineRule="auto"/>
        <w:ind w:left="0" w:firstLineChars="200" w:firstLine="422"/>
        <w:rPr>
          <w:rFonts w:ascii="Times New Roman" w:eastAsia="宋体" w:hAnsi="Times New Roman" w:cs="Times New Roman"/>
          <w:sz w:val="21"/>
          <w:szCs w:val="21"/>
          <w:lang w:eastAsia="zh-CN"/>
        </w:rPr>
      </w:pPr>
      <w:r>
        <w:rPr>
          <w:rFonts w:ascii="Times New Roman" w:eastAsia="宋体" w:hAnsi="Times New Roman" w:cs="Times New Roman"/>
          <w:sz w:val="21"/>
          <w:szCs w:val="21"/>
          <w:lang w:eastAsia="zh-CN"/>
        </w:rPr>
        <w:t>关键过程的技术代表性差或失真</w:t>
      </w:r>
    </w:p>
    <w:p w14:paraId="7FC13E5E" w14:textId="77777777" w:rsidR="00D16BE9" w:rsidRDefault="00AC4FA2">
      <w:pPr>
        <w:pStyle w:val="a8"/>
        <w:spacing w:line="300" w:lineRule="auto"/>
        <w:ind w:firstLineChars="200" w:firstLine="420"/>
        <w:jc w:val="both"/>
        <w:rPr>
          <w:rFonts w:cs="Times New Roman"/>
          <w:lang w:eastAsia="zh-CN"/>
        </w:rPr>
      </w:pPr>
      <w:r>
        <w:rPr>
          <w:rFonts w:cs="Times New Roman"/>
          <w:lang w:eastAsia="zh-CN"/>
        </w:rPr>
        <w:t>用于表示系统关键过程的数据必须在其技术方面具有代表性，以确保数据具有足够的技术准确性。不同的技术可能产生相同的产品</w:t>
      </w:r>
      <w:r>
        <w:rPr>
          <w:rFonts w:cs="Times New Roman"/>
          <w:lang w:eastAsia="zh-CN"/>
        </w:rPr>
        <w:t>(</w:t>
      </w:r>
      <w:r>
        <w:rPr>
          <w:rFonts w:cs="Times New Roman"/>
          <w:lang w:eastAsia="zh-CN"/>
        </w:rPr>
        <w:t>如柴油</w:t>
      </w:r>
      <w:r>
        <w:rPr>
          <w:rFonts w:cs="Times New Roman"/>
          <w:lang w:eastAsia="zh-CN"/>
        </w:rPr>
        <w:t>)</w:t>
      </w:r>
      <w:r>
        <w:rPr>
          <w:rFonts w:cs="Times New Roman"/>
          <w:lang w:eastAsia="zh-CN"/>
        </w:rPr>
        <w:t>，但加工步骤，包括原料基础，可能完全不同</w:t>
      </w:r>
      <w:r>
        <w:rPr>
          <w:rFonts w:cs="Times New Roman"/>
          <w:lang w:eastAsia="zh-CN"/>
        </w:rPr>
        <w:t>(</w:t>
      </w:r>
      <w:r>
        <w:rPr>
          <w:rFonts w:cs="Times New Roman"/>
          <w:lang w:eastAsia="zh-CN"/>
        </w:rPr>
        <w:t>如基于生物质的合成柴油与基于原油的柴油</w:t>
      </w:r>
      <w:r>
        <w:rPr>
          <w:rFonts w:cs="Times New Roman"/>
          <w:lang w:eastAsia="zh-CN"/>
        </w:rPr>
        <w:t>)</w:t>
      </w:r>
      <w:r>
        <w:rPr>
          <w:rFonts w:cs="Times New Roman"/>
          <w:lang w:eastAsia="zh-CN"/>
        </w:rPr>
        <w:t>。使用缺乏正确技术代表性的数据通常会像使用完全不同产品的数据一样错误。</w:t>
      </w:r>
    </w:p>
    <w:p w14:paraId="3382A56B" w14:textId="77777777" w:rsidR="00D16BE9" w:rsidRDefault="00AC4FA2">
      <w:pPr>
        <w:pStyle w:val="a8"/>
        <w:spacing w:line="300" w:lineRule="auto"/>
        <w:ind w:firstLineChars="200" w:firstLine="420"/>
        <w:jc w:val="both"/>
        <w:rPr>
          <w:rFonts w:cs="Times New Roman"/>
          <w:lang w:eastAsia="zh-CN"/>
        </w:rPr>
      </w:pPr>
      <w:r>
        <w:rPr>
          <w:rFonts w:cs="Times New Roman"/>
          <w:lang w:eastAsia="zh-CN"/>
        </w:rPr>
        <w:t>此外，特别是对于比较断言，平衡的代表性是至关重要的。两个例子说明了这一点</w:t>
      </w:r>
      <w:r>
        <w:rPr>
          <w:rFonts w:cs="Times New Roman"/>
          <w:lang w:eastAsia="zh-CN"/>
        </w:rPr>
        <w:t>:</w:t>
      </w:r>
    </w:p>
    <w:p w14:paraId="3610CAB8" w14:textId="77777777" w:rsidR="00D16BE9" w:rsidRDefault="00AC4FA2">
      <w:pPr>
        <w:pStyle w:val="a8"/>
        <w:spacing w:line="300" w:lineRule="auto"/>
        <w:ind w:firstLineChars="200" w:firstLine="420"/>
        <w:jc w:val="both"/>
        <w:rPr>
          <w:rFonts w:cs="Times New Roman"/>
          <w:lang w:eastAsia="zh-CN"/>
        </w:rPr>
      </w:pPr>
      <w:r>
        <w:rPr>
          <w:rFonts w:cs="Times New Roman"/>
          <w:noProof/>
          <w:position w:val="-2"/>
        </w:rPr>
        <w:drawing>
          <wp:inline distT="0" distB="0" distL="0" distR="0" wp14:anchorId="716E6962" wp14:editId="33CDBFC0">
            <wp:extent cx="92710" cy="123825"/>
            <wp:effectExtent l="0" t="0" r="0" b="1905"/>
            <wp:docPr id="25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image1.png"/>
                    <pic:cNvPicPr>
                      <a:picLocks noChangeAspect="1"/>
                    </pic:cNvPicPr>
                  </pic:nvPicPr>
                  <pic:blipFill>
                    <a:blip r:embed="rId112" cstate="print"/>
                    <a:stretch>
                      <a:fillRect/>
                    </a:stretch>
                  </pic:blipFill>
                  <pic:spPr>
                    <a:xfrm>
                      <a:off x="0" y="0"/>
                      <a:ext cx="92964" cy="124205"/>
                    </a:xfrm>
                    <a:prstGeom prst="rect">
                      <a:avLst/>
                    </a:prstGeom>
                  </pic:spPr>
                </pic:pic>
              </a:graphicData>
            </a:graphic>
          </wp:inline>
        </w:drawing>
      </w:r>
      <w:r>
        <w:rPr>
          <w:rFonts w:cs="Times New Roman"/>
          <w:lang w:eastAsia="zh-CN"/>
        </w:rPr>
        <w:t>在公司</w:t>
      </w:r>
      <w:r>
        <w:rPr>
          <w:rFonts w:cs="Times New Roman"/>
          <w:lang w:eastAsia="zh-CN"/>
        </w:rPr>
        <w:t>A</w:t>
      </w:r>
      <w:r>
        <w:rPr>
          <w:rFonts w:cs="Times New Roman"/>
          <w:lang w:eastAsia="zh-CN"/>
        </w:rPr>
        <w:t>委托进行的一项比较性</w:t>
      </w:r>
      <w:r>
        <w:rPr>
          <w:rFonts w:cs="Times New Roman"/>
          <w:lang w:eastAsia="zh-CN"/>
        </w:rPr>
        <w:t>LCA</w:t>
      </w:r>
      <w:r>
        <w:rPr>
          <w:rFonts w:cs="Times New Roman"/>
          <w:lang w:eastAsia="zh-CN"/>
        </w:rPr>
        <w:t>研究中，该公司希望其食品包装由塑料</w:t>
      </w:r>
      <w:r>
        <w:rPr>
          <w:rFonts w:cs="Times New Roman"/>
          <w:lang w:eastAsia="zh-CN"/>
        </w:rPr>
        <w:t>X</w:t>
      </w:r>
      <w:r>
        <w:rPr>
          <w:rFonts w:cs="Times New Roman"/>
          <w:lang w:eastAsia="zh-CN"/>
        </w:rPr>
        <w:t>制成，而竞争产品由金属</w:t>
      </w:r>
      <w:r>
        <w:rPr>
          <w:rFonts w:cs="Times New Roman"/>
          <w:lang w:eastAsia="zh-CN"/>
        </w:rPr>
        <w:t>y</w:t>
      </w:r>
      <w:r>
        <w:rPr>
          <w:rFonts w:cs="Times New Roman"/>
          <w:lang w:eastAsia="zh-CN"/>
        </w:rPr>
        <w:t>制成。执行该研究的顾问收到了公司</w:t>
      </w:r>
      <w:r>
        <w:rPr>
          <w:rFonts w:cs="Times New Roman"/>
          <w:lang w:eastAsia="zh-CN"/>
        </w:rPr>
        <w:t>A</w:t>
      </w:r>
      <w:r>
        <w:rPr>
          <w:rFonts w:cs="Times New Roman"/>
          <w:lang w:eastAsia="zh-CN"/>
        </w:rPr>
        <w:t>所有自有流程的具体数据，公司支持从产品链中涉及的所有主要供应商处采购具体数据。对于竞争产品，公司</w:t>
      </w:r>
      <w:r>
        <w:rPr>
          <w:rFonts w:cs="Times New Roman"/>
          <w:lang w:eastAsia="zh-CN"/>
        </w:rPr>
        <w:t>A</w:t>
      </w:r>
      <w:r>
        <w:rPr>
          <w:rFonts w:cs="Times New Roman"/>
          <w:lang w:eastAsia="zh-CN"/>
        </w:rPr>
        <w:t>及其顾问没有具体信息，顾问必须依赖第三方数据库中所有关键流程的通用数据。结果是</w:t>
      </w:r>
      <w:r>
        <w:rPr>
          <w:rFonts w:cs="Times New Roman"/>
          <w:lang w:eastAsia="zh-CN"/>
        </w:rPr>
        <w:t>(</w:t>
      </w:r>
      <w:r>
        <w:rPr>
          <w:rFonts w:cs="Times New Roman"/>
          <w:lang w:eastAsia="zh-CN"/>
        </w:rPr>
        <w:t>无意的</w:t>
      </w:r>
      <w:r>
        <w:rPr>
          <w:rFonts w:cs="Times New Roman"/>
          <w:lang w:eastAsia="zh-CN"/>
        </w:rPr>
        <w:t>)</w:t>
      </w:r>
      <w:r>
        <w:rPr>
          <w:rFonts w:cs="Times New Roman"/>
          <w:lang w:eastAsia="zh-CN"/>
        </w:rPr>
        <w:t>扭曲的技术代表性，这带来了误导结果的巨大风险。</w:t>
      </w:r>
    </w:p>
    <w:p w14:paraId="3D3DCE4F" w14:textId="77777777" w:rsidR="00D16BE9" w:rsidRDefault="00AC4FA2">
      <w:pPr>
        <w:pStyle w:val="a8"/>
        <w:spacing w:line="300" w:lineRule="auto"/>
        <w:ind w:firstLineChars="200" w:firstLine="420"/>
        <w:jc w:val="both"/>
        <w:rPr>
          <w:rFonts w:cs="Times New Roman"/>
          <w:lang w:eastAsia="zh-CN"/>
        </w:rPr>
      </w:pPr>
      <w:r>
        <w:rPr>
          <w:rFonts w:cs="Times New Roman"/>
          <w:noProof/>
          <w:position w:val="-2"/>
        </w:rPr>
        <w:drawing>
          <wp:inline distT="0" distB="0" distL="0" distR="0" wp14:anchorId="7741F8FF" wp14:editId="38FA3D15">
            <wp:extent cx="92710" cy="123825"/>
            <wp:effectExtent l="0" t="0" r="0" b="1905"/>
            <wp:docPr id="25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image1.png"/>
                    <pic:cNvPicPr>
                      <a:picLocks noChangeAspect="1"/>
                    </pic:cNvPicPr>
                  </pic:nvPicPr>
                  <pic:blipFill>
                    <a:blip r:embed="rId112" cstate="print"/>
                    <a:stretch>
                      <a:fillRect/>
                    </a:stretch>
                  </pic:blipFill>
                  <pic:spPr>
                    <a:xfrm>
                      <a:off x="0" y="0"/>
                      <a:ext cx="92964" cy="124206"/>
                    </a:xfrm>
                    <a:prstGeom prst="rect">
                      <a:avLst/>
                    </a:prstGeom>
                  </pic:spPr>
                </pic:pic>
              </a:graphicData>
            </a:graphic>
          </wp:inline>
        </w:drawing>
      </w:r>
      <w:r>
        <w:rPr>
          <w:rFonts w:cs="Times New Roman"/>
          <w:lang w:eastAsia="zh-CN"/>
        </w:rPr>
        <w:t>在一项关于汽车燃料生产技术的生命周期评价比较研究中，将目前广泛使用的技术</w:t>
      </w:r>
      <w:r>
        <w:rPr>
          <w:rFonts w:cs="Times New Roman"/>
          <w:lang w:eastAsia="zh-CN"/>
        </w:rPr>
        <w:t>A</w:t>
      </w:r>
      <w:r>
        <w:rPr>
          <w:rFonts w:cs="Times New Roman"/>
          <w:lang w:eastAsia="zh-CN"/>
        </w:rPr>
        <w:t>与计划中的新技术</w:t>
      </w:r>
      <w:r>
        <w:rPr>
          <w:rFonts w:cs="Times New Roman"/>
          <w:lang w:eastAsia="zh-CN"/>
        </w:rPr>
        <w:t>B</w:t>
      </w:r>
      <w:r>
        <w:rPr>
          <w:rFonts w:cs="Times New Roman"/>
          <w:lang w:eastAsia="zh-CN"/>
        </w:rPr>
        <w:t>进行了比较，后者目前仍仅在实验室规模上有效。使用这两种技术的现有数据会导致对未来情况的扭曲的技术代表性，因为这些技术的发展和成熟水平并不相同。假设今天在实验室规模观察到的产率和效率直接代表未来商业规模的情况是不合理的</w:t>
      </w:r>
    </w:p>
    <w:p w14:paraId="072081E5" w14:textId="77777777" w:rsidR="00D16BE9" w:rsidRDefault="00D16BE9">
      <w:pPr>
        <w:spacing w:line="300" w:lineRule="auto"/>
        <w:ind w:firstLine="420"/>
        <w:rPr>
          <w:rFonts w:eastAsia="宋体" w:cs="Times New Roman"/>
        </w:rPr>
        <w:sectPr w:rsidR="00D16BE9">
          <w:pgSz w:w="11910" w:h="16840"/>
          <w:pgMar w:top="1040" w:right="1160" w:bottom="1040" w:left="1120" w:header="835" w:footer="852" w:gutter="0"/>
          <w:cols w:space="720"/>
        </w:sectPr>
      </w:pPr>
    </w:p>
    <w:p w14:paraId="0523F5D4" w14:textId="77777777" w:rsidR="00D16BE9" w:rsidRDefault="00D16BE9">
      <w:pPr>
        <w:pStyle w:val="a8"/>
        <w:spacing w:line="300" w:lineRule="auto"/>
        <w:ind w:firstLineChars="200" w:firstLine="460"/>
        <w:rPr>
          <w:rFonts w:cs="Times New Roman"/>
          <w:sz w:val="23"/>
          <w:lang w:eastAsia="zh-CN"/>
        </w:rPr>
      </w:pPr>
    </w:p>
    <w:p w14:paraId="4F9A6C01" w14:textId="77777777" w:rsidR="00D16BE9" w:rsidRDefault="00AC4FA2">
      <w:pPr>
        <w:pStyle w:val="a8"/>
        <w:spacing w:line="300" w:lineRule="auto"/>
        <w:ind w:firstLineChars="200" w:firstLine="420"/>
        <w:jc w:val="both"/>
        <w:rPr>
          <w:rFonts w:cs="Times New Roman"/>
          <w:lang w:eastAsia="zh-CN"/>
        </w:rPr>
      </w:pPr>
      <w:r>
        <w:rPr>
          <w:rFonts w:cs="Times New Roman"/>
          <w:lang w:eastAsia="zh-CN"/>
        </w:rPr>
        <w:t>需要进行外推，但必须谨慎从事，以避免在技术代表性方面产生误导性偏差。这种情况与时间相关的代表性密切相关</w:t>
      </w:r>
      <w:r>
        <w:rPr>
          <w:rFonts w:cs="Times New Roman"/>
          <w:lang w:eastAsia="zh-CN"/>
        </w:rPr>
        <w:t>(</w:t>
      </w:r>
      <w:proofErr w:type="gramStart"/>
      <w:r>
        <w:rPr>
          <w:rFonts w:cs="Times New Roman"/>
          <w:lang w:eastAsia="zh-CN"/>
        </w:rPr>
        <w:t>参见第</w:t>
      </w:r>
      <w:proofErr w:type="gramEnd"/>
      <w:r w:rsidR="00000000">
        <w:fldChar w:fldCharType="begin"/>
      </w:r>
      <w:r w:rsidR="00000000">
        <w:rPr>
          <w:lang w:eastAsia="zh-CN"/>
        </w:rPr>
        <w:instrText>HYPERLINK \l "_bookmark33"</w:instrText>
      </w:r>
      <w:r w:rsidR="00000000">
        <w:fldChar w:fldCharType="separate"/>
      </w:r>
      <w:r>
        <w:rPr>
          <w:rFonts w:cs="Times New Roman"/>
          <w:lang w:eastAsia="zh-CN"/>
        </w:rPr>
        <w:t>15.2.5.3</w:t>
      </w:r>
      <w:r w:rsidR="00000000">
        <w:rPr>
          <w:rFonts w:cs="Times New Roman"/>
          <w:lang w:eastAsia="zh-CN"/>
        </w:rPr>
        <w:fldChar w:fldCharType="end"/>
      </w:r>
      <w:r>
        <w:rPr>
          <w:rFonts w:cs="Times New Roman"/>
          <w:lang w:eastAsia="zh-CN"/>
        </w:rPr>
        <w:t>)</w:t>
      </w:r>
    </w:p>
    <w:p w14:paraId="722E3FB9" w14:textId="77777777" w:rsidR="00D16BE9" w:rsidRDefault="00D16BE9">
      <w:pPr>
        <w:pStyle w:val="a8"/>
        <w:spacing w:line="300" w:lineRule="auto"/>
        <w:ind w:firstLineChars="200" w:firstLine="400"/>
        <w:rPr>
          <w:rFonts w:cs="Times New Roman"/>
          <w:sz w:val="20"/>
          <w:lang w:eastAsia="zh-CN"/>
        </w:rPr>
      </w:pPr>
    </w:p>
    <w:p w14:paraId="734F827B" w14:textId="77777777" w:rsidR="00D16BE9" w:rsidRDefault="00AC4FA2">
      <w:pPr>
        <w:pStyle w:val="4"/>
        <w:tabs>
          <w:tab w:val="left" w:pos="1433"/>
        </w:tabs>
        <w:spacing w:before="0" w:after="0" w:line="300" w:lineRule="auto"/>
        <w:ind w:firstLine="414"/>
        <w:rPr>
          <w:rFonts w:ascii="Times New Roman" w:eastAsia="宋体" w:hAnsi="Times New Roman" w:cs="Times New Roman"/>
          <w:sz w:val="21"/>
          <w:szCs w:val="18"/>
        </w:rPr>
      </w:pPr>
      <w:r>
        <w:rPr>
          <w:rFonts w:ascii="Times New Roman" w:eastAsia="宋体" w:hAnsi="Times New Roman" w:cs="Times New Roman" w:hint="eastAsia"/>
          <w:spacing w:val="-2"/>
          <w:sz w:val="21"/>
          <w:szCs w:val="18"/>
        </w:rPr>
        <w:t>15.2.5.2</w:t>
      </w:r>
      <w:r>
        <w:rPr>
          <w:rFonts w:ascii="Times New Roman" w:eastAsia="宋体" w:hAnsi="Times New Roman" w:cs="Times New Roman"/>
          <w:spacing w:val="-2"/>
          <w:sz w:val="21"/>
          <w:szCs w:val="18"/>
        </w:rPr>
        <w:t>地理代表性</w:t>
      </w:r>
    </w:p>
    <w:p w14:paraId="4C4DA6A3" w14:textId="77777777" w:rsidR="00D16BE9" w:rsidRDefault="00AC4FA2">
      <w:pPr>
        <w:spacing w:line="300" w:lineRule="auto"/>
        <w:ind w:firstLine="320"/>
        <w:rPr>
          <w:rFonts w:eastAsia="宋体" w:cs="Times New Roman"/>
          <w:sz w:val="16"/>
        </w:rPr>
      </w:pPr>
      <w:r>
        <w:rPr>
          <w:rFonts w:eastAsia="宋体" w:cs="Times New Roman"/>
          <w:color w:val="0000FF"/>
          <w:sz w:val="16"/>
        </w:rPr>
        <w:t>(</w:t>
      </w:r>
      <w:r>
        <w:rPr>
          <w:rFonts w:eastAsia="宋体" w:cs="Times New Roman"/>
          <w:color w:val="0000FF"/>
          <w:sz w:val="16"/>
        </w:rPr>
        <w:t>没有相应的</w:t>
      </w:r>
      <w:r>
        <w:rPr>
          <w:rFonts w:eastAsia="宋体" w:cs="Times New Roman"/>
          <w:color w:val="0000FF"/>
          <w:sz w:val="16"/>
        </w:rPr>
        <w:t>ISO</w:t>
      </w:r>
      <w:r>
        <w:rPr>
          <w:rFonts w:eastAsia="宋体" w:cs="Times New Roman"/>
          <w:color w:val="0000FF"/>
          <w:sz w:val="16"/>
        </w:rPr>
        <w:t>章节，但参考了许多章节</w:t>
      </w:r>
      <w:r>
        <w:rPr>
          <w:rFonts w:eastAsia="宋体" w:cs="Times New Roman"/>
          <w:color w:val="0000FF"/>
          <w:sz w:val="16"/>
        </w:rPr>
        <w:t>)</w:t>
      </w:r>
    </w:p>
    <w:p w14:paraId="59FEA217" w14:textId="77777777" w:rsidR="00D16BE9" w:rsidRDefault="00D16BE9">
      <w:pPr>
        <w:pStyle w:val="a8"/>
        <w:spacing w:line="300" w:lineRule="auto"/>
        <w:ind w:firstLineChars="200" w:firstLine="340"/>
        <w:rPr>
          <w:rFonts w:cs="Times New Roman"/>
          <w:sz w:val="17"/>
          <w:lang w:eastAsia="zh-CN"/>
        </w:rPr>
      </w:pPr>
    </w:p>
    <w:p w14:paraId="189D3542" w14:textId="77777777" w:rsidR="00D16BE9" w:rsidRDefault="00AC4FA2">
      <w:pPr>
        <w:pStyle w:val="60"/>
        <w:spacing w:line="300" w:lineRule="auto"/>
        <w:ind w:left="0" w:firstLineChars="200" w:firstLine="422"/>
        <w:rPr>
          <w:rFonts w:ascii="Times New Roman" w:eastAsia="宋体" w:hAnsi="Times New Roman" w:cs="Times New Roman"/>
          <w:sz w:val="21"/>
          <w:szCs w:val="21"/>
          <w:lang w:eastAsia="zh-CN"/>
        </w:rPr>
      </w:pPr>
      <w:r>
        <w:rPr>
          <w:rFonts w:ascii="Times New Roman" w:eastAsia="宋体" w:hAnsi="Times New Roman" w:cs="Times New Roman"/>
          <w:sz w:val="21"/>
          <w:szCs w:val="21"/>
          <w:lang w:eastAsia="zh-CN"/>
        </w:rPr>
        <w:t>地域代表性差或扭曲</w:t>
      </w:r>
    </w:p>
    <w:p w14:paraId="6210E3D7" w14:textId="77777777" w:rsidR="00D16BE9" w:rsidRDefault="00AC4FA2">
      <w:pPr>
        <w:pStyle w:val="a8"/>
        <w:spacing w:line="300" w:lineRule="auto"/>
        <w:ind w:firstLineChars="200" w:firstLine="420"/>
        <w:jc w:val="both"/>
        <w:rPr>
          <w:rFonts w:cs="Times New Roman"/>
          <w:lang w:eastAsia="zh-CN"/>
        </w:rPr>
      </w:pPr>
      <w:r>
        <w:rPr>
          <w:rFonts w:cs="Times New Roman"/>
          <w:lang w:eastAsia="zh-CN"/>
        </w:rPr>
        <w:t>关键流程使用的数据还必须在地理来源和覆盖范围方面具有代表性。执行研究的</w:t>
      </w:r>
      <w:r>
        <w:rPr>
          <w:rFonts w:cs="Times New Roman"/>
          <w:lang w:eastAsia="zh-CN"/>
        </w:rPr>
        <w:t>LCA</w:t>
      </w:r>
      <w:r>
        <w:rPr>
          <w:rFonts w:cs="Times New Roman"/>
          <w:lang w:eastAsia="zh-CN"/>
        </w:rPr>
        <w:t>实践者必须确定根据地理位置而变化的关键过程和关键假设，并确保这些过程和假设具有适当的地理代表性。</w:t>
      </w:r>
    </w:p>
    <w:p w14:paraId="3D019828" w14:textId="77777777" w:rsidR="00D16BE9" w:rsidRDefault="00AC4FA2">
      <w:pPr>
        <w:pStyle w:val="a8"/>
        <w:spacing w:line="300" w:lineRule="auto"/>
        <w:ind w:firstLineChars="200" w:firstLine="420"/>
        <w:jc w:val="both"/>
        <w:rPr>
          <w:rFonts w:cs="Times New Roman"/>
          <w:lang w:eastAsia="zh-CN"/>
        </w:rPr>
      </w:pPr>
      <w:r>
        <w:rPr>
          <w:rFonts w:cs="Times New Roman"/>
          <w:lang w:eastAsia="zh-CN"/>
        </w:rPr>
        <w:t>地域代表性和技术代表性往往是相关的，因为地域代表性差意味着所应用的数据代表的技术</w:t>
      </w:r>
      <w:r>
        <w:rPr>
          <w:rFonts w:cs="Times New Roman"/>
          <w:lang w:eastAsia="zh-CN"/>
        </w:rPr>
        <w:t>(</w:t>
      </w:r>
      <w:r>
        <w:rPr>
          <w:rFonts w:cs="Times New Roman"/>
          <w:lang w:eastAsia="zh-CN"/>
        </w:rPr>
        <w:t>组合</w:t>
      </w:r>
      <w:r>
        <w:rPr>
          <w:rFonts w:cs="Times New Roman"/>
          <w:lang w:eastAsia="zh-CN"/>
        </w:rPr>
        <w:t>)</w:t>
      </w:r>
      <w:r>
        <w:rPr>
          <w:rFonts w:cs="Times New Roman"/>
          <w:lang w:eastAsia="zh-CN"/>
        </w:rPr>
        <w:t>不同于系统中所应用的技术。</w:t>
      </w:r>
    </w:p>
    <w:p w14:paraId="01370356" w14:textId="77777777" w:rsidR="00D16BE9" w:rsidRDefault="00AC4FA2">
      <w:pPr>
        <w:pStyle w:val="a8"/>
        <w:spacing w:line="300" w:lineRule="auto"/>
        <w:ind w:firstLineChars="200" w:firstLine="420"/>
        <w:jc w:val="both"/>
        <w:rPr>
          <w:rFonts w:cs="Times New Roman"/>
          <w:lang w:eastAsia="zh-CN"/>
        </w:rPr>
      </w:pPr>
      <w:r>
        <w:rPr>
          <w:rFonts w:cs="Times New Roman"/>
          <w:lang w:eastAsia="zh-CN"/>
        </w:rPr>
        <w:t>与使用不同技术路线的数据类似，使用不同地区的数据也可能导致完全错误的结果，因为清单中可能存在巨大差异。</w:t>
      </w:r>
    </w:p>
    <w:p w14:paraId="3687B4B0" w14:textId="77777777" w:rsidR="00D16BE9" w:rsidRDefault="00D16BE9">
      <w:pPr>
        <w:pStyle w:val="a8"/>
        <w:spacing w:line="300" w:lineRule="auto"/>
        <w:ind w:firstLineChars="200" w:firstLine="400"/>
        <w:rPr>
          <w:rFonts w:cs="Times New Roman"/>
          <w:sz w:val="20"/>
          <w:lang w:eastAsia="zh-CN"/>
        </w:rPr>
      </w:pPr>
    </w:p>
    <w:p w14:paraId="0F2B917E" w14:textId="77777777" w:rsidR="00D16BE9" w:rsidRDefault="00AC4FA2">
      <w:pPr>
        <w:pStyle w:val="4"/>
        <w:tabs>
          <w:tab w:val="left" w:pos="1433"/>
        </w:tabs>
        <w:spacing w:before="0" w:after="0" w:line="300" w:lineRule="auto"/>
        <w:ind w:firstLine="414"/>
        <w:rPr>
          <w:rFonts w:ascii="Times New Roman" w:eastAsia="宋体" w:hAnsi="Times New Roman" w:cs="Times New Roman"/>
          <w:sz w:val="21"/>
          <w:szCs w:val="18"/>
        </w:rPr>
      </w:pPr>
      <w:bookmarkStart w:id="198" w:name="_bookmark33"/>
      <w:bookmarkEnd w:id="198"/>
      <w:r>
        <w:rPr>
          <w:rFonts w:ascii="Times New Roman" w:eastAsia="宋体" w:hAnsi="Times New Roman" w:cs="Times New Roman" w:hint="eastAsia"/>
          <w:spacing w:val="-2"/>
          <w:sz w:val="21"/>
          <w:szCs w:val="18"/>
        </w:rPr>
        <w:t>15.2.5.3</w:t>
      </w:r>
      <w:r>
        <w:rPr>
          <w:rFonts w:ascii="Times New Roman" w:eastAsia="宋体" w:hAnsi="Times New Roman" w:cs="Times New Roman"/>
          <w:spacing w:val="-2"/>
          <w:sz w:val="21"/>
          <w:szCs w:val="18"/>
        </w:rPr>
        <w:t>与时间相关的代表性</w:t>
      </w:r>
    </w:p>
    <w:p w14:paraId="15794DA4" w14:textId="77777777" w:rsidR="00D16BE9" w:rsidRDefault="00AC4FA2">
      <w:pPr>
        <w:spacing w:line="300" w:lineRule="auto"/>
        <w:ind w:firstLine="320"/>
        <w:rPr>
          <w:rFonts w:eastAsia="宋体" w:cs="Times New Roman"/>
          <w:sz w:val="16"/>
        </w:rPr>
      </w:pPr>
      <w:r>
        <w:rPr>
          <w:rFonts w:eastAsia="宋体" w:cs="Times New Roman"/>
          <w:color w:val="0000FF"/>
          <w:sz w:val="16"/>
        </w:rPr>
        <w:t>(</w:t>
      </w:r>
      <w:r>
        <w:rPr>
          <w:rFonts w:eastAsia="宋体" w:cs="Times New Roman"/>
          <w:color w:val="0000FF"/>
          <w:sz w:val="16"/>
        </w:rPr>
        <w:t>没有相应的</w:t>
      </w:r>
      <w:r>
        <w:rPr>
          <w:rFonts w:eastAsia="宋体" w:cs="Times New Roman"/>
          <w:color w:val="0000FF"/>
          <w:sz w:val="16"/>
        </w:rPr>
        <w:t>ISO</w:t>
      </w:r>
      <w:r>
        <w:rPr>
          <w:rFonts w:eastAsia="宋体" w:cs="Times New Roman"/>
          <w:color w:val="0000FF"/>
          <w:sz w:val="16"/>
        </w:rPr>
        <w:t>章节，但参考了许多章节</w:t>
      </w:r>
      <w:r>
        <w:rPr>
          <w:rFonts w:eastAsia="宋体" w:cs="Times New Roman"/>
          <w:color w:val="0000FF"/>
          <w:sz w:val="16"/>
        </w:rPr>
        <w:t>)</w:t>
      </w:r>
    </w:p>
    <w:p w14:paraId="69A44F43" w14:textId="77777777" w:rsidR="00D16BE9" w:rsidRDefault="00D16BE9">
      <w:pPr>
        <w:pStyle w:val="a8"/>
        <w:spacing w:line="300" w:lineRule="auto"/>
        <w:ind w:firstLineChars="200" w:firstLine="340"/>
        <w:rPr>
          <w:rFonts w:cs="Times New Roman"/>
          <w:sz w:val="17"/>
          <w:lang w:eastAsia="zh-CN"/>
        </w:rPr>
      </w:pPr>
    </w:p>
    <w:p w14:paraId="5F81B081" w14:textId="77777777" w:rsidR="00D16BE9" w:rsidRDefault="00AC4FA2">
      <w:pPr>
        <w:pStyle w:val="60"/>
        <w:spacing w:line="300" w:lineRule="auto"/>
        <w:ind w:left="0" w:firstLineChars="200" w:firstLine="422"/>
        <w:rPr>
          <w:rFonts w:ascii="Times New Roman" w:eastAsia="宋体" w:hAnsi="Times New Roman" w:cs="Times New Roman"/>
          <w:sz w:val="21"/>
          <w:szCs w:val="21"/>
          <w:lang w:eastAsia="zh-CN"/>
        </w:rPr>
      </w:pPr>
      <w:r>
        <w:rPr>
          <w:rFonts w:ascii="Times New Roman" w:eastAsia="宋体" w:hAnsi="Times New Roman" w:cs="Times New Roman"/>
          <w:sz w:val="21"/>
          <w:szCs w:val="21"/>
          <w:lang w:eastAsia="zh-CN"/>
        </w:rPr>
        <w:t>关键流程的时间相关代表性差或失真</w:t>
      </w:r>
      <w:r>
        <w:rPr>
          <w:rFonts w:ascii="Times New Roman" w:eastAsia="宋体" w:hAnsi="Times New Roman" w:cs="Times New Roman"/>
          <w:sz w:val="21"/>
          <w:szCs w:val="21"/>
          <w:lang w:eastAsia="zh-CN"/>
        </w:rPr>
        <w:t>:</w:t>
      </w:r>
    </w:p>
    <w:p w14:paraId="0D5D25AD" w14:textId="77777777" w:rsidR="00D16BE9" w:rsidRDefault="00AC4FA2">
      <w:pPr>
        <w:pStyle w:val="a8"/>
        <w:spacing w:line="300" w:lineRule="auto"/>
        <w:ind w:firstLineChars="200" w:firstLine="420"/>
        <w:jc w:val="both"/>
        <w:rPr>
          <w:rFonts w:cs="Times New Roman"/>
          <w:lang w:eastAsia="zh-CN"/>
        </w:rPr>
      </w:pPr>
      <w:r>
        <w:rPr>
          <w:rFonts w:cs="Times New Roman"/>
          <w:lang w:eastAsia="zh-CN"/>
        </w:rPr>
        <w:t>用于关键过程的数据也必须在它们与时间相关的起源</w:t>
      </w:r>
      <w:r>
        <w:rPr>
          <w:rFonts w:cs="Times New Roman"/>
          <w:lang w:eastAsia="zh-CN"/>
        </w:rPr>
        <w:t>(</w:t>
      </w:r>
      <w:r>
        <w:rPr>
          <w:rFonts w:cs="Times New Roman"/>
          <w:lang w:eastAsia="zh-CN"/>
        </w:rPr>
        <w:t>年龄</w:t>
      </w:r>
      <w:r>
        <w:rPr>
          <w:rFonts w:cs="Times New Roman"/>
          <w:lang w:eastAsia="zh-CN"/>
        </w:rPr>
        <w:t>)</w:t>
      </w:r>
      <w:r>
        <w:rPr>
          <w:rFonts w:cs="Times New Roman"/>
          <w:lang w:eastAsia="zh-CN"/>
        </w:rPr>
        <w:t>方面具有代表性。同样，这与技术代表性密切相关；随着技术的发展和变化，与时间相关的代表性差通常也意味着技术代表性差。快速发展的技术尤其如此，例如信息通信技术系统、可再生能源系统、服务等。对于基础材料和能源载体，这些变化要慢得多。因此，</w:t>
      </w:r>
      <w:proofErr w:type="gramStart"/>
      <w:r>
        <w:rPr>
          <w:rFonts w:cs="Times New Roman"/>
          <w:lang w:eastAsia="zh-CN"/>
        </w:rPr>
        <w:t>数据集应告知</w:t>
      </w:r>
      <w:proofErr w:type="gramEnd"/>
      <w:r>
        <w:rPr>
          <w:rFonts w:cs="Times New Roman"/>
          <w:lang w:eastAsia="zh-CN"/>
        </w:rPr>
        <w:t>其清单的有效性</w:t>
      </w:r>
      <w:r>
        <w:rPr>
          <w:rFonts w:cs="Times New Roman"/>
          <w:lang w:eastAsia="zh-CN"/>
        </w:rPr>
        <w:t>(“</w:t>
      </w:r>
      <w:r>
        <w:rPr>
          <w:rFonts w:cs="Times New Roman"/>
          <w:lang w:eastAsia="zh-CN"/>
        </w:rPr>
        <w:t>失效日期</w:t>
      </w:r>
      <w:r>
        <w:rPr>
          <w:rFonts w:cs="Times New Roman"/>
          <w:lang w:eastAsia="zh-CN"/>
        </w:rPr>
        <w:t>”)</w:t>
      </w:r>
      <w:r>
        <w:rPr>
          <w:rFonts w:cs="Times New Roman"/>
          <w:lang w:eastAsia="zh-CN"/>
        </w:rPr>
        <w:t>。</w:t>
      </w:r>
    </w:p>
    <w:p w14:paraId="497B0509" w14:textId="77777777" w:rsidR="00D16BE9" w:rsidRDefault="00AC4FA2">
      <w:pPr>
        <w:pStyle w:val="a8"/>
        <w:spacing w:line="300" w:lineRule="auto"/>
        <w:ind w:firstLineChars="200" w:firstLine="420"/>
        <w:jc w:val="both"/>
        <w:rPr>
          <w:rFonts w:cs="Times New Roman"/>
          <w:lang w:eastAsia="zh-CN"/>
        </w:rPr>
      </w:pPr>
      <w:r>
        <w:rPr>
          <w:rFonts w:cs="Times New Roman"/>
          <w:lang w:eastAsia="zh-CN"/>
        </w:rPr>
        <w:t>两个例子</w:t>
      </w:r>
      <w:r>
        <w:rPr>
          <w:rFonts w:cs="Times New Roman"/>
          <w:lang w:eastAsia="zh-CN"/>
        </w:rPr>
        <w:t>:</w:t>
      </w:r>
    </w:p>
    <w:p w14:paraId="0F7D0409" w14:textId="77777777" w:rsidR="00D16BE9" w:rsidRDefault="00AC4FA2">
      <w:pPr>
        <w:pStyle w:val="a8"/>
        <w:spacing w:line="300" w:lineRule="auto"/>
        <w:ind w:firstLineChars="200" w:firstLine="420"/>
        <w:jc w:val="both"/>
        <w:rPr>
          <w:rFonts w:cs="Times New Roman"/>
          <w:lang w:eastAsia="zh-CN"/>
        </w:rPr>
      </w:pPr>
      <w:r>
        <w:rPr>
          <w:rFonts w:cs="Times New Roman"/>
          <w:noProof/>
          <w:position w:val="-2"/>
        </w:rPr>
        <w:drawing>
          <wp:inline distT="0" distB="0" distL="0" distR="0" wp14:anchorId="73061E93" wp14:editId="4CCFE656">
            <wp:extent cx="92710" cy="123825"/>
            <wp:effectExtent l="0" t="0" r="0" b="1905"/>
            <wp:docPr id="26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image1.png"/>
                    <pic:cNvPicPr>
                      <a:picLocks noChangeAspect="1"/>
                    </pic:cNvPicPr>
                  </pic:nvPicPr>
                  <pic:blipFill>
                    <a:blip r:embed="rId112" cstate="print"/>
                    <a:stretch>
                      <a:fillRect/>
                    </a:stretch>
                  </pic:blipFill>
                  <pic:spPr>
                    <a:xfrm>
                      <a:off x="0" y="0"/>
                      <a:ext cx="92964" cy="124205"/>
                    </a:xfrm>
                    <a:prstGeom prst="rect">
                      <a:avLst/>
                    </a:prstGeom>
                  </pic:spPr>
                </pic:pic>
              </a:graphicData>
            </a:graphic>
          </wp:inline>
        </w:drawing>
      </w:r>
      <w:r>
        <w:rPr>
          <w:rFonts w:cs="Times New Roman"/>
          <w:lang w:eastAsia="zh-CN"/>
        </w:rPr>
        <w:t>在上述</w:t>
      </w:r>
      <w:r>
        <w:rPr>
          <w:rFonts w:cs="Times New Roman"/>
          <w:lang w:eastAsia="zh-CN"/>
        </w:rPr>
        <w:t>A</w:t>
      </w:r>
      <w:r>
        <w:rPr>
          <w:rFonts w:cs="Times New Roman"/>
          <w:lang w:eastAsia="zh-CN"/>
        </w:rPr>
        <w:t>公司的塑料食品包装与金属</w:t>
      </w:r>
      <w:r>
        <w:rPr>
          <w:rFonts w:cs="Times New Roman"/>
          <w:lang w:eastAsia="zh-CN"/>
        </w:rPr>
        <w:t>Y</w:t>
      </w:r>
      <w:r>
        <w:rPr>
          <w:rFonts w:cs="Times New Roman"/>
          <w:lang w:eastAsia="zh-CN"/>
        </w:rPr>
        <w:t>生产的食品包装的比较中，引用了第节</w:t>
      </w:r>
      <w:r w:rsidR="00000000">
        <w:fldChar w:fldCharType="begin"/>
      </w:r>
      <w:r w:rsidR="00000000">
        <w:rPr>
          <w:lang w:eastAsia="zh-CN"/>
        </w:rPr>
        <w:instrText>HYPERLINK \l "_bookmark32"</w:instrText>
      </w:r>
      <w:r w:rsidR="00000000">
        <w:fldChar w:fldCharType="separate"/>
      </w:r>
      <w:r>
        <w:rPr>
          <w:rFonts w:cs="Times New Roman"/>
          <w:lang w:eastAsia="zh-CN"/>
        </w:rPr>
        <w:t>15.2.5.1</w:t>
      </w:r>
      <w:r w:rsidR="00000000">
        <w:rPr>
          <w:rFonts w:cs="Times New Roman"/>
          <w:lang w:eastAsia="zh-CN"/>
        </w:rPr>
        <w:fldChar w:fldCharType="end"/>
      </w:r>
      <w:r>
        <w:rPr>
          <w:rFonts w:cs="Times New Roman"/>
          <w:lang w:eastAsia="zh-CN"/>
        </w:rPr>
        <w:t>所应用的数据的代表性的部分失真存在于与时间相关的代表性的失真中</w:t>
      </w:r>
      <w:r>
        <w:rPr>
          <w:rFonts w:cs="Times New Roman"/>
          <w:lang w:eastAsia="zh-CN"/>
        </w:rPr>
        <w:t>:</w:t>
      </w:r>
      <w:r>
        <w:rPr>
          <w:rFonts w:cs="Times New Roman"/>
          <w:lang w:eastAsia="zh-CN"/>
        </w:rPr>
        <w:t>公司</w:t>
      </w:r>
      <w:r>
        <w:rPr>
          <w:rFonts w:cs="Times New Roman"/>
          <w:lang w:eastAsia="zh-CN"/>
        </w:rPr>
        <w:t>A</w:t>
      </w:r>
      <w:r>
        <w:rPr>
          <w:rFonts w:cs="Times New Roman"/>
          <w:lang w:eastAsia="zh-CN"/>
        </w:rPr>
        <w:t>自己的生产和供应链的数据是最近的，并且代表其所有自己的过程的当前操作状态，并且供应商的数据也是最近的。相比之下，竞争对手食品包装的数据是从数据库或文献中检索的，因此通常有几年的历史，其中一些可能更久。这种与时间相关的代表性偏差之后是技术代表性的进一步偏差，这是由于技术的典型发展，典型地有利于公司</w:t>
      </w:r>
      <w:r>
        <w:rPr>
          <w:rFonts w:cs="Times New Roman"/>
          <w:lang w:eastAsia="zh-CN"/>
        </w:rPr>
        <w:t>a</w:t>
      </w:r>
      <w:r>
        <w:rPr>
          <w:rFonts w:cs="Times New Roman"/>
          <w:lang w:eastAsia="zh-CN"/>
        </w:rPr>
        <w:t>的食品包装。</w:t>
      </w:r>
    </w:p>
    <w:p w14:paraId="4A1097F9" w14:textId="77777777" w:rsidR="00D16BE9" w:rsidRDefault="00AC4FA2">
      <w:pPr>
        <w:pStyle w:val="a8"/>
        <w:spacing w:line="300" w:lineRule="auto"/>
        <w:ind w:firstLineChars="200" w:firstLine="420"/>
        <w:jc w:val="both"/>
        <w:rPr>
          <w:rFonts w:cs="Times New Roman"/>
          <w:lang w:eastAsia="zh-CN"/>
        </w:rPr>
      </w:pPr>
      <w:r>
        <w:rPr>
          <w:rFonts w:cs="Times New Roman"/>
          <w:noProof/>
          <w:position w:val="-2"/>
        </w:rPr>
        <w:drawing>
          <wp:inline distT="0" distB="0" distL="0" distR="0" wp14:anchorId="5EC451AC" wp14:editId="2C7E2AEC">
            <wp:extent cx="92710" cy="123825"/>
            <wp:effectExtent l="0" t="0" r="0" b="1905"/>
            <wp:docPr id="26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image1.png"/>
                    <pic:cNvPicPr>
                      <a:picLocks noChangeAspect="1"/>
                    </pic:cNvPicPr>
                  </pic:nvPicPr>
                  <pic:blipFill>
                    <a:blip r:embed="rId112" cstate="print"/>
                    <a:stretch>
                      <a:fillRect/>
                    </a:stretch>
                  </pic:blipFill>
                  <pic:spPr>
                    <a:xfrm>
                      <a:off x="0" y="0"/>
                      <a:ext cx="92964" cy="124206"/>
                    </a:xfrm>
                    <a:prstGeom prst="rect">
                      <a:avLst/>
                    </a:prstGeom>
                  </pic:spPr>
                </pic:pic>
              </a:graphicData>
            </a:graphic>
          </wp:inline>
        </w:drawing>
      </w:r>
      <w:r>
        <w:rPr>
          <w:rFonts w:cs="Times New Roman"/>
          <w:lang w:eastAsia="zh-CN"/>
        </w:rPr>
        <w:t>在确定在</w:t>
      </w:r>
      <w:r>
        <w:rPr>
          <w:rFonts w:cs="Times New Roman"/>
          <w:lang w:eastAsia="zh-CN"/>
        </w:rPr>
        <w:t>X</w:t>
      </w:r>
      <w:r>
        <w:rPr>
          <w:rFonts w:cs="Times New Roman"/>
          <w:lang w:eastAsia="zh-CN"/>
        </w:rPr>
        <w:t>区域销售、使用和处理的冰箱的生态设计的重点和设计建议时，执行</w:t>
      </w:r>
      <w:r>
        <w:rPr>
          <w:rFonts w:cs="Times New Roman"/>
          <w:lang w:eastAsia="zh-CN"/>
        </w:rPr>
        <w:t>LCA</w:t>
      </w:r>
      <w:r>
        <w:rPr>
          <w:rFonts w:cs="Times New Roman"/>
          <w:lang w:eastAsia="zh-CN"/>
        </w:rPr>
        <w:t>以找到生命周期的热点。冰箱的预期寿命为</w:t>
      </w:r>
      <w:r>
        <w:rPr>
          <w:rFonts w:cs="Times New Roman"/>
          <w:lang w:eastAsia="zh-CN"/>
        </w:rPr>
        <w:t>15</w:t>
      </w:r>
      <w:r>
        <w:rPr>
          <w:rFonts w:cs="Times New Roman"/>
          <w:lang w:eastAsia="zh-CN"/>
        </w:rPr>
        <w:t>年。为了避免关于报废影响的误导性结果，</w:t>
      </w:r>
      <w:r>
        <w:rPr>
          <w:rFonts w:cs="Times New Roman"/>
          <w:lang w:eastAsia="zh-CN"/>
        </w:rPr>
        <w:t>X</w:t>
      </w:r>
      <w:r>
        <w:rPr>
          <w:rFonts w:cs="Times New Roman"/>
          <w:lang w:eastAsia="zh-CN"/>
        </w:rPr>
        <w:t>区域的处置和材料回收过程的数据应进行预测，或至少从目前的最佳可得技术</w:t>
      </w:r>
      <w:r>
        <w:rPr>
          <w:rFonts w:cs="Times New Roman"/>
          <w:lang w:eastAsia="zh-CN"/>
        </w:rPr>
        <w:t>(BAT)</w:t>
      </w:r>
      <w:r>
        <w:rPr>
          <w:rFonts w:cs="Times New Roman"/>
          <w:lang w:eastAsia="zh-CN"/>
        </w:rPr>
        <w:t>中获取。这代表了冰箱使用寿命结束时最有可能出现的情况。同样，通过技术在时间上的发展，与时间相关的代表性与技术代表性密切相关。</w:t>
      </w:r>
    </w:p>
    <w:p w14:paraId="79A308F7" w14:textId="77777777" w:rsidR="00D16BE9" w:rsidRDefault="00D16BE9">
      <w:pPr>
        <w:spacing w:line="300" w:lineRule="auto"/>
        <w:ind w:firstLine="420"/>
        <w:rPr>
          <w:rFonts w:eastAsia="宋体" w:cs="Times New Roman"/>
        </w:rPr>
        <w:sectPr w:rsidR="00D16BE9">
          <w:pgSz w:w="11910" w:h="16840"/>
          <w:pgMar w:top="1040" w:right="1160" w:bottom="1040" w:left="1120" w:header="835" w:footer="852" w:gutter="0"/>
          <w:cols w:space="720"/>
        </w:sectPr>
      </w:pPr>
    </w:p>
    <w:p w14:paraId="7E9BDFF1" w14:textId="77777777" w:rsidR="00D16BE9" w:rsidRDefault="00D16BE9">
      <w:pPr>
        <w:pStyle w:val="a8"/>
        <w:spacing w:line="300" w:lineRule="auto"/>
        <w:ind w:firstLineChars="200" w:firstLine="480"/>
        <w:rPr>
          <w:rFonts w:cs="Times New Roman"/>
          <w:sz w:val="24"/>
          <w:szCs w:val="24"/>
          <w:lang w:eastAsia="zh-CN"/>
        </w:rPr>
      </w:pPr>
    </w:p>
    <w:p w14:paraId="3CEB1643" w14:textId="77777777" w:rsidR="00D16BE9" w:rsidRDefault="00AC4FA2">
      <w:pPr>
        <w:pStyle w:val="3"/>
        <w:tabs>
          <w:tab w:val="left" w:pos="1299"/>
        </w:tabs>
        <w:spacing w:before="0" w:after="0" w:line="300" w:lineRule="auto"/>
        <w:ind w:firstLine="482"/>
        <w:rPr>
          <w:rFonts w:ascii="Times New Roman" w:eastAsia="宋体" w:hAnsi="Times New Roman" w:cs="Times New Roman"/>
          <w:szCs w:val="24"/>
        </w:rPr>
      </w:pPr>
      <w:r>
        <w:rPr>
          <w:rFonts w:ascii="Times New Roman" w:eastAsia="宋体" w:hAnsi="Times New Roman" w:cs="Times New Roman" w:hint="eastAsia"/>
          <w:szCs w:val="24"/>
        </w:rPr>
        <w:t>15.2.6</w:t>
      </w:r>
      <w:r>
        <w:rPr>
          <w:rFonts w:ascii="Times New Roman" w:eastAsia="宋体" w:hAnsi="Times New Roman" w:cs="Times New Roman"/>
          <w:szCs w:val="24"/>
        </w:rPr>
        <w:t>系统和产品比较的一致性</w:t>
      </w:r>
    </w:p>
    <w:p w14:paraId="21C1EFF8" w14:textId="77777777" w:rsidR="00D16BE9" w:rsidRDefault="00AC4FA2">
      <w:pPr>
        <w:spacing w:line="300" w:lineRule="auto"/>
        <w:ind w:firstLine="320"/>
        <w:rPr>
          <w:rFonts w:eastAsia="宋体" w:cs="Times New Roman"/>
          <w:sz w:val="16"/>
        </w:rPr>
      </w:pPr>
      <w:r>
        <w:rPr>
          <w:rFonts w:eastAsia="宋体" w:cs="Times New Roman"/>
          <w:color w:val="0000FF"/>
          <w:sz w:val="16"/>
        </w:rPr>
        <w:t>(</w:t>
      </w:r>
      <w:r>
        <w:rPr>
          <w:rFonts w:eastAsia="宋体" w:cs="Times New Roman"/>
          <w:color w:val="0000FF"/>
          <w:sz w:val="16"/>
        </w:rPr>
        <w:t>没有相应的</w:t>
      </w:r>
      <w:r>
        <w:rPr>
          <w:rFonts w:eastAsia="宋体" w:cs="Times New Roman"/>
          <w:color w:val="0000FF"/>
          <w:sz w:val="16"/>
        </w:rPr>
        <w:t>ISO</w:t>
      </w:r>
      <w:r>
        <w:rPr>
          <w:rFonts w:eastAsia="宋体" w:cs="Times New Roman"/>
          <w:color w:val="0000FF"/>
          <w:sz w:val="16"/>
        </w:rPr>
        <w:t>章节，但参考了许多章节</w:t>
      </w:r>
      <w:r>
        <w:rPr>
          <w:rFonts w:eastAsia="宋体" w:cs="Times New Roman"/>
          <w:color w:val="0000FF"/>
          <w:sz w:val="16"/>
        </w:rPr>
        <w:t>)</w:t>
      </w:r>
    </w:p>
    <w:p w14:paraId="281FB897" w14:textId="77777777" w:rsidR="00D16BE9" w:rsidRDefault="00D16BE9">
      <w:pPr>
        <w:pStyle w:val="a8"/>
        <w:spacing w:line="300" w:lineRule="auto"/>
        <w:ind w:firstLineChars="200" w:firstLine="320"/>
        <w:rPr>
          <w:rFonts w:cs="Times New Roman"/>
          <w:sz w:val="16"/>
          <w:szCs w:val="21"/>
          <w:lang w:eastAsia="zh-CN"/>
        </w:rPr>
      </w:pPr>
    </w:p>
    <w:p w14:paraId="63F934DF" w14:textId="77777777" w:rsidR="00D16BE9" w:rsidRDefault="00AC4FA2">
      <w:pPr>
        <w:pStyle w:val="60"/>
        <w:spacing w:line="300" w:lineRule="auto"/>
        <w:ind w:left="0" w:firstLineChars="200" w:firstLine="422"/>
        <w:rPr>
          <w:rFonts w:ascii="Times New Roman" w:eastAsia="宋体" w:hAnsi="Times New Roman" w:cs="Times New Roman"/>
          <w:sz w:val="21"/>
          <w:szCs w:val="21"/>
          <w:lang w:eastAsia="zh-CN"/>
        </w:rPr>
      </w:pPr>
      <w:r>
        <w:rPr>
          <w:rFonts w:ascii="Times New Roman" w:eastAsia="宋体" w:hAnsi="Times New Roman" w:cs="Times New Roman"/>
          <w:sz w:val="21"/>
          <w:szCs w:val="21"/>
          <w:lang w:eastAsia="zh-CN"/>
        </w:rPr>
        <w:t>比较性生命周期评估中系统范围不一致</w:t>
      </w:r>
    </w:p>
    <w:p w14:paraId="6A6E3BCE" w14:textId="77777777" w:rsidR="00D16BE9" w:rsidRDefault="00AC4FA2">
      <w:pPr>
        <w:pStyle w:val="a8"/>
        <w:spacing w:line="300" w:lineRule="auto"/>
        <w:ind w:firstLineChars="200" w:firstLine="420"/>
        <w:jc w:val="both"/>
        <w:rPr>
          <w:rFonts w:cs="Times New Roman"/>
          <w:lang w:eastAsia="zh-CN"/>
        </w:rPr>
      </w:pPr>
      <w:r>
        <w:rPr>
          <w:rFonts w:cs="Times New Roman"/>
          <w:lang w:eastAsia="zh-CN"/>
        </w:rPr>
        <w:t>为了避免误导性的结果，对于系统的不同部分，或者在比较性</w:t>
      </w:r>
      <w:r>
        <w:rPr>
          <w:rFonts w:cs="Times New Roman"/>
          <w:lang w:eastAsia="zh-CN"/>
        </w:rPr>
        <w:t>LCAs</w:t>
      </w:r>
      <w:r>
        <w:rPr>
          <w:rFonts w:cs="Times New Roman"/>
          <w:lang w:eastAsia="zh-CN"/>
        </w:rPr>
        <w:t>的情况下对于不同的系统，一致地进行范围界定是重要的。特别是在比较性生命周期评估的情况下，对各节所涵盖的任何范围界定方面的处理不一致</w:t>
      </w:r>
      <w:r w:rsidR="00000000">
        <w:fldChar w:fldCharType="begin"/>
      </w:r>
      <w:r w:rsidR="00000000">
        <w:rPr>
          <w:lang w:eastAsia="zh-CN"/>
        </w:rPr>
        <w:instrText>HYPERLINK \l "_bookmark30"</w:instrText>
      </w:r>
      <w:r w:rsidR="00000000">
        <w:fldChar w:fldCharType="separate"/>
      </w:r>
      <w:r>
        <w:rPr>
          <w:rFonts w:cs="Times New Roman"/>
          <w:lang w:eastAsia="zh-CN"/>
        </w:rPr>
        <w:t>15.2.1</w:t>
      </w:r>
      <w:r w:rsidR="00000000">
        <w:rPr>
          <w:rFonts w:cs="Times New Roman"/>
          <w:lang w:eastAsia="zh-CN"/>
        </w:rPr>
        <w:fldChar w:fldCharType="end"/>
      </w:r>
      <w:r>
        <w:rPr>
          <w:rFonts w:cs="Times New Roman"/>
          <w:lang w:eastAsia="zh-CN"/>
        </w:rPr>
        <w:t>-</w:t>
      </w:r>
      <w:hyperlink w:anchor="_bookmark31" w:history="1">
        <w:r>
          <w:rPr>
            <w:rFonts w:cs="Times New Roman"/>
            <w:lang w:eastAsia="zh-CN"/>
          </w:rPr>
          <w:t>15.2.5</w:t>
        </w:r>
      </w:hyperlink>
      <w:r>
        <w:rPr>
          <w:rFonts w:cs="Times New Roman"/>
          <w:lang w:eastAsia="zh-CN"/>
        </w:rPr>
        <w:t>很容易导致误导的结果和结论，</w:t>
      </w:r>
    </w:p>
    <w:p w14:paraId="21F94426" w14:textId="77777777" w:rsidR="00D16BE9" w:rsidRDefault="00AC4FA2">
      <w:pPr>
        <w:pStyle w:val="a8"/>
        <w:spacing w:line="300" w:lineRule="auto"/>
        <w:ind w:firstLineChars="200" w:firstLine="420"/>
        <w:jc w:val="both"/>
        <w:rPr>
          <w:rFonts w:cs="Times New Roman"/>
          <w:lang w:eastAsia="zh-CN"/>
        </w:rPr>
      </w:pPr>
      <w:r>
        <w:rPr>
          <w:rFonts w:cs="Times New Roman"/>
          <w:noProof/>
          <w:position w:val="-2"/>
        </w:rPr>
        <w:drawing>
          <wp:inline distT="0" distB="0" distL="0" distR="0" wp14:anchorId="7F4167BD" wp14:editId="0B35ACDB">
            <wp:extent cx="92710" cy="123825"/>
            <wp:effectExtent l="0" t="0" r="0" b="1905"/>
            <wp:docPr id="26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image1.png"/>
                    <pic:cNvPicPr>
                      <a:picLocks noChangeAspect="1"/>
                    </pic:cNvPicPr>
                  </pic:nvPicPr>
                  <pic:blipFill>
                    <a:blip r:embed="rId112" cstate="print"/>
                    <a:stretch>
                      <a:fillRect/>
                    </a:stretch>
                  </pic:blipFill>
                  <pic:spPr>
                    <a:xfrm>
                      <a:off x="0" y="0"/>
                      <a:ext cx="92964" cy="124205"/>
                    </a:xfrm>
                    <a:prstGeom prst="rect">
                      <a:avLst/>
                    </a:prstGeom>
                  </pic:spPr>
                </pic:pic>
              </a:graphicData>
            </a:graphic>
          </wp:inline>
        </w:drawing>
      </w:r>
      <w:r>
        <w:rPr>
          <w:rFonts w:cs="Times New Roman"/>
          <w:lang w:eastAsia="zh-CN"/>
        </w:rPr>
        <w:t>如果被比较的产品</w:t>
      </w:r>
      <w:r>
        <w:rPr>
          <w:rFonts w:cs="Times New Roman"/>
          <w:lang w:eastAsia="zh-CN"/>
        </w:rPr>
        <w:t>A</w:t>
      </w:r>
      <w:r>
        <w:rPr>
          <w:rFonts w:cs="Times New Roman"/>
          <w:lang w:eastAsia="zh-CN"/>
        </w:rPr>
        <w:t>和</w:t>
      </w:r>
      <w:r>
        <w:rPr>
          <w:rFonts w:cs="Times New Roman"/>
          <w:lang w:eastAsia="zh-CN"/>
        </w:rPr>
        <w:t>B</w:t>
      </w:r>
      <w:r>
        <w:rPr>
          <w:rFonts w:cs="Times New Roman"/>
          <w:lang w:eastAsia="zh-CN"/>
        </w:rPr>
        <w:t>由于功能单元的不适当定义而没有提供相同的功能，</w:t>
      </w:r>
    </w:p>
    <w:p w14:paraId="72B8385F" w14:textId="77777777" w:rsidR="00D16BE9" w:rsidRDefault="00AC4FA2">
      <w:pPr>
        <w:pStyle w:val="a8"/>
        <w:spacing w:line="300" w:lineRule="auto"/>
        <w:ind w:firstLineChars="200" w:firstLine="420"/>
        <w:jc w:val="both"/>
        <w:rPr>
          <w:rFonts w:cs="Times New Roman"/>
          <w:lang w:eastAsia="zh-CN"/>
        </w:rPr>
      </w:pPr>
      <w:r>
        <w:rPr>
          <w:rFonts w:cs="Times New Roman"/>
          <w:noProof/>
          <w:position w:val="-2"/>
        </w:rPr>
        <w:drawing>
          <wp:inline distT="0" distB="0" distL="0" distR="0" wp14:anchorId="25351651" wp14:editId="00A5E338">
            <wp:extent cx="92710" cy="123825"/>
            <wp:effectExtent l="0" t="0" r="0" b="1905"/>
            <wp:docPr id="26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image1.png"/>
                    <pic:cNvPicPr>
                      <a:picLocks noChangeAspect="1"/>
                    </pic:cNvPicPr>
                  </pic:nvPicPr>
                  <pic:blipFill>
                    <a:blip r:embed="rId112" cstate="print"/>
                    <a:stretch>
                      <a:fillRect/>
                    </a:stretch>
                  </pic:blipFill>
                  <pic:spPr>
                    <a:xfrm>
                      <a:off x="0" y="0"/>
                      <a:ext cx="92964" cy="124205"/>
                    </a:xfrm>
                    <a:prstGeom prst="rect">
                      <a:avLst/>
                    </a:prstGeom>
                  </pic:spPr>
                </pic:pic>
              </a:graphicData>
            </a:graphic>
          </wp:inline>
        </w:drawing>
      </w:r>
      <w:r>
        <w:rPr>
          <w:rFonts w:cs="Times New Roman"/>
          <w:lang w:eastAsia="zh-CN"/>
        </w:rPr>
        <w:t>如果在比较产品</w:t>
      </w:r>
      <w:r>
        <w:rPr>
          <w:rFonts w:cs="Times New Roman"/>
          <w:lang w:eastAsia="zh-CN"/>
        </w:rPr>
        <w:t>A</w:t>
      </w:r>
      <w:r>
        <w:rPr>
          <w:rFonts w:cs="Times New Roman"/>
          <w:lang w:eastAsia="zh-CN"/>
        </w:rPr>
        <w:t>和</w:t>
      </w:r>
      <w:r>
        <w:rPr>
          <w:rFonts w:cs="Times New Roman"/>
          <w:lang w:eastAsia="zh-CN"/>
        </w:rPr>
        <w:t>B</w:t>
      </w:r>
      <w:r>
        <w:rPr>
          <w:rFonts w:cs="Times New Roman"/>
          <w:lang w:eastAsia="zh-CN"/>
        </w:rPr>
        <w:t>的分析中应用不同的建模原则，例如产品</w:t>
      </w:r>
      <w:r>
        <w:rPr>
          <w:rFonts w:cs="Times New Roman"/>
          <w:lang w:eastAsia="zh-CN"/>
        </w:rPr>
        <w:t>A</w:t>
      </w:r>
      <w:r>
        <w:rPr>
          <w:rFonts w:cs="Times New Roman"/>
          <w:lang w:eastAsia="zh-CN"/>
        </w:rPr>
        <w:t>生命周期中关键过程使用的边际技术，而产品</w:t>
      </w:r>
      <w:r>
        <w:rPr>
          <w:rFonts w:cs="Times New Roman"/>
          <w:lang w:eastAsia="zh-CN"/>
        </w:rPr>
        <w:t>B</w:t>
      </w:r>
      <w:r>
        <w:rPr>
          <w:rFonts w:cs="Times New Roman"/>
          <w:lang w:eastAsia="zh-CN"/>
        </w:rPr>
        <w:t>生命周期中相应过程使用的是平均技术</w:t>
      </w:r>
      <w:r>
        <w:rPr>
          <w:rFonts w:cs="Times New Roman"/>
          <w:lang w:eastAsia="zh-CN"/>
        </w:rPr>
        <w:t>(</w:t>
      </w:r>
      <w:r>
        <w:rPr>
          <w:rFonts w:cs="Times New Roman"/>
          <w:lang w:eastAsia="zh-CN"/>
        </w:rPr>
        <w:t>这也是技术代表性不一致的一个例子</w:t>
      </w:r>
      <w:r>
        <w:rPr>
          <w:rFonts w:cs="Times New Roman"/>
          <w:lang w:eastAsia="zh-CN"/>
        </w:rPr>
        <w:t>)</w:t>
      </w:r>
      <w:r>
        <w:rPr>
          <w:rFonts w:cs="Times New Roman"/>
          <w:lang w:eastAsia="zh-CN"/>
        </w:rPr>
        <w:t>，</w:t>
      </w:r>
    </w:p>
    <w:p w14:paraId="20579B29" w14:textId="77777777" w:rsidR="00D16BE9" w:rsidRDefault="00AC4FA2">
      <w:pPr>
        <w:pStyle w:val="a8"/>
        <w:spacing w:line="300" w:lineRule="auto"/>
        <w:ind w:firstLineChars="200" w:firstLine="420"/>
        <w:jc w:val="both"/>
        <w:rPr>
          <w:rFonts w:cs="Times New Roman"/>
          <w:lang w:eastAsia="zh-CN"/>
        </w:rPr>
      </w:pPr>
      <w:r>
        <w:rPr>
          <w:rFonts w:cs="Times New Roman"/>
          <w:noProof/>
          <w:position w:val="-2"/>
        </w:rPr>
        <w:drawing>
          <wp:inline distT="0" distB="0" distL="0" distR="0" wp14:anchorId="770A7AE3" wp14:editId="6819425C">
            <wp:extent cx="92710" cy="123825"/>
            <wp:effectExtent l="0" t="0" r="0" b="1905"/>
            <wp:docPr id="26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image1.png"/>
                    <pic:cNvPicPr>
                      <a:picLocks noChangeAspect="1"/>
                    </pic:cNvPicPr>
                  </pic:nvPicPr>
                  <pic:blipFill>
                    <a:blip r:embed="rId112" cstate="print"/>
                    <a:stretch>
                      <a:fillRect/>
                    </a:stretch>
                  </pic:blipFill>
                  <pic:spPr>
                    <a:xfrm>
                      <a:off x="0" y="0"/>
                      <a:ext cx="92964" cy="124205"/>
                    </a:xfrm>
                    <a:prstGeom prst="rect">
                      <a:avLst/>
                    </a:prstGeom>
                  </pic:spPr>
                </pic:pic>
              </a:graphicData>
            </a:graphic>
          </wp:inline>
        </w:drawing>
      </w:r>
      <w:r>
        <w:rPr>
          <w:rFonts w:cs="Times New Roman"/>
          <w:spacing w:val="-1"/>
          <w:lang w:eastAsia="zh-CN"/>
        </w:rPr>
        <w:t>如果系统边界的绘制方式不一致，或者</w:t>
      </w:r>
    </w:p>
    <w:p w14:paraId="5BE8371B" w14:textId="77777777" w:rsidR="00D16BE9" w:rsidRDefault="00AC4FA2">
      <w:pPr>
        <w:pStyle w:val="a8"/>
        <w:spacing w:line="300" w:lineRule="auto"/>
        <w:ind w:firstLineChars="200" w:firstLine="420"/>
        <w:jc w:val="both"/>
        <w:rPr>
          <w:rFonts w:cs="Times New Roman"/>
          <w:lang w:eastAsia="zh-CN"/>
        </w:rPr>
      </w:pPr>
      <w:r>
        <w:rPr>
          <w:rFonts w:cs="Times New Roman"/>
          <w:noProof/>
          <w:position w:val="-2"/>
        </w:rPr>
        <w:drawing>
          <wp:inline distT="0" distB="0" distL="0" distR="0" wp14:anchorId="2C13BE61" wp14:editId="0C7B6BDA">
            <wp:extent cx="92710" cy="123825"/>
            <wp:effectExtent l="0" t="0" r="0" b="1905"/>
            <wp:docPr id="27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image1.png"/>
                    <pic:cNvPicPr>
                      <a:picLocks noChangeAspect="1"/>
                    </pic:cNvPicPr>
                  </pic:nvPicPr>
                  <pic:blipFill>
                    <a:blip r:embed="rId112" cstate="print"/>
                    <a:stretch>
                      <a:fillRect/>
                    </a:stretch>
                  </pic:blipFill>
                  <pic:spPr>
                    <a:xfrm>
                      <a:off x="0" y="0"/>
                      <a:ext cx="92964" cy="124205"/>
                    </a:xfrm>
                    <a:prstGeom prst="rect">
                      <a:avLst/>
                    </a:prstGeom>
                  </pic:spPr>
                </pic:pic>
              </a:graphicData>
            </a:graphic>
          </wp:inline>
        </w:drawing>
      </w:r>
      <w:r>
        <w:rPr>
          <w:rFonts w:cs="Times New Roman"/>
          <w:lang w:eastAsia="zh-CN"/>
        </w:rPr>
        <w:t>如果数据的代表性</w:t>
      </w:r>
      <w:r>
        <w:rPr>
          <w:rFonts w:cs="Times New Roman"/>
          <w:lang w:eastAsia="zh-CN"/>
        </w:rPr>
        <w:t>(</w:t>
      </w:r>
      <w:r>
        <w:rPr>
          <w:rFonts w:cs="Times New Roman"/>
          <w:lang w:eastAsia="zh-CN"/>
        </w:rPr>
        <w:t>技术的、地理的或与时间相关的</w:t>
      </w:r>
      <w:r>
        <w:rPr>
          <w:rFonts w:cs="Times New Roman"/>
          <w:lang w:eastAsia="zh-CN"/>
        </w:rPr>
        <w:t>)</w:t>
      </w:r>
      <w:r>
        <w:rPr>
          <w:rFonts w:cs="Times New Roman"/>
          <w:lang w:eastAsia="zh-CN"/>
        </w:rPr>
        <w:t>对于产品</w:t>
      </w:r>
      <w:r>
        <w:rPr>
          <w:rFonts w:cs="Times New Roman"/>
          <w:lang w:eastAsia="zh-CN"/>
        </w:rPr>
        <w:t>A</w:t>
      </w:r>
      <w:r>
        <w:rPr>
          <w:rFonts w:cs="Times New Roman"/>
          <w:lang w:eastAsia="zh-CN"/>
        </w:rPr>
        <w:t>和</w:t>
      </w:r>
      <w:r>
        <w:rPr>
          <w:rFonts w:cs="Times New Roman"/>
          <w:lang w:eastAsia="zh-CN"/>
        </w:rPr>
        <w:t>b</w:t>
      </w:r>
      <w:r>
        <w:rPr>
          <w:rFonts w:cs="Times New Roman"/>
          <w:lang w:eastAsia="zh-CN"/>
        </w:rPr>
        <w:t>的生命周期中的一些关键过程有所不同。</w:t>
      </w:r>
    </w:p>
    <w:p w14:paraId="7696DE06" w14:textId="77777777" w:rsidR="00D16BE9" w:rsidRDefault="00D16BE9">
      <w:pPr>
        <w:pStyle w:val="a8"/>
        <w:spacing w:line="300" w:lineRule="auto"/>
        <w:ind w:firstLineChars="200" w:firstLine="540"/>
        <w:rPr>
          <w:rFonts w:cs="Times New Roman"/>
          <w:sz w:val="27"/>
          <w:lang w:eastAsia="zh-CN"/>
        </w:rPr>
      </w:pPr>
    </w:p>
    <w:p w14:paraId="14D07682" w14:textId="77777777" w:rsidR="00D16BE9" w:rsidRDefault="00AC4FA2">
      <w:pPr>
        <w:pStyle w:val="2"/>
        <w:tabs>
          <w:tab w:val="left" w:pos="1094"/>
        </w:tabs>
        <w:spacing w:beforeLines="0" w:before="0" w:afterLines="0" w:after="0"/>
        <w:ind w:firstLineChars="200" w:firstLine="482"/>
        <w:rPr>
          <w:rFonts w:cs="Times New Roman"/>
        </w:rPr>
      </w:pPr>
      <w:r>
        <w:rPr>
          <w:rFonts w:cs="Times New Roman" w:hint="eastAsia"/>
        </w:rPr>
        <w:t>15.3</w:t>
      </w:r>
      <w:r>
        <w:rPr>
          <w:rFonts w:cs="Times New Roman"/>
        </w:rPr>
        <w:t>误导性的解释</w:t>
      </w:r>
    </w:p>
    <w:p w14:paraId="1C5F031D" w14:textId="77777777" w:rsidR="00D16BE9" w:rsidRDefault="00AC4FA2">
      <w:pPr>
        <w:spacing w:line="300" w:lineRule="auto"/>
        <w:ind w:firstLine="320"/>
        <w:rPr>
          <w:rFonts w:eastAsia="宋体" w:cs="Times New Roman"/>
          <w:sz w:val="16"/>
        </w:rPr>
      </w:pPr>
      <w:r>
        <w:rPr>
          <w:rFonts w:eastAsia="宋体" w:cs="Times New Roman"/>
          <w:color w:val="0000FF"/>
          <w:sz w:val="16"/>
        </w:rPr>
        <w:t>(</w:t>
      </w:r>
      <w:r>
        <w:rPr>
          <w:rFonts w:eastAsia="宋体" w:cs="Times New Roman"/>
          <w:color w:val="0000FF"/>
          <w:sz w:val="16"/>
        </w:rPr>
        <w:t>没有相应的</w:t>
      </w:r>
      <w:r>
        <w:rPr>
          <w:rFonts w:eastAsia="宋体" w:cs="Times New Roman"/>
          <w:color w:val="0000FF"/>
          <w:sz w:val="16"/>
        </w:rPr>
        <w:t>ISO</w:t>
      </w:r>
      <w:r>
        <w:rPr>
          <w:rFonts w:eastAsia="宋体" w:cs="Times New Roman"/>
          <w:color w:val="0000FF"/>
          <w:sz w:val="16"/>
        </w:rPr>
        <w:t>章节，但参考了许多章节</w:t>
      </w:r>
      <w:r>
        <w:rPr>
          <w:rFonts w:eastAsia="宋体" w:cs="Times New Roman"/>
          <w:color w:val="0000FF"/>
          <w:sz w:val="16"/>
        </w:rPr>
        <w:t>)</w:t>
      </w:r>
    </w:p>
    <w:p w14:paraId="0407379F" w14:textId="77777777" w:rsidR="00D16BE9" w:rsidRDefault="00D16BE9">
      <w:pPr>
        <w:pStyle w:val="a8"/>
        <w:spacing w:line="300" w:lineRule="auto"/>
        <w:ind w:firstLineChars="200" w:firstLine="320"/>
        <w:rPr>
          <w:rFonts w:cs="Times New Roman"/>
          <w:sz w:val="16"/>
          <w:szCs w:val="21"/>
          <w:lang w:eastAsia="zh-CN"/>
        </w:rPr>
      </w:pPr>
    </w:p>
    <w:p w14:paraId="23ED7833" w14:textId="77777777" w:rsidR="00D16BE9" w:rsidRDefault="00AC4FA2">
      <w:pPr>
        <w:pStyle w:val="60"/>
        <w:spacing w:line="300" w:lineRule="auto"/>
        <w:ind w:left="0" w:firstLineChars="200" w:firstLine="414"/>
        <w:jc w:val="left"/>
        <w:rPr>
          <w:rFonts w:ascii="Times New Roman" w:eastAsia="宋体" w:hAnsi="Times New Roman" w:cs="Times New Roman"/>
          <w:sz w:val="21"/>
          <w:szCs w:val="21"/>
          <w:lang w:eastAsia="zh-CN"/>
        </w:rPr>
      </w:pPr>
      <w:r>
        <w:rPr>
          <w:rFonts w:ascii="Times New Roman" w:eastAsia="宋体" w:hAnsi="Times New Roman" w:cs="Times New Roman"/>
          <w:spacing w:val="-2"/>
          <w:sz w:val="21"/>
          <w:szCs w:val="21"/>
          <w:lang w:eastAsia="zh-CN"/>
        </w:rPr>
        <w:t>介绍</w:t>
      </w:r>
    </w:p>
    <w:p w14:paraId="68290129" w14:textId="77777777" w:rsidR="00D16BE9" w:rsidRDefault="00AC4FA2">
      <w:pPr>
        <w:pStyle w:val="a8"/>
        <w:spacing w:line="300" w:lineRule="auto"/>
        <w:ind w:firstLineChars="200" w:firstLine="420"/>
        <w:jc w:val="both"/>
        <w:rPr>
          <w:rFonts w:cs="Times New Roman"/>
          <w:lang w:eastAsia="zh-CN"/>
        </w:rPr>
      </w:pPr>
      <w:r>
        <w:rPr>
          <w:rFonts w:cs="Times New Roman"/>
          <w:lang w:eastAsia="zh-CN"/>
        </w:rPr>
        <w:t>在解释阶段，对</w:t>
      </w:r>
      <w:r>
        <w:rPr>
          <w:rFonts w:cs="Times New Roman"/>
          <w:lang w:eastAsia="zh-CN"/>
        </w:rPr>
        <w:t>LCA</w:t>
      </w:r>
      <w:r>
        <w:rPr>
          <w:rFonts w:cs="Times New Roman"/>
          <w:lang w:eastAsia="zh-CN"/>
        </w:rPr>
        <w:t>研究的结果进行评估和解释，以回答作为目标定义的一部分或研究的预期应用提出的问题。解释的结果是结论或建议，这些结论或建议尊重研究的目标和范围定义的意图和限制，并考虑与目标相关的功能单元和系统边界的适当性。因此，解释必须与研究开始时定义的目标紧密联系，并尊重范围界定对结果有效性域的限制。</w:t>
      </w:r>
    </w:p>
    <w:p w14:paraId="081E6A6C" w14:textId="77777777" w:rsidR="00D16BE9" w:rsidRDefault="00AC4FA2">
      <w:pPr>
        <w:pStyle w:val="a8"/>
        <w:spacing w:line="300" w:lineRule="auto"/>
        <w:ind w:firstLineChars="200" w:firstLine="420"/>
        <w:jc w:val="both"/>
        <w:rPr>
          <w:rFonts w:cs="Times New Roman"/>
          <w:lang w:eastAsia="zh-CN"/>
        </w:rPr>
      </w:pPr>
      <w:r>
        <w:rPr>
          <w:rFonts w:cs="Times New Roman"/>
          <w:lang w:eastAsia="zh-CN"/>
        </w:rPr>
        <w:t>在以下情况下会出现误导性解释</w:t>
      </w:r>
      <w:r>
        <w:rPr>
          <w:rFonts w:cs="Times New Roman"/>
          <w:lang w:eastAsia="zh-CN"/>
        </w:rPr>
        <w:t>:</w:t>
      </w:r>
    </w:p>
    <w:p w14:paraId="11E573A0" w14:textId="77777777" w:rsidR="00D16BE9" w:rsidRDefault="00AC4FA2">
      <w:pPr>
        <w:pStyle w:val="60"/>
        <w:spacing w:line="300" w:lineRule="auto"/>
        <w:ind w:left="0" w:firstLineChars="200" w:firstLine="442"/>
        <w:rPr>
          <w:rFonts w:ascii="Times New Roman" w:eastAsia="宋体" w:hAnsi="Times New Roman" w:cs="Times New Roman"/>
          <w:lang w:eastAsia="zh-CN"/>
        </w:rPr>
      </w:pPr>
      <w:r>
        <w:rPr>
          <w:rFonts w:ascii="Times New Roman" w:eastAsia="宋体" w:hAnsi="Times New Roman" w:cs="Times New Roman"/>
          <w:lang w:eastAsia="zh-CN"/>
        </w:rPr>
        <w:t>解释超出所选范围定义支持的结果</w:t>
      </w:r>
    </w:p>
    <w:p w14:paraId="2A91720E" w14:textId="77777777" w:rsidR="00D16BE9" w:rsidRDefault="00AC4FA2">
      <w:pPr>
        <w:pStyle w:val="a8"/>
        <w:spacing w:line="300" w:lineRule="auto"/>
        <w:ind w:firstLineChars="200" w:firstLine="420"/>
        <w:jc w:val="both"/>
        <w:rPr>
          <w:rFonts w:cs="Times New Roman"/>
          <w:lang w:eastAsia="zh-CN"/>
        </w:rPr>
      </w:pPr>
      <w:r>
        <w:rPr>
          <w:rFonts w:cs="Times New Roman"/>
          <w:lang w:eastAsia="zh-CN"/>
        </w:rPr>
        <w:t>这种误导性解释的一个例子是，将特定情况</w:t>
      </w:r>
      <w:r>
        <w:rPr>
          <w:rFonts w:cs="Times New Roman"/>
          <w:lang w:eastAsia="zh-CN"/>
        </w:rPr>
        <w:t>(</w:t>
      </w:r>
      <w:r>
        <w:rPr>
          <w:rFonts w:cs="Times New Roman"/>
          <w:lang w:eastAsia="zh-CN"/>
        </w:rPr>
        <w:t>如特定技术、特定使用场景、特定国家</w:t>
      </w:r>
      <w:r>
        <w:rPr>
          <w:rFonts w:cs="Times New Roman"/>
          <w:lang w:eastAsia="zh-CN"/>
        </w:rPr>
        <w:t>)</w:t>
      </w:r>
      <w:r>
        <w:rPr>
          <w:rFonts w:cs="Times New Roman"/>
          <w:lang w:eastAsia="zh-CN"/>
        </w:rPr>
        <w:t>的结论概括为适用于更广泛的情况</w:t>
      </w:r>
      <w:r>
        <w:rPr>
          <w:rFonts w:cs="Times New Roman"/>
          <w:lang w:eastAsia="zh-CN"/>
        </w:rPr>
        <w:t>(</w:t>
      </w:r>
      <w:r>
        <w:rPr>
          <w:rFonts w:cs="Times New Roman"/>
          <w:lang w:eastAsia="zh-CN"/>
        </w:rPr>
        <w:t>技术系列、所有用途、全球</w:t>
      </w:r>
      <w:r>
        <w:rPr>
          <w:rFonts w:cs="Times New Roman"/>
          <w:lang w:eastAsia="zh-CN"/>
        </w:rPr>
        <w:t>)</w:t>
      </w:r>
      <w:r>
        <w:rPr>
          <w:rFonts w:cs="Times New Roman"/>
          <w:lang w:eastAsia="zh-CN"/>
        </w:rPr>
        <w:t>。</w:t>
      </w:r>
    </w:p>
    <w:p w14:paraId="28D14E04" w14:textId="77777777" w:rsidR="00D16BE9" w:rsidRDefault="00AC4FA2">
      <w:pPr>
        <w:pStyle w:val="a8"/>
        <w:spacing w:line="300" w:lineRule="auto"/>
        <w:ind w:firstLineChars="200" w:firstLine="420"/>
        <w:jc w:val="both"/>
        <w:rPr>
          <w:rFonts w:cs="Times New Roman"/>
          <w:lang w:eastAsia="zh-CN"/>
        </w:rPr>
      </w:pPr>
      <w:r>
        <w:rPr>
          <w:rFonts w:cs="Times New Roman"/>
          <w:lang w:eastAsia="zh-CN"/>
        </w:rPr>
        <w:t>一个例子</w:t>
      </w:r>
      <w:r>
        <w:rPr>
          <w:rFonts w:cs="Times New Roman"/>
          <w:lang w:eastAsia="zh-CN"/>
        </w:rPr>
        <w:t>:</w:t>
      </w:r>
    </w:p>
    <w:p w14:paraId="00AABB82" w14:textId="77777777" w:rsidR="00D16BE9" w:rsidRDefault="00AC4FA2">
      <w:pPr>
        <w:pStyle w:val="a8"/>
        <w:spacing w:line="300" w:lineRule="auto"/>
        <w:ind w:firstLineChars="200" w:firstLine="420"/>
        <w:jc w:val="both"/>
        <w:rPr>
          <w:rFonts w:cs="Times New Roman"/>
          <w:lang w:eastAsia="zh-CN"/>
        </w:rPr>
      </w:pPr>
      <w:r>
        <w:rPr>
          <w:rFonts w:cs="Times New Roman"/>
          <w:noProof/>
          <w:position w:val="-2"/>
        </w:rPr>
        <w:drawing>
          <wp:inline distT="0" distB="0" distL="0" distR="0" wp14:anchorId="75E55126" wp14:editId="79671F87">
            <wp:extent cx="92710" cy="123825"/>
            <wp:effectExtent l="0" t="0" r="0" b="1905"/>
            <wp:docPr id="27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image1.png"/>
                    <pic:cNvPicPr>
                      <a:picLocks noChangeAspect="1"/>
                    </pic:cNvPicPr>
                  </pic:nvPicPr>
                  <pic:blipFill>
                    <a:blip r:embed="rId112" cstate="print"/>
                    <a:stretch>
                      <a:fillRect/>
                    </a:stretch>
                  </pic:blipFill>
                  <pic:spPr>
                    <a:xfrm>
                      <a:off x="0" y="0"/>
                      <a:ext cx="92964" cy="124206"/>
                    </a:xfrm>
                    <a:prstGeom prst="rect">
                      <a:avLst/>
                    </a:prstGeom>
                  </pic:spPr>
                </pic:pic>
              </a:graphicData>
            </a:graphic>
          </wp:inline>
        </w:drawing>
      </w:r>
      <w:r>
        <w:rPr>
          <w:rFonts w:cs="Times New Roman"/>
          <w:lang w:eastAsia="zh-CN"/>
        </w:rPr>
        <w:t>在尿布的比较研究中，目标可以定义为</w:t>
      </w:r>
      <w:r>
        <w:rPr>
          <w:rFonts w:cs="Times New Roman"/>
          <w:lang w:eastAsia="zh-CN"/>
        </w:rPr>
        <w:t>“X</w:t>
      </w:r>
      <w:r>
        <w:rPr>
          <w:rFonts w:cs="Times New Roman"/>
          <w:lang w:eastAsia="zh-CN"/>
        </w:rPr>
        <w:t>国可重复使用和一次性尿布的比较</w:t>
      </w:r>
      <w:r>
        <w:rPr>
          <w:rFonts w:cs="Times New Roman"/>
          <w:lang w:eastAsia="zh-CN"/>
        </w:rPr>
        <w:t>”</w:t>
      </w:r>
      <w:r>
        <w:rPr>
          <w:rFonts w:cs="Times New Roman"/>
          <w:lang w:eastAsia="zh-CN"/>
        </w:rPr>
        <w:t>。在</w:t>
      </w:r>
      <w:r>
        <w:rPr>
          <w:rFonts w:cs="Times New Roman"/>
          <w:lang w:eastAsia="zh-CN"/>
        </w:rPr>
        <w:t>X</w:t>
      </w:r>
      <w:r>
        <w:rPr>
          <w:rFonts w:cs="Times New Roman"/>
          <w:lang w:eastAsia="zh-CN"/>
        </w:rPr>
        <w:t>国，一次性尿布可与家庭垃圾一起处理，即焚烧并回收产生的能量，而用于清洗可重复使用的尿布的电力可由污染性更强的能源产生。从环境的角度来看，这种特定的组合可能使</w:t>
      </w:r>
      <w:r>
        <w:rPr>
          <w:rFonts w:cs="Times New Roman"/>
          <w:lang w:eastAsia="zh-CN"/>
        </w:rPr>
        <w:t>X</w:t>
      </w:r>
      <w:r>
        <w:rPr>
          <w:rFonts w:cs="Times New Roman"/>
          <w:lang w:eastAsia="zh-CN"/>
        </w:rPr>
        <w:t>国的一次性尿布比多用途尿布具有竞争优势。如果这一结论推广到其他国家甚至全球范围，进行研究的</w:t>
      </w:r>
      <w:r>
        <w:rPr>
          <w:rFonts w:cs="Times New Roman"/>
          <w:lang w:eastAsia="zh-CN"/>
        </w:rPr>
        <w:t>LCA</w:t>
      </w:r>
      <w:r>
        <w:rPr>
          <w:rFonts w:cs="Times New Roman"/>
          <w:lang w:eastAsia="zh-CN"/>
        </w:rPr>
        <w:t>顾问将忽略</w:t>
      </w:r>
    </w:p>
    <w:p w14:paraId="30E82BB7" w14:textId="77777777" w:rsidR="00D16BE9" w:rsidRDefault="00D16BE9">
      <w:pPr>
        <w:spacing w:line="300" w:lineRule="auto"/>
        <w:ind w:firstLine="420"/>
        <w:rPr>
          <w:rFonts w:eastAsia="宋体" w:cs="Times New Roman"/>
        </w:rPr>
        <w:sectPr w:rsidR="00D16BE9">
          <w:pgSz w:w="11910" w:h="16840"/>
          <w:pgMar w:top="1040" w:right="1160" w:bottom="1040" w:left="1120" w:header="835" w:footer="852" w:gutter="0"/>
          <w:cols w:space="720"/>
        </w:sectPr>
      </w:pPr>
    </w:p>
    <w:p w14:paraId="55E1DBE1" w14:textId="77777777" w:rsidR="00D16BE9" w:rsidRDefault="00D16BE9">
      <w:pPr>
        <w:pStyle w:val="a8"/>
        <w:spacing w:line="300" w:lineRule="auto"/>
        <w:ind w:firstLineChars="200" w:firstLine="460"/>
        <w:rPr>
          <w:rFonts w:cs="Times New Roman"/>
          <w:sz w:val="23"/>
          <w:lang w:eastAsia="zh-CN"/>
        </w:rPr>
      </w:pPr>
    </w:p>
    <w:p w14:paraId="54BD2842" w14:textId="77777777" w:rsidR="00D16BE9" w:rsidRDefault="00AC4FA2">
      <w:pPr>
        <w:pStyle w:val="afc"/>
        <w:numPr>
          <w:ilvl w:val="0"/>
          <w:numId w:val="142"/>
        </w:numPr>
        <w:tabs>
          <w:tab w:val="left" w:pos="1115"/>
        </w:tabs>
        <w:spacing w:line="300" w:lineRule="auto"/>
        <w:ind w:left="0" w:firstLine="420"/>
        <w:rPr>
          <w:rFonts w:cs="Times New Roman"/>
        </w:rPr>
      </w:pPr>
      <w:r>
        <w:rPr>
          <w:rFonts w:cs="Times New Roman"/>
        </w:rPr>
        <w:t>从生命周期的角度来看，这类产品的寿命终止是至关重要的，</w:t>
      </w:r>
    </w:p>
    <w:p w14:paraId="77BE4224" w14:textId="77777777" w:rsidR="00D16BE9" w:rsidRDefault="00AC4FA2">
      <w:pPr>
        <w:pStyle w:val="afc"/>
        <w:numPr>
          <w:ilvl w:val="0"/>
          <w:numId w:val="142"/>
        </w:numPr>
        <w:tabs>
          <w:tab w:val="left" w:pos="1115"/>
        </w:tabs>
        <w:spacing w:line="300" w:lineRule="auto"/>
        <w:ind w:left="0" w:firstLine="420"/>
        <w:rPr>
          <w:rFonts w:cs="Times New Roman"/>
        </w:rPr>
      </w:pPr>
      <w:r>
        <w:rPr>
          <w:rFonts w:cs="Times New Roman"/>
        </w:rPr>
        <w:t>X</w:t>
      </w:r>
      <w:r>
        <w:rPr>
          <w:rFonts w:cs="Times New Roman"/>
        </w:rPr>
        <w:t>国对尿布的废物处理与其他国家或全球范围的情况相去甚远，在这些国家，家庭废物填埋更为普遍。</w:t>
      </w:r>
    </w:p>
    <w:p w14:paraId="58FC5AEF" w14:textId="77777777" w:rsidR="00D16BE9" w:rsidRDefault="00AC4FA2">
      <w:pPr>
        <w:pStyle w:val="a8"/>
        <w:spacing w:line="300" w:lineRule="auto"/>
        <w:ind w:firstLineChars="200" w:firstLine="420"/>
        <w:jc w:val="both"/>
        <w:rPr>
          <w:rFonts w:cs="Times New Roman"/>
          <w:lang w:eastAsia="zh-CN"/>
        </w:rPr>
      </w:pPr>
      <w:r>
        <w:rPr>
          <w:rFonts w:cs="Times New Roman"/>
          <w:lang w:eastAsia="zh-CN"/>
        </w:rPr>
        <w:t>将结论推广到其他领域通常会产生误导。另一种误导性解释发生在以下情况</w:t>
      </w:r>
      <w:r>
        <w:rPr>
          <w:rFonts w:cs="Times New Roman"/>
          <w:lang w:eastAsia="zh-CN"/>
        </w:rPr>
        <w:t>:</w:t>
      </w:r>
    </w:p>
    <w:p w14:paraId="64396667" w14:textId="77777777" w:rsidR="00D16BE9" w:rsidRDefault="00AC4FA2">
      <w:pPr>
        <w:pStyle w:val="60"/>
        <w:spacing w:line="300" w:lineRule="auto"/>
        <w:ind w:left="0" w:firstLineChars="200" w:firstLine="442"/>
        <w:rPr>
          <w:rFonts w:ascii="Times New Roman" w:eastAsia="宋体" w:hAnsi="Times New Roman" w:cs="Times New Roman"/>
          <w:lang w:eastAsia="zh-CN"/>
        </w:rPr>
      </w:pPr>
      <w:r>
        <w:rPr>
          <w:rFonts w:ascii="Times New Roman" w:eastAsia="宋体" w:hAnsi="Times New Roman" w:cs="Times New Roman"/>
          <w:lang w:eastAsia="zh-CN"/>
        </w:rPr>
        <w:t>解释超出他们所能支持的结果</w:t>
      </w:r>
    </w:p>
    <w:p w14:paraId="091A669F" w14:textId="77777777" w:rsidR="00D16BE9" w:rsidRDefault="00AC4FA2">
      <w:pPr>
        <w:pStyle w:val="a8"/>
        <w:spacing w:line="300" w:lineRule="auto"/>
        <w:ind w:firstLineChars="200" w:firstLine="420"/>
        <w:jc w:val="both"/>
        <w:rPr>
          <w:rFonts w:cs="Times New Roman"/>
          <w:lang w:eastAsia="zh-CN"/>
        </w:rPr>
      </w:pPr>
      <w:r>
        <w:rPr>
          <w:rFonts w:cs="Times New Roman"/>
          <w:lang w:eastAsia="zh-CN"/>
        </w:rPr>
        <w:t>作为比较研究解释的一部分，应进行总体准确度和不确定性分析，至少是定性分析。在比较研究中，被比较的备选方案之间的环境影响差异将根据结果的评估不确定性进行判断，以确定是否存在任何重大差异。</w:t>
      </w:r>
    </w:p>
    <w:p w14:paraId="54DF9623" w14:textId="77777777" w:rsidR="00D16BE9" w:rsidRDefault="00AC4FA2">
      <w:pPr>
        <w:pStyle w:val="a8"/>
        <w:spacing w:line="300" w:lineRule="auto"/>
        <w:ind w:firstLineChars="200" w:firstLine="420"/>
        <w:jc w:val="both"/>
        <w:rPr>
          <w:rFonts w:cs="Times New Roman"/>
          <w:lang w:eastAsia="zh-CN"/>
        </w:rPr>
      </w:pPr>
      <w:r>
        <w:rPr>
          <w:rFonts w:cs="Times New Roman"/>
          <w:lang w:eastAsia="zh-CN"/>
        </w:rPr>
        <w:t>在数据不支持定量不确定性分析的情况下，一个备选方案优于另一个方案的结论仍应通过讨论结果相对于备选方案之间差异的定性不确定性，以及可能改变比较备选方案之间优势的任何遗漏来证明。这将与对结果准确性的评估一起进行。一个例子</w:t>
      </w:r>
      <w:r>
        <w:rPr>
          <w:rFonts w:cs="Times New Roman"/>
          <w:lang w:eastAsia="zh-CN"/>
        </w:rPr>
        <w:t>:</w:t>
      </w:r>
    </w:p>
    <w:p w14:paraId="208F9548" w14:textId="77777777" w:rsidR="00D16BE9" w:rsidRDefault="00AC4FA2">
      <w:pPr>
        <w:pStyle w:val="a8"/>
        <w:spacing w:line="300" w:lineRule="auto"/>
        <w:ind w:firstLineChars="200" w:firstLine="420"/>
        <w:jc w:val="both"/>
        <w:rPr>
          <w:rFonts w:cs="Times New Roman"/>
          <w:lang w:eastAsia="zh-CN"/>
        </w:rPr>
      </w:pPr>
      <w:r>
        <w:rPr>
          <w:rFonts w:cs="Times New Roman"/>
          <w:noProof/>
          <w:position w:val="-2"/>
        </w:rPr>
        <w:drawing>
          <wp:inline distT="0" distB="0" distL="0" distR="0" wp14:anchorId="043180A6" wp14:editId="7A21047E">
            <wp:extent cx="92710" cy="123825"/>
            <wp:effectExtent l="0" t="0" r="0" b="1905"/>
            <wp:docPr id="27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image1.png"/>
                    <pic:cNvPicPr>
                      <a:picLocks noChangeAspect="1"/>
                    </pic:cNvPicPr>
                  </pic:nvPicPr>
                  <pic:blipFill>
                    <a:blip r:embed="rId112" cstate="print"/>
                    <a:stretch>
                      <a:fillRect/>
                    </a:stretch>
                  </pic:blipFill>
                  <pic:spPr>
                    <a:xfrm>
                      <a:off x="0" y="0"/>
                      <a:ext cx="92964" cy="124205"/>
                    </a:xfrm>
                    <a:prstGeom prst="rect">
                      <a:avLst/>
                    </a:prstGeom>
                  </pic:spPr>
                </pic:pic>
              </a:graphicData>
            </a:graphic>
          </wp:inline>
        </w:drawing>
      </w:r>
      <w:r>
        <w:rPr>
          <w:rFonts w:cs="Times New Roman"/>
          <w:lang w:eastAsia="zh-CN"/>
        </w:rPr>
        <w:t>对圆珠笔的比较表明，在所有受调查的影响类别中，一种圆珠笔对环境的影响比另一种少，因此有人认为</w:t>
      </w:r>
      <w:r>
        <w:rPr>
          <w:rFonts w:cs="Times New Roman"/>
          <w:lang w:eastAsia="zh-CN"/>
        </w:rPr>
        <w:t>“</w:t>
      </w:r>
      <w:r>
        <w:rPr>
          <w:rFonts w:cs="Times New Roman"/>
          <w:lang w:eastAsia="zh-CN"/>
        </w:rPr>
        <w:t>钢笔</w:t>
      </w:r>
      <w:r>
        <w:rPr>
          <w:rFonts w:cs="Times New Roman"/>
          <w:lang w:eastAsia="zh-CN"/>
        </w:rPr>
        <w:t>xx”</w:t>
      </w:r>
      <w:r>
        <w:rPr>
          <w:rFonts w:cs="Times New Roman"/>
          <w:lang w:eastAsia="zh-CN"/>
        </w:rPr>
        <w:t>比</w:t>
      </w:r>
      <w:r>
        <w:rPr>
          <w:rFonts w:cs="Times New Roman"/>
          <w:lang w:eastAsia="zh-CN"/>
        </w:rPr>
        <w:t>“</w:t>
      </w:r>
      <w:r>
        <w:rPr>
          <w:rFonts w:cs="Times New Roman"/>
          <w:lang w:eastAsia="zh-CN"/>
        </w:rPr>
        <w:t>钢笔</w:t>
      </w:r>
      <w:r>
        <w:rPr>
          <w:rFonts w:cs="Times New Roman"/>
          <w:lang w:eastAsia="zh-CN"/>
        </w:rPr>
        <w:t>YY”</w:t>
      </w:r>
      <w:r>
        <w:rPr>
          <w:rFonts w:cs="Times New Roman"/>
          <w:lang w:eastAsia="zh-CN"/>
        </w:rPr>
        <w:t>对环境更有利。该报告显示，差异很小，例如，在所审查的所有影响类别中，差异不到</w:t>
      </w:r>
      <w:r>
        <w:rPr>
          <w:rFonts w:cs="Times New Roman"/>
          <w:lang w:eastAsia="zh-CN"/>
        </w:rPr>
        <w:t>5 %</w:t>
      </w:r>
      <w:r>
        <w:rPr>
          <w:rFonts w:cs="Times New Roman"/>
          <w:lang w:eastAsia="zh-CN"/>
        </w:rPr>
        <w:t>，没有对数据进行任何形式的统计处理，以确定显著性水平，也没有判断相应结果的准确性。因此，这种说法是没有科学依据的，而且这种解释很可能是误导性的。</w:t>
      </w:r>
    </w:p>
    <w:p w14:paraId="3F5EB975" w14:textId="77777777" w:rsidR="00D16BE9" w:rsidRDefault="00D16BE9">
      <w:pPr>
        <w:pStyle w:val="a8"/>
        <w:spacing w:line="300" w:lineRule="auto"/>
        <w:ind w:firstLineChars="200" w:firstLine="540"/>
        <w:rPr>
          <w:rFonts w:cs="Times New Roman"/>
          <w:sz w:val="27"/>
          <w:lang w:eastAsia="zh-CN"/>
        </w:rPr>
      </w:pPr>
    </w:p>
    <w:p w14:paraId="2FFD903A" w14:textId="77777777" w:rsidR="00D16BE9" w:rsidRDefault="00AC4FA2">
      <w:pPr>
        <w:pStyle w:val="2"/>
        <w:tabs>
          <w:tab w:val="left" w:pos="1094"/>
        </w:tabs>
        <w:spacing w:beforeLines="0" w:before="0" w:afterLines="0" w:after="0"/>
        <w:ind w:firstLineChars="200" w:firstLine="482"/>
        <w:rPr>
          <w:rFonts w:cs="Times New Roman"/>
        </w:rPr>
      </w:pPr>
      <w:r>
        <w:rPr>
          <w:rFonts w:cs="Times New Roman" w:hint="eastAsia"/>
        </w:rPr>
        <w:t>15.4</w:t>
      </w:r>
      <w:r>
        <w:rPr>
          <w:rFonts w:cs="Times New Roman"/>
        </w:rPr>
        <w:t>误导性报道和沟通</w:t>
      </w:r>
    </w:p>
    <w:p w14:paraId="2D92C8EE" w14:textId="77777777" w:rsidR="00D16BE9" w:rsidRDefault="00AC4FA2">
      <w:pPr>
        <w:spacing w:line="300" w:lineRule="auto"/>
        <w:ind w:firstLine="320"/>
        <w:rPr>
          <w:rFonts w:eastAsia="宋体" w:cs="Times New Roman"/>
          <w:sz w:val="16"/>
        </w:rPr>
      </w:pPr>
      <w:r>
        <w:rPr>
          <w:rFonts w:eastAsia="宋体" w:cs="Times New Roman"/>
          <w:color w:val="0000FF"/>
          <w:sz w:val="16"/>
        </w:rPr>
        <w:t>(</w:t>
      </w:r>
      <w:r>
        <w:rPr>
          <w:rFonts w:eastAsia="宋体" w:cs="Times New Roman"/>
          <w:color w:val="0000FF"/>
          <w:sz w:val="16"/>
        </w:rPr>
        <w:t>没有相应的</w:t>
      </w:r>
      <w:r>
        <w:rPr>
          <w:rFonts w:eastAsia="宋体" w:cs="Times New Roman"/>
          <w:color w:val="0000FF"/>
          <w:sz w:val="16"/>
        </w:rPr>
        <w:t>ISO</w:t>
      </w:r>
      <w:r>
        <w:rPr>
          <w:rFonts w:eastAsia="宋体" w:cs="Times New Roman"/>
          <w:color w:val="0000FF"/>
          <w:sz w:val="16"/>
        </w:rPr>
        <w:t>章节，但参考了许多章节</w:t>
      </w:r>
      <w:r>
        <w:rPr>
          <w:rFonts w:eastAsia="宋体" w:cs="Times New Roman"/>
          <w:color w:val="0000FF"/>
          <w:sz w:val="16"/>
        </w:rPr>
        <w:t>)</w:t>
      </w:r>
    </w:p>
    <w:p w14:paraId="73330D5A" w14:textId="77777777" w:rsidR="00D16BE9" w:rsidRDefault="00AC4FA2">
      <w:pPr>
        <w:pStyle w:val="a8"/>
        <w:spacing w:line="300" w:lineRule="auto"/>
        <w:ind w:firstLineChars="200" w:firstLine="420"/>
        <w:jc w:val="both"/>
        <w:rPr>
          <w:rFonts w:cs="Times New Roman"/>
          <w:lang w:eastAsia="zh-CN"/>
        </w:rPr>
      </w:pPr>
      <w:r>
        <w:rPr>
          <w:rFonts w:cs="Times New Roman"/>
          <w:lang w:eastAsia="zh-CN"/>
        </w:rPr>
        <w:t>对比较的误导性解释</w:t>
      </w:r>
      <w:r>
        <w:rPr>
          <w:rFonts w:cs="Times New Roman"/>
          <w:lang w:eastAsia="zh-CN"/>
        </w:rPr>
        <w:t>(</w:t>
      </w:r>
      <w:r>
        <w:rPr>
          <w:rFonts w:cs="Times New Roman"/>
          <w:lang w:eastAsia="zh-CN"/>
        </w:rPr>
        <w:t>例如，在上述单次使用和多次使用尿布的例子中</w:t>
      </w:r>
      <w:r>
        <w:rPr>
          <w:rFonts w:cs="Times New Roman"/>
          <w:lang w:eastAsia="zh-CN"/>
        </w:rPr>
        <w:t>)</w:t>
      </w:r>
      <w:r>
        <w:rPr>
          <w:rFonts w:cs="Times New Roman"/>
          <w:lang w:eastAsia="zh-CN"/>
        </w:rPr>
        <w:t>可能不一定是由进行研究的顾问或专员做出的，而是由结果的使用者做出的</w:t>
      </w:r>
      <w:r>
        <w:rPr>
          <w:rFonts w:cs="Times New Roman"/>
          <w:lang w:eastAsia="zh-CN"/>
        </w:rPr>
        <w:t>:</w:t>
      </w:r>
      <w:r>
        <w:rPr>
          <w:rFonts w:cs="Times New Roman"/>
          <w:lang w:eastAsia="zh-CN"/>
        </w:rPr>
        <w:t>如果非常具体的研究结果以某种方式呈现，其中限制和假设仅放在附件和脚注中，而没有在结论和建议的呈现中直</w:t>
      </w:r>
      <w:proofErr w:type="gramStart"/>
      <w:r>
        <w:rPr>
          <w:rFonts w:cs="Times New Roman"/>
          <w:lang w:eastAsia="zh-CN"/>
        </w:rPr>
        <w:t>接明确</w:t>
      </w:r>
      <w:proofErr w:type="gramEnd"/>
      <w:r>
        <w:rPr>
          <w:rFonts w:cs="Times New Roman"/>
          <w:lang w:eastAsia="zh-CN"/>
        </w:rPr>
        <w:t>说明。</w:t>
      </w:r>
    </w:p>
    <w:p w14:paraId="08942D0F" w14:textId="77777777" w:rsidR="00D16BE9" w:rsidRDefault="00AC4FA2">
      <w:pPr>
        <w:pStyle w:val="a8"/>
        <w:spacing w:line="300" w:lineRule="auto"/>
        <w:ind w:firstLineChars="200" w:firstLine="420"/>
        <w:jc w:val="both"/>
        <w:rPr>
          <w:rFonts w:cs="Times New Roman"/>
          <w:lang w:eastAsia="zh-CN"/>
        </w:rPr>
      </w:pPr>
      <w:r>
        <w:rPr>
          <w:rFonts w:cs="Times New Roman"/>
          <w:lang w:eastAsia="zh-CN"/>
        </w:rPr>
        <w:t>报告和交流同样必须考虑到收件人</w:t>
      </w:r>
      <w:r>
        <w:rPr>
          <w:rFonts w:cs="Times New Roman"/>
          <w:lang w:eastAsia="zh-CN"/>
        </w:rPr>
        <w:t>(</w:t>
      </w:r>
      <w:r>
        <w:rPr>
          <w:rFonts w:cs="Times New Roman"/>
          <w:lang w:eastAsia="zh-CN"/>
        </w:rPr>
        <w:t>如公众</w:t>
      </w:r>
      <w:r>
        <w:rPr>
          <w:rFonts w:cs="Times New Roman"/>
          <w:lang w:eastAsia="zh-CN"/>
        </w:rPr>
        <w:t>)</w:t>
      </w:r>
      <w:r>
        <w:rPr>
          <w:rFonts w:cs="Times New Roman"/>
          <w:lang w:eastAsia="zh-CN"/>
        </w:rPr>
        <w:t>对技术和生命周期评估方法的有限理解。因此，结论和建议以及对限制和假设的提及是为了针对目标受</w:t>
      </w:r>
      <w:proofErr w:type="gramStart"/>
      <w:r>
        <w:rPr>
          <w:rFonts w:cs="Times New Roman"/>
          <w:lang w:eastAsia="zh-CN"/>
        </w:rPr>
        <w:t>众使用</w:t>
      </w:r>
      <w:proofErr w:type="gramEnd"/>
      <w:r>
        <w:rPr>
          <w:rFonts w:cs="Times New Roman"/>
          <w:lang w:eastAsia="zh-CN"/>
        </w:rPr>
        <w:t>适当的语言和技术水平，确保所有目标受众都适当了解这些内容。</w:t>
      </w:r>
    </w:p>
    <w:p w14:paraId="37915990" w14:textId="77777777" w:rsidR="00D16BE9" w:rsidRDefault="00D16BE9">
      <w:pPr>
        <w:spacing w:line="300" w:lineRule="auto"/>
        <w:ind w:firstLine="420"/>
        <w:rPr>
          <w:rFonts w:eastAsia="宋体" w:cs="Times New Roman"/>
        </w:rPr>
        <w:sectPr w:rsidR="00D16BE9">
          <w:pgSz w:w="11910" w:h="16840"/>
          <w:pgMar w:top="1040" w:right="1160" w:bottom="1040" w:left="1120" w:header="835" w:footer="852" w:gutter="0"/>
          <w:cols w:space="720"/>
        </w:sectPr>
      </w:pPr>
    </w:p>
    <w:p w14:paraId="5E25BD3B" w14:textId="77777777" w:rsidR="00D16BE9" w:rsidRDefault="00D16BE9">
      <w:pPr>
        <w:pStyle w:val="a8"/>
        <w:spacing w:line="300" w:lineRule="auto"/>
        <w:ind w:firstLineChars="200" w:firstLine="480"/>
        <w:rPr>
          <w:rFonts w:cs="Times New Roman"/>
          <w:sz w:val="24"/>
          <w:lang w:eastAsia="zh-CN"/>
        </w:rPr>
      </w:pPr>
    </w:p>
    <w:p w14:paraId="68D96B0E" w14:textId="77777777" w:rsidR="00D16BE9" w:rsidRDefault="00AC4FA2">
      <w:pPr>
        <w:pStyle w:val="2"/>
        <w:tabs>
          <w:tab w:val="left" w:pos="1094"/>
        </w:tabs>
        <w:spacing w:beforeLines="0" w:before="0" w:afterLines="0" w:after="0"/>
        <w:ind w:firstLineChars="200" w:firstLine="482"/>
        <w:rPr>
          <w:rFonts w:cs="Times New Roman"/>
          <w:i/>
          <w:sz w:val="14"/>
        </w:rPr>
      </w:pPr>
      <w:r>
        <w:rPr>
          <w:rFonts w:cs="Times New Roman" w:hint="eastAsia"/>
        </w:rPr>
        <w:t>15.5</w:t>
      </w:r>
      <w:r>
        <w:rPr>
          <w:rFonts w:cs="Times New Roman"/>
        </w:rPr>
        <w:t>误导性目标和范围定义及解释的综合示例</w:t>
      </w:r>
      <w:r>
        <w:rPr>
          <w:rFonts w:cs="Times New Roman"/>
        </w:rPr>
        <w:t>:</w:t>
      </w:r>
      <w:proofErr w:type="gramStart"/>
      <w:r>
        <w:rPr>
          <w:rFonts w:cs="Times New Roman"/>
        </w:rPr>
        <w:t>热饮杯</w:t>
      </w:r>
      <w:proofErr w:type="gramEnd"/>
      <w:r>
        <w:rPr>
          <w:rFonts w:cs="Times New Roman"/>
        </w:rPr>
        <w:t>246</w:t>
      </w:r>
    </w:p>
    <w:p w14:paraId="77ECE421" w14:textId="77777777" w:rsidR="00D16BE9" w:rsidRDefault="00AC4FA2">
      <w:pPr>
        <w:spacing w:line="300" w:lineRule="auto"/>
        <w:ind w:firstLine="320"/>
        <w:rPr>
          <w:rFonts w:eastAsia="宋体" w:cs="Times New Roman"/>
          <w:sz w:val="16"/>
        </w:rPr>
      </w:pPr>
      <w:r>
        <w:rPr>
          <w:rFonts w:eastAsia="宋体" w:cs="Times New Roman"/>
          <w:color w:val="0000FF"/>
          <w:sz w:val="16"/>
        </w:rPr>
        <w:t>(</w:t>
      </w:r>
      <w:r>
        <w:rPr>
          <w:rFonts w:eastAsia="宋体" w:cs="Times New Roman"/>
          <w:color w:val="0000FF"/>
          <w:sz w:val="16"/>
        </w:rPr>
        <w:t>没有相应的</w:t>
      </w:r>
      <w:r>
        <w:rPr>
          <w:rFonts w:eastAsia="宋体" w:cs="Times New Roman"/>
          <w:color w:val="0000FF"/>
          <w:sz w:val="16"/>
        </w:rPr>
        <w:t>ISO</w:t>
      </w:r>
      <w:r>
        <w:rPr>
          <w:rFonts w:eastAsia="宋体" w:cs="Times New Roman"/>
          <w:color w:val="0000FF"/>
          <w:sz w:val="16"/>
        </w:rPr>
        <w:t>章节，但参考了许多章节</w:t>
      </w:r>
      <w:r>
        <w:rPr>
          <w:rFonts w:eastAsia="宋体" w:cs="Times New Roman"/>
          <w:color w:val="0000FF"/>
          <w:sz w:val="16"/>
        </w:rPr>
        <w:t>)</w:t>
      </w:r>
    </w:p>
    <w:p w14:paraId="55F8C358" w14:textId="77777777" w:rsidR="00D16BE9" w:rsidRDefault="00D16BE9">
      <w:pPr>
        <w:pStyle w:val="a8"/>
        <w:spacing w:line="300" w:lineRule="auto"/>
        <w:ind w:firstLineChars="200" w:firstLine="340"/>
        <w:rPr>
          <w:rFonts w:cs="Times New Roman"/>
          <w:sz w:val="17"/>
          <w:lang w:eastAsia="zh-CN"/>
        </w:rPr>
      </w:pPr>
    </w:p>
    <w:p w14:paraId="436ADC76" w14:textId="77777777" w:rsidR="00D16BE9" w:rsidRDefault="00AC4FA2">
      <w:pPr>
        <w:pStyle w:val="60"/>
        <w:spacing w:line="300" w:lineRule="auto"/>
        <w:ind w:left="0" w:firstLineChars="200" w:firstLine="442"/>
        <w:rPr>
          <w:rFonts w:ascii="Times New Roman" w:eastAsia="宋体" w:hAnsi="Times New Roman" w:cs="Times New Roman"/>
          <w:lang w:eastAsia="zh-CN"/>
        </w:rPr>
      </w:pPr>
      <w:r>
        <w:rPr>
          <w:rFonts w:ascii="Times New Roman" w:eastAsia="宋体" w:hAnsi="Times New Roman" w:cs="Times New Roman"/>
          <w:lang w:eastAsia="zh-CN"/>
        </w:rPr>
        <w:t>起点和目标定义</w:t>
      </w:r>
    </w:p>
    <w:p w14:paraId="75987E5E" w14:textId="77777777" w:rsidR="00D16BE9" w:rsidRDefault="00AC4FA2">
      <w:pPr>
        <w:pStyle w:val="a8"/>
        <w:spacing w:line="300" w:lineRule="auto"/>
        <w:ind w:firstLineChars="200" w:firstLine="420"/>
        <w:jc w:val="both"/>
        <w:rPr>
          <w:rFonts w:cs="Times New Roman"/>
          <w:lang w:eastAsia="zh-CN"/>
        </w:rPr>
      </w:pPr>
      <w:r>
        <w:rPr>
          <w:rFonts w:cs="Times New Roman"/>
          <w:lang w:eastAsia="zh-CN"/>
        </w:rPr>
        <w:t>X</w:t>
      </w:r>
      <w:r>
        <w:rPr>
          <w:rFonts w:cs="Times New Roman"/>
          <w:lang w:eastAsia="zh-CN"/>
        </w:rPr>
        <w:t>国一家大型工厂的食堂里用来装热饮的旧杯子已经破旧不堪。拥有该工厂的</w:t>
      </w:r>
      <w:r>
        <w:rPr>
          <w:rFonts w:cs="Times New Roman"/>
          <w:lang w:eastAsia="zh-CN"/>
        </w:rPr>
        <w:t>Y</w:t>
      </w:r>
      <w:r>
        <w:rPr>
          <w:rFonts w:cs="Times New Roman"/>
          <w:lang w:eastAsia="zh-CN"/>
        </w:rPr>
        <w:t>公司在其营销中经常使用环境可持续性的说法。因此，在购买新杯子之前，公司希望从整体环境角度调查哪种解决方案更可取。</w:t>
      </w:r>
    </w:p>
    <w:p w14:paraId="7634E4BD" w14:textId="77777777" w:rsidR="00D16BE9" w:rsidRDefault="00AC4FA2">
      <w:pPr>
        <w:pStyle w:val="a8"/>
        <w:spacing w:line="300" w:lineRule="auto"/>
        <w:ind w:firstLineChars="200" w:firstLine="420"/>
        <w:jc w:val="both"/>
        <w:rPr>
          <w:rFonts w:cs="Times New Roman"/>
          <w:lang w:eastAsia="zh-CN"/>
        </w:rPr>
      </w:pPr>
      <w:r>
        <w:rPr>
          <w:rFonts w:cs="Times New Roman"/>
          <w:lang w:eastAsia="zh-CN"/>
        </w:rPr>
        <w:t>Y</w:t>
      </w:r>
      <w:r>
        <w:rPr>
          <w:rFonts w:cs="Times New Roman"/>
          <w:lang w:eastAsia="zh-CN"/>
        </w:rPr>
        <w:t>公司考虑以下替代解决方案</w:t>
      </w:r>
      <w:r>
        <w:rPr>
          <w:rFonts w:cs="Times New Roman"/>
          <w:lang w:eastAsia="zh-CN"/>
        </w:rPr>
        <w:t>:</w:t>
      </w:r>
    </w:p>
    <w:p w14:paraId="66382BF5" w14:textId="77777777" w:rsidR="00D16BE9" w:rsidRDefault="00AC4FA2">
      <w:pPr>
        <w:pStyle w:val="afc"/>
        <w:numPr>
          <w:ilvl w:val="0"/>
          <w:numId w:val="143"/>
        </w:numPr>
        <w:tabs>
          <w:tab w:val="left" w:pos="939"/>
        </w:tabs>
        <w:spacing w:line="300" w:lineRule="auto"/>
        <w:ind w:left="0" w:firstLine="420"/>
        <w:rPr>
          <w:rFonts w:cs="Times New Roman"/>
        </w:rPr>
      </w:pPr>
      <w:r>
        <w:rPr>
          <w:rFonts w:cs="Times New Roman"/>
        </w:rPr>
        <w:t>每位员工都有自己的陶瓷杯，带到餐厅，带回工作场所，必要时用手清洗</w:t>
      </w:r>
    </w:p>
    <w:p w14:paraId="13FB353E" w14:textId="77777777" w:rsidR="00D16BE9" w:rsidRDefault="00AC4FA2">
      <w:pPr>
        <w:pStyle w:val="afc"/>
        <w:numPr>
          <w:ilvl w:val="0"/>
          <w:numId w:val="143"/>
        </w:numPr>
        <w:tabs>
          <w:tab w:val="left" w:pos="938"/>
        </w:tabs>
        <w:spacing w:line="300" w:lineRule="auto"/>
        <w:ind w:left="0" w:firstLine="420"/>
        <w:rPr>
          <w:rFonts w:cs="Times New Roman"/>
        </w:rPr>
      </w:pPr>
      <w:r>
        <w:rPr>
          <w:rFonts w:cs="Times New Roman"/>
        </w:rPr>
        <w:t>食堂买的陶瓷杯留在食堂用洗碗机洗。</w:t>
      </w:r>
    </w:p>
    <w:p w14:paraId="273639D5" w14:textId="77777777" w:rsidR="00D16BE9" w:rsidRDefault="00AC4FA2">
      <w:pPr>
        <w:pStyle w:val="afc"/>
        <w:numPr>
          <w:ilvl w:val="0"/>
          <w:numId w:val="143"/>
        </w:numPr>
        <w:tabs>
          <w:tab w:val="left" w:pos="945"/>
        </w:tabs>
        <w:spacing w:line="300" w:lineRule="auto"/>
        <w:ind w:left="0" w:firstLine="420"/>
        <w:rPr>
          <w:rFonts w:cs="Times New Roman"/>
        </w:rPr>
      </w:pPr>
      <w:r>
        <w:rPr>
          <w:rFonts w:cs="Times New Roman"/>
        </w:rPr>
        <w:t>食堂使用由材料</w:t>
      </w:r>
      <w:r>
        <w:rPr>
          <w:rFonts w:cs="Times New Roman"/>
        </w:rPr>
        <w:t>z</w:t>
      </w:r>
      <w:r>
        <w:rPr>
          <w:rFonts w:cs="Times New Roman"/>
        </w:rPr>
        <w:t>制成的一次性杯子。杯子在使用后被收集，并与生活垃圾一起处理，</w:t>
      </w:r>
      <w:proofErr w:type="gramStart"/>
      <w:r>
        <w:rPr>
          <w:rFonts w:cs="Times New Roman"/>
        </w:rPr>
        <w:t>即运输</w:t>
      </w:r>
      <w:proofErr w:type="gramEnd"/>
      <w:r>
        <w:rPr>
          <w:rFonts w:cs="Times New Roman"/>
        </w:rPr>
        <w:t>到焚烧炉，并利用产生的余热发电燃烧。</w:t>
      </w:r>
    </w:p>
    <w:p w14:paraId="66555D98" w14:textId="77777777" w:rsidR="00D16BE9" w:rsidRDefault="00AC4FA2">
      <w:pPr>
        <w:pStyle w:val="60"/>
        <w:spacing w:line="300" w:lineRule="auto"/>
        <w:ind w:left="0" w:firstLineChars="200" w:firstLine="442"/>
        <w:rPr>
          <w:rFonts w:ascii="Times New Roman" w:eastAsia="宋体" w:hAnsi="Times New Roman" w:cs="Times New Roman"/>
          <w:lang w:eastAsia="zh-CN"/>
        </w:rPr>
      </w:pPr>
      <w:r>
        <w:rPr>
          <w:rFonts w:ascii="Times New Roman" w:eastAsia="宋体" w:hAnsi="Times New Roman" w:cs="Times New Roman"/>
          <w:lang w:eastAsia="zh-CN"/>
        </w:rPr>
        <w:t>误导功能单元和参考流程</w:t>
      </w:r>
    </w:p>
    <w:p w14:paraId="73F4796A" w14:textId="77777777" w:rsidR="00D16BE9" w:rsidRDefault="00AC4FA2">
      <w:pPr>
        <w:pStyle w:val="a8"/>
        <w:spacing w:line="300" w:lineRule="auto"/>
        <w:ind w:firstLineChars="200" w:firstLine="420"/>
        <w:jc w:val="both"/>
        <w:rPr>
          <w:rFonts w:cs="Times New Roman"/>
          <w:lang w:eastAsia="zh-CN"/>
        </w:rPr>
      </w:pPr>
      <w:r>
        <w:rPr>
          <w:rFonts w:cs="Times New Roman"/>
          <w:lang w:eastAsia="zh-CN"/>
        </w:rPr>
        <w:t>在第一次尝试中，</w:t>
      </w:r>
      <w:r>
        <w:rPr>
          <w:rFonts w:cs="Times New Roman"/>
          <w:lang w:eastAsia="zh-CN"/>
        </w:rPr>
        <w:t>Y</w:t>
      </w:r>
      <w:r>
        <w:rPr>
          <w:rFonts w:cs="Times New Roman"/>
          <w:lang w:eastAsia="zh-CN"/>
        </w:rPr>
        <w:t>公司请一名顾问对一个陶瓷杯</w:t>
      </w:r>
      <w:r>
        <w:rPr>
          <w:rFonts w:cs="Times New Roman"/>
          <w:lang w:eastAsia="zh-CN"/>
        </w:rPr>
        <w:t>(</w:t>
      </w:r>
      <w:r>
        <w:rPr>
          <w:rFonts w:cs="Times New Roman"/>
          <w:lang w:eastAsia="zh-CN"/>
        </w:rPr>
        <w:t>方案</w:t>
      </w:r>
      <w:r>
        <w:rPr>
          <w:rFonts w:cs="Times New Roman"/>
          <w:lang w:eastAsia="zh-CN"/>
        </w:rPr>
        <w:t>A</w:t>
      </w:r>
      <w:r>
        <w:rPr>
          <w:rFonts w:cs="Times New Roman"/>
          <w:lang w:eastAsia="zh-CN"/>
        </w:rPr>
        <w:t>和</w:t>
      </w:r>
      <w:r>
        <w:rPr>
          <w:rFonts w:cs="Times New Roman"/>
          <w:lang w:eastAsia="zh-CN"/>
        </w:rPr>
        <w:t>B)</w:t>
      </w:r>
      <w:r>
        <w:rPr>
          <w:rFonts w:cs="Times New Roman"/>
          <w:lang w:eastAsia="zh-CN"/>
        </w:rPr>
        <w:t>和一个一次性杯子</w:t>
      </w:r>
      <w:r>
        <w:rPr>
          <w:rFonts w:cs="Times New Roman"/>
          <w:lang w:eastAsia="zh-CN"/>
        </w:rPr>
        <w:t>(</w:t>
      </w:r>
      <w:r>
        <w:rPr>
          <w:rFonts w:cs="Times New Roman"/>
          <w:lang w:eastAsia="zh-CN"/>
        </w:rPr>
        <w:t>方案</w:t>
      </w:r>
      <w:r>
        <w:rPr>
          <w:rFonts w:cs="Times New Roman"/>
          <w:lang w:eastAsia="zh-CN"/>
        </w:rPr>
        <w:t>C)</w:t>
      </w:r>
      <w:r>
        <w:rPr>
          <w:rFonts w:cs="Times New Roman"/>
          <w:lang w:eastAsia="zh-CN"/>
        </w:rPr>
        <w:t>的环境影响进行比较。</w:t>
      </w:r>
    </w:p>
    <w:p w14:paraId="04E2D89D" w14:textId="77777777" w:rsidR="00D16BE9" w:rsidRDefault="00AC4FA2">
      <w:pPr>
        <w:pStyle w:val="a8"/>
        <w:spacing w:line="300" w:lineRule="auto"/>
        <w:ind w:firstLineChars="200" w:firstLine="420"/>
        <w:jc w:val="both"/>
        <w:rPr>
          <w:rFonts w:cs="Times New Roman"/>
          <w:lang w:eastAsia="zh-CN"/>
        </w:rPr>
      </w:pPr>
      <w:r>
        <w:rPr>
          <w:rFonts w:cs="Times New Roman"/>
          <w:lang w:eastAsia="zh-CN"/>
        </w:rPr>
        <w:t>这是一个误导</w:t>
      </w:r>
      <w:r>
        <w:rPr>
          <w:rFonts w:cs="Times New Roman"/>
          <w:lang w:eastAsia="zh-CN"/>
        </w:rPr>
        <w:t>“</w:t>
      </w:r>
      <w:r>
        <w:rPr>
          <w:rFonts w:cs="Times New Roman"/>
          <w:lang w:eastAsia="zh-CN"/>
        </w:rPr>
        <w:t>功能单元</w:t>
      </w:r>
      <w:r>
        <w:rPr>
          <w:rFonts w:cs="Times New Roman"/>
          <w:lang w:eastAsia="zh-CN"/>
        </w:rPr>
        <w:t>”</w:t>
      </w:r>
      <w:r>
        <w:rPr>
          <w:rFonts w:cs="Times New Roman"/>
          <w:lang w:eastAsia="zh-CN"/>
        </w:rPr>
        <w:t>定义的例子</w:t>
      </w:r>
      <w:r>
        <w:rPr>
          <w:rFonts w:cs="Times New Roman"/>
          <w:lang w:eastAsia="zh-CN"/>
        </w:rPr>
        <w:t>:</w:t>
      </w:r>
      <w:r>
        <w:rPr>
          <w:rFonts w:cs="Times New Roman"/>
          <w:lang w:eastAsia="zh-CN"/>
        </w:rPr>
        <w:t>它忽略了被比较产品的功能。根据公司的目标和结果的预期应用，合适的职能单位可能是</w:t>
      </w:r>
      <w:r>
        <w:rPr>
          <w:rFonts w:cs="Times New Roman"/>
          <w:lang w:eastAsia="zh-CN"/>
        </w:rPr>
        <w:t>:</w:t>
      </w:r>
    </w:p>
    <w:p w14:paraId="0D9CB151" w14:textId="77777777" w:rsidR="00D16BE9" w:rsidRDefault="00AC4FA2">
      <w:pPr>
        <w:pStyle w:val="a8"/>
        <w:spacing w:line="300" w:lineRule="auto"/>
        <w:ind w:firstLineChars="200" w:firstLine="420"/>
        <w:jc w:val="both"/>
        <w:rPr>
          <w:rFonts w:cs="Times New Roman"/>
          <w:lang w:eastAsia="zh-CN"/>
        </w:rPr>
      </w:pPr>
      <w:r>
        <w:rPr>
          <w:rFonts w:cs="Times New Roman"/>
          <w:lang w:eastAsia="zh-CN"/>
        </w:rPr>
        <w:t>“</w:t>
      </w:r>
      <w:r>
        <w:rPr>
          <w:rFonts w:cs="Times New Roman"/>
          <w:lang w:eastAsia="zh-CN"/>
        </w:rPr>
        <w:t>一年中</w:t>
      </w:r>
      <w:r>
        <w:rPr>
          <w:rFonts w:cs="Times New Roman"/>
          <w:lang w:eastAsia="zh-CN"/>
        </w:rPr>
        <w:t>(200</w:t>
      </w:r>
      <w:r>
        <w:rPr>
          <w:rFonts w:cs="Times New Roman"/>
          <w:lang w:eastAsia="zh-CN"/>
        </w:rPr>
        <w:t>个工作日</w:t>
      </w:r>
      <w:r>
        <w:rPr>
          <w:rFonts w:cs="Times New Roman"/>
          <w:lang w:eastAsia="zh-CN"/>
        </w:rPr>
        <w:t>)1000</w:t>
      </w:r>
      <w:r>
        <w:rPr>
          <w:rFonts w:cs="Times New Roman"/>
          <w:lang w:eastAsia="zh-CN"/>
        </w:rPr>
        <w:t>名员工每天三次可装</w:t>
      </w:r>
      <w:r>
        <w:rPr>
          <w:rFonts w:cs="Times New Roman"/>
          <w:lang w:eastAsia="zh-CN"/>
        </w:rPr>
        <w:t>2 dl</w:t>
      </w:r>
      <w:r>
        <w:rPr>
          <w:rFonts w:cs="Times New Roman"/>
          <w:lang w:eastAsia="zh-CN"/>
        </w:rPr>
        <w:t>热饮</w:t>
      </w:r>
      <w:r>
        <w:rPr>
          <w:rFonts w:cs="Times New Roman"/>
          <w:lang w:eastAsia="zh-CN"/>
        </w:rPr>
        <w:t>(</w:t>
      </w:r>
      <w:r>
        <w:rPr>
          <w:rFonts w:cs="Times New Roman"/>
          <w:lang w:eastAsia="zh-CN"/>
        </w:rPr>
        <w:t>茶、咖啡、肉汤</w:t>
      </w:r>
      <w:r>
        <w:rPr>
          <w:rFonts w:cs="Times New Roman"/>
          <w:lang w:eastAsia="zh-CN"/>
        </w:rPr>
        <w:t>)</w:t>
      </w:r>
      <w:r>
        <w:rPr>
          <w:rFonts w:cs="Times New Roman"/>
          <w:lang w:eastAsia="zh-CN"/>
        </w:rPr>
        <w:t>的杯子，用作饮用设备</w:t>
      </w:r>
      <w:r>
        <w:rPr>
          <w:rFonts w:cs="Times New Roman"/>
          <w:lang w:eastAsia="zh-CN"/>
        </w:rPr>
        <w:t>”</w:t>
      </w:r>
      <w:r>
        <w:rPr>
          <w:rFonts w:cs="Times New Roman"/>
          <w:lang w:eastAsia="zh-CN"/>
        </w:rPr>
        <w:t>。</w:t>
      </w:r>
    </w:p>
    <w:p w14:paraId="4F4B1F55" w14:textId="77777777" w:rsidR="00D16BE9" w:rsidRDefault="00AC4FA2">
      <w:pPr>
        <w:pStyle w:val="a8"/>
        <w:spacing w:line="300" w:lineRule="auto"/>
        <w:ind w:firstLineChars="200" w:firstLine="420"/>
        <w:jc w:val="both"/>
        <w:rPr>
          <w:rFonts w:cs="Times New Roman"/>
          <w:lang w:eastAsia="zh-CN"/>
        </w:rPr>
      </w:pPr>
      <w:r>
        <w:rPr>
          <w:rFonts w:cs="Times New Roman"/>
          <w:lang w:eastAsia="zh-CN"/>
        </w:rPr>
        <w:t>使用该功能单元，备选方案</w:t>
      </w:r>
      <w:r>
        <w:rPr>
          <w:rFonts w:cs="Times New Roman"/>
          <w:lang w:eastAsia="zh-CN"/>
        </w:rPr>
        <w:t>A</w:t>
      </w:r>
      <w:r>
        <w:rPr>
          <w:rFonts w:cs="Times New Roman"/>
          <w:lang w:eastAsia="zh-CN"/>
        </w:rPr>
        <w:t>和</w:t>
      </w:r>
      <w:r>
        <w:rPr>
          <w:rFonts w:cs="Times New Roman"/>
          <w:lang w:eastAsia="zh-CN"/>
        </w:rPr>
        <w:t>B</w:t>
      </w:r>
      <w:r>
        <w:rPr>
          <w:rFonts w:cs="Times New Roman"/>
          <w:lang w:eastAsia="zh-CN"/>
        </w:rPr>
        <w:t>的相关参考流量为</w:t>
      </w:r>
      <w:r>
        <w:rPr>
          <w:rFonts w:cs="Times New Roman"/>
          <w:lang w:eastAsia="zh-CN"/>
        </w:rPr>
        <w:t>1000</w:t>
      </w:r>
      <w:r>
        <w:rPr>
          <w:rFonts w:cs="Times New Roman"/>
          <w:lang w:eastAsia="zh-CN"/>
        </w:rPr>
        <w:t>个陶瓷杯</w:t>
      </w:r>
      <w:r>
        <w:rPr>
          <w:rFonts w:cs="Times New Roman"/>
          <w:lang w:eastAsia="zh-CN"/>
        </w:rPr>
        <w:t>(</w:t>
      </w:r>
      <w:r>
        <w:rPr>
          <w:rFonts w:cs="Times New Roman"/>
          <w:lang w:eastAsia="zh-CN"/>
        </w:rPr>
        <w:t>假设陶瓷杯在两种使用场景下的平均寿命相同，均为</w:t>
      </w:r>
      <w:r>
        <w:rPr>
          <w:rFonts w:cs="Times New Roman"/>
          <w:lang w:eastAsia="zh-CN"/>
        </w:rPr>
        <w:t>1</w:t>
      </w:r>
      <w:r>
        <w:rPr>
          <w:rFonts w:cs="Times New Roman"/>
          <w:lang w:eastAsia="zh-CN"/>
        </w:rPr>
        <w:t>年</w:t>
      </w:r>
      <w:r>
        <w:rPr>
          <w:rFonts w:cs="Times New Roman"/>
          <w:lang w:eastAsia="zh-CN"/>
        </w:rPr>
        <w:t>)</w:t>
      </w:r>
      <w:r>
        <w:rPr>
          <w:rFonts w:cs="Times New Roman"/>
          <w:lang w:eastAsia="zh-CN"/>
        </w:rPr>
        <w:t>和备选方案</w:t>
      </w:r>
      <w:r>
        <w:rPr>
          <w:rFonts w:cs="Times New Roman"/>
          <w:lang w:eastAsia="zh-CN"/>
        </w:rPr>
        <w:t>C</w:t>
      </w:r>
      <w:r>
        <w:rPr>
          <w:rFonts w:cs="Times New Roman"/>
          <w:lang w:eastAsia="zh-CN"/>
        </w:rPr>
        <w:t>的</w:t>
      </w:r>
      <w:r>
        <w:rPr>
          <w:rFonts w:cs="Times New Roman"/>
          <w:lang w:eastAsia="zh-CN"/>
        </w:rPr>
        <w:t>6*105</w:t>
      </w:r>
      <w:r>
        <w:rPr>
          <w:rFonts w:cs="Times New Roman"/>
          <w:lang w:eastAsia="zh-CN"/>
        </w:rPr>
        <w:t>个一次性杯子，即一个陶瓷杯对</w:t>
      </w:r>
      <w:r>
        <w:rPr>
          <w:rFonts w:cs="Times New Roman"/>
          <w:lang w:eastAsia="zh-CN"/>
        </w:rPr>
        <w:t>600</w:t>
      </w:r>
      <w:r>
        <w:rPr>
          <w:rFonts w:cs="Times New Roman"/>
          <w:lang w:eastAsia="zh-CN"/>
        </w:rPr>
        <w:t>个一次性杯子。</w:t>
      </w:r>
    </w:p>
    <w:p w14:paraId="0FFDCE7B" w14:textId="77777777" w:rsidR="00D16BE9" w:rsidRDefault="00AC4FA2">
      <w:pPr>
        <w:pStyle w:val="60"/>
        <w:spacing w:line="300" w:lineRule="auto"/>
        <w:ind w:left="0" w:firstLineChars="200" w:firstLine="442"/>
        <w:rPr>
          <w:rFonts w:ascii="Times New Roman" w:eastAsia="宋体" w:hAnsi="Times New Roman" w:cs="Times New Roman"/>
          <w:lang w:eastAsia="zh-CN"/>
        </w:rPr>
      </w:pPr>
      <w:r>
        <w:rPr>
          <w:rFonts w:ascii="Times New Roman" w:eastAsia="宋体" w:hAnsi="Times New Roman" w:cs="Times New Roman"/>
          <w:lang w:eastAsia="zh-CN"/>
        </w:rPr>
        <w:t>误导性的系统边界绘制</w:t>
      </w:r>
    </w:p>
    <w:p w14:paraId="16E70CEB" w14:textId="77777777" w:rsidR="00D16BE9" w:rsidRDefault="00AC4FA2">
      <w:pPr>
        <w:pStyle w:val="a8"/>
        <w:spacing w:line="300" w:lineRule="auto"/>
        <w:ind w:firstLineChars="200" w:firstLine="420"/>
        <w:jc w:val="both"/>
        <w:rPr>
          <w:rFonts w:cs="Times New Roman"/>
          <w:lang w:eastAsia="zh-CN"/>
        </w:rPr>
      </w:pPr>
      <w:r>
        <w:rPr>
          <w:rFonts w:cs="Times New Roman"/>
          <w:lang w:eastAsia="zh-CN"/>
        </w:rPr>
        <w:t>根据相关供应商的反馈，顾问意识到在比较性</w:t>
      </w:r>
      <w:r>
        <w:rPr>
          <w:rFonts w:cs="Times New Roman"/>
          <w:lang w:eastAsia="zh-CN"/>
        </w:rPr>
        <w:t>LCA</w:t>
      </w:r>
      <w:r>
        <w:rPr>
          <w:rFonts w:cs="Times New Roman"/>
          <w:lang w:eastAsia="zh-CN"/>
        </w:rPr>
        <w:t>中，系统边界的绘制必须一致，由于一次性杯子的使用阶段没有影响，因此决定从研究中省略所有三种替代品的使用阶段。</w:t>
      </w:r>
    </w:p>
    <w:p w14:paraId="38E74ABE" w14:textId="77777777" w:rsidR="00D16BE9" w:rsidRDefault="00AC4FA2">
      <w:pPr>
        <w:pStyle w:val="a8"/>
        <w:spacing w:line="300" w:lineRule="auto"/>
        <w:ind w:firstLineChars="200" w:firstLine="420"/>
        <w:jc w:val="both"/>
        <w:rPr>
          <w:rFonts w:cs="Times New Roman"/>
          <w:lang w:eastAsia="zh-CN"/>
        </w:rPr>
      </w:pPr>
      <w:r>
        <w:rPr>
          <w:rFonts w:cs="Times New Roman"/>
          <w:lang w:eastAsia="zh-CN"/>
        </w:rPr>
        <w:t>这是一个忽略生命周期阶段的例子，这些阶段对于至少一种比较的替代品来说是重要的</w:t>
      </w:r>
      <w:r>
        <w:rPr>
          <w:rFonts w:cs="Times New Roman"/>
          <w:lang w:eastAsia="zh-CN"/>
        </w:rPr>
        <w:t>:</w:t>
      </w:r>
      <w:r>
        <w:rPr>
          <w:rFonts w:cs="Times New Roman"/>
          <w:lang w:eastAsia="zh-CN"/>
        </w:rPr>
        <w:t>频繁清洗陶瓷杯</w:t>
      </w:r>
      <w:r>
        <w:rPr>
          <w:rFonts w:cs="Times New Roman"/>
          <w:lang w:eastAsia="zh-CN"/>
        </w:rPr>
        <w:t>(</w:t>
      </w:r>
      <w:r>
        <w:rPr>
          <w:rFonts w:cs="Times New Roman"/>
          <w:lang w:eastAsia="zh-CN"/>
        </w:rPr>
        <w:t>替代品</w:t>
      </w:r>
      <w:r>
        <w:rPr>
          <w:rFonts w:cs="Times New Roman"/>
          <w:lang w:eastAsia="zh-CN"/>
        </w:rPr>
        <w:t>B</w:t>
      </w:r>
      <w:r>
        <w:rPr>
          <w:rFonts w:cs="Times New Roman"/>
          <w:lang w:eastAsia="zh-CN"/>
        </w:rPr>
        <w:t>每天清洗三次，替代品</w:t>
      </w:r>
      <w:r>
        <w:rPr>
          <w:rFonts w:cs="Times New Roman"/>
          <w:lang w:eastAsia="zh-CN"/>
        </w:rPr>
        <w:t>A</w:t>
      </w:r>
      <w:r>
        <w:rPr>
          <w:rFonts w:cs="Times New Roman"/>
          <w:lang w:eastAsia="zh-CN"/>
        </w:rPr>
        <w:t>每天清洗</w:t>
      </w:r>
      <w:r>
        <w:rPr>
          <w:rFonts w:cs="Times New Roman"/>
          <w:lang w:eastAsia="zh-CN"/>
        </w:rPr>
        <w:t>1-3</w:t>
      </w:r>
      <w:r>
        <w:rPr>
          <w:rFonts w:cs="Times New Roman"/>
          <w:lang w:eastAsia="zh-CN"/>
        </w:rPr>
        <w:t>次，这取决于员工个人的卫生状况</w:t>
      </w:r>
      <w:r>
        <w:rPr>
          <w:rFonts w:cs="Times New Roman"/>
          <w:lang w:eastAsia="zh-CN"/>
        </w:rPr>
        <w:t>)</w:t>
      </w:r>
      <w:r>
        <w:rPr>
          <w:rFonts w:cs="Times New Roman"/>
          <w:lang w:eastAsia="zh-CN"/>
        </w:rPr>
        <w:t>以及在洗碗过程中使用热水和洗涤剂，使用阶段可能是这两种替代品中最重要的阶段。</w:t>
      </w:r>
    </w:p>
    <w:p w14:paraId="1C2B3DC8" w14:textId="77777777" w:rsidR="00D16BE9" w:rsidRDefault="00AC4FA2">
      <w:pPr>
        <w:pStyle w:val="a8"/>
        <w:spacing w:line="300" w:lineRule="auto"/>
        <w:ind w:firstLineChars="200" w:firstLine="420"/>
        <w:jc w:val="both"/>
        <w:rPr>
          <w:rFonts w:cs="Times New Roman"/>
          <w:lang w:eastAsia="zh-CN"/>
        </w:rPr>
      </w:pPr>
      <w:r>
        <w:rPr>
          <w:rFonts w:cs="Times New Roman"/>
          <w:lang w:eastAsia="zh-CN"/>
        </w:rPr>
        <w:t>这可以通过基于简单计算和容易获得的数据或估计的筛选来揭示，在进行</w:t>
      </w:r>
      <w:r>
        <w:rPr>
          <w:rFonts w:cs="Times New Roman"/>
          <w:lang w:eastAsia="zh-CN"/>
        </w:rPr>
        <w:t>LCA</w:t>
      </w:r>
      <w:r>
        <w:rPr>
          <w:rFonts w:cs="Times New Roman"/>
          <w:lang w:eastAsia="zh-CN"/>
        </w:rPr>
        <w:t>时，这种筛选应始终作为第一次迭代进行。</w:t>
      </w:r>
    </w:p>
    <w:p w14:paraId="41EDE491" w14:textId="77777777" w:rsidR="00D16BE9" w:rsidRDefault="00AC4FA2">
      <w:pPr>
        <w:pStyle w:val="a8"/>
        <w:spacing w:line="300" w:lineRule="auto"/>
        <w:ind w:firstLineChars="200" w:firstLine="420"/>
        <w:rPr>
          <w:rFonts w:cs="Times New Roman"/>
          <w:sz w:val="26"/>
          <w:lang w:eastAsia="zh-CN"/>
        </w:rPr>
      </w:pPr>
      <w:r>
        <w:rPr>
          <w:rFonts w:cs="Times New Roman"/>
          <w:noProof/>
        </w:rPr>
        <mc:AlternateContent>
          <mc:Choice Requires="wps">
            <w:drawing>
              <wp:anchor distT="0" distB="0" distL="0" distR="0" simplePos="0" relativeHeight="251656704" behindDoc="1" locked="0" layoutInCell="1" allowOverlap="1" wp14:anchorId="5FB64BB5" wp14:editId="6F835B5B">
                <wp:simplePos x="0" y="0"/>
                <wp:positionH relativeFrom="page">
                  <wp:posOffset>900430</wp:posOffset>
                </wp:positionH>
                <wp:positionV relativeFrom="paragraph">
                  <wp:posOffset>207010</wp:posOffset>
                </wp:positionV>
                <wp:extent cx="1828800" cy="6985"/>
                <wp:effectExtent l="0" t="0" r="0" b="0"/>
                <wp:wrapTopAndBottom/>
                <wp:docPr id="292" name="docshape47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28800" cy="6985"/>
                        </a:xfrm>
                        <a:prstGeom prst="rect">
                          <a:avLst/>
                        </a:prstGeom>
                        <a:solidFill>
                          <a:srgbClr val="000000"/>
                        </a:solidFill>
                        <a:ln>
                          <a:noFill/>
                        </a:ln>
                      </wps:spPr>
                      <wps:bodyPr rot="0" vert="horz" wrap="square" lIns="91440" tIns="45720" rIns="91440" bIns="45720" anchor="t" anchorCtr="0" upright="1">
                        <a:noAutofit/>
                      </wps:bodyPr>
                    </wps:wsp>
                  </a:graphicData>
                </a:graphic>
              </wp:anchor>
            </w:drawing>
          </mc:Choice>
          <mc:Fallback xmlns:wpsCustomData="http://www.wps.cn/officeDocument/2013/wpsCustomData">
            <w:pict>
              <v:rect id="docshape476" o:spid="_x0000_s1026" o:spt="1" style="position:absolute;left:0pt;margin-left:70.9pt;margin-top:16.3pt;height:0.55pt;width:144pt;mso-position-horizontal-relative:page;mso-wrap-distance-bottom:0pt;mso-wrap-distance-top:0pt;z-index:-251587584;mso-width-relative:page;mso-height-relative:page;" fillcolor="#000000" filled="t" stroked="f" coordsize="21600,21600" o:gfxdata="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">
                <v:fill on="t" focussize="0,0"/>
                <v:stroke on="f"/>
                <v:imagedata o:title=""/>
                <o:lock v:ext="edit" aspectratio="f"/>
                <w10:wrap type="topAndBottom"/>
              </v:rect>
            </w:pict>
          </mc:Fallback>
        </mc:AlternateContent>
      </w:r>
    </w:p>
    <w:p w14:paraId="5E667061" w14:textId="77777777" w:rsidR="00D16BE9" w:rsidRDefault="00D16BE9">
      <w:pPr>
        <w:pStyle w:val="a8"/>
        <w:spacing w:line="300" w:lineRule="auto"/>
        <w:ind w:firstLineChars="200" w:firstLine="180"/>
        <w:rPr>
          <w:rFonts w:cs="Times New Roman"/>
          <w:sz w:val="9"/>
          <w:lang w:eastAsia="zh-CN"/>
        </w:rPr>
      </w:pPr>
    </w:p>
    <w:p w14:paraId="1AF2340C" w14:textId="77777777" w:rsidR="00D16BE9" w:rsidRDefault="00AC4FA2">
      <w:pPr>
        <w:spacing w:line="300" w:lineRule="auto"/>
        <w:ind w:firstLine="361"/>
        <w:rPr>
          <w:rFonts w:eastAsia="宋体" w:cs="Times New Roman"/>
          <w:b/>
          <w:bCs/>
          <w:sz w:val="18"/>
          <w:szCs w:val="18"/>
        </w:rPr>
      </w:pPr>
      <w:r>
        <w:rPr>
          <w:rFonts w:eastAsia="宋体" w:cs="Times New Roman"/>
          <w:b/>
          <w:bCs/>
          <w:sz w:val="18"/>
          <w:szCs w:val="18"/>
        </w:rPr>
        <w:t>246</w:t>
      </w:r>
      <w:r>
        <w:rPr>
          <w:rFonts w:eastAsia="宋体" w:cs="Times New Roman"/>
          <w:b/>
          <w:bCs/>
          <w:sz w:val="18"/>
          <w:szCs w:val="18"/>
        </w:rPr>
        <w:t>当然，这个例子纯粹是说明性的和虚拟的，包括结果和结论，这些结果和结论不得被误解为有任何事实依据或甚至详细的分析。</w:t>
      </w:r>
    </w:p>
    <w:p w14:paraId="58C37F08" w14:textId="77777777" w:rsidR="00D16BE9" w:rsidRDefault="00D16BE9">
      <w:pPr>
        <w:spacing w:line="300" w:lineRule="auto"/>
        <w:ind w:firstLine="360"/>
        <w:rPr>
          <w:rFonts w:eastAsia="宋体" w:cs="Times New Roman"/>
          <w:sz w:val="18"/>
        </w:rPr>
        <w:sectPr w:rsidR="00D16BE9">
          <w:pgSz w:w="11910" w:h="16840"/>
          <w:pgMar w:top="1040" w:right="1160" w:bottom="1040" w:left="1120" w:header="835" w:footer="852" w:gutter="0"/>
          <w:cols w:space="720"/>
        </w:sectPr>
      </w:pPr>
    </w:p>
    <w:p w14:paraId="5EED4B78" w14:textId="77777777" w:rsidR="00D16BE9" w:rsidRDefault="00D16BE9">
      <w:pPr>
        <w:pStyle w:val="a8"/>
        <w:spacing w:line="300" w:lineRule="auto"/>
        <w:ind w:firstLineChars="200" w:firstLine="480"/>
        <w:rPr>
          <w:rFonts w:cs="Times New Roman"/>
          <w:sz w:val="24"/>
          <w:lang w:eastAsia="zh-CN"/>
        </w:rPr>
      </w:pPr>
    </w:p>
    <w:p w14:paraId="50751435" w14:textId="77777777" w:rsidR="00D16BE9" w:rsidRDefault="00AC4FA2">
      <w:pPr>
        <w:pStyle w:val="60"/>
        <w:spacing w:line="300" w:lineRule="auto"/>
        <w:ind w:left="0" w:firstLineChars="200" w:firstLine="442"/>
        <w:rPr>
          <w:rFonts w:ascii="Times New Roman" w:eastAsia="宋体" w:hAnsi="Times New Roman" w:cs="Times New Roman"/>
          <w:lang w:eastAsia="zh-CN"/>
        </w:rPr>
      </w:pPr>
      <w:r>
        <w:rPr>
          <w:rFonts w:ascii="Times New Roman" w:eastAsia="宋体" w:hAnsi="Times New Roman" w:cs="Times New Roman"/>
          <w:lang w:eastAsia="zh-CN"/>
        </w:rPr>
        <w:t>影响类别的误导选择</w:t>
      </w:r>
    </w:p>
    <w:p w14:paraId="36951863" w14:textId="77777777" w:rsidR="00D16BE9" w:rsidRDefault="00AC4FA2">
      <w:pPr>
        <w:pStyle w:val="a8"/>
        <w:spacing w:line="300" w:lineRule="auto"/>
        <w:ind w:firstLineChars="200" w:firstLine="420"/>
        <w:jc w:val="both"/>
        <w:rPr>
          <w:rFonts w:cs="Times New Roman"/>
          <w:lang w:eastAsia="zh-CN"/>
        </w:rPr>
      </w:pPr>
      <w:r>
        <w:rPr>
          <w:rFonts w:cs="Times New Roman"/>
          <w:lang w:eastAsia="zh-CN"/>
        </w:rPr>
        <w:t>为简单起见，</w:t>
      </w:r>
      <w:r>
        <w:rPr>
          <w:rFonts w:cs="Times New Roman"/>
          <w:lang w:eastAsia="zh-CN"/>
        </w:rPr>
        <w:t>Y</w:t>
      </w:r>
      <w:r>
        <w:rPr>
          <w:rFonts w:cs="Times New Roman"/>
          <w:lang w:eastAsia="zh-CN"/>
        </w:rPr>
        <w:t>公司决定专注于三种替代品的碳足迹，并决定将数据收集的重点放在三种替代品生命周期不同阶段的石化燃料和原料的使用上。</w:t>
      </w:r>
    </w:p>
    <w:p w14:paraId="10D54D5B" w14:textId="77777777" w:rsidR="00D16BE9" w:rsidRDefault="00AC4FA2">
      <w:pPr>
        <w:pStyle w:val="a8"/>
        <w:spacing w:line="300" w:lineRule="auto"/>
        <w:ind w:firstLineChars="200" w:firstLine="420"/>
        <w:jc w:val="both"/>
        <w:rPr>
          <w:rFonts w:cs="Times New Roman"/>
          <w:lang w:eastAsia="zh-CN"/>
        </w:rPr>
      </w:pPr>
      <w:r>
        <w:rPr>
          <w:rFonts w:cs="Times New Roman"/>
          <w:lang w:eastAsia="zh-CN"/>
        </w:rPr>
        <w:t>这种对影响类别的狭隘选择不符合调查三个备选方案总体环境影响的目标。在这种情况下，它会导致误导性的结果，因为在</w:t>
      </w:r>
      <w:r>
        <w:rPr>
          <w:rFonts w:cs="Times New Roman"/>
          <w:lang w:eastAsia="zh-CN"/>
        </w:rPr>
        <w:t>X</w:t>
      </w:r>
      <w:r>
        <w:rPr>
          <w:rFonts w:cs="Times New Roman"/>
          <w:lang w:eastAsia="zh-CN"/>
        </w:rPr>
        <w:t>国使用阶段，两种替代品可能会产生洗涤剂和清洗杯子的有机负荷的其他重要影响，即使在该国的几个主要城市，废水也会直接排放到河流中。当只评估碳足迹时，这些影响不会被揭示，并且该研究可能容易导致错误的建议。</w:t>
      </w:r>
    </w:p>
    <w:p w14:paraId="62056928" w14:textId="77777777" w:rsidR="00D16BE9" w:rsidRDefault="00AC4FA2">
      <w:pPr>
        <w:pStyle w:val="a8"/>
        <w:spacing w:line="300" w:lineRule="auto"/>
        <w:ind w:firstLineChars="200" w:firstLine="420"/>
        <w:jc w:val="both"/>
        <w:rPr>
          <w:rFonts w:cs="Times New Roman"/>
          <w:lang w:eastAsia="zh-CN"/>
        </w:rPr>
      </w:pPr>
      <w:r>
        <w:rPr>
          <w:rFonts w:cs="Times New Roman"/>
          <w:lang w:eastAsia="zh-CN"/>
        </w:rPr>
        <w:t>了解到这些限制后，公司决定也包括其他相关影响。</w:t>
      </w:r>
    </w:p>
    <w:p w14:paraId="04A02037" w14:textId="77777777" w:rsidR="00D16BE9" w:rsidRDefault="00AC4FA2">
      <w:pPr>
        <w:pStyle w:val="60"/>
        <w:spacing w:line="300" w:lineRule="auto"/>
        <w:ind w:left="0" w:firstLineChars="200" w:firstLine="442"/>
        <w:rPr>
          <w:rFonts w:ascii="Times New Roman" w:eastAsia="宋体" w:hAnsi="Times New Roman" w:cs="Times New Roman"/>
          <w:lang w:eastAsia="zh-CN"/>
        </w:rPr>
      </w:pPr>
      <w:r>
        <w:rPr>
          <w:rFonts w:ascii="Times New Roman" w:eastAsia="宋体" w:hAnsi="Times New Roman" w:cs="Times New Roman"/>
          <w:lang w:eastAsia="zh-CN"/>
        </w:rPr>
        <w:t>关键过程的技术代表性差且失真</w:t>
      </w:r>
    </w:p>
    <w:p w14:paraId="0E009B0D" w14:textId="77777777" w:rsidR="00D16BE9" w:rsidRDefault="00AC4FA2">
      <w:pPr>
        <w:pStyle w:val="a8"/>
        <w:spacing w:line="300" w:lineRule="auto"/>
        <w:ind w:firstLineChars="200" w:firstLine="420"/>
        <w:jc w:val="both"/>
        <w:rPr>
          <w:rFonts w:cs="Times New Roman"/>
          <w:lang w:eastAsia="zh-CN"/>
        </w:rPr>
      </w:pPr>
      <w:r>
        <w:rPr>
          <w:rFonts w:cs="Times New Roman"/>
          <w:lang w:eastAsia="zh-CN"/>
        </w:rPr>
        <w:t>Y</w:t>
      </w:r>
      <w:r>
        <w:rPr>
          <w:rFonts w:cs="Times New Roman"/>
          <w:lang w:eastAsia="zh-CN"/>
        </w:rPr>
        <w:t>公司发现了一份关于陶瓷</w:t>
      </w:r>
      <w:proofErr w:type="gramStart"/>
      <w:r>
        <w:rPr>
          <w:rFonts w:cs="Times New Roman"/>
          <w:lang w:eastAsia="zh-CN"/>
        </w:rPr>
        <w:t>杯生产</w:t>
      </w:r>
      <w:proofErr w:type="gramEnd"/>
      <w:r>
        <w:rPr>
          <w:rFonts w:cs="Times New Roman"/>
          <w:lang w:eastAsia="zh-CN"/>
        </w:rPr>
        <w:t>对环境影响的旧研究，其中包含了备选方案</w:t>
      </w:r>
      <w:r>
        <w:rPr>
          <w:rFonts w:cs="Times New Roman"/>
          <w:lang w:eastAsia="zh-CN"/>
        </w:rPr>
        <w:t>A</w:t>
      </w:r>
      <w:r>
        <w:rPr>
          <w:rFonts w:cs="Times New Roman"/>
          <w:lang w:eastAsia="zh-CN"/>
        </w:rPr>
        <w:t>和</w:t>
      </w:r>
      <w:r>
        <w:rPr>
          <w:rFonts w:cs="Times New Roman"/>
          <w:lang w:eastAsia="zh-CN"/>
        </w:rPr>
        <w:t>b</w:t>
      </w:r>
      <w:r>
        <w:rPr>
          <w:rFonts w:cs="Times New Roman"/>
          <w:lang w:eastAsia="zh-CN"/>
        </w:rPr>
        <w:t>的生命周期分析部分所需的所有数据。该研究涵盖的生产发生在世界的不同地区，但陶瓷杯的类型与备选方案</w:t>
      </w:r>
      <w:r>
        <w:rPr>
          <w:rFonts w:cs="Times New Roman"/>
          <w:lang w:eastAsia="zh-CN"/>
        </w:rPr>
        <w:t>A</w:t>
      </w:r>
      <w:r>
        <w:rPr>
          <w:rFonts w:cs="Times New Roman"/>
          <w:lang w:eastAsia="zh-CN"/>
        </w:rPr>
        <w:t>和</w:t>
      </w:r>
      <w:r>
        <w:rPr>
          <w:rFonts w:cs="Times New Roman"/>
          <w:lang w:eastAsia="zh-CN"/>
        </w:rPr>
        <w:t>b</w:t>
      </w:r>
      <w:r>
        <w:rPr>
          <w:rFonts w:cs="Times New Roman"/>
          <w:lang w:eastAsia="zh-CN"/>
        </w:rPr>
        <w:t>相似。对于备选方案</w:t>
      </w:r>
      <w:r>
        <w:rPr>
          <w:rFonts w:cs="Times New Roman"/>
          <w:lang w:eastAsia="zh-CN"/>
        </w:rPr>
        <w:t>C</w:t>
      </w:r>
      <w:r>
        <w:rPr>
          <w:rFonts w:cs="Times New Roman"/>
          <w:lang w:eastAsia="zh-CN"/>
        </w:rPr>
        <w:t>，</w:t>
      </w:r>
      <w:r>
        <w:rPr>
          <w:rFonts w:cs="Times New Roman"/>
          <w:lang w:eastAsia="zh-CN"/>
        </w:rPr>
        <w:t>Y</w:t>
      </w:r>
      <w:r>
        <w:rPr>
          <w:rFonts w:cs="Times New Roman"/>
          <w:lang w:eastAsia="zh-CN"/>
        </w:rPr>
        <w:t>公司必须联系这些一次性陶瓷杯的主要生产商，该生产商向</w:t>
      </w:r>
      <w:r>
        <w:rPr>
          <w:rFonts w:cs="Times New Roman"/>
          <w:lang w:eastAsia="zh-CN"/>
        </w:rPr>
        <w:t>Y</w:t>
      </w:r>
      <w:r>
        <w:rPr>
          <w:rFonts w:cs="Times New Roman"/>
          <w:lang w:eastAsia="zh-CN"/>
        </w:rPr>
        <w:t>公司提供所需信息。</w:t>
      </w:r>
    </w:p>
    <w:p w14:paraId="4848F69F" w14:textId="77777777" w:rsidR="00D16BE9" w:rsidRDefault="00AC4FA2">
      <w:pPr>
        <w:pStyle w:val="a8"/>
        <w:spacing w:line="300" w:lineRule="auto"/>
        <w:ind w:firstLineChars="200" w:firstLine="420"/>
        <w:jc w:val="both"/>
        <w:rPr>
          <w:rFonts w:cs="Times New Roman"/>
          <w:lang w:eastAsia="zh-CN"/>
        </w:rPr>
      </w:pPr>
      <w:r>
        <w:rPr>
          <w:rFonts w:cs="Times New Roman"/>
          <w:lang w:eastAsia="zh-CN"/>
        </w:rPr>
        <w:t>由于陶瓷</w:t>
      </w:r>
      <w:proofErr w:type="gramStart"/>
      <w:r>
        <w:rPr>
          <w:rFonts w:cs="Times New Roman"/>
          <w:lang w:eastAsia="zh-CN"/>
        </w:rPr>
        <w:t>杯数据</w:t>
      </w:r>
      <w:proofErr w:type="gramEnd"/>
      <w:r>
        <w:rPr>
          <w:rFonts w:cs="Times New Roman"/>
          <w:lang w:eastAsia="zh-CN"/>
        </w:rPr>
        <w:t>的时间和地理代表性差，技术代表性也必然差。相比之下，具有来自一次性杯子的特定生产商和供应链的数据的一次性杯子的技术、时间相关和地理代表性非常好。这意味着生产数据的代表性在选择之间是有偏差的。实际上，研究的建议可能会被扭曲，在这种情况下，倾向于选择</w:t>
      </w:r>
      <w:r>
        <w:rPr>
          <w:rFonts w:cs="Times New Roman"/>
          <w:lang w:eastAsia="zh-CN"/>
        </w:rPr>
        <w:t>c</w:t>
      </w:r>
      <w:r>
        <w:rPr>
          <w:rFonts w:cs="Times New Roman"/>
          <w:lang w:eastAsia="zh-CN"/>
        </w:rPr>
        <w:t>。</w:t>
      </w:r>
    </w:p>
    <w:p w14:paraId="322A14BE" w14:textId="77777777" w:rsidR="00D16BE9" w:rsidRDefault="00AC4FA2">
      <w:pPr>
        <w:pStyle w:val="60"/>
        <w:spacing w:line="300" w:lineRule="auto"/>
        <w:ind w:left="0" w:firstLineChars="200" w:firstLine="442"/>
        <w:rPr>
          <w:rFonts w:ascii="Times New Roman" w:eastAsia="宋体" w:hAnsi="Times New Roman" w:cs="Times New Roman"/>
          <w:lang w:eastAsia="zh-CN"/>
        </w:rPr>
      </w:pPr>
      <w:r>
        <w:rPr>
          <w:rFonts w:ascii="Times New Roman" w:eastAsia="宋体" w:hAnsi="Times New Roman" w:cs="Times New Roman"/>
          <w:lang w:eastAsia="zh-CN"/>
        </w:rPr>
        <w:t>误导性的解释</w:t>
      </w:r>
    </w:p>
    <w:p w14:paraId="136A94D8" w14:textId="77777777" w:rsidR="00D16BE9" w:rsidRDefault="00AC4FA2">
      <w:pPr>
        <w:pStyle w:val="a8"/>
        <w:spacing w:line="300" w:lineRule="auto"/>
        <w:ind w:firstLineChars="200" w:firstLine="420"/>
        <w:jc w:val="both"/>
        <w:rPr>
          <w:rFonts w:cs="Times New Roman"/>
          <w:lang w:eastAsia="zh-CN"/>
        </w:rPr>
      </w:pPr>
      <w:r>
        <w:rPr>
          <w:rFonts w:cs="Times New Roman"/>
          <w:lang w:eastAsia="zh-CN"/>
        </w:rPr>
        <w:t>根据调查结果，</w:t>
      </w:r>
      <w:r>
        <w:rPr>
          <w:rFonts w:cs="Times New Roman"/>
          <w:lang w:eastAsia="zh-CN"/>
        </w:rPr>
        <w:t>Y</w:t>
      </w:r>
      <w:r>
        <w:rPr>
          <w:rFonts w:cs="Times New Roman"/>
          <w:lang w:eastAsia="zh-CN"/>
        </w:rPr>
        <w:t>公司得出结论，与他们的预期相反，一次性杯子比陶瓷杯更受欢迎。事实证明，尽管生产许多一次性杯子使用了大量的能源，但在最近安装的城市焚烧厂中，在生命周期终了处理过程中燃烧杯子的能量回收效率相当高。此外，食堂的洗碗机相当</w:t>
      </w:r>
      <w:proofErr w:type="gramStart"/>
      <w:r>
        <w:rPr>
          <w:rFonts w:cs="Times New Roman"/>
          <w:lang w:eastAsia="zh-CN"/>
        </w:rPr>
        <w:t>老旧且</w:t>
      </w:r>
      <w:proofErr w:type="gramEnd"/>
      <w:r>
        <w:rPr>
          <w:rFonts w:cs="Times New Roman"/>
          <w:lang w:eastAsia="zh-CN"/>
        </w:rPr>
        <w:t>效率低下，在</w:t>
      </w:r>
      <w:r>
        <w:rPr>
          <w:rFonts w:cs="Times New Roman"/>
          <w:lang w:eastAsia="zh-CN"/>
        </w:rPr>
        <w:t>X</w:t>
      </w:r>
      <w:r>
        <w:rPr>
          <w:rFonts w:cs="Times New Roman"/>
          <w:lang w:eastAsia="zh-CN"/>
        </w:rPr>
        <w:t>国，电力主要来自褐煤。</w:t>
      </w:r>
    </w:p>
    <w:p w14:paraId="7ADCD172" w14:textId="77777777" w:rsidR="00D16BE9" w:rsidRDefault="00AC4FA2">
      <w:pPr>
        <w:pStyle w:val="a8"/>
        <w:spacing w:line="300" w:lineRule="auto"/>
        <w:ind w:firstLineChars="200" w:firstLine="420"/>
        <w:jc w:val="both"/>
        <w:rPr>
          <w:rFonts w:cs="Times New Roman"/>
          <w:lang w:eastAsia="zh-CN"/>
        </w:rPr>
      </w:pPr>
      <w:r>
        <w:rPr>
          <w:rFonts w:cs="Times New Roman"/>
          <w:lang w:eastAsia="zh-CN"/>
        </w:rPr>
        <w:t>总的来说，能源账户和</w:t>
      </w:r>
      <w:proofErr w:type="gramStart"/>
      <w:r>
        <w:rPr>
          <w:rFonts w:cs="Times New Roman"/>
          <w:lang w:eastAsia="zh-CN"/>
        </w:rPr>
        <w:t>碳足迹</w:t>
      </w:r>
      <w:proofErr w:type="gramEnd"/>
      <w:r>
        <w:rPr>
          <w:rFonts w:cs="Times New Roman"/>
          <w:lang w:eastAsia="zh-CN"/>
        </w:rPr>
        <w:t>没有给出明确的偏好，备选方案</w:t>
      </w:r>
      <w:r>
        <w:rPr>
          <w:rFonts w:cs="Times New Roman"/>
          <w:lang w:eastAsia="zh-CN"/>
        </w:rPr>
        <w:t>A</w:t>
      </w:r>
      <w:r>
        <w:rPr>
          <w:rFonts w:cs="Times New Roman"/>
          <w:lang w:eastAsia="zh-CN"/>
        </w:rPr>
        <w:t>和</w:t>
      </w:r>
      <w:r>
        <w:rPr>
          <w:rFonts w:cs="Times New Roman"/>
          <w:lang w:eastAsia="zh-CN"/>
        </w:rPr>
        <w:t>B</w:t>
      </w:r>
      <w:r>
        <w:rPr>
          <w:rFonts w:cs="Times New Roman"/>
          <w:lang w:eastAsia="zh-CN"/>
        </w:rPr>
        <w:t>中未经处理的洗碗水排放的其他影响有利于备选方案</w:t>
      </w:r>
      <w:r>
        <w:rPr>
          <w:rFonts w:cs="Times New Roman"/>
          <w:lang w:eastAsia="zh-CN"/>
        </w:rPr>
        <w:t>c</w:t>
      </w:r>
      <w:r>
        <w:rPr>
          <w:rFonts w:cs="Times New Roman"/>
          <w:lang w:eastAsia="zh-CN"/>
        </w:rPr>
        <w:t>。</w:t>
      </w:r>
    </w:p>
    <w:p w14:paraId="045BFE59" w14:textId="77777777" w:rsidR="00D16BE9" w:rsidRDefault="00AC4FA2">
      <w:pPr>
        <w:pStyle w:val="a8"/>
        <w:spacing w:line="300" w:lineRule="auto"/>
        <w:ind w:firstLineChars="200" w:firstLine="420"/>
        <w:jc w:val="both"/>
        <w:rPr>
          <w:rFonts w:cs="Times New Roman"/>
          <w:lang w:eastAsia="zh-CN"/>
        </w:rPr>
      </w:pPr>
      <w:r>
        <w:rPr>
          <w:rFonts w:cs="Times New Roman"/>
          <w:lang w:eastAsia="zh-CN"/>
        </w:rPr>
        <w:t>Y</w:t>
      </w:r>
      <w:r>
        <w:rPr>
          <w:rFonts w:cs="Times New Roman"/>
          <w:lang w:eastAsia="zh-CN"/>
        </w:rPr>
        <w:t>公司总结了一次性杯子的优越性，并在给世界各地工厂食堂的建议中实施，用一次性餐具取代陶瓷杯和其他餐具。</w:t>
      </w:r>
    </w:p>
    <w:p w14:paraId="58396097" w14:textId="77777777" w:rsidR="00D16BE9" w:rsidRDefault="00AC4FA2">
      <w:pPr>
        <w:pStyle w:val="a8"/>
        <w:spacing w:line="300" w:lineRule="auto"/>
        <w:ind w:firstLineChars="200" w:firstLine="420"/>
        <w:jc w:val="both"/>
        <w:rPr>
          <w:rFonts w:cs="Times New Roman"/>
          <w:lang w:eastAsia="zh-CN"/>
        </w:rPr>
      </w:pPr>
      <w:r>
        <w:rPr>
          <w:rFonts w:cs="Times New Roman"/>
          <w:lang w:eastAsia="zh-CN"/>
        </w:rPr>
        <w:t>这是一个解释远远超出所选范围定义支持的结果的例子。除其他方面外，备选方案</w:t>
      </w:r>
      <w:r>
        <w:rPr>
          <w:rFonts w:cs="Times New Roman"/>
          <w:lang w:eastAsia="zh-CN"/>
        </w:rPr>
        <w:t>C</w:t>
      </w:r>
      <w:r>
        <w:rPr>
          <w:rFonts w:cs="Times New Roman"/>
          <w:lang w:eastAsia="zh-CN"/>
        </w:rPr>
        <w:t>的优势取决于</w:t>
      </w:r>
      <w:r>
        <w:rPr>
          <w:rFonts w:cs="Times New Roman"/>
          <w:lang w:eastAsia="zh-CN"/>
        </w:rPr>
        <w:t>:</w:t>
      </w:r>
    </w:p>
    <w:p w14:paraId="2C3B6CE7" w14:textId="77777777" w:rsidR="00D16BE9" w:rsidRDefault="00AC4FA2">
      <w:pPr>
        <w:pStyle w:val="a8"/>
        <w:spacing w:line="300" w:lineRule="auto"/>
        <w:ind w:firstLineChars="200" w:firstLine="420"/>
        <w:jc w:val="both"/>
        <w:rPr>
          <w:rFonts w:cs="Times New Roman"/>
          <w:lang w:eastAsia="zh-CN"/>
        </w:rPr>
      </w:pPr>
      <w:r>
        <w:rPr>
          <w:rFonts w:cs="Times New Roman"/>
          <w:noProof/>
          <w:position w:val="-2"/>
        </w:rPr>
        <w:drawing>
          <wp:inline distT="0" distB="0" distL="0" distR="0" wp14:anchorId="1D54B4E3" wp14:editId="55AC21A2">
            <wp:extent cx="92710" cy="123825"/>
            <wp:effectExtent l="0" t="0" r="0" b="1905"/>
            <wp:docPr id="27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image1.png"/>
                    <pic:cNvPicPr>
                      <a:picLocks noChangeAspect="1"/>
                    </pic:cNvPicPr>
                  </pic:nvPicPr>
                  <pic:blipFill>
                    <a:blip r:embed="rId112" cstate="print"/>
                    <a:stretch>
                      <a:fillRect/>
                    </a:stretch>
                  </pic:blipFill>
                  <pic:spPr>
                    <a:xfrm>
                      <a:off x="0" y="0"/>
                      <a:ext cx="92964" cy="124206"/>
                    </a:xfrm>
                    <a:prstGeom prst="rect">
                      <a:avLst/>
                    </a:prstGeom>
                  </pic:spPr>
                </pic:pic>
              </a:graphicData>
            </a:graphic>
          </wp:inline>
        </w:drawing>
      </w:r>
      <w:r>
        <w:rPr>
          <w:rFonts w:cs="Times New Roman"/>
          <w:lang w:eastAsia="zh-CN"/>
        </w:rPr>
        <w:t>在废物焚烧炉中有效回收热量并发电，在焚烧炉中杯子在使用后被燃烧，燃煤发电厂产生的电力被来自焚烧炉的电力所替代</w:t>
      </w:r>
    </w:p>
    <w:p w14:paraId="7ECDB0E8" w14:textId="77777777" w:rsidR="00D16BE9" w:rsidRDefault="00D16BE9">
      <w:pPr>
        <w:spacing w:line="300" w:lineRule="auto"/>
        <w:ind w:firstLine="420"/>
        <w:rPr>
          <w:rFonts w:eastAsia="宋体" w:cs="Times New Roman"/>
        </w:rPr>
        <w:sectPr w:rsidR="00D16BE9">
          <w:pgSz w:w="11910" w:h="16840"/>
          <w:pgMar w:top="1040" w:right="1160" w:bottom="1040" w:left="1120" w:header="835" w:footer="852" w:gutter="0"/>
          <w:cols w:space="720"/>
        </w:sectPr>
      </w:pPr>
    </w:p>
    <w:p w14:paraId="3408B010" w14:textId="77777777" w:rsidR="00D16BE9" w:rsidRDefault="00D16BE9">
      <w:pPr>
        <w:pStyle w:val="a8"/>
        <w:spacing w:line="300" w:lineRule="auto"/>
        <w:ind w:firstLineChars="200" w:firstLine="460"/>
        <w:rPr>
          <w:rFonts w:cs="Times New Roman"/>
          <w:sz w:val="23"/>
          <w:lang w:eastAsia="zh-CN"/>
        </w:rPr>
      </w:pPr>
    </w:p>
    <w:p w14:paraId="4C573259" w14:textId="77777777" w:rsidR="00D16BE9" w:rsidRDefault="00AC4FA2">
      <w:pPr>
        <w:pStyle w:val="a8"/>
        <w:spacing w:line="300" w:lineRule="auto"/>
        <w:ind w:firstLineChars="200" w:firstLine="420"/>
        <w:rPr>
          <w:rFonts w:cs="Times New Roman"/>
          <w:lang w:eastAsia="zh-CN"/>
        </w:rPr>
      </w:pPr>
      <w:r>
        <w:rPr>
          <w:rFonts w:cs="Times New Roman"/>
          <w:noProof/>
          <w:position w:val="-2"/>
        </w:rPr>
        <w:drawing>
          <wp:inline distT="0" distB="0" distL="0" distR="0" wp14:anchorId="47933465" wp14:editId="754DD9C9">
            <wp:extent cx="92710" cy="123825"/>
            <wp:effectExtent l="0" t="0" r="0" b="1905"/>
            <wp:docPr id="27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image1.png"/>
                    <pic:cNvPicPr>
                      <a:picLocks noChangeAspect="1"/>
                    </pic:cNvPicPr>
                  </pic:nvPicPr>
                  <pic:blipFill>
                    <a:blip r:embed="rId112" cstate="print"/>
                    <a:stretch>
                      <a:fillRect/>
                    </a:stretch>
                  </pic:blipFill>
                  <pic:spPr>
                    <a:xfrm>
                      <a:off x="0" y="0"/>
                      <a:ext cx="92964" cy="124205"/>
                    </a:xfrm>
                    <a:prstGeom prst="rect">
                      <a:avLst/>
                    </a:prstGeom>
                  </pic:spPr>
                </pic:pic>
              </a:graphicData>
            </a:graphic>
          </wp:inline>
        </w:drawing>
      </w:r>
      <w:r>
        <w:rPr>
          <w:rFonts w:cs="Times New Roman"/>
          <w:lang w:eastAsia="zh-CN"/>
        </w:rPr>
        <w:t>缺乏对废水的处理，这意味着洗陶瓷杯时产生的洗涤剂未经处理就直接排入</w:t>
      </w:r>
      <w:r>
        <w:rPr>
          <w:rFonts w:cs="Times New Roman"/>
          <w:lang w:eastAsia="zh-CN"/>
        </w:rPr>
        <w:t>X</w:t>
      </w:r>
      <w:r>
        <w:rPr>
          <w:rFonts w:cs="Times New Roman"/>
          <w:lang w:eastAsia="zh-CN"/>
        </w:rPr>
        <w:t>国的河流</w:t>
      </w:r>
    </w:p>
    <w:p w14:paraId="483366AF" w14:textId="77777777" w:rsidR="00D16BE9" w:rsidRDefault="00AC4FA2">
      <w:pPr>
        <w:pStyle w:val="a8"/>
        <w:spacing w:line="300" w:lineRule="auto"/>
        <w:ind w:firstLineChars="200" w:firstLine="420"/>
        <w:rPr>
          <w:rFonts w:cs="Times New Roman"/>
          <w:lang w:eastAsia="zh-CN"/>
        </w:rPr>
      </w:pPr>
      <w:r>
        <w:rPr>
          <w:rFonts w:cs="Times New Roman"/>
          <w:noProof/>
          <w:position w:val="-2"/>
        </w:rPr>
        <w:drawing>
          <wp:inline distT="0" distB="0" distL="0" distR="0" wp14:anchorId="46A8DEB8" wp14:editId="5775057F">
            <wp:extent cx="92710" cy="123825"/>
            <wp:effectExtent l="0" t="0" r="0" b="1905"/>
            <wp:docPr id="28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image1.png"/>
                    <pic:cNvPicPr>
                      <a:picLocks noChangeAspect="1"/>
                    </pic:cNvPicPr>
                  </pic:nvPicPr>
                  <pic:blipFill>
                    <a:blip r:embed="rId112" cstate="print"/>
                    <a:stretch>
                      <a:fillRect/>
                    </a:stretch>
                  </pic:blipFill>
                  <pic:spPr>
                    <a:xfrm>
                      <a:off x="0" y="0"/>
                      <a:ext cx="92964" cy="124205"/>
                    </a:xfrm>
                    <a:prstGeom prst="rect">
                      <a:avLst/>
                    </a:prstGeom>
                  </pic:spPr>
                </pic:pic>
              </a:graphicData>
            </a:graphic>
          </wp:inline>
        </w:drawing>
      </w:r>
      <w:r>
        <w:rPr>
          <w:rFonts w:cs="Times New Roman"/>
          <w:spacing w:val="-1"/>
          <w:lang w:eastAsia="zh-CN"/>
        </w:rPr>
        <w:t>x</w:t>
      </w:r>
      <w:proofErr w:type="gramStart"/>
      <w:r>
        <w:rPr>
          <w:rFonts w:cs="Times New Roman"/>
          <w:spacing w:val="-1"/>
          <w:lang w:eastAsia="zh-CN"/>
        </w:rPr>
        <w:t>国工厂</w:t>
      </w:r>
      <w:proofErr w:type="gramEnd"/>
      <w:r>
        <w:rPr>
          <w:rFonts w:cs="Times New Roman"/>
          <w:spacing w:val="-1"/>
          <w:lang w:eastAsia="zh-CN"/>
        </w:rPr>
        <w:t>食堂低效的洗碗机。</w:t>
      </w:r>
    </w:p>
    <w:p w14:paraId="76F7260E" w14:textId="77777777" w:rsidR="00D16BE9" w:rsidRDefault="00AC4FA2">
      <w:pPr>
        <w:pStyle w:val="a8"/>
        <w:spacing w:line="300" w:lineRule="auto"/>
        <w:ind w:firstLineChars="200" w:firstLine="420"/>
        <w:rPr>
          <w:rFonts w:cs="Times New Roman"/>
          <w:lang w:eastAsia="zh-CN"/>
        </w:rPr>
      </w:pPr>
      <w:r>
        <w:rPr>
          <w:rFonts w:cs="Times New Roman"/>
          <w:lang w:eastAsia="zh-CN"/>
        </w:rPr>
        <w:t>如果这些方面不代表另一个国家的情况，那么</w:t>
      </w:r>
      <w:r>
        <w:rPr>
          <w:rFonts w:cs="Times New Roman"/>
          <w:lang w:eastAsia="zh-CN"/>
        </w:rPr>
        <w:t>X</w:t>
      </w:r>
      <w:r>
        <w:rPr>
          <w:rFonts w:cs="Times New Roman"/>
          <w:lang w:eastAsia="zh-CN"/>
        </w:rPr>
        <w:t>国的结论在这里很可能不成立。</w:t>
      </w:r>
    </w:p>
    <w:p w14:paraId="027BE92A" w14:textId="77777777" w:rsidR="00D16BE9" w:rsidRDefault="00AC4FA2">
      <w:pPr>
        <w:pStyle w:val="60"/>
        <w:spacing w:line="300" w:lineRule="auto"/>
        <w:ind w:left="0" w:firstLineChars="200" w:firstLine="442"/>
        <w:rPr>
          <w:rFonts w:ascii="Times New Roman" w:eastAsia="宋体" w:hAnsi="Times New Roman" w:cs="Times New Roman"/>
          <w:lang w:eastAsia="zh-CN"/>
        </w:rPr>
      </w:pPr>
      <w:r>
        <w:rPr>
          <w:rFonts w:ascii="Times New Roman" w:eastAsia="宋体" w:hAnsi="Times New Roman" w:cs="Times New Roman"/>
          <w:lang w:eastAsia="zh-CN"/>
        </w:rPr>
        <w:t>结束语</w:t>
      </w:r>
    </w:p>
    <w:p w14:paraId="66ACB052" w14:textId="77777777" w:rsidR="00D16BE9" w:rsidRDefault="00AC4FA2">
      <w:pPr>
        <w:pStyle w:val="a8"/>
        <w:spacing w:line="300" w:lineRule="auto"/>
        <w:ind w:firstLineChars="200" w:firstLine="420"/>
        <w:jc w:val="both"/>
        <w:rPr>
          <w:rFonts w:cs="Times New Roman"/>
          <w:lang w:eastAsia="zh-CN"/>
        </w:rPr>
      </w:pPr>
      <w:r>
        <w:rPr>
          <w:rFonts w:cs="Times New Roman"/>
          <w:lang w:eastAsia="zh-CN"/>
        </w:rPr>
        <w:t>这个例子还表明，公司和顾问所犯的大多数错误</w:t>
      </w:r>
      <w:r>
        <w:rPr>
          <w:rFonts w:cs="Times New Roman"/>
          <w:lang w:eastAsia="zh-CN"/>
        </w:rPr>
        <w:t>(</w:t>
      </w:r>
      <w:r>
        <w:rPr>
          <w:rFonts w:cs="Times New Roman"/>
          <w:lang w:eastAsia="zh-CN"/>
        </w:rPr>
        <w:t>以及在其过程中两次改变研究和数据范围的相关费用</w:t>
      </w:r>
      <w:r>
        <w:rPr>
          <w:rFonts w:cs="Times New Roman"/>
          <w:lang w:eastAsia="zh-CN"/>
        </w:rPr>
        <w:t>)</w:t>
      </w:r>
      <w:r>
        <w:rPr>
          <w:rFonts w:cs="Times New Roman"/>
          <w:lang w:eastAsia="zh-CN"/>
        </w:rPr>
        <w:t>都可以根据生命周期评价的经验避免。如果处理得当，结果将是有效的，因此成本是合理的。</w:t>
      </w:r>
    </w:p>
    <w:p w14:paraId="09F51F3F" w14:textId="77777777" w:rsidR="00D16BE9" w:rsidRDefault="00D16BE9">
      <w:pPr>
        <w:spacing w:line="300" w:lineRule="auto"/>
        <w:ind w:firstLine="420"/>
        <w:rPr>
          <w:rFonts w:eastAsia="宋体" w:cs="Times New Roman"/>
        </w:rPr>
        <w:sectPr w:rsidR="00D16BE9">
          <w:pgSz w:w="11910" w:h="16840"/>
          <w:pgMar w:top="1040" w:right="1160" w:bottom="1040" w:left="1120" w:header="835" w:footer="852" w:gutter="0"/>
          <w:cols w:space="720"/>
        </w:sectPr>
      </w:pPr>
    </w:p>
    <w:p w14:paraId="1BBC7C1F" w14:textId="77777777" w:rsidR="00D16BE9" w:rsidRDefault="00AC4FA2">
      <w:pPr>
        <w:pStyle w:val="1"/>
        <w:tabs>
          <w:tab w:val="left" w:pos="867"/>
        </w:tabs>
        <w:spacing w:beforeLines="0" w:before="0" w:afterLines="0" w:after="0" w:line="300" w:lineRule="auto"/>
        <w:rPr>
          <w:rFonts w:eastAsia="宋体" w:cs="Times New Roman"/>
        </w:rPr>
      </w:pPr>
      <w:r>
        <w:rPr>
          <w:rFonts w:eastAsia="宋体" w:cs="Times New Roman" w:hint="eastAsia"/>
        </w:rPr>
        <w:lastRenderedPageBreak/>
        <w:t>16</w:t>
      </w:r>
      <w:r>
        <w:rPr>
          <w:rFonts w:eastAsia="宋体" w:cs="Times New Roman"/>
        </w:rPr>
        <w:t>附件</w:t>
      </w:r>
      <w:r>
        <w:rPr>
          <w:rFonts w:eastAsia="宋体" w:cs="Times New Roman"/>
        </w:rPr>
        <w:t>E:</w:t>
      </w:r>
      <w:r>
        <w:rPr>
          <w:rFonts w:eastAsia="宋体" w:cs="Times New Roman"/>
        </w:rPr>
        <w:t>解决生命周期评估中的不确定性</w:t>
      </w:r>
    </w:p>
    <w:p w14:paraId="28F268A3" w14:textId="77777777" w:rsidR="00D16BE9" w:rsidRDefault="00D16BE9">
      <w:pPr>
        <w:pStyle w:val="1"/>
        <w:tabs>
          <w:tab w:val="left" w:pos="867"/>
        </w:tabs>
        <w:spacing w:beforeLines="0" w:before="0" w:afterLines="0" w:after="0" w:line="300" w:lineRule="auto"/>
        <w:rPr>
          <w:rFonts w:eastAsia="宋体" w:cs="Times New Roman"/>
        </w:rPr>
      </w:pPr>
    </w:p>
    <w:p w14:paraId="76A4F19B" w14:textId="77777777" w:rsidR="00D16BE9" w:rsidRDefault="00AC4FA2">
      <w:pPr>
        <w:pStyle w:val="2"/>
        <w:tabs>
          <w:tab w:val="left" w:pos="1094"/>
        </w:tabs>
        <w:spacing w:beforeLines="0" w:before="0" w:afterLines="0" w:after="0"/>
        <w:ind w:firstLineChars="200" w:firstLine="562"/>
        <w:rPr>
          <w:rFonts w:cs="Times New Roman"/>
          <w:sz w:val="28"/>
          <w:szCs w:val="36"/>
        </w:rPr>
      </w:pPr>
      <w:r>
        <w:rPr>
          <w:rFonts w:cs="Times New Roman" w:hint="eastAsia"/>
          <w:sz w:val="28"/>
          <w:szCs w:val="36"/>
        </w:rPr>
        <w:t>16.1</w:t>
      </w:r>
      <w:r>
        <w:rPr>
          <w:rFonts w:cs="Times New Roman"/>
          <w:sz w:val="28"/>
          <w:szCs w:val="36"/>
        </w:rPr>
        <w:t>导言和概述</w:t>
      </w:r>
    </w:p>
    <w:p w14:paraId="30D5B096" w14:textId="77777777" w:rsidR="00D16BE9" w:rsidRDefault="00AC4FA2">
      <w:pPr>
        <w:pStyle w:val="60"/>
        <w:spacing w:line="300" w:lineRule="auto"/>
        <w:ind w:left="0" w:firstLineChars="200" w:firstLine="434"/>
        <w:jc w:val="left"/>
        <w:rPr>
          <w:rFonts w:ascii="Times New Roman" w:eastAsia="宋体" w:hAnsi="Times New Roman" w:cs="Times New Roman"/>
          <w:lang w:eastAsia="zh-CN"/>
        </w:rPr>
      </w:pPr>
      <w:r>
        <w:rPr>
          <w:rFonts w:ascii="Times New Roman" w:eastAsia="宋体" w:hAnsi="Times New Roman" w:cs="Times New Roman"/>
          <w:spacing w:val="-2"/>
          <w:lang w:eastAsia="zh-CN"/>
        </w:rPr>
        <w:t>介绍</w:t>
      </w:r>
    </w:p>
    <w:p w14:paraId="10E425EA" w14:textId="77777777" w:rsidR="00D16BE9" w:rsidRDefault="00AC4FA2">
      <w:pPr>
        <w:pStyle w:val="a8"/>
        <w:spacing w:line="300" w:lineRule="auto"/>
        <w:ind w:firstLineChars="200" w:firstLine="420"/>
        <w:jc w:val="both"/>
        <w:rPr>
          <w:rFonts w:cs="Times New Roman"/>
          <w:lang w:eastAsia="zh-CN"/>
        </w:rPr>
      </w:pPr>
      <w:r>
        <w:rPr>
          <w:rFonts w:cs="Times New Roman"/>
          <w:lang w:eastAsia="zh-CN"/>
        </w:rPr>
        <w:t>生命周期评估通常是比较性的，即为了分析产品、流程或其他系统之间的差异而进行的评估。系统的构建和分析涉及潜在的不确定性来源，不仅在未来的研究中，而且在描述现状的研究中。为了确定比较方案之间的明显差异是否真实</w:t>
      </w:r>
      <w:r>
        <w:rPr>
          <w:rFonts w:cs="Times New Roman"/>
          <w:lang w:eastAsia="zh-CN"/>
        </w:rPr>
        <w:t>(</w:t>
      </w:r>
      <w:r>
        <w:rPr>
          <w:rFonts w:cs="Times New Roman"/>
          <w:lang w:eastAsia="zh-CN"/>
        </w:rPr>
        <w:t>统计显著</w:t>
      </w:r>
      <w:r>
        <w:rPr>
          <w:rFonts w:cs="Times New Roman"/>
          <w:lang w:eastAsia="zh-CN"/>
        </w:rPr>
        <w:t>)</w:t>
      </w:r>
      <w:r>
        <w:rPr>
          <w:rFonts w:cs="Times New Roman"/>
          <w:lang w:eastAsia="zh-CN"/>
        </w:rPr>
        <w:t>，有必要对结果的不确定性进行评估。以下各节简要介绍了可用于解决生命周期评价中不确定性的一些概念和方法</w:t>
      </w:r>
    </w:p>
    <w:p w14:paraId="1B8F370F" w14:textId="77777777" w:rsidR="00D16BE9" w:rsidRDefault="00AC4FA2">
      <w:pPr>
        <w:pStyle w:val="60"/>
        <w:spacing w:line="300" w:lineRule="auto"/>
        <w:ind w:left="0" w:firstLineChars="200" w:firstLine="434"/>
        <w:jc w:val="left"/>
        <w:rPr>
          <w:rFonts w:ascii="Times New Roman" w:eastAsia="宋体" w:hAnsi="Times New Roman" w:cs="Times New Roman"/>
          <w:lang w:eastAsia="zh-CN"/>
        </w:rPr>
      </w:pPr>
      <w:r>
        <w:rPr>
          <w:rFonts w:ascii="Times New Roman" w:eastAsia="宋体" w:hAnsi="Times New Roman" w:cs="Times New Roman"/>
          <w:spacing w:val="-2"/>
          <w:lang w:eastAsia="zh-CN"/>
        </w:rPr>
        <w:t>概观</w:t>
      </w:r>
    </w:p>
    <w:p w14:paraId="60400500" w14:textId="77777777" w:rsidR="00D16BE9" w:rsidRDefault="00AC4FA2">
      <w:pPr>
        <w:pStyle w:val="a8"/>
        <w:spacing w:line="300" w:lineRule="auto"/>
        <w:ind w:firstLineChars="200" w:firstLine="420"/>
        <w:rPr>
          <w:rFonts w:cs="Times New Roman"/>
          <w:lang w:eastAsia="zh-CN"/>
        </w:rPr>
      </w:pPr>
      <w:r>
        <w:rPr>
          <w:rFonts w:cs="Times New Roman"/>
          <w:lang w:eastAsia="zh-CN"/>
        </w:rPr>
        <w:t>已经解决了不确定性的三个主要来源</w:t>
      </w:r>
      <w:r>
        <w:rPr>
          <w:rFonts w:cs="Times New Roman"/>
          <w:lang w:eastAsia="zh-CN"/>
        </w:rPr>
        <w:t>:</w:t>
      </w:r>
    </w:p>
    <w:p w14:paraId="130CC6F1" w14:textId="77777777" w:rsidR="00D16BE9" w:rsidRDefault="00AC4FA2">
      <w:pPr>
        <w:pStyle w:val="a8"/>
        <w:spacing w:line="300" w:lineRule="auto"/>
        <w:ind w:firstLineChars="200" w:firstLine="420"/>
        <w:rPr>
          <w:rFonts w:cs="Times New Roman"/>
          <w:spacing w:val="-13"/>
          <w:lang w:eastAsia="zh-CN"/>
        </w:rPr>
      </w:pPr>
      <w:r>
        <w:rPr>
          <w:rFonts w:cs="Times New Roman"/>
          <w:noProof/>
          <w:position w:val="-2"/>
        </w:rPr>
        <w:drawing>
          <wp:inline distT="0" distB="0" distL="0" distR="0" wp14:anchorId="3F60AC02" wp14:editId="7AB39E84">
            <wp:extent cx="92710" cy="123825"/>
            <wp:effectExtent l="0" t="0" r="0" b="1905"/>
            <wp:docPr id="28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image1.png"/>
                    <pic:cNvPicPr>
                      <a:picLocks noChangeAspect="1"/>
                    </pic:cNvPicPr>
                  </pic:nvPicPr>
                  <pic:blipFill>
                    <a:blip r:embed="rId112" cstate="print"/>
                    <a:stretch>
                      <a:fillRect/>
                    </a:stretch>
                  </pic:blipFill>
                  <pic:spPr>
                    <a:xfrm>
                      <a:off x="0" y="0"/>
                      <a:ext cx="92964" cy="124205"/>
                    </a:xfrm>
                    <a:prstGeom prst="rect">
                      <a:avLst/>
                    </a:prstGeom>
                  </pic:spPr>
                </pic:pic>
              </a:graphicData>
            </a:graphic>
          </wp:inline>
        </w:drawing>
      </w:r>
      <w:r>
        <w:rPr>
          <w:rFonts w:cs="Times New Roman"/>
          <w:spacing w:val="-13"/>
          <w:lang w:eastAsia="zh-CN"/>
        </w:rPr>
        <w:t>随机不确定性</w:t>
      </w:r>
    </w:p>
    <w:p w14:paraId="6C38BB47" w14:textId="77777777" w:rsidR="00D16BE9" w:rsidRDefault="00AC4FA2">
      <w:pPr>
        <w:pStyle w:val="a8"/>
        <w:spacing w:line="300" w:lineRule="auto"/>
        <w:ind w:firstLineChars="200" w:firstLine="420"/>
        <w:rPr>
          <w:rFonts w:cs="Times New Roman"/>
          <w:lang w:eastAsia="zh-CN"/>
        </w:rPr>
      </w:pPr>
      <w:r>
        <w:rPr>
          <w:rFonts w:cs="Times New Roman"/>
          <w:noProof/>
          <w:position w:val="-2"/>
        </w:rPr>
        <w:drawing>
          <wp:inline distT="0" distB="0" distL="0" distR="0" wp14:anchorId="57D52D55" wp14:editId="2838E7A1">
            <wp:extent cx="92710" cy="123825"/>
            <wp:effectExtent l="0" t="0" r="0" b="1905"/>
            <wp:docPr id="28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image1.png"/>
                    <pic:cNvPicPr>
                      <a:picLocks noChangeAspect="1"/>
                    </pic:cNvPicPr>
                  </pic:nvPicPr>
                  <pic:blipFill>
                    <a:blip r:embed="rId112" cstate="print"/>
                    <a:stretch>
                      <a:fillRect/>
                    </a:stretch>
                  </pic:blipFill>
                  <pic:spPr>
                    <a:xfrm>
                      <a:off x="0" y="0"/>
                      <a:ext cx="92964" cy="124205"/>
                    </a:xfrm>
                    <a:prstGeom prst="rect">
                      <a:avLst/>
                    </a:prstGeom>
                  </pic:spPr>
                </pic:pic>
              </a:graphicData>
            </a:graphic>
          </wp:inline>
        </w:drawing>
      </w:r>
      <w:r>
        <w:rPr>
          <w:rFonts w:cs="Times New Roman"/>
          <w:lang w:eastAsia="zh-CN"/>
        </w:rPr>
        <w:t>选择不确定性</w:t>
      </w:r>
    </w:p>
    <w:p w14:paraId="577587AE" w14:textId="77777777" w:rsidR="00D16BE9" w:rsidRDefault="00AC4FA2">
      <w:pPr>
        <w:pStyle w:val="a8"/>
        <w:spacing w:line="300" w:lineRule="auto"/>
        <w:ind w:firstLineChars="200" w:firstLine="420"/>
        <w:rPr>
          <w:rFonts w:cs="Times New Roman"/>
          <w:lang w:eastAsia="zh-CN"/>
        </w:rPr>
      </w:pPr>
      <w:r>
        <w:rPr>
          <w:rFonts w:cs="Times New Roman"/>
          <w:noProof/>
          <w:position w:val="-2"/>
        </w:rPr>
        <w:drawing>
          <wp:inline distT="0" distB="0" distL="0" distR="0" wp14:anchorId="2A1AC57C" wp14:editId="6016F026">
            <wp:extent cx="92710" cy="123825"/>
            <wp:effectExtent l="0" t="0" r="0" b="1905"/>
            <wp:docPr id="28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image1.png"/>
                    <pic:cNvPicPr>
                      <a:picLocks noChangeAspect="1"/>
                    </pic:cNvPicPr>
                  </pic:nvPicPr>
                  <pic:blipFill>
                    <a:blip r:embed="rId112" cstate="print"/>
                    <a:stretch>
                      <a:fillRect/>
                    </a:stretch>
                  </pic:blipFill>
                  <pic:spPr>
                    <a:xfrm>
                      <a:off x="0" y="0"/>
                      <a:ext cx="92964" cy="124205"/>
                    </a:xfrm>
                    <a:prstGeom prst="rect">
                      <a:avLst/>
                    </a:prstGeom>
                  </pic:spPr>
                </pic:pic>
              </a:graphicData>
            </a:graphic>
          </wp:inline>
        </w:drawing>
      </w:r>
      <w:r>
        <w:rPr>
          <w:rFonts w:cs="Times New Roman"/>
          <w:lang w:eastAsia="zh-CN"/>
        </w:rPr>
        <w:t>缺乏对所学系统的了解。</w:t>
      </w:r>
    </w:p>
    <w:p w14:paraId="52E305D6" w14:textId="77777777" w:rsidR="00D16BE9" w:rsidRDefault="00AC4FA2">
      <w:pPr>
        <w:pStyle w:val="a8"/>
        <w:spacing w:line="300" w:lineRule="auto"/>
        <w:ind w:firstLineChars="200" w:firstLine="420"/>
        <w:jc w:val="both"/>
        <w:rPr>
          <w:rFonts w:cs="Times New Roman"/>
          <w:lang w:eastAsia="zh-CN"/>
        </w:rPr>
      </w:pPr>
      <w:r>
        <w:rPr>
          <w:rFonts w:cs="Times New Roman"/>
          <w:lang w:eastAsia="zh-CN"/>
        </w:rPr>
        <w:t>清单数据和</w:t>
      </w:r>
      <w:r>
        <w:rPr>
          <w:rFonts w:cs="Times New Roman"/>
          <w:lang w:eastAsia="zh-CN"/>
        </w:rPr>
        <w:t>LCIA</w:t>
      </w:r>
      <w:r>
        <w:rPr>
          <w:rFonts w:cs="Times New Roman"/>
          <w:lang w:eastAsia="zh-CN"/>
        </w:rPr>
        <w:t>方法的随机不确定性必须与重要的选择相关的不确定性一起考虑，以确定它们如何传播到生命周期评估的最终结果中。</w:t>
      </w:r>
    </w:p>
    <w:p w14:paraId="6A63C499" w14:textId="77777777" w:rsidR="00D16BE9" w:rsidRDefault="00AC4FA2">
      <w:pPr>
        <w:pStyle w:val="a8"/>
        <w:spacing w:line="300" w:lineRule="auto"/>
        <w:ind w:firstLineChars="200" w:firstLine="420"/>
        <w:jc w:val="both"/>
        <w:rPr>
          <w:rFonts w:cs="Times New Roman"/>
          <w:lang w:eastAsia="zh-CN"/>
        </w:rPr>
      </w:pPr>
      <w:r>
        <w:rPr>
          <w:rFonts w:cs="Times New Roman"/>
          <w:lang w:eastAsia="zh-CN"/>
        </w:rPr>
        <w:t>最终结果的随机不确定性可以通过两种根本不同的方式进行评估</w:t>
      </w:r>
      <w:r>
        <w:rPr>
          <w:rFonts w:cs="Times New Roman"/>
          <w:lang w:eastAsia="zh-CN"/>
        </w:rPr>
        <w:t>——</w:t>
      </w:r>
      <w:r>
        <w:rPr>
          <w:rFonts w:cs="Times New Roman"/>
          <w:lang w:eastAsia="zh-CN"/>
        </w:rPr>
        <w:t>通过解析解或通过模拟。不确定性计算用于量化数据的随机参数不确定性。</w:t>
      </w:r>
    </w:p>
    <w:p w14:paraId="107A03F7" w14:textId="77777777" w:rsidR="00D16BE9" w:rsidRDefault="00AC4FA2">
      <w:pPr>
        <w:pStyle w:val="a8"/>
        <w:spacing w:line="300" w:lineRule="auto"/>
        <w:ind w:firstLineChars="200" w:firstLine="420"/>
        <w:jc w:val="both"/>
        <w:rPr>
          <w:rFonts w:cs="Times New Roman"/>
          <w:lang w:eastAsia="zh-CN"/>
        </w:rPr>
      </w:pPr>
      <w:r>
        <w:rPr>
          <w:rFonts w:cs="Times New Roman"/>
          <w:lang w:eastAsia="zh-CN"/>
        </w:rPr>
        <w:t>蒙特卡罗模拟是</w:t>
      </w:r>
      <w:r>
        <w:rPr>
          <w:rFonts w:cs="Times New Roman"/>
          <w:lang w:eastAsia="zh-CN"/>
        </w:rPr>
        <w:t>LCA</w:t>
      </w:r>
      <w:r>
        <w:rPr>
          <w:rFonts w:cs="Times New Roman"/>
          <w:lang w:eastAsia="zh-CN"/>
        </w:rPr>
        <w:t>中一种特别适合的方法，因为它允许平行地改变许多因素，并计算系统级的总体不确定性。执行蒙特卡罗分析时，建议考虑各种数据值和影响因素</w:t>
      </w:r>
      <w:r>
        <w:rPr>
          <w:rFonts w:cs="Times New Roman"/>
          <w:lang w:eastAsia="zh-CN"/>
        </w:rPr>
        <w:t>(</w:t>
      </w:r>
      <w:r>
        <w:rPr>
          <w:rFonts w:cs="Times New Roman"/>
          <w:lang w:eastAsia="zh-CN"/>
        </w:rPr>
        <w:t>如果已知</w:t>
      </w:r>
      <w:r>
        <w:rPr>
          <w:rFonts w:cs="Times New Roman"/>
          <w:lang w:eastAsia="zh-CN"/>
        </w:rPr>
        <w:t>)</w:t>
      </w:r>
      <w:r>
        <w:rPr>
          <w:rFonts w:cs="Times New Roman"/>
          <w:lang w:eastAsia="zh-CN"/>
        </w:rPr>
        <w:t>之间的相关性。</w:t>
      </w:r>
    </w:p>
    <w:p w14:paraId="33F6E12A" w14:textId="77777777" w:rsidR="00D16BE9" w:rsidRDefault="00AC4FA2">
      <w:pPr>
        <w:pStyle w:val="a8"/>
        <w:spacing w:line="300" w:lineRule="auto"/>
        <w:ind w:firstLineChars="200" w:firstLine="420"/>
        <w:jc w:val="both"/>
        <w:rPr>
          <w:rFonts w:cs="Times New Roman"/>
          <w:lang w:eastAsia="zh-CN"/>
        </w:rPr>
      </w:pPr>
      <w:r>
        <w:rPr>
          <w:rFonts w:cs="Times New Roman"/>
          <w:lang w:eastAsia="zh-CN"/>
        </w:rPr>
        <w:t>随机不确定性计算的结果不应被过度解读；它还可能具有高度的不确定性，尤其是偏差，因为它没有捕捉系统的不确定性以及建模和数据中的缺口。</w:t>
      </w:r>
    </w:p>
    <w:p w14:paraId="2128D835" w14:textId="77777777" w:rsidR="00D16BE9" w:rsidRDefault="00D16BE9">
      <w:pPr>
        <w:pStyle w:val="a8"/>
        <w:spacing w:line="300" w:lineRule="auto"/>
        <w:ind w:firstLineChars="200" w:firstLine="540"/>
        <w:rPr>
          <w:rFonts w:cs="Times New Roman"/>
          <w:sz w:val="27"/>
          <w:lang w:eastAsia="zh-CN"/>
        </w:rPr>
      </w:pPr>
    </w:p>
    <w:p w14:paraId="36FB3BD3" w14:textId="77777777" w:rsidR="00D16BE9" w:rsidRDefault="00AC4FA2">
      <w:pPr>
        <w:pStyle w:val="2"/>
        <w:tabs>
          <w:tab w:val="left" w:pos="1094"/>
        </w:tabs>
        <w:spacing w:beforeLines="0" w:before="0" w:afterLines="0" w:after="0"/>
        <w:ind w:firstLineChars="200" w:firstLine="562"/>
        <w:rPr>
          <w:rFonts w:cs="Times New Roman"/>
          <w:sz w:val="28"/>
          <w:szCs w:val="36"/>
        </w:rPr>
      </w:pPr>
      <w:r>
        <w:rPr>
          <w:rFonts w:cs="Times New Roman" w:hint="eastAsia"/>
          <w:sz w:val="28"/>
          <w:szCs w:val="36"/>
        </w:rPr>
        <w:t>16.2</w:t>
      </w:r>
      <w:r>
        <w:rPr>
          <w:rFonts w:cs="Times New Roman"/>
          <w:sz w:val="28"/>
          <w:szCs w:val="36"/>
        </w:rPr>
        <w:t>生命周期评价中不确定性的类型和来源</w:t>
      </w:r>
    </w:p>
    <w:p w14:paraId="5F32EDEF" w14:textId="77777777" w:rsidR="00D16BE9" w:rsidRDefault="00AC4FA2">
      <w:pPr>
        <w:pStyle w:val="60"/>
        <w:spacing w:line="300" w:lineRule="auto"/>
        <w:ind w:left="0" w:firstLineChars="200" w:firstLine="434"/>
        <w:jc w:val="left"/>
        <w:rPr>
          <w:rFonts w:ascii="Times New Roman" w:eastAsia="宋体" w:hAnsi="Times New Roman" w:cs="Times New Roman"/>
          <w:lang w:eastAsia="zh-CN"/>
        </w:rPr>
      </w:pPr>
      <w:r>
        <w:rPr>
          <w:rFonts w:ascii="Times New Roman" w:eastAsia="宋体" w:hAnsi="Times New Roman" w:cs="Times New Roman"/>
          <w:spacing w:val="-2"/>
          <w:lang w:eastAsia="zh-CN"/>
        </w:rPr>
        <w:t>概观</w:t>
      </w:r>
    </w:p>
    <w:p w14:paraId="3FDED353" w14:textId="77777777" w:rsidR="00D16BE9" w:rsidRDefault="00AC4FA2">
      <w:pPr>
        <w:pStyle w:val="a8"/>
        <w:spacing w:line="300" w:lineRule="auto"/>
        <w:ind w:firstLineChars="200" w:firstLine="420"/>
        <w:rPr>
          <w:rFonts w:cs="Times New Roman"/>
          <w:lang w:eastAsia="zh-CN"/>
        </w:rPr>
      </w:pPr>
      <w:r>
        <w:rPr>
          <w:rFonts w:cs="Times New Roman"/>
          <w:lang w:eastAsia="zh-CN"/>
        </w:rPr>
        <w:t>生命周期评价结果的不确定性来源于</w:t>
      </w:r>
    </w:p>
    <w:p w14:paraId="625DE766" w14:textId="77777777" w:rsidR="00D16BE9" w:rsidRDefault="00AC4FA2">
      <w:pPr>
        <w:pStyle w:val="a8"/>
        <w:spacing w:line="300" w:lineRule="auto"/>
        <w:ind w:firstLineChars="200" w:firstLine="420"/>
        <w:rPr>
          <w:rFonts w:cs="Times New Roman"/>
          <w:lang w:eastAsia="zh-CN"/>
        </w:rPr>
      </w:pPr>
      <w:r>
        <w:rPr>
          <w:rFonts w:cs="Times New Roman"/>
          <w:noProof/>
          <w:position w:val="-2"/>
        </w:rPr>
        <w:drawing>
          <wp:inline distT="0" distB="0" distL="0" distR="0" wp14:anchorId="6B07D44B" wp14:editId="26683011">
            <wp:extent cx="92710" cy="123825"/>
            <wp:effectExtent l="0" t="0" r="0" b="1905"/>
            <wp:docPr id="28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image1.png"/>
                    <pic:cNvPicPr>
                      <a:picLocks noChangeAspect="1"/>
                    </pic:cNvPicPr>
                  </pic:nvPicPr>
                  <pic:blipFill>
                    <a:blip r:embed="rId112" cstate="print"/>
                    <a:stretch>
                      <a:fillRect/>
                    </a:stretch>
                  </pic:blipFill>
                  <pic:spPr>
                    <a:xfrm>
                      <a:off x="0" y="0"/>
                      <a:ext cx="92964" cy="124206"/>
                    </a:xfrm>
                    <a:prstGeom prst="rect">
                      <a:avLst/>
                    </a:prstGeom>
                  </pic:spPr>
                </pic:pic>
              </a:graphicData>
            </a:graphic>
          </wp:inline>
        </w:drawing>
      </w:r>
      <w:r>
        <w:rPr>
          <w:rFonts w:cs="Times New Roman"/>
          <w:lang w:eastAsia="zh-CN"/>
        </w:rPr>
        <w:t>库存分析中使用的数据，用于表示系统中所有流程的基本流程</w:t>
      </w:r>
    </w:p>
    <w:p w14:paraId="47832280" w14:textId="77777777" w:rsidR="00D16BE9" w:rsidRDefault="00AC4FA2">
      <w:pPr>
        <w:pStyle w:val="a8"/>
        <w:spacing w:line="300" w:lineRule="auto"/>
        <w:ind w:firstLineChars="200" w:firstLine="420"/>
        <w:rPr>
          <w:rFonts w:cs="Times New Roman"/>
          <w:lang w:eastAsia="zh-CN"/>
        </w:rPr>
      </w:pPr>
      <w:r>
        <w:rPr>
          <w:rFonts w:cs="Times New Roman"/>
          <w:noProof/>
          <w:position w:val="-2"/>
        </w:rPr>
        <w:drawing>
          <wp:inline distT="0" distB="0" distL="0" distR="0" wp14:anchorId="0608C888" wp14:editId="1A01C068">
            <wp:extent cx="92710" cy="123825"/>
            <wp:effectExtent l="0" t="0" r="0" b="1905"/>
            <wp:docPr id="29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image1.png"/>
                    <pic:cNvPicPr>
                      <a:picLocks noChangeAspect="1"/>
                    </pic:cNvPicPr>
                  </pic:nvPicPr>
                  <pic:blipFill>
                    <a:blip r:embed="rId112" cstate="print"/>
                    <a:stretch>
                      <a:fillRect/>
                    </a:stretch>
                  </pic:blipFill>
                  <pic:spPr>
                    <a:xfrm>
                      <a:off x="0" y="0"/>
                      <a:ext cx="92964" cy="124206"/>
                    </a:xfrm>
                    <a:prstGeom prst="rect">
                      <a:avLst/>
                    </a:prstGeom>
                  </pic:spPr>
                </pic:pic>
              </a:graphicData>
            </a:graphic>
          </wp:inline>
        </w:drawing>
      </w:r>
      <w:r>
        <w:rPr>
          <w:rFonts w:cs="Times New Roman"/>
          <w:lang w:eastAsia="zh-CN"/>
        </w:rPr>
        <w:t>影响评估中用于将库存流量转化为环境影响得分的数据</w:t>
      </w:r>
    </w:p>
    <w:p w14:paraId="0CCF584D" w14:textId="77777777" w:rsidR="00D16BE9" w:rsidRDefault="00AC4FA2">
      <w:pPr>
        <w:pStyle w:val="a8"/>
        <w:spacing w:line="300" w:lineRule="auto"/>
        <w:ind w:firstLineChars="200" w:firstLine="420"/>
        <w:rPr>
          <w:rFonts w:cs="Times New Roman"/>
          <w:lang w:eastAsia="zh-CN"/>
        </w:rPr>
      </w:pPr>
      <w:r>
        <w:rPr>
          <w:rFonts w:cs="Times New Roman"/>
          <w:noProof/>
          <w:position w:val="-2"/>
        </w:rPr>
        <w:drawing>
          <wp:inline distT="0" distB="0" distL="0" distR="0" wp14:anchorId="503F15B2" wp14:editId="1F30252F">
            <wp:extent cx="92710" cy="123825"/>
            <wp:effectExtent l="0" t="0" r="0" b="1905"/>
            <wp:docPr id="29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image1.png"/>
                    <pic:cNvPicPr>
                      <a:picLocks noChangeAspect="1"/>
                    </pic:cNvPicPr>
                  </pic:nvPicPr>
                  <pic:blipFill>
                    <a:blip r:embed="rId112" cstate="print"/>
                    <a:stretch>
                      <a:fillRect/>
                    </a:stretch>
                  </pic:blipFill>
                  <pic:spPr>
                    <a:xfrm>
                      <a:off x="0" y="0"/>
                      <a:ext cx="92964" cy="124206"/>
                    </a:xfrm>
                    <a:prstGeom prst="rect">
                      <a:avLst/>
                    </a:prstGeom>
                  </pic:spPr>
                </pic:pic>
              </a:graphicData>
            </a:graphic>
          </wp:inline>
        </w:drawing>
      </w:r>
      <w:r>
        <w:rPr>
          <w:rFonts w:cs="Times New Roman"/>
          <w:lang w:eastAsia="zh-CN"/>
        </w:rPr>
        <w:t>构建系统时做出的假设</w:t>
      </w:r>
      <w:r>
        <w:rPr>
          <w:rFonts w:cs="Times New Roman"/>
          <w:lang w:eastAsia="zh-CN"/>
        </w:rPr>
        <w:t>(</w:t>
      </w:r>
      <w:r>
        <w:rPr>
          <w:rFonts w:cs="Times New Roman"/>
          <w:lang w:eastAsia="zh-CN"/>
        </w:rPr>
        <w:t>与模型中使用的流程的代表性相关</w:t>
      </w:r>
      <w:r>
        <w:rPr>
          <w:rFonts w:cs="Times New Roman"/>
          <w:lang w:eastAsia="zh-CN"/>
        </w:rPr>
        <w:t>)</w:t>
      </w:r>
    </w:p>
    <w:p w14:paraId="097B469C" w14:textId="77777777" w:rsidR="00D16BE9" w:rsidRDefault="00D16BE9">
      <w:pPr>
        <w:spacing w:line="300" w:lineRule="auto"/>
        <w:ind w:firstLine="420"/>
        <w:rPr>
          <w:rFonts w:eastAsia="宋体" w:cs="Times New Roman"/>
        </w:rPr>
        <w:sectPr w:rsidR="00D16BE9">
          <w:headerReference w:type="default" r:id="rId162"/>
          <w:footerReference w:type="default" r:id="rId163"/>
          <w:pgSz w:w="11910" w:h="16840"/>
          <w:pgMar w:top="1040" w:right="1160" w:bottom="1040" w:left="1120" w:header="835" w:footer="852" w:gutter="0"/>
          <w:cols w:space="720"/>
        </w:sectPr>
      </w:pPr>
    </w:p>
    <w:p w14:paraId="595090D5" w14:textId="77777777" w:rsidR="00D16BE9" w:rsidRDefault="00D16BE9">
      <w:pPr>
        <w:pStyle w:val="a8"/>
        <w:spacing w:line="300" w:lineRule="auto"/>
        <w:ind w:firstLineChars="200" w:firstLine="460"/>
        <w:rPr>
          <w:rFonts w:cs="Times New Roman"/>
          <w:sz w:val="23"/>
          <w:lang w:eastAsia="zh-CN"/>
        </w:rPr>
      </w:pPr>
    </w:p>
    <w:p w14:paraId="02D12422" w14:textId="77777777" w:rsidR="00D16BE9" w:rsidRDefault="00AC4FA2">
      <w:pPr>
        <w:pStyle w:val="a8"/>
        <w:spacing w:line="300" w:lineRule="auto"/>
        <w:ind w:firstLineChars="200" w:firstLine="420"/>
        <w:jc w:val="both"/>
        <w:rPr>
          <w:rFonts w:cs="Times New Roman"/>
          <w:lang w:eastAsia="zh-CN"/>
        </w:rPr>
      </w:pPr>
      <w:r>
        <w:rPr>
          <w:rFonts w:cs="Times New Roman"/>
          <w:noProof/>
          <w:position w:val="-2"/>
        </w:rPr>
        <w:drawing>
          <wp:inline distT="0" distB="0" distL="0" distR="0" wp14:anchorId="150F358C" wp14:editId="0385FB8D">
            <wp:extent cx="92710" cy="123825"/>
            <wp:effectExtent l="0" t="0" r="0" b="1905"/>
            <wp:docPr id="29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image1.png"/>
                    <pic:cNvPicPr>
                      <a:picLocks noChangeAspect="1"/>
                    </pic:cNvPicPr>
                  </pic:nvPicPr>
                  <pic:blipFill>
                    <a:blip r:embed="rId112" cstate="print"/>
                    <a:stretch>
                      <a:fillRect/>
                    </a:stretch>
                  </pic:blipFill>
                  <pic:spPr>
                    <a:xfrm>
                      <a:off x="0" y="0"/>
                      <a:ext cx="92964" cy="124205"/>
                    </a:xfrm>
                    <a:prstGeom prst="rect">
                      <a:avLst/>
                    </a:prstGeom>
                  </pic:spPr>
                </pic:pic>
              </a:graphicData>
            </a:graphic>
          </wp:inline>
        </w:drawing>
      </w:r>
      <w:r>
        <w:rPr>
          <w:rFonts w:cs="Times New Roman"/>
          <w:lang w:eastAsia="zh-CN"/>
        </w:rPr>
        <w:t>在核心决策上做出的选择，如分配键、选择影响评估方法或在未来研究中考虑的未来发展</w:t>
      </w:r>
    </w:p>
    <w:p w14:paraId="2C63DD48" w14:textId="77777777" w:rsidR="00D16BE9" w:rsidRDefault="00AC4FA2">
      <w:pPr>
        <w:pStyle w:val="a8"/>
        <w:spacing w:line="300" w:lineRule="auto"/>
        <w:ind w:firstLineChars="200" w:firstLine="420"/>
        <w:jc w:val="both"/>
        <w:rPr>
          <w:rFonts w:cs="Times New Roman"/>
          <w:lang w:eastAsia="zh-CN"/>
        </w:rPr>
      </w:pPr>
      <w:r>
        <w:rPr>
          <w:rFonts w:cs="Times New Roman"/>
          <w:lang w:eastAsia="zh-CN"/>
        </w:rPr>
        <w:t>基本流量数据的不确定性是统计不确定性，即具有随机性质。在特定的影响评估方法中，影响评估因素也是如此，而关键的假设和选择所带来的不确定性则具有不同的性质，因为许多离散的结果都是可能的。</w:t>
      </w:r>
    </w:p>
    <w:p w14:paraId="0E2CDE17" w14:textId="77777777" w:rsidR="00D16BE9" w:rsidRDefault="00AC4FA2">
      <w:pPr>
        <w:pStyle w:val="60"/>
        <w:spacing w:line="300" w:lineRule="auto"/>
        <w:ind w:left="0" w:firstLineChars="200" w:firstLine="442"/>
        <w:rPr>
          <w:rFonts w:ascii="Times New Roman" w:eastAsia="宋体" w:hAnsi="Times New Roman" w:cs="Times New Roman"/>
          <w:lang w:eastAsia="zh-CN"/>
        </w:rPr>
      </w:pPr>
      <w:r>
        <w:rPr>
          <w:rFonts w:ascii="Times New Roman" w:eastAsia="宋体" w:hAnsi="Times New Roman" w:cs="Times New Roman"/>
          <w:lang w:eastAsia="zh-CN"/>
        </w:rPr>
        <w:t>随机数据</w:t>
      </w:r>
    </w:p>
    <w:p w14:paraId="6A50D50C" w14:textId="77777777" w:rsidR="00D16BE9" w:rsidRDefault="00AC4FA2">
      <w:pPr>
        <w:pStyle w:val="a8"/>
        <w:spacing w:line="300" w:lineRule="auto"/>
        <w:ind w:firstLineChars="200" w:firstLine="420"/>
        <w:jc w:val="both"/>
        <w:rPr>
          <w:rFonts w:cs="Times New Roman"/>
          <w:lang w:eastAsia="zh-CN"/>
        </w:rPr>
      </w:pPr>
      <w:r>
        <w:rPr>
          <w:rFonts w:cs="Times New Roman"/>
          <w:lang w:eastAsia="zh-CN"/>
        </w:rPr>
        <w:t>过程数据</w:t>
      </w:r>
      <w:r>
        <w:rPr>
          <w:rFonts w:cs="Times New Roman"/>
          <w:lang w:eastAsia="zh-CN"/>
        </w:rPr>
        <w:t>(</w:t>
      </w:r>
      <w:r>
        <w:rPr>
          <w:rFonts w:cs="Times New Roman"/>
          <w:lang w:eastAsia="zh-CN"/>
        </w:rPr>
        <w:t>如排放和资源投入</w:t>
      </w:r>
      <w:r>
        <w:rPr>
          <w:rFonts w:cs="Times New Roman"/>
          <w:lang w:eastAsia="zh-CN"/>
        </w:rPr>
        <w:t>)</w:t>
      </w:r>
      <w:r>
        <w:rPr>
          <w:rFonts w:cs="Times New Roman"/>
          <w:lang w:eastAsia="zh-CN"/>
        </w:rPr>
        <w:t>和评估数据</w:t>
      </w:r>
      <w:r>
        <w:rPr>
          <w:rFonts w:cs="Times New Roman"/>
          <w:lang w:eastAsia="zh-CN"/>
        </w:rPr>
        <w:t>(</w:t>
      </w:r>
      <w:r>
        <w:rPr>
          <w:rFonts w:cs="Times New Roman"/>
          <w:lang w:eastAsia="zh-CN"/>
        </w:rPr>
        <w:t>如表征因素</w:t>
      </w:r>
      <w:r>
        <w:rPr>
          <w:rFonts w:cs="Times New Roman"/>
          <w:lang w:eastAsia="zh-CN"/>
        </w:rPr>
        <w:t>)</w:t>
      </w:r>
      <w:r>
        <w:rPr>
          <w:rFonts w:cs="Times New Roman"/>
          <w:lang w:eastAsia="zh-CN"/>
        </w:rPr>
        <w:t>的随机不确定性意味着它们可以用传统的统计术语进行充分描述，提供</w:t>
      </w:r>
    </w:p>
    <w:p w14:paraId="3A0A0C25" w14:textId="77777777" w:rsidR="00D16BE9" w:rsidRDefault="00AC4FA2">
      <w:pPr>
        <w:pStyle w:val="a8"/>
        <w:spacing w:line="300" w:lineRule="auto"/>
        <w:ind w:firstLineChars="200" w:firstLine="420"/>
        <w:jc w:val="both"/>
        <w:rPr>
          <w:rFonts w:cs="Times New Roman"/>
          <w:lang w:eastAsia="zh-CN"/>
        </w:rPr>
      </w:pPr>
      <w:r>
        <w:rPr>
          <w:rFonts w:cs="Times New Roman"/>
          <w:noProof/>
          <w:position w:val="-2"/>
        </w:rPr>
        <w:drawing>
          <wp:inline distT="0" distB="0" distL="0" distR="0" wp14:anchorId="461012D5" wp14:editId="71AF6193">
            <wp:extent cx="92710" cy="123825"/>
            <wp:effectExtent l="0" t="0" r="0" b="1905"/>
            <wp:docPr id="29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image1.png"/>
                    <pic:cNvPicPr>
                      <a:picLocks noChangeAspect="1"/>
                    </pic:cNvPicPr>
                  </pic:nvPicPr>
                  <pic:blipFill>
                    <a:blip r:embed="rId112" cstate="print"/>
                    <a:stretch>
                      <a:fillRect/>
                    </a:stretch>
                  </pic:blipFill>
                  <pic:spPr>
                    <a:xfrm>
                      <a:off x="0" y="0"/>
                      <a:ext cx="92964" cy="124205"/>
                    </a:xfrm>
                    <a:prstGeom prst="rect">
                      <a:avLst/>
                    </a:prstGeom>
                  </pic:spPr>
                </pic:pic>
              </a:graphicData>
            </a:graphic>
          </wp:inline>
        </w:drawing>
      </w:r>
      <w:r>
        <w:rPr>
          <w:rFonts w:cs="Times New Roman"/>
          <w:lang w:eastAsia="zh-CN"/>
        </w:rPr>
        <w:t>平均值的度量，</w:t>
      </w:r>
    </w:p>
    <w:p w14:paraId="2E80B8AA" w14:textId="77777777" w:rsidR="00D16BE9" w:rsidRDefault="00AC4FA2">
      <w:pPr>
        <w:pStyle w:val="a8"/>
        <w:spacing w:line="300" w:lineRule="auto"/>
        <w:ind w:firstLineChars="200" w:firstLine="420"/>
        <w:jc w:val="both"/>
        <w:rPr>
          <w:rFonts w:cs="Times New Roman"/>
          <w:lang w:eastAsia="zh-CN"/>
        </w:rPr>
      </w:pPr>
      <w:r>
        <w:rPr>
          <w:rFonts w:cs="Times New Roman"/>
          <w:noProof/>
          <w:position w:val="-2"/>
        </w:rPr>
        <w:drawing>
          <wp:inline distT="0" distB="0" distL="0" distR="0" wp14:anchorId="703F2954" wp14:editId="42216F21">
            <wp:extent cx="92710" cy="123825"/>
            <wp:effectExtent l="0" t="0" r="0" b="1905"/>
            <wp:docPr id="29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image1.png"/>
                    <pic:cNvPicPr>
                      <a:picLocks noChangeAspect="1"/>
                    </pic:cNvPicPr>
                  </pic:nvPicPr>
                  <pic:blipFill>
                    <a:blip r:embed="rId112" cstate="print"/>
                    <a:stretch>
                      <a:fillRect/>
                    </a:stretch>
                  </pic:blipFill>
                  <pic:spPr>
                    <a:xfrm>
                      <a:off x="0" y="0"/>
                      <a:ext cx="92964" cy="124205"/>
                    </a:xfrm>
                    <a:prstGeom prst="rect">
                      <a:avLst/>
                    </a:prstGeom>
                  </pic:spPr>
                </pic:pic>
              </a:graphicData>
            </a:graphic>
          </wp:inline>
        </w:drawing>
      </w:r>
      <w:r>
        <w:rPr>
          <w:rFonts w:cs="Times New Roman"/>
          <w:lang w:eastAsia="zh-CN"/>
        </w:rPr>
        <w:t>平均值变化的度量，以及</w:t>
      </w:r>
    </w:p>
    <w:p w14:paraId="1B3927B4" w14:textId="77777777" w:rsidR="00D16BE9" w:rsidRDefault="00AC4FA2">
      <w:pPr>
        <w:pStyle w:val="a8"/>
        <w:spacing w:line="300" w:lineRule="auto"/>
        <w:ind w:firstLineChars="200" w:firstLine="420"/>
        <w:jc w:val="both"/>
        <w:rPr>
          <w:rFonts w:cs="Times New Roman"/>
          <w:lang w:eastAsia="zh-CN"/>
        </w:rPr>
      </w:pPr>
      <w:r>
        <w:rPr>
          <w:rFonts w:cs="Times New Roman"/>
          <w:noProof/>
          <w:position w:val="-2"/>
        </w:rPr>
        <w:drawing>
          <wp:inline distT="0" distB="0" distL="0" distR="0" wp14:anchorId="17B12952" wp14:editId="028AEA96">
            <wp:extent cx="92710" cy="123825"/>
            <wp:effectExtent l="0" t="0" r="0" b="1905"/>
            <wp:docPr id="30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image1.png"/>
                    <pic:cNvPicPr>
                      <a:picLocks noChangeAspect="1"/>
                    </pic:cNvPicPr>
                  </pic:nvPicPr>
                  <pic:blipFill>
                    <a:blip r:embed="rId112" cstate="print"/>
                    <a:stretch>
                      <a:fillRect/>
                    </a:stretch>
                  </pic:blipFill>
                  <pic:spPr>
                    <a:xfrm>
                      <a:off x="0" y="0"/>
                      <a:ext cx="92964" cy="124205"/>
                    </a:xfrm>
                    <a:prstGeom prst="rect">
                      <a:avLst/>
                    </a:prstGeom>
                  </pic:spPr>
                </pic:pic>
              </a:graphicData>
            </a:graphic>
          </wp:inline>
        </w:drawing>
      </w:r>
      <w:r>
        <w:rPr>
          <w:rFonts w:cs="Times New Roman"/>
          <w:spacing w:val="-1"/>
          <w:lang w:eastAsia="zh-CN"/>
        </w:rPr>
        <w:t>有关数据遵循的分布类型的信息。</w:t>
      </w:r>
    </w:p>
    <w:p w14:paraId="7AB4E4FA" w14:textId="77777777" w:rsidR="00D16BE9" w:rsidRDefault="00AC4FA2">
      <w:pPr>
        <w:pStyle w:val="a8"/>
        <w:spacing w:line="300" w:lineRule="auto"/>
        <w:ind w:firstLineChars="200" w:firstLine="420"/>
        <w:jc w:val="both"/>
        <w:rPr>
          <w:rFonts w:cs="Times New Roman"/>
          <w:lang w:eastAsia="zh-CN"/>
        </w:rPr>
      </w:pPr>
      <w:r>
        <w:rPr>
          <w:rFonts w:cs="Times New Roman"/>
          <w:lang w:eastAsia="zh-CN"/>
        </w:rPr>
        <w:t>通常假设测量数据遵循正态分布或对数正态分布</w:t>
      </w:r>
      <w:r>
        <w:rPr>
          <w:rFonts w:cs="Times New Roman"/>
          <w:lang w:eastAsia="zh-CN"/>
        </w:rPr>
        <w:t>(</w:t>
      </w:r>
      <w:r>
        <w:rPr>
          <w:rFonts w:cs="Times New Roman"/>
          <w:lang w:eastAsia="zh-CN"/>
        </w:rPr>
        <w:t>在这种情况下，数据值的对数遵循正态分布</w:t>
      </w:r>
      <w:r>
        <w:rPr>
          <w:rFonts w:cs="Times New Roman"/>
          <w:lang w:eastAsia="zh-CN"/>
        </w:rPr>
        <w:t>)</w:t>
      </w:r>
      <w:r>
        <w:rPr>
          <w:rFonts w:cs="Times New Roman"/>
          <w:lang w:eastAsia="zh-CN"/>
        </w:rPr>
        <w:t>。对于正态分布数据，平均值和标准差用于描述平均值和平均值周围的变化。</w:t>
      </w:r>
    </w:p>
    <w:p w14:paraId="08C13AB1" w14:textId="77777777" w:rsidR="00D16BE9" w:rsidRDefault="00AC4FA2">
      <w:pPr>
        <w:pStyle w:val="60"/>
        <w:spacing w:line="300" w:lineRule="auto"/>
        <w:ind w:left="0" w:firstLineChars="200" w:firstLine="434"/>
        <w:jc w:val="left"/>
        <w:rPr>
          <w:rFonts w:ascii="Times New Roman" w:eastAsia="宋体" w:hAnsi="Times New Roman" w:cs="Times New Roman"/>
          <w:lang w:eastAsia="zh-CN"/>
        </w:rPr>
      </w:pPr>
      <w:r>
        <w:rPr>
          <w:rFonts w:ascii="Times New Roman" w:eastAsia="宋体" w:hAnsi="Times New Roman" w:cs="Times New Roman"/>
          <w:spacing w:val="-2"/>
          <w:lang w:eastAsia="zh-CN"/>
        </w:rPr>
        <w:t>选择</w:t>
      </w:r>
    </w:p>
    <w:p w14:paraId="77F5531E" w14:textId="77777777" w:rsidR="00D16BE9" w:rsidRDefault="00AC4FA2">
      <w:pPr>
        <w:pStyle w:val="a8"/>
        <w:spacing w:line="300" w:lineRule="auto"/>
        <w:ind w:firstLineChars="200" w:firstLine="420"/>
        <w:jc w:val="both"/>
        <w:rPr>
          <w:rFonts w:cs="Times New Roman"/>
          <w:lang w:eastAsia="zh-CN"/>
        </w:rPr>
      </w:pPr>
      <w:r>
        <w:rPr>
          <w:rFonts w:cs="Times New Roman"/>
          <w:lang w:eastAsia="zh-CN"/>
        </w:rPr>
        <w:t>与统计不确定性相反，在进行</w:t>
      </w:r>
      <w:r>
        <w:rPr>
          <w:rFonts w:cs="Times New Roman"/>
          <w:lang w:eastAsia="zh-CN"/>
        </w:rPr>
        <w:t>LCA</w:t>
      </w:r>
      <w:r>
        <w:rPr>
          <w:rFonts w:cs="Times New Roman"/>
          <w:lang w:eastAsia="zh-CN"/>
        </w:rPr>
        <w:t>时，伴随选择的变化是离散的，即几个特定的选项是可能的，而在这些选项之间的选项是不可能的。在生命周期评估研究未来情况的情况下，定义并调查了许多可能的未来环境，只有这些被认为是相关的，而不是介于两者之间的潜在未来。</w:t>
      </w:r>
    </w:p>
    <w:p w14:paraId="1982964B" w14:textId="77777777" w:rsidR="00D16BE9" w:rsidRDefault="00AC4FA2">
      <w:pPr>
        <w:pStyle w:val="a8"/>
        <w:spacing w:line="300" w:lineRule="auto"/>
        <w:ind w:firstLineChars="200" w:firstLine="420"/>
        <w:jc w:val="both"/>
        <w:rPr>
          <w:rFonts w:cs="Times New Roman"/>
          <w:lang w:eastAsia="zh-CN"/>
        </w:rPr>
      </w:pPr>
      <w:r>
        <w:rPr>
          <w:rFonts w:cs="Times New Roman"/>
          <w:lang w:eastAsia="zh-CN"/>
        </w:rPr>
        <w:t>在进行生命周期评价研究时，也可能有许多方法可供选择，包括</w:t>
      </w:r>
      <w:r>
        <w:rPr>
          <w:rFonts w:cs="Times New Roman"/>
          <w:lang w:eastAsia="zh-CN"/>
        </w:rPr>
        <w:t>:</w:t>
      </w:r>
    </w:p>
    <w:p w14:paraId="41CC8068" w14:textId="77777777" w:rsidR="00D16BE9" w:rsidRDefault="00AC4FA2">
      <w:pPr>
        <w:pStyle w:val="a8"/>
        <w:spacing w:line="300" w:lineRule="auto"/>
        <w:ind w:firstLineChars="200" w:firstLine="420"/>
        <w:jc w:val="both"/>
        <w:rPr>
          <w:rFonts w:cs="Times New Roman"/>
          <w:lang w:eastAsia="zh-CN"/>
        </w:rPr>
      </w:pPr>
      <w:r>
        <w:rPr>
          <w:rFonts w:cs="Times New Roman"/>
          <w:noProof/>
          <w:position w:val="-2"/>
        </w:rPr>
        <w:drawing>
          <wp:inline distT="0" distB="0" distL="0" distR="0" wp14:anchorId="26562E06" wp14:editId="53305221">
            <wp:extent cx="92710" cy="123825"/>
            <wp:effectExtent l="0" t="0" r="0" b="1905"/>
            <wp:docPr id="30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image1.png"/>
                    <pic:cNvPicPr>
                      <a:picLocks noChangeAspect="1"/>
                    </pic:cNvPicPr>
                  </pic:nvPicPr>
                  <pic:blipFill>
                    <a:blip r:embed="rId112" cstate="print"/>
                    <a:stretch>
                      <a:fillRect/>
                    </a:stretch>
                  </pic:blipFill>
                  <pic:spPr>
                    <a:xfrm>
                      <a:off x="0" y="0"/>
                      <a:ext cx="92964" cy="124205"/>
                    </a:xfrm>
                    <a:prstGeom prst="rect">
                      <a:avLst/>
                    </a:prstGeom>
                  </pic:spPr>
                </pic:pic>
              </a:graphicData>
            </a:graphic>
          </wp:inline>
        </w:drawing>
      </w:r>
      <w:r>
        <w:rPr>
          <w:rFonts w:cs="Times New Roman"/>
          <w:lang w:eastAsia="zh-CN"/>
        </w:rPr>
        <w:t>LCI</w:t>
      </w:r>
      <w:r>
        <w:rPr>
          <w:rFonts w:cs="Times New Roman"/>
          <w:lang w:eastAsia="zh-CN"/>
        </w:rPr>
        <w:t>建模原理</w:t>
      </w:r>
    </w:p>
    <w:p w14:paraId="5D66E25B" w14:textId="77777777" w:rsidR="00D16BE9" w:rsidRDefault="00AC4FA2">
      <w:pPr>
        <w:pStyle w:val="a8"/>
        <w:spacing w:line="300" w:lineRule="auto"/>
        <w:ind w:firstLineChars="200" w:firstLine="420"/>
        <w:rPr>
          <w:rFonts w:cs="Times New Roman"/>
          <w:lang w:eastAsia="zh-CN"/>
        </w:rPr>
      </w:pPr>
      <w:r>
        <w:rPr>
          <w:rFonts w:cs="Times New Roman"/>
          <w:noProof/>
          <w:position w:val="-2"/>
        </w:rPr>
        <w:drawing>
          <wp:inline distT="0" distB="0" distL="0" distR="0" wp14:anchorId="7FCBA46F" wp14:editId="42703E78">
            <wp:extent cx="92710" cy="123825"/>
            <wp:effectExtent l="0" t="0" r="0" b="1905"/>
            <wp:docPr id="30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image1.png"/>
                    <pic:cNvPicPr>
                      <a:picLocks noChangeAspect="1"/>
                    </pic:cNvPicPr>
                  </pic:nvPicPr>
                  <pic:blipFill>
                    <a:blip r:embed="rId112" cstate="print"/>
                    <a:stretch>
                      <a:fillRect/>
                    </a:stretch>
                  </pic:blipFill>
                  <pic:spPr>
                    <a:xfrm>
                      <a:off x="0" y="0"/>
                      <a:ext cx="92964" cy="124205"/>
                    </a:xfrm>
                    <a:prstGeom prst="rect">
                      <a:avLst/>
                    </a:prstGeom>
                  </pic:spPr>
                </pic:pic>
              </a:graphicData>
            </a:graphic>
          </wp:inline>
        </w:drawing>
      </w:r>
      <w:r>
        <w:rPr>
          <w:rFonts w:cs="Times New Roman"/>
          <w:lang w:eastAsia="zh-CN"/>
        </w:rPr>
        <w:t>LCI</w:t>
      </w:r>
      <w:r>
        <w:rPr>
          <w:rFonts w:cs="Times New Roman"/>
          <w:lang w:eastAsia="zh-CN"/>
        </w:rPr>
        <w:t>方法接近</w:t>
      </w:r>
      <w:r>
        <w:rPr>
          <w:rFonts w:cs="Times New Roman"/>
          <w:lang w:eastAsia="zh-CN"/>
        </w:rPr>
        <w:t>(</w:t>
      </w:r>
      <w:r>
        <w:rPr>
          <w:rFonts w:cs="Times New Roman"/>
          <w:lang w:eastAsia="zh-CN"/>
        </w:rPr>
        <w:t>和标准化基础和加权集，如果包括</w:t>
      </w:r>
      <w:r>
        <w:rPr>
          <w:rFonts w:cs="Times New Roman"/>
          <w:lang w:eastAsia="zh-CN"/>
        </w:rPr>
        <w:t>)</w:t>
      </w:r>
    </w:p>
    <w:p w14:paraId="4F06AF53" w14:textId="77777777" w:rsidR="00D16BE9" w:rsidRDefault="00AC4FA2">
      <w:pPr>
        <w:pStyle w:val="a8"/>
        <w:spacing w:line="300" w:lineRule="auto"/>
        <w:ind w:firstLineChars="200" w:firstLine="420"/>
        <w:rPr>
          <w:rFonts w:cs="Times New Roman"/>
          <w:lang w:eastAsia="zh-CN"/>
        </w:rPr>
      </w:pPr>
      <w:r>
        <w:rPr>
          <w:rFonts w:cs="Times New Roman"/>
          <w:noProof/>
          <w:position w:val="-2"/>
        </w:rPr>
        <w:drawing>
          <wp:inline distT="0" distB="0" distL="0" distR="0" wp14:anchorId="67195D14" wp14:editId="5314C026">
            <wp:extent cx="92710" cy="123825"/>
            <wp:effectExtent l="0" t="0" r="0" b="1905"/>
            <wp:docPr id="30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image1.png"/>
                    <pic:cNvPicPr>
                      <a:picLocks noChangeAspect="1"/>
                    </pic:cNvPicPr>
                  </pic:nvPicPr>
                  <pic:blipFill>
                    <a:blip r:embed="rId112" cstate="print"/>
                    <a:stretch>
                      <a:fillRect/>
                    </a:stretch>
                  </pic:blipFill>
                  <pic:spPr>
                    <a:xfrm>
                      <a:off x="0" y="0"/>
                      <a:ext cx="92964" cy="124205"/>
                    </a:xfrm>
                    <a:prstGeom prst="rect">
                      <a:avLst/>
                    </a:prstGeom>
                  </pic:spPr>
                </pic:pic>
              </a:graphicData>
            </a:graphic>
          </wp:inline>
        </w:drawing>
      </w:r>
      <w:r>
        <w:rPr>
          <w:rFonts w:cs="Times New Roman"/>
          <w:lang w:eastAsia="zh-CN"/>
        </w:rPr>
        <w:t>截止决策和其他系统边界设置</w:t>
      </w:r>
    </w:p>
    <w:p w14:paraId="4E80DD11" w14:textId="77777777" w:rsidR="00D16BE9" w:rsidRDefault="00AC4FA2">
      <w:pPr>
        <w:pStyle w:val="a8"/>
        <w:spacing w:line="300" w:lineRule="auto"/>
        <w:ind w:firstLineChars="200" w:firstLine="420"/>
        <w:rPr>
          <w:rFonts w:cs="Times New Roman"/>
          <w:lang w:eastAsia="zh-CN"/>
        </w:rPr>
      </w:pPr>
      <w:r>
        <w:rPr>
          <w:rFonts w:cs="Times New Roman"/>
          <w:noProof/>
          <w:position w:val="-2"/>
        </w:rPr>
        <w:drawing>
          <wp:inline distT="0" distB="0" distL="0" distR="0" wp14:anchorId="5E1C639F" wp14:editId="0226A13C">
            <wp:extent cx="92710" cy="123825"/>
            <wp:effectExtent l="0" t="0" r="0" b="1905"/>
            <wp:docPr id="30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image1.png"/>
                    <pic:cNvPicPr>
                      <a:picLocks noChangeAspect="1"/>
                    </pic:cNvPicPr>
                  </pic:nvPicPr>
                  <pic:blipFill>
                    <a:blip r:embed="rId112" cstate="print"/>
                    <a:stretch>
                      <a:fillRect/>
                    </a:stretch>
                  </pic:blipFill>
                  <pic:spPr>
                    <a:xfrm>
                      <a:off x="0" y="0"/>
                      <a:ext cx="92964" cy="124205"/>
                    </a:xfrm>
                    <a:prstGeom prst="rect">
                      <a:avLst/>
                    </a:prstGeom>
                  </pic:spPr>
                </pic:pic>
              </a:graphicData>
            </a:graphic>
          </wp:inline>
        </w:drawing>
      </w:r>
      <w:r>
        <w:rPr>
          <w:rFonts w:cs="Times New Roman"/>
          <w:lang w:eastAsia="zh-CN"/>
        </w:rPr>
        <w:t>选择代表背景过程的</w:t>
      </w:r>
      <w:r>
        <w:rPr>
          <w:rFonts w:cs="Times New Roman"/>
          <w:lang w:eastAsia="zh-CN"/>
        </w:rPr>
        <w:t>LCI</w:t>
      </w:r>
      <w:r>
        <w:rPr>
          <w:rFonts w:cs="Times New Roman"/>
          <w:lang w:eastAsia="zh-CN"/>
        </w:rPr>
        <w:t>数据集</w:t>
      </w:r>
    </w:p>
    <w:p w14:paraId="40ADADD1" w14:textId="77777777" w:rsidR="00D16BE9" w:rsidRDefault="00AC4FA2">
      <w:pPr>
        <w:pStyle w:val="a8"/>
        <w:spacing w:line="300" w:lineRule="auto"/>
        <w:ind w:firstLineChars="200" w:firstLine="420"/>
        <w:rPr>
          <w:rFonts w:cs="Times New Roman"/>
          <w:lang w:eastAsia="zh-CN"/>
        </w:rPr>
      </w:pPr>
      <w:r>
        <w:rPr>
          <w:rFonts w:cs="Times New Roman"/>
          <w:noProof/>
          <w:position w:val="-2"/>
        </w:rPr>
        <w:drawing>
          <wp:inline distT="0" distB="0" distL="0" distR="0" wp14:anchorId="1F041F70" wp14:editId="7C36DEB5">
            <wp:extent cx="92710" cy="123825"/>
            <wp:effectExtent l="0" t="0" r="0" b="1905"/>
            <wp:docPr id="31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image1.png"/>
                    <pic:cNvPicPr>
                      <a:picLocks noChangeAspect="1"/>
                    </pic:cNvPicPr>
                  </pic:nvPicPr>
                  <pic:blipFill>
                    <a:blip r:embed="rId112" cstate="print"/>
                    <a:stretch>
                      <a:fillRect/>
                    </a:stretch>
                  </pic:blipFill>
                  <pic:spPr>
                    <a:xfrm>
                      <a:off x="0" y="0"/>
                      <a:ext cx="92964" cy="124205"/>
                    </a:xfrm>
                    <a:prstGeom prst="rect">
                      <a:avLst/>
                    </a:prstGeom>
                  </pic:spPr>
                </pic:pic>
              </a:graphicData>
            </a:graphic>
          </wp:inline>
        </w:drawing>
      </w:r>
      <w:r>
        <w:rPr>
          <w:rFonts w:cs="Times New Roman"/>
          <w:lang w:eastAsia="zh-CN"/>
        </w:rPr>
        <w:t>选择影响类别和</w:t>
      </w:r>
      <w:r>
        <w:rPr>
          <w:rFonts w:cs="Times New Roman"/>
          <w:lang w:eastAsia="zh-CN"/>
        </w:rPr>
        <w:t>LCIA</w:t>
      </w:r>
      <w:r>
        <w:rPr>
          <w:rFonts w:cs="Times New Roman"/>
          <w:lang w:eastAsia="zh-CN"/>
        </w:rPr>
        <w:t>方法</w:t>
      </w:r>
    </w:p>
    <w:p w14:paraId="61F20031" w14:textId="77777777" w:rsidR="00D16BE9" w:rsidRDefault="00AC4FA2">
      <w:pPr>
        <w:pStyle w:val="a8"/>
        <w:spacing w:line="300" w:lineRule="auto"/>
        <w:ind w:firstLineChars="200" w:firstLine="420"/>
        <w:rPr>
          <w:rFonts w:cs="Times New Roman"/>
          <w:lang w:eastAsia="zh-CN"/>
        </w:rPr>
      </w:pPr>
      <w:r>
        <w:rPr>
          <w:rFonts w:cs="Times New Roman"/>
          <w:noProof/>
          <w:position w:val="-2"/>
        </w:rPr>
        <w:drawing>
          <wp:inline distT="0" distB="0" distL="0" distR="0" wp14:anchorId="600AC07C" wp14:editId="17874345">
            <wp:extent cx="92710" cy="123825"/>
            <wp:effectExtent l="0" t="0" r="0" b="1905"/>
            <wp:docPr id="31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image1.png"/>
                    <pic:cNvPicPr>
                      <a:picLocks noChangeAspect="1"/>
                    </pic:cNvPicPr>
                  </pic:nvPicPr>
                  <pic:blipFill>
                    <a:blip r:embed="rId112" cstate="print"/>
                    <a:stretch>
                      <a:fillRect/>
                    </a:stretch>
                  </pic:blipFill>
                  <pic:spPr>
                    <a:xfrm>
                      <a:off x="0" y="0"/>
                      <a:ext cx="92964" cy="124206"/>
                    </a:xfrm>
                    <a:prstGeom prst="rect">
                      <a:avLst/>
                    </a:prstGeom>
                  </pic:spPr>
                </pic:pic>
              </a:graphicData>
            </a:graphic>
          </wp:inline>
        </w:drawing>
      </w:r>
      <w:r>
        <w:rPr>
          <w:rFonts w:cs="Times New Roman"/>
          <w:lang w:eastAsia="zh-CN"/>
        </w:rPr>
        <w:t>其他假设</w:t>
      </w:r>
      <w:r>
        <w:rPr>
          <w:rFonts w:cs="Times New Roman"/>
          <w:lang w:eastAsia="zh-CN"/>
        </w:rPr>
        <w:t>(</w:t>
      </w:r>
      <w:r>
        <w:rPr>
          <w:rFonts w:cs="Times New Roman"/>
          <w:lang w:eastAsia="zh-CN"/>
        </w:rPr>
        <w:t>例如，使用较高或较低的热值、未来过程的建模等。</w:t>
      </w:r>
      <w:r>
        <w:rPr>
          <w:rFonts w:cs="Times New Roman"/>
          <w:lang w:eastAsia="zh-CN"/>
        </w:rPr>
        <w:t>)</w:t>
      </w:r>
    </w:p>
    <w:p w14:paraId="1BFE4CC4" w14:textId="77777777" w:rsidR="00D16BE9" w:rsidRDefault="00AC4FA2">
      <w:pPr>
        <w:pStyle w:val="a8"/>
        <w:spacing w:line="300" w:lineRule="auto"/>
        <w:ind w:firstLineChars="200" w:firstLine="420"/>
        <w:jc w:val="both"/>
        <w:rPr>
          <w:rFonts w:cs="Times New Roman"/>
          <w:lang w:eastAsia="zh-CN"/>
        </w:rPr>
      </w:pPr>
      <w:r>
        <w:rPr>
          <w:rFonts w:cs="Times New Roman"/>
          <w:lang w:eastAsia="zh-CN"/>
        </w:rPr>
        <w:t>即使在</w:t>
      </w:r>
      <w:r>
        <w:rPr>
          <w:rFonts w:cs="Times New Roman"/>
          <w:lang w:eastAsia="zh-CN"/>
        </w:rPr>
        <w:t>LCIA</w:t>
      </w:r>
      <w:r>
        <w:rPr>
          <w:rFonts w:cs="Times New Roman"/>
          <w:lang w:eastAsia="zh-CN"/>
        </w:rPr>
        <w:t>方法中，也可能需要从时间角度或文化角度做出选择。由于与选择相关的不确定性的离散性，这些不确定性不是通过连续的统计分布来描述的，而是作为生命周期评价的单独设置来建模的</w:t>
      </w:r>
      <w:r>
        <w:rPr>
          <w:rFonts w:cs="Times New Roman"/>
          <w:lang w:eastAsia="zh-CN"/>
        </w:rPr>
        <w:t>(</w:t>
      </w:r>
      <w:r>
        <w:rPr>
          <w:rFonts w:cs="Times New Roman"/>
          <w:lang w:eastAsia="zh-CN"/>
        </w:rPr>
        <w:t>例如，作为不同的情景</w:t>
      </w:r>
      <w:r>
        <w:rPr>
          <w:rFonts w:cs="Times New Roman"/>
          <w:lang w:eastAsia="zh-CN"/>
        </w:rPr>
        <w:t>)</w:t>
      </w:r>
      <w:r>
        <w:rPr>
          <w:rFonts w:cs="Times New Roman"/>
          <w:lang w:eastAsia="zh-CN"/>
        </w:rPr>
        <w:t>。</w:t>
      </w:r>
    </w:p>
    <w:p w14:paraId="05D3C370" w14:textId="77777777" w:rsidR="00D16BE9" w:rsidRDefault="00AC4FA2">
      <w:pPr>
        <w:pStyle w:val="a8"/>
        <w:spacing w:line="300" w:lineRule="auto"/>
        <w:ind w:firstLineChars="200" w:firstLine="420"/>
        <w:jc w:val="both"/>
        <w:rPr>
          <w:rFonts w:cs="Times New Roman"/>
          <w:lang w:eastAsia="zh-CN"/>
        </w:rPr>
      </w:pPr>
      <w:r>
        <w:rPr>
          <w:rFonts w:cs="Times New Roman"/>
          <w:lang w:eastAsia="zh-CN"/>
        </w:rPr>
        <w:t>其次，有一些主要的选择有可能影响</w:t>
      </w:r>
      <w:r>
        <w:rPr>
          <w:rFonts w:cs="Times New Roman"/>
          <w:lang w:eastAsia="zh-CN"/>
        </w:rPr>
        <w:t>LCA</w:t>
      </w:r>
      <w:r>
        <w:rPr>
          <w:rFonts w:cs="Times New Roman"/>
          <w:lang w:eastAsia="zh-CN"/>
        </w:rPr>
        <w:t>最终结果的精确性。这些重要的选择将以不同于主要贡献者的方式被识别</w:t>
      </w:r>
      <w:r>
        <w:rPr>
          <w:rFonts w:cs="Times New Roman"/>
          <w:lang w:eastAsia="zh-CN"/>
        </w:rPr>
        <w:t>:</w:t>
      </w:r>
      <w:r>
        <w:rPr>
          <w:rFonts w:cs="Times New Roman"/>
          <w:lang w:eastAsia="zh-CN"/>
        </w:rPr>
        <w:t>通过将不同的可能选择作为场景运行并比较场景结果。</w:t>
      </w:r>
    </w:p>
    <w:p w14:paraId="27FD5710" w14:textId="77777777" w:rsidR="00D16BE9" w:rsidRDefault="00D16BE9">
      <w:pPr>
        <w:spacing w:line="300" w:lineRule="auto"/>
        <w:ind w:firstLine="420"/>
        <w:rPr>
          <w:rFonts w:eastAsia="宋体" w:cs="Times New Roman"/>
        </w:rPr>
        <w:sectPr w:rsidR="00D16BE9">
          <w:pgSz w:w="11910" w:h="16840"/>
          <w:pgMar w:top="1040" w:right="1160" w:bottom="1040" w:left="1120" w:header="835" w:footer="852" w:gutter="0"/>
          <w:cols w:space="720"/>
        </w:sectPr>
      </w:pPr>
    </w:p>
    <w:p w14:paraId="3D01BD35" w14:textId="77777777" w:rsidR="00D16BE9" w:rsidRDefault="00D16BE9">
      <w:pPr>
        <w:pStyle w:val="a8"/>
        <w:spacing w:line="300" w:lineRule="auto"/>
        <w:ind w:firstLineChars="200" w:firstLine="480"/>
        <w:rPr>
          <w:rFonts w:cs="Times New Roman"/>
          <w:sz w:val="24"/>
          <w:lang w:eastAsia="zh-CN"/>
        </w:rPr>
      </w:pPr>
    </w:p>
    <w:p w14:paraId="06C45D2B" w14:textId="77777777" w:rsidR="00D16BE9" w:rsidRDefault="00AC4FA2">
      <w:pPr>
        <w:pStyle w:val="60"/>
        <w:spacing w:line="300" w:lineRule="auto"/>
        <w:ind w:left="0" w:firstLineChars="200" w:firstLine="434"/>
        <w:jc w:val="left"/>
        <w:rPr>
          <w:rFonts w:ascii="Times New Roman" w:eastAsia="宋体" w:hAnsi="Times New Roman" w:cs="Times New Roman"/>
          <w:lang w:eastAsia="zh-CN"/>
        </w:rPr>
      </w:pPr>
      <w:r>
        <w:rPr>
          <w:rFonts w:ascii="Times New Roman" w:eastAsia="宋体" w:hAnsi="Times New Roman" w:cs="Times New Roman"/>
          <w:spacing w:val="-2"/>
          <w:lang w:eastAsia="zh-CN"/>
        </w:rPr>
        <w:t>无知</w:t>
      </w:r>
    </w:p>
    <w:p w14:paraId="3636F5F7" w14:textId="77777777" w:rsidR="00D16BE9" w:rsidRDefault="00AC4FA2">
      <w:pPr>
        <w:pStyle w:val="a8"/>
        <w:spacing w:line="300" w:lineRule="auto"/>
        <w:ind w:firstLineChars="200" w:firstLine="420"/>
        <w:jc w:val="both"/>
        <w:rPr>
          <w:rFonts w:cs="Times New Roman"/>
          <w:lang w:eastAsia="zh-CN"/>
        </w:rPr>
      </w:pPr>
      <w:r>
        <w:rPr>
          <w:rFonts w:cs="Times New Roman"/>
          <w:lang w:eastAsia="zh-CN"/>
        </w:rPr>
        <w:t>不确定性的第三个来源是归因于无知的误差，即缺乏关于系统的知识，导致数据的遗漏或关于过程或基本流程的不正确假设。无知与选择的不确定性有关，因为它表现出离散的行为，但是因为它没有被意识到，所以不能用处理选择的方式来处理它。它不能通过定量不确定性评估来处理，但可以通过合格的同行评审来揭示。</w:t>
      </w:r>
    </w:p>
    <w:p w14:paraId="7586D92C" w14:textId="77777777" w:rsidR="00D16BE9" w:rsidRDefault="00D16BE9">
      <w:pPr>
        <w:pStyle w:val="a8"/>
        <w:spacing w:line="300" w:lineRule="auto"/>
        <w:ind w:firstLineChars="200" w:firstLine="540"/>
        <w:rPr>
          <w:rFonts w:cs="Times New Roman"/>
          <w:sz w:val="27"/>
          <w:lang w:eastAsia="zh-CN"/>
        </w:rPr>
      </w:pPr>
    </w:p>
    <w:p w14:paraId="51466206" w14:textId="77777777" w:rsidR="00D16BE9" w:rsidRDefault="00AC4FA2">
      <w:pPr>
        <w:pStyle w:val="2"/>
        <w:tabs>
          <w:tab w:val="left" w:pos="1094"/>
        </w:tabs>
        <w:spacing w:beforeLines="0" w:before="0" w:afterLines="0" w:after="0"/>
        <w:ind w:firstLineChars="200" w:firstLine="562"/>
        <w:rPr>
          <w:rFonts w:cs="Times New Roman"/>
          <w:sz w:val="28"/>
          <w:szCs w:val="36"/>
        </w:rPr>
      </w:pPr>
      <w:r>
        <w:rPr>
          <w:rFonts w:cs="Times New Roman" w:hint="eastAsia"/>
          <w:sz w:val="28"/>
          <w:szCs w:val="36"/>
        </w:rPr>
        <w:t>16.3</w:t>
      </w:r>
      <w:r>
        <w:rPr>
          <w:rFonts w:cs="Times New Roman"/>
          <w:sz w:val="28"/>
          <w:szCs w:val="36"/>
        </w:rPr>
        <w:t>在生命周期中累积不确定性</w:t>
      </w:r>
    </w:p>
    <w:p w14:paraId="142B4F88" w14:textId="77777777" w:rsidR="00D16BE9" w:rsidRDefault="00AC4FA2">
      <w:pPr>
        <w:pStyle w:val="60"/>
        <w:spacing w:line="300" w:lineRule="auto"/>
        <w:ind w:left="0" w:firstLineChars="200" w:firstLine="434"/>
        <w:jc w:val="left"/>
        <w:rPr>
          <w:rFonts w:ascii="Times New Roman" w:eastAsia="宋体" w:hAnsi="Times New Roman" w:cs="Times New Roman"/>
          <w:lang w:eastAsia="zh-CN"/>
        </w:rPr>
      </w:pPr>
      <w:r>
        <w:rPr>
          <w:rFonts w:ascii="Times New Roman" w:eastAsia="宋体" w:hAnsi="Times New Roman" w:cs="Times New Roman"/>
          <w:spacing w:val="-2"/>
          <w:lang w:eastAsia="zh-CN"/>
        </w:rPr>
        <w:t>概观</w:t>
      </w:r>
    </w:p>
    <w:p w14:paraId="5C96D598" w14:textId="77777777" w:rsidR="00D16BE9" w:rsidRDefault="00AC4FA2">
      <w:pPr>
        <w:pStyle w:val="a8"/>
        <w:spacing w:line="300" w:lineRule="auto"/>
        <w:ind w:firstLineChars="200" w:firstLine="420"/>
        <w:jc w:val="both"/>
        <w:rPr>
          <w:rFonts w:cs="Times New Roman"/>
          <w:lang w:eastAsia="zh-CN"/>
        </w:rPr>
      </w:pPr>
      <w:r>
        <w:rPr>
          <w:rFonts w:cs="Times New Roman"/>
          <w:lang w:eastAsia="zh-CN"/>
        </w:rPr>
        <w:t>必须了解清单和评估数据的随机不确定性以及与选择相关的重要不确定性，以便确定它们如何传播到生命周期评估的最终结果中。对于随机不确定性，对最终结果的随机不确定性的影响可以通过两种根本不同的方式进行评估</w:t>
      </w:r>
      <w:r>
        <w:rPr>
          <w:rFonts w:cs="Times New Roman"/>
          <w:lang w:eastAsia="zh-CN"/>
        </w:rPr>
        <w:t>——</w:t>
      </w:r>
      <w:r>
        <w:rPr>
          <w:rFonts w:cs="Times New Roman"/>
          <w:lang w:eastAsia="zh-CN"/>
        </w:rPr>
        <w:t>通过解析解或通过模拟。两者都需要关于过程和评估数据的分布类型、平均值和变化的知识。</w:t>
      </w:r>
    </w:p>
    <w:p w14:paraId="218D031C" w14:textId="77777777" w:rsidR="00D16BE9" w:rsidRDefault="00AC4FA2">
      <w:pPr>
        <w:pStyle w:val="60"/>
        <w:spacing w:line="300" w:lineRule="auto"/>
        <w:ind w:left="0" w:firstLineChars="200" w:firstLine="442"/>
        <w:rPr>
          <w:rFonts w:ascii="Times New Roman" w:eastAsia="宋体" w:hAnsi="Times New Roman" w:cs="Times New Roman"/>
          <w:lang w:eastAsia="zh-CN"/>
        </w:rPr>
      </w:pPr>
      <w:r>
        <w:rPr>
          <w:rFonts w:ascii="Times New Roman" w:eastAsia="宋体" w:hAnsi="Times New Roman" w:cs="Times New Roman"/>
          <w:lang w:eastAsia="zh-CN"/>
        </w:rPr>
        <w:t>解析</w:t>
      </w:r>
    </w:p>
    <w:p w14:paraId="39BD0950" w14:textId="77777777" w:rsidR="00D16BE9" w:rsidRDefault="00AC4FA2">
      <w:pPr>
        <w:pStyle w:val="a8"/>
        <w:spacing w:line="300" w:lineRule="auto"/>
        <w:ind w:firstLineChars="200" w:firstLine="420"/>
        <w:jc w:val="both"/>
        <w:rPr>
          <w:rFonts w:cs="Times New Roman"/>
          <w:lang w:eastAsia="zh-CN"/>
        </w:rPr>
      </w:pPr>
      <w:r>
        <w:rPr>
          <w:rFonts w:cs="Times New Roman"/>
          <w:lang w:eastAsia="zh-CN"/>
        </w:rPr>
        <w:t>如果在计算清单结果时不考虑单个清单数据的差异</w:t>
      </w:r>
      <w:r>
        <w:rPr>
          <w:rFonts w:cs="Times New Roman"/>
          <w:lang w:eastAsia="zh-CN"/>
        </w:rPr>
        <w:t>(</w:t>
      </w:r>
      <w:r>
        <w:rPr>
          <w:rFonts w:cs="Times New Roman"/>
          <w:lang w:eastAsia="zh-CN"/>
        </w:rPr>
        <w:t>即仅使用平均值</w:t>
      </w:r>
      <w:r>
        <w:rPr>
          <w:rFonts w:cs="Times New Roman"/>
          <w:lang w:eastAsia="zh-CN"/>
        </w:rPr>
        <w:t>)</w:t>
      </w:r>
      <w:r>
        <w:rPr>
          <w:rFonts w:cs="Times New Roman"/>
          <w:lang w:eastAsia="zh-CN"/>
        </w:rPr>
        <w:t>，结果就是最终结果的真实平均值，但这种方法无法提供关于该平均值不确定性的任何信息。应对这一挑战的分析方法开发了一个方程，该方程将最终结果的分布</w:t>
      </w:r>
      <w:r>
        <w:rPr>
          <w:rFonts w:cs="Times New Roman"/>
          <w:lang w:eastAsia="zh-CN"/>
        </w:rPr>
        <w:t>(</w:t>
      </w:r>
      <w:r>
        <w:rPr>
          <w:rFonts w:cs="Times New Roman"/>
          <w:lang w:eastAsia="zh-CN"/>
        </w:rPr>
        <w:t>以及变化</w:t>
      </w:r>
      <w:r>
        <w:rPr>
          <w:rFonts w:cs="Times New Roman"/>
          <w:lang w:eastAsia="zh-CN"/>
        </w:rPr>
        <w:t>)</w:t>
      </w:r>
      <w:r>
        <w:rPr>
          <w:rFonts w:cs="Times New Roman"/>
          <w:lang w:eastAsia="zh-CN"/>
        </w:rPr>
        <w:t>描述为系统中所有过程的过程数据分布的函数。即使对于简单的系统，解析解也变成非常复杂的表达式，但是它可以用泰勒级数近似，该级数将结果误差表示为每个过程的过程数据误差的函数。虽然可以用这种方式简化，但分析方法需要合格的简化假设，以便适用于通常在</w:t>
      </w:r>
      <w:r>
        <w:rPr>
          <w:rFonts w:cs="Times New Roman"/>
          <w:lang w:eastAsia="zh-CN"/>
        </w:rPr>
        <w:t>LCAs</w:t>
      </w:r>
      <w:r>
        <w:rPr>
          <w:rFonts w:cs="Times New Roman"/>
          <w:lang w:eastAsia="zh-CN"/>
        </w:rPr>
        <w:t>中建模的系统类型。因此，模拟方法通常应用在用于系统建模的软件中</w:t>
      </w:r>
    </w:p>
    <w:p w14:paraId="241B081F" w14:textId="77777777" w:rsidR="00D16BE9" w:rsidRDefault="00AC4FA2">
      <w:pPr>
        <w:pStyle w:val="60"/>
        <w:spacing w:line="300" w:lineRule="auto"/>
        <w:ind w:left="0" w:firstLineChars="200" w:firstLine="434"/>
        <w:jc w:val="left"/>
        <w:rPr>
          <w:rFonts w:ascii="Times New Roman" w:eastAsia="宋体" w:hAnsi="Times New Roman" w:cs="Times New Roman"/>
          <w:lang w:eastAsia="zh-CN"/>
        </w:rPr>
      </w:pPr>
      <w:r>
        <w:rPr>
          <w:rFonts w:ascii="Times New Roman" w:eastAsia="宋体" w:hAnsi="Times New Roman" w:cs="Times New Roman"/>
          <w:spacing w:val="-2"/>
          <w:lang w:eastAsia="zh-CN"/>
        </w:rPr>
        <w:t>模拟</w:t>
      </w:r>
    </w:p>
    <w:p w14:paraId="3C1360BB" w14:textId="77777777" w:rsidR="00D16BE9" w:rsidRDefault="00AC4FA2">
      <w:pPr>
        <w:pStyle w:val="a8"/>
        <w:spacing w:line="300" w:lineRule="auto"/>
        <w:ind w:firstLineChars="200" w:firstLine="420"/>
        <w:jc w:val="both"/>
        <w:rPr>
          <w:rFonts w:cs="Times New Roman"/>
          <w:lang w:eastAsia="zh-CN"/>
        </w:rPr>
      </w:pPr>
      <w:r>
        <w:rPr>
          <w:rFonts w:cs="Times New Roman"/>
          <w:lang w:eastAsia="zh-CN"/>
        </w:rPr>
        <w:t>LCA</w:t>
      </w:r>
      <w:r>
        <w:rPr>
          <w:rFonts w:cs="Times New Roman"/>
          <w:lang w:eastAsia="zh-CN"/>
        </w:rPr>
        <w:t>总结果的误差模拟通常是用蒙特卡罗方法来完成的。每个和平库存数据的变化独立于其他库存数据，围绕其平均值，遵循为其指定的分布</w:t>
      </w:r>
      <w:r>
        <w:rPr>
          <w:rFonts w:cs="Times New Roman"/>
          <w:lang w:eastAsia="zh-CN"/>
        </w:rPr>
        <w:t>(</w:t>
      </w:r>
      <w:r>
        <w:rPr>
          <w:rFonts w:cs="Times New Roman"/>
          <w:lang w:eastAsia="zh-CN"/>
        </w:rPr>
        <w:t>分布类型和变化度量</w:t>
      </w:r>
      <w:r>
        <w:rPr>
          <w:rFonts w:cs="Times New Roman"/>
          <w:lang w:eastAsia="zh-CN"/>
        </w:rPr>
        <w:t>)</w:t>
      </w:r>
      <w:r>
        <w:rPr>
          <w:rFonts w:cs="Times New Roman"/>
          <w:lang w:eastAsia="zh-CN"/>
        </w:rPr>
        <w:t>。执行并存储库存结果的计算，并且库存数据在分布中再次随机变化，以得到一组新的库存结果。当计算次数足够多</w:t>
      </w:r>
      <w:r>
        <w:rPr>
          <w:rFonts w:cs="Times New Roman"/>
          <w:lang w:eastAsia="zh-CN"/>
        </w:rPr>
        <w:t>(</w:t>
      </w:r>
      <w:r>
        <w:rPr>
          <w:rFonts w:cs="Times New Roman"/>
          <w:lang w:eastAsia="zh-CN"/>
        </w:rPr>
        <w:t>通常在</w:t>
      </w:r>
      <w:r>
        <w:rPr>
          <w:rFonts w:cs="Times New Roman"/>
          <w:lang w:eastAsia="zh-CN"/>
        </w:rPr>
        <w:t>1000</w:t>
      </w:r>
      <w:r>
        <w:rPr>
          <w:rFonts w:cs="Times New Roman"/>
          <w:lang w:eastAsia="zh-CN"/>
        </w:rPr>
        <w:t>以上</w:t>
      </w:r>
      <w:r>
        <w:rPr>
          <w:rFonts w:cs="Times New Roman"/>
          <w:lang w:eastAsia="zh-CN"/>
        </w:rPr>
        <w:t>)</w:t>
      </w:r>
      <w:r>
        <w:rPr>
          <w:rFonts w:cs="Times New Roman"/>
          <w:lang w:eastAsia="zh-CN"/>
        </w:rPr>
        <w:t>时，计算出的清单结果的分布将接近结果的真实分布，从而给出最终结果平均值周围的估计变化。</w:t>
      </w:r>
    </w:p>
    <w:p w14:paraId="4E72CD1C" w14:textId="77777777" w:rsidR="00D16BE9" w:rsidRDefault="00AC4FA2">
      <w:pPr>
        <w:pStyle w:val="a8"/>
        <w:spacing w:line="300" w:lineRule="auto"/>
        <w:ind w:firstLineChars="200" w:firstLine="420"/>
        <w:jc w:val="both"/>
        <w:rPr>
          <w:rFonts w:cs="Times New Roman"/>
          <w:lang w:eastAsia="zh-CN"/>
        </w:rPr>
      </w:pPr>
      <w:r>
        <w:rPr>
          <w:rFonts w:cs="Times New Roman"/>
          <w:lang w:eastAsia="zh-CN"/>
        </w:rPr>
        <w:t>在蒙特卡罗模拟中，默认的假设是所有的过程和基本流程都是独立的，因此在系统内部和在比较</w:t>
      </w:r>
      <w:r>
        <w:rPr>
          <w:rFonts w:cs="Times New Roman"/>
          <w:lang w:eastAsia="zh-CN"/>
        </w:rPr>
        <w:t>LCA</w:t>
      </w:r>
      <w:r>
        <w:rPr>
          <w:rFonts w:cs="Times New Roman"/>
          <w:lang w:eastAsia="zh-CN"/>
        </w:rPr>
        <w:t>中比较的系统之间都是相互独立变化的。通常情况并非如此，因为这些过程可能具有基于技术的相互依赖性，或者甚至是发生在系统中不同位置的相同过程</w:t>
      </w:r>
      <w:r>
        <w:rPr>
          <w:rFonts w:cs="Times New Roman"/>
          <w:lang w:eastAsia="zh-CN"/>
        </w:rPr>
        <w:t>(</w:t>
      </w:r>
      <w:r>
        <w:rPr>
          <w:rFonts w:cs="Times New Roman"/>
          <w:lang w:eastAsia="zh-CN"/>
        </w:rPr>
        <w:t>例如，对于像发电或运输这样的后台过程</w:t>
      </w:r>
      <w:r>
        <w:rPr>
          <w:rFonts w:cs="Times New Roman"/>
          <w:lang w:eastAsia="zh-CN"/>
        </w:rPr>
        <w:t>)</w:t>
      </w:r>
      <w:r>
        <w:rPr>
          <w:rFonts w:cs="Times New Roman"/>
          <w:lang w:eastAsia="zh-CN"/>
        </w:rPr>
        <w:t>。除了正相关之外，还会出现负相关。这些情况不是独立变化，而是高度的共变，这将减少或增加最终结果的变化，因此在建立模拟时必须考虑到这一点，这通常不是直接的。</w:t>
      </w:r>
    </w:p>
    <w:p w14:paraId="25338995" w14:textId="77777777" w:rsidR="00D16BE9" w:rsidRDefault="00D16BE9">
      <w:pPr>
        <w:spacing w:line="300" w:lineRule="auto"/>
        <w:ind w:firstLine="420"/>
        <w:rPr>
          <w:rFonts w:eastAsia="宋体" w:cs="Times New Roman"/>
        </w:rPr>
        <w:sectPr w:rsidR="00D16BE9">
          <w:pgSz w:w="11910" w:h="16840"/>
          <w:pgMar w:top="1040" w:right="1160" w:bottom="1040" w:left="1120" w:header="835" w:footer="852" w:gutter="0"/>
          <w:cols w:space="720"/>
        </w:sectPr>
      </w:pPr>
    </w:p>
    <w:p w14:paraId="4531EDDF" w14:textId="77777777" w:rsidR="00D16BE9" w:rsidRDefault="00D16BE9">
      <w:pPr>
        <w:pStyle w:val="a8"/>
        <w:spacing w:line="300" w:lineRule="auto"/>
        <w:ind w:firstLineChars="200" w:firstLine="480"/>
        <w:rPr>
          <w:rFonts w:cs="Times New Roman"/>
          <w:sz w:val="24"/>
          <w:lang w:eastAsia="zh-CN"/>
        </w:rPr>
      </w:pPr>
    </w:p>
    <w:p w14:paraId="277F6E90" w14:textId="77777777" w:rsidR="00D16BE9" w:rsidRDefault="00AC4FA2">
      <w:pPr>
        <w:pStyle w:val="60"/>
        <w:spacing w:line="300" w:lineRule="auto"/>
        <w:ind w:left="0" w:firstLineChars="200" w:firstLine="418"/>
        <w:rPr>
          <w:rFonts w:ascii="Times New Roman" w:eastAsia="宋体" w:hAnsi="Times New Roman" w:cs="Times New Roman"/>
          <w:lang w:eastAsia="zh-CN"/>
        </w:rPr>
      </w:pPr>
      <w:r>
        <w:rPr>
          <w:rFonts w:ascii="Times New Roman" w:eastAsia="宋体" w:hAnsi="Times New Roman" w:cs="Times New Roman"/>
          <w:w w:val="95"/>
          <w:lang w:eastAsia="zh-CN"/>
        </w:rPr>
        <w:t>与选择相关的变异</w:t>
      </w:r>
    </w:p>
    <w:p w14:paraId="5EC14907" w14:textId="77777777" w:rsidR="00D16BE9" w:rsidRDefault="00AC4FA2">
      <w:pPr>
        <w:pStyle w:val="a8"/>
        <w:spacing w:line="300" w:lineRule="auto"/>
        <w:ind w:firstLineChars="200" w:firstLine="420"/>
        <w:jc w:val="both"/>
        <w:rPr>
          <w:rFonts w:cs="Times New Roman"/>
          <w:lang w:eastAsia="zh-CN"/>
        </w:rPr>
      </w:pPr>
      <w:r>
        <w:rPr>
          <w:rFonts w:cs="Times New Roman"/>
          <w:lang w:eastAsia="zh-CN"/>
        </w:rPr>
        <w:t>由选择相关的差异引起的最终结果的变化必须通过对识别的相关选择的每个组合的单独计算来处理。如上所述，在随机不确定性可以被处理和聚集成一组最终结果的情况下，与选择相关的变化因此导致许多离散的结果，这些结果可以与作为</w:t>
      </w:r>
      <w:r>
        <w:rPr>
          <w:rFonts w:cs="Times New Roman"/>
          <w:lang w:eastAsia="zh-CN"/>
        </w:rPr>
        <w:t>LCA</w:t>
      </w:r>
      <w:r>
        <w:rPr>
          <w:rFonts w:cs="Times New Roman"/>
          <w:lang w:eastAsia="zh-CN"/>
        </w:rPr>
        <w:t>的可能结果的潜在选择的说明一起呈现给决策者，这取决于做出了哪些选择。为了加强对</w:t>
      </w:r>
      <w:r>
        <w:rPr>
          <w:rFonts w:cs="Times New Roman"/>
          <w:lang w:eastAsia="zh-CN"/>
        </w:rPr>
        <w:t>LCA</w:t>
      </w:r>
      <w:r>
        <w:rPr>
          <w:rFonts w:cs="Times New Roman"/>
          <w:lang w:eastAsia="zh-CN"/>
        </w:rPr>
        <w:t>结果的决策支持，重要的是将被认为是必需的选择数量减少到最低限度。</w:t>
      </w:r>
    </w:p>
    <w:p w14:paraId="381B6CA8" w14:textId="77777777" w:rsidR="00D16BE9" w:rsidRDefault="00AC4FA2">
      <w:pPr>
        <w:pStyle w:val="60"/>
        <w:spacing w:line="300" w:lineRule="auto"/>
        <w:ind w:left="0" w:firstLineChars="200" w:firstLine="442"/>
        <w:rPr>
          <w:rFonts w:ascii="Times New Roman" w:eastAsia="宋体" w:hAnsi="Times New Roman" w:cs="Times New Roman"/>
          <w:lang w:eastAsia="zh-CN"/>
        </w:rPr>
      </w:pPr>
      <w:r>
        <w:rPr>
          <w:rFonts w:ascii="Times New Roman" w:eastAsia="宋体" w:hAnsi="Times New Roman" w:cs="Times New Roman"/>
          <w:lang w:eastAsia="zh-CN"/>
        </w:rPr>
        <w:t>务实的方法</w:t>
      </w:r>
    </w:p>
    <w:p w14:paraId="0F243E14" w14:textId="77777777" w:rsidR="00D16BE9" w:rsidRDefault="00AC4FA2">
      <w:pPr>
        <w:pStyle w:val="a8"/>
        <w:spacing w:line="300" w:lineRule="auto"/>
        <w:ind w:firstLineChars="200" w:firstLine="420"/>
        <w:jc w:val="both"/>
        <w:rPr>
          <w:rFonts w:cs="Times New Roman"/>
          <w:lang w:eastAsia="zh-CN"/>
        </w:rPr>
      </w:pPr>
      <w:r>
        <w:rPr>
          <w:rFonts w:cs="Times New Roman"/>
          <w:lang w:eastAsia="zh-CN"/>
        </w:rPr>
        <w:t>使用蒙特卡罗方法的模拟依赖于</w:t>
      </w:r>
      <w:r>
        <w:rPr>
          <w:rFonts w:cs="Times New Roman"/>
          <w:lang w:eastAsia="zh-CN"/>
        </w:rPr>
        <w:t>LCA</w:t>
      </w:r>
      <w:r>
        <w:rPr>
          <w:rFonts w:cs="Times New Roman"/>
          <w:lang w:eastAsia="zh-CN"/>
        </w:rPr>
        <w:t>从业者提供的单个基本流的分布信息。为系统中的所有过程提供关于所有基本流的统计分布的良好信息通常是一个挑战，这影响了由蒙特卡罗模拟提供的统计信息的质量。</w:t>
      </w:r>
    </w:p>
    <w:p w14:paraId="7C6E3EF5" w14:textId="77777777" w:rsidR="00D16BE9" w:rsidRDefault="00AC4FA2">
      <w:pPr>
        <w:pStyle w:val="a8"/>
        <w:spacing w:line="300" w:lineRule="auto"/>
        <w:ind w:firstLineChars="200" w:firstLine="420"/>
        <w:jc w:val="both"/>
        <w:rPr>
          <w:rFonts w:cs="Times New Roman"/>
          <w:lang w:eastAsia="zh-CN"/>
        </w:rPr>
      </w:pPr>
      <w:r>
        <w:rPr>
          <w:rFonts w:cs="Times New Roman"/>
          <w:lang w:eastAsia="zh-CN"/>
        </w:rPr>
        <w:t>敏感性分析是确定哪里最需要良好的基本统计信息的有用工具。对最终结果影响最大的过程和流程也是最有可能对最终结果的不确定性产生影响的过程和流程，尤其是对于这些关键数字，因此统计信息的准确性至关重要。</w:t>
      </w:r>
    </w:p>
    <w:p w14:paraId="2C7237F6" w14:textId="77777777" w:rsidR="00D16BE9" w:rsidRDefault="00AC4FA2">
      <w:pPr>
        <w:pStyle w:val="a8"/>
        <w:spacing w:line="300" w:lineRule="auto"/>
        <w:ind w:firstLineChars="200" w:firstLine="420"/>
        <w:jc w:val="both"/>
        <w:rPr>
          <w:rFonts w:cs="Times New Roman"/>
          <w:lang w:eastAsia="zh-CN"/>
        </w:rPr>
      </w:pPr>
      <w:r>
        <w:rPr>
          <w:rFonts w:cs="Times New Roman"/>
          <w:lang w:eastAsia="zh-CN"/>
        </w:rPr>
        <w:t>在没有工具支持蒙特卡罗模拟的情况下，仍然可以沿着这条线进行最终结果的不确定性分析，使用灵敏度分析来识别关键过程、关键基本流程和关键选择。对于其中的每一个，在一些假设计算中，潜在的变化被分析并基本上作为离散的选择来处理</w:t>
      </w:r>
      <w:r>
        <w:rPr>
          <w:rFonts w:cs="Times New Roman"/>
          <w:lang w:eastAsia="zh-CN"/>
        </w:rPr>
        <w:t>(</w:t>
      </w:r>
      <w:r>
        <w:rPr>
          <w:rFonts w:cs="Times New Roman"/>
          <w:lang w:eastAsia="zh-CN"/>
        </w:rPr>
        <w:t>对于随机不确定性，作为现实的最坏情况和现实的最好情况值</w:t>
      </w:r>
      <w:r>
        <w:rPr>
          <w:rFonts w:cs="Times New Roman"/>
          <w:lang w:eastAsia="zh-CN"/>
        </w:rPr>
        <w:t>)</w:t>
      </w:r>
      <w:r>
        <w:rPr>
          <w:rFonts w:cs="Times New Roman"/>
          <w:lang w:eastAsia="zh-CN"/>
        </w:rPr>
        <w:t>。在某些情况下，结果允许对目标定义的问题</w:t>
      </w:r>
      <w:proofErr w:type="gramStart"/>
      <w:r>
        <w:rPr>
          <w:rFonts w:cs="Times New Roman"/>
          <w:lang w:eastAsia="zh-CN"/>
        </w:rPr>
        <w:t>作出</w:t>
      </w:r>
      <w:proofErr w:type="gramEnd"/>
      <w:r>
        <w:rPr>
          <w:rFonts w:cs="Times New Roman"/>
          <w:lang w:eastAsia="zh-CN"/>
        </w:rPr>
        <w:t>指示性的回答。在其他情况下，结果是不确定的，这意味着在新的迭代中需要更详细的方法，但是这有助于将精力集中在一些确定的关键数据和假设上。</w:t>
      </w:r>
    </w:p>
    <w:p w14:paraId="34D9B50E" w14:textId="77777777" w:rsidR="00D16BE9" w:rsidRDefault="00AC4FA2">
      <w:pPr>
        <w:pStyle w:val="a8"/>
        <w:spacing w:line="300" w:lineRule="auto"/>
        <w:ind w:firstLineChars="200" w:firstLine="420"/>
        <w:jc w:val="both"/>
        <w:rPr>
          <w:rFonts w:cs="Times New Roman"/>
          <w:lang w:eastAsia="zh-CN"/>
        </w:rPr>
      </w:pPr>
      <w:r>
        <w:rPr>
          <w:rFonts w:cs="Times New Roman"/>
          <w:lang w:eastAsia="zh-CN"/>
        </w:rPr>
        <w:t>前面提到的</w:t>
      </w:r>
      <w:r>
        <w:rPr>
          <w:rFonts w:cs="Times New Roman"/>
          <w:lang w:eastAsia="zh-CN"/>
        </w:rPr>
        <w:t>“</w:t>
      </w:r>
      <w:r>
        <w:rPr>
          <w:rFonts w:cs="Times New Roman"/>
          <w:lang w:eastAsia="zh-CN"/>
        </w:rPr>
        <w:t>合理的最佳情况</w:t>
      </w:r>
      <w:r>
        <w:rPr>
          <w:rFonts w:cs="Times New Roman"/>
          <w:lang w:eastAsia="zh-CN"/>
        </w:rPr>
        <w:t>”</w:t>
      </w:r>
      <w:r>
        <w:rPr>
          <w:rFonts w:cs="Times New Roman"/>
          <w:lang w:eastAsia="zh-CN"/>
        </w:rPr>
        <w:t>和</w:t>
      </w:r>
      <w:r>
        <w:rPr>
          <w:rFonts w:cs="Times New Roman"/>
          <w:lang w:eastAsia="zh-CN"/>
        </w:rPr>
        <w:t>“</w:t>
      </w:r>
      <w:r>
        <w:rPr>
          <w:rFonts w:cs="Times New Roman"/>
          <w:lang w:eastAsia="zh-CN"/>
        </w:rPr>
        <w:t>合理的最差情况</w:t>
      </w:r>
      <w:r>
        <w:rPr>
          <w:rFonts w:cs="Times New Roman"/>
          <w:lang w:eastAsia="zh-CN"/>
        </w:rPr>
        <w:t>”</w:t>
      </w:r>
      <w:r>
        <w:rPr>
          <w:rFonts w:cs="Times New Roman"/>
          <w:lang w:eastAsia="zh-CN"/>
        </w:rPr>
        <w:t>可以以这种方式形成，并有助于量化结果的大致范围以及结果解释的稳健性。</w:t>
      </w:r>
    </w:p>
    <w:p w14:paraId="1F03A804" w14:textId="77777777" w:rsidR="00D16BE9" w:rsidRDefault="00D16BE9">
      <w:pPr>
        <w:spacing w:line="300" w:lineRule="auto"/>
        <w:ind w:firstLine="420"/>
        <w:rPr>
          <w:rFonts w:eastAsia="宋体" w:cs="Times New Roman"/>
        </w:rPr>
        <w:sectPr w:rsidR="00D16BE9">
          <w:pgSz w:w="11910" w:h="16840"/>
          <w:pgMar w:top="1040" w:right="1160" w:bottom="1040" w:left="1120" w:header="835" w:footer="852" w:gutter="0"/>
          <w:cols w:space="720"/>
        </w:sectPr>
      </w:pPr>
    </w:p>
    <w:p w14:paraId="6A515154" w14:textId="77777777" w:rsidR="00D16BE9" w:rsidRDefault="00D16BE9">
      <w:pPr>
        <w:pStyle w:val="a8"/>
        <w:spacing w:line="300" w:lineRule="auto"/>
        <w:ind w:firstLineChars="200" w:firstLine="580"/>
        <w:rPr>
          <w:rFonts w:cs="Times New Roman"/>
          <w:sz w:val="29"/>
          <w:lang w:eastAsia="zh-CN"/>
        </w:rPr>
      </w:pPr>
    </w:p>
    <w:p w14:paraId="4CAA0657" w14:textId="77777777" w:rsidR="00D16BE9" w:rsidRDefault="00AC4FA2">
      <w:pPr>
        <w:pStyle w:val="1"/>
        <w:tabs>
          <w:tab w:val="left" w:pos="867"/>
        </w:tabs>
        <w:spacing w:beforeLines="0" w:before="0" w:afterLines="0" w:after="0" w:line="300" w:lineRule="auto"/>
        <w:jc w:val="both"/>
        <w:rPr>
          <w:rFonts w:eastAsia="宋体" w:cs="Times New Roman"/>
        </w:rPr>
      </w:pPr>
      <w:r>
        <w:rPr>
          <w:rFonts w:eastAsia="宋体" w:cs="Times New Roman" w:hint="eastAsia"/>
        </w:rPr>
        <w:t>17</w:t>
      </w:r>
      <w:r>
        <w:rPr>
          <w:rFonts w:eastAsia="宋体" w:cs="Times New Roman"/>
        </w:rPr>
        <w:t>附件</w:t>
      </w:r>
      <w:r>
        <w:rPr>
          <w:rFonts w:eastAsia="宋体" w:cs="Times New Roman"/>
        </w:rPr>
        <w:t>F:</w:t>
      </w:r>
      <w:r>
        <w:rPr>
          <w:rFonts w:eastAsia="宋体" w:cs="Times New Roman"/>
        </w:rPr>
        <w:t>系统边界模板</w:t>
      </w:r>
    </w:p>
    <w:p w14:paraId="31C216FE" w14:textId="77777777" w:rsidR="00D16BE9" w:rsidRDefault="00AC4FA2">
      <w:pPr>
        <w:pStyle w:val="a8"/>
        <w:spacing w:line="300" w:lineRule="auto"/>
        <w:ind w:firstLineChars="200" w:firstLine="420"/>
        <w:jc w:val="both"/>
        <w:rPr>
          <w:rFonts w:cs="Times New Roman"/>
          <w:lang w:eastAsia="zh-CN"/>
        </w:rPr>
      </w:pPr>
      <w:r>
        <w:rPr>
          <w:rFonts w:cs="Times New Roman"/>
          <w:lang w:eastAsia="zh-CN"/>
        </w:rPr>
        <w:t>系统边界</w:t>
      </w:r>
      <w:proofErr w:type="gramStart"/>
      <w:r>
        <w:rPr>
          <w:rFonts w:cs="Times New Roman"/>
          <w:lang w:eastAsia="zh-CN"/>
        </w:rPr>
        <w:t>图对于</w:t>
      </w:r>
      <w:proofErr w:type="gramEnd"/>
      <w:r>
        <w:rPr>
          <w:rFonts w:cs="Times New Roman"/>
          <w:lang w:eastAsia="zh-CN"/>
        </w:rPr>
        <w:t>阐明系统模型中包含了哪些生命周期阶段和过程至关重要。</w:t>
      </w:r>
    </w:p>
    <w:p w14:paraId="7DF8CA83" w14:textId="77777777" w:rsidR="00D16BE9" w:rsidRDefault="00AC4FA2">
      <w:pPr>
        <w:pStyle w:val="60"/>
        <w:spacing w:line="300" w:lineRule="auto"/>
        <w:ind w:left="0" w:firstLineChars="200" w:firstLine="442"/>
        <w:rPr>
          <w:rFonts w:ascii="Times New Roman" w:eastAsia="宋体" w:hAnsi="Times New Roman" w:cs="Times New Roman"/>
          <w:lang w:eastAsia="zh-CN"/>
        </w:rPr>
      </w:pPr>
      <w:r>
        <w:rPr>
          <w:rFonts w:ascii="Times New Roman" w:eastAsia="宋体" w:hAnsi="Times New Roman" w:cs="Times New Roman"/>
          <w:lang w:eastAsia="zh-CN"/>
        </w:rPr>
        <w:t>技术受众</w:t>
      </w:r>
    </w:p>
    <w:p w14:paraId="4C7E054A" w14:textId="77777777" w:rsidR="00D16BE9" w:rsidRDefault="00AC4FA2">
      <w:pPr>
        <w:pStyle w:val="a8"/>
        <w:spacing w:line="300" w:lineRule="auto"/>
        <w:ind w:firstLineChars="200" w:firstLine="420"/>
        <w:jc w:val="both"/>
        <w:rPr>
          <w:rFonts w:cs="Times New Roman"/>
          <w:lang w:eastAsia="zh-CN"/>
        </w:rPr>
      </w:pPr>
      <w:r>
        <w:rPr>
          <w:rFonts w:cs="Times New Roman"/>
          <w:lang w:eastAsia="zh-CN"/>
        </w:rPr>
        <w:t>对于技术观众来说，有一个更正式的图表是有意义的。的系统边界模板</w:t>
      </w:r>
      <w:r w:rsidR="00000000">
        <w:fldChar w:fldCharType="begin"/>
      </w:r>
      <w:r w:rsidR="00000000">
        <w:rPr>
          <w:lang w:eastAsia="zh-CN"/>
        </w:rPr>
        <w:instrText>HYPERLINK \l "_bookmark34"</w:instrText>
      </w:r>
      <w:r w:rsidR="00000000">
        <w:fldChar w:fldCharType="separate"/>
      </w:r>
      <w:r>
        <w:rPr>
          <w:rFonts w:cs="Times New Roman"/>
          <w:lang w:eastAsia="zh-CN"/>
        </w:rPr>
        <w:t>Figure 35</w:t>
      </w:r>
      <w:r w:rsidR="00000000">
        <w:rPr>
          <w:rFonts w:cs="Times New Roman"/>
          <w:lang w:eastAsia="zh-CN"/>
        </w:rPr>
        <w:fldChar w:fldCharType="end"/>
      </w:r>
      <w:r>
        <w:rPr>
          <w:rFonts w:cs="Times New Roman"/>
          <w:lang w:eastAsia="zh-CN"/>
        </w:rPr>
        <w:t>也可作为</w:t>
      </w:r>
      <w:r>
        <w:rPr>
          <w:rFonts w:cs="Times New Roman"/>
          <w:lang w:eastAsia="zh-CN"/>
        </w:rPr>
        <w:t xml:space="preserve">MS </w:t>
      </w:r>
      <w:proofErr w:type="spellStart"/>
      <w:r>
        <w:rPr>
          <w:rFonts w:cs="Times New Roman"/>
          <w:lang w:eastAsia="zh-CN"/>
        </w:rPr>
        <w:t>PowerPointTM</w:t>
      </w:r>
      <w:proofErr w:type="spellEnd"/>
      <w:r>
        <w:rPr>
          <w:rFonts w:cs="Times New Roman"/>
          <w:lang w:eastAsia="zh-CN"/>
        </w:rPr>
        <w:t>文件免费使用。它包含代表生态圈、技术圈、主要生命周期阶段和子阶段的图形元素，分别从技术圈的其余部分进入或离开系统边界的产品和废物流集合，以及需要在图的补充中明确列出的排除活动类型和过程集合。或者，也可以使用其他图表</w:t>
      </w:r>
      <w:r>
        <w:rPr>
          <w:rFonts w:cs="Times New Roman"/>
          <w:lang w:eastAsia="zh-CN"/>
        </w:rPr>
        <w:t>(</w:t>
      </w:r>
      <w:r>
        <w:rPr>
          <w:rFonts w:cs="Times New Roman"/>
          <w:lang w:eastAsia="zh-CN"/>
        </w:rPr>
        <w:t>例如，下面描述的图表，也适用于非技术受众</w:t>
      </w:r>
      <w:r>
        <w:rPr>
          <w:rFonts w:cs="Times New Roman"/>
          <w:lang w:eastAsia="zh-CN"/>
        </w:rPr>
        <w:t>)</w:t>
      </w:r>
      <w:r>
        <w:rPr>
          <w:rFonts w:cs="Times New Roman"/>
          <w:lang w:eastAsia="zh-CN"/>
        </w:rPr>
        <w:t>，只要它正确描述了系统边界，在不完整的生命周期模型的情况下命名了第一个和最后一个过程步骤，列出了量化但未完全建模的产品和废物流，并列出了排除的项目。</w:t>
      </w:r>
    </w:p>
    <w:p w14:paraId="199DD1E9" w14:textId="77777777" w:rsidR="00D16BE9" w:rsidRDefault="00AC4FA2">
      <w:pPr>
        <w:pStyle w:val="60"/>
        <w:spacing w:line="300" w:lineRule="auto"/>
        <w:ind w:left="0" w:firstLineChars="200" w:firstLine="418"/>
        <w:rPr>
          <w:rFonts w:ascii="Times New Roman" w:eastAsia="宋体" w:hAnsi="Times New Roman" w:cs="Times New Roman"/>
          <w:lang w:eastAsia="zh-CN"/>
        </w:rPr>
      </w:pPr>
      <w:r>
        <w:rPr>
          <w:rFonts w:ascii="Times New Roman" w:eastAsia="宋体" w:hAnsi="Times New Roman" w:cs="Times New Roman"/>
          <w:w w:val="95"/>
          <w:lang w:eastAsia="zh-CN"/>
        </w:rPr>
        <w:t>非技术受众</w:t>
      </w:r>
    </w:p>
    <w:p w14:paraId="568A8BF2" w14:textId="77777777" w:rsidR="00D16BE9" w:rsidRDefault="00AC4FA2">
      <w:pPr>
        <w:pStyle w:val="a8"/>
        <w:spacing w:line="300" w:lineRule="auto"/>
        <w:ind w:firstLineChars="200" w:firstLine="420"/>
        <w:jc w:val="both"/>
        <w:rPr>
          <w:rFonts w:cs="Times New Roman"/>
          <w:lang w:eastAsia="zh-CN"/>
        </w:rPr>
      </w:pPr>
      <w:r>
        <w:rPr>
          <w:rFonts w:cs="Times New Roman"/>
          <w:lang w:eastAsia="zh-CN"/>
        </w:rPr>
        <w:t>对于非技术观众来说，对所包含的内容进行表述同样有用，但不要太形式化。</w:t>
      </w:r>
    </w:p>
    <w:p w14:paraId="1C279483" w14:textId="77777777" w:rsidR="00D16BE9" w:rsidRDefault="00AC4FA2">
      <w:pPr>
        <w:pStyle w:val="a8"/>
        <w:spacing w:line="300" w:lineRule="auto"/>
        <w:ind w:firstLineChars="200" w:firstLine="420"/>
        <w:jc w:val="both"/>
        <w:rPr>
          <w:rFonts w:cs="Times New Roman"/>
          <w:lang w:eastAsia="zh-CN"/>
        </w:rPr>
      </w:pPr>
      <w:r>
        <w:rPr>
          <w:rFonts w:cs="Times New Roman"/>
          <w:lang w:eastAsia="zh-CN"/>
        </w:rPr>
        <w:t>挑战在于，系统边界</w:t>
      </w:r>
      <w:proofErr w:type="gramStart"/>
      <w:r>
        <w:rPr>
          <w:rFonts w:cs="Times New Roman"/>
          <w:lang w:eastAsia="zh-CN"/>
        </w:rPr>
        <w:t>图理想</w:t>
      </w:r>
      <w:proofErr w:type="gramEnd"/>
      <w:r>
        <w:rPr>
          <w:rFonts w:cs="Times New Roman"/>
          <w:lang w:eastAsia="zh-CN"/>
        </w:rPr>
        <w:t>情况下应显示以下所有内容</w:t>
      </w:r>
      <w:r>
        <w:rPr>
          <w:rFonts w:cs="Times New Roman"/>
          <w:lang w:eastAsia="zh-CN"/>
        </w:rPr>
        <w:t>:</w:t>
      </w:r>
      <w:r>
        <w:rPr>
          <w:rFonts w:cs="Times New Roman"/>
          <w:lang w:eastAsia="zh-CN"/>
        </w:rPr>
        <w:t>包括的生命周期阶段、系统排除的活动类型和基本流程、明确排除的流程和基本流程，以及量化但不完全模拟的产品和废物流程。对于不完整的生命周期</w:t>
      </w:r>
      <w:r>
        <w:rPr>
          <w:rFonts w:cs="Times New Roman"/>
          <w:lang w:eastAsia="zh-CN"/>
        </w:rPr>
        <w:t>(</w:t>
      </w:r>
      <w:r>
        <w:rPr>
          <w:rFonts w:cs="Times New Roman"/>
          <w:lang w:eastAsia="zh-CN"/>
        </w:rPr>
        <w:t>如从摇篮到大门</w:t>
      </w:r>
      <w:r>
        <w:rPr>
          <w:rFonts w:cs="Times New Roman"/>
          <w:lang w:eastAsia="zh-CN"/>
        </w:rPr>
        <w:t>),</w:t>
      </w:r>
      <w:r>
        <w:rPr>
          <w:rFonts w:cs="Times New Roman"/>
          <w:lang w:eastAsia="zh-CN"/>
        </w:rPr>
        <w:t>此外，还应确定第一个和</w:t>
      </w:r>
      <w:r>
        <w:rPr>
          <w:rFonts w:cs="Times New Roman"/>
          <w:lang w:eastAsia="zh-CN"/>
        </w:rPr>
        <w:t>/</w:t>
      </w:r>
      <w:r>
        <w:rPr>
          <w:rFonts w:cs="Times New Roman"/>
          <w:lang w:eastAsia="zh-CN"/>
        </w:rPr>
        <w:t>或最后一个包含的流程步骤。</w:t>
      </w:r>
    </w:p>
    <w:p w14:paraId="35793803" w14:textId="77777777" w:rsidR="00D16BE9" w:rsidRDefault="00AC4FA2">
      <w:pPr>
        <w:pStyle w:val="a8"/>
        <w:spacing w:line="300" w:lineRule="auto"/>
        <w:ind w:firstLineChars="200" w:firstLine="420"/>
        <w:jc w:val="both"/>
        <w:rPr>
          <w:rFonts w:cs="Times New Roman"/>
          <w:lang w:eastAsia="zh-CN"/>
        </w:rPr>
      </w:pPr>
      <w:r>
        <w:rPr>
          <w:rFonts w:cs="Times New Roman"/>
          <w:lang w:eastAsia="zh-CN"/>
        </w:rPr>
        <w:t>特别是为了显示潜在的大量被排除的活动类型、流程和流，会使这样的图表过载。为了向非技术人员提供合适的图表指南，并且不会对包含</w:t>
      </w:r>
      <w:r>
        <w:rPr>
          <w:rFonts w:cs="Times New Roman"/>
          <w:lang w:eastAsia="zh-CN"/>
        </w:rPr>
        <w:t>/</w:t>
      </w:r>
      <w:r>
        <w:rPr>
          <w:rFonts w:cs="Times New Roman"/>
          <w:lang w:eastAsia="zh-CN"/>
        </w:rPr>
        <w:t>排除的内容产生误导，建议将图表与排除项目列表结合使用。该图的描述应说明它是示意性的和不完整的</w:t>
      </w:r>
      <w:r>
        <w:rPr>
          <w:rFonts w:cs="Times New Roman"/>
          <w:lang w:eastAsia="zh-CN"/>
        </w:rPr>
        <w:t>(</w:t>
      </w:r>
      <w:r>
        <w:rPr>
          <w:rFonts w:cs="Times New Roman"/>
          <w:lang w:eastAsia="zh-CN"/>
        </w:rPr>
        <w:t>除非它是完整的，例如在单个单元工艺的情况下</w:t>
      </w:r>
      <w:r>
        <w:rPr>
          <w:rFonts w:cs="Times New Roman"/>
          <w:lang w:eastAsia="zh-CN"/>
        </w:rPr>
        <w:t>)</w:t>
      </w:r>
      <w:r>
        <w:rPr>
          <w:rFonts w:cs="Times New Roman"/>
          <w:lang w:eastAsia="zh-CN"/>
        </w:rPr>
        <w:t>。它还将提及排除项目清单，并指出原则上所有相关活动、流程和基本流程都包括在生命周期模型中，除非明确列出。</w:t>
      </w:r>
    </w:p>
    <w:p w14:paraId="06669D71" w14:textId="77777777" w:rsidR="00D16BE9" w:rsidRDefault="00AC4FA2">
      <w:pPr>
        <w:spacing w:line="300" w:lineRule="auto"/>
        <w:ind w:firstLine="413"/>
        <w:rPr>
          <w:rFonts w:eastAsia="宋体" w:cs="Times New Roman"/>
        </w:rPr>
      </w:pPr>
      <w:r>
        <w:rPr>
          <w:rFonts w:eastAsia="宋体" w:cs="Times New Roman"/>
          <w:w w:val="99"/>
        </w:rPr>
        <w:t>。</w:t>
      </w:r>
    </w:p>
    <w:p w14:paraId="29B29D11" w14:textId="77777777" w:rsidR="00D16BE9" w:rsidRDefault="00D16BE9">
      <w:pPr>
        <w:spacing w:line="300" w:lineRule="auto"/>
        <w:ind w:firstLine="420"/>
        <w:rPr>
          <w:rFonts w:eastAsia="宋体" w:cs="Times New Roman"/>
        </w:rPr>
        <w:sectPr w:rsidR="00D16BE9">
          <w:headerReference w:type="default" r:id="rId164"/>
          <w:footerReference w:type="default" r:id="rId165"/>
          <w:pgSz w:w="11910" w:h="16840"/>
          <w:pgMar w:top="1040" w:right="1160" w:bottom="1040" w:left="1120" w:header="835" w:footer="852" w:gutter="0"/>
          <w:cols w:space="720"/>
        </w:sectPr>
      </w:pPr>
    </w:p>
    <w:p w14:paraId="444064AD" w14:textId="77777777" w:rsidR="00D16BE9" w:rsidRDefault="00D16BE9">
      <w:pPr>
        <w:pStyle w:val="a8"/>
        <w:spacing w:line="300" w:lineRule="auto"/>
        <w:ind w:firstLineChars="200" w:firstLine="400"/>
        <w:rPr>
          <w:rFonts w:cs="Times New Roman"/>
          <w:sz w:val="20"/>
        </w:rPr>
      </w:pPr>
    </w:p>
    <w:p w14:paraId="75630FF8" w14:textId="77777777" w:rsidR="00D16BE9" w:rsidRDefault="00D16BE9">
      <w:pPr>
        <w:pStyle w:val="a8"/>
        <w:spacing w:line="300" w:lineRule="auto"/>
        <w:ind w:firstLineChars="200" w:firstLine="240"/>
        <w:rPr>
          <w:rFonts w:cs="Times New Roman"/>
          <w:sz w:val="12"/>
        </w:rPr>
      </w:pPr>
    </w:p>
    <w:p w14:paraId="7468961A" w14:textId="77777777" w:rsidR="00D16BE9" w:rsidRDefault="00AC4FA2">
      <w:pPr>
        <w:pStyle w:val="a8"/>
        <w:spacing w:line="300" w:lineRule="auto"/>
        <w:ind w:firstLineChars="200" w:firstLine="420"/>
        <w:jc w:val="center"/>
        <w:rPr>
          <w:rFonts w:cs="Times New Roman"/>
          <w:sz w:val="20"/>
        </w:rPr>
      </w:pPr>
      <w:r>
        <w:rPr>
          <w:rFonts w:cs="Times New Roman"/>
          <w:noProof/>
        </w:rPr>
        <w:drawing>
          <wp:inline distT="0" distB="0" distL="0" distR="0" wp14:anchorId="3B2C68F6" wp14:editId="31C3765E">
            <wp:extent cx="6115050" cy="4011930"/>
            <wp:effectExtent l="0" t="0" r="6350" b="1270"/>
            <wp:docPr id="817" name="图片 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 name="图片 817"/>
                    <pic:cNvPicPr>
                      <a:picLocks noChangeAspect="1"/>
                    </pic:cNvPicPr>
                  </pic:nvPicPr>
                  <pic:blipFill>
                    <a:blip r:embed="rId166"/>
                    <a:stretch>
                      <a:fillRect/>
                    </a:stretch>
                  </pic:blipFill>
                  <pic:spPr>
                    <a:xfrm>
                      <a:off x="0" y="0"/>
                      <a:ext cx="6115050" cy="4011930"/>
                    </a:xfrm>
                    <a:prstGeom prst="rect">
                      <a:avLst/>
                    </a:prstGeom>
                  </pic:spPr>
                </pic:pic>
              </a:graphicData>
            </a:graphic>
          </wp:inline>
        </w:drawing>
      </w:r>
    </w:p>
    <w:p w14:paraId="6B534AC5" w14:textId="77777777" w:rsidR="00D16BE9" w:rsidRDefault="00AC4FA2">
      <w:pPr>
        <w:spacing w:line="300" w:lineRule="auto"/>
        <w:ind w:firstLine="402"/>
        <w:rPr>
          <w:rFonts w:eastAsia="宋体" w:cs="Times New Roman"/>
          <w:b/>
          <w:sz w:val="20"/>
        </w:rPr>
      </w:pPr>
      <w:bookmarkStart w:id="199" w:name="_bookmark34"/>
      <w:bookmarkEnd w:id="199"/>
      <w:r>
        <w:rPr>
          <w:rFonts w:eastAsia="宋体" w:cs="Times New Roman"/>
          <w:b/>
          <w:sz w:val="20"/>
        </w:rPr>
        <w:t>图</w:t>
      </w:r>
      <w:r>
        <w:rPr>
          <w:rFonts w:eastAsia="宋体" w:cs="Times New Roman"/>
          <w:b/>
          <w:sz w:val="20"/>
        </w:rPr>
        <w:t>35</w:t>
      </w:r>
      <w:r>
        <w:rPr>
          <w:rFonts w:eastAsia="宋体" w:cs="Times New Roman"/>
          <w:b/>
          <w:sz w:val="20"/>
        </w:rPr>
        <w:t>面向技术受众的系统边界图模板。此示例描绘了一个系统</w:t>
      </w:r>
      <w:r>
        <w:rPr>
          <w:rFonts w:eastAsia="宋体" w:cs="Times New Roman"/>
          <w:b/>
          <w:sz w:val="20"/>
        </w:rPr>
        <w:t>(</w:t>
      </w:r>
      <w:r>
        <w:rPr>
          <w:rFonts w:eastAsia="宋体" w:cs="Times New Roman"/>
          <w:b/>
          <w:sz w:val="20"/>
        </w:rPr>
        <w:t>例如，它可能是电加热器的部分终止系统数据集，不包括使用阶段，但包括主要回收步骤</w:t>
      </w:r>
      <w:r>
        <w:rPr>
          <w:rFonts w:eastAsia="宋体" w:cs="Times New Roman"/>
          <w:b/>
          <w:sz w:val="20"/>
        </w:rPr>
        <w:t>)</w:t>
      </w:r>
      <w:r>
        <w:rPr>
          <w:rFonts w:eastAsia="宋体" w:cs="Times New Roman"/>
          <w:b/>
          <w:sz w:val="20"/>
        </w:rPr>
        <w:t>。该图显示，该系统包括生产阶段，直至最终产品的生产以及再循环</w:t>
      </w:r>
      <w:r>
        <w:rPr>
          <w:rFonts w:eastAsia="宋体" w:cs="Times New Roman"/>
          <w:b/>
          <w:sz w:val="20"/>
        </w:rPr>
        <w:t>/</w:t>
      </w:r>
      <w:r>
        <w:rPr>
          <w:rFonts w:eastAsia="宋体" w:cs="Times New Roman"/>
          <w:b/>
          <w:sz w:val="20"/>
        </w:rPr>
        <w:t>回收，但不包括具体的初始废物管理步骤</w:t>
      </w:r>
      <w:r>
        <w:rPr>
          <w:rFonts w:eastAsia="宋体" w:cs="Times New Roman"/>
          <w:b/>
          <w:sz w:val="20"/>
        </w:rPr>
        <w:t>(</w:t>
      </w:r>
      <w:r>
        <w:rPr>
          <w:rFonts w:eastAsia="宋体" w:cs="Times New Roman"/>
          <w:b/>
          <w:sz w:val="20"/>
        </w:rPr>
        <w:t>如收集</w:t>
      </w:r>
      <w:r>
        <w:rPr>
          <w:rFonts w:eastAsia="宋体" w:cs="Times New Roman"/>
          <w:b/>
          <w:sz w:val="20"/>
        </w:rPr>
        <w:t>)</w:t>
      </w:r>
      <w:r>
        <w:rPr>
          <w:rFonts w:eastAsia="宋体" w:cs="Times New Roman"/>
          <w:b/>
          <w:sz w:val="20"/>
        </w:rPr>
        <w:t>和最终存放。这些被排除的步骤将分别列出，参见方框</w:t>
      </w:r>
      <w:r>
        <w:rPr>
          <w:rFonts w:eastAsia="宋体" w:cs="Times New Roman"/>
          <w:b/>
          <w:sz w:val="20"/>
        </w:rPr>
        <w:t>Ein</w:t>
      </w:r>
      <w:r>
        <w:rPr>
          <w:rFonts w:eastAsia="宋体" w:cs="Times New Roman"/>
          <w:b/>
          <w:sz w:val="20"/>
        </w:rPr>
        <w:t>和</w:t>
      </w:r>
      <w:proofErr w:type="spellStart"/>
      <w:r>
        <w:rPr>
          <w:rFonts w:eastAsia="宋体" w:cs="Times New Roman"/>
          <w:b/>
          <w:sz w:val="20"/>
        </w:rPr>
        <w:t>Eout</w:t>
      </w:r>
      <w:proofErr w:type="spellEnd"/>
      <w:r>
        <w:rPr>
          <w:rFonts w:eastAsia="宋体" w:cs="Times New Roman"/>
          <w:b/>
          <w:sz w:val="20"/>
        </w:rPr>
        <w:t>。该系统在输入</w:t>
      </w:r>
      <w:r>
        <w:rPr>
          <w:rFonts w:eastAsia="宋体" w:cs="Times New Roman"/>
          <w:b/>
          <w:sz w:val="20"/>
        </w:rPr>
        <w:t>(Pin)</w:t>
      </w:r>
      <w:r>
        <w:rPr>
          <w:rFonts w:eastAsia="宋体" w:cs="Times New Roman"/>
          <w:b/>
          <w:sz w:val="20"/>
        </w:rPr>
        <w:t>中还有至少一个产品或废物流，在使用该系统的数据时需要完成。此外，需要命名寿命终止阶段的第一个和最后一个过程步骤，以确保在完成系统时正确使用数据集。</w:t>
      </w:r>
    </w:p>
    <w:p w14:paraId="756853FC" w14:textId="77777777" w:rsidR="00D16BE9" w:rsidRDefault="00D16BE9">
      <w:pPr>
        <w:spacing w:line="300" w:lineRule="auto"/>
        <w:ind w:firstLine="400"/>
        <w:rPr>
          <w:rFonts w:eastAsia="宋体" w:cs="Times New Roman"/>
          <w:sz w:val="20"/>
        </w:rPr>
        <w:sectPr w:rsidR="00D16BE9">
          <w:pgSz w:w="11910" w:h="16840"/>
          <w:pgMar w:top="1040" w:right="1160" w:bottom="1040" w:left="1120" w:header="835" w:footer="852" w:gutter="0"/>
          <w:cols w:space="720"/>
        </w:sectPr>
      </w:pPr>
    </w:p>
    <w:p w14:paraId="3E6AE475" w14:textId="77777777" w:rsidR="00D16BE9" w:rsidRDefault="00D16BE9">
      <w:pPr>
        <w:pStyle w:val="a8"/>
        <w:spacing w:line="300" w:lineRule="auto"/>
        <w:ind w:firstLineChars="200" w:firstLine="482"/>
        <w:rPr>
          <w:rFonts w:cs="Times New Roman"/>
          <w:b/>
          <w:sz w:val="24"/>
          <w:lang w:eastAsia="zh-CN"/>
        </w:rPr>
      </w:pPr>
    </w:p>
    <w:p w14:paraId="25CB245D" w14:textId="77777777" w:rsidR="00D16BE9" w:rsidRDefault="00AC4FA2">
      <w:pPr>
        <w:pStyle w:val="1"/>
        <w:tabs>
          <w:tab w:val="left" w:pos="867"/>
        </w:tabs>
        <w:spacing w:beforeLines="0" w:before="0" w:afterLines="0" w:after="0" w:line="300" w:lineRule="auto"/>
        <w:rPr>
          <w:rFonts w:eastAsia="宋体" w:cs="Times New Roman"/>
        </w:rPr>
      </w:pPr>
      <w:r>
        <w:rPr>
          <w:rFonts w:eastAsia="宋体" w:cs="Times New Roman" w:hint="eastAsia"/>
        </w:rPr>
        <w:t>18</w:t>
      </w:r>
      <w:r>
        <w:rPr>
          <w:rFonts w:eastAsia="宋体" w:cs="Times New Roman"/>
        </w:rPr>
        <w:t>附录</w:t>
      </w:r>
      <w:r>
        <w:rPr>
          <w:rFonts w:eastAsia="宋体" w:cs="Times New Roman"/>
        </w:rPr>
        <w:t>G:</w:t>
      </w:r>
      <w:r>
        <w:rPr>
          <w:rFonts w:eastAsia="宋体" w:cs="Times New Roman"/>
        </w:rPr>
        <w:t>本文件的发展</w:t>
      </w:r>
    </w:p>
    <w:p w14:paraId="7D3EBEAD" w14:textId="77777777" w:rsidR="00D16BE9" w:rsidRDefault="00AC4FA2">
      <w:pPr>
        <w:pStyle w:val="60"/>
        <w:spacing w:line="300" w:lineRule="auto"/>
        <w:ind w:left="0" w:firstLineChars="200" w:firstLine="442"/>
        <w:jc w:val="left"/>
        <w:rPr>
          <w:rFonts w:ascii="Times New Roman" w:eastAsia="宋体" w:hAnsi="Times New Roman" w:cs="Times New Roman"/>
          <w:lang w:eastAsia="zh-CN"/>
        </w:rPr>
      </w:pPr>
      <w:r>
        <w:rPr>
          <w:rFonts w:ascii="Times New Roman" w:eastAsia="宋体" w:hAnsi="Times New Roman" w:cs="Times New Roman"/>
          <w:lang w:eastAsia="zh-CN"/>
        </w:rPr>
        <w:t>基于并考虑以下文件</w:t>
      </w:r>
    </w:p>
    <w:p w14:paraId="6B25EA35" w14:textId="77777777" w:rsidR="00D16BE9" w:rsidRDefault="00AC4FA2">
      <w:pPr>
        <w:pStyle w:val="a8"/>
        <w:spacing w:line="300" w:lineRule="auto"/>
        <w:ind w:firstLineChars="200" w:firstLine="420"/>
        <w:rPr>
          <w:rFonts w:cs="Times New Roman"/>
          <w:lang w:eastAsia="zh-CN"/>
        </w:rPr>
      </w:pPr>
      <w:r>
        <w:rPr>
          <w:rFonts w:cs="Times New Roman"/>
          <w:lang w:eastAsia="zh-CN"/>
        </w:rPr>
        <w:t>起草背景文件时，除其他外，考虑了以下现有来源</w:t>
      </w:r>
      <w:r>
        <w:rPr>
          <w:rFonts w:cs="Times New Roman"/>
          <w:lang w:eastAsia="zh-CN"/>
        </w:rPr>
        <w:t>:</w:t>
      </w:r>
    </w:p>
    <w:p w14:paraId="2896DABB" w14:textId="77777777" w:rsidR="00D16BE9" w:rsidRDefault="00AC4FA2">
      <w:pPr>
        <w:pStyle w:val="a8"/>
        <w:spacing w:line="300" w:lineRule="auto"/>
        <w:ind w:firstLineChars="200" w:firstLine="420"/>
        <w:jc w:val="both"/>
      </w:pPr>
      <w:r>
        <w:rPr>
          <w:noProof/>
        </w:rPr>
        <w:drawing>
          <wp:inline distT="0" distB="0" distL="114300" distR="114300" wp14:anchorId="32A0B530" wp14:editId="5A53BF63">
            <wp:extent cx="5033010" cy="939165"/>
            <wp:effectExtent l="0" t="0" r="8890" b="635"/>
            <wp:docPr id="17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
                    <pic:cNvPicPr>
                      <a:picLocks noChangeAspect="1"/>
                    </pic:cNvPicPr>
                  </pic:nvPicPr>
                  <pic:blipFill>
                    <a:blip r:embed="rId167"/>
                    <a:stretch>
                      <a:fillRect/>
                    </a:stretch>
                  </pic:blipFill>
                  <pic:spPr>
                    <a:xfrm>
                      <a:off x="0" y="0"/>
                      <a:ext cx="5033010" cy="939165"/>
                    </a:xfrm>
                    <a:prstGeom prst="rect">
                      <a:avLst/>
                    </a:prstGeom>
                    <a:noFill/>
                    <a:ln>
                      <a:noFill/>
                    </a:ln>
                  </pic:spPr>
                </pic:pic>
              </a:graphicData>
            </a:graphic>
          </wp:inline>
        </w:drawing>
      </w:r>
    </w:p>
    <w:p w14:paraId="3E520BEE" w14:textId="77777777" w:rsidR="00D16BE9" w:rsidRDefault="00AC4FA2">
      <w:pPr>
        <w:pStyle w:val="a8"/>
        <w:spacing w:line="300" w:lineRule="auto"/>
        <w:ind w:firstLineChars="200" w:firstLine="420"/>
        <w:jc w:val="both"/>
        <w:rPr>
          <w:rFonts w:cs="Times New Roman"/>
          <w:lang w:eastAsia="zh-CN"/>
        </w:rPr>
      </w:pPr>
      <w:r>
        <w:rPr>
          <w:rFonts w:cs="Times New Roman"/>
          <w:lang w:eastAsia="zh-CN"/>
        </w:rPr>
        <w:t>分析并考虑了大量的企业协会、国家生命周期评估项目、顾问和研究小组的生命周期评估手册以及生命周期评估科学出版物。下面提供了详细的列表。</w:t>
      </w:r>
    </w:p>
    <w:p w14:paraId="6CA074B0" w14:textId="77777777" w:rsidR="00D16BE9" w:rsidRDefault="00AC4FA2">
      <w:pPr>
        <w:pStyle w:val="60"/>
        <w:spacing w:line="300" w:lineRule="auto"/>
        <w:ind w:left="0" w:firstLineChars="200" w:firstLine="434"/>
        <w:jc w:val="left"/>
        <w:rPr>
          <w:rFonts w:ascii="Times New Roman" w:eastAsia="宋体" w:hAnsi="Times New Roman" w:cs="Times New Roman"/>
          <w:lang w:eastAsia="zh-CN"/>
        </w:rPr>
      </w:pPr>
      <w:r>
        <w:rPr>
          <w:rFonts w:ascii="Times New Roman" w:eastAsia="宋体" w:hAnsi="Times New Roman" w:cs="Times New Roman"/>
          <w:spacing w:val="-2"/>
          <w:lang w:eastAsia="zh-CN"/>
        </w:rPr>
        <w:t>起草</w:t>
      </w:r>
    </w:p>
    <w:p w14:paraId="62A96BDC" w14:textId="77777777" w:rsidR="00D16BE9" w:rsidRDefault="00AC4FA2">
      <w:pPr>
        <w:pStyle w:val="a8"/>
        <w:spacing w:line="300" w:lineRule="auto"/>
        <w:ind w:firstLineChars="200" w:firstLine="420"/>
        <w:jc w:val="both"/>
        <w:rPr>
          <w:rFonts w:cs="Times New Roman"/>
          <w:lang w:eastAsia="zh-CN"/>
        </w:rPr>
      </w:pPr>
      <w:r>
        <w:rPr>
          <w:rFonts w:cs="Times New Roman"/>
          <w:lang w:eastAsia="zh-CN"/>
        </w:rPr>
        <w:t>本文件最初由承包商</w:t>
      </w:r>
      <w:r>
        <w:rPr>
          <w:rFonts w:cs="Times New Roman"/>
          <w:lang w:eastAsia="zh-CN"/>
        </w:rPr>
        <w:t>(</w:t>
      </w:r>
      <w:r>
        <w:rPr>
          <w:rFonts w:cs="Times New Roman"/>
          <w:lang w:eastAsia="zh-CN"/>
        </w:rPr>
        <w:t>见以下列表</w:t>
      </w:r>
      <w:r>
        <w:rPr>
          <w:rFonts w:cs="Times New Roman"/>
          <w:lang w:eastAsia="zh-CN"/>
        </w:rPr>
        <w:t>)</w:t>
      </w:r>
      <w:r>
        <w:rPr>
          <w:rFonts w:cs="Times New Roman"/>
          <w:lang w:eastAsia="zh-CN"/>
        </w:rPr>
        <w:t>在欧盟委员会联合研究中心</w:t>
      </w:r>
      <w:r>
        <w:rPr>
          <w:rFonts w:cs="Times New Roman"/>
          <w:lang w:eastAsia="zh-CN"/>
        </w:rPr>
        <w:t>(JRC)</w:t>
      </w:r>
      <w:r>
        <w:rPr>
          <w:rFonts w:cs="Times New Roman"/>
          <w:lang w:eastAsia="zh-CN"/>
        </w:rPr>
        <w:t>合同号</w:t>
      </w:r>
      <w:r>
        <w:rPr>
          <w:rFonts w:cs="Times New Roman"/>
          <w:lang w:eastAsia="zh-CN"/>
        </w:rPr>
        <w:t>383136 F1SC</w:t>
      </w:r>
      <w:r>
        <w:rPr>
          <w:rFonts w:cs="Times New Roman"/>
          <w:lang w:eastAsia="zh-CN"/>
        </w:rPr>
        <w:t>的支持下起草，合同号为</w:t>
      </w:r>
      <w:r>
        <w:rPr>
          <w:rFonts w:cs="Times New Roman"/>
          <w:lang w:eastAsia="zh-CN"/>
        </w:rPr>
        <w:t>“</w:t>
      </w:r>
      <w:r>
        <w:rPr>
          <w:rFonts w:cs="Times New Roman"/>
          <w:lang w:eastAsia="zh-CN"/>
        </w:rPr>
        <w:t>生命周期评估技术指南手册的编制</w:t>
      </w:r>
      <w:r>
        <w:rPr>
          <w:rFonts w:cs="Times New Roman"/>
          <w:lang w:eastAsia="zh-CN"/>
        </w:rPr>
        <w:t>”</w:t>
      </w:r>
      <w:r>
        <w:rPr>
          <w:rFonts w:cs="Times New Roman"/>
          <w:lang w:eastAsia="zh-CN"/>
        </w:rPr>
        <w:t>。</w:t>
      </w:r>
    </w:p>
    <w:p w14:paraId="189BD4BB" w14:textId="77777777" w:rsidR="00D16BE9" w:rsidRDefault="00AC4FA2">
      <w:pPr>
        <w:pStyle w:val="a8"/>
        <w:spacing w:line="300" w:lineRule="auto"/>
        <w:ind w:firstLineChars="200" w:firstLine="420"/>
        <w:jc w:val="both"/>
        <w:rPr>
          <w:rFonts w:cs="Times New Roman"/>
          <w:lang w:eastAsia="zh-CN"/>
        </w:rPr>
      </w:pPr>
      <w:r>
        <w:rPr>
          <w:rFonts w:cs="Times New Roman"/>
          <w:lang w:eastAsia="zh-CN"/>
        </w:rPr>
        <w:t>这项工作得到了欧洲联盟委员会的资助，并通过委员会内部行政安排</w:t>
      </w:r>
      <w:r>
        <w:rPr>
          <w:rFonts w:cs="Times New Roman"/>
          <w:lang w:eastAsia="zh-CN"/>
        </w:rPr>
        <w:t>(</w:t>
      </w:r>
      <w:r>
        <w:rPr>
          <w:rFonts w:cs="Times New Roman"/>
          <w:lang w:eastAsia="zh-CN"/>
        </w:rPr>
        <w:t>第</w:t>
      </w:r>
      <w:r>
        <w:rPr>
          <w:rFonts w:cs="Times New Roman"/>
          <w:lang w:eastAsia="zh-CN"/>
        </w:rPr>
        <w:t>070402/2005/414023/G4</w:t>
      </w:r>
      <w:r>
        <w:rPr>
          <w:rFonts w:cs="Times New Roman"/>
          <w:lang w:eastAsia="zh-CN"/>
        </w:rPr>
        <w:t>号、第</w:t>
      </w:r>
      <w:r>
        <w:rPr>
          <w:rFonts w:cs="Times New Roman"/>
          <w:lang w:eastAsia="zh-CN"/>
        </w:rPr>
        <w:t>070402/2006/443456/G4</w:t>
      </w:r>
      <w:r>
        <w:rPr>
          <w:rFonts w:cs="Times New Roman"/>
          <w:lang w:eastAsia="zh-CN"/>
        </w:rPr>
        <w:t>号、第</w:t>
      </w:r>
      <w:r>
        <w:rPr>
          <w:rFonts w:cs="Times New Roman"/>
          <w:lang w:eastAsia="zh-CN"/>
        </w:rPr>
        <w:t>070307/2007/474521/G4</w:t>
      </w:r>
      <w:r>
        <w:rPr>
          <w:rFonts w:cs="Times New Roman"/>
          <w:lang w:eastAsia="zh-CN"/>
        </w:rPr>
        <w:t>号和第</w:t>
      </w:r>
      <w:r>
        <w:rPr>
          <w:rFonts w:cs="Times New Roman"/>
          <w:lang w:eastAsia="zh-CN"/>
        </w:rPr>
        <w:t>070307/2008/513489/G4</w:t>
      </w:r>
      <w:r>
        <w:rPr>
          <w:rFonts w:cs="Times New Roman"/>
          <w:lang w:eastAsia="zh-CN"/>
        </w:rPr>
        <w:t>号</w:t>
      </w:r>
      <w:r>
        <w:rPr>
          <w:rFonts w:cs="Times New Roman"/>
          <w:lang w:eastAsia="zh-CN"/>
        </w:rPr>
        <w:t>)</w:t>
      </w:r>
      <w:r>
        <w:rPr>
          <w:rFonts w:cs="Times New Roman"/>
          <w:lang w:eastAsia="zh-CN"/>
        </w:rPr>
        <w:t>得到了部分支持</w:t>
      </w:r>
      <w:r>
        <w:rPr>
          <w:rFonts w:cs="Times New Roman"/>
          <w:lang w:eastAsia="zh-CN"/>
        </w:rPr>
        <w:t>DG</w:t>
      </w:r>
      <w:r>
        <w:rPr>
          <w:rFonts w:cs="Times New Roman"/>
          <w:lang w:eastAsia="zh-CN"/>
        </w:rPr>
        <w:t>环境和联合研究中心。</w:t>
      </w:r>
    </w:p>
    <w:p w14:paraId="2D3CBC70" w14:textId="77777777" w:rsidR="00D16BE9" w:rsidRDefault="00AC4FA2">
      <w:pPr>
        <w:pStyle w:val="60"/>
        <w:spacing w:line="300" w:lineRule="auto"/>
        <w:ind w:left="0" w:firstLineChars="200" w:firstLine="442"/>
        <w:rPr>
          <w:rFonts w:ascii="Times New Roman" w:eastAsia="宋体" w:hAnsi="Times New Roman" w:cs="Times New Roman"/>
          <w:lang w:eastAsia="zh-CN"/>
        </w:rPr>
      </w:pPr>
      <w:r>
        <w:rPr>
          <w:rFonts w:ascii="Times New Roman" w:eastAsia="宋体" w:hAnsi="Times New Roman" w:cs="Times New Roman"/>
          <w:lang w:eastAsia="zh-CN"/>
        </w:rPr>
        <w:t>邀请利益攸关方磋商</w:t>
      </w:r>
    </w:p>
    <w:p w14:paraId="0E15D880" w14:textId="77777777" w:rsidR="00D16BE9" w:rsidRDefault="00AC4FA2">
      <w:pPr>
        <w:pStyle w:val="a8"/>
        <w:spacing w:line="300" w:lineRule="auto"/>
        <w:ind w:firstLineChars="200" w:firstLine="420"/>
        <w:jc w:val="both"/>
        <w:rPr>
          <w:rFonts w:cs="Times New Roman"/>
          <w:lang w:eastAsia="zh-CN"/>
        </w:rPr>
      </w:pPr>
      <w:r>
        <w:rPr>
          <w:rFonts w:cs="Times New Roman"/>
          <w:lang w:eastAsia="zh-CN"/>
        </w:rPr>
        <w:t>该文件的早期草案已经分发给</w:t>
      </w:r>
      <w:r>
        <w:rPr>
          <w:rFonts w:cs="Times New Roman"/>
          <w:lang w:eastAsia="zh-CN"/>
        </w:rPr>
        <w:t>60</w:t>
      </w:r>
      <w:r>
        <w:rPr>
          <w:rFonts w:cs="Times New Roman"/>
          <w:lang w:eastAsia="zh-CN"/>
        </w:rPr>
        <w:t>多个组织和团体。</w:t>
      </w:r>
    </w:p>
    <w:p w14:paraId="771F68BC" w14:textId="77777777" w:rsidR="00D16BE9" w:rsidRDefault="00AC4FA2">
      <w:pPr>
        <w:pStyle w:val="a8"/>
        <w:spacing w:line="300" w:lineRule="auto"/>
        <w:ind w:firstLineChars="200" w:firstLine="420"/>
        <w:jc w:val="both"/>
        <w:rPr>
          <w:rFonts w:cs="Times New Roman"/>
          <w:lang w:eastAsia="zh-CN"/>
        </w:rPr>
      </w:pPr>
      <w:r>
        <w:rPr>
          <w:rFonts w:cs="Times New Roman"/>
          <w:lang w:eastAsia="zh-CN"/>
        </w:rPr>
        <w:t>其中包括</w:t>
      </w:r>
      <w:r>
        <w:rPr>
          <w:rFonts w:cs="Times New Roman"/>
          <w:lang w:eastAsia="zh-CN"/>
        </w:rPr>
        <w:t>27</w:t>
      </w:r>
      <w:r>
        <w:rPr>
          <w:rFonts w:cs="Times New Roman"/>
          <w:lang w:eastAsia="zh-CN"/>
        </w:rPr>
        <w:t>个欧盟成员国、各种欧洲委员会服务、欧洲联盟以外的国家生命周期数据库倡议、作为商业咨询小组成员的商业协会、作为各自咨询小组成员的生命周期评估软件和数据库开发商和生命周期影响评估方法开发商，以及其他相关机构。</w:t>
      </w:r>
    </w:p>
    <w:p w14:paraId="0B01E405" w14:textId="77777777" w:rsidR="00D16BE9" w:rsidRDefault="00AC4FA2">
      <w:pPr>
        <w:pStyle w:val="60"/>
        <w:spacing w:line="300" w:lineRule="auto"/>
        <w:ind w:left="0" w:firstLineChars="200" w:firstLine="442"/>
        <w:jc w:val="left"/>
        <w:rPr>
          <w:rFonts w:ascii="Times New Roman" w:eastAsia="宋体" w:hAnsi="Times New Roman" w:cs="Times New Roman"/>
          <w:lang w:eastAsia="zh-CN"/>
        </w:rPr>
      </w:pPr>
      <w:r>
        <w:rPr>
          <w:rFonts w:ascii="Times New Roman" w:eastAsia="宋体" w:hAnsi="Times New Roman" w:cs="Times New Roman"/>
          <w:lang w:eastAsia="zh-CN"/>
        </w:rPr>
        <w:t>公众咨询</w:t>
      </w:r>
    </w:p>
    <w:p w14:paraId="629540B2" w14:textId="77777777" w:rsidR="00D16BE9" w:rsidRDefault="00AC4FA2">
      <w:pPr>
        <w:pStyle w:val="a8"/>
        <w:spacing w:line="300" w:lineRule="auto"/>
        <w:ind w:firstLineChars="200" w:firstLine="420"/>
        <w:rPr>
          <w:rFonts w:cs="Times New Roman"/>
          <w:lang w:eastAsia="zh-CN"/>
        </w:rPr>
      </w:pPr>
      <w:r>
        <w:rPr>
          <w:rFonts w:cs="Times New Roman"/>
          <w:lang w:eastAsia="zh-CN"/>
        </w:rPr>
        <w:t>从</w:t>
      </w:r>
      <w:r>
        <w:rPr>
          <w:rFonts w:cs="Times New Roman"/>
          <w:lang w:eastAsia="zh-CN"/>
        </w:rPr>
        <w:t>2009</w:t>
      </w:r>
      <w:r>
        <w:rPr>
          <w:rFonts w:cs="Times New Roman"/>
          <w:lang w:eastAsia="zh-CN"/>
        </w:rPr>
        <w:t>年</w:t>
      </w:r>
      <w:r>
        <w:rPr>
          <w:rFonts w:cs="Times New Roman"/>
          <w:lang w:eastAsia="zh-CN"/>
        </w:rPr>
        <w:t>6</w:t>
      </w:r>
      <w:r>
        <w:rPr>
          <w:rFonts w:cs="Times New Roman"/>
          <w:lang w:eastAsia="zh-CN"/>
        </w:rPr>
        <w:t>月</w:t>
      </w:r>
      <w:r>
        <w:rPr>
          <w:rFonts w:cs="Times New Roman"/>
          <w:lang w:eastAsia="zh-CN"/>
        </w:rPr>
        <w:t>10</w:t>
      </w:r>
      <w:r>
        <w:rPr>
          <w:rFonts w:cs="Times New Roman"/>
          <w:lang w:eastAsia="zh-CN"/>
        </w:rPr>
        <w:t>日至</w:t>
      </w:r>
      <w:r>
        <w:rPr>
          <w:rFonts w:cs="Times New Roman"/>
          <w:lang w:eastAsia="zh-CN"/>
        </w:rPr>
        <w:t>2009</w:t>
      </w:r>
      <w:r>
        <w:rPr>
          <w:rFonts w:cs="Times New Roman"/>
          <w:lang w:eastAsia="zh-CN"/>
        </w:rPr>
        <w:t>年</w:t>
      </w:r>
      <w:r>
        <w:rPr>
          <w:rFonts w:cs="Times New Roman"/>
          <w:lang w:eastAsia="zh-CN"/>
        </w:rPr>
        <w:t>8</w:t>
      </w:r>
      <w:r>
        <w:rPr>
          <w:rFonts w:cs="Times New Roman"/>
          <w:lang w:eastAsia="zh-CN"/>
        </w:rPr>
        <w:t>月</w:t>
      </w:r>
      <w:r>
        <w:rPr>
          <w:rFonts w:cs="Times New Roman"/>
          <w:lang w:eastAsia="zh-CN"/>
        </w:rPr>
        <w:t>31</w:t>
      </w:r>
      <w:r>
        <w:rPr>
          <w:rFonts w:cs="Times New Roman"/>
          <w:lang w:eastAsia="zh-CN"/>
        </w:rPr>
        <w:t>日，就预先起草的指导文件进行了公众咨询。</w:t>
      </w:r>
    </w:p>
    <w:p w14:paraId="12DFE54D" w14:textId="77777777" w:rsidR="00D16BE9" w:rsidRDefault="00AC4FA2">
      <w:pPr>
        <w:pStyle w:val="a8"/>
        <w:spacing w:line="300" w:lineRule="auto"/>
        <w:ind w:firstLineChars="200" w:firstLine="420"/>
        <w:rPr>
          <w:rFonts w:cs="Times New Roman"/>
          <w:lang w:eastAsia="zh-CN"/>
        </w:rPr>
      </w:pPr>
      <w:r>
        <w:rPr>
          <w:rFonts w:cs="Times New Roman"/>
          <w:lang w:eastAsia="zh-CN"/>
        </w:rPr>
        <w:t>这包括</w:t>
      </w:r>
      <w:r>
        <w:rPr>
          <w:rFonts w:cs="Times New Roman"/>
          <w:lang w:eastAsia="zh-CN"/>
        </w:rPr>
        <w:t>2009</w:t>
      </w:r>
      <w:r>
        <w:rPr>
          <w:rFonts w:cs="Times New Roman"/>
          <w:lang w:eastAsia="zh-CN"/>
        </w:rPr>
        <w:t>年</w:t>
      </w:r>
      <w:r>
        <w:rPr>
          <w:rFonts w:cs="Times New Roman"/>
          <w:lang w:eastAsia="zh-CN"/>
        </w:rPr>
        <w:t>6</w:t>
      </w:r>
      <w:r>
        <w:rPr>
          <w:rFonts w:cs="Times New Roman"/>
          <w:lang w:eastAsia="zh-CN"/>
        </w:rPr>
        <w:t>月</w:t>
      </w:r>
      <w:r>
        <w:rPr>
          <w:rFonts w:cs="Times New Roman"/>
          <w:lang w:eastAsia="zh-CN"/>
        </w:rPr>
        <w:t>29</w:t>
      </w:r>
      <w:r>
        <w:rPr>
          <w:rFonts w:cs="Times New Roman"/>
          <w:lang w:eastAsia="zh-CN"/>
        </w:rPr>
        <w:t>日至</w:t>
      </w:r>
      <w:r>
        <w:rPr>
          <w:rFonts w:cs="Times New Roman"/>
          <w:lang w:eastAsia="zh-CN"/>
        </w:rPr>
        <w:t>7</w:t>
      </w:r>
      <w:r>
        <w:rPr>
          <w:rFonts w:cs="Times New Roman"/>
          <w:lang w:eastAsia="zh-CN"/>
        </w:rPr>
        <w:t>月</w:t>
      </w:r>
      <w:r>
        <w:rPr>
          <w:rFonts w:cs="Times New Roman"/>
          <w:lang w:eastAsia="zh-CN"/>
        </w:rPr>
        <w:t>2</w:t>
      </w:r>
      <w:r>
        <w:rPr>
          <w:rFonts w:cs="Times New Roman"/>
          <w:lang w:eastAsia="zh-CN"/>
        </w:rPr>
        <w:t>日在布鲁塞尔举行的公开磋商研讨会。</w:t>
      </w:r>
    </w:p>
    <w:p w14:paraId="326C7F62" w14:textId="77777777" w:rsidR="00D16BE9" w:rsidRDefault="00D16BE9">
      <w:pPr>
        <w:pStyle w:val="a8"/>
        <w:spacing w:line="300" w:lineRule="auto"/>
        <w:ind w:firstLineChars="200" w:firstLine="400"/>
        <w:rPr>
          <w:rFonts w:cs="Times New Roman"/>
          <w:sz w:val="20"/>
          <w:lang w:eastAsia="zh-CN"/>
        </w:rPr>
      </w:pPr>
    </w:p>
    <w:p w14:paraId="075FA63A" w14:textId="77777777" w:rsidR="00D16BE9" w:rsidRDefault="00D16BE9">
      <w:pPr>
        <w:pStyle w:val="a8"/>
        <w:spacing w:line="300" w:lineRule="auto"/>
        <w:ind w:firstLineChars="200" w:firstLine="280"/>
        <w:rPr>
          <w:rFonts w:cs="Times New Roman"/>
          <w:sz w:val="14"/>
          <w:lang w:eastAsia="zh-CN"/>
        </w:rPr>
      </w:pPr>
    </w:p>
    <w:tbl>
      <w:tblPr>
        <w:tblStyle w:val="TableNormal"/>
        <w:tblW w:w="0" w:type="auto"/>
        <w:tblInd w:w="189"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A0" w:firstRow="1" w:lastRow="0" w:firstColumn="1" w:lastColumn="0" w:noHBand="0" w:noVBand="1"/>
      </w:tblPr>
      <w:tblGrid>
        <w:gridCol w:w="9304"/>
      </w:tblGrid>
      <w:tr w:rsidR="00D16BE9" w14:paraId="5EBD09AB" w14:textId="77777777">
        <w:trPr>
          <w:trHeight w:val="596"/>
        </w:trPr>
        <w:tc>
          <w:tcPr>
            <w:tcW w:w="9304" w:type="dxa"/>
          </w:tcPr>
          <w:p w14:paraId="7B78A774" w14:textId="77777777" w:rsidR="00D16BE9" w:rsidRDefault="00AC4FA2">
            <w:pPr>
              <w:pStyle w:val="TableParagraph"/>
              <w:spacing w:before="0" w:line="300" w:lineRule="auto"/>
              <w:ind w:left="0" w:firstLineChars="200" w:firstLine="440"/>
              <w:rPr>
                <w:rFonts w:ascii="Times New Roman" w:eastAsia="宋体" w:hAnsi="Times New Roman" w:cs="Times New Roman"/>
                <w:lang w:eastAsia="zh-CN"/>
              </w:rPr>
            </w:pPr>
            <w:r>
              <w:rPr>
                <w:rFonts w:ascii="Times New Roman" w:eastAsia="宋体" w:hAnsi="Times New Roman" w:cs="Times New Roman"/>
                <w:color w:val="FF0000"/>
                <w:lang w:eastAsia="zh-CN"/>
              </w:rPr>
              <w:t>免责声明</w:t>
            </w:r>
            <w:r>
              <w:rPr>
                <w:rFonts w:ascii="Times New Roman" w:eastAsia="宋体" w:hAnsi="Times New Roman" w:cs="Times New Roman"/>
                <w:color w:val="FF0000"/>
                <w:lang w:eastAsia="zh-CN"/>
              </w:rPr>
              <w:t>:</w:t>
            </w:r>
            <w:r>
              <w:rPr>
                <w:rFonts w:ascii="Times New Roman" w:eastAsia="宋体" w:hAnsi="Times New Roman" w:cs="Times New Roman"/>
                <w:color w:val="FF0000"/>
                <w:lang w:eastAsia="zh-CN"/>
              </w:rPr>
              <w:t>参与开发或咨询过程并不意味着同意或认可本文件。</w:t>
            </w:r>
          </w:p>
        </w:tc>
      </w:tr>
    </w:tbl>
    <w:p w14:paraId="1528E121" w14:textId="77777777" w:rsidR="00D16BE9" w:rsidRDefault="00D16BE9">
      <w:pPr>
        <w:pStyle w:val="a8"/>
        <w:spacing w:line="300" w:lineRule="auto"/>
        <w:ind w:firstLineChars="200" w:firstLine="400"/>
        <w:rPr>
          <w:rFonts w:cs="Times New Roman"/>
          <w:sz w:val="20"/>
          <w:lang w:eastAsia="zh-CN"/>
        </w:rPr>
      </w:pPr>
    </w:p>
    <w:p w14:paraId="5C517A11" w14:textId="77777777" w:rsidR="00D16BE9" w:rsidRDefault="00D16BE9">
      <w:pPr>
        <w:pStyle w:val="a8"/>
        <w:spacing w:line="300" w:lineRule="auto"/>
        <w:ind w:firstLineChars="200" w:firstLine="540"/>
        <w:rPr>
          <w:rFonts w:cs="Times New Roman"/>
          <w:sz w:val="27"/>
          <w:lang w:eastAsia="zh-CN"/>
        </w:rPr>
      </w:pPr>
    </w:p>
    <w:p w14:paraId="3CC4B82A" w14:textId="77777777" w:rsidR="00D16BE9" w:rsidRDefault="00AC4FA2">
      <w:pPr>
        <w:pStyle w:val="60"/>
        <w:spacing w:line="300" w:lineRule="auto"/>
        <w:ind w:left="0" w:firstLineChars="200" w:firstLine="442"/>
        <w:rPr>
          <w:rFonts w:ascii="Times New Roman" w:eastAsia="宋体" w:hAnsi="Times New Roman" w:cs="Times New Roman"/>
          <w:lang w:eastAsia="zh-CN"/>
        </w:rPr>
      </w:pPr>
      <w:r>
        <w:rPr>
          <w:rFonts w:ascii="Times New Roman" w:eastAsia="宋体" w:hAnsi="Times New Roman" w:cs="Times New Roman"/>
          <w:lang w:eastAsia="zh-CN"/>
        </w:rPr>
        <w:t>参与或咨询的组织和个人概述</w:t>
      </w:r>
    </w:p>
    <w:p w14:paraId="61DA02DD" w14:textId="77777777" w:rsidR="00D16BE9" w:rsidRDefault="00AC4FA2">
      <w:pPr>
        <w:pStyle w:val="a8"/>
        <w:spacing w:line="300" w:lineRule="auto"/>
        <w:ind w:firstLineChars="200" w:firstLine="420"/>
        <w:jc w:val="both"/>
        <w:rPr>
          <w:rFonts w:cs="Times New Roman"/>
          <w:lang w:eastAsia="zh-CN"/>
        </w:rPr>
      </w:pPr>
      <w:r>
        <w:rPr>
          <w:rFonts w:cs="Times New Roman"/>
          <w:lang w:eastAsia="zh-CN"/>
        </w:rPr>
        <w:t>在本文件的编制过程中，在邀请或公开咨询期间，咨询了以下组织和个人或向其提供了意见、建议和反馈</w:t>
      </w:r>
      <w:r>
        <w:rPr>
          <w:rFonts w:cs="Times New Roman"/>
          <w:lang w:eastAsia="zh-CN"/>
        </w:rPr>
        <w:t>:</w:t>
      </w:r>
    </w:p>
    <w:p w14:paraId="03ACCFCD" w14:textId="77777777" w:rsidR="00D16BE9" w:rsidRDefault="00D16BE9">
      <w:pPr>
        <w:spacing w:line="300" w:lineRule="auto"/>
        <w:ind w:firstLine="420"/>
        <w:rPr>
          <w:rFonts w:eastAsia="宋体" w:cs="Times New Roman"/>
        </w:rPr>
        <w:sectPr w:rsidR="00D16BE9">
          <w:headerReference w:type="default" r:id="rId168"/>
          <w:footerReference w:type="default" r:id="rId169"/>
          <w:pgSz w:w="11910" w:h="16840"/>
          <w:pgMar w:top="1040" w:right="1160" w:bottom="1040" w:left="1120" w:header="835" w:footer="852" w:gutter="0"/>
          <w:cols w:space="720"/>
        </w:sectPr>
      </w:pPr>
    </w:p>
    <w:p w14:paraId="17AC9416" w14:textId="77777777" w:rsidR="00D16BE9" w:rsidRDefault="00D16BE9">
      <w:pPr>
        <w:pStyle w:val="a8"/>
        <w:spacing w:line="300" w:lineRule="auto"/>
        <w:ind w:firstLineChars="200" w:firstLine="480"/>
        <w:rPr>
          <w:rFonts w:cs="Times New Roman"/>
          <w:sz w:val="24"/>
          <w:lang w:eastAsia="zh-CN"/>
        </w:rPr>
      </w:pPr>
    </w:p>
    <w:p w14:paraId="52B9D4B3" w14:textId="77777777" w:rsidR="00D16BE9" w:rsidRDefault="00AC4FA2">
      <w:pPr>
        <w:pStyle w:val="60"/>
        <w:spacing w:line="300" w:lineRule="auto"/>
        <w:ind w:left="0" w:firstLineChars="200" w:firstLine="442"/>
        <w:jc w:val="center"/>
        <w:rPr>
          <w:rFonts w:ascii="Times New Roman" w:eastAsia="宋体" w:hAnsi="Times New Roman" w:cs="Times New Roman"/>
          <w:lang w:eastAsia="zh-CN"/>
        </w:rPr>
      </w:pPr>
      <w:r>
        <w:rPr>
          <w:rFonts w:ascii="Times New Roman" w:eastAsia="宋体" w:hAnsi="Times New Roman" w:cs="Times New Roman"/>
          <w:lang w:eastAsia="zh-CN"/>
        </w:rPr>
        <w:t>受邀咨询</w:t>
      </w:r>
    </w:p>
    <w:p w14:paraId="3E21C685" w14:textId="77777777" w:rsidR="00D16BE9" w:rsidRDefault="00AC4FA2">
      <w:pPr>
        <w:pStyle w:val="a8"/>
        <w:spacing w:line="300" w:lineRule="auto"/>
        <w:ind w:firstLineChars="200" w:firstLine="420"/>
        <w:jc w:val="center"/>
        <w:rPr>
          <w:rFonts w:cs="Times New Roman"/>
          <w:sz w:val="32"/>
          <w:lang w:eastAsia="zh-CN"/>
        </w:rPr>
      </w:pPr>
      <w:r>
        <w:rPr>
          <w:noProof/>
        </w:rPr>
        <w:drawing>
          <wp:inline distT="0" distB="0" distL="114300" distR="114300" wp14:anchorId="59E227B5" wp14:editId="541A366D">
            <wp:extent cx="5765800" cy="3846830"/>
            <wp:effectExtent l="0" t="0" r="0" b="1270"/>
            <wp:docPr id="18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
                    <pic:cNvPicPr>
                      <a:picLocks noChangeAspect="1"/>
                    </pic:cNvPicPr>
                  </pic:nvPicPr>
                  <pic:blipFill>
                    <a:blip r:embed="rId170"/>
                    <a:stretch>
                      <a:fillRect/>
                    </a:stretch>
                  </pic:blipFill>
                  <pic:spPr>
                    <a:xfrm>
                      <a:off x="0" y="0"/>
                      <a:ext cx="5765800" cy="3846830"/>
                    </a:xfrm>
                    <a:prstGeom prst="rect">
                      <a:avLst/>
                    </a:prstGeom>
                    <a:noFill/>
                    <a:ln>
                      <a:noFill/>
                    </a:ln>
                  </pic:spPr>
                </pic:pic>
              </a:graphicData>
            </a:graphic>
          </wp:inline>
        </w:drawing>
      </w:r>
    </w:p>
    <w:p w14:paraId="30C9C0F2" w14:textId="77777777" w:rsidR="00D16BE9" w:rsidRDefault="00AC4FA2">
      <w:pPr>
        <w:pStyle w:val="a8"/>
        <w:spacing w:line="300" w:lineRule="auto"/>
        <w:ind w:firstLineChars="200" w:firstLine="420"/>
        <w:jc w:val="center"/>
        <w:rPr>
          <w:rFonts w:cs="Times New Roman"/>
          <w:sz w:val="23"/>
          <w:lang w:eastAsia="zh-CN"/>
        </w:rPr>
      </w:pPr>
      <w:r>
        <w:rPr>
          <w:noProof/>
        </w:rPr>
        <w:drawing>
          <wp:inline distT="0" distB="0" distL="114300" distR="114300" wp14:anchorId="0CA6CE1D" wp14:editId="763DF231">
            <wp:extent cx="5634355" cy="4159250"/>
            <wp:effectExtent l="0" t="0" r="4445" b="6350"/>
            <wp:docPr id="18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9"/>
                    <pic:cNvPicPr>
                      <a:picLocks noChangeAspect="1"/>
                    </pic:cNvPicPr>
                  </pic:nvPicPr>
                  <pic:blipFill>
                    <a:blip r:embed="rId171"/>
                    <a:stretch>
                      <a:fillRect/>
                    </a:stretch>
                  </pic:blipFill>
                  <pic:spPr>
                    <a:xfrm>
                      <a:off x="0" y="0"/>
                      <a:ext cx="5634355" cy="4159250"/>
                    </a:xfrm>
                    <a:prstGeom prst="rect">
                      <a:avLst/>
                    </a:prstGeom>
                    <a:noFill/>
                    <a:ln>
                      <a:noFill/>
                    </a:ln>
                  </pic:spPr>
                </pic:pic>
              </a:graphicData>
            </a:graphic>
          </wp:inline>
        </w:drawing>
      </w:r>
    </w:p>
    <w:p w14:paraId="46FBDB94" w14:textId="77777777" w:rsidR="00D16BE9" w:rsidRDefault="00D16BE9">
      <w:pPr>
        <w:pStyle w:val="afc"/>
        <w:numPr>
          <w:ilvl w:val="0"/>
          <w:numId w:val="144"/>
        </w:numPr>
        <w:tabs>
          <w:tab w:val="left" w:pos="1114"/>
          <w:tab w:val="left" w:pos="1115"/>
        </w:tabs>
        <w:spacing w:line="300" w:lineRule="auto"/>
        <w:ind w:left="0" w:firstLine="420"/>
        <w:jc w:val="center"/>
        <w:rPr>
          <w:rFonts w:cs="Times New Roman"/>
        </w:rPr>
      </w:pPr>
    </w:p>
    <w:p w14:paraId="4723AA89" w14:textId="77777777" w:rsidR="00D16BE9" w:rsidRDefault="00D16BE9">
      <w:pPr>
        <w:pStyle w:val="a8"/>
        <w:spacing w:line="300" w:lineRule="auto"/>
        <w:ind w:firstLineChars="200" w:firstLine="680"/>
        <w:jc w:val="both"/>
        <w:rPr>
          <w:rFonts w:cs="Times New Roman"/>
          <w:sz w:val="34"/>
          <w:lang w:eastAsia="zh-CN"/>
        </w:rPr>
      </w:pPr>
    </w:p>
    <w:p w14:paraId="3E522795" w14:textId="77777777" w:rsidR="00D16BE9" w:rsidRDefault="00AC4FA2">
      <w:pPr>
        <w:pStyle w:val="a8"/>
        <w:spacing w:line="300" w:lineRule="auto"/>
        <w:ind w:firstLineChars="200" w:firstLine="420"/>
        <w:jc w:val="center"/>
        <w:rPr>
          <w:rFonts w:cs="Times New Roman"/>
          <w:sz w:val="23"/>
          <w:lang w:eastAsia="zh-CN"/>
        </w:rPr>
      </w:pPr>
      <w:r>
        <w:rPr>
          <w:noProof/>
        </w:rPr>
        <w:drawing>
          <wp:inline distT="0" distB="0" distL="114300" distR="114300" wp14:anchorId="418142D4" wp14:editId="16ED90C4">
            <wp:extent cx="5744845" cy="3742690"/>
            <wp:effectExtent l="0" t="0" r="8255" b="3810"/>
            <wp:docPr id="222"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50"/>
                    <pic:cNvPicPr>
                      <a:picLocks noChangeAspect="1"/>
                    </pic:cNvPicPr>
                  </pic:nvPicPr>
                  <pic:blipFill>
                    <a:blip r:embed="rId172"/>
                    <a:stretch>
                      <a:fillRect/>
                    </a:stretch>
                  </pic:blipFill>
                  <pic:spPr>
                    <a:xfrm>
                      <a:off x="0" y="0"/>
                      <a:ext cx="5744845" cy="3742690"/>
                    </a:xfrm>
                    <a:prstGeom prst="rect">
                      <a:avLst/>
                    </a:prstGeom>
                    <a:noFill/>
                    <a:ln>
                      <a:noFill/>
                    </a:ln>
                  </pic:spPr>
                </pic:pic>
              </a:graphicData>
            </a:graphic>
          </wp:inline>
        </w:drawing>
      </w:r>
    </w:p>
    <w:p w14:paraId="70C5427D" w14:textId="77777777" w:rsidR="00D16BE9" w:rsidRDefault="00AC4FA2">
      <w:pPr>
        <w:pStyle w:val="a8"/>
        <w:spacing w:line="300" w:lineRule="auto"/>
        <w:ind w:firstLineChars="200" w:firstLine="420"/>
        <w:jc w:val="center"/>
      </w:pPr>
      <w:r>
        <w:rPr>
          <w:noProof/>
        </w:rPr>
        <w:drawing>
          <wp:inline distT="0" distB="0" distL="114300" distR="114300" wp14:anchorId="32D76933" wp14:editId="0CEB93A3">
            <wp:extent cx="6109335" cy="4313555"/>
            <wp:effectExtent l="0" t="0" r="12065" b="4445"/>
            <wp:docPr id="223"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51"/>
                    <pic:cNvPicPr>
                      <a:picLocks noChangeAspect="1"/>
                    </pic:cNvPicPr>
                  </pic:nvPicPr>
                  <pic:blipFill>
                    <a:blip r:embed="rId173"/>
                    <a:stretch>
                      <a:fillRect/>
                    </a:stretch>
                  </pic:blipFill>
                  <pic:spPr>
                    <a:xfrm>
                      <a:off x="0" y="0"/>
                      <a:ext cx="6109335" cy="4313555"/>
                    </a:xfrm>
                    <a:prstGeom prst="rect">
                      <a:avLst/>
                    </a:prstGeom>
                    <a:noFill/>
                    <a:ln>
                      <a:noFill/>
                    </a:ln>
                  </pic:spPr>
                </pic:pic>
              </a:graphicData>
            </a:graphic>
          </wp:inline>
        </w:drawing>
      </w:r>
    </w:p>
    <w:p w14:paraId="5A949A90" w14:textId="77777777" w:rsidR="00D16BE9" w:rsidRDefault="00D16BE9">
      <w:pPr>
        <w:pStyle w:val="a8"/>
        <w:spacing w:line="300" w:lineRule="auto"/>
        <w:ind w:firstLineChars="200" w:firstLine="420"/>
        <w:jc w:val="center"/>
      </w:pPr>
    </w:p>
    <w:p w14:paraId="11FA688C" w14:textId="77777777" w:rsidR="00D16BE9" w:rsidRDefault="00D16BE9">
      <w:pPr>
        <w:pStyle w:val="a8"/>
        <w:spacing w:line="300" w:lineRule="auto"/>
        <w:ind w:firstLineChars="200" w:firstLine="420"/>
        <w:jc w:val="center"/>
      </w:pPr>
    </w:p>
    <w:p w14:paraId="4E897B5B" w14:textId="77777777" w:rsidR="00D16BE9" w:rsidRDefault="00D16BE9">
      <w:pPr>
        <w:pStyle w:val="a8"/>
        <w:spacing w:line="300" w:lineRule="auto"/>
        <w:ind w:firstLineChars="200" w:firstLine="420"/>
        <w:jc w:val="center"/>
      </w:pPr>
    </w:p>
    <w:p w14:paraId="0B4E2A41" w14:textId="77777777" w:rsidR="00D16BE9" w:rsidRDefault="00D16BE9">
      <w:pPr>
        <w:pStyle w:val="a8"/>
        <w:spacing w:line="300" w:lineRule="auto"/>
        <w:ind w:firstLineChars="200" w:firstLine="420"/>
        <w:jc w:val="center"/>
      </w:pPr>
    </w:p>
    <w:p w14:paraId="50B7AB12" w14:textId="77777777" w:rsidR="00D16BE9" w:rsidRDefault="00AC4FA2">
      <w:pPr>
        <w:pStyle w:val="a8"/>
        <w:spacing w:line="300" w:lineRule="auto"/>
        <w:ind w:firstLineChars="200" w:firstLine="420"/>
        <w:jc w:val="center"/>
        <w:rPr>
          <w:rFonts w:cs="Times New Roman"/>
          <w:sz w:val="24"/>
        </w:rPr>
      </w:pPr>
      <w:r>
        <w:rPr>
          <w:noProof/>
        </w:rPr>
        <w:drawing>
          <wp:inline distT="0" distB="0" distL="114300" distR="114300" wp14:anchorId="448B79FB" wp14:editId="35D35AA4">
            <wp:extent cx="4942205" cy="4277995"/>
            <wp:effectExtent l="0" t="0" r="10795" b="1905"/>
            <wp:docPr id="18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22"/>
                    <pic:cNvPicPr>
                      <a:picLocks noChangeAspect="1"/>
                    </pic:cNvPicPr>
                  </pic:nvPicPr>
                  <pic:blipFill>
                    <a:blip r:embed="rId174"/>
                    <a:stretch>
                      <a:fillRect/>
                    </a:stretch>
                  </pic:blipFill>
                  <pic:spPr>
                    <a:xfrm>
                      <a:off x="0" y="0"/>
                      <a:ext cx="4942205" cy="4277995"/>
                    </a:xfrm>
                    <a:prstGeom prst="rect">
                      <a:avLst/>
                    </a:prstGeom>
                    <a:noFill/>
                    <a:ln>
                      <a:noFill/>
                    </a:ln>
                  </pic:spPr>
                </pic:pic>
              </a:graphicData>
            </a:graphic>
          </wp:inline>
        </w:drawing>
      </w:r>
    </w:p>
    <w:tbl>
      <w:tblPr>
        <w:tblStyle w:val="TableNormal"/>
        <w:tblW w:w="0" w:type="auto"/>
        <w:tblInd w:w="709" w:type="dxa"/>
        <w:tblLayout w:type="fixed"/>
        <w:tblLook w:val="04A0" w:firstRow="1" w:lastRow="0" w:firstColumn="1" w:lastColumn="0" w:noHBand="0" w:noVBand="1"/>
      </w:tblPr>
      <w:tblGrid>
        <w:gridCol w:w="983"/>
      </w:tblGrid>
      <w:tr w:rsidR="00D16BE9" w14:paraId="4F02E2A2" w14:textId="77777777">
        <w:trPr>
          <w:trHeight w:val="291"/>
        </w:trPr>
        <w:tc>
          <w:tcPr>
            <w:tcW w:w="983" w:type="dxa"/>
          </w:tcPr>
          <w:p w14:paraId="312AB8DE" w14:textId="77777777" w:rsidR="00D16BE9" w:rsidRDefault="00D16BE9">
            <w:pPr>
              <w:pStyle w:val="TableParagraph"/>
              <w:spacing w:before="0" w:line="300" w:lineRule="auto"/>
              <w:ind w:left="0" w:firstLineChars="200" w:firstLine="400"/>
              <w:rPr>
                <w:rFonts w:ascii="Times New Roman" w:eastAsia="宋体" w:hAnsi="Times New Roman" w:cs="Times New Roman"/>
                <w:sz w:val="20"/>
              </w:rPr>
            </w:pPr>
          </w:p>
        </w:tc>
      </w:tr>
    </w:tbl>
    <w:p w14:paraId="3CBD2D5B" w14:textId="77777777" w:rsidR="00D16BE9" w:rsidRDefault="00AC4FA2">
      <w:pPr>
        <w:spacing w:line="300" w:lineRule="auto"/>
        <w:ind w:firstLine="420"/>
        <w:jc w:val="center"/>
        <w:rPr>
          <w:rFonts w:eastAsia="宋体" w:cs="Times New Roman"/>
          <w:sz w:val="20"/>
        </w:rPr>
        <w:sectPr w:rsidR="00D16BE9">
          <w:headerReference w:type="default" r:id="rId175"/>
          <w:footerReference w:type="default" r:id="rId176"/>
          <w:pgSz w:w="11910" w:h="16840"/>
          <w:pgMar w:top="1040" w:right="1160" w:bottom="2080" w:left="1120" w:header="835" w:footer="1885" w:gutter="0"/>
          <w:cols w:space="720"/>
        </w:sectPr>
      </w:pPr>
      <w:r>
        <w:rPr>
          <w:noProof/>
        </w:rPr>
        <w:lastRenderedPageBreak/>
        <w:drawing>
          <wp:inline distT="0" distB="0" distL="114300" distR="114300" wp14:anchorId="084911DC" wp14:editId="763ED4F3">
            <wp:extent cx="5730875" cy="3816985"/>
            <wp:effectExtent l="0" t="0" r="9525" b="5715"/>
            <wp:docPr id="19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24"/>
                    <pic:cNvPicPr>
                      <a:picLocks noChangeAspect="1"/>
                    </pic:cNvPicPr>
                  </pic:nvPicPr>
                  <pic:blipFill>
                    <a:blip r:embed="rId177"/>
                    <a:stretch>
                      <a:fillRect/>
                    </a:stretch>
                  </pic:blipFill>
                  <pic:spPr>
                    <a:xfrm>
                      <a:off x="0" y="0"/>
                      <a:ext cx="5730875" cy="3816985"/>
                    </a:xfrm>
                    <a:prstGeom prst="rect">
                      <a:avLst/>
                    </a:prstGeom>
                    <a:noFill/>
                    <a:ln>
                      <a:noFill/>
                    </a:ln>
                  </pic:spPr>
                </pic:pic>
              </a:graphicData>
            </a:graphic>
          </wp:inline>
        </w:drawing>
      </w:r>
    </w:p>
    <w:p w14:paraId="4081C0FE" w14:textId="77777777" w:rsidR="00D16BE9" w:rsidRDefault="00D16BE9">
      <w:pPr>
        <w:pStyle w:val="a8"/>
        <w:spacing w:line="300" w:lineRule="auto"/>
        <w:ind w:firstLineChars="200" w:firstLine="420"/>
        <w:rPr>
          <w:rFonts w:cs="Times New Roman"/>
        </w:rPr>
      </w:pPr>
    </w:p>
    <w:p w14:paraId="4CD5AE4F" w14:textId="77777777" w:rsidR="00D16BE9" w:rsidRDefault="00D16BE9">
      <w:pPr>
        <w:pStyle w:val="a8"/>
        <w:spacing w:line="300" w:lineRule="auto"/>
        <w:ind w:firstLineChars="200" w:firstLine="400"/>
        <w:rPr>
          <w:rFonts w:cs="Times New Roman"/>
          <w:sz w:val="20"/>
        </w:rPr>
      </w:pPr>
    </w:p>
    <w:p w14:paraId="3C8CE4F7" w14:textId="77777777" w:rsidR="00D16BE9" w:rsidRDefault="00AC4FA2">
      <w:pPr>
        <w:spacing w:line="300" w:lineRule="auto"/>
        <w:ind w:firstLine="420"/>
      </w:pPr>
      <w:r>
        <w:rPr>
          <w:noProof/>
        </w:rPr>
        <w:drawing>
          <wp:inline distT="0" distB="0" distL="114300" distR="114300" wp14:anchorId="637C58AC" wp14:editId="3462BBFE">
            <wp:extent cx="4932680" cy="3892550"/>
            <wp:effectExtent l="0" t="0" r="7620" b="6350"/>
            <wp:docPr id="224"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52"/>
                    <pic:cNvPicPr>
                      <a:picLocks noChangeAspect="1"/>
                    </pic:cNvPicPr>
                  </pic:nvPicPr>
                  <pic:blipFill>
                    <a:blip r:embed="rId178"/>
                    <a:stretch>
                      <a:fillRect/>
                    </a:stretch>
                  </pic:blipFill>
                  <pic:spPr>
                    <a:xfrm>
                      <a:off x="0" y="0"/>
                      <a:ext cx="4932680" cy="3892550"/>
                    </a:xfrm>
                    <a:prstGeom prst="rect">
                      <a:avLst/>
                    </a:prstGeom>
                    <a:noFill/>
                    <a:ln>
                      <a:noFill/>
                    </a:ln>
                  </pic:spPr>
                </pic:pic>
              </a:graphicData>
            </a:graphic>
          </wp:inline>
        </w:drawing>
      </w:r>
    </w:p>
    <w:p w14:paraId="0438B086" w14:textId="77777777" w:rsidR="00D16BE9" w:rsidRDefault="00D16BE9">
      <w:pPr>
        <w:spacing w:line="300" w:lineRule="auto"/>
        <w:ind w:firstLine="420"/>
      </w:pPr>
    </w:p>
    <w:p w14:paraId="0DD8C186" w14:textId="77777777" w:rsidR="00D16BE9" w:rsidRDefault="00AC4FA2">
      <w:pPr>
        <w:spacing w:line="300" w:lineRule="auto"/>
        <w:ind w:firstLine="420"/>
        <w:sectPr w:rsidR="00D16BE9">
          <w:headerReference w:type="default" r:id="rId179"/>
          <w:footerReference w:type="default" r:id="rId180"/>
          <w:pgSz w:w="11910" w:h="16840"/>
          <w:pgMar w:top="1040" w:right="1160" w:bottom="1920" w:left="1120" w:header="835" w:footer="1732" w:gutter="0"/>
          <w:cols w:space="720"/>
        </w:sectPr>
      </w:pPr>
      <w:r>
        <w:rPr>
          <w:noProof/>
        </w:rPr>
        <w:drawing>
          <wp:inline distT="0" distB="0" distL="114300" distR="114300" wp14:anchorId="4AD2BC44" wp14:editId="118D5100">
            <wp:extent cx="4885055" cy="3573145"/>
            <wp:effectExtent l="0" t="0" r="4445" b="8255"/>
            <wp:docPr id="258"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71"/>
                    <pic:cNvPicPr>
                      <a:picLocks noChangeAspect="1"/>
                    </pic:cNvPicPr>
                  </pic:nvPicPr>
                  <pic:blipFill>
                    <a:blip r:embed="rId181"/>
                    <a:stretch>
                      <a:fillRect/>
                    </a:stretch>
                  </pic:blipFill>
                  <pic:spPr>
                    <a:xfrm>
                      <a:off x="0" y="0"/>
                      <a:ext cx="4885055" cy="3573145"/>
                    </a:xfrm>
                    <a:prstGeom prst="rect">
                      <a:avLst/>
                    </a:prstGeom>
                    <a:noFill/>
                    <a:ln>
                      <a:noFill/>
                    </a:ln>
                  </pic:spPr>
                </pic:pic>
              </a:graphicData>
            </a:graphic>
          </wp:inline>
        </w:drawing>
      </w:r>
    </w:p>
    <w:p w14:paraId="4F84F809" w14:textId="77777777" w:rsidR="00D16BE9" w:rsidRDefault="00D16BE9">
      <w:pPr>
        <w:spacing w:line="300" w:lineRule="auto"/>
        <w:ind w:firstLine="420"/>
        <w:rPr>
          <w:rFonts w:eastAsia="宋体" w:cs="Times New Roman"/>
        </w:rPr>
      </w:pPr>
    </w:p>
    <w:p w14:paraId="3B2C609D" w14:textId="77777777" w:rsidR="00D16BE9" w:rsidRDefault="00D16BE9">
      <w:pPr>
        <w:pStyle w:val="a8"/>
        <w:spacing w:line="300" w:lineRule="auto"/>
        <w:ind w:firstLineChars="200" w:firstLine="420"/>
        <w:jc w:val="both"/>
      </w:pPr>
    </w:p>
    <w:p w14:paraId="30833DBA" w14:textId="77777777" w:rsidR="00D16BE9" w:rsidRDefault="00D16BE9">
      <w:pPr>
        <w:pStyle w:val="a8"/>
        <w:spacing w:line="300" w:lineRule="auto"/>
        <w:ind w:firstLineChars="200" w:firstLine="420"/>
        <w:jc w:val="center"/>
      </w:pPr>
    </w:p>
    <w:p w14:paraId="35E3E87B" w14:textId="77777777" w:rsidR="00D16BE9" w:rsidRDefault="00AC4FA2">
      <w:pPr>
        <w:pStyle w:val="a8"/>
        <w:spacing w:line="300" w:lineRule="auto"/>
        <w:ind w:firstLineChars="200" w:firstLine="420"/>
        <w:jc w:val="center"/>
      </w:pPr>
      <w:r>
        <w:rPr>
          <w:noProof/>
        </w:rPr>
        <w:drawing>
          <wp:inline distT="0" distB="0" distL="114300" distR="114300" wp14:anchorId="75692DBC" wp14:editId="5F0C831A">
            <wp:extent cx="5298440" cy="3778885"/>
            <wp:effectExtent l="0" t="0" r="10160" b="5715"/>
            <wp:docPr id="266"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75"/>
                    <pic:cNvPicPr>
                      <a:picLocks noChangeAspect="1"/>
                    </pic:cNvPicPr>
                  </pic:nvPicPr>
                  <pic:blipFill>
                    <a:blip r:embed="rId182"/>
                    <a:stretch>
                      <a:fillRect/>
                    </a:stretch>
                  </pic:blipFill>
                  <pic:spPr>
                    <a:xfrm>
                      <a:off x="0" y="0"/>
                      <a:ext cx="5298440" cy="3778885"/>
                    </a:xfrm>
                    <a:prstGeom prst="rect">
                      <a:avLst/>
                    </a:prstGeom>
                    <a:noFill/>
                    <a:ln>
                      <a:noFill/>
                    </a:ln>
                  </pic:spPr>
                </pic:pic>
              </a:graphicData>
            </a:graphic>
          </wp:inline>
        </w:drawing>
      </w:r>
    </w:p>
    <w:p w14:paraId="035A7D58" w14:textId="77777777" w:rsidR="00D16BE9" w:rsidRDefault="00AC4FA2">
      <w:pPr>
        <w:pStyle w:val="a8"/>
        <w:spacing w:line="300" w:lineRule="auto"/>
        <w:ind w:firstLineChars="200" w:firstLine="420"/>
        <w:jc w:val="center"/>
      </w:pPr>
      <w:r>
        <w:rPr>
          <w:noProof/>
        </w:rPr>
        <w:drawing>
          <wp:inline distT="0" distB="0" distL="114300" distR="114300" wp14:anchorId="7E0E5562" wp14:editId="06EE81BF">
            <wp:extent cx="5609590" cy="3849370"/>
            <wp:effectExtent l="0" t="0" r="3810" b="11430"/>
            <wp:docPr id="268"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76"/>
                    <pic:cNvPicPr>
                      <a:picLocks noChangeAspect="1"/>
                    </pic:cNvPicPr>
                  </pic:nvPicPr>
                  <pic:blipFill>
                    <a:blip r:embed="rId183"/>
                    <a:stretch>
                      <a:fillRect/>
                    </a:stretch>
                  </pic:blipFill>
                  <pic:spPr>
                    <a:xfrm>
                      <a:off x="0" y="0"/>
                      <a:ext cx="5609590" cy="3849370"/>
                    </a:xfrm>
                    <a:prstGeom prst="rect">
                      <a:avLst/>
                    </a:prstGeom>
                    <a:noFill/>
                    <a:ln>
                      <a:noFill/>
                    </a:ln>
                  </pic:spPr>
                </pic:pic>
              </a:graphicData>
            </a:graphic>
          </wp:inline>
        </w:drawing>
      </w:r>
    </w:p>
    <w:p w14:paraId="41875776" w14:textId="77777777" w:rsidR="00D16BE9" w:rsidRDefault="00D16BE9">
      <w:pPr>
        <w:pStyle w:val="a8"/>
        <w:spacing w:line="300" w:lineRule="auto"/>
        <w:ind w:firstLineChars="200" w:firstLine="420"/>
        <w:jc w:val="center"/>
      </w:pPr>
    </w:p>
    <w:p w14:paraId="00331014" w14:textId="77777777" w:rsidR="00D16BE9" w:rsidRDefault="00D16BE9">
      <w:pPr>
        <w:pStyle w:val="a8"/>
        <w:spacing w:line="300" w:lineRule="auto"/>
        <w:ind w:firstLineChars="200" w:firstLine="420"/>
        <w:jc w:val="center"/>
      </w:pPr>
    </w:p>
    <w:p w14:paraId="41FC8A4F" w14:textId="77777777" w:rsidR="00D16BE9" w:rsidRDefault="00D16BE9">
      <w:pPr>
        <w:pStyle w:val="a8"/>
        <w:spacing w:line="300" w:lineRule="auto"/>
        <w:ind w:firstLineChars="200" w:firstLine="420"/>
        <w:jc w:val="center"/>
      </w:pPr>
    </w:p>
    <w:p w14:paraId="1052D7A3" w14:textId="77777777" w:rsidR="00D16BE9" w:rsidRDefault="00AC4FA2">
      <w:pPr>
        <w:pStyle w:val="a8"/>
        <w:spacing w:line="300" w:lineRule="auto"/>
        <w:ind w:firstLineChars="200" w:firstLine="420"/>
        <w:jc w:val="center"/>
      </w:pPr>
      <w:r>
        <w:rPr>
          <w:noProof/>
        </w:rPr>
        <w:lastRenderedPageBreak/>
        <w:drawing>
          <wp:inline distT="0" distB="0" distL="114300" distR="114300" wp14:anchorId="06F43AA8" wp14:editId="627AF055">
            <wp:extent cx="6107430" cy="529590"/>
            <wp:effectExtent l="0" t="0" r="1270" b="3810"/>
            <wp:docPr id="272"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78"/>
                    <pic:cNvPicPr>
                      <a:picLocks noChangeAspect="1"/>
                    </pic:cNvPicPr>
                  </pic:nvPicPr>
                  <pic:blipFill>
                    <a:blip r:embed="rId184"/>
                    <a:stretch>
                      <a:fillRect/>
                    </a:stretch>
                  </pic:blipFill>
                  <pic:spPr>
                    <a:xfrm>
                      <a:off x="0" y="0"/>
                      <a:ext cx="6107430" cy="529590"/>
                    </a:xfrm>
                    <a:prstGeom prst="rect">
                      <a:avLst/>
                    </a:prstGeom>
                    <a:noFill/>
                    <a:ln>
                      <a:noFill/>
                    </a:ln>
                  </pic:spPr>
                </pic:pic>
              </a:graphicData>
            </a:graphic>
          </wp:inline>
        </w:drawing>
      </w:r>
    </w:p>
    <w:p w14:paraId="55274F65" w14:textId="77777777" w:rsidR="00D16BE9" w:rsidRDefault="00D16BE9">
      <w:pPr>
        <w:pStyle w:val="a8"/>
        <w:spacing w:line="300" w:lineRule="auto"/>
        <w:ind w:firstLineChars="200" w:firstLine="420"/>
        <w:jc w:val="center"/>
      </w:pPr>
    </w:p>
    <w:p w14:paraId="601DC4F5" w14:textId="77777777" w:rsidR="00D16BE9" w:rsidRDefault="00D16BE9">
      <w:pPr>
        <w:pStyle w:val="a8"/>
        <w:spacing w:line="300" w:lineRule="auto"/>
        <w:ind w:firstLineChars="200" w:firstLine="420"/>
        <w:jc w:val="center"/>
      </w:pPr>
    </w:p>
    <w:p w14:paraId="7119E117" w14:textId="77777777" w:rsidR="00D16BE9" w:rsidRDefault="00AC4FA2">
      <w:pPr>
        <w:pStyle w:val="a8"/>
        <w:spacing w:line="300" w:lineRule="auto"/>
        <w:ind w:firstLineChars="200" w:firstLine="420"/>
        <w:jc w:val="center"/>
      </w:pPr>
      <w:r>
        <w:rPr>
          <w:noProof/>
        </w:rPr>
        <w:drawing>
          <wp:inline distT="0" distB="0" distL="114300" distR="114300" wp14:anchorId="2162DAA7" wp14:editId="686AF01D">
            <wp:extent cx="5270500" cy="4502150"/>
            <wp:effectExtent l="0" t="0" r="0" b="6350"/>
            <wp:docPr id="276"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80"/>
                    <pic:cNvPicPr>
                      <a:picLocks noChangeAspect="1"/>
                    </pic:cNvPicPr>
                  </pic:nvPicPr>
                  <pic:blipFill>
                    <a:blip r:embed="rId185"/>
                    <a:stretch>
                      <a:fillRect/>
                    </a:stretch>
                  </pic:blipFill>
                  <pic:spPr>
                    <a:xfrm>
                      <a:off x="0" y="0"/>
                      <a:ext cx="5270500" cy="4502150"/>
                    </a:xfrm>
                    <a:prstGeom prst="rect">
                      <a:avLst/>
                    </a:prstGeom>
                    <a:noFill/>
                    <a:ln>
                      <a:noFill/>
                    </a:ln>
                  </pic:spPr>
                </pic:pic>
              </a:graphicData>
            </a:graphic>
          </wp:inline>
        </w:drawing>
      </w:r>
    </w:p>
    <w:p w14:paraId="08DD1363" w14:textId="77777777" w:rsidR="00D16BE9" w:rsidRDefault="00D16BE9">
      <w:pPr>
        <w:pStyle w:val="a8"/>
        <w:spacing w:line="300" w:lineRule="auto"/>
        <w:ind w:firstLineChars="200" w:firstLine="420"/>
        <w:jc w:val="center"/>
      </w:pPr>
    </w:p>
    <w:p w14:paraId="243D8353" w14:textId="77777777" w:rsidR="00D16BE9" w:rsidRDefault="00AC4FA2">
      <w:pPr>
        <w:pStyle w:val="a8"/>
        <w:spacing w:line="300" w:lineRule="auto"/>
        <w:ind w:firstLineChars="200" w:firstLine="420"/>
      </w:pPr>
      <w:r>
        <w:rPr>
          <w:noProof/>
        </w:rPr>
        <w:drawing>
          <wp:inline distT="0" distB="0" distL="114300" distR="114300" wp14:anchorId="698A7242" wp14:editId="7F4E3320">
            <wp:extent cx="6115050" cy="3574415"/>
            <wp:effectExtent l="0" t="0" r="6350" b="6985"/>
            <wp:docPr id="288"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86"/>
                    <pic:cNvPicPr>
                      <a:picLocks noChangeAspect="1"/>
                    </pic:cNvPicPr>
                  </pic:nvPicPr>
                  <pic:blipFill>
                    <a:blip r:embed="rId186"/>
                    <a:stretch>
                      <a:fillRect/>
                    </a:stretch>
                  </pic:blipFill>
                  <pic:spPr>
                    <a:xfrm>
                      <a:off x="0" y="0"/>
                      <a:ext cx="6115050" cy="3574415"/>
                    </a:xfrm>
                    <a:prstGeom prst="rect">
                      <a:avLst/>
                    </a:prstGeom>
                    <a:noFill/>
                    <a:ln>
                      <a:noFill/>
                    </a:ln>
                  </pic:spPr>
                </pic:pic>
              </a:graphicData>
            </a:graphic>
          </wp:inline>
        </w:drawing>
      </w:r>
    </w:p>
    <w:p w14:paraId="66E3D021" w14:textId="77777777" w:rsidR="00D16BE9" w:rsidRDefault="00D16BE9">
      <w:pPr>
        <w:pStyle w:val="a8"/>
        <w:spacing w:line="300" w:lineRule="auto"/>
        <w:ind w:firstLineChars="200" w:firstLine="420"/>
        <w:jc w:val="center"/>
      </w:pPr>
    </w:p>
    <w:p w14:paraId="4CB47F0B" w14:textId="77777777" w:rsidR="00D16BE9" w:rsidRDefault="00D16BE9">
      <w:pPr>
        <w:pStyle w:val="a8"/>
        <w:spacing w:line="300" w:lineRule="auto"/>
        <w:ind w:firstLineChars="200" w:firstLine="420"/>
        <w:jc w:val="center"/>
      </w:pPr>
    </w:p>
    <w:p w14:paraId="437AA8E8" w14:textId="77777777" w:rsidR="00D16BE9" w:rsidRDefault="00D16BE9">
      <w:pPr>
        <w:pStyle w:val="a8"/>
        <w:spacing w:line="300" w:lineRule="auto"/>
        <w:ind w:firstLineChars="200" w:firstLine="420"/>
        <w:jc w:val="center"/>
      </w:pPr>
    </w:p>
    <w:p w14:paraId="53AE92F0" w14:textId="77777777" w:rsidR="00D16BE9" w:rsidRDefault="00D16BE9">
      <w:pPr>
        <w:pStyle w:val="a8"/>
        <w:spacing w:line="300" w:lineRule="auto"/>
        <w:ind w:firstLineChars="200" w:firstLine="420"/>
        <w:jc w:val="center"/>
      </w:pPr>
    </w:p>
    <w:p w14:paraId="6B47E60A" w14:textId="77777777" w:rsidR="00D16BE9" w:rsidRDefault="00D16BE9">
      <w:pPr>
        <w:pStyle w:val="a8"/>
        <w:spacing w:line="300" w:lineRule="auto"/>
        <w:ind w:firstLineChars="200" w:firstLine="420"/>
        <w:jc w:val="center"/>
      </w:pPr>
    </w:p>
    <w:p w14:paraId="4050FA34" w14:textId="77777777" w:rsidR="00D16BE9" w:rsidRDefault="00D16BE9">
      <w:pPr>
        <w:pStyle w:val="a8"/>
        <w:spacing w:line="300" w:lineRule="auto"/>
        <w:ind w:firstLineChars="200" w:firstLine="420"/>
        <w:jc w:val="center"/>
      </w:pPr>
    </w:p>
    <w:p w14:paraId="7D9B7E5E" w14:textId="77777777" w:rsidR="00D16BE9" w:rsidRDefault="00D16BE9">
      <w:pPr>
        <w:pStyle w:val="a8"/>
        <w:spacing w:line="300" w:lineRule="auto"/>
        <w:ind w:firstLineChars="200" w:firstLine="420"/>
        <w:jc w:val="center"/>
      </w:pPr>
    </w:p>
    <w:p w14:paraId="514BE86A" w14:textId="77777777" w:rsidR="00D16BE9" w:rsidRDefault="00D16BE9">
      <w:pPr>
        <w:pStyle w:val="a8"/>
        <w:spacing w:line="300" w:lineRule="auto"/>
        <w:ind w:firstLineChars="200" w:firstLine="420"/>
        <w:jc w:val="center"/>
      </w:pPr>
    </w:p>
    <w:p w14:paraId="6820058B" w14:textId="77777777" w:rsidR="00D16BE9" w:rsidRDefault="00AC4FA2">
      <w:pPr>
        <w:pStyle w:val="a8"/>
        <w:spacing w:line="300" w:lineRule="auto"/>
        <w:ind w:firstLineChars="200" w:firstLine="420"/>
        <w:jc w:val="center"/>
        <w:rPr>
          <w:rFonts w:cs="Times New Roman"/>
          <w:sz w:val="12"/>
        </w:rPr>
      </w:pPr>
      <w:r>
        <w:rPr>
          <w:noProof/>
        </w:rPr>
        <w:drawing>
          <wp:inline distT="0" distB="0" distL="114300" distR="114300" wp14:anchorId="760C5B11" wp14:editId="530E9289">
            <wp:extent cx="5112385" cy="3750945"/>
            <wp:effectExtent l="0" t="0" r="5715" b="8255"/>
            <wp:docPr id="19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28"/>
                    <pic:cNvPicPr>
                      <a:picLocks noChangeAspect="1"/>
                    </pic:cNvPicPr>
                  </pic:nvPicPr>
                  <pic:blipFill>
                    <a:blip r:embed="rId187"/>
                    <a:stretch>
                      <a:fillRect/>
                    </a:stretch>
                  </pic:blipFill>
                  <pic:spPr>
                    <a:xfrm>
                      <a:off x="0" y="0"/>
                      <a:ext cx="5112385" cy="3750945"/>
                    </a:xfrm>
                    <a:prstGeom prst="rect">
                      <a:avLst/>
                    </a:prstGeom>
                    <a:noFill/>
                    <a:ln>
                      <a:noFill/>
                    </a:ln>
                  </pic:spPr>
                </pic:pic>
              </a:graphicData>
            </a:graphic>
          </wp:inline>
        </w:drawing>
      </w:r>
    </w:p>
    <w:p w14:paraId="2F8199F0" w14:textId="77777777" w:rsidR="00D16BE9" w:rsidRDefault="00D16BE9">
      <w:pPr>
        <w:pStyle w:val="a8"/>
        <w:spacing w:line="300" w:lineRule="auto"/>
        <w:ind w:firstLineChars="200" w:firstLine="340"/>
        <w:rPr>
          <w:rFonts w:cs="Times New Roman"/>
          <w:sz w:val="17"/>
        </w:rPr>
      </w:pPr>
    </w:p>
    <w:p w14:paraId="19FB4A02" w14:textId="77777777" w:rsidR="00D16BE9" w:rsidRDefault="00AC4FA2">
      <w:pPr>
        <w:pStyle w:val="60"/>
        <w:spacing w:line="300" w:lineRule="auto"/>
        <w:ind w:left="0" w:firstLineChars="200" w:firstLine="442"/>
        <w:jc w:val="left"/>
        <w:rPr>
          <w:rFonts w:ascii="Times New Roman" w:eastAsia="宋体" w:hAnsi="Times New Roman" w:cs="Times New Roman"/>
          <w:lang w:eastAsia="zh-CN"/>
        </w:rPr>
      </w:pPr>
      <w:r>
        <w:rPr>
          <w:rFonts w:ascii="Times New Roman" w:eastAsia="宋体" w:hAnsi="Times New Roman" w:cs="Times New Roman"/>
          <w:lang w:eastAsia="zh-CN"/>
        </w:rPr>
        <w:t>作为初始起草小组成员的承包商</w:t>
      </w:r>
    </w:p>
    <w:p w14:paraId="5852DC95" w14:textId="77777777" w:rsidR="00D16BE9" w:rsidRDefault="00AC4FA2">
      <w:pPr>
        <w:pStyle w:val="a8"/>
        <w:spacing w:line="300" w:lineRule="auto"/>
        <w:ind w:firstLineChars="200" w:firstLine="420"/>
        <w:rPr>
          <w:rFonts w:cs="Times New Roman"/>
          <w:sz w:val="24"/>
        </w:rPr>
      </w:pPr>
      <w:r>
        <w:rPr>
          <w:noProof/>
        </w:rPr>
        <w:drawing>
          <wp:inline distT="0" distB="0" distL="114300" distR="114300" wp14:anchorId="7118793E" wp14:editId="52F039CE">
            <wp:extent cx="2794000" cy="1849120"/>
            <wp:effectExtent l="0" t="0" r="0" b="5080"/>
            <wp:docPr id="19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27"/>
                    <pic:cNvPicPr>
                      <a:picLocks noChangeAspect="1"/>
                    </pic:cNvPicPr>
                  </pic:nvPicPr>
                  <pic:blipFill>
                    <a:blip r:embed="rId188"/>
                    <a:stretch>
                      <a:fillRect/>
                    </a:stretch>
                  </pic:blipFill>
                  <pic:spPr>
                    <a:xfrm>
                      <a:off x="0" y="0"/>
                      <a:ext cx="2794000" cy="1849120"/>
                    </a:xfrm>
                    <a:prstGeom prst="rect">
                      <a:avLst/>
                    </a:prstGeom>
                    <a:noFill/>
                    <a:ln>
                      <a:noFill/>
                    </a:ln>
                  </pic:spPr>
                </pic:pic>
              </a:graphicData>
            </a:graphic>
          </wp:inline>
        </w:drawing>
      </w:r>
    </w:p>
    <w:p w14:paraId="7DE52042" w14:textId="77777777" w:rsidR="00D16BE9" w:rsidRDefault="00D16BE9">
      <w:pPr>
        <w:pStyle w:val="a8"/>
        <w:spacing w:line="300" w:lineRule="auto"/>
        <w:ind w:firstLineChars="200" w:firstLine="660"/>
        <w:rPr>
          <w:rFonts w:cs="Times New Roman"/>
          <w:sz w:val="33"/>
        </w:rPr>
      </w:pPr>
    </w:p>
    <w:p w14:paraId="5A1385E7" w14:textId="77777777" w:rsidR="00D16BE9" w:rsidRDefault="00AC4FA2">
      <w:pPr>
        <w:pStyle w:val="60"/>
        <w:spacing w:line="300" w:lineRule="auto"/>
        <w:ind w:left="0" w:firstLineChars="200" w:firstLine="442"/>
        <w:jc w:val="left"/>
        <w:rPr>
          <w:rFonts w:ascii="Times New Roman" w:eastAsia="宋体" w:hAnsi="Times New Roman" w:cs="Times New Roman"/>
          <w:lang w:eastAsia="zh-CN"/>
        </w:rPr>
      </w:pPr>
      <w:r>
        <w:rPr>
          <w:rFonts w:ascii="Times New Roman" w:eastAsia="宋体" w:hAnsi="Times New Roman" w:cs="Times New Roman"/>
          <w:lang w:eastAsia="zh-CN"/>
        </w:rPr>
        <w:t>联合研究中心的协调人和贡献者</w:t>
      </w:r>
    </w:p>
    <w:p w14:paraId="3A04C78F" w14:textId="77777777" w:rsidR="00D16BE9" w:rsidRDefault="00AC4FA2">
      <w:pPr>
        <w:pStyle w:val="a8"/>
        <w:spacing w:line="300" w:lineRule="auto"/>
        <w:ind w:firstLineChars="200" w:firstLine="420"/>
        <w:rPr>
          <w:rFonts w:cs="Times New Roman"/>
          <w:sz w:val="20"/>
        </w:rPr>
      </w:pPr>
      <w:r>
        <w:rPr>
          <w:noProof/>
        </w:rPr>
        <w:lastRenderedPageBreak/>
        <w:drawing>
          <wp:inline distT="0" distB="0" distL="114300" distR="114300" wp14:anchorId="64E67E75" wp14:editId="798E3A8C">
            <wp:extent cx="2930525" cy="1939290"/>
            <wp:effectExtent l="0" t="0" r="3175" b="3810"/>
            <wp:docPr id="19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26"/>
                    <pic:cNvPicPr>
                      <a:picLocks noChangeAspect="1"/>
                    </pic:cNvPicPr>
                  </pic:nvPicPr>
                  <pic:blipFill>
                    <a:blip r:embed="rId188"/>
                    <a:stretch>
                      <a:fillRect/>
                    </a:stretch>
                  </pic:blipFill>
                  <pic:spPr>
                    <a:xfrm>
                      <a:off x="0" y="0"/>
                      <a:ext cx="2930525" cy="1939290"/>
                    </a:xfrm>
                    <a:prstGeom prst="rect">
                      <a:avLst/>
                    </a:prstGeom>
                    <a:noFill/>
                    <a:ln>
                      <a:noFill/>
                    </a:ln>
                  </pic:spPr>
                </pic:pic>
              </a:graphicData>
            </a:graphic>
          </wp:inline>
        </w:drawing>
      </w:r>
    </w:p>
    <w:p w14:paraId="64688E37" w14:textId="77777777" w:rsidR="00D16BE9" w:rsidRDefault="00D16BE9">
      <w:pPr>
        <w:pStyle w:val="a8"/>
        <w:spacing w:line="300" w:lineRule="auto"/>
        <w:ind w:firstLineChars="200" w:firstLine="400"/>
        <w:rPr>
          <w:rFonts w:cs="Times New Roman"/>
          <w:sz w:val="20"/>
        </w:rPr>
      </w:pPr>
    </w:p>
    <w:p w14:paraId="1A24C8F2" w14:textId="77777777" w:rsidR="00D16BE9" w:rsidRDefault="00D16BE9">
      <w:pPr>
        <w:pStyle w:val="a8"/>
        <w:spacing w:line="300" w:lineRule="auto"/>
        <w:ind w:firstLineChars="200" w:firstLine="300"/>
        <w:rPr>
          <w:rFonts w:cs="Times New Roman"/>
          <w:sz w:val="15"/>
        </w:rPr>
      </w:pPr>
    </w:p>
    <w:tbl>
      <w:tblPr>
        <w:tblStyle w:val="TableNormal"/>
        <w:tblW w:w="0" w:type="auto"/>
        <w:tblInd w:w="189"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A0" w:firstRow="1" w:lastRow="0" w:firstColumn="1" w:lastColumn="0" w:noHBand="0" w:noVBand="1"/>
      </w:tblPr>
      <w:tblGrid>
        <w:gridCol w:w="9304"/>
      </w:tblGrid>
      <w:tr w:rsidR="00D16BE9" w14:paraId="2A34CD2E" w14:textId="77777777">
        <w:trPr>
          <w:trHeight w:val="598"/>
        </w:trPr>
        <w:tc>
          <w:tcPr>
            <w:tcW w:w="9304" w:type="dxa"/>
          </w:tcPr>
          <w:p w14:paraId="103DB426" w14:textId="77777777" w:rsidR="00D16BE9" w:rsidRDefault="00AC4FA2">
            <w:pPr>
              <w:pStyle w:val="TableParagraph"/>
              <w:spacing w:before="0" w:line="300" w:lineRule="auto"/>
              <w:ind w:left="0" w:firstLineChars="200" w:firstLine="440"/>
              <w:rPr>
                <w:rFonts w:ascii="Times New Roman" w:eastAsia="宋体" w:hAnsi="Times New Roman" w:cs="Times New Roman"/>
                <w:lang w:eastAsia="zh-CN"/>
              </w:rPr>
            </w:pPr>
            <w:r>
              <w:rPr>
                <w:rFonts w:ascii="Times New Roman" w:eastAsia="宋体" w:hAnsi="Times New Roman" w:cs="Times New Roman"/>
                <w:color w:val="FF0000"/>
                <w:lang w:eastAsia="zh-CN"/>
              </w:rPr>
              <w:t>免责声明</w:t>
            </w:r>
            <w:r>
              <w:rPr>
                <w:rFonts w:ascii="Times New Roman" w:eastAsia="宋体" w:hAnsi="Times New Roman" w:cs="Times New Roman"/>
                <w:color w:val="FF0000"/>
                <w:lang w:eastAsia="zh-CN"/>
              </w:rPr>
              <w:t>:</w:t>
            </w:r>
            <w:r>
              <w:rPr>
                <w:rFonts w:ascii="Times New Roman" w:eastAsia="宋体" w:hAnsi="Times New Roman" w:cs="Times New Roman"/>
                <w:color w:val="FF0000"/>
                <w:lang w:eastAsia="zh-CN"/>
              </w:rPr>
              <w:t>参与开发或咨询过程并不意味着同意或认可本文件。</w:t>
            </w:r>
          </w:p>
        </w:tc>
      </w:tr>
    </w:tbl>
    <w:p w14:paraId="46B01A1A" w14:textId="77777777" w:rsidR="00D16BE9" w:rsidRDefault="00D16BE9">
      <w:pPr>
        <w:spacing w:line="300" w:lineRule="auto"/>
        <w:ind w:firstLine="420"/>
        <w:rPr>
          <w:rFonts w:eastAsia="宋体" w:cs="Times New Roman"/>
        </w:rPr>
        <w:sectPr w:rsidR="00D16BE9">
          <w:headerReference w:type="default" r:id="rId189"/>
          <w:footerReference w:type="default" r:id="rId190"/>
          <w:pgSz w:w="11910" w:h="16840"/>
          <w:pgMar w:top="1040" w:right="1160" w:bottom="1040" w:left="1120" w:header="835" w:footer="852" w:gutter="0"/>
          <w:cols w:space="720"/>
        </w:sectPr>
      </w:pPr>
    </w:p>
    <w:p w14:paraId="6CE640B8" w14:textId="77777777" w:rsidR="00D16BE9" w:rsidRDefault="00D16BE9">
      <w:pPr>
        <w:pStyle w:val="a8"/>
        <w:spacing w:line="300" w:lineRule="auto"/>
        <w:ind w:firstLineChars="200" w:firstLine="480"/>
        <w:rPr>
          <w:rFonts w:cs="Times New Roman"/>
          <w:sz w:val="24"/>
          <w:lang w:eastAsia="zh-CN"/>
        </w:rPr>
      </w:pPr>
    </w:p>
    <w:p w14:paraId="584DB48D" w14:textId="77777777" w:rsidR="00D16BE9" w:rsidRDefault="00AC4FA2">
      <w:pPr>
        <w:pStyle w:val="60"/>
        <w:spacing w:line="300" w:lineRule="auto"/>
        <w:ind w:left="0" w:firstLineChars="200" w:firstLine="442"/>
        <w:jc w:val="left"/>
        <w:rPr>
          <w:rFonts w:ascii="Times New Roman" w:eastAsia="宋体" w:hAnsi="Times New Roman" w:cs="Times New Roman"/>
          <w:lang w:eastAsia="zh-CN"/>
        </w:rPr>
      </w:pPr>
      <w:r>
        <w:rPr>
          <w:rFonts w:ascii="Times New Roman" w:eastAsia="宋体" w:hAnsi="Times New Roman" w:cs="Times New Roman"/>
          <w:lang w:eastAsia="zh-CN"/>
        </w:rPr>
        <w:t>现有条款</w:t>
      </w:r>
    </w:p>
    <w:p w14:paraId="381459AB" w14:textId="77777777" w:rsidR="00D16BE9" w:rsidRDefault="00D16BE9">
      <w:pPr>
        <w:pStyle w:val="a8"/>
        <w:spacing w:line="300" w:lineRule="auto"/>
        <w:ind w:firstLineChars="200" w:firstLine="482"/>
        <w:rPr>
          <w:rFonts w:cs="Times New Roman"/>
          <w:b/>
          <w:sz w:val="24"/>
          <w:lang w:eastAsia="zh-CN"/>
        </w:rPr>
      </w:pPr>
    </w:p>
    <w:p w14:paraId="7FC0C3CB" w14:textId="77777777" w:rsidR="00D16BE9" w:rsidRDefault="00AC4FA2">
      <w:pPr>
        <w:pStyle w:val="a8"/>
        <w:spacing w:line="300" w:lineRule="auto"/>
        <w:ind w:firstLineChars="200" w:firstLine="420"/>
        <w:rPr>
          <w:rFonts w:cs="Times New Roman"/>
          <w:lang w:eastAsia="zh-CN"/>
        </w:rPr>
      </w:pPr>
      <w:r>
        <w:rPr>
          <w:rFonts w:cs="Times New Roman"/>
          <w:lang w:eastAsia="zh-CN"/>
        </w:rPr>
        <w:t>指导文件是从以下现有来源开始起草的</w:t>
      </w:r>
      <w:r>
        <w:rPr>
          <w:rFonts w:cs="Times New Roman"/>
          <w:lang w:eastAsia="zh-CN"/>
        </w:rPr>
        <w:t>:</w:t>
      </w:r>
    </w:p>
    <w:p w14:paraId="21243850" w14:textId="77777777" w:rsidR="00D16BE9" w:rsidRDefault="00D16BE9">
      <w:pPr>
        <w:pStyle w:val="a8"/>
        <w:spacing w:line="300" w:lineRule="auto"/>
        <w:ind w:firstLineChars="200" w:firstLine="480"/>
        <w:rPr>
          <w:rFonts w:cs="Times New Roman"/>
          <w:sz w:val="24"/>
          <w:lang w:eastAsia="zh-CN"/>
        </w:rPr>
      </w:pPr>
    </w:p>
    <w:p w14:paraId="05910864" w14:textId="77777777" w:rsidR="00D16BE9" w:rsidRDefault="00AC4FA2">
      <w:pPr>
        <w:pStyle w:val="a8"/>
        <w:spacing w:line="300" w:lineRule="auto"/>
        <w:ind w:firstLineChars="200" w:firstLine="420"/>
        <w:jc w:val="center"/>
        <w:rPr>
          <w:rFonts w:cs="Times New Roman"/>
          <w:sz w:val="34"/>
          <w:lang w:eastAsia="zh-CN"/>
        </w:rPr>
      </w:pPr>
      <w:r>
        <w:rPr>
          <w:noProof/>
        </w:rPr>
        <w:drawing>
          <wp:inline distT="0" distB="0" distL="114300" distR="114300" wp14:anchorId="60690A36" wp14:editId="38B9B579">
            <wp:extent cx="4977130" cy="1558290"/>
            <wp:effectExtent l="0" t="0" r="1270" b="3810"/>
            <wp:docPr id="203"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30"/>
                    <pic:cNvPicPr>
                      <a:picLocks noChangeAspect="1"/>
                    </pic:cNvPicPr>
                  </pic:nvPicPr>
                  <pic:blipFill>
                    <a:blip r:embed="rId191"/>
                    <a:stretch>
                      <a:fillRect/>
                    </a:stretch>
                  </pic:blipFill>
                  <pic:spPr>
                    <a:xfrm>
                      <a:off x="0" y="0"/>
                      <a:ext cx="4977130" cy="1558290"/>
                    </a:xfrm>
                    <a:prstGeom prst="rect">
                      <a:avLst/>
                    </a:prstGeom>
                    <a:noFill/>
                    <a:ln>
                      <a:noFill/>
                    </a:ln>
                  </pic:spPr>
                </pic:pic>
              </a:graphicData>
            </a:graphic>
          </wp:inline>
        </w:drawing>
      </w:r>
    </w:p>
    <w:p w14:paraId="27FBA811" w14:textId="77777777" w:rsidR="00D16BE9" w:rsidRDefault="00AC4FA2">
      <w:pPr>
        <w:pStyle w:val="60"/>
        <w:spacing w:line="300" w:lineRule="auto"/>
        <w:ind w:left="0" w:firstLineChars="200" w:firstLine="442"/>
        <w:jc w:val="left"/>
        <w:rPr>
          <w:rFonts w:ascii="Times New Roman" w:eastAsia="宋体" w:hAnsi="Times New Roman" w:cs="Times New Roman"/>
          <w:lang w:eastAsia="zh-CN"/>
        </w:rPr>
      </w:pPr>
      <w:r>
        <w:rPr>
          <w:rFonts w:ascii="Times New Roman" w:eastAsia="宋体" w:hAnsi="Times New Roman" w:cs="Times New Roman"/>
          <w:lang w:eastAsia="zh-CN"/>
        </w:rPr>
        <w:t>政府指导性文件</w:t>
      </w:r>
    </w:p>
    <w:p w14:paraId="7C6B4F71" w14:textId="77777777" w:rsidR="00D16BE9" w:rsidRDefault="00AC4FA2">
      <w:pPr>
        <w:pStyle w:val="a8"/>
        <w:spacing w:line="300" w:lineRule="auto"/>
        <w:ind w:firstLineChars="200" w:firstLine="420"/>
        <w:jc w:val="center"/>
        <w:rPr>
          <w:rFonts w:cs="Times New Roman"/>
          <w:sz w:val="34"/>
          <w:lang w:eastAsia="zh-CN"/>
        </w:rPr>
      </w:pPr>
      <w:r>
        <w:rPr>
          <w:noProof/>
        </w:rPr>
        <w:drawing>
          <wp:inline distT="0" distB="0" distL="114300" distR="114300" wp14:anchorId="4773C676" wp14:editId="3F917F19">
            <wp:extent cx="5316855" cy="1428750"/>
            <wp:effectExtent l="0" t="0" r="4445" b="6350"/>
            <wp:docPr id="204"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32"/>
                    <pic:cNvPicPr>
                      <a:picLocks noChangeAspect="1"/>
                    </pic:cNvPicPr>
                  </pic:nvPicPr>
                  <pic:blipFill>
                    <a:blip r:embed="rId192"/>
                    <a:stretch>
                      <a:fillRect/>
                    </a:stretch>
                  </pic:blipFill>
                  <pic:spPr>
                    <a:xfrm>
                      <a:off x="0" y="0"/>
                      <a:ext cx="5316855" cy="1428750"/>
                    </a:xfrm>
                    <a:prstGeom prst="rect">
                      <a:avLst/>
                    </a:prstGeom>
                    <a:noFill/>
                    <a:ln>
                      <a:noFill/>
                    </a:ln>
                  </pic:spPr>
                </pic:pic>
              </a:graphicData>
            </a:graphic>
          </wp:inline>
        </w:drawing>
      </w:r>
    </w:p>
    <w:p w14:paraId="3BD395E4" w14:textId="77777777" w:rsidR="00D16BE9" w:rsidRDefault="00AC4FA2">
      <w:pPr>
        <w:pStyle w:val="60"/>
        <w:spacing w:line="300" w:lineRule="auto"/>
        <w:ind w:left="0" w:firstLineChars="200" w:firstLine="442"/>
        <w:jc w:val="left"/>
        <w:rPr>
          <w:rFonts w:ascii="Times New Roman" w:eastAsia="宋体" w:hAnsi="Times New Roman" w:cs="Times New Roman"/>
          <w:lang w:eastAsia="zh-CN"/>
        </w:rPr>
      </w:pPr>
      <w:r>
        <w:rPr>
          <w:rFonts w:ascii="Times New Roman" w:eastAsia="宋体" w:hAnsi="Times New Roman" w:cs="Times New Roman"/>
          <w:lang w:eastAsia="zh-CN"/>
        </w:rPr>
        <w:t>国家生命周期评估数据库手册</w:t>
      </w:r>
    </w:p>
    <w:p w14:paraId="3F2A1EC6" w14:textId="77777777" w:rsidR="00D16BE9" w:rsidRDefault="00AC4FA2">
      <w:pPr>
        <w:pStyle w:val="a8"/>
        <w:spacing w:line="300" w:lineRule="auto"/>
        <w:ind w:firstLineChars="200" w:firstLine="420"/>
        <w:jc w:val="both"/>
        <w:rPr>
          <w:rFonts w:cs="Times New Roman"/>
        </w:rPr>
      </w:pPr>
      <w:r>
        <w:rPr>
          <w:noProof/>
        </w:rPr>
        <w:drawing>
          <wp:inline distT="0" distB="0" distL="114300" distR="114300" wp14:anchorId="4BC5C0F1" wp14:editId="7C87B5BD">
            <wp:extent cx="5645150" cy="3429000"/>
            <wp:effectExtent l="0" t="0" r="6350" b="0"/>
            <wp:docPr id="20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38"/>
                    <pic:cNvPicPr>
                      <a:picLocks noChangeAspect="1"/>
                    </pic:cNvPicPr>
                  </pic:nvPicPr>
                  <pic:blipFill>
                    <a:blip r:embed="rId193"/>
                    <a:stretch>
                      <a:fillRect/>
                    </a:stretch>
                  </pic:blipFill>
                  <pic:spPr>
                    <a:xfrm>
                      <a:off x="0" y="0"/>
                      <a:ext cx="5645150" cy="3429000"/>
                    </a:xfrm>
                    <a:prstGeom prst="rect">
                      <a:avLst/>
                    </a:prstGeom>
                    <a:noFill/>
                    <a:ln>
                      <a:noFill/>
                    </a:ln>
                  </pic:spPr>
                </pic:pic>
              </a:graphicData>
            </a:graphic>
          </wp:inline>
        </w:drawing>
      </w:r>
    </w:p>
    <w:p w14:paraId="4DEB6EB1" w14:textId="77777777" w:rsidR="00D16BE9" w:rsidRDefault="00D16BE9">
      <w:pPr>
        <w:spacing w:line="300" w:lineRule="auto"/>
        <w:ind w:firstLine="420"/>
        <w:rPr>
          <w:rFonts w:eastAsia="宋体" w:cs="Times New Roman"/>
        </w:rPr>
        <w:sectPr w:rsidR="00D16BE9">
          <w:pgSz w:w="11910" w:h="16840"/>
          <w:pgMar w:top="1040" w:right="1160" w:bottom="1040" w:left="1120" w:header="835" w:footer="852" w:gutter="0"/>
          <w:cols w:space="720"/>
        </w:sectPr>
      </w:pPr>
    </w:p>
    <w:p w14:paraId="5C025131" w14:textId="77777777" w:rsidR="00D16BE9" w:rsidRDefault="00D16BE9">
      <w:pPr>
        <w:pStyle w:val="a8"/>
        <w:spacing w:line="300" w:lineRule="auto"/>
        <w:ind w:firstLineChars="200" w:firstLine="480"/>
        <w:rPr>
          <w:rFonts w:cs="Times New Roman"/>
          <w:sz w:val="24"/>
        </w:rPr>
      </w:pPr>
    </w:p>
    <w:p w14:paraId="5FF1BD49" w14:textId="77777777" w:rsidR="00D16BE9" w:rsidRDefault="00AC4FA2">
      <w:pPr>
        <w:pStyle w:val="60"/>
        <w:spacing w:line="300" w:lineRule="auto"/>
        <w:ind w:left="0" w:firstLineChars="200" w:firstLine="442"/>
        <w:rPr>
          <w:rFonts w:ascii="Times New Roman" w:eastAsia="宋体" w:hAnsi="Times New Roman" w:cs="Times New Roman"/>
          <w:lang w:eastAsia="zh-CN"/>
        </w:rPr>
      </w:pPr>
      <w:r>
        <w:rPr>
          <w:rFonts w:ascii="Times New Roman" w:eastAsia="宋体" w:hAnsi="Times New Roman" w:cs="Times New Roman"/>
          <w:lang w:eastAsia="zh-CN"/>
        </w:rPr>
        <w:t>行业协会方法手册</w:t>
      </w:r>
    </w:p>
    <w:p w14:paraId="57F7765B" w14:textId="77777777" w:rsidR="00D16BE9" w:rsidRDefault="00AC4FA2">
      <w:pPr>
        <w:pStyle w:val="a8"/>
        <w:spacing w:line="300" w:lineRule="auto"/>
        <w:ind w:firstLineChars="200" w:firstLine="420"/>
        <w:jc w:val="both"/>
        <w:rPr>
          <w:rFonts w:cs="Times New Roman"/>
          <w:lang w:eastAsia="zh-CN"/>
        </w:rPr>
      </w:pPr>
      <w:r>
        <w:rPr>
          <w:noProof/>
        </w:rPr>
        <w:drawing>
          <wp:inline distT="0" distB="0" distL="114300" distR="114300" wp14:anchorId="7D540BD7" wp14:editId="1C5744CC">
            <wp:extent cx="5645150" cy="3429000"/>
            <wp:effectExtent l="0" t="0" r="6350" b="0"/>
            <wp:docPr id="20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39"/>
                    <pic:cNvPicPr>
                      <a:picLocks noChangeAspect="1"/>
                    </pic:cNvPicPr>
                  </pic:nvPicPr>
                  <pic:blipFill>
                    <a:blip r:embed="rId193"/>
                    <a:stretch>
                      <a:fillRect/>
                    </a:stretch>
                  </pic:blipFill>
                  <pic:spPr>
                    <a:xfrm>
                      <a:off x="0" y="0"/>
                      <a:ext cx="5645150" cy="3429000"/>
                    </a:xfrm>
                    <a:prstGeom prst="rect">
                      <a:avLst/>
                    </a:prstGeom>
                    <a:noFill/>
                    <a:ln>
                      <a:noFill/>
                    </a:ln>
                  </pic:spPr>
                </pic:pic>
              </a:graphicData>
            </a:graphic>
          </wp:inline>
        </w:drawing>
      </w:r>
    </w:p>
    <w:p w14:paraId="4B845CEC" w14:textId="77777777" w:rsidR="00D16BE9" w:rsidRDefault="00D16BE9">
      <w:pPr>
        <w:pStyle w:val="a8"/>
        <w:spacing w:line="300" w:lineRule="auto"/>
        <w:ind w:firstLineChars="200" w:firstLine="480"/>
        <w:rPr>
          <w:rFonts w:cs="Times New Roman"/>
          <w:sz w:val="24"/>
          <w:lang w:eastAsia="zh-CN"/>
        </w:rPr>
      </w:pPr>
    </w:p>
    <w:p w14:paraId="2FED97BC" w14:textId="77777777" w:rsidR="00D16BE9" w:rsidRDefault="00AC4FA2">
      <w:pPr>
        <w:pStyle w:val="60"/>
        <w:spacing w:line="300" w:lineRule="auto"/>
        <w:ind w:left="0" w:firstLineChars="200" w:firstLine="442"/>
        <w:jc w:val="left"/>
        <w:rPr>
          <w:rFonts w:ascii="Times New Roman" w:eastAsia="宋体" w:hAnsi="Times New Roman" w:cs="Times New Roman"/>
          <w:lang w:eastAsia="zh-CN"/>
        </w:rPr>
      </w:pPr>
      <w:r>
        <w:rPr>
          <w:rFonts w:ascii="Times New Roman" w:eastAsia="宋体" w:hAnsi="Times New Roman" w:cs="Times New Roman"/>
          <w:lang w:eastAsia="zh-CN"/>
        </w:rPr>
        <w:t>生命周期评估领域的指导文件和其他科学文献</w:t>
      </w:r>
    </w:p>
    <w:p w14:paraId="48E2E482" w14:textId="77777777" w:rsidR="00D16BE9" w:rsidRDefault="00D16BE9">
      <w:pPr>
        <w:spacing w:line="300" w:lineRule="auto"/>
        <w:ind w:firstLine="420"/>
        <w:rPr>
          <w:rFonts w:eastAsia="宋体" w:cs="Times New Roman"/>
        </w:rPr>
      </w:pPr>
    </w:p>
    <w:p w14:paraId="43652791" w14:textId="77777777" w:rsidR="00D16BE9" w:rsidRDefault="00AC4FA2">
      <w:pPr>
        <w:spacing w:line="300" w:lineRule="auto"/>
        <w:ind w:firstLine="420"/>
        <w:jc w:val="center"/>
        <w:rPr>
          <w:rFonts w:eastAsia="宋体" w:cs="Times New Roman"/>
        </w:rPr>
        <w:sectPr w:rsidR="00D16BE9">
          <w:pgSz w:w="11910" w:h="16840"/>
          <w:pgMar w:top="1040" w:right="1160" w:bottom="1040" w:left="1120" w:header="835" w:footer="852" w:gutter="0"/>
          <w:cols w:space="720"/>
        </w:sectPr>
      </w:pPr>
      <w:r>
        <w:rPr>
          <w:noProof/>
        </w:rPr>
        <w:drawing>
          <wp:inline distT="0" distB="0" distL="114300" distR="114300" wp14:anchorId="5AF70C2A" wp14:editId="529AA117">
            <wp:extent cx="5634355" cy="2570480"/>
            <wp:effectExtent l="0" t="0" r="4445" b="7620"/>
            <wp:docPr id="21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40"/>
                    <pic:cNvPicPr>
                      <a:picLocks noChangeAspect="1"/>
                    </pic:cNvPicPr>
                  </pic:nvPicPr>
                  <pic:blipFill>
                    <a:blip r:embed="rId194"/>
                    <a:stretch>
                      <a:fillRect/>
                    </a:stretch>
                  </pic:blipFill>
                  <pic:spPr>
                    <a:xfrm>
                      <a:off x="0" y="0"/>
                      <a:ext cx="5634355" cy="2570480"/>
                    </a:xfrm>
                    <a:prstGeom prst="rect">
                      <a:avLst/>
                    </a:prstGeom>
                    <a:noFill/>
                    <a:ln>
                      <a:noFill/>
                    </a:ln>
                  </pic:spPr>
                </pic:pic>
              </a:graphicData>
            </a:graphic>
          </wp:inline>
        </w:drawing>
      </w:r>
    </w:p>
    <w:p w14:paraId="1AABC570" w14:textId="77777777" w:rsidR="00D16BE9" w:rsidRDefault="00D16BE9">
      <w:pPr>
        <w:pStyle w:val="a8"/>
        <w:spacing w:line="300" w:lineRule="auto"/>
        <w:ind w:firstLineChars="200" w:firstLine="460"/>
        <w:rPr>
          <w:rFonts w:cs="Times New Roman"/>
          <w:sz w:val="23"/>
          <w:lang w:eastAsia="zh-CN"/>
        </w:rPr>
      </w:pPr>
    </w:p>
    <w:p w14:paraId="4AC21268" w14:textId="77777777" w:rsidR="00D16BE9" w:rsidRDefault="00D16BE9">
      <w:pPr>
        <w:pStyle w:val="a8"/>
        <w:spacing w:line="300" w:lineRule="auto"/>
        <w:ind w:firstLineChars="200" w:firstLine="420"/>
      </w:pPr>
    </w:p>
    <w:p w14:paraId="12490CE1" w14:textId="77777777" w:rsidR="00D16BE9" w:rsidRDefault="00AC4FA2">
      <w:pPr>
        <w:pStyle w:val="a8"/>
        <w:spacing w:line="300" w:lineRule="auto"/>
        <w:ind w:firstLineChars="200" w:firstLine="420"/>
        <w:rPr>
          <w:rFonts w:cs="Times New Roman"/>
          <w:position w:val="-2"/>
        </w:rPr>
      </w:pPr>
      <w:r>
        <w:rPr>
          <w:noProof/>
        </w:rPr>
        <w:drawing>
          <wp:inline distT="0" distB="0" distL="114300" distR="114300" wp14:anchorId="1122D689" wp14:editId="008CFDD2">
            <wp:extent cx="6107430" cy="4730750"/>
            <wp:effectExtent l="0" t="0" r="1270" b="6350"/>
            <wp:docPr id="216"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45"/>
                    <pic:cNvPicPr>
                      <a:picLocks noChangeAspect="1"/>
                    </pic:cNvPicPr>
                  </pic:nvPicPr>
                  <pic:blipFill>
                    <a:blip r:embed="rId195"/>
                    <a:stretch>
                      <a:fillRect/>
                    </a:stretch>
                  </pic:blipFill>
                  <pic:spPr>
                    <a:xfrm>
                      <a:off x="0" y="0"/>
                      <a:ext cx="6107430" cy="4730750"/>
                    </a:xfrm>
                    <a:prstGeom prst="rect">
                      <a:avLst/>
                    </a:prstGeom>
                    <a:noFill/>
                    <a:ln>
                      <a:noFill/>
                    </a:ln>
                  </pic:spPr>
                </pic:pic>
              </a:graphicData>
            </a:graphic>
          </wp:inline>
        </w:drawing>
      </w:r>
      <w:r>
        <w:rPr>
          <w:noProof/>
        </w:rPr>
        <w:drawing>
          <wp:inline distT="0" distB="0" distL="114300" distR="114300" wp14:anchorId="3BF20FAC" wp14:editId="504FFDAB">
            <wp:extent cx="6108065" cy="3825240"/>
            <wp:effectExtent l="0" t="0" r="635" b="10160"/>
            <wp:docPr id="215"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43"/>
                    <pic:cNvPicPr>
                      <a:picLocks noChangeAspect="1"/>
                    </pic:cNvPicPr>
                  </pic:nvPicPr>
                  <pic:blipFill>
                    <a:blip r:embed="rId196"/>
                    <a:stretch>
                      <a:fillRect/>
                    </a:stretch>
                  </pic:blipFill>
                  <pic:spPr>
                    <a:xfrm>
                      <a:off x="0" y="0"/>
                      <a:ext cx="6108065" cy="3825240"/>
                    </a:xfrm>
                    <a:prstGeom prst="rect">
                      <a:avLst/>
                    </a:prstGeom>
                    <a:noFill/>
                    <a:ln>
                      <a:noFill/>
                    </a:ln>
                  </pic:spPr>
                </pic:pic>
              </a:graphicData>
            </a:graphic>
          </wp:inline>
        </w:drawing>
      </w:r>
    </w:p>
    <w:p w14:paraId="177FD933" w14:textId="77777777" w:rsidR="00D16BE9" w:rsidRDefault="00D16BE9">
      <w:pPr>
        <w:pStyle w:val="a8"/>
        <w:spacing w:line="300" w:lineRule="auto"/>
        <w:ind w:firstLineChars="200" w:firstLine="420"/>
        <w:rPr>
          <w:rFonts w:cs="Times New Roman"/>
          <w:lang w:eastAsia="zh-CN"/>
        </w:rPr>
      </w:pPr>
    </w:p>
    <w:p w14:paraId="1EBC3B9E" w14:textId="77777777" w:rsidR="00D16BE9" w:rsidRDefault="00D16BE9">
      <w:pPr>
        <w:pStyle w:val="a8"/>
        <w:spacing w:line="300" w:lineRule="auto"/>
        <w:ind w:firstLineChars="200" w:firstLine="420"/>
        <w:rPr>
          <w:rFonts w:cs="Times New Roman"/>
          <w:lang w:eastAsia="zh-CN"/>
        </w:rPr>
      </w:pPr>
    </w:p>
    <w:p w14:paraId="3647D7D1" w14:textId="77777777" w:rsidR="00D16BE9" w:rsidRDefault="00D16BE9">
      <w:pPr>
        <w:pStyle w:val="a8"/>
        <w:spacing w:line="300" w:lineRule="auto"/>
        <w:ind w:firstLineChars="200" w:firstLine="420"/>
        <w:rPr>
          <w:rFonts w:cs="Times New Roman"/>
          <w:lang w:eastAsia="zh-CN"/>
        </w:rPr>
      </w:pPr>
    </w:p>
    <w:p w14:paraId="7D2F4856" w14:textId="77777777" w:rsidR="00D16BE9" w:rsidRDefault="00D16BE9">
      <w:pPr>
        <w:pStyle w:val="a8"/>
        <w:spacing w:line="300" w:lineRule="auto"/>
        <w:ind w:firstLineChars="200" w:firstLine="420"/>
        <w:rPr>
          <w:rFonts w:cs="Times New Roman"/>
          <w:lang w:eastAsia="zh-CN"/>
        </w:rPr>
      </w:pPr>
    </w:p>
    <w:p w14:paraId="19F6FC29" w14:textId="77777777" w:rsidR="00D16BE9" w:rsidRDefault="00AC4FA2">
      <w:pPr>
        <w:pStyle w:val="a8"/>
        <w:spacing w:line="300" w:lineRule="auto"/>
        <w:ind w:firstLineChars="200" w:firstLine="420"/>
        <w:rPr>
          <w:rFonts w:cs="Times New Roman"/>
          <w:lang w:eastAsia="zh-CN"/>
        </w:rPr>
      </w:pPr>
      <w:r>
        <w:rPr>
          <w:noProof/>
        </w:rPr>
        <w:drawing>
          <wp:inline distT="0" distB="0" distL="114300" distR="114300" wp14:anchorId="27C379AA" wp14:editId="111F41DB">
            <wp:extent cx="6106795" cy="3877310"/>
            <wp:effectExtent l="0" t="0" r="1905" b="8890"/>
            <wp:docPr id="217"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46"/>
                    <pic:cNvPicPr>
                      <a:picLocks noChangeAspect="1"/>
                    </pic:cNvPicPr>
                  </pic:nvPicPr>
                  <pic:blipFill>
                    <a:blip r:embed="rId197"/>
                    <a:stretch>
                      <a:fillRect/>
                    </a:stretch>
                  </pic:blipFill>
                  <pic:spPr>
                    <a:xfrm>
                      <a:off x="0" y="0"/>
                      <a:ext cx="6106795" cy="3877310"/>
                    </a:xfrm>
                    <a:prstGeom prst="rect">
                      <a:avLst/>
                    </a:prstGeom>
                    <a:noFill/>
                    <a:ln>
                      <a:noFill/>
                    </a:ln>
                  </pic:spPr>
                </pic:pic>
              </a:graphicData>
            </a:graphic>
          </wp:inline>
        </w:drawing>
      </w:r>
    </w:p>
    <w:p w14:paraId="3334808B" w14:textId="77777777" w:rsidR="00D16BE9" w:rsidRDefault="00D16BE9">
      <w:pPr>
        <w:pStyle w:val="a8"/>
        <w:spacing w:line="300" w:lineRule="auto"/>
        <w:ind w:firstLineChars="200" w:firstLine="420"/>
        <w:rPr>
          <w:rFonts w:cs="Times New Roman"/>
          <w:lang w:eastAsia="zh-CN"/>
        </w:rPr>
      </w:pPr>
    </w:p>
    <w:p w14:paraId="00343190" w14:textId="77777777" w:rsidR="00D16BE9" w:rsidRDefault="00AC4FA2">
      <w:pPr>
        <w:pStyle w:val="a8"/>
        <w:spacing w:line="300" w:lineRule="auto"/>
        <w:ind w:firstLineChars="200" w:firstLine="420"/>
        <w:rPr>
          <w:rFonts w:cs="Times New Roman"/>
          <w:lang w:eastAsia="zh-CN"/>
        </w:rPr>
      </w:pPr>
      <w:r>
        <w:rPr>
          <w:noProof/>
        </w:rPr>
        <w:drawing>
          <wp:inline distT="0" distB="0" distL="114300" distR="114300" wp14:anchorId="772E32E4" wp14:editId="426347D8">
            <wp:extent cx="6110605" cy="3165475"/>
            <wp:effectExtent l="0" t="0" r="10795" b="9525"/>
            <wp:docPr id="218"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47"/>
                    <pic:cNvPicPr>
                      <a:picLocks noChangeAspect="1"/>
                    </pic:cNvPicPr>
                  </pic:nvPicPr>
                  <pic:blipFill>
                    <a:blip r:embed="rId198"/>
                    <a:stretch>
                      <a:fillRect/>
                    </a:stretch>
                  </pic:blipFill>
                  <pic:spPr>
                    <a:xfrm>
                      <a:off x="0" y="0"/>
                      <a:ext cx="6110605" cy="3165475"/>
                    </a:xfrm>
                    <a:prstGeom prst="rect">
                      <a:avLst/>
                    </a:prstGeom>
                    <a:noFill/>
                    <a:ln>
                      <a:noFill/>
                    </a:ln>
                  </pic:spPr>
                </pic:pic>
              </a:graphicData>
            </a:graphic>
          </wp:inline>
        </w:drawing>
      </w:r>
    </w:p>
    <w:p w14:paraId="6D5E055A" w14:textId="77777777" w:rsidR="00D16BE9" w:rsidRDefault="00D16BE9">
      <w:pPr>
        <w:pStyle w:val="a8"/>
        <w:spacing w:line="300" w:lineRule="auto"/>
        <w:ind w:firstLineChars="200" w:firstLine="420"/>
        <w:rPr>
          <w:rFonts w:cs="Times New Roman"/>
          <w:lang w:eastAsia="zh-CN"/>
        </w:rPr>
      </w:pPr>
    </w:p>
    <w:p w14:paraId="4B0035B2" w14:textId="77777777" w:rsidR="00D16BE9" w:rsidRDefault="00D16BE9">
      <w:pPr>
        <w:pStyle w:val="a8"/>
        <w:spacing w:line="300" w:lineRule="auto"/>
        <w:ind w:firstLineChars="200" w:firstLine="420"/>
        <w:rPr>
          <w:rFonts w:cs="Times New Roman"/>
          <w:lang w:eastAsia="zh-CN"/>
        </w:rPr>
      </w:pPr>
    </w:p>
    <w:p w14:paraId="6218DA62" w14:textId="77777777" w:rsidR="00D16BE9" w:rsidRDefault="00D16BE9">
      <w:pPr>
        <w:pStyle w:val="a8"/>
        <w:spacing w:line="300" w:lineRule="auto"/>
        <w:ind w:firstLineChars="200" w:firstLine="420"/>
        <w:rPr>
          <w:rFonts w:cs="Times New Roman"/>
          <w:lang w:eastAsia="zh-CN"/>
        </w:rPr>
      </w:pPr>
    </w:p>
    <w:p w14:paraId="6E7ED0F1" w14:textId="77777777" w:rsidR="00D16BE9" w:rsidRDefault="00D16BE9">
      <w:pPr>
        <w:pStyle w:val="a8"/>
        <w:spacing w:line="300" w:lineRule="auto"/>
        <w:ind w:firstLineChars="200" w:firstLine="420"/>
        <w:rPr>
          <w:rFonts w:cs="Times New Roman"/>
          <w:lang w:eastAsia="zh-CN"/>
        </w:rPr>
      </w:pPr>
    </w:p>
    <w:p w14:paraId="1222AA9C" w14:textId="77777777" w:rsidR="00D16BE9" w:rsidRDefault="00D16BE9">
      <w:pPr>
        <w:pStyle w:val="a8"/>
        <w:spacing w:line="300" w:lineRule="auto"/>
        <w:ind w:firstLineChars="200" w:firstLine="420"/>
        <w:rPr>
          <w:rFonts w:cs="Times New Roman"/>
          <w:lang w:eastAsia="zh-CN"/>
        </w:rPr>
      </w:pPr>
    </w:p>
    <w:p w14:paraId="56F7DC4A" w14:textId="77777777" w:rsidR="00D16BE9" w:rsidRDefault="00D16BE9">
      <w:pPr>
        <w:pStyle w:val="a8"/>
        <w:spacing w:line="300" w:lineRule="auto"/>
        <w:ind w:firstLineChars="200" w:firstLine="420"/>
        <w:rPr>
          <w:rFonts w:cs="Times New Roman"/>
          <w:lang w:eastAsia="zh-CN"/>
        </w:rPr>
      </w:pPr>
    </w:p>
    <w:p w14:paraId="7DCAF6DE" w14:textId="77777777" w:rsidR="00D16BE9" w:rsidRDefault="00D16BE9">
      <w:pPr>
        <w:pStyle w:val="a8"/>
        <w:spacing w:line="300" w:lineRule="auto"/>
        <w:ind w:firstLineChars="200" w:firstLine="420"/>
        <w:rPr>
          <w:rFonts w:cs="Times New Roman"/>
          <w:lang w:eastAsia="zh-CN"/>
        </w:rPr>
      </w:pPr>
    </w:p>
    <w:p w14:paraId="6E6DA9BE" w14:textId="77777777" w:rsidR="00D16BE9" w:rsidRDefault="00D16BE9">
      <w:pPr>
        <w:pStyle w:val="a8"/>
        <w:spacing w:line="300" w:lineRule="auto"/>
        <w:ind w:firstLineChars="200" w:firstLine="420"/>
        <w:rPr>
          <w:rFonts w:cs="Times New Roman"/>
          <w:lang w:eastAsia="zh-CN"/>
        </w:rPr>
      </w:pPr>
    </w:p>
    <w:p w14:paraId="0015CB0C" w14:textId="77777777" w:rsidR="00D16BE9" w:rsidRDefault="00D16BE9">
      <w:pPr>
        <w:pStyle w:val="a8"/>
        <w:spacing w:line="300" w:lineRule="auto"/>
        <w:ind w:firstLineChars="200" w:firstLine="420"/>
        <w:rPr>
          <w:rFonts w:cs="Times New Roman"/>
          <w:lang w:eastAsia="zh-CN"/>
        </w:rPr>
      </w:pPr>
    </w:p>
    <w:p w14:paraId="5F1B49EC" w14:textId="77777777" w:rsidR="00D16BE9" w:rsidRDefault="00D16BE9">
      <w:pPr>
        <w:pStyle w:val="a8"/>
        <w:spacing w:line="300" w:lineRule="auto"/>
        <w:ind w:firstLineChars="200" w:firstLine="420"/>
        <w:rPr>
          <w:rFonts w:cs="Times New Roman"/>
          <w:lang w:eastAsia="zh-CN"/>
        </w:rPr>
      </w:pPr>
    </w:p>
    <w:p w14:paraId="34EFD647" w14:textId="77777777" w:rsidR="00D16BE9" w:rsidRDefault="00D16BE9">
      <w:pPr>
        <w:pStyle w:val="a8"/>
        <w:spacing w:line="300" w:lineRule="auto"/>
        <w:ind w:firstLineChars="200" w:firstLine="420"/>
        <w:rPr>
          <w:rFonts w:cs="Times New Roman"/>
          <w:lang w:eastAsia="zh-CN"/>
        </w:rPr>
      </w:pPr>
    </w:p>
    <w:p w14:paraId="6FFC265A" w14:textId="77777777" w:rsidR="00D16BE9" w:rsidRDefault="00AC4FA2">
      <w:pPr>
        <w:pStyle w:val="a8"/>
        <w:spacing w:line="300" w:lineRule="auto"/>
        <w:ind w:firstLineChars="200" w:firstLine="420"/>
        <w:rPr>
          <w:rFonts w:cs="Times New Roman"/>
          <w:lang w:eastAsia="zh-CN"/>
        </w:rPr>
      </w:pPr>
      <w:r>
        <w:rPr>
          <w:rFonts w:cs="Times New Roman"/>
          <w:lang w:eastAsia="zh-CN"/>
        </w:rPr>
        <w:lastRenderedPageBreak/>
        <w:t>欧盟委员会</w:t>
      </w:r>
    </w:p>
    <w:p w14:paraId="37582C41" w14:textId="77777777" w:rsidR="00D16BE9" w:rsidRDefault="00D16BE9">
      <w:pPr>
        <w:pStyle w:val="a8"/>
        <w:spacing w:line="300" w:lineRule="auto"/>
        <w:ind w:firstLineChars="200" w:firstLine="480"/>
        <w:rPr>
          <w:rFonts w:cs="Times New Roman"/>
          <w:sz w:val="24"/>
          <w:lang w:eastAsia="zh-CN"/>
        </w:rPr>
      </w:pPr>
    </w:p>
    <w:p w14:paraId="4CA68045" w14:textId="77777777" w:rsidR="00D16BE9" w:rsidRDefault="00AC4FA2">
      <w:pPr>
        <w:pStyle w:val="a8"/>
        <w:spacing w:line="300" w:lineRule="auto"/>
        <w:ind w:firstLineChars="200" w:firstLine="420"/>
        <w:rPr>
          <w:rFonts w:cs="Times New Roman"/>
          <w:sz w:val="34"/>
          <w:lang w:eastAsia="zh-CN"/>
        </w:rPr>
      </w:pPr>
      <w:r>
        <w:rPr>
          <w:noProof/>
        </w:rPr>
        <w:drawing>
          <wp:inline distT="0" distB="0" distL="114300" distR="114300" wp14:anchorId="75C7FC69" wp14:editId="142B4B46">
            <wp:extent cx="6114415" cy="3079750"/>
            <wp:effectExtent l="0" t="0" r="6985" b="6350"/>
            <wp:docPr id="220"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48"/>
                    <pic:cNvPicPr>
                      <a:picLocks noChangeAspect="1"/>
                    </pic:cNvPicPr>
                  </pic:nvPicPr>
                  <pic:blipFill>
                    <a:blip r:embed="rId199"/>
                    <a:stretch>
                      <a:fillRect/>
                    </a:stretch>
                  </pic:blipFill>
                  <pic:spPr>
                    <a:xfrm>
                      <a:off x="0" y="0"/>
                      <a:ext cx="6114415" cy="3079750"/>
                    </a:xfrm>
                    <a:prstGeom prst="rect">
                      <a:avLst/>
                    </a:prstGeom>
                    <a:noFill/>
                    <a:ln>
                      <a:noFill/>
                    </a:ln>
                  </pic:spPr>
                </pic:pic>
              </a:graphicData>
            </a:graphic>
          </wp:inline>
        </w:drawing>
      </w:r>
    </w:p>
    <w:p w14:paraId="2A93BBEC" w14:textId="77777777" w:rsidR="00D16BE9" w:rsidRDefault="00AC4FA2">
      <w:pPr>
        <w:pStyle w:val="a8"/>
        <w:spacing w:line="300" w:lineRule="auto"/>
        <w:ind w:firstLineChars="200" w:firstLine="412"/>
        <w:rPr>
          <w:rFonts w:cs="Times New Roman"/>
          <w:lang w:eastAsia="zh-CN"/>
        </w:rPr>
      </w:pPr>
      <w:r>
        <w:rPr>
          <w:rFonts w:cs="Times New Roman"/>
          <w:spacing w:val="-2"/>
          <w:lang w:eastAsia="zh-CN"/>
        </w:rPr>
        <w:t>摘要</w:t>
      </w:r>
    </w:p>
    <w:p w14:paraId="009D12F2" w14:textId="77777777" w:rsidR="00D16BE9" w:rsidRDefault="00AC4FA2">
      <w:pPr>
        <w:pStyle w:val="a8"/>
        <w:spacing w:line="300" w:lineRule="auto"/>
        <w:ind w:firstLineChars="200" w:firstLine="420"/>
        <w:jc w:val="both"/>
        <w:rPr>
          <w:rFonts w:cs="Times New Roman"/>
          <w:lang w:eastAsia="zh-CN"/>
        </w:rPr>
      </w:pPr>
      <w:r>
        <w:rPr>
          <w:rFonts w:cs="Times New Roman"/>
          <w:lang w:eastAsia="zh-CN"/>
        </w:rPr>
        <w:t>生命周期思维</w:t>
      </w:r>
      <w:r>
        <w:rPr>
          <w:rFonts w:cs="Times New Roman"/>
          <w:lang w:eastAsia="zh-CN"/>
        </w:rPr>
        <w:t>(LCT)</w:t>
      </w:r>
      <w:r>
        <w:rPr>
          <w:rFonts w:cs="Times New Roman"/>
          <w:lang w:eastAsia="zh-CN"/>
        </w:rPr>
        <w:t>和生命周期评估</w:t>
      </w:r>
      <w:r>
        <w:rPr>
          <w:rFonts w:cs="Times New Roman"/>
          <w:lang w:eastAsia="zh-CN"/>
        </w:rPr>
        <w:t>(LCA)</w:t>
      </w:r>
      <w:r>
        <w:rPr>
          <w:rFonts w:cs="Times New Roman"/>
          <w:lang w:eastAsia="zh-CN"/>
        </w:rPr>
        <w:t>是现代环境政策和与可持续消费和生产</w:t>
      </w:r>
      <w:r>
        <w:rPr>
          <w:rFonts w:cs="Times New Roman"/>
          <w:lang w:eastAsia="zh-CN"/>
        </w:rPr>
        <w:t>(SCP)</w:t>
      </w:r>
      <w:r>
        <w:rPr>
          <w:rFonts w:cs="Times New Roman"/>
          <w:lang w:eastAsia="zh-CN"/>
        </w:rPr>
        <w:t>相关的商业决策支持背后的科学方法。国际参考生命周期数据系统</w:t>
      </w:r>
      <w:r>
        <w:rPr>
          <w:rFonts w:cs="Times New Roman"/>
          <w:lang w:eastAsia="zh-CN"/>
        </w:rPr>
        <w:t>(ILCD)</w:t>
      </w:r>
      <w:r>
        <w:rPr>
          <w:rFonts w:cs="Times New Roman"/>
          <w:lang w:eastAsia="zh-CN"/>
        </w:rPr>
        <w:t>为一致、可靠和有质量保证的生命周期数据和研究提供了一个共同的基础。这些数据和研究支持连贯的</w:t>
      </w:r>
      <w:r>
        <w:rPr>
          <w:rFonts w:cs="Times New Roman"/>
          <w:lang w:eastAsia="zh-CN"/>
        </w:rPr>
        <w:t>SCP</w:t>
      </w:r>
      <w:r>
        <w:rPr>
          <w:rFonts w:cs="Times New Roman"/>
          <w:lang w:eastAsia="zh-CN"/>
        </w:rPr>
        <w:t>工具，如生态标签、生态设计、碳足迹和绿色公共采购。该指南是国际参考生命周期数据系统</w:t>
      </w:r>
      <w:r>
        <w:rPr>
          <w:rFonts w:cs="Times New Roman"/>
          <w:lang w:eastAsia="zh-CN"/>
        </w:rPr>
        <w:t>(ILCD)</w:t>
      </w:r>
      <w:r>
        <w:rPr>
          <w:rFonts w:cs="Times New Roman"/>
          <w:lang w:eastAsia="zh-CN"/>
        </w:rPr>
        <w:t>手册的一个组成部分。它为详细的生命周期评估</w:t>
      </w:r>
      <w:r>
        <w:rPr>
          <w:rFonts w:cs="Times New Roman"/>
          <w:lang w:eastAsia="zh-CN"/>
        </w:rPr>
        <w:t>(LCA)</w:t>
      </w:r>
      <w:r>
        <w:rPr>
          <w:rFonts w:cs="Times New Roman"/>
          <w:lang w:eastAsia="zh-CN"/>
        </w:rPr>
        <w:t>研究提供了技术指导，并为衍生特定产品的标准、指南和简化工具提供了技术基础。它基于并符合</w:t>
      </w:r>
      <w:r>
        <w:rPr>
          <w:rFonts w:cs="Times New Roman"/>
          <w:lang w:eastAsia="zh-CN"/>
        </w:rPr>
        <w:t>LCA</w:t>
      </w:r>
      <w:r>
        <w:rPr>
          <w:rFonts w:cs="Times New Roman"/>
          <w:lang w:eastAsia="zh-CN"/>
        </w:rPr>
        <w:t>的</w:t>
      </w:r>
      <w:r>
        <w:rPr>
          <w:rFonts w:cs="Times New Roman"/>
          <w:lang w:eastAsia="zh-CN"/>
        </w:rPr>
        <w:t>ISO 14040</w:t>
      </w:r>
      <w:r>
        <w:rPr>
          <w:rFonts w:cs="Times New Roman"/>
          <w:lang w:eastAsia="zh-CN"/>
        </w:rPr>
        <w:t>和</w:t>
      </w:r>
      <w:r>
        <w:rPr>
          <w:rFonts w:cs="Times New Roman"/>
          <w:lang w:eastAsia="zh-CN"/>
        </w:rPr>
        <w:t>14044</w:t>
      </w:r>
      <w:r>
        <w:rPr>
          <w:rFonts w:cs="Times New Roman"/>
          <w:lang w:eastAsia="zh-CN"/>
        </w:rPr>
        <w:t>标准。本指南的主要目标读者是</w:t>
      </w:r>
      <w:r>
        <w:rPr>
          <w:rFonts w:cs="Times New Roman"/>
          <w:lang w:eastAsia="zh-CN"/>
        </w:rPr>
        <w:t>LCA</w:t>
      </w:r>
      <w:r>
        <w:rPr>
          <w:rFonts w:cs="Times New Roman"/>
          <w:lang w:eastAsia="zh-CN"/>
        </w:rPr>
        <w:t>实践者以及公共和私营部门中处理与产品、资源和废物管理相关的环境决策支持的技术专家。</w:t>
      </w:r>
    </w:p>
    <w:p w14:paraId="24EC88F6" w14:textId="77777777" w:rsidR="00D16BE9" w:rsidRDefault="00D16BE9">
      <w:pPr>
        <w:spacing w:line="300" w:lineRule="auto"/>
        <w:ind w:firstLine="420"/>
        <w:rPr>
          <w:rFonts w:eastAsia="宋体" w:cs="Times New Roman"/>
        </w:rPr>
        <w:sectPr w:rsidR="00D16BE9">
          <w:headerReference w:type="default" r:id="rId200"/>
          <w:footerReference w:type="default" r:id="rId201"/>
          <w:pgSz w:w="11910" w:h="16840"/>
          <w:pgMar w:top="1320" w:right="1160" w:bottom="280" w:left="1120" w:header="0" w:footer="0" w:gutter="0"/>
          <w:cols w:space="720"/>
        </w:sectPr>
      </w:pPr>
    </w:p>
    <w:tbl>
      <w:tblPr>
        <w:tblStyle w:val="TableNormal"/>
        <w:tblW w:w="0" w:type="auto"/>
        <w:tblInd w:w="1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9299"/>
      </w:tblGrid>
      <w:tr w:rsidR="00D16BE9" w14:paraId="070E5C76" w14:textId="77777777">
        <w:trPr>
          <w:trHeight w:val="2228"/>
        </w:trPr>
        <w:tc>
          <w:tcPr>
            <w:tcW w:w="9299" w:type="dxa"/>
          </w:tcPr>
          <w:p w14:paraId="214EFDF1" w14:textId="77777777" w:rsidR="00D16BE9" w:rsidRDefault="00AC4FA2">
            <w:pPr>
              <w:pStyle w:val="TableParagraph"/>
              <w:spacing w:before="0" w:line="300" w:lineRule="auto"/>
              <w:ind w:left="0" w:firstLineChars="200" w:firstLine="442"/>
              <w:jc w:val="center"/>
              <w:rPr>
                <w:rFonts w:ascii="Times New Roman" w:eastAsia="宋体" w:hAnsi="Times New Roman" w:cs="Times New Roman"/>
                <w:b/>
              </w:rPr>
            </w:pPr>
            <w:proofErr w:type="spellStart"/>
            <w:r>
              <w:rPr>
                <w:rFonts w:ascii="Times New Roman" w:eastAsia="宋体" w:hAnsi="Times New Roman" w:cs="Times New Roman"/>
                <w:b/>
              </w:rPr>
              <w:lastRenderedPageBreak/>
              <w:t>如何获取欧盟出版物</w:t>
            </w:r>
            <w:proofErr w:type="spellEnd"/>
          </w:p>
          <w:p w14:paraId="6E70CAD8" w14:textId="77777777" w:rsidR="00D16BE9" w:rsidRDefault="00D16BE9">
            <w:pPr>
              <w:pStyle w:val="TableParagraph"/>
              <w:spacing w:before="0" w:line="300" w:lineRule="auto"/>
              <w:ind w:left="0" w:firstLineChars="200" w:firstLine="480"/>
              <w:rPr>
                <w:rFonts w:ascii="Times New Roman" w:eastAsia="宋体" w:hAnsi="Times New Roman" w:cs="Times New Roman"/>
                <w:sz w:val="24"/>
              </w:rPr>
            </w:pPr>
          </w:p>
          <w:p w14:paraId="7822C32E" w14:textId="77777777" w:rsidR="00D16BE9" w:rsidRDefault="00AC4FA2">
            <w:pPr>
              <w:pStyle w:val="TableParagraph"/>
              <w:spacing w:before="0" w:line="300" w:lineRule="auto"/>
              <w:ind w:left="0" w:firstLineChars="200" w:firstLine="440"/>
              <w:rPr>
                <w:rFonts w:ascii="Times New Roman" w:eastAsia="宋体" w:hAnsi="Times New Roman" w:cs="Times New Roman"/>
              </w:rPr>
            </w:pPr>
            <w:proofErr w:type="spellStart"/>
            <w:r>
              <w:rPr>
                <w:rFonts w:ascii="Times New Roman" w:eastAsia="宋体" w:hAnsi="Times New Roman" w:cs="Times New Roman"/>
              </w:rPr>
              <w:t>我们的定价出版物可从欧盟书店</w:t>
            </w:r>
            <w:proofErr w:type="spellEnd"/>
            <w:r>
              <w:rPr>
                <w:rFonts w:ascii="Times New Roman" w:eastAsia="宋体" w:hAnsi="Times New Roman" w:cs="Times New Roman"/>
              </w:rPr>
              <w:t>(</w:t>
            </w:r>
            <w:proofErr w:type="gramStart"/>
            <w:r>
              <w:rPr>
                <w:rFonts w:ascii="Times New Roman" w:eastAsia="宋体" w:hAnsi="Times New Roman" w:cs="Times New Roman"/>
              </w:rPr>
              <w:t>http://bookshop.europa.eu)</w:t>
            </w:r>
            <w:proofErr w:type="spellStart"/>
            <w:r>
              <w:rPr>
                <w:rFonts w:ascii="Times New Roman" w:eastAsia="宋体" w:hAnsi="Times New Roman" w:cs="Times New Roman"/>
              </w:rPr>
              <w:t>获得</w:t>
            </w:r>
            <w:proofErr w:type="gramEnd"/>
            <w:r>
              <w:rPr>
                <w:rFonts w:ascii="Times New Roman" w:eastAsia="宋体" w:hAnsi="Times New Roman" w:cs="Times New Roman"/>
              </w:rPr>
              <w:t>，您可以向您选择的销售代理订购</w:t>
            </w:r>
            <w:proofErr w:type="spellEnd"/>
            <w:r>
              <w:rPr>
                <w:rFonts w:ascii="Times New Roman" w:eastAsia="宋体" w:hAnsi="Times New Roman" w:cs="Times New Roman"/>
              </w:rPr>
              <w:t>。</w:t>
            </w:r>
          </w:p>
          <w:p w14:paraId="68A6A3EF" w14:textId="77777777" w:rsidR="00D16BE9" w:rsidRDefault="00D16BE9">
            <w:pPr>
              <w:pStyle w:val="TableParagraph"/>
              <w:spacing w:before="0" w:line="300" w:lineRule="auto"/>
              <w:ind w:left="0" w:firstLineChars="200" w:firstLine="640"/>
              <w:rPr>
                <w:rFonts w:ascii="Times New Roman" w:eastAsia="宋体" w:hAnsi="Times New Roman" w:cs="Times New Roman"/>
                <w:sz w:val="32"/>
              </w:rPr>
            </w:pPr>
          </w:p>
          <w:p w14:paraId="5BEBFB23" w14:textId="77777777" w:rsidR="00D16BE9" w:rsidRDefault="00AC4FA2">
            <w:pPr>
              <w:pStyle w:val="TableParagraph"/>
              <w:spacing w:before="0" w:line="300" w:lineRule="auto"/>
              <w:ind w:left="0" w:firstLineChars="200" w:firstLine="440"/>
              <w:rPr>
                <w:rFonts w:ascii="Times New Roman" w:eastAsia="宋体" w:hAnsi="Times New Roman" w:cs="Times New Roman"/>
                <w:lang w:eastAsia="zh-CN"/>
              </w:rPr>
            </w:pPr>
            <w:r>
              <w:rPr>
                <w:rFonts w:ascii="Times New Roman" w:eastAsia="宋体" w:hAnsi="Times New Roman" w:cs="Times New Roman"/>
                <w:lang w:eastAsia="zh-CN"/>
              </w:rPr>
              <w:t>出版物办公室有一个遍布全球的销售代理网络。您可以通过发送传真至</w:t>
            </w:r>
            <w:r>
              <w:rPr>
                <w:rFonts w:ascii="Times New Roman" w:eastAsia="宋体" w:hAnsi="Times New Roman" w:cs="Times New Roman"/>
                <w:lang w:eastAsia="zh-CN"/>
              </w:rPr>
              <w:t>(352)</w:t>
            </w:r>
            <w:proofErr w:type="gramStart"/>
            <w:r>
              <w:rPr>
                <w:rFonts w:ascii="Times New Roman" w:eastAsia="宋体" w:hAnsi="Times New Roman" w:cs="Times New Roman"/>
                <w:lang w:eastAsia="zh-CN"/>
              </w:rPr>
              <w:t xml:space="preserve"> 29 29</w:t>
            </w:r>
            <w:proofErr w:type="gramEnd"/>
            <w:r>
              <w:rPr>
                <w:rFonts w:ascii="Times New Roman" w:eastAsia="宋体" w:hAnsi="Times New Roman" w:cs="Times New Roman"/>
                <w:lang w:eastAsia="zh-CN"/>
              </w:rPr>
              <w:t>-42758</w:t>
            </w:r>
            <w:r>
              <w:rPr>
                <w:rFonts w:ascii="Times New Roman" w:eastAsia="宋体" w:hAnsi="Times New Roman" w:cs="Times New Roman"/>
                <w:lang w:eastAsia="zh-CN"/>
              </w:rPr>
              <w:t>获得他们的详细联系方式。</w:t>
            </w:r>
          </w:p>
        </w:tc>
      </w:tr>
    </w:tbl>
    <w:p w14:paraId="4CFDE02D" w14:textId="77777777" w:rsidR="00D16BE9" w:rsidRDefault="00D16BE9">
      <w:pPr>
        <w:spacing w:line="300" w:lineRule="auto"/>
        <w:ind w:firstLine="420"/>
        <w:rPr>
          <w:rFonts w:eastAsia="宋体" w:cs="Times New Roman"/>
        </w:rPr>
        <w:sectPr w:rsidR="00D16BE9">
          <w:headerReference w:type="default" r:id="rId202"/>
          <w:footerReference w:type="default" r:id="rId203"/>
          <w:pgSz w:w="11910" w:h="16840"/>
          <w:pgMar w:top="1720" w:right="1160" w:bottom="280" w:left="1120" w:header="0" w:footer="0" w:gutter="0"/>
          <w:cols w:space="720"/>
        </w:sectPr>
      </w:pPr>
    </w:p>
    <w:tbl>
      <w:tblPr>
        <w:tblStyle w:val="TableNormal"/>
        <w:tblW w:w="0" w:type="auto"/>
        <w:tblInd w:w="1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209"/>
        <w:gridCol w:w="384"/>
        <w:gridCol w:w="694"/>
      </w:tblGrid>
      <w:tr w:rsidR="00D16BE9" w14:paraId="0A020667" w14:textId="77777777">
        <w:trPr>
          <w:trHeight w:val="3032"/>
        </w:trPr>
        <w:tc>
          <w:tcPr>
            <w:tcW w:w="8209" w:type="dxa"/>
          </w:tcPr>
          <w:p w14:paraId="428DF8DC" w14:textId="77777777" w:rsidR="00D16BE9" w:rsidRDefault="00AC4FA2">
            <w:pPr>
              <w:pStyle w:val="TableParagraph"/>
              <w:spacing w:before="0" w:line="300" w:lineRule="auto"/>
              <w:ind w:left="0" w:firstLineChars="200" w:firstLine="440"/>
              <w:jc w:val="both"/>
              <w:rPr>
                <w:rFonts w:ascii="Times New Roman" w:eastAsia="宋体" w:hAnsi="Times New Roman" w:cs="Times New Roman"/>
                <w:lang w:eastAsia="zh-CN"/>
              </w:rPr>
            </w:pPr>
            <w:r>
              <w:rPr>
                <w:rFonts w:ascii="Times New Roman" w:eastAsia="宋体" w:hAnsi="Times New Roman" w:cs="Times New Roman"/>
                <w:lang w:eastAsia="zh-CN"/>
              </w:rPr>
              <w:lastRenderedPageBreak/>
              <w:t>JRC</w:t>
            </w:r>
            <w:r>
              <w:rPr>
                <w:rFonts w:ascii="Times New Roman" w:eastAsia="宋体" w:hAnsi="Times New Roman" w:cs="Times New Roman"/>
                <w:lang w:eastAsia="zh-CN"/>
              </w:rPr>
              <w:t>的使命是为欧盟政策的构思、发展、实施和监控提供客户驱动的科学和技术支持。作为欧洲委员会的一项服务，联合研究中心是欧盟的科学技术参考中心。它接近决策过程，服务于会员国的共同利益，同时独立于私人或国家的特殊利益。</w:t>
            </w:r>
          </w:p>
          <w:p w14:paraId="5B90F9F2" w14:textId="77777777" w:rsidR="00D16BE9" w:rsidRDefault="00D16BE9">
            <w:pPr>
              <w:pStyle w:val="TableParagraph"/>
              <w:spacing w:before="0" w:line="300" w:lineRule="auto"/>
              <w:ind w:left="0" w:firstLineChars="200" w:firstLine="400"/>
              <w:rPr>
                <w:rFonts w:ascii="Times New Roman" w:eastAsia="宋体" w:hAnsi="Times New Roman" w:cs="Times New Roman"/>
                <w:sz w:val="20"/>
                <w:lang w:eastAsia="zh-CN"/>
              </w:rPr>
            </w:pPr>
          </w:p>
          <w:p w14:paraId="63D19393" w14:textId="77777777" w:rsidR="00D16BE9" w:rsidRDefault="00D16BE9">
            <w:pPr>
              <w:pStyle w:val="TableParagraph"/>
              <w:spacing w:before="0" w:line="300" w:lineRule="auto"/>
              <w:ind w:left="0" w:firstLineChars="200" w:firstLine="280"/>
              <w:rPr>
                <w:rFonts w:ascii="Times New Roman" w:eastAsia="宋体" w:hAnsi="Times New Roman" w:cs="Times New Roman"/>
                <w:sz w:val="14"/>
                <w:lang w:eastAsia="zh-CN"/>
              </w:rPr>
            </w:pPr>
          </w:p>
          <w:p w14:paraId="7A17665C" w14:textId="77777777" w:rsidR="00D16BE9" w:rsidRDefault="00AC4FA2">
            <w:pPr>
              <w:pStyle w:val="TableParagraph"/>
              <w:spacing w:before="0" w:line="300" w:lineRule="auto"/>
              <w:ind w:left="0" w:firstLineChars="200" w:firstLine="400"/>
              <w:rPr>
                <w:rFonts w:ascii="Times New Roman" w:eastAsia="宋体" w:hAnsi="Times New Roman" w:cs="Times New Roman"/>
                <w:sz w:val="20"/>
              </w:rPr>
            </w:pPr>
            <w:r>
              <w:rPr>
                <w:rFonts w:ascii="Times New Roman" w:eastAsia="宋体" w:hAnsi="Times New Roman" w:cs="Times New Roman"/>
                <w:noProof/>
                <w:sz w:val="20"/>
              </w:rPr>
              <w:drawing>
                <wp:inline distT="0" distB="0" distL="0" distR="0" wp14:anchorId="5BF36B1C" wp14:editId="2460F13B">
                  <wp:extent cx="1198245" cy="521335"/>
                  <wp:effectExtent l="0" t="0" r="8255" b="12065"/>
                  <wp:docPr id="425" name="image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image74.png"/>
                          <pic:cNvPicPr>
                            <a:picLocks noChangeAspect="1"/>
                          </pic:cNvPicPr>
                        </pic:nvPicPr>
                        <pic:blipFill>
                          <a:blip r:embed="rId204" cstate="print"/>
                          <a:stretch>
                            <a:fillRect/>
                          </a:stretch>
                        </pic:blipFill>
                        <pic:spPr>
                          <a:xfrm>
                            <a:off x="0" y="0"/>
                            <a:ext cx="1198572" cy="521589"/>
                          </a:xfrm>
                          <a:prstGeom prst="rect">
                            <a:avLst/>
                          </a:prstGeom>
                        </pic:spPr>
                      </pic:pic>
                    </a:graphicData>
                  </a:graphic>
                </wp:inline>
              </w:drawing>
            </w:r>
          </w:p>
        </w:tc>
        <w:tc>
          <w:tcPr>
            <w:tcW w:w="384" w:type="dxa"/>
          </w:tcPr>
          <w:p w14:paraId="6EBED034" w14:textId="77777777" w:rsidR="00D16BE9" w:rsidRDefault="00D16BE9">
            <w:pPr>
              <w:pStyle w:val="TableParagraph"/>
              <w:spacing w:before="0" w:line="300" w:lineRule="auto"/>
              <w:ind w:left="0" w:firstLineChars="200" w:firstLine="440"/>
              <w:rPr>
                <w:rFonts w:ascii="Times New Roman" w:eastAsia="宋体" w:hAnsi="Times New Roman" w:cs="Times New Roman"/>
              </w:rPr>
            </w:pPr>
          </w:p>
        </w:tc>
        <w:tc>
          <w:tcPr>
            <w:tcW w:w="694" w:type="dxa"/>
            <w:textDirection w:val="tbRl"/>
          </w:tcPr>
          <w:p w14:paraId="2946539A" w14:textId="77777777" w:rsidR="00D16BE9" w:rsidRDefault="00AC4FA2">
            <w:pPr>
              <w:pStyle w:val="TableParagraph"/>
              <w:spacing w:before="0" w:line="300" w:lineRule="auto"/>
              <w:ind w:left="0" w:firstLineChars="200" w:firstLine="514"/>
              <w:rPr>
                <w:rFonts w:ascii="Times New Roman" w:eastAsia="宋体" w:hAnsi="Times New Roman" w:cs="Times New Roman"/>
                <w:b/>
                <w:sz w:val="26"/>
              </w:rPr>
            </w:pPr>
            <w:r>
              <w:rPr>
                <w:rFonts w:ascii="Times New Roman" w:eastAsia="宋体" w:hAnsi="Times New Roman" w:cs="Times New Roman"/>
                <w:b/>
                <w:spacing w:val="-2"/>
                <w:sz w:val="26"/>
              </w:rPr>
              <w:t>LB-NA-24708-EN-C</w:t>
            </w:r>
          </w:p>
        </w:tc>
      </w:tr>
    </w:tbl>
    <w:p w14:paraId="0ABC4D87" w14:textId="77777777" w:rsidR="00D16BE9" w:rsidRDefault="00D16BE9">
      <w:pPr>
        <w:pStyle w:val="a8"/>
        <w:spacing w:line="300" w:lineRule="auto"/>
        <w:ind w:firstLineChars="200" w:firstLine="400"/>
        <w:rPr>
          <w:rFonts w:cs="Times New Roman"/>
          <w:sz w:val="20"/>
        </w:rPr>
      </w:pPr>
    </w:p>
    <w:p w14:paraId="74F6D8AE" w14:textId="77777777" w:rsidR="00D16BE9" w:rsidRDefault="00D16BE9">
      <w:pPr>
        <w:pStyle w:val="a8"/>
        <w:spacing w:line="300" w:lineRule="auto"/>
        <w:ind w:firstLineChars="200" w:firstLine="400"/>
        <w:rPr>
          <w:rFonts w:cs="Times New Roman"/>
          <w:sz w:val="20"/>
        </w:rPr>
      </w:pPr>
    </w:p>
    <w:p w14:paraId="3CE38498" w14:textId="77777777" w:rsidR="00D16BE9" w:rsidRDefault="00D16BE9">
      <w:pPr>
        <w:pStyle w:val="a8"/>
        <w:spacing w:line="300" w:lineRule="auto"/>
        <w:ind w:firstLineChars="200" w:firstLine="400"/>
        <w:rPr>
          <w:rFonts w:cs="Times New Roman"/>
          <w:sz w:val="20"/>
        </w:rPr>
      </w:pPr>
    </w:p>
    <w:p w14:paraId="7F629EF2" w14:textId="77777777" w:rsidR="00D16BE9" w:rsidRDefault="00D16BE9">
      <w:pPr>
        <w:pStyle w:val="a8"/>
        <w:spacing w:line="300" w:lineRule="auto"/>
        <w:ind w:firstLineChars="200" w:firstLine="400"/>
        <w:rPr>
          <w:rFonts w:cs="Times New Roman"/>
          <w:sz w:val="20"/>
        </w:rPr>
      </w:pPr>
    </w:p>
    <w:p w14:paraId="0578A10E" w14:textId="77777777" w:rsidR="00D16BE9" w:rsidRDefault="00D16BE9">
      <w:pPr>
        <w:pStyle w:val="a8"/>
        <w:spacing w:line="300" w:lineRule="auto"/>
        <w:ind w:firstLineChars="200" w:firstLine="400"/>
        <w:rPr>
          <w:rFonts w:cs="Times New Roman"/>
          <w:sz w:val="20"/>
        </w:rPr>
      </w:pPr>
    </w:p>
    <w:p w14:paraId="7FC7425D" w14:textId="77777777" w:rsidR="00D16BE9" w:rsidRDefault="00D16BE9">
      <w:pPr>
        <w:pStyle w:val="a8"/>
        <w:spacing w:line="300" w:lineRule="auto"/>
        <w:ind w:firstLineChars="200" w:firstLine="400"/>
        <w:rPr>
          <w:rFonts w:cs="Times New Roman"/>
          <w:sz w:val="20"/>
        </w:rPr>
      </w:pPr>
    </w:p>
    <w:p w14:paraId="1A49F767" w14:textId="77777777" w:rsidR="00D16BE9" w:rsidRDefault="00D16BE9">
      <w:pPr>
        <w:pStyle w:val="a8"/>
        <w:spacing w:line="300" w:lineRule="auto"/>
        <w:ind w:firstLineChars="200" w:firstLine="400"/>
        <w:rPr>
          <w:rFonts w:cs="Times New Roman"/>
          <w:sz w:val="20"/>
        </w:rPr>
      </w:pPr>
    </w:p>
    <w:p w14:paraId="22A4E996" w14:textId="77777777" w:rsidR="00D16BE9" w:rsidRDefault="00D16BE9">
      <w:pPr>
        <w:pStyle w:val="a8"/>
        <w:spacing w:line="300" w:lineRule="auto"/>
        <w:ind w:firstLineChars="200" w:firstLine="400"/>
        <w:rPr>
          <w:rFonts w:cs="Times New Roman"/>
          <w:sz w:val="20"/>
        </w:rPr>
      </w:pPr>
    </w:p>
    <w:p w14:paraId="2BA1D7B1" w14:textId="77777777" w:rsidR="00D16BE9" w:rsidRDefault="00D16BE9">
      <w:pPr>
        <w:pStyle w:val="a8"/>
        <w:spacing w:line="300" w:lineRule="auto"/>
        <w:ind w:firstLineChars="200" w:firstLine="400"/>
        <w:rPr>
          <w:rFonts w:cs="Times New Roman"/>
          <w:sz w:val="20"/>
        </w:rPr>
      </w:pPr>
    </w:p>
    <w:p w14:paraId="7ADC5D9D" w14:textId="77777777" w:rsidR="00D16BE9" w:rsidRDefault="00D16BE9">
      <w:pPr>
        <w:pStyle w:val="a8"/>
        <w:spacing w:line="300" w:lineRule="auto"/>
        <w:ind w:firstLineChars="200" w:firstLine="400"/>
        <w:rPr>
          <w:rFonts w:cs="Times New Roman"/>
          <w:sz w:val="20"/>
        </w:rPr>
      </w:pPr>
    </w:p>
    <w:p w14:paraId="730058B4" w14:textId="77777777" w:rsidR="00D16BE9" w:rsidRDefault="00D16BE9">
      <w:pPr>
        <w:pStyle w:val="a8"/>
        <w:spacing w:line="300" w:lineRule="auto"/>
        <w:ind w:firstLineChars="200" w:firstLine="400"/>
        <w:rPr>
          <w:rFonts w:cs="Times New Roman"/>
          <w:sz w:val="20"/>
        </w:rPr>
      </w:pPr>
    </w:p>
    <w:p w14:paraId="6F57D737" w14:textId="77777777" w:rsidR="00D16BE9" w:rsidRDefault="00D16BE9">
      <w:pPr>
        <w:pStyle w:val="a8"/>
        <w:spacing w:line="300" w:lineRule="auto"/>
        <w:ind w:firstLineChars="200" w:firstLine="400"/>
        <w:rPr>
          <w:rFonts w:cs="Times New Roman"/>
          <w:sz w:val="20"/>
        </w:rPr>
      </w:pPr>
    </w:p>
    <w:p w14:paraId="17E8537E" w14:textId="77777777" w:rsidR="00D16BE9" w:rsidRDefault="00D16BE9">
      <w:pPr>
        <w:pStyle w:val="a8"/>
        <w:spacing w:line="300" w:lineRule="auto"/>
        <w:ind w:firstLineChars="200" w:firstLine="400"/>
        <w:rPr>
          <w:rFonts w:cs="Times New Roman"/>
          <w:sz w:val="20"/>
        </w:rPr>
      </w:pPr>
    </w:p>
    <w:p w14:paraId="46D7BBA6" w14:textId="77777777" w:rsidR="00D16BE9" w:rsidRDefault="00D16BE9">
      <w:pPr>
        <w:pStyle w:val="a8"/>
        <w:spacing w:line="300" w:lineRule="auto"/>
        <w:ind w:firstLineChars="200" w:firstLine="400"/>
        <w:rPr>
          <w:rFonts w:cs="Times New Roman"/>
          <w:sz w:val="20"/>
        </w:rPr>
      </w:pPr>
    </w:p>
    <w:p w14:paraId="5D46B5F4" w14:textId="77777777" w:rsidR="00D16BE9" w:rsidRDefault="00D16BE9">
      <w:pPr>
        <w:pStyle w:val="a8"/>
        <w:spacing w:line="300" w:lineRule="auto"/>
        <w:ind w:firstLineChars="200" w:firstLine="400"/>
        <w:rPr>
          <w:rFonts w:cs="Times New Roman"/>
          <w:sz w:val="20"/>
        </w:rPr>
      </w:pPr>
    </w:p>
    <w:p w14:paraId="7CBF4BFF" w14:textId="77777777" w:rsidR="00D16BE9" w:rsidRDefault="00D16BE9">
      <w:pPr>
        <w:pStyle w:val="a8"/>
        <w:spacing w:line="300" w:lineRule="auto"/>
        <w:ind w:firstLineChars="200" w:firstLine="400"/>
        <w:rPr>
          <w:rFonts w:cs="Times New Roman"/>
          <w:sz w:val="20"/>
        </w:rPr>
      </w:pPr>
    </w:p>
    <w:p w14:paraId="51D3673A" w14:textId="77777777" w:rsidR="00D16BE9" w:rsidRDefault="00D16BE9">
      <w:pPr>
        <w:pStyle w:val="a8"/>
        <w:spacing w:line="300" w:lineRule="auto"/>
        <w:ind w:firstLineChars="200" w:firstLine="400"/>
        <w:rPr>
          <w:rFonts w:cs="Times New Roman"/>
          <w:sz w:val="20"/>
        </w:rPr>
      </w:pPr>
    </w:p>
    <w:p w14:paraId="362C03FF" w14:textId="77777777" w:rsidR="00D16BE9" w:rsidRDefault="00D16BE9">
      <w:pPr>
        <w:pStyle w:val="a8"/>
        <w:spacing w:line="300" w:lineRule="auto"/>
        <w:ind w:firstLineChars="200" w:firstLine="400"/>
        <w:rPr>
          <w:rFonts w:cs="Times New Roman"/>
          <w:sz w:val="20"/>
        </w:rPr>
      </w:pPr>
    </w:p>
    <w:p w14:paraId="51A22501" w14:textId="77777777" w:rsidR="00D16BE9" w:rsidRDefault="00D16BE9">
      <w:pPr>
        <w:pStyle w:val="a8"/>
        <w:spacing w:line="300" w:lineRule="auto"/>
        <w:ind w:firstLineChars="200" w:firstLine="400"/>
        <w:rPr>
          <w:rFonts w:cs="Times New Roman"/>
          <w:sz w:val="20"/>
        </w:rPr>
      </w:pPr>
    </w:p>
    <w:p w14:paraId="54726942" w14:textId="77777777" w:rsidR="00D16BE9" w:rsidRDefault="00D16BE9">
      <w:pPr>
        <w:pStyle w:val="a8"/>
        <w:spacing w:line="300" w:lineRule="auto"/>
        <w:ind w:firstLineChars="200" w:firstLine="400"/>
        <w:rPr>
          <w:rFonts w:cs="Times New Roman"/>
          <w:sz w:val="20"/>
        </w:rPr>
      </w:pPr>
    </w:p>
    <w:p w14:paraId="443CF745" w14:textId="77777777" w:rsidR="00D16BE9" w:rsidRDefault="00D16BE9">
      <w:pPr>
        <w:pStyle w:val="a8"/>
        <w:spacing w:line="300" w:lineRule="auto"/>
        <w:ind w:firstLineChars="200" w:firstLine="400"/>
        <w:rPr>
          <w:rFonts w:cs="Times New Roman"/>
          <w:sz w:val="20"/>
        </w:rPr>
      </w:pPr>
    </w:p>
    <w:p w14:paraId="71E6FA4A" w14:textId="77777777" w:rsidR="00D16BE9" w:rsidRDefault="00D16BE9">
      <w:pPr>
        <w:pStyle w:val="a8"/>
        <w:spacing w:line="300" w:lineRule="auto"/>
        <w:ind w:firstLineChars="200" w:firstLine="400"/>
        <w:rPr>
          <w:rFonts w:cs="Times New Roman"/>
          <w:sz w:val="20"/>
        </w:rPr>
      </w:pPr>
    </w:p>
    <w:p w14:paraId="451CDC1F" w14:textId="77777777" w:rsidR="00D16BE9" w:rsidRDefault="00D16BE9">
      <w:pPr>
        <w:pStyle w:val="a8"/>
        <w:spacing w:line="300" w:lineRule="auto"/>
        <w:ind w:firstLineChars="200" w:firstLine="400"/>
        <w:rPr>
          <w:rFonts w:cs="Times New Roman"/>
          <w:sz w:val="20"/>
        </w:rPr>
      </w:pPr>
    </w:p>
    <w:p w14:paraId="7F35792F" w14:textId="77777777" w:rsidR="00D16BE9" w:rsidRDefault="00D16BE9">
      <w:pPr>
        <w:pStyle w:val="a8"/>
        <w:spacing w:line="300" w:lineRule="auto"/>
        <w:ind w:firstLineChars="200" w:firstLine="400"/>
        <w:rPr>
          <w:rFonts w:cs="Times New Roman"/>
          <w:sz w:val="20"/>
        </w:rPr>
      </w:pPr>
    </w:p>
    <w:p w14:paraId="4176FDCE" w14:textId="77777777" w:rsidR="00D16BE9" w:rsidRDefault="00D16BE9">
      <w:pPr>
        <w:pStyle w:val="a8"/>
        <w:spacing w:line="300" w:lineRule="auto"/>
        <w:ind w:firstLineChars="200" w:firstLine="400"/>
        <w:rPr>
          <w:rFonts w:cs="Times New Roman"/>
          <w:sz w:val="20"/>
        </w:rPr>
      </w:pPr>
    </w:p>
    <w:p w14:paraId="0CF399E3" w14:textId="77777777" w:rsidR="00D16BE9" w:rsidRDefault="00D16BE9">
      <w:pPr>
        <w:pStyle w:val="a8"/>
        <w:spacing w:line="300" w:lineRule="auto"/>
        <w:ind w:firstLineChars="200" w:firstLine="400"/>
        <w:rPr>
          <w:rFonts w:cs="Times New Roman"/>
          <w:sz w:val="20"/>
        </w:rPr>
      </w:pPr>
    </w:p>
    <w:p w14:paraId="786348F7" w14:textId="77777777" w:rsidR="00D16BE9" w:rsidRDefault="00D16BE9">
      <w:pPr>
        <w:pStyle w:val="a8"/>
        <w:spacing w:line="300" w:lineRule="auto"/>
        <w:ind w:firstLineChars="200" w:firstLine="400"/>
        <w:rPr>
          <w:rFonts w:cs="Times New Roman"/>
          <w:sz w:val="20"/>
        </w:rPr>
      </w:pPr>
    </w:p>
    <w:p w14:paraId="13F33214" w14:textId="77777777" w:rsidR="00D16BE9" w:rsidRDefault="00D16BE9">
      <w:pPr>
        <w:pStyle w:val="a8"/>
        <w:spacing w:line="300" w:lineRule="auto"/>
        <w:ind w:firstLineChars="200" w:firstLine="400"/>
        <w:rPr>
          <w:rFonts w:cs="Times New Roman"/>
          <w:sz w:val="20"/>
        </w:rPr>
      </w:pPr>
    </w:p>
    <w:p w14:paraId="73D4F6F7" w14:textId="77777777" w:rsidR="00D16BE9" w:rsidRDefault="00D16BE9">
      <w:pPr>
        <w:pStyle w:val="a8"/>
        <w:spacing w:line="300" w:lineRule="auto"/>
        <w:ind w:firstLineChars="200" w:firstLine="400"/>
        <w:rPr>
          <w:rFonts w:cs="Times New Roman"/>
          <w:sz w:val="20"/>
        </w:rPr>
      </w:pPr>
    </w:p>
    <w:p w14:paraId="4C13496E" w14:textId="77777777" w:rsidR="00D16BE9" w:rsidRDefault="00D16BE9">
      <w:pPr>
        <w:pStyle w:val="a8"/>
        <w:spacing w:line="300" w:lineRule="auto"/>
        <w:ind w:firstLineChars="200" w:firstLine="400"/>
        <w:rPr>
          <w:rFonts w:cs="Times New Roman"/>
          <w:sz w:val="20"/>
        </w:rPr>
      </w:pPr>
    </w:p>
    <w:p w14:paraId="1AF4E9CA" w14:textId="77777777" w:rsidR="00D16BE9" w:rsidRDefault="00D16BE9">
      <w:pPr>
        <w:pStyle w:val="a8"/>
        <w:spacing w:line="300" w:lineRule="auto"/>
        <w:ind w:firstLineChars="200" w:firstLine="400"/>
        <w:rPr>
          <w:rFonts w:cs="Times New Roman"/>
          <w:sz w:val="20"/>
        </w:rPr>
      </w:pPr>
    </w:p>
    <w:p w14:paraId="40B9A248" w14:textId="77777777" w:rsidR="00D16BE9" w:rsidRDefault="00D16BE9">
      <w:pPr>
        <w:pStyle w:val="a8"/>
        <w:spacing w:line="300" w:lineRule="auto"/>
        <w:ind w:firstLineChars="200" w:firstLine="400"/>
        <w:rPr>
          <w:rFonts w:cs="Times New Roman"/>
          <w:sz w:val="20"/>
        </w:rPr>
      </w:pPr>
    </w:p>
    <w:p w14:paraId="2C936AF7" w14:textId="77777777" w:rsidR="00D16BE9" w:rsidRDefault="00D16BE9">
      <w:pPr>
        <w:pStyle w:val="a8"/>
        <w:spacing w:line="300" w:lineRule="auto"/>
        <w:ind w:firstLineChars="200" w:firstLine="400"/>
        <w:rPr>
          <w:rFonts w:cs="Times New Roman"/>
          <w:sz w:val="20"/>
        </w:rPr>
      </w:pPr>
    </w:p>
    <w:p w14:paraId="2E7B5229" w14:textId="77777777" w:rsidR="00D16BE9" w:rsidRDefault="00D16BE9">
      <w:pPr>
        <w:pStyle w:val="a8"/>
        <w:spacing w:line="300" w:lineRule="auto"/>
        <w:ind w:firstLineChars="200" w:firstLine="400"/>
        <w:rPr>
          <w:rFonts w:cs="Times New Roman"/>
          <w:sz w:val="20"/>
        </w:rPr>
      </w:pPr>
    </w:p>
    <w:p w14:paraId="4C0BACDC" w14:textId="77777777" w:rsidR="00D16BE9" w:rsidRDefault="00D16BE9">
      <w:pPr>
        <w:pStyle w:val="a8"/>
        <w:spacing w:line="300" w:lineRule="auto"/>
        <w:ind w:firstLineChars="200" w:firstLine="400"/>
        <w:rPr>
          <w:rFonts w:cs="Times New Roman"/>
          <w:sz w:val="20"/>
        </w:rPr>
      </w:pPr>
    </w:p>
    <w:p w14:paraId="76F35613" w14:textId="77777777" w:rsidR="00D16BE9" w:rsidRDefault="00D16BE9">
      <w:pPr>
        <w:pStyle w:val="a8"/>
        <w:spacing w:line="300" w:lineRule="auto"/>
        <w:ind w:firstLineChars="200" w:firstLine="400"/>
        <w:rPr>
          <w:rFonts w:cs="Times New Roman"/>
          <w:sz w:val="20"/>
        </w:rPr>
      </w:pPr>
    </w:p>
    <w:p w14:paraId="703A1527" w14:textId="77777777" w:rsidR="00D16BE9" w:rsidRDefault="00D16BE9">
      <w:pPr>
        <w:pStyle w:val="a8"/>
        <w:spacing w:line="300" w:lineRule="auto"/>
        <w:ind w:firstLineChars="200" w:firstLine="400"/>
        <w:rPr>
          <w:rFonts w:cs="Times New Roman"/>
          <w:sz w:val="20"/>
        </w:rPr>
      </w:pPr>
    </w:p>
    <w:p w14:paraId="7F4A7BEA" w14:textId="77777777" w:rsidR="00D16BE9" w:rsidRDefault="00D16BE9">
      <w:pPr>
        <w:pStyle w:val="a8"/>
        <w:spacing w:line="300" w:lineRule="auto"/>
        <w:ind w:firstLineChars="200" w:firstLine="400"/>
        <w:rPr>
          <w:rFonts w:cs="Times New Roman"/>
          <w:sz w:val="20"/>
        </w:rPr>
      </w:pPr>
    </w:p>
    <w:p w14:paraId="6780BEDC" w14:textId="77777777" w:rsidR="00D16BE9" w:rsidRDefault="00AC4FA2">
      <w:pPr>
        <w:pStyle w:val="a8"/>
        <w:spacing w:line="300" w:lineRule="auto"/>
        <w:ind w:firstLineChars="200" w:firstLine="420"/>
        <w:rPr>
          <w:rFonts w:cs="Times New Roman"/>
          <w:sz w:val="15"/>
        </w:rPr>
      </w:pPr>
      <w:r>
        <w:rPr>
          <w:rFonts w:cs="Times New Roman"/>
          <w:noProof/>
        </w:rPr>
        <w:drawing>
          <wp:anchor distT="0" distB="0" distL="0" distR="0" simplePos="0" relativeHeight="251657728" behindDoc="0" locked="0" layoutInCell="1" allowOverlap="1" wp14:anchorId="36133907" wp14:editId="1A7F9E28">
            <wp:simplePos x="0" y="0"/>
            <wp:positionH relativeFrom="page">
              <wp:posOffset>786130</wp:posOffset>
            </wp:positionH>
            <wp:positionV relativeFrom="paragraph">
              <wp:posOffset>469900</wp:posOffset>
            </wp:positionV>
            <wp:extent cx="1520190" cy="717550"/>
            <wp:effectExtent l="0" t="0" r="3810" b="6350"/>
            <wp:wrapTopAndBottom/>
            <wp:docPr id="427" name="image7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image75.jpeg"/>
                    <pic:cNvPicPr>
                      <a:picLocks noChangeAspect="1"/>
                    </pic:cNvPicPr>
                  </pic:nvPicPr>
                  <pic:blipFill>
                    <a:blip r:embed="rId205" cstate="print"/>
                    <a:stretch>
                      <a:fillRect/>
                    </a:stretch>
                  </pic:blipFill>
                  <pic:spPr>
                    <a:xfrm>
                      <a:off x="0" y="0"/>
                      <a:ext cx="1520502" cy="717804"/>
                    </a:xfrm>
                    <a:prstGeom prst="rect">
                      <a:avLst/>
                    </a:prstGeom>
                  </pic:spPr>
                </pic:pic>
              </a:graphicData>
            </a:graphic>
          </wp:anchor>
        </w:drawing>
      </w:r>
      <w:r>
        <w:rPr>
          <w:rFonts w:cs="Times New Roman"/>
          <w:noProof/>
        </w:rPr>
        <w:drawing>
          <wp:anchor distT="0" distB="0" distL="0" distR="0" simplePos="0" relativeHeight="251658752" behindDoc="0" locked="0" layoutInCell="1" allowOverlap="1" wp14:anchorId="2CE32B7D" wp14:editId="220834C7">
            <wp:simplePos x="0" y="0"/>
            <wp:positionH relativeFrom="page">
              <wp:posOffset>5337175</wp:posOffset>
            </wp:positionH>
            <wp:positionV relativeFrom="paragraph">
              <wp:posOffset>124460</wp:posOffset>
            </wp:positionV>
            <wp:extent cx="1244600" cy="1024255"/>
            <wp:effectExtent l="0" t="0" r="0" b="4445"/>
            <wp:wrapTopAndBottom/>
            <wp:docPr id="429" name="image7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image76.jpeg"/>
                    <pic:cNvPicPr>
                      <a:picLocks noChangeAspect="1"/>
                    </pic:cNvPicPr>
                  </pic:nvPicPr>
                  <pic:blipFill>
                    <a:blip r:embed="rId206" cstate="print"/>
                    <a:stretch>
                      <a:fillRect/>
                    </a:stretch>
                  </pic:blipFill>
                  <pic:spPr>
                    <a:xfrm>
                      <a:off x="0" y="0"/>
                      <a:ext cx="1244324" cy="1024128"/>
                    </a:xfrm>
                    <a:prstGeom prst="rect">
                      <a:avLst/>
                    </a:prstGeom>
                  </pic:spPr>
                </pic:pic>
              </a:graphicData>
            </a:graphic>
          </wp:anchor>
        </w:drawing>
      </w:r>
    </w:p>
    <w:p w14:paraId="5126EBB1" w14:textId="77777777" w:rsidR="00D16BE9" w:rsidRDefault="00D16BE9">
      <w:pPr>
        <w:pStyle w:val="0"/>
        <w:ind w:firstLineChars="200" w:firstLine="420"/>
      </w:pPr>
    </w:p>
    <w:p w14:paraId="5D2CC31C" w14:textId="77777777" w:rsidR="00D16BE9" w:rsidRDefault="00D16BE9">
      <w:pPr>
        <w:pStyle w:val="0"/>
        <w:ind w:firstLineChars="200" w:firstLine="420"/>
      </w:pPr>
    </w:p>
    <w:p w14:paraId="1945F2E6" w14:textId="77777777" w:rsidR="00D16BE9" w:rsidRDefault="00D16BE9">
      <w:pPr>
        <w:pStyle w:val="0"/>
        <w:ind w:firstLineChars="200" w:firstLine="420"/>
      </w:pPr>
    </w:p>
    <w:p w14:paraId="2B842059" w14:textId="74C85434" w:rsidR="00D16BE9" w:rsidRDefault="00D16BE9">
      <w:pPr>
        <w:pStyle w:val="0"/>
        <w:ind w:firstLineChars="200" w:firstLine="420"/>
      </w:pPr>
    </w:p>
    <w:sectPr w:rsidR="00D16BE9">
      <w:footerReference w:type="default" r:id="rId207"/>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B8B5E4B" w14:textId="77777777" w:rsidR="00B61D3A" w:rsidRDefault="00B61D3A">
      <w:pPr>
        <w:spacing w:line="240" w:lineRule="auto"/>
        <w:ind w:firstLine="420"/>
      </w:pPr>
      <w:r>
        <w:separator/>
      </w:r>
    </w:p>
  </w:endnote>
  <w:endnote w:type="continuationSeparator" w:id="0">
    <w:p w14:paraId="1545404A" w14:textId="77777777" w:rsidR="00B61D3A" w:rsidRDefault="00B61D3A">
      <w:pPr>
        <w:spacing w:line="240" w:lineRule="auto"/>
        <w:ind w:firstLine="4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仿宋">
    <w:panose1 w:val="02010609060101010101"/>
    <w:charset w:val="86"/>
    <w:family w:val="modern"/>
    <w:pitch w:val="fixed"/>
    <w:sig w:usb0="800002BF" w:usb1="38CF7CFA"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微软雅黑">
    <w:panose1 w:val="020B0503020204020204"/>
    <w:charset w:val="86"/>
    <w:family w:val="swiss"/>
    <w:pitch w:val="variable"/>
    <w:sig w:usb0="80000287" w:usb1="2ACF3C50" w:usb2="00000016" w:usb3="00000000" w:csb0="0004001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8BD9974" w14:textId="77777777" w:rsidR="00D16BE9" w:rsidRDefault="00D16BE9">
    <w:pPr>
      <w:pStyle w:val="ae"/>
      <w:ind w:firstLine="360"/>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AF57747" w14:textId="77777777" w:rsidR="00D16BE9" w:rsidRDefault="00AC4FA2">
    <w:pPr>
      <w:pStyle w:val="ae"/>
      <w:ind w:firstLine="360"/>
    </w:pPr>
    <w:r>
      <w:rPr>
        <w:noProof/>
      </w:rPr>
      <mc:AlternateContent>
        <mc:Choice Requires="wps">
          <w:drawing>
            <wp:anchor distT="0" distB="0" distL="114300" distR="114300" simplePos="0" relativeHeight="251701760" behindDoc="1" locked="0" layoutInCell="1" allowOverlap="1" wp14:anchorId="09F72BCF" wp14:editId="6A5857BF">
              <wp:simplePos x="0" y="0"/>
              <wp:positionH relativeFrom="page">
                <wp:posOffset>889000</wp:posOffset>
              </wp:positionH>
              <wp:positionV relativeFrom="page">
                <wp:posOffset>9784080</wp:posOffset>
              </wp:positionV>
              <wp:extent cx="5798185" cy="6350"/>
              <wp:effectExtent l="0" t="0" r="0" b="0"/>
              <wp:wrapNone/>
              <wp:docPr id="264" name="docshape9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98185" cy="6350"/>
                      </a:xfrm>
                      <a:prstGeom prst="rect">
                        <a:avLst/>
                      </a:prstGeom>
                      <a:solidFill>
                        <a:srgbClr val="000000"/>
                      </a:solidFill>
                      <a:ln>
                        <a:noFill/>
                      </a:ln>
                    </wps:spPr>
                    <wps:bodyPr rot="0" vert="horz" wrap="square" lIns="91440" tIns="45720" rIns="91440" bIns="45720" anchor="t" anchorCtr="0" upright="1">
                      <a:noAutofit/>
                    </wps:bodyPr>
                  </wps:wsp>
                </a:graphicData>
              </a:graphic>
            </wp:anchor>
          </w:drawing>
        </mc:Choice>
        <mc:Fallback xmlns:wpsCustomData="http://www.wps.cn/officeDocument/2013/wpsCustomData">
          <w:pict>
            <v:rect id="docshape933" o:spid="_x0000_s1026" o:spt="1" style="position:absolute;left:0pt;margin-left:70pt;margin-top:770.4pt;height:0.5pt;width:456.55pt;mso-position-horizontal-relative:page;mso-position-vertical-relative:page;z-index:-251518976;mso-width-relative:page;mso-height-relative:page;" fillcolor="#000000" filled="t" stroked="f" coordsize="21600,21600" o:gfxdata="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">
              <v:fill on="t" focussize="0,0"/>
              <v:stroke on="f"/>
              <v:imagedata o:title=""/>
              <o:lock v:ext="edit" aspectratio="f"/>
            </v:rect>
          </w:pict>
        </mc:Fallback>
      </mc:AlternateContent>
    </w:r>
    <w:r>
      <w:rPr>
        <w:noProof/>
      </w:rPr>
      <mc:AlternateContent>
        <mc:Choice Requires="wps">
          <w:drawing>
            <wp:anchor distT="0" distB="0" distL="114300" distR="114300" simplePos="0" relativeHeight="251700736" behindDoc="1" locked="0" layoutInCell="1" allowOverlap="1" wp14:anchorId="5A2B3964" wp14:editId="47458699">
              <wp:simplePos x="0" y="0"/>
              <wp:positionH relativeFrom="page">
                <wp:posOffset>1042035</wp:posOffset>
              </wp:positionH>
              <wp:positionV relativeFrom="page">
                <wp:posOffset>9871710</wp:posOffset>
              </wp:positionV>
              <wp:extent cx="5010150" cy="167640"/>
              <wp:effectExtent l="0" t="0" r="0" b="0"/>
              <wp:wrapNone/>
              <wp:docPr id="270" name="docshape9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10150" cy="167640"/>
                      </a:xfrm>
                      <a:prstGeom prst="rect">
                        <a:avLst/>
                      </a:prstGeom>
                      <a:noFill/>
                      <a:ln>
                        <a:noFill/>
                      </a:ln>
                    </wps:spPr>
                    <wps:txbx>
                      <w:txbxContent>
                        <w:p w14:paraId="4A9515DE" w14:textId="77777777" w:rsidR="00D16BE9" w:rsidRDefault="00AC4FA2">
                          <w:pPr>
                            <w:spacing w:before="14"/>
                            <w:ind w:left="20" w:firstLine="402"/>
                            <w:rPr>
                              <w:sz w:val="20"/>
                            </w:rPr>
                          </w:pPr>
                          <w:r>
                            <w:rPr>
                              <w:rFonts w:hint="eastAsia"/>
                              <w:b/>
                              <w:sz w:val="20"/>
                            </w:rPr>
                            <w:t>3</w:t>
                          </w:r>
                          <w:r>
                            <w:rPr>
                              <w:rFonts w:hint="eastAsia"/>
                              <w:b/>
                              <w:sz w:val="20"/>
                            </w:rPr>
                            <w:t>关键定义</w:t>
                          </w:r>
                        </w:p>
                      </w:txbxContent>
                    </wps:txbx>
                    <wps:bodyPr rot="0" vert="horz" wrap="square" lIns="0" tIns="0" rIns="0" bIns="0" anchor="t" anchorCtr="0" upright="1">
                      <a:noAutofit/>
                    </wps:bodyPr>
                  </wps:wsp>
                </a:graphicData>
              </a:graphic>
            </wp:anchor>
          </w:drawing>
        </mc:Choice>
        <mc:Fallback>
          <w:pict>
            <v:shapetype w14:anchorId="5A2B3964" id="_x0000_t202" coordsize="21600,21600" o:spt="202" path="m,l,21600r21600,l21600,xe">
              <v:stroke joinstyle="miter"/>
              <v:path gradientshapeok="t" o:connecttype="rect"/>
            </v:shapetype>
            <v:shape id="_x0000_s1040" type="#_x0000_t202" style="position:absolute;left:0;text-align:left;margin-left:82.05pt;margin-top:777.3pt;width:394.5pt;height:13.2pt;z-index:-25161574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" filled="f" stroked="f">
              <v:textbox inset="0,0,0,0">
                <w:txbxContent>
                  <w:p w14:paraId="4A9515DE" w14:textId="77777777" w:rsidR="00D16BE9" w:rsidRDefault="00AC4FA2">
                    <w:pPr>
                      <w:spacing w:before="14"/>
                      <w:ind w:left="20" w:firstLine="402"/>
                      <w:rPr>
                        <w:sz w:val="20"/>
                      </w:rPr>
                    </w:pPr>
                    <w:r>
                      <w:rPr>
                        <w:rFonts w:hint="eastAsia"/>
                        <w:b/>
                        <w:sz w:val="20"/>
                      </w:rPr>
                      <w:t>3</w:t>
                    </w:r>
                    <w:r>
                      <w:rPr>
                        <w:rFonts w:hint="eastAsia"/>
                        <w:b/>
                        <w:sz w:val="20"/>
                      </w:rPr>
                      <w:t>关键定义</w:t>
                    </w:r>
                  </w:p>
                </w:txbxContent>
              </v:textbox>
              <w10:wrap anchorx="page" anchory="page"/>
            </v:shape>
          </w:pict>
        </mc:Fallback>
      </mc:AlternateContent>
    </w:r>
    <w:r>
      <w:rPr>
        <w:noProof/>
      </w:rPr>
      <mc:AlternateContent>
        <mc:Choice Requires="wps">
          <w:drawing>
            <wp:anchor distT="0" distB="0" distL="114300" distR="114300" simplePos="0" relativeHeight="251699712" behindDoc="0" locked="0" layoutInCell="1" allowOverlap="1" wp14:anchorId="51496A2E" wp14:editId="087B554F">
              <wp:simplePos x="0" y="0"/>
              <wp:positionH relativeFrom="margin">
                <wp:posOffset>5116195</wp:posOffset>
              </wp:positionH>
              <wp:positionV relativeFrom="paragraph">
                <wp:posOffset>2540</wp:posOffset>
              </wp:positionV>
              <wp:extent cx="306705" cy="1828800"/>
              <wp:effectExtent l="0" t="0" r="0" b="0"/>
              <wp:wrapNone/>
              <wp:docPr id="274" name="文本框 274"/>
              <wp:cNvGraphicFramePr/>
              <a:graphic xmlns:a="http://schemas.openxmlformats.org/drawingml/2006/main">
                <a:graphicData uri="http://schemas.microsoft.com/office/word/2010/wordprocessingShape">
                  <wps:wsp>
                    <wps:cNvSpPr txBox="1"/>
                    <wps:spPr>
                      <a:xfrm>
                        <a:off x="0" y="0"/>
                        <a:ext cx="306705"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1D3677D8" w14:textId="77777777" w:rsidR="00D16BE9" w:rsidRDefault="00AC4FA2">
                          <w:pPr>
                            <w:pStyle w:val="ae"/>
                            <w:ind w:firstLineChars="0" w:firstLine="0"/>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w14:anchorId="51496A2E" id="文本框 274" o:spid="_x0000_s1041" type="#_x0000_t202" style="position:absolute;left:0;text-align:left;margin-left:402.85pt;margin-top:.2pt;width:24.15pt;height:2in;z-index:25169971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" filled="f" stroked="f" strokeweight=".5pt">
              <v:textbox style="mso-fit-shape-to-text:t" inset="0,0,0,0">
                <w:txbxContent>
                  <w:p w14:paraId="1D3677D8" w14:textId="77777777" w:rsidR="00D16BE9" w:rsidRDefault="00AC4FA2">
                    <w:pPr>
                      <w:pStyle w:val="ae"/>
                      <w:ind w:firstLineChars="0" w:firstLine="0"/>
                    </w:pPr>
                    <w:r>
                      <w:fldChar w:fldCharType="begin"/>
                    </w:r>
                    <w:r>
                      <w:instrText xml:space="preserve"> PAGE  \* MERGEFORMAT </w:instrText>
                    </w:r>
                    <w:r>
                      <w:fldChar w:fldCharType="separate"/>
                    </w:r>
                    <w:r>
                      <w:t>1</w:t>
                    </w:r>
                    <w:r>
                      <w:fldChar w:fldCharType="end"/>
                    </w:r>
                  </w:p>
                </w:txbxContent>
              </v:textbox>
              <w10:wrap anchorx="margin"/>
            </v:shape>
          </w:pict>
        </mc:Fallback>
      </mc:AlternateConten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04BDD12" w14:textId="77777777" w:rsidR="00D16BE9" w:rsidRDefault="00AC4FA2">
    <w:pPr>
      <w:pStyle w:val="ae"/>
      <w:ind w:firstLineChars="0" w:firstLine="0"/>
    </w:pPr>
    <w:r>
      <w:rPr>
        <w:noProof/>
      </w:rPr>
      <mc:AlternateContent>
        <mc:Choice Requires="wps">
          <w:drawing>
            <wp:anchor distT="0" distB="0" distL="114300" distR="114300" simplePos="0" relativeHeight="251704832" behindDoc="1" locked="0" layoutInCell="1" allowOverlap="1" wp14:anchorId="7E846F11" wp14:editId="39A5E84C">
              <wp:simplePos x="0" y="0"/>
              <wp:positionH relativeFrom="page">
                <wp:posOffset>889000</wp:posOffset>
              </wp:positionH>
              <wp:positionV relativeFrom="page">
                <wp:posOffset>9784080</wp:posOffset>
              </wp:positionV>
              <wp:extent cx="5798185" cy="6350"/>
              <wp:effectExtent l="0" t="0" r="0" b="0"/>
              <wp:wrapNone/>
              <wp:docPr id="168" name="docshape9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98185" cy="6350"/>
                      </a:xfrm>
                      <a:prstGeom prst="rect">
                        <a:avLst/>
                      </a:prstGeom>
                      <a:solidFill>
                        <a:srgbClr val="000000"/>
                      </a:solidFill>
                      <a:ln>
                        <a:noFill/>
                      </a:ln>
                    </wps:spPr>
                    <wps:bodyPr rot="0" vert="horz" wrap="square" lIns="91440" tIns="45720" rIns="91440" bIns="45720" anchor="t" anchorCtr="0" upright="1">
                      <a:noAutofit/>
                    </wps:bodyPr>
                  </wps:wsp>
                </a:graphicData>
              </a:graphic>
            </wp:anchor>
          </w:drawing>
        </mc:Choice>
        <mc:Fallback xmlns:wpsCustomData="http://www.wps.cn/officeDocument/2013/wpsCustomData">
          <w:pict>
            <v:rect id="docshape933" o:spid="_x0000_s1026" o:spt="1" style="position:absolute;left:0pt;margin-left:70pt;margin-top:770.4pt;height:0.5pt;width:456.55pt;mso-position-horizontal-relative:page;mso-position-vertical-relative:page;z-index:-251515904;mso-width-relative:page;mso-height-relative:page;" fillcolor="#000000" filled="t" stroked="f" coordsize="21600,21600" o:gfxdata="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">
              <v:fill on="t" focussize="0,0"/>
              <v:stroke on="f"/>
              <v:imagedata o:title=""/>
              <o:lock v:ext="edit" aspectratio="f"/>
            </v:rect>
          </w:pict>
        </mc:Fallback>
      </mc:AlternateContent>
    </w:r>
    <w:r>
      <w:rPr>
        <w:noProof/>
      </w:rPr>
      <mc:AlternateContent>
        <mc:Choice Requires="wps">
          <w:drawing>
            <wp:anchor distT="0" distB="0" distL="114300" distR="114300" simplePos="0" relativeHeight="251703808" behindDoc="1" locked="0" layoutInCell="1" allowOverlap="1" wp14:anchorId="2CCD6EAC" wp14:editId="601B85C3">
              <wp:simplePos x="0" y="0"/>
              <wp:positionH relativeFrom="page">
                <wp:posOffset>1042035</wp:posOffset>
              </wp:positionH>
              <wp:positionV relativeFrom="page">
                <wp:posOffset>9871710</wp:posOffset>
              </wp:positionV>
              <wp:extent cx="5010150" cy="167640"/>
              <wp:effectExtent l="0" t="0" r="0" b="0"/>
              <wp:wrapNone/>
              <wp:docPr id="170" name="docshape9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10150" cy="167640"/>
                      </a:xfrm>
                      <a:prstGeom prst="rect">
                        <a:avLst/>
                      </a:prstGeom>
                      <a:noFill/>
                      <a:ln>
                        <a:noFill/>
                      </a:ln>
                    </wps:spPr>
                    <wps:txbx>
                      <w:txbxContent>
                        <w:p w14:paraId="1C32D4E1" w14:textId="77777777" w:rsidR="00D16BE9" w:rsidRDefault="00AC4FA2">
                          <w:pPr>
                            <w:spacing w:before="14"/>
                            <w:ind w:left="20" w:firstLine="402"/>
                            <w:rPr>
                              <w:sz w:val="20"/>
                            </w:rPr>
                          </w:pPr>
                          <w:r>
                            <w:rPr>
                              <w:rFonts w:hint="eastAsia"/>
                              <w:b/>
                              <w:sz w:val="20"/>
                            </w:rPr>
                            <w:t>4</w:t>
                          </w:r>
                          <w:r>
                            <w:rPr>
                              <w:rFonts w:hint="eastAsia"/>
                              <w:b/>
                              <w:sz w:val="20"/>
                            </w:rPr>
                            <w:t>递归方法对</w:t>
                          </w:r>
                          <w:r>
                            <w:rPr>
                              <w:rFonts w:hint="eastAsia"/>
                              <w:b/>
                              <w:sz w:val="20"/>
                            </w:rPr>
                            <w:t>LCA</w:t>
                          </w:r>
                          <w:r>
                            <w:rPr>
                              <w:rFonts w:hint="eastAsia"/>
                              <w:b/>
                              <w:sz w:val="20"/>
                            </w:rPr>
                            <w:t>的应用</w:t>
                          </w:r>
                        </w:p>
                        <w:p w14:paraId="651D749B" w14:textId="77777777" w:rsidR="00D16BE9" w:rsidRDefault="00D16BE9">
                          <w:pPr>
                            <w:spacing w:before="14"/>
                            <w:ind w:left="20" w:firstLine="400"/>
                            <w:rPr>
                              <w:sz w:val="20"/>
                            </w:rPr>
                          </w:pPr>
                        </w:p>
                      </w:txbxContent>
                    </wps:txbx>
                    <wps:bodyPr rot="0" vert="horz" wrap="square" lIns="0" tIns="0" rIns="0" bIns="0" anchor="t" anchorCtr="0" upright="1">
                      <a:noAutofit/>
                    </wps:bodyPr>
                  </wps:wsp>
                </a:graphicData>
              </a:graphic>
            </wp:anchor>
          </w:drawing>
        </mc:Choice>
        <mc:Fallback>
          <w:pict>
            <v:shapetype w14:anchorId="2CCD6EAC" id="_x0000_t202" coordsize="21600,21600" o:spt="202" path="m,l,21600r21600,l21600,xe">
              <v:stroke joinstyle="miter"/>
              <v:path gradientshapeok="t" o:connecttype="rect"/>
            </v:shapetype>
            <v:shape id="_x0000_s1042" type="#_x0000_t202" style="position:absolute;margin-left:82.05pt;margin-top:777.3pt;width:394.5pt;height:13.2pt;z-index:-25161267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" filled="f" stroked="f">
              <v:textbox inset="0,0,0,0">
                <w:txbxContent>
                  <w:p w14:paraId="1C32D4E1" w14:textId="77777777" w:rsidR="00D16BE9" w:rsidRDefault="00AC4FA2">
                    <w:pPr>
                      <w:spacing w:before="14"/>
                      <w:ind w:left="20" w:firstLine="402"/>
                      <w:rPr>
                        <w:sz w:val="20"/>
                      </w:rPr>
                    </w:pPr>
                    <w:r>
                      <w:rPr>
                        <w:rFonts w:hint="eastAsia"/>
                        <w:b/>
                        <w:sz w:val="20"/>
                      </w:rPr>
                      <w:t>4</w:t>
                    </w:r>
                    <w:r>
                      <w:rPr>
                        <w:rFonts w:hint="eastAsia"/>
                        <w:b/>
                        <w:sz w:val="20"/>
                      </w:rPr>
                      <w:t>递归方法对</w:t>
                    </w:r>
                    <w:r>
                      <w:rPr>
                        <w:rFonts w:hint="eastAsia"/>
                        <w:b/>
                        <w:sz w:val="20"/>
                      </w:rPr>
                      <w:t>LCA</w:t>
                    </w:r>
                    <w:r>
                      <w:rPr>
                        <w:rFonts w:hint="eastAsia"/>
                        <w:b/>
                        <w:sz w:val="20"/>
                      </w:rPr>
                      <w:t>的应用</w:t>
                    </w:r>
                  </w:p>
                  <w:p w14:paraId="651D749B" w14:textId="77777777" w:rsidR="00D16BE9" w:rsidRDefault="00D16BE9">
                    <w:pPr>
                      <w:spacing w:before="14"/>
                      <w:ind w:left="20" w:firstLine="400"/>
                      <w:rPr>
                        <w:sz w:val="20"/>
                      </w:rPr>
                    </w:pPr>
                  </w:p>
                </w:txbxContent>
              </v:textbox>
              <w10:wrap anchorx="page" anchory="page"/>
            </v:shape>
          </w:pict>
        </mc:Fallback>
      </mc:AlternateContent>
    </w:r>
    <w:r>
      <w:rPr>
        <w:noProof/>
      </w:rPr>
      <mc:AlternateContent>
        <mc:Choice Requires="wps">
          <w:drawing>
            <wp:anchor distT="0" distB="0" distL="114300" distR="114300" simplePos="0" relativeHeight="251702784" behindDoc="0" locked="0" layoutInCell="1" allowOverlap="1" wp14:anchorId="1AE77C68" wp14:editId="3D9C7135">
              <wp:simplePos x="0" y="0"/>
              <wp:positionH relativeFrom="margin">
                <wp:posOffset>5116195</wp:posOffset>
              </wp:positionH>
              <wp:positionV relativeFrom="paragraph">
                <wp:posOffset>2540</wp:posOffset>
              </wp:positionV>
              <wp:extent cx="306705" cy="1828800"/>
              <wp:effectExtent l="0" t="0" r="0" b="0"/>
              <wp:wrapNone/>
              <wp:docPr id="172" name="文本框 172"/>
              <wp:cNvGraphicFramePr/>
              <a:graphic xmlns:a="http://schemas.openxmlformats.org/drawingml/2006/main">
                <a:graphicData uri="http://schemas.microsoft.com/office/word/2010/wordprocessingShape">
                  <wps:wsp>
                    <wps:cNvSpPr txBox="1"/>
                    <wps:spPr>
                      <a:xfrm>
                        <a:off x="0" y="0"/>
                        <a:ext cx="306705"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05E34230" w14:textId="77777777" w:rsidR="00D16BE9" w:rsidRDefault="00AC4FA2">
                          <w:pPr>
                            <w:pStyle w:val="ae"/>
                            <w:ind w:firstLineChars="0" w:firstLine="0"/>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w14:anchorId="1AE77C68" id="文本框 172" o:spid="_x0000_s1043" type="#_x0000_t202" style="position:absolute;margin-left:402.85pt;margin-top:.2pt;width:24.15pt;height:2in;z-index:25170278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" filled="f" stroked="f" strokeweight=".5pt">
              <v:textbox style="mso-fit-shape-to-text:t" inset="0,0,0,0">
                <w:txbxContent>
                  <w:p w14:paraId="05E34230" w14:textId="77777777" w:rsidR="00D16BE9" w:rsidRDefault="00AC4FA2">
                    <w:pPr>
                      <w:pStyle w:val="ae"/>
                      <w:ind w:firstLineChars="0" w:firstLine="0"/>
                    </w:pPr>
                    <w:r>
                      <w:fldChar w:fldCharType="begin"/>
                    </w:r>
                    <w:r>
                      <w:instrText xml:space="preserve"> PAGE  \* MERGEFORMAT </w:instrText>
                    </w:r>
                    <w:r>
                      <w:fldChar w:fldCharType="separate"/>
                    </w:r>
                    <w:r>
                      <w:t>1</w:t>
                    </w:r>
                    <w:r>
                      <w:fldChar w:fldCharType="end"/>
                    </w:r>
                  </w:p>
                </w:txbxContent>
              </v:textbox>
              <w10:wrap anchorx="margin"/>
            </v:shape>
          </w:pict>
        </mc:Fallback>
      </mc:AlternateConten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2143B99" w14:textId="77777777" w:rsidR="00D16BE9" w:rsidRDefault="00AC4FA2">
    <w:pPr>
      <w:pStyle w:val="ae"/>
      <w:ind w:firstLineChars="0" w:firstLine="0"/>
    </w:pPr>
    <w:r>
      <w:rPr>
        <w:noProof/>
      </w:rPr>
      <mc:AlternateContent>
        <mc:Choice Requires="wps">
          <w:drawing>
            <wp:anchor distT="0" distB="0" distL="114300" distR="114300" simplePos="0" relativeHeight="251707904" behindDoc="1" locked="0" layoutInCell="1" allowOverlap="1" wp14:anchorId="35AFC669" wp14:editId="335B80EA">
              <wp:simplePos x="0" y="0"/>
              <wp:positionH relativeFrom="page">
                <wp:posOffset>889000</wp:posOffset>
              </wp:positionH>
              <wp:positionV relativeFrom="page">
                <wp:posOffset>9784080</wp:posOffset>
              </wp:positionV>
              <wp:extent cx="5798185" cy="6350"/>
              <wp:effectExtent l="0" t="0" r="0" b="0"/>
              <wp:wrapNone/>
              <wp:docPr id="206" name="docshape9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98185" cy="6350"/>
                      </a:xfrm>
                      <a:prstGeom prst="rect">
                        <a:avLst/>
                      </a:prstGeom>
                      <a:solidFill>
                        <a:srgbClr val="000000"/>
                      </a:solidFill>
                      <a:ln>
                        <a:noFill/>
                      </a:ln>
                    </wps:spPr>
                    <wps:bodyPr rot="0" vert="horz" wrap="square" lIns="91440" tIns="45720" rIns="91440" bIns="45720" anchor="t" anchorCtr="0" upright="1">
                      <a:noAutofit/>
                    </wps:bodyPr>
                  </wps:wsp>
                </a:graphicData>
              </a:graphic>
            </wp:anchor>
          </w:drawing>
        </mc:Choice>
        <mc:Fallback xmlns:wpsCustomData="http://www.wps.cn/officeDocument/2013/wpsCustomData">
          <w:pict>
            <v:rect id="docshape933" o:spid="_x0000_s1026" o:spt="1" style="position:absolute;left:0pt;margin-left:70pt;margin-top:770.4pt;height:0.5pt;width:456.55pt;mso-position-horizontal-relative:page;mso-position-vertical-relative:page;z-index:-251512832;mso-width-relative:page;mso-height-relative:page;" fillcolor="#000000" filled="t" stroked="f" coordsize="21600,21600" o:gfxdata="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">
              <v:fill on="t" focussize="0,0"/>
              <v:stroke on="f"/>
              <v:imagedata o:title=""/>
              <o:lock v:ext="edit" aspectratio="f"/>
            </v:rect>
          </w:pict>
        </mc:Fallback>
      </mc:AlternateContent>
    </w:r>
    <w:r>
      <w:rPr>
        <w:noProof/>
      </w:rPr>
      <mc:AlternateContent>
        <mc:Choice Requires="wps">
          <w:drawing>
            <wp:anchor distT="0" distB="0" distL="114300" distR="114300" simplePos="0" relativeHeight="251706880" behindDoc="1" locked="0" layoutInCell="1" allowOverlap="1" wp14:anchorId="586D5185" wp14:editId="74DD4437">
              <wp:simplePos x="0" y="0"/>
              <wp:positionH relativeFrom="page">
                <wp:posOffset>1042035</wp:posOffset>
              </wp:positionH>
              <wp:positionV relativeFrom="page">
                <wp:posOffset>9871710</wp:posOffset>
              </wp:positionV>
              <wp:extent cx="5010150" cy="167640"/>
              <wp:effectExtent l="0" t="0" r="0" b="0"/>
              <wp:wrapNone/>
              <wp:docPr id="207" name="docshape9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10150" cy="167640"/>
                      </a:xfrm>
                      <a:prstGeom prst="rect">
                        <a:avLst/>
                      </a:prstGeom>
                      <a:noFill/>
                      <a:ln>
                        <a:noFill/>
                      </a:ln>
                    </wps:spPr>
                    <wps:txbx>
                      <w:txbxContent>
                        <w:p w14:paraId="0CB7CE2C" w14:textId="77777777" w:rsidR="00D16BE9" w:rsidRDefault="00AC4FA2">
                          <w:pPr>
                            <w:spacing w:before="14"/>
                            <w:ind w:left="20" w:firstLine="402"/>
                            <w:rPr>
                              <w:sz w:val="20"/>
                            </w:rPr>
                          </w:pPr>
                          <w:r>
                            <w:rPr>
                              <w:rFonts w:hint="eastAsia"/>
                              <w:b/>
                              <w:sz w:val="20"/>
                            </w:rPr>
                            <w:t>5</w:t>
                          </w:r>
                          <w:r>
                            <w:rPr>
                              <w:rFonts w:hint="eastAsia"/>
                              <w:b/>
                              <w:sz w:val="20"/>
                            </w:rPr>
                            <w:t>目标定义</w:t>
                          </w:r>
                          <w:r>
                            <w:rPr>
                              <w:rFonts w:hint="eastAsia"/>
                              <w:b/>
                              <w:sz w:val="20"/>
                            </w:rPr>
                            <w:t>-</w:t>
                          </w:r>
                          <w:r>
                            <w:rPr>
                              <w:rFonts w:hint="eastAsia"/>
                              <w:b/>
                              <w:sz w:val="20"/>
                            </w:rPr>
                            <w:t>确定目标和目标受众</w:t>
                          </w:r>
                        </w:p>
                        <w:p w14:paraId="026D2044" w14:textId="77777777" w:rsidR="00D16BE9" w:rsidRDefault="00D16BE9">
                          <w:pPr>
                            <w:spacing w:before="14"/>
                            <w:ind w:left="20" w:firstLine="400"/>
                            <w:rPr>
                              <w:sz w:val="20"/>
                            </w:rPr>
                          </w:pPr>
                        </w:p>
                      </w:txbxContent>
                    </wps:txbx>
                    <wps:bodyPr rot="0" vert="horz" wrap="square" lIns="0" tIns="0" rIns="0" bIns="0" anchor="t" anchorCtr="0" upright="1">
                      <a:noAutofit/>
                    </wps:bodyPr>
                  </wps:wsp>
                </a:graphicData>
              </a:graphic>
            </wp:anchor>
          </w:drawing>
        </mc:Choice>
        <mc:Fallback>
          <w:pict>
            <v:shapetype w14:anchorId="586D5185" id="_x0000_t202" coordsize="21600,21600" o:spt="202" path="m,l,21600r21600,l21600,xe">
              <v:stroke joinstyle="miter"/>
              <v:path gradientshapeok="t" o:connecttype="rect"/>
            </v:shapetype>
            <v:shape id="_x0000_s1044" type="#_x0000_t202" style="position:absolute;margin-left:82.05pt;margin-top:777.3pt;width:394.5pt;height:13.2pt;z-index:-25160960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" filled="f" stroked="f">
              <v:textbox inset="0,0,0,0">
                <w:txbxContent>
                  <w:p w14:paraId="0CB7CE2C" w14:textId="77777777" w:rsidR="00D16BE9" w:rsidRDefault="00AC4FA2">
                    <w:pPr>
                      <w:spacing w:before="14"/>
                      <w:ind w:left="20" w:firstLine="402"/>
                      <w:rPr>
                        <w:sz w:val="20"/>
                      </w:rPr>
                    </w:pPr>
                    <w:r>
                      <w:rPr>
                        <w:rFonts w:hint="eastAsia"/>
                        <w:b/>
                        <w:sz w:val="20"/>
                      </w:rPr>
                      <w:t>5</w:t>
                    </w:r>
                    <w:r>
                      <w:rPr>
                        <w:rFonts w:hint="eastAsia"/>
                        <w:b/>
                        <w:sz w:val="20"/>
                      </w:rPr>
                      <w:t>目标定义</w:t>
                    </w:r>
                    <w:r>
                      <w:rPr>
                        <w:rFonts w:hint="eastAsia"/>
                        <w:b/>
                        <w:sz w:val="20"/>
                      </w:rPr>
                      <w:t>-</w:t>
                    </w:r>
                    <w:r>
                      <w:rPr>
                        <w:rFonts w:hint="eastAsia"/>
                        <w:b/>
                        <w:sz w:val="20"/>
                      </w:rPr>
                      <w:t>确定目标和目标受众</w:t>
                    </w:r>
                  </w:p>
                  <w:p w14:paraId="026D2044" w14:textId="77777777" w:rsidR="00D16BE9" w:rsidRDefault="00D16BE9">
                    <w:pPr>
                      <w:spacing w:before="14"/>
                      <w:ind w:left="20" w:firstLine="400"/>
                      <w:rPr>
                        <w:sz w:val="20"/>
                      </w:rPr>
                    </w:pPr>
                  </w:p>
                </w:txbxContent>
              </v:textbox>
              <w10:wrap anchorx="page" anchory="page"/>
            </v:shape>
          </w:pict>
        </mc:Fallback>
      </mc:AlternateContent>
    </w:r>
    <w:r>
      <w:rPr>
        <w:noProof/>
      </w:rPr>
      <mc:AlternateContent>
        <mc:Choice Requires="wps">
          <w:drawing>
            <wp:anchor distT="0" distB="0" distL="114300" distR="114300" simplePos="0" relativeHeight="251705856" behindDoc="0" locked="0" layoutInCell="1" allowOverlap="1" wp14:anchorId="678ED735" wp14:editId="6DE2F560">
              <wp:simplePos x="0" y="0"/>
              <wp:positionH relativeFrom="margin">
                <wp:posOffset>5116195</wp:posOffset>
              </wp:positionH>
              <wp:positionV relativeFrom="paragraph">
                <wp:posOffset>2540</wp:posOffset>
              </wp:positionV>
              <wp:extent cx="306705" cy="1828800"/>
              <wp:effectExtent l="0" t="0" r="0" b="0"/>
              <wp:wrapNone/>
              <wp:docPr id="211" name="文本框 211"/>
              <wp:cNvGraphicFramePr/>
              <a:graphic xmlns:a="http://schemas.openxmlformats.org/drawingml/2006/main">
                <a:graphicData uri="http://schemas.microsoft.com/office/word/2010/wordprocessingShape">
                  <wps:wsp>
                    <wps:cNvSpPr txBox="1"/>
                    <wps:spPr>
                      <a:xfrm>
                        <a:off x="0" y="0"/>
                        <a:ext cx="306705"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2FDB5246" w14:textId="77777777" w:rsidR="00D16BE9" w:rsidRDefault="00AC4FA2">
                          <w:pPr>
                            <w:pStyle w:val="ae"/>
                            <w:ind w:firstLineChars="0" w:firstLine="0"/>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w14:anchorId="678ED735" id="文本框 211" o:spid="_x0000_s1045" type="#_x0000_t202" style="position:absolute;margin-left:402.85pt;margin-top:.2pt;width:24.15pt;height:2in;z-index:25170585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" filled="f" stroked="f" strokeweight=".5pt">
              <v:textbox style="mso-fit-shape-to-text:t" inset="0,0,0,0">
                <w:txbxContent>
                  <w:p w14:paraId="2FDB5246" w14:textId="77777777" w:rsidR="00D16BE9" w:rsidRDefault="00AC4FA2">
                    <w:pPr>
                      <w:pStyle w:val="ae"/>
                      <w:ind w:firstLineChars="0" w:firstLine="0"/>
                    </w:pPr>
                    <w:r>
                      <w:fldChar w:fldCharType="begin"/>
                    </w:r>
                    <w:r>
                      <w:instrText xml:space="preserve"> PAGE  \* MERGEFORMAT </w:instrText>
                    </w:r>
                    <w:r>
                      <w:fldChar w:fldCharType="separate"/>
                    </w:r>
                    <w:r>
                      <w:t>1</w:t>
                    </w:r>
                    <w:r>
                      <w:fldChar w:fldCharType="end"/>
                    </w:r>
                  </w:p>
                </w:txbxContent>
              </v:textbox>
              <w10:wrap anchorx="margin"/>
            </v:shape>
          </w:pict>
        </mc:Fallback>
      </mc:AlternateConten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F53A52C" w14:textId="77777777" w:rsidR="00D16BE9" w:rsidRDefault="00AC4FA2">
    <w:pPr>
      <w:pStyle w:val="ae"/>
      <w:ind w:firstLineChars="0" w:firstLine="0"/>
    </w:pPr>
    <w:r>
      <w:rPr>
        <w:noProof/>
      </w:rPr>
      <mc:AlternateContent>
        <mc:Choice Requires="wps">
          <w:drawing>
            <wp:anchor distT="0" distB="0" distL="114300" distR="114300" simplePos="0" relativeHeight="251710976" behindDoc="1" locked="0" layoutInCell="1" allowOverlap="1" wp14:anchorId="36EC5E02" wp14:editId="24DF4F91">
              <wp:simplePos x="0" y="0"/>
              <wp:positionH relativeFrom="page">
                <wp:posOffset>889000</wp:posOffset>
              </wp:positionH>
              <wp:positionV relativeFrom="page">
                <wp:posOffset>9784080</wp:posOffset>
              </wp:positionV>
              <wp:extent cx="5798185" cy="6350"/>
              <wp:effectExtent l="0" t="0" r="0" b="0"/>
              <wp:wrapNone/>
              <wp:docPr id="212" name="docshape9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98185" cy="6350"/>
                      </a:xfrm>
                      <a:prstGeom prst="rect">
                        <a:avLst/>
                      </a:prstGeom>
                      <a:solidFill>
                        <a:srgbClr val="000000"/>
                      </a:solidFill>
                      <a:ln>
                        <a:noFill/>
                      </a:ln>
                    </wps:spPr>
                    <wps:bodyPr rot="0" vert="horz" wrap="square" lIns="91440" tIns="45720" rIns="91440" bIns="45720" anchor="t" anchorCtr="0" upright="1">
                      <a:noAutofit/>
                    </wps:bodyPr>
                  </wps:wsp>
                </a:graphicData>
              </a:graphic>
            </wp:anchor>
          </w:drawing>
        </mc:Choice>
        <mc:Fallback xmlns:wpsCustomData="http://www.wps.cn/officeDocument/2013/wpsCustomData">
          <w:pict>
            <v:rect id="docshape933" o:spid="_x0000_s1026" o:spt="1" style="position:absolute;left:0pt;margin-left:70pt;margin-top:770.4pt;height:0.5pt;width:456.55pt;mso-position-horizontal-relative:page;mso-position-vertical-relative:page;z-index:-251509760;mso-width-relative:page;mso-height-relative:page;" fillcolor="#000000" filled="t" stroked="f" coordsize="21600,21600" o:gfxdata="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">
              <v:fill on="t" focussize="0,0"/>
              <v:stroke on="f"/>
              <v:imagedata o:title=""/>
              <o:lock v:ext="edit" aspectratio="f"/>
            </v:rect>
          </w:pict>
        </mc:Fallback>
      </mc:AlternateContent>
    </w:r>
    <w:r>
      <w:rPr>
        <w:noProof/>
      </w:rPr>
      <mc:AlternateContent>
        <mc:Choice Requires="wps">
          <w:drawing>
            <wp:anchor distT="0" distB="0" distL="114300" distR="114300" simplePos="0" relativeHeight="251709952" behindDoc="1" locked="0" layoutInCell="1" allowOverlap="1" wp14:anchorId="25FC232D" wp14:editId="54DE4359">
              <wp:simplePos x="0" y="0"/>
              <wp:positionH relativeFrom="page">
                <wp:posOffset>1042035</wp:posOffset>
              </wp:positionH>
              <wp:positionV relativeFrom="page">
                <wp:posOffset>9871710</wp:posOffset>
              </wp:positionV>
              <wp:extent cx="5010150" cy="167640"/>
              <wp:effectExtent l="0" t="0" r="0" b="0"/>
              <wp:wrapNone/>
              <wp:docPr id="213" name="docshape9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10150" cy="167640"/>
                      </a:xfrm>
                      <a:prstGeom prst="rect">
                        <a:avLst/>
                      </a:prstGeom>
                      <a:noFill/>
                      <a:ln>
                        <a:noFill/>
                      </a:ln>
                    </wps:spPr>
                    <wps:txbx>
                      <w:txbxContent>
                        <w:p w14:paraId="17081C6E" w14:textId="77777777" w:rsidR="00D16BE9" w:rsidRDefault="00AC4FA2">
                          <w:pPr>
                            <w:spacing w:before="14"/>
                            <w:ind w:left="20" w:firstLine="402"/>
                            <w:rPr>
                              <w:sz w:val="20"/>
                            </w:rPr>
                          </w:pPr>
                          <w:r>
                            <w:rPr>
                              <w:rFonts w:hint="eastAsia"/>
                              <w:b/>
                              <w:sz w:val="20"/>
                            </w:rPr>
                            <w:t>6</w:t>
                          </w:r>
                          <w:r>
                            <w:rPr>
                              <w:rFonts w:hint="eastAsia"/>
                              <w:b/>
                              <w:sz w:val="20"/>
                            </w:rPr>
                            <w:t>范围定义</w:t>
                          </w:r>
                          <w:r>
                            <w:rPr>
                              <w:rFonts w:hint="eastAsia"/>
                              <w:b/>
                              <w:sz w:val="20"/>
                            </w:rPr>
                            <w:t>-</w:t>
                          </w:r>
                          <w:r>
                            <w:rPr>
                              <w:rFonts w:hint="eastAsia"/>
                              <w:b/>
                              <w:sz w:val="20"/>
                            </w:rPr>
                            <w:t>分析方法及内容</w:t>
                          </w:r>
                        </w:p>
                        <w:p w14:paraId="2D37652E" w14:textId="77777777" w:rsidR="00D16BE9" w:rsidRDefault="00D16BE9">
                          <w:pPr>
                            <w:spacing w:before="14"/>
                            <w:ind w:left="20" w:firstLine="400"/>
                            <w:rPr>
                              <w:sz w:val="20"/>
                            </w:rPr>
                          </w:pPr>
                        </w:p>
                      </w:txbxContent>
                    </wps:txbx>
                    <wps:bodyPr rot="0" vert="horz" wrap="square" lIns="0" tIns="0" rIns="0" bIns="0" anchor="t" anchorCtr="0" upright="1">
                      <a:noAutofit/>
                    </wps:bodyPr>
                  </wps:wsp>
                </a:graphicData>
              </a:graphic>
            </wp:anchor>
          </w:drawing>
        </mc:Choice>
        <mc:Fallback>
          <w:pict>
            <v:shapetype w14:anchorId="25FC232D" id="_x0000_t202" coordsize="21600,21600" o:spt="202" path="m,l,21600r21600,l21600,xe">
              <v:stroke joinstyle="miter"/>
              <v:path gradientshapeok="t" o:connecttype="rect"/>
            </v:shapetype>
            <v:shape id="_x0000_s1046" type="#_x0000_t202" style="position:absolute;margin-left:82.05pt;margin-top:777.3pt;width:394.5pt;height:13.2pt;z-index:-25160652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" filled="f" stroked="f">
              <v:textbox inset="0,0,0,0">
                <w:txbxContent>
                  <w:p w14:paraId="17081C6E" w14:textId="77777777" w:rsidR="00D16BE9" w:rsidRDefault="00AC4FA2">
                    <w:pPr>
                      <w:spacing w:before="14"/>
                      <w:ind w:left="20" w:firstLine="402"/>
                      <w:rPr>
                        <w:sz w:val="20"/>
                      </w:rPr>
                    </w:pPr>
                    <w:r>
                      <w:rPr>
                        <w:rFonts w:hint="eastAsia"/>
                        <w:b/>
                        <w:sz w:val="20"/>
                      </w:rPr>
                      <w:t>6</w:t>
                    </w:r>
                    <w:r>
                      <w:rPr>
                        <w:rFonts w:hint="eastAsia"/>
                        <w:b/>
                        <w:sz w:val="20"/>
                      </w:rPr>
                      <w:t>范围定义</w:t>
                    </w:r>
                    <w:r>
                      <w:rPr>
                        <w:rFonts w:hint="eastAsia"/>
                        <w:b/>
                        <w:sz w:val="20"/>
                      </w:rPr>
                      <w:t>-</w:t>
                    </w:r>
                    <w:r>
                      <w:rPr>
                        <w:rFonts w:hint="eastAsia"/>
                        <w:b/>
                        <w:sz w:val="20"/>
                      </w:rPr>
                      <w:t>分析方法及内容</w:t>
                    </w:r>
                  </w:p>
                  <w:p w14:paraId="2D37652E" w14:textId="77777777" w:rsidR="00D16BE9" w:rsidRDefault="00D16BE9">
                    <w:pPr>
                      <w:spacing w:before="14"/>
                      <w:ind w:left="20" w:firstLine="400"/>
                      <w:rPr>
                        <w:sz w:val="20"/>
                      </w:rPr>
                    </w:pPr>
                  </w:p>
                </w:txbxContent>
              </v:textbox>
              <w10:wrap anchorx="page" anchory="page"/>
            </v:shape>
          </w:pict>
        </mc:Fallback>
      </mc:AlternateContent>
    </w:r>
    <w:r>
      <w:rPr>
        <w:noProof/>
      </w:rPr>
      <mc:AlternateContent>
        <mc:Choice Requires="wps">
          <w:drawing>
            <wp:anchor distT="0" distB="0" distL="114300" distR="114300" simplePos="0" relativeHeight="251708928" behindDoc="0" locked="0" layoutInCell="1" allowOverlap="1" wp14:anchorId="6DCA8A8A" wp14:editId="0E31CED7">
              <wp:simplePos x="0" y="0"/>
              <wp:positionH relativeFrom="margin">
                <wp:posOffset>5116195</wp:posOffset>
              </wp:positionH>
              <wp:positionV relativeFrom="paragraph">
                <wp:posOffset>2540</wp:posOffset>
              </wp:positionV>
              <wp:extent cx="306705" cy="1828800"/>
              <wp:effectExtent l="0" t="0" r="0" b="0"/>
              <wp:wrapNone/>
              <wp:docPr id="214" name="文本框 214"/>
              <wp:cNvGraphicFramePr/>
              <a:graphic xmlns:a="http://schemas.openxmlformats.org/drawingml/2006/main">
                <a:graphicData uri="http://schemas.microsoft.com/office/word/2010/wordprocessingShape">
                  <wps:wsp>
                    <wps:cNvSpPr txBox="1"/>
                    <wps:spPr>
                      <a:xfrm>
                        <a:off x="0" y="0"/>
                        <a:ext cx="306705"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1D1ECD9A" w14:textId="77777777" w:rsidR="00D16BE9" w:rsidRDefault="00AC4FA2">
                          <w:pPr>
                            <w:pStyle w:val="ae"/>
                            <w:ind w:firstLineChars="0" w:firstLine="0"/>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w14:anchorId="6DCA8A8A" id="文本框 214" o:spid="_x0000_s1047" type="#_x0000_t202" style="position:absolute;margin-left:402.85pt;margin-top:.2pt;width:24.15pt;height:2in;z-index:25170892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" filled="f" stroked="f" strokeweight=".5pt">
              <v:textbox style="mso-fit-shape-to-text:t" inset="0,0,0,0">
                <w:txbxContent>
                  <w:p w14:paraId="1D1ECD9A" w14:textId="77777777" w:rsidR="00D16BE9" w:rsidRDefault="00AC4FA2">
                    <w:pPr>
                      <w:pStyle w:val="ae"/>
                      <w:ind w:firstLineChars="0" w:firstLine="0"/>
                    </w:pPr>
                    <w:r>
                      <w:fldChar w:fldCharType="begin"/>
                    </w:r>
                    <w:r>
                      <w:instrText xml:space="preserve"> PAGE  \* MERGEFORMAT </w:instrText>
                    </w:r>
                    <w:r>
                      <w:fldChar w:fldCharType="separate"/>
                    </w:r>
                    <w:r>
                      <w:t>1</w:t>
                    </w:r>
                    <w:r>
                      <w:fldChar w:fldCharType="end"/>
                    </w:r>
                  </w:p>
                </w:txbxContent>
              </v:textbox>
              <w10:wrap anchorx="margin"/>
            </v:shape>
          </w:pict>
        </mc:Fallback>
      </mc:AlternateConten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646E3EE" w14:textId="77777777" w:rsidR="00D16BE9" w:rsidRDefault="00AC4FA2">
    <w:pPr>
      <w:pStyle w:val="ae"/>
      <w:ind w:firstLineChars="0" w:firstLine="0"/>
    </w:pPr>
    <w:r>
      <w:rPr>
        <w:noProof/>
      </w:rPr>
      <mc:AlternateContent>
        <mc:Choice Requires="wps">
          <w:drawing>
            <wp:anchor distT="0" distB="0" distL="114300" distR="114300" simplePos="0" relativeHeight="251714048" behindDoc="1" locked="0" layoutInCell="1" allowOverlap="1" wp14:anchorId="27D8C794" wp14:editId="426D3874">
              <wp:simplePos x="0" y="0"/>
              <wp:positionH relativeFrom="page">
                <wp:posOffset>889000</wp:posOffset>
              </wp:positionH>
              <wp:positionV relativeFrom="page">
                <wp:posOffset>9784080</wp:posOffset>
              </wp:positionV>
              <wp:extent cx="5798185" cy="6350"/>
              <wp:effectExtent l="0" t="0" r="0" b="0"/>
              <wp:wrapNone/>
              <wp:docPr id="221" name="docshape9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98185" cy="6350"/>
                      </a:xfrm>
                      <a:prstGeom prst="rect">
                        <a:avLst/>
                      </a:prstGeom>
                      <a:solidFill>
                        <a:srgbClr val="000000"/>
                      </a:solidFill>
                      <a:ln>
                        <a:noFill/>
                      </a:ln>
                    </wps:spPr>
                    <wps:bodyPr rot="0" vert="horz" wrap="square" lIns="91440" tIns="45720" rIns="91440" bIns="45720" anchor="t" anchorCtr="0" upright="1">
                      <a:noAutofit/>
                    </wps:bodyPr>
                  </wps:wsp>
                </a:graphicData>
              </a:graphic>
            </wp:anchor>
          </w:drawing>
        </mc:Choice>
        <mc:Fallback xmlns:wpsCustomData="http://www.wps.cn/officeDocument/2013/wpsCustomData">
          <w:pict>
            <v:rect id="docshape933" o:spid="_x0000_s1026" o:spt="1" style="position:absolute;left:0pt;margin-left:70pt;margin-top:770.4pt;height:0.5pt;width:456.55pt;mso-position-horizontal-relative:page;mso-position-vertical-relative:page;z-index:-251506688;mso-width-relative:page;mso-height-relative:page;" fillcolor="#000000" filled="t" stroked="f" coordsize="21600,21600" o:gfxdata="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">
              <v:fill on="t" focussize="0,0"/>
              <v:stroke on="f"/>
              <v:imagedata o:title=""/>
              <o:lock v:ext="edit" aspectratio="f"/>
            </v:rect>
          </w:pict>
        </mc:Fallback>
      </mc:AlternateContent>
    </w:r>
    <w:r>
      <w:rPr>
        <w:noProof/>
      </w:rPr>
      <mc:AlternateContent>
        <mc:Choice Requires="wps">
          <w:drawing>
            <wp:anchor distT="0" distB="0" distL="114300" distR="114300" simplePos="0" relativeHeight="251713024" behindDoc="1" locked="0" layoutInCell="1" allowOverlap="1" wp14:anchorId="731BA31D" wp14:editId="064D7BBC">
              <wp:simplePos x="0" y="0"/>
              <wp:positionH relativeFrom="page">
                <wp:posOffset>1042035</wp:posOffset>
              </wp:positionH>
              <wp:positionV relativeFrom="page">
                <wp:posOffset>9871710</wp:posOffset>
              </wp:positionV>
              <wp:extent cx="5010150" cy="167640"/>
              <wp:effectExtent l="0" t="0" r="0" b="0"/>
              <wp:wrapNone/>
              <wp:docPr id="225" name="docshape9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10150" cy="167640"/>
                      </a:xfrm>
                      <a:prstGeom prst="rect">
                        <a:avLst/>
                      </a:prstGeom>
                      <a:noFill/>
                      <a:ln>
                        <a:noFill/>
                      </a:ln>
                    </wps:spPr>
                    <wps:txbx>
                      <w:txbxContent>
                        <w:p w14:paraId="53FD631B" w14:textId="77777777" w:rsidR="00D16BE9" w:rsidRDefault="00AC4FA2">
                          <w:pPr>
                            <w:spacing w:before="14"/>
                            <w:ind w:left="20" w:firstLine="402"/>
                            <w:rPr>
                              <w:sz w:val="20"/>
                            </w:rPr>
                          </w:pPr>
                          <w:r>
                            <w:rPr>
                              <w:rFonts w:hint="eastAsia"/>
                              <w:b/>
                              <w:sz w:val="20"/>
                            </w:rPr>
                            <w:t>7</w:t>
                          </w:r>
                          <w:r>
                            <w:rPr>
                              <w:rFonts w:hint="eastAsia"/>
                              <w:b/>
                              <w:sz w:val="20"/>
                            </w:rPr>
                            <w:t>生命周期清单分析</w:t>
                          </w:r>
                          <w:r>
                            <w:rPr>
                              <w:rFonts w:hint="eastAsia"/>
                              <w:b/>
                              <w:sz w:val="20"/>
                            </w:rPr>
                            <w:t>-</w:t>
                          </w:r>
                          <w:r>
                            <w:rPr>
                              <w:rFonts w:hint="eastAsia"/>
                              <w:b/>
                              <w:sz w:val="20"/>
                            </w:rPr>
                            <w:t>收集数据、建模系统、计算结果</w:t>
                          </w:r>
                        </w:p>
                        <w:p w14:paraId="3ACFD588" w14:textId="77777777" w:rsidR="00D16BE9" w:rsidRDefault="00D16BE9">
                          <w:pPr>
                            <w:spacing w:before="14"/>
                            <w:ind w:left="20" w:firstLine="400"/>
                            <w:rPr>
                              <w:sz w:val="20"/>
                            </w:rPr>
                          </w:pPr>
                        </w:p>
                      </w:txbxContent>
                    </wps:txbx>
                    <wps:bodyPr rot="0" vert="horz" wrap="square" lIns="0" tIns="0" rIns="0" bIns="0" anchor="t" anchorCtr="0" upright="1">
                      <a:noAutofit/>
                    </wps:bodyPr>
                  </wps:wsp>
                </a:graphicData>
              </a:graphic>
            </wp:anchor>
          </w:drawing>
        </mc:Choice>
        <mc:Fallback>
          <w:pict>
            <v:shapetype w14:anchorId="731BA31D" id="_x0000_t202" coordsize="21600,21600" o:spt="202" path="m,l,21600r21600,l21600,xe">
              <v:stroke joinstyle="miter"/>
              <v:path gradientshapeok="t" o:connecttype="rect"/>
            </v:shapetype>
            <v:shape id="_x0000_s1048" type="#_x0000_t202" style="position:absolute;margin-left:82.05pt;margin-top:777.3pt;width:394.5pt;height:13.2pt;z-index:-25160345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" filled="f" stroked="f">
              <v:textbox inset="0,0,0,0">
                <w:txbxContent>
                  <w:p w14:paraId="53FD631B" w14:textId="77777777" w:rsidR="00D16BE9" w:rsidRDefault="00AC4FA2">
                    <w:pPr>
                      <w:spacing w:before="14"/>
                      <w:ind w:left="20" w:firstLine="402"/>
                      <w:rPr>
                        <w:sz w:val="20"/>
                      </w:rPr>
                    </w:pPr>
                    <w:r>
                      <w:rPr>
                        <w:rFonts w:hint="eastAsia"/>
                        <w:b/>
                        <w:sz w:val="20"/>
                      </w:rPr>
                      <w:t>7</w:t>
                    </w:r>
                    <w:r>
                      <w:rPr>
                        <w:rFonts w:hint="eastAsia"/>
                        <w:b/>
                        <w:sz w:val="20"/>
                      </w:rPr>
                      <w:t>生命周期清单分析</w:t>
                    </w:r>
                    <w:r>
                      <w:rPr>
                        <w:rFonts w:hint="eastAsia"/>
                        <w:b/>
                        <w:sz w:val="20"/>
                      </w:rPr>
                      <w:t>-</w:t>
                    </w:r>
                    <w:r>
                      <w:rPr>
                        <w:rFonts w:hint="eastAsia"/>
                        <w:b/>
                        <w:sz w:val="20"/>
                      </w:rPr>
                      <w:t>收集数据、建模系统、计算结果</w:t>
                    </w:r>
                  </w:p>
                  <w:p w14:paraId="3ACFD588" w14:textId="77777777" w:rsidR="00D16BE9" w:rsidRDefault="00D16BE9">
                    <w:pPr>
                      <w:spacing w:before="14"/>
                      <w:ind w:left="20" w:firstLine="400"/>
                      <w:rPr>
                        <w:sz w:val="20"/>
                      </w:rPr>
                    </w:pPr>
                  </w:p>
                </w:txbxContent>
              </v:textbox>
              <w10:wrap anchorx="page" anchory="page"/>
            </v:shape>
          </w:pict>
        </mc:Fallback>
      </mc:AlternateContent>
    </w:r>
    <w:r>
      <w:rPr>
        <w:noProof/>
      </w:rPr>
      <mc:AlternateContent>
        <mc:Choice Requires="wps">
          <w:drawing>
            <wp:anchor distT="0" distB="0" distL="114300" distR="114300" simplePos="0" relativeHeight="251712000" behindDoc="0" locked="0" layoutInCell="1" allowOverlap="1" wp14:anchorId="659099DC" wp14:editId="776B8075">
              <wp:simplePos x="0" y="0"/>
              <wp:positionH relativeFrom="margin">
                <wp:posOffset>5116195</wp:posOffset>
              </wp:positionH>
              <wp:positionV relativeFrom="paragraph">
                <wp:posOffset>2540</wp:posOffset>
              </wp:positionV>
              <wp:extent cx="306705" cy="1828800"/>
              <wp:effectExtent l="0" t="0" r="0" b="0"/>
              <wp:wrapNone/>
              <wp:docPr id="226" name="文本框 226"/>
              <wp:cNvGraphicFramePr/>
              <a:graphic xmlns:a="http://schemas.openxmlformats.org/drawingml/2006/main">
                <a:graphicData uri="http://schemas.microsoft.com/office/word/2010/wordprocessingShape">
                  <wps:wsp>
                    <wps:cNvSpPr txBox="1"/>
                    <wps:spPr>
                      <a:xfrm>
                        <a:off x="0" y="0"/>
                        <a:ext cx="306705"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AA80D98" w14:textId="77777777" w:rsidR="00D16BE9" w:rsidRDefault="00AC4FA2">
                          <w:pPr>
                            <w:pStyle w:val="ae"/>
                            <w:ind w:firstLineChars="0" w:firstLine="0"/>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w14:anchorId="659099DC" id="文本框 226" o:spid="_x0000_s1049" type="#_x0000_t202" style="position:absolute;margin-left:402.85pt;margin-top:.2pt;width:24.15pt;height:2in;z-index:25171200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" filled="f" stroked="f" strokeweight=".5pt">
              <v:textbox style="mso-fit-shape-to-text:t" inset="0,0,0,0">
                <w:txbxContent>
                  <w:p w14:paraId="6AA80D98" w14:textId="77777777" w:rsidR="00D16BE9" w:rsidRDefault="00AC4FA2">
                    <w:pPr>
                      <w:pStyle w:val="ae"/>
                      <w:ind w:firstLineChars="0" w:firstLine="0"/>
                    </w:pPr>
                    <w:r>
                      <w:fldChar w:fldCharType="begin"/>
                    </w:r>
                    <w:r>
                      <w:instrText xml:space="preserve"> PAGE  \* MERGEFORMAT </w:instrText>
                    </w:r>
                    <w:r>
                      <w:fldChar w:fldCharType="separate"/>
                    </w:r>
                    <w:r>
                      <w:t>1</w:t>
                    </w:r>
                    <w:r>
                      <w:fldChar w:fldCharType="end"/>
                    </w:r>
                  </w:p>
                </w:txbxContent>
              </v:textbox>
              <w10:wrap anchorx="margin"/>
            </v:shape>
          </w:pict>
        </mc:Fallback>
      </mc:AlternateContent>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10AF993" w14:textId="77777777" w:rsidR="00D16BE9" w:rsidRDefault="00AC4FA2">
    <w:pPr>
      <w:pStyle w:val="ae"/>
      <w:ind w:firstLine="360"/>
    </w:pPr>
    <w:r>
      <w:rPr>
        <w:noProof/>
      </w:rPr>
      <mc:AlternateContent>
        <mc:Choice Requires="wps">
          <w:drawing>
            <wp:anchor distT="0" distB="0" distL="114300" distR="114300" simplePos="0" relativeHeight="251689472" behindDoc="1" locked="0" layoutInCell="1" allowOverlap="1" wp14:anchorId="722C0C26" wp14:editId="1EDB138E">
              <wp:simplePos x="0" y="0"/>
              <wp:positionH relativeFrom="page">
                <wp:posOffset>889000</wp:posOffset>
              </wp:positionH>
              <wp:positionV relativeFrom="page">
                <wp:posOffset>9784080</wp:posOffset>
              </wp:positionV>
              <wp:extent cx="5798185" cy="6350"/>
              <wp:effectExtent l="0" t="0" r="0" b="0"/>
              <wp:wrapNone/>
              <wp:docPr id="1345268989" name="docshape9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98185" cy="6350"/>
                      </a:xfrm>
                      <a:prstGeom prst="rect">
                        <a:avLst/>
                      </a:prstGeom>
                      <a:solidFill>
                        <a:srgbClr val="000000"/>
                      </a:solidFill>
                      <a:ln>
                        <a:noFill/>
                      </a:ln>
                    </wps:spPr>
                    <wps:bodyPr rot="0" vert="horz" wrap="square" lIns="91440" tIns="45720" rIns="91440" bIns="45720" anchor="t" anchorCtr="0" upright="1">
                      <a:noAutofit/>
                    </wps:bodyPr>
                  </wps:wsp>
                </a:graphicData>
              </a:graphic>
            </wp:anchor>
          </w:drawing>
        </mc:Choice>
        <mc:Fallback xmlns:wpsCustomData="http://www.wps.cn/officeDocument/2013/wpsCustomData">
          <w:pict>
            <v:rect id="docshape933" o:spid="_x0000_s1026" o:spt="1" style="position:absolute;left:0pt;margin-left:70pt;margin-top:770.4pt;height:0.5pt;width:456.55pt;mso-position-horizontal-relative:page;mso-position-vertical-relative:page;z-index:-251573248;mso-width-relative:page;mso-height-relative:page;" fillcolor="#000000" filled="t" stroked="f" coordsize="21600,21600" o:gfxdata="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MKgmkvaAAAADgEA&#10;AA8AAAAAAAAAAQAgAAAAIgAAAGRycy9kb3ducmV2LnhtbFBLAQIUABQAAAAIAIdO4kBxahqjGAIA&#10;ADAEAAAOAAAAAAAAAAEAIAAAACkBAABkcnMvZTJvRG9jLnhtbFBLBQYAAAAABgAGAFkBAACzBQAA&#10;AAA=&#10;">
              <v:fill on="t" focussize="0,0"/>
              <v:stroke on="f"/>
              <v:imagedata o:title=""/>
              <o:lock v:ext="edit" aspectratio="f"/>
            </v:rect>
          </w:pict>
        </mc:Fallback>
      </mc:AlternateContent>
    </w:r>
    <w:r>
      <w:rPr>
        <w:noProof/>
      </w:rPr>
      <mc:AlternateContent>
        <mc:Choice Requires="wps">
          <w:drawing>
            <wp:anchor distT="0" distB="0" distL="114300" distR="114300" simplePos="0" relativeHeight="251688448" behindDoc="1" locked="0" layoutInCell="1" allowOverlap="1" wp14:anchorId="5589EAE7" wp14:editId="2705823A">
              <wp:simplePos x="0" y="0"/>
              <wp:positionH relativeFrom="page">
                <wp:posOffset>1042035</wp:posOffset>
              </wp:positionH>
              <wp:positionV relativeFrom="page">
                <wp:posOffset>9871710</wp:posOffset>
              </wp:positionV>
              <wp:extent cx="5010150" cy="167640"/>
              <wp:effectExtent l="0" t="0" r="0" b="0"/>
              <wp:wrapNone/>
              <wp:docPr id="948279340" name="docshape9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10150" cy="167640"/>
                      </a:xfrm>
                      <a:prstGeom prst="rect">
                        <a:avLst/>
                      </a:prstGeom>
                      <a:noFill/>
                      <a:ln>
                        <a:noFill/>
                      </a:ln>
                    </wps:spPr>
                    <wps:txbx>
                      <w:txbxContent>
                        <w:p w14:paraId="47DE502B" w14:textId="77777777" w:rsidR="00D16BE9" w:rsidRDefault="00AC4FA2">
                          <w:pPr>
                            <w:spacing w:before="14"/>
                            <w:ind w:left="20" w:firstLine="400"/>
                            <w:rPr>
                              <w:bCs/>
                              <w:sz w:val="20"/>
                            </w:rPr>
                          </w:pPr>
                          <w:r>
                            <w:rPr>
                              <w:rFonts w:hint="eastAsia"/>
                              <w:bCs/>
                              <w:sz w:val="20"/>
                            </w:rPr>
                            <w:t xml:space="preserve">8 </w:t>
                          </w:r>
                          <w:r>
                            <w:rPr>
                              <w:rFonts w:hint="eastAsia"/>
                              <w:bCs/>
                              <w:sz w:val="20"/>
                            </w:rPr>
                            <w:t>生命周期影响评估</w:t>
                          </w:r>
                          <w:r>
                            <w:rPr>
                              <w:rFonts w:hint="eastAsia"/>
                              <w:bCs/>
                              <w:sz w:val="20"/>
                            </w:rPr>
                            <w:t>--</w:t>
                          </w:r>
                          <w:r>
                            <w:rPr>
                              <w:rFonts w:hint="eastAsia"/>
                              <w:bCs/>
                              <w:sz w:val="20"/>
                            </w:rPr>
                            <w:t>计算</w:t>
                          </w:r>
                          <w:r>
                            <w:rPr>
                              <w:rFonts w:hint="eastAsia"/>
                              <w:bCs/>
                              <w:sz w:val="20"/>
                            </w:rPr>
                            <w:t xml:space="preserve"> LCIA </w:t>
                          </w:r>
                          <w:r>
                            <w:rPr>
                              <w:rFonts w:hint="eastAsia"/>
                              <w:bCs/>
                              <w:sz w:val="20"/>
                            </w:rPr>
                            <w:t>结果</w:t>
                          </w:r>
                        </w:p>
                      </w:txbxContent>
                    </wps:txbx>
                    <wps:bodyPr rot="0" vert="horz" wrap="square" lIns="0" tIns="0" rIns="0" bIns="0" anchor="t" anchorCtr="0" upright="1">
                      <a:noAutofit/>
                    </wps:bodyPr>
                  </wps:wsp>
                </a:graphicData>
              </a:graphic>
            </wp:anchor>
          </w:drawing>
        </mc:Choice>
        <mc:Fallback>
          <w:pict>
            <v:shapetype w14:anchorId="5589EAE7" id="_x0000_t202" coordsize="21600,21600" o:spt="202" path="m,l,21600r21600,l21600,xe">
              <v:stroke joinstyle="miter"/>
              <v:path gradientshapeok="t" o:connecttype="rect"/>
            </v:shapetype>
            <v:shape id="_x0000_s1050" type="#_x0000_t202" style="position:absolute;left:0;text-align:left;margin-left:82.05pt;margin-top:777.3pt;width:394.5pt;height:13.2pt;z-index:-25162803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" filled="f" stroked="f">
              <v:textbox inset="0,0,0,0">
                <w:txbxContent>
                  <w:p w14:paraId="47DE502B" w14:textId="77777777" w:rsidR="00D16BE9" w:rsidRDefault="00AC4FA2">
                    <w:pPr>
                      <w:spacing w:before="14"/>
                      <w:ind w:left="20" w:firstLine="400"/>
                      <w:rPr>
                        <w:bCs/>
                        <w:sz w:val="20"/>
                      </w:rPr>
                    </w:pPr>
                    <w:r>
                      <w:rPr>
                        <w:rFonts w:hint="eastAsia"/>
                        <w:bCs/>
                        <w:sz w:val="20"/>
                      </w:rPr>
                      <w:t xml:space="preserve">8 </w:t>
                    </w:r>
                    <w:r>
                      <w:rPr>
                        <w:rFonts w:hint="eastAsia"/>
                        <w:bCs/>
                        <w:sz w:val="20"/>
                      </w:rPr>
                      <w:t>生命周期影响评估</w:t>
                    </w:r>
                    <w:r>
                      <w:rPr>
                        <w:rFonts w:hint="eastAsia"/>
                        <w:bCs/>
                        <w:sz w:val="20"/>
                      </w:rPr>
                      <w:t>--</w:t>
                    </w:r>
                    <w:r>
                      <w:rPr>
                        <w:rFonts w:hint="eastAsia"/>
                        <w:bCs/>
                        <w:sz w:val="20"/>
                      </w:rPr>
                      <w:t>计算</w:t>
                    </w:r>
                    <w:r>
                      <w:rPr>
                        <w:rFonts w:hint="eastAsia"/>
                        <w:bCs/>
                        <w:sz w:val="20"/>
                      </w:rPr>
                      <w:t xml:space="preserve"> LCIA </w:t>
                    </w:r>
                    <w:r>
                      <w:rPr>
                        <w:rFonts w:hint="eastAsia"/>
                        <w:bCs/>
                        <w:sz w:val="20"/>
                      </w:rPr>
                      <w:t>结果</w:t>
                    </w:r>
                  </w:p>
                </w:txbxContent>
              </v:textbox>
              <w10:wrap anchorx="page" anchory="page"/>
            </v:shape>
          </w:pict>
        </mc:Fallback>
      </mc:AlternateContent>
    </w:r>
    <w:r>
      <w:rPr>
        <w:noProof/>
      </w:rPr>
      <mc:AlternateContent>
        <mc:Choice Requires="wps">
          <w:drawing>
            <wp:anchor distT="0" distB="0" distL="114300" distR="114300" simplePos="0" relativeHeight="251687424" behindDoc="0" locked="0" layoutInCell="1" allowOverlap="1" wp14:anchorId="1961AA8A" wp14:editId="52D81DD7">
              <wp:simplePos x="0" y="0"/>
              <wp:positionH relativeFrom="margin">
                <wp:posOffset>5116195</wp:posOffset>
              </wp:positionH>
              <wp:positionV relativeFrom="paragraph">
                <wp:posOffset>2540</wp:posOffset>
              </wp:positionV>
              <wp:extent cx="306705" cy="1828800"/>
              <wp:effectExtent l="0" t="0" r="0" b="0"/>
              <wp:wrapNone/>
              <wp:docPr id="823838106" name="文本框 823838106"/>
              <wp:cNvGraphicFramePr/>
              <a:graphic xmlns:a="http://schemas.openxmlformats.org/drawingml/2006/main">
                <a:graphicData uri="http://schemas.microsoft.com/office/word/2010/wordprocessingShape">
                  <wps:wsp>
                    <wps:cNvSpPr txBox="1"/>
                    <wps:spPr>
                      <a:xfrm>
                        <a:off x="0" y="0"/>
                        <a:ext cx="306705"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0AF125C9" w14:textId="77777777" w:rsidR="00D16BE9" w:rsidRDefault="00AC4FA2">
                          <w:pPr>
                            <w:pStyle w:val="ae"/>
                            <w:ind w:firstLineChars="0" w:firstLine="0"/>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w14:anchorId="1961AA8A" id="文本框 823838106" o:spid="_x0000_s1051" type="#_x0000_t202" style="position:absolute;left:0;text-align:left;margin-left:402.85pt;margin-top:.2pt;width:24.15pt;height:2in;z-index:25168742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" filled="f" stroked="f" strokeweight=".5pt">
              <v:textbox style="mso-fit-shape-to-text:t" inset="0,0,0,0">
                <w:txbxContent>
                  <w:p w14:paraId="0AF125C9" w14:textId="77777777" w:rsidR="00D16BE9" w:rsidRDefault="00AC4FA2">
                    <w:pPr>
                      <w:pStyle w:val="ae"/>
                      <w:ind w:firstLineChars="0" w:firstLine="0"/>
                    </w:pPr>
                    <w:r>
                      <w:fldChar w:fldCharType="begin"/>
                    </w:r>
                    <w:r>
                      <w:instrText xml:space="preserve"> PAGE  \* MERGEFORMAT </w:instrText>
                    </w:r>
                    <w:r>
                      <w:fldChar w:fldCharType="separate"/>
                    </w:r>
                    <w:r>
                      <w:t>1</w:t>
                    </w:r>
                    <w:r>
                      <w:fldChar w:fldCharType="end"/>
                    </w:r>
                  </w:p>
                </w:txbxContent>
              </v:textbox>
              <w10:wrap anchorx="margin"/>
            </v:shape>
          </w:pict>
        </mc:Fallback>
      </mc:AlternateContent>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86669C" w14:textId="77777777" w:rsidR="00D16BE9" w:rsidRDefault="00AC4FA2">
    <w:pPr>
      <w:pStyle w:val="ae"/>
      <w:ind w:firstLine="360"/>
    </w:pPr>
    <w:r>
      <w:rPr>
        <w:noProof/>
      </w:rPr>
      <mc:AlternateContent>
        <mc:Choice Requires="wps">
          <w:drawing>
            <wp:anchor distT="0" distB="0" distL="114300" distR="114300" simplePos="0" relativeHeight="251692544" behindDoc="1" locked="0" layoutInCell="1" allowOverlap="1" wp14:anchorId="47FD934D" wp14:editId="6608D4C6">
              <wp:simplePos x="0" y="0"/>
              <wp:positionH relativeFrom="page">
                <wp:posOffset>889000</wp:posOffset>
              </wp:positionH>
              <wp:positionV relativeFrom="page">
                <wp:posOffset>9784080</wp:posOffset>
              </wp:positionV>
              <wp:extent cx="5798185" cy="6350"/>
              <wp:effectExtent l="0" t="0" r="0" b="0"/>
              <wp:wrapNone/>
              <wp:docPr id="1296966056" name="docshape9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98185" cy="6350"/>
                      </a:xfrm>
                      <a:prstGeom prst="rect">
                        <a:avLst/>
                      </a:prstGeom>
                      <a:solidFill>
                        <a:srgbClr val="000000"/>
                      </a:solidFill>
                      <a:ln>
                        <a:noFill/>
                      </a:ln>
                    </wps:spPr>
                    <wps:bodyPr rot="0" vert="horz" wrap="square" lIns="91440" tIns="45720" rIns="91440" bIns="45720" anchor="t" anchorCtr="0" upright="1">
                      <a:noAutofit/>
                    </wps:bodyPr>
                  </wps:wsp>
                </a:graphicData>
              </a:graphic>
            </wp:anchor>
          </w:drawing>
        </mc:Choice>
        <mc:Fallback xmlns:wpsCustomData="http://www.wps.cn/officeDocument/2013/wpsCustomData">
          <w:pict>
            <v:rect id="docshape933" o:spid="_x0000_s1026" o:spt="1" style="position:absolute;left:0pt;margin-left:70pt;margin-top:770.4pt;height:0.5pt;width:456.55pt;mso-position-horizontal-relative:page;mso-position-vertical-relative:page;z-index:-251569152;mso-width-relative:page;mso-height-relative:page;" fillcolor="#000000" filled="t" stroked="f" coordsize="21600,21600" o:gfxdata="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wqCaS9oAAAAOAQAA&#10;DwAAAAAAAAABACAAAAAiAAAAZHJzL2Rvd25yZXYueG1sUEsBAhQAFAAAAAgAh07iQBBot1UXAgAA&#10;MAQAAA4AAAAAAAAAAQAgAAAAKQEAAGRycy9lMm9Eb2MueG1sUEsFBgAAAAAGAAYAWQEAALIFAAAA&#10;AA==&#10;">
              <v:fill on="t" focussize="0,0"/>
              <v:stroke on="f"/>
              <v:imagedata o:title=""/>
              <o:lock v:ext="edit" aspectratio="f"/>
            </v:rect>
          </w:pict>
        </mc:Fallback>
      </mc:AlternateContent>
    </w:r>
    <w:r>
      <w:rPr>
        <w:noProof/>
      </w:rPr>
      <mc:AlternateContent>
        <mc:Choice Requires="wps">
          <w:drawing>
            <wp:anchor distT="0" distB="0" distL="114300" distR="114300" simplePos="0" relativeHeight="251691520" behindDoc="1" locked="0" layoutInCell="1" allowOverlap="1" wp14:anchorId="7BD7AE08" wp14:editId="1C3C5DA6">
              <wp:simplePos x="0" y="0"/>
              <wp:positionH relativeFrom="page">
                <wp:posOffset>1042035</wp:posOffset>
              </wp:positionH>
              <wp:positionV relativeFrom="page">
                <wp:posOffset>9871710</wp:posOffset>
              </wp:positionV>
              <wp:extent cx="5010150" cy="167640"/>
              <wp:effectExtent l="0" t="0" r="0" b="0"/>
              <wp:wrapNone/>
              <wp:docPr id="502280443" name="docshape9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10150" cy="167640"/>
                      </a:xfrm>
                      <a:prstGeom prst="rect">
                        <a:avLst/>
                      </a:prstGeom>
                      <a:noFill/>
                      <a:ln>
                        <a:noFill/>
                      </a:ln>
                    </wps:spPr>
                    <wps:txbx>
                      <w:txbxContent>
                        <w:p w14:paraId="122D5208" w14:textId="77777777" w:rsidR="00D16BE9" w:rsidRDefault="00AC4FA2">
                          <w:pPr>
                            <w:spacing w:before="14"/>
                            <w:ind w:left="20" w:firstLine="400"/>
                            <w:rPr>
                              <w:bCs/>
                              <w:sz w:val="20"/>
                            </w:rPr>
                          </w:pPr>
                          <w:r>
                            <w:rPr>
                              <w:rFonts w:hint="eastAsia"/>
                              <w:bCs/>
                              <w:sz w:val="20"/>
                            </w:rPr>
                            <w:t xml:space="preserve">9 </w:t>
                          </w:r>
                          <w:r>
                            <w:rPr>
                              <w:rFonts w:hint="eastAsia"/>
                              <w:bCs/>
                              <w:sz w:val="20"/>
                            </w:rPr>
                            <w:t>生命周期解释</w:t>
                          </w:r>
                        </w:p>
                      </w:txbxContent>
                    </wps:txbx>
                    <wps:bodyPr rot="0" vert="horz" wrap="square" lIns="0" tIns="0" rIns="0" bIns="0" anchor="t" anchorCtr="0" upright="1">
                      <a:noAutofit/>
                    </wps:bodyPr>
                  </wps:wsp>
                </a:graphicData>
              </a:graphic>
            </wp:anchor>
          </w:drawing>
        </mc:Choice>
        <mc:Fallback>
          <w:pict>
            <v:shapetype w14:anchorId="7BD7AE08" id="_x0000_t202" coordsize="21600,21600" o:spt="202" path="m,l,21600r21600,l21600,xe">
              <v:stroke joinstyle="miter"/>
              <v:path gradientshapeok="t" o:connecttype="rect"/>
            </v:shapetype>
            <v:shape id="_x0000_s1052" type="#_x0000_t202" style="position:absolute;left:0;text-align:left;margin-left:82.05pt;margin-top:777.3pt;width:394.5pt;height:13.2pt;z-index:-25162496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" filled="f" stroked="f">
              <v:textbox inset="0,0,0,0">
                <w:txbxContent>
                  <w:p w14:paraId="122D5208" w14:textId="77777777" w:rsidR="00D16BE9" w:rsidRDefault="00AC4FA2">
                    <w:pPr>
                      <w:spacing w:before="14"/>
                      <w:ind w:left="20" w:firstLine="400"/>
                      <w:rPr>
                        <w:bCs/>
                        <w:sz w:val="20"/>
                      </w:rPr>
                    </w:pPr>
                    <w:r>
                      <w:rPr>
                        <w:rFonts w:hint="eastAsia"/>
                        <w:bCs/>
                        <w:sz w:val="20"/>
                      </w:rPr>
                      <w:t xml:space="preserve">9 </w:t>
                    </w:r>
                    <w:r>
                      <w:rPr>
                        <w:rFonts w:hint="eastAsia"/>
                        <w:bCs/>
                        <w:sz w:val="20"/>
                      </w:rPr>
                      <w:t>生命周期解释</w:t>
                    </w:r>
                  </w:p>
                </w:txbxContent>
              </v:textbox>
              <w10:wrap anchorx="page" anchory="page"/>
            </v:shape>
          </w:pict>
        </mc:Fallback>
      </mc:AlternateContent>
    </w:r>
    <w:r>
      <w:rPr>
        <w:noProof/>
      </w:rPr>
      <mc:AlternateContent>
        <mc:Choice Requires="wps">
          <w:drawing>
            <wp:anchor distT="0" distB="0" distL="114300" distR="114300" simplePos="0" relativeHeight="251690496" behindDoc="0" locked="0" layoutInCell="1" allowOverlap="1" wp14:anchorId="52E15CC8" wp14:editId="2AB13654">
              <wp:simplePos x="0" y="0"/>
              <wp:positionH relativeFrom="margin">
                <wp:posOffset>5116195</wp:posOffset>
              </wp:positionH>
              <wp:positionV relativeFrom="paragraph">
                <wp:posOffset>2540</wp:posOffset>
              </wp:positionV>
              <wp:extent cx="306705" cy="1828800"/>
              <wp:effectExtent l="0" t="0" r="0" b="0"/>
              <wp:wrapNone/>
              <wp:docPr id="1751883138" name="文本框 1751883138"/>
              <wp:cNvGraphicFramePr/>
              <a:graphic xmlns:a="http://schemas.openxmlformats.org/drawingml/2006/main">
                <a:graphicData uri="http://schemas.microsoft.com/office/word/2010/wordprocessingShape">
                  <wps:wsp>
                    <wps:cNvSpPr txBox="1"/>
                    <wps:spPr>
                      <a:xfrm>
                        <a:off x="0" y="0"/>
                        <a:ext cx="306705"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AD85556" w14:textId="77777777" w:rsidR="00D16BE9" w:rsidRDefault="00AC4FA2">
                          <w:pPr>
                            <w:pStyle w:val="ae"/>
                            <w:ind w:firstLineChars="0" w:firstLine="0"/>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w14:anchorId="52E15CC8" id="文本框 1751883138" o:spid="_x0000_s1053" type="#_x0000_t202" style="position:absolute;left:0;text-align:left;margin-left:402.85pt;margin-top:.2pt;width:24.15pt;height:2in;z-index:25169049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" filled="f" stroked="f" strokeweight=".5pt">
              <v:textbox style="mso-fit-shape-to-text:t" inset="0,0,0,0">
                <w:txbxContent>
                  <w:p w14:paraId="6AD85556" w14:textId="77777777" w:rsidR="00D16BE9" w:rsidRDefault="00AC4FA2">
                    <w:pPr>
                      <w:pStyle w:val="ae"/>
                      <w:ind w:firstLineChars="0" w:firstLine="0"/>
                    </w:pPr>
                    <w:r>
                      <w:fldChar w:fldCharType="begin"/>
                    </w:r>
                    <w:r>
                      <w:instrText xml:space="preserve"> PAGE  \* MERGEFORMAT </w:instrText>
                    </w:r>
                    <w:r>
                      <w:fldChar w:fldCharType="separate"/>
                    </w:r>
                    <w:r>
                      <w:t>1</w:t>
                    </w:r>
                    <w:r>
                      <w:fldChar w:fldCharType="end"/>
                    </w:r>
                  </w:p>
                </w:txbxContent>
              </v:textbox>
              <w10:wrap anchorx="margin"/>
            </v:shape>
          </w:pict>
        </mc:Fallback>
      </mc:AlternateContent>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983A747" w14:textId="77777777" w:rsidR="00D16BE9" w:rsidRDefault="00AC4FA2">
    <w:pPr>
      <w:pStyle w:val="a8"/>
      <w:spacing w:line="14" w:lineRule="auto"/>
      <w:rPr>
        <w:sz w:val="20"/>
      </w:rPr>
    </w:pPr>
    <w:r>
      <w:rPr>
        <w:noProof/>
      </w:rPr>
      <mc:AlternateContent>
        <mc:Choice Requires="wps">
          <w:drawing>
            <wp:anchor distT="0" distB="0" distL="114300" distR="114300" simplePos="0" relativeHeight="251603456" behindDoc="1" locked="0" layoutInCell="1" allowOverlap="1" wp14:anchorId="6B7E0DE7" wp14:editId="5DE84B81">
              <wp:simplePos x="0" y="0"/>
              <wp:positionH relativeFrom="page">
                <wp:posOffset>881380</wp:posOffset>
              </wp:positionH>
              <wp:positionV relativeFrom="page">
                <wp:posOffset>10024745</wp:posOffset>
              </wp:positionV>
              <wp:extent cx="5798185" cy="6350"/>
              <wp:effectExtent l="0" t="0" r="0" b="0"/>
              <wp:wrapNone/>
              <wp:docPr id="166" name="docshape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98185" cy="6350"/>
                      </a:xfrm>
                      <a:prstGeom prst="rect">
                        <a:avLst/>
                      </a:prstGeom>
                      <a:solidFill>
                        <a:srgbClr val="000000"/>
                      </a:solidFill>
                      <a:ln>
                        <a:noFill/>
                      </a:ln>
                    </wps:spPr>
                    <wps:bodyPr rot="0" vert="horz" wrap="square" lIns="91440" tIns="45720" rIns="91440" bIns="45720" anchor="t" anchorCtr="0" upright="1">
                      <a:noAutofit/>
                    </wps:bodyPr>
                  </wps:wsp>
                </a:graphicData>
              </a:graphic>
            </wp:anchor>
          </w:drawing>
        </mc:Choice>
        <mc:Fallback xmlns:wpsCustomData="http://www.wps.cn/officeDocument/2013/wpsCustomData">
          <w:pict>
            <v:rect id="docshape4" o:spid="_x0000_s1026" o:spt="1" style="position:absolute;left:0pt;margin-left:69.4pt;margin-top:789.35pt;height:0.5pt;width:456.55pt;mso-position-horizontal-relative:page;mso-position-vertical-relative:page;z-index:-251651072;mso-width-relative:page;mso-height-relative:page;" fillcolor="#000000" filled="t" stroked="f" coordsize="21600,21600" o:gfxdata="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">
              <v:fill on="t" focussize="0,0"/>
              <v:stroke on="f"/>
              <v:imagedata o:title=""/>
              <o:lock v:ext="edit" aspectratio="f"/>
            </v:rect>
          </w:pict>
        </mc:Fallback>
      </mc:AlternateContent>
    </w:r>
    <w:r>
      <w:rPr>
        <w:noProof/>
      </w:rPr>
      <mc:AlternateContent>
        <mc:Choice Requires="wps">
          <w:drawing>
            <wp:anchor distT="0" distB="0" distL="114300" distR="114300" simplePos="0" relativeHeight="251604480" behindDoc="1" locked="0" layoutInCell="1" allowOverlap="1" wp14:anchorId="33A585FB" wp14:editId="7011BA29">
              <wp:simplePos x="0" y="0"/>
              <wp:positionH relativeFrom="page">
                <wp:posOffset>887730</wp:posOffset>
              </wp:positionH>
              <wp:positionV relativeFrom="page">
                <wp:posOffset>10033000</wp:posOffset>
              </wp:positionV>
              <wp:extent cx="753110" cy="167640"/>
              <wp:effectExtent l="0" t="0" r="0" b="0"/>
              <wp:wrapNone/>
              <wp:docPr id="164" name="docshape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3110" cy="167640"/>
                      </a:xfrm>
                      <a:prstGeom prst="rect">
                        <a:avLst/>
                      </a:prstGeom>
                      <a:noFill/>
                      <a:ln>
                        <a:noFill/>
                      </a:ln>
                    </wps:spPr>
                    <wps:txbx>
                      <w:txbxContent>
                        <w:p w14:paraId="4F9CA921" w14:textId="77777777" w:rsidR="00D16BE9" w:rsidRDefault="00AC4FA2">
                          <w:pPr>
                            <w:spacing w:before="14"/>
                            <w:ind w:left="20" w:firstLine="402"/>
                            <w:rPr>
                              <w:sz w:val="20"/>
                            </w:rPr>
                          </w:pPr>
                          <w:r>
                            <w:rPr>
                              <w:b/>
                              <w:sz w:val="20"/>
                            </w:rPr>
                            <w:t>10</w:t>
                          </w:r>
                          <w:r>
                            <w:rPr>
                              <w:b/>
                              <w:spacing w:val="-1"/>
                              <w:sz w:val="20"/>
                            </w:rPr>
                            <w:t xml:space="preserve"> </w:t>
                          </w:r>
                          <w:r>
                            <w:rPr>
                              <w:rFonts w:hint="eastAsia"/>
                              <w:b/>
                              <w:spacing w:val="-1"/>
                              <w:sz w:val="20"/>
                            </w:rPr>
                            <w:t>报告</w:t>
                          </w:r>
                          <w:r>
                            <w:rPr>
                              <w:spacing w:val="-2"/>
                              <w:sz w:val="20"/>
                            </w:rPr>
                            <w:t>Reporting</w:t>
                          </w:r>
                        </w:p>
                      </w:txbxContent>
                    </wps:txbx>
                    <wps:bodyPr rot="0" vert="horz" wrap="square" lIns="0" tIns="0" rIns="0" bIns="0" anchor="t" anchorCtr="0" upright="1">
                      <a:noAutofit/>
                    </wps:bodyPr>
                  </wps:wsp>
                </a:graphicData>
              </a:graphic>
            </wp:anchor>
          </w:drawing>
        </mc:Choice>
        <mc:Fallback>
          <w:pict>
            <v:shapetype w14:anchorId="33A585FB" id="_x0000_t202" coordsize="21600,21600" o:spt="202" path="m,l,21600r21600,l21600,xe">
              <v:stroke joinstyle="miter"/>
              <v:path gradientshapeok="t" o:connecttype="rect"/>
            </v:shapetype>
            <v:shape id="docshape5" o:spid="_x0000_s1054" type="#_x0000_t202" style="position:absolute;margin-left:69.9pt;margin-top:790pt;width:59.3pt;height:13.2pt;z-index:-25171200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" filled="f" stroked="f">
              <v:textbox inset="0,0,0,0">
                <w:txbxContent>
                  <w:p w14:paraId="4F9CA921" w14:textId="77777777" w:rsidR="00D16BE9" w:rsidRDefault="00AC4FA2">
                    <w:pPr>
                      <w:spacing w:before="14"/>
                      <w:ind w:left="20" w:firstLine="402"/>
                      <w:rPr>
                        <w:sz w:val="20"/>
                      </w:rPr>
                    </w:pPr>
                    <w:r>
                      <w:rPr>
                        <w:b/>
                        <w:sz w:val="20"/>
                      </w:rPr>
                      <w:t>10</w:t>
                    </w:r>
                    <w:r>
                      <w:rPr>
                        <w:b/>
                        <w:spacing w:val="-1"/>
                        <w:sz w:val="20"/>
                      </w:rPr>
                      <w:t xml:space="preserve"> </w:t>
                    </w:r>
                    <w:r>
                      <w:rPr>
                        <w:rFonts w:hint="eastAsia"/>
                        <w:b/>
                        <w:spacing w:val="-1"/>
                        <w:sz w:val="20"/>
                      </w:rPr>
                      <w:t>报告</w:t>
                    </w:r>
                    <w:r>
                      <w:rPr>
                        <w:spacing w:val="-2"/>
                        <w:sz w:val="20"/>
                      </w:rPr>
                      <w:t>Reporting</w:t>
                    </w:r>
                  </w:p>
                </w:txbxContent>
              </v:textbox>
              <w10:wrap anchorx="page" anchory="page"/>
            </v:shape>
          </w:pict>
        </mc:Fallback>
      </mc:AlternateContent>
    </w:r>
    <w:r>
      <w:rPr>
        <w:noProof/>
      </w:rPr>
      <mc:AlternateContent>
        <mc:Choice Requires="wps">
          <w:drawing>
            <wp:anchor distT="0" distB="0" distL="114300" distR="114300" simplePos="0" relativeHeight="251605504" behindDoc="1" locked="0" layoutInCell="1" allowOverlap="1" wp14:anchorId="731F97C6" wp14:editId="1E0E81E4">
              <wp:simplePos x="0" y="0"/>
              <wp:positionH relativeFrom="page">
                <wp:posOffset>6392545</wp:posOffset>
              </wp:positionH>
              <wp:positionV relativeFrom="page">
                <wp:posOffset>10045700</wp:posOffset>
              </wp:positionV>
              <wp:extent cx="322580" cy="181610"/>
              <wp:effectExtent l="0" t="0" r="0" b="0"/>
              <wp:wrapNone/>
              <wp:docPr id="162" name="docshape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2580" cy="181610"/>
                      </a:xfrm>
                      <a:prstGeom prst="rect">
                        <a:avLst/>
                      </a:prstGeom>
                      <a:noFill/>
                      <a:ln>
                        <a:noFill/>
                      </a:ln>
                    </wps:spPr>
                    <wps:txbx>
                      <w:txbxContent>
                        <w:p w14:paraId="553AB5D1" w14:textId="77777777" w:rsidR="00D16BE9" w:rsidRDefault="00AC4FA2">
                          <w:pPr>
                            <w:pStyle w:val="a8"/>
                            <w:spacing w:before="12"/>
                            <w:ind w:left="60"/>
                          </w:pPr>
                          <w:r>
                            <w:rPr>
                              <w:spacing w:val="-5"/>
                            </w:rPr>
                            <w:fldChar w:fldCharType="begin"/>
                          </w:r>
                          <w:r>
                            <w:rPr>
                              <w:spacing w:val="-5"/>
                            </w:rPr>
                            <w:instrText xml:space="preserve"> PAGE </w:instrText>
                          </w:r>
                          <w:r>
                            <w:rPr>
                              <w:spacing w:val="-5"/>
                            </w:rPr>
                            <w:fldChar w:fldCharType="separate"/>
                          </w:r>
                          <w:r>
                            <w:rPr>
                              <w:spacing w:val="-5"/>
                            </w:rPr>
                            <w:t>312</w:t>
                          </w:r>
                          <w:r>
                            <w:rPr>
                              <w:spacing w:val="-5"/>
                            </w:rPr>
                            <w:fldChar w:fldCharType="end"/>
                          </w:r>
                        </w:p>
                      </w:txbxContent>
                    </wps:txbx>
                    <wps:bodyPr rot="0" vert="horz" wrap="square" lIns="0" tIns="0" rIns="0" bIns="0" anchor="t" anchorCtr="0" upright="1">
                      <a:noAutofit/>
                    </wps:bodyPr>
                  </wps:wsp>
                </a:graphicData>
              </a:graphic>
            </wp:anchor>
          </w:drawing>
        </mc:Choice>
        <mc:Fallback>
          <w:pict>
            <v:shape w14:anchorId="731F97C6" id="docshape6" o:spid="_x0000_s1055" type="#_x0000_t202" style="position:absolute;margin-left:503.35pt;margin-top:791pt;width:25.4pt;height:14.3pt;z-index:-25171097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" filled="f" stroked="f">
              <v:textbox inset="0,0,0,0">
                <w:txbxContent>
                  <w:p w14:paraId="553AB5D1" w14:textId="77777777" w:rsidR="00D16BE9" w:rsidRDefault="00AC4FA2">
                    <w:pPr>
                      <w:pStyle w:val="a8"/>
                      <w:spacing w:before="12"/>
                      <w:ind w:left="60"/>
                    </w:pPr>
                    <w:r>
                      <w:rPr>
                        <w:spacing w:val="-5"/>
                      </w:rPr>
                      <w:fldChar w:fldCharType="begin"/>
                    </w:r>
                    <w:r>
                      <w:rPr>
                        <w:spacing w:val="-5"/>
                      </w:rPr>
                      <w:instrText xml:space="preserve"> PAGE </w:instrText>
                    </w:r>
                    <w:r>
                      <w:rPr>
                        <w:spacing w:val="-5"/>
                      </w:rPr>
                      <w:fldChar w:fldCharType="separate"/>
                    </w:r>
                    <w:r>
                      <w:rPr>
                        <w:spacing w:val="-5"/>
                      </w:rPr>
                      <w:t>312</w:t>
                    </w:r>
                    <w:r>
                      <w:rPr>
                        <w:spacing w:val="-5"/>
                      </w:rPr>
                      <w:fldChar w:fldCharType="end"/>
                    </w:r>
                  </w:p>
                </w:txbxContent>
              </v:textbox>
              <w10:wrap anchorx="page" anchory="page"/>
            </v:shape>
          </w:pict>
        </mc:Fallback>
      </mc:AlternateContent>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6905376" w14:textId="77777777" w:rsidR="00D16BE9" w:rsidRDefault="00AC4FA2">
    <w:pPr>
      <w:pStyle w:val="a8"/>
      <w:spacing w:line="14" w:lineRule="auto"/>
      <w:rPr>
        <w:sz w:val="20"/>
      </w:rPr>
    </w:pPr>
    <w:r>
      <w:rPr>
        <w:noProof/>
      </w:rPr>
      <mc:AlternateContent>
        <mc:Choice Requires="wps">
          <w:drawing>
            <wp:anchor distT="0" distB="0" distL="114300" distR="114300" simplePos="0" relativeHeight="251608576" behindDoc="1" locked="0" layoutInCell="1" allowOverlap="1" wp14:anchorId="11D57346" wp14:editId="44B3FC8D">
              <wp:simplePos x="0" y="0"/>
              <wp:positionH relativeFrom="page">
                <wp:posOffset>881380</wp:posOffset>
              </wp:positionH>
              <wp:positionV relativeFrom="page">
                <wp:posOffset>10024745</wp:posOffset>
              </wp:positionV>
              <wp:extent cx="5798185" cy="6350"/>
              <wp:effectExtent l="0" t="0" r="0" b="0"/>
              <wp:wrapNone/>
              <wp:docPr id="154" name="docshape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98185" cy="6350"/>
                      </a:xfrm>
                      <a:prstGeom prst="rect">
                        <a:avLst/>
                      </a:prstGeom>
                      <a:solidFill>
                        <a:srgbClr val="000000"/>
                      </a:solidFill>
                      <a:ln>
                        <a:noFill/>
                      </a:ln>
                    </wps:spPr>
                    <wps:bodyPr rot="0" vert="horz" wrap="square" lIns="91440" tIns="45720" rIns="91440" bIns="45720" anchor="t" anchorCtr="0" upright="1">
                      <a:noAutofit/>
                    </wps:bodyPr>
                  </wps:wsp>
                </a:graphicData>
              </a:graphic>
            </wp:anchor>
          </w:drawing>
        </mc:Choice>
        <mc:Fallback xmlns:wpsCustomData="http://www.wps.cn/officeDocument/2013/wpsCustomData">
          <w:pict>
            <v:rect id="docshape14" o:spid="_x0000_s1026" o:spt="1" style="position:absolute;left:0pt;margin-left:69.4pt;margin-top:789.35pt;height:0.5pt;width:456.55pt;mso-position-horizontal-relative:page;mso-position-vertical-relative:page;z-index:-251648000;mso-width-relative:page;mso-height-relative:page;" fillcolor="#000000" filled="t" stroked="f" coordsize="21600,21600" o:gfxdata="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">
              <v:fill on="t" focussize="0,0"/>
              <v:stroke on="f"/>
              <v:imagedata o:title=""/>
              <o:lock v:ext="edit" aspectratio="f"/>
            </v:rect>
          </w:pict>
        </mc:Fallback>
      </mc:AlternateContent>
    </w:r>
    <w:r>
      <w:rPr>
        <w:noProof/>
      </w:rPr>
      <mc:AlternateContent>
        <mc:Choice Requires="wps">
          <w:drawing>
            <wp:anchor distT="0" distB="0" distL="114300" distR="114300" simplePos="0" relativeHeight="251609600" behindDoc="1" locked="0" layoutInCell="1" allowOverlap="1" wp14:anchorId="47EC88EF" wp14:editId="584E1F40">
              <wp:simplePos x="0" y="0"/>
              <wp:positionH relativeFrom="page">
                <wp:posOffset>887730</wp:posOffset>
              </wp:positionH>
              <wp:positionV relativeFrom="page">
                <wp:posOffset>10033000</wp:posOffset>
              </wp:positionV>
              <wp:extent cx="993140" cy="167640"/>
              <wp:effectExtent l="0" t="0" r="0" b="0"/>
              <wp:wrapNone/>
              <wp:docPr id="152" name="docshape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3140" cy="167640"/>
                      </a:xfrm>
                      <a:prstGeom prst="rect">
                        <a:avLst/>
                      </a:prstGeom>
                      <a:noFill/>
                      <a:ln>
                        <a:noFill/>
                      </a:ln>
                    </wps:spPr>
                    <wps:txbx>
                      <w:txbxContent>
                        <w:p w14:paraId="227D4538" w14:textId="77777777" w:rsidR="00D16BE9" w:rsidRDefault="00AC4FA2">
                          <w:pPr>
                            <w:spacing w:before="14"/>
                            <w:ind w:left="20" w:firstLine="402"/>
                            <w:rPr>
                              <w:sz w:val="20"/>
                            </w:rPr>
                          </w:pPr>
                          <w:r>
                            <w:rPr>
                              <w:b/>
                              <w:sz w:val="20"/>
                            </w:rPr>
                            <w:t>11</w:t>
                          </w:r>
                          <w:r>
                            <w:rPr>
                              <w:b/>
                              <w:spacing w:val="-3"/>
                              <w:sz w:val="20"/>
                            </w:rPr>
                            <w:t xml:space="preserve"> </w:t>
                          </w:r>
                          <w:r>
                            <w:rPr>
                              <w:rFonts w:hint="eastAsia"/>
                              <w:sz w:val="20"/>
                            </w:rPr>
                            <w:t>重要审查</w:t>
                          </w:r>
                          <w:r>
                            <w:rPr>
                              <w:spacing w:val="-2"/>
                              <w:sz w:val="20"/>
                            </w:rPr>
                            <w:t>review</w:t>
                          </w:r>
                        </w:p>
                      </w:txbxContent>
                    </wps:txbx>
                    <wps:bodyPr rot="0" vert="horz" wrap="square" lIns="0" tIns="0" rIns="0" bIns="0" anchor="t" anchorCtr="0" upright="1">
                      <a:noAutofit/>
                    </wps:bodyPr>
                  </wps:wsp>
                </a:graphicData>
              </a:graphic>
            </wp:anchor>
          </w:drawing>
        </mc:Choice>
        <mc:Fallback>
          <w:pict>
            <v:shapetype w14:anchorId="47EC88EF" id="_x0000_t202" coordsize="21600,21600" o:spt="202" path="m,l,21600r21600,l21600,xe">
              <v:stroke joinstyle="miter"/>
              <v:path gradientshapeok="t" o:connecttype="rect"/>
            </v:shapetype>
            <v:shape id="docshape15" o:spid="_x0000_s1057" type="#_x0000_t202" style="position:absolute;margin-left:69.9pt;margin-top:790pt;width:78.2pt;height:13.2pt;z-index:-25170688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" filled="f" stroked="f">
              <v:textbox inset="0,0,0,0">
                <w:txbxContent>
                  <w:p w14:paraId="227D4538" w14:textId="77777777" w:rsidR="00D16BE9" w:rsidRDefault="00AC4FA2">
                    <w:pPr>
                      <w:spacing w:before="14"/>
                      <w:ind w:left="20" w:firstLine="402"/>
                      <w:rPr>
                        <w:sz w:val="20"/>
                      </w:rPr>
                    </w:pPr>
                    <w:r>
                      <w:rPr>
                        <w:b/>
                        <w:sz w:val="20"/>
                      </w:rPr>
                      <w:t>11</w:t>
                    </w:r>
                    <w:r>
                      <w:rPr>
                        <w:b/>
                        <w:spacing w:val="-3"/>
                        <w:sz w:val="20"/>
                      </w:rPr>
                      <w:t xml:space="preserve"> </w:t>
                    </w:r>
                    <w:r>
                      <w:rPr>
                        <w:rFonts w:hint="eastAsia"/>
                        <w:sz w:val="20"/>
                      </w:rPr>
                      <w:t>重要审查</w:t>
                    </w:r>
                    <w:r>
                      <w:rPr>
                        <w:spacing w:val="-2"/>
                        <w:sz w:val="20"/>
                      </w:rPr>
                      <w:t>review</w:t>
                    </w:r>
                  </w:p>
                </w:txbxContent>
              </v:textbox>
              <w10:wrap anchorx="page" anchory="page"/>
            </v:shape>
          </w:pict>
        </mc:Fallback>
      </mc:AlternateContent>
    </w:r>
    <w:r>
      <w:rPr>
        <w:noProof/>
      </w:rPr>
      <mc:AlternateContent>
        <mc:Choice Requires="wps">
          <w:drawing>
            <wp:anchor distT="0" distB="0" distL="114300" distR="114300" simplePos="0" relativeHeight="251610624" behindDoc="1" locked="0" layoutInCell="1" allowOverlap="1" wp14:anchorId="4811BFB4" wp14:editId="6BF433FB">
              <wp:simplePos x="0" y="0"/>
              <wp:positionH relativeFrom="page">
                <wp:posOffset>6392545</wp:posOffset>
              </wp:positionH>
              <wp:positionV relativeFrom="page">
                <wp:posOffset>10045700</wp:posOffset>
              </wp:positionV>
              <wp:extent cx="322580" cy="181610"/>
              <wp:effectExtent l="0" t="0" r="0" b="0"/>
              <wp:wrapNone/>
              <wp:docPr id="150" name="docshape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2580" cy="181610"/>
                      </a:xfrm>
                      <a:prstGeom prst="rect">
                        <a:avLst/>
                      </a:prstGeom>
                      <a:noFill/>
                      <a:ln>
                        <a:noFill/>
                      </a:ln>
                    </wps:spPr>
                    <wps:txbx>
                      <w:txbxContent>
                        <w:p w14:paraId="214092CC" w14:textId="77777777" w:rsidR="00D16BE9" w:rsidRDefault="00AC4FA2">
                          <w:pPr>
                            <w:pStyle w:val="a8"/>
                            <w:spacing w:before="12"/>
                            <w:ind w:left="60"/>
                          </w:pPr>
                          <w:r>
                            <w:rPr>
                              <w:spacing w:val="-5"/>
                            </w:rPr>
                            <w:fldChar w:fldCharType="begin"/>
                          </w:r>
                          <w:r>
                            <w:rPr>
                              <w:spacing w:val="-5"/>
                            </w:rPr>
                            <w:instrText xml:space="preserve"> PAGE </w:instrText>
                          </w:r>
                          <w:r>
                            <w:rPr>
                              <w:spacing w:val="-5"/>
                            </w:rPr>
                            <w:fldChar w:fldCharType="separate"/>
                          </w:r>
                          <w:r>
                            <w:rPr>
                              <w:spacing w:val="-5"/>
                            </w:rPr>
                            <w:t>321</w:t>
                          </w:r>
                          <w:r>
                            <w:rPr>
                              <w:spacing w:val="-5"/>
                            </w:rPr>
                            <w:fldChar w:fldCharType="end"/>
                          </w:r>
                        </w:p>
                      </w:txbxContent>
                    </wps:txbx>
                    <wps:bodyPr rot="0" vert="horz" wrap="square" lIns="0" tIns="0" rIns="0" bIns="0" anchor="t" anchorCtr="0" upright="1">
                      <a:noAutofit/>
                    </wps:bodyPr>
                  </wps:wsp>
                </a:graphicData>
              </a:graphic>
            </wp:anchor>
          </w:drawing>
        </mc:Choice>
        <mc:Fallback>
          <w:pict>
            <v:shape w14:anchorId="4811BFB4" id="docshape16" o:spid="_x0000_s1058" type="#_x0000_t202" style="position:absolute;margin-left:503.35pt;margin-top:791pt;width:25.4pt;height:14.3pt;z-index:-25170585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" filled="f" stroked="f">
              <v:textbox inset="0,0,0,0">
                <w:txbxContent>
                  <w:p w14:paraId="214092CC" w14:textId="77777777" w:rsidR="00D16BE9" w:rsidRDefault="00AC4FA2">
                    <w:pPr>
                      <w:pStyle w:val="a8"/>
                      <w:spacing w:before="12"/>
                      <w:ind w:left="60"/>
                    </w:pPr>
                    <w:r>
                      <w:rPr>
                        <w:spacing w:val="-5"/>
                      </w:rPr>
                      <w:fldChar w:fldCharType="begin"/>
                    </w:r>
                    <w:r>
                      <w:rPr>
                        <w:spacing w:val="-5"/>
                      </w:rPr>
                      <w:instrText xml:space="preserve"> PAGE </w:instrText>
                    </w:r>
                    <w:r>
                      <w:rPr>
                        <w:spacing w:val="-5"/>
                      </w:rPr>
                      <w:fldChar w:fldCharType="separate"/>
                    </w:r>
                    <w:r>
                      <w:rPr>
                        <w:spacing w:val="-5"/>
                      </w:rPr>
                      <w:t>321</w:t>
                    </w:r>
                    <w:r>
                      <w:rPr>
                        <w:spacing w:val="-5"/>
                      </w:rPr>
                      <w:fldChar w:fldCharType="end"/>
                    </w:r>
                  </w:p>
                </w:txbxContent>
              </v:textbox>
              <w10:wrap anchorx="page" anchory="page"/>
            </v:shape>
          </w:pict>
        </mc:Fallback>
      </mc:AlternateContent>
    </w: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A24EB5A" w14:textId="77777777" w:rsidR="00D16BE9" w:rsidRDefault="00AC4FA2">
    <w:pPr>
      <w:pStyle w:val="a8"/>
      <w:spacing w:line="14" w:lineRule="auto"/>
      <w:rPr>
        <w:sz w:val="20"/>
      </w:rPr>
    </w:pPr>
    <w:r>
      <w:rPr>
        <w:noProof/>
      </w:rPr>
      <mc:AlternateContent>
        <mc:Choice Requires="wps">
          <w:drawing>
            <wp:anchor distT="0" distB="0" distL="114300" distR="114300" simplePos="0" relativeHeight="251611648" behindDoc="1" locked="0" layoutInCell="1" allowOverlap="1" wp14:anchorId="127B0AFD" wp14:editId="1561477B">
              <wp:simplePos x="0" y="0"/>
              <wp:positionH relativeFrom="page">
                <wp:posOffset>881380</wp:posOffset>
              </wp:positionH>
              <wp:positionV relativeFrom="page">
                <wp:posOffset>10024745</wp:posOffset>
              </wp:positionV>
              <wp:extent cx="5798185" cy="6350"/>
              <wp:effectExtent l="0" t="0" r="0" b="0"/>
              <wp:wrapNone/>
              <wp:docPr id="142" name="docshape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98185" cy="6350"/>
                      </a:xfrm>
                      <a:prstGeom prst="rect">
                        <a:avLst/>
                      </a:prstGeom>
                      <a:solidFill>
                        <a:srgbClr val="000000"/>
                      </a:solidFill>
                      <a:ln>
                        <a:noFill/>
                      </a:ln>
                    </wps:spPr>
                    <wps:bodyPr rot="0" vert="horz" wrap="square" lIns="91440" tIns="45720" rIns="91440" bIns="45720" anchor="t" anchorCtr="0" upright="1">
                      <a:noAutofit/>
                    </wps:bodyPr>
                  </wps:wsp>
                </a:graphicData>
              </a:graphic>
            </wp:anchor>
          </w:drawing>
        </mc:Choice>
        <mc:Fallback xmlns:wpsCustomData="http://www.wps.cn/officeDocument/2013/wpsCustomData">
          <w:pict>
            <v:rect id="docshape21" o:spid="_x0000_s1026" o:spt="1" style="position:absolute;left:0pt;margin-left:69.4pt;margin-top:789.35pt;height:0.5pt;width:456.55pt;mso-position-horizontal-relative:page;mso-position-vertical-relative:page;z-index:-251644928;mso-width-relative:page;mso-height-relative:page;" fillcolor="#000000" filled="t" stroked="f" coordsize="21600,21600" o:gfxdata="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">
              <v:fill on="t" focussize="0,0"/>
              <v:stroke on="f"/>
              <v:imagedata o:title=""/>
              <o:lock v:ext="edit" aspectratio="f"/>
            </v:rect>
          </w:pict>
        </mc:Fallback>
      </mc:AlternateContent>
    </w:r>
    <w:r>
      <w:rPr>
        <w:noProof/>
      </w:rPr>
      <mc:AlternateContent>
        <mc:Choice Requires="wps">
          <w:drawing>
            <wp:anchor distT="0" distB="0" distL="114300" distR="114300" simplePos="0" relativeHeight="251612672" behindDoc="1" locked="0" layoutInCell="1" allowOverlap="1" wp14:anchorId="4FFFFCAB" wp14:editId="2A8D14CC">
              <wp:simplePos x="0" y="0"/>
              <wp:positionH relativeFrom="page">
                <wp:posOffset>887730</wp:posOffset>
              </wp:positionH>
              <wp:positionV relativeFrom="page">
                <wp:posOffset>10033000</wp:posOffset>
              </wp:positionV>
              <wp:extent cx="2716530" cy="167640"/>
              <wp:effectExtent l="0" t="0" r="0" b="0"/>
              <wp:wrapNone/>
              <wp:docPr id="140" name="docshape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16530" cy="167640"/>
                      </a:xfrm>
                      <a:prstGeom prst="rect">
                        <a:avLst/>
                      </a:prstGeom>
                      <a:noFill/>
                      <a:ln>
                        <a:noFill/>
                      </a:ln>
                    </wps:spPr>
                    <wps:txbx>
                      <w:txbxContent>
                        <w:p w14:paraId="1C289892" w14:textId="77777777" w:rsidR="00D16BE9" w:rsidRDefault="00AC4FA2">
                          <w:pPr>
                            <w:spacing w:before="14"/>
                            <w:ind w:left="20" w:firstLine="402"/>
                            <w:rPr>
                              <w:sz w:val="20"/>
                            </w:rPr>
                          </w:pPr>
                          <w:r>
                            <w:rPr>
                              <w:b/>
                              <w:sz w:val="20"/>
                            </w:rPr>
                            <w:t>12</w:t>
                          </w:r>
                          <w:r>
                            <w:rPr>
                              <w:b/>
                              <w:spacing w:val="-3"/>
                              <w:sz w:val="20"/>
                            </w:rPr>
                            <w:t xml:space="preserve"> </w:t>
                          </w:r>
                          <w:r>
                            <w:rPr>
                              <w:sz w:val="20"/>
                            </w:rPr>
                            <w:t>Annex</w:t>
                          </w:r>
                          <w:r>
                            <w:rPr>
                              <w:spacing w:val="-2"/>
                              <w:sz w:val="20"/>
                            </w:rPr>
                            <w:t xml:space="preserve"> </w:t>
                          </w:r>
                          <w:r>
                            <w:rPr>
                              <w:sz w:val="20"/>
                            </w:rPr>
                            <w:t>A:</w:t>
                          </w:r>
                          <w:r>
                            <w:rPr>
                              <w:spacing w:val="-2"/>
                              <w:sz w:val="20"/>
                            </w:rPr>
                            <w:t xml:space="preserve"> </w:t>
                          </w:r>
                          <w:r>
                            <w:rPr>
                              <w:sz w:val="20"/>
                            </w:rPr>
                            <w:t>Data</w:t>
                          </w:r>
                          <w:r>
                            <w:rPr>
                              <w:spacing w:val="-2"/>
                              <w:sz w:val="20"/>
                            </w:rPr>
                            <w:t xml:space="preserve"> </w:t>
                          </w:r>
                          <w:r>
                            <w:rPr>
                              <w:sz w:val="20"/>
                            </w:rPr>
                            <w:t>quality</w:t>
                          </w:r>
                          <w:r>
                            <w:rPr>
                              <w:spacing w:val="-3"/>
                              <w:sz w:val="20"/>
                            </w:rPr>
                            <w:t xml:space="preserve"> </w:t>
                          </w:r>
                          <w:r>
                            <w:rPr>
                              <w:sz w:val="20"/>
                            </w:rPr>
                            <w:t>concept</w:t>
                          </w:r>
                          <w:r>
                            <w:rPr>
                              <w:spacing w:val="-2"/>
                              <w:sz w:val="20"/>
                            </w:rPr>
                            <w:t xml:space="preserve"> </w:t>
                          </w:r>
                          <w:r>
                            <w:rPr>
                              <w:sz w:val="20"/>
                            </w:rPr>
                            <w:t>and</w:t>
                          </w:r>
                          <w:r>
                            <w:rPr>
                              <w:spacing w:val="-1"/>
                              <w:sz w:val="20"/>
                            </w:rPr>
                            <w:t xml:space="preserve"> </w:t>
                          </w:r>
                          <w:r>
                            <w:rPr>
                              <w:spacing w:val="-2"/>
                              <w:sz w:val="20"/>
                            </w:rPr>
                            <w:t>approach</w:t>
                          </w:r>
                        </w:p>
                      </w:txbxContent>
                    </wps:txbx>
                    <wps:bodyPr rot="0" vert="horz" wrap="square" lIns="0" tIns="0" rIns="0" bIns="0" anchor="t" anchorCtr="0" upright="1">
                      <a:noAutofit/>
                    </wps:bodyPr>
                  </wps:wsp>
                </a:graphicData>
              </a:graphic>
            </wp:anchor>
          </w:drawing>
        </mc:Choice>
        <mc:Fallback>
          <w:pict>
            <v:shapetype w14:anchorId="4FFFFCAB" id="_x0000_t202" coordsize="21600,21600" o:spt="202" path="m,l,21600r21600,l21600,xe">
              <v:stroke joinstyle="miter"/>
              <v:path gradientshapeok="t" o:connecttype="rect"/>
            </v:shapetype>
            <v:shape id="docshape22" o:spid="_x0000_s1059" type="#_x0000_t202" style="position:absolute;margin-left:69.9pt;margin-top:790pt;width:213.9pt;height:13.2pt;z-index:-25170380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" filled="f" stroked="f">
              <v:textbox inset="0,0,0,0">
                <w:txbxContent>
                  <w:p w14:paraId="1C289892" w14:textId="77777777" w:rsidR="00D16BE9" w:rsidRDefault="00AC4FA2">
                    <w:pPr>
                      <w:spacing w:before="14"/>
                      <w:ind w:left="20" w:firstLine="402"/>
                      <w:rPr>
                        <w:sz w:val="20"/>
                      </w:rPr>
                    </w:pPr>
                    <w:r>
                      <w:rPr>
                        <w:b/>
                        <w:sz w:val="20"/>
                      </w:rPr>
                      <w:t>12</w:t>
                    </w:r>
                    <w:r>
                      <w:rPr>
                        <w:b/>
                        <w:spacing w:val="-3"/>
                        <w:sz w:val="20"/>
                      </w:rPr>
                      <w:t xml:space="preserve"> </w:t>
                    </w:r>
                    <w:r>
                      <w:rPr>
                        <w:sz w:val="20"/>
                      </w:rPr>
                      <w:t>Annex</w:t>
                    </w:r>
                    <w:r>
                      <w:rPr>
                        <w:spacing w:val="-2"/>
                        <w:sz w:val="20"/>
                      </w:rPr>
                      <w:t xml:space="preserve"> </w:t>
                    </w:r>
                    <w:r>
                      <w:rPr>
                        <w:sz w:val="20"/>
                      </w:rPr>
                      <w:t>A:</w:t>
                    </w:r>
                    <w:r>
                      <w:rPr>
                        <w:spacing w:val="-2"/>
                        <w:sz w:val="20"/>
                      </w:rPr>
                      <w:t xml:space="preserve"> </w:t>
                    </w:r>
                    <w:r>
                      <w:rPr>
                        <w:sz w:val="20"/>
                      </w:rPr>
                      <w:t>Data</w:t>
                    </w:r>
                    <w:r>
                      <w:rPr>
                        <w:spacing w:val="-2"/>
                        <w:sz w:val="20"/>
                      </w:rPr>
                      <w:t xml:space="preserve"> </w:t>
                    </w:r>
                    <w:r>
                      <w:rPr>
                        <w:sz w:val="20"/>
                      </w:rPr>
                      <w:t>quality</w:t>
                    </w:r>
                    <w:r>
                      <w:rPr>
                        <w:spacing w:val="-3"/>
                        <w:sz w:val="20"/>
                      </w:rPr>
                      <w:t xml:space="preserve"> </w:t>
                    </w:r>
                    <w:r>
                      <w:rPr>
                        <w:sz w:val="20"/>
                      </w:rPr>
                      <w:t>concept</w:t>
                    </w:r>
                    <w:r>
                      <w:rPr>
                        <w:spacing w:val="-2"/>
                        <w:sz w:val="20"/>
                      </w:rPr>
                      <w:t xml:space="preserve"> </w:t>
                    </w:r>
                    <w:r>
                      <w:rPr>
                        <w:sz w:val="20"/>
                      </w:rPr>
                      <w:t>and</w:t>
                    </w:r>
                    <w:r>
                      <w:rPr>
                        <w:spacing w:val="-1"/>
                        <w:sz w:val="20"/>
                      </w:rPr>
                      <w:t xml:space="preserve"> </w:t>
                    </w:r>
                    <w:r>
                      <w:rPr>
                        <w:spacing w:val="-2"/>
                        <w:sz w:val="20"/>
                      </w:rPr>
                      <w:t>approach</w:t>
                    </w:r>
                  </w:p>
                </w:txbxContent>
              </v:textbox>
              <w10:wrap anchorx="page" anchory="page"/>
            </v:shape>
          </w:pict>
        </mc:Fallback>
      </mc:AlternateContent>
    </w:r>
    <w:r>
      <w:rPr>
        <w:noProof/>
      </w:rPr>
      <mc:AlternateContent>
        <mc:Choice Requires="wps">
          <w:drawing>
            <wp:anchor distT="0" distB="0" distL="114300" distR="114300" simplePos="0" relativeHeight="251613696" behindDoc="1" locked="0" layoutInCell="1" allowOverlap="1" wp14:anchorId="0163A670" wp14:editId="66F4BF5F">
              <wp:simplePos x="0" y="0"/>
              <wp:positionH relativeFrom="page">
                <wp:posOffset>6392545</wp:posOffset>
              </wp:positionH>
              <wp:positionV relativeFrom="page">
                <wp:posOffset>10045700</wp:posOffset>
              </wp:positionV>
              <wp:extent cx="322580" cy="181610"/>
              <wp:effectExtent l="0" t="0" r="0" b="0"/>
              <wp:wrapNone/>
              <wp:docPr id="138" name="docshape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2580" cy="181610"/>
                      </a:xfrm>
                      <a:prstGeom prst="rect">
                        <a:avLst/>
                      </a:prstGeom>
                      <a:noFill/>
                      <a:ln>
                        <a:noFill/>
                      </a:ln>
                    </wps:spPr>
                    <wps:txbx>
                      <w:txbxContent>
                        <w:p w14:paraId="17ADF3E0" w14:textId="77777777" w:rsidR="00D16BE9" w:rsidRDefault="00AC4FA2">
                          <w:pPr>
                            <w:pStyle w:val="a8"/>
                            <w:spacing w:before="12"/>
                            <w:ind w:left="60"/>
                          </w:pPr>
                          <w:r>
                            <w:rPr>
                              <w:spacing w:val="-5"/>
                            </w:rPr>
                            <w:fldChar w:fldCharType="begin"/>
                          </w:r>
                          <w:r>
                            <w:rPr>
                              <w:spacing w:val="-5"/>
                            </w:rPr>
                            <w:instrText xml:space="preserve"> PAGE </w:instrText>
                          </w:r>
                          <w:r>
                            <w:rPr>
                              <w:spacing w:val="-5"/>
                            </w:rPr>
                            <w:fldChar w:fldCharType="separate"/>
                          </w:r>
                          <w:r>
                            <w:rPr>
                              <w:spacing w:val="-5"/>
                            </w:rPr>
                            <w:t>323</w:t>
                          </w:r>
                          <w:r>
                            <w:rPr>
                              <w:spacing w:val="-5"/>
                            </w:rPr>
                            <w:fldChar w:fldCharType="end"/>
                          </w:r>
                        </w:p>
                      </w:txbxContent>
                    </wps:txbx>
                    <wps:bodyPr rot="0" vert="horz" wrap="square" lIns="0" tIns="0" rIns="0" bIns="0" anchor="t" anchorCtr="0" upright="1">
                      <a:noAutofit/>
                    </wps:bodyPr>
                  </wps:wsp>
                </a:graphicData>
              </a:graphic>
            </wp:anchor>
          </w:drawing>
        </mc:Choice>
        <mc:Fallback>
          <w:pict>
            <v:shape w14:anchorId="0163A670" id="docshape23" o:spid="_x0000_s1060" type="#_x0000_t202" style="position:absolute;margin-left:503.35pt;margin-top:791pt;width:25.4pt;height:14.3pt;z-index:-25170278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" filled="f" stroked="f">
              <v:textbox inset="0,0,0,0">
                <w:txbxContent>
                  <w:p w14:paraId="17ADF3E0" w14:textId="77777777" w:rsidR="00D16BE9" w:rsidRDefault="00AC4FA2">
                    <w:pPr>
                      <w:pStyle w:val="a8"/>
                      <w:spacing w:before="12"/>
                      <w:ind w:left="60"/>
                    </w:pPr>
                    <w:r>
                      <w:rPr>
                        <w:spacing w:val="-5"/>
                      </w:rPr>
                      <w:fldChar w:fldCharType="begin"/>
                    </w:r>
                    <w:r>
                      <w:rPr>
                        <w:spacing w:val="-5"/>
                      </w:rPr>
                      <w:instrText xml:space="preserve"> PAGE </w:instrText>
                    </w:r>
                    <w:r>
                      <w:rPr>
                        <w:spacing w:val="-5"/>
                      </w:rPr>
                      <w:fldChar w:fldCharType="separate"/>
                    </w:r>
                    <w:r>
                      <w:rPr>
                        <w:spacing w:val="-5"/>
                      </w:rPr>
                      <w:t>323</w:t>
                    </w:r>
                    <w:r>
                      <w:rPr>
                        <w:spacing w:val="-5"/>
                      </w:rPr>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C2A283D" w14:textId="77777777" w:rsidR="00D16BE9" w:rsidRDefault="00D16BE9">
    <w:pPr>
      <w:pStyle w:val="ae"/>
      <w:ind w:firstLine="360"/>
    </w:pP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BDEA86A" w14:textId="77777777" w:rsidR="00D16BE9" w:rsidRDefault="00AC4FA2">
    <w:pPr>
      <w:pStyle w:val="a8"/>
      <w:spacing w:line="14" w:lineRule="auto"/>
      <w:rPr>
        <w:sz w:val="20"/>
      </w:rPr>
    </w:pPr>
    <w:r>
      <w:rPr>
        <w:noProof/>
      </w:rPr>
      <mc:AlternateContent>
        <mc:Choice Requires="wps">
          <w:drawing>
            <wp:anchor distT="0" distB="0" distL="114300" distR="114300" simplePos="0" relativeHeight="251616768" behindDoc="1" locked="0" layoutInCell="1" allowOverlap="1" wp14:anchorId="44144262" wp14:editId="5843878F">
              <wp:simplePos x="0" y="0"/>
              <wp:positionH relativeFrom="page">
                <wp:posOffset>881380</wp:posOffset>
              </wp:positionH>
              <wp:positionV relativeFrom="page">
                <wp:posOffset>10024745</wp:posOffset>
              </wp:positionV>
              <wp:extent cx="5798185" cy="6350"/>
              <wp:effectExtent l="0" t="0" r="0" b="0"/>
              <wp:wrapNone/>
              <wp:docPr id="132" name="docshape1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98185" cy="6350"/>
                      </a:xfrm>
                      <a:prstGeom prst="rect">
                        <a:avLst/>
                      </a:prstGeom>
                      <a:solidFill>
                        <a:srgbClr val="000000"/>
                      </a:solidFill>
                      <a:ln>
                        <a:noFill/>
                      </a:ln>
                    </wps:spPr>
                    <wps:bodyPr rot="0" vert="horz" wrap="square" lIns="91440" tIns="45720" rIns="91440" bIns="45720" anchor="t" anchorCtr="0" upright="1">
                      <a:noAutofit/>
                    </wps:bodyPr>
                  </wps:wsp>
                </a:graphicData>
              </a:graphic>
            </wp:anchor>
          </w:drawing>
        </mc:Choice>
        <mc:Fallback xmlns:wpsCustomData="http://www.wps.cn/officeDocument/2013/wpsCustomData">
          <w:pict>
            <v:rect id="docshape119" o:spid="_x0000_s1026" o:spt="1" style="position:absolute;left:0pt;margin-left:69.4pt;margin-top:789.35pt;height:0.5pt;width:456.55pt;mso-position-horizontal-relative:page;mso-position-vertical-relative:page;z-index:-251642880;mso-width-relative:page;mso-height-relative:page;" fillcolor="#000000" filled="t" stroked="f" coordsize="21600,21600" o:gfxdata="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">
              <v:fill on="t" focussize="0,0"/>
              <v:stroke on="f"/>
              <v:imagedata o:title=""/>
              <o:lock v:ext="edit" aspectratio="f"/>
            </v:rect>
          </w:pict>
        </mc:Fallback>
      </mc:AlternateContent>
    </w:r>
    <w:r>
      <w:rPr>
        <w:noProof/>
      </w:rPr>
      <mc:AlternateContent>
        <mc:Choice Requires="wps">
          <w:drawing>
            <wp:anchor distT="0" distB="0" distL="114300" distR="114300" simplePos="0" relativeHeight="251617792" behindDoc="1" locked="0" layoutInCell="1" allowOverlap="1" wp14:anchorId="31B4709C" wp14:editId="7250ED95">
              <wp:simplePos x="0" y="0"/>
              <wp:positionH relativeFrom="page">
                <wp:posOffset>887730</wp:posOffset>
              </wp:positionH>
              <wp:positionV relativeFrom="page">
                <wp:posOffset>10033000</wp:posOffset>
              </wp:positionV>
              <wp:extent cx="3830320" cy="167640"/>
              <wp:effectExtent l="0" t="0" r="0" b="0"/>
              <wp:wrapNone/>
              <wp:docPr id="130" name="docshape1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30320" cy="167640"/>
                      </a:xfrm>
                      <a:prstGeom prst="rect">
                        <a:avLst/>
                      </a:prstGeom>
                      <a:noFill/>
                      <a:ln>
                        <a:noFill/>
                      </a:ln>
                    </wps:spPr>
                    <wps:txbx>
                      <w:txbxContent>
                        <w:p w14:paraId="7A5DFD29" w14:textId="77777777" w:rsidR="00D16BE9" w:rsidRDefault="00AC4FA2">
                          <w:pPr>
                            <w:spacing w:before="14"/>
                            <w:ind w:left="20" w:firstLine="402"/>
                            <w:rPr>
                              <w:sz w:val="20"/>
                            </w:rPr>
                          </w:pPr>
                          <w:r>
                            <w:rPr>
                              <w:b/>
                              <w:sz w:val="20"/>
                            </w:rPr>
                            <w:t>13</w:t>
                          </w:r>
                          <w:r>
                            <w:rPr>
                              <w:b/>
                              <w:spacing w:val="-4"/>
                              <w:sz w:val="20"/>
                            </w:rPr>
                            <w:t xml:space="preserve"> </w:t>
                          </w:r>
                          <w:r>
                            <w:rPr>
                              <w:sz w:val="20"/>
                            </w:rPr>
                            <w:t>Annex</w:t>
                          </w:r>
                          <w:r>
                            <w:rPr>
                              <w:spacing w:val="-3"/>
                              <w:sz w:val="20"/>
                            </w:rPr>
                            <w:t xml:space="preserve"> </w:t>
                          </w:r>
                          <w:r>
                            <w:rPr>
                              <w:sz w:val="20"/>
                            </w:rPr>
                            <w:t>B:</w:t>
                          </w:r>
                          <w:r>
                            <w:rPr>
                              <w:spacing w:val="-3"/>
                              <w:sz w:val="20"/>
                            </w:rPr>
                            <w:t xml:space="preserve"> </w:t>
                          </w:r>
                          <w:r>
                            <w:rPr>
                              <w:sz w:val="20"/>
                            </w:rPr>
                            <w:t>Calculation</w:t>
                          </w:r>
                          <w:r>
                            <w:rPr>
                              <w:spacing w:val="-3"/>
                              <w:sz w:val="20"/>
                            </w:rPr>
                            <w:t xml:space="preserve"> </w:t>
                          </w:r>
                          <w:r>
                            <w:rPr>
                              <w:sz w:val="20"/>
                            </w:rPr>
                            <w:t>of</w:t>
                          </w:r>
                          <w:r>
                            <w:rPr>
                              <w:spacing w:val="-5"/>
                              <w:sz w:val="20"/>
                            </w:rPr>
                            <w:t xml:space="preserve"> </w:t>
                          </w:r>
                          <w:r>
                            <w:rPr>
                              <w:sz w:val="20"/>
                            </w:rPr>
                            <w:t>CO2</w:t>
                          </w:r>
                          <w:r>
                            <w:rPr>
                              <w:spacing w:val="-2"/>
                              <w:sz w:val="20"/>
                            </w:rPr>
                            <w:t xml:space="preserve"> </w:t>
                          </w:r>
                          <w:r>
                            <w:rPr>
                              <w:sz w:val="20"/>
                            </w:rPr>
                            <w:t>emissions</w:t>
                          </w:r>
                          <w:r>
                            <w:rPr>
                              <w:spacing w:val="-2"/>
                              <w:sz w:val="20"/>
                            </w:rPr>
                            <w:t xml:space="preserve"> </w:t>
                          </w:r>
                          <w:r>
                            <w:rPr>
                              <w:sz w:val="20"/>
                            </w:rPr>
                            <w:t>from</w:t>
                          </w:r>
                          <w:r>
                            <w:rPr>
                              <w:spacing w:val="-3"/>
                              <w:sz w:val="20"/>
                            </w:rPr>
                            <w:t xml:space="preserve"> </w:t>
                          </w:r>
                          <w:r>
                            <w:rPr>
                              <w:sz w:val="20"/>
                            </w:rPr>
                            <w:t>land</w:t>
                          </w:r>
                          <w:r>
                            <w:rPr>
                              <w:spacing w:val="-2"/>
                              <w:sz w:val="20"/>
                            </w:rPr>
                            <w:t xml:space="preserve"> transformation</w:t>
                          </w:r>
                        </w:p>
                      </w:txbxContent>
                    </wps:txbx>
                    <wps:bodyPr rot="0" vert="horz" wrap="square" lIns="0" tIns="0" rIns="0" bIns="0" anchor="t" anchorCtr="0" upright="1">
                      <a:noAutofit/>
                    </wps:bodyPr>
                  </wps:wsp>
                </a:graphicData>
              </a:graphic>
            </wp:anchor>
          </w:drawing>
        </mc:Choice>
        <mc:Fallback>
          <w:pict>
            <v:shapetype w14:anchorId="31B4709C" id="_x0000_t202" coordsize="21600,21600" o:spt="202" path="m,l,21600r21600,l21600,xe">
              <v:stroke joinstyle="miter"/>
              <v:path gradientshapeok="t" o:connecttype="rect"/>
            </v:shapetype>
            <v:shape id="docshape120" o:spid="_x0000_s1063" type="#_x0000_t202" style="position:absolute;margin-left:69.9pt;margin-top:790pt;width:301.6pt;height:13.2pt;z-index:-25169868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" filled="f" stroked="f">
              <v:textbox inset="0,0,0,0">
                <w:txbxContent>
                  <w:p w14:paraId="7A5DFD29" w14:textId="77777777" w:rsidR="00D16BE9" w:rsidRDefault="00AC4FA2">
                    <w:pPr>
                      <w:spacing w:before="14"/>
                      <w:ind w:left="20" w:firstLine="402"/>
                      <w:rPr>
                        <w:sz w:val="20"/>
                      </w:rPr>
                    </w:pPr>
                    <w:r>
                      <w:rPr>
                        <w:b/>
                        <w:sz w:val="20"/>
                      </w:rPr>
                      <w:t>13</w:t>
                    </w:r>
                    <w:r>
                      <w:rPr>
                        <w:b/>
                        <w:spacing w:val="-4"/>
                        <w:sz w:val="20"/>
                      </w:rPr>
                      <w:t xml:space="preserve"> </w:t>
                    </w:r>
                    <w:r>
                      <w:rPr>
                        <w:sz w:val="20"/>
                      </w:rPr>
                      <w:t>Annex</w:t>
                    </w:r>
                    <w:r>
                      <w:rPr>
                        <w:spacing w:val="-3"/>
                        <w:sz w:val="20"/>
                      </w:rPr>
                      <w:t xml:space="preserve"> </w:t>
                    </w:r>
                    <w:r>
                      <w:rPr>
                        <w:sz w:val="20"/>
                      </w:rPr>
                      <w:t>B:</w:t>
                    </w:r>
                    <w:r>
                      <w:rPr>
                        <w:spacing w:val="-3"/>
                        <w:sz w:val="20"/>
                      </w:rPr>
                      <w:t xml:space="preserve"> </w:t>
                    </w:r>
                    <w:r>
                      <w:rPr>
                        <w:sz w:val="20"/>
                      </w:rPr>
                      <w:t>Calculation</w:t>
                    </w:r>
                    <w:r>
                      <w:rPr>
                        <w:spacing w:val="-3"/>
                        <w:sz w:val="20"/>
                      </w:rPr>
                      <w:t xml:space="preserve"> </w:t>
                    </w:r>
                    <w:r>
                      <w:rPr>
                        <w:sz w:val="20"/>
                      </w:rPr>
                      <w:t>of</w:t>
                    </w:r>
                    <w:r>
                      <w:rPr>
                        <w:spacing w:val="-5"/>
                        <w:sz w:val="20"/>
                      </w:rPr>
                      <w:t xml:space="preserve"> </w:t>
                    </w:r>
                    <w:r>
                      <w:rPr>
                        <w:sz w:val="20"/>
                      </w:rPr>
                      <w:t>CO2</w:t>
                    </w:r>
                    <w:r>
                      <w:rPr>
                        <w:spacing w:val="-2"/>
                        <w:sz w:val="20"/>
                      </w:rPr>
                      <w:t xml:space="preserve"> </w:t>
                    </w:r>
                    <w:r>
                      <w:rPr>
                        <w:sz w:val="20"/>
                      </w:rPr>
                      <w:t>emissions</w:t>
                    </w:r>
                    <w:r>
                      <w:rPr>
                        <w:spacing w:val="-2"/>
                        <w:sz w:val="20"/>
                      </w:rPr>
                      <w:t xml:space="preserve"> </w:t>
                    </w:r>
                    <w:r>
                      <w:rPr>
                        <w:sz w:val="20"/>
                      </w:rPr>
                      <w:t>from</w:t>
                    </w:r>
                    <w:r>
                      <w:rPr>
                        <w:spacing w:val="-3"/>
                        <w:sz w:val="20"/>
                      </w:rPr>
                      <w:t xml:space="preserve"> </w:t>
                    </w:r>
                    <w:r>
                      <w:rPr>
                        <w:sz w:val="20"/>
                      </w:rPr>
                      <w:t>land</w:t>
                    </w:r>
                    <w:r>
                      <w:rPr>
                        <w:spacing w:val="-2"/>
                        <w:sz w:val="20"/>
                      </w:rPr>
                      <w:t xml:space="preserve"> transformation</w:t>
                    </w:r>
                  </w:p>
                </w:txbxContent>
              </v:textbox>
              <w10:wrap anchorx="page" anchory="page"/>
            </v:shape>
          </w:pict>
        </mc:Fallback>
      </mc:AlternateContent>
    </w:r>
    <w:r>
      <w:rPr>
        <w:noProof/>
      </w:rPr>
      <mc:AlternateContent>
        <mc:Choice Requires="wps">
          <w:drawing>
            <wp:anchor distT="0" distB="0" distL="114300" distR="114300" simplePos="0" relativeHeight="251618816" behindDoc="1" locked="0" layoutInCell="1" allowOverlap="1" wp14:anchorId="25B74FF6" wp14:editId="04835A53">
              <wp:simplePos x="0" y="0"/>
              <wp:positionH relativeFrom="page">
                <wp:posOffset>6392545</wp:posOffset>
              </wp:positionH>
              <wp:positionV relativeFrom="page">
                <wp:posOffset>10045700</wp:posOffset>
              </wp:positionV>
              <wp:extent cx="322580" cy="181610"/>
              <wp:effectExtent l="0" t="0" r="0" b="0"/>
              <wp:wrapNone/>
              <wp:docPr id="128" name="docshape1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2580" cy="181610"/>
                      </a:xfrm>
                      <a:prstGeom prst="rect">
                        <a:avLst/>
                      </a:prstGeom>
                      <a:noFill/>
                      <a:ln>
                        <a:noFill/>
                      </a:ln>
                    </wps:spPr>
                    <wps:txbx>
                      <w:txbxContent>
                        <w:p w14:paraId="02E10937" w14:textId="77777777" w:rsidR="00D16BE9" w:rsidRDefault="00AC4FA2">
                          <w:pPr>
                            <w:pStyle w:val="a8"/>
                            <w:spacing w:before="12"/>
                            <w:ind w:left="60"/>
                          </w:pPr>
                          <w:r>
                            <w:rPr>
                              <w:spacing w:val="-5"/>
                            </w:rPr>
                            <w:fldChar w:fldCharType="begin"/>
                          </w:r>
                          <w:r>
                            <w:rPr>
                              <w:spacing w:val="-5"/>
                            </w:rPr>
                            <w:instrText xml:space="preserve"> PAGE </w:instrText>
                          </w:r>
                          <w:r>
                            <w:rPr>
                              <w:spacing w:val="-5"/>
                            </w:rPr>
                            <w:fldChar w:fldCharType="separate"/>
                          </w:r>
                          <w:r>
                            <w:rPr>
                              <w:spacing w:val="-5"/>
                            </w:rPr>
                            <w:t>337</w:t>
                          </w:r>
                          <w:r>
                            <w:rPr>
                              <w:spacing w:val="-5"/>
                            </w:rPr>
                            <w:fldChar w:fldCharType="end"/>
                          </w:r>
                        </w:p>
                      </w:txbxContent>
                    </wps:txbx>
                    <wps:bodyPr rot="0" vert="horz" wrap="square" lIns="0" tIns="0" rIns="0" bIns="0" anchor="t" anchorCtr="0" upright="1">
                      <a:noAutofit/>
                    </wps:bodyPr>
                  </wps:wsp>
                </a:graphicData>
              </a:graphic>
            </wp:anchor>
          </w:drawing>
        </mc:Choice>
        <mc:Fallback>
          <w:pict>
            <v:shape w14:anchorId="25B74FF6" id="docshape121" o:spid="_x0000_s1064" type="#_x0000_t202" style="position:absolute;margin-left:503.35pt;margin-top:791pt;width:25.4pt;height:14.3pt;z-index:-25169766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" filled="f" stroked="f">
              <v:textbox inset="0,0,0,0">
                <w:txbxContent>
                  <w:p w14:paraId="02E10937" w14:textId="77777777" w:rsidR="00D16BE9" w:rsidRDefault="00AC4FA2">
                    <w:pPr>
                      <w:pStyle w:val="a8"/>
                      <w:spacing w:before="12"/>
                      <w:ind w:left="60"/>
                    </w:pPr>
                    <w:r>
                      <w:rPr>
                        <w:spacing w:val="-5"/>
                      </w:rPr>
                      <w:fldChar w:fldCharType="begin"/>
                    </w:r>
                    <w:r>
                      <w:rPr>
                        <w:spacing w:val="-5"/>
                      </w:rPr>
                      <w:instrText xml:space="preserve"> PAGE </w:instrText>
                    </w:r>
                    <w:r>
                      <w:rPr>
                        <w:spacing w:val="-5"/>
                      </w:rPr>
                      <w:fldChar w:fldCharType="separate"/>
                    </w:r>
                    <w:r>
                      <w:rPr>
                        <w:spacing w:val="-5"/>
                      </w:rPr>
                      <w:t>337</w:t>
                    </w:r>
                    <w:r>
                      <w:rPr>
                        <w:spacing w:val="-5"/>
                      </w:rPr>
                      <w:fldChar w:fldCharType="end"/>
                    </w:r>
                  </w:p>
                </w:txbxContent>
              </v:textbox>
              <w10:wrap anchorx="page" anchory="page"/>
            </v:shape>
          </w:pict>
        </mc:Fallback>
      </mc:AlternateContent>
    </w: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DAB8501" w14:textId="77777777" w:rsidR="00D16BE9" w:rsidRDefault="00AC4FA2">
    <w:pPr>
      <w:pStyle w:val="a8"/>
      <w:spacing w:line="14" w:lineRule="auto"/>
      <w:rPr>
        <w:sz w:val="20"/>
      </w:rPr>
    </w:pPr>
    <w:r>
      <w:rPr>
        <w:noProof/>
      </w:rPr>
      <mc:AlternateContent>
        <mc:Choice Requires="wps">
          <w:drawing>
            <wp:anchor distT="0" distB="0" distL="114300" distR="114300" simplePos="0" relativeHeight="251622912" behindDoc="1" locked="0" layoutInCell="1" allowOverlap="1" wp14:anchorId="35030B0E" wp14:editId="50CBFA9E">
              <wp:simplePos x="0" y="0"/>
              <wp:positionH relativeFrom="page">
                <wp:posOffset>881380</wp:posOffset>
              </wp:positionH>
              <wp:positionV relativeFrom="page">
                <wp:posOffset>10024745</wp:posOffset>
              </wp:positionV>
              <wp:extent cx="5798185" cy="6350"/>
              <wp:effectExtent l="0" t="0" r="0" b="0"/>
              <wp:wrapNone/>
              <wp:docPr id="120" name="docshape1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98185" cy="6350"/>
                      </a:xfrm>
                      <a:prstGeom prst="rect">
                        <a:avLst/>
                      </a:prstGeom>
                      <a:solidFill>
                        <a:srgbClr val="000000"/>
                      </a:solidFill>
                      <a:ln>
                        <a:noFill/>
                      </a:ln>
                    </wps:spPr>
                    <wps:bodyPr rot="0" vert="horz" wrap="square" lIns="91440" tIns="45720" rIns="91440" bIns="45720" anchor="t" anchorCtr="0" upright="1">
                      <a:noAutofit/>
                    </wps:bodyPr>
                  </wps:wsp>
                </a:graphicData>
              </a:graphic>
            </wp:anchor>
          </w:drawing>
        </mc:Choice>
        <mc:Fallback xmlns:wpsCustomData="http://www.wps.cn/officeDocument/2013/wpsCustomData">
          <w:pict>
            <v:rect id="docshape127" o:spid="_x0000_s1026" o:spt="1" style="position:absolute;left:0pt;margin-left:69.4pt;margin-top:789.35pt;height:0.5pt;width:456.55pt;mso-position-horizontal-relative:page;mso-position-vertical-relative:page;z-index:-251639808;mso-width-relative:page;mso-height-relative:page;" fillcolor="#000000" filled="t" stroked="f" coordsize="21600,21600" o:gfxdata="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">
              <v:fill on="t" focussize="0,0"/>
              <v:stroke on="f"/>
              <v:imagedata o:title=""/>
              <o:lock v:ext="edit" aspectratio="f"/>
            </v:rect>
          </w:pict>
        </mc:Fallback>
      </mc:AlternateContent>
    </w:r>
    <w:r>
      <w:rPr>
        <w:noProof/>
      </w:rPr>
      <mc:AlternateContent>
        <mc:Choice Requires="wps">
          <w:drawing>
            <wp:anchor distT="0" distB="0" distL="114300" distR="114300" simplePos="0" relativeHeight="251623936" behindDoc="1" locked="0" layoutInCell="1" allowOverlap="1" wp14:anchorId="3C5A53C5" wp14:editId="704C7445">
              <wp:simplePos x="0" y="0"/>
              <wp:positionH relativeFrom="page">
                <wp:posOffset>887730</wp:posOffset>
              </wp:positionH>
              <wp:positionV relativeFrom="page">
                <wp:posOffset>10033000</wp:posOffset>
              </wp:positionV>
              <wp:extent cx="3831590" cy="167640"/>
              <wp:effectExtent l="0" t="0" r="0" b="0"/>
              <wp:wrapNone/>
              <wp:docPr id="118" name="docshape1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31590" cy="167640"/>
                      </a:xfrm>
                      <a:prstGeom prst="rect">
                        <a:avLst/>
                      </a:prstGeom>
                      <a:noFill/>
                      <a:ln>
                        <a:noFill/>
                      </a:ln>
                    </wps:spPr>
                    <wps:txbx>
                      <w:txbxContent>
                        <w:p w14:paraId="3CFA9A47" w14:textId="77777777" w:rsidR="00D16BE9" w:rsidRDefault="00AC4FA2">
                          <w:pPr>
                            <w:spacing w:before="14"/>
                            <w:ind w:left="20" w:firstLine="402"/>
                            <w:rPr>
                              <w:sz w:val="20"/>
                            </w:rPr>
                          </w:pPr>
                          <w:r>
                            <w:rPr>
                              <w:b/>
                              <w:sz w:val="20"/>
                            </w:rPr>
                            <w:t>13</w:t>
                          </w:r>
                          <w:r>
                            <w:rPr>
                              <w:b/>
                              <w:spacing w:val="-4"/>
                              <w:sz w:val="20"/>
                            </w:rPr>
                            <w:t xml:space="preserve"> </w:t>
                          </w:r>
                          <w:r>
                            <w:rPr>
                              <w:sz w:val="20"/>
                            </w:rPr>
                            <w:t>Annex</w:t>
                          </w:r>
                          <w:r>
                            <w:rPr>
                              <w:spacing w:val="-3"/>
                              <w:sz w:val="20"/>
                            </w:rPr>
                            <w:t xml:space="preserve"> </w:t>
                          </w:r>
                          <w:r>
                            <w:rPr>
                              <w:sz w:val="20"/>
                            </w:rPr>
                            <w:t>B:</w:t>
                          </w:r>
                          <w:r>
                            <w:rPr>
                              <w:spacing w:val="-3"/>
                              <w:sz w:val="20"/>
                            </w:rPr>
                            <w:t xml:space="preserve"> </w:t>
                          </w:r>
                          <w:r>
                            <w:rPr>
                              <w:sz w:val="20"/>
                            </w:rPr>
                            <w:t>Calculation</w:t>
                          </w:r>
                          <w:r>
                            <w:rPr>
                              <w:spacing w:val="-3"/>
                              <w:sz w:val="20"/>
                            </w:rPr>
                            <w:t xml:space="preserve"> </w:t>
                          </w:r>
                          <w:r>
                            <w:rPr>
                              <w:sz w:val="20"/>
                            </w:rPr>
                            <w:t>of</w:t>
                          </w:r>
                          <w:r>
                            <w:rPr>
                              <w:spacing w:val="-5"/>
                              <w:sz w:val="20"/>
                            </w:rPr>
                            <w:t xml:space="preserve"> </w:t>
                          </w:r>
                          <w:r>
                            <w:rPr>
                              <w:sz w:val="20"/>
                            </w:rPr>
                            <w:t>CO2</w:t>
                          </w:r>
                          <w:r>
                            <w:rPr>
                              <w:spacing w:val="-2"/>
                              <w:sz w:val="20"/>
                            </w:rPr>
                            <w:t xml:space="preserve"> </w:t>
                          </w:r>
                          <w:r>
                            <w:rPr>
                              <w:sz w:val="20"/>
                            </w:rPr>
                            <w:t>emissions</w:t>
                          </w:r>
                          <w:r>
                            <w:rPr>
                              <w:spacing w:val="-2"/>
                              <w:sz w:val="20"/>
                            </w:rPr>
                            <w:t xml:space="preserve"> </w:t>
                          </w:r>
                          <w:r>
                            <w:rPr>
                              <w:sz w:val="20"/>
                            </w:rPr>
                            <w:t>from</w:t>
                          </w:r>
                          <w:r>
                            <w:rPr>
                              <w:spacing w:val="-3"/>
                              <w:sz w:val="20"/>
                            </w:rPr>
                            <w:t xml:space="preserve"> </w:t>
                          </w:r>
                          <w:r>
                            <w:rPr>
                              <w:sz w:val="20"/>
                            </w:rPr>
                            <w:t>land</w:t>
                          </w:r>
                          <w:r>
                            <w:rPr>
                              <w:spacing w:val="-2"/>
                              <w:sz w:val="20"/>
                            </w:rPr>
                            <w:t xml:space="preserve"> transformation</w:t>
                          </w:r>
                        </w:p>
                      </w:txbxContent>
                    </wps:txbx>
                    <wps:bodyPr rot="0" vert="horz" wrap="square" lIns="0" tIns="0" rIns="0" bIns="0" anchor="t" anchorCtr="0" upright="1">
                      <a:noAutofit/>
                    </wps:bodyPr>
                  </wps:wsp>
                </a:graphicData>
              </a:graphic>
            </wp:anchor>
          </w:drawing>
        </mc:Choice>
        <mc:Fallback>
          <w:pict>
            <v:shapetype w14:anchorId="3C5A53C5" id="_x0000_t202" coordsize="21600,21600" o:spt="202" path="m,l,21600r21600,l21600,xe">
              <v:stroke joinstyle="miter"/>
              <v:path gradientshapeok="t" o:connecttype="rect"/>
            </v:shapetype>
            <v:shape id="docshape128" o:spid="_x0000_s1067" type="#_x0000_t202" style="position:absolute;margin-left:69.9pt;margin-top:790pt;width:301.7pt;height:13.2pt;z-index:-25169254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" filled="f" stroked="f">
              <v:textbox inset="0,0,0,0">
                <w:txbxContent>
                  <w:p w14:paraId="3CFA9A47" w14:textId="77777777" w:rsidR="00D16BE9" w:rsidRDefault="00AC4FA2">
                    <w:pPr>
                      <w:spacing w:before="14"/>
                      <w:ind w:left="20" w:firstLine="402"/>
                      <w:rPr>
                        <w:sz w:val="20"/>
                      </w:rPr>
                    </w:pPr>
                    <w:r>
                      <w:rPr>
                        <w:b/>
                        <w:sz w:val="20"/>
                      </w:rPr>
                      <w:t>13</w:t>
                    </w:r>
                    <w:r>
                      <w:rPr>
                        <w:b/>
                        <w:spacing w:val="-4"/>
                        <w:sz w:val="20"/>
                      </w:rPr>
                      <w:t xml:space="preserve"> </w:t>
                    </w:r>
                    <w:r>
                      <w:rPr>
                        <w:sz w:val="20"/>
                      </w:rPr>
                      <w:t>Annex</w:t>
                    </w:r>
                    <w:r>
                      <w:rPr>
                        <w:spacing w:val="-3"/>
                        <w:sz w:val="20"/>
                      </w:rPr>
                      <w:t xml:space="preserve"> </w:t>
                    </w:r>
                    <w:r>
                      <w:rPr>
                        <w:sz w:val="20"/>
                      </w:rPr>
                      <w:t>B:</w:t>
                    </w:r>
                    <w:r>
                      <w:rPr>
                        <w:spacing w:val="-3"/>
                        <w:sz w:val="20"/>
                      </w:rPr>
                      <w:t xml:space="preserve"> </w:t>
                    </w:r>
                    <w:r>
                      <w:rPr>
                        <w:sz w:val="20"/>
                      </w:rPr>
                      <w:t>Calculation</w:t>
                    </w:r>
                    <w:r>
                      <w:rPr>
                        <w:spacing w:val="-3"/>
                        <w:sz w:val="20"/>
                      </w:rPr>
                      <w:t xml:space="preserve"> </w:t>
                    </w:r>
                    <w:r>
                      <w:rPr>
                        <w:sz w:val="20"/>
                      </w:rPr>
                      <w:t>of</w:t>
                    </w:r>
                    <w:r>
                      <w:rPr>
                        <w:spacing w:val="-5"/>
                        <w:sz w:val="20"/>
                      </w:rPr>
                      <w:t xml:space="preserve"> </w:t>
                    </w:r>
                    <w:r>
                      <w:rPr>
                        <w:sz w:val="20"/>
                      </w:rPr>
                      <w:t>CO2</w:t>
                    </w:r>
                    <w:r>
                      <w:rPr>
                        <w:spacing w:val="-2"/>
                        <w:sz w:val="20"/>
                      </w:rPr>
                      <w:t xml:space="preserve"> </w:t>
                    </w:r>
                    <w:r>
                      <w:rPr>
                        <w:sz w:val="20"/>
                      </w:rPr>
                      <w:t>emissions</w:t>
                    </w:r>
                    <w:r>
                      <w:rPr>
                        <w:spacing w:val="-2"/>
                        <w:sz w:val="20"/>
                      </w:rPr>
                      <w:t xml:space="preserve"> </w:t>
                    </w:r>
                    <w:r>
                      <w:rPr>
                        <w:sz w:val="20"/>
                      </w:rPr>
                      <w:t>from</w:t>
                    </w:r>
                    <w:r>
                      <w:rPr>
                        <w:spacing w:val="-3"/>
                        <w:sz w:val="20"/>
                      </w:rPr>
                      <w:t xml:space="preserve"> </w:t>
                    </w:r>
                    <w:r>
                      <w:rPr>
                        <w:sz w:val="20"/>
                      </w:rPr>
                      <w:t>land</w:t>
                    </w:r>
                    <w:r>
                      <w:rPr>
                        <w:spacing w:val="-2"/>
                        <w:sz w:val="20"/>
                      </w:rPr>
                      <w:t xml:space="preserve"> transformation</w:t>
                    </w:r>
                  </w:p>
                </w:txbxContent>
              </v:textbox>
              <w10:wrap anchorx="page" anchory="page"/>
            </v:shape>
          </w:pict>
        </mc:Fallback>
      </mc:AlternateContent>
    </w:r>
    <w:r>
      <w:rPr>
        <w:noProof/>
      </w:rPr>
      <mc:AlternateContent>
        <mc:Choice Requires="wps">
          <w:drawing>
            <wp:anchor distT="0" distB="0" distL="114300" distR="114300" simplePos="0" relativeHeight="251624960" behindDoc="1" locked="0" layoutInCell="1" allowOverlap="1" wp14:anchorId="401574C0" wp14:editId="122CC2FE">
              <wp:simplePos x="0" y="0"/>
              <wp:positionH relativeFrom="page">
                <wp:posOffset>6392545</wp:posOffset>
              </wp:positionH>
              <wp:positionV relativeFrom="page">
                <wp:posOffset>10045700</wp:posOffset>
              </wp:positionV>
              <wp:extent cx="322580" cy="181610"/>
              <wp:effectExtent l="0" t="0" r="0" b="0"/>
              <wp:wrapNone/>
              <wp:docPr id="116" name="docshape1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2580" cy="181610"/>
                      </a:xfrm>
                      <a:prstGeom prst="rect">
                        <a:avLst/>
                      </a:prstGeom>
                      <a:noFill/>
                      <a:ln>
                        <a:noFill/>
                      </a:ln>
                    </wps:spPr>
                    <wps:txbx>
                      <w:txbxContent>
                        <w:p w14:paraId="3BC43399" w14:textId="77777777" w:rsidR="00D16BE9" w:rsidRDefault="00AC4FA2">
                          <w:pPr>
                            <w:pStyle w:val="a8"/>
                            <w:spacing w:before="12"/>
                            <w:ind w:left="60"/>
                          </w:pPr>
                          <w:r>
                            <w:rPr>
                              <w:spacing w:val="-5"/>
                            </w:rPr>
                            <w:fldChar w:fldCharType="begin"/>
                          </w:r>
                          <w:r>
                            <w:rPr>
                              <w:spacing w:val="-5"/>
                            </w:rPr>
                            <w:instrText xml:space="preserve"> PAGE </w:instrText>
                          </w:r>
                          <w:r>
                            <w:rPr>
                              <w:spacing w:val="-5"/>
                            </w:rPr>
                            <w:fldChar w:fldCharType="separate"/>
                          </w:r>
                          <w:r>
                            <w:rPr>
                              <w:spacing w:val="-5"/>
                            </w:rPr>
                            <w:t>338</w:t>
                          </w:r>
                          <w:r>
                            <w:rPr>
                              <w:spacing w:val="-5"/>
                            </w:rPr>
                            <w:fldChar w:fldCharType="end"/>
                          </w:r>
                        </w:p>
                      </w:txbxContent>
                    </wps:txbx>
                    <wps:bodyPr rot="0" vert="horz" wrap="square" lIns="0" tIns="0" rIns="0" bIns="0" anchor="t" anchorCtr="0" upright="1">
                      <a:noAutofit/>
                    </wps:bodyPr>
                  </wps:wsp>
                </a:graphicData>
              </a:graphic>
            </wp:anchor>
          </w:drawing>
        </mc:Choice>
        <mc:Fallback>
          <w:pict>
            <v:shape w14:anchorId="401574C0" id="docshape129" o:spid="_x0000_s1068" type="#_x0000_t202" style="position:absolute;margin-left:503.35pt;margin-top:791pt;width:25.4pt;height:14.3pt;z-index:-25169152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" filled="f" stroked="f">
              <v:textbox inset="0,0,0,0">
                <w:txbxContent>
                  <w:p w14:paraId="3BC43399" w14:textId="77777777" w:rsidR="00D16BE9" w:rsidRDefault="00AC4FA2">
                    <w:pPr>
                      <w:pStyle w:val="a8"/>
                      <w:spacing w:before="12"/>
                      <w:ind w:left="60"/>
                    </w:pPr>
                    <w:r>
                      <w:rPr>
                        <w:spacing w:val="-5"/>
                      </w:rPr>
                      <w:fldChar w:fldCharType="begin"/>
                    </w:r>
                    <w:r>
                      <w:rPr>
                        <w:spacing w:val="-5"/>
                      </w:rPr>
                      <w:instrText xml:space="preserve"> PAGE </w:instrText>
                    </w:r>
                    <w:r>
                      <w:rPr>
                        <w:spacing w:val="-5"/>
                      </w:rPr>
                      <w:fldChar w:fldCharType="separate"/>
                    </w:r>
                    <w:r>
                      <w:rPr>
                        <w:spacing w:val="-5"/>
                      </w:rPr>
                      <w:t>338</w:t>
                    </w:r>
                    <w:r>
                      <w:rPr>
                        <w:spacing w:val="-5"/>
                      </w:rPr>
                      <w:fldChar w:fldCharType="end"/>
                    </w:r>
                  </w:p>
                </w:txbxContent>
              </v:textbox>
              <w10:wrap anchorx="page" anchory="page"/>
            </v:shape>
          </w:pict>
        </mc:Fallback>
      </mc:AlternateContent>
    </w: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DF7CECC" w14:textId="77777777" w:rsidR="00D16BE9" w:rsidRDefault="00AC4FA2">
    <w:pPr>
      <w:pStyle w:val="a8"/>
      <w:spacing w:line="14" w:lineRule="auto"/>
      <w:rPr>
        <w:sz w:val="20"/>
      </w:rPr>
    </w:pPr>
    <w:r>
      <w:rPr>
        <w:noProof/>
      </w:rPr>
      <mc:AlternateContent>
        <mc:Choice Requires="wps">
          <w:drawing>
            <wp:anchor distT="0" distB="0" distL="114300" distR="114300" simplePos="0" relativeHeight="251628032" behindDoc="1" locked="0" layoutInCell="1" allowOverlap="1" wp14:anchorId="14DFD48D" wp14:editId="69E9D0C1">
              <wp:simplePos x="0" y="0"/>
              <wp:positionH relativeFrom="page">
                <wp:posOffset>881380</wp:posOffset>
              </wp:positionH>
              <wp:positionV relativeFrom="page">
                <wp:posOffset>10024745</wp:posOffset>
              </wp:positionV>
              <wp:extent cx="5798185" cy="6350"/>
              <wp:effectExtent l="0" t="0" r="0" b="0"/>
              <wp:wrapNone/>
              <wp:docPr id="110" name="docshape1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98185" cy="6350"/>
                      </a:xfrm>
                      <a:prstGeom prst="rect">
                        <a:avLst/>
                      </a:prstGeom>
                      <a:solidFill>
                        <a:srgbClr val="000000"/>
                      </a:solidFill>
                      <a:ln>
                        <a:noFill/>
                      </a:ln>
                    </wps:spPr>
                    <wps:bodyPr rot="0" vert="horz" wrap="square" lIns="91440" tIns="45720" rIns="91440" bIns="45720" anchor="t" anchorCtr="0" upright="1">
                      <a:noAutofit/>
                    </wps:bodyPr>
                  </wps:wsp>
                </a:graphicData>
              </a:graphic>
            </wp:anchor>
          </w:drawing>
        </mc:Choice>
        <mc:Fallback xmlns:wpsCustomData="http://www.wps.cn/officeDocument/2013/wpsCustomData">
          <w:pict>
            <v:rect id="docshape136" o:spid="_x0000_s1026" o:spt="1" style="position:absolute;left:0pt;margin-left:69.4pt;margin-top:789.35pt;height:0.5pt;width:456.55pt;mso-position-horizontal-relative:page;mso-position-vertical-relative:page;z-index:-251636736;mso-width-relative:page;mso-height-relative:page;" fillcolor="#000000" filled="t" stroked="f" coordsize="21600,21600" o:gfxdata="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">
              <v:fill on="t" focussize="0,0"/>
              <v:stroke on="f"/>
              <v:imagedata o:title=""/>
              <o:lock v:ext="edit" aspectratio="f"/>
            </v:rect>
          </w:pict>
        </mc:Fallback>
      </mc:AlternateContent>
    </w:r>
    <w:r>
      <w:rPr>
        <w:noProof/>
      </w:rPr>
      <mc:AlternateContent>
        <mc:Choice Requires="wps">
          <w:drawing>
            <wp:anchor distT="0" distB="0" distL="114300" distR="114300" simplePos="0" relativeHeight="251629056" behindDoc="1" locked="0" layoutInCell="1" allowOverlap="1" wp14:anchorId="49FA6A68" wp14:editId="26D10002">
              <wp:simplePos x="0" y="0"/>
              <wp:positionH relativeFrom="page">
                <wp:posOffset>887730</wp:posOffset>
              </wp:positionH>
              <wp:positionV relativeFrom="page">
                <wp:posOffset>10033000</wp:posOffset>
              </wp:positionV>
              <wp:extent cx="3457575" cy="167640"/>
              <wp:effectExtent l="0" t="0" r="0" b="0"/>
              <wp:wrapNone/>
              <wp:docPr id="108" name="docshape1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57575" cy="167640"/>
                      </a:xfrm>
                      <a:prstGeom prst="rect">
                        <a:avLst/>
                      </a:prstGeom>
                      <a:noFill/>
                      <a:ln>
                        <a:noFill/>
                      </a:ln>
                    </wps:spPr>
                    <wps:txbx>
                      <w:txbxContent>
                        <w:p w14:paraId="78802DC7" w14:textId="77777777" w:rsidR="00D16BE9" w:rsidRDefault="00AC4FA2">
                          <w:pPr>
                            <w:spacing w:before="14"/>
                            <w:ind w:left="20" w:firstLine="402"/>
                            <w:rPr>
                              <w:sz w:val="20"/>
                            </w:rPr>
                          </w:pPr>
                          <w:r>
                            <w:rPr>
                              <w:b/>
                              <w:sz w:val="20"/>
                            </w:rPr>
                            <w:t>14</w:t>
                          </w:r>
                          <w:r>
                            <w:rPr>
                              <w:b/>
                              <w:spacing w:val="-4"/>
                              <w:sz w:val="20"/>
                            </w:rPr>
                            <w:t xml:space="preserve"> </w:t>
                          </w:r>
                          <w:r>
                            <w:rPr>
                              <w:sz w:val="20"/>
                            </w:rPr>
                            <w:t>Annex</w:t>
                          </w:r>
                          <w:r>
                            <w:rPr>
                              <w:spacing w:val="-3"/>
                              <w:sz w:val="20"/>
                            </w:rPr>
                            <w:t xml:space="preserve"> </w:t>
                          </w:r>
                          <w:r>
                            <w:rPr>
                              <w:sz w:val="20"/>
                            </w:rPr>
                            <w:t>C:</w:t>
                          </w:r>
                          <w:r>
                            <w:rPr>
                              <w:spacing w:val="-2"/>
                              <w:sz w:val="20"/>
                            </w:rPr>
                            <w:t xml:space="preserve"> </w:t>
                          </w:r>
                          <w:r>
                            <w:rPr>
                              <w:sz w:val="20"/>
                            </w:rPr>
                            <w:t>Modelling</w:t>
                          </w:r>
                          <w:r>
                            <w:rPr>
                              <w:spacing w:val="-3"/>
                              <w:sz w:val="20"/>
                            </w:rPr>
                            <w:t xml:space="preserve"> </w:t>
                          </w:r>
                          <w:r>
                            <w:rPr>
                              <w:sz w:val="20"/>
                            </w:rPr>
                            <w:t>reuse,</w:t>
                          </w:r>
                          <w:r>
                            <w:rPr>
                              <w:spacing w:val="-3"/>
                              <w:sz w:val="20"/>
                            </w:rPr>
                            <w:t xml:space="preserve"> </w:t>
                          </w:r>
                          <w:r>
                            <w:rPr>
                              <w:sz w:val="20"/>
                            </w:rPr>
                            <w:t>recycling,</w:t>
                          </w:r>
                          <w:r>
                            <w:rPr>
                              <w:spacing w:val="-3"/>
                              <w:sz w:val="20"/>
                            </w:rPr>
                            <w:t xml:space="preserve"> </w:t>
                          </w:r>
                          <w:r>
                            <w:rPr>
                              <w:sz w:val="20"/>
                            </w:rPr>
                            <w:t>and</w:t>
                          </w:r>
                          <w:r>
                            <w:rPr>
                              <w:spacing w:val="-2"/>
                              <w:sz w:val="20"/>
                            </w:rPr>
                            <w:t xml:space="preserve"> </w:t>
                          </w:r>
                          <w:r>
                            <w:rPr>
                              <w:sz w:val="20"/>
                            </w:rPr>
                            <w:t>energy</w:t>
                          </w:r>
                          <w:r>
                            <w:rPr>
                              <w:spacing w:val="-3"/>
                              <w:sz w:val="20"/>
                            </w:rPr>
                            <w:t xml:space="preserve"> </w:t>
                          </w:r>
                          <w:r>
                            <w:rPr>
                              <w:spacing w:val="-2"/>
                              <w:sz w:val="20"/>
                            </w:rPr>
                            <w:t>recovery</w:t>
                          </w:r>
                        </w:p>
                      </w:txbxContent>
                    </wps:txbx>
                    <wps:bodyPr rot="0" vert="horz" wrap="square" lIns="0" tIns="0" rIns="0" bIns="0" anchor="t" anchorCtr="0" upright="1">
                      <a:noAutofit/>
                    </wps:bodyPr>
                  </wps:wsp>
                </a:graphicData>
              </a:graphic>
            </wp:anchor>
          </w:drawing>
        </mc:Choice>
        <mc:Fallback>
          <w:pict>
            <v:shapetype w14:anchorId="49FA6A68" id="_x0000_t202" coordsize="21600,21600" o:spt="202" path="m,l,21600r21600,l21600,xe">
              <v:stroke joinstyle="miter"/>
              <v:path gradientshapeok="t" o:connecttype="rect"/>
            </v:shapetype>
            <v:shape id="docshape137" o:spid="_x0000_s1071" type="#_x0000_t202" style="position:absolute;margin-left:69.9pt;margin-top:790pt;width:272.25pt;height:13.2pt;z-index:-25168742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" filled="f" stroked="f">
              <v:textbox inset="0,0,0,0">
                <w:txbxContent>
                  <w:p w14:paraId="78802DC7" w14:textId="77777777" w:rsidR="00D16BE9" w:rsidRDefault="00AC4FA2">
                    <w:pPr>
                      <w:spacing w:before="14"/>
                      <w:ind w:left="20" w:firstLine="402"/>
                      <w:rPr>
                        <w:sz w:val="20"/>
                      </w:rPr>
                    </w:pPr>
                    <w:r>
                      <w:rPr>
                        <w:b/>
                        <w:sz w:val="20"/>
                      </w:rPr>
                      <w:t>14</w:t>
                    </w:r>
                    <w:r>
                      <w:rPr>
                        <w:b/>
                        <w:spacing w:val="-4"/>
                        <w:sz w:val="20"/>
                      </w:rPr>
                      <w:t xml:space="preserve"> </w:t>
                    </w:r>
                    <w:r>
                      <w:rPr>
                        <w:sz w:val="20"/>
                      </w:rPr>
                      <w:t>Annex</w:t>
                    </w:r>
                    <w:r>
                      <w:rPr>
                        <w:spacing w:val="-3"/>
                        <w:sz w:val="20"/>
                      </w:rPr>
                      <w:t xml:space="preserve"> </w:t>
                    </w:r>
                    <w:r>
                      <w:rPr>
                        <w:sz w:val="20"/>
                      </w:rPr>
                      <w:t>C:</w:t>
                    </w:r>
                    <w:r>
                      <w:rPr>
                        <w:spacing w:val="-2"/>
                        <w:sz w:val="20"/>
                      </w:rPr>
                      <w:t xml:space="preserve"> </w:t>
                    </w:r>
                    <w:r>
                      <w:rPr>
                        <w:sz w:val="20"/>
                      </w:rPr>
                      <w:t>Modelling</w:t>
                    </w:r>
                    <w:r>
                      <w:rPr>
                        <w:spacing w:val="-3"/>
                        <w:sz w:val="20"/>
                      </w:rPr>
                      <w:t xml:space="preserve"> </w:t>
                    </w:r>
                    <w:r>
                      <w:rPr>
                        <w:sz w:val="20"/>
                      </w:rPr>
                      <w:t>reuse,</w:t>
                    </w:r>
                    <w:r>
                      <w:rPr>
                        <w:spacing w:val="-3"/>
                        <w:sz w:val="20"/>
                      </w:rPr>
                      <w:t xml:space="preserve"> </w:t>
                    </w:r>
                    <w:r>
                      <w:rPr>
                        <w:sz w:val="20"/>
                      </w:rPr>
                      <w:t>recycling,</w:t>
                    </w:r>
                    <w:r>
                      <w:rPr>
                        <w:spacing w:val="-3"/>
                        <w:sz w:val="20"/>
                      </w:rPr>
                      <w:t xml:space="preserve"> </w:t>
                    </w:r>
                    <w:r>
                      <w:rPr>
                        <w:sz w:val="20"/>
                      </w:rPr>
                      <w:t>and</w:t>
                    </w:r>
                    <w:r>
                      <w:rPr>
                        <w:spacing w:val="-2"/>
                        <w:sz w:val="20"/>
                      </w:rPr>
                      <w:t xml:space="preserve"> </w:t>
                    </w:r>
                    <w:r>
                      <w:rPr>
                        <w:sz w:val="20"/>
                      </w:rPr>
                      <w:t>energy</w:t>
                    </w:r>
                    <w:r>
                      <w:rPr>
                        <w:spacing w:val="-3"/>
                        <w:sz w:val="20"/>
                      </w:rPr>
                      <w:t xml:space="preserve"> </w:t>
                    </w:r>
                    <w:r>
                      <w:rPr>
                        <w:spacing w:val="-2"/>
                        <w:sz w:val="20"/>
                      </w:rPr>
                      <w:t>recovery</w:t>
                    </w:r>
                  </w:p>
                </w:txbxContent>
              </v:textbox>
              <w10:wrap anchorx="page" anchory="page"/>
            </v:shape>
          </w:pict>
        </mc:Fallback>
      </mc:AlternateContent>
    </w:r>
    <w:r>
      <w:rPr>
        <w:noProof/>
      </w:rPr>
      <mc:AlternateContent>
        <mc:Choice Requires="wps">
          <w:drawing>
            <wp:anchor distT="0" distB="0" distL="114300" distR="114300" simplePos="0" relativeHeight="251630080" behindDoc="1" locked="0" layoutInCell="1" allowOverlap="1" wp14:anchorId="3AFA199B" wp14:editId="27B510B9">
              <wp:simplePos x="0" y="0"/>
              <wp:positionH relativeFrom="page">
                <wp:posOffset>6392545</wp:posOffset>
              </wp:positionH>
              <wp:positionV relativeFrom="page">
                <wp:posOffset>10045700</wp:posOffset>
              </wp:positionV>
              <wp:extent cx="322580" cy="181610"/>
              <wp:effectExtent l="0" t="0" r="0" b="0"/>
              <wp:wrapNone/>
              <wp:docPr id="106" name="docshape1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2580" cy="181610"/>
                      </a:xfrm>
                      <a:prstGeom prst="rect">
                        <a:avLst/>
                      </a:prstGeom>
                      <a:noFill/>
                      <a:ln>
                        <a:noFill/>
                      </a:ln>
                    </wps:spPr>
                    <wps:txbx>
                      <w:txbxContent>
                        <w:p w14:paraId="254EFD8B" w14:textId="77777777" w:rsidR="00D16BE9" w:rsidRDefault="00AC4FA2">
                          <w:pPr>
                            <w:pStyle w:val="a8"/>
                            <w:spacing w:before="12"/>
                            <w:ind w:left="60"/>
                          </w:pPr>
                          <w:r>
                            <w:rPr>
                              <w:spacing w:val="-5"/>
                            </w:rPr>
                            <w:fldChar w:fldCharType="begin"/>
                          </w:r>
                          <w:r>
                            <w:rPr>
                              <w:spacing w:val="-5"/>
                            </w:rPr>
                            <w:instrText xml:space="preserve"> PAGE </w:instrText>
                          </w:r>
                          <w:r>
                            <w:rPr>
                              <w:spacing w:val="-5"/>
                            </w:rPr>
                            <w:fldChar w:fldCharType="separate"/>
                          </w:r>
                          <w:r>
                            <w:rPr>
                              <w:spacing w:val="-5"/>
                            </w:rPr>
                            <w:t>343</w:t>
                          </w:r>
                          <w:r>
                            <w:rPr>
                              <w:spacing w:val="-5"/>
                            </w:rPr>
                            <w:fldChar w:fldCharType="end"/>
                          </w:r>
                        </w:p>
                      </w:txbxContent>
                    </wps:txbx>
                    <wps:bodyPr rot="0" vert="horz" wrap="square" lIns="0" tIns="0" rIns="0" bIns="0" anchor="t" anchorCtr="0" upright="1">
                      <a:noAutofit/>
                    </wps:bodyPr>
                  </wps:wsp>
                </a:graphicData>
              </a:graphic>
            </wp:anchor>
          </w:drawing>
        </mc:Choice>
        <mc:Fallback>
          <w:pict>
            <v:shape w14:anchorId="3AFA199B" id="docshape138" o:spid="_x0000_s1072" type="#_x0000_t202" style="position:absolute;margin-left:503.35pt;margin-top:791pt;width:25.4pt;height:14.3pt;z-index:-25168640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" filled="f" stroked="f">
              <v:textbox inset="0,0,0,0">
                <w:txbxContent>
                  <w:p w14:paraId="254EFD8B" w14:textId="77777777" w:rsidR="00D16BE9" w:rsidRDefault="00AC4FA2">
                    <w:pPr>
                      <w:pStyle w:val="a8"/>
                      <w:spacing w:before="12"/>
                      <w:ind w:left="60"/>
                    </w:pPr>
                    <w:r>
                      <w:rPr>
                        <w:spacing w:val="-5"/>
                      </w:rPr>
                      <w:fldChar w:fldCharType="begin"/>
                    </w:r>
                    <w:r>
                      <w:rPr>
                        <w:spacing w:val="-5"/>
                      </w:rPr>
                      <w:instrText xml:space="preserve"> PAGE </w:instrText>
                    </w:r>
                    <w:r>
                      <w:rPr>
                        <w:spacing w:val="-5"/>
                      </w:rPr>
                      <w:fldChar w:fldCharType="separate"/>
                    </w:r>
                    <w:r>
                      <w:rPr>
                        <w:spacing w:val="-5"/>
                      </w:rPr>
                      <w:t>343</w:t>
                    </w:r>
                    <w:r>
                      <w:rPr>
                        <w:spacing w:val="-5"/>
                      </w:rPr>
                      <w:fldChar w:fldCharType="end"/>
                    </w:r>
                  </w:p>
                </w:txbxContent>
              </v:textbox>
              <w10:wrap anchorx="page" anchory="page"/>
            </v:shape>
          </w:pict>
        </mc:Fallback>
      </mc:AlternateContent>
    </w: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B19202" w14:textId="77777777" w:rsidR="00D16BE9" w:rsidRDefault="00AC4FA2">
    <w:pPr>
      <w:pStyle w:val="a8"/>
      <w:spacing w:line="14" w:lineRule="auto"/>
      <w:rPr>
        <w:sz w:val="20"/>
      </w:rPr>
    </w:pPr>
    <w:r>
      <w:rPr>
        <w:noProof/>
      </w:rPr>
      <mc:AlternateContent>
        <mc:Choice Requires="wps">
          <w:drawing>
            <wp:anchor distT="0" distB="0" distL="114300" distR="114300" simplePos="0" relativeHeight="251634176" behindDoc="1" locked="0" layoutInCell="1" allowOverlap="1" wp14:anchorId="16891298" wp14:editId="239B133C">
              <wp:simplePos x="0" y="0"/>
              <wp:positionH relativeFrom="page">
                <wp:posOffset>881380</wp:posOffset>
              </wp:positionH>
              <wp:positionV relativeFrom="page">
                <wp:posOffset>10024745</wp:posOffset>
              </wp:positionV>
              <wp:extent cx="5798185" cy="6350"/>
              <wp:effectExtent l="0" t="0" r="0" b="0"/>
              <wp:wrapNone/>
              <wp:docPr id="98" name="docshape14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98185" cy="6350"/>
                      </a:xfrm>
                      <a:prstGeom prst="rect">
                        <a:avLst/>
                      </a:prstGeom>
                      <a:solidFill>
                        <a:srgbClr val="000000"/>
                      </a:solidFill>
                      <a:ln>
                        <a:noFill/>
                      </a:ln>
                    </wps:spPr>
                    <wps:bodyPr rot="0" vert="horz" wrap="square" lIns="91440" tIns="45720" rIns="91440" bIns="45720" anchor="t" anchorCtr="0" upright="1">
                      <a:noAutofit/>
                    </wps:bodyPr>
                  </wps:wsp>
                </a:graphicData>
              </a:graphic>
            </wp:anchor>
          </w:drawing>
        </mc:Choice>
        <mc:Fallback xmlns:wpsCustomData="http://www.wps.cn/officeDocument/2013/wpsCustomData">
          <w:pict>
            <v:rect id="docshape144" o:spid="_x0000_s1026" o:spt="1" style="position:absolute;left:0pt;margin-left:69.4pt;margin-top:789.35pt;height:0.5pt;width:456.55pt;mso-position-horizontal-relative:page;mso-position-vertical-relative:page;z-index:-251633664;mso-width-relative:page;mso-height-relative:page;" fillcolor="#000000" filled="t" stroked="f" coordsize="21600,21600" o:gfxdata="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">
              <v:fill on="t" focussize="0,0"/>
              <v:stroke on="f"/>
              <v:imagedata o:title=""/>
              <o:lock v:ext="edit" aspectratio="f"/>
            </v:rect>
          </w:pict>
        </mc:Fallback>
      </mc:AlternateContent>
    </w:r>
    <w:r>
      <w:rPr>
        <w:noProof/>
      </w:rPr>
      <mc:AlternateContent>
        <mc:Choice Requires="wps">
          <w:drawing>
            <wp:anchor distT="0" distB="0" distL="114300" distR="114300" simplePos="0" relativeHeight="251635200" behindDoc="1" locked="0" layoutInCell="1" allowOverlap="1" wp14:anchorId="0F3D9940" wp14:editId="492CE56C">
              <wp:simplePos x="0" y="0"/>
              <wp:positionH relativeFrom="page">
                <wp:posOffset>887730</wp:posOffset>
              </wp:positionH>
              <wp:positionV relativeFrom="page">
                <wp:posOffset>10033000</wp:posOffset>
              </wp:positionV>
              <wp:extent cx="3457575" cy="167640"/>
              <wp:effectExtent l="0" t="0" r="0" b="0"/>
              <wp:wrapNone/>
              <wp:docPr id="96" name="docshape1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57575" cy="167640"/>
                      </a:xfrm>
                      <a:prstGeom prst="rect">
                        <a:avLst/>
                      </a:prstGeom>
                      <a:noFill/>
                      <a:ln>
                        <a:noFill/>
                      </a:ln>
                    </wps:spPr>
                    <wps:txbx>
                      <w:txbxContent>
                        <w:p w14:paraId="625D5EBF" w14:textId="77777777" w:rsidR="00D16BE9" w:rsidRDefault="00AC4FA2">
                          <w:pPr>
                            <w:spacing w:before="14"/>
                            <w:ind w:left="20" w:firstLine="402"/>
                            <w:rPr>
                              <w:sz w:val="20"/>
                            </w:rPr>
                          </w:pPr>
                          <w:r>
                            <w:rPr>
                              <w:b/>
                              <w:sz w:val="20"/>
                            </w:rPr>
                            <w:t>14</w:t>
                          </w:r>
                          <w:r>
                            <w:rPr>
                              <w:b/>
                              <w:spacing w:val="-4"/>
                              <w:sz w:val="20"/>
                            </w:rPr>
                            <w:t xml:space="preserve"> </w:t>
                          </w:r>
                          <w:r>
                            <w:rPr>
                              <w:sz w:val="20"/>
                            </w:rPr>
                            <w:t>Annex</w:t>
                          </w:r>
                          <w:r>
                            <w:rPr>
                              <w:spacing w:val="-3"/>
                              <w:sz w:val="20"/>
                            </w:rPr>
                            <w:t xml:space="preserve"> </w:t>
                          </w:r>
                          <w:r>
                            <w:rPr>
                              <w:sz w:val="20"/>
                            </w:rPr>
                            <w:t>C:</w:t>
                          </w:r>
                          <w:r>
                            <w:rPr>
                              <w:spacing w:val="-2"/>
                              <w:sz w:val="20"/>
                            </w:rPr>
                            <w:t xml:space="preserve"> </w:t>
                          </w:r>
                          <w:r>
                            <w:rPr>
                              <w:sz w:val="20"/>
                            </w:rPr>
                            <w:t>Modelling</w:t>
                          </w:r>
                          <w:r>
                            <w:rPr>
                              <w:spacing w:val="-3"/>
                              <w:sz w:val="20"/>
                            </w:rPr>
                            <w:t xml:space="preserve"> </w:t>
                          </w:r>
                          <w:r>
                            <w:rPr>
                              <w:sz w:val="20"/>
                            </w:rPr>
                            <w:t>reuse,</w:t>
                          </w:r>
                          <w:r>
                            <w:rPr>
                              <w:spacing w:val="-3"/>
                              <w:sz w:val="20"/>
                            </w:rPr>
                            <w:t xml:space="preserve"> </w:t>
                          </w:r>
                          <w:r>
                            <w:rPr>
                              <w:sz w:val="20"/>
                            </w:rPr>
                            <w:t>recycling,</w:t>
                          </w:r>
                          <w:r>
                            <w:rPr>
                              <w:spacing w:val="-3"/>
                              <w:sz w:val="20"/>
                            </w:rPr>
                            <w:t xml:space="preserve"> </w:t>
                          </w:r>
                          <w:r>
                            <w:rPr>
                              <w:sz w:val="20"/>
                            </w:rPr>
                            <w:t>and</w:t>
                          </w:r>
                          <w:r>
                            <w:rPr>
                              <w:spacing w:val="-2"/>
                              <w:sz w:val="20"/>
                            </w:rPr>
                            <w:t xml:space="preserve"> </w:t>
                          </w:r>
                          <w:r>
                            <w:rPr>
                              <w:sz w:val="20"/>
                            </w:rPr>
                            <w:t>energy</w:t>
                          </w:r>
                          <w:r>
                            <w:rPr>
                              <w:spacing w:val="-3"/>
                              <w:sz w:val="20"/>
                            </w:rPr>
                            <w:t xml:space="preserve"> </w:t>
                          </w:r>
                          <w:r>
                            <w:rPr>
                              <w:spacing w:val="-2"/>
                              <w:sz w:val="20"/>
                            </w:rPr>
                            <w:t>recovery</w:t>
                          </w:r>
                        </w:p>
                      </w:txbxContent>
                    </wps:txbx>
                    <wps:bodyPr rot="0" vert="horz" wrap="square" lIns="0" tIns="0" rIns="0" bIns="0" anchor="t" anchorCtr="0" upright="1">
                      <a:noAutofit/>
                    </wps:bodyPr>
                  </wps:wsp>
                </a:graphicData>
              </a:graphic>
            </wp:anchor>
          </w:drawing>
        </mc:Choice>
        <mc:Fallback>
          <w:pict>
            <v:shapetype w14:anchorId="0F3D9940" id="_x0000_t202" coordsize="21600,21600" o:spt="202" path="m,l,21600r21600,l21600,xe">
              <v:stroke joinstyle="miter"/>
              <v:path gradientshapeok="t" o:connecttype="rect"/>
            </v:shapetype>
            <v:shape id="docshape145" o:spid="_x0000_s1075" type="#_x0000_t202" style="position:absolute;margin-left:69.9pt;margin-top:790pt;width:272.25pt;height:13.2pt;z-index:-25168128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" filled="f" stroked="f">
              <v:textbox inset="0,0,0,0">
                <w:txbxContent>
                  <w:p w14:paraId="625D5EBF" w14:textId="77777777" w:rsidR="00D16BE9" w:rsidRDefault="00AC4FA2">
                    <w:pPr>
                      <w:spacing w:before="14"/>
                      <w:ind w:left="20" w:firstLine="402"/>
                      <w:rPr>
                        <w:sz w:val="20"/>
                      </w:rPr>
                    </w:pPr>
                    <w:r>
                      <w:rPr>
                        <w:b/>
                        <w:sz w:val="20"/>
                      </w:rPr>
                      <w:t>14</w:t>
                    </w:r>
                    <w:r>
                      <w:rPr>
                        <w:b/>
                        <w:spacing w:val="-4"/>
                        <w:sz w:val="20"/>
                      </w:rPr>
                      <w:t xml:space="preserve"> </w:t>
                    </w:r>
                    <w:r>
                      <w:rPr>
                        <w:sz w:val="20"/>
                      </w:rPr>
                      <w:t>Annex</w:t>
                    </w:r>
                    <w:r>
                      <w:rPr>
                        <w:spacing w:val="-3"/>
                        <w:sz w:val="20"/>
                      </w:rPr>
                      <w:t xml:space="preserve"> </w:t>
                    </w:r>
                    <w:r>
                      <w:rPr>
                        <w:sz w:val="20"/>
                      </w:rPr>
                      <w:t>C:</w:t>
                    </w:r>
                    <w:r>
                      <w:rPr>
                        <w:spacing w:val="-2"/>
                        <w:sz w:val="20"/>
                      </w:rPr>
                      <w:t xml:space="preserve"> </w:t>
                    </w:r>
                    <w:r>
                      <w:rPr>
                        <w:sz w:val="20"/>
                      </w:rPr>
                      <w:t>Modelling</w:t>
                    </w:r>
                    <w:r>
                      <w:rPr>
                        <w:spacing w:val="-3"/>
                        <w:sz w:val="20"/>
                      </w:rPr>
                      <w:t xml:space="preserve"> </w:t>
                    </w:r>
                    <w:r>
                      <w:rPr>
                        <w:sz w:val="20"/>
                      </w:rPr>
                      <w:t>reuse,</w:t>
                    </w:r>
                    <w:r>
                      <w:rPr>
                        <w:spacing w:val="-3"/>
                        <w:sz w:val="20"/>
                      </w:rPr>
                      <w:t xml:space="preserve"> </w:t>
                    </w:r>
                    <w:r>
                      <w:rPr>
                        <w:sz w:val="20"/>
                      </w:rPr>
                      <w:t>recycling,</w:t>
                    </w:r>
                    <w:r>
                      <w:rPr>
                        <w:spacing w:val="-3"/>
                        <w:sz w:val="20"/>
                      </w:rPr>
                      <w:t xml:space="preserve"> </w:t>
                    </w:r>
                    <w:r>
                      <w:rPr>
                        <w:sz w:val="20"/>
                      </w:rPr>
                      <w:t>and</w:t>
                    </w:r>
                    <w:r>
                      <w:rPr>
                        <w:spacing w:val="-2"/>
                        <w:sz w:val="20"/>
                      </w:rPr>
                      <w:t xml:space="preserve"> </w:t>
                    </w:r>
                    <w:r>
                      <w:rPr>
                        <w:sz w:val="20"/>
                      </w:rPr>
                      <w:t>energy</w:t>
                    </w:r>
                    <w:r>
                      <w:rPr>
                        <w:spacing w:val="-3"/>
                        <w:sz w:val="20"/>
                      </w:rPr>
                      <w:t xml:space="preserve"> </w:t>
                    </w:r>
                    <w:r>
                      <w:rPr>
                        <w:spacing w:val="-2"/>
                        <w:sz w:val="20"/>
                      </w:rPr>
                      <w:t>recovery</w:t>
                    </w:r>
                  </w:p>
                </w:txbxContent>
              </v:textbox>
              <w10:wrap anchorx="page" anchory="page"/>
            </v:shape>
          </w:pict>
        </mc:Fallback>
      </mc:AlternateContent>
    </w:r>
    <w:r>
      <w:rPr>
        <w:noProof/>
      </w:rPr>
      <mc:AlternateContent>
        <mc:Choice Requires="wps">
          <w:drawing>
            <wp:anchor distT="0" distB="0" distL="114300" distR="114300" simplePos="0" relativeHeight="251636224" behindDoc="1" locked="0" layoutInCell="1" allowOverlap="1" wp14:anchorId="5A6A2A69" wp14:editId="35E9F79B">
              <wp:simplePos x="0" y="0"/>
              <wp:positionH relativeFrom="page">
                <wp:posOffset>6392545</wp:posOffset>
              </wp:positionH>
              <wp:positionV relativeFrom="page">
                <wp:posOffset>10045700</wp:posOffset>
              </wp:positionV>
              <wp:extent cx="322580" cy="181610"/>
              <wp:effectExtent l="0" t="0" r="0" b="0"/>
              <wp:wrapNone/>
              <wp:docPr id="94" name="docshape1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2580" cy="181610"/>
                      </a:xfrm>
                      <a:prstGeom prst="rect">
                        <a:avLst/>
                      </a:prstGeom>
                      <a:noFill/>
                      <a:ln>
                        <a:noFill/>
                      </a:ln>
                    </wps:spPr>
                    <wps:txbx>
                      <w:txbxContent>
                        <w:p w14:paraId="6D751E5E" w14:textId="77777777" w:rsidR="00D16BE9" w:rsidRDefault="00AC4FA2">
                          <w:pPr>
                            <w:pStyle w:val="a8"/>
                            <w:spacing w:before="12"/>
                            <w:ind w:left="60"/>
                          </w:pPr>
                          <w:r>
                            <w:rPr>
                              <w:spacing w:val="-5"/>
                            </w:rPr>
                            <w:fldChar w:fldCharType="begin"/>
                          </w:r>
                          <w:r>
                            <w:rPr>
                              <w:spacing w:val="-5"/>
                            </w:rPr>
                            <w:instrText xml:space="preserve"> PAGE </w:instrText>
                          </w:r>
                          <w:r>
                            <w:rPr>
                              <w:spacing w:val="-5"/>
                            </w:rPr>
                            <w:fldChar w:fldCharType="separate"/>
                          </w:r>
                          <w:r>
                            <w:rPr>
                              <w:spacing w:val="-5"/>
                            </w:rPr>
                            <w:t>344</w:t>
                          </w:r>
                          <w:r>
                            <w:rPr>
                              <w:spacing w:val="-5"/>
                            </w:rPr>
                            <w:fldChar w:fldCharType="end"/>
                          </w:r>
                        </w:p>
                      </w:txbxContent>
                    </wps:txbx>
                    <wps:bodyPr rot="0" vert="horz" wrap="square" lIns="0" tIns="0" rIns="0" bIns="0" anchor="t" anchorCtr="0" upright="1">
                      <a:noAutofit/>
                    </wps:bodyPr>
                  </wps:wsp>
                </a:graphicData>
              </a:graphic>
            </wp:anchor>
          </w:drawing>
        </mc:Choice>
        <mc:Fallback>
          <w:pict>
            <v:shape w14:anchorId="5A6A2A69" id="docshape146" o:spid="_x0000_s1076" type="#_x0000_t202" style="position:absolute;margin-left:503.35pt;margin-top:791pt;width:25.4pt;height:14.3pt;z-index:-25168025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" filled="f" stroked="f">
              <v:textbox inset="0,0,0,0">
                <w:txbxContent>
                  <w:p w14:paraId="6D751E5E" w14:textId="77777777" w:rsidR="00D16BE9" w:rsidRDefault="00AC4FA2">
                    <w:pPr>
                      <w:pStyle w:val="a8"/>
                      <w:spacing w:before="12"/>
                      <w:ind w:left="60"/>
                    </w:pPr>
                    <w:r>
                      <w:rPr>
                        <w:spacing w:val="-5"/>
                      </w:rPr>
                      <w:fldChar w:fldCharType="begin"/>
                    </w:r>
                    <w:r>
                      <w:rPr>
                        <w:spacing w:val="-5"/>
                      </w:rPr>
                      <w:instrText xml:space="preserve"> PAGE </w:instrText>
                    </w:r>
                    <w:r>
                      <w:rPr>
                        <w:spacing w:val="-5"/>
                      </w:rPr>
                      <w:fldChar w:fldCharType="separate"/>
                    </w:r>
                    <w:r>
                      <w:rPr>
                        <w:spacing w:val="-5"/>
                      </w:rPr>
                      <w:t>344</w:t>
                    </w:r>
                    <w:r>
                      <w:rPr>
                        <w:spacing w:val="-5"/>
                      </w:rPr>
                      <w:fldChar w:fldCharType="end"/>
                    </w:r>
                  </w:p>
                </w:txbxContent>
              </v:textbox>
              <w10:wrap anchorx="page" anchory="page"/>
            </v:shape>
          </w:pict>
        </mc:Fallback>
      </mc:AlternateContent>
    </w: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6EDF05B" w14:textId="77777777" w:rsidR="00D16BE9" w:rsidRDefault="00AC4FA2">
    <w:pPr>
      <w:pStyle w:val="a8"/>
      <w:spacing w:line="14" w:lineRule="auto"/>
      <w:rPr>
        <w:sz w:val="20"/>
      </w:rPr>
    </w:pPr>
    <w:r>
      <w:rPr>
        <w:noProof/>
      </w:rPr>
      <mc:AlternateContent>
        <mc:Choice Requires="wps">
          <w:drawing>
            <wp:anchor distT="0" distB="0" distL="114300" distR="114300" simplePos="0" relativeHeight="251640320" behindDoc="1" locked="0" layoutInCell="1" allowOverlap="1" wp14:anchorId="0C3D8E00" wp14:editId="307D4B80">
              <wp:simplePos x="0" y="0"/>
              <wp:positionH relativeFrom="page">
                <wp:posOffset>881380</wp:posOffset>
              </wp:positionH>
              <wp:positionV relativeFrom="page">
                <wp:posOffset>10024745</wp:posOffset>
              </wp:positionV>
              <wp:extent cx="5798185" cy="6350"/>
              <wp:effectExtent l="0" t="0" r="0" b="0"/>
              <wp:wrapNone/>
              <wp:docPr id="20" name="docshape4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98185" cy="6350"/>
                      </a:xfrm>
                      <a:prstGeom prst="rect">
                        <a:avLst/>
                      </a:prstGeom>
                      <a:solidFill>
                        <a:srgbClr val="000000"/>
                      </a:solidFill>
                      <a:ln>
                        <a:noFill/>
                      </a:ln>
                    </wps:spPr>
                    <wps:bodyPr rot="0" vert="horz" wrap="square" lIns="91440" tIns="45720" rIns="91440" bIns="45720" anchor="t" anchorCtr="0" upright="1">
                      <a:noAutofit/>
                    </wps:bodyPr>
                  </wps:wsp>
                </a:graphicData>
              </a:graphic>
            </wp:anchor>
          </w:drawing>
        </mc:Choice>
        <mc:Fallback xmlns:wpsCustomData="http://www.wps.cn/officeDocument/2013/wpsCustomData">
          <w:pict>
            <v:rect id="docshape471" o:spid="_x0000_s1026" o:spt="1" style="position:absolute;left:0pt;margin-left:69.4pt;margin-top:789.35pt;height:0.5pt;width:456.55pt;mso-position-horizontal-relative:page;mso-position-vertical-relative:page;z-index:-251630592;mso-width-relative:page;mso-height-relative:page;" fillcolor="#000000" filled="t" stroked="f" coordsize="21600,21600" o:gfxdata="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">
              <v:fill on="t" focussize="0,0"/>
              <v:stroke on="f"/>
              <v:imagedata o:title=""/>
              <o:lock v:ext="edit" aspectratio="f"/>
            </v:rect>
          </w:pict>
        </mc:Fallback>
      </mc:AlternateContent>
    </w:r>
    <w:r>
      <w:rPr>
        <w:noProof/>
      </w:rPr>
      <mc:AlternateContent>
        <mc:Choice Requires="wps">
          <w:drawing>
            <wp:anchor distT="0" distB="0" distL="114300" distR="114300" simplePos="0" relativeHeight="251641344" behindDoc="1" locked="0" layoutInCell="1" allowOverlap="1" wp14:anchorId="51C63B80" wp14:editId="3CE57AB6">
              <wp:simplePos x="0" y="0"/>
              <wp:positionH relativeFrom="page">
                <wp:posOffset>887730</wp:posOffset>
              </wp:positionH>
              <wp:positionV relativeFrom="page">
                <wp:posOffset>10033000</wp:posOffset>
              </wp:positionV>
              <wp:extent cx="4763135" cy="167640"/>
              <wp:effectExtent l="0" t="0" r="0" b="0"/>
              <wp:wrapNone/>
              <wp:docPr id="84" name="docshape4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63135" cy="167640"/>
                      </a:xfrm>
                      <a:prstGeom prst="rect">
                        <a:avLst/>
                      </a:prstGeom>
                      <a:noFill/>
                      <a:ln>
                        <a:noFill/>
                      </a:ln>
                    </wps:spPr>
                    <wps:txbx>
                      <w:txbxContent>
                        <w:p w14:paraId="5D875284" w14:textId="77777777" w:rsidR="00D16BE9" w:rsidRDefault="00AC4FA2">
                          <w:pPr>
                            <w:spacing w:before="14"/>
                            <w:ind w:left="20" w:firstLine="402"/>
                            <w:rPr>
                              <w:sz w:val="20"/>
                            </w:rPr>
                          </w:pPr>
                          <w:r>
                            <w:rPr>
                              <w:b/>
                              <w:sz w:val="20"/>
                            </w:rPr>
                            <w:t>15</w:t>
                          </w:r>
                          <w:r>
                            <w:rPr>
                              <w:b/>
                              <w:spacing w:val="-7"/>
                              <w:sz w:val="20"/>
                            </w:rPr>
                            <w:t xml:space="preserve"> </w:t>
                          </w:r>
                          <w:r>
                            <w:rPr>
                              <w:sz w:val="20"/>
                            </w:rPr>
                            <w:t>Annex</w:t>
                          </w:r>
                          <w:r>
                            <w:rPr>
                              <w:spacing w:val="-4"/>
                              <w:sz w:val="20"/>
                            </w:rPr>
                            <w:t xml:space="preserve"> </w:t>
                          </w:r>
                          <w:r>
                            <w:rPr>
                              <w:sz w:val="20"/>
                            </w:rPr>
                            <w:t>D:</w:t>
                          </w:r>
                          <w:r>
                            <w:rPr>
                              <w:spacing w:val="-4"/>
                              <w:sz w:val="20"/>
                            </w:rPr>
                            <w:t xml:space="preserve"> </w:t>
                          </w:r>
                          <w:r>
                            <w:rPr>
                              <w:sz w:val="20"/>
                            </w:rPr>
                            <w:t>Avoiding</w:t>
                          </w:r>
                          <w:r>
                            <w:rPr>
                              <w:spacing w:val="-3"/>
                              <w:sz w:val="20"/>
                            </w:rPr>
                            <w:t xml:space="preserve"> </w:t>
                          </w:r>
                          <w:r>
                            <w:rPr>
                              <w:sz w:val="20"/>
                            </w:rPr>
                            <w:t>misleading</w:t>
                          </w:r>
                          <w:r>
                            <w:rPr>
                              <w:spacing w:val="-4"/>
                              <w:sz w:val="20"/>
                            </w:rPr>
                            <w:t xml:space="preserve"> </w:t>
                          </w:r>
                          <w:r>
                            <w:rPr>
                              <w:sz w:val="20"/>
                            </w:rPr>
                            <w:t>goal</w:t>
                          </w:r>
                          <w:r>
                            <w:rPr>
                              <w:spacing w:val="-4"/>
                              <w:sz w:val="20"/>
                            </w:rPr>
                            <w:t xml:space="preserve"> </w:t>
                          </w:r>
                          <w:r>
                            <w:rPr>
                              <w:sz w:val="20"/>
                            </w:rPr>
                            <w:t>and</w:t>
                          </w:r>
                          <w:r>
                            <w:rPr>
                              <w:spacing w:val="-3"/>
                              <w:sz w:val="20"/>
                            </w:rPr>
                            <w:t xml:space="preserve"> </w:t>
                          </w:r>
                          <w:r>
                            <w:rPr>
                              <w:sz w:val="20"/>
                            </w:rPr>
                            <w:t>scope</w:t>
                          </w:r>
                          <w:r>
                            <w:rPr>
                              <w:spacing w:val="-3"/>
                              <w:sz w:val="20"/>
                            </w:rPr>
                            <w:t xml:space="preserve"> </w:t>
                          </w:r>
                          <w:r>
                            <w:rPr>
                              <w:sz w:val="20"/>
                            </w:rPr>
                            <w:t>definition</w:t>
                          </w:r>
                          <w:r>
                            <w:rPr>
                              <w:spacing w:val="-5"/>
                              <w:sz w:val="20"/>
                            </w:rPr>
                            <w:t xml:space="preserve"> </w:t>
                          </w:r>
                          <w:r>
                            <w:rPr>
                              <w:sz w:val="20"/>
                            </w:rPr>
                            <w:t>and</w:t>
                          </w:r>
                          <w:r>
                            <w:rPr>
                              <w:spacing w:val="-3"/>
                              <w:sz w:val="20"/>
                            </w:rPr>
                            <w:t xml:space="preserve"> </w:t>
                          </w:r>
                          <w:r>
                            <w:rPr>
                              <w:sz w:val="20"/>
                            </w:rPr>
                            <w:t>results</w:t>
                          </w:r>
                          <w:r>
                            <w:rPr>
                              <w:spacing w:val="-3"/>
                              <w:sz w:val="20"/>
                            </w:rPr>
                            <w:t xml:space="preserve"> </w:t>
                          </w:r>
                          <w:r>
                            <w:rPr>
                              <w:spacing w:val="-2"/>
                              <w:sz w:val="20"/>
                            </w:rPr>
                            <w:t>interpretation</w:t>
                          </w:r>
                        </w:p>
                      </w:txbxContent>
                    </wps:txbx>
                    <wps:bodyPr rot="0" vert="horz" wrap="square" lIns="0" tIns="0" rIns="0" bIns="0" anchor="t" anchorCtr="0" upright="1">
                      <a:noAutofit/>
                    </wps:bodyPr>
                  </wps:wsp>
                </a:graphicData>
              </a:graphic>
            </wp:anchor>
          </w:drawing>
        </mc:Choice>
        <mc:Fallback>
          <w:pict>
            <v:shapetype w14:anchorId="51C63B80" id="_x0000_t202" coordsize="21600,21600" o:spt="202" path="m,l,21600r21600,l21600,xe">
              <v:stroke joinstyle="miter"/>
              <v:path gradientshapeok="t" o:connecttype="rect"/>
            </v:shapetype>
            <v:shape id="docshape472" o:spid="_x0000_s1079" type="#_x0000_t202" style="position:absolute;margin-left:69.9pt;margin-top:790pt;width:375.05pt;height:13.2pt;z-index:-25167513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" filled="f" stroked="f">
              <v:textbox inset="0,0,0,0">
                <w:txbxContent>
                  <w:p w14:paraId="5D875284" w14:textId="77777777" w:rsidR="00D16BE9" w:rsidRDefault="00AC4FA2">
                    <w:pPr>
                      <w:spacing w:before="14"/>
                      <w:ind w:left="20" w:firstLine="402"/>
                      <w:rPr>
                        <w:sz w:val="20"/>
                      </w:rPr>
                    </w:pPr>
                    <w:r>
                      <w:rPr>
                        <w:b/>
                        <w:sz w:val="20"/>
                      </w:rPr>
                      <w:t>15</w:t>
                    </w:r>
                    <w:r>
                      <w:rPr>
                        <w:b/>
                        <w:spacing w:val="-7"/>
                        <w:sz w:val="20"/>
                      </w:rPr>
                      <w:t xml:space="preserve"> </w:t>
                    </w:r>
                    <w:r>
                      <w:rPr>
                        <w:sz w:val="20"/>
                      </w:rPr>
                      <w:t>Annex</w:t>
                    </w:r>
                    <w:r>
                      <w:rPr>
                        <w:spacing w:val="-4"/>
                        <w:sz w:val="20"/>
                      </w:rPr>
                      <w:t xml:space="preserve"> </w:t>
                    </w:r>
                    <w:r>
                      <w:rPr>
                        <w:sz w:val="20"/>
                      </w:rPr>
                      <w:t>D:</w:t>
                    </w:r>
                    <w:r>
                      <w:rPr>
                        <w:spacing w:val="-4"/>
                        <w:sz w:val="20"/>
                      </w:rPr>
                      <w:t xml:space="preserve"> </w:t>
                    </w:r>
                    <w:r>
                      <w:rPr>
                        <w:sz w:val="20"/>
                      </w:rPr>
                      <w:t>Avoiding</w:t>
                    </w:r>
                    <w:r>
                      <w:rPr>
                        <w:spacing w:val="-3"/>
                        <w:sz w:val="20"/>
                      </w:rPr>
                      <w:t xml:space="preserve"> </w:t>
                    </w:r>
                    <w:r>
                      <w:rPr>
                        <w:sz w:val="20"/>
                      </w:rPr>
                      <w:t>misleading</w:t>
                    </w:r>
                    <w:r>
                      <w:rPr>
                        <w:spacing w:val="-4"/>
                        <w:sz w:val="20"/>
                      </w:rPr>
                      <w:t xml:space="preserve"> </w:t>
                    </w:r>
                    <w:r>
                      <w:rPr>
                        <w:sz w:val="20"/>
                      </w:rPr>
                      <w:t>goal</w:t>
                    </w:r>
                    <w:r>
                      <w:rPr>
                        <w:spacing w:val="-4"/>
                        <w:sz w:val="20"/>
                      </w:rPr>
                      <w:t xml:space="preserve"> </w:t>
                    </w:r>
                    <w:r>
                      <w:rPr>
                        <w:sz w:val="20"/>
                      </w:rPr>
                      <w:t>and</w:t>
                    </w:r>
                    <w:r>
                      <w:rPr>
                        <w:spacing w:val="-3"/>
                        <w:sz w:val="20"/>
                      </w:rPr>
                      <w:t xml:space="preserve"> </w:t>
                    </w:r>
                    <w:r>
                      <w:rPr>
                        <w:sz w:val="20"/>
                      </w:rPr>
                      <w:t>scope</w:t>
                    </w:r>
                    <w:r>
                      <w:rPr>
                        <w:spacing w:val="-3"/>
                        <w:sz w:val="20"/>
                      </w:rPr>
                      <w:t xml:space="preserve"> </w:t>
                    </w:r>
                    <w:r>
                      <w:rPr>
                        <w:sz w:val="20"/>
                      </w:rPr>
                      <w:t>definition</w:t>
                    </w:r>
                    <w:r>
                      <w:rPr>
                        <w:spacing w:val="-5"/>
                        <w:sz w:val="20"/>
                      </w:rPr>
                      <w:t xml:space="preserve"> </w:t>
                    </w:r>
                    <w:r>
                      <w:rPr>
                        <w:sz w:val="20"/>
                      </w:rPr>
                      <w:t>and</w:t>
                    </w:r>
                    <w:r>
                      <w:rPr>
                        <w:spacing w:val="-3"/>
                        <w:sz w:val="20"/>
                      </w:rPr>
                      <w:t xml:space="preserve"> </w:t>
                    </w:r>
                    <w:r>
                      <w:rPr>
                        <w:sz w:val="20"/>
                      </w:rPr>
                      <w:t>results</w:t>
                    </w:r>
                    <w:r>
                      <w:rPr>
                        <w:spacing w:val="-3"/>
                        <w:sz w:val="20"/>
                      </w:rPr>
                      <w:t xml:space="preserve"> </w:t>
                    </w:r>
                    <w:r>
                      <w:rPr>
                        <w:spacing w:val="-2"/>
                        <w:sz w:val="20"/>
                      </w:rPr>
                      <w:t>interpretation</w:t>
                    </w:r>
                  </w:p>
                </w:txbxContent>
              </v:textbox>
              <w10:wrap anchorx="page" anchory="page"/>
            </v:shape>
          </w:pict>
        </mc:Fallback>
      </mc:AlternateContent>
    </w:r>
    <w:r>
      <w:rPr>
        <w:noProof/>
      </w:rPr>
      <mc:AlternateContent>
        <mc:Choice Requires="wps">
          <w:drawing>
            <wp:anchor distT="0" distB="0" distL="114300" distR="114300" simplePos="0" relativeHeight="251642368" behindDoc="1" locked="0" layoutInCell="1" allowOverlap="1" wp14:anchorId="4AA17075" wp14:editId="2E641843">
              <wp:simplePos x="0" y="0"/>
              <wp:positionH relativeFrom="page">
                <wp:posOffset>6392545</wp:posOffset>
              </wp:positionH>
              <wp:positionV relativeFrom="page">
                <wp:posOffset>10045700</wp:posOffset>
              </wp:positionV>
              <wp:extent cx="322580" cy="181610"/>
              <wp:effectExtent l="0" t="0" r="0" b="0"/>
              <wp:wrapNone/>
              <wp:docPr id="82" name="docshape4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2580" cy="181610"/>
                      </a:xfrm>
                      <a:prstGeom prst="rect">
                        <a:avLst/>
                      </a:prstGeom>
                      <a:noFill/>
                      <a:ln>
                        <a:noFill/>
                      </a:ln>
                    </wps:spPr>
                    <wps:txbx>
                      <w:txbxContent>
                        <w:p w14:paraId="56F68B67" w14:textId="77777777" w:rsidR="00D16BE9" w:rsidRDefault="00AC4FA2">
                          <w:pPr>
                            <w:pStyle w:val="a8"/>
                            <w:spacing w:before="12"/>
                            <w:ind w:left="60"/>
                          </w:pPr>
                          <w:r>
                            <w:rPr>
                              <w:spacing w:val="-5"/>
                            </w:rPr>
                            <w:fldChar w:fldCharType="begin"/>
                          </w:r>
                          <w:r>
                            <w:rPr>
                              <w:spacing w:val="-5"/>
                            </w:rPr>
                            <w:instrText xml:space="preserve"> PAGE </w:instrText>
                          </w:r>
                          <w:r>
                            <w:rPr>
                              <w:spacing w:val="-5"/>
                            </w:rPr>
                            <w:fldChar w:fldCharType="separate"/>
                          </w:r>
                          <w:r>
                            <w:rPr>
                              <w:spacing w:val="-5"/>
                            </w:rPr>
                            <w:t>365</w:t>
                          </w:r>
                          <w:r>
                            <w:rPr>
                              <w:spacing w:val="-5"/>
                            </w:rPr>
                            <w:fldChar w:fldCharType="end"/>
                          </w:r>
                        </w:p>
                      </w:txbxContent>
                    </wps:txbx>
                    <wps:bodyPr rot="0" vert="horz" wrap="square" lIns="0" tIns="0" rIns="0" bIns="0" anchor="t" anchorCtr="0" upright="1">
                      <a:noAutofit/>
                    </wps:bodyPr>
                  </wps:wsp>
                </a:graphicData>
              </a:graphic>
            </wp:anchor>
          </w:drawing>
        </mc:Choice>
        <mc:Fallback>
          <w:pict>
            <v:shape w14:anchorId="4AA17075" id="docshape473" o:spid="_x0000_s1080" type="#_x0000_t202" style="position:absolute;margin-left:503.35pt;margin-top:791pt;width:25.4pt;height:14.3pt;z-index:-25167411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" filled="f" stroked="f">
              <v:textbox inset="0,0,0,0">
                <w:txbxContent>
                  <w:p w14:paraId="56F68B67" w14:textId="77777777" w:rsidR="00D16BE9" w:rsidRDefault="00AC4FA2">
                    <w:pPr>
                      <w:pStyle w:val="a8"/>
                      <w:spacing w:before="12"/>
                      <w:ind w:left="60"/>
                    </w:pPr>
                    <w:r>
                      <w:rPr>
                        <w:spacing w:val="-5"/>
                      </w:rPr>
                      <w:fldChar w:fldCharType="begin"/>
                    </w:r>
                    <w:r>
                      <w:rPr>
                        <w:spacing w:val="-5"/>
                      </w:rPr>
                      <w:instrText xml:space="preserve"> PAGE </w:instrText>
                    </w:r>
                    <w:r>
                      <w:rPr>
                        <w:spacing w:val="-5"/>
                      </w:rPr>
                      <w:fldChar w:fldCharType="separate"/>
                    </w:r>
                    <w:r>
                      <w:rPr>
                        <w:spacing w:val="-5"/>
                      </w:rPr>
                      <w:t>365</w:t>
                    </w:r>
                    <w:r>
                      <w:rPr>
                        <w:spacing w:val="-5"/>
                      </w:rPr>
                      <w:fldChar w:fldCharType="end"/>
                    </w:r>
                  </w:p>
                </w:txbxContent>
              </v:textbox>
              <w10:wrap anchorx="page" anchory="page"/>
            </v:shape>
          </w:pict>
        </mc:Fallback>
      </mc:AlternateContent>
    </w: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4CAC315" w14:textId="77777777" w:rsidR="00D16BE9" w:rsidRDefault="00AC4FA2">
    <w:pPr>
      <w:pStyle w:val="a8"/>
      <w:spacing w:line="14" w:lineRule="auto"/>
      <w:rPr>
        <w:sz w:val="20"/>
      </w:rPr>
    </w:pPr>
    <w:r>
      <w:rPr>
        <w:noProof/>
      </w:rPr>
      <mc:AlternateContent>
        <mc:Choice Requires="wps">
          <w:drawing>
            <wp:anchor distT="0" distB="0" distL="114300" distR="114300" simplePos="0" relativeHeight="251646464" behindDoc="1" locked="0" layoutInCell="1" allowOverlap="1" wp14:anchorId="77A5338C" wp14:editId="17B777CD">
              <wp:simplePos x="0" y="0"/>
              <wp:positionH relativeFrom="page">
                <wp:posOffset>881380</wp:posOffset>
              </wp:positionH>
              <wp:positionV relativeFrom="page">
                <wp:posOffset>10024745</wp:posOffset>
              </wp:positionV>
              <wp:extent cx="5798185" cy="6350"/>
              <wp:effectExtent l="0" t="0" r="0" b="0"/>
              <wp:wrapNone/>
              <wp:docPr id="74" name="docshape48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98185" cy="6350"/>
                      </a:xfrm>
                      <a:prstGeom prst="rect">
                        <a:avLst/>
                      </a:prstGeom>
                      <a:solidFill>
                        <a:srgbClr val="000000"/>
                      </a:solidFill>
                      <a:ln>
                        <a:noFill/>
                      </a:ln>
                    </wps:spPr>
                    <wps:bodyPr rot="0" vert="horz" wrap="square" lIns="91440" tIns="45720" rIns="91440" bIns="45720" anchor="t" anchorCtr="0" upright="1">
                      <a:noAutofit/>
                    </wps:bodyPr>
                  </wps:wsp>
                </a:graphicData>
              </a:graphic>
            </wp:anchor>
          </w:drawing>
        </mc:Choice>
        <mc:Fallback xmlns:wpsCustomData="http://www.wps.cn/officeDocument/2013/wpsCustomData">
          <w:pict>
            <v:rect id="docshape480" o:spid="_x0000_s1026" o:spt="1" style="position:absolute;left:0pt;margin-left:69.4pt;margin-top:789.35pt;height:0.5pt;width:456.55pt;mso-position-horizontal-relative:page;mso-position-vertical-relative:page;z-index:-251627520;mso-width-relative:page;mso-height-relative:page;" fillcolor="#000000" filled="t" stroked="f" coordsize="21600,21600" o:gfxdata="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">
              <v:fill on="t" focussize="0,0"/>
              <v:stroke on="f"/>
              <v:imagedata o:title=""/>
              <o:lock v:ext="edit" aspectratio="f"/>
            </v:rect>
          </w:pict>
        </mc:Fallback>
      </mc:AlternateContent>
    </w:r>
    <w:r>
      <w:rPr>
        <w:noProof/>
      </w:rPr>
      <mc:AlternateContent>
        <mc:Choice Requires="wps">
          <w:drawing>
            <wp:anchor distT="0" distB="0" distL="114300" distR="114300" simplePos="0" relativeHeight="251647488" behindDoc="1" locked="0" layoutInCell="1" allowOverlap="1" wp14:anchorId="747BA359" wp14:editId="46369028">
              <wp:simplePos x="0" y="0"/>
              <wp:positionH relativeFrom="page">
                <wp:posOffset>887730</wp:posOffset>
              </wp:positionH>
              <wp:positionV relativeFrom="page">
                <wp:posOffset>10033000</wp:posOffset>
              </wp:positionV>
              <wp:extent cx="2560955" cy="167640"/>
              <wp:effectExtent l="0" t="0" r="0" b="0"/>
              <wp:wrapNone/>
              <wp:docPr id="72" name="docshape4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0955" cy="167640"/>
                      </a:xfrm>
                      <a:prstGeom prst="rect">
                        <a:avLst/>
                      </a:prstGeom>
                      <a:noFill/>
                      <a:ln>
                        <a:noFill/>
                      </a:ln>
                    </wps:spPr>
                    <wps:txbx>
                      <w:txbxContent>
                        <w:p w14:paraId="2F8AABEA" w14:textId="77777777" w:rsidR="00D16BE9" w:rsidRDefault="00AC4FA2">
                          <w:pPr>
                            <w:spacing w:before="14"/>
                            <w:ind w:left="20" w:firstLine="402"/>
                            <w:rPr>
                              <w:sz w:val="20"/>
                            </w:rPr>
                          </w:pPr>
                          <w:r>
                            <w:rPr>
                              <w:b/>
                              <w:sz w:val="20"/>
                            </w:rPr>
                            <w:t>16</w:t>
                          </w:r>
                          <w:r>
                            <w:rPr>
                              <w:b/>
                              <w:spacing w:val="-4"/>
                              <w:sz w:val="20"/>
                            </w:rPr>
                            <w:t xml:space="preserve"> </w:t>
                          </w:r>
                          <w:r>
                            <w:rPr>
                              <w:sz w:val="20"/>
                            </w:rPr>
                            <w:t>Annex</w:t>
                          </w:r>
                          <w:r>
                            <w:rPr>
                              <w:spacing w:val="-3"/>
                              <w:sz w:val="20"/>
                            </w:rPr>
                            <w:t xml:space="preserve"> </w:t>
                          </w:r>
                          <w:r>
                            <w:rPr>
                              <w:sz w:val="20"/>
                            </w:rPr>
                            <w:t>E:</w:t>
                          </w:r>
                          <w:r>
                            <w:rPr>
                              <w:spacing w:val="-3"/>
                              <w:sz w:val="20"/>
                            </w:rPr>
                            <w:t xml:space="preserve"> </w:t>
                          </w:r>
                          <w:r>
                            <w:rPr>
                              <w:sz w:val="20"/>
                            </w:rPr>
                            <w:t>Addressing</w:t>
                          </w:r>
                          <w:r>
                            <w:rPr>
                              <w:spacing w:val="-2"/>
                              <w:sz w:val="20"/>
                            </w:rPr>
                            <w:t xml:space="preserve"> </w:t>
                          </w:r>
                          <w:r>
                            <w:rPr>
                              <w:sz w:val="20"/>
                            </w:rPr>
                            <w:t>uncertainties</w:t>
                          </w:r>
                          <w:r>
                            <w:rPr>
                              <w:spacing w:val="-2"/>
                              <w:sz w:val="20"/>
                            </w:rPr>
                            <w:t xml:space="preserve"> </w:t>
                          </w:r>
                          <w:r>
                            <w:rPr>
                              <w:sz w:val="20"/>
                            </w:rPr>
                            <w:t>in</w:t>
                          </w:r>
                          <w:r>
                            <w:rPr>
                              <w:spacing w:val="-2"/>
                              <w:sz w:val="20"/>
                            </w:rPr>
                            <w:t xml:space="preserve"> </w:t>
                          </w:r>
                          <w:r>
                            <w:rPr>
                              <w:spacing w:val="-5"/>
                              <w:sz w:val="20"/>
                            </w:rPr>
                            <w:t>LCA</w:t>
                          </w:r>
                        </w:p>
                      </w:txbxContent>
                    </wps:txbx>
                    <wps:bodyPr rot="0" vert="horz" wrap="square" lIns="0" tIns="0" rIns="0" bIns="0" anchor="t" anchorCtr="0" upright="1">
                      <a:noAutofit/>
                    </wps:bodyPr>
                  </wps:wsp>
                </a:graphicData>
              </a:graphic>
            </wp:anchor>
          </w:drawing>
        </mc:Choice>
        <mc:Fallback>
          <w:pict>
            <v:shapetype w14:anchorId="747BA359" id="_x0000_t202" coordsize="21600,21600" o:spt="202" path="m,l,21600r21600,l21600,xe">
              <v:stroke joinstyle="miter"/>
              <v:path gradientshapeok="t" o:connecttype="rect"/>
            </v:shapetype>
            <v:shape id="docshape481" o:spid="_x0000_s1083" type="#_x0000_t202" style="position:absolute;margin-left:69.9pt;margin-top:790pt;width:201.65pt;height:13.2pt;z-index:-25166899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" filled="f" stroked="f">
              <v:textbox inset="0,0,0,0">
                <w:txbxContent>
                  <w:p w14:paraId="2F8AABEA" w14:textId="77777777" w:rsidR="00D16BE9" w:rsidRDefault="00AC4FA2">
                    <w:pPr>
                      <w:spacing w:before="14"/>
                      <w:ind w:left="20" w:firstLine="402"/>
                      <w:rPr>
                        <w:sz w:val="20"/>
                      </w:rPr>
                    </w:pPr>
                    <w:r>
                      <w:rPr>
                        <w:b/>
                        <w:sz w:val="20"/>
                      </w:rPr>
                      <w:t>16</w:t>
                    </w:r>
                    <w:r>
                      <w:rPr>
                        <w:b/>
                        <w:spacing w:val="-4"/>
                        <w:sz w:val="20"/>
                      </w:rPr>
                      <w:t xml:space="preserve"> </w:t>
                    </w:r>
                    <w:r>
                      <w:rPr>
                        <w:sz w:val="20"/>
                      </w:rPr>
                      <w:t>Annex</w:t>
                    </w:r>
                    <w:r>
                      <w:rPr>
                        <w:spacing w:val="-3"/>
                        <w:sz w:val="20"/>
                      </w:rPr>
                      <w:t xml:space="preserve"> </w:t>
                    </w:r>
                    <w:r>
                      <w:rPr>
                        <w:sz w:val="20"/>
                      </w:rPr>
                      <w:t>E:</w:t>
                    </w:r>
                    <w:r>
                      <w:rPr>
                        <w:spacing w:val="-3"/>
                        <w:sz w:val="20"/>
                      </w:rPr>
                      <w:t xml:space="preserve"> </w:t>
                    </w:r>
                    <w:r>
                      <w:rPr>
                        <w:sz w:val="20"/>
                      </w:rPr>
                      <w:t>Addressing</w:t>
                    </w:r>
                    <w:r>
                      <w:rPr>
                        <w:spacing w:val="-2"/>
                        <w:sz w:val="20"/>
                      </w:rPr>
                      <w:t xml:space="preserve"> </w:t>
                    </w:r>
                    <w:r>
                      <w:rPr>
                        <w:sz w:val="20"/>
                      </w:rPr>
                      <w:t>uncertainties</w:t>
                    </w:r>
                    <w:r>
                      <w:rPr>
                        <w:spacing w:val="-2"/>
                        <w:sz w:val="20"/>
                      </w:rPr>
                      <w:t xml:space="preserve"> </w:t>
                    </w:r>
                    <w:r>
                      <w:rPr>
                        <w:sz w:val="20"/>
                      </w:rPr>
                      <w:t>in</w:t>
                    </w:r>
                    <w:r>
                      <w:rPr>
                        <w:spacing w:val="-2"/>
                        <w:sz w:val="20"/>
                      </w:rPr>
                      <w:t xml:space="preserve"> </w:t>
                    </w:r>
                    <w:r>
                      <w:rPr>
                        <w:spacing w:val="-5"/>
                        <w:sz w:val="20"/>
                      </w:rPr>
                      <w:t>LCA</w:t>
                    </w:r>
                  </w:p>
                </w:txbxContent>
              </v:textbox>
              <w10:wrap anchorx="page" anchory="page"/>
            </v:shape>
          </w:pict>
        </mc:Fallback>
      </mc:AlternateContent>
    </w:r>
    <w:r>
      <w:rPr>
        <w:noProof/>
      </w:rPr>
      <mc:AlternateContent>
        <mc:Choice Requires="wps">
          <w:drawing>
            <wp:anchor distT="0" distB="0" distL="114300" distR="114300" simplePos="0" relativeHeight="251648512" behindDoc="1" locked="0" layoutInCell="1" allowOverlap="1" wp14:anchorId="36452E11" wp14:editId="17050C5C">
              <wp:simplePos x="0" y="0"/>
              <wp:positionH relativeFrom="page">
                <wp:posOffset>6392545</wp:posOffset>
              </wp:positionH>
              <wp:positionV relativeFrom="page">
                <wp:posOffset>10045700</wp:posOffset>
              </wp:positionV>
              <wp:extent cx="322580" cy="181610"/>
              <wp:effectExtent l="0" t="0" r="0" b="0"/>
              <wp:wrapNone/>
              <wp:docPr id="70" name="docshape4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2580" cy="181610"/>
                      </a:xfrm>
                      <a:prstGeom prst="rect">
                        <a:avLst/>
                      </a:prstGeom>
                      <a:noFill/>
                      <a:ln>
                        <a:noFill/>
                      </a:ln>
                    </wps:spPr>
                    <wps:txbx>
                      <w:txbxContent>
                        <w:p w14:paraId="61D536FA" w14:textId="77777777" w:rsidR="00D16BE9" w:rsidRDefault="00AC4FA2">
                          <w:pPr>
                            <w:pStyle w:val="a8"/>
                            <w:spacing w:before="12"/>
                            <w:ind w:left="60"/>
                          </w:pPr>
                          <w:r>
                            <w:rPr>
                              <w:spacing w:val="-5"/>
                            </w:rPr>
                            <w:fldChar w:fldCharType="begin"/>
                          </w:r>
                          <w:r>
                            <w:rPr>
                              <w:spacing w:val="-5"/>
                            </w:rPr>
                            <w:instrText xml:space="preserve"> PAGE </w:instrText>
                          </w:r>
                          <w:r>
                            <w:rPr>
                              <w:spacing w:val="-5"/>
                            </w:rPr>
                            <w:fldChar w:fldCharType="separate"/>
                          </w:r>
                          <w:r>
                            <w:rPr>
                              <w:spacing w:val="-5"/>
                            </w:rPr>
                            <w:t>377</w:t>
                          </w:r>
                          <w:r>
                            <w:rPr>
                              <w:spacing w:val="-5"/>
                            </w:rPr>
                            <w:fldChar w:fldCharType="end"/>
                          </w:r>
                        </w:p>
                      </w:txbxContent>
                    </wps:txbx>
                    <wps:bodyPr rot="0" vert="horz" wrap="square" lIns="0" tIns="0" rIns="0" bIns="0" anchor="t" anchorCtr="0" upright="1">
                      <a:noAutofit/>
                    </wps:bodyPr>
                  </wps:wsp>
                </a:graphicData>
              </a:graphic>
            </wp:anchor>
          </w:drawing>
        </mc:Choice>
        <mc:Fallback>
          <w:pict>
            <v:shape w14:anchorId="36452E11" id="docshape482" o:spid="_x0000_s1084" type="#_x0000_t202" style="position:absolute;margin-left:503.35pt;margin-top:791pt;width:25.4pt;height:14.3pt;z-index:-25166796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" filled="f" stroked="f">
              <v:textbox inset="0,0,0,0">
                <w:txbxContent>
                  <w:p w14:paraId="61D536FA" w14:textId="77777777" w:rsidR="00D16BE9" w:rsidRDefault="00AC4FA2">
                    <w:pPr>
                      <w:pStyle w:val="a8"/>
                      <w:spacing w:before="12"/>
                      <w:ind w:left="60"/>
                    </w:pPr>
                    <w:r>
                      <w:rPr>
                        <w:spacing w:val="-5"/>
                      </w:rPr>
                      <w:fldChar w:fldCharType="begin"/>
                    </w:r>
                    <w:r>
                      <w:rPr>
                        <w:spacing w:val="-5"/>
                      </w:rPr>
                      <w:instrText xml:space="preserve"> PAGE </w:instrText>
                    </w:r>
                    <w:r>
                      <w:rPr>
                        <w:spacing w:val="-5"/>
                      </w:rPr>
                      <w:fldChar w:fldCharType="separate"/>
                    </w:r>
                    <w:r>
                      <w:rPr>
                        <w:spacing w:val="-5"/>
                      </w:rPr>
                      <w:t>377</w:t>
                    </w:r>
                    <w:r>
                      <w:rPr>
                        <w:spacing w:val="-5"/>
                      </w:rPr>
                      <w:fldChar w:fldCharType="end"/>
                    </w:r>
                  </w:p>
                </w:txbxContent>
              </v:textbox>
              <w10:wrap anchorx="page" anchory="page"/>
            </v:shape>
          </w:pict>
        </mc:Fallback>
      </mc:AlternateContent>
    </w:r>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E9CD07" w14:textId="77777777" w:rsidR="00D16BE9" w:rsidRDefault="00AC4FA2">
    <w:pPr>
      <w:pStyle w:val="a8"/>
      <w:spacing w:line="14" w:lineRule="auto"/>
      <w:rPr>
        <w:sz w:val="20"/>
      </w:rPr>
    </w:pPr>
    <w:r>
      <w:rPr>
        <w:noProof/>
      </w:rPr>
      <mc:AlternateContent>
        <mc:Choice Requires="wps">
          <w:drawing>
            <wp:anchor distT="0" distB="0" distL="114300" distR="114300" simplePos="0" relativeHeight="251652608" behindDoc="1" locked="0" layoutInCell="1" allowOverlap="1" wp14:anchorId="2F3768AD" wp14:editId="7BB79115">
              <wp:simplePos x="0" y="0"/>
              <wp:positionH relativeFrom="page">
                <wp:posOffset>881380</wp:posOffset>
              </wp:positionH>
              <wp:positionV relativeFrom="page">
                <wp:posOffset>10024745</wp:posOffset>
              </wp:positionV>
              <wp:extent cx="5798185" cy="6350"/>
              <wp:effectExtent l="0" t="0" r="0" b="0"/>
              <wp:wrapNone/>
              <wp:docPr id="62" name="docshape48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98185" cy="6350"/>
                      </a:xfrm>
                      <a:prstGeom prst="rect">
                        <a:avLst/>
                      </a:prstGeom>
                      <a:solidFill>
                        <a:srgbClr val="000000"/>
                      </a:solidFill>
                      <a:ln>
                        <a:noFill/>
                      </a:ln>
                    </wps:spPr>
                    <wps:bodyPr rot="0" vert="horz" wrap="square" lIns="91440" tIns="45720" rIns="91440" bIns="45720" anchor="t" anchorCtr="0" upright="1">
                      <a:noAutofit/>
                    </wps:bodyPr>
                  </wps:wsp>
                </a:graphicData>
              </a:graphic>
            </wp:anchor>
          </w:drawing>
        </mc:Choice>
        <mc:Fallback xmlns:wpsCustomData="http://www.wps.cn/officeDocument/2013/wpsCustomData">
          <w:pict>
            <v:rect id="docshape486" o:spid="_x0000_s1026" o:spt="1" style="position:absolute;left:0pt;margin-left:69.4pt;margin-top:789.35pt;height:0.5pt;width:456.55pt;mso-position-horizontal-relative:page;mso-position-vertical-relative:page;z-index:-251624448;mso-width-relative:page;mso-height-relative:page;" fillcolor="#000000" filled="t" stroked="f" coordsize="21600,21600" o:gfxdata="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">
              <v:fill on="t" focussize="0,0"/>
              <v:stroke on="f"/>
              <v:imagedata o:title=""/>
              <o:lock v:ext="edit" aspectratio="f"/>
            </v:rect>
          </w:pict>
        </mc:Fallback>
      </mc:AlternateContent>
    </w:r>
    <w:r>
      <w:rPr>
        <w:noProof/>
      </w:rPr>
      <mc:AlternateContent>
        <mc:Choice Requires="wps">
          <w:drawing>
            <wp:anchor distT="0" distB="0" distL="114300" distR="114300" simplePos="0" relativeHeight="251653632" behindDoc="1" locked="0" layoutInCell="1" allowOverlap="1" wp14:anchorId="4C45C378" wp14:editId="2B68C1B7">
              <wp:simplePos x="0" y="0"/>
              <wp:positionH relativeFrom="page">
                <wp:posOffset>887730</wp:posOffset>
              </wp:positionH>
              <wp:positionV relativeFrom="page">
                <wp:posOffset>10033000</wp:posOffset>
              </wp:positionV>
              <wp:extent cx="2257425" cy="167640"/>
              <wp:effectExtent l="0" t="0" r="0" b="0"/>
              <wp:wrapNone/>
              <wp:docPr id="60" name="docshape4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57425" cy="167640"/>
                      </a:xfrm>
                      <a:prstGeom prst="rect">
                        <a:avLst/>
                      </a:prstGeom>
                      <a:noFill/>
                      <a:ln>
                        <a:noFill/>
                      </a:ln>
                    </wps:spPr>
                    <wps:txbx>
                      <w:txbxContent>
                        <w:p w14:paraId="5F264450" w14:textId="77777777" w:rsidR="00D16BE9" w:rsidRDefault="00AC4FA2">
                          <w:pPr>
                            <w:spacing w:before="14"/>
                            <w:ind w:left="20" w:firstLine="402"/>
                            <w:rPr>
                              <w:sz w:val="20"/>
                            </w:rPr>
                          </w:pPr>
                          <w:r>
                            <w:rPr>
                              <w:b/>
                              <w:sz w:val="20"/>
                            </w:rPr>
                            <w:t>17</w:t>
                          </w:r>
                          <w:r>
                            <w:rPr>
                              <w:b/>
                              <w:spacing w:val="-3"/>
                              <w:sz w:val="20"/>
                            </w:rPr>
                            <w:t xml:space="preserve"> </w:t>
                          </w:r>
                          <w:r>
                            <w:rPr>
                              <w:sz w:val="20"/>
                            </w:rPr>
                            <w:t>Annex</w:t>
                          </w:r>
                          <w:r>
                            <w:rPr>
                              <w:spacing w:val="-2"/>
                              <w:sz w:val="20"/>
                            </w:rPr>
                            <w:t xml:space="preserve"> </w:t>
                          </w:r>
                          <w:r>
                            <w:rPr>
                              <w:sz w:val="20"/>
                            </w:rPr>
                            <w:t>F:</w:t>
                          </w:r>
                          <w:r>
                            <w:rPr>
                              <w:spacing w:val="-3"/>
                              <w:sz w:val="20"/>
                            </w:rPr>
                            <w:t xml:space="preserve"> </w:t>
                          </w:r>
                          <w:r>
                            <w:rPr>
                              <w:sz w:val="20"/>
                            </w:rPr>
                            <w:t>System</w:t>
                          </w:r>
                          <w:r>
                            <w:rPr>
                              <w:spacing w:val="-1"/>
                              <w:sz w:val="20"/>
                            </w:rPr>
                            <w:t xml:space="preserve"> </w:t>
                          </w:r>
                          <w:r>
                            <w:rPr>
                              <w:sz w:val="20"/>
                            </w:rPr>
                            <w:t>boundary</w:t>
                          </w:r>
                          <w:r>
                            <w:rPr>
                              <w:spacing w:val="-3"/>
                              <w:sz w:val="20"/>
                            </w:rPr>
                            <w:t xml:space="preserve"> </w:t>
                          </w:r>
                          <w:r>
                            <w:rPr>
                              <w:spacing w:val="-2"/>
                              <w:sz w:val="20"/>
                            </w:rPr>
                            <w:t>template</w:t>
                          </w:r>
                        </w:p>
                      </w:txbxContent>
                    </wps:txbx>
                    <wps:bodyPr rot="0" vert="horz" wrap="square" lIns="0" tIns="0" rIns="0" bIns="0" anchor="t" anchorCtr="0" upright="1">
                      <a:noAutofit/>
                    </wps:bodyPr>
                  </wps:wsp>
                </a:graphicData>
              </a:graphic>
            </wp:anchor>
          </w:drawing>
        </mc:Choice>
        <mc:Fallback>
          <w:pict>
            <v:shapetype w14:anchorId="4C45C378" id="_x0000_t202" coordsize="21600,21600" o:spt="202" path="m,l,21600r21600,l21600,xe">
              <v:stroke joinstyle="miter"/>
              <v:path gradientshapeok="t" o:connecttype="rect"/>
            </v:shapetype>
            <v:shape id="docshape487" o:spid="_x0000_s1087" type="#_x0000_t202" style="position:absolute;margin-left:69.9pt;margin-top:790pt;width:177.75pt;height:13.2pt;z-index:-25166284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" filled="f" stroked="f">
              <v:textbox inset="0,0,0,0">
                <w:txbxContent>
                  <w:p w14:paraId="5F264450" w14:textId="77777777" w:rsidR="00D16BE9" w:rsidRDefault="00AC4FA2">
                    <w:pPr>
                      <w:spacing w:before="14"/>
                      <w:ind w:left="20" w:firstLine="402"/>
                      <w:rPr>
                        <w:sz w:val="20"/>
                      </w:rPr>
                    </w:pPr>
                    <w:r>
                      <w:rPr>
                        <w:b/>
                        <w:sz w:val="20"/>
                      </w:rPr>
                      <w:t>17</w:t>
                    </w:r>
                    <w:r>
                      <w:rPr>
                        <w:b/>
                        <w:spacing w:val="-3"/>
                        <w:sz w:val="20"/>
                      </w:rPr>
                      <w:t xml:space="preserve"> </w:t>
                    </w:r>
                    <w:r>
                      <w:rPr>
                        <w:sz w:val="20"/>
                      </w:rPr>
                      <w:t>Annex</w:t>
                    </w:r>
                    <w:r>
                      <w:rPr>
                        <w:spacing w:val="-2"/>
                        <w:sz w:val="20"/>
                      </w:rPr>
                      <w:t xml:space="preserve"> </w:t>
                    </w:r>
                    <w:r>
                      <w:rPr>
                        <w:sz w:val="20"/>
                      </w:rPr>
                      <w:t>F:</w:t>
                    </w:r>
                    <w:r>
                      <w:rPr>
                        <w:spacing w:val="-3"/>
                        <w:sz w:val="20"/>
                      </w:rPr>
                      <w:t xml:space="preserve"> </w:t>
                    </w:r>
                    <w:r>
                      <w:rPr>
                        <w:sz w:val="20"/>
                      </w:rPr>
                      <w:t>System</w:t>
                    </w:r>
                    <w:r>
                      <w:rPr>
                        <w:spacing w:val="-1"/>
                        <w:sz w:val="20"/>
                      </w:rPr>
                      <w:t xml:space="preserve"> </w:t>
                    </w:r>
                    <w:r>
                      <w:rPr>
                        <w:sz w:val="20"/>
                      </w:rPr>
                      <w:t>boundary</w:t>
                    </w:r>
                    <w:r>
                      <w:rPr>
                        <w:spacing w:val="-3"/>
                        <w:sz w:val="20"/>
                      </w:rPr>
                      <w:t xml:space="preserve"> </w:t>
                    </w:r>
                    <w:r>
                      <w:rPr>
                        <w:spacing w:val="-2"/>
                        <w:sz w:val="20"/>
                      </w:rPr>
                      <w:t>template</w:t>
                    </w:r>
                  </w:p>
                </w:txbxContent>
              </v:textbox>
              <w10:wrap anchorx="page" anchory="page"/>
            </v:shape>
          </w:pict>
        </mc:Fallback>
      </mc:AlternateContent>
    </w:r>
    <w:r>
      <w:rPr>
        <w:noProof/>
      </w:rPr>
      <mc:AlternateContent>
        <mc:Choice Requires="wps">
          <w:drawing>
            <wp:anchor distT="0" distB="0" distL="114300" distR="114300" simplePos="0" relativeHeight="251654656" behindDoc="1" locked="0" layoutInCell="1" allowOverlap="1" wp14:anchorId="6CDC4B44" wp14:editId="5A405BF9">
              <wp:simplePos x="0" y="0"/>
              <wp:positionH relativeFrom="page">
                <wp:posOffset>6392545</wp:posOffset>
              </wp:positionH>
              <wp:positionV relativeFrom="page">
                <wp:posOffset>10045700</wp:posOffset>
              </wp:positionV>
              <wp:extent cx="322580" cy="181610"/>
              <wp:effectExtent l="0" t="0" r="0" b="0"/>
              <wp:wrapNone/>
              <wp:docPr id="58" name="docshape4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2580" cy="181610"/>
                      </a:xfrm>
                      <a:prstGeom prst="rect">
                        <a:avLst/>
                      </a:prstGeom>
                      <a:noFill/>
                      <a:ln>
                        <a:noFill/>
                      </a:ln>
                    </wps:spPr>
                    <wps:txbx>
                      <w:txbxContent>
                        <w:p w14:paraId="55AE40C7" w14:textId="77777777" w:rsidR="00D16BE9" w:rsidRDefault="00AC4FA2">
                          <w:pPr>
                            <w:pStyle w:val="a8"/>
                            <w:spacing w:before="12"/>
                            <w:ind w:left="60"/>
                          </w:pPr>
                          <w:r>
                            <w:rPr>
                              <w:spacing w:val="-5"/>
                            </w:rPr>
                            <w:fldChar w:fldCharType="begin"/>
                          </w:r>
                          <w:r>
                            <w:rPr>
                              <w:spacing w:val="-5"/>
                            </w:rPr>
                            <w:instrText xml:space="preserve"> PAGE </w:instrText>
                          </w:r>
                          <w:r>
                            <w:rPr>
                              <w:spacing w:val="-5"/>
                            </w:rPr>
                            <w:fldChar w:fldCharType="separate"/>
                          </w:r>
                          <w:r>
                            <w:rPr>
                              <w:spacing w:val="-5"/>
                            </w:rPr>
                            <w:t>381</w:t>
                          </w:r>
                          <w:r>
                            <w:rPr>
                              <w:spacing w:val="-5"/>
                            </w:rPr>
                            <w:fldChar w:fldCharType="end"/>
                          </w:r>
                        </w:p>
                      </w:txbxContent>
                    </wps:txbx>
                    <wps:bodyPr rot="0" vert="horz" wrap="square" lIns="0" tIns="0" rIns="0" bIns="0" anchor="t" anchorCtr="0" upright="1">
                      <a:noAutofit/>
                    </wps:bodyPr>
                  </wps:wsp>
                </a:graphicData>
              </a:graphic>
            </wp:anchor>
          </w:drawing>
        </mc:Choice>
        <mc:Fallback>
          <w:pict>
            <v:shape w14:anchorId="6CDC4B44" id="docshape488" o:spid="_x0000_s1088" type="#_x0000_t202" style="position:absolute;margin-left:503.35pt;margin-top:791pt;width:25.4pt;height:14.3pt;z-index:-25166182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" filled="f" stroked="f">
              <v:textbox inset="0,0,0,0">
                <w:txbxContent>
                  <w:p w14:paraId="55AE40C7" w14:textId="77777777" w:rsidR="00D16BE9" w:rsidRDefault="00AC4FA2">
                    <w:pPr>
                      <w:pStyle w:val="a8"/>
                      <w:spacing w:before="12"/>
                      <w:ind w:left="60"/>
                    </w:pPr>
                    <w:r>
                      <w:rPr>
                        <w:spacing w:val="-5"/>
                      </w:rPr>
                      <w:fldChar w:fldCharType="begin"/>
                    </w:r>
                    <w:r>
                      <w:rPr>
                        <w:spacing w:val="-5"/>
                      </w:rPr>
                      <w:instrText xml:space="preserve"> PAGE </w:instrText>
                    </w:r>
                    <w:r>
                      <w:rPr>
                        <w:spacing w:val="-5"/>
                      </w:rPr>
                      <w:fldChar w:fldCharType="separate"/>
                    </w:r>
                    <w:r>
                      <w:rPr>
                        <w:spacing w:val="-5"/>
                      </w:rPr>
                      <w:t>381</w:t>
                    </w:r>
                    <w:r>
                      <w:rPr>
                        <w:spacing w:val="-5"/>
                      </w:rPr>
                      <w:fldChar w:fldCharType="end"/>
                    </w:r>
                  </w:p>
                </w:txbxContent>
              </v:textbox>
              <w10:wrap anchorx="page" anchory="page"/>
            </v:shape>
          </w:pict>
        </mc:Fallback>
      </mc:AlternateContent>
    </w:r>
  </w:p>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6A45051" w14:textId="77777777" w:rsidR="00D16BE9" w:rsidRDefault="00AC4FA2">
    <w:pPr>
      <w:pStyle w:val="a8"/>
      <w:spacing w:line="14" w:lineRule="auto"/>
      <w:rPr>
        <w:sz w:val="20"/>
      </w:rPr>
    </w:pPr>
    <w:r>
      <w:rPr>
        <w:noProof/>
      </w:rPr>
      <mc:AlternateContent>
        <mc:Choice Requires="wps">
          <w:drawing>
            <wp:anchor distT="0" distB="0" distL="114300" distR="114300" simplePos="0" relativeHeight="251658752" behindDoc="1" locked="0" layoutInCell="1" allowOverlap="1" wp14:anchorId="3C8D060C" wp14:editId="092DD780">
              <wp:simplePos x="0" y="0"/>
              <wp:positionH relativeFrom="page">
                <wp:posOffset>881380</wp:posOffset>
              </wp:positionH>
              <wp:positionV relativeFrom="page">
                <wp:posOffset>10024745</wp:posOffset>
              </wp:positionV>
              <wp:extent cx="5798185" cy="6350"/>
              <wp:effectExtent l="0" t="0" r="0" b="0"/>
              <wp:wrapNone/>
              <wp:docPr id="50" name="docshape55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98185" cy="6350"/>
                      </a:xfrm>
                      <a:prstGeom prst="rect">
                        <a:avLst/>
                      </a:prstGeom>
                      <a:solidFill>
                        <a:srgbClr val="000000"/>
                      </a:solidFill>
                      <a:ln>
                        <a:noFill/>
                      </a:ln>
                    </wps:spPr>
                    <wps:bodyPr rot="0" vert="horz" wrap="square" lIns="91440" tIns="45720" rIns="91440" bIns="45720" anchor="t" anchorCtr="0" upright="1">
                      <a:noAutofit/>
                    </wps:bodyPr>
                  </wps:wsp>
                </a:graphicData>
              </a:graphic>
            </wp:anchor>
          </w:drawing>
        </mc:Choice>
        <mc:Fallback xmlns:wpsCustomData="http://www.wps.cn/officeDocument/2013/wpsCustomData">
          <w:pict>
            <v:rect id="docshape551" o:spid="_x0000_s1026" o:spt="1" style="position:absolute;left:0pt;margin-left:69.4pt;margin-top:789.35pt;height:0.5pt;width:456.55pt;mso-position-horizontal-relative:page;mso-position-vertical-relative:page;z-index:-251621376;mso-width-relative:page;mso-height-relative:page;" fillcolor="#000000" filled="t" stroked="f" coordsize="21600,21600" o:gfxdata="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">
              <v:fill on="t" focussize="0,0"/>
              <v:stroke on="f"/>
              <v:imagedata o:title=""/>
              <o:lock v:ext="edit" aspectratio="f"/>
            </v:rect>
          </w:pict>
        </mc:Fallback>
      </mc:AlternateContent>
    </w:r>
    <w:r>
      <w:rPr>
        <w:noProof/>
      </w:rPr>
      <mc:AlternateContent>
        <mc:Choice Requires="wps">
          <w:drawing>
            <wp:anchor distT="0" distB="0" distL="114300" distR="114300" simplePos="0" relativeHeight="251659776" behindDoc="1" locked="0" layoutInCell="1" allowOverlap="1" wp14:anchorId="3EB0F482" wp14:editId="25A1031C">
              <wp:simplePos x="0" y="0"/>
              <wp:positionH relativeFrom="page">
                <wp:posOffset>887730</wp:posOffset>
              </wp:positionH>
              <wp:positionV relativeFrom="page">
                <wp:posOffset>10033000</wp:posOffset>
              </wp:positionV>
              <wp:extent cx="2482850" cy="167640"/>
              <wp:effectExtent l="0" t="0" r="0" b="0"/>
              <wp:wrapNone/>
              <wp:docPr id="48" name="docshape5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82850" cy="167640"/>
                      </a:xfrm>
                      <a:prstGeom prst="rect">
                        <a:avLst/>
                      </a:prstGeom>
                      <a:noFill/>
                      <a:ln>
                        <a:noFill/>
                      </a:ln>
                    </wps:spPr>
                    <wps:txbx>
                      <w:txbxContent>
                        <w:p w14:paraId="007AF520" w14:textId="77777777" w:rsidR="00D16BE9" w:rsidRDefault="00AC4FA2">
                          <w:pPr>
                            <w:spacing w:before="14"/>
                            <w:ind w:left="20" w:firstLine="402"/>
                            <w:rPr>
                              <w:sz w:val="20"/>
                            </w:rPr>
                          </w:pPr>
                          <w:r>
                            <w:rPr>
                              <w:b/>
                              <w:sz w:val="20"/>
                            </w:rPr>
                            <w:t>18</w:t>
                          </w:r>
                          <w:r>
                            <w:rPr>
                              <w:b/>
                              <w:spacing w:val="-3"/>
                              <w:sz w:val="20"/>
                            </w:rPr>
                            <w:t xml:space="preserve"> </w:t>
                          </w:r>
                          <w:r>
                            <w:rPr>
                              <w:sz w:val="20"/>
                            </w:rPr>
                            <w:t>Annex</w:t>
                          </w:r>
                          <w:r>
                            <w:rPr>
                              <w:spacing w:val="-3"/>
                              <w:sz w:val="20"/>
                            </w:rPr>
                            <w:t xml:space="preserve"> </w:t>
                          </w:r>
                          <w:r>
                            <w:rPr>
                              <w:sz w:val="20"/>
                            </w:rPr>
                            <w:t>G:</w:t>
                          </w:r>
                          <w:r>
                            <w:rPr>
                              <w:spacing w:val="-2"/>
                              <w:sz w:val="20"/>
                            </w:rPr>
                            <w:t xml:space="preserve"> </w:t>
                          </w:r>
                          <w:r>
                            <w:rPr>
                              <w:sz w:val="20"/>
                            </w:rPr>
                            <w:t>Development</w:t>
                          </w:r>
                          <w:r>
                            <w:rPr>
                              <w:spacing w:val="-4"/>
                              <w:sz w:val="20"/>
                            </w:rPr>
                            <w:t xml:space="preserve"> </w:t>
                          </w:r>
                          <w:r>
                            <w:rPr>
                              <w:sz w:val="20"/>
                            </w:rPr>
                            <w:t>of</w:t>
                          </w:r>
                          <w:r>
                            <w:rPr>
                              <w:spacing w:val="-3"/>
                              <w:sz w:val="20"/>
                            </w:rPr>
                            <w:t xml:space="preserve"> </w:t>
                          </w:r>
                          <w:r>
                            <w:rPr>
                              <w:sz w:val="20"/>
                            </w:rPr>
                            <w:t>this</w:t>
                          </w:r>
                          <w:r>
                            <w:rPr>
                              <w:spacing w:val="-1"/>
                              <w:sz w:val="20"/>
                            </w:rPr>
                            <w:t xml:space="preserve"> </w:t>
                          </w:r>
                          <w:r>
                            <w:rPr>
                              <w:spacing w:val="-2"/>
                              <w:sz w:val="20"/>
                            </w:rPr>
                            <w:t>document</w:t>
                          </w:r>
                        </w:p>
                      </w:txbxContent>
                    </wps:txbx>
                    <wps:bodyPr rot="0" vert="horz" wrap="square" lIns="0" tIns="0" rIns="0" bIns="0" anchor="t" anchorCtr="0" upright="1">
                      <a:noAutofit/>
                    </wps:bodyPr>
                  </wps:wsp>
                </a:graphicData>
              </a:graphic>
            </wp:anchor>
          </w:drawing>
        </mc:Choice>
        <mc:Fallback>
          <w:pict>
            <v:shapetype w14:anchorId="3EB0F482" id="_x0000_t202" coordsize="21600,21600" o:spt="202" path="m,l,21600r21600,l21600,xe">
              <v:stroke joinstyle="miter"/>
              <v:path gradientshapeok="t" o:connecttype="rect"/>
            </v:shapetype>
            <v:shape id="docshape552" o:spid="_x0000_s1091" type="#_x0000_t202" style="position:absolute;margin-left:69.9pt;margin-top:790pt;width:195.5pt;height:13.2pt;z-index:-25165670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" filled="f" stroked="f">
              <v:textbox inset="0,0,0,0">
                <w:txbxContent>
                  <w:p w14:paraId="007AF520" w14:textId="77777777" w:rsidR="00D16BE9" w:rsidRDefault="00AC4FA2">
                    <w:pPr>
                      <w:spacing w:before="14"/>
                      <w:ind w:left="20" w:firstLine="402"/>
                      <w:rPr>
                        <w:sz w:val="20"/>
                      </w:rPr>
                    </w:pPr>
                    <w:r>
                      <w:rPr>
                        <w:b/>
                        <w:sz w:val="20"/>
                      </w:rPr>
                      <w:t>18</w:t>
                    </w:r>
                    <w:r>
                      <w:rPr>
                        <w:b/>
                        <w:spacing w:val="-3"/>
                        <w:sz w:val="20"/>
                      </w:rPr>
                      <w:t xml:space="preserve"> </w:t>
                    </w:r>
                    <w:r>
                      <w:rPr>
                        <w:sz w:val="20"/>
                      </w:rPr>
                      <w:t>Annex</w:t>
                    </w:r>
                    <w:r>
                      <w:rPr>
                        <w:spacing w:val="-3"/>
                        <w:sz w:val="20"/>
                      </w:rPr>
                      <w:t xml:space="preserve"> </w:t>
                    </w:r>
                    <w:r>
                      <w:rPr>
                        <w:sz w:val="20"/>
                      </w:rPr>
                      <w:t>G:</w:t>
                    </w:r>
                    <w:r>
                      <w:rPr>
                        <w:spacing w:val="-2"/>
                        <w:sz w:val="20"/>
                      </w:rPr>
                      <w:t xml:space="preserve"> </w:t>
                    </w:r>
                    <w:r>
                      <w:rPr>
                        <w:sz w:val="20"/>
                      </w:rPr>
                      <w:t>Development</w:t>
                    </w:r>
                    <w:r>
                      <w:rPr>
                        <w:spacing w:val="-4"/>
                        <w:sz w:val="20"/>
                      </w:rPr>
                      <w:t xml:space="preserve"> </w:t>
                    </w:r>
                    <w:r>
                      <w:rPr>
                        <w:sz w:val="20"/>
                      </w:rPr>
                      <w:t>of</w:t>
                    </w:r>
                    <w:r>
                      <w:rPr>
                        <w:spacing w:val="-3"/>
                        <w:sz w:val="20"/>
                      </w:rPr>
                      <w:t xml:space="preserve"> </w:t>
                    </w:r>
                    <w:r>
                      <w:rPr>
                        <w:sz w:val="20"/>
                      </w:rPr>
                      <w:t>this</w:t>
                    </w:r>
                    <w:r>
                      <w:rPr>
                        <w:spacing w:val="-1"/>
                        <w:sz w:val="20"/>
                      </w:rPr>
                      <w:t xml:space="preserve"> </w:t>
                    </w:r>
                    <w:r>
                      <w:rPr>
                        <w:spacing w:val="-2"/>
                        <w:sz w:val="20"/>
                      </w:rPr>
                      <w:t>document</w:t>
                    </w:r>
                  </w:p>
                </w:txbxContent>
              </v:textbox>
              <w10:wrap anchorx="page" anchory="page"/>
            </v:shape>
          </w:pict>
        </mc:Fallback>
      </mc:AlternateContent>
    </w:r>
    <w:r>
      <w:rPr>
        <w:noProof/>
      </w:rPr>
      <mc:AlternateContent>
        <mc:Choice Requires="wps">
          <w:drawing>
            <wp:anchor distT="0" distB="0" distL="114300" distR="114300" simplePos="0" relativeHeight="251660800" behindDoc="1" locked="0" layoutInCell="1" allowOverlap="1" wp14:anchorId="2D010185" wp14:editId="1AA41593">
              <wp:simplePos x="0" y="0"/>
              <wp:positionH relativeFrom="page">
                <wp:posOffset>6392545</wp:posOffset>
              </wp:positionH>
              <wp:positionV relativeFrom="page">
                <wp:posOffset>10045700</wp:posOffset>
              </wp:positionV>
              <wp:extent cx="322580" cy="181610"/>
              <wp:effectExtent l="0" t="0" r="0" b="0"/>
              <wp:wrapNone/>
              <wp:docPr id="46" name="docshape5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2580" cy="181610"/>
                      </a:xfrm>
                      <a:prstGeom prst="rect">
                        <a:avLst/>
                      </a:prstGeom>
                      <a:noFill/>
                      <a:ln>
                        <a:noFill/>
                      </a:ln>
                    </wps:spPr>
                    <wps:txbx>
                      <w:txbxContent>
                        <w:p w14:paraId="79CE4CD8" w14:textId="77777777" w:rsidR="00D16BE9" w:rsidRDefault="00AC4FA2">
                          <w:pPr>
                            <w:pStyle w:val="a8"/>
                            <w:spacing w:before="12"/>
                            <w:ind w:left="60"/>
                          </w:pPr>
                          <w:r>
                            <w:rPr>
                              <w:spacing w:val="-5"/>
                            </w:rPr>
                            <w:fldChar w:fldCharType="begin"/>
                          </w:r>
                          <w:r>
                            <w:rPr>
                              <w:spacing w:val="-5"/>
                            </w:rPr>
                            <w:instrText xml:space="preserve"> PAGE </w:instrText>
                          </w:r>
                          <w:r>
                            <w:rPr>
                              <w:spacing w:val="-5"/>
                            </w:rPr>
                            <w:fldChar w:fldCharType="separate"/>
                          </w:r>
                          <w:r>
                            <w:rPr>
                              <w:spacing w:val="-5"/>
                            </w:rPr>
                            <w:t>383</w:t>
                          </w:r>
                          <w:r>
                            <w:rPr>
                              <w:spacing w:val="-5"/>
                            </w:rPr>
                            <w:fldChar w:fldCharType="end"/>
                          </w:r>
                        </w:p>
                      </w:txbxContent>
                    </wps:txbx>
                    <wps:bodyPr rot="0" vert="horz" wrap="square" lIns="0" tIns="0" rIns="0" bIns="0" anchor="t" anchorCtr="0" upright="1">
                      <a:noAutofit/>
                    </wps:bodyPr>
                  </wps:wsp>
                </a:graphicData>
              </a:graphic>
            </wp:anchor>
          </w:drawing>
        </mc:Choice>
        <mc:Fallback>
          <w:pict>
            <v:shape w14:anchorId="2D010185" id="docshape553" o:spid="_x0000_s1092" type="#_x0000_t202" style="position:absolute;margin-left:503.35pt;margin-top:791pt;width:25.4pt;height:14.3pt;z-index:-25165568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" filled="f" stroked="f">
              <v:textbox inset="0,0,0,0">
                <w:txbxContent>
                  <w:p w14:paraId="79CE4CD8" w14:textId="77777777" w:rsidR="00D16BE9" w:rsidRDefault="00AC4FA2">
                    <w:pPr>
                      <w:pStyle w:val="a8"/>
                      <w:spacing w:before="12"/>
                      <w:ind w:left="60"/>
                    </w:pPr>
                    <w:r>
                      <w:rPr>
                        <w:spacing w:val="-5"/>
                      </w:rPr>
                      <w:fldChar w:fldCharType="begin"/>
                    </w:r>
                    <w:r>
                      <w:rPr>
                        <w:spacing w:val="-5"/>
                      </w:rPr>
                      <w:instrText xml:space="preserve"> PAGE </w:instrText>
                    </w:r>
                    <w:r>
                      <w:rPr>
                        <w:spacing w:val="-5"/>
                      </w:rPr>
                      <w:fldChar w:fldCharType="separate"/>
                    </w:r>
                    <w:r>
                      <w:rPr>
                        <w:spacing w:val="-5"/>
                      </w:rPr>
                      <w:t>383</w:t>
                    </w:r>
                    <w:r>
                      <w:rPr>
                        <w:spacing w:val="-5"/>
                      </w:rPr>
                      <w:fldChar w:fldCharType="end"/>
                    </w:r>
                  </w:p>
                </w:txbxContent>
              </v:textbox>
              <w10:wrap anchorx="page" anchory="page"/>
            </v:shape>
          </w:pict>
        </mc:Fallback>
      </mc:AlternateContent>
    </w:r>
  </w:p>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2FE0A5B" w14:textId="77777777" w:rsidR="00D16BE9" w:rsidRDefault="00AC4FA2">
    <w:pPr>
      <w:pStyle w:val="a8"/>
      <w:spacing w:line="14" w:lineRule="auto"/>
      <w:rPr>
        <w:sz w:val="20"/>
      </w:rPr>
    </w:pPr>
    <w:r>
      <w:rPr>
        <w:noProof/>
      </w:rPr>
      <mc:AlternateContent>
        <mc:Choice Requires="wps">
          <w:drawing>
            <wp:anchor distT="0" distB="0" distL="114300" distR="114300" simplePos="0" relativeHeight="251664896" behindDoc="1" locked="0" layoutInCell="1" allowOverlap="1" wp14:anchorId="30221D2F" wp14:editId="27C668BF">
              <wp:simplePos x="0" y="0"/>
              <wp:positionH relativeFrom="page">
                <wp:posOffset>881380</wp:posOffset>
              </wp:positionH>
              <wp:positionV relativeFrom="page">
                <wp:posOffset>10024745</wp:posOffset>
              </wp:positionV>
              <wp:extent cx="5798185" cy="6350"/>
              <wp:effectExtent l="0" t="0" r="0" b="0"/>
              <wp:wrapNone/>
              <wp:docPr id="38" name="docshape55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98185" cy="6350"/>
                      </a:xfrm>
                      <a:prstGeom prst="rect">
                        <a:avLst/>
                      </a:prstGeom>
                      <a:solidFill>
                        <a:srgbClr val="000000"/>
                      </a:solidFill>
                      <a:ln>
                        <a:noFill/>
                      </a:ln>
                    </wps:spPr>
                    <wps:bodyPr rot="0" vert="horz" wrap="square" lIns="91440" tIns="45720" rIns="91440" bIns="45720" anchor="t" anchorCtr="0" upright="1">
                      <a:noAutofit/>
                    </wps:bodyPr>
                  </wps:wsp>
                </a:graphicData>
              </a:graphic>
            </wp:anchor>
          </w:drawing>
        </mc:Choice>
        <mc:Fallback xmlns:wpsCustomData="http://www.wps.cn/officeDocument/2013/wpsCustomData">
          <w:pict>
            <v:rect id="docshape557" o:spid="_x0000_s1026" o:spt="1" style="position:absolute;left:0pt;margin-left:69.4pt;margin-top:789.35pt;height:0.5pt;width:456.55pt;mso-position-horizontal-relative:page;mso-position-vertical-relative:page;z-index:-251618304;mso-width-relative:page;mso-height-relative:page;" fillcolor="#000000" filled="t" stroked="f" coordsize="21600,21600" o:gfxdata="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">
              <v:fill on="t" focussize="0,0"/>
              <v:stroke on="f"/>
              <v:imagedata o:title=""/>
              <o:lock v:ext="edit" aspectratio="f"/>
            </v:rect>
          </w:pict>
        </mc:Fallback>
      </mc:AlternateContent>
    </w:r>
    <w:r>
      <w:rPr>
        <w:noProof/>
      </w:rPr>
      <mc:AlternateContent>
        <mc:Choice Requires="wps">
          <w:drawing>
            <wp:anchor distT="0" distB="0" distL="114300" distR="114300" simplePos="0" relativeHeight="251665920" behindDoc="1" locked="0" layoutInCell="1" allowOverlap="1" wp14:anchorId="01AD249B" wp14:editId="6A621124">
              <wp:simplePos x="0" y="0"/>
              <wp:positionH relativeFrom="page">
                <wp:posOffset>822325</wp:posOffset>
              </wp:positionH>
              <wp:positionV relativeFrom="page">
                <wp:posOffset>9342755</wp:posOffset>
              </wp:positionV>
              <wp:extent cx="5917565" cy="398145"/>
              <wp:effectExtent l="0" t="0" r="635" b="8255"/>
              <wp:wrapNone/>
              <wp:docPr id="36" name="docshape558"/>
              <wp:cNvGraphicFramePr/>
              <a:graphic xmlns:a="http://schemas.openxmlformats.org/drawingml/2006/main">
                <a:graphicData uri="http://schemas.microsoft.com/office/word/2010/wordprocessingShape">
                  <wps:wsp>
                    <wps:cNvSpPr/>
                    <wps:spPr bwMode="auto">
                      <a:xfrm>
                        <a:off x="0" y="0"/>
                        <a:ext cx="5917565" cy="398145"/>
                      </a:xfrm>
                      <a:custGeom>
                        <a:avLst/>
                        <a:gdLst>
                          <a:gd name="T0" fmla="+- 0 10613 1295"/>
                          <a:gd name="T1" fmla="*/ T0 w 9319"/>
                          <a:gd name="T2" fmla="+- 0 15325 14713"/>
                          <a:gd name="T3" fmla="*/ 15325 h 627"/>
                          <a:gd name="T4" fmla="+- 0 10598 1295"/>
                          <a:gd name="T5" fmla="*/ T4 w 9319"/>
                          <a:gd name="T6" fmla="+- 0 15325 14713"/>
                          <a:gd name="T7" fmla="*/ 15325 h 627"/>
                          <a:gd name="T8" fmla="+- 0 1309 1295"/>
                          <a:gd name="T9" fmla="*/ T8 w 9319"/>
                          <a:gd name="T10" fmla="+- 0 15325 14713"/>
                          <a:gd name="T11" fmla="*/ 15325 h 627"/>
                          <a:gd name="T12" fmla="+- 0 1295 1295"/>
                          <a:gd name="T13" fmla="*/ T12 w 9319"/>
                          <a:gd name="T14" fmla="+- 0 15325 14713"/>
                          <a:gd name="T15" fmla="*/ 15325 h 627"/>
                          <a:gd name="T16" fmla="+- 0 1295 1295"/>
                          <a:gd name="T17" fmla="*/ T16 w 9319"/>
                          <a:gd name="T18" fmla="+- 0 15339 14713"/>
                          <a:gd name="T19" fmla="*/ 15339 h 627"/>
                          <a:gd name="T20" fmla="+- 0 1309 1295"/>
                          <a:gd name="T21" fmla="*/ T20 w 9319"/>
                          <a:gd name="T22" fmla="+- 0 15339 14713"/>
                          <a:gd name="T23" fmla="*/ 15339 h 627"/>
                          <a:gd name="T24" fmla="+- 0 10598 1295"/>
                          <a:gd name="T25" fmla="*/ T24 w 9319"/>
                          <a:gd name="T26" fmla="+- 0 15339 14713"/>
                          <a:gd name="T27" fmla="*/ 15339 h 627"/>
                          <a:gd name="T28" fmla="+- 0 10613 1295"/>
                          <a:gd name="T29" fmla="*/ T28 w 9319"/>
                          <a:gd name="T30" fmla="+- 0 15339 14713"/>
                          <a:gd name="T31" fmla="*/ 15339 h 627"/>
                          <a:gd name="T32" fmla="+- 0 10613 1295"/>
                          <a:gd name="T33" fmla="*/ T32 w 9319"/>
                          <a:gd name="T34" fmla="+- 0 15325 14713"/>
                          <a:gd name="T35" fmla="*/ 15325 h 627"/>
                          <a:gd name="T36" fmla="+- 0 10613 1295"/>
                          <a:gd name="T37" fmla="*/ T36 w 9319"/>
                          <a:gd name="T38" fmla="+- 0 14713 14713"/>
                          <a:gd name="T39" fmla="*/ 14713 h 627"/>
                          <a:gd name="T40" fmla="+- 0 10598 1295"/>
                          <a:gd name="T41" fmla="*/ T40 w 9319"/>
                          <a:gd name="T42" fmla="+- 0 14713 14713"/>
                          <a:gd name="T43" fmla="*/ 14713 h 627"/>
                          <a:gd name="T44" fmla="+- 0 1309 1295"/>
                          <a:gd name="T45" fmla="*/ T44 w 9319"/>
                          <a:gd name="T46" fmla="+- 0 14713 14713"/>
                          <a:gd name="T47" fmla="*/ 14713 h 627"/>
                          <a:gd name="T48" fmla="+- 0 1295 1295"/>
                          <a:gd name="T49" fmla="*/ T48 w 9319"/>
                          <a:gd name="T50" fmla="+- 0 14713 14713"/>
                          <a:gd name="T51" fmla="*/ 14713 h 627"/>
                          <a:gd name="T52" fmla="+- 0 1295 1295"/>
                          <a:gd name="T53" fmla="*/ T52 w 9319"/>
                          <a:gd name="T54" fmla="+- 0 14727 14713"/>
                          <a:gd name="T55" fmla="*/ 14727 h 627"/>
                          <a:gd name="T56" fmla="+- 0 1295 1295"/>
                          <a:gd name="T57" fmla="*/ T56 w 9319"/>
                          <a:gd name="T58" fmla="+- 0 15026 14713"/>
                          <a:gd name="T59" fmla="*/ 15026 h 627"/>
                          <a:gd name="T60" fmla="+- 0 1295 1295"/>
                          <a:gd name="T61" fmla="*/ T60 w 9319"/>
                          <a:gd name="T62" fmla="+- 0 15325 14713"/>
                          <a:gd name="T63" fmla="*/ 15325 h 627"/>
                          <a:gd name="T64" fmla="+- 0 1309 1295"/>
                          <a:gd name="T65" fmla="*/ T64 w 9319"/>
                          <a:gd name="T66" fmla="+- 0 15325 14713"/>
                          <a:gd name="T67" fmla="*/ 15325 h 627"/>
                          <a:gd name="T68" fmla="+- 0 1309 1295"/>
                          <a:gd name="T69" fmla="*/ T68 w 9319"/>
                          <a:gd name="T70" fmla="+- 0 15026 14713"/>
                          <a:gd name="T71" fmla="*/ 15026 h 627"/>
                          <a:gd name="T72" fmla="+- 0 1309 1295"/>
                          <a:gd name="T73" fmla="*/ T72 w 9319"/>
                          <a:gd name="T74" fmla="+- 0 14727 14713"/>
                          <a:gd name="T75" fmla="*/ 14727 h 627"/>
                          <a:gd name="T76" fmla="+- 0 10598 1295"/>
                          <a:gd name="T77" fmla="*/ T76 w 9319"/>
                          <a:gd name="T78" fmla="+- 0 14727 14713"/>
                          <a:gd name="T79" fmla="*/ 14727 h 627"/>
                          <a:gd name="T80" fmla="+- 0 10598 1295"/>
                          <a:gd name="T81" fmla="*/ T80 w 9319"/>
                          <a:gd name="T82" fmla="+- 0 15026 14713"/>
                          <a:gd name="T83" fmla="*/ 15026 h 627"/>
                          <a:gd name="T84" fmla="+- 0 10598 1295"/>
                          <a:gd name="T85" fmla="*/ T84 w 9319"/>
                          <a:gd name="T86" fmla="+- 0 15325 14713"/>
                          <a:gd name="T87" fmla="*/ 15325 h 627"/>
                          <a:gd name="T88" fmla="+- 0 10613 1295"/>
                          <a:gd name="T89" fmla="*/ T88 w 9319"/>
                          <a:gd name="T90" fmla="+- 0 15325 14713"/>
                          <a:gd name="T91" fmla="*/ 15325 h 627"/>
                          <a:gd name="T92" fmla="+- 0 10613 1295"/>
                          <a:gd name="T93" fmla="*/ T92 w 9319"/>
                          <a:gd name="T94" fmla="+- 0 15026 14713"/>
                          <a:gd name="T95" fmla="*/ 15026 h 627"/>
                          <a:gd name="T96" fmla="+- 0 10613 1295"/>
                          <a:gd name="T97" fmla="*/ T96 w 9319"/>
                          <a:gd name="T98" fmla="+- 0 14727 14713"/>
                          <a:gd name="T99" fmla="*/ 14727 h 627"/>
                          <a:gd name="T100" fmla="+- 0 10613 1295"/>
                          <a:gd name="T101" fmla="*/ T100 w 9319"/>
                          <a:gd name="T102" fmla="+- 0 14713 14713"/>
                          <a:gd name="T103" fmla="*/ 14713 h 62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Lst>
                        <a:rect l="0" t="0" r="r" b="b"/>
                        <a:pathLst>
                          <a:path w="9319" h="627">
                            <a:moveTo>
                              <a:pt x="9318" y="612"/>
                            </a:moveTo>
                            <a:lnTo>
                              <a:pt x="9303" y="612"/>
                            </a:lnTo>
                            <a:lnTo>
                              <a:pt x="14" y="612"/>
                            </a:lnTo>
                            <a:lnTo>
                              <a:pt x="0" y="612"/>
                            </a:lnTo>
                            <a:lnTo>
                              <a:pt x="0" y="626"/>
                            </a:lnTo>
                            <a:lnTo>
                              <a:pt x="14" y="626"/>
                            </a:lnTo>
                            <a:lnTo>
                              <a:pt x="9303" y="626"/>
                            </a:lnTo>
                            <a:lnTo>
                              <a:pt x="9318" y="626"/>
                            </a:lnTo>
                            <a:lnTo>
                              <a:pt x="9318" y="612"/>
                            </a:lnTo>
                            <a:close/>
                            <a:moveTo>
                              <a:pt x="9318" y="0"/>
                            </a:moveTo>
                            <a:lnTo>
                              <a:pt x="9303" y="0"/>
                            </a:lnTo>
                            <a:lnTo>
                              <a:pt x="14" y="0"/>
                            </a:lnTo>
                            <a:lnTo>
                              <a:pt x="0" y="0"/>
                            </a:lnTo>
                            <a:lnTo>
                              <a:pt x="0" y="14"/>
                            </a:lnTo>
                            <a:lnTo>
                              <a:pt x="0" y="313"/>
                            </a:lnTo>
                            <a:lnTo>
                              <a:pt x="0" y="612"/>
                            </a:lnTo>
                            <a:lnTo>
                              <a:pt x="14" y="612"/>
                            </a:lnTo>
                            <a:lnTo>
                              <a:pt x="14" y="313"/>
                            </a:lnTo>
                            <a:lnTo>
                              <a:pt x="14" y="14"/>
                            </a:lnTo>
                            <a:lnTo>
                              <a:pt x="9303" y="14"/>
                            </a:lnTo>
                            <a:lnTo>
                              <a:pt x="9303" y="313"/>
                            </a:lnTo>
                            <a:lnTo>
                              <a:pt x="9303" y="612"/>
                            </a:lnTo>
                            <a:lnTo>
                              <a:pt x="9318" y="612"/>
                            </a:lnTo>
                            <a:lnTo>
                              <a:pt x="9318" y="313"/>
                            </a:lnTo>
                            <a:lnTo>
                              <a:pt x="9318" y="14"/>
                            </a:lnTo>
                            <a:lnTo>
                              <a:pt x="9318" y="0"/>
                            </a:lnTo>
                            <a:close/>
                          </a:path>
                        </a:pathLst>
                      </a:custGeom>
                      <a:solidFill>
                        <a:srgbClr val="000000"/>
                      </a:solidFill>
                      <a:ln>
                        <a:noFill/>
                      </a:ln>
                    </wps:spPr>
                    <wps:bodyPr rot="0" vert="horz" wrap="square" lIns="91440" tIns="45720" rIns="91440" bIns="45720" anchor="t" anchorCtr="0" upright="1">
                      <a:noAutofit/>
                    </wps:bodyPr>
                  </wps:wsp>
                </a:graphicData>
              </a:graphic>
            </wp:anchor>
          </w:drawing>
        </mc:Choice>
        <mc:Fallback xmlns:wpsCustomData="http://www.wps.cn/officeDocument/2013/wpsCustomData">
          <w:pict>
            <v:shape id="docshape558" o:spid="_x0000_s1026" o:spt="100" style="position:absolute;left:0pt;margin-left:64.75pt;margin-top:735.65pt;height:31.35pt;width:465.95pt;mso-position-horizontal-relative:page;mso-position-vertical-relative:page;z-index:-251618304;mso-width-relative:page;mso-height-relative:page;" fillcolor="#000000" filled="t" stroked="f" coordsize="9319,627" o:gfxdata="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" path="m9318,612l9303,612,14,612,0,612,0,626,14,626,9303,626,9318,626,9318,612xm9318,0l9303,0,14,0,0,0,0,14,0,313,0,612,14,612,14,313,14,14,9303,14,9303,313,9303,612,9318,612,9318,313,9318,14,9318,0xe">
              <v:path o:connectlocs="5916930,9731375;5907405,9731375;8890,9731375;0,9731375;0,9740265;8890,9740265;5907405,9740265;5916930,9740265;5916930,9731375;5916930,9342755;5907405,9342755;8890,9342755;0,9342755;0,9351645;0,9541510;0,9731375;8890,9731375;8890,9541510;8890,9351645;5907405,9351645;5907405,9541510;5907405,9731375;5916930,9731375;5916930,9541510;5916930,9351645;5916930,9342755" o:connectangles="0,0,0,0,0,0,0,0,0,0,0,0,0,0,0,0,0,0,0,0,0,0,0,0,0,0"/>
              <v:fill on="t" focussize="0,0"/>
              <v:stroke on="f"/>
              <v:imagedata o:title=""/>
              <o:lock v:ext="edit" aspectratio="f"/>
            </v:shape>
          </w:pict>
        </mc:Fallback>
      </mc:AlternateContent>
    </w:r>
    <w:r>
      <w:rPr>
        <w:noProof/>
      </w:rPr>
      <mc:AlternateContent>
        <mc:Choice Requires="wps">
          <w:drawing>
            <wp:anchor distT="0" distB="0" distL="114300" distR="114300" simplePos="0" relativeHeight="251666944" behindDoc="1" locked="0" layoutInCell="1" allowOverlap="1" wp14:anchorId="4F38932E" wp14:editId="48733B47">
              <wp:simplePos x="0" y="0"/>
              <wp:positionH relativeFrom="page">
                <wp:posOffset>887730</wp:posOffset>
              </wp:positionH>
              <wp:positionV relativeFrom="page">
                <wp:posOffset>9382125</wp:posOffset>
              </wp:positionV>
              <wp:extent cx="5779770" cy="358775"/>
              <wp:effectExtent l="0" t="0" r="0" b="0"/>
              <wp:wrapNone/>
              <wp:docPr id="34" name="docshape5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79770" cy="358775"/>
                      </a:xfrm>
                      <a:prstGeom prst="rect">
                        <a:avLst/>
                      </a:prstGeom>
                      <a:noFill/>
                      <a:ln>
                        <a:noFill/>
                      </a:ln>
                    </wps:spPr>
                    <wps:txbx>
                      <w:txbxContent>
                        <w:p w14:paraId="1CE9EBDB" w14:textId="77777777" w:rsidR="00D16BE9" w:rsidRDefault="00AC4FA2">
                          <w:pPr>
                            <w:pStyle w:val="a8"/>
                            <w:spacing w:before="8" w:line="266" w:lineRule="auto"/>
                            <w:ind w:left="20"/>
                          </w:pPr>
                          <w:r>
                            <w:rPr>
                              <w:b/>
                            </w:rPr>
                            <w:t>Disclaimer:</w:t>
                          </w:r>
                          <w:r>
                            <w:rPr>
                              <w:b/>
                              <w:spacing w:val="40"/>
                            </w:rPr>
                            <w:t xml:space="preserve"> </w:t>
                          </w:r>
                          <w:r>
                            <w:rPr>
                              <w:color w:val="FF0000"/>
                            </w:rPr>
                            <w:t>Involvement</w:t>
                          </w:r>
                          <w:r>
                            <w:rPr>
                              <w:color w:val="FF0000"/>
                              <w:spacing w:val="40"/>
                            </w:rPr>
                            <w:t xml:space="preserve"> </w:t>
                          </w:r>
                          <w:r>
                            <w:rPr>
                              <w:color w:val="FF0000"/>
                            </w:rPr>
                            <w:t>in</w:t>
                          </w:r>
                          <w:r>
                            <w:rPr>
                              <w:color w:val="FF0000"/>
                              <w:spacing w:val="40"/>
                            </w:rPr>
                            <w:t xml:space="preserve"> </w:t>
                          </w:r>
                          <w:r>
                            <w:rPr>
                              <w:color w:val="FF0000"/>
                            </w:rPr>
                            <w:t>the</w:t>
                          </w:r>
                          <w:r>
                            <w:rPr>
                              <w:color w:val="FF0000"/>
                              <w:spacing w:val="40"/>
                            </w:rPr>
                            <w:t xml:space="preserve"> </w:t>
                          </w:r>
                          <w:r>
                            <w:rPr>
                              <w:color w:val="FF0000"/>
                            </w:rPr>
                            <w:t>development</w:t>
                          </w:r>
                          <w:r>
                            <w:rPr>
                              <w:color w:val="FF0000"/>
                              <w:spacing w:val="40"/>
                            </w:rPr>
                            <w:t xml:space="preserve"> </w:t>
                          </w:r>
                          <w:r>
                            <w:rPr>
                              <w:color w:val="FF0000"/>
                            </w:rPr>
                            <w:t>or</w:t>
                          </w:r>
                          <w:r>
                            <w:rPr>
                              <w:color w:val="FF0000"/>
                              <w:spacing w:val="40"/>
                            </w:rPr>
                            <w:t xml:space="preserve"> </w:t>
                          </w:r>
                          <w:r>
                            <w:rPr>
                              <w:color w:val="FF0000"/>
                            </w:rPr>
                            <w:t>consultation</w:t>
                          </w:r>
                          <w:r>
                            <w:rPr>
                              <w:color w:val="FF0000"/>
                              <w:spacing w:val="40"/>
                            </w:rPr>
                            <w:t xml:space="preserve"> </w:t>
                          </w:r>
                          <w:r>
                            <w:rPr>
                              <w:color w:val="FF0000"/>
                            </w:rPr>
                            <w:t>process</w:t>
                          </w:r>
                          <w:r>
                            <w:rPr>
                              <w:color w:val="FF0000"/>
                              <w:spacing w:val="40"/>
                            </w:rPr>
                            <w:t xml:space="preserve"> </w:t>
                          </w:r>
                          <w:r>
                            <w:rPr>
                              <w:color w:val="FF0000"/>
                            </w:rPr>
                            <w:t>does</w:t>
                          </w:r>
                          <w:r>
                            <w:rPr>
                              <w:color w:val="FF0000"/>
                              <w:spacing w:val="40"/>
                            </w:rPr>
                            <w:t xml:space="preserve"> </w:t>
                          </w:r>
                          <w:r>
                            <w:rPr>
                              <w:color w:val="FF0000"/>
                            </w:rPr>
                            <w:t>not</w:t>
                          </w:r>
                          <w:r>
                            <w:rPr>
                              <w:color w:val="FF0000"/>
                              <w:spacing w:val="40"/>
                            </w:rPr>
                            <w:t xml:space="preserve"> </w:t>
                          </w:r>
                          <w:r>
                            <w:rPr>
                              <w:color w:val="FF0000"/>
                            </w:rPr>
                            <w:t>imply</w:t>
                          </w:r>
                          <w:r>
                            <w:rPr>
                              <w:color w:val="FF0000"/>
                              <w:spacing w:val="40"/>
                            </w:rPr>
                            <w:t xml:space="preserve"> </w:t>
                          </w:r>
                          <w:r>
                            <w:rPr>
                              <w:color w:val="FF0000"/>
                            </w:rPr>
                            <w:t>an agreement with or endorsement of this document.</w:t>
                          </w:r>
                        </w:p>
                      </w:txbxContent>
                    </wps:txbx>
                    <wps:bodyPr rot="0" vert="horz" wrap="square" lIns="0" tIns="0" rIns="0" bIns="0" anchor="t" anchorCtr="0" upright="1">
                      <a:noAutofit/>
                    </wps:bodyPr>
                  </wps:wsp>
                </a:graphicData>
              </a:graphic>
            </wp:anchor>
          </w:drawing>
        </mc:Choice>
        <mc:Fallback>
          <w:pict>
            <v:shapetype w14:anchorId="4F38932E" id="_x0000_t202" coordsize="21600,21600" o:spt="202" path="m,l,21600r21600,l21600,xe">
              <v:stroke joinstyle="miter"/>
              <v:path gradientshapeok="t" o:connecttype="rect"/>
            </v:shapetype>
            <v:shape id="docshape559" o:spid="_x0000_s1095" type="#_x0000_t202" style="position:absolute;margin-left:69.9pt;margin-top:738.75pt;width:455.1pt;height:28.25pt;z-index:-25164953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" filled="f" stroked="f">
              <v:textbox inset="0,0,0,0">
                <w:txbxContent>
                  <w:p w14:paraId="1CE9EBDB" w14:textId="77777777" w:rsidR="00D16BE9" w:rsidRDefault="00AC4FA2">
                    <w:pPr>
                      <w:pStyle w:val="a8"/>
                      <w:spacing w:before="8" w:line="266" w:lineRule="auto"/>
                      <w:ind w:left="20"/>
                    </w:pPr>
                    <w:r>
                      <w:rPr>
                        <w:b/>
                      </w:rPr>
                      <w:t>Disclaimer:</w:t>
                    </w:r>
                    <w:r>
                      <w:rPr>
                        <w:b/>
                        <w:spacing w:val="40"/>
                      </w:rPr>
                      <w:t xml:space="preserve"> </w:t>
                    </w:r>
                    <w:r>
                      <w:rPr>
                        <w:color w:val="FF0000"/>
                      </w:rPr>
                      <w:t>Involvement</w:t>
                    </w:r>
                    <w:r>
                      <w:rPr>
                        <w:color w:val="FF0000"/>
                        <w:spacing w:val="40"/>
                      </w:rPr>
                      <w:t xml:space="preserve"> </w:t>
                    </w:r>
                    <w:r>
                      <w:rPr>
                        <w:color w:val="FF0000"/>
                      </w:rPr>
                      <w:t>in</w:t>
                    </w:r>
                    <w:r>
                      <w:rPr>
                        <w:color w:val="FF0000"/>
                        <w:spacing w:val="40"/>
                      </w:rPr>
                      <w:t xml:space="preserve"> </w:t>
                    </w:r>
                    <w:r>
                      <w:rPr>
                        <w:color w:val="FF0000"/>
                      </w:rPr>
                      <w:t>the</w:t>
                    </w:r>
                    <w:r>
                      <w:rPr>
                        <w:color w:val="FF0000"/>
                        <w:spacing w:val="40"/>
                      </w:rPr>
                      <w:t xml:space="preserve"> </w:t>
                    </w:r>
                    <w:r>
                      <w:rPr>
                        <w:color w:val="FF0000"/>
                      </w:rPr>
                      <w:t>development</w:t>
                    </w:r>
                    <w:r>
                      <w:rPr>
                        <w:color w:val="FF0000"/>
                        <w:spacing w:val="40"/>
                      </w:rPr>
                      <w:t xml:space="preserve"> </w:t>
                    </w:r>
                    <w:r>
                      <w:rPr>
                        <w:color w:val="FF0000"/>
                      </w:rPr>
                      <w:t>or</w:t>
                    </w:r>
                    <w:r>
                      <w:rPr>
                        <w:color w:val="FF0000"/>
                        <w:spacing w:val="40"/>
                      </w:rPr>
                      <w:t xml:space="preserve"> </w:t>
                    </w:r>
                    <w:r>
                      <w:rPr>
                        <w:color w:val="FF0000"/>
                      </w:rPr>
                      <w:t>consultation</w:t>
                    </w:r>
                    <w:r>
                      <w:rPr>
                        <w:color w:val="FF0000"/>
                        <w:spacing w:val="40"/>
                      </w:rPr>
                      <w:t xml:space="preserve"> </w:t>
                    </w:r>
                    <w:r>
                      <w:rPr>
                        <w:color w:val="FF0000"/>
                      </w:rPr>
                      <w:t>process</w:t>
                    </w:r>
                    <w:r>
                      <w:rPr>
                        <w:color w:val="FF0000"/>
                        <w:spacing w:val="40"/>
                      </w:rPr>
                      <w:t xml:space="preserve"> </w:t>
                    </w:r>
                    <w:r>
                      <w:rPr>
                        <w:color w:val="FF0000"/>
                      </w:rPr>
                      <w:t>does</w:t>
                    </w:r>
                    <w:r>
                      <w:rPr>
                        <w:color w:val="FF0000"/>
                        <w:spacing w:val="40"/>
                      </w:rPr>
                      <w:t xml:space="preserve"> </w:t>
                    </w:r>
                    <w:r>
                      <w:rPr>
                        <w:color w:val="FF0000"/>
                      </w:rPr>
                      <w:t>not</w:t>
                    </w:r>
                    <w:r>
                      <w:rPr>
                        <w:color w:val="FF0000"/>
                        <w:spacing w:val="40"/>
                      </w:rPr>
                      <w:t xml:space="preserve"> </w:t>
                    </w:r>
                    <w:r>
                      <w:rPr>
                        <w:color w:val="FF0000"/>
                      </w:rPr>
                      <w:t>imply</w:t>
                    </w:r>
                    <w:r>
                      <w:rPr>
                        <w:color w:val="FF0000"/>
                        <w:spacing w:val="40"/>
                      </w:rPr>
                      <w:t xml:space="preserve"> </w:t>
                    </w:r>
                    <w:r>
                      <w:rPr>
                        <w:color w:val="FF0000"/>
                      </w:rPr>
                      <w:t>an agreement with or endorsement of this document.</w:t>
                    </w:r>
                  </w:p>
                </w:txbxContent>
              </v:textbox>
              <w10:wrap anchorx="page" anchory="page"/>
            </v:shape>
          </w:pict>
        </mc:Fallback>
      </mc:AlternateContent>
    </w:r>
    <w:r>
      <w:rPr>
        <w:noProof/>
      </w:rPr>
      <mc:AlternateContent>
        <mc:Choice Requires="wps">
          <w:drawing>
            <wp:anchor distT="0" distB="0" distL="114300" distR="114300" simplePos="0" relativeHeight="251667968" behindDoc="1" locked="0" layoutInCell="1" allowOverlap="1" wp14:anchorId="07B5FE65" wp14:editId="6BED15DF">
              <wp:simplePos x="0" y="0"/>
              <wp:positionH relativeFrom="page">
                <wp:posOffset>887730</wp:posOffset>
              </wp:positionH>
              <wp:positionV relativeFrom="page">
                <wp:posOffset>10033000</wp:posOffset>
              </wp:positionV>
              <wp:extent cx="2482850" cy="167640"/>
              <wp:effectExtent l="0" t="0" r="0" b="0"/>
              <wp:wrapNone/>
              <wp:docPr id="32" name="docshape5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82850" cy="167640"/>
                      </a:xfrm>
                      <a:prstGeom prst="rect">
                        <a:avLst/>
                      </a:prstGeom>
                      <a:noFill/>
                      <a:ln>
                        <a:noFill/>
                      </a:ln>
                    </wps:spPr>
                    <wps:txbx>
                      <w:txbxContent>
                        <w:p w14:paraId="7869B455" w14:textId="77777777" w:rsidR="00D16BE9" w:rsidRDefault="00AC4FA2">
                          <w:pPr>
                            <w:spacing w:before="14"/>
                            <w:ind w:left="20" w:firstLine="402"/>
                            <w:rPr>
                              <w:sz w:val="20"/>
                            </w:rPr>
                          </w:pPr>
                          <w:r>
                            <w:rPr>
                              <w:b/>
                              <w:sz w:val="20"/>
                            </w:rPr>
                            <w:t>18</w:t>
                          </w:r>
                          <w:r>
                            <w:rPr>
                              <w:b/>
                              <w:spacing w:val="-3"/>
                              <w:sz w:val="20"/>
                            </w:rPr>
                            <w:t xml:space="preserve"> </w:t>
                          </w:r>
                          <w:r>
                            <w:rPr>
                              <w:sz w:val="20"/>
                            </w:rPr>
                            <w:t>Annex</w:t>
                          </w:r>
                          <w:r>
                            <w:rPr>
                              <w:spacing w:val="-3"/>
                              <w:sz w:val="20"/>
                            </w:rPr>
                            <w:t xml:space="preserve"> </w:t>
                          </w:r>
                          <w:r>
                            <w:rPr>
                              <w:sz w:val="20"/>
                            </w:rPr>
                            <w:t>G:</w:t>
                          </w:r>
                          <w:r>
                            <w:rPr>
                              <w:spacing w:val="-2"/>
                              <w:sz w:val="20"/>
                            </w:rPr>
                            <w:t xml:space="preserve"> </w:t>
                          </w:r>
                          <w:r>
                            <w:rPr>
                              <w:sz w:val="20"/>
                            </w:rPr>
                            <w:t>Development</w:t>
                          </w:r>
                          <w:r>
                            <w:rPr>
                              <w:spacing w:val="-4"/>
                              <w:sz w:val="20"/>
                            </w:rPr>
                            <w:t xml:space="preserve"> </w:t>
                          </w:r>
                          <w:r>
                            <w:rPr>
                              <w:sz w:val="20"/>
                            </w:rPr>
                            <w:t>of</w:t>
                          </w:r>
                          <w:r>
                            <w:rPr>
                              <w:spacing w:val="-3"/>
                              <w:sz w:val="20"/>
                            </w:rPr>
                            <w:t xml:space="preserve"> </w:t>
                          </w:r>
                          <w:r>
                            <w:rPr>
                              <w:sz w:val="20"/>
                            </w:rPr>
                            <w:t>this</w:t>
                          </w:r>
                          <w:r>
                            <w:rPr>
                              <w:spacing w:val="-1"/>
                              <w:sz w:val="20"/>
                            </w:rPr>
                            <w:t xml:space="preserve"> </w:t>
                          </w:r>
                          <w:r>
                            <w:rPr>
                              <w:spacing w:val="-2"/>
                              <w:sz w:val="20"/>
                            </w:rPr>
                            <w:t>document</w:t>
                          </w:r>
                        </w:p>
                      </w:txbxContent>
                    </wps:txbx>
                    <wps:bodyPr rot="0" vert="horz" wrap="square" lIns="0" tIns="0" rIns="0" bIns="0" anchor="t" anchorCtr="0" upright="1">
                      <a:noAutofit/>
                    </wps:bodyPr>
                  </wps:wsp>
                </a:graphicData>
              </a:graphic>
            </wp:anchor>
          </w:drawing>
        </mc:Choice>
        <mc:Fallback>
          <w:pict>
            <v:shape w14:anchorId="07B5FE65" id="docshape560" o:spid="_x0000_s1096" type="#_x0000_t202" style="position:absolute;margin-left:69.9pt;margin-top:790pt;width:195.5pt;height:13.2pt;z-index:-25164851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" filled="f" stroked="f">
              <v:textbox inset="0,0,0,0">
                <w:txbxContent>
                  <w:p w14:paraId="7869B455" w14:textId="77777777" w:rsidR="00D16BE9" w:rsidRDefault="00AC4FA2">
                    <w:pPr>
                      <w:spacing w:before="14"/>
                      <w:ind w:left="20" w:firstLine="402"/>
                      <w:rPr>
                        <w:sz w:val="20"/>
                      </w:rPr>
                    </w:pPr>
                    <w:r>
                      <w:rPr>
                        <w:b/>
                        <w:sz w:val="20"/>
                      </w:rPr>
                      <w:t>18</w:t>
                    </w:r>
                    <w:r>
                      <w:rPr>
                        <w:b/>
                        <w:spacing w:val="-3"/>
                        <w:sz w:val="20"/>
                      </w:rPr>
                      <w:t xml:space="preserve"> </w:t>
                    </w:r>
                    <w:r>
                      <w:rPr>
                        <w:sz w:val="20"/>
                      </w:rPr>
                      <w:t>Annex</w:t>
                    </w:r>
                    <w:r>
                      <w:rPr>
                        <w:spacing w:val="-3"/>
                        <w:sz w:val="20"/>
                      </w:rPr>
                      <w:t xml:space="preserve"> </w:t>
                    </w:r>
                    <w:r>
                      <w:rPr>
                        <w:sz w:val="20"/>
                      </w:rPr>
                      <w:t>G:</w:t>
                    </w:r>
                    <w:r>
                      <w:rPr>
                        <w:spacing w:val="-2"/>
                        <w:sz w:val="20"/>
                      </w:rPr>
                      <w:t xml:space="preserve"> </w:t>
                    </w:r>
                    <w:r>
                      <w:rPr>
                        <w:sz w:val="20"/>
                      </w:rPr>
                      <w:t>Development</w:t>
                    </w:r>
                    <w:r>
                      <w:rPr>
                        <w:spacing w:val="-4"/>
                        <w:sz w:val="20"/>
                      </w:rPr>
                      <w:t xml:space="preserve"> </w:t>
                    </w:r>
                    <w:r>
                      <w:rPr>
                        <w:sz w:val="20"/>
                      </w:rPr>
                      <w:t>of</w:t>
                    </w:r>
                    <w:r>
                      <w:rPr>
                        <w:spacing w:val="-3"/>
                        <w:sz w:val="20"/>
                      </w:rPr>
                      <w:t xml:space="preserve"> </w:t>
                    </w:r>
                    <w:r>
                      <w:rPr>
                        <w:sz w:val="20"/>
                      </w:rPr>
                      <w:t>this</w:t>
                    </w:r>
                    <w:r>
                      <w:rPr>
                        <w:spacing w:val="-1"/>
                        <w:sz w:val="20"/>
                      </w:rPr>
                      <w:t xml:space="preserve"> </w:t>
                    </w:r>
                    <w:r>
                      <w:rPr>
                        <w:spacing w:val="-2"/>
                        <w:sz w:val="20"/>
                      </w:rPr>
                      <w:t>document</w:t>
                    </w:r>
                  </w:p>
                </w:txbxContent>
              </v:textbox>
              <w10:wrap anchorx="page" anchory="page"/>
            </v:shape>
          </w:pict>
        </mc:Fallback>
      </mc:AlternateContent>
    </w:r>
    <w:r>
      <w:rPr>
        <w:noProof/>
      </w:rPr>
      <mc:AlternateContent>
        <mc:Choice Requires="wps">
          <w:drawing>
            <wp:anchor distT="0" distB="0" distL="114300" distR="114300" simplePos="0" relativeHeight="251668992" behindDoc="1" locked="0" layoutInCell="1" allowOverlap="1" wp14:anchorId="016CFA29" wp14:editId="4CC5AAF8">
              <wp:simplePos x="0" y="0"/>
              <wp:positionH relativeFrom="page">
                <wp:posOffset>6392545</wp:posOffset>
              </wp:positionH>
              <wp:positionV relativeFrom="page">
                <wp:posOffset>10045700</wp:posOffset>
              </wp:positionV>
              <wp:extent cx="322580" cy="181610"/>
              <wp:effectExtent l="0" t="0" r="0" b="0"/>
              <wp:wrapNone/>
              <wp:docPr id="30" name="docshape5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2580" cy="181610"/>
                      </a:xfrm>
                      <a:prstGeom prst="rect">
                        <a:avLst/>
                      </a:prstGeom>
                      <a:noFill/>
                      <a:ln>
                        <a:noFill/>
                      </a:ln>
                    </wps:spPr>
                    <wps:txbx>
                      <w:txbxContent>
                        <w:p w14:paraId="2762687B" w14:textId="77777777" w:rsidR="00D16BE9" w:rsidRDefault="00AC4FA2">
                          <w:pPr>
                            <w:pStyle w:val="a8"/>
                            <w:spacing w:before="12"/>
                            <w:ind w:left="60"/>
                          </w:pPr>
                          <w:r>
                            <w:rPr>
                              <w:spacing w:val="-5"/>
                            </w:rPr>
                            <w:fldChar w:fldCharType="begin"/>
                          </w:r>
                          <w:r>
                            <w:rPr>
                              <w:spacing w:val="-5"/>
                            </w:rPr>
                            <w:instrText xml:space="preserve"> PAGE </w:instrText>
                          </w:r>
                          <w:r>
                            <w:rPr>
                              <w:spacing w:val="-5"/>
                            </w:rPr>
                            <w:fldChar w:fldCharType="separate"/>
                          </w:r>
                          <w:r>
                            <w:rPr>
                              <w:spacing w:val="-5"/>
                            </w:rPr>
                            <w:t>386</w:t>
                          </w:r>
                          <w:r>
                            <w:rPr>
                              <w:spacing w:val="-5"/>
                            </w:rPr>
                            <w:fldChar w:fldCharType="end"/>
                          </w:r>
                        </w:p>
                      </w:txbxContent>
                    </wps:txbx>
                    <wps:bodyPr rot="0" vert="horz" wrap="square" lIns="0" tIns="0" rIns="0" bIns="0" anchor="t" anchorCtr="0" upright="1">
                      <a:noAutofit/>
                    </wps:bodyPr>
                  </wps:wsp>
                </a:graphicData>
              </a:graphic>
            </wp:anchor>
          </w:drawing>
        </mc:Choice>
        <mc:Fallback>
          <w:pict>
            <v:shape w14:anchorId="016CFA29" id="docshape561" o:spid="_x0000_s1097" type="#_x0000_t202" style="position:absolute;margin-left:503.35pt;margin-top:791pt;width:25.4pt;height:14.3pt;z-index:-25164748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" filled="f" stroked="f">
              <v:textbox inset="0,0,0,0">
                <w:txbxContent>
                  <w:p w14:paraId="2762687B" w14:textId="77777777" w:rsidR="00D16BE9" w:rsidRDefault="00AC4FA2">
                    <w:pPr>
                      <w:pStyle w:val="a8"/>
                      <w:spacing w:before="12"/>
                      <w:ind w:left="60"/>
                    </w:pPr>
                    <w:r>
                      <w:rPr>
                        <w:spacing w:val="-5"/>
                      </w:rPr>
                      <w:fldChar w:fldCharType="begin"/>
                    </w:r>
                    <w:r>
                      <w:rPr>
                        <w:spacing w:val="-5"/>
                      </w:rPr>
                      <w:instrText xml:space="preserve"> PAGE </w:instrText>
                    </w:r>
                    <w:r>
                      <w:rPr>
                        <w:spacing w:val="-5"/>
                      </w:rPr>
                      <w:fldChar w:fldCharType="separate"/>
                    </w:r>
                    <w:r>
                      <w:rPr>
                        <w:spacing w:val="-5"/>
                      </w:rPr>
                      <w:t>386</w:t>
                    </w:r>
                    <w:r>
                      <w:rPr>
                        <w:spacing w:val="-5"/>
                      </w:rPr>
                      <w:fldChar w:fldCharType="end"/>
                    </w:r>
                  </w:p>
                </w:txbxContent>
              </v:textbox>
              <w10:wrap anchorx="page" anchory="page"/>
            </v:shape>
          </w:pict>
        </mc:Fallback>
      </mc:AlternateContent>
    </w:r>
  </w:p>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286B21C" w14:textId="77777777" w:rsidR="00D16BE9" w:rsidRDefault="00AC4FA2">
    <w:pPr>
      <w:pStyle w:val="a8"/>
      <w:spacing w:line="14" w:lineRule="auto"/>
      <w:rPr>
        <w:sz w:val="20"/>
      </w:rPr>
    </w:pPr>
    <w:r>
      <w:rPr>
        <w:noProof/>
      </w:rPr>
      <mc:AlternateContent>
        <mc:Choice Requires="wps">
          <w:drawing>
            <wp:anchor distT="0" distB="0" distL="114300" distR="114300" simplePos="0" relativeHeight="251673088" behindDoc="1" locked="0" layoutInCell="1" allowOverlap="1" wp14:anchorId="2D222C79" wp14:editId="1310EF8F">
              <wp:simplePos x="0" y="0"/>
              <wp:positionH relativeFrom="page">
                <wp:posOffset>881380</wp:posOffset>
              </wp:positionH>
              <wp:positionV relativeFrom="page">
                <wp:posOffset>10024745</wp:posOffset>
              </wp:positionV>
              <wp:extent cx="5798185" cy="6350"/>
              <wp:effectExtent l="0" t="0" r="0" b="0"/>
              <wp:wrapNone/>
              <wp:docPr id="22" name="docshape5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98185" cy="6350"/>
                      </a:xfrm>
                      <a:prstGeom prst="rect">
                        <a:avLst/>
                      </a:prstGeom>
                      <a:solidFill>
                        <a:srgbClr val="000000"/>
                      </a:solidFill>
                      <a:ln>
                        <a:noFill/>
                      </a:ln>
                    </wps:spPr>
                    <wps:bodyPr rot="0" vert="horz" wrap="square" lIns="91440" tIns="45720" rIns="91440" bIns="45720" anchor="t" anchorCtr="0" upright="1">
                      <a:noAutofit/>
                    </wps:bodyPr>
                  </wps:wsp>
                </a:graphicData>
              </a:graphic>
            </wp:anchor>
          </w:drawing>
        </mc:Choice>
        <mc:Fallback xmlns:wpsCustomData="http://www.wps.cn/officeDocument/2013/wpsCustomData">
          <w:pict>
            <v:rect id="docshape565" o:spid="_x0000_s1026" o:spt="1" style="position:absolute;left:0pt;margin-left:69.4pt;margin-top:789.35pt;height:0.5pt;width:456.55pt;mso-position-horizontal-relative:page;mso-position-vertical-relative:page;z-index:-251614208;mso-width-relative:page;mso-height-relative:page;" fillcolor="#000000" filled="t" stroked="f" coordsize="21600,21600" o:gfxdata="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">
              <v:fill on="t" focussize="0,0"/>
              <v:stroke on="f"/>
              <v:imagedata o:title=""/>
              <o:lock v:ext="edit" aspectratio="f"/>
            </v:rect>
          </w:pict>
        </mc:Fallback>
      </mc:AlternateContent>
    </w:r>
    <w:r>
      <w:rPr>
        <w:noProof/>
      </w:rPr>
      <mc:AlternateContent>
        <mc:Choice Requires="wps">
          <w:drawing>
            <wp:anchor distT="0" distB="0" distL="114300" distR="114300" simplePos="0" relativeHeight="251674112" behindDoc="1" locked="0" layoutInCell="1" allowOverlap="1" wp14:anchorId="0BC2ED03" wp14:editId="500B3812">
              <wp:simplePos x="0" y="0"/>
              <wp:positionH relativeFrom="page">
                <wp:posOffset>822325</wp:posOffset>
              </wp:positionH>
              <wp:positionV relativeFrom="page">
                <wp:posOffset>9441180</wp:posOffset>
              </wp:positionV>
              <wp:extent cx="5917565" cy="398780"/>
              <wp:effectExtent l="0" t="0" r="635" b="7620"/>
              <wp:wrapNone/>
              <wp:docPr id="41" name="docshape566"/>
              <wp:cNvGraphicFramePr/>
              <a:graphic xmlns:a="http://schemas.openxmlformats.org/drawingml/2006/main">
                <a:graphicData uri="http://schemas.microsoft.com/office/word/2010/wordprocessingShape">
                  <wps:wsp>
                    <wps:cNvSpPr/>
                    <wps:spPr bwMode="auto">
                      <a:xfrm>
                        <a:off x="0" y="0"/>
                        <a:ext cx="5917565" cy="398780"/>
                      </a:xfrm>
                      <a:custGeom>
                        <a:avLst/>
                        <a:gdLst>
                          <a:gd name="T0" fmla="+- 0 10613 1295"/>
                          <a:gd name="T1" fmla="*/ T0 w 9319"/>
                          <a:gd name="T2" fmla="+- 0 14868 14868"/>
                          <a:gd name="T3" fmla="*/ 14868 h 628"/>
                          <a:gd name="T4" fmla="+- 0 10598 1295"/>
                          <a:gd name="T5" fmla="*/ T4 w 9319"/>
                          <a:gd name="T6" fmla="+- 0 14868 14868"/>
                          <a:gd name="T7" fmla="*/ 14868 h 628"/>
                          <a:gd name="T8" fmla="+- 0 10598 1295"/>
                          <a:gd name="T9" fmla="*/ T8 w 9319"/>
                          <a:gd name="T10" fmla="+- 0 14882 14868"/>
                          <a:gd name="T11" fmla="*/ 14882 h 628"/>
                          <a:gd name="T12" fmla="+- 0 10598 1295"/>
                          <a:gd name="T13" fmla="*/ T12 w 9319"/>
                          <a:gd name="T14" fmla="+- 0 15182 14868"/>
                          <a:gd name="T15" fmla="*/ 15182 h 628"/>
                          <a:gd name="T16" fmla="+- 0 10598 1295"/>
                          <a:gd name="T17" fmla="*/ T16 w 9319"/>
                          <a:gd name="T18" fmla="+- 0 15481 14868"/>
                          <a:gd name="T19" fmla="*/ 15481 h 628"/>
                          <a:gd name="T20" fmla="+- 0 1309 1295"/>
                          <a:gd name="T21" fmla="*/ T20 w 9319"/>
                          <a:gd name="T22" fmla="+- 0 15481 14868"/>
                          <a:gd name="T23" fmla="*/ 15481 h 628"/>
                          <a:gd name="T24" fmla="+- 0 1309 1295"/>
                          <a:gd name="T25" fmla="*/ T24 w 9319"/>
                          <a:gd name="T26" fmla="+- 0 15182 14868"/>
                          <a:gd name="T27" fmla="*/ 15182 h 628"/>
                          <a:gd name="T28" fmla="+- 0 1309 1295"/>
                          <a:gd name="T29" fmla="*/ T28 w 9319"/>
                          <a:gd name="T30" fmla="+- 0 14882 14868"/>
                          <a:gd name="T31" fmla="*/ 14882 h 628"/>
                          <a:gd name="T32" fmla="+- 0 10598 1295"/>
                          <a:gd name="T33" fmla="*/ T32 w 9319"/>
                          <a:gd name="T34" fmla="+- 0 14882 14868"/>
                          <a:gd name="T35" fmla="*/ 14882 h 628"/>
                          <a:gd name="T36" fmla="+- 0 10598 1295"/>
                          <a:gd name="T37" fmla="*/ T36 w 9319"/>
                          <a:gd name="T38" fmla="+- 0 14868 14868"/>
                          <a:gd name="T39" fmla="*/ 14868 h 628"/>
                          <a:gd name="T40" fmla="+- 0 1309 1295"/>
                          <a:gd name="T41" fmla="*/ T40 w 9319"/>
                          <a:gd name="T42" fmla="+- 0 14868 14868"/>
                          <a:gd name="T43" fmla="*/ 14868 h 628"/>
                          <a:gd name="T44" fmla="+- 0 1295 1295"/>
                          <a:gd name="T45" fmla="*/ T44 w 9319"/>
                          <a:gd name="T46" fmla="+- 0 14868 14868"/>
                          <a:gd name="T47" fmla="*/ 14868 h 628"/>
                          <a:gd name="T48" fmla="+- 0 1295 1295"/>
                          <a:gd name="T49" fmla="*/ T48 w 9319"/>
                          <a:gd name="T50" fmla="+- 0 14882 14868"/>
                          <a:gd name="T51" fmla="*/ 14882 h 628"/>
                          <a:gd name="T52" fmla="+- 0 1295 1295"/>
                          <a:gd name="T53" fmla="*/ T52 w 9319"/>
                          <a:gd name="T54" fmla="+- 0 15182 14868"/>
                          <a:gd name="T55" fmla="*/ 15182 h 628"/>
                          <a:gd name="T56" fmla="+- 0 1295 1295"/>
                          <a:gd name="T57" fmla="*/ T56 w 9319"/>
                          <a:gd name="T58" fmla="+- 0 15481 14868"/>
                          <a:gd name="T59" fmla="*/ 15481 h 628"/>
                          <a:gd name="T60" fmla="+- 0 1295 1295"/>
                          <a:gd name="T61" fmla="*/ T60 w 9319"/>
                          <a:gd name="T62" fmla="+- 0 15495 14868"/>
                          <a:gd name="T63" fmla="*/ 15495 h 628"/>
                          <a:gd name="T64" fmla="+- 0 1309 1295"/>
                          <a:gd name="T65" fmla="*/ T64 w 9319"/>
                          <a:gd name="T66" fmla="+- 0 15495 14868"/>
                          <a:gd name="T67" fmla="*/ 15495 h 628"/>
                          <a:gd name="T68" fmla="+- 0 10598 1295"/>
                          <a:gd name="T69" fmla="*/ T68 w 9319"/>
                          <a:gd name="T70" fmla="+- 0 15495 14868"/>
                          <a:gd name="T71" fmla="*/ 15495 h 628"/>
                          <a:gd name="T72" fmla="+- 0 10613 1295"/>
                          <a:gd name="T73" fmla="*/ T72 w 9319"/>
                          <a:gd name="T74" fmla="+- 0 15495 14868"/>
                          <a:gd name="T75" fmla="*/ 15495 h 628"/>
                          <a:gd name="T76" fmla="+- 0 10613 1295"/>
                          <a:gd name="T77" fmla="*/ T76 w 9319"/>
                          <a:gd name="T78" fmla="+- 0 15481 14868"/>
                          <a:gd name="T79" fmla="*/ 15481 h 628"/>
                          <a:gd name="T80" fmla="+- 0 10613 1295"/>
                          <a:gd name="T81" fmla="*/ T80 w 9319"/>
                          <a:gd name="T82" fmla="+- 0 15182 14868"/>
                          <a:gd name="T83" fmla="*/ 15182 h 628"/>
                          <a:gd name="T84" fmla="+- 0 10613 1295"/>
                          <a:gd name="T85" fmla="*/ T84 w 9319"/>
                          <a:gd name="T86" fmla="+- 0 14882 14868"/>
                          <a:gd name="T87" fmla="*/ 14882 h 628"/>
                          <a:gd name="T88" fmla="+- 0 10613 1295"/>
                          <a:gd name="T89" fmla="*/ T88 w 9319"/>
                          <a:gd name="T90" fmla="+- 0 14868 14868"/>
                          <a:gd name="T91" fmla="*/ 14868 h 62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Lst>
                        <a:rect l="0" t="0" r="r" b="b"/>
                        <a:pathLst>
                          <a:path w="9319" h="628">
                            <a:moveTo>
                              <a:pt x="9318" y="0"/>
                            </a:moveTo>
                            <a:lnTo>
                              <a:pt x="9303" y="0"/>
                            </a:lnTo>
                            <a:lnTo>
                              <a:pt x="9303" y="14"/>
                            </a:lnTo>
                            <a:lnTo>
                              <a:pt x="9303" y="314"/>
                            </a:lnTo>
                            <a:lnTo>
                              <a:pt x="9303" y="613"/>
                            </a:lnTo>
                            <a:lnTo>
                              <a:pt x="14" y="613"/>
                            </a:lnTo>
                            <a:lnTo>
                              <a:pt x="14" y="314"/>
                            </a:lnTo>
                            <a:lnTo>
                              <a:pt x="14" y="14"/>
                            </a:lnTo>
                            <a:lnTo>
                              <a:pt x="9303" y="14"/>
                            </a:lnTo>
                            <a:lnTo>
                              <a:pt x="9303" y="0"/>
                            </a:lnTo>
                            <a:lnTo>
                              <a:pt x="14" y="0"/>
                            </a:lnTo>
                            <a:lnTo>
                              <a:pt x="0" y="0"/>
                            </a:lnTo>
                            <a:lnTo>
                              <a:pt x="0" y="14"/>
                            </a:lnTo>
                            <a:lnTo>
                              <a:pt x="0" y="314"/>
                            </a:lnTo>
                            <a:lnTo>
                              <a:pt x="0" y="613"/>
                            </a:lnTo>
                            <a:lnTo>
                              <a:pt x="0" y="627"/>
                            </a:lnTo>
                            <a:lnTo>
                              <a:pt x="14" y="627"/>
                            </a:lnTo>
                            <a:lnTo>
                              <a:pt x="9303" y="627"/>
                            </a:lnTo>
                            <a:lnTo>
                              <a:pt x="9318" y="627"/>
                            </a:lnTo>
                            <a:lnTo>
                              <a:pt x="9318" y="613"/>
                            </a:lnTo>
                            <a:lnTo>
                              <a:pt x="9318" y="314"/>
                            </a:lnTo>
                            <a:lnTo>
                              <a:pt x="9318" y="14"/>
                            </a:lnTo>
                            <a:lnTo>
                              <a:pt x="9318" y="0"/>
                            </a:lnTo>
                            <a:close/>
                          </a:path>
                        </a:pathLst>
                      </a:custGeom>
                      <a:solidFill>
                        <a:srgbClr val="000000"/>
                      </a:solidFill>
                      <a:ln>
                        <a:noFill/>
                      </a:ln>
                    </wps:spPr>
                    <wps:bodyPr rot="0" vert="horz" wrap="square" lIns="91440" tIns="45720" rIns="91440" bIns="45720" anchor="t" anchorCtr="0" upright="1">
                      <a:noAutofit/>
                    </wps:bodyPr>
                  </wps:wsp>
                </a:graphicData>
              </a:graphic>
            </wp:anchor>
          </w:drawing>
        </mc:Choice>
        <mc:Fallback xmlns:wpsCustomData="http://www.wps.cn/officeDocument/2013/wpsCustomData">
          <w:pict>
            <v:shape id="docshape566" o:spid="_x0000_s1026" o:spt="100" style="position:absolute;left:0pt;margin-left:64.75pt;margin-top:743.4pt;height:31.4pt;width:465.95pt;mso-position-horizontal-relative:page;mso-position-vertical-relative:page;z-index:-251614208;mso-width-relative:page;mso-height-relative:page;" fillcolor="#000000" filled="t" stroked="f" coordsize="9319,628" o:gfxdata="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" path="m9318,0l9303,0,9303,14,9303,314,9303,613,14,613,14,314,14,14,9303,14,9303,0,14,0,0,0,0,14,0,314,0,613,0,627,14,627,9303,627,9318,627,9318,613,9318,314,9318,14,9318,0xe">
              <v:path o:connectlocs="5916930,9441180;5907405,9441180;5907405,9450070;5907405,9640570;5907405,9830435;8890,9830435;8890,9640570;8890,9450070;5907405,9450070;5907405,9441180;8890,9441180;0,9441180;0,9450070;0,9640570;0,9830435;0,9839325;8890,9839325;5907405,9839325;5916930,9839325;5916930,9830435;5916930,9640570;5916930,9450070;5916930,9441180" o:connectangles="0,0,0,0,0,0,0,0,0,0,0,0,0,0,0,0,0,0,0,0,0,0,0"/>
              <v:fill on="t" focussize="0,0"/>
              <v:stroke on="f"/>
              <v:imagedata o:title=""/>
              <o:lock v:ext="edit" aspectratio="f"/>
            </v:shape>
          </w:pict>
        </mc:Fallback>
      </mc:AlternateContent>
    </w:r>
    <w:r>
      <w:rPr>
        <w:noProof/>
      </w:rPr>
      <mc:AlternateContent>
        <mc:Choice Requires="wps">
          <w:drawing>
            <wp:anchor distT="0" distB="0" distL="114300" distR="114300" simplePos="0" relativeHeight="251675136" behindDoc="1" locked="0" layoutInCell="1" allowOverlap="1" wp14:anchorId="5972FC47" wp14:editId="2B4525A8">
              <wp:simplePos x="0" y="0"/>
              <wp:positionH relativeFrom="page">
                <wp:posOffset>887730</wp:posOffset>
              </wp:positionH>
              <wp:positionV relativeFrom="page">
                <wp:posOffset>9478645</wp:posOffset>
              </wp:positionV>
              <wp:extent cx="5782310" cy="358775"/>
              <wp:effectExtent l="0" t="0" r="0" b="0"/>
              <wp:wrapNone/>
              <wp:docPr id="117" name="docshape5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2310" cy="358775"/>
                      </a:xfrm>
                      <a:prstGeom prst="rect">
                        <a:avLst/>
                      </a:prstGeom>
                      <a:noFill/>
                      <a:ln>
                        <a:noFill/>
                      </a:ln>
                    </wps:spPr>
                    <wps:txbx>
                      <w:txbxContent>
                        <w:p w14:paraId="5EF74435" w14:textId="77777777" w:rsidR="00D16BE9" w:rsidRDefault="00AC4FA2">
                          <w:pPr>
                            <w:pStyle w:val="a8"/>
                            <w:spacing w:before="8" w:line="266" w:lineRule="auto"/>
                            <w:ind w:left="20"/>
                          </w:pPr>
                          <w:r>
                            <w:rPr>
                              <w:b/>
                            </w:rPr>
                            <w:t>Disclaimer:</w:t>
                          </w:r>
                          <w:r>
                            <w:rPr>
                              <w:b/>
                              <w:spacing w:val="40"/>
                            </w:rPr>
                            <w:t xml:space="preserve"> </w:t>
                          </w:r>
                          <w:r>
                            <w:rPr>
                              <w:color w:val="FF0000"/>
                            </w:rPr>
                            <w:t>Involvement</w:t>
                          </w:r>
                          <w:r>
                            <w:rPr>
                              <w:color w:val="FF0000"/>
                              <w:spacing w:val="40"/>
                            </w:rPr>
                            <w:t xml:space="preserve"> </w:t>
                          </w:r>
                          <w:r>
                            <w:rPr>
                              <w:color w:val="FF0000"/>
                            </w:rPr>
                            <w:t>in</w:t>
                          </w:r>
                          <w:r>
                            <w:rPr>
                              <w:color w:val="FF0000"/>
                              <w:spacing w:val="40"/>
                            </w:rPr>
                            <w:t xml:space="preserve"> </w:t>
                          </w:r>
                          <w:r>
                            <w:rPr>
                              <w:color w:val="FF0000"/>
                            </w:rPr>
                            <w:t>the</w:t>
                          </w:r>
                          <w:r>
                            <w:rPr>
                              <w:color w:val="FF0000"/>
                              <w:spacing w:val="40"/>
                            </w:rPr>
                            <w:t xml:space="preserve"> </w:t>
                          </w:r>
                          <w:r>
                            <w:rPr>
                              <w:color w:val="FF0000"/>
                            </w:rPr>
                            <w:t>development</w:t>
                          </w:r>
                          <w:r>
                            <w:rPr>
                              <w:color w:val="FF0000"/>
                              <w:spacing w:val="40"/>
                            </w:rPr>
                            <w:t xml:space="preserve"> </w:t>
                          </w:r>
                          <w:r>
                            <w:rPr>
                              <w:color w:val="FF0000"/>
                            </w:rPr>
                            <w:t>or</w:t>
                          </w:r>
                          <w:r>
                            <w:rPr>
                              <w:color w:val="FF0000"/>
                              <w:spacing w:val="40"/>
                            </w:rPr>
                            <w:t xml:space="preserve"> </w:t>
                          </w:r>
                          <w:r>
                            <w:rPr>
                              <w:color w:val="FF0000"/>
                            </w:rPr>
                            <w:t>consultation</w:t>
                          </w:r>
                          <w:r>
                            <w:rPr>
                              <w:color w:val="FF0000"/>
                              <w:spacing w:val="40"/>
                            </w:rPr>
                            <w:t xml:space="preserve"> </w:t>
                          </w:r>
                          <w:r>
                            <w:rPr>
                              <w:color w:val="FF0000"/>
                            </w:rPr>
                            <w:t>process</w:t>
                          </w:r>
                          <w:r>
                            <w:rPr>
                              <w:color w:val="FF0000"/>
                              <w:spacing w:val="40"/>
                            </w:rPr>
                            <w:t xml:space="preserve"> </w:t>
                          </w:r>
                          <w:r>
                            <w:rPr>
                              <w:color w:val="FF0000"/>
                            </w:rPr>
                            <w:t>does</w:t>
                          </w:r>
                          <w:r>
                            <w:rPr>
                              <w:color w:val="FF0000"/>
                              <w:spacing w:val="40"/>
                            </w:rPr>
                            <w:t xml:space="preserve"> </w:t>
                          </w:r>
                          <w:r>
                            <w:rPr>
                              <w:color w:val="FF0000"/>
                            </w:rPr>
                            <w:t>not</w:t>
                          </w:r>
                          <w:r>
                            <w:rPr>
                              <w:color w:val="FF0000"/>
                              <w:spacing w:val="40"/>
                            </w:rPr>
                            <w:t xml:space="preserve"> </w:t>
                          </w:r>
                          <w:r>
                            <w:rPr>
                              <w:color w:val="FF0000"/>
                            </w:rPr>
                            <w:t>imply</w:t>
                          </w:r>
                          <w:r>
                            <w:rPr>
                              <w:color w:val="FF0000"/>
                              <w:spacing w:val="40"/>
                            </w:rPr>
                            <w:t xml:space="preserve"> </w:t>
                          </w:r>
                          <w:r>
                            <w:rPr>
                              <w:color w:val="FF0000"/>
                            </w:rPr>
                            <w:t>an agreement with or endorsement of this document.</w:t>
                          </w:r>
                        </w:p>
                      </w:txbxContent>
                    </wps:txbx>
                    <wps:bodyPr rot="0" vert="horz" wrap="square" lIns="0" tIns="0" rIns="0" bIns="0" anchor="t" anchorCtr="0" upright="1">
                      <a:noAutofit/>
                    </wps:bodyPr>
                  </wps:wsp>
                </a:graphicData>
              </a:graphic>
            </wp:anchor>
          </w:drawing>
        </mc:Choice>
        <mc:Fallback>
          <w:pict>
            <v:shapetype w14:anchorId="5972FC47" id="_x0000_t202" coordsize="21600,21600" o:spt="202" path="m,l,21600r21600,l21600,xe">
              <v:stroke joinstyle="miter"/>
              <v:path gradientshapeok="t" o:connecttype="rect"/>
            </v:shapetype>
            <v:shape id="docshape567" o:spid="_x0000_s1100" type="#_x0000_t202" style="position:absolute;margin-left:69.9pt;margin-top:746.35pt;width:455.3pt;height:28.25pt;z-index:-25164134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" filled="f" stroked="f">
              <v:textbox inset="0,0,0,0">
                <w:txbxContent>
                  <w:p w14:paraId="5EF74435" w14:textId="77777777" w:rsidR="00D16BE9" w:rsidRDefault="00AC4FA2">
                    <w:pPr>
                      <w:pStyle w:val="a8"/>
                      <w:spacing w:before="8" w:line="266" w:lineRule="auto"/>
                      <w:ind w:left="20"/>
                    </w:pPr>
                    <w:r>
                      <w:rPr>
                        <w:b/>
                      </w:rPr>
                      <w:t>Disclaimer:</w:t>
                    </w:r>
                    <w:r>
                      <w:rPr>
                        <w:b/>
                        <w:spacing w:val="40"/>
                      </w:rPr>
                      <w:t xml:space="preserve"> </w:t>
                    </w:r>
                    <w:r>
                      <w:rPr>
                        <w:color w:val="FF0000"/>
                      </w:rPr>
                      <w:t>Involvement</w:t>
                    </w:r>
                    <w:r>
                      <w:rPr>
                        <w:color w:val="FF0000"/>
                        <w:spacing w:val="40"/>
                      </w:rPr>
                      <w:t xml:space="preserve"> </w:t>
                    </w:r>
                    <w:r>
                      <w:rPr>
                        <w:color w:val="FF0000"/>
                      </w:rPr>
                      <w:t>in</w:t>
                    </w:r>
                    <w:r>
                      <w:rPr>
                        <w:color w:val="FF0000"/>
                        <w:spacing w:val="40"/>
                      </w:rPr>
                      <w:t xml:space="preserve"> </w:t>
                    </w:r>
                    <w:r>
                      <w:rPr>
                        <w:color w:val="FF0000"/>
                      </w:rPr>
                      <w:t>the</w:t>
                    </w:r>
                    <w:r>
                      <w:rPr>
                        <w:color w:val="FF0000"/>
                        <w:spacing w:val="40"/>
                      </w:rPr>
                      <w:t xml:space="preserve"> </w:t>
                    </w:r>
                    <w:r>
                      <w:rPr>
                        <w:color w:val="FF0000"/>
                      </w:rPr>
                      <w:t>development</w:t>
                    </w:r>
                    <w:r>
                      <w:rPr>
                        <w:color w:val="FF0000"/>
                        <w:spacing w:val="40"/>
                      </w:rPr>
                      <w:t xml:space="preserve"> </w:t>
                    </w:r>
                    <w:r>
                      <w:rPr>
                        <w:color w:val="FF0000"/>
                      </w:rPr>
                      <w:t>or</w:t>
                    </w:r>
                    <w:r>
                      <w:rPr>
                        <w:color w:val="FF0000"/>
                        <w:spacing w:val="40"/>
                      </w:rPr>
                      <w:t xml:space="preserve"> </w:t>
                    </w:r>
                    <w:r>
                      <w:rPr>
                        <w:color w:val="FF0000"/>
                      </w:rPr>
                      <w:t>consultation</w:t>
                    </w:r>
                    <w:r>
                      <w:rPr>
                        <w:color w:val="FF0000"/>
                        <w:spacing w:val="40"/>
                      </w:rPr>
                      <w:t xml:space="preserve"> </w:t>
                    </w:r>
                    <w:r>
                      <w:rPr>
                        <w:color w:val="FF0000"/>
                      </w:rPr>
                      <w:t>process</w:t>
                    </w:r>
                    <w:r>
                      <w:rPr>
                        <w:color w:val="FF0000"/>
                        <w:spacing w:val="40"/>
                      </w:rPr>
                      <w:t xml:space="preserve"> </w:t>
                    </w:r>
                    <w:r>
                      <w:rPr>
                        <w:color w:val="FF0000"/>
                      </w:rPr>
                      <w:t>does</w:t>
                    </w:r>
                    <w:r>
                      <w:rPr>
                        <w:color w:val="FF0000"/>
                        <w:spacing w:val="40"/>
                      </w:rPr>
                      <w:t xml:space="preserve"> </w:t>
                    </w:r>
                    <w:r>
                      <w:rPr>
                        <w:color w:val="FF0000"/>
                      </w:rPr>
                      <w:t>not</w:t>
                    </w:r>
                    <w:r>
                      <w:rPr>
                        <w:color w:val="FF0000"/>
                        <w:spacing w:val="40"/>
                      </w:rPr>
                      <w:t xml:space="preserve"> </w:t>
                    </w:r>
                    <w:r>
                      <w:rPr>
                        <w:color w:val="FF0000"/>
                      </w:rPr>
                      <w:t>imply</w:t>
                    </w:r>
                    <w:r>
                      <w:rPr>
                        <w:color w:val="FF0000"/>
                        <w:spacing w:val="40"/>
                      </w:rPr>
                      <w:t xml:space="preserve"> </w:t>
                    </w:r>
                    <w:r>
                      <w:rPr>
                        <w:color w:val="FF0000"/>
                      </w:rPr>
                      <w:t>an agreement with or endorsement of this document.</w:t>
                    </w:r>
                  </w:p>
                </w:txbxContent>
              </v:textbox>
              <w10:wrap anchorx="page" anchory="page"/>
            </v:shape>
          </w:pict>
        </mc:Fallback>
      </mc:AlternateContent>
    </w:r>
    <w:r>
      <w:rPr>
        <w:noProof/>
      </w:rPr>
      <mc:AlternateContent>
        <mc:Choice Requires="wps">
          <w:drawing>
            <wp:anchor distT="0" distB="0" distL="114300" distR="114300" simplePos="0" relativeHeight="251676160" behindDoc="1" locked="0" layoutInCell="1" allowOverlap="1" wp14:anchorId="16C26D29" wp14:editId="3BE26A2D">
              <wp:simplePos x="0" y="0"/>
              <wp:positionH relativeFrom="page">
                <wp:posOffset>887730</wp:posOffset>
              </wp:positionH>
              <wp:positionV relativeFrom="page">
                <wp:posOffset>10033000</wp:posOffset>
              </wp:positionV>
              <wp:extent cx="2482850" cy="167640"/>
              <wp:effectExtent l="0" t="0" r="0" b="0"/>
              <wp:wrapNone/>
              <wp:docPr id="184" name="docshape5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82850" cy="167640"/>
                      </a:xfrm>
                      <a:prstGeom prst="rect">
                        <a:avLst/>
                      </a:prstGeom>
                      <a:noFill/>
                      <a:ln>
                        <a:noFill/>
                      </a:ln>
                    </wps:spPr>
                    <wps:txbx>
                      <w:txbxContent>
                        <w:p w14:paraId="632C5577" w14:textId="77777777" w:rsidR="00D16BE9" w:rsidRDefault="00AC4FA2">
                          <w:pPr>
                            <w:spacing w:before="14"/>
                            <w:ind w:left="20" w:firstLine="402"/>
                            <w:rPr>
                              <w:sz w:val="20"/>
                            </w:rPr>
                          </w:pPr>
                          <w:r>
                            <w:rPr>
                              <w:b/>
                              <w:sz w:val="20"/>
                            </w:rPr>
                            <w:t>18</w:t>
                          </w:r>
                          <w:r>
                            <w:rPr>
                              <w:b/>
                              <w:spacing w:val="-3"/>
                              <w:sz w:val="20"/>
                            </w:rPr>
                            <w:t xml:space="preserve"> </w:t>
                          </w:r>
                          <w:r>
                            <w:rPr>
                              <w:sz w:val="20"/>
                            </w:rPr>
                            <w:t>Annex</w:t>
                          </w:r>
                          <w:r>
                            <w:rPr>
                              <w:spacing w:val="-3"/>
                              <w:sz w:val="20"/>
                            </w:rPr>
                            <w:t xml:space="preserve"> </w:t>
                          </w:r>
                          <w:r>
                            <w:rPr>
                              <w:sz w:val="20"/>
                            </w:rPr>
                            <w:t>G:</w:t>
                          </w:r>
                          <w:r>
                            <w:rPr>
                              <w:spacing w:val="-2"/>
                              <w:sz w:val="20"/>
                            </w:rPr>
                            <w:t xml:space="preserve"> </w:t>
                          </w:r>
                          <w:r>
                            <w:rPr>
                              <w:sz w:val="20"/>
                            </w:rPr>
                            <w:t>Development</w:t>
                          </w:r>
                          <w:r>
                            <w:rPr>
                              <w:spacing w:val="-4"/>
                              <w:sz w:val="20"/>
                            </w:rPr>
                            <w:t xml:space="preserve"> </w:t>
                          </w:r>
                          <w:r>
                            <w:rPr>
                              <w:sz w:val="20"/>
                            </w:rPr>
                            <w:t>of</w:t>
                          </w:r>
                          <w:r>
                            <w:rPr>
                              <w:spacing w:val="-3"/>
                              <w:sz w:val="20"/>
                            </w:rPr>
                            <w:t xml:space="preserve"> </w:t>
                          </w:r>
                          <w:r>
                            <w:rPr>
                              <w:sz w:val="20"/>
                            </w:rPr>
                            <w:t>this</w:t>
                          </w:r>
                          <w:r>
                            <w:rPr>
                              <w:spacing w:val="-1"/>
                              <w:sz w:val="20"/>
                            </w:rPr>
                            <w:t xml:space="preserve"> </w:t>
                          </w:r>
                          <w:r>
                            <w:rPr>
                              <w:spacing w:val="-2"/>
                              <w:sz w:val="20"/>
                            </w:rPr>
                            <w:t>document</w:t>
                          </w:r>
                        </w:p>
                      </w:txbxContent>
                    </wps:txbx>
                    <wps:bodyPr rot="0" vert="horz" wrap="square" lIns="0" tIns="0" rIns="0" bIns="0" anchor="t" anchorCtr="0" upright="1">
                      <a:noAutofit/>
                    </wps:bodyPr>
                  </wps:wsp>
                </a:graphicData>
              </a:graphic>
            </wp:anchor>
          </w:drawing>
        </mc:Choice>
        <mc:Fallback>
          <w:pict>
            <v:shape w14:anchorId="16C26D29" id="docshape568" o:spid="_x0000_s1101" type="#_x0000_t202" style="position:absolute;margin-left:69.9pt;margin-top:790pt;width:195.5pt;height:13.2pt;z-index:-25164032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" filled="f" stroked="f">
              <v:textbox inset="0,0,0,0">
                <w:txbxContent>
                  <w:p w14:paraId="632C5577" w14:textId="77777777" w:rsidR="00D16BE9" w:rsidRDefault="00AC4FA2">
                    <w:pPr>
                      <w:spacing w:before="14"/>
                      <w:ind w:left="20" w:firstLine="402"/>
                      <w:rPr>
                        <w:sz w:val="20"/>
                      </w:rPr>
                    </w:pPr>
                    <w:r>
                      <w:rPr>
                        <w:b/>
                        <w:sz w:val="20"/>
                      </w:rPr>
                      <w:t>18</w:t>
                    </w:r>
                    <w:r>
                      <w:rPr>
                        <w:b/>
                        <w:spacing w:val="-3"/>
                        <w:sz w:val="20"/>
                      </w:rPr>
                      <w:t xml:space="preserve"> </w:t>
                    </w:r>
                    <w:r>
                      <w:rPr>
                        <w:sz w:val="20"/>
                      </w:rPr>
                      <w:t>Annex</w:t>
                    </w:r>
                    <w:r>
                      <w:rPr>
                        <w:spacing w:val="-3"/>
                        <w:sz w:val="20"/>
                      </w:rPr>
                      <w:t xml:space="preserve"> </w:t>
                    </w:r>
                    <w:r>
                      <w:rPr>
                        <w:sz w:val="20"/>
                      </w:rPr>
                      <w:t>G:</w:t>
                    </w:r>
                    <w:r>
                      <w:rPr>
                        <w:spacing w:val="-2"/>
                        <w:sz w:val="20"/>
                      </w:rPr>
                      <w:t xml:space="preserve"> </w:t>
                    </w:r>
                    <w:r>
                      <w:rPr>
                        <w:sz w:val="20"/>
                      </w:rPr>
                      <w:t>Development</w:t>
                    </w:r>
                    <w:r>
                      <w:rPr>
                        <w:spacing w:val="-4"/>
                        <w:sz w:val="20"/>
                      </w:rPr>
                      <w:t xml:space="preserve"> </w:t>
                    </w:r>
                    <w:r>
                      <w:rPr>
                        <w:sz w:val="20"/>
                      </w:rPr>
                      <w:t>of</w:t>
                    </w:r>
                    <w:r>
                      <w:rPr>
                        <w:spacing w:val="-3"/>
                        <w:sz w:val="20"/>
                      </w:rPr>
                      <w:t xml:space="preserve"> </w:t>
                    </w:r>
                    <w:r>
                      <w:rPr>
                        <w:sz w:val="20"/>
                      </w:rPr>
                      <w:t>this</w:t>
                    </w:r>
                    <w:r>
                      <w:rPr>
                        <w:spacing w:val="-1"/>
                        <w:sz w:val="20"/>
                      </w:rPr>
                      <w:t xml:space="preserve"> </w:t>
                    </w:r>
                    <w:r>
                      <w:rPr>
                        <w:spacing w:val="-2"/>
                        <w:sz w:val="20"/>
                      </w:rPr>
                      <w:t>document</w:t>
                    </w:r>
                  </w:p>
                </w:txbxContent>
              </v:textbox>
              <w10:wrap anchorx="page" anchory="page"/>
            </v:shape>
          </w:pict>
        </mc:Fallback>
      </mc:AlternateContent>
    </w:r>
    <w:r>
      <w:rPr>
        <w:noProof/>
      </w:rPr>
      <mc:AlternateContent>
        <mc:Choice Requires="wps">
          <w:drawing>
            <wp:anchor distT="0" distB="0" distL="114300" distR="114300" simplePos="0" relativeHeight="251677184" behindDoc="1" locked="0" layoutInCell="1" allowOverlap="1" wp14:anchorId="78102799" wp14:editId="1ECBFDF6">
              <wp:simplePos x="0" y="0"/>
              <wp:positionH relativeFrom="page">
                <wp:posOffset>6392545</wp:posOffset>
              </wp:positionH>
              <wp:positionV relativeFrom="page">
                <wp:posOffset>10045700</wp:posOffset>
              </wp:positionV>
              <wp:extent cx="322580" cy="181610"/>
              <wp:effectExtent l="0" t="0" r="0" b="0"/>
              <wp:wrapNone/>
              <wp:docPr id="186" name="docshape5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2580" cy="181610"/>
                      </a:xfrm>
                      <a:prstGeom prst="rect">
                        <a:avLst/>
                      </a:prstGeom>
                      <a:noFill/>
                      <a:ln>
                        <a:noFill/>
                      </a:ln>
                    </wps:spPr>
                    <wps:txbx>
                      <w:txbxContent>
                        <w:p w14:paraId="07686C96" w14:textId="77777777" w:rsidR="00D16BE9" w:rsidRDefault="00AC4FA2">
                          <w:pPr>
                            <w:pStyle w:val="a8"/>
                            <w:spacing w:before="12"/>
                            <w:ind w:left="60"/>
                          </w:pPr>
                          <w:r>
                            <w:rPr>
                              <w:spacing w:val="-5"/>
                            </w:rPr>
                            <w:fldChar w:fldCharType="begin"/>
                          </w:r>
                          <w:r>
                            <w:rPr>
                              <w:spacing w:val="-5"/>
                            </w:rPr>
                            <w:instrText xml:space="preserve"> PAGE </w:instrText>
                          </w:r>
                          <w:r>
                            <w:rPr>
                              <w:spacing w:val="-5"/>
                            </w:rPr>
                            <w:fldChar w:fldCharType="separate"/>
                          </w:r>
                          <w:r>
                            <w:rPr>
                              <w:spacing w:val="-5"/>
                            </w:rPr>
                            <w:t>388</w:t>
                          </w:r>
                          <w:r>
                            <w:rPr>
                              <w:spacing w:val="-5"/>
                            </w:rPr>
                            <w:fldChar w:fldCharType="end"/>
                          </w:r>
                        </w:p>
                      </w:txbxContent>
                    </wps:txbx>
                    <wps:bodyPr rot="0" vert="horz" wrap="square" lIns="0" tIns="0" rIns="0" bIns="0" anchor="t" anchorCtr="0" upright="1">
                      <a:noAutofit/>
                    </wps:bodyPr>
                  </wps:wsp>
                </a:graphicData>
              </a:graphic>
            </wp:anchor>
          </w:drawing>
        </mc:Choice>
        <mc:Fallback>
          <w:pict>
            <v:shape w14:anchorId="78102799" id="docshape569" o:spid="_x0000_s1102" type="#_x0000_t202" style="position:absolute;margin-left:503.35pt;margin-top:791pt;width:25.4pt;height:14.3pt;z-index:-25163929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" filled="f" stroked="f">
              <v:textbox inset="0,0,0,0">
                <w:txbxContent>
                  <w:p w14:paraId="07686C96" w14:textId="77777777" w:rsidR="00D16BE9" w:rsidRDefault="00AC4FA2">
                    <w:pPr>
                      <w:pStyle w:val="a8"/>
                      <w:spacing w:before="12"/>
                      <w:ind w:left="60"/>
                    </w:pPr>
                    <w:r>
                      <w:rPr>
                        <w:spacing w:val="-5"/>
                      </w:rPr>
                      <w:fldChar w:fldCharType="begin"/>
                    </w:r>
                    <w:r>
                      <w:rPr>
                        <w:spacing w:val="-5"/>
                      </w:rPr>
                      <w:instrText xml:space="preserve"> PAGE </w:instrText>
                    </w:r>
                    <w:r>
                      <w:rPr>
                        <w:spacing w:val="-5"/>
                      </w:rPr>
                      <w:fldChar w:fldCharType="separate"/>
                    </w:r>
                    <w:r>
                      <w:rPr>
                        <w:spacing w:val="-5"/>
                      </w:rPr>
                      <w:t>388</w:t>
                    </w:r>
                    <w:r>
                      <w:rPr>
                        <w:spacing w:val="-5"/>
                      </w:rPr>
                      <w:fldChar w:fldCharType="end"/>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E496914" w14:textId="77777777" w:rsidR="00D16BE9" w:rsidRDefault="00D16BE9">
    <w:pPr>
      <w:pStyle w:val="ae"/>
      <w:ind w:firstLine="360"/>
    </w:pPr>
  </w:p>
</w:ftr>
</file>

<file path=word/footer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CCB379C" w14:textId="77777777" w:rsidR="00D16BE9" w:rsidRDefault="00AC4FA2">
    <w:pPr>
      <w:pStyle w:val="a8"/>
      <w:spacing w:line="14" w:lineRule="auto"/>
      <w:rPr>
        <w:sz w:val="20"/>
      </w:rPr>
    </w:pPr>
    <w:r>
      <w:rPr>
        <w:noProof/>
      </w:rPr>
      <mc:AlternateContent>
        <mc:Choice Requires="wps">
          <w:drawing>
            <wp:anchor distT="0" distB="0" distL="114300" distR="114300" simplePos="0" relativeHeight="251681280" behindDoc="1" locked="0" layoutInCell="1" allowOverlap="1" wp14:anchorId="75000A85" wp14:editId="1DA08DE6">
              <wp:simplePos x="0" y="0"/>
              <wp:positionH relativeFrom="page">
                <wp:posOffset>881380</wp:posOffset>
              </wp:positionH>
              <wp:positionV relativeFrom="page">
                <wp:posOffset>10024745</wp:posOffset>
              </wp:positionV>
              <wp:extent cx="5798185" cy="6350"/>
              <wp:effectExtent l="0" t="0" r="0" b="0"/>
              <wp:wrapNone/>
              <wp:docPr id="200" name="docshape5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98185" cy="6350"/>
                      </a:xfrm>
                      <a:prstGeom prst="rect">
                        <a:avLst/>
                      </a:prstGeom>
                      <a:solidFill>
                        <a:srgbClr val="000000"/>
                      </a:solidFill>
                      <a:ln>
                        <a:noFill/>
                      </a:ln>
                    </wps:spPr>
                    <wps:bodyPr rot="0" vert="horz" wrap="square" lIns="91440" tIns="45720" rIns="91440" bIns="45720" anchor="t" anchorCtr="0" upright="1">
                      <a:noAutofit/>
                    </wps:bodyPr>
                  </wps:wsp>
                </a:graphicData>
              </a:graphic>
            </wp:anchor>
          </w:drawing>
        </mc:Choice>
        <mc:Fallback xmlns:wpsCustomData="http://www.wps.cn/officeDocument/2013/wpsCustomData">
          <w:pict>
            <v:rect id="docshape573" o:spid="_x0000_s1026" o:spt="1" style="position:absolute;left:0pt;margin-left:69.4pt;margin-top:789.35pt;height:0.5pt;width:456.55pt;mso-position-horizontal-relative:page;mso-position-vertical-relative:page;z-index:-251610112;mso-width-relative:page;mso-height-relative:page;" fillcolor="#000000" filled="t" stroked="f" coordsize="21600,21600" o:gfxdata="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">
              <v:fill on="t" focussize="0,0"/>
              <v:stroke on="f"/>
              <v:imagedata o:title=""/>
              <o:lock v:ext="edit" aspectratio="f"/>
            </v:rect>
          </w:pict>
        </mc:Fallback>
      </mc:AlternateContent>
    </w:r>
    <w:r>
      <w:rPr>
        <w:noProof/>
      </w:rPr>
      <mc:AlternateContent>
        <mc:Choice Requires="wps">
          <w:drawing>
            <wp:anchor distT="0" distB="0" distL="114300" distR="114300" simplePos="0" relativeHeight="251682304" behindDoc="1" locked="0" layoutInCell="1" allowOverlap="1" wp14:anchorId="33707484" wp14:editId="7C32BC20">
              <wp:simplePos x="0" y="0"/>
              <wp:positionH relativeFrom="page">
                <wp:posOffset>887730</wp:posOffset>
              </wp:positionH>
              <wp:positionV relativeFrom="page">
                <wp:posOffset>10033000</wp:posOffset>
              </wp:positionV>
              <wp:extent cx="2482850" cy="167640"/>
              <wp:effectExtent l="0" t="0" r="0" b="0"/>
              <wp:wrapNone/>
              <wp:docPr id="201" name="docshape5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82850" cy="167640"/>
                      </a:xfrm>
                      <a:prstGeom prst="rect">
                        <a:avLst/>
                      </a:prstGeom>
                      <a:noFill/>
                      <a:ln>
                        <a:noFill/>
                      </a:ln>
                    </wps:spPr>
                    <wps:txbx>
                      <w:txbxContent>
                        <w:p w14:paraId="16B16759" w14:textId="77777777" w:rsidR="00D16BE9" w:rsidRDefault="00AC4FA2">
                          <w:pPr>
                            <w:spacing w:before="14"/>
                            <w:ind w:left="20" w:firstLine="402"/>
                            <w:rPr>
                              <w:sz w:val="20"/>
                            </w:rPr>
                          </w:pPr>
                          <w:r>
                            <w:rPr>
                              <w:b/>
                              <w:sz w:val="20"/>
                            </w:rPr>
                            <w:t>18</w:t>
                          </w:r>
                          <w:r>
                            <w:rPr>
                              <w:b/>
                              <w:spacing w:val="-3"/>
                              <w:sz w:val="20"/>
                            </w:rPr>
                            <w:t xml:space="preserve"> </w:t>
                          </w:r>
                          <w:r>
                            <w:rPr>
                              <w:sz w:val="20"/>
                            </w:rPr>
                            <w:t>Annex</w:t>
                          </w:r>
                          <w:r>
                            <w:rPr>
                              <w:spacing w:val="-3"/>
                              <w:sz w:val="20"/>
                            </w:rPr>
                            <w:t xml:space="preserve"> </w:t>
                          </w:r>
                          <w:r>
                            <w:rPr>
                              <w:sz w:val="20"/>
                            </w:rPr>
                            <w:t>G:</w:t>
                          </w:r>
                          <w:r>
                            <w:rPr>
                              <w:spacing w:val="-2"/>
                              <w:sz w:val="20"/>
                            </w:rPr>
                            <w:t xml:space="preserve"> </w:t>
                          </w:r>
                          <w:r>
                            <w:rPr>
                              <w:sz w:val="20"/>
                            </w:rPr>
                            <w:t>Development</w:t>
                          </w:r>
                          <w:r>
                            <w:rPr>
                              <w:spacing w:val="-4"/>
                              <w:sz w:val="20"/>
                            </w:rPr>
                            <w:t xml:space="preserve"> </w:t>
                          </w:r>
                          <w:r>
                            <w:rPr>
                              <w:sz w:val="20"/>
                            </w:rPr>
                            <w:t>of</w:t>
                          </w:r>
                          <w:r>
                            <w:rPr>
                              <w:spacing w:val="-3"/>
                              <w:sz w:val="20"/>
                            </w:rPr>
                            <w:t xml:space="preserve"> </w:t>
                          </w:r>
                          <w:r>
                            <w:rPr>
                              <w:sz w:val="20"/>
                            </w:rPr>
                            <w:t>this</w:t>
                          </w:r>
                          <w:r>
                            <w:rPr>
                              <w:spacing w:val="-1"/>
                              <w:sz w:val="20"/>
                            </w:rPr>
                            <w:t xml:space="preserve"> </w:t>
                          </w:r>
                          <w:r>
                            <w:rPr>
                              <w:spacing w:val="-2"/>
                              <w:sz w:val="20"/>
                            </w:rPr>
                            <w:t>document</w:t>
                          </w:r>
                        </w:p>
                      </w:txbxContent>
                    </wps:txbx>
                    <wps:bodyPr rot="0" vert="horz" wrap="square" lIns="0" tIns="0" rIns="0" bIns="0" anchor="t" anchorCtr="0" upright="1">
                      <a:noAutofit/>
                    </wps:bodyPr>
                  </wps:wsp>
                </a:graphicData>
              </a:graphic>
            </wp:anchor>
          </w:drawing>
        </mc:Choice>
        <mc:Fallback>
          <w:pict>
            <v:shapetype w14:anchorId="33707484" id="_x0000_t202" coordsize="21600,21600" o:spt="202" path="m,l,21600r21600,l21600,xe">
              <v:stroke joinstyle="miter"/>
              <v:path gradientshapeok="t" o:connecttype="rect"/>
            </v:shapetype>
            <v:shape id="docshape574" o:spid="_x0000_s1105" type="#_x0000_t202" style="position:absolute;margin-left:69.9pt;margin-top:790pt;width:195.5pt;height:13.2pt;z-index:-25163417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" filled="f" stroked="f">
              <v:textbox inset="0,0,0,0">
                <w:txbxContent>
                  <w:p w14:paraId="16B16759" w14:textId="77777777" w:rsidR="00D16BE9" w:rsidRDefault="00AC4FA2">
                    <w:pPr>
                      <w:spacing w:before="14"/>
                      <w:ind w:left="20" w:firstLine="402"/>
                      <w:rPr>
                        <w:sz w:val="20"/>
                      </w:rPr>
                    </w:pPr>
                    <w:r>
                      <w:rPr>
                        <w:b/>
                        <w:sz w:val="20"/>
                      </w:rPr>
                      <w:t>18</w:t>
                    </w:r>
                    <w:r>
                      <w:rPr>
                        <w:b/>
                        <w:spacing w:val="-3"/>
                        <w:sz w:val="20"/>
                      </w:rPr>
                      <w:t xml:space="preserve"> </w:t>
                    </w:r>
                    <w:r>
                      <w:rPr>
                        <w:sz w:val="20"/>
                      </w:rPr>
                      <w:t>Annex</w:t>
                    </w:r>
                    <w:r>
                      <w:rPr>
                        <w:spacing w:val="-3"/>
                        <w:sz w:val="20"/>
                      </w:rPr>
                      <w:t xml:space="preserve"> </w:t>
                    </w:r>
                    <w:r>
                      <w:rPr>
                        <w:sz w:val="20"/>
                      </w:rPr>
                      <w:t>G:</w:t>
                    </w:r>
                    <w:r>
                      <w:rPr>
                        <w:spacing w:val="-2"/>
                        <w:sz w:val="20"/>
                      </w:rPr>
                      <w:t xml:space="preserve"> </w:t>
                    </w:r>
                    <w:r>
                      <w:rPr>
                        <w:sz w:val="20"/>
                      </w:rPr>
                      <w:t>Development</w:t>
                    </w:r>
                    <w:r>
                      <w:rPr>
                        <w:spacing w:val="-4"/>
                        <w:sz w:val="20"/>
                      </w:rPr>
                      <w:t xml:space="preserve"> </w:t>
                    </w:r>
                    <w:r>
                      <w:rPr>
                        <w:sz w:val="20"/>
                      </w:rPr>
                      <w:t>of</w:t>
                    </w:r>
                    <w:r>
                      <w:rPr>
                        <w:spacing w:val="-3"/>
                        <w:sz w:val="20"/>
                      </w:rPr>
                      <w:t xml:space="preserve"> </w:t>
                    </w:r>
                    <w:r>
                      <w:rPr>
                        <w:sz w:val="20"/>
                      </w:rPr>
                      <w:t>this</w:t>
                    </w:r>
                    <w:r>
                      <w:rPr>
                        <w:spacing w:val="-1"/>
                        <w:sz w:val="20"/>
                      </w:rPr>
                      <w:t xml:space="preserve"> </w:t>
                    </w:r>
                    <w:r>
                      <w:rPr>
                        <w:spacing w:val="-2"/>
                        <w:sz w:val="20"/>
                      </w:rPr>
                      <w:t>document</w:t>
                    </w:r>
                  </w:p>
                </w:txbxContent>
              </v:textbox>
              <w10:wrap anchorx="page" anchory="page"/>
            </v:shape>
          </w:pict>
        </mc:Fallback>
      </mc:AlternateContent>
    </w:r>
    <w:r>
      <w:rPr>
        <w:noProof/>
      </w:rPr>
      <mc:AlternateContent>
        <mc:Choice Requires="wps">
          <w:drawing>
            <wp:anchor distT="0" distB="0" distL="114300" distR="114300" simplePos="0" relativeHeight="251683328" behindDoc="1" locked="0" layoutInCell="1" allowOverlap="1" wp14:anchorId="4167FF1A" wp14:editId="4DB25C70">
              <wp:simplePos x="0" y="0"/>
              <wp:positionH relativeFrom="page">
                <wp:posOffset>6392545</wp:posOffset>
              </wp:positionH>
              <wp:positionV relativeFrom="page">
                <wp:posOffset>10045700</wp:posOffset>
              </wp:positionV>
              <wp:extent cx="322580" cy="181610"/>
              <wp:effectExtent l="0" t="0" r="0" b="0"/>
              <wp:wrapNone/>
              <wp:docPr id="202" name="docshape5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2580" cy="181610"/>
                      </a:xfrm>
                      <a:prstGeom prst="rect">
                        <a:avLst/>
                      </a:prstGeom>
                      <a:noFill/>
                      <a:ln>
                        <a:noFill/>
                      </a:ln>
                    </wps:spPr>
                    <wps:txbx>
                      <w:txbxContent>
                        <w:p w14:paraId="76D87D83" w14:textId="77777777" w:rsidR="00D16BE9" w:rsidRDefault="00AC4FA2">
                          <w:pPr>
                            <w:pStyle w:val="a8"/>
                            <w:spacing w:before="12"/>
                            <w:ind w:left="60"/>
                          </w:pPr>
                          <w:r>
                            <w:rPr>
                              <w:spacing w:val="-5"/>
                            </w:rPr>
                            <w:fldChar w:fldCharType="begin"/>
                          </w:r>
                          <w:r>
                            <w:rPr>
                              <w:spacing w:val="-5"/>
                            </w:rPr>
                            <w:instrText xml:space="preserve"> PAGE </w:instrText>
                          </w:r>
                          <w:r>
                            <w:rPr>
                              <w:spacing w:val="-5"/>
                            </w:rPr>
                            <w:fldChar w:fldCharType="separate"/>
                          </w:r>
                          <w:r>
                            <w:rPr>
                              <w:spacing w:val="-5"/>
                            </w:rPr>
                            <w:t>390</w:t>
                          </w:r>
                          <w:r>
                            <w:rPr>
                              <w:spacing w:val="-5"/>
                            </w:rPr>
                            <w:fldChar w:fldCharType="end"/>
                          </w:r>
                        </w:p>
                      </w:txbxContent>
                    </wps:txbx>
                    <wps:bodyPr rot="0" vert="horz" wrap="square" lIns="0" tIns="0" rIns="0" bIns="0" anchor="t" anchorCtr="0" upright="1">
                      <a:noAutofit/>
                    </wps:bodyPr>
                  </wps:wsp>
                </a:graphicData>
              </a:graphic>
            </wp:anchor>
          </w:drawing>
        </mc:Choice>
        <mc:Fallback>
          <w:pict>
            <v:shape w14:anchorId="4167FF1A" id="docshape575" o:spid="_x0000_s1106" type="#_x0000_t202" style="position:absolute;margin-left:503.35pt;margin-top:791pt;width:25.4pt;height:14.3pt;z-index:-25163315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" filled="f" stroked="f">
              <v:textbox inset="0,0,0,0">
                <w:txbxContent>
                  <w:p w14:paraId="76D87D83" w14:textId="77777777" w:rsidR="00D16BE9" w:rsidRDefault="00AC4FA2">
                    <w:pPr>
                      <w:pStyle w:val="a8"/>
                      <w:spacing w:before="12"/>
                      <w:ind w:left="60"/>
                    </w:pPr>
                    <w:r>
                      <w:rPr>
                        <w:spacing w:val="-5"/>
                      </w:rPr>
                      <w:fldChar w:fldCharType="begin"/>
                    </w:r>
                    <w:r>
                      <w:rPr>
                        <w:spacing w:val="-5"/>
                      </w:rPr>
                      <w:instrText xml:space="preserve"> PAGE </w:instrText>
                    </w:r>
                    <w:r>
                      <w:rPr>
                        <w:spacing w:val="-5"/>
                      </w:rPr>
                      <w:fldChar w:fldCharType="separate"/>
                    </w:r>
                    <w:r>
                      <w:rPr>
                        <w:spacing w:val="-5"/>
                      </w:rPr>
                      <w:t>390</w:t>
                    </w:r>
                    <w:r>
                      <w:rPr>
                        <w:spacing w:val="-5"/>
                      </w:rPr>
                      <w:fldChar w:fldCharType="end"/>
                    </w:r>
                  </w:p>
                </w:txbxContent>
              </v:textbox>
              <w10:wrap anchorx="page" anchory="page"/>
            </v:shape>
          </w:pict>
        </mc:Fallback>
      </mc:AlternateContent>
    </w:r>
  </w:p>
</w:ftr>
</file>

<file path=word/footer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891131F" w14:textId="77777777" w:rsidR="00D16BE9" w:rsidRDefault="00D16BE9">
    <w:pPr>
      <w:pStyle w:val="a8"/>
      <w:spacing w:line="14" w:lineRule="auto"/>
      <w:rPr>
        <w:sz w:val="2"/>
      </w:rPr>
    </w:pPr>
  </w:p>
</w:ftr>
</file>

<file path=word/footer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F24A98" w14:textId="77777777" w:rsidR="00D16BE9" w:rsidRDefault="00D16BE9">
    <w:pPr>
      <w:pStyle w:val="a8"/>
      <w:spacing w:line="14" w:lineRule="auto"/>
      <w:rPr>
        <w:sz w:val="2"/>
      </w:rPr>
    </w:pPr>
  </w:p>
</w:ftr>
</file>

<file path=word/footer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1AC255E" w14:textId="77777777" w:rsidR="00D16BE9" w:rsidRDefault="00AC4FA2">
    <w:pPr>
      <w:pStyle w:val="ae"/>
      <w:ind w:firstLine="360"/>
    </w:pPr>
    <w:r>
      <w:rPr>
        <w:noProof/>
      </w:rPr>
      <mc:AlternateContent>
        <mc:Choice Requires="wps">
          <w:drawing>
            <wp:anchor distT="0" distB="0" distL="114300" distR="114300" simplePos="0" relativeHeight="251602432" behindDoc="0" locked="0" layoutInCell="1" allowOverlap="1" wp14:anchorId="4E912647" wp14:editId="317659B8">
              <wp:simplePos x="0" y="0"/>
              <wp:positionH relativeFrom="margin">
                <wp:posOffset>2606040</wp:posOffset>
              </wp:positionH>
              <wp:positionV relativeFrom="paragraph">
                <wp:posOffset>-2540</wp:posOffset>
              </wp:positionV>
              <wp:extent cx="306705" cy="1828800"/>
              <wp:effectExtent l="0" t="0" r="8255" b="1270"/>
              <wp:wrapNone/>
              <wp:docPr id="21" name="文本框 21"/>
              <wp:cNvGraphicFramePr/>
              <a:graphic xmlns:a="http://schemas.openxmlformats.org/drawingml/2006/main">
                <a:graphicData uri="http://schemas.microsoft.com/office/word/2010/wordprocessingShape">
                  <wps:wsp>
                    <wps:cNvSpPr txBox="1"/>
                    <wps:spPr>
                      <a:xfrm>
                        <a:off x="0" y="0"/>
                        <a:ext cx="306977"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32E759AC" w14:textId="77777777" w:rsidR="00D16BE9" w:rsidRDefault="00AC4FA2">
                          <w:pPr>
                            <w:pStyle w:val="ae"/>
                            <w:ind w:firstLineChars="0" w:firstLine="0"/>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type w14:anchorId="4E912647" id="_x0000_t202" coordsize="21600,21600" o:spt="202" path="m,l,21600r21600,l21600,xe">
              <v:stroke joinstyle="miter"/>
              <v:path gradientshapeok="t" o:connecttype="rect"/>
            </v:shapetype>
            <v:shape id="文本框 21" o:spid="_x0000_s1107" type="#_x0000_t202" style="position:absolute;left:0;text-align:left;margin-left:205.2pt;margin-top:-.2pt;width:24.15pt;height:2in;z-index:25160243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" filled="f" stroked="f" strokeweight=".5pt">
              <v:textbox style="mso-fit-shape-to-text:t" inset="0,0,0,0">
                <w:txbxContent>
                  <w:p w14:paraId="32E759AC" w14:textId="77777777" w:rsidR="00D16BE9" w:rsidRDefault="00AC4FA2">
                    <w:pPr>
                      <w:pStyle w:val="ae"/>
                      <w:ind w:firstLineChars="0" w:firstLine="0"/>
                    </w:pPr>
                    <w:r>
                      <w:fldChar w:fldCharType="begin"/>
                    </w:r>
                    <w:r>
                      <w:instrText xml:space="preserve"> PAGE  \* MERGEFORMAT </w:instrText>
                    </w:r>
                    <w:r>
                      <w:fldChar w:fldCharType="separate"/>
                    </w:r>
                    <w:r>
                      <w:t>1</w:t>
                    </w:r>
                    <w:r>
                      <w:fldChar w:fldCharType="end"/>
                    </w:r>
                  </w:p>
                </w:txbxContent>
              </v:textbox>
              <w10:wrap anchorx="margin"/>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817C72E" w14:textId="77777777" w:rsidR="00D16BE9" w:rsidRDefault="00D16BE9">
    <w:pPr>
      <w:pStyle w:val="ae"/>
      <w:ind w:firstLine="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941D22A" w14:textId="77777777" w:rsidR="00D16BE9" w:rsidRDefault="00AC4FA2">
    <w:pPr>
      <w:pStyle w:val="ae"/>
      <w:ind w:firstLineChars="0" w:firstLine="0"/>
    </w:pPr>
    <w:r>
      <w:rPr>
        <w:noProof/>
      </w:rPr>
      <mc:AlternateContent>
        <mc:Choice Requires="wps">
          <w:drawing>
            <wp:anchor distT="0" distB="0" distL="114300" distR="114300" simplePos="0" relativeHeight="251601408" behindDoc="0" locked="0" layoutInCell="1" allowOverlap="1" wp14:anchorId="533FC5E6" wp14:editId="5097DE59">
              <wp:simplePos x="0" y="0"/>
              <wp:positionH relativeFrom="margin">
                <wp:posOffset>2612390</wp:posOffset>
              </wp:positionH>
              <wp:positionV relativeFrom="paragraph">
                <wp:posOffset>-2540</wp:posOffset>
              </wp:positionV>
              <wp:extent cx="137160" cy="1828800"/>
              <wp:effectExtent l="0" t="0" r="2540" b="1270"/>
              <wp:wrapNone/>
              <wp:docPr id="86" name="文本框 86"/>
              <wp:cNvGraphicFramePr/>
              <a:graphic xmlns:a="http://schemas.openxmlformats.org/drawingml/2006/main">
                <a:graphicData uri="http://schemas.microsoft.com/office/word/2010/wordprocessingShape">
                  <wps:wsp>
                    <wps:cNvSpPr txBox="1"/>
                    <wps:spPr>
                      <a:xfrm>
                        <a:off x="0" y="0"/>
                        <a:ext cx="13716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1E207957" w14:textId="77777777" w:rsidR="00D16BE9" w:rsidRDefault="00AC4FA2">
                          <w:pPr>
                            <w:pStyle w:val="ae"/>
                            <w:ind w:firstLineChars="0" w:firstLine="0"/>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type w14:anchorId="533FC5E6" id="_x0000_t202" coordsize="21600,21600" o:spt="202" path="m,l,21600r21600,l21600,xe">
              <v:stroke joinstyle="miter"/>
              <v:path gradientshapeok="t" o:connecttype="rect"/>
            </v:shapetype>
            <v:shape id="文本框 86" o:spid="_x0000_s1033" type="#_x0000_t202" style="position:absolute;margin-left:205.7pt;margin-top:-.2pt;width:10.8pt;height:2in;z-index:25160140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" filled="f" stroked="f" strokeweight=".5pt">
              <v:textbox style="mso-fit-shape-to-text:t" inset="0,0,0,0">
                <w:txbxContent>
                  <w:p w14:paraId="1E207957" w14:textId="77777777" w:rsidR="00D16BE9" w:rsidRDefault="00AC4FA2">
                    <w:pPr>
                      <w:pStyle w:val="ae"/>
                      <w:ind w:firstLineChars="0" w:firstLine="0"/>
                    </w:pPr>
                    <w:r>
                      <w:fldChar w:fldCharType="begin"/>
                    </w:r>
                    <w:r>
                      <w:instrText xml:space="preserve"> PAGE  \* MERGEFORMAT </w:instrText>
                    </w:r>
                    <w:r>
                      <w:fldChar w:fldCharType="separate"/>
                    </w:r>
                    <w:r>
                      <w:t>1</w:t>
                    </w:r>
                    <w:r>
                      <w:fldChar w:fldCharType="end"/>
                    </w:r>
                  </w:p>
                </w:txbxContent>
              </v:textbox>
              <w10:wrap anchorx="margin"/>
            </v:shape>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0CE5D4" w14:textId="77777777" w:rsidR="00D16BE9" w:rsidRDefault="00D16BE9">
    <w:pPr>
      <w:pStyle w:val="ae"/>
      <w:ind w:firstLine="360"/>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66D74F2" w14:textId="77777777" w:rsidR="00D16BE9" w:rsidRDefault="00AC4FA2">
    <w:pPr>
      <w:pStyle w:val="ae"/>
      <w:ind w:firstLine="360"/>
    </w:pPr>
    <w:r>
      <w:rPr>
        <w:noProof/>
      </w:rPr>
      <mc:AlternateContent>
        <mc:Choice Requires="wps">
          <w:drawing>
            <wp:anchor distT="0" distB="0" distL="114300" distR="114300" simplePos="0" relativeHeight="251686400" behindDoc="1" locked="0" layoutInCell="1" allowOverlap="1" wp14:anchorId="6D39D558" wp14:editId="5EBA8914">
              <wp:simplePos x="0" y="0"/>
              <wp:positionH relativeFrom="page">
                <wp:posOffset>889000</wp:posOffset>
              </wp:positionH>
              <wp:positionV relativeFrom="page">
                <wp:posOffset>9784080</wp:posOffset>
              </wp:positionV>
              <wp:extent cx="5798185" cy="6350"/>
              <wp:effectExtent l="0" t="0" r="0" b="0"/>
              <wp:wrapNone/>
              <wp:docPr id="861909450" name="docshape9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98185" cy="6350"/>
                      </a:xfrm>
                      <a:prstGeom prst="rect">
                        <a:avLst/>
                      </a:prstGeom>
                      <a:solidFill>
                        <a:srgbClr val="000000"/>
                      </a:solidFill>
                      <a:ln>
                        <a:noFill/>
                      </a:ln>
                    </wps:spPr>
                    <wps:bodyPr rot="0" vert="horz" wrap="square" lIns="91440" tIns="45720" rIns="91440" bIns="45720" anchor="t" anchorCtr="0" upright="1">
                      <a:noAutofit/>
                    </wps:bodyPr>
                  </wps:wsp>
                </a:graphicData>
              </a:graphic>
            </wp:anchor>
          </w:drawing>
        </mc:Choice>
        <mc:Fallback xmlns:wpsCustomData="http://www.wps.cn/officeDocument/2013/wpsCustomData">
          <w:pict>
            <v:rect id="docshape933" o:spid="_x0000_s1026" o:spt="1" style="position:absolute;left:0pt;margin-left:70pt;margin-top:770.4pt;height:0.5pt;width:456.55pt;mso-position-horizontal-relative:page;mso-position-vertical-relative:page;z-index:-251577344;mso-width-relative:page;mso-height-relative:page;" fillcolor="#000000" filled="t" stroked="f" coordsize="21600,21600" o:gfxdata="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">
              <v:fill on="t" focussize="0,0"/>
              <v:stroke on="f"/>
              <v:imagedata o:title=""/>
              <o:lock v:ext="edit" aspectratio="f"/>
            </v:rect>
          </w:pict>
        </mc:Fallback>
      </mc:AlternateContent>
    </w:r>
    <w:r>
      <w:rPr>
        <w:noProof/>
      </w:rPr>
      <mc:AlternateContent>
        <mc:Choice Requires="wps">
          <w:drawing>
            <wp:anchor distT="0" distB="0" distL="114300" distR="114300" simplePos="0" relativeHeight="251685376" behindDoc="1" locked="0" layoutInCell="1" allowOverlap="1" wp14:anchorId="3529A4B3" wp14:editId="19A0381A">
              <wp:simplePos x="0" y="0"/>
              <wp:positionH relativeFrom="page">
                <wp:posOffset>1042035</wp:posOffset>
              </wp:positionH>
              <wp:positionV relativeFrom="page">
                <wp:posOffset>9871710</wp:posOffset>
              </wp:positionV>
              <wp:extent cx="5010150" cy="167640"/>
              <wp:effectExtent l="0" t="0" r="0" b="0"/>
              <wp:wrapNone/>
              <wp:docPr id="1314830444" name="docshape9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10150" cy="167640"/>
                      </a:xfrm>
                      <a:prstGeom prst="rect">
                        <a:avLst/>
                      </a:prstGeom>
                      <a:noFill/>
                      <a:ln>
                        <a:noFill/>
                      </a:ln>
                    </wps:spPr>
                    <wps:txbx>
                      <w:txbxContent>
                        <w:p w14:paraId="2F25EBF7" w14:textId="77777777" w:rsidR="00D16BE9" w:rsidRDefault="00AC4FA2">
                          <w:pPr>
                            <w:spacing w:before="14"/>
                            <w:ind w:left="20" w:firstLine="402"/>
                            <w:rPr>
                              <w:sz w:val="20"/>
                            </w:rPr>
                          </w:pPr>
                          <w:r>
                            <w:rPr>
                              <w:rFonts w:hint="eastAsia"/>
                              <w:b/>
                              <w:sz w:val="20"/>
                            </w:rPr>
                            <w:t>1</w:t>
                          </w:r>
                          <w:r>
                            <w:rPr>
                              <w:rFonts w:hint="eastAsia"/>
                              <w:b/>
                              <w:sz w:val="20"/>
                            </w:rPr>
                            <w:t>引用和概述</w:t>
                          </w:r>
                        </w:p>
                      </w:txbxContent>
                    </wps:txbx>
                    <wps:bodyPr rot="0" vert="horz" wrap="square" lIns="0" tIns="0" rIns="0" bIns="0" anchor="t" anchorCtr="0" upright="1">
                      <a:noAutofit/>
                    </wps:bodyPr>
                  </wps:wsp>
                </a:graphicData>
              </a:graphic>
            </wp:anchor>
          </w:drawing>
        </mc:Choice>
        <mc:Fallback>
          <w:pict>
            <v:shapetype w14:anchorId="3529A4B3" id="_x0000_t202" coordsize="21600,21600" o:spt="202" path="m,l,21600r21600,l21600,xe">
              <v:stroke joinstyle="miter"/>
              <v:path gradientshapeok="t" o:connecttype="rect"/>
            </v:shapetype>
            <v:shape id="docshape934" o:spid="_x0000_s1034" type="#_x0000_t202" style="position:absolute;left:0;text-align:left;margin-left:82.05pt;margin-top:777.3pt;width:394.5pt;height:13.2pt;z-index:-25163110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" filled="f" stroked="f">
              <v:textbox inset="0,0,0,0">
                <w:txbxContent>
                  <w:p w14:paraId="2F25EBF7" w14:textId="77777777" w:rsidR="00D16BE9" w:rsidRDefault="00AC4FA2">
                    <w:pPr>
                      <w:spacing w:before="14"/>
                      <w:ind w:left="20" w:firstLine="402"/>
                      <w:rPr>
                        <w:sz w:val="20"/>
                      </w:rPr>
                    </w:pPr>
                    <w:r>
                      <w:rPr>
                        <w:rFonts w:hint="eastAsia"/>
                        <w:b/>
                        <w:sz w:val="20"/>
                      </w:rPr>
                      <w:t>1</w:t>
                    </w:r>
                    <w:r>
                      <w:rPr>
                        <w:rFonts w:hint="eastAsia"/>
                        <w:b/>
                        <w:sz w:val="20"/>
                      </w:rPr>
                      <w:t>引用和概述</w:t>
                    </w:r>
                  </w:p>
                </w:txbxContent>
              </v:textbox>
              <w10:wrap anchorx="page" anchory="page"/>
            </v:shape>
          </w:pict>
        </mc:Fallback>
      </mc:AlternateContent>
    </w:r>
    <w:r>
      <w:rPr>
        <w:noProof/>
      </w:rPr>
      <mc:AlternateContent>
        <mc:Choice Requires="wps">
          <w:drawing>
            <wp:anchor distT="0" distB="0" distL="114300" distR="114300" simplePos="0" relativeHeight="251684352" behindDoc="0" locked="0" layoutInCell="1" allowOverlap="1" wp14:anchorId="32950574" wp14:editId="19FEFBF9">
              <wp:simplePos x="0" y="0"/>
              <wp:positionH relativeFrom="margin">
                <wp:posOffset>5116195</wp:posOffset>
              </wp:positionH>
              <wp:positionV relativeFrom="paragraph">
                <wp:posOffset>2540</wp:posOffset>
              </wp:positionV>
              <wp:extent cx="306705" cy="1828800"/>
              <wp:effectExtent l="0" t="0" r="0" b="0"/>
              <wp:wrapNone/>
              <wp:docPr id="205" name="文本框 205"/>
              <wp:cNvGraphicFramePr/>
              <a:graphic xmlns:a="http://schemas.openxmlformats.org/drawingml/2006/main">
                <a:graphicData uri="http://schemas.microsoft.com/office/word/2010/wordprocessingShape">
                  <wps:wsp>
                    <wps:cNvSpPr txBox="1"/>
                    <wps:spPr>
                      <a:xfrm>
                        <a:off x="0" y="0"/>
                        <a:ext cx="306705"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3716CF78" w14:textId="77777777" w:rsidR="00D16BE9" w:rsidRDefault="00AC4FA2">
                          <w:pPr>
                            <w:pStyle w:val="ae"/>
                            <w:ind w:firstLineChars="0" w:firstLine="0"/>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w14:anchorId="32950574" id="文本框 205" o:spid="_x0000_s1035" type="#_x0000_t202" style="position:absolute;left:0;text-align:left;margin-left:402.85pt;margin-top:.2pt;width:24.15pt;height:2in;z-index:25168435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" filled="f" stroked="f" strokeweight=".5pt">
              <v:textbox style="mso-fit-shape-to-text:t" inset="0,0,0,0">
                <w:txbxContent>
                  <w:p w14:paraId="3716CF78" w14:textId="77777777" w:rsidR="00D16BE9" w:rsidRDefault="00AC4FA2">
                    <w:pPr>
                      <w:pStyle w:val="ae"/>
                      <w:ind w:firstLineChars="0" w:firstLine="0"/>
                    </w:pPr>
                    <w:r>
                      <w:fldChar w:fldCharType="begin"/>
                    </w:r>
                    <w:r>
                      <w:instrText xml:space="preserve"> PAGE  \* MERGEFORMAT </w:instrText>
                    </w:r>
                    <w:r>
                      <w:fldChar w:fldCharType="separate"/>
                    </w:r>
                    <w:r>
                      <w:t>1</w:t>
                    </w:r>
                    <w:r>
                      <w:fldChar w:fldCharType="end"/>
                    </w:r>
                  </w:p>
                </w:txbxContent>
              </v:textbox>
              <w10:wrap anchorx="margin"/>
            </v:shape>
          </w:pict>
        </mc:Fallback>
      </mc:AlternateConten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99360EF" w14:textId="77777777" w:rsidR="00D16BE9" w:rsidRDefault="00AC4FA2">
    <w:pPr>
      <w:pStyle w:val="ae"/>
      <w:ind w:firstLine="360"/>
    </w:pPr>
    <w:r>
      <w:rPr>
        <w:noProof/>
      </w:rPr>
      <mc:AlternateContent>
        <mc:Choice Requires="wps">
          <w:drawing>
            <wp:anchor distT="0" distB="0" distL="114300" distR="114300" simplePos="0" relativeHeight="251695616" behindDoc="1" locked="0" layoutInCell="1" allowOverlap="1" wp14:anchorId="66154836" wp14:editId="598027C4">
              <wp:simplePos x="0" y="0"/>
              <wp:positionH relativeFrom="page">
                <wp:posOffset>889000</wp:posOffset>
              </wp:positionH>
              <wp:positionV relativeFrom="page">
                <wp:posOffset>9784080</wp:posOffset>
              </wp:positionV>
              <wp:extent cx="5798185" cy="6350"/>
              <wp:effectExtent l="0" t="0" r="0" b="0"/>
              <wp:wrapNone/>
              <wp:docPr id="250" name="docshape9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98185" cy="6350"/>
                      </a:xfrm>
                      <a:prstGeom prst="rect">
                        <a:avLst/>
                      </a:prstGeom>
                      <a:solidFill>
                        <a:srgbClr val="000000"/>
                      </a:solidFill>
                      <a:ln>
                        <a:noFill/>
                      </a:ln>
                    </wps:spPr>
                    <wps:bodyPr rot="0" vert="horz" wrap="square" lIns="91440" tIns="45720" rIns="91440" bIns="45720" anchor="t" anchorCtr="0" upright="1">
                      <a:noAutofit/>
                    </wps:bodyPr>
                  </wps:wsp>
                </a:graphicData>
              </a:graphic>
            </wp:anchor>
          </w:drawing>
        </mc:Choice>
        <mc:Fallback xmlns:wpsCustomData="http://www.wps.cn/officeDocument/2013/wpsCustomData">
          <w:pict>
            <v:rect id="docshape933" o:spid="_x0000_s1026" o:spt="1" style="position:absolute;left:0pt;margin-left:70pt;margin-top:770.4pt;height:0.5pt;width:456.55pt;mso-position-horizontal-relative:page;mso-position-vertical-relative:page;z-index:-251530240;mso-width-relative:page;mso-height-relative:page;" fillcolor="#000000" filled="t" stroked="f" coordsize="21600,21600" o:gfxdata="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">
              <v:fill on="t" focussize="0,0"/>
              <v:stroke on="f"/>
              <v:imagedata o:title=""/>
              <o:lock v:ext="edit" aspectratio="f"/>
            </v:rect>
          </w:pict>
        </mc:Fallback>
      </mc:AlternateContent>
    </w:r>
    <w:r>
      <w:rPr>
        <w:noProof/>
      </w:rPr>
      <mc:AlternateContent>
        <mc:Choice Requires="wps">
          <w:drawing>
            <wp:anchor distT="0" distB="0" distL="114300" distR="114300" simplePos="0" relativeHeight="251694592" behindDoc="1" locked="0" layoutInCell="1" allowOverlap="1" wp14:anchorId="2482767A" wp14:editId="3C07EBDB">
              <wp:simplePos x="0" y="0"/>
              <wp:positionH relativeFrom="page">
                <wp:posOffset>1042035</wp:posOffset>
              </wp:positionH>
              <wp:positionV relativeFrom="page">
                <wp:posOffset>9871710</wp:posOffset>
              </wp:positionV>
              <wp:extent cx="5010150" cy="167640"/>
              <wp:effectExtent l="0" t="0" r="0" b="0"/>
              <wp:wrapNone/>
              <wp:docPr id="252" name="docshape9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10150" cy="167640"/>
                      </a:xfrm>
                      <a:prstGeom prst="rect">
                        <a:avLst/>
                      </a:prstGeom>
                      <a:noFill/>
                      <a:ln>
                        <a:noFill/>
                      </a:ln>
                    </wps:spPr>
                    <wps:txbx>
                      <w:txbxContent>
                        <w:p w14:paraId="0EB65E03" w14:textId="77777777" w:rsidR="00D16BE9" w:rsidRDefault="00AC4FA2">
                          <w:pPr>
                            <w:spacing w:before="14"/>
                            <w:ind w:left="20" w:firstLine="402"/>
                            <w:rPr>
                              <w:sz w:val="20"/>
                            </w:rPr>
                          </w:pPr>
                          <w:r>
                            <w:rPr>
                              <w:rFonts w:hint="eastAsia"/>
                              <w:b/>
                              <w:sz w:val="20"/>
                            </w:rPr>
                            <w:t>2</w:t>
                          </w:r>
                          <w:r>
                            <w:rPr>
                              <w:rFonts w:hint="eastAsia"/>
                              <w:b/>
                              <w:sz w:val="20"/>
                            </w:rPr>
                            <w:t>如何使用本文档</w:t>
                          </w:r>
                        </w:p>
                      </w:txbxContent>
                    </wps:txbx>
                    <wps:bodyPr rot="0" vert="horz" wrap="square" lIns="0" tIns="0" rIns="0" bIns="0" anchor="t" anchorCtr="0" upright="1">
                      <a:noAutofit/>
                    </wps:bodyPr>
                  </wps:wsp>
                </a:graphicData>
              </a:graphic>
            </wp:anchor>
          </w:drawing>
        </mc:Choice>
        <mc:Fallback>
          <w:pict>
            <v:shapetype w14:anchorId="2482767A" id="_x0000_t202" coordsize="21600,21600" o:spt="202" path="m,l,21600r21600,l21600,xe">
              <v:stroke joinstyle="miter"/>
              <v:path gradientshapeok="t" o:connecttype="rect"/>
            </v:shapetype>
            <v:shape id="_x0000_s1036" type="#_x0000_t202" style="position:absolute;left:0;text-align:left;margin-left:82.05pt;margin-top:777.3pt;width:394.5pt;height:13.2pt;z-index:-25162188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" filled="f" stroked="f">
              <v:textbox inset="0,0,0,0">
                <w:txbxContent>
                  <w:p w14:paraId="0EB65E03" w14:textId="77777777" w:rsidR="00D16BE9" w:rsidRDefault="00AC4FA2">
                    <w:pPr>
                      <w:spacing w:before="14"/>
                      <w:ind w:left="20" w:firstLine="402"/>
                      <w:rPr>
                        <w:sz w:val="20"/>
                      </w:rPr>
                    </w:pPr>
                    <w:r>
                      <w:rPr>
                        <w:rFonts w:hint="eastAsia"/>
                        <w:b/>
                        <w:sz w:val="20"/>
                      </w:rPr>
                      <w:t>2</w:t>
                    </w:r>
                    <w:r>
                      <w:rPr>
                        <w:rFonts w:hint="eastAsia"/>
                        <w:b/>
                        <w:sz w:val="20"/>
                      </w:rPr>
                      <w:t>如何使用本文档</w:t>
                    </w:r>
                  </w:p>
                </w:txbxContent>
              </v:textbox>
              <w10:wrap anchorx="page" anchory="page"/>
            </v:shape>
          </w:pict>
        </mc:Fallback>
      </mc:AlternateContent>
    </w:r>
    <w:r>
      <w:rPr>
        <w:noProof/>
      </w:rPr>
      <mc:AlternateContent>
        <mc:Choice Requires="wps">
          <w:drawing>
            <wp:anchor distT="0" distB="0" distL="114300" distR="114300" simplePos="0" relativeHeight="251693568" behindDoc="0" locked="0" layoutInCell="1" allowOverlap="1" wp14:anchorId="16EFF99E" wp14:editId="0F47D9B3">
              <wp:simplePos x="0" y="0"/>
              <wp:positionH relativeFrom="margin">
                <wp:posOffset>5116195</wp:posOffset>
              </wp:positionH>
              <wp:positionV relativeFrom="paragraph">
                <wp:posOffset>2540</wp:posOffset>
              </wp:positionV>
              <wp:extent cx="306705" cy="1828800"/>
              <wp:effectExtent l="0" t="0" r="0" b="0"/>
              <wp:wrapNone/>
              <wp:docPr id="254" name="文本框 254"/>
              <wp:cNvGraphicFramePr/>
              <a:graphic xmlns:a="http://schemas.openxmlformats.org/drawingml/2006/main">
                <a:graphicData uri="http://schemas.microsoft.com/office/word/2010/wordprocessingShape">
                  <wps:wsp>
                    <wps:cNvSpPr txBox="1"/>
                    <wps:spPr>
                      <a:xfrm>
                        <a:off x="0" y="0"/>
                        <a:ext cx="306705"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3684C3F1" w14:textId="77777777" w:rsidR="00D16BE9" w:rsidRDefault="00AC4FA2">
                          <w:pPr>
                            <w:pStyle w:val="ae"/>
                            <w:ind w:firstLineChars="0" w:firstLine="0"/>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w14:anchorId="16EFF99E" id="文本框 254" o:spid="_x0000_s1037" type="#_x0000_t202" style="position:absolute;left:0;text-align:left;margin-left:402.85pt;margin-top:.2pt;width:24.15pt;height:2in;z-index:25169356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" filled="f" stroked="f" strokeweight=".5pt">
              <v:textbox style="mso-fit-shape-to-text:t" inset="0,0,0,0">
                <w:txbxContent>
                  <w:p w14:paraId="3684C3F1" w14:textId="77777777" w:rsidR="00D16BE9" w:rsidRDefault="00AC4FA2">
                    <w:pPr>
                      <w:pStyle w:val="ae"/>
                      <w:ind w:firstLineChars="0" w:firstLine="0"/>
                    </w:pPr>
                    <w:r>
                      <w:fldChar w:fldCharType="begin"/>
                    </w:r>
                    <w:r>
                      <w:instrText xml:space="preserve"> PAGE  \* MERGEFORMAT </w:instrText>
                    </w:r>
                    <w:r>
                      <w:fldChar w:fldCharType="separate"/>
                    </w:r>
                    <w:r>
                      <w:t>1</w:t>
                    </w:r>
                    <w:r>
                      <w:fldChar w:fldCharType="end"/>
                    </w:r>
                  </w:p>
                </w:txbxContent>
              </v:textbox>
              <w10:wrap anchorx="margin"/>
            </v:shape>
          </w:pict>
        </mc:Fallback>
      </mc:AlternateConten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B8BE08D" w14:textId="77777777" w:rsidR="00D16BE9" w:rsidRDefault="00AC4FA2">
    <w:pPr>
      <w:pStyle w:val="ae"/>
      <w:ind w:firstLine="360"/>
    </w:pPr>
    <w:r>
      <w:rPr>
        <w:noProof/>
      </w:rPr>
      <mc:AlternateContent>
        <mc:Choice Requires="wps">
          <w:drawing>
            <wp:anchor distT="0" distB="0" distL="114300" distR="114300" simplePos="0" relativeHeight="251698688" behindDoc="1" locked="0" layoutInCell="1" allowOverlap="1" wp14:anchorId="52775D73" wp14:editId="4848F22C">
              <wp:simplePos x="0" y="0"/>
              <wp:positionH relativeFrom="page">
                <wp:posOffset>889000</wp:posOffset>
              </wp:positionH>
              <wp:positionV relativeFrom="page">
                <wp:posOffset>9784080</wp:posOffset>
              </wp:positionV>
              <wp:extent cx="5798185" cy="6350"/>
              <wp:effectExtent l="0" t="0" r="0" b="0"/>
              <wp:wrapNone/>
              <wp:docPr id="256" name="docshape9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98185" cy="6350"/>
                      </a:xfrm>
                      <a:prstGeom prst="rect">
                        <a:avLst/>
                      </a:prstGeom>
                      <a:solidFill>
                        <a:srgbClr val="000000"/>
                      </a:solidFill>
                      <a:ln>
                        <a:noFill/>
                      </a:ln>
                    </wps:spPr>
                    <wps:bodyPr rot="0" vert="horz" wrap="square" lIns="91440" tIns="45720" rIns="91440" bIns="45720" anchor="t" anchorCtr="0" upright="1">
                      <a:noAutofit/>
                    </wps:bodyPr>
                  </wps:wsp>
                </a:graphicData>
              </a:graphic>
            </wp:anchor>
          </w:drawing>
        </mc:Choice>
        <mc:Fallback xmlns:wpsCustomData="http://www.wps.cn/officeDocument/2013/wpsCustomData">
          <w:pict>
            <v:rect id="docshape933" o:spid="_x0000_s1026" o:spt="1" style="position:absolute;left:0pt;margin-left:70pt;margin-top:770.4pt;height:0.5pt;width:456.55pt;mso-position-horizontal-relative:page;mso-position-vertical-relative:page;z-index:-251522048;mso-width-relative:page;mso-height-relative:page;" fillcolor="#000000" filled="t" stroked="f" coordsize="21600,21600" o:gfxdata="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">
              <v:fill on="t" focussize="0,0"/>
              <v:stroke on="f"/>
              <v:imagedata o:title=""/>
              <o:lock v:ext="edit" aspectratio="f"/>
            </v:rect>
          </w:pict>
        </mc:Fallback>
      </mc:AlternateContent>
    </w:r>
    <w:r>
      <w:rPr>
        <w:noProof/>
      </w:rPr>
      <mc:AlternateContent>
        <mc:Choice Requires="wps">
          <w:drawing>
            <wp:anchor distT="0" distB="0" distL="114300" distR="114300" simplePos="0" relativeHeight="251697664" behindDoc="1" locked="0" layoutInCell="1" allowOverlap="1" wp14:anchorId="317F6351" wp14:editId="7F11F263">
              <wp:simplePos x="0" y="0"/>
              <wp:positionH relativeFrom="page">
                <wp:posOffset>1042035</wp:posOffset>
              </wp:positionH>
              <wp:positionV relativeFrom="page">
                <wp:posOffset>9871710</wp:posOffset>
              </wp:positionV>
              <wp:extent cx="5010150" cy="167640"/>
              <wp:effectExtent l="0" t="0" r="0" b="0"/>
              <wp:wrapNone/>
              <wp:docPr id="260" name="docshape9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10150" cy="167640"/>
                      </a:xfrm>
                      <a:prstGeom prst="rect">
                        <a:avLst/>
                      </a:prstGeom>
                      <a:noFill/>
                      <a:ln>
                        <a:noFill/>
                      </a:ln>
                    </wps:spPr>
                    <wps:txbx>
                      <w:txbxContent>
                        <w:p w14:paraId="10AB098E" w14:textId="77777777" w:rsidR="00D16BE9" w:rsidRDefault="00AC4FA2">
                          <w:pPr>
                            <w:spacing w:before="14"/>
                            <w:ind w:left="20" w:firstLine="402"/>
                            <w:rPr>
                              <w:sz w:val="20"/>
                            </w:rPr>
                          </w:pPr>
                          <w:r>
                            <w:rPr>
                              <w:rFonts w:hint="eastAsia"/>
                              <w:b/>
                              <w:sz w:val="20"/>
                            </w:rPr>
                            <w:t>3</w:t>
                          </w:r>
                          <w:r>
                            <w:rPr>
                              <w:rFonts w:hint="eastAsia"/>
                              <w:b/>
                              <w:sz w:val="20"/>
                            </w:rPr>
                            <w:t>关键定义</w:t>
                          </w:r>
                        </w:p>
                      </w:txbxContent>
                    </wps:txbx>
                    <wps:bodyPr rot="0" vert="horz" wrap="square" lIns="0" tIns="0" rIns="0" bIns="0" anchor="t" anchorCtr="0" upright="1">
                      <a:noAutofit/>
                    </wps:bodyPr>
                  </wps:wsp>
                </a:graphicData>
              </a:graphic>
            </wp:anchor>
          </w:drawing>
        </mc:Choice>
        <mc:Fallback>
          <w:pict>
            <v:shapetype w14:anchorId="317F6351" id="_x0000_t202" coordsize="21600,21600" o:spt="202" path="m,l,21600r21600,l21600,xe">
              <v:stroke joinstyle="miter"/>
              <v:path gradientshapeok="t" o:connecttype="rect"/>
            </v:shapetype>
            <v:shape id="_x0000_s1038" type="#_x0000_t202" style="position:absolute;left:0;text-align:left;margin-left:82.05pt;margin-top:777.3pt;width:394.5pt;height:13.2pt;z-index:-25161881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" filled="f" stroked="f">
              <v:textbox inset="0,0,0,0">
                <w:txbxContent>
                  <w:p w14:paraId="10AB098E" w14:textId="77777777" w:rsidR="00D16BE9" w:rsidRDefault="00AC4FA2">
                    <w:pPr>
                      <w:spacing w:before="14"/>
                      <w:ind w:left="20" w:firstLine="402"/>
                      <w:rPr>
                        <w:sz w:val="20"/>
                      </w:rPr>
                    </w:pPr>
                    <w:r>
                      <w:rPr>
                        <w:rFonts w:hint="eastAsia"/>
                        <w:b/>
                        <w:sz w:val="20"/>
                      </w:rPr>
                      <w:t>3</w:t>
                    </w:r>
                    <w:r>
                      <w:rPr>
                        <w:rFonts w:hint="eastAsia"/>
                        <w:b/>
                        <w:sz w:val="20"/>
                      </w:rPr>
                      <w:t>关键定义</w:t>
                    </w:r>
                  </w:p>
                </w:txbxContent>
              </v:textbox>
              <w10:wrap anchorx="page" anchory="page"/>
            </v:shape>
          </w:pict>
        </mc:Fallback>
      </mc:AlternateContent>
    </w:r>
    <w:r>
      <w:rPr>
        <w:noProof/>
      </w:rPr>
      <mc:AlternateContent>
        <mc:Choice Requires="wps">
          <w:drawing>
            <wp:anchor distT="0" distB="0" distL="114300" distR="114300" simplePos="0" relativeHeight="251696640" behindDoc="0" locked="0" layoutInCell="1" allowOverlap="1" wp14:anchorId="6E8CC99B" wp14:editId="2A1F3313">
              <wp:simplePos x="0" y="0"/>
              <wp:positionH relativeFrom="margin">
                <wp:posOffset>5116195</wp:posOffset>
              </wp:positionH>
              <wp:positionV relativeFrom="paragraph">
                <wp:posOffset>2540</wp:posOffset>
              </wp:positionV>
              <wp:extent cx="306705" cy="1828800"/>
              <wp:effectExtent l="0" t="0" r="0" b="0"/>
              <wp:wrapNone/>
              <wp:docPr id="262" name="文本框 262"/>
              <wp:cNvGraphicFramePr/>
              <a:graphic xmlns:a="http://schemas.openxmlformats.org/drawingml/2006/main">
                <a:graphicData uri="http://schemas.microsoft.com/office/word/2010/wordprocessingShape">
                  <wps:wsp>
                    <wps:cNvSpPr txBox="1"/>
                    <wps:spPr>
                      <a:xfrm>
                        <a:off x="0" y="0"/>
                        <a:ext cx="306705"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160866EF" w14:textId="77777777" w:rsidR="00D16BE9" w:rsidRDefault="00AC4FA2">
                          <w:pPr>
                            <w:pStyle w:val="ae"/>
                            <w:ind w:firstLineChars="0" w:firstLine="0"/>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w14:anchorId="6E8CC99B" id="文本框 262" o:spid="_x0000_s1039" type="#_x0000_t202" style="position:absolute;left:0;text-align:left;margin-left:402.85pt;margin-top:.2pt;width:24.15pt;height:2in;z-index:25169664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" filled="f" stroked="f" strokeweight=".5pt">
              <v:textbox style="mso-fit-shape-to-text:t" inset="0,0,0,0">
                <w:txbxContent>
                  <w:p w14:paraId="160866EF" w14:textId="77777777" w:rsidR="00D16BE9" w:rsidRDefault="00AC4FA2">
                    <w:pPr>
                      <w:pStyle w:val="ae"/>
                      <w:ind w:firstLineChars="0" w:firstLine="0"/>
                    </w:pPr>
                    <w:r>
                      <w:fldChar w:fldCharType="begin"/>
                    </w:r>
                    <w:r>
                      <w:instrText xml:space="preserve"> PAGE  \* MERGEFORMAT </w:instrText>
                    </w:r>
                    <w:r>
                      <w:fldChar w:fldCharType="separate"/>
                    </w:r>
                    <w:r>
                      <w:t>1</w:t>
                    </w:r>
                    <w:r>
                      <w:fldChar w:fldCharType="end"/>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93FC989" w14:textId="77777777" w:rsidR="00B61D3A" w:rsidRDefault="00B61D3A">
      <w:pPr>
        <w:ind w:firstLine="420"/>
      </w:pPr>
      <w:r>
        <w:separator/>
      </w:r>
    </w:p>
  </w:footnote>
  <w:footnote w:type="continuationSeparator" w:id="0">
    <w:p w14:paraId="1D1E5518" w14:textId="77777777" w:rsidR="00B61D3A" w:rsidRDefault="00B61D3A">
      <w:pPr>
        <w:ind w:firstLine="420"/>
      </w:pPr>
      <w:r>
        <w:continuationSeparator/>
      </w:r>
    </w:p>
  </w:footnote>
  <w:footnote w:id="1">
    <w:p w14:paraId="245CBF36" w14:textId="77777777" w:rsidR="00D16BE9" w:rsidRDefault="00AC4FA2">
      <w:pPr>
        <w:pStyle w:val="af2"/>
      </w:pPr>
      <w:r>
        <w:rPr>
          <w:rStyle w:val="afb"/>
        </w:rPr>
        <w:footnoteRef/>
      </w:r>
      <w:r>
        <w:t xml:space="preserve"> </w:t>
      </w:r>
      <w:r>
        <w:rPr>
          <w:rFonts w:hint="eastAsia"/>
        </w:rPr>
        <w:t>ISO 14044</w:t>
      </w:r>
      <w:r>
        <w:rPr>
          <w:rFonts w:hint="eastAsia"/>
        </w:rPr>
        <w:t>将目标和范围合并为一个阶段。这里建议将这两个步骤视为独立的阶段，以更好地反映它们的不同性质和目的。除了得到的五个阶段外，还可以将报告和审核视为独立的阶段；虽然这里没有这样做，但它们各自有独立的主要章节。</w:t>
      </w:r>
    </w:p>
  </w:footnote>
  <w:footnote w:id="2">
    <w:p w14:paraId="15204C84" w14:textId="77777777" w:rsidR="00D16BE9" w:rsidRDefault="00AC4FA2">
      <w:pPr>
        <w:pStyle w:val="af2"/>
      </w:pPr>
      <w:r>
        <w:rPr>
          <w:rStyle w:val="afb"/>
        </w:rPr>
        <w:footnoteRef/>
      </w:r>
      <w:r>
        <w:t xml:space="preserve"> </w:t>
      </w:r>
      <w:r>
        <w:t>确保任何范围修订仍然符合目标。需要注意的是，对于比较研究，由于范围或目标项目的限制，应在解释阶段明确考虑这些限制，特别是在得出结论和给出建议时（见第</w:t>
      </w:r>
      <w:r>
        <w:t>6.10.4</w:t>
      </w:r>
      <w:r>
        <w:t>章）。</w:t>
      </w:r>
    </w:p>
  </w:footnote>
  <w:footnote w:id="3">
    <w:p w14:paraId="13242BE3" w14:textId="77777777" w:rsidR="00D16BE9" w:rsidRDefault="00AC4FA2">
      <w:pPr>
        <w:pStyle w:val="af2"/>
      </w:pPr>
      <w:r>
        <w:rPr>
          <w:rStyle w:val="afb"/>
        </w:rPr>
        <w:footnoteRef/>
      </w:r>
      <w:r>
        <w:t xml:space="preserve"> </w:t>
      </w:r>
      <w:r>
        <w:t>注意，有时通用或平均数据对于特定前景过程可能更为合适（</w:t>
      </w:r>
      <w:r>
        <w:t>见第</w:t>
      </w:r>
      <w:r>
        <w:t>7.3.2</w:t>
      </w:r>
      <w:r>
        <w:t>章）。</w:t>
      </w:r>
    </w:p>
  </w:footnote>
  <w:footnote w:id="4">
    <w:p w14:paraId="6DB46553" w14:textId="77777777" w:rsidR="00D16BE9" w:rsidRDefault="00AC4FA2">
      <w:pPr>
        <w:pStyle w:val="af2"/>
      </w:pPr>
      <w:r>
        <w:rPr>
          <w:rStyle w:val="afb"/>
        </w:rPr>
        <w:footnoteRef/>
      </w:r>
      <w:r>
        <w:t xml:space="preserve"> “SHALL”</w:t>
      </w:r>
      <w:r>
        <w:t>、</w:t>
      </w:r>
      <w:r>
        <w:t>“SHOULD”</w:t>
      </w:r>
      <w:r>
        <w:t>和</w:t>
      </w:r>
      <w:r>
        <w:t>“MAY”</w:t>
      </w:r>
      <w:r>
        <w:t>的含义在本套</w:t>
      </w:r>
      <w:r>
        <w:t>“</w:t>
      </w:r>
      <w:r>
        <w:t>条款：</w:t>
      </w:r>
      <w:r>
        <w:t xml:space="preserve">2 </w:t>
      </w:r>
      <w:r>
        <w:t>如何使用本文件</w:t>
      </w:r>
      <w:r>
        <w:t>”</w:t>
      </w:r>
      <w:r>
        <w:t>的条款</w:t>
      </w:r>
      <w:r>
        <w:t>II)</w:t>
      </w:r>
      <w:r>
        <w:t>中进行了解释。</w:t>
      </w:r>
    </w:p>
  </w:footnote>
  <w:footnote w:id="5">
    <w:p w14:paraId="3CA01465" w14:textId="77777777" w:rsidR="00D16BE9" w:rsidRDefault="00AC4FA2">
      <w:pPr>
        <w:pStyle w:val="af2"/>
      </w:pPr>
      <w:r>
        <w:rPr>
          <w:rStyle w:val="afb"/>
        </w:rPr>
        <w:footnoteRef/>
      </w:r>
      <w:r>
        <w:t xml:space="preserve"> </w:t>
      </w:r>
      <w:r>
        <w:t>主要条款末尾的括号中给出了有关特定条款的更多细节的子章节</w:t>
      </w:r>
      <w:r>
        <w:rPr>
          <w:rFonts w:hint="eastAsia"/>
        </w:rPr>
        <w:t>。</w:t>
      </w:r>
    </w:p>
  </w:footnote>
  <w:footnote w:id="6">
    <w:p w14:paraId="643B2840" w14:textId="77777777" w:rsidR="00D16BE9" w:rsidRDefault="00AC4FA2">
      <w:pPr>
        <w:pStyle w:val="af2"/>
      </w:pPr>
      <w:r>
        <w:rPr>
          <w:rStyle w:val="afb"/>
        </w:rPr>
        <w:footnoteRef/>
      </w:r>
      <w:r>
        <w:t xml:space="preserve"> “(ISO!</w:t>
      </w:r>
      <w:proofErr w:type="gramStart"/>
      <w:r>
        <w:t>)”</w:t>
      </w:r>
      <w:r>
        <w:t>和</w:t>
      </w:r>
      <w:proofErr w:type="gramEnd"/>
      <w:r>
        <w:t>“[ISO+]”</w:t>
      </w:r>
      <w:r>
        <w:t>的含义在本套</w:t>
      </w:r>
      <w:r>
        <w:t>“</w:t>
      </w:r>
      <w:r>
        <w:t>条款：</w:t>
      </w:r>
      <w:r>
        <w:t xml:space="preserve">2 </w:t>
      </w:r>
      <w:r>
        <w:t>如何使用本文件</w:t>
      </w:r>
      <w:r>
        <w:t>”</w:t>
      </w:r>
      <w:r>
        <w:t>的条款</w:t>
      </w:r>
      <w:r>
        <w:t>III)</w:t>
      </w:r>
      <w:r>
        <w:t>中进行了解释。</w:t>
      </w:r>
    </w:p>
  </w:footnote>
  <w:footnote w:id="7">
    <w:p w14:paraId="4C841CFB" w14:textId="77777777" w:rsidR="00D16BE9" w:rsidRDefault="00AC4FA2">
      <w:pPr>
        <w:pStyle w:val="af2"/>
      </w:pPr>
      <w:r>
        <w:rPr>
          <w:rStyle w:val="afb"/>
        </w:rPr>
        <w:footnoteRef/>
      </w:r>
      <w:r>
        <w:t xml:space="preserve"> </w:t>
      </w:r>
      <w:r>
        <w:rPr>
          <w:rFonts w:hint="eastAsia"/>
        </w:rPr>
        <w:t>术语“</w:t>
      </w:r>
      <w:r>
        <w:rPr>
          <w:rFonts w:hint="eastAsia"/>
        </w:rPr>
        <w:t>LCI/LCA</w:t>
      </w:r>
      <w:r>
        <w:rPr>
          <w:rFonts w:hint="eastAsia"/>
        </w:rPr>
        <w:t>研究”用于指代适用于</w:t>
      </w:r>
      <w:r>
        <w:rPr>
          <w:rFonts w:hint="eastAsia"/>
        </w:rPr>
        <w:t>LCI</w:t>
      </w:r>
      <w:r>
        <w:rPr>
          <w:rFonts w:hint="eastAsia"/>
        </w:rPr>
        <w:t>研究（即以生命周期清单为成果，如</w:t>
      </w:r>
      <w:r>
        <w:rPr>
          <w:rFonts w:hint="eastAsia"/>
        </w:rPr>
        <w:t>LCI</w:t>
      </w:r>
      <w:r>
        <w:rPr>
          <w:rFonts w:hint="eastAsia"/>
        </w:rPr>
        <w:t>数据集）和</w:t>
      </w:r>
      <w:r>
        <w:rPr>
          <w:rFonts w:hint="eastAsia"/>
        </w:rPr>
        <w:t>LCA</w:t>
      </w:r>
      <w:r>
        <w:rPr>
          <w:rFonts w:hint="eastAsia"/>
        </w:rPr>
        <w:t>研究（通常是比较性的，并始终包括解释以及可能的结论和建议）的内容。</w:t>
      </w:r>
    </w:p>
  </w:footnote>
  <w:footnote w:id="8">
    <w:p w14:paraId="03589B16" w14:textId="77777777" w:rsidR="00D16BE9" w:rsidRDefault="00AC4FA2">
      <w:pPr>
        <w:pStyle w:val="af2"/>
      </w:pPr>
      <w:r>
        <w:rPr>
          <w:rStyle w:val="afb"/>
        </w:rPr>
        <w:footnoteRef/>
      </w:r>
      <w:r>
        <w:t xml:space="preserve"> </w:t>
      </w:r>
      <w:r>
        <w:rPr>
          <w:rFonts w:hint="eastAsia"/>
        </w:rPr>
        <w:t>为了提高阅读流畅性，较长的插图示例以灰色格式呈现。</w:t>
      </w:r>
    </w:p>
  </w:footnote>
  <w:footnote w:id="9">
    <w:p w14:paraId="79423C8F" w14:textId="77777777" w:rsidR="00D16BE9" w:rsidRDefault="00AC4FA2">
      <w:pPr>
        <w:pStyle w:val="af2"/>
      </w:pPr>
      <w:r>
        <w:rPr>
          <w:rStyle w:val="afb"/>
        </w:rPr>
        <w:footnoteRef/>
      </w:r>
      <w:r>
        <w:t xml:space="preserve"> </w:t>
      </w:r>
      <w:r>
        <w:rPr>
          <w:rFonts w:hint="eastAsia"/>
        </w:rPr>
        <w:t>需要注意的是，特定类型的</w:t>
      </w:r>
      <w:r>
        <w:rPr>
          <w:rFonts w:hint="eastAsia"/>
        </w:rPr>
        <w:t>LCA</w:t>
      </w:r>
      <w:r>
        <w:rPr>
          <w:rFonts w:hint="eastAsia"/>
        </w:rPr>
        <w:t>应用要求</w:t>
      </w:r>
      <w:r>
        <w:rPr>
          <w:rFonts w:hint="eastAsia"/>
        </w:rPr>
        <w:t>LCI</w:t>
      </w:r>
      <w:r>
        <w:rPr>
          <w:rFonts w:hint="eastAsia"/>
        </w:rPr>
        <w:t>背景数据集以合适的方式建模。在</w:t>
      </w:r>
      <w:r>
        <w:rPr>
          <w:rFonts w:hint="eastAsia"/>
        </w:rPr>
        <w:t>ILCD</w:t>
      </w:r>
      <w:r>
        <w:rPr>
          <w:rFonts w:hint="eastAsia"/>
        </w:rPr>
        <w:t>指南中区分了三种主要的决策背景</w:t>
      </w:r>
      <w:r>
        <w:rPr>
          <w:rFonts w:hint="eastAsia"/>
        </w:rPr>
        <w:t>/</w:t>
      </w:r>
      <w:r>
        <w:rPr>
          <w:rFonts w:hint="eastAsia"/>
        </w:rPr>
        <w:t>目标情况。这将在第</w:t>
      </w:r>
      <w:r>
        <w:rPr>
          <w:rFonts w:hint="eastAsia"/>
        </w:rPr>
        <w:t>5.3</w:t>
      </w:r>
      <w:r>
        <w:rPr>
          <w:rFonts w:hint="eastAsia"/>
        </w:rPr>
        <w:t>章中讨论。</w:t>
      </w:r>
    </w:p>
  </w:footnote>
  <w:footnote w:id="10">
    <w:p w14:paraId="7D1A222C" w14:textId="77777777" w:rsidR="00D16BE9" w:rsidRDefault="00AC4FA2">
      <w:pPr>
        <w:pStyle w:val="af2"/>
      </w:pPr>
      <w:r>
        <w:rPr>
          <w:rStyle w:val="afb"/>
        </w:rPr>
        <w:footnoteRef/>
      </w:r>
      <w:r>
        <w:t xml:space="preserve"> </w:t>
      </w:r>
      <w:r>
        <w:rPr>
          <w:rFonts w:hint="eastAsia"/>
        </w:rPr>
        <w:t>在全文中使用术语“系统”而不是更传统的术语“产品系统”，因为许多其他系统也可以通过</w:t>
      </w:r>
      <w:r>
        <w:rPr>
          <w:rFonts w:hint="eastAsia"/>
        </w:rPr>
        <w:t>LCA</w:t>
      </w:r>
      <w:r>
        <w:rPr>
          <w:rFonts w:hint="eastAsia"/>
        </w:rPr>
        <w:t>进行分析（例如场地、原材料策略、需求满足（如移动解决方案）等），这些超越了单一产品系统的范围。</w:t>
      </w:r>
    </w:p>
  </w:footnote>
  <w:footnote w:id="11">
    <w:p w14:paraId="6E9DE54C" w14:textId="77777777" w:rsidR="00D16BE9" w:rsidRDefault="00AC4FA2">
      <w:pPr>
        <w:pStyle w:val="af2"/>
      </w:pPr>
      <w:r>
        <w:rPr>
          <w:rStyle w:val="afb"/>
        </w:rPr>
        <w:footnoteRef/>
      </w:r>
      <w:r>
        <w:t xml:space="preserve"> </w:t>
      </w:r>
      <w:r>
        <w:rPr>
          <w:rFonts w:hint="eastAsia"/>
        </w:rPr>
        <w:t>如果背景是为了制定具有法律约束力的政策，这将意味着不同的设置：在这种情况下，未来场景将假设纸张废料几乎完全按照假定的立法处理。对于这里使用的非约束性建议的例子，未来场景可能需要模拟明显较低的实施比例，这可能会影响</w:t>
      </w:r>
      <w:r>
        <w:rPr>
          <w:rFonts w:hint="eastAsia"/>
        </w:rPr>
        <w:t>LCI</w:t>
      </w:r>
      <w:r>
        <w:rPr>
          <w:rFonts w:hint="eastAsia"/>
        </w:rPr>
        <w:t>模型。这个例子说明了在继续进行范围定义或甚至</w:t>
      </w:r>
      <w:r>
        <w:rPr>
          <w:rFonts w:hint="eastAsia"/>
        </w:rPr>
        <w:t>LCI</w:t>
      </w:r>
      <w:r>
        <w:rPr>
          <w:rFonts w:hint="eastAsia"/>
        </w:rPr>
        <w:t>数据收集之前，明确且详尽的目标定义在各个方面的重要性。</w:t>
      </w:r>
    </w:p>
  </w:footnote>
  <w:footnote w:id="12">
    <w:p w14:paraId="3A72836E" w14:textId="77777777" w:rsidR="00D16BE9" w:rsidRDefault="00AC4FA2">
      <w:pPr>
        <w:pStyle w:val="af2"/>
      </w:pPr>
      <w:r>
        <w:rPr>
          <w:rStyle w:val="afb"/>
        </w:rPr>
        <w:footnoteRef/>
      </w:r>
      <w:r>
        <w:t xml:space="preserve"> </w:t>
      </w:r>
      <w:r>
        <w:rPr>
          <w:rFonts w:hint="eastAsia"/>
        </w:rPr>
        <w:t>ILCD</w:t>
      </w:r>
      <w:r>
        <w:rPr>
          <w:rFonts w:hint="eastAsia"/>
        </w:rPr>
        <w:t>手册的所有条款均仅适用于外部使用。内部决策支持通过</w:t>
      </w:r>
      <w:r>
        <w:rPr>
          <w:rFonts w:hint="eastAsia"/>
        </w:rPr>
        <w:t>LCA</w:t>
      </w:r>
      <w:r>
        <w:rPr>
          <w:rFonts w:hint="eastAsia"/>
        </w:rPr>
        <w:t>可能会参考这些条款，但当然不受任何规定的约束。“公开披露”在此指的是研究或其结果、结论、建议对委托方、参与的专家以及任何明确且单独列出的有限受众（如特定供应商、客户等）以外的公众的可访问性。</w:t>
      </w:r>
    </w:p>
  </w:footnote>
  <w:footnote w:id="13">
    <w:p w14:paraId="5628DF50" w14:textId="77777777" w:rsidR="00D16BE9" w:rsidRDefault="00AC4FA2">
      <w:pPr>
        <w:pStyle w:val="af2"/>
      </w:pPr>
      <w:r>
        <w:rPr>
          <w:rStyle w:val="afb"/>
        </w:rPr>
        <w:footnoteRef/>
      </w:r>
      <w:r>
        <w:t xml:space="preserve"> </w:t>
      </w:r>
      <w:r>
        <w:rPr>
          <w:rFonts w:hint="eastAsia"/>
        </w:rPr>
        <w:t>“适用”意味着除那些涉及未覆盖部分的要求外的所有要求：对于没有结论和建议的产品比较，涉及声明的条款不适用</w:t>
      </w:r>
      <w:r>
        <w:rPr>
          <w:rFonts w:hint="eastAsia"/>
        </w:rPr>
        <w:t>/</w:t>
      </w:r>
      <w:r>
        <w:rPr>
          <w:rFonts w:hint="eastAsia"/>
        </w:rPr>
        <w:t>不能应用。对于</w:t>
      </w:r>
      <w:r>
        <w:rPr>
          <w:rFonts w:hint="eastAsia"/>
        </w:rPr>
        <w:t>LCI</w:t>
      </w:r>
      <w:r>
        <w:rPr>
          <w:rFonts w:hint="eastAsia"/>
        </w:rPr>
        <w:t>数据集，所有涉及比较的条款不适用</w:t>
      </w:r>
      <w:r>
        <w:rPr>
          <w:rFonts w:hint="eastAsia"/>
        </w:rPr>
        <w:t>/</w:t>
      </w:r>
      <w:r>
        <w:rPr>
          <w:rFonts w:hint="eastAsia"/>
        </w:rPr>
        <w:t>不能应用，因为比较是在</w:t>
      </w:r>
      <w:r>
        <w:rPr>
          <w:rFonts w:hint="eastAsia"/>
        </w:rPr>
        <w:t>LCI</w:t>
      </w:r>
      <w:r>
        <w:rPr>
          <w:rFonts w:hint="eastAsia"/>
        </w:rPr>
        <w:t>数据集的后续外部使用中进行的。</w:t>
      </w:r>
    </w:p>
  </w:footnote>
  <w:footnote w:id="14">
    <w:p w14:paraId="790BDD6C" w14:textId="77777777" w:rsidR="00D16BE9" w:rsidRDefault="00AC4FA2">
      <w:pPr>
        <w:pStyle w:val="af2"/>
      </w:pPr>
      <w:r>
        <w:rPr>
          <w:rStyle w:val="afb"/>
        </w:rPr>
        <w:footnoteRef/>
      </w:r>
      <w:r>
        <w:t xml:space="preserve"> </w:t>
      </w:r>
      <w:r>
        <w:rPr>
          <w:rFonts w:hint="eastAsia"/>
        </w:rPr>
        <w:t>本条款以及所有其他组织名称、产品类型</w:t>
      </w:r>
      <w:r>
        <w:rPr>
          <w:rFonts w:hint="eastAsia"/>
        </w:rPr>
        <w:t>/</w:t>
      </w:r>
      <w:r>
        <w:rPr>
          <w:rFonts w:hint="eastAsia"/>
        </w:rPr>
        <w:t>材料、品牌等均为纯粹的示例和</w:t>
      </w:r>
      <w:r>
        <w:rPr>
          <w:rFonts w:hint="eastAsia"/>
        </w:rPr>
        <w:t>/</w:t>
      </w:r>
      <w:r>
        <w:rPr>
          <w:rFonts w:hint="eastAsia"/>
        </w:rPr>
        <w:t>或虚构内容。</w:t>
      </w:r>
    </w:p>
  </w:footnote>
  <w:footnote w:id="15">
    <w:p w14:paraId="573A5E83" w14:textId="77777777" w:rsidR="00D16BE9" w:rsidRDefault="00AC4FA2">
      <w:pPr>
        <w:pStyle w:val="af2"/>
      </w:pPr>
      <w:r>
        <w:rPr>
          <w:rStyle w:val="afb"/>
        </w:rPr>
        <w:footnoteRef/>
      </w:r>
      <w:r>
        <w:t xml:space="preserve"> </w:t>
      </w:r>
      <w:r>
        <w:rPr>
          <w:rFonts w:hint="eastAsia"/>
        </w:rPr>
        <w:t>研究所指的“时间”（</w:t>
      </w:r>
      <w:r>
        <w:rPr>
          <w:rFonts w:hint="eastAsia"/>
        </w:rPr>
        <w:t>例如</w:t>
      </w:r>
      <w:r>
        <w:rPr>
          <w:rFonts w:hint="eastAsia"/>
        </w:rPr>
        <w:t>1990</w:t>
      </w:r>
      <w:r>
        <w:rPr>
          <w:rFonts w:hint="eastAsia"/>
        </w:rPr>
        <w:t>年的过去</w:t>
      </w:r>
      <w:r>
        <w:rPr>
          <w:rFonts w:hint="eastAsia"/>
        </w:rPr>
        <w:t>/</w:t>
      </w:r>
      <w:r>
        <w:rPr>
          <w:rFonts w:hint="eastAsia"/>
        </w:rPr>
        <w:t>回顾性或</w:t>
      </w:r>
      <w:r>
        <w:rPr>
          <w:rFonts w:hint="eastAsia"/>
        </w:rPr>
        <w:t>2025</w:t>
      </w:r>
      <w:r>
        <w:rPr>
          <w:rFonts w:hint="eastAsia"/>
        </w:rPr>
        <w:t>年的未来</w:t>
      </w:r>
      <w:r>
        <w:rPr>
          <w:rFonts w:hint="eastAsia"/>
        </w:rPr>
        <w:t>/</w:t>
      </w:r>
      <w:r>
        <w:rPr>
          <w:rFonts w:hint="eastAsia"/>
        </w:rPr>
        <w:t>前瞻性）不影响</w:t>
      </w:r>
      <w:r>
        <w:rPr>
          <w:rFonts w:hint="eastAsia"/>
        </w:rPr>
        <w:t>LCI</w:t>
      </w:r>
      <w:r>
        <w:rPr>
          <w:rFonts w:hint="eastAsia"/>
        </w:rPr>
        <w:t>建模原则和方法，但仅影响所使用</w:t>
      </w:r>
      <w:r>
        <w:rPr>
          <w:rFonts w:hint="eastAsia"/>
        </w:rPr>
        <w:t>LCI</w:t>
      </w:r>
      <w:r>
        <w:rPr>
          <w:rFonts w:hint="eastAsia"/>
        </w:rPr>
        <w:t>数据的时间代表性。需要注意的是，长期使用的产品（如房屋）的生命周期可能从过去延续到未来。因此，使用预测和其他情景技术、学习曲线等并不是任何单一目标情况的特定特征，而是适用于所有目标情况。虽然有人认为“未来”时间范围与“后果建模”相关，“过去”则与“归因建模”相关，但未来的归因数据（如推算</w:t>
      </w:r>
      <w:proofErr w:type="gramStart"/>
      <w:r>
        <w:rPr>
          <w:rFonts w:hint="eastAsia"/>
        </w:rPr>
        <w:t>国家年账数据</w:t>
      </w:r>
      <w:proofErr w:type="gramEnd"/>
      <w:r>
        <w:rPr>
          <w:rFonts w:hint="eastAsia"/>
        </w:rPr>
        <w:t>）以及回顾性后果建模（即“如果过去做了决策</w:t>
      </w:r>
      <w:r>
        <w:rPr>
          <w:rFonts w:hint="eastAsia"/>
        </w:rPr>
        <w:t>Y</w:t>
      </w:r>
      <w:r>
        <w:rPr>
          <w:rFonts w:hint="eastAsia"/>
        </w:rPr>
        <w:t>，产品</w:t>
      </w:r>
      <w:r>
        <w:rPr>
          <w:rFonts w:hint="eastAsia"/>
        </w:rPr>
        <w:t>X</w:t>
      </w:r>
      <w:r>
        <w:rPr>
          <w:rFonts w:hint="eastAsia"/>
        </w:rPr>
        <w:t>的清单会是什么样？”）也可能有兴趣，尽管后一种情况主要具有理论意义。总之，“时间”不是</w:t>
      </w:r>
      <w:r>
        <w:rPr>
          <w:rFonts w:hint="eastAsia"/>
        </w:rPr>
        <w:t>LCI</w:t>
      </w:r>
      <w:r>
        <w:rPr>
          <w:rFonts w:hint="eastAsia"/>
        </w:rPr>
        <w:t>方法学问题的区分因素。</w:t>
      </w:r>
    </w:p>
  </w:footnote>
  <w:footnote w:id="16">
    <w:p w14:paraId="75489F2E" w14:textId="77777777" w:rsidR="00D16BE9" w:rsidRDefault="00AC4FA2">
      <w:pPr>
        <w:pStyle w:val="af2"/>
      </w:pPr>
      <w:r>
        <w:rPr>
          <w:rStyle w:val="afb"/>
        </w:rPr>
        <w:footnoteRef/>
      </w:r>
      <w:r>
        <w:t xml:space="preserve"> </w:t>
      </w:r>
      <w:r>
        <w:rPr>
          <w:rFonts w:hint="eastAsia"/>
        </w:rPr>
        <w:t>这同样适用于额外供应和替代情况。相关细节将在稍后解释</w:t>
      </w:r>
      <w:r>
        <w:rPr>
          <w:rFonts w:hint="eastAsia"/>
        </w:rPr>
        <w:t>LCI</w:t>
      </w:r>
      <w:r>
        <w:rPr>
          <w:rFonts w:hint="eastAsia"/>
        </w:rPr>
        <w:t>建模时详细说明。</w:t>
      </w:r>
    </w:p>
  </w:footnote>
  <w:footnote w:id="17">
    <w:p w14:paraId="7E0F8E82" w14:textId="77777777" w:rsidR="00D16BE9" w:rsidRDefault="00AC4FA2">
      <w:pPr>
        <w:pStyle w:val="af2"/>
      </w:pPr>
      <w:r>
        <w:rPr>
          <w:rStyle w:val="afb"/>
        </w:rPr>
        <w:footnoteRef/>
      </w:r>
      <w:r>
        <w:t xml:space="preserve"> </w:t>
      </w:r>
      <w:r>
        <w:t>通常，但不一定，这些情况指的是短期（</w:t>
      </w:r>
      <w:r>
        <w:t>从现在</w:t>
      </w:r>
      <w:proofErr w:type="gramStart"/>
      <w:r>
        <w:t>起最多</w:t>
      </w:r>
      <w:proofErr w:type="gramEnd"/>
      <w:r>
        <w:t>5</w:t>
      </w:r>
      <w:r>
        <w:t>年）或中期（从现在起</w:t>
      </w:r>
      <w:r>
        <w:t>5</w:t>
      </w:r>
      <w:r>
        <w:t>到</w:t>
      </w:r>
      <w:r>
        <w:t>10</w:t>
      </w:r>
      <w:r>
        <w:t>年）的产品。（这里采用了政策中</w:t>
      </w:r>
      <w:r>
        <w:t>“</w:t>
      </w:r>
      <w:r>
        <w:t>短期</w:t>
      </w:r>
      <w:r>
        <w:t>”</w:t>
      </w:r>
      <w:r>
        <w:t>和</w:t>
      </w:r>
      <w:r>
        <w:t>“</w:t>
      </w:r>
      <w:r>
        <w:t>中期</w:t>
      </w:r>
      <w:r>
        <w:t>”</w:t>
      </w:r>
      <w:r>
        <w:t>的定义。）需要注意的是，长期使用的产品的使用和报废阶段可能会超出这个时间范围。</w:t>
      </w:r>
    </w:p>
  </w:footnote>
  <w:footnote w:id="18">
    <w:p w14:paraId="35DB1986" w14:textId="77777777" w:rsidR="00D16BE9" w:rsidRDefault="00AC4FA2">
      <w:pPr>
        <w:pStyle w:val="af2"/>
      </w:pPr>
      <w:r>
        <w:rPr>
          <w:rStyle w:val="afb"/>
        </w:rPr>
        <w:footnoteRef/>
      </w:r>
      <w:r>
        <w:t xml:space="preserve"> </w:t>
      </w:r>
      <w:r>
        <w:t>在一些情况下，单一产品的相关性可能更高，例如在高度垄断的市场中。此外，如果将一个产品组（</w:t>
      </w:r>
      <w:r>
        <w:t>例如</w:t>
      </w:r>
      <w:r>
        <w:t>“</w:t>
      </w:r>
      <w:r>
        <w:t>柴油燃料</w:t>
      </w:r>
      <w:r>
        <w:t>”</w:t>
      </w:r>
      <w:r>
        <w:t>）视为一个产品，而更准确的产品应该是品牌</w:t>
      </w:r>
      <w:r>
        <w:t>X</w:t>
      </w:r>
      <w:r>
        <w:t>的柴油燃料。在这种一般情况下，某个</w:t>
      </w:r>
      <w:r>
        <w:t>“</w:t>
      </w:r>
      <w:r>
        <w:t>产品</w:t>
      </w:r>
      <w:r>
        <w:t>”</w:t>
      </w:r>
      <w:r>
        <w:t>可能在该行业中占有较大份额。在无法明确将研究分类为情况</w:t>
      </w:r>
      <w:r>
        <w:t>A</w:t>
      </w:r>
      <w:r>
        <w:t>或</w:t>
      </w:r>
      <w:r>
        <w:t>B</w:t>
      </w:r>
      <w:r>
        <w:t>的情况下，请参见情况</w:t>
      </w:r>
      <w:r>
        <w:t>B</w:t>
      </w:r>
      <w:r>
        <w:t>框后的解释和程序。</w:t>
      </w:r>
    </w:p>
  </w:footnote>
  <w:footnote w:id="19">
    <w:p w14:paraId="316EECBE" w14:textId="77777777" w:rsidR="00D16BE9" w:rsidRDefault="00AC4FA2">
      <w:pPr>
        <w:pStyle w:val="af2"/>
      </w:pPr>
      <w:r>
        <w:rPr>
          <w:rStyle w:val="afb"/>
        </w:rPr>
        <w:footnoteRef/>
      </w:r>
      <w:r>
        <w:t xml:space="preserve"> </w:t>
      </w:r>
      <w:r>
        <w:rPr>
          <w:rFonts w:hint="eastAsia"/>
        </w:rPr>
        <w:t>这些情况通常指的是中期（</w:t>
      </w:r>
      <w:r>
        <w:rPr>
          <w:rFonts w:hint="eastAsia"/>
        </w:rPr>
        <w:t>从现在起</w:t>
      </w:r>
      <w:r>
        <w:rPr>
          <w:rFonts w:hint="eastAsia"/>
        </w:rPr>
        <w:t>5</w:t>
      </w:r>
      <w:r>
        <w:rPr>
          <w:rFonts w:hint="eastAsia"/>
        </w:rPr>
        <w:t>到</w:t>
      </w:r>
      <w:r>
        <w:rPr>
          <w:rFonts w:hint="eastAsia"/>
        </w:rPr>
        <w:t>10</w:t>
      </w:r>
      <w:r>
        <w:rPr>
          <w:rFonts w:hint="eastAsia"/>
        </w:rPr>
        <w:t>年）或长期（从现在起超过</w:t>
      </w:r>
      <w:r>
        <w:rPr>
          <w:rFonts w:hint="eastAsia"/>
        </w:rPr>
        <w:t>10</w:t>
      </w:r>
      <w:r>
        <w:rPr>
          <w:rFonts w:hint="eastAsia"/>
        </w:rPr>
        <w:t>年）未来。</w:t>
      </w:r>
    </w:p>
  </w:footnote>
  <w:footnote w:id="20">
    <w:p w14:paraId="077CFE4F" w14:textId="77777777" w:rsidR="00D16BE9" w:rsidRDefault="00AC4FA2">
      <w:pPr>
        <w:pStyle w:val="af2"/>
      </w:pPr>
      <w:r>
        <w:rPr>
          <w:rStyle w:val="afb"/>
        </w:rPr>
        <w:footnoteRef/>
      </w:r>
      <w:r>
        <w:t xml:space="preserve"> </w:t>
      </w:r>
      <w:r>
        <w:rPr>
          <w:rFonts w:hint="eastAsia"/>
        </w:rPr>
        <w:t>如果在美国柴油中引入</w:t>
      </w:r>
      <w:r>
        <w:rPr>
          <w:rFonts w:hint="eastAsia"/>
        </w:rPr>
        <w:t>50%</w:t>
      </w:r>
      <w:r>
        <w:rPr>
          <w:rFonts w:hint="eastAsia"/>
        </w:rPr>
        <w:t>的生物燃料，预计石油基柴油的生产能力将相应减少约</w:t>
      </w:r>
      <w:r>
        <w:rPr>
          <w:rFonts w:hint="eastAsia"/>
        </w:rPr>
        <w:t>50%</w:t>
      </w:r>
      <w:r>
        <w:rPr>
          <w:rFonts w:hint="eastAsia"/>
        </w:rPr>
        <w:t>（经过经济总体消费水平变化的调整）。这种减少可能通过改变现有原油炼厂的产品配置、关闭市场竞争力最差的炼厂等措施实现。因此，石油基柴油生产的</w:t>
      </w:r>
      <w:r>
        <w:rPr>
          <w:rFonts w:hint="eastAsia"/>
        </w:rPr>
        <w:t>LCI</w:t>
      </w:r>
      <w:r>
        <w:rPr>
          <w:rFonts w:hint="eastAsia"/>
        </w:rPr>
        <w:t>建模也需要相应调整。实际上，这些后果还会影响其他炼油产品的清单。然而，相对的后果是，假设美国对其他市场的柴油出口增加。另一个直接后果是需要确定农业用地来生产额外需求的大量生物燃料（例如，通过在加拿大种植菜籽、在美国种植大豆或在马来西亚种植油棕）。在全球对食品和其他作物需求仍需满足的前提下，额外所需的土地必须来自其他地方。如果现有农业用地用于生产生物燃料，可以预期替代的作物（如美国的面包小麦）将转移到其他地方生产。虽然强化生产可能有助于满足增加的农业产出需求，但也可能需要额外的农业用地，这可能需要通过将一定量的自然土地转化为耕地或种植园来满足。这些土地可能位于美国，也可能在其他国家，包括如巴西或马来西亚的热带雨林。这个例子还说明了例如来自马来西亚的棕榈油和来自美国的大豆油可能会直接或间接地导致不同程度的自然森林转化为耕地或种植园。需要注意的是，以上示例和潜在后果纯粹是示意性的，实际分析需要更深入的研究，以识别“美国柴油中</w:t>
      </w:r>
      <w:r>
        <w:rPr>
          <w:rFonts w:hint="eastAsia"/>
        </w:rPr>
        <w:t>50%</w:t>
      </w:r>
      <w:r>
        <w:rPr>
          <w:rFonts w:hint="eastAsia"/>
        </w:rPr>
        <w:t>生物燃料”研究的最可能后果和情景。</w:t>
      </w:r>
    </w:p>
  </w:footnote>
  <w:footnote w:id="21">
    <w:p w14:paraId="6134C289" w14:textId="77777777" w:rsidR="00D16BE9" w:rsidRDefault="00AC4FA2">
      <w:pPr>
        <w:pStyle w:val="af2"/>
      </w:pPr>
      <w:r>
        <w:rPr>
          <w:rStyle w:val="afb"/>
        </w:rPr>
        <w:footnoteRef/>
      </w:r>
      <w:r>
        <w:t xml:space="preserve"> </w:t>
      </w:r>
      <w:r>
        <w:t>这确认了市场信号与设备更换率以及与分析决策相关的市场供应份额有关。</w:t>
      </w:r>
    </w:p>
  </w:footnote>
  <w:footnote w:id="22">
    <w:p w14:paraId="4017F78F" w14:textId="77777777" w:rsidR="00D16BE9" w:rsidRDefault="00AC4FA2">
      <w:pPr>
        <w:pStyle w:val="af2"/>
      </w:pPr>
      <w:r>
        <w:rPr>
          <w:rStyle w:val="afb"/>
        </w:rPr>
        <w:footnoteRef/>
      </w:r>
      <w:r>
        <w:t xml:space="preserve"> </w:t>
      </w:r>
      <w:r>
        <w:t>对于几乎完全在一个国家内交易的商品，该国的生产量是相关的。对于跨国交易或在较大市场中交易的商品，则应考虑相关市场中的大致生产量。</w:t>
      </w:r>
    </w:p>
  </w:footnote>
  <w:footnote w:id="23">
    <w:p w14:paraId="7280F11A" w14:textId="77777777" w:rsidR="00D16BE9" w:rsidRDefault="00AC4FA2">
      <w:pPr>
        <w:pStyle w:val="af2"/>
      </w:pPr>
      <w:r>
        <w:rPr>
          <w:rStyle w:val="afb"/>
        </w:rPr>
        <w:footnoteRef/>
      </w:r>
      <w:r>
        <w:t xml:space="preserve"> </w:t>
      </w:r>
      <w:r>
        <w:t>实际上，目前全球几乎所有的甘油生产厂都已关闭，这是由于生物柴油共生产的甘油数量庞大。</w:t>
      </w:r>
    </w:p>
  </w:footnote>
  <w:footnote w:id="24">
    <w:p w14:paraId="57AE6F93" w14:textId="77777777" w:rsidR="00D16BE9" w:rsidRDefault="00AC4FA2">
      <w:pPr>
        <w:pStyle w:val="af2"/>
      </w:pPr>
      <w:r>
        <w:rPr>
          <w:rStyle w:val="afb"/>
        </w:rPr>
        <w:footnoteRef/>
      </w:r>
      <w:r>
        <w:t xml:space="preserve"> </w:t>
      </w:r>
      <w:r>
        <w:t>情况</w:t>
      </w:r>
      <w:r>
        <w:t>C1</w:t>
      </w:r>
      <w:r>
        <w:t>中描绘的系统间的现有</w:t>
      </w:r>
      <w:r>
        <w:t>/</w:t>
      </w:r>
      <w:r>
        <w:t>过去互动也可以理解为对背景系统的</w:t>
      </w:r>
      <w:r>
        <w:t>“</w:t>
      </w:r>
      <w:r>
        <w:t>现有</w:t>
      </w:r>
      <w:r>
        <w:t>/</w:t>
      </w:r>
      <w:r>
        <w:t>过去后果</w:t>
      </w:r>
      <w:r>
        <w:t>”</w:t>
      </w:r>
      <w:r>
        <w:t>。这与情况</w:t>
      </w:r>
      <w:r>
        <w:t>A</w:t>
      </w:r>
      <w:r>
        <w:t>和</w:t>
      </w:r>
      <w:r>
        <w:t>B</w:t>
      </w:r>
      <w:r>
        <w:t>中的</w:t>
      </w:r>
      <w:r>
        <w:t>“</w:t>
      </w:r>
      <w:r>
        <w:t>额外</w:t>
      </w:r>
      <w:r>
        <w:t>/</w:t>
      </w:r>
      <w:r>
        <w:t>未来后果</w:t>
      </w:r>
      <w:r>
        <w:t>”</w:t>
      </w:r>
      <w:r>
        <w:t>形成对比。因此，系统扩展和替代也可以被归类为第三种建模原则</w:t>
      </w:r>
      <w:r>
        <w:t>“</w:t>
      </w:r>
      <w:r>
        <w:t>互动</w:t>
      </w:r>
      <w:r>
        <w:t>”</w:t>
      </w:r>
      <w:r>
        <w:t>，这在后果建模和归因建模中都有应用。这也解释了为什么系统扩展</w:t>
      </w:r>
      <w:r>
        <w:t>/</w:t>
      </w:r>
      <w:proofErr w:type="gramStart"/>
      <w:r>
        <w:t>替代既</w:t>
      </w:r>
      <w:proofErr w:type="gramEnd"/>
      <w:r>
        <w:t>适用于情况</w:t>
      </w:r>
      <w:r>
        <w:t>C1</w:t>
      </w:r>
      <w:r>
        <w:t>的理论归因框架，也适用于情况</w:t>
      </w:r>
      <w:r>
        <w:t>A</w:t>
      </w:r>
      <w:r>
        <w:t>和</w:t>
      </w:r>
      <w:r>
        <w:t>B</w:t>
      </w:r>
      <w:r>
        <w:t>的后果框架。</w:t>
      </w:r>
    </w:p>
  </w:footnote>
  <w:footnote w:id="25">
    <w:p w14:paraId="59FB416D" w14:textId="77777777" w:rsidR="00D16BE9" w:rsidRDefault="00AC4FA2">
      <w:pPr>
        <w:pStyle w:val="af2"/>
      </w:pPr>
      <w:r>
        <w:rPr>
          <w:rStyle w:val="afb"/>
        </w:rPr>
        <w:footnoteRef/>
      </w:r>
      <w:r>
        <w:t xml:space="preserve"> </w:t>
      </w:r>
      <w:r>
        <w:t>在经济建模中，</w:t>
      </w:r>
      <w:r>
        <w:t>C1</w:t>
      </w:r>
      <w:r>
        <w:t>等同于通过从总生产价值中减去所有副产品的市场价格来计算分析产品的生产成本。情况</w:t>
      </w:r>
      <w:r>
        <w:t>C2</w:t>
      </w:r>
      <w:r>
        <w:t>则等同于使用其他标准在副产品之间分配生产成本。</w:t>
      </w:r>
    </w:p>
  </w:footnote>
  <w:footnote w:id="26">
    <w:p w14:paraId="1709E970" w14:textId="77777777" w:rsidR="00D16BE9" w:rsidRDefault="00AC4FA2">
      <w:pPr>
        <w:pStyle w:val="af2"/>
      </w:pPr>
      <w:r>
        <w:rPr>
          <w:rStyle w:val="afb"/>
        </w:rPr>
        <w:footnoteRef/>
      </w:r>
      <w:r>
        <w:t xml:space="preserve"> </w:t>
      </w:r>
      <w:r>
        <w:t>也可以对未来相关的会计数据进行建模（</w:t>
      </w:r>
      <w:r>
        <w:t>例如，通过推算用于计算过去会计数据的生命周期数据和模型基础）。然而，这更像是对过去数据的外推，而不是原本针对未来的会计模型。在任何情况下，回顾性使用更为典型。</w:t>
      </w:r>
    </w:p>
  </w:footnote>
  <w:footnote w:id="27">
    <w:p w14:paraId="724D244F" w14:textId="77777777" w:rsidR="00D16BE9" w:rsidRDefault="00AC4FA2">
      <w:pPr>
        <w:pStyle w:val="af2"/>
      </w:pPr>
      <w:r>
        <w:rPr>
          <w:rStyle w:val="afb"/>
        </w:rPr>
        <w:footnoteRef/>
      </w:r>
      <w:r>
        <w:t xml:space="preserve"> </w:t>
      </w:r>
      <w:r>
        <w:t>这可以通过对</w:t>
      </w:r>
      <w:r>
        <w:t>1990</w:t>
      </w:r>
      <w:r>
        <w:t>年基于菜籽的生物柴油生产进行</w:t>
      </w:r>
      <w:r>
        <w:t>C1</w:t>
      </w:r>
      <w:r>
        <w:t>类型的分析来说明，给予副产品甘油避免的替代石油基甘油生产的信用。在</w:t>
      </w:r>
      <w:r>
        <w:t>1990</w:t>
      </w:r>
      <w:r>
        <w:t>年，副产品甘油完全被市场吸收，从而避免了石油基甘油的生产。然而，当现在推动基于菜籽的生物柴油时，例如在美国设定政治目标，使国家柴油生产的</w:t>
      </w:r>
      <w:r>
        <w:t>20%</w:t>
      </w:r>
      <w:r>
        <w:t>为生物柴油，结果的大量额外甘油不能像少量甘油那样被市场吸收</w:t>
      </w:r>
      <w:r>
        <w:t>——</w:t>
      </w:r>
      <w:r>
        <w:t>需求量不足。甘油甚至可能成为废料而非副产品。因此，作为情况</w:t>
      </w:r>
      <w:r>
        <w:t>C1</w:t>
      </w:r>
      <w:r>
        <w:t>的研究结果可能会误导政策。如果研究的目标是分析额外生物柴油生产的环境影响，则该研究必须作为情况</w:t>
      </w:r>
      <w:r>
        <w:t>A</w:t>
      </w:r>
      <w:r>
        <w:t>或</w:t>
      </w:r>
      <w:r>
        <w:t>B</w:t>
      </w:r>
      <w:r>
        <w:t>进行，具体取决于生产规模和相关后果。</w:t>
      </w:r>
    </w:p>
  </w:footnote>
  <w:footnote w:id="28">
    <w:p w14:paraId="1476D480" w14:textId="77777777" w:rsidR="00D16BE9" w:rsidRDefault="00AC4FA2">
      <w:pPr>
        <w:pStyle w:val="af2"/>
      </w:pPr>
      <w:r>
        <w:rPr>
          <w:rStyle w:val="afb"/>
        </w:rPr>
        <w:footnoteRef/>
      </w:r>
      <w:r>
        <w:t xml:space="preserve"> </w:t>
      </w:r>
      <w:r>
        <w:t>请参见第</w:t>
      </w:r>
      <w:r>
        <w:t>6.8.2</w:t>
      </w:r>
      <w:r>
        <w:t>章，关于不可扩展过程的限制，例如在某些国家的水电，其中特定供应无法扩展，需要使用市场混合。这也适用于此情况，如果</w:t>
      </w:r>
      <w:r>
        <w:t>XY</w:t>
      </w:r>
      <w:r>
        <w:t>认证木材的潜力被相关地重新结构化且无法扩展到足够的程度以满足额外需求。</w:t>
      </w:r>
    </w:p>
  </w:footnote>
  <w:footnote w:id="29">
    <w:p w14:paraId="2DC2F842" w14:textId="77777777" w:rsidR="00D16BE9" w:rsidRDefault="00AC4FA2">
      <w:pPr>
        <w:pStyle w:val="af2"/>
      </w:pPr>
      <w:r>
        <w:rPr>
          <w:rStyle w:val="afb"/>
        </w:rPr>
        <w:footnoteRef/>
      </w:r>
      <w:r>
        <w:t xml:space="preserve"> </w:t>
      </w:r>
      <w:r>
        <w:t>一个例子是，当认证系统仅涉及直接供应商，而未涵盖到整个背景系统时，这种认证系统无法有效工作。</w:t>
      </w:r>
    </w:p>
  </w:footnote>
  <w:footnote w:id="30">
    <w:p w14:paraId="2BBAD9F0" w14:textId="77777777" w:rsidR="00D16BE9" w:rsidRDefault="00AC4FA2">
      <w:pPr>
        <w:pStyle w:val="af2"/>
      </w:pPr>
      <w:r>
        <w:rPr>
          <w:rStyle w:val="afb"/>
        </w:rPr>
        <w:footnoteRef/>
      </w:r>
      <w:r>
        <w:t xml:space="preserve"> </w:t>
      </w:r>
      <w:r>
        <w:rPr>
          <w:rFonts w:hint="eastAsia"/>
        </w:rPr>
        <w:t>请注意，这些小规模的后果不应被解读为必然会导致对已安装产能的大规模影响，即应在情况</w:t>
      </w:r>
      <w:r>
        <w:rPr>
          <w:rFonts w:hint="eastAsia"/>
        </w:rPr>
        <w:t>A</w:t>
      </w:r>
      <w:r>
        <w:rPr>
          <w:rFonts w:hint="eastAsia"/>
        </w:rPr>
        <w:t>下处理。</w:t>
      </w:r>
    </w:p>
  </w:footnote>
  <w:footnote w:id="31">
    <w:p w14:paraId="3A479D7C" w14:textId="77777777" w:rsidR="00D16BE9" w:rsidRDefault="00AC4FA2">
      <w:pPr>
        <w:pStyle w:val="af2"/>
      </w:pPr>
      <w:r>
        <w:rPr>
          <w:rStyle w:val="afb"/>
        </w:rPr>
        <w:footnoteRef/>
      </w:r>
      <w:r>
        <w:t xml:space="preserve"> </w:t>
      </w:r>
      <w:r>
        <w:rPr>
          <w:rFonts w:hint="eastAsia"/>
        </w:rPr>
        <w:t>请参见第</w:t>
      </w:r>
      <w:r>
        <w:rPr>
          <w:rFonts w:hint="eastAsia"/>
        </w:rPr>
        <w:t>6.3</w:t>
      </w:r>
      <w:r>
        <w:rPr>
          <w:rFonts w:hint="eastAsia"/>
        </w:rPr>
        <w:t>章，了解</w:t>
      </w:r>
      <w:r>
        <w:rPr>
          <w:rFonts w:hint="eastAsia"/>
        </w:rPr>
        <w:t>LCI/LCA</w:t>
      </w:r>
      <w:r>
        <w:rPr>
          <w:rFonts w:hint="eastAsia"/>
        </w:rPr>
        <w:t>研究的不同类型的成果。</w:t>
      </w:r>
    </w:p>
  </w:footnote>
  <w:footnote w:id="32">
    <w:p w14:paraId="68717AF5" w14:textId="77777777" w:rsidR="00D16BE9" w:rsidRDefault="00AC4FA2">
      <w:pPr>
        <w:pStyle w:val="af2"/>
      </w:pPr>
      <w:r>
        <w:rPr>
          <w:rStyle w:val="afb"/>
        </w:rPr>
        <w:footnoteRef/>
      </w:r>
      <w:r>
        <w:t xml:space="preserve"> </w:t>
      </w:r>
      <w:r>
        <w:rPr>
          <w:rFonts w:hint="eastAsia"/>
        </w:rPr>
        <w:t>所有</w:t>
      </w:r>
      <w:r>
        <w:rPr>
          <w:rFonts w:hint="eastAsia"/>
        </w:rPr>
        <w:t>LCA</w:t>
      </w:r>
      <w:r>
        <w:rPr>
          <w:rFonts w:hint="eastAsia"/>
        </w:rPr>
        <w:t>研究最终都追溯到单元过程，以及进一步追溯到原始的测量或过程排放建模等。然而，为了直接作为所述</w:t>
      </w:r>
      <w:r>
        <w:rPr>
          <w:rFonts w:hint="eastAsia"/>
        </w:rPr>
        <w:t>LCA</w:t>
      </w:r>
      <w:r>
        <w:rPr>
          <w:rFonts w:hint="eastAsia"/>
        </w:rPr>
        <w:t>应用的起点，可以开发的</w:t>
      </w:r>
      <w:r>
        <w:rPr>
          <w:rFonts w:hint="eastAsia"/>
        </w:rPr>
        <w:t>LCI/LCA</w:t>
      </w:r>
      <w:r>
        <w:rPr>
          <w:rFonts w:hint="eastAsia"/>
        </w:rPr>
        <w:t>成果类型包括</w:t>
      </w:r>
      <w:r>
        <w:rPr>
          <w:rFonts w:hint="eastAsia"/>
        </w:rPr>
        <w:t>LCA</w:t>
      </w:r>
      <w:r>
        <w:rPr>
          <w:rFonts w:hint="eastAsia"/>
        </w:rPr>
        <w:t>研究、</w:t>
      </w:r>
      <w:r>
        <w:rPr>
          <w:rFonts w:hint="eastAsia"/>
        </w:rPr>
        <w:t>LCI</w:t>
      </w:r>
      <w:r>
        <w:rPr>
          <w:rFonts w:hint="eastAsia"/>
        </w:rPr>
        <w:t>结果数据集、基于</w:t>
      </w:r>
      <w:r>
        <w:rPr>
          <w:rFonts w:hint="eastAsia"/>
        </w:rPr>
        <w:t>KEPI</w:t>
      </w:r>
      <w:r>
        <w:rPr>
          <w:rFonts w:hint="eastAsia"/>
        </w:rPr>
        <w:t>的产品组专用工具等。</w:t>
      </w:r>
      <w:r>
        <w:rPr>
          <w:rFonts w:hint="eastAsia"/>
        </w:rPr>
        <w:t>LCI</w:t>
      </w:r>
      <w:r>
        <w:rPr>
          <w:rFonts w:hint="eastAsia"/>
        </w:rPr>
        <w:t>结果和单元过程数据</w:t>
      </w:r>
      <w:proofErr w:type="gramStart"/>
      <w:r>
        <w:rPr>
          <w:rFonts w:hint="eastAsia"/>
        </w:rPr>
        <w:t>集始终</w:t>
      </w:r>
      <w:proofErr w:type="gramEnd"/>
      <w:r>
        <w:rPr>
          <w:rFonts w:hint="eastAsia"/>
        </w:rPr>
        <w:t>是任何特定</w:t>
      </w:r>
      <w:r>
        <w:rPr>
          <w:rFonts w:hint="eastAsia"/>
        </w:rPr>
        <w:t>LCA</w:t>
      </w:r>
      <w:r>
        <w:rPr>
          <w:rFonts w:hint="eastAsia"/>
        </w:rPr>
        <w:t>研究的中间步骤。请注意，通常需要其他各种信息和数据、特定的软件工具以及专门的专业知识和经验，这些内容在本文件中没有进一步详细说明。</w:t>
      </w:r>
    </w:p>
  </w:footnote>
  <w:footnote w:id="33">
    <w:p w14:paraId="6486EBD5" w14:textId="77777777" w:rsidR="00D16BE9" w:rsidRDefault="00AC4FA2">
      <w:pPr>
        <w:pStyle w:val="af2"/>
      </w:pPr>
      <w:r>
        <w:rPr>
          <w:rStyle w:val="afb"/>
        </w:rPr>
        <w:footnoteRef/>
      </w:r>
      <w:r>
        <w:t>基本类型作为</w:t>
      </w:r>
      <w:r>
        <w:t>LCA</w:t>
      </w:r>
      <w:r>
        <w:t>应用的输入：</w:t>
      </w:r>
      <w:r>
        <w:t xml:space="preserve"> a = </w:t>
      </w:r>
      <w:r>
        <w:t>单元过程数据集；</w:t>
      </w:r>
      <w:r>
        <w:t xml:space="preserve"> b = LCI</w:t>
      </w:r>
      <w:r>
        <w:t>结果数据集；</w:t>
      </w:r>
      <w:r>
        <w:t xml:space="preserve"> c = LCIA</w:t>
      </w:r>
      <w:r>
        <w:t>结果数据集；</w:t>
      </w:r>
      <w:r>
        <w:t xml:space="preserve"> d = LCA</w:t>
      </w:r>
      <w:r>
        <w:t>研究（非比较）；</w:t>
      </w:r>
      <w:r>
        <w:t xml:space="preserve"> e = </w:t>
      </w:r>
      <w:r>
        <w:t>比较</w:t>
      </w:r>
      <w:r>
        <w:t>LCA</w:t>
      </w:r>
      <w:r>
        <w:t>研究；</w:t>
      </w:r>
      <w:r>
        <w:t xml:space="preserve"> f = </w:t>
      </w:r>
      <w:r>
        <w:t>系统的详细</w:t>
      </w:r>
      <w:r>
        <w:t>LCI</w:t>
      </w:r>
      <w:r>
        <w:t>模型。作为其他</w:t>
      </w:r>
      <w:r>
        <w:t>LCA</w:t>
      </w:r>
      <w:r>
        <w:t>应用输入的应用：</w:t>
      </w:r>
      <w:r>
        <w:t xml:space="preserve"> i = </w:t>
      </w:r>
      <w:r>
        <w:t>基于</w:t>
      </w:r>
      <w:r>
        <w:t>KEPI</w:t>
      </w:r>
      <w:r>
        <w:t>的工具；</w:t>
      </w:r>
      <w:r>
        <w:t xml:space="preserve"> ii = </w:t>
      </w:r>
      <w:r>
        <w:t>环境产品声明（</w:t>
      </w:r>
      <w:r>
        <w:t>EPD</w:t>
      </w:r>
      <w:r>
        <w:t>）；</w:t>
      </w:r>
      <w:r>
        <w:t xml:space="preserve"> iii = </w:t>
      </w:r>
      <w:r>
        <w:t>生命循环基础的</w:t>
      </w:r>
      <w:r>
        <w:t>I</w:t>
      </w:r>
      <w:r>
        <w:t>型环保标签标准；</w:t>
      </w:r>
      <w:r>
        <w:t xml:space="preserve"> iv = </w:t>
      </w:r>
      <w:r>
        <w:t>系统的生命循环基础的</w:t>
      </w:r>
      <w:r>
        <w:t>I</w:t>
      </w:r>
      <w:r>
        <w:t>型环保标签。</w:t>
      </w:r>
    </w:p>
  </w:footnote>
  <w:footnote w:id="34">
    <w:p w14:paraId="27123AA0" w14:textId="77777777" w:rsidR="00D16BE9" w:rsidRDefault="00AC4FA2">
      <w:pPr>
        <w:pStyle w:val="af2"/>
      </w:pPr>
      <w:r>
        <w:rPr>
          <w:rStyle w:val="afb"/>
        </w:rPr>
        <w:footnoteRef/>
      </w:r>
      <w:r>
        <w:t xml:space="preserve"> </w:t>
      </w:r>
      <w:r>
        <w:t>许多</w:t>
      </w:r>
      <w:r>
        <w:t>LCA</w:t>
      </w:r>
      <w:r>
        <w:t>应用通常至少使用其他</w:t>
      </w:r>
      <w:r>
        <w:t>LCA</w:t>
      </w:r>
      <w:r>
        <w:t>应用的结果作为输入，例如，绿色采购经常使用</w:t>
      </w:r>
      <w:r>
        <w:t>KEPI</w:t>
      </w:r>
      <w:r>
        <w:t>或</w:t>
      </w:r>
      <w:r>
        <w:t>I</w:t>
      </w:r>
      <w:r>
        <w:t>型环保标签标准。这在表中也有额外指示。</w:t>
      </w:r>
    </w:p>
  </w:footnote>
  <w:footnote w:id="35">
    <w:p w14:paraId="015FC35A" w14:textId="77777777" w:rsidR="00D16BE9" w:rsidRDefault="00AC4FA2">
      <w:pPr>
        <w:pStyle w:val="af2"/>
      </w:pPr>
      <w:r>
        <w:rPr>
          <w:rStyle w:val="afb"/>
        </w:rPr>
        <w:footnoteRef/>
      </w:r>
      <w:r>
        <w:t xml:space="preserve"> </w:t>
      </w:r>
      <w:r>
        <w:t>请注意，</w:t>
      </w:r>
      <w:r>
        <w:t>LCA</w:t>
      </w:r>
      <w:r>
        <w:t>研究（</w:t>
      </w:r>
      <w:r>
        <w:t>d</w:t>
      </w:r>
      <w:r>
        <w:t>和</w:t>
      </w:r>
      <w:r>
        <w:t>e</w:t>
      </w:r>
      <w:r>
        <w:t>）作为基本形式的应用可以直接提供所需的</w:t>
      </w:r>
      <w:r>
        <w:t>LCA</w:t>
      </w:r>
      <w:r>
        <w:t>应用，例如，特定产品的弱点分析或支持采购的产品比较。在这种情况下，字母</w:t>
      </w:r>
      <w:r>
        <w:t>d</w:t>
      </w:r>
      <w:r>
        <w:t>和</w:t>
      </w:r>
      <w:r>
        <w:t>e</w:t>
      </w:r>
      <w:r>
        <w:t>被加下划线。</w:t>
      </w:r>
    </w:p>
  </w:footnote>
  <w:footnote w:id="36">
    <w:p w14:paraId="51D60226" w14:textId="77777777" w:rsidR="00D16BE9" w:rsidRDefault="00AC4FA2">
      <w:pPr>
        <w:pStyle w:val="af2"/>
      </w:pPr>
      <w:r>
        <w:rPr>
          <w:rStyle w:val="afb"/>
        </w:rPr>
        <w:footnoteRef/>
      </w:r>
      <w:r>
        <w:t xml:space="preserve"> </w:t>
      </w:r>
      <w:r>
        <w:rPr>
          <w:rFonts w:hint="eastAsia"/>
        </w:rPr>
        <w:t>详细的功能、功能单元、参考流等示例见第</w:t>
      </w:r>
      <w:r>
        <w:rPr>
          <w:rFonts w:hint="eastAsia"/>
        </w:rPr>
        <w:t>6.4.4</w:t>
      </w:r>
      <w:r>
        <w:rPr>
          <w:rFonts w:hint="eastAsia"/>
        </w:rPr>
        <w:t>章。</w:t>
      </w:r>
    </w:p>
  </w:footnote>
  <w:footnote w:id="37">
    <w:p w14:paraId="1A1D5D53" w14:textId="77777777" w:rsidR="00D16BE9" w:rsidRDefault="00AC4FA2">
      <w:pPr>
        <w:pStyle w:val="af2"/>
      </w:pPr>
      <w:r>
        <w:rPr>
          <w:rStyle w:val="afb"/>
        </w:rPr>
        <w:footnoteRef/>
      </w:r>
      <w:r>
        <w:t xml:space="preserve"> </w:t>
      </w:r>
      <w:r>
        <w:rPr>
          <w:rFonts w:hint="eastAsia"/>
        </w:rPr>
        <w:t>使用“有机废物分数”废物流或“有机废物分数处理”产品</w:t>
      </w:r>
      <w:proofErr w:type="gramStart"/>
      <w:r>
        <w:rPr>
          <w:rFonts w:hint="eastAsia"/>
        </w:rPr>
        <w:t>流作为</w:t>
      </w:r>
      <w:proofErr w:type="gramEnd"/>
      <w:r>
        <w:rPr>
          <w:rFonts w:hint="eastAsia"/>
        </w:rPr>
        <w:t>参考流是等效的。然而，选择的不同会影响产品系统的建模方式。在第一种选择（</w:t>
      </w:r>
      <w:r>
        <w:rPr>
          <w:rFonts w:hint="eastAsia"/>
        </w:rPr>
        <w:t>遵循“过程流”逻辑）中，废物流将作为废物处理过程的输入流；而在第二种选择（遵循“服务始终作为输入”逻辑）中，废物处理产品流将作为废物处理过程的输出流。</w:t>
      </w:r>
    </w:p>
  </w:footnote>
  <w:footnote w:id="38">
    <w:p w14:paraId="7391FF35" w14:textId="77777777" w:rsidR="00D16BE9" w:rsidRDefault="00AC4FA2">
      <w:pPr>
        <w:pStyle w:val="af2"/>
      </w:pPr>
      <w:r>
        <w:rPr>
          <w:rStyle w:val="afb"/>
        </w:rPr>
        <w:footnoteRef/>
      </w:r>
      <w:r>
        <w:t xml:space="preserve"> </w:t>
      </w:r>
      <w:r>
        <w:rPr>
          <w:rFonts w:hint="eastAsia"/>
        </w:rPr>
        <w:t>在这种特定情况下，功能单元需要补充其他定量</w:t>
      </w:r>
      <w:r>
        <w:rPr>
          <w:rFonts w:hint="eastAsia"/>
        </w:rPr>
        <w:t>/</w:t>
      </w:r>
      <w:r>
        <w:rPr>
          <w:rFonts w:hint="eastAsia"/>
        </w:rPr>
        <w:t>定性信息，如迁移、味道保存、气体透过性或保质期，这些信息需要至少定性地处理，以确保在消费者视角下的可比性。</w:t>
      </w:r>
    </w:p>
  </w:footnote>
  <w:footnote w:id="39">
    <w:p w14:paraId="42F88E16" w14:textId="77777777" w:rsidR="00D16BE9" w:rsidRDefault="00AC4FA2">
      <w:pPr>
        <w:pStyle w:val="af2"/>
      </w:pPr>
      <w:r>
        <w:rPr>
          <w:rStyle w:val="afb"/>
        </w:rPr>
        <w:footnoteRef/>
      </w:r>
      <w:r>
        <w:t xml:space="preserve"> </w:t>
      </w:r>
      <w:r>
        <w:rPr>
          <w:rFonts w:hint="eastAsia"/>
        </w:rPr>
        <w:t>注意，在这个例子中，重新粉刷的需求可能会导致需要在系统边界中包含额外的过程，例如在应用第二层涂料时去除第一次应用的松动涂层等。此外，重新粉刷（发生在未来）</w:t>
      </w:r>
      <w:r>
        <w:rPr>
          <w:rFonts w:hint="eastAsia"/>
        </w:rPr>
        <w:t>可能会使用进一步发展的涂料，即这并不等同于两次涂抹相同的“旧”涂料。</w:t>
      </w:r>
    </w:p>
  </w:footnote>
  <w:footnote w:id="40">
    <w:p w14:paraId="546FC951" w14:textId="77777777" w:rsidR="00D16BE9" w:rsidRDefault="00AC4FA2">
      <w:pPr>
        <w:pStyle w:val="af2"/>
      </w:pPr>
      <w:r>
        <w:rPr>
          <w:rStyle w:val="afb"/>
        </w:rPr>
        <w:footnoteRef/>
      </w:r>
      <w:r>
        <w:t xml:space="preserve"> </w:t>
      </w:r>
      <w:r>
        <w:rPr>
          <w:rFonts w:hint="eastAsia"/>
        </w:rPr>
        <w:t>在进行比较时使用复数形式。</w:t>
      </w:r>
    </w:p>
  </w:footnote>
  <w:footnote w:id="41">
    <w:p w14:paraId="5F8B14C5" w14:textId="77777777" w:rsidR="00D16BE9" w:rsidRDefault="00AC4FA2">
      <w:pPr>
        <w:pStyle w:val="af2"/>
      </w:pPr>
      <w:r>
        <w:rPr>
          <w:rStyle w:val="afb"/>
        </w:rPr>
        <w:footnoteRef/>
      </w:r>
      <w:r>
        <w:t xml:space="preserve"> </w:t>
      </w:r>
      <w:r>
        <w:rPr>
          <w:rFonts w:hint="eastAsia"/>
        </w:rPr>
        <w:t>虽然</w:t>
      </w:r>
      <w:r>
        <w:rPr>
          <w:rFonts w:hint="eastAsia"/>
        </w:rPr>
        <w:t>ISO 14044</w:t>
      </w:r>
      <w:r>
        <w:rPr>
          <w:rFonts w:hint="eastAsia"/>
        </w:rPr>
        <w:t>对分配</w:t>
      </w:r>
      <w:r>
        <w:rPr>
          <w:rFonts w:hint="eastAsia"/>
        </w:rPr>
        <w:t>/</w:t>
      </w:r>
      <w:r>
        <w:rPr>
          <w:rFonts w:hint="eastAsia"/>
        </w:rPr>
        <w:t>多功能性的问题进行了很好的覆盖，但</w:t>
      </w:r>
      <w:r>
        <w:rPr>
          <w:rFonts w:hint="eastAsia"/>
        </w:rPr>
        <w:t>ISO 14044</w:t>
      </w:r>
      <w:r>
        <w:rPr>
          <w:rFonts w:hint="eastAsia"/>
        </w:rPr>
        <w:t>并未详细处理确定适当的</w:t>
      </w:r>
      <w:r>
        <w:rPr>
          <w:rFonts w:hint="eastAsia"/>
        </w:rPr>
        <w:t>LCI</w:t>
      </w:r>
      <w:r>
        <w:rPr>
          <w:rFonts w:hint="eastAsia"/>
        </w:rPr>
        <w:t>建模框架的</w:t>
      </w:r>
      <w:proofErr w:type="gramStart"/>
      <w:r>
        <w:rPr>
          <w:rFonts w:hint="eastAsia"/>
        </w:rPr>
        <w:t>初步和</w:t>
      </w:r>
      <w:proofErr w:type="gramEnd"/>
      <w:r>
        <w:rPr>
          <w:rFonts w:hint="eastAsia"/>
        </w:rPr>
        <w:t>更基础的问题，因此在该标准中没有对应的章节。</w:t>
      </w:r>
    </w:p>
  </w:footnote>
  <w:footnote w:id="42">
    <w:p w14:paraId="75A8BC6E" w14:textId="77777777" w:rsidR="00D16BE9" w:rsidRDefault="00AC4FA2">
      <w:pPr>
        <w:pStyle w:val="af2"/>
      </w:pPr>
      <w:r>
        <w:rPr>
          <w:rStyle w:val="afb"/>
        </w:rPr>
        <w:footnoteRef/>
      </w:r>
      <w:r>
        <w:t xml:space="preserve"> </w:t>
      </w:r>
      <w:r>
        <w:t>这些</w:t>
      </w:r>
      <w:r>
        <w:t>“</w:t>
      </w:r>
      <w:r>
        <w:t>通用</w:t>
      </w:r>
      <w:r>
        <w:t>”</w:t>
      </w:r>
      <w:r>
        <w:t>和</w:t>
      </w:r>
      <w:r>
        <w:t>“</w:t>
      </w:r>
      <w:r>
        <w:t>特定</w:t>
      </w:r>
      <w:r>
        <w:t>/</w:t>
      </w:r>
      <w:r>
        <w:t>平均</w:t>
      </w:r>
      <w:r>
        <w:t>”</w:t>
      </w:r>
      <w:r>
        <w:t>供应链不应与通用和特定</w:t>
      </w:r>
      <w:r>
        <w:t>/</w:t>
      </w:r>
      <w:r>
        <w:t>平均的</w:t>
      </w:r>
      <w:r>
        <w:t>LCI</w:t>
      </w:r>
      <w:r>
        <w:t>数据混淆。</w:t>
      </w:r>
    </w:p>
  </w:footnote>
  <w:footnote w:id="43">
    <w:p w14:paraId="6551B342" w14:textId="77777777" w:rsidR="00D16BE9" w:rsidRDefault="00AC4FA2">
      <w:pPr>
        <w:pStyle w:val="af2"/>
      </w:pPr>
      <w:r>
        <w:rPr>
          <w:rStyle w:val="afb"/>
        </w:rPr>
        <w:footnoteRef/>
      </w:r>
      <w:r>
        <w:t xml:space="preserve"> </w:t>
      </w:r>
      <w:r>
        <w:t>此外，还可以通过建模可能的公共和私人政策及行为后果来包含与政治系统和社会的互动。</w:t>
      </w:r>
    </w:p>
  </w:footnote>
  <w:footnote w:id="44">
    <w:p w14:paraId="0A56C904" w14:textId="77777777" w:rsidR="00D16BE9" w:rsidRDefault="00AC4FA2">
      <w:pPr>
        <w:pStyle w:val="af2"/>
      </w:pPr>
      <w:r>
        <w:rPr>
          <w:rStyle w:val="afb"/>
        </w:rPr>
        <w:footnoteRef/>
      </w:r>
      <w:r>
        <w:t xml:space="preserve"> </w:t>
      </w:r>
      <w:r>
        <w:rPr>
          <w:rFonts w:hint="eastAsia"/>
        </w:rPr>
        <w:t>这同样适用于当整个技术（例如废物焚烧厂）需通过</w:t>
      </w:r>
      <w:r>
        <w:rPr>
          <w:rFonts w:hint="eastAsia"/>
        </w:rPr>
        <w:t>LCA</w:t>
      </w:r>
      <w:r>
        <w:rPr>
          <w:rFonts w:hint="eastAsia"/>
        </w:rPr>
        <w:t>结果进行分析和改进时：必须获得</w:t>
      </w:r>
      <w:proofErr w:type="gramStart"/>
      <w:r>
        <w:rPr>
          <w:rFonts w:hint="eastAsia"/>
        </w:rPr>
        <w:t>共产品</w:t>
      </w:r>
      <w:proofErr w:type="gramEnd"/>
      <w:r>
        <w:rPr>
          <w:rFonts w:hint="eastAsia"/>
        </w:rPr>
        <w:t>/</w:t>
      </w:r>
      <w:r>
        <w:rPr>
          <w:rFonts w:hint="eastAsia"/>
        </w:rPr>
        <w:t>功能的比较值，因此需要单独列出所有个别</w:t>
      </w:r>
      <w:proofErr w:type="gramStart"/>
      <w:r>
        <w:rPr>
          <w:rFonts w:hint="eastAsia"/>
        </w:rPr>
        <w:t>共产品</w:t>
      </w:r>
      <w:proofErr w:type="gramEnd"/>
      <w:r>
        <w:rPr>
          <w:rFonts w:hint="eastAsia"/>
        </w:rPr>
        <w:t>的清单。</w:t>
      </w:r>
    </w:p>
  </w:footnote>
  <w:footnote w:id="45">
    <w:p w14:paraId="3E6A505B" w14:textId="77777777" w:rsidR="00D16BE9" w:rsidRDefault="00AC4FA2">
      <w:pPr>
        <w:pStyle w:val="af2"/>
      </w:pPr>
      <w:r>
        <w:rPr>
          <w:rStyle w:val="afb"/>
        </w:rPr>
        <w:footnoteRef/>
      </w:r>
      <w:r>
        <w:t xml:space="preserve"> </w:t>
      </w:r>
      <w:r>
        <w:t>由于层级方法涵盖了除分配外的其他方法，并且将前两种方法识别为</w:t>
      </w:r>
      <w:r>
        <w:t>“</w:t>
      </w:r>
      <w:r>
        <w:t>避免分配</w:t>
      </w:r>
      <w:r>
        <w:t>”</w:t>
      </w:r>
      <w:r>
        <w:t>，因此更清晰、更合适的标题是</w:t>
      </w:r>
      <w:r>
        <w:t>“</w:t>
      </w:r>
      <w:r>
        <w:t>解决过程的多功能性</w:t>
      </w:r>
      <w:r>
        <w:t>”</w:t>
      </w:r>
      <w:r>
        <w:t>。</w:t>
      </w:r>
    </w:p>
  </w:footnote>
  <w:footnote w:id="46">
    <w:p w14:paraId="0F998BDA" w14:textId="77777777" w:rsidR="00D16BE9" w:rsidRDefault="00AC4FA2">
      <w:pPr>
        <w:pStyle w:val="af2"/>
      </w:pPr>
      <w:r>
        <w:rPr>
          <w:rStyle w:val="afb"/>
        </w:rPr>
        <w:footnoteRef/>
      </w:r>
      <w:r>
        <w:t xml:space="preserve"> </w:t>
      </w:r>
      <w:r>
        <w:t>引入</w:t>
      </w:r>
      <w:r>
        <w:t>“</w:t>
      </w:r>
      <w:r>
        <w:t>单元过程</w:t>
      </w:r>
      <w:r>
        <w:t>”</w:t>
      </w:r>
      <w:r>
        <w:t>的两个子术语是为了区分：</w:t>
      </w:r>
      <w:r>
        <w:t>a) “</w:t>
      </w:r>
      <w:r>
        <w:t>单一操作单元过程</w:t>
      </w:r>
      <w:r>
        <w:t>”</w:t>
      </w:r>
      <w:r>
        <w:t>，即在物理上不能进一步细分的过程，和</w:t>
      </w:r>
      <w:r>
        <w:t xml:space="preserve"> b) “</w:t>
      </w:r>
      <w:r>
        <w:t>黑箱单元过程</w:t>
      </w:r>
      <w:r>
        <w:t>”</w:t>
      </w:r>
      <w:r>
        <w:t>，即可以进一步细分的过程。黑箱单元过程的分配可能导致结果的失真，特别是当它们包含多功能过程时。</w:t>
      </w:r>
    </w:p>
  </w:footnote>
  <w:footnote w:id="47">
    <w:p w14:paraId="1096E70A" w14:textId="77777777" w:rsidR="00D16BE9" w:rsidRDefault="00AC4FA2">
      <w:pPr>
        <w:pStyle w:val="af2"/>
      </w:pPr>
      <w:r>
        <w:rPr>
          <w:rStyle w:val="afb"/>
        </w:rPr>
        <w:footnoteRef/>
      </w:r>
      <w:r>
        <w:t xml:space="preserve"> </w:t>
      </w:r>
      <w:r>
        <w:rPr>
          <w:rFonts w:hint="eastAsia"/>
        </w:rPr>
        <w:t>然而，也可以争辩说，后果建模的逻辑可能要求考虑协同效应以及在同一地点运作的过程之间的其他相互关系。这些前景系统内部的相互关系和后果仍需要进一步的方法论澄清。同样，现场层面的协同效应甚至可能需要在归因建模中考虑，通过分配协同效应来进行。例如，在一个地点，一个小型蒸汽消耗过程可能会受益于一个大型蒸汽消耗过程，因为后者促成了一个非常高效的蒸汽生成过程的安装。</w:t>
      </w:r>
    </w:p>
  </w:footnote>
  <w:footnote w:id="48">
    <w:p w14:paraId="082A30FF" w14:textId="77777777" w:rsidR="00D16BE9" w:rsidRDefault="00AC4FA2">
      <w:pPr>
        <w:pStyle w:val="af2"/>
      </w:pPr>
      <w:r>
        <w:rPr>
          <w:rStyle w:val="afb"/>
        </w:rPr>
        <w:footnoteRef/>
      </w:r>
      <w:r>
        <w:t xml:space="preserve"> </w:t>
      </w:r>
      <w:r>
        <w:rPr>
          <w:rFonts w:hint="eastAsia"/>
        </w:rPr>
        <w:t>认识到预算或时间限制往往会限制这种可能性。</w:t>
      </w:r>
    </w:p>
  </w:footnote>
  <w:footnote w:id="49">
    <w:p w14:paraId="55A64941" w14:textId="77777777" w:rsidR="00D16BE9" w:rsidRDefault="00AC4FA2">
      <w:pPr>
        <w:pStyle w:val="af2"/>
      </w:pPr>
      <w:r>
        <w:rPr>
          <w:rStyle w:val="afb"/>
        </w:rPr>
        <w:footnoteRef/>
      </w:r>
      <w:r>
        <w:t xml:space="preserve"> </w:t>
      </w:r>
      <w:r>
        <w:t>请注意，在完全的后果建模中，任何额外的</w:t>
      </w:r>
      <w:r>
        <w:t>BOF</w:t>
      </w:r>
      <w:r>
        <w:t>矿渣都将被送往填埋场，因为供应已经超过需求。在这种情况下，没有任何东西被取代，填埋将被建模。相比之下，考虑到现有的平均情况，高比例的已生产</w:t>
      </w:r>
      <w:r>
        <w:t>BOF</w:t>
      </w:r>
      <w:r>
        <w:t>矿渣替代</w:t>
      </w:r>
      <w:proofErr w:type="gramStart"/>
      <w:r>
        <w:t>了例如</w:t>
      </w:r>
      <w:proofErr w:type="gramEnd"/>
      <w:r>
        <w:t>波特兰水泥，并避免了其生产。从这个角度看，将替代的用途混合建模是合适的（并且仅将一部分建模为填埋）。作为第二点，值得注意的是，如果</w:t>
      </w:r>
      <w:r>
        <w:t>BOF</w:t>
      </w:r>
      <w:r>
        <w:t>矿渣已经完全用于例如水泥应用，那么</w:t>
      </w:r>
      <w:r>
        <w:t>“</w:t>
      </w:r>
      <w:r>
        <w:t>额外</w:t>
      </w:r>
      <w:r>
        <w:t>BOF</w:t>
      </w:r>
      <w:r>
        <w:t>矿渣</w:t>
      </w:r>
      <w:r>
        <w:t>”</w:t>
      </w:r>
      <w:r>
        <w:t>的建模也会发生变化。在这种情况下，任何额外共同生产的</w:t>
      </w:r>
      <w:r>
        <w:t>BOF</w:t>
      </w:r>
      <w:r>
        <w:t>矿渣将取代波特兰水泥，因为市场需求将高于供应。</w:t>
      </w:r>
    </w:p>
  </w:footnote>
  <w:footnote w:id="50">
    <w:p w14:paraId="6755194E" w14:textId="77777777" w:rsidR="00D16BE9" w:rsidRDefault="00AC4FA2">
      <w:pPr>
        <w:pStyle w:val="af2"/>
      </w:pPr>
      <w:r>
        <w:rPr>
          <w:rStyle w:val="afb"/>
        </w:rPr>
        <w:footnoteRef/>
      </w:r>
      <w:r>
        <w:t xml:space="preserve"> </w:t>
      </w:r>
      <w:r>
        <w:t>替代的情况实际上也可以称为</w:t>
      </w:r>
      <w:r>
        <w:t>“</w:t>
      </w:r>
      <w:r>
        <w:t>系统减少</w:t>
      </w:r>
      <w:r>
        <w:t>”</w:t>
      </w:r>
      <w:r>
        <w:t>。</w:t>
      </w:r>
    </w:p>
  </w:footnote>
  <w:footnote w:id="51">
    <w:p w14:paraId="46B8A53E" w14:textId="77777777" w:rsidR="00D16BE9" w:rsidRDefault="00AC4FA2">
      <w:pPr>
        <w:pStyle w:val="af2"/>
      </w:pPr>
      <w:r>
        <w:rPr>
          <w:rStyle w:val="afb"/>
        </w:rPr>
        <w:footnoteRef/>
      </w:r>
      <w:r>
        <w:t xml:space="preserve"> </w:t>
      </w:r>
      <w:r>
        <w:rPr>
          <w:rFonts w:hint="eastAsia"/>
        </w:rPr>
        <w:t>请注意，例如，在黑箱单元过程炼油厂的炼油产品分配中使用较低的热值，并不是因果物理关系，而是按照</w:t>
      </w:r>
      <w:r>
        <w:rPr>
          <w:rFonts w:hint="eastAsia"/>
        </w:rPr>
        <w:t>ISO</w:t>
      </w:r>
      <w:r>
        <w:rPr>
          <w:rFonts w:hint="eastAsia"/>
        </w:rPr>
        <w:t>的定义，对一个非因果物理关系的简化分配。</w:t>
      </w:r>
    </w:p>
  </w:footnote>
  <w:footnote w:id="52">
    <w:p w14:paraId="34A8288C" w14:textId="77777777" w:rsidR="00D16BE9" w:rsidRDefault="00AC4FA2">
      <w:pPr>
        <w:pStyle w:val="af2"/>
      </w:pPr>
      <w:r>
        <w:rPr>
          <w:rStyle w:val="afb"/>
        </w:rPr>
        <w:footnoteRef/>
      </w:r>
      <w:r>
        <w:t xml:space="preserve"> </w:t>
      </w:r>
      <w:r>
        <w:rPr>
          <w:rFonts w:hint="eastAsia"/>
        </w:rPr>
        <w:t>有时理论上假设任何小规模的决策都会对已安装的产能产生长期影响（</w:t>
      </w:r>
      <w:r>
        <w:rPr>
          <w:rFonts w:hint="eastAsia"/>
        </w:rPr>
        <w:t>例如，购买</w:t>
      </w:r>
      <w:r>
        <w:rPr>
          <w:rFonts w:hint="eastAsia"/>
        </w:rPr>
        <w:t>500</w:t>
      </w:r>
      <w:r>
        <w:rPr>
          <w:rFonts w:hint="eastAsia"/>
        </w:rPr>
        <w:t>支聚丙烯</w:t>
      </w:r>
      <w:proofErr w:type="gramStart"/>
      <w:r>
        <w:rPr>
          <w:rFonts w:hint="eastAsia"/>
        </w:rPr>
        <w:t>笔可能</w:t>
      </w:r>
      <w:proofErr w:type="gramEnd"/>
      <w:r>
        <w:rPr>
          <w:rFonts w:hint="eastAsia"/>
        </w:rPr>
        <w:t>会导致聚丙烯生产能力的边际增加，从而导致新安装的聚丙烯工厂的边际增加）。在考虑将其纳入情况</w:t>
      </w:r>
      <w:r>
        <w:rPr>
          <w:rFonts w:hint="eastAsia"/>
        </w:rPr>
        <w:t>A</w:t>
      </w:r>
      <w:r>
        <w:rPr>
          <w:rFonts w:hint="eastAsia"/>
        </w:rPr>
        <w:t>之前，需要进一步研究，因为需要有效、适用且稳健的指导。特别是在市场、政策和其他约束条件下的投资决策，以及次级后果的具体影响（这些后果可能会抵消或阻碍任何大规模的结果），需要更好地理解。</w:t>
      </w:r>
    </w:p>
  </w:footnote>
  <w:footnote w:id="53">
    <w:p w14:paraId="3228415A" w14:textId="77777777" w:rsidR="00D16BE9" w:rsidRDefault="00AC4FA2">
      <w:pPr>
        <w:pStyle w:val="af2"/>
      </w:pPr>
      <w:r>
        <w:rPr>
          <w:rStyle w:val="afb"/>
        </w:rPr>
        <w:footnoteRef/>
      </w:r>
      <w:r>
        <w:t xml:space="preserve"> </w:t>
      </w:r>
      <w:r>
        <w:rPr>
          <w:rFonts w:hint="eastAsia"/>
        </w:rPr>
        <w:t>方法论上，建筑生产过程中收集的木材废料和旧建筑拆除过程中收集的木材废料是相同的。</w:t>
      </w:r>
    </w:p>
  </w:footnote>
  <w:footnote w:id="54">
    <w:p w14:paraId="4D5FDFE7" w14:textId="77777777" w:rsidR="00D16BE9" w:rsidRDefault="00AC4FA2">
      <w:pPr>
        <w:pStyle w:val="af2"/>
      </w:pPr>
      <w:r>
        <w:rPr>
          <w:rStyle w:val="afb"/>
        </w:rPr>
        <w:footnoteRef/>
      </w:r>
      <w:r>
        <w:t xml:space="preserve"> </w:t>
      </w:r>
      <w:r>
        <w:rPr>
          <w:rFonts w:hint="eastAsia"/>
        </w:rPr>
        <w:t>定义和指导见第</w:t>
      </w:r>
      <w:r>
        <w:rPr>
          <w:rFonts w:hint="eastAsia"/>
        </w:rPr>
        <w:t>7.2.4</w:t>
      </w:r>
      <w:r>
        <w:rPr>
          <w:rFonts w:hint="eastAsia"/>
        </w:rPr>
        <w:t>章。</w:t>
      </w:r>
    </w:p>
  </w:footnote>
  <w:footnote w:id="55">
    <w:p w14:paraId="721D8252" w14:textId="77777777" w:rsidR="00D16BE9" w:rsidRDefault="00AC4FA2">
      <w:pPr>
        <w:pStyle w:val="af2"/>
      </w:pPr>
      <w:r>
        <w:rPr>
          <w:rStyle w:val="afb"/>
        </w:rPr>
        <w:footnoteRef/>
      </w:r>
      <w:r>
        <w:t xml:space="preserve"> </w:t>
      </w:r>
      <w:r>
        <w:rPr>
          <w:rFonts w:hint="eastAsia"/>
        </w:rPr>
        <w:t>由于此类情况</w:t>
      </w:r>
      <w:r>
        <w:rPr>
          <w:rFonts w:hint="eastAsia"/>
        </w:rPr>
        <w:t>B</w:t>
      </w:r>
      <w:r>
        <w:rPr>
          <w:rFonts w:hint="eastAsia"/>
        </w:rPr>
        <w:t>研究的审查要求预见了外部审查（具体审查类型见审查指导文件），一种满足听证要求的方法是将其与利益相关者的参与结合起来：审查员</w:t>
      </w:r>
      <w:r>
        <w:rPr>
          <w:rFonts w:hint="eastAsia"/>
        </w:rPr>
        <w:t>/</w:t>
      </w:r>
      <w:r>
        <w:rPr>
          <w:rFonts w:hint="eastAsia"/>
        </w:rPr>
        <w:t>审查主席可以</w:t>
      </w:r>
      <w:proofErr w:type="gramStart"/>
      <w:r>
        <w:rPr>
          <w:rFonts w:hint="eastAsia"/>
        </w:rPr>
        <w:t>邀请受</w:t>
      </w:r>
      <w:proofErr w:type="gramEnd"/>
      <w:r>
        <w:rPr>
          <w:rFonts w:hint="eastAsia"/>
        </w:rPr>
        <w:t>影响的利益相关者，并引导一个过程，以达成关于应纳入各自研究情景的主要和次要后果的最佳共识。</w:t>
      </w:r>
    </w:p>
  </w:footnote>
  <w:footnote w:id="56">
    <w:p w14:paraId="711D8915" w14:textId="77777777" w:rsidR="00D16BE9" w:rsidRDefault="00AC4FA2">
      <w:pPr>
        <w:pStyle w:val="af2"/>
      </w:pPr>
      <w:r>
        <w:rPr>
          <w:rStyle w:val="afb"/>
        </w:rPr>
        <w:footnoteRef/>
      </w:r>
      <w:r>
        <w:t xml:space="preserve"> </w:t>
      </w:r>
      <w:r>
        <w:rPr>
          <w:rFonts w:hint="eastAsia"/>
        </w:rPr>
        <w:t>复数形式用于比较的情况。</w:t>
      </w:r>
    </w:p>
  </w:footnote>
  <w:footnote w:id="57">
    <w:p w14:paraId="1520F03B" w14:textId="77777777" w:rsidR="00D16BE9" w:rsidRDefault="00AC4FA2">
      <w:pPr>
        <w:pStyle w:val="af2"/>
      </w:pPr>
      <w:r>
        <w:rPr>
          <w:rStyle w:val="afb"/>
        </w:rPr>
        <w:footnoteRef/>
      </w:r>
      <w:r>
        <w:t xml:space="preserve"> </w:t>
      </w:r>
      <w:r>
        <w:rPr>
          <w:rFonts w:hint="eastAsia"/>
        </w:rPr>
        <w:t>即，与正在分析的系统或背景系统的系统边界内的系统相比。</w:t>
      </w:r>
    </w:p>
  </w:footnote>
  <w:footnote w:id="58">
    <w:p w14:paraId="2BACB5D1" w14:textId="77777777" w:rsidR="00D16BE9" w:rsidRDefault="00AC4FA2">
      <w:pPr>
        <w:pStyle w:val="af2"/>
      </w:pPr>
      <w:r>
        <w:rPr>
          <w:rStyle w:val="afb"/>
        </w:rPr>
        <w:footnoteRef/>
      </w:r>
      <w:r>
        <w:t xml:space="preserve"> “</w:t>
      </w:r>
      <w:r>
        <w:t>足够</w:t>
      </w:r>
      <w:r>
        <w:t>”</w:t>
      </w:r>
      <w:r>
        <w:t>意味着不需要的</w:t>
      </w:r>
      <w:proofErr w:type="gramStart"/>
      <w:r>
        <w:t>副功能</w:t>
      </w:r>
      <w:proofErr w:type="gramEnd"/>
      <w:r>
        <w:t>可以被市场量化吸收。如果要替代的</w:t>
      </w:r>
      <w:proofErr w:type="gramStart"/>
      <w:r>
        <w:t>副功能</w:t>
      </w:r>
      <w:proofErr w:type="gramEnd"/>
      <w:r>
        <w:t>的年供应量不超过被替代的替代过程或系统的年产量，则可以认为满足这个条件（详见第</w:t>
      </w:r>
      <w:r>
        <w:t>5.3.6</w:t>
      </w:r>
      <w:r>
        <w:t>章中</w:t>
      </w:r>
      <w:r>
        <w:t>“</w:t>
      </w:r>
      <w:r>
        <w:t>情况</w:t>
      </w:r>
      <w:r>
        <w:t>A</w:t>
      </w:r>
      <w:r>
        <w:t>和</w:t>
      </w:r>
      <w:r>
        <w:t>B</w:t>
      </w:r>
      <w:r>
        <w:t>的区分指导</w:t>
      </w:r>
      <w:r>
        <w:t>”</w:t>
      </w:r>
      <w:r>
        <w:t>一段）。注意，这指的是分析过程中提供的</w:t>
      </w:r>
      <w:proofErr w:type="gramStart"/>
      <w:r>
        <w:t>副功能</w:t>
      </w:r>
      <w:proofErr w:type="gramEnd"/>
      <w:r>
        <w:t>的量。例如，如果研究涉及的特定生产者仅占</w:t>
      </w:r>
      <w:proofErr w:type="gramStart"/>
      <w:r>
        <w:t>副功能</w:t>
      </w:r>
      <w:proofErr w:type="gramEnd"/>
      <w:r>
        <w:t>总生产的</w:t>
      </w:r>
      <w:proofErr w:type="gramStart"/>
      <w:r>
        <w:t>一</w:t>
      </w:r>
      <w:proofErr w:type="gramEnd"/>
      <w:r>
        <w:t>小部分，则只有这一小部分被计算。也就是说，它很可能被市场吸收。如果研究涉及某个产品的总生产量，而该产品有不需要的副产品，则这种大量的副产品可能无法被市场吸收。</w:t>
      </w:r>
    </w:p>
  </w:footnote>
  <w:footnote w:id="59">
    <w:p w14:paraId="1BC7D71D" w14:textId="77777777" w:rsidR="00D16BE9" w:rsidRDefault="00AC4FA2">
      <w:pPr>
        <w:pStyle w:val="af2"/>
      </w:pPr>
      <w:r>
        <w:rPr>
          <w:rStyle w:val="afb"/>
        </w:rPr>
        <w:footnoteRef/>
      </w:r>
      <w:r>
        <w:t xml:space="preserve"> </w:t>
      </w:r>
      <w:r>
        <w:t>这里的</w:t>
      </w:r>
      <w:r>
        <w:t>“</w:t>
      </w:r>
      <w:r>
        <w:t>市场</w:t>
      </w:r>
      <w:r>
        <w:t>”</w:t>
      </w:r>
      <w:r>
        <w:t>是指</w:t>
      </w:r>
      <w:proofErr w:type="gramStart"/>
      <w:r>
        <w:t>副功能</w:t>
      </w:r>
      <w:proofErr w:type="gramEnd"/>
      <w:r>
        <w:t>提供的市场。例如，对于从生命周期末端和废物管理中生产的产品，这就是生命周期末端产品或废物已知或预计将进行回收、再利用或能源回收的时间和地点（如国家、地区或全球市场）。如果无法明确确定这个市场，则应假设并充分证明最可能的市场；这个最可能的市场应在大陆范围内，或至少涵盖一组国家</w:t>
      </w:r>
      <w:r>
        <w:t>/</w:t>
      </w:r>
      <w:r>
        <w:t>市场。有关</w:t>
      </w:r>
      <w:r>
        <w:t>“</w:t>
      </w:r>
      <w:r>
        <w:t>市场</w:t>
      </w:r>
      <w:r>
        <w:t>”</w:t>
      </w:r>
      <w:r>
        <w:t>概念的解释见第</w:t>
      </w:r>
      <w:r>
        <w:t>6.8.3</w:t>
      </w:r>
      <w:r>
        <w:t>章。</w:t>
      </w:r>
    </w:p>
  </w:footnote>
  <w:footnote w:id="60">
    <w:p w14:paraId="5C943240" w14:textId="77777777" w:rsidR="00D16BE9" w:rsidRDefault="00AC4FA2">
      <w:pPr>
        <w:pStyle w:val="af2"/>
      </w:pPr>
      <w:r>
        <w:rPr>
          <w:rStyle w:val="afb"/>
        </w:rPr>
        <w:footnoteRef/>
      </w:r>
      <w:r>
        <w:t xml:space="preserve"> </w:t>
      </w:r>
      <w:r>
        <w:t>例如，小麦粮食和秸秆生产、许多石油炼制产品等。</w:t>
      </w:r>
    </w:p>
  </w:footnote>
  <w:footnote w:id="61">
    <w:p w14:paraId="3C589C5D" w14:textId="77777777" w:rsidR="00D16BE9" w:rsidRDefault="00AC4FA2">
      <w:pPr>
        <w:pStyle w:val="af2"/>
      </w:pPr>
      <w:r>
        <w:rPr>
          <w:rStyle w:val="afb"/>
        </w:rPr>
        <w:footnoteRef/>
      </w:r>
      <w:r>
        <w:t xml:space="preserve"> </w:t>
      </w:r>
      <w:r>
        <w:t>例如，</w:t>
      </w:r>
      <w:r>
        <w:t>NaOH</w:t>
      </w:r>
      <w:r>
        <w:t>作为</w:t>
      </w:r>
      <w:proofErr w:type="gramStart"/>
      <w:r>
        <w:t>氯生产</w:t>
      </w:r>
      <w:proofErr w:type="gramEnd"/>
      <w:r>
        <w:t>的副产品，除了</w:t>
      </w:r>
      <w:r>
        <w:t>NaCl</w:t>
      </w:r>
      <w:r>
        <w:t>电解外没有其他替代路线能够充分运作。然而，</w:t>
      </w:r>
      <w:r>
        <w:t>NaOH</w:t>
      </w:r>
      <w:r>
        <w:t>在广义上提供中和剂的功能（除了其他一些定量上不那么重要的功能），因此可以假设其他技术上等效和竞争的中和剂，如</w:t>
      </w:r>
      <w:r>
        <w:t>KOH</w:t>
      </w:r>
      <w:r>
        <w:t>、</w:t>
      </w:r>
      <w:r>
        <w:t>Ca(OH)2</w:t>
      </w:r>
      <w:r>
        <w:t>、</w:t>
      </w:r>
      <w:r>
        <w:t>Na2CO3</w:t>
      </w:r>
      <w:r>
        <w:t>等，将被替代；它们的混合物将用来替代不需要的</w:t>
      </w:r>
      <w:r>
        <w:t>NaOH</w:t>
      </w:r>
      <w:r>
        <w:t>。以小麦粮食研究和不需要的副产品秸秆为例：除了秸秆，</w:t>
      </w:r>
      <w:proofErr w:type="gramStart"/>
      <w:r>
        <w:t>其他干</w:t>
      </w:r>
      <w:proofErr w:type="gramEnd"/>
      <w:r>
        <w:t>生物质（如芒草、取暖木材等）提供等效功能，其市场混合物可以假设被替代。</w:t>
      </w:r>
    </w:p>
  </w:footnote>
  <w:footnote w:id="62">
    <w:p w14:paraId="2E7370D5" w14:textId="77777777" w:rsidR="00D16BE9" w:rsidRDefault="00AC4FA2">
      <w:pPr>
        <w:pStyle w:val="af2"/>
      </w:pPr>
      <w:r>
        <w:rPr>
          <w:rStyle w:val="afb"/>
        </w:rPr>
        <w:footnoteRef/>
      </w:r>
      <w:r>
        <w:t xml:space="preserve"> “</w:t>
      </w:r>
      <w:r>
        <w:t>不可行</w:t>
      </w:r>
      <w:r>
        <w:t>”</w:t>
      </w:r>
      <w:r>
        <w:t>指的是存在许多替代过程</w:t>
      </w:r>
      <w:r>
        <w:t>/</w:t>
      </w:r>
      <w:r>
        <w:t>系统或功能的替代品的情况（例如，超过</w:t>
      </w:r>
      <w:r>
        <w:t>10</w:t>
      </w:r>
      <w:r>
        <w:t>个替代过程</w:t>
      </w:r>
      <w:r>
        <w:t>/</w:t>
      </w:r>
      <w:r>
        <w:t>系统占市场上要替代功能的</w:t>
      </w:r>
      <w:r>
        <w:t>80%</w:t>
      </w:r>
      <w:r>
        <w:t>以上，和</w:t>
      </w:r>
      <w:r>
        <w:t>/</w:t>
      </w:r>
      <w:r>
        <w:t>或被替代的过程</w:t>
      </w:r>
      <w:r>
        <w:t>/</w:t>
      </w:r>
      <w:r>
        <w:t>系统本身有许多副功能）。</w:t>
      </w:r>
    </w:p>
  </w:footnote>
  <w:footnote w:id="63">
    <w:p w14:paraId="1DBC5513" w14:textId="77777777" w:rsidR="00D16BE9" w:rsidRDefault="00AC4FA2">
      <w:pPr>
        <w:pStyle w:val="af2"/>
      </w:pPr>
      <w:r>
        <w:rPr>
          <w:rStyle w:val="afb"/>
        </w:rPr>
        <w:footnoteRef/>
      </w:r>
      <w:r>
        <w:t xml:space="preserve"> </w:t>
      </w:r>
      <w:r>
        <w:rPr>
          <w:rFonts w:hint="eastAsia"/>
        </w:rPr>
        <w:t>原因在于，在这种情况下，决定性的</w:t>
      </w:r>
      <w:proofErr w:type="gramStart"/>
      <w:r>
        <w:rPr>
          <w:rFonts w:hint="eastAsia"/>
        </w:rPr>
        <w:t>副功能</w:t>
      </w:r>
      <w:proofErr w:type="gramEnd"/>
      <w:r>
        <w:rPr>
          <w:rFonts w:hint="eastAsia"/>
        </w:rPr>
        <w:t>很可能会被替代。</w:t>
      </w:r>
    </w:p>
  </w:footnote>
  <w:footnote w:id="64">
    <w:p w14:paraId="5D188E7F" w14:textId="77777777" w:rsidR="00D16BE9" w:rsidRDefault="00AC4FA2">
      <w:pPr>
        <w:pStyle w:val="af2"/>
      </w:pPr>
      <w:r>
        <w:rPr>
          <w:rStyle w:val="afb"/>
        </w:rPr>
        <w:footnoteRef/>
      </w:r>
      <w:r>
        <w:t xml:space="preserve"> </w:t>
      </w:r>
      <w:r>
        <w:t>一般情况下，如果由分析决策触发的年额外需求或供应超过了新增需求或供应的过程、产品或更广泛功能的年替代装置容量，则应假设会有大规模（</w:t>
      </w:r>
      <w:r>
        <w:t>“</w:t>
      </w:r>
      <w:r>
        <w:t>重大</w:t>
      </w:r>
      <w:r>
        <w:t>”</w:t>
      </w:r>
      <w:r>
        <w:t>）后果（详见第</w:t>
      </w:r>
      <w:r>
        <w:t>5.3.6</w:t>
      </w:r>
      <w:r>
        <w:t>章中</w:t>
      </w:r>
      <w:r>
        <w:t>“</w:t>
      </w:r>
      <w:r>
        <w:t>情况</w:t>
      </w:r>
      <w:r>
        <w:t>A</w:t>
      </w:r>
      <w:r>
        <w:t>和</w:t>
      </w:r>
      <w:r>
        <w:t>B</w:t>
      </w:r>
      <w:r>
        <w:t>的明确区分指导</w:t>
      </w:r>
      <w:r>
        <w:t>”</w:t>
      </w:r>
      <w:r>
        <w:t>一段）。</w:t>
      </w:r>
    </w:p>
  </w:footnote>
  <w:footnote w:id="65">
    <w:p w14:paraId="121F7AC0" w14:textId="77777777" w:rsidR="00D16BE9" w:rsidRDefault="00AC4FA2">
      <w:pPr>
        <w:pStyle w:val="af2"/>
      </w:pPr>
      <w:r>
        <w:rPr>
          <w:rStyle w:val="afb"/>
        </w:rPr>
        <w:footnoteRef/>
      </w:r>
      <w:r>
        <w:t xml:space="preserve"> </w:t>
      </w:r>
      <w:r>
        <w:t>即，这些情景和不确定性计算允许应用</w:t>
      </w:r>
      <w:r>
        <w:t>ISO 14044</w:t>
      </w:r>
      <w:r>
        <w:t>的全部方法和建模选项。</w:t>
      </w:r>
    </w:p>
  </w:footnote>
  <w:footnote w:id="66">
    <w:p w14:paraId="5CB4DEB5" w14:textId="77777777" w:rsidR="00D16BE9" w:rsidRDefault="00AC4FA2">
      <w:pPr>
        <w:pStyle w:val="af2"/>
      </w:pPr>
      <w:r>
        <w:rPr>
          <w:rStyle w:val="afb"/>
        </w:rPr>
        <w:footnoteRef/>
      </w:r>
      <w:r>
        <w:t xml:space="preserve"> </w:t>
      </w:r>
      <w:r>
        <w:t>原因在于，替代过程</w:t>
      </w:r>
      <w:r>
        <w:t>/</w:t>
      </w:r>
      <w:r>
        <w:t>系统的效果是存在的，而在情况</w:t>
      </w:r>
      <w:r>
        <w:t>A</w:t>
      </w:r>
      <w:r>
        <w:t>中，市场上推入了额外的</w:t>
      </w:r>
      <w:proofErr w:type="gramStart"/>
      <w:r>
        <w:t>副功能量</w:t>
      </w:r>
      <w:proofErr w:type="gramEnd"/>
      <w:r>
        <w:t>。即，在情况</w:t>
      </w:r>
      <w:r>
        <w:t>C1</w:t>
      </w:r>
      <w:r>
        <w:t>中，检查替代过程</w:t>
      </w:r>
      <w:r>
        <w:t>/</w:t>
      </w:r>
      <w:r>
        <w:t>系统是否在充分运作或生产是不必要的，因为替代实际上已经发生。</w:t>
      </w:r>
    </w:p>
  </w:footnote>
  <w:footnote w:id="67">
    <w:p w14:paraId="21D0A01F" w14:textId="77777777" w:rsidR="00D16BE9" w:rsidRDefault="00AC4FA2">
      <w:pPr>
        <w:pStyle w:val="af2"/>
      </w:pPr>
      <w:r>
        <w:rPr>
          <w:rStyle w:val="afb"/>
        </w:rPr>
        <w:footnoteRef/>
      </w:r>
      <w:r>
        <w:t xml:space="preserve"> </w:t>
      </w:r>
      <w:r>
        <w:t>这并不总是简单明了，例如，对于农业系统，需要明确界定技术圈（</w:t>
      </w:r>
      <w:r>
        <w:t>即管理的田地）结束的地方和自然开始的地方。详见第</w:t>
      </w:r>
      <w:r>
        <w:t>7.4.4.1</w:t>
      </w:r>
      <w:r>
        <w:t>章。</w:t>
      </w:r>
    </w:p>
  </w:footnote>
  <w:footnote w:id="68">
    <w:p w14:paraId="5B9B7AFC" w14:textId="77777777" w:rsidR="00D16BE9" w:rsidRDefault="00AC4FA2">
      <w:pPr>
        <w:pStyle w:val="af2"/>
      </w:pPr>
      <w:r>
        <w:rPr>
          <w:rStyle w:val="afb"/>
        </w:rPr>
        <w:footnoteRef/>
      </w:r>
      <w:r>
        <w:t xml:space="preserve"> </w:t>
      </w:r>
      <w:r>
        <w:rPr>
          <w:rFonts w:hint="eastAsia"/>
        </w:rPr>
        <w:t>注意，尽管总量指标如</w:t>
      </w:r>
      <w:r>
        <w:rPr>
          <w:rFonts w:hint="eastAsia"/>
        </w:rPr>
        <w:t>VOC</w:t>
      </w:r>
      <w:r>
        <w:rPr>
          <w:rFonts w:hint="eastAsia"/>
        </w:rPr>
        <w:t>（</w:t>
      </w:r>
      <w:r>
        <w:rPr>
          <w:rFonts w:hint="eastAsia"/>
        </w:rPr>
        <w:t>挥发性有机化合物）、</w:t>
      </w:r>
      <w:r>
        <w:rPr>
          <w:rFonts w:hint="eastAsia"/>
        </w:rPr>
        <w:t>COD</w:t>
      </w:r>
      <w:r>
        <w:rPr>
          <w:rFonts w:hint="eastAsia"/>
        </w:rPr>
        <w:t>（化学需氧量）不是单一物质，但可以通过假设单一物质的分解列表在生命周期影响评估（</w:t>
      </w:r>
      <w:r>
        <w:rPr>
          <w:rFonts w:hint="eastAsia"/>
        </w:rPr>
        <w:t>LCIA</w:t>
      </w:r>
      <w:r>
        <w:rPr>
          <w:rFonts w:hint="eastAsia"/>
        </w:rPr>
        <w:t>）中处理。尽管实际单一物质的盘点是首选，但</w:t>
      </w:r>
      <w:r>
        <w:rPr>
          <w:rFonts w:hint="eastAsia"/>
        </w:rPr>
        <w:t>LCIA</w:t>
      </w:r>
      <w:r>
        <w:rPr>
          <w:rFonts w:hint="eastAsia"/>
        </w:rPr>
        <w:t>也可以使用这些总量指标（只要它们足够同质）。类似的考虑适用于能源资源，例如硬煤。然而，关于这些和其他总体生命周期清单（</w:t>
      </w:r>
      <w:r>
        <w:rPr>
          <w:rFonts w:hint="eastAsia"/>
        </w:rPr>
        <w:t>LCI</w:t>
      </w:r>
      <w:r>
        <w:rPr>
          <w:rFonts w:hint="eastAsia"/>
        </w:rPr>
        <w:t>）建模和盘点问题的更多信息，请参见第</w:t>
      </w:r>
      <w:r>
        <w:rPr>
          <w:rFonts w:hint="eastAsia"/>
        </w:rPr>
        <w:t>7.4.3</w:t>
      </w:r>
      <w:r>
        <w:rPr>
          <w:rFonts w:hint="eastAsia"/>
        </w:rPr>
        <w:t>章。</w:t>
      </w:r>
    </w:p>
  </w:footnote>
  <w:footnote w:id="69">
    <w:p w14:paraId="76C9F873" w14:textId="77777777" w:rsidR="00D16BE9" w:rsidRDefault="00AC4FA2">
      <w:pPr>
        <w:pStyle w:val="af2"/>
      </w:pPr>
      <w:r>
        <w:rPr>
          <w:rStyle w:val="afb"/>
        </w:rPr>
        <w:footnoteRef/>
      </w:r>
      <w:r>
        <w:t xml:space="preserve"> </w:t>
      </w:r>
      <w:r>
        <w:t>事故及事故类型的泄漏和溢出不应作为正常生命周期清单的一部分进行盘点，因为它们在本质上与</w:t>
      </w:r>
      <w:r>
        <w:t>LCA</w:t>
      </w:r>
      <w:r>
        <w:t>相关的生产或操作中的正常和异常操作条件有根本区别（</w:t>
      </w:r>
      <w:proofErr w:type="gramStart"/>
      <w:r>
        <w:t>与例如</w:t>
      </w:r>
      <w:proofErr w:type="gramEnd"/>
      <w:r>
        <w:t>通过密封和其他</w:t>
      </w:r>
      <w:r>
        <w:t>“</w:t>
      </w:r>
      <w:r>
        <w:t>工程损失</w:t>
      </w:r>
      <w:r>
        <w:t>”</w:t>
      </w:r>
      <w:r>
        <w:t>产生的逸散排放不同，这些是包括在</w:t>
      </w:r>
      <w:r>
        <w:t>LCA</w:t>
      </w:r>
      <w:r>
        <w:t>中的）。事故建模必须处理频率和因果链（以将其分配给引发的单元过程）。生命周期事故评估的工作仍在方法论开发中，尽管已发表了一些探索性案例研究。</w:t>
      </w:r>
    </w:p>
  </w:footnote>
  <w:footnote w:id="70">
    <w:p w14:paraId="3D4D4AFD" w14:textId="77777777" w:rsidR="00D16BE9" w:rsidRDefault="00AC4FA2">
      <w:pPr>
        <w:pStyle w:val="af2"/>
      </w:pPr>
      <w:r>
        <w:rPr>
          <w:rStyle w:val="afb"/>
        </w:rPr>
        <w:footnoteRef/>
      </w:r>
      <w:r>
        <w:t xml:space="preserve"> </w:t>
      </w:r>
      <w:r>
        <w:t>捕捉工作场所暴露和其他社会工作场所方面的方法在生命周期工作环境方法下相对较为先进，但在实践中的应用仍然不足。室内暴露的生命周期方法论工作也在进行中。是否将这些类型的影响归入</w:t>
      </w:r>
      <w:r>
        <w:t>“</w:t>
      </w:r>
      <w:r>
        <w:t>环境影响</w:t>
      </w:r>
      <w:r>
        <w:t>”</w:t>
      </w:r>
      <w:r>
        <w:t>或应单独处理，在相同生命周期分析框架内仍不明确并广泛讨论。在此</w:t>
      </w:r>
      <w:r>
        <w:t>ILCD</w:t>
      </w:r>
      <w:r>
        <w:t>指南中，暂时不涉及这些内容，直到方法得到改进并积累更多实践经验。</w:t>
      </w:r>
    </w:p>
  </w:footnote>
  <w:footnote w:id="71">
    <w:p w14:paraId="5942A573" w14:textId="77777777" w:rsidR="00D16BE9" w:rsidRDefault="00AC4FA2">
      <w:pPr>
        <w:pStyle w:val="af2"/>
      </w:pPr>
      <w:r>
        <w:rPr>
          <w:rStyle w:val="afb"/>
        </w:rPr>
        <w:footnoteRef/>
      </w:r>
      <w:r>
        <w:t xml:space="preserve"> </w:t>
      </w:r>
      <w:r>
        <w:rPr>
          <w:rFonts w:hint="eastAsia"/>
        </w:rPr>
        <w:t>注意，对于部分终止的系统，选定的产品和</w:t>
      </w:r>
      <w:r>
        <w:rPr>
          <w:rFonts w:hint="eastAsia"/>
        </w:rPr>
        <w:t>/</w:t>
      </w:r>
      <w:r>
        <w:rPr>
          <w:rFonts w:hint="eastAsia"/>
        </w:rPr>
        <w:t>或废料</w:t>
      </w:r>
      <w:proofErr w:type="gramStart"/>
      <w:r>
        <w:rPr>
          <w:rFonts w:hint="eastAsia"/>
        </w:rPr>
        <w:t>流可能</w:t>
      </w:r>
      <w:proofErr w:type="gramEnd"/>
      <w:r>
        <w:rPr>
          <w:rFonts w:hint="eastAsia"/>
        </w:rPr>
        <w:t>会保留在清单中；这些数据的生命周期数据由数据集的用户补充完善。</w:t>
      </w:r>
    </w:p>
  </w:footnote>
  <w:footnote w:id="72">
    <w:p w14:paraId="6CD208F0" w14:textId="77777777" w:rsidR="00D16BE9" w:rsidRDefault="00AC4FA2">
      <w:pPr>
        <w:pStyle w:val="af2"/>
      </w:pPr>
      <w:r>
        <w:rPr>
          <w:rStyle w:val="afb"/>
        </w:rPr>
        <w:footnoteRef/>
      </w:r>
      <w:r>
        <w:t xml:space="preserve"> </w:t>
      </w:r>
      <w:r>
        <w:rPr>
          <w:rFonts w:hint="eastAsia"/>
        </w:rPr>
        <w:t>因果建模不用于描述现有的供应链，而是模拟分析决策的未来供应链（</w:t>
      </w:r>
      <w:r>
        <w:rPr>
          <w:rFonts w:hint="eastAsia"/>
        </w:rPr>
        <w:t>理想情况下考虑约束和次要后果）：不是建模特定供应商的过程，而是一般的边际</w:t>
      </w:r>
      <w:r>
        <w:rPr>
          <w:rFonts w:hint="eastAsia"/>
        </w:rPr>
        <w:t>/</w:t>
      </w:r>
      <w:r>
        <w:rPr>
          <w:rFonts w:hint="eastAsia"/>
        </w:rPr>
        <w:t>因果过程，这些过程最多可能考虑某些供应商特征（例如，供应商使用何种技术、在哪个国家生产）。在因果建模中，即使是生产者或操作员直接控制的过程也可能属于背景系统：即如果做出某个具体决策，该决策对其他直接控制的过程产生影响，这些过程并不是直接决策的对象，而只是通过特定决策的后果间接决定的。除非存在某种约束，使得因果分析决策不太可能实际改变相关过程的当前技术。</w:t>
      </w:r>
    </w:p>
  </w:footnote>
  <w:footnote w:id="73">
    <w:p w14:paraId="50ADC90F" w14:textId="77777777" w:rsidR="00D16BE9" w:rsidRDefault="00AC4FA2">
      <w:pPr>
        <w:pStyle w:val="af2"/>
      </w:pPr>
      <w:r>
        <w:rPr>
          <w:rStyle w:val="afb"/>
        </w:rPr>
        <w:footnoteRef/>
      </w:r>
      <w:r>
        <w:t xml:space="preserve"> </w:t>
      </w:r>
      <w:r>
        <w:rPr>
          <w:rFonts w:hint="eastAsia"/>
        </w:rPr>
        <w:t>即，这也可以包括外部废物管理服务，只要产品系统的生产者</w:t>
      </w:r>
      <w:r>
        <w:rPr>
          <w:rFonts w:hint="eastAsia"/>
        </w:rPr>
        <w:t>/</w:t>
      </w:r>
      <w:r>
        <w:rPr>
          <w:rFonts w:hint="eastAsia"/>
        </w:rPr>
        <w:t>操作员可以在技术和法律限制内选择废物管理方式。</w:t>
      </w:r>
    </w:p>
  </w:footnote>
  <w:footnote w:id="74">
    <w:p w14:paraId="3607379D" w14:textId="77777777" w:rsidR="00D16BE9" w:rsidRDefault="00AC4FA2">
      <w:pPr>
        <w:pStyle w:val="af2"/>
      </w:pPr>
      <w:r>
        <w:rPr>
          <w:rStyle w:val="afb"/>
        </w:rPr>
        <w:footnoteRef/>
      </w:r>
      <w:r>
        <w:t xml:space="preserve"> </w:t>
      </w:r>
      <w:r>
        <w:t>如示例所示，完整生命周期中的系统功能未显示；否则，它将由一个流表示，该流从最后一个过程步骤离开并穿过技术圈的边界。请注意，图示仅为说明性，绝非完整。此外，背景系统几乎总是包含</w:t>
      </w:r>
      <w:proofErr w:type="gramStart"/>
      <w:r>
        <w:t>比前景</w:t>
      </w:r>
      <w:proofErr w:type="gramEnd"/>
      <w:r>
        <w:t>系统更多的过程。</w:t>
      </w:r>
    </w:p>
  </w:footnote>
  <w:footnote w:id="75">
    <w:p w14:paraId="4DED62D8" w14:textId="77777777" w:rsidR="00D16BE9" w:rsidRDefault="00AC4FA2">
      <w:pPr>
        <w:pStyle w:val="af2"/>
      </w:pPr>
      <w:r>
        <w:rPr>
          <w:rStyle w:val="afb"/>
        </w:rPr>
        <w:footnoteRef/>
      </w:r>
      <w:r>
        <w:t xml:space="preserve"> </w:t>
      </w:r>
      <w:r>
        <w:rPr>
          <w:rFonts w:hint="eastAsia"/>
        </w:rPr>
        <w:t>请注意，这种“缺失”在清单中是完全可以接受的，对</w:t>
      </w:r>
      <w:r>
        <w:rPr>
          <w:rFonts w:hint="eastAsia"/>
        </w:rPr>
        <w:t>LCA</w:t>
      </w:r>
      <w:r>
        <w:rPr>
          <w:rFonts w:hint="eastAsia"/>
        </w:rPr>
        <w:t>的有效性没有影响，因为缺失的程度（即定量截止标准）是根据研究的目标和范围设定的。</w:t>
      </w:r>
    </w:p>
  </w:footnote>
  <w:footnote w:id="76">
    <w:p w14:paraId="26F5C605" w14:textId="77777777" w:rsidR="00D16BE9" w:rsidRDefault="00AC4FA2">
      <w:pPr>
        <w:pStyle w:val="af2"/>
      </w:pPr>
      <w:r>
        <w:rPr>
          <w:rStyle w:val="afb"/>
        </w:rPr>
        <w:footnoteRef/>
      </w:r>
      <w:r>
        <w:t xml:space="preserve"> </w:t>
      </w:r>
      <w:r>
        <w:rPr>
          <w:rFonts w:hint="eastAsia"/>
        </w:rPr>
        <w:t>在后续使用数据集于其他系统时，系统模型也必须为这些产品和废料流进行补充。</w:t>
      </w:r>
    </w:p>
  </w:footnote>
  <w:footnote w:id="77">
    <w:p w14:paraId="3DBA8795" w14:textId="77777777" w:rsidR="00D16BE9" w:rsidRDefault="00AC4FA2">
      <w:pPr>
        <w:pStyle w:val="af2"/>
      </w:pPr>
      <w:r>
        <w:rPr>
          <w:rStyle w:val="afb"/>
        </w:rPr>
        <w:footnoteRef/>
      </w:r>
      <w:r>
        <w:t xml:space="preserve"> </w:t>
      </w:r>
      <w:r>
        <w:rPr>
          <w:rFonts w:hint="eastAsia"/>
        </w:rPr>
        <w:t>上述的“</w:t>
      </w:r>
      <w:r>
        <w:rPr>
          <w:rFonts w:hint="eastAsia"/>
        </w:rPr>
        <w:t>X%</w:t>
      </w:r>
      <w:r>
        <w:rPr>
          <w:rFonts w:hint="eastAsia"/>
        </w:rPr>
        <w:t>”只能在初步系统建模后通过迭代得出。使用随机方法有助于确定所需的完整度截止百分比的确切最低值。这还需要考虑数据的准确性和精确性，因为这些都会影响差异的整体显著性。</w:t>
      </w:r>
    </w:p>
  </w:footnote>
  <w:footnote w:id="78">
    <w:p w14:paraId="37F029D5" w14:textId="77777777" w:rsidR="00D16BE9" w:rsidRDefault="00AC4FA2">
      <w:pPr>
        <w:pStyle w:val="af2"/>
      </w:pPr>
      <w:r>
        <w:rPr>
          <w:rStyle w:val="afb"/>
        </w:rPr>
        <w:footnoteRef/>
      </w:r>
      <w:r>
        <w:t xml:space="preserve"> </w:t>
      </w:r>
      <w:r>
        <w:rPr>
          <w:rFonts w:hint="eastAsia"/>
        </w:rPr>
        <w:t>在</w:t>
      </w:r>
      <w:r>
        <w:rPr>
          <w:rFonts w:hint="eastAsia"/>
        </w:rPr>
        <w:t>ILCD</w:t>
      </w:r>
      <w:r>
        <w:rPr>
          <w:rFonts w:hint="eastAsia"/>
        </w:rPr>
        <w:t>推荐的</w:t>
      </w:r>
      <w:r>
        <w:rPr>
          <w:rFonts w:hint="eastAsia"/>
        </w:rPr>
        <w:t>LCIA</w:t>
      </w:r>
      <w:r>
        <w:rPr>
          <w:rFonts w:hint="eastAsia"/>
        </w:rPr>
        <w:t>方法、归一化数据和加权集可用之前，应使用其他国际公认且广泛使用的来源进行</w:t>
      </w:r>
      <w:r>
        <w:rPr>
          <w:rFonts w:hint="eastAsia"/>
        </w:rPr>
        <w:t>LCA</w:t>
      </w:r>
      <w:r>
        <w:rPr>
          <w:rFonts w:hint="eastAsia"/>
        </w:rPr>
        <w:t>研究，因此也用于定义和应用截止标准。特别是在开发和发布用于背景的</w:t>
      </w:r>
      <w:r>
        <w:rPr>
          <w:rFonts w:hint="eastAsia"/>
        </w:rPr>
        <w:t>LCI</w:t>
      </w:r>
      <w:r>
        <w:rPr>
          <w:rFonts w:hint="eastAsia"/>
        </w:rPr>
        <w:t>数据集时，建议使用多种</w:t>
      </w:r>
      <w:r>
        <w:rPr>
          <w:rFonts w:hint="eastAsia"/>
        </w:rPr>
        <w:t>LCIA</w:t>
      </w:r>
      <w:r>
        <w:rPr>
          <w:rFonts w:hint="eastAsia"/>
        </w:rPr>
        <w:t>方法、归一化和加权组合，并记录各自的覆盖范围。</w:t>
      </w:r>
    </w:p>
  </w:footnote>
  <w:footnote w:id="79">
    <w:p w14:paraId="1381ADE4" w14:textId="77777777" w:rsidR="00D16BE9" w:rsidRDefault="00AC4FA2">
      <w:pPr>
        <w:pStyle w:val="af2"/>
      </w:pPr>
      <w:r>
        <w:rPr>
          <w:rStyle w:val="afb"/>
        </w:rPr>
        <w:footnoteRef/>
      </w:r>
      <w:r>
        <w:t xml:space="preserve"> </w:t>
      </w:r>
      <w:r>
        <w:rPr>
          <w:rFonts w:hint="eastAsia"/>
        </w:rPr>
        <w:t>即，不包括事故、室内和工作场所暴露，以及与产品对人类的直接应用或摄入相关的影响（</w:t>
      </w:r>
      <w:r>
        <w:rPr>
          <w:rFonts w:hint="eastAsia"/>
        </w:rPr>
        <w:t>见第</w:t>
      </w:r>
      <w:r>
        <w:rPr>
          <w:rFonts w:hint="eastAsia"/>
        </w:rPr>
        <w:t>6.6.1</w:t>
      </w:r>
      <w:r>
        <w:rPr>
          <w:rFonts w:hint="eastAsia"/>
        </w:rPr>
        <w:t>章的文本和脚注）。</w:t>
      </w:r>
    </w:p>
  </w:footnote>
  <w:footnote w:id="80">
    <w:p w14:paraId="70F8D1AD" w14:textId="77777777" w:rsidR="00D16BE9" w:rsidRDefault="00AC4FA2">
      <w:pPr>
        <w:pStyle w:val="af2"/>
      </w:pPr>
      <w:r>
        <w:rPr>
          <w:rStyle w:val="afb"/>
        </w:rPr>
        <w:footnoteRef/>
      </w:r>
      <w:r>
        <w:t xml:space="preserve"> </w:t>
      </w:r>
      <w:r>
        <w:t>推荐的正式系统边界模板见图</w:t>
      </w:r>
      <w:r>
        <w:t>35</w:t>
      </w:r>
      <w:r>
        <w:t>。</w:t>
      </w:r>
    </w:p>
  </w:footnote>
  <w:footnote w:id="81">
    <w:p w14:paraId="1490CF7D" w14:textId="77777777" w:rsidR="00D16BE9" w:rsidRDefault="00AC4FA2">
      <w:pPr>
        <w:pStyle w:val="af2"/>
      </w:pPr>
      <w:r>
        <w:rPr>
          <w:rStyle w:val="afb"/>
        </w:rPr>
        <w:footnoteRef/>
      </w:r>
      <w:r>
        <w:t xml:space="preserve"> </w:t>
      </w:r>
      <w:r>
        <w:t>在应用系统扩展时，</w:t>
      </w:r>
      <w:proofErr w:type="gramStart"/>
      <w:r>
        <w:t>其他成为</w:t>
      </w:r>
      <w:proofErr w:type="gramEnd"/>
      <w:r>
        <w:t>分析系统一部分的系统不应在此图中显示，但应列出在敏感性分析中识别出的数量上最相关的多功能过程的案例。这包括数量上相关的部分系统关系的案例，只有在极少数情况下需要扩展系统边界图（例如，如果分析的产品是部分系统关系中的</w:t>
      </w:r>
      <w:r>
        <w:t>“</w:t>
      </w:r>
      <w:r>
        <w:t>部分</w:t>
      </w:r>
      <w:r>
        <w:t>”</w:t>
      </w:r>
      <w:r>
        <w:t>，则应提供该部分）。</w:t>
      </w:r>
    </w:p>
  </w:footnote>
  <w:footnote w:id="82">
    <w:p w14:paraId="1274A8C8" w14:textId="77777777" w:rsidR="00D16BE9" w:rsidRDefault="00AC4FA2">
      <w:pPr>
        <w:pStyle w:val="af2"/>
      </w:pPr>
      <w:r>
        <w:rPr>
          <w:rStyle w:val="afb"/>
        </w:rPr>
        <w:footnoteRef/>
      </w:r>
      <w:r>
        <w:t xml:space="preserve"> </w:t>
      </w:r>
      <w:r>
        <w:t>相应的流量应预见到被识别并保留在清单中，但不声明数量，并标记为</w:t>
      </w:r>
      <w:r>
        <w:t>“</w:t>
      </w:r>
      <w:r>
        <w:t>缺失相关</w:t>
      </w:r>
      <w:r>
        <w:t>”</w:t>
      </w:r>
      <w:r>
        <w:t>或</w:t>
      </w:r>
      <w:r>
        <w:t>“</w:t>
      </w:r>
      <w:r>
        <w:t>缺失无关</w:t>
      </w:r>
      <w:r>
        <w:t>”</w:t>
      </w:r>
      <w:r>
        <w:t>，视情况而定。详细信息见生命周期清单章节。</w:t>
      </w:r>
    </w:p>
  </w:footnote>
  <w:footnote w:id="83">
    <w:p w14:paraId="207BC73E" w14:textId="77777777" w:rsidR="00D16BE9" w:rsidRDefault="00AC4FA2">
      <w:pPr>
        <w:pStyle w:val="af2"/>
      </w:pPr>
      <w:r>
        <w:rPr>
          <w:rStyle w:val="afb"/>
        </w:rPr>
        <w:footnoteRef/>
      </w:r>
      <w:r>
        <w:t xml:space="preserve"> </w:t>
      </w:r>
      <w:r>
        <w:t>注意，</w:t>
      </w:r>
      <w:proofErr w:type="gramStart"/>
      <w:r>
        <w:t>共功能</w:t>
      </w:r>
      <w:proofErr w:type="gramEnd"/>
      <w:r>
        <w:t>最初是清单的一部分，只有通过分配或系统扩展</w:t>
      </w:r>
      <w:r>
        <w:t>/</w:t>
      </w:r>
      <w:r>
        <w:t>替代才会被移除。</w:t>
      </w:r>
    </w:p>
  </w:footnote>
  <w:footnote w:id="84">
    <w:p w14:paraId="47974D0C" w14:textId="77777777" w:rsidR="00D16BE9" w:rsidRDefault="00AC4FA2">
      <w:pPr>
        <w:pStyle w:val="af2"/>
      </w:pPr>
      <w:r>
        <w:rPr>
          <w:rStyle w:val="afb"/>
        </w:rPr>
        <w:footnoteRef/>
      </w:r>
      <w:r>
        <w:t xml:space="preserve"> </w:t>
      </w:r>
      <w:r>
        <w:t>虽然</w:t>
      </w:r>
      <w:r>
        <w:t>LCA</w:t>
      </w:r>
      <w:r>
        <w:t>和其他类似模型中无法知道真正的绝对总体影响（即</w:t>
      </w:r>
      <w:r>
        <w:t xml:space="preserve">“100% </w:t>
      </w:r>
      <w:r>
        <w:t>完整性</w:t>
      </w:r>
      <w:r>
        <w:t>”</w:t>
      </w:r>
      <w:r>
        <w:t>），但在实践中可以通过迭代方式和足够的精确度进行近似，从而作为实践指导和截止应用。实践中应用截止的指导见</w:t>
      </w:r>
      <w:r>
        <w:t>9.3.2</w:t>
      </w:r>
      <w:r>
        <w:t>章。</w:t>
      </w:r>
    </w:p>
  </w:footnote>
  <w:footnote w:id="85">
    <w:p w14:paraId="12738FB1" w14:textId="77777777" w:rsidR="00D16BE9" w:rsidRDefault="00AC4FA2">
      <w:pPr>
        <w:pStyle w:val="af2"/>
      </w:pPr>
      <w:r>
        <w:rPr>
          <w:rStyle w:val="afb"/>
        </w:rPr>
        <w:footnoteRef/>
      </w:r>
      <w:r>
        <w:t xml:space="preserve"> </w:t>
      </w:r>
      <w:r>
        <w:t>对于影响覆盖有限的研究（</w:t>
      </w:r>
      <w:r>
        <w:t>例如碳足迹），应相应考虑这些类别。</w:t>
      </w:r>
    </w:p>
  </w:footnote>
  <w:footnote w:id="86">
    <w:p w14:paraId="765C33F7" w14:textId="77777777" w:rsidR="00D16BE9" w:rsidRDefault="00AC4FA2">
      <w:pPr>
        <w:pStyle w:val="af2"/>
      </w:pPr>
      <w:r>
        <w:rPr>
          <w:rStyle w:val="afb"/>
        </w:rPr>
        <w:footnoteRef/>
      </w:r>
      <w:r>
        <w:t xml:space="preserve"> </w:t>
      </w:r>
      <w:r>
        <w:rPr>
          <w:rFonts w:hint="eastAsia"/>
        </w:rPr>
        <w:t>由于从进行</w:t>
      </w:r>
      <w:r>
        <w:rPr>
          <w:rFonts w:hint="eastAsia"/>
        </w:rPr>
        <w:t>LCA</w:t>
      </w:r>
      <w:r>
        <w:rPr>
          <w:rFonts w:hint="eastAsia"/>
        </w:rPr>
        <w:t>研究的角度来看，</w:t>
      </w:r>
      <w:r>
        <w:rPr>
          <w:rFonts w:hint="eastAsia"/>
        </w:rPr>
        <w:t>LCIA</w:t>
      </w:r>
      <w:r>
        <w:rPr>
          <w:rFonts w:hint="eastAsia"/>
        </w:rPr>
        <w:t>方法的选择被理解为一个范围界定问题，因此所有相关步骤都集中在本范围章节中。后续的</w:t>
      </w:r>
      <w:r>
        <w:rPr>
          <w:rFonts w:hint="eastAsia"/>
        </w:rPr>
        <w:t>LCIA</w:t>
      </w:r>
      <w:r>
        <w:rPr>
          <w:rFonts w:hint="eastAsia"/>
        </w:rPr>
        <w:t>章节专门应用这些方法，计算</w:t>
      </w:r>
      <w:r>
        <w:rPr>
          <w:rFonts w:hint="eastAsia"/>
        </w:rPr>
        <w:t>LCIA</w:t>
      </w:r>
      <w:r>
        <w:rPr>
          <w:rFonts w:hint="eastAsia"/>
        </w:rPr>
        <w:t>结果。</w:t>
      </w:r>
      <w:r>
        <w:rPr>
          <w:rFonts w:hint="eastAsia"/>
        </w:rPr>
        <w:t>LCIA</w:t>
      </w:r>
      <w:r>
        <w:rPr>
          <w:rFonts w:hint="eastAsia"/>
        </w:rPr>
        <w:t>方法和因素的发展超出了</w:t>
      </w:r>
      <w:r>
        <w:rPr>
          <w:rFonts w:hint="eastAsia"/>
        </w:rPr>
        <w:t>ISO 14044</w:t>
      </w:r>
      <w:r>
        <w:rPr>
          <w:rFonts w:hint="eastAsia"/>
        </w:rPr>
        <w:t>和本文件的范围，并由另一本单独的文件《生命周期评估（</w:t>
      </w:r>
      <w:r>
        <w:rPr>
          <w:rFonts w:hint="eastAsia"/>
        </w:rPr>
        <w:t>LCA</w:t>
      </w:r>
      <w:r>
        <w:rPr>
          <w:rFonts w:hint="eastAsia"/>
        </w:rPr>
        <w:t>）环境影响评估方法、模型和指标的框架与要求》支持。</w:t>
      </w:r>
    </w:p>
  </w:footnote>
  <w:footnote w:id="87">
    <w:p w14:paraId="4A42938D" w14:textId="77777777" w:rsidR="00D16BE9" w:rsidRDefault="00AC4FA2">
      <w:pPr>
        <w:pStyle w:val="af2"/>
      </w:pPr>
      <w:r>
        <w:rPr>
          <w:rStyle w:val="afb"/>
        </w:rPr>
        <w:footnoteRef/>
      </w:r>
      <w:r>
        <w:t xml:space="preserve"> “</w:t>
      </w:r>
      <w:r>
        <w:t>分组</w:t>
      </w:r>
      <w:r>
        <w:t>”</w:t>
      </w:r>
      <w:r>
        <w:t>在本指导文件中未予以涉及，因为在决策支持的背景下不认为其具有实际价值。如果计划在</w:t>
      </w:r>
      <w:r>
        <w:t>LCA</w:t>
      </w:r>
      <w:r>
        <w:t>研究中包含分组步骤，请参阅</w:t>
      </w:r>
      <w:r>
        <w:t>ISO 14044</w:t>
      </w:r>
      <w:r>
        <w:t>的相关规定。</w:t>
      </w:r>
    </w:p>
  </w:footnote>
  <w:footnote w:id="88">
    <w:p w14:paraId="772355C5" w14:textId="77777777" w:rsidR="00D16BE9" w:rsidRDefault="00AC4FA2">
      <w:pPr>
        <w:pStyle w:val="af2"/>
      </w:pPr>
      <w:r>
        <w:rPr>
          <w:rStyle w:val="afb"/>
        </w:rPr>
        <w:footnoteRef/>
      </w:r>
      <w:r>
        <w:t xml:space="preserve"> </w:t>
      </w:r>
      <w:r>
        <w:t>可以使用其他时间参考而非一年，但这不常见。</w:t>
      </w:r>
    </w:p>
  </w:footnote>
  <w:footnote w:id="89">
    <w:p w14:paraId="219E66B2" w14:textId="77777777" w:rsidR="00D16BE9" w:rsidRDefault="00AC4FA2">
      <w:pPr>
        <w:pStyle w:val="af2"/>
      </w:pPr>
      <w:r>
        <w:rPr>
          <w:rStyle w:val="afb"/>
        </w:rPr>
        <w:footnoteRef/>
      </w:r>
      <w:r>
        <w:t xml:space="preserve"> </w:t>
      </w:r>
      <w:r>
        <w:t>这是因为对于典型产品（例如</w:t>
      </w:r>
      <w:r>
        <w:t>1</w:t>
      </w:r>
      <w:r>
        <w:t>千克新鲜番茄、</w:t>
      </w:r>
      <w:r>
        <w:t>1</w:t>
      </w:r>
      <w:r>
        <w:t>个私人住宅</w:t>
      </w:r>
      <w:r>
        <w:t>X</w:t>
      </w:r>
      <w:r>
        <w:t>等），正常化的</w:t>
      </w:r>
      <w:r>
        <w:t>LCIA</w:t>
      </w:r>
      <w:r>
        <w:t>结果通常在</w:t>
      </w:r>
      <w:r>
        <w:t>10</w:t>
      </w:r>
      <w:r>
        <w:t>到</w:t>
      </w:r>
      <w:r>
        <w:t>0.00001</w:t>
      </w:r>
      <w:r>
        <w:t>之间，具有明确的含义。如果以整个国家为正常化基础，数值范围在</w:t>
      </w:r>
      <w:r>
        <w:t>10^-7</w:t>
      </w:r>
      <w:r>
        <w:t>到</w:t>
      </w:r>
      <w:r>
        <w:t>10^-14</w:t>
      </w:r>
      <w:r>
        <w:t>之间，这使得它们不具说明性，也难以进行快速的合理性检查。此外，数字因国家的人口规模而有显著差异（不仅仅是由于不同国家平均公民的整体影响不同）。</w:t>
      </w:r>
    </w:p>
  </w:footnote>
  <w:footnote w:id="90">
    <w:p w14:paraId="54D68584" w14:textId="77777777" w:rsidR="00D16BE9" w:rsidRDefault="00AC4FA2">
      <w:pPr>
        <w:pStyle w:val="af2"/>
      </w:pPr>
      <w:r>
        <w:rPr>
          <w:rStyle w:val="afb"/>
        </w:rPr>
        <w:footnoteRef/>
      </w:r>
      <w:r>
        <w:t xml:space="preserve"> </w:t>
      </w:r>
      <w:r>
        <w:t>由于这只能在</w:t>
      </w:r>
      <w:r>
        <w:t>LCIA</w:t>
      </w:r>
      <w:r>
        <w:t>结果的基础上进行判断，即在</w:t>
      </w:r>
      <w:r>
        <w:t>LCI</w:t>
      </w:r>
      <w:r>
        <w:t>数据收集、建模等之后，建议初步考虑包括所有默认影响类别（见下一行动）。如果后续影响评估显示一个或多个影响类别不相关，可以将其排除；另见进一步规定。对于主要限制的评估（例如碳足迹），请参见下述相应行动。</w:t>
      </w:r>
    </w:p>
  </w:footnote>
  <w:footnote w:id="91">
    <w:p w14:paraId="44CD0466" w14:textId="77777777" w:rsidR="00D16BE9" w:rsidRDefault="00AC4FA2">
      <w:pPr>
        <w:pStyle w:val="af2"/>
      </w:pPr>
      <w:r>
        <w:rPr>
          <w:rStyle w:val="afb"/>
        </w:rPr>
        <w:footnoteRef/>
      </w:r>
      <w:r>
        <w:t xml:space="preserve"> </w:t>
      </w:r>
      <w:r>
        <w:t>在</w:t>
      </w:r>
      <w:r>
        <w:t>ILCD</w:t>
      </w:r>
      <w:r>
        <w:t>框架下，关于提供</w:t>
      </w:r>
      <w:r>
        <w:t>ILCD</w:t>
      </w:r>
      <w:r>
        <w:t>参考基本流量表征因子的完整</w:t>
      </w:r>
      <w:r>
        <w:t>LCIA</w:t>
      </w:r>
      <w:r>
        <w:t>方法集的推荐正在准备中。这些方法将与欧洲和</w:t>
      </w:r>
      <w:r>
        <w:t>/</w:t>
      </w:r>
      <w:r>
        <w:t>或全球范围相关，具体取决于其适用性。</w:t>
      </w:r>
    </w:p>
  </w:footnote>
  <w:footnote w:id="92">
    <w:p w14:paraId="082EA908" w14:textId="77777777" w:rsidR="00D16BE9" w:rsidRDefault="00AC4FA2">
      <w:pPr>
        <w:pStyle w:val="af2"/>
      </w:pPr>
      <w:r>
        <w:rPr>
          <w:rStyle w:val="afb"/>
        </w:rPr>
        <w:footnoteRef/>
      </w:r>
      <w:r>
        <w:t xml:space="preserve"> “</w:t>
      </w:r>
      <w:r>
        <w:t>账户系统的参考</w:t>
      </w:r>
      <w:r>
        <w:t>”</w:t>
      </w:r>
      <w:r>
        <w:t>指的是，例如，模型化消费、生产或地域指标的国家或地区，或模型化其主要产品会计数据的公司所在的国家。</w:t>
      </w:r>
    </w:p>
  </w:footnote>
  <w:footnote w:id="93">
    <w:p w14:paraId="01174192" w14:textId="77777777" w:rsidR="00D16BE9" w:rsidRDefault="00AC4FA2">
      <w:pPr>
        <w:pStyle w:val="af2"/>
      </w:pPr>
      <w:r>
        <w:rPr>
          <w:rStyle w:val="afb"/>
        </w:rPr>
        <w:footnoteRef/>
      </w:r>
      <w:r>
        <w:t xml:space="preserve"> </w:t>
      </w:r>
      <w:r>
        <w:t>示例包括噪声、干旱</w:t>
      </w:r>
      <w:r>
        <w:t>/</w:t>
      </w:r>
      <w:r>
        <w:t>盐碱化、陆地和海洋垃圾等。</w:t>
      </w:r>
    </w:p>
  </w:footnote>
  <w:footnote w:id="94">
    <w:p w14:paraId="743B3136" w14:textId="77777777" w:rsidR="00D16BE9" w:rsidRDefault="00AC4FA2">
      <w:pPr>
        <w:pStyle w:val="af2"/>
      </w:pPr>
      <w:r>
        <w:rPr>
          <w:rStyle w:val="afb"/>
        </w:rPr>
        <w:footnoteRef/>
      </w:r>
      <w:r>
        <w:t xml:space="preserve"> ISO 14044</w:t>
      </w:r>
      <w:r>
        <w:t>要求覆盖所有相关影响。在实际进行</w:t>
      </w:r>
      <w:r>
        <w:t>LCA</w:t>
      </w:r>
      <w:r>
        <w:t>研究中，开发新的</w:t>
      </w:r>
      <w:r>
        <w:t>LCIA</w:t>
      </w:r>
      <w:r>
        <w:t>方法是罕见的情况。单独的指导文件《生命周期影响评估（</w:t>
      </w:r>
      <w:r>
        <w:t>LCIA</w:t>
      </w:r>
      <w:r>
        <w:t>）模型、方法和因子的开发》支持</w:t>
      </w:r>
      <w:r>
        <w:t>LCIA</w:t>
      </w:r>
      <w:r>
        <w:t>方法开发者在这一步骤中。</w:t>
      </w:r>
    </w:p>
  </w:footnote>
  <w:footnote w:id="95">
    <w:p w14:paraId="1DDBE725" w14:textId="77777777" w:rsidR="00D16BE9" w:rsidRDefault="00AC4FA2">
      <w:pPr>
        <w:pStyle w:val="af2"/>
      </w:pPr>
      <w:r>
        <w:rPr>
          <w:rStyle w:val="afb"/>
        </w:rPr>
        <w:footnoteRef/>
      </w:r>
      <w:r>
        <w:t xml:space="preserve"> </w:t>
      </w:r>
      <w:r>
        <w:t>与</w:t>
      </w:r>
      <w:r>
        <w:t>LCA</w:t>
      </w:r>
      <w:r>
        <w:t>框架外的影响相关的清单不应与</w:t>
      </w:r>
      <w:r>
        <w:t>LCA</w:t>
      </w:r>
      <w:r>
        <w:t>影响混合，即需要作为一般输入</w:t>
      </w:r>
      <w:r>
        <w:t>/</w:t>
      </w:r>
      <w:r>
        <w:t>输出清单之外的</w:t>
      </w:r>
      <w:proofErr w:type="gramStart"/>
      <w:r>
        <w:t>单独项目</w:t>
      </w:r>
      <w:proofErr w:type="gramEnd"/>
      <w:r>
        <w:t>进行清单记录。</w:t>
      </w:r>
      <w:r>
        <w:t>LCA</w:t>
      </w:r>
      <w:r>
        <w:t>框架涵盖由技术圈和生态圈之间的干预在正常和异常操作期间引起的对三个保护领域的潜在影响。即，事故、室内和工作场所暴露，以及与产品直接应用或摄入对人类的影响应分别建模和清单记录，而不是混合（另见</w:t>
      </w:r>
      <w:r>
        <w:t>6.8.2</w:t>
      </w:r>
      <w:r>
        <w:t>）。</w:t>
      </w:r>
    </w:p>
  </w:footnote>
  <w:footnote w:id="96">
    <w:p w14:paraId="183F457E" w14:textId="77777777" w:rsidR="00D16BE9" w:rsidRDefault="00AC4FA2">
      <w:pPr>
        <w:pStyle w:val="af2"/>
      </w:pPr>
      <w:r>
        <w:rPr>
          <w:rStyle w:val="afb"/>
        </w:rPr>
        <w:footnoteRef/>
      </w:r>
      <w:r>
        <w:t xml:space="preserve"> </w:t>
      </w:r>
      <w:r>
        <w:t>政府支持的相应归一化和加权数据的开发在不同地区、国家或全球范围内将是有益的。</w:t>
      </w:r>
    </w:p>
  </w:footnote>
  <w:footnote w:id="97">
    <w:p w14:paraId="4E59BE73" w14:textId="77777777" w:rsidR="00D16BE9" w:rsidRDefault="00AC4FA2">
      <w:pPr>
        <w:pStyle w:val="af2"/>
      </w:pPr>
      <w:r>
        <w:rPr>
          <w:rStyle w:val="afb"/>
        </w:rPr>
        <w:footnoteRef/>
      </w:r>
      <w:r>
        <w:t xml:space="preserve"> </w:t>
      </w:r>
      <w:r>
        <w:t>这将使商品和服务的归一化影响值降到更易于沟通和解释的水平（典型值范围为</w:t>
      </w:r>
      <w:r>
        <w:t>10</w:t>
      </w:r>
      <w:r>
        <w:t>到</w:t>
      </w:r>
      <w:r>
        <w:t>0.00001</w:t>
      </w:r>
      <w:r>
        <w:t>，而不是</w:t>
      </w:r>
      <w:r>
        <w:t>1E-7</w:t>
      </w:r>
      <w:r>
        <w:t>到</w:t>
      </w:r>
      <w:r>
        <w:t>1E-14</w:t>
      </w:r>
      <w:r>
        <w:t>）。</w:t>
      </w:r>
    </w:p>
  </w:footnote>
  <w:footnote w:id="98">
    <w:p w14:paraId="63EC2D26" w14:textId="77777777" w:rsidR="00D16BE9" w:rsidRDefault="00AC4FA2">
      <w:pPr>
        <w:pStyle w:val="af2"/>
      </w:pPr>
      <w:r>
        <w:rPr>
          <w:rStyle w:val="afb"/>
        </w:rPr>
        <w:footnoteRef/>
      </w:r>
      <w:r>
        <w:t xml:space="preserve"> </w:t>
      </w:r>
      <w:r>
        <w:rPr>
          <w:rFonts w:hint="eastAsia"/>
        </w:rPr>
        <w:t>对于使用非通用</w:t>
      </w:r>
      <w:r>
        <w:rPr>
          <w:rFonts w:hint="eastAsia"/>
        </w:rPr>
        <w:t>LCIA</w:t>
      </w:r>
      <w:r>
        <w:rPr>
          <w:rFonts w:hint="eastAsia"/>
        </w:rPr>
        <w:t>方法和</w:t>
      </w:r>
      <w:proofErr w:type="gramStart"/>
      <w:r>
        <w:rPr>
          <w:rFonts w:hint="eastAsia"/>
        </w:rPr>
        <w:t>额外包括</w:t>
      </w:r>
      <w:proofErr w:type="gramEnd"/>
      <w:r>
        <w:rPr>
          <w:rFonts w:hint="eastAsia"/>
        </w:rPr>
        <w:t>的单一基本流量</w:t>
      </w:r>
      <w:r>
        <w:rPr>
          <w:rFonts w:hint="eastAsia"/>
        </w:rPr>
        <w:t>/</w:t>
      </w:r>
      <w:r>
        <w:rPr>
          <w:rFonts w:hint="eastAsia"/>
        </w:rPr>
        <w:t>表征因子，这不是必需的，除非这会显著改变结果，这通常可以默认认为不会发生。</w:t>
      </w:r>
    </w:p>
  </w:footnote>
  <w:footnote w:id="99">
    <w:p w14:paraId="768CEFCE" w14:textId="77777777" w:rsidR="00D16BE9" w:rsidRDefault="00AC4FA2">
      <w:pPr>
        <w:pStyle w:val="af2"/>
      </w:pPr>
      <w:r>
        <w:rPr>
          <w:rStyle w:val="afb"/>
        </w:rPr>
        <w:footnoteRef/>
      </w:r>
      <w:r>
        <w:t xml:space="preserve"> </w:t>
      </w:r>
      <w:r>
        <w:t>请注意，在这里，与常见</w:t>
      </w:r>
      <w:r>
        <w:t>LCA</w:t>
      </w:r>
      <w:r>
        <w:t>实践一样，这两个方面也通过术语</w:t>
      </w:r>
      <w:r>
        <w:t>“</w:t>
      </w:r>
      <w:r>
        <w:t>代表性</w:t>
      </w:r>
      <w:r>
        <w:t>”</w:t>
      </w:r>
      <w:r>
        <w:t>共同涵盖。</w:t>
      </w:r>
    </w:p>
  </w:footnote>
  <w:footnote w:id="100">
    <w:p w14:paraId="17D8AC59" w14:textId="77777777" w:rsidR="00D16BE9" w:rsidRDefault="00AC4FA2">
      <w:pPr>
        <w:pStyle w:val="af2"/>
      </w:pPr>
      <w:r>
        <w:rPr>
          <w:rStyle w:val="afb"/>
        </w:rPr>
        <w:footnoteRef/>
      </w:r>
      <w:r>
        <w:t xml:space="preserve"> </w:t>
      </w:r>
      <w:r>
        <w:rPr>
          <w:rFonts w:hint="eastAsia"/>
        </w:rPr>
        <w:t>这同样适用于市场生产混合数据集的开发（</w:t>
      </w:r>
      <w:r>
        <w:rPr>
          <w:rFonts w:hint="eastAsia"/>
        </w:rPr>
        <w:t>例如，“</w:t>
      </w:r>
      <w:r>
        <w:rPr>
          <w:rFonts w:hint="eastAsia"/>
        </w:rPr>
        <w:t>2005</w:t>
      </w:r>
      <w:r>
        <w:rPr>
          <w:rFonts w:hint="eastAsia"/>
        </w:rPr>
        <w:t>年在德国生产的</w:t>
      </w:r>
      <w:r>
        <w:rPr>
          <w:rFonts w:hint="eastAsia"/>
        </w:rPr>
        <w:t>PP</w:t>
      </w:r>
      <w:r>
        <w:rPr>
          <w:rFonts w:hint="eastAsia"/>
        </w:rPr>
        <w:t>颗粒”：通过结合该市场中各生产技术（和地点）的代表性混合及其生产份额来实现数据集的代表性。尽管如此，对于背景系统中的各个路径的数据，仍需使用相应的消费混合数据（例如：在德国用于丙烯生产的原油混合）。</w:t>
      </w:r>
    </w:p>
  </w:footnote>
  <w:footnote w:id="101">
    <w:p w14:paraId="6E588535" w14:textId="77777777" w:rsidR="00D16BE9" w:rsidRDefault="00AC4FA2">
      <w:pPr>
        <w:pStyle w:val="af2"/>
      </w:pPr>
      <w:r>
        <w:rPr>
          <w:rStyle w:val="afb"/>
        </w:rPr>
        <w:footnoteRef/>
      </w:r>
      <w:r>
        <w:t xml:space="preserve"> </w:t>
      </w:r>
      <w:r>
        <w:t>这同样适用于市场生产混合数据集的开发：数据集要代表生产混合，通过结合该市场中各生产技术的代表性混合及其生产份额来实现。尽管如此，对于个别路径中的背景系统数据，仍需使用相应的消费混合数据。</w:t>
      </w:r>
    </w:p>
  </w:footnote>
  <w:footnote w:id="102">
    <w:p w14:paraId="54FB28E8" w14:textId="77777777" w:rsidR="00D16BE9" w:rsidRDefault="00AC4FA2">
      <w:pPr>
        <w:pStyle w:val="af2"/>
      </w:pPr>
      <w:r>
        <w:rPr>
          <w:rStyle w:val="afb"/>
        </w:rPr>
        <w:footnoteRef/>
      </w:r>
      <w:r>
        <w:t xml:space="preserve"> </w:t>
      </w:r>
      <w:r>
        <w:t>电力市场相对难以界定，因为电网是国际连接的。此外，与时间代表性相关的是，所提到的消费品是否仅在高峰时段运行（</w:t>
      </w:r>
      <w:r>
        <w:t>例如电动牙刷），或持续运行（例如冰箱），或仅在夜间基荷时段运行（例如电储热器）。这些后者的方面显然需要在时间相关的代表性下考虑（</w:t>
      </w:r>
      <w:proofErr w:type="gramStart"/>
      <w:r>
        <w:t>见相关</w:t>
      </w:r>
      <w:proofErr w:type="gramEnd"/>
      <w:r>
        <w:t>章节）。</w:t>
      </w:r>
    </w:p>
  </w:footnote>
  <w:footnote w:id="103">
    <w:p w14:paraId="425D206D" w14:textId="77777777" w:rsidR="00D16BE9" w:rsidRDefault="00AC4FA2">
      <w:pPr>
        <w:pStyle w:val="af2"/>
      </w:pPr>
      <w:r>
        <w:rPr>
          <w:rStyle w:val="afb"/>
        </w:rPr>
        <w:footnoteRef/>
      </w:r>
      <w:r>
        <w:t xml:space="preserve"> </w:t>
      </w:r>
      <w:r>
        <w:rPr>
          <w:rFonts w:hint="eastAsia"/>
        </w:rPr>
        <w:t>在这种情况下，日本的生产或出口数据是正确的，因为它代表了所有这些国家的消费市场混合。</w:t>
      </w:r>
    </w:p>
  </w:footnote>
  <w:footnote w:id="104">
    <w:p w14:paraId="09B1CEC4" w14:textId="77777777" w:rsidR="00D16BE9" w:rsidRDefault="00AC4FA2">
      <w:pPr>
        <w:pStyle w:val="af2"/>
      </w:pPr>
      <w:r>
        <w:rPr>
          <w:rStyle w:val="afb"/>
        </w:rPr>
        <w:footnoteRef/>
      </w:r>
      <w:r>
        <w:t xml:space="preserve"> </w:t>
      </w:r>
      <w:r>
        <w:t>请注意，如果过去的过程是分析和模型的一部分，那么上述所有内容也适用。</w:t>
      </w:r>
    </w:p>
  </w:footnote>
  <w:footnote w:id="105">
    <w:p w14:paraId="0555EE87" w14:textId="77777777" w:rsidR="00D16BE9" w:rsidRDefault="00AC4FA2">
      <w:pPr>
        <w:pStyle w:val="af2"/>
      </w:pPr>
      <w:r>
        <w:rPr>
          <w:rStyle w:val="afb"/>
        </w:rPr>
        <w:footnoteRef/>
      </w:r>
      <w:r>
        <w:t xml:space="preserve"> BAT</w:t>
      </w:r>
      <w:r>
        <w:t>混合示例：如果分析的产品的现行技术路线混合为</w:t>
      </w:r>
      <w:r>
        <w:t>60%</w:t>
      </w:r>
      <w:r>
        <w:t>能源回收焚烧和</w:t>
      </w:r>
      <w:r>
        <w:t>40%</w:t>
      </w:r>
      <w:r>
        <w:t>闭路材料回收，则</w:t>
      </w:r>
      <w:r>
        <w:t>BAT</w:t>
      </w:r>
      <w:r>
        <w:t>混合将结合</w:t>
      </w:r>
      <w:r>
        <w:t>60%</w:t>
      </w:r>
      <w:r>
        <w:t>的焚烧与能源回收的</w:t>
      </w:r>
      <w:r>
        <w:t>BAT</w:t>
      </w:r>
      <w:r>
        <w:t>技术和</w:t>
      </w:r>
      <w:r>
        <w:t>40%</w:t>
      </w:r>
      <w:r>
        <w:t>的材料回收的</w:t>
      </w:r>
      <w:r>
        <w:t>BAT</w:t>
      </w:r>
      <w:r>
        <w:t>技术。</w:t>
      </w:r>
    </w:p>
  </w:footnote>
  <w:footnote w:id="106">
    <w:p w14:paraId="4CAC62CB" w14:textId="77777777" w:rsidR="00D16BE9" w:rsidRDefault="00AC4FA2">
      <w:pPr>
        <w:pStyle w:val="af2"/>
      </w:pPr>
      <w:r>
        <w:rPr>
          <w:rStyle w:val="afb"/>
        </w:rPr>
        <w:footnoteRef/>
      </w:r>
      <w:r>
        <w:t xml:space="preserve"> </w:t>
      </w:r>
      <w:r>
        <w:t>有关数据质量和数据集质量的概念和组成部分，请参见附录</w:t>
      </w:r>
      <w:r>
        <w:t>12</w:t>
      </w:r>
      <w:r>
        <w:t>。</w:t>
      </w:r>
    </w:p>
  </w:footnote>
  <w:footnote w:id="107">
    <w:p w14:paraId="0C56F6F7" w14:textId="77777777" w:rsidR="00D16BE9" w:rsidRDefault="00AC4FA2">
      <w:pPr>
        <w:pStyle w:val="af2"/>
      </w:pPr>
      <w:r>
        <w:rPr>
          <w:rStyle w:val="afb"/>
        </w:rPr>
        <w:footnoteRef/>
      </w:r>
      <w:r>
        <w:t xml:space="preserve"> </w:t>
      </w:r>
      <w:r>
        <w:rPr>
          <w:rFonts w:hint="eastAsia"/>
        </w:rPr>
        <w:t>请注意，产品比较通常涉及决策背景。这意味着在此应使用系统扩展方法。仅在预见的例外情况和情况</w:t>
      </w:r>
      <w:r>
        <w:rPr>
          <w:rFonts w:hint="eastAsia"/>
        </w:rPr>
        <w:t>C</w:t>
      </w:r>
      <w:r>
        <w:rPr>
          <w:rFonts w:hint="eastAsia"/>
        </w:rPr>
        <w:t>（</w:t>
      </w:r>
      <w:r>
        <w:rPr>
          <w:rFonts w:hint="eastAsia"/>
        </w:rPr>
        <w:t>例如，特定产品、产品组或功能的环境绩效随时间的进展）中，分配的归因方法才适用，需要调整以确保功能等效。请根据适用的目标情况</w:t>
      </w:r>
      <w:r>
        <w:rPr>
          <w:rFonts w:hint="eastAsia"/>
        </w:rPr>
        <w:t>A</w:t>
      </w:r>
      <w:r>
        <w:rPr>
          <w:rFonts w:hint="eastAsia"/>
        </w:rPr>
        <w:t>、</w:t>
      </w:r>
      <w:r>
        <w:rPr>
          <w:rFonts w:hint="eastAsia"/>
        </w:rPr>
        <w:t>B</w:t>
      </w:r>
      <w:r>
        <w:rPr>
          <w:rFonts w:hint="eastAsia"/>
        </w:rPr>
        <w:t>或</w:t>
      </w:r>
      <w:r>
        <w:rPr>
          <w:rFonts w:hint="eastAsia"/>
        </w:rPr>
        <w:t>C</w:t>
      </w:r>
      <w:r>
        <w:rPr>
          <w:rFonts w:hint="eastAsia"/>
        </w:rPr>
        <w:t>仔细检查应选择哪种方法（见第</w:t>
      </w:r>
      <w:r>
        <w:rPr>
          <w:rFonts w:hint="eastAsia"/>
        </w:rPr>
        <w:t>5.3</w:t>
      </w:r>
      <w:r>
        <w:rPr>
          <w:rFonts w:hint="eastAsia"/>
        </w:rPr>
        <w:t>章）。</w:t>
      </w:r>
    </w:p>
  </w:footnote>
  <w:footnote w:id="108">
    <w:p w14:paraId="7F4D26D0" w14:textId="77777777" w:rsidR="00D16BE9" w:rsidRDefault="00AC4FA2">
      <w:pPr>
        <w:pStyle w:val="af2"/>
      </w:pPr>
      <w:r>
        <w:rPr>
          <w:rStyle w:val="afb"/>
        </w:rPr>
        <w:footnoteRef/>
      </w:r>
      <w:r>
        <w:t xml:space="preserve"> </w:t>
      </w:r>
      <w:r>
        <w:rPr>
          <w:rFonts w:hint="eastAsia"/>
        </w:rPr>
        <w:t>然而，请注意，产品特定部分的变化可能会引发其他变化，这些变化必须明确考虑（</w:t>
      </w:r>
      <w:r>
        <w:rPr>
          <w:rFonts w:hint="eastAsia"/>
        </w:rPr>
        <w:t>见第</w:t>
      </w:r>
      <w:r>
        <w:rPr>
          <w:rFonts w:hint="eastAsia"/>
        </w:rPr>
        <w:t>7.2.2</w:t>
      </w:r>
      <w:r>
        <w:rPr>
          <w:rFonts w:hint="eastAsia"/>
        </w:rPr>
        <w:t>章相关部分系统关系的框）。</w:t>
      </w:r>
    </w:p>
  </w:footnote>
  <w:footnote w:id="109">
    <w:p w14:paraId="4DD6E589" w14:textId="77777777" w:rsidR="00D16BE9" w:rsidRDefault="00AC4FA2">
      <w:pPr>
        <w:pStyle w:val="af2"/>
      </w:pPr>
      <w:r>
        <w:rPr>
          <w:rStyle w:val="afb"/>
        </w:rPr>
        <w:footnoteRef/>
      </w:r>
      <w:r>
        <w:t xml:space="preserve"> </w:t>
      </w:r>
      <w:r>
        <w:rPr>
          <w:rFonts w:hint="eastAsia"/>
        </w:rPr>
        <w:t>比较也可以发生在会计</w:t>
      </w:r>
      <w:proofErr w:type="gramStart"/>
      <w:r>
        <w:rPr>
          <w:rFonts w:hint="eastAsia"/>
        </w:rPr>
        <w:t>型研究</w:t>
      </w:r>
      <w:proofErr w:type="gramEnd"/>
      <w:r>
        <w:rPr>
          <w:rFonts w:hint="eastAsia"/>
        </w:rPr>
        <w:t>中（</w:t>
      </w:r>
      <w:r>
        <w:rPr>
          <w:rFonts w:hint="eastAsia"/>
        </w:rPr>
        <w:t>例如，跨产品组的篮子产品类型研究），但这些比较不应用于决策支持，例如基于比较的优越性或劣势来进行购买或制定政策措施。</w:t>
      </w:r>
    </w:p>
  </w:footnote>
  <w:footnote w:id="110">
    <w:p w14:paraId="483088DE" w14:textId="77777777" w:rsidR="00D16BE9" w:rsidRDefault="00AC4FA2">
      <w:pPr>
        <w:pStyle w:val="af2"/>
      </w:pPr>
      <w:r>
        <w:rPr>
          <w:rStyle w:val="afb"/>
        </w:rPr>
        <w:footnoteRef/>
      </w:r>
      <w:r>
        <w:t xml:space="preserve"> </w:t>
      </w:r>
      <w:r>
        <w:rPr>
          <w:rFonts w:hint="eastAsia"/>
        </w:rPr>
        <w:t>应尽可能和相关地使用</w:t>
      </w:r>
      <w:r>
        <w:rPr>
          <w:rFonts w:hint="eastAsia"/>
        </w:rPr>
        <w:t>ILCD</w:t>
      </w:r>
      <w:r>
        <w:rPr>
          <w:rFonts w:hint="eastAsia"/>
        </w:rPr>
        <w:t>参考基本流量，确保兼容的清单，并避免在合并来自不同来源的数据集时出现相同流量的重复记录。</w:t>
      </w:r>
    </w:p>
  </w:footnote>
  <w:footnote w:id="111">
    <w:p w14:paraId="08FF8D29" w14:textId="77777777" w:rsidR="00D16BE9" w:rsidRDefault="00AC4FA2">
      <w:pPr>
        <w:pStyle w:val="af2"/>
      </w:pPr>
      <w:r>
        <w:rPr>
          <w:rStyle w:val="afb"/>
        </w:rPr>
        <w:footnoteRef/>
      </w:r>
      <w:r>
        <w:t xml:space="preserve"> </w:t>
      </w:r>
      <w:r>
        <w:rPr>
          <w:rFonts w:hint="eastAsia"/>
        </w:rPr>
        <w:t>由于这些“排放”是在技术圈内，即上下文系统中排放的，它们在形式上不是排放，而是相当于未经处理的排放，如原料气体或原污水。为了简便起见，这里仍将其称为排放，从分析系统的角度来看。</w:t>
      </w:r>
    </w:p>
  </w:footnote>
  <w:footnote w:id="112">
    <w:p w14:paraId="4ED70F92" w14:textId="77777777" w:rsidR="00D16BE9" w:rsidRDefault="00AC4FA2">
      <w:pPr>
        <w:pStyle w:val="af2"/>
      </w:pPr>
      <w:r>
        <w:rPr>
          <w:rStyle w:val="afb"/>
        </w:rPr>
        <w:footnoteRef/>
      </w:r>
      <w:r>
        <w:t xml:space="preserve"> </w:t>
      </w:r>
      <w:r>
        <w:rPr>
          <w:rFonts w:hint="eastAsia"/>
        </w:rPr>
        <w:t>请注意，这不是系统扩展。</w:t>
      </w:r>
    </w:p>
  </w:footnote>
  <w:footnote w:id="113">
    <w:p w14:paraId="2B7D3E4A" w14:textId="77777777" w:rsidR="00D16BE9" w:rsidRDefault="00AC4FA2">
      <w:pPr>
        <w:pStyle w:val="af2"/>
      </w:pPr>
      <w:r>
        <w:rPr>
          <w:rStyle w:val="afb"/>
        </w:rPr>
        <w:footnoteRef/>
      </w:r>
      <w:r>
        <w:t xml:space="preserve"> </w:t>
      </w:r>
      <w:r>
        <w:rPr>
          <w:rFonts w:hint="eastAsia"/>
        </w:rPr>
        <w:t>在外推或情景建模的情况下，这也可以是未来的供应链。</w:t>
      </w:r>
    </w:p>
  </w:footnote>
  <w:footnote w:id="114">
    <w:p w14:paraId="7ECB6616" w14:textId="77777777" w:rsidR="00D16BE9" w:rsidRDefault="00AC4FA2">
      <w:pPr>
        <w:pStyle w:val="af2"/>
      </w:pPr>
      <w:r>
        <w:rPr>
          <w:rStyle w:val="afb"/>
        </w:rPr>
        <w:footnoteRef/>
      </w:r>
      <w:r>
        <w:t xml:space="preserve"> </w:t>
      </w:r>
      <w:r>
        <w:t>请注意，在实践中，不同过程对分析系统的整体环境影响的相关性差异很大。通常，只有少数几个过程和流量实际上对整体影响有显著贡献。应用切割规则和专家判断有助于有效识别实际相关的过程。</w:t>
      </w:r>
    </w:p>
  </w:footnote>
  <w:footnote w:id="115">
    <w:p w14:paraId="5C184596" w14:textId="77777777" w:rsidR="00D16BE9" w:rsidRDefault="00AC4FA2">
      <w:pPr>
        <w:pStyle w:val="af2"/>
      </w:pPr>
      <w:r>
        <w:rPr>
          <w:rStyle w:val="afb"/>
        </w:rPr>
        <w:footnoteRef/>
      </w:r>
      <w:r>
        <w:t xml:space="preserve"> </w:t>
      </w:r>
      <w:r>
        <w:t>请注意，这些级别作为简单的务实指导使用，具体的级别定义可能有所不同，取决于所考虑的过程级别（</w:t>
      </w:r>
      <w:r>
        <w:t>即黑箱或单一操作）。这不会影响指导的适用性，因为这些级别仅用于粗略的方向指引。</w:t>
      </w:r>
    </w:p>
  </w:footnote>
  <w:footnote w:id="116">
    <w:p w14:paraId="2A328567" w14:textId="77777777" w:rsidR="00D16BE9" w:rsidRDefault="00AC4FA2">
      <w:pPr>
        <w:pStyle w:val="af2"/>
      </w:pPr>
      <w:r>
        <w:rPr>
          <w:rStyle w:val="afb"/>
        </w:rPr>
        <w:footnoteRef/>
      </w:r>
      <w:r>
        <w:t xml:space="preserve"> </w:t>
      </w:r>
      <w:r>
        <w:t>请注意，例如，</w:t>
      </w:r>
      <w:r>
        <w:t>“</w:t>
      </w:r>
      <w:r>
        <w:t>机器</w:t>
      </w:r>
      <w:r>
        <w:t>”</w:t>
      </w:r>
      <w:r>
        <w:t>不是过程，而是机器的操作才是过程。为了简洁和清晰，所使用的设备或其他执行过程的系统被同义地用于表示该级别的过程。</w:t>
      </w:r>
    </w:p>
  </w:footnote>
  <w:footnote w:id="117">
    <w:p w14:paraId="6F348832" w14:textId="77777777" w:rsidR="00D16BE9" w:rsidRDefault="00AC4FA2">
      <w:pPr>
        <w:pStyle w:val="af2"/>
      </w:pPr>
      <w:r>
        <w:rPr>
          <w:rStyle w:val="afb"/>
        </w:rPr>
        <w:footnoteRef/>
      </w:r>
      <w:r>
        <w:t xml:space="preserve"> </w:t>
      </w:r>
      <w:r>
        <w:t>请注意，根据通行的惯例，满足个人一般需求（</w:t>
      </w:r>
      <w:r>
        <w:t>如食品、住房等）的过程（例如，作为工人的人贡献的生产过程）不应纳入分析产品系统。然而，在分析的产品系统中，若涉及体力劳动，应根据切割标准包含额外的卡路里需求（如果相关）。</w:t>
      </w:r>
    </w:p>
  </w:footnote>
  <w:footnote w:id="118">
    <w:p w14:paraId="4D59E6D1" w14:textId="77777777" w:rsidR="00D16BE9" w:rsidRDefault="00AC4FA2">
      <w:pPr>
        <w:pStyle w:val="af2"/>
      </w:pPr>
      <w:r>
        <w:rPr>
          <w:rStyle w:val="afb"/>
        </w:rPr>
        <w:footnoteRef/>
      </w:r>
      <w:r>
        <w:t xml:space="preserve"> </w:t>
      </w:r>
      <w:r>
        <w:t>严格来说，</w:t>
      </w:r>
      <w:r>
        <w:t>“</w:t>
      </w:r>
      <w:r>
        <w:t>刷子</w:t>
      </w:r>
      <w:r>
        <w:t>”</w:t>
      </w:r>
      <w:r>
        <w:t>是执行</w:t>
      </w:r>
      <w:r>
        <w:t>“</w:t>
      </w:r>
      <w:r>
        <w:t>涂漆</w:t>
      </w:r>
      <w:r>
        <w:t>”</w:t>
      </w:r>
      <w:r>
        <w:t>过程的物品，但这可能会引起混淆。</w:t>
      </w:r>
    </w:p>
  </w:footnote>
  <w:footnote w:id="119">
    <w:p w14:paraId="0CF8B51F" w14:textId="77777777" w:rsidR="00D16BE9" w:rsidRDefault="00AC4FA2">
      <w:pPr>
        <w:pStyle w:val="af2"/>
      </w:pPr>
      <w:r>
        <w:rPr>
          <w:rStyle w:val="afb"/>
        </w:rPr>
        <w:footnoteRef/>
      </w:r>
      <w:r>
        <w:t xml:space="preserve"> </w:t>
      </w:r>
      <w:r>
        <w:t>此步骤不适用于分析的服务。</w:t>
      </w:r>
    </w:p>
  </w:footnote>
  <w:footnote w:id="120">
    <w:p w14:paraId="3C492DE5" w14:textId="77777777" w:rsidR="00D16BE9" w:rsidRDefault="00AC4FA2">
      <w:pPr>
        <w:pStyle w:val="af2"/>
      </w:pPr>
      <w:r>
        <w:rPr>
          <w:rStyle w:val="afb"/>
        </w:rPr>
        <w:footnoteRef/>
      </w:r>
      <w:r>
        <w:t xml:space="preserve"> </w:t>
      </w:r>
      <w:r>
        <w:t>请注意，情况</w:t>
      </w:r>
      <w:r>
        <w:t>A</w:t>
      </w:r>
      <w:r>
        <w:t>和</w:t>
      </w:r>
      <w:r>
        <w:t>B</w:t>
      </w:r>
      <w:r>
        <w:t>的具体规定使用了一些简化措施，如第</w:t>
      </w:r>
      <w:r>
        <w:t>6.5.4.2</w:t>
      </w:r>
      <w:r>
        <w:t>章和第</w:t>
      </w:r>
      <w:r>
        <w:t>6.5.4.3</w:t>
      </w:r>
      <w:r>
        <w:t>章所述。</w:t>
      </w:r>
    </w:p>
  </w:footnote>
  <w:footnote w:id="121">
    <w:p w14:paraId="5E72768B" w14:textId="77777777" w:rsidR="00D16BE9" w:rsidRDefault="00AC4FA2">
      <w:pPr>
        <w:pStyle w:val="af2"/>
      </w:pPr>
      <w:r>
        <w:rPr>
          <w:rStyle w:val="afb"/>
        </w:rPr>
        <w:footnoteRef/>
      </w:r>
      <w:r>
        <w:t xml:space="preserve"> </w:t>
      </w:r>
      <w:r>
        <w:rPr>
          <w:rFonts w:hint="eastAsia"/>
        </w:rPr>
        <w:t>请注意，对于许多情况，次级后果可能根本不适用，或者很难解释</w:t>
      </w:r>
      <w:r>
        <w:rPr>
          <w:rFonts w:hint="eastAsia"/>
        </w:rPr>
        <w:t>/</w:t>
      </w:r>
      <w:r>
        <w:rPr>
          <w:rFonts w:hint="eastAsia"/>
        </w:rPr>
        <w:t>转移。这通常是由于分析过程</w:t>
      </w:r>
      <w:r>
        <w:rPr>
          <w:rFonts w:hint="eastAsia"/>
        </w:rPr>
        <w:t>/</w:t>
      </w:r>
      <w:r>
        <w:rPr>
          <w:rFonts w:hint="eastAsia"/>
        </w:rPr>
        <w:t>系统或其共同功能的限制。在某些情况下，效果可能非常强烈，以至于后果不是通过一个同质市场</w:t>
      </w:r>
      <w:proofErr w:type="gramStart"/>
      <w:r>
        <w:rPr>
          <w:rFonts w:hint="eastAsia"/>
        </w:rPr>
        <w:t>来作</w:t>
      </w:r>
      <w:proofErr w:type="gramEnd"/>
      <w:r>
        <w:rPr>
          <w:rFonts w:hint="eastAsia"/>
        </w:rPr>
        <w:t>用，而是直接作用（例如，区域供热受限于共同产品热量的流动性非常有限）。在这种情况下，应考虑建模特定或通用情况，而不是市场后果。</w:t>
      </w:r>
    </w:p>
  </w:footnote>
  <w:footnote w:id="122">
    <w:p w14:paraId="683A8FDB" w14:textId="77777777" w:rsidR="00D16BE9" w:rsidRDefault="00AC4FA2">
      <w:pPr>
        <w:pStyle w:val="af2"/>
      </w:pPr>
      <w:r>
        <w:rPr>
          <w:rStyle w:val="afb"/>
        </w:rPr>
        <w:footnoteRef/>
      </w:r>
      <w:r>
        <w:t xml:space="preserve"> </w:t>
      </w:r>
      <w:r>
        <w:t>一个相关的特征是，分析产品系统的主要和次要后果可以是正面或负面的，具体取决于后果的性质。市场的增长或下降在识别被取代的边际过程时扮演着重要角色，这在未来情景中极具不确定性。对于主要产品系统的模型，市场上涨时，其影响往往比归因建模的结果更高，而市场下跌时则较低。实际上，被取代的过程代表了市场中该产品的环境表现（非常粗略地说）</w:t>
      </w:r>
      <w:r>
        <w:t>极端值，除非投资限制可能导致在增长市场中安装较旧的技术。在解决多功能性时，结果可能会受到更大影响，因为往往是其他类型的产品被取代。这意味着，了解某一材料或零件市场是否增长或下降的不确定性，是能够显著改变分析结果的因素。</w:t>
      </w:r>
    </w:p>
  </w:footnote>
  <w:footnote w:id="123">
    <w:p w14:paraId="29ADAAD6" w14:textId="77777777" w:rsidR="00D16BE9" w:rsidRDefault="00AC4FA2">
      <w:pPr>
        <w:pStyle w:val="af2"/>
      </w:pPr>
      <w:r>
        <w:rPr>
          <w:rStyle w:val="afb"/>
        </w:rPr>
        <w:footnoteRef/>
      </w:r>
      <w:r>
        <w:t xml:space="preserve"> </w:t>
      </w:r>
      <w:r>
        <w:t>一个效果可以说明由于市场中相互关联的后果复杂性，识别被取代过程的困难。它还说明了使用例如市场混合替代作为简化要求的更大鲁棒性：市场价格因额外可用的共同产品发生变化：在经典的后果建模中，额外可用的共同生产材料</w:t>
      </w:r>
      <w:r>
        <w:t>“X”</w:t>
      </w:r>
      <w:r>
        <w:t>将取代</w:t>
      </w:r>
      <w:r>
        <w:t>/</w:t>
      </w:r>
      <w:r>
        <w:t>避免生产成本最低的材料</w:t>
      </w:r>
      <w:r>
        <w:t>“Y”</w:t>
      </w:r>
      <w:r>
        <w:t>（或材料</w:t>
      </w:r>
      <w:r>
        <w:t>“X”</w:t>
      </w:r>
      <w:r>
        <w:t>的其他生产路线：</w:t>
      </w:r>
      <w:r>
        <w:t>“Xa”</w:t>
      </w:r>
      <w:r>
        <w:t>）。这将通过减去</w:t>
      </w:r>
      <w:r>
        <w:t>“Y”</w:t>
      </w:r>
      <w:r>
        <w:t>（或</w:t>
      </w:r>
      <w:r>
        <w:t>“Xa”</w:t>
      </w:r>
      <w:r>
        <w:t>）的清单来体现。然而，</w:t>
      </w:r>
      <w:r>
        <w:t>“X”</w:t>
      </w:r>
      <w:r>
        <w:t>的额外可用性同样会导致</w:t>
      </w:r>
      <w:r>
        <w:t>“X”</w:t>
      </w:r>
      <w:r>
        <w:t>的市场价格边际下降。这意味着，</w:t>
      </w:r>
      <w:r>
        <w:t>“X”</w:t>
      </w:r>
      <w:r>
        <w:t>在所有应用中相比其他竞争的、功能等效的材料（如</w:t>
      </w:r>
      <w:r>
        <w:t>“U”</w:t>
      </w:r>
      <w:r>
        <w:t>和</w:t>
      </w:r>
      <w:r>
        <w:t>“Z”</w:t>
      </w:r>
      <w:r>
        <w:t>）变得更具经济吸引力。在边际后果中，</w:t>
      </w:r>
      <w:r>
        <w:t>“U”</w:t>
      </w:r>
      <w:r>
        <w:t>和</w:t>
      </w:r>
      <w:r>
        <w:t>“Z”</w:t>
      </w:r>
      <w:r>
        <w:t>的生产会稍微减少，因为</w:t>
      </w:r>
      <w:r>
        <w:t>“X”</w:t>
      </w:r>
      <w:r>
        <w:t>在某种程度上取代了它们。因此，市场混合生产的</w:t>
      </w:r>
      <w:r>
        <w:t>“U”</w:t>
      </w:r>
      <w:r>
        <w:t>和</w:t>
      </w:r>
      <w:r>
        <w:t>“Z”</w:t>
      </w:r>
      <w:r>
        <w:t>也可以被认为是被共同生产的</w:t>
      </w:r>
      <w:r>
        <w:t>“X”</w:t>
      </w:r>
      <w:r>
        <w:t>取代的，而不仅仅是考虑主要后果的</w:t>
      </w:r>
      <w:r>
        <w:t>“Y”</w:t>
      </w:r>
      <w:r>
        <w:t>或</w:t>
      </w:r>
      <w:r>
        <w:t>“Xa”</w:t>
      </w:r>
      <w:r>
        <w:t>。</w:t>
      </w:r>
    </w:p>
  </w:footnote>
  <w:footnote w:id="124">
    <w:p w14:paraId="067FAB43" w14:textId="77777777" w:rsidR="00D16BE9" w:rsidRDefault="00AC4FA2">
      <w:pPr>
        <w:pStyle w:val="af2"/>
      </w:pPr>
      <w:r>
        <w:rPr>
          <w:rStyle w:val="afb"/>
        </w:rPr>
        <w:footnoteRef/>
      </w:r>
      <w:r>
        <w:t xml:space="preserve"> </w:t>
      </w:r>
      <w:r>
        <w:rPr>
          <w:rFonts w:hint="eastAsia"/>
        </w:rPr>
        <w:t>原因之一是，不同的参与者似乎识别出不同的技术作为最</w:t>
      </w:r>
      <w:proofErr w:type="gramStart"/>
      <w:r>
        <w:rPr>
          <w:rFonts w:hint="eastAsia"/>
        </w:rPr>
        <w:t>具成本</w:t>
      </w:r>
      <w:proofErr w:type="gramEnd"/>
      <w:r>
        <w:rPr>
          <w:rFonts w:hint="eastAsia"/>
        </w:rPr>
        <w:t>竞争力的技术，因此并未实施相同的技术。此外，不同的参与者在技术或原材料路线方面存在专利问题和知识</w:t>
      </w:r>
      <w:r>
        <w:rPr>
          <w:rFonts w:hint="eastAsia"/>
        </w:rPr>
        <w:t>/</w:t>
      </w:r>
      <w:r>
        <w:rPr>
          <w:rFonts w:hint="eastAsia"/>
        </w:rPr>
        <w:t>经验差异，以及政治或社会的约束和战略（例如，“电力基荷使用煤电、联合热电或核电？”）。</w:t>
      </w:r>
    </w:p>
  </w:footnote>
  <w:footnote w:id="125">
    <w:p w14:paraId="6AD9E2CF" w14:textId="77777777" w:rsidR="00D16BE9" w:rsidRDefault="00AC4FA2">
      <w:pPr>
        <w:pStyle w:val="af2"/>
      </w:pPr>
      <w:r>
        <w:rPr>
          <w:rStyle w:val="afb"/>
        </w:rPr>
        <w:footnoteRef/>
      </w:r>
      <w:r>
        <w:t xml:space="preserve"> </w:t>
      </w:r>
      <w:r>
        <w:t>另见图</w:t>
      </w:r>
      <w:r>
        <w:t>21</w:t>
      </w:r>
      <w:r>
        <w:t>中的相关决策树图示。</w:t>
      </w:r>
    </w:p>
  </w:footnote>
  <w:footnote w:id="126">
    <w:p w14:paraId="43DF0540" w14:textId="77777777" w:rsidR="00D16BE9" w:rsidRDefault="00AC4FA2">
      <w:pPr>
        <w:pStyle w:val="af2"/>
      </w:pPr>
      <w:r>
        <w:rPr>
          <w:rStyle w:val="afb"/>
        </w:rPr>
        <w:footnoteRef/>
      </w:r>
      <w:r>
        <w:t xml:space="preserve"> </w:t>
      </w:r>
      <w:r>
        <w:t>是否需要单独识别背景系统的过程，取决于所选择的背景系统模型解决方案。如果将前景系统嵌入现有背景系统中，则这些工作可能已经完成。</w:t>
      </w:r>
    </w:p>
  </w:footnote>
  <w:footnote w:id="127">
    <w:p w14:paraId="5DD9515F" w14:textId="77777777" w:rsidR="00D16BE9" w:rsidRDefault="00AC4FA2">
      <w:pPr>
        <w:pStyle w:val="af2"/>
      </w:pPr>
      <w:r>
        <w:rPr>
          <w:rStyle w:val="afb"/>
        </w:rPr>
        <w:footnoteRef/>
      </w:r>
      <w:r>
        <w:t xml:space="preserve"> </w:t>
      </w:r>
      <w:r>
        <w:rPr>
          <w:rFonts w:hint="eastAsia"/>
        </w:rPr>
        <w:t>注意，如果虚拟细分“切割”到物理上不可分离的联合过程中，则不应进行虚拟细分，因为这会扭曲替代关系。</w:t>
      </w:r>
    </w:p>
  </w:footnote>
  <w:footnote w:id="128">
    <w:p w14:paraId="7513A3A4" w14:textId="77777777" w:rsidR="00D16BE9" w:rsidRDefault="00AC4FA2">
      <w:pPr>
        <w:pStyle w:val="af2"/>
      </w:pPr>
      <w:r>
        <w:rPr>
          <w:rStyle w:val="afb"/>
        </w:rPr>
        <w:footnoteRef/>
      </w:r>
      <w:r>
        <w:t xml:space="preserve"> </w:t>
      </w:r>
      <w:r>
        <w:t>例如，小麦生产、许多炼油产品等。</w:t>
      </w:r>
    </w:p>
  </w:footnote>
  <w:footnote w:id="129">
    <w:p w14:paraId="0D79CDA2" w14:textId="77777777" w:rsidR="00D16BE9" w:rsidRDefault="00AC4FA2">
      <w:pPr>
        <w:pStyle w:val="af2"/>
      </w:pPr>
      <w:r>
        <w:rPr>
          <w:rStyle w:val="afb"/>
        </w:rPr>
        <w:footnoteRef/>
      </w:r>
      <w:r>
        <w:t xml:space="preserve"> </w:t>
      </w:r>
      <w:r>
        <w:t>例如，对于氢氧化钠（</w:t>
      </w:r>
      <w:r>
        <w:t>NaOH</w:t>
      </w:r>
      <w:r>
        <w:t>），除了氯化钠（</w:t>
      </w:r>
      <w:r>
        <w:t>NaCl</w:t>
      </w:r>
      <w:r>
        <w:t>）电解外，或者对于手机来说，个别功能如短信（</w:t>
      </w:r>
      <w:r>
        <w:t>SMS</w:t>
      </w:r>
      <w:r>
        <w:t>）可能不会作为商业上相关的独立产品出现。氢氧化钠提供中和剂的一般功能，因此可以假设其他技术上等效且竞争的中和剂，如氢氧化钾（</w:t>
      </w:r>
      <w:r>
        <w:t>KOH</w:t>
      </w:r>
      <w:r>
        <w:t>）、氢氧化钙（</w:t>
      </w:r>
      <w:r>
        <w:t>Ca(OH)₂</w:t>
      </w:r>
      <w:r>
        <w:t>）、碳酸钠（</w:t>
      </w:r>
      <w:proofErr w:type="spellStart"/>
      <w:r>
        <w:t>Na₂CO</w:t>
      </w:r>
      <w:proofErr w:type="spellEnd"/>
      <w:r>
        <w:t>₃</w:t>
      </w:r>
      <w:r>
        <w:t>）等会被替代。在小麦和稻草生产的案例中：代替稻草，其他干燥生物质（如芒草、取暖用木材等）提供等效功能，并可以假设会被替代。</w:t>
      </w:r>
    </w:p>
  </w:footnote>
  <w:footnote w:id="130">
    <w:p w14:paraId="14D2677E" w14:textId="77777777" w:rsidR="00D16BE9" w:rsidRDefault="00AC4FA2">
      <w:pPr>
        <w:pStyle w:val="af2"/>
      </w:pPr>
      <w:r>
        <w:rPr>
          <w:rStyle w:val="afb"/>
        </w:rPr>
        <w:footnoteRef/>
      </w:r>
      <w:r>
        <w:t xml:space="preserve"> </w:t>
      </w:r>
      <w:r>
        <w:t>这是因为次级产品通常与主要生产的产品具有明显不同的特性（</w:t>
      </w:r>
      <w:r>
        <w:t>例如，回收的老化塑料与原料塑料），这使得明确分配到等效或最相似的过程</w:t>
      </w:r>
      <w:r>
        <w:t>/</w:t>
      </w:r>
      <w:r>
        <w:t>系统变得更加困难。</w:t>
      </w:r>
    </w:p>
  </w:footnote>
  <w:footnote w:id="131">
    <w:p w14:paraId="66D9039E" w14:textId="77777777" w:rsidR="00D16BE9" w:rsidRDefault="00AC4FA2">
      <w:pPr>
        <w:pStyle w:val="af2"/>
      </w:pPr>
      <w:r>
        <w:rPr>
          <w:rStyle w:val="afb"/>
        </w:rPr>
        <w:footnoteRef/>
      </w:r>
      <w:r>
        <w:t xml:space="preserve"> </w:t>
      </w:r>
      <w:r>
        <w:t>这有助于避免在应用市场价值修正时，由于功能差异的修正，导致被替代功能的清单可能出现误导性的放大。</w:t>
      </w:r>
    </w:p>
  </w:footnote>
  <w:footnote w:id="132">
    <w:p w14:paraId="2E6CC31B" w14:textId="77777777" w:rsidR="00D16BE9" w:rsidRDefault="00AC4FA2">
      <w:pPr>
        <w:pStyle w:val="af2"/>
      </w:pPr>
      <w:r>
        <w:rPr>
          <w:rStyle w:val="afb"/>
        </w:rPr>
        <w:footnoteRef/>
      </w:r>
      <w:r>
        <w:t xml:space="preserve"> </w:t>
      </w:r>
      <w:r>
        <w:t>请注意，这个百分比需要与次级产品的适当属性和单位相关联，例如：回收材料的质量以千克（</w:t>
      </w:r>
      <w:r>
        <w:t>kg</w:t>
      </w:r>
      <w:r>
        <w:t>）为单位、回收能源的下限热值以兆焦耳（</w:t>
      </w:r>
      <w:r>
        <w:t>MJ</w:t>
      </w:r>
      <w:r>
        <w:t>）为单位、再利用部件的数量以件为单位等。</w:t>
      </w:r>
    </w:p>
  </w:footnote>
  <w:footnote w:id="133">
    <w:p w14:paraId="1D859C35" w14:textId="77777777" w:rsidR="00D16BE9" w:rsidRDefault="00AC4FA2">
      <w:pPr>
        <w:pStyle w:val="af2"/>
      </w:pPr>
      <w:r>
        <w:rPr>
          <w:rStyle w:val="afb"/>
        </w:rPr>
        <w:footnoteRef/>
      </w:r>
      <w:r>
        <w:t xml:space="preserve"> </w:t>
      </w:r>
      <w:r>
        <w:rPr>
          <w:rFonts w:hint="eastAsia"/>
        </w:rPr>
        <w:t xml:space="preserve">133 </w:t>
      </w:r>
      <w:r>
        <w:rPr>
          <w:rFonts w:hint="eastAsia"/>
        </w:rPr>
        <w:t>这意味着，早先提到的对已经完全使用的共同生产的依赖性共副产品的约束条件在这里同样适用：由于例如回收金属作为依赖性共副产品的生产无法通过相同的多功能过程</w:t>
      </w:r>
      <w:r>
        <w:rPr>
          <w:rFonts w:hint="eastAsia"/>
        </w:rPr>
        <w:t>/</w:t>
      </w:r>
      <w:r>
        <w:rPr>
          <w:rFonts w:hint="eastAsia"/>
        </w:rPr>
        <w:t>技术（即，通过生产更多的金属制品来实现）增加，因此不能假定通过主要生产来额外提供这种回收金属。相反，需要为回收金属的供应建模替代路线。如一般情况下所述，决定性共副产品不应被替代。以下示例解释了这意味着什么，以及为什么在“闭环”和“开放环路</w:t>
      </w:r>
      <w:r>
        <w:rPr>
          <w:rFonts w:hint="eastAsia"/>
        </w:rPr>
        <w:t xml:space="preserve"> - </w:t>
      </w:r>
      <w:r>
        <w:rPr>
          <w:rFonts w:hint="eastAsia"/>
        </w:rPr>
        <w:t>相同主要路线”情况下仍需替代主要生产：</w:t>
      </w:r>
    </w:p>
    <w:p w14:paraId="29C655FA" w14:textId="77777777" w:rsidR="00D16BE9" w:rsidRDefault="00AC4FA2">
      <w:pPr>
        <w:pStyle w:val="af2"/>
      </w:pPr>
      <w:r>
        <w:rPr>
          <w:rFonts w:hint="eastAsia"/>
        </w:rPr>
        <w:t>**</w:t>
      </w:r>
      <w:r>
        <w:rPr>
          <w:rFonts w:hint="eastAsia"/>
        </w:rPr>
        <w:t>示例</w:t>
      </w:r>
      <w:r>
        <w:rPr>
          <w:rFonts w:hint="eastAsia"/>
        </w:rPr>
        <w:t xml:space="preserve">**: </w:t>
      </w:r>
      <w:r>
        <w:rPr>
          <w:rFonts w:hint="eastAsia"/>
        </w:rPr>
        <w:t>主要金属和次级金属的决定性共副产品是主要金属。回收后的次级金属是依赖性共副产品。如果这种次级金属在同一产品或其他产品中被完全使用，从主要金属制成的金属产品的角度来看，</w:t>
      </w:r>
      <w:proofErr w:type="gramStart"/>
      <w:r>
        <w:rPr>
          <w:rFonts w:hint="eastAsia"/>
        </w:rPr>
        <w:t>应应用</w:t>
      </w:r>
      <w:proofErr w:type="gramEnd"/>
      <w:r>
        <w:rPr>
          <w:rFonts w:hint="eastAsia"/>
        </w:rPr>
        <w:t>回收替代，将次级产品替代为主要金属。从使用次级产品“回收金属”的角度来看，不应替代主要金属生产，而应建模替代途径来供应回收金属。然而，这种替代途径——这使得这个案例明显具体——是该金属的主要生产，因为这是唯一在</w:t>
      </w:r>
      <w:proofErr w:type="gramStart"/>
      <w:r>
        <w:rPr>
          <w:rFonts w:hint="eastAsia"/>
        </w:rPr>
        <w:t>净基础</w:t>
      </w:r>
      <w:proofErr w:type="gramEnd"/>
      <w:r>
        <w:rPr>
          <w:rFonts w:hint="eastAsia"/>
        </w:rPr>
        <w:t>上增加所需金属可用性的方式。因此，在这两种情况下，主要生产</w:t>
      </w:r>
      <w:proofErr w:type="gramStart"/>
      <w:r>
        <w:rPr>
          <w:rFonts w:hint="eastAsia"/>
        </w:rPr>
        <w:t>都需被替代</w:t>
      </w:r>
      <w:proofErr w:type="gramEnd"/>
      <w:r>
        <w:rPr>
          <w:rFonts w:hint="eastAsia"/>
        </w:rPr>
        <w:t>，但原因不同。</w:t>
      </w:r>
    </w:p>
  </w:footnote>
  <w:footnote w:id="134">
    <w:p w14:paraId="38DD1E8E" w14:textId="77777777" w:rsidR="00D16BE9" w:rsidRDefault="00AC4FA2">
      <w:pPr>
        <w:pStyle w:val="af2"/>
      </w:pPr>
      <w:r>
        <w:rPr>
          <w:rStyle w:val="afb"/>
        </w:rPr>
        <w:footnoteRef/>
      </w:r>
      <w:r>
        <w:t xml:space="preserve"> </w:t>
      </w:r>
      <w:r>
        <w:rPr>
          <w:rFonts w:hint="eastAsia"/>
        </w:rPr>
        <w:t>例如，关于消费品使用阶段的数据。其他独立来源可以补充这些数据。</w:t>
      </w:r>
    </w:p>
  </w:footnote>
  <w:footnote w:id="135">
    <w:p w14:paraId="15E9F30C" w14:textId="77777777" w:rsidR="00D16BE9" w:rsidRDefault="00AC4FA2">
      <w:pPr>
        <w:pStyle w:val="af2"/>
      </w:pPr>
      <w:r>
        <w:rPr>
          <w:rStyle w:val="afb"/>
        </w:rPr>
        <w:footnoteRef/>
      </w:r>
      <w:r>
        <w:t xml:space="preserve"> </w:t>
      </w:r>
      <w:r>
        <w:rPr>
          <w:rFonts w:hint="eastAsia"/>
        </w:rPr>
        <w:t>通常，前景过程也会受到分析决策的影响。例如，一项新的生产技术可能会导致工艺蒸汽需求大幅减少，这就会引发一个问题，即当前现场的蒸汽生产者会因此受到什么影响。然而，在这种情况下，更倾向于模拟可能安装的技术场景（或决定蒸汽生产者是否会以较低的负荷继续运行），而不是应用正式和理论上的后果识别过程。这种情况与其他微观效应后果相同，通常假设不会改变已安装的过程。</w:t>
      </w:r>
    </w:p>
  </w:footnote>
  <w:footnote w:id="136">
    <w:p w14:paraId="4B1DD572" w14:textId="77777777" w:rsidR="00D16BE9" w:rsidRDefault="00AC4FA2">
      <w:pPr>
        <w:pStyle w:val="af2"/>
      </w:pPr>
      <w:r>
        <w:rPr>
          <w:rStyle w:val="afb"/>
        </w:rPr>
        <w:footnoteRef/>
      </w:r>
      <w:r>
        <w:t xml:space="preserve"> </w:t>
      </w:r>
      <w:r>
        <w:rPr>
          <w:rFonts w:hint="eastAsia"/>
        </w:rPr>
        <w:t>注意，除非研究的明确目标是如此，应该尽量收集单独操作的单元过程，避免收集黑箱单元过程。黑箱单元过程会导致审查困难，并且通常还会带来多功能性问题。后者需要额外的信息和努力来解决，并且在任何情况下都会在一定程度上扭曲结果。如果在数据规划或原始数据收集过程中发现一个过程是黑箱单元过程，应该检查是否可以在数据收集前通过细分或在数据收集后通过虚拟细分来解决。</w:t>
      </w:r>
    </w:p>
  </w:footnote>
  <w:footnote w:id="137">
    <w:p w14:paraId="52925832" w14:textId="77777777" w:rsidR="00D16BE9" w:rsidRDefault="00AC4FA2">
      <w:pPr>
        <w:pStyle w:val="af2"/>
      </w:pPr>
      <w:r>
        <w:rPr>
          <w:rStyle w:val="afb"/>
        </w:rPr>
        <w:footnoteRef/>
      </w:r>
      <w:r>
        <w:t xml:space="preserve"> </w:t>
      </w:r>
      <w:r>
        <w:rPr>
          <w:rFonts w:hint="eastAsia"/>
        </w:rPr>
        <w:t>一个更全面的指导和系统性记录这一基本步骤的方法可能成为未来的工作。</w:t>
      </w:r>
    </w:p>
  </w:footnote>
  <w:footnote w:id="138">
    <w:p w14:paraId="534E5193" w14:textId="77777777" w:rsidR="00D16BE9" w:rsidRDefault="00AC4FA2">
      <w:pPr>
        <w:pStyle w:val="af2"/>
      </w:pPr>
      <w:r>
        <w:rPr>
          <w:rStyle w:val="afb"/>
        </w:rPr>
        <w:footnoteRef/>
      </w:r>
      <w:r>
        <w:t xml:space="preserve"> </w:t>
      </w:r>
      <w:r>
        <w:rPr>
          <w:rFonts w:hint="eastAsia"/>
        </w:rPr>
        <w:t>请参阅本章下文中的“应用截断规则”行动。</w:t>
      </w:r>
    </w:p>
  </w:footnote>
  <w:footnote w:id="139">
    <w:p w14:paraId="7E9C6551" w14:textId="77777777" w:rsidR="00D16BE9" w:rsidRDefault="00AC4FA2">
      <w:pPr>
        <w:pStyle w:val="af2"/>
      </w:pPr>
      <w:r>
        <w:rPr>
          <w:rStyle w:val="afb"/>
        </w:rPr>
        <w:footnoteRef/>
      </w:r>
      <w:r>
        <w:t xml:space="preserve"> </w:t>
      </w:r>
      <w:r>
        <w:t>直接排放到环境中的废物所产生的排放应作为生命周期清单（</w:t>
      </w:r>
      <w:r>
        <w:t>LCI</w:t>
      </w:r>
      <w:r>
        <w:t>）</w:t>
      </w:r>
      <w:r>
        <w:t>模型的一部分进行建模，相关过程视为技术圈的一部分（详细信息见第</w:t>
      </w:r>
      <w:r>
        <w:t>7.4.4.2</w:t>
      </w:r>
      <w:r>
        <w:t>章）。</w:t>
      </w:r>
    </w:p>
  </w:footnote>
  <w:footnote w:id="140">
    <w:p w14:paraId="50E7CA5D" w14:textId="77777777" w:rsidR="00D16BE9" w:rsidRDefault="00AC4FA2">
      <w:pPr>
        <w:pStyle w:val="af2"/>
      </w:pPr>
      <w:r>
        <w:rPr>
          <w:rStyle w:val="afb"/>
        </w:rPr>
        <w:footnoteRef/>
      </w:r>
      <w:r>
        <w:t xml:space="preserve"> </w:t>
      </w:r>
      <w:r>
        <w:rPr>
          <w:rFonts w:hint="eastAsia"/>
        </w:rPr>
        <w:t>即</w:t>
      </w:r>
      <w:r>
        <w:rPr>
          <w:rFonts w:hint="eastAsia"/>
        </w:rPr>
        <w:t xml:space="preserve"> 44 </w:t>
      </w:r>
      <w:proofErr w:type="gramStart"/>
      <w:r>
        <w:rPr>
          <w:rFonts w:hint="eastAsia"/>
        </w:rPr>
        <w:t>克每摩尔</w:t>
      </w:r>
      <w:proofErr w:type="gramEnd"/>
      <w:r>
        <w:rPr>
          <w:rFonts w:hint="eastAsia"/>
        </w:rPr>
        <w:t>的二氧化碳除以</w:t>
      </w:r>
      <w:r>
        <w:rPr>
          <w:rFonts w:hint="eastAsia"/>
        </w:rPr>
        <w:t xml:space="preserve"> 12 </w:t>
      </w:r>
      <w:proofErr w:type="gramStart"/>
      <w:r>
        <w:rPr>
          <w:rFonts w:hint="eastAsia"/>
        </w:rPr>
        <w:t>克每摩尔</w:t>
      </w:r>
      <w:proofErr w:type="gramEnd"/>
      <w:r>
        <w:rPr>
          <w:rFonts w:hint="eastAsia"/>
        </w:rPr>
        <w:t>的碳。</w:t>
      </w:r>
    </w:p>
  </w:footnote>
  <w:footnote w:id="141">
    <w:p w14:paraId="674B2807" w14:textId="77777777" w:rsidR="00D16BE9" w:rsidRDefault="00AC4FA2">
      <w:pPr>
        <w:pStyle w:val="af2"/>
      </w:pPr>
      <w:r>
        <w:rPr>
          <w:rStyle w:val="afb"/>
        </w:rPr>
        <w:footnoteRef/>
      </w:r>
      <w:r>
        <w:t xml:space="preserve"> </w:t>
      </w:r>
      <w:r>
        <w:rPr>
          <w:rFonts w:hint="eastAsia"/>
        </w:rPr>
        <w:t>LCA</w:t>
      </w:r>
      <w:r>
        <w:rPr>
          <w:rFonts w:hint="eastAsia"/>
        </w:rPr>
        <w:t>软件通常不支持空值或像“</w:t>
      </w:r>
      <w:r>
        <w:rPr>
          <w:rFonts w:hint="eastAsia"/>
        </w:rPr>
        <w:t>&lt;0.5</w:t>
      </w:r>
      <w:r>
        <w:rPr>
          <w:rFonts w:hint="eastAsia"/>
        </w:rPr>
        <w:t>”这样的库存值。此外，这些未指定的值在计算</w:t>
      </w:r>
      <w:r>
        <w:rPr>
          <w:rFonts w:hint="eastAsia"/>
        </w:rPr>
        <w:t>LCI</w:t>
      </w:r>
      <w:r>
        <w:rPr>
          <w:rFonts w:hint="eastAsia"/>
        </w:rPr>
        <w:t>结果时不能与其</w:t>
      </w:r>
      <w:proofErr w:type="gramStart"/>
      <w:r>
        <w:rPr>
          <w:rFonts w:hint="eastAsia"/>
        </w:rPr>
        <w:t>他过程的现有值</w:t>
      </w:r>
      <w:proofErr w:type="gramEnd"/>
      <w:r>
        <w:rPr>
          <w:rFonts w:hint="eastAsia"/>
        </w:rPr>
        <w:t>相加。因此，应在库存中输入“</w:t>
      </w:r>
      <w:r>
        <w:rPr>
          <w:rFonts w:hint="eastAsia"/>
        </w:rPr>
        <w:t>0</w:t>
      </w:r>
      <w:r>
        <w:rPr>
          <w:rFonts w:hint="eastAsia"/>
        </w:rPr>
        <w:t>”。如果有类似“</w:t>
      </w:r>
      <w:r>
        <w:rPr>
          <w:rFonts w:hint="eastAsia"/>
        </w:rPr>
        <w:t>&lt;0.5</w:t>
      </w:r>
      <w:r>
        <w:rPr>
          <w:rFonts w:hint="eastAsia"/>
        </w:rPr>
        <w:t>”的信息，应将其作为备注记录在相应的库存流或原始数据背景文档中。</w:t>
      </w:r>
    </w:p>
  </w:footnote>
  <w:footnote w:id="142">
    <w:p w14:paraId="494B7101" w14:textId="77777777" w:rsidR="00D16BE9" w:rsidRDefault="00AC4FA2">
      <w:pPr>
        <w:pStyle w:val="af2"/>
      </w:pPr>
      <w:r>
        <w:rPr>
          <w:rStyle w:val="afb"/>
        </w:rPr>
        <w:footnoteRef/>
      </w:r>
      <w:r>
        <w:t xml:space="preserve"> </w:t>
      </w:r>
      <w:r>
        <w:rPr>
          <w:rFonts w:hint="eastAsia"/>
        </w:rPr>
        <w:t>LCA</w:t>
      </w:r>
      <w:r>
        <w:rPr>
          <w:rFonts w:hint="eastAsia"/>
        </w:rPr>
        <w:t>软件通常不支持空值或文本条目来表示库存流的数量，因为它必须能够对条目进行求和。因此，如果自动分配了零值，分类为“缺失重要”可以确保这一缺口得到清晰记录，并且该流可以被以不同的方式处理。</w:t>
      </w:r>
    </w:p>
  </w:footnote>
  <w:footnote w:id="143">
    <w:p w14:paraId="6E3B12BF" w14:textId="77777777" w:rsidR="00D16BE9" w:rsidRDefault="00AC4FA2">
      <w:pPr>
        <w:pStyle w:val="af2"/>
      </w:pPr>
      <w:r>
        <w:rPr>
          <w:rStyle w:val="afb"/>
        </w:rPr>
        <w:footnoteRef/>
      </w:r>
      <w:r>
        <w:t xml:space="preserve"> COD = </w:t>
      </w:r>
      <w:r>
        <w:t>化学需氧量，</w:t>
      </w:r>
      <w:r>
        <w:t xml:space="preserve">BOD = </w:t>
      </w:r>
      <w:r>
        <w:t>生物需氧量，</w:t>
      </w:r>
      <w:r>
        <w:t xml:space="preserve">AOX = </w:t>
      </w:r>
      <w:r>
        <w:t>可吸附有机卤化物，</w:t>
      </w:r>
      <w:r>
        <w:t xml:space="preserve">VOC = </w:t>
      </w:r>
      <w:r>
        <w:t>挥发性有机化合物，</w:t>
      </w:r>
      <w:r>
        <w:t xml:space="preserve">NMVOC = </w:t>
      </w:r>
      <w:r>
        <w:t>非甲烷挥发性有机化合物，</w:t>
      </w:r>
      <w:r>
        <w:t xml:space="preserve">PAH = </w:t>
      </w:r>
      <w:r>
        <w:t>多环芳烃，</w:t>
      </w:r>
      <w:r>
        <w:t xml:space="preserve">PCB = </w:t>
      </w:r>
      <w:r>
        <w:t>多氯联苯，</w:t>
      </w:r>
      <w:r>
        <w:t xml:space="preserve">TOC = </w:t>
      </w:r>
      <w:r>
        <w:t>总有机碳，</w:t>
      </w:r>
      <w:r>
        <w:t xml:space="preserve">DOC = </w:t>
      </w:r>
      <w:r>
        <w:t>溶解有机碳。</w:t>
      </w:r>
    </w:p>
  </w:footnote>
  <w:footnote w:id="144">
    <w:p w14:paraId="6B4B0BFD" w14:textId="77777777" w:rsidR="00D16BE9" w:rsidRDefault="00AC4FA2">
      <w:pPr>
        <w:pStyle w:val="af2"/>
      </w:pPr>
      <w:r>
        <w:rPr>
          <w:rStyle w:val="afb"/>
        </w:rPr>
        <w:footnoteRef/>
      </w:r>
      <w:r>
        <w:t xml:space="preserve"> </w:t>
      </w:r>
      <w:r>
        <w:t>不同过程类型和行业的默认成分</w:t>
      </w:r>
      <w:proofErr w:type="gramStart"/>
      <w:r>
        <w:t>表可能</w:t>
      </w:r>
      <w:proofErr w:type="gramEnd"/>
      <w:r>
        <w:t>会在</w:t>
      </w:r>
      <w:r>
        <w:t>PCR</w:t>
      </w:r>
      <w:r>
        <w:t>类型或特定行业的指导文件中开发。</w:t>
      </w:r>
    </w:p>
  </w:footnote>
  <w:footnote w:id="145">
    <w:p w14:paraId="3917EA9D" w14:textId="77777777" w:rsidR="00D16BE9" w:rsidRDefault="00AC4FA2">
      <w:pPr>
        <w:pStyle w:val="af2"/>
      </w:pPr>
      <w:r>
        <w:rPr>
          <w:rStyle w:val="afb"/>
        </w:rPr>
        <w:footnoteRef/>
      </w:r>
      <w:r>
        <w:t xml:space="preserve"> </w:t>
      </w:r>
      <w:r>
        <w:t>一些例子：</w:t>
      </w:r>
      <w:proofErr w:type="spellStart"/>
      <w:r>
        <w:t>CaCO</w:t>
      </w:r>
      <w:proofErr w:type="spellEnd"/>
      <w:r>
        <w:t xml:space="preserve">₃ = 600 </w:t>
      </w:r>
      <w:proofErr w:type="spellStart"/>
      <w:r>
        <w:t>μg</w:t>
      </w:r>
      <w:proofErr w:type="spellEnd"/>
      <w:r>
        <w:t>/l</w:t>
      </w:r>
      <w:r>
        <w:t>，</w:t>
      </w:r>
      <w:r>
        <w:t xml:space="preserve">Cu(OH)₂ = 17 </w:t>
      </w:r>
      <w:proofErr w:type="spellStart"/>
      <w:r>
        <w:t>μg</w:t>
      </w:r>
      <w:proofErr w:type="spellEnd"/>
      <w:r>
        <w:t>/l</w:t>
      </w:r>
      <w:r>
        <w:t>，</w:t>
      </w:r>
      <w:proofErr w:type="spellStart"/>
      <w:r>
        <w:t>CdS</w:t>
      </w:r>
      <w:proofErr w:type="spellEnd"/>
      <w:r>
        <w:t xml:space="preserve"> = 0.0001 </w:t>
      </w:r>
      <w:proofErr w:type="spellStart"/>
      <w:r>
        <w:t>μg</w:t>
      </w:r>
      <w:proofErr w:type="spellEnd"/>
      <w:r>
        <w:t>/l</w:t>
      </w:r>
      <w:r>
        <w:t>。</w:t>
      </w:r>
    </w:p>
  </w:footnote>
  <w:footnote w:id="146">
    <w:p w14:paraId="65904CB2" w14:textId="77777777" w:rsidR="00D16BE9" w:rsidRDefault="00AC4FA2">
      <w:pPr>
        <w:pStyle w:val="af2"/>
      </w:pPr>
      <w:r>
        <w:rPr>
          <w:rStyle w:val="afb"/>
        </w:rPr>
        <w:footnoteRef/>
      </w:r>
      <w:r>
        <w:t xml:space="preserve"> </w:t>
      </w:r>
      <w:r>
        <w:t>作为参考：对于</w:t>
      </w:r>
      <w:r>
        <w:t>100 g/mol</w:t>
      </w:r>
      <w:r>
        <w:t>的物质，这相当于</w:t>
      </w:r>
      <w:r>
        <w:t>0.001 mol/</w:t>
      </w:r>
      <w:proofErr w:type="spellStart"/>
      <w:r>
        <w:t>litre</w:t>
      </w:r>
      <w:proofErr w:type="spellEnd"/>
      <w:r>
        <w:t>。</w:t>
      </w:r>
    </w:p>
  </w:footnote>
  <w:footnote w:id="147">
    <w:p w14:paraId="6BDB2353" w14:textId="77777777" w:rsidR="00D16BE9" w:rsidRDefault="00AC4FA2">
      <w:pPr>
        <w:pStyle w:val="af2"/>
      </w:pPr>
      <w:r>
        <w:rPr>
          <w:rStyle w:val="afb"/>
        </w:rPr>
        <w:footnoteRef/>
      </w:r>
      <w:r>
        <w:t xml:space="preserve"> </w:t>
      </w:r>
      <w:r>
        <w:rPr>
          <w:rFonts w:hint="eastAsia"/>
        </w:rPr>
        <w:t>讨论其他选项：其他解决方案可能包括仅将最重要的方面作为流入清单（</w:t>
      </w:r>
      <w:r>
        <w:rPr>
          <w:rFonts w:hint="eastAsia"/>
        </w:rPr>
        <w:t>例如，在上述示例中作为不含铬的颗粒</w:t>
      </w:r>
      <w:r>
        <w:t xml:space="preserve">&lt;2.5 </w:t>
      </w:r>
      <w:proofErr w:type="spellStart"/>
      <w:r>
        <w:t>μm</w:t>
      </w:r>
      <w:proofErr w:type="spellEnd"/>
      <w:r>
        <w:rPr>
          <w:rFonts w:hint="eastAsia"/>
        </w:rPr>
        <w:t>），或仅将最重要的影响因素输入到合并流中。然而，这会导致问题，其中物质对不同的影响类别（例如，“</w:t>
      </w:r>
      <w:r>
        <w:t>NO₂</w:t>
      </w:r>
      <w:r>
        <w:rPr>
          <w:rFonts w:hint="eastAsia"/>
        </w:rPr>
        <w:t>到空气”对人类毒性和富营养化）做出贡献，因为无法独立确定不同影响中哪一个定量上更重要。未来可能会开发应用于这两种影响的减少表征因子的可能性，但这不太可能解决这个问题，因为它会在</w:t>
      </w:r>
      <w:r>
        <w:t>LCI</w:t>
      </w:r>
      <w:r>
        <w:rPr>
          <w:rFonts w:hint="eastAsia"/>
        </w:rPr>
        <w:t>实践中引发一系列其他问题。其中之一是不断增长的略有不同成分的基本流集合，这将要求最终用户</w:t>
      </w:r>
      <w:r>
        <w:t xml:space="preserve">/ LCA </w:t>
      </w:r>
      <w:r>
        <w:rPr>
          <w:rFonts w:hint="eastAsia"/>
        </w:rPr>
        <w:t>从业者正确计算和分配</w:t>
      </w:r>
      <w:proofErr w:type="gramStart"/>
      <w:r>
        <w:rPr>
          <w:rFonts w:hint="eastAsia"/>
        </w:rPr>
        <w:t>这些新流的</w:t>
      </w:r>
      <w:proofErr w:type="gramEnd"/>
      <w:r>
        <w:rPr>
          <w:rFonts w:hint="eastAsia"/>
        </w:rPr>
        <w:t>影响因子。</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4E86F41" w14:textId="77777777" w:rsidR="00D16BE9" w:rsidRDefault="00D16BE9">
    <w:pPr>
      <w:pStyle w:val="af0"/>
      <w:ind w:firstLine="360"/>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E4C32E3" w14:textId="77777777" w:rsidR="00D16BE9" w:rsidRDefault="00AC4FA2">
    <w:pPr>
      <w:pStyle w:val="a8"/>
      <w:spacing w:line="14" w:lineRule="auto"/>
      <w:rPr>
        <w:sz w:val="20"/>
      </w:rPr>
    </w:pPr>
    <w:r>
      <w:rPr>
        <w:noProof/>
      </w:rPr>
      <mc:AlternateContent>
        <mc:Choice Requires="wps">
          <w:drawing>
            <wp:anchor distT="0" distB="0" distL="114300" distR="114300" simplePos="0" relativeHeight="251625984" behindDoc="1" locked="0" layoutInCell="1" allowOverlap="1" wp14:anchorId="5A414A90" wp14:editId="15D64A4F">
              <wp:simplePos x="0" y="0"/>
              <wp:positionH relativeFrom="page">
                <wp:posOffset>887730</wp:posOffset>
              </wp:positionH>
              <wp:positionV relativeFrom="page">
                <wp:posOffset>517525</wp:posOffset>
              </wp:positionV>
              <wp:extent cx="3329305" cy="132080"/>
              <wp:effectExtent l="0" t="0" r="0" b="0"/>
              <wp:wrapNone/>
              <wp:docPr id="114" name="docshape1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9305" cy="132080"/>
                      </a:xfrm>
                      <a:prstGeom prst="rect">
                        <a:avLst/>
                      </a:prstGeom>
                      <a:noFill/>
                      <a:ln>
                        <a:noFill/>
                      </a:ln>
                    </wps:spPr>
                    <wps:txbx>
                      <w:txbxContent>
                        <w:p w14:paraId="1B05CF26" w14:textId="77777777" w:rsidR="00D16BE9" w:rsidRDefault="00AC4FA2">
                          <w:pPr>
                            <w:spacing w:before="15"/>
                            <w:ind w:left="20" w:firstLine="300"/>
                            <w:rPr>
                              <w:sz w:val="15"/>
                            </w:rPr>
                          </w:pPr>
                          <w:r>
                            <w:rPr>
                              <w:sz w:val="15"/>
                            </w:rPr>
                            <w:t>ILCD</w:t>
                          </w:r>
                          <w:r>
                            <w:rPr>
                              <w:spacing w:val="-4"/>
                              <w:sz w:val="15"/>
                            </w:rPr>
                            <w:t xml:space="preserve"> </w:t>
                          </w:r>
                          <w:r>
                            <w:rPr>
                              <w:sz w:val="15"/>
                            </w:rPr>
                            <w:t>Handbook:</w:t>
                          </w:r>
                          <w:r>
                            <w:rPr>
                              <w:spacing w:val="-4"/>
                              <w:sz w:val="15"/>
                            </w:rPr>
                            <w:t xml:space="preserve"> </w:t>
                          </w:r>
                          <w:r>
                            <w:rPr>
                              <w:sz w:val="15"/>
                            </w:rPr>
                            <w:t>General</w:t>
                          </w:r>
                          <w:r>
                            <w:rPr>
                              <w:spacing w:val="-3"/>
                              <w:sz w:val="15"/>
                            </w:rPr>
                            <w:t xml:space="preserve"> </w:t>
                          </w:r>
                          <w:r>
                            <w:rPr>
                              <w:sz w:val="15"/>
                            </w:rPr>
                            <w:t>guide</w:t>
                          </w:r>
                          <w:r>
                            <w:rPr>
                              <w:spacing w:val="-3"/>
                              <w:sz w:val="15"/>
                            </w:rPr>
                            <w:t xml:space="preserve"> </w:t>
                          </w:r>
                          <w:r>
                            <w:rPr>
                              <w:sz w:val="15"/>
                            </w:rPr>
                            <w:t>for</w:t>
                          </w:r>
                          <w:r>
                            <w:rPr>
                              <w:spacing w:val="-3"/>
                              <w:sz w:val="15"/>
                            </w:rPr>
                            <w:t xml:space="preserve"> </w:t>
                          </w:r>
                          <w:r>
                            <w:rPr>
                              <w:sz w:val="15"/>
                            </w:rPr>
                            <w:t>Life</w:t>
                          </w:r>
                          <w:r>
                            <w:rPr>
                              <w:spacing w:val="-4"/>
                              <w:sz w:val="15"/>
                            </w:rPr>
                            <w:t xml:space="preserve"> </w:t>
                          </w:r>
                          <w:r>
                            <w:rPr>
                              <w:sz w:val="15"/>
                            </w:rPr>
                            <w:t>Cycle</w:t>
                          </w:r>
                          <w:r>
                            <w:rPr>
                              <w:spacing w:val="-2"/>
                              <w:sz w:val="15"/>
                            </w:rPr>
                            <w:t xml:space="preserve"> </w:t>
                          </w:r>
                          <w:r>
                            <w:rPr>
                              <w:sz w:val="15"/>
                            </w:rPr>
                            <w:t>Assessment</w:t>
                          </w:r>
                          <w:r>
                            <w:rPr>
                              <w:spacing w:val="-3"/>
                              <w:sz w:val="15"/>
                            </w:rPr>
                            <w:t xml:space="preserve"> </w:t>
                          </w:r>
                          <w:r>
                            <w:rPr>
                              <w:sz w:val="15"/>
                            </w:rPr>
                            <w:t>-</w:t>
                          </w:r>
                          <w:r>
                            <w:rPr>
                              <w:spacing w:val="-3"/>
                              <w:sz w:val="15"/>
                            </w:rPr>
                            <w:t xml:space="preserve"> </w:t>
                          </w:r>
                          <w:r>
                            <w:rPr>
                              <w:sz w:val="15"/>
                            </w:rPr>
                            <w:t>Detailed</w:t>
                          </w:r>
                          <w:r>
                            <w:rPr>
                              <w:spacing w:val="-3"/>
                              <w:sz w:val="15"/>
                            </w:rPr>
                            <w:t xml:space="preserve"> </w:t>
                          </w:r>
                          <w:r>
                            <w:rPr>
                              <w:spacing w:val="-2"/>
                              <w:sz w:val="15"/>
                            </w:rPr>
                            <w:t>guidance</w:t>
                          </w:r>
                        </w:p>
                      </w:txbxContent>
                    </wps:txbx>
                    <wps:bodyPr rot="0" vert="horz" wrap="square" lIns="0" tIns="0" rIns="0" bIns="0" anchor="t" anchorCtr="0" upright="1">
                      <a:noAutofit/>
                    </wps:bodyPr>
                  </wps:wsp>
                </a:graphicData>
              </a:graphic>
            </wp:anchor>
          </w:drawing>
        </mc:Choice>
        <mc:Fallback>
          <w:pict>
            <v:shapetype w14:anchorId="5A414A90" id="_x0000_t202" coordsize="21600,21600" o:spt="202" path="m,l,21600r21600,l21600,xe">
              <v:stroke joinstyle="miter"/>
              <v:path gradientshapeok="t" o:connecttype="rect"/>
            </v:shapetype>
            <v:shape id="docshape134" o:spid="_x0000_s1069" type="#_x0000_t202" style="position:absolute;margin-left:69.9pt;margin-top:40.75pt;width:262.15pt;height:10.4pt;z-index:-25169049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" filled="f" stroked="f">
              <v:textbox inset="0,0,0,0">
                <w:txbxContent>
                  <w:p w14:paraId="1B05CF26" w14:textId="77777777" w:rsidR="00D16BE9" w:rsidRDefault="00AC4FA2">
                    <w:pPr>
                      <w:spacing w:before="15"/>
                      <w:ind w:left="20" w:firstLine="300"/>
                      <w:rPr>
                        <w:sz w:val="15"/>
                      </w:rPr>
                    </w:pPr>
                    <w:r>
                      <w:rPr>
                        <w:sz w:val="15"/>
                      </w:rPr>
                      <w:t>ILCD</w:t>
                    </w:r>
                    <w:r>
                      <w:rPr>
                        <w:spacing w:val="-4"/>
                        <w:sz w:val="15"/>
                      </w:rPr>
                      <w:t xml:space="preserve"> </w:t>
                    </w:r>
                    <w:r>
                      <w:rPr>
                        <w:sz w:val="15"/>
                      </w:rPr>
                      <w:t>Handbook:</w:t>
                    </w:r>
                    <w:r>
                      <w:rPr>
                        <w:spacing w:val="-4"/>
                        <w:sz w:val="15"/>
                      </w:rPr>
                      <w:t xml:space="preserve"> </w:t>
                    </w:r>
                    <w:r>
                      <w:rPr>
                        <w:sz w:val="15"/>
                      </w:rPr>
                      <w:t>General</w:t>
                    </w:r>
                    <w:r>
                      <w:rPr>
                        <w:spacing w:val="-3"/>
                        <w:sz w:val="15"/>
                      </w:rPr>
                      <w:t xml:space="preserve"> </w:t>
                    </w:r>
                    <w:r>
                      <w:rPr>
                        <w:sz w:val="15"/>
                      </w:rPr>
                      <w:t>guide</w:t>
                    </w:r>
                    <w:r>
                      <w:rPr>
                        <w:spacing w:val="-3"/>
                        <w:sz w:val="15"/>
                      </w:rPr>
                      <w:t xml:space="preserve"> </w:t>
                    </w:r>
                    <w:r>
                      <w:rPr>
                        <w:sz w:val="15"/>
                      </w:rPr>
                      <w:t>for</w:t>
                    </w:r>
                    <w:r>
                      <w:rPr>
                        <w:spacing w:val="-3"/>
                        <w:sz w:val="15"/>
                      </w:rPr>
                      <w:t xml:space="preserve"> </w:t>
                    </w:r>
                    <w:r>
                      <w:rPr>
                        <w:sz w:val="15"/>
                      </w:rPr>
                      <w:t>Life</w:t>
                    </w:r>
                    <w:r>
                      <w:rPr>
                        <w:spacing w:val="-4"/>
                        <w:sz w:val="15"/>
                      </w:rPr>
                      <w:t xml:space="preserve"> </w:t>
                    </w:r>
                    <w:r>
                      <w:rPr>
                        <w:sz w:val="15"/>
                      </w:rPr>
                      <w:t>Cycle</w:t>
                    </w:r>
                    <w:r>
                      <w:rPr>
                        <w:spacing w:val="-2"/>
                        <w:sz w:val="15"/>
                      </w:rPr>
                      <w:t xml:space="preserve"> </w:t>
                    </w:r>
                    <w:r>
                      <w:rPr>
                        <w:sz w:val="15"/>
                      </w:rPr>
                      <w:t>Assessment</w:t>
                    </w:r>
                    <w:r>
                      <w:rPr>
                        <w:spacing w:val="-3"/>
                        <w:sz w:val="15"/>
                      </w:rPr>
                      <w:t xml:space="preserve"> </w:t>
                    </w:r>
                    <w:r>
                      <w:rPr>
                        <w:sz w:val="15"/>
                      </w:rPr>
                      <w:t>-</w:t>
                    </w:r>
                    <w:r>
                      <w:rPr>
                        <w:spacing w:val="-3"/>
                        <w:sz w:val="15"/>
                      </w:rPr>
                      <w:t xml:space="preserve"> </w:t>
                    </w:r>
                    <w:r>
                      <w:rPr>
                        <w:sz w:val="15"/>
                      </w:rPr>
                      <w:t>Detailed</w:t>
                    </w:r>
                    <w:r>
                      <w:rPr>
                        <w:spacing w:val="-3"/>
                        <w:sz w:val="15"/>
                      </w:rPr>
                      <w:t xml:space="preserve"> </w:t>
                    </w:r>
                    <w:r>
                      <w:rPr>
                        <w:spacing w:val="-2"/>
                        <w:sz w:val="15"/>
                      </w:rPr>
                      <w:t>guidance</w:t>
                    </w:r>
                  </w:p>
                </w:txbxContent>
              </v:textbox>
              <w10:wrap anchorx="page" anchory="page"/>
            </v:shape>
          </w:pict>
        </mc:Fallback>
      </mc:AlternateContent>
    </w:r>
    <w:r>
      <w:rPr>
        <w:noProof/>
      </w:rPr>
      <mc:AlternateContent>
        <mc:Choice Requires="wps">
          <w:drawing>
            <wp:anchor distT="0" distB="0" distL="114300" distR="114300" simplePos="0" relativeHeight="251627008" behindDoc="1" locked="0" layoutInCell="1" allowOverlap="1" wp14:anchorId="58ED83ED" wp14:editId="2AEB0306">
              <wp:simplePos x="0" y="0"/>
              <wp:positionH relativeFrom="page">
                <wp:posOffset>6096000</wp:posOffset>
              </wp:positionH>
              <wp:positionV relativeFrom="page">
                <wp:posOffset>517525</wp:posOffset>
              </wp:positionV>
              <wp:extent cx="517525" cy="132080"/>
              <wp:effectExtent l="0" t="0" r="0" b="0"/>
              <wp:wrapNone/>
              <wp:docPr id="112" name="docshape1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7525" cy="132080"/>
                      </a:xfrm>
                      <a:prstGeom prst="rect">
                        <a:avLst/>
                      </a:prstGeom>
                      <a:noFill/>
                      <a:ln>
                        <a:noFill/>
                      </a:ln>
                    </wps:spPr>
                    <wps:txbx>
                      <w:txbxContent>
                        <w:p w14:paraId="214BAF9E" w14:textId="77777777" w:rsidR="00D16BE9" w:rsidRDefault="00AC4FA2">
                          <w:pPr>
                            <w:spacing w:before="15"/>
                            <w:ind w:left="20" w:firstLine="300"/>
                            <w:rPr>
                              <w:sz w:val="15"/>
                            </w:rPr>
                          </w:pPr>
                          <w:r>
                            <w:rPr>
                              <w:sz w:val="15"/>
                            </w:rPr>
                            <w:t>First</w:t>
                          </w:r>
                          <w:r>
                            <w:rPr>
                              <w:spacing w:val="-5"/>
                              <w:sz w:val="15"/>
                            </w:rPr>
                            <w:t xml:space="preserve"> </w:t>
                          </w:r>
                          <w:r>
                            <w:rPr>
                              <w:spacing w:val="-2"/>
                              <w:sz w:val="15"/>
                            </w:rPr>
                            <w:t>edition</w:t>
                          </w:r>
                        </w:p>
                      </w:txbxContent>
                    </wps:txbx>
                    <wps:bodyPr rot="0" vert="horz" wrap="square" lIns="0" tIns="0" rIns="0" bIns="0" anchor="t" anchorCtr="0" upright="1">
                      <a:noAutofit/>
                    </wps:bodyPr>
                  </wps:wsp>
                </a:graphicData>
              </a:graphic>
            </wp:anchor>
          </w:drawing>
        </mc:Choice>
        <mc:Fallback>
          <w:pict>
            <v:shape w14:anchorId="58ED83ED" id="docshape135" o:spid="_x0000_s1070" type="#_x0000_t202" style="position:absolute;margin-left:480pt;margin-top:40.75pt;width:40.75pt;height:10.4pt;z-index:-25168947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" filled="f" stroked="f">
              <v:textbox inset="0,0,0,0">
                <w:txbxContent>
                  <w:p w14:paraId="214BAF9E" w14:textId="77777777" w:rsidR="00D16BE9" w:rsidRDefault="00AC4FA2">
                    <w:pPr>
                      <w:spacing w:before="15"/>
                      <w:ind w:left="20" w:firstLine="300"/>
                      <w:rPr>
                        <w:sz w:val="15"/>
                      </w:rPr>
                    </w:pPr>
                    <w:r>
                      <w:rPr>
                        <w:sz w:val="15"/>
                      </w:rPr>
                      <w:t>First</w:t>
                    </w:r>
                    <w:r>
                      <w:rPr>
                        <w:spacing w:val="-5"/>
                        <w:sz w:val="15"/>
                      </w:rPr>
                      <w:t xml:space="preserve"> </w:t>
                    </w:r>
                    <w:r>
                      <w:rPr>
                        <w:spacing w:val="-2"/>
                        <w:sz w:val="15"/>
                      </w:rPr>
                      <w:t>edition</w:t>
                    </w:r>
                  </w:p>
                </w:txbxContent>
              </v:textbox>
              <w10:wrap anchorx="page" anchory="page"/>
            </v:shape>
          </w:pict>
        </mc:Fallback>
      </mc:AlternateConten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8C1F5FA" w14:textId="77777777" w:rsidR="00D16BE9" w:rsidRDefault="00AC4FA2">
    <w:pPr>
      <w:pStyle w:val="a8"/>
      <w:spacing w:line="14" w:lineRule="auto"/>
      <w:rPr>
        <w:sz w:val="20"/>
      </w:rPr>
    </w:pPr>
    <w:r>
      <w:rPr>
        <w:noProof/>
      </w:rPr>
      <mc:AlternateContent>
        <mc:Choice Requires="wps">
          <w:drawing>
            <wp:anchor distT="0" distB="0" distL="114300" distR="114300" simplePos="0" relativeHeight="251631104" behindDoc="1" locked="0" layoutInCell="1" allowOverlap="1" wp14:anchorId="684F52A2" wp14:editId="4622115B">
              <wp:simplePos x="0" y="0"/>
              <wp:positionH relativeFrom="page">
                <wp:posOffset>881380</wp:posOffset>
              </wp:positionH>
              <wp:positionV relativeFrom="page">
                <wp:posOffset>659765</wp:posOffset>
              </wp:positionV>
              <wp:extent cx="5798185" cy="6350"/>
              <wp:effectExtent l="0" t="0" r="0" b="0"/>
              <wp:wrapNone/>
              <wp:docPr id="104" name="docshape14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98185" cy="6350"/>
                      </a:xfrm>
                      <a:prstGeom prst="rect">
                        <a:avLst/>
                      </a:prstGeom>
                      <a:solidFill>
                        <a:srgbClr val="000000"/>
                      </a:solidFill>
                      <a:ln>
                        <a:noFill/>
                      </a:ln>
                    </wps:spPr>
                    <wps:bodyPr rot="0" vert="horz" wrap="square" lIns="91440" tIns="45720" rIns="91440" bIns="45720" anchor="t" anchorCtr="0" upright="1">
                      <a:noAutofit/>
                    </wps:bodyPr>
                  </wps:wsp>
                </a:graphicData>
              </a:graphic>
            </wp:anchor>
          </w:drawing>
        </mc:Choice>
        <mc:Fallback xmlns:wpsCustomData="http://www.wps.cn/officeDocument/2013/wpsCustomData">
          <w:pict>
            <v:rect id="docshape141" o:spid="_x0000_s1026" o:spt="1" style="position:absolute;left:0pt;margin-left:69.4pt;margin-top:51.95pt;height:0.5pt;width:456.55pt;mso-position-horizontal-relative:page;mso-position-vertical-relative:page;z-index:-251635712;mso-width-relative:page;mso-height-relative:page;" fillcolor="#000000" filled="t" stroked="f" coordsize="21600,21600" o:gfxdata="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">
              <v:fill on="t" focussize="0,0"/>
              <v:stroke on="f"/>
              <v:imagedata o:title=""/>
              <o:lock v:ext="edit" aspectratio="f"/>
            </v:rect>
          </w:pict>
        </mc:Fallback>
      </mc:AlternateContent>
    </w:r>
    <w:r>
      <w:rPr>
        <w:noProof/>
      </w:rPr>
      <mc:AlternateContent>
        <mc:Choice Requires="wps">
          <w:drawing>
            <wp:anchor distT="0" distB="0" distL="114300" distR="114300" simplePos="0" relativeHeight="251632128" behindDoc="1" locked="0" layoutInCell="1" allowOverlap="1" wp14:anchorId="2400973E" wp14:editId="45B6EE6E">
              <wp:simplePos x="0" y="0"/>
              <wp:positionH relativeFrom="page">
                <wp:posOffset>887730</wp:posOffset>
              </wp:positionH>
              <wp:positionV relativeFrom="page">
                <wp:posOffset>517525</wp:posOffset>
              </wp:positionV>
              <wp:extent cx="3329305" cy="132080"/>
              <wp:effectExtent l="0" t="0" r="0" b="0"/>
              <wp:wrapNone/>
              <wp:docPr id="102" name="docshape1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9305" cy="132080"/>
                      </a:xfrm>
                      <a:prstGeom prst="rect">
                        <a:avLst/>
                      </a:prstGeom>
                      <a:noFill/>
                      <a:ln>
                        <a:noFill/>
                      </a:ln>
                    </wps:spPr>
                    <wps:txbx>
                      <w:txbxContent>
                        <w:p w14:paraId="4F6E6FAC" w14:textId="77777777" w:rsidR="00D16BE9" w:rsidRDefault="00AC4FA2">
                          <w:pPr>
                            <w:spacing w:before="15"/>
                            <w:ind w:left="20" w:firstLine="300"/>
                            <w:rPr>
                              <w:sz w:val="15"/>
                            </w:rPr>
                          </w:pPr>
                          <w:r>
                            <w:rPr>
                              <w:sz w:val="15"/>
                            </w:rPr>
                            <w:t>ILCD</w:t>
                          </w:r>
                          <w:r>
                            <w:rPr>
                              <w:spacing w:val="-4"/>
                              <w:sz w:val="15"/>
                            </w:rPr>
                            <w:t xml:space="preserve"> </w:t>
                          </w:r>
                          <w:r>
                            <w:rPr>
                              <w:sz w:val="15"/>
                            </w:rPr>
                            <w:t>Handbook:</w:t>
                          </w:r>
                          <w:r>
                            <w:rPr>
                              <w:spacing w:val="-4"/>
                              <w:sz w:val="15"/>
                            </w:rPr>
                            <w:t xml:space="preserve"> </w:t>
                          </w:r>
                          <w:r>
                            <w:rPr>
                              <w:sz w:val="15"/>
                            </w:rPr>
                            <w:t>General</w:t>
                          </w:r>
                          <w:r>
                            <w:rPr>
                              <w:spacing w:val="-3"/>
                              <w:sz w:val="15"/>
                            </w:rPr>
                            <w:t xml:space="preserve"> </w:t>
                          </w:r>
                          <w:r>
                            <w:rPr>
                              <w:sz w:val="15"/>
                            </w:rPr>
                            <w:t>guide</w:t>
                          </w:r>
                          <w:r>
                            <w:rPr>
                              <w:spacing w:val="-3"/>
                              <w:sz w:val="15"/>
                            </w:rPr>
                            <w:t xml:space="preserve"> </w:t>
                          </w:r>
                          <w:r>
                            <w:rPr>
                              <w:sz w:val="15"/>
                            </w:rPr>
                            <w:t>for</w:t>
                          </w:r>
                          <w:r>
                            <w:rPr>
                              <w:spacing w:val="-3"/>
                              <w:sz w:val="15"/>
                            </w:rPr>
                            <w:t xml:space="preserve"> </w:t>
                          </w:r>
                          <w:r>
                            <w:rPr>
                              <w:sz w:val="15"/>
                            </w:rPr>
                            <w:t>Life</w:t>
                          </w:r>
                          <w:r>
                            <w:rPr>
                              <w:spacing w:val="-4"/>
                              <w:sz w:val="15"/>
                            </w:rPr>
                            <w:t xml:space="preserve"> </w:t>
                          </w:r>
                          <w:r>
                            <w:rPr>
                              <w:sz w:val="15"/>
                            </w:rPr>
                            <w:t>Cycle</w:t>
                          </w:r>
                          <w:r>
                            <w:rPr>
                              <w:spacing w:val="-2"/>
                              <w:sz w:val="15"/>
                            </w:rPr>
                            <w:t xml:space="preserve"> </w:t>
                          </w:r>
                          <w:r>
                            <w:rPr>
                              <w:sz w:val="15"/>
                            </w:rPr>
                            <w:t>Assessment</w:t>
                          </w:r>
                          <w:r>
                            <w:rPr>
                              <w:spacing w:val="-3"/>
                              <w:sz w:val="15"/>
                            </w:rPr>
                            <w:t xml:space="preserve"> </w:t>
                          </w:r>
                          <w:r>
                            <w:rPr>
                              <w:sz w:val="15"/>
                            </w:rPr>
                            <w:t>-</w:t>
                          </w:r>
                          <w:r>
                            <w:rPr>
                              <w:spacing w:val="-3"/>
                              <w:sz w:val="15"/>
                            </w:rPr>
                            <w:t xml:space="preserve"> </w:t>
                          </w:r>
                          <w:r>
                            <w:rPr>
                              <w:sz w:val="15"/>
                            </w:rPr>
                            <w:t>Detailed</w:t>
                          </w:r>
                          <w:r>
                            <w:rPr>
                              <w:spacing w:val="-3"/>
                              <w:sz w:val="15"/>
                            </w:rPr>
                            <w:t xml:space="preserve"> </w:t>
                          </w:r>
                          <w:r>
                            <w:rPr>
                              <w:spacing w:val="-2"/>
                              <w:sz w:val="15"/>
                            </w:rPr>
                            <w:t>guidance</w:t>
                          </w:r>
                        </w:p>
                      </w:txbxContent>
                    </wps:txbx>
                    <wps:bodyPr rot="0" vert="horz" wrap="square" lIns="0" tIns="0" rIns="0" bIns="0" anchor="t" anchorCtr="0" upright="1">
                      <a:noAutofit/>
                    </wps:bodyPr>
                  </wps:wsp>
                </a:graphicData>
              </a:graphic>
            </wp:anchor>
          </w:drawing>
        </mc:Choice>
        <mc:Fallback>
          <w:pict>
            <v:shapetype w14:anchorId="2400973E" id="_x0000_t202" coordsize="21600,21600" o:spt="202" path="m,l,21600r21600,l21600,xe">
              <v:stroke joinstyle="miter"/>
              <v:path gradientshapeok="t" o:connecttype="rect"/>
            </v:shapetype>
            <v:shape id="docshape142" o:spid="_x0000_s1073" type="#_x0000_t202" style="position:absolute;margin-left:69.9pt;margin-top:40.75pt;width:262.15pt;height:10.4pt;z-index:-25168435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" filled="f" stroked="f">
              <v:textbox inset="0,0,0,0">
                <w:txbxContent>
                  <w:p w14:paraId="4F6E6FAC" w14:textId="77777777" w:rsidR="00D16BE9" w:rsidRDefault="00AC4FA2">
                    <w:pPr>
                      <w:spacing w:before="15"/>
                      <w:ind w:left="20" w:firstLine="300"/>
                      <w:rPr>
                        <w:sz w:val="15"/>
                      </w:rPr>
                    </w:pPr>
                    <w:r>
                      <w:rPr>
                        <w:sz w:val="15"/>
                      </w:rPr>
                      <w:t>ILCD</w:t>
                    </w:r>
                    <w:r>
                      <w:rPr>
                        <w:spacing w:val="-4"/>
                        <w:sz w:val="15"/>
                      </w:rPr>
                      <w:t xml:space="preserve"> </w:t>
                    </w:r>
                    <w:r>
                      <w:rPr>
                        <w:sz w:val="15"/>
                      </w:rPr>
                      <w:t>Handbook:</w:t>
                    </w:r>
                    <w:r>
                      <w:rPr>
                        <w:spacing w:val="-4"/>
                        <w:sz w:val="15"/>
                      </w:rPr>
                      <w:t xml:space="preserve"> </w:t>
                    </w:r>
                    <w:r>
                      <w:rPr>
                        <w:sz w:val="15"/>
                      </w:rPr>
                      <w:t>General</w:t>
                    </w:r>
                    <w:r>
                      <w:rPr>
                        <w:spacing w:val="-3"/>
                        <w:sz w:val="15"/>
                      </w:rPr>
                      <w:t xml:space="preserve"> </w:t>
                    </w:r>
                    <w:r>
                      <w:rPr>
                        <w:sz w:val="15"/>
                      </w:rPr>
                      <w:t>guide</w:t>
                    </w:r>
                    <w:r>
                      <w:rPr>
                        <w:spacing w:val="-3"/>
                        <w:sz w:val="15"/>
                      </w:rPr>
                      <w:t xml:space="preserve"> </w:t>
                    </w:r>
                    <w:r>
                      <w:rPr>
                        <w:sz w:val="15"/>
                      </w:rPr>
                      <w:t>for</w:t>
                    </w:r>
                    <w:r>
                      <w:rPr>
                        <w:spacing w:val="-3"/>
                        <w:sz w:val="15"/>
                      </w:rPr>
                      <w:t xml:space="preserve"> </w:t>
                    </w:r>
                    <w:r>
                      <w:rPr>
                        <w:sz w:val="15"/>
                      </w:rPr>
                      <w:t>Life</w:t>
                    </w:r>
                    <w:r>
                      <w:rPr>
                        <w:spacing w:val="-4"/>
                        <w:sz w:val="15"/>
                      </w:rPr>
                      <w:t xml:space="preserve"> </w:t>
                    </w:r>
                    <w:r>
                      <w:rPr>
                        <w:sz w:val="15"/>
                      </w:rPr>
                      <w:t>Cycle</w:t>
                    </w:r>
                    <w:r>
                      <w:rPr>
                        <w:spacing w:val="-2"/>
                        <w:sz w:val="15"/>
                      </w:rPr>
                      <w:t xml:space="preserve"> </w:t>
                    </w:r>
                    <w:r>
                      <w:rPr>
                        <w:sz w:val="15"/>
                      </w:rPr>
                      <w:t>Assessment</w:t>
                    </w:r>
                    <w:r>
                      <w:rPr>
                        <w:spacing w:val="-3"/>
                        <w:sz w:val="15"/>
                      </w:rPr>
                      <w:t xml:space="preserve"> </w:t>
                    </w:r>
                    <w:r>
                      <w:rPr>
                        <w:sz w:val="15"/>
                      </w:rPr>
                      <w:t>-</w:t>
                    </w:r>
                    <w:r>
                      <w:rPr>
                        <w:spacing w:val="-3"/>
                        <w:sz w:val="15"/>
                      </w:rPr>
                      <w:t xml:space="preserve"> </w:t>
                    </w:r>
                    <w:r>
                      <w:rPr>
                        <w:sz w:val="15"/>
                      </w:rPr>
                      <w:t>Detailed</w:t>
                    </w:r>
                    <w:r>
                      <w:rPr>
                        <w:spacing w:val="-3"/>
                        <w:sz w:val="15"/>
                      </w:rPr>
                      <w:t xml:space="preserve"> </w:t>
                    </w:r>
                    <w:r>
                      <w:rPr>
                        <w:spacing w:val="-2"/>
                        <w:sz w:val="15"/>
                      </w:rPr>
                      <w:t>guidance</w:t>
                    </w:r>
                  </w:p>
                </w:txbxContent>
              </v:textbox>
              <w10:wrap anchorx="page" anchory="page"/>
            </v:shape>
          </w:pict>
        </mc:Fallback>
      </mc:AlternateContent>
    </w:r>
    <w:r>
      <w:rPr>
        <w:noProof/>
      </w:rPr>
      <mc:AlternateContent>
        <mc:Choice Requires="wps">
          <w:drawing>
            <wp:anchor distT="0" distB="0" distL="114300" distR="114300" simplePos="0" relativeHeight="251633152" behindDoc="1" locked="0" layoutInCell="1" allowOverlap="1" wp14:anchorId="15E5C1B0" wp14:editId="2A443A9B">
              <wp:simplePos x="0" y="0"/>
              <wp:positionH relativeFrom="page">
                <wp:posOffset>6096000</wp:posOffset>
              </wp:positionH>
              <wp:positionV relativeFrom="page">
                <wp:posOffset>517525</wp:posOffset>
              </wp:positionV>
              <wp:extent cx="517525" cy="132080"/>
              <wp:effectExtent l="0" t="0" r="0" b="0"/>
              <wp:wrapNone/>
              <wp:docPr id="100" name="docshape1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7525" cy="132080"/>
                      </a:xfrm>
                      <a:prstGeom prst="rect">
                        <a:avLst/>
                      </a:prstGeom>
                      <a:noFill/>
                      <a:ln>
                        <a:noFill/>
                      </a:ln>
                    </wps:spPr>
                    <wps:txbx>
                      <w:txbxContent>
                        <w:p w14:paraId="6A3BEC50" w14:textId="77777777" w:rsidR="00D16BE9" w:rsidRDefault="00AC4FA2">
                          <w:pPr>
                            <w:spacing w:before="15"/>
                            <w:ind w:left="20" w:firstLine="300"/>
                            <w:rPr>
                              <w:sz w:val="15"/>
                            </w:rPr>
                          </w:pPr>
                          <w:r>
                            <w:rPr>
                              <w:sz w:val="15"/>
                            </w:rPr>
                            <w:t>First</w:t>
                          </w:r>
                          <w:r>
                            <w:rPr>
                              <w:spacing w:val="-5"/>
                              <w:sz w:val="15"/>
                            </w:rPr>
                            <w:t xml:space="preserve"> </w:t>
                          </w:r>
                          <w:r>
                            <w:rPr>
                              <w:spacing w:val="-2"/>
                              <w:sz w:val="15"/>
                            </w:rPr>
                            <w:t>edition</w:t>
                          </w:r>
                        </w:p>
                      </w:txbxContent>
                    </wps:txbx>
                    <wps:bodyPr rot="0" vert="horz" wrap="square" lIns="0" tIns="0" rIns="0" bIns="0" anchor="t" anchorCtr="0" upright="1">
                      <a:noAutofit/>
                    </wps:bodyPr>
                  </wps:wsp>
                </a:graphicData>
              </a:graphic>
            </wp:anchor>
          </w:drawing>
        </mc:Choice>
        <mc:Fallback>
          <w:pict>
            <v:shape w14:anchorId="15E5C1B0" id="docshape143" o:spid="_x0000_s1074" type="#_x0000_t202" style="position:absolute;margin-left:480pt;margin-top:40.75pt;width:40.75pt;height:10.4pt;z-index:-25168332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" filled="f" stroked="f">
              <v:textbox inset="0,0,0,0">
                <w:txbxContent>
                  <w:p w14:paraId="6A3BEC50" w14:textId="77777777" w:rsidR="00D16BE9" w:rsidRDefault="00AC4FA2">
                    <w:pPr>
                      <w:spacing w:before="15"/>
                      <w:ind w:left="20" w:firstLine="300"/>
                      <w:rPr>
                        <w:sz w:val="15"/>
                      </w:rPr>
                    </w:pPr>
                    <w:r>
                      <w:rPr>
                        <w:sz w:val="15"/>
                      </w:rPr>
                      <w:t>First</w:t>
                    </w:r>
                    <w:r>
                      <w:rPr>
                        <w:spacing w:val="-5"/>
                        <w:sz w:val="15"/>
                      </w:rPr>
                      <w:t xml:space="preserve"> </w:t>
                    </w:r>
                    <w:r>
                      <w:rPr>
                        <w:spacing w:val="-2"/>
                        <w:sz w:val="15"/>
                      </w:rPr>
                      <w:t>edition</w:t>
                    </w:r>
                  </w:p>
                </w:txbxContent>
              </v:textbox>
              <w10:wrap anchorx="page" anchory="page"/>
            </v:shape>
          </w:pict>
        </mc:Fallback>
      </mc:AlternateConten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5C279F7" w14:textId="77777777" w:rsidR="00D16BE9" w:rsidRDefault="00AC4FA2">
    <w:pPr>
      <w:pStyle w:val="a8"/>
      <w:spacing w:line="14" w:lineRule="auto"/>
      <w:rPr>
        <w:sz w:val="20"/>
      </w:rPr>
    </w:pPr>
    <w:r>
      <w:rPr>
        <w:noProof/>
      </w:rPr>
      <mc:AlternateContent>
        <mc:Choice Requires="wps">
          <w:drawing>
            <wp:anchor distT="0" distB="0" distL="114300" distR="114300" simplePos="0" relativeHeight="251637248" behindDoc="1" locked="0" layoutInCell="1" allowOverlap="1" wp14:anchorId="6BCCB9A4" wp14:editId="27FABB98">
              <wp:simplePos x="0" y="0"/>
              <wp:positionH relativeFrom="page">
                <wp:posOffset>881380</wp:posOffset>
              </wp:positionH>
              <wp:positionV relativeFrom="page">
                <wp:posOffset>659765</wp:posOffset>
              </wp:positionV>
              <wp:extent cx="5798185" cy="6350"/>
              <wp:effectExtent l="0" t="0" r="0" b="0"/>
              <wp:wrapNone/>
              <wp:docPr id="92" name="docshape46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98185" cy="6350"/>
                      </a:xfrm>
                      <a:prstGeom prst="rect">
                        <a:avLst/>
                      </a:prstGeom>
                      <a:solidFill>
                        <a:srgbClr val="000000"/>
                      </a:solidFill>
                      <a:ln>
                        <a:noFill/>
                      </a:ln>
                    </wps:spPr>
                    <wps:bodyPr rot="0" vert="horz" wrap="square" lIns="91440" tIns="45720" rIns="91440" bIns="45720" anchor="t" anchorCtr="0" upright="1">
                      <a:noAutofit/>
                    </wps:bodyPr>
                  </wps:wsp>
                </a:graphicData>
              </a:graphic>
            </wp:anchor>
          </w:drawing>
        </mc:Choice>
        <mc:Fallback xmlns:wpsCustomData="http://www.wps.cn/officeDocument/2013/wpsCustomData">
          <w:pict>
            <v:rect id="docshape468" o:spid="_x0000_s1026" o:spt="1" style="position:absolute;left:0pt;margin-left:69.4pt;margin-top:51.95pt;height:0.5pt;width:456.55pt;mso-position-horizontal-relative:page;mso-position-vertical-relative:page;z-index:-251632640;mso-width-relative:page;mso-height-relative:page;" fillcolor="#000000" filled="t" stroked="f" coordsize="21600,21600" o:gfxdata="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">
              <v:fill on="t" focussize="0,0"/>
              <v:stroke on="f"/>
              <v:imagedata o:title=""/>
              <o:lock v:ext="edit" aspectratio="f"/>
            </v:rect>
          </w:pict>
        </mc:Fallback>
      </mc:AlternateContent>
    </w:r>
    <w:r>
      <w:rPr>
        <w:noProof/>
      </w:rPr>
      <mc:AlternateContent>
        <mc:Choice Requires="wps">
          <w:drawing>
            <wp:anchor distT="0" distB="0" distL="114300" distR="114300" simplePos="0" relativeHeight="251638272" behindDoc="1" locked="0" layoutInCell="1" allowOverlap="1" wp14:anchorId="58FB892A" wp14:editId="44C9ED05">
              <wp:simplePos x="0" y="0"/>
              <wp:positionH relativeFrom="page">
                <wp:posOffset>887730</wp:posOffset>
              </wp:positionH>
              <wp:positionV relativeFrom="page">
                <wp:posOffset>517525</wp:posOffset>
              </wp:positionV>
              <wp:extent cx="3329305" cy="132080"/>
              <wp:effectExtent l="0" t="0" r="0" b="0"/>
              <wp:wrapNone/>
              <wp:docPr id="90" name="docshape4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9305" cy="132080"/>
                      </a:xfrm>
                      <a:prstGeom prst="rect">
                        <a:avLst/>
                      </a:prstGeom>
                      <a:noFill/>
                      <a:ln>
                        <a:noFill/>
                      </a:ln>
                    </wps:spPr>
                    <wps:txbx>
                      <w:txbxContent>
                        <w:p w14:paraId="42898371" w14:textId="77777777" w:rsidR="00D16BE9" w:rsidRDefault="00AC4FA2">
                          <w:pPr>
                            <w:spacing w:before="15"/>
                            <w:ind w:left="20" w:firstLine="300"/>
                            <w:rPr>
                              <w:sz w:val="15"/>
                            </w:rPr>
                          </w:pPr>
                          <w:r>
                            <w:rPr>
                              <w:sz w:val="15"/>
                            </w:rPr>
                            <w:t>ILCD</w:t>
                          </w:r>
                          <w:r>
                            <w:rPr>
                              <w:spacing w:val="-4"/>
                              <w:sz w:val="15"/>
                            </w:rPr>
                            <w:t xml:space="preserve"> </w:t>
                          </w:r>
                          <w:r>
                            <w:rPr>
                              <w:sz w:val="15"/>
                            </w:rPr>
                            <w:t>Handbook:</w:t>
                          </w:r>
                          <w:r>
                            <w:rPr>
                              <w:spacing w:val="-4"/>
                              <w:sz w:val="15"/>
                            </w:rPr>
                            <w:t xml:space="preserve"> </w:t>
                          </w:r>
                          <w:r>
                            <w:rPr>
                              <w:sz w:val="15"/>
                            </w:rPr>
                            <w:t>General</w:t>
                          </w:r>
                          <w:r>
                            <w:rPr>
                              <w:spacing w:val="-3"/>
                              <w:sz w:val="15"/>
                            </w:rPr>
                            <w:t xml:space="preserve"> </w:t>
                          </w:r>
                          <w:r>
                            <w:rPr>
                              <w:sz w:val="15"/>
                            </w:rPr>
                            <w:t>guide</w:t>
                          </w:r>
                          <w:r>
                            <w:rPr>
                              <w:spacing w:val="-3"/>
                              <w:sz w:val="15"/>
                            </w:rPr>
                            <w:t xml:space="preserve"> </w:t>
                          </w:r>
                          <w:r>
                            <w:rPr>
                              <w:sz w:val="15"/>
                            </w:rPr>
                            <w:t>for</w:t>
                          </w:r>
                          <w:r>
                            <w:rPr>
                              <w:spacing w:val="-3"/>
                              <w:sz w:val="15"/>
                            </w:rPr>
                            <w:t xml:space="preserve"> </w:t>
                          </w:r>
                          <w:r>
                            <w:rPr>
                              <w:sz w:val="15"/>
                            </w:rPr>
                            <w:t>Life</w:t>
                          </w:r>
                          <w:r>
                            <w:rPr>
                              <w:spacing w:val="-4"/>
                              <w:sz w:val="15"/>
                            </w:rPr>
                            <w:t xml:space="preserve"> </w:t>
                          </w:r>
                          <w:r>
                            <w:rPr>
                              <w:sz w:val="15"/>
                            </w:rPr>
                            <w:t>Cycle</w:t>
                          </w:r>
                          <w:r>
                            <w:rPr>
                              <w:spacing w:val="-2"/>
                              <w:sz w:val="15"/>
                            </w:rPr>
                            <w:t xml:space="preserve"> </w:t>
                          </w:r>
                          <w:r>
                            <w:rPr>
                              <w:sz w:val="15"/>
                            </w:rPr>
                            <w:t>Assessment</w:t>
                          </w:r>
                          <w:r>
                            <w:rPr>
                              <w:spacing w:val="-3"/>
                              <w:sz w:val="15"/>
                            </w:rPr>
                            <w:t xml:space="preserve"> </w:t>
                          </w:r>
                          <w:r>
                            <w:rPr>
                              <w:sz w:val="15"/>
                            </w:rPr>
                            <w:t>-</w:t>
                          </w:r>
                          <w:r>
                            <w:rPr>
                              <w:spacing w:val="-3"/>
                              <w:sz w:val="15"/>
                            </w:rPr>
                            <w:t xml:space="preserve"> </w:t>
                          </w:r>
                          <w:r>
                            <w:rPr>
                              <w:sz w:val="15"/>
                            </w:rPr>
                            <w:t>Detailed</w:t>
                          </w:r>
                          <w:r>
                            <w:rPr>
                              <w:spacing w:val="-3"/>
                              <w:sz w:val="15"/>
                            </w:rPr>
                            <w:t xml:space="preserve"> </w:t>
                          </w:r>
                          <w:r>
                            <w:rPr>
                              <w:spacing w:val="-2"/>
                              <w:sz w:val="15"/>
                            </w:rPr>
                            <w:t>guidance</w:t>
                          </w:r>
                        </w:p>
                      </w:txbxContent>
                    </wps:txbx>
                    <wps:bodyPr rot="0" vert="horz" wrap="square" lIns="0" tIns="0" rIns="0" bIns="0" anchor="t" anchorCtr="0" upright="1">
                      <a:noAutofit/>
                    </wps:bodyPr>
                  </wps:wsp>
                </a:graphicData>
              </a:graphic>
            </wp:anchor>
          </w:drawing>
        </mc:Choice>
        <mc:Fallback>
          <w:pict>
            <v:shapetype w14:anchorId="58FB892A" id="_x0000_t202" coordsize="21600,21600" o:spt="202" path="m,l,21600r21600,l21600,xe">
              <v:stroke joinstyle="miter"/>
              <v:path gradientshapeok="t" o:connecttype="rect"/>
            </v:shapetype>
            <v:shape id="docshape469" o:spid="_x0000_s1077" type="#_x0000_t202" style="position:absolute;margin-left:69.9pt;margin-top:40.75pt;width:262.15pt;height:10.4pt;z-index:-25167820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" filled="f" stroked="f">
              <v:textbox inset="0,0,0,0">
                <w:txbxContent>
                  <w:p w14:paraId="42898371" w14:textId="77777777" w:rsidR="00D16BE9" w:rsidRDefault="00AC4FA2">
                    <w:pPr>
                      <w:spacing w:before="15"/>
                      <w:ind w:left="20" w:firstLine="300"/>
                      <w:rPr>
                        <w:sz w:val="15"/>
                      </w:rPr>
                    </w:pPr>
                    <w:r>
                      <w:rPr>
                        <w:sz w:val="15"/>
                      </w:rPr>
                      <w:t>ILCD</w:t>
                    </w:r>
                    <w:r>
                      <w:rPr>
                        <w:spacing w:val="-4"/>
                        <w:sz w:val="15"/>
                      </w:rPr>
                      <w:t xml:space="preserve"> </w:t>
                    </w:r>
                    <w:r>
                      <w:rPr>
                        <w:sz w:val="15"/>
                      </w:rPr>
                      <w:t>Handbook:</w:t>
                    </w:r>
                    <w:r>
                      <w:rPr>
                        <w:spacing w:val="-4"/>
                        <w:sz w:val="15"/>
                      </w:rPr>
                      <w:t xml:space="preserve"> </w:t>
                    </w:r>
                    <w:r>
                      <w:rPr>
                        <w:sz w:val="15"/>
                      </w:rPr>
                      <w:t>General</w:t>
                    </w:r>
                    <w:r>
                      <w:rPr>
                        <w:spacing w:val="-3"/>
                        <w:sz w:val="15"/>
                      </w:rPr>
                      <w:t xml:space="preserve"> </w:t>
                    </w:r>
                    <w:r>
                      <w:rPr>
                        <w:sz w:val="15"/>
                      </w:rPr>
                      <w:t>guide</w:t>
                    </w:r>
                    <w:r>
                      <w:rPr>
                        <w:spacing w:val="-3"/>
                        <w:sz w:val="15"/>
                      </w:rPr>
                      <w:t xml:space="preserve"> </w:t>
                    </w:r>
                    <w:r>
                      <w:rPr>
                        <w:sz w:val="15"/>
                      </w:rPr>
                      <w:t>for</w:t>
                    </w:r>
                    <w:r>
                      <w:rPr>
                        <w:spacing w:val="-3"/>
                        <w:sz w:val="15"/>
                      </w:rPr>
                      <w:t xml:space="preserve"> </w:t>
                    </w:r>
                    <w:r>
                      <w:rPr>
                        <w:sz w:val="15"/>
                      </w:rPr>
                      <w:t>Life</w:t>
                    </w:r>
                    <w:r>
                      <w:rPr>
                        <w:spacing w:val="-4"/>
                        <w:sz w:val="15"/>
                      </w:rPr>
                      <w:t xml:space="preserve"> </w:t>
                    </w:r>
                    <w:r>
                      <w:rPr>
                        <w:sz w:val="15"/>
                      </w:rPr>
                      <w:t>Cycle</w:t>
                    </w:r>
                    <w:r>
                      <w:rPr>
                        <w:spacing w:val="-2"/>
                        <w:sz w:val="15"/>
                      </w:rPr>
                      <w:t xml:space="preserve"> </w:t>
                    </w:r>
                    <w:r>
                      <w:rPr>
                        <w:sz w:val="15"/>
                      </w:rPr>
                      <w:t>Assessment</w:t>
                    </w:r>
                    <w:r>
                      <w:rPr>
                        <w:spacing w:val="-3"/>
                        <w:sz w:val="15"/>
                      </w:rPr>
                      <w:t xml:space="preserve"> </w:t>
                    </w:r>
                    <w:r>
                      <w:rPr>
                        <w:sz w:val="15"/>
                      </w:rPr>
                      <w:t>-</w:t>
                    </w:r>
                    <w:r>
                      <w:rPr>
                        <w:spacing w:val="-3"/>
                        <w:sz w:val="15"/>
                      </w:rPr>
                      <w:t xml:space="preserve"> </w:t>
                    </w:r>
                    <w:r>
                      <w:rPr>
                        <w:sz w:val="15"/>
                      </w:rPr>
                      <w:t>Detailed</w:t>
                    </w:r>
                    <w:r>
                      <w:rPr>
                        <w:spacing w:val="-3"/>
                        <w:sz w:val="15"/>
                      </w:rPr>
                      <w:t xml:space="preserve"> </w:t>
                    </w:r>
                    <w:r>
                      <w:rPr>
                        <w:spacing w:val="-2"/>
                        <w:sz w:val="15"/>
                      </w:rPr>
                      <w:t>guidance</w:t>
                    </w:r>
                  </w:p>
                </w:txbxContent>
              </v:textbox>
              <w10:wrap anchorx="page" anchory="page"/>
            </v:shape>
          </w:pict>
        </mc:Fallback>
      </mc:AlternateContent>
    </w:r>
    <w:r>
      <w:rPr>
        <w:noProof/>
      </w:rPr>
      <mc:AlternateContent>
        <mc:Choice Requires="wps">
          <w:drawing>
            <wp:anchor distT="0" distB="0" distL="114300" distR="114300" simplePos="0" relativeHeight="251639296" behindDoc="1" locked="0" layoutInCell="1" allowOverlap="1" wp14:anchorId="1196ADB7" wp14:editId="5C92F13D">
              <wp:simplePos x="0" y="0"/>
              <wp:positionH relativeFrom="page">
                <wp:posOffset>6096000</wp:posOffset>
              </wp:positionH>
              <wp:positionV relativeFrom="page">
                <wp:posOffset>517525</wp:posOffset>
              </wp:positionV>
              <wp:extent cx="517525" cy="132080"/>
              <wp:effectExtent l="0" t="0" r="0" b="0"/>
              <wp:wrapNone/>
              <wp:docPr id="88" name="docshape4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7525" cy="132080"/>
                      </a:xfrm>
                      <a:prstGeom prst="rect">
                        <a:avLst/>
                      </a:prstGeom>
                      <a:noFill/>
                      <a:ln>
                        <a:noFill/>
                      </a:ln>
                    </wps:spPr>
                    <wps:txbx>
                      <w:txbxContent>
                        <w:p w14:paraId="6003AF26" w14:textId="77777777" w:rsidR="00D16BE9" w:rsidRDefault="00AC4FA2">
                          <w:pPr>
                            <w:spacing w:before="15"/>
                            <w:ind w:left="20" w:firstLine="300"/>
                            <w:rPr>
                              <w:sz w:val="15"/>
                            </w:rPr>
                          </w:pPr>
                          <w:r>
                            <w:rPr>
                              <w:sz w:val="15"/>
                            </w:rPr>
                            <w:t>First</w:t>
                          </w:r>
                          <w:r>
                            <w:rPr>
                              <w:spacing w:val="-5"/>
                              <w:sz w:val="15"/>
                            </w:rPr>
                            <w:t xml:space="preserve"> </w:t>
                          </w:r>
                          <w:r>
                            <w:rPr>
                              <w:spacing w:val="-2"/>
                              <w:sz w:val="15"/>
                            </w:rPr>
                            <w:t>edition</w:t>
                          </w:r>
                        </w:p>
                      </w:txbxContent>
                    </wps:txbx>
                    <wps:bodyPr rot="0" vert="horz" wrap="square" lIns="0" tIns="0" rIns="0" bIns="0" anchor="t" anchorCtr="0" upright="1">
                      <a:noAutofit/>
                    </wps:bodyPr>
                  </wps:wsp>
                </a:graphicData>
              </a:graphic>
            </wp:anchor>
          </w:drawing>
        </mc:Choice>
        <mc:Fallback>
          <w:pict>
            <v:shape w14:anchorId="1196ADB7" id="docshape470" o:spid="_x0000_s1078" type="#_x0000_t202" style="position:absolute;margin-left:480pt;margin-top:40.75pt;width:40.75pt;height:10.4pt;z-index:-25167718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" filled="f" stroked="f">
              <v:textbox inset="0,0,0,0">
                <w:txbxContent>
                  <w:p w14:paraId="6003AF26" w14:textId="77777777" w:rsidR="00D16BE9" w:rsidRDefault="00AC4FA2">
                    <w:pPr>
                      <w:spacing w:before="15"/>
                      <w:ind w:left="20" w:firstLine="300"/>
                      <w:rPr>
                        <w:sz w:val="15"/>
                      </w:rPr>
                    </w:pPr>
                    <w:r>
                      <w:rPr>
                        <w:sz w:val="15"/>
                      </w:rPr>
                      <w:t>First</w:t>
                    </w:r>
                    <w:r>
                      <w:rPr>
                        <w:spacing w:val="-5"/>
                        <w:sz w:val="15"/>
                      </w:rPr>
                      <w:t xml:space="preserve"> </w:t>
                    </w:r>
                    <w:r>
                      <w:rPr>
                        <w:spacing w:val="-2"/>
                        <w:sz w:val="15"/>
                      </w:rPr>
                      <w:t>edition</w:t>
                    </w:r>
                  </w:p>
                </w:txbxContent>
              </v:textbox>
              <w10:wrap anchorx="page" anchory="page"/>
            </v:shape>
          </w:pict>
        </mc:Fallback>
      </mc:AlternateConten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849DE01" w14:textId="77777777" w:rsidR="00D16BE9" w:rsidRDefault="00AC4FA2">
    <w:pPr>
      <w:pStyle w:val="a8"/>
      <w:spacing w:line="14" w:lineRule="auto"/>
      <w:rPr>
        <w:sz w:val="20"/>
      </w:rPr>
    </w:pPr>
    <w:r>
      <w:rPr>
        <w:noProof/>
      </w:rPr>
      <mc:AlternateContent>
        <mc:Choice Requires="wps">
          <w:drawing>
            <wp:anchor distT="0" distB="0" distL="114300" distR="114300" simplePos="0" relativeHeight="251643392" behindDoc="1" locked="0" layoutInCell="1" allowOverlap="1" wp14:anchorId="5103A16C" wp14:editId="13549955">
              <wp:simplePos x="0" y="0"/>
              <wp:positionH relativeFrom="page">
                <wp:posOffset>881380</wp:posOffset>
              </wp:positionH>
              <wp:positionV relativeFrom="page">
                <wp:posOffset>659765</wp:posOffset>
              </wp:positionV>
              <wp:extent cx="5798185" cy="6350"/>
              <wp:effectExtent l="0" t="0" r="0" b="0"/>
              <wp:wrapNone/>
              <wp:docPr id="80" name="docshape47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98185" cy="6350"/>
                      </a:xfrm>
                      <a:prstGeom prst="rect">
                        <a:avLst/>
                      </a:prstGeom>
                      <a:solidFill>
                        <a:srgbClr val="000000"/>
                      </a:solidFill>
                      <a:ln>
                        <a:noFill/>
                      </a:ln>
                    </wps:spPr>
                    <wps:bodyPr rot="0" vert="horz" wrap="square" lIns="91440" tIns="45720" rIns="91440" bIns="45720" anchor="t" anchorCtr="0" upright="1">
                      <a:noAutofit/>
                    </wps:bodyPr>
                  </wps:wsp>
                </a:graphicData>
              </a:graphic>
            </wp:anchor>
          </w:drawing>
        </mc:Choice>
        <mc:Fallback xmlns:wpsCustomData="http://www.wps.cn/officeDocument/2013/wpsCustomData">
          <w:pict>
            <v:rect id="docshape477" o:spid="_x0000_s1026" o:spt="1" style="position:absolute;left:0pt;margin-left:69.4pt;margin-top:51.95pt;height:0.5pt;width:456.55pt;mso-position-horizontal-relative:page;mso-position-vertical-relative:page;z-index:-251629568;mso-width-relative:page;mso-height-relative:page;" fillcolor="#000000" filled="t" stroked="f" coordsize="21600,21600" o:gfxdata="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">
              <v:fill on="t" focussize="0,0"/>
              <v:stroke on="f"/>
              <v:imagedata o:title=""/>
              <o:lock v:ext="edit" aspectratio="f"/>
            </v:rect>
          </w:pict>
        </mc:Fallback>
      </mc:AlternateContent>
    </w:r>
    <w:r>
      <w:rPr>
        <w:noProof/>
      </w:rPr>
      <mc:AlternateContent>
        <mc:Choice Requires="wps">
          <w:drawing>
            <wp:anchor distT="0" distB="0" distL="114300" distR="114300" simplePos="0" relativeHeight="251644416" behindDoc="1" locked="0" layoutInCell="1" allowOverlap="1" wp14:anchorId="2F8B1757" wp14:editId="060B26B2">
              <wp:simplePos x="0" y="0"/>
              <wp:positionH relativeFrom="page">
                <wp:posOffset>887730</wp:posOffset>
              </wp:positionH>
              <wp:positionV relativeFrom="page">
                <wp:posOffset>517525</wp:posOffset>
              </wp:positionV>
              <wp:extent cx="3329305" cy="132080"/>
              <wp:effectExtent l="0" t="0" r="0" b="0"/>
              <wp:wrapNone/>
              <wp:docPr id="78" name="docshape4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9305" cy="132080"/>
                      </a:xfrm>
                      <a:prstGeom prst="rect">
                        <a:avLst/>
                      </a:prstGeom>
                      <a:noFill/>
                      <a:ln>
                        <a:noFill/>
                      </a:ln>
                    </wps:spPr>
                    <wps:txbx>
                      <w:txbxContent>
                        <w:p w14:paraId="29FAAB6A" w14:textId="77777777" w:rsidR="00D16BE9" w:rsidRDefault="00AC4FA2">
                          <w:pPr>
                            <w:spacing w:before="15"/>
                            <w:ind w:left="20" w:firstLine="300"/>
                            <w:rPr>
                              <w:sz w:val="15"/>
                            </w:rPr>
                          </w:pPr>
                          <w:r>
                            <w:rPr>
                              <w:sz w:val="15"/>
                            </w:rPr>
                            <w:t>ILCD</w:t>
                          </w:r>
                          <w:r>
                            <w:rPr>
                              <w:spacing w:val="-4"/>
                              <w:sz w:val="15"/>
                            </w:rPr>
                            <w:t xml:space="preserve"> </w:t>
                          </w:r>
                          <w:r>
                            <w:rPr>
                              <w:sz w:val="15"/>
                            </w:rPr>
                            <w:t>Handbook:</w:t>
                          </w:r>
                          <w:r>
                            <w:rPr>
                              <w:spacing w:val="-4"/>
                              <w:sz w:val="15"/>
                            </w:rPr>
                            <w:t xml:space="preserve"> </w:t>
                          </w:r>
                          <w:r>
                            <w:rPr>
                              <w:sz w:val="15"/>
                            </w:rPr>
                            <w:t>General</w:t>
                          </w:r>
                          <w:r>
                            <w:rPr>
                              <w:spacing w:val="-3"/>
                              <w:sz w:val="15"/>
                            </w:rPr>
                            <w:t xml:space="preserve"> </w:t>
                          </w:r>
                          <w:r>
                            <w:rPr>
                              <w:sz w:val="15"/>
                            </w:rPr>
                            <w:t>guide</w:t>
                          </w:r>
                          <w:r>
                            <w:rPr>
                              <w:spacing w:val="-3"/>
                              <w:sz w:val="15"/>
                            </w:rPr>
                            <w:t xml:space="preserve"> </w:t>
                          </w:r>
                          <w:r>
                            <w:rPr>
                              <w:sz w:val="15"/>
                            </w:rPr>
                            <w:t>for</w:t>
                          </w:r>
                          <w:r>
                            <w:rPr>
                              <w:spacing w:val="-3"/>
                              <w:sz w:val="15"/>
                            </w:rPr>
                            <w:t xml:space="preserve"> </w:t>
                          </w:r>
                          <w:r>
                            <w:rPr>
                              <w:sz w:val="15"/>
                            </w:rPr>
                            <w:t>Life</w:t>
                          </w:r>
                          <w:r>
                            <w:rPr>
                              <w:spacing w:val="-4"/>
                              <w:sz w:val="15"/>
                            </w:rPr>
                            <w:t xml:space="preserve"> </w:t>
                          </w:r>
                          <w:r>
                            <w:rPr>
                              <w:sz w:val="15"/>
                            </w:rPr>
                            <w:t>Cycle</w:t>
                          </w:r>
                          <w:r>
                            <w:rPr>
                              <w:spacing w:val="-2"/>
                              <w:sz w:val="15"/>
                            </w:rPr>
                            <w:t xml:space="preserve"> </w:t>
                          </w:r>
                          <w:r>
                            <w:rPr>
                              <w:sz w:val="15"/>
                            </w:rPr>
                            <w:t>Assessment</w:t>
                          </w:r>
                          <w:r>
                            <w:rPr>
                              <w:spacing w:val="-3"/>
                              <w:sz w:val="15"/>
                            </w:rPr>
                            <w:t xml:space="preserve"> </w:t>
                          </w:r>
                          <w:r>
                            <w:rPr>
                              <w:sz w:val="15"/>
                            </w:rPr>
                            <w:t>-</w:t>
                          </w:r>
                          <w:r>
                            <w:rPr>
                              <w:spacing w:val="-3"/>
                              <w:sz w:val="15"/>
                            </w:rPr>
                            <w:t xml:space="preserve"> </w:t>
                          </w:r>
                          <w:r>
                            <w:rPr>
                              <w:sz w:val="15"/>
                            </w:rPr>
                            <w:t>Detailed</w:t>
                          </w:r>
                          <w:r>
                            <w:rPr>
                              <w:spacing w:val="-3"/>
                              <w:sz w:val="15"/>
                            </w:rPr>
                            <w:t xml:space="preserve"> </w:t>
                          </w:r>
                          <w:r>
                            <w:rPr>
                              <w:spacing w:val="-2"/>
                              <w:sz w:val="15"/>
                            </w:rPr>
                            <w:t>guidance</w:t>
                          </w:r>
                        </w:p>
                      </w:txbxContent>
                    </wps:txbx>
                    <wps:bodyPr rot="0" vert="horz" wrap="square" lIns="0" tIns="0" rIns="0" bIns="0" anchor="t" anchorCtr="0" upright="1">
                      <a:noAutofit/>
                    </wps:bodyPr>
                  </wps:wsp>
                </a:graphicData>
              </a:graphic>
            </wp:anchor>
          </w:drawing>
        </mc:Choice>
        <mc:Fallback>
          <w:pict>
            <v:shapetype w14:anchorId="2F8B1757" id="_x0000_t202" coordsize="21600,21600" o:spt="202" path="m,l,21600r21600,l21600,xe">
              <v:stroke joinstyle="miter"/>
              <v:path gradientshapeok="t" o:connecttype="rect"/>
            </v:shapetype>
            <v:shape id="docshape478" o:spid="_x0000_s1081" type="#_x0000_t202" style="position:absolute;margin-left:69.9pt;margin-top:40.75pt;width:262.15pt;height:10.4pt;z-index:-25167206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" filled="f" stroked="f">
              <v:textbox inset="0,0,0,0">
                <w:txbxContent>
                  <w:p w14:paraId="29FAAB6A" w14:textId="77777777" w:rsidR="00D16BE9" w:rsidRDefault="00AC4FA2">
                    <w:pPr>
                      <w:spacing w:before="15"/>
                      <w:ind w:left="20" w:firstLine="300"/>
                      <w:rPr>
                        <w:sz w:val="15"/>
                      </w:rPr>
                    </w:pPr>
                    <w:r>
                      <w:rPr>
                        <w:sz w:val="15"/>
                      </w:rPr>
                      <w:t>ILCD</w:t>
                    </w:r>
                    <w:r>
                      <w:rPr>
                        <w:spacing w:val="-4"/>
                        <w:sz w:val="15"/>
                      </w:rPr>
                      <w:t xml:space="preserve"> </w:t>
                    </w:r>
                    <w:r>
                      <w:rPr>
                        <w:sz w:val="15"/>
                      </w:rPr>
                      <w:t>Handbook:</w:t>
                    </w:r>
                    <w:r>
                      <w:rPr>
                        <w:spacing w:val="-4"/>
                        <w:sz w:val="15"/>
                      </w:rPr>
                      <w:t xml:space="preserve"> </w:t>
                    </w:r>
                    <w:r>
                      <w:rPr>
                        <w:sz w:val="15"/>
                      </w:rPr>
                      <w:t>General</w:t>
                    </w:r>
                    <w:r>
                      <w:rPr>
                        <w:spacing w:val="-3"/>
                        <w:sz w:val="15"/>
                      </w:rPr>
                      <w:t xml:space="preserve"> </w:t>
                    </w:r>
                    <w:r>
                      <w:rPr>
                        <w:sz w:val="15"/>
                      </w:rPr>
                      <w:t>guide</w:t>
                    </w:r>
                    <w:r>
                      <w:rPr>
                        <w:spacing w:val="-3"/>
                        <w:sz w:val="15"/>
                      </w:rPr>
                      <w:t xml:space="preserve"> </w:t>
                    </w:r>
                    <w:r>
                      <w:rPr>
                        <w:sz w:val="15"/>
                      </w:rPr>
                      <w:t>for</w:t>
                    </w:r>
                    <w:r>
                      <w:rPr>
                        <w:spacing w:val="-3"/>
                        <w:sz w:val="15"/>
                      </w:rPr>
                      <w:t xml:space="preserve"> </w:t>
                    </w:r>
                    <w:r>
                      <w:rPr>
                        <w:sz w:val="15"/>
                      </w:rPr>
                      <w:t>Life</w:t>
                    </w:r>
                    <w:r>
                      <w:rPr>
                        <w:spacing w:val="-4"/>
                        <w:sz w:val="15"/>
                      </w:rPr>
                      <w:t xml:space="preserve"> </w:t>
                    </w:r>
                    <w:r>
                      <w:rPr>
                        <w:sz w:val="15"/>
                      </w:rPr>
                      <w:t>Cycle</w:t>
                    </w:r>
                    <w:r>
                      <w:rPr>
                        <w:spacing w:val="-2"/>
                        <w:sz w:val="15"/>
                      </w:rPr>
                      <w:t xml:space="preserve"> </w:t>
                    </w:r>
                    <w:r>
                      <w:rPr>
                        <w:sz w:val="15"/>
                      </w:rPr>
                      <w:t>Assessment</w:t>
                    </w:r>
                    <w:r>
                      <w:rPr>
                        <w:spacing w:val="-3"/>
                        <w:sz w:val="15"/>
                      </w:rPr>
                      <w:t xml:space="preserve"> </w:t>
                    </w:r>
                    <w:r>
                      <w:rPr>
                        <w:sz w:val="15"/>
                      </w:rPr>
                      <w:t>-</w:t>
                    </w:r>
                    <w:r>
                      <w:rPr>
                        <w:spacing w:val="-3"/>
                        <w:sz w:val="15"/>
                      </w:rPr>
                      <w:t xml:space="preserve"> </w:t>
                    </w:r>
                    <w:r>
                      <w:rPr>
                        <w:sz w:val="15"/>
                      </w:rPr>
                      <w:t>Detailed</w:t>
                    </w:r>
                    <w:r>
                      <w:rPr>
                        <w:spacing w:val="-3"/>
                        <w:sz w:val="15"/>
                      </w:rPr>
                      <w:t xml:space="preserve"> </w:t>
                    </w:r>
                    <w:r>
                      <w:rPr>
                        <w:spacing w:val="-2"/>
                        <w:sz w:val="15"/>
                      </w:rPr>
                      <w:t>guidance</w:t>
                    </w:r>
                  </w:p>
                </w:txbxContent>
              </v:textbox>
              <w10:wrap anchorx="page" anchory="page"/>
            </v:shape>
          </w:pict>
        </mc:Fallback>
      </mc:AlternateContent>
    </w:r>
    <w:r>
      <w:rPr>
        <w:noProof/>
      </w:rPr>
      <mc:AlternateContent>
        <mc:Choice Requires="wps">
          <w:drawing>
            <wp:anchor distT="0" distB="0" distL="114300" distR="114300" simplePos="0" relativeHeight="251645440" behindDoc="1" locked="0" layoutInCell="1" allowOverlap="1" wp14:anchorId="74D83614" wp14:editId="259F9F0B">
              <wp:simplePos x="0" y="0"/>
              <wp:positionH relativeFrom="page">
                <wp:posOffset>6096000</wp:posOffset>
              </wp:positionH>
              <wp:positionV relativeFrom="page">
                <wp:posOffset>517525</wp:posOffset>
              </wp:positionV>
              <wp:extent cx="517525" cy="132080"/>
              <wp:effectExtent l="0" t="0" r="0" b="0"/>
              <wp:wrapNone/>
              <wp:docPr id="76" name="docshape4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7525" cy="132080"/>
                      </a:xfrm>
                      <a:prstGeom prst="rect">
                        <a:avLst/>
                      </a:prstGeom>
                      <a:noFill/>
                      <a:ln>
                        <a:noFill/>
                      </a:ln>
                    </wps:spPr>
                    <wps:txbx>
                      <w:txbxContent>
                        <w:p w14:paraId="5298E17A" w14:textId="77777777" w:rsidR="00D16BE9" w:rsidRDefault="00AC4FA2">
                          <w:pPr>
                            <w:spacing w:before="15"/>
                            <w:ind w:left="20" w:firstLine="300"/>
                            <w:rPr>
                              <w:sz w:val="15"/>
                            </w:rPr>
                          </w:pPr>
                          <w:r>
                            <w:rPr>
                              <w:sz w:val="15"/>
                            </w:rPr>
                            <w:t>First</w:t>
                          </w:r>
                          <w:r>
                            <w:rPr>
                              <w:spacing w:val="-5"/>
                              <w:sz w:val="15"/>
                            </w:rPr>
                            <w:t xml:space="preserve"> </w:t>
                          </w:r>
                          <w:r>
                            <w:rPr>
                              <w:spacing w:val="-2"/>
                              <w:sz w:val="15"/>
                            </w:rPr>
                            <w:t>edition</w:t>
                          </w:r>
                        </w:p>
                      </w:txbxContent>
                    </wps:txbx>
                    <wps:bodyPr rot="0" vert="horz" wrap="square" lIns="0" tIns="0" rIns="0" bIns="0" anchor="t" anchorCtr="0" upright="1">
                      <a:noAutofit/>
                    </wps:bodyPr>
                  </wps:wsp>
                </a:graphicData>
              </a:graphic>
            </wp:anchor>
          </w:drawing>
        </mc:Choice>
        <mc:Fallback>
          <w:pict>
            <v:shape w14:anchorId="74D83614" id="docshape479" o:spid="_x0000_s1082" type="#_x0000_t202" style="position:absolute;margin-left:480pt;margin-top:40.75pt;width:40.75pt;height:10.4pt;z-index:-25167104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" filled="f" stroked="f">
              <v:textbox inset="0,0,0,0">
                <w:txbxContent>
                  <w:p w14:paraId="5298E17A" w14:textId="77777777" w:rsidR="00D16BE9" w:rsidRDefault="00AC4FA2">
                    <w:pPr>
                      <w:spacing w:before="15"/>
                      <w:ind w:left="20" w:firstLine="300"/>
                      <w:rPr>
                        <w:sz w:val="15"/>
                      </w:rPr>
                    </w:pPr>
                    <w:r>
                      <w:rPr>
                        <w:sz w:val="15"/>
                      </w:rPr>
                      <w:t>First</w:t>
                    </w:r>
                    <w:r>
                      <w:rPr>
                        <w:spacing w:val="-5"/>
                        <w:sz w:val="15"/>
                      </w:rPr>
                      <w:t xml:space="preserve"> </w:t>
                    </w:r>
                    <w:r>
                      <w:rPr>
                        <w:spacing w:val="-2"/>
                        <w:sz w:val="15"/>
                      </w:rPr>
                      <w:t>edition</w:t>
                    </w:r>
                  </w:p>
                </w:txbxContent>
              </v:textbox>
              <w10:wrap anchorx="page" anchory="page"/>
            </v:shape>
          </w:pict>
        </mc:Fallback>
      </mc:AlternateConten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BCE3202" w14:textId="77777777" w:rsidR="00D16BE9" w:rsidRDefault="00AC4FA2">
    <w:pPr>
      <w:pStyle w:val="a8"/>
      <w:spacing w:line="14" w:lineRule="auto"/>
      <w:rPr>
        <w:sz w:val="20"/>
      </w:rPr>
    </w:pPr>
    <w:r>
      <w:rPr>
        <w:noProof/>
      </w:rPr>
      <mc:AlternateContent>
        <mc:Choice Requires="wps">
          <w:drawing>
            <wp:anchor distT="0" distB="0" distL="114300" distR="114300" simplePos="0" relativeHeight="251649536" behindDoc="1" locked="0" layoutInCell="1" allowOverlap="1" wp14:anchorId="37B7D228" wp14:editId="22060CDE">
              <wp:simplePos x="0" y="0"/>
              <wp:positionH relativeFrom="page">
                <wp:posOffset>881380</wp:posOffset>
              </wp:positionH>
              <wp:positionV relativeFrom="page">
                <wp:posOffset>659765</wp:posOffset>
              </wp:positionV>
              <wp:extent cx="5798185" cy="6350"/>
              <wp:effectExtent l="0" t="0" r="0" b="0"/>
              <wp:wrapNone/>
              <wp:docPr id="68" name="docshape48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98185" cy="6350"/>
                      </a:xfrm>
                      <a:prstGeom prst="rect">
                        <a:avLst/>
                      </a:prstGeom>
                      <a:solidFill>
                        <a:srgbClr val="000000"/>
                      </a:solidFill>
                      <a:ln>
                        <a:noFill/>
                      </a:ln>
                    </wps:spPr>
                    <wps:bodyPr rot="0" vert="horz" wrap="square" lIns="91440" tIns="45720" rIns="91440" bIns="45720" anchor="t" anchorCtr="0" upright="1">
                      <a:noAutofit/>
                    </wps:bodyPr>
                  </wps:wsp>
                </a:graphicData>
              </a:graphic>
            </wp:anchor>
          </w:drawing>
        </mc:Choice>
        <mc:Fallback xmlns:wpsCustomData="http://www.wps.cn/officeDocument/2013/wpsCustomData">
          <w:pict>
            <v:rect id="docshape483" o:spid="_x0000_s1026" o:spt="1" style="position:absolute;left:0pt;margin-left:69.4pt;margin-top:51.95pt;height:0.5pt;width:456.55pt;mso-position-horizontal-relative:page;mso-position-vertical-relative:page;z-index:-251626496;mso-width-relative:page;mso-height-relative:page;" fillcolor="#000000" filled="t" stroked="f" coordsize="21600,21600" o:gfxdata="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">
              <v:fill on="t" focussize="0,0"/>
              <v:stroke on="f"/>
              <v:imagedata o:title=""/>
              <o:lock v:ext="edit" aspectratio="f"/>
            </v:rect>
          </w:pict>
        </mc:Fallback>
      </mc:AlternateContent>
    </w:r>
    <w:r>
      <w:rPr>
        <w:noProof/>
      </w:rPr>
      <mc:AlternateContent>
        <mc:Choice Requires="wps">
          <w:drawing>
            <wp:anchor distT="0" distB="0" distL="114300" distR="114300" simplePos="0" relativeHeight="251650560" behindDoc="1" locked="0" layoutInCell="1" allowOverlap="1" wp14:anchorId="5D286D4C" wp14:editId="72F5F5D7">
              <wp:simplePos x="0" y="0"/>
              <wp:positionH relativeFrom="page">
                <wp:posOffset>887730</wp:posOffset>
              </wp:positionH>
              <wp:positionV relativeFrom="page">
                <wp:posOffset>517525</wp:posOffset>
              </wp:positionV>
              <wp:extent cx="3329305" cy="132080"/>
              <wp:effectExtent l="0" t="0" r="0" b="0"/>
              <wp:wrapNone/>
              <wp:docPr id="66" name="docshape4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9305" cy="132080"/>
                      </a:xfrm>
                      <a:prstGeom prst="rect">
                        <a:avLst/>
                      </a:prstGeom>
                      <a:noFill/>
                      <a:ln>
                        <a:noFill/>
                      </a:ln>
                    </wps:spPr>
                    <wps:txbx>
                      <w:txbxContent>
                        <w:p w14:paraId="78E5CBCE" w14:textId="77777777" w:rsidR="00D16BE9" w:rsidRDefault="00AC4FA2">
                          <w:pPr>
                            <w:spacing w:before="15"/>
                            <w:ind w:left="20" w:firstLine="300"/>
                            <w:rPr>
                              <w:sz w:val="15"/>
                            </w:rPr>
                          </w:pPr>
                          <w:r>
                            <w:rPr>
                              <w:sz w:val="15"/>
                            </w:rPr>
                            <w:t>ILCD</w:t>
                          </w:r>
                          <w:r>
                            <w:rPr>
                              <w:spacing w:val="-4"/>
                              <w:sz w:val="15"/>
                            </w:rPr>
                            <w:t xml:space="preserve"> </w:t>
                          </w:r>
                          <w:r>
                            <w:rPr>
                              <w:sz w:val="15"/>
                            </w:rPr>
                            <w:t>Handbook:</w:t>
                          </w:r>
                          <w:r>
                            <w:rPr>
                              <w:spacing w:val="-4"/>
                              <w:sz w:val="15"/>
                            </w:rPr>
                            <w:t xml:space="preserve"> </w:t>
                          </w:r>
                          <w:r>
                            <w:rPr>
                              <w:sz w:val="15"/>
                            </w:rPr>
                            <w:t>General</w:t>
                          </w:r>
                          <w:r>
                            <w:rPr>
                              <w:spacing w:val="-3"/>
                              <w:sz w:val="15"/>
                            </w:rPr>
                            <w:t xml:space="preserve"> </w:t>
                          </w:r>
                          <w:r>
                            <w:rPr>
                              <w:sz w:val="15"/>
                            </w:rPr>
                            <w:t>guide</w:t>
                          </w:r>
                          <w:r>
                            <w:rPr>
                              <w:spacing w:val="-3"/>
                              <w:sz w:val="15"/>
                            </w:rPr>
                            <w:t xml:space="preserve"> </w:t>
                          </w:r>
                          <w:r>
                            <w:rPr>
                              <w:sz w:val="15"/>
                            </w:rPr>
                            <w:t>for</w:t>
                          </w:r>
                          <w:r>
                            <w:rPr>
                              <w:spacing w:val="-3"/>
                              <w:sz w:val="15"/>
                            </w:rPr>
                            <w:t xml:space="preserve"> </w:t>
                          </w:r>
                          <w:r>
                            <w:rPr>
                              <w:sz w:val="15"/>
                            </w:rPr>
                            <w:t>Life</w:t>
                          </w:r>
                          <w:r>
                            <w:rPr>
                              <w:spacing w:val="-4"/>
                              <w:sz w:val="15"/>
                            </w:rPr>
                            <w:t xml:space="preserve"> </w:t>
                          </w:r>
                          <w:r>
                            <w:rPr>
                              <w:sz w:val="15"/>
                            </w:rPr>
                            <w:t>Cycle</w:t>
                          </w:r>
                          <w:r>
                            <w:rPr>
                              <w:spacing w:val="-2"/>
                              <w:sz w:val="15"/>
                            </w:rPr>
                            <w:t xml:space="preserve"> </w:t>
                          </w:r>
                          <w:r>
                            <w:rPr>
                              <w:sz w:val="15"/>
                            </w:rPr>
                            <w:t>Assessment</w:t>
                          </w:r>
                          <w:r>
                            <w:rPr>
                              <w:spacing w:val="-3"/>
                              <w:sz w:val="15"/>
                            </w:rPr>
                            <w:t xml:space="preserve"> </w:t>
                          </w:r>
                          <w:r>
                            <w:rPr>
                              <w:sz w:val="15"/>
                            </w:rPr>
                            <w:t>-</w:t>
                          </w:r>
                          <w:r>
                            <w:rPr>
                              <w:spacing w:val="-3"/>
                              <w:sz w:val="15"/>
                            </w:rPr>
                            <w:t xml:space="preserve"> </w:t>
                          </w:r>
                          <w:r>
                            <w:rPr>
                              <w:sz w:val="15"/>
                            </w:rPr>
                            <w:t>Detailed</w:t>
                          </w:r>
                          <w:r>
                            <w:rPr>
                              <w:spacing w:val="-3"/>
                              <w:sz w:val="15"/>
                            </w:rPr>
                            <w:t xml:space="preserve"> </w:t>
                          </w:r>
                          <w:r>
                            <w:rPr>
                              <w:spacing w:val="-2"/>
                              <w:sz w:val="15"/>
                            </w:rPr>
                            <w:t>guidance</w:t>
                          </w:r>
                        </w:p>
                      </w:txbxContent>
                    </wps:txbx>
                    <wps:bodyPr rot="0" vert="horz" wrap="square" lIns="0" tIns="0" rIns="0" bIns="0" anchor="t" anchorCtr="0" upright="1">
                      <a:noAutofit/>
                    </wps:bodyPr>
                  </wps:wsp>
                </a:graphicData>
              </a:graphic>
            </wp:anchor>
          </w:drawing>
        </mc:Choice>
        <mc:Fallback>
          <w:pict>
            <v:shapetype w14:anchorId="5D286D4C" id="_x0000_t202" coordsize="21600,21600" o:spt="202" path="m,l,21600r21600,l21600,xe">
              <v:stroke joinstyle="miter"/>
              <v:path gradientshapeok="t" o:connecttype="rect"/>
            </v:shapetype>
            <v:shape id="docshape484" o:spid="_x0000_s1085" type="#_x0000_t202" style="position:absolute;margin-left:69.9pt;margin-top:40.75pt;width:262.15pt;height:10.4pt;z-index:-25166592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" filled="f" stroked="f">
              <v:textbox inset="0,0,0,0">
                <w:txbxContent>
                  <w:p w14:paraId="78E5CBCE" w14:textId="77777777" w:rsidR="00D16BE9" w:rsidRDefault="00AC4FA2">
                    <w:pPr>
                      <w:spacing w:before="15"/>
                      <w:ind w:left="20" w:firstLine="300"/>
                      <w:rPr>
                        <w:sz w:val="15"/>
                      </w:rPr>
                    </w:pPr>
                    <w:r>
                      <w:rPr>
                        <w:sz w:val="15"/>
                      </w:rPr>
                      <w:t>ILCD</w:t>
                    </w:r>
                    <w:r>
                      <w:rPr>
                        <w:spacing w:val="-4"/>
                        <w:sz w:val="15"/>
                      </w:rPr>
                      <w:t xml:space="preserve"> </w:t>
                    </w:r>
                    <w:r>
                      <w:rPr>
                        <w:sz w:val="15"/>
                      </w:rPr>
                      <w:t>Handbook:</w:t>
                    </w:r>
                    <w:r>
                      <w:rPr>
                        <w:spacing w:val="-4"/>
                        <w:sz w:val="15"/>
                      </w:rPr>
                      <w:t xml:space="preserve"> </w:t>
                    </w:r>
                    <w:r>
                      <w:rPr>
                        <w:sz w:val="15"/>
                      </w:rPr>
                      <w:t>General</w:t>
                    </w:r>
                    <w:r>
                      <w:rPr>
                        <w:spacing w:val="-3"/>
                        <w:sz w:val="15"/>
                      </w:rPr>
                      <w:t xml:space="preserve"> </w:t>
                    </w:r>
                    <w:r>
                      <w:rPr>
                        <w:sz w:val="15"/>
                      </w:rPr>
                      <w:t>guide</w:t>
                    </w:r>
                    <w:r>
                      <w:rPr>
                        <w:spacing w:val="-3"/>
                        <w:sz w:val="15"/>
                      </w:rPr>
                      <w:t xml:space="preserve"> </w:t>
                    </w:r>
                    <w:r>
                      <w:rPr>
                        <w:sz w:val="15"/>
                      </w:rPr>
                      <w:t>for</w:t>
                    </w:r>
                    <w:r>
                      <w:rPr>
                        <w:spacing w:val="-3"/>
                        <w:sz w:val="15"/>
                      </w:rPr>
                      <w:t xml:space="preserve"> </w:t>
                    </w:r>
                    <w:r>
                      <w:rPr>
                        <w:sz w:val="15"/>
                      </w:rPr>
                      <w:t>Life</w:t>
                    </w:r>
                    <w:r>
                      <w:rPr>
                        <w:spacing w:val="-4"/>
                        <w:sz w:val="15"/>
                      </w:rPr>
                      <w:t xml:space="preserve"> </w:t>
                    </w:r>
                    <w:r>
                      <w:rPr>
                        <w:sz w:val="15"/>
                      </w:rPr>
                      <w:t>Cycle</w:t>
                    </w:r>
                    <w:r>
                      <w:rPr>
                        <w:spacing w:val="-2"/>
                        <w:sz w:val="15"/>
                      </w:rPr>
                      <w:t xml:space="preserve"> </w:t>
                    </w:r>
                    <w:r>
                      <w:rPr>
                        <w:sz w:val="15"/>
                      </w:rPr>
                      <w:t>Assessment</w:t>
                    </w:r>
                    <w:r>
                      <w:rPr>
                        <w:spacing w:val="-3"/>
                        <w:sz w:val="15"/>
                      </w:rPr>
                      <w:t xml:space="preserve"> </w:t>
                    </w:r>
                    <w:r>
                      <w:rPr>
                        <w:sz w:val="15"/>
                      </w:rPr>
                      <w:t>-</w:t>
                    </w:r>
                    <w:r>
                      <w:rPr>
                        <w:spacing w:val="-3"/>
                        <w:sz w:val="15"/>
                      </w:rPr>
                      <w:t xml:space="preserve"> </w:t>
                    </w:r>
                    <w:r>
                      <w:rPr>
                        <w:sz w:val="15"/>
                      </w:rPr>
                      <w:t>Detailed</w:t>
                    </w:r>
                    <w:r>
                      <w:rPr>
                        <w:spacing w:val="-3"/>
                        <w:sz w:val="15"/>
                      </w:rPr>
                      <w:t xml:space="preserve"> </w:t>
                    </w:r>
                    <w:r>
                      <w:rPr>
                        <w:spacing w:val="-2"/>
                        <w:sz w:val="15"/>
                      </w:rPr>
                      <w:t>guidance</w:t>
                    </w:r>
                  </w:p>
                </w:txbxContent>
              </v:textbox>
              <w10:wrap anchorx="page" anchory="page"/>
            </v:shape>
          </w:pict>
        </mc:Fallback>
      </mc:AlternateContent>
    </w:r>
    <w:r>
      <w:rPr>
        <w:noProof/>
      </w:rPr>
      <mc:AlternateContent>
        <mc:Choice Requires="wps">
          <w:drawing>
            <wp:anchor distT="0" distB="0" distL="114300" distR="114300" simplePos="0" relativeHeight="251651584" behindDoc="1" locked="0" layoutInCell="1" allowOverlap="1" wp14:anchorId="60E53543" wp14:editId="5439246E">
              <wp:simplePos x="0" y="0"/>
              <wp:positionH relativeFrom="page">
                <wp:posOffset>6096000</wp:posOffset>
              </wp:positionH>
              <wp:positionV relativeFrom="page">
                <wp:posOffset>517525</wp:posOffset>
              </wp:positionV>
              <wp:extent cx="517525" cy="132080"/>
              <wp:effectExtent l="0" t="0" r="0" b="0"/>
              <wp:wrapNone/>
              <wp:docPr id="64" name="docshape4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7525" cy="132080"/>
                      </a:xfrm>
                      <a:prstGeom prst="rect">
                        <a:avLst/>
                      </a:prstGeom>
                      <a:noFill/>
                      <a:ln>
                        <a:noFill/>
                      </a:ln>
                    </wps:spPr>
                    <wps:txbx>
                      <w:txbxContent>
                        <w:p w14:paraId="016FE4E8" w14:textId="77777777" w:rsidR="00D16BE9" w:rsidRDefault="00AC4FA2">
                          <w:pPr>
                            <w:spacing w:before="15"/>
                            <w:ind w:left="20" w:firstLine="300"/>
                            <w:rPr>
                              <w:sz w:val="15"/>
                            </w:rPr>
                          </w:pPr>
                          <w:r>
                            <w:rPr>
                              <w:sz w:val="15"/>
                            </w:rPr>
                            <w:t>First</w:t>
                          </w:r>
                          <w:r>
                            <w:rPr>
                              <w:spacing w:val="-5"/>
                              <w:sz w:val="15"/>
                            </w:rPr>
                            <w:t xml:space="preserve"> </w:t>
                          </w:r>
                          <w:r>
                            <w:rPr>
                              <w:spacing w:val="-2"/>
                              <w:sz w:val="15"/>
                            </w:rPr>
                            <w:t>edition</w:t>
                          </w:r>
                        </w:p>
                      </w:txbxContent>
                    </wps:txbx>
                    <wps:bodyPr rot="0" vert="horz" wrap="square" lIns="0" tIns="0" rIns="0" bIns="0" anchor="t" anchorCtr="0" upright="1">
                      <a:noAutofit/>
                    </wps:bodyPr>
                  </wps:wsp>
                </a:graphicData>
              </a:graphic>
            </wp:anchor>
          </w:drawing>
        </mc:Choice>
        <mc:Fallback>
          <w:pict>
            <v:shape w14:anchorId="60E53543" id="docshape485" o:spid="_x0000_s1086" type="#_x0000_t202" style="position:absolute;margin-left:480pt;margin-top:40.75pt;width:40.75pt;height:10.4pt;z-index:-25166489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" filled="f" stroked="f">
              <v:textbox inset="0,0,0,0">
                <w:txbxContent>
                  <w:p w14:paraId="016FE4E8" w14:textId="77777777" w:rsidR="00D16BE9" w:rsidRDefault="00AC4FA2">
                    <w:pPr>
                      <w:spacing w:before="15"/>
                      <w:ind w:left="20" w:firstLine="300"/>
                      <w:rPr>
                        <w:sz w:val="15"/>
                      </w:rPr>
                    </w:pPr>
                    <w:r>
                      <w:rPr>
                        <w:sz w:val="15"/>
                      </w:rPr>
                      <w:t>First</w:t>
                    </w:r>
                    <w:r>
                      <w:rPr>
                        <w:spacing w:val="-5"/>
                        <w:sz w:val="15"/>
                      </w:rPr>
                      <w:t xml:space="preserve"> </w:t>
                    </w:r>
                    <w:r>
                      <w:rPr>
                        <w:spacing w:val="-2"/>
                        <w:sz w:val="15"/>
                      </w:rPr>
                      <w:t>edition</w:t>
                    </w:r>
                  </w:p>
                </w:txbxContent>
              </v:textbox>
              <w10:wrap anchorx="page" anchory="page"/>
            </v:shape>
          </w:pict>
        </mc:Fallback>
      </mc:AlternateConten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913AC47" w14:textId="77777777" w:rsidR="00D16BE9" w:rsidRDefault="00AC4FA2">
    <w:pPr>
      <w:pStyle w:val="a8"/>
      <w:spacing w:line="14" w:lineRule="auto"/>
      <w:rPr>
        <w:sz w:val="20"/>
      </w:rPr>
    </w:pPr>
    <w:r>
      <w:rPr>
        <w:noProof/>
      </w:rPr>
      <mc:AlternateContent>
        <mc:Choice Requires="wps">
          <w:drawing>
            <wp:anchor distT="0" distB="0" distL="114300" distR="114300" simplePos="0" relativeHeight="251655680" behindDoc="1" locked="0" layoutInCell="1" allowOverlap="1" wp14:anchorId="72154B6D" wp14:editId="35FB8AFC">
              <wp:simplePos x="0" y="0"/>
              <wp:positionH relativeFrom="page">
                <wp:posOffset>881380</wp:posOffset>
              </wp:positionH>
              <wp:positionV relativeFrom="page">
                <wp:posOffset>659765</wp:posOffset>
              </wp:positionV>
              <wp:extent cx="5798185" cy="6350"/>
              <wp:effectExtent l="0" t="0" r="0" b="0"/>
              <wp:wrapNone/>
              <wp:docPr id="56" name="docshape54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98185" cy="6350"/>
                      </a:xfrm>
                      <a:prstGeom prst="rect">
                        <a:avLst/>
                      </a:prstGeom>
                      <a:solidFill>
                        <a:srgbClr val="000000"/>
                      </a:solidFill>
                      <a:ln>
                        <a:noFill/>
                      </a:ln>
                    </wps:spPr>
                    <wps:bodyPr rot="0" vert="horz" wrap="square" lIns="91440" tIns="45720" rIns="91440" bIns="45720" anchor="t" anchorCtr="0" upright="1">
                      <a:noAutofit/>
                    </wps:bodyPr>
                  </wps:wsp>
                </a:graphicData>
              </a:graphic>
            </wp:anchor>
          </w:drawing>
        </mc:Choice>
        <mc:Fallback xmlns:wpsCustomData="http://www.wps.cn/officeDocument/2013/wpsCustomData">
          <w:pict>
            <v:rect id="docshape548" o:spid="_x0000_s1026" o:spt="1" style="position:absolute;left:0pt;margin-left:69.4pt;margin-top:51.95pt;height:0.5pt;width:456.55pt;mso-position-horizontal-relative:page;mso-position-vertical-relative:page;z-index:-251623424;mso-width-relative:page;mso-height-relative:page;" fillcolor="#000000" filled="t" stroked="f" coordsize="21600,21600" o:gfxdata="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">
              <v:fill on="t" focussize="0,0"/>
              <v:stroke on="f"/>
              <v:imagedata o:title=""/>
              <o:lock v:ext="edit" aspectratio="f"/>
            </v:rect>
          </w:pict>
        </mc:Fallback>
      </mc:AlternateContent>
    </w:r>
    <w:r>
      <w:rPr>
        <w:noProof/>
      </w:rPr>
      <mc:AlternateContent>
        <mc:Choice Requires="wps">
          <w:drawing>
            <wp:anchor distT="0" distB="0" distL="114300" distR="114300" simplePos="0" relativeHeight="251656704" behindDoc="1" locked="0" layoutInCell="1" allowOverlap="1" wp14:anchorId="0E0FBF17" wp14:editId="0D228B28">
              <wp:simplePos x="0" y="0"/>
              <wp:positionH relativeFrom="page">
                <wp:posOffset>887730</wp:posOffset>
              </wp:positionH>
              <wp:positionV relativeFrom="page">
                <wp:posOffset>517525</wp:posOffset>
              </wp:positionV>
              <wp:extent cx="3329305" cy="132080"/>
              <wp:effectExtent l="0" t="0" r="0" b="0"/>
              <wp:wrapNone/>
              <wp:docPr id="54" name="docshape5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9305" cy="132080"/>
                      </a:xfrm>
                      <a:prstGeom prst="rect">
                        <a:avLst/>
                      </a:prstGeom>
                      <a:noFill/>
                      <a:ln>
                        <a:noFill/>
                      </a:ln>
                    </wps:spPr>
                    <wps:txbx>
                      <w:txbxContent>
                        <w:p w14:paraId="7A4D2478" w14:textId="77777777" w:rsidR="00D16BE9" w:rsidRDefault="00AC4FA2">
                          <w:pPr>
                            <w:spacing w:before="15"/>
                            <w:ind w:left="20" w:firstLine="300"/>
                            <w:rPr>
                              <w:sz w:val="15"/>
                            </w:rPr>
                          </w:pPr>
                          <w:r>
                            <w:rPr>
                              <w:sz w:val="15"/>
                            </w:rPr>
                            <w:t>ILCD</w:t>
                          </w:r>
                          <w:r>
                            <w:rPr>
                              <w:spacing w:val="-4"/>
                              <w:sz w:val="15"/>
                            </w:rPr>
                            <w:t xml:space="preserve"> </w:t>
                          </w:r>
                          <w:r>
                            <w:rPr>
                              <w:sz w:val="15"/>
                            </w:rPr>
                            <w:t>Handbook:</w:t>
                          </w:r>
                          <w:r>
                            <w:rPr>
                              <w:spacing w:val="-4"/>
                              <w:sz w:val="15"/>
                            </w:rPr>
                            <w:t xml:space="preserve"> </w:t>
                          </w:r>
                          <w:r>
                            <w:rPr>
                              <w:sz w:val="15"/>
                            </w:rPr>
                            <w:t>General</w:t>
                          </w:r>
                          <w:r>
                            <w:rPr>
                              <w:spacing w:val="-3"/>
                              <w:sz w:val="15"/>
                            </w:rPr>
                            <w:t xml:space="preserve"> </w:t>
                          </w:r>
                          <w:r>
                            <w:rPr>
                              <w:sz w:val="15"/>
                            </w:rPr>
                            <w:t>guide</w:t>
                          </w:r>
                          <w:r>
                            <w:rPr>
                              <w:spacing w:val="-3"/>
                              <w:sz w:val="15"/>
                            </w:rPr>
                            <w:t xml:space="preserve"> </w:t>
                          </w:r>
                          <w:r>
                            <w:rPr>
                              <w:sz w:val="15"/>
                            </w:rPr>
                            <w:t>for</w:t>
                          </w:r>
                          <w:r>
                            <w:rPr>
                              <w:spacing w:val="-3"/>
                              <w:sz w:val="15"/>
                            </w:rPr>
                            <w:t xml:space="preserve"> </w:t>
                          </w:r>
                          <w:r>
                            <w:rPr>
                              <w:sz w:val="15"/>
                            </w:rPr>
                            <w:t>Life</w:t>
                          </w:r>
                          <w:r>
                            <w:rPr>
                              <w:spacing w:val="-4"/>
                              <w:sz w:val="15"/>
                            </w:rPr>
                            <w:t xml:space="preserve"> </w:t>
                          </w:r>
                          <w:r>
                            <w:rPr>
                              <w:sz w:val="15"/>
                            </w:rPr>
                            <w:t>Cycle</w:t>
                          </w:r>
                          <w:r>
                            <w:rPr>
                              <w:spacing w:val="-2"/>
                              <w:sz w:val="15"/>
                            </w:rPr>
                            <w:t xml:space="preserve"> </w:t>
                          </w:r>
                          <w:r>
                            <w:rPr>
                              <w:sz w:val="15"/>
                            </w:rPr>
                            <w:t>Assessment</w:t>
                          </w:r>
                          <w:r>
                            <w:rPr>
                              <w:spacing w:val="-3"/>
                              <w:sz w:val="15"/>
                            </w:rPr>
                            <w:t xml:space="preserve"> </w:t>
                          </w:r>
                          <w:r>
                            <w:rPr>
                              <w:sz w:val="15"/>
                            </w:rPr>
                            <w:t>-</w:t>
                          </w:r>
                          <w:r>
                            <w:rPr>
                              <w:spacing w:val="-3"/>
                              <w:sz w:val="15"/>
                            </w:rPr>
                            <w:t xml:space="preserve"> </w:t>
                          </w:r>
                          <w:r>
                            <w:rPr>
                              <w:sz w:val="15"/>
                            </w:rPr>
                            <w:t>Detailed</w:t>
                          </w:r>
                          <w:r>
                            <w:rPr>
                              <w:spacing w:val="-3"/>
                              <w:sz w:val="15"/>
                            </w:rPr>
                            <w:t xml:space="preserve"> </w:t>
                          </w:r>
                          <w:r>
                            <w:rPr>
                              <w:spacing w:val="-2"/>
                              <w:sz w:val="15"/>
                            </w:rPr>
                            <w:t>guidance</w:t>
                          </w:r>
                        </w:p>
                      </w:txbxContent>
                    </wps:txbx>
                    <wps:bodyPr rot="0" vert="horz" wrap="square" lIns="0" tIns="0" rIns="0" bIns="0" anchor="t" anchorCtr="0" upright="1">
                      <a:noAutofit/>
                    </wps:bodyPr>
                  </wps:wsp>
                </a:graphicData>
              </a:graphic>
            </wp:anchor>
          </w:drawing>
        </mc:Choice>
        <mc:Fallback>
          <w:pict>
            <v:shapetype w14:anchorId="0E0FBF17" id="_x0000_t202" coordsize="21600,21600" o:spt="202" path="m,l,21600r21600,l21600,xe">
              <v:stroke joinstyle="miter"/>
              <v:path gradientshapeok="t" o:connecttype="rect"/>
            </v:shapetype>
            <v:shape id="docshape549" o:spid="_x0000_s1089" type="#_x0000_t202" style="position:absolute;margin-left:69.9pt;margin-top:40.75pt;width:262.15pt;height:10.4pt;z-index:-25165977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" filled="f" stroked="f">
              <v:textbox inset="0,0,0,0">
                <w:txbxContent>
                  <w:p w14:paraId="7A4D2478" w14:textId="77777777" w:rsidR="00D16BE9" w:rsidRDefault="00AC4FA2">
                    <w:pPr>
                      <w:spacing w:before="15"/>
                      <w:ind w:left="20" w:firstLine="300"/>
                      <w:rPr>
                        <w:sz w:val="15"/>
                      </w:rPr>
                    </w:pPr>
                    <w:r>
                      <w:rPr>
                        <w:sz w:val="15"/>
                      </w:rPr>
                      <w:t>ILCD</w:t>
                    </w:r>
                    <w:r>
                      <w:rPr>
                        <w:spacing w:val="-4"/>
                        <w:sz w:val="15"/>
                      </w:rPr>
                      <w:t xml:space="preserve"> </w:t>
                    </w:r>
                    <w:r>
                      <w:rPr>
                        <w:sz w:val="15"/>
                      </w:rPr>
                      <w:t>Handbook:</w:t>
                    </w:r>
                    <w:r>
                      <w:rPr>
                        <w:spacing w:val="-4"/>
                        <w:sz w:val="15"/>
                      </w:rPr>
                      <w:t xml:space="preserve"> </w:t>
                    </w:r>
                    <w:r>
                      <w:rPr>
                        <w:sz w:val="15"/>
                      </w:rPr>
                      <w:t>General</w:t>
                    </w:r>
                    <w:r>
                      <w:rPr>
                        <w:spacing w:val="-3"/>
                        <w:sz w:val="15"/>
                      </w:rPr>
                      <w:t xml:space="preserve"> </w:t>
                    </w:r>
                    <w:r>
                      <w:rPr>
                        <w:sz w:val="15"/>
                      </w:rPr>
                      <w:t>guide</w:t>
                    </w:r>
                    <w:r>
                      <w:rPr>
                        <w:spacing w:val="-3"/>
                        <w:sz w:val="15"/>
                      </w:rPr>
                      <w:t xml:space="preserve"> </w:t>
                    </w:r>
                    <w:r>
                      <w:rPr>
                        <w:sz w:val="15"/>
                      </w:rPr>
                      <w:t>for</w:t>
                    </w:r>
                    <w:r>
                      <w:rPr>
                        <w:spacing w:val="-3"/>
                        <w:sz w:val="15"/>
                      </w:rPr>
                      <w:t xml:space="preserve"> </w:t>
                    </w:r>
                    <w:r>
                      <w:rPr>
                        <w:sz w:val="15"/>
                      </w:rPr>
                      <w:t>Life</w:t>
                    </w:r>
                    <w:r>
                      <w:rPr>
                        <w:spacing w:val="-4"/>
                        <w:sz w:val="15"/>
                      </w:rPr>
                      <w:t xml:space="preserve"> </w:t>
                    </w:r>
                    <w:r>
                      <w:rPr>
                        <w:sz w:val="15"/>
                      </w:rPr>
                      <w:t>Cycle</w:t>
                    </w:r>
                    <w:r>
                      <w:rPr>
                        <w:spacing w:val="-2"/>
                        <w:sz w:val="15"/>
                      </w:rPr>
                      <w:t xml:space="preserve"> </w:t>
                    </w:r>
                    <w:r>
                      <w:rPr>
                        <w:sz w:val="15"/>
                      </w:rPr>
                      <w:t>Assessment</w:t>
                    </w:r>
                    <w:r>
                      <w:rPr>
                        <w:spacing w:val="-3"/>
                        <w:sz w:val="15"/>
                      </w:rPr>
                      <w:t xml:space="preserve"> </w:t>
                    </w:r>
                    <w:r>
                      <w:rPr>
                        <w:sz w:val="15"/>
                      </w:rPr>
                      <w:t>-</w:t>
                    </w:r>
                    <w:r>
                      <w:rPr>
                        <w:spacing w:val="-3"/>
                        <w:sz w:val="15"/>
                      </w:rPr>
                      <w:t xml:space="preserve"> </w:t>
                    </w:r>
                    <w:r>
                      <w:rPr>
                        <w:sz w:val="15"/>
                      </w:rPr>
                      <w:t>Detailed</w:t>
                    </w:r>
                    <w:r>
                      <w:rPr>
                        <w:spacing w:val="-3"/>
                        <w:sz w:val="15"/>
                      </w:rPr>
                      <w:t xml:space="preserve"> </w:t>
                    </w:r>
                    <w:r>
                      <w:rPr>
                        <w:spacing w:val="-2"/>
                        <w:sz w:val="15"/>
                      </w:rPr>
                      <w:t>guidance</w:t>
                    </w:r>
                  </w:p>
                </w:txbxContent>
              </v:textbox>
              <w10:wrap anchorx="page" anchory="page"/>
            </v:shape>
          </w:pict>
        </mc:Fallback>
      </mc:AlternateContent>
    </w:r>
    <w:r>
      <w:rPr>
        <w:noProof/>
      </w:rPr>
      <mc:AlternateContent>
        <mc:Choice Requires="wps">
          <w:drawing>
            <wp:anchor distT="0" distB="0" distL="114300" distR="114300" simplePos="0" relativeHeight="251657728" behindDoc="1" locked="0" layoutInCell="1" allowOverlap="1" wp14:anchorId="0141410C" wp14:editId="3F690FB9">
              <wp:simplePos x="0" y="0"/>
              <wp:positionH relativeFrom="page">
                <wp:posOffset>6096000</wp:posOffset>
              </wp:positionH>
              <wp:positionV relativeFrom="page">
                <wp:posOffset>517525</wp:posOffset>
              </wp:positionV>
              <wp:extent cx="517525" cy="132080"/>
              <wp:effectExtent l="0" t="0" r="0" b="0"/>
              <wp:wrapNone/>
              <wp:docPr id="52" name="docshape5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7525" cy="132080"/>
                      </a:xfrm>
                      <a:prstGeom prst="rect">
                        <a:avLst/>
                      </a:prstGeom>
                      <a:noFill/>
                      <a:ln>
                        <a:noFill/>
                      </a:ln>
                    </wps:spPr>
                    <wps:txbx>
                      <w:txbxContent>
                        <w:p w14:paraId="63192AC5" w14:textId="77777777" w:rsidR="00D16BE9" w:rsidRDefault="00AC4FA2">
                          <w:pPr>
                            <w:spacing w:before="15"/>
                            <w:ind w:left="20" w:firstLine="300"/>
                            <w:rPr>
                              <w:sz w:val="15"/>
                            </w:rPr>
                          </w:pPr>
                          <w:r>
                            <w:rPr>
                              <w:sz w:val="15"/>
                            </w:rPr>
                            <w:t>First</w:t>
                          </w:r>
                          <w:r>
                            <w:rPr>
                              <w:spacing w:val="-5"/>
                              <w:sz w:val="15"/>
                            </w:rPr>
                            <w:t xml:space="preserve"> </w:t>
                          </w:r>
                          <w:r>
                            <w:rPr>
                              <w:spacing w:val="-2"/>
                              <w:sz w:val="15"/>
                            </w:rPr>
                            <w:t>edition</w:t>
                          </w:r>
                        </w:p>
                      </w:txbxContent>
                    </wps:txbx>
                    <wps:bodyPr rot="0" vert="horz" wrap="square" lIns="0" tIns="0" rIns="0" bIns="0" anchor="t" anchorCtr="0" upright="1">
                      <a:noAutofit/>
                    </wps:bodyPr>
                  </wps:wsp>
                </a:graphicData>
              </a:graphic>
            </wp:anchor>
          </w:drawing>
        </mc:Choice>
        <mc:Fallback>
          <w:pict>
            <v:shape w14:anchorId="0141410C" id="docshape550" o:spid="_x0000_s1090" type="#_x0000_t202" style="position:absolute;margin-left:480pt;margin-top:40.75pt;width:40.75pt;height:10.4pt;z-index:-25165875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" filled="f" stroked="f">
              <v:textbox inset="0,0,0,0">
                <w:txbxContent>
                  <w:p w14:paraId="63192AC5" w14:textId="77777777" w:rsidR="00D16BE9" w:rsidRDefault="00AC4FA2">
                    <w:pPr>
                      <w:spacing w:before="15"/>
                      <w:ind w:left="20" w:firstLine="300"/>
                      <w:rPr>
                        <w:sz w:val="15"/>
                      </w:rPr>
                    </w:pPr>
                    <w:r>
                      <w:rPr>
                        <w:sz w:val="15"/>
                      </w:rPr>
                      <w:t>First</w:t>
                    </w:r>
                    <w:r>
                      <w:rPr>
                        <w:spacing w:val="-5"/>
                        <w:sz w:val="15"/>
                      </w:rPr>
                      <w:t xml:space="preserve"> </w:t>
                    </w:r>
                    <w:r>
                      <w:rPr>
                        <w:spacing w:val="-2"/>
                        <w:sz w:val="15"/>
                      </w:rPr>
                      <w:t>edition</w:t>
                    </w:r>
                  </w:p>
                </w:txbxContent>
              </v:textbox>
              <w10:wrap anchorx="page" anchory="page"/>
            </v:shape>
          </w:pict>
        </mc:Fallback>
      </mc:AlternateConten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8654517" w14:textId="77777777" w:rsidR="00D16BE9" w:rsidRDefault="00AC4FA2">
    <w:pPr>
      <w:pStyle w:val="a8"/>
      <w:spacing w:line="14" w:lineRule="auto"/>
      <w:rPr>
        <w:sz w:val="20"/>
      </w:rPr>
    </w:pPr>
    <w:r>
      <w:rPr>
        <w:noProof/>
      </w:rPr>
      <mc:AlternateContent>
        <mc:Choice Requires="wps">
          <w:drawing>
            <wp:anchor distT="0" distB="0" distL="114300" distR="114300" simplePos="0" relativeHeight="251661824" behindDoc="1" locked="0" layoutInCell="1" allowOverlap="1" wp14:anchorId="23DC5C1B" wp14:editId="57C63805">
              <wp:simplePos x="0" y="0"/>
              <wp:positionH relativeFrom="page">
                <wp:posOffset>881380</wp:posOffset>
              </wp:positionH>
              <wp:positionV relativeFrom="page">
                <wp:posOffset>659765</wp:posOffset>
              </wp:positionV>
              <wp:extent cx="5798185" cy="6350"/>
              <wp:effectExtent l="0" t="0" r="0" b="0"/>
              <wp:wrapNone/>
              <wp:docPr id="44" name="docshape55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98185" cy="6350"/>
                      </a:xfrm>
                      <a:prstGeom prst="rect">
                        <a:avLst/>
                      </a:prstGeom>
                      <a:solidFill>
                        <a:srgbClr val="000000"/>
                      </a:solidFill>
                      <a:ln>
                        <a:noFill/>
                      </a:ln>
                    </wps:spPr>
                    <wps:bodyPr rot="0" vert="horz" wrap="square" lIns="91440" tIns="45720" rIns="91440" bIns="45720" anchor="t" anchorCtr="0" upright="1">
                      <a:noAutofit/>
                    </wps:bodyPr>
                  </wps:wsp>
                </a:graphicData>
              </a:graphic>
            </wp:anchor>
          </w:drawing>
        </mc:Choice>
        <mc:Fallback xmlns:wpsCustomData="http://www.wps.cn/officeDocument/2013/wpsCustomData">
          <w:pict>
            <v:rect id="docshape554" o:spid="_x0000_s1026" o:spt="1" style="position:absolute;left:0pt;margin-left:69.4pt;margin-top:51.95pt;height:0.5pt;width:456.55pt;mso-position-horizontal-relative:page;mso-position-vertical-relative:page;z-index:-251620352;mso-width-relative:page;mso-height-relative:page;" fillcolor="#000000" filled="t" stroked="f" coordsize="21600,21600" o:gfxdata="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">
              <v:fill on="t" focussize="0,0"/>
              <v:stroke on="f"/>
              <v:imagedata o:title=""/>
              <o:lock v:ext="edit" aspectratio="f"/>
            </v:rect>
          </w:pict>
        </mc:Fallback>
      </mc:AlternateContent>
    </w:r>
    <w:r>
      <w:rPr>
        <w:noProof/>
      </w:rPr>
      <mc:AlternateContent>
        <mc:Choice Requires="wps">
          <w:drawing>
            <wp:anchor distT="0" distB="0" distL="114300" distR="114300" simplePos="0" relativeHeight="251662848" behindDoc="1" locked="0" layoutInCell="1" allowOverlap="1" wp14:anchorId="6A600B34" wp14:editId="019ABF9B">
              <wp:simplePos x="0" y="0"/>
              <wp:positionH relativeFrom="page">
                <wp:posOffset>887730</wp:posOffset>
              </wp:positionH>
              <wp:positionV relativeFrom="page">
                <wp:posOffset>517525</wp:posOffset>
              </wp:positionV>
              <wp:extent cx="3329305" cy="132080"/>
              <wp:effectExtent l="0" t="0" r="0" b="0"/>
              <wp:wrapNone/>
              <wp:docPr id="42" name="docshape5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9305" cy="132080"/>
                      </a:xfrm>
                      <a:prstGeom prst="rect">
                        <a:avLst/>
                      </a:prstGeom>
                      <a:noFill/>
                      <a:ln>
                        <a:noFill/>
                      </a:ln>
                    </wps:spPr>
                    <wps:txbx>
                      <w:txbxContent>
                        <w:p w14:paraId="57D8A64E" w14:textId="77777777" w:rsidR="00D16BE9" w:rsidRDefault="00AC4FA2">
                          <w:pPr>
                            <w:spacing w:before="15"/>
                            <w:ind w:left="20" w:firstLine="300"/>
                            <w:rPr>
                              <w:sz w:val="15"/>
                            </w:rPr>
                          </w:pPr>
                          <w:r>
                            <w:rPr>
                              <w:sz w:val="15"/>
                            </w:rPr>
                            <w:t>ILCD</w:t>
                          </w:r>
                          <w:r>
                            <w:rPr>
                              <w:spacing w:val="-4"/>
                              <w:sz w:val="15"/>
                            </w:rPr>
                            <w:t xml:space="preserve"> </w:t>
                          </w:r>
                          <w:r>
                            <w:rPr>
                              <w:sz w:val="15"/>
                            </w:rPr>
                            <w:t>Handbook:</w:t>
                          </w:r>
                          <w:r>
                            <w:rPr>
                              <w:spacing w:val="-4"/>
                              <w:sz w:val="15"/>
                            </w:rPr>
                            <w:t xml:space="preserve"> </w:t>
                          </w:r>
                          <w:r>
                            <w:rPr>
                              <w:sz w:val="15"/>
                            </w:rPr>
                            <w:t>General</w:t>
                          </w:r>
                          <w:r>
                            <w:rPr>
                              <w:spacing w:val="-3"/>
                              <w:sz w:val="15"/>
                            </w:rPr>
                            <w:t xml:space="preserve"> </w:t>
                          </w:r>
                          <w:r>
                            <w:rPr>
                              <w:sz w:val="15"/>
                            </w:rPr>
                            <w:t>guide</w:t>
                          </w:r>
                          <w:r>
                            <w:rPr>
                              <w:spacing w:val="-3"/>
                              <w:sz w:val="15"/>
                            </w:rPr>
                            <w:t xml:space="preserve"> </w:t>
                          </w:r>
                          <w:r>
                            <w:rPr>
                              <w:sz w:val="15"/>
                            </w:rPr>
                            <w:t>for</w:t>
                          </w:r>
                          <w:r>
                            <w:rPr>
                              <w:spacing w:val="-3"/>
                              <w:sz w:val="15"/>
                            </w:rPr>
                            <w:t xml:space="preserve"> </w:t>
                          </w:r>
                          <w:r>
                            <w:rPr>
                              <w:sz w:val="15"/>
                            </w:rPr>
                            <w:t>Life</w:t>
                          </w:r>
                          <w:r>
                            <w:rPr>
                              <w:spacing w:val="-4"/>
                              <w:sz w:val="15"/>
                            </w:rPr>
                            <w:t xml:space="preserve"> </w:t>
                          </w:r>
                          <w:r>
                            <w:rPr>
                              <w:sz w:val="15"/>
                            </w:rPr>
                            <w:t>Cycle</w:t>
                          </w:r>
                          <w:r>
                            <w:rPr>
                              <w:spacing w:val="-2"/>
                              <w:sz w:val="15"/>
                            </w:rPr>
                            <w:t xml:space="preserve"> </w:t>
                          </w:r>
                          <w:r>
                            <w:rPr>
                              <w:sz w:val="15"/>
                            </w:rPr>
                            <w:t>Assessment</w:t>
                          </w:r>
                          <w:r>
                            <w:rPr>
                              <w:spacing w:val="-3"/>
                              <w:sz w:val="15"/>
                            </w:rPr>
                            <w:t xml:space="preserve"> </w:t>
                          </w:r>
                          <w:r>
                            <w:rPr>
                              <w:sz w:val="15"/>
                            </w:rPr>
                            <w:t>-</w:t>
                          </w:r>
                          <w:r>
                            <w:rPr>
                              <w:spacing w:val="-3"/>
                              <w:sz w:val="15"/>
                            </w:rPr>
                            <w:t xml:space="preserve"> </w:t>
                          </w:r>
                          <w:r>
                            <w:rPr>
                              <w:sz w:val="15"/>
                            </w:rPr>
                            <w:t>Detailed</w:t>
                          </w:r>
                          <w:r>
                            <w:rPr>
                              <w:spacing w:val="-3"/>
                              <w:sz w:val="15"/>
                            </w:rPr>
                            <w:t xml:space="preserve"> </w:t>
                          </w:r>
                          <w:r>
                            <w:rPr>
                              <w:spacing w:val="-2"/>
                              <w:sz w:val="15"/>
                            </w:rPr>
                            <w:t>guidance</w:t>
                          </w:r>
                        </w:p>
                      </w:txbxContent>
                    </wps:txbx>
                    <wps:bodyPr rot="0" vert="horz" wrap="square" lIns="0" tIns="0" rIns="0" bIns="0" anchor="t" anchorCtr="0" upright="1">
                      <a:noAutofit/>
                    </wps:bodyPr>
                  </wps:wsp>
                </a:graphicData>
              </a:graphic>
            </wp:anchor>
          </w:drawing>
        </mc:Choice>
        <mc:Fallback>
          <w:pict>
            <v:shapetype w14:anchorId="6A600B34" id="_x0000_t202" coordsize="21600,21600" o:spt="202" path="m,l,21600r21600,l21600,xe">
              <v:stroke joinstyle="miter"/>
              <v:path gradientshapeok="t" o:connecttype="rect"/>
            </v:shapetype>
            <v:shape id="docshape555" o:spid="_x0000_s1093" type="#_x0000_t202" style="position:absolute;margin-left:69.9pt;margin-top:40.75pt;width:262.15pt;height:10.4pt;z-index:-25165363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" filled="f" stroked="f">
              <v:textbox inset="0,0,0,0">
                <w:txbxContent>
                  <w:p w14:paraId="57D8A64E" w14:textId="77777777" w:rsidR="00D16BE9" w:rsidRDefault="00AC4FA2">
                    <w:pPr>
                      <w:spacing w:before="15"/>
                      <w:ind w:left="20" w:firstLine="300"/>
                      <w:rPr>
                        <w:sz w:val="15"/>
                      </w:rPr>
                    </w:pPr>
                    <w:r>
                      <w:rPr>
                        <w:sz w:val="15"/>
                      </w:rPr>
                      <w:t>ILCD</w:t>
                    </w:r>
                    <w:r>
                      <w:rPr>
                        <w:spacing w:val="-4"/>
                        <w:sz w:val="15"/>
                      </w:rPr>
                      <w:t xml:space="preserve"> </w:t>
                    </w:r>
                    <w:r>
                      <w:rPr>
                        <w:sz w:val="15"/>
                      </w:rPr>
                      <w:t>Handbook:</w:t>
                    </w:r>
                    <w:r>
                      <w:rPr>
                        <w:spacing w:val="-4"/>
                        <w:sz w:val="15"/>
                      </w:rPr>
                      <w:t xml:space="preserve"> </w:t>
                    </w:r>
                    <w:r>
                      <w:rPr>
                        <w:sz w:val="15"/>
                      </w:rPr>
                      <w:t>General</w:t>
                    </w:r>
                    <w:r>
                      <w:rPr>
                        <w:spacing w:val="-3"/>
                        <w:sz w:val="15"/>
                      </w:rPr>
                      <w:t xml:space="preserve"> </w:t>
                    </w:r>
                    <w:r>
                      <w:rPr>
                        <w:sz w:val="15"/>
                      </w:rPr>
                      <w:t>guide</w:t>
                    </w:r>
                    <w:r>
                      <w:rPr>
                        <w:spacing w:val="-3"/>
                        <w:sz w:val="15"/>
                      </w:rPr>
                      <w:t xml:space="preserve"> </w:t>
                    </w:r>
                    <w:r>
                      <w:rPr>
                        <w:sz w:val="15"/>
                      </w:rPr>
                      <w:t>for</w:t>
                    </w:r>
                    <w:r>
                      <w:rPr>
                        <w:spacing w:val="-3"/>
                        <w:sz w:val="15"/>
                      </w:rPr>
                      <w:t xml:space="preserve"> </w:t>
                    </w:r>
                    <w:r>
                      <w:rPr>
                        <w:sz w:val="15"/>
                      </w:rPr>
                      <w:t>Life</w:t>
                    </w:r>
                    <w:r>
                      <w:rPr>
                        <w:spacing w:val="-4"/>
                        <w:sz w:val="15"/>
                      </w:rPr>
                      <w:t xml:space="preserve"> </w:t>
                    </w:r>
                    <w:r>
                      <w:rPr>
                        <w:sz w:val="15"/>
                      </w:rPr>
                      <w:t>Cycle</w:t>
                    </w:r>
                    <w:r>
                      <w:rPr>
                        <w:spacing w:val="-2"/>
                        <w:sz w:val="15"/>
                      </w:rPr>
                      <w:t xml:space="preserve"> </w:t>
                    </w:r>
                    <w:r>
                      <w:rPr>
                        <w:sz w:val="15"/>
                      </w:rPr>
                      <w:t>Assessment</w:t>
                    </w:r>
                    <w:r>
                      <w:rPr>
                        <w:spacing w:val="-3"/>
                        <w:sz w:val="15"/>
                      </w:rPr>
                      <w:t xml:space="preserve"> </w:t>
                    </w:r>
                    <w:r>
                      <w:rPr>
                        <w:sz w:val="15"/>
                      </w:rPr>
                      <w:t>-</w:t>
                    </w:r>
                    <w:r>
                      <w:rPr>
                        <w:spacing w:val="-3"/>
                        <w:sz w:val="15"/>
                      </w:rPr>
                      <w:t xml:space="preserve"> </w:t>
                    </w:r>
                    <w:r>
                      <w:rPr>
                        <w:sz w:val="15"/>
                      </w:rPr>
                      <w:t>Detailed</w:t>
                    </w:r>
                    <w:r>
                      <w:rPr>
                        <w:spacing w:val="-3"/>
                        <w:sz w:val="15"/>
                      </w:rPr>
                      <w:t xml:space="preserve"> </w:t>
                    </w:r>
                    <w:r>
                      <w:rPr>
                        <w:spacing w:val="-2"/>
                        <w:sz w:val="15"/>
                      </w:rPr>
                      <w:t>guidance</w:t>
                    </w:r>
                  </w:p>
                </w:txbxContent>
              </v:textbox>
              <w10:wrap anchorx="page" anchory="page"/>
            </v:shape>
          </w:pict>
        </mc:Fallback>
      </mc:AlternateContent>
    </w:r>
    <w:r>
      <w:rPr>
        <w:noProof/>
      </w:rPr>
      <mc:AlternateContent>
        <mc:Choice Requires="wps">
          <w:drawing>
            <wp:anchor distT="0" distB="0" distL="114300" distR="114300" simplePos="0" relativeHeight="251663872" behindDoc="1" locked="0" layoutInCell="1" allowOverlap="1" wp14:anchorId="28B55E7F" wp14:editId="50F70906">
              <wp:simplePos x="0" y="0"/>
              <wp:positionH relativeFrom="page">
                <wp:posOffset>6096000</wp:posOffset>
              </wp:positionH>
              <wp:positionV relativeFrom="page">
                <wp:posOffset>517525</wp:posOffset>
              </wp:positionV>
              <wp:extent cx="517525" cy="132080"/>
              <wp:effectExtent l="0" t="0" r="0" b="0"/>
              <wp:wrapNone/>
              <wp:docPr id="40" name="docshape5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7525" cy="132080"/>
                      </a:xfrm>
                      <a:prstGeom prst="rect">
                        <a:avLst/>
                      </a:prstGeom>
                      <a:noFill/>
                      <a:ln>
                        <a:noFill/>
                      </a:ln>
                    </wps:spPr>
                    <wps:txbx>
                      <w:txbxContent>
                        <w:p w14:paraId="5C36529F" w14:textId="77777777" w:rsidR="00D16BE9" w:rsidRDefault="00AC4FA2">
                          <w:pPr>
                            <w:spacing w:before="15"/>
                            <w:ind w:left="20" w:firstLine="300"/>
                            <w:rPr>
                              <w:sz w:val="15"/>
                            </w:rPr>
                          </w:pPr>
                          <w:r>
                            <w:rPr>
                              <w:sz w:val="15"/>
                            </w:rPr>
                            <w:t>First</w:t>
                          </w:r>
                          <w:r>
                            <w:rPr>
                              <w:spacing w:val="-5"/>
                              <w:sz w:val="15"/>
                            </w:rPr>
                            <w:t xml:space="preserve"> </w:t>
                          </w:r>
                          <w:r>
                            <w:rPr>
                              <w:spacing w:val="-2"/>
                              <w:sz w:val="15"/>
                            </w:rPr>
                            <w:t>edition</w:t>
                          </w:r>
                        </w:p>
                      </w:txbxContent>
                    </wps:txbx>
                    <wps:bodyPr rot="0" vert="horz" wrap="square" lIns="0" tIns="0" rIns="0" bIns="0" anchor="t" anchorCtr="0" upright="1">
                      <a:noAutofit/>
                    </wps:bodyPr>
                  </wps:wsp>
                </a:graphicData>
              </a:graphic>
            </wp:anchor>
          </w:drawing>
        </mc:Choice>
        <mc:Fallback>
          <w:pict>
            <v:shape w14:anchorId="28B55E7F" id="docshape556" o:spid="_x0000_s1094" type="#_x0000_t202" style="position:absolute;margin-left:480pt;margin-top:40.75pt;width:40.75pt;height:10.4pt;z-index:-25165260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" filled="f" stroked="f">
              <v:textbox inset="0,0,0,0">
                <w:txbxContent>
                  <w:p w14:paraId="5C36529F" w14:textId="77777777" w:rsidR="00D16BE9" w:rsidRDefault="00AC4FA2">
                    <w:pPr>
                      <w:spacing w:before="15"/>
                      <w:ind w:left="20" w:firstLine="300"/>
                      <w:rPr>
                        <w:sz w:val="15"/>
                      </w:rPr>
                    </w:pPr>
                    <w:r>
                      <w:rPr>
                        <w:sz w:val="15"/>
                      </w:rPr>
                      <w:t>First</w:t>
                    </w:r>
                    <w:r>
                      <w:rPr>
                        <w:spacing w:val="-5"/>
                        <w:sz w:val="15"/>
                      </w:rPr>
                      <w:t xml:space="preserve"> </w:t>
                    </w:r>
                    <w:r>
                      <w:rPr>
                        <w:spacing w:val="-2"/>
                        <w:sz w:val="15"/>
                      </w:rPr>
                      <w:t>edition</w:t>
                    </w:r>
                  </w:p>
                </w:txbxContent>
              </v:textbox>
              <w10:wrap anchorx="page" anchory="page"/>
            </v:shape>
          </w:pict>
        </mc:Fallback>
      </mc:AlternateConten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90F344A" w14:textId="77777777" w:rsidR="00D16BE9" w:rsidRDefault="00AC4FA2">
    <w:pPr>
      <w:pStyle w:val="a8"/>
      <w:spacing w:line="14" w:lineRule="auto"/>
      <w:rPr>
        <w:sz w:val="20"/>
      </w:rPr>
    </w:pPr>
    <w:r>
      <w:rPr>
        <w:noProof/>
      </w:rPr>
      <mc:AlternateContent>
        <mc:Choice Requires="wps">
          <w:drawing>
            <wp:anchor distT="0" distB="0" distL="114300" distR="114300" simplePos="0" relativeHeight="251670016" behindDoc="1" locked="0" layoutInCell="1" allowOverlap="1" wp14:anchorId="563CCF26" wp14:editId="75E3CF0D">
              <wp:simplePos x="0" y="0"/>
              <wp:positionH relativeFrom="page">
                <wp:posOffset>881380</wp:posOffset>
              </wp:positionH>
              <wp:positionV relativeFrom="page">
                <wp:posOffset>659765</wp:posOffset>
              </wp:positionV>
              <wp:extent cx="5798185" cy="6350"/>
              <wp:effectExtent l="0" t="0" r="0" b="0"/>
              <wp:wrapNone/>
              <wp:docPr id="28" name="docshape5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98185" cy="6350"/>
                      </a:xfrm>
                      <a:prstGeom prst="rect">
                        <a:avLst/>
                      </a:prstGeom>
                      <a:solidFill>
                        <a:srgbClr val="000000"/>
                      </a:solidFill>
                      <a:ln>
                        <a:noFill/>
                      </a:ln>
                    </wps:spPr>
                    <wps:bodyPr rot="0" vert="horz" wrap="square" lIns="91440" tIns="45720" rIns="91440" bIns="45720" anchor="t" anchorCtr="0" upright="1">
                      <a:noAutofit/>
                    </wps:bodyPr>
                  </wps:wsp>
                </a:graphicData>
              </a:graphic>
            </wp:anchor>
          </w:drawing>
        </mc:Choice>
        <mc:Fallback xmlns:wpsCustomData="http://www.wps.cn/officeDocument/2013/wpsCustomData">
          <w:pict>
            <v:rect id="docshape562" o:spid="_x0000_s1026" o:spt="1" style="position:absolute;left:0pt;margin-left:69.4pt;margin-top:51.95pt;height:0.5pt;width:456.55pt;mso-position-horizontal-relative:page;mso-position-vertical-relative:page;z-index:-251616256;mso-width-relative:page;mso-height-relative:page;" fillcolor="#000000" filled="t" stroked="f" coordsize="21600,21600" o:gfxdata="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">
              <v:fill on="t" focussize="0,0"/>
              <v:stroke on="f"/>
              <v:imagedata o:title=""/>
              <o:lock v:ext="edit" aspectratio="f"/>
            </v:rect>
          </w:pict>
        </mc:Fallback>
      </mc:AlternateContent>
    </w:r>
    <w:r>
      <w:rPr>
        <w:noProof/>
      </w:rPr>
      <mc:AlternateContent>
        <mc:Choice Requires="wps">
          <w:drawing>
            <wp:anchor distT="0" distB="0" distL="114300" distR="114300" simplePos="0" relativeHeight="251671040" behindDoc="1" locked="0" layoutInCell="1" allowOverlap="1" wp14:anchorId="3F8B154B" wp14:editId="55BCA38E">
              <wp:simplePos x="0" y="0"/>
              <wp:positionH relativeFrom="page">
                <wp:posOffset>887730</wp:posOffset>
              </wp:positionH>
              <wp:positionV relativeFrom="page">
                <wp:posOffset>517525</wp:posOffset>
              </wp:positionV>
              <wp:extent cx="3329305" cy="132080"/>
              <wp:effectExtent l="0" t="0" r="0" b="0"/>
              <wp:wrapNone/>
              <wp:docPr id="26" name="docshape5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9305" cy="132080"/>
                      </a:xfrm>
                      <a:prstGeom prst="rect">
                        <a:avLst/>
                      </a:prstGeom>
                      <a:noFill/>
                      <a:ln>
                        <a:noFill/>
                      </a:ln>
                    </wps:spPr>
                    <wps:txbx>
                      <w:txbxContent>
                        <w:p w14:paraId="4120858E" w14:textId="77777777" w:rsidR="00D16BE9" w:rsidRDefault="00AC4FA2">
                          <w:pPr>
                            <w:spacing w:before="15"/>
                            <w:ind w:left="20" w:firstLine="300"/>
                            <w:rPr>
                              <w:sz w:val="15"/>
                            </w:rPr>
                          </w:pPr>
                          <w:r>
                            <w:rPr>
                              <w:sz w:val="15"/>
                            </w:rPr>
                            <w:t>ILCD</w:t>
                          </w:r>
                          <w:r>
                            <w:rPr>
                              <w:spacing w:val="-4"/>
                              <w:sz w:val="15"/>
                            </w:rPr>
                            <w:t xml:space="preserve"> </w:t>
                          </w:r>
                          <w:r>
                            <w:rPr>
                              <w:sz w:val="15"/>
                            </w:rPr>
                            <w:t>Handbook:</w:t>
                          </w:r>
                          <w:r>
                            <w:rPr>
                              <w:spacing w:val="-4"/>
                              <w:sz w:val="15"/>
                            </w:rPr>
                            <w:t xml:space="preserve"> </w:t>
                          </w:r>
                          <w:r>
                            <w:rPr>
                              <w:sz w:val="15"/>
                            </w:rPr>
                            <w:t>General</w:t>
                          </w:r>
                          <w:r>
                            <w:rPr>
                              <w:spacing w:val="-3"/>
                              <w:sz w:val="15"/>
                            </w:rPr>
                            <w:t xml:space="preserve"> </w:t>
                          </w:r>
                          <w:r>
                            <w:rPr>
                              <w:sz w:val="15"/>
                            </w:rPr>
                            <w:t>guide</w:t>
                          </w:r>
                          <w:r>
                            <w:rPr>
                              <w:spacing w:val="-3"/>
                              <w:sz w:val="15"/>
                            </w:rPr>
                            <w:t xml:space="preserve"> </w:t>
                          </w:r>
                          <w:r>
                            <w:rPr>
                              <w:sz w:val="15"/>
                            </w:rPr>
                            <w:t>for</w:t>
                          </w:r>
                          <w:r>
                            <w:rPr>
                              <w:spacing w:val="-3"/>
                              <w:sz w:val="15"/>
                            </w:rPr>
                            <w:t xml:space="preserve"> </w:t>
                          </w:r>
                          <w:r>
                            <w:rPr>
                              <w:sz w:val="15"/>
                            </w:rPr>
                            <w:t>Life</w:t>
                          </w:r>
                          <w:r>
                            <w:rPr>
                              <w:spacing w:val="-4"/>
                              <w:sz w:val="15"/>
                            </w:rPr>
                            <w:t xml:space="preserve"> </w:t>
                          </w:r>
                          <w:r>
                            <w:rPr>
                              <w:sz w:val="15"/>
                            </w:rPr>
                            <w:t>Cycle</w:t>
                          </w:r>
                          <w:r>
                            <w:rPr>
                              <w:spacing w:val="-2"/>
                              <w:sz w:val="15"/>
                            </w:rPr>
                            <w:t xml:space="preserve"> </w:t>
                          </w:r>
                          <w:r>
                            <w:rPr>
                              <w:sz w:val="15"/>
                            </w:rPr>
                            <w:t>Assessment</w:t>
                          </w:r>
                          <w:r>
                            <w:rPr>
                              <w:spacing w:val="-3"/>
                              <w:sz w:val="15"/>
                            </w:rPr>
                            <w:t xml:space="preserve"> </w:t>
                          </w:r>
                          <w:r>
                            <w:rPr>
                              <w:sz w:val="15"/>
                            </w:rPr>
                            <w:t>-</w:t>
                          </w:r>
                          <w:r>
                            <w:rPr>
                              <w:spacing w:val="-3"/>
                              <w:sz w:val="15"/>
                            </w:rPr>
                            <w:t xml:space="preserve"> </w:t>
                          </w:r>
                          <w:r>
                            <w:rPr>
                              <w:sz w:val="15"/>
                            </w:rPr>
                            <w:t>Detailed</w:t>
                          </w:r>
                          <w:r>
                            <w:rPr>
                              <w:spacing w:val="-3"/>
                              <w:sz w:val="15"/>
                            </w:rPr>
                            <w:t xml:space="preserve"> </w:t>
                          </w:r>
                          <w:r>
                            <w:rPr>
                              <w:spacing w:val="-2"/>
                              <w:sz w:val="15"/>
                            </w:rPr>
                            <w:t>guidance</w:t>
                          </w:r>
                        </w:p>
                      </w:txbxContent>
                    </wps:txbx>
                    <wps:bodyPr rot="0" vert="horz" wrap="square" lIns="0" tIns="0" rIns="0" bIns="0" anchor="t" anchorCtr="0" upright="1">
                      <a:noAutofit/>
                    </wps:bodyPr>
                  </wps:wsp>
                </a:graphicData>
              </a:graphic>
            </wp:anchor>
          </w:drawing>
        </mc:Choice>
        <mc:Fallback>
          <w:pict>
            <v:shapetype w14:anchorId="3F8B154B" id="_x0000_t202" coordsize="21600,21600" o:spt="202" path="m,l,21600r21600,l21600,xe">
              <v:stroke joinstyle="miter"/>
              <v:path gradientshapeok="t" o:connecttype="rect"/>
            </v:shapetype>
            <v:shape id="docshape563" o:spid="_x0000_s1098" type="#_x0000_t202" style="position:absolute;margin-left:69.9pt;margin-top:40.75pt;width:262.15pt;height:10.4pt;z-index:-25164544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" filled="f" stroked="f">
              <v:textbox inset="0,0,0,0">
                <w:txbxContent>
                  <w:p w14:paraId="4120858E" w14:textId="77777777" w:rsidR="00D16BE9" w:rsidRDefault="00AC4FA2">
                    <w:pPr>
                      <w:spacing w:before="15"/>
                      <w:ind w:left="20" w:firstLine="300"/>
                      <w:rPr>
                        <w:sz w:val="15"/>
                      </w:rPr>
                    </w:pPr>
                    <w:r>
                      <w:rPr>
                        <w:sz w:val="15"/>
                      </w:rPr>
                      <w:t>ILCD</w:t>
                    </w:r>
                    <w:r>
                      <w:rPr>
                        <w:spacing w:val="-4"/>
                        <w:sz w:val="15"/>
                      </w:rPr>
                      <w:t xml:space="preserve"> </w:t>
                    </w:r>
                    <w:r>
                      <w:rPr>
                        <w:sz w:val="15"/>
                      </w:rPr>
                      <w:t>Handbook:</w:t>
                    </w:r>
                    <w:r>
                      <w:rPr>
                        <w:spacing w:val="-4"/>
                        <w:sz w:val="15"/>
                      </w:rPr>
                      <w:t xml:space="preserve"> </w:t>
                    </w:r>
                    <w:r>
                      <w:rPr>
                        <w:sz w:val="15"/>
                      </w:rPr>
                      <w:t>General</w:t>
                    </w:r>
                    <w:r>
                      <w:rPr>
                        <w:spacing w:val="-3"/>
                        <w:sz w:val="15"/>
                      </w:rPr>
                      <w:t xml:space="preserve"> </w:t>
                    </w:r>
                    <w:r>
                      <w:rPr>
                        <w:sz w:val="15"/>
                      </w:rPr>
                      <w:t>guide</w:t>
                    </w:r>
                    <w:r>
                      <w:rPr>
                        <w:spacing w:val="-3"/>
                        <w:sz w:val="15"/>
                      </w:rPr>
                      <w:t xml:space="preserve"> </w:t>
                    </w:r>
                    <w:r>
                      <w:rPr>
                        <w:sz w:val="15"/>
                      </w:rPr>
                      <w:t>for</w:t>
                    </w:r>
                    <w:r>
                      <w:rPr>
                        <w:spacing w:val="-3"/>
                        <w:sz w:val="15"/>
                      </w:rPr>
                      <w:t xml:space="preserve"> </w:t>
                    </w:r>
                    <w:r>
                      <w:rPr>
                        <w:sz w:val="15"/>
                      </w:rPr>
                      <w:t>Life</w:t>
                    </w:r>
                    <w:r>
                      <w:rPr>
                        <w:spacing w:val="-4"/>
                        <w:sz w:val="15"/>
                      </w:rPr>
                      <w:t xml:space="preserve"> </w:t>
                    </w:r>
                    <w:r>
                      <w:rPr>
                        <w:sz w:val="15"/>
                      </w:rPr>
                      <w:t>Cycle</w:t>
                    </w:r>
                    <w:r>
                      <w:rPr>
                        <w:spacing w:val="-2"/>
                        <w:sz w:val="15"/>
                      </w:rPr>
                      <w:t xml:space="preserve"> </w:t>
                    </w:r>
                    <w:r>
                      <w:rPr>
                        <w:sz w:val="15"/>
                      </w:rPr>
                      <w:t>Assessment</w:t>
                    </w:r>
                    <w:r>
                      <w:rPr>
                        <w:spacing w:val="-3"/>
                        <w:sz w:val="15"/>
                      </w:rPr>
                      <w:t xml:space="preserve"> </w:t>
                    </w:r>
                    <w:r>
                      <w:rPr>
                        <w:sz w:val="15"/>
                      </w:rPr>
                      <w:t>-</w:t>
                    </w:r>
                    <w:r>
                      <w:rPr>
                        <w:spacing w:val="-3"/>
                        <w:sz w:val="15"/>
                      </w:rPr>
                      <w:t xml:space="preserve"> </w:t>
                    </w:r>
                    <w:r>
                      <w:rPr>
                        <w:sz w:val="15"/>
                      </w:rPr>
                      <w:t>Detailed</w:t>
                    </w:r>
                    <w:r>
                      <w:rPr>
                        <w:spacing w:val="-3"/>
                        <w:sz w:val="15"/>
                      </w:rPr>
                      <w:t xml:space="preserve"> </w:t>
                    </w:r>
                    <w:r>
                      <w:rPr>
                        <w:spacing w:val="-2"/>
                        <w:sz w:val="15"/>
                      </w:rPr>
                      <w:t>guidance</w:t>
                    </w:r>
                  </w:p>
                </w:txbxContent>
              </v:textbox>
              <w10:wrap anchorx="page" anchory="page"/>
            </v:shape>
          </w:pict>
        </mc:Fallback>
      </mc:AlternateContent>
    </w:r>
    <w:r>
      <w:rPr>
        <w:noProof/>
      </w:rPr>
      <mc:AlternateContent>
        <mc:Choice Requires="wps">
          <w:drawing>
            <wp:anchor distT="0" distB="0" distL="114300" distR="114300" simplePos="0" relativeHeight="251672064" behindDoc="1" locked="0" layoutInCell="1" allowOverlap="1" wp14:anchorId="40DB5919" wp14:editId="39F5FE1B">
              <wp:simplePos x="0" y="0"/>
              <wp:positionH relativeFrom="page">
                <wp:posOffset>6096000</wp:posOffset>
              </wp:positionH>
              <wp:positionV relativeFrom="page">
                <wp:posOffset>517525</wp:posOffset>
              </wp:positionV>
              <wp:extent cx="517525" cy="132080"/>
              <wp:effectExtent l="0" t="0" r="0" b="0"/>
              <wp:wrapNone/>
              <wp:docPr id="24" name="docshape5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7525" cy="132080"/>
                      </a:xfrm>
                      <a:prstGeom prst="rect">
                        <a:avLst/>
                      </a:prstGeom>
                      <a:noFill/>
                      <a:ln>
                        <a:noFill/>
                      </a:ln>
                    </wps:spPr>
                    <wps:txbx>
                      <w:txbxContent>
                        <w:p w14:paraId="6844E435" w14:textId="77777777" w:rsidR="00D16BE9" w:rsidRDefault="00AC4FA2">
                          <w:pPr>
                            <w:spacing w:before="15"/>
                            <w:ind w:left="20" w:firstLine="300"/>
                            <w:rPr>
                              <w:sz w:val="15"/>
                            </w:rPr>
                          </w:pPr>
                          <w:r>
                            <w:rPr>
                              <w:sz w:val="15"/>
                            </w:rPr>
                            <w:t>First</w:t>
                          </w:r>
                          <w:r>
                            <w:rPr>
                              <w:spacing w:val="-5"/>
                              <w:sz w:val="15"/>
                            </w:rPr>
                            <w:t xml:space="preserve"> </w:t>
                          </w:r>
                          <w:r>
                            <w:rPr>
                              <w:spacing w:val="-2"/>
                              <w:sz w:val="15"/>
                            </w:rPr>
                            <w:t>edition</w:t>
                          </w:r>
                        </w:p>
                      </w:txbxContent>
                    </wps:txbx>
                    <wps:bodyPr rot="0" vert="horz" wrap="square" lIns="0" tIns="0" rIns="0" bIns="0" anchor="t" anchorCtr="0" upright="1">
                      <a:noAutofit/>
                    </wps:bodyPr>
                  </wps:wsp>
                </a:graphicData>
              </a:graphic>
            </wp:anchor>
          </w:drawing>
        </mc:Choice>
        <mc:Fallback>
          <w:pict>
            <v:shape w14:anchorId="40DB5919" id="docshape564" o:spid="_x0000_s1099" type="#_x0000_t202" style="position:absolute;margin-left:480pt;margin-top:40.75pt;width:40.75pt;height:10.4pt;z-index:-25164441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" filled="f" stroked="f">
              <v:textbox inset="0,0,0,0">
                <w:txbxContent>
                  <w:p w14:paraId="6844E435" w14:textId="77777777" w:rsidR="00D16BE9" w:rsidRDefault="00AC4FA2">
                    <w:pPr>
                      <w:spacing w:before="15"/>
                      <w:ind w:left="20" w:firstLine="300"/>
                      <w:rPr>
                        <w:sz w:val="15"/>
                      </w:rPr>
                    </w:pPr>
                    <w:r>
                      <w:rPr>
                        <w:sz w:val="15"/>
                      </w:rPr>
                      <w:t>First</w:t>
                    </w:r>
                    <w:r>
                      <w:rPr>
                        <w:spacing w:val="-5"/>
                        <w:sz w:val="15"/>
                      </w:rPr>
                      <w:t xml:space="preserve"> </w:t>
                    </w:r>
                    <w:r>
                      <w:rPr>
                        <w:spacing w:val="-2"/>
                        <w:sz w:val="15"/>
                      </w:rPr>
                      <w:t>edition</w:t>
                    </w:r>
                  </w:p>
                </w:txbxContent>
              </v:textbox>
              <w10:wrap anchorx="page" anchory="page"/>
            </v:shape>
          </w:pict>
        </mc:Fallback>
      </mc:AlternateConten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7121626" w14:textId="77777777" w:rsidR="00D16BE9" w:rsidRDefault="00AC4FA2">
    <w:pPr>
      <w:pStyle w:val="a8"/>
      <w:spacing w:line="14" w:lineRule="auto"/>
      <w:rPr>
        <w:sz w:val="20"/>
      </w:rPr>
    </w:pPr>
    <w:r>
      <w:rPr>
        <w:noProof/>
      </w:rPr>
      <mc:AlternateContent>
        <mc:Choice Requires="wps">
          <w:drawing>
            <wp:anchor distT="0" distB="0" distL="114300" distR="114300" simplePos="0" relativeHeight="251678208" behindDoc="1" locked="0" layoutInCell="1" allowOverlap="1" wp14:anchorId="12DA9711" wp14:editId="66E232B4">
              <wp:simplePos x="0" y="0"/>
              <wp:positionH relativeFrom="page">
                <wp:posOffset>881380</wp:posOffset>
              </wp:positionH>
              <wp:positionV relativeFrom="page">
                <wp:posOffset>659765</wp:posOffset>
              </wp:positionV>
              <wp:extent cx="5798185" cy="6350"/>
              <wp:effectExtent l="0" t="0" r="0" b="0"/>
              <wp:wrapNone/>
              <wp:docPr id="190" name="docshape5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98185" cy="6350"/>
                      </a:xfrm>
                      <a:prstGeom prst="rect">
                        <a:avLst/>
                      </a:prstGeom>
                      <a:solidFill>
                        <a:srgbClr val="000000"/>
                      </a:solidFill>
                      <a:ln>
                        <a:noFill/>
                      </a:ln>
                    </wps:spPr>
                    <wps:bodyPr rot="0" vert="horz" wrap="square" lIns="91440" tIns="45720" rIns="91440" bIns="45720" anchor="t" anchorCtr="0" upright="1">
                      <a:noAutofit/>
                    </wps:bodyPr>
                  </wps:wsp>
                </a:graphicData>
              </a:graphic>
            </wp:anchor>
          </w:drawing>
        </mc:Choice>
        <mc:Fallback xmlns:wpsCustomData="http://www.wps.cn/officeDocument/2013/wpsCustomData">
          <w:pict>
            <v:rect id="docshape570" o:spid="_x0000_s1026" o:spt="1" style="position:absolute;left:0pt;margin-left:69.4pt;margin-top:51.95pt;height:0.5pt;width:456.55pt;mso-position-horizontal-relative:page;mso-position-vertical-relative:page;z-index:-251612160;mso-width-relative:page;mso-height-relative:page;" fillcolor="#000000" filled="t" stroked="f" coordsize="21600,21600" o:gfxdata="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">
              <v:fill on="t" focussize="0,0"/>
              <v:stroke on="f"/>
              <v:imagedata o:title=""/>
              <o:lock v:ext="edit" aspectratio="f"/>
            </v:rect>
          </w:pict>
        </mc:Fallback>
      </mc:AlternateContent>
    </w:r>
    <w:r>
      <w:rPr>
        <w:noProof/>
      </w:rPr>
      <mc:AlternateContent>
        <mc:Choice Requires="wps">
          <w:drawing>
            <wp:anchor distT="0" distB="0" distL="114300" distR="114300" simplePos="0" relativeHeight="251679232" behindDoc="1" locked="0" layoutInCell="1" allowOverlap="1" wp14:anchorId="0EC000D4" wp14:editId="76EC8BE5">
              <wp:simplePos x="0" y="0"/>
              <wp:positionH relativeFrom="page">
                <wp:posOffset>887730</wp:posOffset>
              </wp:positionH>
              <wp:positionV relativeFrom="page">
                <wp:posOffset>517525</wp:posOffset>
              </wp:positionV>
              <wp:extent cx="3329305" cy="132080"/>
              <wp:effectExtent l="0" t="0" r="0" b="0"/>
              <wp:wrapNone/>
              <wp:docPr id="194" name="docshape5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9305" cy="132080"/>
                      </a:xfrm>
                      <a:prstGeom prst="rect">
                        <a:avLst/>
                      </a:prstGeom>
                      <a:noFill/>
                      <a:ln>
                        <a:noFill/>
                      </a:ln>
                    </wps:spPr>
                    <wps:txbx>
                      <w:txbxContent>
                        <w:p w14:paraId="2A5D97EB" w14:textId="77777777" w:rsidR="00D16BE9" w:rsidRDefault="00AC4FA2">
                          <w:pPr>
                            <w:spacing w:before="15"/>
                            <w:ind w:left="20" w:firstLine="300"/>
                            <w:rPr>
                              <w:sz w:val="15"/>
                            </w:rPr>
                          </w:pPr>
                          <w:r>
                            <w:rPr>
                              <w:sz w:val="15"/>
                            </w:rPr>
                            <w:t>ILCD</w:t>
                          </w:r>
                          <w:r>
                            <w:rPr>
                              <w:spacing w:val="-4"/>
                              <w:sz w:val="15"/>
                            </w:rPr>
                            <w:t xml:space="preserve"> </w:t>
                          </w:r>
                          <w:r>
                            <w:rPr>
                              <w:sz w:val="15"/>
                            </w:rPr>
                            <w:t>Handbook:</w:t>
                          </w:r>
                          <w:r>
                            <w:rPr>
                              <w:spacing w:val="-4"/>
                              <w:sz w:val="15"/>
                            </w:rPr>
                            <w:t xml:space="preserve"> </w:t>
                          </w:r>
                          <w:r>
                            <w:rPr>
                              <w:sz w:val="15"/>
                            </w:rPr>
                            <w:t>General</w:t>
                          </w:r>
                          <w:r>
                            <w:rPr>
                              <w:spacing w:val="-3"/>
                              <w:sz w:val="15"/>
                            </w:rPr>
                            <w:t xml:space="preserve"> </w:t>
                          </w:r>
                          <w:r>
                            <w:rPr>
                              <w:sz w:val="15"/>
                            </w:rPr>
                            <w:t>guide</w:t>
                          </w:r>
                          <w:r>
                            <w:rPr>
                              <w:spacing w:val="-3"/>
                              <w:sz w:val="15"/>
                            </w:rPr>
                            <w:t xml:space="preserve"> </w:t>
                          </w:r>
                          <w:r>
                            <w:rPr>
                              <w:sz w:val="15"/>
                            </w:rPr>
                            <w:t>for</w:t>
                          </w:r>
                          <w:r>
                            <w:rPr>
                              <w:spacing w:val="-3"/>
                              <w:sz w:val="15"/>
                            </w:rPr>
                            <w:t xml:space="preserve"> </w:t>
                          </w:r>
                          <w:r>
                            <w:rPr>
                              <w:sz w:val="15"/>
                            </w:rPr>
                            <w:t>Life</w:t>
                          </w:r>
                          <w:r>
                            <w:rPr>
                              <w:spacing w:val="-4"/>
                              <w:sz w:val="15"/>
                            </w:rPr>
                            <w:t xml:space="preserve"> </w:t>
                          </w:r>
                          <w:r>
                            <w:rPr>
                              <w:sz w:val="15"/>
                            </w:rPr>
                            <w:t>Cycle</w:t>
                          </w:r>
                          <w:r>
                            <w:rPr>
                              <w:spacing w:val="-2"/>
                              <w:sz w:val="15"/>
                            </w:rPr>
                            <w:t xml:space="preserve"> </w:t>
                          </w:r>
                          <w:r>
                            <w:rPr>
                              <w:sz w:val="15"/>
                            </w:rPr>
                            <w:t>Assessment</w:t>
                          </w:r>
                          <w:r>
                            <w:rPr>
                              <w:spacing w:val="-3"/>
                              <w:sz w:val="15"/>
                            </w:rPr>
                            <w:t xml:space="preserve"> </w:t>
                          </w:r>
                          <w:r>
                            <w:rPr>
                              <w:sz w:val="15"/>
                            </w:rPr>
                            <w:t>-</w:t>
                          </w:r>
                          <w:r>
                            <w:rPr>
                              <w:spacing w:val="-3"/>
                              <w:sz w:val="15"/>
                            </w:rPr>
                            <w:t xml:space="preserve"> </w:t>
                          </w:r>
                          <w:r>
                            <w:rPr>
                              <w:sz w:val="15"/>
                            </w:rPr>
                            <w:t>Detailed</w:t>
                          </w:r>
                          <w:r>
                            <w:rPr>
                              <w:spacing w:val="-3"/>
                              <w:sz w:val="15"/>
                            </w:rPr>
                            <w:t xml:space="preserve"> </w:t>
                          </w:r>
                          <w:r>
                            <w:rPr>
                              <w:spacing w:val="-2"/>
                              <w:sz w:val="15"/>
                            </w:rPr>
                            <w:t>guidance</w:t>
                          </w:r>
                        </w:p>
                      </w:txbxContent>
                    </wps:txbx>
                    <wps:bodyPr rot="0" vert="horz" wrap="square" lIns="0" tIns="0" rIns="0" bIns="0" anchor="t" anchorCtr="0" upright="1">
                      <a:noAutofit/>
                    </wps:bodyPr>
                  </wps:wsp>
                </a:graphicData>
              </a:graphic>
            </wp:anchor>
          </w:drawing>
        </mc:Choice>
        <mc:Fallback>
          <w:pict>
            <v:shapetype w14:anchorId="0EC000D4" id="_x0000_t202" coordsize="21600,21600" o:spt="202" path="m,l,21600r21600,l21600,xe">
              <v:stroke joinstyle="miter"/>
              <v:path gradientshapeok="t" o:connecttype="rect"/>
            </v:shapetype>
            <v:shape id="docshape571" o:spid="_x0000_s1103" type="#_x0000_t202" style="position:absolute;margin-left:69.9pt;margin-top:40.75pt;width:262.15pt;height:10.4pt;z-index:-25163724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" filled="f" stroked="f">
              <v:textbox inset="0,0,0,0">
                <w:txbxContent>
                  <w:p w14:paraId="2A5D97EB" w14:textId="77777777" w:rsidR="00D16BE9" w:rsidRDefault="00AC4FA2">
                    <w:pPr>
                      <w:spacing w:before="15"/>
                      <w:ind w:left="20" w:firstLine="300"/>
                      <w:rPr>
                        <w:sz w:val="15"/>
                      </w:rPr>
                    </w:pPr>
                    <w:r>
                      <w:rPr>
                        <w:sz w:val="15"/>
                      </w:rPr>
                      <w:t>ILCD</w:t>
                    </w:r>
                    <w:r>
                      <w:rPr>
                        <w:spacing w:val="-4"/>
                        <w:sz w:val="15"/>
                      </w:rPr>
                      <w:t xml:space="preserve"> </w:t>
                    </w:r>
                    <w:r>
                      <w:rPr>
                        <w:sz w:val="15"/>
                      </w:rPr>
                      <w:t>Handbook:</w:t>
                    </w:r>
                    <w:r>
                      <w:rPr>
                        <w:spacing w:val="-4"/>
                        <w:sz w:val="15"/>
                      </w:rPr>
                      <w:t xml:space="preserve"> </w:t>
                    </w:r>
                    <w:r>
                      <w:rPr>
                        <w:sz w:val="15"/>
                      </w:rPr>
                      <w:t>General</w:t>
                    </w:r>
                    <w:r>
                      <w:rPr>
                        <w:spacing w:val="-3"/>
                        <w:sz w:val="15"/>
                      </w:rPr>
                      <w:t xml:space="preserve"> </w:t>
                    </w:r>
                    <w:r>
                      <w:rPr>
                        <w:sz w:val="15"/>
                      </w:rPr>
                      <w:t>guide</w:t>
                    </w:r>
                    <w:r>
                      <w:rPr>
                        <w:spacing w:val="-3"/>
                        <w:sz w:val="15"/>
                      </w:rPr>
                      <w:t xml:space="preserve"> </w:t>
                    </w:r>
                    <w:r>
                      <w:rPr>
                        <w:sz w:val="15"/>
                      </w:rPr>
                      <w:t>for</w:t>
                    </w:r>
                    <w:r>
                      <w:rPr>
                        <w:spacing w:val="-3"/>
                        <w:sz w:val="15"/>
                      </w:rPr>
                      <w:t xml:space="preserve"> </w:t>
                    </w:r>
                    <w:r>
                      <w:rPr>
                        <w:sz w:val="15"/>
                      </w:rPr>
                      <w:t>Life</w:t>
                    </w:r>
                    <w:r>
                      <w:rPr>
                        <w:spacing w:val="-4"/>
                        <w:sz w:val="15"/>
                      </w:rPr>
                      <w:t xml:space="preserve"> </w:t>
                    </w:r>
                    <w:r>
                      <w:rPr>
                        <w:sz w:val="15"/>
                      </w:rPr>
                      <w:t>Cycle</w:t>
                    </w:r>
                    <w:r>
                      <w:rPr>
                        <w:spacing w:val="-2"/>
                        <w:sz w:val="15"/>
                      </w:rPr>
                      <w:t xml:space="preserve"> </w:t>
                    </w:r>
                    <w:r>
                      <w:rPr>
                        <w:sz w:val="15"/>
                      </w:rPr>
                      <w:t>Assessment</w:t>
                    </w:r>
                    <w:r>
                      <w:rPr>
                        <w:spacing w:val="-3"/>
                        <w:sz w:val="15"/>
                      </w:rPr>
                      <w:t xml:space="preserve"> </w:t>
                    </w:r>
                    <w:r>
                      <w:rPr>
                        <w:sz w:val="15"/>
                      </w:rPr>
                      <w:t>-</w:t>
                    </w:r>
                    <w:r>
                      <w:rPr>
                        <w:spacing w:val="-3"/>
                        <w:sz w:val="15"/>
                      </w:rPr>
                      <w:t xml:space="preserve"> </w:t>
                    </w:r>
                    <w:r>
                      <w:rPr>
                        <w:sz w:val="15"/>
                      </w:rPr>
                      <w:t>Detailed</w:t>
                    </w:r>
                    <w:r>
                      <w:rPr>
                        <w:spacing w:val="-3"/>
                        <w:sz w:val="15"/>
                      </w:rPr>
                      <w:t xml:space="preserve"> </w:t>
                    </w:r>
                    <w:r>
                      <w:rPr>
                        <w:spacing w:val="-2"/>
                        <w:sz w:val="15"/>
                      </w:rPr>
                      <w:t>guidance</w:t>
                    </w:r>
                  </w:p>
                </w:txbxContent>
              </v:textbox>
              <w10:wrap anchorx="page" anchory="page"/>
            </v:shape>
          </w:pict>
        </mc:Fallback>
      </mc:AlternateContent>
    </w:r>
    <w:r>
      <w:rPr>
        <w:noProof/>
      </w:rPr>
      <mc:AlternateContent>
        <mc:Choice Requires="wps">
          <w:drawing>
            <wp:anchor distT="0" distB="0" distL="114300" distR="114300" simplePos="0" relativeHeight="251680256" behindDoc="1" locked="0" layoutInCell="1" allowOverlap="1" wp14:anchorId="6BBFC9F3" wp14:editId="37B34F90">
              <wp:simplePos x="0" y="0"/>
              <wp:positionH relativeFrom="page">
                <wp:posOffset>6096000</wp:posOffset>
              </wp:positionH>
              <wp:positionV relativeFrom="page">
                <wp:posOffset>517525</wp:posOffset>
              </wp:positionV>
              <wp:extent cx="517525" cy="132080"/>
              <wp:effectExtent l="0" t="0" r="0" b="0"/>
              <wp:wrapNone/>
              <wp:docPr id="199" name="docshape5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7525" cy="132080"/>
                      </a:xfrm>
                      <a:prstGeom prst="rect">
                        <a:avLst/>
                      </a:prstGeom>
                      <a:noFill/>
                      <a:ln>
                        <a:noFill/>
                      </a:ln>
                    </wps:spPr>
                    <wps:txbx>
                      <w:txbxContent>
                        <w:p w14:paraId="1E86F927" w14:textId="77777777" w:rsidR="00D16BE9" w:rsidRDefault="00AC4FA2">
                          <w:pPr>
                            <w:spacing w:before="15"/>
                            <w:ind w:left="20" w:firstLine="300"/>
                            <w:rPr>
                              <w:sz w:val="15"/>
                            </w:rPr>
                          </w:pPr>
                          <w:r>
                            <w:rPr>
                              <w:sz w:val="15"/>
                            </w:rPr>
                            <w:t>First</w:t>
                          </w:r>
                          <w:r>
                            <w:rPr>
                              <w:spacing w:val="-5"/>
                              <w:sz w:val="15"/>
                            </w:rPr>
                            <w:t xml:space="preserve"> </w:t>
                          </w:r>
                          <w:r>
                            <w:rPr>
                              <w:spacing w:val="-2"/>
                              <w:sz w:val="15"/>
                            </w:rPr>
                            <w:t>edition</w:t>
                          </w:r>
                        </w:p>
                      </w:txbxContent>
                    </wps:txbx>
                    <wps:bodyPr rot="0" vert="horz" wrap="square" lIns="0" tIns="0" rIns="0" bIns="0" anchor="t" anchorCtr="0" upright="1">
                      <a:noAutofit/>
                    </wps:bodyPr>
                  </wps:wsp>
                </a:graphicData>
              </a:graphic>
            </wp:anchor>
          </w:drawing>
        </mc:Choice>
        <mc:Fallback>
          <w:pict>
            <v:shape w14:anchorId="6BBFC9F3" id="docshape572" o:spid="_x0000_s1104" type="#_x0000_t202" style="position:absolute;margin-left:480pt;margin-top:40.75pt;width:40.75pt;height:10.4pt;z-index:-25163622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" filled="f" stroked="f">
              <v:textbox inset="0,0,0,0">
                <w:txbxContent>
                  <w:p w14:paraId="1E86F927" w14:textId="77777777" w:rsidR="00D16BE9" w:rsidRDefault="00AC4FA2">
                    <w:pPr>
                      <w:spacing w:before="15"/>
                      <w:ind w:left="20" w:firstLine="300"/>
                      <w:rPr>
                        <w:sz w:val="15"/>
                      </w:rPr>
                    </w:pPr>
                    <w:r>
                      <w:rPr>
                        <w:sz w:val="15"/>
                      </w:rPr>
                      <w:t>First</w:t>
                    </w:r>
                    <w:r>
                      <w:rPr>
                        <w:spacing w:val="-5"/>
                        <w:sz w:val="15"/>
                      </w:rPr>
                      <w:t xml:space="preserve"> </w:t>
                    </w:r>
                    <w:r>
                      <w:rPr>
                        <w:spacing w:val="-2"/>
                        <w:sz w:val="15"/>
                      </w:rPr>
                      <w:t>edition</w:t>
                    </w:r>
                  </w:p>
                </w:txbxContent>
              </v:textbox>
              <w10:wrap anchorx="page" anchory="page"/>
            </v:shape>
          </w:pict>
        </mc:Fallback>
      </mc:AlternateConten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997D480" w14:textId="77777777" w:rsidR="00D16BE9" w:rsidRDefault="00D16BE9">
    <w:pPr>
      <w:pStyle w:val="a8"/>
      <w:spacing w:line="14" w:lineRule="auto"/>
      <w:rPr>
        <w:sz w:val="2"/>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1D619D2" w14:textId="77777777" w:rsidR="00D16BE9" w:rsidRDefault="00AC4FA2">
    <w:pPr>
      <w:pStyle w:val="af0"/>
      <w:ind w:firstLine="360"/>
    </w:pPr>
    <w:r>
      <w:rPr>
        <w:rFonts w:hint="eastAsia"/>
      </w:rPr>
      <w:t xml:space="preserve">ILCD </w:t>
    </w:r>
    <w:r>
      <w:rPr>
        <w:rFonts w:hint="eastAsia"/>
      </w:rPr>
      <w:t>手册：生命周期评估的通用指南</w:t>
    </w:r>
    <w:r>
      <w:rPr>
        <w:rFonts w:hint="eastAsia"/>
      </w:rPr>
      <w:t xml:space="preserve"> - </w:t>
    </w:r>
    <w:r>
      <w:rPr>
        <w:rFonts w:hint="eastAsia"/>
      </w:rPr>
      <w:t>详细指南</w:t>
    </w:r>
    <w:r>
      <w:tab/>
    </w:r>
    <w:r>
      <w:rPr>
        <w:rFonts w:hint="eastAsia"/>
      </w:rPr>
      <w:t>第一版</w:t>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D5F979E" w14:textId="77777777" w:rsidR="00D16BE9" w:rsidRDefault="00D16BE9">
    <w:pPr>
      <w:pStyle w:val="a8"/>
      <w:spacing w:line="14" w:lineRule="auto"/>
      <w:rPr>
        <w:sz w:val="2"/>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C7627B2" w14:textId="77777777" w:rsidR="00D16BE9" w:rsidRDefault="00D16BE9">
    <w:pPr>
      <w:pStyle w:val="af0"/>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798EBD8" w14:textId="77777777" w:rsidR="00D16BE9" w:rsidRDefault="00AC4FA2">
    <w:pPr>
      <w:pStyle w:val="af0"/>
      <w:ind w:firstLineChars="0" w:firstLine="0"/>
      <w:jc w:val="both"/>
    </w:pPr>
    <w:r>
      <w:rPr>
        <w:rFonts w:hint="eastAsia"/>
      </w:rPr>
      <w:t xml:space="preserve">ILCD </w:t>
    </w:r>
    <w:r>
      <w:rPr>
        <w:rFonts w:hint="eastAsia"/>
      </w:rPr>
      <w:t>手册：生命周期评估的通用指南</w:t>
    </w:r>
    <w:r>
      <w:rPr>
        <w:rFonts w:hint="eastAsia"/>
      </w:rPr>
      <w:t xml:space="preserve"> - </w:t>
    </w:r>
    <w:r>
      <w:rPr>
        <w:rFonts w:hint="eastAsia"/>
      </w:rPr>
      <w:t>详细指南</w:t>
    </w:r>
    <w:r>
      <w:tab/>
    </w:r>
    <w:r>
      <w:tab/>
    </w:r>
    <w:r>
      <w:rPr>
        <w:rFonts w:hint="eastAsia"/>
      </w:rPr>
      <w:t>第一版</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374476B" w14:textId="77777777" w:rsidR="00D16BE9" w:rsidRDefault="00AC4FA2">
    <w:pPr>
      <w:pStyle w:val="af0"/>
      <w:ind w:firstLine="360"/>
    </w:pPr>
    <w:r>
      <w:rPr>
        <w:rFonts w:hint="eastAsia"/>
      </w:rPr>
      <w:t xml:space="preserve">ILCD </w:t>
    </w:r>
    <w:r>
      <w:rPr>
        <w:rFonts w:hint="eastAsia"/>
      </w:rPr>
      <w:t>手册：生命周期评估的通用指南</w:t>
    </w:r>
    <w:r>
      <w:rPr>
        <w:rFonts w:hint="eastAsia"/>
      </w:rPr>
      <w:t xml:space="preserve"> - </w:t>
    </w:r>
    <w:r>
      <w:rPr>
        <w:rFonts w:hint="eastAsia"/>
      </w:rPr>
      <w:t>详细指南</w:t>
    </w:r>
    <w:r>
      <w:tab/>
    </w:r>
    <w:r>
      <w:rPr>
        <w:rFonts w:hint="eastAsia"/>
      </w:rPr>
      <w:t>第一版</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00D613E" w14:textId="77777777" w:rsidR="00D16BE9" w:rsidRDefault="00AC4FA2">
    <w:pPr>
      <w:pStyle w:val="a8"/>
      <w:spacing w:line="14" w:lineRule="auto"/>
      <w:rPr>
        <w:sz w:val="20"/>
      </w:rPr>
    </w:pPr>
    <w:r>
      <w:rPr>
        <w:noProof/>
      </w:rPr>
      <mc:AlternateContent>
        <mc:Choice Requires="wps">
          <w:drawing>
            <wp:anchor distT="0" distB="0" distL="114300" distR="114300" simplePos="0" relativeHeight="251606528" behindDoc="1" locked="0" layoutInCell="1" allowOverlap="1" wp14:anchorId="2D99BE27" wp14:editId="7E20AC17">
              <wp:simplePos x="0" y="0"/>
              <wp:positionH relativeFrom="page">
                <wp:posOffset>881380</wp:posOffset>
              </wp:positionH>
              <wp:positionV relativeFrom="page">
                <wp:posOffset>659765</wp:posOffset>
              </wp:positionV>
              <wp:extent cx="5798185" cy="6350"/>
              <wp:effectExtent l="0" t="0" r="0" b="0"/>
              <wp:wrapNone/>
              <wp:docPr id="160" name="docshape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98185" cy="6350"/>
                      </a:xfrm>
                      <a:prstGeom prst="rect">
                        <a:avLst/>
                      </a:prstGeom>
                      <a:solidFill>
                        <a:srgbClr val="000000"/>
                      </a:solidFill>
                      <a:ln>
                        <a:noFill/>
                      </a:ln>
                    </wps:spPr>
                    <wps:bodyPr rot="0" vert="horz" wrap="square" lIns="91440" tIns="45720" rIns="91440" bIns="45720" anchor="t" anchorCtr="0" upright="1">
                      <a:noAutofit/>
                    </wps:bodyPr>
                  </wps:wsp>
                </a:graphicData>
              </a:graphic>
            </wp:anchor>
          </w:drawing>
        </mc:Choice>
        <mc:Fallback xmlns:wpsCustomData="http://www.wps.cn/officeDocument/2013/wpsCustomData">
          <w:pict>
            <v:rect id="docshape11" o:spid="_x0000_s1026" o:spt="1" style="position:absolute;left:0pt;margin-left:69.4pt;margin-top:51.95pt;height:0.5pt;width:456.55pt;mso-position-horizontal-relative:page;mso-position-vertical-relative:page;z-index:-251650048;mso-width-relative:page;mso-height-relative:page;" fillcolor="#000000" filled="t" stroked="f" coordsize="21600,21600" o:gfxdata="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">
              <v:fill on="t" focussize="0,0"/>
              <v:stroke on="f"/>
              <v:imagedata o:title=""/>
              <o:lock v:ext="edit" aspectratio="f"/>
            </v:rect>
          </w:pict>
        </mc:Fallback>
      </mc:AlternateContent>
    </w:r>
    <w:r>
      <w:rPr>
        <w:noProof/>
      </w:rPr>
      <mc:AlternateContent>
        <mc:Choice Requires="wps">
          <w:drawing>
            <wp:anchor distT="0" distB="0" distL="114300" distR="114300" simplePos="0" relativeHeight="251607552" behindDoc="1" locked="0" layoutInCell="1" allowOverlap="1" wp14:anchorId="4676EAF6" wp14:editId="5B20BBE7">
              <wp:simplePos x="0" y="0"/>
              <wp:positionH relativeFrom="page">
                <wp:posOffset>6096000</wp:posOffset>
              </wp:positionH>
              <wp:positionV relativeFrom="page">
                <wp:posOffset>517525</wp:posOffset>
              </wp:positionV>
              <wp:extent cx="517525" cy="132080"/>
              <wp:effectExtent l="0" t="0" r="0" b="0"/>
              <wp:wrapNone/>
              <wp:docPr id="156" name="docshape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7525" cy="132080"/>
                      </a:xfrm>
                      <a:prstGeom prst="rect">
                        <a:avLst/>
                      </a:prstGeom>
                      <a:noFill/>
                      <a:ln>
                        <a:noFill/>
                      </a:ln>
                    </wps:spPr>
                    <wps:txbx>
                      <w:txbxContent>
                        <w:p w14:paraId="59842804" w14:textId="77777777" w:rsidR="00D16BE9" w:rsidRDefault="00AC4FA2">
                          <w:pPr>
                            <w:spacing w:before="15"/>
                            <w:ind w:left="20" w:firstLine="300"/>
                            <w:rPr>
                              <w:sz w:val="15"/>
                            </w:rPr>
                          </w:pPr>
                          <w:r>
                            <w:rPr>
                              <w:sz w:val="15"/>
                            </w:rPr>
                            <w:t>First</w:t>
                          </w:r>
                          <w:r>
                            <w:rPr>
                              <w:spacing w:val="-5"/>
                              <w:sz w:val="15"/>
                            </w:rPr>
                            <w:t xml:space="preserve"> </w:t>
                          </w:r>
                          <w:r>
                            <w:rPr>
                              <w:spacing w:val="-2"/>
                              <w:sz w:val="15"/>
                            </w:rPr>
                            <w:t>edition</w:t>
                          </w:r>
                        </w:p>
                      </w:txbxContent>
                    </wps:txbx>
                    <wps:bodyPr rot="0" vert="horz" wrap="square" lIns="0" tIns="0" rIns="0" bIns="0" anchor="t" anchorCtr="0" upright="1">
                      <a:noAutofit/>
                    </wps:bodyPr>
                  </wps:wsp>
                </a:graphicData>
              </a:graphic>
            </wp:anchor>
          </w:drawing>
        </mc:Choice>
        <mc:Fallback>
          <w:pict>
            <v:shapetype w14:anchorId="4676EAF6" id="_x0000_t202" coordsize="21600,21600" o:spt="202" path="m,l,21600r21600,l21600,xe">
              <v:stroke joinstyle="miter"/>
              <v:path gradientshapeok="t" o:connecttype="rect"/>
            </v:shapetype>
            <v:shape id="docshape13" o:spid="_x0000_s1056" type="#_x0000_t202" style="position:absolute;margin-left:480pt;margin-top:40.75pt;width:40.75pt;height:10.4pt;z-index:-25170892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" filled="f" stroked="f">
              <v:textbox inset="0,0,0,0">
                <w:txbxContent>
                  <w:p w14:paraId="59842804" w14:textId="77777777" w:rsidR="00D16BE9" w:rsidRDefault="00AC4FA2">
                    <w:pPr>
                      <w:spacing w:before="15"/>
                      <w:ind w:left="20" w:firstLine="300"/>
                      <w:rPr>
                        <w:sz w:val="15"/>
                      </w:rPr>
                    </w:pPr>
                    <w:r>
                      <w:rPr>
                        <w:sz w:val="15"/>
                      </w:rPr>
                      <w:t>First</w:t>
                    </w:r>
                    <w:r>
                      <w:rPr>
                        <w:spacing w:val="-5"/>
                        <w:sz w:val="15"/>
                      </w:rPr>
                      <w:t xml:space="preserve"> </w:t>
                    </w:r>
                    <w:r>
                      <w:rPr>
                        <w:spacing w:val="-2"/>
                        <w:sz w:val="15"/>
                      </w:rPr>
                      <w:t>edition</w:t>
                    </w:r>
                  </w:p>
                </w:txbxContent>
              </v:textbox>
              <w10:wrap anchorx="page" anchory="page"/>
            </v:shape>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F84B87" w14:textId="77777777" w:rsidR="00D16BE9" w:rsidRDefault="00AC4FA2">
    <w:pPr>
      <w:pStyle w:val="af0"/>
      <w:ind w:firstLine="360"/>
    </w:pPr>
    <w:r>
      <w:rPr>
        <w:rFonts w:hint="eastAsia"/>
      </w:rPr>
      <w:t xml:space="preserve">ILCD </w:t>
    </w:r>
    <w:r>
      <w:rPr>
        <w:rFonts w:hint="eastAsia"/>
      </w:rPr>
      <w:t>手册：生命周期评估的通用指南</w:t>
    </w:r>
    <w:r>
      <w:rPr>
        <w:rFonts w:hint="eastAsia"/>
      </w:rPr>
      <w:t xml:space="preserve"> - </w:t>
    </w:r>
    <w:r>
      <w:rPr>
        <w:rFonts w:hint="eastAsia"/>
      </w:rPr>
      <w:t>详细指南</w:t>
    </w:r>
    <w:r>
      <w:tab/>
    </w:r>
    <w:r>
      <w:rPr>
        <w:rFonts w:hint="eastAsia"/>
      </w:rPr>
      <w:t>第一版</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B568A68" w14:textId="77777777" w:rsidR="00D16BE9" w:rsidRDefault="00AC4FA2">
    <w:pPr>
      <w:pStyle w:val="a8"/>
      <w:spacing w:line="14" w:lineRule="auto"/>
      <w:rPr>
        <w:sz w:val="20"/>
      </w:rPr>
    </w:pPr>
    <w:r>
      <w:rPr>
        <w:noProof/>
      </w:rPr>
      <mc:AlternateContent>
        <mc:Choice Requires="wps">
          <w:drawing>
            <wp:anchor distT="0" distB="0" distL="114300" distR="114300" simplePos="0" relativeHeight="251614720" behindDoc="1" locked="0" layoutInCell="1" allowOverlap="1" wp14:anchorId="565E918D" wp14:editId="0502C510">
              <wp:simplePos x="0" y="0"/>
              <wp:positionH relativeFrom="page">
                <wp:posOffset>887730</wp:posOffset>
              </wp:positionH>
              <wp:positionV relativeFrom="page">
                <wp:posOffset>517525</wp:posOffset>
              </wp:positionV>
              <wp:extent cx="3329305" cy="132080"/>
              <wp:effectExtent l="0" t="0" r="0" b="0"/>
              <wp:wrapNone/>
              <wp:docPr id="136" name="docshape1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9305" cy="132080"/>
                      </a:xfrm>
                      <a:prstGeom prst="rect">
                        <a:avLst/>
                      </a:prstGeom>
                      <a:noFill/>
                      <a:ln>
                        <a:noFill/>
                      </a:ln>
                    </wps:spPr>
                    <wps:txbx>
                      <w:txbxContent>
                        <w:p w14:paraId="29C71F1A" w14:textId="77777777" w:rsidR="00D16BE9" w:rsidRDefault="00AC4FA2">
                          <w:pPr>
                            <w:spacing w:before="15"/>
                            <w:ind w:left="20" w:firstLine="300"/>
                            <w:rPr>
                              <w:sz w:val="15"/>
                            </w:rPr>
                          </w:pPr>
                          <w:r>
                            <w:rPr>
                              <w:sz w:val="15"/>
                            </w:rPr>
                            <w:t>ILCD</w:t>
                          </w:r>
                          <w:r>
                            <w:rPr>
                              <w:spacing w:val="-4"/>
                              <w:sz w:val="15"/>
                            </w:rPr>
                            <w:t xml:space="preserve"> </w:t>
                          </w:r>
                          <w:r>
                            <w:rPr>
                              <w:sz w:val="15"/>
                            </w:rPr>
                            <w:t>Handbook:</w:t>
                          </w:r>
                          <w:r>
                            <w:rPr>
                              <w:spacing w:val="-4"/>
                              <w:sz w:val="15"/>
                            </w:rPr>
                            <w:t xml:space="preserve"> </w:t>
                          </w:r>
                          <w:r>
                            <w:rPr>
                              <w:sz w:val="15"/>
                            </w:rPr>
                            <w:t>General</w:t>
                          </w:r>
                          <w:r>
                            <w:rPr>
                              <w:spacing w:val="-3"/>
                              <w:sz w:val="15"/>
                            </w:rPr>
                            <w:t xml:space="preserve"> </w:t>
                          </w:r>
                          <w:r>
                            <w:rPr>
                              <w:sz w:val="15"/>
                            </w:rPr>
                            <w:t>guide</w:t>
                          </w:r>
                          <w:r>
                            <w:rPr>
                              <w:spacing w:val="-3"/>
                              <w:sz w:val="15"/>
                            </w:rPr>
                            <w:t xml:space="preserve"> </w:t>
                          </w:r>
                          <w:r>
                            <w:rPr>
                              <w:sz w:val="15"/>
                            </w:rPr>
                            <w:t>for</w:t>
                          </w:r>
                          <w:r>
                            <w:rPr>
                              <w:spacing w:val="-3"/>
                              <w:sz w:val="15"/>
                            </w:rPr>
                            <w:t xml:space="preserve"> </w:t>
                          </w:r>
                          <w:r>
                            <w:rPr>
                              <w:sz w:val="15"/>
                            </w:rPr>
                            <w:t>Life</w:t>
                          </w:r>
                          <w:r>
                            <w:rPr>
                              <w:spacing w:val="-4"/>
                              <w:sz w:val="15"/>
                            </w:rPr>
                            <w:t xml:space="preserve"> </w:t>
                          </w:r>
                          <w:r>
                            <w:rPr>
                              <w:sz w:val="15"/>
                            </w:rPr>
                            <w:t>Cycle</w:t>
                          </w:r>
                          <w:r>
                            <w:rPr>
                              <w:spacing w:val="-2"/>
                              <w:sz w:val="15"/>
                            </w:rPr>
                            <w:t xml:space="preserve"> </w:t>
                          </w:r>
                          <w:r>
                            <w:rPr>
                              <w:sz w:val="15"/>
                            </w:rPr>
                            <w:t>Assessment</w:t>
                          </w:r>
                          <w:r>
                            <w:rPr>
                              <w:spacing w:val="-3"/>
                              <w:sz w:val="15"/>
                            </w:rPr>
                            <w:t xml:space="preserve"> </w:t>
                          </w:r>
                          <w:r>
                            <w:rPr>
                              <w:sz w:val="15"/>
                            </w:rPr>
                            <w:t>-</w:t>
                          </w:r>
                          <w:r>
                            <w:rPr>
                              <w:spacing w:val="-3"/>
                              <w:sz w:val="15"/>
                            </w:rPr>
                            <w:t xml:space="preserve"> </w:t>
                          </w:r>
                          <w:r>
                            <w:rPr>
                              <w:sz w:val="15"/>
                            </w:rPr>
                            <w:t>Detailed</w:t>
                          </w:r>
                          <w:r>
                            <w:rPr>
                              <w:spacing w:val="-3"/>
                              <w:sz w:val="15"/>
                            </w:rPr>
                            <w:t xml:space="preserve"> </w:t>
                          </w:r>
                          <w:r>
                            <w:rPr>
                              <w:spacing w:val="-2"/>
                              <w:sz w:val="15"/>
                            </w:rPr>
                            <w:t>guidance</w:t>
                          </w:r>
                        </w:p>
                      </w:txbxContent>
                    </wps:txbx>
                    <wps:bodyPr rot="0" vert="horz" wrap="square" lIns="0" tIns="0" rIns="0" bIns="0" anchor="t" anchorCtr="0" upright="1">
                      <a:noAutofit/>
                    </wps:bodyPr>
                  </wps:wsp>
                </a:graphicData>
              </a:graphic>
            </wp:anchor>
          </w:drawing>
        </mc:Choice>
        <mc:Fallback>
          <w:pict>
            <v:shapetype w14:anchorId="565E918D" id="_x0000_t202" coordsize="21600,21600" o:spt="202" path="m,l,21600r21600,l21600,xe">
              <v:stroke joinstyle="miter"/>
              <v:path gradientshapeok="t" o:connecttype="rect"/>
            </v:shapetype>
            <v:shape id="docshape117" o:spid="_x0000_s1061" type="#_x0000_t202" style="position:absolute;margin-left:69.9pt;margin-top:40.75pt;width:262.15pt;height:10.4pt;z-index:-25170176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" filled="f" stroked="f">
              <v:textbox inset="0,0,0,0">
                <w:txbxContent>
                  <w:p w14:paraId="29C71F1A" w14:textId="77777777" w:rsidR="00D16BE9" w:rsidRDefault="00AC4FA2">
                    <w:pPr>
                      <w:spacing w:before="15"/>
                      <w:ind w:left="20" w:firstLine="300"/>
                      <w:rPr>
                        <w:sz w:val="15"/>
                      </w:rPr>
                    </w:pPr>
                    <w:r>
                      <w:rPr>
                        <w:sz w:val="15"/>
                      </w:rPr>
                      <w:t>ILCD</w:t>
                    </w:r>
                    <w:r>
                      <w:rPr>
                        <w:spacing w:val="-4"/>
                        <w:sz w:val="15"/>
                      </w:rPr>
                      <w:t xml:space="preserve"> </w:t>
                    </w:r>
                    <w:r>
                      <w:rPr>
                        <w:sz w:val="15"/>
                      </w:rPr>
                      <w:t>Handbook:</w:t>
                    </w:r>
                    <w:r>
                      <w:rPr>
                        <w:spacing w:val="-4"/>
                        <w:sz w:val="15"/>
                      </w:rPr>
                      <w:t xml:space="preserve"> </w:t>
                    </w:r>
                    <w:r>
                      <w:rPr>
                        <w:sz w:val="15"/>
                      </w:rPr>
                      <w:t>General</w:t>
                    </w:r>
                    <w:r>
                      <w:rPr>
                        <w:spacing w:val="-3"/>
                        <w:sz w:val="15"/>
                      </w:rPr>
                      <w:t xml:space="preserve"> </w:t>
                    </w:r>
                    <w:r>
                      <w:rPr>
                        <w:sz w:val="15"/>
                      </w:rPr>
                      <w:t>guide</w:t>
                    </w:r>
                    <w:r>
                      <w:rPr>
                        <w:spacing w:val="-3"/>
                        <w:sz w:val="15"/>
                      </w:rPr>
                      <w:t xml:space="preserve"> </w:t>
                    </w:r>
                    <w:r>
                      <w:rPr>
                        <w:sz w:val="15"/>
                      </w:rPr>
                      <w:t>for</w:t>
                    </w:r>
                    <w:r>
                      <w:rPr>
                        <w:spacing w:val="-3"/>
                        <w:sz w:val="15"/>
                      </w:rPr>
                      <w:t xml:space="preserve"> </w:t>
                    </w:r>
                    <w:r>
                      <w:rPr>
                        <w:sz w:val="15"/>
                      </w:rPr>
                      <w:t>Life</w:t>
                    </w:r>
                    <w:r>
                      <w:rPr>
                        <w:spacing w:val="-4"/>
                        <w:sz w:val="15"/>
                      </w:rPr>
                      <w:t xml:space="preserve"> </w:t>
                    </w:r>
                    <w:r>
                      <w:rPr>
                        <w:sz w:val="15"/>
                      </w:rPr>
                      <w:t>Cycle</w:t>
                    </w:r>
                    <w:r>
                      <w:rPr>
                        <w:spacing w:val="-2"/>
                        <w:sz w:val="15"/>
                      </w:rPr>
                      <w:t xml:space="preserve"> </w:t>
                    </w:r>
                    <w:r>
                      <w:rPr>
                        <w:sz w:val="15"/>
                      </w:rPr>
                      <w:t>Assessment</w:t>
                    </w:r>
                    <w:r>
                      <w:rPr>
                        <w:spacing w:val="-3"/>
                        <w:sz w:val="15"/>
                      </w:rPr>
                      <w:t xml:space="preserve"> </w:t>
                    </w:r>
                    <w:r>
                      <w:rPr>
                        <w:sz w:val="15"/>
                      </w:rPr>
                      <w:t>-</w:t>
                    </w:r>
                    <w:r>
                      <w:rPr>
                        <w:spacing w:val="-3"/>
                        <w:sz w:val="15"/>
                      </w:rPr>
                      <w:t xml:space="preserve"> </w:t>
                    </w:r>
                    <w:r>
                      <w:rPr>
                        <w:sz w:val="15"/>
                      </w:rPr>
                      <w:t>Detailed</w:t>
                    </w:r>
                    <w:r>
                      <w:rPr>
                        <w:spacing w:val="-3"/>
                        <w:sz w:val="15"/>
                      </w:rPr>
                      <w:t xml:space="preserve"> </w:t>
                    </w:r>
                    <w:r>
                      <w:rPr>
                        <w:spacing w:val="-2"/>
                        <w:sz w:val="15"/>
                      </w:rPr>
                      <w:t>guidance</w:t>
                    </w:r>
                  </w:p>
                </w:txbxContent>
              </v:textbox>
              <w10:wrap anchorx="page" anchory="page"/>
            </v:shape>
          </w:pict>
        </mc:Fallback>
      </mc:AlternateContent>
    </w:r>
    <w:r>
      <w:rPr>
        <w:noProof/>
      </w:rPr>
      <mc:AlternateContent>
        <mc:Choice Requires="wps">
          <w:drawing>
            <wp:anchor distT="0" distB="0" distL="114300" distR="114300" simplePos="0" relativeHeight="251615744" behindDoc="1" locked="0" layoutInCell="1" allowOverlap="1" wp14:anchorId="564EAD6F" wp14:editId="23606520">
              <wp:simplePos x="0" y="0"/>
              <wp:positionH relativeFrom="page">
                <wp:posOffset>6096000</wp:posOffset>
              </wp:positionH>
              <wp:positionV relativeFrom="page">
                <wp:posOffset>517525</wp:posOffset>
              </wp:positionV>
              <wp:extent cx="517525" cy="132080"/>
              <wp:effectExtent l="0" t="0" r="0" b="0"/>
              <wp:wrapNone/>
              <wp:docPr id="134" name="docshape1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7525" cy="132080"/>
                      </a:xfrm>
                      <a:prstGeom prst="rect">
                        <a:avLst/>
                      </a:prstGeom>
                      <a:noFill/>
                      <a:ln>
                        <a:noFill/>
                      </a:ln>
                    </wps:spPr>
                    <wps:txbx>
                      <w:txbxContent>
                        <w:p w14:paraId="5AE171CA" w14:textId="77777777" w:rsidR="00D16BE9" w:rsidRDefault="00AC4FA2">
                          <w:pPr>
                            <w:spacing w:before="15"/>
                            <w:ind w:left="20" w:firstLine="300"/>
                            <w:rPr>
                              <w:sz w:val="15"/>
                            </w:rPr>
                          </w:pPr>
                          <w:r>
                            <w:rPr>
                              <w:sz w:val="15"/>
                            </w:rPr>
                            <w:t>First</w:t>
                          </w:r>
                          <w:r>
                            <w:rPr>
                              <w:spacing w:val="-5"/>
                              <w:sz w:val="15"/>
                            </w:rPr>
                            <w:t xml:space="preserve"> </w:t>
                          </w:r>
                          <w:r>
                            <w:rPr>
                              <w:spacing w:val="-2"/>
                              <w:sz w:val="15"/>
                            </w:rPr>
                            <w:t>edition</w:t>
                          </w:r>
                        </w:p>
                      </w:txbxContent>
                    </wps:txbx>
                    <wps:bodyPr rot="0" vert="horz" wrap="square" lIns="0" tIns="0" rIns="0" bIns="0" anchor="t" anchorCtr="0" upright="1">
                      <a:noAutofit/>
                    </wps:bodyPr>
                  </wps:wsp>
                </a:graphicData>
              </a:graphic>
            </wp:anchor>
          </w:drawing>
        </mc:Choice>
        <mc:Fallback>
          <w:pict>
            <v:shape w14:anchorId="564EAD6F" id="docshape118" o:spid="_x0000_s1062" type="#_x0000_t202" style="position:absolute;margin-left:480pt;margin-top:40.75pt;width:40.75pt;height:10.4pt;z-index:-25170073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" filled="f" stroked="f">
              <v:textbox inset="0,0,0,0">
                <w:txbxContent>
                  <w:p w14:paraId="5AE171CA" w14:textId="77777777" w:rsidR="00D16BE9" w:rsidRDefault="00AC4FA2">
                    <w:pPr>
                      <w:spacing w:before="15"/>
                      <w:ind w:left="20" w:firstLine="300"/>
                      <w:rPr>
                        <w:sz w:val="15"/>
                      </w:rPr>
                    </w:pPr>
                    <w:r>
                      <w:rPr>
                        <w:sz w:val="15"/>
                      </w:rPr>
                      <w:t>First</w:t>
                    </w:r>
                    <w:r>
                      <w:rPr>
                        <w:spacing w:val="-5"/>
                        <w:sz w:val="15"/>
                      </w:rPr>
                      <w:t xml:space="preserve"> </w:t>
                    </w:r>
                    <w:r>
                      <w:rPr>
                        <w:spacing w:val="-2"/>
                        <w:sz w:val="15"/>
                      </w:rPr>
                      <w:t>edition</w:t>
                    </w:r>
                  </w:p>
                </w:txbxContent>
              </v:textbox>
              <w10:wrap anchorx="page" anchory="page"/>
            </v:shape>
          </w:pict>
        </mc:Fallback>
      </mc:AlternateConten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B7C0950" w14:textId="77777777" w:rsidR="00D16BE9" w:rsidRDefault="00AC4FA2">
    <w:pPr>
      <w:pStyle w:val="a8"/>
      <w:spacing w:line="14" w:lineRule="auto"/>
      <w:rPr>
        <w:sz w:val="20"/>
      </w:rPr>
    </w:pPr>
    <w:r>
      <w:rPr>
        <w:noProof/>
      </w:rPr>
      <mc:AlternateContent>
        <mc:Choice Requires="wps">
          <w:drawing>
            <wp:anchor distT="0" distB="0" distL="114300" distR="114300" simplePos="0" relativeHeight="251619840" behindDoc="1" locked="0" layoutInCell="1" allowOverlap="1" wp14:anchorId="3E2CE058" wp14:editId="5AA760AA">
              <wp:simplePos x="0" y="0"/>
              <wp:positionH relativeFrom="page">
                <wp:posOffset>881380</wp:posOffset>
              </wp:positionH>
              <wp:positionV relativeFrom="page">
                <wp:posOffset>659765</wp:posOffset>
              </wp:positionV>
              <wp:extent cx="5798185" cy="6350"/>
              <wp:effectExtent l="0" t="0" r="0" b="0"/>
              <wp:wrapNone/>
              <wp:docPr id="126" name="docshape1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98185" cy="6350"/>
                      </a:xfrm>
                      <a:prstGeom prst="rect">
                        <a:avLst/>
                      </a:prstGeom>
                      <a:solidFill>
                        <a:srgbClr val="000000"/>
                      </a:solidFill>
                      <a:ln>
                        <a:noFill/>
                      </a:ln>
                    </wps:spPr>
                    <wps:bodyPr rot="0" vert="horz" wrap="square" lIns="91440" tIns="45720" rIns="91440" bIns="45720" anchor="t" anchorCtr="0" upright="1">
                      <a:noAutofit/>
                    </wps:bodyPr>
                  </wps:wsp>
                </a:graphicData>
              </a:graphic>
            </wp:anchor>
          </w:drawing>
        </mc:Choice>
        <mc:Fallback xmlns:wpsCustomData="http://www.wps.cn/officeDocument/2013/wpsCustomData">
          <w:pict>
            <v:rect id="docshape124" o:spid="_x0000_s1026" o:spt="1" style="position:absolute;left:0pt;margin-left:69.4pt;margin-top:51.95pt;height:0.5pt;width:456.55pt;mso-position-horizontal-relative:page;mso-position-vertical-relative:page;z-index:-251640832;mso-width-relative:page;mso-height-relative:page;" fillcolor="#000000" filled="t" stroked="f" coordsize="21600,21600" o:gfxdata="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">
              <v:fill on="t" focussize="0,0"/>
              <v:stroke on="f"/>
              <v:imagedata o:title=""/>
              <o:lock v:ext="edit" aspectratio="f"/>
            </v:rect>
          </w:pict>
        </mc:Fallback>
      </mc:AlternateContent>
    </w:r>
    <w:r>
      <w:rPr>
        <w:noProof/>
      </w:rPr>
      <mc:AlternateContent>
        <mc:Choice Requires="wps">
          <w:drawing>
            <wp:anchor distT="0" distB="0" distL="114300" distR="114300" simplePos="0" relativeHeight="251620864" behindDoc="1" locked="0" layoutInCell="1" allowOverlap="1" wp14:anchorId="62344BA6" wp14:editId="0B46FCBE">
              <wp:simplePos x="0" y="0"/>
              <wp:positionH relativeFrom="page">
                <wp:posOffset>887730</wp:posOffset>
              </wp:positionH>
              <wp:positionV relativeFrom="page">
                <wp:posOffset>517525</wp:posOffset>
              </wp:positionV>
              <wp:extent cx="3329305" cy="132080"/>
              <wp:effectExtent l="0" t="0" r="0" b="0"/>
              <wp:wrapNone/>
              <wp:docPr id="124" name="docshape1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9305" cy="132080"/>
                      </a:xfrm>
                      <a:prstGeom prst="rect">
                        <a:avLst/>
                      </a:prstGeom>
                      <a:noFill/>
                      <a:ln>
                        <a:noFill/>
                      </a:ln>
                    </wps:spPr>
                    <wps:txbx>
                      <w:txbxContent>
                        <w:p w14:paraId="2B002D3C" w14:textId="77777777" w:rsidR="00D16BE9" w:rsidRDefault="00AC4FA2">
                          <w:pPr>
                            <w:spacing w:before="15"/>
                            <w:ind w:left="20" w:firstLine="300"/>
                            <w:rPr>
                              <w:sz w:val="15"/>
                            </w:rPr>
                          </w:pPr>
                          <w:r>
                            <w:rPr>
                              <w:sz w:val="15"/>
                            </w:rPr>
                            <w:t>ILCD</w:t>
                          </w:r>
                          <w:r>
                            <w:rPr>
                              <w:spacing w:val="-4"/>
                              <w:sz w:val="15"/>
                            </w:rPr>
                            <w:t xml:space="preserve"> </w:t>
                          </w:r>
                          <w:r>
                            <w:rPr>
                              <w:sz w:val="15"/>
                            </w:rPr>
                            <w:t>Handbook:</w:t>
                          </w:r>
                          <w:r>
                            <w:rPr>
                              <w:spacing w:val="-4"/>
                              <w:sz w:val="15"/>
                            </w:rPr>
                            <w:t xml:space="preserve"> </w:t>
                          </w:r>
                          <w:r>
                            <w:rPr>
                              <w:sz w:val="15"/>
                            </w:rPr>
                            <w:t>General</w:t>
                          </w:r>
                          <w:r>
                            <w:rPr>
                              <w:spacing w:val="-3"/>
                              <w:sz w:val="15"/>
                            </w:rPr>
                            <w:t xml:space="preserve"> </w:t>
                          </w:r>
                          <w:r>
                            <w:rPr>
                              <w:sz w:val="15"/>
                            </w:rPr>
                            <w:t>guide</w:t>
                          </w:r>
                          <w:r>
                            <w:rPr>
                              <w:spacing w:val="-3"/>
                              <w:sz w:val="15"/>
                            </w:rPr>
                            <w:t xml:space="preserve"> </w:t>
                          </w:r>
                          <w:r>
                            <w:rPr>
                              <w:sz w:val="15"/>
                            </w:rPr>
                            <w:t>for</w:t>
                          </w:r>
                          <w:r>
                            <w:rPr>
                              <w:spacing w:val="-3"/>
                              <w:sz w:val="15"/>
                            </w:rPr>
                            <w:t xml:space="preserve"> </w:t>
                          </w:r>
                          <w:r>
                            <w:rPr>
                              <w:sz w:val="15"/>
                            </w:rPr>
                            <w:t>Life</w:t>
                          </w:r>
                          <w:r>
                            <w:rPr>
                              <w:spacing w:val="-4"/>
                              <w:sz w:val="15"/>
                            </w:rPr>
                            <w:t xml:space="preserve"> </w:t>
                          </w:r>
                          <w:r>
                            <w:rPr>
                              <w:sz w:val="15"/>
                            </w:rPr>
                            <w:t>Cycle</w:t>
                          </w:r>
                          <w:r>
                            <w:rPr>
                              <w:spacing w:val="-2"/>
                              <w:sz w:val="15"/>
                            </w:rPr>
                            <w:t xml:space="preserve"> </w:t>
                          </w:r>
                          <w:r>
                            <w:rPr>
                              <w:sz w:val="15"/>
                            </w:rPr>
                            <w:t>Assessment</w:t>
                          </w:r>
                          <w:r>
                            <w:rPr>
                              <w:spacing w:val="-3"/>
                              <w:sz w:val="15"/>
                            </w:rPr>
                            <w:t xml:space="preserve"> </w:t>
                          </w:r>
                          <w:r>
                            <w:rPr>
                              <w:sz w:val="15"/>
                            </w:rPr>
                            <w:t>-</w:t>
                          </w:r>
                          <w:r>
                            <w:rPr>
                              <w:spacing w:val="-3"/>
                              <w:sz w:val="15"/>
                            </w:rPr>
                            <w:t xml:space="preserve"> </w:t>
                          </w:r>
                          <w:r>
                            <w:rPr>
                              <w:sz w:val="15"/>
                            </w:rPr>
                            <w:t>Detailed</w:t>
                          </w:r>
                          <w:r>
                            <w:rPr>
                              <w:spacing w:val="-3"/>
                              <w:sz w:val="15"/>
                            </w:rPr>
                            <w:t xml:space="preserve"> </w:t>
                          </w:r>
                          <w:r>
                            <w:rPr>
                              <w:spacing w:val="-2"/>
                              <w:sz w:val="15"/>
                            </w:rPr>
                            <w:t>guidance</w:t>
                          </w:r>
                        </w:p>
                      </w:txbxContent>
                    </wps:txbx>
                    <wps:bodyPr rot="0" vert="horz" wrap="square" lIns="0" tIns="0" rIns="0" bIns="0" anchor="t" anchorCtr="0" upright="1">
                      <a:noAutofit/>
                    </wps:bodyPr>
                  </wps:wsp>
                </a:graphicData>
              </a:graphic>
            </wp:anchor>
          </w:drawing>
        </mc:Choice>
        <mc:Fallback>
          <w:pict>
            <v:shapetype w14:anchorId="62344BA6" id="_x0000_t202" coordsize="21600,21600" o:spt="202" path="m,l,21600r21600,l21600,xe">
              <v:stroke joinstyle="miter"/>
              <v:path gradientshapeok="t" o:connecttype="rect"/>
            </v:shapetype>
            <v:shape id="docshape125" o:spid="_x0000_s1065" type="#_x0000_t202" style="position:absolute;margin-left:69.9pt;margin-top:40.75pt;width:262.15pt;height:10.4pt;z-index:-25169561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" filled="f" stroked="f">
              <v:textbox inset="0,0,0,0">
                <w:txbxContent>
                  <w:p w14:paraId="2B002D3C" w14:textId="77777777" w:rsidR="00D16BE9" w:rsidRDefault="00AC4FA2">
                    <w:pPr>
                      <w:spacing w:before="15"/>
                      <w:ind w:left="20" w:firstLine="300"/>
                      <w:rPr>
                        <w:sz w:val="15"/>
                      </w:rPr>
                    </w:pPr>
                    <w:r>
                      <w:rPr>
                        <w:sz w:val="15"/>
                      </w:rPr>
                      <w:t>ILCD</w:t>
                    </w:r>
                    <w:r>
                      <w:rPr>
                        <w:spacing w:val="-4"/>
                        <w:sz w:val="15"/>
                      </w:rPr>
                      <w:t xml:space="preserve"> </w:t>
                    </w:r>
                    <w:r>
                      <w:rPr>
                        <w:sz w:val="15"/>
                      </w:rPr>
                      <w:t>Handbook:</w:t>
                    </w:r>
                    <w:r>
                      <w:rPr>
                        <w:spacing w:val="-4"/>
                        <w:sz w:val="15"/>
                      </w:rPr>
                      <w:t xml:space="preserve"> </w:t>
                    </w:r>
                    <w:r>
                      <w:rPr>
                        <w:sz w:val="15"/>
                      </w:rPr>
                      <w:t>General</w:t>
                    </w:r>
                    <w:r>
                      <w:rPr>
                        <w:spacing w:val="-3"/>
                        <w:sz w:val="15"/>
                      </w:rPr>
                      <w:t xml:space="preserve"> </w:t>
                    </w:r>
                    <w:r>
                      <w:rPr>
                        <w:sz w:val="15"/>
                      </w:rPr>
                      <w:t>guide</w:t>
                    </w:r>
                    <w:r>
                      <w:rPr>
                        <w:spacing w:val="-3"/>
                        <w:sz w:val="15"/>
                      </w:rPr>
                      <w:t xml:space="preserve"> </w:t>
                    </w:r>
                    <w:r>
                      <w:rPr>
                        <w:sz w:val="15"/>
                      </w:rPr>
                      <w:t>for</w:t>
                    </w:r>
                    <w:r>
                      <w:rPr>
                        <w:spacing w:val="-3"/>
                        <w:sz w:val="15"/>
                      </w:rPr>
                      <w:t xml:space="preserve"> </w:t>
                    </w:r>
                    <w:r>
                      <w:rPr>
                        <w:sz w:val="15"/>
                      </w:rPr>
                      <w:t>Life</w:t>
                    </w:r>
                    <w:r>
                      <w:rPr>
                        <w:spacing w:val="-4"/>
                        <w:sz w:val="15"/>
                      </w:rPr>
                      <w:t xml:space="preserve"> </w:t>
                    </w:r>
                    <w:r>
                      <w:rPr>
                        <w:sz w:val="15"/>
                      </w:rPr>
                      <w:t>Cycle</w:t>
                    </w:r>
                    <w:r>
                      <w:rPr>
                        <w:spacing w:val="-2"/>
                        <w:sz w:val="15"/>
                      </w:rPr>
                      <w:t xml:space="preserve"> </w:t>
                    </w:r>
                    <w:r>
                      <w:rPr>
                        <w:sz w:val="15"/>
                      </w:rPr>
                      <w:t>Assessment</w:t>
                    </w:r>
                    <w:r>
                      <w:rPr>
                        <w:spacing w:val="-3"/>
                        <w:sz w:val="15"/>
                      </w:rPr>
                      <w:t xml:space="preserve"> </w:t>
                    </w:r>
                    <w:r>
                      <w:rPr>
                        <w:sz w:val="15"/>
                      </w:rPr>
                      <w:t>-</w:t>
                    </w:r>
                    <w:r>
                      <w:rPr>
                        <w:spacing w:val="-3"/>
                        <w:sz w:val="15"/>
                      </w:rPr>
                      <w:t xml:space="preserve"> </w:t>
                    </w:r>
                    <w:r>
                      <w:rPr>
                        <w:sz w:val="15"/>
                      </w:rPr>
                      <w:t>Detailed</w:t>
                    </w:r>
                    <w:r>
                      <w:rPr>
                        <w:spacing w:val="-3"/>
                        <w:sz w:val="15"/>
                      </w:rPr>
                      <w:t xml:space="preserve"> </w:t>
                    </w:r>
                    <w:r>
                      <w:rPr>
                        <w:spacing w:val="-2"/>
                        <w:sz w:val="15"/>
                      </w:rPr>
                      <w:t>guidance</w:t>
                    </w:r>
                  </w:p>
                </w:txbxContent>
              </v:textbox>
              <w10:wrap anchorx="page" anchory="page"/>
            </v:shape>
          </w:pict>
        </mc:Fallback>
      </mc:AlternateContent>
    </w:r>
    <w:r>
      <w:rPr>
        <w:noProof/>
      </w:rPr>
      <mc:AlternateContent>
        <mc:Choice Requires="wps">
          <w:drawing>
            <wp:anchor distT="0" distB="0" distL="114300" distR="114300" simplePos="0" relativeHeight="251621888" behindDoc="1" locked="0" layoutInCell="1" allowOverlap="1" wp14:anchorId="3D5ACBE8" wp14:editId="5F4D56AD">
              <wp:simplePos x="0" y="0"/>
              <wp:positionH relativeFrom="page">
                <wp:posOffset>6096000</wp:posOffset>
              </wp:positionH>
              <wp:positionV relativeFrom="page">
                <wp:posOffset>517525</wp:posOffset>
              </wp:positionV>
              <wp:extent cx="517525" cy="132080"/>
              <wp:effectExtent l="0" t="0" r="0" b="0"/>
              <wp:wrapNone/>
              <wp:docPr id="122" name="docshape1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7525" cy="132080"/>
                      </a:xfrm>
                      <a:prstGeom prst="rect">
                        <a:avLst/>
                      </a:prstGeom>
                      <a:noFill/>
                      <a:ln>
                        <a:noFill/>
                      </a:ln>
                    </wps:spPr>
                    <wps:txbx>
                      <w:txbxContent>
                        <w:p w14:paraId="27052AB8" w14:textId="77777777" w:rsidR="00D16BE9" w:rsidRDefault="00AC4FA2">
                          <w:pPr>
                            <w:spacing w:before="15"/>
                            <w:ind w:left="20" w:firstLine="300"/>
                            <w:rPr>
                              <w:sz w:val="15"/>
                            </w:rPr>
                          </w:pPr>
                          <w:r>
                            <w:rPr>
                              <w:sz w:val="15"/>
                            </w:rPr>
                            <w:t>First</w:t>
                          </w:r>
                          <w:r>
                            <w:rPr>
                              <w:spacing w:val="-5"/>
                              <w:sz w:val="15"/>
                            </w:rPr>
                            <w:t xml:space="preserve"> </w:t>
                          </w:r>
                          <w:r>
                            <w:rPr>
                              <w:spacing w:val="-2"/>
                              <w:sz w:val="15"/>
                            </w:rPr>
                            <w:t>edition</w:t>
                          </w:r>
                        </w:p>
                      </w:txbxContent>
                    </wps:txbx>
                    <wps:bodyPr rot="0" vert="horz" wrap="square" lIns="0" tIns="0" rIns="0" bIns="0" anchor="t" anchorCtr="0" upright="1">
                      <a:noAutofit/>
                    </wps:bodyPr>
                  </wps:wsp>
                </a:graphicData>
              </a:graphic>
            </wp:anchor>
          </w:drawing>
        </mc:Choice>
        <mc:Fallback>
          <w:pict>
            <v:shape w14:anchorId="3D5ACBE8" id="docshape126" o:spid="_x0000_s1066" type="#_x0000_t202" style="position:absolute;margin-left:480pt;margin-top:40.75pt;width:40.75pt;height:10.4pt;z-index:-25169459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" filled="f" stroked="f">
              <v:textbox inset="0,0,0,0">
                <w:txbxContent>
                  <w:p w14:paraId="27052AB8" w14:textId="77777777" w:rsidR="00D16BE9" w:rsidRDefault="00AC4FA2">
                    <w:pPr>
                      <w:spacing w:before="15"/>
                      <w:ind w:left="20" w:firstLine="300"/>
                      <w:rPr>
                        <w:sz w:val="15"/>
                      </w:rPr>
                    </w:pPr>
                    <w:r>
                      <w:rPr>
                        <w:sz w:val="15"/>
                      </w:rPr>
                      <w:t>First</w:t>
                    </w:r>
                    <w:r>
                      <w:rPr>
                        <w:spacing w:val="-5"/>
                        <w:sz w:val="15"/>
                      </w:rPr>
                      <w:t xml:space="preserve"> </w:t>
                    </w:r>
                    <w:r>
                      <w:rPr>
                        <w:spacing w:val="-2"/>
                        <w:sz w:val="15"/>
                      </w:rPr>
                      <w:t>edition</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01" type="#_x0000_t75" style="width:11.25pt;height:11.25pt" o:bullet="t">
        <v:imagedata r:id="rId1" o:title=""/>
      </v:shape>
    </w:pict>
  </w:numPicBullet>
  <w:numPicBullet w:numPicBulletId="1">
    <w:pict>
      <v:shape id="_x0000_i1102" type="#_x0000_t75" style="width:45.75pt;height:60.75pt" o:bullet="t">
        <v:imagedata r:id="rId2" o:title=""/>
      </v:shape>
    </w:pict>
  </w:numPicBullet>
  <w:numPicBullet w:numPicBulletId="2">
    <w:pict>
      <v:shape id="_x0000_i1103" type="#_x0000_t75" style="width:45.75pt;height:60.75pt" o:bullet="t">
        <v:imagedata r:id="rId3" o:title=""/>
      </v:shape>
    </w:pict>
  </w:numPicBullet>
  <w:abstractNum w:abstractNumId="0" w15:restartNumberingAfterBreak="0">
    <w:nsid w:val="D9B1A7BA"/>
    <w:multiLevelType w:val="singleLevel"/>
    <w:tmpl w:val="D9B1A7BA"/>
    <w:lvl w:ilvl="0">
      <w:start w:val="1"/>
      <w:numFmt w:val="decimal"/>
      <w:pStyle w:val="6"/>
      <w:lvlText w:val="[%1] "/>
      <w:lvlJc w:val="left"/>
      <w:pPr>
        <w:ind w:left="704" w:hanging="420"/>
      </w:pPr>
      <w:rPr>
        <w:rFonts w:hint="eastAsia"/>
        <w:b w:val="0"/>
        <w:i w:val="0"/>
      </w:rPr>
    </w:lvl>
  </w:abstractNum>
  <w:abstractNum w:abstractNumId="1" w15:restartNumberingAfterBreak="0">
    <w:nsid w:val="01455089"/>
    <w:multiLevelType w:val="multilevel"/>
    <w:tmpl w:val="01455089"/>
    <w:lvl w:ilvl="0">
      <w:start w:val="1"/>
      <w:numFmt w:val="bullet"/>
      <w:lvlText w:val=""/>
      <w:lvlPicBulletId w:val="1"/>
      <w:lvlJc w:val="left"/>
      <w:pPr>
        <w:tabs>
          <w:tab w:val="left" w:pos="440"/>
        </w:tabs>
        <w:ind w:left="440" w:firstLine="0"/>
      </w:pPr>
      <w:rPr>
        <w:rFonts w:ascii="Symbol" w:hAnsi="Symbol" w:hint="default"/>
      </w:rPr>
    </w:lvl>
    <w:lvl w:ilvl="1">
      <w:start w:val="1"/>
      <w:numFmt w:val="bullet"/>
      <w:lvlText w:val=""/>
      <w:lvlJc w:val="left"/>
      <w:pPr>
        <w:tabs>
          <w:tab w:val="left" w:pos="880"/>
        </w:tabs>
        <w:ind w:left="880" w:firstLine="0"/>
      </w:pPr>
      <w:rPr>
        <w:rFonts w:ascii="Symbol" w:hAnsi="Symbol" w:hint="default"/>
      </w:rPr>
    </w:lvl>
    <w:lvl w:ilvl="2">
      <w:start w:val="1"/>
      <w:numFmt w:val="bullet"/>
      <w:lvlText w:val=""/>
      <w:lvlJc w:val="left"/>
      <w:pPr>
        <w:tabs>
          <w:tab w:val="left" w:pos="1320"/>
        </w:tabs>
        <w:ind w:left="1320" w:firstLine="0"/>
      </w:pPr>
      <w:rPr>
        <w:rFonts w:ascii="Symbol" w:hAnsi="Symbol" w:hint="default"/>
      </w:rPr>
    </w:lvl>
    <w:lvl w:ilvl="3">
      <w:start w:val="1"/>
      <w:numFmt w:val="bullet"/>
      <w:lvlText w:val=""/>
      <w:lvlJc w:val="left"/>
      <w:pPr>
        <w:tabs>
          <w:tab w:val="left" w:pos="1760"/>
        </w:tabs>
        <w:ind w:left="1760" w:firstLine="0"/>
      </w:pPr>
      <w:rPr>
        <w:rFonts w:ascii="Symbol" w:hAnsi="Symbol" w:hint="default"/>
      </w:rPr>
    </w:lvl>
    <w:lvl w:ilvl="4">
      <w:start w:val="1"/>
      <w:numFmt w:val="bullet"/>
      <w:lvlText w:val=""/>
      <w:lvlJc w:val="left"/>
      <w:pPr>
        <w:tabs>
          <w:tab w:val="left" w:pos="2200"/>
        </w:tabs>
        <w:ind w:left="2200" w:firstLine="0"/>
      </w:pPr>
      <w:rPr>
        <w:rFonts w:ascii="Symbol" w:hAnsi="Symbol" w:hint="default"/>
      </w:rPr>
    </w:lvl>
    <w:lvl w:ilvl="5">
      <w:start w:val="1"/>
      <w:numFmt w:val="bullet"/>
      <w:lvlText w:val=""/>
      <w:lvlJc w:val="left"/>
      <w:pPr>
        <w:tabs>
          <w:tab w:val="left" w:pos="2640"/>
        </w:tabs>
        <w:ind w:left="2640" w:firstLine="0"/>
      </w:pPr>
      <w:rPr>
        <w:rFonts w:ascii="Symbol" w:hAnsi="Symbol" w:hint="default"/>
      </w:rPr>
    </w:lvl>
    <w:lvl w:ilvl="6">
      <w:start w:val="1"/>
      <w:numFmt w:val="bullet"/>
      <w:lvlText w:val=""/>
      <w:lvlJc w:val="left"/>
      <w:pPr>
        <w:tabs>
          <w:tab w:val="left" w:pos="3080"/>
        </w:tabs>
        <w:ind w:left="3080" w:firstLine="0"/>
      </w:pPr>
      <w:rPr>
        <w:rFonts w:ascii="Symbol" w:hAnsi="Symbol" w:hint="default"/>
      </w:rPr>
    </w:lvl>
    <w:lvl w:ilvl="7">
      <w:start w:val="1"/>
      <w:numFmt w:val="bullet"/>
      <w:lvlText w:val=""/>
      <w:lvlJc w:val="left"/>
      <w:pPr>
        <w:tabs>
          <w:tab w:val="left" w:pos="3520"/>
        </w:tabs>
        <w:ind w:left="3520" w:firstLine="0"/>
      </w:pPr>
      <w:rPr>
        <w:rFonts w:ascii="Symbol" w:hAnsi="Symbol" w:hint="default"/>
      </w:rPr>
    </w:lvl>
    <w:lvl w:ilvl="8">
      <w:start w:val="1"/>
      <w:numFmt w:val="bullet"/>
      <w:lvlText w:val=""/>
      <w:lvlJc w:val="left"/>
      <w:pPr>
        <w:tabs>
          <w:tab w:val="left" w:pos="3960"/>
        </w:tabs>
        <w:ind w:left="3960" w:firstLine="0"/>
      </w:pPr>
      <w:rPr>
        <w:rFonts w:ascii="Symbol" w:hAnsi="Symbol" w:hint="default"/>
      </w:rPr>
    </w:lvl>
  </w:abstractNum>
  <w:abstractNum w:abstractNumId="2" w15:restartNumberingAfterBreak="0">
    <w:nsid w:val="039A68B3"/>
    <w:multiLevelType w:val="multilevel"/>
    <w:tmpl w:val="039A68B3"/>
    <w:lvl w:ilvl="0">
      <w:start w:val="1"/>
      <w:numFmt w:val="bullet"/>
      <w:lvlText w:val=""/>
      <w:lvlJc w:val="left"/>
      <w:pPr>
        <w:ind w:left="860" w:hanging="440"/>
      </w:pPr>
      <w:rPr>
        <w:rFonts w:ascii="Wingdings" w:hAnsi="Wingdings" w:hint="default"/>
      </w:rPr>
    </w:lvl>
    <w:lvl w:ilvl="1">
      <w:start w:val="1"/>
      <w:numFmt w:val="bullet"/>
      <w:lvlText w:val=""/>
      <w:lvlJc w:val="left"/>
      <w:pPr>
        <w:ind w:left="1300" w:hanging="440"/>
      </w:pPr>
      <w:rPr>
        <w:rFonts w:ascii="Wingdings" w:hAnsi="Wingdings" w:hint="default"/>
      </w:rPr>
    </w:lvl>
    <w:lvl w:ilvl="2">
      <w:start w:val="1"/>
      <w:numFmt w:val="bullet"/>
      <w:lvlText w:val=""/>
      <w:lvlJc w:val="left"/>
      <w:pPr>
        <w:ind w:left="1740" w:hanging="440"/>
      </w:pPr>
      <w:rPr>
        <w:rFonts w:ascii="Wingdings" w:hAnsi="Wingdings" w:hint="default"/>
      </w:rPr>
    </w:lvl>
    <w:lvl w:ilvl="3">
      <w:start w:val="1"/>
      <w:numFmt w:val="bullet"/>
      <w:lvlText w:val=""/>
      <w:lvlJc w:val="left"/>
      <w:pPr>
        <w:ind w:left="2180" w:hanging="440"/>
      </w:pPr>
      <w:rPr>
        <w:rFonts w:ascii="Wingdings" w:hAnsi="Wingdings" w:hint="default"/>
      </w:rPr>
    </w:lvl>
    <w:lvl w:ilvl="4">
      <w:start w:val="1"/>
      <w:numFmt w:val="bullet"/>
      <w:lvlText w:val=""/>
      <w:lvlJc w:val="left"/>
      <w:pPr>
        <w:ind w:left="2620" w:hanging="440"/>
      </w:pPr>
      <w:rPr>
        <w:rFonts w:ascii="Wingdings" w:hAnsi="Wingdings" w:hint="default"/>
      </w:rPr>
    </w:lvl>
    <w:lvl w:ilvl="5">
      <w:start w:val="1"/>
      <w:numFmt w:val="bullet"/>
      <w:lvlText w:val=""/>
      <w:lvlJc w:val="left"/>
      <w:pPr>
        <w:ind w:left="3060" w:hanging="440"/>
      </w:pPr>
      <w:rPr>
        <w:rFonts w:ascii="Wingdings" w:hAnsi="Wingdings" w:hint="default"/>
      </w:rPr>
    </w:lvl>
    <w:lvl w:ilvl="6">
      <w:start w:val="1"/>
      <w:numFmt w:val="bullet"/>
      <w:lvlText w:val=""/>
      <w:lvlJc w:val="left"/>
      <w:pPr>
        <w:ind w:left="3500" w:hanging="440"/>
      </w:pPr>
      <w:rPr>
        <w:rFonts w:ascii="Wingdings" w:hAnsi="Wingdings" w:hint="default"/>
      </w:rPr>
    </w:lvl>
    <w:lvl w:ilvl="7">
      <w:start w:val="1"/>
      <w:numFmt w:val="bullet"/>
      <w:lvlText w:val=""/>
      <w:lvlJc w:val="left"/>
      <w:pPr>
        <w:ind w:left="3940" w:hanging="440"/>
      </w:pPr>
      <w:rPr>
        <w:rFonts w:ascii="Wingdings" w:hAnsi="Wingdings" w:hint="default"/>
      </w:rPr>
    </w:lvl>
    <w:lvl w:ilvl="8">
      <w:start w:val="1"/>
      <w:numFmt w:val="bullet"/>
      <w:lvlText w:val=""/>
      <w:lvlJc w:val="left"/>
      <w:pPr>
        <w:ind w:left="4380" w:hanging="440"/>
      </w:pPr>
      <w:rPr>
        <w:rFonts w:ascii="Wingdings" w:hAnsi="Wingdings" w:hint="default"/>
      </w:rPr>
    </w:lvl>
  </w:abstractNum>
  <w:abstractNum w:abstractNumId="3" w15:restartNumberingAfterBreak="0">
    <w:nsid w:val="05745BD3"/>
    <w:multiLevelType w:val="multilevel"/>
    <w:tmpl w:val="05745BD3"/>
    <w:lvl w:ilvl="0">
      <w:start w:val="1"/>
      <w:numFmt w:val="bullet"/>
      <w:lvlText w:val=""/>
      <w:lvlJc w:val="left"/>
      <w:pPr>
        <w:ind w:left="440" w:hanging="440"/>
      </w:pPr>
      <w:rPr>
        <w:rFonts w:ascii="Wingdings" w:hAnsi="Wingdings" w:hint="default"/>
      </w:rPr>
    </w:lvl>
    <w:lvl w:ilvl="1">
      <w:start w:val="1"/>
      <w:numFmt w:val="bullet"/>
      <w:lvlText w:val=""/>
      <w:lvlJc w:val="left"/>
      <w:pPr>
        <w:ind w:left="880" w:hanging="440"/>
      </w:pPr>
      <w:rPr>
        <w:rFonts w:ascii="Wingdings" w:hAnsi="Wingdings" w:hint="default"/>
      </w:rPr>
    </w:lvl>
    <w:lvl w:ilvl="2">
      <w:start w:val="1"/>
      <w:numFmt w:val="bullet"/>
      <w:lvlText w:val=""/>
      <w:lvlJc w:val="left"/>
      <w:pPr>
        <w:ind w:left="1320" w:hanging="440"/>
      </w:pPr>
      <w:rPr>
        <w:rFonts w:ascii="Wingdings" w:hAnsi="Wingdings" w:hint="default"/>
      </w:rPr>
    </w:lvl>
    <w:lvl w:ilvl="3">
      <w:start w:val="1"/>
      <w:numFmt w:val="bullet"/>
      <w:lvlText w:val=""/>
      <w:lvlJc w:val="left"/>
      <w:pPr>
        <w:ind w:left="1760" w:hanging="440"/>
      </w:pPr>
      <w:rPr>
        <w:rFonts w:ascii="Wingdings" w:hAnsi="Wingdings" w:hint="default"/>
      </w:rPr>
    </w:lvl>
    <w:lvl w:ilvl="4">
      <w:start w:val="1"/>
      <w:numFmt w:val="bullet"/>
      <w:lvlText w:val=""/>
      <w:lvlJc w:val="left"/>
      <w:pPr>
        <w:ind w:left="2200" w:hanging="440"/>
      </w:pPr>
      <w:rPr>
        <w:rFonts w:ascii="Wingdings" w:hAnsi="Wingdings" w:hint="default"/>
      </w:rPr>
    </w:lvl>
    <w:lvl w:ilvl="5">
      <w:start w:val="1"/>
      <w:numFmt w:val="bullet"/>
      <w:lvlText w:val=""/>
      <w:lvlJc w:val="left"/>
      <w:pPr>
        <w:ind w:left="2640" w:hanging="440"/>
      </w:pPr>
      <w:rPr>
        <w:rFonts w:ascii="Wingdings" w:hAnsi="Wingdings" w:hint="default"/>
      </w:rPr>
    </w:lvl>
    <w:lvl w:ilvl="6">
      <w:start w:val="1"/>
      <w:numFmt w:val="bullet"/>
      <w:lvlText w:val=""/>
      <w:lvlJc w:val="left"/>
      <w:pPr>
        <w:ind w:left="3080" w:hanging="440"/>
      </w:pPr>
      <w:rPr>
        <w:rFonts w:ascii="Wingdings" w:hAnsi="Wingdings" w:hint="default"/>
      </w:rPr>
    </w:lvl>
    <w:lvl w:ilvl="7">
      <w:start w:val="1"/>
      <w:numFmt w:val="bullet"/>
      <w:lvlText w:val=""/>
      <w:lvlJc w:val="left"/>
      <w:pPr>
        <w:ind w:left="3520" w:hanging="440"/>
      </w:pPr>
      <w:rPr>
        <w:rFonts w:ascii="Wingdings" w:hAnsi="Wingdings" w:hint="default"/>
      </w:rPr>
    </w:lvl>
    <w:lvl w:ilvl="8">
      <w:start w:val="1"/>
      <w:numFmt w:val="bullet"/>
      <w:lvlText w:val=""/>
      <w:lvlJc w:val="left"/>
      <w:pPr>
        <w:ind w:left="3960" w:hanging="440"/>
      </w:pPr>
      <w:rPr>
        <w:rFonts w:ascii="Wingdings" w:hAnsi="Wingdings" w:hint="default"/>
      </w:rPr>
    </w:lvl>
  </w:abstractNum>
  <w:abstractNum w:abstractNumId="4" w15:restartNumberingAfterBreak="0">
    <w:nsid w:val="05926466"/>
    <w:multiLevelType w:val="multilevel"/>
    <w:tmpl w:val="05926466"/>
    <w:lvl w:ilvl="0">
      <w:start w:val="1"/>
      <w:numFmt w:val="bullet"/>
      <w:lvlText w:val=""/>
      <w:lvlJc w:val="left"/>
      <w:pPr>
        <w:ind w:left="860" w:hanging="440"/>
      </w:pPr>
      <w:rPr>
        <w:rFonts w:ascii="Wingdings" w:hAnsi="Wingdings" w:hint="default"/>
      </w:rPr>
    </w:lvl>
    <w:lvl w:ilvl="1">
      <w:start w:val="1"/>
      <w:numFmt w:val="bullet"/>
      <w:lvlText w:val=""/>
      <w:lvlJc w:val="left"/>
      <w:pPr>
        <w:ind w:left="1300" w:hanging="440"/>
      </w:pPr>
      <w:rPr>
        <w:rFonts w:ascii="Wingdings" w:hAnsi="Wingdings" w:hint="default"/>
      </w:rPr>
    </w:lvl>
    <w:lvl w:ilvl="2">
      <w:start w:val="1"/>
      <w:numFmt w:val="bullet"/>
      <w:lvlText w:val=""/>
      <w:lvlJc w:val="left"/>
      <w:pPr>
        <w:ind w:left="1740" w:hanging="440"/>
      </w:pPr>
      <w:rPr>
        <w:rFonts w:ascii="Wingdings" w:hAnsi="Wingdings" w:hint="default"/>
      </w:rPr>
    </w:lvl>
    <w:lvl w:ilvl="3">
      <w:start w:val="1"/>
      <w:numFmt w:val="bullet"/>
      <w:lvlText w:val=""/>
      <w:lvlJc w:val="left"/>
      <w:pPr>
        <w:ind w:left="2180" w:hanging="440"/>
      </w:pPr>
      <w:rPr>
        <w:rFonts w:ascii="Wingdings" w:hAnsi="Wingdings" w:hint="default"/>
      </w:rPr>
    </w:lvl>
    <w:lvl w:ilvl="4">
      <w:start w:val="1"/>
      <w:numFmt w:val="bullet"/>
      <w:lvlText w:val=""/>
      <w:lvlJc w:val="left"/>
      <w:pPr>
        <w:ind w:left="2620" w:hanging="440"/>
      </w:pPr>
      <w:rPr>
        <w:rFonts w:ascii="Wingdings" w:hAnsi="Wingdings" w:hint="default"/>
      </w:rPr>
    </w:lvl>
    <w:lvl w:ilvl="5">
      <w:start w:val="1"/>
      <w:numFmt w:val="bullet"/>
      <w:lvlText w:val=""/>
      <w:lvlJc w:val="left"/>
      <w:pPr>
        <w:ind w:left="3060" w:hanging="440"/>
      </w:pPr>
      <w:rPr>
        <w:rFonts w:ascii="Wingdings" w:hAnsi="Wingdings" w:hint="default"/>
      </w:rPr>
    </w:lvl>
    <w:lvl w:ilvl="6">
      <w:start w:val="1"/>
      <w:numFmt w:val="bullet"/>
      <w:lvlText w:val=""/>
      <w:lvlJc w:val="left"/>
      <w:pPr>
        <w:ind w:left="3500" w:hanging="440"/>
      </w:pPr>
      <w:rPr>
        <w:rFonts w:ascii="Wingdings" w:hAnsi="Wingdings" w:hint="default"/>
      </w:rPr>
    </w:lvl>
    <w:lvl w:ilvl="7">
      <w:start w:val="1"/>
      <w:numFmt w:val="bullet"/>
      <w:lvlText w:val=""/>
      <w:lvlJc w:val="left"/>
      <w:pPr>
        <w:ind w:left="3940" w:hanging="440"/>
      </w:pPr>
      <w:rPr>
        <w:rFonts w:ascii="Wingdings" w:hAnsi="Wingdings" w:hint="default"/>
      </w:rPr>
    </w:lvl>
    <w:lvl w:ilvl="8">
      <w:start w:val="1"/>
      <w:numFmt w:val="bullet"/>
      <w:lvlText w:val=""/>
      <w:lvlJc w:val="left"/>
      <w:pPr>
        <w:ind w:left="4380" w:hanging="440"/>
      </w:pPr>
      <w:rPr>
        <w:rFonts w:ascii="Wingdings" w:hAnsi="Wingdings" w:hint="default"/>
      </w:rPr>
    </w:lvl>
  </w:abstractNum>
  <w:abstractNum w:abstractNumId="5" w15:restartNumberingAfterBreak="0">
    <w:nsid w:val="05C2269B"/>
    <w:multiLevelType w:val="multilevel"/>
    <w:tmpl w:val="05C2269B"/>
    <w:lvl w:ilvl="0">
      <w:start w:val="1"/>
      <w:numFmt w:val="bullet"/>
      <w:lvlText w:val=""/>
      <w:lvlJc w:val="left"/>
      <w:pPr>
        <w:ind w:left="440" w:hanging="440"/>
      </w:pPr>
      <w:rPr>
        <w:rFonts w:ascii="Wingdings" w:hAnsi="Wingdings" w:hint="default"/>
      </w:rPr>
    </w:lvl>
    <w:lvl w:ilvl="1">
      <w:start w:val="1"/>
      <w:numFmt w:val="bullet"/>
      <w:lvlText w:val=""/>
      <w:lvlJc w:val="left"/>
      <w:pPr>
        <w:ind w:left="880" w:hanging="440"/>
      </w:pPr>
      <w:rPr>
        <w:rFonts w:ascii="Wingdings" w:hAnsi="Wingdings" w:hint="default"/>
      </w:rPr>
    </w:lvl>
    <w:lvl w:ilvl="2">
      <w:start w:val="1"/>
      <w:numFmt w:val="bullet"/>
      <w:lvlText w:val=""/>
      <w:lvlJc w:val="left"/>
      <w:pPr>
        <w:ind w:left="1320" w:hanging="440"/>
      </w:pPr>
      <w:rPr>
        <w:rFonts w:ascii="Wingdings" w:hAnsi="Wingdings" w:hint="default"/>
      </w:rPr>
    </w:lvl>
    <w:lvl w:ilvl="3">
      <w:start w:val="1"/>
      <w:numFmt w:val="bullet"/>
      <w:lvlText w:val=""/>
      <w:lvlJc w:val="left"/>
      <w:pPr>
        <w:ind w:left="1760" w:hanging="440"/>
      </w:pPr>
      <w:rPr>
        <w:rFonts w:ascii="Wingdings" w:hAnsi="Wingdings" w:hint="default"/>
      </w:rPr>
    </w:lvl>
    <w:lvl w:ilvl="4">
      <w:start w:val="1"/>
      <w:numFmt w:val="bullet"/>
      <w:lvlText w:val=""/>
      <w:lvlJc w:val="left"/>
      <w:pPr>
        <w:ind w:left="2200" w:hanging="440"/>
      </w:pPr>
      <w:rPr>
        <w:rFonts w:ascii="Wingdings" w:hAnsi="Wingdings" w:hint="default"/>
      </w:rPr>
    </w:lvl>
    <w:lvl w:ilvl="5">
      <w:start w:val="1"/>
      <w:numFmt w:val="bullet"/>
      <w:lvlText w:val=""/>
      <w:lvlJc w:val="left"/>
      <w:pPr>
        <w:ind w:left="2640" w:hanging="440"/>
      </w:pPr>
      <w:rPr>
        <w:rFonts w:ascii="Wingdings" w:hAnsi="Wingdings" w:hint="default"/>
      </w:rPr>
    </w:lvl>
    <w:lvl w:ilvl="6">
      <w:start w:val="1"/>
      <w:numFmt w:val="bullet"/>
      <w:lvlText w:val=""/>
      <w:lvlJc w:val="left"/>
      <w:pPr>
        <w:ind w:left="3080" w:hanging="440"/>
      </w:pPr>
      <w:rPr>
        <w:rFonts w:ascii="Wingdings" w:hAnsi="Wingdings" w:hint="default"/>
      </w:rPr>
    </w:lvl>
    <w:lvl w:ilvl="7">
      <w:start w:val="1"/>
      <w:numFmt w:val="bullet"/>
      <w:lvlText w:val=""/>
      <w:lvlJc w:val="left"/>
      <w:pPr>
        <w:ind w:left="3520" w:hanging="440"/>
      </w:pPr>
      <w:rPr>
        <w:rFonts w:ascii="Wingdings" w:hAnsi="Wingdings" w:hint="default"/>
      </w:rPr>
    </w:lvl>
    <w:lvl w:ilvl="8">
      <w:start w:val="1"/>
      <w:numFmt w:val="bullet"/>
      <w:lvlText w:val=""/>
      <w:lvlJc w:val="left"/>
      <w:pPr>
        <w:ind w:left="3960" w:hanging="440"/>
      </w:pPr>
      <w:rPr>
        <w:rFonts w:ascii="Wingdings" w:hAnsi="Wingdings" w:hint="default"/>
      </w:rPr>
    </w:lvl>
  </w:abstractNum>
  <w:abstractNum w:abstractNumId="6" w15:restartNumberingAfterBreak="0">
    <w:nsid w:val="05DE481F"/>
    <w:multiLevelType w:val="multilevel"/>
    <w:tmpl w:val="05DE481F"/>
    <w:lvl w:ilvl="0">
      <w:start w:val="1"/>
      <w:numFmt w:val="bullet"/>
      <w:lvlText w:val=""/>
      <w:lvlPicBulletId w:val="1"/>
      <w:lvlJc w:val="left"/>
      <w:pPr>
        <w:tabs>
          <w:tab w:val="left" w:pos="440"/>
        </w:tabs>
        <w:ind w:left="440" w:firstLine="0"/>
      </w:pPr>
      <w:rPr>
        <w:rFonts w:ascii="Symbol" w:hAnsi="Symbol" w:hint="default"/>
      </w:rPr>
    </w:lvl>
    <w:lvl w:ilvl="1">
      <w:start w:val="1"/>
      <w:numFmt w:val="bullet"/>
      <w:lvlText w:val=""/>
      <w:lvlJc w:val="left"/>
      <w:pPr>
        <w:tabs>
          <w:tab w:val="left" w:pos="880"/>
        </w:tabs>
        <w:ind w:left="880" w:firstLine="0"/>
      </w:pPr>
      <w:rPr>
        <w:rFonts w:ascii="Symbol" w:hAnsi="Symbol" w:hint="default"/>
      </w:rPr>
    </w:lvl>
    <w:lvl w:ilvl="2">
      <w:start w:val="1"/>
      <w:numFmt w:val="bullet"/>
      <w:lvlText w:val=""/>
      <w:lvlJc w:val="left"/>
      <w:pPr>
        <w:tabs>
          <w:tab w:val="left" w:pos="1320"/>
        </w:tabs>
        <w:ind w:left="1320" w:firstLine="0"/>
      </w:pPr>
      <w:rPr>
        <w:rFonts w:ascii="Symbol" w:hAnsi="Symbol" w:hint="default"/>
      </w:rPr>
    </w:lvl>
    <w:lvl w:ilvl="3">
      <w:start w:val="1"/>
      <w:numFmt w:val="bullet"/>
      <w:lvlText w:val=""/>
      <w:lvlJc w:val="left"/>
      <w:pPr>
        <w:tabs>
          <w:tab w:val="left" w:pos="1760"/>
        </w:tabs>
        <w:ind w:left="1760" w:firstLine="0"/>
      </w:pPr>
      <w:rPr>
        <w:rFonts w:ascii="Symbol" w:hAnsi="Symbol" w:hint="default"/>
      </w:rPr>
    </w:lvl>
    <w:lvl w:ilvl="4">
      <w:start w:val="1"/>
      <w:numFmt w:val="bullet"/>
      <w:lvlText w:val=""/>
      <w:lvlJc w:val="left"/>
      <w:pPr>
        <w:tabs>
          <w:tab w:val="left" w:pos="2200"/>
        </w:tabs>
        <w:ind w:left="2200" w:firstLine="0"/>
      </w:pPr>
      <w:rPr>
        <w:rFonts w:ascii="Symbol" w:hAnsi="Symbol" w:hint="default"/>
      </w:rPr>
    </w:lvl>
    <w:lvl w:ilvl="5">
      <w:start w:val="1"/>
      <w:numFmt w:val="bullet"/>
      <w:lvlText w:val=""/>
      <w:lvlJc w:val="left"/>
      <w:pPr>
        <w:tabs>
          <w:tab w:val="left" w:pos="2640"/>
        </w:tabs>
        <w:ind w:left="2640" w:firstLine="0"/>
      </w:pPr>
      <w:rPr>
        <w:rFonts w:ascii="Symbol" w:hAnsi="Symbol" w:hint="default"/>
      </w:rPr>
    </w:lvl>
    <w:lvl w:ilvl="6">
      <w:start w:val="1"/>
      <w:numFmt w:val="bullet"/>
      <w:lvlText w:val=""/>
      <w:lvlJc w:val="left"/>
      <w:pPr>
        <w:tabs>
          <w:tab w:val="left" w:pos="3080"/>
        </w:tabs>
        <w:ind w:left="3080" w:firstLine="0"/>
      </w:pPr>
      <w:rPr>
        <w:rFonts w:ascii="Symbol" w:hAnsi="Symbol" w:hint="default"/>
      </w:rPr>
    </w:lvl>
    <w:lvl w:ilvl="7">
      <w:start w:val="1"/>
      <w:numFmt w:val="bullet"/>
      <w:lvlText w:val=""/>
      <w:lvlJc w:val="left"/>
      <w:pPr>
        <w:tabs>
          <w:tab w:val="left" w:pos="3520"/>
        </w:tabs>
        <w:ind w:left="3520" w:firstLine="0"/>
      </w:pPr>
      <w:rPr>
        <w:rFonts w:ascii="Symbol" w:hAnsi="Symbol" w:hint="default"/>
      </w:rPr>
    </w:lvl>
    <w:lvl w:ilvl="8">
      <w:start w:val="1"/>
      <w:numFmt w:val="bullet"/>
      <w:lvlText w:val=""/>
      <w:lvlJc w:val="left"/>
      <w:pPr>
        <w:tabs>
          <w:tab w:val="left" w:pos="3960"/>
        </w:tabs>
        <w:ind w:left="3960" w:firstLine="0"/>
      </w:pPr>
      <w:rPr>
        <w:rFonts w:ascii="Symbol" w:hAnsi="Symbol" w:hint="default"/>
      </w:rPr>
    </w:lvl>
  </w:abstractNum>
  <w:abstractNum w:abstractNumId="7" w15:restartNumberingAfterBreak="0">
    <w:nsid w:val="074F0754"/>
    <w:multiLevelType w:val="multilevel"/>
    <w:tmpl w:val="074F0754"/>
    <w:lvl w:ilvl="0">
      <w:start w:val="1"/>
      <w:numFmt w:val="bullet"/>
      <w:lvlText w:val=""/>
      <w:lvlPicBulletId w:val="1"/>
      <w:lvlJc w:val="left"/>
      <w:pPr>
        <w:tabs>
          <w:tab w:val="left" w:pos="440"/>
        </w:tabs>
        <w:ind w:left="440" w:firstLine="0"/>
      </w:pPr>
      <w:rPr>
        <w:rFonts w:ascii="Symbol" w:hAnsi="Symbol" w:hint="default"/>
      </w:rPr>
    </w:lvl>
    <w:lvl w:ilvl="1">
      <w:start w:val="1"/>
      <w:numFmt w:val="bullet"/>
      <w:lvlText w:val=""/>
      <w:lvlJc w:val="left"/>
      <w:pPr>
        <w:tabs>
          <w:tab w:val="left" w:pos="880"/>
        </w:tabs>
        <w:ind w:left="880" w:firstLine="0"/>
      </w:pPr>
      <w:rPr>
        <w:rFonts w:ascii="Symbol" w:hAnsi="Symbol" w:hint="default"/>
      </w:rPr>
    </w:lvl>
    <w:lvl w:ilvl="2">
      <w:start w:val="1"/>
      <w:numFmt w:val="bullet"/>
      <w:lvlText w:val=""/>
      <w:lvlJc w:val="left"/>
      <w:pPr>
        <w:tabs>
          <w:tab w:val="left" w:pos="1320"/>
        </w:tabs>
        <w:ind w:left="1320" w:firstLine="0"/>
      </w:pPr>
      <w:rPr>
        <w:rFonts w:ascii="Symbol" w:hAnsi="Symbol" w:hint="default"/>
      </w:rPr>
    </w:lvl>
    <w:lvl w:ilvl="3">
      <w:start w:val="1"/>
      <w:numFmt w:val="bullet"/>
      <w:lvlText w:val=""/>
      <w:lvlJc w:val="left"/>
      <w:pPr>
        <w:tabs>
          <w:tab w:val="left" w:pos="1760"/>
        </w:tabs>
        <w:ind w:left="1760" w:firstLine="0"/>
      </w:pPr>
      <w:rPr>
        <w:rFonts w:ascii="Symbol" w:hAnsi="Symbol" w:hint="default"/>
      </w:rPr>
    </w:lvl>
    <w:lvl w:ilvl="4">
      <w:start w:val="1"/>
      <w:numFmt w:val="bullet"/>
      <w:lvlText w:val=""/>
      <w:lvlJc w:val="left"/>
      <w:pPr>
        <w:tabs>
          <w:tab w:val="left" w:pos="2200"/>
        </w:tabs>
        <w:ind w:left="2200" w:firstLine="0"/>
      </w:pPr>
      <w:rPr>
        <w:rFonts w:ascii="Symbol" w:hAnsi="Symbol" w:hint="default"/>
      </w:rPr>
    </w:lvl>
    <w:lvl w:ilvl="5">
      <w:start w:val="1"/>
      <w:numFmt w:val="bullet"/>
      <w:lvlText w:val=""/>
      <w:lvlJc w:val="left"/>
      <w:pPr>
        <w:tabs>
          <w:tab w:val="left" w:pos="2640"/>
        </w:tabs>
        <w:ind w:left="2640" w:firstLine="0"/>
      </w:pPr>
      <w:rPr>
        <w:rFonts w:ascii="Symbol" w:hAnsi="Symbol" w:hint="default"/>
      </w:rPr>
    </w:lvl>
    <w:lvl w:ilvl="6">
      <w:start w:val="1"/>
      <w:numFmt w:val="bullet"/>
      <w:lvlText w:val=""/>
      <w:lvlJc w:val="left"/>
      <w:pPr>
        <w:tabs>
          <w:tab w:val="left" w:pos="3080"/>
        </w:tabs>
        <w:ind w:left="3080" w:firstLine="0"/>
      </w:pPr>
      <w:rPr>
        <w:rFonts w:ascii="Symbol" w:hAnsi="Symbol" w:hint="default"/>
      </w:rPr>
    </w:lvl>
    <w:lvl w:ilvl="7">
      <w:start w:val="1"/>
      <w:numFmt w:val="bullet"/>
      <w:lvlText w:val=""/>
      <w:lvlJc w:val="left"/>
      <w:pPr>
        <w:tabs>
          <w:tab w:val="left" w:pos="3520"/>
        </w:tabs>
        <w:ind w:left="3520" w:firstLine="0"/>
      </w:pPr>
      <w:rPr>
        <w:rFonts w:ascii="Symbol" w:hAnsi="Symbol" w:hint="default"/>
      </w:rPr>
    </w:lvl>
    <w:lvl w:ilvl="8">
      <w:start w:val="1"/>
      <w:numFmt w:val="bullet"/>
      <w:lvlText w:val=""/>
      <w:lvlJc w:val="left"/>
      <w:pPr>
        <w:tabs>
          <w:tab w:val="left" w:pos="3960"/>
        </w:tabs>
        <w:ind w:left="3960" w:firstLine="0"/>
      </w:pPr>
      <w:rPr>
        <w:rFonts w:ascii="Symbol" w:hAnsi="Symbol" w:hint="default"/>
      </w:rPr>
    </w:lvl>
  </w:abstractNum>
  <w:abstractNum w:abstractNumId="8" w15:restartNumberingAfterBreak="0">
    <w:nsid w:val="075027BD"/>
    <w:multiLevelType w:val="multilevel"/>
    <w:tmpl w:val="075027BD"/>
    <w:lvl w:ilvl="0">
      <w:start w:val="1"/>
      <w:numFmt w:val="bullet"/>
      <w:lvlText w:val=""/>
      <w:lvlPicBulletId w:val="1"/>
      <w:lvlJc w:val="left"/>
      <w:pPr>
        <w:tabs>
          <w:tab w:val="left" w:pos="440"/>
        </w:tabs>
        <w:ind w:left="440" w:firstLine="0"/>
      </w:pPr>
      <w:rPr>
        <w:rFonts w:ascii="Symbol" w:hAnsi="Symbol" w:hint="default"/>
      </w:rPr>
    </w:lvl>
    <w:lvl w:ilvl="1">
      <w:start w:val="1"/>
      <w:numFmt w:val="bullet"/>
      <w:lvlText w:val=""/>
      <w:lvlJc w:val="left"/>
      <w:pPr>
        <w:tabs>
          <w:tab w:val="left" w:pos="880"/>
        </w:tabs>
        <w:ind w:left="880" w:firstLine="0"/>
      </w:pPr>
      <w:rPr>
        <w:rFonts w:ascii="Symbol" w:hAnsi="Symbol" w:hint="default"/>
      </w:rPr>
    </w:lvl>
    <w:lvl w:ilvl="2">
      <w:start w:val="1"/>
      <w:numFmt w:val="bullet"/>
      <w:lvlText w:val=""/>
      <w:lvlJc w:val="left"/>
      <w:pPr>
        <w:tabs>
          <w:tab w:val="left" w:pos="1320"/>
        </w:tabs>
        <w:ind w:left="1320" w:firstLine="0"/>
      </w:pPr>
      <w:rPr>
        <w:rFonts w:ascii="Symbol" w:hAnsi="Symbol" w:hint="default"/>
      </w:rPr>
    </w:lvl>
    <w:lvl w:ilvl="3">
      <w:start w:val="1"/>
      <w:numFmt w:val="bullet"/>
      <w:lvlText w:val=""/>
      <w:lvlJc w:val="left"/>
      <w:pPr>
        <w:tabs>
          <w:tab w:val="left" w:pos="1760"/>
        </w:tabs>
        <w:ind w:left="1760" w:firstLine="0"/>
      </w:pPr>
      <w:rPr>
        <w:rFonts w:ascii="Symbol" w:hAnsi="Symbol" w:hint="default"/>
      </w:rPr>
    </w:lvl>
    <w:lvl w:ilvl="4">
      <w:start w:val="1"/>
      <w:numFmt w:val="bullet"/>
      <w:lvlText w:val=""/>
      <w:lvlJc w:val="left"/>
      <w:pPr>
        <w:tabs>
          <w:tab w:val="left" w:pos="2200"/>
        </w:tabs>
        <w:ind w:left="2200" w:firstLine="0"/>
      </w:pPr>
      <w:rPr>
        <w:rFonts w:ascii="Symbol" w:hAnsi="Symbol" w:hint="default"/>
      </w:rPr>
    </w:lvl>
    <w:lvl w:ilvl="5">
      <w:start w:val="1"/>
      <w:numFmt w:val="bullet"/>
      <w:lvlText w:val=""/>
      <w:lvlJc w:val="left"/>
      <w:pPr>
        <w:tabs>
          <w:tab w:val="left" w:pos="2640"/>
        </w:tabs>
        <w:ind w:left="2640" w:firstLine="0"/>
      </w:pPr>
      <w:rPr>
        <w:rFonts w:ascii="Symbol" w:hAnsi="Symbol" w:hint="default"/>
      </w:rPr>
    </w:lvl>
    <w:lvl w:ilvl="6">
      <w:start w:val="1"/>
      <w:numFmt w:val="bullet"/>
      <w:lvlText w:val=""/>
      <w:lvlJc w:val="left"/>
      <w:pPr>
        <w:tabs>
          <w:tab w:val="left" w:pos="3080"/>
        </w:tabs>
        <w:ind w:left="3080" w:firstLine="0"/>
      </w:pPr>
      <w:rPr>
        <w:rFonts w:ascii="Symbol" w:hAnsi="Symbol" w:hint="default"/>
      </w:rPr>
    </w:lvl>
    <w:lvl w:ilvl="7">
      <w:start w:val="1"/>
      <w:numFmt w:val="bullet"/>
      <w:lvlText w:val=""/>
      <w:lvlJc w:val="left"/>
      <w:pPr>
        <w:tabs>
          <w:tab w:val="left" w:pos="3520"/>
        </w:tabs>
        <w:ind w:left="3520" w:firstLine="0"/>
      </w:pPr>
      <w:rPr>
        <w:rFonts w:ascii="Symbol" w:hAnsi="Symbol" w:hint="default"/>
      </w:rPr>
    </w:lvl>
    <w:lvl w:ilvl="8">
      <w:start w:val="1"/>
      <w:numFmt w:val="bullet"/>
      <w:lvlText w:val=""/>
      <w:lvlJc w:val="left"/>
      <w:pPr>
        <w:tabs>
          <w:tab w:val="left" w:pos="3960"/>
        </w:tabs>
        <w:ind w:left="3960" w:firstLine="0"/>
      </w:pPr>
      <w:rPr>
        <w:rFonts w:ascii="Symbol" w:hAnsi="Symbol" w:hint="default"/>
      </w:rPr>
    </w:lvl>
  </w:abstractNum>
  <w:abstractNum w:abstractNumId="9" w15:restartNumberingAfterBreak="0">
    <w:nsid w:val="089B4021"/>
    <w:multiLevelType w:val="multilevel"/>
    <w:tmpl w:val="089B4021"/>
    <w:lvl w:ilvl="0">
      <w:start w:val="1"/>
      <w:numFmt w:val="bullet"/>
      <w:lvlText w:val=""/>
      <w:lvlJc w:val="left"/>
      <w:pPr>
        <w:ind w:left="440" w:hanging="440"/>
      </w:pPr>
      <w:rPr>
        <w:rFonts w:ascii="Wingdings" w:hAnsi="Wingdings" w:hint="default"/>
      </w:rPr>
    </w:lvl>
    <w:lvl w:ilvl="1">
      <w:start w:val="1"/>
      <w:numFmt w:val="bullet"/>
      <w:lvlText w:val=""/>
      <w:lvlJc w:val="left"/>
      <w:pPr>
        <w:ind w:left="880" w:hanging="440"/>
      </w:pPr>
      <w:rPr>
        <w:rFonts w:ascii="Wingdings" w:hAnsi="Wingdings" w:hint="default"/>
      </w:rPr>
    </w:lvl>
    <w:lvl w:ilvl="2">
      <w:start w:val="1"/>
      <w:numFmt w:val="bullet"/>
      <w:lvlText w:val=""/>
      <w:lvlJc w:val="left"/>
      <w:pPr>
        <w:ind w:left="1320" w:hanging="440"/>
      </w:pPr>
      <w:rPr>
        <w:rFonts w:ascii="Wingdings" w:hAnsi="Wingdings" w:hint="default"/>
      </w:rPr>
    </w:lvl>
    <w:lvl w:ilvl="3">
      <w:start w:val="1"/>
      <w:numFmt w:val="bullet"/>
      <w:lvlText w:val=""/>
      <w:lvlJc w:val="left"/>
      <w:pPr>
        <w:ind w:left="1760" w:hanging="440"/>
      </w:pPr>
      <w:rPr>
        <w:rFonts w:ascii="Wingdings" w:hAnsi="Wingdings" w:hint="default"/>
      </w:rPr>
    </w:lvl>
    <w:lvl w:ilvl="4">
      <w:start w:val="1"/>
      <w:numFmt w:val="bullet"/>
      <w:lvlText w:val=""/>
      <w:lvlJc w:val="left"/>
      <w:pPr>
        <w:ind w:left="2200" w:hanging="440"/>
      </w:pPr>
      <w:rPr>
        <w:rFonts w:ascii="Wingdings" w:hAnsi="Wingdings" w:hint="default"/>
      </w:rPr>
    </w:lvl>
    <w:lvl w:ilvl="5">
      <w:start w:val="1"/>
      <w:numFmt w:val="bullet"/>
      <w:lvlText w:val=""/>
      <w:lvlJc w:val="left"/>
      <w:pPr>
        <w:ind w:left="2640" w:hanging="440"/>
      </w:pPr>
      <w:rPr>
        <w:rFonts w:ascii="Wingdings" w:hAnsi="Wingdings" w:hint="default"/>
      </w:rPr>
    </w:lvl>
    <w:lvl w:ilvl="6">
      <w:start w:val="1"/>
      <w:numFmt w:val="bullet"/>
      <w:lvlText w:val=""/>
      <w:lvlJc w:val="left"/>
      <w:pPr>
        <w:ind w:left="3080" w:hanging="440"/>
      </w:pPr>
      <w:rPr>
        <w:rFonts w:ascii="Wingdings" w:hAnsi="Wingdings" w:hint="default"/>
      </w:rPr>
    </w:lvl>
    <w:lvl w:ilvl="7">
      <w:start w:val="1"/>
      <w:numFmt w:val="bullet"/>
      <w:lvlText w:val=""/>
      <w:lvlJc w:val="left"/>
      <w:pPr>
        <w:ind w:left="3520" w:hanging="440"/>
      </w:pPr>
      <w:rPr>
        <w:rFonts w:ascii="Wingdings" w:hAnsi="Wingdings" w:hint="default"/>
      </w:rPr>
    </w:lvl>
    <w:lvl w:ilvl="8">
      <w:start w:val="1"/>
      <w:numFmt w:val="bullet"/>
      <w:lvlText w:val=""/>
      <w:lvlJc w:val="left"/>
      <w:pPr>
        <w:ind w:left="3960" w:hanging="440"/>
      </w:pPr>
      <w:rPr>
        <w:rFonts w:ascii="Wingdings" w:hAnsi="Wingdings" w:hint="default"/>
      </w:rPr>
    </w:lvl>
  </w:abstractNum>
  <w:abstractNum w:abstractNumId="10" w15:restartNumberingAfterBreak="0">
    <w:nsid w:val="0A481EA7"/>
    <w:multiLevelType w:val="multilevel"/>
    <w:tmpl w:val="0A481EA7"/>
    <w:lvl w:ilvl="0">
      <w:start w:val="1"/>
      <w:numFmt w:val="bullet"/>
      <w:lvlText w:val=""/>
      <w:lvlJc w:val="left"/>
      <w:pPr>
        <w:ind w:left="440" w:hanging="440"/>
      </w:pPr>
      <w:rPr>
        <w:rFonts w:ascii="Wingdings" w:hAnsi="Wingdings" w:hint="default"/>
      </w:rPr>
    </w:lvl>
    <w:lvl w:ilvl="1">
      <w:start w:val="1"/>
      <w:numFmt w:val="bullet"/>
      <w:lvlText w:val=""/>
      <w:lvlJc w:val="left"/>
      <w:pPr>
        <w:ind w:left="880" w:hanging="440"/>
      </w:pPr>
      <w:rPr>
        <w:rFonts w:ascii="Wingdings" w:hAnsi="Wingdings" w:hint="default"/>
      </w:rPr>
    </w:lvl>
    <w:lvl w:ilvl="2">
      <w:start w:val="1"/>
      <w:numFmt w:val="bullet"/>
      <w:lvlText w:val=""/>
      <w:lvlJc w:val="left"/>
      <w:pPr>
        <w:ind w:left="1320" w:hanging="440"/>
      </w:pPr>
      <w:rPr>
        <w:rFonts w:ascii="Wingdings" w:hAnsi="Wingdings" w:hint="default"/>
      </w:rPr>
    </w:lvl>
    <w:lvl w:ilvl="3">
      <w:start w:val="1"/>
      <w:numFmt w:val="bullet"/>
      <w:lvlText w:val=""/>
      <w:lvlJc w:val="left"/>
      <w:pPr>
        <w:ind w:left="1760" w:hanging="440"/>
      </w:pPr>
      <w:rPr>
        <w:rFonts w:ascii="Wingdings" w:hAnsi="Wingdings" w:hint="default"/>
      </w:rPr>
    </w:lvl>
    <w:lvl w:ilvl="4">
      <w:start w:val="1"/>
      <w:numFmt w:val="bullet"/>
      <w:lvlText w:val=""/>
      <w:lvlJc w:val="left"/>
      <w:pPr>
        <w:ind w:left="2200" w:hanging="440"/>
      </w:pPr>
      <w:rPr>
        <w:rFonts w:ascii="Wingdings" w:hAnsi="Wingdings" w:hint="default"/>
      </w:rPr>
    </w:lvl>
    <w:lvl w:ilvl="5">
      <w:start w:val="1"/>
      <w:numFmt w:val="bullet"/>
      <w:lvlText w:val=""/>
      <w:lvlJc w:val="left"/>
      <w:pPr>
        <w:ind w:left="2640" w:hanging="440"/>
      </w:pPr>
      <w:rPr>
        <w:rFonts w:ascii="Wingdings" w:hAnsi="Wingdings" w:hint="default"/>
      </w:rPr>
    </w:lvl>
    <w:lvl w:ilvl="6">
      <w:start w:val="1"/>
      <w:numFmt w:val="bullet"/>
      <w:lvlText w:val=""/>
      <w:lvlJc w:val="left"/>
      <w:pPr>
        <w:ind w:left="3080" w:hanging="440"/>
      </w:pPr>
      <w:rPr>
        <w:rFonts w:ascii="Wingdings" w:hAnsi="Wingdings" w:hint="default"/>
      </w:rPr>
    </w:lvl>
    <w:lvl w:ilvl="7">
      <w:start w:val="1"/>
      <w:numFmt w:val="bullet"/>
      <w:lvlText w:val=""/>
      <w:lvlJc w:val="left"/>
      <w:pPr>
        <w:ind w:left="3520" w:hanging="440"/>
      </w:pPr>
      <w:rPr>
        <w:rFonts w:ascii="Wingdings" w:hAnsi="Wingdings" w:hint="default"/>
      </w:rPr>
    </w:lvl>
    <w:lvl w:ilvl="8">
      <w:start w:val="1"/>
      <w:numFmt w:val="bullet"/>
      <w:lvlText w:val=""/>
      <w:lvlJc w:val="left"/>
      <w:pPr>
        <w:ind w:left="3960" w:hanging="440"/>
      </w:pPr>
      <w:rPr>
        <w:rFonts w:ascii="Wingdings" w:hAnsi="Wingdings" w:hint="default"/>
      </w:rPr>
    </w:lvl>
  </w:abstractNum>
  <w:abstractNum w:abstractNumId="11" w15:restartNumberingAfterBreak="0">
    <w:nsid w:val="0A84113A"/>
    <w:multiLevelType w:val="multilevel"/>
    <w:tmpl w:val="0A84113A"/>
    <w:lvl w:ilvl="0">
      <w:start w:val="1"/>
      <w:numFmt w:val="bullet"/>
      <w:lvlText w:val=""/>
      <w:lvlJc w:val="left"/>
      <w:pPr>
        <w:ind w:left="440" w:hanging="440"/>
      </w:pPr>
      <w:rPr>
        <w:rFonts w:ascii="Wingdings" w:hAnsi="Wingdings" w:hint="default"/>
      </w:rPr>
    </w:lvl>
    <w:lvl w:ilvl="1">
      <w:start w:val="1"/>
      <w:numFmt w:val="bullet"/>
      <w:lvlText w:val=""/>
      <w:lvlJc w:val="left"/>
      <w:pPr>
        <w:ind w:left="880" w:hanging="440"/>
      </w:pPr>
      <w:rPr>
        <w:rFonts w:ascii="Wingdings" w:hAnsi="Wingdings" w:hint="default"/>
      </w:rPr>
    </w:lvl>
    <w:lvl w:ilvl="2">
      <w:start w:val="1"/>
      <w:numFmt w:val="bullet"/>
      <w:lvlText w:val=""/>
      <w:lvlJc w:val="left"/>
      <w:pPr>
        <w:ind w:left="1320" w:hanging="440"/>
      </w:pPr>
      <w:rPr>
        <w:rFonts w:ascii="Wingdings" w:hAnsi="Wingdings" w:hint="default"/>
      </w:rPr>
    </w:lvl>
    <w:lvl w:ilvl="3">
      <w:start w:val="1"/>
      <w:numFmt w:val="bullet"/>
      <w:lvlText w:val=""/>
      <w:lvlJc w:val="left"/>
      <w:pPr>
        <w:ind w:left="1760" w:hanging="440"/>
      </w:pPr>
      <w:rPr>
        <w:rFonts w:ascii="Wingdings" w:hAnsi="Wingdings" w:hint="default"/>
      </w:rPr>
    </w:lvl>
    <w:lvl w:ilvl="4">
      <w:start w:val="1"/>
      <w:numFmt w:val="bullet"/>
      <w:lvlText w:val=""/>
      <w:lvlJc w:val="left"/>
      <w:pPr>
        <w:ind w:left="2200" w:hanging="440"/>
      </w:pPr>
      <w:rPr>
        <w:rFonts w:ascii="Wingdings" w:hAnsi="Wingdings" w:hint="default"/>
      </w:rPr>
    </w:lvl>
    <w:lvl w:ilvl="5">
      <w:start w:val="1"/>
      <w:numFmt w:val="bullet"/>
      <w:lvlText w:val=""/>
      <w:lvlJc w:val="left"/>
      <w:pPr>
        <w:ind w:left="2640" w:hanging="440"/>
      </w:pPr>
      <w:rPr>
        <w:rFonts w:ascii="Wingdings" w:hAnsi="Wingdings" w:hint="default"/>
      </w:rPr>
    </w:lvl>
    <w:lvl w:ilvl="6">
      <w:start w:val="1"/>
      <w:numFmt w:val="bullet"/>
      <w:lvlText w:val=""/>
      <w:lvlJc w:val="left"/>
      <w:pPr>
        <w:ind w:left="3080" w:hanging="440"/>
      </w:pPr>
      <w:rPr>
        <w:rFonts w:ascii="Wingdings" w:hAnsi="Wingdings" w:hint="default"/>
      </w:rPr>
    </w:lvl>
    <w:lvl w:ilvl="7">
      <w:start w:val="1"/>
      <w:numFmt w:val="bullet"/>
      <w:lvlText w:val=""/>
      <w:lvlJc w:val="left"/>
      <w:pPr>
        <w:ind w:left="3520" w:hanging="440"/>
      </w:pPr>
      <w:rPr>
        <w:rFonts w:ascii="Wingdings" w:hAnsi="Wingdings" w:hint="default"/>
      </w:rPr>
    </w:lvl>
    <w:lvl w:ilvl="8">
      <w:start w:val="1"/>
      <w:numFmt w:val="bullet"/>
      <w:lvlText w:val=""/>
      <w:lvlJc w:val="left"/>
      <w:pPr>
        <w:ind w:left="3960" w:hanging="440"/>
      </w:pPr>
      <w:rPr>
        <w:rFonts w:ascii="Wingdings" w:hAnsi="Wingdings" w:hint="default"/>
      </w:rPr>
    </w:lvl>
  </w:abstractNum>
  <w:abstractNum w:abstractNumId="12" w15:restartNumberingAfterBreak="0">
    <w:nsid w:val="0BD47581"/>
    <w:multiLevelType w:val="multilevel"/>
    <w:tmpl w:val="0BD47581"/>
    <w:lvl w:ilvl="0">
      <w:start w:val="1"/>
      <w:numFmt w:val="bullet"/>
      <w:lvlText w:val=""/>
      <w:lvlJc w:val="left"/>
      <w:pPr>
        <w:ind w:left="440" w:hanging="440"/>
      </w:pPr>
      <w:rPr>
        <w:rFonts w:ascii="Wingdings" w:hAnsi="Wingdings" w:hint="default"/>
      </w:rPr>
    </w:lvl>
    <w:lvl w:ilvl="1">
      <w:start w:val="1"/>
      <w:numFmt w:val="bullet"/>
      <w:lvlText w:val=""/>
      <w:lvlJc w:val="left"/>
      <w:pPr>
        <w:ind w:left="880" w:hanging="440"/>
      </w:pPr>
      <w:rPr>
        <w:rFonts w:ascii="Wingdings" w:hAnsi="Wingdings" w:hint="default"/>
      </w:rPr>
    </w:lvl>
    <w:lvl w:ilvl="2">
      <w:start w:val="1"/>
      <w:numFmt w:val="bullet"/>
      <w:lvlText w:val=""/>
      <w:lvlJc w:val="left"/>
      <w:pPr>
        <w:ind w:left="1320" w:hanging="440"/>
      </w:pPr>
      <w:rPr>
        <w:rFonts w:ascii="Wingdings" w:hAnsi="Wingdings" w:hint="default"/>
      </w:rPr>
    </w:lvl>
    <w:lvl w:ilvl="3">
      <w:start w:val="1"/>
      <w:numFmt w:val="bullet"/>
      <w:lvlText w:val=""/>
      <w:lvlJc w:val="left"/>
      <w:pPr>
        <w:ind w:left="1760" w:hanging="440"/>
      </w:pPr>
      <w:rPr>
        <w:rFonts w:ascii="Wingdings" w:hAnsi="Wingdings" w:hint="default"/>
      </w:rPr>
    </w:lvl>
    <w:lvl w:ilvl="4">
      <w:start w:val="1"/>
      <w:numFmt w:val="bullet"/>
      <w:lvlText w:val=""/>
      <w:lvlJc w:val="left"/>
      <w:pPr>
        <w:ind w:left="2200" w:hanging="440"/>
      </w:pPr>
      <w:rPr>
        <w:rFonts w:ascii="Wingdings" w:hAnsi="Wingdings" w:hint="default"/>
      </w:rPr>
    </w:lvl>
    <w:lvl w:ilvl="5">
      <w:start w:val="1"/>
      <w:numFmt w:val="bullet"/>
      <w:lvlText w:val=""/>
      <w:lvlJc w:val="left"/>
      <w:pPr>
        <w:ind w:left="2640" w:hanging="440"/>
      </w:pPr>
      <w:rPr>
        <w:rFonts w:ascii="Wingdings" w:hAnsi="Wingdings" w:hint="default"/>
      </w:rPr>
    </w:lvl>
    <w:lvl w:ilvl="6">
      <w:start w:val="1"/>
      <w:numFmt w:val="bullet"/>
      <w:lvlText w:val=""/>
      <w:lvlJc w:val="left"/>
      <w:pPr>
        <w:ind w:left="3080" w:hanging="440"/>
      </w:pPr>
      <w:rPr>
        <w:rFonts w:ascii="Wingdings" w:hAnsi="Wingdings" w:hint="default"/>
      </w:rPr>
    </w:lvl>
    <w:lvl w:ilvl="7">
      <w:start w:val="1"/>
      <w:numFmt w:val="bullet"/>
      <w:lvlText w:val=""/>
      <w:lvlJc w:val="left"/>
      <w:pPr>
        <w:ind w:left="3520" w:hanging="440"/>
      </w:pPr>
      <w:rPr>
        <w:rFonts w:ascii="Wingdings" w:hAnsi="Wingdings" w:hint="default"/>
      </w:rPr>
    </w:lvl>
    <w:lvl w:ilvl="8">
      <w:start w:val="1"/>
      <w:numFmt w:val="bullet"/>
      <w:lvlText w:val=""/>
      <w:lvlJc w:val="left"/>
      <w:pPr>
        <w:ind w:left="3960" w:hanging="440"/>
      </w:pPr>
      <w:rPr>
        <w:rFonts w:ascii="Wingdings" w:hAnsi="Wingdings" w:hint="default"/>
      </w:rPr>
    </w:lvl>
  </w:abstractNum>
  <w:abstractNum w:abstractNumId="13" w15:restartNumberingAfterBreak="0">
    <w:nsid w:val="0BEA3B5A"/>
    <w:multiLevelType w:val="multilevel"/>
    <w:tmpl w:val="0BEA3B5A"/>
    <w:lvl w:ilvl="0">
      <w:numFmt w:val="bullet"/>
      <w:lvlText w:val="-"/>
      <w:lvlJc w:val="left"/>
      <w:pPr>
        <w:ind w:left="598" w:hanging="363"/>
      </w:pPr>
      <w:rPr>
        <w:rFonts w:ascii="Arial" w:eastAsia="Arial" w:hAnsi="Arial" w:cs="Arial" w:hint="default"/>
        <w:b w:val="0"/>
        <w:bCs w:val="0"/>
        <w:i w:val="0"/>
        <w:iCs w:val="0"/>
        <w:w w:val="99"/>
        <w:sz w:val="22"/>
        <w:szCs w:val="22"/>
        <w:lang w:val="en-US" w:eastAsia="en-US" w:bidi="ar-SA"/>
      </w:rPr>
    </w:lvl>
    <w:lvl w:ilvl="1">
      <w:numFmt w:val="bullet"/>
      <w:lvlText w:val="•"/>
      <w:lvlJc w:val="left"/>
      <w:pPr>
        <w:ind w:left="1518" w:hanging="363"/>
      </w:pPr>
      <w:rPr>
        <w:rFonts w:hint="default"/>
        <w:lang w:val="en-US" w:eastAsia="en-US" w:bidi="ar-SA"/>
      </w:rPr>
    </w:lvl>
    <w:lvl w:ilvl="2">
      <w:numFmt w:val="bullet"/>
      <w:lvlText w:val="•"/>
      <w:lvlJc w:val="left"/>
      <w:pPr>
        <w:ind w:left="2437" w:hanging="363"/>
      </w:pPr>
      <w:rPr>
        <w:rFonts w:hint="default"/>
        <w:lang w:val="en-US" w:eastAsia="en-US" w:bidi="ar-SA"/>
      </w:rPr>
    </w:lvl>
    <w:lvl w:ilvl="3">
      <w:numFmt w:val="bullet"/>
      <w:lvlText w:val="•"/>
      <w:lvlJc w:val="left"/>
      <w:pPr>
        <w:ind w:left="3355" w:hanging="363"/>
      </w:pPr>
      <w:rPr>
        <w:rFonts w:hint="default"/>
        <w:lang w:val="en-US" w:eastAsia="en-US" w:bidi="ar-SA"/>
      </w:rPr>
    </w:lvl>
    <w:lvl w:ilvl="4">
      <w:numFmt w:val="bullet"/>
      <w:lvlText w:val="•"/>
      <w:lvlJc w:val="left"/>
      <w:pPr>
        <w:ind w:left="4274" w:hanging="363"/>
      </w:pPr>
      <w:rPr>
        <w:rFonts w:hint="default"/>
        <w:lang w:val="en-US" w:eastAsia="en-US" w:bidi="ar-SA"/>
      </w:rPr>
    </w:lvl>
    <w:lvl w:ilvl="5">
      <w:numFmt w:val="bullet"/>
      <w:lvlText w:val="•"/>
      <w:lvlJc w:val="left"/>
      <w:pPr>
        <w:ind w:left="5193" w:hanging="363"/>
      </w:pPr>
      <w:rPr>
        <w:rFonts w:hint="default"/>
        <w:lang w:val="en-US" w:eastAsia="en-US" w:bidi="ar-SA"/>
      </w:rPr>
    </w:lvl>
    <w:lvl w:ilvl="6">
      <w:numFmt w:val="bullet"/>
      <w:lvlText w:val="•"/>
      <w:lvlJc w:val="left"/>
      <w:pPr>
        <w:ind w:left="6111" w:hanging="363"/>
      </w:pPr>
      <w:rPr>
        <w:rFonts w:hint="default"/>
        <w:lang w:val="en-US" w:eastAsia="en-US" w:bidi="ar-SA"/>
      </w:rPr>
    </w:lvl>
    <w:lvl w:ilvl="7">
      <w:numFmt w:val="bullet"/>
      <w:lvlText w:val="•"/>
      <w:lvlJc w:val="left"/>
      <w:pPr>
        <w:ind w:left="7030" w:hanging="363"/>
      </w:pPr>
      <w:rPr>
        <w:rFonts w:hint="default"/>
        <w:lang w:val="en-US" w:eastAsia="en-US" w:bidi="ar-SA"/>
      </w:rPr>
    </w:lvl>
    <w:lvl w:ilvl="8">
      <w:numFmt w:val="bullet"/>
      <w:lvlText w:val="•"/>
      <w:lvlJc w:val="left"/>
      <w:pPr>
        <w:ind w:left="7949" w:hanging="363"/>
      </w:pPr>
      <w:rPr>
        <w:rFonts w:hint="default"/>
        <w:lang w:val="en-US" w:eastAsia="en-US" w:bidi="ar-SA"/>
      </w:rPr>
    </w:lvl>
  </w:abstractNum>
  <w:abstractNum w:abstractNumId="14" w15:restartNumberingAfterBreak="0">
    <w:nsid w:val="0CB06115"/>
    <w:multiLevelType w:val="multilevel"/>
    <w:tmpl w:val="0CB06115"/>
    <w:lvl w:ilvl="0">
      <w:start w:val="1"/>
      <w:numFmt w:val="bullet"/>
      <w:lvlText w:val=""/>
      <w:lvlJc w:val="left"/>
      <w:pPr>
        <w:ind w:left="860" w:hanging="440"/>
      </w:pPr>
      <w:rPr>
        <w:rFonts w:ascii="Wingdings" w:hAnsi="Wingdings" w:hint="default"/>
      </w:rPr>
    </w:lvl>
    <w:lvl w:ilvl="1">
      <w:start w:val="1"/>
      <w:numFmt w:val="bullet"/>
      <w:lvlText w:val=""/>
      <w:lvlJc w:val="left"/>
      <w:pPr>
        <w:ind w:left="1300" w:hanging="440"/>
      </w:pPr>
      <w:rPr>
        <w:rFonts w:ascii="Wingdings" w:hAnsi="Wingdings" w:hint="default"/>
      </w:rPr>
    </w:lvl>
    <w:lvl w:ilvl="2">
      <w:start w:val="1"/>
      <w:numFmt w:val="bullet"/>
      <w:lvlText w:val=""/>
      <w:lvlJc w:val="left"/>
      <w:pPr>
        <w:ind w:left="1740" w:hanging="440"/>
      </w:pPr>
      <w:rPr>
        <w:rFonts w:ascii="Wingdings" w:hAnsi="Wingdings" w:hint="default"/>
      </w:rPr>
    </w:lvl>
    <w:lvl w:ilvl="3">
      <w:start w:val="1"/>
      <w:numFmt w:val="bullet"/>
      <w:lvlText w:val=""/>
      <w:lvlJc w:val="left"/>
      <w:pPr>
        <w:ind w:left="2180" w:hanging="440"/>
      </w:pPr>
      <w:rPr>
        <w:rFonts w:ascii="Wingdings" w:hAnsi="Wingdings" w:hint="default"/>
      </w:rPr>
    </w:lvl>
    <w:lvl w:ilvl="4">
      <w:start w:val="1"/>
      <w:numFmt w:val="bullet"/>
      <w:lvlText w:val=""/>
      <w:lvlJc w:val="left"/>
      <w:pPr>
        <w:ind w:left="2620" w:hanging="440"/>
      </w:pPr>
      <w:rPr>
        <w:rFonts w:ascii="Wingdings" w:hAnsi="Wingdings" w:hint="default"/>
      </w:rPr>
    </w:lvl>
    <w:lvl w:ilvl="5">
      <w:start w:val="1"/>
      <w:numFmt w:val="bullet"/>
      <w:lvlText w:val=""/>
      <w:lvlJc w:val="left"/>
      <w:pPr>
        <w:ind w:left="3060" w:hanging="440"/>
      </w:pPr>
      <w:rPr>
        <w:rFonts w:ascii="Wingdings" w:hAnsi="Wingdings" w:hint="default"/>
      </w:rPr>
    </w:lvl>
    <w:lvl w:ilvl="6">
      <w:start w:val="1"/>
      <w:numFmt w:val="bullet"/>
      <w:lvlText w:val=""/>
      <w:lvlJc w:val="left"/>
      <w:pPr>
        <w:ind w:left="3500" w:hanging="440"/>
      </w:pPr>
      <w:rPr>
        <w:rFonts w:ascii="Wingdings" w:hAnsi="Wingdings" w:hint="default"/>
      </w:rPr>
    </w:lvl>
    <w:lvl w:ilvl="7">
      <w:start w:val="1"/>
      <w:numFmt w:val="bullet"/>
      <w:lvlText w:val=""/>
      <w:lvlJc w:val="left"/>
      <w:pPr>
        <w:ind w:left="3940" w:hanging="440"/>
      </w:pPr>
      <w:rPr>
        <w:rFonts w:ascii="Wingdings" w:hAnsi="Wingdings" w:hint="default"/>
      </w:rPr>
    </w:lvl>
    <w:lvl w:ilvl="8">
      <w:start w:val="1"/>
      <w:numFmt w:val="bullet"/>
      <w:lvlText w:val=""/>
      <w:lvlJc w:val="left"/>
      <w:pPr>
        <w:ind w:left="4380" w:hanging="440"/>
      </w:pPr>
      <w:rPr>
        <w:rFonts w:ascii="Wingdings" w:hAnsi="Wingdings" w:hint="default"/>
      </w:rPr>
    </w:lvl>
  </w:abstractNum>
  <w:abstractNum w:abstractNumId="15" w15:restartNumberingAfterBreak="0">
    <w:nsid w:val="10350601"/>
    <w:multiLevelType w:val="multilevel"/>
    <w:tmpl w:val="10350601"/>
    <w:lvl w:ilvl="0">
      <w:start w:val="1"/>
      <w:numFmt w:val="bullet"/>
      <w:lvlText w:val=""/>
      <w:lvlPicBulletId w:val="1"/>
      <w:lvlJc w:val="left"/>
      <w:pPr>
        <w:tabs>
          <w:tab w:val="left" w:pos="440"/>
        </w:tabs>
        <w:ind w:left="440" w:firstLine="0"/>
      </w:pPr>
      <w:rPr>
        <w:rFonts w:ascii="Symbol" w:hAnsi="Symbol" w:hint="default"/>
      </w:rPr>
    </w:lvl>
    <w:lvl w:ilvl="1">
      <w:start w:val="1"/>
      <w:numFmt w:val="bullet"/>
      <w:lvlText w:val=""/>
      <w:lvlJc w:val="left"/>
      <w:pPr>
        <w:tabs>
          <w:tab w:val="left" w:pos="880"/>
        </w:tabs>
        <w:ind w:left="880" w:firstLine="0"/>
      </w:pPr>
      <w:rPr>
        <w:rFonts w:ascii="Symbol" w:hAnsi="Symbol" w:hint="default"/>
      </w:rPr>
    </w:lvl>
    <w:lvl w:ilvl="2">
      <w:start w:val="1"/>
      <w:numFmt w:val="bullet"/>
      <w:lvlText w:val=""/>
      <w:lvlJc w:val="left"/>
      <w:pPr>
        <w:tabs>
          <w:tab w:val="left" w:pos="1320"/>
        </w:tabs>
        <w:ind w:left="1320" w:firstLine="0"/>
      </w:pPr>
      <w:rPr>
        <w:rFonts w:ascii="Symbol" w:hAnsi="Symbol" w:hint="default"/>
      </w:rPr>
    </w:lvl>
    <w:lvl w:ilvl="3">
      <w:start w:val="1"/>
      <w:numFmt w:val="bullet"/>
      <w:lvlText w:val=""/>
      <w:lvlJc w:val="left"/>
      <w:pPr>
        <w:tabs>
          <w:tab w:val="left" w:pos="1760"/>
        </w:tabs>
        <w:ind w:left="1760" w:firstLine="0"/>
      </w:pPr>
      <w:rPr>
        <w:rFonts w:ascii="Symbol" w:hAnsi="Symbol" w:hint="default"/>
      </w:rPr>
    </w:lvl>
    <w:lvl w:ilvl="4">
      <w:start w:val="1"/>
      <w:numFmt w:val="bullet"/>
      <w:lvlText w:val=""/>
      <w:lvlJc w:val="left"/>
      <w:pPr>
        <w:tabs>
          <w:tab w:val="left" w:pos="2200"/>
        </w:tabs>
        <w:ind w:left="2200" w:firstLine="0"/>
      </w:pPr>
      <w:rPr>
        <w:rFonts w:ascii="Symbol" w:hAnsi="Symbol" w:hint="default"/>
      </w:rPr>
    </w:lvl>
    <w:lvl w:ilvl="5">
      <w:start w:val="1"/>
      <w:numFmt w:val="bullet"/>
      <w:lvlText w:val=""/>
      <w:lvlJc w:val="left"/>
      <w:pPr>
        <w:tabs>
          <w:tab w:val="left" w:pos="2640"/>
        </w:tabs>
        <w:ind w:left="2640" w:firstLine="0"/>
      </w:pPr>
      <w:rPr>
        <w:rFonts w:ascii="Symbol" w:hAnsi="Symbol" w:hint="default"/>
      </w:rPr>
    </w:lvl>
    <w:lvl w:ilvl="6">
      <w:start w:val="1"/>
      <w:numFmt w:val="bullet"/>
      <w:lvlText w:val=""/>
      <w:lvlJc w:val="left"/>
      <w:pPr>
        <w:tabs>
          <w:tab w:val="left" w:pos="3080"/>
        </w:tabs>
        <w:ind w:left="3080" w:firstLine="0"/>
      </w:pPr>
      <w:rPr>
        <w:rFonts w:ascii="Symbol" w:hAnsi="Symbol" w:hint="default"/>
      </w:rPr>
    </w:lvl>
    <w:lvl w:ilvl="7">
      <w:start w:val="1"/>
      <w:numFmt w:val="bullet"/>
      <w:lvlText w:val=""/>
      <w:lvlJc w:val="left"/>
      <w:pPr>
        <w:tabs>
          <w:tab w:val="left" w:pos="3520"/>
        </w:tabs>
        <w:ind w:left="3520" w:firstLine="0"/>
      </w:pPr>
      <w:rPr>
        <w:rFonts w:ascii="Symbol" w:hAnsi="Symbol" w:hint="default"/>
      </w:rPr>
    </w:lvl>
    <w:lvl w:ilvl="8">
      <w:start w:val="1"/>
      <w:numFmt w:val="bullet"/>
      <w:lvlText w:val=""/>
      <w:lvlJc w:val="left"/>
      <w:pPr>
        <w:tabs>
          <w:tab w:val="left" w:pos="3960"/>
        </w:tabs>
        <w:ind w:left="3960" w:firstLine="0"/>
      </w:pPr>
      <w:rPr>
        <w:rFonts w:ascii="Symbol" w:hAnsi="Symbol" w:hint="default"/>
      </w:rPr>
    </w:lvl>
  </w:abstractNum>
  <w:abstractNum w:abstractNumId="16" w15:restartNumberingAfterBreak="0">
    <w:nsid w:val="12307DB1"/>
    <w:multiLevelType w:val="multilevel"/>
    <w:tmpl w:val="12307DB1"/>
    <w:lvl w:ilvl="0">
      <w:start w:val="1"/>
      <w:numFmt w:val="bullet"/>
      <w:lvlText w:val=""/>
      <w:lvlPicBulletId w:val="1"/>
      <w:lvlJc w:val="left"/>
      <w:pPr>
        <w:tabs>
          <w:tab w:val="left" w:pos="440"/>
        </w:tabs>
        <w:ind w:left="440" w:firstLine="0"/>
      </w:pPr>
      <w:rPr>
        <w:rFonts w:ascii="Symbol" w:hAnsi="Symbol" w:hint="default"/>
      </w:rPr>
    </w:lvl>
    <w:lvl w:ilvl="1">
      <w:start w:val="1"/>
      <w:numFmt w:val="bullet"/>
      <w:lvlText w:val=""/>
      <w:lvlJc w:val="left"/>
      <w:pPr>
        <w:tabs>
          <w:tab w:val="left" w:pos="880"/>
        </w:tabs>
        <w:ind w:left="880" w:firstLine="0"/>
      </w:pPr>
      <w:rPr>
        <w:rFonts w:ascii="Symbol" w:hAnsi="Symbol" w:hint="default"/>
      </w:rPr>
    </w:lvl>
    <w:lvl w:ilvl="2">
      <w:start w:val="1"/>
      <w:numFmt w:val="bullet"/>
      <w:lvlText w:val=""/>
      <w:lvlJc w:val="left"/>
      <w:pPr>
        <w:tabs>
          <w:tab w:val="left" w:pos="1320"/>
        </w:tabs>
        <w:ind w:left="1320" w:firstLine="0"/>
      </w:pPr>
      <w:rPr>
        <w:rFonts w:ascii="Symbol" w:hAnsi="Symbol" w:hint="default"/>
      </w:rPr>
    </w:lvl>
    <w:lvl w:ilvl="3">
      <w:start w:val="1"/>
      <w:numFmt w:val="bullet"/>
      <w:lvlText w:val=""/>
      <w:lvlJc w:val="left"/>
      <w:pPr>
        <w:tabs>
          <w:tab w:val="left" w:pos="1760"/>
        </w:tabs>
        <w:ind w:left="1760" w:firstLine="0"/>
      </w:pPr>
      <w:rPr>
        <w:rFonts w:ascii="Symbol" w:hAnsi="Symbol" w:hint="default"/>
      </w:rPr>
    </w:lvl>
    <w:lvl w:ilvl="4">
      <w:start w:val="1"/>
      <w:numFmt w:val="bullet"/>
      <w:lvlText w:val=""/>
      <w:lvlJc w:val="left"/>
      <w:pPr>
        <w:tabs>
          <w:tab w:val="left" w:pos="2200"/>
        </w:tabs>
        <w:ind w:left="2200" w:firstLine="0"/>
      </w:pPr>
      <w:rPr>
        <w:rFonts w:ascii="Symbol" w:hAnsi="Symbol" w:hint="default"/>
      </w:rPr>
    </w:lvl>
    <w:lvl w:ilvl="5">
      <w:start w:val="1"/>
      <w:numFmt w:val="bullet"/>
      <w:lvlText w:val=""/>
      <w:lvlJc w:val="left"/>
      <w:pPr>
        <w:tabs>
          <w:tab w:val="left" w:pos="2640"/>
        </w:tabs>
        <w:ind w:left="2640" w:firstLine="0"/>
      </w:pPr>
      <w:rPr>
        <w:rFonts w:ascii="Symbol" w:hAnsi="Symbol" w:hint="default"/>
      </w:rPr>
    </w:lvl>
    <w:lvl w:ilvl="6">
      <w:start w:val="1"/>
      <w:numFmt w:val="bullet"/>
      <w:lvlText w:val=""/>
      <w:lvlJc w:val="left"/>
      <w:pPr>
        <w:tabs>
          <w:tab w:val="left" w:pos="3080"/>
        </w:tabs>
        <w:ind w:left="3080" w:firstLine="0"/>
      </w:pPr>
      <w:rPr>
        <w:rFonts w:ascii="Symbol" w:hAnsi="Symbol" w:hint="default"/>
      </w:rPr>
    </w:lvl>
    <w:lvl w:ilvl="7">
      <w:start w:val="1"/>
      <w:numFmt w:val="bullet"/>
      <w:lvlText w:val=""/>
      <w:lvlJc w:val="left"/>
      <w:pPr>
        <w:tabs>
          <w:tab w:val="left" w:pos="3520"/>
        </w:tabs>
        <w:ind w:left="3520" w:firstLine="0"/>
      </w:pPr>
      <w:rPr>
        <w:rFonts w:ascii="Symbol" w:hAnsi="Symbol" w:hint="default"/>
      </w:rPr>
    </w:lvl>
    <w:lvl w:ilvl="8">
      <w:start w:val="1"/>
      <w:numFmt w:val="bullet"/>
      <w:lvlText w:val=""/>
      <w:lvlJc w:val="left"/>
      <w:pPr>
        <w:tabs>
          <w:tab w:val="left" w:pos="3960"/>
        </w:tabs>
        <w:ind w:left="3960" w:firstLine="0"/>
      </w:pPr>
      <w:rPr>
        <w:rFonts w:ascii="Symbol" w:hAnsi="Symbol" w:hint="default"/>
      </w:rPr>
    </w:lvl>
  </w:abstractNum>
  <w:abstractNum w:abstractNumId="17" w15:restartNumberingAfterBreak="0">
    <w:nsid w:val="132762A1"/>
    <w:multiLevelType w:val="multilevel"/>
    <w:tmpl w:val="132762A1"/>
    <w:lvl w:ilvl="0">
      <w:start w:val="1"/>
      <w:numFmt w:val="bullet"/>
      <w:lvlText w:val=""/>
      <w:lvlPicBulletId w:val="0"/>
      <w:lvlJc w:val="left"/>
      <w:pPr>
        <w:ind w:left="440" w:hanging="440"/>
      </w:pPr>
      <w:rPr>
        <w:rFonts w:ascii="Wingdings" w:hAnsi="Wingdings" w:hint="default"/>
      </w:rPr>
    </w:lvl>
    <w:lvl w:ilvl="1">
      <w:start w:val="1"/>
      <w:numFmt w:val="bullet"/>
      <w:lvlText w:val=""/>
      <w:lvlJc w:val="left"/>
      <w:pPr>
        <w:ind w:left="880" w:hanging="440"/>
      </w:pPr>
      <w:rPr>
        <w:rFonts w:ascii="Wingdings" w:hAnsi="Wingdings" w:hint="default"/>
      </w:rPr>
    </w:lvl>
    <w:lvl w:ilvl="2">
      <w:start w:val="1"/>
      <w:numFmt w:val="bullet"/>
      <w:lvlText w:val=""/>
      <w:lvlJc w:val="left"/>
      <w:pPr>
        <w:ind w:left="1320" w:hanging="440"/>
      </w:pPr>
      <w:rPr>
        <w:rFonts w:ascii="Wingdings" w:hAnsi="Wingdings" w:hint="default"/>
      </w:rPr>
    </w:lvl>
    <w:lvl w:ilvl="3">
      <w:start w:val="1"/>
      <w:numFmt w:val="bullet"/>
      <w:lvlText w:val=""/>
      <w:lvlJc w:val="left"/>
      <w:pPr>
        <w:ind w:left="1760" w:hanging="440"/>
      </w:pPr>
      <w:rPr>
        <w:rFonts w:ascii="Wingdings" w:hAnsi="Wingdings" w:hint="default"/>
      </w:rPr>
    </w:lvl>
    <w:lvl w:ilvl="4">
      <w:start w:val="1"/>
      <w:numFmt w:val="bullet"/>
      <w:lvlText w:val=""/>
      <w:lvlJc w:val="left"/>
      <w:pPr>
        <w:ind w:left="2200" w:hanging="440"/>
      </w:pPr>
      <w:rPr>
        <w:rFonts w:ascii="Wingdings" w:hAnsi="Wingdings" w:hint="default"/>
      </w:rPr>
    </w:lvl>
    <w:lvl w:ilvl="5">
      <w:start w:val="1"/>
      <w:numFmt w:val="bullet"/>
      <w:lvlText w:val=""/>
      <w:lvlJc w:val="left"/>
      <w:pPr>
        <w:ind w:left="2640" w:hanging="440"/>
      </w:pPr>
      <w:rPr>
        <w:rFonts w:ascii="Wingdings" w:hAnsi="Wingdings" w:hint="default"/>
      </w:rPr>
    </w:lvl>
    <w:lvl w:ilvl="6">
      <w:start w:val="1"/>
      <w:numFmt w:val="bullet"/>
      <w:lvlText w:val=""/>
      <w:lvlJc w:val="left"/>
      <w:pPr>
        <w:ind w:left="3080" w:hanging="440"/>
      </w:pPr>
      <w:rPr>
        <w:rFonts w:ascii="Wingdings" w:hAnsi="Wingdings" w:hint="default"/>
      </w:rPr>
    </w:lvl>
    <w:lvl w:ilvl="7">
      <w:start w:val="1"/>
      <w:numFmt w:val="bullet"/>
      <w:lvlText w:val=""/>
      <w:lvlJc w:val="left"/>
      <w:pPr>
        <w:ind w:left="3520" w:hanging="440"/>
      </w:pPr>
      <w:rPr>
        <w:rFonts w:ascii="Wingdings" w:hAnsi="Wingdings" w:hint="default"/>
      </w:rPr>
    </w:lvl>
    <w:lvl w:ilvl="8">
      <w:start w:val="1"/>
      <w:numFmt w:val="bullet"/>
      <w:lvlText w:val=""/>
      <w:lvlJc w:val="left"/>
      <w:pPr>
        <w:ind w:left="3960" w:hanging="440"/>
      </w:pPr>
      <w:rPr>
        <w:rFonts w:ascii="Wingdings" w:hAnsi="Wingdings" w:hint="default"/>
      </w:rPr>
    </w:lvl>
  </w:abstractNum>
  <w:abstractNum w:abstractNumId="18" w15:restartNumberingAfterBreak="0">
    <w:nsid w:val="1418016C"/>
    <w:multiLevelType w:val="multilevel"/>
    <w:tmpl w:val="1418016C"/>
    <w:lvl w:ilvl="0">
      <w:start w:val="1"/>
      <w:numFmt w:val="bullet"/>
      <w:lvlText w:val=""/>
      <w:lvlJc w:val="left"/>
      <w:pPr>
        <w:ind w:left="860" w:hanging="440"/>
      </w:pPr>
      <w:rPr>
        <w:rFonts w:ascii="Wingdings" w:hAnsi="Wingdings" w:hint="default"/>
      </w:rPr>
    </w:lvl>
    <w:lvl w:ilvl="1">
      <w:start w:val="1"/>
      <w:numFmt w:val="bullet"/>
      <w:lvlText w:val=""/>
      <w:lvlJc w:val="left"/>
      <w:pPr>
        <w:ind w:left="1300" w:hanging="440"/>
      </w:pPr>
      <w:rPr>
        <w:rFonts w:ascii="Wingdings" w:hAnsi="Wingdings" w:hint="default"/>
      </w:rPr>
    </w:lvl>
    <w:lvl w:ilvl="2">
      <w:start w:val="1"/>
      <w:numFmt w:val="bullet"/>
      <w:lvlText w:val=""/>
      <w:lvlJc w:val="left"/>
      <w:pPr>
        <w:ind w:left="1740" w:hanging="440"/>
      </w:pPr>
      <w:rPr>
        <w:rFonts w:ascii="Wingdings" w:hAnsi="Wingdings" w:hint="default"/>
      </w:rPr>
    </w:lvl>
    <w:lvl w:ilvl="3">
      <w:start w:val="1"/>
      <w:numFmt w:val="bullet"/>
      <w:lvlText w:val=""/>
      <w:lvlJc w:val="left"/>
      <w:pPr>
        <w:ind w:left="2180" w:hanging="440"/>
      </w:pPr>
      <w:rPr>
        <w:rFonts w:ascii="Wingdings" w:hAnsi="Wingdings" w:hint="default"/>
      </w:rPr>
    </w:lvl>
    <w:lvl w:ilvl="4">
      <w:start w:val="1"/>
      <w:numFmt w:val="bullet"/>
      <w:lvlText w:val=""/>
      <w:lvlJc w:val="left"/>
      <w:pPr>
        <w:ind w:left="2620" w:hanging="440"/>
      </w:pPr>
      <w:rPr>
        <w:rFonts w:ascii="Wingdings" w:hAnsi="Wingdings" w:hint="default"/>
      </w:rPr>
    </w:lvl>
    <w:lvl w:ilvl="5">
      <w:start w:val="1"/>
      <w:numFmt w:val="bullet"/>
      <w:lvlText w:val=""/>
      <w:lvlJc w:val="left"/>
      <w:pPr>
        <w:ind w:left="3060" w:hanging="440"/>
      </w:pPr>
      <w:rPr>
        <w:rFonts w:ascii="Wingdings" w:hAnsi="Wingdings" w:hint="default"/>
      </w:rPr>
    </w:lvl>
    <w:lvl w:ilvl="6">
      <w:start w:val="1"/>
      <w:numFmt w:val="bullet"/>
      <w:lvlText w:val=""/>
      <w:lvlJc w:val="left"/>
      <w:pPr>
        <w:ind w:left="3500" w:hanging="440"/>
      </w:pPr>
      <w:rPr>
        <w:rFonts w:ascii="Wingdings" w:hAnsi="Wingdings" w:hint="default"/>
      </w:rPr>
    </w:lvl>
    <w:lvl w:ilvl="7">
      <w:start w:val="1"/>
      <w:numFmt w:val="bullet"/>
      <w:lvlText w:val=""/>
      <w:lvlJc w:val="left"/>
      <w:pPr>
        <w:ind w:left="3940" w:hanging="440"/>
      </w:pPr>
      <w:rPr>
        <w:rFonts w:ascii="Wingdings" w:hAnsi="Wingdings" w:hint="default"/>
      </w:rPr>
    </w:lvl>
    <w:lvl w:ilvl="8">
      <w:start w:val="1"/>
      <w:numFmt w:val="bullet"/>
      <w:lvlText w:val=""/>
      <w:lvlJc w:val="left"/>
      <w:pPr>
        <w:ind w:left="4380" w:hanging="440"/>
      </w:pPr>
      <w:rPr>
        <w:rFonts w:ascii="Wingdings" w:hAnsi="Wingdings" w:hint="default"/>
      </w:rPr>
    </w:lvl>
  </w:abstractNum>
  <w:abstractNum w:abstractNumId="19" w15:restartNumberingAfterBreak="0">
    <w:nsid w:val="149B4549"/>
    <w:multiLevelType w:val="multilevel"/>
    <w:tmpl w:val="149B4549"/>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0" w15:restartNumberingAfterBreak="0">
    <w:nsid w:val="149D0537"/>
    <w:multiLevelType w:val="multilevel"/>
    <w:tmpl w:val="149D0537"/>
    <w:lvl w:ilvl="0">
      <w:numFmt w:val="bullet"/>
      <w:lvlText w:val="-"/>
      <w:lvlJc w:val="left"/>
      <w:pPr>
        <w:ind w:left="1112" w:hanging="363"/>
      </w:pPr>
      <w:rPr>
        <w:rFonts w:ascii="Arial" w:eastAsia="Arial" w:hAnsi="Arial" w:cs="Arial" w:hint="default"/>
        <w:b w:val="0"/>
        <w:bCs w:val="0"/>
        <w:i w:val="0"/>
        <w:iCs w:val="0"/>
        <w:w w:val="99"/>
        <w:sz w:val="22"/>
        <w:szCs w:val="22"/>
        <w:lang w:val="en-US" w:eastAsia="en-US" w:bidi="ar-SA"/>
      </w:rPr>
    </w:lvl>
    <w:lvl w:ilvl="1">
      <w:numFmt w:val="bullet"/>
      <w:lvlText w:val="•"/>
      <w:lvlJc w:val="left"/>
      <w:pPr>
        <w:ind w:left="1970" w:hanging="363"/>
      </w:pPr>
      <w:rPr>
        <w:rFonts w:hint="default"/>
        <w:lang w:val="en-US" w:eastAsia="en-US" w:bidi="ar-SA"/>
      </w:rPr>
    </w:lvl>
    <w:lvl w:ilvl="2">
      <w:numFmt w:val="bullet"/>
      <w:lvlText w:val="•"/>
      <w:lvlJc w:val="left"/>
      <w:pPr>
        <w:ind w:left="2821" w:hanging="363"/>
      </w:pPr>
      <w:rPr>
        <w:rFonts w:hint="default"/>
        <w:lang w:val="en-US" w:eastAsia="en-US" w:bidi="ar-SA"/>
      </w:rPr>
    </w:lvl>
    <w:lvl w:ilvl="3">
      <w:numFmt w:val="bullet"/>
      <w:lvlText w:val="•"/>
      <w:lvlJc w:val="left"/>
      <w:pPr>
        <w:ind w:left="3671" w:hanging="363"/>
      </w:pPr>
      <w:rPr>
        <w:rFonts w:hint="default"/>
        <w:lang w:val="en-US" w:eastAsia="en-US" w:bidi="ar-SA"/>
      </w:rPr>
    </w:lvl>
    <w:lvl w:ilvl="4">
      <w:numFmt w:val="bullet"/>
      <w:lvlText w:val="•"/>
      <w:lvlJc w:val="left"/>
      <w:pPr>
        <w:ind w:left="4522" w:hanging="363"/>
      </w:pPr>
      <w:rPr>
        <w:rFonts w:hint="default"/>
        <w:lang w:val="en-US" w:eastAsia="en-US" w:bidi="ar-SA"/>
      </w:rPr>
    </w:lvl>
    <w:lvl w:ilvl="5">
      <w:numFmt w:val="bullet"/>
      <w:lvlText w:val="•"/>
      <w:lvlJc w:val="left"/>
      <w:pPr>
        <w:ind w:left="5373" w:hanging="363"/>
      </w:pPr>
      <w:rPr>
        <w:rFonts w:hint="default"/>
        <w:lang w:val="en-US" w:eastAsia="en-US" w:bidi="ar-SA"/>
      </w:rPr>
    </w:lvl>
    <w:lvl w:ilvl="6">
      <w:numFmt w:val="bullet"/>
      <w:lvlText w:val="•"/>
      <w:lvlJc w:val="left"/>
      <w:pPr>
        <w:ind w:left="6223" w:hanging="363"/>
      </w:pPr>
      <w:rPr>
        <w:rFonts w:hint="default"/>
        <w:lang w:val="en-US" w:eastAsia="en-US" w:bidi="ar-SA"/>
      </w:rPr>
    </w:lvl>
    <w:lvl w:ilvl="7">
      <w:numFmt w:val="bullet"/>
      <w:lvlText w:val="•"/>
      <w:lvlJc w:val="left"/>
      <w:pPr>
        <w:ind w:left="7074" w:hanging="363"/>
      </w:pPr>
      <w:rPr>
        <w:rFonts w:hint="default"/>
        <w:lang w:val="en-US" w:eastAsia="en-US" w:bidi="ar-SA"/>
      </w:rPr>
    </w:lvl>
    <w:lvl w:ilvl="8">
      <w:numFmt w:val="bullet"/>
      <w:lvlText w:val="•"/>
      <w:lvlJc w:val="left"/>
      <w:pPr>
        <w:ind w:left="7925" w:hanging="363"/>
      </w:pPr>
      <w:rPr>
        <w:rFonts w:hint="default"/>
        <w:lang w:val="en-US" w:eastAsia="en-US" w:bidi="ar-SA"/>
      </w:rPr>
    </w:lvl>
  </w:abstractNum>
  <w:abstractNum w:abstractNumId="21" w15:restartNumberingAfterBreak="0">
    <w:nsid w:val="14C152A4"/>
    <w:multiLevelType w:val="multilevel"/>
    <w:tmpl w:val="14C152A4"/>
    <w:lvl w:ilvl="0">
      <w:start w:val="1"/>
      <w:numFmt w:val="bullet"/>
      <w:lvlText w:val=""/>
      <w:lvlJc w:val="left"/>
      <w:pPr>
        <w:ind w:left="860" w:hanging="440"/>
      </w:pPr>
      <w:rPr>
        <w:rFonts w:ascii="Wingdings" w:hAnsi="Wingdings" w:hint="default"/>
      </w:rPr>
    </w:lvl>
    <w:lvl w:ilvl="1">
      <w:start w:val="1"/>
      <w:numFmt w:val="bullet"/>
      <w:lvlText w:val=""/>
      <w:lvlJc w:val="left"/>
      <w:pPr>
        <w:ind w:left="1300" w:hanging="440"/>
      </w:pPr>
      <w:rPr>
        <w:rFonts w:ascii="Wingdings" w:hAnsi="Wingdings" w:hint="default"/>
      </w:rPr>
    </w:lvl>
    <w:lvl w:ilvl="2">
      <w:start w:val="1"/>
      <w:numFmt w:val="bullet"/>
      <w:lvlText w:val=""/>
      <w:lvlJc w:val="left"/>
      <w:pPr>
        <w:ind w:left="1740" w:hanging="440"/>
      </w:pPr>
      <w:rPr>
        <w:rFonts w:ascii="Wingdings" w:hAnsi="Wingdings" w:hint="default"/>
      </w:rPr>
    </w:lvl>
    <w:lvl w:ilvl="3">
      <w:start w:val="1"/>
      <w:numFmt w:val="bullet"/>
      <w:lvlText w:val=""/>
      <w:lvlJc w:val="left"/>
      <w:pPr>
        <w:ind w:left="2180" w:hanging="440"/>
      </w:pPr>
      <w:rPr>
        <w:rFonts w:ascii="Wingdings" w:hAnsi="Wingdings" w:hint="default"/>
      </w:rPr>
    </w:lvl>
    <w:lvl w:ilvl="4">
      <w:start w:val="1"/>
      <w:numFmt w:val="bullet"/>
      <w:lvlText w:val=""/>
      <w:lvlJc w:val="left"/>
      <w:pPr>
        <w:ind w:left="2620" w:hanging="440"/>
      </w:pPr>
      <w:rPr>
        <w:rFonts w:ascii="Wingdings" w:hAnsi="Wingdings" w:hint="default"/>
      </w:rPr>
    </w:lvl>
    <w:lvl w:ilvl="5">
      <w:start w:val="1"/>
      <w:numFmt w:val="bullet"/>
      <w:lvlText w:val=""/>
      <w:lvlJc w:val="left"/>
      <w:pPr>
        <w:ind w:left="3060" w:hanging="440"/>
      </w:pPr>
      <w:rPr>
        <w:rFonts w:ascii="Wingdings" w:hAnsi="Wingdings" w:hint="default"/>
      </w:rPr>
    </w:lvl>
    <w:lvl w:ilvl="6">
      <w:start w:val="1"/>
      <w:numFmt w:val="bullet"/>
      <w:lvlText w:val=""/>
      <w:lvlJc w:val="left"/>
      <w:pPr>
        <w:ind w:left="3500" w:hanging="440"/>
      </w:pPr>
      <w:rPr>
        <w:rFonts w:ascii="Wingdings" w:hAnsi="Wingdings" w:hint="default"/>
      </w:rPr>
    </w:lvl>
    <w:lvl w:ilvl="7">
      <w:start w:val="1"/>
      <w:numFmt w:val="bullet"/>
      <w:lvlText w:val=""/>
      <w:lvlJc w:val="left"/>
      <w:pPr>
        <w:ind w:left="3940" w:hanging="440"/>
      </w:pPr>
      <w:rPr>
        <w:rFonts w:ascii="Wingdings" w:hAnsi="Wingdings" w:hint="default"/>
      </w:rPr>
    </w:lvl>
    <w:lvl w:ilvl="8">
      <w:start w:val="1"/>
      <w:numFmt w:val="bullet"/>
      <w:lvlText w:val=""/>
      <w:lvlJc w:val="left"/>
      <w:pPr>
        <w:ind w:left="4380" w:hanging="440"/>
      </w:pPr>
      <w:rPr>
        <w:rFonts w:ascii="Wingdings" w:hAnsi="Wingdings" w:hint="default"/>
      </w:rPr>
    </w:lvl>
  </w:abstractNum>
  <w:abstractNum w:abstractNumId="22" w15:restartNumberingAfterBreak="0">
    <w:nsid w:val="14F4192A"/>
    <w:multiLevelType w:val="multilevel"/>
    <w:tmpl w:val="14F4192A"/>
    <w:lvl w:ilvl="0">
      <w:start w:val="1"/>
      <w:numFmt w:val="upperRoman"/>
      <w:lvlText w:val="%1"/>
      <w:lvlJc w:val="left"/>
      <w:pPr>
        <w:ind w:left="2968" w:hanging="960"/>
      </w:pPr>
      <w:rPr>
        <w:rFonts w:hint="default"/>
        <w:lang w:val="en-US" w:eastAsia="en-US" w:bidi="ar-SA"/>
      </w:rPr>
    </w:lvl>
    <w:lvl w:ilvl="1">
      <w:start w:val="5"/>
      <w:numFmt w:val="lowerLetter"/>
      <w:lvlText w:val="%1.%2"/>
      <w:lvlJc w:val="left"/>
      <w:pPr>
        <w:ind w:left="2968" w:hanging="960"/>
      </w:pPr>
      <w:rPr>
        <w:rFonts w:hint="default"/>
        <w:lang w:val="en-US" w:eastAsia="en-US" w:bidi="ar-SA"/>
      </w:rPr>
    </w:lvl>
    <w:lvl w:ilvl="2">
      <w:start w:val="2"/>
      <w:numFmt w:val="lowerRoman"/>
      <w:lvlText w:val="%1.%2.%3"/>
      <w:lvlJc w:val="left"/>
      <w:pPr>
        <w:ind w:left="2968" w:hanging="960"/>
      </w:pPr>
      <w:rPr>
        <w:rFonts w:hint="default"/>
        <w:lang w:val="en-US" w:eastAsia="en-US" w:bidi="ar-SA"/>
      </w:rPr>
    </w:lvl>
    <w:lvl w:ilvl="3">
      <w:start w:val="9"/>
      <w:numFmt w:val="decimal"/>
      <w:lvlText w:val="%1.%2.%3.%4)"/>
      <w:lvlJc w:val="left"/>
      <w:pPr>
        <w:ind w:left="2968" w:hanging="960"/>
      </w:pPr>
      <w:rPr>
        <w:rFonts w:ascii="Arial" w:eastAsia="Arial" w:hAnsi="Arial" w:cs="Arial" w:hint="default"/>
        <w:b w:val="0"/>
        <w:bCs w:val="0"/>
        <w:i w:val="0"/>
        <w:iCs w:val="0"/>
        <w:color w:val="227733"/>
        <w:spacing w:val="-1"/>
        <w:w w:val="99"/>
        <w:sz w:val="22"/>
        <w:szCs w:val="22"/>
        <w:lang w:val="en-US" w:eastAsia="en-US" w:bidi="ar-SA"/>
      </w:rPr>
    </w:lvl>
    <w:lvl w:ilvl="4">
      <w:numFmt w:val="bullet"/>
      <w:lvlText w:val="•"/>
      <w:lvlJc w:val="left"/>
      <w:pPr>
        <w:ind w:left="5474" w:hanging="960"/>
      </w:pPr>
      <w:rPr>
        <w:rFonts w:hint="default"/>
        <w:lang w:val="en-US" w:eastAsia="en-US" w:bidi="ar-SA"/>
      </w:rPr>
    </w:lvl>
    <w:lvl w:ilvl="5">
      <w:numFmt w:val="bullet"/>
      <w:lvlText w:val="•"/>
      <w:lvlJc w:val="left"/>
      <w:pPr>
        <w:ind w:left="6102" w:hanging="960"/>
      </w:pPr>
      <w:rPr>
        <w:rFonts w:hint="default"/>
        <w:lang w:val="en-US" w:eastAsia="en-US" w:bidi="ar-SA"/>
      </w:rPr>
    </w:lvl>
    <w:lvl w:ilvl="6">
      <w:numFmt w:val="bullet"/>
      <w:lvlText w:val="•"/>
      <w:lvlJc w:val="left"/>
      <w:pPr>
        <w:ind w:left="6731" w:hanging="960"/>
      </w:pPr>
      <w:rPr>
        <w:rFonts w:hint="default"/>
        <w:lang w:val="en-US" w:eastAsia="en-US" w:bidi="ar-SA"/>
      </w:rPr>
    </w:lvl>
    <w:lvl w:ilvl="7">
      <w:numFmt w:val="bullet"/>
      <w:lvlText w:val="•"/>
      <w:lvlJc w:val="left"/>
      <w:pPr>
        <w:ind w:left="7359" w:hanging="960"/>
      </w:pPr>
      <w:rPr>
        <w:rFonts w:hint="default"/>
        <w:lang w:val="en-US" w:eastAsia="en-US" w:bidi="ar-SA"/>
      </w:rPr>
    </w:lvl>
    <w:lvl w:ilvl="8">
      <w:numFmt w:val="bullet"/>
      <w:lvlText w:val="•"/>
      <w:lvlJc w:val="left"/>
      <w:pPr>
        <w:ind w:left="7988" w:hanging="960"/>
      </w:pPr>
      <w:rPr>
        <w:rFonts w:hint="default"/>
        <w:lang w:val="en-US" w:eastAsia="en-US" w:bidi="ar-SA"/>
      </w:rPr>
    </w:lvl>
  </w:abstractNum>
  <w:abstractNum w:abstractNumId="23" w15:restartNumberingAfterBreak="0">
    <w:nsid w:val="17596D33"/>
    <w:multiLevelType w:val="multilevel"/>
    <w:tmpl w:val="17596D33"/>
    <w:lvl w:ilvl="0">
      <w:start w:val="1"/>
      <w:numFmt w:val="bullet"/>
      <w:lvlText w:val=""/>
      <w:lvlJc w:val="left"/>
      <w:pPr>
        <w:ind w:left="440" w:hanging="440"/>
      </w:pPr>
      <w:rPr>
        <w:rFonts w:ascii="Wingdings" w:hAnsi="Wingdings" w:hint="default"/>
      </w:rPr>
    </w:lvl>
    <w:lvl w:ilvl="1">
      <w:start w:val="1"/>
      <w:numFmt w:val="bullet"/>
      <w:lvlText w:val=""/>
      <w:lvlJc w:val="left"/>
      <w:pPr>
        <w:ind w:left="880" w:hanging="440"/>
      </w:pPr>
      <w:rPr>
        <w:rFonts w:ascii="Wingdings" w:hAnsi="Wingdings" w:hint="default"/>
      </w:rPr>
    </w:lvl>
    <w:lvl w:ilvl="2">
      <w:start w:val="1"/>
      <w:numFmt w:val="bullet"/>
      <w:lvlText w:val=""/>
      <w:lvlJc w:val="left"/>
      <w:pPr>
        <w:ind w:left="1320" w:hanging="440"/>
      </w:pPr>
      <w:rPr>
        <w:rFonts w:ascii="Wingdings" w:hAnsi="Wingdings" w:hint="default"/>
      </w:rPr>
    </w:lvl>
    <w:lvl w:ilvl="3">
      <w:start w:val="1"/>
      <w:numFmt w:val="bullet"/>
      <w:lvlText w:val=""/>
      <w:lvlJc w:val="left"/>
      <w:pPr>
        <w:ind w:left="1760" w:hanging="440"/>
      </w:pPr>
      <w:rPr>
        <w:rFonts w:ascii="Wingdings" w:hAnsi="Wingdings" w:hint="default"/>
      </w:rPr>
    </w:lvl>
    <w:lvl w:ilvl="4">
      <w:start w:val="1"/>
      <w:numFmt w:val="bullet"/>
      <w:lvlText w:val=""/>
      <w:lvlJc w:val="left"/>
      <w:pPr>
        <w:ind w:left="2200" w:hanging="440"/>
      </w:pPr>
      <w:rPr>
        <w:rFonts w:ascii="Wingdings" w:hAnsi="Wingdings" w:hint="default"/>
      </w:rPr>
    </w:lvl>
    <w:lvl w:ilvl="5">
      <w:start w:val="1"/>
      <w:numFmt w:val="bullet"/>
      <w:lvlText w:val=""/>
      <w:lvlJc w:val="left"/>
      <w:pPr>
        <w:ind w:left="2640" w:hanging="440"/>
      </w:pPr>
      <w:rPr>
        <w:rFonts w:ascii="Wingdings" w:hAnsi="Wingdings" w:hint="default"/>
      </w:rPr>
    </w:lvl>
    <w:lvl w:ilvl="6">
      <w:start w:val="1"/>
      <w:numFmt w:val="bullet"/>
      <w:lvlText w:val=""/>
      <w:lvlJc w:val="left"/>
      <w:pPr>
        <w:ind w:left="3080" w:hanging="440"/>
      </w:pPr>
      <w:rPr>
        <w:rFonts w:ascii="Wingdings" w:hAnsi="Wingdings" w:hint="default"/>
      </w:rPr>
    </w:lvl>
    <w:lvl w:ilvl="7">
      <w:start w:val="1"/>
      <w:numFmt w:val="bullet"/>
      <w:lvlText w:val=""/>
      <w:lvlJc w:val="left"/>
      <w:pPr>
        <w:ind w:left="3520" w:hanging="440"/>
      </w:pPr>
      <w:rPr>
        <w:rFonts w:ascii="Wingdings" w:hAnsi="Wingdings" w:hint="default"/>
      </w:rPr>
    </w:lvl>
    <w:lvl w:ilvl="8">
      <w:start w:val="1"/>
      <w:numFmt w:val="bullet"/>
      <w:lvlText w:val=""/>
      <w:lvlJc w:val="left"/>
      <w:pPr>
        <w:ind w:left="3960" w:hanging="440"/>
      </w:pPr>
      <w:rPr>
        <w:rFonts w:ascii="Wingdings" w:hAnsi="Wingdings" w:hint="default"/>
      </w:rPr>
    </w:lvl>
  </w:abstractNum>
  <w:abstractNum w:abstractNumId="24" w15:restartNumberingAfterBreak="0">
    <w:nsid w:val="1B030B37"/>
    <w:multiLevelType w:val="multilevel"/>
    <w:tmpl w:val="1B030B37"/>
    <w:lvl w:ilvl="0">
      <w:start w:val="1"/>
      <w:numFmt w:val="bullet"/>
      <w:lvlText w:val=""/>
      <w:lvlJc w:val="left"/>
      <w:pPr>
        <w:ind w:left="440" w:hanging="440"/>
      </w:pPr>
      <w:rPr>
        <w:rFonts w:ascii="Wingdings" w:hAnsi="Wingdings" w:hint="default"/>
      </w:rPr>
    </w:lvl>
    <w:lvl w:ilvl="1">
      <w:start w:val="1"/>
      <w:numFmt w:val="bullet"/>
      <w:lvlText w:val=""/>
      <w:lvlJc w:val="left"/>
      <w:pPr>
        <w:ind w:left="880" w:hanging="440"/>
      </w:pPr>
      <w:rPr>
        <w:rFonts w:ascii="Wingdings" w:hAnsi="Wingdings" w:hint="default"/>
      </w:rPr>
    </w:lvl>
    <w:lvl w:ilvl="2">
      <w:start w:val="1"/>
      <w:numFmt w:val="bullet"/>
      <w:lvlText w:val=""/>
      <w:lvlJc w:val="left"/>
      <w:pPr>
        <w:ind w:left="1320" w:hanging="440"/>
      </w:pPr>
      <w:rPr>
        <w:rFonts w:ascii="Wingdings" w:hAnsi="Wingdings" w:hint="default"/>
      </w:rPr>
    </w:lvl>
    <w:lvl w:ilvl="3">
      <w:start w:val="1"/>
      <w:numFmt w:val="bullet"/>
      <w:lvlText w:val=""/>
      <w:lvlJc w:val="left"/>
      <w:pPr>
        <w:ind w:left="1760" w:hanging="440"/>
      </w:pPr>
      <w:rPr>
        <w:rFonts w:ascii="Wingdings" w:hAnsi="Wingdings" w:hint="default"/>
      </w:rPr>
    </w:lvl>
    <w:lvl w:ilvl="4">
      <w:start w:val="1"/>
      <w:numFmt w:val="bullet"/>
      <w:lvlText w:val=""/>
      <w:lvlJc w:val="left"/>
      <w:pPr>
        <w:ind w:left="2200" w:hanging="440"/>
      </w:pPr>
      <w:rPr>
        <w:rFonts w:ascii="Wingdings" w:hAnsi="Wingdings" w:hint="default"/>
      </w:rPr>
    </w:lvl>
    <w:lvl w:ilvl="5">
      <w:start w:val="1"/>
      <w:numFmt w:val="bullet"/>
      <w:lvlText w:val=""/>
      <w:lvlJc w:val="left"/>
      <w:pPr>
        <w:ind w:left="2640" w:hanging="440"/>
      </w:pPr>
      <w:rPr>
        <w:rFonts w:ascii="Wingdings" w:hAnsi="Wingdings" w:hint="default"/>
      </w:rPr>
    </w:lvl>
    <w:lvl w:ilvl="6">
      <w:start w:val="1"/>
      <w:numFmt w:val="bullet"/>
      <w:lvlText w:val=""/>
      <w:lvlJc w:val="left"/>
      <w:pPr>
        <w:ind w:left="3080" w:hanging="440"/>
      </w:pPr>
      <w:rPr>
        <w:rFonts w:ascii="Wingdings" w:hAnsi="Wingdings" w:hint="default"/>
      </w:rPr>
    </w:lvl>
    <w:lvl w:ilvl="7">
      <w:start w:val="1"/>
      <w:numFmt w:val="bullet"/>
      <w:lvlText w:val=""/>
      <w:lvlJc w:val="left"/>
      <w:pPr>
        <w:ind w:left="3520" w:hanging="440"/>
      </w:pPr>
      <w:rPr>
        <w:rFonts w:ascii="Wingdings" w:hAnsi="Wingdings" w:hint="default"/>
      </w:rPr>
    </w:lvl>
    <w:lvl w:ilvl="8">
      <w:start w:val="1"/>
      <w:numFmt w:val="bullet"/>
      <w:lvlText w:val=""/>
      <w:lvlJc w:val="left"/>
      <w:pPr>
        <w:ind w:left="3960" w:hanging="440"/>
      </w:pPr>
      <w:rPr>
        <w:rFonts w:ascii="Wingdings" w:hAnsi="Wingdings" w:hint="default"/>
      </w:rPr>
    </w:lvl>
  </w:abstractNum>
  <w:abstractNum w:abstractNumId="25" w15:restartNumberingAfterBreak="0">
    <w:nsid w:val="1C732116"/>
    <w:multiLevelType w:val="multilevel"/>
    <w:tmpl w:val="1C732116"/>
    <w:lvl w:ilvl="0">
      <w:start w:val="1"/>
      <w:numFmt w:val="bullet"/>
      <w:lvlText w:val=""/>
      <w:lvlPicBulletId w:val="1"/>
      <w:lvlJc w:val="left"/>
      <w:pPr>
        <w:tabs>
          <w:tab w:val="left" w:pos="440"/>
        </w:tabs>
        <w:ind w:left="440" w:firstLine="0"/>
      </w:pPr>
      <w:rPr>
        <w:rFonts w:ascii="Symbol" w:hAnsi="Symbol" w:hint="default"/>
      </w:rPr>
    </w:lvl>
    <w:lvl w:ilvl="1">
      <w:start w:val="1"/>
      <w:numFmt w:val="bullet"/>
      <w:lvlText w:val=""/>
      <w:lvlJc w:val="left"/>
      <w:pPr>
        <w:tabs>
          <w:tab w:val="left" w:pos="880"/>
        </w:tabs>
        <w:ind w:left="880" w:firstLine="0"/>
      </w:pPr>
      <w:rPr>
        <w:rFonts w:ascii="Symbol" w:hAnsi="Symbol" w:hint="default"/>
      </w:rPr>
    </w:lvl>
    <w:lvl w:ilvl="2">
      <w:start w:val="1"/>
      <w:numFmt w:val="bullet"/>
      <w:lvlText w:val=""/>
      <w:lvlJc w:val="left"/>
      <w:pPr>
        <w:tabs>
          <w:tab w:val="left" w:pos="1320"/>
        </w:tabs>
        <w:ind w:left="1320" w:firstLine="0"/>
      </w:pPr>
      <w:rPr>
        <w:rFonts w:ascii="Symbol" w:hAnsi="Symbol" w:hint="default"/>
      </w:rPr>
    </w:lvl>
    <w:lvl w:ilvl="3">
      <w:start w:val="1"/>
      <w:numFmt w:val="bullet"/>
      <w:lvlText w:val=""/>
      <w:lvlJc w:val="left"/>
      <w:pPr>
        <w:tabs>
          <w:tab w:val="left" w:pos="1760"/>
        </w:tabs>
        <w:ind w:left="1760" w:firstLine="0"/>
      </w:pPr>
      <w:rPr>
        <w:rFonts w:ascii="Symbol" w:hAnsi="Symbol" w:hint="default"/>
      </w:rPr>
    </w:lvl>
    <w:lvl w:ilvl="4">
      <w:start w:val="1"/>
      <w:numFmt w:val="bullet"/>
      <w:lvlText w:val=""/>
      <w:lvlJc w:val="left"/>
      <w:pPr>
        <w:tabs>
          <w:tab w:val="left" w:pos="2200"/>
        </w:tabs>
        <w:ind w:left="2200" w:firstLine="0"/>
      </w:pPr>
      <w:rPr>
        <w:rFonts w:ascii="Symbol" w:hAnsi="Symbol" w:hint="default"/>
      </w:rPr>
    </w:lvl>
    <w:lvl w:ilvl="5">
      <w:start w:val="1"/>
      <w:numFmt w:val="bullet"/>
      <w:lvlText w:val=""/>
      <w:lvlJc w:val="left"/>
      <w:pPr>
        <w:tabs>
          <w:tab w:val="left" w:pos="2640"/>
        </w:tabs>
        <w:ind w:left="2640" w:firstLine="0"/>
      </w:pPr>
      <w:rPr>
        <w:rFonts w:ascii="Symbol" w:hAnsi="Symbol" w:hint="default"/>
      </w:rPr>
    </w:lvl>
    <w:lvl w:ilvl="6">
      <w:start w:val="1"/>
      <w:numFmt w:val="bullet"/>
      <w:lvlText w:val=""/>
      <w:lvlJc w:val="left"/>
      <w:pPr>
        <w:tabs>
          <w:tab w:val="left" w:pos="3080"/>
        </w:tabs>
        <w:ind w:left="3080" w:firstLine="0"/>
      </w:pPr>
      <w:rPr>
        <w:rFonts w:ascii="Symbol" w:hAnsi="Symbol" w:hint="default"/>
      </w:rPr>
    </w:lvl>
    <w:lvl w:ilvl="7">
      <w:start w:val="1"/>
      <w:numFmt w:val="bullet"/>
      <w:lvlText w:val=""/>
      <w:lvlJc w:val="left"/>
      <w:pPr>
        <w:tabs>
          <w:tab w:val="left" w:pos="3520"/>
        </w:tabs>
        <w:ind w:left="3520" w:firstLine="0"/>
      </w:pPr>
      <w:rPr>
        <w:rFonts w:ascii="Symbol" w:hAnsi="Symbol" w:hint="default"/>
      </w:rPr>
    </w:lvl>
    <w:lvl w:ilvl="8">
      <w:start w:val="1"/>
      <w:numFmt w:val="bullet"/>
      <w:lvlText w:val=""/>
      <w:lvlJc w:val="left"/>
      <w:pPr>
        <w:tabs>
          <w:tab w:val="left" w:pos="3960"/>
        </w:tabs>
        <w:ind w:left="3960" w:firstLine="0"/>
      </w:pPr>
      <w:rPr>
        <w:rFonts w:ascii="Symbol" w:hAnsi="Symbol" w:hint="default"/>
      </w:rPr>
    </w:lvl>
  </w:abstractNum>
  <w:abstractNum w:abstractNumId="26" w15:restartNumberingAfterBreak="0">
    <w:nsid w:val="1C8010A5"/>
    <w:multiLevelType w:val="multilevel"/>
    <w:tmpl w:val="1C8010A5"/>
    <w:lvl w:ilvl="0">
      <w:start w:val="1"/>
      <w:numFmt w:val="bullet"/>
      <w:lvlText w:val=""/>
      <w:lvlPicBulletId w:val="1"/>
      <w:lvlJc w:val="left"/>
      <w:pPr>
        <w:tabs>
          <w:tab w:val="left" w:pos="440"/>
        </w:tabs>
        <w:ind w:left="440" w:firstLine="0"/>
      </w:pPr>
      <w:rPr>
        <w:rFonts w:ascii="Symbol" w:hAnsi="Symbol" w:hint="default"/>
      </w:rPr>
    </w:lvl>
    <w:lvl w:ilvl="1">
      <w:start w:val="1"/>
      <w:numFmt w:val="bullet"/>
      <w:lvlText w:val=""/>
      <w:lvlJc w:val="left"/>
      <w:pPr>
        <w:tabs>
          <w:tab w:val="left" w:pos="880"/>
        </w:tabs>
        <w:ind w:left="880" w:firstLine="0"/>
      </w:pPr>
      <w:rPr>
        <w:rFonts w:ascii="Symbol" w:hAnsi="Symbol" w:hint="default"/>
      </w:rPr>
    </w:lvl>
    <w:lvl w:ilvl="2">
      <w:start w:val="1"/>
      <w:numFmt w:val="bullet"/>
      <w:lvlText w:val=""/>
      <w:lvlJc w:val="left"/>
      <w:pPr>
        <w:tabs>
          <w:tab w:val="left" w:pos="1320"/>
        </w:tabs>
        <w:ind w:left="1320" w:firstLine="0"/>
      </w:pPr>
      <w:rPr>
        <w:rFonts w:ascii="Symbol" w:hAnsi="Symbol" w:hint="default"/>
      </w:rPr>
    </w:lvl>
    <w:lvl w:ilvl="3">
      <w:start w:val="1"/>
      <w:numFmt w:val="bullet"/>
      <w:lvlText w:val=""/>
      <w:lvlJc w:val="left"/>
      <w:pPr>
        <w:tabs>
          <w:tab w:val="left" w:pos="1760"/>
        </w:tabs>
        <w:ind w:left="1760" w:firstLine="0"/>
      </w:pPr>
      <w:rPr>
        <w:rFonts w:ascii="Symbol" w:hAnsi="Symbol" w:hint="default"/>
      </w:rPr>
    </w:lvl>
    <w:lvl w:ilvl="4">
      <w:start w:val="1"/>
      <w:numFmt w:val="bullet"/>
      <w:lvlText w:val=""/>
      <w:lvlJc w:val="left"/>
      <w:pPr>
        <w:tabs>
          <w:tab w:val="left" w:pos="2200"/>
        </w:tabs>
        <w:ind w:left="2200" w:firstLine="0"/>
      </w:pPr>
      <w:rPr>
        <w:rFonts w:ascii="Symbol" w:hAnsi="Symbol" w:hint="default"/>
      </w:rPr>
    </w:lvl>
    <w:lvl w:ilvl="5">
      <w:start w:val="1"/>
      <w:numFmt w:val="bullet"/>
      <w:lvlText w:val=""/>
      <w:lvlJc w:val="left"/>
      <w:pPr>
        <w:tabs>
          <w:tab w:val="left" w:pos="2640"/>
        </w:tabs>
        <w:ind w:left="2640" w:firstLine="0"/>
      </w:pPr>
      <w:rPr>
        <w:rFonts w:ascii="Symbol" w:hAnsi="Symbol" w:hint="default"/>
      </w:rPr>
    </w:lvl>
    <w:lvl w:ilvl="6">
      <w:start w:val="1"/>
      <w:numFmt w:val="bullet"/>
      <w:lvlText w:val=""/>
      <w:lvlJc w:val="left"/>
      <w:pPr>
        <w:tabs>
          <w:tab w:val="left" w:pos="3080"/>
        </w:tabs>
        <w:ind w:left="3080" w:firstLine="0"/>
      </w:pPr>
      <w:rPr>
        <w:rFonts w:ascii="Symbol" w:hAnsi="Symbol" w:hint="default"/>
      </w:rPr>
    </w:lvl>
    <w:lvl w:ilvl="7">
      <w:start w:val="1"/>
      <w:numFmt w:val="bullet"/>
      <w:lvlText w:val=""/>
      <w:lvlJc w:val="left"/>
      <w:pPr>
        <w:tabs>
          <w:tab w:val="left" w:pos="3520"/>
        </w:tabs>
        <w:ind w:left="3520" w:firstLine="0"/>
      </w:pPr>
      <w:rPr>
        <w:rFonts w:ascii="Symbol" w:hAnsi="Symbol" w:hint="default"/>
      </w:rPr>
    </w:lvl>
    <w:lvl w:ilvl="8">
      <w:start w:val="1"/>
      <w:numFmt w:val="bullet"/>
      <w:lvlText w:val=""/>
      <w:lvlJc w:val="left"/>
      <w:pPr>
        <w:tabs>
          <w:tab w:val="left" w:pos="3960"/>
        </w:tabs>
        <w:ind w:left="3960" w:firstLine="0"/>
      </w:pPr>
      <w:rPr>
        <w:rFonts w:ascii="Symbol" w:hAnsi="Symbol" w:hint="default"/>
      </w:rPr>
    </w:lvl>
  </w:abstractNum>
  <w:abstractNum w:abstractNumId="27" w15:restartNumberingAfterBreak="0">
    <w:nsid w:val="1D660D46"/>
    <w:multiLevelType w:val="multilevel"/>
    <w:tmpl w:val="1D660D46"/>
    <w:lvl w:ilvl="0">
      <w:start w:val="1"/>
      <w:numFmt w:val="bullet"/>
      <w:lvlText w:val=""/>
      <w:lvlPicBulletId w:val="1"/>
      <w:lvlJc w:val="left"/>
      <w:pPr>
        <w:tabs>
          <w:tab w:val="left" w:pos="440"/>
        </w:tabs>
        <w:ind w:left="440" w:firstLine="0"/>
      </w:pPr>
      <w:rPr>
        <w:rFonts w:ascii="Symbol" w:hAnsi="Symbol" w:hint="default"/>
      </w:rPr>
    </w:lvl>
    <w:lvl w:ilvl="1">
      <w:start w:val="1"/>
      <w:numFmt w:val="bullet"/>
      <w:lvlText w:val=""/>
      <w:lvlJc w:val="left"/>
      <w:pPr>
        <w:tabs>
          <w:tab w:val="left" w:pos="880"/>
        </w:tabs>
        <w:ind w:left="880" w:firstLine="0"/>
      </w:pPr>
      <w:rPr>
        <w:rFonts w:ascii="Symbol" w:hAnsi="Symbol" w:hint="default"/>
      </w:rPr>
    </w:lvl>
    <w:lvl w:ilvl="2">
      <w:start w:val="1"/>
      <w:numFmt w:val="bullet"/>
      <w:lvlText w:val=""/>
      <w:lvlJc w:val="left"/>
      <w:pPr>
        <w:tabs>
          <w:tab w:val="left" w:pos="1320"/>
        </w:tabs>
        <w:ind w:left="1320" w:firstLine="0"/>
      </w:pPr>
      <w:rPr>
        <w:rFonts w:ascii="Symbol" w:hAnsi="Symbol" w:hint="default"/>
      </w:rPr>
    </w:lvl>
    <w:lvl w:ilvl="3">
      <w:start w:val="1"/>
      <w:numFmt w:val="bullet"/>
      <w:lvlText w:val=""/>
      <w:lvlJc w:val="left"/>
      <w:pPr>
        <w:tabs>
          <w:tab w:val="left" w:pos="1760"/>
        </w:tabs>
        <w:ind w:left="1760" w:firstLine="0"/>
      </w:pPr>
      <w:rPr>
        <w:rFonts w:ascii="Symbol" w:hAnsi="Symbol" w:hint="default"/>
      </w:rPr>
    </w:lvl>
    <w:lvl w:ilvl="4">
      <w:start w:val="1"/>
      <w:numFmt w:val="bullet"/>
      <w:lvlText w:val=""/>
      <w:lvlJc w:val="left"/>
      <w:pPr>
        <w:tabs>
          <w:tab w:val="left" w:pos="2200"/>
        </w:tabs>
        <w:ind w:left="2200" w:firstLine="0"/>
      </w:pPr>
      <w:rPr>
        <w:rFonts w:ascii="Symbol" w:hAnsi="Symbol" w:hint="default"/>
      </w:rPr>
    </w:lvl>
    <w:lvl w:ilvl="5">
      <w:start w:val="1"/>
      <w:numFmt w:val="bullet"/>
      <w:lvlText w:val=""/>
      <w:lvlJc w:val="left"/>
      <w:pPr>
        <w:tabs>
          <w:tab w:val="left" w:pos="2640"/>
        </w:tabs>
        <w:ind w:left="2640" w:firstLine="0"/>
      </w:pPr>
      <w:rPr>
        <w:rFonts w:ascii="Symbol" w:hAnsi="Symbol" w:hint="default"/>
      </w:rPr>
    </w:lvl>
    <w:lvl w:ilvl="6">
      <w:start w:val="1"/>
      <w:numFmt w:val="bullet"/>
      <w:lvlText w:val=""/>
      <w:lvlJc w:val="left"/>
      <w:pPr>
        <w:tabs>
          <w:tab w:val="left" w:pos="3080"/>
        </w:tabs>
        <w:ind w:left="3080" w:firstLine="0"/>
      </w:pPr>
      <w:rPr>
        <w:rFonts w:ascii="Symbol" w:hAnsi="Symbol" w:hint="default"/>
      </w:rPr>
    </w:lvl>
    <w:lvl w:ilvl="7">
      <w:start w:val="1"/>
      <w:numFmt w:val="bullet"/>
      <w:lvlText w:val=""/>
      <w:lvlJc w:val="left"/>
      <w:pPr>
        <w:tabs>
          <w:tab w:val="left" w:pos="3520"/>
        </w:tabs>
        <w:ind w:left="3520" w:firstLine="0"/>
      </w:pPr>
      <w:rPr>
        <w:rFonts w:ascii="Symbol" w:hAnsi="Symbol" w:hint="default"/>
      </w:rPr>
    </w:lvl>
    <w:lvl w:ilvl="8">
      <w:start w:val="1"/>
      <w:numFmt w:val="bullet"/>
      <w:lvlText w:val=""/>
      <w:lvlJc w:val="left"/>
      <w:pPr>
        <w:tabs>
          <w:tab w:val="left" w:pos="3960"/>
        </w:tabs>
        <w:ind w:left="3960" w:firstLine="0"/>
      </w:pPr>
      <w:rPr>
        <w:rFonts w:ascii="Symbol" w:hAnsi="Symbol" w:hint="default"/>
      </w:rPr>
    </w:lvl>
  </w:abstractNum>
  <w:abstractNum w:abstractNumId="28" w15:restartNumberingAfterBreak="0">
    <w:nsid w:val="1E5E3042"/>
    <w:multiLevelType w:val="multilevel"/>
    <w:tmpl w:val="1E5E3042"/>
    <w:lvl w:ilvl="0">
      <w:start w:val="1"/>
      <w:numFmt w:val="bullet"/>
      <w:lvlText w:val=""/>
      <w:lvlPicBulletId w:val="1"/>
      <w:lvlJc w:val="left"/>
      <w:pPr>
        <w:tabs>
          <w:tab w:val="left" w:pos="440"/>
        </w:tabs>
        <w:ind w:left="440" w:firstLine="0"/>
      </w:pPr>
      <w:rPr>
        <w:rFonts w:ascii="Symbol" w:hAnsi="Symbol" w:hint="default"/>
      </w:rPr>
    </w:lvl>
    <w:lvl w:ilvl="1">
      <w:start w:val="1"/>
      <w:numFmt w:val="bullet"/>
      <w:lvlText w:val=""/>
      <w:lvlJc w:val="left"/>
      <w:pPr>
        <w:tabs>
          <w:tab w:val="left" w:pos="880"/>
        </w:tabs>
        <w:ind w:left="880" w:firstLine="0"/>
      </w:pPr>
      <w:rPr>
        <w:rFonts w:ascii="Symbol" w:hAnsi="Symbol" w:hint="default"/>
      </w:rPr>
    </w:lvl>
    <w:lvl w:ilvl="2">
      <w:start w:val="1"/>
      <w:numFmt w:val="bullet"/>
      <w:lvlText w:val=""/>
      <w:lvlJc w:val="left"/>
      <w:pPr>
        <w:tabs>
          <w:tab w:val="left" w:pos="1320"/>
        </w:tabs>
        <w:ind w:left="1320" w:firstLine="0"/>
      </w:pPr>
      <w:rPr>
        <w:rFonts w:ascii="Symbol" w:hAnsi="Symbol" w:hint="default"/>
      </w:rPr>
    </w:lvl>
    <w:lvl w:ilvl="3">
      <w:start w:val="1"/>
      <w:numFmt w:val="bullet"/>
      <w:lvlText w:val=""/>
      <w:lvlJc w:val="left"/>
      <w:pPr>
        <w:tabs>
          <w:tab w:val="left" w:pos="1760"/>
        </w:tabs>
        <w:ind w:left="1760" w:firstLine="0"/>
      </w:pPr>
      <w:rPr>
        <w:rFonts w:ascii="Symbol" w:hAnsi="Symbol" w:hint="default"/>
      </w:rPr>
    </w:lvl>
    <w:lvl w:ilvl="4">
      <w:start w:val="1"/>
      <w:numFmt w:val="bullet"/>
      <w:lvlText w:val=""/>
      <w:lvlJc w:val="left"/>
      <w:pPr>
        <w:tabs>
          <w:tab w:val="left" w:pos="2200"/>
        </w:tabs>
        <w:ind w:left="2200" w:firstLine="0"/>
      </w:pPr>
      <w:rPr>
        <w:rFonts w:ascii="Symbol" w:hAnsi="Symbol" w:hint="default"/>
      </w:rPr>
    </w:lvl>
    <w:lvl w:ilvl="5">
      <w:start w:val="1"/>
      <w:numFmt w:val="bullet"/>
      <w:lvlText w:val=""/>
      <w:lvlJc w:val="left"/>
      <w:pPr>
        <w:tabs>
          <w:tab w:val="left" w:pos="2640"/>
        </w:tabs>
        <w:ind w:left="2640" w:firstLine="0"/>
      </w:pPr>
      <w:rPr>
        <w:rFonts w:ascii="Symbol" w:hAnsi="Symbol" w:hint="default"/>
      </w:rPr>
    </w:lvl>
    <w:lvl w:ilvl="6">
      <w:start w:val="1"/>
      <w:numFmt w:val="bullet"/>
      <w:lvlText w:val=""/>
      <w:lvlJc w:val="left"/>
      <w:pPr>
        <w:tabs>
          <w:tab w:val="left" w:pos="3080"/>
        </w:tabs>
        <w:ind w:left="3080" w:firstLine="0"/>
      </w:pPr>
      <w:rPr>
        <w:rFonts w:ascii="Symbol" w:hAnsi="Symbol" w:hint="default"/>
      </w:rPr>
    </w:lvl>
    <w:lvl w:ilvl="7">
      <w:start w:val="1"/>
      <w:numFmt w:val="bullet"/>
      <w:lvlText w:val=""/>
      <w:lvlJc w:val="left"/>
      <w:pPr>
        <w:tabs>
          <w:tab w:val="left" w:pos="3520"/>
        </w:tabs>
        <w:ind w:left="3520" w:firstLine="0"/>
      </w:pPr>
      <w:rPr>
        <w:rFonts w:ascii="Symbol" w:hAnsi="Symbol" w:hint="default"/>
      </w:rPr>
    </w:lvl>
    <w:lvl w:ilvl="8">
      <w:start w:val="1"/>
      <w:numFmt w:val="bullet"/>
      <w:lvlText w:val=""/>
      <w:lvlJc w:val="left"/>
      <w:pPr>
        <w:tabs>
          <w:tab w:val="left" w:pos="3960"/>
        </w:tabs>
        <w:ind w:left="3960" w:firstLine="0"/>
      </w:pPr>
      <w:rPr>
        <w:rFonts w:ascii="Symbol" w:hAnsi="Symbol" w:hint="default"/>
      </w:rPr>
    </w:lvl>
  </w:abstractNum>
  <w:abstractNum w:abstractNumId="29" w15:restartNumberingAfterBreak="0">
    <w:nsid w:val="1F4A0001"/>
    <w:multiLevelType w:val="multilevel"/>
    <w:tmpl w:val="1F4A0001"/>
    <w:lvl w:ilvl="0">
      <w:start w:val="1"/>
      <w:numFmt w:val="bullet"/>
      <w:lvlText w:val=""/>
      <w:lvlJc w:val="left"/>
      <w:pPr>
        <w:ind w:left="440" w:hanging="440"/>
      </w:pPr>
      <w:rPr>
        <w:rFonts w:ascii="Wingdings" w:hAnsi="Wingdings" w:hint="default"/>
      </w:rPr>
    </w:lvl>
    <w:lvl w:ilvl="1">
      <w:start w:val="1"/>
      <w:numFmt w:val="bullet"/>
      <w:lvlText w:val=""/>
      <w:lvlJc w:val="left"/>
      <w:pPr>
        <w:ind w:left="880" w:hanging="440"/>
      </w:pPr>
      <w:rPr>
        <w:rFonts w:ascii="Wingdings" w:hAnsi="Wingdings" w:hint="default"/>
      </w:rPr>
    </w:lvl>
    <w:lvl w:ilvl="2">
      <w:start w:val="1"/>
      <w:numFmt w:val="bullet"/>
      <w:lvlText w:val=""/>
      <w:lvlJc w:val="left"/>
      <w:pPr>
        <w:ind w:left="1320" w:hanging="440"/>
      </w:pPr>
      <w:rPr>
        <w:rFonts w:ascii="Wingdings" w:hAnsi="Wingdings" w:hint="default"/>
      </w:rPr>
    </w:lvl>
    <w:lvl w:ilvl="3">
      <w:start w:val="1"/>
      <w:numFmt w:val="bullet"/>
      <w:lvlText w:val=""/>
      <w:lvlJc w:val="left"/>
      <w:pPr>
        <w:ind w:left="1760" w:hanging="440"/>
      </w:pPr>
      <w:rPr>
        <w:rFonts w:ascii="Wingdings" w:hAnsi="Wingdings" w:hint="default"/>
      </w:rPr>
    </w:lvl>
    <w:lvl w:ilvl="4">
      <w:start w:val="1"/>
      <w:numFmt w:val="bullet"/>
      <w:lvlText w:val=""/>
      <w:lvlJc w:val="left"/>
      <w:pPr>
        <w:ind w:left="2200" w:hanging="440"/>
      </w:pPr>
      <w:rPr>
        <w:rFonts w:ascii="Wingdings" w:hAnsi="Wingdings" w:hint="default"/>
      </w:rPr>
    </w:lvl>
    <w:lvl w:ilvl="5">
      <w:start w:val="1"/>
      <w:numFmt w:val="bullet"/>
      <w:lvlText w:val=""/>
      <w:lvlJc w:val="left"/>
      <w:pPr>
        <w:ind w:left="2640" w:hanging="440"/>
      </w:pPr>
      <w:rPr>
        <w:rFonts w:ascii="Wingdings" w:hAnsi="Wingdings" w:hint="default"/>
      </w:rPr>
    </w:lvl>
    <w:lvl w:ilvl="6">
      <w:start w:val="1"/>
      <w:numFmt w:val="bullet"/>
      <w:lvlText w:val=""/>
      <w:lvlJc w:val="left"/>
      <w:pPr>
        <w:ind w:left="3080" w:hanging="440"/>
      </w:pPr>
      <w:rPr>
        <w:rFonts w:ascii="Wingdings" w:hAnsi="Wingdings" w:hint="default"/>
      </w:rPr>
    </w:lvl>
    <w:lvl w:ilvl="7">
      <w:start w:val="1"/>
      <w:numFmt w:val="bullet"/>
      <w:lvlText w:val=""/>
      <w:lvlJc w:val="left"/>
      <w:pPr>
        <w:ind w:left="3520" w:hanging="440"/>
      </w:pPr>
      <w:rPr>
        <w:rFonts w:ascii="Wingdings" w:hAnsi="Wingdings" w:hint="default"/>
      </w:rPr>
    </w:lvl>
    <w:lvl w:ilvl="8">
      <w:start w:val="1"/>
      <w:numFmt w:val="bullet"/>
      <w:lvlText w:val=""/>
      <w:lvlJc w:val="left"/>
      <w:pPr>
        <w:ind w:left="3960" w:hanging="440"/>
      </w:pPr>
      <w:rPr>
        <w:rFonts w:ascii="Wingdings" w:hAnsi="Wingdings" w:hint="default"/>
      </w:rPr>
    </w:lvl>
  </w:abstractNum>
  <w:abstractNum w:abstractNumId="30" w15:restartNumberingAfterBreak="0">
    <w:nsid w:val="23EA7AB4"/>
    <w:multiLevelType w:val="multilevel"/>
    <w:tmpl w:val="23EA7AB4"/>
    <w:lvl w:ilvl="0">
      <w:start w:val="1"/>
      <w:numFmt w:val="bullet"/>
      <w:lvlText w:val=""/>
      <w:lvlPicBulletId w:val="1"/>
      <w:lvlJc w:val="left"/>
      <w:pPr>
        <w:tabs>
          <w:tab w:val="left" w:pos="440"/>
        </w:tabs>
        <w:ind w:left="440" w:firstLine="0"/>
      </w:pPr>
      <w:rPr>
        <w:rFonts w:ascii="Symbol" w:hAnsi="Symbol" w:hint="default"/>
      </w:rPr>
    </w:lvl>
    <w:lvl w:ilvl="1">
      <w:start w:val="1"/>
      <w:numFmt w:val="bullet"/>
      <w:lvlText w:val=""/>
      <w:lvlJc w:val="left"/>
      <w:pPr>
        <w:tabs>
          <w:tab w:val="left" w:pos="880"/>
        </w:tabs>
        <w:ind w:left="880" w:firstLine="0"/>
      </w:pPr>
      <w:rPr>
        <w:rFonts w:ascii="Symbol" w:hAnsi="Symbol" w:hint="default"/>
      </w:rPr>
    </w:lvl>
    <w:lvl w:ilvl="2">
      <w:start w:val="1"/>
      <w:numFmt w:val="bullet"/>
      <w:lvlText w:val=""/>
      <w:lvlJc w:val="left"/>
      <w:pPr>
        <w:tabs>
          <w:tab w:val="left" w:pos="1320"/>
        </w:tabs>
        <w:ind w:left="1320" w:firstLine="0"/>
      </w:pPr>
      <w:rPr>
        <w:rFonts w:ascii="Symbol" w:hAnsi="Symbol" w:hint="default"/>
      </w:rPr>
    </w:lvl>
    <w:lvl w:ilvl="3">
      <w:start w:val="1"/>
      <w:numFmt w:val="bullet"/>
      <w:lvlText w:val=""/>
      <w:lvlJc w:val="left"/>
      <w:pPr>
        <w:tabs>
          <w:tab w:val="left" w:pos="1760"/>
        </w:tabs>
        <w:ind w:left="1760" w:firstLine="0"/>
      </w:pPr>
      <w:rPr>
        <w:rFonts w:ascii="Symbol" w:hAnsi="Symbol" w:hint="default"/>
      </w:rPr>
    </w:lvl>
    <w:lvl w:ilvl="4">
      <w:start w:val="1"/>
      <w:numFmt w:val="bullet"/>
      <w:lvlText w:val=""/>
      <w:lvlJc w:val="left"/>
      <w:pPr>
        <w:tabs>
          <w:tab w:val="left" w:pos="2200"/>
        </w:tabs>
        <w:ind w:left="2200" w:firstLine="0"/>
      </w:pPr>
      <w:rPr>
        <w:rFonts w:ascii="Symbol" w:hAnsi="Symbol" w:hint="default"/>
      </w:rPr>
    </w:lvl>
    <w:lvl w:ilvl="5">
      <w:start w:val="1"/>
      <w:numFmt w:val="bullet"/>
      <w:lvlText w:val=""/>
      <w:lvlJc w:val="left"/>
      <w:pPr>
        <w:tabs>
          <w:tab w:val="left" w:pos="2640"/>
        </w:tabs>
        <w:ind w:left="2640" w:firstLine="0"/>
      </w:pPr>
      <w:rPr>
        <w:rFonts w:ascii="Symbol" w:hAnsi="Symbol" w:hint="default"/>
      </w:rPr>
    </w:lvl>
    <w:lvl w:ilvl="6">
      <w:start w:val="1"/>
      <w:numFmt w:val="bullet"/>
      <w:lvlText w:val=""/>
      <w:lvlJc w:val="left"/>
      <w:pPr>
        <w:tabs>
          <w:tab w:val="left" w:pos="3080"/>
        </w:tabs>
        <w:ind w:left="3080" w:firstLine="0"/>
      </w:pPr>
      <w:rPr>
        <w:rFonts w:ascii="Symbol" w:hAnsi="Symbol" w:hint="default"/>
      </w:rPr>
    </w:lvl>
    <w:lvl w:ilvl="7">
      <w:start w:val="1"/>
      <w:numFmt w:val="bullet"/>
      <w:lvlText w:val=""/>
      <w:lvlJc w:val="left"/>
      <w:pPr>
        <w:tabs>
          <w:tab w:val="left" w:pos="3520"/>
        </w:tabs>
        <w:ind w:left="3520" w:firstLine="0"/>
      </w:pPr>
      <w:rPr>
        <w:rFonts w:ascii="Symbol" w:hAnsi="Symbol" w:hint="default"/>
      </w:rPr>
    </w:lvl>
    <w:lvl w:ilvl="8">
      <w:start w:val="1"/>
      <w:numFmt w:val="bullet"/>
      <w:lvlText w:val=""/>
      <w:lvlJc w:val="left"/>
      <w:pPr>
        <w:tabs>
          <w:tab w:val="left" w:pos="3960"/>
        </w:tabs>
        <w:ind w:left="3960" w:firstLine="0"/>
      </w:pPr>
      <w:rPr>
        <w:rFonts w:ascii="Symbol" w:hAnsi="Symbol" w:hint="default"/>
      </w:rPr>
    </w:lvl>
  </w:abstractNum>
  <w:abstractNum w:abstractNumId="31" w15:restartNumberingAfterBreak="0">
    <w:nsid w:val="24032F13"/>
    <w:multiLevelType w:val="multilevel"/>
    <w:tmpl w:val="24032F13"/>
    <w:lvl w:ilvl="0">
      <w:start w:val="1"/>
      <w:numFmt w:val="bullet"/>
      <w:lvlText w:val=""/>
      <w:lvlJc w:val="left"/>
      <w:pPr>
        <w:ind w:left="440" w:hanging="440"/>
      </w:pPr>
      <w:rPr>
        <w:rFonts w:ascii="Wingdings" w:hAnsi="Wingdings" w:hint="default"/>
      </w:rPr>
    </w:lvl>
    <w:lvl w:ilvl="1">
      <w:start w:val="1"/>
      <w:numFmt w:val="bullet"/>
      <w:lvlText w:val=""/>
      <w:lvlJc w:val="left"/>
      <w:pPr>
        <w:ind w:left="880" w:hanging="440"/>
      </w:pPr>
      <w:rPr>
        <w:rFonts w:ascii="Wingdings" w:hAnsi="Wingdings" w:hint="default"/>
      </w:rPr>
    </w:lvl>
    <w:lvl w:ilvl="2">
      <w:start w:val="1"/>
      <w:numFmt w:val="bullet"/>
      <w:lvlText w:val=""/>
      <w:lvlJc w:val="left"/>
      <w:pPr>
        <w:ind w:left="1320" w:hanging="440"/>
      </w:pPr>
      <w:rPr>
        <w:rFonts w:ascii="Wingdings" w:hAnsi="Wingdings" w:hint="default"/>
      </w:rPr>
    </w:lvl>
    <w:lvl w:ilvl="3">
      <w:start w:val="1"/>
      <w:numFmt w:val="bullet"/>
      <w:lvlText w:val=""/>
      <w:lvlJc w:val="left"/>
      <w:pPr>
        <w:ind w:left="1760" w:hanging="440"/>
      </w:pPr>
      <w:rPr>
        <w:rFonts w:ascii="Wingdings" w:hAnsi="Wingdings" w:hint="default"/>
      </w:rPr>
    </w:lvl>
    <w:lvl w:ilvl="4">
      <w:start w:val="1"/>
      <w:numFmt w:val="bullet"/>
      <w:lvlText w:val=""/>
      <w:lvlJc w:val="left"/>
      <w:pPr>
        <w:ind w:left="2200" w:hanging="440"/>
      </w:pPr>
      <w:rPr>
        <w:rFonts w:ascii="Wingdings" w:hAnsi="Wingdings" w:hint="default"/>
      </w:rPr>
    </w:lvl>
    <w:lvl w:ilvl="5">
      <w:start w:val="1"/>
      <w:numFmt w:val="bullet"/>
      <w:lvlText w:val=""/>
      <w:lvlJc w:val="left"/>
      <w:pPr>
        <w:ind w:left="2640" w:hanging="440"/>
      </w:pPr>
      <w:rPr>
        <w:rFonts w:ascii="Wingdings" w:hAnsi="Wingdings" w:hint="default"/>
      </w:rPr>
    </w:lvl>
    <w:lvl w:ilvl="6">
      <w:start w:val="1"/>
      <w:numFmt w:val="bullet"/>
      <w:lvlText w:val=""/>
      <w:lvlJc w:val="left"/>
      <w:pPr>
        <w:ind w:left="3080" w:hanging="440"/>
      </w:pPr>
      <w:rPr>
        <w:rFonts w:ascii="Wingdings" w:hAnsi="Wingdings" w:hint="default"/>
      </w:rPr>
    </w:lvl>
    <w:lvl w:ilvl="7">
      <w:start w:val="1"/>
      <w:numFmt w:val="bullet"/>
      <w:lvlText w:val=""/>
      <w:lvlJc w:val="left"/>
      <w:pPr>
        <w:ind w:left="3520" w:hanging="440"/>
      </w:pPr>
      <w:rPr>
        <w:rFonts w:ascii="Wingdings" w:hAnsi="Wingdings" w:hint="default"/>
      </w:rPr>
    </w:lvl>
    <w:lvl w:ilvl="8">
      <w:start w:val="1"/>
      <w:numFmt w:val="bullet"/>
      <w:lvlText w:val=""/>
      <w:lvlJc w:val="left"/>
      <w:pPr>
        <w:ind w:left="3960" w:hanging="440"/>
      </w:pPr>
      <w:rPr>
        <w:rFonts w:ascii="Wingdings" w:hAnsi="Wingdings" w:hint="default"/>
      </w:rPr>
    </w:lvl>
  </w:abstractNum>
  <w:abstractNum w:abstractNumId="32" w15:restartNumberingAfterBreak="0">
    <w:nsid w:val="2427332B"/>
    <w:multiLevelType w:val="multilevel"/>
    <w:tmpl w:val="2427332B"/>
    <w:lvl w:ilvl="0">
      <w:start w:val="1"/>
      <w:numFmt w:val="upperLetter"/>
      <w:lvlText w:val="%1.)"/>
      <w:lvlJc w:val="left"/>
      <w:pPr>
        <w:ind w:left="298" w:hanging="356"/>
      </w:pPr>
      <w:rPr>
        <w:rFonts w:ascii="Arial" w:eastAsia="Arial" w:hAnsi="Arial" w:cs="Arial" w:hint="default"/>
        <w:b w:val="0"/>
        <w:bCs w:val="0"/>
        <w:i w:val="0"/>
        <w:iCs w:val="0"/>
        <w:w w:val="99"/>
        <w:sz w:val="22"/>
        <w:szCs w:val="22"/>
        <w:lang w:val="en-US" w:eastAsia="en-US" w:bidi="ar-SA"/>
      </w:rPr>
    </w:lvl>
    <w:lvl w:ilvl="1">
      <w:numFmt w:val="bullet"/>
      <w:lvlText w:val="•"/>
      <w:lvlJc w:val="left"/>
      <w:pPr>
        <w:ind w:left="1232" w:hanging="356"/>
      </w:pPr>
      <w:rPr>
        <w:rFonts w:hint="default"/>
        <w:lang w:val="en-US" w:eastAsia="en-US" w:bidi="ar-SA"/>
      </w:rPr>
    </w:lvl>
    <w:lvl w:ilvl="2">
      <w:numFmt w:val="bullet"/>
      <w:lvlText w:val="•"/>
      <w:lvlJc w:val="left"/>
      <w:pPr>
        <w:ind w:left="2165" w:hanging="356"/>
      </w:pPr>
      <w:rPr>
        <w:rFonts w:hint="default"/>
        <w:lang w:val="en-US" w:eastAsia="en-US" w:bidi="ar-SA"/>
      </w:rPr>
    </w:lvl>
    <w:lvl w:ilvl="3">
      <w:numFmt w:val="bullet"/>
      <w:lvlText w:val="•"/>
      <w:lvlJc w:val="left"/>
      <w:pPr>
        <w:ind w:left="3097" w:hanging="356"/>
      </w:pPr>
      <w:rPr>
        <w:rFonts w:hint="default"/>
        <w:lang w:val="en-US" w:eastAsia="en-US" w:bidi="ar-SA"/>
      </w:rPr>
    </w:lvl>
    <w:lvl w:ilvl="4">
      <w:numFmt w:val="bullet"/>
      <w:lvlText w:val="•"/>
      <w:lvlJc w:val="left"/>
      <w:pPr>
        <w:ind w:left="4030" w:hanging="356"/>
      </w:pPr>
      <w:rPr>
        <w:rFonts w:hint="default"/>
        <w:lang w:val="en-US" w:eastAsia="en-US" w:bidi="ar-SA"/>
      </w:rPr>
    </w:lvl>
    <w:lvl w:ilvl="5">
      <w:numFmt w:val="bullet"/>
      <w:lvlText w:val="•"/>
      <w:lvlJc w:val="left"/>
      <w:pPr>
        <w:ind w:left="4963" w:hanging="356"/>
      </w:pPr>
      <w:rPr>
        <w:rFonts w:hint="default"/>
        <w:lang w:val="en-US" w:eastAsia="en-US" w:bidi="ar-SA"/>
      </w:rPr>
    </w:lvl>
    <w:lvl w:ilvl="6">
      <w:numFmt w:val="bullet"/>
      <w:lvlText w:val="•"/>
      <w:lvlJc w:val="left"/>
      <w:pPr>
        <w:ind w:left="5895" w:hanging="356"/>
      </w:pPr>
      <w:rPr>
        <w:rFonts w:hint="default"/>
        <w:lang w:val="en-US" w:eastAsia="en-US" w:bidi="ar-SA"/>
      </w:rPr>
    </w:lvl>
    <w:lvl w:ilvl="7">
      <w:numFmt w:val="bullet"/>
      <w:lvlText w:val="•"/>
      <w:lvlJc w:val="left"/>
      <w:pPr>
        <w:ind w:left="6828" w:hanging="356"/>
      </w:pPr>
      <w:rPr>
        <w:rFonts w:hint="default"/>
        <w:lang w:val="en-US" w:eastAsia="en-US" w:bidi="ar-SA"/>
      </w:rPr>
    </w:lvl>
    <w:lvl w:ilvl="8">
      <w:numFmt w:val="bullet"/>
      <w:lvlText w:val="•"/>
      <w:lvlJc w:val="left"/>
      <w:pPr>
        <w:ind w:left="7761" w:hanging="356"/>
      </w:pPr>
      <w:rPr>
        <w:rFonts w:hint="default"/>
        <w:lang w:val="en-US" w:eastAsia="en-US" w:bidi="ar-SA"/>
      </w:rPr>
    </w:lvl>
  </w:abstractNum>
  <w:abstractNum w:abstractNumId="33" w15:restartNumberingAfterBreak="0">
    <w:nsid w:val="255567A5"/>
    <w:multiLevelType w:val="multilevel"/>
    <w:tmpl w:val="255567A5"/>
    <w:lvl w:ilvl="0">
      <w:start w:val="1"/>
      <w:numFmt w:val="bullet"/>
      <w:lvlText w:val=""/>
      <w:lvlPicBulletId w:val="1"/>
      <w:lvlJc w:val="left"/>
      <w:pPr>
        <w:tabs>
          <w:tab w:val="left" w:pos="440"/>
        </w:tabs>
        <w:ind w:left="440" w:firstLine="0"/>
      </w:pPr>
      <w:rPr>
        <w:rFonts w:ascii="Symbol" w:hAnsi="Symbol" w:hint="default"/>
      </w:rPr>
    </w:lvl>
    <w:lvl w:ilvl="1">
      <w:start w:val="1"/>
      <w:numFmt w:val="bullet"/>
      <w:lvlText w:val=""/>
      <w:lvlJc w:val="left"/>
      <w:pPr>
        <w:tabs>
          <w:tab w:val="left" w:pos="880"/>
        </w:tabs>
        <w:ind w:left="880" w:firstLine="0"/>
      </w:pPr>
      <w:rPr>
        <w:rFonts w:ascii="Symbol" w:hAnsi="Symbol" w:hint="default"/>
      </w:rPr>
    </w:lvl>
    <w:lvl w:ilvl="2">
      <w:start w:val="1"/>
      <w:numFmt w:val="bullet"/>
      <w:lvlText w:val=""/>
      <w:lvlJc w:val="left"/>
      <w:pPr>
        <w:tabs>
          <w:tab w:val="left" w:pos="1320"/>
        </w:tabs>
        <w:ind w:left="1320" w:firstLine="0"/>
      </w:pPr>
      <w:rPr>
        <w:rFonts w:ascii="Symbol" w:hAnsi="Symbol" w:hint="default"/>
      </w:rPr>
    </w:lvl>
    <w:lvl w:ilvl="3">
      <w:start w:val="1"/>
      <w:numFmt w:val="bullet"/>
      <w:lvlText w:val=""/>
      <w:lvlJc w:val="left"/>
      <w:pPr>
        <w:tabs>
          <w:tab w:val="left" w:pos="1760"/>
        </w:tabs>
        <w:ind w:left="1760" w:firstLine="0"/>
      </w:pPr>
      <w:rPr>
        <w:rFonts w:ascii="Symbol" w:hAnsi="Symbol" w:hint="default"/>
      </w:rPr>
    </w:lvl>
    <w:lvl w:ilvl="4">
      <w:start w:val="1"/>
      <w:numFmt w:val="bullet"/>
      <w:lvlText w:val=""/>
      <w:lvlJc w:val="left"/>
      <w:pPr>
        <w:tabs>
          <w:tab w:val="left" w:pos="2200"/>
        </w:tabs>
        <w:ind w:left="2200" w:firstLine="0"/>
      </w:pPr>
      <w:rPr>
        <w:rFonts w:ascii="Symbol" w:hAnsi="Symbol" w:hint="default"/>
      </w:rPr>
    </w:lvl>
    <w:lvl w:ilvl="5">
      <w:start w:val="1"/>
      <w:numFmt w:val="bullet"/>
      <w:lvlText w:val=""/>
      <w:lvlJc w:val="left"/>
      <w:pPr>
        <w:tabs>
          <w:tab w:val="left" w:pos="2640"/>
        </w:tabs>
        <w:ind w:left="2640" w:firstLine="0"/>
      </w:pPr>
      <w:rPr>
        <w:rFonts w:ascii="Symbol" w:hAnsi="Symbol" w:hint="default"/>
      </w:rPr>
    </w:lvl>
    <w:lvl w:ilvl="6">
      <w:start w:val="1"/>
      <w:numFmt w:val="bullet"/>
      <w:lvlText w:val=""/>
      <w:lvlJc w:val="left"/>
      <w:pPr>
        <w:tabs>
          <w:tab w:val="left" w:pos="3080"/>
        </w:tabs>
        <w:ind w:left="3080" w:firstLine="0"/>
      </w:pPr>
      <w:rPr>
        <w:rFonts w:ascii="Symbol" w:hAnsi="Symbol" w:hint="default"/>
      </w:rPr>
    </w:lvl>
    <w:lvl w:ilvl="7">
      <w:start w:val="1"/>
      <w:numFmt w:val="bullet"/>
      <w:lvlText w:val=""/>
      <w:lvlJc w:val="left"/>
      <w:pPr>
        <w:tabs>
          <w:tab w:val="left" w:pos="3520"/>
        </w:tabs>
        <w:ind w:left="3520" w:firstLine="0"/>
      </w:pPr>
      <w:rPr>
        <w:rFonts w:ascii="Symbol" w:hAnsi="Symbol" w:hint="default"/>
      </w:rPr>
    </w:lvl>
    <w:lvl w:ilvl="8">
      <w:start w:val="1"/>
      <w:numFmt w:val="bullet"/>
      <w:lvlText w:val=""/>
      <w:lvlJc w:val="left"/>
      <w:pPr>
        <w:tabs>
          <w:tab w:val="left" w:pos="3960"/>
        </w:tabs>
        <w:ind w:left="3960" w:firstLine="0"/>
      </w:pPr>
      <w:rPr>
        <w:rFonts w:ascii="Symbol" w:hAnsi="Symbol" w:hint="default"/>
      </w:rPr>
    </w:lvl>
  </w:abstractNum>
  <w:abstractNum w:abstractNumId="34" w15:restartNumberingAfterBreak="0">
    <w:nsid w:val="26437FBE"/>
    <w:multiLevelType w:val="multilevel"/>
    <w:tmpl w:val="26437FBE"/>
    <w:lvl w:ilvl="0">
      <w:start w:val="1"/>
      <w:numFmt w:val="bullet"/>
      <w:lvlText w:val=""/>
      <w:lvlPicBulletId w:val="1"/>
      <w:lvlJc w:val="left"/>
      <w:pPr>
        <w:tabs>
          <w:tab w:val="left" w:pos="440"/>
        </w:tabs>
        <w:ind w:left="440" w:firstLine="0"/>
      </w:pPr>
      <w:rPr>
        <w:rFonts w:ascii="Symbol" w:hAnsi="Symbol" w:hint="default"/>
      </w:rPr>
    </w:lvl>
    <w:lvl w:ilvl="1">
      <w:start w:val="1"/>
      <w:numFmt w:val="bullet"/>
      <w:lvlText w:val=""/>
      <w:lvlJc w:val="left"/>
      <w:pPr>
        <w:tabs>
          <w:tab w:val="left" w:pos="880"/>
        </w:tabs>
        <w:ind w:left="880" w:firstLine="0"/>
      </w:pPr>
      <w:rPr>
        <w:rFonts w:ascii="Symbol" w:hAnsi="Symbol" w:hint="default"/>
      </w:rPr>
    </w:lvl>
    <w:lvl w:ilvl="2">
      <w:start w:val="1"/>
      <w:numFmt w:val="bullet"/>
      <w:lvlText w:val=""/>
      <w:lvlJc w:val="left"/>
      <w:pPr>
        <w:tabs>
          <w:tab w:val="left" w:pos="1320"/>
        </w:tabs>
        <w:ind w:left="1320" w:firstLine="0"/>
      </w:pPr>
      <w:rPr>
        <w:rFonts w:ascii="Symbol" w:hAnsi="Symbol" w:hint="default"/>
      </w:rPr>
    </w:lvl>
    <w:lvl w:ilvl="3">
      <w:start w:val="1"/>
      <w:numFmt w:val="bullet"/>
      <w:lvlText w:val=""/>
      <w:lvlJc w:val="left"/>
      <w:pPr>
        <w:tabs>
          <w:tab w:val="left" w:pos="1760"/>
        </w:tabs>
        <w:ind w:left="1760" w:firstLine="0"/>
      </w:pPr>
      <w:rPr>
        <w:rFonts w:ascii="Symbol" w:hAnsi="Symbol" w:hint="default"/>
      </w:rPr>
    </w:lvl>
    <w:lvl w:ilvl="4">
      <w:start w:val="1"/>
      <w:numFmt w:val="bullet"/>
      <w:lvlText w:val=""/>
      <w:lvlJc w:val="left"/>
      <w:pPr>
        <w:tabs>
          <w:tab w:val="left" w:pos="2200"/>
        </w:tabs>
        <w:ind w:left="2200" w:firstLine="0"/>
      </w:pPr>
      <w:rPr>
        <w:rFonts w:ascii="Symbol" w:hAnsi="Symbol" w:hint="default"/>
      </w:rPr>
    </w:lvl>
    <w:lvl w:ilvl="5">
      <w:start w:val="1"/>
      <w:numFmt w:val="bullet"/>
      <w:lvlText w:val=""/>
      <w:lvlJc w:val="left"/>
      <w:pPr>
        <w:tabs>
          <w:tab w:val="left" w:pos="2640"/>
        </w:tabs>
        <w:ind w:left="2640" w:firstLine="0"/>
      </w:pPr>
      <w:rPr>
        <w:rFonts w:ascii="Symbol" w:hAnsi="Symbol" w:hint="default"/>
      </w:rPr>
    </w:lvl>
    <w:lvl w:ilvl="6">
      <w:start w:val="1"/>
      <w:numFmt w:val="bullet"/>
      <w:lvlText w:val=""/>
      <w:lvlJc w:val="left"/>
      <w:pPr>
        <w:tabs>
          <w:tab w:val="left" w:pos="3080"/>
        </w:tabs>
        <w:ind w:left="3080" w:firstLine="0"/>
      </w:pPr>
      <w:rPr>
        <w:rFonts w:ascii="Symbol" w:hAnsi="Symbol" w:hint="default"/>
      </w:rPr>
    </w:lvl>
    <w:lvl w:ilvl="7">
      <w:start w:val="1"/>
      <w:numFmt w:val="bullet"/>
      <w:lvlText w:val=""/>
      <w:lvlJc w:val="left"/>
      <w:pPr>
        <w:tabs>
          <w:tab w:val="left" w:pos="3520"/>
        </w:tabs>
        <w:ind w:left="3520" w:firstLine="0"/>
      </w:pPr>
      <w:rPr>
        <w:rFonts w:ascii="Symbol" w:hAnsi="Symbol" w:hint="default"/>
      </w:rPr>
    </w:lvl>
    <w:lvl w:ilvl="8">
      <w:start w:val="1"/>
      <w:numFmt w:val="bullet"/>
      <w:lvlText w:val=""/>
      <w:lvlJc w:val="left"/>
      <w:pPr>
        <w:tabs>
          <w:tab w:val="left" w:pos="3960"/>
        </w:tabs>
        <w:ind w:left="3960" w:firstLine="0"/>
      </w:pPr>
      <w:rPr>
        <w:rFonts w:ascii="Symbol" w:hAnsi="Symbol" w:hint="default"/>
      </w:rPr>
    </w:lvl>
  </w:abstractNum>
  <w:abstractNum w:abstractNumId="35" w15:restartNumberingAfterBreak="0">
    <w:nsid w:val="26F96465"/>
    <w:multiLevelType w:val="multilevel"/>
    <w:tmpl w:val="26F96465"/>
    <w:lvl w:ilvl="0">
      <w:start w:val="1"/>
      <w:numFmt w:val="bullet"/>
      <w:lvlText w:val=""/>
      <w:lvlPicBulletId w:val="1"/>
      <w:lvlJc w:val="left"/>
      <w:pPr>
        <w:tabs>
          <w:tab w:val="left" w:pos="440"/>
        </w:tabs>
        <w:ind w:left="440" w:firstLine="0"/>
      </w:pPr>
      <w:rPr>
        <w:rFonts w:ascii="Symbol" w:hAnsi="Symbol" w:hint="default"/>
      </w:rPr>
    </w:lvl>
    <w:lvl w:ilvl="1">
      <w:start w:val="1"/>
      <w:numFmt w:val="bullet"/>
      <w:lvlText w:val=""/>
      <w:lvlJc w:val="left"/>
      <w:pPr>
        <w:tabs>
          <w:tab w:val="left" w:pos="880"/>
        </w:tabs>
        <w:ind w:left="880" w:firstLine="0"/>
      </w:pPr>
      <w:rPr>
        <w:rFonts w:ascii="Symbol" w:hAnsi="Symbol" w:hint="default"/>
      </w:rPr>
    </w:lvl>
    <w:lvl w:ilvl="2">
      <w:start w:val="1"/>
      <w:numFmt w:val="bullet"/>
      <w:lvlText w:val=""/>
      <w:lvlJc w:val="left"/>
      <w:pPr>
        <w:tabs>
          <w:tab w:val="left" w:pos="1320"/>
        </w:tabs>
        <w:ind w:left="1320" w:firstLine="0"/>
      </w:pPr>
      <w:rPr>
        <w:rFonts w:ascii="Symbol" w:hAnsi="Symbol" w:hint="default"/>
      </w:rPr>
    </w:lvl>
    <w:lvl w:ilvl="3">
      <w:start w:val="1"/>
      <w:numFmt w:val="bullet"/>
      <w:lvlText w:val=""/>
      <w:lvlJc w:val="left"/>
      <w:pPr>
        <w:tabs>
          <w:tab w:val="left" w:pos="1760"/>
        </w:tabs>
        <w:ind w:left="1760" w:firstLine="0"/>
      </w:pPr>
      <w:rPr>
        <w:rFonts w:ascii="Symbol" w:hAnsi="Symbol" w:hint="default"/>
      </w:rPr>
    </w:lvl>
    <w:lvl w:ilvl="4">
      <w:start w:val="1"/>
      <w:numFmt w:val="bullet"/>
      <w:lvlText w:val=""/>
      <w:lvlJc w:val="left"/>
      <w:pPr>
        <w:tabs>
          <w:tab w:val="left" w:pos="2200"/>
        </w:tabs>
        <w:ind w:left="2200" w:firstLine="0"/>
      </w:pPr>
      <w:rPr>
        <w:rFonts w:ascii="Symbol" w:hAnsi="Symbol" w:hint="default"/>
      </w:rPr>
    </w:lvl>
    <w:lvl w:ilvl="5">
      <w:start w:val="1"/>
      <w:numFmt w:val="bullet"/>
      <w:lvlText w:val=""/>
      <w:lvlJc w:val="left"/>
      <w:pPr>
        <w:tabs>
          <w:tab w:val="left" w:pos="2640"/>
        </w:tabs>
        <w:ind w:left="2640" w:firstLine="0"/>
      </w:pPr>
      <w:rPr>
        <w:rFonts w:ascii="Symbol" w:hAnsi="Symbol" w:hint="default"/>
      </w:rPr>
    </w:lvl>
    <w:lvl w:ilvl="6">
      <w:start w:val="1"/>
      <w:numFmt w:val="bullet"/>
      <w:lvlText w:val=""/>
      <w:lvlJc w:val="left"/>
      <w:pPr>
        <w:tabs>
          <w:tab w:val="left" w:pos="3080"/>
        </w:tabs>
        <w:ind w:left="3080" w:firstLine="0"/>
      </w:pPr>
      <w:rPr>
        <w:rFonts w:ascii="Symbol" w:hAnsi="Symbol" w:hint="default"/>
      </w:rPr>
    </w:lvl>
    <w:lvl w:ilvl="7">
      <w:start w:val="1"/>
      <w:numFmt w:val="bullet"/>
      <w:lvlText w:val=""/>
      <w:lvlJc w:val="left"/>
      <w:pPr>
        <w:tabs>
          <w:tab w:val="left" w:pos="3520"/>
        </w:tabs>
        <w:ind w:left="3520" w:firstLine="0"/>
      </w:pPr>
      <w:rPr>
        <w:rFonts w:ascii="Symbol" w:hAnsi="Symbol" w:hint="default"/>
      </w:rPr>
    </w:lvl>
    <w:lvl w:ilvl="8">
      <w:start w:val="1"/>
      <w:numFmt w:val="bullet"/>
      <w:lvlText w:val=""/>
      <w:lvlJc w:val="left"/>
      <w:pPr>
        <w:tabs>
          <w:tab w:val="left" w:pos="3960"/>
        </w:tabs>
        <w:ind w:left="3960" w:firstLine="0"/>
      </w:pPr>
      <w:rPr>
        <w:rFonts w:ascii="Symbol" w:hAnsi="Symbol" w:hint="default"/>
      </w:rPr>
    </w:lvl>
  </w:abstractNum>
  <w:abstractNum w:abstractNumId="36" w15:restartNumberingAfterBreak="0">
    <w:nsid w:val="2ABE0146"/>
    <w:multiLevelType w:val="multilevel"/>
    <w:tmpl w:val="2ABE0146"/>
    <w:lvl w:ilvl="0">
      <w:start w:val="1"/>
      <w:numFmt w:val="bullet"/>
      <w:lvlText w:val=""/>
      <w:lvlPicBulletId w:val="2"/>
      <w:lvlJc w:val="left"/>
      <w:pPr>
        <w:tabs>
          <w:tab w:val="left" w:pos="440"/>
        </w:tabs>
        <w:ind w:left="440" w:firstLine="0"/>
      </w:pPr>
      <w:rPr>
        <w:rFonts w:ascii="Symbol" w:hAnsi="Symbol" w:hint="default"/>
      </w:rPr>
    </w:lvl>
    <w:lvl w:ilvl="1">
      <w:start w:val="1"/>
      <w:numFmt w:val="bullet"/>
      <w:lvlText w:val=""/>
      <w:lvlJc w:val="left"/>
      <w:pPr>
        <w:tabs>
          <w:tab w:val="left" w:pos="880"/>
        </w:tabs>
        <w:ind w:left="880" w:firstLine="0"/>
      </w:pPr>
      <w:rPr>
        <w:rFonts w:ascii="Symbol" w:hAnsi="Symbol" w:hint="default"/>
      </w:rPr>
    </w:lvl>
    <w:lvl w:ilvl="2">
      <w:start w:val="1"/>
      <w:numFmt w:val="bullet"/>
      <w:lvlText w:val=""/>
      <w:lvlJc w:val="left"/>
      <w:pPr>
        <w:tabs>
          <w:tab w:val="left" w:pos="1320"/>
        </w:tabs>
        <w:ind w:left="1320" w:firstLine="0"/>
      </w:pPr>
      <w:rPr>
        <w:rFonts w:ascii="Symbol" w:hAnsi="Symbol" w:hint="default"/>
      </w:rPr>
    </w:lvl>
    <w:lvl w:ilvl="3">
      <w:start w:val="1"/>
      <w:numFmt w:val="bullet"/>
      <w:lvlText w:val=""/>
      <w:lvlJc w:val="left"/>
      <w:pPr>
        <w:tabs>
          <w:tab w:val="left" w:pos="1760"/>
        </w:tabs>
        <w:ind w:left="1760" w:firstLine="0"/>
      </w:pPr>
      <w:rPr>
        <w:rFonts w:ascii="Symbol" w:hAnsi="Symbol" w:hint="default"/>
      </w:rPr>
    </w:lvl>
    <w:lvl w:ilvl="4">
      <w:start w:val="1"/>
      <w:numFmt w:val="bullet"/>
      <w:lvlText w:val=""/>
      <w:lvlJc w:val="left"/>
      <w:pPr>
        <w:tabs>
          <w:tab w:val="left" w:pos="2200"/>
        </w:tabs>
        <w:ind w:left="2200" w:firstLine="0"/>
      </w:pPr>
      <w:rPr>
        <w:rFonts w:ascii="Symbol" w:hAnsi="Symbol" w:hint="default"/>
      </w:rPr>
    </w:lvl>
    <w:lvl w:ilvl="5">
      <w:start w:val="1"/>
      <w:numFmt w:val="bullet"/>
      <w:lvlText w:val=""/>
      <w:lvlJc w:val="left"/>
      <w:pPr>
        <w:tabs>
          <w:tab w:val="left" w:pos="2640"/>
        </w:tabs>
        <w:ind w:left="2640" w:firstLine="0"/>
      </w:pPr>
      <w:rPr>
        <w:rFonts w:ascii="Symbol" w:hAnsi="Symbol" w:hint="default"/>
      </w:rPr>
    </w:lvl>
    <w:lvl w:ilvl="6">
      <w:start w:val="1"/>
      <w:numFmt w:val="bullet"/>
      <w:lvlText w:val=""/>
      <w:lvlJc w:val="left"/>
      <w:pPr>
        <w:tabs>
          <w:tab w:val="left" w:pos="3080"/>
        </w:tabs>
        <w:ind w:left="3080" w:firstLine="0"/>
      </w:pPr>
      <w:rPr>
        <w:rFonts w:ascii="Symbol" w:hAnsi="Symbol" w:hint="default"/>
      </w:rPr>
    </w:lvl>
    <w:lvl w:ilvl="7">
      <w:start w:val="1"/>
      <w:numFmt w:val="bullet"/>
      <w:lvlText w:val=""/>
      <w:lvlJc w:val="left"/>
      <w:pPr>
        <w:tabs>
          <w:tab w:val="left" w:pos="3520"/>
        </w:tabs>
        <w:ind w:left="3520" w:firstLine="0"/>
      </w:pPr>
      <w:rPr>
        <w:rFonts w:ascii="Symbol" w:hAnsi="Symbol" w:hint="default"/>
      </w:rPr>
    </w:lvl>
    <w:lvl w:ilvl="8">
      <w:start w:val="1"/>
      <w:numFmt w:val="bullet"/>
      <w:lvlText w:val=""/>
      <w:lvlJc w:val="left"/>
      <w:pPr>
        <w:tabs>
          <w:tab w:val="left" w:pos="3960"/>
        </w:tabs>
        <w:ind w:left="3960" w:firstLine="0"/>
      </w:pPr>
      <w:rPr>
        <w:rFonts w:ascii="Symbol" w:hAnsi="Symbol" w:hint="default"/>
      </w:rPr>
    </w:lvl>
  </w:abstractNum>
  <w:abstractNum w:abstractNumId="37" w15:restartNumberingAfterBreak="0">
    <w:nsid w:val="2BCB4E65"/>
    <w:multiLevelType w:val="multilevel"/>
    <w:tmpl w:val="2BCB4E65"/>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38" w15:restartNumberingAfterBreak="0">
    <w:nsid w:val="2D6E0322"/>
    <w:multiLevelType w:val="multilevel"/>
    <w:tmpl w:val="2D6E0322"/>
    <w:lvl w:ilvl="0">
      <w:start w:val="1"/>
      <w:numFmt w:val="upperRoman"/>
      <w:lvlText w:val="%1"/>
      <w:lvlJc w:val="left"/>
      <w:pPr>
        <w:ind w:left="2008" w:hanging="800"/>
      </w:pPr>
      <w:rPr>
        <w:rFonts w:hint="default"/>
        <w:lang w:val="en-US" w:eastAsia="en-US" w:bidi="ar-SA"/>
      </w:rPr>
    </w:lvl>
    <w:lvl w:ilvl="1">
      <w:start w:val="5"/>
      <w:numFmt w:val="lowerLetter"/>
      <w:lvlText w:val="%1.%2"/>
      <w:lvlJc w:val="left"/>
      <w:pPr>
        <w:ind w:left="2008" w:hanging="800"/>
      </w:pPr>
      <w:rPr>
        <w:rFonts w:hint="default"/>
        <w:lang w:val="en-US" w:eastAsia="en-US" w:bidi="ar-SA"/>
      </w:rPr>
    </w:lvl>
    <w:lvl w:ilvl="2">
      <w:start w:val="2"/>
      <w:numFmt w:val="lowerRoman"/>
      <w:lvlText w:val="%1.%2.%3)"/>
      <w:lvlJc w:val="left"/>
      <w:pPr>
        <w:ind w:left="2008" w:hanging="800"/>
      </w:pPr>
      <w:rPr>
        <w:rFonts w:ascii="Arial" w:eastAsia="Arial" w:hAnsi="Arial" w:cs="Arial" w:hint="default"/>
        <w:b w:val="0"/>
        <w:bCs w:val="0"/>
        <w:i w:val="0"/>
        <w:iCs w:val="0"/>
        <w:color w:val="0D6812"/>
        <w:spacing w:val="-1"/>
        <w:w w:val="99"/>
        <w:sz w:val="22"/>
        <w:szCs w:val="22"/>
        <w:lang w:val="en-US" w:eastAsia="en-US" w:bidi="ar-SA"/>
      </w:rPr>
    </w:lvl>
    <w:lvl w:ilvl="3">
      <w:start w:val="1"/>
      <w:numFmt w:val="decimal"/>
      <w:lvlText w:val="%1.%2.%3.%4)"/>
      <w:lvlJc w:val="left"/>
      <w:pPr>
        <w:ind w:left="2968" w:hanging="960"/>
      </w:pPr>
      <w:rPr>
        <w:rFonts w:ascii="Arial" w:eastAsia="Arial" w:hAnsi="Arial" w:cs="Arial" w:hint="default"/>
        <w:b w:val="0"/>
        <w:bCs w:val="0"/>
        <w:i w:val="0"/>
        <w:iCs w:val="0"/>
        <w:color w:val="227733"/>
        <w:spacing w:val="-1"/>
        <w:w w:val="99"/>
        <w:sz w:val="22"/>
        <w:szCs w:val="22"/>
        <w:lang w:val="en-US" w:eastAsia="en-US" w:bidi="ar-SA"/>
      </w:rPr>
    </w:lvl>
    <w:lvl w:ilvl="4">
      <w:numFmt w:val="bullet"/>
      <w:lvlText w:val="•"/>
      <w:lvlJc w:val="left"/>
      <w:pPr>
        <w:ind w:left="5055" w:hanging="960"/>
      </w:pPr>
      <w:rPr>
        <w:rFonts w:hint="default"/>
        <w:lang w:val="en-US" w:eastAsia="en-US" w:bidi="ar-SA"/>
      </w:rPr>
    </w:lvl>
    <w:lvl w:ilvl="5">
      <w:numFmt w:val="bullet"/>
      <w:lvlText w:val="•"/>
      <w:lvlJc w:val="left"/>
      <w:pPr>
        <w:ind w:left="5753" w:hanging="960"/>
      </w:pPr>
      <w:rPr>
        <w:rFonts w:hint="default"/>
        <w:lang w:val="en-US" w:eastAsia="en-US" w:bidi="ar-SA"/>
      </w:rPr>
    </w:lvl>
    <w:lvl w:ilvl="6">
      <w:numFmt w:val="bullet"/>
      <w:lvlText w:val="•"/>
      <w:lvlJc w:val="left"/>
      <w:pPr>
        <w:ind w:left="6451" w:hanging="960"/>
      </w:pPr>
      <w:rPr>
        <w:rFonts w:hint="default"/>
        <w:lang w:val="en-US" w:eastAsia="en-US" w:bidi="ar-SA"/>
      </w:rPr>
    </w:lvl>
    <w:lvl w:ilvl="7">
      <w:numFmt w:val="bullet"/>
      <w:lvlText w:val="•"/>
      <w:lvlJc w:val="left"/>
      <w:pPr>
        <w:ind w:left="7150" w:hanging="960"/>
      </w:pPr>
      <w:rPr>
        <w:rFonts w:hint="default"/>
        <w:lang w:val="en-US" w:eastAsia="en-US" w:bidi="ar-SA"/>
      </w:rPr>
    </w:lvl>
    <w:lvl w:ilvl="8">
      <w:numFmt w:val="bullet"/>
      <w:lvlText w:val="•"/>
      <w:lvlJc w:val="left"/>
      <w:pPr>
        <w:ind w:left="7848" w:hanging="960"/>
      </w:pPr>
      <w:rPr>
        <w:rFonts w:hint="default"/>
        <w:lang w:val="en-US" w:eastAsia="en-US" w:bidi="ar-SA"/>
      </w:rPr>
    </w:lvl>
  </w:abstractNum>
  <w:abstractNum w:abstractNumId="39" w15:restartNumberingAfterBreak="0">
    <w:nsid w:val="2ED43267"/>
    <w:multiLevelType w:val="multilevel"/>
    <w:tmpl w:val="2ED43267"/>
    <w:lvl w:ilvl="0">
      <w:numFmt w:val="bullet"/>
      <w:lvlText w:val="-"/>
      <w:lvlJc w:val="left"/>
      <w:pPr>
        <w:ind w:left="1112" w:hanging="363"/>
      </w:pPr>
      <w:rPr>
        <w:rFonts w:ascii="Arial" w:eastAsia="Arial" w:hAnsi="Arial" w:cs="Arial" w:hint="default"/>
        <w:b w:val="0"/>
        <w:bCs w:val="0"/>
        <w:i w:val="0"/>
        <w:iCs w:val="0"/>
        <w:w w:val="99"/>
        <w:sz w:val="22"/>
        <w:szCs w:val="22"/>
        <w:lang w:val="en-US" w:eastAsia="en-US" w:bidi="ar-SA"/>
      </w:rPr>
    </w:lvl>
    <w:lvl w:ilvl="1">
      <w:numFmt w:val="bullet"/>
      <w:lvlText w:val="•"/>
      <w:lvlJc w:val="left"/>
      <w:pPr>
        <w:ind w:left="1986" w:hanging="363"/>
      </w:pPr>
      <w:rPr>
        <w:rFonts w:hint="default"/>
        <w:lang w:val="en-US" w:eastAsia="en-US" w:bidi="ar-SA"/>
      </w:rPr>
    </w:lvl>
    <w:lvl w:ilvl="2">
      <w:numFmt w:val="bullet"/>
      <w:lvlText w:val="•"/>
      <w:lvlJc w:val="left"/>
      <w:pPr>
        <w:ind w:left="2853" w:hanging="363"/>
      </w:pPr>
      <w:rPr>
        <w:rFonts w:hint="default"/>
        <w:lang w:val="en-US" w:eastAsia="en-US" w:bidi="ar-SA"/>
      </w:rPr>
    </w:lvl>
    <w:lvl w:ilvl="3">
      <w:numFmt w:val="bullet"/>
      <w:lvlText w:val="•"/>
      <w:lvlJc w:val="left"/>
      <w:pPr>
        <w:ind w:left="3719" w:hanging="363"/>
      </w:pPr>
      <w:rPr>
        <w:rFonts w:hint="default"/>
        <w:lang w:val="en-US" w:eastAsia="en-US" w:bidi="ar-SA"/>
      </w:rPr>
    </w:lvl>
    <w:lvl w:ilvl="4">
      <w:numFmt w:val="bullet"/>
      <w:lvlText w:val="•"/>
      <w:lvlJc w:val="left"/>
      <w:pPr>
        <w:ind w:left="4586" w:hanging="363"/>
      </w:pPr>
      <w:rPr>
        <w:rFonts w:hint="default"/>
        <w:lang w:val="en-US" w:eastAsia="en-US" w:bidi="ar-SA"/>
      </w:rPr>
    </w:lvl>
    <w:lvl w:ilvl="5">
      <w:numFmt w:val="bullet"/>
      <w:lvlText w:val="•"/>
      <w:lvlJc w:val="left"/>
      <w:pPr>
        <w:ind w:left="5453" w:hanging="363"/>
      </w:pPr>
      <w:rPr>
        <w:rFonts w:hint="default"/>
        <w:lang w:val="en-US" w:eastAsia="en-US" w:bidi="ar-SA"/>
      </w:rPr>
    </w:lvl>
    <w:lvl w:ilvl="6">
      <w:numFmt w:val="bullet"/>
      <w:lvlText w:val="•"/>
      <w:lvlJc w:val="left"/>
      <w:pPr>
        <w:ind w:left="6319" w:hanging="363"/>
      </w:pPr>
      <w:rPr>
        <w:rFonts w:hint="default"/>
        <w:lang w:val="en-US" w:eastAsia="en-US" w:bidi="ar-SA"/>
      </w:rPr>
    </w:lvl>
    <w:lvl w:ilvl="7">
      <w:numFmt w:val="bullet"/>
      <w:lvlText w:val="•"/>
      <w:lvlJc w:val="left"/>
      <w:pPr>
        <w:ind w:left="7186" w:hanging="363"/>
      </w:pPr>
      <w:rPr>
        <w:rFonts w:hint="default"/>
        <w:lang w:val="en-US" w:eastAsia="en-US" w:bidi="ar-SA"/>
      </w:rPr>
    </w:lvl>
    <w:lvl w:ilvl="8">
      <w:numFmt w:val="bullet"/>
      <w:lvlText w:val="•"/>
      <w:lvlJc w:val="left"/>
      <w:pPr>
        <w:ind w:left="8053" w:hanging="363"/>
      </w:pPr>
      <w:rPr>
        <w:rFonts w:hint="default"/>
        <w:lang w:val="en-US" w:eastAsia="en-US" w:bidi="ar-SA"/>
      </w:rPr>
    </w:lvl>
  </w:abstractNum>
  <w:abstractNum w:abstractNumId="40" w15:restartNumberingAfterBreak="0">
    <w:nsid w:val="309F7A50"/>
    <w:multiLevelType w:val="multilevel"/>
    <w:tmpl w:val="309F7A50"/>
    <w:lvl w:ilvl="0">
      <w:start w:val="1"/>
      <w:numFmt w:val="bullet"/>
      <w:lvlText w:val=""/>
      <w:lvlPicBulletId w:val="1"/>
      <w:lvlJc w:val="left"/>
      <w:pPr>
        <w:tabs>
          <w:tab w:val="left" w:pos="440"/>
        </w:tabs>
        <w:ind w:left="440" w:firstLine="0"/>
      </w:pPr>
      <w:rPr>
        <w:rFonts w:ascii="Symbol" w:hAnsi="Symbol" w:hint="default"/>
      </w:rPr>
    </w:lvl>
    <w:lvl w:ilvl="1">
      <w:start w:val="1"/>
      <w:numFmt w:val="bullet"/>
      <w:lvlText w:val=""/>
      <w:lvlJc w:val="left"/>
      <w:pPr>
        <w:tabs>
          <w:tab w:val="left" w:pos="880"/>
        </w:tabs>
        <w:ind w:left="880" w:firstLine="0"/>
      </w:pPr>
      <w:rPr>
        <w:rFonts w:ascii="Symbol" w:hAnsi="Symbol" w:hint="default"/>
      </w:rPr>
    </w:lvl>
    <w:lvl w:ilvl="2">
      <w:start w:val="1"/>
      <w:numFmt w:val="bullet"/>
      <w:lvlText w:val=""/>
      <w:lvlJc w:val="left"/>
      <w:pPr>
        <w:tabs>
          <w:tab w:val="left" w:pos="1320"/>
        </w:tabs>
        <w:ind w:left="1320" w:firstLine="0"/>
      </w:pPr>
      <w:rPr>
        <w:rFonts w:ascii="Symbol" w:hAnsi="Symbol" w:hint="default"/>
      </w:rPr>
    </w:lvl>
    <w:lvl w:ilvl="3">
      <w:start w:val="1"/>
      <w:numFmt w:val="bullet"/>
      <w:lvlText w:val=""/>
      <w:lvlJc w:val="left"/>
      <w:pPr>
        <w:tabs>
          <w:tab w:val="left" w:pos="1760"/>
        </w:tabs>
        <w:ind w:left="1760" w:firstLine="0"/>
      </w:pPr>
      <w:rPr>
        <w:rFonts w:ascii="Symbol" w:hAnsi="Symbol" w:hint="default"/>
      </w:rPr>
    </w:lvl>
    <w:lvl w:ilvl="4">
      <w:start w:val="1"/>
      <w:numFmt w:val="bullet"/>
      <w:lvlText w:val=""/>
      <w:lvlJc w:val="left"/>
      <w:pPr>
        <w:tabs>
          <w:tab w:val="left" w:pos="2200"/>
        </w:tabs>
        <w:ind w:left="2200" w:firstLine="0"/>
      </w:pPr>
      <w:rPr>
        <w:rFonts w:ascii="Symbol" w:hAnsi="Symbol" w:hint="default"/>
      </w:rPr>
    </w:lvl>
    <w:lvl w:ilvl="5">
      <w:start w:val="1"/>
      <w:numFmt w:val="bullet"/>
      <w:lvlText w:val=""/>
      <w:lvlJc w:val="left"/>
      <w:pPr>
        <w:tabs>
          <w:tab w:val="left" w:pos="2640"/>
        </w:tabs>
        <w:ind w:left="2640" w:firstLine="0"/>
      </w:pPr>
      <w:rPr>
        <w:rFonts w:ascii="Symbol" w:hAnsi="Symbol" w:hint="default"/>
      </w:rPr>
    </w:lvl>
    <w:lvl w:ilvl="6">
      <w:start w:val="1"/>
      <w:numFmt w:val="bullet"/>
      <w:lvlText w:val=""/>
      <w:lvlJc w:val="left"/>
      <w:pPr>
        <w:tabs>
          <w:tab w:val="left" w:pos="3080"/>
        </w:tabs>
        <w:ind w:left="3080" w:firstLine="0"/>
      </w:pPr>
      <w:rPr>
        <w:rFonts w:ascii="Symbol" w:hAnsi="Symbol" w:hint="default"/>
      </w:rPr>
    </w:lvl>
    <w:lvl w:ilvl="7">
      <w:start w:val="1"/>
      <w:numFmt w:val="bullet"/>
      <w:lvlText w:val=""/>
      <w:lvlJc w:val="left"/>
      <w:pPr>
        <w:tabs>
          <w:tab w:val="left" w:pos="3520"/>
        </w:tabs>
        <w:ind w:left="3520" w:firstLine="0"/>
      </w:pPr>
      <w:rPr>
        <w:rFonts w:ascii="Symbol" w:hAnsi="Symbol" w:hint="default"/>
      </w:rPr>
    </w:lvl>
    <w:lvl w:ilvl="8">
      <w:start w:val="1"/>
      <w:numFmt w:val="bullet"/>
      <w:lvlText w:val=""/>
      <w:lvlJc w:val="left"/>
      <w:pPr>
        <w:tabs>
          <w:tab w:val="left" w:pos="3960"/>
        </w:tabs>
        <w:ind w:left="3960" w:firstLine="0"/>
      </w:pPr>
      <w:rPr>
        <w:rFonts w:ascii="Symbol" w:hAnsi="Symbol" w:hint="default"/>
      </w:rPr>
    </w:lvl>
  </w:abstractNum>
  <w:abstractNum w:abstractNumId="41" w15:restartNumberingAfterBreak="0">
    <w:nsid w:val="330C081D"/>
    <w:multiLevelType w:val="multilevel"/>
    <w:tmpl w:val="330C081D"/>
    <w:lvl w:ilvl="0">
      <w:start w:val="1"/>
      <w:numFmt w:val="upperRoman"/>
      <w:lvlText w:val="%1)"/>
      <w:lvlJc w:val="left"/>
      <w:pPr>
        <w:ind w:left="190" w:hanging="190"/>
      </w:pPr>
      <w:rPr>
        <w:rFonts w:hint="default"/>
      </w:rPr>
    </w:lvl>
    <w:lvl w:ilvl="1">
      <w:start w:val="1"/>
      <w:numFmt w:val="lowerLetter"/>
      <w:lvlText w:val="%2)"/>
      <w:lvlJc w:val="left"/>
      <w:pPr>
        <w:ind w:left="880" w:hanging="440"/>
      </w:pPr>
    </w:lvl>
    <w:lvl w:ilvl="2">
      <w:start w:val="1"/>
      <w:numFmt w:val="lowerRoman"/>
      <w:lvlText w:val="%3."/>
      <w:lvlJc w:val="right"/>
      <w:pPr>
        <w:ind w:left="1320" w:hanging="440"/>
      </w:pPr>
    </w:lvl>
    <w:lvl w:ilvl="3">
      <w:start w:val="1"/>
      <w:numFmt w:val="decimal"/>
      <w:lvlText w:val="%4."/>
      <w:lvlJc w:val="left"/>
      <w:pPr>
        <w:ind w:left="1760" w:hanging="440"/>
      </w:pPr>
    </w:lvl>
    <w:lvl w:ilvl="4">
      <w:start w:val="1"/>
      <w:numFmt w:val="lowerLetter"/>
      <w:lvlText w:val="%5)"/>
      <w:lvlJc w:val="left"/>
      <w:pPr>
        <w:ind w:left="2200" w:hanging="440"/>
      </w:pPr>
    </w:lvl>
    <w:lvl w:ilvl="5">
      <w:start w:val="1"/>
      <w:numFmt w:val="lowerRoman"/>
      <w:lvlText w:val="%6."/>
      <w:lvlJc w:val="right"/>
      <w:pPr>
        <w:ind w:left="2640" w:hanging="440"/>
      </w:pPr>
    </w:lvl>
    <w:lvl w:ilvl="6">
      <w:start w:val="1"/>
      <w:numFmt w:val="decimal"/>
      <w:lvlText w:val="%7."/>
      <w:lvlJc w:val="left"/>
      <w:pPr>
        <w:ind w:left="3080" w:hanging="440"/>
      </w:pPr>
    </w:lvl>
    <w:lvl w:ilvl="7">
      <w:start w:val="1"/>
      <w:numFmt w:val="lowerLetter"/>
      <w:lvlText w:val="%8)"/>
      <w:lvlJc w:val="left"/>
      <w:pPr>
        <w:ind w:left="3520" w:hanging="440"/>
      </w:pPr>
    </w:lvl>
    <w:lvl w:ilvl="8">
      <w:start w:val="1"/>
      <w:numFmt w:val="lowerRoman"/>
      <w:lvlText w:val="%9."/>
      <w:lvlJc w:val="right"/>
      <w:pPr>
        <w:ind w:left="3960" w:hanging="440"/>
      </w:pPr>
    </w:lvl>
  </w:abstractNum>
  <w:abstractNum w:abstractNumId="42" w15:restartNumberingAfterBreak="0">
    <w:nsid w:val="33C66CE4"/>
    <w:multiLevelType w:val="multilevel"/>
    <w:tmpl w:val="33C66CE4"/>
    <w:lvl w:ilvl="0">
      <w:start w:val="1"/>
      <w:numFmt w:val="bullet"/>
      <w:lvlText w:val=""/>
      <w:lvlJc w:val="left"/>
      <w:pPr>
        <w:ind w:left="440" w:hanging="440"/>
      </w:pPr>
      <w:rPr>
        <w:rFonts w:ascii="Wingdings" w:hAnsi="Wingdings" w:hint="default"/>
      </w:rPr>
    </w:lvl>
    <w:lvl w:ilvl="1">
      <w:start w:val="1"/>
      <w:numFmt w:val="bullet"/>
      <w:lvlText w:val=""/>
      <w:lvlJc w:val="left"/>
      <w:pPr>
        <w:ind w:left="880" w:hanging="440"/>
      </w:pPr>
      <w:rPr>
        <w:rFonts w:ascii="Wingdings" w:hAnsi="Wingdings" w:hint="default"/>
      </w:rPr>
    </w:lvl>
    <w:lvl w:ilvl="2">
      <w:start w:val="1"/>
      <w:numFmt w:val="bullet"/>
      <w:lvlText w:val=""/>
      <w:lvlJc w:val="left"/>
      <w:pPr>
        <w:ind w:left="1320" w:hanging="440"/>
      </w:pPr>
      <w:rPr>
        <w:rFonts w:ascii="Wingdings" w:hAnsi="Wingdings" w:hint="default"/>
      </w:rPr>
    </w:lvl>
    <w:lvl w:ilvl="3">
      <w:start w:val="1"/>
      <w:numFmt w:val="bullet"/>
      <w:lvlText w:val=""/>
      <w:lvlJc w:val="left"/>
      <w:pPr>
        <w:ind w:left="1760" w:hanging="440"/>
      </w:pPr>
      <w:rPr>
        <w:rFonts w:ascii="Wingdings" w:hAnsi="Wingdings" w:hint="default"/>
      </w:rPr>
    </w:lvl>
    <w:lvl w:ilvl="4">
      <w:start w:val="1"/>
      <w:numFmt w:val="bullet"/>
      <w:lvlText w:val=""/>
      <w:lvlJc w:val="left"/>
      <w:pPr>
        <w:ind w:left="2200" w:hanging="440"/>
      </w:pPr>
      <w:rPr>
        <w:rFonts w:ascii="Wingdings" w:hAnsi="Wingdings" w:hint="default"/>
      </w:rPr>
    </w:lvl>
    <w:lvl w:ilvl="5">
      <w:start w:val="1"/>
      <w:numFmt w:val="bullet"/>
      <w:lvlText w:val=""/>
      <w:lvlJc w:val="left"/>
      <w:pPr>
        <w:ind w:left="2640" w:hanging="440"/>
      </w:pPr>
      <w:rPr>
        <w:rFonts w:ascii="Wingdings" w:hAnsi="Wingdings" w:hint="default"/>
      </w:rPr>
    </w:lvl>
    <w:lvl w:ilvl="6">
      <w:start w:val="1"/>
      <w:numFmt w:val="bullet"/>
      <w:lvlText w:val=""/>
      <w:lvlJc w:val="left"/>
      <w:pPr>
        <w:ind w:left="3080" w:hanging="440"/>
      </w:pPr>
      <w:rPr>
        <w:rFonts w:ascii="Wingdings" w:hAnsi="Wingdings" w:hint="default"/>
      </w:rPr>
    </w:lvl>
    <w:lvl w:ilvl="7">
      <w:start w:val="1"/>
      <w:numFmt w:val="bullet"/>
      <w:lvlText w:val=""/>
      <w:lvlJc w:val="left"/>
      <w:pPr>
        <w:ind w:left="3520" w:hanging="440"/>
      </w:pPr>
      <w:rPr>
        <w:rFonts w:ascii="Wingdings" w:hAnsi="Wingdings" w:hint="default"/>
      </w:rPr>
    </w:lvl>
    <w:lvl w:ilvl="8">
      <w:start w:val="1"/>
      <w:numFmt w:val="bullet"/>
      <w:lvlText w:val=""/>
      <w:lvlJc w:val="left"/>
      <w:pPr>
        <w:ind w:left="3960" w:hanging="440"/>
      </w:pPr>
      <w:rPr>
        <w:rFonts w:ascii="Wingdings" w:hAnsi="Wingdings" w:hint="default"/>
      </w:rPr>
    </w:lvl>
  </w:abstractNum>
  <w:abstractNum w:abstractNumId="43" w15:restartNumberingAfterBreak="0">
    <w:nsid w:val="33D22B58"/>
    <w:multiLevelType w:val="multilevel"/>
    <w:tmpl w:val="33D22B58"/>
    <w:lvl w:ilvl="0">
      <w:start w:val="1"/>
      <w:numFmt w:val="bullet"/>
      <w:lvlText w:val=""/>
      <w:lvlJc w:val="left"/>
      <w:pPr>
        <w:ind w:left="860" w:hanging="440"/>
      </w:pPr>
      <w:rPr>
        <w:rFonts w:ascii="Wingdings" w:hAnsi="Wingdings" w:hint="default"/>
      </w:rPr>
    </w:lvl>
    <w:lvl w:ilvl="1">
      <w:start w:val="1"/>
      <w:numFmt w:val="bullet"/>
      <w:lvlText w:val=""/>
      <w:lvlJc w:val="left"/>
      <w:pPr>
        <w:ind w:left="1300" w:hanging="440"/>
      </w:pPr>
      <w:rPr>
        <w:rFonts w:ascii="Wingdings" w:hAnsi="Wingdings" w:hint="default"/>
      </w:rPr>
    </w:lvl>
    <w:lvl w:ilvl="2">
      <w:start w:val="1"/>
      <w:numFmt w:val="bullet"/>
      <w:lvlText w:val=""/>
      <w:lvlJc w:val="left"/>
      <w:pPr>
        <w:ind w:left="1740" w:hanging="440"/>
      </w:pPr>
      <w:rPr>
        <w:rFonts w:ascii="Wingdings" w:hAnsi="Wingdings" w:hint="default"/>
      </w:rPr>
    </w:lvl>
    <w:lvl w:ilvl="3">
      <w:start w:val="1"/>
      <w:numFmt w:val="bullet"/>
      <w:lvlText w:val=""/>
      <w:lvlJc w:val="left"/>
      <w:pPr>
        <w:ind w:left="2180" w:hanging="440"/>
      </w:pPr>
      <w:rPr>
        <w:rFonts w:ascii="Wingdings" w:hAnsi="Wingdings" w:hint="default"/>
      </w:rPr>
    </w:lvl>
    <w:lvl w:ilvl="4">
      <w:start w:val="1"/>
      <w:numFmt w:val="bullet"/>
      <w:lvlText w:val=""/>
      <w:lvlJc w:val="left"/>
      <w:pPr>
        <w:ind w:left="2620" w:hanging="440"/>
      </w:pPr>
      <w:rPr>
        <w:rFonts w:ascii="Wingdings" w:hAnsi="Wingdings" w:hint="default"/>
      </w:rPr>
    </w:lvl>
    <w:lvl w:ilvl="5">
      <w:start w:val="1"/>
      <w:numFmt w:val="bullet"/>
      <w:lvlText w:val=""/>
      <w:lvlJc w:val="left"/>
      <w:pPr>
        <w:ind w:left="3060" w:hanging="440"/>
      </w:pPr>
      <w:rPr>
        <w:rFonts w:ascii="Wingdings" w:hAnsi="Wingdings" w:hint="default"/>
      </w:rPr>
    </w:lvl>
    <w:lvl w:ilvl="6">
      <w:start w:val="1"/>
      <w:numFmt w:val="bullet"/>
      <w:lvlText w:val=""/>
      <w:lvlJc w:val="left"/>
      <w:pPr>
        <w:ind w:left="3500" w:hanging="440"/>
      </w:pPr>
      <w:rPr>
        <w:rFonts w:ascii="Wingdings" w:hAnsi="Wingdings" w:hint="default"/>
      </w:rPr>
    </w:lvl>
    <w:lvl w:ilvl="7">
      <w:start w:val="1"/>
      <w:numFmt w:val="bullet"/>
      <w:lvlText w:val=""/>
      <w:lvlJc w:val="left"/>
      <w:pPr>
        <w:ind w:left="3940" w:hanging="440"/>
      </w:pPr>
      <w:rPr>
        <w:rFonts w:ascii="Wingdings" w:hAnsi="Wingdings" w:hint="default"/>
      </w:rPr>
    </w:lvl>
    <w:lvl w:ilvl="8">
      <w:start w:val="1"/>
      <w:numFmt w:val="bullet"/>
      <w:lvlText w:val=""/>
      <w:lvlJc w:val="left"/>
      <w:pPr>
        <w:ind w:left="4380" w:hanging="440"/>
      </w:pPr>
      <w:rPr>
        <w:rFonts w:ascii="Wingdings" w:hAnsi="Wingdings" w:hint="default"/>
      </w:rPr>
    </w:lvl>
  </w:abstractNum>
  <w:abstractNum w:abstractNumId="44" w15:restartNumberingAfterBreak="0">
    <w:nsid w:val="34F73773"/>
    <w:multiLevelType w:val="multilevel"/>
    <w:tmpl w:val="34F73773"/>
    <w:lvl w:ilvl="0">
      <w:numFmt w:val="bullet"/>
      <w:lvlText w:val="-"/>
      <w:lvlJc w:val="left"/>
      <w:pPr>
        <w:ind w:left="1112" w:hanging="363"/>
      </w:pPr>
      <w:rPr>
        <w:rFonts w:ascii="Arial" w:eastAsia="Arial" w:hAnsi="Arial" w:cs="Arial" w:hint="default"/>
        <w:b w:val="0"/>
        <w:bCs w:val="0"/>
        <w:i w:val="0"/>
        <w:iCs w:val="0"/>
        <w:w w:val="99"/>
        <w:sz w:val="22"/>
        <w:szCs w:val="22"/>
        <w:lang w:val="en-US" w:eastAsia="en-US" w:bidi="ar-SA"/>
      </w:rPr>
    </w:lvl>
    <w:lvl w:ilvl="1">
      <w:numFmt w:val="bullet"/>
      <w:lvlText w:val="•"/>
      <w:lvlJc w:val="left"/>
      <w:pPr>
        <w:ind w:left="1970" w:hanging="363"/>
      </w:pPr>
      <w:rPr>
        <w:rFonts w:hint="default"/>
        <w:lang w:val="en-US" w:eastAsia="en-US" w:bidi="ar-SA"/>
      </w:rPr>
    </w:lvl>
    <w:lvl w:ilvl="2">
      <w:numFmt w:val="bullet"/>
      <w:lvlText w:val="•"/>
      <w:lvlJc w:val="left"/>
      <w:pPr>
        <w:ind w:left="2821" w:hanging="363"/>
      </w:pPr>
      <w:rPr>
        <w:rFonts w:hint="default"/>
        <w:lang w:val="en-US" w:eastAsia="en-US" w:bidi="ar-SA"/>
      </w:rPr>
    </w:lvl>
    <w:lvl w:ilvl="3">
      <w:numFmt w:val="bullet"/>
      <w:lvlText w:val="•"/>
      <w:lvlJc w:val="left"/>
      <w:pPr>
        <w:ind w:left="3671" w:hanging="363"/>
      </w:pPr>
      <w:rPr>
        <w:rFonts w:hint="default"/>
        <w:lang w:val="en-US" w:eastAsia="en-US" w:bidi="ar-SA"/>
      </w:rPr>
    </w:lvl>
    <w:lvl w:ilvl="4">
      <w:numFmt w:val="bullet"/>
      <w:lvlText w:val="•"/>
      <w:lvlJc w:val="left"/>
      <w:pPr>
        <w:ind w:left="4522" w:hanging="363"/>
      </w:pPr>
      <w:rPr>
        <w:rFonts w:hint="default"/>
        <w:lang w:val="en-US" w:eastAsia="en-US" w:bidi="ar-SA"/>
      </w:rPr>
    </w:lvl>
    <w:lvl w:ilvl="5">
      <w:numFmt w:val="bullet"/>
      <w:lvlText w:val="•"/>
      <w:lvlJc w:val="left"/>
      <w:pPr>
        <w:ind w:left="5373" w:hanging="363"/>
      </w:pPr>
      <w:rPr>
        <w:rFonts w:hint="default"/>
        <w:lang w:val="en-US" w:eastAsia="en-US" w:bidi="ar-SA"/>
      </w:rPr>
    </w:lvl>
    <w:lvl w:ilvl="6">
      <w:numFmt w:val="bullet"/>
      <w:lvlText w:val="•"/>
      <w:lvlJc w:val="left"/>
      <w:pPr>
        <w:ind w:left="6223" w:hanging="363"/>
      </w:pPr>
      <w:rPr>
        <w:rFonts w:hint="default"/>
        <w:lang w:val="en-US" w:eastAsia="en-US" w:bidi="ar-SA"/>
      </w:rPr>
    </w:lvl>
    <w:lvl w:ilvl="7">
      <w:numFmt w:val="bullet"/>
      <w:lvlText w:val="•"/>
      <w:lvlJc w:val="left"/>
      <w:pPr>
        <w:ind w:left="7074" w:hanging="363"/>
      </w:pPr>
      <w:rPr>
        <w:rFonts w:hint="default"/>
        <w:lang w:val="en-US" w:eastAsia="en-US" w:bidi="ar-SA"/>
      </w:rPr>
    </w:lvl>
    <w:lvl w:ilvl="8">
      <w:numFmt w:val="bullet"/>
      <w:lvlText w:val="•"/>
      <w:lvlJc w:val="left"/>
      <w:pPr>
        <w:ind w:left="7925" w:hanging="363"/>
      </w:pPr>
      <w:rPr>
        <w:rFonts w:hint="default"/>
        <w:lang w:val="en-US" w:eastAsia="en-US" w:bidi="ar-SA"/>
      </w:rPr>
    </w:lvl>
  </w:abstractNum>
  <w:abstractNum w:abstractNumId="45" w15:restartNumberingAfterBreak="0">
    <w:nsid w:val="353C6B31"/>
    <w:multiLevelType w:val="multilevel"/>
    <w:tmpl w:val="353C6B31"/>
    <w:lvl w:ilvl="0">
      <w:start w:val="1"/>
      <w:numFmt w:val="bullet"/>
      <w:lvlText w:val=""/>
      <w:lvlPicBulletId w:val="1"/>
      <w:lvlJc w:val="left"/>
      <w:pPr>
        <w:tabs>
          <w:tab w:val="left" w:pos="440"/>
        </w:tabs>
        <w:ind w:left="440" w:firstLine="0"/>
      </w:pPr>
      <w:rPr>
        <w:rFonts w:ascii="Symbol" w:hAnsi="Symbol" w:hint="default"/>
      </w:rPr>
    </w:lvl>
    <w:lvl w:ilvl="1">
      <w:start w:val="1"/>
      <w:numFmt w:val="bullet"/>
      <w:lvlText w:val=""/>
      <w:lvlJc w:val="left"/>
      <w:pPr>
        <w:tabs>
          <w:tab w:val="left" w:pos="880"/>
        </w:tabs>
        <w:ind w:left="880" w:firstLine="0"/>
      </w:pPr>
      <w:rPr>
        <w:rFonts w:ascii="Symbol" w:hAnsi="Symbol" w:hint="default"/>
      </w:rPr>
    </w:lvl>
    <w:lvl w:ilvl="2">
      <w:start w:val="1"/>
      <w:numFmt w:val="bullet"/>
      <w:lvlText w:val=""/>
      <w:lvlJc w:val="left"/>
      <w:pPr>
        <w:tabs>
          <w:tab w:val="left" w:pos="1320"/>
        </w:tabs>
        <w:ind w:left="1320" w:firstLine="0"/>
      </w:pPr>
      <w:rPr>
        <w:rFonts w:ascii="Symbol" w:hAnsi="Symbol" w:hint="default"/>
      </w:rPr>
    </w:lvl>
    <w:lvl w:ilvl="3">
      <w:start w:val="1"/>
      <w:numFmt w:val="bullet"/>
      <w:lvlText w:val=""/>
      <w:lvlJc w:val="left"/>
      <w:pPr>
        <w:tabs>
          <w:tab w:val="left" w:pos="1760"/>
        </w:tabs>
        <w:ind w:left="1760" w:firstLine="0"/>
      </w:pPr>
      <w:rPr>
        <w:rFonts w:ascii="Symbol" w:hAnsi="Symbol" w:hint="default"/>
      </w:rPr>
    </w:lvl>
    <w:lvl w:ilvl="4">
      <w:start w:val="1"/>
      <w:numFmt w:val="bullet"/>
      <w:lvlText w:val=""/>
      <w:lvlJc w:val="left"/>
      <w:pPr>
        <w:tabs>
          <w:tab w:val="left" w:pos="2200"/>
        </w:tabs>
        <w:ind w:left="2200" w:firstLine="0"/>
      </w:pPr>
      <w:rPr>
        <w:rFonts w:ascii="Symbol" w:hAnsi="Symbol" w:hint="default"/>
      </w:rPr>
    </w:lvl>
    <w:lvl w:ilvl="5">
      <w:start w:val="1"/>
      <w:numFmt w:val="bullet"/>
      <w:lvlText w:val=""/>
      <w:lvlJc w:val="left"/>
      <w:pPr>
        <w:tabs>
          <w:tab w:val="left" w:pos="2640"/>
        </w:tabs>
        <w:ind w:left="2640" w:firstLine="0"/>
      </w:pPr>
      <w:rPr>
        <w:rFonts w:ascii="Symbol" w:hAnsi="Symbol" w:hint="default"/>
      </w:rPr>
    </w:lvl>
    <w:lvl w:ilvl="6">
      <w:start w:val="1"/>
      <w:numFmt w:val="bullet"/>
      <w:lvlText w:val=""/>
      <w:lvlJc w:val="left"/>
      <w:pPr>
        <w:tabs>
          <w:tab w:val="left" w:pos="3080"/>
        </w:tabs>
        <w:ind w:left="3080" w:firstLine="0"/>
      </w:pPr>
      <w:rPr>
        <w:rFonts w:ascii="Symbol" w:hAnsi="Symbol" w:hint="default"/>
      </w:rPr>
    </w:lvl>
    <w:lvl w:ilvl="7">
      <w:start w:val="1"/>
      <w:numFmt w:val="bullet"/>
      <w:lvlText w:val=""/>
      <w:lvlJc w:val="left"/>
      <w:pPr>
        <w:tabs>
          <w:tab w:val="left" w:pos="3520"/>
        </w:tabs>
        <w:ind w:left="3520" w:firstLine="0"/>
      </w:pPr>
      <w:rPr>
        <w:rFonts w:ascii="Symbol" w:hAnsi="Symbol" w:hint="default"/>
      </w:rPr>
    </w:lvl>
    <w:lvl w:ilvl="8">
      <w:start w:val="1"/>
      <w:numFmt w:val="bullet"/>
      <w:lvlText w:val=""/>
      <w:lvlJc w:val="left"/>
      <w:pPr>
        <w:tabs>
          <w:tab w:val="left" w:pos="3960"/>
        </w:tabs>
        <w:ind w:left="3960" w:firstLine="0"/>
      </w:pPr>
      <w:rPr>
        <w:rFonts w:ascii="Symbol" w:hAnsi="Symbol" w:hint="default"/>
      </w:rPr>
    </w:lvl>
  </w:abstractNum>
  <w:abstractNum w:abstractNumId="46" w15:restartNumberingAfterBreak="0">
    <w:nsid w:val="35B635C8"/>
    <w:multiLevelType w:val="multilevel"/>
    <w:tmpl w:val="35B635C8"/>
    <w:lvl w:ilvl="0">
      <w:start w:val="1"/>
      <w:numFmt w:val="bullet"/>
      <w:lvlText w:val=""/>
      <w:lvlJc w:val="left"/>
      <w:pPr>
        <w:ind w:left="440" w:hanging="440"/>
      </w:pPr>
      <w:rPr>
        <w:rFonts w:ascii="Wingdings" w:hAnsi="Wingdings" w:hint="default"/>
      </w:rPr>
    </w:lvl>
    <w:lvl w:ilvl="1">
      <w:start w:val="1"/>
      <w:numFmt w:val="bullet"/>
      <w:lvlText w:val=""/>
      <w:lvlJc w:val="left"/>
      <w:pPr>
        <w:ind w:left="880" w:hanging="440"/>
      </w:pPr>
      <w:rPr>
        <w:rFonts w:ascii="Wingdings" w:hAnsi="Wingdings" w:hint="default"/>
      </w:rPr>
    </w:lvl>
    <w:lvl w:ilvl="2">
      <w:start w:val="1"/>
      <w:numFmt w:val="bullet"/>
      <w:lvlText w:val=""/>
      <w:lvlJc w:val="left"/>
      <w:pPr>
        <w:ind w:left="1320" w:hanging="440"/>
      </w:pPr>
      <w:rPr>
        <w:rFonts w:ascii="Wingdings" w:hAnsi="Wingdings" w:hint="default"/>
      </w:rPr>
    </w:lvl>
    <w:lvl w:ilvl="3">
      <w:start w:val="1"/>
      <w:numFmt w:val="bullet"/>
      <w:lvlText w:val=""/>
      <w:lvlJc w:val="left"/>
      <w:pPr>
        <w:ind w:left="1760" w:hanging="440"/>
      </w:pPr>
      <w:rPr>
        <w:rFonts w:ascii="Wingdings" w:hAnsi="Wingdings" w:hint="default"/>
      </w:rPr>
    </w:lvl>
    <w:lvl w:ilvl="4">
      <w:start w:val="1"/>
      <w:numFmt w:val="bullet"/>
      <w:lvlText w:val=""/>
      <w:lvlJc w:val="left"/>
      <w:pPr>
        <w:ind w:left="2200" w:hanging="440"/>
      </w:pPr>
      <w:rPr>
        <w:rFonts w:ascii="Wingdings" w:hAnsi="Wingdings" w:hint="default"/>
      </w:rPr>
    </w:lvl>
    <w:lvl w:ilvl="5">
      <w:start w:val="1"/>
      <w:numFmt w:val="bullet"/>
      <w:lvlText w:val=""/>
      <w:lvlJc w:val="left"/>
      <w:pPr>
        <w:ind w:left="2640" w:hanging="440"/>
      </w:pPr>
      <w:rPr>
        <w:rFonts w:ascii="Wingdings" w:hAnsi="Wingdings" w:hint="default"/>
      </w:rPr>
    </w:lvl>
    <w:lvl w:ilvl="6">
      <w:start w:val="1"/>
      <w:numFmt w:val="bullet"/>
      <w:lvlText w:val=""/>
      <w:lvlJc w:val="left"/>
      <w:pPr>
        <w:ind w:left="3080" w:hanging="440"/>
      </w:pPr>
      <w:rPr>
        <w:rFonts w:ascii="Wingdings" w:hAnsi="Wingdings" w:hint="default"/>
      </w:rPr>
    </w:lvl>
    <w:lvl w:ilvl="7">
      <w:start w:val="1"/>
      <w:numFmt w:val="bullet"/>
      <w:lvlText w:val=""/>
      <w:lvlJc w:val="left"/>
      <w:pPr>
        <w:ind w:left="3520" w:hanging="440"/>
      </w:pPr>
      <w:rPr>
        <w:rFonts w:ascii="Wingdings" w:hAnsi="Wingdings" w:hint="default"/>
      </w:rPr>
    </w:lvl>
    <w:lvl w:ilvl="8">
      <w:start w:val="1"/>
      <w:numFmt w:val="bullet"/>
      <w:lvlText w:val=""/>
      <w:lvlJc w:val="left"/>
      <w:pPr>
        <w:ind w:left="3960" w:hanging="440"/>
      </w:pPr>
      <w:rPr>
        <w:rFonts w:ascii="Wingdings" w:hAnsi="Wingdings" w:hint="default"/>
      </w:rPr>
    </w:lvl>
  </w:abstractNum>
  <w:abstractNum w:abstractNumId="47" w15:restartNumberingAfterBreak="0">
    <w:nsid w:val="35D264DE"/>
    <w:multiLevelType w:val="multilevel"/>
    <w:tmpl w:val="35D264DE"/>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48" w15:restartNumberingAfterBreak="0">
    <w:nsid w:val="394C5CD1"/>
    <w:multiLevelType w:val="multilevel"/>
    <w:tmpl w:val="394C5CD1"/>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9" w15:restartNumberingAfterBreak="0">
    <w:nsid w:val="3A0A471E"/>
    <w:multiLevelType w:val="multilevel"/>
    <w:tmpl w:val="3A0A471E"/>
    <w:lvl w:ilvl="0">
      <w:start w:val="1"/>
      <w:numFmt w:val="bullet"/>
      <w:lvlText w:val=""/>
      <w:lvlJc w:val="left"/>
      <w:pPr>
        <w:ind w:left="440" w:hanging="440"/>
      </w:pPr>
      <w:rPr>
        <w:rFonts w:ascii="Wingdings" w:hAnsi="Wingdings" w:hint="default"/>
      </w:rPr>
    </w:lvl>
    <w:lvl w:ilvl="1">
      <w:start w:val="1"/>
      <w:numFmt w:val="bullet"/>
      <w:lvlText w:val=""/>
      <w:lvlJc w:val="left"/>
      <w:pPr>
        <w:ind w:left="880" w:hanging="440"/>
      </w:pPr>
      <w:rPr>
        <w:rFonts w:ascii="Wingdings" w:hAnsi="Wingdings" w:hint="default"/>
      </w:rPr>
    </w:lvl>
    <w:lvl w:ilvl="2">
      <w:start w:val="1"/>
      <w:numFmt w:val="bullet"/>
      <w:lvlText w:val=""/>
      <w:lvlJc w:val="left"/>
      <w:pPr>
        <w:ind w:left="1320" w:hanging="440"/>
      </w:pPr>
      <w:rPr>
        <w:rFonts w:ascii="Wingdings" w:hAnsi="Wingdings" w:hint="default"/>
      </w:rPr>
    </w:lvl>
    <w:lvl w:ilvl="3">
      <w:start w:val="1"/>
      <w:numFmt w:val="bullet"/>
      <w:lvlText w:val=""/>
      <w:lvlJc w:val="left"/>
      <w:pPr>
        <w:ind w:left="1760" w:hanging="440"/>
      </w:pPr>
      <w:rPr>
        <w:rFonts w:ascii="Wingdings" w:hAnsi="Wingdings" w:hint="default"/>
      </w:rPr>
    </w:lvl>
    <w:lvl w:ilvl="4">
      <w:start w:val="1"/>
      <w:numFmt w:val="bullet"/>
      <w:lvlText w:val=""/>
      <w:lvlJc w:val="left"/>
      <w:pPr>
        <w:ind w:left="2200" w:hanging="440"/>
      </w:pPr>
      <w:rPr>
        <w:rFonts w:ascii="Wingdings" w:hAnsi="Wingdings" w:hint="default"/>
      </w:rPr>
    </w:lvl>
    <w:lvl w:ilvl="5">
      <w:start w:val="1"/>
      <w:numFmt w:val="bullet"/>
      <w:lvlText w:val=""/>
      <w:lvlJc w:val="left"/>
      <w:pPr>
        <w:ind w:left="2640" w:hanging="440"/>
      </w:pPr>
      <w:rPr>
        <w:rFonts w:ascii="Wingdings" w:hAnsi="Wingdings" w:hint="default"/>
      </w:rPr>
    </w:lvl>
    <w:lvl w:ilvl="6">
      <w:start w:val="1"/>
      <w:numFmt w:val="bullet"/>
      <w:lvlText w:val=""/>
      <w:lvlJc w:val="left"/>
      <w:pPr>
        <w:ind w:left="3080" w:hanging="440"/>
      </w:pPr>
      <w:rPr>
        <w:rFonts w:ascii="Wingdings" w:hAnsi="Wingdings" w:hint="default"/>
      </w:rPr>
    </w:lvl>
    <w:lvl w:ilvl="7">
      <w:start w:val="1"/>
      <w:numFmt w:val="bullet"/>
      <w:lvlText w:val=""/>
      <w:lvlJc w:val="left"/>
      <w:pPr>
        <w:ind w:left="3520" w:hanging="440"/>
      </w:pPr>
      <w:rPr>
        <w:rFonts w:ascii="Wingdings" w:hAnsi="Wingdings" w:hint="default"/>
      </w:rPr>
    </w:lvl>
    <w:lvl w:ilvl="8">
      <w:start w:val="1"/>
      <w:numFmt w:val="bullet"/>
      <w:lvlText w:val=""/>
      <w:lvlJc w:val="left"/>
      <w:pPr>
        <w:ind w:left="3960" w:hanging="440"/>
      </w:pPr>
      <w:rPr>
        <w:rFonts w:ascii="Wingdings" w:hAnsi="Wingdings" w:hint="default"/>
      </w:rPr>
    </w:lvl>
  </w:abstractNum>
  <w:abstractNum w:abstractNumId="50" w15:restartNumberingAfterBreak="0">
    <w:nsid w:val="3C3F0E72"/>
    <w:multiLevelType w:val="multilevel"/>
    <w:tmpl w:val="3C3F0E72"/>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51" w15:restartNumberingAfterBreak="0">
    <w:nsid w:val="3C6C4A17"/>
    <w:multiLevelType w:val="multilevel"/>
    <w:tmpl w:val="3C6C4A17"/>
    <w:lvl w:ilvl="0">
      <w:start w:val="1"/>
      <w:numFmt w:val="bullet"/>
      <w:lvlText w:val=""/>
      <w:lvlJc w:val="left"/>
      <w:pPr>
        <w:ind w:left="440" w:hanging="440"/>
      </w:pPr>
      <w:rPr>
        <w:rFonts w:ascii="Wingdings" w:hAnsi="Wingdings" w:hint="default"/>
      </w:rPr>
    </w:lvl>
    <w:lvl w:ilvl="1">
      <w:start w:val="1"/>
      <w:numFmt w:val="bullet"/>
      <w:lvlText w:val=""/>
      <w:lvlJc w:val="left"/>
      <w:pPr>
        <w:ind w:left="880" w:hanging="440"/>
      </w:pPr>
      <w:rPr>
        <w:rFonts w:ascii="Wingdings" w:hAnsi="Wingdings" w:hint="default"/>
      </w:rPr>
    </w:lvl>
    <w:lvl w:ilvl="2">
      <w:start w:val="1"/>
      <w:numFmt w:val="bullet"/>
      <w:lvlText w:val=""/>
      <w:lvlJc w:val="left"/>
      <w:pPr>
        <w:ind w:left="1320" w:hanging="440"/>
      </w:pPr>
      <w:rPr>
        <w:rFonts w:ascii="Wingdings" w:hAnsi="Wingdings" w:hint="default"/>
      </w:rPr>
    </w:lvl>
    <w:lvl w:ilvl="3">
      <w:start w:val="1"/>
      <w:numFmt w:val="bullet"/>
      <w:lvlText w:val=""/>
      <w:lvlJc w:val="left"/>
      <w:pPr>
        <w:ind w:left="1760" w:hanging="440"/>
      </w:pPr>
      <w:rPr>
        <w:rFonts w:ascii="Wingdings" w:hAnsi="Wingdings" w:hint="default"/>
      </w:rPr>
    </w:lvl>
    <w:lvl w:ilvl="4">
      <w:start w:val="1"/>
      <w:numFmt w:val="bullet"/>
      <w:lvlText w:val=""/>
      <w:lvlJc w:val="left"/>
      <w:pPr>
        <w:ind w:left="2200" w:hanging="440"/>
      </w:pPr>
      <w:rPr>
        <w:rFonts w:ascii="Wingdings" w:hAnsi="Wingdings" w:hint="default"/>
      </w:rPr>
    </w:lvl>
    <w:lvl w:ilvl="5">
      <w:start w:val="1"/>
      <w:numFmt w:val="bullet"/>
      <w:lvlText w:val=""/>
      <w:lvlJc w:val="left"/>
      <w:pPr>
        <w:ind w:left="2640" w:hanging="440"/>
      </w:pPr>
      <w:rPr>
        <w:rFonts w:ascii="Wingdings" w:hAnsi="Wingdings" w:hint="default"/>
      </w:rPr>
    </w:lvl>
    <w:lvl w:ilvl="6">
      <w:start w:val="1"/>
      <w:numFmt w:val="bullet"/>
      <w:lvlText w:val=""/>
      <w:lvlJc w:val="left"/>
      <w:pPr>
        <w:ind w:left="3080" w:hanging="440"/>
      </w:pPr>
      <w:rPr>
        <w:rFonts w:ascii="Wingdings" w:hAnsi="Wingdings" w:hint="default"/>
      </w:rPr>
    </w:lvl>
    <w:lvl w:ilvl="7">
      <w:start w:val="1"/>
      <w:numFmt w:val="bullet"/>
      <w:lvlText w:val=""/>
      <w:lvlJc w:val="left"/>
      <w:pPr>
        <w:ind w:left="3520" w:hanging="440"/>
      </w:pPr>
      <w:rPr>
        <w:rFonts w:ascii="Wingdings" w:hAnsi="Wingdings" w:hint="default"/>
      </w:rPr>
    </w:lvl>
    <w:lvl w:ilvl="8">
      <w:start w:val="1"/>
      <w:numFmt w:val="bullet"/>
      <w:lvlText w:val=""/>
      <w:lvlJc w:val="left"/>
      <w:pPr>
        <w:ind w:left="3960" w:hanging="440"/>
      </w:pPr>
      <w:rPr>
        <w:rFonts w:ascii="Wingdings" w:hAnsi="Wingdings" w:hint="default"/>
      </w:rPr>
    </w:lvl>
  </w:abstractNum>
  <w:abstractNum w:abstractNumId="52" w15:restartNumberingAfterBreak="0">
    <w:nsid w:val="3C7F244A"/>
    <w:multiLevelType w:val="multilevel"/>
    <w:tmpl w:val="3C7F244A"/>
    <w:lvl w:ilvl="0">
      <w:start w:val="1"/>
      <w:numFmt w:val="bullet"/>
      <w:lvlText w:val=""/>
      <w:lvlPicBulletId w:val="1"/>
      <w:lvlJc w:val="left"/>
      <w:pPr>
        <w:tabs>
          <w:tab w:val="left" w:pos="440"/>
        </w:tabs>
        <w:ind w:left="440" w:firstLine="0"/>
      </w:pPr>
      <w:rPr>
        <w:rFonts w:ascii="Symbol" w:hAnsi="Symbol" w:hint="default"/>
      </w:rPr>
    </w:lvl>
    <w:lvl w:ilvl="1">
      <w:start w:val="1"/>
      <w:numFmt w:val="bullet"/>
      <w:lvlText w:val=""/>
      <w:lvlJc w:val="left"/>
      <w:pPr>
        <w:tabs>
          <w:tab w:val="left" w:pos="880"/>
        </w:tabs>
        <w:ind w:left="880" w:firstLine="0"/>
      </w:pPr>
      <w:rPr>
        <w:rFonts w:ascii="Symbol" w:hAnsi="Symbol" w:hint="default"/>
      </w:rPr>
    </w:lvl>
    <w:lvl w:ilvl="2">
      <w:start w:val="1"/>
      <w:numFmt w:val="bullet"/>
      <w:lvlText w:val=""/>
      <w:lvlJc w:val="left"/>
      <w:pPr>
        <w:tabs>
          <w:tab w:val="left" w:pos="1320"/>
        </w:tabs>
        <w:ind w:left="1320" w:firstLine="0"/>
      </w:pPr>
      <w:rPr>
        <w:rFonts w:ascii="Symbol" w:hAnsi="Symbol" w:hint="default"/>
      </w:rPr>
    </w:lvl>
    <w:lvl w:ilvl="3">
      <w:start w:val="1"/>
      <w:numFmt w:val="bullet"/>
      <w:lvlText w:val=""/>
      <w:lvlJc w:val="left"/>
      <w:pPr>
        <w:tabs>
          <w:tab w:val="left" w:pos="1760"/>
        </w:tabs>
        <w:ind w:left="1760" w:firstLine="0"/>
      </w:pPr>
      <w:rPr>
        <w:rFonts w:ascii="Symbol" w:hAnsi="Symbol" w:hint="default"/>
      </w:rPr>
    </w:lvl>
    <w:lvl w:ilvl="4">
      <w:start w:val="1"/>
      <w:numFmt w:val="bullet"/>
      <w:lvlText w:val=""/>
      <w:lvlJc w:val="left"/>
      <w:pPr>
        <w:tabs>
          <w:tab w:val="left" w:pos="2200"/>
        </w:tabs>
        <w:ind w:left="2200" w:firstLine="0"/>
      </w:pPr>
      <w:rPr>
        <w:rFonts w:ascii="Symbol" w:hAnsi="Symbol" w:hint="default"/>
      </w:rPr>
    </w:lvl>
    <w:lvl w:ilvl="5">
      <w:start w:val="1"/>
      <w:numFmt w:val="bullet"/>
      <w:lvlText w:val=""/>
      <w:lvlJc w:val="left"/>
      <w:pPr>
        <w:tabs>
          <w:tab w:val="left" w:pos="2640"/>
        </w:tabs>
        <w:ind w:left="2640" w:firstLine="0"/>
      </w:pPr>
      <w:rPr>
        <w:rFonts w:ascii="Symbol" w:hAnsi="Symbol" w:hint="default"/>
      </w:rPr>
    </w:lvl>
    <w:lvl w:ilvl="6">
      <w:start w:val="1"/>
      <w:numFmt w:val="bullet"/>
      <w:lvlText w:val=""/>
      <w:lvlJc w:val="left"/>
      <w:pPr>
        <w:tabs>
          <w:tab w:val="left" w:pos="3080"/>
        </w:tabs>
        <w:ind w:left="3080" w:firstLine="0"/>
      </w:pPr>
      <w:rPr>
        <w:rFonts w:ascii="Symbol" w:hAnsi="Symbol" w:hint="default"/>
      </w:rPr>
    </w:lvl>
    <w:lvl w:ilvl="7">
      <w:start w:val="1"/>
      <w:numFmt w:val="bullet"/>
      <w:lvlText w:val=""/>
      <w:lvlJc w:val="left"/>
      <w:pPr>
        <w:tabs>
          <w:tab w:val="left" w:pos="3520"/>
        </w:tabs>
        <w:ind w:left="3520" w:firstLine="0"/>
      </w:pPr>
      <w:rPr>
        <w:rFonts w:ascii="Symbol" w:hAnsi="Symbol" w:hint="default"/>
      </w:rPr>
    </w:lvl>
    <w:lvl w:ilvl="8">
      <w:start w:val="1"/>
      <w:numFmt w:val="bullet"/>
      <w:lvlText w:val=""/>
      <w:lvlJc w:val="left"/>
      <w:pPr>
        <w:tabs>
          <w:tab w:val="left" w:pos="3960"/>
        </w:tabs>
        <w:ind w:left="3960" w:firstLine="0"/>
      </w:pPr>
      <w:rPr>
        <w:rFonts w:ascii="Symbol" w:hAnsi="Symbol" w:hint="default"/>
      </w:rPr>
    </w:lvl>
  </w:abstractNum>
  <w:abstractNum w:abstractNumId="53" w15:restartNumberingAfterBreak="0">
    <w:nsid w:val="3D0F1C5E"/>
    <w:multiLevelType w:val="multilevel"/>
    <w:tmpl w:val="3D0F1C5E"/>
    <w:lvl w:ilvl="0">
      <w:start w:val="1"/>
      <w:numFmt w:val="bullet"/>
      <w:lvlText w:val=""/>
      <w:lvlJc w:val="left"/>
      <w:pPr>
        <w:ind w:left="440" w:hanging="440"/>
      </w:pPr>
      <w:rPr>
        <w:rFonts w:ascii="Wingdings" w:hAnsi="Wingdings" w:hint="default"/>
      </w:rPr>
    </w:lvl>
    <w:lvl w:ilvl="1">
      <w:start w:val="1"/>
      <w:numFmt w:val="bullet"/>
      <w:lvlText w:val=""/>
      <w:lvlJc w:val="left"/>
      <w:pPr>
        <w:ind w:left="880" w:hanging="440"/>
      </w:pPr>
      <w:rPr>
        <w:rFonts w:ascii="Wingdings" w:hAnsi="Wingdings" w:hint="default"/>
      </w:rPr>
    </w:lvl>
    <w:lvl w:ilvl="2">
      <w:start w:val="1"/>
      <w:numFmt w:val="bullet"/>
      <w:lvlText w:val=""/>
      <w:lvlJc w:val="left"/>
      <w:pPr>
        <w:ind w:left="1320" w:hanging="440"/>
      </w:pPr>
      <w:rPr>
        <w:rFonts w:ascii="Wingdings" w:hAnsi="Wingdings" w:hint="default"/>
      </w:rPr>
    </w:lvl>
    <w:lvl w:ilvl="3">
      <w:start w:val="1"/>
      <w:numFmt w:val="bullet"/>
      <w:lvlText w:val=""/>
      <w:lvlJc w:val="left"/>
      <w:pPr>
        <w:ind w:left="1760" w:hanging="440"/>
      </w:pPr>
      <w:rPr>
        <w:rFonts w:ascii="Wingdings" w:hAnsi="Wingdings" w:hint="default"/>
      </w:rPr>
    </w:lvl>
    <w:lvl w:ilvl="4">
      <w:start w:val="1"/>
      <w:numFmt w:val="bullet"/>
      <w:lvlText w:val=""/>
      <w:lvlJc w:val="left"/>
      <w:pPr>
        <w:ind w:left="2200" w:hanging="440"/>
      </w:pPr>
      <w:rPr>
        <w:rFonts w:ascii="Wingdings" w:hAnsi="Wingdings" w:hint="default"/>
      </w:rPr>
    </w:lvl>
    <w:lvl w:ilvl="5">
      <w:start w:val="1"/>
      <w:numFmt w:val="bullet"/>
      <w:lvlText w:val=""/>
      <w:lvlJc w:val="left"/>
      <w:pPr>
        <w:ind w:left="2640" w:hanging="440"/>
      </w:pPr>
      <w:rPr>
        <w:rFonts w:ascii="Wingdings" w:hAnsi="Wingdings" w:hint="default"/>
      </w:rPr>
    </w:lvl>
    <w:lvl w:ilvl="6">
      <w:start w:val="1"/>
      <w:numFmt w:val="bullet"/>
      <w:lvlText w:val=""/>
      <w:lvlJc w:val="left"/>
      <w:pPr>
        <w:ind w:left="3080" w:hanging="440"/>
      </w:pPr>
      <w:rPr>
        <w:rFonts w:ascii="Wingdings" w:hAnsi="Wingdings" w:hint="default"/>
      </w:rPr>
    </w:lvl>
    <w:lvl w:ilvl="7">
      <w:start w:val="1"/>
      <w:numFmt w:val="bullet"/>
      <w:lvlText w:val=""/>
      <w:lvlJc w:val="left"/>
      <w:pPr>
        <w:ind w:left="3520" w:hanging="440"/>
      </w:pPr>
      <w:rPr>
        <w:rFonts w:ascii="Wingdings" w:hAnsi="Wingdings" w:hint="default"/>
      </w:rPr>
    </w:lvl>
    <w:lvl w:ilvl="8">
      <w:start w:val="1"/>
      <w:numFmt w:val="bullet"/>
      <w:lvlText w:val=""/>
      <w:lvlJc w:val="left"/>
      <w:pPr>
        <w:ind w:left="3960" w:hanging="440"/>
      </w:pPr>
      <w:rPr>
        <w:rFonts w:ascii="Wingdings" w:hAnsi="Wingdings" w:hint="default"/>
      </w:rPr>
    </w:lvl>
  </w:abstractNum>
  <w:abstractNum w:abstractNumId="54" w15:restartNumberingAfterBreak="0">
    <w:nsid w:val="3D7870EF"/>
    <w:multiLevelType w:val="multilevel"/>
    <w:tmpl w:val="3D7870EF"/>
    <w:lvl w:ilvl="0">
      <w:start w:val="1"/>
      <w:numFmt w:val="bullet"/>
      <w:lvlText w:val=""/>
      <w:lvlJc w:val="left"/>
      <w:pPr>
        <w:ind w:left="860" w:hanging="440"/>
      </w:pPr>
      <w:rPr>
        <w:rFonts w:ascii="Wingdings" w:hAnsi="Wingdings" w:hint="default"/>
      </w:rPr>
    </w:lvl>
    <w:lvl w:ilvl="1">
      <w:start w:val="1"/>
      <w:numFmt w:val="bullet"/>
      <w:lvlText w:val=""/>
      <w:lvlJc w:val="left"/>
      <w:pPr>
        <w:ind w:left="1300" w:hanging="440"/>
      </w:pPr>
      <w:rPr>
        <w:rFonts w:ascii="Wingdings" w:hAnsi="Wingdings" w:hint="default"/>
      </w:rPr>
    </w:lvl>
    <w:lvl w:ilvl="2">
      <w:start w:val="1"/>
      <w:numFmt w:val="bullet"/>
      <w:lvlText w:val=""/>
      <w:lvlJc w:val="left"/>
      <w:pPr>
        <w:ind w:left="1740" w:hanging="440"/>
      </w:pPr>
      <w:rPr>
        <w:rFonts w:ascii="Wingdings" w:hAnsi="Wingdings" w:hint="default"/>
      </w:rPr>
    </w:lvl>
    <w:lvl w:ilvl="3">
      <w:start w:val="1"/>
      <w:numFmt w:val="bullet"/>
      <w:lvlText w:val=""/>
      <w:lvlJc w:val="left"/>
      <w:pPr>
        <w:ind w:left="2180" w:hanging="440"/>
      </w:pPr>
      <w:rPr>
        <w:rFonts w:ascii="Wingdings" w:hAnsi="Wingdings" w:hint="default"/>
      </w:rPr>
    </w:lvl>
    <w:lvl w:ilvl="4">
      <w:start w:val="1"/>
      <w:numFmt w:val="bullet"/>
      <w:lvlText w:val=""/>
      <w:lvlJc w:val="left"/>
      <w:pPr>
        <w:ind w:left="2620" w:hanging="440"/>
      </w:pPr>
      <w:rPr>
        <w:rFonts w:ascii="Wingdings" w:hAnsi="Wingdings" w:hint="default"/>
      </w:rPr>
    </w:lvl>
    <w:lvl w:ilvl="5">
      <w:start w:val="1"/>
      <w:numFmt w:val="bullet"/>
      <w:lvlText w:val=""/>
      <w:lvlJc w:val="left"/>
      <w:pPr>
        <w:ind w:left="3060" w:hanging="440"/>
      </w:pPr>
      <w:rPr>
        <w:rFonts w:ascii="Wingdings" w:hAnsi="Wingdings" w:hint="default"/>
      </w:rPr>
    </w:lvl>
    <w:lvl w:ilvl="6">
      <w:start w:val="1"/>
      <w:numFmt w:val="bullet"/>
      <w:lvlText w:val=""/>
      <w:lvlJc w:val="left"/>
      <w:pPr>
        <w:ind w:left="3500" w:hanging="440"/>
      </w:pPr>
      <w:rPr>
        <w:rFonts w:ascii="Wingdings" w:hAnsi="Wingdings" w:hint="default"/>
      </w:rPr>
    </w:lvl>
    <w:lvl w:ilvl="7">
      <w:start w:val="1"/>
      <w:numFmt w:val="bullet"/>
      <w:lvlText w:val=""/>
      <w:lvlJc w:val="left"/>
      <w:pPr>
        <w:ind w:left="3940" w:hanging="440"/>
      </w:pPr>
      <w:rPr>
        <w:rFonts w:ascii="Wingdings" w:hAnsi="Wingdings" w:hint="default"/>
      </w:rPr>
    </w:lvl>
    <w:lvl w:ilvl="8">
      <w:start w:val="1"/>
      <w:numFmt w:val="bullet"/>
      <w:lvlText w:val=""/>
      <w:lvlJc w:val="left"/>
      <w:pPr>
        <w:ind w:left="4380" w:hanging="440"/>
      </w:pPr>
      <w:rPr>
        <w:rFonts w:ascii="Wingdings" w:hAnsi="Wingdings" w:hint="default"/>
      </w:rPr>
    </w:lvl>
  </w:abstractNum>
  <w:abstractNum w:abstractNumId="55" w15:restartNumberingAfterBreak="0">
    <w:nsid w:val="3DCE472E"/>
    <w:multiLevelType w:val="multilevel"/>
    <w:tmpl w:val="3DCE472E"/>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56" w15:restartNumberingAfterBreak="0">
    <w:nsid w:val="3E1C7FCF"/>
    <w:multiLevelType w:val="multilevel"/>
    <w:tmpl w:val="3E1C7FCF"/>
    <w:lvl w:ilvl="0">
      <w:start w:val="1"/>
      <w:numFmt w:val="bullet"/>
      <w:lvlText w:val=""/>
      <w:lvlJc w:val="left"/>
      <w:pPr>
        <w:ind w:left="860" w:hanging="440"/>
      </w:pPr>
      <w:rPr>
        <w:rFonts w:ascii="Wingdings" w:hAnsi="Wingdings" w:hint="default"/>
      </w:rPr>
    </w:lvl>
    <w:lvl w:ilvl="1">
      <w:start w:val="1"/>
      <w:numFmt w:val="bullet"/>
      <w:lvlText w:val=""/>
      <w:lvlJc w:val="left"/>
      <w:pPr>
        <w:ind w:left="1300" w:hanging="440"/>
      </w:pPr>
      <w:rPr>
        <w:rFonts w:ascii="Wingdings" w:hAnsi="Wingdings" w:hint="default"/>
      </w:rPr>
    </w:lvl>
    <w:lvl w:ilvl="2">
      <w:start w:val="1"/>
      <w:numFmt w:val="bullet"/>
      <w:lvlText w:val=""/>
      <w:lvlJc w:val="left"/>
      <w:pPr>
        <w:ind w:left="1740" w:hanging="440"/>
      </w:pPr>
      <w:rPr>
        <w:rFonts w:ascii="Wingdings" w:hAnsi="Wingdings" w:hint="default"/>
      </w:rPr>
    </w:lvl>
    <w:lvl w:ilvl="3">
      <w:start w:val="1"/>
      <w:numFmt w:val="bullet"/>
      <w:lvlText w:val=""/>
      <w:lvlJc w:val="left"/>
      <w:pPr>
        <w:ind w:left="2180" w:hanging="440"/>
      </w:pPr>
      <w:rPr>
        <w:rFonts w:ascii="Wingdings" w:hAnsi="Wingdings" w:hint="default"/>
      </w:rPr>
    </w:lvl>
    <w:lvl w:ilvl="4">
      <w:start w:val="1"/>
      <w:numFmt w:val="bullet"/>
      <w:lvlText w:val=""/>
      <w:lvlJc w:val="left"/>
      <w:pPr>
        <w:ind w:left="2620" w:hanging="440"/>
      </w:pPr>
      <w:rPr>
        <w:rFonts w:ascii="Wingdings" w:hAnsi="Wingdings" w:hint="default"/>
      </w:rPr>
    </w:lvl>
    <w:lvl w:ilvl="5">
      <w:start w:val="1"/>
      <w:numFmt w:val="bullet"/>
      <w:lvlText w:val=""/>
      <w:lvlJc w:val="left"/>
      <w:pPr>
        <w:ind w:left="3060" w:hanging="440"/>
      </w:pPr>
      <w:rPr>
        <w:rFonts w:ascii="Wingdings" w:hAnsi="Wingdings" w:hint="default"/>
      </w:rPr>
    </w:lvl>
    <w:lvl w:ilvl="6">
      <w:start w:val="1"/>
      <w:numFmt w:val="bullet"/>
      <w:lvlText w:val=""/>
      <w:lvlJc w:val="left"/>
      <w:pPr>
        <w:ind w:left="3500" w:hanging="440"/>
      </w:pPr>
      <w:rPr>
        <w:rFonts w:ascii="Wingdings" w:hAnsi="Wingdings" w:hint="default"/>
      </w:rPr>
    </w:lvl>
    <w:lvl w:ilvl="7">
      <w:start w:val="1"/>
      <w:numFmt w:val="bullet"/>
      <w:lvlText w:val=""/>
      <w:lvlJc w:val="left"/>
      <w:pPr>
        <w:ind w:left="3940" w:hanging="440"/>
      </w:pPr>
      <w:rPr>
        <w:rFonts w:ascii="Wingdings" w:hAnsi="Wingdings" w:hint="default"/>
      </w:rPr>
    </w:lvl>
    <w:lvl w:ilvl="8">
      <w:start w:val="1"/>
      <w:numFmt w:val="bullet"/>
      <w:lvlText w:val=""/>
      <w:lvlJc w:val="left"/>
      <w:pPr>
        <w:ind w:left="4380" w:hanging="440"/>
      </w:pPr>
      <w:rPr>
        <w:rFonts w:ascii="Wingdings" w:hAnsi="Wingdings" w:hint="default"/>
      </w:rPr>
    </w:lvl>
  </w:abstractNum>
  <w:abstractNum w:abstractNumId="57" w15:restartNumberingAfterBreak="0">
    <w:nsid w:val="3E2B2EE4"/>
    <w:multiLevelType w:val="multilevel"/>
    <w:tmpl w:val="3E2B2EE4"/>
    <w:lvl w:ilvl="0">
      <w:start w:val="1"/>
      <w:numFmt w:val="bullet"/>
      <w:lvlText w:val=""/>
      <w:lvlPicBulletId w:val="1"/>
      <w:lvlJc w:val="left"/>
      <w:pPr>
        <w:tabs>
          <w:tab w:val="left" w:pos="440"/>
        </w:tabs>
        <w:ind w:left="440" w:firstLine="0"/>
      </w:pPr>
      <w:rPr>
        <w:rFonts w:ascii="Symbol" w:hAnsi="Symbol" w:hint="default"/>
      </w:rPr>
    </w:lvl>
    <w:lvl w:ilvl="1">
      <w:start w:val="1"/>
      <w:numFmt w:val="bullet"/>
      <w:lvlText w:val=""/>
      <w:lvlJc w:val="left"/>
      <w:pPr>
        <w:tabs>
          <w:tab w:val="left" w:pos="880"/>
        </w:tabs>
        <w:ind w:left="880" w:firstLine="0"/>
      </w:pPr>
      <w:rPr>
        <w:rFonts w:ascii="Symbol" w:hAnsi="Symbol" w:hint="default"/>
      </w:rPr>
    </w:lvl>
    <w:lvl w:ilvl="2">
      <w:start w:val="1"/>
      <w:numFmt w:val="bullet"/>
      <w:lvlText w:val=""/>
      <w:lvlJc w:val="left"/>
      <w:pPr>
        <w:tabs>
          <w:tab w:val="left" w:pos="1320"/>
        </w:tabs>
        <w:ind w:left="1320" w:firstLine="0"/>
      </w:pPr>
      <w:rPr>
        <w:rFonts w:ascii="Symbol" w:hAnsi="Symbol" w:hint="default"/>
      </w:rPr>
    </w:lvl>
    <w:lvl w:ilvl="3">
      <w:start w:val="1"/>
      <w:numFmt w:val="bullet"/>
      <w:lvlText w:val=""/>
      <w:lvlJc w:val="left"/>
      <w:pPr>
        <w:tabs>
          <w:tab w:val="left" w:pos="1760"/>
        </w:tabs>
        <w:ind w:left="1760" w:firstLine="0"/>
      </w:pPr>
      <w:rPr>
        <w:rFonts w:ascii="Symbol" w:hAnsi="Symbol" w:hint="default"/>
      </w:rPr>
    </w:lvl>
    <w:lvl w:ilvl="4">
      <w:start w:val="1"/>
      <w:numFmt w:val="bullet"/>
      <w:lvlText w:val=""/>
      <w:lvlJc w:val="left"/>
      <w:pPr>
        <w:tabs>
          <w:tab w:val="left" w:pos="2200"/>
        </w:tabs>
        <w:ind w:left="2200" w:firstLine="0"/>
      </w:pPr>
      <w:rPr>
        <w:rFonts w:ascii="Symbol" w:hAnsi="Symbol" w:hint="default"/>
      </w:rPr>
    </w:lvl>
    <w:lvl w:ilvl="5">
      <w:start w:val="1"/>
      <w:numFmt w:val="bullet"/>
      <w:lvlText w:val=""/>
      <w:lvlJc w:val="left"/>
      <w:pPr>
        <w:tabs>
          <w:tab w:val="left" w:pos="2640"/>
        </w:tabs>
        <w:ind w:left="2640" w:firstLine="0"/>
      </w:pPr>
      <w:rPr>
        <w:rFonts w:ascii="Symbol" w:hAnsi="Symbol" w:hint="default"/>
      </w:rPr>
    </w:lvl>
    <w:lvl w:ilvl="6">
      <w:start w:val="1"/>
      <w:numFmt w:val="bullet"/>
      <w:lvlText w:val=""/>
      <w:lvlJc w:val="left"/>
      <w:pPr>
        <w:tabs>
          <w:tab w:val="left" w:pos="3080"/>
        </w:tabs>
        <w:ind w:left="3080" w:firstLine="0"/>
      </w:pPr>
      <w:rPr>
        <w:rFonts w:ascii="Symbol" w:hAnsi="Symbol" w:hint="default"/>
      </w:rPr>
    </w:lvl>
    <w:lvl w:ilvl="7">
      <w:start w:val="1"/>
      <w:numFmt w:val="bullet"/>
      <w:lvlText w:val=""/>
      <w:lvlJc w:val="left"/>
      <w:pPr>
        <w:tabs>
          <w:tab w:val="left" w:pos="3520"/>
        </w:tabs>
        <w:ind w:left="3520" w:firstLine="0"/>
      </w:pPr>
      <w:rPr>
        <w:rFonts w:ascii="Symbol" w:hAnsi="Symbol" w:hint="default"/>
      </w:rPr>
    </w:lvl>
    <w:lvl w:ilvl="8">
      <w:start w:val="1"/>
      <w:numFmt w:val="bullet"/>
      <w:lvlText w:val=""/>
      <w:lvlJc w:val="left"/>
      <w:pPr>
        <w:tabs>
          <w:tab w:val="left" w:pos="3960"/>
        </w:tabs>
        <w:ind w:left="3960" w:firstLine="0"/>
      </w:pPr>
      <w:rPr>
        <w:rFonts w:ascii="Symbol" w:hAnsi="Symbol" w:hint="default"/>
      </w:rPr>
    </w:lvl>
  </w:abstractNum>
  <w:abstractNum w:abstractNumId="58" w15:restartNumberingAfterBreak="0">
    <w:nsid w:val="3E767F5E"/>
    <w:multiLevelType w:val="multilevel"/>
    <w:tmpl w:val="3E767F5E"/>
    <w:lvl w:ilvl="0">
      <w:start w:val="1"/>
      <w:numFmt w:val="bullet"/>
      <w:lvlText w:val=""/>
      <w:lvlPicBulletId w:val="1"/>
      <w:lvlJc w:val="left"/>
      <w:pPr>
        <w:tabs>
          <w:tab w:val="left" w:pos="440"/>
        </w:tabs>
        <w:ind w:left="440" w:firstLine="0"/>
      </w:pPr>
      <w:rPr>
        <w:rFonts w:ascii="Symbol" w:hAnsi="Symbol" w:hint="default"/>
      </w:rPr>
    </w:lvl>
    <w:lvl w:ilvl="1">
      <w:start w:val="1"/>
      <w:numFmt w:val="bullet"/>
      <w:lvlText w:val=""/>
      <w:lvlJc w:val="left"/>
      <w:pPr>
        <w:tabs>
          <w:tab w:val="left" w:pos="880"/>
        </w:tabs>
        <w:ind w:left="880" w:firstLine="0"/>
      </w:pPr>
      <w:rPr>
        <w:rFonts w:ascii="Symbol" w:hAnsi="Symbol" w:hint="default"/>
      </w:rPr>
    </w:lvl>
    <w:lvl w:ilvl="2">
      <w:start w:val="1"/>
      <w:numFmt w:val="bullet"/>
      <w:lvlText w:val=""/>
      <w:lvlJc w:val="left"/>
      <w:pPr>
        <w:tabs>
          <w:tab w:val="left" w:pos="1320"/>
        </w:tabs>
        <w:ind w:left="1320" w:firstLine="0"/>
      </w:pPr>
      <w:rPr>
        <w:rFonts w:ascii="Symbol" w:hAnsi="Symbol" w:hint="default"/>
      </w:rPr>
    </w:lvl>
    <w:lvl w:ilvl="3">
      <w:start w:val="1"/>
      <w:numFmt w:val="bullet"/>
      <w:lvlText w:val=""/>
      <w:lvlJc w:val="left"/>
      <w:pPr>
        <w:tabs>
          <w:tab w:val="left" w:pos="1760"/>
        </w:tabs>
        <w:ind w:left="1760" w:firstLine="0"/>
      </w:pPr>
      <w:rPr>
        <w:rFonts w:ascii="Symbol" w:hAnsi="Symbol" w:hint="default"/>
      </w:rPr>
    </w:lvl>
    <w:lvl w:ilvl="4">
      <w:start w:val="1"/>
      <w:numFmt w:val="bullet"/>
      <w:lvlText w:val=""/>
      <w:lvlJc w:val="left"/>
      <w:pPr>
        <w:tabs>
          <w:tab w:val="left" w:pos="2200"/>
        </w:tabs>
        <w:ind w:left="2200" w:firstLine="0"/>
      </w:pPr>
      <w:rPr>
        <w:rFonts w:ascii="Symbol" w:hAnsi="Symbol" w:hint="default"/>
      </w:rPr>
    </w:lvl>
    <w:lvl w:ilvl="5">
      <w:start w:val="1"/>
      <w:numFmt w:val="bullet"/>
      <w:lvlText w:val=""/>
      <w:lvlJc w:val="left"/>
      <w:pPr>
        <w:tabs>
          <w:tab w:val="left" w:pos="2640"/>
        </w:tabs>
        <w:ind w:left="2640" w:firstLine="0"/>
      </w:pPr>
      <w:rPr>
        <w:rFonts w:ascii="Symbol" w:hAnsi="Symbol" w:hint="default"/>
      </w:rPr>
    </w:lvl>
    <w:lvl w:ilvl="6">
      <w:start w:val="1"/>
      <w:numFmt w:val="bullet"/>
      <w:lvlText w:val=""/>
      <w:lvlJc w:val="left"/>
      <w:pPr>
        <w:tabs>
          <w:tab w:val="left" w:pos="3080"/>
        </w:tabs>
        <w:ind w:left="3080" w:firstLine="0"/>
      </w:pPr>
      <w:rPr>
        <w:rFonts w:ascii="Symbol" w:hAnsi="Symbol" w:hint="default"/>
      </w:rPr>
    </w:lvl>
    <w:lvl w:ilvl="7">
      <w:start w:val="1"/>
      <w:numFmt w:val="bullet"/>
      <w:lvlText w:val=""/>
      <w:lvlJc w:val="left"/>
      <w:pPr>
        <w:tabs>
          <w:tab w:val="left" w:pos="3520"/>
        </w:tabs>
        <w:ind w:left="3520" w:firstLine="0"/>
      </w:pPr>
      <w:rPr>
        <w:rFonts w:ascii="Symbol" w:hAnsi="Symbol" w:hint="default"/>
      </w:rPr>
    </w:lvl>
    <w:lvl w:ilvl="8">
      <w:start w:val="1"/>
      <w:numFmt w:val="bullet"/>
      <w:lvlText w:val=""/>
      <w:lvlJc w:val="left"/>
      <w:pPr>
        <w:tabs>
          <w:tab w:val="left" w:pos="3960"/>
        </w:tabs>
        <w:ind w:left="3960" w:firstLine="0"/>
      </w:pPr>
      <w:rPr>
        <w:rFonts w:ascii="Symbol" w:hAnsi="Symbol" w:hint="default"/>
      </w:rPr>
    </w:lvl>
  </w:abstractNum>
  <w:abstractNum w:abstractNumId="59" w15:restartNumberingAfterBreak="0">
    <w:nsid w:val="3FA56B15"/>
    <w:multiLevelType w:val="multilevel"/>
    <w:tmpl w:val="3FA56B15"/>
    <w:lvl w:ilvl="0">
      <w:start w:val="1"/>
      <w:numFmt w:val="bullet"/>
      <w:lvlText w:val=""/>
      <w:lvlPicBulletId w:val="1"/>
      <w:lvlJc w:val="left"/>
      <w:pPr>
        <w:tabs>
          <w:tab w:val="left" w:pos="440"/>
        </w:tabs>
        <w:ind w:left="440" w:firstLine="0"/>
      </w:pPr>
      <w:rPr>
        <w:rFonts w:ascii="Symbol" w:hAnsi="Symbol" w:hint="default"/>
      </w:rPr>
    </w:lvl>
    <w:lvl w:ilvl="1">
      <w:start w:val="1"/>
      <w:numFmt w:val="bullet"/>
      <w:lvlText w:val=""/>
      <w:lvlJc w:val="left"/>
      <w:pPr>
        <w:tabs>
          <w:tab w:val="left" w:pos="880"/>
        </w:tabs>
        <w:ind w:left="880" w:firstLine="0"/>
      </w:pPr>
      <w:rPr>
        <w:rFonts w:ascii="Symbol" w:hAnsi="Symbol" w:hint="default"/>
      </w:rPr>
    </w:lvl>
    <w:lvl w:ilvl="2">
      <w:start w:val="1"/>
      <w:numFmt w:val="bullet"/>
      <w:lvlText w:val=""/>
      <w:lvlJc w:val="left"/>
      <w:pPr>
        <w:tabs>
          <w:tab w:val="left" w:pos="1320"/>
        </w:tabs>
        <w:ind w:left="1320" w:firstLine="0"/>
      </w:pPr>
      <w:rPr>
        <w:rFonts w:ascii="Symbol" w:hAnsi="Symbol" w:hint="default"/>
      </w:rPr>
    </w:lvl>
    <w:lvl w:ilvl="3">
      <w:start w:val="1"/>
      <w:numFmt w:val="bullet"/>
      <w:lvlText w:val=""/>
      <w:lvlJc w:val="left"/>
      <w:pPr>
        <w:tabs>
          <w:tab w:val="left" w:pos="1760"/>
        </w:tabs>
        <w:ind w:left="1760" w:firstLine="0"/>
      </w:pPr>
      <w:rPr>
        <w:rFonts w:ascii="Symbol" w:hAnsi="Symbol" w:hint="default"/>
      </w:rPr>
    </w:lvl>
    <w:lvl w:ilvl="4">
      <w:start w:val="1"/>
      <w:numFmt w:val="bullet"/>
      <w:lvlText w:val=""/>
      <w:lvlJc w:val="left"/>
      <w:pPr>
        <w:tabs>
          <w:tab w:val="left" w:pos="2200"/>
        </w:tabs>
        <w:ind w:left="2200" w:firstLine="0"/>
      </w:pPr>
      <w:rPr>
        <w:rFonts w:ascii="Symbol" w:hAnsi="Symbol" w:hint="default"/>
      </w:rPr>
    </w:lvl>
    <w:lvl w:ilvl="5">
      <w:start w:val="1"/>
      <w:numFmt w:val="bullet"/>
      <w:lvlText w:val=""/>
      <w:lvlJc w:val="left"/>
      <w:pPr>
        <w:tabs>
          <w:tab w:val="left" w:pos="2640"/>
        </w:tabs>
        <w:ind w:left="2640" w:firstLine="0"/>
      </w:pPr>
      <w:rPr>
        <w:rFonts w:ascii="Symbol" w:hAnsi="Symbol" w:hint="default"/>
      </w:rPr>
    </w:lvl>
    <w:lvl w:ilvl="6">
      <w:start w:val="1"/>
      <w:numFmt w:val="bullet"/>
      <w:lvlText w:val=""/>
      <w:lvlJc w:val="left"/>
      <w:pPr>
        <w:tabs>
          <w:tab w:val="left" w:pos="3080"/>
        </w:tabs>
        <w:ind w:left="3080" w:firstLine="0"/>
      </w:pPr>
      <w:rPr>
        <w:rFonts w:ascii="Symbol" w:hAnsi="Symbol" w:hint="default"/>
      </w:rPr>
    </w:lvl>
    <w:lvl w:ilvl="7">
      <w:start w:val="1"/>
      <w:numFmt w:val="bullet"/>
      <w:lvlText w:val=""/>
      <w:lvlJc w:val="left"/>
      <w:pPr>
        <w:tabs>
          <w:tab w:val="left" w:pos="3520"/>
        </w:tabs>
        <w:ind w:left="3520" w:firstLine="0"/>
      </w:pPr>
      <w:rPr>
        <w:rFonts w:ascii="Symbol" w:hAnsi="Symbol" w:hint="default"/>
      </w:rPr>
    </w:lvl>
    <w:lvl w:ilvl="8">
      <w:start w:val="1"/>
      <w:numFmt w:val="bullet"/>
      <w:lvlText w:val=""/>
      <w:lvlJc w:val="left"/>
      <w:pPr>
        <w:tabs>
          <w:tab w:val="left" w:pos="3960"/>
        </w:tabs>
        <w:ind w:left="3960" w:firstLine="0"/>
      </w:pPr>
      <w:rPr>
        <w:rFonts w:ascii="Symbol" w:hAnsi="Symbol" w:hint="default"/>
      </w:rPr>
    </w:lvl>
  </w:abstractNum>
  <w:abstractNum w:abstractNumId="60" w15:restartNumberingAfterBreak="0">
    <w:nsid w:val="41162035"/>
    <w:multiLevelType w:val="multilevel"/>
    <w:tmpl w:val="41162035"/>
    <w:lvl w:ilvl="0">
      <w:start w:val="1"/>
      <w:numFmt w:val="bullet"/>
      <w:lvlText w:val=""/>
      <w:lvlJc w:val="left"/>
      <w:pPr>
        <w:ind w:left="860" w:hanging="440"/>
      </w:pPr>
      <w:rPr>
        <w:rFonts w:ascii="Wingdings" w:hAnsi="Wingdings" w:hint="default"/>
      </w:rPr>
    </w:lvl>
    <w:lvl w:ilvl="1">
      <w:start w:val="1"/>
      <w:numFmt w:val="bullet"/>
      <w:lvlText w:val=""/>
      <w:lvlJc w:val="left"/>
      <w:pPr>
        <w:ind w:left="1300" w:hanging="440"/>
      </w:pPr>
      <w:rPr>
        <w:rFonts w:ascii="Wingdings" w:hAnsi="Wingdings" w:hint="default"/>
      </w:rPr>
    </w:lvl>
    <w:lvl w:ilvl="2">
      <w:start w:val="1"/>
      <w:numFmt w:val="bullet"/>
      <w:lvlText w:val=""/>
      <w:lvlJc w:val="left"/>
      <w:pPr>
        <w:ind w:left="1740" w:hanging="440"/>
      </w:pPr>
      <w:rPr>
        <w:rFonts w:ascii="Wingdings" w:hAnsi="Wingdings" w:hint="default"/>
      </w:rPr>
    </w:lvl>
    <w:lvl w:ilvl="3">
      <w:start w:val="1"/>
      <w:numFmt w:val="bullet"/>
      <w:lvlText w:val=""/>
      <w:lvlJc w:val="left"/>
      <w:pPr>
        <w:ind w:left="2180" w:hanging="440"/>
      </w:pPr>
      <w:rPr>
        <w:rFonts w:ascii="Wingdings" w:hAnsi="Wingdings" w:hint="default"/>
      </w:rPr>
    </w:lvl>
    <w:lvl w:ilvl="4">
      <w:start w:val="1"/>
      <w:numFmt w:val="bullet"/>
      <w:lvlText w:val=""/>
      <w:lvlJc w:val="left"/>
      <w:pPr>
        <w:ind w:left="2620" w:hanging="440"/>
      </w:pPr>
      <w:rPr>
        <w:rFonts w:ascii="Wingdings" w:hAnsi="Wingdings" w:hint="default"/>
      </w:rPr>
    </w:lvl>
    <w:lvl w:ilvl="5">
      <w:start w:val="1"/>
      <w:numFmt w:val="bullet"/>
      <w:lvlText w:val=""/>
      <w:lvlJc w:val="left"/>
      <w:pPr>
        <w:ind w:left="3060" w:hanging="440"/>
      </w:pPr>
      <w:rPr>
        <w:rFonts w:ascii="Wingdings" w:hAnsi="Wingdings" w:hint="default"/>
      </w:rPr>
    </w:lvl>
    <w:lvl w:ilvl="6">
      <w:start w:val="1"/>
      <w:numFmt w:val="bullet"/>
      <w:lvlText w:val=""/>
      <w:lvlJc w:val="left"/>
      <w:pPr>
        <w:ind w:left="3500" w:hanging="440"/>
      </w:pPr>
      <w:rPr>
        <w:rFonts w:ascii="Wingdings" w:hAnsi="Wingdings" w:hint="default"/>
      </w:rPr>
    </w:lvl>
    <w:lvl w:ilvl="7">
      <w:start w:val="1"/>
      <w:numFmt w:val="bullet"/>
      <w:lvlText w:val=""/>
      <w:lvlJc w:val="left"/>
      <w:pPr>
        <w:ind w:left="3940" w:hanging="440"/>
      </w:pPr>
      <w:rPr>
        <w:rFonts w:ascii="Wingdings" w:hAnsi="Wingdings" w:hint="default"/>
      </w:rPr>
    </w:lvl>
    <w:lvl w:ilvl="8">
      <w:start w:val="1"/>
      <w:numFmt w:val="bullet"/>
      <w:lvlText w:val=""/>
      <w:lvlJc w:val="left"/>
      <w:pPr>
        <w:ind w:left="4380" w:hanging="440"/>
      </w:pPr>
      <w:rPr>
        <w:rFonts w:ascii="Wingdings" w:hAnsi="Wingdings" w:hint="default"/>
      </w:rPr>
    </w:lvl>
  </w:abstractNum>
  <w:abstractNum w:abstractNumId="61" w15:restartNumberingAfterBreak="0">
    <w:nsid w:val="427005D5"/>
    <w:multiLevelType w:val="multilevel"/>
    <w:tmpl w:val="427005D5"/>
    <w:lvl w:ilvl="0">
      <w:start w:val="1"/>
      <w:numFmt w:val="bullet"/>
      <w:lvlText w:val=""/>
      <w:lvlJc w:val="left"/>
      <w:pPr>
        <w:ind w:left="440" w:hanging="440"/>
      </w:pPr>
      <w:rPr>
        <w:rFonts w:ascii="Wingdings" w:hAnsi="Wingdings" w:hint="default"/>
      </w:rPr>
    </w:lvl>
    <w:lvl w:ilvl="1">
      <w:start w:val="1"/>
      <w:numFmt w:val="bullet"/>
      <w:lvlText w:val=""/>
      <w:lvlJc w:val="left"/>
      <w:pPr>
        <w:ind w:left="880" w:hanging="440"/>
      </w:pPr>
      <w:rPr>
        <w:rFonts w:ascii="Wingdings" w:hAnsi="Wingdings" w:hint="default"/>
      </w:rPr>
    </w:lvl>
    <w:lvl w:ilvl="2">
      <w:start w:val="1"/>
      <w:numFmt w:val="bullet"/>
      <w:lvlText w:val=""/>
      <w:lvlJc w:val="left"/>
      <w:pPr>
        <w:ind w:left="1320" w:hanging="440"/>
      </w:pPr>
      <w:rPr>
        <w:rFonts w:ascii="Wingdings" w:hAnsi="Wingdings" w:hint="default"/>
      </w:rPr>
    </w:lvl>
    <w:lvl w:ilvl="3">
      <w:start w:val="1"/>
      <w:numFmt w:val="bullet"/>
      <w:lvlText w:val=""/>
      <w:lvlJc w:val="left"/>
      <w:pPr>
        <w:ind w:left="1760" w:hanging="440"/>
      </w:pPr>
      <w:rPr>
        <w:rFonts w:ascii="Wingdings" w:hAnsi="Wingdings" w:hint="default"/>
      </w:rPr>
    </w:lvl>
    <w:lvl w:ilvl="4">
      <w:start w:val="1"/>
      <w:numFmt w:val="bullet"/>
      <w:lvlText w:val=""/>
      <w:lvlJc w:val="left"/>
      <w:pPr>
        <w:ind w:left="2200" w:hanging="440"/>
      </w:pPr>
      <w:rPr>
        <w:rFonts w:ascii="Wingdings" w:hAnsi="Wingdings" w:hint="default"/>
      </w:rPr>
    </w:lvl>
    <w:lvl w:ilvl="5">
      <w:start w:val="1"/>
      <w:numFmt w:val="bullet"/>
      <w:lvlText w:val=""/>
      <w:lvlJc w:val="left"/>
      <w:pPr>
        <w:ind w:left="2640" w:hanging="440"/>
      </w:pPr>
      <w:rPr>
        <w:rFonts w:ascii="Wingdings" w:hAnsi="Wingdings" w:hint="default"/>
      </w:rPr>
    </w:lvl>
    <w:lvl w:ilvl="6">
      <w:start w:val="1"/>
      <w:numFmt w:val="bullet"/>
      <w:lvlText w:val=""/>
      <w:lvlJc w:val="left"/>
      <w:pPr>
        <w:ind w:left="3080" w:hanging="440"/>
      </w:pPr>
      <w:rPr>
        <w:rFonts w:ascii="Wingdings" w:hAnsi="Wingdings" w:hint="default"/>
      </w:rPr>
    </w:lvl>
    <w:lvl w:ilvl="7">
      <w:start w:val="1"/>
      <w:numFmt w:val="bullet"/>
      <w:lvlText w:val=""/>
      <w:lvlJc w:val="left"/>
      <w:pPr>
        <w:ind w:left="3520" w:hanging="440"/>
      </w:pPr>
      <w:rPr>
        <w:rFonts w:ascii="Wingdings" w:hAnsi="Wingdings" w:hint="default"/>
      </w:rPr>
    </w:lvl>
    <w:lvl w:ilvl="8">
      <w:start w:val="1"/>
      <w:numFmt w:val="bullet"/>
      <w:lvlText w:val=""/>
      <w:lvlJc w:val="left"/>
      <w:pPr>
        <w:ind w:left="3960" w:hanging="440"/>
      </w:pPr>
      <w:rPr>
        <w:rFonts w:ascii="Wingdings" w:hAnsi="Wingdings" w:hint="default"/>
      </w:rPr>
    </w:lvl>
  </w:abstractNum>
  <w:abstractNum w:abstractNumId="62" w15:restartNumberingAfterBreak="0">
    <w:nsid w:val="42CE2493"/>
    <w:multiLevelType w:val="multilevel"/>
    <w:tmpl w:val="42CE2493"/>
    <w:lvl w:ilvl="0">
      <w:start w:val="1"/>
      <w:numFmt w:val="bullet"/>
      <w:lvlText w:val=""/>
      <w:lvlJc w:val="left"/>
      <w:pPr>
        <w:ind w:left="440" w:hanging="440"/>
      </w:pPr>
      <w:rPr>
        <w:rFonts w:ascii="Wingdings" w:hAnsi="Wingdings" w:hint="default"/>
      </w:rPr>
    </w:lvl>
    <w:lvl w:ilvl="1">
      <w:start w:val="1"/>
      <w:numFmt w:val="bullet"/>
      <w:lvlText w:val=""/>
      <w:lvlJc w:val="left"/>
      <w:pPr>
        <w:ind w:left="880" w:hanging="440"/>
      </w:pPr>
      <w:rPr>
        <w:rFonts w:ascii="Wingdings" w:hAnsi="Wingdings" w:hint="default"/>
      </w:rPr>
    </w:lvl>
    <w:lvl w:ilvl="2">
      <w:start w:val="1"/>
      <w:numFmt w:val="bullet"/>
      <w:lvlText w:val=""/>
      <w:lvlJc w:val="left"/>
      <w:pPr>
        <w:ind w:left="1320" w:hanging="440"/>
      </w:pPr>
      <w:rPr>
        <w:rFonts w:ascii="Wingdings" w:hAnsi="Wingdings" w:hint="default"/>
      </w:rPr>
    </w:lvl>
    <w:lvl w:ilvl="3">
      <w:start w:val="1"/>
      <w:numFmt w:val="bullet"/>
      <w:lvlText w:val=""/>
      <w:lvlJc w:val="left"/>
      <w:pPr>
        <w:ind w:left="1760" w:hanging="440"/>
      </w:pPr>
      <w:rPr>
        <w:rFonts w:ascii="Wingdings" w:hAnsi="Wingdings" w:hint="default"/>
      </w:rPr>
    </w:lvl>
    <w:lvl w:ilvl="4">
      <w:start w:val="1"/>
      <w:numFmt w:val="bullet"/>
      <w:lvlText w:val=""/>
      <w:lvlJc w:val="left"/>
      <w:pPr>
        <w:ind w:left="2200" w:hanging="440"/>
      </w:pPr>
      <w:rPr>
        <w:rFonts w:ascii="Wingdings" w:hAnsi="Wingdings" w:hint="default"/>
      </w:rPr>
    </w:lvl>
    <w:lvl w:ilvl="5">
      <w:start w:val="1"/>
      <w:numFmt w:val="bullet"/>
      <w:lvlText w:val=""/>
      <w:lvlJc w:val="left"/>
      <w:pPr>
        <w:ind w:left="2640" w:hanging="440"/>
      </w:pPr>
      <w:rPr>
        <w:rFonts w:ascii="Wingdings" w:hAnsi="Wingdings" w:hint="default"/>
      </w:rPr>
    </w:lvl>
    <w:lvl w:ilvl="6">
      <w:start w:val="1"/>
      <w:numFmt w:val="bullet"/>
      <w:lvlText w:val=""/>
      <w:lvlJc w:val="left"/>
      <w:pPr>
        <w:ind w:left="3080" w:hanging="440"/>
      </w:pPr>
      <w:rPr>
        <w:rFonts w:ascii="Wingdings" w:hAnsi="Wingdings" w:hint="default"/>
      </w:rPr>
    </w:lvl>
    <w:lvl w:ilvl="7">
      <w:start w:val="1"/>
      <w:numFmt w:val="bullet"/>
      <w:lvlText w:val=""/>
      <w:lvlJc w:val="left"/>
      <w:pPr>
        <w:ind w:left="3520" w:hanging="440"/>
      </w:pPr>
      <w:rPr>
        <w:rFonts w:ascii="Wingdings" w:hAnsi="Wingdings" w:hint="default"/>
      </w:rPr>
    </w:lvl>
    <w:lvl w:ilvl="8">
      <w:start w:val="1"/>
      <w:numFmt w:val="bullet"/>
      <w:lvlText w:val=""/>
      <w:lvlJc w:val="left"/>
      <w:pPr>
        <w:ind w:left="3960" w:hanging="440"/>
      </w:pPr>
      <w:rPr>
        <w:rFonts w:ascii="Wingdings" w:hAnsi="Wingdings" w:hint="default"/>
      </w:rPr>
    </w:lvl>
  </w:abstractNum>
  <w:abstractNum w:abstractNumId="63" w15:restartNumberingAfterBreak="0">
    <w:nsid w:val="436407AC"/>
    <w:multiLevelType w:val="multilevel"/>
    <w:tmpl w:val="436407AC"/>
    <w:lvl w:ilvl="0">
      <w:start w:val="1"/>
      <w:numFmt w:val="bullet"/>
      <w:lvlText w:val=""/>
      <w:lvlJc w:val="left"/>
      <w:pPr>
        <w:ind w:left="440" w:hanging="440"/>
      </w:pPr>
      <w:rPr>
        <w:rFonts w:ascii="Wingdings" w:hAnsi="Wingdings" w:hint="default"/>
      </w:rPr>
    </w:lvl>
    <w:lvl w:ilvl="1">
      <w:numFmt w:val="bullet"/>
      <w:lvlText w:val=""/>
      <w:lvlJc w:val="left"/>
      <w:pPr>
        <w:ind w:left="800" w:hanging="360"/>
      </w:pPr>
      <w:rPr>
        <w:rFonts w:ascii="Symbol" w:eastAsia="宋体" w:hAnsi="Symbol" w:cs="宋体" w:hint="default"/>
      </w:rPr>
    </w:lvl>
    <w:lvl w:ilvl="2">
      <w:start w:val="1"/>
      <w:numFmt w:val="bullet"/>
      <w:lvlText w:val=""/>
      <w:lvlJc w:val="left"/>
      <w:pPr>
        <w:ind w:left="1320" w:hanging="440"/>
      </w:pPr>
      <w:rPr>
        <w:rFonts w:ascii="Wingdings" w:hAnsi="Wingdings" w:hint="default"/>
      </w:rPr>
    </w:lvl>
    <w:lvl w:ilvl="3">
      <w:start w:val="1"/>
      <w:numFmt w:val="bullet"/>
      <w:lvlText w:val=""/>
      <w:lvlJc w:val="left"/>
      <w:pPr>
        <w:ind w:left="1760" w:hanging="440"/>
      </w:pPr>
      <w:rPr>
        <w:rFonts w:ascii="Wingdings" w:hAnsi="Wingdings" w:hint="default"/>
      </w:rPr>
    </w:lvl>
    <w:lvl w:ilvl="4">
      <w:start w:val="1"/>
      <w:numFmt w:val="bullet"/>
      <w:lvlText w:val=""/>
      <w:lvlJc w:val="left"/>
      <w:pPr>
        <w:ind w:left="2200" w:hanging="440"/>
      </w:pPr>
      <w:rPr>
        <w:rFonts w:ascii="Wingdings" w:hAnsi="Wingdings" w:hint="default"/>
      </w:rPr>
    </w:lvl>
    <w:lvl w:ilvl="5">
      <w:start w:val="1"/>
      <w:numFmt w:val="bullet"/>
      <w:lvlText w:val=""/>
      <w:lvlJc w:val="left"/>
      <w:pPr>
        <w:ind w:left="2640" w:hanging="440"/>
      </w:pPr>
      <w:rPr>
        <w:rFonts w:ascii="Wingdings" w:hAnsi="Wingdings" w:hint="default"/>
      </w:rPr>
    </w:lvl>
    <w:lvl w:ilvl="6">
      <w:start w:val="1"/>
      <w:numFmt w:val="bullet"/>
      <w:lvlText w:val=""/>
      <w:lvlJc w:val="left"/>
      <w:pPr>
        <w:ind w:left="3080" w:hanging="440"/>
      </w:pPr>
      <w:rPr>
        <w:rFonts w:ascii="Wingdings" w:hAnsi="Wingdings" w:hint="default"/>
      </w:rPr>
    </w:lvl>
    <w:lvl w:ilvl="7">
      <w:start w:val="1"/>
      <w:numFmt w:val="bullet"/>
      <w:lvlText w:val=""/>
      <w:lvlJc w:val="left"/>
      <w:pPr>
        <w:ind w:left="3520" w:hanging="440"/>
      </w:pPr>
      <w:rPr>
        <w:rFonts w:ascii="Wingdings" w:hAnsi="Wingdings" w:hint="default"/>
      </w:rPr>
    </w:lvl>
    <w:lvl w:ilvl="8">
      <w:start w:val="1"/>
      <w:numFmt w:val="bullet"/>
      <w:lvlText w:val=""/>
      <w:lvlJc w:val="left"/>
      <w:pPr>
        <w:ind w:left="3960" w:hanging="440"/>
      </w:pPr>
      <w:rPr>
        <w:rFonts w:ascii="Wingdings" w:hAnsi="Wingdings" w:hint="default"/>
      </w:rPr>
    </w:lvl>
  </w:abstractNum>
  <w:abstractNum w:abstractNumId="64" w15:restartNumberingAfterBreak="0">
    <w:nsid w:val="43D930FF"/>
    <w:multiLevelType w:val="multilevel"/>
    <w:tmpl w:val="43D930FF"/>
    <w:lvl w:ilvl="0">
      <w:start w:val="1"/>
      <w:numFmt w:val="upperRoman"/>
      <w:lvlText w:val="%1"/>
      <w:lvlJc w:val="left"/>
      <w:pPr>
        <w:ind w:left="2968" w:hanging="960"/>
      </w:pPr>
      <w:rPr>
        <w:rFonts w:hint="default"/>
        <w:lang w:val="en-US" w:eastAsia="en-US" w:bidi="ar-SA"/>
      </w:rPr>
    </w:lvl>
    <w:lvl w:ilvl="1">
      <w:start w:val="5"/>
      <w:numFmt w:val="lowerLetter"/>
      <w:lvlText w:val="%1.%2"/>
      <w:lvlJc w:val="left"/>
      <w:pPr>
        <w:ind w:left="2968" w:hanging="960"/>
      </w:pPr>
      <w:rPr>
        <w:rFonts w:hint="default"/>
        <w:lang w:val="en-US" w:eastAsia="en-US" w:bidi="ar-SA"/>
      </w:rPr>
    </w:lvl>
    <w:lvl w:ilvl="2">
      <w:start w:val="2"/>
      <w:numFmt w:val="lowerRoman"/>
      <w:lvlText w:val="%1.%2.%3"/>
      <w:lvlJc w:val="left"/>
      <w:pPr>
        <w:ind w:left="2968" w:hanging="960"/>
      </w:pPr>
      <w:rPr>
        <w:rFonts w:hint="default"/>
        <w:lang w:val="en-US" w:eastAsia="en-US" w:bidi="ar-SA"/>
      </w:rPr>
    </w:lvl>
    <w:lvl w:ilvl="3">
      <w:start w:val="2"/>
      <w:numFmt w:val="decimal"/>
      <w:lvlText w:val="%1.%2.%3.%4)"/>
      <w:lvlJc w:val="left"/>
      <w:pPr>
        <w:ind w:left="2968" w:hanging="960"/>
      </w:pPr>
      <w:rPr>
        <w:rFonts w:ascii="Arial" w:eastAsia="Arial" w:hAnsi="Arial" w:cs="Arial" w:hint="default"/>
        <w:b w:val="0"/>
        <w:bCs w:val="0"/>
        <w:i w:val="0"/>
        <w:iCs w:val="0"/>
        <w:color w:val="227733"/>
        <w:spacing w:val="-1"/>
        <w:w w:val="99"/>
        <w:sz w:val="22"/>
        <w:szCs w:val="22"/>
        <w:lang w:val="en-US" w:eastAsia="en-US" w:bidi="ar-SA"/>
      </w:rPr>
    </w:lvl>
    <w:lvl w:ilvl="4">
      <w:numFmt w:val="bullet"/>
      <w:lvlText w:val="•"/>
      <w:lvlJc w:val="left"/>
      <w:pPr>
        <w:ind w:left="5474" w:hanging="960"/>
      </w:pPr>
      <w:rPr>
        <w:rFonts w:hint="default"/>
        <w:lang w:val="en-US" w:eastAsia="en-US" w:bidi="ar-SA"/>
      </w:rPr>
    </w:lvl>
    <w:lvl w:ilvl="5">
      <w:numFmt w:val="bullet"/>
      <w:lvlText w:val="•"/>
      <w:lvlJc w:val="left"/>
      <w:pPr>
        <w:ind w:left="6102" w:hanging="960"/>
      </w:pPr>
      <w:rPr>
        <w:rFonts w:hint="default"/>
        <w:lang w:val="en-US" w:eastAsia="en-US" w:bidi="ar-SA"/>
      </w:rPr>
    </w:lvl>
    <w:lvl w:ilvl="6">
      <w:numFmt w:val="bullet"/>
      <w:lvlText w:val="•"/>
      <w:lvlJc w:val="left"/>
      <w:pPr>
        <w:ind w:left="6731" w:hanging="960"/>
      </w:pPr>
      <w:rPr>
        <w:rFonts w:hint="default"/>
        <w:lang w:val="en-US" w:eastAsia="en-US" w:bidi="ar-SA"/>
      </w:rPr>
    </w:lvl>
    <w:lvl w:ilvl="7">
      <w:numFmt w:val="bullet"/>
      <w:lvlText w:val="•"/>
      <w:lvlJc w:val="left"/>
      <w:pPr>
        <w:ind w:left="7359" w:hanging="960"/>
      </w:pPr>
      <w:rPr>
        <w:rFonts w:hint="default"/>
        <w:lang w:val="en-US" w:eastAsia="en-US" w:bidi="ar-SA"/>
      </w:rPr>
    </w:lvl>
    <w:lvl w:ilvl="8">
      <w:numFmt w:val="bullet"/>
      <w:lvlText w:val="•"/>
      <w:lvlJc w:val="left"/>
      <w:pPr>
        <w:ind w:left="7988" w:hanging="960"/>
      </w:pPr>
      <w:rPr>
        <w:rFonts w:hint="default"/>
        <w:lang w:val="en-US" w:eastAsia="en-US" w:bidi="ar-SA"/>
      </w:rPr>
    </w:lvl>
  </w:abstractNum>
  <w:abstractNum w:abstractNumId="65" w15:restartNumberingAfterBreak="0">
    <w:nsid w:val="45157390"/>
    <w:multiLevelType w:val="multilevel"/>
    <w:tmpl w:val="45157390"/>
    <w:lvl w:ilvl="0">
      <w:numFmt w:val="bullet"/>
      <w:lvlText w:val="-"/>
      <w:lvlJc w:val="left"/>
      <w:pPr>
        <w:ind w:left="1112" w:hanging="363"/>
      </w:pPr>
      <w:rPr>
        <w:rFonts w:ascii="Arial" w:eastAsia="Arial" w:hAnsi="Arial" w:cs="Arial" w:hint="default"/>
        <w:b w:val="0"/>
        <w:bCs w:val="0"/>
        <w:i w:val="0"/>
        <w:iCs w:val="0"/>
        <w:w w:val="99"/>
        <w:sz w:val="22"/>
        <w:szCs w:val="22"/>
        <w:lang w:val="en-US" w:eastAsia="en-US" w:bidi="ar-SA"/>
      </w:rPr>
    </w:lvl>
    <w:lvl w:ilvl="1">
      <w:numFmt w:val="bullet"/>
      <w:lvlText w:val="•"/>
      <w:lvlJc w:val="left"/>
      <w:pPr>
        <w:ind w:left="1970" w:hanging="363"/>
      </w:pPr>
      <w:rPr>
        <w:rFonts w:hint="default"/>
        <w:lang w:val="en-US" w:eastAsia="en-US" w:bidi="ar-SA"/>
      </w:rPr>
    </w:lvl>
    <w:lvl w:ilvl="2">
      <w:numFmt w:val="bullet"/>
      <w:lvlText w:val="•"/>
      <w:lvlJc w:val="left"/>
      <w:pPr>
        <w:ind w:left="2821" w:hanging="363"/>
      </w:pPr>
      <w:rPr>
        <w:rFonts w:hint="default"/>
        <w:lang w:val="en-US" w:eastAsia="en-US" w:bidi="ar-SA"/>
      </w:rPr>
    </w:lvl>
    <w:lvl w:ilvl="3">
      <w:numFmt w:val="bullet"/>
      <w:lvlText w:val="•"/>
      <w:lvlJc w:val="left"/>
      <w:pPr>
        <w:ind w:left="3671" w:hanging="363"/>
      </w:pPr>
      <w:rPr>
        <w:rFonts w:hint="default"/>
        <w:lang w:val="en-US" w:eastAsia="en-US" w:bidi="ar-SA"/>
      </w:rPr>
    </w:lvl>
    <w:lvl w:ilvl="4">
      <w:numFmt w:val="bullet"/>
      <w:lvlText w:val="•"/>
      <w:lvlJc w:val="left"/>
      <w:pPr>
        <w:ind w:left="4522" w:hanging="363"/>
      </w:pPr>
      <w:rPr>
        <w:rFonts w:hint="default"/>
        <w:lang w:val="en-US" w:eastAsia="en-US" w:bidi="ar-SA"/>
      </w:rPr>
    </w:lvl>
    <w:lvl w:ilvl="5">
      <w:numFmt w:val="bullet"/>
      <w:lvlText w:val="•"/>
      <w:lvlJc w:val="left"/>
      <w:pPr>
        <w:ind w:left="5373" w:hanging="363"/>
      </w:pPr>
      <w:rPr>
        <w:rFonts w:hint="default"/>
        <w:lang w:val="en-US" w:eastAsia="en-US" w:bidi="ar-SA"/>
      </w:rPr>
    </w:lvl>
    <w:lvl w:ilvl="6">
      <w:numFmt w:val="bullet"/>
      <w:lvlText w:val="•"/>
      <w:lvlJc w:val="left"/>
      <w:pPr>
        <w:ind w:left="6223" w:hanging="363"/>
      </w:pPr>
      <w:rPr>
        <w:rFonts w:hint="default"/>
        <w:lang w:val="en-US" w:eastAsia="en-US" w:bidi="ar-SA"/>
      </w:rPr>
    </w:lvl>
    <w:lvl w:ilvl="7">
      <w:numFmt w:val="bullet"/>
      <w:lvlText w:val="•"/>
      <w:lvlJc w:val="left"/>
      <w:pPr>
        <w:ind w:left="7074" w:hanging="363"/>
      </w:pPr>
      <w:rPr>
        <w:rFonts w:hint="default"/>
        <w:lang w:val="en-US" w:eastAsia="en-US" w:bidi="ar-SA"/>
      </w:rPr>
    </w:lvl>
    <w:lvl w:ilvl="8">
      <w:numFmt w:val="bullet"/>
      <w:lvlText w:val="•"/>
      <w:lvlJc w:val="left"/>
      <w:pPr>
        <w:ind w:left="7925" w:hanging="363"/>
      </w:pPr>
      <w:rPr>
        <w:rFonts w:hint="default"/>
        <w:lang w:val="en-US" w:eastAsia="en-US" w:bidi="ar-SA"/>
      </w:rPr>
    </w:lvl>
  </w:abstractNum>
  <w:abstractNum w:abstractNumId="66" w15:restartNumberingAfterBreak="0">
    <w:nsid w:val="456A2AFC"/>
    <w:multiLevelType w:val="multilevel"/>
    <w:tmpl w:val="456A2AFC"/>
    <w:lvl w:ilvl="0">
      <w:start w:val="1"/>
      <w:numFmt w:val="decimal"/>
      <w:pStyle w:val="21"/>
      <w:lvlText w:val="表%1"/>
      <w:lvlJc w:val="left"/>
      <w:pPr>
        <w:ind w:left="4531" w:hanging="420"/>
      </w:pPr>
      <w:rPr>
        <w:rFonts w:hint="eastAsia"/>
      </w:rPr>
    </w:lvl>
    <w:lvl w:ilvl="1">
      <w:start w:val="1"/>
      <w:numFmt w:val="lowerLetter"/>
      <w:lvlText w:val="%2)"/>
      <w:lvlJc w:val="left"/>
      <w:pPr>
        <w:ind w:left="4951" w:hanging="420"/>
      </w:pPr>
    </w:lvl>
    <w:lvl w:ilvl="2">
      <w:start w:val="1"/>
      <w:numFmt w:val="lowerRoman"/>
      <w:lvlText w:val="%3."/>
      <w:lvlJc w:val="right"/>
      <w:pPr>
        <w:ind w:left="5371" w:hanging="420"/>
      </w:pPr>
    </w:lvl>
    <w:lvl w:ilvl="3">
      <w:start w:val="1"/>
      <w:numFmt w:val="decimal"/>
      <w:lvlText w:val="%4."/>
      <w:lvlJc w:val="left"/>
      <w:pPr>
        <w:ind w:left="5791" w:hanging="420"/>
      </w:pPr>
    </w:lvl>
    <w:lvl w:ilvl="4">
      <w:start w:val="1"/>
      <w:numFmt w:val="lowerLetter"/>
      <w:lvlText w:val="%5)"/>
      <w:lvlJc w:val="left"/>
      <w:pPr>
        <w:ind w:left="6211" w:hanging="420"/>
      </w:pPr>
    </w:lvl>
    <w:lvl w:ilvl="5">
      <w:start w:val="1"/>
      <w:numFmt w:val="lowerRoman"/>
      <w:lvlText w:val="%6."/>
      <w:lvlJc w:val="right"/>
      <w:pPr>
        <w:ind w:left="6631" w:hanging="420"/>
      </w:pPr>
    </w:lvl>
    <w:lvl w:ilvl="6">
      <w:start w:val="1"/>
      <w:numFmt w:val="decimal"/>
      <w:pStyle w:val="2Tab1-1"/>
      <w:lvlText w:val="%7."/>
      <w:lvlJc w:val="left"/>
      <w:pPr>
        <w:ind w:left="7051" w:hanging="420"/>
      </w:pPr>
    </w:lvl>
    <w:lvl w:ilvl="7">
      <w:start w:val="1"/>
      <w:numFmt w:val="lowerLetter"/>
      <w:lvlText w:val="%8)"/>
      <w:lvlJc w:val="left"/>
      <w:pPr>
        <w:ind w:left="7471" w:hanging="420"/>
      </w:pPr>
    </w:lvl>
    <w:lvl w:ilvl="8">
      <w:start w:val="1"/>
      <w:numFmt w:val="lowerRoman"/>
      <w:lvlText w:val="%9."/>
      <w:lvlJc w:val="right"/>
      <w:pPr>
        <w:ind w:left="7891" w:hanging="420"/>
      </w:pPr>
    </w:lvl>
  </w:abstractNum>
  <w:abstractNum w:abstractNumId="67" w15:restartNumberingAfterBreak="0">
    <w:nsid w:val="456C01E2"/>
    <w:multiLevelType w:val="multilevel"/>
    <w:tmpl w:val="456C01E2"/>
    <w:lvl w:ilvl="0">
      <w:start w:val="1"/>
      <w:numFmt w:val="bullet"/>
      <w:lvlText w:val=""/>
      <w:lvlPicBulletId w:val="1"/>
      <w:lvlJc w:val="left"/>
      <w:pPr>
        <w:tabs>
          <w:tab w:val="left" w:pos="440"/>
        </w:tabs>
        <w:ind w:left="440" w:firstLine="0"/>
      </w:pPr>
      <w:rPr>
        <w:rFonts w:ascii="Symbol" w:hAnsi="Symbol" w:hint="default"/>
      </w:rPr>
    </w:lvl>
    <w:lvl w:ilvl="1">
      <w:start w:val="1"/>
      <w:numFmt w:val="bullet"/>
      <w:lvlText w:val=""/>
      <w:lvlJc w:val="left"/>
      <w:pPr>
        <w:tabs>
          <w:tab w:val="left" w:pos="880"/>
        </w:tabs>
        <w:ind w:left="880" w:firstLine="0"/>
      </w:pPr>
      <w:rPr>
        <w:rFonts w:ascii="Symbol" w:hAnsi="Symbol" w:hint="default"/>
      </w:rPr>
    </w:lvl>
    <w:lvl w:ilvl="2">
      <w:start w:val="1"/>
      <w:numFmt w:val="bullet"/>
      <w:lvlText w:val=""/>
      <w:lvlJc w:val="left"/>
      <w:pPr>
        <w:tabs>
          <w:tab w:val="left" w:pos="1320"/>
        </w:tabs>
        <w:ind w:left="1320" w:firstLine="0"/>
      </w:pPr>
      <w:rPr>
        <w:rFonts w:ascii="Symbol" w:hAnsi="Symbol" w:hint="default"/>
      </w:rPr>
    </w:lvl>
    <w:lvl w:ilvl="3">
      <w:start w:val="1"/>
      <w:numFmt w:val="bullet"/>
      <w:lvlText w:val=""/>
      <w:lvlJc w:val="left"/>
      <w:pPr>
        <w:tabs>
          <w:tab w:val="left" w:pos="1760"/>
        </w:tabs>
        <w:ind w:left="1760" w:firstLine="0"/>
      </w:pPr>
      <w:rPr>
        <w:rFonts w:ascii="Symbol" w:hAnsi="Symbol" w:hint="default"/>
      </w:rPr>
    </w:lvl>
    <w:lvl w:ilvl="4">
      <w:start w:val="1"/>
      <w:numFmt w:val="bullet"/>
      <w:lvlText w:val=""/>
      <w:lvlJc w:val="left"/>
      <w:pPr>
        <w:tabs>
          <w:tab w:val="left" w:pos="2200"/>
        </w:tabs>
        <w:ind w:left="2200" w:firstLine="0"/>
      </w:pPr>
      <w:rPr>
        <w:rFonts w:ascii="Symbol" w:hAnsi="Symbol" w:hint="default"/>
      </w:rPr>
    </w:lvl>
    <w:lvl w:ilvl="5">
      <w:start w:val="1"/>
      <w:numFmt w:val="bullet"/>
      <w:lvlText w:val=""/>
      <w:lvlJc w:val="left"/>
      <w:pPr>
        <w:tabs>
          <w:tab w:val="left" w:pos="2640"/>
        </w:tabs>
        <w:ind w:left="2640" w:firstLine="0"/>
      </w:pPr>
      <w:rPr>
        <w:rFonts w:ascii="Symbol" w:hAnsi="Symbol" w:hint="default"/>
      </w:rPr>
    </w:lvl>
    <w:lvl w:ilvl="6">
      <w:start w:val="1"/>
      <w:numFmt w:val="bullet"/>
      <w:lvlText w:val=""/>
      <w:lvlJc w:val="left"/>
      <w:pPr>
        <w:tabs>
          <w:tab w:val="left" w:pos="3080"/>
        </w:tabs>
        <w:ind w:left="3080" w:firstLine="0"/>
      </w:pPr>
      <w:rPr>
        <w:rFonts w:ascii="Symbol" w:hAnsi="Symbol" w:hint="default"/>
      </w:rPr>
    </w:lvl>
    <w:lvl w:ilvl="7">
      <w:start w:val="1"/>
      <w:numFmt w:val="bullet"/>
      <w:lvlText w:val=""/>
      <w:lvlJc w:val="left"/>
      <w:pPr>
        <w:tabs>
          <w:tab w:val="left" w:pos="3520"/>
        </w:tabs>
        <w:ind w:left="3520" w:firstLine="0"/>
      </w:pPr>
      <w:rPr>
        <w:rFonts w:ascii="Symbol" w:hAnsi="Symbol" w:hint="default"/>
      </w:rPr>
    </w:lvl>
    <w:lvl w:ilvl="8">
      <w:start w:val="1"/>
      <w:numFmt w:val="bullet"/>
      <w:lvlText w:val=""/>
      <w:lvlJc w:val="left"/>
      <w:pPr>
        <w:tabs>
          <w:tab w:val="left" w:pos="3960"/>
        </w:tabs>
        <w:ind w:left="3960" w:firstLine="0"/>
      </w:pPr>
      <w:rPr>
        <w:rFonts w:ascii="Symbol" w:hAnsi="Symbol" w:hint="default"/>
      </w:rPr>
    </w:lvl>
  </w:abstractNum>
  <w:abstractNum w:abstractNumId="68" w15:restartNumberingAfterBreak="0">
    <w:nsid w:val="460912C8"/>
    <w:multiLevelType w:val="multilevel"/>
    <w:tmpl w:val="460912C8"/>
    <w:lvl w:ilvl="0">
      <w:start w:val="1"/>
      <w:numFmt w:val="decimal"/>
      <w:lvlText w:val="%1."/>
      <w:lvlJc w:val="left"/>
      <w:pPr>
        <w:ind w:left="425" w:hanging="425"/>
      </w:pPr>
      <w:rPr>
        <w:rFonts w:hint="eastAsia"/>
      </w:rPr>
    </w:lvl>
    <w:lvl w:ilvl="1">
      <w:start w:val="1"/>
      <w:numFmt w:val="decimal"/>
      <w:lvlText w:val="%1.%2."/>
      <w:lvlJc w:val="left"/>
      <w:pPr>
        <w:ind w:left="567" w:hanging="567"/>
      </w:pPr>
      <w:rPr>
        <w:rFonts w:hint="eastAsia"/>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4"/>
      <w:numFmt w:val="decimal"/>
      <w:lvlText w:val="%1.%2.%3.%4.%5"/>
      <w:lvlJc w:val="left"/>
      <w:pPr>
        <w:ind w:left="992" w:hanging="992"/>
      </w:pPr>
      <w:rPr>
        <w:rFonts w:hint="eastAsia"/>
        <w:sz w:val="24"/>
        <w:szCs w:val="24"/>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69" w15:restartNumberingAfterBreak="0">
    <w:nsid w:val="46491C17"/>
    <w:multiLevelType w:val="multilevel"/>
    <w:tmpl w:val="46491C17"/>
    <w:lvl w:ilvl="0">
      <w:start w:val="1"/>
      <w:numFmt w:val="decimal"/>
      <w:pStyle w:val="11"/>
      <w:lvlText w:val="图%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0" w15:restartNumberingAfterBreak="0">
    <w:nsid w:val="470C603D"/>
    <w:multiLevelType w:val="multilevel"/>
    <w:tmpl w:val="470C603D"/>
    <w:lvl w:ilvl="0">
      <w:start w:val="1"/>
      <w:numFmt w:val="bullet"/>
      <w:lvlText w:val=""/>
      <w:lvlPicBulletId w:val="1"/>
      <w:lvlJc w:val="left"/>
      <w:pPr>
        <w:tabs>
          <w:tab w:val="left" w:pos="440"/>
        </w:tabs>
        <w:ind w:left="440" w:firstLine="0"/>
      </w:pPr>
      <w:rPr>
        <w:rFonts w:ascii="Symbol" w:hAnsi="Symbol" w:hint="default"/>
      </w:rPr>
    </w:lvl>
    <w:lvl w:ilvl="1">
      <w:start w:val="1"/>
      <w:numFmt w:val="bullet"/>
      <w:lvlText w:val=""/>
      <w:lvlJc w:val="left"/>
      <w:pPr>
        <w:tabs>
          <w:tab w:val="left" w:pos="880"/>
        </w:tabs>
        <w:ind w:left="880" w:firstLine="0"/>
      </w:pPr>
      <w:rPr>
        <w:rFonts w:ascii="Symbol" w:hAnsi="Symbol" w:hint="default"/>
      </w:rPr>
    </w:lvl>
    <w:lvl w:ilvl="2">
      <w:start w:val="1"/>
      <w:numFmt w:val="bullet"/>
      <w:lvlText w:val=""/>
      <w:lvlJc w:val="left"/>
      <w:pPr>
        <w:tabs>
          <w:tab w:val="left" w:pos="1320"/>
        </w:tabs>
        <w:ind w:left="1320" w:firstLine="0"/>
      </w:pPr>
      <w:rPr>
        <w:rFonts w:ascii="Symbol" w:hAnsi="Symbol" w:hint="default"/>
      </w:rPr>
    </w:lvl>
    <w:lvl w:ilvl="3">
      <w:start w:val="1"/>
      <w:numFmt w:val="bullet"/>
      <w:lvlText w:val=""/>
      <w:lvlJc w:val="left"/>
      <w:pPr>
        <w:tabs>
          <w:tab w:val="left" w:pos="1760"/>
        </w:tabs>
        <w:ind w:left="1760" w:firstLine="0"/>
      </w:pPr>
      <w:rPr>
        <w:rFonts w:ascii="Symbol" w:hAnsi="Symbol" w:hint="default"/>
      </w:rPr>
    </w:lvl>
    <w:lvl w:ilvl="4">
      <w:start w:val="1"/>
      <w:numFmt w:val="bullet"/>
      <w:lvlText w:val=""/>
      <w:lvlJc w:val="left"/>
      <w:pPr>
        <w:tabs>
          <w:tab w:val="left" w:pos="2200"/>
        </w:tabs>
        <w:ind w:left="2200" w:firstLine="0"/>
      </w:pPr>
      <w:rPr>
        <w:rFonts w:ascii="Symbol" w:hAnsi="Symbol" w:hint="default"/>
      </w:rPr>
    </w:lvl>
    <w:lvl w:ilvl="5">
      <w:start w:val="1"/>
      <w:numFmt w:val="bullet"/>
      <w:lvlText w:val=""/>
      <w:lvlJc w:val="left"/>
      <w:pPr>
        <w:tabs>
          <w:tab w:val="left" w:pos="2640"/>
        </w:tabs>
        <w:ind w:left="2640" w:firstLine="0"/>
      </w:pPr>
      <w:rPr>
        <w:rFonts w:ascii="Symbol" w:hAnsi="Symbol" w:hint="default"/>
      </w:rPr>
    </w:lvl>
    <w:lvl w:ilvl="6">
      <w:start w:val="1"/>
      <w:numFmt w:val="bullet"/>
      <w:lvlText w:val=""/>
      <w:lvlJc w:val="left"/>
      <w:pPr>
        <w:tabs>
          <w:tab w:val="left" w:pos="3080"/>
        </w:tabs>
        <w:ind w:left="3080" w:firstLine="0"/>
      </w:pPr>
      <w:rPr>
        <w:rFonts w:ascii="Symbol" w:hAnsi="Symbol" w:hint="default"/>
      </w:rPr>
    </w:lvl>
    <w:lvl w:ilvl="7">
      <w:start w:val="1"/>
      <w:numFmt w:val="bullet"/>
      <w:lvlText w:val=""/>
      <w:lvlJc w:val="left"/>
      <w:pPr>
        <w:tabs>
          <w:tab w:val="left" w:pos="3520"/>
        </w:tabs>
        <w:ind w:left="3520" w:firstLine="0"/>
      </w:pPr>
      <w:rPr>
        <w:rFonts w:ascii="Symbol" w:hAnsi="Symbol" w:hint="default"/>
      </w:rPr>
    </w:lvl>
    <w:lvl w:ilvl="8">
      <w:start w:val="1"/>
      <w:numFmt w:val="bullet"/>
      <w:lvlText w:val=""/>
      <w:lvlJc w:val="left"/>
      <w:pPr>
        <w:tabs>
          <w:tab w:val="left" w:pos="3960"/>
        </w:tabs>
        <w:ind w:left="3960" w:firstLine="0"/>
      </w:pPr>
      <w:rPr>
        <w:rFonts w:ascii="Symbol" w:hAnsi="Symbol" w:hint="default"/>
      </w:rPr>
    </w:lvl>
  </w:abstractNum>
  <w:abstractNum w:abstractNumId="71" w15:restartNumberingAfterBreak="0">
    <w:nsid w:val="47FE1D0F"/>
    <w:multiLevelType w:val="multilevel"/>
    <w:tmpl w:val="47FE1D0F"/>
    <w:lvl w:ilvl="0">
      <w:start w:val="1"/>
      <w:numFmt w:val="bullet"/>
      <w:lvlText w:val=""/>
      <w:lvlJc w:val="left"/>
      <w:pPr>
        <w:ind w:left="860" w:hanging="440"/>
      </w:pPr>
      <w:rPr>
        <w:rFonts w:ascii="Wingdings" w:hAnsi="Wingdings" w:hint="default"/>
      </w:rPr>
    </w:lvl>
    <w:lvl w:ilvl="1">
      <w:start w:val="1"/>
      <w:numFmt w:val="bullet"/>
      <w:lvlText w:val=""/>
      <w:lvlJc w:val="left"/>
      <w:pPr>
        <w:ind w:left="1300" w:hanging="440"/>
      </w:pPr>
      <w:rPr>
        <w:rFonts w:ascii="Wingdings" w:hAnsi="Wingdings" w:hint="default"/>
      </w:rPr>
    </w:lvl>
    <w:lvl w:ilvl="2">
      <w:start w:val="1"/>
      <w:numFmt w:val="bullet"/>
      <w:lvlText w:val=""/>
      <w:lvlJc w:val="left"/>
      <w:pPr>
        <w:ind w:left="1740" w:hanging="440"/>
      </w:pPr>
      <w:rPr>
        <w:rFonts w:ascii="Wingdings" w:hAnsi="Wingdings" w:hint="default"/>
      </w:rPr>
    </w:lvl>
    <w:lvl w:ilvl="3">
      <w:start w:val="1"/>
      <w:numFmt w:val="bullet"/>
      <w:lvlText w:val=""/>
      <w:lvlJc w:val="left"/>
      <w:pPr>
        <w:ind w:left="2180" w:hanging="440"/>
      </w:pPr>
      <w:rPr>
        <w:rFonts w:ascii="Wingdings" w:hAnsi="Wingdings" w:hint="default"/>
      </w:rPr>
    </w:lvl>
    <w:lvl w:ilvl="4">
      <w:start w:val="1"/>
      <w:numFmt w:val="bullet"/>
      <w:lvlText w:val=""/>
      <w:lvlJc w:val="left"/>
      <w:pPr>
        <w:ind w:left="2620" w:hanging="440"/>
      </w:pPr>
      <w:rPr>
        <w:rFonts w:ascii="Wingdings" w:hAnsi="Wingdings" w:hint="default"/>
      </w:rPr>
    </w:lvl>
    <w:lvl w:ilvl="5">
      <w:start w:val="1"/>
      <w:numFmt w:val="bullet"/>
      <w:lvlText w:val=""/>
      <w:lvlJc w:val="left"/>
      <w:pPr>
        <w:ind w:left="3060" w:hanging="440"/>
      </w:pPr>
      <w:rPr>
        <w:rFonts w:ascii="Wingdings" w:hAnsi="Wingdings" w:hint="default"/>
      </w:rPr>
    </w:lvl>
    <w:lvl w:ilvl="6">
      <w:start w:val="1"/>
      <w:numFmt w:val="bullet"/>
      <w:lvlText w:val=""/>
      <w:lvlJc w:val="left"/>
      <w:pPr>
        <w:ind w:left="3500" w:hanging="440"/>
      </w:pPr>
      <w:rPr>
        <w:rFonts w:ascii="Wingdings" w:hAnsi="Wingdings" w:hint="default"/>
      </w:rPr>
    </w:lvl>
    <w:lvl w:ilvl="7">
      <w:start w:val="1"/>
      <w:numFmt w:val="bullet"/>
      <w:lvlText w:val=""/>
      <w:lvlJc w:val="left"/>
      <w:pPr>
        <w:ind w:left="3940" w:hanging="440"/>
      </w:pPr>
      <w:rPr>
        <w:rFonts w:ascii="Wingdings" w:hAnsi="Wingdings" w:hint="default"/>
      </w:rPr>
    </w:lvl>
    <w:lvl w:ilvl="8">
      <w:start w:val="1"/>
      <w:numFmt w:val="bullet"/>
      <w:lvlText w:val=""/>
      <w:lvlJc w:val="left"/>
      <w:pPr>
        <w:ind w:left="4380" w:hanging="440"/>
      </w:pPr>
      <w:rPr>
        <w:rFonts w:ascii="Wingdings" w:hAnsi="Wingdings" w:hint="default"/>
      </w:rPr>
    </w:lvl>
  </w:abstractNum>
  <w:abstractNum w:abstractNumId="72" w15:restartNumberingAfterBreak="0">
    <w:nsid w:val="4872073E"/>
    <w:multiLevelType w:val="multilevel"/>
    <w:tmpl w:val="4872073E"/>
    <w:lvl w:ilvl="0">
      <w:start w:val="1"/>
      <w:numFmt w:val="bullet"/>
      <w:lvlText w:val=""/>
      <w:lvlPicBulletId w:val="1"/>
      <w:lvlJc w:val="left"/>
      <w:pPr>
        <w:tabs>
          <w:tab w:val="left" w:pos="440"/>
        </w:tabs>
        <w:ind w:left="440" w:firstLine="0"/>
      </w:pPr>
      <w:rPr>
        <w:rFonts w:ascii="Symbol" w:hAnsi="Symbol" w:hint="default"/>
      </w:rPr>
    </w:lvl>
    <w:lvl w:ilvl="1">
      <w:start w:val="1"/>
      <w:numFmt w:val="bullet"/>
      <w:lvlText w:val=""/>
      <w:lvlJc w:val="left"/>
      <w:pPr>
        <w:tabs>
          <w:tab w:val="left" w:pos="880"/>
        </w:tabs>
        <w:ind w:left="880" w:firstLine="0"/>
      </w:pPr>
      <w:rPr>
        <w:rFonts w:ascii="Symbol" w:hAnsi="Symbol" w:hint="default"/>
      </w:rPr>
    </w:lvl>
    <w:lvl w:ilvl="2">
      <w:start w:val="1"/>
      <w:numFmt w:val="bullet"/>
      <w:lvlText w:val=""/>
      <w:lvlJc w:val="left"/>
      <w:pPr>
        <w:tabs>
          <w:tab w:val="left" w:pos="1320"/>
        </w:tabs>
        <w:ind w:left="1320" w:firstLine="0"/>
      </w:pPr>
      <w:rPr>
        <w:rFonts w:ascii="Symbol" w:hAnsi="Symbol" w:hint="default"/>
      </w:rPr>
    </w:lvl>
    <w:lvl w:ilvl="3">
      <w:start w:val="1"/>
      <w:numFmt w:val="bullet"/>
      <w:lvlText w:val=""/>
      <w:lvlJc w:val="left"/>
      <w:pPr>
        <w:tabs>
          <w:tab w:val="left" w:pos="1760"/>
        </w:tabs>
        <w:ind w:left="1760" w:firstLine="0"/>
      </w:pPr>
      <w:rPr>
        <w:rFonts w:ascii="Symbol" w:hAnsi="Symbol" w:hint="default"/>
      </w:rPr>
    </w:lvl>
    <w:lvl w:ilvl="4">
      <w:start w:val="1"/>
      <w:numFmt w:val="bullet"/>
      <w:lvlText w:val=""/>
      <w:lvlJc w:val="left"/>
      <w:pPr>
        <w:tabs>
          <w:tab w:val="left" w:pos="2200"/>
        </w:tabs>
        <w:ind w:left="2200" w:firstLine="0"/>
      </w:pPr>
      <w:rPr>
        <w:rFonts w:ascii="Symbol" w:hAnsi="Symbol" w:hint="default"/>
      </w:rPr>
    </w:lvl>
    <w:lvl w:ilvl="5">
      <w:start w:val="1"/>
      <w:numFmt w:val="bullet"/>
      <w:lvlText w:val=""/>
      <w:lvlJc w:val="left"/>
      <w:pPr>
        <w:tabs>
          <w:tab w:val="left" w:pos="2640"/>
        </w:tabs>
        <w:ind w:left="2640" w:firstLine="0"/>
      </w:pPr>
      <w:rPr>
        <w:rFonts w:ascii="Symbol" w:hAnsi="Symbol" w:hint="default"/>
      </w:rPr>
    </w:lvl>
    <w:lvl w:ilvl="6">
      <w:start w:val="1"/>
      <w:numFmt w:val="bullet"/>
      <w:lvlText w:val=""/>
      <w:lvlJc w:val="left"/>
      <w:pPr>
        <w:tabs>
          <w:tab w:val="left" w:pos="3080"/>
        </w:tabs>
        <w:ind w:left="3080" w:firstLine="0"/>
      </w:pPr>
      <w:rPr>
        <w:rFonts w:ascii="Symbol" w:hAnsi="Symbol" w:hint="default"/>
      </w:rPr>
    </w:lvl>
    <w:lvl w:ilvl="7">
      <w:start w:val="1"/>
      <w:numFmt w:val="bullet"/>
      <w:lvlText w:val=""/>
      <w:lvlJc w:val="left"/>
      <w:pPr>
        <w:tabs>
          <w:tab w:val="left" w:pos="3520"/>
        </w:tabs>
        <w:ind w:left="3520" w:firstLine="0"/>
      </w:pPr>
      <w:rPr>
        <w:rFonts w:ascii="Symbol" w:hAnsi="Symbol" w:hint="default"/>
      </w:rPr>
    </w:lvl>
    <w:lvl w:ilvl="8">
      <w:start w:val="1"/>
      <w:numFmt w:val="bullet"/>
      <w:lvlText w:val=""/>
      <w:lvlJc w:val="left"/>
      <w:pPr>
        <w:tabs>
          <w:tab w:val="left" w:pos="3960"/>
        </w:tabs>
        <w:ind w:left="3960" w:firstLine="0"/>
      </w:pPr>
      <w:rPr>
        <w:rFonts w:ascii="Symbol" w:hAnsi="Symbol" w:hint="default"/>
      </w:rPr>
    </w:lvl>
  </w:abstractNum>
  <w:abstractNum w:abstractNumId="73" w15:restartNumberingAfterBreak="0">
    <w:nsid w:val="492140FE"/>
    <w:multiLevelType w:val="multilevel"/>
    <w:tmpl w:val="492140FE"/>
    <w:lvl w:ilvl="0">
      <w:start w:val="1"/>
      <w:numFmt w:val="bullet"/>
      <w:lvlText w:val=""/>
      <w:lvlJc w:val="left"/>
      <w:pPr>
        <w:ind w:left="440" w:hanging="440"/>
      </w:pPr>
      <w:rPr>
        <w:rFonts w:ascii="Wingdings" w:hAnsi="Wingdings" w:hint="default"/>
      </w:rPr>
    </w:lvl>
    <w:lvl w:ilvl="1">
      <w:start w:val="1"/>
      <w:numFmt w:val="bullet"/>
      <w:lvlText w:val=""/>
      <w:lvlJc w:val="left"/>
      <w:pPr>
        <w:ind w:left="880" w:hanging="440"/>
      </w:pPr>
      <w:rPr>
        <w:rFonts w:ascii="Wingdings" w:hAnsi="Wingdings" w:hint="default"/>
      </w:rPr>
    </w:lvl>
    <w:lvl w:ilvl="2">
      <w:start w:val="1"/>
      <w:numFmt w:val="bullet"/>
      <w:lvlText w:val=""/>
      <w:lvlJc w:val="left"/>
      <w:pPr>
        <w:ind w:left="1320" w:hanging="440"/>
      </w:pPr>
      <w:rPr>
        <w:rFonts w:ascii="Wingdings" w:hAnsi="Wingdings" w:hint="default"/>
      </w:rPr>
    </w:lvl>
    <w:lvl w:ilvl="3">
      <w:start w:val="1"/>
      <w:numFmt w:val="bullet"/>
      <w:lvlText w:val=""/>
      <w:lvlJc w:val="left"/>
      <w:pPr>
        <w:ind w:left="1760" w:hanging="440"/>
      </w:pPr>
      <w:rPr>
        <w:rFonts w:ascii="Wingdings" w:hAnsi="Wingdings" w:hint="default"/>
      </w:rPr>
    </w:lvl>
    <w:lvl w:ilvl="4">
      <w:start w:val="1"/>
      <w:numFmt w:val="bullet"/>
      <w:lvlText w:val=""/>
      <w:lvlJc w:val="left"/>
      <w:pPr>
        <w:ind w:left="2200" w:hanging="440"/>
      </w:pPr>
      <w:rPr>
        <w:rFonts w:ascii="Wingdings" w:hAnsi="Wingdings" w:hint="default"/>
      </w:rPr>
    </w:lvl>
    <w:lvl w:ilvl="5">
      <w:start w:val="1"/>
      <w:numFmt w:val="bullet"/>
      <w:lvlText w:val=""/>
      <w:lvlJc w:val="left"/>
      <w:pPr>
        <w:ind w:left="2640" w:hanging="440"/>
      </w:pPr>
      <w:rPr>
        <w:rFonts w:ascii="Wingdings" w:hAnsi="Wingdings" w:hint="default"/>
      </w:rPr>
    </w:lvl>
    <w:lvl w:ilvl="6">
      <w:start w:val="1"/>
      <w:numFmt w:val="bullet"/>
      <w:lvlText w:val=""/>
      <w:lvlJc w:val="left"/>
      <w:pPr>
        <w:ind w:left="3080" w:hanging="440"/>
      </w:pPr>
      <w:rPr>
        <w:rFonts w:ascii="Wingdings" w:hAnsi="Wingdings" w:hint="default"/>
      </w:rPr>
    </w:lvl>
    <w:lvl w:ilvl="7">
      <w:start w:val="1"/>
      <w:numFmt w:val="bullet"/>
      <w:lvlText w:val=""/>
      <w:lvlJc w:val="left"/>
      <w:pPr>
        <w:ind w:left="3520" w:hanging="440"/>
      </w:pPr>
      <w:rPr>
        <w:rFonts w:ascii="Wingdings" w:hAnsi="Wingdings" w:hint="default"/>
      </w:rPr>
    </w:lvl>
    <w:lvl w:ilvl="8">
      <w:start w:val="1"/>
      <w:numFmt w:val="bullet"/>
      <w:lvlText w:val=""/>
      <w:lvlJc w:val="left"/>
      <w:pPr>
        <w:ind w:left="3960" w:hanging="440"/>
      </w:pPr>
      <w:rPr>
        <w:rFonts w:ascii="Wingdings" w:hAnsi="Wingdings" w:hint="default"/>
      </w:rPr>
    </w:lvl>
  </w:abstractNum>
  <w:abstractNum w:abstractNumId="74" w15:restartNumberingAfterBreak="0">
    <w:nsid w:val="4AE74C32"/>
    <w:multiLevelType w:val="multilevel"/>
    <w:tmpl w:val="4AE74C32"/>
    <w:lvl w:ilvl="0">
      <w:start w:val="1"/>
      <w:numFmt w:val="bullet"/>
      <w:lvlText w:val=""/>
      <w:lvlPicBulletId w:val="1"/>
      <w:lvlJc w:val="left"/>
      <w:pPr>
        <w:tabs>
          <w:tab w:val="left" w:pos="440"/>
        </w:tabs>
        <w:ind w:left="440" w:firstLine="0"/>
      </w:pPr>
      <w:rPr>
        <w:rFonts w:ascii="Symbol" w:hAnsi="Symbol" w:hint="default"/>
      </w:rPr>
    </w:lvl>
    <w:lvl w:ilvl="1">
      <w:start w:val="1"/>
      <w:numFmt w:val="bullet"/>
      <w:lvlText w:val=""/>
      <w:lvlJc w:val="left"/>
      <w:pPr>
        <w:tabs>
          <w:tab w:val="left" w:pos="880"/>
        </w:tabs>
        <w:ind w:left="880" w:firstLine="0"/>
      </w:pPr>
      <w:rPr>
        <w:rFonts w:ascii="Symbol" w:hAnsi="Symbol" w:hint="default"/>
      </w:rPr>
    </w:lvl>
    <w:lvl w:ilvl="2">
      <w:start w:val="1"/>
      <w:numFmt w:val="bullet"/>
      <w:lvlText w:val=""/>
      <w:lvlJc w:val="left"/>
      <w:pPr>
        <w:tabs>
          <w:tab w:val="left" w:pos="1320"/>
        </w:tabs>
        <w:ind w:left="1320" w:firstLine="0"/>
      </w:pPr>
      <w:rPr>
        <w:rFonts w:ascii="Symbol" w:hAnsi="Symbol" w:hint="default"/>
      </w:rPr>
    </w:lvl>
    <w:lvl w:ilvl="3">
      <w:start w:val="1"/>
      <w:numFmt w:val="bullet"/>
      <w:lvlText w:val=""/>
      <w:lvlJc w:val="left"/>
      <w:pPr>
        <w:tabs>
          <w:tab w:val="left" w:pos="1760"/>
        </w:tabs>
        <w:ind w:left="1760" w:firstLine="0"/>
      </w:pPr>
      <w:rPr>
        <w:rFonts w:ascii="Symbol" w:hAnsi="Symbol" w:hint="default"/>
      </w:rPr>
    </w:lvl>
    <w:lvl w:ilvl="4">
      <w:start w:val="1"/>
      <w:numFmt w:val="bullet"/>
      <w:lvlText w:val=""/>
      <w:lvlJc w:val="left"/>
      <w:pPr>
        <w:tabs>
          <w:tab w:val="left" w:pos="2200"/>
        </w:tabs>
        <w:ind w:left="2200" w:firstLine="0"/>
      </w:pPr>
      <w:rPr>
        <w:rFonts w:ascii="Symbol" w:hAnsi="Symbol" w:hint="default"/>
      </w:rPr>
    </w:lvl>
    <w:lvl w:ilvl="5">
      <w:start w:val="1"/>
      <w:numFmt w:val="bullet"/>
      <w:lvlText w:val=""/>
      <w:lvlJc w:val="left"/>
      <w:pPr>
        <w:tabs>
          <w:tab w:val="left" w:pos="2640"/>
        </w:tabs>
        <w:ind w:left="2640" w:firstLine="0"/>
      </w:pPr>
      <w:rPr>
        <w:rFonts w:ascii="Symbol" w:hAnsi="Symbol" w:hint="default"/>
      </w:rPr>
    </w:lvl>
    <w:lvl w:ilvl="6">
      <w:start w:val="1"/>
      <w:numFmt w:val="bullet"/>
      <w:lvlText w:val=""/>
      <w:lvlJc w:val="left"/>
      <w:pPr>
        <w:tabs>
          <w:tab w:val="left" w:pos="3080"/>
        </w:tabs>
        <w:ind w:left="3080" w:firstLine="0"/>
      </w:pPr>
      <w:rPr>
        <w:rFonts w:ascii="Symbol" w:hAnsi="Symbol" w:hint="default"/>
      </w:rPr>
    </w:lvl>
    <w:lvl w:ilvl="7">
      <w:start w:val="1"/>
      <w:numFmt w:val="bullet"/>
      <w:lvlText w:val=""/>
      <w:lvlJc w:val="left"/>
      <w:pPr>
        <w:tabs>
          <w:tab w:val="left" w:pos="3520"/>
        </w:tabs>
        <w:ind w:left="3520" w:firstLine="0"/>
      </w:pPr>
      <w:rPr>
        <w:rFonts w:ascii="Symbol" w:hAnsi="Symbol" w:hint="default"/>
      </w:rPr>
    </w:lvl>
    <w:lvl w:ilvl="8">
      <w:start w:val="1"/>
      <w:numFmt w:val="bullet"/>
      <w:lvlText w:val=""/>
      <w:lvlJc w:val="left"/>
      <w:pPr>
        <w:tabs>
          <w:tab w:val="left" w:pos="3960"/>
        </w:tabs>
        <w:ind w:left="3960" w:firstLine="0"/>
      </w:pPr>
      <w:rPr>
        <w:rFonts w:ascii="Symbol" w:hAnsi="Symbol" w:hint="default"/>
      </w:rPr>
    </w:lvl>
  </w:abstractNum>
  <w:abstractNum w:abstractNumId="75" w15:restartNumberingAfterBreak="0">
    <w:nsid w:val="4C8E3960"/>
    <w:multiLevelType w:val="multilevel"/>
    <w:tmpl w:val="4C8E3960"/>
    <w:lvl w:ilvl="0">
      <w:start w:val="2"/>
      <w:numFmt w:val="bullet"/>
      <w:lvlText w:val="-"/>
      <w:lvlJc w:val="left"/>
      <w:pPr>
        <w:ind w:left="360" w:hanging="360"/>
      </w:pPr>
      <w:rPr>
        <w:rFonts w:ascii="Times New Roman" w:eastAsia="宋体" w:hAnsi="Times New Roman" w:cs="Times New Roman"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76" w15:restartNumberingAfterBreak="0">
    <w:nsid w:val="4D2C49C8"/>
    <w:multiLevelType w:val="multilevel"/>
    <w:tmpl w:val="4D2C49C8"/>
    <w:lvl w:ilvl="0">
      <w:start w:val="1"/>
      <w:numFmt w:val="bullet"/>
      <w:lvlText w:val=""/>
      <w:lvlPicBulletId w:val="1"/>
      <w:lvlJc w:val="left"/>
      <w:pPr>
        <w:tabs>
          <w:tab w:val="left" w:pos="440"/>
        </w:tabs>
        <w:ind w:left="440" w:firstLine="0"/>
      </w:pPr>
      <w:rPr>
        <w:rFonts w:ascii="Symbol" w:hAnsi="Symbol" w:hint="default"/>
      </w:rPr>
    </w:lvl>
    <w:lvl w:ilvl="1">
      <w:start w:val="1"/>
      <w:numFmt w:val="bullet"/>
      <w:lvlText w:val=""/>
      <w:lvlJc w:val="left"/>
      <w:pPr>
        <w:tabs>
          <w:tab w:val="left" w:pos="880"/>
        </w:tabs>
        <w:ind w:left="880" w:firstLine="0"/>
      </w:pPr>
      <w:rPr>
        <w:rFonts w:ascii="Symbol" w:hAnsi="Symbol" w:hint="default"/>
      </w:rPr>
    </w:lvl>
    <w:lvl w:ilvl="2">
      <w:start w:val="1"/>
      <w:numFmt w:val="bullet"/>
      <w:lvlText w:val=""/>
      <w:lvlJc w:val="left"/>
      <w:pPr>
        <w:tabs>
          <w:tab w:val="left" w:pos="1320"/>
        </w:tabs>
        <w:ind w:left="1320" w:firstLine="0"/>
      </w:pPr>
      <w:rPr>
        <w:rFonts w:ascii="Symbol" w:hAnsi="Symbol" w:hint="default"/>
      </w:rPr>
    </w:lvl>
    <w:lvl w:ilvl="3">
      <w:start w:val="1"/>
      <w:numFmt w:val="bullet"/>
      <w:lvlText w:val=""/>
      <w:lvlJc w:val="left"/>
      <w:pPr>
        <w:tabs>
          <w:tab w:val="left" w:pos="1760"/>
        </w:tabs>
        <w:ind w:left="1760" w:firstLine="0"/>
      </w:pPr>
      <w:rPr>
        <w:rFonts w:ascii="Symbol" w:hAnsi="Symbol" w:hint="default"/>
      </w:rPr>
    </w:lvl>
    <w:lvl w:ilvl="4">
      <w:start w:val="1"/>
      <w:numFmt w:val="bullet"/>
      <w:lvlText w:val=""/>
      <w:lvlJc w:val="left"/>
      <w:pPr>
        <w:tabs>
          <w:tab w:val="left" w:pos="2200"/>
        </w:tabs>
        <w:ind w:left="2200" w:firstLine="0"/>
      </w:pPr>
      <w:rPr>
        <w:rFonts w:ascii="Symbol" w:hAnsi="Symbol" w:hint="default"/>
      </w:rPr>
    </w:lvl>
    <w:lvl w:ilvl="5">
      <w:start w:val="1"/>
      <w:numFmt w:val="bullet"/>
      <w:lvlText w:val=""/>
      <w:lvlJc w:val="left"/>
      <w:pPr>
        <w:tabs>
          <w:tab w:val="left" w:pos="2640"/>
        </w:tabs>
        <w:ind w:left="2640" w:firstLine="0"/>
      </w:pPr>
      <w:rPr>
        <w:rFonts w:ascii="Symbol" w:hAnsi="Symbol" w:hint="default"/>
      </w:rPr>
    </w:lvl>
    <w:lvl w:ilvl="6">
      <w:start w:val="1"/>
      <w:numFmt w:val="bullet"/>
      <w:lvlText w:val=""/>
      <w:lvlJc w:val="left"/>
      <w:pPr>
        <w:tabs>
          <w:tab w:val="left" w:pos="3080"/>
        </w:tabs>
        <w:ind w:left="3080" w:firstLine="0"/>
      </w:pPr>
      <w:rPr>
        <w:rFonts w:ascii="Symbol" w:hAnsi="Symbol" w:hint="default"/>
      </w:rPr>
    </w:lvl>
    <w:lvl w:ilvl="7">
      <w:start w:val="1"/>
      <w:numFmt w:val="bullet"/>
      <w:lvlText w:val=""/>
      <w:lvlJc w:val="left"/>
      <w:pPr>
        <w:tabs>
          <w:tab w:val="left" w:pos="3520"/>
        </w:tabs>
        <w:ind w:left="3520" w:firstLine="0"/>
      </w:pPr>
      <w:rPr>
        <w:rFonts w:ascii="Symbol" w:hAnsi="Symbol" w:hint="default"/>
      </w:rPr>
    </w:lvl>
    <w:lvl w:ilvl="8">
      <w:start w:val="1"/>
      <w:numFmt w:val="bullet"/>
      <w:lvlText w:val=""/>
      <w:lvlJc w:val="left"/>
      <w:pPr>
        <w:tabs>
          <w:tab w:val="left" w:pos="3960"/>
        </w:tabs>
        <w:ind w:left="3960" w:firstLine="0"/>
      </w:pPr>
      <w:rPr>
        <w:rFonts w:ascii="Symbol" w:hAnsi="Symbol" w:hint="default"/>
      </w:rPr>
    </w:lvl>
  </w:abstractNum>
  <w:abstractNum w:abstractNumId="77" w15:restartNumberingAfterBreak="0">
    <w:nsid w:val="4DAB4EBC"/>
    <w:multiLevelType w:val="multilevel"/>
    <w:tmpl w:val="4DAB4EBC"/>
    <w:lvl w:ilvl="0">
      <w:start w:val="1"/>
      <w:numFmt w:val="upperRoman"/>
      <w:lvlText w:val="%1"/>
      <w:lvlJc w:val="left"/>
      <w:pPr>
        <w:ind w:left="2968" w:hanging="960"/>
      </w:pPr>
      <w:rPr>
        <w:rFonts w:hint="default"/>
        <w:lang w:val="en-US" w:eastAsia="en-US" w:bidi="ar-SA"/>
      </w:rPr>
    </w:lvl>
    <w:lvl w:ilvl="1">
      <w:start w:val="5"/>
      <w:numFmt w:val="lowerLetter"/>
      <w:lvlText w:val="%1.%2"/>
      <w:lvlJc w:val="left"/>
      <w:pPr>
        <w:ind w:left="2968" w:hanging="960"/>
      </w:pPr>
      <w:rPr>
        <w:rFonts w:hint="default"/>
        <w:lang w:val="en-US" w:eastAsia="en-US" w:bidi="ar-SA"/>
      </w:rPr>
    </w:lvl>
    <w:lvl w:ilvl="2">
      <w:start w:val="2"/>
      <w:numFmt w:val="lowerRoman"/>
      <w:lvlText w:val="%1.%2.%3"/>
      <w:lvlJc w:val="left"/>
      <w:pPr>
        <w:ind w:left="2968" w:hanging="960"/>
      </w:pPr>
      <w:rPr>
        <w:rFonts w:hint="default"/>
        <w:lang w:val="en-US" w:eastAsia="en-US" w:bidi="ar-SA"/>
      </w:rPr>
    </w:lvl>
    <w:lvl w:ilvl="3">
      <w:start w:val="13"/>
      <w:numFmt w:val="decimal"/>
      <w:lvlText w:val="%1.%2.%3.%4)"/>
      <w:lvlJc w:val="left"/>
      <w:pPr>
        <w:ind w:left="2968" w:hanging="960"/>
      </w:pPr>
      <w:rPr>
        <w:rFonts w:ascii="Arial" w:eastAsia="Arial" w:hAnsi="Arial" w:cs="Arial" w:hint="default"/>
        <w:b w:val="0"/>
        <w:bCs w:val="0"/>
        <w:i w:val="0"/>
        <w:iCs w:val="0"/>
        <w:color w:val="227733"/>
        <w:spacing w:val="-1"/>
        <w:w w:val="99"/>
        <w:sz w:val="22"/>
        <w:szCs w:val="22"/>
        <w:lang w:val="en-US" w:eastAsia="en-US" w:bidi="ar-SA"/>
      </w:rPr>
    </w:lvl>
    <w:lvl w:ilvl="4">
      <w:numFmt w:val="bullet"/>
      <w:lvlText w:val="•"/>
      <w:lvlJc w:val="left"/>
      <w:pPr>
        <w:ind w:left="5474" w:hanging="960"/>
      </w:pPr>
      <w:rPr>
        <w:rFonts w:hint="default"/>
        <w:lang w:val="en-US" w:eastAsia="en-US" w:bidi="ar-SA"/>
      </w:rPr>
    </w:lvl>
    <w:lvl w:ilvl="5">
      <w:numFmt w:val="bullet"/>
      <w:lvlText w:val="•"/>
      <w:lvlJc w:val="left"/>
      <w:pPr>
        <w:ind w:left="6102" w:hanging="960"/>
      </w:pPr>
      <w:rPr>
        <w:rFonts w:hint="default"/>
        <w:lang w:val="en-US" w:eastAsia="en-US" w:bidi="ar-SA"/>
      </w:rPr>
    </w:lvl>
    <w:lvl w:ilvl="6">
      <w:numFmt w:val="bullet"/>
      <w:lvlText w:val="•"/>
      <w:lvlJc w:val="left"/>
      <w:pPr>
        <w:ind w:left="6731" w:hanging="960"/>
      </w:pPr>
      <w:rPr>
        <w:rFonts w:hint="default"/>
        <w:lang w:val="en-US" w:eastAsia="en-US" w:bidi="ar-SA"/>
      </w:rPr>
    </w:lvl>
    <w:lvl w:ilvl="7">
      <w:numFmt w:val="bullet"/>
      <w:lvlText w:val="•"/>
      <w:lvlJc w:val="left"/>
      <w:pPr>
        <w:ind w:left="7359" w:hanging="960"/>
      </w:pPr>
      <w:rPr>
        <w:rFonts w:hint="default"/>
        <w:lang w:val="en-US" w:eastAsia="en-US" w:bidi="ar-SA"/>
      </w:rPr>
    </w:lvl>
    <w:lvl w:ilvl="8">
      <w:numFmt w:val="bullet"/>
      <w:lvlText w:val="•"/>
      <w:lvlJc w:val="left"/>
      <w:pPr>
        <w:ind w:left="7988" w:hanging="960"/>
      </w:pPr>
      <w:rPr>
        <w:rFonts w:hint="default"/>
        <w:lang w:val="en-US" w:eastAsia="en-US" w:bidi="ar-SA"/>
      </w:rPr>
    </w:lvl>
  </w:abstractNum>
  <w:abstractNum w:abstractNumId="78" w15:restartNumberingAfterBreak="0">
    <w:nsid w:val="4DAF6D07"/>
    <w:multiLevelType w:val="multilevel"/>
    <w:tmpl w:val="4DAF6D07"/>
    <w:lvl w:ilvl="0">
      <w:start w:val="1"/>
      <w:numFmt w:val="bullet"/>
      <w:lvlText w:val=""/>
      <w:lvlJc w:val="left"/>
      <w:pPr>
        <w:ind w:left="440" w:hanging="440"/>
      </w:pPr>
      <w:rPr>
        <w:rFonts w:ascii="Wingdings" w:hAnsi="Wingdings" w:hint="default"/>
      </w:rPr>
    </w:lvl>
    <w:lvl w:ilvl="1">
      <w:start w:val="1"/>
      <w:numFmt w:val="bullet"/>
      <w:lvlText w:val=""/>
      <w:lvlJc w:val="left"/>
      <w:pPr>
        <w:ind w:left="880" w:hanging="440"/>
      </w:pPr>
      <w:rPr>
        <w:rFonts w:ascii="Wingdings" w:hAnsi="Wingdings" w:hint="default"/>
      </w:rPr>
    </w:lvl>
    <w:lvl w:ilvl="2">
      <w:start w:val="1"/>
      <w:numFmt w:val="bullet"/>
      <w:lvlText w:val=""/>
      <w:lvlJc w:val="left"/>
      <w:pPr>
        <w:ind w:left="1320" w:hanging="440"/>
      </w:pPr>
      <w:rPr>
        <w:rFonts w:ascii="Wingdings" w:hAnsi="Wingdings" w:hint="default"/>
      </w:rPr>
    </w:lvl>
    <w:lvl w:ilvl="3">
      <w:start w:val="1"/>
      <w:numFmt w:val="bullet"/>
      <w:lvlText w:val=""/>
      <w:lvlJc w:val="left"/>
      <w:pPr>
        <w:ind w:left="1760" w:hanging="440"/>
      </w:pPr>
      <w:rPr>
        <w:rFonts w:ascii="Wingdings" w:hAnsi="Wingdings" w:hint="default"/>
      </w:rPr>
    </w:lvl>
    <w:lvl w:ilvl="4">
      <w:start w:val="1"/>
      <w:numFmt w:val="bullet"/>
      <w:lvlText w:val=""/>
      <w:lvlJc w:val="left"/>
      <w:pPr>
        <w:ind w:left="2200" w:hanging="440"/>
      </w:pPr>
      <w:rPr>
        <w:rFonts w:ascii="Wingdings" w:hAnsi="Wingdings" w:hint="default"/>
      </w:rPr>
    </w:lvl>
    <w:lvl w:ilvl="5">
      <w:start w:val="1"/>
      <w:numFmt w:val="bullet"/>
      <w:lvlText w:val=""/>
      <w:lvlJc w:val="left"/>
      <w:pPr>
        <w:ind w:left="2640" w:hanging="440"/>
      </w:pPr>
      <w:rPr>
        <w:rFonts w:ascii="Wingdings" w:hAnsi="Wingdings" w:hint="default"/>
      </w:rPr>
    </w:lvl>
    <w:lvl w:ilvl="6">
      <w:start w:val="1"/>
      <w:numFmt w:val="bullet"/>
      <w:lvlText w:val=""/>
      <w:lvlJc w:val="left"/>
      <w:pPr>
        <w:ind w:left="3080" w:hanging="440"/>
      </w:pPr>
      <w:rPr>
        <w:rFonts w:ascii="Wingdings" w:hAnsi="Wingdings" w:hint="default"/>
      </w:rPr>
    </w:lvl>
    <w:lvl w:ilvl="7">
      <w:start w:val="1"/>
      <w:numFmt w:val="bullet"/>
      <w:lvlText w:val=""/>
      <w:lvlJc w:val="left"/>
      <w:pPr>
        <w:ind w:left="3520" w:hanging="440"/>
      </w:pPr>
      <w:rPr>
        <w:rFonts w:ascii="Wingdings" w:hAnsi="Wingdings" w:hint="default"/>
      </w:rPr>
    </w:lvl>
    <w:lvl w:ilvl="8">
      <w:start w:val="1"/>
      <w:numFmt w:val="bullet"/>
      <w:lvlText w:val=""/>
      <w:lvlJc w:val="left"/>
      <w:pPr>
        <w:ind w:left="3960" w:hanging="440"/>
      </w:pPr>
      <w:rPr>
        <w:rFonts w:ascii="Wingdings" w:hAnsi="Wingdings" w:hint="default"/>
      </w:rPr>
    </w:lvl>
  </w:abstractNum>
  <w:abstractNum w:abstractNumId="79" w15:restartNumberingAfterBreak="0">
    <w:nsid w:val="4EA25540"/>
    <w:multiLevelType w:val="multilevel"/>
    <w:tmpl w:val="4EA25540"/>
    <w:lvl w:ilvl="0">
      <w:numFmt w:val="bullet"/>
      <w:lvlText w:val="-"/>
      <w:lvlJc w:val="left"/>
      <w:pPr>
        <w:ind w:left="1112" w:hanging="363"/>
      </w:pPr>
      <w:rPr>
        <w:rFonts w:ascii="Arial" w:eastAsia="Arial" w:hAnsi="Arial" w:cs="Arial" w:hint="default"/>
        <w:b w:val="0"/>
        <w:bCs w:val="0"/>
        <w:i w:val="0"/>
        <w:iCs w:val="0"/>
        <w:w w:val="99"/>
        <w:sz w:val="22"/>
        <w:szCs w:val="22"/>
        <w:lang w:val="en-US" w:eastAsia="en-US" w:bidi="ar-SA"/>
      </w:rPr>
    </w:lvl>
    <w:lvl w:ilvl="1">
      <w:numFmt w:val="bullet"/>
      <w:lvlText w:val="•"/>
      <w:lvlJc w:val="left"/>
      <w:pPr>
        <w:ind w:left="1986" w:hanging="363"/>
      </w:pPr>
      <w:rPr>
        <w:rFonts w:hint="default"/>
        <w:lang w:val="en-US" w:eastAsia="en-US" w:bidi="ar-SA"/>
      </w:rPr>
    </w:lvl>
    <w:lvl w:ilvl="2">
      <w:numFmt w:val="bullet"/>
      <w:lvlText w:val="•"/>
      <w:lvlJc w:val="left"/>
      <w:pPr>
        <w:ind w:left="2853" w:hanging="363"/>
      </w:pPr>
      <w:rPr>
        <w:rFonts w:hint="default"/>
        <w:lang w:val="en-US" w:eastAsia="en-US" w:bidi="ar-SA"/>
      </w:rPr>
    </w:lvl>
    <w:lvl w:ilvl="3">
      <w:numFmt w:val="bullet"/>
      <w:lvlText w:val="•"/>
      <w:lvlJc w:val="left"/>
      <w:pPr>
        <w:ind w:left="3719" w:hanging="363"/>
      </w:pPr>
      <w:rPr>
        <w:rFonts w:hint="default"/>
        <w:lang w:val="en-US" w:eastAsia="en-US" w:bidi="ar-SA"/>
      </w:rPr>
    </w:lvl>
    <w:lvl w:ilvl="4">
      <w:numFmt w:val="bullet"/>
      <w:lvlText w:val="•"/>
      <w:lvlJc w:val="left"/>
      <w:pPr>
        <w:ind w:left="4586" w:hanging="363"/>
      </w:pPr>
      <w:rPr>
        <w:rFonts w:hint="default"/>
        <w:lang w:val="en-US" w:eastAsia="en-US" w:bidi="ar-SA"/>
      </w:rPr>
    </w:lvl>
    <w:lvl w:ilvl="5">
      <w:numFmt w:val="bullet"/>
      <w:lvlText w:val="•"/>
      <w:lvlJc w:val="left"/>
      <w:pPr>
        <w:ind w:left="5453" w:hanging="363"/>
      </w:pPr>
      <w:rPr>
        <w:rFonts w:hint="default"/>
        <w:lang w:val="en-US" w:eastAsia="en-US" w:bidi="ar-SA"/>
      </w:rPr>
    </w:lvl>
    <w:lvl w:ilvl="6">
      <w:numFmt w:val="bullet"/>
      <w:lvlText w:val="•"/>
      <w:lvlJc w:val="left"/>
      <w:pPr>
        <w:ind w:left="6319" w:hanging="363"/>
      </w:pPr>
      <w:rPr>
        <w:rFonts w:hint="default"/>
        <w:lang w:val="en-US" w:eastAsia="en-US" w:bidi="ar-SA"/>
      </w:rPr>
    </w:lvl>
    <w:lvl w:ilvl="7">
      <w:numFmt w:val="bullet"/>
      <w:lvlText w:val="•"/>
      <w:lvlJc w:val="left"/>
      <w:pPr>
        <w:ind w:left="7186" w:hanging="363"/>
      </w:pPr>
      <w:rPr>
        <w:rFonts w:hint="default"/>
        <w:lang w:val="en-US" w:eastAsia="en-US" w:bidi="ar-SA"/>
      </w:rPr>
    </w:lvl>
    <w:lvl w:ilvl="8">
      <w:numFmt w:val="bullet"/>
      <w:lvlText w:val="•"/>
      <w:lvlJc w:val="left"/>
      <w:pPr>
        <w:ind w:left="8053" w:hanging="363"/>
      </w:pPr>
      <w:rPr>
        <w:rFonts w:hint="default"/>
        <w:lang w:val="en-US" w:eastAsia="en-US" w:bidi="ar-SA"/>
      </w:rPr>
    </w:lvl>
  </w:abstractNum>
  <w:abstractNum w:abstractNumId="80" w15:restartNumberingAfterBreak="0">
    <w:nsid w:val="51056626"/>
    <w:multiLevelType w:val="multilevel"/>
    <w:tmpl w:val="51056626"/>
    <w:lvl w:ilvl="0">
      <w:start w:val="1"/>
      <w:numFmt w:val="upperRoman"/>
      <w:lvlText w:val="%1"/>
      <w:lvlJc w:val="left"/>
      <w:pPr>
        <w:ind w:left="2968" w:hanging="960"/>
      </w:pPr>
      <w:rPr>
        <w:rFonts w:hint="default"/>
        <w:lang w:val="en-US" w:eastAsia="en-US" w:bidi="ar-SA"/>
      </w:rPr>
    </w:lvl>
    <w:lvl w:ilvl="1">
      <w:start w:val="5"/>
      <w:numFmt w:val="lowerLetter"/>
      <w:lvlText w:val="%1.%2"/>
      <w:lvlJc w:val="left"/>
      <w:pPr>
        <w:ind w:left="2968" w:hanging="960"/>
      </w:pPr>
      <w:rPr>
        <w:rFonts w:hint="default"/>
        <w:lang w:val="en-US" w:eastAsia="en-US" w:bidi="ar-SA"/>
      </w:rPr>
    </w:lvl>
    <w:lvl w:ilvl="2">
      <w:start w:val="2"/>
      <w:numFmt w:val="lowerRoman"/>
      <w:lvlText w:val="%1.%2.%3"/>
      <w:lvlJc w:val="left"/>
      <w:pPr>
        <w:ind w:left="2968" w:hanging="960"/>
      </w:pPr>
      <w:rPr>
        <w:rFonts w:hint="default"/>
        <w:lang w:val="en-US" w:eastAsia="en-US" w:bidi="ar-SA"/>
      </w:rPr>
    </w:lvl>
    <w:lvl w:ilvl="3">
      <w:start w:val="4"/>
      <w:numFmt w:val="decimal"/>
      <w:lvlText w:val="%1.%2.%3.%4)"/>
      <w:lvlJc w:val="left"/>
      <w:pPr>
        <w:ind w:left="2968" w:hanging="960"/>
      </w:pPr>
      <w:rPr>
        <w:rFonts w:ascii="Arial" w:eastAsia="Arial" w:hAnsi="Arial" w:cs="Arial" w:hint="default"/>
        <w:b w:val="0"/>
        <w:bCs w:val="0"/>
        <w:i w:val="0"/>
        <w:iCs w:val="0"/>
        <w:color w:val="227733"/>
        <w:spacing w:val="-1"/>
        <w:w w:val="99"/>
        <w:sz w:val="22"/>
        <w:szCs w:val="22"/>
        <w:lang w:val="en-US" w:eastAsia="en-US" w:bidi="ar-SA"/>
      </w:rPr>
    </w:lvl>
    <w:lvl w:ilvl="4">
      <w:numFmt w:val="bullet"/>
      <w:lvlText w:val="•"/>
      <w:lvlJc w:val="left"/>
      <w:pPr>
        <w:ind w:left="5474" w:hanging="960"/>
      </w:pPr>
      <w:rPr>
        <w:rFonts w:hint="default"/>
        <w:lang w:val="en-US" w:eastAsia="en-US" w:bidi="ar-SA"/>
      </w:rPr>
    </w:lvl>
    <w:lvl w:ilvl="5">
      <w:numFmt w:val="bullet"/>
      <w:lvlText w:val="•"/>
      <w:lvlJc w:val="left"/>
      <w:pPr>
        <w:ind w:left="6102" w:hanging="960"/>
      </w:pPr>
      <w:rPr>
        <w:rFonts w:hint="default"/>
        <w:lang w:val="en-US" w:eastAsia="en-US" w:bidi="ar-SA"/>
      </w:rPr>
    </w:lvl>
    <w:lvl w:ilvl="6">
      <w:numFmt w:val="bullet"/>
      <w:lvlText w:val="•"/>
      <w:lvlJc w:val="left"/>
      <w:pPr>
        <w:ind w:left="6731" w:hanging="960"/>
      </w:pPr>
      <w:rPr>
        <w:rFonts w:hint="default"/>
        <w:lang w:val="en-US" w:eastAsia="en-US" w:bidi="ar-SA"/>
      </w:rPr>
    </w:lvl>
    <w:lvl w:ilvl="7">
      <w:numFmt w:val="bullet"/>
      <w:lvlText w:val="•"/>
      <w:lvlJc w:val="left"/>
      <w:pPr>
        <w:ind w:left="7359" w:hanging="960"/>
      </w:pPr>
      <w:rPr>
        <w:rFonts w:hint="default"/>
        <w:lang w:val="en-US" w:eastAsia="en-US" w:bidi="ar-SA"/>
      </w:rPr>
    </w:lvl>
    <w:lvl w:ilvl="8">
      <w:numFmt w:val="bullet"/>
      <w:lvlText w:val="•"/>
      <w:lvlJc w:val="left"/>
      <w:pPr>
        <w:ind w:left="7988" w:hanging="960"/>
      </w:pPr>
      <w:rPr>
        <w:rFonts w:hint="default"/>
        <w:lang w:val="en-US" w:eastAsia="en-US" w:bidi="ar-SA"/>
      </w:rPr>
    </w:lvl>
  </w:abstractNum>
  <w:abstractNum w:abstractNumId="81" w15:restartNumberingAfterBreak="0">
    <w:nsid w:val="511A09FD"/>
    <w:multiLevelType w:val="multilevel"/>
    <w:tmpl w:val="511A09FD"/>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2" w15:restartNumberingAfterBreak="0">
    <w:nsid w:val="51C005AA"/>
    <w:multiLevelType w:val="multilevel"/>
    <w:tmpl w:val="51C005AA"/>
    <w:lvl w:ilvl="0">
      <w:start w:val="1"/>
      <w:numFmt w:val="bullet"/>
      <w:lvlText w:val=""/>
      <w:lvlPicBulletId w:val="1"/>
      <w:lvlJc w:val="left"/>
      <w:pPr>
        <w:tabs>
          <w:tab w:val="left" w:pos="440"/>
        </w:tabs>
        <w:ind w:left="440" w:firstLine="0"/>
      </w:pPr>
      <w:rPr>
        <w:rFonts w:ascii="Symbol" w:hAnsi="Symbol" w:hint="default"/>
      </w:rPr>
    </w:lvl>
    <w:lvl w:ilvl="1">
      <w:start w:val="1"/>
      <w:numFmt w:val="bullet"/>
      <w:lvlText w:val=""/>
      <w:lvlJc w:val="left"/>
      <w:pPr>
        <w:tabs>
          <w:tab w:val="left" w:pos="880"/>
        </w:tabs>
        <w:ind w:left="880" w:firstLine="0"/>
      </w:pPr>
      <w:rPr>
        <w:rFonts w:ascii="Symbol" w:hAnsi="Symbol" w:hint="default"/>
      </w:rPr>
    </w:lvl>
    <w:lvl w:ilvl="2">
      <w:start w:val="1"/>
      <w:numFmt w:val="bullet"/>
      <w:lvlText w:val=""/>
      <w:lvlJc w:val="left"/>
      <w:pPr>
        <w:tabs>
          <w:tab w:val="left" w:pos="1320"/>
        </w:tabs>
        <w:ind w:left="1320" w:firstLine="0"/>
      </w:pPr>
      <w:rPr>
        <w:rFonts w:ascii="Symbol" w:hAnsi="Symbol" w:hint="default"/>
      </w:rPr>
    </w:lvl>
    <w:lvl w:ilvl="3">
      <w:start w:val="1"/>
      <w:numFmt w:val="bullet"/>
      <w:lvlText w:val=""/>
      <w:lvlJc w:val="left"/>
      <w:pPr>
        <w:tabs>
          <w:tab w:val="left" w:pos="1760"/>
        </w:tabs>
        <w:ind w:left="1760" w:firstLine="0"/>
      </w:pPr>
      <w:rPr>
        <w:rFonts w:ascii="Symbol" w:hAnsi="Symbol" w:hint="default"/>
      </w:rPr>
    </w:lvl>
    <w:lvl w:ilvl="4">
      <w:start w:val="1"/>
      <w:numFmt w:val="bullet"/>
      <w:lvlText w:val=""/>
      <w:lvlJc w:val="left"/>
      <w:pPr>
        <w:tabs>
          <w:tab w:val="left" w:pos="2200"/>
        </w:tabs>
        <w:ind w:left="2200" w:firstLine="0"/>
      </w:pPr>
      <w:rPr>
        <w:rFonts w:ascii="Symbol" w:hAnsi="Symbol" w:hint="default"/>
      </w:rPr>
    </w:lvl>
    <w:lvl w:ilvl="5">
      <w:start w:val="1"/>
      <w:numFmt w:val="bullet"/>
      <w:lvlText w:val=""/>
      <w:lvlJc w:val="left"/>
      <w:pPr>
        <w:tabs>
          <w:tab w:val="left" w:pos="2640"/>
        </w:tabs>
        <w:ind w:left="2640" w:firstLine="0"/>
      </w:pPr>
      <w:rPr>
        <w:rFonts w:ascii="Symbol" w:hAnsi="Symbol" w:hint="default"/>
      </w:rPr>
    </w:lvl>
    <w:lvl w:ilvl="6">
      <w:start w:val="1"/>
      <w:numFmt w:val="bullet"/>
      <w:lvlText w:val=""/>
      <w:lvlJc w:val="left"/>
      <w:pPr>
        <w:tabs>
          <w:tab w:val="left" w:pos="3080"/>
        </w:tabs>
        <w:ind w:left="3080" w:firstLine="0"/>
      </w:pPr>
      <w:rPr>
        <w:rFonts w:ascii="Symbol" w:hAnsi="Symbol" w:hint="default"/>
      </w:rPr>
    </w:lvl>
    <w:lvl w:ilvl="7">
      <w:start w:val="1"/>
      <w:numFmt w:val="bullet"/>
      <w:lvlText w:val=""/>
      <w:lvlJc w:val="left"/>
      <w:pPr>
        <w:tabs>
          <w:tab w:val="left" w:pos="3520"/>
        </w:tabs>
        <w:ind w:left="3520" w:firstLine="0"/>
      </w:pPr>
      <w:rPr>
        <w:rFonts w:ascii="Symbol" w:hAnsi="Symbol" w:hint="default"/>
      </w:rPr>
    </w:lvl>
    <w:lvl w:ilvl="8">
      <w:start w:val="1"/>
      <w:numFmt w:val="bullet"/>
      <w:lvlText w:val=""/>
      <w:lvlJc w:val="left"/>
      <w:pPr>
        <w:tabs>
          <w:tab w:val="left" w:pos="3960"/>
        </w:tabs>
        <w:ind w:left="3960" w:firstLine="0"/>
      </w:pPr>
      <w:rPr>
        <w:rFonts w:ascii="Symbol" w:hAnsi="Symbol" w:hint="default"/>
      </w:rPr>
    </w:lvl>
  </w:abstractNum>
  <w:abstractNum w:abstractNumId="83" w15:restartNumberingAfterBreak="0">
    <w:nsid w:val="52461110"/>
    <w:multiLevelType w:val="multilevel"/>
    <w:tmpl w:val="52461110"/>
    <w:lvl w:ilvl="0">
      <w:start w:val="1"/>
      <w:numFmt w:val="bullet"/>
      <w:lvlText w:val=""/>
      <w:lvlJc w:val="left"/>
      <w:pPr>
        <w:ind w:left="440" w:hanging="440"/>
      </w:pPr>
      <w:rPr>
        <w:rFonts w:ascii="Wingdings" w:hAnsi="Wingdings" w:hint="default"/>
      </w:rPr>
    </w:lvl>
    <w:lvl w:ilvl="1">
      <w:start w:val="1"/>
      <w:numFmt w:val="bullet"/>
      <w:lvlText w:val=""/>
      <w:lvlJc w:val="left"/>
      <w:pPr>
        <w:ind w:left="880" w:hanging="440"/>
      </w:pPr>
      <w:rPr>
        <w:rFonts w:ascii="Wingdings" w:hAnsi="Wingdings" w:hint="default"/>
      </w:rPr>
    </w:lvl>
    <w:lvl w:ilvl="2">
      <w:start w:val="1"/>
      <w:numFmt w:val="bullet"/>
      <w:lvlText w:val=""/>
      <w:lvlJc w:val="left"/>
      <w:pPr>
        <w:ind w:left="1320" w:hanging="440"/>
      </w:pPr>
      <w:rPr>
        <w:rFonts w:ascii="Wingdings" w:hAnsi="Wingdings" w:hint="default"/>
      </w:rPr>
    </w:lvl>
    <w:lvl w:ilvl="3">
      <w:start w:val="1"/>
      <w:numFmt w:val="bullet"/>
      <w:lvlText w:val=""/>
      <w:lvlJc w:val="left"/>
      <w:pPr>
        <w:ind w:left="1760" w:hanging="440"/>
      </w:pPr>
      <w:rPr>
        <w:rFonts w:ascii="Wingdings" w:hAnsi="Wingdings" w:hint="default"/>
      </w:rPr>
    </w:lvl>
    <w:lvl w:ilvl="4">
      <w:start w:val="1"/>
      <w:numFmt w:val="bullet"/>
      <w:lvlText w:val=""/>
      <w:lvlJc w:val="left"/>
      <w:pPr>
        <w:ind w:left="2200" w:hanging="440"/>
      </w:pPr>
      <w:rPr>
        <w:rFonts w:ascii="Wingdings" w:hAnsi="Wingdings" w:hint="default"/>
      </w:rPr>
    </w:lvl>
    <w:lvl w:ilvl="5">
      <w:start w:val="1"/>
      <w:numFmt w:val="bullet"/>
      <w:lvlText w:val=""/>
      <w:lvlJc w:val="left"/>
      <w:pPr>
        <w:ind w:left="2640" w:hanging="440"/>
      </w:pPr>
      <w:rPr>
        <w:rFonts w:ascii="Wingdings" w:hAnsi="Wingdings" w:hint="default"/>
      </w:rPr>
    </w:lvl>
    <w:lvl w:ilvl="6">
      <w:start w:val="1"/>
      <w:numFmt w:val="bullet"/>
      <w:lvlText w:val=""/>
      <w:lvlJc w:val="left"/>
      <w:pPr>
        <w:ind w:left="3080" w:hanging="440"/>
      </w:pPr>
      <w:rPr>
        <w:rFonts w:ascii="Wingdings" w:hAnsi="Wingdings" w:hint="default"/>
      </w:rPr>
    </w:lvl>
    <w:lvl w:ilvl="7">
      <w:start w:val="1"/>
      <w:numFmt w:val="bullet"/>
      <w:lvlText w:val=""/>
      <w:lvlJc w:val="left"/>
      <w:pPr>
        <w:ind w:left="3520" w:hanging="440"/>
      </w:pPr>
      <w:rPr>
        <w:rFonts w:ascii="Wingdings" w:hAnsi="Wingdings" w:hint="default"/>
      </w:rPr>
    </w:lvl>
    <w:lvl w:ilvl="8">
      <w:start w:val="1"/>
      <w:numFmt w:val="bullet"/>
      <w:lvlText w:val=""/>
      <w:lvlJc w:val="left"/>
      <w:pPr>
        <w:ind w:left="3960" w:hanging="440"/>
      </w:pPr>
      <w:rPr>
        <w:rFonts w:ascii="Wingdings" w:hAnsi="Wingdings" w:hint="default"/>
      </w:rPr>
    </w:lvl>
  </w:abstractNum>
  <w:abstractNum w:abstractNumId="84" w15:restartNumberingAfterBreak="0">
    <w:nsid w:val="539AA403"/>
    <w:multiLevelType w:val="multilevel"/>
    <w:tmpl w:val="539AA403"/>
    <w:lvl w:ilvl="0">
      <w:start w:val="1"/>
      <w:numFmt w:val="chineseCounting"/>
      <w:suff w:val="space"/>
      <w:lvlText w:val="第%1章"/>
      <w:lvlJc w:val="left"/>
      <w:pPr>
        <w:tabs>
          <w:tab w:val="left" w:pos="5245"/>
        </w:tabs>
        <w:ind w:left="5245" w:firstLine="0"/>
      </w:pPr>
      <w:rPr>
        <w:b w:val="0"/>
        <w:bCs w:val="0"/>
        <w:i w:val="0"/>
        <w:iCs w:val="0"/>
        <w:caps w:val="0"/>
        <w:smallCaps w:val="0"/>
        <w:strike w:val="0"/>
        <w:dstrike w:val="0"/>
        <w:outline w:val="0"/>
        <w:shadow w:val="0"/>
        <w:emboss w:val="0"/>
        <w:imprint w:val="0"/>
        <w:vanish w:val="0"/>
        <w:spacing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1">
      <w:start w:val="1"/>
      <w:numFmt w:val="decimal"/>
      <w:isLgl/>
      <w:suff w:val="space"/>
      <w:lvlText w:val="%1.%2"/>
      <w:lvlJc w:val="left"/>
      <w:pPr>
        <w:ind w:left="4111" w:firstLine="0"/>
      </w:pPr>
      <w:rPr>
        <w:rFonts w:ascii="黑体" w:eastAsia="黑体" w:hAnsi="黑体" w:hint="eastAsia"/>
      </w:rPr>
    </w:lvl>
    <w:lvl w:ilvl="2">
      <w:start w:val="1"/>
      <w:numFmt w:val="decimal"/>
      <w:isLgl/>
      <w:suff w:val="space"/>
      <w:lvlText w:val="%1.%2.%3"/>
      <w:lvlJc w:val="left"/>
      <w:pPr>
        <w:ind w:left="4111" w:firstLine="0"/>
      </w:pPr>
      <w:rPr>
        <w:rFonts w:ascii="黑体" w:eastAsia="黑体" w:hAnsi="黑体" w:hint="eastAsia"/>
      </w:rPr>
    </w:lvl>
    <w:lvl w:ilvl="3">
      <w:start w:val="1"/>
      <w:numFmt w:val="decimal"/>
      <w:lvlRestart w:val="1"/>
      <w:isLgl/>
      <w:suff w:val="space"/>
      <w:lvlText w:val="图%1-%4"/>
      <w:lvlJc w:val="left"/>
      <w:pPr>
        <w:tabs>
          <w:tab w:val="left" w:pos="4111"/>
        </w:tabs>
        <w:ind w:left="6662" w:firstLine="0"/>
      </w:pPr>
      <w:rPr>
        <w:rFonts w:ascii="Times New Roman" w:eastAsia="宋体" w:hAnsi="Times New Roman" w:hint="eastAsia"/>
        <w:sz w:val="21"/>
        <w:lang w:val="en-US"/>
      </w:rPr>
    </w:lvl>
    <w:lvl w:ilvl="4">
      <w:start w:val="1"/>
      <w:numFmt w:val="decimal"/>
      <w:lvlRestart w:val="1"/>
      <w:isLgl/>
      <w:suff w:val="space"/>
      <w:lvlText w:val="Fig.%1-%5"/>
      <w:lvlJc w:val="left"/>
      <w:pPr>
        <w:ind w:left="4111" w:firstLine="0"/>
      </w:pPr>
      <w:rPr>
        <w:rFonts w:ascii="Arial" w:eastAsia="宋体" w:hAnsi="Arial" w:hint="eastAsia"/>
      </w:rPr>
    </w:lvl>
    <w:lvl w:ilvl="5">
      <w:start w:val="1"/>
      <w:numFmt w:val="decimal"/>
      <w:lvlRestart w:val="1"/>
      <w:isLgl/>
      <w:suff w:val="space"/>
      <w:lvlText w:val="表%1-%6"/>
      <w:lvlJc w:val="left"/>
      <w:pPr>
        <w:tabs>
          <w:tab w:val="left" w:pos="4111"/>
        </w:tabs>
        <w:ind w:left="4111" w:firstLine="0"/>
      </w:pPr>
      <w:rPr>
        <w:rFonts w:ascii="Times New Roman" w:eastAsia="宋体" w:hAnsi="Times New Roman" w:hint="eastAsia"/>
        <w:sz w:val="21"/>
      </w:rPr>
    </w:lvl>
    <w:lvl w:ilvl="6">
      <w:start w:val="1"/>
      <w:numFmt w:val="decimal"/>
      <w:lvlRestart w:val="1"/>
      <w:isLgl/>
      <w:suff w:val="space"/>
      <w:lvlText w:val="Tab.%1-%7"/>
      <w:lvlJc w:val="left"/>
      <w:pPr>
        <w:ind w:left="4111" w:firstLine="0"/>
      </w:pPr>
      <w:rPr>
        <w:rFonts w:ascii="Arial" w:eastAsia="宋体" w:hAnsi="Arial" w:hint="eastAsia"/>
      </w:rPr>
    </w:lvl>
    <w:lvl w:ilvl="7">
      <w:start w:val="1"/>
      <w:numFmt w:val="decimal"/>
      <w:lvlRestart w:val="1"/>
      <w:isLgl/>
      <w:suff w:val="space"/>
      <w:lvlText w:val="（%1-%8）"/>
      <w:lvlJc w:val="left"/>
      <w:pPr>
        <w:ind w:left="4111" w:firstLine="0"/>
      </w:pPr>
      <w:rPr>
        <w:rFonts w:ascii="Arial" w:eastAsia="宋体" w:hAnsi="Arial" w:hint="eastAsia"/>
      </w:rPr>
    </w:lvl>
    <w:lvl w:ilvl="8">
      <w:start w:val="1"/>
      <w:numFmt w:val="decimal"/>
      <w:lvlRestart w:val="1"/>
      <w:pStyle w:val="a"/>
      <w:lvlText w:val="[%9]"/>
      <w:lvlJc w:val="left"/>
      <w:pPr>
        <w:ind w:left="4111" w:firstLine="0"/>
      </w:pPr>
      <w:rPr>
        <w:rFonts w:ascii="Arial" w:eastAsia="宋体" w:hAnsi="Arial" w:hint="eastAsia"/>
      </w:rPr>
    </w:lvl>
  </w:abstractNum>
  <w:abstractNum w:abstractNumId="85" w15:restartNumberingAfterBreak="0">
    <w:nsid w:val="54057A7E"/>
    <w:multiLevelType w:val="multilevel"/>
    <w:tmpl w:val="54057A7E"/>
    <w:lvl w:ilvl="0">
      <w:start w:val="1"/>
      <w:numFmt w:val="bullet"/>
      <w:lvlText w:val=""/>
      <w:lvlPicBulletId w:val="1"/>
      <w:lvlJc w:val="left"/>
      <w:pPr>
        <w:tabs>
          <w:tab w:val="left" w:pos="440"/>
        </w:tabs>
        <w:ind w:left="440" w:firstLine="0"/>
      </w:pPr>
      <w:rPr>
        <w:rFonts w:ascii="Symbol" w:hAnsi="Symbol" w:hint="default"/>
      </w:rPr>
    </w:lvl>
    <w:lvl w:ilvl="1">
      <w:start w:val="1"/>
      <w:numFmt w:val="bullet"/>
      <w:lvlText w:val=""/>
      <w:lvlJc w:val="left"/>
      <w:pPr>
        <w:tabs>
          <w:tab w:val="left" w:pos="880"/>
        </w:tabs>
        <w:ind w:left="880" w:firstLine="0"/>
      </w:pPr>
      <w:rPr>
        <w:rFonts w:ascii="Symbol" w:hAnsi="Symbol" w:hint="default"/>
      </w:rPr>
    </w:lvl>
    <w:lvl w:ilvl="2">
      <w:start w:val="1"/>
      <w:numFmt w:val="bullet"/>
      <w:lvlText w:val=""/>
      <w:lvlJc w:val="left"/>
      <w:pPr>
        <w:tabs>
          <w:tab w:val="left" w:pos="1320"/>
        </w:tabs>
        <w:ind w:left="1320" w:firstLine="0"/>
      </w:pPr>
      <w:rPr>
        <w:rFonts w:ascii="Symbol" w:hAnsi="Symbol" w:hint="default"/>
      </w:rPr>
    </w:lvl>
    <w:lvl w:ilvl="3">
      <w:start w:val="1"/>
      <w:numFmt w:val="bullet"/>
      <w:lvlText w:val=""/>
      <w:lvlJc w:val="left"/>
      <w:pPr>
        <w:tabs>
          <w:tab w:val="left" w:pos="1760"/>
        </w:tabs>
        <w:ind w:left="1760" w:firstLine="0"/>
      </w:pPr>
      <w:rPr>
        <w:rFonts w:ascii="Symbol" w:hAnsi="Symbol" w:hint="default"/>
      </w:rPr>
    </w:lvl>
    <w:lvl w:ilvl="4">
      <w:start w:val="1"/>
      <w:numFmt w:val="bullet"/>
      <w:lvlText w:val=""/>
      <w:lvlJc w:val="left"/>
      <w:pPr>
        <w:tabs>
          <w:tab w:val="left" w:pos="2200"/>
        </w:tabs>
        <w:ind w:left="2200" w:firstLine="0"/>
      </w:pPr>
      <w:rPr>
        <w:rFonts w:ascii="Symbol" w:hAnsi="Symbol" w:hint="default"/>
      </w:rPr>
    </w:lvl>
    <w:lvl w:ilvl="5">
      <w:start w:val="1"/>
      <w:numFmt w:val="bullet"/>
      <w:lvlText w:val=""/>
      <w:lvlJc w:val="left"/>
      <w:pPr>
        <w:tabs>
          <w:tab w:val="left" w:pos="2640"/>
        </w:tabs>
        <w:ind w:left="2640" w:firstLine="0"/>
      </w:pPr>
      <w:rPr>
        <w:rFonts w:ascii="Symbol" w:hAnsi="Symbol" w:hint="default"/>
      </w:rPr>
    </w:lvl>
    <w:lvl w:ilvl="6">
      <w:start w:val="1"/>
      <w:numFmt w:val="bullet"/>
      <w:lvlText w:val=""/>
      <w:lvlJc w:val="left"/>
      <w:pPr>
        <w:tabs>
          <w:tab w:val="left" w:pos="3080"/>
        </w:tabs>
        <w:ind w:left="3080" w:firstLine="0"/>
      </w:pPr>
      <w:rPr>
        <w:rFonts w:ascii="Symbol" w:hAnsi="Symbol" w:hint="default"/>
      </w:rPr>
    </w:lvl>
    <w:lvl w:ilvl="7">
      <w:start w:val="1"/>
      <w:numFmt w:val="bullet"/>
      <w:lvlText w:val=""/>
      <w:lvlJc w:val="left"/>
      <w:pPr>
        <w:tabs>
          <w:tab w:val="left" w:pos="3520"/>
        </w:tabs>
        <w:ind w:left="3520" w:firstLine="0"/>
      </w:pPr>
      <w:rPr>
        <w:rFonts w:ascii="Symbol" w:hAnsi="Symbol" w:hint="default"/>
      </w:rPr>
    </w:lvl>
    <w:lvl w:ilvl="8">
      <w:start w:val="1"/>
      <w:numFmt w:val="bullet"/>
      <w:lvlText w:val=""/>
      <w:lvlJc w:val="left"/>
      <w:pPr>
        <w:tabs>
          <w:tab w:val="left" w:pos="3960"/>
        </w:tabs>
        <w:ind w:left="3960" w:firstLine="0"/>
      </w:pPr>
      <w:rPr>
        <w:rFonts w:ascii="Symbol" w:hAnsi="Symbol" w:hint="default"/>
      </w:rPr>
    </w:lvl>
  </w:abstractNum>
  <w:abstractNum w:abstractNumId="86" w15:restartNumberingAfterBreak="0">
    <w:nsid w:val="550A20C1"/>
    <w:multiLevelType w:val="multilevel"/>
    <w:tmpl w:val="550A20C1"/>
    <w:lvl w:ilvl="0">
      <w:start w:val="1"/>
      <w:numFmt w:val="bullet"/>
      <w:lvlText w:val=""/>
      <w:lvlPicBulletId w:val="1"/>
      <w:lvlJc w:val="left"/>
      <w:pPr>
        <w:tabs>
          <w:tab w:val="left" w:pos="440"/>
        </w:tabs>
        <w:ind w:left="440" w:firstLine="0"/>
      </w:pPr>
      <w:rPr>
        <w:rFonts w:ascii="Symbol" w:hAnsi="Symbol" w:hint="default"/>
      </w:rPr>
    </w:lvl>
    <w:lvl w:ilvl="1">
      <w:start w:val="1"/>
      <w:numFmt w:val="bullet"/>
      <w:lvlText w:val=""/>
      <w:lvlJc w:val="left"/>
      <w:pPr>
        <w:tabs>
          <w:tab w:val="left" w:pos="880"/>
        </w:tabs>
        <w:ind w:left="880" w:firstLine="0"/>
      </w:pPr>
      <w:rPr>
        <w:rFonts w:ascii="Symbol" w:hAnsi="Symbol" w:hint="default"/>
      </w:rPr>
    </w:lvl>
    <w:lvl w:ilvl="2">
      <w:start w:val="1"/>
      <w:numFmt w:val="bullet"/>
      <w:lvlText w:val=""/>
      <w:lvlJc w:val="left"/>
      <w:pPr>
        <w:tabs>
          <w:tab w:val="left" w:pos="1320"/>
        </w:tabs>
        <w:ind w:left="1320" w:firstLine="0"/>
      </w:pPr>
      <w:rPr>
        <w:rFonts w:ascii="Symbol" w:hAnsi="Symbol" w:hint="default"/>
      </w:rPr>
    </w:lvl>
    <w:lvl w:ilvl="3">
      <w:start w:val="1"/>
      <w:numFmt w:val="bullet"/>
      <w:lvlText w:val=""/>
      <w:lvlJc w:val="left"/>
      <w:pPr>
        <w:tabs>
          <w:tab w:val="left" w:pos="1760"/>
        </w:tabs>
        <w:ind w:left="1760" w:firstLine="0"/>
      </w:pPr>
      <w:rPr>
        <w:rFonts w:ascii="Symbol" w:hAnsi="Symbol" w:hint="default"/>
      </w:rPr>
    </w:lvl>
    <w:lvl w:ilvl="4">
      <w:start w:val="1"/>
      <w:numFmt w:val="bullet"/>
      <w:lvlText w:val=""/>
      <w:lvlJc w:val="left"/>
      <w:pPr>
        <w:tabs>
          <w:tab w:val="left" w:pos="2200"/>
        </w:tabs>
        <w:ind w:left="2200" w:firstLine="0"/>
      </w:pPr>
      <w:rPr>
        <w:rFonts w:ascii="Symbol" w:hAnsi="Symbol" w:hint="default"/>
      </w:rPr>
    </w:lvl>
    <w:lvl w:ilvl="5">
      <w:start w:val="1"/>
      <w:numFmt w:val="bullet"/>
      <w:lvlText w:val=""/>
      <w:lvlJc w:val="left"/>
      <w:pPr>
        <w:tabs>
          <w:tab w:val="left" w:pos="2640"/>
        </w:tabs>
        <w:ind w:left="2640" w:firstLine="0"/>
      </w:pPr>
      <w:rPr>
        <w:rFonts w:ascii="Symbol" w:hAnsi="Symbol" w:hint="default"/>
      </w:rPr>
    </w:lvl>
    <w:lvl w:ilvl="6">
      <w:start w:val="1"/>
      <w:numFmt w:val="bullet"/>
      <w:lvlText w:val=""/>
      <w:lvlJc w:val="left"/>
      <w:pPr>
        <w:tabs>
          <w:tab w:val="left" w:pos="3080"/>
        </w:tabs>
        <w:ind w:left="3080" w:firstLine="0"/>
      </w:pPr>
      <w:rPr>
        <w:rFonts w:ascii="Symbol" w:hAnsi="Symbol" w:hint="default"/>
      </w:rPr>
    </w:lvl>
    <w:lvl w:ilvl="7">
      <w:start w:val="1"/>
      <w:numFmt w:val="bullet"/>
      <w:lvlText w:val=""/>
      <w:lvlJc w:val="left"/>
      <w:pPr>
        <w:tabs>
          <w:tab w:val="left" w:pos="3520"/>
        </w:tabs>
        <w:ind w:left="3520" w:firstLine="0"/>
      </w:pPr>
      <w:rPr>
        <w:rFonts w:ascii="Symbol" w:hAnsi="Symbol" w:hint="default"/>
      </w:rPr>
    </w:lvl>
    <w:lvl w:ilvl="8">
      <w:start w:val="1"/>
      <w:numFmt w:val="bullet"/>
      <w:lvlText w:val=""/>
      <w:lvlJc w:val="left"/>
      <w:pPr>
        <w:tabs>
          <w:tab w:val="left" w:pos="3960"/>
        </w:tabs>
        <w:ind w:left="3960" w:firstLine="0"/>
      </w:pPr>
      <w:rPr>
        <w:rFonts w:ascii="Symbol" w:hAnsi="Symbol" w:hint="default"/>
      </w:rPr>
    </w:lvl>
  </w:abstractNum>
  <w:abstractNum w:abstractNumId="87" w15:restartNumberingAfterBreak="0">
    <w:nsid w:val="55B710FE"/>
    <w:multiLevelType w:val="multilevel"/>
    <w:tmpl w:val="55B710FE"/>
    <w:lvl w:ilvl="0">
      <w:start w:val="1"/>
      <w:numFmt w:val="bullet"/>
      <w:lvlText w:val=""/>
      <w:lvlJc w:val="left"/>
      <w:pPr>
        <w:ind w:left="1083" w:hanging="440"/>
      </w:pPr>
      <w:rPr>
        <w:rFonts w:ascii="Wingdings" w:hAnsi="Wingdings" w:hint="default"/>
      </w:rPr>
    </w:lvl>
    <w:lvl w:ilvl="1">
      <w:start w:val="1"/>
      <w:numFmt w:val="bullet"/>
      <w:lvlText w:val=""/>
      <w:lvlJc w:val="left"/>
      <w:pPr>
        <w:ind w:left="1523" w:hanging="440"/>
      </w:pPr>
      <w:rPr>
        <w:rFonts w:ascii="Wingdings" w:hAnsi="Wingdings" w:hint="default"/>
      </w:rPr>
    </w:lvl>
    <w:lvl w:ilvl="2">
      <w:start w:val="1"/>
      <w:numFmt w:val="bullet"/>
      <w:lvlText w:val=""/>
      <w:lvlJc w:val="left"/>
      <w:pPr>
        <w:ind w:left="1963" w:hanging="440"/>
      </w:pPr>
      <w:rPr>
        <w:rFonts w:ascii="Wingdings" w:hAnsi="Wingdings" w:hint="default"/>
      </w:rPr>
    </w:lvl>
    <w:lvl w:ilvl="3">
      <w:start w:val="1"/>
      <w:numFmt w:val="bullet"/>
      <w:lvlText w:val=""/>
      <w:lvlJc w:val="left"/>
      <w:pPr>
        <w:ind w:left="2403" w:hanging="440"/>
      </w:pPr>
      <w:rPr>
        <w:rFonts w:ascii="Wingdings" w:hAnsi="Wingdings" w:hint="default"/>
      </w:rPr>
    </w:lvl>
    <w:lvl w:ilvl="4">
      <w:start w:val="1"/>
      <w:numFmt w:val="bullet"/>
      <w:lvlText w:val=""/>
      <w:lvlJc w:val="left"/>
      <w:pPr>
        <w:ind w:left="2843" w:hanging="440"/>
      </w:pPr>
      <w:rPr>
        <w:rFonts w:ascii="Wingdings" w:hAnsi="Wingdings" w:hint="default"/>
      </w:rPr>
    </w:lvl>
    <w:lvl w:ilvl="5">
      <w:start w:val="1"/>
      <w:numFmt w:val="bullet"/>
      <w:lvlText w:val=""/>
      <w:lvlJc w:val="left"/>
      <w:pPr>
        <w:ind w:left="3283" w:hanging="440"/>
      </w:pPr>
      <w:rPr>
        <w:rFonts w:ascii="Wingdings" w:hAnsi="Wingdings" w:hint="default"/>
      </w:rPr>
    </w:lvl>
    <w:lvl w:ilvl="6">
      <w:start w:val="1"/>
      <w:numFmt w:val="bullet"/>
      <w:lvlText w:val=""/>
      <w:lvlJc w:val="left"/>
      <w:pPr>
        <w:ind w:left="3723" w:hanging="440"/>
      </w:pPr>
      <w:rPr>
        <w:rFonts w:ascii="Wingdings" w:hAnsi="Wingdings" w:hint="default"/>
      </w:rPr>
    </w:lvl>
    <w:lvl w:ilvl="7">
      <w:start w:val="1"/>
      <w:numFmt w:val="bullet"/>
      <w:lvlText w:val=""/>
      <w:lvlJc w:val="left"/>
      <w:pPr>
        <w:ind w:left="4163" w:hanging="440"/>
      </w:pPr>
      <w:rPr>
        <w:rFonts w:ascii="Wingdings" w:hAnsi="Wingdings" w:hint="default"/>
      </w:rPr>
    </w:lvl>
    <w:lvl w:ilvl="8">
      <w:start w:val="1"/>
      <w:numFmt w:val="bullet"/>
      <w:lvlText w:val=""/>
      <w:lvlJc w:val="left"/>
      <w:pPr>
        <w:ind w:left="4603" w:hanging="440"/>
      </w:pPr>
      <w:rPr>
        <w:rFonts w:ascii="Wingdings" w:hAnsi="Wingdings" w:hint="default"/>
      </w:rPr>
    </w:lvl>
  </w:abstractNum>
  <w:abstractNum w:abstractNumId="88" w15:restartNumberingAfterBreak="0">
    <w:nsid w:val="574B298E"/>
    <w:multiLevelType w:val="multilevel"/>
    <w:tmpl w:val="574B298E"/>
    <w:lvl w:ilvl="0">
      <w:start w:val="1"/>
      <w:numFmt w:val="bullet"/>
      <w:lvlText w:val=""/>
      <w:lvlJc w:val="left"/>
      <w:pPr>
        <w:ind w:left="440" w:hanging="440"/>
      </w:pPr>
      <w:rPr>
        <w:rFonts w:ascii="Wingdings" w:hAnsi="Wingdings" w:hint="default"/>
      </w:rPr>
    </w:lvl>
    <w:lvl w:ilvl="1">
      <w:start w:val="1"/>
      <w:numFmt w:val="bullet"/>
      <w:lvlText w:val=""/>
      <w:lvlJc w:val="left"/>
      <w:pPr>
        <w:ind w:left="880" w:hanging="440"/>
      </w:pPr>
      <w:rPr>
        <w:rFonts w:ascii="Wingdings" w:hAnsi="Wingdings" w:hint="default"/>
      </w:rPr>
    </w:lvl>
    <w:lvl w:ilvl="2">
      <w:start w:val="1"/>
      <w:numFmt w:val="bullet"/>
      <w:lvlText w:val=""/>
      <w:lvlJc w:val="left"/>
      <w:pPr>
        <w:ind w:left="1320" w:hanging="440"/>
      </w:pPr>
      <w:rPr>
        <w:rFonts w:ascii="Wingdings" w:hAnsi="Wingdings" w:hint="default"/>
      </w:rPr>
    </w:lvl>
    <w:lvl w:ilvl="3">
      <w:start w:val="1"/>
      <w:numFmt w:val="bullet"/>
      <w:lvlText w:val=""/>
      <w:lvlJc w:val="left"/>
      <w:pPr>
        <w:ind w:left="1760" w:hanging="440"/>
      </w:pPr>
      <w:rPr>
        <w:rFonts w:ascii="Wingdings" w:hAnsi="Wingdings" w:hint="default"/>
      </w:rPr>
    </w:lvl>
    <w:lvl w:ilvl="4">
      <w:start w:val="1"/>
      <w:numFmt w:val="bullet"/>
      <w:lvlText w:val=""/>
      <w:lvlJc w:val="left"/>
      <w:pPr>
        <w:ind w:left="2200" w:hanging="440"/>
      </w:pPr>
      <w:rPr>
        <w:rFonts w:ascii="Wingdings" w:hAnsi="Wingdings" w:hint="default"/>
      </w:rPr>
    </w:lvl>
    <w:lvl w:ilvl="5">
      <w:start w:val="1"/>
      <w:numFmt w:val="bullet"/>
      <w:lvlText w:val=""/>
      <w:lvlJc w:val="left"/>
      <w:pPr>
        <w:ind w:left="2640" w:hanging="440"/>
      </w:pPr>
      <w:rPr>
        <w:rFonts w:ascii="Wingdings" w:hAnsi="Wingdings" w:hint="default"/>
      </w:rPr>
    </w:lvl>
    <w:lvl w:ilvl="6">
      <w:start w:val="1"/>
      <w:numFmt w:val="bullet"/>
      <w:lvlText w:val=""/>
      <w:lvlJc w:val="left"/>
      <w:pPr>
        <w:ind w:left="3080" w:hanging="440"/>
      </w:pPr>
      <w:rPr>
        <w:rFonts w:ascii="Wingdings" w:hAnsi="Wingdings" w:hint="default"/>
      </w:rPr>
    </w:lvl>
    <w:lvl w:ilvl="7">
      <w:start w:val="1"/>
      <w:numFmt w:val="bullet"/>
      <w:lvlText w:val=""/>
      <w:lvlJc w:val="left"/>
      <w:pPr>
        <w:ind w:left="3520" w:hanging="440"/>
      </w:pPr>
      <w:rPr>
        <w:rFonts w:ascii="Wingdings" w:hAnsi="Wingdings" w:hint="default"/>
      </w:rPr>
    </w:lvl>
    <w:lvl w:ilvl="8">
      <w:start w:val="1"/>
      <w:numFmt w:val="bullet"/>
      <w:lvlText w:val=""/>
      <w:lvlJc w:val="left"/>
      <w:pPr>
        <w:ind w:left="3960" w:hanging="440"/>
      </w:pPr>
      <w:rPr>
        <w:rFonts w:ascii="Wingdings" w:hAnsi="Wingdings" w:hint="default"/>
      </w:rPr>
    </w:lvl>
  </w:abstractNum>
  <w:abstractNum w:abstractNumId="89" w15:restartNumberingAfterBreak="0">
    <w:nsid w:val="57872D26"/>
    <w:multiLevelType w:val="multilevel"/>
    <w:tmpl w:val="57872D26"/>
    <w:lvl w:ilvl="0">
      <w:start w:val="1"/>
      <w:numFmt w:val="bullet"/>
      <w:lvlText w:val=""/>
      <w:lvlJc w:val="left"/>
      <w:pPr>
        <w:ind w:left="440" w:hanging="440"/>
      </w:pPr>
      <w:rPr>
        <w:rFonts w:ascii="Wingdings" w:hAnsi="Wingdings" w:hint="default"/>
      </w:rPr>
    </w:lvl>
    <w:lvl w:ilvl="1">
      <w:start w:val="1"/>
      <w:numFmt w:val="bullet"/>
      <w:lvlText w:val=""/>
      <w:lvlJc w:val="left"/>
      <w:pPr>
        <w:ind w:left="880" w:hanging="440"/>
      </w:pPr>
      <w:rPr>
        <w:rFonts w:ascii="Wingdings" w:hAnsi="Wingdings" w:hint="default"/>
      </w:rPr>
    </w:lvl>
    <w:lvl w:ilvl="2">
      <w:start w:val="1"/>
      <w:numFmt w:val="bullet"/>
      <w:lvlText w:val=""/>
      <w:lvlJc w:val="left"/>
      <w:pPr>
        <w:ind w:left="1320" w:hanging="440"/>
      </w:pPr>
      <w:rPr>
        <w:rFonts w:ascii="Wingdings" w:hAnsi="Wingdings" w:hint="default"/>
      </w:rPr>
    </w:lvl>
    <w:lvl w:ilvl="3">
      <w:start w:val="1"/>
      <w:numFmt w:val="bullet"/>
      <w:lvlText w:val=""/>
      <w:lvlJc w:val="left"/>
      <w:pPr>
        <w:ind w:left="1760" w:hanging="440"/>
      </w:pPr>
      <w:rPr>
        <w:rFonts w:ascii="Wingdings" w:hAnsi="Wingdings" w:hint="default"/>
      </w:rPr>
    </w:lvl>
    <w:lvl w:ilvl="4">
      <w:start w:val="1"/>
      <w:numFmt w:val="bullet"/>
      <w:lvlText w:val=""/>
      <w:lvlJc w:val="left"/>
      <w:pPr>
        <w:ind w:left="2200" w:hanging="440"/>
      </w:pPr>
      <w:rPr>
        <w:rFonts w:ascii="Wingdings" w:hAnsi="Wingdings" w:hint="default"/>
      </w:rPr>
    </w:lvl>
    <w:lvl w:ilvl="5">
      <w:start w:val="1"/>
      <w:numFmt w:val="bullet"/>
      <w:lvlText w:val=""/>
      <w:lvlJc w:val="left"/>
      <w:pPr>
        <w:ind w:left="2640" w:hanging="440"/>
      </w:pPr>
      <w:rPr>
        <w:rFonts w:ascii="Wingdings" w:hAnsi="Wingdings" w:hint="default"/>
      </w:rPr>
    </w:lvl>
    <w:lvl w:ilvl="6">
      <w:start w:val="1"/>
      <w:numFmt w:val="bullet"/>
      <w:lvlText w:val=""/>
      <w:lvlJc w:val="left"/>
      <w:pPr>
        <w:ind w:left="3080" w:hanging="440"/>
      </w:pPr>
      <w:rPr>
        <w:rFonts w:ascii="Wingdings" w:hAnsi="Wingdings" w:hint="default"/>
      </w:rPr>
    </w:lvl>
    <w:lvl w:ilvl="7">
      <w:start w:val="1"/>
      <w:numFmt w:val="bullet"/>
      <w:lvlText w:val=""/>
      <w:lvlJc w:val="left"/>
      <w:pPr>
        <w:ind w:left="3520" w:hanging="440"/>
      </w:pPr>
      <w:rPr>
        <w:rFonts w:ascii="Wingdings" w:hAnsi="Wingdings" w:hint="default"/>
      </w:rPr>
    </w:lvl>
    <w:lvl w:ilvl="8">
      <w:start w:val="1"/>
      <w:numFmt w:val="bullet"/>
      <w:lvlText w:val=""/>
      <w:lvlJc w:val="left"/>
      <w:pPr>
        <w:ind w:left="3960" w:hanging="440"/>
      </w:pPr>
      <w:rPr>
        <w:rFonts w:ascii="Wingdings" w:hAnsi="Wingdings" w:hint="default"/>
      </w:rPr>
    </w:lvl>
  </w:abstractNum>
  <w:abstractNum w:abstractNumId="90" w15:restartNumberingAfterBreak="0">
    <w:nsid w:val="579B262A"/>
    <w:multiLevelType w:val="multilevel"/>
    <w:tmpl w:val="579B262A"/>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91" w15:restartNumberingAfterBreak="0">
    <w:nsid w:val="589B09D6"/>
    <w:multiLevelType w:val="multilevel"/>
    <w:tmpl w:val="589B09D6"/>
    <w:lvl w:ilvl="0">
      <w:start w:val="1"/>
      <w:numFmt w:val="bullet"/>
      <w:lvlText w:val=""/>
      <w:lvlJc w:val="left"/>
      <w:pPr>
        <w:ind w:left="440" w:hanging="440"/>
      </w:pPr>
      <w:rPr>
        <w:rFonts w:ascii="Wingdings" w:hAnsi="Wingdings" w:hint="default"/>
      </w:rPr>
    </w:lvl>
    <w:lvl w:ilvl="1">
      <w:start w:val="1"/>
      <w:numFmt w:val="bullet"/>
      <w:lvlText w:val=""/>
      <w:lvlJc w:val="left"/>
      <w:pPr>
        <w:ind w:left="880" w:hanging="440"/>
      </w:pPr>
      <w:rPr>
        <w:rFonts w:ascii="Wingdings" w:hAnsi="Wingdings" w:hint="default"/>
      </w:rPr>
    </w:lvl>
    <w:lvl w:ilvl="2">
      <w:start w:val="1"/>
      <w:numFmt w:val="bullet"/>
      <w:lvlText w:val=""/>
      <w:lvlJc w:val="left"/>
      <w:pPr>
        <w:ind w:left="1320" w:hanging="440"/>
      </w:pPr>
      <w:rPr>
        <w:rFonts w:ascii="Wingdings" w:hAnsi="Wingdings" w:hint="default"/>
      </w:rPr>
    </w:lvl>
    <w:lvl w:ilvl="3">
      <w:start w:val="1"/>
      <w:numFmt w:val="bullet"/>
      <w:lvlText w:val=""/>
      <w:lvlJc w:val="left"/>
      <w:pPr>
        <w:ind w:left="1760" w:hanging="440"/>
      </w:pPr>
      <w:rPr>
        <w:rFonts w:ascii="Wingdings" w:hAnsi="Wingdings" w:hint="default"/>
      </w:rPr>
    </w:lvl>
    <w:lvl w:ilvl="4">
      <w:start w:val="1"/>
      <w:numFmt w:val="bullet"/>
      <w:lvlText w:val=""/>
      <w:lvlJc w:val="left"/>
      <w:pPr>
        <w:ind w:left="2200" w:hanging="440"/>
      </w:pPr>
      <w:rPr>
        <w:rFonts w:ascii="Wingdings" w:hAnsi="Wingdings" w:hint="default"/>
      </w:rPr>
    </w:lvl>
    <w:lvl w:ilvl="5">
      <w:start w:val="1"/>
      <w:numFmt w:val="bullet"/>
      <w:lvlText w:val=""/>
      <w:lvlJc w:val="left"/>
      <w:pPr>
        <w:ind w:left="2640" w:hanging="440"/>
      </w:pPr>
      <w:rPr>
        <w:rFonts w:ascii="Wingdings" w:hAnsi="Wingdings" w:hint="default"/>
      </w:rPr>
    </w:lvl>
    <w:lvl w:ilvl="6">
      <w:start w:val="1"/>
      <w:numFmt w:val="bullet"/>
      <w:lvlText w:val=""/>
      <w:lvlJc w:val="left"/>
      <w:pPr>
        <w:ind w:left="3080" w:hanging="440"/>
      </w:pPr>
      <w:rPr>
        <w:rFonts w:ascii="Wingdings" w:hAnsi="Wingdings" w:hint="default"/>
      </w:rPr>
    </w:lvl>
    <w:lvl w:ilvl="7">
      <w:start w:val="1"/>
      <w:numFmt w:val="bullet"/>
      <w:lvlText w:val=""/>
      <w:lvlJc w:val="left"/>
      <w:pPr>
        <w:ind w:left="3520" w:hanging="440"/>
      </w:pPr>
      <w:rPr>
        <w:rFonts w:ascii="Wingdings" w:hAnsi="Wingdings" w:hint="default"/>
      </w:rPr>
    </w:lvl>
    <w:lvl w:ilvl="8">
      <w:start w:val="1"/>
      <w:numFmt w:val="bullet"/>
      <w:lvlText w:val=""/>
      <w:lvlJc w:val="left"/>
      <w:pPr>
        <w:ind w:left="3960" w:hanging="440"/>
      </w:pPr>
      <w:rPr>
        <w:rFonts w:ascii="Wingdings" w:hAnsi="Wingdings" w:hint="default"/>
      </w:rPr>
    </w:lvl>
  </w:abstractNum>
  <w:abstractNum w:abstractNumId="92" w15:restartNumberingAfterBreak="0">
    <w:nsid w:val="58EE684B"/>
    <w:multiLevelType w:val="multilevel"/>
    <w:tmpl w:val="58EE684B"/>
    <w:lvl w:ilvl="0">
      <w:start w:val="1"/>
      <w:numFmt w:val="upperRoman"/>
      <w:lvlText w:val="%1"/>
      <w:lvlJc w:val="left"/>
      <w:pPr>
        <w:ind w:left="2968" w:hanging="960"/>
      </w:pPr>
      <w:rPr>
        <w:rFonts w:hint="default"/>
        <w:lang w:val="en-US" w:eastAsia="en-US" w:bidi="ar-SA"/>
      </w:rPr>
    </w:lvl>
    <w:lvl w:ilvl="1">
      <w:start w:val="5"/>
      <w:numFmt w:val="lowerLetter"/>
      <w:lvlText w:val="%1.%2"/>
      <w:lvlJc w:val="left"/>
      <w:pPr>
        <w:ind w:left="2968" w:hanging="960"/>
      </w:pPr>
      <w:rPr>
        <w:rFonts w:hint="default"/>
        <w:lang w:val="en-US" w:eastAsia="en-US" w:bidi="ar-SA"/>
      </w:rPr>
    </w:lvl>
    <w:lvl w:ilvl="2">
      <w:start w:val="2"/>
      <w:numFmt w:val="lowerRoman"/>
      <w:lvlText w:val="%1.%2.%3"/>
      <w:lvlJc w:val="left"/>
      <w:pPr>
        <w:ind w:left="2968" w:hanging="960"/>
      </w:pPr>
      <w:rPr>
        <w:rFonts w:hint="default"/>
        <w:lang w:val="en-US" w:eastAsia="en-US" w:bidi="ar-SA"/>
      </w:rPr>
    </w:lvl>
    <w:lvl w:ilvl="3">
      <w:start w:val="11"/>
      <w:numFmt w:val="decimal"/>
      <w:lvlText w:val="%1.%2.%3.%4)"/>
      <w:lvlJc w:val="left"/>
      <w:pPr>
        <w:ind w:left="2968" w:hanging="960"/>
      </w:pPr>
      <w:rPr>
        <w:rFonts w:ascii="Arial" w:eastAsia="Arial" w:hAnsi="Arial" w:cs="Arial" w:hint="default"/>
        <w:b w:val="0"/>
        <w:bCs w:val="0"/>
        <w:i w:val="0"/>
        <w:iCs w:val="0"/>
        <w:color w:val="227733"/>
        <w:spacing w:val="-1"/>
        <w:w w:val="99"/>
        <w:sz w:val="22"/>
        <w:szCs w:val="22"/>
        <w:lang w:val="en-US" w:eastAsia="en-US" w:bidi="ar-SA"/>
      </w:rPr>
    </w:lvl>
    <w:lvl w:ilvl="4">
      <w:numFmt w:val="bullet"/>
      <w:lvlText w:val="•"/>
      <w:lvlJc w:val="left"/>
      <w:pPr>
        <w:ind w:left="5474" w:hanging="960"/>
      </w:pPr>
      <w:rPr>
        <w:rFonts w:hint="default"/>
        <w:lang w:val="en-US" w:eastAsia="en-US" w:bidi="ar-SA"/>
      </w:rPr>
    </w:lvl>
    <w:lvl w:ilvl="5">
      <w:numFmt w:val="bullet"/>
      <w:lvlText w:val="•"/>
      <w:lvlJc w:val="left"/>
      <w:pPr>
        <w:ind w:left="6102" w:hanging="960"/>
      </w:pPr>
      <w:rPr>
        <w:rFonts w:hint="default"/>
        <w:lang w:val="en-US" w:eastAsia="en-US" w:bidi="ar-SA"/>
      </w:rPr>
    </w:lvl>
    <w:lvl w:ilvl="6">
      <w:numFmt w:val="bullet"/>
      <w:lvlText w:val="•"/>
      <w:lvlJc w:val="left"/>
      <w:pPr>
        <w:ind w:left="6731" w:hanging="960"/>
      </w:pPr>
      <w:rPr>
        <w:rFonts w:hint="default"/>
        <w:lang w:val="en-US" w:eastAsia="en-US" w:bidi="ar-SA"/>
      </w:rPr>
    </w:lvl>
    <w:lvl w:ilvl="7">
      <w:numFmt w:val="bullet"/>
      <w:lvlText w:val="•"/>
      <w:lvlJc w:val="left"/>
      <w:pPr>
        <w:ind w:left="7359" w:hanging="960"/>
      </w:pPr>
      <w:rPr>
        <w:rFonts w:hint="default"/>
        <w:lang w:val="en-US" w:eastAsia="en-US" w:bidi="ar-SA"/>
      </w:rPr>
    </w:lvl>
    <w:lvl w:ilvl="8">
      <w:numFmt w:val="bullet"/>
      <w:lvlText w:val="•"/>
      <w:lvlJc w:val="left"/>
      <w:pPr>
        <w:ind w:left="7988" w:hanging="960"/>
      </w:pPr>
      <w:rPr>
        <w:rFonts w:hint="default"/>
        <w:lang w:val="en-US" w:eastAsia="en-US" w:bidi="ar-SA"/>
      </w:rPr>
    </w:lvl>
  </w:abstractNum>
  <w:abstractNum w:abstractNumId="93" w15:restartNumberingAfterBreak="0">
    <w:nsid w:val="592F39E7"/>
    <w:multiLevelType w:val="multilevel"/>
    <w:tmpl w:val="592F39E7"/>
    <w:lvl w:ilvl="0">
      <w:start w:val="1"/>
      <w:numFmt w:val="upperRoman"/>
      <w:lvlText w:val="%1"/>
      <w:lvlJc w:val="left"/>
      <w:pPr>
        <w:ind w:left="1209" w:hanging="600"/>
      </w:pPr>
      <w:rPr>
        <w:rFonts w:hint="default"/>
        <w:lang w:val="en-US" w:eastAsia="en-US" w:bidi="ar-SA"/>
      </w:rPr>
    </w:lvl>
    <w:lvl w:ilvl="1">
      <w:start w:val="1"/>
      <w:numFmt w:val="lowerLetter"/>
      <w:lvlText w:val="%1.%2)"/>
      <w:lvlJc w:val="left"/>
      <w:pPr>
        <w:ind w:left="1209" w:hanging="600"/>
      </w:pPr>
      <w:rPr>
        <w:rFonts w:ascii="Arial" w:eastAsia="Arial" w:hAnsi="Arial" w:cs="Arial" w:hint="default"/>
        <w:b w:val="0"/>
        <w:bCs w:val="0"/>
        <w:i w:val="0"/>
        <w:iCs w:val="0"/>
        <w:color w:val="0D6812"/>
        <w:w w:val="99"/>
        <w:sz w:val="22"/>
        <w:szCs w:val="22"/>
        <w:lang w:val="en-US" w:eastAsia="en-US" w:bidi="ar-SA"/>
      </w:rPr>
    </w:lvl>
    <w:lvl w:ilvl="2">
      <w:start w:val="1"/>
      <w:numFmt w:val="lowerRoman"/>
      <w:lvlText w:val="%1.%2.%3)"/>
      <w:lvlJc w:val="left"/>
      <w:pPr>
        <w:ind w:left="2008" w:hanging="800"/>
      </w:pPr>
      <w:rPr>
        <w:rFonts w:ascii="Arial" w:eastAsia="Arial" w:hAnsi="Arial" w:cs="Arial" w:hint="default"/>
        <w:b w:val="0"/>
        <w:bCs w:val="0"/>
        <w:i w:val="0"/>
        <w:iCs w:val="0"/>
        <w:color w:val="0D6812"/>
        <w:spacing w:val="-1"/>
        <w:w w:val="99"/>
        <w:sz w:val="22"/>
        <w:szCs w:val="22"/>
        <w:lang w:val="en-US" w:eastAsia="en-US" w:bidi="ar-SA"/>
      </w:rPr>
    </w:lvl>
    <w:lvl w:ilvl="3">
      <w:numFmt w:val="bullet"/>
      <w:lvlText w:val="•"/>
      <w:lvlJc w:val="left"/>
      <w:pPr>
        <w:ind w:left="3610" w:hanging="800"/>
      </w:pPr>
      <w:rPr>
        <w:rFonts w:hint="default"/>
        <w:lang w:val="en-US" w:eastAsia="en-US" w:bidi="ar-SA"/>
      </w:rPr>
    </w:lvl>
    <w:lvl w:ilvl="4">
      <w:numFmt w:val="bullet"/>
      <w:lvlText w:val="•"/>
      <w:lvlJc w:val="left"/>
      <w:pPr>
        <w:ind w:left="4415" w:hanging="800"/>
      </w:pPr>
      <w:rPr>
        <w:rFonts w:hint="default"/>
        <w:lang w:val="en-US" w:eastAsia="en-US" w:bidi="ar-SA"/>
      </w:rPr>
    </w:lvl>
    <w:lvl w:ilvl="5">
      <w:numFmt w:val="bullet"/>
      <w:lvlText w:val="•"/>
      <w:lvlJc w:val="left"/>
      <w:pPr>
        <w:ind w:left="5220" w:hanging="800"/>
      </w:pPr>
      <w:rPr>
        <w:rFonts w:hint="default"/>
        <w:lang w:val="en-US" w:eastAsia="en-US" w:bidi="ar-SA"/>
      </w:rPr>
    </w:lvl>
    <w:lvl w:ilvl="6">
      <w:numFmt w:val="bullet"/>
      <w:lvlText w:val="•"/>
      <w:lvlJc w:val="left"/>
      <w:pPr>
        <w:ind w:left="6025" w:hanging="800"/>
      </w:pPr>
      <w:rPr>
        <w:rFonts w:hint="default"/>
        <w:lang w:val="en-US" w:eastAsia="en-US" w:bidi="ar-SA"/>
      </w:rPr>
    </w:lvl>
    <w:lvl w:ilvl="7">
      <w:numFmt w:val="bullet"/>
      <w:lvlText w:val="•"/>
      <w:lvlJc w:val="left"/>
      <w:pPr>
        <w:ind w:left="6830" w:hanging="800"/>
      </w:pPr>
      <w:rPr>
        <w:rFonts w:hint="default"/>
        <w:lang w:val="en-US" w:eastAsia="en-US" w:bidi="ar-SA"/>
      </w:rPr>
    </w:lvl>
    <w:lvl w:ilvl="8">
      <w:numFmt w:val="bullet"/>
      <w:lvlText w:val="•"/>
      <w:lvlJc w:val="left"/>
      <w:pPr>
        <w:ind w:left="7635" w:hanging="800"/>
      </w:pPr>
      <w:rPr>
        <w:rFonts w:hint="default"/>
        <w:lang w:val="en-US" w:eastAsia="en-US" w:bidi="ar-SA"/>
      </w:rPr>
    </w:lvl>
  </w:abstractNum>
  <w:abstractNum w:abstractNumId="94" w15:restartNumberingAfterBreak="0">
    <w:nsid w:val="595B4AA9"/>
    <w:multiLevelType w:val="multilevel"/>
    <w:tmpl w:val="595B4AA9"/>
    <w:lvl w:ilvl="0">
      <w:start w:val="1"/>
      <w:numFmt w:val="bullet"/>
      <w:lvlText w:val=""/>
      <w:lvlPicBulletId w:val="1"/>
      <w:lvlJc w:val="left"/>
      <w:pPr>
        <w:tabs>
          <w:tab w:val="left" w:pos="440"/>
        </w:tabs>
        <w:ind w:left="440" w:firstLine="0"/>
      </w:pPr>
      <w:rPr>
        <w:rFonts w:ascii="Symbol" w:hAnsi="Symbol" w:hint="default"/>
      </w:rPr>
    </w:lvl>
    <w:lvl w:ilvl="1">
      <w:start w:val="1"/>
      <w:numFmt w:val="bullet"/>
      <w:lvlText w:val=""/>
      <w:lvlJc w:val="left"/>
      <w:pPr>
        <w:tabs>
          <w:tab w:val="left" w:pos="880"/>
        </w:tabs>
        <w:ind w:left="880" w:firstLine="0"/>
      </w:pPr>
      <w:rPr>
        <w:rFonts w:ascii="Symbol" w:hAnsi="Symbol" w:hint="default"/>
      </w:rPr>
    </w:lvl>
    <w:lvl w:ilvl="2">
      <w:start w:val="1"/>
      <w:numFmt w:val="bullet"/>
      <w:lvlText w:val=""/>
      <w:lvlJc w:val="left"/>
      <w:pPr>
        <w:tabs>
          <w:tab w:val="left" w:pos="1320"/>
        </w:tabs>
        <w:ind w:left="1320" w:firstLine="0"/>
      </w:pPr>
      <w:rPr>
        <w:rFonts w:ascii="Symbol" w:hAnsi="Symbol" w:hint="default"/>
      </w:rPr>
    </w:lvl>
    <w:lvl w:ilvl="3">
      <w:start w:val="1"/>
      <w:numFmt w:val="bullet"/>
      <w:lvlText w:val=""/>
      <w:lvlJc w:val="left"/>
      <w:pPr>
        <w:tabs>
          <w:tab w:val="left" w:pos="1760"/>
        </w:tabs>
        <w:ind w:left="1760" w:firstLine="0"/>
      </w:pPr>
      <w:rPr>
        <w:rFonts w:ascii="Symbol" w:hAnsi="Symbol" w:hint="default"/>
      </w:rPr>
    </w:lvl>
    <w:lvl w:ilvl="4">
      <w:start w:val="1"/>
      <w:numFmt w:val="bullet"/>
      <w:lvlText w:val=""/>
      <w:lvlJc w:val="left"/>
      <w:pPr>
        <w:tabs>
          <w:tab w:val="left" w:pos="2200"/>
        </w:tabs>
        <w:ind w:left="2200" w:firstLine="0"/>
      </w:pPr>
      <w:rPr>
        <w:rFonts w:ascii="Symbol" w:hAnsi="Symbol" w:hint="default"/>
      </w:rPr>
    </w:lvl>
    <w:lvl w:ilvl="5">
      <w:start w:val="1"/>
      <w:numFmt w:val="bullet"/>
      <w:lvlText w:val=""/>
      <w:lvlJc w:val="left"/>
      <w:pPr>
        <w:tabs>
          <w:tab w:val="left" w:pos="2640"/>
        </w:tabs>
        <w:ind w:left="2640" w:firstLine="0"/>
      </w:pPr>
      <w:rPr>
        <w:rFonts w:ascii="Symbol" w:hAnsi="Symbol" w:hint="default"/>
      </w:rPr>
    </w:lvl>
    <w:lvl w:ilvl="6">
      <w:start w:val="1"/>
      <w:numFmt w:val="bullet"/>
      <w:lvlText w:val=""/>
      <w:lvlJc w:val="left"/>
      <w:pPr>
        <w:tabs>
          <w:tab w:val="left" w:pos="3080"/>
        </w:tabs>
        <w:ind w:left="3080" w:firstLine="0"/>
      </w:pPr>
      <w:rPr>
        <w:rFonts w:ascii="Symbol" w:hAnsi="Symbol" w:hint="default"/>
      </w:rPr>
    </w:lvl>
    <w:lvl w:ilvl="7">
      <w:start w:val="1"/>
      <w:numFmt w:val="bullet"/>
      <w:lvlText w:val=""/>
      <w:lvlJc w:val="left"/>
      <w:pPr>
        <w:tabs>
          <w:tab w:val="left" w:pos="3520"/>
        </w:tabs>
        <w:ind w:left="3520" w:firstLine="0"/>
      </w:pPr>
      <w:rPr>
        <w:rFonts w:ascii="Symbol" w:hAnsi="Symbol" w:hint="default"/>
      </w:rPr>
    </w:lvl>
    <w:lvl w:ilvl="8">
      <w:start w:val="1"/>
      <w:numFmt w:val="bullet"/>
      <w:lvlText w:val=""/>
      <w:lvlJc w:val="left"/>
      <w:pPr>
        <w:tabs>
          <w:tab w:val="left" w:pos="3960"/>
        </w:tabs>
        <w:ind w:left="3960" w:firstLine="0"/>
      </w:pPr>
      <w:rPr>
        <w:rFonts w:ascii="Symbol" w:hAnsi="Symbol" w:hint="default"/>
      </w:rPr>
    </w:lvl>
  </w:abstractNum>
  <w:abstractNum w:abstractNumId="95" w15:restartNumberingAfterBreak="0">
    <w:nsid w:val="5BB9187C"/>
    <w:multiLevelType w:val="multilevel"/>
    <w:tmpl w:val="5BB9187C"/>
    <w:lvl w:ilvl="0">
      <w:start w:val="1"/>
      <w:numFmt w:val="bullet"/>
      <w:lvlText w:val=""/>
      <w:lvlJc w:val="left"/>
      <w:pPr>
        <w:ind w:left="440" w:hanging="440"/>
      </w:pPr>
      <w:rPr>
        <w:rFonts w:ascii="Wingdings" w:hAnsi="Wingdings" w:hint="default"/>
      </w:rPr>
    </w:lvl>
    <w:lvl w:ilvl="1">
      <w:start w:val="1"/>
      <w:numFmt w:val="bullet"/>
      <w:lvlText w:val=""/>
      <w:lvlJc w:val="left"/>
      <w:pPr>
        <w:ind w:left="880" w:hanging="440"/>
      </w:pPr>
      <w:rPr>
        <w:rFonts w:ascii="Wingdings" w:hAnsi="Wingdings" w:hint="default"/>
      </w:rPr>
    </w:lvl>
    <w:lvl w:ilvl="2">
      <w:start w:val="1"/>
      <w:numFmt w:val="bullet"/>
      <w:lvlText w:val=""/>
      <w:lvlJc w:val="left"/>
      <w:pPr>
        <w:ind w:left="1320" w:hanging="440"/>
      </w:pPr>
      <w:rPr>
        <w:rFonts w:ascii="Wingdings" w:hAnsi="Wingdings" w:hint="default"/>
      </w:rPr>
    </w:lvl>
    <w:lvl w:ilvl="3">
      <w:start w:val="1"/>
      <w:numFmt w:val="bullet"/>
      <w:lvlText w:val=""/>
      <w:lvlJc w:val="left"/>
      <w:pPr>
        <w:ind w:left="1760" w:hanging="440"/>
      </w:pPr>
      <w:rPr>
        <w:rFonts w:ascii="Wingdings" w:hAnsi="Wingdings" w:hint="default"/>
      </w:rPr>
    </w:lvl>
    <w:lvl w:ilvl="4">
      <w:start w:val="1"/>
      <w:numFmt w:val="bullet"/>
      <w:lvlText w:val=""/>
      <w:lvlJc w:val="left"/>
      <w:pPr>
        <w:ind w:left="2200" w:hanging="440"/>
      </w:pPr>
      <w:rPr>
        <w:rFonts w:ascii="Wingdings" w:hAnsi="Wingdings" w:hint="default"/>
      </w:rPr>
    </w:lvl>
    <w:lvl w:ilvl="5">
      <w:start w:val="1"/>
      <w:numFmt w:val="bullet"/>
      <w:lvlText w:val=""/>
      <w:lvlJc w:val="left"/>
      <w:pPr>
        <w:ind w:left="2640" w:hanging="440"/>
      </w:pPr>
      <w:rPr>
        <w:rFonts w:ascii="Wingdings" w:hAnsi="Wingdings" w:hint="default"/>
      </w:rPr>
    </w:lvl>
    <w:lvl w:ilvl="6">
      <w:start w:val="1"/>
      <w:numFmt w:val="bullet"/>
      <w:lvlText w:val=""/>
      <w:lvlJc w:val="left"/>
      <w:pPr>
        <w:ind w:left="3080" w:hanging="440"/>
      </w:pPr>
      <w:rPr>
        <w:rFonts w:ascii="Wingdings" w:hAnsi="Wingdings" w:hint="default"/>
      </w:rPr>
    </w:lvl>
    <w:lvl w:ilvl="7">
      <w:start w:val="1"/>
      <w:numFmt w:val="bullet"/>
      <w:lvlText w:val=""/>
      <w:lvlJc w:val="left"/>
      <w:pPr>
        <w:ind w:left="3520" w:hanging="440"/>
      </w:pPr>
      <w:rPr>
        <w:rFonts w:ascii="Wingdings" w:hAnsi="Wingdings" w:hint="default"/>
      </w:rPr>
    </w:lvl>
    <w:lvl w:ilvl="8">
      <w:start w:val="1"/>
      <w:numFmt w:val="bullet"/>
      <w:lvlText w:val=""/>
      <w:lvlJc w:val="left"/>
      <w:pPr>
        <w:ind w:left="3960" w:hanging="440"/>
      </w:pPr>
      <w:rPr>
        <w:rFonts w:ascii="Wingdings" w:hAnsi="Wingdings" w:hint="default"/>
      </w:rPr>
    </w:lvl>
  </w:abstractNum>
  <w:abstractNum w:abstractNumId="96" w15:restartNumberingAfterBreak="0">
    <w:nsid w:val="5C7F3C43"/>
    <w:multiLevelType w:val="multilevel"/>
    <w:tmpl w:val="5C7F3C43"/>
    <w:lvl w:ilvl="0">
      <w:start w:val="1"/>
      <w:numFmt w:val="bullet"/>
      <w:lvlText w:val=""/>
      <w:lvlJc w:val="left"/>
      <w:pPr>
        <w:ind w:left="440" w:hanging="440"/>
      </w:pPr>
      <w:rPr>
        <w:rFonts w:ascii="Wingdings" w:hAnsi="Wingdings" w:hint="default"/>
      </w:rPr>
    </w:lvl>
    <w:lvl w:ilvl="1">
      <w:start w:val="1"/>
      <w:numFmt w:val="bullet"/>
      <w:lvlText w:val=""/>
      <w:lvlJc w:val="left"/>
      <w:pPr>
        <w:ind w:left="880" w:hanging="440"/>
      </w:pPr>
      <w:rPr>
        <w:rFonts w:ascii="Wingdings" w:hAnsi="Wingdings" w:hint="default"/>
      </w:rPr>
    </w:lvl>
    <w:lvl w:ilvl="2">
      <w:start w:val="1"/>
      <w:numFmt w:val="bullet"/>
      <w:lvlText w:val=""/>
      <w:lvlJc w:val="left"/>
      <w:pPr>
        <w:ind w:left="1320" w:hanging="440"/>
      </w:pPr>
      <w:rPr>
        <w:rFonts w:ascii="Wingdings" w:hAnsi="Wingdings" w:hint="default"/>
      </w:rPr>
    </w:lvl>
    <w:lvl w:ilvl="3">
      <w:start w:val="1"/>
      <w:numFmt w:val="bullet"/>
      <w:lvlText w:val=""/>
      <w:lvlJc w:val="left"/>
      <w:pPr>
        <w:ind w:left="1760" w:hanging="440"/>
      </w:pPr>
      <w:rPr>
        <w:rFonts w:ascii="Wingdings" w:hAnsi="Wingdings" w:hint="default"/>
      </w:rPr>
    </w:lvl>
    <w:lvl w:ilvl="4">
      <w:start w:val="1"/>
      <w:numFmt w:val="bullet"/>
      <w:lvlText w:val=""/>
      <w:lvlJc w:val="left"/>
      <w:pPr>
        <w:ind w:left="2200" w:hanging="440"/>
      </w:pPr>
      <w:rPr>
        <w:rFonts w:ascii="Wingdings" w:hAnsi="Wingdings" w:hint="default"/>
      </w:rPr>
    </w:lvl>
    <w:lvl w:ilvl="5">
      <w:start w:val="1"/>
      <w:numFmt w:val="bullet"/>
      <w:lvlText w:val=""/>
      <w:lvlJc w:val="left"/>
      <w:pPr>
        <w:ind w:left="2640" w:hanging="440"/>
      </w:pPr>
      <w:rPr>
        <w:rFonts w:ascii="Wingdings" w:hAnsi="Wingdings" w:hint="default"/>
      </w:rPr>
    </w:lvl>
    <w:lvl w:ilvl="6">
      <w:start w:val="1"/>
      <w:numFmt w:val="bullet"/>
      <w:lvlText w:val=""/>
      <w:lvlJc w:val="left"/>
      <w:pPr>
        <w:ind w:left="3080" w:hanging="440"/>
      </w:pPr>
      <w:rPr>
        <w:rFonts w:ascii="Wingdings" w:hAnsi="Wingdings" w:hint="default"/>
      </w:rPr>
    </w:lvl>
    <w:lvl w:ilvl="7">
      <w:start w:val="1"/>
      <w:numFmt w:val="bullet"/>
      <w:lvlText w:val=""/>
      <w:lvlJc w:val="left"/>
      <w:pPr>
        <w:ind w:left="3520" w:hanging="440"/>
      </w:pPr>
      <w:rPr>
        <w:rFonts w:ascii="Wingdings" w:hAnsi="Wingdings" w:hint="default"/>
      </w:rPr>
    </w:lvl>
    <w:lvl w:ilvl="8">
      <w:start w:val="1"/>
      <w:numFmt w:val="bullet"/>
      <w:lvlText w:val=""/>
      <w:lvlJc w:val="left"/>
      <w:pPr>
        <w:ind w:left="3960" w:hanging="440"/>
      </w:pPr>
      <w:rPr>
        <w:rFonts w:ascii="Wingdings" w:hAnsi="Wingdings" w:hint="default"/>
      </w:rPr>
    </w:lvl>
  </w:abstractNum>
  <w:abstractNum w:abstractNumId="97" w15:restartNumberingAfterBreak="0">
    <w:nsid w:val="5C806A1A"/>
    <w:multiLevelType w:val="multilevel"/>
    <w:tmpl w:val="5C806A1A"/>
    <w:lvl w:ilvl="0">
      <w:start w:val="1"/>
      <w:numFmt w:val="bullet"/>
      <w:lvlText w:val=""/>
      <w:lvlJc w:val="left"/>
      <w:pPr>
        <w:ind w:left="440" w:hanging="440"/>
      </w:pPr>
      <w:rPr>
        <w:rFonts w:ascii="Wingdings" w:hAnsi="Wingdings" w:hint="default"/>
      </w:rPr>
    </w:lvl>
    <w:lvl w:ilvl="1">
      <w:start w:val="1"/>
      <w:numFmt w:val="bullet"/>
      <w:lvlText w:val=""/>
      <w:lvlJc w:val="left"/>
      <w:pPr>
        <w:ind w:left="880" w:hanging="440"/>
      </w:pPr>
      <w:rPr>
        <w:rFonts w:ascii="Wingdings" w:hAnsi="Wingdings" w:hint="default"/>
      </w:rPr>
    </w:lvl>
    <w:lvl w:ilvl="2">
      <w:start w:val="1"/>
      <w:numFmt w:val="bullet"/>
      <w:lvlText w:val=""/>
      <w:lvlJc w:val="left"/>
      <w:pPr>
        <w:ind w:left="1320" w:hanging="440"/>
      </w:pPr>
      <w:rPr>
        <w:rFonts w:ascii="Wingdings" w:hAnsi="Wingdings" w:hint="default"/>
      </w:rPr>
    </w:lvl>
    <w:lvl w:ilvl="3">
      <w:start w:val="1"/>
      <w:numFmt w:val="bullet"/>
      <w:lvlText w:val=""/>
      <w:lvlJc w:val="left"/>
      <w:pPr>
        <w:ind w:left="1760" w:hanging="440"/>
      </w:pPr>
      <w:rPr>
        <w:rFonts w:ascii="Wingdings" w:hAnsi="Wingdings" w:hint="default"/>
      </w:rPr>
    </w:lvl>
    <w:lvl w:ilvl="4">
      <w:start w:val="1"/>
      <w:numFmt w:val="bullet"/>
      <w:lvlText w:val=""/>
      <w:lvlJc w:val="left"/>
      <w:pPr>
        <w:ind w:left="2200" w:hanging="440"/>
      </w:pPr>
      <w:rPr>
        <w:rFonts w:ascii="Wingdings" w:hAnsi="Wingdings" w:hint="default"/>
      </w:rPr>
    </w:lvl>
    <w:lvl w:ilvl="5">
      <w:start w:val="1"/>
      <w:numFmt w:val="bullet"/>
      <w:lvlText w:val=""/>
      <w:lvlJc w:val="left"/>
      <w:pPr>
        <w:ind w:left="2640" w:hanging="440"/>
      </w:pPr>
      <w:rPr>
        <w:rFonts w:ascii="Wingdings" w:hAnsi="Wingdings" w:hint="default"/>
      </w:rPr>
    </w:lvl>
    <w:lvl w:ilvl="6">
      <w:start w:val="1"/>
      <w:numFmt w:val="bullet"/>
      <w:lvlText w:val=""/>
      <w:lvlJc w:val="left"/>
      <w:pPr>
        <w:ind w:left="3080" w:hanging="440"/>
      </w:pPr>
      <w:rPr>
        <w:rFonts w:ascii="Wingdings" w:hAnsi="Wingdings" w:hint="default"/>
      </w:rPr>
    </w:lvl>
    <w:lvl w:ilvl="7">
      <w:start w:val="1"/>
      <w:numFmt w:val="bullet"/>
      <w:lvlText w:val=""/>
      <w:lvlJc w:val="left"/>
      <w:pPr>
        <w:ind w:left="3520" w:hanging="440"/>
      </w:pPr>
      <w:rPr>
        <w:rFonts w:ascii="Wingdings" w:hAnsi="Wingdings" w:hint="default"/>
      </w:rPr>
    </w:lvl>
    <w:lvl w:ilvl="8">
      <w:start w:val="1"/>
      <w:numFmt w:val="bullet"/>
      <w:lvlText w:val=""/>
      <w:lvlJc w:val="left"/>
      <w:pPr>
        <w:ind w:left="3960" w:hanging="440"/>
      </w:pPr>
      <w:rPr>
        <w:rFonts w:ascii="Wingdings" w:hAnsi="Wingdings" w:hint="default"/>
      </w:rPr>
    </w:lvl>
  </w:abstractNum>
  <w:abstractNum w:abstractNumId="98" w15:restartNumberingAfterBreak="0">
    <w:nsid w:val="5DA24894"/>
    <w:multiLevelType w:val="multilevel"/>
    <w:tmpl w:val="5DA24894"/>
    <w:lvl w:ilvl="0">
      <w:start w:val="1"/>
      <w:numFmt w:val="bullet"/>
      <w:lvlText w:val=""/>
      <w:lvlJc w:val="left"/>
      <w:pPr>
        <w:ind w:left="860" w:hanging="440"/>
      </w:pPr>
      <w:rPr>
        <w:rFonts w:ascii="Wingdings" w:hAnsi="Wingdings" w:hint="default"/>
      </w:rPr>
    </w:lvl>
    <w:lvl w:ilvl="1">
      <w:start w:val="1"/>
      <w:numFmt w:val="bullet"/>
      <w:lvlText w:val=""/>
      <w:lvlJc w:val="left"/>
      <w:pPr>
        <w:ind w:left="1300" w:hanging="440"/>
      </w:pPr>
      <w:rPr>
        <w:rFonts w:ascii="Wingdings" w:hAnsi="Wingdings" w:hint="default"/>
      </w:rPr>
    </w:lvl>
    <w:lvl w:ilvl="2">
      <w:start w:val="1"/>
      <w:numFmt w:val="bullet"/>
      <w:lvlText w:val=""/>
      <w:lvlJc w:val="left"/>
      <w:pPr>
        <w:ind w:left="1740" w:hanging="440"/>
      </w:pPr>
      <w:rPr>
        <w:rFonts w:ascii="Wingdings" w:hAnsi="Wingdings" w:hint="default"/>
      </w:rPr>
    </w:lvl>
    <w:lvl w:ilvl="3">
      <w:start w:val="1"/>
      <w:numFmt w:val="bullet"/>
      <w:lvlText w:val=""/>
      <w:lvlJc w:val="left"/>
      <w:pPr>
        <w:ind w:left="2180" w:hanging="440"/>
      </w:pPr>
      <w:rPr>
        <w:rFonts w:ascii="Wingdings" w:hAnsi="Wingdings" w:hint="default"/>
      </w:rPr>
    </w:lvl>
    <w:lvl w:ilvl="4">
      <w:start w:val="1"/>
      <w:numFmt w:val="bullet"/>
      <w:lvlText w:val=""/>
      <w:lvlJc w:val="left"/>
      <w:pPr>
        <w:ind w:left="2620" w:hanging="440"/>
      </w:pPr>
      <w:rPr>
        <w:rFonts w:ascii="Wingdings" w:hAnsi="Wingdings" w:hint="default"/>
      </w:rPr>
    </w:lvl>
    <w:lvl w:ilvl="5">
      <w:start w:val="1"/>
      <w:numFmt w:val="bullet"/>
      <w:lvlText w:val=""/>
      <w:lvlJc w:val="left"/>
      <w:pPr>
        <w:ind w:left="3060" w:hanging="440"/>
      </w:pPr>
      <w:rPr>
        <w:rFonts w:ascii="Wingdings" w:hAnsi="Wingdings" w:hint="default"/>
      </w:rPr>
    </w:lvl>
    <w:lvl w:ilvl="6">
      <w:start w:val="1"/>
      <w:numFmt w:val="bullet"/>
      <w:lvlText w:val=""/>
      <w:lvlJc w:val="left"/>
      <w:pPr>
        <w:ind w:left="3500" w:hanging="440"/>
      </w:pPr>
      <w:rPr>
        <w:rFonts w:ascii="Wingdings" w:hAnsi="Wingdings" w:hint="default"/>
      </w:rPr>
    </w:lvl>
    <w:lvl w:ilvl="7">
      <w:start w:val="1"/>
      <w:numFmt w:val="bullet"/>
      <w:lvlText w:val=""/>
      <w:lvlJc w:val="left"/>
      <w:pPr>
        <w:ind w:left="3940" w:hanging="440"/>
      </w:pPr>
      <w:rPr>
        <w:rFonts w:ascii="Wingdings" w:hAnsi="Wingdings" w:hint="default"/>
      </w:rPr>
    </w:lvl>
    <w:lvl w:ilvl="8">
      <w:start w:val="1"/>
      <w:numFmt w:val="bullet"/>
      <w:lvlText w:val=""/>
      <w:lvlJc w:val="left"/>
      <w:pPr>
        <w:ind w:left="4380" w:hanging="440"/>
      </w:pPr>
      <w:rPr>
        <w:rFonts w:ascii="Wingdings" w:hAnsi="Wingdings" w:hint="default"/>
      </w:rPr>
    </w:lvl>
  </w:abstractNum>
  <w:abstractNum w:abstractNumId="99" w15:restartNumberingAfterBreak="0">
    <w:nsid w:val="5DA85010"/>
    <w:multiLevelType w:val="multilevel"/>
    <w:tmpl w:val="5DA85010"/>
    <w:lvl w:ilvl="0">
      <w:start w:val="1"/>
      <w:numFmt w:val="bullet"/>
      <w:lvlText w:val=""/>
      <w:lvlJc w:val="left"/>
      <w:pPr>
        <w:ind w:left="860" w:hanging="440"/>
      </w:pPr>
      <w:rPr>
        <w:rFonts w:ascii="Wingdings" w:hAnsi="Wingdings" w:hint="default"/>
      </w:rPr>
    </w:lvl>
    <w:lvl w:ilvl="1">
      <w:start w:val="1"/>
      <w:numFmt w:val="bullet"/>
      <w:lvlText w:val=""/>
      <w:lvlJc w:val="left"/>
      <w:pPr>
        <w:ind w:left="1300" w:hanging="440"/>
      </w:pPr>
      <w:rPr>
        <w:rFonts w:ascii="Wingdings" w:hAnsi="Wingdings" w:hint="default"/>
      </w:rPr>
    </w:lvl>
    <w:lvl w:ilvl="2">
      <w:start w:val="1"/>
      <w:numFmt w:val="bullet"/>
      <w:lvlText w:val=""/>
      <w:lvlJc w:val="left"/>
      <w:pPr>
        <w:ind w:left="1740" w:hanging="440"/>
      </w:pPr>
      <w:rPr>
        <w:rFonts w:ascii="Wingdings" w:hAnsi="Wingdings" w:hint="default"/>
      </w:rPr>
    </w:lvl>
    <w:lvl w:ilvl="3">
      <w:start w:val="1"/>
      <w:numFmt w:val="bullet"/>
      <w:lvlText w:val=""/>
      <w:lvlJc w:val="left"/>
      <w:pPr>
        <w:ind w:left="2180" w:hanging="440"/>
      </w:pPr>
      <w:rPr>
        <w:rFonts w:ascii="Wingdings" w:hAnsi="Wingdings" w:hint="default"/>
      </w:rPr>
    </w:lvl>
    <w:lvl w:ilvl="4">
      <w:start w:val="1"/>
      <w:numFmt w:val="bullet"/>
      <w:lvlText w:val=""/>
      <w:lvlJc w:val="left"/>
      <w:pPr>
        <w:ind w:left="2620" w:hanging="440"/>
      </w:pPr>
      <w:rPr>
        <w:rFonts w:ascii="Wingdings" w:hAnsi="Wingdings" w:hint="default"/>
      </w:rPr>
    </w:lvl>
    <w:lvl w:ilvl="5">
      <w:start w:val="1"/>
      <w:numFmt w:val="bullet"/>
      <w:lvlText w:val=""/>
      <w:lvlJc w:val="left"/>
      <w:pPr>
        <w:ind w:left="3060" w:hanging="440"/>
      </w:pPr>
      <w:rPr>
        <w:rFonts w:ascii="Wingdings" w:hAnsi="Wingdings" w:hint="default"/>
      </w:rPr>
    </w:lvl>
    <w:lvl w:ilvl="6">
      <w:start w:val="1"/>
      <w:numFmt w:val="bullet"/>
      <w:lvlText w:val=""/>
      <w:lvlJc w:val="left"/>
      <w:pPr>
        <w:ind w:left="3500" w:hanging="440"/>
      </w:pPr>
      <w:rPr>
        <w:rFonts w:ascii="Wingdings" w:hAnsi="Wingdings" w:hint="default"/>
      </w:rPr>
    </w:lvl>
    <w:lvl w:ilvl="7">
      <w:start w:val="1"/>
      <w:numFmt w:val="bullet"/>
      <w:lvlText w:val=""/>
      <w:lvlJc w:val="left"/>
      <w:pPr>
        <w:ind w:left="3940" w:hanging="440"/>
      </w:pPr>
      <w:rPr>
        <w:rFonts w:ascii="Wingdings" w:hAnsi="Wingdings" w:hint="default"/>
      </w:rPr>
    </w:lvl>
    <w:lvl w:ilvl="8">
      <w:start w:val="1"/>
      <w:numFmt w:val="bullet"/>
      <w:lvlText w:val=""/>
      <w:lvlJc w:val="left"/>
      <w:pPr>
        <w:ind w:left="4380" w:hanging="440"/>
      </w:pPr>
      <w:rPr>
        <w:rFonts w:ascii="Wingdings" w:hAnsi="Wingdings" w:hint="default"/>
      </w:rPr>
    </w:lvl>
  </w:abstractNum>
  <w:abstractNum w:abstractNumId="100" w15:restartNumberingAfterBreak="0">
    <w:nsid w:val="5E35644D"/>
    <w:multiLevelType w:val="multilevel"/>
    <w:tmpl w:val="5E35644D"/>
    <w:lvl w:ilvl="0">
      <w:start w:val="1"/>
      <w:numFmt w:val="bullet"/>
      <w:lvlText w:val=""/>
      <w:lvlJc w:val="left"/>
      <w:pPr>
        <w:ind w:left="440" w:hanging="440"/>
      </w:pPr>
      <w:rPr>
        <w:rFonts w:ascii="Wingdings" w:hAnsi="Wingdings" w:hint="default"/>
      </w:rPr>
    </w:lvl>
    <w:lvl w:ilvl="1">
      <w:start w:val="1"/>
      <w:numFmt w:val="bullet"/>
      <w:lvlText w:val=""/>
      <w:lvlJc w:val="left"/>
      <w:pPr>
        <w:ind w:left="880" w:hanging="440"/>
      </w:pPr>
      <w:rPr>
        <w:rFonts w:ascii="Wingdings" w:hAnsi="Wingdings" w:hint="default"/>
      </w:rPr>
    </w:lvl>
    <w:lvl w:ilvl="2">
      <w:start w:val="1"/>
      <w:numFmt w:val="bullet"/>
      <w:lvlText w:val=""/>
      <w:lvlJc w:val="left"/>
      <w:pPr>
        <w:ind w:left="1320" w:hanging="440"/>
      </w:pPr>
      <w:rPr>
        <w:rFonts w:ascii="Wingdings" w:hAnsi="Wingdings" w:hint="default"/>
      </w:rPr>
    </w:lvl>
    <w:lvl w:ilvl="3">
      <w:start w:val="1"/>
      <w:numFmt w:val="bullet"/>
      <w:lvlText w:val=""/>
      <w:lvlJc w:val="left"/>
      <w:pPr>
        <w:ind w:left="1760" w:hanging="440"/>
      </w:pPr>
      <w:rPr>
        <w:rFonts w:ascii="Wingdings" w:hAnsi="Wingdings" w:hint="default"/>
      </w:rPr>
    </w:lvl>
    <w:lvl w:ilvl="4">
      <w:start w:val="1"/>
      <w:numFmt w:val="bullet"/>
      <w:lvlText w:val=""/>
      <w:lvlJc w:val="left"/>
      <w:pPr>
        <w:ind w:left="2200" w:hanging="440"/>
      </w:pPr>
      <w:rPr>
        <w:rFonts w:ascii="Wingdings" w:hAnsi="Wingdings" w:hint="default"/>
      </w:rPr>
    </w:lvl>
    <w:lvl w:ilvl="5">
      <w:start w:val="1"/>
      <w:numFmt w:val="bullet"/>
      <w:lvlText w:val=""/>
      <w:lvlJc w:val="left"/>
      <w:pPr>
        <w:ind w:left="2640" w:hanging="440"/>
      </w:pPr>
      <w:rPr>
        <w:rFonts w:ascii="Wingdings" w:hAnsi="Wingdings" w:hint="default"/>
      </w:rPr>
    </w:lvl>
    <w:lvl w:ilvl="6">
      <w:start w:val="1"/>
      <w:numFmt w:val="bullet"/>
      <w:lvlText w:val=""/>
      <w:lvlJc w:val="left"/>
      <w:pPr>
        <w:ind w:left="3080" w:hanging="440"/>
      </w:pPr>
      <w:rPr>
        <w:rFonts w:ascii="Wingdings" w:hAnsi="Wingdings" w:hint="default"/>
      </w:rPr>
    </w:lvl>
    <w:lvl w:ilvl="7">
      <w:start w:val="1"/>
      <w:numFmt w:val="bullet"/>
      <w:lvlText w:val=""/>
      <w:lvlJc w:val="left"/>
      <w:pPr>
        <w:ind w:left="3520" w:hanging="440"/>
      </w:pPr>
      <w:rPr>
        <w:rFonts w:ascii="Wingdings" w:hAnsi="Wingdings" w:hint="default"/>
      </w:rPr>
    </w:lvl>
    <w:lvl w:ilvl="8">
      <w:start w:val="1"/>
      <w:numFmt w:val="bullet"/>
      <w:lvlText w:val=""/>
      <w:lvlJc w:val="left"/>
      <w:pPr>
        <w:ind w:left="3960" w:hanging="440"/>
      </w:pPr>
      <w:rPr>
        <w:rFonts w:ascii="Wingdings" w:hAnsi="Wingdings" w:hint="default"/>
      </w:rPr>
    </w:lvl>
  </w:abstractNum>
  <w:abstractNum w:abstractNumId="101" w15:restartNumberingAfterBreak="0">
    <w:nsid w:val="5ED145A1"/>
    <w:multiLevelType w:val="multilevel"/>
    <w:tmpl w:val="5ED145A1"/>
    <w:lvl w:ilvl="0">
      <w:start w:val="1"/>
      <w:numFmt w:val="upperRoman"/>
      <w:lvlText w:val="%1"/>
      <w:lvlJc w:val="left"/>
      <w:pPr>
        <w:ind w:left="2968" w:hanging="960"/>
      </w:pPr>
      <w:rPr>
        <w:rFonts w:hint="default"/>
        <w:lang w:val="en-US" w:eastAsia="en-US" w:bidi="ar-SA"/>
      </w:rPr>
    </w:lvl>
    <w:lvl w:ilvl="1">
      <w:start w:val="5"/>
      <w:numFmt w:val="lowerLetter"/>
      <w:lvlText w:val="%1.%2"/>
      <w:lvlJc w:val="left"/>
      <w:pPr>
        <w:ind w:left="2968" w:hanging="960"/>
      </w:pPr>
      <w:rPr>
        <w:rFonts w:hint="default"/>
        <w:lang w:val="en-US" w:eastAsia="en-US" w:bidi="ar-SA"/>
      </w:rPr>
    </w:lvl>
    <w:lvl w:ilvl="2">
      <w:start w:val="2"/>
      <w:numFmt w:val="lowerRoman"/>
      <w:lvlText w:val="%1.%2.%3"/>
      <w:lvlJc w:val="left"/>
      <w:pPr>
        <w:ind w:left="2968" w:hanging="960"/>
      </w:pPr>
      <w:rPr>
        <w:rFonts w:hint="default"/>
        <w:lang w:val="en-US" w:eastAsia="en-US" w:bidi="ar-SA"/>
      </w:rPr>
    </w:lvl>
    <w:lvl w:ilvl="3">
      <w:start w:val="17"/>
      <w:numFmt w:val="decimal"/>
      <w:lvlText w:val="%1.%2.%3.%4)"/>
      <w:lvlJc w:val="left"/>
      <w:pPr>
        <w:ind w:left="2968" w:hanging="960"/>
      </w:pPr>
      <w:rPr>
        <w:rFonts w:ascii="Arial" w:eastAsia="Arial" w:hAnsi="Arial" w:cs="Arial" w:hint="default"/>
        <w:b w:val="0"/>
        <w:bCs w:val="0"/>
        <w:i w:val="0"/>
        <w:iCs w:val="0"/>
        <w:color w:val="227733"/>
        <w:spacing w:val="-1"/>
        <w:w w:val="99"/>
        <w:sz w:val="22"/>
        <w:szCs w:val="22"/>
        <w:lang w:val="en-US" w:eastAsia="en-US" w:bidi="ar-SA"/>
      </w:rPr>
    </w:lvl>
    <w:lvl w:ilvl="4">
      <w:numFmt w:val="bullet"/>
      <w:lvlText w:val="•"/>
      <w:lvlJc w:val="left"/>
      <w:pPr>
        <w:ind w:left="5474" w:hanging="960"/>
      </w:pPr>
      <w:rPr>
        <w:rFonts w:hint="default"/>
        <w:lang w:val="en-US" w:eastAsia="en-US" w:bidi="ar-SA"/>
      </w:rPr>
    </w:lvl>
    <w:lvl w:ilvl="5">
      <w:numFmt w:val="bullet"/>
      <w:lvlText w:val="•"/>
      <w:lvlJc w:val="left"/>
      <w:pPr>
        <w:ind w:left="6102" w:hanging="960"/>
      </w:pPr>
      <w:rPr>
        <w:rFonts w:hint="default"/>
        <w:lang w:val="en-US" w:eastAsia="en-US" w:bidi="ar-SA"/>
      </w:rPr>
    </w:lvl>
    <w:lvl w:ilvl="6">
      <w:numFmt w:val="bullet"/>
      <w:lvlText w:val="•"/>
      <w:lvlJc w:val="left"/>
      <w:pPr>
        <w:ind w:left="6731" w:hanging="960"/>
      </w:pPr>
      <w:rPr>
        <w:rFonts w:hint="default"/>
        <w:lang w:val="en-US" w:eastAsia="en-US" w:bidi="ar-SA"/>
      </w:rPr>
    </w:lvl>
    <w:lvl w:ilvl="7">
      <w:numFmt w:val="bullet"/>
      <w:lvlText w:val="•"/>
      <w:lvlJc w:val="left"/>
      <w:pPr>
        <w:ind w:left="7359" w:hanging="960"/>
      </w:pPr>
      <w:rPr>
        <w:rFonts w:hint="default"/>
        <w:lang w:val="en-US" w:eastAsia="en-US" w:bidi="ar-SA"/>
      </w:rPr>
    </w:lvl>
    <w:lvl w:ilvl="8">
      <w:numFmt w:val="bullet"/>
      <w:lvlText w:val="•"/>
      <w:lvlJc w:val="left"/>
      <w:pPr>
        <w:ind w:left="7988" w:hanging="960"/>
      </w:pPr>
      <w:rPr>
        <w:rFonts w:hint="default"/>
        <w:lang w:val="en-US" w:eastAsia="en-US" w:bidi="ar-SA"/>
      </w:rPr>
    </w:lvl>
  </w:abstractNum>
  <w:abstractNum w:abstractNumId="102" w15:restartNumberingAfterBreak="0">
    <w:nsid w:val="5EE40D74"/>
    <w:multiLevelType w:val="multilevel"/>
    <w:tmpl w:val="5EE40D74"/>
    <w:lvl w:ilvl="0">
      <w:start w:val="1"/>
      <w:numFmt w:val="bullet"/>
      <w:lvlText w:val=""/>
      <w:lvlPicBulletId w:val="1"/>
      <w:lvlJc w:val="left"/>
      <w:pPr>
        <w:tabs>
          <w:tab w:val="left" w:pos="440"/>
        </w:tabs>
        <w:ind w:left="440" w:firstLine="0"/>
      </w:pPr>
      <w:rPr>
        <w:rFonts w:ascii="Symbol" w:hAnsi="Symbol" w:hint="default"/>
      </w:rPr>
    </w:lvl>
    <w:lvl w:ilvl="1">
      <w:start w:val="1"/>
      <w:numFmt w:val="bullet"/>
      <w:lvlText w:val=""/>
      <w:lvlJc w:val="left"/>
      <w:pPr>
        <w:tabs>
          <w:tab w:val="left" w:pos="880"/>
        </w:tabs>
        <w:ind w:left="880" w:firstLine="0"/>
      </w:pPr>
      <w:rPr>
        <w:rFonts w:ascii="Symbol" w:hAnsi="Symbol" w:hint="default"/>
      </w:rPr>
    </w:lvl>
    <w:lvl w:ilvl="2">
      <w:start w:val="1"/>
      <w:numFmt w:val="bullet"/>
      <w:lvlText w:val=""/>
      <w:lvlJc w:val="left"/>
      <w:pPr>
        <w:tabs>
          <w:tab w:val="left" w:pos="1320"/>
        </w:tabs>
        <w:ind w:left="1320" w:firstLine="0"/>
      </w:pPr>
      <w:rPr>
        <w:rFonts w:ascii="Symbol" w:hAnsi="Symbol" w:hint="default"/>
      </w:rPr>
    </w:lvl>
    <w:lvl w:ilvl="3">
      <w:start w:val="1"/>
      <w:numFmt w:val="bullet"/>
      <w:lvlText w:val=""/>
      <w:lvlJc w:val="left"/>
      <w:pPr>
        <w:tabs>
          <w:tab w:val="left" w:pos="1760"/>
        </w:tabs>
        <w:ind w:left="1760" w:firstLine="0"/>
      </w:pPr>
      <w:rPr>
        <w:rFonts w:ascii="Symbol" w:hAnsi="Symbol" w:hint="default"/>
      </w:rPr>
    </w:lvl>
    <w:lvl w:ilvl="4">
      <w:start w:val="1"/>
      <w:numFmt w:val="bullet"/>
      <w:lvlText w:val=""/>
      <w:lvlJc w:val="left"/>
      <w:pPr>
        <w:tabs>
          <w:tab w:val="left" w:pos="2200"/>
        </w:tabs>
        <w:ind w:left="2200" w:firstLine="0"/>
      </w:pPr>
      <w:rPr>
        <w:rFonts w:ascii="Symbol" w:hAnsi="Symbol" w:hint="default"/>
      </w:rPr>
    </w:lvl>
    <w:lvl w:ilvl="5">
      <w:start w:val="1"/>
      <w:numFmt w:val="bullet"/>
      <w:lvlText w:val=""/>
      <w:lvlJc w:val="left"/>
      <w:pPr>
        <w:tabs>
          <w:tab w:val="left" w:pos="2640"/>
        </w:tabs>
        <w:ind w:left="2640" w:firstLine="0"/>
      </w:pPr>
      <w:rPr>
        <w:rFonts w:ascii="Symbol" w:hAnsi="Symbol" w:hint="default"/>
      </w:rPr>
    </w:lvl>
    <w:lvl w:ilvl="6">
      <w:start w:val="1"/>
      <w:numFmt w:val="bullet"/>
      <w:lvlText w:val=""/>
      <w:lvlJc w:val="left"/>
      <w:pPr>
        <w:tabs>
          <w:tab w:val="left" w:pos="3080"/>
        </w:tabs>
        <w:ind w:left="3080" w:firstLine="0"/>
      </w:pPr>
      <w:rPr>
        <w:rFonts w:ascii="Symbol" w:hAnsi="Symbol" w:hint="default"/>
      </w:rPr>
    </w:lvl>
    <w:lvl w:ilvl="7">
      <w:start w:val="1"/>
      <w:numFmt w:val="bullet"/>
      <w:lvlText w:val=""/>
      <w:lvlJc w:val="left"/>
      <w:pPr>
        <w:tabs>
          <w:tab w:val="left" w:pos="3520"/>
        </w:tabs>
        <w:ind w:left="3520" w:firstLine="0"/>
      </w:pPr>
      <w:rPr>
        <w:rFonts w:ascii="Symbol" w:hAnsi="Symbol" w:hint="default"/>
      </w:rPr>
    </w:lvl>
    <w:lvl w:ilvl="8">
      <w:start w:val="1"/>
      <w:numFmt w:val="bullet"/>
      <w:lvlText w:val=""/>
      <w:lvlJc w:val="left"/>
      <w:pPr>
        <w:tabs>
          <w:tab w:val="left" w:pos="3960"/>
        </w:tabs>
        <w:ind w:left="3960" w:firstLine="0"/>
      </w:pPr>
      <w:rPr>
        <w:rFonts w:ascii="Symbol" w:hAnsi="Symbol" w:hint="default"/>
      </w:rPr>
    </w:lvl>
  </w:abstractNum>
  <w:abstractNum w:abstractNumId="103" w15:restartNumberingAfterBreak="0">
    <w:nsid w:val="5EFB0CB9"/>
    <w:multiLevelType w:val="multilevel"/>
    <w:tmpl w:val="5EFB0CB9"/>
    <w:lvl w:ilvl="0">
      <w:start w:val="1"/>
      <w:numFmt w:val="bullet"/>
      <w:lvlText w:val=""/>
      <w:lvlJc w:val="left"/>
      <w:pPr>
        <w:ind w:left="440" w:hanging="440"/>
      </w:pPr>
      <w:rPr>
        <w:rFonts w:ascii="Wingdings" w:hAnsi="Wingdings" w:hint="default"/>
      </w:rPr>
    </w:lvl>
    <w:lvl w:ilvl="1">
      <w:start w:val="1"/>
      <w:numFmt w:val="bullet"/>
      <w:lvlText w:val=""/>
      <w:lvlJc w:val="left"/>
      <w:pPr>
        <w:ind w:left="880" w:hanging="440"/>
      </w:pPr>
      <w:rPr>
        <w:rFonts w:ascii="Wingdings" w:hAnsi="Wingdings" w:hint="default"/>
      </w:rPr>
    </w:lvl>
    <w:lvl w:ilvl="2">
      <w:start w:val="1"/>
      <w:numFmt w:val="bullet"/>
      <w:lvlText w:val=""/>
      <w:lvlJc w:val="left"/>
      <w:pPr>
        <w:ind w:left="1320" w:hanging="440"/>
      </w:pPr>
      <w:rPr>
        <w:rFonts w:ascii="Wingdings" w:hAnsi="Wingdings" w:hint="default"/>
      </w:rPr>
    </w:lvl>
    <w:lvl w:ilvl="3">
      <w:start w:val="1"/>
      <w:numFmt w:val="bullet"/>
      <w:lvlText w:val=""/>
      <w:lvlJc w:val="left"/>
      <w:pPr>
        <w:ind w:left="1760" w:hanging="440"/>
      </w:pPr>
      <w:rPr>
        <w:rFonts w:ascii="Wingdings" w:hAnsi="Wingdings" w:hint="default"/>
      </w:rPr>
    </w:lvl>
    <w:lvl w:ilvl="4">
      <w:start w:val="1"/>
      <w:numFmt w:val="bullet"/>
      <w:lvlText w:val=""/>
      <w:lvlJc w:val="left"/>
      <w:pPr>
        <w:ind w:left="2200" w:hanging="440"/>
      </w:pPr>
      <w:rPr>
        <w:rFonts w:ascii="Wingdings" w:hAnsi="Wingdings" w:hint="default"/>
      </w:rPr>
    </w:lvl>
    <w:lvl w:ilvl="5">
      <w:start w:val="1"/>
      <w:numFmt w:val="bullet"/>
      <w:lvlText w:val=""/>
      <w:lvlJc w:val="left"/>
      <w:pPr>
        <w:ind w:left="2640" w:hanging="440"/>
      </w:pPr>
      <w:rPr>
        <w:rFonts w:ascii="Wingdings" w:hAnsi="Wingdings" w:hint="default"/>
      </w:rPr>
    </w:lvl>
    <w:lvl w:ilvl="6">
      <w:start w:val="1"/>
      <w:numFmt w:val="bullet"/>
      <w:lvlText w:val=""/>
      <w:lvlJc w:val="left"/>
      <w:pPr>
        <w:ind w:left="3080" w:hanging="440"/>
      </w:pPr>
      <w:rPr>
        <w:rFonts w:ascii="Wingdings" w:hAnsi="Wingdings" w:hint="default"/>
      </w:rPr>
    </w:lvl>
    <w:lvl w:ilvl="7">
      <w:start w:val="1"/>
      <w:numFmt w:val="bullet"/>
      <w:lvlText w:val=""/>
      <w:lvlJc w:val="left"/>
      <w:pPr>
        <w:ind w:left="3520" w:hanging="440"/>
      </w:pPr>
      <w:rPr>
        <w:rFonts w:ascii="Wingdings" w:hAnsi="Wingdings" w:hint="default"/>
      </w:rPr>
    </w:lvl>
    <w:lvl w:ilvl="8">
      <w:start w:val="1"/>
      <w:numFmt w:val="bullet"/>
      <w:lvlText w:val=""/>
      <w:lvlJc w:val="left"/>
      <w:pPr>
        <w:ind w:left="3960" w:hanging="440"/>
      </w:pPr>
      <w:rPr>
        <w:rFonts w:ascii="Wingdings" w:hAnsi="Wingdings" w:hint="default"/>
      </w:rPr>
    </w:lvl>
  </w:abstractNum>
  <w:abstractNum w:abstractNumId="104" w15:restartNumberingAfterBreak="0">
    <w:nsid w:val="602E1922"/>
    <w:multiLevelType w:val="multilevel"/>
    <w:tmpl w:val="602E1922"/>
    <w:lvl w:ilvl="0">
      <w:numFmt w:val="bullet"/>
      <w:lvlText w:val="-"/>
      <w:lvlJc w:val="left"/>
      <w:pPr>
        <w:ind w:left="1112" w:hanging="363"/>
      </w:pPr>
      <w:rPr>
        <w:rFonts w:ascii="Arial" w:eastAsia="Arial" w:hAnsi="Arial" w:cs="Arial" w:hint="default"/>
        <w:b w:val="0"/>
        <w:bCs w:val="0"/>
        <w:i w:val="0"/>
        <w:iCs w:val="0"/>
        <w:w w:val="99"/>
        <w:sz w:val="22"/>
        <w:szCs w:val="22"/>
        <w:lang w:val="en-US" w:eastAsia="en-US" w:bidi="ar-SA"/>
      </w:rPr>
    </w:lvl>
    <w:lvl w:ilvl="1">
      <w:numFmt w:val="bullet"/>
      <w:lvlText w:val="•"/>
      <w:lvlJc w:val="left"/>
      <w:pPr>
        <w:ind w:left="1986" w:hanging="363"/>
      </w:pPr>
      <w:rPr>
        <w:rFonts w:hint="default"/>
        <w:lang w:val="en-US" w:eastAsia="en-US" w:bidi="ar-SA"/>
      </w:rPr>
    </w:lvl>
    <w:lvl w:ilvl="2">
      <w:numFmt w:val="bullet"/>
      <w:lvlText w:val="•"/>
      <w:lvlJc w:val="left"/>
      <w:pPr>
        <w:ind w:left="2853" w:hanging="363"/>
      </w:pPr>
      <w:rPr>
        <w:rFonts w:hint="default"/>
        <w:lang w:val="en-US" w:eastAsia="en-US" w:bidi="ar-SA"/>
      </w:rPr>
    </w:lvl>
    <w:lvl w:ilvl="3">
      <w:numFmt w:val="bullet"/>
      <w:lvlText w:val="•"/>
      <w:lvlJc w:val="left"/>
      <w:pPr>
        <w:ind w:left="3719" w:hanging="363"/>
      </w:pPr>
      <w:rPr>
        <w:rFonts w:hint="default"/>
        <w:lang w:val="en-US" w:eastAsia="en-US" w:bidi="ar-SA"/>
      </w:rPr>
    </w:lvl>
    <w:lvl w:ilvl="4">
      <w:numFmt w:val="bullet"/>
      <w:lvlText w:val="•"/>
      <w:lvlJc w:val="left"/>
      <w:pPr>
        <w:ind w:left="4586" w:hanging="363"/>
      </w:pPr>
      <w:rPr>
        <w:rFonts w:hint="default"/>
        <w:lang w:val="en-US" w:eastAsia="en-US" w:bidi="ar-SA"/>
      </w:rPr>
    </w:lvl>
    <w:lvl w:ilvl="5">
      <w:numFmt w:val="bullet"/>
      <w:lvlText w:val="•"/>
      <w:lvlJc w:val="left"/>
      <w:pPr>
        <w:ind w:left="5453" w:hanging="363"/>
      </w:pPr>
      <w:rPr>
        <w:rFonts w:hint="default"/>
        <w:lang w:val="en-US" w:eastAsia="en-US" w:bidi="ar-SA"/>
      </w:rPr>
    </w:lvl>
    <w:lvl w:ilvl="6">
      <w:numFmt w:val="bullet"/>
      <w:lvlText w:val="•"/>
      <w:lvlJc w:val="left"/>
      <w:pPr>
        <w:ind w:left="6319" w:hanging="363"/>
      </w:pPr>
      <w:rPr>
        <w:rFonts w:hint="default"/>
        <w:lang w:val="en-US" w:eastAsia="en-US" w:bidi="ar-SA"/>
      </w:rPr>
    </w:lvl>
    <w:lvl w:ilvl="7">
      <w:numFmt w:val="bullet"/>
      <w:lvlText w:val="•"/>
      <w:lvlJc w:val="left"/>
      <w:pPr>
        <w:ind w:left="7186" w:hanging="363"/>
      </w:pPr>
      <w:rPr>
        <w:rFonts w:hint="default"/>
        <w:lang w:val="en-US" w:eastAsia="en-US" w:bidi="ar-SA"/>
      </w:rPr>
    </w:lvl>
    <w:lvl w:ilvl="8">
      <w:numFmt w:val="bullet"/>
      <w:lvlText w:val="•"/>
      <w:lvlJc w:val="left"/>
      <w:pPr>
        <w:ind w:left="8053" w:hanging="363"/>
      </w:pPr>
      <w:rPr>
        <w:rFonts w:hint="default"/>
        <w:lang w:val="en-US" w:eastAsia="en-US" w:bidi="ar-SA"/>
      </w:rPr>
    </w:lvl>
  </w:abstractNum>
  <w:abstractNum w:abstractNumId="105" w15:restartNumberingAfterBreak="0">
    <w:nsid w:val="60346EA9"/>
    <w:multiLevelType w:val="multilevel"/>
    <w:tmpl w:val="60346EA9"/>
    <w:lvl w:ilvl="0">
      <w:start w:val="1"/>
      <w:numFmt w:val="bullet"/>
      <w:lvlText w:val=""/>
      <w:lvlJc w:val="left"/>
      <w:pPr>
        <w:ind w:left="860" w:hanging="440"/>
      </w:pPr>
      <w:rPr>
        <w:rFonts w:ascii="Wingdings" w:hAnsi="Wingdings" w:hint="default"/>
      </w:rPr>
    </w:lvl>
    <w:lvl w:ilvl="1">
      <w:start w:val="1"/>
      <w:numFmt w:val="bullet"/>
      <w:lvlText w:val=""/>
      <w:lvlJc w:val="left"/>
      <w:pPr>
        <w:ind w:left="1300" w:hanging="440"/>
      </w:pPr>
      <w:rPr>
        <w:rFonts w:ascii="Wingdings" w:hAnsi="Wingdings" w:hint="default"/>
      </w:rPr>
    </w:lvl>
    <w:lvl w:ilvl="2">
      <w:start w:val="1"/>
      <w:numFmt w:val="bullet"/>
      <w:lvlText w:val=""/>
      <w:lvlJc w:val="left"/>
      <w:pPr>
        <w:ind w:left="1740" w:hanging="440"/>
      </w:pPr>
      <w:rPr>
        <w:rFonts w:ascii="Wingdings" w:hAnsi="Wingdings" w:hint="default"/>
      </w:rPr>
    </w:lvl>
    <w:lvl w:ilvl="3">
      <w:start w:val="1"/>
      <w:numFmt w:val="bullet"/>
      <w:lvlText w:val=""/>
      <w:lvlJc w:val="left"/>
      <w:pPr>
        <w:ind w:left="2180" w:hanging="440"/>
      </w:pPr>
      <w:rPr>
        <w:rFonts w:ascii="Wingdings" w:hAnsi="Wingdings" w:hint="default"/>
      </w:rPr>
    </w:lvl>
    <w:lvl w:ilvl="4">
      <w:start w:val="1"/>
      <w:numFmt w:val="bullet"/>
      <w:lvlText w:val=""/>
      <w:lvlJc w:val="left"/>
      <w:pPr>
        <w:ind w:left="2620" w:hanging="440"/>
      </w:pPr>
      <w:rPr>
        <w:rFonts w:ascii="Wingdings" w:hAnsi="Wingdings" w:hint="default"/>
      </w:rPr>
    </w:lvl>
    <w:lvl w:ilvl="5">
      <w:start w:val="1"/>
      <w:numFmt w:val="bullet"/>
      <w:lvlText w:val=""/>
      <w:lvlJc w:val="left"/>
      <w:pPr>
        <w:ind w:left="3060" w:hanging="440"/>
      </w:pPr>
      <w:rPr>
        <w:rFonts w:ascii="Wingdings" w:hAnsi="Wingdings" w:hint="default"/>
      </w:rPr>
    </w:lvl>
    <w:lvl w:ilvl="6">
      <w:start w:val="1"/>
      <w:numFmt w:val="bullet"/>
      <w:lvlText w:val=""/>
      <w:lvlJc w:val="left"/>
      <w:pPr>
        <w:ind w:left="3500" w:hanging="440"/>
      </w:pPr>
      <w:rPr>
        <w:rFonts w:ascii="Wingdings" w:hAnsi="Wingdings" w:hint="default"/>
      </w:rPr>
    </w:lvl>
    <w:lvl w:ilvl="7">
      <w:start w:val="1"/>
      <w:numFmt w:val="bullet"/>
      <w:lvlText w:val=""/>
      <w:lvlJc w:val="left"/>
      <w:pPr>
        <w:ind w:left="3940" w:hanging="440"/>
      </w:pPr>
      <w:rPr>
        <w:rFonts w:ascii="Wingdings" w:hAnsi="Wingdings" w:hint="default"/>
      </w:rPr>
    </w:lvl>
    <w:lvl w:ilvl="8">
      <w:start w:val="1"/>
      <w:numFmt w:val="bullet"/>
      <w:lvlText w:val=""/>
      <w:lvlJc w:val="left"/>
      <w:pPr>
        <w:ind w:left="4380" w:hanging="440"/>
      </w:pPr>
      <w:rPr>
        <w:rFonts w:ascii="Wingdings" w:hAnsi="Wingdings" w:hint="default"/>
      </w:rPr>
    </w:lvl>
  </w:abstractNum>
  <w:abstractNum w:abstractNumId="106" w15:restartNumberingAfterBreak="0">
    <w:nsid w:val="604E5738"/>
    <w:multiLevelType w:val="multilevel"/>
    <w:tmpl w:val="604E5738"/>
    <w:lvl w:ilvl="0">
      <w:start w:val="1"/>
      <w:numFmt w:val="bullet"/>
      <w:lvlText w:val=""/>
      <w:lvlPicBulletId w:val="1"/>
      <w:lvlJc w:val="left"/>
      <w:pPr>
        <w:tabs>
          <w:tab w:val="left" w:pos="440"/>
        </w:tabs>
        <w:ind w:left="440" w:firstLine="0"/>
      </w:pPr>
      <w:rPr>
        <w:rFonts w:ascii="Symbol" w:hAnsi="Symbol" w:hint="default"/>
      </w:rPr>
    </w:lvl>
    <w:lvl w:ilvl="1">
      <w:start w:val="1"/>
      <w:numFmt w:val="bullet"/>
      <w:lvlText w:val=""/>
      <w:lvlJc w:val="left"/>
      <w:pPr>
        <w:tabs>
          <w:tab w:val="left" w:pos="880"/>
        </w:tabs>
        <w:ind w:left="880" w:firstLine="0"/>
      </w:pPr>
      <w:rPr>
        <w:rFonts w:ascii="Symbol" w:hAnsi="Symbol" w:hint="default"/>
      </w:rPr>
    </w:lvl>
    <w:lvl w:ilvl="2">
      <w:start w:val="1"/>
      <w:numFmt w:val="bullet"/>
      <w:lvlText w:val=""/>
      <w:lvlJc w:val="left"/>
      <w:pPr>
        <w:tabs>
          <w:tab w:val="left" w:pos="1320"/>
        </w:tabs>
        <w:ind w:left="1320" w:firstLine="0"/>
      </w:pPr>
      <w:rPr>
        <w:rFonts w:ascii="Symbol" w:hAnsi="Symbol" w:hint="default"/>
      </w:rPr>
    </w:lvl>
    <w:lvl w:ilvl="3">
      <w:start w:val="1"/>
      <w:numFmt w:val="bullet"/>
      <w:lvlText w:val=""/>
      <w:lvlJc w:val="left"/>
      <w:pPr>
        <w:tabs>
          <w:tab w:val="left" w:pos="1760"/>
        </w:tabs>
        <w:ind w:left="1760" w:firstLine="0"/>
      </w:pPr>
      <w:rPr>
        <w:rFonts w:ascii="Symbol" w:hAnsi="Symbol" w:hint="default"/>
      </w:rPr>
    </w:lvl>
    <w:lvl w:ilvl="4">
      <w:start w:val="1"/>
      <w:numFmt w:val="bullet"/>
      <w:lvlText w:val=""/>
      <w:lvlJc w:val="left"/>
      <w:pPr>
        <w:tabs>
          <w:tab w:val="left" w:pos="2200"/>
        </w:tabs>
        <w:ind w:left="2200" w:firstLine="0"/>
      </w:pPr>
      <w:rPr>
        <w:rFonts w:ascii="Symbol" w:hAnsi="Symbol" w:hint="default"/>
      </w:rPr>
    </w:lvl>
    <w:lvl w:ilvl="5">
      <w:start w:val="1"/>
      <w:numFmt w:val="bullet"/>
      <w:lvlText w:val=""/>
      <w:lvlJc w:val="left"/>
      <w:pPr>
        <w:tabs>
          <w:tab w:val="left" w:pos="2640"/>
        </w:tabs>
        <w:ind w:left="2640" w:firstLine="0"/>
      </w:pPr>
      <w:rPr>
        <w:rFonts w:ascii="Symbol" w:hAnsi="Symbol" w:hint="default"/>
      </w:rPr>
    </w:lvl>
    <w:lvl w:ilvl="6">
      <w:start w:val="1"/>
      <w:numFmt w:val="bullet"/>
      <w:lvlText w:val=""/>
      <w:lvlJc w:val="left"/>
      <w:pPr>
        <w:tabs>
          <w:tab w:val="left" w:pos="3080"/>
        </w:tabs>
        <w:ind w:left="3080" w:firstLine="0"/>
      </w:pPr>
      <w:rPr>
        <w:rFonts w:ascii="Symbol" w:hAnsi="Symbol" w:hint="default"/>
      </w:rPr>
    </w:lvl>
    <w:lvl w:ilvl="7">
      <w:start w:val="1"/>
      <w:numFmt w:val="bullet"/>
      <w:lvlText w:val=""/>
      <w:lvlJc w:val="left"/>
      <w:pPr>
        <w:tabs>
          <w:tab w:val="left" w:pos="3520"/>
        </w:tabs>
        <w:ind w:left="3520" w:firstLine="0"/>
      </w:pPr>
      <w:rPr>
        <w:rFonts w:ascii="Symbol" w:hAnsi="Symbol" w:hint="default"/>
      </w:rPr>
    </w:lvl>
    <w:lvl w:ilvl="8">
      <w:start w:val="1"/>
      <w:numFmt w:val="bullet"/>
      <w:lvlText w:val=""/>
      <w:lvlJc w:val="left"/>
      <w:pPr>
        <w:tabs>
          <w:tab w:val="left" w:pos="3960"/>
        </w:tabs>
        <w:ind w:left="3960" w:firstLine="0"/>
      </w:pPr>
      <w:rPr>
        <w:rFonts w:ascii="Symbol" w:hAnsi="Symbol" w:hint="default"/>
      </w:rPr>
    </w:lvl>
  </w:abstractNum>
  <w:abstractNum w:abstractNumId="107" w15:restartNumberingAfterBreak="0">
    <w:nsid w:val="60CE1624"/>
    <w:multiLevelType w:val="multilevel"/>
    <w:tmpl w:val="60CE1624"/>
    <w:lvl w:ilvl="0">
      <w:start w:val="1"/>
      <w:numFmt w:val="bullet"/>
      <w:lvlText w:val=""/>
      <w:lvlJc w:val="left"/>
      <w:pPr>
        <w:ind w:left="860" w:hanging="440"/>
      </w:pPr>
      <w:rPr>
        <w:rFonts w:ascii="Wingdings" w:hAnsi="Wingdings" w:hint="default"/>
      </w:rPr>
    </w:lvl>
    <w:lvl w:ilvl="1">
      <w:start w:val="1"/>
      <w:numFmt w:val="bullet"/>
      <w:lvlText w:val=""/>
      <w:lvlJc w:val="left"/>
      <w:pPr>
        <w:ind w:left="1300" w:hanging="440"/>
      </w:pPr>
      <w:rPr>
        <w:rFonts w:ascii="Wingdings" w:hAnsi="Wingdings" w:hint="default"/>
      </w:rPr>
    </w:lvl>
    <w:lvl w:ilvl="2">
      <w:start w:val="1"/>
      <w:numFmt w:val="bullet"/>
      <w:lvlText w:val=""/>
      <w:lvlJc w:val="left"/>
      <w:pPr>
        <w:ind w:left="1740" w:hanging="440"/>
      </w:pPr>
      <w:rPr>
        <w:rFonts w:ascii="Wingdings" w:hAnsi="Wingdings" w:hint="default"/>
      </w:rPr>
    </w:lvl>
    <w:lvl w:ilvl="3">
      <w:start w:val="1"/>
      <w:numFmt w:val="bullet"/>
      <w:lvlText w:val=""/>
      <w:lvlJc w:val="left"/>
      <w:pPr>
        <w:ind w:left="2180" w:hanging="440"/>
      </w:pPr>
      <w:rPr>
        <w:rFonts w:ascii="Wingdings" w:hAnsi="Wingdings" w:hint="default"/>
      </w:rPr>
    </w:lvl>
    <w:lvl w:ilvl="4">
      <w:start w:val="1"/>
      <w:numFmt w:val="bullet"/>
      <w:lvlText w:val=""/>
      <w:lvlJc w:val="left"/>
      <w:pPr>
        <w:ind w:left="2620" w:hanging="440"/>
      </w:pPr>
      <w:rPr>
        <w:rFonts w:ascii="Wingdings" w:hAnsi="Wingdings" w:hint="default"/>
      </w:rPr>
    </w:lvl>
    <w:lvl w:ilvl="5">
      <w:start w:val="1"/>
      <w:numFmt w:val="bullet"/>
      <w:lvlText w:val=""/>
      <w:lvlJc w:val="left"/>
      <w:pPr>
        <w:ind w:left="3060" w:hanging="440"/>
      </w:pPr>
      <w:rPr>
        <w:rFonts w:ascii="Wingdings" w:hAnsi="Wingdings" w:hint="default"/>
      </w:rPr>
    </w:lvl>
    <w:lvl w:ilvl="6">
      <w:start w:val="1"/>
      <w:numFmt w:val="bullet"/>
      <w:lvlText w:val=""/>
      <w:lvlJc w:val="left"/>
      <w:pPr>
        <w:ind w:left="3500" w:hanging="440"/>
      </w:pPr>
      <w:rPr>
        <w:rFonts w:ascii="Wingdings" w:hAnsi="Wingdings" w:hint="default"/>
      </w:rPr>
    </w:lvl>
    <w:lvl w:ilvl="7">
      <w:start w:val="1"/>
      <w:numFmt w:val="bullet"/>
      <w:lvlText w:val=""/>
      <w:lvlJc w:val="left"/>
      <w:pPr>
        <w:ind w:left="3940" w:hanging="440"/>
      </w:pPr>
      <w:rPr>
        <w:rFonts w:ascii="Wingdings" w:hAnsi="Wingdings" w:hint="default"/>
      </w:rPr>
    </w:lvl>
    <w:lvl w:ilvl="8">
      <w:start w:val="1"/>
      <w:numFmt w:val="bullet"/>
      <w:lvlText w:val=""/>
      <w:lvlJc w:val="left"/>
      <w:pPr>
        <w:ind w:left="4380" w:hanging="440"/>
      </w:pPr>
      <w:rPr>
        <w:rFonts w:ascii="Wingdings" w:hAnsi="Wingdings" w:hint="default"/>
      </w:rPr>
    </w:lvl>
  </w:abstractNum>
  <w:abstractNum w:abstractNumId="108" w15:restartNumberingAfterBreak="0">
    <w:nsid w:val="64BF4092"/>
    <w:multiLevelType w:val="multilevel"/>
    <w:tmpl w:val="64BF4092"/>
    <w:lvl w:ilvl="0">
      <w:start w:val="1"/>
      <w:numFmt w:val="bullet"/>
      <w:lvlText w:val=""/>
      <w:lvlJc w:val="left"/>
      <w:pPr>
        <w:ind w:left="440" w:hanging="440"/>
      </w:pPr>
      <w:rPr>
        <w:rFonts w:ascii="Wingdings" w:hAnsi="Wingdings" w:hint="default"/>
      </w:rPr>
    </w:lvl>
    <w:lvl w:ilvl="1">
      <w:start w:val="1"/>
      <w:numFmt w:val="bullet"/>
      <w:lvlText w:val=""/>
      <w:lvlJc w:val="left"/>
      <w:pPr>
        <w:ind w:left="880" w:hanging="440"/>
      </w:pPr>
      <w:rPr>
        <w:rFonts w:ascii="Wingdings" w:hAnsi="Wingdings" w:hint="default"/>
      </w:rPr>
    </w:lvl>
    <w:lvl w:ilvl="2">
      <w:start w:val="1"/>
      <w:numFmt w:val="bullet"/>
      <w:lvlText w:val=""/>
      <w:lvlJc w:val="left"/>
      <w:pPr>
        <w:ind w:left="1320" w:hanging="440"/>
      </w:pPr>
      <w:rPr>
        <w:rFonts w:ascii="Wingdings" w:hAnsi="Wingdings" w:hint="default"/>
      </w:rPr>
    </w:lvl>
    <w:lvl w:ilvl="3">
      <w:start w:val="1"/>
      <w:numFmt w:val="bullet"/>
      <w:lvlText w:val=""/>
      <w:lvlJc w:val="left"/>
      <w:pPr>
        <w:ind w:left="1760" w:hanging="440"/>
      </w:pPr>
      <w:rPr>
        <w:rFonts w:ascii="Wingdings" w:hAnsi="Wingdings" w:hint="default"/>
      </w:rPr>
    </w:lvl>
    <w:lvl w:ilvl="4">
      <w:start w:val="1"/>
      <w:numFmt w:val="bullet"/>
      <w:lvlText w:val=""/>
      <w:lvlJc w:val="left"/>
      <w:pPr>
        <w:ind w:left="2200" w:hanging="440"/>
      </w:pPr>
      <w:rPr>
        <w:rFonts w:ascii="Wingdings" w:hAnsi="Wingdings" w:hint="default"/>
      </w:rPr>
    </w:lvl>
    <w:lvl w:ilvl="5">
      <w:start w:val="1"/>
      <w:numFmt w:val="bullet"/>
      <w:lvlText w:val=""/>
      <w:lvlJc w:val="left"/>
      <w:pPr>
        <w:ind w:left="2640" w:hanging="440"/>
      </w:pPr>
      <w:rPr>
        <w:rFonts w:ascii="Wingdings" w:hAnsi="Wingdings" w:hint="default"/>
      </w:rPr>
    </w:lvl>
    <w:lvl w:ilvl="6">
      <w:start w:val="1"/>
      <w:numFmt w:val="bullet"/>
      <w:lvlText w:val=""/>
      <w:lvlJc w:val="left"/>
      <w:pPr>
        <w:ind w:left="3080" w:hanging="440"/>
      </w:pPr>
      <w:rPr>
        <w:rFonts w:ascii="Wingdings" w:hAnsi="Wingdings" w:hint="default"/>
      </w:rPr>
    </w:lvl>
    <w:lvl w:ilvl="7">
      <w:start w:val="1"/>
      <w:numFmt w:val="bullet"/>
      <w:lvlText w:val=""/>
      <w:lvlJc w:val="left"/>
      <w:pPr>
        <w:ind w:left="3520" w:hanging="440"/>
      </w:pPr>
      <w:rPr>
        <w:rFonts w:ascii="Wingdings" w:hAnsi="Wingdings" w:hint="default"/>
      </w:rPr>
    </w:lvl>
    <w:lvl w:ilvl="8">
      <w:start w:val="1"/>
      <w:numFmt w:val="bullet"/>
      <w:lvlText w:val=""/>
      <w:lvlJc w:val="left"/>
      <w:pPr>
        <w:ind w:left="3960" w:hanging="440"/>
      </w:pPr>
      <w:rPr>
        <w:rFonts w:ascii="Wingdings" w:hAnsi="Wingdings" w:hint="default"/>
      </w:rPr>
    </w:lvl>
  </w:abstractNum>
  <w:abstractNum w:abstractNumId="109" w15:restartNumberingAfterBreak="0">
    <w:nsid w:val="65E54E5D"/>
    <w:multiLevelType w:val="multilevel"/>
    <w:tmpl w:val="65E54E5D"/>
    <w:lvl w:ilvl="0">
      <w:start w:val="1"/>
      <w:numFmt w:val="bullet"/>
      <w:lvlText w:val=""/>
      <w:lvlJc w:val="left"/>
      <w:pPr>
        <w:ind w:left="440" w:hanging="440"/>
      </w:pPr>
      <w:rPr>
        <w:rFonts w:ascii="Wingdings" w:hAnsi="Wingdings" w:hint="default"/>
      </w:rPr>
    </w:lvl>
    <w:lvl w:ilvl="1">
      <w:start w:val="1"/>
      <w:numFmt w:val="bullet"/>
      <w:lvlText w:val=""/>
      <w:lvlJc w:val="left"/>
      <w:pPr>
        <w:ind w:left="880" w:hanging="440"/>
      </w:pPr>
      <w:rPr>
        <w:rFonts w:ascii="Wingdings" w:hAnsi="Wingdings" w:hint="default"/>
      </w:rPr>
    </w:lvl>
    <w:lvl w:ilvl="2">
      <w:start w:val="1"/>
      <w:numFmt w:val="bullet"/>
      <w:lvlText w:val=""/>
      <w:lvlJc w:val="left"/>
      <w:pPr>
        <w:ind w:left="1320" w:hanging="440"/>
      </w:pPr>
      <w:rPr>
        <w:rFonts w:ascii="Wingdings" w:hAnsi="Wingdings" w:hint="default"/>
      </w:rPr>
    </w:lvl>
    <w:lvl w:ilvl="3">
      <w:start w:val="1"/>
      <w:numFmt w:val="bullet"/>
      <w:lvlText w:val=""/>
      <w:lvlJc w:val="left"/>
      <w:pPr>
        <w:ind w:left="1760" w:hanging="440"/>
      </w:pPr>
      <w:rPr>
        <w:rFonts w:ascii="Wingdings" w:hAnsi="Wingdings" w:hint="default"/>
      </w:rPr>
    </w:lvl>
    <w:lvl w:ilvl="4">
      <w:start w:val="1"/>
      <w:numFmt w:val="bullet"/>
      <w:lvlText w:val=""/>
      <w:lvlJc w:val="left"/>
      <w:pPr>
        <w:ind w:left="2200" w:hanging="440"/>
      </w:pPr>
      <w:rPr>
        <w:rFonts w:ascii="Wingdings" w:hAnsi="Wingdings" w:hint="default"/>
      </w:rPr>
    </w:lvl>
    <w:lvl w:ilvl="5">
      <w:start w:val="1"/>
      <w:numFmt w:val="bullet"/>
      <w:lvlText w:val=""/>
      <w:lvlJc w:val="left"/>
      <w:pPr>
        <w:ind w:left="2640" w:hanging="440"/>
      </w:pPr>
      <w:rPr>
        <w:rFonts w:ascii="Wingdings" w:hAnsi="Wingdings" w:hint="default"/>
      </w:rPr>
    </w:lvl>
    <w:lvl w:ilvl="6">
      <w:start w:val="1"/>
      <w:numFmt w:val="bullet"/>
      <w:lvlText w:val=""/>
      <w:lvlJc w:val="left"/>
      <w:pPr>
        <w:ind w:left="3080" w:hanging="440"/>
      </w:pPr>
      <w:rPr>
        <w:rFonts w:ascii="Wingdings" w:hAnsi="Wingdings" w:hint="default"/>
      </w:rPr>
    </w:lvl>
    <w:lvl w:ilvl="7">
      <w:start w:val="1"/>
      <w:numFmt w:val="bullet"/>
      <w:lvlText w:val=""/>
      <w:lvlJc w:val="left"/>
      <w:pPr>
        <w:ind w:left="3520" w:hanging="440"/>
      </w:pPr>
      <w:rPr>
        <w:rFonts w:ascii="Wingdings" w:hAnsi="Wingdings" w:hint="default"/>
      </w:rPr>
    </w:lvl>
    <w:lvl w:ilvl="8">
      <w:start w:val="1"/>
      <w:numFmt w:val="bullet"/>
      <w:lvlText w:val=""/>
      <w:lvlJc w:val="left"/>
      <w:pPr>
        <w:ind w:left="3960" w:hanging="440"/>
      </w:pPr>
      <w:rPr>
        <w:rFonts w:ascii="Wingdings" w:hAnsi="Wingdings" w:hint="default"/>
      </w:rPr>
    </w:lvl>
  </w:abstractNum>
  <w:abstractNum w:abstractNumId="110" w15:restartNumberingAfterBreak="0">
    <w:nsid w:val="66A17D81"/>
    <w:multiLevelType w:val="multilevel"/>
    <w:tmpl w:val="66A17D81"/>
    <w:lvl w:ilvl="0">
      <w:start w:val="1"/>
      <w:numFmt w:val="bullet"/>
      <w:lvlText w:val=""/>
      <w:lvlPicBulletId w:val="1"/>
      <w:lvlJc w:val="left"/>
      <w:pPr>
        <w:tabs>
          <w:tab w:val="left" w:pos="440"/>
        </w:tabs>
        <w:ind w:left="440" w:firstLine="0"/>
      </w:pPr>
      <w:rPr>
        <w:rFonts w:ascii="Symbol" w:hAnsi="Symbol" w:hint="default"/>
      </w:rPr>
    </w:lvl>
    <w:lvl w:ilvl="1">
      <w:start w:val="1"/>
      <w:numFmt w:val="bullet"/>
      <w:lvlText w:val=""/>
      <w:lvlJc w:val="left"/>
      <w:pPr>
        <w:tabs>
          <w:tab w:val="left" w:pos="880"/>
        </w:tabs>
        <w:ind w:left="880" w:firstLine="0"/>
      </w:pPr>
      <w:rPr>
        <w:rFonts w:ascii="Symbol" w:hAnsi="Symbol" w:hint="default"/>
      </w:rPr>
    </w:lvl>
    <w:lvl w:ilvl="2">
      <w:start w:val="1"/>
      <w:numFmt w:val="bullet"/>
      <w:lvlText w:val=""/>
      <w:lvlJc w:val="left"/>
      <w:pPr>
        <w:tabs>
          <w:tab w:val="left" w:pos="1320"/>
        </w:tabs>
        <w:ind w:left="1320" w:firstLine="0"/>
      </w:pPr>
      <w:rPr>
        <w:rFonts w:ascii="Symbol" w:hAnsi="Symbol" w:hint="default"/>
      </w:rPr>
    </w:lvl>
    <w:lvl w:ilvl="3">
      <w:start w:val="1"/>
      <w:numFmt w:val="bullet"/>
      <w:lvlText w:val=""/>
      <w:lvlJc w:val="left"/>
      <w:pPr>
        <w:tabs>
          <w:tab w:val="left" w:pos="1760"/>
        </w:tabs>
        <w:ind w:left="1760" w:firstLine="0"/>
      </w:pPr>
      <w:rPr>
        <w:rFonts w:ascii="Symbol" w:hAnsi="Symbol" w:hint="default"/>
      </w:rPr>
    </w:lvl>
    <w:lvl w:ilvl="4">
      <w:start w:val="1"/>
      <w:numFmt w:val="bullet"/>
      <w:lvlText w:val=""/>
      <w:lvlJc w:val="left"/>
      <w:pPr>
        <w:tabs>
          <w:tab w:val="left" w:pos="2200"/>
        </w:tabs>
        <w:ind w:left="2200" w:firstLine="0"/>
      </w:pPr>
      <w:rPr>
        <w:rFonts w:ascii="Symbol" w:hAnsi="Symbol" w:hint="default"/>
      </w:rPr>
    </w:lvl>
    <w:lvl w:ilvl="5">
      <w:start w:val="1"/>
      <w:numFmt w:val="bullet"/>
      <w:lvlText w:val=""/>
      <w:lvlJc w:val="left"/>
      <w:pPr>
        <w:tabs>
          <w:tab w:val="left" w:pos="2640"/>
        </w:tabs>
        <w:ind w:left="2640" w:firstLine="0"/>
      </w:pPr>
      <w:rPr>
        <w:rFonts w:ascii="Symbol" w:hAnsi="Symbol" w:hint="default"/>
      </w:rPr>
    </w:lvl>
    <w:lvl w:ilvl="6">
      <w:start w:val="1"/>
      <w:numFmt w:val="bullet"/>
      <w:lvlText w:val=""/>
      <w:lvlJc w:val="left"/>
      <w:pPr>
        <w:tabs>
          <w:tab w:val="left" w:pos="3080"/>
        </w:tabs>
        <w:ind w:left="3080" w:firstLine="0"/>
      </w:pPr>
      <w:rPr>
        <w:rFonts w:ascii="Symbol" w:hAnsi="Symbol" w:hint="default"/>
      </w:rPr>
    </w:lvl>
    <w:lvl w:ilvl="7">
      <w:start w:val="1"/>
      <w:numFmt w:val="bullet"/>
      <w:lvlText w:val=""/>
      <w:lvlJc w:val="left"/>
      <w:pPr>
        <w:tabs>
          <w:tab w:val="left" w:pos="3520"/>
        </w:tabs>
        <w:ind w:left="3520" w:firstLine="0"/>
      </w:pPr>
      <w:rPr>
        <w:rFonts w:ascii="Symbol" w:hAnsi="Symbol" w:hint="default"/>
      </w:rPr>
    </w:lvl>
    <w:lvl w:ilvl="8">
      <w:start w:val="1"/>
      <w:numFmt w:val="bullet"/>
      <w:lvlText w:val=""/>
      <w:lvlJc w:val="left"/>
      <w:pPr>
        <w:tabs>
          <w:tab w:val="left" w:pos="3960"/>
        </w:tabs>
        <w:ind w:left="3960" w:firstLine="0"/>
      </w:pPr>
      <w:rPr>
        <w:rFonts w:ascii="Symbol" w:hAnsi="Symbol" w:hint="default"/>
      </w:rPr>
    </w:lvl>
  </w:abstractNum>
  <w:abstractNum w:abstractNumId="111" w15:restartNumberingAfterBreak="0">
    <w:nsid w:val="672A0A3C"/>
    <w:multiLevelType w:val="multilevel"/>
    <w:tmpl w:val="672A0A3C"/>
    <w:lvl w:ilvl="0">
      <w:start w:val="6"/>
      <w:numFmt w:val="upperRoman"/>
      <w:lvlText w:val="%1"/>
      <w:lvlJc w:val="left"/>
      <w:pPr>
        <w:ind w:left="2008" w:hanging="800"/>
      </w:pPr>
      <w:rPr>
        <w:rFonts w:hint="default"/>
        <w:lang w:val="en-US" w:eastAsia="en-US" w:bidi="ar-SA"/>
      </w:rPr>
    </w:lvl>
    <w:lvl w:ilvl="1">
      <w:start w:val="1"/>
      <w:numFmt w:val="lowerLetter"/>
      <w:lvlText w:val="%1.%2"/>
      <w:lvlJc w:val="left"/>
      <w:pPr>
        <w:ind w:left="2008" w:hanging="800"/>
      </w:pPr>
      <w:rPr>
        <w:rFonts w:hint="default"/>
        <w:lang w:val="en-US" w:eastAsia="en-US" w:bidi="ar-SA"/>
      </w:rPr>
    </w:lvl>
    <w:lvl w:ilvl="2">
      <w:start w:val="2"/>
      <w:numFmt w:val="lowerRoman"/>
      <w:lvlText w:val="%1.%2.%3)"/>
      <w:lvlJc w:val="left"/>
      <w:pPr>
        <w:ind w:left="2008" w:hanging="800"/>
      </w:pPr>
      <w:rPr>
        <w:rFonts w:ascii="Arial" w:eastAsia="Arial" w:hAnsi="Arial" w:cs="Arial" w:hint="default"/>
        <w:b w:val="0"/>
        <w:bCs w:val="0"/>
        <w:i w:val="0"/>
        <w:iCs w:val="0"/>
        <w:color w:val="0D6812"/>
        <w:spacing w:val="-1"/>
        <w:w w:val="99"/>
        <w:sz w:val="22"/>
        <w:szCs w:val="22"/>
        <w:lang w:val="en-US" w:eastAsia="en-US" w:bidi="ar-SA"/>
      </w:rPr>
    </w:lvl>
    <w:lvl w:ilvl="3">
      <w:start w:val="1"/>
      <w:numFmt w:val="decimal"/>
      <w:lvlText w:val="%1.%2.%3.%4)"/>
      <w:lvlJc w:val="left"/>
      <w:pPr>
        <w:ind w:left="2968" w:hanging="960"/>
      </w:pPr>
      <w:rPr>
        <w:rFonts w:ascii="Arial" w:eastAsia="Arial" w:hAnsi="Arial" w:cs="Arial" w:hint="default"/>
        <w:b w:val="0"/>
        <w:bCs w:val="0"/>
        <w:i w:val="0"/>
        <w:iCs w:val="0"/>
        <w:color w:val="227733"/>
        <w:spacing w:val="-1"/>
        <w:w w:val="99"/>
        <w:sz w:val="22"/>
        <w:szCs w:val="22"/>
        <w:lang w:val="en-US" w:eastAsia="en-US" w:bidi="ar-SA"/>
      </w:rPr>
    </w:lvl>
    <w:lvl w:ilvl="4">
      <w:numFmt w:val="bullet"/>
      <w:lvlText w:val="•"/>
      <w:lvlJc w:val="left"/>
      <w:pPr>
        <w:ind w:left="5115" w:hanging="960"/>
      </w:pPr>
      <w:rPr>
        <w:rFonts w:hint="default"/>
        <w:lang w:val="en-US" w:eastAsia="en-US" w:bidi="ar-SA"/>
      </w:rPr>
    </w:lvl>
    <w:lvl w:ilvl="5">
      <w:numFmt w:val="bullet"/>
      <w:lvlText w:val="•"/>
      <w:lvlJc w:val="left"/>
      <w:pPr>
        <w:ind w:left="5833" w:hanging="960"/>
      </w:pPr>
      <w:rPr>
        <w:rFonts w:hint="default"/>
        <w:lang w:val="en-US" w:eastAsia="en-US" w:bidi="ar-SA"/>
      </w:rPr>
    </w:lvl>
    <w:lvl w:ilvl="6">
      <w:numFmt w:val="bullet"/>
      <w:lvlText w:val="•"/>
      <w:lvlJc w:val="left"/>
      <w:pPr>
        <w:ind w:left="6551" w:hanging="960"/>
      </w:pPr>
      <w:rPr>
        <w:rFonts w:hint="default"/>
        <w:lang w:val="en-US" w:eastAsia="en-US" w:bidi="ar-SA"/>
      </w:rPr>
    </w:lvl>
    <w:lvl w:ilvl="7">
      <w:numFmt w:val="bullet"/>
      <w:lvlText w:val="•"/>
      <w:lvlJc w:val="left"/>
      <w:pPr>
        <w:ind w:left="7270" w:hanging="960"/>
      </w:pPr>
      <w:rPr>
        <w:rFonts w:hint="default"/>
        <w:lang w:val="en-US" w:eastAsia="en-US" w:bidi="ar-SA"/>
      </w:rPr>
    </w:lvl>
    <w:lvl w:ilvl="8">
      <w:numFmt w:val="bullet"/>
      <w:lvlText w:val="•"/>
      <w:lvlJc w:val="left"/>
      <w:pPr>
        <w:ind w:left="7988" w:hanging="960"/>
      </w:pPr>
      <w:rPr>
        <w:rFonts w:hint="default"/>
        <w:lang w:val="en-US" w:eastAsia="en-US" w:bidi="ar-SA"/>
      </w:rPr>
    </w:lvl>
  </w:abstractNum>
  <w:abstractNum w:abstractNumId="112" w15:restartNumberingAfterBreak="0">
    <w:nsid w:val="68A3701E"/>
    <w:multiLevelType w:val="multilevel"/>
    <w:tmpl w:val="68A3701E"/>
    <w:lvl w:ilvl="0">
      <w:start w:val="1"/>
      <w:numFmt w:val="bullet"/>
      <w:lvlText w:val=""/>
      <w:lvlJc w:val="left"/>
      <w:pPr>
        <w:ind w:left="360" w:hanging="36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13" w15:restartNumberingAfterBreak="0">
    <w:nsid w:val="690003B9"/>
    <w:multiLevelType w:val="multilevel"/>
    <w:tmpl w:val="690003B9"/>
    <w:lvl w:ilvl="0">
      <w:start w:val="1"/>
      <w:numFmt w:val="bullet"/>
      <w:lvlText w:val=""/>
      <w:lvlPicBulletId w:val="1"/>
      <w:lvlJc w:val="left"/>
      <w:pPr>
        <w:tabs>
          <w:tab w:val="left" w:pos="440"/>
        </w:tabs>
        <w:ind w:left="440" w:firstLine="0"/>
      </w:pPr>
      <w:rPr>
        <w:rFonts w:ascii="Symbol" w:hAnsi="Symbol" w:hint="default"/>
      </w:rPr>
    </w:lvl>
    <w:lvl w:ilvl="1">
      <w:start w:val="1"/>
      <w:numFmt w:val="bullet"/>
      <w:lvlText w:val=""/>
      <w:lvlJc w:val="left"/>
      <w:pPr>
        <w:tabs>
          <w:tab w:val="left" w:pos="880"/>
        </w:tabs>
        <w:ind w:left="880" w:firstLine="0"/>
      </w:pPr>
      <w:rPr>
        <w:rFonts w:ascii="Symbol" w:hAnsi="Symbol" w:hint="default"/>
      </w:rPr>
    </w:lvl>
    <w:lvl w:ilvl="2">
      <w:start w:val="1"/>
      <w:numFmt w:val="bullet"/>
      <w:lvlText w:val=""/>
      <w:lvlJc w:val="left"/>
      <w:pPr>
        <w:tabs>
          <w:tab w:val="left" w:pos="1320"/>
        </w:tabs>
        <w:ind w:left="1320" w:firstLine="0"/>
      </w:pPr>
      <w:rPr>
        <w:rFonts w:ascii="Symbol" w:hAnsi="Symbol" w:hint="default"/>
      </w:rPr>
    </w:lvl>
    <w:lvl w:ilvl="3">
      <w:start w:val="1"/>
      <w:numFmt w:val="bullet"/>
      <w:lvlText w:val=""/>
      <w:lvlJc w:val="left"/>
      <w:pPr>
        <w:tabs>
          <w:tab w:val="left" w:pos="1760"/>
        </w:tabs>
        <w:ind w:left="1760" w:firstLine="0"/>
      </w:pPr>
      <w:rPr>
        <w:rFonts w:ascii="Symbol" w:hAnsi="Symbol" w:hint="default"/>
      </w:rPr>
    </w:lvl>
    <w:lvl w:ilvl="4">
      <w:start w:val="1"/>
      <w:numFmt w:val="bullet"/>
      <w:lvlText w:val=""/>
      <w:lvlJc w:val="left"/>
      <w:pPr>
        <w:tabs>
          <w:tab w:val="left" w:pos="2200"/>
        </w:tabs>
        <w:ind w:left="2200" w:firstLine="0"/>
      </w:pPr>
      <w:rPr>
        <w:rFonts w:ascii="Symbol" w:hAnsi="Symbol" w:hint="default"/>
      </w:rPr>
    </w:lvl>
    <w:lvl w:ilvl="5">
      <w:start w:val="1"/>
      <w:numFmt w:val="bullet"/>
      <w:lvlText w:val=""/>
      <w:lvlJc w:val="left"/>
      <w:pPr>
        <w:tabs>
          <w:tab w:val="left" w:pos="2640"/>
        </w:tabs>
        <w:ind w:left="2640" w:firstLine="0"/>
      </w:pPr>
      <w:rPr>
        <w:rFonts w:ascii="Symbol" w:hAnsi="Symbol" w:hint="default"/>
      </w:rPr>
    </w:lvl>
    <w:lvl w:ilvl="6">
      <w:start w:val="1"/>
      <w:numFmt w:val="bullet"/>
      <w:lvlText w:val=""/>
      <w:lvlJc w:val="left"/>
      <w:pPr>
        <w:tabs>
          <w:tab w:val="left" w:pos="3080"/>
        </w:tabs>
        <w:ind w:left="3080" w:firstLine="0"/>
      </w:pPr>
      <w:rPr>
        <w:rFonts w:ascii="Symbol" w:hAnsi="Symbol" w:hint="default"/>
      </w:rPr>
    </w:lvl>
    <w:lvl w:ilvl="7">
      <w:start w:val="1"/>
      <w:numFmt w:val="bullet"/>
      <w:lvlText w:val=""/>
      <w:lvlJc w:val="left"/>
      <w:pPr>
        <w:tabs>
          <w:tab w:val="left" w:pos="3520"/>
        </w:tabs>
        <w:ind w:left="3520" w:firstLine="0"/>
      </w:pPr>
      <w:rPr>
        <w:rFonts w:ascii="Symbol" w:hAnsi="Symbol" w:hint="default"/>
      </w:rPr>
    </w:lvl>
    <w:lvl w:ilvl="8">
      <w:start w:val="1"/>
      <w:numFmt w:val="bullet"/>
      <w:lvlText w:val=""/>
      <w:lvlJc w:val="left"/>
      <w:pPr>
        <w:tabs>
          <w:tab w:val="left" w:pos="3960"/>
        </w:tabs>
        <w:ind w:left="3960" w:firstLine="0"/>
      </w:pPr>
      <w:rPr>
        <w:rFonts w:ascii="Symbol" w:hAnsi="Symbol" w:hint="default"/>
      </w:rPr>
    </w:lvl>
  </w:abstractNum>
  <w:abstractNum w:abstractNumId="114" w15:restartNumberingAfterBreak="0">
    <w:nsid w:val="6B2F2AA6"/>
    <w:multiLevelType w:val="multilevel"/>
    <w:tmpl w:val="6B2F2AA6"/>
    <w:lvl w:ilvl="0">
      <w:start w:val="1"/>
      <w:numFmt w:val="bullet"/>
      <w:lvlText w:val=""/>
      <w:lvlJc w:val="left"/>
      <w:pPr>
        <w:ind w:left="440" w:hanging="440"/>
      </w:pPr>
      <w:rPr>
        <w:rFonts w:ascii="Wingdings" w:hAnsi="Wingdings" w:hint="default"/>
      </w:rPr>
    </w:lvl>
    <w:lvl w:ilvl="1">
      <w:start w:val="1"/>
      <w:numFmt w:val="bullet"/>
      <w:lvlText w:val=""/>
      <w:lvlJc w:val="left"/>
      <w:pPr>
        <w:ind w:left="880" w:hanging="440"/>
      </w:pPr>
      <w:rPr>
        <w:rFonts w:ascii="Wingdings" w:hAnsi="Wingdings" w:hint="default"/>
      </w:rPr>
    </w:lvl>
    <w:lvl w:ilvl="2">
      <w:start w:val="1"/>
      <w:numFmt w:val="bullet"/>
      <w:lvlText w:val=""/>
      <w:lvlJc w:val="left"/>
      <w:pPr>
        <w:ind w:left="1320" w:hanging="440"/>
      </w:pPr>
      <w:rPr>
        <w:rFonts w:ascii="Wingdings" w:hAnsi="Wingdings" w:hint="default"/>
      </w:rPr>
    </w:lvl>
    <w:lvl w:ilvl="3">
      <w:start w:val="1"/>
      <w:numFmt w:val="bullet"/>
      <w:lvlText w:val=""/>
      <w:lvlJc w:val="left"/>
      <w:pPr>
        <w:ind w:left="1760" w:hanging="440"/>
      </w:pPr>
      <w:rPr>
        <w:rFonts w:ascii="Wingdings" w:hAnsi="Wingdings" w:hint="default"/>
      </w:rPr>
    </w:lvl>
    <w:lvl w:ilvl="4">
      <w:start w:val="1"/>
      <w:numFmt w:val="bullet"/>
      <w:lvlText w:val=""/>
      <w:lvlJc w:val="left"/>
      <w:pPr>
        <w:ind w:left="2200" w:hanging="440"/>
      </w:pPr>
      <w:rPr>
        <w:rFonts w:ascii="Wingdings" w:hAnsi="Wingdings" w:hint="default"/>
      </w:rPr>
    </w:lvl>
    <w:lvl w:ilvl="5">
      <w:start w:val="1"/>
      <w:numFmt w:val="bullet"/>
      <w:lvlText w:val=""/>
      <w:lvlJc w:val="left"/>
      <w:pPr>
        <w:ind w:left="2640" w:hanging="440"/>
      </w:pPr>
      <w:rPr>
        <w:rFonts w:ascii="Wingdings" w:hAnsi="Wingdings" w:hint="default"/>
      </w:rPr>
    </w:lvl>
    <w:lvl w:ilvl="6">
      <w:start w:val="1"/>
      <w:numFmt w:val="bullet"/>
      <w:lvlText w:val=""/>
      <w:lvlJc w:val="left"/>
      <w:pPr>
        <w:ind w:left="3080" w:hanging="440"/>
      </w:pPr>
      <w:rPr>
        <w:rFonts w:ascii="Wingdings" w:hAnsi="Wingdings" w:hint="default"/>
      </w:rPr>
    </w:lvl>
    <w:lvl w:ilvl="7">
      <w:start w:val="1"/>
      <w:numFmt w:val="bullet"/>
      <w:lvlText w:val=""/>
      <w:lvlJc w:val="left"/>
      <w:pPr>
        <w:ind w:left="3520" w:hanging="440"/>
      </w:pPr>
      <w:rPr>
        <w:rFonts w:ascii="Wingdings" w:hAnsi="Wingdings" w:hint="default"/>
      </w:rPr>
    </w:lvl>
    <w:lvl w:ilvl="8">
      <w:start w:val="1"/>
      <w:numFmt w:val="bullet"/>
      <w:lvlText w:val=""/>
      <w:lvlJc w:val="left"/>
      <w:pPr>
        <w:ind w:left="3960" w:hanging="440"/>
      </w:pPr>
      <w:rPr>
        <w:rFonts w:ascii="Wingdings" w:hAnsi="Wingdings" w:hint="default"/>
      </w:rPr>
    </w:lvl>
  </w:abstractNum>
  <w:abstractNum w:abstractNumId="115" w15:restartNumberingAfterBreak="0">
    <w:nsid w:val="6B8F2B4F"/>
    <w:multiLevelType w:val="multilevel"/>
    <w:tmpl w:val="6B8F2B4F"/>
    <w:lvl w:ilvl="0">
      <w:start w:val="1"/>
      <w:numFmt w:val="bullet"/>
      <w:lvlText w:val=""/>
      <w:lvlPicBulletId w:val="1"/>
      <w:lvlJc w:val="left"/>
      <w:pPr>
        <w:tabs>
          <w:tab w:val="left" w:pos="440"/>
        </w:tabs>
        <w:ind w:left="440" w:firstLine="0"/>
      </w:pPr>
      <w:rPr>
        <w:rFonts w:ascii="Symbol" w:hAnsi="Symbol" w:hint="default"/>
      </w:rPr>
    </w:lvl>
    <w:lvl w:ilvl="1">
      <w:start w:val="1"/>
      <w:numFmt w:val="bullet"/>
      <w:lvlText w:val=""/>
      <w:lvlJc w:val="left"/>
      <w:pPr>
        <w:tabs>
          <w:tab w:val="left" w:pos="880"/>
        </w:tabs>
        <w:ind w:left="880" w:firstLine="0"/>
      </w:pPr>
      <w:rPr>
        <w:rFonts w:ascii="Symbol" w:hAnsi="Symbol" w:hint="default"/>
      </w:rPr>
    </w:lvl>
    <w:lvl w:ilvl="2">
      <w:start w:val="1"/>
      <w:numFmt w:val="bullet"/>
      <w:lvlText w:val=""/>
      <w:lvlJc w:val="left"/>
      <w:pPr>
        <w:tabs>
          <w:tab w:val="left" w:pos="1320"/>
        </w:tabs>
        <w:ind w:left="1320" w:firstLine="0"/>
      </w:pPr>
      <w:rPr>
        <w:rFonts w:ascii="Symbol" w:hAnsi="Symbol" w:hint="default"/>
      </w:rPr>
    </w:lvl>
    <w:lvl w:ilvl="3">
      <w:start w:val="1"/>
      <w:numFmt w:val="bullet"/>
      <w:lvlText w:val=""/>
      <w:lvlJc w:val="left"/>
      <w:pPr>
        <w:tabs>
          <w:tab w:val="left" w:pos="1760"/>
        </w:tabs>
        <w:ind w:left="1760" w:firstLine="0"/>
      </w:pPr>
      <w:rPr>
        <w:rFonts w:ascii="Symbol" w:hAnsi="Symbol" w:hint="default"/>
      </w:rPr>
    </w:lvl>
    <w:lvl w:ilvl="4">
      <w:start w:val="1"/>
      <w:numFmt w:val="bullet"/>
      <w:lvlText w:val=""/>
      <w:lvlJc w:val="left"/>
      <w:pPr>
        <w:tabs>
          <w:tab w:val="left" w:pos="2200"/>
        </w:tabs>
        <w:ind w:left="2200" w:firstLine="0"/>
      </w:pPr>
      <w:rPr>
        <w:rFonts w:ascii="Symbol" w:hAnsi="Symbol" w:hint="default"/>
      </w:rPr>
    </w:lvl>
    <w:lvl w:ilvl="5">
      <w:start w:val="1"/>
      <w:numFmt w:val="bullet"/>
      <w:lvlText w:val=""/>
      <w:lvlJc w:val="left"/>
      <w:pPr>
        <w:tabs>
          <w:tab w:val="left" w:pos="2640"/>
        </w:tabs>
        <w:ind w:left="2640" w:firstLine="0"/>
      </w:pPr>
      <w:rPr>
        <w:rFonts w:ascii="Symbol" w:hAnsi="Symbol" w:hint="default"/>
      </w:rPr>
    </w:lvl>
    <w:lvl w:ilvl="6">
      <w:start w:val="1"/>
      <w:numFmt w:val="bullet"/>
      <w:lvlText w:val=""/>
      <w:lvlJc w:val="left"/>
      <w:pPr>
        <w:tabs>
          <w:tab w:val="left" w:pos="3080"/>
        </w:tabs>
        <w:ind w:left="3080" w:firstLine="0"/>
      </w:pPr>
      <w:rPr>
        <w:rFonts w:ascii="Symbol" w:hAnsi="Symbol" w:hint="default"/>
      </w:rPr>
    </w:lvl>
    <w:lvl w:ilvl="7">
      <w:start w:val="1"/>
      <w:numFmt w:val="bullet"/>
      <w:lvlText w:val=""/>
      <w:lvlJc w:val="left"/>
      <w:pPr>
        <w:tabs>
          <w:tab w:val="left" w:pos="3520"/>
        </w:tabs>
        <w:ind w:left="3520" w:firstLine="0"/>
      </w:pPr>
      <w:rPr>
        <w:rFonts w:ascii="Symbol" w:hAnsi="Symbol" w:hint="default"/>
      </w:rPr>
    </w:lvl>
    <w:lvl w:ilvl="8">
      <w:start w:val="1"/>
      <w:numFmt w:val="bullet"/>
      <w:lvlText w:val=""/>
      <w:lvlJc w:val="left"/>
      <w:pPr>
        <w:tabs>
          <w:tab w:val="left" w:pos="3960"/>
        </w:tabs>
        <w:ind w:left="3960" w:firstLine="0"/>
      </w:pPr>
      <w:rPr>
        <w:rFonts w:ascii="Symbol" w:hAnsi="Symbol" w:hint="default"/>
      </w:rPr>
    </w:lvl>
  </w:abstractNum>
  <w:abstractNum w:abstractNumId="116" w15:restartNumberingAfterBreak="0">
    <w:nsid w:val="6C40192E"/>
    <w:multiLevelType w:val="multilevel"/>
    <w:tmpl w:val="6C40192E"/>
    <w:lvl w:ilvl="0">
      <w:start w:val="1"/>
      <w:numFmt w:val="bullet"/>
      <w:lvlText w:val=""/>
      <w:lvlJc w:val="left"/>
      <w:pPr>
        <w:ind w:left="440" w:hanging="440"/>
      </w:pPr>
      <w:rPr>
        <w:rFonts w:ascii="Wingdings" w:hAnsi="Wingdings" w:hint="default"/>
      </w:rPr>
    </w:lvl>
    <w:lvl w:ilvl="1">
      <w:start w:val="1"/>
      <w:numFmt w:val="bullet"/>
      <w:lvlText w:val=""/>
      <w:lvlJc w:val="left"/>
      <w:pPr>
        <w:ind w:left="880" w:hanging="440"/>
      </w:pPr>
      <w:rPr>
        <w:rFonts w:ascii="Wingdings" w:hAnsi="Wingdings" w:hint="default"/>
      </w:rPr>
    </w:lvl>
    <w:lvl w:ilvl="2">
      <w:start w:val="1"/>
      <w:numFmt w:val="bullet"/>
      <w:lvlText w:val=""/>
      <w:lvlJc w:val="left"/>
      <w:pPr>
        <w:ind w:left="1320" w:hanging="440"/>
      </w:pPr>
      <w:rPr>
        <w:rFonts w:ascii="Wingdings" w:hAnsi="Wingdings" w:hint="default"/>
      </w:rPr>
    </w:lvl>
    <w:lvl w:ilvl="3">
      <w:start w:val="1"/>
      <w:numFmt w:val="bullet"/>
      <w:lvlText w:val=""/>
      <w:lvlJc w:val="left"/>
      <w:pPr>
        <w:ind w:left="1760" w:hanging="440"/>
      </w:pPr>
      <w:rPr>
        <w:rFonts w:ascii="Wingdings" w:hAnsi="Wingdings" w:hint="default"/>
      </w:rPr>
    </w:lvl>
    <w:lvl w:ilvl="4">
      <w:start w:val="1"/>
      <w:numFmt w:val="bullet"/>
      <w:lvlText w:val=""/>
      <w:lvlJc w:val="left"/>
      <w:pPr>
        <w:ind w:left="2200" w:hanging="440"/>
      </w:pPr>
      <w:rPr>
        <w:rFonts w:ascii="Wingdings" w:hAnsi="Wingdings" w:hint="default"/>
      </w:rPr>
    </w:lvl>
    <w:lvl w:ilvl="5">
      <w:start w:val="1"/>
      <w:numFmt w:val="bullet"/>
      <w:lvlText w:val=""/>
      <w:lvlJc w:val="left"/>
      <w:pPr>
        <w:ind w:left="2640" w:hanging="440"/>
      </w:pPr>
      <w:rPr>
        <w:rFonts w:ascii="Wingdings" w:hAnsi="Wingdings" w:hint="default"/>
      </w:rPr>
    </w:lvl>
    <w:lvl w:ilvl="6">
      <w:start w:val="1"/>
      <w:numFmt w:val="bullet"/>
      <w:lvlText w:val=""/>
      <w:lvlJc w:val="left"/>
      <w:pPr>
        <w:ind w:left="3080" w:hanging="440"/>
      </w:pPr>
      <w:rPr>
        <w:rFonts w:ascii="Wingdings" w:hAnsi="Wingdings" w:hint="default"/>
      </w:rPr>
    </w:lvl>
    <w:lvl w:ilvl="7">
      <w:start w:val="1"/>
      <w:numFmt w:val="bullet"/>
      <w:lvlText w:val=""/>
      <w:lvlJc w:val="left"/>
      <w:pPr>
        <w:ind w:left="3520" w:hanging="440"/>
      </w:pPr>
      <w:rPr>
        <w:rFonts w:ascii="Wingdings" w:hAnsi="Wingdings" w:hint="default"/>
      </w:rPr>
    </w:lvl>
    <w:lvl w:ilvl="8">
      <w:start w:val="1"/>
      <w:numFmt w:val="bullet"/>
      <w:lvlText w:val=""/>
      <w:lvlJc w:val="left"/>
      <w:pPr>
        <w:ind w:left="3960" w:hanging="440"/>
      </w:pPr>
      <w:rPr>
        <w:rFonts w:ascii="Wingdings" w:hAnsi="Wingdings" w:hint="default"/>
      </w:rPr>
    </w:lvl>
  </w:abstractNum>
  <w:abstractNum w:abstractNumId="117" w15:restartNumberingAfterBreak="0">
    <w:nsid w:val="6D0F3693"/>
    <w:multiLevelType w:val="multilevel"/>
    <w:tmpl w:val="6D0F3693"/>
    <w:lvl w:ilvl="0">
      <w:start w:val="1"/>
      <w:numFmt w:val="bullet"/>
      <w:lvlText w:val=""/>
      <w:lvlJc w:val="left"/>
      <w:pPr>
        <w:ind w:left="440" w:hanging="440"/>
      </w:pPr>
      <w:rPr>
        <w:rFonts w:ascii="Wingdings" w:hAnsi="Wingdings" w:hint="default"/>
      </w:rPr>
    </w:lvl>
    <w:lvl w:ilvl="1">
      <w:start w:val="1"/>
      <w:numFmt w:val="bullet"/>
      <w:lvlText w:val=""/>
      <w:lvlJc w:val="left"/>
      <w:pPr>
        <w:ind w:left="880" w:hanging="440"/>
      </w:pPr>
      <w:rPr>
        <w:rFonts w:ascii="Wingdings" w:hAnsi="Wingdings" w:hint="default"/>
      </w:rPr>
    </w:lvl>
    <w:lvl w:ilvl="2">
      <w:start w:val="1"/>
      <w:numFmt w:val="bullet"/>
      <w:lvlText w:val=""/>
      <w:lvlJc w:val="left"/>
      <w:pPr>
        <w:ind w:left="1320" w:hanging="440"/>
      </w:pPr>
      <w:rPr>
        <w:rFonts w:ascii="Wingdings" w:hAnsi="Wingdings" w:hint="default"/>
      </w:rPr>
    </w:lvl>
    <w:lvl w:ilvl="3">
      <w:start w:val="1"/>
      <w:numFmt w:val="bullet"/>
      <w:lvlText w:val=""/>
      <w:lvlJc w:val="left"/>
      <w:pPr>
        <w:ind w:left="1760" w:hanging="440"/>
      </w:pPr>
      <w:rPr>
        <w:rFonts w:ascii="Wingdings" w:hAnsi="Wingdings" w:hint="default"/>
      </w:rPr>
    </w:lvl>
    <w:lvl w:ilvl="4">
      <w:start w:val="1"/>
      <w:numFmt w:val="bullet"/>
      <w:lvlText w:val=""/>
      <w:lvlJc w:val="left"/>
      <w:pPr>
        <w:ind w:left="2200" w:hanging="440"/>
      </w:pPr>
      <w:rPr>
        <w:rFonts w:ascii="Wingdings" w:hAnsi="Wingdings" w:hint="default"/>
      </w:rPr>
    </w:lvl>
    <w:lvl w:ilvl="5">
      <w:start w:val="1"/>
      <w:numFmt w:val="bullet"/>
      <w:lvlText w:val=""/>
      <w:lvlJc w:val="left"/>
      <w:pPr>
        <w:ind w:left="2640" w:hanging="440"/>
      </w:pPr>
      <w:rPr>
        <w:rFonts w:ascii="Wingdings" w:hAnsi="Wingdings" w:hint="default"/>
      </w:rPr>
    </w:lvl>
    <w:lvl w:ilvl="6">
      <w:start w:val="1"/>
      <w:numFmt w:val="bullet"/>
      <w:lvlText w:val=""/>
      <w:lvlJc w:val="left"/>
      <w:pPr>
        <w:ind w:left="3080" w:hanging="440"/>
      </w:pPr>
      <w:rPr>
        <w:rFonts w:ascii="Wingdings" w:hAnsi="Wingdings" w:hint="default"/>
      </w:rPr>
    </w:lvl>
    <w:lvl w:ilvl="7">
      <w:start w:val="1"/>
      <w:numFmt w:val="bullet"/>
      <w:lvlText w:val=""/>
      <w:lvlJc w:val="left"/>
      <w:pPr>
        <w:ind w:left="3520" w:hanging="440"/>
      </w:pPr>
      <w:rPr>
        <w:rFonts w:ascii="Wingdings" w:hAnsi="Wingdings" w:hint="default"/>
      </w:rPr>
    </w:lvl>
    <w:lvl w:ilvl="8">
      <w:start w:val="1"/>
      <w:numFmt w:val="bullet"/>
      <w:lvlText w:val=""/>
      <w:lvlJc w:val="left"/>
      <w:pPr>
        <w:ind w:left="3960" w:hanging="440"/>
      </w:pPr>
      <w:rPr>
        <w:rFonts w:ascii="Wingdings" w:hAnsi="Wingdings" w:hint="default"/>
      </w:rPr>
    </w:lvl>
  </w:abstractNum>
  <w:abstractNum w:abstractNumId="118" w15:restartNumberingAfterBreak="0">
    <w:nsid w:val="6E9F127E"/>
    <w:multiLevelType w:val="multilevel"/>
    <w:tmpl w:val="6E9F127E"/>
    <w:lvl w:ilvl="0">
      <w:start w:val="1"/>
      <w:numFmt w:val="bullet"/>
      <w:lvlText w:val=""/>
      <w:lvlJc w:val="left"/>
      <w:pPr>
        <w:ind w:left="440" w:hanging="440"/>
      </w:pPr>
      <w:rPr>
        <w:rFonts w:ascii="Wingdings" w:hAnsi="Wingdings" w:hint="default"/>
      </w:rPr>
    </w:lvl>
    <w:lvl w:ilvl="1">
      <w:start w:val="1"/>
      <w:numFmt w:val="bullet"/>
      <w:lvlText w:val=""/>
      <w:lvlJc w:val="left"/>
      <w:pPr>
        <w:ind w:left="880" w:hanging="440"/>
      </w:pPr>
      <w:rPr>
        <w:rFonts w:ascii="Wingdings" w:hAnsi="Wingdings" w:hint="default"/>
      </w:rPr>
    </w:lvl>
    <w:lvl w:ilvl="2">
      <w:start w:val="1"/>
      <w:numFmt w:val="bullet"/>
      <w:lvlText w:val=""/>
      <w:lvlJc w:val="left"/>
      <w:pPr>
        <w:ind w:left="1320" w:hanging="440"/>
      </w:pPr>
      <w:rPr>
        <w:rFonts w:ascii="Wingdings" w:hAnsi="Wingdings" w:hint="default"/>
      </w:rPr>
    </w:lvl>
    <w:lvl w:ilvl="3">
      <w:start w:val="1"/>
      <w:numFmt w:val="bullet"/>
      <w:lvlText w:val=""/>
      <w:lvlJc w:val="left"/>
      <w:pPr>
        <w:ind w:left="1760" w:hanging="440"/>
      </w:pPr>
      <w:rPr>
        <w:rFonts w:ascii="Wingdings" w:hAnsi="Wingdings" w:hint="default"/>
      </w:rPr>
    </w:lvl>
    <w:lvl w:ilvl="4">
      <w:start w:val="1"/>
      <w:numFmt w:val="bullet"/>
      <w:lvlText w:val=""/>
      <w:lvlJc w:val="left"/>
      <w:pPr>
        <w:ind w:left="2200" w:hanging="440"/>
      </w:pPr>
      <w:rPr>
        <w:rFonts w:ascii="Wingdings" w:hAnsi="Wingdings" w:hint="default"/>
      </w:rPr>
    </w:lvl>
    <w:lvl w:ilvl="5">
      <w:start w:val="1"/>
      <w:numFmt w:val="bullet"/>
      <w:lvlText w:val=""/>
      <w:lvlJc w:val="left"/>
      <w:pPr>
        <w:ind w:left="2640" w:hanging="440"/>
      </w:pPr>
      <w:rPr>
        <w:rFonts w:ascii="Wingdings" w:hAnsi="Wingdings" w:hint="default"/>
      </w:rPr>
    </w:lvl>
    <w:lvl w:ilvl="6">
      <w:start w:val="1"/>
      <w:numFmt w:val="bullet"/>
      <w:lvlText w:val=""/>
      <w:lvlJc w:val="left"/>
      <w:pPr>
        <w:ind w:left="3080" w:hanging="440"/>
      </w:pPr>
      <w:rPr>
        <w:rFonts w:ascii="Wingdings" w:hAnsi="Wingdings" w:hint="default"/>
      </w:rPr>
    </w:lvl>
    <w:lvl w:ilvl="7">
      <w:start w:val="1"/>
      <w:numFmt w:val="bullet"/>
      <w:lvlText w:val=""/>
      <w:lvlJc w:val="left"/>
      <w:pPr>
        <w:ind w:left="3520" w:hanging="440"/>
      </w:pPr>
      <w:rPr>
        <w:rFonts w:ascii="Wingdings" w:hAnsi="Wingdings" w:hint="default"/>
      </w:rPr>
    </w:lvl>
    <w:lvl w:ilvl="8">
      <w:start w:val="1"/>
      <w:numFmt w:val="bullet"/>
      <w:lvlText w:val=""/>
      <w:lvlJc w:val="left"/>
      <w:pPr>
        <w:ind w:left="3960" w:hanging="440"/>
      </w:pPr>
      <w:rPr>
        <w:rFonts w:ascii="Wingdings" w:hAnsi="Wingdings" w:hint="default"/>
      </w:rPr>
    </w:lvl>
  </w:abstractNum>
  <w:abstractNum w:abstractNumId="119" w15:restartNumberingAfterBreak="0">
    <w:nsid w:val="6EDE1377"/>
    <w:multiLevelType w:val="multilevel"/>
    <w:tmpl w:val="6EDE1377"/>
    <w:lvl w:ilvl="0">
      <w:start w:val="1"/>
      <w:numFmt w:val="bullet"/>
      <w:lvlText w:val=""/>
      <w:lvlJc w:val="left"/>
      <w:pPr>
        <w:ind w:left="860" w:hanging="440"/>
      </w:pPr>
      <w:rPr>
        <w:rFonts w:ascii="Wingdings" w:hAnsi="Wingdings" w:hint="default"/>
      </w:rPr>
    </w:lvl>
    <w:lvl w:ilvl="1">
      <w:start w:val="1"/>
      <w:numFmt w:val="bullet"/>
      <w:lvlText w:val=""/>
      <w:lvlJc w:val="left"/>
      <w:pPr>
        <w:ind w:left="1300" w:hanging="440"/>
      </w:pPr>
      <w:rPr>
        <w:rFonts w:ascii="Wingdings" w:hAnsi="Wingdings" w:hint="default"/>
      </w:rPr>
    </w:lvl>
    <w:lvl w:ilvl="2">
      <w:start w:val="1"/>
      <w:numFmt w:val="bullet"/>
      <w:lvlText w:val=""/>
      <w:lvlJc w:val="left"/>
      <w:pPr>
        <w:ind w:left="1740" w:hanging="440"/>
      </w:pPr>
      <w:rPr>
        <w:rFonts w:ascii="Wingdings" w:hAnsi="Wingdings" w:hint="default"/>
      </w:rPr>
    </w:lvl>
    <w:lvl w:ilvl="3">
      <w:start w:val="1"/>
      <w:numFmt w:val="bullet"/>
      <w:lvlText w:val=""/>
      <w:lvlJc w:val="left"/>
      <w:pPr>
        <w:ind w:left="2180" w:hanging="440"/>
      </w:pPr>
      <w:rPr>
        <w:rFonts w:ascii="Wingdings" w:hAnsi="Wingdings" w:hint="default"/>
      </w:rPr>
    </w:lvl>
    <w:lvl w:ilvl="4">
      <w:start w:val="1"/>
      <w:numFmt w:val="bullet"/>
      <w:lvlText w:val=""/>
      <w:lvlJc w:val="left"/>
      <w:pPr>
        <w:ind w:left="2620" w:hanging="440"/>
      </w:pPr>
      <w:rPr>
        <w:rFonts w:ascii="Wingdings" w:hAnsi="Wingdings" w:hint="default"/>
      </w:rPr>
    </w:lvl>
    <w:lvl w:ilvl="5">
      <w:start w:val="1"/>
      <w:numFmt w:val="bullet"/>
      <w:lvlText w:val=""/>
      <w:lvlJc w:val="left"/>
      <w:pPr>
        <w:ind w:left="3060" w:hanging="440"/>
      </w:pPr>
      <w:rPr>
        <w:rFonts w:ascii="Wingdings" w:hAnsi="Wingdings" w:hint="default"/>
      </w:rPr>
    </w:lvl>
    <w:lvl w:ilvl="6">
      <w:start w:val="1"/>
      <w:numFmt w:val="bullet"/>
      <w:lvlText w:val=""/>
      <w:lvlJc w:val="left"/>
      <w:pPr>
        <w:ind w:left="3500" w:hanging="440"/>
      </w:pPr>
      <w:rPr>
        <w:rFonts w:ascii="Wingdings" w:hAnsi="Wingdings" w:hint="default"/>
      </w:rPr>
    </w:lvl>
    <w:lvl w:ilvl="7">
      <w:start w:val="1"/>
      <w:numFmt w:val="bullet"/>
      <w:lvlText w:val=""/>
      <w:lvlJc w:val="left"/>
      <w:pPr>
        <w:ind w:left="3940" w:hanging="440"/>
      </w:pPr>
      <w:rPr>
        <w:rFonts w:ascii="Wingdings" w:hAnsi="Wingdings" w:hint="default"/>
      </w:rPr>
    </w:lvl>
    <w:lvl w:ilvl="8">
      <w:start w:val="1"/>
      <w:numFmt w:val="bullet"/>
      <w:lvlText w:val=""/>
      <w:lvlJc w:val="left"/>
      <w:pPr>
        <w:ind w:left="4380" w:hanging="440"/>
      </w:pPr>
      <w:rPr>
        <w:rFonts w:ascii="Wingdings" w:hAnsi="Wingdings" w:hint="default"/>
      </w:rPr>
    </w:lvl>
  </w:abstractNum>
  <w:abstractNum w:abstractNumId="120" w15:restartNumberingAfterBreak="0">
    <w:nsid w:val="6FFD0A0D"/>
    <w:multiLevelType w:val="multilevel"/>
    <w:tmpl w:val="6FFD0A0D"/>
    <w:lvl w:ilvl="0">
      <w:start w:val="1"/>
      <w:numFmt w:val="bullet"/>
      <w:lvlText w:val=""/>
      <w:lvlJc w:val="left"/>
      <w:pPr>
        <w:ind w:left="440" w:hanging="440"/>
      </w:pPr>
      <w:rPr>
        <w:rFonts w:ascii="Wingdings" w:hAnsi="Wingdings" w:hint="default"/>
      </w:rPr>
    </w:lvl>
    <w:lvl w:ilvl="1">
      <w:start w:val="1"/>
      <w:numFmt w:val="bullet"/>
      <w:lvlText w:val=""/>
      <w:lvlJc w:val="left"/>
      <w:pPr>
        <w:ind w:left="880" w:hanging="440"/>
      </w:pPr>
      <w:rPr>
        <w:rFonts w:ascii="Wingdings" w:hAnsi="Wingdings" w:hint="default"/>
      </w:rPr>
    </w:lvl>
    <w:lvl w:ilvl="2">
      <w:start w:val="1"/>
      <w:numFmt w:val="bullet"/>
      <w:lvlText w:val=""/>
      <w:lvlJc w:val="left"/>
      <w:pPr>
        <w:ind w:left="1320" w:hanging="440"/>
      </w:pPr>
      <w:rPr>
        <w:rFonts w:ascii="Wingdings" w:hAnsi="Wingdings" w:hint="default"/>
      </w:rPr>
    </w:lvl>
    <w:lvl w:ilvl="3">
      <w:start w:val="1"/>
      <w:numFmt w:val="bullet"/>
      <w:lvlText w:val=""/>
      <w:lvlJc w:val="left"/>
      <w:pPr>
        <w:ind w:left="1760" w:hanging="440"/>
      </w:pPr>
      <w:rPr>
        <w:rFonts w:ascii="Wingdings" w:hAnsi="Wingdings" w:hint="default"/>
      </w:rPr>
    </w:lvl>
    <w:lvl w:ilvl="4">
      <w:start w:val="1"/>
      <w:numFmt w:val="bullet"/>
      <w:lvlText w:val=""/>
      <w:lvlJc w:val="left"/>
      <w:pPr>
        <w:ind w:left="2200" w:hanging="440"/>
      </w:pPr>
      <w:rPr>
        <w:rFonts w:ascii="Wingdings" w:hAnsi="Wingdings" w:hint="default"/>
      </w:rPr>
    </w:lvl>
    <w:lvl w:ilvl="5">
      <w:start w:val="1"/>
      <w:numFmt w:val="bullet"/>
      <w:lvlText w:val=""/>
      <w:lvlJc w:val="left"/>
      <w:pPr>
        <w:ind w:left="2640" w:hanging="440"/>
      </w:pPr>
      <w:rPr>
        <w:rFonts w:ascii="Wingdings" w:hAnsi="Wingdings" w:hint="default"/>
      </w:rPr>
    </w:lvl>
    <w:lvl w:ilvl="6">
      <w:start w:val="1"/>
      <w:numFmt w:val="bullet"/>
      <w:lvlText w:val=""/>
      <w:lvlJc w:val="left"/>
      <w:pPr>
        <w:ind w:left="3080" w:hanging="440"/>
      </w:pPr>
      <w:rPr>
        <w:rFonts w:ascii="Wingdings" w:hAnsi="Wingdings" w:hint="default"/>
      </w:rPr>
    </w:lvl>
    <w:lvl w:ilvl="7">
      <w:start w:val="1"/>
      <w:numFmt w:val="bullet"/>
      <w:lvlText w:val=""/>
      <w:lvlJc w:val="left"/>
      <w:pPr>
        <w:ind w:left="3520" w:hanging="440"/>
      </w:pPr>
      <w:rPr>
        <w:rFonts w:ascii="Wingdings" w:hAnsi="Wingdings" w:hint="default"/>
      </w:rPr>
    </w:lvl>
    <w:lvl w:ilvl="8">
      <w:start w:val="1"/>
      <w:numFmt w:val="bullet"/>
      <w:lvlText w:val=""/>
      <w:lvlJc w:val="left"/>
      <w:pPr>
        <w:ind w:left="3960" w:hanging="440"/>
      </w:pPr>
      <w:rPr>
        <w:rFonts w:ascii="Wingdings" w:hAnsi="Wingdings" w:hint="default"/>
      </w:rPr>
    </w:lvl>
  </w:abstractNum>
  <w:abstractNum w:abstractNumId="121" w15:restartNumberingAfterBreak="0">
    <w:nsid w:val="702C16A4"/>
    <w:multiLevelType w:val="multilevel"/>
    <w:tmpl w:val="702C16A4"/>
    <w:lvl w:ilvl="0">
      <w:start w:val="1"/>
      <w:numFmt w:val="bullet"/>
      <w:lvlText w:val=""/>
      <w:lvlJc w:val="left"/>
      <w:pPr>
        <w:ind w:left="440" w:hanging="440"/>
      </w:pPr>
      <w:rPr>
        <w:rFonts w:ascii="Wingdings" w:hAnsi="Wingdings" w:hint="default"/>
      </w:rPr>
    </w:lvl>
    <w:lvl w:ilvl="1">
      <w:start w:val="1"/>
      <w:numFmt w:val="bullet"/>
      <w:lvlText w:val=""/>
      <w:lvlJc w:val="left"/>
      <w:pPr>
        <w:ind w:left="880" w:hanging="440"/>
      </w:pPr>
      <w:rPr>
        <w:rFonts w:ascii="Wingdings" w:hAnsi="Wingdings" w:hint="default"/>
      </w:rPr>
    </w:lvl>
    <w:lvl w:ilvl="2">
      <w:start w:val="1"/>
      <w:numFmt w:val="bullet"/>
      <w:lvlText w:val=""/>
      <w:lvlJc w:val="left"/>
      <w:pPr>
        <w:ind w:left="1320" w:hanging="440"/>
      </w:pPr>
      <w:rPr>
        <w:rFonts w:ascii="Wingdings" w:hAnsi="Wingdings" w:hint="default"/>
      </w:rPr>
    </w:lvl>
    <w:lvl w:ilvl="3">
      <w:start w:val="1"/>
      <w:numFmt w:val="bullet"/>
      <w:lvlText w:val=""/>
      <w:lvlJc w:val="left"/>
      <w:pPr>
        <w:ind w:left="1760" w:hanging="440"/>
      </w:pPr>
      <w:rPr>
        <w:rFonts w:ascii="Wingdings" w:hAnsi="Wingdings" w:hint="default"/>
      </w:rPr>
    </w:lvl>
    <w:lvl w:ilvl="4">
      <w:start w:val="1"/>
      <w:numFmt w:val="bullet"/>
      <w:lvlText w:val=""/>
      <w:lvlJc w:val="left"/>
      <w:pPr>
        <w:ind w:left="2200" w:hanging="440"/>
      </w:pPr>
      <w:rPr>
        <w:rFonts w:ascii="Wingdings" w:hAnsi="Wingdings" w:hint="default"/>
      </w:rPr>
    </w:lvl>
    <w:lvl w:ilvl="5">
      <w:start w:val="1"/>
      <w:numFmt w:val="bullet"/>
      <w:lvlText w:val=""/>
      <w:lvlJc w:val="left"/>
      <w:pPr>
        <w:ind w:left="2640" w:hanging="440"/>
      </w:pPr>
      <w:rPr>
        <w:rFonts w:ascii="Wingdings" w:hAnsi="Wingdings" w:hint="default"/>
      </w:rPr>
    </w:lvl>
    <w:lvl w:ilvl="6">
      <w:start w:val="1"/>
      <w:numFmt w:val="bullet"/>
      <w:lvlText w:val=""/>
      <w:lvlJc w:val="left"/>
      <w:pPr>
        <w:ind w:left="3080" w:hanging="440"/>
      </w:pPr>
      <w:rPr>
        <w:rFonts w:ascii="Wingdings" w:hAnsi="Wingdings" w:hint="default"/>
      </w:rPr>
    </w:lvl>
    <w:lvl w:ilvl="7">
      <w:start w:val="1"/>
      <w:numFmt w:val="bullet"/>
      <w:lvlText w:val=""/>
      <w:lvlJc w:val="left"/>
      <w:pPr>
        <w:ind w:left="3520" w:hanging="440"/>
      </w:pPr>
      <w:rPr>
        <w:rFonts w:ascii="Wingdings" w:hAnsi="Wingdings" w:hint="default"/>
      </w:rPr>
    </w:lvl>
    <w:lvl w:ilvl="8">
      <w:start w:val="1"/>
      <w:numFmt w:val="bullet"/>
      <w:lvlText w:val=""/>
      <w:lvlJc w:val="left"/>
      <w:pPr>
        <w:ind w:left="3960" w:hanging="440"/>
      </w:pPr>
      <w:rPr>
        <w:rFonts w:ascii="Wingdings" w:hAnsi="Wingdings" w:hint="default"/>
      </w:rPr>
    </w:lvl>
  </w:abstractNum>
  <w:abstractNum w:abstractNumId="122" w15:restartNumberingAfterBreak="0">
    <w:nsid w:val="71406648"/>
    <w:multiLevelType w:val="multilevel"/>
    <w:tmpl w:val="71406648"/>
    <w:lvl w:ilvl="0">
      <w:start w:val="1"/>
      <w:numFmt w:val="bullet"/>
      <w:lvlText w:val=""/>
      <w:lvlJc w:val="left"/>
      <w:pPr>
        <w:ind w:left="440" w:hanging="440"/>
      </w:pPr>
      <w:rPr>
        <w:rFonts w:ascii="Wingdings" w:hAnsi="Wingdings" w:hint="default"/>
      </w:rPr>
    </w:lvl>
    <w:lvl w:ilvl="1">
      <w:start w:val="1"/>
      <w:numFmt w:val="bullet"/>
      <w:lvlText w:val=""/>
      <w:lvlJc w:val="left"/>
      <w:pPr>
        <w:ind w:left="880" w:hanging="440"/>
      </w:pPr>
      <w:rPr>
        <w:rFonts w:ascii="Wingdings" w:hAnsi="Wingdings" w:hint="default"/>
      </w:rPr>
    </w:lvl>
    <w:lvl w:ilvl="2">
      <w:start w:val="1"/>
      <w:numFmt w:val="bullet"/>
      <w:lvlText w:val=""/>
      <w:lvlJc w:val="left"/>
      <w:pPr>
        <w:ind w:left="1320" w:hanging="440"/>
      </w:pPr>
      <w:rPr>
        <w:rFonts w:ascii="Wingdings" w:hAnsi="Wingdings" w:hint="default"/>
      </w:rPr>
    </w:lvl>
    <w:lvl w:ilvl="3">
      <w:start w:val="1"/>
      <w:numFmt w:val="bullet"/>
      <w:lvlText w:val=""/>
      <w:lvlJc w:val="left"/>
      <w:pPr>
        <w:ind w:left="1760" w:hanging="440"/>
      </w:pPr>
      <w:rPr>
        <w:rFonts w:ascii="Wingdings" w:hAnsi="Wingdings" w:hint="default"/>
      </w:rPr>
    </w:lvl>
    <w:lvl w:ilvl="4">
      <w:start w:val="1"/>
      <w:numFmt w:val="bullet"/>
      <w:lvlText w:val=""/>
      <w:lvlJc w:val="left"/>
      <w:pPr>
        <w:ind w:left="2200" w:hanging="440"/>
      </w:pPr>
      <w:rPr>
        <w:rFonts w:ascii="Wingdings" w:hAnsi="Wingdings" w:hint="default"/>
      </w:rPr>
    </w:lvl>
    <w:lvl w:ilvl="5">
      <w:start w:val="1"/>
      <w:numFmt w:val="bullet"/>
      <w:lvlText w:val=""/>
      <w:lvlJc w:val="left"/>
      <w:pPr>
        <w:ind w:left="2640" w:hanging="440"/>
      </w:pPr>
      <w:rPr>
        <w:rFonts w:ascii="Wingdings" w:hAnsi="Wingdings" w:hint="default"/>
      </w:rPr>
    </w:lvl>
    <w:lvl w:ilvl="6">
      <w:start w:val="1"/>
      <w:numFmt w:val="bullet"/>
      <w:lvlText w:val=""/>
      <w:lvlJc w:val="left"/>
      <w:pPr>
        <w:ind w:left="3080" w:hanging="440"/>
      </w:pPr>
      <w:rPr>
        <w:rFonts w:ascii="Wingdings" w:hAnsi="Wingdings" w:hint="default"/>
      </w:rPr>
    </w:lvl>
    <w:lvl w:ilvl="7">
      <w:start w:val="1"/>
      <w:numFmt w:val="bullet"/>
      <w:lvlText w:val=""/>
      <w:lvlJc w:val="left"/>
      <w:pPr>
        <w:ind w:left="3520" w:hanging="440"/>
      </w:pPr>
      <w:rPr>
        <w:rFonts w:ascii="Wingdings" w:hAnsi="Wingdings" w:hint="default"/>
      </w:rPr>
    </w:lvl>
    <w:lvl w:ilvl="8">
      <w:start w:val="1"/>
      <w:numFmt w:val="bullet"/>
      <w:lvlText w:val=""/>
      <w:lvlJc w:val="left"/>
      <w:pPr>
        <w:ind w:left="3960" w:hanging="440"/>
      </w:pPr>
      <w:rPr>
        <w:rFonts w:ascii="Wingdings" w:hAnsi="Wingdings" w:hint="default"/>
      </w:rPr>
    </w:lvl>
  </w:abstractNum>
  <w:abstractNum w:abstractNumId="123" w15:restartNumberingAfterBreak="0">
    <w:nsid w:val="71E65B21"/>
    <w:multiLevelType w:val="multilevel"/>
    <w:tmpl w:val="71E65B21"/>
    <w:lvl w:ilvl="0">
      <w:start w:val="1"/>
      <w:numFmt w:val="bullet"/>
      <w:lvlText w:val=""/>
      <w:lvlPicBulletId w:val="1"/>
      <w:lvlJc w:val="left"/>
      <w:pPr>
        <w:tabs>
          <w:tab w:val="left" w:pos="440"/>
        </w:tabs>
        <w:ind w:left="440" w:firstLine="0"/>
      </w:pPr>
      <w:rPr>
        <w:rFonts w:ascii="Symbol" w:hAnsi="Symbol" w:hint="default"/>
      </w:rPr>
    </w:lvl>
    <w:lvl w:ilvl="1">
      <w:start w:val="1"/>
      <w:numFmt w:val="bullet"/>
      <w:lvlText w:val=""/>
      <w:lvlJc w:val="left"/>
      <w:pPr>
        <w:tabs>
          <w:tab w:val="left" w:pos="880"/>
        </w:tabs>
        <w:ind w:left="880" w:firstLine="0"/>
      </w:pPr>
      <w:rPr>
        <w:rFonts w:ascii="Symbol" w:hAnsi="Symbol" w:hint="default"/>
      </w:rPr>
    </w:lvl>
    <w:lvl w:ilvl="2">
      <w:start w:val="1"/>
      <w:numFmt w:val="bullet"/>
      <w:lvlText w:val=""/>
      <w:lvlJc w:val="left"/>
      <w:pPr>
        <w:tabs>
          <w:tab w:val="left" w:pos="1320"/>
        </w:tabs>
        <w:ind w:left="1320" w:firstLine="0"/>
      </w:pPr>
      <w:rPr>
        <w:rFonts w:ascii="Symbol" w:hAnsi="Symbol" w:hint="default"/>
      </w:rPr>
    </w:lvl>
    <w:lvl w:ilvl="3">
      <w:start w:val="1"/>
      <w:numFmt w:val="bullet"/>
      <w:lvlText w:val=""/>
      <w:lvlJc w:val="left"/>
      <w:pPr>
        <w:tabs>
          <w:tab w:val="left" w:pos="1760"/>
        </w:tabs>
        <w:ind w:left="1760" w:firstLine="0"/>
      </w:pPr>
      <w:rPr>
        <w:rFonts w:ascii="Symbol" w:hAnsi="Symbol" w:hint="default"/>
      </w:rPr>
    </w:lvl>
    <w:lvl w:ilvl="4">
      <w:start w:val="1"/>
      <w:numFmt w:val="bullet"/>
      <w:lvlText w:val=""/>
      <w:lvlJc w:val="left"/>
      <w:pPr>
        <w:tabs>
          <w:tab w:val="left" w:pos="2200"/>
        </w:tabs>
        <w:ind w:left="2200" w:firstLine="0"/>
      </w:pPr>
      <w:rPr>
        <w:rFonts w:ascii="Symbol" w:hAnsi="Symbol" w:hint="default"/>
      </w:rPr>
    </w:lvl>
    <w:lvl w:ilvl="5">
      <w:start w:val="1"/>
      <w:numFmt w:val="bullet"/>
      <w:lvlText w:val=""/>
      <w:lvlJc w:val="left"/>
      <w:pPr>
        <w:tabs>
          <w:tab w:val="left" w:pos="2640"/>
        </w:tabs>
        <w:ind w:left="2640" w:firstLine="0"/>
      </w:pPr>
      <w:rPr>
        <w:rFonts w:ascii="Symbol" w:hAnsi="Symbol" w:hint="default"/>
      </w:rPr>
    </w:lvl>
    <w:lvl w:ilvl="6">
      <w:start w:val="1"/>
      <w:numFmt w:val="bullet"/>
      <w:lvlText w:val=""/>
      <w:lvlJc w:val="left"/>
      <w:pPr>
        <w:tabs>
          <w:tab w:val="left" w:pos="3080"/>
        </w:tabs>
        <w:ind w:left="3080" w:firstLine="0"/>
      </w:pPr>
      <w:rPr>
        <w:rFonts w:ascii="Symbol" w:hAnsi="Symbol" w:hint="default"/>
      </w:rPr>
    </w:lvl>
    <w:lvl w:ilvl="7">
      <w:start w:val="1"/>
      <w:numFmt w:val="bullet"/>
      <w:lvlText w:val=""/>
      <w:lvlJc w:val="left"/>
      <w:pPr>
        <w:tabs>
          <w:tab w:val="left" w:pos="3520"/>
        </w:tabs>
        <w:ind w:left="3520" w:firstLine="0"/>
      </w:pPr>
      <w:rPr>
        <w:rFonts w:ascii="Symbol" w:hAnsi="Symbol" w:hint="default"/>
      </w:rPr>
    </w:lvl>
    <w:lvl w:ilvl="8">
      <w:start w:val="1"/>
      <w:numFmt w:val="bullet"/>
      <w:lvlText w:val=""/>
      <w:lvlJc w:val="left"/>
      <w:pPr>
        <w:tabs>
          <w:tab w:val="left" w:pos="3960"/>
        </w:tabs>
        <w:ind w:left="3960" w:firstLine="0"/>
      </w:pPr>
      <w:rPr>
        <w:rFonts w:ascii="Symbol" w:hAnsi="Symbol" w:hint="default"/>
      </w:rPr>
    </w:lvl>
  </w:abstractNum>
  <w:abstractNum w:abstractNumId="124" w15:restartNumberingAfterBreak="0">
    <w:nsid w:val="729638B7"/>
    <w:multiLevelType w:val="multilevel"/>
    <w:tmpl w:val="729638B7"/>
    <w:lvl w:ilvl="0">
      <w:start w:val="1"/>
      <w:numFmt w:val="upperRoman"/>
      <w:lvlText w:val="%1"/>
      <w:lvlJc w:val="left"/>
      <w:pPr>
        <w:ind w:left="1209" w:hanging="600"/>
      </w:pPr>
      <w:rPr>
        <w:rFonts w:hint="default"/>
        <w:lang w:val="en-US" w:eastAsia="en-US" w:bidi="ar-SA"/>
      </w:rPr>
    </w:lvl>
    <w:lvl w:ilvl="1">
      <w:start w:val="1"/>
      <w:numFmt w:val="lowerLetter"/>
      <w:lvlText w:val="%1.%2)"/>
      <w:lvlJc w:val="left"/>
      <w:pPr>
        <w:ind w:left="1209" w:hanging="600"/>
      </w:pPr>
      <w:rPr>
        <w:rFonts w:ascii="Arial" w:eastAsia="Arial" w:hAnsi="Arial" w:cs="Arial" w:hint="default"/>
        <w:b w:val="0"/>
        <w:bCs w:val="0"/>
        <w:i w:val="0"/>
        <w:iCs w:val="0"/>
        <w:color w:val="0D6812"/>
        <w:w w:val="99"/>
        <w:sz w:val="22"/>
        <w:szCs w:val="22"/>
        <w:lang w:val="en-US" w:eastAsia="en-US" w:bidi="ar-SA"/>
      </w:rPr>
    </w:lvl>
    <w:lvl w:ilvl="2">
      <w:start w:val="1"/>
      <w:numFmt w:val="lowerRoman"/>
      <w:lvlText w:val="%1.%2.%3)"/>
      <w:lvlJc w:val="left"/>
      <w:pPr>
        <w:ind w:left="2008" w:hanging="800"/>
      </w:pPr>
      <w:rPr>
        <w:rFonts w:ascii="Arial" w:eastAsia="Arial" w:hAnsi="Arial" w:cs="Arial" w:hint="default"/>
        <w:b w:val="0"/>
        <w:bCs w:val="0"/>
        <w:i w:val="0"/>
        <w:iCs w:val="0"/>
        <w:color w:val="0D6812"/>
        <w:spacing w:val="-1"/>
        <w:w w:val="99"/>
        <w:sz w:val="22"/>
        <w:szCs w:val="22"/>
        <w:lang w:val="en-US" w:eastAsia="en-US" w:bidi="ar-SA"/>
      </w:rPr>
    </w:lvl>
    <w:lvl w:ilvl="3">
      <w:numFmt w:val="bullet"/>
      <w:lvlText w:val="•"/>
      <w:lvlJc w:val="left"/>
      <w:pPr>
        <w:ind w:left="3610" w:hanging="800"/>
      </w:pPr>
      <w:rPr>
        <w:rFonts w:hint="default"/>
        <w:lang w:val="en-US" w:eastAsia="en-US" w:bidi="ar-SA"/>
      </w:rPr>
    </w:lvl>
    <w:lvl w:ilvl="4">
      <w:numFmt w:val="bullet"/>
      <w:lvlText w:val="•"/>
      <w:lvlJc w:val="left"/>
      <w:pPr>
        <w:ind w:left="4415" w:hanging="800"/>
      </w:pPr>
      <w:rPr>
        <w:rFonts w:hint="default"/>
        <w:lang w:val="en-US" w:eastAsia="en-US" w:bidi="ar-SA"/>
      </w:rPr>
    </w:lvl>
    <w:lvl w:ilvl="5">
      <w:numFmt w:val="bullet"/>
      <w:lvlText w:val="•"/>
      <w:lvlJc w:val="left"/>
      <w:pPr>
        <w:ind w:left="5220" w:hanging="800"/>
      </w:pPr>
      <w:rPr>
        <w:rFonts w:hint="default"/>
        <w:lang w:val="en-US" w:eastAsia="en-US" w:bidi="ar-SA"/>
      </w:rPr>
    </w:lvl>
    <w:lvl w:ilvl="6">
      <w:numFmt w:val="bullet"/>
      <w:lvlText w:val="•"/>
      <w:lvlJc w:val="left"/>
      <w:pPr>
        <w:ind w:left="6025" w:hanging="800"/>
      </w:pPr>
      <w:rPr>
        <w:rFonts w:hint="default"/>
        <w:lang w:val="en-US" w:eastAsia="en-US" w:bidi="ar-SA"/>
      </w:rPr>
    </w:lvl>
    <w:lvl w:ilvl="7">
      <w:numFmt w:val="bullet"/>
      <w:lvlText w:val="•"/>
      <w:lvlJc w:val="left"/>
      <w:pPr>
        <w:ind w:left="6830" w:hanging="800"/>
      </w:pPr>
      <w:rPr>
        <w:rFonts w:hint="default"/>
        <w:lang w:val="en-US" w:eastAsia="en-US" w:bidi="ar-SA"/>
      </w:rPr>
    </w:lvl>
    <w:lvl w:ilvl="8">
      <w:numFmt w:val="bullet"/>
      <w:lvlText w:val="•"/>
      <w:lvlJc w:val="left"/>
      <w:pPr>
        <w:ind w:left="7635" w:hanging="800"/>
      </w:pPr>
      <w:rPr>
        <w:rFonts w:hint="default"/>
        <w:lang w:val="en-US" w:eastAsia="en-US" w:bidi="ar-SA"/>
      </w:rPr>
    </w:lvl>
  </w:abstractNum>
  <w:abstractNum w:abstractNumId="125" w15:restartNumberingAfterBreak="0">
    <w:nsid w:val="74162EE0"/>
    <w:multiLevelType w:val="multilevel"/>
    <w:tmpl w:val="74162EE0"/>
    <w:lvl w:ilvl="0">
      <w:start w:val="1"/>
      <w:numFmt w:val="bullet"/>
      <w:lvlText w:val=""/>
      <w:lvlPicBulletId w:val="1"/>
      <w:lvlJc w:val="left"/>
      <w:pPr>
        <w:tabs>
          <w:tab w:val="left" w:pos="440"/>
        </w:tabs>
        <w:ind w:left="440" w:firstLine="0"/>
      </w:pPr>
      <w:rPr>
        <w:rFonts w:ascii="Symbol" w:hAnsi="Symbol" w:hint="default"/>
      </w:rPr>
    </w:lvl>
    <w:lvl w:ilvl="1">
      <w:start w:val="1"/>
      <w:numFmt w:val="bullet"/>
      <w:lvlText w:val=""/>
      <w:lvlJc w:val="left"/>
      <w:pPr>
        <w:tabs>
          <w:tab w:val="left" w:pos="880"/>
        </w:tabs>
        <w:ind w:left="880" w:firstLine="0"/>
      </w:pPr>
      <w:rPr>
        <w:rFonts w:ascii="Symbol" w:hAnsi="Symbol" w:hint="default"/>
      </w:rPr>
    </w:lvl>
    <w:lvl w:ilvl="2">
      <w:start w:val="1"/>
      <w:numFmt w:val="bullet"/>
      <w:lvlText w:val=""/>
      <w:lvlJc w:val="left"/>
      <w:pPr>
        <w:tabs>
          <w:tab w:val="left" w:pos="1320"/>
        </w:tabs>
        <w:ind w:left="1320" w:firstLine="0"/>
      </w:pPr>
      <w:rPr>
        <w:rFonts w:ascii="Symbol" w:hAnsi="Symbol" w:hint="default"/>
      </w:rPr>
    </w:lvl>
    <w:lvl w:ilvl="3">
      <w:start w:val="1"/>
      <w:numFmt w:val="bullet"/>
      <w:lvlText w:val=""/>
      <w:lvlJc w:val="left"/>
      <w:pPr>
        <w:tabs>
          <w:tab w:val="left" w:pos="1760"/>
        </w:tabs>
        <w:ind w:left="1760" w:firstLine="0"/>
      </w:pPr>
      <w:rPr>
        <w:rFonts w:ascii="Symbol" w:hAnsi="Symbol" w:hint="default"/>
      </w:rPr>
    </w:lvl>
    <w:lvl w:ilvl="4">
      <w:start w:val="1"/>
      <w:numFmt w:val="bullet"/>
      <w:lvlText w:val=""/>
      <w:lvlJc w:val="left"/>
      <w:pPr>
        <w:tabs>
          <w:tab w:val="left" w:pos="2200"/>
        </w:tabs>
        <w:ind w:left="2200" w:firstLine="0"/>
      </w:pPr>
      <w:rPr>
        <w:rFonts w:ascii="Symbol" w:hAnsi="Symbol" w:hint="default"/>
      </w:rPr>
    </w:lvl>
    <w:lvl w:ilvl="5">
      <w:start w:val="1"/>
      <w:numFmt w:val="bullet"/>
      <w:lvlText w:val=""/>
      <w:lvlJc w:val="left"/>
      <w:pPr>
        <w:tabs>
          <w:tab w:val="left" w:pos="2640"/>
        </w:tabs>
        <w:ind w:left="2640" w:firstLine="0"/>
      </w:pPr>
      <w:rPr>
        <w:rFonts w:ascii="Symbol" w:hAnsi="Symbol" w:hint="default"/>
      </w:rPr>
    </w:lvl>
    <w:lvl w:ilvl="6">
      <w:start w:val="1"/>
      <w:numFmt w:val="bullet"/>
      <w:lvlText w:val=""/>
      <w:lvlJc w:val="left"/>
      <w:pPr>
        <w:tabs>
          <w:tab w:val="left" w:pos="3080"/>
        </w:tabs>
        <w:ind w:left="3080" w:firstLine="0"/>
      </w:pPr>
      <w:rPr>
        <w:rFonts w:ascii="Symbol" w:hAnsi="Symbol" w:hint="default"/>
      </w:rPr>
    </w:lvl>
    <w:lvl w:ilvl="7">
      <w:start w:val="1"/>
      <w:numFmt w:val="bullet"/>
      <w:lvlText w:val=""/>
      <w:lvlJc w:val="left"/>
      <w:pPr>
        <w:tabs>
          <w:tab w:val="left" w:pos="3520"/>
        </w:tabs>
        <w:ind w:left="3520" w:firstLine="0"/>
      </w:pPr>
      <w:rPr>
        <w:rFonts w:ascii="Symbol" w:hAnsi="Symbol" w:hint="default"/>
      </w:rPr>
    </w:lvl>
    <w:lvl w:ilvl="8">
      <w:start w:val="1"/>
      <w:numFmt w:val="bullet"/>
      <w:lvlText w:val=""/>
      <w:lvlJc w:val="left"/>
      <w:pPr>
        <w:tabs>
          <w:tab w:val="left" w:pos="3960"/>
        </w:tabs>
        <w:ind w:left="3960" w:firstLine="0"/>
      </w:pPr>
      <w:rPr>
        <w:rFonts w:ascii="Symbol" w:hAnsi="Symbol" w:hint="default"/>
      </w:rPr>
    </w:lvl>
  </w:abstractNum>
  <w:abstractNum w:abstractNumId="126" w15:restartNumberingAfterBreak="0">
    <w:nsid w:val="767818BB"/>
    <w:multiLevelType w:val="multilevel"/>
    <w:tmpl w:val="767818BB"/>
    <w:lvl w:ilvl="0">
      <w:start w:val="1"/>
      <w:numFmt w:val="bullet"/>
      <w:lvlText w:val=""/>
      <w:lvlJc w:val="left"/>
      <w:pPr>
        <w:ind w:left="440" w:hanging="440"/>
      </w:pPr>
      <w:rPr>
        <w:rFonts w:ascii="Wingdings" w:hAnsi="Wingdings" w:hint="default"/>
      </w:rPr>
    </w:lvl>
    <w:lvl w:ilvl="1">
      <w:start w:val="1"/>
      <w:numFmt w:val="bullet"/>
      <w:lvlText w:val=""/>
      <w:lvlJc w:val="left"/>
      <w:pPr>
        <w:ind w:left="880" w:hanging="440"/>
      </w:pPr>
      <w:rPr>
        <w:rFonts w:ascii="Wingdings" w:hAnsi="Wingdings" w:hint="default"/>
      </w:rPr>
    </w:lvl>
    <w:lvl w:ilvl="2">
      <w:start w:val="1"/>
      <w:numFmt w:val="bullet"/>
      <w:lvlText w:val=""/>
      <w:lvlJc w:val="left"/>
      <w:pPr>
        <w:ind w:left="1320" w:hanging="440"/>
      </w:pPr>
      <w:rPr>
        <w:rFonts w:ascii="Wingdings" w:hAnsi="Wingdings" w:hint="default"/>
      </w:rPr>
    </w:lvl>
    <w:lvl w:ilvl="3">
      <w:start w:val="1"/>
      <w:numFmt w:val="bullet"/>
      <w:lvlText w:val=""/>
      <w:lvlJc w:val="left"/>
      <w:pPr>
        <w:ind w:left="1760" w:hanging="440"/>
      </w:pPr>
      <w:rPr>
        <w:rFonts w:ascii="Wingdings" w:hAnsi="Wingdings" w:hint="default"/>
      </w:rPr>
    </w:lvl>
    <w:lvl w:ilvl="4">
      <w:start w:val="1"/>
      <w:numFmt w:val="bullet"/>
      <w:lvlText w:val=""/>
      <w:lvlJc w:val="left"/>
      <w:pPr>
        <w:ind w:left="2200" w:hanging="440"/>
      </w:pPr>
      <w:rPr>
        <w:rFonts w:ascii="Wingdings" w:hAnsi="Wingdings" w:hint="default"/>
      </w:rPr>
    </w:lvl>
    <w:lvl w:ilvl="5">
      <w:start w:val="1"/>
      <w:numFmt w:val="bullet"/>
      <w:lvlText w:val=""/>
      <w:lvlJc w:val="left"/>
      <w:pPr>
        <w:ind w:left="2640" w:hanging="440"/>
      </w:pPr>
      <w:rPr>
        <w:rFonts w:ascii="Wingdings" w:hAnsi="Wingdings" w:hint="default"/>
      </w:rPr>
    </w:lvl>
    <w:lvl w:ilvl="6">
      <w:start w:val="1"/>
      <w:numFmt w:val="bullet"/>
      <w:lvlText w:val=""/>
      <w:lvlJc w:val="left"/>
      <w:pPr>
        <w:ind w:left="3080" w:hanging="440"/>
      </w:pPr>
      <w:rPr>
        <w:rFonts w:ascii="Wingdings" w:hAnsi="Wingdings" w:hint="default"/>
      </w:rPr>
    </w:lvl>
    <w:lvl w:ilvl="7">
      <w:start w:val="1"/>
      <w:numFmt w:val="bullet"/>
      <w:lvlText w:val=""/>
      <w:lvlJc w:val="left"/>
      <w:pPr>
        <w:ind w:left="3520" w:hanging="440"/>
      </w:pPr>
      <w:rPr>
        <w:rFonts w:ascii="Wingdings" w:hAnsi="Wingdings" w:hint="default"/>
      </w:rPr>
    </w:lvl>
    <w:lvl w:ilvl="8">
      <w:start w:val="1"/>
      <w:numFmt w:val="bullet"/>
      <w:lvlText w:val=""/>
      <w:lvlJc w:val="left"/>
      <w:pPr>
        <w:ind w:left="3960" w:hanging="440"/>
      </w:pPr>
      <w:rPr>
        <w:rFonts w:ascii="Wingdings" w:hAnsi="Wingdings" w:hint="default"/>
      </w:rPr>
    </w:lvl>
  </w:abstractNum>
  <w:abstractNum w:abstractNumId="127" w15:restartNumberingAfterBreak="0">
    <w:nsid w:val="76A155B1"/>
    <w:multiLevelType w:val="multilevel"/>
    <w:tmpl w:val="76A155B1"/>
    <w:lvl w:ilvl="0">
      <w:start w:val="1"/>
      <w:numFmt w:val="bullet"/>
      <w:lvlText w:val=""/>
      <w:lvlJc w:val="left"/>
      <w:pPr>
        <w:ind w:left="440" w:hanging="440"/>
      </w:pPr>
      <w:rPr>
        <w:rFonts w:ascii="Wingdings" w:hAnsi="Wingdings" w:hint="default"/>
      </w:rPr>
    </w:lvl>
    <w:lvl w:ilvl="1">
      <w:start w:val="1"/>
      <w:numFmt w:val="bullet"/>
      <w:lvlText w:val=""/>
      <w:lvlJc w:val="left"/>
      <w:pPr>
        <w:ind w:left="880" w:hanging="440"/>
      </w:pPr>
      <w:rPr>
        <w:rFonts w:ascii="Wingdings" w:hAnsi="Wingdings" w:hint="default"/>
      </w:rPr>
    </w:lvl>
    <w:lvl w:ilvl="2">
      <w:start w:val="1"/>
      <w:numFmt w:val="bullet"/>
      <w:lvlText w:val=""/>
      <w:lvlJc w:val="left"/>
      <w:pPr>
        <w:ind w:left="1320" w:hanging="440"/>
      </w:pPr>
      <w:rPr>
        <w:rFonts w:ascii="Wingdings" w:hAnsi="Wingdings" w:hint="default"/>
      </w:rPr>
    </w:lvl>
    <w:lvl w:ilvl="3">
      <w:start w:val="1"/>
      <w:numFmt w:val="bullet"/>
      <w:lvlText w:val=""/>
      <w:lvlJc w:val="left"/>
      <w:pPr>
        <w:ind w:left="1760" w:hanging="440"/>
      </w:pPr>
      <w:rPr>
        <w:rFonts w:ascii="Wingdings" w:hAnsi="Wingdings" w:hint="default"/>
      </w:rPr>
    </w:lvl>
    <w:lvl w:ilvl="4">
      <w:start w:val="1"/>
      <w:numFmt w:val="bullet"/>
      <w:lvlText w:val=""/>
      <w:lvlJc w:val="left"/>
      <w:pPr>
        <w:ind w:left="2200" w:hanging="440"/>
      </w:pPr>
      <w:rPr>
        <w:rFonts w:ascii="Wingdings" w:hAnsi="Wingdings" w:hint="default"/>
      </w:rPr>
    </w:lvl>
    <w:lvl w:ilvl="5">
      <w:start w:val="1"/>
      <w:numFmt w:val="bullet"/>
      <w:lvlText w:val=""/>
      <w:lvlJc w:val="left"/>
      <w:pPr>
        <w:ind w:left="2640" w:hanging="440"/>
      </w:pPr>
      <w:rPr>
        <w:rFonts w:ascii="Wingdings" w:hAnsi="Wingdings" w:hint="default"/>
      </w:rPr>
    </w:lvl>
    <w:lvl w:ilvl="6">
      <w:start w:val="1"/>
      <w:numFmt w:val="bullet"/>
      <w:lvlText w:val=""/>
      <w:lvlJc w:val="left"/>
      <w:pPr>
        <w:ind w:left="3080" w:hanging="440"/>
      </w:pPr>
      <w:rPr>
        <w:rFonts w:ascii="Wingdings" w:hAnsi="Wingdings" w:hint="default"/>
      </w:rPr>
    </w:lvl>
    <w:lvl w:ilvl="7">
      <w:start w:val="1"/>
      <w:numFmt w:val="bullet"/>
      <w:lvlText w:val=""/>
      <w:lvlJc w:val="left"/>
      <w:pPr>
        <w:ind w:left="3520" w:hanging="440"/>
      </w:pPr>
      <w:rPr>
        <w:rFonts w:ascii="Wingdings" w:hAnsi="Wingdings" w:hint="default"/>
      </w:rPr>
    </w:lvl>
    <w:lvl w:ilvl="8">
      <w:start w:val="1"/>
      <w:numFmt w:val="bullet"/>
      <w:lvlText w:val=""/>
      <w:lvlJc w:val="left"/>
      <w:pPr>
        <w:ind w:left="3960" w:hanging="440"/>
      </w:pPr>
      <w:rPr>
        <w:rFonts w:ascii="Wingdings" w:hAnsi="Wingdings" w:hint="default"/>
      </w:rPr>
    </w:lvl>
  </w:abstractNum>
  <w:abstractNum w:abstractNumId="128" w15:restartNumberingAfterBreak="0">
    <w:nsid w:val="76BB41F3"/>
    <w:multiLevelType w:val="multilevel"/>
    <w:tmpl w:val="76BB41F3"/>
    <w:lvl w:ilvl="0">
      <w:numFmt w:val="bullet"/>
      <w:lvlText w:val="-"/>
      <w:lvlJc w:val="left"/>
      <w:pPr>
        <w:ind w:left="1112" w:hanging="363"/>
      </w:pPr>
      <w:rPr>
        <w:rFonts w:ascii="Arial" w:eastAsia="Arial" w:hAnsi="Arial" w:cs="Arial" w:hint="default"/>
        <w:b w:val="0"/>
        <w:bCs w:val="0"/>
        <w:i w:val="0"/>
        <w:iCs w:val="0"/>
        <w:w w:val="99"/>
        <w:sz w:val="22"/>
        <w:szCs w:val="22"/>
        <w:lang w:val="en-US" w:eastAsia="en-US" w:bidi="ar-SA"/>
      </w:rPr>
    </w:lvl>
    <w:lvl w:ilvl="1">
      <w:numFmt w:val="bullet"/>
      <w:lvlText w:val="•"/>
      <w:lvlJc w:val="left"/>
      <w:pPr>
        <w:ind w:left="1970" w:hanging="363"/>
      </w:pPr>
      <w:rPr>
        <w:rFonts w:hint="default"/>
        <w:lang w:val="en-US" w:eastAsia="en-US" w:bidi="ar-SA"/>
      </w:rPr>
    </w:lvl>
    <w:lvl w:ilvl="2">
      <w:numFmt w:val="bullet"/>
      <w:lvlText w:val="•"/>
      <w:lvlJc w:val="left"/>
      <w:pPr>
        <w:ind w:left="2821" w:hanging="363"/>
      </w:pPr>
      <w:rPr>
        <w:rFonts w:hint="default"/>
        <w:lang w:val="en-US" w:eastAsia="en-US" w:bidi="ar-SA"/>
      </w:rPr>
    </w:lvl>
    <w:lvl w:ilvl="3">
      <w:numFmt w:val="bullet"/>
      <w:lvlText w:val="•"/>
      <w:lvlJc w:val="left"/>
      <w:pPr>
        <w:ind w:left="3671" w:hanging="363"/>
      </w:pPr>
      <w:rPr>
        <w:rFonts w:hint="default"/>
        <w:lang w:val="en-US" w:eastAsia="en-US" w:bidi="ar-SA"/>
      </w:rPr>
    </w:lvl>
    <w:lvl w:ilvl="4">
      <w:numFmt w:val="bullet"/>
      <w:lvlText w:val="•"/>
      <w:lvlJc w:val="left"/>
      <w:pPr>
        <w:ind w:left="4522" w:hanging="363"/>
      </w:pPr>
      <w:rPr>
        <w:rFonts w:hint="default"/>
        <w:lang w:val="en-US" w:eastAsia="en-US" w:bidi="ar-SA"/>
      </w:rPr>
    </w:lvl>
    <w:lvl w:ilvl="5">
      <w:numFmt w:val="bullet"/>
      <w:lvlText w:val="•"/>
      <w:lvlJc w:val="left"/>
      <w:pPr>
        <w:ind w:left="5373" w:hanging="363"/>
      </w:pPr>
      <w:rPr>
        <w:rFonts w:hint="default"/>
        <w:lang w:val="en-US" w:eastAsia="en-US" w:bidi="ar-SA"/>
      </w:rPr>
    </w:lvl>
    <w:lvl w:ilvl="6">
      <w:numFmt w:val="bullet"/>
      <w:lvlText w:val="•"/>
      <w:lvlJc w:val="left"/>
      <w:pPr>
        <w:ind w:left="6223" w:hanging="363"/>
      </w:pPr>
      <w:rPr>
        <w:rFonts w:hint="default"/>
        <w:lang w:val="en-US" w:eastAsia="en-US" w:bidi="ar-SA"/>
      </w:rPr>
    </w:lvl>
    <w:lvl w:ilvl="7">
      <w:numFmt w:val="bullet"/>
      <w:lvlText w:val="•"/>
      <w:lvlJc w:val="left"/>
      <w:pPr>
        <w:ind w:left="7074" w:hanging="363"/>
      </w:pPr>
      <w:rPr>
        <w:rFonts w:hint="default"/>
        <w:lang w:val="en-US" w:eastAsia="en-US" w:bidi="ar-SA"/>
      </w:rPr>
    </w:lvl>
    <w:lvl w:ilvl="8">
      <w:numFmt w:val="bullet"/>
      <w:lvlText w:val="•"/>
      <w:lvlJc w:val="left"/>
      <w:pPr>
        <w:ind w:left="7925" w:hanging="363"/>
      </w:pPr>
      <w:rPr>
        <w:rFonts w:hint="default"/>
        <w:lang w:val="en-US" w:eastAsia="en-US" w:bidi="ar-SA"/>
      </w:rPr>
    </w:lvl>
  </w:abstractNum>
  <w:abstractNum w:abstractNumId="129" w15:restartNumberingAfterBreak="0">
    <w:nsid w:val="77623FE4"/>
    <w:multiLevelType w:val="multilevel"/>
    <w:tmpl w:val="77623FE4"/>
    <w:lvl w:ilvl="0">
      <w:start w:val="8"/>
      <w:numFmt w:val="bullet"/>
      <w:lvlText w:val="·"/>
      <w:lvlJc w:val="left"/>
      <w:pPr>
        <w:ind w:left="1205" w:hanging="360"/>
      </w:pPr>
      <w:rPr>
        <w:rFonts w:ascii="仿宋" w:eastAsia="仿宋" w:hAnsi="仿宋" w:cs="Arial" w:hint="eastAsia"/>
        <w:b/>
        <w:w w:val="150"/>
        <w:sz w:val="16"/>
      </w:rPr>
    </w:lvl>
    <w:lvl w:ilvl="1">
      <w:start w:val="1"/>
      <w:numFmt w:val="bullet"/>
      <w:lvlText w:val=""/>
      <w:lvlJc w:val="left"/>
      <w:pPr>
        <w:ind w:left="1725" w:hanging="440"/>
      </w:pPr>
      <w:rPr>
        <w:rFonts w:ascii="Wingdings" w:hAnsi="Wingdings" w:hint="default"/>
      </w:rPr>
    </w:lvl>
    <w:lvl w:ilvl="2">
      <w:start w:val="1"/>
      <w:numFmt w:val="bullet"/>
      <w:lvlText w:val=""/>
      <w:lvlJc w:val="left"/>
      <w:pPr>
        <w:ind w:left="2165" w:hanging="440"/>
      </w:pPr>
      <w:rPr>
        <w:rFonts w:ascii="Wingdings" w:hAnsi="Wingdings" w:hint="default"/>
      </w:rPr>
    </w:lvl>
    <w:lvl w:ilvl="3">
      <w:start w:val="1"/>
      <w:numFmt w:val="bullet"/>
      <w:lvlText w:val=""/>
      <w:lvlJc w:val="left"/>
      <w:pPr>
        <w:ind w:left="2605" w:hanging="440"/>
      </w:pPr>
      <w:rPr>
        <w:rFonts w:ascii="Wingdings" w:hAnsi="Wingdings" w:hint="default"/>
      </w:rPr>
    </w:lvl>
    <w:lvl w:ilvl="4">
      <w:start w:val="1"/>
      <w:numFmt w:val="bullet"/>
      <w:lvlText w:val=""/>
      <w:lvlJc w:val="left"/>
      <w:pPr>
        <w:ind w:left="3045" w:hanging="440"/>
      </w:pPr>
      <w:rPr>
        <w:rFonts w:ascii="Wingdings" w:hAnsi="Wingdings" w:hint="default"/>
      </w:rPr>
    </w:lvl>
    <w:lvl w:ilvl="5">
      <w:start w:val="1"/>
      <w:numFmt w:val="bullet"/>
      <w:lvlText w:val=""/>
      <w:lvlJc w:val="left"/>
      <w:pPr>
        <w:ind w:left="3485" w:hanging="440"/>
      </w:pPr>
      <w:rPr>
        <w:rFonts w:ascii="Wingdings" w:hAnsi="Wingdings" w:hint="default"/>
      </w:rPr>
    </w:lvl>
    <w:lvl w:ilvl="6">
      <w:start w:val="1"/>
      <w:numFmt w:val="bullet"/>
      <w:lvlText w:val=""/>
      <w:lvlJc w:val="left"/>
      <w:pPr>
        <w:ind w:left="3925" w:hanging="440"/>
      </w:pPr>
      <w:rPr>
        <w:rFonts w:ascii="Wingdings" w:hAnsi="Wingdings" w:hint="default"/>
      </w:rPr>
    </w:lvl>
    <w:lvl w:ilvl="7">
      <w:start w:val="1"/>
      <w:numFmt w:val="bullet"/>
      <w:lvlText w:val=""/>
      <w:lvlJc w:val="left"/>
      <w:pPr>
        <w:ind w:left="4365" w:hanging="440"/>
      </w:pPr>
      <w:rPr>
        <w:rFonts w:ascii="Wingdings" w:hAnsi="Wingdings" w:hint="default"/>
      </w:rPr>
    </w:lvl>
    <w:lvl w:ilvl="8">
      <w:start w:val="1"/>
      <w:numFmt w:val="bullet"/>
      <w:lvlText w:val=""/>
      <w:lvlJc w:val="left"/>
      <w:pPr>
        <w:ind w:left="4805" w:hanging="440"/>
      </w:pPr>
      <w:rPr>
        <w:rFonts w:ascii="Wingdings" w:hAnsi="Wingdings" w:hint="default"/>
      </w:rPr>
    </w:lvl>
  </w:abstractNum>
  <w:abstractNum w:abstractNumId="130" w15:restartNumberingAfterBreak="0">
    <w:nsid w:val="77664665"/>
    <w:multiLevelType w:val="multilevel"/>
    <w:tmpl w:val="77664665"/>
    <w:lvl w:ilvl="0">
      <w:numFmt w:val="bullet"/>
      <w:lvlText w:val="-"/>
      <w:lvlJc w:val="left"/>
      <w:pPr>
        <w:ind w:left="1112" w:hanging="363"/>
      </w:pPr>
      <w:rPr>
        <w:rFonts w:ascii="Arial" w:eastAsia="Arial" w:hAnsi="Arial" w:cs="Arial" w:hint="default"/>
        <w:b w:val="0"/>
        <w:bCs w:val="0"/>
        <w:i w:val="0"/>
        <w:iCs w:val="0"/>
        <w:w w:val="99"/>
        <w:sz w:val="22"/>
        <w:szCs w:val="22"/>
        <w:lang w:val="en-US" w:eastAsia="en-US" w:bidi="ar-SA"/>
      </w:rPr>
    </w:lvl>
    <w:lvl w:ilvl="1">
      <w:numFmt w:val="bullet"/>
      <w:lvlText w:val="•"/>
      <w:lvlJc w:val="left"/>
      <w:pPr>
        <w:ind w:left="1970" w:hanging="363"/>
      </w:pPr>
      <w:rPr>
        <w:rFonts w:hint="default"/>
        <w:lang w:val="en-US" w:eastAsia="en-US" w:bidi="ar-SA"/>
      </w:rPr>
    </w:lvl>
    <w:lvl w:ilvl="2">
      <w:numFmt w:val="bullet"/>
      <w:lvlText w:val="•"/>
      <w:lvlJc w:val="left"/>
      <w:pPr>
        <w:ind w:left="2821" w:hanging="363"/>
      </w:pPr>
      <w:rPr>
        <w:rFonts w:hint="default"/>
        <w:lang w:val="en-US" w:eastAsia="en-US" w:bidi="ar-SA"/>
      </w:rPr>
    </w:lvl>
    <w:lvl w:ilvl="3">
      <w:numFmt w:val="bullet"/>
      <w:lvlText w:val="•"/>
      <w:lvlJc w:val="left"/>
      <w:pPr>
        <w:ind w:left="3671" w:hanging="363"/>
      </w:pPr>
      <w:rPr>
        <w:rFonts w:hint="default"/>
        <w:lang w:val="en-US" w:eastAsia="en-US" w:bidi="ar-SA"/>
      </w:rPr>
    </w:lvl>
    <w:lvl w:ilvl="4">
      <w:numFmt w:val="bullet"/>
      <w:lvlText w:val="•"/>
      <w:lvlJc w:val="left"/>
      <w:pPr>
        <w:ind w:left="4522" w:hanging="363"/>
      </w:pPr>
      <w:rPr>
        <w:rFonts w:hint="default"/>
        <w:lang w:val="en-US" w:eastAsia="en-US" w:bidi="ar-SA"/>
      </w:rPr>
    </w:lvl>
    <w:lvl w:ilvl="5">
      <w:numFmt w:val="bullet"/>
      <w:lvlText w:val="•"/>
      <w:lvlJc w:val="left"/>
      <w:pPr>
        <w:ind w:left="5373" w:hanging="363"/>
      </w:pPr>
      <w:rPr>
        <w:rFonts w:hint="default"/>
        <w:lang w:val="en-US" w:eastAsia="en-US" w:bidi="ar-SA"/>
      </w:rPr>
    </w:lvl>
    <w:lvl w:ilvl="6">
      <w:numFmt w:val="bullet"/>
      <w:lvlText w:val="•"/>
      <w:lvlJc w:val="left"/>
      <w:pPr>
        <w:ind w:left="6223" w:hanging="363"/>
      </w:pPr>
      <w:rPr>
        <w:rFonts w:hint="default"/>
        <w:lang w:val="en-US" w:eastAsia="en-US" w:bidi="ar-SA"/>
      </w:rPr>
    </w:lvl>
    <w:lvl w:ilvl="7">
      <w:numFmt w:val="bullet"/>
      <w:lvlText w:val="•"/>
      <w:lvlJc w:val="left"/>
      <w:pPr>
        <w:ind w:left="7074" w:hanging="363"/>
      </w:pPr>
      <w:rPr>
        <w:rFonts w:hint="default"/>
        <w:lang w:val="en-US" w:eastAsia="en-US" w:bidi="ar-SA"/>
      </w:rPr>
    </w:lvl>
    <w:lvl w:ilvl="8">
      <w:numFmt w:val="bullet"/>
      <w:lvlText w:val="•"/>
      <w:lvlJc w:val="left"/>
      <w:pPr>
        <w:ind w:left="7925" w:hanging="363"/>
      </w:pPr>
      <w:rPr>
        <w:rFonts w:hint="default"/>
        <w:lang w:val="en-US" w:eastAsia="en-US" w:bidi="ar-SA"/>
      </w:rPr>
    </w:lvl>
  </w:abstractNum>
  <w:abstractNum w:abstractNumId="131" w15:restartNumberingAfterBreak="0">
    <w:nsid w:val="77A3032A"/>
    <w:multiLevelType w:val="multilevel"/>
    <w:tmpl w:val="77A3032A"/>
    <w:lvl w:ilvl="0">
      <w:start w:val="1"/>
      <w:numFmt w:val="bullet"/>
      <w:lvlText w:val=""/>
      <w:lvlPicBulletId w:val="1"/>
      <w:lvlJc w:val="left"/>
      <w:pPr>
        <w:tabs>
          <w:tab w:val="left" w:pos="440"/>
        </w:tabs>
        <w:ind w:left="440" w:firstLine="0"/>
      </w:pPr>
      <w:rPr>
        <w:rFonts w:ascii="Symbol" w:hAnsi="Symbol" w:hint="default"/>
      </w:rPr>
    </w:lvl>
    <w:lvl w:ilvl="1">
      <w:start w:val="1"/>
      <w:numFmt w:val="bullet"/>
      <w:lvlText w:val=""/>
      <w:lvlJc w:val="left"/>
      <w:pPr>
        <w:tabs>
          <w:tab w:val="left" w:pos="880"/>
        </w:tabs>
        <w:ind w:left="880" w:firstLine="0"/>
      </w:pPr>
      <w:rPr>
        <w:rFonts w:ascii="Symbol" w:hAnsi="Symbol" w:hint="default"/>
      </w:rPr>
    </w:lvl>
    <w:lvl w:ilvl="2">
      <w:start w:val="1"/>
      <w:numFmt w:val="bullet"/>
      <w:lvlText w:val=""/>
      <w:lvlJc w:val="left"/>
      <w:pPr>
        <w:tabs>
          <w:tab w:val="left" w:pos="1320"/>
        </w:tabs>
        <w:ind w:left="1320" w:firstLine="0"/>
      </w:pPr>
      <w:rPr>
        <w:rFonts w:ascii="Symbol" w:hAnsi="Symbol" w:hint="default"/>
      </w:rPr>
    </w:lvl>
    <w:lvl w:ilvl="3">
      <w:start w:val="1"/>
      <w:numFmt w:val="bullet"/>
      <w:lvlText w:val=""/>
      <w:lvlJc w:val="left"/>
      <w:pPr>
        <w:tabs>
          <w:tab w:val="left" w:pos="1760"/>
        </w:tabs>
        <w:ind w:left="1760" w:firstLine="0"/>
      </w:pPr>
      <w:rPr>
        <w:rFonts w:ascii="Symbol" w:hAnsi="Symbol" w:hint="default"/>
      </w:rPr>
    </w:lvl>
    <w:lvl w:ilvl="4">
      <w:start w:val="1"/>
      <w:numFmt w:val="bullet"/>
      <w:lvlText w:val=""/>
      <w:lvlJc w:val="left"/>
      <w:pPr>
        <w:tabs>
          <w:tab w:val="left" w:pos="2200"/>
        </w:tabs>
        <w:ind w:left="2200" w:firstLine="0"/>
      </w:pPr>
      <w:rPr>
        <w:rFonts w:ascii="Symbol" w:hAnsi="Symbol" w:hint="default"/>
      </w:rPr>
    </w:lvl>
    <w:lvl w:ilvl="5">
      <w:start w:val="1"/>
      <w:numFmt w:val="bullet"/>
      <w:lvlText w:val=""/>
      <w:lvlJc w:val="left"/>
      <w:pPr>
        <w:tabs>
          <w:tab w:val="left" w:pos="2640"/>
        </w:tabs>
        <w:ind w:left="2640" w:firstLine="0"/>
      </w:pPr>
      <w:rPr>
        <w:rFonts w:ascii="Symbol" w:hAnsi="Symbol" w:hint="default"/>
      </w:rPr>
    </w:lvl>
    <w:lvl w:ilvl="6">
      <w:start w:val="1"/>
      <w:numFmt w:val="bullet"/>
      <w:lvlText w:val=""/>
      <w:lvlJc w:val="left"/>
      <w:pPr>
        <w:tabs>
          <w:tab w:val="left" w:pos="3080"/>
        </w:tabs>
        <w:ind w:left="3080" w:firstLine="0"/>
      </w:pPr>
      <w:rPr>
        <w:rFonts w:ascii="Symbol" w:hAnsi="Symbol" w:hint="default"/>
      </w:rPr>
    </w:lvl>
    <w:lvl w:ilvl="7">
      <w:start w:val="1"/>
      <w:numFmt w:val="bullet"/>
      <w:lvlText w:val=""/>
      <w:lvlJc w:val="left"/>
      <w:pPr>
        <w:tabs>
          <w:tab w:val="left" w:pos="3520"/>
        </w:tabs>
        <w:ind w:left="3520" w:firstLine="0"/>
      </w:pPr>
      <w:rPr>
        <w:rFonts w:ascii="Symbol" w:hAnsi="Symbol" w:hint="default"/>
      </w:rPr>
    </w:lvl>
    <w:lvl w:ilvl="8">
      <w:start w:val="1"/>
      <w:numFmt w:val="bullet"/>
      <w:lvlText w:val=""/>
      <w:lvlJc w:val="left"/>
      <w:pPr>
        <w:tabs>
          <w:tab w:val="left" w:pos="3960"/>
        </w:tabs>
        <w:ind w:left="3960" w:firstLine="0"/>
      </w:pPr>
      <w:rPr>
        <w:rFonts w:ascii="Symbol" w:hAnsi="Symbol" w:hint="default"/>
      </w:rPr>
    </w:lvl>
  </w:abstractNum>
  <w:abstractNum w:abstractNumId="132" w15:restartNumberingAfterBreak="0">
    <w:nsid w:val="7822043D"/>
    <w:multiLevelType w:val="multilevel"/>
    <w:tmpl w:val="7822043D"/>
    <w:lvl w:ilvl="0">
      <w:start w:val="1"/>
      <w:numFmt w:val="bullet"/>
      <w:lvlText w:val=""/>
      <w:lvlJc w:val="left"/>
      <w:pPr>
        <w:ind w:left="440" w:hanging="440"/>
      </w:pPr>
      <w:rPr>
        <w:rFonts w:ascii="Wingdings" w:hAnsi="Wingdings" w:hint="default"/>
      </w:rPr>
    </w:lvl>
    <w:lvl w:ilvl="1">
      <w:start w:val="1"/>
      <w:numFmt w:val="bullet"/>
      <w:lvlText w:val=""/>
      <w:lvlJc w:val="left"/>
      <w:pPr>
        <w:ind w:left="880" w:hanging="440"/>
      </w:pPr>
      <w:rPr>
        <w:rFonts w:ascii="Wingdings" w:hAnsi="Wingdings" w:hint="default"/>
      </w:rPr>
    </w:lvl>
    <w:lvl w:ilvl="2">
      <w:start w:val="1"/>
      <w:numFmt w:val="bullet"/>
      <w:lvlText w:val=""/>
      <w:lvlJc w:val="left"/>
      <w:pPr>
        <w:ind w:left="1320" w:hanging="440"/>
      </w:pPr>
      <w:rPr>
        <w:rFonts w:ascii="Wingdings" w:hAnsi="Wingdings" w:hint="default"/>
      </w:rPr>
    </w:lvl>
    <w:lvl w:ilvl="3">
      <w:start w:val="1"/>
      <w:numFmt w:val="bullet"/>
      <w:lvlText w:val=""/>
      <w:lvlJc w:val="left"/>
      <w:pPr>
        <w:ind w:left="1760" w:hanging="440"/>
      </w:pPr>
      <w:rPr>
        <w:rFonts w:ascii="Wingdings" w:hAnsi="Wingdings" w:hint="default"/>
      </w:rPr>
    </w:lvl>
    <w:lvl w:ilvl="4">
      <w:start w:val="1"/>
      <w:numFmt w:val="bullet"/>
      <w:lvlText w:val=""/>
      <w:lvlJc w:val="left"/>
      <w:pPr>
        <w:ind w:left="2200" w:hanging="440"/>
      </w:pPr>
      <w:rPr>
        <w:rFonts w:ascii="Wingdings" w:hAnsi="Wingdings" w:hint="default"/>
      </w:rPr>
    </w:lvl>
    <w:lvl w:ilvl="5">
      <w:start w:val="1"/>
      <w:numFmt w:val="bullet"/>
      <w:lvlText w:val=""/>
      <w:lvlJc w:val="left"/>
      <w:pPr>
        <w:ind w:left="2640" w:hanging="440"/>
      </w:pPr>
      <w:rPr>
        <w:rFonts w:ascii="Wingdings" w:hAnsi="Wingdings" w:hint="default"/>
      </w:rPr>
    </w:lvl>
    <w:lvl w:ilvl="6">
      <w:start w:val="1"/>
      <w:numFmt w:val="bullet"/>
      <w:lvlText w:val=""/>
      <w:lvlJc w:val="left"/>
      <w:pPr>
        <w:ind w:left="3080" w:hanging="440"/>
      </w:pPr>
      <w:rPr>
        <w:rFonts w:ascii="Wingdings" w:hAnsi="Wingdings" w:hint="default"/>
      </w:rPr>
    </w:lvl>
    <w:lvl w:ilvl="7">
      <w:start w:val="1"/>
      <w:numFmt w:val="bullet"/>
      <w:lvlText w:val=""/>
      <w:lvlJc w:val="left"/>
      <w:pPr>
        <w:ind w:left="3520" w:hanging="440"/>
      </w:pPr>
      <w:rPr>
        <w:rFonts w:ascii="Wingdings" w:hAnsi="Wingdings" w:hint="default"/>
      </w:rPr>
    </w:lvl>
    <w:lvl w:ilvl="8">
      <w:start w:val="1"/>
      <w:numFmt w:val="bullet"/>
      <w:lvlText w:val=""/>
      <w:lvlJc w:val="left"/>
      <w:pPr>
        <w:ind w:left="3960" w:hanging="440"/>
      </w:pPr>
      <w:rPr>
        <w:rFonts w:ascii="Wingdings" w:hAnsi="Wingdings" w:hint="default"/>
      </w:rPr>
    </w:lvl>
  </w:abstractNum>
  <w:abstractNum w:abstractNumId="133" w15:restartNumberingAfterBreak="0">
    <w:nsid w:val="789948BC"/>
    <w:multiLevelType w:val="multilevel"/>
    <w:tmpl w:val="789948BC"/>
    <w:lvl w:ilvl="0">
      <w:start w:val="1"/>
      <w:numFmt w:val="bullet"/>
      <w:lvlText w:val=""/>
      <w:lvlJc w:val="left"/>
      <w:pPr>
        <w:ind w:left="440" w:hanging="440"/>
      </w:pPr>
      <w:rPr>
        <w:rFonts w:ascii="Wingdings" w:hAnsi="Wingdings" w:hint="default"/>
      </w:rPr>
    </w:lvl>
    <w:lvl w:ilvl="1">
      <w:start w:val="1"/>
      <w:numFmt w:val="bullet"/>
      <w:lvlText w:val=""/>
      <w:lvlJc w:val="left"/>
      <w:pPr>
        <w:ind w:left="880" w:hanging="440"/>
      </w:pPr>
      <w:rPr>
        <w:rFonts w:ascii="Wingdings" w:hAnsi="Wingdings" w:hint="default"/>
      </w:rPr>
    </w:lvl>
    <w:lvl w:ilvl="2">
      <w:start w:val="1"/>
      <w:numFmt w:val="bullet"/>
      <w:lvlText w:val=""/>
      <w:lvlJc w:val="left"/>
      <w:pPr>
        <w:ind w:left="1320" w:hanging="440"/>
      </w:pPr>
      <w:rPr>
        <w:rFonts w:ascii="Wingdings" w:hAnsi="Wingdings" w:hint="default"/>
      </w:rPr>
    </w:lvl>
    <w:lvl w:ilvl="3">
      <w:start w:val="1"/>
      <w:numFmt w:val="bullet"/>
      <w:lvlText w:val=""/>
      <w:lvlJc w:val="left"/>
      <w:pPr>
        <w:ind w:left="1760" w:hanging="440"/>
      </w:pPr>
      <w:rPr>
        <w:rFonts w:ascii="Wingdings" w:hAnsi="Wingdings" w:hint="default"/>
      </w:rPr>
    </w:lvl>
    <w:lvl w:ilvl="4">
      <w:start w:val="1"/>
      <w:numFmt w:val="bullet"/>
      <w:lvlText w:val=""/>
      <w:lvlJc w:val="left"/>
      <w:pPr>
        <w:ind w:left="2200" w:hanging="440"/>
      </w:pPr>
      <w:rPr>
        <w:rFonts w:ascii="Wingdings" w:hAnsi="Wingdings" w:hint="default"/>
      </w:rPr>
    </w:lvl>
    <w:lvl w:ilvl="5">
      <w:start w:val="1"/>
      <w:numFmt w:val="bullet"/>
      <w:lvlText w:val=""/>
      <w:lvlJc w:val="left"/>
      <w:pPr>
        <w:ind w:left="2640" w:hanging="440"/>
      </w:pPr>
      <w:rPr>
        <w:rFonts w:ascii="Wingdings" w:hAnsi="Wingdings" w:hint="default"/>
      </w:rPr>
    </w:lvl>
    <w:lvl w:ilvl="6">
      <w:start w:val="1"/>
      <w:numFmt w:val="bullet"/>
      <w:lvlText w:val=""/>
      <w:lvlJc w:val="left"/>
      <w:pPr>
        <w:ind w:left="3080" w:hanging="440"/>
      </w:pPr>
      <w:rPr>
        <w:rFonts w:ascii="Wingdings" w:hAnsi="Wingdings" w:hint="default"/>
      </w:rPr>
    </w:lvl>
    <w:lvl w:ilvl="7">
      <w:start w:val="1"/>
      <w:numFmt w:val="bullet"/>
      <w:lvlText w:val=""/>
      <w:lvlJc w:val="left"/>
      <w:pPr>
        <w:ind w:left="3520" w:hanging="440"/>
      </w:pPr>
      <w:rPr>
        <w:rFonts w:ascii="Wingdings" w:hAnsi="Wingdings" w:hint="default"/>
      </w:rPr>
    </w:lvl>
    <w:lvl w:ilvl="8">
      <w:start w:val="1"/>
      <w:numFmt w:val="bullet"/>
      <w:lvlText w:val=""/>
      <w:lvlJc w:val="left"/>
      <w:pPr>
        <w:ind w:left="3960" w:hanging="440"/>
      </w:pPr>
      <w:rPr>
        <w:rFonts w:ascii="Wingdings" w:hAnsi="Wingdings" w:hint="default"/>
      </w:rPr>
    </w:lvl>
  </w:abstractNum>
  <w:abstractNum w:abstractNumId="134" w15:restartNumberingAfterBreak="0">
    <w:nsid w:val="78A05587"/>
    <w:multiLevelType w:val="multilevel"/>
    <w:tmpl w:val="78A05587"/>
    <w:lvl w:ilvl="0">
      <w:start w:val="1"/>
      <w:numFmt w:val="bullet"/>
      <w:lvlText w:val=""/>
      <w:lvlJc w:val="left"/>
      <w:pPr>
        <w:ind w:left="440" w:hanging="440"/>
      </w:pPr>
      <w:rPr>
        <w:rFonts w:ascii="Wingdings" w:hAnsi="Wingdings" w:hint="default"/>
      </w:rPr>
    </w:lvl>
    <w:lvl w:ilvl="1">
      <w:start w:val="1"/>
      <w:numFmt w:val="bullet"/>
      <w:lvlText w:val=""/>
      <w:lvlJc w:val="left"/>
      <w:pPr>
        <w:ind w:left="880" w:hanging="440"/>
      </w:pPr>
      <w:rPr>
        <w:rFonts w:ascii="Wingdings" w:hAnsi="Wingdings" w:hint="default"/>
      </w:rPr>
    </w:lvl>
    <w:lvl w:ilvl="2">
      <w:start w:val="1"/>
      <w:numFmt w:val="bullet"/>
      <w:lvlText w:val=""/>
      <w:lvlJc w:val="left"/>
      <w:pPr>
        <w:ind w:left="1320" w:hanging="440"/>
      </w:pPr>
      <w:rPr>
        <w:rFonts w:ascii="Wingdings" w:hAnsi="Wingdings" w:hint="default"/>
      </w:rPr>
    </w:lvl>
    <w:lvl w:ilvl="3">
      <w:start w:val="1"/>
      <w:numFmt w:val="bullet"/>
      <w:lvlText w:val=""/>
      <w:lvlJc w:val="left"/>
      <w:pPr>
        <w:ind w:left="1760" w:hanging="440"/>
      </w:pPr>
      <w:rPr>
        <w:rFonts w:ascii="Wingdings" w:hAnsi="Wingdings" w:hint="default"/>
      </w:rPr>
    </w:lvl>
    <w:lvl w:ilvl="4">
      <w:start w:val="1"/>
      <w:numFmt w:val="bullet"/>
      <w:lvlText w:val=""/>
      <w:lvlJc w:val="left"/>
      <w:pPr>
        <w:ind w:left="2200" w:hanging="440"/>
      </w:pPr>
      <w:rPr>
        <w:rFonts w:ascii="Wingdings" w:hAnsi="Wingdings" w:hint="default"/>
      </w:rPr>
    </w:lvl>
    <w:lvl w:ilvl="5">
      <w:start w:val="1"/>
      <w:numFmt w:val="bullet"/>
      <w:lvlText w:val=""/>
      <w:lvlJc w:val="left"/>
      <w:pPr>
        <w:ind w:left="2640" w:hanging="440"/>
      </w:pPr>
      <w:rPr>
        <w:rFonts w:ascii="Wingdings" w:hAnsi="Wingdings" w:hint="default"/>
      </w:rPr>
    </w:lvl>
    <w:lvl w:ilvl="6">
      <w:start w:val="1"/>
      <w:numFmt w:val="bullet"/>
      <w:lvlText w:val=""/>
      <w:lvlJc w:val="left"/>
      <w:pPr>
        <w:ind w:left="3080" w:hanging="440"/>
      </w:pPr>
      <w:rPr>
        <w:rFonts w:ascii="Wingdings" w:hAnsi="Wingdings" w:hint="default"/>
      </w:rPr>
    </w:lvl>
    <w:lvl w:ilvl="7">
      <w:start w:val="1"/>
      <w:numFmt w:val="bullet"/>
      <w:lvlText w:val=""/>
      <w:lvlJc w:val="left"/>
      <w:pPr>
        <w:ind w:left="3520" w:hanging="440"/>
      </w:pPr>
      <w:rPr>
        <w:rFonts w:ascii="Wingdings" w:hAnsi="Wingdings" w:hint="default"/>
      </w:rPr>
    </w:lvl>
    <w:lvl w:ilvl="8">
      <w:start w:val="1"/>
      <w:numFmt w:val="bullet"/>
      <w:lvlText w:val=""/>
      <w:lvlJc w:val="left"/>
      <w:pPr>
        <w:ind w:left="3960" w:hanging="440"/>
      </w:pPr>
      <w:rPr>
        <w:rFonts w:ascii="Wingdings" w:hAnsi="Wingdings" w:hint="default"/>
      </w:rPr>
    </w:lvl>
  </w:abstractNum>
  <w:abstractNum w:abstractNumId="135" w15:restartNumberingAfterBreak="0">
    <w:nsid w:val="79090DD0"/>
    <w:multiLevelType w:val="multilevel"/>
    <w:tmpl w:val="79090DD0"/>
    <w:lvl w:ilvl="0">
      <w:start w:val="1"/>
      <w:numFmt w:val="bullet"/>
      <w:lvlText w:val=""/>
      <w:lvlPicBulletId w:val="1"/>
      <w:lvlJc w:val="left"/>
      <w:pPr>
        <w:tabs>
          <w:tab w:val="left" w:pos="440"/>
        </w:tabs>
        <w:ind w:left="440" w:firstLine="0"/>
      </w:pPr>
      <w:rPr>
        <w:rFonts w:ascii="Symbol" w:hAnsi="Symbol" w:hint="default"/>
      </w:rPr>
    </w:lvl>
    <w:lvl w:ilvl="1">
      <w:start w:val="1"/>
      <w:numFmt w:val="bullet"/>
      <w:lvlText w:val=""/>
      <w:lvlJc w:val="left"/>
      <w:pPr>
        <w:tabs>
          <w:tab w:val="left" w:pos="880"/>
        </w:tabs>
        <w:ind w:left="880" w:firstLine="0"/>
      </w:pPr>
      <w:rPr>
        <w:rFonts w:ascii="Symbol" w:hAnsi="Symbol" w:hint="default"/>
      </w:rPr>
    </w:lvl>
    <w:lvl w:ilvl="2">
      <w:start w:val="1"/>
      <w:numFmt w:val="bullet"/>
      <w:lvlText w:val=""/>
      <w:lvlJc w:val="left"/>
      <w:pPr>
        <w:tabs>
          <w:tab w:val="left" w:pos="1320"/>
        </w:tabs>
        <w:ind w:left="1320" w:firstLine="0"/>
      </w:pPr>
      <w:rPr>
        <w:rFonts w:ascii="Symbol" w:hAnsi="Symbol" w:hint="default"/>
      </w:rPr>
    </w:lvl>
    <w:lvl w:ilvl="3">
      <w:start w:val="1"/>
      <w:numFmt w:val="bullet"/>
      <w:lvlText w:val=""/>
      <w:lvlJc w:val="left"/>
      <w:pPr>
        <w:tabs>
          <w:tab w:val="left" w:pos="1760"/>
        </w:tabs>
        <w:ind w:left="1760" w:firstLine="0"/>
      </w:pPr>
      <w:rPr>
        <w:rFonts w:ascii="Symbol" w:hAnsi="Symbol" w:hint="default"/>
      </w:rPr>
    </w:lvl>
    <w:lvl w:ilvl="4">
      <w:start w:val="1"/>
      <w:numFmt w:val="bullet"/>
      <w:lvlText w:val=""/>
      <w:lvlJc w:val="left"/>
      <w:pPr>
        <w:tabs>
          <w:tab w:val="left" w:pos="2200"/>
        </w:tabs>
        <w:ind w:left="2200" w:firstLine="0"/>
      </w:pPr>
      <w:rPr>
        <w:rFonts w:ascii="Symbol" w:hAnsi="Symbol" w:hint="default"/>
      </w:rPr>
    </w:lvl>
    <w:lvl w:ilvl="5">
      <w:start w:val="1"/>
      <w:numFmt w:val="bullet"/>
      <w:lvlText w:val=""/>
      <w:lvlJc w:val="left"/>
      <w:pPr>
        <w:tabs>
          <w:tab w:val="left" w:pos="2640"/>
        </w:tabs>
        <w:ind w:left="2640" w:firstLine="0"/>
      </w:pPr>
      <w:rPr>
        <w:rFonts w:ascii="Symbol" w:hAnsi="Symbol" w:hint="default"/>
      </w:rPr>
    </w:lvl>
    <w:lvl w:ilvl="6">
      <w:start w:val="1"/>
      <w:numFmt w:val="bullet"/>
      <w:lvlText w:val=""/>
      <w:lvlJc w:val="left"/>
      <w:pPr>
        <w:tabs>
          <w:tab w:val="left" w:pos="3080"/>
        </w:tabs>
        <w:ind w:left="3080" w:firstLine="0"/>
      </w:pPr>
      <w:rPr>
        <w:rFonts w:ascii="Symbol" w:hAnsi="Symbol" w:hint="default"/>
      </w:rPr>
    </w:lvl>
    <w:lvl w:ilvl="7">
      <w:start w:val="1"/>
      <w:numFmt w:val="bullet"/>
      <w:lvlText w:val=""/>
      <w:lvlJc w:val="left"/>
      <w:pPr>
        <w:tabs>
          <w:tab w:val="left" w:pos="3520"/>
        </w:tabs>
        <w:ind w:left="3520" w:firstLine="0"/>
      </w:pPr>
      <w:rPr>
        <w:rFonts w:ascii="Symbol" w:hAnsi="Symbol" w:hint="default"/>
      </w:rPr>
    </w:lvl>
    <w:lvl w:ilvl="8">
      <w:start w:val="1"/>
      <w:numFmt w:val="bullet"/>
      <w:lvlText w:val=""/>
      <w:lvlJc w:val="left"/>
      <w:pPr>
        <w:tabs>
          <w:tab w:val="left" w:pos="3960"/>
        </w:tabs>
        <w:ind w:left="3960" w:firstLine="0"/>
      </w:pPr>
      <w:rPr>
        <w:rFonts w:ascii="Symbol" w:hAnsi="Symbol" w:hint="default"/>
      </w:rPr>
    </w:lvl>
  </w:abstractNum>
  <w:abstractNum w:abstractNumId="136" w15:restartNumberingAfterBreak="0">
    <w:nsid w:val="797F6237"/>
    <w:multiLevelType w:val="multilevel"/>
    <w:tmpl w:val="797F6237"/>
    <w:lvl w:ilvl="0">
      <w:start w:val="1"/>
      <w:numFmt w:val="bullet"/>
      <w:lvlText w:val=""/>
      <w:lvlJc w:val="left"/>
      <w:pPr>
        <w:ind w:left="650" w:hanging="440"/>
      </w:pPr>
      <w:rPr>
        <w:rFonts w:ascii="Wingdings" w:hAnsi="Wingdings" w:hint="default"/>
      </w:rPr>
    </w:lvl>
    <w:lvl w:ilvl="1">
      <w:start w:val="1"/>
      <w:numFmt w:val="bullet"/>
      <w:lvlText w:val=""/>
      <w:lvlJc w:val="left"/>
      <w:pPr>
        <w:ind w:left="1090" w:hanging="440"/>
      </w:pPr>
      <w:rPr>
        <w:rFonts w:ascii="Wingdings" w:hAnsi="Wingdings" w:hint="default"/>
      </w:rPr>
    </w:lvl>
    <w:lvl w:ilvl="2">
      <w:start w:val="1"/>
      <w:numFmt w:val="bullet"/>
      <w:lvlText w:val=""/>
      <w:lvlJc w:val="left"/>
      <w:pPr>
        <w:ind w:left="1530" w:hanging="440"/>
      </w:pPr>
      <w:rPr>
        <w:rFonts w:ascii="Wingdings" w:hAnsi="Wingdings" w:hint="default"/>
      </w:rPr>
    </w:lvl>
    <w:lvl w:ilvl="3">
      <w:start w:val="1"/>
      <w:numFmt w:val="bullet"/>
      <w:lvlText w:val=""/>
      <w:lvlJc w:val="left"/>
      <w:pPr>
        <w:ind w:left="1970" w:hanging="440"/>
      </w:pPr>
      <w:rPr>
        <w:rFonts w:ascii="Wingdings" w:hAnsi="Wingdings" w:hint="default"/>
      </w:rPr>
    </w:lvl>
    <w:lvl w:ilvl="4">
      <w:start w:val="1"/>
      <w:numFmt w:val="bullet"/>
      <w:lvlText w:val=""/>
      <w:lvlJc w:val="left"/>
      <w:pPr>
        <w:ind w:left="2410" w:hanging="440"/>
      </w:pPr>
      <w:rPr>
        <w:rFonts w:ascii="Wingdings" w:hAnsi="Wingdings" w:hint="default"/>
      </w:rPr>
    </w:lvl>
    <w:lvl w:ilvl="5">
      <w:start w:val="1"/>
      <w:numFmt w:val="bullet"/>
      <w:lvlText w:val=""/>
      <w:lvlJc w:val="left"/>
      <w:pPr>
        <w:ind w:left="2850" w:hanging="440"/>
      </w:pPr>
      <w:rPr>
        <w:rFonts w:ascii="Wingdings" w:hAnsi="Wingdings" w:hint="default"/>
      </w:rPr>
    </w:lvl>
    <w:lvl w:ilvl="6">
      <w:start w:val="1"/>
      <w:numFmt w:val="bullet"/>
      <w:lvlText w:val=""/>
      <w:lvlJc w:val="left"/>
      <w:pPr>
        <w:ind w:left="3290" w:hanging="440"/>
      </w:pPr>
      <w:rPr>
        <w:rFonts w:ascii="Wingdings" w:hAnsi="Wingdings" w:hint="default"/>
      </w:rPr>
    </w:lvl>
    <w:lvl w:ilvl="7">
      <w:start w:val="1"/>
      <w:numFmt w:val="bullet"/>
      <w:lvlText w:val=""/>
      <w:lvlJc w:val="left"/>
      <w:pPr>
        <w:ind w:left="3730" w:hanging="440"/>
      </w:pPr>
      <w:rPr>
        <w:rFonts w:ascii="Wingdings" w:hAnsi="Wingdings" w:hint="default"/>
      </w:rPr>
    </w:lvl>
    <w:lvl w:ilvl="8">
      <w:start w:val="1"/>
      <w:numFmt w:val="bullet"/>
      <w:lvlText w:val=""/>
      <w:lvlJc w:val="left"/>
      <w:pPr>
        <w:ind w:left="4170" w:hanging="440"/>
      </w:pPr>
      <w:rPr>
        <w:rFonts w:ascii="Wingdings" w:hAnsi="Wingdings" w:hint="default"/>
      </w:rPr>
    </w:lvl>
  </w:abstractNum>
  <w:abstractNum w:abstractNumId="137" w15:restartNumberingAfterBreak="0">
    <w:nsid w:val="7A001F34"/>
    <w:multiLevelType w:val="multilevel"/>
    <w:tmpl w:val="7A001F34"/>
    <w:lvl w:ilvl="0">
      <w:start w:val="1"/>
      <w:numFmt w:val="bullet"/>
      <w:lvlText w:val=""/>
      <w:lvlJc w:val="left"/>
      <w:pPr>
        <w:ind w:left="440" w:hanging="440"/>
      </w:pPr>
      <w:rPr>
        <w:rFonts w:ascii="Wingdings" w:hAnsi="Wingdings" w:hint="default"/>
      </w:rPr>
    </w:lvl>
    <w:lvl w:ilvl="1">
      <w:start w:val="1"/>
      <w:numFmt w:val="bullet"/>
      <w:lvlText w:val=""/>
      <w:lvlJc w:val="left"/>
      <w:pPr>
        <w:ind w:left="880" w:hanging="440"/>
      </w:pPr>
      <w:rPr>
        <w:rFonts w:ascii="Wingdings" w:hAnsi="Wingdings" w:hint="default"/>
      </w:rPr>
    </w:lvl>
    <w:lvl w:ilvl="2">
      <w:start w:val="1"/>
      <w:numFmt w:val="bullet"/>
      <w:lvlText w:val=""/>
      <w:lvlJc w:val="left"/>
      <w:pPr>
        <w:ind w:left="1320" w:hanging="440"/>
      </w:pPr>
      <w:rPr>
        <w:rFonts w:ascii="Wingdings" w:hAnsi="Wingdings" w:hint="default"/>
      </w:rPr>
    </w:lvl>
    <w:lvl w:ilvl="3">
      <w:start w:val="1"/>
      <w:numFmt w:val="bullet"/>
      <w:lvlText w:val=""/>
      <w:lvlJc w:val="left"/>
      <w:pPr>
        <w:ind w:left="1760" w:hanging="440"/>
      </w:pPr>
      <w:rPr>
        <w:rFonts w:ascii="Wingdings" w:hAnsi="Wingdings" w:hint="default"/>
      </w:rPr>
    </w:lvl>
    <w:lvl w:ilvl="4">
      <w:start w:val="1"/>
      <w:numFmt w:val="bullet"/>
      <w:lvlText w:val=""/>
      <w:lvlJc w:val="left"/>
      <w:pPr>
        <w:ind w:left="2200" w:hanging="440"/>
      </w:pPr>
      <w:rPr>
        <w:rFonts w:ascii="Wingdings" w:hAnsi="Wingdings" w:hint="default"/>
      </w:rPr>
    </w:lvl>
    <w:lvl w:ilvl="5">
      <w:start w:val="1"/>
      <w:numFmt w:val="bullet"/>
      <w:lvlText w:val=""/>
      <w:lvlJc w:val="left"/>
      <w:pPr>
        <w:ind w:left="2640" w:hanging="440"/>
      </w:pPr>
      <w:rPr>
        <w:rFonts w:ascii="Wingdings" w:hAnsi="Wingdings" w:hint="default"/>
      </w:rPr>
    </w:lvl>
    <w:lvl w:ilvl="6">
      <w:start w:val="1"/>
      <w:numFmt w:val="bullet"/>
      <w:lvlText w:val=""/>
      <w:lvlJc w:val="left"/>
      <w:pPr>
        <w:ind w:left="3080" w:hanging="440"/>
      </w:pPr>
      <w:rPr>
        <w:rFonts w:ascii="Wingdings" w:hAnsi="Wingdings" w:hint="default"/>
      </w:rPr>
    </w:lvl>
    <w:lvl w:ilvl="7">
      <w:start w:val="1"/>
      <w:numFmt w:val="bullet"/>
      <w:lvlText w:val=""/>
      <w:lvlJc w:val="left"/>
      <w:pPr>
        <w:ind w:left="3520" w:hanging="440"/>
      </w:pPr>
      <w:rPr>
        <w:rFonts w:ascii="Wingdings" w:hAnsi="Wingdings" w:hint="default"/>
      </w:rPr>
    </w:lvl>
    <w:lvl w:ilvl="8">
      <w:start w:val="1"/>
      <w:numFmt w:val="bullet"/>
      <w:lvlText w:val=""/>
      <w:lvlJc w:val="left"/>
      <w:pPr>
        <w:ind w:left="3960" w:hanging="440"/>
      </w:pPr>
      <w:rPr>
        <w:rFonts w:ascii="Wingdings" w:hAnsi="Wingdings" w:hint="default"/>
      </w:rPr>
    </w:lvl>
  </w:abstractNum>
  <w:abstractNum w:abstractNumId="138" w15:restartNumberingAfterBreak="0">
    <w:nsid w:val="7AEB6A69"/>
    <w:multiLevelType w:val="multilevel"/>
    <w:tmpl w:val="7AEB6A69"/>
    <w:lvl w:ilvl="0">
      <w:start w:val="1"/>
      <w:numFmt w:val="bullet"/>
      <w:lvlText w:val=""/>
      <w:lvlJc w:val="left"/>
      <w:pPr>
        <w:ind w:left="860" w:hanging="440"/>
      </w:pPr>
      <w:rPr>
        <w:rFonts w:ascii="Wingdings" w:hAnsi="Wingdings" w:hint="default"/>
      </w:rPr>
    </w:lvl>
    <w:lvl w:ilvl="1">
      <w:start w:val="1"/>
      <w:numFmt w:val="bullet"/>
      <w:lvlText w:val=""/>
      <w:lvlJc w:val="left"/>
      <w:pPr>
        <w:ind w:left="1300" w:hanging="440"/>
      </w:pPr>
      <w:rPr>
        <w:rFonts w:ascii="Wingdings" w:hAnsi="Wingdings" w:hint="default"/>
      </w:rPr>
    </w:lvl>
    <w:lvl w:ilvl="2">
      <w:start w:val="1"/>
      <w:numFmt w:val="bullet"/>
      <w:lvlText w:val=""/>
      <w:lvlJc w:val="left"/>
      <w:pPr>
        <w:ind w:left="1740" w:hanging="440"/>
      </w:pPr>
      <w:rPr>
        <w:rFonts w:ascii="Wingdings" w:hAnsi="Wingdings" w:hint="default"/>
      </w:rPr>
    </w:lvl>
    <w:lvl w:ilvl="3">
      <w:start w:val="1"/>
      <w:numFmt w:val="bullet"/>
      <w:lvlText w:val=""/>
      <w:lvlJc w:val="left"/>
      <w:pPr>
        <w:ind w:left="2180" w:hanging="440"/>
      </w:pPr>
      <w:rPr>
        <w:rFonts w:ascii="Wingdings" w:hAnsi="Wingdings" w:hint="default"/>
      </w:rPr>
    </w:lvl>
    <w:lvl w:ilvl="4">
      <w:start w:val="1"/>
      <w:numFmt w:val="bullet"/>
      <w:lvlText w:val=""/>
      <w:lvlJc w:val="left"/>
      <w:pPr>
        <w:ind w:left="2620" w:hanging="440"/>
      </w:pPr>
      <w:rPr>
        <w:rFonts w:ascii="Wingdings" w:hAnsi="Wingdings" w:hint="default"/>
      </w:rPr>
    </w:lvl>
    <w:lvl w:ilvl="5">
      <w:start w:val="1"/>
      <w:numFmt w:val="bullet"/>
      <w:lvlText w:val=""/>
      <w:lvlJc w:val="left"/>
      <w:pPr>
        <w:ind w:left="3060" w:hanging="440"/>
      </w:pPr>
      <w:rPr>
        <w:rFonts w:ascii="Wingdings" w:hAnsi="Wingdings" w:hint="default"/>
      </w:rPr>
    </w:lvl>
    <w:lvl w:ilvl="6">
      <w:start w:val="1"/>
      <w:numFmt w:val="bullet"/>
      <w:lvlText w:val=""/>
      <w:lvlJc w:val="left"/>
      <w:pPr>
        <w:ind w:left="3500" w:hanging="440"/>
      </w:pPr>
      <w:rPr>
        <w:rFonts w:ascii="Wingdings" w:hAnsi="Wingdings" w:hint="default"/>
      </w:rPr>
    </w:lvl>
    <w:lvl w:ilvl="7">
      <w:start w:val="1"/>
      <w:numFmt w:val="bullet"/>
      <w:lvlText w:val=""/>
      <w:lvlJc w:val="left"/>
      <w:pPr>
        <w:ind w:left="3940" w:hanging="440"/>
      </w:pPr>
      <w:rPr>
        <w:rFonts w:ascii="Wingdings" w:hAnsi="Wingdings" w:hint="default"/>
      </w:rPr>
    </w:lvl>
    <w:lvl w:ilvl="8">
      <w:start w:val="1"/>
      <w:numFmt w:val="bullet"/>
      <w:lvlText w:val=""/>
      <w:lvlJc w:val="left"/>
      <w:pPr>
        <w:ind w:left="4380" w:hanging="440"/>
      </w:pPr>
      <w:rPr>
        <w:rFonts w:ascii="Wingdings" w:hAnsi="Wingdings" w:hint="default"/>
      </w:rPr>
    </w:lvl>
  </w:abstractNum>
  <w:abstractNum w:abstractNumId="139" w15:restartNumberingAfterBreak="0">
    <w:nsid w:val="7B4A27E2"/>
    <w:multiLevelType w:val="multilevel"/>
    <w:tmpl w:val="7B4A27E2"/>
    <w:lvl w:ilvl="0">
      <w:start w:val="1"/>
      <w:numFmt w:val="bullet"/>
      <w:lvlText w:val=""/>
      <w:lvlJc w:val="left"/>
      <w:pPr>
        <w:ind w:left="440" w:hanging="440"/>
      </w:pPr>
      <w:rPr>
        <w:rFonts w:ascii="Wingdings" w:hAnsi="Wingdings" w:hint="default"/>
      </w:rPr>
    </w:lvl>
    <w:lvl w:ilvl="1">
      <w:start w:val="1"/>
      <w:numFmt w:val="bullet"/>
      <w:lvlText w:val=""/>
      <w:lvlJc w:val="left"/>
      <w:pPr>
        <w:ind w:left="880" w:hanging="440"/>
      </w:pPr>
      <w:rPr>
        <w:rFonts w:ascii="Wingdings" w:hAnsi="Wingdings" w:hint="default"/>
      </w:rPr>
    </w:lvl>
    <w:lvl w:ilvl="2">
      <w:start w:val="1"/>
      <w:numFmt w:val="bullet"/>
      <w:lvlText w:val=""/>
      <w:lvlJc w:val="left"/>
      <w:pPr>
        <w:ind w:left="1320" w:hanging="440"/>
      </w:pPr>
      <w:rPr>
        <w:rFonts w:ascii="Wingdings" w:hAnsi="Wingdings" w:hint="default"/>
      </w:rPr>
    </w:lvl>
    <w:lvl w:ilvl="3">
      <w:start w:val="1"/>
      <w:numFmt w:val="bullet"/>
      <w:lvlText w:val=""/>
      <w:lvlJc w:val="left"/>
      <w:pPr>
        <w:ind w:left="1760" w:hanging="440"/>
      </w:pPr>
      <w:rPr>
        <w:rFonts w:ascii="Wingdings" w:hAnsi="Wingdings" w:hint="default"/>
      </w:rPr>
    </w:lvl>
    <w:lvl w:ilvl="4">
      <w:start w:val="1"/>
      <w:numFmt w:val="bullet"/>
      <w:lvlText w:val=""/>
      <w:lvlJc w:val="left"/>
      <w:pPr>
        <w:ind w:left="2200" w:hanging="440"/>
      </w:pPr>
      <w:rPr>
        <w:rFonts w:ascii="Wingdings" w:hAnsi="Wingdings" w:hint="default"/>
      </w:rPr>
    </w:lvl>
    <w:lvl w:ilvl="5">
      <w:start w:val="1"/>
      <w:numFmt w:val="bullet"/>
      <w:lvlText w:val=""/>
      <w:lvlJc w:val="left"/>
      <w:pPr>
        <w:ind w:left="2640" w:hanging="440"/>
      </w:pPr>
      <w:rPr>
        <w:rFonts w:ascii="Wingdings" w:hAnsi="Wingdings" w:hint="default"/>
      </w:rPr>
    </w:lvl>
    <w:lvl w:ilvl="6">
      <w:start w:val="1"/>
      <w:numFmt w:val="bullet"/>
      <w:lvlText w:val=""/>
      <w:lvlJc w:val="left"/>
      <w:pPr>
        <w:ind w:left="3080" w:hanging="440"/>
      </w:pPr>
      <w:rPr>
        <w:rFonts w:ascii="Wingdings" w:hAnsi="Wingdings" w:hint="default"/>
      </w:rPr>
    </w:lvl>
    <w:lvl w:ilvl="7">
      <w:start w:val="1"/>
      <w:numFmt w:val="bullet"/>
      <w:lvlText w:val=""/>
      <w:lvlJc w:val="left"/>
      <w:pPr>
        <w:ind w:left="3520" w:hanging="440"/>
      </w:pPr>
      <w:rPr>
        <w:rFonts w:ascii="Wingdings" w:hAnsi="Wingdings" w:hint="default"/>
      </w:rPr>
    </w:lvl>
    <w:lvl w:ilvl="8">
      <w:start w:val="1"/>
      <w:numFmt w:val="bullet"/>
      <w:lvlText w:val=""/>
      <w:lvlJc w:val="left"/>
      <w:pPr>
        <w:ind w:left="3960" w:hanging="440"/>
      </w:pPr>
      <w:rPr>
        <w:rFonts w:ascii="Wingdings" w:hAnsi="Wingdings" w:hint="default"/>
      </w:rPr>
    </w:lvl>
  </w:abstractNum>
  <w:abstractNum w:abstractNumId="140" w15:restartNumberingAfterBreak="0">
    <w:nsid w:val="7B51175F"/>
    <w:multiLevelType w:val="multilevel"/>
    <w:tmpl w:val="7B51175F"/>
    <w:lvl w:ilvl="0">
      <w:start w:val="1"/>
      <w:numFmt w:val="bullet"/>
      <w:lvlText w:val=""/>
      <w:lvlJc w:val="left"/>
      <w:pPr>
        <w:ind w:left="440" w:hanging="440"/>
      </w:pPr>
      <w:rPr>
        <w:rFonts w:ascii="Wingdings" w:hAnsi="Wingdings" w:hint="default"/>
      </w:rPr>
    </w:lvl>
    <w:lvl w:ilvl="1">
      <w:start w:val="1"/>
      <w:numFmt w:val="bullet"/>
      <w:lvlText w:val=""/>
      <w:lvlJc w:val="left"/>
      <w:pPr>
        <w:ind w:left="880" w:hanging="440"/>
      </w:pPr>
      <w:rPr>
        <w:rFonts w:ascii="Wingdings" w:hAnsi="Wingdings" w:hint="default"/>
      </w:rPr>
    </w:lvl>
    <w:lvl w:ilvl="2">
      <w:start w:val="1"/>
      <w:numFmt w:val="bullet"/>
      <w:lvlText w:val=""/>
      <w:lvlJc w:val="left"/>
      <w:pPr>
        <w:ind w:left="1320" w:hanging="440"/>
      </w:pPr>
      <w:rPr>
        <w:rFonts w:ascii="Wingdings" w:hAnsi="Wingdings" w:hint="default"/>
      </w:rPr>
    </w:lvl>
    <w:lvl w:ilvl="3">
      <w:start w:val="1"/>
      <w:numFmt w:val="bullet"/>
      <w:lvlText w:val=""/>
      <w:lvlJc w:val="left"/>
      <w:pPr>
        <w:ind w:left="1760" w:hanging="440"/>
      </w:pPr>
      <w:rPr>
        <w:rFonts w:ascii="Wingdings" w:hAnsi="Wingdings" w:hint="default"/>
      </w:rPr>
    </w:lvl>
    <w:lvl w:ilvl="4">
      <w:start w:val="1"/>
      <w:numFmt w:val="bullet"/>
      <w:lvlText w:val=""/>
      <w:lvlJc w:val="left"/>
      <w:pPr>
        <w:ind w:left="2200" w:hanging="440"/>
      </w:pPr>
      <w:rPr>
        <w:rFonts w:ascii="Wingdings" w:hAnsi="Wingdings" w:hint="default"/>
      </w:rPr>
    </w:lvl>
    <w:lvl w:ilvl="5">
      <w:start w:val="1"/>
      <w:numFmt w:val="bullet"/>
      <w:lvlText w:val=""/>
      <w:lvlJc w:val="left"/>
      <w:pPr>
        <w:ind w:left="2640" w:hanging="440"/>
      </w:pPr>
      <w:rPr>
        <w:rFonts w:ascii="Wingdings" w:hAnsi="Wingdings" w:hint="default"/>
      </w:rPr>
    </w:lvl>
    <w:lvl w:ilvl="6">
      <w:start w:val="1"/>
      <w:numFmt w:val="bullet"/>
      <w:lvlText w:val=""/>
      <w:lvlJc w:val="left"/>
      <w:pPr>
        <w:ind w:left="3080" w:hanging="440"/>
      </w:pPr>
      <w:rPr>
        <w:rFonts w:ascii="Wingdings" w:hAnsi="Wingdings" w:hint="default"/>
      </w:rPr>
    </w:lvl>
    <w:lvl w:ilvl="7">
      <w:start w:val="1"/>
      <w:numFmt w:val="bullet"/>
      <w:lvlText w:val=""/>
      <w:lvlJc w:val="left"/>
      <w:pPr>
        <w:ind w:left="3520" w:hanging="440"/>
      </w:pPr>
      <w:rPr>
        <w:rFonts w:ascii="Wingdings" w:hAnsi="Wingdings" w:hint="default"/>
      </w:rPr>
    </w:lvl>
    <w:lvl w:ilvl="8">
      <w:start w:val="1"/>
      <w:numFmt w:val="bullet"/>
      <w:lvlText w:val=""/>
      <w:lvlJc w:val="left"/>
      <w:pPr>
        <w:ind w:left="3960" w:hanging="440"/>
      </w:pPr>
      <w:rPr>
        <w:rFonts w:ascii="Wingdings" w:hAnsi="Wingdings" w:hint="default"/>
      </w:rPr>
    </w:lvl>
  </w:abstractNum>
  <w:abstractNum w:abstractNumId="141" w15:restartNumberingAfterBreak="0">
    <w:nsid w:val="7D62662E"/>
    <w:multiLevelType w:val="multilevel"/>
    <w:tmpl w:val="7D62662E"/>
    <w:lvl w:ilvl="0">
      <w:start w:val="1"/>
      <w:numFmt w:val="bullet"/>
      <w:lvlText w:val=""/>
      <w:lvlPicBulletId w:val="1"/>
      <w:lvlJc w:val="left"/>
      <w:pPr>
        <w:tabs>
          <w:tab w:val="left" w:pos="440"/>
        </w:tabs>
        <w:ind w:left="440" w:firstLine="0"/>
      </w:pPr>
      <w:rPr>
        <w:rFonts w:ascii="Symbol" w:hAnsi="Symbol" w:hint="default"/>
      </w:rPr>
    </w:lvl>
    <w:lvl w:ilvl="1">
      <w:start w:val="1"/>
      <w:numFmt w:val="bullet"/>
      <w:lvlText w:val=""/>
      <w:lvlJc w:val="left"/>
      <w:pPr>
        <w:tabs>
          <w:tab w:val="left" w:pos="880"/>
        </w:tabs>
        <w:ind w:left="880" w:firstLine="0"/>
      </w:pPr>
      <w:rPr>
        <w:rFonts w:ascii="Symbol" w:hAnsi="Symbol" w:hint="default"/>
      </w:rPr>
    </w:lvl>
    <w:lvl w:ilvl="2">
      <w:start w:val="1"/>
      <w:numFmt w:val="bullet"/>
      <w:lvlText w:val=""/>
      <w:lvlJc w:val="left"/>
      <w:pPr>
        <w:tabs>
          <w:tab w:val="left" w:pos="1320"/>
        </w:tabs>
        <w:ind w:left="1320" w:firstLine="0"/>
      </w:pPr>
      <w:rPr>
        <w:rFonts w:ascii="Symbol" w:hAnsi="Symbol" w:hint="default"/>
      </w:rPr>
    </w:lvl>
    <w:lvl w:ilvl="3">
      <w:start w:val="1"/>
      <w:numFmt w:val="bullet"/>
      <w:lvlText w:val=""/>
      <w:lvlJc w:val="left"/>
      <w:pPr>
        <w:tabs>
          <w:tab w:val="left" w:pos="1760"/>
        </w:tabs>
        <w:ind w:left="1760" w:firstLine="0"/>
      </w:pPr>
      <w:rPr>
        <w:rFonts w:ascii="Symbol" w:hAnsi="Symbol" w:hint="default"/>
      </w:rPr>
    </w:lvl>
    <w:lvl w:ilvl="4">
      <w:start w:val="1"/>
      <w:numFmt w:val="bullet"/>
      <w:lvlText w:val=""/>
      <w:lvlJc w:val="left"/>
      <w:pPr>
        <w:tabs>
          <w:tab w:val="left" w:pos="2200"/>
        </w:tabs>
        <w:ind w:left="2200" w:firstLine="0"/>
      </w:pPr>
      <w:rPr>
        <w:rFonts w:ascii="Symbol" w:hAnsi="Symbol" w:hint="default"/>
      </w:rPr>
    </w:lvl>
    <w:lvl w:ilvl="5">
      <w:start w:val="1"/>
      <w:numFmt w:val="bullet"/>
      <w:lvlText w:val=""/>
      <w:lvlJc w:val="left"/>
      <w:pPr>
        <w:tabs>
          <w:tab w:val="left" w:pos="2640"/>
        </w:tabs>
        <w:ind w:left="2640" w:firstLine="0"/>
      </w:pPr>
      <w:rPr>
        <w:rFonts w:ascii="Symbol" w:hAnsi="Symbol" w:hint="default"/>
      </w:rPr>
    </w:lvl>
    <w:lvl w:ilvl="6">
      <w:start w:val="1"/>
      <w:numFmt w:val="bullet"/>
      <w:lvlText w:val=""/>
      <w:lvlJc w:val="left"/>
      <w:pPr>
        <w:tabs>
          <w:tab w:val="left" w:pos="3080"/>
        </w:tabs>
        <w:ind w:left="3080" w:firstLine="0"/>
      </w:pPr>
      <w:rPr>
        <w:rFonts w:ascii="Symbol" w:hAnsi="Symbol" w:hint="default"/>
      </w:rPr>
    </w:lvl>
    <w:lvl w:ilvl="7">
      <w:start w:val="1"/>
      <w:numFmt w:val="bullet"/>
      <w:lvlText w:val=""/>
      <w:lvlJc w:val="left"/>
      <w:pPr>
        <w:tabs>
          <w:tab w:val="left" w:pos="3520"/>
        </w:tabs>
        <w:ind w:left="3520" w:firstLine="0"/>
      </w:pPr>
      <w:rPr>
        <w:rFonts w:ascii="Symbol" w:hAnsi="Symbol" w:hint="default"/>
      </w:rPr>
    </w:lvl>
    <w:lvl w:ilvl="8">
      <w:start w:val="1"/>
      <w:numFmt w:val="bullet"/>
      <w:lvlText w:val=""/>
      <w:lvlJc w:val="left"/>
      <w:pPr>
        <w:tabs>
          <w:tab w:val="left" w:pos="3960"/>
        </w:tabs>
        <w:ind w:left="3960" w:firstLine="0"/>
      </w:pPr>
      <w:rPr>
        <w:rFonts w:ascii="Symbol" w:hAnsi="Symbol" w:hint="default"/>
      </w:rPr>
    </w:lvl>
  </w:abstractNum>
  <w:abstractNum w:abstractNumId="142" w15:restartNumberingAfterBreak="0">
    <w:nsid w:val="7DB26043"/>
    <w:multiLevelType w:val="multilevel"/>
    <w:tmpl w:val="7DB26043"/>
    <w:lvl w:ilvl="0">
      <w:numFmt w:val="bullet"/>
      <w:lvlText w:val="-"/>
      <w:lvlJc w:val="left"/>
      <w:pPr>
        <w:ind w:left="360" w:hanging="360"/>
      </w:pPr>
      <w:rPr>
        <w:rFonts w:ascii="Times New Roman" w:eastAsia="宋体" w:hAnsi="Times New Roman" w:cs="Times New Roman"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43" w15:restartNumberingAfterBreak="0">
    <w:nsid w:val="7EDA54EB"/>
    <w:multiLevelType w:val="multilevel"/>
    <w:tmpl w:val="7EDA54EB"/>
    <w:lvl w:ilvl="0">
      <w:start w:val="6"/>
      <w:numFmt w:val="upperRoman"/>
      <w:lvlText w:val="%1"/>
      <w:lvlJc w:val="left"/>
      <w:pPr>
        <w:ind w:left="2968" w:hanging="960"/>
      </w:pPr>
      <w:rPr>
        <w:rFonts w:hint="default"/>
        <w:lang w:val="en-US" w:eastAsia="en-US" w:bidi="ar-SA"/>
      </w:rPr>
    </w:lvl>
    <w:lvl w:ilvl="1">
      <w:start w:val="1"/>
      <w:numFmt w:val="lowerLetter"/>
      <w:lvlText w:val="%1.%2"/>
      <w:lvlJc w:val="left"/>
      <w:pPr>
        <w:ind w:left="2968" w:hanging="960"/>
      </w:pPr>
      <w:rPr>
        <w:rFonts w:hint="default"/>
        <w:lang w:val="en-US" w:eastAsia="en-US" w:bidi="ar-SA"/>
      </w:rPr>
    </w:lvl>
    <w:lvl w:ilvl="2">
      <w:start w:val="2"/>
      <w:numFmt w:val="lowerRoman"/>
      <w:lvlText w:val="%1.%2.%3"/>
      <w:lvlJc w:val="left"/>
      <w:pPr>
        <w:ind w:left="2968" w:hanging="960"/>
      </w:pPr>
      <w:rPr>
        <w:rFonts w:hint="default"/>
        <w:lang w:val="en-US" w:eastAsia="en-US" w:bidi="ar-SA"/>
      </w:rPr>
    </w:lvl>
    <w:lvl w:ilvl="3">
      <w:start w:val="2"/>
      <w:numFmt w:val="decimal"/>
      <w:lvlText w:val="%1.%2.%3.%4)"/>
      <w:lvlJc w:val="left"/>
      <w:pPr>
        <w:ind w:left="2968" w:hanging="960"/>
      </w:pPr>
      <w:rPr>
        <w:rFonts w:ascii="Arial" w:eastAsia="Arial" w:hAnsi="Arial" w:cs="Arial" w:hint="default"/>
        <w:b w:val="0"/>
        <w:bCs w:val="0"/>
        <w:i w:val="0"/>
        <w:iCs w:val="0"/>
        <w:color w:val="227733"/>
        <w:spacing w:val="-1"/>
        <w:w w:val="99"/>
        <w:sz w:val="22"/>
        <w:szCs w:val="22"/>
        <w:lang w:val="en-US" w:eastAsia="en-US" w:bidi="ar-SA"/>
      </w:rPr>
    </w:lvl>
    <w:lvl w:ilvl="4">
      <w:numFmt w:val="bullet"/>
      <w:lvlText w:val="•"/>
      <w:lvlJc w:val="left"/>
      <w:pPr>
        <w:ind w:left="5546" w:hanging="960"/>
      </w:pPr>
      <w:rPr>
        <w:rFonts w:hint="default"/>
        <w:lang w:val="en-US" w:eastAsia="en-US" w:bidi="ar-SA"/>
      </w:rPr>
    </w:lvl>
    <w:lvl w:ilvl="5">
      <w:numFmt w:val="bullet"/>
      <w:lvlText w:val="•"/>
      <w:lvlJc w:val="left"/>
      <w:pPr>
        <w:ind w:left="6192" w:hanging="960"/>
      </w:pPr>
      <w:rPr>
        <w:rFonts w:hint="default"/>
        <w:lang w:val="en-US" w:eastAsia="en-US" w:bidi="ar-SA"/>
      </w:rPr>
    </w:lvl>
    <w:lvl w:ilvl="6">
      <w:numFmt w:val="bullet"/>
      <w:lvlText w:val="•"/>
      <w:lvlJc w:val="left"/>
      <w:pPr>
        <w:ind w:left="6839" w:hanging="960"/>
      </w:pPr>
      <w:rPr>
        <w:rFonts w:hint="default"/>
        <w:lang w:val="en-US" w:eastAsia="en-US" w:bidi="ar-SA"/>
      </w:rPr>
    </w:lvl>
    <w:lvl w:ilvl="7">
      <w:numFmt w:val="bullet"/>
      <w:lvlText w:val="•"/>
      <w:lvlJc w:val="left"/>
      <w:pPr>
        <w:ind w:left="7485" w:hanging="960"/>
      </w:pPr>
      <w:rPr>
        <w:rFonts w:hint="default"/>
        <w:lang w:val="en-US" w:eastAsia="en-US" w:bidi="ar-SA"/>
      </w:rPr>
    </w:lvl>
    <w:lvl w:ilvl="8">
      <w:numFmt w:val="bullet"/>
      <w:lvlText w:val="•"/>
      <w:lvlJc w:val="left"/>
      <w:pPr>
        <w:ind w:left="8132" w:hanging="960"/>
      </w:pPr>
      <w:rPr>
        <w:rFonts w:hint="default"/>
        <w:lang w:val="en-US" w:eastAsia="en-US" w:bidi="ar-SA"/>
      </w:rPr>
    </w:lvl>
  </w:abstractNum>
  <w:num w:numId="1" w16cid:durableId="1874538833">
    <w:abstractNumId w:val="69"/>
  </w:num>
  <w:num w:numId="2" w16cid:durableId="1527910798">
    <w:abstractNumId w:val="66"/>
  </w:num>
  <w:num w:numId="3" w16cid:durableId="1808544219">
    <w:abstractNumId w:val="84"/>
  </w:num>
  <w:num w:numId="4" w16cid:durableId="1189099490">
    <w:abstractNumId w:val="0"/>
  </w:num>
  <w:num w:numId="5" w16cid:durableId="1040591118">
    <w:abstractNumId w:val="75"/>
  </w:num>
  <w:num w:numId="6" w16cid:durableId="1030495928">
    <w:abstractNumId w:val="142"/>
  </w:num>
  <w:num w:numId="7" w16cid:durableId="1721055636">
    <w:abstractNumId w:val="81"/>
  </w:num>
  <w:num w:numId="8" w16cid:durableId="275672572">
    <w:abstractNumId w:val="47"/>
  </w:num>
  <w:num w:numId="9" w16cid:durableId="1922787470">
    <w:abstractNumId w:val="50"/>
  </w:num>
  <w:num w:numId="10" w16cid:durableId="1405759685">
    <w:abstractNumId w:val="55"/>
  </w:num>
  <w:num w:numId="11" w16cid:durableId="1894920540">
    <w:abstractNumId w:val="37"/>
  </w:num>
  <w:num w:numId="12" w16cid:durableId="527178644">
    <w:abstractNumId w:val="18"/>
  </w:num>
  <w:num w:numId="13" w16cid:durableId="926813330">
    <w:abstractNumId w:val="71"/>
  </w:num>
  <w:num w:numId="14" w16cid:durableId="1179740097">
    <w:abstractNumId w:val="2"/>
  </w:num>
  <w:num w:numId="15" w16cid:durableId="770977367">
    <w:abstractNumId w:val="119"/>
  </w:num>
  <w:num w:numId="16" w16cid:durableId="386882963">
    <w:abstractNumId w:val="105"/>
  </w:num>
  <w:num w:numId="17" w16cid:durableId="103809698">
    <w:abstractNumId w:val="56"/>
  </w:num>
  <w:num w:numId="18" w16cid:durableId="2037391603">
    <w:abstractNumId w:val="60"/>
  </w:num>
  <w:num w:numId="19" w16cid:durableId="117065424">
    <w:abstractNumId w:val="21"/>
  </w:num>
  <w:num w:numId="20" w16cid:durableId="1255745151">
    <w:abstractNumId w:val="54"/>
  </w:num>
  <w:num w:numId="21" w16cid:durableId="1282224990">
    <w:abstractNumId w:val="87"/>
  </w:num>
  <w:num w:numId="22" w16cid:durableId="916400384">
    <w:abstractNumId w:val="48"/>
  </w:num>
  <w:num w:numId="23" w16cid:durableId="861015604">
    <w:abstractNumId w:val="19"/>
  </w:num>
  <w:num w:numId="24" w16cid:durableId="1736395754">
    <w:abstractNumId w:val="90"/>
  </w:num>
  <w:num w:numId="25" w16cid:durableId="1607617992">
    <w:abstractNumId w:val="99"/>
  </w:num>
  <w:num w:numId="26" w16cid:durableId="1250844096">
    <w:abstractNumId w:val="138"/>
  </w:num>
  <w:num w:numId="27" w16cid:durableId="95058370">
    <w:abstractNumId w:val="98"/>
  </w:num>
  <w:num w:numId="28" w16cid:durableId="1278365776">
    <w:abstractNumId w:val="14"/>
  </w:num>
  <w:num w:numId="29" w16cid:durableId="341977985">
    <w:abstractNumId w:val="107"/>
  </w:num>
  <w:num w:numId="30" w16cid:durableId="1763062693">
    <w:abstractNumId w:val="4"/>
  </w:num>
  <w:num w:numId="31" w16cid:durableId="652955255">
    <w:abstractNumId w:val="63"/>
  </w:num>
  <w:num w:numId="32" w16cid:durableId="541792706">
    <w:abstractNumId w:val="24"/>
  </w:num>
  <w:num w:numId="33" w16cid:durableId="1865287662">
    <w:abstractNumId w:val="43"/>
  </w:num>
  <w:num w:numId="34" w16cid:durableId="1064597275">
    <w:abstractNumId w:val="46"/>
  </w:num>
  <w:num w:numId="35" w16cid:durableId="1627541488">
    <w:abstractNumId w:val="89"/>
  </w:num>
  <w:num w:numId="36" w16cid:durableId="651953921">
    <w:abstractNumId w:val="29"/>
  </w:num>
  <w:num w:numId="37" w16cid:durableId="501629298">
    <w:abstractNumId w:val="62"/>
  </w:num>
  <w:num w:numId="38" w16cid:durableId="116989537">
    <w:abstractNumId w:val="12"/>
  </w:num>
  <w:num w:numId="39" w16cid:durableId="633222260">
    <w:abstractNumId w:val="83"/>
  </w:num>
  <w:num w:numId="40" w16cid:durableId="1466851649">
    <w:abstractNumId w:val="95"/>
  </w:num>
  <w:num w:numId="41" w16cid:durableId="609900065">
    <w:abstractNumId w:val="49"/>
  </w:num>
  <w:num w:numId="42" w16cid:durableId="1102335180">
    <w:abstractNumId w:val="136"/>
  </w:num>
  <w:num w:numId="43" w16cid:durableId="349717561">
    <w:abstractNumId w:val="41"/>
  </w:num>
  <w:num w:numId="44" w16cid:durableId="166332577">
    <w:abstractNumId w:val="96"/>
  </w:num>
  <w:num w:numId="45" w16cid:durableId="1275559011">
    <w:abstractNumId w:val="53"/>
  </w:num>
  <w:num w:numId="46" w16cid:durableId="1640109198">
    <w:abstractNumId w:val="51"/>
  </w:num>
  <w:num w:numId="47" w16cid:durableId="763501353">
    <w:abstractNumId w:val="103"/>
  </w:num>
  <w:num w:numId="48" w16cid:durableId="285887747">
    <w:abstractNumId w:val="10"/>
  </w:num>
  <w:num w:numId="49" w16cid:durableId="658584370">
    <w:abstractNumId w:val="17"/>
  </w:num>
  <w:num w:numId="50" w16cid:durableId="719868806">
    <w:abstractNumId w:val="31"/>
  </w:num>
  <w:num w:numId="51" w16cid:durableId="1681852465">
    <w:abstractNumId w:val="137"/>
  </w:num>
  <w:num w:numId="52" w16cid:durableId="1806779366">
    <w:abstractNumId w:val="97"/>
  </w:num>
  <w:num w:numId="53" w16cid:durableId="1112431333">
    <w:abstractNumId w:val="121"/>
  </w:num>
  <w:num w:numId="54" w16cid:durableId="181162635">
    <w:abstractNumId w:val="42"/>
  </w:num>
  <w:num w:numId="55" w16cid:durableId="1834485447">
    <w:abstractNumId w:val="117"/>
  </w:num>
  <w:num w:numId="56" w16cid:durableId="1310086887">
    <w:abstractNumId w:val="3"/>
  </w:num>
  <w:num w:numId="57" w16cid:durableId="949627088">
    <w:abstractNumId w:val="139"/>
  </w:num>
  <w:num w:numId="58" w16cid:durableId="795874113">
    <w:abstractNumId w:val="109"/>
  </w:num>
  <w:num w:numId="59" w16cid:durableId="1037316744">
    <w:abstractNumId w:val="5"/>
  </w:num>
  <w:num w:numId="60" w16cid:durableId="316962120">
    <w:abstractNumId w:val="114"/>
  </w:num>
  <w:num w:numId="61" w16cid:durableId="139348628">
    <w:abstractNumId w:val="100"/>
  </w:num>
  <w:num w:numId="62" w16cid:durableId="702747272">
    <w:abstractNumId w:val="118"/>
  </w:num>
  <w:num w:numId="63" w16cid:durableId="489172834">
    <w:abstractNumId w:val="133"/>
  </w:num>
  <w:num w:numId="64" w16cid:durableId="313334240">
    <w:abstractNumId w:val="132"/>
  </w:num>
  <w:num w:numId="65" w16cid:durableId="1720204701">
    <w:abstractNumId w:val="23"/>
  </w:num>
  <w:num w:numId="66" w16cid:durableId="339624637">
    <w:abstractNumId w:val="61"/>
  </w:num>
  <w:num w:numId="67" w16cid:durableId="873467190">
    <w:abstractNumId w:val="112"/>
  </w:num>
  <w:num w:numId="68" w16cid:durableId="1834756943">
    <w:abstractNumId w:val="9"/>
  </w:num>
  <w:num w:numId="69" w16cid:durableId="1167667112">
    <w:abstractNumId w:val="78"/>
  </w:num>
  <w:num w:numId="70" w16cid:durableId="293872443">
    <w:abstractNumId w:val="91"/>
  </w:num>
  <w:num w:numId="71" w16cid:durableId="251593560">
    <w:abstractNumId w:val="116"/>
  </w:num>
  <w:num w:numId="72" w16cid:durableId="841240820">
    <w:abstractNumId w:val="108"/>
  </w:num>
  <w:num w:numId="73" w16cid:durableId="1614089916">
    <w:abstractNumId w:val="127"/>
  </w:num>
  <w:num w:numId="74" w16cid:durableId="784617954">
    <w:abstractNumId w:val="120"/>
  </w:num>
  <w:num w:numId="75" w16cid:durableId="237175814">
    <w:abstractNumId w:val="122"/>
  </w:num>
  <w:num w:numId="76" w16cid:durableId="2042245677">
    <w:abstractNumId w:val="126"/>
  </w:num>
  <w:num w:numId="77" w16cid:durableId="147868656">
    <w:abstractNumId w:val="140"/>
  </w:num>
  <w:num w:numId="78" w16cid:durableId="1473407300">
    <w:abstractNumId w:val="134"/>
  </w:num>
  <w:num w:numId="79" w16cid:durableId="751855440">
    <w:abstractNumId w:val="88"/>
  </w:num>
  <w:num w:numId="80" w16cid:durableId="705062733">
    <w:abstractNumId w:val="73"/>
  </w:num>
  <w:num w:numId="81" w16cid:durableId="2103715407">
    <w:abstractNumId w:val="11"/>
  </w:num>
  <w:num w:numId="82" w16cid:durableId="1816336625">
    <w:abstractNumId w:val="68"/>
  </w:num>
  <w:num w:numId="83" w16cid:durableId="1838376515">
    <w:abstractNumId w:val="1"/>
  </w:num>
  <w:num w:numId="84" w16cid:durableId="763039074">
    <w:abstractNumId w:val="124"/>
  </w:num>
  <w:num w:numId="85" w16cid:durableId="941106116">
    <w:abstractNumId w:val="36"/>
  </w:num>
  <w:num w:numId="86" w16cid:durableId="742878137">
    <w:abstractNumId w:val="93"/>
  </w:num>
  <w:num w:numId="87" w16cid:durableId="1737361336">
    <w:abstractNumId w:val="38"/>
  </w:num>
  <w:num w:numId="88" w16cid:durableId="944119372">
    <w:abstractNumId w:val="64"/>
  </w:num>
  <w:num w:numId="89" w16cid:durableId="507254070">
    <w:abstractNumId w:val="80"/>
  </w:num>
  <w:num w:numId="90" w16cid:durableId="1861115998">
    <w:abstractNumId w:val="22"/>
  </w:num>
  <w:num w:numId="91" w16cid:durableId="870802420">
    <w:abstractNumId w:val="92"/>
  </w:num>
  <w:num w:numId="92" w16cid:durableId="1256130625">
    <w:abstractNumId w:val="77"/>
  </w:num>
  <w:num w:numId="93" w16cid:durableId="1221863250">
    <w:abstractNumId w:val="101"/>
  </w:num>
  <w:num w:numId="94" w16cid:durableId="102504909">
    <w:abstractNumId w:val="26"/>
  </w:num>
  <w:num w:numId="95" w16cid:durableId="1603369934">
    <w:abstractNumId w:val="86"/>
  </w:num>
  <w:num w:numId="96" w16cid:durableId="1421636845">
    <w:abstractNumId w:val="94"/>
  </w:num>
  <w:num w:numId="97" w16cid:durableId="2064868899">
    <w:abstractNumId w:val="135"/>
  </w:num>
  <w:num w:numId="98" w16cid:durableId="2131631149">
    <w:abstractNumId w:val="123"/>
  </w:num>
  <w:num w:numId="99" w16cid:durableId="1187329501">
    <w:abstractNumId w:val="39"/>
  </w:num>
  <w:num w:numId="100" w16cid:durableId="927271129">
    <w:abstractNumId w:val="113"/>
  </w:num>
  <w:num w:numId="101" w16cid:durableId="1545865695">
    <w:abstractNumId w:val="74"/>
  </w:num>
  <w:num w:numId="102" w16cid:durableId="541285022">
    <w:abstractNumId w:val="85"/>
  </w:num>
  <w:num w:numId="103" w16cid:durableId="662245849">
    <w:abstractNumId w:val="76"/>
  </w:num>
  <w:num w:numId="104" w16cid:durableId="1893496715">
    <w:abstractNumId w:val="40"/>
  </w:num>
  <w:num w:numId="105" w16cid:durableId="1914198962">
    <w:abstractNumId w:val="6"/>
  </w:num>
  <w:num w:numId="106" w16cid:durableId="202668815">
    <w:abstractNumId w:val="106"/>
  </w:num>
  <w:num w:numId="107" w16cid:durableId="1711539500">
    <w:abstractNumId w:val="82"/>
  </w:num>
  <w:num w:numId="108" w16cid:durableId="1536305922">
    <w:abstractNumId w:val="25"/>
  </w:num>
  <w:num w:numId="109" w16cid:durableId="926572753">
    <w:abstractNumId w:val="15"/>
  </w:num>
  <w:num w:numId="110" w16cid:durableId="1863319645">
    <w:abstractNumId w:val="125"/>
  </w:num>
  <w:num w:numId="111" w16cid:durableId="2110351518">
    <w:abstractNumId w:val="111"/>
  </w:num>
  <w:num w:numId="112" w16cid:durableId="1165362421">
    <w:abstractNumId w:val="143"/>
  </w:num>
  <w:num w:numId="113" w16cid:durableId="226571096">
    <w:abstractNumId w:val="30"/>
  </w:num>
  <w:num w:numId="114" w16cid:durableId="1678846230">
    <w:abstractNumId w:val="129"/>
  </w:num>
  <w:num w:numId="115" w16cid:durableId="1100372265">
    <w:abstractNumId w:val="110"/>
  </w:num>
  <w:num w:numId="116" w16cid:durableId="1121729033">
    <w:abstractNumId w:val="7"/>
  </w:num>
  <w:num w:numId="117" w16cid:durableId="221215456">
    <w:abstractNumId w:val="67"/>
  </w:num>
  <w:num w:numId="118" w16cid:durableId="210502525">
    <w:abstractNumId w:val="59"/>
  </w:num>
  <w:num w:numId="119" w16cid:durableId="88933049">
    <w:abstractNumId w:val="8"/>
  </w:num>
  <w:num w:numId="120" w16cid:durableId="834347648">
    <w:abstractNumId w:val="27"/>
  </w:num>
  <w:num w:numId="121" w16cid:durableId="447551790">
    <w:abstractNumId w:val="131"/>
  </w:num>
  <w:num w:numId="122" w16cid:durableId="1534608417">
    <w:abstractNumId w:val="72"/>
  </w:num>
  <w:num w:numId="123" w16cid:durableId="867107360">
    <w:abstractNumId w:val="141"/>
  </w:num>
  <w:num w:numId="124" w16cid:durableId="35592830">
    <w:abstractNumId w:val="33"/>
  </w:num>
  <w:num w:numId="125" w16cid:durableId="1539394709">
    <w:abstractNumId w:val="79"/>
  </w:num>
  <w:num w:numId="126" w16cid:durableId="1818108878">
    <w:abstractNumId w:val="102"/>
  </w:num>
  <w:num w:numId="127" w16cid:durableId="1010252736">
    <w:abstractNumId w:val="58"/>
  </w:num>
  <w:num w:numId="128" w16cid:durableId="677923189">
    <w:abstractNumId w:val="35"/>
  </w:num>
  <w:num w:numId="129" w16cid:durableId="2103263001">
    <w:abstractNumId w:val="28"/>
  </w:num>
  <w:num w:numId="130" w16cid:durableId="457990305">
    <w:abstractNumId w:val="104"/>
  </w:num>
  <w:num w:numId="131" w16cid:durableId="1746535998">
    <w:abstractNumId w:val="52"/>
  </w:num>
  <w:num w:numId="132" w16cid:durableId="63917159">
    <w:abstractNumId w:val="115"/>
  </w:num>
  <w:num w:numId="133" w16cid:durableId="1314286540">
    <w:abstractNumId w:val="70"/>
  </w:num>
  <w:num w:numId="134" w16cid:durableId="832330610">
    <w:abstractNumId w:val="34"/>
  </w:num>
  <w:num w:numId="135" w16cid:durableId="1171063881">
    <w:abstractNumId w:val="16"/>
  </w:num>
  <w:num w:numId="136" w16cid:durableId="784158222">
    <w:abstractNumId w:val="45"/>
  </w:num>
  <w:num w:numId="137" w16cid:durableId="1951357709">
    <w:abstractNumId w:val="13"/>
  </w:num>
  <w:num w:numId="138" w16cid:durableId="989361527">
    <w:abstractNumId w:val="57"/>
  </w:num>
  <w:num w:numId="139" w16cid:durableId="1695426557">
    <w:abstractNumId w:val="65"/>
  </w:num>
  <w:num w:numId="140" w16cid:durableId="1197306623">
    <w:abstractNumId w:val="20"/>
  </w:num>
  <w:num w:numId="141" w16cid:durableId="1051881752">
    <w:abstractNumId w:val="130"/>
  </w:num>
  <w:num w:numId="142" w16cid:durableId="991954836">
    <w:abstractNumId w:val="128"/>
  </w:num>
  <w:num w:numId="143" w16cid:durableId="883910055">
    <w:abstractNumId w:val="32"/>
  </w:num>
  <w:num w:numId="144" w16cid:durableId="751513464">
    <w:abstractNumId w:val="44"/>
  </w:num>
  <w:numIdMacAtCleanup w:val="14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yijia zhang">
    <w15:presenceInfo w15:providerId="Windows Live" w15:userId="d27368047f0931f4"/>
  </w15:person>
  <w15:person w15:author="昀昊 税">
    <w15:presenceInfo w15:providerId="Windows Live" w15:userId="b137b15972e562d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bordersDoNotSurroundHeader/>
  <w:bordersDoNotSurroundFooter/>
  <w:proofState w:spelling="clean" w:grammar="clean"/>
  <w:trackRevisions/>
  <w:defaultTabStop w:val="420"/>
  <w:drawingGridVerticalSpacing w:val="156"/>
  <w:noPunctuationKerning/>
  <w:characterSpacingControl w:val="compressPunctuation"/>
  <w:hdrShapeDefaults>
    <o:shapedefaults v:ext="edit" spidmax="2050"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YjY3YTYxZTc1ZjBjN2RkZTQ5ZGI0YzBhODMyMTMyNjEifQ=="/>
  </w:docVars>
  <w:rsids>
    <w:rsidRoot w:val="00587A54"/>
    <w:rsid w:val="0000191E"/>
    <w:rsid w:val="0000264C"/>
    <w:rsid w:val="000044AD"/>
    <w:rsid w:val="000052FE"/>
    <w:rsid w:val="000054C1"/>
    <w:rsid w:val="00005FBE"/>
    <w:rsid w:val="0000636F"/>
    <w:rsid w:val="00011E11"/>
    <w:rsid w:val="00012148"/>
    <w:rsid w:val="00014C57"/>
    <w:rsid w:val="00015B06"/>
    <w:rsid w:val="00016889"/>
    <w:rsid w:val="00020703"/>
    <w:rsid w:val="0002151E"/>
    <w:rsid w:val="00021B55"/>
    <w:rsid w:val="000228E1"/>
    <w:rsid w:val="000264AE"/>
    <w:rsid w:val="00027681"/>
    <w:rsid w:val="00027B1F"/>
    <w:rsid w:val="00030E2D"/>
    <w:rsid w:val="00031E44"/>
    <w:rsid w:val="00033427"/>
    <w:rsid w:val="000372B7"/>
    <w:rsid w:val="00044B18"/>
    <w:rsid w:val="00045861"/>
    <w:rsid w:val="00045F8F"/>
    <w:rsid w:val="000473AE"/>
    <w:rsid w:val="0004773D"/>
    <w:rsid w:val="00051D48"/>
    <w:rsid w:val="00051FC6"/>
    <w:rsid w:val="000539FB"/>
    <w:rsid w:val="0005475D"/>
    <w:rsid w:val="00054ADB"/>
    <w:rsid w:val="00055F21"/>
    <w:rsid w:val="00056885"/>
    <w:rsid w:val="00056F36"/>
    <w:rsid w:val="0005769D"/>
    <w:rsid w:val="000604FA"/>
    <w:rsid w:val="00064AEF"/>
    <w:rsid w:val="0006540F"/>
    <w:rsid w:val="00065588"/>
    <w:rsid w:val="00072A4D"/>
    <w:rsid w:val="00073CBC"/>
    <w:rsid w:val="0007661F"/>
    <w:rsid w:val="00080586"/>
    <w:rsid w:val="00080A86"/>
    <w:rsid w:val="00080DDA"/>
    <w:rsid w:val="00081F0C"/>
    <w:rsid w:val="00082C0D"/>
    <w:rsid w:val="000842FA"/>
    <w:rsid w:val="00085CCF"/>
    <w:rsid w:val="000868DB"/>
    <w:rsid w:val="00087723"/>
    <w:rsid w:val="00090310"/>
    <w:rsid w:val="00090E74"/>
    <w:rsid w:val="000939FB"/>
    <w:rsid w:val="00095895"/>
    <w:rsid w:val="000979B4"/>
    <w:rsid w:val="00097F59"/>
    <w:rsid w:val="000A11A3"/>
    <w:rsid w:val="000A1BDD"/>
    <w:rsid w:val="000A289F"/>
    <w:rsid w:val="000A63D7"/>
    <w:rsid w:val="000A64BD"/>
    <w:rsid w:val="000A75FB"/>
    <w:rsid w:val="000B014C"/>
    <w:rsid w:val="000B0175"/>
    <w:rsid w:val="000B0E40"/>
    <w:rsid w:val="000B18A8"/>
    <w:rsid w:val="000B2D88"/>
    <w:rsid w:val="000B5794"/>
    <w:rsid w:val="000B5FA2"/>
    <w:rsid w:val="000B6226"/>
    <w:rsid w:val="000B6A2D"/>
    <w:rsid w:val="000B6BD9"/>
    <w:rsid w:val="000B76C3"/>
    <w:rsid w:val="000B7EE4"/>
    <w:rsid w:val="000C0484"/>
    <w:rsid w:val="000C078E"/>
    <w:rsid w:val="000C2907"/>
    <w:rsid w:val="000C358B"/>
    <w:rsid w:val="000C4C93"/>
    <w:rsid w:val="000C690A"/>
    <w:rsid w:val="000D3CF2"/>
    <w:rsid w:val="000D4FAB"/>
    <w:rsid w:val="000E0AB4"/>
    <w:rsid w:val="000E1F26"/>
    <w:rsid w:val="000E22C8"/>
    <w:rsid w:val="000E2929"/>
    <w:rsid w:val="000E732E"/>
    <w:rsid w:val="000F19E2"/>
    <w:rsid w:val="000F512D"/>
    <w:rsid w:val="00100614"/>
    <w:rsid w:val="001011DE"/>
    <w:rsid w:val="00101B1B"/>
    <w:rsid w:val="00102959"/>
    <w:rsid w:val="001047B1"/>
    <w:rsid w:val="00106AF2"/>
    <w:rsid w:val="001078AD"/>
    <w:rsid w:val="0011243A"/>
    <w:rsid w:val="0011288F"/>
    <w:rsid w:val="00117012"/>
    <w:rsid w:val="00117B48"/>
    <w:rsid w:val="00121A0E"/>
    <w:rsid w:val="00121D08"/>
    <w:rsid w:val="00121D4C"/>
    <w:rsid w:val="00122194"/>
    <w:rsid w:val="00122AC9"/>
    <w:rsid w:val="00124638"/>
    <w:rsid w:val="00127DD1"/>
    <w:rsid w:val="001312F9"/>
    <w:rsid w:val="001313BD"/>
    <w:rsid w:val="001319BA"/>
    <w:rsid w:val="00131BD3"/>
    <w:rsid w:val="00132529"/>
    <w:rsid w:val="00134530"/>
    <w:rsid w:val="00140FDF"/>
    <w:rsid w:val="0014143B"/>
    <w:rsid w:val="001421BD"/>
    <w:rsid w:val="00144A32"/>
    <w:rsid w:val="00144F8A"/>
    <w:rsid w:val="001508C3"/>
    <w:rsid w:val="00151734"/>
    <w:rsid w:val="00151AD9"/>
    <w:rsid w:val="00151F65"/>
    <w:rsid w:val="001574DB"/>
    <w:rsid w:val="0015764B"/>
    <w:rsid w:val="001601AC"/>
    <w:rsid w:val="00161D9F"/>
    <w:rsid w:val="00162029"/>
    <w:rsid w:val="00162B16"/>
    <w:rsid w:val="001634C7"/>
    <w:rsid w:val="00164FC7"/>
    <w:rsid w:val="00165F71"/>
    <w:rsid w:val="001660B0"/>
    <w:rsid w:val="001675DA"/>
    <w:rsid w:val="001676E6"/>
    <w:rsid w:val="00170406"/>
    <w:rsid w:val="001727A0"/>
    <w:rsid w:val="001732AD"/>
    <w:rsid w:val="00174221"/>
    <w:rsid w:val="00174384"/>
    <w:rsid w:val="00174967"/>
    <w:rsid w:val="00175A75"/>
    <w:rsid w:val="00175FD0"/>
    <w:rsid w:val="00176308"/>
    <w:rsid w:val="001808A2"/>
    <w:rsid w:val="00183779"/>
    <w:rsid w:val="001857B2"/>
    <w:rsid w:val="00185ADA"/>
    <w:rsid w:val="00187A8D"/>
    <w:rsid w:val="00192F0C"/>
    <w:rsid w:val="00193CF3"/>
    <w:rsid w:val="001A0893"/>
    <w:rsid w:val="001A4C7F"/>
    <w:rsid w:val="001A65BC"/>
    <w:rsid w:val="001A66A8"/>
    <w:rsid w:val="001A6A81"/>
    <w:rsid w:val="001A7B86"/>
    <w:rsid w:val="001B0676"/>
    <w:rsid w:val="001B2B14"/>
    <w:rsid w:val="001B3573"/>
    <w:rsid w:val="001B68BA"/>
    <w:rsid w:val="001C1AA2"/>
    <w:rsid w:val="001C1E5B"/>
    <w:rsid w:val="001C23DB"/>
    <w:rsid w:val="001C2D33"/>
    <w:rsid w:val="001C3A48"/>
    <w:rsid w:val="001C3A8A"/>
    <w:rsid w:val="001C3D20"/>
    <w:rsid w:val="001C6A1F"/>
    <w:rsid w:val="001C7091"/>
    <w:rsid w:val="001C7894"/>
    <w:rsid w:val="001D2DA0"/>
    <w:rsid w:val="001D3AB1"/>
    <w:rsid w:val="001D7BBD"/>
    <w:rsid w:val="001E02C2"/>
    <w:rsid w:val="001E0FFC"/>
    <w:rsid w:val="001E1E60"/>
    <w:rsid w:val="001E22C9"/>
    <w:rsid w:val="001E3030"/>
    <w:rsid w:val="001E364A"/>
    <w:rsid w:val="001E3DAE"/>
    <w:rsid w:val="001E58CE"/>
    <w:rsid w:val="001E6B56"/>
    <w:rsid w:val="001F148E"/>
    <w:rsid w:val="001F149F"/>
    <w:rsid w:val="001F2661"/>
    <w:rsid w:val="001F2A37"/>
    <w:rsid w:val="001F3180"/>
    <w:rsid w:val="001F6F36"/>
    <w:rsid w:val="00205404"/>
    <w:rsid w:val="00205BAF"/>
    <w:rsid w:val="00205D53"/>
    <w:rsid w:val="00206852"/>
    <w:rsid w:val="00206E24"/>
    <w:rsid w:val="00207C12"/>
    <w:rsid w:val="0021094D"/>
    <w:rsid w:val="00210B58"/>
    <w:rsid w:val="00210BF3"/>
    <w:rsid w:val="002140E5"/>
    <w:rsid w:val="0021450F"/>
    <w:rsid w:val="00214749"/>
    <w:rsid w:val="002154B0"/>
    <w:rsid w:val="00215FAC"/>
    <w:rsid w:val="002235CE"/>
    <w:rsid w:val="00235C85"/>
    <w:rsid w:val="00236D4B"/>
    <w:rsid w:val="00240757"/>
    <w:rsid w:val="00240F89"/>
    <w:rsid w:val="00244B4C"/>
    <w:rsid w:val="0024539C"/>
    <w:rsid w:val="002501AE"/>
    <w:rsid w:val="002531FC"/>
    <w:rsid w:val="00253372"/>
    <w:rsid w:val="002535FA"/>
    <w:rsid w:val="00254D6E"/>
    <w:rsid w:val="002559A9"/>
    <w:rsid w:val="00255DD3"/>
    <w:rsid w:val="00256C22"/>
    <w:rsid w:val="002578EA"/>
    <w:rsid w:val="002606C8"/>
    <w:rsid w:val="00260C57"/>
    <w:rsid w:val="002633E8"/>
    <w:rsid w:val="002645B7"/>
    <w:rsid w:val="00265BF2"/>
    <w:rsid w:val="00266999"/>
    <w:rsid w:val="00266AAF"/>
    <w:rsid w:val="002725FA"/>
    <w:rsid w:val="00273245"/>
    <w:rsid w:val="00273BDC"/>
    <w:rsid w:val="00273F3C"/>
    <w:rsid w:val="002754A4"/>
    <w:rsid w:val="002757D6"/>
    <w:rsid w:val="00276E5D"/>
    <w:rsid w:val="00276F42"/>
    <w:rsid w:val="00280DC9"/>
    <w:rsid w:val="00281EB2"/>
    <w:rsid w:val="00282448"/>
    <w:rsid w:val="00283657"/>
    <w:rsid w:val="00283B09"/>
    <w:rsid w:val="00284CDC"/>
    <w:rsid w:val="002870F9"/>
    <w:rsid w:val="002940A0"/>
    <w:rsid w:val="002956F0"/>
    <w:rsid w:val="002960A8"/>
    <w:rsid w:val="00296917"/>
    <w:rsid w:val="00297217"/>
    <w:rsid w:val="002A008E"/>
    <w:rsid w:val="002A18E3"/>
    <w:rsid w:val="002A5739"/>
    <w:rsid w:val="002A705D"/>
    <w:rsid w:val="002A7717"/>
    <w:rsid w:val="002B016E"/>
    <w:rsid w:val="002B076B"/>
    <w:rsid w:val="002B0881"/>
    <w:rsid w:val="002B3BE1"/>
    <w:rsid w:val="002B63F5"/>
    <w:rsid w:val="002C0F96"/>
    <w:rsid w:val="002C44AC"/>
    <w:rsid w:val="002C68A4"/>
    <w:rsid w:val="002D0381"/>
    <w:rsid w:val="002D046F"/>
    <w:rsid w:val="002D237C"/>
    <w:rsid w:val="002D3A67"/>
    <w:rsid w:val="002E49D0"/>
    <w:rsid w:val="002E557D"/>
    <w:rsid w:val="002E5FBA"/>
    <w:rsid w:val="002E632D"/>
    <w:rsid w:val="002F296C"/>
    <w:rsid w:val="002F5566"/>
    <w:rsid w:val="002F603C"/>
    <w:rsid w:val="002F6F65"/>
    <w:rsid w:val="002F72FA"/>
    <w:rsid w:val="00304B49"/>
    <w:rsid w:val="00306C20"/>
    <w:rsid w:val="00307CFC"/>
    <w:rsid w:val="00310A50"/>
    <w:rsid w:val="00312895"/>
    <w:rsid w:val="00315C5E"/>
    <w:rsid w:val="00315DE7"/>
    <w:rsid w:val="003179F6"/>
    <w:rsid w:val="00322933"/>
    <w:rsid w:val="003240E1"/>
    <w:rsid w:val="00324600"/>
    <w:rsid w:val="003254DE"/>
    <w:rsid w:val="00326924"/>
    <w:rsid w:val="00327688"/>
    <w:rsid w:val="003336E5"/>
    <w:rsid w:val="003347E8"/>
    <w:rsid w:val="0033486C"/>
    <w:rsid w:val="00341CFD"/>
    <w:rsid w:val="00344A0A"/>
    <w:rsid w:val="00345F73"/>
    <w:rsid w:val="00346555"/>
    <w:rsid w:val="003465EE"/>
    <w:rsid w:val="00350AC8"/>
    <w:rsid w:val="00350D2D"/>
    <w:rsid w:val="00350FBA"/>
    <w:rsid w:val="00352305"/>
    <w:rsid w:val="003539AD"/>
    <w:rsid w:val="00353B17"/>
    <w:rsid w:val="003546E1"/>
    <w:rsid w:val="00354740"/>
    <w:rsid w:val="00355651"/>
    <w:rsid w:val="00355B88"/>
    <w:rsid w:val="003617A5"/>
    <w:rsid w:val="003637D5"/>
    <w:rsid w:val="003642EF"/>
    <w:rsid w:val="0036598A"/>
    <w:rsid w:val="00365B6D"/>
    <w:rsid w:val="00367BA7"/>
    <w:rsid w:val="003710C2"/>
    <w:rsid w:val="003716FC"/>
    <w:rsid w:val="003723F4"/>
    <w:rsid w:val="00373C00"/>
    <w:rsid w:val="00373DBD"/>
    <w:rsid w:val="003740CB"/>
    <w:rsid w:val="00377E30"/>
    <w:rsid w:val="00380391"/>
    <w:rsid w:val="003823ED"/>
    <w:rsid w:val="00392B91"/>
    <w:rsid w:val="00394348"/>
    <w:rsid w:val="003943B9"/>
    <w:rsid w:val="00395828"/>
    <w:rsid w:val="003A00CD"/>
    <w:rsid w:val="003A1193"/>
    <w:rsid w:val="003A15D1"/>
    <w:rsid w:val="003A1812"/>
    <w:rsid w:val="003A298C"/>
    <w:rsid w:val="003A2F10"/>
    <w:rsid w:val="003A598F"/>
    <w:rsid w:val="003A5A59"/>
    <w:rsid w:val="003A61F0"/>
    <w:rsid w:val="003A6D45"/>
    <w:rsid w:val="003A7447"/>
    <w:rsid w:val="003B1BB4"/>
    <w:rsid w:val="003B3DB6"/>
    <w:rsid w:val="003B5197"/>
    <w:rsid w:val="003B581E"/>
    <w:rsid w:val="003B6B36"/>
    <w:rsid w:val="003C59E8"/>
    <w:rsid w:val="003D4707"/>
    <w:rsid w:val="003D4E6F"/>
    <w:rsid w:val="003D5438"/>
    <w:rsid w:val="003E10D2"/>
    <w:rsid w:val="003E2105"/>
    <w:rsid w:val="003E21D7"/>
    <w:rsid w:val="003E2225"/>
    <w:rsid w:val="003E28AE"/>
    <w:rsid w:val="003E4FF3"/>
    <w:rsid w:val="003E6CC5"/>
    <w:rsid w:val="003F1979"/>
    <w:rsid w:val="003F21A7"/>
    <w:rsid w:val="003F26F9"/>
    <w:rsid w:val="003F563D"/>
    <w:rsid w:val="004002AA"/>
    <w:rsid w:val="00400426"/>
    <w:rsid w:val="004006E3"/>
    <w:rsid w:val="004008FB"/>
    <w:rsid w:val="0040123E"/>
    <w:rsid w:val="00402170"/>
    <w:rsid w:val="004028D0"/>
    <w:rsid w:val="00403554"/>
    <w:rsid w:val="0040541E"/>
    <w:rsid w:val="004056F6"/>
    <w:rsid w:val="004058C8"/>
    <w:rsid w:val="004069EA"/>
    <w:rsid w:val="00415EB6"/>
    <w:rsid w:val="004174E3"/>
    <w:rsid w:val="0042331B"/>
    <w:rsid w:val="00423E11"/>
    <w:rsid w:val="00426925"/>
    <w:rsid w:val="0043187D"/>
    <w:rsid w:val="00432416"/>
    <w:rsid w:val="00432604"/>
    <w:rsid w:val="0043405D"/>
    <w:rsid w:val="0043710F"/>
    <w:rsid w:val="004372A3"/>
    <w:rsid w:val="0044149C"/>
    <w:rsid w:val="004426C9"/>
    <w:rsid w:val="004446A7"/>
    <w:rsid w:val="004452B5"/>
    <w:rsid w:val="00446391"/>
    <w:rsid w:val="004503D1"/>
    <w:rsid w:val="0045582F"/>
    <w:rsid w:val="00456F9E"/>
    <w:rsid w:val="00461AD9"/>
    <w:rsid w:val="0046245F"/>
    <w:rsid w:val="00464EF7"/>
    <w:rsid w:val="00465D7E"/>
    <w:rsid w:val="004674B8"/>
    <w:rsid w:val="00467FD6"/>
    <w:rsid w:val="004724FE"/>
    <w:rsid w:val="00472545"/>
    <w:rsid w:val="00472D6F"/>
    <w:rsid w:val="00476A12"/>
    <w:rsid w:val="00482435"/>
    <w:rsid w:val="00482ECA"/>
    <w:rsid w:val="004845F9"/>
    <w:rsid w:val="00485019"/>
    <w:rsid w:val="004850C1"/>
    <w:rsid w:val="004861F7"/>
    <w:rsid w:val="00490320"/>
    <w:rsid w:val="0049197E"/>
    <w:rsid w:val="00491FDE"/>
    <w:rsid w:val="0049343E"/>
    <w:rsid w:val="00494D0C"/>
    <w:rsid w:val="00495CCD"/>
    <w:rsid w:val="004966DB"/>
    <w:rsid w:val="00496BEF"/>
    <w:rsid w:val="004A0B73"/>
    <w:rsid w:val="004A340F"/>
    <w:rsid w:val="004A3D15"/>
    <w:rsid w:val="004A40B3"/>
    <w:rsid w:val="004A45E8"/>
    <w:rsid w:val="004A64C8"/>
    <w:rsid w:val="004A6900"/>
    <w:rsid w:val="004B026E"/>
    <w:rsid w:val="004B068E"/>
    <w:rsid w:val="004B0767"/>
    <w:rsid w:val="004B2636"/>
    <w:rsid w:val="004B5011"/>
    <w:rsid w:val="004B5EDE"/>
    <w:rsid w:val="004C5C1E"/>
    <w:rsid w:val="004C5D60"/>
    <w:rsid w:val="004C6B81"/>
    <w:rsid w:val="004D16CA"/>
    <w:rsid w:val="004D1D73"/>
    <w:rsid w:val="004D2F7A"/>
    <w:rsid w:val="004D317E"/>
    <w:rsid w:val="004D34CA"/>
    <w:rsid w:val="004D4559"/>
    <w:rsid w:val="004D46F7"/>
    <w:rsid w:val="004D5F4F"/>
    <w:rsid w:val="004D6629"/>
    <w:rsid w:val="004D7E9E"/>
    <w:rsid w:val="004E1100"/>
    <w:rsid w:val="004E144E"/>
    <w:rsid w:val="004E2270"/>
    <w:rsid w:val="004E2B72"/>
    <w:rsid w:val="004E2FA4"/>
    <w:rsid w:val="004E4442"/>
    <w:rsid w:val="004E5AA3"/>
    <w:rsid w:val="004F01B1"/>
    <w:rsid w:val="004F26C9"/>
    <w:rsid w:val="004F47A8"/>
    <w:rsid w:val="004F5178"/>
    <w:rsid w:val="004F60D5"/>
    <w:rsid w:val="0050040A"/>
    <w:rsid w:val="00501145"/>
    <w:rsid w:val="0050175D"/>
    <w:rsid w:val="00505596"/>
    <w:rsid w:val="00506AFF"/>
    <w:rsid w:val="0050702D"/>
    <w:rsid w:val="00507683"/>
    <w:rsid w:val="00507D70"/>
    <w:rsid w:val="0051135E"/>
    <w:rsid w:val="00511AF0"/>
    <w:rsid w:val="005129B7"/>
    <w:rsid w:val="00514E55"/>
    <w:rsid w:val="005171D5"/>
    <w:rsid w:val="00520C12"/>
    <w:rsid w:val="00521CDC"/>
    <w:rsid w:val="0052305F"/>
    <w:rsid w:val="005232B3"/>
    <w:rsid w:val="005234B5"/>
    <w:rsid w:val="005241B3"/>
    <w:rsid w:val="00526ACF"/>
    <w:rsid w:val="00536355"/>
    <w:rsid w:val="005409D7"/>
    <w:rsid w:val="00541AC2"/>
    <w:rsid w:val="00555734"/>
    <w:rsid w:val="005637F3"/>
    <w:rsid w:val="00563EAD"/>
    <w:rsid w:val="00564935"/>
    <w:rsid w:val="00570E71"/>
    <w:rsid w:val="005718EA"/>
    <w:rsid w:val="00572FC3"/>
    <w:rsid w:val="00573E2B"/>
    <w:rsid w:val="005743A2"/>
    <w:rsid w:val="00577D52"/>
    <w:rsid w:val="00580268"/>
    <w:rsid w:val="0058039E"/>
    <w:rsid w:val="005818C1"/>
    <w:rsid w:val="00582062"/>
    <w:rsid w:val="00582903"/>
    <w:rsid w:val="00585CBB"/>
    <w:rsid w:val="00587A54"/>
    <w:rsid w:val="00587ACB"/>
    <w:rsid w:val="005919ED"/>
    <w:rsid w:val="00593E4F"/>
    <w:rsid w:val="005950DB"/>
    <w:rsid w:val="005A01B9"/>
    <w:rsid w:val="005A3565"/>
    <w:rsid w:val="005A4EC5"/>
    <w:rsid w:val="005A667F"/>
    <w:rsid w:val="005B111F"/>
    <w:rsid w:val="005B4DD9"/>
    <w:rsid w:val="005B51CD"/>
    <w:rsid w:val="005B7582"/>
    <w:rsid w:val="005B7C5C"/>
    <w:rsid w:val="005C0CB8"/>
    <w:rsid w:val="005C249B"/>
    <w:rsid w:val="005C49A3"/>
    <w:rsid w:val="005C597B"/>
    <w:rsid w:val="005C5F57"/>
    <w:rsid w:val="005C6AE3"/>
    <w:rsid w:val="005C7C6F"/>
    <w:rsid w:val="005C7F67"/>
    <w:rsid w:val="005C7FFB"/>
    <w:rsid w:val="005D048C"/>
    <w:rsid w:val="005D493B"/>
    <w:rsid w:val="005D5054"/>
    <w:rsid w:val="005D5887"/>
    <w:rsid w:val="005D6297"/>
    <w:rsid w:val="005E0417"/>
    <w:rsid w:val="005E0FD6"/>
    <w:rsid w:val="005E2B69"/>
    <w:rsid w:val="005E2DFC"/>
    <w:rsid w:val="005E5765"/>
    <w:rsid w:val="005E69FD"/>
    <w:rsid w:val="005F1C20"/>
    <w:rsid w:val="005F1DD4"/>
    <w:rsid w:val="005F2A1B"/>
    <w:rsid w:val="005F5DDE"/>
    <w:rsid w:val="005F77AE"/>
    <w:rsid w:val="005F7A44"/>
    <w:rsid w:val="00600BDF"/>
    <w:rsid w:val="006010F8"/>
    <w:rsid w:val="00603922"/>
    <w:rsid w:val="00603B43"/>
    <w:rsid w:val="00606FB7"/>
    <w:rsid w:val="0061439D"/>
    <w:rsid w:val="00615F06"/>
    <w:rsid w:val="00616A2C"/>
    <w:rsid w:val="006173D6"/>
    <w:rsid w:val="00617815"/>
    <w:rsid w:val="006203DE"/>
    <w:rsid w:val="006217DC"/>
    <w:rsid w:val="0062293C"/>
    <w:rsid w:val="006231D2"/>
    <w:rsid w:val="0062441A"/>
    <w:rsid w:val="00624EB4"/>
    <w:rsid w:val="0062619D"/>
    <w:rsid w:val="006279E5"/>
    <w:rsid w:val="006302BA"/>
    <w:rsid w:val="00631FCA"/>
    <w:rsid w:val="006327C3"/>
    <w:rsid w:val="006338E5"/>
    <w:rsid w:val="00634019"/>
    <w:rsid w:val="00635345"/>
    <w:rsid w:val="006366B2"/>
    <w:rsid w:val="006372A5"/>
    <w:rsid w:val="00637CAE"/>
    <w:rsid w:val="00644156"/>
    <w:rsid w:val="0064682A"/>
    <w:rsid w:val="00646E00"/>
    <w:rsid w:val="00653A8F"/>
    <w:rsid w:val="0065530C"/>
    <w:rsid w:val="00655623"/>
    <w:rsid w:val="00656055"/>
    <w:rsid w:val="006570C9"/>
    <w:rsid w:val="006620EF"/>
    <w:rsid w:val="00664188"/>
    <w:rsid w:val="006643EC"/>
    <w:rsid w:val="00666423"/>
    <w:rsid w:val="006720BC"/>
    <w:rsid w:val="00672C5E"/>
    <w:rsid w:val="00673ABE"/>
    <w:rsid w:val="006773B6"/>
    <w:rsid w:val="00677927"/>
    <w:rsid w:val="006806B2"/>
    <w:rsid w:val="0068189C"/>
    <w:rsid w:val="00685646"/>
    <w:rsid w:val="006909AC"/>
    <w:rsid w:val="00692A6D"/>
    <w:rsid w:val="006932DF"/>
    <w:rsid w:val="00695333"/>
    <w:rsid w:val="00695366"/>
    <w:rsid w:val="00696B4C"/>
    <w:rsid w:val="00697F9F"/>
    <w:rsid w:val="006A4277"/>
    <w:rsid w:val="006A59B6"/>
    <w:rsid w:val="006A7C2B"/>
    <w:rsid w:val="006A7F70"/>
    <w:rsid w:val="006B0333"/>
    <w:rsid w:val="006B133E"/>
    <w:rsid w:val="006B2CB7"/>
    <w:rsid w:val="006B54F1"/>
    <w:rsid w:val="006C0049"/>
    <w:rsid w:val="006C1592"/>
    <w:rsid w:val="006C1C03"/>
    <w:rsid w:val="006C263B"/>
    <w:rsid w:val="006D2FDB"/>
    <w:rsid w:val="006D3F16"/>
    <w:rsid w:val="006D4111"/>
    <w:rsid w:val="006D5312"/>
    <w:rsid w:val="006D5A74"/>
    <w:rsid w:val="006D60BA"/>
    <w:rsid w:val="006D6320"/>
    <w:rsid w:val="006D7616"/>
    <w:rsid w:val="006D7D8E"/>
    <w:rsid w:val="006E00B8"/>
    <w:rsid w:val="006E61C1"/>
    <w:rsid w:val="006F127B"/>
    <w:rsid w:val="006F20CD"/>
    <w:rsid w:val="006F6E64"/>
    <w:rsid w:val="006F7519"/>
    <w:rsid w:val="007021F9"/>
    <w:rsid w:val="007047CF"/>
    <w:rsid w:val="00705DD4"/>
    <w:rsid w:val="00705F39"/>
    <w:rsid w:val="00706309"/>
    <w:rsid w:val="00710B34"/>
    <w:rsid w:val="007111A1"/>
    <w:rsid w:val="00713901"/>
    <w:rsid w:val="007140A1"/>
    <w:rsid w:val="00715E1E"/>
    <w:rsid w:val="00716A13"/>
    <w:rsid w:val="00717761"/>
    <w:rsid w:val="00720B05"/>
    <w:rsid w:val="00721686"/>
    <w:rsid w:val="007243A7"/>
    <w:rsid w:val="007253BC"/>
    <w:rsid w:val="007254C6"/>
    <w:rsid w:val="007270E4"/>
    <w:rsid w:val="00727700"/>
    <w:rsid w:val="0073037E"/>
    <w:rsid w:val="0073134E"/>
    <w:rsid w:val="00732CA1"/>
    <w:rsid w:val="007336D7"/>
    <w:rsid w:val="00734771"/>
    <w:rsid w:val="00737C4A"/>
    <w:rsid w:val="00742C48"/>
    <w:rsid w:val="007523DF"/>
    <w:rsid w:val="00753615"/>
    <w:rsid w:val="007551FA"/>
    <w:rsid w:val="00755779"/>
    <w:rsid w:val="00757EF9"/>
    <w:rsid w:val="007606D9"/>
    <w:rsid w:val="0076639C"/>
    <w:rsid w:val="007664D8"/>
    <w:rsid w:val="00766CFF"/>
    <w:rsid w:val="00770559"/>
    <w:rsid w:val="00770BFA"/>
    <w:rsid w:val="007711F6"/>
    <w:rsid w:val="00771880"/>
    <w:rsid w:val="00774033"/>
    <w:rsid w:val="007742E5"/>
    <w:rsid w:val="00774CB9"/>
    <w:rsid w:val="00775505"/>
    <w:rsid w:val="00775F13"/>
    <w:rsid w:val="00776F6C"/>
    <w:rsid w:val="00781526"/>
    <w:rsid w:val="00781912"/>
    <w:rsid w:val="00781BF6"/>
    <w:rsid w:val="00785ABD"/>
    <w:rsid w:val="00786DD7"/>
    <w:rsid w:val="00787ADE"/>
    <w:rsid w:val="00790502"/>
    <w:rsid w:val="00794023"/>
    <w:rsid w:val="00794BDE"/>
    <w:rsid w:val="007965EF"/>
    <w:rsid w:val="00796891"/>
    <w:rsid w:val="00797C16"/>
    <w:rsid w:val="007A0A3C"/>
    <w:rsid w:val="007A1B3B"/>
    <w:rsid w:val="007A49A2"/>
    <w:rsid w:val="007A7250"/>
    <w:rsid w:val="007B031F"/>
    <w:rsid w:val="007B1573"/>
    <w:rsid w:val="007B22D3"/>
    <w:rsid w:val="007B5594"/>
    <w:rsid w:val="007C064B"/>
    <w:rsid w:val="007C0FBE"/>
    <w:rsid w:val="007C135C"/>
    <w:rsid w:val="007C175E"/>
    <w:rsid w:val="007C1B86"/>
    <w:rsid w:val="007C1B95"/>
    <w:rsid w:val="007C529A"/>
    <w:rsid w:val="007C5882"/>
    <w:rsid w:val="007C7E63"/>
    <w:rsid w:val="007D080B"/>
    <w:rsid w:val="007D0911"/>
    <w:rsid w:val="007D3F41"/>
    <w:rsid w:val="007D4EA5"/>
    <w:rsid w:val="007D732B"/>
    <w:rsid w:val="007E30B8"/>
    <w:rsid w:val="007E62BC"/>
    <w:rsid w:val="007E72BC"/>
    <w:rsid w:val="007E7E48"/>
    <w:rsid w:val="007F3A72"/>
    <w:rsid w:val="007F5BBD"/>
    <w:rsid w:val="007F6F0A"/>
    <w:rsid w:val="008002ED"/>
    <w:rsid w:val="00802461"/>
    <w:rsid w:val="008029AA"/>
    <w:rsid w:val="0080358D"/>
    <w:rsid w:val="008045A1"/>
    <w:rsid w:val="00806C94"/>
    <w:rsid w:val="00810231"/>
    <w:rsid w:val="00813FCC"/>
    <w:rsid w:val="00816EA4"/>
    <w:rsid w:val="0081794C"/>
    <w:rsid w:val="0082009F"/>
    <w:rsid w:val="008205FA"/>
    <w:rsid w:val="00820930"/>
    <w:rsid w:val="008215C1"/>
    <w:rsid w:val="008218A1"/>
    <w:rsid w:val="008243DB"/>
    <w:rsid w:val="008262AA"/>
    <w:rsid w:val="00827CE7"/>
    <w:rsid w:val="00831EA2"/>
    <w:rsid w:val="008338FF"/>
    <w:rsid w:val="0083688B"/>
    <w:rsid w:val="00836F94"/>
    <w:rsid w:val="00840602"/>
    <w:rsid w:val="00840E0B"/>
    <w:rsid w:val="008451B6"/>
    <w:rsid w:val="00846852"/>
    <w:rsid w:val="00854602"/>
    <w:rsid w:val="00855161"/>
    <w:rsid w:val="00857B13"/>
    <w:rsid w:val="00860889"/>
    <w:rsid w:val="008613EB"/>
    <w:rsid w:val="008634F0"/>
    <w:rsid w:val="00863754"/>
    <w:rsid w:val="0086501D"/>
    <w:rsid w:val="00865266"/>
    <w:rsid w:val="00870EF8"/>
    <w:rsid w:val="0087281F"/>
    <w:rsid w:val="00872908"/>
    <w:rsid w:val="00872C92"/>
    <w:rsid w:val="0087310F"/>
    <w:rsid w:val="00876D01"/>
    <w:rsid w:val="008800EA"/>
    <w:rsid w:val="0088328F"/>
    <w:rsid w:val="00884D8D"/>
    <w:rsid w:val="00885726"/>
    <w:rsid w:val="00886E3E"/>
    <w:rsid w:val="00886FB1"/>
    <w:rsid w:val="00890EAC"/>
    <w:rsid w:val="00896144"/>
    <w:rsid w:val="0089741E"/>
    <w:rsid w:val="008A16B7"/>
    <w:rsid w:val="008A20C0"/>
    <w:rsid w:val="008A23F6"/>
    <w:rsid w:val="008A347C"/>
    <w:rsid w:val="008A54C1"/>
    <w:rsid w:val="008A55D4"/>
    <w:rsid w:val="008A6144"/>
    <w:rsid w:val="008A7C82"/>
    <w:rsid w:val="008B060E"/>
    <w:rsid w:val="008B1147"/>
    <w:rsid w:val="008B2D68"/>
    <w:rsid w:val="008B55ED"/>
    <w:rsid w:val="008B662D"/>
    <w:rsid w:val="008C1928"/>
    <w:rsid w:val="008C400C"/>
    <w:rsid w:val="008C4A6D"/>
    <w:rsid w:val="008C4CCC"/>
    <w:rsid w:val="008C5035"/>
    <w:rsid w:val="008C566D"/>
    <w:rsid w:val="008D1371"/>
    <w:rsid w:val="008D1D1E"/>
    <w:rsid w:val="008D2792"/>
    <w:rsid w:val="008D3F8A"/>
    <w:rsid w:val="008D51FF"/>
    <w:rsid w:val="008E03B4"/>
    <w:rsid w:val="008E0596"/>
    <w:rsid w:val="008E4DA0"/>
    <w:rsid w:val="008E4FDB"/>
    <w:rsid w:val="008E5C92"/>
    <w:rsid w:val="008E6C11"/>
    <w:rsid w:val="008E743A"/>
    <w:rsid w:val="008E7752"/>
    <w:rsid w:val="008E7D24"/>
    <w:rsid w:val="008F0BAB"/>
    <w:rsid w:val="008F0D88"/>
    <w:rsid w:val="008F3C62"/>
    <w:rsid w:val="008F40A7"/>
    <w:rsid w:val="008F4326"/>
    <w:rsid w:val="008F51BB"/>
    <w:rsid w:val="008F78F8"/>
    <w:rsid w:val="00903264"/>
    <w:rsid w:val="009067CA"/>
    <w:rsid w:val="00910A04"/>
    <w:rsid w:val="00914B73"/>
    <w:rsid w:val="00914EDD"/>
    <w:rsid w:val="00915138"/>
    <w:rsid w:val="009158CE"/>
    <w:rsid w:val="009162F4"/>
    <w:rsid w:val="009176C1"/>
    <w:rsid w:val="00921E57"/>
    <w:rsid w:val="00924894"/>
    <w:rsid w:val="00925222"/>
    <w:rsid w:val="009253A4"/>
    <w:rsid w:val="00925447"/>
    <w:rsid w:val="00926080"/>
    <w:rsid w:val="00926911"/>
    <w:rsid w:val="00927EA5"/>
    <w:rsid w:val="009307D2"/>
    <w:rsid w:val="00930953"/>
    <w:rsid w:val="00930D45"/>
    <w:rsid w:val="00933142"/>
    <w:rsid w:val="00933522"/>
    <w:rsid w:val="00935676"/>
    <w:rsid w:val="009363CE"/>
    <w:rsid w:val="009365E7"/>
    <w:rsid w:val="00936F1B"/>
    <w:rsid w:val="00937837"/>
    <w:rsid w:val="009413E4"/>
    <w:rsid w:val="00941C98"/>
    <w:rsid w:val="00943433"/>
    <w:rsid w:val="00950C82"/>
    <w:rsid w:val="00951990"/>
    <w:rsid w:val="00952D6B"/>
    <w:rsid w:val="00952F9E"/>
    <w:rsid w:val="00954596"/>
    <w:rsid w:val="009621D4"/>
    <w:rsid w:val="00962E76"/>
    <w:rsid w:val="00970EA8"/>
    <w:rsid w:val="00971A07"/>
    <w:rsid w:val="009729DB"/>
    <w:rsid w:val="00972C34"/>
    <w:rsid w:val="00974009"/>
    <w:rsid w:val="009747A3"/>
    <w:rsid w:val="0097581E"/>
    <w:rsid w:val="00977E25"/>
    <w:rsid w:val="009822F5"/>
    <w:rsid w:val="00982832"/>
    <w:rsid w:val="0098387F"/>
    <w:rsid w:val="0098513D"/>
    <w:rsid w:val="00985FEC"/>
    <w:rsid w:val="0098747C"/>
    <w:rsid w:val="00987CE0"/>
    <w:rsid w:val="00991F04"/>
    <w:rsid w:val="00994D76"/>
    <w:rsid w:val="009957CD"/>
    <w:rsid w:val="00997FB6"/>
    <w:rsid w:val="009A0E59"/>
    <w:rsid w:val="009A2A24"/>
    <w:rsid w:val="009A3AC6"/>
    <w:rsid w:val="009A454B"/>
    <w:rsid w:val="009A640D"/>
    <w:rsid w:val="009A7A15"/>
    <w:rsid w:val="009B7B4D"/>
    <w:rsid w:val="009C0D08"/>
    <w:rsid w:val="009C2C09"/>
    <w:rsid w:val="009C3DCE"/>
    <w:rsid w:val="009C5FA1"/>
    <w:rsid w:val="009C68B9"/>
    <w:rsid w:val="009D0069"/>
    <w:rsid w:val="009D21CA"/>
    <w:rsid w:val="009D701C"/>
    <w:rsid w:val="009E3D49"/>
    <w:rsid w:val="009E59A6"/>
    <w:rsid w:val="009E6538"/>
    <w:rsid w:val="009F20A9"/>
    <w:rsid w:val="009F37CD"/>
    <w:rsid w:val="009F38A5"/>
    <w:rsid w:val="009F5601"/>
    <w:rsid w:val="00A020C0"/>
    <w:rsid w:val="00A02D4A"/>
    <w:rsid w:val="00A02FF5"/>
    <w:rsid w:val="00A0415B"/>
    <w:rsid w:val="00A051FC"/>
    <w:rsid w:val="00A06FC2"/>
    <w:rsid w:val="00A1098D"/>
    <w:rsid w:val="00A1141F"/>
    <w:rsid w:val="00A11762"/>
    <w:rsid w:val="00A13393"/>
    <w:rsid w:val="00A13773"/>
    <w:rsid w:val="00A1424F"/>
    <w:rsid w:val="00A158E3"/>
    <w:rsid w:val="00A16171"/>
    <w:rsid w:val="00A1700A"/>
    <w:rsid w:val="00A204B9"/>
    <w:rsid w:val="00A23BEF"/>
    <w:rsid w:val="00A23FA5"/>
    <w:rsid w:val="00A2644D"/>
    <w:rsid w:val="00A30008"/>
    <w:rsid w:val="00A30726"/>
    <w:rsid w:val="00A321B2"/>
    <w:rsid w:val="00A352F5"/>
    <w:rsid w:val="00A36624"/>
    <w:rsid w:val="00A430AF"/>
    <w:rsid w:val="00A45D57"/>
    <w:rsid w:val="00A46BB8"/>
    <w:rsid w:val="00A51B7E"/>
    <w:rsid w:val="00A541E5"/>
    <w:rsid w:val="00A5568B"/>
    <w:rsid w:val="00A5684E"/>
    <w:rsid w:val="00A579EF"/>
    <w:rsid w:val="00A614C1"/>
    <w:rsid w:val="00A614FA"/>
    <w:rsid w:val="00A6184C"/>
    <w:rsid w:val="00A67601"/>
    <w:rsid w:val="00A70E6E"/>
    <w:rsid w:val="00A7323C"/>
    <w:rsid w:val="00A7392F"/>
    <w:rsid w:val="00A74BAF"/>
    <w:rsid w:val="00A751BC"/>
    <w:rsid w:val="00A77CFD"/>
    <w:rsid w:val="00A81899"/>
    <w:rsid w:val="00A84A2B"/>
    <w:rsid w:val="00A84D36"/>
    <w:rsid w:val="00A850C1"/>
    <w:rsid w:val="00A857ED"/>
    <w:rsid w:val="00A858B2"/>
    <w:rsid w:val="00A91469"/>
    <w:rsid w:val="00A92168"/>
    <w:rsid w:val="00A92561"/>
    <w:rsid w:val="00A944EF"/>
    <w:rsid w:val="00A94BB3"/>
    <w:rsid w:val="00A977E5"/>
    <w:rsid w:val="00AA0667"/>
    <w:rsid w:val="00AA1E08"/>
    <w:rsid w:val="00AA6A95"/>
    <w:rsid w:val="00AA7057"/>
    <w:rsid w:val="00AA7B2B"/>
    <w:rsid w:val="00AB24B3"/>
    <w:rsid w:val="00AB3206"/>
    <w:rsid w:val="00AB42D7"/>
    <w:rsid w:val="00AB53F4"/>
    <w:rsid w:val="00AB5FDA"/>
    <w:rsid w:val="00AB6FCE"/>
    <w:rsid w:val="00AB77F1"/>
    <w:rsid w:val="00AC1F69"/>
    <w:rsid w:val="00AC4FA2"/>
    <w:rsid w:val="00AC5A21"/>
    <w:rsid w:val="00AC653D"/>
    <w:rsid w:val="00AD1580"/>
    <w:rsid w:val="00AD1610"/>
    <w:rsid w:val="00AD423B"/>
    <w:rsid w:val="00AD4B80"/>
    <w:rsid w:val="00AD51BE"/>
    <w:rsid w:val="00AD79CB"/>
    <w:rsid w:val="00AE0AEA"/>
    <w:rsid w:val="00AE0BB4"/>
    <w:rsid w:val="00AE273E"/>
    <w:rsid w:val="00AE29A7"/>
    <w:rsid w:val="00AE3F0E"/>
    <w:rsid w:val="00AE4F78"/>
    <w:rsid w:val="00AE5CFF"/>
    <w:rsid w:val="00AE7655"/>
    <w:rsid w:val="00AF188C"/>
    <w:rsid w:val="00AF18BD"/>
    <w:rsid w:val="00AF1B80"/>
    <w:rsid w:val="00AF2090"/>
    <w:rsid w:val="00AF21E4"/>
    <w:rsid w:val="00AF39BA"/>
    <w:rsid w:val="00AF42C3"/>
    <w:rsid w:val="00AF4DC1"/>
    <w:rsid w:val="00AF7A2D"/>
    <w:rsid w:val="00B01ABE"/>
    <w:rsid w:val="00B01B23"/>
    <w:rsid w:val="00B0251F"/>
    <w:rsid w:val="00B02AF8"/>
    <w:rsid w:val="00B02C42"/>
    <w:rsid w:val="00B03444"/>
    <w:rsid w:val="00B03B6C"/>
    <w:rsid w:val="00B06FC2"/>
    <w:rsid w:val="00B10AD2"/>
    <w:rsid w:val="00B111AB"/>
    <w:rsid w:val="00B1209C"/>
    <w:rsid w:val="00B12FF9"/>
    <w:rsid w:val="00B13EC5"/>
    <w:rsid w:val="00B142F0"/>
    <w:rsid w:val="00B14541"/>
    <w:rsid w:val="00B14ED6"/>
    <w:rsid w:val="00B17342"/>
    <w:rsid w:val="00B20911"/>
    <w:rsid w:val="00B20AE8"/>
    <w:rsid w:val="00B226FF"/>
    <w:rsid w:val="00B23195"/>
    <w:rsid w:val="00B24823"/>
    <w:rsid w:val="00B272DC"/>
    <w:rsid w:val="00B278AC"/>
    <w:rsid w:val="00B27F12"/>
    <w:rsid w:val="00B323C0"/>
    <w:rsid w:val="00B32F3D"/>
    <w:rsid w:val="00B336ED"/>
    <w:rsid w:val="00B34C05"/>
    <w:rsid w:val="00B34DBF"/>
    <w:rsid w:val="00B35952"/>
    <w:rsid w:val="00B367EC"/>
    <w:rsid w:val="00B40843"/>
    <w:rsid w:val="00B40B49"/>
    <w:rsid w:val="00B42542"/>
    <w:rsid w:val="00B43CE8"/>
    <w:rsid w:val="00B463A7"/>
    <w:rsid w:val="00B46A57"/>
    <w:rsid w:val="00B47D9F"/>
    <w:rsid w:val="00B50E1B"/>
    <w:rsid w:val="00B517AA"/>
    <w:rsid w:val="00B5230F"/>
    <w:rsid w:val="00B52396"/>
    <w:rsid w:val="00B560DF"/>
    <w:rsid w:val="00B561C7"/>
    <w:rsid w:val="00B57B02"/>
    <w:rsid w:val="00B60FAA"/>
    <w:rsid w:val="00B61D3A"/>
    <w:rsid w:val="00B63265"/>
    <w:rsid w:val="00B6458C"/>
    <w:rsid w:val="00B64CC3"/>
    <w:rsid w:val="00B711A9"/>
    <w:rsid w:val="00B712BB"/>
    <w:rsid w:val="00B71DC3"/>
    <w:rsid w:val="00B73568"/>
    <w:rsid w:val="00B73FE5"/>
    <w:rsid w:val="00B7636D"/>
    <w:rsid w:val="00B77BB4"/>
    <w:rsid w:val="00B82651"/>
    <w:rsid w:val="00B82D2C"/>
    <w:rsid w:val="00B8333A"/>
    <w:rsid w:val="00B8383A"/>
    <w:rsid w:val="00B84E46"/>
    <w:rsid w:val="00B85CBB"/>
    <w:rsid w:val="00B862D9"/>
    <w:rsid w:val="00B871F3"/>
    <w:rsid w:val="00B8749C"/>
    <w:rsid w:val="00B87B5B"/>
    <w:rsid w:val="00B91BA4"/>
    <w:rsid w:val="00B971B2"/>
    <w:rsid w:val="00B97841"/>
    <w:rsid w:val="00B978C5"/>
    <w:rsid w:val="00BA2482"/>
    <w:rsid w:val="00BA41B2"/>
    <w:rsid w:val="00BA49DB"/>
    <w:rsid w:val="00BB16FC"/>
    <w:rsid w:val="00BB4949"/>
    <w:rsid w:val="00BB5389"/>
    <w:rsid w:val="00BB65E2"/>
    <w:rsid w:val="00BB67AF"/>
    <w:rsid w:val="00BC0073"/>
    <w:rsid w:val="00BC10B8"/>
    <w:rsid w:val="00BC13D5"/>
    <w:rsid w:val="00BC1A74"/>
    <w:rsid w:val="00BC29C4"/>
    <w:rsid w:val="00BC308A"/>
    <w:rsid w:val="00BC3B74"/>
    <w:rsid w:val="00BC43F7"/>
    <w:rsid w:val="00BD1E05"/>
    <w:rsid w:val="00BD1EA2"/>
    <w:rsid w:val="00BD28A5"/>
    <w:rsid w:val="00BD497B"/>
    <w:rsid w:val="00BD786E"/>
    <w:rsid w:val="00BE111A"/>
    <w:rsid w:val="00BE1CD6"/>
    <w:rsid w:val="00BE2225"/>
    <w:rsid w:val="00BE600E"/>
    <w:rsid w:val="00BF095C"/>
    <w:rsid w:val="00BF14DC"/>
    <w:rsid w:val="00BF29A0"/>
    <w:rsid w:val="00BF51FB"/>
    <w:rsid w:val="00BF56F3"/>
    <w:rsid w:val="00BF6EE1"/>
    <w:rsid w:val="00BF70BE"/>
    <w:rsid w:val="00C006CC"/>
    <w:rsid w:val="00C0079D"/>
    <w:rsid w:val="00C00A8D"/>
    <w:rsid w:val="00C012E9"/>
    <w:rsid w:val="00C013F9"/>
    <w:rsid w:val="00C0284C"/>
    <w:rsid w:val="00C037CD"/>
    <w:rsid w:val="00C052DD"/>
    <w:rsid w:val="00C0598F"/>
    <w:rsid w:val="00C0778B"/>
    <w:rsid w:val="00C101E5"/>
    <w:rsid w:val="00C10EB6"/>
    <w:rsid w:val="00C11DA5"/>
    <w:rsid w:val="00C13E01"/>
    <w:rsid w:val="00C148FA"/>
    <w:rsid w:val="00C1508B"/>
    <w:rsid w:val="00C15D15"/>
    <w:rsid w:val="00C168B4"/>
    <w:rsid w:val="00C17377"/>
    <w:rsid w:val="00C17548"/>
    <w:rsid w:val="00C206A1"/>
    <w:rsid w:val="00C22A99"/>
    <w:rsid w:val="00C257C3"/>
    <w:rsid w:val="00C259E6"/>
    <w:rsid w:val="00C25F8B"/>
    <w:rsid w:val="00C2664C"/>
    <w:rsid w:val="00C3142E"/>
    <w:rsid w:val="00C37D68"/>
    <w:rsid w:val="00C40038"/>
    <w:rsid w:val="00C453FA"/>
    <w:rsid w:val="00C45D33"/>
    <w:rsid w:val="00C47A9C"/>
    <w:rsid w:val="00C5059A"/>
    <w:rsid w:val="00C5152C"/>
    <w:rsid w:val="00C5207F"/>
    <w:rsid w:val="00C52737"/>
    <w:rsid w:val="00C54102"/>
    <w:rsid w:val="00C545D3"/>
    <w:rsid w:val="00C55FC2"/>
    <w:rsid w:val="00C5631C"/>
    <w:rsid w:val="00C63EAA"/>
    <w:rsid w:val="00C645AF"/>
    <w:rsid w:val="00C700F3"/>
    <w:rsid w:val="00C707BB"/>
    <w:rsid w:val="00C70EEE"/>
    <w:rsid w:val="00C71138"/>
    <w:rsid w:val="00C80611"/>
    <w:rsid w:val="00C83959"/>
    <w:rsid w:val="00C917FC"/>
    <w:rsid w:val="00C941D2"/>
    <w:rsid w:val="00C970C4"/>
    <w:rsid w:val="00C97D8C"/>
    <w:rsid w:val="00CA16F0"/>
    <w:rsid w:val="00CA47F3"/>
    <w:rsid w:val="00CA4CB0"/>
    <w:rsid w:val="00CA691C"/>
    <w:rsid w:val="00CA6CDE"/>
    <w:rsid w:val="00CB3230"/>
    <w:rsid w:val="00CB3A91"/>
    <w:rsid w:val="00CB4C7E"/>
    <w:rsid w:val="00CB6A5B"/>
    <w:rsid w:val="00CC1B36"/>
    <w:rsid w:val="00CC3C01"/>
    <w:rsid w:val="00CD08C0"/>
    <w:rsid w:val="00CD21A5"/>
    <w:rsid w:val="00CD2F37"/>
    <w:rsid w:val="00CD33A3"/>
    <w:rsid w:val="00CD39E8"/>
    <w:rsid w:val="00CD6558"/>
    <w:rsid w:val="00CD73B4"/>
    <w:rsid w:val="00CD78E9"/>
    <w:rsid w:val="00CD7CBB"/>
    <w:rsid w:val="00CE1F74"/>
    <w:rsid w:val="00CE673C"/>
    <w:rsid w:val="00CF1D04"/>
    <w:rsid w:val="00CF3A93"/>
    <w:rsid w:val="00CF48AA"/>
    <w:rsid w:val="00CF4D2A"/>
    <w:rsid w:val="00CF53F1"/>
    <w:rsid w:val="00CF5C0C"/>
    <w:rsid w:val="00CF7D9C"/>
    <w:rsid w:val="00CF7DF9"/>
    <w:rsid w:val="00D01443"/>
    <w:rsid w:val="00D02896"/>
    <w:rsid w:val="00D02B2F"/>
    <w:rsid w:val="00D03197"/>
    <w:rsid w:val="00D03C08"/>
    <w:rsid w:val="00D05435"/>
    <w:rsid w:val="00D06FF4"/>
    <w:rsid w:val="00D112A3"/>
    <w:rsid w:val="00D12C69"/>
    <w:rsid w:val="00D161F1"/>
    <w:rsid w:val="00D16BE9"/>
    <w:rsid w:val="00D207C3"/>
    <w:rsid w:val="00D220CD"/>
    <w:rsid w:val="00D22E67"/>
    <w:rsid w:val="00D2398B"/>
    <w:rsid w:val="00D23B34"/>
    <w:rsid w:val="00D23BF3"/>
    <w:rsid w:val="00D24408"/>
    <w:rsid w:val="00D25F1E"/>
    <w:rsid w:val="00D26725"/>
    <w:rsid w:val="00D26B37"/>
    <w:rsid w:val="00D31818"/>
    <w:rsid w:val="00D33A17"/>
    <w:rsid w:val="00D3630A"/>
    <w:rsid w:val="00D401BD"/>
    <w:rsid w:val="00D41AD2"/>
    <w:rsid w:val="00D435C6"/>
    <w:rsid w:val="00D44E4B"/>
    <w:rsid w:val="00D45E93"/>
    <w:rsid w:val="00D47E13"/>
    <w:rsid w:val="00D52B6D"/>
    <w:rsid w:val="00D53ED4"/>
    <w:rsid w:val="00D56860"/>
    <w:rsid w:val="00D606EE"/>
    <w:rsid w:val="00D61464"/>
    <w:rsid w:val="00D63BB1"/>
    <w:rsid w:val="00D64937"/>
    <w:rsid w:val="00D675E2"/>
    <w:rsid w:val="00D7027D"/>
    <w:rsid w:val="00D72196"/>
    <w:rsid w:val="00D72717"/>
    <w:rsid w:val="00D733F1"/>
    <w:rsid w:val="00D74C9B"/>
    <w:rsid w:val="00D757CD"/>
    <w:rsid w:val="00D75A48"/>
    <w:rsid w:val="00D80722"/>
    <w:rsid w:val="00D8337F"/>
    <w:rsid w:val="00D84010"/>
    <w:rsid w:val="00D84651"/>
    <w:rsid w:val="00D879BA"/>
    <w:rsid w:val="00D911E5"/>
    <w:rsid w:val="00D94201"/>
    <w:rsid w:val="00D96494"/>
    <w:rsid w:val="00DA076E"/>
    <w:rsid w:val="00DA2000"/>
    <w:rsid w:val="00DB28F2"/>
    <w:rsid w:val="00DB5075"/>
    <w:rsid w:val="00DC65E7"/>
    <w:rsid w:val="00DD0AC6"/>
    <w:rsid w:val="00DD10DE"/>
    <w:rsid w:val="00DD1AED"/>
    <w:rsid w:val="00DD3BF8"/>
    <w:rsid w:val="00DE09D7"/>
    <w:rsid w:val="00DE0FEA"/>
    <w:rsid w:val="00DE2951"/>
    <w:rsid w:val="00DE3463"/>
    <w:rsid w:val="00DE35AE"/>
    <w:rsid w:val="00DE3971"/>
    <w:rsid w:val="00DE3D15"/>
    <w:rsid w:val="00DE5B75"/>
    <w:rsid w:val="00DE6695"/>
    <w:rsid w:val="00DE7E82"/>
    <w:rsid w:val="00DF261F"/>
    <w:rsid w:val="00DF3D40"/>
    <w:rsid w:val="00DF6F6D"/>
    <w:rsid w:val="00E00C5F"/>
    <w:rsid w:val="00E04DAC"/>
    <w:rsid w:val="00E05685"/>
    <w:rsid w:val="00E069F2"/>
    <w:rsid w:val="00E10334"/>
    <w:rsid w:val="00E122AF"/>
    <w:rsid w:val="00E123D4"/>
    <w:rsid w:val="00E1412C"/>
    <w:rsid w:val="00E17411"/>
    <w:rsid w:val="00E17E5C"/>
    <w:rsid w:val="00E22460"/>
    <w:rsid w:val="00E236F7"/>
    <w:rsid w:val="00E25290"/>
    <w:rsid w:val="00E257D4"/>
    <w:rsid w:val="00E27C3E"/>
    <w:rsid w:val="00E30871"/>
    <w:rsid w:val="00E312DC"/>
    <w:rsid w:val="00E31600"/>
    <w:rsid w:val="00E3566B"/>
    <w:rsid w:val="00E359D9"/>
    <w:rsid w:val="00E36F70"/>
    <w:rsid w:val="00E43164"/>
    <w:rsid w:val="00E435B8"/>
    <w:rsid w:val="00E44022"/>
    <w:rsid w:val="00E44544"/>
    <w:rsid w:val="00E45D26"/>
    <w:rsid w:val="00E50232"/>
    <w:rsid w:val="00E504D5"/>
    <w:rsid w:val="00E5063A"/>
    <w:rsid w:val="00E50B83"/>
    <w:rsid w:val="00E50C04"/>
    <w:rsid w:val="00E52502"/>
    <w:rsid w:val="00E55548"/>
    <w:rsid w:val="00E619BF"/>
    <w:rsid w:val="00E62854"/>
    <w:rsid w:val="00E67219"/>
    <w:rsid w:val="00E7155E"/>
    <w:rsid w:val="00E73B17"/>
    <w:rsid w:val="00E74C27"/>
    <w:rsid w:val="00E75222"/>
    <w:rsid w:val="00E806D4"/>
    <w:rsid w:val="00E8127D"/>
    <w:rsid w:val="00E83A50"/>
    <w:rsid w:val="00E83E13"/>
    <w:rsid w:val="00E84277"/>
    <w:rsid w:val="00E8665C"/>
    <w:rsid w:val="00E90288"/>
    <w:rsid w:val="00E911CB"/>
    <w:rsid w:val="00E91B54"/>
    <w:rsid w:val="00E92600"/>
    <w:rsid w:val="00E962C0"/>
    <w:rsid w:val="00E96592"/>
    <w:rsid w:val="00E97FA6"/>
    <w:rsid w:val="00EA19EF"/>
    <w:rsid w:val="00EA1CFD"/>
    <w:rsid w:val="00EA20A7"/>
    <w:rsid w:val="00EA3DAB"/>
    <w:rsid w:val="00EA5788"/>
    <w:rsid w:val="00EA5AC5"/>
    <w:rsid w:val="00EA5D7D"/>
    <w:rsid w:val="00EA6979"/>
    <w:rsid w:val="00EA7ED5"/>
    <w:rsid w:val="00EB0ACE"/>
    <w:rsid w:val="00EB1279"/>
    <w:rsid w:val="00EB263D"/>
    <w:rsid w:val="00EB2C75"/>
    <w:rsid w:val="00EB35DC"/>
    <w:rsid w:val="00EB746F"/>
    <w:rsid w:val="00EC4EA5"/>
    <w:rsid w:val="00EC5AD8"/>
    <w:rsid w:val="00EC6D9F"/>
    <w:rsid w:val="00ED02F1"/>
    <w:rsid w:val="00ED0524"/>
    <w:rsid w:val="00ED61C3"/>
    <w:rsid w:val="00ED6C96"/>
    <w:rsid w:val="00ED7A96"/>
    <w:rsid w:val="00EE0154"/>
    <w:rsid w:val="00EE0797"/>
    <w:rsid w:val="00EE1EA2"/>
    <w:rsid w:val="00EE361E"/>
    <w:rsid w:val="00EE71ED"/>
    <w:rsid w:val="00EE7800"/>
    <w:rsid w:val="00EF20DA"/>
    <w:rsid w:val="00EF28D5"/>
    <w:rsid w:val="00EF618C"/>
    <w:rsid w:val="00EF687D"/>
    <w:rsid w:val="00EF6E3C"/>
    <w:rsid w:val="00EF7C3E"/>
    <w:rsid w:val="00F01475"/>
    <w:rsid w:val="00F014B1"/>
    <w:rsid w:val="00F01FA6"/>
    <w:rsid w:val="00F02E49"/>
    <w:rsid w:val="00F03283"/>
    <w:rsid w:val="00F03837"/>
    <w:rsid w:val="00F03ACD"/>
    <w:rsid w:val="00F06B5E"/>
    <w:rsid w:val="00F1010E"/>
    <w:rsid w:val="00F10E51"/>
    <w:rsid w:val="00F12F0E"/>
    <w:rsid w:val="00F133DE"/>
    <w:rsid w:val="00F13D58"/>
    <w:rsid w:val="00F151AB"/>
    <w:rsid w:val="00F15DFD"/>
    <w:rsid w:val="00F26F83"/>
    <w:rsid w:val="00F30EB8"/>
    <w:rsid w:val="00F333CF"/>
    <w:rsid w:val="00F33B02"/>
    <w:rsid w:val="00F33B8C"/>
    <w:rsid w:val="00F35F0E"/>
    <w:rsid w:val="00F42DAF"/>
    <w:rsid w:val="00F42E8F"/>
    <w:rsid w:val="00F46428"/>
    <w:rsid w:val="00F46A5A"/>
    <w:rsid w:val="00F52742"/>
    <w:rsid w:val="00F5283C"/>
    <w:rsid w:val="00F53D75"/>
    <w:rsid w:val="00F545C6"/>
    <w:rsid w:val="00F54A46"/>
    <w:rsid w:val="00F54E0F"/>
    <w:rsid w:val="00F603D0"/>
    <w:rsid w:val="00F60603"/>
    <w:rsid w:val="00F637C7"/>
    <w:rsid w:val="00F6498F"/>
    <w:rsid w:val="00F64A24"/>
    <w:rsid w:val="00F65F5F"/>
    <w:rsid w:val="00F66AF3"/>
    <w:rsid w:val="00F67C80"/>
    <w:rsid w:val="00F7124C"/>
    <w:rsid w:val="00F7266B"/>
    <w:rsid w:val="00F731EB"/>
    <w:rsid w:val="00F7369A"/>
    <w:rsid w:val="00F73C91"/>
    <w:rsid w:val="00F765FA"/>
    <w:rsid w:val="00F813CD"/>
    <w:rsid w:val="00F81764"/>
    <w:rsid w:val="00F81F59"/>
    <w:rsid w:val="00F82FD2"/>
    <w:rsid w:val="00F85AC3"/>
    <w:rsid w:val="00F86331"/>
    <w:rsid w:val="00F869C5"/>
    <w:rsid w:val="00F905DD"/>
    <w:rsid w:val="00F914D3"/>
    <w:rsid w:val="00F931EE"/>
    <w:rsid w:val="00F9327A"/>
    <w:rsid w:val="00F93377"/>
    <w:rsid w:val="00F93D72"/>
    <w:rsid w:val="00F95873"/>
    <w:rsid w:val="00F967AA"/>
    <w:rsid w:val="00FA01D6"/>
    <w:rsid w:val="00FA1F80"/>
    <w:rsid w:val="00FA29CA"/>
    <w:rsid w:val="00FA3244"/>
    <w:rsid w:val="00FA3EB8"/>
    <w:rsid w:val="00FA427D"/>
    <w:rsid w:val="00FA49F3"/>
    <w:rsid w:val="00FA4E08"/>
    <w:rsid w:val="00FA4E47"/>
    <w:rsid w:val="00FA5FDC"/>
    <w:rsid w:val="00FA6C3D"/>
    <w:rsid w:val="00FB30C0"/>
    <w:rsid w:val="00FB3824"/>
    <w:rsid w:val="00FB6901"/>
    <w:rsid w:val="00FB75DA"/>
    <w:rsid w:val="00FC0241"/>
    <w:rsid w:val="00FC2521"/>
    <w:rsid w:val="00FC348B"/>
    <w:rsid w:val="00FC3C4F"/>
    <w:rsid w:val="00FC6352"/>
    <w:rsid w:val="00FC6B07"/>
    <w:rsid w:val="00FD0556"/>
    <w:rsid w:val="00FD1D00"/>
    <w:rsid w:val="00FD2E38"/>
    <w:rsid w:val="00FD4A40"/>
    <w:rsid w:val="00FE26EA"/>
    <w:rsid w:val="00FE4112"/>
    <w:rsid w:val="00FE4524"/>
    <w:rsid w:val="00FF1963"/>
    <w:rsid w:val="00FF3983"/>
    <w:rsid w:val="00FF7586"/>
    <w:rsid w:val="016A6FD7"/>
    <w:rsid w:val="0177566F"/>
    <w:rsid w:val="022D1A18"/>
    <w:rsid w:val="03735CA9"/>
    <w:rsid w:val="039C2F9A"/>
    <w:rsid w:val="043D6C25"/>
    <w:rsid w:val="04D81D16"/>
    <w:rsid w:val="05104339"/>
    <w:rsid w:val="051320F7"/>
    <w:rsid w:val="05371FDF"/>
    <w:rsid w:val="05E11832"/>
    <w:rsid w:val="07630750"/>
    <w:rsid w:val="08B1077B"/>
    <w:rsid w:val="09475E50"/>
    <w:rsid w:val="09AA5DBA"/>
    <w:rsid w:val="09EC2210"/>
    <w:rsid w:val="09FB78BF"/>
    <w:rsid w:val="0A194175"/>
    <w:rsid w:val="0B966EB0"/>
    <w:rsid w:val="0BA63302"/>
    <w:rsid w:val="0C5B13DE"/>
    <w:rsid w:val="0FC71918"/>
    <w:rsid w:val="102336DD"/>
    <w:rsid w:val="10B434F4"/>
    <w:rsid w:val="125138D3"/>
    <w:rsid w:val="13C34C6E"/>
    <w:rsid w:val="14273739"/>
    <w:rsid w:val="155757D9"/>
    <w:rsid w:val="15BD54E5"/>
    <w:rsid w:val="15EF6879"/>
    <w:rsid w:val="17BD5C5B"/>
    <w:rsid w:val="1864257A"/>
    <w:rsid w:val="18B353BA"/>
    <w:rsid w:val="190D2C12"/>
    <w:rsid w:val="1960376D"/>
    <w:rsid w:val="19B96FF1"/>
    <w:rsid w:val="19F33149"/>
    <w:rsid w:val="1AA36FC3"/>
    <w:rsid w:val="1AC17A14"/>
    <w:rsid w:val="1B18637A"/>
    <w:rsid w:val="1C0025BA"/>
    <w:rsid w:val="1C7B0BAA"/>
    <w:rsid w:val="1C96643C"/>
    <w:rsid w:val="1E5D0198"/>
    <w:rsid w:val="1FDB60A3"/>
    <w:rsid w:val="21110DC5"/>
    <w:rsid w:val="2148342C"/>
    <w:rsid w:val="214A4FD9"/>
    <w:rsid w:val="219E6AFD"/>
    <w:rsid w:val="21F05425"/>
    <w:rsid w:val="23DC2660"/>
    <w:rsid w:val="24585435"/>
    <w:rsid w:val="26EE1644"/>
    <w:rsid w:val="27AE451A"/>
    <w:rsid w:val="28917D81"/>
    <w:rsid w:val="298E38FB"/>
    <w:rsid w:val="29ED15F9"/>
    <w:rsid w:val="2A612DBE"/>
    <w:rsid w:val="2B1A63C0"/>
    <w:rsid w:val="2B92711B"/>
    <w:rsid w:val="2DB262D0"/>
    <w:rsid w:val="2F2F365F"/>
    <w:rsid w:val="2FEB1A67"/>
    <w:rsid w:val="311B77D4"/>
    <w:rsid w:val="31A17F44"/>
    <w:rsid w:val="31EA3699"/>
    <w:rsid w:val="323E31D5"/>
    <w:rsid w:val="32EB1A90"/>
    <w:rsid w:val="336D632F"/>
    <w:rsid w:val="348D0665"/>
    <w:rsid w:val="35507787"/>
    <w:rsid w:val="3619269E"/>
    <w:rsid w:val="362F10DA"/>
    <w:rsid w:val="36EE5704"/>
    <w:rsid w:val="3715740A"/>
    <w:rsid w:val="37AB560C"/>
    <w:rsid w:val="39107931"/>
    <w:rsid w:val="3A052B00"/>
    <w:rsid w:val="3A8D07E7"/>
    <w:rsid w:val="3A952F2F"/>
    <w:rsid w:val="3A96252C"/>
    <w:rsid w:val="3AB31ADC"/>
    <w:rsid w:val="3D125A79"/>
    <w:rsid w:val="3D2034FF"/>
    <w:rsid w:val="3E495BEB"/>
    <w:rsid w:val="3EEB27FE"/>
    <w:rsid w:val="3F731171"/>
    <w:rsid w:val="42C47ED0"/>
    <w:rsid w:val="42D21605"/>
    <w:rsid w:val="4349166A"/>
    <w:rsid w:val="44E328F5"/>
    <w:rsid w:val="44F22DAC"/>
    <w:rsid w:val="45CF2E7E"/>
    <w:rsid w:val="466C06C8"/>
    <w:rsid w:val="46FF778E"/>
    <w:rsid w:val="4BB458CC"/>
    <w:rsid w:val="4D28710D"/>
    <w:rsid w:val="4DEB281B"/>
    <w:rsid w:val="4E081098"/>
    <w:rsid w:val="4E555611"/>
    <w:rsid w:val="4E881E17"/>
    <w:rsid w:val="4F6A0582"/>
    <w:rsid w:val="509F4E0D"/>
    <w:rsid w:val="50A224C3"/>
    <w:rsid w:val="524553E4"/>
    <w:rsid w:val="52D84DB4"/>
    <w:rsid w:val="531F2FFA"/>
    <w:rsid w:val="53FF2B7C"/>
    <w:rsid w:val="5425259B"/>
    <w:rsid w:val="545178C8"/>
    <w:rsid w:val="54837EFF"/>
    <w:rsid w:val="55962113"/>
    <w:rsid w:val="58201313"/>
    <w:rsid w:val="583575E6"/>
    <w:rsid w:val="5B6D635F"/>
    <w:rsid w:val="5C7061FF"/>
    <w:rsid w:val="5CAD1D45"/>
    <w:rsid w:val="5CBF559E"/>
    <w:rsid w:val="5D101956"/>
    <w:rsid w:val="5DC02F4A"/>
    <w:rsid w:val="5E1C02A4"/>
    <w:rsid w:val="5E4A390B"/>
    <w:rsid w:val="5EA8533D"/>
    <w:rsid w:val="5EE904B1"/>
    <w:rsid w:val="5F0B6879"/>
    <w:rsid w:val="5F55119B"/>
    <w:rsid w:val="611C2801"/>
    <w:rsid w:val="619A3EE4"/>
    <w:rsid w:val="62D579B1"/>
    <w:rsid w:val="65085608"/>
    <w:rsid w:val="654E1740"/>
    <w:rsid w:val="65AF0766"/>
    <w:rsid w:val="65DB0A6B"/>
    <w:rsid w:val="6681781C"/>
    <w:rsid w:val="67FE0FFF"/>
    <w:rsid w:val="6838538E"/>
    <w:rsid w:val="68A11FFC"/>
    <w:rsid w:val="69051D7D"/>
    <w:rsid w:val="692F13B6"/>
    <w:rsid w:val="6A501EEA"/>
    <w:rsid w:val="6C111246"/>
    <w:rsid w:val="6D284A9A"/>
    <w:rsid w:val="705E1B48"/>
    <w:rsid w:val="714C05BD"/>
    <w:rsid w:val="71D35941"/>
    <w:rsid w:val="73614861"/>
    <w:rsid w:val="743A0504"/>
    <w:rsid w:val="74844CAB"/>
    <w:rsid w:val="756976FE"/>
    <w:rsid w:val="75F419BD"/>
    <w:rsid w:val="762B2EDE"/>
    <w:rsid w:val="79D437A7"/>
    <w:rsid w:val="79FF4102"/>
    <w:rsid w:val="7A3C185B"/>
    <w:rsid w:val="7C4A39B2"/>
    <w:rsid w:val="7CE34539"/>
    <w:rsid w:val="7D7E4177"/>
    <w:rsid w:val="7DCC1336"/>
    <w:rsid w:val="7F722CC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fillcolor="white">
      <v:fill color="white"/>
    </o:shapedefaults>
    <o:shapelayout v:ext="edit">
      <o:idmap v:ext="edit" data="2"/>
    </o:shapelayout>
  </w:shapeDefaults>
  <w:decimalSymbol w:val="."/>
  <w:listSeparator w:val=","/>
  <w14:docId w14:val="7CFCD8CC"/>
  <w14:defaultImageDpi w14:val="32767"/>
  <w15:docId w15:val="{0D91B6F7-B28B-4421-927B-BD38D9F000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lsdException w:name="heading 1" w:uiPriority="9"/>
    <w:lsdException w:name="heading 2" w:uiPriority="9" w:unhideWhenUsed="1" w:qFormat="1"/>
    <w:lsdException w:name="heading 3" w:uiPriority="9" w:unhideWhenUsed="1" w:qFormat="1"/>
    <w:lsdException w:name="heading 4"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qFormat="1"/>
    <w:lsdException w:name="toc 3" w:uiPriority="39" w:unhideWhenUsed="1" w:qFormat="1"/>
    <w:lsdException w:name="toc 4" w:semiHidden="1" w:uiPriority="39" w:unhideWhenUsed="1" w:qFormat="1"/>
    <w:lsdException w:name="toc 5" w:semiHidden="1" w:uiPriority="39" w:unhideWhenUsed="1" w:qFormat="1"/>
    <w:lsdException w:name="toc 6" w:semiHidden="1" w:uiPriority="39" w:unhideWhenUsed="1"/>
    <w:lsdException w:name="toc 7" w:semiHidden="1" w:uiPriority="39" w:unhideWhenUsed="1" w:qFormat="1"/>
    <w:lsdException w:name="toc 8" w:semiHidden="1" w:uiPriority="39" w:unhideWhenUsed="1" w:qFormat="1"/>
    <w:lsdException w:name="toc 9" w:semiHidden="1" w:uiPriority="39" w:unhideWhenUsed="1" w:qFormat="1"/>
    <w:lsdException w:name="Normal Indent" w:semiHidden="1" w:unhideWhenUsed="1" w:qFormat="1"/>
    <w:lsdException w:name="footnote text" w:semiHidden="1" w:unhideWhenUsed="1" w:qFormat="1"/>
    <w:lsdException w:name="annotation text" w:semiHidden="1" w:uiPriority="0" w:qFormat="1"/>
    <w:lsdException w:name="header" w:unhideWhenUsed="1" w:qFormat="1"/>
    <w:lsdException w:name="footer" w:unhideWhenUsed="1" w:qFormat="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qFormat="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qFormat="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qFormat="1"/>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pPr>
      <w:spacing w:line="288" w:lineRule="auto"/>
      <w:ind w:firstLineChars="200" w:firstLine="643"/>
      <w:jc w:val="both"/>
    </w:pPr>
    <w:rPr>
      <w:rFonts w:eastAsiaTheme="minorEastAsia" w:cstheme="minorBidi"/>
      <w:kern w:val="2"/>
      <w:sz w:val="21"/>
      <w:szCs w:val="22"/>
    </w:rPr>
  </w:style>
  <w:style w:type="paragraph" w:styleId="1">
    <w:name w:val="heading 1"/>
    <w:basedOn w:val="a0"/>
    <w:link w:val="10"/>
    <w:autoRedefine/>
    <w:uiPriority w:val="9"/>
    <w:pPr>
      <w:keepNext/>
      <w:keepLines/>
      <w:spacing w:beforeLines="50" w:before="50" w:afterLines="50" w:after="50"/>
      <w:jc w:val="left"/>
      <w:outlineLvl w:val="0"/>
    </w:pPr>
    <w:rPr>
      <w:rFonts w:eastAsia="仿宋"/>
      <w:b/>
      <w:bCs/>
      <w:kern w:val="44"/>
      <w:sz w:val="32"/>
      <w:szCs w:val="44"/>
    </w:rPr>
  </w:style>
  <w:style w:type="paragraph" w:styleId="2">
    <w:name w:val="heading 2"/>
    <w:basedOn w:val="a0"/>
    <w:next w:val="a0"/>
    <w:link w:val="20"/>
    <w:autoRedefine/>
    <w:uiPriority w:val="9"/>
    <w:unhideWhenUsed/>
    <w:qFormat/>
    <w:pPr>
      <w:keepNext/>
      <w:keepLines/>
      <w:spacing w:beforeLines="50" w:before="156" w:afterLines="50" w:after="156" w:line="300" w:lineRule="auto"/>
      <w:ind w:firstLineChars="0" w:firstLine="0"/>
      <w:outlineLvl w:val="1"/>
    </w:pPr>
    <w:rPr>
      <w:rFonts w:eastAsia="宋体" w:cstheme="minorEastAsia"/>
      <w:b/>
      <w:bCs/>
      <w:sz w:val="24"/>
      <w:szCs w:val="32"/>
    </w:rPr>
  </w:style>
  <w:style w:type="paragraph" w:styleId="3">
    <w:name w:val="heading 3"/>
    <w:basedOn w:val="a0"/>
    <w:link w:val="30"/>
    <w:autoRedefine/>
    <w:uiPriority w:val="9"/>
    <w:unhideWhenUsed/>
    <w:qFormat/>
    <w:pPr>
      <w:keepNext/>
      <w:keepLines/>
      <w:spacing w:before="260" w:after="260" w:line="416" w:lineRule="auto"/>
      <w:outlineLvl w:val="2"/>
    </w:pPr>
    <w:rPr>
      <w:rFonts w:ascii="黑体" w:eastAsia="黑体" w:hAnsi="黑体"/>
      <w:b/>
      <w:bCs/>
      <w:sz w:val="24"/>
      <w:szCs w:val="32"/>
    </w:rPr>
  </w:style>
  <w:style w:type="paragraph" w:styleId="4">
    <w:name w:val="heading 4"/>
    <w:basedOn w:val="a0"/>
    <w:next w:val="a0"/>
    <w:autoRedefine/>
    <w:unhideWhenUsed/>
    <w:qFormat/>
    <w:pPr>
      <w:keepNext/>
      <w:keepLines/>
      <w:spacing w:before="280" w:after="290" w:line="372" w:lineRule="auto"/>
      <w:outlineLvl w:val="3"/>
    </w:pPr>
    <w:rPr>
      <w:rFonts w:ascii="Arial" w:eastAsia="黑体" w:hAnsi="Arial"/>
      <w:b/>
      <w:sz w:val="28"/>
    </w:rPr>
  </w:style>
  <w:style w:type="paragraph" w:styleId="5">
    <w:name w:val="heading 5"/>
    <w:basedOn w:val="a0"/>
    <w:link w:val="50"/>
    <w:uiPriority w:val="9"/>
    <w:semiHidden/>
    <w:unhideWhenUsed/>
    <w:qFormat/>
    <w:pPr>
      <w:keepNext/>
      <w:keepLines/>
      <w:spacing w:before="280" w:after="290" w:line="376" w:lineRule="auto"/>
      <w:outlineLvl w:val="4"/>
    </w:pPr>
    <w:rPr>
      <w:b/>
      <w:bCs/>
      <w:sz w:val="28"/>
      <w:szCs w:val="28"/>
    </w:rPr>
  </w:style>
  <w:style w:type="paragraph" w:styleId="60">
    <w:name w:val="heading 6"/>
    <w:basedOn w:val="a0"/>
    <w:uiPriority w:val="9"/>
    <w:semiHidden/>
    <w:unhideWhenUsed/>
    <w:qFormat/>
    <w:pPr>
      <w:widowControl w:val="0"/>
      <w:autoSpaceDE w:val="0"/>
      <w:autoSpaceDN w:val="0"/>
      <w:spacing w:line="240" w:lineRule="auto"/>
      <w:ind w:left="298" w:firstLineChars="0" w:firstLine="0"/>
      <w:outlineLvl w:val="5"/>
    </w:pPr>
    <w:rPr>
      <w:rFonts w:ascii="Arial" w:eastAsia="Arial" w:hAnsi="Arial" w:cs="Arial"/>
      <w:b/>
      <w:bCs/>
      <w:kern w:val="0"/>
      <w:sz w:val="22"/>
      <w:lang w:eastAsia="en-US"/>
    </w:rPr>
  </w:style>
  <w:style w:type="paragraph" w:styleId="7">
    <w:name w:val="heading 7"/>
    <w:basedOn w:val="a0"/>
    <w:next w:val="a0"/>
    <w:link w:val="70"/>
    <w:uiPriority w:val="9"/>
    <w:semiHidden/>
    <w:unhideWhenUsed/>
    <w:qFormat/>
    <w:pPr>
      <w:keepNext/>
      <w:keepLines/>
      <w:spacing w:before="240" w:after="64" w:line="320" w:lineRule="auto"/>
      <w:outlineLvl w:val="6"/>
    </w:pPr>
    <w:rPr>
      <w:b/>
      <w:bCs/>
      <w:sz w:val="24"/>
      <w:szCs w:val="24"/>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TOC7">
    <w:name w:val="toc 7"/>
    <w:basedOn w:val="a0"/>
    <w:next w:val="a0"/>
    <w:autoRedefine/>
    <w:uiPriority w:val="39"/>
    <w:semiHidden/>
    <w:unhideWhenUsed/>
    <w:qFormat/>
    <w:pPr>
      <w:widowControl w:val="0"/>
      <w:spacing w:after="160" w:line="278" w:lineRule="auto"/>
      <w:ind w:leftChars="1200" w:left="2520" w:firstLineChars="0" w:firstLine="0"/>
      <w:jc w:val="left"/>
    </w:pPr>
    <w:rPr>
      <w:rFonts w:asciiTheme="minorHAnsi" w:hAnsiTheme="minorHAnsi"/>
      <w:sz w:val="22"/>
      <w:szCs w:val="24"/>
      <w14:ligatures w14:val="standardContextual"/>
    </w:rPr>
  </w:style>
  <w:style w:type="paragraph" w:styleId="a4">
    <w:name w:val="Normal Indent"/>
    <w:basedOn w:val="a0"/>
    <w:autoRedefine/>
    <w:uiPriority w:val="99"/>
    <w:semiHidden/>
    <w:unhideWhenUsed/>
    <w:qFormat/>
    <w:pPr>
      <w:ind w:firstLine="420"/>
    </w:pPr>
  </w:style>
  <w:style w:type="paragraph" w:styleId="a5">
    <w:name w:val="caption"/>
    <w:basedOn w:val="a0"/>
    <w:next w:val="a0"/>
    <w:autoRedefine/>
    <w:uiPriority w:val="35"/>
    <w:unhideWhenUsed/>
    <w:qFormat/>
    <w:pPr>
      <w:ind w:firstLineChars="0" w:firstLine="0"/>
      <w:jc w:val="center"/>
    </w:pPr>
    <w:rPr>
      <w:rFonts w:asciiTheme="majorHAnsi" w:eastAsia="黑体" w:hAnsiTheme="majorHAnsi" w:cstheme="majorBidi"/>
      <w:sz w:val="20"/>
      <w:szCs w:val="20"/>
    </w:rPr>
  </w:style>
  <w:style w:type="paragraph" w:styleId="a6">
    <w:name w:val="annotation text"/>
    <w:basedOn w:val="a0"/>
    <w:link w:val="a7"/>
    <w:autoRedefine/>
    <w:semiHidden/>
    <w:qFormat/>
    <w:pPr>
      <w:jc w:val="left"/>
    </w:pPr>
    <w:rPr>
      <w:rFonts w:eastAsia="宋体" w:cs="Times New Roman"/>
      <w:szCs w:val="20"/>
    </w:rPr>
  </w:style>
  <w:style w:type="paragraph" w:styleId="a8">
    <w:name w:val="Body Text"/>
    <w:basedOn w:val="a0"/>
    <w:link w:val="a9"/>
    <w:uiPriority w:val="1"/>
    <w:semiHidden/>
    <w:unhideWhenUsed/>
    <w:qFormat/>
    <w:pPr>
      <w:widowControl w:val="0"/>
      <w:autoSpaceDE w:val="0"/>
      <w:autoSpaceDN w:val="0"/>
      <w:spacing w:line="240" w:lineRule="auto"/>
      <w:ind w:firstLineChars="0" w:firstLine="0"/>
      <w:jc w:val="left"/>
    </w:pPr>
    <w:rPr>
      <w:rFonts w:eastAsia="宋体" w:cs="Arial"/>
      <w:kern w:val="0"/>
      <w:lang w:eastAsia="en-US"/>
    </w:rPr>
  </w:style>
  <w:style w:type="paragraph" w:styleId="TOC5">
    <w:name w:val="toc 5"/>
    <w:basedOn w:val="a0"/>
    <w:next w:val="a0"/>
    <w:autoRedefine/>
    <w:uiPriority w:val="39"/>
    <w:semiHidden/>
    <w:unhideWhenUsed/>
    <w:qFormat/>
    <w:pPr>
      <w:widowControl w:val="0"/>
      <w:spacing w:after="160" w:line="278" w:lineRule="auto"/>
      <w:ind w:leftChars="800" w:left="1680" w:firstLineChars="0" w:firstLine="0"/>
      <w:jc w:val="left"/>
    </w:pPr>
    <w:rPr>
      <w:rFonts w:asciiTheme="minorHAnsi" w:hAnsiTheme="minorHAnsi"/>
      <w:sz w:val="22"/>
      <w:szCs w:val="24"/>
      <w14:ligatures w14:val="standardContextual"/>
    </w:rPr>
  </w:style>
  <w:style w:type="paragraph" w:styleId="TOC3">
    <w:name w:val="toc 3"/>
    <w:basedOn w:val="a0"/>
    <w:next w:val="a0"/>
    <w:autoRedefine/>
    <w:uiPriority w:val="39"/>
    <w:unhideWhenUsed/>
    <w:qFormat/>
    <w:pPr>
      <w:tabs>
        <w:tab w:val="left" w:pos="1680"/>
        <w:tab w:val="right" w:leader="dot" w:pos="8296"/>
      </w:tabs>
      <w:ind w:leftChars="400" w:left="840"/>
    </w:pPr>
    <w:rPr>
      <w:rFonts w:asciiTheme="minorEastAsia" w:hAnsiTheme="minorEastAsia" w:cstheme="minorEastAsia"/>
      <w:b/>
      <w:bCs/>
    </w:rPr>
  </w:style>
  <w:style w:type="paragraph" w:styleId="TOC8">
    <w:name w:val="toc 8"/>
    <w:basedOn w:val="a0"/>
    <w:next w:val="a0"/>
    <w:autoRedefine/>
    <w:uiPriority w:val="39"/>
    <w:semiHidden/>
    <w:unhideWhenUsed/>
    <w:qFormat/>
    <w:pPr>
      <w:widowControl w:val="0"/>
      <w:spacing w:after="160" w:line="278" w:lineRule="auto"/>
      <w:ind w:leftChars="1400" w:left="2940" w:firstLineChars="0" w:firstLine="0"/>
      <w:jc w:val="left"/>
    </w:pPr>
    <w:rPr>
      <w:rFonts w:asciiTheme="minorHAnsi" w:hAnsiTheme="minorHAnsi"/>
      <w:sz w:val="22"/>
      <w:szCs w:val="24"/>
      <w14:ligatures w14:val="standardContextual"/>
    </w:rPr>
  </w:style>
  <w:style w:type="paragraph" w:styleId="aa">
    <w:name w:val="Date"/>
    <w:basedOn w:val="a0"/>
    <w:next w:val="a0"/>
    <w:link w:val="ab"/>
    <w:autoRedefine/>
    <w:uiPriority w:val="99"/>
    <w:semiHidden/>
    <w:unhideWhenUsed/>
    <w:qFormat/>
    <w:pPr>
      <w:ind w:leftChars="2500" w:left="100"/>
    </w:pPr>
  </w:style>
  <w:style w:type="paragraph" w:styleId="ac">
    <w:name w:val="Balloon Text"/>
    <w:basedOn w:val="a0"/>
    <w:link w:val="ad"/>
    <w:autoRedefine/>
    <w:uiPriority w:val="99"/>
    <w:semiHidden/>
    <w:unhideWhenUsed/>
    <w:qFormat/>
    <w:rPr>
      <w:sz w:val="18"/>
      <w:szCs w:val="18"/>
    </w:rPr>
  </w:style>
  <w:style w:type="paragraph" w:styleId="ae">
    <w:name w:val="footer"/>
    <w:basedOn w:val="a0"/>
    <w:link w:val="af"/>
    <w:autoRedefine/>
    <w:uiPriority w:val="99"/>
    <w:unhideWhenUsed/>
    <w:qFormat/>
    <w:pPr>
      <w:tabs>
        <w:tab w:val="center" w:pos="4153"/>
        <w:tab w:val="right" w:pos="8306"/>
      </w:tabs>
      <w:snapToGrid w:val="0"/>
      <w:jc w:val="left"/>
    </w:pPr>
    <w:rPr>
      <w:sz w:val="18"/>
      <w:szCs w:val="18"/>
    </w:rPr>
  </w:style>
  <w:style w:type="paragraph" w:styleId="af0">
    <w:name w:val="header"/>
    <w:basedOn w:val="a0"/>
    <w:link w:val="af1"/>
    <w:autoRedefine/>
    <w:uiPriority w:val="99"/>
    <w:unhideWhenUsed/>
    <w:qFormat/>
    <w:pPr>
      <w:pBdr>
        <w:bottom w:val="single" w:sz="6" w:space="1" w:color="auto"/>
      </w:pBdr>
      <w:tabs>
        <w:tab w:val="center" w:pos="4153"/>
        <w:tab w:val="right" w:pos="8306"/>
      </w:tabs>
      <w:snapToGrid w:val="0"/>
      <w:jc w:val="center"/>
    </w:pPr>
    <w:rPr>
      <w:sz w:val="18"/>
      <w:szCs w:val="18"/>
    </w:rPr>
  </w:style>
  <w:style w:type="paragraph" w:styleId="TOC1">
    <w:name w:val="toc 1"/>
    <w:basedOn w:val="a0"/>
    <w:next w:val="a0"/>
    <w:autoRedefine/>
    <w:uiPriority w:val="39"/>
    <w:unhideWhenUsed/>
  </w:style>
  <w:style w:type="paragraph" w:styleId="TOC4">
    <w:name w:val="toc 4"/>
    <w:basedOn w:val="a0"/>
    <w:next w:val="a0"/>
    <w:autoRedefine/>
    <w:uiPriority w:val="39"/>
    <w:semiHidden/>
    <w:unhideWhenUsed/>
    <w:qFormat/>
    <w:pPr>
      <w:widowControl w:val="0"/>
      <w:spacing w:after="160" w:line="278" w:lineRule="auto"/>
      <w:ind w:leftChars="600" w:left="1260" w:firstLineChars="0" w:firstLine="0"/>
      <w:jc w:val="left"/>
    </w:pPr>
    <w:rPr>
      <w:rFonts w:asciiTheme="minorHAnsi" w:hAnsiTheme="minorHAnsi"/>
      <w:sz w:val="22"/>
      <w:szCs w:val="24"/>
      <w14:ligatures w14:val="standardContextual"/>
    </w:rPr>
  </w:style>
  <w:style w:type="paragraph" w:styleId="af2">
    <w:name w:val="footnote text"/>
    <w:basedOn w:val="a0"/>
    <w:autoRedefine/>
    <w:uiPriority w:val="99"/>
    <w:semiHidden/>
    <w:unhideWhenUsed/>
    <w:qFormat/>
    <w:pPr>
      <w:snapToGrid w:val="0"/>
      <w:ind w:firstLineChars="0" w:firstLine="0"/>
      <w:jc w:val="left"/>
    </w:pPr>
    <w:rPr>
      <w:sz w:val="18"/>
    </w:rPr>
  </w:style>
  <w:style w:type="paragraph" w:styleId="TOC6">
    <w:name w:val="toc 6"/>
    <w:basedOn w:val="a0"/>
    <w:next w:val="a0"/>
    <w:autoRedefine/>
    <w:uiPriority w:val="39"/>
    <w:semiHidden/>
    <w:unhideWhenUsed/>
    <w:pPr>
      <w:widowControl w:val="0"/>
      <w:spacing w:after="160" w:line="278" w:lineRule="auto"/>
      <w:ind w:leftChars="1000" w:left="2100" w:firstLineChars="0" w:firstLine="0"/>
      <w:jc w:val="left"/>
    </w:pPr>
    <w:rPr>
      <w:rFonts w:asciiTheme="minorHAnsi" w:hAnsiTheme="minorHAnsi"/>
      <w:sz w:val="22"/>
      <w:szCs w:val="24"/>
      <w14:ligatures w14:val="standardContextual"/>
    </w:rPr>
  </w:style>
  <w:style w:type="paragraph" w:styleId="TOC2">
    <w:name w:val="toc 2"/>
    <w:basedOn w:val="a0"/>
    <w:next w:val="a0"/>
    <w:autoRedefine/>
    <w:uiPriority w:val="39"/>
    <w:unhideWhenUsed/>
    <w:qFormat/>
    <w:pPr>
      <w:ind w:leftChars="200" w:left="420"/>
    </w:pPr>
  </w:style>
  <w:style w:type="paragraph" w:styleId="TOC9">
    <w:name w:val="toc 9"/>
    <w:basedOn w:val="a0"/>
    <w:next w:val="a0"/>
    <w:autoRedefine/>
    <w:uiPriority w:val="39"/>
    <w:semiHidden/>
    <w:unhideWhenUsed/>
    <w:qFormat/>
    <w:pPr>
      <w:widowControl w:val="0"/>
      <w:spacing w:after="160" w:line="278" w:lineRule="auto"/>
      <w:ind w:leftChars="1600" w:left="3360" w:firstLineChars="0" w:firstLine="0"/>
      <w:jc w:val="left"/>
    </w:pPr>
    <w:rPr>
      <w:rFonts w:asciiTheme="minorHAnsi" w:hAnsiTheme="minorHAnsi"/>
      <w:sz w:val="22"/>
      <w:szCs w:val="24"/>
      <w14:ligatures w14:val="standardContextual"/>
    </w:rPr>
  </w:style>
  <w:style w:type="paragraph" w:styleId="af3">
    <w:name w:val="Normal (Web)"/>
    <w:basedOn w:val="a0"/>
    <w:autoRedefine/>
    <w:uiPriority w:val="99"/>
    <w:unhideWhenUsed/>
    <w:qFormat/>
    <w:pPr>
      <w:spacing w:before="100" w:beforeAutospacing="1" w:after="100" w:afterAutospacing="1"/>
      <w:jc w:val="left"/>
    </w:pPr>
    <w:rPr>
      <w:rFonts w:ascii="宋体" w:eastAsia="宋体" w:hAnsi="宋体" w:cs="宋体"/>
      <w:kern w:val="0"/>
      <w:sz w:val="24"/>
      <w:szCs w:val="24"/>
    </w:rPr>
  </w:style>
  <w:style w:type="paragraph" w:styleId="af4">
    <w:name w:val="annotation subject"/>
    <w:basedOn w:val="a6"/>
    <w:next w:val="a6"/>
    <w:link w:val="af5"/>
    <w:autoRedefine/>
    <w:uiPriority w:val="99"/>
    <w:semiHidden/>
    <w:unhideWhenUsed/>
    <w:qFormat/>
    <w:rPr>
      <w:rFonts w:eastAsiaTheme="minorEastAsia" w:cstheme="minorBidi"/>
      <w:b/>
      <w:bCs/>
      <w:szCs w:val="22"/>
    </w:rPr>
  </w:style>
  <w:style w:type="table" w:styleId="af6">
    <w:name w:val="Table Grid"/>
    <w:basedOn w:val="a2"/>
    <w:autoRedefine/>
    <w:uiPriority w:val="9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7">
    <w:name w:val="FollowedHyperlink"/>
    <w:basedOn w:val="a1"/>
    <w:autoRedefine/>
    <w:uiPriority w:val="99"/>
    <w:semiHidden/>
    <w:unhideWhenUsed/>
    <w:qFormat/>
    <w:rPr>
      <w:color w:val="800080" w:themeColor="followedHyperlink"/>
      <w:u w:val="single"/>
    </w:rPr>
  </w:style>
  <w:style w:type="character" w:styleId="af8">
    <w:name w:val="Emphasis"/>
    <w:basedOn w:val="a1"/>
    <w:autoRedefine/>
    <w:uiPriority w:val="20"/>
    <w:rPr>
      <w:i/>
      <w:iCs/>
    </w:rPr>
  </w:style>
  <w:style w:type="character" w:styleId="af9">
    <w:name w:val="Hyperlink"/>
    <w:basedOn w:val="a1"/>
    <w:autoRedefine/>
    <w:uiPriority w:val="99"/>
    <w:unhideWhenUsed/>
    <w:qFormat/>
    <w:rPr>
      <w:color w:val="0000FF" w:themeColor="hyperlink"/>
      <w:u w:val="single"/>
    </w:rPr>
  </w:style>
  <w:style w:type="character" w:styleId="afa">
    <w:name w:val="annotation reference"/>
    <w:basedOn w:val="a1"/>
    <w:autoRedefine/>
    <w:uiPriority w:val="99"/>
    <w:semiHidden/>
    <w:unhideWhenUsed/>
    <w:qFormat/>
    <w:rPr>
      <w:sz w:val="21"/>
      <w:szCs w:val="21"/>
    </w:rPr>
  </w:style>
  <w:style w:type="character" w:styleId="afb">
    <w:name w:val="footnote reference"/>
    <w:basedOn w:val="a1"/>
    <w:autoRedefine/>
    <w:uiPriority w:val="99"/>
    <w:semiHidden/>
    <w:unhideWhenUsed/>
    <w:qFormat/>
    <w:rPr>
      <w:vertAlign w:val="superscript"/>
    </w:rPr>
  </w:style>
  <w:style w:type="paragraph" w:styleId="afc">
    <w:name w:val="List Paragraph"/>
    <w:basedOn w:val="a0"/>
    <w:autoRedefine/>
    <w:uiPriority w:val="34"/>
    <w:qFormat/>
    <w:pPr>
      <w:ind w:firstLine="420"/>
    </w:pPr>
  </w:style>
  <w:style w:type="character" w:customStyle="1" w:styleId="ad">
    <w:name w:val="批注框文本 字符"/>
    <w:basedOn w:val="a1"/>
    <w:link w:val="ac"/>
    <w:autoRedefine/>
    <w:uiPriority w:val="99"/>
    <w:semiHidden/>
    <w:qFormat/>
    <w:rPr>
      <w:sz w:val="18"/>
      <w:szCs w:val="18"/>
    </w:rPr>
  </w:style>
  <w:style w:type="character" w:customStyle="1" w:styleId="ab">
    <w:name w:val="日期 字符"/>
    <w:basedOn w:val="a1"/>
    <w:link w:val="aa"/>
    <w:autoRedefine/>
    <w:uiPriority w:val="99"/>
    <w:semiHidden/>
    <w:qFormat/>
  </w:style>
  <w:style w:type="character" w:customStyle="1" w:styleId="af1">
    <w:name w:val="页眉 字符"/>
    <w:basedOn w:val="a1"/>
    <w:link w:val="af0"/>
    <w:autoRedefine/>
    <w:uiPriority w:val="99"/>
    <w:qFormat/>
    <w:rPr>
      <w:sz w:val="18"/>
      <w:szCs w:val="18"/>
    </w:rPr>
  </w:style>
  <w:style w:type="character" w:customStyle="1" w:styleId="af">
    <w:name w:val="页脚 字符"/>
    <w:basedOn w:val="a1"/>
    <w:link w:val="ae"/>
    <w:autoRedefine/>
    <w:uiPriority w:val="99"/>
    <w:qFormat/>
    <w:rPr>
      <w:sz w:val="18"/>
      <w:szCs w:val="18"/>
    </w:rPr>
  </w:style>
  <w:style w:type="table" w:customStyle="1" w:styleId="4-31">
    <w:name w:val="网格表 4 - 着色 31"/>
    <w:basedOn w:val="a2"/>
    <w:autoRedefine/>
    <w:uiPriority w:val="49"/>
    <w:qFormat/>
    <w:tblPr>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31">
    <w:name w:val="无格式表格 31"/>
    <w:basedOn w:val="a2"/>
    <w:autoRedefine/>
    <w:uiPriority w:val="43"/>
    <w:qFormat/>
    <w:rPr>
      <w:sz w:val="24"/>
      <w:szCs w:val="24"/>
    </w:rP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customStyle="1" w:styleId="32">
    <w:name w:val="3_一级标题"/>
    <w:next w:val="0"/>
    <w:autoRedefine/>
    <w:uiPriority w:val="9"/>
    <w:qFormat/>
    <w:pPr>
      <w:keepNext/>
      <w:keepLines/>
      <w:tabs>
        <w:tab w:val="left" w:pos="0"/>
        <w:tab w:val="left" w:pos="5245"/>
      </w:tabs>
      <w:spacing w:beforeLines="50" w:before="156" w:afterLines="50" w:after="156" w:line="288" w:lineRule="auto"/>
      <w:jc w:val="center"/>
      <w:outlineLvl w:val="0"/>
    </w:pPr>
    <w:rPr>
      <w:rFonts w:cstheme="minorBidi"/>
      <w:b/>
      <w:bCs/>
      <w:kern w:val="44"/>
      <w:sz w:val="32"/>
      <w:szCs w:val="44"/>
    </w:rPr>
  </w:style>
  <w:style w:type="paragraph" w:customStyle="1" w:styleId="0">
    <w:name w:val="0_缩进正文"/>
    <w:link w:val="00"/>
    <w:autoRedefine/>
    <w:qFormat/>
    <w:rsid w:val="00D24408"/>
    <w:pPr>
      <w:spacing w:line="300" w:lineRule="auto"/>
      <w:jc w:val="both"/>
    </w:pPr>
    <w:rPr>
      <w:rFonts w:cstheme="minorBidi"/>
      <w:kern w:val="2"/>
      <w:sz w:val="21"/>
      <w:szCs w:val="21"/>
    </w:rPr>
  </w:style>
  <w:style w:type="paragraph" w:customStyle="1" w:styleId="210">
    <w:name w:val="标题 21"/>
    <w:next w:val="0"/>
    <w:autoRedefine/>
    <w:uiPriority w:val="9"/>
    <w:qFormat/>
    <w:pPr>
      <w:keepNext/>
      <w:keepLines/>
      <w:spacing w:before="480" w:after="120"/>
      <w:ind w:left="790" w:hanging="370"/>
      <w:outlineLvl w:val="1"/>
    </w:pPr>
    <w:rPr>
      <w:rFonts w:ascii="黑体" w:eastAsia="黑体" w:hAnsi="黑体"/>
      <w:b/>
      <w:bCs/>
      <w:kern w:val="2"/>
      <w:sz w:val="28"/>
      <w:szCs w:val="32"/>
    </w:rPr>
  </w:style>
  <w:style w:type="paragraph" w:customStyle="1" w:styleId="310">
    <w:name w:val="标题 31"/>
    <w:next w:val="0"/>
    <w:autoRedefine/>
    <w:uiPriority w:val="9"/>
    <w:qFormat/>
    <w:pPr>
      <w:keepNext/>
      <w:keepLines/>
      <w:spacing w:before="240" w:after="120"/>
      <w:ind w:left="1560" w:hanging="720"/>
      <w:outlineLvl w:val="2"/>
    </w:pPr>
    <w:rPr>
      <w:rFonts w:ascii="黑体" w:eastAsia="黑体" w:hAnsi="黑体" w:cstheme="minorBidi"/>
      <w:b/>
      <w:bCs/>
      <w:kern w:val="2"/>
      <w:sz w:val="24"/>
      <w:szCs w:val="32"/>
    </w:rPr>
  </w:style>
  <w:style w:type="character" w:customStyle="1" w:styleId="10">
    <w:name w:val="标题 1 字符"/>
    <w:basedOn w:val="a1"/>
    <w:link w:val="1"/>
    <w:autoRedefine/>
    <w:uiPriority w:val="9"/>
    <w:qFormat/>
    <w:rPr>
      <w:rFonts w:ascii="Times New Roman" w:eastAsia="仿宋" w:hAnsi="Times New Roman"/>
      <w:b/>
      <w:bCs/>
      <w:kern w:val="44"/>
      <w:sz w:val="32"/>
      <w:szCs w:val="44"/>
    </w:rPr>
  </w:style>
  <w:style w:type="character" w:customStyle="1" w:styleId="20">
    <w:name w:val="标题 2 字符"/>
    <w:basedOn w:val="a1"/>
    <w:link w:val="2"/>
    <w:autoRedefine/>
    <w:uiPriority w:val="9"/>
    <w:qFormat/>
    <w:rPr>
      <w:rFonts w:cstheme="minorEastAsia"/>
      <w:b/>
      <w:bCs/>
      <w:kern w:val="2"/>
      <w:sz w:val="24"/>
      <w:szCs w:val="32"/>
    </w:rPr>
  </w:style>
  <w:style w:type="character" w:customStyle="1" w:styleId="30">
    <w:name w:val="标题 3 字符"/>
    <w:basedOn w:val="a1"/>
    <w:link w:val="3"/>
    <w:autoRedefine/>
    <w:uiPriority w:val="9"/>
    <w:qFormat/>
    <w:rPr>
      <w:rFonts w:ascii="黑体" w:eastAsia="黑体" w:hAnsi="黑体"/>
      <w:b/>
      <w:bCs/>
      <w:sz w:val="24"/>
      <w:szCs w:val="32"/>
    </w:rPr>
  </w:style>
  <w:style w:type="paragraph" w:customStyle="1" w:styleId="afd">
    <w:name w:val="公式"/>
    <w:next w:val="0"/>
    <w:link w:val="afe"/>
    <w:autoRedefine/>
    <w:qFormat/>
    <w:pPr>
      <w:tabs>
        <w:tab w:val="center" w:pos="4393"/>
        <w:tab w:val="right" w:pos="8786"/>
      </w:tabs>
      <w:spacing w:line="300" w:lineRule="auto"/>
      <w:jc w:val="center"/>
    </w:pPr>
    <w:rPr>
      <w:rFonts w:asciiTheme="minorHAnsi" w:eastAsiaTheme="minorEastAsia" w:hAnsiTheme="minorHAnsi" w:cstheme="minorBidi"/>
      <w:kern w:val="2"/>
      <w:sz w:val="24"/>
      <w:szCs w:val="21"/>
    </w:rPr>
  </w:style>
  <w:style w:type="character" w:customStyle="1" w:styleId="afe">
    <w:name w:val="公式 字符"/>
    <w:basedOn w:val="a1"/>
    <w:link w:val="afd"/>
    <w:autoRedefine/>
    <w:qFormat/>
    <w:rPr>
      <w:sz w:val="24"/>
      <w:szCs w:val="21"/>
    </w:rPr>
  </w:style>
  <w:style w:type="paragraph" w:customStyle="1" w:styleId="1Fig1-1">
    <w:name w:val="1_Fig.1-1"/>
    <w:basedOn w:val="11"/>
    <w:next w:val="0"/>
    <w:link w:val="1Fig1-10"/>
    <w:autoRedefine/>
    <w:qFormat/>
    <w:pPr>
      <w:numPr>
        <w:numId w:val="0"/>
      </w:numPr>
      <w:tabs>
        <w:tab w:val="left" w:pos="360"/>
      </w:tabs>
      <w:ind w:left="2760" w:hanging="1080"/>
    </w:pPr>
  </w:style>
  <w:style w:type="paragraph" w:customStyle="1" w:styleId="11">
    <w:name w:val="1_图1"/>
    <w:next w:val="1Fig1-1"/>
    <w:link w:val="110"/>
    <w:autoRedefine/>
    <w:qFormat/>
    <w:pPr>
      <w:numPr>
        <w:numId w:val="1"/>
      </w:numPr>
      <w:spacing w:line="288" w:lineRule="auto"/>
      <w:jc w:val="center"/>
    </w:pPr>
    <w:rPr>
      <w:rFonts w:cstheme="minorBidi"/>
      <w:b/>
      <w:kern w:val="2"/>
      <w:sz w:val="21"/>
      <w:szCs w:val="21"/>
    </w:rPr>
  </w:style>
  <w:style w:type="character" w:customStyle="1" w:styleId="1Fig1-10">
    <w:name w:val="1_Fig.1-1 字符"/>
    <w:basedOn w:val="a1"/>
    <w:link w:val="1Fig1-1"/>
    <w:autoRedefine/>
    <w:qFormat/>
    <w:rPr>
      <w:rFonts w:eastAsia="仿宋" w:cstheme="minorBidi"/>
      <w:kern w:val="2"/>
      <w:sz w:val="21"/>
      <w:szCs w:val="21"/>
    </w:rPr>
  </w:style>
  <w:style w:type="character" w:customStyle="1" w:styleId="211">
    <w:name w:val="2_表1 字符"/>
    <w:basedOn w:val="a1"/>
    <w:link w:val="21"/>
    <w:autoRedefine/>
    <w:qFormat/>
    <w:rPr>
      <w:rFonts w:ascii="Times New Roman" w:eastAsia="宋体" w:hAnsi="Times New Roman"/>
      <w:b/>
    </w:rPr>
  </w:style>
  <w:style w:type="paragraph" w:customStyle="1" w:styleId="21">
    <w:name w:val="2_表1"/>
    <w:next w:val="0"/>
    <w:link w:val="211"/>
    <w:autoRedefine/>
    <w:qFormat/>
    <w:pPr>
      <w:keepNext/>
      <w:numPr>
        <w:numId w:val="2"/>
      </w:numPr>
      <w:spacing w:line="288" w:lineRule="auto"/>
      <w:jc w:val="center"/>
    </w:pPr>
    <w:rPr>
      <w:rFonts w:cstheme="minorBidi"/>
      <w:b/>
      <w:kern w:val="2"/>
      <w:sz w:val="21"/>
      <w:szCs w:val="22"/>
    </w:rPr>
  </w:style>
  <w:style w:type="paragraph" w:customStyle="1" w:styleId="2Tab1-1">
    <w:name w:val="2_Tab.1-1"/>
    <w:basedOn w:val="21"/>
    <w:next w:val="0"/>
    <w:link w:val="2Tab1-10"/>
    <w:autoRedefine/>
    <w:qFormat/>
    <w:pPr>
      <w:numPr>
        <w:ilvl w:val="6"/>
      </w:numPr>
    </w:pPr>
  </w:style>
  <w:style w:type="character" w:customStyle="1" w:styleId="2Tab1-10">
    <w:name w:val="2_Tab.1-1 字符"/>
    <w:basedOn w:val="211"/>
    <w:link w:val="2Tab1-1"/>
    <w:autoRedefine/>
    <w:qFormat/>
    <w:rPr>
      <w:rFonts w:ascii="仿宋" w:eastAsia="仿宋" w:hAnsi="仿宋"/>
      <w:b/>
    </w:rPr>
  </w:style>
  <w:style w:type="character" w:customStyle="1" w:styleId="110">
    <w:name w:val="1_图1 字符"/>
    <w:basedOn w:val="a1"/>
    <w:link w:val="11"/>
    <w:autoRedefine/>
    <w:qFormat/>
    <w:rPr>
      <w:rFonts w:cstheme="minorBidi"/>
      <w:b/>
      <w:kern w:val="2"/>
      <w:sz w:val="21"/>
      <w:szCs w:val="21"/>
    </w:rPr>
  </w:style>
  <w:style w:type="table" w:customStyle="1" w:styleId="12">
    <w:name w:val="网格型浅色1"/>
    <w:basedOn w:val="a2"/>
    <w:autoRedefine/>
    <w:uiPriority w:val="40"/>
    <w:qFormat/>
    <w:pPr>
      <w:jc w:val="both"/>
    </w:pPr>
    <w:rPr>
      <w:szCs w:val="21"/>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cPr>
      <w:vAlign w:val="center"/>
    </w:tcPr>
  </w:style>
  <w:style w:type="paragraph" w:customStyle="1" w:styleId="aff">
    <w:name w:val="中文扉页"/>
    <w:basedOn w:val="a0"/>
    <w:link w:val="aff0"/>
    <w:autoRedefine/>
    <w:uiPriority w:val="2"/>
    <w:qFormat/>
    <w:pPr>
      <w:spacing w:line="25" w:lineRule="atLeast"/>
      <w:jc w:val="center"/>
    </w:pPr>
    <w:rPr>
      <w:rFonts w:eastAsia="黑体"/>
      <w:b/>
      <w:sz w:val="28"/>
      <w:szCs w:val="21"/>
    </w:rPr>
  </w:style>
  <w:style w:type="character" w:customStyle="1" w:styleId="aff0">
    <w:name w:val="中文扉页 字符"/>
    <w:basedOn w:val="a1"/>
    <w:link w:val="aff"/>
    <w:autoRedefine/>
    <w:uiPriority w:val="2"/>
    <w:qFormat/>
    <w:rPr>
      <w:rFonts w:eastAsia="黑体"/>
      <w:b/>
      <w:sz w:val="28"/>
      <w:szCs w:val="21"/>
    </w:rPr>
  </w:style>
  <w:style w:type="paragraph" w:customStyle="1" w:styleId="aff1">
    <w:name w:val="英文扉页"/>
    <w:basedOn w:val="a0"/>
    <w:link w:val="aff2"/>
    <w:autoRedefine/>
    <w:uiPriority w:val="2"/>
    <w:qFormat/>
    <w:pPr>
      <w:spacing w:line="25" w:lineRule="atLeast"/>
      <w:jc w:val="center"/>
    </w:pPr>
    <w:rPr>
      <w:b/>
      <w:sz w:val="32"/>
      <w:szCs w:val="21"/>
    </w:rPr>
  </w:style>
  <w:style w:type="character" w:customStyle="1" w:styleId="aff2">
    <w:name w:val="英文扉页 字符"/>
    <w:basedOn w:val="a1"/>
    <w:link w:val="aff1"/>
    <w:autoRedefine/>
    <w:uiPriority w:val="2"/>
    <w:qFormat/>
    <w:rPr>
      <w:b/>
      <w:sz w:val="32"/>
      <w:szCs w:val="21"/>
    </w:rPr>
  </w:style>
  <w:style w:type="paragraph" w:customStyle="1" w:styleId="aff3">
    <w:name w:val="三号标题"/>
    <w:next w:val="0"/>
    <w:link w:val="aff4"/>
    <w:autoRedefine/>
    <w:qFormat/>
    <w:pPr>
      <w:spacing w:after="360"/>
      <w:jc w:val="center"/>
      <w:outlineLvl w:val="0"/>
    </w:pPr>
    <w:rPr>
      <w:rFonts w:eastAsia="黑体" w:cstheme="minorBidi"/>
      <w:b/>
      <w:kern w:val="2"/>
      <w:sz w:val="32"/>
      <w:szCs w:val="21"/>
    </w:rPr>
  </w:style>
  <w:style w:type="character" w:customStyle="1" w:styleId="aff4">
    <w:name w:val="三号标题 字符"/>
    <w:basedOn w:val="a1"/>
    <w:link w:val="aff3"/>
    <w:autoRedefine/>
    <w:qFormat/>
    <w:rPr>
      <w:rFonts w:ascii="Times New Roman" w:eastAsia="黑体" w:hAnsi="Times New Roman"/>
      <w:b/>
      <w:sz w:val="32"/>
      <w:szCs w:val="21"/>
    </w:rPr>
  </w:style>
  <w:style w:type="character" w:customStyle="1" w:styleId="00">
    <w:name w:val="0_缩进正文 字符"/>
    <w:basedOn w:val="a1"/>
    <w:link w:val="0"/>
    <w:autoRedefine/>
    <w:qFormat/>
    <w:rsid w:val="00D24408"/>
    <w:rPr>
      <w:rFonts w:cstheme="minorBidi"/>
      <w:kern w:val="2"/>
      <w:sz w:val="21"/>
      <w:szCs w:val="21"/>
    </w:rPr>
  </w:style>
  <w:style w:type="paragraph" w:customStyle="1" w:styleId="13">
    <w:name w:val="正文缩进1"/>
    <w:basedOn w:val="a0"/>
    <w:next w:val="a4"/>
    <w:autoRedefine/>
    <w:uiPriority w:val="99"/>
    <w:semiHidden/>
    <w:unhideWhenUsed/>
    <w:qFormat/>
    <w:pPr>
      <w:ind w:firstLine="420"/>
      <w:jc w:val="center"/>
    </w:pPr>
    <w:rPr>
      <w:szCs w:val="21"/>
    </w:rPr>
  </w:style>
  <w:style w:type="table" w:customStyle="1" w:styleId="14">
    <w:name w:val="三线表1"/>
    <w:basedOn w:val="a2"/>
    <w:autoRedefine/>
    <w:uiPriority w:val="39"/>
    <w:qFormat/>
    <w:rPr>
      <w:szCs w:val="21"/>
    </w:rPr>
    <w:tblPr>
      <w:tblBorders>
        <w:top w:val="single" w:sz="12" w:space="0" w:color="auto"/>
        <w:bottom w:val="single" w:sz="12" w:space="0" w:color="auto"/>
      </w:tblBorders>
    </w:tblPr>
    <w:tblStylePr w:type="firstRow">
      <w:rPr>
        <w:rFonts w:ascii="Times New Roman" w:eastAsia="宋体" w:hAnsi="Times New Roman"/>
        <w:sz w:val="21"/>
      </w:rPr>
      <w:tblPr/>
      <w:tcPr>
        <w:tcBorders>
          <w:top w:val="single" w:sz="12" w:space="0" w:color="auto"/>
          <w:left w:val="nil"/>
          <w:bottom w:val="single" w:sz="4" w:space="0" w:color="auto"/>
          <w:right w:val="nil"/>
          <w:insideH w:val="nil"/>
          <w:insideV w:val="nil"/>
          <w:tl2br w:val="nil"/>
          <w:tr2bl w:val="nil"/>
        </w:tcBorders>
      </w:tcPr>
    </w:tblStylePr>
  </w:style>
  <w:style w:type="paragraph" w:customStyle="1" w:styleId="aff5">
    <w:name w:val="居中"/>
    <w:link w:val="aff6"/>
    <w:autoRedefine/>
    <w:qFormat/>
    <w:pPr>
      <w:keepNext/>
      <w:spacing w:line="300" w:lineRule="auto"/>
      <w:jc w:val="center"/>
    </w:pPr>
    <w:rPr>
      <w:rFonts w:asciiTheme="minorHAnsi" w:eastAsiaTheme="minorEastAsia" w:hAnsiTheme="minorHAnsi" w:cstheme="minorBidi"/>
      <w:kern w:val="2"/>
      <w:sz w:val="24"/>
      <w:szCs w:val="21"/>
    </w:rPr>
  </w:style>
  <w:style w:type="character" w:customStyle="1" w:styleId="aff6">
    <w:name w:val="居中 字符"/>
    <w:basedOn w:val="a1"/>
    <w:link w:val="aff5"/>
    <w:autoRedefine/>
    <w:qFormat/>
    <w:rPr>
      <w:sz w:val="24"/>
      <w:szCs w:val="21"/>
    </w:rPr>
  </w:style>
  <w:style w:type="paragraph" w:customStyle="1" w:styleId="TOC10">
    <w:name w:val="TOC 标题1"/>
    <w:basedOn w:val="1"/>
    <w:next w:val="a0"/>
    <w:uiPriority w:val="39"/>
    <w:semiHidden/>
    <w:qFormat/>
  </w:style>
  <w:style w:type="paragraph" w:customStyle="1" w:styleId="111">
    <w:name w:val="目录 11"/>
    <w:basedOn w:val="a0"/>
    <w:next w:val="a0"/>
    <w:uiPriority w:val="39"/>
    <w:unhideWhenUsed/>
    <w:qFormat/>
    <w:pPr>
      <w:spacing w:before="120"/>
    </w:pPr>
    <w:rPr>
      <w:b/>
      <w:sz w:val="28"/>
      <w:szCs w:val="21"/>
    </w:rPr>
  </w:style>
  <w:style w:type="paragraph" w:customStyle="1" w:styleId="212">
    <w:name w:val="目录 21"/>
    <w:basedOn w:val="a0"/>
    <w:next w:val="a0"/>
    <w:autoRedefine/>
    <w:uiPriority w:val="39"/>
    <w:unhideWhenUsed/>
    <w:qFormat/>
    <w:pPr>
      <w:tabs>
        <w:tab w:val="right" w:leader="dot" w:pos="8776"/>
      </w:tabs>
      <w:spacing w:before="120"/>
      <w:ind w:leftChars="100" w:left="210"/>
    </w:pPr>
    <w:rPr>
      <w:sz w:val="24"/>
      <w:szCs w:val="21"/>
    </w:rPr>
  </w:style>
  <w:style w:type="paragraph" w:customStyle="1" w:styleId="311">
    <w:name w:val="目录 31"/>
    <w:basedOn w:val="a0"/>
    <w:next w:val="a0"/>
    <w:autoRedefine/>
    <w:uiPriority w:val="39"/>
    <w:unhideWhenUsed/>
    <w:qFormat/>
    <w:pPr>
      <w:spacing w:before="120"/>
      <w:ind w:leftChars="200" w:left="200"/>
    </w:pPr>
    <w:rPr>
      <w:szCs w:val="21"/>
    </w:rPr>
  </w:style>
  <w:style w:type="character" w:styleId="aff7">
    <w:name w:val="Placeholder Text"/>
    <w:basedOn w:val="a1"/>
    <w:autoRedefine/>
    <w:uiPriority w:val="99"/>
    <w:semiHidden/>
    <w:qFormat/>
    <w:rPr>
      <w:color w:val="808080"/>
    </w:rPr>
  </w:style>
  <w:style w:type="character" w:customStyle="1" w:styleId="a7">
    <w:name w:val="批注文字 字符"/>
    <w:basedOn w:val="a1"/>
    <w:link w:val="a6"/>
    <w:autoRedefine/>
    <w:semiHidden/>
    <w:qFormat/>
    <w:rPr>
      <w:rFonts w:ascii="Times New Roman" w:eastAsia="宋体" w:hAnsi="Times New Roman" w:cs="Times New Roman"/>
      <w:szCs w:val="20"/>
    </w:rPr>
  </w:style>
  <w:style w:type="paragraph" w:customStyle="1" w:styleId="41">
    <w:name w:val="目录 41"/>
    <w:basedOn w:val="a0"/>
    <w:next w:val="a0"/>
    <w:autoRedefine/>
    <w:uiPriority w:val="39"/>
    <w:unhideWhenUsed/>
    <w:qFormat/>
    <w:pPr>
      <w:tabs>
        <w:tab w:val="right" w:leader="dot" w:pos="8776"/>
      </w:tabs>
      <w:spacing w:line="300" w:lineRule="auto"/>
    </w:pPr>
    <w:rPr>
      <w:sz w:val="24"/>
      <w:szCs w:val="21"/>
    </w:rPr>
  </w:style>
  <w:style w:type="table" w:customStyle="1" w:styleId="aff8">
    <w:name w:val="无边框表格"/>
    <w:basedOn w:val="a2"/>
    <w:autoRedefine/>
    <w:uiPriority w:val="99"/>
    <w:qFormat/>
    <w:rPr>
      <w:szCs w:val="21"/>
    </w:rPr>
    <w:tblPr/>
  </w:style>
  <w:style w:type="paragraph" w:customStyle="1" w:styleId="a">
    <w:name w:val="文献"/>
    <w:basedOn w:val="0"/>
    <w:link w:val="aff9"/>
    <w:autoRedefine/>
    <w:qFormat/>
    <w:pPr>
      <w:numPr>
        <w:ilvl w:val="8"/>
        <w:numId w:val="3"/>
      </w:numPr>
      <w:wordWrap w:val="0"/>
    </w:pPr>
  </w:style>
  <w:style w:type="character" w:customStyle="1" w:styleId="aff9">
    <w:name w:val="文献 字符"/>
    <w:basedOn w:val="00"/>
    <w:link w:val="a"/>
    <w:autoRedefine/>
    <w:qFormat/>
    <w:rPr>
      <w:rFonts w:ascii="Times New Roman" w:eastAsiaTheme="minorEastAsia" w:hAnsi="Times New Roman" w:cstheme="minorBidi"/>
      <w:kern w:val="2"/>
      <w:sz w:val="24"/>
      <w:szCs w:val="21"/>
    </w:rPr>
  </w:style>
  <w:style w:type="character" w:customStyle="1" w:styleId="15">
    <w:name w:val="未处理的提及1"/>
    <w:basedOn w:val="a1"/>
    <w:autoRedefine/>
    <w:uiPriority w:val="99"/>
    <w:semiHidden/>
    <w:unhideWhenUsed/>
    <w:qFormat/>
    <w:rPr>
      <w:color w:val="605E5C"/>
      <w:shd w:val="clear" w:color="auto" w:fill="E1DFDD"/>
    </w:rPr>
  </w:style>
  <w:style w:type="character" w:customStyle="1" w:styleId="16">
    <w:name w:val="访问过的超链接1"/>
    <w:basedOn w:val="a1"/>
    <w:autoRedefine/>
    <w:uiPriority w:val="99"/>
    <w:semiHidden/>
    <w:unhideWhenUsed/>
    <w:qFormat/>
    <w:rPr>
      <w:color w:val="954F72"/>
      <w:u w:val="single"/>
    </w:rPr>
  </w:style>
  <w:style w:type="paragraph" w:customStyle="1" w:styleId="24">
    <w:name w:val="段前24磅"/>
    <w:basedOn w:val="0"/>
    <w:link w:val="240"/>
    <w:autoRedefine/>
    <w:uiPriority w:val="1"/>
    <w:qFormat/>
    <w:pPr>
      <w:spacing w:line="360" w:lineRule="auto"/>
      <w:jc w:val="center"/>
    </w:pPr>
  </w:style>
  <w:style w:type="character" w:customStyle="1" w:styleId="240">
    <w:name w:val="段前24磅 字符"/>
    <w:basedOn w:val="00"/>
    <w:link w:val="24"/>
    <w:autoRedefine/>
    <w:uiPriority w:val="1"/>
    <w:qFormat/>
    <w:rPr>
      <w:rFonts w:ascii="Times New Roman" w:eastAsiaTheme="minorEastAsia" w:hAnsi="Times New Roman" w:cstheme="minorBidi"/>
      <w:kern w:val="2"/>
      <w:sz w:val="24"/>
      <w:szCs w:val="21"/>
    </w:rPr>
  </w:style>
  <w:style w:type="table" w:customStyle="1" w:styleId="17">
    <w:name w:val="网格型1"/>
    <w:basedOn w:val="a2"/>
    <w:autoRedefine/>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ndNoteBibliographyTitle">
    <w:name w:val="EndNote Bibliography Title"/>
    <w:basedOn w:val="a0"/>
    <w:link w:val="EndNoteBibliographyTitle0"/>
    <w:autoRedefine/>
    <w:qFormat/>
    <w:pPr>
      <w:jc w:val="center"/>
    </w:pPr>
    <w:rPr>
      <w:rFonts w:ascii="等线" w:eastAsia="等线" w:hAnsi="等线"/>
      <w:sz w:val="20"/>
    </w:rPr>
  </w:style>
  <w:style w:type="character" w:customStyle="1" w:styleId="EndNoteBibliographyTitle0">
    <w:name w:val="EndNote Bibliography Title 字符"/>
    <w:basedOn w:val="a1"/>
    <w:link w:val="EndNoteBibliographyTitle"/>
    <w:autoRedefine/>
    <w:qFormat/>
    <w:rPr>
      <w:rFonts w:ascii="等线" w:eastAsia="等线" w:hAnsi="等线"/>
      <w:sz w:val="20"/>
    </w:rPr>
  </w:style>
  <w:style w:type="paragraph" w:customStyle="1" w:styleId="EndNoteBibliography">
    <w:name w:val="EndNote Bibliography"/>
    <w:basedOn w:val="a0"/>
    <w:link w:val="EndNoteBibliography0"/>
    <w:autoRedefine/>
    <w:qFormat/>
    <w:rPr>
      <w:rFonts w:ascii="等线" w:eastAsia="等线" w:hAnsi="等线"/>
      <w:sz w:val="20"/>
    </w:rPr>
  </w:style>
  <w:style w:type="character" w:customStyle="1" w:styleId="EndNoteBibliography0">
    <w:name w:val="EndNote Bibliography 字符"/>
    <w:basedOn w:val="a1"/>
    <w:link w:val="EndNoteBibliography"/>
    <w:autoRedefine/>
    <w:qFormat/>
    <w:rPr>
      <w:rFonts w:ascii="等线" w:eastAsia="等线" w:hAnsi="等线"/>
      <w:sz w:val="20"/>
    </w:rPr>
  </w:style>
  <w:style w:type="paragraph" w:customStyle="1" w:styleId="paragraph">
    <w:name w:val="paragraph"/>
    <w:basedOn w:val="a0"/>
    <w:autoRedefine/>
    <w:qFormat/>
    <w:pPr>
      <w:spacing w:before="100" w:beforeAutospacing="1" w:after="100" w:afterAutospacing="1"/>
      <w:jc w:val="left"/>
    </w:pPr>
    <w:rPr>
      <w:rFonts w:ascii="宋体" w:eastAsia="宋体" w:hAnsi="宋体" w:cs="宋体"/>
      <w:kern w:val="0"/>
      <w:sz w:val="24"/>
      <w:szCs w:val="24"/>
    </w:rPr>
  </w:style>
  <w:style w:type="character" w:customStyle="1" w:styleId="1Char1">
    <w:name w:val="标题 1 Char1"/>
    <w:basedOn w:val="a1"/>
    <w:autoRedefine/>
    <w:uiPriority w:val="9"/>
    <w:qFormat/>
    <w:rPr>
      <w:b/>
      <w:bCs/>
      <w:kern w:val="44"/>
      <w:sz w:val="44"/>
      <w:szCs w:val="44"/>
    </w:rPr>
  </w:style>
  <w:style w:type="character" w:customStyle="1" w:styleId="2Char1">
    <w:name w:val="标题 2 Char1"/>
    <w:basedOn w:val="a1"/>
    <w:autoRedefine/>
    <w:uiPriority w:val="9"/>
    <w:semiHidden/>
    <w:qFormat/>
    <w:rPr>
      <w:rFonts w:asciiTheme="majorHAnsi" w:eastAsiaTheme="majorEastAsia" w:hAnsiTheme="majorHAnsi" w:cstheme="majorBidi"/>
      <w:b/>
      <w:bCs/>
      <w:sz w:val="32"/>
      <w:szCs w:val="32"/>
    </w:rPr>
  </w:style>
  <w:style w:type="character" w:customStyle="1" w:styleId="3Char1">
    <w:name w:val="标题 3 Char1"/>
    <w:basedOn w:val="a1"/>
    <w:autoRedefine/>
    <w:uiPriority w:val="9"/>
    <w:semiHidden/>
    <w:qFormat/>
    <w:rPr>
      <w:b/>
      <w:bCs/>
      <w:sz w:val="32"/>
      <w:szCs w:val="32"/>
    </w:rPr>
  </w:style>
  <w:style w:type="character" w:customStyle="1" w:styleId="112">
    <w:name w:val="未处理的提及11"/>
    <w:basedOn w:val="a1"/>
    <w:autoRedefine/>
    <w:uiPriority w:val="99"/>
    <w:semiHidden/>
    <w:unhideWhenUsed/>
    <w:qFormat/>
    <w:rPr>
      <w:color w:val="605E5C"/>
      <w:shd w:val="clear" w:color="auto" w:fill="E1DFDD"/>
    </w:rPr>
  </w:style>
  <w:style w:type="paragraph" w:styleId="affa">
    <w:name w:val="No Spacing"/>
    <w:autoRedefine/>
    <w:uiPriority w:val="1"/>
    <w:qFormat/>
    <w:pPr>
      <w:widowControl w:val="0"/>
      <w:jc w:val="center"/>
    </w:pPr>
    <w:rPr>
      <w:rFonts w:eastAsia="仿宋" w:cstheme="minorBidi"/>
      <w:kern w:val="2"/>
      <w:sz w:val="21"/>
      <w:szCs w:val="22"/>
    </w:rPr>
  </w:style>
  <w:style w:type="paragraph" w:customStyle="1" w:styleId="affb">
    <w:name w:val="图标题"/>
    <w:autoRedefine/>
    <w:qFormat/>
    <w:pPr>
      <w:widowControl w:val="0"/>
      <w:tabs>
        <w:tab w:val="left" w:pos="1080"/>
      </w:tabs>
      <w:spacing w:beforeLines="50" w:before="50" w:afterLines="50" w:after="50" w:line="288" w:lineRule="auto"/>
      <w:ind w:firstLineChars="200" w:firstLine="200"/>
      <w:jc w:val="center"/>
    </w:pPr>
    <w:rPr>
      <w:rFonts w:eastAsia="仿宋" w:cstheme="minorBidi"/>
      <w:b/>
      <w:kern w:val="2"/>
      <w:szCs w:val="22"/>
    </w:rPr>
  </w:style>
  <w:style w:type="paragraph" w:customStyle="1" w:styleId="TOC20">
    <w:name w:val="TOC 标题2"/>
    <w:basedOn w:val="1"/>
    <w:next w:val="a0"/>
    <w:autoRedefine/>
    <w:uiPriority w:val="39"/>
    <w:unhideWhenUsed/>
    <w:qFormat/>
    <w:pPr>
      <w:spacing w:before="240" w:after="0" w:line="259" w:lineRule="auto"/>
      <w:outlineLvl w:val="9"/>
    </w:pPr>
    <w:rPr>
      <w:rFonts w:asciiTheme="majorHAnsi" w:eastAsiaTheme="majorEastAsia" w:hAnsiTheme="majorHAnsi" w:cstheme="majorBidi"/>
      <w:b w:val="0"/>
      <w:bCs w:val="0"/>
      <w:color w:val="365F91" w:themeColor="accent1" w:themeShade="BF"/>
      <w:kern w:val="0"/>
      <w:szCs w:val="32"/>
    </w:rPr>
  </w:style>
  <w:style w:type="paragraph" w:customStyle="1" w:styleId="msonormal0">
    <w:name w:val="msonormal"/>
    <w:basedOn w:val="a0"/>
    <w:autoRedefine/>
    <w:qFormat/>
    <w:pPr>
      <w:spacing w:before="100" w:beforeAutospacing="1" w:after="100" w:afterAutospacing="1"/>
      <w:jc w:val="left"/>
    </w:pPr>
    <w:rPr>
      <w:rFonts w:ascii="宋体" w:eastAsia="宋体" w:hAnsi="宋体" w:cs="宋体"/>
      <w:kern w:val="0"/>
      <w:sz w:val="24"/>
      <w:szCs w:val="24"/>
    </w:rPr>
  </w:style>
  <w:style w:type="paragraph" w:customStyle="1" w:styleId="xl67">
    <w:name w:val="xl67"/>
    <w:basedOn w:val="a0"/>
    <w:autoRedefine/>
    <w:qFormat/>
    <w:pPr>
      <w:pBdr>
        <w:left w:val="single" w:sz="4" w:space="0" w:color="auto"/>
        <w:bottom w:val="single" w:sz="4" w:space="0" w:color="auto"/>
        <w:right w:val="single" w:sz="4" w:space="0" w:color="auto"/>
      </w:pBdr>
      <w:shd w:val="clear" w:color="000000" w:fill="A9D08E"/>
      <w:spacing w:before="100" w:beforeAutospacing="1" w:after="100" w:afterAutospacing="1"/>
      <w:jc w:val="center"/>
    </w:pPr>
    <w:rPr>
      <w:rFonts w:ascii="微软雅黑" w:eastAsia="微软雅黑" w:hAnsi="微软雅黑" w:cs="宋体"/>
      <w:b/>
      <w:bCs/>
      <w:kern w:val="0"/>
      <w:sz w:val="24"/>
      <w:szCs w:val="24"/>
    </w:rPr>
  </w:style>
  <w:style w:type="paragraph" w:customStyle="1" w:styleId="xl68">
    <w:name w:val="xl68"/>
    <w:basedOn w:val="a0"/>
    <w:autoRedefine/>
    <w:qFormat/>
    <w:pPr>
      <w:pBdr>
        <w:top w:val="single" w:sz="4" w:space="0" w:color="auto"/>
        <w:left w:val="single" w:sz="4" w:space="0" w:color="auto"/>
        <w:bottom w:val="single" w:sz="4" w:space="0" w:color="auto"/>
        <w:right w:val="single" w:sz="4" w:space="0" w:color="auto"/>
      </w:pBdr>
      <w:spacing w:before="100" w:beforeAutospacing="1" w:after="100" w:afterAutospacing="1"/>
      <w:jc w:val="left"/>
      <w:textAlignment w:val="bottom"/>
    </w:pPr>
    <w:rPr>
      <w:rFonts w:ascii="微软雅黑" w:eastAsia="微软雅黑" w:hAnsi="微软雅黑" w:cs="宋体"/>
      <w:kern w:val="0"/>
      <w:sz w:val="18"/>
      <w:szCs w:val="18"/>
    </w:rPr>
  </w:style>
  <w:style w:type="paragraph" w:customStyle="1" w:styleId="xl69">
    <w:name w:val="xl69"/>
    <w:basedOn w:val="a0"/>
    <w:autoRedefine/>
    <w:qFormat/>
    <w:pPr>
      <w:pBdr>
        <w:top w:val="single" w:sz="4" w:space="0" w:color="auto"/>
        <w:left w:val="single" w:sz="4" w:space="0" w:color="auto"/>
        <w:bottom w:val="single" w:sz="4" w:space="0" w:color="auto"/>
        <w:right w:val="single" w:sz="4" w:space="0" w:color="auto"/>
      </w:pBdr>
      <w:spacing w:before="100" w:beforeAutospacing="1" w:after="100" w:afterAutospacing="1"/>
      <w:jc w:val="left"/>
      <w:textAlignment w:val="bottom"/>
    </w:pPr>
    <w:rPr>
      <w:rFonts w:ascii="微软雅黑" w:eastAsia="微软雅黑" w:hAnsi="微软雅黑" w:cs="宋体"/>
      <w:kern w:val="0"/>
      <w:sz w:val="18"/>
      <w:szCs w:val="18"/>
    </w:rPr>
  </w:style>
  <w:style w:type="paragraph" w:customStyle="1" w:styleId="xl70">
    <w:name w:val="xl70"/>
    <w:basedOn w:val="a0"/>
    <w:autoRedefine/>
    <w:qFormat/>
    <w:pPr>
      <w:pBdr>
        <w:top w:val="single" w:sz="4" w:space="0" w:color="auto"/>
        <w:left w:val="single" w:sz="4" w:space="0" w:color="auto"/>
        <w:bottom w:val="single" w:sz="4" w:space="0" w:color="auto"/>
        <w:right w:val="single" w:sz="4" w:space="0" w:color="auto"/>
      </w:pBdr>
      <w:spacing w:before="100" w:beforeAutospacing="1" w:after="100" w:afterAutospacing="1"/>
      <w:jc w:val="left"/>
    </w:pPr>
    <w:rPr>
      <w:rFonts w:ascii="微软雅黑" w:eastAsia="微软雅黑" w:hAnsi="微软雅黑" w:cs="宋体"/>
      <w:kern w:val="0"/>
      <w:sz w:val="18"/>
      <w:szCs w:val="18"/>
    </w:rPr>
  </w:style>
  <w:style w:type="paragraph" w:customStyle="1" w:styleId="xl71">
    <w:name w:val="xl71"/>
    <w:basedOn w:val="a0"/>
    <w:autoRedefine/>
    <w:qFormat/>
    <w:pPr>
      <w:pBdr>
        <w:top w:val="single" w:sz="4" w:space="0" w:color="auto"/>
        <w:left w:val="single" w:sz="4" w:space="0" w:color="auto"/>
        <w:bottom w:val="single" w:sz="4" w:space="0" w:color="auto"/>
        <w:right w:val="single" w:sz="4" w:space="0" w:color="auto"/>
      </w:pBdr>
      <w:spacing w:before="100" w:beforeAutospacing="1" w:after="100" w:afterAutospacing="1"/>
      <w:jc w:val="left"/>
    </w:pPr>
    <w:rPr>
      <w:rFonts w:ascii="微软雅黑" w:eastAsia="微软雅黑" w:hAnsi="微软雅黑" w:cs="宋体"/>
      <w:kern w:val="0"/>
      <w:sz w:val="18"/>
      <w:szCs w:val="18"/>
    </w:rPr>
  </w:style>
  <w:style w:type="paragraph" w:customStyle="1" w:styleId="xl72">
    <w:name w:val="xl72"/>
    <w:basedOn w:val="a0"/>
    <w:autoRedefine/>
    <w:qFormat/>
    <w:pPr>
      <w:pBdr>
        <w:top w:val="single" w:sz="4" w:space="0" w:color="auto"/>
        <w:left w:val="single" w:sz="4" w:space="0" w:color="auto"/>
        <w:bottom w:val="single" w:sz="4" w:space="0" w:color="auto"/>
        <w:right w:val="single" w:sz="4" w:space="0" w:color="auto"/>
      </w:pBdr>
      <w:spacing w:before="100" w:beforeAutospacing="1" w:after="100" w:afterAutospacing="1"/>
      <w:jc w:val="left"/>
    </w:pPr>
    <w:rPr>
      <w:rFonts w:ascii="微软雅黑" w:eastAsia="微软雅黑" w:hAnsi="微软雅黑" w:cs="宋体"/>
      <w:kern w:val="0"/>
      <w:sz w:val="18"/>
      <w:szCs w:val="18"/>
    </w:rPr>
  </w:style>
  <w:style w:type="paragraph" w:customStyle="1" w:styleId="xl73">
    <w:name w:val="xl73"/>
    <w:basedOn w:val="a0"/>
    <w:autoRedefine/>
    <w:qFormat/>
    <w:pPr>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微软雅黑" w:eastAsia="微软雅黑" w:hAnsi="微软雅黑" w:cs="宋体"/>
      <w:kern w:val="0"/>
      <w:sz w:val="18"/>
      <w:szCs w:val="18"/>
    </w:rPr>
  </w:style>
  <w:style w:type="paragraph" w:customStyle="1" w:styleId="xl74">
    <w:name w:val="xl74"/>
    <w:basedOn w:val="a0"/>
    <w:autoRedefine/>
    <w:qFormat/>
    <w:pPr>
      <w:pBdr>
        <w:top w:val="single" w:sz="4" w:space="0" w:color="auto"/>
        <w:left w:val="single" w:sz="4" w:space="0" w:color="auto"/>
        <w:bottom w:val="single" w:sz="4" w:space="0" w:color="auto"/>
        <w:right w:val="single" w:sz="4" w:space="0" w:color="auto"/>
      </w:pBdr>
      <w:spacing w:before="100" w:beforeAutospacing="1" w:after="100" w:afterAutospacing="1"/>
      <w:jc w:val="left"/>
    </w:pPr>
    <w:rPr>
      <w:rFonts w:ascii="微软雅黑" w:eastAsia="微软雅黑" w:hAnsi="微软雅黑" w:cs="宋体"/>
      <w:kern w:val="0"/>
      <w:sz w:val="18"/>
      <w:szCs w:val="18"/>
    </w:rPr>
  </w:style>
  <w:style w:type="paragraph" w:customStyle="1" w:styleId="xl75">
    <w:name w:val="xl75"/>
    <w:basedOn w:val="a0"/>
    <w:autoRedefine/>
    <w:qFormat/>
    <w:pPr>
      <w:pBdr>
        <w:top w:val="single" w:sz="4" w:space="0" w:color="auto"/>
        <w:left w:val="single" w:sz="4" w:space="0" w:color="auto"/>
        <w:right w:val="single" w:sz="4" w:space="0" w:color="auto"/>
      </w:pBdr>
      <w:spacing w:before="100" w:beforeAutospacing="1" w:after="100" w:afterAutospacing="1"/>
      <w:jc w:val="left"/>
      <w:textAlignment w:val="bottom"/>
    </w:pPr>
    <w:rPr>
      <w:rFonts w:ascii="微软雅黑" w:eastAsia="微软雅黑" w:hAnsi="微软雅黑" w:cs="宋体"/>
      <w:kern w:val="0"/>
      <w:sz w:val="18"/>
      <w:szCs w:val="18"/>
    </w:rPr>
  </w:style>
  <w:style w:type="paragraph" w:customStyle="1" w:styleId="xl76">
    <w:name w:val="xl76"/>
    <w:basedOn w:val="a0"/>
    <w:autoRedefine/>
    <w:qFormat/>
    <w:pPr>
      <w:pBdr>
        <w:top w:val="single" w:sz="4" w:space="0" w:color="auto"/>
        <w:left w:val="single" w:sz="4" w:space="0" w:color="auto"/>
        <w:right w:val="single" w:sz="4" w:space="0" w:color="auto"/>
      </w:pBdr>
      <w:spacing w:before="100" w:beforeAutospacing="1" w:after="100" w:afterAutospacing="1"/>
      <w:jc w:val="left"/>
      <w:textAlignment w:val="bottom"/>
    </w:pPr>
    <w:rPr>
      <w:rFonts w:ascii="微软雅黑" w:eastAsia="微软雅黑" w:hAnsi="微软雅黑" w:cs="宋体"/>
      <w:kern w:val="0"/>
      <w:sz w:val="18"/>
      <w:szCs w:val="18"/>
    </w:rPr>
  </w:style>
  <w:style w:type="paragraph" w:customStyle="1" w:styleId="xl77">
    <w:name w:val="xl77"/>
    <w:basedOn w:val="a0"/>
    <w:autoRedefine/>
    <w:qFormat/>
    <w:pPr>
      <w:pBdr>
        <w:top w:val="single" w:sz="4" w:space="0" w:color="auto"/>
        <w:left w:val="single" w:sz="4" w:space="0" w:color="auto"/>
        <w:right w:val="single" w:sz="4" w:space="0" w:color="auto"/>
      </w:pBdr>
      <w:spacing w:before="100" w:beforeAutospacing="1" w:after="100" w:afterAutospacing="1"/>
      <w:jc w:val="left"/>
    </w:pPr>
    <w:rPr>
      <w:rFonts w:ascii="微软雅黑" w:eastAsia="微软雅黑" w:hAnsi="微软雅黑" w:cs="宋体"/>
      <w:kern w:val="0"/>
      <w:sz w:val="18"/>
      <w:szCs w:val="18"/>
    </w:rPr>
  </w:style>
  <w:style w:type="paragraph" w:customStyle="1" w:styleId="xl78">
    <w:name w:val="xl78"/>
    <w:basedOn w:val="a0"/>
    <w:autoRedefine/>
    <w:qFormat/>
    <w:pPr>
      <w:pBdr>
        <w:top w:val="single" w:sz="4" w:space="0" w:color="auto"/>
        <w:left w:val="single" w:sz="4" w:space="0" w:color="auto"/>
        <w:right w:val="single" w:sz="4" w:space="0" w:color="auto"/>
      </w:pBdr>
      <w:spacing w:before="100" w:beforeAutospacing="1" w:after="100" w:afterAutospacing="1"/>
      <w:jc w:val="left"/>
    </w:pPr>
    <w:rPr>
      <w:rFonts w:ascii="微软雅黑" w:eastAsia="微软雅黑" w:hAnsi="微软雅黑" w:cs="宋体"/>
      <w:kern w:val="0"/>
      <w:sz w:val="18"/>
      <w:szCs w:val="18"/>
    </w:rPr>
  </w:style>
  <w:style w:type="paragraph" w:customStyle="1" w:styleId="xl79">
    <w:name w:val="xl79"/>
    <w:basedOn w:val="a0"/>
    <w:autoRedefine/>
    <w:qFormat/>
    <w:pPr>
      <w:pBdr>
        <w:top w:val="single" w:sz="4" w:space="0" w:color="auto"/>
        <w:left w:val="single" w:sz="4" w:space="0" w:color="auto"/>
        <w:right w:val="single" w:sz="4" w:space="0" w:color="auto"/>
      </w:pBdr>
      <w:spacing w:before="100" w:beforeAutospacing="1" w:after="100" w:afterAutospacing="1"/>
      <w:jc w:val="center"/>
    </w:pPr>
    <w:rPr>
      <w:rFonts w:ascii="微软雅黑" w:eastAsia="微软雅黑" w:hAnsi="微软雅黑" w:cs="宋体"/>
      <w:kern w:val="0"/>
      <w:sz w:val="18"/>
      <w:szCs w:val="18"/>
    </w:rPr>
  </w:style>
  <w:style w:type="paragraph" w:customStyle="1" w:styleId="xl80">
    <w:name w:val="xl80"/>
    <w:basedOn w:val="a0"/>
    <w:autoRedefine/>
    <w:qFormat/>
    <w:pPr>
      <w:pBdr>
        <w:top w:val="single" w:sz="4" w:space="0" w:color="auto"/>
        <w:left w:val="single" w:sz="4" w:space="0" w:color="auto"/>
        <w:right w:val="single" w:sz="4" w:space="0" w:color="auto"/>
      </w:pBdr>
      <w:spacing w:before="100" w:beforeAutospacing="1" w:after="100" w:afterAutospacing="1"/>
      <w:jc w:val="left"/>
    </w:pPr>
    <w:rPr>
      <w:rFonts w:ascii="微软雅黑" w:eastAsia="微软雅黑" w:hAnsi="微软雅黑" w:cs="宋体"/>
      <w:kern w:val="0"/>
      <w:sz w:val="18"/>
      <w:szCs w:val="18"/>
    </w:rPr>
  </w:style>
  <w:style w:type="paragraph" w:customStyle="1" w:styleId="xl81">
    <w:name w:val="xl81"/>
    <w:basedOn w:val="a0"/>
    <w:autoRedefine/>
    <w:qFormat/>
    <w:pPr>
      <w:pBdr>
        <w:top w:val="single" w:sz="4" w:space="0" w:color="auto"/>
        <w:left w:val="single" w:sz="4" w:space="0" w:color="auto"/>
        <w:bottom w:val="single" w:sz="4" w:space="0" w:color="auto"/>
        <w:right w:val="single" w:sz="4" w:space="0" w:color="auto"/>
      </w:pBdr>
      <w:spacing w:before="100" w:beforeAutospacing="1" w:after="100" w:afterAutospacing="1"/>
      <w:jc w:val="left"/>
    </w:pPr>
    <w:rPr>
      <w:rFonts w:ascii="微软雅黑" w:eastAsia="微软雅黑" w:hAnsi="微软雅黑" w:cs="宋体"/>
      <w:kern w:val="0"/>
      <w:sz w:val="18"/>
      <w:szCs w:val="18"/>
    </w:rPr>
  </w:style>
  <w:style w:type="paragraph" w:customStyle="1" w:styleId="xl82">
    <w:name w:val="xl82"/>
    <w:basedOn w:val="a0"/>
    <w:autoRedefine/>
    <w:qFormat/>
    <w:pPr>
      <w:pBdr>
        <w:top w:val="single" w:sz="4" w:space="0" w:color="auto"/>
        <w:left w:val="single" w:sz="4" w:space="0" w:color="auto"/>
        <w:right w:val="single" w:sz="4" w:space="0" w:color="auto"/>
      </w:pBdr>
      <w:spacing w:before="100" w:beforeAutospacing="1" w:after="100" w:afterAutospacing="1"/>
      <w:jc w:val="left"/>
    </w:pPr>
    <w:rPr>
      <w:rFonts w:ascii="微软雅黑" w:eastAsia="微软雅黑" w:hAnsi="微软雅黑" w:cs="宋体"/>
      <w:kern w:val="0"/>
      <w:sz w:val="18"/>
      <w:szCs w:val="18"/>
    </w:rPr>
  </w:style>
  <w:style w:type="paragraph" w:customStyle="1" w:styleId="xl83">
    <w:name w:val="xl83"/>
    <w:basedOn w:val="a0"/>
    <w:autoRedefine/>
    <w:qFormat/>
    <w:pPr>
      <w:pBdr>
        <w:top w:val="single" w:sz="4" w:space="0" w:color="auto"/>
        <w:left w:val="single" w:sz="4" w:space="0" w:color="auto"/>
        <w:bottom w:val="single" w:sz="4" w:space="0" w:color="auto"/>
        <w:right w:val="single" w:sz="4" w:space="0" w:color="auto"/>
      </w:pBdr>
      <w:spacing w:before="100" w:beforeAutospacing="1" w:after="100" w:afterAutospacing="1"/>
      <w:jc w:val="left"/>
    </w:pPr>
    <w:rPr>
      <w:rFonts w:ascii="微软雅黑" w:eastAsia="微软雅黑" w:hAnsi="微软雅黑" w:cs="宋体"/>
      <w:kern w:val="0"/>
      <w:sz w:val="18"/>
      <w:szCs w:val="18"/>
    </w:rPr>
  </w:style>
  <w:style w:type="character" w:customStyle="1" w:styleId="22">
    <w:name w:val="未处理的提及2"/>
    <w:basedOn w:val="a1"/>
    <w:autoRedefine/>
    <w:uiPriority w:val="99"/>
    <w:semiHidden/>
    <w:unhideWhenUsed/>
    <w:qFormat/>
    <w:rPr>
      <w:color w:val="605E5C"/>
      <w:shd w:val="clear" w:color="auto" w:fill="E1DFDD"/>
    </w:rPr>
  </w:style>
  <w:style w:type="paragraph" w:customStyle="1" w:styleId="affc">
    <w:name w:val="大标题"/>
    <w:basedOn w:val="a0"/>
    <w:next w:val="a0"/>
    <w:autoRedefine/>
    <w:qFormat/>
    <w:pPr>
      <w:keepNext/>
      <w:keepLines/>
      <w:spacing w:beforeLines="50" w:before="50" w:afterLines="50" w:after="50"/>
      <w:ind w:leftChars="100" w:left="100"/>
      <w:jc w:val="center"/>
      <w:outlineLvl w:val="0"/>
    </w:pPr>
    <w:rPr>
      <w:rFonts w:eastAsia="仿宋" w:cstheme="minorEastAsia" w:hint="eastAsia"/>
      <w:b/>
      <w:bCs/>
      <w:kern w:val="44"/>
      <w:sz w:val="32"/>
      <w:szCs w:val="44"/>
    </w:rPr>
  </w:style>
  <w:style w:type="character" w:customStyle="1" w:styleId="100">
    <w:name w:val="10"/>
    <w:basedOn w:val="a1"/>
    <w:autoRedefine/>
    <w:qFormat/>
    <w:rPr>
      <w:rFonts w:ascii="Times New Roman" w:hAnsi="Times New Roman" w:cs="Times New Roman" w:hint="default"/>
    </w:rPr>
  </w:style>
  <w:style w:type="character" w:customStyle="1" w:styleId="150">
    <w:name w:val="15"/>
    <w:basedOn w:val="a1"/>
    <w:autoRedefine/>
    <w:qFormat/>
    <w:rPr>
      <w:rFonts w:ascii="Times New Roman" w:hAnsi="Times New Roman" w:cs="Times New Roman" w:hint="default"/>
      <w:color w:val="0000FF"/>
      <w:u w:val="single"/>
    </w:rPr>
  </w:style>
  <w:style w:type="paragraph" w:customStyle="1" w:styleId="18">
    <w:name w:val="列表段落1"/>
    <w:basedOn w:val="a0"/>
    <w:autoRedefine/>
    <w:qFormat/>
    <w:pPr>
      <w:ind w:firstLine="420"/>
    </w:pPr>
    <w:rPr>
      <w:rFonts w:eastAsia="仿宋"/>
      <w:szCs w:val="21"/>
    </w:rPr>
  </w:style>
  <w:style w:type="character" w:customStyle="1" w:styleId="af5">
    <w:name w:val="批注主题 字符"/>
    <w:basedOn w:val="a7"/>
    <w:link w:val="af4"/>
    <w:autoRedefine/>
    <w:uiPriority w:val="99"/>
    <w:semiHidden/>
    <w:qFormat/>
    <w:rPr>
      <w:rFonts w:ascii="Times New Roman" w:eastAsiaTheme="minorEastAsia" w:hAnsi="Times New Roman" w:cstheme="minorBidi"/>
      <w:b/>
      <w:bCs/>
      <w:kern w:val="2"/>
      <w:sz w:val="21"/>
      <w:szCs w:val="22"/>
    </w:rPr>
  </w:style>
  <w:style w:type="paragraph" w:customStyle="1" w:styleId="19">
    <w:name w:val="修订1"/>
    <w:autoRedefine/>
    <w:hidden/>
    <w:uiPriority w:val="99"/>
    <w:unhideWhenUsed/>
    <w:qFormat/>
    <w:rPr>
      <w:rFonts w:eastAsiaTheme="minorEastAsia" w:cstheme="minorBidi"/>
      <w:kern w:val="2"/>
      <w:sz w:val="21"/>
      <w:szCs w:val="22"/>
    </w:rPr>
  </w:style>
  <w:style w:type="paragraph" w:customStyle="1" w:styleId="6">
    <w:name w:val="6_参考文献"/>
    <w:link w:val="61"/>
    <w:qFormat/>
    <w:pPr>
      <w:numPr>
        <w:numId w:val="4"/>
      </w:numPr>
      <w:tabs>
        <w:tab w:val="left" w:pos="420"/>
      </w:tabs>
    </w:pPr>
    <w:rPr>
      <w:rFonts w:cstheme="minorBidi"/>
      <w:kern w:val="2"/>
      <w:sz w:val="21"/>
      <w:szCs w:val="22"/>
    </w:rPr>
  </w:style>
  <w:style w:type="paragraph" w:customStyle="1" w:styleId="51">
    <w:name w:val="5_三级标题"/>
    <w:basedOn w:val="aff3"/>
    <w:next w:val="0"/>
    <w:link w:val="52"/>
    <w:qFormat/>
    <w:pPr>
      <w:spacing w:beforeLines="50" w:before="50" w:afterLines="50" w:after="50"/>
    </w:pPr>
    <w:rPr>
      <w:b w:val="0"/>
    </w:rPr>
  </w:style>
  <w:style w:type="character" w:customStyle="1" w:styleId="61">
    <w:name w:val="6_参考文献 字符"/>
    <w:basedOn w:val="a1"/>
    <w:link w:val="6"/>
    <w:qFormat/>
    <w:rPr>
      <w:rFonts w:cstheme="minorBidi"/>
      <w:kern w:val="2"/>
      <w:sz w:val="21"/>
      <w:szCs w:val="22"/>
    </w:rPr>
  </w:style>
  <w:style w:type="paragraph" w:customStyle="1" w:styleId="affd">
    <w:name w:val="三级标题"/>
    <w:basedOn w:val="3"/>
    <w:link w:val="affe"/>
    <w:qFormat/>
    <w:pPr>
      <w:spacing w:beforeLines="50" w:before="50" w:afterLines="50" w:after="50" w:line="300" w:lineRule="auto"/>
      <w:ind w:firstLineChars="0" w:firstLine="0"/>
    </w:pPr>
    <w:rPr>
      <w:rFonts w:ascii="Times New Roman" w:eastAsia="宋体" w:hAnsi="Times New Roman"/>
      <w:sz w:val="21"/>
    </w:rPr>
  </w:style>
  <w:style w:type="character" w:customStyle="1" w:styleId="52">
    <w:name w:val="5_三级标题 字符"/>
    <w:basedOn w:val="00"/>
    <w:link w:val="51"/>
    <w:qFormat/>
    <w:rPr>
      <w:rFonts w:ascii="Times New Roman" w:eastAsia="黑体" w:hAnsi="Times New Roman" w:cstheme="minorBidi"/>
      <w:kern w:val="2"/>
      <w:sz w:val="32"/>
      <w:szCs w:val="21"/>
    </w:rPr>
  </w:style>
  <w:style w:type="character" w:customStyle="1" w:styleId="affe">
    <w:name w:val="三级标题 字符"/>
    <w:basedOn w:val="30"/>
    <w:link w:val="affd"/>
    <w:qFormat/>
    <w:rPr>
      <w:rFonts w:ascii="黑体" w:eastAsia="黑体" w:hAnsi="黑体" w:cstheme="minorBidi"/>
      <w:b/>
      <w:bCs/>
      <w:kern w:val="2"/>
      <w:sz w:val="21"/>
      <w:szCs w:val="32"/>
    </w:rPr>
  </w:style>
  <w:style w:type="paragraph" w:customStyle="1" w:styleId="afff">
    <w:name w:val="四级标题"/>
    <w:basedOn w:val="5"/>
    <w:link w:val="afff0"/>
    <w:qFormat/>
    <w:pPr>
      <w:spacing w:before="100" w:after="100" w:line="300" w:lineRule="auto"/>
      <w:ind w:firstLineChars="0" w:firstLine="0"/>
      <w:jc w:val="left"/>
    </w:pPr>
    <w:rPr>
      <w:rFonts w:eastAsia="宋体"/>
      <w:bCs w:val="0"/>
      <w:sz w:val="21"/>
    </w:rPr>
  </w:style>
  <w:style w:type="character" w:customStyle="1" w:styleId="afff0">
    <w:name w:val="四级标题 字符"/>
    <w:basedOn w:val="00"/>
    <w:link w:val="afff"/>
    <w:qFormat/>
    <w:rPr>
      <w:rFonts w:cstheme="minorBidi"/>
      <w:b/>
      <w:kern w:val="2"/>
      <w:sz w:val="21"/>
      <w:szCs w:val="28"/>
    </w:rPr>
  </w:style>
  <w:style w:type="character" w:customStyle="1" w:styleId="50">
    <w:name w:val="标题 5 字符"/>
    <w:basedOn w:val="a1"/>
    <w:link w:val="5"/>
    <w:uiPriority w:val="9"/>
    <w:semiHidden/>
    <w:qFormat/>
    <w:rPr>
      <w:rFonts w:eastAsiaTheme="minorEastAsia" w:cstheme="minorBidi"/>
      <w:b/>
      <w:bCs/>
      <w:kern w:val="2"/>
      <w:sz w:val="28"/>
      <w:szCs w:val="28"/>
    </w:rPr>
  </w:style>
  <w:style w:type="paragraph" w:customStyle="1" w:styleId="afff1">
    <w:name w:val="五级标题"/>
    <w:basedOn w:val="afff"/>
    <w:link w:val="afff2"/>
    <w:qFormat/>
  </w:style>
  <w:style w:type="character" w:customStyle="1" w:styleId="afff2">
    <w:name w:val="五级标题 字符"/>
    <w:basedOn w:val="afff0"/>
    <w:link w:val="afff1"/>
    <w:qFormat/>
    <w:rPr>
      <w:rFonts w:cstheme="minorBidi"/>
      <w:b/>
      <w:kern w:val="2"/>
      <w:sz w:val="21"/>
      <w:szCs w:val="28"/>
    </w:rPr>
  </w:style>
  <w:style w:type="character" w:customStyle="1" w:styleId="33">
    <w:name w:val="未处理的提及3"/>
    <w:basedOn w:val="a1"/>
    <w:uiPriority w:val="99"/>
    <w:semiHidden/>
    <w:unhideWhenUsed/>
    <w:qFormat/>
    <w:rPr>
      <w:color w:val="605E5C"/>
      <w:shd w:val="clear" w:color="auto" w:fill="E1DFDD"/>
    </w:rPr>
  </w:style>
  <w:style w:type="table" w:customStyle="1" w:styleId="TableNormal">
    <w:name w:val="Table Normal"/>
    <w:uiPriority w:val="2"/>
    <w:semiHidden/>
    <w:unhideWhenUsed/>
    <w:qFormat/>
    <w:tblPr>
      <w:tblCellMar>
        <w:top w:w="0" w:type="dxa"/>
        <w:left w:w="0" w:type="dxa"/>
        <w:bottom w:w="0" w:type="dxa"/>
        <w:right w:w="0" w:type="dxa"/>
      </w:tblCellMar>
    </w:tblPr>
  </w:style>
  <w:style w:type="paragraph" w:customStyle="1" w:styleId="TableParagraph">
    <w:name w:val="Table Paragraph"/>
    <w:basedOn w:val="a0"/>
    <w:uiPriority w:val="1"/>
    <w:qFormat/>
    <w:pPr>
      <w:widowControl w:val="0"/>
      <w:autoSpaceDE w:val="0"/>
      <w:autoSpaceDN w:val="0"/>
      <w:spacing w:before="39" w:line="240" w:lineRule="auto"/>
      <w:ind w:left="165" w:firstLineChars="0" w:firstLine="0"/>
      <w:jc w:val="left"/>
    </w:pPr>
    <w:rPr>
      <w:rFonts w:ascii="Arial" w:eastAsia="Arial" w:hAnsi="Arial" w:cs="Arial"/>
      <w:kern w:val="0"/>
      <w:sz w:val="22"/>
      <w:lang w:eastAsia="en-US"/>
    </w:rPr>
  </w:style>
  <w:style w:type="character" w:customStyle="1" w:styleId="a9">
    <w:name w:val="正文文本 字符"/>
    <w:basedOn w:val="a1"/>
    <w:link w:val="a8"/>
    <w:uiPriority w:val="1"/>
    <w:qFormat/>
    <w:rPr>
      <w:rFonts w:ascii="Times New Roman" w:eastAsia="宋体" w:hAnsi="Times New Roman" w:cs="Arial"/>
      <w:kern w:val="0"/>
      <w:sz w:val="21"/>
      <w:lang w:val="en-US" w:eastAsia="en-US" w:bidi="ar-SA"/>
    </w:rPr>
  </w:style>
  <w:style w:type="character" w:customStyle="1" w:styleId="70">
    <w:name w:val="标题 7 字符"/>
    <w:basedOn w:val="a1"/>
    <w:link w:val="7"/>
    <w:uiPriority w:val="9"/>
    <w:semiHidden/>
    <w:qFormat/>
    <w:rPr>
      <w:rFonts w:ascii="Times New Roman" w:eastAsia="宋体" w:hAnsi="Times New Roman" w:cs="Times New Roman"/>
      <w:b/>
      <w:bCs/>
      <w:sz w:val="24"/>
      <w:szCs w:val="24"/>
      <w:lang w:val="en-US" w:eastAsia="zh-CN" w:bidi="ar-SA"/>
    </w:rPr>
  </w:style>
  <w:style w:type="paragraph" w:styleId="afff3">
    <w:name w:val="Revision"/>
    <w:hidden/>
    <w:uiPriority w:val="99"/>
    <w:semiHidden/>
    <w:rsid w:val="007021F9"/>
    <w:rPr>
      <w:rFonts w:eastAsiaTheme="minorEastAsia" w:cstheme="minorBidi"/>
      <w:kern w:val="2"/>
      <w:sz w:val="21"/>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17" Type="http://schemas.openxmlformats.org/officeDocument/2006/relationships/image" Target="media/image51.png"/><Relationship Id="rId21" Type="http://schemas.openxmlformats.org/officeDocument/2006/relationships/header" Target="header4.xml"/><Relationship Id="rId42" Type="http://schemas.openxmlformats.org/officeDocument/2006/relationships/image" Target="media/image21.png"/><Relationship Id="rId63" Type="http://schemas.openxmlformats.org/officeDocument/2006/relationships/image" Target="media/image37.png"/><Relationship Id="rId138" Type="http://schemas.openxmlformats.org/officeDocument/2006/relationships/image" Target="media/image65.png"/><Relationship Id="rId159" Type="http://schemas.openxmlformats.org/officeDocument/2006/relationships/image" Target="media/image80.png"/><Relationship Id="rId170" Type="http://schemas.openxmlformats.org/officeDocument/2006/relationships/image" Target="media/image83.png"/><Relationship Id="rId191" Type="http://schemas.openxmlformats.org/officeDocument/2006/relationships/image" Target="media/image98.png"/><Relationship Id="rId205" Type="http://schemas.openxmlformats.org/officeDocument/2006/relationships/image" Target="media/image108.jpeg"/><Relationship Id="rId107" Type="http://schemas.openxmlformats.org/officeDocument/2006/relationships/footer" Target="footer15.xml"/><Relationship Id="rId11" Type="http://schemas.openxmlformats.org/officeDocument/2006/relationships/footer" Target="footer1.xml"/><Relationship Id="rId32" Type="http://schemas.openxmlformats.org/officeDocument/2006/relationships/image" Target="media/image13.png"/><Relationship Id="rId53" Type="http://schemas.openxmlformats.org/officeDocument/2006/relationships/image" Target="media/image31.png"/><Relationship Id="rId128" Type="http://schemas.openxmlformats.org/officeDocument/2006/relationships/image" Target="media/image57.png"/><Relationship Id="rId149" Type="http://schemas.openxmlformats.org/officeDocument/2006/relationships/image" Target="media/image70.png"/><Relationship Id="rId5" Type="http://schemas.openxmlformats.org/officeDocument/2006/relationships/settings" Target="settings.xml"/><Relationship Id="rId160" Type="http://schemas.openxmlformats.org/officeDocument/2006/relationships/header" Target="header12.xml"/><Relationship Id="rId181" Type="http://schemas.openxmlformats.org/officeDocument/2006/relationships/image" Target="media/image90.png"/><Relationship Id="rId22" Type="http://schemas.openxmlformats.org/officeDocument/2006/relationships/footer" Target="footer7.xml"/><Relationship Id="rId43" Type="http://schemas.openxmlformats.org/officeDocument/2006/relationships/image" Target="media/image22.png"/><Relationship Id="rId64" Type="http://schemas.openxmlformats.org/officeDocument/2006/relationships/image" Target="media/image38.png"/><Relationship Id="rId118" Type="http://schemas.openxmlformats.org/officeDocument/2006/relationships/image" Target="media/image460.png"/><Relationship Id="rId139" Type="http://schemas.openxmlformats.org/officeDocument/2006/relationships/header" Target="header9.xml"/><Relationship Id="rId150" Type="http://schemas.openxmlformats.org/officeDocument/2006/relationships/image" Target="media/image71.png"/><Relationship Id="rId171" Type="http://schemas.openxmlformats.org/officeDocument/2006/relationships/image" Target="media/image84.png"/><Relationship Id="rId192" Type="http://schemas.openxmlformats.org/officeDocument/2006/relationships/image" Target="media/image99.png"/><Relationship Id="rId206" Type="http://schemas.openxmlformats.org/officeDocument/2006/relationships/image" Target="media/image109.jpeg"/><Relationship Id="rId12" Type="http://schemas.openxmlformats.org/officeDocument/2006/relationships/footer" Target="footer2.xml"/><Relationship Id="rId33" Type="http://schemas.openxmlformats.org/officeDocument/2006/relationships/image" Target="media/image14.png"/><Relationship Id="rId108" Type="http://schemas.openxmlformats.org/officeDocument/2006/relationships/image" Target="media/image46.png"/><Relationship Id="rId129" Type="http://schemas.openxmlformats.org/officeDocument/2006/relationships/image" Target="media/image58.png"/><Relationship Id="rId54" Type="http://schemas.openxmlformats.org/officeDocument/2006/relationships/image" Target="media/image32.png"/><Relationship Id="rId140" Type="http://schemas.openxmlformats.org/officeDocument/2006/relationships/footer" Target="footer21.xml"/><Relationship Id="rId161" Type="http://schemas.openxmlformats.org/officeDocument/2006/relationships/footer" Target="footer24.xml"/><Relationship Id="rId182" Type="http://schemas.openxmlformats.org/officeDocument/2006/relationships/image" Target="media/image91.png"/><Relationship Id="rId6" Type="http://schemas.openxmlformats.org/officeDocument/2006/relationships/webSettings" Target="webSettings.xml"/><Relationship Id="rId23" Type="http://schemas.openxmlformats.org/officeDocument/2006/relationships/image" Target="media/image7.png"/><Relationship Id="rId28" Type="http://schemas.openxmlformats.org/officeDocument/2006/relationships/image" Target="media/image12.png"/><Relationship Id="rId49" Type="http://schemas.openxmlformats.org/officeDocument/2006/relationships/image" Target="media/image27.png"/><Relationship Id="rId114" Type="http://schemas.openxmlformats.org/officeDocument/2006/relationships/footer" Target="footer17.xml"/><Relationship Id="rId119" Type="http://schemas.openxmlformats.org/officeDocument/2006/relationships/image" Target="media/image52.png"/><Relationship Id="rId44" Type="http://schemas.openxmlformats.org/officeDocument/2006/relationships/image" Target="media/image23.png"/><Relationship Id="rId60" Type="http://schemas.openxmlformats.org/officeDocument/2006/relationships/image" Target="media/image35.png"/><Relationship Id="rId65" Type="http://schemas.openxmlformats.org/officeDocument/2006/relationships/image" Target="media/image39.png"/><Relationship Id="rId130" Type="http://schemas.openxmlformats.org/officeDocument/2006/relationships/image" Target="media/image59.png"/><Relationship Id="rId135" Type="http://schemas.openxmlformats.org/officeDocument/2006/relationships/footer" Target="footer20.xml"/><Relationship Id="rId151" Type="http://schemas.openxmlformats.org/officeDocument/2006/relationships/image" Target="media/image72.png"/><Relationship Id="rId156" Type="http://schemas.openxmlformats.org/officeDocument/2006/relationships/image" Target="media/image77.png"/><Relationship Id="rId177" Type="http://schemas.openxmlformats.org/officeDocument/2006/relationships/image" Target="media/image88.png"/><Relationship Id="rId198" Type="http://schemas.openxmlformats.org/officeDocument/2006/relationships/image" Target="media/image105.png"/><Relationship Id="rId172" Type="http://schemas.openxmlformats.org/officeDocument/2006/relationships/image" Target="media/image85.png"/><Relationship Id="rId193" Type="http://schemas.openxmlformats.org/officeDocument/2006/relationships/image" Target="media/image100.png"/><Relationship Id="rId202" Type="http://schemas.openxmlformats.org/officeDocument/2006/relationships/header" Target="header20.xml"/><Relationship Id="rId207" Type="http://schemas.openxmlformats.org/officeDocument/2006/relationships/footer" Target="footer33.xml"/><Relationship Id="rId13" Type="http://schemas.openxmlformats.org/officeDocument/2006/relationships/header" Target="header3.xml"/><Relationship Id="rId18" Type="http://schemas.openxmlformats.org/officeDocument/2006/relationships/footer" Target="footer6.xml"/><Relationship Id="rId39" Type="http://schemas.openxmlformats.org/officeDocument/2006/relationships/image" Target="media/image18.png"/><Relationship Id="rId109" Type="http://schemas.openxmlformats.org/officeDocument/2006/relationships/image" Target="media/image2.png"/><Relationship Id="rId34" Type="http://schemas.openxmlformats.org/officeDocument/2006/relationships/footer" Target="footer11.xml"/><Relationship Id="rId50" Type="http://schemas.openxmlformats.org/officeDocument/2006/relationships/image" Target="media/image28.png"/><Relationship Id="rId55" Type="http://schemas.openxmlformats.org/officeDocument/2006/relationships/image" Target="media/image33.wmf"/><Relationship Id="rId104" Type="http://schemas.openxmlformats.org/officeDocument/2006/relationships/footer" Target="footer14.xml"/><Relationship Id="rId120" Type="http://schemas.openxmlformats.org/officeDocument/2006/relationships/header" Target="header6.xml"/><Relationship Id="rId125" Type="http://schemas.openxmlformats.org/officeDocument/2006/relationships/image" Target="media/image54.png"/><Relationship Id="rId141" Type="http://schemas.openxmlformats.org/officeDocument/2006/relationships/header" Target="header10.xml"/><Relationship Id="rId146" Type="http://schemas.openxmlformats.org/officeDocument/2006/relationships/image" Target="media/image67.png"/><Relationship Id="rId167" Type="http://schemas.openxmlformats.org/officeDocument/2006/relationships/image" Target="media/image82.png"/><Relationship Id="rId188" Type="http://schemas.openxmlformats.org/officeDocument/2006/relationships/image" Target="media/image97.png"/><Relationship Id="rId7" Type="http://schemas.openxmlformats.org/officeDocument/2006/relationships/footnotes" Target="footnotes.xml"/><Relationship Id="rId162" Type="http://schemas.openxmlformats.org/officeDocument/2006/relationships/header" Target="header13.xml"/><Relationship Id="rId183" Type="http://schemas.openxmlformats.org/officeDocument/2006/relationships/image" Target="media/image92.png"/><Relationship Id="rId2" Type="http://schemas.openxmlformats.org/officeDocument/2006/relationships/customXml" Target="../customXml/item2.xml"/><Relationship Id="rId29" Type="http://schemas.openxmlformats.org/officeDocument/2006/relationships/footer" Target="footer8.xml"/><Relationship Id="rId24" Type="http://schemas.openxmlformats.org/officeDocument/2006/relationships/image" Target="media/image8.png"/><Relationship Id="rId40" Type="http://schemas.openxmlformats.org/officeDocument/2006/relationships/image" Target="media/image19.png"/><Relationship Id="rId45" Type="http://schemas.openxmlformats.org/officeDocument/2006/relationships/image" Target="media/image24.png"/><Relationship Id="rId66" Type="http://schemas.openxmlformats.org/officeDocument/2006/relationships/image" Target="media/image40.png"/><Relationship Id="rId110" Type="http://schemas.openxmlformats.org/officeDocument/2006/relationships/image" Target="media/image47.png"/><Relationship Id="rId115" Type="http://schemas.openxmlformats.org/officeDocument/2006/relationships/image" Target="media/image49.png"/><Relationship Id="rId131" Type="http://schemas.openxmlformats.org/officeDocument/2006/relationships/image" Target="media/image60.png"/><Relationship Id="rId136" Type="http://schemas.openxmlformats.org/officeDocument/2006/relationships/image" Target="media/image63.png"/><Relationship Id="rId157" Type="http://schemas.openxmlformats.org/officeDocument/2006/relationships/image" Target="media/image78.png"/><Relationship Id="rId178" Type="http://schemas.openxmlformats.org/officeDocument/2006/relationships/image" Target="media/image89.png"/><Relationship Id="rId61" Type="http://schemas.openxmlformats.org/officeDocument/2006/relationships/oleObject" Target="embeddings/oleObject4.bin"/><Relationship Id="rId152" Type="http://schemas.openxmlformats.org/officeDocument/2006/relationships/image" Target="media/image73.png"/><Relationship Id="rId173" Type="http://schemas.openxmlformats.org/officeDocument/2006/relationships/image" Target="media/image86.png"/><Relationship Id="rId194" Type="http://schemas.openxmlformats.org/officeDocument/2006/relationships/image" Target="media/image101.png"/><Relationship Id="rId199" Type="http://schemas.openxmlformats.org/officeDocument/2006/relationships/image" Target="media/image106.png"/><Relationship Id="rId203" Type="http://schemas.openxmlformats.org/officeDocument/2006/relationships/footer" Target="footer32.xml"/><Relationship Id="rId208" Type="http://schemas.openxmlformats.org/officeDocument/2006/relationships/fontTable" Target="fontTable.xml"/><Relationship Id="rId19" Type="http://schemas.openxmlformats.org/officeDocument/2006/relationships/image" Target="media/image5.png"/><Relationship Id="rId14" Type="http://schemas.openxmlformats.org/officeDocument/2006/relationships/footer" Target="footer3.xml"/><Relationship Id="rId30" Type="http://schemas.openxmlformats.org/officeDocument/2006/relationships/footer" Target="footer9.xml"/><Relationship Id="rId35" Type="http://schemas.openxmlformats.org/officeDocument/2006/relationships/footer" Target="footer12.xml"/><Relationship Id="rId56" Type="http://schemas.openxmlformats.org/officeDocument/2006/relationships/oleObject" Target="embeddings/oleObject1.bin"/><Relationship Id="rId100" Type="http://schemas.openxmlformats.org/officeDocument/2006/relationships/image" Target="media/image41.png"/><Relationship Id="rId105" Type="http://schemas.openxmlformats.org/officeDocument/2006/relationships/image" Target="media/image45.png"/><Relationship Id="rId126" Type="http://schemas.openxmlformats.org/officeDocument/2006/relationships/image" Target="media/image55.png"/><Relationship Id="rId147" Type="http://schemas.openxmlformats.org/officeDocument/2006/relationships/image" Target="media/image68.png"/><Relationship Id="rId168" Type="http://schemas.openxmlformats.org/officeDocument/2006/relationships/header" Target="header15.xml"/><Relationship Id="rId8" Type="http://schemas.openxmlformats.org/officeDocument/2006/relationships/endnotes" Target="endnotes.xml"/><Relationship Id="rId51" Type="http://schemas.openxmlformats.org/officeDocument/2006/relationships/image" Target="media/image29.png"/><Relationship Id="rId98" Type="http://schemas.openxmlformats.org/officeDocument/2006/relationships/image" Target="media/image360.png"/><Relationship Id="rId121" Type="http://schemas.openxmlformats.org/officeDocument/2006/relationships/footer" Target="footer18.xml"/><Relationship Id="rId142" Type="http://schemas.openxmlformats.org/officeDocument/2006/relationships/footer" Target="footer22.xml"/><Relationship Id="rId163" Type="http://schemas.openxmlformats.org/officeDocument/2006/relationships/footer" Target="footer25.xml"/><Relationship Id="rId184" Type="http://schemas.openxmlformats.org/officeDocument/2006/relationships/image" Target="media/image93.png"/><Relationship Id="rId189" Type="http://schemas.openxmlformats.org/officeDocument/2006/relationships/header" Target="header18.xml"/><Relationship Id="rId3" Type="http://schemas.openxmlformats.org/officeDocument/2006/relationships/numbering" Target="numbering.xml"/><Relationship Id="rId25" Type="http://schemas.openxmlformats.org/officeDocument/2006/relationships/image" Target="media/image9.png"/><Relationship Id="rId46" Type="http://schemas.openxmlformats.org/officeDocument/2006/relationships/image" Target="media/image25.png"/><Relationship Id="rId116" Type="http://schemas.openxmlformats.org/officeDocument/2006/relationships/image" Target="media/image50.png"/><Relationship Id="rId137" Type="http://schemas.openxmlformats.org/officeDocument/2006/relationships/image" Target="media/image64.png"/><Relationship Id="rId158" Type="http://schemas.openxmlformats.org/officeDocument/2006/relationships/image" Target="media/image79.png"/><Relationship Id="rId20" Type="http://schemas.openxmlformats.org/officeDocument/2006/relationships/image" Target="media/image6.png"/><Relationship Id="rId41" Type="http://schemas.openxmlformats.org/officeDocument/2006/relationships/image" Target="media/image20.png"/><Relationship Id="rId62" Type="http://schemas.openxmlformats.org/officeDocument/2006/relationships/image" Target="media/image36.png"/><Relationship Id="rId111" Type="http://schemas.openxmlformats.org/officeDocument/2006/relationships/footer" Target="footer16.xml"/><Relationship Id="rId132" Type="http://schemas.openxmlformats.org/officeDocument/2006/relationships/image" Target="media/image61.png"/><Relationship Id="rId153" Type="http://schemas.openxmlformats.org/officeDocument/2006/relationships/image" Target="media/image74.png"/><Relationship Id="rId174" Type="http://schemas.openxmlformats.org/officeDocument/2006/relationships/image" Target="media/image87.png"/><Relationship Id="rId179" Type="http://schemas.openxmlformats.org/officeDocument/2006/relationships/header" Target="header17.xml"/><Relationship Id="rId195" Type="http://schemas.openxmlformats.org/officeDocument/2006/relationships/image" Target="media/image102.png"/><Relationship Id="rId209" Type="http://schemas.microsoft.com/office/2011/relationships/people" Target="people.xml"/><Relationship Id="rId190" Type="http://schemas.openxmlformats.org/officeDocument/2006/relationships/footer" Target="footer30.xml"/><Relationship Id="rId204" Type="http://schemas.openxmlformats.org/officeDocument/2006/relationships/image" Target="media/image107.png"/><Relationship Id="rId15" Type="http://schemas.openxmlformats.org/officeDocument/2006/relationships/footer" Target="footer4.xml"/><Relationship Id="rId36" Type="http://schemas.openxmlformats.org/officeDocument/2006/relationships/image" Target="media/image15.png"/><Relationship Id="rId57" Type="http://schemas.openxmlformats.org/officeDocument/2006/relationships/image" Target="media/image34.wmf"/><Relationship Id="rId106" Type="http://schemas.openxmlformats.org/officeDocument/2006/relationships/image" Target="media/image400.png"/><Relationship Id="rId127" Type="http://schemas.openxmlformats.org/officeDocument/2006/relationships/image" Target="media/image56.png"/><Relationship Id="rId10" Type="http://schemas.openxmlformats.org/officeDocument/2006/relationships/header" Target="header2.xml"/><Relationship Id="rId31" Type="http://schemas.openxmlformats.org/officeDocument/2006/relationships/footer" Target="footer10.xml"/><Relationship Id="rId52" Type="http://schemas.openxmlformats.org/officeDocument/2006/relationships/image" Target="media/image30.png"/><Relationship Id="rId99" Type="http://schemas.openxmlformats.org/officeDocument/2006/relationships/image" Target="media/image370.png"/><Relationship Id="rId101" Type="http://schemas.openxmlformats.org/officeDocument/2006/relationships/image" Target="media/image42.png"/><Relationship Id="rId122" Type="http://schemas.openxmlformats.org/officeDocument/2006/relationships/header" Target="header7.xml"/><Relationship Id="rId143" Type="http://schemas.openxmlformats.org/officeDocument/2006/relationships/header" Target="header11.xml"/><Relationship Id="rId148" Type="http://schemas.openxmlformats.org/officeDocument/2006/relationships/image" Target="media/image69.png"/><Relationship Id="rId164" Type="http://schemas.openxmlformats.org/officeDocument/2006/relationships/header" Target="header14.xml"/><Relationship Id="rId169" Type="http://schemas.openxmlformats.org/officeDocument/2006/relationships/footer" Target="footer27.xml"/><Relationship Id="rId185" Type="http://schemas.openxmlformats.org/officeDocument/2006/relationships/image" Target="media/image94.png"/><Relationship Id="rId4" Type="http://schemas.openxmlformats.org/officeDocument/2006/relationships/styles" Target="styles.xml"/><Relationship Id="rId9" Type="http://schemas.openxmlformats.org/officeDocument/2006/relationships/header" Target="header1.xml"/><Relationship Id="rId180" Type="http://schemas.openxmlformats.org/officeDocument/2006/relationships/footer" Target="footer29.xml"/><Relationship Id="rId210" Type="http://schemas.openxmlformats.org/officeDocument/2006/relationships/theme" Target="theme/theme1.xml"/><Relationship Id="rId26" Type="http://schemas.openxmlformats.org/officeDocument/2006/relationships/image" Target="media/image10.png"/><Relationship Id="rId47" Type="http://schemas.openxmlformats.org/officeDocument/2006/relationships/footer" Target="footer13.xml"/><Relationship Id="rId112" Type="http://schemas.openxmlformats.org/officeDocument/2006/relationships/image" Target="media/image48.png"/><Relationship Id="rId133" Type="http://schemas.openxmlformats.org/officeDocument/2006/relationships/image" Target="media/image62.png"/><Relationship Id="rId154" Type="http://schemas.openxmlformats.org/officeDocument/2006/relationships/image" Target="media/image75.png"/><Relationship Id="rId175" Type="http://schemas.openxmlformats.org/officeDocument/2006/relationships/header" Target="header16.xml"/><Relationship Id="rId196" Type="http://schemas.openxmlformats.org/officeDocument/2006/relationships/image" Target="media/image103.png"/><Relationship Id="rId200" Type="http://schemas.openxmlformats.org/officeDocument/2006/relationships/header" Target="header19.xml"/><Relationship Id="rId16" Type="http://schemas.openxmlformats.org/officeDocument/2006/relationships/image" Target="media/image4.png"/><Relationship Id="rId37" Type="http://schemas.openxmlformats.org/officeDocument/2006/relationships/image" Target="media/image16.png"/><Relationship Id="rId58" Type="http://schemas.openxmlformats.org/officeDocument/2006/relationships/oleObject" Target="embeddings/oleObject2.bin"/><Relationship Id="rId102" Type="http://schemas.openxmlformats.org/officeDocument/2006/relationships/image" Target="media/image43.png"/><Relationship Id="rId123" Type="http://schemas.openxmlformats.org/officeDocument/2006/relationships/footer" Target="footer19.xml"/><Relationship Id="rId144" Type="http://schemas.openxmlformats.org/officeDocument/2006/relationships/footer" Target="footer23.xml"/><Relationship Id="rId165" Type="http://schemas.openxmlformats.org/officeDocument/2006/relationships/footer" Target="footer26.xml"/><Relationship Id="rId186" Type="http://schemas.openxmlformats.org/officeDocument/2006/relationships/image" Target="media/image95.png"/><Relationship Id="rId27" Type="http://schemas.openxmlformats.org/officeDocument/2006/relationships/image" Target="media/image11.png"/><Relationship Id="rId48" Type="http://schemas.openxmlformats.org/officeDocument/2006/relationships/image" Target="media/image26.png"/><Relationship Id="rId113" Type="http://schemas.openxmlformats.org/officeDocument/2006/relationships/header" Target="header5.xml"/><Relationship Id="rId134" Type="http://schemas.openxmlformats.org/officeDocument/2006/relationships/header" Target="header8.xml"/><Relationship Id="rId155" Type="http://schemas.openxmlformats.org/officeDocument/2006/relationships/image" Target="media/image76.png"/><Relationship Id="rId176" Type="http://schemas.openxmlformats.org/officeDocument/2006/relationships/footer" Target="footer28.xml"/><Relationship Id="rId197" Type="http://schemas.openxmlformats.org/officeDocument/2006/relationships/image" Target="media/image104.png"/><Relationship Id="rId201" Type="http://schemas.openxmlformats.org/officeDocument/2006/relationships/footer" Target="footer31.xml"/><Relationship Id="rId17" Type="http://schemas.openxmlformats.org/officeDocument/2006/relationships/footer" Target="footer5.xml"/><Relationship Id="rId38" Type="http://schemas.openxmlformats.org/officeDocument/2006/relationships/image" Target="media/image17.png"/><Relationship Id="rId59" Type="http://schemas.openxmlformats.org/officeDocument/2006/relationships/oleObject" Target="embeddings/oleObject3.bin"/><Relationship Id="rId103" Type="http://schemas.openxmlformats.org/officeDocument/2006/relationships/image" Target="media/image44.png"/><Relationship Id="rId124" Type="http://schemas.openxmlformats.org/officeDocument/2006/relationships/image" Target="media/image53.png"/><Relationship Id="rId145" Type="http://schemas.openxmlformats.org/officeDocument/2006/relationships/image" Target="media/image66.png"/><Relationship Id="rId166" Type="http://schemas.openxmlformats.org/officeDocument/2006/relationships/image" Target="media/image81.png"/><Relationship Id="rId187" Type="http://schemas.openxmlformats.org/officeDocument/2006/relationships/image" Target="media/image96.png"/><Relationship Id="rId1" Type="http://schemas.openxmlformats.org/officeDocument/2006/relationships/customXml" Target="../customXml/item1.xml"/></Relationships>
</file>

<file path=word/_rels/numbering.xml.rels><?xml version="1.0" encoding="UTF-8" standalone="yes"?>
<Relationships xmlns="http://schemas.openxmlformats.org/package/2006/relationships"><Relationship Id="rId3" Type="http://schemas.openxmlformats.org/officeDocument/2006/relationships/image" Target="media/image3.gif"/><Relationship Id="rId2" Type="http://schemas.openxmlformats.org/officeDocument/2006/relationships/image" Target="media/image2.png"/><Relationship Id="rId1" Type="http://schemas.openxmlformats.org/officeDocument/2006/relationships/image" Target="media/image1.gi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自定义 1">
      <a:majorFont>
        <a:latin typeface="Arial"/>
        <a:ea typeface="仿宋"/>
        <a:cs typeface=""/>
      </a:majorFont>
      <a:minorFont>
        <a:latin typeface="Arial"/>
        <a:ea typeface="仿宋"/>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09BDA829-5381-48C8-A903-9CF703608ABE}">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371</Pages>
  <Words>50309</Words>
  <Characters>286764</Characters>
  <Application>Microsoft Office Word</Application>
  <DocSecurity>0</DocSecurity>
  <Lines>2389</Lines>
  <Paragraphs>672</Paragraphs>
  <ScaleCrop>false</ScaleCrop>
  <Company>P R C</Company>
  <LinksUpToDate>false</LinksUpToDate>
  <CharactersWithSpaces>336401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ILCD Handbook - General guide on LCA - Detailed guidance</dc:title>
  <dc:creator>王健</dc:creator>
  <cp:keywords>Life Cycle Assessment, guidance, methodology, sustainable consumption and production, ecodesign, ecolabel, data set</cp:keywords>
  <cp:lastModifiedBy>昀昊 税</cp:lastModifiedBy>
  <cp:revision>2</cp:revision>
  <cp:lastPrinted>2023-11-07T05:38:00Z</cp:lastPrinted>
  <dcterms:created xsi:type="dcterms:W3CDTF">2024-09-03T16:35:00Z</dcterms:created>
  <dcterms:modified xsi:type="dcterms:W3CDTF">2024-09-03T16:35:00Z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2052-12.1.0.17827</vt:lpwstr>
  </property>
  <property fmtid="{D5CDD505-2E9C-101B-9397-08002B2CF9AE}" pid="3" name="ICV">
    <vt:lpwstr>81D02E7696DA40BF80969A6CD876675C_13</vt:lpwstr>
  </property>
  <property fmtid="{D5CDD505-2E9C-101B-9397-08002B2CF9AE}" pid="4" name="Created">
    <vt:filetime>2011-01-17T00:00:00Z</vt:filetime>
  </property>
  <property fmtid="{D5CDD505-2E9C-101B-9397-08002B2CF9AE}" pid="5" name="Creator">
    <vt:lpwstr>Microsoft® Word 2010</vt:lpwstr>
  </property>
  <property fmtid="{D5CDD505-2E9C-101B-9397-08002B2CF9AE}" pid="6" name="LastSaved">
    <vt:filetime>2024-08-21T00:00:00Z</vt:filetime>
  </property>
  <property fmtid="{D5CDD505-2E9C-101B-9397-08002B2CF9AE}" pid="7" name="Producer">
    <vt:lpwstr>Microsoft® Word 2010</vt:lpwstr>
  </property>
</Properties>
</file>